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117039" w:rsidR="004A4EE0" w:rsidRDefault="004A4EE0" w14:paraId="254186CD" w14:textId="0597F56E">
      <w:pPr>
        <w:rPr>
          <w:lang w:val="en-GB"/>
        </w:rPr>
        <w:pPrChange w:author="Wout van Voornveld" w:date="2025-09-30T15:19:00Z" w:id="0">
          <w:pPr>
            <w:spacing w:before="90" w:line="276" w:lineRule="auto"/>
            <w:ind w:left="379" w:right="388"/>
            <w:jc w:val="center"/>
          </w:pPr>
        </w:pPrChange>
      </w:pPr>
    </w:p>
    <w:p w:rsidRPr="00117039" w:rsidR="004A4EE0" w:rsidP="00D7593F" w:rsidRDefault="004A4EE0" w14:paraId="3E3AC32E" w14:textId="77777777">
      <w:pPr>
        <w:spacing w:before="90" w:line="276" w:lineRule="auto"/>
        <w:ind w:left="379" w:right="388"/>
        <w:jc w:val="center"/>
        <w:rPr>
          <w:rFonts w:ascii="Times New Roman" w:hAnsi="Times New Roman" w:cs="Times New Roman"/>
          <w:b/>
          <w:sz w:val="24"/>
          <w:szCs w:val="24"/>
          <w:lang w:val="en-GB"/>
        </w:rPr>
      </w:pPr>
    </w:p>
    <w:p w:rsidRPr="00117039" w:rsidR="004A4EE0" w:rsidP="00D7593F" w:rsidRDefault="004A4EE0" w14:paraId="0A98472E" w14:textId="77777777">
      <w:pPr>
        <w:spacing w:before="90" w:line="276" w:lineRule="auto"/>
        <w:ind w:left="379" w:right="388"/>
        <w:jc w:val="center"/>
        <w:rPr>
          <w:rFonts w:ascii="Times New Roman" w:hAnsi="Times New Roman" w:cs="Times New Roman"/>
          <w:b/>
          <w:sz w:val="24"/>
          <w:szCs w:val="24"/>
          <w:lang w:val="en-GB"/>
        </w:rPr>
      </w:pPr>
    </w:p>
    <w:p w:rsidRPr="00117039" w:rsidR="004A4EE0" w:rsidP="00D7593F" w:rsidRDefault="004A4EE0" w14:paraId="04DD62A8" w14:textId="77777777">
      <w:pPr>
        <w:spacing w:before="90" w:line="276" w:lineRule="auto"/>
        <w:ind w:left="379" w:right="388"/>
        <w:jc w:val="center"/>
        <w:rPr>
          <w:rFonts w:ascii="Times New Roman" w:hAnsi="Times New Roman" w:cs="Times New Roman"/>
          <w:b/>
          <w:sz w:val="24"/>
          <w:szCs w:val="24"/>
          <w:lang w:val="en-GB"/>
        </w:rPr>
      </w:pPr>
    </w:p>
    <w:p w:rsidRPr="00117039" w:rsidR="004A4EE0" w:rsidP="00D7593F" w:rsidRDefault="004A4EE0" w14:paraId="670C27CA" w14:textId="77777777">
      <w:pPr>
        <w:spacing w:before="90" w:line="276" w:lineRule="auto"/>
        <w:ind w:left="379" w:right="388"/>
        <w:jc w:val="center"/>
        <w:rPr>
          <w:rFonts w:ascii="Times New Roman" w:hAnsi="Times New Roman" w:cs="Times New Roman"/>
          <w:b/>
          <w:sz w:val="24"/>
          <w:szCs w:val="24"/>
          <w:lang w:val="en-GB"/>
        </w:rPr>
      </w:pPr>
    </w:p>
    <w:p w:rsidRPr="00117039" w:rsidR="00FB260B" w:rsidP="00D7593F" w:rsidRDefault="00FB260B" w14:paraId="5098A07B" w14:textId="77777777">
      <w:pPr>
        <w:spacing w:before="90" w:line="276" w:lineRule="auto"/>
        <w:ind w:left="379" w:right="388"/>
        <w:jc w:val="center"/>
        <w:rPr>
          <w:rFonts w:ascii="Times New Roman" w:hAnsi="Times New Roman" w:cs="Times New Roman"/>
          <w:b/>
          <w:sz w:val="24"/>
          <w:szCs w:val="24"/>
          <w:lang w:val="en-GB"/>
        </w:rPr>
      </w:pPr>
    </w:p>
    <w:p w:rsidRPr="00117039" w:rsidR="004A4EE0" w:rsidP="00D7593F" w:rsidRDefault="004A4EE0" w14:paraId="3A0C3087" w14:textId="77777777">
      <w:pPr>
        <w:spacing w:before="90" w:line="276" w:lineRule="auto"/>
        <w:ind w:left="379" w:right="388"/>
        <w:jc w:val="center"/>
        <w:rPr>
          <w:rFonts w:ascii="Times New Roman" w:hAnsi="Times New Roman" w:cs="Times New Roman"/>
          <w:b/>
          <w:sz w:val="24"/>
          <w:szCs w:val="24"/>
          <w:lang w:val="en-GB"/>
        </w:rPr>
      </w:pPr>
    </w:p>
    <w:p w:rsidRPr="00117039" w:rsidR="004A4EE0" w:rsidP="00D7593F" w:rsidRDefault="004A4EE0" w14:paraId="5E2C6451" w14:textId="77777777">
      <w:pPr>
        <w:spacing w:before="90" w:line="276" w:lineRule="auto"/>
        <w:ind w:left="379" w:right="388"/>
        <w:jc w:val="center"/>
        <w:rPr>
          <w:rFonts w:ascii="Times New Roman" w:hAnsi="Times New Roman" w:cs="Times New Roman"/>
          <w:b/>
          <w:sz w:val="24"/>
          <w:szCs w:val="24"/>
          <w:lang w:val="en-GB"/>
        </w:rPr>
      </w:pPr>
    </w:p>
    <w:p w:rsidRPr="00117039" w:rsidR="004A4EE0" w:rsidP="00D7593F" w:rsidRDefault="004A4EE0" w14:paraId="4B1A44DF" w14:textId="77777777">
      <w:pPr>
        <w:spacing w:before="90" w:line="276" w:lineRule="auto"/>
        <w:ind w:left="379" w:right="388"/>
        <w:jc w:val="center"/>
        <w:rPr>
          <w:rFonts w:ascii="Times New Roman" w:hAnsi="Times New Roman" w:cs="Times New Roman"/>
          <w:b/>
          <w:sz w:val="24"/>
          <w:szCs w:val="24"/>
          <w:lang w:val="en-GB"/>
        </w:rPr>
      </w:pPr>
    </w:p>
    <w:p w:rsidRPr="00117039" w:rsidR="004A4EE0" w:rsidP="00D7593F" w:rsidRDefault="004A4EE0" w14:paraId="7900C0F6" w14:textId="77777777">
      <w:pPr>
        <w:spacing w:before="90" w:line="276" w:lineRule="auto"/>
        <w:ind w:left="379" w:right="388"/>
        <w:jc w:val="center"/>
        <w:rPr>
          <w:rFonts w:ascii="Times New Roman" w:hAnsi="Times New Roman" w:cs="Times New Roman"/>
          <w:b/>
          <w:sz w:val="24"/>
          <w:szCs w:val="24"/>
          <w:lang w:val="en-GB"/>
        </w:rPr>
      </w:pPr>
    </w:p>
    <w:p w:rsidRPr="00117039" w:rsidR="004A4EE0" w:rsidP="00D7593F" w:rsidRDefault="004A4EE0" w14:paraId="7908E2B8" w14:textId="77777777">
      <w:pPr>
        <w:spacing w:before="90" w:line="276" w:lineRule="auto"/>
        <w:ind w:left="379" w:right="388"/>
        <w:jc w:val="center"/>
        <w:rPr>
          <w:rFonts w:ascii="Times New Roman" w:hAnsi="Times New Roman" w:cs="Times New Roman"/>
          <w:b/>
          <w:sz w:val="24"/>
          <w:szCs w:val="24"/>
          <w:lang w:val="en-GB"/>
        </w:rPr>
      </w:pPr>
    </w:p>
    <w:p w:rsidRPr="00EB5A57" w:rsidR="008465B3" w:rsidP="00D7593F" w:rsidRDefault="008465B3" w14:paraId="22A75C1C" w14:textId="5C95C73A">
      <w:pPr>
        <w:spacing w:before="90" w:line="276" w:lineRule="auto"/>
        <w:ind w:left="379" w:right="388"/>
        <w:jc w:val="center"/>
        <w:rPr>
          <w:rFonts w:ascii="Times New Roman" w:hAnsi="Times New Roman" w:cs="Times New Roman"/>
          <w:b/>
          <w:sz w:val="24"/>
          <w:szCs w:val="24"/>
          <w:lang w:val="en-GB"/>
        </w:rPr>
      </w:pPr>
      <w:r w:rsidRPr="00EB5A57">
        <w:rPr>
          <w:rFonts w:ascii="Times New Roman" w:hAnsi="Times New Roman" w:cs="Times New Roman"/>
          <w:b/>
          <w:sz w:val="24"/>
          <w:szCs w:val="24"/>
          <w:lang w:val="en-GB"/>
        </w:rPr>
        <w:t xml:space="preserve">JWG – proposal </w:t>
      </w:r>
    </w:p>
    <w:p w:rsidRPr="00EB5A57" w:rsidR="008465B3" w:rsidP="00D7593F" w:rsidRDefault="008465B3" w14:paraId="09855A91" w14:textId="77777777">
      <w:pPr>
        <w:spacing w:before="90" w:line="276" w:lineRule="auto"/>
        <w:ind w:left="379" w:right="388"/>
        <w:jc w:val="center"/>
        <w:rPr>
          <w:rFonts w:ascii="Times New Roman" w:hAnsi="Times New Roman" w:cs="Times New Roman"/>
          <w:b/>
          <w:sz w:val="24"/>
          <w:szCs w:val="24"/>
          <w:lang w:val="en-GB"/>
        </w:rPr>
      </w:pPr>
      <w:r w:rsidRPr="00EB5A57">
        <w:rPr>
          <w:rFonts w:ascii="Times New Roman" w:hAnsi="Times New Roman" w:cs="Times New Roman"/>
          <w:b/>
          <w:spacing w:val="-2"/>
          <w:sz w:val="24"/>
          <w:szCs w:val="24"/>
          <w:lang w:val="en-GB"/>
        </w:rPr>
        <w:t>ANNEX</w:t>
      </w:r>
    </w:p>
    <w:p w:rsidRPr="00117039" w:rsidR="008465B3" w:rsidP="00D7593F" w:rsidRDefault="008465B3" w14:paraId="5BF02F96" w14:textId="77777777">
      <w:pPr>
        <w:pStyle w:val="BodyText"/>
        <w:spacing w:before="4" w:line="276" w:lineRule="auto"/>
        <w:rPr>
          <w:b/>
          <w:sz w:val="31"/>
          <w:lang w:val="en-GB"/>
        </w:rPr>
      </w:pPr>
    </w:p>
    <w:p w:rsidRPr="00EB5A57" w:rsidR="008465B3" w:rsidP="00D7593F" w:rsidRDefault="008465B3" w14:paraId="285E6F33" w14:textId="311B51DF">
      <w:pPr>
        <w:spacing w:line="276" w:lineRule="auto"/>
        <w:ind w:left="379" w:right="388"/>
        <w:jc w:val="center"/>
        <w:rPr>
          <w:rFonts w:ascii="Times New Roman" w:hAnsi="Times New Roman" w:cs="Times New Roman"/>
          <w:b/>
          <w:sz w:val="24"/>
          <w:szCs w:val="24"/>
          <w:lang w:val="en-GB"/>
        </w:rPr>
      </w:pPr>
      <w:r w:rsidRPr="00EB5A57">
        <w:rPr>
          <w:rFonts w:ascii="Times New Roman" w:hAnsi="Times New Roman" w:cs="Times New Roman"/>
          <w:b/>
          <w:sz w:val="24"/>
          <w:szCs w:val="24"/>
          <w:lang w:val="en-GB"/>
        </w:rPr>
        <w:t>to</w:t>
      </w:r>
      <w:r w:rsidRPr="00EB5A57">
        <w:rPr>
          <w:rFonts w:ascii="Times New Roman" w:hAnsi="Times New Roman" w:cs="Times New Roman"/>
          <w:b/>
          <w:spacing w:val="-3"/>
          <w:sz w:val="24"/>
          <w:szCs w:val="24"/>
          <w:lang w:val="en-GB"/>
        </w:rPr>
        <w:t xml:space="preserve"> </w:t>
      </w:r>
      <w:r w:rsidRPr="00EB5A57">
        <w:rPr>
          <w:rFonts w:ascii="Times New Roman" w:hAnsi="Times New Roman" w:cs="Times New Roman"/>
          <w:b/>
          <w:spacing w:val="-5"/>
          <w:sz w:val="24"/>
          <w:szCs w:val="24"/>
          <w:lang w:val="en-GB"/>
        </w:rPr>
        <w:t>the</w:t>
      </w:r>
    </w:p>
    <w:p w:rsidRPr="00117039" w:rsidR="008465B3" w:rsidP="00D7593F" w:rsidRDefault="008465B3" w14:paraId="49DCCBF9" w14:textId="77777777">
      <w:pPr>
        <w:pStyle w:val="BodyText"/>
        <w:spacing w:before="11" w:line="276" w:lineRule="auto"/>
        <w:rPr>
          <w:b/>
          <w:sz w:val="20"/>
          <w:lang w:val="en-GB"/>
        </w:rPr>
      </w:pPr>
    </w:p>
    <w:p w:rsidRPr="00EB5A57" w:rsidR="008465B3" w:rsidP="00D7593F" w:rsidRDefault="008465B3" w14:paraId="3689DE22" w14:textId="6A044122">
      <w:pPr>
        <w:spacing w:line="276" w:lineRule="auto"/>
        <w:ind w:left="379" w:right="391"/>
        <w:jc w:val="center"/>
        <w:rPr>
          <w:rStyle w:val="normaltextrun"/>
          <w:rFonts w:ascii="Times New Roman" w:hAnsi="Times New Roman" w:cs="Times New Roman"/>
          <w:b/>
          <w:bdr w:val="none" w:color="auto" w:sz="0" w:space="0" w:frame="1"/>
          <w:lang w:val="en-GB"/>
        </w:rPr>
      </w:pPr>
      <w:r w:rsidRPr="00EB5A57">
        <w:rPr>
          <w:rFonts w:ascii="Times New Roman" w:hAnsi="Times New Roman" w:cs="Times New Roman"/>
          <w:b/>
          <w:sz w:val="24"/>
          <w:szCs w:val="24"/>
          <w:lang w:val="en-GB"/>
        </w:rPr>
        <w:t>Implementing</w:t>
      </w:r>
      <w:r w:rsidRPr="00EB5A57" w:rsidR="00CC473F">
        <w:rPr>
          <w:rFonts w:ascii="Times New Roman" w:hAnsi="Times New Roman" w:cs="Times New Roman"/>
          <w:b/>
          <w:sz w:val="24"/>
          <w:szCs w:val="24"/>
          <w:lang w:val="en-GB"/>
        </w:rPr>
        <w:t xml:space="preserve"> </w:t>
      </w:r>
      <w:r w:rsidRPr="00EB5A57" w:rsidR="00A874B1">
        <w:rPr>
          <w:rFonts w:ascii="Times New Roman" w:hAnsi="Times New Roman" w:cs="Times New Roman"/>
          <w:b/>
          <w:sz w:val="24"/>
          <w:szCs w:val="24"/>
          <w:lang w:val="en-GB"/>
        </w:rPr>
        <w:t>R</w:t>
      </w:r>
      <w:r w:rsidRPr="00EB5A57" w:rsidR="00CC473F">
        <w:rPr>
          <w:rFonts w:ascii="Times New Roman" w:hAnsi="Times New Roman" w:cs="Times New Roman"/>
          <w:b/>
          <w:sz w:val="24"/>
          <w:szCs w:val="24"/>
          <w:lang w:val="en-GB"/>
        </w:rPr>
        <w:t>egulation</w:t>
      </w:r>
      <w:r w:rsidRPr="00EB5A57">
        <w:rPr>
          <w:rFonts w:ascii="Times New Roman" w:hAnsi="Times New Roman" w:cs="Times New Roman"/>
          <w:b/>
          <w:sz w:val="24"/>
          <w:szCs w:val="24"/>
          <w:lang w:val="en-GB"/>
        </w:rPr>
        <w:t xml:space="preserve"> on</w:t>
      </w:r>
      <w:r w:rsidRPr="00EB5A57">
        <w:rPr>
          <w:rFonts w:ascii="Times New Roman" w:hAnsi="Times New Roman" w:cs="Times New Roman"/>
          <w:b/>
          <w:spacing w:val="-6"/>
          <w:sz w:val="24"/>
          <w:szCs w:val="24"/>
          <w:lang w:val="en-GB"/>
        </w:rPr>
        <w:t xml:space="preserve"> </w:t>
      </w:r>
      <w:r w:rsidRPr="00EB5A57">
        <w:rPr>
          <w:rFonts w:ascii="Times New Roman" w:hAnsi="Times New Roman" w:cs="Times New Roman"/>
          <w:b/>
          <w:sz w:val="24"/>
          <w:szCs w:val="24"/>
          <w:lang w:val="en-GB"/>
        </w:rPr>
        <w:t>interoperability</w:t>
      </w:r>
      <w:r w:rsidRPr="00EB5A57">
        <w:rPr>
          <w:rFonts w:ascii="Times New Roman" w:hAnsi="Times New Roman" w:cs="Times New Roman"/>
          <w:b/>
          <w:spacing w:val="-6"/>
          <w:sz w:val="24"/>
          <w:szCs w:val="24"/>
          <w:lang w:val="en-GB"/>
        </w:rPr>
        <w:t xml:space="preserve"> </w:t>
      </w:r>
      <w:r w:rsidRPr="00EB5A57">
        <w:rPr>
          <w:rFonts w:ascii="Times New Roman" w:hAnsi="Times New Roman" w:cs="Times New Roman"/>
          <w:b/>
          <w:sz w:val="24"/>
          <w:szCs w:val="24"/>
          <w:lang w:val="en-GB"/>
        </w:rPr>
        <w:t>requirements</w:t>
      </w:r>
      <w:r w:rsidRPr="00EB5A57">
        <w:rPr>
          <w:rFonts w:ascii="Times New Roman" w:hAnsi="Times New Roman" w:cs="Times New Roman"/>
          <w:b/>
          <w:spacing w:val="-6"/>
          <w:sz w:val="24"/>
          <w:szCs w:val="24"/>
          <w:lang w:val="en-GB"/>
        </w:rPr>
        <w:t xml:space="preserve"> </w:t>
      </w:r>
      <w:r w:rsidRPr="00EB5A57">
        <w:rPr>
          <w:rFonts w:ascii="Times New Roman" w:hAnsi="Times New Roman" w:cs="Times New Roman"/>
          <w:b/>
          <w:sz w:val="24"/>
          <w:szCs w:val="24"/>
          <w:lang w:val="en-GB"/>
        </w:rPr>
        <w:t>and</w:t>
      </w:r>
      <w:r w:rsidRPr="00EB5A57">
        <w:rPr>
          <w:rFonts w:ascii="Times New Roman" w:hAnsi="Times New Roman" w:cs="Times New Roman"/>
          <w:b/>
          <w:spacing w:val="-5"/>
          <w:sz w:val="24"/>
          <w:szCs w:val="24"/>
          <w:lang w:val="en-GB"/>
        </w:rPr>
        <w:t xml:space="preserve"> </w:t>
      </w:r>
      <w:r w:rsidRPr="00EB5A57">
        <w:rPr>
          <w:rFonts w:ascii="Times New Roman" w:hAnsi="Times New Roman" w:cs="Times New Roman"/>
          <w:b/>
          <w:sz w:val="24"/>
          <w:szCs w:val="24"/>
          <w:lang w:val="en-GB"/>
        </w:rPr>
        <w:t>non-discriminatory</w:t>
      </w:r>
      <w:r w:rsidRPr="00EB5A57">
        <w:rPr>
          <w:rFonts w:ascii="Times New Roman" w:hAnsi="Times New Roman" w:cs="Times New Roman"/>
          <w:b/>
          <w:spacing w:val="-6"/>
          <w:sz w:val="24"/>
          <w:szCs w:val="24"/>
          <w:lang w:val="en-GB"/>
        </w:rPr>
        <w:t xml:space="preserve"> </w:t>
      </w:r>
      <w:r w:rsidRPr="00EB5A57">
        <w:rPr>
          <w:rFonts w:ascii="Times New Roman" w:hAnsi="Times New Roman" w:cs="Times New Roman"/>
          <w:b/>
          <w:sz w:val="24"/>
          <w:szCs w:val="24"/>
          <w:lang w:val="en-GB"/>
        </w:rPr>
        <w:t>and</w:t>
      </w:r>
      <w:r w:rsidRPr="00EB5A57">
        <w:rPr>
          <w:rFonts w:ascii="Times New Roman" w:hAnsi="Times New Roman" w:cs="Times New Roman"/>
          <w:b/>
          <w:spacing w:val="-6"/>
          <w:sz w:val="24"/>
          <w:szCs w:val="24"/>
          <w:lang w:val="en-GB"/>
        </w:rPr>
        <w:t xml:space="preserve"> </w:t>
      </w:r>
      <w:r w:rsidRPr="00EB5A57">
        <w:rPr>
          <w:rFonts w:ascii="Times New Roman" w:hAnsi="Times New Roman" w:cs="Times New Roman"/>
          <w:b/>
          <w:sz w:val="24"/>
          <w:szCs w:val="24"/>
          <w:lang w:val="en-GB"/>
        </w:rPr>
        <w:t>transparent</w:t>
      </w:r>
      <w:r w:rsidRPr="00EB5A57">
        <w:rPr>
          <w:rFonts w:ascii="Times New Roman" w:hAnsi="Times New Roman" w:cs="Times New Roman"/>
          <w:b/>
          <w:spacing w:val="-6"/>
          <w:sz w:val="24"/>
          <w:szCs w:val="24"/>
          <w:lang w:val="en-GB"/>
        </w:rPr>
        <w:t xml:space="preserve"> </w:t>
      </w:r>
      <w:r w:rsidRPr="00EB5A57">
        <w:rPr>
          <w:rFonts w:ascii="Times New Roman" w:hAnsi="Times New Roman" w:cs="Times New Roman"/>
          <w:b/>
          <w:sz w:val="24"/>
          <w:szCs w:val="24"/>
          <w:lang w:val="en-GB"/>
        </w:rPr>
        <w:t xml:space="preserve">procedures for access to </w:t>
      </w:r>
      <w:r w:rsidRPr="00EB5A57">
        <w:rPr>
          <w:rStyle w:val="normaltextrun"/>
          <w:rFonts w:ascii="Times New Roman" w:hAnsi="Times New Roman" w:cs="Times New Roman"/>
          <w:b/>
          <w:bdr w:val="none" w:color="auto" w:sz="0" w:space="0" w:frame="1"/>
          <w:lang w:val="en-GB"/>
        </w:rPr>
        <w:t xml:space="preserve">and exchange of data for </w:t>
      </w:r>
      <w:r w:rsidRPr="00EB5A57" w:rsidR="004A4EE0">
        <w:rPr>
          <w:rStyle w:val="normaltextrun"/>
          <w:rFonts w:ascii="Times New Roman" w:hAnsi="Times New Roman" w:cs="Times New Roman"/>
          <w:b/>
          <w:bdr w:val="none" w:color="auto" w:sz="0" w:space="0" w:frame="1"/>
          <w:lang w:val="en-GB"/>
        </w:rPr>
        <w:t>demand response</w:t>
      </w:r>
    </w:p>
    <w:p w:rsidRPr="00EB5A57" w:rsidR="004A4EE0" w:rsidP="00D7593F" w:rsidRDefault="004A4EE0" w14:paraId="05BDE41B" w14:textId="77777777">
      <w:pPr>
        <w:spacing w:line="276" w:lineRule="auto"/>
        <w:ind w:left="379" w:right="391"/>
        <w:rPr>
          <w:rFonts w:ascii="Times New Roman" w:hAnsi="Times New Roman" w:cs="Times New Roman"/>
          <w:b/>
          <w:sz w:val="24"/>
          <w:szCs w:val="24"/>
          <w:lang w:val="en-GB"/>
        </w:rPr>
      </w:pPr>
    </w:p>
    <w:p w:rsidRPr="00117039" w:rsidR="00105E05" w:rsidP="00D7593F" w:rsidRDefault="00105E05" w14:paraId="5DCCDD1D" w14:textId="77777777">
      <w:pPr>
        <w:spacing w:line="276" w:lineRule="auto"/>
        <w:rPr>
          <w:rFonts w:ascii="Times New Roman" w:hAnsi="Times New Roman" w:cs="Times New Roman"/>
          <w:lang w:val="en-GB"/>
        </w:rPr>
      </w:pPr>
    </w:p>
    <w:p w:rsidRPr="00117039" w:rsidR="00105E05" w:rsidP="00D7593F" w:rsidRDefault="00105E05" w14:paraId="1C936553" w14:textId="77777777">
      <w:pPr>
        <w:spacing w:line="276" w:lineRule="auto"/>
        <w:rPr>
          <w:rFonts w:ascii="Times New Roman" w:hAnsi="Times New Roman" w:cs="Times New Roman"/>
          <w:lang w:val="en-GB"/>
        </w:rPr>
      </w:pPr>
    </w:p>
    <w:p w:rsidRPr="00117039" w:rsidR="008465B3" w:rsidP="00D7593F" w:rsidRDefault="008465B3" w14:paraId="029D28C5" w14:textId="0E55BADD">
      <w:pPr>
        <w:spacing w:after="0" w:line="276" w:lineRule="auto"/>
        <w:rPr>
          <w:rFonts w:ascii="Times New Roman" w:hAnsi="Times New Roman" w:cs="Times New Roman"/>
          <w:lang w:val="en-GB"/>
        </w:rPr>
      </w:pPr>
      <w:r w:rsidRPr="00117039">
        <w:rPr>
          <w:rFonts w:ascii="Times New Roman" w:hAnsi="Times New Roman" w:cs="Times New Roman"/>
          <w:lang w:val="en-GB"/>
        </w:rPr>
        <w:br w:type="page"/>
      </w:r>
    </w:p>
    <w:p w:rsidRPr="00117039" w:rsidR="00C24E3A" w:rsidRDefault="00C24E3A" w14:paraId="662546CD" w14:textId="77777777">
      <w:pPr>
        <w:spacing w:after="0" w:line="240" w:lineRule="auto"/>
        <w:rPr>
          <w:rFonts w:ascii="Times New Roman" w:hAnsi="Times New Roman" w:cs="Times New Roman"/>
          <w:lang w:val="en-GB"/>
        </w:rPr>
      </w:pPr>
    </w:p>
    <w:p w:rsidRPr="00117039" w:rsidR="00C24E3A" w:rsidRDefault="00C24E3A" w14:paraId="66A42B0A" w14:textId="64F7DD33">
      <w:pPr>
        <w:spacing w:after="0" w:line="240" w:lineRule="auto"/>
        <w:rPr>
          <w:rFonts w:ascii="Times New Roman" w:hAnsi="Times New Roman" w:cs="Times New Roman"/>
          <w:lang w:val="en-GB"/>
        </w:rPr>
      </w:pPr>
      <w:commentRangeStart w:id="1"/>
    </w:p>
    <w:p w:rsidR="00270306" w:rsidRDefault="005A7CA5" w14:paraId="3A71C0E5" w14:textId="662B1866">
      <w:pPr>
        <w:pStyle w:val="TableofFigures"/>
        <w:tabs>
          <w:tab w:val="right" w:leader="dot" w:pos="9062"/>
        </w:tabs>
        <w:rPr>
          <w:ins w:author="Unknown" w:date="2025-10-30T01:37:00Z" w:id="2"/>
          <w:rFonts w:eastAsiaTheme="minorEastAsia"/>
          <w:noProof/>
          <w:kern w:val="2"/>
          <w:sz w:val="24"/>
          <w:szCs w:val="24"/>
          <w:lang w:eastAsia="ja-JP"/>
          <w14:ligatures w14:val="standardContextual"/>
        </w:rPr>
      </w:pPr>
      <w:commentRangeEnd w:id="1"/>
      <w:r w:rsidRPr="00117039">
        <w:rPr>
          <w:rStyle w:val="CommentReference"/>
          <w:rFonts w:ascii="Times New Roman" w:hAnsi="Times New Roman" w:cs="Times New Roman"/>
          <w:sz w:val="22"/>
          <w:szCs w:val="22"/>
          <w:lang w:val="en-GB"/>
        </w:rPr>
        <w:commentReference w:id="1"/>
      </w:r>
      <w:r w:rsidRPr="00117039">
        <w:rPr>
          <w:rFonts w:ascii="Times New Roman" w:hAnsi="Times New Roman" w:cs="Times New Roman"/>
          <w:lang w:val="en-GB"/>
        </w:rPr>
        <w:fldChar w:fldCharType="begin"/>
      </w:r>
      <w:r w:rsidRPr="00117039">
        <w:rPr>
          <w:rFonts w:ascii="Times New Roman" w:hAnsi="Times New Roman" w:cs="Times New Roman"/>
          <w:lang w:val="en-GB"/>
        </w:rPr>
        <w:instrText xml:space="preserve"> TOC \h \z \c "Table" </w:instrText>
      </w:r>
      <w:r w:rsidRPr="00117039">
        <w:rPr>
          <w:rFonts w:ascii="Times New Roman" w:hAnsi="Times New Roman" w:cs="Times New Roman"/>
          <w:lang w:val="en-GB"/>
        </w:rPr>
        <w:fldChar w:fldCharType="separate"/>
      </w:r>
      <w:ins w:author="Unknown" w:date="2025-10-30T01:37:00Z" w:id="3">
        <w:r w:rsidRPr="001908ED" w:rsidR="00270306">
          <w:rPr>
            <w:rStyle w:val="Hyperlink"/>
            <w:noProof/>
          </w:rPr>
          <w:fldChar w:fldCharType="begin"/>
        </w:r>
        <w:r w:rsidRPr="001908ED" w:rsidR="00270306">
          <w:rPr>
            <w:rStyle w:val="Hyperlink"/>
            <w:noProof/>
          </w:rPr>
          <w:instrText xml:space="preserve"> </w:instrText>
        </w:r>
        <w:r w:rsidR="00270306">
          <w:rPr>
            <w:noProof/>
          </w:rPr>
          <w:instrText>HYPERLINK \l "_Toc212680672"</w:instrText>
        </w:r>
        <w:r w:rsidRPr="001908ED" w:rsidR="00270306">
          <w:rPr>
            <w:rStyle w:val="Hyperlink"/>
            <w:noProof/>
          </w:rPr>
          <w:instrText xml:space="preserve"> </w:instrText>
        </w:r>
        <w:r w:rsidRPr="001908ED" w:rsidR="00270306">
          <w:rPr>
            <w:rStyle w:val="Hyperlink"/>
            <w:noProof/>
          </w:rPr>
        </w:r>
        <w:r w:rsidRPr="001908ED" w:rsidR="00270306">
          <w:rPr>
            <w:rStyle w:val="Hyperlink"/>
            <w:noProof/>
          </w:rPr>
          <w:fldChar w:fldCharType="separate"/>
        </w:r>
        <w:r w:rsidRPr="001908ED" w:rsidR="00270306">
          <w:rPr>
            <w:rStyle w:val="Hyperlink"/>
            <w:noProof/>
            <w:lang w:val="en-GB"/>
          </w:rPr>
          <w:t>Table 1</w:t>
        </w:r>
        <w:r w:rsidR="00270306">
          <w:rPr>
            <w:noProof/>
            <w:webHidden/>
          </w:rPr>
          <w:tab/>
        </w:r>
        <w:r w:rsidR="00270306">
          <w:rPr>
            <w:noProof/>
            <w:webHidden/>
          </w:rPr>
          <w:fldChar w:fldCharType="begin"/>
        </w:r>
        <w:r w:rsidR="00270306">
          <w:rPr>
            <w:noProof/>
            <w:webHidden/>
          </w:rPr>
          <w:instrText xml:space="preserve"> PAGEREF _Toc212680672 \h </w:instrText>
        </w:r>
      </w:ins>
      <w:r w:rsidR="00270306">
        <w:rPr>
          <w:noProof/>
          <w:webHidden/>
        </w:rPr>
      </w:r>
      <w:ins w:author="Unknown" w:date="2025-10-30T01:37:00Z" w:id="4">
        <w:r w:rsidR="00270306">
          <w:rPr>
            <w:noProof/>
            <w:webHidden/>
          </w:rPr>
          <w:fldChar w:fldCharType="separate"/>
        </w:r>
        <w:r w:rsidR="00270306">
          <w:rPr>
            <w:noProof/>
            <w:webHidden/>
          </w:rPr>
          <w:t>3</w:t>
        </w:r>
        <w:r w:rsidR="00270306">
          <w:rPr>
            <w:noProof/>
            <w:webHidden/>
          </w:rPr>
          <w:fldChar w:fldCharType="end"/>
        </w:r>
        <w:r w:rsidRPr="001908ED" w:rsidR="00270306">
          <w:rPr>
            <w:rStyle w:val="Hyperlink"/>
            <w:noProof/>
          </w:rPr>
          <w:fldChar w:fldCharType="end"/>
        </w:r>
      </w:ins>
    </w:p>
    <w:p w:rsidR="00270306" w:rsidRDefault="00270306" w14:paraId="3901DBD2" w14:textId="15B5EA30">
      <w:pPr>
        <w:pStyle w:val="TableofFigures"/>
        <w:tabs>
          <w:tab w:val="right" w:leader="dot" w:pos="9062"/>
        </w:tabs>
        <w:rPr>
          <w:ins w:author="Unknown" w:date="2025-10-30T01:37:00Z" w:id="5"/>
          <w:rFonts w:eastAsiaTheme="minorEastAsia"/>
          <w:noProof/>
          <w:kern w:val="2"/>
          <w:sz w:val="24"/>
          <w:szCs w:val="24"/>
          <w:lang w:eastAsia="ja-JP"/>
          <w14:ligatures w14:val="standardContextual"/>
        </w:rPr>
      </w:pPr>
      <w:ins w:author="Unknown" w:date="2025-10-30T01:37:00Z" w:id="6">
        <w:r w:rsidRPr="001908ED">
          <w:rPr>
            <w:rStyle w:val="Hyperlink"/>
            <w:noProof/>
          </w:rPr>
          <w:fldChar w:fldCharType="begin"/>
        </w:r>
        <w:r w:rsidRPr="001908ED">
          <w:rPr>
            <w:rStyle w:val="Hyperlink"/>
            <w:noProof/>
          </w:rPr>
          <w:instrText xml:space="preserve"> </w:instrText>
        </w:r>
        <w:r>
          <w:rPr>
            <w:noProof/>
          </w:rPr>
          <w:instrText>HYPERLINK \l "_Toc212680673"</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rPr>
          <w:t>Table 2</w:t>
        </w:r>
        <w:r>
          <w:rPr>
            <w:noProof/>
            <w:webHidden/>
          </w:rPr>
          <w:tab/>
        </w:r>
        <w:r>
          <w:rPr>
            <w:noProof/>
            <w:webHidden/>
          </w:rPr>
          <w:fldChar w:fldCharType="begin"/>
        </w:r>
        <w:r>
          <w:rPr>
            <w:noProof/>
            <w:webHidden/>
          </w:rPr>
          <w:instrText xml:space="preserve"> PAGEREF _Toc212680673 \h </w:instrText>
        </w:r>
      </w:ins>
      <w:r>
        <w:rPr>
          <w:noProof/>
          <w:webHidden/>
        </w:rPr>
      </w:r>
      <w:ins w:author="Unknown" w:date="2025-10-30T01:37:00Z" w:id="7">
        <w:r>
          <w:rPr>
            <w:noProof/>
            <w:webHidden/>
          </w:rPr>
          <w:fldChar w:fldCharType="separate"/>
        </w:r>
        <w:r>
          <w:rPr>
            <w:noProof/>
            <w:webHidden/>
          </w:rPr>
          <w:t>6</w:t>
        </w:r>
        <w:r>
          <w:rPr>
            <w:noProof/>
            <w:webHidden/>
          </w:rPr>
          <w:fldChar w:fldCharType="end"/>
        </w:r>
        <w:r w:rsidRPr="001908ED">
          <w:rPr>
            <w:rStyle w:val="Hyperlink"/>
            <w:noProof/>
          </w:rPr>
          <w:fldChar w:fldCharType="end"/>
        </w:r>
      </w:ins>
    </w:p>
    <w:p w:rsidR="00270306" w:rsidRDefault="00270306" w14:paraId="175ADDD6" w14:textId="57F1CCFC">
      <w:pPr>
        <w:pStyle w:val="TableofFigures"/>
        <w:tabs>
          <w:tab w:val="right" w:leader="dot" w:pos="9062"/>
        </w:tabs>
        <w:rPr>
          <w:ins w:author="Unknown" w:date="2025-10-30T01:37:00Z" w:id="8"/>
          <w:rFonts w:eastAsiaTheme="minorEastAsia"/>
          <w:noProof/>
          <w:kern w:val="2"/>
          <w:sz w:val="24"/>
          <w:szCs w:val="24"/>
          <w:lang w:eastAsia="ja-JP"/>
          <w14:ligatures w14:val="standardContextual"/>
        </w:rPr>
      </w:pPr>
      <w:ins w:author="Unknown" w:date="2025-10-30T01:37:00Z" w:id="9">
        <w:r w:rsidRPr="001908ED">
          <w:rPr>
            <w:rStyle w:val="Hyperlink"/>
            <w:noProof/>
          </w:rPr>
          <w:fldChar w:fldCharType="begin"/>
        </w:r>
        <w:r w:rsidRPr="001908ED">
          <w:rPr>
            <w:rStyle w:val="Hyperlink"/>
            <w:noProof/>
          </w:rPr>
          <w:instrText xml:space="preserve"> </w:instrText>
        </w:r>
        <w:r>
          <w:rPr>
            <w:noProof/>
          </w:rPr>
          <w:instrText>HYPERLINK \l "_Toc212680674"</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rPr>
          <w:t>Table 3</w:t>
        </w:r>
        <w:r>
          <w:rPr>
            <w:noProof/>
            <w:webHidden/>
          </w:rPr>
          <w:tab/>
        </w:r>
        <w:r>
          <w:rPr>
            <w:noProof/>
            <w:webHidden/>
          </w:rPr>
          <w:fldChar w:fldCharType="begin"/>
        </w:r>
        <w:r>
          <w:rPr>
            <w:noProof/>
            <w:webHidden/>
          </w:rPr>
          <w:instrText xml:space="preserve"> PAGEREF _Toc212680674 \h </w:instrText>
        </w:r>
      </w:ins>
      <w:r>
        <w:rPr>
          <w:noProof/>
          <w:webHidden/>
        </w:rPr>
      </w:r>
      <w:ins w:author="Unknown" w:date="2025-10-30T01:37:00Z" w:id="10">
        <w:r>
          <w:rPr>
            <w:noProof/>
            <w:webHidden/>
          </w:rPr>
          <w:fldChar w:fldCharType="separate"/>
        </w:r>
        <w:r>
          <w:rPr>
            <w:noProof/>
            <w:webHidden/>
          </w:rPr>
          <w:t>7</w:t>
        </w:r>
        <w:r>
          <w:rPr>
            <w:noProof/>
            <w:webHidden/>
          </w:rPr>
          <w:fldChar w:fldCharType="end"/>
        </w:r>
        <w:r w:rsidRPr="001908ED">
          <w:rPr>
            <w:rStyle w:val="Hyperlink"/>
            <w:noProof/>
          </w:rPr>
          <w:fldChar w:fldCharType="end"/>
        </w:r>
      </w:ins>
    </w:p>
    <w:p w:rsidR="00270306" w:rsidRDefault="00270306" w14:paraId="13FD065A" w14:textId="463BC5E0">
      <w:pPr>
        <w:pStyle w:val="TableofFigures"/>
        <w:tabs>
          <w:tab w:val="right" w:leader="dot" w:pos="9062"/>
        </w:tabs>
        <w:rPr>
          <w:ins w:author="Unknown" w:date="2025-10-30T01:37:00Z" w:id="11"/>
          <w:rFonts w:eastAsiaTheme="minorEastAsia"/>
          <w:noProof/>
          <w:kern w:val="2"/>
          <w:sz w:val="24"/>
          <w:szCs w:val="24"/>
          <w:lang w:eastAsia="ja-JP"/>
          <w14:ligatures w14:val="standardContextual"/>
        </w:rPr>
      </w:pPr>
      <w:ins w:author="Unknown" w:date="2025-10-30T01:37:00Z" w:id="12">
        <w:r w:rsidRPr="001908ED">
          <w:rPr>
            <w:rStyle w:val="Hyperlink"/>
            <w:noProof/>
          </w:rPr>
          <w:fldChar w:fldCharType="begin"/>
        </w:r>
        <w:r w:rsidRPr="001908ED">
          <w:rPr>
            <w:rStyle w:val="Hyperlink"/>
            <w:noProof/>
          </w:rPr>
          <w:instrText xml:space="preserve"> </w:instrText>
        </w:r>
        <w:r>
          <w:rPr>
            <w:noProof/>
          </w:rPr>
          <w:instrText>HYPERLINK \l "_Toc212680675"</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bidi="hi-IN"/>
          </w:rPr>
          <w:t xml:space="preserve">Table 4 </w:t>
        </w:r>
        <w:r w:rsidRPr="001908ED">
          <w:rPr>
            <w:rStyle w:val="Hyperlink"/>
            <w:rFonts w:ascii="Times New Roman" w:hAnsi="Times New Roman" w:eastAsia="Calibri" w:cs="Times New Roman"/>
            <w:noProof/>
            <w:lang w:val="en-GB" w:eastAsia="zh-CN" w:bidi="hi-IN"/>
          </w:rPr>
          <w:t xml:space="preserve">General access to Controllable Unit master data by an entitled party </w:t>
        </w:r>
        <w:r>
          <w:rPr>
            <w:noProof/>
            <w:webHidden/>
          </w:rPr>
          <w:tab/>
        </w:r>
        <w:r>
          <w:rPr>
            <w:noProof/>
            <w:webHidden/>
          </w:rPr>
          <w:fldChar w:fldCharType="begin"/>
        </w:r>
        <w:r>
          <w:rPr>
            <w:noProof/>
            <w:webHidden/>
          </w:rPr>
          <w:instrText xml:space="preserve"> PAGEREF _Toc212680675 \h </w:instrText>
        </w:r>
      </w:ins>
      <w:r>
        <w:rPr>
          <w:noProof/>
          <w:webHidden/>
        </w:rPr>
      </w:r>
      <w:ins w:author="Unknown" w:date="2025-10-30T01:37:00Z" w:id="13">
        <w:r>
          <w:rPr>
            <w:noProof/>
            <w:webHidden/>
          </w:rPr>
          <w:fldChar w:fldCharType="separate"/>
        </w:r>
        <w:r>
          <w:rPr>
            <w:noProof/>
            <w:webHidden/>
          </w:rPr>
          <w:t>13</w:t>
        </w:r>
        <w:r>
          <w:rPr>
            <w:noProof/>
            <w:webHidden/>
          </w:rPr>
          <w:fldChar w:fldCharType="end"/>
        </w:r>
        <w:r w:rsidRPr="001908ED">
          <w:rPr>
            <w:rStyle w:val="Hyperlink"/>
            <w:noProof/>
          </w:rPr>
          <w:fldChar w:fldCharType="end"/>
        </w:r>
      </w:ins>
    </w:p>
    <w:p w:rsidR="00270306" w:rsidRDefault="00270306" w14:paraId="6CE97998" w14:textId="1FB115F7">
      <w:pPr>
        <w:pStyle w:val="TableofFigures"/>
        <w:tabs>
          <w:tab w:val="right" w:leader="dot" w:pos="9062"/>
        </w:tabs>
        <w:rPr>
          <w:ins w:author="Unknown" w:date="2025-10-30T01:37:00Z" w:id="14"/>
          <w:rFonts w:eastAsiaTheme="minorEastAsia"/>
          <w:noProof/>
          <w:kern w:val="2"/>
          <w:sz w:val="24"/>
          <w:szCs w:val="24"/>
          <w:lang w:eastAsia="ja-JP"/>
          <w14:ligatures w14:val="standardContextual"/>
        </w:rPr>
      </w:pPr>
      <w:ins w:author="Unknown" w:date="2025-10-30T01:37:00Z" w:id="15">
        <w:r w:rsidRPr="001908ED">
          <w:rPr>
            <w:rStyle w:val="Hyperlink"/>
            <w:noProof/>
          </w:rPr>
          <w:fldChar w:fldCharType="begin"/>
        </w:r>
        <w:r w:rsidRPr="001908ED">
          <w:rPr>
            <w:rStyle w:val="Hyperlink"/>
            <w:noProof/>
          </w:rPr>
          <w:instrText xml:space="preserve"> </w:instrText>
        </w:r>
        <w:r>
          <w:rPr>
            <w:noProof/>
          </w:rPr>
          <w:instrText>HYPERLINK \l "_Toc212680676"</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bidi="hi-IN"/>
          </w:rPr>
          <w:t xml:space="preserve">Table 5 </w:t>
        </w:r>
        <w:r w:rsidRPr="001908ED">
          <w:rPr>
            <w:rStyle w:val="Hyperlink"/>
            <w:rFonts w:ascii="Times New Roman" w:hAnsi="Times New Roman" w:eastAsia="Calibri" w:cs="Times New Roman"/>
            <w:noProof/>
            <w:lang w:val="en-GB" w:eastAsia="zh-CN" w:bidi="hi-IN"/>
          </w:rPr>
          <w:t>Controllable unit registration</w:t>
        </w:r>
        <w:r>
          <w:rPr>
            <w:noProof/>
            <w:webHidden/>
          </w:rPr>
          <w:tab/>
        </w:r>
        <w:r>
          <w:rPr>
            <w:noProof/>
            <w:webHidden/>
          </w:rPr>
          <w:fldChar w:fldCharType="begin"/>
        </w:r>
        <w:r>
          <w:rPr>
            <w:noProof/>
            <w:webHidden/>
          </w:rPr>
          <w:instrText xml:space="preserve"> PAGEREF _Toc212680676 \h </w:instrText>
        </w:r>
      </w:ins>
      <w:r>
        <w:rPr>
          <w:noProof/>
          <w:webHidden/>
        </w:rPr>
      </w:r>
      <w:ins w:author="Unknown" w:date="2025-10-30T01:37:00Z" w:id="16">
        <w:r>
          <w:rPr>
            <w:noProof/>
            <w:webHidden/>
          </w:rPr>
          <w:fldChar w:fldCharType="separate"/>
        </w:r>
        <w:r>
          <w:rPr>
            <w:noProof/>
            <w:webHidden/>
          </w:rPr>
          <w:t>14</w:t>
        </w:r>
        <w:r>
          <w:rPr>
            <w:noProof/>
            <w:webHidden/>
          </w:rPr>
          <w:fldChar w:fldCharType="end"/>
        </w:r>
        <w:r w:rsidRPr="001908ED">
          <w:rPr>
            <w:rStyle w:val="Hyperlink"/>
            <w:noProof/>
          </w:rPr>
          <w:fldChar w:fldCharType="end"/>
        </w:r>
      </w:ins>
    </w:p>
    <w:p w:rsidR="00270306" w:rsidRDefault="00270306" w14:paraId="53EAA052" w14:textId="285FA957">
      <w:pPr>
        <w:pStyle w:val="TableofFigures"/>
        <w:tabs>
          <w:tab w:val="right" w:leader="dot" w:pos="9062"/>
        </w:tabs>
        <w:rPr>
          <w:ins w:author="Unknown" w:date="2025-10-30T01:37:00Z" w:id="17"/>
          <w:rFonts w:eastAsiaTheme="minorEastAsia"/>
          <w:noProof/>
          <w:kern w:val="2"/>
          <w:sz w:val="24"/>
          <w:szCs w:val="24"/>
          <w:lang w:eastAsia="ja-JP"/>
          <w14:ligatures w14:val="standardContextual"/>
        </w:rPr>
      </w:pPr>
      <w:ins w:author="Unknown" w:date="2025-10-30T01:37:00Z" w:id="18">
        <w:r w:rsidRPr="001908ED">
          <w:rPr>
            <w:rStyle w:val="Hyperlink"/>
            <w:noProof/>
          </w:rPr>
          <w:fldChar w:fldCharType="begin"/>
        </w:r>
        <w:r w:rsidRPr="001908ED">
          <w:rPr>
            <w:rStyle w:val="Hyperlink"/>
            <w:noProof/>
          </w:rPr>
          <w:instrText xml:space="preserve"> </w:instrText>
        </w:r>
        <w:r>
          <w:rPr>
            <w:noProof/>
          </w:rPr>
          <w:instrText>HYPERLINK \l "_Toc212680677"</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cs="Times New Roman"/>
            <w:noProof/>
            <w:lang w:val="en-GB" w:bidi="hi-IN"/>
          </w:rPr>
          <w:t xml:space="preserve">Table 6 </w:t>
        </w:r>
        <w:r w:rsidRPr="001908ED">
          <w:rPr>
            <w:rStyle w:val="Hyperlink"/>
            <w:rFonts w:ascii="Times New Roman" w:hAnsi="Times New Roman" w:eastAsia="Calibri" w:cs="Times New Roman"/>
            <w:noProof/>
            <w:lang w:val="en-GB" w:eastAsia="zh-CN" w:bidi="hi-IN"/>
          </w:rPr>
          <w:t>Update Controllable unit information</w:t>
        </w:r>
        <w:r>
          <w:rPr>
            <w:noProof/>
            <w:webHidden/>
          </w:rPr>
          <w:tab/>
        </w:r>
        <w:r>
          <w:rPr>
            <w:noProof/>
            <w:webHidden/>
          </w:rPr>
          <w:fldChar w:fldCharType="begin"/>
        </w:r>
        <w:r>
          <w:rPr>
            <w:noProof/>
            <w:webHidden/>
          </w:rPr>
          <w:instrText xml:space="preserve"> PAGEREF _Toc212680677 \h </w:instrText>
        </w:r>
      </w:ins>
      <w:r>
        <w:rPr>
          <w:noProof/>
          <w:webHidden/>
        </w:rPr>
      </w:r>
      <w:ins w:author="Unknown" w:date="2025-10-30T01:37:00Z" w:id="19">
        <w:r>
          <w:rPr>
            <w:noProof/>
            <w:webHidden/>
          </w:rPr>
          <w:fldChar w:fldCharType="separate"/>
        </w:r>
        <w:r>
          <w:rPr>
            <w:noProof/>
            <w:webHidden/>
          </w:rPr>
          <w:t>16</w:t>
        </w:r>
        <w:r>
          <w:rPr>
            <w:noProof/>
            <w:webHidden/>
          </w:rPr>
          <w:fldChar w:fldCharType="end"/>
        </w:r>
        <w:r w:rsidRPr="001908ED">
          <w:rPr>
            <w:rStyle w:val="Hyperlink"/>
            <w:noProof/>
          </w:rPr>
          <w:fldChar w:fldCharType="end"/>
        </w:r>
      </w:ins>
    </w:p>
    <w:p w:rsidR="00270306" w:rsidRDefault="00270306" w14:paraId="6B155D67" w14:textId="3185F836">
      <w:pPr>
        <w:pStyle w:val="TableofFigures"/>
        <w:tabs>
          <w:tab w:val="right" w:leader="dot" w:pos="9062"/>
        </w:tabs>
        <w:rPr>
          <w:ins w:author="Unknown" w:date="2025-10-30T01:37:00Z" w:id="20"/>
          <w:rFonts w:eastAsiaTheme="minorEastAsia"/>
          <w:noProof/>
          <w:kern w:val="2"/>
          <w:sz w:val="24"/>
          <w:szCs w:val="24"/>
          <w:lang w:eastAsia="ja-JP"/>
          <w14:ligatures w14:val="standardContextual"/>
        </w:rPr>
      </w:pPr>
      <w:ins w:author="Unknown" w:date="2025-10-30T01:37:00Z" w:id="21">
        <w:r w:rsidRPr="001908ED">
          <w:rPr>
            <w:rStyle w:val="Hyperlink"/>
            <w:noProof/>
          </w:rPr>
          <w:fldChar w:fldCharType="begin"/>
        </w:r>
        <w:r w:rsidRPr="001908ED">
          <w:rPr>
            <w:rStyle w:val="Hyperlink"/>
            <w:noProof/>
          </w:rPr>
          <w:instrText xml:space="preserve"> </w:instrText>
        </w:r>
        <w:r>
          <w:rPr>
            <w:noProof/>
          </w:rPr>
          <w:instrText>HYPERLINK \l "_Toc212680678"</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eastAsia="Arial" w:cs="Times New Roman"/>
            <w:i/>
            <w:noProof/>
            <w:lang w:val="en-GB" w:bidi="hi-IN"/>
          </w:rPr>
          <w:t>Table 7 De-registration of CU</w:t>
        </w:r>
        <w:r>
          <w:rPr>
            <w:noProof/>
            <w:webHidden/>
          </w:rPr>
          <w:tab/>
        </w:r>
        <w:r>
          <w:rPr>
            <w:noProof/>
            <w:webHidden/>
          </w:rPr>
          <w:fldChar w:fldCharType="begin"/>
        </w:r>
        <w:r>
          <w:rPr>
            <w:noProof/>
            <w:webHidden/>
          </w:rPr>
          <w:instrText xml:space="preserve"> PAGEREF _Toc212680678 \h </w:instrText>
        </w:r>
      </w:ins>
      <w:r>
        <w:rPr>
          <w:noProof/>
          <w:webHidden/>
        </w:rPr>
      </w:r>
      <w:ins w:author="Unknown" w:date="2025-10-30T01:37:00Z" w:id="22">
        <w:r>
          <w:rPr>
            <w:noProof/>
            <w:webHidden/>
          </w:rPr>
          <w:fldChar w:fldCharType="separate"/>
        </w:r>
        <w:r>
          <w:rPr>
            <w:noProof/>
            <w:webHidden/>
          </w:rPr>
          <w:t>18</w:t>
        </w:r>
        <w:r>
          <w:rPr>
            <w:noProof/>
            <w:webHidden/>
          </w:rPr>
          <w:fldChar w:fldCharType="end"/>
        </w:r>
        <w:r w:rsidRPr="001908ED">
          <w:rPr>
            <w:rStyle w:val="Hyperlink"/>
            <w:noProof/>
          </w:rPr>
          <w:fldChar w:fldCharType="end"/>
        </w:r>
      </w:ins>
    </w:p>
    <w:p w:rsidR="00270306" w:rsidRDefault="00270306" w14:paraId="2DAD1CAC" w14:textId="60A21558">
      <w:pPr>
        <w:pStyle w:val="TableofFigures"/>
        <w:tabs>
          <w:tab w:val="right" w:leader="dot" w:pos="9062"/>
        </w:tabs>
        <w:rPr>
          <w:ins w:author="Unknown" w:date="2025-10-30T01:37:00Z" w:id="23"/>
          <w:rFonts w:eastAsiaTheme="minorEastAsia"/>
          <w:noProof/>
          <w:kern w:val="2"/>
          <w:sz w:val="24"/>
          <w:szCs w:val="24"/>
          <w:lang w:eastAsia="ja-JP"/>
          <w14:ligatures w14:val="standardContextual"/>
        </w:rPr>
      </w:pPr>
      <w:ins w:author="Unknown" w:date="2025-10-30T01:37:00Z" w:id="24">
        <w:r w:rsidRPr="001908ED">
          <w:rPr>
            <w:rStyle w:val="Hyperlink"/>
            <w:noProof/>
          </w:rPr>
          <w:fldChar w:fldCharType="begin"/>
        </w:r>
        <w:r w:rsidRPr="001908ED">
          <w:rPr>
            <w:rStyle w:val="Hyperlink"/>
            <w:noProof/>
          </w:rPr>
          <w:instrText xml:space="preserve"> </w:instrText>
        </w:r>
        <w:r>
          <w:rPr>
            <w:noProof/>
          </w:rPr>
          <w:instrText>HYPERLINK \l "_Toc212680679"</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eastAsia="Arial" w:cs="Times New Roman"/>
            <w:i/>
            <w:noProof/>
            <w:lang w:val="en-GB" w:bidi="hi-IN"/>
          </w:rPr>
          <w:t>Table 8 Suspension of CU by an entitled party</w:t>
        </w:r>
        <w:r>
          <w:rPr>
            <w:noProof/>
            <w:webHidden/>
          </w:rPr>
          <w:tab/>
        </w:r>
        <w:r>
          <w:rPr>
            <w:noProof/>
            <w:webHidden/>
          </w:rPr>
          <w:fldChar w:fldCharType="begin"/>
        </w:r>
        <w:r>
          <w:rPr>
            <w:noProof/>
            <w:webHidden/>
          </w:rPr>
          <w:instrText xml:space="preserve"> PAGEREF _Toc212680679 \h </w:instrText>
        </w:r>
      </w:ins>
      <w:r>
        <w:rPr>
          <w:noProof/>
          <w:webHidden/>
        </w:rPr>
      </w:r>
      <w:ins w:author="Unknown" w:date="2025-10-30T01:37:00Z" w:id="25">
        <w:r>
          <w:rPr>
            <w:noProof/>
            <w:webHidden/>
          </w:rPr>
          <w:fldChar w:fldCharType="separate"/>
        </w:r>
        <w:r>
          <w:rPr>
            <w:noProof/>
            <w:webHidden/>
          </w:rPr>
          <w:t>19</w:t>
        </w:r>
        <w:r>
          <w:rPr>
            <w:noProof/>
            <w:webHidden/>
          </w:rPr>
          <w:fldChar w:fldCharType="end"/>
        </w:r>
        <w:r w:rsidRPr="001908ED">
          <w:rPr>
            <w:rStyle w:val="Hyperlink"/>
            <w:noProof/>
          </w:rPr>
          <w:fldChar w:fldCharType="end"/>
        </w:r>
      </w:ins>
    </w:p>
    <w:p w:rsidR="00270306" w:rsidRDefault="00270306" w14:paraId="6531CDD2" w14:textId="097D620A">
      <w:pPr>
        <w:pStyle w:val="TableofFigures"/>
        <w:tabs>
          <w:tab w:val="right" w:leader="dot" w:pos="9062"/>
        </w:tabs>
        <w:rPr>
          <w:ins w:author="Unknown" w:date="2025-10-30T01:37:00Z" w:id="26"/>
          <w:rFonts w:eastAsiaTheme="minorEastAsia"/>
          <w:noProof/>
          <w:kern w:val="2"/>
          <w:sz w:val="24"/>
          <w:szCs w:val="24"/>
          <w:lang w:eastAsia="ja-JP"/>
          <w14:ligatures w14:val="standardContextual"/>
        </w:rPr>
      </w:pPr>
      <w:ins w:author="Unknown" w:date="2025-10-30T01:37:00Z" w:id="27">
        <w:r w:rsidRPr="001908ED">
          <w:rPr>
            <w:rStyle w:val="Hyperlink"/>
            <w:noProof/>
          </w:rPr>
          <w:fldChar w:fldCharType="begin"/>
        </w:r>
        <w:r w:rsidRPr="001908ED">
          <w:rPr>
            <w:rStyle w:val="Hyperlink"/>
            <w:noProof/>
          </w:rPr>
          <w:instrText xml:space="preserve"> </w:instrText>
        </w:r>
        <w:r>
          <w:rPr>
            <w:noProof/>
          </w:rPr>
          <w:instrText>HYPERLINK \l "_Toc212680680"</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bidi="hi-IN"/>
          </w:rPr>
          <w:t xml:space="preserve">Table 9 </w:t>
        </w:r>
        <w:r w:rsidRPr="001908ED">
          <w:rPr>
            <w:rStyle w:val="Hyperlink"/>
            <w:rFonts w:ascii="Times New Roman" w:hAnsi="Times New Roman" w:eastAsia="Calibri" w:cs="Times New Roman"/>
            <w:noProof/>
            <w:lang w:val="en-GB" w:bidi="hi-IN"/>
          </w:rPr>
          <w:t>Re-activation of CU</w:t>
        </w:r>
        <w:r>
          <w:rPr>
            <w:noProof/>
            <w:webHidden/>
          </w:rPr>
          <w:tab/>
        </w:r>
        <w:r>
          <w:rPr>
            <w:noProof/>
            <w:webHidden/>
          </w:rPr>
          <w:fldChar w:fldCharType="begin"/>
        </w:r>
        <w:r>
          <w:rPr>
            <w:noProof/>
            <w:webHidden/>
          </w:rPr>
          <w:instrText xml:space="preserve"> PAGEREF _Toc212680680 \h </w:instrText>
        </w:r>
      </w:ins>
      <w:r>
        <w:rPr>
          <w:noProof/>
          <w:webHidden/>
        </w:rPr>
      </w:r>
      <w:ins w:author="Unknown" w:date="2025-10-30T01:37:00Z" w:id="28">
        <w:r>
          <w:rPr>
            <w:noProof/>
            <w:webHidden/>
          </w:rPr>
          <w:fldChar w:fldCharType="separate"/>
        </w:r>
        <w:r>
          <w:rPr>
            <w:noProof/>
            <w:webHidden/>
          </w:rPr>
          <w:t>20</w:t>
        </w:r>
        <w:r>
          <w:rPr>
            <w:noProof/>
            <w:webHidden/>
          </w:rPr>
          <w:fldChar w:fldCharType="end"/>
        </w:r>
        <w:r w:rsidRPr="001908ED">
          <w:rPr>
            <w:rStyle w:val="Hyperlink"/>
            <w:noProof/>
          </w:rPr>
          <w:fldChar w:fldCharType="end"/>
        </w:r>
      </w:ins>
    </w:p>
    <w:p w:rsidR="00270306" w:rsidRDefault="00270306" w14:paraId="42B1DB3D" w14:textId="30211F9E">
      <w:pPr>
        <w:pStyle w:val="TableofFigures"/>
        <w:tabs>
          <w:tab w:val="right" w:leader="dot" w:pos="9062"/>
        </w:tabs>
        <w:rPr>
          <w:ins w:author="Unknown" w:date="2025-10-30T01:37:00Z" w:id="29"/>
          <w:rFonts w:eastAsiaTheme="minorEastAsia"/>
          <w:noProof/>
          <w:kern w:val="2"/>
          <w:sz w:val="24"/>
          <w:szCs w:val="24"/>
          <w:lang w:eastAsia="ja-JP"/>
          <w14:ligatures w14:val="standardContextual"/>
        </w:rPr>
      </w:pPr>
      <w:ins w:author="Unknown" w:date="2025-10-30T01:37:00Z" w:id="30">
        <w:r w:rsidRPr="001908ED">
          <w:rPr>
            <w:rStyle w:val="Hyperlink"/>
            <w:noProof/>
          </w:rPr>
          <w:fldChar w:fldCharType="begin"/>
        </w:r>
        <w:r w:rsidRPr="001908ED">
          <w:rPr>
            <w:rStyle w:val="Hyperlink"/>
            <w:noProof/>
          </w:rPr>
          <w:instrText xml:space="preserve"> </w:instrText>
        </w:r>
        <w:r>
          <w:rPr>
            <w:noProof/>
          </w:rPr>
          <w:instrText>HYPERLINK \l "_Toc212680681"</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cs="Times New Roman"/>
            <w:noProof/>
            <w:lang w:val="en-GB" w:bidi="hi-IN"/>
          </w:rPr>
          <w:t xml:space="preserve">Table 10 </w:t>
        </w:r>
        <w:r w:rsidRPr="001908ED">
          <w:rPr>
            <w:rStyle w:val="Hyperlink"/>
            <w:rFonts w:ascii="Times New Roman" w:hAnsi="Times New Roman" w:eastAsia="Calibri" w:cs="Times New Roman"/>
            <w:noProof/>
            <w:lang w:val="en-GB" w:eastAsia="zh-CN" w:bidi="hi-IN"/>
          </w:rPr>
          <w:t>Service provider registration</w:t>
        </w:r>
        <w:r>
          <w:rPr>
            <w:noProof/>
            <w:webHidden/>
          </w:rPr>
          <w:tab/>
        </w:r>
        <w:r>
          <w:rPr>
            <w:noProof/>
            <w:webHidden/>
          </w:rPr>
          <w:fldChar w:fldCharType="begin"/>
        </w:r>
        <w:r>
          <w:rPr>
            <w:noProof/>
            <w:webHidden/>
          </w:rPr>
          <w:instrText xml:space="preserve"> PAGEREF _Toc212680681 \h </w:instrText>
        </w:r>
      </w:ins>
      <w:r>
        <w:rPr>
          <w:noProof/>
          <w:webHidden/>
        </w:rPr>
      </w:r>
      <w:ins w:author="Unknown" w:date="2025-10-30T01:37:00Z" w:id="31">
        <w:r>
          <w:rPr>
            <w:noProof/>
            <w:webHidden/>
          </w:rPr>
          <w:fldChar w:fldCharType="separate"/>
        </w:r>
        <w:r>
          <w:rPr>
            <w:noProof/>
            <w:webHidden/>
          </w:rPr>
          <w:t>21</w:t>
        </w:r>
        <w:r>
          <w:rPr>
            <w:noProof/>
            <w:webHidden/>
          </w:rPr>
          <w:fldChar w:fldCharType="end"/>
        </w:r>
        <w:r w:rsidRPr="001908ED">
          <w:rPr>
            <w:rStyle w:val="Hyperlink"/>
            <w:noProof/>
          </w:rPr>
          <w:fldChar w:fldCharType="end"/>
        </w:r>
      </w:ins>
    </w:p>
    <w:p w:rsidR="00270306" w:rsidRDefault="00270306" w14:paraId="3C3486DB" w14:textId="409FEAF9">
      <w:pPr>
        <w:pStyle w:val="TableofFigures"/>
        <w:tabs>
          <w:tab w:val="right" w:leader="dot" w:pos="9062"/>
        </w:tabs>
        <w:rPr>
          <w:ins w:author="Unknown" w:date="2025-10-30T01:37:00Z" w:id="32"/>
          <w:rFonts w:eastAsiaTheme="minorEastAsia"/>
          <w:noProof/>
          <w:kern w:val="2"/>
          <w:sz w:val="24"/>
          <w:szCs w:val="24"/>
          <w:lang w:eastAsia="ja-JP"/>
          <w14:ligatures w14:val="standardContextual"/>
        </w:rPr>
      </w:pPr>
      <w:ins w:author="Unknown" w:date="2025-10-30T01:37:00Z" w:id="33">
        <w:r w:rsidRPr="001908ED">
          <w:rPr>
            <w:rStyle w:val="Hyperlink"/>
            <w:noProof/>
          </w:rPr>
          <w:fldChar w:fldCharType="begin"/>
        </w:r>
        <w:r w:rsidRPr="001908ED">
          <w:rPr>
            <w:rStyle w:val="Hyperlink"/>
            <w:noProof/>
          </w:rPr>
          <w:instrText xml:space="preserve"> </w:instrText>
        </w:r>
        <w:r>
          <w:rPr>
            <w:noProof/>
          </w:rPr>
          <w:instrText>HYPERLINK \l "_Toc212680682"</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cs="Times New Roman"/>
            <w:noProof/>
            <w:lang w:val="en-GB" w:bidi="hi-IN"/>
          </w:rPr>
          <w:t>Table 11 Service provider application for qualification</w:t>
        </w:r>
        <w:r>
          <w:rPr>
            <w:noProof/>
            <w:webHidden/>
          </w:rPr>
          <w:tab/>
        </w:r>
        <w:r>
          <w:rPr>
            <w:noProof/>
            <w:webHidden/>
          </w:rPr>
          <w:fldChar w:fldCharType="begin"/>
        </w:r>
        <w:r>
          <w:rPr>
            <w:noProof/>
            <w:webHidden/>
          </w:rPr>
          <w:instrText xml:space="preserve"> PAGEREF _Toc212680682 \h </w:instrText>
        </w:r>
      </w:ins>
      <w:r>
        <w:rPr>
          <w:noProof/>
          <w:webHidden/>
        </w:rPr>
      </w:r>
      <w:ins w:author="Unknown" w:date="2025-10-30T01:37:00Z" w:id="34">
        <w:r>
          <w:rPr>
            <w:noProof/>
            <w:webHidden/>
          </w:rPr>
          <w:fldChar w:fldCharType="separate"/>
        </w:r>
        <w:r>
          <w:rPr>
            <w:noProof/>
            <w:webHidden/>
          </w:rPr>
          <w:t>23</w:t>
        </w:r>
        <w:r>
          <w:rPr>
            <w:noProof/>
            <w:webHidden/>
          </w:rPr>
          <w:fldChar w:fldCharType="end"/>
        </w:r>
        <w:r w:rsidRPr="001908ED">
          <w:rPr>
            <w:rStyle w:val="Hyperlink"/>
            <w:noProof/>
          </w:rPr>
          <w:fldChar w:fldCharType="end"/>
        </w:r>
      </w:ins>
    </w:p>
    <w:p w:rsidR="00270306" w:rsidRDefault="00270306" w14:paraId="46265547" w14:textId="51378FC9">
      <w:pPr>
        <w:pStyle w:val="TableofFigures"/>
        <w:tabs>
          <w:tab w:val="right" w:leader="dot" w:pos="9062"/>
        </w:tabs>
        <w:rPr>
          <w:ins w:author="Unknown" w:date="2025-10-30T01:37:00Z" w:id="35"/>
          <w:rFonts w:eastAsiaTheme="minorEastAsia"/>
          <w:noProof/>
          <w:kern w:val="2"/>
          <w:sz w:val="24"/>
          <w:szCs w:val="24"/>
          <w:lang w:eastAsia="ja-JP"/>
          <w14:ligatures w14:val="standardContextual"/>
        </w:rPr>
      </w:pPr>
      <w:ins w:author="Unknown" w:date="2025-10-30T01:37:00Z" w:id="36">
        <w:r w:rsidRPr="001908ED">
          <w:rPr>
            <w:rStyle w:val="Hyperlink"/>
            <w:noProof/>
          </w:rPr>
          <w:fldChar w:fldCharType="begin"/>
        </w:r>
        <w:r w:rsidRPr="001908ED">
          <w:rPr>
            <w:rStyle w:val="Hyperlink"/>
            <w:noProof/>
          </w:rPr>
          <w:instrText xml:space="preserve"> </w:instrText>
        </w:r>
        <w:r>
          <w:rPr>
            <w:noProof/>
          </w:rPr>
          <w:instrText>HYPERLINK \l "_Toc212680683"</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bidi="hi-IN"/>
          </w:rPr>
          <w:t xml:space="preserve">Table 12 </w:t>
        </w:r>
        <w:r w:rsidRPr="001908ED">
          <w:rPr>
            <w:rStyle w:val="Hyperlink"/>
            <w:rFonts w:ascii="Times New Roman" w:hAnsi="Times New Roman" w:eastAsia="Calibri" w:cs="Times New Roman"/>
            <w:noProof/>
            <w:lang w:val="en-GB" w:eastAsia="zh-CN" w:bidi="hi-IN"/>
          </w:rPr>
          <w:t>Service contract revocation by final customer</w:t>
        </w:r>
        <w:r>
          <w:rPr>
            <w:noProof/>
            <w:webHidden/>
          </w:rPr>
          <w:tab/>
        </w:r>
        <w:r>
          <w:rPr>
            <w:noProof/>
            <w:webHidden/>
          </w:rPr>
          <w:fldChar w:fldCharType="begin"/>
        </w:r>
        <w:r>
          <w:rPr>
            <w:noProof/>
            <w:webHidden/>
          </w:rPr>
          <w:instrText xml:space="preserve"> PAGEREF _Toc212680683 \h </w:instrText>
        </w:r>
      </w:ins>
      <w:r>
        <w:rPr>
          <w:noProof/>
          <w:webHidden/>
        </w:rPr>
      </w:r>
      <w:ins w:author="Unknown" w:date="2025-10-30T01:37:00Z" w:id="37">
        <w:r>
          <w:rPr>
            <w:noProof/>
            <w:webHidden/>
          </w:rPr>
          <w:fldChar w:fldCharType="separate"/>
        </w:r>
        <w:r>
          <w:rPr>
            <w:noProof/>
            <w:webHidden/>
          </w:rPr>
          <w:t>25</w:t>
        </w:r>
        <w:r>
          <w:rPr>
            <w:noProof/>
            <w:webHidden/>
          </w:rPr>
          <w:fldChar w:fldCharType="end"/>
        </w:r>
        <w:r w:rsidRPr="001908ED">
          <w:rPr>
            <w:rStyle w:val="Hyperlink"/>
            <w:noProof/>
          </w:rPr>
          <w:fldChar w:fldCharType="end"/>
        </w:r>
      </w:ins>
    </w:p>
    <w:p w:rsidR="00270306" w:rsidRDefault="00270306" w14:paraId="47A256D7" w14:textId="54B249C2">
      <w:pPr>
        <w:pStyle w:val="TableofFigures"/>
        <w:tabs>
          <w:tab w:val="right" w:leader="dot" w:pos="9062"/>
        </w:tabs>
        <w:rPr>
          <w:ins w:author="Unknown" w:date="2025-10-30T01:37:00Z" w:id="38"/>
          <w:rFonts w:eastAsiaTheme="minorEastAsia"/>
          <w:noProof/>
          <w:kern w:val="2"/>
          <w:sz w:val="24"/>
          <w:szCs w:val="24"/>
          <w:lang w:eastAsia="ja-JP"/>
          <w14:ligatures w14:val="standardContextual"/>
        </w:rPr>
      </w:pPr>
      <w:ins w:author="Unknown" w:date="2025-10-30T01:37:00Z" w:id="39">
        <w:r w:rsidRPr="001908ED">
          <w:rPr>
            <w:rStyle w:val="Hyperlink"/>
            <w:noProof/>
          </w:rPr>
          <w:fldChar w:fldCharType="begin"/>
        </w:r>
        <w:r w:rsidRPr="001908ED">
          <w:rPr>
            <w:rStyle w:val="Hyperlink"/>
            <w:noProof/>
          </w:rPr>
          <w:instrText xml:space="preserve"> </w:instrText>
        </w:r>
        <w:r>
          <w:rPr>
            <w:noProof/>
          </w:rPr>
          <w:instrText>HYPERLINK \l "_Toc212680684"</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cs="Times New Roman"/>
            <w:noProof/>
            <w:lang w:val="en-GB" w:bidi="hi-IN"/>
          </w:rPr>
          <w:t xml:space="preserve">Table 13 </w:t>
        </w:r>
        <w:r w:rsidRPr="001908ED">
          <w:rPr>
            <w:rStyle w:val="Hyperlink"/>
            <w:rFonts w:ascii="Times New Roman" w:hAnsi="Times New Roman" w:eastAsia="Calibri" w:cs="Times New Roman"/>
            <w:noProof/>
            <w:lang w:val="en-GB" w:eastAsia="zh-CN" w:bidi="hi-IN"/>
          </w:rPr>
          <w:t>Service contract termination by service provider</w:t>
        </w:r>
        <w:r>
          <w:rPr>
            <w:noProof/>
            <w:webHidden/>
          </w:rPr>
          <w:tab/>
        </w:r>
        <w:r>
          <w:rPr>
            <w:noProof/>
            <w:webHidden/>
          </w:rPr>
          <w:fldChar w:fldCharType="begin"/>
        </w:r>
        <w:r>
          <w:rPr>
            <w:noProof/>
            <w:webHidden/>
          </w:rPr>
          <w:instrText xml:space="preserve"> PAGEREF _Toc212680684 \h </w:instrText>
        </w:r>
      </w:ins>
      <w:r>
        <w:rPr>
          <w:noProof/>
          <w:webHidden/>
        </w:rPr>
      </w:r>
      <w:ins w:author="Unknown" w:date="2025-10-30T01:37:00Z" w:id="40">
        <w:r>
          <w:rPr>
            <w:noProof/>
            <w:webHidden/>
          </w:rPr>
          <w:fldChar w:fldCharType="separate"/>
        </w:r>
        <w:r>
          <w:rPr>
            <w:noProof/>
            <w:webHidden/>
          </w:rPr>
          <w:t>28</w:t>
        </w:r>
        <w:r>
          <w:rPr>
            <w:noProof/>
            <w:webHidden/>
          </w:rPr>
          <w:fldChar w:fldCharType="end"/>
        </w:r>
        <w:r w:rsidRPr="001908ED">
          <w:rPr>
            <w:rStyle w:val="Hyperlink"/>
            <w:noProof/>
          </w:rPr>
          <w:fldChar w:fldCharType="end"/>
        </w:r>
      </w:ins>
    </w:p>
    <w:p w:rsidR="00270306" w:rsidRDefault="00270306" w14:paraId="39EA4BF9" w14:textId="48F9E512">
      <w:pPr>
        <w:pStyle w:val="TableofFigures"/>
        <w:tabs>
          <w:tab w:val="right" w:leader="dot" w:pos="9062"/>
        </w:tabs>
        <w:rPr>
          <w:ins w:author="Unknown" w:date="2025-10-30T01:37:00Z" w:id="41"/>
          <w:rFonts w:eastAsiaTheme="minorEastAsia"/>
          <w:noProof/>
          <w:kern w:val="2"/>
          <w:sz w:val="24"/>
          <w:szCs w:val="24"/>
          <w:lang w:eastAsia="ja-JP"/>
          <w14:ligatures w14:val="standardContextual"/>
        </w:rPr>
      </w:pPr>
      <w:ins w:author="Unknown" w:date="2025-10-30T01:37:00Z" w:id="42">
        <w:r w:rsidRPr="001908ED">
          <w:rPr>
            <w:rStyle w:val="Hyperlink"/>
            <w:noProof/>
          </w:rPr>
          <w:fldChar w:fldCharType="begin"/>
        </w:r>
        <w:r w:rsidRPr="001908ED">
          <w:rPr>
            <w:rStyle w:val="Hyperlink"/>
            <w:noProof/>
          </w:rPr>
          <w:instrText xml:space="preserve"> </w:instrText>
        </w:r>
        <w:r>
          <w:rPr>
            <w:noProof/>
          </w:rPr>
          <w:instrText>HYPERLINK \l "_Toc212680685"</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rPr>
          <w:t>Table 14</w:t>
        </w:r>
        <w:r>
          <w:rPr>
            <w:noProof/>
            <w:webHidden/>
          </w:rPr>
          <w:tab/>
        </w:r>
        <w:r>
          <w:rPr>
            <w:noProof/>
            <w:webHidden/>
          </w:rPr>
          <w:fldChar w:fldCharType="begin"/>
        </w:r>
        <w:r>
          <w:rPr>
            <w:noProof/>
            <w:webHidden/>
          </w:rPr>
          <w:instrText xml:space="preserve"> PAGEREF _Toc212680685 \h </w:instrText>
        </w:r>
      </w:ins>
      <w:r>
        <w:rPr>
          <w:noProof/>
          <w:webHidden/>
        </w:rPr>
      </w:r>
      <w:ins w:author="Unknown" w:date="2025-10-30T01:37:00Z" w:id="43">
        <w:r>
          <w:rPr>
            <w:noProof/>
            <w:webHidden/>
          </w:rPr>
          <w:fldChar w:fldCharType="separate"/>
        </w:r>
        <w:r>
          <w:rPr>
            <w:noProof/>
            <w:webHidden/>
          </w:rPr>
          <w:t>29</w:t>
        </w:r>
        <w:r>
          <w:rPr>
            <w:noProof/>
            <w:webHidden/>
          </w:rPr>
          <w:fldChar w:fldCharType="end"/>
        </w:r>
        <w:r w:rsidRPr="001908ED">
          <w:rPr>
            <w:rStyle w:val="Hyperlink"/>
            <w:noProof/>
          </w:rPr>
          <w:fldChar w:fldCharType="end"/>
        </w:r>
      </w:ins>
    </w:p>
    <w:p w:rsidR="00270306" w:rsidRDefault="00270306" w14:paraId="6C716F70" w14:textId="66728584">
      <w:pPr>
        <w:pStyle w:val="TableofFigures"/>
        <w:tabs>
          <w:tab w:val="right" w:leader="dot" w:pos="9062"/>
        </w:tabs>
        <w:rPr>
          <w:ins w:author="Unknown" w:date="2025-10-30T01:37:00Z" w:id="44"/>
          <w:rFonts w:eastAsiaTheme="minorEastAsia"/>
          <w:noProof/>
          <w:kern w:val="2"/>
          <w:sz w:val="24"/>
          <w:szCs w:val="24"/>
          <w:lang w:eastAsia="ja-JP"/>
          <w14:ligatures w14:val="standardContextual"/>
        </w:rPr>
      </w:pPr>
      <w:ins w:author="Unknown" w:date="2025-10-30T01:37:00Z" w:id="45">
        <w:r w:rsidRPr="001908ED">
          <w:rPr>
            <w:rStyle w:val="Hyperlink"/>
            <w:noProof/>
          </w:rPr>
          <w:fldChar w:fldCharType="begin"/>
        </w:r>
        <w:r w:rsidRPr="001908ED">
          <w:rPr>
            <w:rStyle w:val="Hyperlink"/>
            <w:noProof/>
          </w:rPr>
          <w:instrText xml:space="preserve"> </w:instrText>
        </w:r>
        <w:r>
          <w:rPr>
            <w:noProof/>
          </w:rPr>
          <w:instrText>HYPERLINK \l "_Toc212680686"</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US" w:bidi="hi-IN"/>
          </w:rPr>
          <w:t>Table 15</w:t>
        </w:r>
        <w:r w:rsidRPr="001908ED">
          <w:rPr>
            <w:rStyle w:val="Hyperlink"/>
            <w:rFonts w:ascii="Times New Roman" w:hAnsi="Times New Roman" w:eastAsia="Calibri" w:cs="Times New Roman"/>
            <w:noProof/>
            <w:lang w:val="en-GB" w:eastAsia="zh-CN" w:bidi="hi-IN"/>
          </w:rPr>
          <w:t xml:space="preserve">SP Customer switching or new registration on CU </w:t>
        </w:r>
        <w:r>
          <w:rPr>
            <w:noProof/>
            <w:webHidden/>
          </w:rPr>
          <w:tab/>
        </w:r>
        <w:r>
          <w:rPr>
            <w:noProof/>
            <w:webHidden/>
          </w:rPr>
          <w:fldChar w:fldCharType="begin"/>
        </w:r>
        <w:r>
          <w:rPr>
            <w:noProof/>
            <w:webHidden/>
          </w:rPr>
          <w:instrText xml:space="preserve"> PAGEREF _Toc212680686 \h </w:instrText>
        </w:r>
      </w:ins>
      <w:r>
        <w:rPr>
          <w:noProof/>
          <w:webHidden/>
        </w:rPr>
      </w:r>
      <w:ins w:author="Unknown" w:date="2025-10-30T01:37:00Z" w:id="46">
        <w:r>
          <w:rPr>
            <w:noProof/>
            <w:webHidden/>
          </w:rPr>
          <w:fldChar w:fldCharType="separate"/>
        </w:r>
        <w:r>
          <w:rPr>
            <w:noProof/>
            <w:webHidden/>
          </w:rPr>
          <w:t>29</w:t>
        </w:r>
        <w:r>
          <w:rPr>
            <w:noProof/>
            <w:webHidden/>
          </w:rPr>
          <w:fldChar w:fldCharType="end"/>
        </w:r>
        <w:r w:rsidRPr="001908ED">
          <w:rPr>
            <w:rStyle w:val="Hyperlink"/>
            <w:noProof/>
          </w:rPr>
          <w:fldChar w:fldCharType="end"/>
        </w:r>
      </w:ins>
    </w:p>
    <w:p w:rsidR="00270306" w:rsidRDefault="00270306" w14:paraId="56CD0FAD" w14:textId="094E5626">
      <w:pPr>
        <w:pStyle w:val="TableofFigures"/>
        <w:tabs>
          <w:tab w:val="right" w:leader="dot" w:pos="9062"/>
        </w:tabs>
        <w:rPr>
          <w:ins w:author="Unknown" w:date="2025-10-30T01:37:00Z" w:id="47"/>
          <w:rFonts w:eastAsiaTheme="minorEastAsia"/>
          <w:noProof/>
          <w:kern w:val="2"/>
          <w:sz w:val="24"/>
          <w:szCs w:val="24"/>
          <w:lang w:eastAsia="ja-JP"/>
          <w14:ligatures w14:val="standardContextual"/>
        </w:rPr>
      </w:pPr>
      <w:ins w:author="Unknown" w:date="2025-10-30T01:37:00Z" w:id="48">
        <w:r w:rsidRPr="001908ED">
          <w:rPr>
            <w:rStyle w:val="Hyperlink"/>
            <w:noProof/>
          </w:rPr>
          <w:fldChar w:fldCharType="begin"/>
        </w:r>
        <w:r w:rsidRPr="001908ED">
          <w:rPr>
            <w:rStyle w:val="Hyperlink"/>
            <w:noProof/>
          </w:rPr>
          <w:instrText xml:space="preserve"> </w:instrText>
        </w:r>
        <w:r>
          <w:rPr>
            <w:noProof/>
          </w:rPr>
          <w:instrText>HYPERLINK \l "_Toc212680687"</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cs="Times New Roman"/>
            <w:noProof/>
            <w:lang w:val="en-GB" w:bidi="hi-IN"/>
          </w:rPr>
          <w:t xml:space="preserve">Table 16 </w:t>
        </w:r>
        <w:r w:rsidRPr="001908ED">
          <w:rPr>
            <w:rStyle w:val="Hyperlink"/>
            <w:rFonts w:ascii="Times New Roman" w:hAnsi="Times New Roman" w:cs="Times New Roman"/>
            <w:noProof/>
            <w:lang w:val="en-GB" w:eastAsia="en-GB" w:bidi="hi-IN"/>
          </w:rPr>
          <w:t xml:space="preserve">Cancellation of </w:t>
        </w:r>
        <w:r w:rsidRPr="001908ED">
          <w:rPr>
            <w:rStyle w:val="Hyperlink"/>
            <w:rFonts w:ascii="Times New Roman" w:hAnsi="Times New Roman" w:eastAsia="Calibri" w:cs="Times New Roman"/>
            <w:noProof/>
            <w:lang w:val="en-GB" w:bidi="hi-IN"/>
          </w:rPr>
          <w:t xml:space="preserve">SP </w:t>
        </w:r>
        <w:r w:rsidRPr="001908ED">
          <w:rPr>
            <w:rStyle w:val="Hyperlink"/>
            <w:rFonts w:ascii="Times New Roman" w:hAnsi="Times New Roman" w:cs="Times New Roman"/>
            <w:noProof/>
            <w:lang w:val="en-GB" w:eastAsia="en-GB" w:bidi="hi-IN"/>
          </w:rPr>
          <w:t xml:space="preserve">registration </w:t>
        </w:r>
        <w:r w:rsidRPr="001908ED">
          <w:rPr>
            <w:rStyle w:val="Hyperlink"/>
            <w:rFonts w:ascii="Times New Roman" w:hAnsi="Times New Roman" w:eastAsia="Calibri" w:cs="Times New Roman"/>
            <w:noProof/>
            <w:lang w:val="en-GB" w:bidi="hi-IN"/>
          </w:rPr>
          <w:t>on CU</w:t>
        </w:r>
        <w:r>
          <w:rPr>
            <w:noProof/>
            <w:webHidden/>
          </w:rPr>
          <w:tab/>
        </w:r>
        <w:r>
          <w:rPr>
            <w:noProof/>
            <w:webHidden/>
          </w:rPr>
          <w:fldChar w:fldCharType="begin"/>
        </w:r>
        <w:r>
          <w:rPr>
            <w:noProof/>
            <w:webHidden/>
          </w:rPr>
          <w:instrText xml:space="preserve"> PAGEREF _Toc212680687 \h </w:instrText>
        </w:r>
      </w:ins>
      <w:r>
        <w:rPr>
          <w:noProof/>
          <w:webHidden/>
        </w:rPr>
      </w:r>
      <w:ins w:author="Unknown" w:date="2025-10-30T01:37:00Z" w:id="49">
        <w:r>
          <w:rPr>
            <w:noProof/>
            <w:webHidden/>
          </w:rPr>
          <w:fldChar w:fldCharType="separate"/>
        </w:r>
        <w:r>
          <w:rPr>
            <w:noProof/>
            <w:webHidden/>
          </w:rPr>
          <w:t>34</w:t>
        </w:r>
        <w:r>
          <w:rPr>
            <w:noProof/>
            <w:webHidden/>
          </w:rPr>
          <w:fldChar w:fldCharType="end"/>
        </w:r>
        <w:r w:rsidRPr="001908ED">
          <w:rPr>
            <w:rStyle w:val="Hyperlink"/>
            <w:noProof/>
          </w:rPr>
          <w:fldChar w:fldCharType="end"/>
        </w:r>
      </w:ins>
    </w:p>
    <w:p w:rsidR="00270306" w:rsidRDefault="00270306" w14:paraId="13DF4095" w14:textId="7A1CEED1">
      <w:pPr>
        <w:pStyle w:val="TableofFigures"/>
        <w:tabs>
          <w:tab w:val="right" w:leader="dot" w:pos="9062"/>
        </w:tabs>
        <w:rPr>
          <w:ins w:author="Unknown" w:date="2025-10-30T01:37:00Z" w:id="50"/>
          <w:rFonts w:eastAsiaTheme="minorEastAsia"/>
          <w:noProof/>
          <w:kern w:val="2"/>
          <w:sz w:val="24"/>
          <w:szCs w:val="24"/>
          <w:lang w:eastAsia="ja-JP"/>
          <w14:ligatures w14:val="standardContextual"/>
        </w:rPr>
      </w:pPr>
      <w:ins w:author="Unknown" w:date="2025-10-30T01:37:00Z" w:id="51">
        <w:r w:rsidRPr="001908ED">
          <w:rPr>
            <w:rStyle w:val="Hyperlink"/>
            <w:noProof/>
          </w:rPr>
          <w:fldChar w:fldCharType="begin"/>
        </w:r>
        <w:r w:rsidRPr="001908ED">
          <w:rPr>
            <w:rStyle w:val="Hyperlink"/>
            <w:noProof/>
          </w:rPr>
          <w:instrText xml:space="preserve"> </w:instrText>
        </w:r>
        <w:r>
          <w:rPr>
            <w:noProof/>
          </w:rPr>
          <w:instrText>HYPERLINK \l "_Toc212680688"</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cs="Times New Roman"/>
            <w:noProof/>
            <w:lang w:val="en-GB"/>
          </w:rPr>
          <w:t xml:space="preserve">Table 17 </w:t>
        </w:r>
        <w:r w:rsidRPr="001908ED">
          <w:rPr>
            <w:rStyle w:val="Hyperlink"/>
            <w:rFonts w:ascii="Times New Roman" w:hAnsi="Times New Roman" w:eastAsia="Times New Roman" w:cs="Times New Roman"/>
            <w:noProof/>
            <w:lang w:val="en-GB" w:eastAsia="nb-NO"/>
          </w:rPr>
          <w:t>Update Service Provider profile information</w:t>
        </w:r>
        <w:r>
          <w:rPr>
            <w:noProof/>
            <w:webHidden/>
          </w:rPr>
          <w:tab/>
        </w:r>
        <w:r>
          <w:rPr>
            <w:noProof/>
            <w:webHidden/>
          </w:rPr>
          <w:fldChar w:fldCharType="begin"/>
        </w:r>
        <w:r>
          <w:rPr>
            <w:noProof/>
            <w:webHidden/>
          </w:rPr>
          <w:instrText xml:space="preserve"> PAGEREF _Toc212680688 \h </w:instrText>
        </w:r>
      </w:ins>
      <w:r>
        <w:rPr>
          <w:noProof/>
          <w:webHidden/>
        </w:rPr>
      </w:r>
      <w:ins w:author="Unknown" w:date="2025-10-30T01:37:00Z" w:id="52">
        <w:r>
          <w:rPr>
            <w:noProof/>
            <w:webHidden/>
          </w:rPr>
          <w:fldChar w:fldCharType="separate"/>
        </w:r>
        <w:r>
          <w:rPr>
            <w:noProof/>
            <w:webHidden/>
          </w:rPr>
          <w:t>37</w:t>
        </w:r>
        <w:r>
          <w:rPr>
            <w:noProof/>
            <w:webHidden/>
          </w:rPr>
          <w:fldChar w:fldCharType="end"/>
        </w:r>
        <w:r w:rsidRPr="001908ED">
          <w:rPr>
            <w:rStyle w:val="Hyperlink"/>
            <w:noProof/>
          </w:rPr>
          <w:fldChar w:fldCharType="end"/>
        </w:r>
      </w:ins>
    </w:p>
    <w:p w:rsidR="00270306" w:rsidRDefault="00270306" w14:paraId="76BD5AB5" w14:textId="5ACD624A">
      <w:pPr>
        <w:pStyle w:val="TableofFigures"/>
        <w:tabs>
          <w:tab w:val="right" w:leader="dot" w:pos="9062"/>
        </w:tabs>
        <w:rPr>
          <w:ins w:author="Unknown" w:date="2025-10-30T01:37:00Z" w:id="53"/>
          <w:rFonts w:eastAsiaTheme="minorEastAsia"/>
          <w:noProof/>
          <w:kern w:val="2"/>
          <w:sz w:val="24"/>
          <w:szCs w:val="24"/>
          <w:lang w:eastAsia="ja-JP"/>
          <w14:ligatures w14:val="standardContextual"/>
        </w:rPr>
      </w:pPr>
      <w:ins w:author="Unknown" w:date="2025-10-30T01:37:00Z" w:id="54">
        <w:r w:rsidRPr="001908ED">
          <w:rPr>
            <w:rStyle w:val="Hyperlink"/>
            <w:noProof/>
          </w:rPr>
          <w:fldChar w:fldCharType="begin"/>
        </w:r>
        <w:r w:rsidRPr="001908ED">
          <w:rPr>
            <w:rStyle w:val="Hyperlink"/>
            <w:noProof/>
          </w:rPr>
          <w:instrText xml:space="preserve"> </w:instrText>
        </w:r>
        <w:r>
          <w:rPr>
            <w:noProof/>
          </w:rPr>
          <w:instrText>HYPERLINK \l "_Toc212680689"</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cs="Times New Roman"/>
            <w:noProof/>
            <w:lang w:val="en-GB"/>
          </w:rPr>
          <w:t xml:space="preserve">Table 18 </w:t>
        </w:r>
        <w:r w:rsidRPr="001908ED">
          <w:rPr>
            <w:rStyle w:val="Hyperlink"/>
            <w:rFonts w:ascii="Times New Roman" w:hAnsi="Times New Roman" w:eastAsia="Times New Roman" w:cs="Times New Roman"/>
            <w:noProof/>
            <w:lang w:val="en-GB" w:eastAsia="nb-NO"/>
          </w:rPr>
          <w:t>Update Service Provider critical information</w:t>
        </w:r>
        <w:r>
          <w:rPr>
            <w:noProof/>
            <w:webHidden/>
          </w:rPr>
          <w:tab/>
        </w:r>
        <w:r>
          <w:rPr>
            <w:noProof/>
            <w:webHidden/>
          </w:rPr>
          <w:fldChar w:fldCharType="begin"/>
        </w:r>
        <w:r>
          <w:rPr>
            <w:noProof/>
            <w:webHidden/>
          </w:rPr>
          <w:instrText xml:space="preserve"> PAGEREF _Toc212680689 \h </w:instrText>
        </w:r>
      </w:ins>
      <w:r>
        <w:rPr>
          <w:noProof/>
          <w:webHidden/>
        </w:rPr>
      </w:r>
      <w:ins w:author="Unknown" w:date="2025-10-30T01:37:00Z" w:id="55">
        <w:r>
          <w:rPr>
            <w:noProof/>
            <w:webHidden/>
          </w:rPr>
          <w:fldChar w:fldCharType="separate"/>
        </w:r>
        <w:r>
          <w:rPr>
            <w:noProof/>
            <w:webHidden/>
          </w:rPr>
          <w:t>37</w:t>
        </w:r>
        <w:r>
          <w:rPr>
            <w:noProof/>
            <w:webHidden/>
          </w:rPr>
          <w:fldChar w:fldCharType="end"/>
        </w:r>
        <w:r w:rsidRPr="001908ED">
          <w:rPr>
            <w:rStyle w:val="Hyperlink"/>
            <w:noProof/>
          </w:rPr>
          <w:fldChar w:fldCharType="end"/>
        </w:r>
      </w:ins>
    </w:p>
    <w:p w:rsidR="00270306" w:rsidRDefault="00270306" w14:paraId="594DD600" w14:textId="0F9D18C4">
      <w:pPr>
        <w:pStyle w:val="TableofFigures"/>
        <w:tabs>
          <w:tab w:val="right" w:leader="dot" w:pos="9062"/>
        </w:tabs>
        <w:rPr>
          <w:ins w:author="Unknown" w:date="2025-10-30T01:37:00Z" w:id="56"/>
          <w:rFonts w:eastAsiaTheme="minorEastAsia"/>
          <w:noProof/>
          <w:kern w:val="2"/>
          <w:sz w:val="24"/>
          <w:szCs w:val="24"/>
          <w:lang w:eastAsia="ja-JP"/>
          <w14:ligatures w14:val="standardContextual"/>
        </w:rPr>
      </w:pPr>
      <w:ins w:author="Unknown" w:date="2025-10-30T01:37:00Z" w:id="57">
        <w:r w:rsidRPr="001908ED">
          <w:rPr>
            <w:rStyle w:val="Hyperlink"/>
            <w:noProof/>
          </w:rPr>
          <w:fldChar w:fldCharType="begin"/>
        </w:r>
        <w:r w:rsidRPr="001908ED">
          <w:rPr>
            <w:rStyle w:val="Hyperlink"/>
            <w:noProof/>
          </w:rPr>
          <w:instrText xml:space="preserve"> </w:instrText>
        </w:r>
        <w:r>
          <w:rPr>
            <w:noProof/>
          </w:rPr>
          <w:instrText>HYPERLINK \l "_Toc212680690"</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eastAsia="Times New Roman" w:cs="Times New Roman"/>
            <w:noProof/>
            <w:lang w:val="en-GB" w:eastAsia="nb-NO"/>
          </w:rPr>
          <w:t>Table 19 De-registration of Service Provider</w:t>
        </w:r>
        <w:r>
          <w:rPr>
            <w:noProof/>
            <w:webHidden/>
          </w:rPr>
          <w:tab/>
        </w:r>
        <w:r>
          <w:rPr>
            <w:noProof/>
            <w:webHidden/>
          </w:rPr>
          <w:fldChar w:fldCharType="begin"/>
        </w:r>
        <w:r>
          <w:rPr>
            <w:noProof/>
            <w:webHidden/>
          </w:rPr>
          <w:instrText xml:space="preserve"> PAGEREF _Toc212680690 \h </w:instrText>
        </w:r>
      </w:ins>
      <w:r>
        <w:rPr>
          <w:noProof/>
          <w:webHidden/>
        </w:rPr>
      </w:r>
      <w:ins w:author="Unknown" w:date="2025-10-30T01:37:00Z" w:id="58">
        <w:r>
          <w:rPr>
            <w:noProof/>
            <w:webHidden/>
          </w:rPr>
          <w:fldChar w:fldCharType="separate"/>
        </w:r>
        <w:r>
          <w:rPr>
            <w:noProof/>
            <w:webHidden/>
          </w:rPr>
          <w:t>39</w:t>
        </w:r>
        <w:r>
          <w:rPr>
            <w:noProof/>
            <w:webHidden/>
          </w:rPr>
          <w:fldChar w:fldCharType="end"/>
        </w:r>
        <w:r w:rsidRPr="001908ED">
          <w:rPr>
            <w:rStyle w:val="Hyperlink"/>
            <w:noProof/>
          </w:rPr>
          <w:fldChar w:fldCharType="end"/>
        </w:r>
      </w:ins>
    </w:p>
    <w:p w:rsidR="00270306" w:rsidRDefault="00270306" w14:paraId="1A17AEC5" w14:textId="5B6DBAED">
      <w:pPr>
        <w:pStyle w:val="TableofFigures"/>
        <w:tabs>
          <w:tab w:val="right" w:leader="dot" w:pos="9062"/>
        </w:tabs>
        <w:rPr>
          <w:ins w:author="Unknown" w:date="2025-10-30T01:37:00Z" w:id="59"/>
          <w:rFonts w:eastAsiaTheme="minorEastAsia"/>
          <w:noProof/>
          <w:kern w:val="2"/>
          <w:sz w:val="24"/>
          <w:szCs w:val="24"/>
          <w:lang w:eastAsia="ja-JP"/>
          <w14:ligatures w14:val="standardContextual"/>
        </w:rPr>
      </w:pPr>
      <w:ins w:author="Unknown" w:date="2025-10-30T01:37:00Z" w:id="60">
        <w:r w:rsidRPr="001908ED">
          <w:rPr>
            <w:rStyle w:val="Hyperlink"/>
            <w:noProof/>
          </w:rPr>
          <w:fldChar w:fldCharType="begin"/>
        </w:r>
        <w:r w:rsidRPr="001908ED">
          <w:rPr>
            <w:rStyle w:val="Hyperlink"/>
            <w:noProof/>
          </w:rPr>
          <w:instrText xml:space="preserve"> </w:instrText>
        </w:r>
        <w:r>
          <w:rPr>
            <w:noProof/>
          </w:rPr>
          <w:instrText>HYPERLINK \l "_Toc212680691"</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eastAsia="Times New Roman" w:cs="Times New Roman"/>
            <w:i/>
            <w:noProof/>
            <w:lang w:val="en-GB" w:eastAsia="nb-NO"/>
          </w:rPr>
          <w:t>Table 20 Suspension of Service Provider qualification by System Operator</w:t>
        </w:r>
        <w:r>
          <w:rPr>
            <w:noProof/>
            <w:webHidden/>
          </w:rPr>
          <w:tab/>
        </w:r>
        <w:r>
          <w:rPr>
            <w:noProof/>
            <w:webHidden/>
          </w:rPr>
          <w:fldChar w:fldCharType="begin"/>
        </w:r>
        <w:r>
          <w:rPr>
            <w:noProof/>
            <w:webHidden/>
          </w:rPr>
          <w:instrText xml:space="preserve"> PAGEREF _Toc212680691 \h </w:instrText>
        </w:r>
      </w:ins>
      <w:r>
        <w:rPr>
          <w:noProof/>
          <w:webHidden/>
        </w:rPr>
      </w:r>
      <w:ins w:author="Unknown" w:date="2025-10-30T01:37:00Z" w:id="61">
        <w:r>
          <w:rPr>
            <w:noProof/>
            <w:webHidden/>
          </w:rPr>
          <w:fldChar w:fldCharType="separate"/>
        </w:r>
        <w:r>
          <w:rPr>
            <w:noProof/>
            <w:webHidden/>
          </w:rPr>
          <w:t>40</w:t>
        </w:r>
        <w:r>
          <w:rPr>
            <w:noProof/>
            <w:webHidden/>
          </w:rPr>
          <w:fldChar w:fldCharType="end"/>
        </w:r>
        <w:r w:rsidRPr="001908ED">
          <w:rPr>
            <w:rStyle w:val="Hyperlink"/>
            <w:noProof/>
          </w:rPr>
          <w:fldChar w:fldCharType="end"/>
        </w:r>
      </w:ins>
    </w:p>
    <w:p w:rsidR="00270306" w:rsidRDefault="00270306" w14:paraId="19987D35" w14:textId="3EB59192">
      <w:pPr>
        <w:pStyle w:val="TableofFigures"/>
        <w:tabs>
          <w:tab w:val="right" w:leader="dot" w:pos="9062"/>
        </w:tabs>
        <w:rPr>
          <w:ins w:author="Unknown" w:date="2025-10-30T01:37:00Z" w:id="62"/>
          <w:rFonts w:eastAsiaTheme="minorEastAsia"/>
          <w:noProof/>
          <w:kern w:val="2"/>
          <w:sz w:val="24"/>
          <w:szCs w:val="24"/>
          <w:lang w:eastAsia="ja-JP"/>
          <w14:ligatures w14:val="standardContextual"/>
        </w:rPr>
      </w:pPr>
      <w:ins w:author="Unknown" w:date="2025-10-30T01:37:00Z" w:id="63">
        <w:r w:rsidRPr="001908ED">
          <w:rPr>
            <w:rStyle w:val="Hyperlink"/>
            <w:noProof/>
          </w:rPr>
          <w:fldChar w:fldCharType="begin"/>
        </w:r>
        <w:r w:rsidRPr="001908ED">
          <w:rPr>
            <w:rStyle w:val="Hyperlink"/>
            <w:noProof/>
          </w:rPr>
          <w:instrText xml:space="preserve"> </w:instrText>
        </w:r>
        <w:r>
          <w:rPr>
            <w:noProof/>
          </w:rPr>
          <w:instrText>HYPERLINK \l "_Toc212680692"</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eastAsia="Times New Roman" w:cs="Times New Roman"/>
            <w:i/>
            <w:noProof/>
            <w:lang w:val="en-GB" w:eastAsia="nb-NO"/>
          </w:rPr>
          <w:t>Table 21 Revocation of Service provider</w:t>
        </w:r>
        <w:r>
          <w:rPr>
            <w:noProof/>
            <w:webHidden/>
          </w:rPr>
          <w:tab/>
        </w:r>
        <w:r>
          <w:rPr>
            <w:noProof/>
            <w:webHidden/>
          </w:rPr>
          <w:fldChar w:fldCharType="begin"/>
        </w:r>
        <w:r>
          <w:rPr>
            <w:noProof/>
            <w:webHidden/>
          </w:rPr>
          <w:instrText xml:space="preserve"> PAGEREF _Toc212680692 \h </w:instrText>
        </w:r>
      </w:ins>
      <w:r>
        <w:rPr>
          <w:noProof/>
          <w:webHidden/>
        </w:rPr>
      </w:r>
      <w:ins w:author="Unknown" w:date="2025-10-30T01:37:00Z" w:id="64">
        <w:r>
          <w:rPr>
            <w:noProof/>
            <w:webHidden/>
          </w:rPr>
          <w:fldChar w:fldCharType="separate"/>
        </w:r>
        <w:r>
          <w:rPr>
            <w:noProof/>
            <w:webHidden/>
          </w:rPr>
          <w:t>41</w:t>
        </w:r>
        <w:r>
          <w:rPr>
            <w:noProof/>
            <w:webHidden/>
          </w:rPr>
          <w:fldChar w:fldCharType="end"/>
        </w:r>
        <w:r w:rsidRPr="001908ED">
          <w:rPr>
            <w:rStyle w:val="Hyperlink"/>
            <w:noProof/>
          </w:rPr>
          <w:fldChar w:fldCharType="end"/>
        </w:r>
      </w:ins>
    </w:p>
    <w:p w:rsidR="00270306" w:rsidRDefault="00270306" w14:paraId="0A08123B" w14:textId="1537DD98">
      <w:pPr>
        <w:pStyle w:val="TableofFigures"/>
        <w:tabs>
          <w:tab w:val="right" w:leader="dot" w:pos="9062"/>
        </w:tabs>
        <w:rPr>
          <w:ins w:author="Unknown" w:date="2025-10-30T01:37:00Z" w:id="65"/>
          <w:rFonts w:eastAsiaTheme="minorEastAsia"/>
          <w:noProof/>
          <w:kern w:val="2"/>
          <w:sz w:val="24"/>
          <w:szCs w:val="24"/>
          <w:lang w:eastAsia="ja-JP"/>
          <w14:ligatures w14:val="standardContextual"/>
        </w:rPr>
      </w:pPr>
      <w:ins w:author="Unknown" w:date="2025-10-30T01:37:00Z" w:id="66">
        <w:r w:rsidRPr="001908ED">
          <w:rPr>
            <w:rStyle w:val="Hyperlink"/>
            <w:noProof/>
          </w:rPr>
          <w:fldChar w:fldCharType="begin"/>
        </w:r>
        <w:r w:rsidRPr="001908ED">
          <w:rPr>
            <w:rStyle w:val="Hyperlink"/>
            <w:noProof/>
          </w:rPr>
          <w:instrText xml:space="preserve"> </w:instrText>
        </w:r>
        <w:r>
          <w:rPr>
            <w:noProof/>
          </w:rPr>
          <w:instrText>HYPERLINK \l "_Toc212680693"</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rPr>
          <w:t xml:space="preserve">Table 22 </w:t>
        </w:r>
        <w:r w:rsidRPr="001908ED">
          <w:rPr>
            <w:rStyle w:val="Hyperlink"/>
            <w:rFonts w:ascii="Times New Roman" w:hAnsi="Times New Roman" w:eastAsia="Times New Roman" w:cs="Times New Roman"/>
            <w:noProof/>
            <w:lang w:val="en-GB" w:eastAsia="nb-NO"/>
          </w:rPr>
          <w:t>Reactivation of Service provider</w:t>
        </w:r>
        <w:r>
          <w:rPr>
            <w:noProof/>
            <w:webHidden/>
          </w:rPr>
          <w:tab/>
        </w:r>
        <w:r>
          <w:rPr>
            <w:noProof/>
            <w:webHidden/>
          </w:rPr>
          <w:fldChar w:fldCharType="begin"/>
        </w:r>
        <w:r>
          <w:rPr>
            <w:noProof/>
            <w:webHidden/>
          </w:rPr>
          <w:instrText xml:space="preserve"> PAGEREF _Toc212680693 \h </w:instrText>
        </w:r>
      </w:ins>
      <w:r>
        <w:rPr>
          <w:noProof/>
          <w:webHidden/>
        </w:rPr>
      </w:r>
      <w:ins w:author="Unknown" w:date="2025-10-30T01:37:00Z" w:id="67">
        <w:r>
          <w:rPr>
            <w:noProof/>
            <w:webHidden/>
          </w:rPr>
          <w:fldChar w:fldCharType="separate"/>
        </w:r>
        <w:r>
          <w:rPr>
            <w:noProof/>
            <w:webHidden/>
          </w:rPr>
          <w:t>42</w:t>
        </w:r>
        <w:r>
          <w:rPr>
            <w:noProof/>
            <w:webHidden/>
          </w:rPr>
          <w:fldChar w:fldCharType="end"/>
        </w:r>
        <w:r w:rsidRPr="001908ED">
          <w:rPr>
            <w:rStyle w:val="Hyperlink"/>
            <w:noProof/>
          </w:rPr>
          <w:fldChar w:fldCharType="end"/>
        </w:r>
      </w:ins>
    </w:p>
    <w:p w:rsidR="00270306" w:rsidRDefault="00270306" w14:paraId="72B008D8" w14:textId="08B5CC9A">
      <w:pPr>
        <w:pStyle w:val="TableofFigures"/>
        <w:tabs>
          <w:tab w:val="right" w:leader="dot" w:pos="9062"/>
        </w:tabs>
        <w:rPr>
          <w:ins w:author="Unknown" w:date="2025-10-30T01:37:00Z" w:id="68"/>
          <w:rFonts w:eastAsiaTheme="minorEastAsia"/>
          <w:noProof/>
          <w:kern w:val="2"/>
          <w:sz w:val="24"/>
          <w:szCs w:val="24"/>
          <w:lang w:eastAsia="ja-JP"/>
          <w14:ligatures w14:val="standardContextual"/>
        </w:rPr>
      </w:pPr>
      <w:ins w:author="Unknown" w:date="2025-10-30T01:37:00Z" w:id="69">
        <w:r w:rsidRPr="001908ED">
          <w:rPr>
            <w:rStyle w:val="Hyperlink"/>
            <w:noProof/>
          </w:rPr>
          <w:fldChar w:fldCharType="begin"/>
        </w:r>
        <w:r w:rsidRPr="001908ED">
          <w:rPr>
            <w:rStyle w:val="Hyperlink"/>
            <w:noProof/>
          </w:rPr>
          <w:instrText xml:space="preserve"> </w:instrText>
        </w:r>
        <w:r>
          <w:rPr>
            <w:noProof/>
          </w:rPr>
          <w:instrText>HYPERLINK \l "_Toc212680694"</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US" w:bidi="hi-IN"/>
          </w:rPr>
          <w:t xml:space="preserve">Table 23 </w:t>
        </w:r>
        <w:r w:rsidRPr="001908ED">
          <w:rPr>
            <w:rStyle w:val="Hyperlink"/>
            <w:rFonts w:ascii="Times New Roman" w:hAnsi="Times New Roman" w:eastAsia="Times New Roman" w:cs="Times New Roman"/>
            <w:noProof/>
            <w:lang w:val="en-GB" w:bidi="hi-IN"/>
          </w:rPr>
          <w:t>SPU or SPG grid prequalification</w:t>
        </w:r>
        <w:r>
          <w:rPr>
            <w:noProof/>
            <w:webHidden/>
          </w:rPr>
          <w:tab/>
        </w:r>
        <w:r>
          <w:rPr>
            <w:noProof/>
            <w:webHidden/>
          </w:rPr>
          <w:fldChar w:fldCharType="begin"/>
        </w:r>
        <w:r>
          <w:rPr>
            <w:noProof/>
            <w:webHidden/>
          </w:rPr>
          <w:instrText xml:space="preserve"> PAGEREF _Toc212680694 \h </w:instrText>
        </w:r>
      </w:ins>
      <w:r>
        <w:rPr>
          <w:noProof/>
          <w:webHidden/>
        </w:rPr>
      </w:r>
      <w:ins w:author="Unknown" w:date="2025-10-30T01:37:00Z" w:id="70">
        <w:r>
          <w:rPr>
            <w:noProof/>
            <w:webHidden/>
          </w:rPr>
          <w:fldChar w:fldCharType="separate"/>
        </w:r>
        <w:r>
          <w:rPr>
            <w:noProof/>
            <w:webHidden/>
          </w:rPr>
          <w:t>43</w:t>
        </w:r>
        <w:r>
          <w:rPr>
            <w:noProof/>
            <w:webHidden/>
          </w:rPr>
          <w:fldChar w:fldCharType="end"/>
        </w:r>
        <w:r w:rsidRPr="001908ED">
          <w:rPr>
            <w:rStyle w:val="Hyperlink"/>
            <w:noProof/>
          </w:rPr>
          <w:fldChar w:fldCharType="end"/>
        </w:r>
      </w:ins>
    </w:p>
    <w:p w:rsidR="00270306" w:rsidRDefault="00270306" w14:paraId="66503523" w14:textId="09DCCDF4">
      <w:pPr>
        <w:pStyle w:val="TableofFigures"/>
        <w:tabs>
          <w:tab w:val="right" w:leader="dot" w:pos="9062"/>
        </w:tabs>
        <w:rPr>
          <w:ins w:author="Unknown" w:date="2025-10-30T01:37:00Z" w:id="71"/>
          <w:rFonts w:eastAsiaTheme="minorEastAsia"/>
          <w:noProof/>
          <w:kern w:val="2"/>
          <w:sz w:val="24"/>
          <w:szCs w:val="24"/>
          <w:lang w:eastAsia="ja-JP"/>
          <w14:ligatures w14:val="standardContextual"/>
        </w:rPr>
      </w:pPr>
      <w:ins w:author="Unknown" w:date="2025-10-30T01:37:00Z" w:id="72">
        <w:r w:rsidRPr="001908ED">
          <w:rPr>
            <w:rStyle w:val="Hyperlink"/>
            <w:noProof/>
          </w:rPr>
          <w:fldChar w:fldCharType="begin"/>
        </w:r>
        <w:r w:rsidRPr="001908ED">
          <w:rPr>
            <w:rStyle w:val="Hyperlink"/>
            <w:noProof/>
          </w:rPr>
          <w:instrText xml:space="preserve"> </w:instrText>
        </w:r>
        <w:r>
          <w:rPr>
            <w:noProof/>
          </w:rPr>
          <w:instrText>HYPERLINK \l "_Toc212680695"</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rPr>
          <w:t xml:space="preserve">Table 24 </w:t>
        </w:r>
        <w:r w:rsidRPr="001908ED">
          <w:rPr>
            <w:rStyle w:val="Hyperlink"/>
            <w:rFonts w:ascii="Times New Roman" w:hAnsi="Times New Roman" w:eastAsia="Times New Roman" w:cs="Times New Roman"/>
            <w:noProof/>
            <w:lang w:val="en-GB" w:eastAsia="nb-NO"/>
          </w:rPr>
          <w:t>SPG or SPU product prequalification</w:t>
        </w:r>
        <w:r>
          <w:rPr>
            <w:noProof/>
            <w:webHidden/>
          </w:rPr>
          <w:tab/>
        </w:r>
        <w:r>
          <w:rPr>
            <w:noProof/>
            <w:webHidden/>
          </w:rPr>
          <w:fldChar w:fldCharType="begin"/>
        </w:r>
        <w:r>
          <w:rPr>
            <w:noProof/>
            <w:webHidden/>
          </w:rPr>
          <w:instrText xml:space="preserve"> PAGEREF _Toc212680695 \h </w:instrText>
        </w:r>
      </w:ins>
      <w:r>
        <w:rPr>
          <w:noProof/>
          <w:webHidden/>
        </w:rPr>
      </w:r>
      <w:ins w:author="Unknown" w:date="2025-10-30T01:37:00Z" w:id="73">
        <w:r>
          <w:rPr>
            <w:noProof/>
            <w:webHidden/>
          </w:rPr>
          <w:fldChar w:fldCharType="separate"/>
        </w:r>
        <w:r>
          <w:rPr>
            <w:noProof/>
            <w:webHidden/>
          </w:rPr>
          <w:t>44</w:t>
        </w:r>
        <w:r>
          <w:rPr>
            <w:noProof/>
            <w:webHidden/>
          </w:rPr>
          <w:fldChar w:fldCharType="end"/>
        </w:r>
        <w:r w:rsidRPr="001908ED">
          <w:rPr>
            <w:rStyle w:val="Hyperlink"/>
            <w:noProof/>
          </w:rPr>
          <w:fldChar w:fldCharType="end"/>
        </w:r>
      </w:ins>
    </w:p>
    <w:p w:rsidR="00270306" w:rsidRDefault="00270306" w14:paraId="2E13647F" w14:textId="7F242C52">
      <w:pPr>
        <w:pStyle w:val="TableofFigures"/>
        <w:tabs>
          <w:tab w:val="right" w:leader="dot" w:pos="9062"/>
        </w:tabs>
        <w:rPr>
          <w:ins w:author="Unknown" w:date="2025-10-30T01:37:00Z" w:id="74"/>
          <w:rFonts w:eastAsiaTheme="minorEastAsia"/>
          <w:noProof/>
          <w:kern w:val="2"/>
          <w:sz w:val="24"/>
          <w:szCs w:val="24"/>
          <w:lang w:eastAsia="ja-JP"/>
          <w14:ligatures w14:val="standardContextual"/>
        </w:rPr>
      </w:pPr>
      <w:ins w:author="Unknown" w:date="2025-10-30T01:37:00Z" w:id="75">
        <w:r w:rsidRPr="001908ED">
          <w:rPr>
            <w:rStyle w:val="Hyperlink"/>
            <w:noProof/>
          </w:rPr>
          <w:fldChar w:fldCharType="begin"/>
        </w:r>
        <w:r w:rsidRPr="001908ED">
          <w:rPr>
            <w:rStyle w:val="Hyperlink"/>
            <w:noProof/>
          </w:rPr>
          <w:instrText xml:space="preserve"> </w:instrText>
        </w:r>
        <w:r>
          <w:rPr>
            <w:noProof/>
          </w:rPr>
          <w:instrText>HYPERLINK \l "_Toc212680696"</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eastAsia="Times New Roman" w:cs="Times New Roman"/>
            <w:i/>
            <w:noProof/>
            <w:lang w:val="en-GB" w:eastAsia="nb-NO"/>
          </w:rPr>
          <w:t>Table  SPG or SPU product verification</w:t>
        </w:r>
        <w:r>
          <w:rPr>
            <w:noProof/>
            <w:webHidden/>
          </w:rPr>
          <w:tab/>
        </w:r>
        <w:r>
          <w:rPr>
            <w:noProof/>
            <w:webHidden/>
          </w:rPr>
          <w:fldChar w:fldCharType="begin"/>
        </w:r>
        <w:r>
          <w:rPr>
            <w:noProof/>
            <w:webHidden/>
          </w:rPr>
          <w:instrText xml:space="preserve"> PAGEREF _Toc212680696 \h </w:instrText>
        </w:r>
      </w:ins>
      <w:r>
        <w:rPr>
          <w:noProof/>
          <w:webHidden/>
        </w:rPr>
      </w:r>
      <w:ins w:author="Unknown" w:date="2025-10-30T01:37:00Z" w:id="76">
        <w:r>
          <w:rPr>
            <w:noProof/>
            <w:webHidden/>
          </w:rPr>
          <w:fldChar w:fldCharType="separate"/>
        </w:r>
        <w:r>
          <w:rPr>
            <w:noProof/>
            <w:webHidden/>
          </w:rPr>
          <w:t>47</w:t>
        </w:r>
        <w:r>
          <w:rPr>
            <w:noProof/>
            <w:webHidden/>
          </w:rPr>
          <w:fldChar w:fldCharType="end"/>
        </w:r>
        <w:r w:rsidRPr="001908ED">
          <w:rPr>
            <w:rStyle w:val="Hyperlink"/>
            <w:noProof/>
          </w:rPr>
          <w:fldChar w:fldCharType="end"/>
        </w:r>
      </w:ins>
    </w:p>
    <w:p w:rsidR="00270306" w:rsidRDefault="00270306" w14:paraId="39031B60" w14:textId="0D9CCFBC">
      <w:pPr>
        <w:pStyle w:val="TableofFigures"/>
        <w:tabs>
          <w:tab w:val="right" w:leader="dot" w:pos="9062"/>
        </w:tabs>
        <w:rPr>
          <w:ins w:author="Unknown" w:date="2025-10-30T01:37:00Z" w:id="77"/>
          <w:rFonts w:eastAsiaTheme="minorEastAsia"/>
          <w:noProof/>
          <w:kern w:val="2"/>
          <w:sz w:val="24"/>
          <w:szCs w:val="24"/>
          <w:lang w:eastAsia="ja-JP"/>
          <w14:ligatures w14:val="standardContextual"/>
        </w:rPr>
      </w:pPr>
      <w:ins w:author="Unknown" w:date="2025-10-30T01:37:00Z" w:id="78">
        <w:r w:rsidRPr="001908ED">
          <w:rPr>
            <w:rStyle w:val="Hyperlink"/>
            <w:noProof/>
          </w:rPr>
          <w:fldChar w:fldCharType="begin"/>
        </w:r>
        <w:r w:rsidRPr="001908ED">
          <w:rPr>
            <w:rStyle w:val="Hyperlink"/>
            <w:noProof/>
          </w:rPr>
          <w:instrText xml:space="preserve"> </w:instrText>
        </w:r>
        <w:r>
          <w:rPr>
            <w:noProof/>
          </w:rPr>
          <w:instrText>HYPERLINK \l "_Toc212680697"</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cs="Times New Roman"/>
            <w:noProof/>
            <w:lang w:val="en-GB" w:bidi="hi-IN"/>
          </w:rPr>
          <w:t xml:space="preserve">Table  </w:t>
        </w:r>
        <w:r w:rsidRPr="001908ED">
          <w:rPr>
            <w:rStyle w:val="Hyperlink"/>
            <w:rFonts w:ascii="Times New Roman" w:hAnsi="Times New Roman" w:eastAsia="Calibri" w:cs="Times New Roman"/>
            <w:noProof/>
            <w:lang w:val="en-GB" w:eastAsia="zh-CN" w:bidi="hi-IN"/>
          </w:rPr>
          <w:t>SPU or SPG registration</w:t>
        </w:r>
        <w:r>
          <w:rPr>
            <w:noProof/>
            <w:webHidden/>
          </w:rPr>
          <w:tab/>
        </w:r>
        <w:r>
          <w:rPr>
            <w:noProof/>
            <w:webHidden/>
          </w:rPr>
          <w:fldChar w:fldCharType="begin"/>
        </w:r>
        <w:r>
          <w:rPr>
            <w:noProof/>
            <w:webHidden/>
          </w:rPr>
          <w:instrText xml:space="preserve"> PAGEREF _Toc212680697 \h </w:instrText>
        </w:r>
      </w:ins>
      <w:r>
        <w:rPr>
          <w:noProof/>
          <w:webHidden/>
        </w:rPr>
      </w:r>
      <w:ins w:author="Unknown" w:date="2025-10-30T01:37:00Z" w:id="79">
        <w:r>
          <w:rPr>
            <w:noProof/>
            <w:webHidden/>
          </w:rPr>
          <w:fldChar w:fldCharType="separate"/>
        </w:r>
        <w:r>
          <w:rPr>
            <w:noProof/>
            <w:webHidden/>
          </w:rPr>
          <w:t>48</w:t>
        </w:r>
        <w:r>
          <w:rPr>
            <w:noProof/>
            <w:webHidden/>
          </w:rPr>
          <w:fldChar w:fldCharType="end"/>
        </w:r>
        <w:r w:rsidRPr="001908ED">
          <w:rPr>
            <w:rStyle w:val="Hyperlink"/>
            <w:noProof/>
          </w:rPr>
          <w:fldChar w:fldCharType="end"/>
        </w:r>
      </w:ins>
    </w:p>
    <w:p w:rsidR="00270306" w:rsidRDefault="00270306" w14:paraId="473E1767" w14:textId="7028E66F">
      <w:pPr>
        <w:pStyle w:val="TableofFigures"/>
        <w:tabs>
          <w:tab w:val="right" w:leader="dot" w:pos="9062"/>
        </w:tabs>
        <w:rPr>
          <w:ins w:author="Unknown" w:date="2025-10-30T01:37:00Z" w:id="80"/>
          <w:rFonts w:eastAsiaTheme="minorEastAsia"/>
          <w:noProof/>
          <w:kern w:val="2"/>
          <w:sz w:val="24"/>
          <w:szCs w:val="24"/>
          <w:lang w:eastAsia="ja-JP"/>
          <w14:ligatures w14:val="standardContextual"/>
        </w:rPr>
      </w:pPr>
      <w:ins w:author="Unknown" w:date="2025-10-30T01:37:00Z" w:id="81">
        <w:r w:rsidRPr="001908ED">
          <w:rPr>
            <w:rStyle w:val="Hyperlink"/>
            <w:noProof/>
          </w:rPr>
          <w:fldChar w:fldCharType="begin"/>
        </w:r>
        <w:r w:rsidRPr="001908ED">
          <w:rPr>
            <w:rStyle w:val="Hyperlink"/>
            <w:noProof/>
          </w:rPr>
          <w:instrText xml:space="preserve"> </w:instrText>
        </w:r>
        <w:r>
          <w:rPr>
            <w:noProof/>
          </w:rPr>
          <w:instrText>HYPERLINK \l "_Toc212680698"</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bidi="hi-IN"/>
          </w:rPr>
          <w:t xml:space="preserve">Table  </w:t>
        </w:r>
        <w:r w:rsidRPr="001908ED">
          <w:rPr>
            <w:rStyle w:val="Hyperlink"/>
            <w:rFonts w:ascii="Times New Roman" w:hAnsi="Times New Roman" w:eastAsia="Calibri" w:cs="Times New Roman"/>
            <w:noProof/>
            <w:lang w:val="en-GB" w:eastAsia="zh-CN" w:bidi="hi-IN"/>
          </w:rPr>
          <w:t>SPU or SPG update</w:t>
        </w:r>
        <w:r>
          <w:rPr>
            <w:noProof/>
            <w:webHidden/>
          </w:rPr>
          <w:tab/>
        </w:r>
        <w:r>
          <w:rPr>
            <w:noProof/>
            <w:webHidden/>
          </w:rPr>
          <w:fldChar w:fldCharType="begin"/>
        </w:r>
        <w:r>
          <w:rPr>
            <w:noProof/>
            <w:webHidden/>
          </w:rPr>
          <w:instrText xml:space="preserve"> PAGEREF _Toc212680698 \h </w:instrText>
        </w:r>
      </w:ins>
      <w:r>
        <w:rPr>
          <w:noProof/>
          <w:webHidden/>
        </w:rPr>
      </w:r>
      <w:ins w:author="Unknown" w:date="2025-10-30T01:37:00Z" w:id="82">
        <w:r>
          <w:rPr>
            <w:noProof/>
            <w:webHidden/>
          </w:rPr>
          <w:fldChar w:fldCharType="separate"/>
        </w:r>
        <w:r>
          <w:rPr>
            <w:noProof/>
            <w:webHidden/>
          </w:rPr>
          <w:t>49</w:t>
        </w:r>
        <w:r>
          <w:rPr>
            <w:noProof/>
            <w:webHidden/>
          </w:rPr>
          <w:fldChar w:fldCharType="end"/>
        </w:r>
        <w:r w:rsidRPr="001908ED">
          <w:rPr>
            <w:rStyle w:val="Hyperlink"/>
            <w:noProof/>
          </w:rPr>
          <w:fldChar w:fldCharType="end"/>
        </w:r>
      </w:ins>
    </w:p>
    <w:p w:rsidR="00270306" w:rsidRDefault="00270306" w14:paraId="3414A8FB" w14:textId="36FB1B71">
      <w:pPr>
        <w:pStyle w:val="TableofFigures"/>
        <w:tabs>
          <w:tab w:val="right" w:leader="dot" w:pos="9062"/>
        </w:tabs>
        <w:rPr>
          <w:ins w:author="Unknown" w:date="2025-10-30T01:37:00Z" w:id="83"/>
          <w:rFonts w:eastAsiaTheme="minorEastAsia"/>
          <w:noProof/>
          <w:kern w:val="2"/>
          <w:sz w:val="24"/>
          <w:szCs w:val="24"/>
          <w:lang w:eastAsia="ja-JP"/>
          <w14:ligatures w14:val="standardContextual"/>
        </w:rPr>
      </w:pPr>
      <w:ins w:author="Unknown" w:date="2025-10-30T01:37:00Z" w:id="84">
        <w:r w:rsidRPr="001908ED">
          <w:rPr>
            <w:rStyle w:val="Hyperlink"/>
            <w:noProof/>
          </w:rPr>
          <w:fldChar w:fldCharType="begin"/>
        </w:r>
        <w:r w:rsidRPr="001908ED">
          <w:rPr>
            <w:rStyle w:val="Hyperlink"/>
            <w:noProof/>
          </w:rPr>
          <w:instrText xml:space="preserve"> </w:instrText>
        </w:r>
        <w:r>
          <w:rPr>
            <w:noProof/>
          </w:rPr>
          <w:instrText>HYPERLINK \l "_Toc212680699"</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rFonts w:ascii="Times New Roman" w:hAnsi="Times New Roman" w:cs="Times New Roman"/>
            <w:noProof/>
            <w:lang w:val="en-GB" w:bidi="hi-IN"/>
          </w:rPr>
          <w:t xml:space="preserve">Table  </w:t>
        </w:r>
        <w:r w:rsidRPr="001908ED">
          <w:rPr>
            <w:rStyle w:val="Hyperlink"/>
            <w:rFonts w:ascii="Times New Roman" w:hAnsi="Times New Roman" w:eastAsia="Calibri" w:cs="Times New Roman"/>
            <w:noProof/>
            <w:lang w:val="en-GB" w:eastAsia="zh-CN" w:bidi="hi-IN"/>
          </w:rPr>
          <w:t>SPU or SPG de-registration</w:t>
        </w:r>
        <w:r>
          <w:rPr>
            <w:noProof/>
            <w:webHidden/>
          </w:rPr>
          <w:tab/>
        </w:r>
        <w:r>
          <w:rPr>
            <w:noProof/>
            <w:webHidden/>
          </w:rPr>
          <w:fldChar w:fldCharType="begin"/>
        </w:r>
        <w:r>
          <w:rPr>
            <w:noProof/>
            <w:webHidden/>
          </w:rPr>
          <w:instrText xml:space="preserve"> PAGEREF _Toc212680699 \h </w:instrText>
        </w:r>
      </w:ins>
      <w:r>
        <w:rPr>
          <w:noProof/>
          <w:webHidden/>
        </w:rPr>
      </w:r>
      <w:ins w:author="Unknown" w:date="2025-10-30T01:37:00Z" w:id="85">
        <w:r>
          <w:rPr>
            <w:noProof/>
            <w:webHidden/>
          </w:rPr>
          <w:fldChar w:fldCharType="separate"/>
        </w:r>
        <w:r>
          <w:rPr>
            <w:noProof/>
            <w:webHidden/>
          </w:rPr>
          <w:t>50</w:t>
        </w:r>
        <w:r>
          <w:rPr>
            <w:noProof/>
            <w:webHidden/>
          </w:rPr>
          <w:fldChar w:fldCharType="end"/>
        </w:r>
        <w:r w:rsidRPr="001908ED">
          <w:rPr>
            <w:rStyle w:val="Hyperlink"/>
            <w:noProof/>
          </w:rPr>
          <w:fldChar w:fldCharType="end"/>
        </w:r>
      </w:ins>
    </w:p>
    <w:p w:rsidR="00270306" w:rsidRDefault="00270306" w14:paraId="17A36181" w14:textId="14C4CC1F">
      <w:pPr>
        <w:pStyle w:val="TableofFigures"/>
        <w:tabs>
          <w:tab w:val="right" w:leader="dot" w:pos="9062"/>
        </w:tabs>
        <w:rPr>
          <w:ins w:author="Unknown" w:date="2025-10-30T01:37:00Z" w:id="86"/>
          <w:rFonts w:eastAsiaTheme="minorEastAsia"/>
          <w:noProof/>
          <w:kern w:val="2"/>
          <w:sz w:val="24"/>
          <w:szCs w:val="24"/>
          <w:lang w:eastAsia="ja-JP"/>
          <w14:ligatures w14:val="standardContextual"/>
        </w:rPr>
      </w:pPr>
      <w:ins w:author="Unknown" w:date="2025-10-30T01:37:00Z" w:id="87">
        <w:r w:rsidRPr="001908ED">
          <w:rPr>
            <w:rStyle w:val="Hyperlink"/>
            <w:noProof/>
          </w:rPr>
          <w:fldChar w:fldCharType="begin"/>
        </w:r>
        <w:r w:rsidRPr="001908ED">
          <w:rPr>
            <w:rStyle w:val="Hyperlink"/>
            <w:noProof/>
          </w:rPr>
          <w:instrText xml:space="preserve"> </w:instrText>
        </w:r>
        <w:r>
          <w:rPr>
            <w:noProof/>
          </w:rPr>
          <w:instrText>HYPERLINK \l "_Toc212680700"</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rPr>
          <w:t xml:space="preserve">Table 29 </w:t>
        </w:r>
        <w:r w:rsidRPr="001908ED">
          <w:rPr>
            <w:rStyle w:val="Hyperlink"/>
            <w:rFonts w:ascii="Times New Roman" w:hAnsi="Times New Roman" w:eastAsia="Calibri" w:cs="Times New Roman"/>
            <w:noProof/>
            <w:lang w:val="en-GB" w:eastAsia="zh-CN" w:bidi="hi-IN"/>
          </w:rPr>
          <w:t>SPU or SPG re-activation</w:t>
        </w:r>
        <w:r>
          <w:rPr>
            <w:noProof/>
            <w:webHidden/>
          </w:rPr>
          <w:tab/>
        </w:r>
        <w:r>
          <w:rPr>
            <w:noProof/>
            <w:webHidden/>
          </w:rPr>
          <w:fldChar w:fldCharType="begin"/>
        </w:r>
        <w:r>
          <w:rPr>
            <w:noProof/>
            <w:webHidden/>
          </w:rPr>
          <w:instrText xml:space="preserve"> PAGEREF _Toc212680700 \h </w:instrText>
        </w:r>
      </w:ins>
      <w:r>
        <w:rPr>
          <w:noProof/>
          <w:webHidden/>
        </w:rPr>
      </w:r>
      <w:ins w:author="Unknown" w:date="2025-10-30T01:37:00Z" w:id="88">
        <w:r>
          <w:rPr>
            <w:noProof/>
            <w:webHidden/>
          </w:rPr>
          <w:fldChar w:fldCharType="separate"/>
        </w:r>
        <w:r>
          <w:rPr>
            <w:noProof/>
            <w:webHidden/>
          </w:rPr>
          <w:t>54</w:t>
        </w:r>
        <w:r>
          <w:rPr>
            <w:noProof/>
            <w:webHidden/>
          </w:rPr>
          <w:fldChar w:fldCharType="end"/>
        </w:r>
        <w:r w:rsidRPr="001908ED">
          <w:rPr>
            <w:rStyle w:val="Hyperlink"/>
            <w:noProof/>
          </w:rPr>
          <w:fldChar w:fldCharType="end"/>
        </w:r>
      </w:ins>
    </w:p>
    <w:p w:rsidR="00270306" w:rsidRDefault="00270306" w14:paraId="71E04DCE" w14:textId="53B9E4E5">
      <w:pPr>
        <w:pStyle w:val="TableofFigures"/>
        <w:tabs>
          <w:tab w:val="right" w:leader="dot" w:pos="9062"/>
        </w:tabs>
        <w:rPr>
          <w:ins w:author="Unknown" w:date="2025-10-30T01:37:00Z" w:id="89"/>
          <w:rFonts w:eastAsiaTheme="minorEastAsia"/>
          <w:noProof/>
          <w:kern w:val="2"/>
          <w:sz w:val="24"/>
          <w:szCs w:val="24"/>
          <w:lang w:eastAsia="ja-JP"/>
          <w14:ligatures w14:val="standardContextual"/>
        </w:rPr>
      </w:pPr>
      <w:ins w:author="Unknown" w:date="2025-10-30T01:37:00Z" w:id="90">
        <w:r w:rsidRPr="001908ED">
          <w:rPr>
            <w:rStyle w:val="Hyperlink"/>
            <w:noProof/>
          </w:rPr>
          <w:fldChar w:fldCharType="begin"/>
        </w:r>
        <w:r w:rsidRPr="001908ED">
          <w:rPr>
            <w:rStyle w:val="Hyperlink"/>
            <w:noProof/>
          </w:rPr>
          <w:instrText xml:space="preserve"> </w:instrText>
        </w:r>
        <w:r>
          <w:rPr>
            <w:noProof/>
          </w:rPr>
          <w:instrText>HYPERLINK \l "_Toc212680701"</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US" w:bidi="hi-IN"/>
          </w:rPr>
          <w:t xml:space="preserve">Table 30 </w:t>
        </w:r>
        <w:r w:rsidRPr="001908ED">
          <w:rPr>
            <w:rStyle w:val="Hyperlink"/>
            <w:rFonts w:ascii="Times New Roman" w:hAnsi="Times New Roman" w:eastAsia="Calibri" w:cs="Times New Roman"/>
            <w:noProof/>
            <w:lang w:val="en-GB" w:eastAsia="zh-CN" w:bidi="hi-IN"/>
          </w:rPr>
          <w:t>General access to SPU or SPG master data by an entitled party</w:t>
        </w:r>
        <w:r>
          <w:rPr>
            <w:noProof/>
            <w:webHidden/>
          </w:rPr>
          <w:tab/>
        </w:r>
        <w:r>
          <w:rPr>
            <w:noProof/>
            <w:webHidden/>
          </w:rPr>
          <w:fldChar w:fldCharType="begin"/>
        </w:r>
        <w:r>
          <w:rPr>
            <w:noProof/>
            <w:webHidden/>
          </w:rPr>
          <w:instrText xml:space="preserve"> PAGEREF _Toc212680701 \h </w:instrText>
        </w:r>
      </w:ins>
      <w:r>
        <w:rPr>
          <w:noProof/>
          <w:webHidden/>
        </w:rPr>
      </w:r>
      <w:ins w:author="Unknown" w:date="2025-10-30T01:37:00Z" w:id="91">
        <w:r>
          <w:rPr>
            <w:noProof/>
            <w:webHidden/>
          </w:rPr>
          <w:fldChar w:fldCharType="separate"/>
        </w:r>
        <w:r>
          <w:rPr>
            <w:noProof/>
            <w:webHidden/>
          </w:rPr>
          <w:t>55</w:t>
        </w:r>
        <w:r>
          <w:rPr>
            <w:noProof/>
            <w:webHidden/>
          </w:rPr>
          <w:fldChar w:fldCharType="end"/>
        </w:r>
        <w:r w:rsidRPr="001908ED">
          <w:rPr>
            <w:rStyle w:val="Hyperlink"/>
            <w:noProof/>
          </w:rPr>
          <w:fldChar w:fldCharType="end"/>
        </w:r>
      </w:ins>
    </w:p>
    <w:p w:rsidR="00270306" w:rsidRDefault="00270306" w14:paraId="4515BDAA" w14:textId="150B02DA">
      <w:pPr>
        <w:pStyle w:val="TableofFigures"/>
        <w:tabs>
          <w:tab w:val="right" w:leader="dot" w:pos="9062"/>
        </w:tabs>
        <w:rPr>
          <w:ins w:author="Unknown" w:date="2025-10-30T01:37:00Z" w:id="92"/>
          <w:rFonts w:eastAsiaTheme="minorEastAsia"/>
          <w:noProof/>
          <w:kern w:val="2"/>
          <w:sz w:val="24"/>
          <w:szCs w:val="24"/>
          <w:lang w:eastAsia="ja-JP"/>
          <w14:ligatures w14:val="standardContextual"/>
        </w:rPr>
      </w:pPr>
      <w:ins w:author="Unknown" w:date="2025-10-30T01:37:00Z" w:id="93">
        <w:r w:rsidRPr="001908ED">
          <w:rPr>
            <w:rStyle w:val="Hyperlink"/>
            <w:noProof/>
          </w:rPr>
          <w:fldChar w:fldCharType="begin"/>
        </w:r>
        <w:r w:rsidRPr="001908ED">
          <w:rPr>
            <w:rStyle w:val="Hyperlink"/>
            <w:noProof/>
          </w:rPr>
          <w:instrText xml:space="preserve"> </w:instrText>
        </w:r>
        <w:r>
          <w:rPr>
            <w:noProof/>
          </w:rPr>
          <w:instrText>HYPERLINK \l "_Toc212680702"</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US" w:bidi="hi-IN"/>
          </w:rPr>
          <w:t xml:space="preserve">Table 31 </w:t>
        </w:r>
        <w:r w:rsidRPr="001908ED">
          <w:rPr>
            <w:rStyle w:val="Hyperlink"/>
            <w:rFonts w:ascii="Times New Roman" w:hAnsi="Times New Roman" w:eastAsia="Calibri" w:cs="Times New Roman"/>
            <w:noProof/>
            <w:lang w:val="en-GB" w:eastAsia="zh-CN" w:bidi="hi-IN"/>
          </w:rPr>
          <w:t>Bidding and activation of active power flexibility product</w:t>
        </w:r>
        <w:r>
          <w:rPr>
            <w:noProof/>
            <w:webHidden/>
          </w:rPr>
          <w:tab/>
        </w:r>
        <w:r>
          <w:rPr>
            <w:noProof/>
            <w:webHidden/>
          </w:rPr>
          <w:fldChar w:fldCharType="begin"/>
        </w:r>
        <w:r>
          <w:rPr>
            <w:noProof/>
            <w:webHidden/>
          </w:rPr>
          <w:instrText xml:space="preserve"> PAGEREF _Toc212680702 \h </w:instrText>
        </w:r>
      </w:ins>
      <w:r>
        <w:rPr>
          <w:noProof/>
          <w:webHidden/>
        </w:rPr>
      </w:r>
      <w:ins w:author="Unknown" w:date="2025-10-30T01:37:00Z" w:id="94">
        <w:r>
          <w:rPr>
            <w:noProof/>
            <w:webHidden/>
          </w:rPr>
          <w:fldChar w:fldCharType="separate"/>
        </w:r>
        <w:r>
          <w:rPr>
            <w:noProof/>
            <w:webHidden/>
          </w:rPr>
          <w:t>56</w:t>
        </w:r>
        <w:r>
          <w:rPr>
            <w:noProof/>
            <w:webHidden/>
          </w:rPr>
          <w:fldChar w:fldCharType="end"/>
        </w:r>
        <w:r w:rsidRPr="001908ED">
          <w:rPr>
            <w:rStyle w:val="Hyperlink"/>
            <w:noProof/>
          </w:rPr>
          <w:fldChar w:fldCharType="end"/>
        </w:r>
      </w:ins>
    </w:p>
    <w:p w:rsidR="00270306" w:rsidRDefault="00270306" w14:paraId="6E19F6E6" w14:textId="5D777057">
      <w:pPr>
        <w:pStyle w:val="TableofFigures"/>
        <w:tabs>
          <w:tab w:val="right" w:leader="dot" w:pos="9062"/>
        </w:tabs>
        <w:rPr>
          <w:ins w:author="Unknown" w:date="2025-10-30T01:37:00Z" w:id="95"/>
          <w:rFonts w:eastAsiaTheme="minorEastAsia"/>
          <w:noProof/>
          <w:kern w:val="2"/>
          <w:sz w:val="24"/>
          <w:szCs w:val="24"/>
          <w:lang w:eastAsia="ja-JP"/>
          <w14:ligatures w14:val="standardContextual"/>
        </w:rPr>
      </w:pPr>
      <w:ins w:author="Unknown" w:date="2025-10-30T01:37:00Z" w:id="96">
        <w:r w:rsidRPr="001908ED">
          <w:rPr>
            <w:rStyle w:val="Hyperlink"/>
            <w:noProof/>
          </w:rPr>
          <w:fldChar w:fldCharType="begin"/>
        </w:r>
        <w:r w:rsidRPr="001908ED">
          <w:rPr>
            <w:rStyle w:val="Hyperlink"/>
            <w:noProof/>
          </w:rPr>
          <w:instrText xml:space="preserve"> </w:instrText>
        </w:r>
        <w:r>
          <w:rPr>
            <w:noProof/>
          </w:rPr>
          <w:instrText>HYPERLINK \l "_Toc212680703"</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bidi="hi-IN"/>
          </w:rPr>
          <w:t xml:space="preserve">Table 32 </w:t>
        </w:r>
        <w:r w:rsidRPr="001908ED">
          <w:rPr>
            <w:rStyle w:val="Hyperlink"/>
            <w:rFonts w:ascii="Times New Roman" w:hAnsi="Times New Roman" w:cs="Times New Roman"/>
            <w:noProof/>
            <w:lang w:val="en-GB" w:bidi="hi-IN"/>
          </w:rPr>
          <w:t xml:space="preserve">(conditional) </w:t>
        </w:r>
        <w:r w:rsidRPr="001908ED">
          <w:rPr>
            <w:rStyle w:val="Hyperlink"/>
            <w:rFonts w:ascii="Times New Roman" w:hAnsi="Times New Roman" w:eastAsia="Calibri" w:cs="Times New Roman"/>
            <w:noProof/>
            <w:lang w:val="en-GB" w:eastAsia="zh-CN" w:bidi="hi-IN"/>
          </w:rPr>
          <w:t>Temporary limits</w:t>
        </w:r>
        <w:r>
          <w:rPr>
            <w:noProof/>
            <w:webHidden/>
          </w:rPr>
          <w:tab/>
        </w:r>
        <w:r>
          <w:rPr>
            <w:noProof/>
            <w:webHidden/>
          </w:rPr>
          <w:fldChar w:fldCharType="begin"/>
        </w:r>
        <w:r>
          <w:rPr>
            <w:noProof/>
            <w:webHidden/>
          </w:rPr>
          <w:instrText xml:space="preserve"> PAGEREF _Toc212680703 \h </w:instrText>
        </w:r>
      </w:ins>
      <w:r>
        <w:rPr>
          <w:noProof/>
          <w:webHidden/>
        </w:rPr>
      </w:r>
      <w:ins w:author="Unknown" w:date="2025-10-30T01:37:00Z" w:id="97">
        <w:r>
          <w:rPr>
            <w:noProof/>
            <w:webHidden/>
          </w:rPr>
          <w:fldChar w:fldCharType="separate"/>
        </w:r>
        <w:r>
          <w:rPr>
            <w:noProof/>
            <w:webHidden/>
          </w:rPr>
          <w:t>57</w:t>
        </w:r>
        <w:r>
          <w:rPr>
            <w:noProof/>
            <w:webHidden/>
          </w:rPr>
          <w:fldChar w:fldCharType="end"/>
        </w:r>
        <w:r w:rsidRPr="001908ED">
          <w:rPr>
            <w:rStyle w:val="Hyperlink"/>
            <w:noProof/>
          </w:rPr>
          <w:fldChar w:fldCharType="end"/>
        </w:r>
      </w:ins>
    </w:p>
    <w:p w:rsidR="00270306" w:rsidRDefault="00270306" w14:paraId="7521D514" w14:textId="6EEA28D6">
      <w:pPr>
        <w:pStyle w:val="TableofFigures"/>
        <w:tabs>
          <w:tab w:val="right" w:leader="dot" w:pos="9062"/>
        </w:tabs>
        <w:rPr>
          <w:ins w:author="Unknown" w:date="2025-10-30T01:37:00Z" w:id="98"/>
          <w:rFonts w:eastAsiaTheme="minorEastAsia"/>
          <w:noProof/>
          <w:kern w:val="2"/>
          <w:sz w:val="24"/>
          <w:szCs w:val="24"/>
          <w:lang w:eastAsia="ja-JP"/>
          <w14:ligatures w14:val="standardContextual"/>
        </w:rPr>
      </w:pPr>
      <w:ins w:author="Unknown" w:date="2025-10-30T01:37:00Z" w:id="99">
        <w:r w:rsidRPr="001908ED">
          <w:rPr>
            <w:rStyle w:val="Hyperlink"/>
            <w:noProof/>
          </w:rPr>
          <w:fldChar w:fldCharType="begin"/>
        </w:r>
        <w:r w:rsidRPr="001908ED">
          <w:rPr>
            <w:rStyle w:val="Hyperlink"/>
            <w:noProof/>
          </w:rPr>
          <w:instrText xml:space="preserve"> </w:instrText>
        </w:r>
        <w:r>
          <w:rPr>
            <w:noProof/>
          </w:rPr>
          <w:instrText>HYPERLINK \l "_Toc212680704"</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bidi="hi-IN"/>
          </w:rPr>
          <w:t xml:space="preserve">Table 33 </w:t>
        </w:r>
        <w:r w:rsidRPr="001908ED">
          <w:rPr>
            <w:rStyle w:val="Hyperlink"/>
            <w:rFonts w:ascii="Times New Roman" w:hAnsi="Times New Roman" w:cs="Times New Roman"/>
            <w:noProof/>
            <w:lang w:val="en-GB" w:bidi="hi-IN"/>
          </w:rPr>
          <w:t>(</w:t>
        </w:r>
        <w:r w:rsidRPr="001908ED">
          <w:rPr>
            <w:rStyle w:val="Hyperlink"/>
            <w:rFonts w:ascii="Times New Roman" w:hAnsi="Times New Roman" w:eastAsia="Calibri" w:cs="Times New Roman"/>
            <w:noProof/>
            <w:lang w:val="en-GB" w:bidi="hi-IN"/>
          </w:rPr>
          <w:t>Optional) Baseline validation</w:t>
        </w:r>
        <w:r>
          <w:rPr>
            <w:noProof/>
            <w:webHidden/>
          </w:rPr>
          <w:tab/>
        </w:r>
        <w:r>
          <w:rPr>
            <w:noProof/>
            <w:webHidden/>
          </w:rPr>
          <w:fldChar w:fldCharType="begin"/>
        </w:r>
        <w:r>
          <w:rPr>
            <w:noProof/>
            <w:webHidden/>
          </w:rPr>
          <w:instrText xml:space="preserve"> PAGEREF _Toc212680704 \h </w:instrText>
        </w:r>
      </w:ins>
      <w:r>
        <w:rPr>
          <w:noProof/>
          <w:webHidden/>
        </w:rPr>
      </w:r>
      <w:ins w:author="Unknown" w:date="2025-10-30T01:37:00Z" w:id="100">
        <w:r>
          <w:rPr>
            <w:noProof/>
            <w:webHidden/>
          </w:rPr>
          <w:fldChar w:fldCharType="separate"/>
        </w:r>
        <w:r>
          <w:rPr>
            <w:noProof/>
            <w:webHidden/>
          </w:rPr>
          <w:t>64</w:t>
        </w:r>
        <w:r>
          <w:rPr>
            <w:noProof/>
            <w:webHidden/>
          </w:rPr>
          <w:fldChar w:fldCharType="end"/>
        </w:r>
        <w:r w:rsidRPr="001908ED">
          <w:rPr>
            <w:rStyle w:val="Hyperlink"/>
            <w:noProof/>
          </w:rPr>
          <w:fldChar w:fldCharType="end"/>
        </w:r>
      </w:ins>
    </w:p>
    <w:p w:rsidR="00270306" w:rsidRDefault="00270306" w14:paraId="2DF86677" w14:textId="78C2674C">
      <w:pPr>
        <w:pStyle w:val="TableofFigures"/>
        <w:tabs>
          <w:tab w:val="right" w:leader="dot" w:pos="9062"/>
        </w:tabs>
        <w:rPr>
          <w:ins w:author="Unknown" w:date="2025-10-30T01:37:00Z" w:id="101"/>
          <w:rFonts w:eastAsiaTheme="minorEastAsia"/>
          <w:noProof/>
          <w:kern w:val="2"/>
          <w:sz w:val="24"/>
          <w:szCs w:val="24"/>
          <w:lang w:eastAsia="ja-JP"/>
          <w14:ligatures w14:val="standardContextual"/>
        </w:rPr>
      </w:pPr>
      <w:ins w:author="Unknown" w:date="2025-10-30T01:37:00Z" w:id="102">
        <w:r w:rsidRPr="001908ED">
          <w:rPr>
            <w:rStyle w:val="Hyperlink"/>
            <w:noProof/>
          </w:rPr>
          <w:fldChar w:fldCharType="begin"/>
        </w:r>
        <w:r w:rsidRPr="001908ED">
          <w:rPr>
            <w:rStyle w:val="Hyperlink"/>
            <w:noProof/>
          </w:rPr>
          <w:instrText xml:space="preserve"> </w:instrText>
        </w:r>
        <w:r>
          <w:rPr>
            <w:noProof/>
          </w:rPr>
          <w:instrText>HYPERLINK \l "_Toc212680705"</w:instrText>
        </w:r>
        <w:r w:rsidRPr="001908ED">
          <w:rPr>
            <w:rStyle w:val="Hyperlink"/>
            <w:noProof/>
          </w:rPr>
          <w:instrText xml:space="preserve"> </w:instrText>
        </w:r>
        <w:r w:rsidRPr="001908ED">
          <w:rPr>
            <w:rStyle w:val="Hyperlink"/>
            <w:noProof/>
          </w:rPr>
        </w:r>
        <w:r w:rsidRPr="001908ED">
          <w:rPr>
            <w:rStyle w:val="Hyperlink"/>
            <w:noProof/>
          </w:rPr>
          <w:fldChar w:fldCharType="separate"/>
        </w:r>
        <w:r w:rsidRPr="001908ED">
          <w:rPr>
            <w:rStyle w:val="Hyperlink"/>
            <w:noProof/>
            <w:lang w:val="en-GB"/>
          </w:rPr>
          <w:t xml:space="preserve">Table  </w:t>
        </w:r>
        <w:r w:rsidRPr="001908ED">
          <w:rPr>
            <w:rStyle w:val="Hyperlink"/>
            <w:rFonts w:ascii="Times New Roman" w:hAnsi="Times New Roman" w:cs="Times New Roman"/>
            <w:b/>
            <w:noProof/>
            <w:lang w:val="en-GB"/>
          </w:rPr>
          <w:t>Table IV - Information objects exchanged</w:t>
        </w:r>
        <w:r w:rsidRPr="001908ED">
          <w:rPr>
            <w:rStyle w:val="Hyperlink"/>
            <w:rFonts w:ascii="Times New Roman" w:hAnsi="Times New Roman" w:cs="Times New Roman"/>
            <w:noProof/>
            <w:lang w:val="en-GB"/>
          </w:rPr>
          <w:t> </w:t>
        </w:r>
        <w:r>
          <w:rPr>
            <w:noProof/>
            <w:webHidden/>
          </w:rPr>
          <w:tab/>
        </w:r>
        <w:r>
          <w:rPr>
            <w:noProof/>
            <w:webHidden/>
          </w:rPr>
          <w:fldChar w:fldCharType="begin"/>
        </w:r>
        <w:r>
          <w:rPr>
            <w:noProof/>
            <w:webHidden/>
          </w:rPr>
          <w:instrText xml:space="preserve"> PAGEREF _Toc212680705 \h </w:instrText>
        </w:r>
      </w:ins>
      <w:r>
        <w:rPr>
          <w:noProof/>
          <w:webHidden/>
        </w:rPr>
      </w:r>
      <w:ins w:author="Unknown" w:date="2025-10-30T01:37:00Z" w:id="103">
        <w:r>
          <w:rPr>
            <w:noProof/>
            <w:webHidden/>
          </w:rPr>
          <w:fldChar w:fldCharType="separate"/>
        </w:r>
        <w:r>
          <w:rPr>
            <w:noProof/>
            <w:webHidden/>
          </w:rPr>
          <w:t>66</w:t>
        </w:r>
        <w:r>
          <w:rPr>
            <w:noProof/>
            <w:webHidden/>
          </w:rPr>
          <w:fldChar w:fldCharType="end"/>
        </w:r>
        <w:r w:rsidRPr="001908ED">
          <w:rPr>
            <w:rStyle w:val="Hyperlink"/>
            <w:noProof/>
          </w:rPr>
          <w:fldChar w:fldCharType="end"/>
        </w:r>
      </w:ins>
    </w:p>
    <w:p w:rsidR="00270306" w:rsidDel="00270306" w:rsidRDefault="00270306" w14:paraId="010F46C2" w14:textId="2D7FA2FF">
      <w:pPr>
        <w:pStyle w:val="TableofFigures"/>
        <w:tabs>
          <w:tab w:val="right" w:leader="dot" w:pos="9062"/>
        </w:tabs>
        <w:rPr>
          <w:del w:author="Unknown" w:id="104"/>
          <w:noProof/>
        </w:rPr>
      </w:pPr>
    </w:p>
    <w:p w:rsidR="00927600" w:rsidDel="00270306" w:rsidRDefault="00927600" w14:paraId="49E8FD4E" w14:textId="5AEFBEA6">
      <w:pPr>
        <w:pStyle w:val="TableofFigures"/>
        <w:tabs>
          <w:tab w:val="right" w:leader="dot" w:pos="9062"/>
        </w:tabs>
        <w:rPr>
          <w:ins w:author="Fernando Dominguez" w:date="2025-10-20T11:00:00Z" w:id="105"/>
          <w:del w:author="Unknown" w:date="2025-10-30T01:37:00Z" w:id="106"/>
          <w:rFonts w:eastAsiaTheme="minorEastAsia"/>
          <w:noProof/>
          <w:kern w:val="2"/>
          <w:sz w:val="24"/>
          <w:szCs w:val="24"/>
          <w:lang w:val="en-GB" w:eastAsia="en-GB"/>
          <w14:ligatures w14:val="standardContextual"/>
        </w:rPr>
      </w:pPr>
      <w:ins w:author="Fernando Dominguez" w:date="2025-10-20T11:00:00Z" w:id="107">
        <w:del w:author="Unknown" w:date="2025-10-30T01:37:00Z" w:id="108">
          <w:r w:rsidRPr="00270306" w:rsidDel="00270306">
            <w:rPr>
              <w:rStyle w:val="Hyperlink"/>
              <w:noProof/>
              <w:lang w:val="en-GB"/>
            </w:rPr>
            <w:delText>Table 1</w:delText>
          </w:r>
          <w:r w:rsidDel="00270306">
            <w:rPr>
              <w:noProof/>
              <w:webHidden/>
            </w:rPr>
            <w:tab/>
          </w:r>
          <w:r w:rsidDel="00270306">
            <w:rPr>
              <w:noProof/>
              <w:webHidden/>
            </w:rPr>
            <w:delText>3</w:delText>
          </w:r>
        </w:del>
      </w:ins>
    </w:p>
    <w:p w:rsidR="00927600" w:rsidDel="00270306" w:rsidRDefault="00927600" w14:paraId="0A4A6937" w14:textId="64797163">
      <w:pPr>
        <w:pStyle w:val="TableofFigures"/>
        <w:tabs>
          <w:tab w:val="right" w:leader="dot" w:pos="9062"/>
        </w:tabs>
        <w:rPr>
          <w:ins w:author="Fernando Dominguez" w:date="2025-10-20T11:00:00Z" w:id="109"/>
          <w:del w:author="Unknown" w:date="2025-10-30T01:37:00Z" w:id="110"/>
          <w:rFonts w:eastAsiaTheme="minorEastAsia"/>
          <w:noProof/>
          <w:kern w:val="2"/>
          <w:sz w:val="24"/>
          <w:szCs w:val="24"/>
          <w:lang w:val="en-GB" w:eastAsia="en-GB"/>
          <w14:ligatures w14:val="standardContextual"/>
        </w:rPr>
      </w:pPr>
      <w:ins w:author="Fernando Dominguez" w:date="2025-10-20T11:00:00Z" w:id="111">
        <w:del w:author="Unknown" w:date="2025-10-30T01:37:00Z" w:id="112">
          <w:r w:rsidRPr="00270306" w:rsidDel="00270306">
            <w:rPr>
              <w:rStyle w:val="Hyperlink"/>
              <w:noProof/>
              <w:lang w:val="en-GB"/>
            </w:rPr>
            <w:delText>Table 2</w:delText>
          </w:r>
          <w:r w:rsidDel="00270306">
            <w:rPr>
              <w:noProof/>
              <w:webHidden/>
            </w:rPr>
            <w:tab/>
          </w:r>
          <w:r w:rsidDel="00270306">
            <w:rPr>
              <w:noProof/>
              <w:webHidden/>
            </w:rPr>
            <w:delText>6</w:delText>
          </w:r>
        </w:del>
      </w:ins>
    </w:p>
    <w:p w:rsidR="00927600" w:rsidDel="00270306" w:rsidRDefault="00927600" w14:paraId="63B30838" w14:textId="7AFE0EF8">
      <w:pPr>
        <w:pStyle w:val="TableofFigures"/>
        <w:tabs>
          <w:tab w:val="right" w:leader="dot" w:pos="9062"/>
        </w:tabs>
        <w:rPr>
          <w:ins w:author="Fernando Dominguez" w:date="2025-10-20T11:00:00Z" w:id="113"/>
          <w:del w:author="Unknown" w:date="2025-10-30T01:37:00Z" w:id="114"/>
          <w:rFonts w:eastAsiaTheme="minorEastAsia"/>
          <w:noProof/>
          <w:kern w:val="2"/>
          <w:sz w:val="24"/>
          <w:szCs w:val="24"/>
          <w:lang w:val="en-GB" w:eastAsia="en-GB"/>
          <w14:ligatures w14:val="standardContextual"/>
        </w:rPr>
      </w:pPr>
      <w:ins w:author="Fernando Dominguez" w:date="2025-10-20T11:00:00Z" w:id="115">
        <w:del w:author="Unknown" w:date="2025-10-30T01:37:00Z" w:id="116">
          <w:r w:rsidRPr="00270306" w:rsidDel="00270306">
            <w:rPr>
              <w:rStyle w:val="Hyperlink"/>
              <w:noProof/>
              <w:lang w:val="en-GB"/>
            </w:rPr>
            <w:delText>Table 3</w:delText>
          </w:r>
          <w:r w:rsidDel="00270306">
            <w:rPr>
              <w:noProof/>
              <w:webHidden/>
            </w:rPr>
            <w:tab/>
          </w:r>
          <w:r w:rsidDel="00270306">
            <w:rPr>
              <w:noProof/>
              <w:webHidden/>
            </w:rPr>
            <w:delText>7</w:delText>
          </w:r>
        </w:del>
      </w:ins>
    </w:p>
    <w:p w:rsidR="00927600" w:rsidDel="00270306" w:rsidRDefault="00927600" w14:paraId="664F30BF" w14:textId="1B7DF05F">
      <w:pPr>
        <w:pStyle w:val="TableofFigures"/>
        <w:tabs>
          <w:tab w:val="right" w:leader="dot" w:pos="9062"/>
        </w:tabs>
        <w:rPr>
          <w:ins w:author="Fernando Dominguez" w:date="2025-10-20T11:00:00Z" w:id="117"/>
          <w:del w:author="Unknown" w:date="2025-10-30T01:37:00Z" w:id="118"/>
          <w:rFonts w:eastAsiaTheme="minorEastAsia"/>
          <w:noProof/>
          <w:kern w:val="2"/>
          <w:sz w:val="24"/>
          <w:szCs w:val="24"/>
          <w:lang w:val="en-GB" w:eastAsia="en-GB"/>
          <w14:ligatures w14:val="standardContextual"/>
        </w:rPr>
      </w:pPr>
      <w:ins w:author="Fernando Dominguez" w:date="2025-10-20T11:00:00Z" w:id="119">
        <w:del w:author="Unknown" w:date="2025-10-30T01:37:00Z" w:id="120">
          <w:r w:rsidRPr="00270306" w:rsidDel="00270306">
            <w:rPr>
              <w:rStyle w:val="Hyperlink"/>
              <w:noProof/>
              <w:lang w:val="en-GB" w:bidi="hi-IN"/>
            </w:rPr>
            <w:delText xml:space="preserve">Table 4 </w:delText>
          </w:r>
          <w:r w:rsidRPr="00270306" w:rsidDel="00270306">
            <w:rPr>
              <w:rStyle w:val="Hyperlink"/>
              <w:rFonts w:ascii="Times New Roman" w:hAnsi="Times New Roman" w:eastAsia="Calibri" w:cs="Times New Roman"/>
              <w:noProof/>
              <w:lang w:val="en-GB" w:eastAsia="zh-CN" w:bidi="hi-IN"/>
            </w:rPr>
            <w:delText xml:space="preserve">General access to Controllable Unit master data by an entitled party </w:delText>
          </w:r>
          <w:r w:rsidDel="00270306">
            <w:rPr>
              <w:noProof/>
              <w:webHidden/>
            </w:rPr>
            <w:tab/>
          </w:r>
          <w:r w:rsidDel="00270306">
            <w:rPr>
              <w:noProof/>
              <w:webHidden/>
            </w:rPr>
            <w:delText>13</w:delText>
          </w:r>
        </w:del>
      </w:ins>
    </w:p>
    <w:p w:rsidR="00927600" w:rsidDel="00270306" w:rsidRDefault="00927600" w14:paraId="070DF884" w14:textId="62BA288E">
      <w:pPr>
        <w:pStyle w:val="TableofFigures"/>
        <w:tabs>
          <w:tab w:val="right" w:leader="dot" w:pos="9062"/>
        </w:tabs>
        <w:rPr>
          <w:ins w:author="Fernando Dominguez" w:date="2025-10-20T11:00:00Z" w:id="121"/>
          <w:del w:author="Unknown" w:date="2025-10-30T01:37:00Z" w:id="122"/>
          <w:rFonts w:eastAsiaTheme="minorEastAsia"/>
          <w:noProof/>
          <w:kern w:val="2"/>
          <w:sz w:val="24"/>
          <w:szCs w:val="24"/>
          <w:lang w:val="en-GB" w:eastAsia="en-GB"/>
          <w14:ligatures w14:val="standardContextual"/>
        </w:rPr>
      </w:pPr>
      <w:ins w:author="Fernando Dominguez" w:date="2025-10-20T11:00:00Z" w:id="123">
        <w:del w:author="Unknown" w:date="2025-10-30T01:37:00Z" w:id="124">
          <w:r w:rsidRPr="00270306" w:rsidDel="00270306">
            <w:rPr>
              <w:rStyle w:val="Hyperlink"/>
              <w:noProof/>
              <w:lang w:val="en-GB" w:bidi="hi-IN"/>
            </w:rPr>
            <w:delText xml:space="preserve">Table 5 </w:delText>
          </w:r>
          <w:r w:rsidRPr="00270306" w:rsidDel="00270306">
            <w:rPr>
              <w:rStyle w:val="Hyperlink"/>
              <w:rFonts w:ascii="Times New Roman" w:hAnsi="Times New Roman" w:eastAsia="Calibri" w:cs="Times New Roman"/>
              <w:noProof/>
              <w:lang w:val="en-GB" w:eastAsia="zh-CN" w:bidi="hi-IN"/>
            </w:rPr>
            <w:delText>Controllable unit registration</w:delText>
          </w:r>
          <w:r w:rsidDel="00270306">
            <w:rPr>
              <w:noProof/>
              <w:webHidden/>
            </w:rPr>
            <w:tab/>
          </w:r>
          <w:r w:rsidDel="00270306">
            <w:rPr>
              <w:noProof/>
              <w:webHidden/>
            </w:rPr>
            <w:delText>13</w:delText>
          </w:r>
        </w:del>
      </w:ins>
    </w:p>
    <w:p w:rsidR="00927600" w:rsidDel="00270306" w:rsidRDefault="00927600" w14:paraId="3E038D5C" w14:textId="1975A8F7">
      <w:pPr>
        <w:pStyle w:val="TableofFigures"/>
        <w:tabs>
          <w:tab w:val="right" w:leader="dot" w:pos="9062"/>
        </w:tabs>
        <w:rPr>
          <w:ins w:author="Fernando Dominguez" w:date="2025-10-20T11:00:00Z" w:id="125"/>
          <w:del w:author="Unknown" w:date="2025-10-30T01:37:00Z" w:id="126"/>
          <w:rFonts w:eastAsiaTheme="minorEastAsia"/>
          <w:noProof/>
          <w:kern w:val="2"/>
          <w:sz w:val="24"/>
          <w:szCs w:val="24"/>
          <w:lang w:val="en-GB" w:eastAsia="en-GB"/>
          <w14:ligatures w14:val="standardContextual"/>
        </w:rPr>
      </w:pPr>
      <w:ins w:author="Fernando Dominguez" w:date="2025-10-20T11:00:00Z" w:id="127">
        <w:del w:author="Unknown" w:date="2025-10-30T01:37:00Z" w:id="128">
          <w:r w:rsidRPr="00270306" w:rsidDel="00270306">
            <w:rPr>
              <w:rStyle w:val="Hyperlink"/>
              <w:rFonts w:ascii="Times New Roman" w:hAnsi="Times New Roman" w:cs="Times New Roman"/>
              <w:noProof/>
              <w:lang w:val="en-GB" w:bidi="hi-IN"/>
            </w:rPr>
            <w:delText xml:space="preserve">Table 6 </w:delText>
          </w:r>
          <w:r w:rsidRPr="00270306" w:rsidDel="00270306">
            <w:rPr>
              <w:rStyle w:val="Hyperlink"/>
              <w:rFonts w:ascii="Times New Roman" w:hAnsi="Times New Roman" w:eastAsia="Calibri" w:cs="Times New Roman"/>
              <w:noProof/>
              <w:lang w:val="en-GB" w:eastAsia="zh-CN" w:bidi="hi-IN"/>
            </w:rPr>
            <w:delText>Update Controllable unit information</w:delText>
          </w:r>
          <w:r w:rsidDel="00270306">
            <w:rPr>
              <w:noProof/>
              <w:webHidden/>
            </w:rPr>
            <w:tab/>
          </w:r>
          <w:r w:rsidDel="00270306">
            <w:rPr>
              <w:noProof/>
              <w:webHidden/>
            </w:rPr>
            <w:delText>15</w:delText>
          </w:r>
        </w:del>
      </w:ins>
    </w:p>
    <w:p w:rsidR="00927600" w:rsidDel="00270306" w:rsidRDefault="00927600" w14:paraId="2952DF1C" w14:textId="3E954A2E">
      <w:pPr>
        <w:pStyle w:val="TableofFigures"/>
        <w:tabs>
          <w:tab w:val="right" w:leader="dot" w:pos="9062"/>
        </w:tabs>
        <w:rPr>
          <w:ins w:author="Fernando Dominguez" w:date="2025-10-20T11:00:00Z" w:id="129"/>
          <w:del w:author="Unknown" w:date="2025-10-30T01:37:00Z" w:id="130"/>
          <w:rFonts w:eastAsiaTheme="minorEastAsia"/>
          <w:noProof/>
          <w:kern w:val="2"/>
          <w:sz w:val="24"/>
          <w:szCs w:val="24"/>
          <w:lang w:val="en-GB" w:eastAsia="en-GB"/>
          <w14:ligatures w14:val="standardContextual"/>
        </w:rPr>
      </w:pPr>
      <w:ins w:author="Fernando Dominguez" w:date="2025-10-20T11:00:00Z" w:id="131">
        <w:del w:author="Unknown" w:date="2025-10-30T01:37:00Z" w:id="132">
          <w:r w:rsidRPr="00270306" w:rsidDel="00270306">
            <w:rPr>
              <w:rStyle w:val="Hyperlink"/>
              <w:rFonts w:ascii="Times New Roman" w:hAnsi="Times New Roman" w:eastAsia="Arial" w:cs="Times New Roman"/>
              <w:i/>
              <w:noProof/>
              <w:lang w:val="en-GB" w:bidi="hi-IN"/>
            </w:rPr>
            <w:delText>Table 7 De-registration of CU</w:delText>
          </w:r>
          <w:r w:rsidDel="00270306">
            <w:rPr>
              <w:noProof/>
              <w:webHidden/>
            </w:rPr>
            <w:tab/>
          </w:r>
          <w:r w:rsidDel="00270306">
            <w:rPr>
              <w:noProof/>
              <w:webHidden/>
            </w:rPr>
            <w:delText>17</w:delText>
          </w:r>
        </w:del>
      </w:ins>
    </w:p>
    <w:p w:rsidR="00927600" w:rsidDel="00270306" w:rsidRDefault="00927600" w14:paraId="6B460318" w14:textId="7C616C38">
      <w:pPr>
        <w:pStyle w:val="TableofFigures"/>
        <w:tabs>
          <w:tab w:val="right" w:leader="dot" w:pos="9062"/>
        </w:tabs>
        <w:rPr>
          <w:ins w:author="Fernando Dominguez" w:date="2025-10-20T11:00:00Z" w:id="133"/>
          <w:del w:author="Unknown" w:date="2025-10-30T01:37:00Z" w:id="134"/>
          <w:rFonts w:eastAsiaTheme="minorEastAsia"/>
          <w:noProof/>
          <w:kern w:val="2"/>
          <w:sz w:val="24"/>
          <w:szCs w:val="24"/>
          <w:lang w:val="en-GB" w:eastAsia="en-GB"/>
          <w14:ligatures w14:val="standardContextual"/>
        </w:rPr>
      </w:pPr>
      <w:ins w:author="Fernando Dominguez" w:date="2025-10-20T11:00:00Z" w:id="135">
        <w:del w:author="Unknown" w:date="2025-10-30T01:37:00Z" w:id="136">
          <w:r w:rsidRPr="00270306" w:rsidDel="00270306">
            <w:rPr>
              <w:rStyle w:val="Hyperlink"/>
              <w:rFonts w:ascii="Times New Roman" w:hAnsi="Times New Roman" w:eastAsia="Arial" w:cs="Times New Roman"/>
              <w:i/>
              <w:noProof/>
              <w:lang w:val="en-GB" w:bidi="hi-IN"/>
            </w:rPr>
            <w:delText>Table 8 Suspension of CU by an entitled party</w:delText>
          </w:r>
          <w:r w:rsidDel="00270306">
            <w:rPr>
              <w:noProof/>
              <w:webHidden/>
            </w:rPr>
            <w:tab/>
          </w:r>
          <w:r w:rsidDel="00270306">
            <w:rPr>
              <w:noProof/>
              <w:webHidden/>
            </w:rPr>
            <w:delText>18</w:delText>
          </w:r>
        </w:del>
      </w:ins>
    </w:p>
    <w:p w:rsidR="00927600" w:rsidDel="00270306" w:rsidRDefault="00927600" w14:paraId="77F1AC52" w14:textId="5AAEC3F5">
      <w:pPr>
        <w:pStyle w:val="TableofFigures"/>
        <w:tabs>
          <w:tab w:val="right" w:leader="dot" w:pos="9062"/>
        </w:tabs>
        <w:rPr>
          <w:ins w:author="Fernando Dominguez" w:date="2025-10-20T11:00:00Z" w:id="137"/>
          <w:del w:author="Unknown" w:date="2025-10-30T01:37:00Z" w:id="138"/>
          <w:rFonts w:eastAsiaTheme="minorEastAsia"/>
          <w:noProof/>
          <w:kern w:val="2"/>
          <w:sz w:val="24"/>
          <w:szCs w:val="24"/>
          <w:lang w:val="en-GB" w:eastAsia="en-GB"/>
          <w14:ligatures w14:val="standardContextual"/>
        </w:rPr>
      </w:pPr>
      <w:ins w:author="Fernando Dominguez" w:date="2025-10-20T11:00:00Z" w:id="139">
        <w:del w:author="Unknown" w:date="2025-10-30T01:37:00Z" w:id="140">
          <w:r w:rsidRPr="00270306" w:rsidDel="00270306">
            <w:rPr>
              <w:rStyle w:val="Hyperlink"/>
              <w:noProof/>
              <w:lang w:val="en-GB" w:bidi="hi-IN"/>
            </w:rPr>
            <w:delText xml:space="preserve">Table 9 </w:delText>
          </w:r>
          <w:r w:rsidRPr="00270306" w:rsidDel="00270306">
            <w:rPr>
              <w:rStyle w:val="Hyperlink"/>
              <w:rFonts w:ascii="Times New Roman" w:hAnsi="Times New Roman" w:eastAsia="Calibri" w:cs="Times New Roman"/>
              <w:noProof/>
              <w:lang w:val="en-GB" w:bidi="hi-IN"/>
            </w:rPr>
            <w:delText>Re-activation of CU</w:delText>
          </w:r>
          <w:r w:rsidDel="00270306">
            <w:rPr>
              <w:noProof/>
              <w:webHidden/>
            </w:rPr>
            <w:tab/>
          </w:r>
          <w:r w:rsidDel="00270306">
            <w:rPr>
              <w:noProof/>
              <w:webHidden/>
            </w:rPr>
            <w:delText>19</w:delText>
          </w:r>
        </w:del>
      </w:ins>
    </w:p>
    <w:p w:rsidR="00927600" w:rsidDel="00270306" w:rsidRDefault="00927600" w14:paraId="0D6CC8B1" w14:textId="42C55EE0">
      <w:pPr>
        <w:pStyle w:val="TableofFigures"/>
        <w:tabs>
          <w:tab w:val="right" w:leader="dot" w:pos="9062"/>
        </w:tabs>
        <w:rPr>
          <w:ins w:author="Fernando Dominguez" w:date="2025-10-20T11:00:00Z" w:id="141"/>
          <w:del w:author="Unknown" w:date="2025-10-30T01:37:00Z" w:id="142"/>
          <w:rFonts w:eastAsiaTheme="minorEastAsia"/>
          <w:noProof/>
          <w:kern w:val="2"/>
          <w:sz w:val="24"/>
          <w:szCs w:val="24"/>
          <w:lang w:val="en-GB" w:eastAsia="en-GB"/>
          <w14:ligatures w14:val="standardContextual"/>
        </w:rPr>
      </w:pPr>
      <w:ins w:author="Fernando Dominguez" w:date="2025-10-20T11:00:00Z" w:id="143">
        <w:del w:author="Unknown" w:date="2025-10-30T01:37:00Z" w:id="144">
          <w:r w:rsidRPr="00270306" w:rsidDel="00270306">
            <w:rPr>
              <w:rStyle w:val="Hyperlink"/>
              <w:rFonts w:ascii="Times New Roman" w:hAnsi="Times New Roman" w:cs="Times New Roman"/>
              <w:noProof/>
              <w:lang w:val="en-GB" w:bidi="hi-IN"/>
            </w:rPr>
            <w:delText xml:space="preserve">Table 10 </w:delText>
          </w:r>
          <w:r w:rsidRPr="00270306" w:rsidDel="00270306">
            <w:rPr>
              <w:rStyle w:val="Hyperlink"/>
              <w:rFonts w:ascii="Times New Roman" w:hAnsi="Times New Roman" w:eastAsia="Calibri" w:cs="Times New Roman"/>
              <w:noProof/>
              <w:lang w:val="en-GB" w:eastAsia="zh-CN" w:bidi="hi-IN"/>
            </w:rPr>
            <w:delText>Service provider registration</w:delText>
          </w:r>
          <w:r w:rsidDel="00270306">
            <w:rPr>
              <w:noProof/>
              <w:webHidden/>
            </w:rPr>
            <w:tab/>
          </w:r>
          <w:r w:rsidDel="00270306">
            <w:rPr>
              <w:noProof/>
              <w:webHidden/>
            </w:rPr>
            <w:delText>21</w:delText>
          </w:r>
        </w:del>
      </w:ins>
    </w:p>
    <w:p w:rsidR="00927600" w:rsidDel="00270306" w:rsidRDefault="00927600" w14:paraId="215BEE5E" w14:textId="6248524B">
      <w:pPr>
        <w:pStyle w:val="TableofFigures"/>
        <w:tabs>
          <w:tab w:val="right" w:leader="dot" w:pos="9062"/>
        </w:tabs>
        <w:rPr>
          <w:ins w:author="Fernando Dominguez" w:date="2025-10-20T11:00:00Z" w:id="145"/>
          <w:del w:author="Unknown" w:date="2025-10-30T01:37:00Z" w:id="146"/>
          <w:rFonts w:eastAsiaTheme="minorEastAsia"/>
          <w:noProof/>
          <w:kern w:val="2"/>
          <w:sz w:val="24"/>
          <w:szCs w:val="24"/>
          <w:lang w:val="en-GB" w:eastAsia="en-GB"/>
          <w14:ligatures w14:val="standardContextual"/>
        </w:rPr>
      </w:pPr>
      <w:ins w:author="Fernando Dominguez" w:date="2025-10-20T11:00:00Z" w:id="147">
        <w:del w:author="Unknown" w:date="2025-10-30T01:37:00Z" w:id="148">
          <w:r w:rsidRPr="00270306" w:rsidDel="00270306">
            <w:rPr>
              <w:rStyle w:val="Hyperlink"/>
              <w:rFonts w:ascii="Times New Roman" w:hAnsi="Times New Roman" w:cs="Times New Roman"/>
              <w:noProof/>
              <w:lang w:val="en-GB" w:bidi="hi-IN"/>
            </w:rPr>
            <w:delText>Table 11 Service provider application for qualification</w:delText>
          </w:r>
          <w:r w:rsidDel="00270306">
            <w:rPr>
              <w:noProof/>
              <w:webHidden/>
            </w:rPr>
            <w:tab/>
          </w:r>
          <w:r w:rsidDel="00270306">
            <w:rPr>
              <w:noProof/>
              <w:webHidden/>
            </w:rPr>
            <w:delText>23</w:delText>
          </w:r>
        </w:del>
      </w:ins>
    </w:p>
    <w:p w:rsidR="00927600" w:rsidDel="00270306" w:rsidRDefault="00927600" w14:paraId="5ED44B3D" w14:textId="2597F4CC">
      <w:pPr>
        <w:pStyle w:val="TableofFigures"/>
        <w:tabs>
          <w:tab w:val="right" w:leader="dot" w:pos="9062"/>
        </w:tabs>
        <w:rPr>
          <w:ins w:author="Fernando Dominguez" w:date="2025-10-20T11:00:00Z" w:id="149"/>
          <w:del w:author="Unknown" w:date="2025-10-30T01:37:00Z" w:id="150"/>
          <w:rFonts w:eastAsiaTheme="minorEastAsia"/>
          <w:noProof/>
          <w:kern w:val="2"/>
          <w:sz w:val="24"/>
          <w:szCs w:val="24"/>
          <w:lang w:val="en-GB" w:eastAsia="en-GB"/>
          <w14:ligatures w14:val="standardContextual"/>
        </w:rPr>
      </w:pPr>
      <w:ins w:author="Fernando Dominguez" w:date="2025-10-20T11:00:00Z" w:id="151">
        <w:del w:author="Unknown" w:date="2025-10-30T01:37:00Z" w:id="152">
          <w:r w:rsidRPr="00270306" w:rsidDel="00270306">
            <w:rPr>
              <w:rStyle w:val="Hyperlink"/>
              <w:noProof/>
              <w:lang w:val="en-GB" w:bidi="hi-IN"/>
            </w:rPr>
            <w:delText xml:space="preserve">Table 12 </w:delText>
          </w:r>
          <w:r w:rsidRPr="00270306" w:rsidDel="00270306">
            <w:rPr>
              <w:rStyle w:val="Hyperlink"/>
              <w:rFonts w:ascii="Times New Roman" w:hAnsi="Times New Roman" w:eastAsia="Calibri" w:cs="Times New Roman"/>
              <w:noProof/>
              <w:lang w:val="en-GB" w:eastAsia="zh-CN" w:bidi="hi-IN"/>
            </w:rPr>
            <w:delText>Service contract revocation by final customer</w:delText>
          </w:r>
          <w:r w:rsidDel="00270306">
            <w:rPr>
              <w:noProof/>
              <w:webHidden/>
            </w:rPr>
            <w:tab/>
          </w:r>
          <w:r w:rsidDel="00270306">
            <w:rPr>
              <w:noProof/>
              <w:webHidden/>
            </w:rPr>
            <w:delText>25</w:delText>
          </w:r>
        </w:del>
      </w:ins>
    </w:p>
    <w:p w:rsidR="00927600" w:rsidDel="00270306" w:rsidRDefault="00927600" w14:paraId="11573AC1" w14:textId="7D71F793">
      <w:pPr>
        <w:pStyle w:val="TableofFigures"/>
        <w:tabs>
          <w:tab w:val="right" w:leader="dot" w:pos="9062"/>
        </w:tabs>
        <w:rPr>
          <w:ins w:author="Fernando Dominguez" w:date="2025-10-20T11:00:00Z" w:id="153"/>
          <w:del w:author="Unknown" w:date="2025-10-30T01:37:00Z" w:id="154"/>
          <w:rFonts w:eastAsiaTheme="minorEastAsia"/>
          <w:noProof/>
          <w:kern w:val="2"/>
          <w:sz w:val="24"/>
          <w:szCs w:val="24"/>
          <w:lang w:val="en-GB" w:eastAsia="en-GB"/>
          <w14:ligatures w14:val="standardContextual"/>
        </w:rPr>
      </w:pPr>
      <w:ins w:author="Fernando Dominguez" w:date="2025-10-20T11:00:00Z" w:id="155">
        <w:del w:author="Unknown" w:date="2025-10-30T01:37:00Z" w:id="156">
          <w:r w:rsidRPr="00270306" w:rsidDel="00270306">
            <w:rPr>
              <w:rStyle w:val="Hyperlink"/>
              <w:rFonts w:ascii="Times New Roman" w:hAnsi="Times New Roman" w:cs="Times New Roman"/>
              <w:noProof/>
              <w:lang w:val="en-GB" w:bidi="hi-IN"/>
            </w:rPr>
            <w:delText xml:space="preserve">Table 13 </w:delText>
          </w:r>
          <w:r w:rsidRPr="00270306" w:rsidDel="00270306">
            <w:rPr>
              <w:rStyle w:val="Hyperlink"/>
              <w:rFonts w:ascii="Times New Roman" w:hAnsi="Times New Roman" w:eastAsia="Calibri" w:cs="Times New Roman"/>
              <w:noProof/>
              <w:lang w:val="en-GB" w:eastAsia="zh-CN" w:bidi="hi-IN"/>
            </w:rPr>
            <w:delText>Service contract termination by service provider</w:delText>
          </w:r>
          <w:r w:rsidDel="00270306">
            <w:rPr>
              <w:noProof/>
              <w:webHidden/>
            </w:rPr>
            <w:tab/>
          </w:r>
          <w:r w:rsidDel="00270306">
            <w:rPr>
              <w:noProof/>
              <w:webHidden/>
            </w:rPr>
            <w:delText>28</w:delText>
          </w:r>
        </w:del>
      </w:ins>
    </w:p>
    <w:p w:rsidR="00927600" w:rsidDel="00270306" w:rsidRDefault="00927600" w14:paraId="5A75BE8D" w14:textId="1A0FD90F">
      <w:pPr>
        <w:pStyle w:val="TableofFigures"/>
        <w:tabs>
          <w:tab w:val="right" w:leader="dot" w:pos="9062"/>
        </w:tabs>
        <w:rPr>
          <w:ins w:author="Fernando Dominguez" w:date="2025-10-20T11:00:00Z" w:id="157"/>
          <w:del w:author="Unknown" w:date="2025-10-30T01:37:00Z" w:id="158"/>
          <w:rFonts w:eastAsiaTheme="minorEastAsia"/>
          <w:noProof/>
          <w:kern w:val="2"/>
          <w:sz w:val="24"/>
          <w:szCs w:val="24"/>
          <w:lang w:val="en-GB" w:eastAsia="en-GB"/>
          <w14:ligatures w14:val="standardContextual"/>
        </w:rPr>
      </w:pPr>
      <w:ins w:author="Fernando Dominguez" w:date="2025-10-20T11:00:00Z" w:id="159">
        <w:del w:author="Unknown" w:date="2025-10-30T01:37:00Z" w:id="160">
          <w:r w:rsidRPr="00270306" w:rsidDel="00270306">
            <w:rPr>
              <w:rStyle w:val="Hyperlink"/>
              <w:noProof/>
              <w:lang w:val="en-GB"/>
            </w:rPr>
            <w:delText>Table 14</w:delText>
          </w:r>
          <w:r w:rsidDel="00270306">
            <w:rPr>
              <w:noProof/>
              <w:webHidden/>
            </w:rPr>
            <w:tab/>
          </w:r>
          <w:r w:rsidDel="00270306">
            <w:rPr>
              <w:noProof/>
              <w:webHidden/>
            </w:rPr>
            <w:delText>29</w:delText>
          </w:r>
        </w:del>
      </w:ins>
    </w:p>
    <w:p w:rsidR="00927600" w:rsidDel="00270306" w:rsidRDefault="00927600" w14:paraId="721C0927" w14:textId="450A6624">
      <w:pPr>
        <w:pStyle w:val="TableofFigures"/>
        <w:tabs>
          <w:tab w:val="right" w:leader="dot" w:pos="9062"/>
        </w:tabs>
        <w:rPr>
          <w:ins w:author="Fernando Dominguez" w:date="2025-10-20T11:00:00Z" w:id="161"/>
          <w:del w:author="Unknown" w:date="2025-10-30T01:37:00Z" w:id="162"/>
          <w:rFonts w:eastAsiaTheme="minorEastAsia"/>
          <w:noProof/>
          <w:kern w:val="2"/>
          <w:sz w:val="24"/>
          <w:szCs w:val="24"/>
          <w:lang w:val="en-GB" w:eastAsia="en-GB"/>
          <w14:ligatures w14:val="standardContextual"/>
        </w:rPr>
      </w:pPr>
      <w:ins w:author="Fernando Dominguez" w:date="2025-10-20T11:00:00Z" w:id="163">
        <w:del w:author="Unknown" w:date="2025-10-30T01:37:00Z" w:id="164">
          <w:r w:rsidRPr="00270306" w:rsidDel="00270306">
            <w:rPr>
              <w:rStyle w:val="Hyperlink"/>
              <w:noProof/>
              <w:lang w:bidi="hi-IN"/>
            </w:rPr>
            <w:delText>Table 15</w:delText>
          </w:r>
          <w:r w:rsidRPr="00270306" w:rsidDel="00270306">
            <w:rPr>
              <w:rStyle w:val="Hyperlink"/>
              <w:rFonts w:ascii="Times New Roman" w:hAnsi="Times New Roman" w:eastAsia="Calibri" w:cs="Times New Roman"/>
              <w:noProof/>
              <w:lang w:val="en-GB" w:eastAsia="zh-CN" w:bidi="hi-IN"/>
            </w:rPr>
            <w:delText xml:space="preserve">SP Customer switching or new registration on CU </w:delText>
          </w:r>
          <w:r w:rsidDel="00270306">
            <w:rPr>
              <w:noProof/>
              <w:webHidden/>
            </w:rPr>
            <w:tab/>
          </w:r>
          <w:r w:rsidDel="00270306">
            <w:rPr>
              <w:noProof/>
              <w:webHidden/>
            </w:rPr>
            <w:delText>29</w:delText>
          </w:r>
        </w:del>
      </w:ins>
    </w:p>
    <w:p w:rsidR="00927600" w:rsidDel="00270306" w:rsidRDefault="00927600" w14:paraId="38980685" w14:textId="0401969E">
      <w:pPr>
        <w:pStyle w:val="TableofFigures"/>
        <w:tabs>
          <w:tab w:val="right" w:leader="dot" w:pos="9062"/>
        </w:tabs>
        <w:rPr>
          <w:ins w:author="Fernando Dominguez" w:date="2025-10-20T11:00:00Z" w:id="165"/>
          <w:del w:author="Unknown" w:date="2025-10-30T01:37:00Z" w:id="166"/>
          <w:rFonts w:eastAsiaTheme="minorEastAsia"/>
          <w:noProof/>
          <w:kern w:val="2"/>
          <w:sz w:val="24"/>
          <w:szCs w:val="24"/>
          <w:lang w:val="en-GB" w:eastAsia="en-GB"/>
          <w14:ligatures w14:val="standardContextual"/>
        </w:rPr>
      </w:pPr>
      <w:ins w:author="Fernando Dominguez" w:date="2025-10-20T11:00:00Z" w:id="167">
        <w:del w:author="Unknown" w:date="2025-10-30T01:37:00Z" w:id="168">
          <w:r w:rsidRPr="00270306" w:rsidDel="00270306">
            <w:rPr>
              <w:rStyle w:val="Hyperlink"/>
              <w:rFonts w:ascii="Times New Roman" w:hAnsi="Times New Roman" w:cs="Times New Roman"/>
              <w:noProof/>
              <w:lang w:val="en-GB" w:bidi="hi-IN"/>
            </w:rPr>
            <w:delText xml:space="preserve">Table 16 </w:delText>
          </w:r>
          <w:r w:rsidRPr="00270306" w:rsidDel="00270306">
            <w:rPr>
              <w:rStyle w:val="Hyperlink"/>
              <w:rFonts w:ascii="Times New Roman" w:hAnsi="Times New Roman" w:cs="Times New Roman"/>
              <w:noProof/>
              <w:lang w:val="en-GB" w:eastAsia="en-GB" w:bidi="hi-IN"/>
            </w:rPr>
            <w:delText xml:space="preserve">Cancellation of </w:delText>
          </w:r>
          <w:r w:rsidRPr="00270306" w:rsidDel="00270306">
            <w:rPr>
              <w:rStyle w:val="Hyperlink"/>
              <w:rFonts w:ascii="Times New Roman" w:hAnsi="Times New Roman" w:eastAsia="Calibri" w:cs="Times New Roman"/>
              <w:noProof/>
              <w:lang w:val="en-GB" w:bidi="hi-IN"/>
            </w:rPr>
            <w:delText xml:space="preserve">SP </w:delText>
          </w:r>
          <w:r w:rsidRPr="00270306" w:rsidDel="00270306">
            <w:rPr>
              <w:rStyle w:val="Hyperlink"/>
              <w:rFonts w:ascii="Times New Roman" w:hAnsi="Times New Roman" w:cs="Times New Roman"/>
              <w:noProof/>
              <w:lang w:val="en-GB" w:eastAsia="en-GB" w:bidi="hi-IN"/>
            </w:rPr>
            <w:delText xml:space="preserve">registration </w:delText>
          </w:r>
          <w:r w:rsidRPr="00270306" w:rsidDel="00270306">
            <w:rPr>
              <w:rStyle w:val="Hyperlink"/>
              <w:rFonts w:ascii="Times New Roman" w:hAnsi="Times New Roman" w:eastAsia="Calibri" w:cs="Times New Roman"/>
              <w:noProof/>
              <w:lang w:val="en-GB" w:bidi="hi-IN"/>
            </w:rPr>
            <w:delText>on CU</w:delText>
          </w:r>
          <w:r w:rsidDel="00270306">
            <w:rPr>
              <w:noProof/>
              <w:webHidden/>
            </w:rPr>
            <w:tab/>
          </w:r>
          <w:r w:rsidDel="00270306">
            <w:rPr>
              <w:noProof/>
              <w:webHidden/>
            </w:rPr>
            <w:delText>33</w:delText>
          </w:r>
        </w:del>
      </w:ins>
    </w:p>
    <w:p w:rsidR="00927600" w:rsidDel="00270306" w:rsidRDefault="00927600" w14:paraId="3B3EDEC7" w14:textId="07B7FC3B">
      <w:pPr>
        <w:pStyle w:val="TableofFigures"/>
        <w:tabs>
          <w:tab w:val="right" w:leader="dot" w:pos="9062"/>
        </w:tabs>
        <w:rPr>
          <w:ins w:author="Fernando Dominguez" w:date="2025-10-20T11:00:00Z" w:id="169"/>
          <w:del w:author="Unknown" w:date="2025-10-30T01:37:00Z" w:id="170"/>
          <w:rFonts w:eastAsiaTheme="minorEastAsia"/>
          <w:noProof/>
          <w:kern w:val="2"/>
          <w:sz w:val="24"/>
          <w:szCs w:val="24"/>
          <w:lang w:val="en-GB" w:eastAsia="en-GB"/>
          <w14:ligatures w14:val="standardContextual"/>
        </w:rPr>
      </w:pPr>
      <w:ins w:author="Fernando Dominguez" w:date="2025-10-20T11:00:00Z" w:id="171">
        <w:del w:author="Unknown" w:date="2025-10-30T01:37:00Z" w:id="172">
          <w:r w:rsidRPr="00270306" w:rsidDel="00270306">
            <w:rPr>
              <w:rStyle w:val="Hyperlink"/>
              <w:rFonts w:ascii="Times New Roman" w:hAnsi="Times New Roman" w:cs="Times New Roman"/>
              <w:noProof/>
              <w:lang w:val="en-GB"/>
            </w:rPr>
            <w:delText xml:space="preserve">Table 17 </w:delText>
          </w:r>
          <w:r w:rsidRPr="00270306" w:rsidDel="00270306">
            <w:rPr>
              <w:rStyle w:val="Hyperlink"/>
              <w:rFonts w:ascii="Times New Roman" w:hAnsi="Times New Roman" w:eastAsia="Times New Roman" w:cs="Times New Roman"/>
              <w:noProof/>
              <w:lang w:val="en-GB" w:eastAsia="nb-NO"/>
            </w:rPr>
            <w:delText>Update Service Provider profile information</w:delText>
          </w:r>
          <w:r w:rsidDel="00270306">
            <w:rPr>
              <w:noProof/>
              <w:webHidden/>
            </w:rPr>
            <w:tab/>
          </w:r>
          <w:r w:rsidDel="00270306">
            <w:rPr>
              <w:noProof/>
              <w:webHidden/>
            </w:rPr>
            <w:delText>36</w:delText>
          </w:r>
        </w:del>
      </w:ins>
    </w:p>
    <w:p w:rsidR="00927600" w:rsidDel="00270306" w:rsidRDefault="00927600" w14:paraId="75F5568D" w14:textId="753DBC24">
      <w:pPr>
        <w:pStyle w:val="TableofFigures"/>
        <w:tabs>
          <w:tab w:val="right" w:leader="dot" w:pos="9062"/>
        </w:tabs>
        <w:rPr>
          <w:ins w:author="Fernando Dominguez" w:date="2025-10-20T11:00:00Z" w:id="173"/>
          <w:del w:author="Unknown" w:date="2025-10-30T01:37:00Z" w:id="174"/>
          <w:rFonts w:eastAsiaTheme="minorEastAsia"/>
          <w:noProof/>
          <w:kern w:val="2"/>
          <w:sz w:val="24"/>
          <w:szCs w:val="24"/>
          <w:lang w:val="en-GB" w:eastAsia="en-GB"/>
          <w14:ligatures w14:val="standardContextual"/>
        </w:rPr>
      </w:pPr>
      <w:ins w:author="Fernando Dominguez" w:date="2025-10-20T11:00:00Z" w:id="175">
        <w:del w:author="Unknown" w:date="2025-10-30T01:37:00Z" w:id="176">
          <w:r w:rsidRPr="00270306" w:rsidDel="00270306">
            <w:rPr>
              <w:rStyle w:val="Hyperlink"/>
              <w:rFonts w:ascii="Times New Roman" w:hAnsi="Times New Roman" w:cs="Times New Roman"/>
              <w:noProof/>
              <w:lang w:val="en-GB"/>
            </w:rPr>
            <w:delText xml:space="preserve">Table 18 </w:delText>
          </w:r>
          <w:r w:rsidRPr="00270306" w:rsidDel="00270306">
            <w:rPr>
              <w:rStyle w:val="Hyperlink"/>
              <w:rFonts w:ascii="Times New Roman" w:hAnsi="Times New Roman" w:eastAsia="Times New Roman" w:cs="Times New Roman"/>
              <w:noProof/>
              <w:lang w:val="en-GB" w:eastAsia="nb-NO"/>
            </w:rPr>
            <w:delText>Update Service Provider critical information</w:delText>
          </w:r>
          <w:r w:rsidDel="00270306">
            <w:rPr>
              <w:noProof/>
              <w:webHidden/>
            </w:rPr>
            <w:tab/>
          </w:r>
          <w:r w:rsidDel="00270306">
            <w:rPr>
              <w:noProof/>
              <w:webHidden/>
            </w:rPr>
            <w:delText>36</w:delText>
          </w:r>
        </w:del>
      </w:ins>
    </w:p>
    <w:p w:rsidR="00927600" w:rsidDel="00270306" w:rsidRDefault="00927600" w14:paraId="60064C64" w14:textId="6E563077">
      <w:pPr>
        <w:pStyle w:val="TableofFigures"/>
        <w:tabs>
          <w:tab w:val="right" w:leader="dot" w:pos="9062"/>
        </w:tabs>
        <w:rPr>
          <w:ins w:author="Fernando Dominguez" w:date="2025-10-20T11:00:00Z" w:id="177"/>
          <w:del w:author="Unknown" w:date="2025-10-30T01:37:00Z" w:id="178"/>
          <w:rFonts w:eastAsiaTheme="minorEastAsia"/>
          <w:noProof/>
          <w:kern w:val="2"/>
          <w:sz w:val="24"/>
          <w:szCs w:val="24"/>
          <w:lang w:val="en-GB" w:eastAsia="en-GB"/>
          <w14:ligatures w14:val="standardContextual"/>
        </w:rPr>
      </w:pPr>
      <w:ins w:author="Fernando Dominguez" w:date="2025-10-20T11:00:00Z" w:id="179">
        <w:del w:author="Unknown" w:date="2025-10-30T01:37:00Z" w:id="180">
          <w:r w:rsidRPr="00270306" w:rsidDel="00270306">
            <w:rPr>
              <w:rStyle w:val="Hyperlink"/>
              <w:rFonts w:ascii="Times New Roman" w:hAnsi="Times New Roman" w:eastAsia="Times New Roman" w:cs="Times New Roman"/>
              <w:noProof/>
              <w:lang w:val="en-GB" w:eastAsia="nb-NO"/>
            </w:rPr>
            <w:delText>Table 19 De-registration of Service Provider</w:delText>
          </w:r>
          <w:r w:rsidDel="00270306">
            <w:rPr>
              <w:noProof/>
              <w:webHidden/>
            </w:rPr>
            <w:tab/>
          </w:r>
          <w:r w:rsidDel="00270306">
            <w:rPr>
              <w:noProof/>
              <w:webHidden/>
            </w:rPr>
            <w:delText>38</w:delText>
          </w:r>
        </w:del>
      </w:ins>
    </w:p>
    <w:p w:rsidR="00927600" w:rsidDel="00270306" w:rsidRDefault="00927600" w14:paraId="6CAD8B31" w14:textId="782AA1FA">
      <w:pPr>
        <w:pStyle w:val="TableofFigures"/>
        <w:tabs>
          <w:tab w:val="right" w:leader="dot" w:pos="9062"/>
        </w:tabs>
        <w:rPr>
          <w:ins w:author="Fernando Dominguez" w:date="2025-10-20T11:00:00Z" w:id="181"/>
          <w:del w:author="Unknown" w:date="2025-10-30T01:37:00Z" w:id="182"/>
          <w:rFonts w:eastAsiaTheme="minorEastAsia"/>
          <w:noProof/>
          <w:kern w:val="2"/>
          <w:sz w:val="24"/>
          <w:szCs w:val="24"/>
          <w:lang w:val="en-GB" w:eastAsia="en-GB"/>
          <w14:ligatures w14:val="standardContextual"/>
        </w:rPr>
      </w:pPr>
      <w:ins w:author="Fernando Dominguez" w:date="2025-10-20T11:00:00Z" w:id="183">
        <w:del w:author="Unknown" w:date="2025-10-30T01:37:00Z" w:id="184">
          <w:r w:rsidRPr="00270306" w:rsidDel="00270306">
            <w:rPr>
              <w:rStyle w:val="Hyperlink"/>
              <w:rFonts w:ascii="Times New Roman" w:hAnsi="Times New Roman" w:eastAsia="Times New Roman" w:cs="Times New Roman"/>
              <w:i/>
              <w:noProof/>
              <w:lang w:val="en-GB" w:eastAsia="nb-NO"/>
            </w:rPr>
            <w:delText>Table 20 Suspension of Service Provider qualification by System Operator</w:delText>
          </w:r>
          <w:r w:rsidDel="00270306">
            <w:rPr>
              <w:noProof/>
              <w:webHidden/>
            </w:rPr>
            <w:tab/>
          </w:r>
          <w:r w:rsidDel="00270306">
            <w:rPr>
              <w:noProof/>
              <w:webHidden/>
            </w:rPr>
            <w:delText>39</w:delText>
          </w:r>
        </w:del>
      </w:ins>
    </w:p>
    <w:p w:rsidR="00927600" w:rsidDel="00270306" w:rsidRDefault="00927600" w14:paraId="58C1C219" w14:textId="434E2561">
      <w:pPr>
        <w:pStyle w:val="TableofFigures"/>
        <w:tabs>
          <w:tab w:val="right" w:leader="dot" w:pos="9062"/>
        </w:tabs>
        <w:rPr>
          <w:ins w:author="Fernando Dominguez" w:date="2025-10-20T11:00:00Z" w:id="185"/>
          <w:del w:author="Unknown" w:date="2025-10-30T01:37:00Z" w:id="186"/>
          <w:rFonts w:eastAsiaTheme="minorEastAsia"/>
          <w:noProof/>
          <w:kern w:val="2"/>
          <w:sz w:val="24"/>
          <w:szCs w:val="24"/>
          <w:lang w:val="en-GB" w:eastAsia="en-GB"/>
          <w14:ligatures w14:val="standardContextual"/>
        </w:rPr>
      </w:pPr>
      <w:ins w:author="Fernando Dominguez" w:date="2025-10-20T11:00:00Z" w:id="187">
        <w:del w:author="Unknown" w:date="2025-10-30T01:37:00Z" w:id="188">
          <w:r w:rsidRPr="00270306" w:rsidDel="00270306">
            <w:rPr>
              <w:rStyle w:val="Hyperlink"/>
              <w:rFonts w:ascii="Times New Roman" w:hAnsi="Times New Roman" w:eastAsia="Times New Roman" w:cs="Times New Roman"/>
              <w:i/>
              <w:noProof/>
              <w:lang w:val="en-GB" w:eastAsia="nb-NO"/>
            </w:rPr>
            <w:delText>Table 21 Revocation of Service provider</w:delText>
          </w:r>
          <w:r w:rsidDel="00270306">
            <w:rPr>
              <w:noProof/>
              <w:webHidden/>
            </w:rPr>
            <w:tab/>
          </w:r>
          <w:r w:rsidDel="00270306">
            <w:rPr>
              <w:noProof/>
              <w:webHidden/>
            </w:rPr>
            <w:delText>40</w:delText>
          </w:r>
        </w:del>
      </w:ins>
    </w:p>
    <w:p w:rsidR="00927600" w:rsidDel="00270306" w:rsidRDefault="00927600" w14:paraId="1C40171F" w14:textId="1F5BE2AC">
      <w:pPr>
        <w:pStyle w:val="TableofFigures"/>
        <w:tabs>
          <w:tab w:val="right" w:leader="dot" w:pos="9062"/>
        </w:tabs>
        <w:rPr>
          <w:ins w:author="Fernando Dominguez" w:date="2025-10-20T11:00:00Z" w:id="189"/>
          <w:del w:author="Unknown" w:date="2025-10-30T01:37:00Z" w:id="190"/>
          <w:rFonts w:eastAsiaTheme="minorEastAsia"/>
          <w:noProof/>
          <w:kern w:val="2"/>
          <w:sz w:val="24"/>
          <w:szCs w:val="24"/>
          <w:lang w:val="en-GB" w:eastAsia="en-GB"/>
          <w14:ligatures w14:val="standardContextual"/>
        </w:rPr>
      </w:pPr>
      <w:ins w:author="Fernando Dominguez" w:date="2025-10-20T11:00:00Z" w:id="191">
        <w:del w:author="Unknown" w:date="2025-10-30T01:37:00Z" w:id="192">
          <w:r w:rsidRPr="00270306" w:rsidDel="00270306">
            <w:rPr>
              <w:rStyle w:val="Hyperlink"/>
              <w:noProof/>
              <w:lang w:val="en-GB"/>
            </w:rPr>
            <w:delText xml:space="preserve">Table 22 </w:delText>
          </w:r>
          <w:r w:rsidRPr="00270306" w:rsidDel="00270306">
            <w:rPr>
              <w:rStyle w:val="Hyperlink"/>
              <w:rFonts w:ascii="Times New Roman" w:hAnsi="Times New Roman" w:eastAsia="Times New Roman" w:cs="Times New Roman"/>
              <w:noProof/>
              <w:lang w:val="en-GB" w:eastAsia="nb-NO"/>
            </w:rPr>
            <w:delText>Reactivation of Service provider</w:delText>
          </w:r>
          <w:r w:rsidDel="00270306">
            <w:rPr>
              <w:noProof/>
              <w:webHidden/>
            </w:rPr>
            <w:tab/>
          </w:r>
          <w:r w:rsidDel="00270306">
            <w:rPr>
              <w:noProof/>
              <w:webHidden/>
            </w:rPr>
            <w:delText>41</w:delText>
          </w:r>
        </w:del>
      </w:ins>
    </w:p>
    <w:p w:rsidR="00927600" w:rsidDel="00270306" w:rsidRDefault="00927600" w14:paraId="61C3B22A" w14:textId="1D729A00">
      <w:pPr>
        <w:pStyle w:val="TableofFigures"/>
        <w:tabs>
          <w:tab w:val="right" w:leader="dot" w:pos="9062"/>
        </w:tabs>
        <w:rPr>
          <w:ins w:author="Fernando Dominguez" w:date="2025-10-20T11:00:00Z" w:id="193"/>
          <w:del w:author="Unknown" w:date="2025-10-30T01:37:00Z" w:id="194"/>
          <w:rFonts w:eastAsiaTheme="minorEastAsia"/>
          <w:noProof/>
          <w:kern w:val="2"/>
          <w:sz w:val="24"/>
          <w:szCs w:val="24"/>
          <w:lang w:val="en-GB" w:eastAsia="en-GB"/>
          <w14:ligatures w14:val="standardContextual"/>
        </w:rPr>
      </w:pPr>
      <w:ins w:author="Fernando Dominguez" w:date="2025-10-20T11:00:00Z" w:id="195">
        <w:del w:author="Unknown" w:date="2025-10-30T01:37:00Z" w:id="196">
          <w:r w:rsidRPr="00270306" w:rsidDel="00270306">
            <w:rPr>
              <w:rStyle w:val="Hyperlink"/>
              <w:noProof/>
              <w:lang w:bidi="hi-IN"/>
            </w:rPr>
            <w:delText xml:space="preserve">Table 23 </w:delText>
          </w:r>
          <w:r w:rsidRPr="00270306" w:rsidDel="00270306">
            <w:rPr>
              <w:rStyle w:val="Hyperlink"/>
              <w:rFonts w:ascii="Times New Roman" w:hAnsi="Times New Roman" w:eastAsia="Times New Roman" w:cs="Times New Roman"/>
              <w:noProof/>
              <w:lang w:val="en-GB" w:bidi="hi-IN"/>
            </w:rPr>
            <w:delText>SPU or SPG grid prequalification</w:delText>
          </w:r>
          <w:r w:rsidDel="00270306">
            <w:rPr>
              <w:noProof/>
              <w:webHidden/>
            </w:rPr>
            <w:tab/>
          </w:r>
          <w:r w:rsidDel="00270306">
            <w:rPr>
              <w:noProof/>
              <w:webHidden/>
            </w:rPr>
            <w:delText>42</w:delText>
          </w:r>
        </w:del>
      </w:ins>
    </w:p>
    <w:p w:rsidR="00927600" w:rsidDel="00270306" w:rsidRDefault="00927600" w14:paraId="2B96CE0D" w14:textId="79B0A1E2">
      <w:pPr>
        <w:pStyle w:val="TableofFigures"/>
        <w:tabs>
          <w:tab w:val="right" w:leader="dot" w:pos="9062"/>
        </w:tabs>
        <w:rPr>
          <w:ins w:author="Fernando Dominguez" w:date="2025-10-20T11:00:00Z" w:id="197"/>
          <w:del w:author="Unknown" w:date="2025-10-30T01:37:00Z" w:id="198"/>
          <w:rFonts w:eastAsiaTheme="minorEastAsia"/>
          <w:noProof/>
          <w:kern w:val="2"/>
          <w:sz w:val="24"/>
          <w:szCs w:val="24"/>
          <w:lang w:val="en-GB" w:eastAsia="en-GB"/>
          <w14:ligatures w14:val="standardContextual"/>
        </w:rPr>
      </w:pPr>
      <w:ins w:author="Fernando Dominguez" w:date="2025-10-20T11:00:00Z" w:id="199">
        <w:del w:author="Unknown" w:date="2025-10-30T01:37:00Z" w:id="200">
          <w:r w:rsidRPr="00270306" w:rsidDel="00270306">
            <w:rPr>
              <w:rStyle w:val="Hyperlink"/>
              <w:noProof/>
              <w:lang w:val="en-GB"/>
            </w:rPr>
            <w:delText xml:space="preserve">Table 24 </w:delText>
          </w:r>
          <w:r w:rsidRPr="00270306" w:rsidDel="00270306">
            <w:rPr>
              <w:rStyle w:val="Hyperlink"/>
              <w:rFonts w:ascii="Times New Roman" w:hAnsi="Times New Roman" w:eastAsia="Times New Roman" w:cs="Times New Roman"/>
              <w:noProof/>
              <w:lang w:val="en-GB" w:eastAsia="nb-NO"/>
            </w:rPr>
            <w:delText>SPG or SPU product prequalification</w:delText>
          </w:r>
          <w:r w:rsidDel="00270306">
            <w:rPr>
              <w:noProof/>
              <w:webHidden/>
            </w:rPr>
            <w:tab/>
          </w:r>
          <w:r w:rsidDel="00270306">
            <w:rPr>
              <w:noProof/>
              <w:webHidden/>
            </w:rPr>
            <w:delText>43</w:delText>
          </w:r>
        </w:del>
      </w:ins>
    </w:p>
    <w:p w:rsidR="00927600" w:rsidDel="00270306" w:rsidRDefault="00927600" w14:paraId="536B8590" w14:textId="60B1B3E8">
      <w:pPr>
        <w:pStyle w:val="TableofFigures"/>
        <w:tabs>
          <w:tab w:val="right" w:leader="dot" w:pos="9062"/>
        </w:tabs>
        <w:rPr>
          <w:ins w:author="Fernando Dominguez" w:date="2025-10-20T11:00:00Z" w:id="201"/>
          <w:del w:author="Unknown" w:date="2025-10-30T01:37:00Z" w:id="202"/>
          <w:rFonts w:eastAsiaTheme="minorEastAsia"/>
          <w:noProof/>
          <w:kern w:val="2"/>
          <w:sz w:val="24"/>
          <w:szCs w:val="24"/>
          <w:lang w:val="en-GB" w:eastAsia="en-GB"/>
          <w14:ligatures w14:val="standardContextual"/>
        </w:rPr>
      </w:pPr>
      <w:ins w:author="Fernando Dominguez" w:date="2025-10-20T11:00:00Z" w:id="203">
        <w:del w:author="Unknown" w:date="2025-10-30T01:37:00Z" w:id="204">
          <w:r w:rsidRPr="00270306" w:rsidDel="00270306">
            <w:rPr>
              <w:rStyle w:val="Hyperlink"/>
              <w:rFonts w:ascii="Times New Roman" w:hAnsi="Times New Roman" w:eastAsia="Times New Roman" w:cs="Times New Roman"/>
              <w:i/>
              <w:noProof/>
              <w:lang w:val="en-GB" w:eastAsia="nb-NO"/>
            </w:rPr>
            <w:delText>Table  SPG or SPU product verification</w:delText>
          </w:r>
          <w:r w:rsidDel="00270306">
            <w:rPr>
              <w:noProof/>
              <w:webHidden/>
            </w:rPr>
            <w:tab/>
          </w:r>
          <w:r w:rsidDel="00270306">
            <w:rPr>
              <w:noProof/>
              <w:webHidden/>
            </w:rPr>
            <w:delText>46</w:delText>
          </w:r>
        </w:del>
      </w:ins>
    </w:p>
    <w:p w:rsidR="00927600" w:rsidDel="00270306" w:rsidRDefault="00927600" w14:paraId="5EEFD208" w14:textId="4F32F2B1">
      <w:pPr>
        <w:pStyle w:val="TableofFigures"/>
        <w:tabs>
          <w:tab w:val="right" w:leader="dot" w:pos="9062"/>
        </w:tabs>
        <w:rPr>
          <w:ins w:author="Fernando Dominguez" w:date="2025-10-20T11:00:00Z" w:id="205"/>
          <w:del w:author="Unknown" w:date="2025-10-30T01:37:00Z" w:id="206"/>
          <w:rFonts w:eastAsiaTheme="minorEastAsia"/>
          <w:noProof/>
          <w:kern w:val="2"/>
          <w:sz w:val="24"/>
          <w:szCs w:val="24"/>
          <w:lang w:val="en-GB" w:eastAsia="en-GB"/>
          <w14:ligatures w14:val="standardContextual"/>
        </w:rPr>
      </w:pPr>
      <w:ins w:author="Fernando Dominguez" w:date="2025-10-20T11:00:00Z" w:id="207">
        <w:del w:author="Unknown" w:date="2025-10-30T01:37:00Z" w:id="208">
          <w:r w:rsidRPr="00270306" w:rsidDel="00270306">
            <w:rPr>
              <w:rStyle w:val="Hyperlink"/>
              <w:rFonts w:ascii="Times New Roman" w:hAnsi="Times New Roman" w:cs="Times New Roman"/>
              <w:noProof/>
              <w:lang w:val="en-GB" w:bidi="hi-IN"/>
            </w:rPr>
            <w:delText xml:space="preserve">Table  </w:delText>
          </w:r>
          <w:r w:rsidRPr="00270306" w:rsidDel="00270306">
            <w:rPr>
              <w:rStyle w:val="Hyperlink"/>
              <w:rFonts w:ascii="Times New Roman" w:hAnsi="Times New Roman" w:eastAsia="Calibri" w:cs="Times New Roman"/>
              <w:noProof/>
              <w:lang w:val="en-GB" w:eastAsia="zh-CN" w:bidi="hi-IN"/>
            </w:rPr>
            <w:delText>SPU or SPG registration</w:delText>
          </w:r>
          <w:r w:rsidDel="00270306">
            <w:rPr>
              <w:noProof/>
              <w:webHidden/>
            </w:rPr>
            <w:tab/>
          </w:r>
          <w:r w:rsidDel="00270306">
            <w:rPr>
              <w:noProof/>
              <w:webHidden/>
            </w:rPr>
            <w:delText>47</w:delText>
          </w:r>
        </w:del>
      </w:ins>
    </w:p>
    <w:p w:rsidR="00927600" w:rsidDel="00270306" w:rsidRDefault="00927600" w14:paraId="31596C40" w14:textId="6B34BB0A">
      <w:pPr>
        <w:pStyle w:val="TableofFigures"/>
        <w:tabs>
          <w:tab w:val="right" w:leader="dot" w:pos="9062"/>
        </w:tabs>
        <w:rPr>
          <w:ins w:author="Fernando Dominguez" w:date="2025-10-20T11:00:00Z" w:id="209"/>
          <w:del w:author="Unknown" w:date="2025-10-30T01:37:00Z" w:id="210"/>
          <w:rFonts w:eastAsiaTheme="minorEastAsia"/>
          <w:noProof/>
          <w:kern w:val="2"/>
          <w:sz w:val="24"/>
          <w:szCs w:val="24"/>
          <w:lang w:val="en-GB" w:eastAsia="en-GB"/>
          <w14:ligatures w14:val="standardContextual"/>
        </w:rPr>
      </w:pPr>
      <w:ins w:author="Fernando Dominguez" w:date="2025-10-20T11:00:00Z" w:id="211">
        <w:del w:author="Unknown" w:date="2025-10-30T01:37:00Z" w:id="212">
          <w:r w:rsidRPr="00270306" w:rsidDel="00270306">
            <w:rPr>
              <w:rStyle w:val="Hyperlink"/>
              <w:noProof/>
              <w:lang w:val="en-GB" w:bidi="hi-IN"/>
            </w:rPr>
            <w:delText xml:space="preserve">Table  </w:delText>
          </w:r>
          <w:r w:rsidRPr="00270306" w:rsidDel="00270306">
            <w:rPr>
              <w:rStyle w:val="Hyperlink"/>
              <w:rFonts w:ascii="Times New Roman" w:hAnsi="Times New Roman" w:eastAsia="Calibri" w:cs="Times New Roman"/>
              <w:noProof/>
              <w:lang w:val="en-GB" w:eastAsia="zh-CN" w:bidi="hi-IN"/>
            </w:rPr>
            <w:delText>SPU or SPG update</w:delText>
          </w:r>
          <w:r w:rsidDel="00270306">
            <w:rPr>
              <w:noProof/>
              <w:webHidden/>
            </w:rPr>
            <w:tab/>
          </w:r>
          <w:r w:rsidDel="00270306">
            <w:rPr>
              <w:noProof/>
              <w:webHidden/>
            </w:rPr>
            <w:delText>48</w:delText>
          </w:r>
        </w:del>
      </w:ins>
    </w:p>
    <w:p w:rsidR="00927600" w:rsidDel="00270306" w:rsidRDefault="00927600" w14:paraId="4E9AA9F1" w14:textId="50815BDF">
      <w:pPr>
        <w:pStyle w:val="TableofFigures"/>
        <w:tabs>
          <w:tab w:val="right" w:leader="dot" w:pos="9062"/>
        </w:tabs>
        <w:rPr>
          <w:ins w:author="Fernando Dominguez" w:date="2025-10-20T11:00:00Z" w:id="213"/>
          <w:del w:author="Unknown" w:date="2025-10-30T01:37:00Z" w:id="214"/>
          <w:rFonts w:eastAsiaTheme="minorEastAsia"/>
          <w:noProof/>
          <w:kern w:val="2"/>
          <w:sz w:val="24"/>
          <w:szCs w:val="24"/>
          <w:lang w:val="en-GB" w:eastAsia="en-GB"/>
          <w14:ligatures w14:val="standardContextual"/>
        </w:rPr>
      </w:pPr>
      <w:ins w:author="Fernando Dominguez" w:date="2025-10-20T11:00:00Z" w:id="215">
        <w:del w:author="Unknown" w:date="2025-10-30T01:37:00Z" w:id="216">
          <w:r w:rsidRPr="00270306" w:rsidDel="00270306">
            <w:rPr>
              <w:rStyle w:val="Hyperlink"/>
              <w:rFonts w:ascii="Times New Roman" w:hAnsi="Times New Roman" w:cs="Times New Roman"/>
              <w:noProof/>
              <w:lang w:val="en-GB" w:bidi="hi-IN"/>
            </w:rPr>
            <w:delText xml:space="preserve">Table  </w:delText>
          </w:r>
          <w:r w:rsidRPr="00270306" w:rsidDel="00270306">
            <w:rPr>
              <w:rStyle w:val="Hyperlink"/>
              <w:rFonts w:ascii="Times New Roman" w:hAnsi="Times New Roman" w:eastAsia="Calibri" w:cs="Times New Roman"/>
              <w:noProof/>
              <w:lang w:val="en-GB" w:eastAsia="zh-CN" w:bidi="hi-IN"/>
            </w:rPr>
            <w:delText>SPU or SPG de-registration</w:delText>
          </w:r>
          <w:r w:rsidDel="00270306">
            <w:rPr>
              <w:noProof/>
              <w:webHidden/>
            </w:rPr>
            <w:tab/>
          </w:r>
          <w:r w:rsidDel="00270306">
            <w:rPr>
              <w:noProof/>
              <w:webHidden/>
            </w:rPr>
            <w:delText>49</w:delText>
          </w:r>
        </w:del>
      </w:ins>
    </w:p>
    <w:p w:rsidR="00927600" w:rsidDel="00270306" w:rsidRDefault="00927600" w14:paraId="1E766276" w14:textId="7CC899DD">
      <w:pPr>
        <w:pStyle w:val="TableofFigures"/>
        <w:tabs>
          <w:tab w:val="right" w:leader="dot" w:pos="9062"/>
        </w:tabs>
        <w:rPr>
          <w:ins w:author="Fernando Dominguez" w:date="2025-10-20T11:00:00Z" w:id="217"/>
          <w:del w:author="Unknown" w:date="2025-10-30T01:37:00Z" w:id="218"/>
          <w:rFonts w:eastAsiaTheme="minorEastAsia"/>
          <w:noProof/>
          <w:kern w:val="2"/>
          <w:sz w:val="24"/>
          <w:szCs w:val="24"/>
          <w:lang w:val="en-GB" w:eastAsia="en-GB"/>
          <w14:ligatures w14:val="standardContextual"/>
        </w:rPr>
      </w:pPr>
      <w:ins w:author="Fernando Dominguez" w:date="2025-10-20T11:00:00Z" w:id="219">
        <w:del w:author="Unknown" w:date="2025-10-30T01:37:00Z" w:id="220">
          <w:r w:rsidRPr="00270306" w:rsidDel="00270306">
            <w:rPr>
              <w:rStyle w:val="Hyperlink"/>
              <w:noProof/>
            </w:rPr>
            <w:delText xml:space="preserve">Table 29 </w:delText>
          </w:r>
          <w:r w:rsidRPr="00270306" w:rsidDel="00270306">
            <w:rPr>
              <w:rStyle w:val="Hyperlink"/>
              <w:rFonts w:ascii="Times New Roman" w:hAnsi="Times New Roman" w:eastAsia="Calibri" w:cs="Times New Roman"/>
              <w:noProof/>
              <w:lang w:val="en-GB" w:eastAsia="zh-CN" w:bidi="hi-IN"/>
            </w:rPr>
            <w:delText>SPU or SPG re-activation</w:delText>
          </w:r>
          <w:r w:rsidDel="00270306">
            <w:rPr>
              <w:noProof/>
              <w:webHidden/>
            </w:rPr>
            <w:tab/>
          </w:r>
          <w:r w:rsidDel="00270306">
            <w:rPr>
              <w:noProof/>
              <w:webHidden/>
            </w:rPr>
            <w:delText>53</w:delText>
          </w:r>
        </w:del>
      </w:ins>
    </w:p>
    <w:p w:rsidR="00927600" w:rsidDel="00270306" w:rsidRDefault="00927600" w14:paraId="3EAC0F86" w14:textId="00FA8285">
      <w:pPr>
        <w:pStyle w:val="TableofFigures"/>
        <w:tabs>
          <w:tab w:val="right" w:leader="dot" w:pos="9062"/>
        </w:tabs>
        <w:rPr>
          <w:ins w:author="Fernando Dominguez" w:date="2025-10-20T11:00:00Z" w:id="221"/>
          <w:del w:author="Unknown" w:date="2025-10-30T01:37:00Z" w:id="222"/>
          <w:rFonts w:eastAsiaTheme="minorEastAsia"/>
          <w:noProof/>
          <w:kern w:val="2"/>
          <w:sz w:val="24"/>
          <w:szCs w:val="24"/>
          <w:lang w:val="en-GB" w:eastAsia="en-GB"/>
          <w14:ligatures w14:val="standardContextual"/>
        </w:rPr>
      </w:pPr>
      <w:ins w:author="Fernando Dominguez" w:date="2025-10-20T11:00:00Z" w:id="223">
        <w:del w:author="Unknown" w:date="2025-10-30T01:37:00Z" w:id="224">
          <w:r w:rsidRPr="00270306" w:rsidDel="00270306">
            <w:rPr>
              <w:rStyle w:val="Hyperlink"/>
              <w:noProof/>
              <w:lang w:bidi="hi-IN"/>
            </w:rPr>
            <w:delText xml:space="preserve">Table 30 </w:delText>
          </w:r>
          <w:r w:rsidRPr="00270306" w:rsidDel="00270306">
            <w:rPr>
              <w:rStyle w:val="Hyperlink"/>
              <w:rFonts w:ascii="Times New Roman" w:hAnsi="Times New Roman" w:eastAsia="Calibri" w:cs="Times New Roman"/>
              <w:noProof/>
              <w:lang w:val="en-GB" w:eastAsia="zh-CN" w:bidi="hi-IN"/>
            </w:rPr>
            <w:delText>General access to SPU or SPG master data by an entitled party</w:delText>
          </w:r>
          <w:r w:rsidDel="00270306">
            <w:rPr>
              <w:noProof/>
              <w:webHidden/>
            </w:rPr>
            <w:tab/>
          </w:r>
          <w:r w:rsidDel="00270306">
            <w:rPr>
              <w:noProof/>
              <w:webHidden/>
            </w:rPr>
            <w:delText>54</w:delText>
          </w:r>
        </w:del>
      </w:ins>
    </w:p>
    <w:p w:rsidR="00927600" w:rsidDel="00270306" w:rsidRDefault="00927600" w14:paraId="69DC6C88" w14:textId="02D10D5D">
      <w:pPr>
        <w:pStyle w:val="TableofFigures"/>
        <w:tabs>
          <w:tab w:val="right" w:leader="dot" w:pos="9062"/>
        </w:tabs>
        <w:rPr>
          <w:ins w:author="Fernando Dominguez" w:date="2025-10-20T11:00:00Z" w:id="225"/>
          <w:del w:author="Unknown" w:date="2025-10-30T01:37:00Z" w:id="226"/>
          <w:rFonts w:eastAsiaTheme="minorEastAsia"/>
          <w:noProof/>
          <w:kern w:val="2"/>
          <w:sz w:val="24"/>
          <w:szCs w:val="24"/>
          <w:lang w:val="en-GB" w:eastAsia="en-GB"/>
          <w14:ligatures w14:val="standardContextual"/>
        </w:rPr>
      </w:pPr>
      <w:ins w:author="Fernando Dominguez" w:date="2025-10-20T11:00:00Z" w:id="227">
        <w:del w:author="Unknown" w:date="2025-10-30T01:37:00Z" w:id="228">
          <w:r w:rsidRPr="00270306" w:rsidDel="00270306">
            <w:rPr>
              <w:rStyle w:val="Hyperlink"/>
              <w:noProof/>
              <w:lang w:bidi="hi-IN"/>
            </w:rPr>
            <w:delText xml:space="preserve">Table 31 </w:delText>
          </w:r>
          <w:r w:rsidRPr="00270306" w:rsidDel="00270306">
            <w:rPr>
              <w:rStyle w:val="Hyperlink"/>
              <w:rFonts w:ascii="Times New Roman" w:hAnsi="Times New Roman" w:eastAsia="Calibri" w:cs="Times New Roman"/>
              <w:noProof/>
              <w:lang w:val="en-GB" w:eastAsia="zh-CN" w:bidi="hi-IN"/>
            </w:rPr>
            <w:delText>Bidding and activation of active power flexibility product</w:delText>
          </w:r>
          <w:r w:rsidDel="00270306">
            <w:rPr>
              <w:noProof/>
              <w:webHidden/>
            </w:rPr>
            <w:tab/>
          </w:r>
          <w:r w:rsidDel="00270306">
            <w:rPr>
              <w:noProof/>
              <w:webHidden/>
            </w:rPr>
            <w:delText>55</w:delText>
          </w:r>
        </w:del>
      </w:ins>
    </w:p>
    <w:p w:rsidR="00927600" w:rsidDel="00270306" w:rsidRDefault="00927600" w14:paraId="483C89FA" w14:textId="258DD291">
      <w:pPr>
        <w:pStyle w:val="TableofFigures"/>
        <w:tabs>
          <w:tab w:val="right" w:leader="dot" w:pos="9062"/>
        </w:tabs>
        <w:rPr>
          <w:ins w:author="Fernando Dominguez" w:date="2025-10-20T11:00:00Z" w:id="229"/>
          <w:del w:author="Unknown" w:date="2025-10-30T01:37:00Z" w:id="230"/>
          <w:rFonts w:eastAsiaTheme="minorEastAsia"/>
          <w:noProof/>
          <w:kern w:val="2"/>
          <w:sz w:val="24"/>
          <w:szCs w:val="24"/>
          <w:lang w:val="en-GB" w:eastAsia="en-GB"/>
          <w14:ligatures w14:val="standardContextual"/>
        </w:rPr>
      </w:pPr>
      <w:ins w:author="Fernando Dominguez" w:date="2025-10-20T11:00:00Z" w:id="231">
        <w:del w:author="Unknown" w:date="2025-10-30T01:37:00Z" w:id="232">
          <w:r w:rsidRPr="00270306" w:rsidDel="00270306">
            <w:rPr>
              <w:rStyle w:val="Hyperlink"/>
              <w:noProof/>
              <w:lang w:bidi="hi-IN"/>
            </w:rPr>
            <w:delText xml:space="preserve">Table 32 </w:delText>
          </w:r>
          <w:r w:rsidRPr="00270306" w:rsidDel="00270306">
            <w:rPr>
              <w:rStyle w:val="Hyperlink"/>
              <w:rFonts w:ascii="Times New Roman" w:hAnsi="Times New Roman" w:cs="Times New Roman"/>
              <w:noProof/>
              <w:lang w:val="en-GB" w:bidi="hi-IN"/>
            </w:rPr>
            <w:delText xml:space="preserve">(conditional) </w:delText>
          </w:r>
          <w:r w:rsidRPr="00270306" w:rsidDel="00270306">
            <w:rPr>
              <w:rStyle w:val="Hyperlink"/>
              <w:rFonts w:ascii="Times New Roman" w:hAnsi="Times New Roman" w:eastAsia="Calibri" w:cs="Times New Roman"/>
              <w:noProof/>
              <w:lang w:val="en-GB" w:eastAsia="zh-CN" w:bidi="hi-IN"/>
            </w:rPr>
            <w:delText>Temporary limits</w:delText>
          </w:r>
          <w:r w:rsidDel="00270306">
            <w:rPr>
              <w:noProof/>
              <w:webHidden/>
            </w:rPr>
            <w:tab/>
          </w:r>
          <w:r w:rsidDel="00270306">
            <w:rPr>
              <w:noProof/>
              <w:webHidden/>
            </w:rPr>
            <w:delText>56</w:delText>
          </w:r>
        </w:del>
      </w:ins>
    </w:p>
    <w:p w:rsidR="00927600" w:rsidDel="00270306" w:rsidRDefault="00927600" w14:paraId="55861D3A" w14:textId="2FA17447">
      <w:pPr>
        <w:pStyle w:val="TableofFigures"/>
        <w:tabs>
          <w:tab w:val="right" w:leader="dot" w:pos="9062"/>
        </w:tabs>
        <w:rPr>
          <w:ins w:author="Fernando Dominguez" w:date="2025-10-20T11:00:00Z" w:id="233"/>
          <w:del w:author="Unknown" w:date="2025-10-30T01:37:00Z" w:id="234"/>
          <w:rFonts w:eastAsiaTheme="minorEastAsia"/>
          <w:noProof/>
          <w:kern w:val="2"/>
          <w:sz w:val="24"/>
          <w:szCs w:val="24"/>
          <w:lang w:val="en-GB" w:eastAsia="en-GB"/>
          <w14:ligatures w14:val="standardContextual"/>
        </w:rPr>
      </w:pPr>
      <w:ins w:author="Fernando Dominguez" w:date="2025-10-20T11:00:00Z" w:id="235">
        <w:del w:author="Unknown" w:date="2025-10-30T01:37:00Z" w:id="236">
          <w:r w:rsidRPr="00270306" w:rsidDel="00270306">
            <w:rPr>
              <w:rStyle w:val="Hyperlink"/>
              <w:noProof/>
              <w:lang w:bidi="hi-IN"/>
            </w:rPr>
            <w:delText xml:space="preserve">Table 33 </w:delText>
          </w:r>
          <w:r w:rsidRPr="00270306" w:rsidDel="00270306">
            <w:rPr>
              <w:rStyle w:val="Hyperlink"/>
              <w:rFonts w:ascii="Times New Roman" w:hAnsi="Times New Roman" w:cs="Times New Roman"/>
              <w:noProof/>
              <w:lang w:val="en-GB" w:bidi="hi-IN"/>
            </w:rPr>
            <w:delText>(</w:delText>
          </w:r>
          <w:r w:rsidRPr="00270306" w:rsidDel="00270306">
            <w:rPr>
              <w:rStyle w:val="Hyperlink"/>
              <w:rFonts w:ascii="Times New Roman" w:hAnsi="Times New Roman" w:eastAsia="Calibri" w:cs="Times New Roman"/>
              <w:noProof/>
              <w:lang w:val="en-GB" w:bidi="hi-IN"/>
            </w:rPr>
            <w:delText>Optional) Baseline validation</w:delText>
          </w:r>
          <w:r w:rsidDel="00270306">
            <w:rPr>
              <w:noProof/>
              <w:webHidden/>
            </w:rPr>
            <w:tab/>
          </w:r>
          <w:r w:rsidDel="00270306">
            <w:rPr>
              <w:noProof/>
              <w:webHidden/>
            </w:rPr>
            <w:delText>63</w:delText>
          </w:r>
        </w:del>
      </w:ins>
    </w:p>
    <w:p w:rsidR="00927600" w:rsidDel="00270306" w:rsidRDefault="00927600" w14:paraId="151C1902" w14:textId="34E6B13E">
      <w:pPr>
        <w:pStyle w:val="TableofFigures"/>
        <w:tabs>
          <w:tab w:val="right" w:leader="dot" w:pos="9062"/>
        </w:tabs>
        <w:rPr>
          <w:ins w:author="Fernando Dominguez" w:date="2025-10-20T11:00:00Z" w:id="237"/>
          <w:del w:author="Unknown" w:date="2025-10-30T01:37:00Z" w:id="238"/>
          <w:rFonts w:eastAsiaTheme="minorEastAsia"/>
          <w:noProof/>
          <w:kern w:val="2"/>
          <w:sz w:val="24"/>
          <w:szCs w:val="24"/>
          <w:lang w:val="en-GB" w:eastAsia="en-GB"/>
          <w14:ligatures w14:val="standardContextual"/>
        </w:rPr>
      </w:pPr>
      <w:ins w:author="Fernando Dominguez" w:date="2025-10-20T11:00:00Z" w:id="239">
        <w:del w:author="Unknown" w:date="2025-10-30T01:37:00Z" w:id="240">
          <w:r w:rsidRPr="00270306" w:rsidDel="00270306">
            <w:rPr>
              <w:rStyle w:val="Hyperlink"/>
              <w:noProof/>
              <w:lang w:val="en-GB"/>
            </w:rPr>
            <w:delText xml:space="preserve">Table  </w:delText>
          </w:r>
          <w:r w:rsidRPr="00270306" w:rsidDel="00270306">
            <w:rPr>
              <w:rStyle w:val="Hyperlink"/>
              <w:rFonts w:ascii="Times New Roman" w:hAnsi="Times New Roman" w:cs="Times New Roman"/>
              <w:b/>
              <w:noProof/>
              <w:lang w:val="en-GB"/>
            </w:rPr>
            <w:delText>Table IV - Information objects exchanged</w:delText>
          </w:r>
          <w:r w:rsidRPr="00270306" w:rsidDel="00270306">
            <w:rPr>
              <w:rStyle w:val="Hyperlink"/>
              <w:rFonts w:ascii="Times New Roman" w:hAnsi="Times New Roman" w:cs="Times New Roman"/>
              <w:noProof/>
              <w:lang w:val="en-GB"/>
            </w:rPr>
            <w:delText> </w:delText>
          </w:r>
          <w:r w:rsidDel="00270306">
            <w:rPr>
              <w:noProof/>
              <w:webHidden/>
            </w:rPr>
            <w:tab/>
          </w:r>
          <w:r w:rsidDel="00270306">
            <w:rPr>
              <w:noProof/>
              <w:webHidden/>
            </w:rPr>
            <w:delText>65</w:delText>
          </w:r>
        </w:del>
      </w:ins>
    </w:p>
    <w:p w:rsidRPr="00117039" w:rsidR="00C24E3A" w:rsidRDefault="005A7CA5" w14:paraId="72243520" w14:textId="10D0D4E6">
      <w:pPr>
        <w:spacing w:after="0" w:line="240" w:lineRule="auto"/>
        <w:rPr>
          <w:rFonts w:ascii="Times New Roman" w:hAnsi="Times New Roman" w:cs="Times New Roman"/>
          <w:lang w:val="en-GB"/>
        </w:rPr>
      </w:pPr>
      <w:r w:rsidRPr="00117039">
        <w:rPr>
          <w:rFonts w:ascii="Times New Roman" w:hAnsi="Times New Roman" w:cs="Times New Roman"/>
          <w:lang w:val="en-GB"/>
        </w:rPr>
        <w:fldChar w:fldCharType="end"/>
      </w:r>
    </w:p>
    <w:p w:rsidRPr="00117039" w:rsidR="00C24E3A" w:rsidRDefault="00C24E3A" w14:paraId="75492151" w14:textId="77777777">
      <w:pPr>
        <w:spacing w:after="0" w:line="240" w:lineRule="auto"/>
        <w:rPr>
          <w:rFonts w:ascii="Times New Roman" w:hAnsi="Times New Roman" w:cs="Times New Roman"/>
          <w:lang w:val="en-GB"/>
        </w:rPr>
      </w:pPr>
    </w:p>
    <w:p w:rsidRPr="00117039" w:rsidR="00C24E3A" w:rsidRDefault="00C24E3A" w14:paraId="605A9C94" w14:textId="77777777">
      <w:pPr>
        <w:spacing w:after="0" w:line="240" w:lineRule="auto"/>
        <w:rPr>
          <w:rFonts w:ascii="Times New Roman" w:hAnsi="Times New Roman" w:cs="Times New Roman"/>
          <w:lang w:val="en-GB"/>
        </w:rPr>
      </w:pPr>
    </w:p>
    <w:p w:rsidRPr="00117039" w:rsidR="004B54C7" w:rsidRDefault="004B54C7" w14:paraId="4B1708B0" w14:textId="26E8CA62">
      <w:pPr>
        <w:spacing w:after="0" w:line="240" w:lineRule="auto"/>
        <w:rPr>
          <w:rFonts w:ascii="Times New Roman" w:hAnsi="Times New Roman" w:cs="Times New Roman"/>
          <w:lang w:val="en-GB"/>
        </w:rPr>
      </w:pPr>
      <w:r w:rsidRPr="00117039">
        <w:rPr>
          <w:rFonts w:ascii="Times New Roman" w:hAnsi="Times New Roman" w:cs="Times New Roman"/>
          <w:lang w:val="en-GB"/>
        </w:rPr>
        <w:br w:type="page"/>
      </w:r>
    </w:p>
    <w:p w:rsidRPr="00117039" w:rsidR="007F7B29" w:rsidRDefault="007F7B29" w14:paraId="69EAA955" w14:textId="77777777">
      <w:pPr>
        <w:spacing w:after="0" w:line="240" w:lineRule="auto"/>
        <w:rPr>
          <w:rFonts w:ascii="Times New Roman" w:hAnsi="Times New Roman" w:cs="Times New Roman"/>
          <w:lang w:val="en-GB"/>
        </w:rPr>
      </w:pPr>
    </w:p>
    <w:p w:rsidRPr="00117039" w:rsidR="00434467" w:rsidP="00D7593F" w:rsidRDefault="00434467" w14:paraId="1A0DB536" w14:textId="77777777">
      <w:pPr>
        <w:spacing w:after="0" w:line="276" w:lineRule="auto"/>
        <w:rPr>
          <w:rFonts w:ascii="Times New Roman" w:hAnsi="Times New Roman" w:cs="Times New Roman" w:eastAsiaTheme="minorEastAsia"/>
          <w:spacing w:val="15"/>
          <w:lang w:val="en-GB"/>
        </w:rPr>
      </w:pPr>
    </w:p>
    <w:p w:rsidRPr="00117039" w:rsidR="00105E05" w:rsidP="00D7593F" w:rsidRDefault="001C3A03" w14:paraId="6238B497" w14:textId="02A8038F">
      <w:pPr>
        <w:pStyle w:val="Subtitle"/>
        <w:spacing w:line="276" w:lineRule="auto"/>
        <w:jc w:val="center"/>
        <w:rPr>
          <w:rFonts w:ascii="Times New Roman" w:hAnsi="Times New Roman" w:cs="Times New Roman"/>
          <w:color w:val="auto"/>
          <w:lang w:val="en-GB"/>
        </w:rPr>
      </w:pPr>
      <w:r w:rsidRPr="00117039">
        <w:rPr>
          <w:rFonts w:ascii="Times New Roman" w:hAnsi="Times New Roman" w:cs="Times New Roman"/>
          <w:color w:val="auto"/>
          <w:lang w:val="en-GB"/>
        </w:rPr>
        <w:t xml:space="preserve">The reference model for data required for demand </w:t>
      </w:r>
      <w:r w:rsidRPr="00117039" w:rsidR="007D69DA">
        <w:rPr>
          <w:rFonts w:ascii="Times New Roman" w:hAnsi="Times New Roman" w:cs="Times New Roman"/>
          <w:color w:val="auto"/>
          <w:lang w:val="en-GB"/>
        </w:rPr>
        <w:t>response.</w:t>
      </w:r>
    </w:p>
    <w:p w:rsidRPr="00117039" w:rsidR="00D42F7A" w:rsidP="00D7593F" w:rsidRDefault="001C3A03" w14:paraId="73C7FC71" w14:textId="0DA6D9EC">
      <w:pPr>
        <w:pStyle w:val="ListParagraph"/>
        <w:spacing w:line="276" w:lineRule="auto"/>
        <w:ind w:left="0"/>
        <w:jc w:val="both"/>
        <w:rPr>
          <w:rFonts w:ascii="Times New Roman" w:hAnsi="Times New Roman" w:cs="Times New Roman"/>
          <w:lang w:val="en-GB"/>
        </w:rPr>
      </w:pPr>
      <w:r w:rsidRPr="00117039">
        <w:rPr>
          <w:rFonts w:ascii="Times New Roman" w:hAnsi="Times New Roman" w:cs="Times New Roman"/>
          <w:lang w:val="en-GB"/>
        </w:rPr>
        <w:t xml:space="preserve">The reference model for data required for demand response is composed of a set of reference procedures for access to data and the </w:t>
      </w:r>
      <w:r w:rsidRPr="00117039" w:rsidR="00CC4948">
        <w:rPr>
          <w:rFonts w:ascii="Times New Roman" w:hAnsi="Times New Roman" w:cs="Times New Roman"/>
          <w:lang w:val="en-GB"/>
        </w:rPr>
        <w:t>necessary information exchanges</w:t>
      </w:r>
      <w:r w:rsidRPr="00117039">
        <w:rPr>
          <w:rFonts w:ascii="Times New Roman" w:hAnsi="Times New Roman" w:cs="Times New Roman"/>
          <w:lang w:val="en-GB"/>
        </w:rPr>
        <w:t xml:space="preserve"> between roles acted by market </w:t>
      </w:r>
      <w:r w:rsidRPr="00117039" w:rsidR="2CAB3441">
        <w:rPr>
          <w:rFonts w:ascii="Times New Roman" w:hAnsi="Times New Roman" w:cs="Times New Roman"/>
          <w:lang w:val="en-GB"/>
        </w:rPr>
        <w:t xml:space="preserve">participants </w:t>
      </w:r>
      <w:r w:rsidRPr="00117039">
        <w:rPr>
          <w:rFonts w:ascii="Times New Roman" w:hAnsi="Times New Roman" w:cs="Times New Roman"/>
          <w:lang w:val="en-GB"/>
        </w:rPr>
        <w:t>relating to this specific case</w:t>
      </w:r>
      <w:r w:rsidRPr="00117039" w:rsidR="00F8171A">
        <w:rPr>
          <w:rFonts w:ascii="Times New Roman" w:hAnsi="Times New Roman" w:cs="Times New Roman"/>
          <w:lang w:val="en-GB"/>
        </w:rPr>
        <w:t xml:space="preserve">. </w:t>
      </w:r>
    </w:p>
    <w:p w:rsidRPr="00117039" w:rsidR="00D42F7A" w:rsidP="00D7593F" w:rsidRDefault="00D42F7A" w14:paraId="707BEC40" w14:textId="77777777">
      <w:pPr>
        <w:pStyle w:val="ListParagraph"/>
        <w:spacing w:line="276" w:lineRule="auto"/>
        <w:ind w:left="0"/>
        <w:jc w:val="both"/>
        <w:rPr>
          <w:rFonts w:ascii="Times New Roman" w:hAnsi="Times New Roman" w:cs="Times New Roman"/>
          <w:lang w:val="en-GB"/>
        </w:rPr>
      </w:pPr>
    </w:p>
    <w:p w:rsidRPr="00117039" w:rsidR="00105E05" w:rsidP="00D7593F" w:rsidRDefault="30C1CDFF" w14:paraId="32A2A6BD" w14:textId="762928A3">
      <w:pPr>
        <w:pStyle w:val="ListParagraph"/>
        <w:spacing w:line="276" w:lineRule="auto"/>
        <w:ind w:left="0"/>
        <w:jc w:val="both"/>
        <w:rPr>
          <w:rFonts w:ascii="Times New Roman" w:hAnsi="Times New Roman" w:cs="Times New Roman"/>
          <w:lang w:val="en-GB"/>
        </w:rPr>
      </w:pPr>
      <w:r w:rsidRPr="00117039">
        <w:rPr>
          <w:rFonts w:ascii="Times New Roman" w:hAnsi="Times New Roman" w:cs="Times New Roman"/>
          <w:lang w:val="en-GB"/>
        </w:rPr>
        <w:t>The tables in this Annex reflect this set of information that constitutes the reference model. The procedural steps that are set out may be combined or carried out in a</w:t>
      </w:r>
      <w:r w:rsidRPr="00117039" w:rsidR="53ADCC2B">
        <w:rPr>
          <w:rFonts w:ascii="Times New Roman" w:hAnsi="Times New Roman" w:cs="Times New Roman"/>
          <w:lang w:val="en-GB"/>
        </w:rPr>
        <w:t xml:space="preserve"> </w:t>
      </w:r>
      <w:r w:rsidRPr="00117039">
        <w:rPr>
          <w:rFonts w:ascii="Times New Roman" w:hAnsi="Times New Roman" w:cs="Times New Roman"/>
          <w:lang w:val="en-GB"/>
        </w:rPr>
        <w:t xml:space="preserve">different order when applied at </w:t>
      </w:r>
      <w:r w:rsidRPr="00117039" w:rsidR="09C785AE">
        <w:rPr>
          <w:rFonts w:ascii="Times New Roman" w:hAnsi="Times New Roman" w:cs="Times New Roman"/>
          <w:lang w:val="en-GB"/>
        </w:rPr>
        <w:t>the national</w:t>
      </w:r>
      <w:r w:rsidRPr="00117039">
        <w:rPr>
          <w:rFonts w:ascii="Times New Roman" w:hAnsi="Times New Roman" w:cs="Times New Roman"/>
          <w:lang w:val="en-GB"/>
        </w:rPr>
        <w:t xml:space="preserve"> level.</w:t>
      </w:r>
      <w:r w:rsidRPr="00117039" w:rsidR="53ADCC2B">
        <w:rPr>
          <w:rFonts w:ascii="Times New Roman" w:hAnsi="Times New Roman" w:cs="Times New Roman"/>
          <w:lang w:val="en-GB"/>
        </w:rPr>
        <w:t xml:space="preserve"> </w:t>
      </w:r>
    </w:p>
    <w:p w:rsidRPr="00117039" w:rsidR="00105E05" w:rsidP="00D7593F" w:rsidRDefault="00105E05" w14:paraId="24E3636C" w14:textId="77777777">
      <w:pPr>
        <w:pStyle w:val="ListParagraph"/>
        <w:spacing w:line="276" w:lineRule="auto"/>
        <w:ind w:left="0"/>
        <w:jc w:val="both"/>
        <w:rPr>
          <w:rFonts w:ascii="Times New Roman" w:hAnsi="Times New Roman" w:cs="Times New Roman"/>
          <w:lang w:val="en-GB"/>
        </w:rPr>
      </w:pPr>
    </w:p>
    <w:p w:rsidRPr="00117039" w:rsidR="00105E05" w:rsidP="00D7593F" w:rsidRDefault="001C3A03" w14:paraId="4269FA01" w14:textId="6BBC8BE7">
      <w:pPr>
        <w:pStyle w:val="ListParagraph"/>
        <w:spacing w:line="276" w:lineRule="auto"/>
        <w:ind w:left="0"/>
        <w:jc w:val="both"/>
        <w:rPr>
          <w:rFonts w:ascii="Times New Roman" w:hAnsi="Times New Roman" w:cs="Times New Roman"/>
          <w:lang w:val="en-GB"/>
        </w:rPr>
      </w:pPr>
      <w:r w:rsidRPr="00117039">
        <w:rPr>
          <w:rFonts w:ascii="Times New Roman" w:hAnsi="Times New Roman" w:cs="Times New Roman"/>
          <w:lang w:val="en-GB"/>
        </w:rPr>
        <w:t xml:space="preserve">Table I contains information regarding </w:t>
      </w:r>
      <w:r w:rsidRPr="00117039" w:rsidR="7B24F232">
        <w:rPr>
          <w:rFonts w:ascii="Times New Roman" w:hAnsi="Times New Roman" w:cs="Times New Roman"/>
          <w:lang w:val="en-GB"/>
        </w:rPr>
        <w:t>the</w:t>
      </w:r>
      <w:r w:rsidRPr="00117039">
        <w:rPr>
          <w:rFonts w:ascii="Times New Roman" w:hAnsi="Times New Roman" w:cs="Times New Roman"/>
          <w:lang w:val="en-GB"/>
        </w:rPr>
        <w:t xml:space="preserve"> national market structure and environment</w:t>
      </w:r>
      <w:r w:rsidRPr="00117039" w:rsidR="000D1558">
        <w:rPr>
          <w:rFonts w:ascii="Times New Roman" w:hAnsi="Times New Roman" w:cs="Times New Roman"/>
          <w:lang w:val="en-GB"/>
        </w:rPr>
        <w:t>. It</w:t>
      </w:r>
      <w:r w:rsidRPr="00117039">
        <w:rPr>
          <w:rFonts w:ascii="Times New Roman" w:hAnsi="Times New Roman" w:cs="Times New Roman"/>
          <w:lang w:val="en-GB"/>
        </w:rPr>
        <w:t xml:space="preserve"> is particularly useful to eligible parties that would like to set up their operation in the respective territory and utilise demand response data access in each Member State. </w:t>
      </w:r>
      <w:r w:rsidRPr="00117039" w:rsidR="00522EE9">
        <w:rPr>
          <w:rFonts w:ascii="Times New Roman" w:hAnsi="Times New Roman" w:cs="Times New Roman"/>
          <w:lang w:val="en-GB"/>
        </w:rPr>
        <w:t xml:space="preserve">This table must be read in conjunction </w:t>
      </w:r>
      <w:r w:rsidRPr="00117039" w:rsidR="00180D74">
        <w:rPr>
          <w:rFonts w:ascii="Times New Roman" w:hAnsi="Times New Roman" w:cs="Times New Roman"/>
          <w:lang w:val="en-GB"/>
        </w:rPr>
        <w:t>with</w:t>
      </w:r>
      <w:r w:rsidRPr="00117039" w:rsidR="00522EE9">
        <w:rPr>
          <w:rFonts w:ascii="Times New Roman" w:hAnsi="Times New Roman" w:cs="Times New Roman"/>
          <w:lang w:val="en-GB"/>
        </w:rPr>
        <w:t xml:space="preserve"> </w:t>
      </w:r>
      <w:r w:rsidRPr="00117039" w:rsidR="005D6EEB">
        <w:rPr>
          <w:rFonts w:ascii="Times New Roman" w:hAnsi="Times New Roman" w:cs="Times New Roman"/>
          <w:lang w:val="en-GB"/>
        </w:rPr>
        <w:t xml:space="preserve">Commission </w:t>
      </w:r>
      <w:r w:rsidRPr="00117039" w:rsidR="00522EE9">
        <w:rPr>
          <w:rFonts w:ascii="Times New Roman" w:hAnsi="Times New Roman" w:cs="Times New Roman"/>
          <w:lang w:val="en-GB"/>
        </w:rPr>
        <w:t xml:space="preserve">Implementing Regulation (EU) 2023/1162 and </w:t>
      </w:r>
      <w:r w:rsidRPr="00117039" w:rsidR="00F71E0F">
        <w:rPr>
          <w:rFonts w:ascii="Times New Roman" w:hAnsi="Times New Roman" w:cs="Times New Roman"/>
          <w:lang w:val="en-GB"/>
        </w:rPr>
        <w:t xml:space="preserve">Commission Implementing Regulation </w:t>
      </w:r>
      <w:r w:rsidRPr="00117039" w:rsidR="00522EE9">
        <w:rPr>
          <w:rFonts w:ascii="Times New Roman" w:hAnsi="Times New Roman" w:cs="Times New Roman"/>
          <w:lang w:val="en-GB"/>
        </w:rPr>
        <w:t>(EU) 2025/XXX.</w:t>
      </w:r>
      <w:r w:rsidRPr="00117039" w:rsidR="007F44F6">
        <w:rPr>
          <w:rFonts w:ascii="Times New Roman" w:hAnsi="Times New Roman" w:cs="Times New Roman"/>
          <w:lang w:val="en-GB"/>
        </w:rPr>
        <w:t xml:space="preserve"> </w:t>
      </w:r>
      <w:r w:rsidRPr="00117039">
        <w:rPr>
          <w:rFonts w:ascii="Times New Roman" w:hAnsi="Times New Roman" w:cs="Times New Roman"/>
          <w:lang w:val="en-GB"/>
        </w:rPr>
        <w:t xml:space="preserve">Table I is listing information that needs to be accessible for eligible parties to register, on-board or establish prerequisite infrastructure to take part in the procedures listed in Table III and accordingly communicate and exchange information with relevant market </w:t>
      </w:r>
      <w:r w:rsidRPr="00117039" w:rsidR="0E660CA4">
        <w:rPr>
          <w:rFonts w:ascii="Times New Roman" w:hAnsi="Times New Roman" w:cs="Times New Roman"/>
          <w:lang w:val="en-GB"/>
        </w:rPr>
        <w:t xml:space="preserve">participants </w:t>
      </w:r>
      <w:r w:rsidRPr="00117039">
        <w:rPr>
          <w:rFonts w:ascii="Times New Roman" w:hAnsi="Times New Roman" w:cs="Times New Roman"/>
          <w:lang w:val="en-GB"/>
        </w:rPr>
        <w:t>occupying the roles and undertaking the responsibilities indicated in Table II.</w:t>
      </w:r>
    </w:p>
    <w:p w:rsidRPr="00117039" w:rsidR="00D4332E" w:rsidP="00D7593F" w:rsidRDefault="00D4332E" w14:paraId="7FA438F9" w14:textId="77777777">
      <w:pPr>
        <w:pStyle w:val="ListParagraph"/>
        <w:spacing w:line="276" w:lineRule="auto"/>
        <w:ind w:left="0"/>
        <w:jc w:val="both"/>
        <w:rPr>
          <w:rFonts w:ascii="Times New Roman" w:hAnsi="Times New Roman" w:cs="Times New Roman"/>
          <w:lang w:val="en-GB"/>
        </w:rPr>
      </w:pPr>
    </w:p>
    <w:p w:rsidRPr="00117039" w:rsidR="00D4332E" w:rsidP="00D7593F" w:rsidRDefault="00D4332E" w14:paraId="10F5C9A3" w14:textId="6A36BC11">
      <w:pPr>
        <w:pStyle w:val="ListParagraph"/>
        <w:spacing w:line="276" w:lineRule="auto"/>
        <w:ind w:left="0"/>
        <w:jc w:val="both"/>
        <w:rPr>
          <w:rFonts w:ascii="Times New Roman" w:hAnsi="Times New Roman" w:cs="Times New Roman"/>
          <w:lang w:val="en-GB"/>
        </w:rPr>
      </w:pPr>
      <w:commentRangeStart w:id="241"/>
      <w:commentRangeStart w:id="242"/>
      <w:r w:rsidRPr="00117039">
        <w:rPr>
          <w:rFonts w:ascii="Times New Roman" w:hAnsi="Times New Roman" w:cs="Times New Roman"/>
          <w:lang w:val="en-GB"/>
        </w:rPr>
        <w:t xml:space="preserve">Some of </w:t>
      </w:r>
      <w:r w:rsidRPr="00117039" w:rsidR="00143241">
        <w:rPr>
          <w:rFonts w:ascii="Times New Roman" w:hAnsi="Times New Roman" w:cs="Times New Roman"/>
          <w:lang w:val="en-GB"/>
        </w:rPr>
        <w:t xml:space="preserve">the </w:t>
      </w:r>
      <w:r w:rsidRPr="00117039">
        <w:rPr>
          <w:rFonts w:ascii="Times New Roman" w:hAnsi="Times New Roman" w:cs="Times New Roman"/>
          <w:lang w:val="en-GB"/>
        </w:rPr>
        <w:t xml:space="preserve">procedural </w:t>
      </w:r>
      <w:r w:rsidRPr="00117039" w:rsidR="00576CE6">
        <w:rPr>
          <w:rFonts w:ascii="Times New Roman" w:hAnsi="Times New Roman" w:cs="Times New Roman"/>
          <w:lang w:val="en-GB"/>
        </w:rPr>
        <w:t xml:space="preserve">steps </w:t>
      </w:r>
      <w:r w:rsidRPr="00117039" w:rsidR="00E33B95">
        <w:rPr>
          <w:rFonts w:ascii="Times New Roman" w:hAnsi="Times New Roman" w:cs="Times New Roman"/>
          <w:lang w:val="en-GB"/>
        </w:rPr>
        <w:t>described in Table III are marked as Conditional</w:t>
      </w:r>
      <w:r w:rsidRPr="00117039" w:rsidR="009A31BC">
        <w:rPr>
          <w:rFonts w:ascii="Times New Roman" w:hAnsi="Times New Roman" w:cs="Times New Roman"/>
          <w:lang w:val="en-GB"/>
        </w:rPr>
        <w:t xml:space="preserve">, it means that </w:t>
      </w:r>
      <w:r w:rsidRPr="00117039" w:rsidR="00CD29B1">
        <w:rPr>
          <w:rFonts w:ascii="Times New Roman" w:hAnsi="Times New Roman" w:cs="Times New Roman"/>
          <w:lang w:val="en-GB"/>
        </w:rPr>
        <w:t xml:space="preserve">their implementation depends on the rules specified </w:t>
      </w:r>
      <w:r w:rsidRPr="00117039" w:rsidR="1B545313">
        <w:rPr>
          <w:rFonts w:ascii="Times New Roman" w:hAnsi="Times New Roman" w:cs="Times New Roman"/>
          <w:lang w:val="en-GB"/>
        </w:rPr>
        <w:t>at</w:t>
      </w:r>
      <w:r w:rsidRPr="00117039" w:rsidR="00CD29B1">
        <w:rPr>
          <w:rFonts w:ascii="Times New Roman" w:hAnsi="Times New Roman" w:cs="Times New Roman"/>
          <w:lang w:val="en-GB"/>
        </w:rPr>
        <w:t xml:space="preserve"> national level</w:t>
      </w:r>
      <w:r w:rsidRPr="00117039" w:rsidR="00143241">
        <w:rPr>
          <w:rFonts w:ascii="Times New Roman" w:hAnsi="Times New Roman" w:cs="Times New Roman"/>
          <w:lang w:val="en-GB"/>
        </w:rPr>
        <w:t>.</w:t>
      </w:r>
      <w:r w:rsidRPr="00117039" w:rsidR="0063799D">
        <w:rPr>
          <w:rFonts w:ascii="Times New Roman" w:hAnsi="Times New Roman" w:cs="Times New Roman"/>
          <w:lang w:val="en-GB"/>
        </w:rPr>
        <w:t xml:space="preserve">. </w:t>
      </w:r>
      <w:commentRangeEnd w:id="242"/>
      <w:r w:rsidRPr="00117039">
        <w:rPr>
          <w:rStyle w:val="CommentReference"/>
          <w:rFonts w:ascii="Times New Roman" w:hAnsi="Times New Roman" w:cs="Times New Roman"/>
          <w:sz w:val="22"/>
          <w:szCs w:val="22"/>
          <w:lang w:val="en-GB"/>
        </w:rPr>
        <w:commentReference w:id="242"/>
      </w:r>
      <w:commentRangeEnd w:id="241"/>
      <w:r w:rsidRPr="00117039" w:rsidR="00D51527">
        <w:rPr>
          <w:rStyle w:val="CommentReference"/>
          <w:rFonts w:ascii="Times New Roman" w:hAnsi="Times New Roman" w:cs="Times New Roman"/>
          <w:sz w:val="22"/>
          <w:szCs w:val="22"/>
          <w:lang w:val="en-GB"/>
        </w:rPr>
        <w:commentReference w:id="241"/>
      </w:r>
    </w:p>
    <w:p w:rsidRPr="00117039" w:rsidR="00A329CE" w:rsidP="00D7593F" w:rsidRDefault="00AF3EAF" w14:paraId="6CA56E2B" w14:textId="6391E447">
      <w:pPr>
        <w:pStyle w:val="ListParagraph"/>
        <w:spacing w:line="276" w:lineRule="auto"/>
        <w:ind w:left="0"/>
        <w:jc w:val="both"/>
        <w:rPr>
          <w:ins w:author="Kokki Teemu" w:date="2025-10-22T09:47:00Z" w:id="243"/>
          <w:rFonts w:ascii="Times New Roman" w:hAnsi="Times New Roman" w:cs="Times New Roman"/>
          <w:lang w:val="en-GB"/>
        </w:rPr>
      </w:pPr>
      <w:r w:rsidRPr="00117039">
        <w:rPr>
          <w:rFonts w:ascii="Times New Roman" w:hAnsi="Times New Roman" w:cs="Times New Roman"/>
          <w:lang w:val="en-GB"/>
        </w:rPr>
        <w:t xml:space="preserve">When the steps as marked as optional, it means that the implementation depends on the objects </w:t>
      </w:r>
      <w:r w:rsidRPr="00117039" w:rsidR="00A15EE8">
        <w:rPr>
          <w:rFonts w:ascii="Times New Roman" w:hAnsi="Times New Roman" w:cs="Times New Roman"/>
          <w:lang w:val="en-GB"/>
        </w:rPr>
        <w:t xml:space="preserve">they relate </w:t>
      </w:r>
      <w:commentRangeStart w:id="244"/>
      <w:commentRangeStart w:id="245"/>
      <w:r w:rsidRPr="00117039" w:rsidR="00A15EE8">
        <w:rPr>
          <w:rFonts w:ascii="Times New Roman" w:hAnsi="Times New Roman" w:cs="Times New Roman"/>
          <w:lang w:val="en-GB"/>
        </w:rPr>
        <w:t>to</w:t>
      </w:r>
      <w:commentRangeEnd w:id="244"/>
      <w:r w:rsidRPr="00117039" w:rsidR="00A15EE8">
        <w:rPr>
          <w:rStyle w:val="CommentReference"/>
          <w:rFonts w:ascii="Times New Roman" w:hAnsi="Times New Roman" w:cs="Times New Roman"/>
          <w:sz w:val="22"/>
          <w:szCs w:val="22"/>
          <w:lang w:val="en-GB"/>
        </w:rPr>
        <w:commentReference w:id="244"/>
      </w:r>
      <w:commentRangeEnd w:id="245"/>
      <w:r w:rsidRPr="00117039" w:rsidR="00AF3CE4">
        <w:rPr>
          <w:rStyle w:val="CommentReference"/>
          <w:rFonts w:ascii="Times New Roman" w:hAnsi="Times New Roman" w:cs="Times New Roman"/>
          <w:sz w:val="22"/>
          <w:szCs w:val="22"/>
          <w:lang w:val="en-GB"/>
        </w:rPr>
        <w:commentReference w:id="245"/>
      </w:r>
      <w:r w:rsidRPr="00117039" w:rsidR="00967988">
        <w:rPr>
          <w:rFonts w:ascii="Times New Roman" w:hAnsi="Times New Roman" w:cs="Times New Roman"/>
          <w:lang w:val="en-GB"/>
        </w:rPr>
        <w:t xml:space="preserve"> [for some baselining methods, baseline validation does not need to go through all the steps]</w:t>
      </w:r>
      <w:r w:rsidRPr="00117039" w:rsidR="00A15EE8">
        <w:rPr>
          <w:rFonts w:ascii="Times New Roman" w:hAnsi="Times New Roman" w:cs="Times New Roman"/>
          <w:lang w:val="en-GB"/>
        </w:rPr>
        <w:t xml:space="preserve">. </w:t>
      </w:r>
    </w:p>
    <w:p w:rsidR="00A57D03" w:rsidP="00D7593F" w:rsidRDefault="00A57D03" w14:paraId="60A16D1B" w14:textId="7FA7A07C">
      <w:pPr>
        <w:pStyle w:val="ListParagraph"/>
        <w:spacing w:line="276" w:lineRule="auto"/>
        <w:ind w:left="0"/>
        <w:jc w:val="both"/>
        <w:rPr>
          <w:ins w:author="Kokki Teemu" w:date="2025-10-22T09:49:00Z" w:id="246"/>
          <w:rFonts w:ascii="Times New Roman" w:hAnsi="Times New Roman" w:cs="Times New Roman"/>
          <w:lang w:val="en-GB"/>
        </w:rPr>
      </w:pPr>
      <w:ins w:author="Kokki Teemu" w:date="2025-10-22T09:47:00Z" w:id="247">
        <w:r>
          <w:rPr>
            <w:rFonts w:ascii="Times New Roman" w:hAnsi="Times New Roman" w:cs="Times New Roman"/>
            <w:lang w:val="en-GB"/>
          </w:rPr>
          <w:t>Where the member state implementation defines a single entity taking on multiple roles</w:t>
        </w:r>
        <w:r w:rsidR="006C01B4">
          <w:rPr>
            <w:rFonts w:ascii="Times New Roman" w:hAnsi="Times New Roman" w:cs="Times New Roman"/>
            <w:lang w:val="en-GB"/>
          </w:rPr>
          <w:t xml:space="preserve">, </w:t>
        </w:r>
      </w:ins>
      <w:ins w:author="Kokki Teemu" w:date="2025-10-22T09:48:00Z" w:id="248">
        <w:r w:rsidR="00C01777">
          <w:rPr>
            <w:rFonts w:ascii="Times New Roman" w:hAnsi="Times New Roman" w:cs="Times New Roman"/>
            <w:lang w:val="en-GB"/>
          </w:rPr>
          <w:t xml:space="preserve">mapping and </w:t>
        </w:r>
      </w:ins>
      <w:ins w:author="Kokki Teemu" w:date="2025-10-22T09:47:00Z" w:id="249">
        <w:r w:rsidR="006C01B4">
          <w:rPr>
            <w:rFonts w:ascii="Times New Roman" w:hAnsi="Times New Roman" w:cs="Times New Roman"/>
            <w:lang w:val="en-GB"/>
          </w:rPr>
          <w:t xml:space="preserve">describing </w:t>
        </w:r>
      </w:ins>
      <w:ins w:author="Kokki Teemu" w:date="2025-10-22T09:48:00Z" w:id="250">
        <w:r w:rsidR="00C01777">
          <w:rPr>
            <w:rFonts w:ascii="Times New Roman" w:hAnsi="Times New Roman" w:cs="Times New Roman"/>
            <w:lang w:val="en-GB"/>
          </w:rPr>
          <w:t>information exchanges</w:t>
        </w:r>
        <w:r w:rsidR="00266DA5">
          <w:rPr>
            <w:rFonts w:ascii="Times New Roman" w:hAnsi="Times New Roman" w:cs="Times New Roman"/>
            <w:lang w:val="en-GB"/>
          </w:rPr>
          <w:t xml:space="preserve"> between those roles</w:t>
        </w:r>
      </w:ins>
      <w:ins w:author="Kokki Teemu" w:date="2025-10-22T09:49:00Z" w:id="251">
        <w:r w:rsidR="00266DA5">
          <w:rPr>
            <w:rFonts w:ascii="Times New Roman" w:hAnsi="Times New Roman" w:cs="Times New Roman"/>
            <w:lang w:val="en-GB"/>
          </w:rPr>
          <w:t>, in effect within</w:t>
        </w:r>
        <w:r w:rsidR="00CB52E7">
          <w:rPr>
            <w:rFonts w:ascii="Times New Roman" w:hAnsi="Times New Roman" w:cs="Times New Roman"/>
            <w:lang w:val="en-GB"/>
          </w:rPr>
          <w:t xml:space="preserve"> that entity, </w:t>
        </w:r>
        <w:r w:rsidR="00266DA5">
          <w:rPr>
            <w:rFonts w:ascii="Times New Roman" w:hAnsi="Times New Roman" w:cs="Times New Roman"/>
            <w:lang w:val="en-GB"/>
          </w:rPr>
          <w:t>is not required</w:t>
        </w:r>
      </w:ins>
      <w:ins w:author="Kokki Teemu" w:date="2025-10-22T09:48:00Z" w:id="252">
        <w:r w:rsidR="00F470C7">
          <w:rPr>
            <w:rFonts w:ascii="Times New Roman" w:hAnsi="Times New Roman" w:cs="Times New Roman"/>
            <w:lang w:val="en-GB"/>
          </w:rPr>
          <w:t>.</w:t>
        </w:r>
      </w:ins>
    </w:p>
    <w:p w:rsidR="000C399E" w:rsidP="00D7593F" w:rsidRDefault="00AF0260" w14:paraId="76A34666" w14:textId="37EE98F8">
      <w:pPr>
        <w:pStyle w:val="ListParagraph"/>
        <w:spacing w:line="276" w:lineRule="auto"/>
        <w:ind w:left="0"/>
        <w:jc w:val="both"/>
        <w:rPr>
          <w:ins w:author="Kokki Teemu" w:date="2025-10-22T09:52:00Z" w:id="253"/>
          <w:rFonts w:ascii="Times New Roman" w:hAnsi="Times New Roman" w:cs="Times New Roman"/>
          <w:lang w:val="en-GB"/>
        </w:rPr>
      </w:pPr>
      <w:ins w:author="Kokki Teemu" w:date="2025-10-22T09:50:00Z" w:id="254">
        <w:r>
          <w:rPr>
            <w:rFonts w:ascii="Times New Roman" w:hAnsi="Times New Roman" w:cs="Times New Roman"/>
            <w:lang w:val="en-GB"/>
          </w:rPr>
          <w:t>If the member state impleme</w:t>
        </w:r>
      </w:ins>
      <w:ins w:author="Kokki Teemu" w:date="2025-10-22T09:51:00Z" w:id="255">
        <w:r>
          <w:rPr>
            <w:rFonts w:ascii="Times New Roman" w:hAnsi="Times New Roman" w:cs="Times New Roman"/>
            <w:lang w:val="en-GB"/>
          </w:rPr>
          <w:t xml:space="preserve">ntation does not </w:t>
        </w:r>
        <w:r w:rsidR="00DE72C9">
          <w:rPr>
            <w:rFonts w:ascii="Times New Roman" w:hAnsi="Times New Roman" w:cs="Times New Roman"/>
            <w:lang w:val="en-GB"/>
          </w:rPr>
          <w:t>assign an aggregated role such as Entitled party or Affected party to any entit</w:t>
        </w:r>
      </w:ins>
      <w:ins w:author="Kokki Teemu" w:date="2025-10-22T09:52:00Z" w:id="256">
        <w:r w:rsidR="005403AD">
          <w:rPr>
            <w:rFonts w:ascii="Times New Roman" w:hAnsi="Times New Roman" w:cs="Times New Roman"/>
            <w:lang w:val="en-GB"/>
          </w:rPr>
          <w:t>y or entities</w:t>
        </w:r>
      </w:ins>
      <w:ins w:author="Kokki Teemu" w:date="2025-10-22T09:51:00Z" w:id="257">
        <w:r w:rsidR="00DE72C9">
          <w:rPr>
            <w:rFonts w:ascii="Times New Roman" w:hAnsi="Times New Roman" w:cs="Times New Roman"/>
            <w:lang w:val="en-GB"/>
          </w:rPr>
          <w:t xml:space="preserve"> </w:t>
        </w:r>
        <w:r w:rsidR="00376B63">
          <w:rPr>
            <w:rFonts w:ascii="Times New Roman" w:hAnsi="Times New Roman" w:cs="Times New Roman"/>
            <w:lang w:val="en-GB"/>
          </w:rPr>
          <w:t>for a specific procedure</w:t>
        </w:r>
      </w:ins>
      <w:ins w:author="Kokki Teemu" w:date="2025-10-22T09:52:00Z" w:id="258">
        <w:r w:rsidR="005403AD">
          <w:rPr>
            <w:rFonts w:ascii="Times New Roman" w:hAnsi="Times New Roman" w:cs="Times New Roman"/>
            <w:lang w:val="en-GB"/>
          </w:rPr>
          <w:t xml:space="preserve">, mapping and describing such </w:t>
        </w:r>
        <w:r w:rsidR="00694CAA">
          <w:rPr>
            <w:rFonts w:ascii="Times New Roman" w:hAnsi="Times New Roman" w:cs="Times New Roman"/>
            <w:lang w:val="en-GB"/>
          </w:rPr>
          <w:t xml:space="preserve">an </w:t>
        </w:r>
        <w:r w:rsidR="005403AD">
          <w:rPr>
            <w:rFonts w:ascii="Times New Roman" w:hAnsi="Times New Roman" w:cs="Times New Roman"/>
            <w:lang w:val="en-GB"/>
          </w:rPr>
          <w:t xml:space="preserve">information exchange </w:t>
        </w:r>
        <w:r w:rsidR="00694CAA">
          <w:rPr>
            <w:rFonts w:ascii="Times New Roman" w:hAnsi="Times New Roman" w:cs="Times New Roman"/>
            <w:lang w:val="en-GB"/>
          </w:rPr>
          <w:t xml:space="preserve">is not required. </w:t>
        </w:r>
      </w:ins>
    </w:p>
    <w:p w:rsidR="00694CAA" w:rsidP="00D7593F" w:rsidRDefault="00694CAA" w14:paraId="7242C720" w14:textId="77777777">
      <w:pPr>
        <w:pStyle w:val="ListParagraph"/>
        <w:spacing w:line="276" w:lineRule="auto"/>
        <w:ind w:left="0"/>
        <w:jc w:val="both"/>
        <w:rPr>
          <w:ins w:author="Kokki Teemu" w:date="2025-10-22T09:52:00Z" w:id="259"/>
          <w:rFonts w:ascii="Times New Roman" w:hAnsi="Times New Roman" w:cs="Times New Roman"/>
          <w:lang w:val="en-GB"/>
        </w:rPr>
      </w:pPr>
    </w:p>
    <w:p w:rsidR="00694CAA" w:rsidP="00D7593F" w:rsidRDefault="007D36E1" w14:paraId="31C14254" w14:textId="6B12BC29">
      <w:pPr>
        <w:pStyle w:val="ListParagraph"/>
        <w:spacing w:line="276" w:lineRule="auto"/>
        <w:ind w:left="0"/>
        <w:jc w:val="both"/>
        <w:rPr>
          <w:ins w:author="Kokki Teemu" w:date="2025-10-22T09:52:00Z" w:id="260"/>
          <w:rFonts w:ascii="Times New Roman" w:hAnsi="Times New Roman" w:cs="Times New Roman"/>
          <w:lang w:val="en-GB"/>
        </w:rPr>
      </w:pPr>
      <w:ins w:author="Kokki Teemu" w:date="2025-10-22T09:53:00Z" w:id="261">
        <w:r>
          <w:rPr>
            <w:rFonts w:ascii="Times New Roman" w:hAnsi="Times New Roman" w:cs="Times New Roman"/>
            <w:lang w:val="en-GB"/>
          </w:rPr>
          <w:t xml:space="preserve">Table IV of the reference model </w:t>
        </w:r>
        <w:r w:rsidRPr="00F05612" w:rsidR="00F05612">
          <w:rPr>
            <w:rFonts w:ascii="Times New Roman" w:hAnsi="Times New Roman" w:cs="Times New Roman"/>
            <w:lang w:val="en-GB"/>
          </w:rPr>
          <w:t>defines a minimum set of attributes for each information object to ensure interoperability across Member States. These attributes may be extended at national level, for example to include the Balance Responsible Party (BRP) of the Service Provider, depending on national regulatory requirements and market design.</w:t>
        </w:r>
      </w:ins>
    </w:p>
    <w:p w:rsidRPr="00117039" w:rsidR="00694CAA" w:rsidP="00D7593F" w:rsidRDefault="00694CAA" w14:paraId="439D4518" w14:textId="77777777">
      <w:pPr>
        <w:pStyle w:val="ListParagraph"/>
        <w:spacing w:line="276" w:lineRule="auto"/>
        <w:ind w:left="0"/>
        <w:jc w:val="both"/>
        <w:rPr>
          <w:rFonts w:ascii="Times New Roman" w:hAnsi="Times New Roman" w:cs="Times New Roman"/>
          <w:lang w:val="en-GB"/>
        </w:rPr>
      </w:pPr>
    </w:p>
    <w:p w:rsidRPr="00117039" w:rsidR="006123B1" w:rsidDel="00EC5C96" w:rsidP="00C8461B" w:rsidRDefault="00434467" w14:paraId="265F2C37" w14:textId="5D1F19E4">
      <w:pPr>
        <w:pStyle w:val="Caption"/>
        <w:rPr>
          <w:rFonts w:ascii="Times New Roman" w:hAnsi="Times New Roman" w:cs="Times New Roman"/>
          <w:color w:val="auto"/>
          <w:lang w:val="en-GB"/>
        </w:rPr>
      </w:pPr>
      <w:bookmarkStart w:name="_Ref204088020" w:id="262"/>
      <w:bookmarkStart w:name="_Toc212680672" w:id="263"/>
      <w:commentRangeStart w:id="264"/>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sidR="007173B9">
        <w:rPr>
          <w:color w:val="auto"/>
          <w:lang w:val="en-GB"/>
        </w:rPr>
        <w:t>1</w:t>
      </w:r>
      <w:r w:rsidRPr="00117039">
        <w:rPr>
          <w:color w:val="auto"/>
          <w:lang w:val="en-GB"/>
        </w:rPr>
        <w:fldChar w:fldCharType="end"/>
      </w:r>
      <w:bookmarkEnd w:id="262"/>
      <w:bookmarkEnd w:id="263"/>
      <w:commentRangeEnd w:id="264"/>
      <w:r w:rsidRPr="00117039" w:rsidR="00E31062">
        <w:rPr>
          <w:rStyle w:val="CommentReference"/>
          <w:rFonts w:ascii="Times New Roman" w:hAnsi="Times New Roman" w:cs="Times New Roman"/>
          <w:color w:val="auto"/>
          <w:sz w:val="18"/>
          <w:szCs w:val="18"/>
          <w:lang w:val="en-GB"/>
        </w:rPr>
        <w:commentReference w:id="264"/>
      </w:r>
    </w:p>
    <w:tbl>
      <w:tblPr>
        <w:tblStyle w:val="TableGrid"/>
        <w:tblW w:w="914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Carmen Garcia Montero" w:date="2025-06-02T16:36:00Z" w:id="265">
          <w:tblPr>
            <w:tblStyle w:val="TableGrid"/>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PrChange>
      </w:tblPr>
      <w:tblGrid>
        <w:gridCol w:w="567"/>
        <w:gridCol w:w="2835"/>
        <w:gridCol w:w="2410"/>
        <w:gridCol w:w="3332"/>
        <w:tblGridChange w:id="266">
          <w:tblGrid>
            <w:gridCol w:w="567"/>
            <w:gridCol w:w="223"/>
            <w:gridCol w:w="360"/>
            <w:gridCol w:w="720"/>
            <w:gridCol w:w="360"/>
            <w:gridCol w:w="360"/>
            <w:gridCol w:w="720"/>
            <w:gridCol w:w="92"/>
            <w:gridCol w:w="268"/>
            <w:gridCol w:w="360"/>
            <w:gridCol w:w="360"/>
            <w:gridCol w:w="1422"/>
            <w:gridCol w:w="18"/>
            <w:gridCol w:w="360"/>
            <w:gridCol w:w="2954"/>
          </w:tblGrid>
        </w:tblGridChange>
      </w:tblGrid>
      <w:tr w:rsidRPr="005449D7" w:rsidR="00991670" w:rsidDel="00EC5C96" w:rsidTr="68F2BCC5" w14:paraId="45FE2067" w14:textId="77777777">
        <w:trPr>
          <w:trHeight w:val="300"/>
          <w:trPrChange w:author="Carmen Garcia Montero" w:date="2025-06-02T16:36:00Z" w:id="267">
            <w:trPr>
              <w:gridBefore w:val="2"/>
              <w:gridAfter w:val="0"/>
              <w:trHeight w:val="300"/>
            </w:trPr>
          </w:trPrChange>
        </w:trPr>
        <w:tc>
          <w:tcPr>
            <w:tcW w:w="9144" w:type="dxa"/>
            <w:gridSpan w:val="4"/>
            <w:tcBorders>
              <w:top w:val="single" w:color="auto" w:sz="4" w:space="0"/>
              <w:left w:val="single" w:color="auto" w:sz="4" w:space="0"/>
              <w:bottom w:val="single" w:color="auto" w:sz="4" w:space="0"/>
              <w:right w:val="single" w:color="auto" w:sz="4" w:space="0"/>
            </w:tcBorders>
            <w:shd w:val="clear" w:color="auto" w:fill="D0CECE" w:themeFill="background2" w:themeFillShade="E6"/>
            <w:tcMar>
              <w:left w:w="108" w:type="dxa"/>
              <w:right w:w="108" w:type="dxa"/>
            </w:tcMar>
            <w:tcPrChange w:author="Carmen Garcia Montero" w:date="2025-06-02T16:36:00Z" w:id="268">
              <w:tcPr>
                <w:tcW w:w="9356" w:type="dxa"/>
                <w:gridSpan w:val="11"/>
                <w:tcBorders>
                  <w:top w:val="single" w:color="auto" w:sz="4" w:space="0"/>
                  <w:left w:val="single" w:color="auto" w:sz="4" w:space="0"/>
                  <w:bottom w:val="single" w:color="auto" w:sz="4" w:space="0"/>
                  <w:right w:val="single" w:color="auto" w:sz="4" w:space="0"/>
                </w:tcBorders>
                <w:shd w:val="clear" w:color="auto" w:fill="D0CECE" w:themeFill="background2" w:themeFillShade="E6"/>
                <w:tcMar>
                  <w:left w:w="108" w:type="dxa"/>
                  <w:right w:w="108" w:type="dxa"/>
                </w:tcMar>
              </w:tcPr>
            </w:tcPrChange>
          </w:tcPr>
          <w:p w:rsidRPr="00007288" w:rsidR="004D6698" w:rsidDel="00EC5C96" w:rsidRDefault="004D6698" w14:paraId="100FB778" w14:textId="77777777">
            <w:pPr>
              <w:spacing w:after="0" w:line="276" w:lineRule="auto"/>
              <w:jc w:val="center"/>
              <w:rPr>
                <w:rFonts w:ascii="Times New Roman" w:hAnsi="Times New Roman" w:eastAsia="Arial" w:cs="Times New Roman"/>
                <w:b/>
                <w:i/>
                <w:sz w:val="16"/>
                <w:szCs w:val="16"/>
                <w:lang w:val="en-GB"/>
              </w:rPr>
            </w:pPr>
            <w:r w:rsidRPr="00007288" w:rsidDel="00EC5C96">
              <w:rPr>
                <w:rFonts w:ascii="Times New Roman" w:hAnsi="Times New Roman" w:eastAsia="Arial" w:cs="Times New Roman"/>
                <w:b/>
                <w:i/>
                <w:sz w:val="16"/>
                <w:szCs w:val="16"/>
                <w:lang w:val="en-GB"/>
              </w:rPr>
              <w:t>Table I – Additional general information on Member State environments for this Implementing Regulation</w:t>
            </w:r>
          </w:p>
        </w:tc>
      </w:tr>
      <w:tr w:rsidRPr="00390DC1" w:rsidR="004278D4" w:rsidDel="00EC5C96" w:rsidTr="68F2BCC5" w14:paraId="566B0026" w14:textId="77777777">
        <w:trPr>
          <w:trHeight w:val="300"/>
          <w:trPrChange w:author="Carmen Garcia Montero" w:date="2025-06-02T16:36:00Z" w:id="269">
            <w:trPr>
              <w:gridBefore w:val="2"/>
              <w:gridAfter w:val="0"/>
              <w:trHeight w:val="300"/>
            </w:trPr>
          </w:trPrChange>
        </w:trPr>
        <w:tc>
          <w:tcPr>
            <w:tcW w:w="567" w:type="dxa"/>
            <w:shd w:val="clear" w:color="auto" w:fill="D0CECE" w:themeFill="background2" w:themeFillShade="E6"/>
            <w:tcMar>
              <w:left w:w="108" w:type="dxa"/>
              <w:right w:w="108" w:type="dxa"/>
            </w:tcMar>
            <w:tcPrChange w:author="Carmen Garcia Montero" w:date="2025-06-02T16:36:00Z" w:id="270">
              <w:tcPr>
                <w:tcW w:w="616" w:type="dxa"/>
                <w:gridSpan w:val="2"/>
                <w:shd w:val="clear" w:color="auto" w:fill="D0CECE" w:themeFill="background2" w:themeFillShade="E6"/>
                <w:tcMar>
                  <w:left w:w="108" w:type="dxa"/>
                  <w:right w:w="108" w:type="dxa"/>
                </w:tcMar>
              </w:tcPr>
            </w:tcPrChange>
          </w:tcPr>
          <w:p w:rsidRPr="00117039" w:rsidR="004D6698" w:rsidDel="00EC5C96" w:rsidRDefault="004D6698" w14:paraId="412DF6E5" w14:textId="77777777">
            <w:pPr>
              <w:spacing w:after="0" w:line="276" w:lineRule="auto"/>
              <w:rPr>
                <w:rFonts w:ascii="Times New Roman" w:hAnsi="Times New Roman" w:eastAsia="Arial" w:cs="Times New Roman"/>
                <w:b/>
                <w:i/>
                <w:sz w:val="16"/>
                <w:szCs w:val="16"/>
                <w:lang w:val="en-GB"/>
              </w:rPr>
            </w:pPr>
            <w:r w:rsidRPr="00117039" w:rsidDel="00EC5C96">
              <w:rPr>
                <w:rFonts w:ascii="Times New Roman" w:hAnsi="Times New Roman" w:eastAsia="Arial" w:cs="Times New Roman"/>
                <w:b/>
                <w:i/>
                <w:sz w:val="16"/>
                <w:szCs w:val="16"/>
                <w:lang w:val="en-GB"/>
              </w:rPr>
              <w:t>ID</w:t>
            </w:r>
          </w:p>
        </w:tc>
        <w:tc>
          <w:tcPr>
            <w:tcW w:w="2835" w:type="dxa"/>
            <w:shd w:val="clear" w:color="auto" w:fill="D0CECE" w:themeFill="background2" w:themeFillShade="E6"/>
            <w:tcMar>
              <w:left w:w="108" w:type="dxa"/>
              <w:right w:w="108" w:type="dxa"/>
            </w:tcMar>
            <w:tcPrChange w:author="Carmen Garcia Montero" w:date="2025-06-02T16:36:00Z" w:id="271">
              <w:tcPr>
                <w:tcW w:w="2063" w:type="dxa"/>
                <w:gridSpan w:val="3"/>
                <w:shd w:val="clear" w:color="auto" w:fill="D0CECE" w:themeFill="background2" w:themeFillShade="E6"/>
                <w:tcMar>
                  <w:left w:w="108" w:type="dxa"/>
                  <w:right w:w="108" w:type="dxa"/>
                </w:tcMar>
              </w:tcPr>
            </w:tcPrChange>
          </w:tcPr>
          <w:p w:rsidRPr="00117039" w:rsidR="004D6698" w:rsidDel="00EC5C96" w:rsidRDefault="004D6698" w14:paraId="1B65831D" w14:textId="77777777">
            <w:pPr>
              <w:spacing w:after="0" w:line="276" w:lineRule="auto"/>
              <w:rPr>
                <w:rFonts w:ascii="Times New Roman" w:hAnsi="Times New Roman" w:eastAsia="Arial" w:cs="Times New Roman"/>
                <w:b/>
                <w:i/>
                <w:sz w:val="16"/>
                <w:szCs w:val="16"/>
                <w:lang w:val="en-GB"/>
              </w:rPr>
            </w:pPr>
            <w:r w:rsidRPr="00117039" w:rsidDel="00EC5C96">
              <w:rPr>
                <w:rFonts w:ascii="Times New Roman" w:hAnsi="Times New Roman" w:eastAsia="Arial" w:cs="Times New Roman"/>
                <w:b/>
                <w:i/>
                <w:sz w:val="16"/>
                <w:szCs w:val="16"/>
                <w:lang w:val="en-GB"/>
              </w:rPr>
              <w:t>Name</w:t>
            </w:r>
          </w:p>
        </w:tc>
        <w:tc>
          <w:tcPr>
            <w:tcW w:w="2410" w:type="dxa"/>
            <w:shd w:val="clear" w:color="auto" w:fill="D0CECE" w:themeFill="background2" w:themeFillShade="E6"/>
            <w:tcMar>
              <w:left w:w="108" w:type="dxa"/>
              <w:right w:w="108" w:type="dxa"/>
            </w:tcMar>
            <w:tcPrChange w:author="Carmen Garcia Montero" w:date="2025-06-02T16:36:00Z" w:id="272">
              <w:tcPr>
                <w:tcW w:w="1683" w:type="dxa"/>
                <w:gridSpan w:val="4"/>
                <w:shd w:val="clear" w:color="auto" w:fill="D0CECE" w:themeFill="background2" w:themeFillShade="E6"/>
                <w:tcMar>
                  <w:left w:w="108" w:type="dxa"/>
                  <w:right w:w="108" w:type="dxa"/>
                </w:tcMar>
              </w:tcPr>
            </w:tcPrChange>
          </w:tcPr>
          <w:p w:rsidRPr="00117039" w:rsidR="004D6698" w:rsidDel="00EC5C96" w:rsidRDefault="001A7291" w14:paraId="2063B3CC" w14:textId="6FE93307">
            <w:pPr>
              <w:spacing w:after="0" w:line="276" w:lineRule="auto"/>
              <w:rPr>
                <w:rFonts w:ascii="Times New Roman" w:hAnsi="Times New Roman" w:eastAsia="Arial" w:cs="Times New Roman"/>
                <w:b/>
                <w:i/>
                <w:sz w:val="16"/>
                <w:szCs w:val="16"/>
                <w:lang w:val="en-GB"/>
              </w:rPr>
            </w:pPr>
            <w:r w:rsidRPr="00117039">
              <w:rPr>
                <w:rFonts w:ascii="Times New Roman" w:hAnsi="Times New Roman" w:eastAsia="Arial" w:cs="Times New Roman"/>
                <w:b/>
                <w:i/>
                <w:sz w:val="16"/>
                <w:szCs w:val="16"/>
                <w:lang w:val="en-GB"/>
              </w:rPr>
              <w:t>Information</w:t>
            </w:r>
          </w:p>
        </w:tc>
        <w:tc>
          <w:tcPr>
            <w:tcW w:w="3332" w:type="dxa"/>
            <w:shd w:val="clear" w:color="auto" w:fill="D0CECE" w:themeFill="background2" w:themeFillShade="E6"/>
            <w:tcMar>
              <w:left w:w="108" w:type="dxa"/>
              <w:right w:w="108" w:type="dxa"/>
            </w:tcMar>
            <w:tcPrChange w:author="Carmen Garcia Montero" w:date="2025-06-02T16:36:00Z" w:id="273">
              <w:tcPr>
                <w:tcW w:w="4994" w:type="dxa"/>
                <w:gridSpan w:val="3"/>
                <w:shd w:val="clear" w:color="auto" w:fill="D0CECE" w:themeFill="background2" w:themeFillShade="E6"/>
                <w:tcMar>
                  <w:left w:w="108" w:type="dxa"/>
                  <w:right w:w="108" w:type="dxa"/>
                </w:tcMar>
              </w:tcPr>
            </w:tcPrChange>
          </w:tcPr>
          <w:p w:rsidRPr="00117039" w:rsidR="004D6698" w:rsidDel="00EC5C96" w:rsidRDefault="004D6698" w14:paraId="2BF55ECB" w14:textId="12EB70B3">
            <w:pPr>
              <w:spacing w:after="0" w:line="276" w:lineRule="auto"/>
              <w:rPr>
                <w:rFonts w:ascii="Times New Roman" w:hAnsi="Times New Roman" w:eastAsia="Arial" w:cs="Times New Roman"/>
                <w:sz w:val="16"/>
                <w:szCs w:val="16"/>
                <w:lang w:val="en-GB"/>
              </w:rPr>
            </w:pPr>
            <w:r w:rsidRPr="00117039" w:rsidDel="00EC5C96">
              <w:rPr>
                <w:rFonts w:ascii="Times New Roman" w:hAnsi="Times New Roman" w:eastAsia="Arial" w:cs="Times New Roman"/>
                <w:sz w:val="16"/>
                <w:szCs w:val="16"/>
                <w:lang w:val="en-GB"/>
              </w:rPr>
              <w:t xml:space="preserve"> </w:t>
            </w:r>
            <w:r w:rsidRPr="00117039" w:rsidR="00084ADA">
              <w:rPr>
                <w:rFonts w:ascii="Times New Roman" w:hAnsi="Times New Roman" w:eastAsia="Arial" w:cs="Times New Roman"/>
                <w:sz w:val="16"/>
                <w:szCs w:val="16"/>
                <w:lang w:val="en-GB"/>
              </w:rPr>
              <w:t>Desc</w:t>
            </w:r>
            <w:r w:rsidRPr="00117039" w:rsidR="001A7291">
              <w:rPr>
                <w:rFonts w:ascii="Times New Roman" w:hAnsi="Times New Roman" w:eastAsia="Arial" w:cs="Times New Roman"/>
                <w:sz w:val="16"/>
                <w:szCs w:val="16"/>
                <w:lang w:val="en-GB"/>
              </w:rPr>
              <w:t xml:space="preserve">ription </w:t>
            </w:r>
          </w:p>
        </w:tc>
      </w:tr>
      <w:tr w:rsidRPr="005449D7" w:rsidR="000024C6" w:rsidDel="00EC5C96" w:rsidTr="68F2BCC5" w14:paraId="6BA1C880" w14:textId="77777777">
        <w:trPr>
          <w:trHeight w:val="300"/>
        </w:trPr>
        <w:tc>
          <w:tcPr>
            <w:tcW w:w="567" w:type="dxa"/>
            <w:tcMar>
              <w:left w:w="108" w:type="dxa"/>
              <w:right w:w="108" w:type="dxa"/>
            </w:tcMar>
          </w:tcPr>
          <w:p w:rsidRPr="00117039" w:rsidR="004D6698" w:rsidDel="00EC5C96" w:rsidP="00920B7C" w:rsidRDefault="004D6698" w14:paraId="31B8F014" w14:textId="77777777">
            <w:pPr>
              <w:spacing w:after="0" w:line="276" w:lineRule="auto"/>
              <w:jc w:val="center"/>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I1</w:t>
            </w:r>
          </w:p>
        </w:tc>
        <w:tc>
          <w:tcPr>
            <w:tcW w:w="2835" w:type="dxa"/>
            <w:vMerge w:val="restart"/>
            <w:tcMar>
              <w:left w:w="108" w:type="dxa"/>
              <w:right w:w="108" w:type="dxa"/>
            </w:tcMar>
          </w:tcPr>
          <w:p w:rsidRPr="00117039" w:rsidR="004D6698" w:rsidDel="00EC5C96" w:rsidP="00920B7C" w:rsidRDefault="004D6698" w14:paraId="1EDF0BCE"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Common access point</w:t>
            </w:r>
            <w:r w:rsidRPr="00117039">
              <w:rPr>
                <w:rFonts w:ascii="Times New Roman" w:hAnsi="Times New Roman" w:eastAsia="Calibri" w:cs="Times New Roman"/>
                <w:sz w:val="16"/>
                <w:szCs w:val="16"/>
                <w:lang w:val="en-GB"/>
              </w:rPr>
              <w:t xml:space="preserve"> </w:t>
            </w:r>
          </w:p>
        </w:tc>
        <w:tc>
          <w:tcPr>
            <w:tcW w:w="2410" w:type="dxa"/>
            <w:tcMar>
              <w:left w:w="108" w:type="dxa"/>
              <w:right w:w="108" w:type="dxa"/>
            </w:tcMar>
          </w:tcPr>
          <w:p w:rsidRPr="00117039" w:rsidR="004D6698" w:rsidDel="00EC5C96" w:rsidP="00920B7C" w:rsidRDefault="004D6698" w14:paraId="6DD49DD2"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Name</w:t>
            </w:r>
          </w:p>
        </w:tc>
        <w:tc>
          <w:tcPr>
            <w:tcW w:w="3332" w:type="dxa"/>
            <w:tcMar>
              <w:left w:w="108" w:type="dxa"/>
              <w:right w:w="108" w:type="dxa"/>
            </w:tcMar>
          </w:tcPr>
          <w:p w:rsidRPr="00007288" w:rsidR="004D6698" w:rsidDel="00EC5C96" w:rsidP="00920B7C" w:rsidRDefault="004D6698" w14:paraId="10B78624"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Name of the organisation responsible for operating the common access point</w:t>
            </w:r>
            <w:r w:rsidRPr="00007288">
              <w:rPr>
                <w:rFonts w:ascii="Times New Roman" w:hAnsi="Times New Roman" w:eastAsia="Calibri" w:cs="Times New Roman"/>
                <w:sz w:val="16"/>
                <w:szCs w:val="16"/>
                <w:lang w:val="en-GB"/>
              </w:rPr>
              <w:t xml:space="preserve"> of the flexibility information system</w:t>
            </w:r>
            <w:r w:rsidRPr="00007288" w:rsidDel="00EC5C96">
              <w:rPr>
                <w:rFonts w:ascii="Times New Roman" w:hAnsi="Times New Roman" w:eastAsia="Calibri" w:cs="Times New Roman"/>
                <w:sz w:val="16"/>
                <w:szCs w:val="16"/>
                <w:lang w:val="en-GB"/>
              </w:rPr>
              <w:t>,</w:t>
            </w:r>
            <w:r w:rsidRPr="00007288">
              <w:rPr>
                <w:rFonts w:ascii="Times New Roman" w:hAnsi="Times New Roman" w:eastAsia="Calibri" w:cs="Times New Roman"/>
                <w:sz w:val="16"/>
                <w:szCs w:val="16"/>
                <w:lang w:val="en-GB"/>
              </w:rPr>
              <w:t xml:space="preserve"> as</w:t>
            </w:r>
            <w:r w:rsidRPr="00007288" w:rsidDel="00EC5C96">
              <w:rPr>
                <w:rFonts w:ascii="Times New Roman" w:hAnsi="Times New Roman" w:eastAsia="Calibri" w:cs="Times New Roman"/>
                <w:sz w:val="16"/>
                <w:szCs w:val="16"/>
                <w:lang w:val="en-GB"/>
              </w:rPr>
              <w:t xml:space="preserve"> stated in </w:t>
            </w:r>
            <w:r w:rsidRPr="00007288">
              <w:rPr>
                <w:rFonts w:ascii="Times New Roman" w:hAnsi="Times New Roman" w:eastAsia="Calibri" w:cs="Times New Roman"/>
                <w:sz w:val="16"/>
                <w:szCs w:val="16"/>
                <w:lang w:val="en-GB"/>
              </w:rPr>
              <w:t>NCDR.</w:t>
            </w:r>
          </w:p>
        </w:tc>
      </w:tr>
      <w:tr w:rsidRPr="005449D7" w:rsidR="00F87EBC" w:rsidDel="00EC5C96" w:rsidTr="68F2BCC5" w14:paraId="6FD72FFF" w14:textId="77777777">
        <w:trPr>
          <w:trHeight w:val="300"/>
        </w:trPr>
        <w:tc>
          <w:tcPr>
            <w:tcW w:w="567" w:type="dxa"/>
            <w:vAlign w:val="center"/>
          </w:tcPr>
          <w:p w:rsidRPr="00007288" w:rsidR="004D6698" w:rsidDel="00EC5C96" w:rsidP="00920B7C" w:rsidRDefault="004D6698" w14:paraId="3895C3E5"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64890985"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783F31A4"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Type of identification</w:t>
            </w:r>
          </w:p>
          <w:p w:rsidRPr="00117039" w:rsidR="004D6698" w:rsidDel="00EC5C96" w:rsidP="00920B7C" w:rsidRDefault="004D6698" w14:paraId="2B606A39" w14:textId="77777777">
            <w:pPr>
              <w:spacing w:after="0" w:line="276" w:lineRule="auto"/>
              <w:rPr>
                <w:rFonts w:ascii="Times New Roman" w:hAnsi="Times New Roman" w:eastAsia="Calibri" w:cs="Times New Roman"/>
                <w:sz w:val="16"/>
                <w:szCs w:val="16"/>
                <w:lang w:val="en-GB"/>
              </w:rPr>
            </w:pPr>
          </w:p>
        </w:tc>
        <w:tc>
          <w:tcPr>
            <w:tcW w:w="3332" w:type="dxa"/>
            <w:tcMar>
              <w:left w:w="108" w:type="dxa"/>
              <w:right w:w="108" w:type="dxa"/>
            </w:tcMar>
          </w:tcPr>
          <w:p w:rsidRPr="00007288" w:rsidR="004D6698" w:rsidDel="00EC5C96" w:rsidP="00920B7C" w:rsidRDefault="004D6698" w14:paraId="2CD7DA1C"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ACER registration code, Legal Entity Identifier (LEI), Bank Identifier Code (BIC), Energy Identification Code (EIC), Global Location Number (GLN/GS1) or National Identification Code (NIC).</w:t>
            </w:r>
          </w:p>
        </w:tc>
      </w:tr>
      <w:tr w:rsidRPr="005449D7" w:rsidR="00F87EBC" w:rsidDel="00EC5C96" w:rsidTr="68F2BCC5" w14:paraId="02CE027C" w14:textId="77777777">
        <w:trPr>
          <w:trHeight w:val="300"/>
        </w:trPr>
        <w:tc>
          <w:tcPr>
            <w:tcW w:w="567" w:type="dxa"/>
            <w:vAlign w:val="center"/>
          </w:tcPr>
          <w:p w:rsidRPr="00007288" w:rsidR="004D6698" w:rsidDel="00EC5C96" w:rsidP="00920B7C" w:rsidRDefault="004D6698" w14:paraId="2D5942F2"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546A1AC0"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0591139E"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Identification of organisation</w:t>
            </w:r>
          </w:p>
        </w:tc>
        <w:tc>
          <w:tcPr>
            <w:tcW w:w="3332" w:type="dxa"/>
            <w:tcMar>
              <w:left w:w="108" w:type="dxa"/>
              <w:right w:w="108" w:type="dxa"/>
            </w:tcMar>
          </w:tcPr>
          <w:p w:rsidRPr="00117039" w:rsidR="004D6698" w:rsidDel="00EC5C96" w:rsidP="00920B7C" w:rsidRDefault="004D6698" w14:paraId="29AA3C0A"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Code or identification of the organisation based on the types of identification mentioned in the previous field.</w:t>
            </w:r>
          </w:p>
        </w:tc>
      </w:tr>
      <w:tr w:rsidRPr="005449D7" w:rsidR="00F87EBC" w:rsidDel="00EC5C96" w:rsidTr="68F2BCC5" w14:paraId="36DC713A" w14:textId="77777777">
        <w:trPr>
          <w:trHeight w:val="300"/>
        </w:trPr>
        <w:tc>
          <w:tcPr>
            <w:tcW w:w="567" w:type="dxa"/>
            <w:vAlign w:val="center"/>
          </w:tcPr>
          <w:p w:rsidRPr="00117039" w:rsidR="004D6698" w:rsidDel="00EC5C96" w:rsidP="00920B7C" w:rsidRDefault="004D6698" w14:paraId="34420106"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632E22F0"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7BFF4745"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Website</w:t>
            </w:r>
          </w:p>
        </w:tc>
        <w:tc>
          <w:tcPr>
            <w:tcW w:w="3332" w:type="dxa"/>
            <w:tcMar>
              <w:left w:w="108" w:type="dxa"/>
              <w:right w:w="108" w:type="dxa"/>
            </w:tcMar>
          </w:tcPr>
          <w:p w:rsidRPr="00117039" w:rsidR="004D6698" w:rsidDel="00EC5C96" w:rsidP="00920B7C" w:rsidRDefault="004D6698" w14:paraId="0B5E2C76"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 xml:space="preserve">Website of </w:t>
            </w:r>
            <w:r w:rsidRPr="00117039">
              <w:rPr>
                <w:rFonts w:ascii="Times New Roman" w:hAnsi="Times New Roman" w:eastAsia="Calibri" w:cs="Times New Roman"/>
                <w:sz w:val="16"/>
                <w:szCs w:val="16"/>
                <w:lang w:val="en-GB"/>
              </w:rPr>
              <w:t xml:space="preserve">the </w:t>
            </w:r>
            <w:r w:rsidRPr="00117039" w:rsidDel="00EC5C96">
              <w:rPr>
                <w:rFonts w:ascii="Times New Roman" w:hAnsi="Times New Roman" w:eastAsia="Calibri" w:cs="Times New Roman"/>
                <w:sz w:val="16"/>
                <w:szCs w:val="16"/>
                <w:lang w:val="en-GB"/>
              </w:rPr>
              <w:t>common access point</w:t>
            </w:r>
            <w:r w:rsidRPr="00117039">
              <w:rPr>
                <w:rFonts w:ascii="Times New Roman" w:hAnsi="Times New Roman" w:eastAsia="Calibri" w:cs="Times New Roman"/>
                <w:sz w:val="16"/>
                <w:szCs w:val="16"/>
                <w:lang w:val="en-GB"/>
              </w:rPr>
              <w:t>.</w:t>
            </w:r>
          </w:p>
        </w:tc>
      </w:tr>
      <w:tr w:rsidRPr="005449D7" w:rsidR="00F87EBC" w:rsidDel="00EC5C96" w:rsidTr="68F2BCC5" w14:paraId="3921C8E6" w14:textId="77777777">
        <w:trPr>
          <w:trHeight w:val="300"/>
        </w:trPr>
        <w:tc>
          <w:tcPr>
            <w:tcW w:w="567" w:type="dxa"/>
            <w:vAlign w:val="center"/>
          </w:tcPr>
          <w:p w:rsidRPr="00117039" w:rsidR="004D6698" w:rsidDel="00EC5C96" w:rsidP="00920B7C" w:rsidRDefault="004D6698" w14:paraId="41F0870D"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4379D46A"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33D6C66B"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Onboarding for service providers for test environment</w:t>
            </w:r>
          </w:p>
        </w:tc>
        <w:tc>
          <w:tcPr>
            <w:tcW w:w="3332" w:type="dxa"/>
            <w:tcMar>
              <w:left w:w="108" w:type="dxa"/>
              <w:right w:w="108" w:type="dxa"/>
            </w:tcMar>
          </w:tcPr>
          <w:p w:rsidRPr="00117039" w:rsidR="004D6698" w:rsidDel="00EC5C96" w:rsidP="00920B7C" w:rsidRDefault="004D6698" w14:paraId="5186BD87"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Description for how to onboard as a service provider</w:t>
            </w:r>
            <w:r w:rsidRPr="00117039">
              <w:rPr>
                <w:rFonts w:ascii="Times New Roman" w:hAnsi="Times New Roman" w:eastAsia="Calibri" w:cs="Times New Roman"/>
                <w:sz w:val="16"/>
                <w:szCs w:val="16"/>
                <w:lang w:val="en-GB"/>
              </w:rPr>
              <w:t>.</w:t>
            </w:r>
          </w:p>
        </w:tc>
      </w:tr>
      <w:tr w:rsidRPr="005449D7" w:rsidR="00F87EBC" w:rsidDel="00EC5C96" w:rsidTr="68F2BCC5" w14:paraId="0D5F397C" w14:textId="77777777">
        <w:trPr>
          <w:trHeight w:val="300"/>
        </w:trPr>
        <w:tc>
          <w:tcPr>
            <w:tcW w:w="567" w:type="dxa"/>
            <w:vAlign w:val="center"/>
          </w:tcPr>
          <w:p w:rsidRPr="00117039" w:rsidR="004D6698" w:rsidDel="00EC5C96" w:rsidP="00920B7C" w:rsidRDefault="004D6698" w14:paraId="6024E5C3"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028F4B40"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4E468ED2"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Onboarding for service providers for production environment</w:t>
            </w:r>
          </w:p>
        </w:tc>
        <w:tc>
          <w:tcPr>
            <w:tcW w:w="3332" w:type="dxa"/>
            <w:tcMar>
              <w:left w:w="108" w:type="dxa"/>
              <w:right w:w="108" w:type="dxa"/>
            </w:tcMar>
          </w:tcPr>
          <w:p w:rsidRPr="00117039" w:rsidR="004D6698" w:rsidDel="00EC5C96" w:rsidP="00920B7C" w:rsidRDefault="004D6698" w14:paraId="03E1ED74"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Instructions for service providers to onboard to the production environment for the flexibility information system.</w:t>
            </w:r>
          </w:p>
        </w:tc>
      </w:tr>
      <w:tr w:rsidRPr="005449D7" w:rsidR="00F87EBC" w:rsidDel="00EC5C96" w:rsidTr="68F2BCC5" w14:paraId="7408EA94" w14:textId="77777777">
        <w:trPr>
          <w:trHeight w:val="300"/>
        </w:trPr>
        <w:tc>
          <w:tcPr>
            <w:tcW w:w="567" w:type="dxa"/>
            <w:vAlign w:val="center"/>
          </w:tcPr>
          <w:p w:rsidRPr="00117039" w:rsidR="004D6698" w:rsidDel="00EC5C96" w:rsidP="00920B7C" w:rsidRDefault="004D6698" w14:paraId="192D0252"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6EBEC712"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27E80217" w14:textId="005948B8">
            <w:pPr>
              <w:spacing w:after="0" w:line="276" w:lineRule="auto"/>
              <w:rPr>
                <w:rFonts w:ascii="Times New Roman" w:hAnsi="Times New Roman" w:eastAsia="Calibri" w:cs="Times New Roman"/>
                <w:sz w:val="16"/>
                <w:szCs w:val="16"/>
                <w:lang w:val="en-GB"/>
              </w:rPr>
            </w:pPr>
            <w:r w:rsidRPr="4434FA4B">
              <w:rPr>
                <w:rFonts w:ascii="Times New Roman" w:hAnsi="Times New Roman" w:eastAsia="Calibri" w:cs="Times New Roman"/>
                <w:sz w:val="16"/>
                <w:szCs w:val="16"/>
                <w:lang w:val="en-GB"/>
              </w:rPr>
              <w:t>Data exchange standard(s)</w:t>
            </w:r>
            <w:ins w:author="Paul de Wit" w:date="2025-10-28T23:13:00Z" w:id="274">
              <w:r w:rsidRPr="4434FA4B" w:rsidR="4049A1E3">
                <w:rPr>
                  <w:rFonts w:ascii="Times New Roman" w:hAnsi="Times New Roman" w:eastAsia="Calibri" w:cs="Times New Roman"/>
                  <w:sz w:val="16"/>
                  <w:szCs w:val="16"/>
                  <w:lang w:val="en-GB"/>
                </w:rPr>
                <w:t xml:space="preserve"> for the interaction with relevant market parties and systems.</w:t>
              </w:r>
            </w:ins>
          </w:p>
        </w:tc>
        <w:tc>
          <w:tcPr>
            <w:tcW w:w="3332" w:type="dxa"/>
            <w:tcMar>
              <w:left w:w="108" w:type="dxa"/>
              <w:right w:w="108" w:type="dxa"/>
            </w:tcMar>
          </w:tcPr>
          <w:p w:rsidRPr="00117039" w:rsidR="004D6698" w:rsidDel="00EC5C96" w:rsidP="00920B7C" w:rsidRDefault="004D6698" w14:paraId="0AA4EC46" w14:textId="6D87870E">
            <w:pPr>
              <w:spacing w:after="0" w:line="276" w:lineRule="auto"/>
              <w:rPr>
                <w:rFonts w:ascii="Times New Roman" w:hAnsi="Times New Roman" w:eastAsia="Calibri" w:cs="Times New Roman"/>
                <w:sz w:val="16"/>
                <w:szCs w:val="16"/>
                <w:lang w:val="en-GB"/>
              </w:rPr>
            </w:pPr>
            <w:r w:rsidRPr="68F2BCC5">
              <w:rPr>
                <w:rFonts w:ascii="Times New Roman" w:hAnsi="Times New Roman" w:eastAsia="Calibri" w:cs="Times New Roman"/>
                <w:sz w:val="16"/>
                <w:szCs w:val="16"/>
                <w:lang w:val="en-GB"/>
              </w:rPr>
              <w:t xml:space="preserve">List of data exchange standard(s) </w:t>
            </w:r>
            <w:ins w:author="Paul de Wit" w:date="2025-11-01T13:36:00Z" w:id="275">
              <w:r w:rsidRPr="68F2BCC5" w:rsidR="7657CA65">
                <w:rPr>
                  <w:rFonts w:ascii="Times New Roman" w:hAnsi="Times New Roman" w:eastAsia="Calibri" w:cs="Times New Roman"/>
                  <w:sz w:val="16"/>
                  <w:szCs w:val="16"/>
                  <w:lang w:val="en-GB"/>
                </w:rPr>
                <w:t>for the interaction with relevant market parties and systems.</w:t>
              </w:r>
            </w:ins>
          </w:p>
        </w:tc>
      </w:tr>
      <w:tr w:rsidRPr="005449D7" w:rsidR="000024C6" w:rsidDel="00EC5C96" w:rsidTr="68F2BCC5" w14:paraId="04399DA2" w14:textId="77777777">
        <w:trPr>
          <w:trHeight w:val="300"/>
        </w:trPr>
        <w:tc>
          <w:tcPr>
            <w:tcW w:w="567" w:type="dxa"/>
            <w:tcMar>
              <w:left w:w="108" w:type="dxa"/>
              <w:right w:w="108" w:type="dxa"/>
            </w:tcMar>
          </w:tcPr>
          <w:p w:rsidRPr="00117039" w:rsidR="004D6698" w:rsidDel="00EC5C96" w:rsidP="00920B7C" w:rsidRDefault="004D6698" w14:paraId="151C35F7" w14:textId="77777777">
            <w:pPr>
              <w:spacing w:after="0" w:line="276" w:lineRule="auto"/>
              <w:jc w:val="center"/>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2</w:t>
            </w:r>
          </w:p>
        </w:tc>
        <w:tc>
          <w:tcPr>
            <w:tcW w:w="2835" w:type="dxa"/>
            <w:vMerge w:val="restart"/>
            <w:tcMar>
              <w:left w:w="108" w:type="dxa"/>
              <w:right w:w="108" w:type="dxa"/>
            </w:tcMar>
          </w:tcPr>
          <w:p w:rsidRPr="00117039" w:rsidR="004D6698" w:rsidDel="00EC5C96" w:rsidP="00920B7C" w:rsidRDefault="004D6698" w14:paraId="764F047E" w14:textId="77777777">
            <w:pPr>
              <w:spacing w:after="0" w:line="276" w:lineRule="auto"/>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CU module administrator(s) </w:t>
            </w:r>
          </w:p>
        </w:tc>
        <w:tc>
          <w:tcPr>
            <w:tcW w:w="2410" w:type="dxa"/>
            <w:tcMar>
              <w:left w:w="108" w:type="dxa"/>
              <w:right w:w="108" w:type="dxa"/>
            </w:tcMar>
          </w:tcPr>
          <w:p w:rsidRPr="00117039" w:rsidR="004D6698" w:rsidDel="00EC5C96" w:rsidP="00920B7C" w:rsidRDefault="004D6698" w14:paraId="506C45B7"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Name</w:t>
            </w:r>
          </w:p>
        </w:tc>
        <w:tc>
          <w:tcPr>
            <w:tcW w:w="3332" w:type="dxa"/>
            <w:tcMar>
              <w:left w:w="108" w:type="dxa"/>
              <w:right w:w="108" w:type="dxa"/>
            </w:tcMar>
          </w:tcPr>
          <w:p w:rsidRPr="00117039" w:rsidR="004D6698" w:rsidDel="00EC5C96" w:rsidP="00920B7C" w:rsidRDefault="004D6698" w14:paraId="64BB65B4"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 xml:space="preserve">Name of the organisation responsible for </w:t>
            </w:r>
            <w:r w:rsidRPr="00117039">
              <w:rPr>
                <w:rFonts w:ascii="Times New Roman" w:hAnsi="Times New Roman" w:eastAsia="Calibri" w:cs="Times New Roman"/>
                <w:sz w:val="16"/>
                <w:szCs w:val="16"/>
                <w:lang w:val="en-GB"/>
              </w:rPr>
              <w:t>a</w:t>
            </w:r>
            <w:r w:rsidRPr="00117039" w:rsidDel="008A0DD3">
              <w:rPr>
                <w:rFonts w:ascii="Times New Roman" w:hAnsi="Times New Roman" w:eastAsia="Calibri" w:cs="Times New Roman"/>
                <w:sz w:val="16"/>
                <w:szCs w:val="16"/>
                <w:lang w:val="en-GB"/>
              </w:rPr>
              <w:t xml:space="preserve"> </w:t>
            </w:r>
            <w:r w:rsidRPr="00117039" w:rsidDel="00EC5C96">
              <w:rPr>
                <w:rFonts w:ascii="Times New Roman" w:hAnsi="Times New Roman" w:eastAsia="Calibri" w:cs="Times New Roman"/>
                <w:sz w:val="16"/>
                <w:szCs w:val="16"/>
                <w:lang w:val="en-GB"/>
              </w:rPr>
              <w:t>CU module</w:t>
            </w:r>
            <w:r w:rsidRPr="00117039">
              <w:rPr>
                <w:rFonts w:ascii="Times New Roman" w:hAnsi="Times New Roman" w:eastAsia="Calibri" w:cs="Times New Roman"/>
                <w:sz w:val="16"/>
                <w:szCs w:val="16"/>
                <w:lang w:val="en-GB"/>
              </w:rPr>
              <w:t>.</w:t>
            </w:r>
          </w:p>
        </w:tc>
      </w:tr>
      <w:tr w:rsidRPr="005449D7" w:rsidR="00F87EBC" w:rsidDel="00EC5C96" w:rsidTr="68F2BCC5" w14:paraId="3E3E2CDB" w14:textId="77777777">
        <w:trPr>
          <w:trHeight w:val="300"/>
        </w:trPr>
        <w:tc>
          <w:tcPr>
            <w:tcW w:w="567" w:type="dxa"/>
            <w:vAlign w:val="center"/>
          </w:tcPr>
          <w:p w:rsidRPr="00117039" w:rsidR="004D6698" w:rsidDel="00EC5C96" w:rsidP="00920B7C" w:rsidRDefault="004D6698" w14:paraId="31611144"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73E02721"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794A1D7D"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Type of identification</w:t>
            </w:r>
          </w:p>
        </w:tc>
        <w:tc>
          <w:tcPr>
            <w:tcW w:w="3332" w:type="dxa"/>
            <w:tcMar>
              <w:left w:w="108" w:type="dxa"/>
              <w:right w:w="108" w:type="dxa"/>
            </w:tcMar>
          </w:tcPr>
          <w:p w:rsidRPr="00117039" w:rsidR="004D6698" w:rsidDel="00EC5C96" w:rsidP="00920B7C" w:rsidRDefault="004D6698" w14:paraId="2B5A3208"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ACER registration code, Legal Entity Identifier (LEI), Bank Identifier Code (BIC), Energy Identification Code (EIC), Global Location Number (GLN/GS1) or National Identification Code (NIC).</w:t>
            </w:r>
          </w:p>
        </w:tc>
      </w:tr>
      <w:tr w:rsidRPr="005449D7" w:rsidR="00F87EBC" w:rsidDel="00EC5C96" w:rsidTr="68F2BCC5" w14:paraId="7B86D211" w14:textId="77777777">
        <w:trPr>
          <w:trHeight w:val="300"/>
        </w:trPr>
        <w:tc>
          <w:tcPr>
            <w:tcW w:w="567" w:type="dxa"/>
            <w:vAlign w:val="center"/>
          </w:tcPr>
          <w:p w:rsidRPr="00117039" w:rsidR="004D6698" w:rsidDel="00EC5C96" w:rsidP="00920B7C" w:rsidRDefault="004D6698" w14:paraId="724BA020"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5A4AF245"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083D2AA5" w14:textId="63CF65D6">
            <w:pPr>
              <w:spacing w:after="0" w:line="276" w:lineRule="auto"/>
              <w:rPr>
                <w:rFonts w:ascii="Times New Roman" w:hAnsi="Times New Roman" w:eastAsia="Calibri" w:cs="Times New Roman"/>
                <w:sz w:val="16"/>
                <w:szCs w:val="16"/>
                <w:lang w:val="en-GB"/>
              </w:rPr>
            </w:pPr>
            <w:commentRangeStart w:id="276"/>
            <w:commentRangeStart w:id="277"/>
            <w:r w:rsidRPr="00117039" w:rsidDel="00EC5C96">
              <w:rPr>
                <w:rFonts w:ascii="Times New Roman" w:hAnsi="Times New Roman" w:eastAsia="Calibri" w:cs="Times New Roman"/>
                <w:sz w:val="16"/>
                <w:szCs w:val="16"/>
                <w:lang w:val="en-GB"/>
              </w:rPr>
              <w:t>Identification of organisation</w:t>
            </w:r>
            <w:commentRangeEnd w:id="276"/>
            <w:r w:rsidRPr="00117039" w:rsidR="006B4D6F">
              <w:rPr>
                <w:rStyle w:val="CommentReference"/>
                <w:rFonts w:ascii="Times New Roman" w:hAnsi="Times New Roman" w:eastAsia="Calibri" w:cs="Times New Roman"/>
                <w:lang w:val="en-GB"/>
              </w:rPr>
              <w:commentReference w:id="276"/>
            </w:r>
            <w:commentRangeEnd w:id="277"/>
            <w:r w:rsidRPr="00117039">
              <w:rPr>
                <w:rStyle w:val="CommentReference"/>
                <w:rFonts w:ascii="Times New Roman" w:hAnsi="Times New Roman" w:eastAsia="Calibri" w:cs="Times New Roman"/>
                <w:lang w:val="en-GB"/>
              </w:rPr>
              <w:commentReference w:id="277"/>
            </w:r>
          </w:p>
        </w:tc>
        <w:tc>
          <w:tcPr>
            <w:tcW w:w="3332" w:type="dxa"/>
            <w:tcMar>
              <w:left w:w="108" w:type="dxa"/>
              <w:right w:w="108" w:type="dxa"/>
            </w:tcMar>
          </w:tcPr>
          <w:p w:rsidRPr="00117039" w:rsidR="004D6698" w:rsidDel="00EC5C96" w:rsidP="00920B7C" w:rsidRDefault="004D6698" w14:paraId="2D99ACCC"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Code or identification of the organisation based on the types of identification mentioned in the previous field.</w:t>
            </w:r>
          </w:p>
        </w:tc>
      </w:tr>
      <w:tr w:rsidRPr="005449D7" w:rsidR="00F87EBC" w:rsidDel="00EC5C96" w:rsidTr="68F2BCC5" w14:paraId="05FEBE89" w14:textId="77777777">
        <w:trPr>
          <w:trHeight w:val="300"/>
        </w:trPr>
        <w:tc>
          <w:tcPr>
            <w:tcW w:w="567" w:type="dxa"/>
            <w:vAlign w:val="center"/>
          </w:tcPr>
          <w:p w:rsidRPr="00117039" w:rsidR="004D6698" w:rsidDel="00EC5C96" w:rsidP="00920B7C" w:rsidRDefault="004D6698" w14:paraId="7E35CCB5"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70FB49BE"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7348DFF4"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Website</w:t>
            </w:r>
          </w:p>
        </w:tc>
        <w:tc>
          <w:tcPr>
            <w:tcW w:w="3332" w:type="dxa"/>
            <w:tcMar>
              <w:left w:w="108" w:type="dxa"/>
              <w:right w:w="108" w:type="dxa"/>
            </w:tcMar>
          </w:tcPr>
          <w:p w:rsidRPr="00117039" w:rsidR="004D6698" w:rsidDel="00EC5C96" w:rsidP="00920B7C" w:rsidRDefault="004D6698" w14:paraId="4DC47D10"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 xml:space="preserve">Website of CU module </w:t>
            </w:r>
            <w:r w:rsidRPr="00117039">
              <w:rPr>
                <w:rFonts w:ascii="Times New Roman" w:hAnsi="Times New Roman" w:eastAsia="Calibri" w:cs="Times New Roman"/>
                <w:sz w:val="16"/>
                <w:szCs w:val="16"/>
                <w:lang w:val="en-GB"/>
              </w:rPr>
              <w:t>administrator.</w:t>
            </w:r>
          </w:p>
        </w:tc>
      </w:tr>
      <w:tr w:rsidRPr="005449D7" w:rsidR="00F87EBC" w:rsidDel="00EC5C96" w:rsidTr="68F2BCC5" w14:paraId="0B1F0C4C" w14:textId="77777777">
        <w:trPr>
          <w:trHeight w:val="300"/>
        </w:trPr>
        <w:tc>
          <w:tcPr>
            <w:tcW w:w="567" w:type="dxa"/>
            <w:vAlign w:val="center"/>
          </w:tcPr>
          <w:p w:rsidRPr="00117039" w:rsidR="004D6698" w:rsidDel="00EC5C96" w:rsidP="00920B7C" w:rsidRDefault="004D6698" w14:paraId="18E03A94"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6D340B11"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00997A13" w14:textId="77777777">
            <w:pPr>
              <w:spacing w:after="0" w:line="276" w:lineRule="auto"/>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A</w:t>
            </w:r>
            <w:r w:rsidRPr="00117039" w:rsidDel="00EC5C96">
              <w:rPr>
                <w:rFonts w:ascii="Times New Roman" w:hAnsi="Times New Roman" w:eastAsia="Calibri" w:cs="Times New Roman"/>
                <w:sz w:val="16"/>
                <w:szCs w:val="16"/>
                <w:lang w:val="en-GB"/>
              </w:rPr>
              <w:t>rea(s)</w:t>
            </w:r>
          </w:p>
        </w:tc>
        <w:tc>
          <w:tcPr>
            <w:tcW w:w="3332" w:type="dxa"/>
            <w:tcMar>
              <w:left w:w="108" w:type="dxa"/>
              <w:right w:w="108" w:type="dxa"/>
            </w:tcMar>
          </w:tcPr>
          <w:p w:rsidRPr="00117039" w:rsidR="004D6698" w:rsidDel="00EC5C96" w:rsidP="00920B7C" w:rsidRDefault="004D6698" w14:paraId="1AECD7C9" w14:textId="77777777">
            <w:pPr>
              <w:spacing w:after="0" w:line="276" w:lineRule="auto"/>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The area(s) defines the region(s) or grid area(s) over which the respective CU module administrator assumes operational responsibility. </w:t>
            </w:r>
          </w:p>
        </w:tc>
      </w:tr>
      <w:tr w:rsidRPr="005449D7" w:rsidR="00F87EBC" w:rsidDel="00EC5C96" w:rsidTr="68F2BCC5" w14:paraId="09347053" w14:textId="77777777">
        <w:trPr>
          <w:trHeight w:val="300"/>
        </w:trPr>
        <w:tc>
          <w:tcPr>
            <w:tcW w:w="567" w:type="dxa"/>
            <w:vAlign w:val="center"/>
          </w:tcPr>
          <w:p w:rsidRPr="00117039" w:rsidR="004D6698" w:rsidDel="00EC5C96" w:rsidP="00920B7C" w:rsidRDefault="004D6698" w14:paraId="41276928"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1FFA05CD"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55BD5899" w14:textId="77777777">
            <w:pPr>
              <w:spacing w:after="0" w:line="276" w:lineRule="auto"/>
              <w:rPr>
                <w:rFonts w:ascii="Times New Roman" w:hAnsi="Times New Roman" w:eastAsia="Calibri" w:cs="Times New Roman"/>
                <w:sz w:val="16"/>
                <w:szCs w:val="16"/>
                <w:highlight w:val="yellow"/>
                <w:lang w:val="en-GB"/>
              </w:rPr>
            </w:pPr>
            <w:r w:rsidRPr="00117039" w:rsidDel="00EC5C96">
              <w:rPr>
                <w:rFonts w:ascii="Times New Roman" w:hAnsi="Times New Roman" w:eastAsia="Calibri" w:cs="Times New Roman"/>
                <w:sz w:val="16"/>
                <w:szCs w:val="16"/>
                <w:highlight w:val="yellow"/>
                <w:lang w:val="en-GB"/>
              </w:rPr>
              <w:t>Onboarding for test environment</w:t>
            </w:r>
          </w:p>
        </w:tc>
        <w:tc>
          <w:tcPr>
            <w:tcW w:w="3332" w:type="dxa"/>
            <w:tcMar>
              <w:left w:w="108" w:type="dxa"/>
              <w:right w:w="108" w:type="dxa"/>
            </w:tcMar>
          </w:tcPr>
          <w:p w:rsidRPr="00117039" w:rsidR="004D6698" w:rsidDel="00EC5C96" w:rsidP="00920B7C" w:rsidRDefault="004D6698" w14:paraId="5BFCB83A" w14:textId="46356A01">
            <w:pPr>
              <w:spacing w:after="0" w:line="276" w:lineRule="auto"/>
              <w:rPr>
                <w:rFonts w:ascii="Times New Roman" w:hAnsi="Times New Roman" w:eastAsia="Calibri" w:cs="Times New Roman"/>
                <w:sz w:val="16"/>
                <w:szCs w:val="16"/>
                <w:highlight w:val="yellow"/>
                <w:lang w:val="en-GB"/>
              </w:rPr>
            </w:pPr>
            <w:r w:rsidRPr="00117039" w:rsidDel="00EC5C96">
              <w:rPr>
                <w:rFonts w:ascii="Times New Roman" w:hAnsi="Times New Roman" w:eastAsia="Calibri" w:cs="Times New Roman"/>
                <w:sz w:val="16"/>
                <w:szCs w:val="16"/>
                <w:highlight w:val="yellow"/>
                <w:lang w:val="en-GB"/>
              </w:rPr>
              <w:t xml:space="preserve">Description of how to onboard to a test environment for the </w:t>
            </w:r>
            <w:ins w:author="Paul de Wit" w:date="2025-11-03T08:58:00Z" w:id="278">
              <w:r w:rsidRPr="0D16294D" w:rsidR="12D87949">
                <w:rPr>
                  <w:rFonts w:ascii="Times New Roman" w:hAnsi="Times New Roman" w:eastAsia="Calibri" w:cs="Times New Roman"/>
                  <w:sz w:val="16"/>
                  <w:szCs w:val="16"/>
                  <w:highlight w:val="yellow"/>
                  <w:lang w:val="en-GB"/>
                </w:rPr>
                <w:t>e</w:t>
              </w:r>
            </w:ins>
            <w:ins w:author="Paul de Wit" w:date="2025-11-03T08:59:00Z" w:id="279">
              <w:r w:rsidRPr="0D16294D" w:rsidR="111998AB">
                <w:rPr>
                  <w:rFonts w:ascii="Times New Roman" w:hAnsi="Times New Roman" w:eastAsia="Calibri" w:cs="Times New Roman"/>
                  <w:sz w:val="16"/>
                  <w:szCs w:val="16"/>
                  <w:highlight w:val="yellow"/>
                  <w:lang w:val="en-GB"/>
                </w:rPr>
                <w:t>ligible</w:t>
              </w:r>
            </w:ins>
            <w:ins w:author="Paul de Wit" w:date="2025-11-03T08:58:00Z" w:id="280">
              <w:r w:rsidRPr="521D6DD5" w:rsidR="12D87949">
                <w:rPr>
                  <w:rFonts w:ascii="Times New Roman" w:hAnsi="Times New Roman" w:eastAsia="Calibri" w:cs="Times New Roman"/>
                  <w:sz w:val="16"/>
                  <w:szCs w:val="16"/>
                  <w:highlight w:val="yellow"/>
                  <w:lang w:val="en-GB"/>
                </w:rPr>
                <w:t xml:space="preserve"> parties. </w:t>
              </w:r>
            </w:ins>
            <w:del w:author="Paul de Wit" w:date="2025-11-03T08:58:00Z" w:id="281">
              <w:r w:rsidRPr="00117039" w:rsidDel="00EC5C96">
                <w:rPr>
                  <w:rFonts w:ascii="Times New Roman" w:hAnsi="Times New Roman" w:eastAsia="Calibri" w:cs="Times New Roman"/>
                  <w:sz w:val="16"/>
                  <w:szCs w:val="16"/>
                  <w:highlight w:val="yellow"/>
                  <w:lang w:val="en-GB"/>
                </w:rPr>
                <w:delText>CU module as a service provider</w:delText>
              </w:r>
            </w:del>
            <w:r w:rsidRPr="00117039" w:rsidDel="00EC5C96">
              <w:rPr>
                <w:rFonts w:ascii="Times New Roman" w:hAnsi="Times New Roman" w:eastAsia="Calibri" w:cs="Times New Roman"/>
                <w:sz w:val="16"/>
                <w:szCs w:val="16"/>
                <w:highlight w:val="yellow"/>
                <w:lang w:val="en-GB"/>
              </w:rPr>
              <w:t>.</w:t>
            </w:r>
            <w:commentRangeStart w:id="282"/>
            <w:commentRangeStart w:id="283"/>
            <w:commentRangeEnd w:id="282"/>
            <w:r w:rsidRPr="00117039" w:rsidR="008E5181">
              <w:rPr>
                <w:rStyle w:val="CommentReference"/>
                <w:rFonts w:ascii="Times New Roman" w:hAnsi="Times New Roman" w:eastAsia="Calibri" w:cs="Times New Roman"/>
                <w:highlight w:val="yellow"/>
                <w:lang w:val="en-GB"/>
              </w:rPr>
              <w:commentReference w:id="282"/>
            </w:r>
            <w:commentRangeEnd w:id="283"/>
            <w:r w:rsidRPr="00117039">
              <w:rPr>
                <w:rStyle w:val="CommentReference"/>
                <w:rFonts w:ascii="Times New Roman" w:hAnsi="Times New Roman" w:eastAsia="Calibri" w:cs="Times New Roman"/>
                <w:highlight w:val="yellow"/>
                <w:lang w:val="en-GB"/>
              </w:rPr>
              <w:commentReference w:id="283"/>
            </w:r>
          </w:p>
        </w:tc>
      </w:tr>
      <w:tr w:rsidRPr="005449D7" w:rsidR="00F87EBC" w:rsidDel="00EC5C96" w:rsidTr="68F2BCC5" w14:paraId="5E5D6AF7" w14:textId="77777777">
        <w:trPr>
          <w:trHeight w:val="300"/>
        </w:trPr>
        <w:tc>
          <w:tcPr>
            <w:tcW w:w="567" w:type="dxa"/>
            <w:vAlign w:val="center"/>
          </w:tcPr>
          <w:p w:rsidRPr="00117039" w:rsidR="004D6698" w:rsidDel="00EC5C96" w:rsidP="00920B7C" w:rsidRDefault="004D6698" w14:paraId="3BC5DF2B"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310F453F"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31E04673"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Onboarding for production environment</w:t>
            </w:r>
          </w:p>
        </w:tc>
        <w:tc>
          <w:tcPr>
            <w:tcW w:w="3332" w:type="dxa"/>
            <w:tcMar>
              <w:left w:w="108" w:type="dxa"/>
              <w:right w:w="108" w:type="dxa"/>
            </w:tcMar>
          </w:tcPr>
          <w:p w:rsidRPr="00117039" w:rsidR="004D6698" w:rsidDel="00EC5C96" w:rsidP="00920B7C" w:rsidRDefault="004D6698" w14:paraId="03FB64FA" w14:textId="2A8E1DC1">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Description of how to onboard to the product</w:t>
            </w:r>
            <w:ins w:author="Carmen Garcia Montero" w:date="2025-11-03T10:15:00Z" w:id="284">
              <w:r w:rsidR="00414FD8">
                <w:rPr>
                  <w:rFonts w:ascii="Times New Roman" w:hAnsi="Times New Roman" w:eastAsia="Calibri" w:cs="Times New Roman"/>
                  <w:sz w:val="16"/>
                  <w:szCs w:val="16"/>
                  <w:lang w:val="en-GB"/>
                </w:rPr>
                <w:t>ion</w:t>
              </w:r>
            </w:ins>
            <w:del w:author="Carmen Garcia Montero" w:date="2025-11-03T10:15:00Z" w:id="285">
              <w:r w:rsidRPr="00117039" w:rsidDel="00414FD8">
                <w:rPr>
                  <w:rFonts w:ascii="Times New Roman" w:hAnsi="Times New Roman" w:eastAsia="Calibri" w:cs="Times New Roman"/>
                  <w:sz w:val="16"/>
                  <w:szCs w:val="16"/>
                  <w:lang w:val="en-GB"/>
                </w:rPr>
                <w:delText>ive</w:delText>
              </w:r>
            </w:del>
            <w:r w:rsidRPr="00117039" w:rsidDel="00EC5C96">
              <w:rPr>
                <w:rFonts w:ascii="Times New Roman" w:hAnsi="Times New Roman" w:eastAsia="Calibri" w:cs="Times New Roman"/>
                <w:sz w:val="16"/>
                <w:szCs w:val="16"/>
                <w:lang w:val="en-GB"/>
              </w:rPr>
              <w:t xml:space="preserve"> environment </w:t>
            </w:r>
            <w:del w:author="Carmen Garcia Montero" w:date="2025-11-03T10:16:00Z" w:id="286">
              <w:r w:rsidRPr="00117039" w:rsidDel="00D53BFB">
                <w:rPr>
                  <w:rFonts w:ascii="Times New Roman" w:hAnsi="Times New Roman" w:eastAsia="Calibri" w:cs="Times New Roman"/>
                  <w:sz w:val="16"/>
                  <w:szCs w:val="16"/>
                  <w:lang w:val="en-GB"/>
                </w:rPr>
                <w:delText>as a service provider.</w:delText>
              </w:r>
            </w:del>
            <w:ins w:author="Carmen Garcia Montero" w:date="2025-11-03T10:16:00Z" w:id="287">
              <w:r w:rsidR="00D53BFB">
                <w:rPr>
                  <w:rFonts w:ascii="Times New Roman" w:hAnsi="Times New Roman" w:eastAsia="Calibri" w:cs="Times New Roman"/>
                  <w:sz w:val="16"/>
                  <w:szCs w:val="16"/>
                  <w:lang w:val="en-GB"/>
                </w:rPr>
                <w:t>for the entitled part</w:t>
              </w:r>
            </w:ins>
            <w:ins w:author="Carmen Garcia Montero" w:date="2025-11-03T10:20:00Z" w:id="288">
              <w:r w:rsidR="00DC6FBF">
                <w:rPr>
                  <w:rFonts w:ascii="Times New Roman" w:hAnsi="Times New Roman" w:eastAsia="Calibri" w:cs="Times New Roman"/>
                  <w:sz w:val="16"/>
                  <w:szCs w:val="16"/>
                  <w:lang w:val="en-GB"/>
                </w:rPr>
                <w:t>ies</w:t>
              </w:r>
            </w:ins>
            <w:ins w:author="Carmen Garcia Montero" w:date="2025-11-03T10:16:00Z" w:id="289">
              <w:r w:rsidR="00C543A7">
                <w:rPr>
                  <w:rFonts w:ascii="Times New Roman" w:hAnsi="Times New Roman" w:eastAsia="Calibri" w:cs="Times New Roman"/>
                  <w:sz w:val="16"/>
                  <w:szCs w:val="16"/>
                  <w:lang w:val="en-GB"/>
                </w:rPr>
                <w:t>.</w:t>
              </w:r>
            </w:ins>
          </w:p>
        </w:tc>
      </w:tr>
      <w:tr w:rsidRPr="005449D7" w:rsidR="00F87EBC" w:rsidDel="00EC5C96" w:rsidTr="68F2BCC5" w14:paraId="0F424381" w14:textId="77777777">
        <w:trPr>
          <w:trHeight w:val="300"/>
        </w:trPr>
        <w:tc>
          <w:tcPr>
            <w:tcW w:w="567" w:type="dxa"/>
            <w:vAlign w:val="center"/>
          </w:tcPr>
          <w:p w:rsidRPr="00117039" w:rsidR="004D6698" w:rsidDel="00EC5C96" w:rsidP="00920B7C" w:rsidRDefault="004D6698" w14:paraId="40DD5CA6"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07381AC2"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0E673EC6"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Data exchange standard(s)</w:t>
            </w:r>
          </w:p>
        </w:tc>
        <w:tc>
          <w:tcPr>
            <w:tcW w:w="3332" w:type="dxa"/>
            <w:tcMar>
              <w:left w:w="108" w:type="dxa"/>
              <w:right w:w="108" w:type="dxa"/>
            </w:tcMar>
          </w:tcPr>
          <w:p w:rsidRPr="00117039" w:rsidR="004D6698" w:rsidDel="00EC5C96" w:rsidP="00920B7C" w:rsidRDefault="004D6698" w14:paraId="29DFF18C"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 xml:space="preserve">List of data exchange standard(s) for the interaction with </w:t>
            </w:r>
            <w:r w:rsidRPr="00117039">
              <w:rPr>
                <w:rFonts w:ascii="Times New Roman" w:hAnsi="Times New Roman" w:eastAsia="Calibri" w:cs="Times New Roman"/>
                <w:sz w:val="16"/>
                <w:szCs w:val="16"/>
                <w:lang w:val="en-GB"/>
              </w:rPr>
              <w:t>relevant market parties and systems</w:t>
            </w:r>
            <w:r w:rsidRPr="00117039" w:rsidDel="00EC5C96">
              <w:rPr>
                <w:rFonts w:ascii="Times New Roman" w:hAnsi="Times New Roman" w:eastAsia="Calibri" w:cs="Times New Roman"/>
                <w:sz w:val="16"/>
                <w:szCs w:val="16"/>
                <w:lang w:val="en-GB"/>
              </w:rPr>
              <w:t>.</w:t>
            </w:r>
          </w:p>
        </w:tc>
      </w:tr>
      <w:tr w:rsidRPr="005449D7" w:rsidR="000024C6" w:rsidDel="00EC5C96" w:rsidTr="68F2BCC5" w14:paraId="7BCB5C34" w14:textId="77777777">
        <w:trPr>
          <w:trHeight w:val="300"/>
        </w:trPr>
        <w:tc>
          <w:tcPr>
            <w:tcW w:w="567" w:type="dxa"/>
            <w:tcMar>
              <w:left w:w="108" w:type="dxa"/>
              <w:right w:w="108" w:type="dxa"/>
            </w:tcMar>
          </w:tcPr>
          <w:p w:rsidRPr="00117039" w:rsidR="004D6698" w:rsidDel="00EC5C96" w:rsidP="00CE7A42" w:rsidRDefault="004D6698" w14:paraId="7C2475D0" w14:textId="77777777">
            <w:pPr>
              <w:spacing w:after="0" w:line="276" w:lineRule="auto"/>
              <w:jc w:val="center"/>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3</w:t>
            </w:r>
          </w:p>
        </w:tc>
        <w:tc>
          <w:tcPr>
            <w:tcW w:w="2835" w:type="dxa"/>
            <w:vMerge w:val="restart"/>
            <w:tcMar>
              <w:left w:w="108" w:type="dxa"/>
              <w:right w:w="108" w:type="dxa"/>
            </w:tcMar>
          </w:tcPr>
          <w:p w:rsidRPr="00117039" w:rsidR="004D6698" w:rsidDel="00EC5C96" w:rsidP="00920B7C" w:rsidRDefault="004D6698" w14:paraId="1DC8B77B" w14:textId="77777777">
            <w:pPr>
              <w:spacing w:after="0" w:line="276" w:lineRule="auto"/>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SP module administrator(s) </w:t>
            </w:r>
          </w:p>
        </w:tc>
        <w:tc>
          <w:tcPr>
            <w:tcW w:w="2410" w:type="dxa"/>
            <w:tcMar>
              <w:left w:w="108" w:type="dxa"/>
              <w:right w:w="108" w:type="dxa"/>
            </w:tcMar>
          </w:tcPr>
          <w:p w:rsidRPr="00117039" w:rsidR="004D6698" w:rsidDel="00EC5C96" w:rsidP="00920B7C" w:rsidRDefault="004D6698" w14:paraId="3833BA88"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Name</w:t>
            </w:r>
          </w:p>
        </w:tc>
        <w:tc>
          <w:tcPr>
            <w:tcW w:w="3332" w:type="dxa"/>
            <w:tcMar>
              <w:left w:w="108" w:type="dxa"/>
              <w:right w:w="108" w:type="dxa"/>
            </w:tcMar>
          </w:tcPr>
          <w:p w:rsidRPr="00117039" w:rsidR="004D6698" w:rsidDel="00EC5C96" w:rsidP="00920B7C" w:rsidRDefault="004D6698" w14:paraId="3387CCDF"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 xml:space="preserve">Name of the organization responsible for </w:t>
            </w:r>
            <w:r w:rsidRPr="00117039">
              <w:rPr>
                <w:rFonts w:ascii="Times New Roman" w:hAnsi="Times New Roman" w:eastAsia="Calibri" w:cs="Times New Roman"/>
                <w:sz w:val="16"/>
                <w:szCs w:val="16"/>
                <w:lang w:val="en-GB"/>
              </w:rPr>
              <w:t xml:space="preserve">a </w:t>
            </w:r>
            <w:r w:rsidRPr="00117039" w:rsidDel="00EC5C96">
              <w:rPr>
                <w:rFonts w:ascii="Times New Roman" w:hAnsi="Times New Roman" w:eastAsia="Calibri" w:cs="Times New Roman"/>
                <w:sz w:val="16"/>
                <w:szCs w:val="16"/>
                <w:lang w:val="en-GB"/>
              </w:rPr>
              <w:t>SP module</w:t>
            </w:r>
            <w:r w:rsidRPr="00117039">
              <w:rPr>
                <w:rFonts w:ascii="Times New Roman" w:hAnsi="Times New Roman" w:eastAsia="Calibri" w:cs="Times New Roman"/>
                <w:sz w:val="16"/>
                <w:szCs w:val="16"/>
                <w:lang w:val="en-GB"/>
              </w:rPr>
              <w:t xml:space="preserve"> </w:t>
            </w:r>
          </w:p>
        </w:tc>
      </w:tr>
      <w:tr w:rsidRPr="005449D7" w:rsidR="00F87EBC" w:rsidDel="00EC5C96" w:rsidTr="68F2BCC5" w14:paraId="7932425D" w14:textId="77777777">
        <w:trPr>
          <w:trHeight w:val="300"/>
        </w:trPr>
        <w:tc>
          <w:tcPr>
            <w:tcW w:w="567" w:type="dxa"/>
            <w:vAlign w:val="center"/>
          </w:tcPr>
          <w:p w:rsidRPr="00117039" w:rsidR="004D6698" w:rsidDel="00EC5C96" w:rsidP="00920B7C" w:rsidRDefault="004D6698" w14:paraId="439D24E3" w14:textId="77777777">
            <w:pPr>
              <w:spacing w:after="0" w:line="276" w:lineRule="auto"/>
              <w:jc w:val="center"/>
              <w:rPr>
                <w:rFonts w:ascii="Times New Roman" w:hAnsi="Times New Roman" w:cs="Times New Roman"/>
                <w:lang w:val="en-GB"/>
              </w:rPr>
            </w:pPr>
          </w:p>
        </w:tc>
        <w:tc>
          <w:tcPr>
            <w:tcW w:w="2835" w:type="dxa"/>
            <w:vMerge/>
          </w:tcPr>
          <w:p w:rsidRPr="00117039" w:rsidR="004D6698" w:rsidDel="00EC5C96" w:rsidP="00920B7C" w:rsidRDefault="004D6698" w14:paraId="7E9CE4D0"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64030349" w14:textId="3B1BD3F4">
            <w:pPr>
              <w:spacing w:after="0" w:line="276" w:lineRule="auto"/>
              <w:rPr>
                <w:rFonts w:ascii="Times New Roman" w:hAnsi="Times New Roman" w:eastAsia="Calibri" w:cs="Times New Roman"/>
                <w:sz w:val="16"/>
                <w:szCs w:val="16"/>
                <w:lang w:val="en-GB"/>
              </w:rPr>
            </w:pPr>
            <w:commentRangeStart w:id="290"/>
            <w:commentRangeStart w:id="291"/>
            <w:r w:rsidRPr="00117039" w:rsidDel="00EC5C96">
              <w:rPr>
                <w:rFonts w:ascii="Times New Roman" w:hAnsi="Times New Roman" w:eastAsia="Calibri" w:cs="Times New Roman"/>
                <w:sz w:val="16"/>
                <w:szCs w:val="16"/>
                <w:lang w:val="en-GB"/>
              </w:rPr>
              <w:t>Type of identification</w:t>
            </w:r>
            <w:commentRangeEnd w:id="290"/>
            <w:r w:rsidRPr="00117039" w:rsidR="002577F9">
              <w:rPr>
                <w:rStyle w:val="CommentReference"/>
                <w:rFonts w:ascii="Times New Roman" w:hAnsi="Times New Roman" w:eastAsia="Calibri" w:cs="Times New Roman"/>
                <w:lang w:val="en-GB"/>
              </w:rPr>
              <w:commentReference w:id="290"/>
            </w:r>
            <w:commentRangeEnd w:id="291"/>
            <w:r w:rsidRPr="00117039">
              <w:rPr>
                <w:rStyle w:val="CommentReference"/>
                <w:rFonts w:ascii="Times New Roman" w:hAnsi="Times New Roman" w:eastAsia="Calibri" w:cs="Times New Roman"/>
                <w:lang w:val="en-GB"/>
              </w:rPr>
              <w:commentReference w:id="291"/>
            </w:r>
          </w:p>
        </w:tc>
        <w:tc>
          <w:tcPr>
            <w:tcW w:w="3332" w:type="dxa"/>
            <w:tcMar>
              <w:left w:w="108" w:type="dxa"/>
              <w:right w:w="108" w:type="dxa"/>
            </w:tcMar>
          </w:tcPr>
          <w:p w:rsidRPr="00007288" w:rsidR="004D6698" w:rsidDel="00EC5C96" w:rsidP="00920B7C" w:rsidRDefault="004D6698" w14:paraId="62A1EDF2"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ACER registration code, Legal Entity Identifier (LEI), Bank Identifier Code (BIC), Energy Identification Code (EIC), Global Location Number (GLN/GS1) or National Identification Code (NIC).</w:t>
            </w:r>
          </w:p>
        </w:tc>
      </w:tr>
      <w:tr w:rsidRPr="005449D7" w:rsidR="00F87EBC" w:rsidDel="00EC5C96" w:rsidTr="68F2BCC5" w14:paraId="02733463" w14:textId="77777777">
        <w:trPr>
          <w:trHeight w:val="300"/>
        </w:trPr>
        <w:tc>
          <w:tcPr>
            <w:tcW w:w="567" w:type="dxa"/>
            <w:vAlign w:val="center"/>
          </w:tcPr>
          <w:p w:rsidRPr="00007288" w:rsidR="004D6698" w:rsidDel="00EC5C96" w:rsidP="00920B7C" w:rsidRDefault="004D6698" w14:paraId="1828E7BE"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744F2489"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1B3984AC"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Identification of organisation</w:t>
            </w:r>
          </w:p>
        </w:tc>
        <w:tc>
          <w:tcPr>
            <w:tcW w:w="3332" w:type="dxa"/>
            <w:tcMar>
              <w:left w:w="108" w:type="dxa"/>
              <w:right w:w="108" w:type="dxa"/>
            </w:tcMar>
          </w:tcPr>
          <w:p w:rsidRPr="00007288" w:rsidR="004D6698" w:rsidDel="00EC5C96" w:rsidP="00920B7C" w:rsidRDefault="004D6698" w14:paraId="08A3795A"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Code or identification of the organisation based on the types of identification mentioned in the previous field.</w:t>
            </w:r>
          </w:p>
        </w:tc>
      </w:tr>
      <w:tr w:rsidRPr="005449D7" w:rsidR="00F87EBC" w:rsidDel="00EC5C96" w:rsidTr="68F2BCC5" w14:paraId="48B1B92E" w14:textId="77777777">
        <w:trPr>
          <w:trHeight w:val="300"/>
        </w:trPr>
        <w:tc>
          <w:tcPr>
            <w:tcW w:w="567" w:type="dxa"/>
            <w:vAlign w:val="center"/>
          </w:tcPr>
          <w:p w:rsidRPr="00007288" w:rsidR="004D6698" w:rsidDel="00EC5C96" w:rsidP="00920B7C" w:rsidRDefault="004D6698" w14:paraId="18AD6068"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4E58303A"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283F05A0"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Website</w:t>
            </w:r>
          </w:p>
        </w:tc>
        <w:tc>
          <w:tcPr>
            <w:tcW w:w="3332" w:type="dxa"/>
            <w:tcMar>
              <w:left w:w="108" w:type="dxa"/>
              <w:right w:w="108" w:type="dxa"/>
            </w:tcMar>
          </w:tcPr>
          <w:p w:rsidRPr="00007288" w:rsidR="004D6698" w:rsidDel="00EC5C96" w:rsidP="00920B7C" w:rsidRDefault="004D6698" w14:paraId="14C79BD3"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Website of </w:t>
            </w:r>
            <w:r w:rsidRPr="00007288">
              <w:rPr>
                <w:rFonts w:ascii="Times New Roman" w:hAnsi="Times New Roman" w:eastAsia="Calibri" w:cs="Times New Roman"/>
                <w:sz w:val="16"/>
                <w:szCs w:val="16"/>
                <w:lang w:val="en-GB"/>
              </w:rPr>
              <w:t xml:space="preserve">the </w:t>
            </w:r>
            <w:r w:rsidRPr="00007288" w:rsidDel="00EC5C96">
              <w:rPr>
                <w:rFonts w:ascii="Times New Roman" w:hAnsi="Times New Roman" w:eastAsia="Calibri" w:cs="Times New Roman"/>
                <w:sz w:val="16"/>
                <w:szCs w:val="16"/>
                <w:lang w:val="en-GB"/>
              </w:rPr>
              <w:t xml:space="preserve">SP </w:t>
            </w:r>
            <w:r w:rsidRPr="00007288">
              <w:rPr>
                <w:rFonts w:ascii="Times New Roman" w:hAnsi="Times New Roman" w:eastAsia="Calibri" w:cs="Times New Roman"/>
                <w:sz w:val="16"/>
                <w:szCs w:val="16"/>
                <w:lang w:val="en-GB"/>
              </w:rPr>
              <w:t>module administrator</w:t>
            </w:r>
          </w:p>
        </w:tc>
      </w:tr>
      <w:tr w:rsidRPr="005449D7" w:rsidR="00F87EBC" w:rsidDel="00EC5C96" w:rsidTr="68F2BCC5" w14:paraId="49CA4186" w14:textId="77777777">
        <w:trPr>
          <w:trHeight w:val="300"/>
        </w:trPr>
        <w:tc>
          <w:tcPr>
            <w:tcW w:w="567" w:type="dxa"/>
            <w:vAlign w:val="center"/>
          </w:tcPr>
          <w:p w:rsidRPr="00007288" w:rsidR="004D6698" w:rsidDel="00EC5C96" w:rsidP="00920B7C" w:rsidRDefault="004D6698" w14:paraId="6519F725"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302B33B0" w14:textId="77777777">
            <w:pPr>
              <w:spacing w:after="0" w:line="276" w:lineRule="auto"/>
              <w:rPr>
                <w:rFonts w:ascii="Times New Roman" w:hAnsi="Times New Roman" w:cs="Times New Roman"/>
                <w:lang w:val="en-GB"/>
              </w:rPr>
            </w:pPr>
          </w:p>
        </w:tc>
        <w:tc>
          <w:tcPr>
            <w:tcW w:w="2410" w:type="dxa"/>
            <w:tcMar>
              <w:left w:w="108" w:type="dxa"/>
              <w:right w:w="108" w:type="dxa"/>
            </w:tcMar>
          </w:tcPr>
          <w:p w:rsidRPr="00007288" w:rsidR="004D6698" w:rsidDel="00EC5C96" w:rsidP="00920B7C" w:rsidRDefault="004D6698" w14:paraId="046ABA56" w14:textId="2341A0E6">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List of procuring </w:t>
            </w:r>
            <w:ins w:author="Paul de Wit" w:date="2025-10-28T23:25:00Z" w:id="292">
              <w:r w:rsidRPr="020BC469" w:rsidR="25906FEC">
                <w:rPr>
                  <w:rFonts w:ascii="Times New Roman" w:hAnsi="Times New Roman" w:eastAsia="Calibri" w:cs="Times New Roman"/>
                  <w:sz w:val="16"/>
                  <w:szCs w:val="16"/>
                  <w:lang w:val="en-GB"/>
                </w:rPr>
                <w:t>System Operators</w:t>
              </w:r>
            </w:ins>
            <w:del w:author="Paul de Wit" w:date="2025-10-28T23:25:00Z" w:id="293">
              <w:r w:rsidRPr="00007288">
                <w:rPr>
                  <w:rFonts w:ascii="Times New Roman" w:hAnsi="Times New Roman" w:eastAsia="Calibri" w:cs="Times New Roman"/>
                  <w:sz w:val="16"/>
                  <w:szCs w:val="16"/>
                  <w:lang w:val="en-GB"/>
                </w:rPr>
                <w:delText>SO</w:delText>
              </w:r>
            </w:del>
            <w:r w:rsidRPr="00007288">
              <w:rPr>
                <w:rFonts w:ascii="Times New Roman" w:hAnsi="Times New Roman" w:eastAsia="Calibri" w:cs="Times New Roman"/>
                <w:sz w:val="16"/>
                <w:szCs w:val="16"/>
                <w:lang w:val="en-GB"/>
              </w:rPr>
              <w:t xml:space="preserve"> and balancing or local services</w:t>
            </w:r>
          </w:p>
        </w:tc>
        <w:tc>
          <w:tcPr>
            <w:tcW w:w="3332" w:type="dxa"/>
            <w:tcMar>
              <w:left w:w="108" w:type="dxa"/>
              <w:right w:w="108" w:type="dxa"/>
            </w:tcMar>
          </w:tcPr>
          <w:p w:rsidRPr="00007288" w:rsidR="004D6698" w:rsidDel="00EC5C96" w:rsidP="00920B7C" w:rsidRDefault="004D6698" w14:paraId="0D7B2F17" w14:textId="5B6B6E84">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List of procuring </w:t>
            </w:r>
            <w:r w:rsidRPr="020BC469">
              <w:rPr>
                <w:rFonts w:ascii="Times New Roman" w:hAnsi="Times New Roman" w:eastAsia="Calibri" w:cs="Times New Roman"/>
                <w:sz w:val="16"/>
                <w:szCs w:val="16"/>
                <w:lang w:val="en-GB"/>
              </w:rPr>
              <w:t>S</w:t>
            </w:r>
            <w:ins w:author="Paul de Wit" w:date="2025-10-28T23:26:00Z" w:id="294">
              <w:r w:rsidRPr="020BC469" w:rsidR="6411712D">
                <w:rPr>
                  <w:rFonts w:ascii="Times New Roman" w:hAnsi="Times New Roman" w:eastAsia="Calibri" w:cs="Times New Roman"/>
                  <w:sz w:val="16"/>
                  <w:szCs w:val="16"/>
                  <w:lang w:val="en-GB"/>
                </w:rPr>
                <w:t xml:space="preserve">ystem </w:t>
              </w:r>
            </w:ins>
            <w:r w:rsidRPr="020BC469">
              <w:rPr>
                <w:rFonts w:ascii="Times New Roman" w:hAnsi="Times New Roman" w:eastAsia="Calibri" w:cs="Times New Roman"/>
                <w:sz w:val="16"/>
                <w:szCs w:val="16"/>
                <w:lang w:val="en-GB"/>
              </w:rPr>
              <w:t>O</w:t>
            </w:r>
            <w:ins w:author="Paul de Wit" w:date="2025-10-28T23:26:00Z" w:id="295">
              <w:r w:rsidRPr="020BC469" w:rsidR="5C5BABD4">
                <w:rPr>
                  <w:rFonts w:ascii="Times New Roman" w:hAnsi="Times New Roman" w:eastAsia="Calibri" w:cs="Times New Roman"/>
                  <w:sz w:val="16"/>
                  <w:szCs w:val="16"/>
                  <w:lang w:val="en-GB"/>
                </w:rPr>
                <w:t>perators</w:t>
              </w:r>
            </w:ins>
            <w:r w:rsidRPr="00007288">
              <w:rPr>
                <w:rFonts w:ascii="Times New Roman" w:hAnsi="Times New Roman" w:eastAsia="Calibri" w:cs="Times New Roman"/>
                <w:sz w:val="16"/>
                <w:szCs w:val="16"/>
                <w:lang w:val="en-GB"/>
              </w:rPr>
              <w:t xml:space="preserve"> and concerned balancing or local services for which the bids and the activations are to be related to a SP and a SPU/PG registered in the SP module.</w:t>
            </w:r>
          </w:p>
        </w:tc>
      </w:tr>
      <w:tr w:rsidRPr="005449D7" w:rsidR="00F87EBC" w:rsidDel="00EC5C96" w:rsidTr="68F2BCC5" w14:paraId="21B1B93C" w14:textId="77777777">
        <w:trPr>
          <w:trHeight w:val="300"/>
        </w:trPr>
        <w:tc>
          <w:tcPr>
            <w:tcW w:w="567" w:type="dxa"/>
            <w:vAlign w:val="center"/>
          </w:tcPr>
          <w:p w:rsidRPr="00007288" w:rsidR="004D6698" w:rsidDel="00EC5C96" w:rsidP="00920B7C" w:rsidRDefault="004D6698" w14:paraId="6F40860C"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1963686F"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15AA175C" w14:textId="77777777">
            <w:pPr>
              <w:spacing w:after="0" w:line="276" w:lineRule="auto"/>
              <w:rPr>
                <w:rFonts w:ascii="Times New Roman" w:hAnsi="Times New Roman" w:eastAsia="Calibri" w:cs="Times New Roman"/>
                <w:sz w:val="16"/>
                <w:szCs w:val="16"/>
                <w:highlight w:val="yellow"/>
                <w:lang w:val="en-GB"/>
              </w:rPr>
            </w:pPr>
            <w:r w:rsidRPr="00117039" w:rsidDel="00EC5C96">
              <w:rPr>
                <w:rFonts w:ascii="Times New Roman" w:hAnsi="Times New Roman" w:eastAsia="Calibri" w:cs="Times New Roman"/>
                <w:sz w:val="16"/>
                <w:szCs w:val="16"/>
                <w:highlight w:val="yellow"/>
                <w:lang w:val="en-GB"/>
              </w:rPr>
              <w:t>Onboarding for test environment</w:t>
            </w:r>
          </w:p>
        </w:tc>
        <w:tc>
          <w:tcPr>
            <w:tcW w:w="3332" w:type="dxa"/>
            <w:tcMar>
              <w:left w:w="108" w:type="dxa"/>
              <w:right w:w="108" w:type="dxa"/>
            </w:tcMar>
          </w:tcPr>
          <w:p w:rsidRPr="00007288" w:rsidR="004D6698" w:rsidDel="00EC5C96" w:rsidP="00920B7C" w:rsidRDefault="004D6698" w14:paraId="394EDE44" w14:textId="6E20C972">
            <w:pPr>
              <w:spacing w:after="0" w:line="276" w:lineRule="auto"/>
              <w:rPr>
                <w:rFonts w:ascii="Times New Roman" w:hAnsi="Times New Roman" w:eastAsia="Calibri" w:cs="Times New Roman"/>
                <w:sz w:val="16"/>
                <w:szCs w:val="16"/>
                <w:highlight w:val="yellow"/>
                <w:lang w:val="en-GB"/>
              </w:rPr>
            </w:pPr>
            <w:r w:rsidRPr="00007288" w:rsidDel="00EC5C96">
              <w:rPr>
                <w:rFonts w:ascii="Times New Roman" w:hAnsi="Times New Roman" w:eastAsia="Calibri" w:cs="Times New Roman"/>
                <w:sz w:val="16"/>
                <w:szCs w:val="16"/>
                <w:highlight w:val="yellow"/>
                <w:lang w:val="en-GB"/>
              </w:rPr>
              <w:t xml:space="preserve">Description of how to onboard to a test environment for the </w:t>
            </w:r>
            <w:del w:author="Carmen Garcia Montero" w:date="2025-11-03T10:13:00Z" w:id="296">
              <w:r w:rsidRPr="00007288" w:rsidDel="007E754D">
                <w:rPr>
                  <w:rFonts w:ascii="Times New Roman" w:hAnsi="Times New Roman" w:eastAsia="Calibri" w:cs="Times New Roman"/>
                  <w:sz w:val="16"/>
                  <w:szCs w:val="16"/>
                  <w:highlight w:val="yellow"/>
                  <w:lang w:val="en-GB"/>
                </w:rPr>
                <w:delText>SP module as a service provider.</w:delText>
              </w:r>
              <w:commentRangeStart w:id="297"/>
              <w:commentRangeStart w:id="298"/>
              <w:commentRangeEnd w:id="297"/>
              <w:r w:rsidDel="007E754D" w:rsidR="008E5181">
                <w:rPr>
                  <w:rStyle w:val="CommentReference"/>
                  <w:rFonts w:ascii="Times New Roman" w:hAnsi="Times New Roman" w:eastAsia="Calibri" w:cs="Times New Roman"/>
                  <w:highlight w:val="yellow"/>
                  <w:lang w:val="en-GB"/>
                </w:rPr>
                <w:commentReference w:id="297"/>
              </w:r>
              <w:commentRangeEnd w:id="298"/>
              <w:r w:rsidDel="007E754D">
                <w:rPr>
                  <w:rStyle w:val="CommentReference"/>
                  <w:rFonts w:ascii="Times New Roman" w:hAnsi="Times New Roman" w:eastAsia="Calibri" w:cs="Times New Roman"/>
                  <w:highlight w:val="yellow"/>
                  <w:lang w:val="en-GB"/>
                </w:rPr>
                <w:commentReference w:id="298"/>
              </w:r>
            </w:del>
            <w:ins w:author="Carmen Garcia Montero" w:date="2025-11-03T10:13:00Z" w:id="299">
              <w:r w:rsidR="007E754D">
                <w:rPr>
                  <w:rFonts w:ascii="Times New Roman" w:hAnsi="Times New Roman" w:eastAsia="Calibri" w:cs="Times New Roman"/>
                  <w:sz w:val="16"/>
                  <w:szCs w:val="16"/>
                  <w:highlight w:val="yellow"/>
                  <w:lang w:val="en-GB"/>
                </w:rPr>
                <w:t>elegible</w:t>
              </w:r>
              <w:r w:rsidR="000D1F21">
                <w:rPr>
                  <w:rFonts w:ascii="Times New Roman" w:hAnsi="Times New Roman" w:eastAsia="Calibri" w:cs="Times New Roman"/>
                  <w:sz w:val="16"/>
                  <w:szCs w:val="16"/>
                  <w:highlight w:val="yellow"/>
                  <w:lang w:val="en-GB"/>
                </w:rPr>
                <w:t xml:space="preserve"> </w:t>
              </w:r>
            </w:ins>
            <w:ins w:author="Carmen Garcia Montero" w:date="2025-11-03T10:14:00Z" w:id="300">
              <w:r w:rsidR="000D1F21">
                <w:rPr>
                  <w:rFonts w:ascii="Times New Roman" w:hAnsi="Times New Roman" w:eastAsia="Calibri" w:cs="Times New Roman"/>
                  <w:sz w:val="16"/>
                  <w:szCs w:val="16"/>
                  <w:highlight w:val="yellow"/>
                  <w:lang w:val="en-GB"/>
                </w:rPr>
                <w:t>parties.</w:t>
              </w:r>
            </w:ins>
          </w:p>
        </w:tc>
      </w:tr>
      <w:tr w:rsidRPr="005449D7" w:rsidR="00F87EBC" w:rsidDel="00EC5C96" w:rsidTr="68F2BCC5" w14:paraId="2452CAD6" w14:textId="77777777">
        <w:trPr>
          <w:trHeight w:val="300"/>
        </w:trPr>
        <w:tc>
          <w:tcPr>
            <w:tcW w:w="567" w:type="dxa"/>
            <w:vAlign w:val="center"/>
          </w:tcPr>
          <w:p w:rsidRPr="00007288" w:rsidR="004D6698" w:rsidDel="00EC5C96" w:rsidP="00920B7C" w:rsidRDefault="004D6698" w14:paraId="3A1C072B"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604BC453"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55B79DD6" w14:textId="064A2244">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 xml:space="preserve">Onboarding for </w:t>
            </w:r>
            <w:ins w:author="Carmen Garcia Montero" w:date="2025-11-03T10:15:00Z" w:id="301">
              <w:r w:rsidR="00414FD8">
                <w:rPr>
                  <w:rFonts w:ascii="Times New Roman" w:hAnsi="Times New Roman" w:eastAsia="Calibri" w:cs="Times New Roman"/>
                  <w:sz w:val="16"/>
                  <w:szCs w:val="16"/>
                  <w:lang w:val="en-GB"/>
                </w:rPr>
                <w:t>production</w:t>
              </w:r>
            </w:ins>
            <w:del w:author="Carmen Garcia Montero" w:date="2025-11-03T10:15:00Z" w:id="302">
              <w:r w:rsidRPr="00117039" w:rsidDel="00414FD8">
                <w:rPr>
                  <w:rFonts w:ascii="Times New Roman" w:hAnsi="Times New Roman" w:eastAsia="Calibri" w:cs="Times New Roman"/>
                  <w:sz w:val="16"/>
                  <w:szCs w:val="16"/>
                  <w:lang w:val="en-GB"/>
                </w:rPr>
                <w:delText>live</w:delText>
              </w:r>
            </w:del>
            <w:r w:rsidRPr="00117039" w:rsidDel="00EC5C96">
              <w:rPr>
                <w:rFonts w:ascii="Times New Roman" w:hAnsi="Times New Roman" w:eastAsia="Calibri" w:cs="Times New Roman"/>
                <w:sz w:val="16"/>
                <w:szCs w:val="16"/>
                <w:lang w:val="en-GB"/>
              </w:rPr>
              <w:t xml:space="preserve"> environment</w:t>
            </w:r>
          </w:p>
        </w:tc>
        <w:tc>
          <w:tcPr>
            <w:tcW w:w="3332" w:type="dxa"/>
            <w:tcMar>
              <w:left w:w="108" w:type="dxa"/>
              <w:right w:w="108" w:type="dxa"/>
            </w:tcMar>
          </w:tcPr>
          <w:p w:rsidRPr="00007288" w:rsidR="004D6698" w:rsidDel="00EC5C96" w:rsidP="00920B7C" w:rsidRDefault="004D6698" w14:paraId="002EF3FC" w14:textId="7EC77221">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Description of how to onboard to the producti</w:t>
            </w:r>
            <w:ins w:author="Carmen Garcia Montero" w:date="2025-11-03T10:15:00Z" w:id="303">
              <w:r w:rsidR="00414FD8">
                <w:rPr>
                  <w:rFonts w:ascii="Times New Roman" w:hAnsi="Times New Roman" w:eastAsia="Calibri" w:cs="Times New Roman"/>
                  <w:sz w:val="16"/>
                  <w:szCs w:val="16"/>
                  <w:lang w:val="en-GB"/>
                </w:rPr>
                <w:t>on</w:t>
              </w:r>
            </w:ins>
            <w:del w:author="Carmen Garcia Montero" w:date="2025-11-03T10:15:00Z" w:id="304">
              <w:r w:rsidRPr="00007288" w:rsidDel="00414FD8">
                <w:rPr>
                  <w:rFonts w:ascii="Times New Roman" w:hAnsi="Times New Roman" w:eastAsia="Calibri" w:cs="Times New Roman"/>
                  <w:sz w:val="16"/>
                  <w:szCs w:val="16"/>
                  <w:lang w:val="en-GB"/>
                </w:rPr>
                <w:delText>ve</w:delText>
              </w:r>
            </w:del>
            <w:r w:rsidRPr="00007288" w:rsidDel="00EC5C96">
              <w:rPr>
                <w:rFonts w:ascii="Times New Roman" w:hAnsi="Times New Roman" w:eastAsia="Calibri" w:cs="Times New Roman"/>
                <w:sz w:val="16"/>
                <w:szCs w:val="16"/>
                <w:lang w:val="en-GB"/>
              </w:rPr>
              <w:t xml:space="preserve"> environment </w:t>
            </w:r>
            <w:del w:author="Carmen Garcia Montero" w:date="2025-11-03T10:17:00Z" w:id="305">
              <w:r w:rsidRPr="00007288" w:rsidDel="00C543A7">
                <w:rPr>
                  <w:rFonts w:ascii="Times New Roman" w:hAnsi="Times New Roman" w:eastAsia="Calibri" w:cs="Times New Roman"/>
                  <w:sz w:val="16"/>
                  <w:szCs w:val="16"/>
                  <w:lang w:val="en-GB"/>
                </w:rPr>
                <w:delText>as a service provider.</w:delText>
              </w:r>
            </w:del>
            <w:ins w:author="Carmen Garcia Montero" w:date="2025-11-03T10:17:00Z" w:id="306">
              <w:r w:rsidR="00C543A7">
                <w:rPr>
                  <w:rFonts w:ascii="Times New Roman" w:hAnsi="Times New Roman" w:eastAsia="Calibri" w:cs="Times New Roman"/>
                  <w:sz w:val="16"/>
                  <w:szCs w:val="16"/>
                  <w:lang w:val="en-GB"/>
                </w:rPr>
                <w:t>for the entitled part</w:t>
              </w:r>
            </w:ins>
            <w:ins w:author="Carmen Garcia Montero" w:date="2025-11-03T10:20:00Z" w:id="307">
              <w:r w:rsidR="00DC6FBF">
                <w:rPr>
                  <w:rFonts w:ascii="Times New Roman" w:hAnsi="Times New Roman" w:eastAsia="Calibri" w:cs="Times New Roman"/>
                  <w:sz w:val="16"/>
                  <w:szCs w:val="16"/>
                  <w:lang w:val="en-GB"/>
                </w:rPr>
                <w:t>ies</w:t>
              </w:r>
            </w:ins>
            <w:ins w:author="Carmen Garcia Montero" w:date="2025-11-03T10:17:00Z" w:id="308">
              <w:r w:rsidR="00C543A7">
                <w:rPr>
                  <w:rFonts w:ascii="Times New Roman" w:hAnsi="Times New Roman" w:eastAsia="Calibri" w:cs="Times New Roman"/>
                  <w:sz w:val="16"/>
                  <w:szCs w:val="16"/>
                  <w:lang w:val="en-GB"/>
                </w:rPr>
                <w:t>.</w:t>
              </w:r>
            </w:ins>
          </w:p>
        </w:tc>
      </w:tr>
      <w:tr w:rsidRPr="005449D7" w:rsidR="00F87EBC" w:rsidDel="00EC5C96" w:rsidTr="68F2BCC5" w14:paraId="4524005D" w14:textId="77777777">
        <w:trPr>
          <w:trHeight w:val="300"/>
        </w:trPr>
        <w:tc>
          <w:tcPr>
            <w:tcW w:w="567" w:type="dxa"/>
            <w:vAlign w:val="center"/>
          </w:tcPr>
          <w:p w:rsidRPr="00007288" w:rsidR="004D6698" w:rsidDel="00EC5C96" w:rsidP="00920B7C" w:rsidRDefault="004D6698" w14:paraId="173C47BE"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7E98F745"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4D531B8F"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Data exchange standard(s)</w:t>
            </w:r>
          </w:p>
        </w:tc>
        <w:tc>
          <w:tcPr>
            <w:tcW w:w="3332" w:type="dxa"/>
            <w:tcMar>
              <w:left w:w="108" w:type="dxa"/>
              <w:right w:w="108" w:type="dxa"/>
            </w:tcMar>
          </w:tcPr>
          <w:p w:rsidRPr="00007288" w:rsidR="004D6698" w:rsidDel="00EC5C96" w:rsidP="00920B7C" w:rsidRDefault="004D6698" w14:paraId="085522C8" w14:textId="24E44C96">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List of data exchange standard(s) for the interaction with </w:t>
            </w:r>
            <w:r w:rsidRPr="00007288">
              <w:rPr>
                <w:rFonts w:ascii="Times New Roman" w:hAnsi="Times New Roman" w:eastAsia="Calibri" w:cs="Times New Roman"/>
                <w:sz w:val="16"/>
                <w:szCs w:val="16"/>
                <w:lang w:val="en-GB"/>
              </w:rPr>
              <w:t>relevant market parties and systems.</w:t>
            </w:r>
          </w:p>
        </w:tc>
      </w:tr>
      <w:tr w:rsidRPr="005449D7" w:rsidR="000024C6" w:rsidDel="00EC5C96" w:rsidTr="68F2BCC5" w14:paraId="5A907AD5" w14:textId="77777777">
        <w:trPr>
          <w:trHeight w:val="300"/>
        </w:trPr>
        <w:tc>
          <w:tcPr>
            <w:tcW w:w="567" w:type="dxa"/>
            <w:tcMar>
              <w:left w:w="108" w:type="dxa"/>
              <w:right w:w="108" w:type="dxa"/>
            </w:tcMar>
          </w:tcPr>
          <w:p w:rsidRPr="00117039" w:rsidR="004D6698" w:rsidDel="00EC5C96" w:rsidP="00920B7C" w:rsidRDefault="004D6698" w14:paraId="112EC1FC" w14:textId="77777777">
            <w:pPr>
              <w:spacing w:after="0" w:line="276" w:lineRule="auto"/>
              <w:jc w:val="center"/>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4</w:t>
            </w:r>
          </w:p>
        </w:tc>
        <w:tc>
          <w:tcPr>
            <w:tcW w:w="2835" w:type="dxa"/>
            <w:vMerge w:val="restart"/>
            <w:tcMar>
              <w:left w:w="108" w:type="dxa"/>
              <w:right w:w="108" w:type="dxa"/>
            </w:tcMar>
          </w:tcPr>
          <w:p w:rsidRPr="00007288" w:rsidR="004D6698" w:rsidDel="00EC5C96" w:rsidP="00920B7C" w:rsidRDefault="004D6698" w14:paraId="49D49DFD"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Single access point for</w:t>
            </w:r>
            <w:r w:rsidRPr="00007288">
              <w:rPr>
                <w:rFonts w:ascii="Times New Roman" w:hAnsi="Times New Roman" w:eastAsia="Calibri" w:cs="Times New Roman"/>
                <w:sz w:val="16"/>
                <w:szCs w:val="16"/>
                <w:lang w:val="en-GB"/>
              </w:rPr>
              <w:t xml:space="preserve"> the publication of</w:t>
            </w:r>
            <w:r w:rsidRPr="00007288" w:rsidDel="00EC5C96">
              <w:rPr>
                <w:rFonts w:ascii="Times New Roman" w:hAnsi="Times New Roman" w:eastAsia="Calibri" w:cs="Times New Roman"/>
                <w:sz w:val="16"/>
                <w:szCs w:val="16"/>
                <w:lang w:val="en-GB"/>
              </w:rPr>
              <w:t xml:space="preserve"> </w:t>
            </w:r>
            <w:r w:rsidRPr="00007288">
              <w:rPr>
                <w:rFonts w:ascii="Times New Roman" w:hAnsi="Times New Roman" w:eastAsia="Calibri" w:cs="Times New Roman"/>
                <w:sz w:val="16"/>
                <w:szCs w:val="16"/>
                <w:lang w:val="en-GB"/>
              </w:rPr>
              <w:t xml:space="preserve">information related to </w:t>
            </w:r>
            <w:r w:rsidRPr="00007288" w:rsidDel="00EC5C96">
              <w:rPr>
                <w:rFonts w:ascii="Times New Roman" w:hAnsi="Times New Roman" w:eastAsia="Calibri" w:cs="Times New Roman"/>
                <w:sz w:val="16"/>
                <w:szCs w:val="16"/>
                <w:lang w:val="en-GB"/>
              </w:rPr>
              <w:t>market</w:t>
            </w:r>
            <w:r w:rsidRPr="00007288">
              <w:rPr>
                <w:rFonts w:ascii="Times New Roman" w:hAnsi="Times New Roman" w:eastAsia="Calibri" w:cs="Times New Roman"/>
                <w:sz w:val="16"/>
                <w:szCs w:val="16"/>
                <w:lang w:val="en-GB"/>
              </w:rPr>
              <w:t>-based procurement of local services</w:t>
            </w:r>
            <w:r w:rsidRPr="00007288" w:rsidDel="00EC5C96">
              <w:rPr>
                <w:rFonts w:ascii="Times New Roman" w:hAnsi="Times New Roman" w:eastAsia="Calibri" w:cs="Times New Roman"/>
                <w:sz w:val="16"/>
                <w:szCs w:val="16"/>
                <w:lang w:val="en-GB"/>
              </w:rPr>
              <w:t xml:space="preserve"> information </w:t>
            </w:r>
          </w:p>
        </w:tc>
        <w:tc>
          <w:tcPr>
            <w:tcW w:w="2410" w:type="dxa"/>
            <w:tcMar>
              <w:left w:w="108" w:type="dxa"/>
              <w:right w:w="108" w:type="dxa"/>
            </w:tcMar>
          </w:tcPr>
          <w:p w:rsidRPr="00117039" w:rsidR="004D6698" w:rsidDel="00EC5C96" w:rsidP="00920B7C" w:rsidRDefault="004D6698" w14:paraId="7CBDCAA6"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Website</w:t>
            </w:r>
          </w:p>
        </w:tc>
        <w:tc>
          <w:tcPr>
            <w:tcW w:w="3332" w:type="dxa"/>
            <w:tcMar>
              <w:left w:w="108" w:type="dxa"/>
              <w:right w:w="108" w:type="dxa"/>
            </w:tcMar>
          </w:tcPr>
          <w:p w:rsidRPr="00007288" w:rsidR="004D6698" w:rsidDel="00EC5C96" w:rsidP="00920B7C" w:rsidRDefault="004D6698" w14:paraId="1814370C" w14:textId="63C437DE">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Link to the single access point referred </w:t>
            </w:r>
            <w:r w:rsidRPr="00007288">
              <w:rPr>
                <w:rFonts w:ascii="Times New Roman" w:hAnsi="Times New Roman" w:eastAsia="Calibri" w:cs="Times New Roman"/>
                <w:sz w:val="16"/>
                <w:szCs w:val="16"/>
                <w:lang w:val="en-GB"/>
              </w:rPr>
              <w:t>to in NCDR</w:t>
            </w:r>
            <w:ins w:author="Paul de Wit" w:date="2025-10-28T23:28:00Z" w:id="309">
              <w:r w:rsidRPr="020BC469" w:rsidR="6E613517">
                <w:rPr>
                  <w:rFonts w:ascii="Times New Roman" w:hAnsi="Times New Roman" w:eastAsia="Calibri" w:cs="Times New Roman"/>
                  <w:sz w:val="16"/>
                  <w:szCs w:val="16"/>
                  <w:lang w:val="en-GB"/>
                </w:rPr>
                <w:t xml:space="preserve"> (</w:t>
              </w:r>
            </w:ins>
            <w:ins w:author="Paul de Wit" w:date="2025-10-28T23:29:00Z" w:id="310">
              <w:r w:rsidRPr="020BC469" w:rsidR="6E613517">
                <w:rPr>
                  <w:rFonts w:ascii="Times New Roman" w:hAnsi="Times New Roman" w:eastAsia="Calibri" w:cs="Times New Roman"/>
                  <w:sz w:val="16"/>
                  <w:szCs w:val="16"/>
                  <w:lang w:val="en-GB"/>
                </w:rPr>
                <w:t>A</w:t>
              </w:r>
            </w:ins>
            <w:ins w:author="Paul de Wit" w:date="2025-10-28T23:28:00Z" w:id="311">
              <w:r w:rsidRPr="020BC469" w:rsidR="6E613517">
                <w:rPr>
                  <w:rFonts w:ascii="Times New Roman" w:hAnsi="Times New Roman" w:eastAsia="Calibri" w:cs="Times New Roman"/>
                  <w:sz w:val="16"/>
                  <w:szCs w:val="16"/>
                  <w:lang w:val="en-GB"/>
                </w:rPr>
                <w:t>rticle 37</w:t>
              </w:r>
            </w:ins>
            <w:ins w:author="Paul de Wit" w:date="2025-10-28T23:33:00Z" w:id="312">
              <w:r w:rsidRPr="020BC469" w:rsidR="7F425A1D">
                <w:rPr>
                  <w:rFonts w:ascii="Times New Roman" w:hAnsi="Times New Roman" w:eastAsia="Calibri" w:cs="Times New Roman"/>
                  <w:sz w:val="16"/>
                  <w:szCs w:val="16"/>
                  <w:lang w:val="en-GB"/>
                </w:rPr>
                <w:t xml:space="preserve"> (7) </w:t>
              </w:r>
            </w:ins>
            <w:ins w:author="Paul de Wit" w:date="2025-10-28T23:28:00Z" w:id="313">
              <w:r w:rsidRPr="020BC469" w:rsidR="6E613517">
                <w:rPr>
                  <w:rFonts w:ascii="Times New Roman" w:hAnsi="Times New Roman" w:eastAsia="Calibri" w:cs="Times New Roman"/>
                  <w:sz w:val="16"/>
                  <w:szCs w:val="16"/>
                  <w:lang w:val="en-GB"/>
                </w:rPr>
                <w:t>)</w:t>
              </w:r>
            </w:ins>
            <w:r w:rsidRPr="020BC469">
              <w:rPr>
                <w:rFonts w:ascii="Times New Roman" w:hAnsi="Times New Roman" w:eastAsia="Calibri" w:cs="Times New Roman"/>
                <w:sz w:val="16"/>
                <w:szCs w:val="16"/>
                <w:lang w:val="en-GB"/>
              </w:rPr>
              <w:t>.</w:t>
            </w:r>
          </w:p>
        </w:tc>
      </w:tr>
      <w:tr w:rsidRPr="005449D7" w:rsidR="00F87EBC" w:rsidDel="00EC5C96" w:rsidTr="68F2BCC5" w14:paraId="11101EE3" w14:textId="77777777">
        <w:trPr>
          <w:trHeight w:val="300"/>
        </w:trPr>
        <w:tc>
          <w:tcPr>
            <w:tcW w:w="567" w:type="dxa"/>
            <w:vAlign w:val="center"/>
          </w:tcPr>
          <w:p w:rsidRPr="00007288" w:rsidR="004D6698" w:rsidDel="00EC5C96" w:rsidP="00920B7C" w:rsidRDefault="004D6698" w14:paraId="73C53569"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6F9EFCE5" w14:textId="77777777">
            <w:pPr>
              <w:spacing w:after="0" w:line="276" w:lineRule="auto"/>
              <w:rPr>
                <w:rFonts w:ascii="Times New Roman" w:hAnsi="Times New Roman" w:cs="Times New Roman"/>
                <w:lang w:val="en-GB"/>
              </w:rPr>
            </w:pPr>
          </w:p>
        </w:tc>
        <w:tc>
          <w:tcPr>
            <w:tcW w:w="2410" w:type="dxa"/>
            <w:tcMar>
              <w:left w:w="108" w:type="dxa"/>
              <w:right w:w="108" w:type="dxa"/>
            </w:tcMar>
          </w:tcPr>
          <w:p w:rsidRPr="00007288" w:rsidR="004D6698" w:rsidDel="00EC5C96" w:rsidP="00920B7C" w:rsidRDefault="004D6698" w14:paraId="4158D1DB"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Operator of the access point</w:t>
            </w:r>
          </w:p>
        </w:tc>
        <w:tc>
          <w:tcPr>
            <w:tcW w:w="3332" w:type="dxa"/>
            <w:tcMar>
              <w:left w:w="108" w:type="dxa"/>
              <w:right w:w="108" w:type="dxa"/>
            </w:tcMar>
          </w:tcPr>
          <w:p w:rsidRPr="00007288" w:rsidR="004D6698" w:rsidDel="00EC5C96" w:rsidP="00920B7C" w:rsidRDefault="004D6698" w14:paraId="0777915C"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Party responsible for operating the single access point.</w:t>
            </w:r>
          </w:p>
        </w:tc>
      </w:tr>
      <w:tr w:rsidRPr="005449D7" w:rsidR="00F87EBC" w:rsidDel="00EC5C96" w:rsidTr="68F2BCC5" w14:paraId="55B33BB0" w14:textId="77777777">
        <w:trPr>
          <w:trHeight w:val="300"/>
        </w:trPr>
        <w:tc>
          <w:tcPr>
            <w:tcW w:w="567" w:type="dxa"/>
            <w:vAlign w:val="center"/>
          </w:tcPr>
          <w:p w:rsidRPr="00007288" w:rsidR="004D6698" w:rsidDel="00EC5C96" w:rsidP="00920B7C" w:rsidRDefault="004D6698" w14:paraId="327DA13D"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189F7289"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37F9AF49"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Data exchange standard(s)</w:t>
            </w:r>
          </w:p>
        </w:tc>
        <w:tc>
          <w:tcPr>
            <w:tcW w:w="3332" w:type="dxa"/>
            <w:tcMar>
              <w:left w:w="108" w:type="dxa"/>
              <w:right w:w="108" w:type="dxa"/>
            </w:tcMar>
          </w:tcPr>
          <w:p w:rsidRPr="00007288" w:rsidR="004D6698" w:rsidDel="00EC5C96" w:rsidP="00920B7C" w:rsidRDefault="004D6698" w14:paraId="00C6623C"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Data exchange standard</w:t>
            </w:r>
            <w:r w:rsidRPr="00007288">
              <w:rPr>
                <w:rFonts w:ascii="Times New Roman" w:hAnsi="Times New Roman" w:eastAsia="Calibri" w:cs="Times New Roman"/>
                <w:sz w:val="16"/>
                <w:szCs w:val="16"/>
                <w:lang w:val="en-GB"/>
              </w:rPr>
              <w:t>(s)</w:t>
            </w:r>
            <w:r w:rsidRPr="00007288" w:rsidDel="00EC5C96">
              <w:rPr>
                <w:rFonts w:ascii="Times New Roman" w:hAnsi="Times New Roman" w:eastAsia="Calibri" w:cs="Times New Roman"/>
                <w:sz w:val="16"/>
                <w:szCs w:val="16"/>
                <w:lang w:val="en-GB"/>
              </w:rPr>
              <w:t xml:space="preserve"> to make available online and in a machine-readable manner published data.</w:t>
            </w:r>
          </w:p>
        </w:tc>
      </w:tr>
      <w:tr w:rsidRPr="005449D7" w:rsidR="000024C6" w:rsidDel="00EC5C96" w:rsidTr="68F2BCC5" w14:paraId="74BC7F29" w14:textId="77777777">
        <w:trPr>
          <w:trHeight w:val="300"/>
        </w:trPr>
        <w:tc>
          <w:tcPr>
            <w:tcW w:w="567" w:type="dxa"/>
            <w:tcMar>
              <w:left w:w="108" w:type="dxa"/>
              <w:right w:w="108" w:type="dxa"/>
            </w:tcMar>
          </w:tcPr>
          <w:p w:rsidRPr="00117039" w:rsidR="004D6698" w:rsidDel="00EC5C96" w:rsidP="00920B7C" w:rsidRDefault="004D6698" w14:paraId="5805A900" w14:textId="77777777">
            <w:pPr>
              <w:spacing w:after="0" w:line="276" w:lineRule="auto"/>
              <w:jc w:val="center"/>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5</w:t>
            </w:r>
          </w:p>
        </w:tc>
        <w:tc>
          <w:tcPr>
            <w:tcW w:w="2835" w:type="dxa"/>
            <w:vMerge w:val="restart"/>
            <w:tcMar>
              <w:left w:w="108" w:type="dxa"/>
              <w:right w:w="108" w:type="dxa"/>
            </w:tcMar>
          </w:tcPr>
          <w:p w:rsidRPr="00007288" w:rsidR="004D6698" w:rsidDel="00EC5C96" w:rsidP="00920B7C" w:rsidRDefault="004D6698" w14:paraId="6C31570A" w14:textId="331DFB3C">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Single access point for </w:t>
            </w:r>
            <w:r w:rsidRPr="00007288">
              <w:rPr>
                <w:rFonts w:ascii="Times New Roman" w:hAnsi="Times New Roman" w:eastAsia="Calibri" w:cs="Times New Roman"/>
                <w:sz w:val="16"/>
                <w:szCs w:val="16"/>
                <w:lang w:val="en-GB"/>
              </w:rPr>
              <w:t xml:space="preserve">the publication of information related to the procurement of balancing services </w:t>
            </w:r>
          </w:p>
        </w:tc>
        <w:tc>
          <w:tcPr>
            <w:tcW w:w="2410" w:type="dxa"/>
            <w:tcMar>
              <w:left w:w="108" w:type="dxa"/>
              <w:right w:w="108" w:type="dxa"/>
            </w:tcMar>
          </w:tcPr>
          <w:p w:rsidRPr="00117039" w:rsidR="004D6698" w:rsidDel="00EC5C96" w:rsidP="00920B7C" w:rsidRDefault="004D6698" w14:paraId="3BE50601"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Website</w:t>
            </w:r>
          </w:p>
        </w:tc>
        <w:tc>
          <w:tcPr>
            <w:tcW w:w="3332" w:type="dxa"/>
            <w:tcMar>
              <w:left w:w="108" w:type="dxa"/>
              <w:right w:w="108" w:type="dxa"/>
            </w:tcMar>
          </w:tcPr>
          <w:p w:rsidRPr="00007288" w:rsidR="004D6698" w:rsidDel="00EC5C96" w:rsidP="00920B7C" w:rsidRDefault="004D6698" w14:paraId="5C243971"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Link to the single access point for public information on balancing markets</w:t>
            </w:r>
            <w:r w:rsidRPr="00007288">
              <w:rPr>
                <w:rFonts w:ascii="Times New Roman" w:hAnsi="Times New Roman" w:eastAsia="Calibri" w:cs="Times New Roman"/>
                <w:sz w:val="16"/>
                <w:szCs w:val="16"/>
                <w:lang w:val="en-GB"/>
              </w:rPr>
              <w:t>.</w:t>
            </w:r>
          </w:p>
        </w:tc>
      </w:tr>
      <w:tr w:rsidRPr="005449D7" w:rsidR="00F87EBC" w:rsidDel="00EC5C96" w:rsidTr="68F2BCC5" w14:paraId="11A51C97" w14:textId="77777777">
        <w:trPr>
          <w:trHeight w:val="300"/>
        </w:trPr>
        <w:tc>
          <w:tcPr>
            <w:tcW w:w="567" w:type="dxa"/>
            <w:vAlign w:val="center"/>
          </w:tcPr>
          <w:p w:rsidRPr="00007288" w:rsidR="004D6698" w:rsidDel="00EC5C96" w:rsidP="00920B7C" w:rsidRDefault="004D6698" w14:paraId="7E67434C"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5A8DC11B" w14:textId="77777777">
            <w:pPr>
              <w:spacing w:after="0" w:line="276" w:lineRule="auto"/>
              <w:rPr>
                <w:rFonts w:ascii="Times New Roman" w:hAnsi="Times New Roman" w:cs="Times New Roman"/>
                <w:lang w:val="en-GB"/>
              </w:rPr>
            </w:pPr>
          </w:p>
        </w:tc>
        <w:tc>
          <w:tcPr>
            <w:tcW w:w="2410" w:type="dxa"/>
            <w:tcMar>
              <w:left w:w="108" w:type="dxa"/>
              <w:right w:w="108" w:type="dxa"/>
            </w:tcMar>
          </w:tcPr>
          <w:p w:rsidRPr="00007288" w:rsidR="004D6698" w:rsidDel="00EC5C96" w:rsidP="00920B7C" w:rsidRDefault="004D6698" w14:paraId="0B360473"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Operator of the access point</w:t>
            </w:r>
          </w:p>
        </w:tc>
        <w:tc>
          <w:tcPr>
            <w:tcW w:w="3332" w:type="dxa"/>
            <w:tcMar>
              <w:left w:w="108" w:type="dxa"/>
              <w:right w:w="108" w:type="dxa"/>
            </w:tcMar>
          </w:tcPr>
          <w:p w:rsidRPr="00007288" w:rsidR="004D6698" w:rsidDel="00EC5C96" w:rsidP="00920B7C" w:rsidRDefault="004D6698" w14:paraId="325568E0"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Party responsible for operating the single access point.</w:t>
            </w:r>
          </w:p>
        </w:tc>
      </w:tr>
      <w:tr w:rsidRPr="005449D7" w:rsidR="00F87EBC" w:rsidDel="00EC5C96" w:rsidTr="68F2BCC5" w14:paraId="62A7D52D" w14:textId="77777777">
        <w:trPr>
          <w:trHeight w:val="300"/>
        </w:trPr>
        <w:tc>
          <w:tcPr>
            <w:tcW w:w="567" w:type="dxa"/>
            <w:vAlign w:val="center"/>
          </w:tcPr>
          <w:p w:rsidRPr="00007288" w:rsidR="004D6698" w:rsidDel="00EC5C96" w:rsidP="00920B7C" w:rsidRDefault="004D6698" w14:paraId="06467DB6"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59517313"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24B89671"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Data exchange standard(s)</w:t>
            </w:r>
          </w:p>
        </w:tc>
        <w:tc>
          <w:tcPr>
            <w:tcW w:w="3332" w:type="dxa"/>
            <w:tcMar>
              <w:left w:w="108" w:type="dxa"/>
              <w:right w:w="108" w:type="dxa"/>
            </w:tcMar>
          </w:tcPr>
          <w:p w:rsidRPr="00007288" w:rsidR="004D6698" w:rsidDel="00EC5C96" w:rsidP="00920B7C" w:rsidRDefault="004D6698" w14:paraId="58702E2A"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Data exchange standard</w:t>
            </w:r>
            <w:r w:rsidRPr="00007288">
              <w:rPr>
                <w:rFonts w:ascii="Times New Roman" w:hAnsi="Times New Roman" w:eastAsia="Calibri" w:cs="Times New Roman"/>
                <w:sz w:val="16"/>
                <w:szCs w:val="16"/>
                <w:lang w:val="en-GB"/>
              </w:rPr>
              <w:t>(s)</w:t>
            </w:r>
            <w:r w:rsidRPr="00007288" w:rsidDel="00EC5C96">
              <w:rPr>
                <w:rFonts w:ascii="Times New Roman" w:hAnsi="Times New Roman" w:eastAsia="Calibri" w:cs="Times New Roman"/>
                <w:sz w:val="16"/>
                <w:szCs w:val="16"/>
                <w:lang w:val="en-GB"/>
              </w:rPr>
              <w:t xml:space="preserve"> to make available online and in a machine-readable manner published data.</w:t>
            </w:r>
          </w:p>
        </w:tc>
      </w:tr>
      <w:tr w:rsidRPr="005449D7" w:rsidR="006F0FB9" w:rsidDel="00EC5C96" w:rsidTr="68F2BCC5" w14:paraId="6417818A" w14:textId="77777777">
        <w:trPr>
          <w:trHeight w:val="300"/>
          <w:trPrChange w:author="Carmen Garcia Montero" w:date="2025-06-02T16:36:00Z" w:id="314">
            <w:trPr>
              <w:gridBefore w:val="2"/>
              <w:gridAfter w:val="0"/>
              <w:trHeight w:val="300"/>
            </w:trPr>
          </w:trPrChange>
        </w:trPr>
        <w:tc>
          <w:tcPr>
            <w:tcW w:w="567" w:type="dxa"/>
            <w:tcMar>
              <w:left w:w="108" w:type="dxa"/>
              <w:right w:w="108" w:type="dxa"/>
            </w:tcMar>
            <w:tcPrChange w:author="Carmen Garcia Montero" w:date="2025-06-02T16:36:00Z" w:id="315">
              <w:tcPr>
                <w:tcW w:w="616" w:type="dxa"/>
                <w:gridSpan w:val="2"/>
                <w:tcMar>
                  <w:left w:w="108" w:type="dxa"/>
                  <w:right w:w="108" w:type="dxa"/>
                </w:tcMar>
              </w:tcPr>
            </w:tcPrChange>
          </w:tcPr>
          <w:p w:rsidRPr="00117039" w:rsidR="004D6698" w:rsidDel="00EC5C96" w:rsidP="00920B7C" w:rsidRDefault="004D6698" w14:paraId="5BAA09F8" w14:textId="77777777">
            <w:pPr>
              <w:spacing w:after="0" w:line="276" w:lineRule="auto"/>
              <w:jc w:val="center"/>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6</w:t>
            </w:r>
          </w:p>
        </w:tc>
        <w:tc>
          <w:tcPr>
            <w:tcW w:w="2835" w:type="dxa"/>
            <w:tcMar>
              <w:left w:w="108" w:type="dxa"/>
              <w:right w:w="108" w:type="dxa"/>
            </w:tcMar>
            <w:tcPrChange w:author="Carmen Garcia Montero" w:date="2025-06-02T16:36:00Z" w:id="316">
              <w:tcPr>
                <w:tcW w:w="2063" w:type="dxa"/>
                <w:gridSpan w:val="3"/>
                <w:tcMar>
                  <w:left w:w="108" w:type="dxa"/>
                  <w:right w:w="108" w:type="dxa"/>
                </w:tcMar>
              </w:tcPr>
            </w:tcPrChange>
          </w:tcPr>
          <w:p w:rsidRPr="00007288" w:rsidR="004D6698" w:rsidDel="00EC5C96" w:rsidP="00920B7C" w:rsidRDefault="004D6698" w14:paraId="254D5B24"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National terms and conditions for baselining </w:t>
            </w:r>
            <w:r w:rsidRPr="00007288">
              <w:rPr>
                <w:rFonts w:ascii="Times New Roman" w:hAnsi="Times New Roman" w:eastAsia="Calibri" w:cs="Times New Roman"/>
                <w:sz w:val="16"/>
                <w:szCs w:val="16"/>
                <w:lang w:val="en-GB"/>
              </w:rPr>
              <w:t xml:space="preserve">methods </w:t>
            </w:r>
          </w:p>
        </w:tc>
        <w:tc>
          <w:tcPr>
            <w:tcW w:w="2410" w:type="dxa"/>
            <w:tcMar>
              <w:left w:w="108" w:type="dxa"/>
              <w:right w:w="108" w:type="dxa"/>
            </w:tcMar>
            <w:tcPrChange w:author="Carmen Garcia Montero" w:date="2025-06-02T16:36:00Z" w:id="317">
              <w:tcPr>
                <w:tcW w:w="1683" w:type="dxa"/>
                <w:gridSpan w:val="4"/>
                <w:tcMar>
                  <w:left w:w="108" w:type="dxa"/>
                  <w:right w:w="108" w:type="dxa"/>
                </w:tcMar>
              </w:tcPr>
            </w:tcPrChange>
          </w:tcPr>
          <w:p w:rsidRPr="00117039" w:rsidR="004D6698" w:rsidDel="00EC5C96" w:rsidP="00920B7C" w:rsidRDefault="004D6698" w14:paraId="23AE4B12"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Link</w:t>
            </w:r>
          </w:p>
        </w:tc>
        <w:tc>
          <w:tcPr>
            <w:tcW w:w="3332" w:type="dxa"/>
            <w:tcMar>
              <w:left w:w="108" w:type="dxa"/>
              <w:right w:w="108" w:type="dxa"/>
            </w:tcMar>
            <w:tcPrChange w:author="Carmen Garcia Montero" w:date="2025-06-02T16:36:00Z" w:id="318">
              <w:tcPr>
                <w:tcW w:w="4994" w:type="dxa"/>
                <w:gridSpan w:val="2"/>
                <w:tcMar>
                  <w:left w:w="108" w:type="dxa"/>
                  <w:right w:w="108" w:type="dxa"/>
                </w:tcMar>
              </w:tcPr>
            </w:tcPrChange>
          </w:tcPr>
          <w:p w:rsidRPr="00007288" w:rsidR="004D6698" w:rsidDel="00EC5C96" w:rsidP="00920B7C" w:rsidRDefault="004D6698" w14:paraId="7082C6F4" w14:textId="77777777">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URL of the national website where the terms and conditions are published and consulted, and where updates are announced as defined in Article 5 (5) (a) of NCDR.</w:t>
            </w:r>
          </w:p>
        </w:tc>
      </w:tr>
      <w:tr w:rsidRPr="005449D7" w:rsidR="006F0FB9" w:rsidDel="00EC5C96" w:rsidTr="68F2BCC5" w14:paraId="2D4FD437" w14:textId="77777777">
        <w:trPr>
          <w:trHeight w:val="300"/>
          <w:trPrChange w:author="Carmen Garcia Montero" w:date="2025-06-02T16:36:00Z" w:id="319">
            <w:trPr>
              <w:gridBefore w:val="2"/>
              <w:gridAfter w:val="0"/>
              <w:trHeight w:val="300"/>
            </w:trPr>
          </w:trPrChange>
        </w:trPr>
        <w:tc>
          <w:tcPr>
            <w:tcW w:w="567" w:type="dxa"/>
            <w:tcMar>
              <w:left w:w="108" w:type="dxa"/>
              <w:right w:w="108" w:type="dxa"/>
            </w:tcMar>
            <w:tcPrChange w:author="Carmen Garcia Montero" w:date="2025-06-02T16:36:00Z" w:id="320">
              <w:tcPr>
                <w:tcW w:w="616" w:type="dxa"/>
                <w:gridSpan w:val="2"/>
                <w:tcMar>
                  <w:left w:w="108" w:type="dxa"/>
                  <w:right w:w="108" w:type="dxa"/>
                </w:tcMar>
              </w:tcPr>
            </w:tcPrChange>
          </w:tcPr>
          <w:p w:rsidRPr="00117039" w:rsidR="004D6698" w:rsidDel="00EC5C96" w:rsidP="00920B7C" w:rsidRDefault="004D6698" w14:paraId="74D1718F" w14:textId="77777777">
            <w:pPr>
              <w:spacing w:after="0" w:line="276" w:lineRule="auto"/>
              <w:jc w:val="center"/>
              <w:rPr>
                <w:rFonts w:ascii="Times New Roman" w:hAnsi="Times New Roman" w:eastAsia="Calibri" w:cs="Times New Roman"/>
                <w:sz w:val="16"/>
                <w:szCs w:val="16"/>
                <w:lang w:val="en-GB"/>
              </w:rPr>
            </w:pPr>
            <w:commentRangeStart w:id="321"/>
            <w:commentRangeStart w:id="322"/>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7</w:t>
            </w:r>
          </w:p>
        </w:tc>
        <w:tc>
          <w:tcPr>
            <w:tcW w:w="2835" w:type="dxa"/>
            <w:tcMar>
              <w:left w:w="108" w:type="dxa"/>
              <w:right w:w="108" w:type="dxa"/>
            </w:tcMar>
            <w:tcPrChange w:author="Carmen Garcia Montero" w:date="2025-06-02T16:36:00Z" w:id="323">
              <w:tcPr>
                <w:tcW w:w="2063" w:type="dxa"/>
                <w:gridSpan w:val="3"/>
                <w:tcMar>
                  <w:left w:w="108" w:type="dxa"/>
                  <w:right w:w="108" w:type="dxa"/>
                </w:tcMar>
              </w:tcPr>
            </w:tcPrChange>
          </w:tcPr>
          <w:p w:rsidRPr="00007288" w:rsidR="004D6698" w:rsidDel="00EC5C96" w:rsidP="00920B7C" w:rsidRDefault="004D6698" w14:paraId="21FE6068"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National terms and conditions for service providers </w:t>
            </w:r>
          </w:p>
        </w:tc>
        <w:tc>
          <w:tcPr>
            <w:tcW w:w="2410" w:type="dxa"/>
            <w:tcMar>
              <w:left w:w="108" w:type="dxa"/>
              <w:right w:w="108" w:type="dxa"/>
            </w:tcMar>
            <w:tcPrChange w:author="Carmen Garcia Montero" w:date="2025-06-02T16:36:00Z" w:id="324">
              <w:tcPr>
                <w:tcW w:w="1683" w:type="dxa"/>
                <w:gridSpan w:val="4"/>
                <w:tcMar>
                  <w:left w:w="108" w:type="dxa"/>
                  <w:right w:w="108" w:type="dxa"/>
                </w:tcMar>
              </w:tcPr>
            </w:tcPrChange>
          </w:tcPr>
          <w:p w:rsidRPr="00117039" w:rsidR="004D6698" w:rsidDel="00EC5C96" w:rsidP="00920B7C" w:rsidRDefault="004D6698" w14:paraId="36C52729"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Link</w:t>
            </w:r>
          </w:p>
          <w:p w:rsidRPr="00117039" w:rsidR="004D6698" w:rsidDel="00EC5C96" w:rsidP="00920B7C" w:rsidRDefault="004D6698" w14:paraId="447C1E45"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 xml:space="preserve"> </w:t>
            </w:r>
          </w:p>
        </w:tc>
        <w:tc>
          <w:tcPr>
            <w:tcW w:w="3332" w:type="dxa"/>
            <w:tcMar>
              <w:left w:w="108" w:type="dxa"/>
              <w:right w:w="108" w:type="dxa"/>
            </w:tcMar>
            <w:tcPrChange w:author="Carmen Garcia Montero" w:date="2025-06-02T16:36:00Z" w:id="325">
              <w:tcPr>
                <w:tcW w:w="4994" w:type="dxa"/>
                <w:gridSpan w:val="2"/>
                <w:tcMar>
                  <w:left w:w="108" w:type="dxa"/>
                  <w:right w:w="108" w:type="dxa"/>
                </w:tcMar>
              </w:tcPr>
            </w:tcPrChange>
          </w:tcPr>
          <w:p w:rsidRPr="00007288" w:rsidR="004D6698" w:rsidDel="00EC5C96" w:rsidP="00920B7C" w:rsidRDefault="004D6698" w14:paraId="68A216C1" w14:textId="4661602C">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URL of the national website where the terms and conditions are published and consulted, and where updates are announced as defined in Article 5 (5) (b) of NCDR.</w:t>
            </w:r>
            <w:commentRangeEnd w:id="321"/>
            <w:r w:rsidRPr="00007288">
              <w:rPr>
                <w:rStyle w:val="CommentReference"/>
                <w:rFonts w:ascii="Times New Roman" w:hAnsi="Times New Roman" w:eastAsia="Calibri" w:cs="Times New Roman"/>
                <w:lang w:val="en-GB"/>
              </w:rPr>
              <w:commentReference w:id="321"/>
            </w:r>
            <w:commentRangeEnd w:id="322"/>
            <w:r w:rsidRPr="00007288" w:rsidR="00125A83">
              <w:rPr>
                <w:rStyle w:val="CommentReference"/>
                <w:rFonts w:ascii="Times New Roman" w:hAnsi="Times New Roman" w:eastAsia="Calibri" w:cs="Times New Roman"/>
                <w:lang w:val="en-GB"/>
              </w:rPr>
              <w:commentReference w:id="322"/>
            </w:r>
          </w:p>
        </w:tc>
      </w:tr>
      <w:tr w:rsidRPr="005449D7" w:rsidR="006F0FB9" w:rsidDel="00EC5C96" w:rsidTr="68F2BCC5" w14:paraId="7A2E4C96" w14:textId="77777777">
        <w:trPr>
          <w:trHeight w:val="300"/>
          <w:trPrChange w:author="Carmen Garcia Montero" w:date="2025-06-02T16:36:00Z" w:id="326">
            <w:trPr>
              <w:gridBefore w:val="2"/>
              <w:gridAfter w:val="0"/>
              <w:trHeight w:val="300"/>
            </w:trPr>
          </w:trPrChange>
        </w:trPr>
        <w:tc>
          <w:tcPr>
            <w:tcW w:w="567" w:type="dxa"/>
            <w:tcMar>
              <w:left w:w="108" w:type="dxa"/>
              <w:right w:w="108" w:type="dxa"/>
            </w:tcMar>
            <w:tcPrChange w:author="Carmen Garcia Montero" w:date="2025-06-02T16:36:00Z" w:id="327">
              <w:tcPr>
                <w:tcW w:w="616" w:type="dxa"/>
                <w:gridSpan w:val="2"/>
                <w:tcMar>
                  <w:left w:w="108" w:type="dxa"/>
                  <w:right w:w="108" w:type="dxa"/>
                </w:tcMar>
              </w:tcPr>
            </w:tcPrChange>
          </w:tcPr>
          <w:p w:rsidRPr="00117039" w:rsidR="004D6698" w:rsidDel="00EC5C96" w:rsidP="00920B7C" w:rsidRDefault="004D6698" w14:paraId="6A8CFD3F" w14:textId="77777777">
            <w:pPr>
              <w:spacing w:after="0" w:line="276" w:lineRule="auto"/>
              <w:jc w:val="center"/>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8</w:t>
            </w:r>
          </w:p>
        </w:tc>
        <w:tc>
          <w:tcPr>
            <w:tcW w:w="2835" w:type="dxa"/>
            <w:tcMar>
              <w:left w:w="108" w:type="dxa"/>
              <w:right w:w="108" w:type="dxa"/>
            </w:tcMar>
            <w:tcPrChange w:author="Carmen Garcia Montero" w:date="2025-06-02T16:36:00Z" w:id="328">
              <w:tcPr>
                <w:tcW w:w="2063" w:type="dxa"/>
                <w:gridSpan w:val="3"/>
                <w:tcMar>
                  <w:left w:w="108" w:type="dxa"/>
                  <w:right w:w="108" w:type="dxa"/>
                </w:tcMar>
              </w:tcPr>
            </w:tcPrChange>
          </w:tcPr>
          <w:p w:rsidRPr="00007288" w:rsidR="004D6698" w:rsidDel="00EC5C96" w:rsidP="00920B7C" w:rsidRDefault="004D6698" w14:paraId="3DDC4DBA"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National terms and conditions for flexibility information system </w:t>
            </w:r>
          </w:p>
        </w:tc>
        <w:tc>
          <w:tcPr>
            <w:tcW w:w="2410" w:type="dxa"/>
            <w:tcMar>
              <w:left w:w="108" w:type="dxa"/>
              <w:right w:w="108" w:type="dxa"/>
            </w:tcMar>
            <w:tcPrChange w:author="Carmen Garcia Montero" w:date="2025-06-02T16:36:00Z" w:id="329">
              <w:tcPr>
                <w:tcW w:w="1683" w:type="dxa"/>
                <w:gridSpan w:val="4"/>
                <w:tcMar>
                  <w:left w:w="108" w:type="dxa"/>
                  <w:right w:w="108" w:type="dxa"/>
                </w:tcMar>
              </w:tcPr>
            </w:tcPrChange>
          </w:tcPr>
          <w:p w:rsidRPr="00117039" w:rsidR="004D6698" w:rsidDel="00EC5C96" w:rsidP="00920B7C" w:rsidRDefault="004D6698" w14:paraId="479EAB5E"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Link</w:t>
            </w:r>
          </w:p>
          <w:p w:rsidRPr="00117039" w:rsidR="004D6698" w:rsidDel="00EC5C96" w:rsidP="00920B7C" w:rsidRDefault="004D6698" w14:paraId="2D2103F9"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 xml:space="preserve"> </w:t>
            </w:r>
          </w:p>
        </w:tc>
        <w:tc>
          <w:tcPr>
            <w:tcW w:w="3332" w:type="dxa"/>
            <w:tcMar>
              <w:left w:w="108" w:type="dxa"/>
              <w:right w:w="108" w:type="dxa"/>
            </w:tcMar>
            <w:tcPrChange w:author="Carmen Garcia Montero" w:date="2025-06-02T16:36:00Z" w:id="330">
              <w:tcPr>
                <w:tcW w:w="4994" w:type="dxa"/>
                <w:gridSpan w:val="2"/>
                <w:tcMar>
                  <w:left w:w="108" w:type="dxa"/>
                  <w:right w:w="108" w:type="dxa"/>
                </w:tcMar>
              </w:tcPr>
            </w:tcPrChange>
          </w:tcPr>
          <w:p w:rsidRPr="00007288" w:rsidR="004D6698" w:rsidDel="00EC5C96" w:rsidP="00920B7C" w:rsidRDefault="004D6698" w14:paraId="66A24497" w14:textId="77777777">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URL of the national website where the terms and conditions are published and consulted, and where updates are announced as defined in Article 5 (5) (c) of NCDR.</w:t>
            </w:r>
          </w:p>
        </w:tc>
      </w:tr>
      <w:tr w:rsidRPr="005449D7" w:rsidR="006F0FB9" w:rsidDel="00EC5C96" w:rsidTr="68F2BCC5" w14:paraId="2E127FAB" w14:textId="77777777">
        <w:trPr>
          <w:trHeight w:val="300"/>
          <w:trPrChange w:author="Carmen Garcia Montero" w:date="2025-06-02T16:36:00Z" w:id="331">
            <w:trPr>
              <w:gridBefore w:val="2"/>
              <w:gridAfter w:val="0"/>
              <w:trHeight w:val="300"/>
            </w:trPr>
          </w:trPrChange>
        </w:trPr>
        <w:tc>
          <w:tcPr>
            <w:tcW w:w="567" w:type="dxa"/>
            <w:tcMar>
              <w:left w:w="108" w:type="dxa"/>
              <w:right w:w="108" w:type="dxa"/>
            </w:tcMar>
            <w:tcPrChange w:author="Carmen Garcia Montero" w:date="2025-06-02T16:36:00Z" w:id="332">
              <w:tcPr>
                <w:tcW w:w="616" w:type="dxa"/>
                <w:gridSpan w:val="2"/>
                <w:tcMar>
                  <w:left w:w="108" w:type="dxa"/>
                  <w:right w:w="108" w:type="dxa"/>
                </w:tcMar>
              </w:tcPr>
            </w:tcPrChange>
          </w:tcPr>
          <w:p w:rsidRPr="00117039" w:rsidR="004D6698" w:rsidDel="00EC5C96" w:rsidP="00920B7C" w:rsidRDefault="004D6698" w14:paraId="5D3D20BC" w14:textId="77777777">
            <w:pPr>
              <w:spacing w:after="0" w:line="276" w:lineRule="auto"/>
              <w:jc w:val="center"/>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9</w:t>
            </w:r>
          </w:p>
        </w:tc>
        <w:tc>
          <w:tcPr>
            <w:tcW w:w="2835" w:type="dxa"/>
            <w:tcMar>
              <w:left w:w="108" w:type="dxa"/>
              <w:right w:w="108" w:type="dxa"/>
            </w:tcMar>
            <w:tcPrChange w:author="Carmen Garcia Montero" w:date="2025-06-02T16:36:00Z" w:id="333">
              <w:tcPr>
                <w:tcW w:w="2063" w:type="dxa"/>
                <w:gridSpan w:val="3"/>
                <w:tcMar>
                  <w:left w:w="108" w:type="dxa"/>
                  <w:right w:w="108" w:type="dxa"/>
                </w:tcMar>
              </w:tcPr>
            </w:tcPrChange>
          </w:tcPr>
          <w:p w:rsidRPr="00007288" w:rsidR="004D6698" w:rsidDel="00EC5C96" w:rsidP="00920B7C" w:rsidRDefault="004D6698" w14:paraId="0D1DAB16"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Flexibility information system public data</w:t>
            </w:r>
          </w:p>
        </w:tc>
        <w:tc>
          <w:tcPr>
            <w:tcW w:w="2410" w:type="dxa"/>
            <w:tcMar>
              <w:left w:w="108" w:type="dxa"/>
              <w:right w:w="108" w:type="dxa"/>
            </w:tcMar>
            <w:tcPrChange w:author="Carmen Garcia Montero" w:date="2025-06-02T16:36:00Z" w:id="334">
              <w:tcPr>
                <w:tcW w:w="1683" w:type="dxa"/>
                <w:gridSpan w:val="4"/>
                <w:tcMar>
                  <w:left w:w="108" w:type="dxa"/>
                  <w:right w:w="108" w:type="dxa"/>
                </w:tcMar>
              </w:tcPr>
            </w:tcPrChange>
          </w:tcPr>
          <w:p w:rsidRPr="00117039" w:rsidR="004D6698" w:rsidDel="00EC5C96" w:rsidP="00920B7C" w:rsidRDefault="004D6698" w14:paraId="463915DA"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Link</w:t>
            </w:r>
          </w:p>
        </w:tc>
        <w:tc>
          <w:tcPr>
            <w:tcW w:w="3332" w:type="dxa"/>
            <w:tcMar>
              <w:left w:w="108" w:type="dxa"/>
              <w:right w:w="108" w:type="dxa"/>
            </w:tcMar>
            <w:tcPrChange w:author="Carmen Garcia Montero" w:date="2025-06-02T16:36:00Z" w:id="335">
              <w:tcPr>
                <w:tcW w:w="4994" w:type="dxa"/>
                <w:gridSpan w:val="2"/>
                <w:tcMar>
                  <w:left w:w="108" w:type="dxa"/>
                  <w:right w:w="108" w:type="dxa"/>
                </w:tcMar>
              </w:tcPr>
            </w:tcPrChange>
          </w:tcPr>
          <w:p w:rsidRPr="00007288" w:rsidR="004D6698" w:rsidDel="00EC5C96" w:rsidP="00920B7C" w:rsidRDefault="004D6698" w14:paraId="17082224"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URL(s) of the online applications where free-to-access data within the flexibility information system is published.</w:t>
            </w:r>
          </w:p>
        </w:tc>
      </w:tr>
      <w:tr w:rsidRPr="005449D7" w:rsidR="00562875" w:rsidDel="00EC5C96" w:rsidTr="68F2BCC5" w14:paraId="3438157E" w14:textId="77777777">
        <w:trPr>
          <w:trHeight w:val="300"/>
          <w:ins w:author="Kokki Teemu" w:date="2025-10-27T15:10:00Z" w:id="336"/>
        </w:trPr>
        <w:tc>
          <w:tcPr>
            <w:tcW w:w="567" w:type="dxa"/>
            <w:tcMar>
              <w:left w:w="108" w:type="dxa"/>
              <w:right w:w="108" w:type="dxa"/>
            </w:tcMar>
          </w:tcPr>
          <w:p w:rsidRPr="00117039" w:rsidR="00562875" w:rsidDel="00EC5C96" w:rsidRDefault="00562875" w14:paraId="3AE06B7A" w14:textId="2579B790">
            <w:pPr>
              <w:spacing w:after="0" w:line="276" w:lineRule="auto"/>
              <w:jc w:val="center"/>
              <w:rPr>
                <w:ins w:author="Kokki Teemu" w:date="2025-10-27T15:10:00Z" w:id="337"/>
                <w:rFonts w:ascii="Times New Roman" w:hAnsi="Times New Roman" w:eastAsia="Calibri" w:cs="Times New Roman"/>
                <w:sz w:val="16"/>
                <w:szCs w:val="16"/>
                <w:lang w:val="en-GB"/>
              </w:rPr>
            </w:pPr>
            <w:ins w:author="Kokki Teemu" w:date="2025-10-27T15:10:00Z" w:id="338">
              <w:r>
                <w:rPr>
                  <w:rFonts w:ascii="Times New Roman" w:hAnsi="Times New Roman" w:eastAsia="Calibri" w:cs="Times New Roman"/>
                  <w:sz w:val="16"/>
                  <w:szCs w:val="16"/>
                  <w:lang w:val="en-GB"/>
                </w:rPr>
                <w:t>I</w:t>
              </w:r>
              <w:del w:author="Fernando Dominguez" w:date="2025-10-30T15:37:00Z" w:id="339">
                <w:r>
                  <w:rPr>
                    <w:rFonts w:ascii="Times New Roman" w:hAnsi="Times New Roman" w:eastAsia="Calibri" w:cs="Times New Roman"/>
                    <w:sz w:val="16"/>
                    <w:szCs w:val="16"/>
                    <w:lang w:val="en-GB"/>
                  </w:rPr>
                  <w:delText>x</w:delText>
                </w:r>
              </w:del>
            </w:ins>
            <w:ins w:author="Kokki Teemu" w:date="2025-10-27T15:13:00Z" w:id="340">
              <w:del w:author="Fernando Dominguez" w:date="2025-10-30T15:37:00Z" w:id="341">
                <w:r w:rsidR="007C25E1">
                  <w:rPr>
                    <w:rFonts w:ascii="Times New Roman" w:hAnsi="Times New Roman" w:eastAsia="Calibri" w:cs="Times New Roman"/>
                    <w:sz w:val="16"/>
                    <w:szCs w:val="16"/>
                    <w:lang w:val="en-GB"/>
                  </w:rPr>
                  <w:delText>x</w:delText>
                </w:r>
              </w:del>
            </w:ins>
            <w:ins w:author="Fernando Dominguez" w:date="2025-10-30T15:37:00Z" w:id="342">
              <w:r w:rsidR="009522D6">
                <w:rPr>
                  <w:rFonts w:ascii="Times New Roman" w:hAnsi="Times New Roman" w:eastAsia="Calibri" w:cs="Times New Roman"/>
                  <w:sz w:val="16"/>
                  <w:szCs w:val="16"/>
                  <w:lang w:val="en-GB"/>
                </w:rPr>
                <w:t>10</w:t>
              </w:r>
            </w:ins>
          </w:p>
        </w:tc>
        <w:tc>
          <w:tcPr>
            <w:tcW w:w="2835" w:type="dxa"/>
            <w:tcMar>
              <w:left w:w="108" w:type="dxa"/>
              <w:right w:w="108" w:type="dxa"/>
            </w:tcMar>
          </w:tcPr>
          <w:p w:rsidRPr="00007288" w:rsidR="00562875" w:rsidDel="00EC5C96" w:rsidRDefault="00032150" w14:paraId="4E87EDFA" w14:textId="273A7914">
            <w:pPr>
              <w:spacing w:after="0" w:line="276" w:lineRule="auto"/>
              <w:rPr>
                <w:ins w:author="Kokki Teemu" w:date="2025-10-27T15:10:00Z" w:id="343"/>
                <w:rFonts w:ascii="Times New Roman" w:hAnsi="Times New Roman" w:eastAsia="Calibri" w:cs="Times New Roman"/>
                <w:sz w:val="16"/>
                <w:szCs w:val="16"/>
                <w:lang w:val="en-GB"/>
              </w:rPr>
            </w:pPr>
            <w:commentRangeStart w:id="344"/>
            <w:ins w:author="Kokki Teemu" w:date="2025-10-27T15:10:00Z" w:id="345">
              <w:r>
                <w:rPr>
                  <w:rFonts w:ascii="Times New Roman" w:hAnsi="Times New Roman" w:eastAsia="Calibri" w:cs="Times New Roman"/>
                  <w:sz w:val="16"/>
                  <w:szCs w:val="16"/>
                  <w:lang w:val="en-GB"/>
                </w:rPr>
                <w:t>Description of how the balance responsibility</w:t>
              </w:r>
            </w:ins>
            <w:ins w:author="Paul de Wit" w:date="2025-10-28T23:50:00Z" w:id="346">
              <w:r>
                <w:rPr>
                  <w:rFonts w:ascii="Times New Roman" w:hAnsi="Times New Roman" w:eastAsia="Calibri" w:cs="Times New Roman"/>
                  <w:sz w:val="16"/>
                  <w:szCs w:val="16"/>
                  <w:lang w:val="en-GB"/>
                </w:rPr>
                <w:t xml:space="preserve"> </w:t>
              </w:r>
              <w:r w:rsidRPr="020BC469" w:rsidR="05706EDE">
                <w:rPr>
                  <w:rFonts w:ascii="Times New Roman" w:hAnsi="Times New Roman" w:eastAsia="Calibri" w:cs="Times New Roman"/>
                  <w:sz w:val="16"/>
                  <w:szCs w:val="16"/>
                  <w:lang w:val="en-GB"/>
                </w:rPr>
                <w:t xml:space="preserve">of </w:t>
              </w:r>
            </w:ins>
            <w:ins w:author="Paul de Wit" w:date="2025-10-28T23:51:00Z" w:id="347">
              <w:r w:rsidRPr="020BC469" w:rsidR="05706EDE">
                <w:rPr>
                  <w:rFonts w:ascii="Times New Roman" w:hAnsi="Times New Roman" w:eastAsia="Calibri" w:cs="Times New Roman"/>
                  <w:sz w:val="16"/>
                  <w:szCs w:val="16"/>
                  <w:lang w:val="en-GB"/>
                </w:rPr>
                <w:t>the</w:t>
              </w:r>
            </w:ins>
            <w:ins w:author="Paul de Wit" w:date="2025-10-28T23:53:00Z" w:id="348">
              <w:r w:rsidRPr="020BC469" w:rsidR="0342AEF4">
                <w:rPr>
                  <w:rFonts w:ascii="Times New Roman" w:hAnsi="Times New Roman" w:eastAsia="Calibri" w:cs="Times New Roman"/>
                  <w:sz w:val="16"/>
                  <w:szCs w:val="16"/>
                  <w:lang w:val="en-GB"/>
                </w:rPr>
                <w:t xml:space="preserve"> demand response services of the </w:t>
              </w:r>
            </w:ins>
            <w:ins w:author="Paul de Wit" w:date="2025-10-28T23:51:00Z" w:id="349">
              <w:r w:rsidRPr="020BC469" w:rsidR="05706EDE">
                <w:rPr>
                  <w:rFonts w:ascii="Times New Roman" w:hAnsi="Times New Roman" w:eastAsia="Calibri" w:cs="Times New Roman"/>
                  <w:sz w:val="16"/>
                  <w:szCs w:val="16"/>
                  <w:lang w:val="en-GB"/>
                </w:rPr>
                <w:t>S</w:t>
              </w:r>
            </w:ins>
            <w:ins w:author="Paul de Wit" w:date="2025-10-28T23:50:00Z" w:id="350">
              <w:r w:rsidRPr="020BC469" w:rsidR="05706EDE">
                <w:rPr>
                  <w:rFonts w:ascii="Times New Roman" w:hAnsi="Times New Roman" w:eastAsia="Calibri" w:cs="Times New Roman"/>
                  <w:sz w:val="16"/>
                  <w:szCs w:val="16"/>
                  <w:lang w:val="en-GB"/>
                </w:rPr>
                <w:t xml:space="preserve">ervice </w:t>
              </w:r>
            </w:ins>
            <w:ins w:author="Paul de Wit" w:date="2025-10-28T23:51:00Z" w:id="351">
              <w:r w:rsidRPr="020BC469" w:rsidR="05706EDE">
                <w:rPr>
                  <w:rFonts w:ascii="Times New Roman" w:hAnsi="Times New Roman" w:eastAsia="Calibri" w:cs="Times New Roman"/>
                  <w:sz w:val="16"/>
                  <w:szCs w:val="16"/>
                  <w:lang w:val="en-GB"/>
                </w:rPr>
                <w:t xml:space="preserve">Provider is </w:t>
              </w:r>
            </w:ins>
            <w:ins w:author="Kokki Teemu" w:date="2025-10-27T15:10:00Z" w:id="352">
              <w:r w:rsidRPr="020BC469">
                <w:rPr>
                  <w:rFonts w:ascii="Times New Roman" w:hAnsi="Times New Roman" w:eastAsia="Calibri" w:cs="Times New Roman"/>
                  <w:sz w:val="16"/>
                  <w:szCs w:val="16"/>
                  <w:lang w:val="en-GB"/>
                </w:rPr>
                <w:t xml:space="preserve"> </w:t>
              </w:r>
              <w:del w:author="Paul de Wit" w:date="2025-10-28T23:51:00Z" w:id="353">
                <w:r>
                  <w:rPr>
                    <w:rFonts w:ascii="Times New Roman" w:hAnsi="Times New Roman" w:eastAsia="Calibri" w:cs="Times New Roman"/>
                    <w:sz w:val="16"/>
                    <w:szCs w:val="16"/>
                    <w:lang w:val="en-GB"/>
                  </w:rPr>
                  <w:delText xml:space="preserve">must be </w:delText>
                </w:r>
              </w:del>
              <w:r>
                <w:rPr>
                  <w:rFonts w:ascii="Times New Roman" w:hAnsi="Times New Roman" w:eastAsia="Calibri" w:cs="Times New Roman"/>
                  <w:sz w:val="16"/>
                  <w:szCs w:val="16"/>
                  <w:lang w:val="en-GB"/>
                </w:rPr>
                <w:t>registered in the member state.</w:t>
              </w:r>
            </w:ins>
            <w:commentRangeEnd w:id="344"/>
            <w:r>
              <w:rPr>
                <w:rStyle w:val="CommentReference"/>
                <w:rFonts w:ascii="Times New Roman" w:hAnsi="Times New Roman" w:eastAsia="Calibri" w:cs="Times New Roman"/>
                <w:lang w:val="en-GB"/>
              </w:rPr>
              <w:commentReference w:id="344"/>
            </w:r>
            <w:ins w:author="Kokki Teemu" w:date="2025-10-27T15:10:00Z" w:id="354">
              <w:r>
                <w:rPr>
                  <w:rFonts w:ascii="Times New Roman" w:hAnsi="Times New Roman" w:eastAsia="Calibri" w:cs="Times New Roman"/>
                  <w:sz w:val="16"/>
                  <w:szCs w:val="16"/>
                  <w:lang w:val="en-GB"/>
                </w:rPr>
                <w:t xml:space="preserve"> </w:t>
              </w:r>
            </w:ins>
          </w:p>
        </w:tc>
        <w:tc>
          <w:tcPr>
            <w:tcW w:w="2410" w:type="dxa"/>
            <w:tcMar>
              <w:left w:w="108" w:type="dxa"/>
              <w:right w:w="108" w:type="dxa"/>
            </w:tcMar>
          </w:tcPr>
          <w:p w:rsidRPr="00117039" w:rsidR="00562875" w:rsidDel="00EC5C96" w:rsidRDefault="00562875" w14:paraId="4FC174AC" w14:textId="77777777">
            <w:pPr>
              <w:spacing w:after="0" w:line="276" w:lineRule="auto"/>
              <w:rPr>
                <w:ins w:author="Kokki Teemu" w:date="2025-10-27T15:10:00Z" w:id="355"/>
                <w:rFonts w:ascii="Times New Roman" w:hAnsi="Times New Roman" w:eastAsia="Calibri" w:cs="Times New Roman"/>
                <w:sz w:val="16"/>
                <w:szCs w:val="16"/>
                <w:lang w:val="en-GB"/>
              </w:rPr>
            </w:pPr>
            <w:ins w:author="Kokki Teemu" w:date="2025-10-27T15:10:00Z" w:id="356">
              <w:r>
                <w:rPr>
                  <w:rFonts w:ascii="Times New Roman" w:hAnsi="Times New Roman" w:eastAsia="Calibri" w:cs="Times New Roman"/>
                  <w:sz w:val="16"/>
                  <w:szCs w:val="16"/>
                  <w:lang w:val="en-GB"/>
                </w:rPr>
                <w:t>Link</w:t>
              </w:r>
            </w:ins>
          </w:p>
        </w:tc>
        <w:tc>
          <w:tcPr>
            <w:tcW w:w="3332" w:type="dxa"/>
            <w:tcMar>
              <w:left w:w="108" w:type="dxa"/>
              <w:right w:w="108" w:type="dxa"/>
            </w:tcMar>
          </w:tcPr>
          <w:p w:rsidRPr="00007288" w:rsidR="00562875" w:rsidDel="00EC5C96" w:rsidRDefault="006B7C89" w14:paraId="4BA5D70E" w14:textId="1413686B">
            <w:pPr>
              <w:spacing w:after="0" w:line="276" w:lineRule="auto"/>
              <w:rPr>
                <w:ins w:author="Kokki Teemu" w:date="2025-10-27T15:10:00Z" w:id="357"/>
                <w:rFonts w:ascii="Times New Roman" w:hAnsi="Times New Roman" w:eastAsia="Calibri" w:cs="Times New Roman"/>
                <w:sz w:val="16"/>
                <w:szCs w:val="16"/>
                <w:lang w:val="en-GB"/>
              </w:rPr>
            </w:pPr>
            <w:ins w:author="Kokki Teemu" w:date="2025-10-27T15:11:00Z" w:id="358">
              <w:r>
                <w:rPr>
                  <w:rFonts w:ascii="Times New Roman" w:hAnsi="Times New Roman" w:eastAsia="Calibri" w:cs="Times New Roman"/>
                  <w:sz w:val="16"/>
                  <w:szCs w:val="16"/>
                  <w:lang w:val="en-GB"/>
                </w:rPr>
                <w:t>URL(s)</w:t>
              </w:r>
              <w:r w:rsidR="00761B3A">
                <w:rPr>
                  <w:rFonts w:ascii="Times New Roman" w:hAnsi="Times New Roman" w:eastAsia="Calibri" w:cs="Times New Roman"/>
                  <w:sz w:val="16"/>
                  <w:szCs w:val="16"/>
                  <w:lang w:val="en-GB"/>
                </w:rPr>
                <w:t xml:space="preserve"> of the website that describe how the balance responsibility </w:t>
              </w:r>
              <w:r w:rsidR="00EA7440">
                <w:rPr>
                  <w:rFonts w:ascii="Times New Roman" w:hAnsi="Times New Roman" w:eastAsia="Calibri" w:cs="Times New Roman"/>
                  <w:sz w:val="16"/>
                  <w:szCs w:val="16"/>
                  <w:lang w:val="en-GB"/>
                </w:rPr>
                <w:t xml:space="preserve">for providing demand response service </w:t>
              </w:r>
              <w:r w:rsidR="00761B3A">
                <w:rPr>
                  <w:rFonts w:ascii="Times New Roman" w:hAnsi="Times New Roman" w:eastAsia="Calibri" w:cs="Times New Roman"/>
                  <w:sz w:val="16"/>
                  <w:szCs w:val="16"/>
                  <w:lang w:val="en-GB"/>
                </w:rPr>
                <w:t xml:space="preserve">is arranged </w:t>
              </w:r>
            </w:ins>
            <w:ins w:author="Paul de Wit" w:date="2025-10-28T23:54:00Z" w:id="359">
              <w:r w:rsidRPr="020BC469" w:rsidR="7026B0CD">
                <w:rPr>
                  <w:rFonts w:ascii="Times New Roman" w:hAnsi="Times New Roman" w:eastAsia="Calibri" w:cs="Times New Roman"/>
                  <w:sz w:val="16"/>
                  <w:szCs w:val="16"/>
                  <w:lang w:val="en-GB"/>
                </w:rPr>
                <w:t>and</w:t>
              </w:r>
            </w:ins>
            <w:ins w:author="Kokki Teemu" w:date="2025-10-27T15:11:00Z" w:id="360">
              <w:del w:author="Paul de Wit" w:date="2025-10-28T23:54:00Z" w:id="361">
                <w:r w:rsidR="00EA7440">
                  <w:rPr>
                    <w:rFonts w:ascii="Times New Roman" w:hAnsi="Times New Roman" w:eastAsia="Calibri" w:cs="Times New Roman"/>
                    <w:sz w:val="16"/>
                    <w:szCs w:val="16"/>
                    <w:lang w:val="en-GB"/>
                  </w:rPr>
                  <w:delText>or</w:delText>
                </w:r>
              </w:del>
              <w:r w:rsidR="00EA7440">
                <w:rPr>
                  <w:rFonts w:ascii="Times New Roman" w:hAnsi="Times New Roman" w:eastAsia="Calibri" w:cs="Times New Roman"/>
                  <w:sz w:val="16"/>
                  <w:szCs w:val="16"/>
                  <w:lang w:val="en-GB"/>
                </w:rPr>
                <w:t xml:space="preserve"> registered in the member state</w:t>
              </w:r>
              <w:del w:author="Paul de Wit" w:date="2025-10-28T23:52:00Z" w:id="362">
                <w:r w:rsidR="00EA7440">
                  <w:rPr>
                    <w:rFonts w:ascii="Times New Roman" w:hAnsi="Times New Roman" w:eastAsia="Calibri" w:cs="Times New Roman"/>
                    <w:sz w:val="16"/>
                    <w:szCs w:val="16"/>
                    <w:lang w:val="en-GB"/>
                  </w:rPr>
                  <w:delText xml:space="preserve">, if </w:delText>
                </w:r>
              </w:del>
            </w:ins>
            <w:ins w:author="Kokki Teemu" w:date="2025-10-27T15:12:00Z" w:id="363">
              <w:del w:author="Paul de Wit" w:date="2025-10-28T23:52:00Z" w:id="364">
                <w:r w:rsidR="00EA7440">
                  <w:rPr>
                    <w:rFonts w:ascii="Times New Roman" w:hAnsi="Times New Roman" w:eastAsia="Calibri" w:cs="Times New Roman"/>
                    <w:sz w:val="16"/>
                    <w:szCs w:val="16"/>
                    <w:lang w:val="en-GB"/>
                  </w:rPr>
                  <w:delText>such arrangements are required</w:delText>
                </w:r>
              </w:del>
              <w:r w:rsidR="00EA7440">
                <w:rPr>
                  <w:rFonts w:ascii="Times New Roman" w:hAnsi="Times New Roman" w:eastAsia="Calibri" w:cs="Times New Roman"/>
                  <w:sz w:val="16"/>
                  <w:szCs w:val="16"/>
                  <w:lang w:val="en-GB"/>
                </w:rPr>
                <w:t xml:space="preserve">. </w:t>
              </w:r>
            </w:ins>
          </w:p>
        </w:tc>
      </w:tr>
      <w:tr w:rsidRPr="005449D7" w:rsidR="006F0FB9" w:rsidDel="00EC5C96" w:rsidTr="68F2BCC5" w14:paraId="1D067944" w14:textId="77777777">
        <w:trPr>
          <w:trHeight w:val="300"/>
        </w:trPr>
        <w:tc>
          <w:tcPr>
            <w:tcW w:w="567" w:type="dxa"/>
            <w:vMerge w:val="restart"/>
            <w:tcMar>
              <w:left w:w="108" w:type="dxa"/>
              <w:right w:w="108" w:type="dxa"/>
            </w:tcMar>
          </w:tcPr>
          <w:p w:rsidRPr="00117039" w:rsidR="004D6698" w:rsidDel="00EC5C96" w:rsidP="00920B7C" w:rsidRDefault="004D6698" w14:paraId="77AEB2E2" w14:textId="2D16238A">
            <w:pPr>
              <w:spacing w:after="0" w:line="276" w:lineRule="auto"/>
              <w:jc w:val="center"/>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1</w:t>
            </w:r>
            <w:ins w:author="Fernando Dominguez" w:date="2025-10-30T15:37:00Z" w:id="365">
              <w:r w:rsidR="009522D6">
                <w:rPr>
                  <w:rFonts w:ascii="Times New Roman" w:hAnsi="Times New Roman" w:eastAsia="Calibri" w:cs="Times New Roman"/>
                  <w:sz w:val="16"/>
                  <w:szCs w:val="16"/>
                  <w:lang w:val="en-GB"/>
                </w:rPr>
                <w:t>1</w:t>
              </w:r>
            </w:ins>
            <w:del w:author="Fernando Dominguez" w:date="2025-10-30T15:37:00Z" w:id="366">
              <w:r w:rsidRPr="00117039" w:rsidDel="009522D6" w:rsidR="00110E2A">
                <w:rPr>
                  <w:rFonts w:ascii="Times New Roman" w:hAnsi="Times New Roman" w:eastAsia="Calibri" w:cs="Times New Roman"/>
                  <w:sz w:val="16"/>
                  <w:szCs w:val="16"/>
                  <w:lang w:val="en-GB"/>
                </w:rPr>
                <w:delText>0</w:delText>
              </w:r>
            </w:del>
          </w:p>
        </w:tc>
        <w:tc>
          <w:tcPr>
            <w:tcW w:w="2835" w:type="dxa"/>
            <w:vMerge w:val="restart"/>
            <w:tcMar>
              <w:left w:w="108" w:type="dxa"/>
              <w:right w:w="108" w:type="dxa"/>
            </w:tcMar>
          </w:tcPr>
          <w:p w:rsidRPr="00007288" w:rsidR="004D6698" w:rsidDel="00EC5C96" w:rsidP="00920B7C" w:rsidRDefault="00416B79" w14:paraId="451073C8" w14:textId="72F88440">
            <w:pPr>
              <w:spacing w:after="0" w:line="276" w:lineRule="auto"/>
              <w:rPr>
                <w:rFonts w:ascii="Times New Roman" w:hAnsi="Times New Roman" w:eastAsia="Calibri" w:cs="Times New Roman"/>
                <w:sz w:val="16"/>
                <w:szCs w:val="16"/>
                <w:lang w:val="en-GB"/>
              </w:rPr>
            </w:pPr>
            <w:commentRangeStart w:id="367"/>
            <w:r w:rsidRPr="00007288">
              <w:rPr>
                <w:rFonts w:ascii="Times New Roman" w:hAnsi="Times New Roman" w:eastAsia="Calibri" w:cs="Times New Roman"/>
                <w:sz w:val="16"/>
                <w:szCs w:val="16"/>
                <w:lang w:val="en-GB"/>
              </w:rPr>
              <w:t xml:space="preserve">If applicable MS system for </w:t>
            </w:r>
            <w:r w:rsidRPr="00007288">
              <w:rPr>
                <w:rFonts w:ascii="Times New Roman" w:hAnsi="Times New Roman" w:eastAsia="Calibri" w:cs="Times New Roman"/>
                <w:strike/>
                <w:sz w:val="16"/>
                <w:szCs w:val="16"/>
                <w:lang w:val="en-GB"/>
              </w:rPr>
              <w:t>'customer connection point</w:t>
            </w:r>
            <w:r w:rsidRPr="00007288">
              <w:rPr>
                <w:rFonts w:ascii="Times New Roman" w:hAnsi="Times New Roman" w:eastAsia="Calibri" w:cs="Times New Roman"/>
                <w:sz w:val="16"/>
                <w:szCs w:val="16"/>
                <w:lang w:val="en-GB"/>
              </w:rPr>
              <w:t xml:space="preserve"> identification </w:t>
            </w:r>
            <w:ins w:author="Carmen Garcia Montero" w:date="2025-10-14T10:58:00Z" w:id="368">
              <w:r w:rsidR="00EE02D5">
                <w:rPr>
                  <w:rFonts w:ascii="Times New Roman" w:hAnsi="Times New Roman" w:eastAsia="Calibri" w:cs="Times New Roman"/>
                  <w:sz w:val="16"/>
                  <w:szCs w:val="16"/>
                  <w:lang w:val="en-GB"/>
                </w:rPr>
                <w:t xml:space="preserve">of </w:t>
              </w:r>
              <w:r w:rsidR="00C62F6F">
                <w:rPr>
                  <w:rFonts w:ascii="Times New Roman" w:hAnsi="Times New Roman" w:eastAsia="Calibri" w:cs="Times New Roman"/>
                  <w:sz w:val="16"/>
                  <w:szCs w:val="16"/>
                  <w:lang w:val="en-GB"/>
                </w:rPr>
                <w:t xml:space="preserve"> </w:t>
              </w:r>
              <w:r w:rsidR="00EE02D5">
                <w:rPr>
                  <w:rFonts w:ascii="Times New Roman" w:hAnsi="Times New Roman" w:eastAsia="Calibri" w:cs="Times New Roman"/>
                  <w:sz w:val="16"/>
                  <w:szCs w:val="16"/>
                  <w:lang w:val="en-GB"/>
                </w:rPr>
                <w:t>‘</w:t>
              </w:r>
            </w:ins>
            <w:r w:rsidRPr="00007288">
              <w:rPr>
                <w:rFonts w:ascii="Times New Roman" w:hAnsi="Times New Roman" w:eastAsia="Calibri" w:cs="Times New Roman"/>
                <w:sz w:val="16"/>
                <w:szCs w:val="16"/>
                <w:lang w:val="en-GB"/>
              </w:rPr>
              <w:t>service validation point’</w:t>
            </w:r>
          </w:p>
          <w:p w:rsidRPr="00007288" w:rsidR="004D6698" w:rsidDel="00EC5C96" w:rsidP="7DBC475F" w:rsidRDefault="6C71594E" w14:paraId="04116E88" w14:textId="5FA0E8B0">
            <w:pPr>
              <w:spacing w:after="0" w:line="276" w:lineRule="auto"/>
              <w:rPr>
                <w:rFonts w:ascii="Times New Roman" w:hAnsi="Times New Roman" w:eastAsia="Calibri" w:cs="Times New Roman"/>
                <w:i/>
                <w:iCs/>
                <w:sz w:val="16"/>
                <w:szCs w:val="16"/>
                <w:lang w:val="en-GB"/>
              </w:rPr>
            </w:pPr>
            <w:commentRangeStart w:id="369"/>
            <w:commentRangeStart w:id="370"/>
            <w:commentRangeStart w:id="371"/>
            <w:del w:author="Carmen Garcia Montero" w:date="2025-10-20T10:42:00Z" w:id="372">
              <w:r w:rsidRPr="7DBC475F">
                <w:rPr>
                  <w:rFonts w:ascii="Times New Roman" w:hAnsi="Times New Roman" w:eastAsia="Calibri" w:cs="Times New Roman"/>
                  <w:i/>
                  <w:iCs/>
                  <w:sz w:val="16"/>
                  <w:szCs w:val="16"/>
                  <w:lang w:val="en-GB"/>
                </w:rPr>
                <w:delText>A ‘service validation point’</w:delText>
              </w:r>
            </w:del>
            <w:ins w:author="Carmen Garcia Montero" w:date="2025-10-20T10:43:00Z" w:id="373">
              <w:r w:rsidR="00FA45DF">
                <w:rPr>
                  <w:rFonts w:ascii="Times New Roman" w:hAnsi="Times New Roman" w:eastAsia="Calibri" w:cs="Times New Roman"/>
                  <w:i/>
                  <w:iCs/>
                  <w:sz w:val="16"/>
                  <w:szCs w:val="16"/>
                  <w:lang w:val="en-GB"/>
                </w:rPr>
                <w:t xml:space="preserve"> </w:t>
              </w:r>
            </w:ins>
            <w:ins w:author="Carmen Garcia Montero" w:date="2025-10-20T10:45:00Z" w:id="374">
              <w:r w:rsidR="003226AE">
                <w:rPr>
                  <w:rFonts w:ascii="Times New Roman" w:hAnsi="Times New Roman" w:eastAsia="Calibri" w:cs="Times New Roman"/>
                  <w:i/>
                  <w:iCs/>
                  <w:sz w:val="16"/>
                  <w:szCs w:val="16"/>
                  <w:lang w:val="en-GB"/>
                </w:rPr>
                <w:t xml:space="preserve">(note: </w:t>
              </w:r>
            </w:ins>
            <w:ins w:author="Carmen Garcia Montero" w:date="2025-10-20T10:42:00Z" w:id="375">
              <w:r w:rsidR="00087157">
                <w:rPr>
                  <w:rFonts w:ascii="Times New Roman" w:hAnsi="Times New Roman" w:eastAsia="Calibri" w:cs="Times New Roman"/>
                  <w:i/>
                  <w:iCs/>
                  <w:sz w:val="16"/>
                  <w:szCs w:val="16"/>
                  <w:lang w:val="en-GB"/>
                </w:rPr>
                <w:t>the point where the service delivery is validated</w:t>
              </w:r>
            </w:ins>
            <w:ins w:author="Carmen Garcia Montero" w:date="2025-10-20T10:45:00Z" w:id="376">
              <w:r w:rsidR="003226AE">
                <w:rPr>
                  <w:rFonts w:ascii="Times New Roman" w:hAnsi="Times New Roman" w:eastAsia="Calibri" w:cs="Times New Roman"/>
                  <w:i/>
                  <w:iCs/>
                  <w:sz w:val="16"/>
                  <w:szCs w:val="16"/>
                  <w:lang w:val="en-GB"/>
                </w:rPr>
                <w:t>)</w:t>
              </w:r>
            </w:ins>
            <w:del w:author="Carmen Garcia Montero" w:date="2025-10-20T10:42:00Z" w:id="377">
              <w:r w:rsidRPr="7DBC475F" w:rsidDel="00087157">
                <w:rPr>
                  <w:rFonts w:ascii="Times New Roman" w:hAnsi="Times New Roman" w:eastAsia="Calibri" w:cs="Times New Roman"/>
                  <w:i/>
                  <w:iCs/>
                  <w:sz w:val="16"/>
                  <w:szCs w:val="16"/>
                  <w:lang w:val="en-GB"/>
                </w:rPr>
                <w:delText xml:space="preserve"> </w:delText>
              </w:r>
              <w:r w:rsidRPr="7DBC475F">
                <w:rPr>
                  <w:rFonts w:ascii="Times New Roman" w:hAnsi="Times New Roman" w:eastAsia="Calibri" w:cs="Times New Roman"/>
                  <w:i/>
                  <w:iCs/>
                  <w:sz w:val="16"/>
                  <w:szCs w:val="16"/>
                  <w:lang w:val="en-GB"/>
                </w:rPr>
                <w:delText xml:space="preserve">connects all relevant accounting points of the final customer - regardless of the direction of energy flow - </w:delText>
              </w:r>
              <w:commentRangeStart w:id="378"/>
              <w:r w:rsidRPr="7DBC475F">
                <w:rPr>
                  <w:rFonts w:ascii="Times New Roman" w:hAnsi="Times New Roman" w:eastAsia="Calibri" w:cs="Times New Roman"/>
                  <w:i/>
                  <w:iCs/>
                  <w:sz w:val="16"/>
                  <w:szCs w:val="16"/>
                  <w:lang w:val="en-GB"/>
                </w:rPr>
                <w:delText xml:space="preserve">with the connecting system operator’s grid </w:delText>
              </w:r>
              <w:commentRangeStart w:id="379"/>
              <w:r w:rsidRPr="7DBC475F">
                <w:rPr>
                  <w:rFonts w:ascii="Times New Roman" w:hAnsi="Times New Roman" w:eastAsia="Calibri" w:cs="Times New Roman"/>
                  <w:i/>
                  <w:iCs/>
                  <w:sz w:val="16"/>
                  <w:szCs w:val="16"/>
                  <w:lang w:val="en-GB"/>
                </w:rPr>
                <w:delText>via exactly one line</w:delText>
              </w:r>
            </w:del>
            <w:commentRangeEnd w:id="378"/>
            <w:r w:rsidRPr="7DBC475F">
              <w:rPr>
                <w:rStyle w:val="CommentReference"/>
                <w:rFonts w:ascii="Times New Roman" w:hAnsi="Times New Roman" w:eastAsia="Calibri" w:cs="Times New Roman"/>
                <w:i/>
                <w:iCs/>
                <w:lang w:val="en-GB"/>
              </w:rPr>
              <w:commentReference w:id="378"/>
            </w:r>
            <w:del w:author="Carmen Garcia Montero" w:date="2025-10-20T10:42:00Z" w:id="380">
              <w:r w:rsidRPr="7DBC475F">
                <w:rPr>
                  <w:rFonts w:ascii="Times New Roman" w:hAnsi="Times New Roman" w:eastAsia="Calibri" w:cs="Times New Roman"/>
                  <w:i/>
                  <w:iCs/>
                  <w:sz w:val="16"/>
                  <w:szCs w:val="16"/>
                  <w:lang w:val="en-GB"/>
                </w:rPr>
                <w:delText>.</w:delText>
              </w:r>
            </w:del>
            <w:commentRangeEnd w:id="369"/>
            <w:r w:rsidRPr="00007288" w:rsidR="78D9E48B">
              <w:rPr>
                <w:rStyle w:val="CommentReference"/>
                <w:rFonts w:ascii="Times New Roman" w:hAnsi="Times New Roman" w:eastAsia="Calibri" w:cs="Times New Roman"/>
                <w:i/>
                <w:iCs/>
                <w:lang w:val="en-GB"/>
              </w:rPr>
              <w:commentReference w:id="369"/>
            </w:r>
            <w:commentRangeEnd w:id="370"/>
            <w:r w:rsidRPr="00007288" w:rsidR="78D9E48B">
              <w:rPr>
                <w:rStyle w:val="CommentReference"/>
                <w:rFonts w:ascii="Times New Roman" w:hAnsi="Times New Roman" w:eastAsia="Calibri" w:cs="Times New Roman"/>
                <w:i/>
                <w:iCs/>
                <w:lang w:val="en-GB"/>
              </w:rPr>
              <w:commentReference w:id="370"/>
            </w:r>
            <w:commentRangeEnd w:id="371"/>
            <w:r w:rsidRPr="00007288" w:rsidR="78D9E48B">
              <w:rPr>
                <w:rStyle w:val="CommentReference"/>
                <w:rFonts w:ascii="Times New Roman" w:hAnsi="Times New Roman" w:eastAsia="Calibri" w:cs="Times New Roman"/>
                <w:i/>
                <w:iCs/>
                <w:lang w:val="en-GB"/>
              </w:rPr>
              <w:commentReference w:id="371"/>
            </w:r>
            <w:commentRangeEnd w:id="379"/>
            <w:r w:rsidRPr="00007288">
              <w:rPr>
                <w:rStyle w:val="CommentReference"/>
                <w:rFonts w:ascii="Times New Roman" w:hAnsi="Times New Roman" w:eastAsia="Calibri" w:cs="Times New Roman"/>
                <w:i/>
                <w:iCs/>
                <w:lang w:val="en-GB"/>
              </w:rPr>
              <w:commentReference w:id="379"/>
            </w:r>
            <w:commentRangeEnd w:id="367"/>
            <w:r w:rsidRPr="00007288">
              <w:rPr>
                <w:rStyle w:val="CommentReference"/>
                <w:rFonts w:ascii="Times New Roman" w:hAnsi="Times New Roman" w:eastAsia="Calibri" w:cs="Times New Roman"/>
                <w:i/>
                <w:iCs/>
                <w:lang w:val="en-GB"/>
              </w:rPr>
              <w:commentReference w:id="367"/>
            </w:r>
          </w:p>
        </w:tc>
        <w:tc>
          <w:tcPr>
            <w:tcW w:w="2410" w:type="dxa"/>
            <w:tcMar>
              <w:left w:w="108" w:type="dxa"/>
              <w:right w:w="108" w:type="dxa"/>
            </w:tcMar>
          </w:tcPr>
          <w:p w:rsidRPr="00117039" w:rsidR="004D6698" w:rsidDel="00EC5C96" w:rsidP="00920B7C" w:rsidRDefault="004D6698" w14:paraId="2BCA1693" w14:textId="2FAC3714">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Name</w:t>
            </w:r>
          </w:p>
        </w:tc>
        <w:tc>
          <w:tcPr>
            <w:tcW w:w="3332" w:type="dxa"/>
            <w:tcMar>
              <w:left w:w="108" w:type="dxa"/>
              <w:right w:w="108" w:type="dxa"/>
            </w:tcMar>
          </w:tcPr>
          <w:p w:rsidRPr="00007288" w:rsidR="004D6698" w:rsidDel="00EC5C96" w:rsidP="00920B7C" w:rsidRDefault="004D6698" w14:paraId="02D0BD9A" w14:textId="0992DE0F">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National term for</w:t>
            </w:r>
            <w:r w:rsidRPr="00007288" w:rsidR="00A663A1">
              <w:rPr>
                <w:rFonts w:ascii="Times New Roman" w:hAnsi="Times New Roman" w:eastAsia="Calibri" w:cs="Times New Roman"/>
                <w:sz w:val="16"/>
                <w:szCs w:val="16"/>
                <w:lang w:val="en-GB"/>
              </w:rPr>
              <w:t xml:space="preserve"> </w:t>
            </w:r>
            <w:r w:rsidRPr="00007288" w:rsidR="00A55BA5">
              <w:rPr>
                <w:rFonts w:ascii="Times New Roman" w:hAnsi="Times New Roman" w:eastAsia="Calibri" w:cs="Times New Roman"/>
                <w:sz w:val="16"/>
                <w:szCs w:val="16"/>
                <w:lang w:val="en-GB"/>
              </w:rPr>
              <w:t xml:space="preserve">customer </w:t>
            </w:r>
            <w:r w:rsidRPr="00007288" w:rsidR="00A663A1">
              <w:rPr>
                <w:rFonts w:ascii="Times New Roman" w:hAnsi="Times New Roman" w:eastAsia="Calibri" w:cs="Times New Roman"/>
                <w:sz w:val="16"/>
                <w:szCs w:val="16"/>
                <w:lang w:val="en-GB"/>
              </w:rPr>
              <w:t>connection point</w:t>
            </w:r>
            <w:r w:rsidRPr="00007288">
              <w:rPr>
                <w:rFonts w:ascii="Times New Roman" w:hAnsi="Times New Roman" w:eastAsia="Calibri" w:cs="Times New Roman"/>
                <w:sz w:val="16"/>
                <w:szCs w:val="16"/>
                <w:lang w:val="en-GB"/>
              </w:rPr>
              <w:t xml:space="preserve"> ‘</w:t>
            </w:r>
            <w:commentRangeStart w:id="381"/>
            <w:r w:rsidRPr="00007288" w:rsidR="48E3C8C5">
              <w:rPr>
                <w:rFonts w:ascii="Times New Roman" w:hAnsi="Times New Roman" w:eastAsia="Calibri" w:cs="Times New Roman"/>
                <w:sz w:val="16"/>
                <w:szCs w:val="16"/>
                <w:lang w:val="en-GB"/>
              </w:rPr>
              <w:t xml:space="preserve">service validation </w:t>
            </w:r>
            <w:r w:rsidRPr="00007288">
              <w:rPr>
                <w:rFonts w:ascii="Times New Roman" w:hAnsi="Times New Roman" w:eastAsia="Calibri" w:cs="Times New Roman"/>
                <w:sz w:val="16"/>
                <w:szCs w:val="16"/>
                <w:lang w:val="en-GB"/>
              </w:rPr>
              <w:t xml:space="preserve">point’ </w:t>
            </w:r>
            <w:commentRangeEnd w:id="381"/>
            <w:r w:rsidRPr="00007288" w:rsidR="00666A93">
              <w:rPr>
                <w:rStyle w:val="CommentReference"/>
                <w:rFonts w:ascii="Times New Roman" w:hAnsi="Times New Roman" w:eastAsia="Calibri" w:cs="Times New Roman"/>
                <w:lang w:val="en-GB"/>
              </w:rPr>
              <w:commentReference w:id="381"/>
            </w:r>
            <w:r w:rsidRPr="00007288">
              <w:rPr>
                <w:rFonts w:ascii="Times New Roman" w:hAnsi="Times New Roman" w:eastAsia="Calibri" w:cs="Times New Roman"/>
                <w:sz w:val="16"/>
                <w:szCs w:val="16"/>
                <w:lang w:val="en-GB"/>
              </w:rPr>
              <w:t>in the Member State</w:t>
            </w:r>
            <w:r w:rsidRPr="00007288" w:rsidDel="00EC5C96">
              <w:rPr>
                <w:rFonts w:ascii="Times New Roman" w:hAnsi="Times New Roman" w:eastAsia="Calibri" w:cs="Times New Roman"/>
                <w:sz w:val="16"/>
                <w:szCs w:val="16"/>
                <w:lang w:val="en-GB"/>
              </w:rPr>
              <w:t xml:space="preserve"> </w:t>
            </w:r>
            <w:r w:rsidRPr="00007288">
              <w:rPr>
                <w:rFonts w:ascii="Times New Roman" w:hAnsi="Times New Roman" w:eastAsia="Calibri" w:cs="Times New Roman"/>
                <w:sz w:val="16"/>
                <w:szCs w:val="16"/>
                <w:lang w:val="en-GB"/>
              </w:rPr>
              <w:t>language and as used in national documentation.</w:t>
            </w:r>
          </w:p>
        </w:tc>
      </w:tr>
      <w:tr w:rsidRPr="005449D7" w:rsidR="00F87EBC" w:rsidDel="00EC5C96" w:rsidTr="68F2BCC5" w14:paraId="1FF05E33" w14:textId="77777777">
        <w:trPr>
          <w:trHeight w:val="300"/>
        </w:trPr>
        <w:tc>
          <w:tcPr>
            <w:tcW w:w="567" w:type="dxa"/>
            <w:vMerge/>
            <w:vAlign w:val="center"/>
          </w:tcPr>
          <w:p w:rsidRPr="00007288" w:rsidR="004D6698" w:rsidDel="00EC5C96" w:rsidP="00920B7C" w:rsidRDefault="004D6698" w14:paraId="1C66E1A7" w14:textId="77777777">
            <w:pPr>
              <w:spacing w:after="0" w:line="276" w:lineRule="auto"/>
              <w:jc w:val="center"/>
              <w:rPr>
                <w:rFonts w:ascii="Times New Roman" w:hAnsi="Times New Roman" w:cs="Times New Roman"/>
                <w:lang w:val="en-GB"/>
              </w:rPr>
            </w:pPr>
          </w:p>
        </w:tc>
        <w:tc>
          <w:tcPr>
            <w:tcW w:w="2835" w:type="dxa"/>
            <w:vMerge/>
          </w:tcPr>
          <w:p w:rsidRPr="00007288" w:rsidR="004D6698" w:rsidDel="00EC5C96" w:rsidP="00920B7C" w:rsidRDefault="004D6698" w14:paraId="31EB73C6"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4D6698" w:rsidDel="00EC5C96" w:rsidP="00920B7C" w:rsidRDefault="004D6698" w14:paraId="30C53DEF"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Identification system</w:t>
            </w:r>
          </w:p>
        </w:tc>
        <w:tc>
          <w:tcPr>
            <w:tcW w:w="3332" w:type="dxa"/>
            <w:tcMar>
              <w:left w:w="108" w:type="dxa"/>
              <w:right w:w="108" w:type="dxa"/>
            </w:tcMar>
          </w:tcPr>
          <w:p w:rsidRPr="00007288" w:rsidR="004D6698" w:rsidDel="00EC5C96" w:rsidP="00920B7C" w:rsidRDefault="004D6698" w14:paraId="19E5CCD9" w14:textId="1B6AA8C0">
            <w:pPr>
              <w:spacing w:after="0" w:line="276" w:lineRule="auto"/>
              <w:rPr>
                <w:rFonts w:ascii="Times New Roman" w:hAnsi="Times New Roman" w:eastAsia="Calibri" w:cs="Times New Roman"/>
                <w:i/>
                <w:sz w:val="16"/>
                <w:szCs w:val="16"/>
                <w:lang w:val="en-GB"/>
              </w:rPr>
            </w:pPr>
            <w:r w:rsidRPr="00007288" w:rsidDel="00EC5C96">
              <w:rPr>
                <w:rFonts w:ascii="Times New Roman" w:hAnsi="Times New Roman" w:eastAsia="Calibri" w:cs="Times New Roman"/>
                <w:sz w:val="16"/>
                <w:szCs w:val="16"/>
                <w:lang w:val="en-GB"/>
              </w:rPr>
              <w:t xml:space="preserve">Description of identification system(s) for </w:t>
            </w:r>
            <w:r w:rsidRPr="00007288" w:rsidR="00A55BA5">
              <w:rPr>
                <w:rFonts w:ascii="Times New Roman" w:hAnsi="Times New Roman" w:eastAsia="Calibri" w:cs="Times New Roman"/>
                <w:strike/>
                <w:sz w:val="16"/>
                <w:szCs w:val="16"/>
                <w:lang w:val="en-GB"/>
              </w:rPr>
              <w:t>customer connection point</w:t>
            </w:r>
            <w:r w:rsidRPr="00007288" w:rsidR="00A55BA5">
              <w:rPr>
                <w:rFonts w:ascii="Times New Roman" w:hAnsi="Times New Roman" w:eastAsia="Calibri" w:cs="Times New Roman"/>
                <w:sz w:val="16"/>
                <w:szCs w:val="16"/>
                <w:lang w:val="en-GB"/>
              </w:rPr>
              <w:t xml:space="preserve"> </w:t>
            </w:r>
            <w:r w:rsidRPr="00007288" w:rsidDel="00EC5C96">
              <w:rPr>
                <w:rFonts w:ascii="Times New Roman" w:hAnsi="Times New Roman" w:eastAsia="Calibri" w:cs="Times New Roman"/>
                <w:sz w:val="16"/>
                <w:szCs w:val="16"/>
                <w:lang w:val="en-GB"/>
              </w:rPr>
              <w:t>‘</w:t>
            </w:r>
            <w:r w:rsidRPr="00007288" w:rsidR="100617A3">
              <w:rPr>
                <w:rFonts w:ascii="Times New Roman" w:hAnsi="Times New Roman" w:eastAsia="Calibri" w:cs="Times New Roman"/>
                <w:sz w:val="16"/>
                <w:szCs w:val="16"/>
                <w:lang w:val="en-GB"/>
              </w:rPr>
              <w:t>service validation point</w:t>
            </w:r>
            <w:r w:rsidRPr="00007288">
              <w:rPr>
                <w:rFonts w:ascii="Times New Roman" w:hAnsi="Times New Roman" w:eastAsia="Calibri" w:cs="Times New Roman"/>
                <w:sz w:val="16"/>
                <w:szCs w:val="16"/>
                <w:lang w:val="en-GB"/>
              </w:rPr>
              <w:t>’.</w:t>
            </w:r>
            <w:r w:rsidRPr="00007288" w:rsidDel="00EC5C96">
              <w:rPr>
                <w:rFonts w:ascii="Times New Roman" w:hAnsi="Times New Roman" w:eastAsia="Calibri" w:cs="Times New Roman"/>
                <w:sz w:val="16"/>
                <w:szCs w:val="16"/>
                <w:lang w:val="en-GB"/>
              </w:rPr>
              <w:t xml:space="preserve"> </w:t>
            </w:r>
            <w:r w:rsidRPr="00007288" w:rsidDel="00EC5C96">
              <w:rPr>
                <w:rFonts w:ascii="Times New Roman" w:hAnsi="Times New Roman" w:eastAsia="Calibri" w:cs="Times New Roman"/>
                <w:i/>
                <w:sz w:val="16"/>
                <w:szCs w:val="16"/>
                <w:lang w:val="en-GB"/>
              </w:rPr>
              <w:t>(</w:t>
            </w:r>
            <w:r w:rsidRPr="00007288">
              <w:rPr>
                <w:rFonts w:ascii="Times New Roman" w:hAnsi="Times New Roman" w:eastAsia="Calibri" w:cs="Times New Roman"/>
                <w:i/>
                <w:sz w:val="16"/>
                <w:szCs w:val="16"/>
                <w:lang w:val="en-GB"/>
              </w:rPr>
              <w:t>One</w:t>
            </w:r>
            <w:r w:rsidRPr="00007288" w:rsidDel="00EC5C96">
              <w:rPr>
                <w:rFonts w:ascii="Times New Roman" w:hAnsi="Times New Roman" w:eastAsia="Calibri" w:cs="Times New Roman"/>
                <w:i/>
                <w:sz w:val="16"/>
                <w:szCs w:val="16"/>
                <w:lang w:val="en-GB"/>
              </w:rPr>
              <w:t xml:space="preserve"> identification system per</w:t>
            </w:r>
            <w:r w:rsidRPr="00007288" w:rsidR="00283E9B">
              <w:rPr>
                <w:rFonts w:ascii="Times New Roman" w:hAnsi="Times New Roman" w:eastAsia="Calibri" w:cs="Times New Roman"/>
                <w:i/>
                <w:sz w:val="16"/>
                <w:szCs w:val="16"/>
                <w:lang w:val="en-GB"/>
              </w:rPr>
              <w:t xml:space="preserve"> </w:t>
            </w:r>
            <w:r w:rsidRPr="00007288" w:rsidR="00283E9B">
              <w:rPr>
                <w:rFonts w:ascii="Times New Roman" w:hAnsi="Times New Roman" w:eastAsia="Calibri" w:cs="Times New Roman"/>
                <w:strike/>
                <w:sz w:val="16"/>
                <w:szCs w:val="16"/>
                <w:lang w:val="en-GB"/>
              </w:rPr>
              <w:t>customer connection point</w:t>
            </w:r>
            <w:r w:rsidRPr="00007288" w:rsidDel="00EC5C96">
              <w:rPr>
                <w:rFonts w:ascii="Times New Roman" w:hAnsi="Times New Roman" w:eastAsia="Calibri" w:cs="Times New Roman"/>
                <w:i/>
                <w:sz w:val="16"/>
                <w:szCs w:val="16"/>
                <w:lang w:val="en-GB"/>
              </w:rPr>
              <w:t xml:space="preserve"> </w:t>
            </w:r>
            <w:r w:rsidRPr="00007288" w:rsidR="410A1062">
              <w:rPr>
                <w:rFonts w:ascii="Times New Roman" w:hAnsi="Times New Roman" w:eastAsia="Calibri" w:cs="Times New Roman"/>
                <w:i/>
                <w:sz w:val="16"/>
                <w:szCs w:val="16"/>
                <w:lang w:val="en-GB"/>
              </w:rPr>
              <w:t>service validation point</w:t>
            </w:r>
            <w:r w:rsidRPr="00007288" w:rsidDel="00EC5C96">
              <w:rPr>
                <w:rFonts w:ascii="Times New Roman" w:hAnsi="Times New Roman" w:eastAsia="Calibri" w:cs="Times New Roman"/>
                <w:i/>
                <w:sz w:val="16"/>
                <w:szCs w:val="16"/>
                <w:lang w:val="en-GB"/>
              </w:rPr>
              <w:t xml:space="preserve"> needs to be mapped</w:t>
            </w:r>
            <w:r w:rsidRPr="00007288">
              <w:rPr>
                <w:rFonts w:ascii="Times New Roman" w:hAnsi="Times New Roman" w:eastAsia="Calibri" w:cs="Times New Roman"/>
                <w:i/>
                <w:sz w:val="16"/>
                <w:szCs w:val="16"/>
                <w:lang w:val="en-GB"/>
              </w:rPr>
              <w:t>)</w:t>
            </w:r>
          </w:p>
        </w:tc>
      </w:tr>
      <w:tr w:rsidRPr="005449D7" w:rsidR="00DF0195" w:rsidDel="00EC5C96" w:rsidTr="68F2BCC5" w14:paraId="4E1F1980" w14:textId="77777777">
        <w:trPr>
          <w:trHeight w:val="300"/>
        </w:trPr>
        <w:tc>
          <w:tcPr>
            <w:tcW w:w="567" w:type="dxa"/>
            <w:vMerge w:val="restart"/>
            <w:tcMar>
              <w:left w:w="108" w:type="dxa"/>
              <w:right w:w="108" w:type="dxa"/>
            </w:tcMar>
          </w:tcPr>
          <w:p w:rsidRPr="00117039" w:rsidR="009A075B" w:rsidDel="00EC5C96" w:rsidP="00920B7C" w:rsidRDefault="009A075B" w14:paraId="635A9B4C" w14:textId="64986036">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w:t>
            </w:r>
            <w:r w:rsidRPr="00117039">
              <w:rPr>
                <w:rFonts w:ascii="Times New Roman" w:hAnsi="Times New Roman" w:eastAsia="Calibri" w:cs="Times New Roman"/>
                <w:sz w:val="16"/>
                <w:szCs w:val="16"/>
                <w:lang w:val="en-GB"/>
              </w:rPr>
              <w:t>1</w:t>
            </w:r>
            <w:ins w:author="Fernando Dominguez" w:date="2025-10-30T15:37:00Z" w:id="382">
              <w:r w:rsidR="009522D6">
                <w:rPr>
                  <w:rFonts w:ascii="Times New Roman" w:hAnsi="Times New Roman" w:eastAsia="Calibri" w:cs="Times New Roman"/>
                  <w:sz w:val="16"/>
                  <w:szCs w:val="16"/>
                  <w:lang w:val="en-GB"/>
                </w:rPr>
                <w:t>2</w:t>
              </w:r>
            </w:ins>
            <w:del w:author="Fernando Dominguez" w:date="2025-10-30T15:37:00Z" w:id="383">
              <w:r w:rsidRPr="00117039" w:rsidDel="009522D6" w:rsidR="00E471F1">
                <w:rPr>
                  <w:rFonts w:ascii="Times New Roman" w:hAnsi="Times New Roman" w:eastAsia="Calibri" w:cs="Times New Roman"/>
                  <w:sz w:val="16"/>
                  <w:szCs w:val="16"/>
                  <w:lang w:val="en-GB"/>
                </w:rPr>
                <w:delText>1</w:delText>
              </w:r>
            </w:del>
          </w:p>
        </w:tc>
        <w:tc>
          <w:tcPr>
            <w:tcW w:w="2835" w:type="dxa"/>
            <w:vMerge w:val="restart"/>
            <w:tcMar>
              <w:left w:w="108" w:type="dxa"/>
              <w:right w:w="108" w:type="dxa"/>
            </w:tcMar>
          </w:tcPr>
          <w:p w:rsidRPr="00007288" w:rsidR="009A075B" w:rsidDel="00EC5C96" w:rsidP="00920B7C" w:rsidRDefault="009A075B" w14:paraId="2604AB78" w14:textId="044357F3">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MS system for </w:t>
            </w:r>
            <w:r w:rsidRPr="00007288">
              <w:rPr>
                <w:rFonts w:ascii="Times New Roman" w:hAnsi="Times New Roman" w:eastAsia="Calibri" w:cs="Times New Roman"/>
                <w:sz w:val="16"/>
                <w:szCs w:val="16"/>
                <w:lang w:val="en-GB"/>
              </w:rPr>
              <w:t>‘</w:t>
            </w:r>
            <w:r w:rsidRPr="00007288" w:rsidDel="00EC5C96">
              <w:rPr>
                <w:rFonts w:ascii="Times New Roman" w:hAnsi="Times New Roman" w:eastAsia="Calibri" w:cs="Times New Roman"/>
                <w:sz w:val="16"/>
                <w:szCs w:val="16"/>
                <w:lang w:val="en-GB"/>
              </w:rPr>
              <w:t xml:space="preserve">accounting point </w:t>
            </w:r>
            <w:r w:rsidRPr="00007288" w:rsidR="0AD8D2B8">
              <w:rPr>
                <w:rFonts w:ascii="Times New Roman" w:hAnsi="Times New Roman" w:eastAsia="Calibri" w:cs="Times New Roman"/>
                <w:sz w:val="16"/>
                <w:szCs w:val="16"/>
                <w:lang w:val="en-GB"/>
              </w:rPr>
              <w:t>identification’</w:t>
            </w:r>
            <w:del w:author="Carmen Garcia Montero" w:date="2025-10-14T10:58:00Z" w:id="384">
              <w:r w:rsidRPr="00117039" w:rsidR="1A444246">
                <w:rPr>
                  <w:rFonts w:ascii="Times New Roman" w:hAnsi="Times New Roman" w:eastAsia="Calibri" w:cs="Times New Roman"/>
                  <w:sz w:val="16"/>
                  <w:szCs w:val="16"/>
                  <w:lang w:val="en-GB"/>
                </w:rPr>
                <w:delText>g</w:delText>
              </w:r>
            </w:del>
          </w:p>
        </w:tc>
        <w:tc>
          <w:tcPr>
            <w:tcW w:w="2410" w:type="dxa"/>
            <w:tcMar>
              <w:left w:w="108" w:type="dxa"/>
              <w:right w:w="108" w:type="dxa"/>
            </w:tcMar>
          </w:tcPr>
          <w:p w:rsidRPr="00117039" w:rsidR="009A075B" w:rsidDel="00EC5C96" w:rsidP="00920B7C" w:rsidRDefault="009A075B" w14:paraId="1C32F3E9"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Name</w:t>
            </w:r>
          </w:p>
        </w:tc>
        <w:tc>
          <w:tcPr>
            <w:tcW w:w="3332" w:type="dxa"/>
            <w:tcMar>
              <w:left w:w="108" w:type="dxa"/>
              <w:right w:w="108" w:type="dxa"/>
            </w:tcMar>
          </w:tcPr>
          <w:p w:rsidRPr="00007288" w:rsidR="009A075B" w:rsidDel="00EC5C96" w:rsidP="00920B7C" w:rsidRDefault="009A075B" w14:paraId="69C3F8E6"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National term for ‘accounting point’ in the </w:t>
            </w:r>
            <w:r w:rsidRPr="00007288">
              <w:rPr>
                <w:rFonts w:ascii="Times New Roman" w:hAnsi="Times New Roman" w:eastAsia="Calibri" w:cs="Times New Roman"/>
                <w:sz w:val="16"/>
                <w:szCs w:val="16"/>
                <w:lang w:val="en-GB"/>
              </w:rPr>
              <w:t>Member State</w:t>
            </w:r>
            <w:r w:rsidRPr="00007288" w:rsidDel="00EC5C96">
              <w:rPr>
                <w:rFonts w:ascii="Times New Roman" w:hAnsi="Times New Roman" w:eastAsia="Calibri" w:cs="Times New Roman"/>
                <w:sz w:val="16"/>
                <w:szCs w:val="16"/>
                <w:lang w:val="en-GB"/>
              </w:rPr>
              <w:t xml:space="preserve"> language and as used in national documentation.</w:t>
            </w:r>
          </w:p>
        </w:tc>
      </w:tr>
      <w:tr w:rsidRPr="005449D7" w:rsidR="009A075B" w:rsidDel="00EC5C96" w:rsidTr="68F2BCC5" w14:paraId="549EC10C" w14:textId="77777777">
        <w:trPr>
          <w:trHeight w:val="300"/>
        </w:trPr>
        <w:tc>
          <w:tcPr>
            <w:tcW w:w="567" w:type="dxa"/>
            <w:vMerge/>
            <w:vAlign w:val="center"/>
          </w:tcPr>
          <w:p w:rsidRPr="00007288" w:rsidR="009A075B" w:rsidDel="00EC5C96" w:rsidP="00920B7C" w:rsidRDefault="009A075B" w14:paraId="46898859" w14:textId="77777777">
            <w:pPr>
              <w:spacing w:after="0" w:line="276" w:lineRule="auto"/>
              <w:jc w:val="center"/>
              <w:rPr>
                <w:rFonts w:ascii="Times New Roman" w:hAnsi="Times New Roman" w:cs="Times New Roman"/>
                <w:lang w:val="en-GB"/>
              </w:rPr>
            </w:pPr>
          </w:p>
        </w:tc>
        <w:tc>
          <w:tcPr>
            <w:tcW w:w="2835" w:type="dxa"/>
            <w:vMerge/>
          </w:tcPr>
          <w:p w:rsidRPr="00007288" w:rsidR="009A075B" w:rsidDel="00EC5C96" w:rsidP="00920B7C" w:rsidRDefault="009A075B" w14:paraId="2540A2BD" w14:textId="77777777">
            <w:pPr>
              <w:spacing w:after="0" w:line="276" w:lineRule="auto"/>
              <w:rPr>
                <w:rFonts w:ascii="Times New Roman" w:hAnsi="Times New Roman" w:cs="Times New Roman"/>
                <w:lang w:val="en-GB"/>
              </w:rPr>
            </w:pPr>
          </w:p>
        </w:tc>
        <w:tc>
          <w:tcPr>
            <w:tcW w:w="2410" w:type="dxa"/>
            <w:tcMar>
              <w:left w:w="108" w:type="dxa"/>
              <w:right w:w="108" w:type="dxa"/>
            </w:tcMar>
          </w:tcPr>
          <w:p w:rsidRPr="00117039" w:rsidR="009A075B" w:rsidDel="00EC5C96" w:rsidP="00920B7C" w:rsidRDefault="009A075B" w14:paraId="3BAFEF6C"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Identification system</w:t>
            </w:r>
          </w:p>
        </w:tc>
        <w:tc>
          <w:tcPr>
            <w:tcW w:w="3332" w:type="dxa"/>
            <w:tcMar>
              <w:left w:w="108" w:type="dxa"/>
              <w:right w:w="108" w:type="dxa"/>
            </w:tcMar>
          </w:tcPr>
          <w:p w:rsidRPr="00007288" w:rsidR="009A075B" w:rsidDel="00EC5C96" w:rsidP="00920B7C" w:rsidRDefault="009A075B" w14:paraId="6780D601" w14:textId="77777777">
            <w:pPr>
              <w:spacing w:after="0" w:line="276" w:lineRule="auto"/>
              <w:rPr>
                <w:rFonts w:ascii="Times New Roman" w:hAnsi="Times New Roman" w:eastAsia="Calibri" w:cs="Times New Roman"/>
                <w:i/>
                <w:sz w:val="16"/>
                <w:szCs w:val="16"/>
                <w:lang w:val="en-GB"/>
              </w:rPr>
            </w:pPr>
            <w:r w:rsidRPr="00007288" w:rsidDel="00EC5C96">
              <w:rPr>
                <w:rFonts w:ascii="Times New Roman" w:hAnsi="Times New Roman" w:eastAsia="Calibri" w:cs="Times New Roman"/>
                <w:sz w:val="16"/>
                <w:szCs w:val="16"/>
                <w:lang w:val="en-GB"/>
              </w:rPr>
              <w:t xml:space="preserve">Description of identification system(s) for </w:t>
            </w:r>
            <w:r w:rsidRPr="00007288">
              <w:rPr>
                <w:rFonts w:ascii="Times New Roman" w:hAnsi="Times New Roman" w:eastAsia="Calibri" w:cs="Times New Roman"/>
                <w:sz w:val="16"/>
                <w:szCs w:val="16"/>
                <w:lang w:val="en-GB"/>
              </w:rPr>
              <w:t>accounting points’.</w:t>
            </w:r>
            <w:r w:rsidRPr="00007288" w:rsidDel="00EC5C96">
              <w:rPr>
                <w:rFonts w:ascii="Times New Roman" w:hAnsi="Times New Roman" w:eastAsia="Calibri" w:cs="Times New Roman"/>
                <w:sz w:val="16"/>
                <w:szCs w:val="16"/>
                <w:lang w:val="en-GB"/>
              </w:rPr>
              <w:t xml:space="preserve"> </w:t>
            </w:r>
            <w:r w:rsidRPr="00007288" w:rsidDel="00EC5C96">
              <w:rPr>
                <w:rFonts w:ascii="Times New Roman" w:hAnsi="Times New Roman" w:eastAsia="Calibri" w:cs="Times New Roman"/>
                <w:i/>
                <w:sz w:val="16"/>
                <w:szCs w:val="16"/>
                <w:lang w:val="en-GB"/>
              </w:rPr>
              <w:t>(</w:t>
            </w:r>
            <w:r w:rsidRPr="00007288">
              <w:rPr>
                <w:rFonts w:ascii="Times New Roman" w:hAnsi="Times New Roman" w:eastAsia="Calibri" w:cs="Times New Roman"/>
                <w:i/>
                <w:sz w:val="16"/>
                <w:szCs w:val="16"/>
                <w:lang w:val="en-GB"/>
              </w:rPr>
              <w:t>One</w:t>
            </w:r>
            <w:r w:rsidRPr="00007288" w:rsidDel="00EC5C96">
              <w:rPr>
                <w:rFonts w:ascii="Times New Roman" w:hAnsi="Times New Roman" w:eastAsia="Calibri" w:cs="Times New Roman"/>
                <w:i/>
                <w:sz w:val="16"/>
                <w:szCs w:val="16"/>
                <w:lang w:val="en-GB"/>
              </w:rPr>
              <w:t xml:space="preserve"> identification system per accounting point needs to be mapped)</w:t>
            </w:r>
          </w:p>
        </w:tc>
      </w:tr>
      <w:tr w:rsidRPr="005449D7" w:rsidR="00F87EBC" w:rsidDel="00EC5C96" w:rsidTr="68F2BCC5" w14:paraId="02862998" w14:textId="77777777">
        <w:trPr>
          <w:trHeight w:val="300"/>
          <w:trPrChange w:author="Carmen Garcia Montero" w:date="2025-06-02T16:36:00Z" w:id="385">
            <w:trPr>
              <w:gridBefore w:val="2"/>
              <w:gridAfter w:val="0"/>
              <w:trHeight w:val="300"/>
            </w:trPr>
          </w:trPrChange>
        </w:trPr>
        <w:tc>
          <w:tcPr>
            <w:tcW w:w="567" w:type="dxa"/>
            <w:vAlign w:val="center"/>
            <w:tcPrChange w:author="Carmen Garcia Montero" w:date="2025-06-02T16:36:00Z" w:id="386">
              <w:tcPr>
                <w:tcW w:w="616" w:type="dxa"/>
                <w:gridSpan w:val="2"/>
                <w:vAlign w:val="center"/>
              </w:tcPr>
            </w:tcPrChange>
          </w:tcPr>
          <w:p w:rsidRPr="00117039" w:rsidR="004D6698" w:rsidDel="00EC5C96" w:rsidP="00920B7C" w:rsidRDefault="004D6698" w14:paraId="6960DDA5" w14:textId="3BDCD75E">
            <w:pPr>
              <w:spacing w:after="0" w:line="276" w:lineRule="auto"/>
              <w:jc w:val="center"/>
              <w:rPr>
                <w:rFonts w:ascii="Times New Roman" w:hAnsi="Times New Roman" w:cs="Times New Roman"/>
                <w:lang w:val="en-GB"/>
              </w:rPr>
            </w:pPr>
            <w:r w:rsidRPr="00117039">
              <w:rPr>
                <w:rFonts w:ascii="Times New Roman" w:hAnsi="Times New Roman" w:eastAsia="Calibri" w:cs="Times New Roman"/>
                <w:sz w:val="16"/>
                <w:szCs w:val="16"/>
                <w:lang w:val="en-GB"/>
              </w:rPr>
              <w:t>I</w:t>
            </w:r>
            <w:del w:author="Fernando Dominguez" w:date="2025-10-30T15:37:00Z" w:id="387">
              <w:r w:rsidRPr="00117039">
                <w:rPr>
                  <w:rFonts w:ascii="Times New Roman" w:hAnsi="Times New Roman" w:eastAsia="Calibri" w:cs="Times New Roman"/>
                  <w:sz w:val="16"/>
                  <w:szCs w:val="16"/>
                  <w:lang w:val="en-GB"/>
                </w:rPr>
                <w:delText>1</w:delText>
              </w:r>
              <w:r w:rsidRPr="00117039" w:rsidR="00E471F1">
                <w:rPr>
                  <w:rFonts w:ascii="Times New Roman" w:hAnsi="Times New Roman" w:eastAsia="Calibri" w:cs="Times New Roman"/>
                  <w:sz w:val="16"/>
                  <w:szCs w:val="16"/>
                  <w:lang w:val="en-GB"/>
                </w:rPr>
                <w:delText>2</w:delText>
              </w:r>
            </w:del>
            <w:ins w:author="Fernando Dominguez" w:date="2025-10-30T15:37:00Z" w:id="388">
              <w:r w:rsidR="009522D6">
                <w:rPr>
                  <w:rFonts w:ascii="Times New Roman" w:hAnsi="Times New Roman" w:eastAsia="Calibri" w:cs="Times New Roman"/>
                  <w:sz w:val="16"/>
                  <w:szCs w:val="16"/>
                  <w:lang w:val="en-GB"/>
                </w:rPr>
                <w:t>13</w:t>
              </w:r>
            </w:ins>
          </w:p>
        </w:tc>
        <w:tc>
          <w:tcPr>
            <w:tcW w:w="2835" w:type="dxa"/>
            <w:tcPrChange w:author="Carmen Garcia Montero" w:date="2025-06-02T16:36:00Z" w:id="389">
              <w:tcPr>
                <w:tcW w:w="2063" w:type="dxa"/>
                <w:gridSpan w:val="3"/>
              </w:tcPr>
            </w:tcPrChange>
          </w:tcPr>
          <w:p w:rsidRPr="00007288" w:rsidR="004D6698" w:rsidDel="00EC5C96" w:rsidP="00920B7C" w:rsidRDefault="004D6698" w14:paraId="4423FF8C" w14:textId="77777777">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Information about service provider qualification requirements</w:t>
            </w:r>
          </w:p>
        </w:tc>
        <w:tc>
          <w:tcPr>
            <w:tcW w:w="2410" w:type="dxa"/>
            <w:tcMar>
              <w:left w:w="108" w:type="dxa"/>
              <w:right w:w="108" w:type="dxa"/>
            </w:tcMar>
            <w:tcPrChange w:author="Carmen Garcia Montero" w:date="2025-06-02T16:36:00Z" w:id="390">
              <w:tcPr>
                <w:tcW w:w="1683" w:type="dxa"/>
                <w:gridSpan w:val="4"/>
                <w:tcMar>
                  <w:left w:w="108" w:type="dxa"/>
                  <w:right w:w="108" w:type="dxa"/>
                </w:tcMar>
              </w:tcPr>
            </w:tcPrChange>
          </w:tcPr>
          <w:p w:rsidRPr="00117039" w:rsidR="004D6698" w:rsidDel="00EC5C96" w:rsidP="00920B7C" w:rsidRDefault="004D6698" w14:paraId="340F7A52" w14:textId="77777777">
            <w:pPr>
              <w:spacing w:after="0" w:line="276" w:lineRule="auto"/>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Documentation</w:t>
            </w:r>
          </w:p>
        </w:tc>
        <w:tc>
          <w:tcPr>
            <w:tcW w:w="3332" w:type="dxa"/>
            <w:tcMar>
              <w:left w:w="108" w:type="dxa"/>
              <w:right w:w="108" w:type="dxa"/>
            </w:tcMar>
            <w:tcPrChange w:author="Carmen Garcia Montero" w:date="2025-06-02T16:36:00Z" w:id="391">
              <w:tcPr>
                <w:tcW w:w="4994" w:type="dxa"/>
                <w:gridSpan w:val="2"/>
                <w:tcMar>
                  <w:left w:w="108" w:type="dxa"/>
                  <w:right w:w="108" w:type="dxa"/>
                </w:tcMar>
              </w:tcPr>
            </w:tcPrChange>
          </w:tcPr>
          <w:p w:rsidRPr="00007288" w:rsidR="004D6698" w:rsidDel="00EC5C96" w:rsidP="00920B7C" w:rsidRDefault="004D6698" w14:paraId="50D47B2C" w14:textId="2DDBB5CE">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An accessible and comprehensive documentation </w:t>
            </w:r>
            <w:r w:rsidRPr="00007288">
              <w:rPr>
                <w:rFonts w:ascii="Times New Roman" w:hAnsi="Times New Roman" w:eastAsia="Calibri" w:cs="Times New Roman"/>
                <w:sz w:val="16"/>
                <w:szCs w:val="16"/>
                <w:lang w:val="en-GB"/>
              </w:rPr>
              <w:t xml:space="preserve">on </w:t>
            </w:r>
            <w:r w:rsidRPr="00007288" w:rsidDel="00EC5C96">
              <w:rPr>
                <w:rFonts w:ascii="Times New Roman" w:hAnsi="Times New Roman" w:eastAsia="Calibri" w:cs="Times New Roman"/>
                <w:sz w:val="16"/>
                <w:szCs w:val="16"/>
                <w:lang w:val="en-GB"/>
              </w:rPr>
              <w:t xml:space="preserve">how </w:t>
            </w:r>
            <w:r w:rsidRPr="00007288">
              <w:rPr>
                <w:rFonts w:ascii="Times New Roman" w:hAnsi="Times New Roman" w:eastAsia="Calibri" w:cs="Times New Roman"/>
                <w:sz w:val="16"/>
                <w:szCs w:val="16"/>
                <w:lang w:val="en-GB"/>
              </w:rPr>
              <w:t xml:space="preserve">the service provider can acquire a list of procuring system operators and corresponding product requirements for balancing and local </w:t>
            </w:r>
            <w:ins w:author="Paul de Wit" w:date="2025-11-01T13:33:00Z" w:id="392">
              <w:r w:rsidRPr="00049809" w:rsidR="28E79661">
                <w:rPr>
                  <w:rFonts w:ascii="Times New Roman" w:hAnsi="Times New Roman" w:eastAsia="Calibri" w:cs="Times New Roman"/>
                  <w:sz w:val="16"/>
                  <w:szCs w:val="16"/>
                  <w:lang w:val="en-GB"/>
                </w:rPr>
                <w:t>services</w:t>
              </w:r>
            </w:ins>
            <w:del w:author="Paul de Wit" w:date="2025-11-01T13:33:00Z" w:id="393">
              <w:r w:rsidRPr="00007288">
                <w:rPr>
                  <w:rFonts w:ascii="Times New Roman" w:hAnsi="Times New Roman" w:eastAsia="Calibri" w:cs="Times New Roman"/>
                  <w:sz w:val="16"/>
                  <w:szCs w:val="16"/>
                  <w:lang w:val="en-GB"/>
                </w:rPr>
                <w:delText>markets</w:delText>
              </w:r>
            </w:del>
            <w:r w:rsidRPr="00007288">
              <w:rPr>
                <w:rFonts w:ascii="Times New Roman" w:hAnsi="Times New Roman" w:eastAsia="Calibri" w:cs="Times New Roman"/>
                <w:sz w:val="16"/>
                <w:szCs w:val="16"/>
                <w:lang w:val="en-GB"/>
              </w:rPr>
              <w:t xml:space="preserve"> to be used when applying for service provider qualification</w:t>
            </w:r>
            <w:r w:rsidRPr="00007288" w:rsidDel="00EC5C96">
              <w:rPr>
                <w:rFonts w:ascii="Times New Roman" w:hAnsi="Times New Roman" w:eastAsia="Calibri" w:cs="Times New Roman"/>
                <w:sz w:val="16"/>
                <w:szCs w:val="16"/>
                <w:lang w:val="en-GB"/>
              </w:rPr>
              <w:t>.</w:t>
            </w:r>
          </w:p>
        </w:tc>
      </w:tr>
      <w:tr w:rsidRPr="005449D7" w:rsidR="009A075B" w:rsidDel="00EC5C96" w:rsidTr="68F2BCC5" w14:paraId="598146B9" w14:textId="77777777">
        <w:trPr>
          <w:trHeight w:val="300"/>
        </w:trPr>
        <w:tc>
          <w:tcPr>
            <w:tcW w:w="567" w:type="dxa"/>
            <w:vMerge w:val="restart"/>
            <w:vAlign w:val="center"/>
          </w:tcPr>
          <w:p w:rsidRPr="00117039" w:rsidR="009A075B" w:rsidP="00920B7C" w:rsidRDefault="009A075B" w14:paraId="6FF66131" w14:textId="18316F13">
            <w:pPr>
              <w:spacing w:after="0" w:line="276" w:lineRule="auto"/>
              <w:jc w:val="center"/>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I1</w:t>
            </w:r>
            <w:ins w:author="Fernando Dominguez" w:date="2025-10-30T15:37:00Z" w:id="394">
              <w:r w:rsidR="009522D6">
                <w:rPr>
                  <w:rFonts w:ascii="Times New Roman" w:hAnsi="Times New Roman" w:eastAsia="Calibri" w:cs="Times New Roman"/>
                  <w:sz w:val="16"/>
                  <w:szCs w:val="16"/>
                  <w:lang w:val="en-GB"/>
                </w:rPr>
                <w:t>4</w:t>
              </w:r>
            </w:ins>
            <w:del w:author="Fernando Dominguez" w:date="2025-10-30T15:37:00Z" w:id="395">
              <w:r w:rsidRPr="00117039" w:rsidDel="009522D6" w:rsidR="00E471F1">
                <w:rPr>
                  <w:rFonts w:ascii="Times New Roman" w:hAnsi="Times New Roman" w:eastAsia="Calibri" w:cs="Times New Roman"/>
                  <w:sz w:val="16"/>
                  <w:szCs w:val="16"/>
                  <w:lang w:val="en-GB"/>
                </w:rPr>
                <w:delText>3</w:delText>
              </w:r>
            </w:del>
          </w:p>
        </w:tc>
        <w:tc>
          <w:tcPr>
            <w:tcW w:w="2835" w:type="dxa"/>
            <w:vMerge w:val="restart"/>
          </w:tcPr>
          <w:p w:rsidRPr="00007288" w:rsidR="009A075B" w:rsidP="00920B7C" w:rsidRDefault="009A075B" w14:paraId="59FB7EC0" w14:textId="77777777">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Dedicated measurement device data administrator</w:t>
            </w:r>
          </w:p>
        </w:tc>
        <w:tc>
          <w:tcPr>
            <w:tcW w:w="2410" w:type="dxa"/>
            <w:tcMar>
              <w:left w:w="108" w:type="dxa"/>
              <w:right w:w="108" w:type="dxa"/>
            </w:tcMar>
          </w:tcPr>
          <w:p w:rsidRPr="00117039" w:rsidR="009A075B" w:rsidP="00920B7C" w:rsidRDefault="009A075B" w14:paraId="203A7686"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Name</w:t>
            </w:r>
          </w:p>
        </w:tc>
        <w:tc>
          <w:tcPr>
            <w:tcW w:w="3332" w:type="dxa"/>
            <w:tcMar>
              <w:left w:w="108" w:type="dxa"/>
              <w:right w:w="108" w:type="dxa"/>
            </w:tcMar>
          </w:tcPr>
          <w:p w:rsidRPr="00007288" w:rsidR="009A075B" w:rsidDel="00EC5C96" w:rsidP="00920B7C" w:rsidRDefault="009A075B" w14:paraId="7DE1C64C" w14:textId="77777777">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Name of the organisation responsible for the administration of the dedicated measurement device data.</w:t>
            </w:r>
          </w:p>
        </w:tc>
      </w:tr>
      <w:tr w:rsidRPr="005449D7" w:rsidR="009A075B" w:rsidDel="00EC5C96" w:rsidTr="68F2BCC5" w14:paraId="4BAA9B7F" w14:textId="77777777">
        <w:trPr>
          <w:trHeight w:val="300"/>
        </w:trPr>
        <w:tc>
          <w:tcPr>
            <w:tcW w:w="567" w:type="dxa"/>
            <w:vMerge/>
            <w:vAlign w:val="center"/>
          </w:tcPr>
          <w:p w:rsidRPr="00007288" w:rsidR="009A075B" w:rsidP="00920B7C" w:rsidRDefault="009A075B" w14:paraId="4F82FD73"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6F42013C"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Del="00EC5C96" w:rsidP="00920B7C" w:rsidRDefault="009A075B" w14:paraId="5236608B"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Type of identification</w:t>
            </w:r>
          </w:p>
          <w:p w:rsidRPr="00117039" w:rsidR="009A075B" w:rsidP="00920B7C" w:rsidRDefault="009A075B" w14:paraId="0B22972E" w14:textId="77777777">
            <w:pPr>
              <w:spacing w:after="0" w:line="276" w:lineRule="auto"/>
              <w:rPr>
                <w:rFonts w:ascii="Times New Roman" w:hAnsi="Times New Roman" w:eastAsia="Calibri" w:cs="Times New Roman"/>
                <w:sz w:val="16"/>
                <w:szCs w:val="16"/>
                <w:lang w:val="en-GB"/>
              </w:rPr>
            </w:pPr>
          </w:p>
        </w:tc>
        <w:tc>
          <w:tcPr>
            <w:tcW w:w="3332" w:type="dxa"/>
            <w:tcMar>
              <w:left w:w="108" w:type="dxa"/>
              <w:right w:w="108" w:type="dxa"/>
            </w:tcMar>
          </w:tcPr>
          <w:p w:rsidRPr="00007288" w:rsidR="009A075B" w:rsidDel="00EC5C96" w:rsidP="00920B7C" w:rsidRDefault="009A075B" w14:paraId="490E7BA7"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ACER registration code, Legal Entity Identifier (LEI), Bank Identifier Code (BIC), Energy Identification Code (EIC), Global Location Number (GLN/GS1) or National Identification Code (NIC).</w:t>
            </w:r>
          </w:p>
        </w:tc>
      </w:tr>
      <w:tr w:rsidRPr="005449D7" w:rsidR="009A075B" w:rsidDel="00EC5C96" w:rsidTr="68F2BCC5" w14:paraId="66328347" w14:textId="77777777">
        <w:trPr>
          <w:trHeight w:val="300"/>
        </w:trPr>
        <w:tc>
          <w:tcPr>
            <w:tcW w:w="567" w:type="dxa"/>
            <w:vMerge/>
            <w:vAlign w:val="center"/>
          </w:tcPr>
          <w:p w:rsidRPr="00007288" w:rsidR="009A075B" w:rsidP="00920B7C" w:rsidRDefault="009A075B" w14:paraId="6B1C2B34"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32B26274"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P="00920B7C" w:rsidRDefault="009A075B" w14:paraId="0077B9A9"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Identification of organisation</w:t>
            </w:r>
          </w:p>
        </w:tc>
        <w:tc>
          <w:tcPr>
            <w:tcW w:w="3332" w:type="dxa"/>
            <w:tcMar>
              <w:left w:w="108" w:type="dxa"/>
              <w:right w:w="108" w:type="dxa"/>
            </w:tcMar>
          </w:tcPr>
          <w:p w:rsidRPr="00007288" w:rsidR="009A075B" w:rsidDel="00EC5C96" w:rsidP="00920B7C" w:rsidRDefault="009A075B" w14:paraId="0C1A40BE"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Code or identification of the organisation based on the types of identification mentioned in the previous field.</w:t>
            </w:r>
          </w:p>
        </w:tc>
      </w:tr>
      <w:tr w:rsidRPr="005449D7" w:rsidR="009A075B" w:rsidDel="00EC5C96" w:rsidTr="68F2BCC5" w14:paraId="71F2D619" w14:textId="77777777">
        <w:trPr>
          <w:trHeight w:val="300"/>
        </w:trPr>
        <w:tc>
          <w:tcPr>
            <w:tcW w:w="567" w:type="dxa"/>
            <w:vMerge/>
            <w:vAlign w:val="center"/>
          </w:tcPr>
          <w:p w:rsidRPr="00007288" w:rsidR="009A075B" w:rsidP="00920B7C" w:rsidRDefault="009A075B" w14:paraId="3AE3205C"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365D383F"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P="00920B7C" w:rsidRDefault="009A075B" w14:paraId="3143A606"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Website</w:t>
            </w:r>
          </w:p>
        </w:tc>
        <w:tc>
          <w:tcPr>
            <w:tcW w:w="3332" w:type="dxa"/>
            <w:tcMar>
              <w:left w:w="108" w:type="dxa"/>
              <w:right w:w="108" w:type="dxa"/>
            </w:tcMar>
          </w:tcPr>
          <w:p w:rsidRPr="00007288" w:rsidR="009A075B" w:rsidDel="00EC5C96" w:rsidP="00920B7C" w:rsidRDefault="009A075B" w14:paraId="0B45058E" w14:textId="77777777">
            <w:pPr>
              <w:spacing w:after="0" w:line="276" w:lineRule="auto"/>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Website of dedicated measurement device data administrator.</w:t>
            </w:r>
          </w:p>
        </w:tc>
      </w:tr>
      <w:tr w:rsidRPr="005449D7" w:rsidR="009A075B" w:rsidDel="00EC5C96" w:rsidTr="68F2BCC5" w14:paraId="5165A548" w14:textId="77777777">
        <w:trPr>
          <w:trHeight w:val="300"/>
        </w:trPr>
        <w:tc>
          <w:tcPr>
            <w:tcW w:w="567" w:type="dxa"/>
            <w:vMerge/>
            <w:vAlign w:val="center"/>
          </w:tcPr>
          <w:p w:rsidRPr="00007288" w:rsidR="009A075B" w:rsidP="00920B7C" w:rsidRDefault="009A075B" w14:paraId="0C0C8228"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56EA02C9"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007288" w:rsidR="009A075B" w:rsidP="00920B7C" w:rsidRDefault="009A075B" w14:paraId="6A79B315"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Onboarding for service providers for test environment</w:t>
            </w:r>
          </w:p>
        </w:tc>
        <w:tc>
          <w:tcPr>
            <w:tcW w:w="3332" w:type="dxa"/>
            <w:tcMar>
              <w:left w:w="108" w:type="dxa"/>
              <w:right w:w="108" w:type="dxa"/>
            </w:tcMar>
          </w:tcPr>
          <w:p w:rsidRPr="00007288" w:rsidR="009A075B" w:rsidDel="00EC5C96" w:rsidP="00920B7C" w:rsidRDefault="009A075B" w14:paraId="59D81334"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Description for how to onboard as a service provider</w:t>
            </w:r>
            <w:r w:rsidRPr="00007288">
              <w:rPr>
                <w:rFonts w:ascii="Times New Roman" w:hAnsi="Times New Roman" w:eastAsia="Calibri" w:cs="Times New Roman"/>
                <w:sz w:val="16"/>
                <w:szCs w:val="16"/>
                <w:lang w:val="en-GB"/>
              </w:rPr>
              <w:t>.</w:t>
            </w:r>
          </w:p>
        </w:tc>
      </w:tr>
      <w:tr w:rsidRPr="005449D7" w:rsidR="009A075B" w:rsidDel="00EC5C96" w:rsidTr="68F2BCC5" w14:paraId="2F4CDB3A" w14:textId="77777777">
        <w:trPr>
          <w:trHeight w:val="300"/>
        </w:trPr>
        <w:tc>
          <w:tcPr>
            <w:tcW w:w="567" w:type="dxa"/>
            <w:vMerge/>
            <w:vAlign w:val="center"/>
          </w:tcPr>
          <w:p w:rsidRPr="00007288" w:rsidR="009A075B" w:rsidP="00920B7C" w:rsidRDefault="009A075B" w14:paraId="43828A81"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02085E6B"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007288" w:rsidR="009A075B" w:rsidP="00920B7C" w:rsidRDefault="009A075B" w14:paraId="161AE366"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Onboarding for service providers for production environment</w:t>
            </w:r>
          </w:p>
        </w:tc>
        <w:tc>
          <w:tcPr>
            <w:tcW w:w="3332" w:type="dxa"/>
            <w:tcMar>
              <w:left w:w="108" w:type="dxa"/>
              <w:right w:w="108" w:type="dxa"/>
            </w:tcMar>
          </w:tcPr>
          <w:p w:rsidRPr="00007288" w:rsidR="009A075B" w:rsidDel="00EC5C96" w:rsidP="00920B7C" w:rsidRDefault="009A075B" w14:paraId="20928033"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Instructions for service providers to onboard to the production environment for the flexibility information system.</w:t>
            </w:r>
          </w:p>
        </w:tc>
      </w:tr>
      <w:tr w:rsidRPr="005449D7" w:rsidR="009A075B" w:rsidDel="00EC5C96" w:rsidTr="68F2BCC5" w14:paraId="50FBE70E" w14:textId="77777777">
        <w:trPr>
          <w:trHeight w:val="300"/>
        </w:trPr>
        <w:tc>
          <w:tcPr>
            <w:tcW w:w="567" w:type="dxa"/>
            <w:vMerge/>
            <w:vAlign w:val="center"/>
          </w:tcPr>
          <w:p w:rsidRPr="00007288" w:rsidR="009A075B" w:rsidP="00920B7C" w:rsidRDefault="009A075B" w14:paraId="32830A7A"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6835ABF5"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P="00920B7C" w:rsidRDefault="009A075B" w14:paraId="6E12B456"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Data exchange standard(s)</w:t>
            </w:r>
          </w:p>
        </w:tc>
        <w:tc>
          <w:tcPr>
            <w:tcW w:w="3332" w:type="dxa"/>
            <w:tcMar>
              <w:left w:w="108" w:type="dxa"/>
              <w:right w:w="108" w:type="dxa"/>
            </w:tcMar>
          </w:tcPr>
          <w:p w:rsidRPr="00007288" w:rsidR="009A075B" w:rsidDel="00EC5C96" w:rsidP="00920B7C" w:rsidRDefault="009A075B" w14:paraId="5E9D3B61" w14:textId="585782DB">
            <w:pPr>
              <w:spacing w:after="0" w:line="276" w:lineRule="auto"/>
              <w:rPr>
                <w:rFonts w:ascii="Times New Roman" w:hAnsi="Times New Roman" w:eastAsia="Calibri" w:cs="Times New Roman"/>
                <w:sz w:val="16"/>
                <w:szCs w:val="16"/>
                <w:lang w:val="en-GB"/>
              </w:rPr>
            </w:pPr>
            <w:r w:rsidRPr="68F2BCC5">
              <w:rPr>
                <w:rFonts w:ascii="Times New Roman" w:hAnsi="Times New Roman" w:eastAsia="Calibri" w:cs="Times New Roman"/>
                <w:sz w:val="16"/>
                <w:szCs w:val="16"/>
                <w:lang w:val="en-GB"/>
              </w:rPr>
              <w:t xml:space="preserve">List of data exchange standard(s) </w:t>
            </w:r>
            <w:ins w:author="Paul de Wit" w:date="2025-11-01T13:37:00Z" w:id="396">
              <w:r w:rsidRPr="68F2BCC5" w:rsidR="0A248F80">
                <w:rPr>
                  <w:rFonts w:ascii="Times New Roman" w:hAnsi="Times New Roman" w:eastAsia="Calibri" w:cs="Times New Roman"/>
                  <w:sz w:val="16"/>
                  <w:szCs w:val="16"/>
                  <w:lang w:val="en-GB"/>
                </w:rPr>
                <w:t>for the interaction with relevant market parties and systems.</w:t>
              </w:r>
            </w:ins>
          </w:p>
        </w:tc>
      </w:tr>
      <w:tr w:rsidRPr="005449D7" w:rsidR="009A075B" w:rsidDel="00EC5C96" w:rsidTr="68F2BCC5" w14:paraId="407BB937" w14:textId="77777777">
        <w:trPr>
          <w:trHeight w:val="300"/>
        </w:trPr>
        <w:tc>
          <w:tcPr>
            <w:tcW w:w="567" w:type="dxa"/>
            <w:vMerge w:val="restart"/>
            <w:vAlign w:val="center"/>
          </w:tcPr>
          <w:p w:rsidRPr="00117039" w:rsidR="009A075B" w:rsidP="00920B7C" w:rsidRDefault="009A075B" w14:paraId="6ADBF6B9" w14:textId="5BBDA555">
            <w:pPr>
              <w:spacing w:after="0" w:line="276" w:lineRule="auto"/>
              <w:jc w:val="center"/>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I1</w:t>
            </w:r>
            <w:ins w:author="Fernando Dominguez" w:date="2025-10-30T15:37:00Z" w:id="397">
              <w:r w:rsidR="009522D6">
                <w:rPr>
                  <w:rFonts w:ascii="Times New Roman" w:hAnsi="Times New Roman" w:eastAsia="Calibri" w:cs="Times New Roman"/>
                  <w:sz w:val="16"/>
                  <w:szCs w:val="16"/>
                  <w:lang w:val="en-GB"/>
                </w:rPr>
                <w:t>5</w:t>
              </w:r>
            </w:ins>
            <w:del w:author="Fernando Dominguez" w:date="2025-10-30T15:37:00Z" w:id="398">
              <w:r w:rsidRPr="00117039" w:rsidDel="009522D6" w:rsidR="00E471F1">
                <w:rPr>
                  <w:rFonts w:ascii="Times New Roman" w:hAnsi="Times New Roman" w:eastAsia="Calibri" w:cs="Times New Roman"/>
                  <w:sz w:val="16"/>
                  <w:szCs w:val="16"/>
                  <w:lang w:val="en-GB"/>
                </w:rPr>
                <w:delText>4</w:delText>
              </w:r>
            </w:del>
          </w:p>
        </w:tc>
        <w:tc>
          <w:tcPr>
            <w:tcW w:w="2835" w:type="dxa"/>
            <w:vMerge w:val="restart"/>
          </w:tcPr>
          <w:p w:rsidRPr="00117039" w:rsidR="009A075B" w:rsidP="00920B7C" w:rsidRDefault="009A075B" w14:paraId="139513F7" w14:textId="77777777">
            <w:pPr>
              <w:spacing w:after="0" w:line="276" w:lineRule="auto"/>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Calculated data administrator</w:t>
            </w:r>
          </w:p>
        </w:tc>
        <w:tc>
          <w:tcPr>
            <w:tcW w:w="2410" w:type="dxa"/>
            <w:tcMar>
              <w:left w:w="108" w:type="dxa"/>
              <w:right w:w="108" w:type="dxa"/>
            </w:tcMar>
          </w:tcPr>
          <w:p w:rsidRPr="00117039" w:rsidR="009A075B" w:rsidP="00920B7C" w:rsidRDefault="009A075B" w14:paraId="592BAED7"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Name</w:t>
            </w:r>
          </w:p>
        </w:tc>
        <w:tc>
          <w:tcPr>
            <w:tcW w:w="3332" w:type="dxa"/>
            <w:tcMar>
              <w:left w:w="108" w:type="dxa"/>
              <w:right w:w="108" w:type="dxa"/>
            </w:tcMar>
          </w:tcPr>
          <w:p w:rsidRPr="00007288" w:rsidR="009A075B" w:rsidDel="00EC5C96" w:rsidP="00920B7C" w:rsidRDefault="009A075B" w14:paraId="7BDF4C36"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Name of the organisation responsible for </w:t>
            </w:r>
            <w:r w:rsidRPr="00007288">
              <w:rPr>
                <w:rFonts w:ascii="Times New Roman" w:hAnsi="Times New Roman" w:eastAsia="Calibri" w:cs="Times New Roman"/>
                <w:sz w:val="16"/>
                <w:szCs w:val="16"/>
                <w:lang w:val="en-GB"/>
              </w:rPr>
              <w:t>the administration of the calculated data.</w:t>
            </w:r>
          </w:p>
        </w:tc>
      </w:tr>
      <w:tr w:rsidRPr="005449D7" w:rsidR="009A075B" w:rsidDel="00EC5C96" w:rsidTr="68F2BCC5" w14:paraId="245885DC" w14:textId="77777777">
        <w:trPr>
          <w:trHeight w:val="300"/>
        </w:trPr>
        <w:tc>
          <w:tcPr>
            <w:tcW w:w="567" w:type="dxa"/>
            <w:vMerge/>
            <w:vAlign w:val="center"/>
          </w:tcPr>
          <w:p w:rsidRPr="00007288" w:rsidR="009A075B" w:rsidP="00920B7C" w:rsidRDefault="009A075B" w14:paraId="657D47B9"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12356EC2"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Del="00EC5C96" w:rsidP="00920B7C" w:rsidRDefault="009A075B" w14:paraId="26E6C732"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Type of identification</w:t>
            </w:r>
          </w:p>
          <w:p w:rsidRPr="00117039" w:rsidR="009A075B" w:rsidP="00920B7C" w:rsidRDefault="009A075B" w14:paraId="7E747DE9" w14:textId="77777777">
            <w:pPr>
              <w:spacing w:after="0" w:line="276" w:lineRule="auto"/>
              <w:rPr>
                <w:rFonts w:ascii="Times New Roman" w:hAnsi="Times New Roman" w:eastAsia="Calibri" w:cs="Times New Roman"/>
                <w:sz w:val="16"/>
                <w:szCs w:val="16"/>
                <w:lang w:val="en-GB"/>
              </w:rPr>
            </w:pPr>
          </w:p>
        </w:tc>
        <w:tc>
          <w:tcPr>
            <w:tcW w:w="3332" w:type="dxa"/>
            <w:tcMar>
              <w:left w:w="108" w:type="dxa"/>
              <w:right w:w="108" w:type="dxa"/>
            </w:tcMar>
          </w:tcPr>
          <w:p w:rsidRPr="00007288" w:rsidR="009A075B" w:rsidDel="00EC5C96" w:rsidP="00920B7C" w:rsidRDefault="009A075B" w14:paraId="560F4F0D"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ACER registration code, Legal Entity Identifier (LEI), Bank Identifier Code (BIC), Energy Identification Code (EIC), Global Location Number (GLN/GS1) or National Identification Code (NIC).</w:t>
            </w:r>
          </w:p>
        </w:tc>
      </w:tr>
      <w:tr w:rsidRPr="005449D7" w:rsidR="009A075B" w:rsidDel="00EC5C96" w:rsidTr="68F2BCC5" w14:paraId="74AC2B59" w14:textId="77777777">
        <w:trPr>
          <w:trHeight w:val="300"/>
        </w:trPr>
        <w:tc>
          <w:tcPr>
            <w:tcW w:w="567" w:type="dxa"/>
            <w:vMerge/>
            <w:vAlign w:val="center"/>
          </w:tcPr>
          <w:p w:rsidRPr="00007288" w:rsidR="009A075B" w:rsidP="00920B7C" w:rsidRDefault="009A075B" w14:paraId="7313FE1E"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6108C3C0"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P="00920B7C" w:rsidRDefault="009A075B" w14:paraId="284A8A86"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Identification of organisation</w:t>
            </w:r>
          </w:p>
        </w:tc>
        <w:tc>
          <w:tcPr>
            <w:tcW w:w="3332" w:type="dxa"/>
            <w:tcMar>
              <w:left w:w="108" w:type="dxa"/>
              <w:right w:w="108" w:type="dxa"/>
            </w:tcMar>
          </w:tcPr>
          <w:p w:rsidRPr="00007288" w:rsidR="009A075B" w:rsidDel="00EC5C96" w:rsidP="00920B7C" w:rsidRDefault="009A075B" w14:paraId="4EB0EE20"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Code or identification of the organisation based on the types of identification mentioned in the previous field.</w:t>
            </w:r>
          </w:p>
        </w:tc>
      </w:tr>
      <w:tr w:rsidRPr="00CE757F" w:rsidR="009A075B" w:rsidDel="00EC5C96" w:rsidTr="68F2BCC5" w14:paraId="2206CEBF" w14:textId="77777777">
        <w:trPr>
          <w:trHeight w:val="300"/>
        </w:trPr>
        <w:tc>
          <w:tcPr>
            <w:tcW w:w="567" w:type="dxa"/>
            <w:vMerge/>
            <w:vAlign w:val="center"/>
          </w:tcPr>
          <w:p w:rsidRPr="00007288" w:rsidR="009A075B" w:rsidP="00920B7C" w:rsidRDefault="009A075B" w14:paraId="0C07DA7D"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2455A948"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P="00920B7C" w:rsidRDefault="009A075B" w14:paraId="054BE7A8"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Website</w:t>
            </w:r>
          </w:p>
        </w:tc>
        <w:tc>
          <w:tcPr>
            <w:tcW w:w="3332" w:type="dxa"/>
            <w:tcMar>
              <w:left w:w="108" w:type="dxa"/>
              <w:right w:w="108" w:type="dxa"/>
            </w:tcMar>
          </w:tcPr>
          <w:p w:rsidRPr="00007288" w:rsidR="009A075B" w:rsidDel="00EC5C96" w:rsidP="00920B7C" w:rsidRDefault="009A075B" w14:paraId="4C02C9DC"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Website of </w:t>
            </w:r>
            <w:r w:rsidRPr="00007288">
              <w:rPr>
                <w:rFonts w:ascii="Times New Roman" w:hAnsi="Times New Roman" w:eastAsia="Calibri" w:cs="Times New Roman"/>
                <w:sz w:val="16"/>
                <w:szCs w:val="16"/>
                <w:lang w:val="en-GB"/>
              </w:rPr>
              <w:t>calculated data administrator.</w:t>
            </w:r>
          </w:p>
        </w:tc>
      </w:tr>
      <w:tr w:rsidRPr="00CE757F" w:rsidR="009A075B" w:rsidDel="00EC5C96" w:rsidTr="68F2BCC5" w14:paraId="78C0D852" w14:textId="77777777">
        <w:trPr>
          <w:trHeight w:val="300"/>
        </w:trPr>
        <w:tc>
          <w:tcPr>
            <w:tcW w:w="567" w:type="dxa"/>
            <w:vMerge/>
            <w:vAlign w:val="center"/>
          </w:tcPr>
          <w:p w:rsidRPr="00007288" w:rsidR="009A075B" w:rsidP="00920B7C" w:rsidRDefault="009A075B" w14:paraId="7A363659"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0CCFE0AF"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007288" w:rsidR="009A075B" w:rsidP="00920B7C" w:rsidRDefault="009A075B" w14:paraId="1DEB3FDD"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Onboarding for service providers for test environment</w:t>
            </w:r>
          </w:p>
        </w:tc>
        <w:tc>
          <w:tcPr>
            <w:tcW w:w="3332" w:type="dxa"/>
            <w:tcMar>
              <w:left w:w="108" w:type="dxa"/>
              <w:right w:w="108" w:type="dxa"/>
            </w:tcMar>
          </w:tcPr>
          <w:p w:rsidRPr="00007288" w:rsidR="009A075B" w:rsidDel="00EC5C96" w:rsidP="00920B7C" w:rsidRDefault="009A075B" w14:paraId="64FDD427"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Description for how to onboard as a service provider</w:t>
            </w:r>
            <w:r w:rsidRPr="00007288">
              <w:rPr>
                <w:rFonts w:ascii="Times New Roman" w:hAnsi="Times New Roman" w:eastAsia="Calibri" w:cs="Times New Roman"/>
                <w:sz w:val="16"/>
                <w:szCs w:val="16"/>
                <w:lang w:val="en-GB"/>
              </w:rPr>
              <w:t>.</w:t>
            </w:r>
          </w:p>
        </w:tc>
      </w:tr>
      <w:tr w:rsidRPr="00CE757F" w:rsidR="009A075B" w:rsidDel="00EC5C96" w:rsidTr="68F2BCC5" w14:paraId="6BBDA001" w14:textId="77777777">
        <w:trPr>
          <w:trHeight w:val="300"/>
        </w:trPr>
        <w:tc>
          <w:tcPr>
            <w:tcW w:w="567" w:type="dxa"/>
            <w:vMerge/>
            <w:vAlign w:val="center"/>
          </w:tcPr>
          <w:p w:rsidRPr="00007288" w:rsidR="009A075B" w:rsidP="00920B7C" w:rsidRDefault="009A075B" w14:paraId="1937C12B"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0AFA605F"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007288" w:rsidR="009A075B" w:rsidP="00920B7C" w:rsidRDefault="009A075B" w14:paraId="424FD682"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Onboarding for service providers for production environment</w:t>
            </w:r>
          </w:p>
        </w:tc>
        <w:tc>
          <w:tcPr>
            <w:tcW w:w="3332" w:type="dxa"/>
            <w:tcMar>
              <w:left w:w="108" w:type="dxa"/>
              <w:right w:w="108" w:type="dxa"/>
            </w:tcMar>
          </w:tcPr>
          <w:p w:rsidRPr="00007288" w:rsidR="009A075B" w:rsidDel="00EC5C96" w:rsidP="00920B7C" w:rsidRDefault="009A075B" w14:paraId="0BE50356"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Instructions for service providers to onboard to the production environment for the flexibility information system.</w:t>
            </w:r>
          </w:p>
        </w:tc>
      </w:tr>
      <w:tr w:rsidRPr="00CE757F" w:rsidR="009A075B" w:rsidDel="00EC5C96" w:rsidTr="68F2BCC5" w14:paraId="74CB64AB" w14:textId="77777777">
        <w:trPr>
          <w:trHeight w:val="300"/>
        </w:trPr>
        <w:tc>
          <w:tcPr>
            <w:tcW w:w="567" w:type="dxa"/>
            <w:vMerge/>
            <w:vAlign w:val="center"/>
          </w:tcPr>
          <w:p w:rsidRPr="00007288" w:rsidR="009A075B" w:rsidP="00920B7C" w:rsidRDefault="009A075B" w14:paraId="64B0352E" w14:textId="77777777">
            <w:pPr>
              <w:spacing w:after="0" w:line="276" w:lineRule="auto"/>
              <w:jc w:val="center"/>
              <w:rPr>
                <w:rFonts w:ascii="Times New Roman" w:hAnsi="Times New Roman" w:eastAsia="Calibri" w:cs="Times New Roman"/>
                <w:sz w:val="16"/>
                <w:szCs w:val="16"/>
                <w:lang w:val="en-GB"/>
              </w:rPr>
            </w:pPr>
          </w:p>
        </w:tc>
        <w:tc>
          <w:tcPr>
            <w:tcW w:w="2835" w:type="dxa"/>
            <w:vMerge/>
          </w:tcPr>
          <w:p w:rsidRPr="00007288" w:rsidR="009A075B" w:rsidP="00920B7C" w:rsidRDefault="009A075B" w14:paraId="56F5186D" w14:textId="77777777">
            <w:pPr>
              <w:spacing w:after="0" w:line="276" w:lineRule="auto"/>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P="00920B7C" w:rsidRDefault="009A075B" w14:paraId="13B6EAF6"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Data exchange standard(s)</w:t>
            </w:r>
          </w:p>
        </w:tc>
        <w:tc>
          <w:tcPr>
            <w:tcW w:w="3332" w:type="dxa"/>
            <w:tcMar>
              <w:left w:w="108" w:type="dxa"/>
              <w:right w:w="108" w:type="dxa"/>
            </w:tcMar>
          </w:tcPr>
          <w:p w:rsidRPr="00007288" w:rsidR="009A075B" w:rsidDel="00EC5C96" w:rsidP="00920B7C" w:rsidRDefault="009A075B" w14:paraId="6B609F47" w14:textId="098DC475">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List of data exchange standard(s) </w:t>
            </w:r>
          </w:p>
        </w:tc>
      </w:tr>
      <w:tr w:rsidRPr="00CE757F" w:rsidR="009A075B" w:rsidDel="00EC5C96" w:rsidTr="68F2BCC5" w14:paraId="5C89C941" w14:textId="77777777">
        <w:trPr>
          <w:trHeight w:val="300"/>
        </w:trPr>
        <w:tc>
          <w:tcPr>
            <w:tcW w:w="567" w:type="dxa"/>
            <w:vMerge w:val="restart"/>
            <w:vAlign w:val="center"/>
          </w:tcPr>
          <w:p w:rsidRPr="00117039" w:rsidR="009A075B" w:rsidP="00920B7C" w:rsidRDefault="009A075B" w14:paraId="39E1FA52" w14:textId="68B1D8B6">
            <w:pPr>
              <w:spacing w:after="0" w:line="276" w:lineRule="auto"/>
              <w:jc w:val="center"/>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I1</w:t>
            </w:r>
            <w:ins w:author="Fernando Dominguez" w:date="2025-10-30T15:37:00Z" w:id="399">
              <w:r w:rsidR="009522D6">
                <w:rPr>
                  <w:rFonts w:ascii="Times New Roman" w:hAnsi="Times New Roman" w:eastAsia="Calibri" w:cs="Times New Roman"/>
                  <w:sz w:val="16"/>
                  <w:szCs w:val="16"/>
                  <w:lang w:val="en-GB"/>
                </w:rPr>
                <w:t>6</w:t>
              </w:r>
            </w:ins>
            <w:del w:author="Fernando Dominguez" w:date="2025-10-30T15:37:00Z" w:id="400">
              <w:r w:rsidRPr="00117039" w:rsidDel="009522D6" w:rsidR="00E471F1">
                <w:rPr>
                  <w:rFonts w:ascii="Times New Roman" w:hAnsi="Times New Roman" w:eastAsia="Calibri" w:cs="Times New Roman"/>
                  <w:sz w:val="16"/>
                  <w:szCs w:val="16"/>
                  <w:lang w:val="en-GB"/>
                </w:rPr>
                <w:delText>5</w:delText>
              </w:r>
            </w:del>
          </w:p>
        </w:tc>
        <w:tc>
          <w:tcPr>
            <w:tcW w:w="2835" w:type="dxa"/>
            <w:vMerge w:val="restart"/>
          </w:tcPr>
          <w:p w:rsidRPr="00117039" w:rsidR="009A075B" w:rsidP="00920B7C" w:rsidRDefault="009A075B" w14:paraId="2D4CDB8E" w14:textId="11005113">
            <w:pPr>
              <w:spacing w:after="0" w:line="276" w:lineRule="auto"/>
              <w:rPr>
                <w:rFonts w:ascii="Times New Roman" w:hAnsi="Times New Roman" w:eastAsia="Calibri" w:cs="Times New Roman"/>
                <w:sz w:val="16"/>
                <w:szCs w:val="16"/>
                <w:lang w:val="en-GB"/>
              </w:rPr>
            </w:pPr>
            <w:del w:author="Marek Jonas" w:date="2025-10-27T15:48:00Z" w:id="401">
              <w:r w:rsidRPr="00117039">
                <w:rPr>
                  <w:rFonts w:ascii="Times New Roman" w:hAnsi="Times New Roman" w:eastAsia="Calibri" w:cs="Times New Roman"/>
                  <w:sz w:val="16"/>
                  <w:szCs w:val="16"/>
                  <w:lang w:val="en-GB"/>
                </w:rPr>
                <w:delText>CU registration responsible</w:delText>
              </w:r>
            </w:del>
            <w:ins w:author="Marek Jonas" w:date="2025-10-27T15:48:00Z" w:id="402">
              <w:r w:rsidR="004F4F7F">
                <w:rPr>
                  <w:rFonts w:ascii="Times New Roman" w:hAnsi="Times New Roman" w:eastAsia="Calibri" w:cs="Times New Roman"/>
                  <w:sz w:val="16"/>
                  <w:szCs w:val="16"/>
                  <w:lang w:val="en-GB"/>
                </w:rPr>
                <w:t>CU registration responsible party</w:t>
              </w:r>
            </w:ins>
          </w:p>
        </w:tc>
        <w:tc>
          <w:tcPr>
            <w:tcW w:w="2410" w:type="dxa"/>
            <w:tcMar>
              <w:left w:w="108" w:type="dxa"/>
              <w:right w:w="108" w:type="dxa"/>
            </w:tcMar>
          </w:tcPr>
          <w:p w:rsidRPr="00117039" w:rsidR="009A075B" w:rsidP="00920B7C" w:rsidRDefault="009A075B" w14:paraId="788FA02A" w14:textId="77777777">
            <w:pPr>
              <w:spacing w:after="0" w:line="276" w:lineRule="auto"/>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Name</w:t>
            </w:r>
          </w:p>
        </w:tc>
        <w:tc>
          <w:tcPr>
            <w:tcW w:w="3332" w:type="dxa"/>
            <w:tcMar>
              <w:left w:w="108" w:type="dxa"/>
              <w:right w:w="108" w:type="dxa"/>
            </w:tcMar>
          </w:tcPr>
          <w:p w:rsidRPr="00007288" w:rsidR="009A075B" w:rsidDel="00EC5C96" w:rsidP="00920B7C" w:rsidRDefault="009A075B" w14:paraId="39005355" w14:textId="77777777">
            <w:pPr>
              <w:spacing w:after="0" w:line="276" w:lineRule="auto"/>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Name of the organisation responsible for </w:t>
            </w:r>
            <w:r w:rsidRPr="00007288">
              <w:rPr>
                <w:rFonts w:ascii="Times New Roman" w:hAnsi="Times New Roman" w:eastAsia="Calibri" w:cs="Times New Roman"/>
                <w:sz w:val="16"/>
                <w:szCs w:val="16"/>
                <w:lang w:val="en-GB"/>
              </w:rPr>
              <w:t>CU registration.</w:t>
            </w:r>
          </w:p>
        </w:tc>
      </w:tr>
      <w:tr w:rsidRPr="00CE757F" w:rsidR="009A075B" w:rsidDel="00EC5C96" w:rsidTr="68F2BCC5" w14:paraId="5A7FA700" w14:textId="77777777">
        <w:trPr>
          <w:trHeight w:val="300"/>
        </w:trPr>
        <w:tc>
          <w:tcPr>
            <w:tcW w:w="567" w:type="dxa"/>
            <w:vMerge/>
            <w:vAlign w:val="center"/>
          </w:tcPr>
          <w:p w:rsidRPr="00007288" w:rsidR="009A075B" w:rsidRDefault="009A075B" w14:paraId="2CFAB99A" w14:textId="77777777">
            <w:pPr>
              <w:spacing w:after="0" w:line="276" w:lineRule="auto"/>
              <w:jc w:val="both"/>
              <w:rPr>
                <w:rFonts w:ascii="Times New Roman" w:hAnsi="Times New Roman" w:eastAsia="Calibri" w:cs="Times New Roman"/>
                <w:sz w:val="16"/>
                <w:szCs w:val="16"/>
                <w:lang w:val="en-GB"/>
              </w:rPr>
            </w:pPr>
          </w:p>
        </w:tc>
        <w:tc>
          <w:tcPr>
            <w:tcW w:w="2835" w:type="dxa"/>
            <w:vMerge/>
            <w:vAlign w:val="center"/>
          </w:tcPr>
          <w:p w:rsidRPr="00007288" w:rsidR="009A075B" w:rsidRDefault="009A075B" w14:paraId="29AF0D82" w14:textId="77777777">
            <w:pPr>
              <w:spacing w:after="0" w:line="276" w:lineRule="auto"/>
              <w:jc w:val="both"/>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Del="00EC5C96" w:rsidRDefault="009A075B" w14:paraId="3BA5EF6C" w14:textId="77777777">
            <w:pPr>
              <w:spacing w:after="0" w:line="276" w:lineRule="auto"/>
              <w:jc w:val="both"/>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Type of identification</w:t>
            </w:r>
          </w:p>
          <w:p w:rsidRPr="00117039" w:rsidR="009A075B" w:rsidRDefault="009A075B" w14:paraId="67DEC8BD" w14:textId="77777777">
            <w:pPr>
              <w:spacing w:after="0" w:line="276" w:lineRule="auto"/>
              <w:jc w:val="both"/>
              <w:rPr>
                <w:rFonts w:ascii="Times New Roman" w:hAnsi="Times New Roman" w:eastAsia="Calibri" w:cs="Times New Roman"/>
                <w:sz w:val="16"/>
                <w:szCs w:val="16"/>
                <w:lang w:val="en-GB"/>
              </w:rPr>
            </w:pPr>
          </w:p>
        </w:tc>
        <w:tc>
          <w:tcPr>
            <w:tcW w:w="3332" w:type="dxa"/>
            <w:tcMar>
              <w:left w:w="108" w:type="dxa"/>
              <w:right w:w="108" w:type="dxa"/>
            </w:tcMar>
          </w:tcPr>
          <w:p w:rsidRPr="00007288" w:rsidR="009A075B" w:rsidDel="00EC5C96" w:rsidRDefault="009A075B" w14:paraId="68C7F7F0" w14:textId="77777777">
            <w:pPr>
              <w:spacing w:after="0" w:line="276" w:lineRule="auto"/>
              <w:jc w:val="both"/>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ACER registration code, Legal Entity Identifier (LEI), Bank Identifier Code (BIC), Energy Identification Code (EIC), Global Location Number (GLN/GS1) or National Identification Code (NIC).</w:t>
            </w:r>
          </w:p>
        </w:tc>
      </w:tr>
      <w:tr w:rsidRPr="00CE757F" w:rsidR="009A075B" w:rsidDel="00EC5C96" w:rsidTr="68F2BCC5" w14:paraId="021C3BB3" w14:textId="77777777">
        <w:trPr>
          <w:trHeight w:val="300"/>
        </w:trPr>
        <w:tc>
          <w:tcPr>
            <w:tcW w:w="567" w:type="dxa"/>
            <w:vMerge/>
            <w:vAlign w:val="center"/>
          </w:tcPr>
          <w:p w:rsidRPr="00007288" w:rsidR="009A075B" w:rsidRDefault="009A075B" w14:paraId="6E368BA8" w14:textId="77777777">
            <w:pPr>
              <w:spacing w:after="0" w:line="276" w:lineRule="auto"/>
              <w:jc w:val="both"/>
              <w:rPr>
                <w:rFonts w:ascii="Times New Roman" w:hAnsi="Times New Roman" w:eastAsia="Calibri" w:cs="Times New Roman"/>
                <w:sz w:val="16"/>
                <w:szCs w:val="16"/>
                <w:lang w:val="en-GB"/>
              </w:rPr>
            </w:pPr>
          </w:p>
        </w:tc>
        <w:tc>
          <w:tcPr>
            <w:tcW w:w="2835" w:type="dxa"/>
            <w:vMerge/>
            <w:vAlign w:val="center"/>
          </w:tcPr>
          <w:p w:rsidRPr="00007288" w:rsidR="009A075B" w:rsidRDefault="009A075B" w14:paraId="3D989202" w14:textId="77777777">
            <w:pPr>
              <w:spacing w:after="0" w:line="276" w:lineRule="auto"/>
              <w:jc w:val="both"/>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RDefault="009A075B" w14:paraId="212638CF" w14:textId="77777777">
            <w:pPr>
              <w:spacing w:after="0" w:line="276" w:lineRule="auto"/>
              <w:jc w:val="both"/>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Identification of organisation</w:t>
            </w:r>
          </w:p>
        </w:tc>
        <w:tc>
          <w:tcPr>
            <w:tcW w:w="3332" w:type="dxa"/>
            <w:tcMar>
              <w:left w:w="108" w:type="dxa"/>
              <w:right w:w="108" w:type="dxa"/>
            </w:tcMar>
          </w:tcPr>
          <w:p w:rsidRPr="00007288" w:rsidR="009A075B" w:rsidDel="00EC5C96" w:rsidRDefault="009A075B" w14:paraId="525E2E1F" w14:textId="77777777">
            <w:pPr>
              <w:spacing w:after="0" w:line="276" w:lineRule="auto"/>
              <w:jc w:val="both"/>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Code or identification of the organisation based on the types of identification mentioned in the previous field.</w:t>
            </w:r>
          </w:p>
        </w:tc>
      </w:tr>
      <w:tr w:rsidRPr="00CE757F" w:rsidR="009A075B" w:rsidDel="00EC5C96" w:rsidTr="68F2BCC5" w14:paraId="5BBC3246" w14:textId="77777777">
        <w:trPr>
          <w:trHeight w:val="300"/>
        </w:trPr>
        <w:tc>
          <w:tcPr>
            <w:tcW w:w="567" w:type="dxa"/>
            <w:vMerge/>
            <w:vAlign w:val="center"/>
          </w:tcPr>
          <w:p w:rsidRPr="00007288" w:rsidR="009A075B" w:rsidRDefault="009A075B" w14:paraId="102AECBD" w14:textId="77777777">
            <w:pPr>
              <w:spacing w:after="0" w:line="276" w:lineRule="auto"/>
              <w:jc w:val="both"/>
              <w:rPr>
                <w:rFonts w:ascii="Times New Roman" w:hAnsi="Times New Roman" w:eastAsia="Calibri" w:cs="Times New Roman"/>
                <w:sz w:val="16"/>
                <w:szCs w:val="16"/>
                <w:lang w:val="en-GB"/>
              </w:rPr>
            </w:pPr>
          </w:p>
        </w:tc>
        <w:tc>
          <w:tcPr>
            <w:tcW w:w="2835" w:type="dxa"/>
            <w:vMerge/>
            <w:vAlign w:val="center"/>
          </w:tcPr>
          <w:p w:rsidRPr="00007288" w:rsidR="009A075B" w:rsidRDefault="009A075B" w14:paraId="59C8D6AB" w14:textId="77777777">
            <w:pPr>
              <w:spacing w:after="0" w:line="276" w:lineRule="auto"/>
              <w:jc w:val="both"/>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RDefault="009A075B" w14:paraId="08E03DF5" w14:textId="77777777">
            <w:pPr>
              <w:spacing w:after="0" w:line="276" w:lineRule="auto"/>
              <w:jc w:val="both"/>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Website</w:t>
            </w:r>
          </w:p>
        </w:tc>
        <w:tc>
          <w:tcPr>
            <w:tcW w:w="3332" w:type="dxa"/>
            <w:tcMar>
              <w:left w:w="108" w:type="dxa"/>
              <w:right w:w="108" w:type="dxa"/>
            </w:tcMar>
          </w:tcPr>
          <w:p w:rsidRPr="00007288" w:rsidR="009A075B" w:rsidDel="00EC5C96" w:rsidRDefault="009A075B" w14:paraId="1DB59FB2" w14:textId="543308F6">
            <w:pPr>
              <w:spacing w:after="0" w:line="276" w:lineRule="auto"/>
              <w:jc w:val="both"/>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Website of </w:t>
            </w:r>
            <w:del w:author="Marek Jonas" w:date="2025-10-27T15:48:00Z" w:id="403">
              <w:r w:rsidRPr="00007288">
                <w:rPr>
                  <w:rFonts w:ascii="Times New Roman" w:hAnsi="Times New Roman" w:eastAsia="Calibri" w:cs="Times New Roman"/>
                  <w:sz w:val="16"/>
                  <w:szCs w:val="16"/>
                  <w:lang w:val="en-GB"/>
                </w:rPr>
                <w:delText>CU registration responsible</w:delText>
              </w:r>
            </w:del>
            <w:ins w:author="Marek Jonas" w:date="2025-10-27T15:48:00Z" w:id="404">
              <w:r w:rsidR="004F4F7F">
                <w:rPr>
                  <w:rFonts w:ascii="Times New Roman" w:hAnsi="Times New Roman" w:eastAsia="Calibri" w:cs="Times New Roman"/>
                  <w:sz w:val="16"/>
                  <w:szCs w:val="16"/>
                  <w:lang w:val="en-GB"/>
                </w:rPr>
                <w:t>CU registration responsible party</w:t>
              </w:r>
            </w:ins>
            <w:r w:rsidRPr="00007288">
              <w:rPr>
                <w:rFonts w:ascii="Times New Roman" w:hAnsi="Times New Roman" w:eastAsia="Calibri" w:cs="Times New Roman"/>
                <w:sz w:val="16"/>
                <w:szCs w:val="16"/>
                <w:lang w:val="en-GB"/>
              </w:rPr>
              <w:t>.</w:t>
            </w:r>
          </w:p>
        </w:tc>
      </w:tr>
      <w:tr w:rsidRPr="00CE757F" w:rsidR="009A075B" w:rsidDel="00EC5C96" w:rsidTr="68F2BCC5" w14:paraId="1B7FB870" w14:textId="77777777">
        <w:trPr>
          <w:trHeight w:val="300"/>
        </w:trPr>
        <w:tc>
          <w:tcPr>
            <w:tcW w:w="567" w:type="dxa"/>
            <w:vMerge/>
            <w:vAlign w:val="center"/>
          </w:tcPr>
          <w:p w:rsidRPr="00007288" w:rsidR="009A075B" w:rsidRDefault="009A075B" w14:paraId="5DE193A0" w14:textId="77777777">
            <w:pPr>
              <w:spacing w:after="0" w:line="276" w:lineRule="auto"/>
              <w:jc w:val="both"/>
              <w:rPr>
                <w:rFonts w:ascii="Times New Roman" w:hAnsi="Times New Roman" w:eastAsia="Calibri" w:cs="Times New Roman"/>
                <w:sz w:val="16"/>
                <w:szCs w:val="16"/>
                <w:lang w:val="en-GB"/>
              </w:rPr>
            </w:pPr>
          </w:p>
        </w:tc>
        <w:tc>
          <w:tcPr>
            <w:tcW w:w="2835" w:type="dxa"/>
            <w:vMerge/>
            <w:vAlign w:val="center"/>
          </w:tcPr>
          <w:p w:rsidRPr="00007288" w:rsidR="009A075B" w:rsidRDefault="009A075B" w14:paraId="31E9460E" w14:textId="77777777">
            <w:pPr>
              <w:spacing w:after="0" w:line="276" w:lineRule="auto"/>
              <w:jc w:val="both"/>
              <w:rPr>
                <w:rFonts w:ascii="Times New Roman" w:hAnsi="Times New Roman" w:eastAsia="Calibri" w:cs="Times New Roman"/>
                <w:sz w:val="16"/>
                <w:szCs w:val="16"/>
                <w:lang w:val="en-GB"/>
              </w:rPr>
            </w:pPr>
          </w:p>
        </w:tc>
        <w:tc>
          <w:tcPr>
            <w:tcW w:w="2410" w:type="dxa"/>
            <w:tcMar>
              <w:left w:w="108" w:type="dxa"/>
              <w:right w:w="108" w:type="dxa"/>
            </w:tcMar>
          </w:tcPr>
          <w:p w:rsidRPr="00007288" w:rsidR="009A075B" w:rsidRDefault="009A075B" w14:paraId="5D315443" w14:textId="77777777">
            <w:pPr>
              <w:spacing w:after="0" w:line="276" w:lineRule="auto"/>
              <w:jc w:val="both"/>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Onboarding for service providers for test environment</w:t>
            </w:r>
          </w:p>
        </w:tc>
        <w:tc>
          <w:tcPr>
            <w:tcW w:w="3332" w:type="dxa"/>
            <w:tcMar>
              <w:left w:w="108" w:type="dxa"/>
              <w:right w:w="108" w:type="dxa"/>
            </w:tcMar>
          </w:tcPr>
          <w:p w:rsidRPr="00007288" w:rsidR="009A075B" w:rsidDel="00EC5C96" w:rsidRDefault="009A075B" w14:paraId="487A6BA0" w14:textId="77777777">
            <w:pPr>
              <w:spacing w:after="0" w:line="276" w:lineRule="auto"/>
              <w:jc w:val="both"/>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Description for how to onboard as a service provider</w:t>
            </w:r>
            <w:r w:rsidRPr="00007288">
              <w:rPr>
                <w:rFonts w:ascii="Times New Roman" w:hAnsi="Times New Roman" w:eastAsia="Calibri" w:cs="Times New Roman"/>
                <w:sz w:val="16"/>
                <w:szCs w:val="16"/>
                <w:lang w:val="en-GB"/>
              </w:rPr>
              <w:t>.</w:t>
            </w:r>
          </w:p>
        </w:tc>
      </w:tr>
      <w:tr w:rsidRPr="00CE757F" w:rsidR="009A075B" w:rsidDel="00EC5C96" w:rsidTr="68F2BCC5" w14:paraId="1A0FFBB7" w14:textId="77777777">
        <w:trPr>
          <w:trHeight w:val="300"/>
        </w:trPr>
        <w:tc>
          <w:tcPr>
            <w:tcW w:w="567" w:type="dxa"/>
            <w:vMerge/>
            <w:vAlign w:val="center"/>
          </w:tcPr>
          <w:p w:rsidRPr="00007288" w:rsidR="009A075B" w:rsidRDefault="009A075B" w14:paraId="0DD355F7" w14:textId="77777777">
            <w:pPr>
              <w:spacing w:after="0" w:line="276" w:lineRule="auto"/>
              <w:jc w:val="both"/>
              <w:rPr>
                <w:rFonts w:ascii="Times New Roman" w:hAnsi="Times New Roman" w:eastAsia="Calibri" w:cs="Times New Roman"/>
                <w:sz w:val="16"/>
                <w:szCs w:val="16"/>
                <w:lang w:val="en-GB"/>
              </w:rPr>
            </w:pPr>
          </w:p>
        </w:tc>
        <w:tc>
          <w:tcPr>
            <w:tcW w:w="2835" w:type="dxa"/>
            <w:vMerge/>
            <w:vAlign w:val="center"/>
          </w:tcPr>
          <w:p w:rsidRPr="00007288" w:rsidR="009A075B" w:rsidRDefault="009A075B" w14:paraId="7F959DD3" w14:textId="77777777">
            <w:pPr>
              <w:spacing w:after="0" w:line="276" w:lineRule="auto"/>
              <w:jc w:val="both"/>
              <w:rPr>
                <w:rFonts w:ascii="Times New Roman" w:hAnsi="Times New Roman" w:eastAsia="Calibri" w:cs="Times New Roman"/>
                <w:sz w:val="16"/>
                <w:szCs w:val="16"/>
                <w:lang w:val="en-GB"/>
              </w:rPr>
            </w:pPr>
          </w:p>
        </w:tc>
        <w:tc>
          <w:tcPr>
            <w:tcW w:w="2410" w:type="dxa"/>
            <w:tcMar>
              <w:left w:w="108" w:type="dxa"/>
              <w:right w:w="108" w:type="dxa"/>
            </w:tcMar>
          </w:tcPr>
          <w:p w:rsidRPr="00007288" w:rsidR="009A075B" w:rsidRDefault="009A075B" w14:paraId="29D4913A" w14:textId="77777777">
            <w:pPr>
              <w:spacing w:after="0" w:line="276" w:lineRule="auto"/>
              <w:jc w:val="both"/>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Onboarding for service providers for production environment</w:t>
            </w:r>
          </w:p>
        </w:tc>
        <w:tc>
          <w:tcPr>
            <w:tcW w:w="3332" w:type="dxa"/>
            <w:tcMar>
              <w:left w:w="108" w:type="dxa"/>
              <w:right w:w="108" w:type="dxa"/>
            </w:tcMar>
          </w:tcPr>
          <w:p w:rsidRPr="00007288" w:rsidR="009A075B" w:rsidDel="00EC5C96" w:rsidRDefault="009A075B" w14:paraId="5AD4355C" w14:textId="77777777">
            <w:pPr>
              <w:spacing w:after="0" w:line="276" w:lineRule="auto"/>
              <w:jc w:val="both"/>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Instructions for service providers to onboard to the production environment for the flexibility information system.</w:t>
            </w:r>
          </w:p>
        </w:tc>
      </w:tr>
      <w:tr w:rsidRPr="00CE757F" w:rsidR="009A075B" w:rsidDel="00EC5C96" w:rsidTr="68F2BCC5" w14:paraId="33D4FC67" w14:textId="77777777">
        <w:trPr>
          <w:trHeight w:val="300"/>
        </w:trPr>
        <w:tc>
          <w:tcPr>
            <w:tcW w:w="567" w:type="dxa"/>
            <w:vMerge/>
            <w:vAlign w:val="center"/>
          </w:tcPr>
          <w:p w:rsidRPr="00007288" w:rsidR="009A075B" w:rsidRDefault="009A075B" w14:paraId="72386788" w14:textId="77777777">
            <w:pPr>
              <w:spacing w:after="0" w:line="276" w:lineRule="auto"/>
              <w:jc w:val="both"/>
              <w:rPr>
                <w:rFonts w:ascii="Times New Roman" w:hAnsi="Times New Roman" w:eastAsia="Calibri" w:cs="Times New Roman"/>
                <w:sz w:val="16"/>
                <w:szCs w:val="16"/>
                <w:lang w:val="en-GB"/>
              </w:rPr>
            </w:pPr>
          </w:p>
        </w:tc>
        <w:tc>
          <w:tcPr>
            <w:tcW w:w="2835" w:type="dxa"/>
            <w:vMerge/>
            <w:vAlign w:val="center"/>
          </w:tcPr>
          <w:p w:rsidRPr="00007288" w:rsidR="009A075B" w:rsidRDefault="009A075B" w14:paraId="78E8B441" w14:textId="77777777">
            <w:pPr>
              <w:spacing w:after="0" w:line="276" w:lineRule="auto"/>
              <w:jc w:val="both"/>
              <w:rPr>
                <w:rFonts w:ascii="Times New Roman" w:hAnsi="Times New Roman" w:eastAsia="Calibri" w:cs="Times New Roman"/>
                <w:sz w:val="16"/>
                <w:szCs w:val="16"/>
                <w:lang w:val="en-GB"/>
              </w:rPr>
            </w:pPr>
          </w:p>
        </w:tc>
        <w:tc>
          <w:tcPr>
            <w:tcW w:w="2410" w:type="dxa"/>
            <w:tcMar>
              <w:left w:w="108" w:type="dxa"/>
              <w:right w:w="108" w:type="dxa"/>
            </w:tcMar>
          </w:tcPr>
          <w:p w:rsidRPr="00117039" w:rsidR="009A075B" w:rsidRDefault="009A075B" w14:paraId="12581887" w14:textId="77777777">
            <w:pPr>
              <w:spacing w:after="0" w:line="276" w:lineRule="auto"/>
              <w:jc w:val="both"/>
              <w:rPr>
                <w:rFonts w:ascii="Times New Roman" w:hAnsi="Times New Roman" w:eastAsia="Calibri" w:cs="Times New Roman"/>
                <w:sz w:val="16"/>
                <w:szCs w:val="16"/>
                <w:lang w:val="en-GB"/>
              </w:rPr>
            </w:pPr>
            <w:r w:rsidRPr="00117039" w:rsidDel="00EC5C96">
              <w:rPr>
                <w:rFonts w:ascii="Times New Roman" w:hAnsi="Times New Roman" w:eastAsia="Calibri" w:cs="Times New Roman"/>
                <w:sz w:val="16"/>
                <w:szCs w:val="16"/>
                <w:lang w:val="en-GB"/>
              </w:rPr>
              <w:t>Data exchange standard(s)</w:t>
            </w:r>
          </w:p>
        </w:tc>
        <w:tc>
          <w:tcPr>
            <w:tcW w:w="3332" w:type="dxa"/>
            <w:tcMar>
              <w:left w:w="108" w:type="dxa"/>
              <w:right w:w="108" w:type="dxa"/>
            </w:tcMar>
          </w:tcPr>
          <w:p w:rsidRPr="00007288" w:rsidR="009A075B" w:rsidDel="00EC5C96" w:rsidRDefault="009A075B" w14:paraId="58B1B0B5" w14:textId="6D405E00">
            <w:pPr>
              <w:spacing w:after="0" w:line="276" w:lineRule="auto"/>
              <w:jc w:val="both"/>
              <w:rPr>
                <w:rFonts w:ascii="Times New Roman" w:hAnsi="Times New Roman" w:eastAsia="Calibri" w:cs="Times New Roman"/>
                <w:sz w:val="16"/>
                <w:szCs w:val="16"/>
                <w:lang w:val="en-GB"/>
              </w:rPr>
            </w:pPr>
            <w:r w:rsidRPr="00007288" w:rsidDel="00EC5C96">
              <w:rPr>
                <w:rFonts w:ascii="Times New Roman" w:hAnsi="Times New Roman" w:eastAsia="Calibri" w:cs="Times New Roman"/>
                <w:sz w:val="16"/>
                <w:szCs w:val="16"/>
                <w:lang w:val="en-GB"/>
              </w:rPr>
              <w:t xml:space="preserve">List of data exchange standard(s) </w:t>
            </w:r>
          </w:p>
        </w:tc>
      </w:tr>
      <w:tr w:rsidRPr="00CE757F" w:rsidR="00F816BD" w:rsidDel="00EC5C96" w:rsidTr="68F2BCC5" w14:paraId="79F77724" w14:textId="77777777">
        <w:tblPrEx>
          <w:tblPrExChange w:author="Albrecht, Patrick" w:date="2025-08-26T16:36:00Z" w:id="405">
            <w:tblPrEx>
              <w:tblW w:w="9144" w:type="dxa"/>
            </w:tblPrEx>
          </w:tblPrExChange>
        </w:tblPrEx>
        <w:trPr>
          <w:trHeight w:val="300"/>
          <w:trPrChange w:author="Albrecht, Patrick" w:date="2025-08-26T16:36:00Z" w:id="406">
            <w:trPr>
              <w:gridBefore w:val="3"/>
              <w:gridAfter w:val="0"/>
              <w:trHeight w:val="300"/>
            </w:trPr>
          </w:trPrChange>
        </w:trPr>
        <w:tc>
          <w:tcPr>
            <w:tcW w:w="567" w:type="dxa"/>
            <w:vAlign w:val="center"/>
            <w:tcPrChange w:author="Albrecht, Patrick" w:date="2025-08-26T16:36:00Z" w:id="407">
              <w:tcPr>
                <w:tcW w:w="600" w:type="dxa"/>
                <w:gridSpan w:val="2"/>
                <w:vAlign w:val="center"/>
              </w:tcPr>
            </w:tcPrChange>
          </w:tcPr>
          <w:p w:rsidRPr="00117039" w:rsidR="00F816BD" w:rsidP="00724E65" w:rsidRDefault="00F816BD" w14:paraId="4250CBA2" w14:textId="2F357304">
            <w:pPr>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I1</w:t>
            </w:r>
            <w:ins w:author="Fernando Dominguez" w:date="2025-10-30T15:37:00Z" w:id="408">
              <w:r w:rsidR="009522D6">
                <w:rPr>
                  <w:rFonts w:ascii="Times New Roman" w:hAnsi="Times New Roman" w:eastAsia="Calibri" w:cs="Times New Roman"/>
                  <w:sz w:val="16"/>
                  <w:szCs w:val="16"/>
                  <w:lang w:val="en-GB"/>
                </w:rPr>
                <w:t>7</w:t>
              </w:r>
            </w:ins>
            <w:del w:author="Fernando Dominguez" w:date="2025-10-30T15:37:00Z" w:id="409">
              <w:r w:rsidRPr="00117039" w:rsidDel="009522D6" w:rsidR="00525DB7">
                <w:rPr>
                  <w:rFonts w:ascii="Times New Roman" w:hAnsi="Times New Roman" w:eastAsia="Calibri" w:cs="Times New Roman"/>
                  <w:sz w:val="16"/>
                  <w:szCs w:val="16"/>
                  <w:lang w:val="en-GB"/>
                </w:rPr>
                <w:delText>6</w:delText>
              </w:r>
            </w:del>
          </w:p>
        </w:tc>
        <w:tc>
          <w:tcPr>
            <w:tcW w:w="2835" w:type="dxa"/>
            <w:vAlign w:val="center"/>
            <w:tcPrChange w:author="Albrecht, Patrick" w:date="2025-08-26T16:36:00Z" w:id="410">
              <w:tcPr>
                <w:tcW w:w="2036" w:type="dxa"/>
                <w:vAlign w:val="center"/>
              </w:tcPr>
            </w:tcPrChange>
          </w:tcPr>
          <w:p w:rsidRPr="00007288" w:rsidR="00F816BD" w:rsidP="00724E65" w:rsidRDefault="00F816BD" w14:paraId="30A0E77C" w14:textId="4BD2C288">
            <w:pPr>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Information about temporary limits </w:t>
            </w:r>
            <w:r w:rsidRPr="00007288" w:rsidR="000D04EE">
              <w:rPr>
                <w:rFonts w:ascii="Times New Roman" w:hAnsi="Times New Roman" w:eastAsia="Calibri" w:cs="Times New Roman"/>
                <w:sz w:val="16"/>
                <w:szCs w:val="16"/>
                <w:lang w:val="en-GB"/>
              </w:rPr>
              <w:t>applicability</w:t>
            </w:r>
          </w:p>
        </w:tc>
        <w:tc>
          <w:tcPr>
            <w:tcW w:w="2410" w:type="dxa"/>
            <w:vAlign w:val="center"/>
            <w:tcPrChange w:author="Albrecht, Patrick" w:date="2025-08-26T16:36:00Z" w:id="411">
              <w:tcPr>
                <w:tcW w:w="2036" w:type="dxa"/>
                <w:gridSpan w:val="3"/>
                <w:vAlign w:val="center"/>
              </w:tcPr>
            </w:tcPrChange>
          </w:tcPr>
          <w:p w:rsidRPr="00117039" w:rsidR="00F816BD" w:rsidDel="00EC5C96" w:rsidP="00724E65" w:rsidRDefault="00F816BD" w14:paraId="27DD4D86" w14:textId="39A6CB0E">
            <w:pPr>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Documentation</w:t>
            </w:r>
          </w:p>
        </w:tc>
        <w:tc>
          <w:tcPr>
            <w:tcW w:w="3332" w:type="dxa"/>
            <w:vAlign w:val="center"/>
            <w:tcPrChange w:author="Albrecht, Patrick" w:date="2025-08-26T16:36:00Z" w:id="412">
              <w:tcPr>
                <w:tcW w:w="2036" w:type="dxa"/>
                <w:vAlign w:val="center"/>
              </w:tcPr>
            </w:tcPrChange>
          </w:tcPr>
          <w:p w:rsidRPr="00007288" w:rsidR="00F816BD" w:rsidDel="00EC5C96" w:rsidP="00724E65" w:rsidRDefault="000D04EE" w14:paraId="6FF3E079" w14:textId="35FA36E1">
            <w:pPr>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An accessible and comprehensive documentation on how the temporary limits are applied </w:t>
            </w:r>
            <w:r w:rsidRPr="00007288" w:rsidR="001002C2">
              <w:rPr>
                <w:rFonts w:ascii="Times New Roman" w:hAnsi="Times New Roman" w:eastAsia="Calibri" w:cs="Times New Roman"/>
                <w:sz w:val="16"/>
                <w:szCs w:val="16"/>
                <w:lang w:val="en-GB"/>
              </w:rPr>
              <w:t>according to the national terms and conditions.</w:t>
            </w:r>
          </w:p>
        </w:tc>
      </w:tr>
    </w:tbl>
    <w:p w:rsidRPr="00117039" w:rsidR="33F37279" w:rsidDel="00EC5C96" w:rsidP="005F1444" w:rsidRDefault="00434467" w14:paraId="6A4A266E" w14:textId="5ECB47CA">
      <w:pPr>
        <w:pStyle w:val="Caption"/>
        <w:rPr>
          <w:rFonts w:ascii="Times New Roman" w:hAnsi="Times New Roman" w:cs="Times New Roman"/>
          <w:color w:val="auto"/>
          <w:lang w:val="en-GB"/>
        </w:rPr>
      </w:pPr>
      <w:bookmarkStart w:name="_Toc212680673" w:id="413"/>
      <w:bookmarkStart w:name="_Ref204088024" w:id="414"/>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sidR="007173B9">
        <w:rPr>
          <w:color w:val="auto"/>
          <w:lang w:val="en-GB"/>
        </w:rPr>
        <w:t>2</w:t>
      </w:r>
      <w:bookmarkEnd w:id="413"/>
      <w:r w:rsidRPr="00117039">
        <w:rPr>
          <w:color w:val="auto"/>
          <w:lang w:val="en-GB"/>
        </w:rPr>
        <w:fldChar w:fldCharType="end"/>
      </w:r>
      <w:bookmarkEnd w:id="414"/>
    </w:p>
    <w:tbl>
      <w:tblPr>
        <w:tblStyle w:val="TableGrid"/>
        <w:tblW w:w="9119"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11-03T09:17:00Z" w:id="415">
          <w:tblPr>
            <w:tblStyle w:val="TableGrid"/>
            <w:tblW w:w="9119" w:type="dxa"/>
            <w:tblLayout w:type="fixed"/>
            <w:tblLook w:val="04A0" w:firstRow="1" w:lastRow="0" w:firstColumn="1" w:lastColumn="0" w:noHBand="0" w:noVBand="1"/>
          </w:tblPr>
        </w:tblPrChange>
      </w:tblPr>
      <w:tblGrid>
        <w:gridCol w:w="1702"/>
        <w:gridCol w:w="1070"/>
        <w:gridCol w:w="6347"/>
      </w:tblGrid>
      <w:tr w:rsidRPr="00390DC1" w:rsidR="007D5727" w:rsidTr="6FDBAEA3" w14:paraId="0B86DBAE" w14:textId="77777777">
        <w:trPr>
          <w:trHeight w:val="300"/>
          <w:trPrChange w:author="Fernando Dominguez" w:date="2025-11-03T09:17:00Z" w:id="417">
            <w:trPr>
              <w:gridBefore w:val="2"/>
              <w:gridAfter w:val="0"/>
              <w:trHeight w:val="300"/>
            </w:trPr>
          </w:trPrChange>
        </w:trPr>
        <w:tc>
          <w:tcPr>
            <w:tcW w:w="9119" w:type="dxa"/>
            <w:gridSpan w:val="3"/>
            <w:shd w:val="clear" w:color="auto" w:fill="D0CECE" w:themeFill="background2" w:themeFillShade="E6"/>
            <w:tcMar/>
            <w:tcPrChange w:author="Fernando Dominguez" w:date="2025-11-03T09:17:00Z" w:id="418">
              <w:tcPr>
                <w:tcW w:w="9119" w:type="dxa"/>
                <w:gridSpan w:val="6"/>
                <w:shd w:val="clear" w:color="auto" w:fill="D0CECE" w:themeFill="background2" w:themeFillShade="E6"/>
              </w:tcPr>
            </w:tcPrChange>
          </w:tcPr>
          <w:p w:rsidRPr="00117039" w:rsidR="007D5727" w:rsidRDefault="007D5727" w14:paraId="33BA421B" w14:textId="77777777">
            <w:pPr>
              <w:widowControl w:val="0"/>
              <w:spacing w:after="0" w:line="276" w:lineRule="auto"/>
              <w:jc w:val="center"/>
              <w:rPr>
                <w:rFonts w:ascii="Times New Roman" w:hAnsi="Times New Roman" w:eastAsia="Arial" w:cs="Times New Roman"/>
                <w:sz w:val="16"/>
                <w:szCs w:val="16"/>
                <w:lang w:val="en-GB" w:eastAsia="zh-CN"/>
              </w:rPr>
            </w:pPr>
            <w:commentRangeStart w:id="419"/>
            <w:r w:rsidRPr="49BDA9F2">
              <w:rPr>
                <w:rFonts w:ascii="Times New Roman" w:hAnsi="Times New Roman" w:eastAsia="Arial" w:cs="Times New Roman"/>
                <w:b/>
                <w:bCs/>
                <w:i/>
                <w:iCs/>
                <w:sz w:val="16"/>
                <w:szCs w:val="16"/>
                <w:lang w:val="en-GB" w:eastAsia="zh-CN"/>
              </w:rPr>
              <w:t>Table II – Roles</w:t>
            </w:r>
            <w:commentRangeEnd w:id="419"/>
            <w:r w:rsidRPr="00117039">
              <w:rPr>
                <w:rStyle w:val="CommentReference"/>
                <w:rFonts w:ascii="Times New Roman" w:hAnsi="Times New Roman" w:eastAsia="Arial" w:cs="Times New Roman"/>
                <w:lang w:val="en-GB" w:eastAsia="zh-CN"/>
              </w:rPr>
              <w:commentReference w:id="419"/>
            </w:r>
          </w:p>
        </w:tc>
      </w:tr>
      <w:tr w:rsidRPr="00390DC1" w:rsidR="007D5727" w:rsidTr="6FDBAEA3" w14:paraId="45E018AA" w14:textId="77777777">
        <w:trPr>
          <w:trHeight w:val="300"/>
          <w:trPrChange w:author="Fernando Dominguez" w:date="2025-11-03T09:17:00Z" w:id="420">
            <w:trPr>
              <w:gridBefore w:val="2"/>
              <w:gridAfter w:val="0"/>
              <w:trHeight w:val="300"/>
            </w:trPr>
          </w:trPrChange>
        </w:trPr>
        <w:tc>
          <w:tcPr>
            <w:tcW w:w="1702" w:type="dxa"/>
            <w:shd w:val="clear" w:color="auto" w:fill="D0CECE" w:themeFill="background2" w:themeFillShade="E6"/>
            <w:tcMar/>
            <w:tcPrChange w:author="Fernando Dominguez" w:date="2025-11-03T09:17:00Z" w:id="421">
              <w:tcPr>
                <w:tcW w:w="1702" w:type="dxa"/>
                <w:gridSpan w:val="4"/>
                <w:shd w:val="clear" w:color="auto" w:fill="D0CECE" w:themeFill="background2" w:themeFillShade="E6"/>
              </w:tcPr>
            </w:tcPrChange>
          </w:tcPr>
          <w:p w:rsidRPr="00117039" w:rsidR="007D5727" w:rsidRDefault="007D5727" w14:paraId="4FA65BD5" w14:textId="77777777">
            <w:pPr>
              <w:widowControl w:val="0"/>
              <w:spacing w:after="0" w:line="276" w:lineRule="auto"/>
              <w:rPr>
                <w:rFonts w:ascii="Times New Roman" w:hAnsi="Times New Roman" w:eastAsia="Arial" w:cs="Times New Roman"/>
                <w:sz w:val="16"/>
                <w:szCs w:val="16"/>
                <w:lang w:val="en-GB" w:eastAsia="zh-CN"/>
              </w:rPr>
            </w:pPr>
            <w:commentRangeStart w:id="422"/>
            <w:r w:rsidRPr="00117039">
              <w:rPr>
                <w:rFonts w:ascii="Times New Roman" w:hAnsi="Times New Roman" w:eastAsia="Arial" w:cs="Times New Roman"/>
                <w:b/>
                <w:i/>
                <w:sz w:val="16"/>
                <w:szCs w:val="16"/>
                <w:lang w:val="en-GB" w:eastAsia="zh-CN"/>
              </w:rPr>
              <w:t>Role name</w:t>
            </w:r>
            <w:commentRangeEnd w:id="422"/>
            <w:r w:rsidRPr="00117039">
              <w:rPr>
                <w:rStyle w:val="CommentReference"/>
                <w:rFonts w:ascii="Times New Roman" w:hAnsi="Times New Roman" w:eastAsia="Arial" w:cs="Times New Roman"/>
                <w:lang w:val="en-GB" w:eastAsia="zh-CN"/>
              </w:rPr>
              <w:commentReference w:id="422"/>
            </w:r>
          </w:p>
        </w:tc>
        <w:tc>
          <w:tcPr>
            <w:tcW w:w="1070" w:type="dxa"/>
            <w:shd w:val="clear" w:color="auto" w:fill="D0CECE" w:themeFill="background2" w:themeFillShade="E6"/>
            <w:tcMar/>
            <w:tcPrChange w:author="Fernando Dominguez" w:date="2025-11-03T09:17:00Z" w:id="423">
              <w:tcPr>
                <w:tcW w:w="1070" w:type="dxa"/>
                <w:shd w:val="clear" w:color="auto" w:fill="D0CECE" w:themeFill="background2" w:themeFillShade="E6"/>
              </w:tcPr>
            </w:tcPrChange>
          </w:tcPr>
          <w:p w:rsidRPr="00117039" w:rsidR="007D5727" w:rsidRDefault="007D5727" w14:paraId="3C1DC801" w14:textId="77777777">
            <w:pPr>
              <w:widowControl w:val="0"/>
              <w:spacing w:after="0" w:line="276" w:lineRule="auto"/>
              <w:rPr>
                <w:rFonts w:ascii="Times New Roman" w:hAnsi="Times New Roman" w:eastAsia="Arial" w:cs="Times New Roman"/>
                <w:sz w:val="16"/>
                <w:szCs w:val="16"/>
                <w:lang w:val="en-GB" w:eastAsia="zh-CN"/>
              </w:rPr>
            </w:pPr>
            <w:commentRangeStart w:id="424"/>
            <w:r w:rsidRPr="00117039">
              <w:rPr>
                <w:rFonts w:ascii="Times New Roman" w:hAnsi="Times New Roman" w:eastAsia="Arial" w:cs="Times New Roman"/>
                <w:b/>
                <w:i/>
                <w:sz w:val="16"/>
                <w:szCs w:val="16"/>
                <w:lang w:val="en-GB" w:eastAsia="zh-CN"/>
              </w:rPr>
              <w:t>Role type</w:t>
            </w:r>
            <w:commentRangeEnd w:id="424"/>
            <w:r w:rsidRPr="00117039" w:rsidR="009A7E61">
              <w:rPr>
                <w:rStyle w:val="CommentReference"/>
                <w:rFonts w:ascii="Times New Roman" w:hAnsi="Times New Roman" w:eastAsia="Arial" w:cs="Times New Roman"/>
                <w:lang w:val="en-GB" w:eastAsia="zh-CN"/>
              </w:rPr>
              <w:commentReference w:id="424"/>
            </w:r>
          </w:p>
        </w:tc>
        <w:tc>
          <w:tcPr>
            <w:tcW w:w="6347" w:type="dxa"/>
            <w:shd w:val="clear" w:color="auto" w:fill="D0CECE" w:themeFill="background2" w:themeFillShade="E6"/>
            <w:tcMar/>
            <w:tcPrChange w:author="Fernando Dominguez" w:date="2025-11-03T09:17:00Z" w:id="425">
              <w:tcPr>
                <w:tcW w:w="6347" w:type="dxa"/>
                <w:shd w:val="clear" w:color="auto" w:fill="D0CECE" w:themeFill="background2" w:themeFillShade="E6"/>
              </w:tcPr>
            </w:tcPrChange>
          </w:tcPr>
          <w:p w:rsidRPr="00117039" w:rsidR="007D5727" w:rsidRDefault="007D5727" w14:paraId="5D8EAF18" w14:textId="77777777">
            <w:pPr>
              <w:widowControl w:val="0"/>
              <w:spacing w:after="0" w:line="276" w:lineRule="auto"/>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Role description</w:t>
            </w:r>
          </w:p>
        </w:tc>
      </w:tr>
      <w:tr w:rsidRPr="00CE757F" w:rsidR="007D5727" w:rsidTr="6FDBAEA3" w14:paraId="742E2A98" w14:textId="77777777">
        <w:trPr>
          <w:trHeight w:val="300"/>
          <w:trPrChange w:author="Fernando Dominguez" w:date="2025-11-03T09:17:00Z" w:id="426">
            <w:trPr>
              <w:gridBefore w:val="2"/>
              <w:gridAfter w:val="0"/>
              <w:trHeight w:val="300"/>
            </w:trPr>
          </w:trPrChange>
        </w:trPr>
        <w:tc>
          <w:tcPr>
            <w:tcW w:w="1702" w:type="dxa"/>
            <w:tcMar/>
            <w:vAlign w:val="center"/>
            <w:tcPrChange w:author="Fernando Dominguez" w:date="2025-11-03T09:17:00Z" w:id="427">
              <w:tcPr>
                <w:tcW w:w="1702" w:type="dxa"/>
                <w:gridSpan w:val="4"/>
                <w:vAlign w:val="center"/>
              </w:tcPr>
            </w:tcPrChange>
          </w:tcPr>
          <w:p w:rsidRPr="00117039" w:rsidR="007D5727" w:rsidP="004F2DA4" w:rsidRDefault="007D5727" w14:paraId="411F0FA5"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Final customer</w:t>
            </w:r>
          </w:p>
        </w:tc>
        <w:tc>
          <w:tcPr>
            <w:tcW w:w="1070" w:type="dxa"/>
            <w:tcMar/>
            <w:tcPrChange w:author="Fernando Dominguez" w:date="2025-11-03T09:17:00Z" w:id="428">
              <w:tcPr>
                <w:tcW w:w="1070" w:type="dxa"/>
              </w:tcPr>
            </w:tcPrChange>
          </w:tcPr>
          <w:p w:rsidRPr="00117039" w:rsidR="007D5727" w:rsidRDefault="007D5727" w14:paraId="5FA7F74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29">
              <w:tcPr>
                <w:tcW w:w="6347" w:type="dxa"/>
              </w:tcPr>
            </w:tcPrChange>
          </w:tcPr>
          <w:p w:rsidRPr="00007288" w:rsidR="007D5727" w:rsidRDefault="007D5727" w14:paraId="49C5F319"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As defined in Article 2(3) of Directive (EU) 2019/944.</w:t>
            </w:r>
          </w:p>
          <w:p w:rsidRPr="00007288" w:rsidR="007D5727" w:rsidRDefault="007D5727" w14:paraId="4A0BE88A"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This refers to a party connected to the grid that purchases electricity for its own use.</w:t>
            </w:r>
          </w:p>
          <w:p w:rsidRPr="00007288" w:rsidR="007D5727" w:rsidRDefault="007D5727" w14:paraId="45E4C389" w14:textId="436F99BA">
            <w:pPr>
              <w:widowControl w:val="0"/>
              <w:spacing w:after="0" w:line="276" w:lineRule="auto"/>
              <w:jc w:val="both"/>
              <w:rPr>
                <w:rFonts w:ascii="Times New Roman" w:hAnsi="Times New Roman" w:eastAsia="Calibri" w:cs="Times New Roman"/>
                <w:sz w:val="16"/>
                <w:szCs w:val="16"/>
                <w:lang w:val="en-GB" w:eastAsia="zh-CN"/>
              </w:rPr>
            </w:pPr>
            <w:commentRangeStart w:id="430"/>
            <w:r w:rsidRPr="00007288">
              <w:rPr>
                <w:rFonts w:ascii="Times New Roman" w:hAnsi="Times New Roman" w:eastAsia="Calibri" w:cs="Times New Roman"/>
                <w:b/>
                <w:sz w:val="16"/>
                <w:szCs w:val="16"/>
                <w:lang w:val="en-GB" w:eastAsia="zh-CN"/>
              </w:rPr>
              <w:t>Note:</w:t>
            </w:r>
            <w:r w:rsidRPr="00007288">
              <w:rPr>
                <w:rFonts w:ascii="Times New Roman" w:hAnsi="Times New Roman" w:eastAsia="Calibri" w:cs="Times New Roman"/>
                <w:sz w:val="16"/>
                <w:szCs w:val="16"/>
                <w:lang w:val="en-GB" w:eastAsia="zh-CN"/>
              </w:rPr>
              <w:t xml:space="preserve"> </w:t>
            </w:r>
            <w:r w:rsidRPr="00117039" w:rsidR="00616677">
              <w:rPr>
                <w:rFonts w:ascii="Times New Roman" w:hAnsi="Times New Roman" w:eastAsia="Calibri" w:cs="Times New Roman"/>
                <w:sz w:val="16"/>
                <w:szCs w:val="16"/>
                <w:lang w:val="en-GB" w:eastAsia="zh-CN"/>
              </w:rPr>
              <w:t>This</w:t>
            </w:r>
            <w:r w:rsidRPr="00007288">
              <w:rPr>
                <w:rFonts w:ascii="Times New Roman" w:hAnsi="Times New Roman" w:eastAsia="Calibri" w:cs="Times New Roman"/>
                <w:sz w:val="16"/>
                <w:szCs w:val="16"/>
                <w:lang w:val="en-GB" w:eastAsia="zh-CN"/>
              </w:rPr>
              <w:t xml:space="preserve"> also includes the case of active customer(s) and participants of renewable energy communities or citizen energy communities</w:t>
            </w:r>
            <w:commentRangeEnd w:id="430"/>
            <w:r w:rsidRPr="00007288">
              <w:rPr>
                <w:rStyle w:val="CommentReference"/>
                <w:rFonts w:ascii="Times New Roman" w:hAnsi="Times New Roman" w:eastAsia="Calibri" w:cs="Times New Roman"/>
                <w:lang w:val="en-GB" w:eastAsia="zh-CN"/>
              </w:rPr>
              <w:commentReference w:id="430"/>
            </w:r>
          </w:p>
        </w:tc>
      </w:tr>
      <w:tr w:rsidRPr="00CE757F" w:rsidR="007D5727" w:rsidTr="6FDBAEA3" w14:paraId="2B2061F2" w14:textId="77777777">
        <w:trPr>
          <w:trHeight w:val="300"/>
          <w:trPrChange w:author="Fernando Dominguez" w:date="2025-11-03T09:17:00Z" w:id="431">
            <w:trPr>
              <w:gridBefore w:val="2"/>
              <w:gridAfter w:val="0"/>
              <w:trHeight w:val="300"/>
            </w:trPr>
          </w:trPrChange>
        </w:trPr>
        <w:tc>
          <w:tcPr>
            <w:tcW w:w="1702" w:type="dxa"/>
            <w:tcMar/>
            <w:vAlign w:val="center"/>
            <w:tcPrChange w:author="Fernando Dominguez" w:date="2025-11-03T09:17:00Z" w:id="432">
              <w:tcPr>
                <w:tcW w:w="1702" w:type="dxa"/>
                <w:gridSpan w:val="4"/>
                <w:vAlign w:val="center"/>
              </w:tcPr>
            </w:tcPrChange>
          </w:tcPr>
          <w:p w:rsidRPr="00117039" w:rsidR="007D5727" w:rsidP="004F2DA4" w:rsidRDefault="007D5727" w14:paraId="2A250288"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070" w:type="dxa"/>
            <w:tcMar/>
            <w:tcPrChange w:author="Fernando Dominguez" w:date="2025-11-03T09:17:00Z" w:id="433">
              <w:tcPr>
                <w:tcW w:w="1070" w:type="dxa"/>
              </w:tcPr>
            </w:tcPrChange>
          </w:tcPr>
          <w:p w:rsidRPr="00117039" w:rsidR="007D5727" w:rsidRDefault="007D5727" w14:paraId="68DED1E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34">
              <w:tcPr>
                <w:tcW w:w="6347" w:type="dxa"/>
              </w:tcPr>
            </w:tcPrChange>
          </w:tcPr>
          <w:p w:rsidRPr="00007288" w:rsidR="007D5727" w:rsidRDefault="3AF591E6" w14:paraId="4726809A" w14:textId="5EB165C4">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As </w:t>
            </w:r>
            <w:r w:rsidRPr="00007288" w:rsidR="51C6EC8E">
              <w:rPr>
                <w:rFonts w:ascii="Times New Roman" w:hAnsi="Times New Roman" w:eastAsia="Calibri" w:cs="Times New Roman"/>
                <w:sz w:val="16"/>
                <w:szCs w:val="16"/>
                <w:lang w:val="en-GB" w:eastAsia="zh-CN"/>
              </w:rPr>
              <w:t>defined</w:t>
            </w:r>
            <w:r w:rsidRPr="00007288">
              <w:rPr>
                <w:rFonts w:ascii="Times New Roman" w:hAnsi="Times New Roman" w:eastAsia="Calibri" w:cs="Times New Roman"/>
                <w:sz w:val="16"/>
                <w:szCs w:val="16"/>
                <w:lang w:val="en-GB" w:eastAsia="zh-CN"/>
              </w:rPr>
              <w:t xml:space="preserve"> in Article 2</w:t>
            </w:r>
            <w:r w:rsidRPr="00007288" w:rsidR="00DE412C">
              <w:rPr>
                <w:rFonts w:ascii="Times New Roman" w:hAnsi="Times New Roman" w:eastAsia="Calibri" w:cs="Times New Roman"/>
                <w:sz w:val="16"/>
                <w:szCs w:val="16"/>
                <w:lang w:val="en-GB" w:eastAsia="zh-CN"/>
              </w:rPr>
              <w:t xml:space="preserve"> </w:t>
            </w:r>
            <w:r w:rsidRPr="00007288" w:rsidR="00074ECF">
              <w:rPr>
                <w:rFonts w:ascii="Times New Roman" w:hAnsi="Times New Roman" w:eastAsia="Calibri" w:cs="Times New Roman"/>
                <w:sz w:val="16"/>
                <w:szCs w:val="16"/>
                <w:lang w:val="en-GB" w:eastAsia="zh-CN"/>
              </w:rPr>
              <w:t>of</w:t>
            </w:r>
            <w:r w:rsidRPr="00007288">
              <w:rPr>
                <w:rFonts w:ascii="Times New Roman" w:hAnsi="Times New Roman" w:eastAsia="Calibri" w:cs="Times New Roman"/>
                <w:sz w:val="16"/>
                <w:szCs w:val="16"/>
                <w:lang w:val="en-GB" w:eastAsia="zh-CN"/>
              </w:rPr>
              <w:t xml:space="preserve"> NCDR.</w:t>
            </w:r>
          </w:p>
        </w:tc>
      </w:tr>
      <w:tr w:rsidRPr="00CE757F" w:rsidR="007D5727" w:rsidTr="6FDBAEA3" w14:paraId="1381E8DF" w14:textId="77777777">
        <w:trPr>
          <w:trHeight w:val="300"/>
          <w:trPrChange w:author="Fernando Dominguez" w:date="2025-11-03T09:17:00Z" w:id="435">
            <w:trPr>
              <w:gridBefore w:val="2"/>
              <w:gridAfter w:val="0"/>
              <w:trHeight w:val="300"/>
            </w:trPr>
          </w:trPrChange>
        </w:trPr>
        <w:tc>
          <w:tcPr>
            <w:tcW w:w="1702" w:type="dxa"/>
            <w:tcMar/>
            <w:vAlign w:val="center"/>
            <w:tcPrChange w:author="Fernando Dominguez" w:date="2025-11-03T09:17:00Z" w:id="436">
              <w:tcPr>
                <w:tcW w:w="1702" w:type="dxa"/>
                <w:gridSpan w:val="4"/>
                <w:vAlign w:val="center"/>
              </w:tcPr>
            </w:tcPrChange>
          </w:tcPr>
          <w:p w:rsidRPr="00117039" w:rsidR="007D5727" w:rsidP="004F2DA4" w:rsidRDefault="007D5727" w14:paraId="145A5E21" w14:textId="77777777">
            <w:pPr>
              <w:widowControl w:val="0"/>
              <w:spacing w:after="0" w:line="276" w:lineRule="auto"/>
              <w:rPr>
                <w:rFonts w:ascii="Times New Roman" w:hAnsi="Times New Roman" w:eastAsia="Calibri" w:cs="Times New Roman"/>
                <w:sz w:val="16"/>
                <w:szCs w:val="16"/>
                <w:lang w:val="en-GB" w:eastAsia="zh-CN"/>
              </w:rPr>
            </w:pPr>
            <w:commentRangeStart w:id="437"/>
            <w:commentRangeStart w:id="438"/>
            <w:commentRangeStart w:id="439"/>
            <w:r w:rsidRPr="00117039">
              <w:rPr>
                <w:rFonts w:ascii="Times New Roman" w:hAnsi="Times New Roman" w:eastAsia="Calibri" w:cs="Times New Roman"/>
                <w:sz w:val="16"/>
                <w:szCs w:val="16"/>
                <w:lang w:val="en-GB" w:eastAsia="zh-CN"/>
              </w:rPr>
              <w:t>CU module administrator</w:t>
            </w:r>
          </w:p>
          <w:p w:rsidRPr="00117039" w:rsidR="007D5727" w:rsidP="004F2DA4" w:rsidRDefault="007D5727" w14:paraId="69D9C9F7" w14:textId="77777777">
            <w:pPr>
              <w:widowControl w:val="0"/>
              <w:spacing w:after="0" w:line="276" w:lineRule="auto"/>
              <w:rPr>
                <w:rFonts w:ascii="Times New Roman" w:hAnsi="Times New Roman" w:eastAsia="Calibri" w:cs="Times New Roman"/>
                <w:sz w:val="16"/>
                <w:szCs w:val="16"/>
                <w:lang w:val="en-GB" w:eastAsia="zh-CN"/>
              </w:rPr>
            </w:pPr>
          </w:p>
        </w:tc>
        <w:tc>
          <w:tcPr>
            <w:tcW w:w="1070" w:type="dxa"/>
            <w:tcMar/>
            <w:tcPrChange w:author="Fernando Dominguez" w:date="2025-11-03T09:17:00Z" w:id="440">
              <w:tcPr>
                <w:tcW w:w="1070" w:type="dxa"/>
              </w:tcPr>
            </w:tcPrChange>
          </w:tcPr>
          <w:p w:rsidRPr="00117039" w:rsidR="007D5727" w:rsidRDefault="007D5727" w14:paraId="6325E87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41">
              <w:tcPr>
                <w:tcW w:w="6347" w:type="dxa"/>
              </w:tcPr>
            </w:tcPrChange>
          </w:tcPr>
          <w:p w:rsidRPr="00117039" w:rsidR="007D5727" w:rsidRDefault="007D5727" w14:paraId="4054E27F" w14:textId="65526BA5">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 party responsible </w:t>
            </w:r>
            <w:ins w:author="DION-DEMAEL Michele" w:date="2025-10-30T15:27:00Z" w:id="442">
              <w:r w:rsidRPr="00007288">
                <w:rPr>
                  <w:rFonts w:ascii="Times New Roman" w:hAnsi="Times New Roman" w:eastAsia="Calibri" w:cs="Times New Roman"/>
                  <w:sz w:val="16"/>
                  <w:szCs w:val="16"/>
                  <w:lang w:val="en-GB" w:eastAsia="zh-CN"/>
                </w:rPr>
                <w:t xml:space="preserve">for </w:t>
              </w:r>
            </w:ins>
            <w:ins w:author="DION-DEMAEL Michele" w:date="2025-10-30T15:28:00Z" w:id="443">
              <w:r w:rsidR="00B14B56">
                <w:rPr>
                  <w:rFonts w:ascii="Times New Roman" w:hAnsi="Times New Roman" w:eastAsia="Calibri" w:cs="Times New Roman"/>
                  <w:sz w:val="16"/>
                  <w:szCs w:val="16"/>
                  <w:lang w:val="en-GB" w:eastAsia="zh-CN"/>
                </w:rPr>
                <w:t xml:space="preserve">storing and distributing CU master data within the flexibility information system </w:t>
              </w:r>
            </w:ins>
            <w:del w:author="DION-DEMAEL Michele" w:date="2025-10-30T15:28:00Z" w:id="444">
              <w:r w:rsidRPr="00007288" w:rsidDel="00B14B56">
                <w:rPr>
                  <w:rFonts w:ascii="Times New Roman" w:hAnsi="Times New Roman" w:eastAsia="Calibri" w:cs="Times New Roman"/>
                  <w:sz w:val="16"/>
                  <w:szCs w:val="16"/>
                  <w:lang w:val="en-GB" w:eastAsia="zh-CN"/>
                </w:rPr>
                <w:delText xml:space="preserve">for </w:delText>
              </w:r>
              <w:r w:rsidRPr="00007288">
                <w:rPr>
                  <w:rFonts w:ascii="Times New Roman" w:hAnsi="Times New Roman" w:eastAsia="Calibri" w:cs="Times New Roman"/>
                  <w:sz w:val="16"/>
                  <w:szCs w:val="16"/>
                  <w:lang w:val="en-GB" w:eastAsia="zh-CN"/>
                </w:rPr>
                <w:delText xml:space="preserve">a functional platform of </w:delText>
              </w:r>
              <w:r w:rsidRPr="00007288" w:rsidDel="00153BE4">
                <w:rPr>
                  <w:rFonts w:ascii="Times New Roman" w:hAnsi="Times New Roman" w:eastAsia="Calibri" w:cs="Times New Roman"/>
                  <w:sz w:val="16"/>
                  <w:szCs w:val="16"/>
                  <w:lang w:val="en-GB" w:eastAsia="zh-CN"/>
                </w:rPr>
                <w:delText>a</w:delText>
              </w:r>
              <w:r w:rsidRPr="00007288">
                <w:rPr>
                  <w:rFonts w:ascii="Times New Roman" w:hAnsi="Times New Roman" w:eastAsia="Calibri" w:cs="Times New Roman"/>
                  <w:sz w:val="16"/>
                  <w:szCs w:val="16"/>
                  <w:lang w:val="en-GB" w:eastAsia="zh-CN"/>
                </w:rPr>
                <w:delText xml:space="preserve"> ‘flexibility information system’ that contains, manages, and makes available </w:delText>
              </w:r>
              <w:r w:rsidRPr="00007288" w:rsidR="5FAA1B03">
                <w:rPr>
                  <w:rFonts w:ascii="Times New Roman" w:hAnsi="Times New Roman" w:eastAsia="Calibri" w:cs="Times New Roman"/>
                  <w:sz w:val="16"/>
                  <w:szCs w:val="16"/>
                  <w:lang w:val="en-GB" w:eastAsia="zh-CN"/>
                </w:rPr>
                <w:delText xml:space="preserve">master </w:delText>
              </w:r>
              <w:r w:rsidRPr="00007288">
                <w:rPr>
                  <w:rFonts w:ascii="Times New Roman" w:hAnsi="Times New Roman" w:eastAsia="Calibri" w:cs="Times New Roman"/>
                  <w:sz w:val="16"/>
                  <w:szCs w:val="16"/>
                  <w:lang w:val="en-GB" w:eastAsia="zh-CN"/>
                </w:rPr>
                <w:delText xml:space="preserve">data about </w:delText>
              </w:r>
            </w:del>
            <w:ins w:author="Hübl Stefan" w:date="2025-10-15T11:02:00Z" w:id="445">
              <w:del w:author="DION-DEMAEL Michele" w:date="2025-10-30T15:28:00Z" w:id="446">
                <w:r w:rsidR="002158A6">
                  <w:rPr>
                    <w:rFonts w:ascii="Times New Roman" w:hAnsi="Times New Roman" w:eastAsia="Calibri" w:cs="Times New Roman"/>
                    <w:sz w:val="16"/>
                    <w:szCs w:val="16"/>
                    <w:lang w:val="en-GB" w:eastAsia="zh-CN"/>
                  </w:rPr>
                  <w:delText xml:space="preserve">of </w:delText>
                </w:r>
              </w:del>
            </w:ins>
            <w:del w:author="DION-DEMAEL Michele" w:date="2025-10-30T15:28:00Z" w:id="447">
              <w:r w:rsidRPr="00007288">
                <w:rPr>
                  <w:rFonts w:ascii="Times New Roman" w:hAnsi="Times New Roman" w:eastAsia="Calibri" w:cs="Times New Roman"/>
                  <w:sz w:val="16"/>
                  <w:szCs w:val="16"/>
                  <w:lang w:val="en-GB" w:eastAsia="zh-CN"/>
                </w:rPr>
                <w:delText xml:space="preserve">controllable units. </w:delText>
              </w:r>
              <w:r w:rsidRPr="00117039">
                <w:rPr>
                  <w:rFonts w:ascii="Times New Roman" w:hAnsi="Times New Roman" w:eastAsia="Calibri" w:cs="Times New Roman"/>
                  <w:sz w:val="16"/>
                  <w:szCs w:val="16"/>
                  <w:lang w:val="en-GB" w:eastAsia="zh-CN"/>
                </w:rPr>
                <w:delText>(See also NCDR, Article 2).</w:delText>
              </w:r>
            </w:del>
            <w:commentRangeEnd w:id="437"/>
            <w:r w:rsidRPr="00117039" w:rsidR="002D1513">
              <w:rPr>
                <w:rStyle w:val="CommentReference"/>
                <w:rFonts w:ascii="Times New Roman" w:hAnsi="Times New Roman" w:eastAsia="Calibri" w:cs="Times New Roman"/>
                <w:lang w:val="en-GB" w:eastAsia="zh-CN"/>
              </w:rPr>
              <w:commentReference w:id="437"/>
            </w:r>
            <w:commentRangeEnd w:id="438"/>
            <w:r w:rsidRPr="00117039" w:rsidR="009005DE">
              <w:rPr>
                <w:rStyle w:val="CommentReference"/>
                <w:rFonts w:ascii="Times New Roman" w:hAnsi="Times New Roman" w:eastAsia="Calibri" w:cs="Times New Roman"/>
                <w:lang w:val="en-GB" w:eastAsia="zh-CN"/>
              </w:rPr>
              <w:commentReference w:id="438"/>
            </w:r>
            <w:commentRangeEnd w:id="439"/>
            <w:r w:rsidRPr="00117039" w:rsidR="00B14B56">
              <w:rPr>
                <w:rStyle w:val="CommentReference"/>
                <w:rFonts w:ascii="Times New Roman" w:hAnsi="Times New Roman" w:eastAsia="Calibri" w:cs="Times New Roman"/>
                <w:lang w:val="en-GB" w:eastAsia="zh-CN"/>
              </w:rPr>
              <w:commentReference w:id="439"/>
            </w:r>
          </w:p>
        </w:tc>
      </w:tr>
      <w:tr w:rsidRPr="00CE757F" w:rsidR="007D5727" w:rsidTr="6FDBAEA3" w14:paraId="2BE3D473" w14:textId="77777777">
        <w:trPr>
          <w:trHeight w:val="300"/>
          <w:trPrChange w:author="Fernando Dominguez" w:date="2025-11-03T09:17:00Z" w:id="448">
            <w:trPr>
              <w:gridBefore w:val="2"/>
              <w:gridAfter w:val="0"/>
              <w:trHeight w:val="300"/>
            </w:trPr>
          </w:trPrChange>
        </w:trPr>
        <w:tc>
          <w:tcPr>
            <w:tcW w:w="1702" w:type="dxa"/>
            <w:tcMar/>
            <w:vAlign w:val="center"/>
            <w:tcPrChange w:author="Fernando Dominguez" w:date="2025-11-03T09:17:00Z" w:id="449">
              <w:tcPr>
                <w:tcW w:w="1702" w:type="dxa"/>
                <w:gridSpan w:val="4"/>
                <w:vAlign w:val="center"/>
              </w:tcPr>
            </w:tcPrChange>
          </w:tcPr>
          <w:p w:rsidRPr="00117039" w:rsidR="007D5727" w:rsidP="004F2DA4" w:rsidRDefault="007D5727" w14:paraId="79CF7878" w14:textId="77777777">
            <w:pPr>
              <w:widowControl w:val="0"/>
              <w:spacing w:after="0" w:line="276" w:lineRule="auto"/>
              <w:rPr>
                <w:rFonts w:ascii="Times New Roman" w:hAnsi="Times New Roman" w:eastAsia="Calibri" w:cs="Times New Roman"/>
                <w:sz w:val="16"/>
                <w:szCs w:val="16"/>
                <w:lang w:val="en-GB" w:eastAsia="zh-CN"/>
              </w:rPr>
            </w:pPr>
            <w:commentRangeStart w:id="450"/>
            <w:r w:rsidRPr="00117039">
              <w:rPr>
                <w:rFonts w:ascii="Times New Roman" w:hAnsi="Times New Roman" w:eastAsia="Calibri" w:cs="Times New Roman"/>
                <w:sz w:val="16"/>
                <w:szCs w:val="16"/>
                <w:lang w:val="en-GB" w:eastAsia="zh-CN"/>
              </w:rPr>
              <w:t>SP module administrator</w:t>
            </w:r>
          </w:p>
        </w:tc>
        <w:tc>
          <w:tcPr>
            <w:tcW w:w="1070" w:type="dxa"/>
            <w:tcMar/>
            <w:tcPrChange w:author="Fernando Dominguez" w:date="2025-11-03T09:17:00Z" w:id="451">
              <w:tcPr>
                <w:tcW w:w="1070" w:type="dxa"/>
              </w:tcPr>
            </w:tcPrChange>
          </w:tcPr>
          <w:p w:rsidRPr="00117039" w:rsidR="007D5727" w:rsidRDefault="00E7703D" w14:paraId="274D7C0C" w14:textId="2C03455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52">
              <w:tcPr>
                <w:tcW w:w="6347" w:type="dxa"/>
              </w:tcPr>
            </w:tcPrChange>
          </w:tcPr>
          <w:p w:rsidRPr="00007288" w:rsidR="007D5727" w:rsidRDefault="007D5727" w14:paraId="629C93ED" w14:textId="58319B6D">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 party responsible </w:t>
            </w:r>
            <w:ins w:author="DION-DEMAEL Michele" w:date="2025-10-30T15:52:00Z" w:id="453">
              <w:r w:rsidRPr="00007288">
                <w:rPr>
                  <w:rFonts w:ascii="Times New Roman" w:hAnsi="Times New Roman" w:eastAsia="Calibri" w:cs="Times New Roman"/>
                  <w:sz w:val="16"/>
                  <w:szCs w:val="16"/>
                  <w:lang w:val="en-GB" w:eastAsia="zh-CN"/>
                </w:rPr>
                <w:t xml:space="preserve">for </w:t>
              </w:r>
              <w:r w:rsidR="00B93FBA">
                <w:rPr>
                  <w:rFonts w:ascii="Times New Roman" w:hAnsi="Times New Roman" w:eastAsia="Calibri" w:cs="Times New Roman"/>
                  <w:sz w:val="16"/>
                  <w:szCs w:val="16"/>
                  <w:lang w:val="en-GB" w:eastAsia="zh-CN"/>
                </w:rPr>
                <w:t xml:space="preserve">storing </w:t>
              </w:r>
            </w:ins>
            <w:ins w:author="DION-DEMAEL Michele" w:date="2025-10-30T15:53:00Z" w:id="454">
              <w:r w:rsidR="00B93FBA">
                <w:rPr>
                  <w:rFonts w:ascii="Times New Roman" w:hAnsi="Times New Roman" w:eastAsia="Calibri" w:cs="Times New Roman"/>
                  <w:sz w:val="16"/>
                  <w:szCs w:val="16"/>
                  <w:lang w:val="en-GB" w:eastAsia="zh-CN"/>
                </w:rPr>
                <w:t xml:space="preserve">and distributing </w:t>
              </w:r>
            </w:ins>
            <w:ins w:author="DION-DEMAEL Michele" w:date="2025-10-30T15:54:00Z" w:id="455">
              <w:r w:rsidR="001C582E">
                <w:rPr>
                  <w:rFonts w:ascii="Times New Roman" w:hAnsi="Times New Roman" w:eastAsia="Calibri" w:cs="Times New Roman"/>
                  <w:sz w:val="16"/>
                  <w:szCs w:val="16"/>
                  <w:lang w:val="en-GB" w:eastAsia="zh-CN"/>
                </w:rPr>
                <w:t>SP</w:t>
              </w:r>
            </w:ins>
            <w:ins w:author="DION-DEMAEL Michele" w:date="2025-10-30T15:55:00Z" w:id="456">
              <w:r w:rsidR="001F1726">
                <w:rPr>
                  <w:rFonts w:ascii="Times New Roman" w:hAnsi="Times New Roman" w:eastAsia="Calibri" w:cs="Times New Roman"/>
                  <w:sz w:val="16"/>
                  <w:szCs w:val="16"/>
                  <w:lang w:val="en-GB" w:eastAsia="zh-CN"/>
                </w:rPr>
                <w:t>, SPUs</w:t>
              </w:r>
              <w:r w:rsidR="00B81DA1">
                <w:rPr>
                  <w:rFonts w:ascii="Times New Roman" w:hAnsi="Times New Roman" w:eastAsia="Calibri" w:cs="Times New Roman"/>
                  <w:sz w:val="16"/>
                  <w:szCs w:val="16"/>
                  <w:lang w:val="en-GB" w:eastAsia="zh-CN"/>
                </w:rPr>
                <w:t xml:space="preserve"> and</w:t>
              </w:r>
              <w:r w:rsidR="001F1726">
                <w:rPr>
                  <w:rFonts w:ascii="Times New Roman" w:hAnsi="Times New Roman" w:eastAsia="Calibri" w:cs="Times New Roman"/>
                  <w:sz w:val="16"/>
                  <w:szCs w:val="16"/>
                  <w:lang w:val="en-GB" w:eastAsia="zh-CN"/>
                </w:rPr>
                <w:t xml:space="preserve"> SPGs</w:t>
              </w:r>
              <w:r w:rsidR="00B81DA1">
                <w:rPr>
                  <w:rFonts w:ascii="Times New Roman" w:hAnsi="Times New Roman" w:eastAsia="Calibri" w:cs="Times New Roman"/>
                  <w:sz w:val="16"/>
                  <w:szCs w:val="16"/>
                  <w:lang w:val="en-GB" w:eastAsia="zh-CN"/>
                </w:rPr>
                <w:t xml:space="preserve"> </w:t>
              </w:r>
            </w:ins>
            <w:ins w:author="DION-DEMAEL Michele" w:date="2025-10-30T15:54:00Z" w:id="457">
              <w:r w:rsidR="001C582E">
                <w:rPr>
                  <w:rFonts w:ascii="Times New Roman" w:hAnsi="Times New Roman" w:eastAsia="Calibri" w:cs="Times New Roman"/>
                  <w:sz w:val="16"/>
                  <w:szCs w:val="16"/>
                  <w:lang w:val="en-GB" w:eastAsia="zh-CN"/>
                </w:rPr>
                <w:t xml:space="preserve">master data </w:t>
              </w:r>
              <w:r w:rsidR="00A47570">
                <w:rPr>
                  <w:rFonts w:ascii="Times New Roman" w:hAnsi="Times New Roman" w:eastAsia="Calibri" w:cs="Times New Roman"/>
                  <w:sz w:val="16"/>
                  <w:szCs w:val="16"/>
                  <w:lang w:val="en-GB" w:eastAsia="zh-CN"/>
                </w:rPr>
                <w:t xml:space="preserve">within the flexibility information system </w:t>
              </w:r>
            </w:ins>
            <w:del w:author="DION-DEMAEL Michele" w:date="2025-10-30T15:52:00Z" w:id="458">
              <w:r w:rsidRPr="00007288" w:rsidDel="00A35366">
                <w:rPr>
                  <w:rFonts w:ascii="Times New Roman" w:hAnsi="Times New Roman" w:eastAsia="Calibri" w:cs="Times New Roman"/>
                  <w:sz w:val="16"/>
                  <w:szCs w:val="16"/>
                  <w:lang w:val="en-GB" w:eastAsia="zh-CN"/>
                </w:rPr>
                <w:delText xml:space="preserve">for </w:delText>
              </w:r>
              <w:r w:rsidRPr="00007288">
                <w:rPr>
                  <w:rFonts w:ascii="Times New Roman" w:hAnsi="Times New Roman" w:eastAsia="Calibri" w:cs="Times New Roman"/>
                  <w:sz w:val="16"/>
                  <w:szCs w:val="16"/>
                  <w:lang w:val="en-GB" w:eastAsia="zh-CN"/>
                </w:rPr>
                <w:delText>a functional platform of a flexibility information system that contains, manages, and makes available data about service providers.</w:delText>
              </w:r>
              <w:commentRangeEnd w:id="450"/>
              <w:r w:rsidRPr="00007288" w:rsidR="0096192B">
                <w:rPr>
                  <w:rStyle w:val="CommentReference"/>
                  <w:rFonts w:ascii="Times New Roman" w:hAnsi="Times New Roman" w:eastAsia="Calibri" w:cs="Times New Roman"/>
                  <w:lang w:val="en-GB" w:eastAsia="zh-CN"/>
                </w:rPr>
                <w:commentReference w:id="450"/>
              </w:r>
            </w:del>
          </w:p>
        </w:tc>
      </w:tr>
      <w:tr w:rsidRPr="00CE757F" w:rsidR="007D5727" w:rsidTr="6FDBAEA3" w14:paraId="0B92CC05" w14:textId="77777777">
        <w:trPr>
          <w:trHeight w:val="300"/>
          <w:trPrChange w:author="Fernando Dominguez" w:date="2025-11-03T09:17:00Z" w:id="459">
            <w:trPr>
              <w:gridBefore w:val="2"/>
              <w:gridAfter w:val="0"/>
              <w:trHeight w:val="300"/>
            </w:trPr>
          </w:trPrChange>
        </w:trPr>
        <w:tc>
          <w:tcPr>
            <w:tcW w:w="1702" w:type="dxa"/>
            <w:tcMar/>
            <w:vAlign w:val="center"/>
            <w:tcPrChange w:author="Fernando Dominguez" w:date="2025-11-03T09:17:00Z" w:id="460">
              <w:tcPr>
                <w:tcW w:w="1702" w:type="dxa"/>
                <w:gridSpan w:val="4"/>
                <w:vAlign w:val="center"/>
              </w:tcPr>
            </w:tcPrChange>
          </w:tcPr>
          <w:p w:rsidRPr="00117039" w:rsidR="007D5727" w:rsidP="004F2DA4" w:rsidRDefault="007D5727" w14:paraId="5E5A0216"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Eligible party</w:t>
            </w:r>
          </w:p>
        </w:tc>
        <w:tc>
          <w:tcPr>
            <w:tcW w:w="1070" w:type="dxa"/>
            <w:tcMar/>
            <w:tcPrChange w:author="Fernando Dominguez" w:date="2025-11-03T09:17:00Z" w:id="461">
              <w:tcPr>
                <w:tcW w:w="1070" w:type="dxa"/>
              </w:tcPr>
            </w:tcPrChange>
          </w:tcPr>
          <w:p w:rsidRPr="00117039" w:rsidR="007D5727" w:rsidRDefault="007D5727" w14:paraId="3E0EFCA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62">
              <w:tcPr>
                <w:tcW w:w="6347" w:type="dxa"/>
              </w:tcPr>
            </w:tcPrChange>
          </w:tcPr>
          <w:p w:rsidRPr="00007288" w:rsidR="007D5727" w:rsidRDefault="007D5727" w14:paraId="60006E42" w14:textId="5EAE69B6">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As defined </w:t>
            </w:r>
            <w:r w:rsidRPr="00007288" w:rsidR="002A7B23">
              <w:rPr>
                <w:rFonts w:ascii="Times New Roman" w:hAnsi="Times New Roman" w:eastAsia="Calibri" w:cs="Times New Roman"/>
                <w:sz w:val="16"/>
                <w:szCs w:val="16"/>
                <w:lang w:val="en-GB" w:eastAsia="zh-CN"/>
              </w:rPr>
              <w:t>in</w:t>
            </w:r>
            <w:r w:rsidRPr="00007288" w:rsidR="006E704B">
              <w:rPr>
                <w:rFonts w:ascii="Times New Roman" w:hAnsi="Times New Roman" w:eastAsia="Calibri" w:cs="Times New Roman"/>
                <w:sz w:val="16"/>
                <w:szCs w:val="16"/>
                <w:lang w:val="en-GB" w:eastAsia="zh-CN"/>
              </w:rPr>
              <w:t xml:space="preserve"> </w:t>
            </w:r>
            <w:r w:rsidRPr="00007288" w:rsidR="00891CFC">
              <w:rPr>
                <w:rFonts w:ascii="Times New Roman" w:hAnsi="Times New Roman" w:eastAsia="Calibri" w:cs="Times New Roman"/>
                <w:sz w:val="16"/>
                <w:szCs w:val="16"/>
                <w:lang w:val="en-GB" w:eastAsia="zh-CN"/>
              </w:rPr>
              <w:t xml:space="preserve">Article 2 of </w:t>
            </w:r>
            <w:r w:rsidRPr="00007288" w:rsidR="006E704B">
              <w:rPr>
                <w:rFonts w:ascii="Times New Roman" w:hAnsi="Times New Roman" w:eastAsia="Calibri" w:cs="Times New Roman"/>
                <w:sz w:val="16"/>
                <w:szCs w:val="16"/>
                <w:lang w:val="en-GB" w:eastAsia="zh-CN"/>
              </w:rPr>
              <w:t xml:space="preserve">Commission </w:t>
            </w:r>
            <w:r w:rsidRPr="00007288">
              <w:rPr>
                <w:rFonts w:ascii="Times New Roman" w:hAnsi="Times New Roman" w:eastAsia="Calibri" w:cs="Times New Roman"/>
                <w:sz w:val="16"/>
                <w:szCs w:val="16"/>
                <w:lang w:val="en-GB" w:eastAsia="zh-CN"/>
              </w:rPr>
              <w:t>Implementing Regulation (EU) 2023/1162</w:t>
            </w:r>
          </w:p>
        </w:tc>
      </w:tr>
      <w:tr w:rsidRPr="00CE757F" w:rsidR="007D5727" w:rsidTr="6FDBAEA3" w14:paraId="7101EF82" w14:textId="77777777">
        <w:trPr>
          <w:trHeight w:val="300"/>
          <w:trPrChange w:author="Fernando Dominguez" w:date="2025-11-03T09:17:00Z" w:id="463">
            <w:trPr>
              <w:gridBefore w:val="2"/>
              <w:gridAfter w:val="0"/>
              <w:trHeight w:val="300"/>
            </w:trPr>
          </w:trPrChange>
        </w:trPr>
        <w:tc>
          <w:tcPr>
            <w:tcW w:w="1702" w:type="dxa"/>
            <w:tcMar/>
            <w:vAlign w:val="center"/>
            <w:tcPrChange w:author="Fernando Dominguez" w:date="2025-11-03T09:17:00Z" w:id="464">
              <w:tcPr>
                <w:tcW w:w="1702" w:type="dxa"/>
                <w:gridSpan w:val="4"/>
                <w:vAlign w:val="center"/>
              </w:tcPr>
            </w:tcPrChange>
          </w:tcPr>
          <w:p w:rsidRPr="00117039" w:rsidR="007D5727" w:rsidP="004F2DA4" w:rsidRDefault="007D5727" w14:paraId="19A9A0D4" w14:textId="77777777">
            <w:pPr>
              <w:widowControl w:val="0"/>
              <w:spacing w:after="0" w:line="276" w:lineRule="auto"/>
              <w:rPr>
                <w:rFonts w:ascii="Times New Roman" w:hAnsi="Times New Roman" w:eastAsia="Calibri" w:cs="Times New Roman"/>
                <w:i/>
                <w:sz w:val="16"/>
                <w:szCs w:val="16"/>
                <w:lang w:val="en-GB" w:eastAsia="zh-CN"/>
              </w:rPr>
            </w:pPr>
            <w:commentRangeStart w:id="465"/>
            <w:r w:rsidRPr="00117039">
              <w:rPr>
                <w:rFonts w:ascii="Times New Roman" w:hAnsi="Times New Roman" w:eastAsia="Calibri" w:cs="Times New Roman"/>
                <w:sz w:val="16"/>
                <w:szCs w:val="16"/>
                <w:lang w:val="en-GB" w:eastAsia="zh-CN"/>
              </w:rPr>
              <w:t>Baseline calculator</w:t>
            </w:r>
          </w:p>
        </w:tc>
        <w:tc>
          <w:tcPr>
            <w:tcW w:w="1070" w:type="dxa"/>
            <w:tcMar/>
            <w:tcPrChange w:author="Fernando Dominguez" w:date="2025-11-03T09:17:00Z" w:id="466">
              <w:tcPr>
                <w:tcW w:w="1070" w:type="dxa"/>
              </w:tcPr>
            </w:tcPrChange>
          </w:tcPr>
          <w:p w:rsidRPr="00117039" w:rsidR="007D5727" w:rsidRDefault="007D5727" w14:paraId="1B8BA3A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67">
              <w:tcPr>
                <w:tcW w:w="6347" w:type="dxa"/>
              </w:tcPr>
            </w:tcPrChange>
          </w:tcPr>
          <w:p w:rsidRPr="00117039" w:rsidR="007D5727" w:rsidRDefault="007D5727" w14:paraId="5712382D" w14:textId="5DF5361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 party responsible </w:t>
            </w:r>
            <w:r w:rsidRPr="6013AC99" w:rsidR="206342B7">
              <w:rPr>
                <w:rFonts w:ascii="Times New Roman" w:hAnsi="Times New Roman" w:eastAsia="Calibri" w:cs="Times New Roman"/>
                <w:sz w:val="16"/>
                <w:szCs w:val="16"/>
                <w:lang w:val="en-GB" w:eastAsia="zh-CN"/>
              </w:rPr>
              <w:t>for</w:t>
            </w:r>
            <w:r w:rsidR="007A77ED">
              <w:rPr>
                <w:rFonts w:ascii="Times New Roman" w:hAnsi="Times New Roman" w:eastAsia="Calibri" w:cs="Times New Roman"/>
                <w:sz w:val="16"/>
                <w:szCs w:val="16"/>
                <w:lang w:val="en-GB" w:eastAsia="zh-CN"/>
              </w:rPr>
              <w:t xml:space="preserve"> calculating</w:t>
            </w:r>
            <w:r w:rsidRPr="00007288">
              <w:rPr>
                <w:rFonts w:ascii="Times New Roman" w:hAnsi="Times New Roman" w:eastAsia="Calibri" w:cs="Times New Roman"/>
                <w:sz w:val="16"/>
                <w:szCs w:val="16"/>
                <w:lang w:val="en-GB" w:eastAsia="zh-CN"/>
              </w:rPr>
              <w:t xml:space="preserve"> the baseline of a resource according to a baselining method. </w:t>
            </w:r>
            <w:commentRangeEnd w:id="465"/>
            <w:r w:rsidRPr="00117039" w:rsidR="00D2031C">
              <w:rPr>
                <w:rStyle w:val="CommentReference"/>
                <w:rFonts w:ascii="Times New Roman" w:hAnsi="Times New Roman" w:eastAsia="Calibri" w:cs="Times New Roman"/>
                <w:lang w:val="en-GB" w:eastAsia="zh-CN"/>
              </w:rPr>
              <w:commentReference w:id="465"/>
            </w:r>
          </w:p>
        </w:tc>
      </w:tr>
      <w:tr w:rsidRPr="00CE757F" w:rsidR="007D5727" w:rsidTr="6FDBAEA3" w14:paraId="7B2E6D53" w14:textId="77777777">
        <w:trPr>
          <w:trHeight w:val="300"/>
          <w:trPrChange w:author="Fernando Dominguez" w:date="2025-11-03T09:17:00Z" w:id="468">
            <w:trPr>
              <w:gridBefore w:val="2"/>
              <w:gridAfter w:val="0"/>
              <w:trHeight w:val="300"/>
            </w:trPr>
          </w:trPrChange>
        </w:trPr>
        <w:tc>
          <w:tcPr>
            <w:tcW w:w="1702" w:type="dxa"/>
            <w:tcMar/>
            <w:vAlign w:val="center"/>
            <w:tcPrChange w:author="Fernando Dominguez" w:date="2025-11-03T09:17:00Z" w:id="469">
              <w:tcPr>
                <w:tcW w:w="1702" w:type="dxa"/>
                <w:gridSpan w:val="4"/>
                <w:vAlign w:val="center"/>
              </w:tcPr>
            </w:tcPrChange>
          </w:tcPr>
          <w:p w:rsidRPr="00117039" w:rsidR="007D5727" w:rsidP="004F2DA4" w:rsidRDefault="007D5727" w14:paraId="724E5445" w14:textId="77777777">
            <w:pPr>
              <w:widowControl w:val="0"/>
              <w:spacing w:after="0" w:line="276" w:lineRule="auto"/>
              <w:rPr>
                <w:rFonts w:ascii="Times New Roman" w:hAnsi="Times New Roman" w:eastAsia="Calibri" w:cs="Times New Roman"/>
                <w:sz w:val="16"/>
                <w:szCs w:val="16"/>
                <w:lang w:val="en-GB" w:eastAsia="zh-CN"/>
              </w:rPr>
            </w:pPr>
            <w:commentRangeStart w:id="470"/>
            <w:r w:rsidRPr="00117039">
              <w:rPr>
                <w:rFonts w:ascii="Times New Roman" w:hAnsi="Times New Roman" w:eastAsia="Calibri" w:cs="Times New Roman"/>
                <w:sz w:val="16"/>
                <w:szCs w:val="16"/>
                <w:lang w:val="en-GB" w:eastAsia="zh-CN"/>
              </w:rPr>
              <w:t>Baseline administrator</w:t>
            </w:r>
          </w:p>
        </w:tc>
        <w:tc>
          <w:tcPr>
            <w:tcW w:w="1070" w:type="dxa"/>
            <w:tcMar/>
            <w:tcPrChange w:author="Fernando Dominguez" w:date="2025-11-03T09:17:00Z" w:id="471">
              <w:tcPr>
                <w:tcW w:w="1070" w:type="dxa"/>
              </w:tcPr>
            </w:tcPrChange>
          </w:tcPr>
          <w:p w:rsidRPr="00117039" w:rsidR="007D5727" w:rsidRDefault="007D5727" w14:paraId="4203D99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72">
              <w:tcPr>
                <w:tcW w:w="6347" w:type="dxa"/>
              </w:tcPr>
            </w:tcPrChange>
          </w:tcPr>
          <w:p w:rsidRPr="00007288" w:rsidR="007D5727" w:rsidRDefault="0046756E" w14:paraId="28C07AA9" w14:textId="536C05FB">
            <w:pPr>
              <w:widowControl w:val="0"/>
              <w:spacing w:after="0" w:line="276" w:lineRule="auto"/>
              <w:jc w:val="both"/>
              <w:rPr>
                <w:rFonts w:ascii="Times New Roman" w:hAnsi="Times New Roman" w:eastAsia="Calibri" w:cs="Times New Roman"/>
                <w:sz w:val="16"/>
                <w:szCs w:val="16"/>
                <w:lang w:val="en-GB" w:eastAsia="zh-CN"/>
              </w:rPr>
            </w:pPr>
            <w:commentRangeEnd w:id="470"/>
            <w:r w:rsidRPr="362F217B">
              <w:rPr>
                <w:rStyle w:val="CommentReference"/>
                <w:rFonts w:ascii="Times New Roman" w:hAnsi="Times New Roman" w:eastAsia="Calibri" w:cs="Times New Roman"/>
                <w:lang w:val="en-GB" w:eastAsia="zh-CN"/>
              </w:rPr>
              <w:commentReference w:id="470"/>
            </w:r>
            <w:r w:rsidRPr="362F217B" w:rsidR="7C3A6D35">
              <w:rPr>
                <w:rFonts w:ascii="Times New Roman" w:hAnsi="Times New Roman" w:eastAsia="Calibri" w:cs="Times New Roman"/>
                <w:sz w:val="16"/>
                <w:szCs w:val="16"/>
                <w:lang w:val="en-GB" w:eastAsia="zh-CN"/>
              </w:rPr>
              <w:t>a party responsible for storing and distributing baselines to entitled parties.</w:t>
            </w:r>
            <w:r w:rsidRPr="362F217B" w:rsidR="3599EFCA">
              <w:rPr>
                <w:rFonts w:ascii="Times New Roman" w:hAnsi="Times New Roman" w:eastAsia="Calibri" w:cs="Times New Roman"/>
                <w:sz w:val="16"/>
                <w:szCs w:val="16"/>
                <w:lang w:val="en-GB" w:eastAsia="zh-CN"/>
              </w:rPr>
              <w:t xml:space="preserve"> </w:t>
            </w:r>
          </w:p>
        </w:tc>
      </w:tr>
      <w:tr w:rsidRPr="00CE757F" w:rsidR="007D5727" w:rsidTr="6FDBAEA3" w14:paraId="4A18AB62" w14:textId="77777777">
        <w:trPr>
          <w:trHeight w:val="300"/>
          <w:trPrChange w:author="Fernando Dominguez" w:date="2025-11-03T09:17:00Z" w:id="473">
            <w:trPr>
              <w:gridBefore w:val="2"/>
              <w:gridAfter w:val="0"/>
              <w:trHeight w:val="300"/>
            </w:trPr>
          </w:trPrChange>
        </w:trPr>
        <w:tc>
          <w:tcPr>
            <w:tcW w:w="1702" w:type="dxa"/>
            <w:tcMar/>
            <w:vAlign w:val="center"/>
            <w:tcPrChange w:author="Fernando Dominguez" w:date="2025-11-03T09:17:00Z" w:id="474">
              <w:tcPr>
                <w:tcW w:w="1702" w:type="dxa"/>
                <w:gridSpan w:val="4"/>
                <w:vAlign w:val="center"/>
              </w:tcPr>
            </w:tcPrChange>
          </w:tcPr>
          <w:p w:rsidRPr="00117039" w:rsidR="007D5727" w:rsidP="00283E9B" w:rsidRDefault="007D5727" w14:paraId="3F24F161" w14:textId="31BD5AB9">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Metered data </w:t>
            </w:r>
            <w:r w:rsidRPr="00117039" w:rsidR="679D1284">
              <w:rPr>
                <w:rFonts w:ascii="Times New Roman" w:hAnsi="Times New Roman" w:eastAsia="Calibri" w:cs="Times New Roman"/>
                <w:sz w:val="16"/>
                <w:szCs w:val="16"/>
                <w:lang w:val="en-GB" w:eastAsia="zh-CN"/>
              </w:rPr>
              <w:t>a</w:t>
            </w:r>
            <w:r w:rsidRPr="00117039">
              <w:rPr>
                <w:rFonts w:ascii="Times New Roman" w:hAnsi="Times New Roman" w:eastAsia="Calibri" w:cs="Times New Roman"/>
                <w:sz w:val="16"/>
                <w:szCs w:val="16"/>
                <w:lang w:val="en-GB" w:eastAsia="zh-CN"/>
              </w:rPr>
              <w:t>dministrator</w:t>
            </w:r>
          </w:p>
        </w:tc>
        <w:tc>
          <w:tcPr>
            <w:tcW w:w="1070" w:type="dxa"/>
            <w:tcMar/>
            <w:tcPrChange w:author="Fernando Dominguez" w:date="2025-11-03T09:17:00Z" w:id="475">
              <w:tcPr>
                <w:tcW w:w="1070" w:type="dxa"/>
              </w:tcPr>
            </w:tcPrChange>
          </w:tcPr>
          <w:p w:rsidRPr="00117039" w:rsidR="007D5727" w:rsidRDefault="007D5727" w14:paraId="074CE33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76">
              <w:tcPr>
                <w:tcW w:w="6347" w:type="dxa"/>
              </w:tcPr>
            </w:tcPrChange>
          </w:tcPr>
          <w:p w:rsidRPr="00007288" w:rsidR="007D5727" w:rsidRDefault="007D5727" w14:paraId="2BB4972F" w14:textId="5F904F32">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As defined </w:t>
            </w:r>
            <w:r w:rsidRPr="00007288" w:rsidR="00442EB9">
              <w:rPr>
                <w:rFonts w:ascii="Times New Roman" w:hAnsi="Times New Roman" w:eastAsia="Calibri" w:cs="Times New Roman"/>
                <w:sz w:val="16"/>
                <w:szCs w:val="16"/>
                <w:lang w:val="en-GB" w:eastAsia="zh-CN"/>
              </w:rPr>
              <w:t xml:space="preserve">in </w:t>
            </w:r>
            <w:r w:rsidRPr="00007288">
              <w:rPr>
                <w:rFonts w:ascii="Times New Roman" w:hAnsi="Times New Roman" w:eastAsia="Calibri" w:cs="Times New Roman"/>
                <w:sz w:val="16"/>
                <w:szCs w:val="16"/>
                <w:lang w:val="en-GB" w:eastAsia="zh-CN"/>
              </w:rPr>
              <w:t xml:space="preserve">Article 2 </w:t>
            </w:r>
            <w:r w:rsidRPr="00007288" w:rsidR="00576D48">
              <w:rPr>
                <w:rFonts w:ascii="Times New Roman" w:hAnsi="Times New Roman" w:eastAsia="Calibri" w:cs="Times New Roman"/>
                <w:sz w:val="16"/>
                <w:szCs w:val="16"/>
                <w:lang w:val="en-GB" w:eastAsia="zh-CN"/>
              </w:rPr>
              <w:t>of</w:t>
            </w:r>
            <w:r w:rsidRPr="00007288">
              <w:rPr>
                <w:rFonts w:ascii="Times New Roman" w:hAnsi="Times New Roman" w:eastAsia="Calibri" w:cs="Times New Roman"/>
                <w:sz w:val="16"/>
                <w:szCs w:val="16"/>
                <w:lang w:val="en-GB" w:eastAsia="zh-CN"/>
              </w:rPr>
              <w:t xml:space="preserve"> Commission Implementing Regulation (EU) 2023/1162.</w:t>
            </w:r>
          </w:p>
        </w:tc>
      </w:tr>
      <w:tr w:rsidRPr="00CE757F" w:rsidR="007D5727" w:rsidTr="6FDBAEA3" w14:paraId="5DD99FA2" w14:textId="77777777">
        <w:trPr>
          <w:trHeight w:val="300"/>
          <w:trPrChange w:author="Fernando Dominguez" w:date="2025-11-03T09:17:00Z" w:id="477">
            <w:trPr>
              <w:gridBefore w:val="2"/>
              <w:gridAfter w:val="0"/>
              <w:trHeight w:val="300"/>
            </w:trPr>
          </w:trPrChange>
        </w:trPr>
        <w:tc>
          <w:tcPr>
            <w:tcW w:w="1702" w:type="dxa"/>
            <w:tcMar/>
            <w:vAlign w:val="center"/>
            <w:tcPrChange w:author="Fernando Dominguez" w:date="2025-11-03T09:17:00Z" w:id="478">
              <w:tcPr>
                <w:tcW w:w="1702" w:type="dxa"/>
                <w:gridSpan w:val="4"/>
                <w:vAlign w:val="center"/>
              </w:tcPr>
            </w:tcPrChange>
          </w:tcPr>
          <w:p w:rsidRPr="00117039" w:rsidR="007D5727" w:rsidP="004F2DA4" w:rsidRDefault="007D5727" w14:paraId="2F73A91E"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Metering point administrator</w:t>
            </w:r>
          </w:p>
        </w:tc>
        <w:tc>
          <w:tcPr>
            <w:tcW w:w="1070" w:type="dxa"/>
            <w:tcMar/>
            <w:tcPrChange w:author="Fernando Dominguez" w:date="2025-11-03T09:17:00Z" w:id="479">
              <w:tcPr>
                <w:tcW w:w="1070" w:type="dxa"/>
              </w:tcPr>
            </w:tcPrChange>
          </w:tcPr>
          <w:p w:rsidRPr="00117039" w:rsidR="007D5727" w:rsidRDefault="007D5727" w14:paraId="032BA79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80">
              <w:tcPr>
                <w:tcW w:w="6347" w:type="dxa"/>
              </w:tcPr>
            </w:tcPrChange>
          </w:tcPr>
          <w:p w:rsidRPr="00007288" w:rsidR="007D5727" w:rsidRDefault="007D5727" w14:paraId="3CC7F39D" w14:textId="43DF1B8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As defined </w:t>
            </w:r>
            <w:r w:rsidRPr="00007288" w:rsidR="00442EB9">
              <w:rPr>
                <w:rFonts w:ascii="Times New Roman" w:hAnsi="Times New Roman" w:eastAsia="Calibri" w:cs="Times New Roman"/>
                <w:sz w:val="16"/>
                <w:szCs w:val="16"/>
                <w:lang w:val="en-GB" w:eastAsia="zh-CN"/>
              </w:rPr>
              <w:t xml:space="preserve">in </w:t>
            </w:r>
            <w:r w:rsidRPr="00007288">
              <w:rPr>
                <w:rFonts w:ascii="Times New Roman" w:hAnsi="Times New Roman" w:eastAsia="Calibri" w:cs="Times New Roman"/>
                <w:sz w:val="16"/>
                <w:szCs w:val="16"/>
                <w:lang w:val="en-GB" w:eastAsia="zh-CN"/>
              </w:rPr>
              <w:t xml:space="preserve">Article 2 </w:t>
            </w:r>
            <w:r w:rsidRPr="00007288" w:rsidR="00576D48">
              <w:rPr>
                <w:rFonts w:ascii="Times New Roman" w:hAnsi="Times New Roman" w:eastAsia="Calibri" w:cs="Times New Roman"/>
                <w:sz w:val="16"/>
                <w:szCs w:val="16"/>
                <w:lang w:val="en-GB" w:eastAsia="zh-CN"/>
              </w:rPr>
              <w:t>of</w:t>
            </w:r>
            <w:r w:rsidRPr="00007288">
              <w:rPr>
                <w:rFonts w:ascii="Times New Roman" w:hAnsi="Times New Roman" w:eastAsia="Calibri" w:cs="Times New Roman"/>
                <w:sz w:val="16"/>
                <w:szCs w:val="16"/>
                <w:lang w:val="en-GB" w:eastAsia="zh-CN"/>
              </w:rPr>
              <w:t xml:space="preserve"> Commission Implementing Regulation (EU) 2023/1162.</w:t>
            </w:r>
          </w:p>
        </w:tc>
      </w:tr>
      <w:tr w:rsidRPr="00CE757F" w:rsidR="007D5727" w:rsidTr="6FDBAEA3" w14:paraId="58F92BD8" w14:textId="77777777">
        <w:trPr>
          <w:trHeight w:val="300"/>
          <w:trPrChange w:author="Fernando Dominguez" w:date="2025-11-03T09:17:00Z" w:id="481">
            <w:trPr>
              <w:gridBefore w:val="2"/>
              <w:gridAfter w:val="0"/>
              <w:trHeight w:val="300"/>
            </w:trPr>
          </w:trPrChange>
        </w:trPr>
        <w:tc>
          <w:tcPr>
            <w:tcW w:w="1702" w:type="dxa"/>
            <w:tcMar/>
            <w:vAlign w:val="center"/>
            <w:tcPrChange w:author="Fernando Dominguez" w:date="2025-11-03T09:17:00Z" w:id="482">
              <w:tcPr>
                <w:tcW w:w="1702" w:type="dxa"/>
                <w:gridSpan w:val="4"/>
                <w:vAlign w:val="center"/>
              </w:tcPr>
            </w:tcPrChange>
          </w:tcPr>
          <w:p w:rsidRPr="00117039" w:rsidR="007D5727" w:rsidP="00C71E46" w:rsidRDefault="007D5727" w14:paraId="00CDF348"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Connecting system operator</w:t>
            </w:r>
          </w:p>
        </w:tc>
        <w:tc>
          <w:tcPr>
            <w:tcW w:w="1070" w:type="dxa"/>
            <w:tcMar/>
            <w:tcPrChange w:author="Fernando Dominguez" w:date="2025-11-03T09:17:00Z" w:id="483">
              <w:tcPr>
                <w:tcW w:w="1070" w:type="dxa"/>
              </w:tcPr>
            </w:tcPrChange>
          </w:tcPr>
          <w:p w:rsidRPr="00117039" w:rsidR="007D5727" w:rsidRDefault="007D5727" w14:paraId="77FAB41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84">
              <w:tcPr>
                <w:tcW w:w="6347" w:type="dxa"/>
              </w:tcPr>
            </w:tcPrChange>
          </w:tcPr>
          <w:p w:rsidRPr="00007288" w:rsidR="007D5727" w:rsidRDefault="00C95614" w14:paraId="67DB091A" w14:textId="1B8DEC65">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As defined in Article 2 of NCDR</w:t>
            </w:r>
          </w:p>
        </w:tc>
      </w:tr>
      <w:tr w:rsidRPr="00CE757F" w:rsidR="007D5727" w:rsidTr="6FDBAEA3" w14:paraId="25B66021" w14:textId="77777777">
        <w:trPr>
          <w:trHeight w:val="310"/>
          <w:trPrChange w:author="Fernando Dominguez" w:date="2025-11-03T09:17:00Z" w:id="485">
            <w:trPr>
              <w:gridBefore w:val="2"/>
              <w:gridAfter w:val="0"/>
              <w:trHeight w:val="300"/>
            </w:trPr>
          </w:trPrChange>
        </w:trPr>
        <w:tc>
          <w:tcPr>
            <w:tcW w:w="1702" w:type="dxa"/>
            <w:tcMar/>
            <w:vAlign w:val="center"/>
            <w:tcPrChange w:author="Fernando Dominguez" w:date="2025-11-03T09:17:00Z" w:id="486">
              <w:tcPr>
                <w:tcW w:w="1702" w:type="dxa"/>
                <w:gridSpan w:val="4"/>
                <w:vAlign w:val="center"/>
              </w:tcPr>
            </w:tcPrChange>
          </w:tcPr>
          <w:p w:rsidRPr="00117039" w:rsidR="007D5727" w:rsidP="00C71E46" w:rsidRDefault="007D5727" w14:paraId="6A13F1E8"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Procuring system operator</w:t>
            </w:r>
          </w:p>
        </w:tc>
        <w:tc>
          <w:tcPr>
            <w:tcW w:w="1070" w:type="dxa"/>
            <w:tcMar/>
            <w:tcPrChange w:author="Fernando Dominguez" w:date="2025-11-03T09:17:00Z" w:id="487">
              <w:tcPr>
                <w:tcW w:w="1070" w:type="dxa"/>
              </w:tcPr>
            </w:tcPrChange>
          </w:tcPr>
          <w:p w:rsidRPr="00117039" w:rsidR="007D5727" w:rsidRDefault="007D5727" w14:paraId="1A34357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88">
              <w:tcPr>
                <w:tcW w:w="6347" w:type="dxa"/>
              </w:tcPr>
            </w:tcPrChange>
          </w:tcPr>
          <w:p w:rsidRPr="00007288" w:rsidR="007D5727" w:rsidRDefault="00C95614" w14:paraId="5FF3C416" w14:textId="22E6F160">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As defined in Article 2 of NCDR</w:t>
            </w:r>
          </w:p>
        </w:tc>
      </w:tr>
      <w:tr w:rsidRPr="00CE757F" w:rsidR="009610F5" w:rsidTr="6FDBAEA3" w14:paraId="4639F306" w14:textId="77777777">
        <w:trPr>
          <w:trHeight w:val="300"/>
          <w:trPrChange w:author="Fernando Dominguez" w:date="2025-11-03T09:17:00Z" w:id="490">
            <w:trPr>
              <w:gridBefore w:val="2"/>
              <w:gridAfter w:val="0"/>
              <w:trHeight w:val="300"/>
            </w:trPr>
          </w:trPrChange>
          <w:ins w:author="Albrecht, Patrick" w:date="2025-10-10T11:51:00Z" w:id="530490732"/>
        </w:trPr>
        <w:tc>
          <w:tcPr>
            <w:tcW w:w="1702" w:type="dxa"/>
            <w:tcMar/>
            <w:vAlign w:val="center"/>
            <w:tcPrChange w:author="Fernando Dominguez" w:date="2025-11-03T09:17:00Z" w:id="491">
              <w:tcPr>
                <w:tcW w:w="1702" w:type="dxa"/>
                <w:gridSpan w:val="4"/>
                <w:vAlign w:val="center"/>
              </w:tcPr>
            </w:tcPrChange>
          </w:tcPr>
          <w:p w:rsidRPr="00117039" w:rsidR="009610F5" w:rsidP="00C71E46" w:rsidRDefault="009610F5" w14:paraId="5AC7676E" w14:textId="5A1B03A9">
            <w:pPr>
              <w:widowControl w:val="0"/>
              <w:spacing w:after="0" w:line="276" w:lineRule="auto"/>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System operator</w:t>
            </w:r>
          </w:p>
        </w:tc>
        <w:tc>
          <w:tcPr>
            <w:tcW w:w="1070" w:type="dxa"/>
            <w:tcMar/>
            <w:tcPrChange w:author="Fernando Dominguez" w:date="2025-11-03T09:17:00Z" w:id="492">
              <w:tcPr>
                <w:tcW w:w="1070" w:type="dxa"/>
              </w:tcPr>
            </w:tcPrChange>
          </w:tcPr>
          <w:p w:rsidRPr="00117039" w:rsidR="009610F5" w:rsidRDefault="009610F5" w14:paraId="2ED7C8E5" w14:textId="4AD9A279">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Business</w:t>
            </w:r>
          </w:p>
        </w:tc>
        <w:tc>
          <w:tcPr>
            <w:tcW w:w="6347" w:type="dxa"/>
            <w:tcMar/>
            <w:tcPrChange w:author="Fernando Dominguez" w:date="2025-11-03T09:17:00Z" w:id="493">
              <w:tcPr>
                <w:tcW w:w="6347" w:type="dxa"/>
              </w:tcPr>
            </w:tcPrChange>
          </w:tcPr>
          <w:p w:rsidRPr="00007288" w:rsidR="009610F5" w:rsidRDefault="009610F5" w14:paraId="2742BC2E" w14:textId="72407AE4">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As defined in Article 2 of NCDR</w:t>
            </w:r>
          </w:p>
        </w:tc>
      </w:tr>
      <w:tr w:rsidRPr="00CE757F" w:rsidR="007D5727" w:rsidTr="6FDBAEA3" w14:paraId="123F0397" w14:textId="77777777">
        <w:trPr>
          <w:trHeight w:val="300"/>
          <w:trPrChange w:author="Fernando Dominguez" w:date="2025-11-03T09:17:00Z" w:id="494">
            <w:trPr>
              <w:gridBefore w:val="2"/>
              <w:gridAfter w:val="0"/>
              <w:trHeight w:val="300"/>
            </w:trPr>
          </w:trPrChange>
        </w:trPr>
        <w:tc>
          <w:tcPr>
            <w:tcW w:w="1702" w:type="dxa"/>
            <w:tcMar/>
            <w:vAlign w:val="center"/>
            <w:tcPrChange w:author="Fernando Dominguez" w:date="2025-11-03T09:17:00Z" w:id="495">
              <w:tcPr>
                <w:tcW w:w="1702" w:type="dxa"/>
                <w:gridSpan w:val="4"/>
                <w:vAlign w:val="center"/>
              </w:tcPr>
            </w:tcPrChange>
          </w:tcPr>
          <w:p w:rsidRPr="00117039" w:rsidR="007D5727" w:rsidP="00E96281" w:rsidRDefault="007D5727" w14:paraId="60928730" w14:textId="77777777">
            <w:pPr>
              <w:widowControl w:val="0"/>
              <w:spacing w:after="0" w:line="276" w:lineRule="auto"/>
              <w:rPr>
                <w:rFonts w:ascii="Times New Roman" w:hAnsi="Times New Roman" w:eastAsia="Calibri" w:cs="Times New Roman"/>
                <w:sz w:val="16"/>
                <w:szCs w:val="16"/>
                <w:lang w:val="en-GB" w:eastAsia="zh-CN"/>
              </w:rPr>
            </w:pPr>
            <w:commentRangeStart w:id="496"/>
            <w:commentRangeStart w:id="497"/>
            <w:r w:rsidRPr="00117039">
              <w:rPr>
                <w:rFonts w:ascii="Times New Roman" w:hAnsi="Times New Roman" w:cs="Times New Roman"/>
                <w:sz w:val="16"/>
                <w:szCs w:val="16"/>
                <w:lang w:val="en-GB"/>
              </w:rPr>
              <w:t>Quantification data aggregator</w:t>
            </w:r>
          </w:p>
        </w:tc>
        <w:tc>
          <w:tcPr>
            <w:tcW w:w="1070" w:type="dxa"/>
            <w:tcMar/>
            <w:tcPrChange w:author="Fernando Dominguez" w:date="2025-11-03T09:17:00Z" w:id="498">
              <w:tcPr>
                <w:tcW w:w="1070" w:type="dxa"/>
              </w:tcPr>
            </w:tcPrChange>
          </w:tcPr>
          <w:p w:rsidRPr="00117039" w:rsidR="007D5727" w:rsidRDefault="007D5727" w14:paraId="705914E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499">
              <w:tcPr>
                <w:tcW w:w="6347" w:type="dxa"/>
              </w:tcPr>
            </w:tcPrChange>
          </w:tcPr>
          <w:p w:rsidRPr="006F19DF" w:rsidR="00EF0575" w:rsidP="00EF0575" w:rsidRDefault="00EF0575" w14:paraId="3275B030" w14:textId="56A807EE">
            <w:pPr>
              <w:widowControl w:val="0"/>
              <w:spacing w:after="0" w:line="276" w:lineRule="auto"/>
              <w:jc w:val="both"/>
              <w:rPr>
                <w:rFonts w:ascii="Times New Roman" w:hAnsi="Times New Roman" w:eastAsia="Calibri" w:cs="Times New Roman"/>
                <w:sz w:val="16"/>
                <w:szCs w:val="16"/>
                <w:lang w:val="en-US" w:eastAsia="zh-CN"/>
              </w:rPr>
            </w:pPr>
            <w:r w:rsidRPr="006F19DF">
              <w:rPr>
                <w:rFonts w:ascii="Times New Roman" w:hAnsi="Times New Roman" w:eastAsia="Calibri" w:cs="Times New Roman"/>
                <w:sz w:val="16"/>
                <w:szCs w:val="16"/>
                <w:lang w:val="en-US" w:eastAsia="zh-CN"/>
              </w:rPr>
              <w:t xml:space="preserve">A party responsible for the aggregation of validated historical </w:t>
            </w:r>
            <w:r w:rsidRPr="1EB80C3B" w:rsidR="75E9E848">
              <w:rPr>
                <w:rFonts w:ascii="Times New Roman" w:hAnsi="Times New Roman" w:eastAsia="Calibri" w:cs="Times New Roman"/>
                <w:sz w:val="16"/>
                <w:szCs w:val="16"/>
                <w:lang w:val="en-US" w:eastAsia="zh-CN"/>
              </w:rPr>
              <w:t>metering and consumption data ,</w:t>
            </w:r>
            <w:r w:rsidRPr="006F19DF">
              <w:rPr>
                <w:rFonts w:ascii="Times New Roman" w:hAnsi="Times New Roman" w:eastAsia="Calibri" w:cs="Times New Roman"/>
                <w:sz w:val="16"/>
                <w:szCs w:val="16"/>
                <w:lang w:val="en-US" w:eastAsia="zh-CN"/>
              </w:rPr>
              <w:t xml:space="preserve"> near real-time metering and consumption data, DMD data </w:t>
            </w:r>
            <w:r w:rsidRPr="1EB80C3B" w:rsidR="1CC02F66">
              <w:rPr>
                <w:rFonts w:ascii="Times New Roman" w:hAnsi="Times New Roman" w:eastAsia="Calibri" w:cs="Times New Roman"/>
                <w:sz w:val="16"/>
                <w:szCs w:val="16"/>
                <w:lang w:val="en-US" w:eastAsia="zh-CN"/>
              </w:rPr>
              <w:t>or</w:t>
            </w:r>
            <w:r w:rsidRPr="006F19DF">
              <w:rPr>
                <w:rFonts w:ascii="Times New Roman" w:hAnsi="Times New Roman" w:eastAsia="Calibri" w:cs="Times New Roman"/>
                <w:sz w:val="16"/>
                <w:szCs w:val="16"/>
                <w:lang w:val="en-US" w:eastAsia="zh-CN"/>
              </w:rPr>
              <w:t xml:space="preserve"> calculated data. This data is aggregated according to the terms and conditions pursuant to Article 11 of NCDR and pursuant to Article 18 of the Commission Regulation (EU) 2017/2195.</w:t>
            </w:r>
          </w:p>
          <w:p w:rsidRPr="00007288" w:rsidR="007D5727" w:rsidRDefault="002B4EE6" w14:paraId="2484B5CB" w14:textId="2EFD5636">
            <w:pPr>
              <w:widowControl w:val="0"/>
              <w:spacing w:after="0" w:line="276" w:lineRule="auto"/>
              <w:jc w:val="both"/>
              <w:rPr>
                <w:rFonts w:ascii="Times New Roman" w:hAnsi="Times New Roman" w:eastAsia="Calibri" w:cs="Times New Roman"/>
                <w:sz w:val="16"/>
                <w:szCs w:val="16"/>
                <w:lang w:val="en-GB" w:eastAsia="zh-CN"/>
              </w:rPr>
            </w:pPr>
            <w:commentRangeEnd w:id="496"/>
            <w:r w:rsidRPr="00007288">
              <w:rPr>
                <w:rStyle w:val="CommentReference"/>
                <w:rFonts w:ascii="Times New Roman" w:hAnsi="Times New Roman" w:eastAsia="Calibri" w:cs="Times New Roman"/>
                <w:lang w:val="en-GB" w:eastAsia="zh-CN"/>
              </w:rPr>
              <w:commentReference w:id="496"/>
            </w:r>
            <w:commentRangeEnd w:id="497"/>
            <w:r w:rsidRPr="00007288" w:rsidR="007D5727">
              <w:rPr>
                <w:rStyle w:val="CommentReference"/>
                <w:rFonts w:ascii="Times New Roman" w:hAnsi="Times New Roman" w:eastAsia="Calibri" w:cs="Times New Roman"/>
                <w:lang w:val="en-GB" w:eastAsia="zh-CN"/>
              </w:rPr>
              <w:commentReference w:id="497"/>
            </w:r>
          </w:p>
        </w:tc>
      </w:tr>
      <w:tr w:rsidRPr="00CE757F" w:rsidR="007D5727" w:rsidTr="6FDBAEA3" w14:paraId="060D6267" w14:textId="77777777">
        <w:trPr>
          <w:trHeight w:val="810"/>
          <w:trPrChange w:author="Fernando Dominguez" w:date="2025-11-03T09:17:00Z" w:id="500">
            <w:trPr>
              <w:gridBefore w:val="2"/>
              <w:gridAfter w:val="0"/>
              <w:trHeight w:val="300"/>
            </w:trPr>
          </w:trPrChange>
        </w:trPr>
        <w:tc>
          <w:tcPr>
            <w:tcW w:w="1702" w:type="dxa"/>
            <w:tcMar/>
            <w:vAlign w:val="center"/>
            <w:tcPrChange w:author="Fernando Dominguez" w:date="2025-11-03T09:17:00Z" w:id="501">
              <w:tcPr>
                <w:tcW w:w="1702" w:type="dxa"/>
                <w:gridSpan w:val="4"/>
                <w:vAlign w:val="center"/>
              </w:tcPr>
            </w:tcPrChange>
          </w:tcPr>
          <w:p w:rsidRPr="00117039" w:rsidR="007D5727" w:rsidP="00E96281" w:rsidRDefault="007D5727" w14:paraId="16797F57" w14:textId="18F4AB04">
            <w:pPr>
              <w:widowControl w:val="0"/>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Quantification responsible</w:t>
            </w:r>
            <w:r w:rsidR="00B53B7A">
              <w:rPr>
                <w:rFonts w:ascii="Times New Roman" w:hAnsi="Times New Roman" w:cs="Times New Roman"/>
                <w:sz w:val="16"/>
                <w:szCs w:val="16"/>
                <w:lang w:val="en-GB"/>
              </w:rPr>
              <w:t xml:space="preserve"> party</w:t>
            </w:r>
          </w:p>
        </w:tc>
        <w:tc>
          <w:tcPr>
            <w:tcW w:w="1070" w:type="dxa"/>
            <w:tcMar/>
            <w:tcPrChange w:author="Fernando Dominguez" w:date="2025-11-03T09:17:00Z" w:id="502">
              <w:tcPr>
                <w:tcW w:w="1070" w:type="dxa"/>
              </w:tcPr>
            </w:tcPrChange>
          </w:tcPr>
          <w:p w:rsidRPr="00117039" w:rsidR="007D5727" w:rsidRDefault="007D5727" w14:paraId="4E16EB0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03">
              <w:tcPr>
                <w:tcW w:w="6347" w:type="dxa"/>
              </w:tcPr>
            </w:tcPrChange>
          </w:tcPr>
          <w:p w:rsidRPr="00007288" w:rsidR="007D5727" w:rsidRDefault="007D5727" w14:paraId="6043046B" w14:textId="747E8768">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 party responsible </w:t>
            </w:r>
            <w:r w:rsidRPr="00437288" w:rsidR="00437288">
              <w:rPr>
                <w:rFonts w:ascii="Times New Roman" w:hAnsi="Times New Roman" w:eastAsia="Calibri" w:cs="Times New Roman"/>
                <w:sz w:val="16"/>
                <w:szCs w:val="16"/>
                <w:lang w:val="en-GB" w:eastAsia="zh-CN"/>
              </w:rPr>
              <w:t>for calculating the difference between the baseline and the corresponding metering, measurement or calculated data for a specific resource and a specific timeframe.</w:t>
            </w:r>
          </w:p>
        </w:tc>
      </w:tr>
      <w:tr w:rsidRPr="00625E07" w:rsidR="007D5727" w:rsidTr="6FDBAEA3" w14:paraId="3ADE90D9" w14:textId="77777777">
        <w:trPr>
          <w:trHeight w:val="300"/>
          <w:trPrChange w:author="Fernando Dominguez" w:date="2025-11-03T09:17:00Z" w:id="504">
            <w:trPr>
              <w:gridBefore w:val="2"/>
              <w:gridAfter w:val="0"/>
              <w:trHeight w:val="300"/>
            </w:trPr>
          </w:trPrChange>
        </w:trPr>
        <w:tc>
          <w:tcPr>
            <w:tcW w:w="1702" w:type="dxa"/>
            <w:tcMar/>
            <w:vAlign w:val="center"/>
            <w:tcPrChange w:author="Fernando Dominguez" w:date="2025-11-03T09:17:00Z" w:id="505">
              <w:tcPr>
                <w:tcW w:w="1702" w:type="dxa"/>
                <w:gridSpan w:val="4"/>
                <w:vAlign w:val="center"/>
              </w:tcPr>
            </w:tcPrChange>
          </w:tcPr>
          <w:p w:rsidRPr="00007288" w:rsidR="007D5727" w:rsidP="00E96281" w:rsidRDefault="007D5727" w14:paraId="4A84C19D" w14:textId="3C087E98">
            <w:pPr>
              <w:widowControl w:val="0"/>
              <w:spacing w:after="0" w:line="276" w:lineRule="auto"/>
              <w:rPr>
                <w:rFonts w:ascii="Times New Roman" w:hAnsi="Times New Roman" w:cs="Times New Roman"/>
                <w:sz w:val="16"/>
                <w:szCs w:val="16"/>
                <w:lang w:val="en-GB"/>
              </w:rPr>
            </w:pPr>
            <w:commentRangeStart w:id="506"/>
            <w:r w:rsidRPr="00007288">
              <w:rPr>
                <w:rFonts w:ascii="Times New Roman" w:hAnsi="Times New Roman" w:cs="Times New Roman"/>
                <w:sz w:val="16"/>
                <w:szCs w:val="16"/>
                <w:lang w:val="en-GB"/>
              </w:rPr>
              <w:t>Dedicated measurement device data administrator</w:t>
            </w:r>
            <w:r w:rsidRPr="00007288" w:rsidR="00010831">
              <w:rPr>
                <w:rFonts w:ascii="Times New Roman" w:hAnsi="Times New Roman" w:cs="Times New Roman"/>
                <w:sz w:val="16"/>
                <w:szCs w:val="16"/>
                <w:lang w:val="en-GB"/>
              </w:rPr>
              <w:t xml:space="preserve"> </w:t>
            </w:r>
            <w:r w:rsidRPr="00007288" w:rsidR="006236B1">
              <w:rPr>
                <w:rFonts w:ascii="Times New Roman" w:hAnsi="Times New Roman" w:cs="Times New Roman"/>
                <w:sz w:val="16"/>
                <w:szCs w:val="16"/>
                <w:lang w:val="en-GB"/>
              </w:rPr>
              <w:t>or DMD data administrator</w:t>
            </w:r>
          </w:p>
        </w:tc>
        <w:tc>
          <w:tcPr>
            <w:tcW w:w="1070" w:type="dxa"/>
            <w:tcMar/>
            <w:tcPrChange w:author="Fernando Dominguez" w:date="2025-11-03T09:17:00Z" w:id="507">
              <w:tcPr>
                <w:tcW w:w="1070" w:type="dxa"/>
              </w:tcPr>
            </w:tcPrChange>
          </w:tcPr>
          <w:p w:rsidRPr="00117039" w:rsidR="007D5727" w:rsidRDefault="007D5727" w14:paraId="620486B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08">
              <w:tcPr>
                <w:tcW w:w="6347" w:type="dxa"/>
              </w:tcPr>
            </w:tcPrChange>
          </w:tcPr>
          <w:p w:rsidRPr="00007288" w:rsidR="007D5727" w:rsidRDefault="001566FA" w14:paraId="62B0FCC9" w14:textId="548084CC">
            <w:pPr>
              <w:widowControl w:val="0"/>
              <w:spacing w:after="0" w:line="276" w:lineRule="auto"/>
              <w:jc w:val="both"/>
              <w:rPr>
                <w:rFonts w:ascii="Times New Roman" w:hAnsi="Times New Roman" w:eastAsia="Calibri" w:cs="Times New Roman"/>
                <w:sz w:val="16"/>
                <w:szCs w:val="16"/>
                <w:lang w:val="en-GB" w:eastAsia="zh-CN"/>
              </w:rPr>
            </w:pPr>
            <w:commentRangeEnd w:id="506"/>
            <w:r w:rsidRPr="7A8EC9CA">
              <w:rPr>
                <w:rStyle w:val="CommentReference"/>
                <w:rFonts w:ascii="Times New Roman" w:hAnsi="Times New Roman" w:eastAsia="Calibri" w:cs="Times New Roman"/>
                <w:lang w:val="en-GB" w:eastAsia="zh-CN"/>
              </w:rPr>
              <w:commentReference w:id="506"/>
            </w:r>
            <w:r w:rsidRPr="7A8EC9CA" w:rsidR="36E5513C">
              <w:rPr>
                <w:rFonts w:ascii="Times New Roman" w:hAnsi="Times New Roman" w:eastAsia="Calibri" w:cs="Times New Roman"/>
                <w:sz w:val="16"/>
                <w:szCs w:val="16"/>
                <w:lang w:val="en-GB" w:eastAsia="zh-CN"/>
              </w:rPr>
              <w:t xml:space="preserve">‘DMD data administrator’ or ‘dedicated measurement device data administrator’ means a party responsible for </w:t>
            </w:r>
            <w:r w:rsidRPr="7A8EC9CA" w:rsidR="4081B007">
              <w:rPr>
                <w:rFonts w:ascii="Times New Roman" w:hAnsi="Times New Roman" w:eastAsia="Calibri" w:cs="Times New Roman"/>
                <w:sz w:val="16"/>
                <w:szCs w:val="16"/>
                <w:lang w:val="en-GB" w:eastAsia="zh-CN"/>
              </w:rPr>
              <w:t>storing</w:t>
            </w:r>
            <w:r w:rsidRPr="7A8EC9CA" w:rsidR="36E5513C">
              <w:rPr>
                <w:rFonts w:ascii="Times New Roman" w:hAnsi="Times New Roman" w:eastAsia="Calibri" w:cs="Times New Roman"/>
                <w:sz w:val="16"/>
                <w:szCs w:val="16"/>
                <w:lang w:val="en-GB" w:eastAsia="zh-CN"/>
              </w:rPr>
              <w:t xml:space="preserve"> and distributing </w:t>
            </w:r>
            <w:r w:rsidRPr="7A8EC9CA" w:rsidR="4081B007">
              <w:rPr>
                <w:rFonts w:ascii="Times New Roman" w:hAnsi="Times New Roman" w:eastAsia="Calibri" w:cs="Times New Roman"/>
                <w:sz w:val="16"/>
                <w:szCs w:val="16"/>
                <w:lang w:val="en-GB" w:eastAsia="zh-CN"/>
              </w:rPr>
              <w:t>dedicated</w:t>
            </w:r>
            <w:r w:rsidRPr="7A8EC9CA" w:rsidR="36E5513C">
              <w:rPr>
                <w:rFonts w:ascii="Times New Roman" w:hAnsi="Times New Roman" w:eastAsia="Calibri" w:cs="Times New Roman"/>
                <w:sz w:val="16"/>
                <w:szCs w:val="16"/>
                <w:lang w:val="en-GB" w:eastAsia="zh-CN"/>
              </w:rPr>
              <w:t xml:space="preserve"> measurement device data as defined in Article 7b of Regulation (EU) 2019/943, as amended by Regulation (EU) 2024/1747</w:t>
            </w:r>
          </w:p>
        </w:tc>
      </w:tr>
      <w:tr w:rsidRPr="00625E07" w:rsidR="007D5727" w:rsidTr="6FDBAEA3" w14:paraId="0579E55A" w14:textId="77777777">
        <w:trPr>
          <w:trHeight w:val="300"/>
          <w:trPrChange w:author="Fernando Dominguez" w:date="2025-11-03T09:17:00Z" w:id="509">
            <w:trPr>
              <w:gridBefore w:val="2"/>
              <w:gridAfter w:val="0"/>
              <w:trHeight w:val="300"/>
            </w:trPr>
          </w:trPrChange>
        </w:trPr>
        <w:tc>
          <w:tcPr>
            <w:tcW w:w="1702" w:type="dxa"/>
            <w:tcMar/>
            <w:vAlign w:val="center"/>
            <w:tcPrChange w:author="Fernando Dominguez" w:date="2025-11-03T09:17:00Z" w:id="510">
              <w:tcPr>
                <w:tcW w:w="1702" w:type="dxa"/>
                <w:gridSpan w:val="4"/>
                <w:vAlign w:val="center"/>
              </w:tcPr>
            </w:tcPrChange>
          </w:tcPr>
          <w:p w:rsidRPr="00007288" w:rsidR="007D5727" w:rsidP="00E96281" w:rsidRDefault="007D5727" w14:paraId="0767A8E8" w14:textId="13850775">
            <w:pPr>
              <w:widowControl w:val="0"/>
              <w:spacing w:after="0" w:line="276" w:lineRule="auto"/>
              <w:rPr>
                <w:rFonts w:ascii="Times New Roman" w:hAnsi="Times New Roman" w:cs="Times New Roman"/>
                <w:sz w:val="16"/>
                <w:szCs w:val="16"/>
                <w:lang w:val="en-GB"/>
              </w:rPr>
            </w:pPr>
            <w:commentRangeStart w:id="511"/>
            <w:r w:rsidRPr="00117039">
              <w:rPr>
                <w:rFonts w:ascii="Times New Roman" w:hAnsi="Times New Roman" w:cs="Times New Roman"/>
                <w:sz w:val="16"/>
                <w:szCs w:val="16"/>
                <w:lang w:val="en-GB"/>
              </w:rPr>
              <w:t xml:space="preserve">Near real-time </w:t>
            </w:r>
            <w:r w:rsidRPr="49FD8E6B" w:rsidR="75CBD2B1">
              <w:rPr>
                <w:rFonts w:ascii="Times New Roman" w:hAnsi="Times New Roman" w:cs="Times New Roman"/>
                <w:sz w:val="16"/>
                <w:szCs w:val="16"/>
                <w:lang w:val="en-GB"/>
              </w:rPr>
              <w:t>metered</w:t>
            </w:r>
            <w:r w:rsidRPr="00117039">
              <w:rPr>
                <w:rFonts w:ascii="Times New Roman" w:hAnsi="Times New Roman" w:cs="Times New Roman"/>
                <w:sz w:val="16"/>
                <w:szCs w:val="16"/>
                <w:lang w:val="en-GB"/>
              </w:rPr>
              <w:t xml:space="preserve"> data administrator</w:t>
            </w:r>
          </w:p>
        </w:tc>
        <w:tc>
          <w:tcPr>
            <w:tcW w:w="1070" w:type="dxa"/>
            <w:tcMar/>
            <w:tcPrChange w:author="Fernando Dominguez" w:date="2025-11-03T09:17:00Z" w:id="512">
              <w:tcPr>
                <w:tcW w:w="1070" w:type="dxa"/>
              </w:tcPr>
            </w:tcPrChange>
          </w:tcPr>
          <w:p w:rsidRPr="00117039" w:rsidR="007D5727" w:rsidRDefault="007D5727" w14:paraId="2EC7781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13">
              <w:tcPr>
                <w:tcW w:w="6347" w:type="dxa"/>
              </w:tcPr>
            </w:tcPrChange>
          </w:tcPr>
          <w:p w:rsidRPr="00007288" w:rsidR="007D5727" w:rsidRDefault="007D5727" w14:paraId="3557D457" w14:textId="21DFC200">
            <w:pPr>
              <w:widowControl w:val="0"/>
              <w:spacing w:after="0" w:line="276" w:lineRule="auto"/>
              <w:jc w:val="both"/>
              <w:rPr>
                <w:rFonts w:ascii="Times New Roman" w:hAnsi="Times New Roman" w:eastAsia="Calibri" w:cs="Times New Roman"/>
                <w:sz w:val="16"/>
                <w:szCs w:val="16"/>
                <w:lang w:val="en-GB" w:eastAsia="zh-CN"/>
              </w:rPr>
            </w:pPr>
            <w:r w:rsidRPr="0ED7321B">
              <w:rPr>
                <w:rFonts w:ascii="Times New Roman" w:hAnsi="Times New Roman" w:eastAsia="Calibri" w:cs="Times New Roman"/>
                <w:sz w:val="16"/>
                <w:szCs w:val="16"/>
                <w:lang w:val="en-GB" w:eastAsia="zh-CN"/>
              </w:rPr>
              <w:t>A party responsible for storing and distributing</w:t>
            </w:r>
            <w:commentRangeStart w:id="514"/>
            <w:r w:rsidRPr="0ED7321B">
              <w:rPr>
                <w:rFonts w:ascii="Times New Roman" w:hAnsi="Times New Roman" w:eastAsia="Calibri" w:cs="Times New Roman"/>
                <w:sz w:val="16"/>
                <w:szCs w:val="16"/>
                <w:lang w:val="en-GB" w:eastAsia="zh-CN"/>
              </w:rPr>
              <w:t xml:space="preserve"> </w:t>
            </w:r>
            <w:r w:rsidRPr="0ED7321B">
              <w:rPr>
                <w:rFonts w:ascii="Times New Roman" w:hAnsi="Times New Roman" w:cs="Times New Roman"/>
                <w:sz w:val="16"/>
                <w:szCs w:val="16"/>
                <w:lang w:val="en-GB"/>
              </w:rPr>
              <w:t>near real-time</w:t>
            </w:r>
            <w:commentRangeEnd w:id="514"/>
            <w:r w:rsidRPr="0ED7321B">
              <w:rPr>
                <w:rStyle w:val="CommentReference"/>
                <w:rFonts w:ascii="Times New Roman" w:hAnsi="Times New Roman" w:cs="Times New Roman"/>
                <w:lang w:val="en-GB"/>
              </w:rPr>
              <w:commentReference w:id="514"/>
            </w:r>
            <w:r w:rsidRPr="0ED7321B">
              <w:rPr>
                <w:rFonts w:ascii="Times New Roman" w:hAnsi="Times New Roman" w:cs="Times New Roman"/>
                <w:sz w:val="16"/>
                <w:szCs w:val="16"/>
                <w:lang w:val="en-GB"/>
              </w:rPr>
              <w:t xml:space="preserve"> metering and consumption </w:t>
            </w:r>
            <w:r w:rsidRPr="6CE62E6F" w:rsidR="57397220">
              <w:rPr>
                <w:rFonts w:ascii="Times New Roman" w:hAnsi="Times New Roman" w:cs="Times New Roman"/>
                <w:sz w:val="16"/>
                <w:szCs w:val="16"/>
                <w:lang w:val="en-GB"/>
              </w:rPr>
              <w:t xml:space="preserve"> </w:t>
            </w:r>
            <w:r w:rsidRPr="0ED7321B">
              <w:rPr>
                <w:rFonts w:ascii="Times New Roman" w:hAnsi="Times New Roman" w:cs="Times New Roman"/>
                <w:sz w:val="16"/>
                <w:szCs w:val="16"/>
                <w:lang w:val="en-GB"/>
              </w:rPr>
              <w:t xml:space="preserve">data </w:t>
            </w:r>
            <w:r w:rsidRPr="0ED7321B">
              <w:rPr>
                <w:rFonts w:ascii="Times New Roman" w:hAnsi="Times New Roman" w:eastAsia="Calibri" w:cs="Times New Roman"/>
                <w:sz w:val="16"/>
                <w:szCs w:val="16"/>
                <w:lang w:val="en-GB" w:eastAsia="zh-CN"/>
              </w:rPr>
              <w:t xml:space="preserve">from </w:t>
            </w:r>
            <w:r w:rsidRPr="0ED7321B" w:rsidR="008D37EA">
              <w:rPr>
                <w:rFonts w:ascii="Times New Roman" w:hAnsi="Times New Roman" w:eastAsia="Calibri" w:cs="Times New Roman"/>
                <w:sz w:val="16"/>
                <w:szCs w:val="16"/>
                <w:lang w:val="en-GB" w:eastAsia="zh-CN"/>
              </w:rPr>
              <w:t>s</w:t>
            </w:r>
            <w:r w:rsidRPr="0ED7321B">
              <w:rPr>
                <w:rFonts w:ascii="Times New Roman" w:hAnsi="Times New Roman" w:eastAsia="Calibri" w:cs="Times New Roman"/>
                <w:sz w:val="16"/>
                <w:szCs w:val="16"/>
                <w:lang w:val="en-GB" w:eastAsia="zh-CN"/>
              </w:rPr>
              <w:t>mart meter or smart metering system</w:t>
            </w:r>
            <w:commentRangeEnd w:id="511"/>
            <w:r w:rsidRPr="55D3F1A0" w:rsidR="00AC4C35">
              <w:rPr>
                <w:rStyle w:val="CommentReference"/>
                <w:rFonts w:ascii="Times New Roman" w:hAnsi="Times New Roman" w:eastAsia="Calibri" w:cs="Times New Roman"/>
                <w:lang w:val="en-GB" w:eastAsia="zh-CN"/>
              </w:rPr>
              <w:commentReference w:id="511"/>
            </w:r>
            <w:r w:rsidRPr="55D3F1A0" w:rsidR="7C43D894">
              <w:rPr>
                <w:rFonts w:ascii="Times New Roman" w:hAnsi="Times New Roman" w:eastAsia="Calibri" w:cs="Times New Roman"/>
                <w:sz w:val="16"/>
                <w:szCs w:val="16"/>
                <w:lang w:val="en-GB" w:eastAsia="zh-CN"/>
              </w:rPr>
              <w:t xml:space="preserve"> as defined in </w:t>
            </w:r>
            <w:r w:rsidRPr="762E85A1" w:rsidR="5DFCD5D3">
              <w:rPr>
                <w:rFonts w:ascii="Times New Roman" w:hAnsi="Times New Roman" w:eastAsia="Calibri" w:cs="Times New Roman"/>
                <w:sz w:val="16"/>
                <w:szCs w:val="16"/>
                <w:lang w:val="en-GB" w:eastAsia="zh-CN"/>
              </w:rPr>
              <w:t>Commission</w:t>
            </w:r>
            <w:r w:rsidRPr="1E69FA46" w:rsidR="0862A625">
              <w:rPr>
                <w:rFonts w:ascii="Times New Roman" w:hAnsi="Times New Roman" w:eastAsia="Calibri" w:cs="Times New Roman"/>
                <w:sz w:val="16"/>
                <w:szCs w:val="16"/>
                <w:lang w:val="en-GB" w:eastAsia="zh-CN"/>
              </w:rPr>
              <w:t xml:space="preserve"> </w:t>
            </w:r>
            <w:r w:rsidRPr="55D3F1A0" w:rsidR="7C43D894">
              <w:rPr>
                <w:rFonts w:ascii="Times New Roman" w:hAnsi="Times New Roman" w:eastAsia="Calibri" w:cs="Times New Roman"/>
                <w:sz w:val="16"/>
                <w:szCs w:val="16"/>
                <w:lang w:val="en-GB" w:eastAsia="zh-CN"/>
              </w:rPr>
              <w:t>Implementing Regulation (EU) 2023/1162 Art 2(5)</w:t>
            </w:r>
          </w:p>
        </w:tc>
      </w:tr>
      <w:tr w:rsidRPr="00625E07" w:rsidR="007D5727" w:rsidTr="6FDBAEA3" w14:paraId="42A19270" w14:textId="77777777">
        <w:trPr>
          <w:trHeight w:val="300"/>
          <w:trPrChange w:author="Fernando Dominguez" w:date="2025-11-03T09:17:00Z" w:id="515">
            <w:trPr>
              <w:gridBefore w:val="2"/>
              <w:gridAfter w:val="0"/>
              <w:trHeight w:val="300"/>
            </w:trPr>
          </w:trPrChange>
        </w:trPr>
        <w:tc>
          <w:tcPr>
            <w:tcW w:w="1702" w:type="dxa"/>
            <w:tcMar/>
            <w:vAlign w:val="center"/>
            <w:tcPrChange w:author="Fernando Dominguez" w:date="2025-11-03T09:17:00Z" w:id="516">
              <w:tcPr>
                <w:tcW w:w="1702" w:type="dxa"/>
                <w:gridSpan w:val="4"/>
                <w:vAlign w:val="center"/>
              </w:tcPr>
            </w:tcPrChange>
          </w:tcPr>
          <w:p w:rsidRPr="00117039" w:rsidR="007D5727" w:rsidP="00E96281" w:rsidRDefault="007D5727" w14:paraId="306055B5" w14:textId="77777777">
            <w:pPr>
              <w:widowControl w:val="0"/>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Calculated data administrator</w:t>
            </w:r>
          </w:p>
        </w:tc>
        <w:tc>
          <w:tcPr>
            <w:tcW w:w="1070" w:type="dxa"/>
            <w:tcMar/>
            <w:tcPrChange w:author="Fernando Dominguez" w:date="2025-11-03T09:17:00Z" w:id="517">
              <w:tcPr>
                <w:tcW w:w="1070" w:type="dxa"/>
              </w:tcPr>
            </w:tcPrChange>
          </w:tcPr>
          <w:p w:rsidRPr="00117039" w:rsidR="007D5727" w:rsidRDefault="007D5727" w14:paraId="7AC4DA7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18">
              <w:tcPr>
                <w:tcW w:w="6347" w:type="dxa"/>
              </w:tcPr>
            </w:tcPrChange>
          </w:tcPr>
          <w:p w:rsidRPr="00007288" w:rsidR="007D5727" w:rsidRDefault="007D5727" w14:paraId="6CFD0B26" w14:textId="117A38CD">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 party responsible for storing and distributing calculated data</w:t>
            </w:r>
            <w:r w:rsidR="00E9738A">
              <w:rPr>
                <w:rFonts w:ascii="Times New Roman" w:hAnsi="Times New Roman" w:eastAsia="Calibri" w:cs="Times New Roman"/>
                <w:sz w:val="16"/>
                <w:szCs w:val="16"/>
                <w:lang w:val="en-GB" w:eastAsia="zh-CN"/>
              </w:rPr>
              <w:t xml:space="preserve"> </w:t>
            </w:r>
            <w:r w:rsidRPr="007A319B" w:rsidR="00E9738A">
              <w:rPr>
                <w:rFonts w:ascii="Times New Roman" w:hAnsi="Times New Roman" w:eastAsia="Calibri" w:cs="Times New Roman"/>
                <w:sz w:val="16"/>
                <w:szCs w:val="16"/>
                <w:lang w:val="en-GB" w:eastAsia="zh-CN"/>
              </w:rPr>
              <w:t xml:space="preserve">based on a formula </w:t>
            </w:r>
            <w:commentRangeStart w:id="519"/>
            <w:commentRangeEnd w:id="519"/>
            <w:r w:rsidRPr="007A319B" w:rsidR="00E9738A">
              <w:rPr>
                <w:rStyle w:val="CommentReference"/>
                <w:rFonts w:ascii="Times New Roman" w:hAnsi="Times New Roman" w:eastAsia="Calibri" w:cs="Times New Roman"/>
                <w:lang w:val="en-GB" w:eastAsia="zh-CN"/>
              </w:rPr>
              <w:commentReference w:id="519"/>
            </w:r>
            <w:r w:rsidRPr="007A319B" w:rsidR="00E9738A">
              <w:rPr>
                <w:rFonts w:ascii="Times New Roman" w:hAnsi="Times New Roman" w:eastAsia="Calibri" w:cs="Times New Roman"/>
                <w:sz w:val="16"/>
                <w:szCs w:val="16"/>
                <w:lang w:val="en-GB" w:eastAsia="zh-CN"/>
              </w:rPr>
              <w:t>depicting the electricity injection or withdrawal behaviour for a period</w:t>
            </w:r>
            <w:r w:rsidRPr="00A911FB">
              <w:rPr>
                <w:rFonts w:eastAsiaTheme="minorEastAsia"/>
                <w:lang w:val="en-US"/>
                <w:rPrChange w:author="Albrecht, Patrick" w:date="2025-11-03T09:17:00Z" w:id="520">
                  <w:rPr>
                    <w:rFonts w:ascii="Times New Roman" w:hAnsi="Times New Roman" w:eastAsia="Calibri" w:cs="Times New Roman"/>
                    <w:sz w:val="16"/>
                    <w:szCs w:val="16"/>
                    <w:lang w:val="en-GB" w:eastAsia="zh-CN"/>
                  </w:rPr>
                </w:rPrChange>
              </w:rPr>
              <w:t>.</w:t>
            </w:r>
          </w:p>
        </w:tc>
      </w:tr>
      <w:tr w:rsidRPr="00625E07" w:rsidR="007D5727" w:rsidTr="6FDBAEA3" w14:paraId="58C2B0FB" w14:textId="77777777">
        <w:trPr>
          <w:trHeight w:val="300"/>
          <w:trPrChange w:author="Fernando Dominguez" w:date="2025-11-03T09:17:00Z" w:id="521">
            <w:trPr>
              <w:gridBefore w:val="2"/>
              <w:gridAfter w:val="0"/>
              <w:trHeight w:val="300"/>
            </w:trPr>
          </w:trPrChange>
        </w:trPr>
        <w:tc>
          <w:tcPr>
            <w:tcW w:w="1702" w:type="dxa"/>
            <w:tcMar/>
            <w:vAlign w:val="center"/>
            <w:tcPrChange w:author="Fernando Dominguez" w:date="2025-11-03T09:17:00Z" w:id="522">
              <w:tcPr>
                <w:tcW w:w="1702" w:type="dxa"/>
                <w:gridSpan w:val="4"/>
                <w:vAlign w:val="center"/>
              </w:tcPr>
            </w:tcPrChange>
          </w:tcPr>
          <w:p w:rsidRPr="00117039" w:rsidR="007D5727" w:rsidP="00E96281" w:rsidRDefault="007D5727" w14:paraId="4B7BA03D" w14:textId="44EBB503">
            <w:pPr>
              <w:spacing w:line="276" w:lineRule="auto"/>
              <w:rPr>
                <w:rFonts w:ascii="Times New Roman" w:hAnsi="Times New Roman" w:cs="Times New Roman"/>
                <w:sz w:val="16"/>
                <w:szCs w:val="16"/>
                <w:lang w:val="en-GB"/>
              </w:rPr>
            </w:pPr>
            <w:commentRangeStart w:id="523"/>
            <w:del w:author="Marek Jonas" w:date="2025-10-27T15:48:00Z" w:id="524">
              <w:r w:rsidRPr="00117039">
                <w:rPr>
                  <w:rFonts w:ascii="Times New Roman" w:hAnsi="Times New Roman" w:cs="Times New Roman"/>
                  <w:sz w:val="16"/>
                  <w:szCs w:val="16"/>
                  <w:lang w:val="en-GB"/>
                </w:rPr>
                <w:delText>CU registration responsible</w:delText>
              </w:r>
            </w:del>
            <w:ins w:author="Marek Jonas" w:date="2025-10-27T15:48:00Z" w:id="525">
              <w:r w:rsidR="004F4F7F">
                <w:rPr>
                  <w:rFonts w:ascii="Times New Roman" w:hAnsi="Times New Roman" w:cs="Times New Roman"/>
                  <w:sz w:val="16"/>
                  <w:szCs w:val="16"/>
                  <w:lang w:val="en-GB"/>
                </w:rPr>
                <w:t>CU registration responsible</w:t>
              </w:r>
              <w:r w:rsidRPr="00117039">
                <w:rPr>
                  <w:rFonts w:ascii="Times New Roman" w:hAnsi="Times New Roman" w:cs="Times New Roman"/>
                  <w:sz w:val="16"/>
                  <w:szCs w:val="16"/>
                  <w:lang w:val="en-GB"/>
                </w:rPr>
                <w:t xml:space="preserve"> </w:t>
              </w:r>
              <w:r w:rsidR="004F4F7F">
                <w:rPr>
                  <w:rFonts w:ascii="Times New Roman" w:hAnsi="Times New Roman" w:cs="Times New Roman"/>
                  <w:sz w:val="16"/>
                  <w:szCs w:val="16"/>
                  <w:lang w:val="en-GB"/>
                </w:rPr>
                <w:t>party</w:t>
              </w:r>
            </w:ins>
            <w:r w:rsidRPr="00117039">
              <w:rPr>
                <w:rFonts w:ascii="Times New Roman" w:hAnsi="Times New Roman" w:cs="Times New Roman"/>
                <w:sz w:val="16"/>
                <w:szCs w:val="16"/>
                <w:lang w:val="en-GB"/>
              </w:rPr>
              <w:t xml:space="preserve"> </w:t>
            </w:r>
          </w:p>
        </w:tc>
        <w:tc>
          <w:tcPr>
            <w:tcW w:w="1070" w:type="dxa"/>
            <w:tcMar/>
            <w:tcPrChange w:author="Fernando Dominguez" w:date="2025-11-03T09:17:00Z" w:id="526">
              <w:tcPr>
                <w:tcW w:w="1070" w:type="dxa"/>
              </w:tcPr>
            </w:tcPrChange>
          </w:tcPr>
          <w:p w:rsidRPr="00117039" w:rsidR="007D5727" w:rsidRDefault="007D5727" w14:paraId="60BF1DEC"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27">
              <w:tcPr>
                <w:tcW w:w="6347" w:type="dxa"/>
              </w:tcPr>
            </w:tcPrChange>
          </w:tcPr>
          <w:p w:rsidRPr="00007288" w:rsidR="007D5727" w:rsidRDefault="002A0386" w14:paraId="1EEBD7CE" w14:textId="6E31A832">
            <w:pPr>
              <w:spacing w:line="276" w:lineRule="auto"/>
              <w:jc w:val="both"/>
              <w:rPr>
                <w:rFonts w:ascii="Times New Roman" w:hAnsi="Times New Roman" w:eastAsia="Calibri" w:cs="Times New Roman"/>
                <w:i/>
                <w:sz w:val="16"/>
                <w:szCs w:val="16"/>
                <w:lang w:val="en-GB" w:eastAsia="zh-CN"/>
              </w:rPr>
            </w:pPr>
            <w:ins w:author="Fernando Dominguez" w:date="2025-10-17T14:27:00Z" w:id="528">
              <w:r>
                <w:rPr>
                  <w:rFonts w:ascii="Times New Roman" w:hAnsi="Times New Roman" w:eastAsia="Calibri" w:cs="Times New Roman"/>
                  <w:sz w:val="16"/>
                  <w:szCs w:val="16"/>
                  <w:lang w:val="en-GB" w:eastAsia="zh-CN"/>
                </w:rPr>
                <w:t xml:space="preserve">A </w:t>
              </w:r>
              <w:commentRangeStart w:id="529"/>
              <w:r w:rsidRPr="002A0386" w:rsidR="007377A5">
                <w:rPr>
                  <w:rFonts w:ascii="Times New Roman" w:hAnsi="Times New Roman" w:eastAsia="Calibri" w:cs="Times New Roman"/>
                  <w:sz w:val="16"/>
                  <w:szCs w:val="16"/>
                  <w:lang w:val="en-GB" w:eastAsia="zh-CN"/>
                  <w:rPrChange w:author="Fernando Dominguez" w:date="2025-10-17T14:27:00Z" w:id="530">
                    <w:rPr>
                      <w:rFonts w:eastAsiaTheme="minorEastAsia"/>
                      <w:lang w:val="en-US"/>
                    </w:rPr>
                  </w:rPrChange>
                </w:rPr>
                <w:t xml:space="preserve">party entitled to interact with the CU module administrator to register, update and de-register CU master </w:t>
              </w:r>
            </w:ins>
            <w:ins w:author="Fernando Dominguez" w:date="2025-10-17T14:28:00Z" w:id="531">
              <w:commentRangeEnd w:id="529"/>
              <w:r w:rsidRPr="002A0386" w:rsidR="001312A9">
                <w:rPr>
                  <w:rStyle w:val="CommentReference"/>
                  <w:rFonts w:ascii="Times New Roman" w:hAnsi="Times New Roman" w:eastAsia="Calibri" w:cs="Times New Roman"/>
                  <w:lang w:val="en-GB" w:eastAsia="zh-CN"/>
                  <w:rPrChange w:author="Fernando Dominguez" w:date="2025-10-17T14:27:00Z" w:id="532">
                    <w:rPr>
                      <w:rStyle w:val="CommentReference"/>
                      <w:rFonts w:eastAsiaTheme="minorEastAsia"/>
                      <w:sz w:val="22"/>
                      <w:szCs w:val="22"/>
                      <w:lang w:val="en-US"/>
                    </w:rPr>
                  </w:rPrChange>
                </w:rPr>
                <w:commentReference w:id="529"/>
              </w:r>
            </w:ins>
            <w:ins w:author="Fernando Dominguez" w:date="2025-10-17T14:27:00Z" w:id="533">
              <w:r w:rsidRPr="002A0386" w:rsidR="007377A5">
                <w:rPr>
                  <w:rFonts w:ascii="Times New Roman" w:hAnsi="Times New Roman" w:eastAsia="Calibri" w:cs="Times New Roman"/>
                  <w:sz w:val="16"/>
                  <w:szCs w:val="16"/>
                  <w:lang w:val="en-GB" w:eastAsia="zh-CN"/>
                  <w:rPrChange w:author="Fernando Dominguez" w:date="2025-10-17T14:27:00Z" w:id="534">
                    <w:rPr>
                      <w:rFonts w:eastAsiaTheme="minorEastAsia"/>
                      <w:lang w:val="en-US"/>
                    </w:rPr>
                  </w:rPrChange>
                </w:rPr>
                <w:t>data</w:t>
              </w:r>
              <w:commentRangeStart w:id="535"/>
              <w:commentRangeEnd w:id="535"/>
              <w:r w:rsidR="007377A5">
                <w:rPr>
                  <w:rStyle w:val="CommentReference"/>
                  <w:rFonts w:ascii="Times New Roman" w:hAnsi="Times New Roman" w:eastAsia="Calibri" w:cs="Times New Roman"/>
                  <w:lang w:val="en-GB" w:eastAsia="zh-CN"/>
                </w:rPr>
                <w:commentReference w:id="535"/>
              </w:r>
            </w:ins>
            <w:ins w:author="DION-DEMAEL Michele" w:date="2025-10-30T15:44:00Z" w:id="536">
              <w:r w:rsidR="000C046C">
                <w:rPr>
                  <w:rFonts w:ascii="Times New Roman" w:hAnsi="Times New Roman" w:eastAsia="Calibri" w:cs="Times New Roman"/>
                  <w:sz w:val="16"/>
                  <w:szCs w:val="16"/>
                  <w:lang w:val="en-GB" w:eastAsia="zh-CN"/>
                </w:rPr>
                <w:t xml:space="preserve"> on behalf </w:t>
              </w:r>
              <w:r w:rsidR="00D90036">
                <w:rPr>
                  <w:rFonts w:ascii="Times New Roman" w:hAnsi="Times New Roman" w:eastAsia="Calibri" w:cs="Times New Roman"/>
                  <w:sz w:val="16"/>
                  <w:szCs w:val="16"/>
                  <w:lang w:val="en-GB" w:eastAsia="zh-CN"/>
                </w:rPr>
                <w:t>of the final customer</w:t>
              </w:r>
            </w:ins>
            <w:ins w:author="Fernando Dominguez" w:date="2025-10-17T14:27:00Z" w:id="537">
              <w:r w:rsidRPr="1F452498" w:rsidR="007377A5">
                <w:rPr>
                  <w:rFonts w:eastAsiaTheme="minorEastAsia"/>
                  <w:lang w:val="en-US"/>
                </w:rPr>
                <w:t xml:space="preserve"> </w:t>
              </w:r>
              <w:commentRangeStart w:id="538"/>
              <w:commentRangeEnd w:id="538"/>
              <w:r w:rsidRPr="00007288" w:rsidR="007377A5">
                <w:rPr>
                  <w:rStyle w:val="CommentReference"/>
                  <w:rFonts w:ascii="Times New Roman" w:hAnsi="Times New Roman" w:eastAsia="Calibri" w:cs="Times New Roman"/>
                  <w:lang w:val="en-GB" w:eastAsia="zh-CN"/>
                </w:rPr>
                <w:commentReference w:id="538"/>
              </w:r>
            </w:ins>
            <w:del w:author="Fernando Dominguez" w:date="2025-10-17T14:27:00Z" w:id="539">
              <w:r w:rsidRPr="00007288" w:rsidR="007D5727">
                <w:rPr>
                  <w:rFonts w:ascii="Times New Roman" w:hAnsi="Times New Roman" w:eastAsia="Calibri" w:cs="Times New Roman"/>
                  <w:sz w:val="16"/>
                  <w:szCs w:val="16"/>
                  <w:lang w:val="en-GB" w:eastAsia="zh-CN"/>
                </w:rPr>
                <w:delText xml:space="preserve">A party entitled to interact with the CU module to register, update and de-register </w:delText>
              </w:r>
              <w:r w:rsidRPr="00117039" w:rsidR="007D5727">
                <w:rPr>
                  <w:lang w:val="en-GB"/>
                </w:rPr>
                <w:br/>
              </w:r>
              <w:r w:rsidRPr="00007288" w:rsidR="00510ED9">
                <w:rPr>
                  <w:rFonts w:ascii="Times New Roman" w:hAnsi="Times New Roman" w:eastAsia="Calibri" w:cs="Times New Roman"/>
                  <w:sz w:val="16"/>
                  <w:szCs w:val="16"/>
                  <w:lang w:val="en-GB" w:eastAsia="zh-CN"/>
                </w:rPr>
                <w:delText>CU master data</w:delText>
              </w:r>
              <w:r w:rsidRPr="00007288" w:rsidR="00D37592">
                <w:rPr>
                  <w:rFonts w:ascii="Times New Roman" w:hAnsi="Times New Roman" w:eastAsia="Calibri" w:cs="Times New Roman"/>
                  <w:sz w:val="16"/>
                  <w:szCs w:val="16"/>
                  <w:lang w:val="en-GB" w:eastAsia="zh-CN"/>
                </w:rPr>
                <w:delText xml:space="preserve">. </w:delText>
              </w:r>
              <w:commentRangeEnd w:id="523"/>
              <w:r w:rsidRPr="00007288" w:rsidR="00936789">
                <w:rPr>
                  <w:rStyle w:val="CommentReference"/>
                  <w:rFonts w:ascii="Times New Roman" w:hAnsi="Times New Roman" w:eastAsia="Calibri" w:cs="Times New Roman"/>
                  <w:i/>
                  <w:lang w:val="en-GB" w:eastAsia="zh-CN"/>
                </w:rPr>
                <w:commentReference w:id="523"/>
              </w:r>
            </w:del>
          </w:p>
        </w:tc>
      </w:tr>
      <w:tr w:rsidRPr="00625E07" w:rsidR="007D5727" w:rsidTr="6FDBAEA3" w14:paraId="01C83618" w14:textId="77777777">
        <w:trPr>
          <w:trHeight w:val="300"/>
          <w:trPrChange w:author="Fernando Dominguez" w:date="2025-11-03T09:17:00Z" w:id="540">
            <w:trPr>
              <w:gridBefore w:val="2"/>
              <w:gridAfter w:val="0"/>
              <w:trHeight w:val="300"/>
            </w:trPr>
          </w:trPrChange>
        </w:trPr>
        <w:tc>
          <w:tcPr>
            <w:tcW w:w="1702" w:type="dxa"/>
            <w:tcMar/>
            <w:vAlign w:val="center"/>
            <w:tcPrChange w:author="Fernando Dominguez" w:date="2025-11-03T09:17:00Z" w:id="541">
              <w:tcPr>
                <w:tcW w:w="1702" w:type="dxa"/>
                <w:gridSpan w:val="4"/>
                <w:vAlign w:val="center"/>
              </w:tcPr>
            </w:tcPrChange>
          </w:tcPr>
          <w:p w:rsidRPr="00117039" w:rsidR="007D5727" w:rsidP="00E96281" w:rsidRDefault="007D5727" w14:paraId="400C8166" w14:textId="77777777">
            <w:pPr>
              <w:spacing w:line="276" w:lineRule="auto"/>
              <w:rPr>
                <w:rFonts w:ascii="Times New Roman" w:hAnsi="Times New Roman" w:cs="Times New Roman"/>
                <w:sz w:val="16"/>
                <w:szCs w:val="16"/>
                <w:lang w:val="en-GB"/>
              </w:rPr>
            </w:pPr>
            <w:commentRangeStart w:id="542"/>
            <w:r w:rsidRPr="00117039">
              <w:rPr>
                <w:rFonts w:ascii="Times New Roman" w:hAnsi="Times New Roman" w:cs="Times New Roman"/>
                <w:sz w:val="16"/>
                <w:szCs w:val="16"/>
                <w:lang w:val="en-GB"/>
              </w:rPr>
              <w:t>Entitled party</w:t>
            </w:r>
          </w:p>
        </w:tc>
        <w:tc>
          <w:tcPr>
            <w:tcW w:w="1070" w:type="dxa"/>
            <w:tcMar/>
            <w:tcPrChange w:author="Fernando Dominguez" w:date="2025-11-03T09:17:00Z" w:id="543">
              <w:tcPr>
                <w:tcW w:w="1070" w:type="dxa"/>
              </w:tcPr>
            </w:tcPrChange>
          </w:tcPr>
          <w:p w:rsidRPr="00117039" w:rsidR="007D5727" w:rsidRDefault="007D5727" w14:paraId="3ACCF554"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44">
              <w:tcPr>
                <w:tcW w:w="6347" w:type="dxa"/>
              </w:tcPr>
            </w:tcPrChange>
          </w:tcPr>
          <w:p w:rsidRPr="00007288" w:rsidR="007D5727" w:rsidRDefault="007D5727" w14:paraId="63EC7819" w14:textId="0753524D">
            <w:pPr>
              <w:spacing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 party that must receive or send data because they are responsible for performing specific tasks according to the terms and conditions pursuant to Articles 11, 14 and 24 of NCDR, and pursuant to Article 18 of Commission Regulation (EU) 2017/2195. </w:t>
            </w:r>
            <w:commentRangeEnd w:id="542"/>
            <w:r w:rsidRPr="01D97B5C" w:rsidR="0016287B">
              <w:rPr>
                <w:rStyle w:val="CommentReference"/>
                <w:rFonts w:eastAsiaTheme="minorEastAsia"/>
                <w:lang w:val="en-GB" w:eastAsia="zh-CN"/>
                <w:rPrChange w:author="DO Giao" w:date="2025-10-31T11:37:00Z" w:id="545">
                  <w:rPr>
                    <w:rStyle w:val="CommentReference"/>
                    <w:rFonts w:ascii="Segoe UI" w:hAnsi="Segoe UI" w:eastAsia="Segoe UI" w:cs="Segoe UI"/>
                    <w:color w:val="333333"/>
                    <w:sz w:val="18"/>
                    <w:szCs w:val="18"/>
                    <w:lang w:val="en-GB"/>
                  </w:rPr>
                </w:rPrChange>
              </w:rPr>
              <w:commentReference w:id="542"/>
            </w:r>
            <w:ins w:author="DO Giao" w:date="2025-10-31T11:37:00Z" w:id="546">
              <w:r w:rsidRPr="01D97B5C" w:rsidR="3234F209">
                <w:rPr>
                  <w:rFonts w:eastAsiaTheme="minorEastAsia"/>
                  <w:sz w:val="16"/>
                  <w:szCs w:val="16"/>
                  <w:lang w:val="en-GB" w:eastAsia="zh-CN"/>
                  <w:rPrChange w:author="DO Giao" w:date="2025-10-31T11:37:00Z" w:id="547">
                    <w:rPr>
                      <w:rFonts w:ascii="Segoe UI" w:hAnsi="Segoe UI" w:eastAsia="Segoe UI" w:cs="Segoe UI"/>
                      <w:color w:val="333333"/>
                      <w:sz w:val="18"/>
                      <w:szCs w:val="18"/>
                      <w:lang w:val="en-GB"/>
                    </w:rPr>
                  </w:rPrChange>
                </w:rPr>
                <w:t>it is responsible for performing specific tasks according to the national terms and conditions pursuant to Articles 11, 14, 24 and 45 of NCDR and pursuant to Article 18 of the Commission Regulation (EU) 2017/2195.</w:t>
              </w:r>
            </w:ins>
          </w:p>
        </w:tc>
      </w:tr>
      <w:tr w:rsidRPr="00625E07" w:rsidR="007D5727" w:rsidTr="6FDBAEA3" w14:paraId="20C29800" w14:textId="77777777">
        <w:trPr>
          <w:trHeight w:val="300"/>
          <w:trPrChange w:author="Fernando Dominguez" w:date="2025-11-03T09:17:00Z" w:id="548">
            <w:trPr>
              <w:gridBefore w:val="2"/>
              <w:gridAfter w:val="0"/>
              <w:trHeight w:val="300"/>
            </w:trPr>
          </w:trPrChange>
        </w:trPr>
        <w:tc>
          <w:tcPr>
            <w:tcW w:w="1702" w:type="dxa"/>
            <w:tcMar/>
            <w:vAlign w:val="center"/>
            <w:tcPrChange w:author="Fernando Dominguez" w:date="2025-11-03T09:17:00Z" w:id="549">
              <w:tcPr>
                <w:tcW w:w="1702" w:type="dxa"/>
                <w:gridSpan w:val="4"/>
                <w:vAlign w:val="center"/>
              </w:tcPr>
            </w:tcPrChange>
          </w:tcPr>
          <w:p w:rsidRPr="00117039" w:rsidR="007D5727" w:rsidP="00E96281" w:rsidRDefault="007D5727" w14:paraId="78CFF67B" w14:textId="77777777">
            <w:pPr>
              <w:spacing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Affected party</w:t>
            </w:r>
          </w:p>
        </w:tc>
        <w:tc>
          <w:tcPr>
            <w:tcW w:w="1070" w:type="dxa"/>
            <w:tcMar/>
            <w:tcPrChange w:author="Fernando Dominguez" w:date="2025-11-03T09:17:00Z" w:id="550">
              <w:tcPr>
                <w:tcW w:w="1070" w:type="dxa"/>
              </w:tcPr>
            </w:tcPrChange>
          </w:tcPr>
          <w:p w:rsidRPr="00117039" w:rsidR="007D5727" w:rsidRDefault="007D5727" w14:paraId="5D2FBCA1"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51">
              <w:tcPr>
                <w:tcW w:w="6347" w:type="dxa"/>
              </w:tcPr>
            </w:tcPrChange>
          </w:tcPr>
          <w:p w:rsidRPr="00007288" w:rsidR="007D5727" w:rsidRDefault="00131588" w14:paraId="0B644548" w14:textId="07628B38">
            <w:pPr>
              <w:spacing w:line="276" w:lineRule="auto"/>
              <w:jc w:val="both"/>
              <w:rPr>
                <w:rFonts w:ascii="Times New Roman" w:hAnsi="Times New Roman" w:cs="Times New Roman"/>
                <w:sz w:val="16"/>
                <w:szCs w:val="16"/>
                <w:lang w:val="en-GB" w:eastAsia="zh-CN"/>
              </w:rPr>
            </w:pPr>
            <w:r w:rsidRPr="00007288">
              <w:rPr>
                <w:rFonts w:ascii="Times New Roman" w:hAnsi="Times New Roman" w:eastAsia="Calibri" w:cs="Times New Roman"/>
                <w:sz w:val="16"/>
                <w:szCs w:val="16"/>
                <w:lang w:val="en-GB" w:eastAsia="zh-CN"/>
              </w:rPr>
              <w:t xml:space="preserve">A party that </w:t>
            </w:r>
            <w:r w:rsidRPr="00007288" w:rsidR="00676370">
              <w:rPr>
                <w:rFonts w:ascii="Times New Roman" w:hAnsi="Times New Roman" w:eastAsia="Calibri" w:cs="Times New Roman"/>
                <w:sz w:val="16"/>
                <w:szCs w:val="16"/>
                <w:lang w:val="en-GB" w:eastAsia="zh-CN"/>
              </w:rPr>
              <w:t xml:space="preserve">must </w:t>
            </w:r>
            <w:r w:rsidRPr="00007288" w:rsidR="007D5727">
              <w:rPr>
                <w:rFonts w:ascii="Times New Roman" w:hAnsi="Times New Roman" w:eastAsia="Calibri" w:cs="Times New Roman"/>
                <w:sz w:val="16"/>
                <w:szCs w:val="16"/>
                <w:lang w:val="en-GB" w:eastAsia="zh-CN"/>
              </w:rPr>
              <w:t>be informed about the change of its responsibility as direct consequence of the execution of a referred procedure in this Implementing Regulation. This role can be assigned to one or more eligible parties based on national rules of the Member State and can differ in the different procedures.</w:t>
            </w:r>
          </w:p>
        </w:tc>
      </w:tr>
      <w:tr w:rsidRPr="00625E07" w:rsidR="00DE4164" w:rsidTr="6FDBAEA3" w14:paraId="2C41AB11" w14:textId="77777777">
        <w:trPr>
          <w:trHeight w:val="300"/>
          <w:trPrChange w:author="Fernando Dominguez" w:date="2025-11-03T09:17:00Z" w:id="552">
            <w:trPr>
              <w:gridBefore w:val="2"/>
              <w:gridAfter w:val="0"/>
              <w:trHeight w:val="300"/>
            </w:trPr>
          </w:trPrChange>
        </w:trPr>
        <w:tc>
          <w:tcPr>
            <w:tcW w:w="1702" w:type="dxa"/>
            <w:tcMar/>
            <w:vAlign w:val="center"/>
            <w:tcPrChange w:author="Fernando Dominguez" w:date="2025-11-03T09:17:00Z" w:id="553">
              <w:tcPr>
                <w:tcW w:w="1702" w:type="dxa"/>
                <w:gridSpan w:val="4"/>
                <w:vAlign w:val="center"/>
              </w:tcPr>
            </w:tcPrChange>
          </w:tcPr>
          <w:p w:rsidRPr="00117039" w:rsidR="00DE4164" w:rsidRDefault="00DE4164" w14:paraId="40956D3D" w14:textId="0A4B91BB">
            <w:pPr>
              <w:spacing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Product </w:t>
            </w:r>
            <w:r w:rsidRPr="6AE2E420" w:rsidR="002E0638">
              <w:rPr>
                <w:rFonts w:ascii="Times New Roman" w:hAnsi="Times New Roman" w:cs="Times New Roman"/>
                <w:sz w:val="16"/>
                <w:szCs w:val="16"/>
                <w:lang w:val="en-GB"/>
              </w:rPr>
              <w:t>prequalification</w:t>
            </w:r>
            <w:r w:rsidRPr="00117039">
              <w:rPr>
                <w:rFonts w:ascii="Times New Roman" w:hAnsi="Times New Roman" w:cs="Times New Roman"/>
                <w:sz w:val="16"/>
                <w:szCs w:val="16"/>
                <w:lang w:val="en-GB"/>
              </w:rPr>
              <w:t xml:space="preserve"> responsible</w:t>
            </w:r>
            <w:r w:rsidR="009B728F">
              <w:rPr>
                <w:rFonts w:ascii="Times New Roman" w:hAnsi="Times New Roman" w:cs="Times New Roman"/>
                <w:sz w:val="16"/>
                <w:szCs w:val="16"/>
                <w:lang w:val="en-GB"/>
              </w:rPr>
              <w:t xml:space="preserve"> party</w:t>
            </w:r>
            <w:commentRangeStart w:id="554"/>
            <w:commentRangeStart w:id="555"/>
          </w:p>
        </w:tc>
        <w:tc>
          <w:tcPr>
            <w:tcW w:w="1070" w:type="dxa"/>
            <w:tcMar/>
            <w:tcPrChange w:author="Fernando Dominguez" w:date="2025-11-03T09:17:00Z" w:id="556">
              <w:tcPr>
                <w:tcW w:w="1070" w:type="dxa"/>
              </w:tcPr>
            </w:tcPrChange>
          </w:tcPr>
          <w:p w:rsidRPr="00117039" w:rsidR="00DE4164" w:rsidRDefault="00DE4164" w14:paraId="3F8C82FE" w14:textId="5C11ABCF">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57">
              <w:tcPr>
                <w:tcW w:w="6347" w:type="dxa"/>
              </w:tcPr>
            </w:tcPrChange>
          </w:tcPr>
          <w:p w:rsidRPr="00007288" w:rsidR="00DE4164" w:rsidRDefault="201D500A" w14:paraId="0C8A2F35" w14:textId="6BC396B3">
            <w:pPr>
              <w:spacing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 party perform</w:t>
            </w:r>
            <w:r w:rsidR="00DB7007">
              <w:rPr>
                <w:rFonts w:ascii="Times New Roman" w:hAnsi="Times New Roman" w:eastAsia="Calibri" w:cs="Times New Roman"/>
                <w:sz w:val="16"/>
                <w:szCs w:val="16"/>
                <w:lang w:val="en-GB" w:eastAsia="zh-CN"/>
              </w:rPr>
              <w:t>ing</w:t>
            </w:r>
            <w:r w:rsidRPr="00007288">
              <w:rPr>
                <w:rFonts w:ascii="Times New Roman" w:hAnsi="Times New Roman" w:eastAsia="Calibri" w:cs="Times New Roman"/>
                <w:sz w:val="16"/>
                <w:szCs w:val="16"/>
                <w:lang w:val="en-GB" w:eastAsia="zh-CN"/>
              </w:rPr>
              <w:t xml:space="preserve"> a product </w:t>
            </w:r>
            <w:r w:rsidR="00731BBF">
              <w:rPr>
                <w:rFonts w:ascii="Times New Roman" w:hAnsi="Times New Roman" w:eastAsia="Calibri" w:cs="Times New Roman"/>
                <w:sz w:val="16"/>
                <w:szCs w:val="16"/>
                <w:lang w:val="en-GB" w:eastAsia="zh-CN"/>
              </w:rPr>
              <w:t>pre</w:t>
            </w:r>
            <w:r w:rsidRPr="00007288">
              <w:rPr>
                <w:rFonts w:ascii="Times New Roman" w:hAnsi="Times New Roman" w:eastAsia="Calibri" w:cs="Times New Roman"/>
                <w:sz w:val="16"/>
                <w:szCs w:val="16"/>
                <w:lang w:val="en-GB" w:eastAsia="zh-CN"/>
              </w:rPr>
              <w:t>qualification</w:t>
            </w:r>
            <w:r w:rsidRPr="00007288" w:rsidR="1AD68A45">
              <w:rPr>
                <w:rFonts w:ascii="Times New Roman" w:hAnsi="Times New Roman" w:eastAsia="Calibri" w:cs="Times New Roman"/>
                <w:sz w:val="16"/>
                <w:szCs w:val="16"/>
                <w:lang w:val="en-GB" w:eastAsia="zh-CN"/>
              </w:rPr>
              <w:t xml:space="preserve"> as described in the </w:t>
            </w:r>
            <w:r w:rsidRPr="4783AD17" w:rsidR="14A259C6">
              <w:rPr>
                <w:rFonts w:ascii="Times New Roman" w:hAnsi="Times New Roman" w:eastAsia="Calibri" w:cs="Times New Roman"/>
                <w:sz w:val="16"/>
                <w:szCs w:val="16"/>
                <w:lang w:val="en-GB" w:eastAsia="zh-CN"/>
              </w:rPr>
              <w:t>Articles 18 and 20 of NCDR and in</w:t>
            </w:r>
            <w:r w:rsidRPr="4783AD17" w:rsidR="1AD68A45">
              <w:rPr>
                <w:rFonts w:ascii="Times New Roman" w:hAnsi="Times New Roman" w:eastAsia="Calibri" w:cs="Times New Roman"/>
                <w:sz w:val="16"/>
                <w:szCs w:val="16"/>
                <w:lang w:val="en-GB" w:eastAsia="zh-CN"/>
              </w:rPr>
              <w:t xml:space="preserve"> </w:t>
            </w:r>
            <w:r w:rsidR="000B6BED">
              <w:rPr>
                <w:rFonts w:ascii="Times New Roman" w:hAnsi="Times New Roman" w:eastAsia="Calibri" w:cs="Times New Roman"/>
                <w:sz w:val="16"/>
                <w:szCs w:val="16"/>
                <w:lang w:val="en-GB" w:eastAsia="zh-CN"/>
              </w:rPr>
              <w:t xml:space="preserve">accordance with </w:t>
            </w:r>
            <w:r w:rsidRPr="4783AD17" w:rsidR="1AD68A45">
              <w:rPr>
                <w:rFonts w:ascii="Times New Roman" w:hAnsi="Times New Roman" w:eastAsia="Calibri" w:cs="Times New Roman"/>
                <w:sz w:val="16"/>
                <w:szCs w:val="16"/>
                <w:lang w:val="en-GB" w:eastAsia="zh-CN"/>
              </w:rPr>
              <w:t xml:space="preserve">the </w:t>
            </w:r>
            <w:r w:rsidRPr="00007288" w:rsidR="1AD68A45">
              <w:rPr>
                <w:rFonts w:ascii="Times New Roman" w:hAnsi="Times New Roman" w:eastAsia="Calibri" w:cs="Times New Roman"/>
                <w:sz w:val="16"/>
                <w:szCs w:val="16"/>
                <w:lang w:val="en-GB" w:eastAsia="zh-CN"/>
              </w:rPr>
              <w:t xml:space="preserve">national terms and conditions </w:t>
            </w:r>
            <w:r w:rsidRPr="00007288" w:rsidR="410DBE4B">
              <w:rPr>
                <w:rFonts w:ascii="Times New Roman" w:hAnsi="Times New Roman" w:eastAsia="Calibri" w:cs="Times New Roman"/>
                <w:sz w:val="16"/>
                <w:szCs w:val="16"/>
                <w:lang w:val="en-GB" w:eastAsia="zh-CN"/>
              </w:rPr>
              <w:t xml:space="preserve">for service providers </w:t>
            </w:r>
            <w:r w:rsidRPr="00007288" w:rsidR="1AD68A45">
              <w:rPr>
                <w:rFonts w:ascii="Times New Roman" w:hAnsi="Times New Roman" w:eastAsia="Calibri" w:cs="Times New Roman"/>
                <w:sz w:val="16"/>
                <w:szCs w:val="16"/>
                <w:lang w:val="en-GB" w:eastAsia="zh-CN"/>
              </w:rPr>
              <w:t xml:space="preserve">pursuant to </w:t>
            </w:r>
            <w:r w:rsidRPr="6AE2E420" w:rsidR="79964CB0">
              <w:rPr>
                <w:rFonts w:ascii="Times New Roman" w:hAnsi="Times New Roman" w:eastAsia="Calibri" w:cs="Times New Roman"/>
                <w:sz w:val="16"/>
                <w:szCs w:val="16"/>
                <w:lang w:val="en-GB" w:eastAsia="zh-CN"/>
              </w:rPr>
              <w:t>A</w:t>
            </w:r>
            <w:r w:rsidRPr="6AE2E420" w:rsidR="07E3CBFB">
              <w:rPr>
                <w:rFonts w:ascii="Times New Roman" w:hAnsi="Times New Roman" w:eastAsia="Calibri" w:cs="Times New Roman"/>
                <w:sz w:val="16"/>
                <w:szCs w:val="16"/>
                <w:lang w:val="en-GB" w:eastAsia="zh-CN"/>
              </w:rPr>
              <w:t>rticle</w:t>
            </w:r>
            <w:r w:rsidRPr="00007288" w:rsidR="38A7CE9A">
              <w:rPr>
                <w:rFonts w:ascii="Times New Roman" w:hAnsi="Times New Roman" w:eastAsia="Calibri" w:cs="Times New Roman"/>
                <w:sz w:val="16"/>
                <w:szCs w:val="16"/>
                <w:lang w:val="en-GB" w:eastAsia="zh-CN"/>
              </w:rPr>
              <w:t xml:space="preserve"> 11 of NCDR.</w:t>
            </w:r>
            <w:commentRangeEnd w:id="554"/>
            <w:r w:rsidRPr="00007288" w:rsidR="00C54CCC">
              <w:rPr>
                <w:rStyle w:val="CommentReference"/>
                <w:rFonts w:ascii="Times New Roman" w:hAnsi="Times New Roman" w:eastAsia="Calibri" w:cs="Times New Roman"/>
                <w:lang w:val="en-GB" w:eastAsia="zh-CN"/>
              </w:rPr>
              <w:commentReference w:id="554"/>
            </w:r>
            <w:commentRangeEnd w:id="555"/>
            <w:r w:rsidRPr="00007288">
              <w:rPr>
                <w:rStyle w:val="CommentReference"/>
                <w:rFonts w:ascii="Times New Roman" w:hAnsi="Times New Roman" w:eastAsia="Calibri" w:cs="Times New Roman"/>
                <w:lang w:val="en-GB" w:eastAsia="zh-CN"/>
              </w:rPr>
              <w:commentReference w:id="555"/>
            </w:r>
          </w:p>
        </w:tc>
      </w:tr>
      <w:tr w:rsidRPr="00625E07" w:rsidR="5788F7DF" w:rsidTr="6FDBAEA3" w14:paraId="0817A3D6" w14:textId="77777777">
        <w:trPr>
          <w:trHeight w:val="300"/>
          <w:trPrChange w:author="Fernando Dominguez" w:date="2025-11-03T09:17:00Z" w:id="558">
            <w:trPr>
              <w:gridBefore w:val="2"/>
              <w:gridAfter w:val="0"/>
              <w:trHeight w:val="300"/>
            </w:trPr>
          </w:trPrChange>
        </w:trPr>
        <w:tc>
          <w:tcPr>
            <w:tcW w:w="1702" w:type="dxa"/>
            <w:tcMar/>
            <w:vAlign w:val="center"/>
            <w:tcPrChange w:author="Fernando Dominguez" w:date="2025-11-03T09:17:00Z" w:id="559">
              <w:tcPr>
                <w:tcW w:w="1702" w:type="dxa"/>
                <w:gridSpan w:val="4"/>
                <w:vAlign w:val="center"/>
              </w:tcPr>
            </w:tcPrChange>
          </w:tcPr>
          <w:p w:rsidRPr="00117039" w:rsidR="51F67702" w:rsidP="5788F7DF" w:rsidRDefault="361A5049" w14:paraId="40149CA5" w14:textId="3BC1387C">
            <w:pPr>
              <w:spacing w:line="276" w:lineRule="auto"/>
              <w:rPr>
                <w:rFonts w:ascii="Times New Roman" w:hAnsi="Times New Roman" w:cs="Times New Roman"/>
                <w:sz w:val="16"/>
                <w:szCs w:val="16"/>
                <w:lang w:val="en-GB"/>
              </w:rPr>
            </w:pPr>
            <w:commentRangeStart w:id="560"/>
            <w:commentRangeStart w:id="561"/>
            <w:r w:rsidRPr="00117039">
              <w:rPr>
                <w:rFonts w:ascii="Times New Roman" w:hAnsi="Times New Roman" w:cs="Times New Roman"/>
                <w:sz w:val="16"/>
                <w:szCs w:val="16"/>
                <w:lang w:val="en-GB"/>
              </w:rPr>
              <w:t>Product</w:t>
            </w:r>
            <w:r w:rsidRPr="00117039" w:rsidR="4D7B9ECD">
              <w:rPr>
                <w:rFonts w:ascii="Times New Roman" w:hAnsi="Times New Roman" w:cs="Times New Roman"/>
                <w:sz w:val="16"/>
                <w:szCs w:val="16"/>
                <w:lang w:val="en-GB"/>
              </w:rPr>
              <w:t xml:space="preserve"> v</w:t>
            </w:r>
            <w:r w:rsidRPr="00117039" w:rsidR="40733E8C">
              <w:rPr>
                <w:rFonts w:ascii="Times New Roman" w:hAnsi="Times New Roman" w:cs="Times New Roman"/>
                <w:sz w:val="16"/>
                <w:szCs w:val="16"/>
                <w:lang w:val="en-GB"/>
              </w:rPr>
              <w:t>erification</w:t>
            </w:r>
            <w:r w:rsidRPr="00117039" w:rsidR="51F67702">
              <w:rPr>
                <w:rFonts w:ascii="Times New Roman" w:hAnsi="Times New Roman" w:cs="Times New Roman"/>
                <w:sz w:val="16"/>
                <w:szCs w:val="16"/>
                <w:lang w:val="en-GB"/>
              </w:rPr>
              <w:t xml:space="preserve"> responsible</w:t>
            </w:r>
            <w:r w:rsidR="00744823">
              <w:rPr>
                <w:rFonts w:ascii="Times New Roman" w:hAnsi="Times New Roman" w:cs="Times New Roman"/>
                <w:sz w:val="16"/>
                <w:szCs w:val="16"/>
                <w:lang w:val="en-GB"/>
              </w:rPr>
              <w:t xml:space="preserve"> party</w:t>
            </w:r>
          </w:p>
        </w:tc>
        <w:tc>
          <w:tcPr>
            <w:tcW w:w="1070" w:type="dxa"/>
            <w:tcMar/>
            <w:tcPrChange w:author="Fernando Dominguez" w:date="2025-11-03T09:17:00Z" w:id="562">
              <w:tcPr>
                <w:tcW w:w="1070" w:type="dxa"/>
              </w:tcPr>
            </w:tcPrChange>
          </w:tcPr>
          <w:p w:rsidRPr="00117039" w:rsidR="51F67702" w:rsidP="5788F7DF" w:rsidRDefault="51F67702" w14:paraId="1906E66C" w14:textId="0BF9C1D2">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63">
              <w:tcPr>
                <w:tcW w:w="6347" w:type="dxa"/>
              </w:tcPr>
            </w:tcPrChange>
          </w:tcPr>
          <w:p w:rsidRPr="00007288" w:rsidR="5788F7DF" w:rsidP="5788F7DF" w:rsidRDefault="2A71BA07" w14:paraId="752953E9" w14:textId="4D5F97FE">
            <w:pPr>
              <w:spacing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 party perform</w:t>
            </w:r>
            <w:r w:rsidR="00DB7007">
              <w:rPr>
                <w:rFonts w:ascii="Times New Roman" w:hAnsi="Times New Roman" w:eastAsia="Calibri" w:cs="Times New Roman"/>
                <w:sz w:val="16"/>
                <w:szCs w:val="16"/>
                <w:lang w:val="en-GB" w:eastAsia="zh-CN"/>
              </w:rPr>
              <w:t>ing</w:t>
            </w:r>
            <w:r w:rsidRPr="00007288" w:rsidR="70EFCF9C">
              <w:rPr>
                <w:rFonts w:ascii="Times New Roman" w:hAnsi="Times New Roman" w:eastAsia="Calibri" w:cs="Times New Roman"/>
                <w:sz w:val="16"/>
                <w:szCs w:val="16"/>
                <w:lang w:val="en-GB" w:eastAsia="zh-CN"/>
              </w:rPr>
              <w:t xml:space="preserve"> </w:t>
            </w:r>
            <w:r w:rsidRPr="6AE2E420" w:rsidR="70EFCF9C">
              <w:rPr>
                <w:rFonts w:ascii="Times New Roman" w:hAnsi="Times New Roman" w:eastAsia="Calibri" w:cs="Times New Roman"/>
                <w:sz w:val="16"/>
                <w:szCs w:val="16"/>
                <w:lang w:val="en-GB" w:eastAsia="zh-CN"/>
              </w:rPr>
              <w:t>a</w:t>
            </w:r>
            <w:r w:rsidRPr="00007288" w:rsidR="70EFCF9C">
              <w:rPr>
                <w:rFonts w:ascii="Times New Roman" w:hAnsi="Times New Roman" w:eastAsia="Calibri" w:cs="Times New Roman"/>
                <w:sz w:val="16"/>
                <w:szCs w:val="16"/>
                <w:lang w:val="en-GB" w:eastAsia="zh-CN"/>
              </w:rPr>
              <w:t xml:space="preserve"> </w:t>
            </w:r>
            <w:r w:rsidRPr="00117039" w:rsidR="657840AC">
              <w:rPr>
                <w:rFonts w:ascii="Times New Roman" w:hAnsi="Times New Roman" w:eastAsia="Calibri" w:cs="Times New Roman"/>
                <w:sz w:val="16"/>
                <w:szCs w:val="16"/>
                <w:lang w:val="en-GB" w:eastAsia="zh-CN"/>
              </w:rPr>
              <w:t>product</w:t>
            </w:r>
            <w:r w:rsidRPr="00007288" w:rsidR="70EFCF9C">
              <w:rPr>
                <w:rFonts w:ascii="Times New Roman" w:hAnsi="Times New Roman" w:eastAsia="Calibri" w:cs="Times New Roman"/>
                <w:sz w:val="16"/>
                <w:szCs w:val="16"/>
                <w:lang w:val="en-GB" w:eastAsia="zh-CN"/>
              </w:rPr>
              <w:t xml:space="preserve"> verification as described in the </w:t>
            </w:r>
            <w:r w:rsidRPr="4783AD17" w:rsidR="4C7C09A4">
              <w:rPr>
                <w:rFonts w:ascii="Times New Roman" w:hAnsi="Times New Roman" w:eastAsia="Calibri" w:cs="Times New Roman"/>
                <w:sz w:val="16"/>
                <w:szCs w:val="16"/>
                <w:lang w:val="en-GB" w:eastAsia="zh-CN"/>
              </w:rPr>
              <w:t xml:space="preserve">Articles 18 and 19 and in </w:t>
            </w:r>
            <w:r w:rsidR="000B6BED">
              <w:rPr>
                <w:rFonts w:ascii="Times New Roman" w:hAnsi="Times New Roman" w:eastAsia="Calibri" w:cs="Times New Roman"/>
                <w:sz w:val="16"/>
                <w:szCs w:val="16"/>
                <w:lang w:val="en-GB" w:eastAsia="zh-CN"/>
              </w:rPr>
              <w:t xml:space="preserve">accordance with </w:t>
            </w:r>
            <w:r w:rsidRPr="4783AD17" w:rsidR="70EFCF9C">
              <w:rPr>
                <w:rFonts w:ascii="Times New Roman" w:hAnsi="Times New Roman" w:eastAsia="Calibri" w:cs="Times New Roman"/>
                <w:sz w:val="16"/>
                <w:szCs w:val="16"/>
                <w:lang w:val="en-GB" w:eastAsia="zh-CN"/>
              </w:rPr>
              <w:t xml:space="preserve">the </w:t>
            </w:r>
            <w:r w:rsidRPr="00007288" w:rsidR="70EFCF9C">
              <w:rPr>
                <w:rFonts w:ascii="Times New Roman" w:hAnsi="Times New Roman" w:eastAsia="Calibri" w:cs="Times New Roman"/>
                <w:sz w:val="16"/>
                <w:szCs w:val="16"/>
                <w:lang w:val="en-GB" w:eastAsia="zh-CN"/>
              </w:rPr>
              <w:t xml:space="preserve">national terms and conditions for service providers pursuant to </w:t>
            </w:r>
            <w:r w:rsidRPr="6AE2E420" w:rsidR="468284B6">
              <w:rPr>
                <w:rFonts w:ascii="Times New Roman" w:hAnsi="Times New Roman" w:eastAsia="Calibri" w:cs="Times New Roman"/>
                <w:sz w:val="16"/>
                <w:szCs w:val="16"/>
                <w:lang w:val="en-GB" w:eastAsia="zh-CN"/>
              </w:rPr>
              <w:t>A</w:t>
            </w:r>
            <w:r w:rsidRPr="6AE2E420" w:rsidR="71DB4BF8">
              <w:rPr>
                <w:rFonts w:ascii="Times New Roman" w:hAnsi="Times New Roman" w:eastAsia="Calibri" w:cs="Times New Roman"/>
                <w:sz w:val="16"/>
                <w:szCs w:val="16"/>
                <w:lang w:val="en-GB" w:eastAsia="zh-CN"/>
              </w:rPr>
              <w:t>rticle</w:t>
            </w:r>
            <w:r w:rsidRPr="00007288" w:rsidR="70EFCF9C">
              <w:rPr>
                <w:rFonts w:ascii="Times New Roman" w:hAnsi="Times New Roman" w:eastAsia="Calibri" w:cs="Times New Roman"/>
                <w:sz w:val="16"/>
                <w:szCs w:val="16"/>
                <w:lang w:val="en-GB" w:eastAsia="zh-CN"/>
              </w:rPr>
              <w:t xml:space="preserve"> 11 of NCDR.</w:t>
            </w:r>
            <w:commentRangeEnd w:id="560"/>
            <w:r w:rsidRPr="00007288" w:rsidR="00967ED2">
              <w:rPr>
                <w:rStyle w:val="CommentReference"/>
                <w:rFonts w:ascii="Times New Roman" w:hAnsi="Times New Roman" w:eastAsia="Calibri" w:cs="Times New Roman"/>
                <w:lang w:val="en-GB" w:eastAsia="zh-CN"/>
              </w:rPr>
              <w:commentReference w:id="560"/>
            </w:r>
            <w:commentRangeEnd w:id="561"/>
            <w:r w:rsidRPr="00007288">
              <w:rPr>
                <w:rStyle w:val="CommentReference"/>
                <w:rFonts w:ascii="Times New Roman" w:hAnsi="Times New Roman" w:eastAsia="Calibri" w:cs="Times New Roman"/>
                <w:lang w:val="en-GB" w:eastAsia="zh-CN"/>
              </w:rPr>
              <w:commentReference w:id="561"/>
            </w:r>
          </w:p>
        </w:tc>
      </w:tr>
      <w:tr w:rsidRPr="00625E07" w:rsidR="00A030F5" w:rsidTr="6FDBAEA3" w14:paraId="5A2B2A75" w14:textId="77777777">
        <w:trPr>
          <w:trHeight w:val="300"/>
          <w:trPrChange w:author="Fernando Dominguez" w:date="2025-11-03T09:17:00Z" w:id="564">
            <w:trPr>
              <w:gridBefore w:val="2"/>
              <w:gridAfter w:val="0"/>
              <w:trHeight w:val="300"/>
            </w:trPr>
          </w:trPrChange>
        </w:trPr>
        <w:tc>
          <w:tcPr>
            <w:tcW w:w="1702" w:type="dxa"/>
            <w:tcMar/>
            <w:vAlign w:val="center"/>
            <w:tcPrChange w:author="Fernando Dominguez" w:date="2025-11-03T09:17:00Z" w:id="565">
              <w:tcPr>
                <w:tcW w:w="1702" w:type="dxa"/>
                <w:gridSpan w:val="4"/>
                <w:vAlign w:val="center"/>
              </w:tcPr>
            </w:tcPrChange>
          </w:tcPr>
          <w:p w:rsidRPr="00117039" w:rsidR="00A030F5" w:rsidP="5788F7DF" w:rsidRDefault="00A030F5" w14:paraId="29E9A8ED" w14:textId="738B522B">
            <w:pPr>
              <w:spacing w:line="276" w:lineRule="auto"/>
              <w:rPr>
                <w:rFonts w:ascii="Times New Roman" w:hAnsi="Times New Roman" w:cs="Times New Roman"/>
                <w:sz w:val="16"/>
                <w:szCs w:val="16"/>
                <w:lang w:val="en-GB"/>
              </w:rPr>
            </w:pPr>
            <w:commentRangeStart w:id="566"/>
            <w:commentRangeStart w:id="567"/>
            <w:r w:rsidRPr="00117039">
              <w:rPr>
                <w:rFonts w:ascii="Times New Roman" w:hAnsi="Times New Roman" w:cs="Times New Roman"/>
                <w:sz w:val="16"/>
                <w:szCs w:val="16"/>
                <w:lang w:val="en-GB"/>
              </w:rPr>
              <w:t xml:space="preserve">Activation </w:t>
            </w:r>
            <w:r w:rsidRPr="00117039" w:rsidR="3DC047AA">
              <w:rPr>
                <w:rFonts w:ascii="Times New Roman" w:hAnsi="Times New Roman" w:cs="Times New Roman"/>
                <w:sz w:val="16"/>
                <w:szCs w:val="16"/>
                <w:lang w:val="en-GB"/>
              </w:rPr>
              <w:t>test</w:t>
            </w:r>
            <w:r w:rsidRPr="00117039" w:rsidR="4EE29BCF">
              <w:rPr>
                <w:rFonts w:ascii="Times New Roman" w:hAnsi="Times New Roman" w:cs="Times New Roman"/>
                <w:sz w:val="16"/>
                <w:szCs w:val="16"/>
                <w:lang w:val="en-GB"/>
              </w:rPr>
              <w:t xml:space="preserve"> </w:t>
            </w:r>
            <w:r w:rsidRPr="00117039">
              <w:rPr>
                <w:rFonts w:ascii="Times New Roman" w:hAnsi="Times New Roman" w:cs="Times New Roman"/>
                <w:sz w:val="16"/>
                <w:szCs w:val="16"/>
                <w:lang w:val="en-GB"/>
              </w:rPr>
              <w:t>responsible</w:t>
            </w:r>
            <w:r w:rsidR="00744823">
              <w:rPr>
                <w:rFonts w:ascii="Times New Roman" w:hAnsi="Times New Roman" w:cs="Times New Roman"/>
                <w:sz w:val="16"/>
                <w:szCs w:val="16"/>
                <w:lang w:val="en-GB"/>
              </w:rPr>
              <w:t xml:space="preserve"> party</w:t>
            </w:r>
          </w:p>
        </w:tc>
        <w:tc>
          <w:tcPr>
            <w:tcW w:w="1070" w:type="dxa"/>
            <w:tcMar/>
            <w:tcPrChange w:author="Fernando Dominguez" w:date="2025-11-03T09:17:00Z" w:id="568">
              <w:tcPr>
                <w:tcW w:w="1070" w:type="dxa"/>
              </w:tcPr>
            </w:tcPrChange>
          </w:tcPr>
          <w:p w:rsidRPr="00117039" w:rsidR="00A030F5" w:rsidP="5788F7DF" w:rsidRDefault="00A030F5" w14:paraId="04024FE9" w14:textId="1DAF0756">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69">
              <w:tcPr>
                <w:tcW w:w="6347" w:type="dxa"/>
              </w:tcPr>
            </w:tcPrChange>
          </w:tcPr>
          <w:p w:rsidRPr="00007288" w:rsidR="00A030F5" w:rsidP="5788F7DF" w:rsidRDefault="00A030F5" w14:paraId="67C05FE1" w14:textId="3B1C732D">
            <w:pPr>
              <w:spacing w:line="276" w:lineRule="auto"/>
              <w:jc w:val="both"/>
              <w:rPr>
                <w:rFonts w:ascii="Times New Roman" w:hAnsi="Times New Roman" w:eastAsia="Calibri" w:cs="Times New Roman"/>
                <w:sz w:val="16"/>
                <w:szCs w:val="16"/>
                <w:lang w:val="en-GB" w:eastAsia="zh-CN"/>
              </w:rPr>
            </w:pPr>
            <w:r w:rsidRPr="6AE2E420">
              <w:rPr>
                <w:rFonts w:ascii="Times New Roman" w:hAnsi="Times New Roman" w:eastAsia="Calibri" w:cs="Times New Roman"/>
                <w:sz w:val="16"/>
                <w:szCs w:val="16"/>
                <w:lang w:val="en-GB" w:eastAsia="zh-CN"/>
              </w:rPr>
              <w:t>A party</w:t>
            </w:r>
            <w:r w:rsidRPr="00007288">
              <w:rPr>
                <w:rFonts w:ascii="Times New Roman" w:hAnsi="Times New Roman" w:eastAsia="Calibri" w:cs="Times New Roman"/>
                <w:sz w:val="16"/>
                <w:szCs w:val="16"/>
                <w:lang w:val="en-GB" w:eastAsia="zh-CN"/>
              </w:rPr>
              <w:t xml:space="preserve"> perform</w:t>
            </w:r>
            <w:r w:rsidR="00DB7007">
              <w:rPr>
                <w:rFonts w:ascii="Times New Roman" w:hAnsi="Times New Roman" w:eastAsia="Calibri" w:cs="Times New Roman"/>
                <w:sz w:val="16"/>
                <w:szCs w:val="16"/>
                <w:lang w:val="en-GB" w:eastAsia="zh-CN"/>
              </w:rPr>
              <w:t>ing</w:t>
            </w:r>
            <w:r w:rsidRPr="00007288">
              <w:rPr>
                <w:rFonts w:ascii="Times New Roman" w:hAnsi="Times New Roman" w:eastAsia="Calibri" w:cs="Times New Roman"/>
                <w:sz w:val="16"/>
                <w:szCs w:val="16"/>
                <w:lang w:val="en-GB" w:eastAsia="zh-CN"/>
              </w:rPr>
              <w:t xml:space="preserve"> an activation test as described in the </w:t>
            </w:r>
            <w:r w:rsidRPr="4783AD17" w:rsidR="06A89385">
              <w:rPr>
                <w:rFonts w:ascii="Times New Roman" w:hAnsi="Times New Roman" w:eastAsia="Calibri" w:cs="Times New Roman"/>
                <w:sz w:val="16"/>
                <w:szCs w:val="16"/>
                <w:lang w:val="en-GB" w:eastAsia="zh-CN"/>
              </w:rPr>
              <w:t>Articles</w:t>
            </w:r>
            <w:r w:rsidRPr="4783AD17" w:rsidR="5C7CF36B">
              <w:rPr>
                <w:rFonts w:ascii="Times New Roman" w:hAnsi="Times New Roman" w:eastAsia="Calibri" w:cs="Times New Roman"/>
                <w:sz w:val="16"/>
                <w:szCs w:val="16"/>
                <w:lang w:val="en-GB" w:eastAsia="zh-CN"/>
              </w:rPr>
              <w:t xml:space="preserve"> 18</w:t>
            </w:r>
            <w:r w:rsidRPr="4783AD17" w:rsidR="64613186">
              <w:rPr>
                <w:rFonts w:ascii="Times New Roman" w:hAnsi="Times New Roman" w:eastAsia="Calibri" w:cs="Times New Roman"/>
                <w:sz w:val="16"/>
                <w:szCs w:val="16"/>
                <w:lang w:val="en-GB" w:eastAsia="zh-CN"/>
              </w:rPr>
              <w:t>, 19 and 20 of NCDR and in</w:t>
            </w:r>
            <w:r w:rsidRPr="4783AD17" w:rsidR="5C7CF36B">
              <w:rPr>
                <w:rFonts w:ascii="Times New Roman" w:hAnsi="Times New Roman" w:eastAsia="Calibri" w:cs="Times New Roman"/>
                <w:sz w:val="16"/>
                <w:szCs w:val="16"/>
                <w:lang w:val="en-GB" w:eastAsia="zh-CN"/>
              </w:rPr>
              <w:t xml:space="preserve"> </w:t>
            </w:r>
            <w:r w:rsidR="000B6BED">
              <w:rPr>
                <w:rFonts w:ascii="Times New Roman" w:hAnsi="Times New Roman" w:eastAsia="Calibri" w:cs="Times New Roman"/>
                <w:sz w:val="16"/>
                <w:szCs w:val="16"/>
                <w:lang w:val="en-GB" w:eastAsia="zh-CN"/>
              </w:rPr>
              <w:t xml:space="preserve">accordance with </w:t>
            </w:r>
            <w:r w:rsidRPr="4783AD17">
              <w:rPr>
                <w:rFonts w:ascii="Times New Roman" w:hAnsi="Times New Roman" w:eastAsia="Calibri" w:cs="Times New Roman"/>
                <w:sz w:val="16"/>
                <w:szCs w:val="16"/>
                <w:lang w:val="en-GB" w:eastAsia="zh-CN"/>
              </w:rPr>
              <w:t xml:space="preserve">the </w:t>
            </w:r>
            <w:r w:rsidRPr="00007288">
              <w:rPr>
                <w:rFonts w:ascii="Times New Roman" w:hAnsi="Times New Roman" w:eastAsia="Calibri" w:cs="Times New Roman"/>
                <w:sz w:val="16"/>
                <w:szCs w:val="16"/>
                <w:lang w:val="en-GB" w:eastAsia="zh-CN"/>
              </w:rPr>
              <w:t xml:space="preserve">national terms and conditions </w:t>
            </w:r>
            <w:r w:rsidRPr="00007288" w:rsidR="00E33340">
              <w:rPr>
                <w:rFonts w:ascii="Times New Roman" w:hAnsi="Times New Roman" w:eastAsia="Calibri" w:cs="Times New Roman"/>
                <w:sz w:val="16"/>
                <w:szCs w:val="16"/>
                <w:lang w:val="en-GB" w:eastAsia="zh-CN"/>
              </w:rPr>
              <w:t xml:space="preserve">for service providers pursuant to </w:t>
            </w:r>
            <w:r w:rsidRPr="6AE2E420" w:rsidR="00E33340">
              <w:rPr>
                <w:rFonts w:ascii="Times New Roman" w:hAnsi="Times New Roman" w:eastAsia="Calibri" w:cs="Times New Roman"/>
                <w:sz w:val="16"/>
                <w:szCs w:val="16"/>
                <w:lang w:val="en-GB" w:eastAsia="zh-CN"/>
              </w:rPr>
              <w:t>Article</w:t>
            </w:r>
            <w:r w:rsidRPr="00007288" w:rsidR="00E33340">
              <w:rPr>
                <w:rFonts w:ascii="Times New Roman" w:hAnsi="Times New Roman" w:eastAsia="Calibri" w:cs="Times New Roman"/>
                <w:sz w:val="16"/>
                <w:szCs w:val="16"/>
                <w:lang w:val="en-GB" w:eastAsia="zh-CN"/>
              </w:rPr>
              <w:t xml:space="preserve"> </w:t>
            </w:r>
            <w:r w:rsidRPr="4783AD17" w:rsidR="314EF9D1">
              <w:rPr>
                <w:rFonts w:ascii="Times New Roman" w:hAnsi="Times New Roman" w:eastAsia="Calibri" w:cs="Times New Roman"/>
                <w:sz w:val="16"/>
                <w:szCs w:val="16"/>
                <w:lang w:val="en-GB" w:eastAsia="zh-CN"/>
              </w:rPr>
              <w:t>11</w:t>
            </w:r>
            <w:r w:rsidRPr="4783AD17" w:rsidDel="00E33340">
              <w:rPr>
                <w:rFonts w:ascii="Times New Roman" w:hAnsi="Times New Roman" w:eastAsia="Calibri" w:cs="Times New Roman"/>
                <w:sz w:val="16"/>
                <w:szCs w:val="16"/>
                <w:lang w:val="en-GB" w:eastAsia="zh-CN"/>
              </w:rPr>
              <w:t xml:space="preserve"> </w:t>
            </w:r>
            <w:r w:rsidRPr="00007288" w:rsidR="00F740AF">
              <w:rPr>
                <w:rFonts w:ascii="Times New Roman" w:hAnsi="Times New Roman" w:eastAsia="Calibri" w:cs="Times New Roman"/>
                <w:sz w:val="16"/>
                <w:szCs w:val="16"/>
                <w:lang w:val="en-GB" w:eastAsia="zh-CN"/>
              </w:rPr>
              <w:t>of NCDR.</w:t>
            </w:r>
            <w:commentRangeEnd w:id="566"/>
            <w:r w:rsidRPr="00007288" w:rsidR="00BE2FA2">
              <w:rPr>
                <w:rStyle w:val="CommentReference"/>
                <w:rFonts w:ascii="Times New Roman" w:hAnsi="Times New Roman" w:eastAsia="Calibri" w:cs="Times New Roman"/>
                <w:lang w:val="en-GB" w:eastAsia="zh-CN"/>
              </w:rPr>
              <w:commentReference w:id="566"/>
            </w:r>
            <w:commentRangeEnd w:id="567"/>
            <w:r w:rsidRPr="00007288">
              <w:rPr>
                <w:rStyle w:val="CommentReference"/>
                <w:rFonts w:ascii="Times New Roman" w:hAnsi="Times New Roman" w:eastAsia="Calibri" w:cs="Times New Roman"/>
                <w:lang w:val="en-GB" w:eastAsia="zh-CN"/>
              </w:rPr>
              <w:commentReference w:id="567"/>
            </w:r>
          </w:p>
        </w:tc>
      </w:tr>
      <w:tr w:rsidRPr="00625E07" w:rsidR="00137111" w:rsidTr="6FDBAEA3" w14:paraId="7B055D11" w14:textId="77777777">
        <w:trPr>
          <w:trHeight w:val="300"/>
          <w:trPrChange w:author="Fernando Dominguez" w:date="2025-11-03T09:17:00Z" w:id="570">
            <w:trPr>
              <w:gridBefore w:val="2"/>
              <w:gridAfter w:val="0"/>
              <w:trHeight w:val="300"/>
            </w:trPr>
          </w:trPrChange>
        </w:trPr>
        <w:tc>
          <w:tcPr>
            <w:tcW w:w="1702" w:type="dxa"/>
            <w:tcMar/>
            <w:vAlign w:val="center"/>
            <w:tcPrChange w:author="Fernando Dominguez" w:date="2025-11-03T09:17:00Z" w:id="571">
              <w:tcPr>
                <w:tcW w:w="1702" w:type="dxa"/>
                <w:gridSpan w:val="4"/>
                <w:vAlign w:val="center"/>
              </w:tcPr>
            </w:tcPrChange>
          </w:tcPr>
          <w:p w:rsidRPr="00117039" w:rsidR="00137111" w:rsidP="5788F7DF" w:rsidRDefault="00137111" w14:paraId="59AC9F57" w14:textId="34FCE476">
            <w:pPr>
              <w:spacing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Grid </w:t>
            </w:r>
            <w:r w:rsidR="00731BBF">
              <w:rPr>
                <w:rFonts w:ascii="Times New Roman" w:hAnsi="Times New Roman" w:cs="Times New Roman"/>
                <w:sz w:val="16"/>
                <w:szCs w:val="16"/>
                <w:lang w:val="en-GB"/>
              </w:rPr>
              <w:t>pre</w:t>
            </w:r>
            <w:r w:rsidR="002E0638">
              <w:rPr>
                <w:rFonts w:ascii="Times New Roman" w:hAnsi="Times New Roman" w:cs="Times New Roman"/>
                <w:sz w:val="16"/>
                <w:szCs w:val="16"/>
                <w:lang w:val="en-GB"/>
              </w:rPr>
              <w:t>qualification</w:t>
            </w:r>
            <w:r w:rsidRPr="00117039" w:rsidR="008F2429">
              <w:rPr>
                <w:rFonts w:ascii="Times New Roman" w:hAnsi="Times New Roman" w:cs="Times New Roman"/>
                <w:sz w:val="16"/>
                <w:szCs w:val="16"/>
                <w:lang w:val="en-GB"/>
              </w:rPr>
              <w:t xml:space="preserve"> </w:t>
            </w:r>
            <w:r w:rsidRPr="00117039" w:rsidR="00082E73">
              <w:rPr>
                <w:rFonts w:ascii="Times New Roman" w:hAnsi="Times New Roman" w:cs="Times New Roman"/>
                <w:sz w:val="16"/>
                <w:szCs w:val="16"/>
                <w:lang w:val="en-GB"/>
              </w:rPr>
              <w:t>coordinator</w:t>
            </w:r>
            <w:commentRangeStart w:id="572"/>
            <w:commentRangeStart w:id="573"/>
          </w:p>
        </w:tc>
        <w:tc>
          <w:tcPr>
            <w:tcW w:w="1070" w:type="dxa"/>
            <w:tcMar/>
            <w:tcPrChange w:author="Fernando Dominguez" w:date="2025-11-03T09:17:00Z" w:id="574">
              <w:tcPr>
                <w:tcW w:w="1070" w:type="dxa"/>
              </w:tcPr>
            </w:tcPrChange>
          </w:tcPr>
          <w:p w:rsidRPr="00117039" w:rsidR="00137111" w:rsidP="5788F7DF" w:rsidRDefault="00137111" w14:paraId="4E69A758" w14:textId="2DF13AEF">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Business</w:t>
            </w:r>
          </w:p>
        </w:tc>
        <w:tc>
          <w:tcPr>
            <w:tcW w:w="6347" w:type="dxa"/>
            <w:tcMar/>
            <w:tcPrChange w:author="Fernando Dominguez" w:date="2025-11-03T09:17:00Z" w:id="575">
              <w:tcPr>
                <w:tcW w:w="6347" w:type="dxa"/>
              </w:tcPr>
            </w:tcPrChange>
          </w:tcPr>
          <w:p w:rsidRPr="00007288" w:rsidR="00137111" w:rsidP="5788F7DF" w:rsidRDefault="4F44C87F" w14:paraId="4645B389" w14:textId="6C2DAFB8">
            <w:pPr>
              <w:spacing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 </w:t>
            </w:r>
            <w:r w:rsidRPr="00007288" w:rsidR="7F75B16E">
              <w:rPr>
                <w:rFonts w:ascii="Times New Roman" w:hAnsi="Times New Roman" w:eastAsia="Calibri" w:cs="Times New Roman"/>
                <w:sz w:val="16"/>
                <w:szCs w:val="16"/>
                <w:lang w:val="en-GB" w:eastAsia="zh-CN"/>
              </w:rPr>
              <w:t>party</w:t>
            </w:r>
            <w:r w:rsidRPr="00007288">
              <w:rPr>
                <w:rFonts w:ascii="Times New Roman" w:hAnsi="Times New Roman" w:eastAsia="Calibri" w:cs="Times New Roman"/>
                <w:sz w:val="16"/>
                <w:szCs w:val="16"/>
                <w:lang w:val="en-GB" w:eastAsia="zh-CN"/>
              </w:rPr>
              <w:t xml:space="preserve"> responsible to </w:t>
            </w:r>
            <w:r w:rsidRPr="00007288" w:rsidR="00DD4F53">
              <w:rPr>
                <w:rFonts w:ascii="Times New Roman" w:hAnsi="Times New Roman" w:eastAsia="Calibri" w:cs="Times New Roman"/>
                <w:sz w:val="16"/>
                <w:szCs w:val="16"/>
                <w:lang w:val="en-GB" w:eastAsia="zh-CN"/>
              </w:rPr>
              <w:t>coordinate</w:t>
            </w:r>
            <w:r w:rsidRPr="00007288">
              <w:rPr>
                <w:rFonts w:ascii="Times New Roman" w:hAnsi="Times New Roman" w:eastAsia="Calibri" w:cs="Times New Roman"/>
                <w:sz w:val="16"/>
                <w:szCs w:val="16"/>
                <w:lang w:val="en-GB" w:eastAsia="zh-CN"/>
              </w:rPr>
              <w:t xml:space="preserve"> a grid </w:t>
            </w:r>
            <w:r w:rsidR="00731BBF">
              <w:rPr>
                <w:rFonts w:ascii="Times New Roman" w:hAnsi="Times New Roman" w:eastAsia="Calibri" w:cs="Times New Roman"/>
                <w:sz w:val="16"/>
                <w:szCs w:val="16"/>
                <w:lang w:val="en-GB" w:eastAsia="zh-CN"/>
              </w:rPr>
              <w:t>pre</w:t>
            </w:r>
            <w:r w:rsidRPr="00007288">
              <w:rPr>
                <w:rFonts w:ascii="Times New Roman" w:hAnsi="Times New Roman" w:eastAsia="Calibri" w:cs="Times New Roman"/>
                <w:sz w:val="16"/>
                <w:szCs w:val="16"/>
                <w:lang w:val="en-GB" w:eastAsia="zh-CN"/>
              </w:rPr>
              <w:t xml:space="preserve">qualification as described in the national terms and conditions </w:t>
            </w:r>
            <w:r w:rsidRPr="00007288" w:rsidR="0C5C3F4A">
              <w:rPr>
                <w:rFonts w:ascii="Times New Roman" w:hAnsi="Times New Roman" w:eastAsia="Calibri" w:cs="Times New Roman"/>
                <w:sz w:val="16"/>
                <w:szCs w:val="16"/>
                <w:lang w:val="en-GB" w:eastAsia="zh-CN"/>
              </w:rPr>
              <w:t>for TSO-DSO and DSO-DSO coordination pursuant to Article 45 of NCDR</w:t>
            </w:r>
            <w:r w:rsidRPr="00007288" w:rsidR="7EEA2CAF">
              <w:rPr>
                <w:rFonts w:ascii="Times New Roman" w:hAnsi="Times New Roman" w:eastAsia="Calibri" w:cs="Times New Roman"/>
                <w:sz w:val="16"/>
                <w:szCs w:val="16"/>
                <w:lang w:val="en-GB" w:eastAsia="zh-CN"/>
              </w:rPr>
              <w:t>.</w:t>
            </w:r>
            <w:commentRangeEnd w:id="572"/>
            <w:r w:rsidRPr="00007288" w:rsidR="0094298E">
              <w:rPr>
                <w:rStyle w:val="CommentReference"/>
                <w:rFonts w:ascii="Times New Roman" w:hAnsi="Times New Roman" w:eastAsia="Calibri" w:cs="Times New Roman"/>
                <w:lang w:val="en-GB" w:eastAsia="zh-CN"/>
              </w:rPr>
              <w:commentReference w:id="572"/>
            </w:r>
            <w:commentRangeEnd w:id="573"/>
            <w:r w:rsidRPr="00007288">
              <w:rPr>
                <w:rStyle w:val="CommentReference"/>
                <w:rFonts w:ascii="Times New Roman" w:hAnsi="Times New Roman" w:eastAsia="Calibri" w:cs="Times New Roman"/>
                <w:lang w:val="en-GB" w:eastAsia="zh-CN"/>
              </w:rPr>
              <w:commentReference w:id="573"/>
            </w:r>
          </w:p>
        </w:tc>
      </w:tr>
      <w:tr w:rsidRPr="00625E07" w:rsidR="7E62AF0A" w:rsidTr="6FDBAEA3" w14:paraId="3EF2B359" w14:textId="77777777">
        <w:trPr>
          <w:trHeight w:val="300"/>
          <w:trPrChange w:author="Fernando Dominguez" w:date="2025-11-03T09:17:00Z" w:id="576">
            <w:trPr>
              <w:gridBefore w:val="2"/>
              <w:gridAfter w:val="0"/>
              <w:trHeight w:val="300"/>
            </w:trPr>
          </w:trPrChange>
        </w:trPr>
        <w:tc>
          <w:tcPr>
            <w:tcW w:w="1702" w:type="dxa"/>
            <w:tcMar/>
            <w:vAlign w:val="center"/>
            <w:tcPrChange w:author="Fernando Dominguez" w:date="2025-11-03T09:17:00Z" w:id="577">
              <w:tcPr>
                <w:tcW w:w="1702" w:type="dxa"/>
                <w:gridSpan w:val="4"/>
                <w:vAlign w:val="center"/>
              </w:tcPr>
            </w:tcPrChange>
          </w:tcPr>
          <w:p w:rsidR="69E4C2FB" w:rsidP="7E62AF0A" w:rsidRDefault="69E4C2FB" w14:paraId="0CC95F3E" w14:textId="6626D23C">
            <w:pPr>
              <w:spacing w:line="276" w:lineRule="auto"/>
              <w:rPr>
                <w:rFonts w:ascii="Times New Roman" w:hAnsi="Times New Roman" w:cs="Times New Roman"/>
                <w:sz w:val="16"/>
                <w:szCs w:val="16"/>
                <w:lang w:val="en-GB"/>
              </w:rPr>
            </w:pPr>
            <w:r w:rsidRPr="7E62AF0A">
              <w:rPr>
                <w:rFonts w:ascii="Times New Roman" w:hAnsi="Times New Roman" w:cs="Times New Roman"/>
                <w:sz w:val="16"/>
                <w:szCs w:val="16"/>
                <w:lang w:val="en-GB"/>
              </w:rPr>
              <w:t>Temporary limit administrator</w:t>
            </w:r>
          </w:p>
        </w:tc>
        <w:tc>
          <w:tcPr>
            <w:tcW w:w="1070" w:type="dxa"/>
            <w:tcMar/>
            <w:tcPrChange w:author="Fernando Dominguez" w:date="2025-11-03T09:17:00Z" w:id="578">
              <w:tcPr>
                <w:tcW w:w="1070" w:type="dxa"/>
              </w:tcPr>
            </w:tcPrChange>
          </w:tcPr>
          <w:p w:rsidR="69E4C2FB" w:rsidP="7E62AF0A" w:rsidRDefault="69E4C2FB" w14:paraId="3877C12A" w14:textId="13C54F87">
            <w:pPr>
              <w:spacing w:line="276" w:lineRule="auto"/>
              <w:jc w:val="both"/>
              <w:rPr>
                <w:rFonts w:ascii="Times New Roman" w:hAnsi="Times New Roman" w:eastAsia="Calibri" w:cs="Times New Roman"/>
                <w:sz w:val="16"/>
                <w:szCs w:val="16"/>
                <w:lang w:val="en-GB" w:eastAsia="zh-CN"/>
              </w:rPr>
            </w:pPr>
            <w:r w:rsidRPr="7E62AF0A">
              <w:rPr>
                <w:rFonts w:ascii="Times New Roman" w:hAnsi="Times New Roman" w:eastAsia="Calibri" w:cs="Times New Roman"/>
                <w:sz w:val="16"/>
                <w:szCs w:val="16"/>
                <w:lang w:val="en-GB" w:eastAsia="zh-CN"/>
              </w:rPr>
              <w:t>Business</w:t>
            </w:r>
          </w:p>
        </w:tc>
        <w:tc>
          <w:tcPr>
            <w:tcW w:w="6347" w:type="dxa"/>
            <w:tcMar/>
            <w:tcPrChange w:author="Fernando Dominguez" w:date="2025-11-03T09:17:00Z" w:id="579">
              <w:tcPr>
                <w:tcW w:w="6347" w:type="dxa"/>
              </w:tcPr>
            </w:tcPrChange>
          </w:tcPr>
          <w:p w:rsidR="69E4C2FB" w:rsidP="7E62AF0A" w:rsidRDefault="69E4C2FB" w14:paraId="4916EDB9" w14:textId="30B3EDE9">
            <w:pPr>
              <w:spacing w:line="276" w:lineRule="auto"/>
              <w:jc w:val="both"/>
              <w:rPr>
                <w:rFonts w:ascii="Times New Roman" w:hAnsi="Times New Roman" w:eastAsia="Calibri" w:cs="Times New Roman"/>
                <w:sz w:val="16"/>
                <w:szCs w:val="16"/>
                <w:lang w:val="en-GB" w:eastAsia="zh-CN"/>
              </w:rPr>
            </w:pPr>
            <w:r w:rsidRPr="7E62AF0A">
              <w:rPr>
                <w:rFonts w:ascii="Times New Roman" w:hAnsi="Times New Roman" w:eastAsia="Calibri" w:cs="Times New Roman"/>
                <w:sz w:val="16"/>
                <w:szCs w:val="16"/>
                <w:lang w:val="en-GB" w:eastAsia="zh-CN"/>
              </w:rPr>
              <w:t xml:space="preserve">A party responsible for storing and distributing temporary limits on system elements, SPUs, SPGs or parts of SPGs to entitled parties.  </w:t>
            </w:r>
          </w:p>
        </w:tc>
      </w:tr>
      <w:tr w:rsidRPr="00625E07" w:rsidR="00693718" w:rsidTr="6FDBAEA3" w14:paraId="414F7284" w14:textId="77777777">
        <w:trPr>
          <w:trHeight w:val="300"/>
          <w:trPrChange w:author="Fernando Dominguez" w:date="2025-11-03T09:17:00Z" w:id="580">
            <w:trPr>
              <w:gridBefore w:val="2"/>
              <w:gridAfter w:val="0"/>
              <w:trHeight w:val="300"/>
            </w:trPr>
          </w:trPrChange>
        </w:trPr>
        <w:tc>
          <w:tcPr>
            <w:tcW w:w="1702" w:type="dxa"/>
            <w:tcMar/>
            <w:vAlign w:val="center"/>
            <w:tcPrChange w:author="Fernando Dominguez" w:date="2025-11-03T09:17:00Z" w:id="581">
              <w:tcPr>
                <w:tcW w:w="1702" w:type="dxa"/>
                <w:gridSpan w:val="4"/>
                <w:vAlign w:val="center"/>
              </w:tcPr>
            </w:tcPrChange>
          </w:tcPr>
          <w:p w:rsidRPr="7E62AF0A" w:rsidR="00693718" w:rsidP="7E62AF0A" w:rsidRDefault="00693718" w14:paraId="1811A49A" w14:textId="46B6AC3E">
            <w:pPr>
              <w:spacing w:line="276" w:lineRule="auto"/>
              <w:rPr>
                <w:rFonts w:ascii="Times New Roman" w:hAnsi="Times New Roman" w:cs="Times New Roman"/>
                <w:sz w:val="16"/>
                <w:szCs w:val="16"/>
                <w:lang w:val="en-GB"/>
              </w:rPr>
            </w:pPr>
            <w:r w:rsidRPr="6FDBAEA3" w:rsidR="00693718">
              <w:rPr>
                <w:rFonts w:ascii="Times New Roman" w:hAnsi="Times New Roman" w:cs="Times New Roman"/>
                <w:sz w:val="16"/>
                <w:szCs w:val="16"/>
                <w:lang w:val="en-GB"/>
              </w:rPr>
              <w:t>Service</w:t>
            </w:r>
            <w:r w:rsidRPr="6FDBAEA3" w:rsidR="00586B95">
              <w:rPr>
                <w:rFonts w:ascii="Times New Roman" w:hAnsi="Times New Roman" w:cs="Times New Roman"/>
                <w:sz w:val="16"/>
                <w:szCs w:val="16"/>
                <w:lang w:val="en-GB"/>
              </w:rPr>
              <w:t xml:space="preserve"> </w:t>
            </w:r>
            <w:commentRangeStart w:id="80132660"/>
            <w:r w:rsidRPr="6FDBAEA3" w:rsidR="36DD59A2">
              <w:rPr>
                <w:rFonts w:ascii="Times New Roman" w:hAnsi="Times New Roman" w:cs="Times New Roman"/>
                <w:sz w:val="16"/>
                <w:szCs w:val="16"/>
                <w:lang w:val="en-GB"/>
              </w:rPr>
              <w:t>requiring</w:t>
            </w:r>
            <w:commentRangeEnd w:id="80132660"/>
            <w:r>
              <w:rPr>
                <w:rStyle w:val="CommentReference"/>
              </w:rPr>
              <w:commentReference w:id="80132660"/>
            </w:r>
            <w:r w:rsidRPr="6FDBAEA3" w:rsidR="00586B95">
              <w:rPr>
                <w:rFonts w:ascii="Times New Roman" w:hAnsi="Times New Roman" w:cs="Times New Roman"/>
                <w:sz w:val="16"/>
                <w:szCs w:val="16"/>
                <w:lang w:val="en-GB"/>
              </w:rPr>
              <w:t xml:space="preserve"> responsible</w:t>
            </w:r>
            <w:r w:rsidRPr="6FDBAEA3" w:rsidR="00744823">
              <w:rPr>
                <w:rFonts w:ascii="Times New Roman" w:hAnsi="Times New Roman" w:cs="Times New Roman"/>
                <w:sz w:val="16"/>
                <w:szCs w:val="16"/>
                <w:lang w:val="en-GB"/>
              </w:rPr>
              <w:t xml:space="preserve"> party</w:t>
            </w:r>
          </w:p>
        </w:tc>
        <w:tc>
          <w:tcPr>
            <w:tcW w:w="1070" w:type="dxa"/>
            <w:tcMar/>
            <w:tcPrChange w:author="Fernando Dominguez" w:date="2025-11-03T09:17:00Z" w:id="582">
              <w:tcPr>
                <w:tcW w:w="1070" w:type="dxa"/>
              </w:tcPr>
            </w:tcPrChange>
          </w:tcPr>
          <w:p w:rsidRPr="7E62AF0A" w:rsidR="00693718" w:rsidP="7E62AF0A" w:rsidRDefault="00586B95" w14:paraId="77E46AB4" w14:textId="3B474912">
            <w:pPr>
              <w:spacing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Business</w:t>
            </w:r>
          </w:p>
        </w:tc>
        <w:tc>
          <w:tcPr>
            <w:tcW w:w="6347" w:type="dxa"/>
            <w:tcMar/>
            <w:tcPrChange w:author="Fernando Dominguez" w:date="2025-11-03T09:17:00Z" w:id="583">
              <w:tcPr>
                <w:tcW w:w="6347" w:type="dxa"/>
              </w:tcPr>
            </w:tcPrChange>
          </w:tcPr>
          <w:p w:rsidRPr="7E62AF0A" w:rsidR="00693718" w:rsidP="7E62AF0A" w:rsidRDefault="00204996" w14:paraId="10DE7587" w14:textId="29E627F9">
            <w:pPr>
              <w:spacing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 xml:space="preserve">A party responsible for </w:t>
            </w:r>
            <w:r w:rsidR="00544EFF">
              <w:rPr>
                <w:rFonts w:ascii="Times New Roman" w:hAnsi="Times New Roman" w:eastAsia="Calibri" w:cs="Times New Roman"/>
                <w:sz w:val="16"/>
                <w:szCs w:val="16"/>
                <w:lang w:val="en-GB" w:eastAsia="zh-CN"/>
              </w:rPr>
              <w:t>validating the received</w:t>
            </w:r>
            <w:r w:rsidR="00A911FB">
              <w:rPr>
                <w:rFonts w:ascii="Times New Roman" w:hAnsi="Times New Roman" w:eastAsia="Calibri" w:cs="Times New Roman"/>
                <w:sz w:val="16"/>
                <w:szCs w:val="16"/>
                <w:lang w:val="en-GB" w:eastAsia="zh-CN"/>
              </w:rPr>
              <w:t xml:space="preserve"> bid</w:t>
            </w:r>
            <w:r w:rsidR="00B750D0">
              <w:rPr>
                <w:rFonts w:ascii="Times New Roman" w:hAnsi="Times New Roman" w:eastAsia="Calibri" w:cs="Times New Roman"/>
                <w:sz w:val="16"/>
                <w:szCs w:val="16"/>
                <w:lang w:val="en-GB" w:eastAsia="zh-CN"/>
              </w:rPr>
              <w:t xml:space="preserve"> messages</w:t>
            </w:r>
            <w:r w:rsidR="00544EFF">
              <w:rPr>
                <w:rFonts w:ascii="Times New Roman" w:hAnsi="Times New Roman" w:eastAsia="Calibri" w:cs="Times New Roman"/>
                <w:sz w:val="16"/>
                <w:szCs w:val="16"/>
                <w:lang w:val="en-GB" w:eastAsia="zh-CN"/>
              </w:rPr>
              <w:t xml:space="preserve">, </w:t>
            </w:r>
            <w:r w:rsidRPr="004E3A0F" w:rsidR="004E3A0F">
              <w:rPr>
                <w:rFonts w:ascii="Times New Roman" w:hAnsi="Times New Roman" w:eastAsia="Calibri" w:cs="Times New Roman"/>
                <w:sz w:val="16"/>
                <w:szCs w:val="16"/>
                <w:lang w:val="en-GB" w:eastAsia="zh-CN"/>
              </w:rPr>
              <w:t>execut</w:t>
            </w:r>
            <w:r w:rsidR="004E3A0F">
              <w:rPr>
                <w:rFonts w:ascii="Times New Roman" w:hAnsi="Times New Roman" w:eastAsia="Calibri" w:cs="Times New Roman"/>
                <w:sz w:val="16"/>
                <w:szCs w:val="16"/>
                <w:lang w:val="en-GB" w:eastAsia="zh-CN"/>
              </w:rPr>
              <w:t xml:space="preserve">ing </w:t>
            </w:r>
            <w:r w:rsidRPr="004E3A0F" w:rsidR="004E3A0F">
              <w:rPr>
                <w:rFonts w:ascii="Times New Roman" w:hAnsi="Times New Roman" w:eastAsia="Calibri" w:cs="Times New Roman"/>
                <w:sz w:val="16"/>
                <w:szCs w:val="16"/>
                <w:lang w:val="en-GB" w:eastAsia="zh-CN"/>
              </w:rPr>
              <w:t>necessary actions to trigger</w:t>
            </w:r>
            <w:r w:rsidR="004E3A0F">
              <w:rPr>
                <w:rFonts w:ascii="Times New Roman" w:hAnsi="Times New Roman" w:eastAsia="Calibri" w:cs="Times New Roman"/>
                <w:sz w:val="16"/>
                <w:szCs w:val="16"/>
                <w:lang w:val="en-GB" w:eastAsia="zh-CN"/>
              </w:rPr>
              <w:t xml:space="preserve"> </w:t>
            </w:r>
            <w:r w:rsidRPr="004E3A0F" w:rsidR="004E3A0F">
              <w:rPr>
                <w:rFonts w:ascii="Times New Roman" w:hAnsi="Times New Roman" w:eastAsia="Calibri" w:cs="Times New Roman"/>
                <w:sz w:val="16"/>
                <w:szCs w:val="16"/>
                <w:lang w:val="en-GB" w:eastAsia="zh-CN"/>
              </w:rPr>
              <w:t xml:space="preserve">the selection of bid[s] </w:t>
            </w:r>
            <w:r w:rsidR="00A911FB">
              <w:rPr>
                <w:rFonts w:ascii="Times New Roman" w:hAnsi="Times New Roman" w:eastAsia="Calibri" w:cs="Times New Roman"/>
                <w:sz w:val="16"/>
                <w:szCs w:val="16"/>
                <w:lang w:val="en-GB" w:eastAsia="zh-CN"/>
              </w:rPr>
              <w:t>and communicatin</w:t>
            </w:r>
            <w:r w:rsidR="004E3A0F">
              <w:rPr>
                <w:rFonts w:ascii="Times New Roman" w:hAnsi="Times New Roman" w:eastAsia="Calibri" w:cs="Times New Roman"/>
                <w:sz w:val="16"/>
                <w:szCs w:val="16"/>
                <w:lang w:val="en-GB" w:eastAsia="zh-CN"/>
              </w:rPr>
              <w:t>g</w:t>
            </w:r>
            <w:r w:rsidR="00A911FB">
              <w:rPr>
                <w:rFonts w:ascii="Times New Roman" w:hAnsi="Times New Roman" w:eastAsia="Calibri" w:cs="Times New Roman"/>
                <w:sz w:val="16"/>
                <w:szCs w:val="16"/>
                <w:lang w:val="en-GB" w:eastAsia="zh-CN"/>
              </w:rPr>
              <w:t xml:space="preserve"> the selection and activation of bids.</w:t>
            </w:r>
          </w:p>
        </w:tc>
      </w:tr>
      <w:tr w:rsidRPr="00625E07" w:rsidR="004F4F7F" w:rsidTr="6FDBAEA3" w14:paraId="1F70BC55" w14:textId="77777777">
        <w:trPr>
          <w:trHeight w:val="300"/>
          <w:trPrChange w:author="Fernando Dominguez" w:date="2025-10-31T11:50:00Z" w:id="585">
            <w:trPr>
              <w:gridAfter w:val="0"/>
              <w:trHeight w:val="300"/>
            </w:trPr>
          </w:trPrChange>
          <w:ins w:author="Marek Jonas" w:date="2025-10-27T15:46:00Z" w:id="682202311"/>
        </w:trPr>
        <w:tc>
          <w:tcPr>
            <w:tcW w:w="1702" w:type="dxa"/>
            <w:tcMar/>
            <w:vAlign w:val="center"/>
            <w:tcPrChange w:author="Fernando Dominguez" w:date="2025-10-31T11:50:00Z" w:id="586">
              <w:tcPr>
                <w:tcW w:w="1702" w:type="dxa"/>
                <w:gridSpan w:val="3"/>
                <w:vAlign w:val="center"/>
              </w:tcPr>
            </w:tcPrChange>
          </w:tcPr>
          <w:p w:rsidR="004F4F7F" w:rsidP="7E62AF0A" w:rsidRDefault="004F4F7F" w14:paraId="09056EB1" w14:textId="0EBEAD8E">
            <w:pPr>
              <w:spacing w:line="276" w:lineRule="auto"/>
              <w:rPr>
                <w:ins w:author="Marek Jonas" w:date="2025-10-27T15:46:00Z" w:id="587"/>
                <w:rFonts w:ascii="Times New Roman" w:hAnsi="Times New Roman" w:cs="Times New Roman"/>
                <w:sz w:val="16"/>
                <w:szCs w:val="16"/>
                <w:lang w:val="en-GB"/>
              </w:rPr>
            </w:pPr>
            <w:commentRangeStart w:id="588"/>
            <w:ins w:author="Marek Jonas" w:date="2025-10-27T15:46:00Z" w:id="589">
              <w:r>
                <w:rPr>
                  <w:rFonts w:ascii="Times New Roman" w:hAnsi="Times New Roman" w:cs="Times New Roman"/>
                  <w:sz w:val="16"/>
                  <w:szCs w:val="16"/>
                  <w:lang w:val="en-GB"/>
                </w:rPr>
                <w:t>Permission administrator f</w:t>
              </w:r>
            </w:ins>
            <w:ins w:author="Marek Jonas" w:date="2025-10-27T15:47:00Z" w:id="590">
              <w:r>
                <w:rPr>
                  <w:rFonts w:ascii="Times New Roman" w:hAnsi="Times New Roman" w:cs="Times New Roman"/>
                  <w:sz w:val="16"/>
                  <w:szCs w:val="16"/>
                  <w:lang w:val="en-GB"/>
                </w:rPr>
                <w:t>or demand response</w:t>
              </w:r>
              <w:commentRangeEnd w:id="588"/>
              <w:r>
                <w:rPr>
                  <w:rStyle w:val="CommentReference"/>
                  <w:rFonts w:ascii="Times New Roman" w:hAnsi="Times New Roman" w:cs="Times New Roman"/>
                  <w:lang w:val="en-GB"/>
                </w:rPr>
                <w:commentReference w:id="588"/>
              </w:r>
            </w:ins>
          </w:p>
        </w:tc>
        <w:tc>
          <w:tcPr>
            <w:tcW w:w="1070" w:type="dxa"/>
            <w:tcMar/>
            <w:tcPrChange w:author="Fernando Dominguez" w:date="2025-10-31T11:50:00Z" w:id="591">
              <w:tcPr>
                <w:tcW w:w="1070" w:type="dxa"/>
              </w:tcPr>
            </w:tcPrChange>
          </w:tcPr>
          <w:p w:rsidR="004F4F7F" w:rsidP="7E62AF0A" w:rsidRDefault="004F4F7F" w14:paraId="3074213E" w14:textId="77777777">
            <w:pPr>
              <w:spacing w:line="276" w:lineRule="auto"/>
              <w:jc w:val="both"/>
              <w:rPr>
                <w:ins w:author="Marek Jonas" w:date="2025-10-27T15:46:00Z" w:id="592"/>
                <w:rFonts w:ascii="Times New Roman" w:hAnsi="Times New Roman" w:eastAsia="Calibri" w:cs="Times New Roman"/>
                <w:sz w:val="16"/>
                <w:szCs w:val="16"/>
                <w:lang w:val="en-GB" w:eastAsia="zh-CN"/>
              </w:rPr>
            </w:pPr>
          </w:p>
        </w:tc>
        <w:tc>
          <w:tcPr>
            <w:tcW w:w="6347" w:type="dxa"/>
            <w:tcMar/>
            <w:tcPrChange w:author="Fernando Dominguez" w:date="2025-10-31T11:50:00Z" w:id="593">
              <w:tcPr>
                <w:tcW w:w="6347" w:type="dxa"/>
              </w:tcPr>
            </w:tcPrChange>
          </w:tcPr>
          <w:p w:rsidR="004F4F7F" w:rsidP="7E62AF0A" w:rsidRDefault="0024281F" w14:paraId="722C100D" w14:textId="353DC0CD">
            <w:pPr>
              <w:spacing w:line="276" w:lineRule="auto"/>
              <w:jc w:val="both"/>
              <w:rPr>
                <w:ins w:author="Marek Jonas" w:date="2025-10-27T15:46:00Z" w:id="594"/>
                <w:rFonts w:ascii="Times New Roman" w:hAnsi="Times New Roman" w:eastAsia="Calibri" w:cs="Times New Roman"/>
                <w:sz w:val="16"/>
                <w:szCs w:val="16"/>
                <w:lang w:val="en-GB" w:eastAsia="zh-CN"/>
              </w:rPr>
            </w:pPr>
            <w:ins w:author="DION-DEMAEL Michele" w:date="2025-10-30T16:29:00Z" w:id="595">
              <w:r w:rsidRPr="0024281F">
                <w:rPr>
                  <w:rFonts w:ascii="Times New Roman" w:hAnsi="Times New Roman" w:eastAsia="Calibri" w:cs="Times New Roman"/>
                  <w:sz w:val="16"/>
                  <w:szCs w:val="16"/>
                  <w:lang w:val="en-GB" w:eastAsia="zh-CN"/>
                  <w:rPrChange w:author="DION-DEMAEL Michele" w:date="2025-10-30T16:30:00Z" w:id="596">
                    <w:rPr/>
                  </w:rPrChange>
                </w:rPr>
                <w:t>Permission administrator for demand respon</w:t>
              </w:r>
            </w:ins>
            <w:ins w:author="DION-DEMAEL Michele" w:date="2025-10-30T16:30:00Z" w:id="597">
              <w:r w:rsidRPr="0024281F">
                <w:rPr>
                  <w:rFonts w:ascii="Times New Roman" w:hAnsi="Times New Roman" w:eastAsia="Calibri" w:cs="Times New Roman"/>
                  <w:sz w:val="16"/>
                  <w:szCs w:val="16"/>
                  <w:lang w:val="en-GB" w:eastAsia="zh-CN"/>
                  <w:rPrChange w:author="DION-DEMAEL Michele" w:date="2025-10-30T16:30:00Z" w:id="598">
                    <w:rPr/>
                  </w:rPrChange>
                </w:rPr>
                <w:t xml:space="preserve">se </w:t>
              </w:r>
            </w:ins>
            <w:ins w:author="DION-DEMAEL Michele" w:date="2025-10-30T16:29:00Z" w:id="599">
              <w:r w:rsidRPr="0024281F" w:rsidR="005102E1">
                <w:rPr>
                  <w:rFonts w:ascii="Times New Roman" w:hAnsi="Times New Roman" w:eastAsia="Calibri" w:cs="Times New Roman"/>
                  <w:sz w:val="16"/>
                  <w:szCs w:val="16"/>
                  <w:lang w:val="en-GB" w:eastAsia="zh-CN"/>
                  <w:rPrChange w:author="DION-DEMAEL Michele" w:date="2025-10-30T16:30:00Z" w:id="600">
                    <w:rPr/>
                  </w:rPrChange>
                </w:rPr>
                <w:t>means a party responsible for administering data access permissions necessary for procedures defined in this Regulation and making the information about permissions available to final customers and eligible parties in the sector, on request</w:t>
              </w:r>
            </w:ins>
          </w:p>
        </w:tc>
      </w:tr>
    </w:tbl>
    <w:p w:rsidRPr="00117039" w:rsidR="00B979B0" w:rsidP="00D7593F" w:rsidRDefault="00B979B0" w14:paraId="53D751AB" w14:textId="77777777">
      <w:pPr>
        <w:rPr>
          <w:lang w:val="en-GB"/>
        </w:rPr>
      </w:pPr>
    </w:p>
    <w:p w:rsidRPr="00117039" w:rsidR="00105E05" w:rsidP="00D7593F" w:rsidRDefault="00105E05" w14:paraId="251C0C1D" w14:textId="6A168DCB">
      <w:pPr>
        <w:spacing w:line="276" w:lineRule="auto"/>
        <w:jc w:val="both"/>
        <w:rPr>
          <w:rFonts w:ascii="Times New Roman" w:hAnsi="Times New Roman" w:cs="Times New Roman"/>
          <w:lang w:val="en-GB"/>
        </w:rPr>
      </w:pPr>
    </w:p>
    <w:p w:rsidRPr="00EB5A57" w:rsidR="005D520B" w:rsidP="00283E9B" w:rsidRDefault="00283E9B" w14:paraId="29CA1687" w14:textId="0645883F">
      <w:pPr>
        <w:spacing w:line="276" w:lineRule="auto"/>
        <w:jc w:val="both"/>
        <w:rPr>
          <w:rFonts w:ascii="Times New Roman" w:hAnsi="Times New Roman" w:cs="Times New Roman"/>
          <w:lang w:val="en-GB"/>
        </w:rPr>
      </w:pPr>
      <w:r w:rsidRPr="00117039">
        <w:rPr>
          <w:rFonts w:ascii="Times New Roman" w:hAnsi="Times New Roman" w:cs="Times New Roman"/>
          <w:lang w:val="en-GB"/>
        </w:rPr>
        <w:t>A</w:t>
      </w:r>
      <w:r w:rsidRPr="00117039" w:rsidR="21593E08">
        <w:rPr>
          <w:rFonts w:ascii="Times New Roman" w:hAnsi="Times New Roman" w:cs="Times New Roman"/>
          <w:lang w:val="en-GB"/>
        </w:rPr>
        <w:t xml:space="preserve">ll roles of type Business are expected to be acting in </w:t>
      </w:r>
      <w:r w:rsidRPr="00117039" w:rsidR="009D1F30">
        <w:rPr>
          <w:rFonts w:ascii="Times New Roman" w:hAnsi="Times New Roman" w:cs="Times New Roman"/>
          <w:lang w:val="en-GB"/>
        </w:rPr>
        <w:t xml:space="preserve">a </w:t>
      </w:r>
      <w:r w:rsidRPr="00117039" w:rsidR="21593E08">
        <w:rPr>
          <w:rFonts w:ascii="Times New Roman" w:hAnsi="Times New Roman" w:cs="Times New Roman"/>
          <w:lang w:val="en-GB"/>
        </w:rPr>
        <w:t xml:space="preserve">secure, authenticated manner and through trusted communication channels. For this reason, the authentication steps used for these communication partners are not listed in the procedures below. </w:t>
      </w:r>
    </w:p>
    <w:p w:rsidRPr="00117039" w:rsidR="00E857EE" w:rsidP="00E96281" w:rsidRDefault="00E857EE" w14:paraId="51CEB3AA" w14:textId="608CE2F8">
      <w:pPr>
        <w:pStyle w:val="Caption"/>
        <w:keepNext/>
        <w:rPr>
          <w:ins w:author="Fernando Dominguez" w:date="2025-10-30T15:38:00Z" w:id="601"/>
          <w:color w:val="auto"/>
          <w:lang w:val="en-GB"/>
        </w:rPr>
      </w:pPr>
      <w:bookmarkStart w:name="_Toc212680674" w:id="602"/>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sidR="007173B9">
        <w:rPr>
          <w:color w:val="auto"/>
          <w:lang w:val="en-GB"/>
        </w:rPr>
        <w:t>3</w:t>
      </w:r>
      <w:bookmarkEnd w:id="602"/>
      <w:r w:rsidRPr="00117039">
        <w:rPr>
          <w:color w:val="auto"/>
          <w:lang w:val="en-GB"/>
        </w:rPr>
        <w:fldChar w:fldCharType="end"/>
      </w:r>
    </w:p>
    <w:p w:rsidRPr="00FB426B" w:rsidR="00FB426B" w:rsidRDefault="00FB426B" w14:paraId="3FE8F711" w14:textId="77777777">
      <w:pPr>
        <w:rPr>
          <w:lang w:val="en-GB"/>
        </w:rPr>
        <w:pPrChange w:author="Fernando Dominguez" w:date="2025-10-30T15:38:00Z" w:id="603">
          <w:pPr>
            <w:pStyle w:val="Caption"/>
            <w:keepNext/>
          </w:pPr>
        </w:pPrChange>
      </w:pPr>
    </w:p>
    <w:tbl>
      <w:tblPr>
        <w:tblStyle w:val="TableGrid"/>
        <w:tblW w:w="9889"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04T12:06:00Z" w:id="604">
          <w:tblPr>
            <w:tblStyle w:val="TableGrid"/>
            <w:tblW w:w="9231" w:type="dxa"/>
            <w:tblInd w:w="-113" w:type="dxa"/>
            <w:tblLayout w:type="fixed"/>
            <w:tblLook w:val="04A0" w:firstRow="1" w:lastRow="0" w:firstColumn="1" w:lastColumn="0" w:noHBand="0" w:noVBand="1"/>
          </w:tblPr>
        </w:tblPrChange>
      </w:tblPr>
      <w:tblGrid>
        <w:gridCol w:w="608"/>
        <w:gridCol w:w="4178"/>
        <w:gridCol w:w="1701"/>
        <w:gridCol w:w="3402"/>
        <w:tblGridChange w:id="605">
          <w:tblGrid>
            <w:gridCol w:w="324"/>
            <w:gridCol w:w="284"/>
            <w:gridCol w:w="324"/>
            <w:gridCol w:w="1129"/>
            <w:gridCol w:w="360"/>
            <w:gridCol w:w="360"/>
            <w:gridCol w:w="360"/>
            <w:gridCol w:w="360"/>
            <w:gridCol w:w="1285"/>
            <w:gridCol w:w="324"/>
            <w:gridCol w:w="1377"/>
            <w:gridCol w:w="608"/>
            <w:gridCol w:w="2460"/>
            <w:gridCol w:w="334"/>
          </w:tblGrid>
        </w:tblGridChange>
      </w:tblGrid>
      <w:tr w:rsidRPr="00BA5B6F" w:rsidR="007F2E29" w:rsidTr="68F2BCC5" w14:paraId="367CFB33" w14:textId="77777777">
        <w:trPr>
          <w:trHeight w:val="300"/>
          <w:trPrChange w:author="Fernando Dominguez" w:date="2025-09-04T12:06:00Z" w:id="606">
            <w:trPr>
              <w:gridBefore w:val="4"/>
              <w:gridAfter w:val="0"/>
              <w:trHeight w:val="300"/>
            </w:trPr>
          </w:trPrChange>
        </w:trPr>
        <w:tc>
          <w:tcPr>
            <w:tcW w:w="9889" w:type="dxa"/>
            <w:gridSpan w:val="4"/>
            <w:shd w:val="clear" w:color="auto" w:fill="D0CECE" w:themeFill="background2" w:themeFillShade="E6"/>
            <w:vAlign w:val="center"/>
            <w:tcPrChange w:author="Fernando Dominguez" w:date="2025-09-04T12:06:00Z" w:id="607">
              <w:tcPr>
                <w:tcW w:w="9231" w:type="dxa"/>
                <w:gridSpan w:val="4"/>
                <w:shd w:val="clear" w:color="auto" w:fill="D0CECE" w:themeFill="background2" w:themeFillShade="E6"/>
              </w:tcPr>
            </w:tcPrChange>
          </w:tcPr>
          <w:p w:rsidRPr="00117039" w:rsidR="007F2E29" w:rsidRDefault="007F2E29" w14:paraId="178077B4" w14:textId="77777777">
            <w:pPr>
              <w:spacing w:after="0" w:line="276" w:lineRule="auto"/>
              <w:jc w:val="center"/>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Table III - Procedure Overview</w:t>
            </w:r>
          </w:p>
        </w:tc>
      </w:tr>
      <w:tr w:rsidRPr="00390DC1" w:rsidR="007F2E29" w:rsidTr="68F2BCC5" w14:paraId="657F7D47" w14:textId="77777777">
        <w:trPr>
          <w:trHeight w:val="300"/>
          <w:trPrChange w:author="Fernando Dominguez" w:date="2025-09-04T12:06:00Z" w:id="608">
            <w:trPr>
              <w:gridBefore w:val="4"/>
              <w:gridAfter w:val="0"/>
              <w:trHeight w:val="300"/>
            </w:trPr>
          </w:trPrChange>
        </w:trPr>
        <w:tc>
          <w:tcPr>
            <w:tcW w:w="608" w:type="dxa"/>
            <w:shd w:val="clear" w:color="auto" w:fill="D0CECE" w:themeFill="background2" w:themeFillShade="E6"/>
            <w:vAlign w:val="center"/>
            <w:tcPrChange w:author="Fernando Dominguez" w:date="2025-09-04T12:06:00Z" w:id="609">
              <w:tcPr>
                <w:tcW w:w="608" w:type="dxa"/>
                <w:shd w:val="clear" w:color="auto" w:fill="D0CECE" w:themeFill="background2" w:themeFillShade="E6"/>
              </w:tcPr>
            </w:tcPrChange>
          </w:tcPr>
          <w:p w:rsidRPr="00117039" w:rsidR="007F2E29" w:rsidP="00117039" w:rsidRDefault="007F2E29" w14:paraId="73BD9FF4"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No.</w:t>
            </w:r>
          </w:p>
        </w:tc>
        <w:tc>
          <w:tcPr>
            <w:tcW w:w="4178" w:type="dxa"/>
            <w:shd w:val="clear" w:color="auto" w:fill="D0CECE" w:themeFill="background2" w:themeFillShade="E6"/>
            <w:vAlign w:val="center"/>
            <w:tcPrChange w:author="Fernando Dominguez" w:date="2025-09-04T12:06:00Z" w:id="610">
              <w:tcPr>
                <w:tcW w:w="4178" w:type="dxa"/>
                <w:shd w:val="clear" w:color="auto" w:fill="D0CECE" w:themeFill="background2" w:themeFillShade="E6"/>
              </w:tcPr>
            </w:tcPrChange>
          </w:tcPr>
          <w:p w:rsidRPr="00117039" w:rsidR="007F2E29" w:rsidP="00117039" w:rsidRDefault="007F2E29" w14:paraId="4CAE37F8" w14:textId="77777777">
            <w:pPr>
              <w:widowControl w:val="0"/>
              <w:spacing w:after="0" w:line="276" w:lineRule="auto"/>
              <w:jc w:val="center"/>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 / Description</w:t>
            </w:r>
          </w:p>
        </w:tc>
        <w:tc>
          <w:tcPr>
            <w:tcW w:w="1701" w:type="dxa"/>
            <w:shd w:val="clear" w:color="auto" w:fill="D0CECE" w:themeFill="background2" w:themeFillShade="E6"/>
            <w:vAlign w:val="center"/>
            <w:tcPrChange w:author="Fernando Dominguez" w:date="2025-09-04T12:06:00Z" w:id="611">
              <w:tcPr>
                <w:tcW w:w="1985" w:type="dxa"/>
                <w:shd w:val="clear" w:color="auto" w:fill="D0CECE" w:themeFill="background2" w:themeFillShade="E6"/>
              </w:tcPr>
            </w:tcPrChange>
          </w:tcPr>
          <w:p w:rsidRPr="00117039" w:rsidR="007F2E29" w:rsidP="00117039" w:rsidRDefault="007F2E29" w14:paraId="52A60753"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Primary actor</w:t>
            </w:r>
          </w:p>
        </w:tc>
        <w:tc>
          <w:tcPr>
            <w:tcW w:w="3402" w:type="dxa"/>
            <w:shd w:val="clear" w:color="auto" w:fill="D0CECE" w:themeFill="background2" w:themeFillShade="E6"/>
            <w:vAlign w:val="center"/>
            <w:tcPrChange w:author="Fernando Dominguez" w:date="2025-09-04T12:06:00Z" w:id="612">
              <w:tcPr>
                <w:tcW w:w="2460" w:type="dxa"/>
                <w:shd w:val="clear" w:color="auto" w:fill="D0CECE" w:themeFill="background2" w:themeFillShade="E6"/>
              </w:tcPr>
            </w:tcPrChange>
          </w:tcPr>
          <w:p w:rsidRPr="00117039" w:rsidR="007F2E29" w:rsidP="00117039" w:rsidRDefault="007F2E29" w14:paraId="4673DA03"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Pre-condition</w:t>
            </w:r>
          </w:p>
        </w:tc>
      </w:tr>
      <w:tr w:rsidRPr="00625E07" w:rsidR="007F2E29" w:rsidTr="68F2BCC5" w14:paraId="27382CB3" w14:textId="77777777">
        <w:trPr>
          <w:trHeight w:val="300"/>
          <w:trPrChange w:author="Fernando Dominguez" w:date="2025-11-03T09:17:00Z" w:id="613">
            <w:trPr>
              <w:gridBefore w:val="1"/>
              <w:gridAfter w:val="0"/>
              <w:trHeight w:val="300"/>
            </w:trPr>
          </w:trPrChange>
        </w:trPr>
        <w:tc>
          <w:tcPr>
            <w:tcW w:w="608" w:type="dxa"/>
            <w:tcPrChange w:author="Fernando Dominguez" w:date="2025-11-03T09:17:00Z" w:id="614">
              <w:tcPr>
                <w:tcW w:w="608" w:type="dxa"/>
                <w:gridSpan w:val="2"/>
              </w:tcPr>
            </w:tcPrChange>
          </w:tcPr>
          <w:p w:rsidRPr="00117039" w:rsidR="007F2E29" w:rsidRDefault="007F2E29" w14:paraId="66F604F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w:t>
            </w:r>
          </w:p>
        </w:tc>
        <w:tc>
          <w:tcPr>
            <w:tcW w:w="4178" w:type="dxa"/>
            <w:tcPrChange w:author="Fernando Dominguez" w:date="2025-11-03T09:17:00Z" w:id="615">
              <w:tcPr>
                <w:tcW w:w="4178" w:type="dxa"/>
                <w:gridSpan w:val="7"/>
              </w:tcPr>
            </w:tcPrChange>
          </w:tcPr>
          <w:p w:rsidRPr="00007288" w:rsidR="007F2E29" w:rsidRDefault="007F2E29" w14:paraId="0729D226" w14:textId="6964A24E">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General access to C</w:t>
            </w:r>
            <w:r w:rsidRPr="00007288" w:rsidR="008C73A5">
              <w:rPr>
                <w:rFonts w:ascii="Times New Roman" w:hAnsi="Times New Roman" w:eastAsia="Calibri" w:cs="Times New Roman"/>
                <w:sz w:val="16"/>
                <w:szCs w:val="16"/>
                <w:lang w:val="en-GB" w:eastAsia="zh-CN"/>
              </w:rPr>
              <w:t>ontrol</w:t>
            </w:r>
            <w:r w:rsidRPr="00007288" w:rsidR="001105F9">
              <w:rPr>
                <w:rFonts w:ascii="Times New Roman" w:hAnsi="Times New Roman" w:eastAsia="Calibri" w:cs="Times New Roman"/>
                <w:sz w:val="16"/>
                <w:szCs w:val="16"/>
                <w:lang w:val="en-GB" w:eastAsia="zh-CN"/>
              </w:rPr>
              <w:t>l</w:t>
            </w:r>
            <w:r w:rsidRPr="00007288" w:rsidR="008C73A5">
              <w:rPr>
                <w:rFonts w:ascii="Times New Roman" w:hAnsi="Times New Roman" w:eastAsia="Calibri" w:cs="Times New Roman"/>
                <w:sz w:val="16"/>
                <w:szCs w:val="16"/>
                <w:lang w:val="en-GB" w:eastAsia="zh-CN"/>
              </w:rPr>
              <w:t xml:space="preserve">able </w:t>
            </w:r>
            <w:r w:rsidRPr="00007288">
              <w:rPr>
                <w:rFonts w:ascii="Times New Roman" w:hAnsi="Times New Roman" w:eastAsia="Calibri" w:cs="Times New Roman"/>
                <w:sz w:val="16"/>
                <w:szCs w:val="16"/>
                <w:lang w:val="en-GB" w:eastAsia="zh-CN"/>
              </w:rPr>
              <w:t>U</w:t>
            </w:r>
            <w:r w:rsidRPr="00007288" w:rsidR="001105F9">
              <w:rPr>
                <w:rFonts w:ascii="Times New Roman" w:hAnsi="Times New Roman" w:eastAsia="Calibri" w:cs="Times New Roman"/>
                <w:sz w:val="16"/>
                <w:szCs w:val="16"/>
                <w:lang w:val="en-GB" w:eastAsia="zh-CN"/>
              </w:rPr>
              <w:t>nit</w:t>
            </w:r>
            <w:r w:rsidRPr="00007288">
              <w:rPr>
                <w:rFonts w:ascii="Times New Roman" w:hAnsi="Times New Roman" w:eastAsia="Calibri" w:cs="Times New Roman"/>
                <w:sz w:val="16"/>
                <w:szCs w:val="16"/>
                <w:lang w:val="en-GB" w:eastAsia="zh-CN"/>
              </w:rPr>
              <w:t xml:space="preserve"> master data by an entitled party</w:t>
            </w:r>
          </w:p>
          <w:p w:rsidRPr="00007288" w:rsidR="007F2E29" w:rsidRDefault="007F2E29" w14:paraId="6A6FC1C9"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7F2E29" w:rsidRDefault="007F2E29" w14:paraId="5C6A2EE2" w14:textId="218C004B">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 information exchanges for the access to CU master data by an entitled party. The entitled party can be the </w:t>
            </w:r>
            <w:del w:author="Marek Jonas" w:date="2025-10-27T15:48:00Z" w:id="616">
              <w:r w:rsidRPr="00007288">
                <w:rPr>
                  <w:rFonts w:ascii="Times New Roman" w:hAnsi="Times New Roman" w:eastAsia="Calibri" w:cs="Times New Roman"/>
                  <w:i/>
                  <w:sz w:val="16"/>
                  <w:szCs w:val="16"/>
                  <w:lang w:val="en-GB" w:eastAsia="zh-CN"/>
                </w:rPr>
                <w:delText>CU registration responsible</w:delText>
              </w:r>
            </w:del>
            <w:ins w:author="Marek Jonas" w:date="2025-10-27T15:48:00Z" w:id="617">
              <w:r w:rsidR="004F4F7F">
                <w:rPr>
                  <w:rFonts w:ascii="Times New Roman" w:hAnsi="Times New Roman" w:eastAsia="Calibri" w:cs="Times New Roman"/>
                  <w:i/>
                  <w:sz w:val="16"/>
                  <w:szCs w:val="16"/>
                  <w:lang w:val="en-GB" w:eastAsia="zh-CN"/>
                </w:rPr>
                <w:t>CU registration responsible party</w:t>
              </w:r>
            </w:ins>
            <w:r w:rsidRPr="00007288">
              <w:rPr>
                <w:rFonts w:ascii="Times New Roman" w:hAnsi="Times New Roman" w:eastAsia="Calibri" w:cs="Times New Roman"/>
                <w:i/>
                <w:sz w:val="16"/>
                <w:szCs w:val="16"/>
                <w:lang w:val="en-GB" w:eastAsia="zh-CN"/>
              </w:rPr>
              <w:t xml:space="preserve"> or the service provider, and ask for master data related to all CUs for which it is an entitled party</w:t>
            </w:r>
          </w:p>
        </w:tc>
        <w:tc>
          <w:tcPr>
            <w:tcW w:w="1701" w:type="dxa"/>
            <w:tcPrChange w:author="Fernando Dominguez" w:date="2025-11-03T09:17:00Z" w:id="618">
              <w:tcPr>
                <w:tcW w:w="1985" w:type="dxa"/>
                <w:gridSpan w:val="2"/>
              </w:tcPr>
            </w:tcPrChange>
          </w:tcPr>
          <w:p w:rsidRPr="00117039" w:rsidR="007F2E29" w:rsidRDefault="007F2E29" w14:paraId="70957F6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party</w:t>
            </w:r>
          </w:p>
        </w:tc>
        <w:tc>
          <w:tcPr>
            <w:tcW w:w="3402" w:type="dxa"/>
            <w:tcPrChange w:author="Fernando Dominguez" w:date="2025-11-03T09:17:00Z" w:id="619">
              <w:tcPr>
                <w:tcW w:w="2460" w:type="dxa"/>
              </w:tcPr>
            </w:tcPrChange>
          </w:tcPr>
          <w:p w:rsidRPr="00007288" w:rsidR="007F2E29" w:rsidP="007F2E29" w:rsidRDefault="007F2E29" w14:paraId="32454A17"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entitled party has the permission to access to the requested data in the </w:t>
            </w:r>
            <w:r w:rsidRPr="00007288" w:rsidDel="00EC5C96">
              <w:rPr>
                <w:rFonts w:ascii="Times New Roman" w:hAnsi="Times New Roman" w:eastAsia="Calibri" w:cs="Times New Roman"/>
                <w:sz w:val="16"/>
                <w:szCs w:val="16"/>
                <w:lang w:val="en-GB" w:eastAsia="zh-CN"/>
              </w:rPr>
              <w:t xml:space="preserve">flexibility </w:t>
            </w:r>
            <w:r w:rsidRPr="00007288">
              <w:rPr>
                <w:rFonts w:ascii="Times New Roman" w:hAnsi="Times New Roman" w:eastAsia="Calibri" w:cs="Times New Roman"/>
                <w:sz w:val="16"/>
                <w:szCs w:val="16"/>
                <w:lang w:val="en-GB" w:eastAsia="zh-CN"/>
              </w:rPr>
              <w:t>information system.</w:t>
            </w:r>
          </w:p>
        </w:tc>
      </w:tr>
      <w:tr w:rsidRPr="00625E07" w:rsidR="007F2E29" w:rsidTr="68F2BCC5" w14:paraId="1C98BC3C" w14:textId="77777777">
        <w:trPr>
          <w:trHeight w:val="300"/>
          <w:trPrChange w:author="Fernando Dominguez" w:date="2025-11-03T09:17:00Z" w:id="620">
            <w:trPr>
              <w:gridBefore w:val="1"/>
              <w:gridAfter w:val="0"/>
              <w:trHeight w:val="300"/>
            </w:trPr>
          </w:trPrChange>
        </w:trPr>
        <w:tc>
          <w:tcPr>
            <w:tcW w:w="608" w:type="dxa"/>
            <w:tcPrChange w:author="Fernando Dominguez" w:date="2025-11-03T09:17:00Z" w:id="621">
              <w:tcPr>
                <w:tcW w:w="608" w:type="dxa"/>
                <w:gridSpan w:val="2"/>
              </w:tcPr>
            </w:tcPrChange>
          </w:tcPr>
          <w:p w:rsidRPr="00117039" w:rsidR="007F2E29" w:rsidRDefault="007F2E29" w14:paraId="3117886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p>
        </w:tc>
        <w:tc>
          <w:tcPr>
            <w:tcW w:w="4178" w:type="dxa"/>
            <w:tcPrChange w:author="Fernando Dominguez" w:date="2025-11-03T09:17:00Z" w:id="622">
              <w:tcPr>
                <w:tcW w:w="4178" w:type="dxa"/>
                <w:gridSpan w:val="7"/>
              </w:tcPr>
            </w:tcPrChange>
          </w:tcPr>
          <w:p w:rsidRPr="00007288" w:rsidR="007F2E29" w:rsidRDefault="007F2E29" w14:paraId="6ED97651"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Controllable Unit registration</w:t>
            </w:r>
          </w:p>
          <w:p w:rsidRPr="00007288" w:rsidR="007F2E29" w:rsidRDefault="007F2E29" w14:paraId="279CEE86" w14:textId="77777777">
            <w:pPr>
              <w:widowControl w:val="0"/>
              <w:spacing w:after="0" w:line="276" w:lineRule="auto"/>
              <w:jc w:val="both"/>
              <w:rPr>
                <w:rFonts w:ascii="Times New Roman" w:hAnsi="Times New Roman" w:eastAsia="Calibri" w:cs="Times New Roman"/>
                <w:i/>
                <w:sz w:val="16"/>
                <w:szCs w:val="16"/>
                <w:lang w:val="en-GB" w:eastAsia="zh-CN"/>
              </w:rPr>
            </w:pPr>
          </w:p>
          <w:p w:rsidRPr="00117039" w:rsidR="007F2E29" w:rsidRDefault="007F2E29" w14:paraId="4A775023" w14:textId="12F40CAC">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Describes information exchanges for the registration of a CU by the </w:t>
            </w:r>
            <w:del w:author="Marek Jonas" w:date="2025-10-27T15:48:00Z" w:id="623">
              <w:r w:rsidRPr="00007288">
                <w:rPr>
                  <w:rFonts w:ascii="Times New Roman" w:hAnsi="Times New Roman" w:eastAsia="Calibri" w:cs="Times New Roman"/>
                  <w:i/>
                  <w:sz w:val="16"/>
                  <w:szCs w:val="16"/>
                  <w:lang w:val="en-GB" w:eastAsia="zh-CN"/>
                </w:rPr>
                <w:delText>CU registration responsible</w:delText>
              </w:r>
            </w:del>
            <w:ins w:author="Marek Jonas" w:date="2025-10-27T15:48:00Z" w:id="624">
              <w:r w:rsidR="004F4F7F">
                <w:rPr>
                  <w:rFonts w:ascii="Times New Roman" w:hAnsi="Times New Roman" w:eastAsia="Calibri" w:cs="Times New Roman"/>
                  <w:i/>
                  <w:sz w:val="16"/>
                  <w:szCs w:val="16"/>
                  <w:lang w:val="en-GB" w:eastAsia="zh-CN"/>
                </w:rPr>
                <w:t>CU registration responsible party</w:t>
              </w:r>
            </w:ins>
            <w:r w:rsidRPr="00007288">
              <w:rPr>
                <w:rFonts w:ascii="Times New Roman" w:hAnsi="Times New Roman" w:eastAsia="Calibri" w:cs="Times New Roman"/>
                <w:i/>
                <w:sz w:val="16"/>
                <w:szCs w:val="16"/>
                <w:lang w:val="en-GB" w:eastAsia="zh-CN"/>
              </w:rPr>
              <w:t xml:space="preserve"> in the CU module of the flexibility information system.</w:t>
            </w:r>
            <w:r w:rsidRPr="00007288">
              <w:rPr>
                <w:rFonts w:ascii="Times New Roman" w:hAnsi="Times New Roman" w:eastAsia="Calibri" w:cs="Times New Roman"/>
                <w:sz w:val="16"/>
                <w:szCs w:val="16"/>
                <w:lang w:val="en-GB" w:eastAsia="zh-CN"/>
              </w:rPr>
              <w:br/>
            </w:r>
            <w:r w:rsidRPr="00117039">
              <w:rPr>
                <w:rFonts w:ascii="Times New Roman" w:hAnsi="Times New Roman" w:eastAsia="Calibri" w:cs="Times New Roman"/>
                <w:i/>
                <w:sz w:val="16"/>
                <w:szCs w:val="16"/>
                <w:lang w:val="en-GB" w:eastAsia="zh-CN"/>
              </w:rPr>
              <w:t>[as of NCDR, Article 28 (a)]</w:t>
            </w:r>
          </w:p>
        </w:tc>
        <w:tc>
          <w:tcPr>
            <w:tcW w:w="1701" w:type="dxa"/>
            <w:tcPrChange w:author="Fernando Dominguez" w:date="2025-11-03T09:17:00Z" w:id="625">
              <w:tcPr>
                <w:tcW w:w="1985" w:type="dxa"/>
                <w:gridSpan w:val="2"/>
              </w:tcPr>
            </w:tcPrChange>
          </w:tcPr>
          <w:p w:rsidRPr="00117039" w:rsidR="007F2E29" w:rsidRDefault="007F2E29" w14:paraId="5E4A372A" w14:textId="3796EAA4">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 </w:t>
            </w:r>
            <w:del w:author="Marek Jonas" w:date="2025-10-27T15:48:00Z" w:id="626">
              <w:r w:rsidRPr="00117039">
                <w:rPr>
                  <w:rFonts w:ascii="Times New Roman" w:hAnsi="Times New Roman" w:eastAsia="Calibri" w:cs="Times New Roman"/>
                  <w:sz w:val="16"/>
                  <w:szCs w:val="16"/>
                  <w:lang w:val="en-GB"/>
                </w:rPr>
                <w:delText>CU registration responsible</w:delText>
              </w:r>
            </w:del>
            <w:ins w:author="Marek Jonas" w:date="2025-10-27T15:48:00Z" w:id="627">
              <w:r w:rsidR="004F4F7F">
                <w:rPr>
                  <w:rFonts w:ascii="Times New Roman" w:hAnsi="Times New Roman" w:eastAsia="Calibri" w:cs="Times New Roman"/>
                  <w:sz w:val="16"/>
                  <w:szCs w:val="16"/>
                  <w:lang w:val="en-GB"/>
                </w:rPr>
                <w:t>CU registration responsible party</w:t>
              </w:r>
            </w:ins>
          </w:p>
          <w:p w:rsidRPr="00117039" w:rsidR="007F2E29" w:rsidRDefault="007F2E29" w14:paraId="6033280A" w14:textId="77777777">
            <w:pPr>
              <w:widowControl w:val="0"/>
              <w:spacing w:after="0" w:line="276" w:lineRule="auto"/>
              <w:jc w:val="both"/>
              <w:rPr>
                <w:rFonts w:ascii="Times New Roman" w:hAnsi="Times New Roman" w:eastAsia="Calibri" w:cs="Times New Roman"/>
                <w:sz w:val="16"/>
                <w:szCs w:val="16"/>
                <w:vertAlign w:val="superscript"/>
                <w:lang w:val="en-GB" w:eastAsia="zh-CN"/>
              </w:rPr>
            </w:pPr>
          </w:p>
        </w:tc>
        <w:tc>
          <w:tcPr>
            <w:tcW w:w="3402" w:type="dxa"/>
            <w:tcPrChange w:author="Fernando Dominguez" w:date="2025-11-03T09:17:00Z" w:id="628">
              <w:tcPr>
                <w:tcW w:w="2460" w:type="dxa"/>
              </w:tcPr>
            </w:tcPrChange>
          </w:tcPr>
          <w:p w:rsidRPr="00007288" w:rsidR="007F2E29" w:rsidP="007F2E29" w:rsidRDefault="007F2E29" w14:paraId="2593E30C" w14:textId="33B46C59">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commentRangeStart w:id="629"/>
            <w:r w:rsidRPr="00007288">
              <w:rPr>
                <w:rFonts w:ascii="Times New Roman" w:hAnsi="Times New Roman" w:eastAsia="Calibri" w:cs="Times New Roman"/>
                <w:sz w:val="16"/>
                <w:szCs w:val="16"/>
                <w:lang w:val="en-GB" w:eastAsia="zh-CN"/>
              </w:rPr>
              <w:t xml:space="preserve">The final customer informs </w:t>
            </w:r>
            <w:commentRangeEnd w:id="629"/>
            <w:r w:rsidRPr="00007288" w:rsidR="00156AEB">
              <w:rPr>
                <w:rStyle w:val="CommentReference"/>
                <w:rFonts w:ascii="Times New Roman" w:hAnsi="Times New Roman" w:eastAsia="Calibri" w:cs="Times New Roman"/>
                <w:lang w:val="en-GB" w:eastAsia="zh-CN"/>
              </w:rPr>
              <w:commentReference w:id="629"/>
            </w:r>
            <w:r w:rsidRPr="00007288">
              <w:rPr>
                <w:rFonts w:ascii="Times New Roman" w:hAnsi="Times New Roman" w:eastAsia="Calibri" w:cs="Times New Roman"/>
                <w:sz w:val="16"/>
                <w:szCs w:val="16"/>
                <w:lang w:val="en-GB" w:eastAsia="zh-CN"/>
              </w:rPr>
              <w:t xml:space="preserve">the </w:t>
            </w:r>
            <w:del w:author="Marek Jonas" w:date="2025-10-27T15:48:00Z" w:id="630">
              <w:r w:rsidRPr="00007288">
                <w:rPr>
                  <w:rFonts w:ascii="Times New Roman" w:hAnsi="Times New Roman" w:eastAsia="Calibri" w:cs="Times New Roman"/>
                  <w:sz w:val="16"/>
                  <w:szCs w:val="16"/>
                  <w:lang w:val="en-GB" w:eastAsia="zh-CN"/>
                </w:rPr>
                <w:delText>CU registration responsible</w:delText>
              </w:r>
            </w:del>
            <w:ins w:author="Marek Jonas" w:date="2025-10-27T15:48:00Z" w:id="631">
              <w:r w:rsidR="004F4F7F">
                <w:rPr>
                  <w:rFonts w:ascii="Times New Roman" w:hAnsi="Times New Roman" w:eastAsia="Calibri" w:cs="Times New Roman"/>
                  <w:sz w:val="16"/>
                  <w:szCs w:val="16"/>
                  <w:lang w:val="en-GB" w:eastAsia="zh-CN"/>
                </w:rPr>
                <w:t>CU registration responsible party</w:t>
              </w:r>
            </w:ins>
            <w:r w:rsidRPr="00007288">
              <w:rPr>
                <w:rFonts w:ascii="Times New Roman" w:hAnsi="Times New Roman" w:eastAsia="Calibri" w:cs="Times New Roman"/>
                <w:sz w:val="16"/>
                <w:szCs w:val="16"/>
                <w:lang w:val="en-GB" w:eastAsia="zh-CN"/>
              </w:rPr>
              <w:t xml:space="preserve"> about his will to register a CU.</w:t>
            </w:r>
          </w:p>
          <w:p w:rsidRPr="00007288" w:rsidR="007F2E29" w:rsidP="007F2E29" w:rsidRDefault="007F2E29" w14:paraId="357A0DEA" w14:textId="2BAD52D9">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w:t>
            </w:r>
            <w:del w:author="Marek Jonas" w:date="2025-10-27T15:48:00Z" w:id="632">
              <w:r w:rsidRPr="00007288">
                <w:rPr>
                  <w:rFonts w:ascii="Times New Roman" w:hAnsi="Times New Roman" w:eastAsia="Calibri" w:cs="Times New Roman"/>
                  <w:sz w:val="16"/>
                  <w:szCs w:val="16"/>
                  <w:lang w:val="en-GB" w:eastAsia="zh-CN"/>
                </w:rPr>
                <w:delText>CU registration responsible</w:delText>
              </w:r>
            </w:del>
            <w:ins w:author="Marek Jonas" w:date="2025-10-27T15:48:00Z" w:id="633">
              <w:r w:rsidR="004F4F7F">
                <w:rPr>
                  <w:rFonts w:ascii="Times New Roman" w:hAnsi="Times New Roman" w:eastAsia="Calibri" w:cs="Times New Roman"/>
                  <w:sz w:val="16"/>
                  <w:szCs w:val="16"/>
                  <w:lang w:val="en-GB" w:eastAsia="zh-CN"/>
                </w:rPr>
                <w:t>CU registration responsible party</w:t>
              </w:r>
            </w:ins>
            <w:r w:rsidRPr="00007288">
              <w:rPr>
                <w:rFonts w:ascii="Times New Roman" w:hAnsi="Times New Roman" w:eastAsia="Calibri" w:cs="Times New Roman"/>
                <w:sz w:val="16"/>
                <w:szCs w:val="16"/>
                <w:lang w:val="en-GB" w:eastAsia="zh-CN"/>
              </w:rPr>
              <w:t xml:space="preserve"> obtains the necessary master data to trigger the registration of the CU.</w:t>
            </w:r>
          </w:p>
          <w:p w:rsidRPr="00007288" w:rsidR="007F2E29" w:rsidP="007F2E29" w:rsidRDefault="007F2E29" w14:paraId="26749995" w14:textId="689567C0">
            <w:pPr>
              <w:pStyle w:val="ListParagraph"/>
              <w:widowControl w:val="0"/>
              <w:numPr>
                <w:ilvl w:val="0"/>
                <w:numId w:val="7"/>
              </w:numPr>
              <w:spacing w:after="0" w:line="276" w:lineRule="auto"/>
              <w:ind w:left="120" w:hanging="142"/>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w:t>
            </w:r>
            <w:del w:author="Hübl Stefan" w:date="2025-10-24T10:11:00Z" w:id="634">
              <w:r w:rsidRPr="00007288">
                <w:rPr>
                  <w:rFonts w:ascii="Times New Roman" w:hAnsi="Times New Roman" w:eastAsia="Calibri" w:cs="Times New Roman"/>
                  <w:sz w:val="16"/>
                  <w:szCs w:val="16"/>
                  <w:lang w:val="en-GB" w:eastAsia="zh-CN"/>
                </w:rPr>
                <w:delText>controllable unit</w:delText>
              </w:r>
            </w:del>
            <w:ins w:author="Hübl Stefan" w:date="2025-10-24T10:11:00Z" w:id="635">
              <w:r w:rsidRPr="68F2BCC5" w:rsidR="6C1799E0">
                <w:rPr>
                  <w:rFonts w:ascii="Times New Roman" w:hAnsi="Times New Roman" w:eastAsia="Calibri" w:cs="Times New Roman"/>
                  <w:sz w:val="16"/>
                  <w:szCs w:val="16"/>
                  <w:lang w:val="en-GB" w:eastAsia="zh-CN"/>
                </w:rPr>
                <w:t>CU</w:t>
              </w:r>
            </w:ins>
            <w:r w:rsidRPr="00007288">
              <w:rPr>
                <w:rFonts w:ascii="Times New Roman" w:hAnsi="Times New Roman" w:eastAsia="Calibri" w:cs="Times New Roman"/>
                <w:sz w:val="16"/>
                <w:szCs w:val="16"/>
                <w:lang w:val="en-GB" w:eastAsia="zh-CN"/>
              </w:rPr>
              <w:t xml:space="preserve"> is linked to an accounting point and the accounting point ID is known. The link between the controllable unit and </w:t>
            </w:r>
            <w:commentRangeStart w:id="636"/>
            <w:r w:rsidRPr="00007288">
              <w:rPr>
                <w:rFonts w:ascii="Times New Roman" w:hAnsi="Times New Roman" w:eastAsia="Calibri" w:cs="Times New Roman"/>
                <w:sz w:val="16"/>
                <w:szCs w:val="16"/>
                <w:lang w:val="en-GB" w:eastAsia="zh-CN"/>
              </w:rPr>
              <w:t>the accounting point is verified.</w:t>
            </w:r>
            <w:commentRangeEnd w:id="636"/>
            <w:r w:rsidRPr="00007288">
              <w:rPr>
                <w:rStyle w:val="CommentReference"/>
                <w:rFonts w:ascii="Times New Roman" w:hAnsi="Times New Roman" w:eastAsia="Calibri" w:cs="Times New Roman"/>
                <w:lang w:val="en-GB" w:eastAsia="zh-CN"/>
              </w:rPr>
              <w:commentReference w:id="636"/>
            </w:r>
          </w:p>
          <w:p w:rsidRPr="00007288" w:rsidR="007F2E29" w:rsidP="007F2E29" w:rsidRDefault="007F2E29" w14:paraId="6234BF38" w14:textId="7600D229">
            <w:pPr>
              <w:pStyle w:val="ListParagraph"/>
              <w:widowControl w:val="0"/>
              <w:numPr>
                <w:ilvl w:val="0"/>
                <w:numId w:val="7"/>
              </w:numPr>
              <w:spacing w:after="0" w:line="276" w:lineRule="auto"/>
              <w:ind w:left="120" w:hanging="142"/>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All needed permissions for access to data </w:t>
            </w:r>
            <w:del w:author="Marek Jonas" w:date="2025-10-27T15:26:00Z" w:id="637">
              <w:r w:rsidRPr="00007288">
                <w:rPr>
                  <w:rFonts w:ascii="Times New Roman" w:hAnsi="Times New Roman" w:eastAsia="Calibri" w:cs="Times New Roman"/>
                  <w:sz w:val="16"/>
                  <w:szCs w:val="16"/>
                  <w:lang w:val="en-GB" w:eastAsia="zh-CN"/>
                </w:rPr>
                <w:delText xml:space="preserve">is </w:delText>
              </w:r>
            </w:del>
            <w:ins w:author="Marek Jonas" w:date="2025-10-27T15:26:00Z" w:id="638">
              <w:r w:rsidR="00936BF4">
                <w:rPr>
                  <w:rFonts w:ascii="Times New Roman" w:hAnsi="Times New Roman" w:eastAsia="Calibri" w:cs="Times New Roman"/>
                  <w:sz w:val="16"/>
                  <w:szCs w:val="16"/>
                  <w:lang w:val="en-GB" w:eastAsia="zh-CN"/>
                </w:rPr>
                <w:t>are</w:t>
              </w:r>
              <w:r w:rsidRPr="00007288" w:rsidR="00936BF4">
                <w:rPr>
                  <w:rFonts w:ascii="Times New Roman" w:hAnsi="Times New Roman" w:eastAsia="Calibri" w:cs="Times New Roman"/>
                  <w:sz w:val="16"/>
                  <w:szCs w:val="16"/>
                  <w:lang w:val="en-GB" w:eastAsia="zh-CN"/>
                </w:rPr>
                <w:t xml:space="preserve"> </w:t>
              </w:r>
            </w:ins>
            <w:r w:rsidRPr="00007288">
              <w:rPr>
                <w:rFonts w:ascii="Times New Roman" w:hAnsi="Times New Roman" w:eastAsia="Calibri" w:cs="Times New Roman"/>
                <w:sz w:val="16"/>
                <w:szCs w:val="16"/>
                <w:lang w:val="en-GB" w:eastAsia="zh-CN"/>
              </w:rPr>
              <w:t>given beforehand by the relevant data owners.</w:t>
            </w:r>
          </w:p>
        </w:tc>
      </w:tr>
      <w:tr w:rsidRPr="00625E07" w:rsidR="007F2E29" w:rsidTr="68F2BCC5" w14:paraId="41E2F921" w14:textId="77777777">
        <w:trPr>
          <w:trHeight w:val="300"/>
          <w:trPrChange w:author="Fernando Dominguez" w:date="2025-11-03T09:17:00Z" w:id="639">
            <w:trPr>
              <w:gridBefore w:val="1"/>
              <w:gridAfter w:val="0"/>
              <w:trHeight w:val="300"/>
            </w:trPr>
          </w:trPrChange>
        </w:trPr>
        <w:tc>
          <w:tcPr>
            <w:tcW w:w="608" w:type="dxa"/>
            <w:tcPrChange w:author="Fernando Dominguez" w:date="2025-11-03T09:17:00Z" w:id="640">
              <w:tcPr>
                <w:tcW w:w="608" w:type="dxa"/>
                <w:gridSpan w:val="2"/>
              </w:tcPr>
            </w:tcPrChange>
          </w:tcPr>
          <w:p w:rsidRPr="00117039" w:rsidR="007F2E29" w:rsidRDefault="007F2E29" w14:paraId="2A7A0B1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p>
        </w:tc>
        <w:tc>
          <w:tcPr>
            <w:tcW w:w="4178" w:type="dxa"/>
            <w:tcPrChange w:author="Fernando Dominguez" w:date="2025-11-03T09:17:00Z" w:id="641">
              <w:tcPr>
                <w:tcW w:w="4178" w:type="dxa"/>
                <w:gridSpan w:val="7"/>
              </w:tcPr>
            </w:tcPrChange>
          </w:tcPr>
          <w:p w:rsidRPr="00007288" w:rsidR="007F2E29" w:rsidRDefault="007F2E29" w14:paraId="2707204F" w14:textId="711D23EB">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Update Controllable Unit </w:t>
            </w:r>
            <w:r w:rsidRPr="00117039">
              <w:rPr>
                <w:rFonts w:ascii="Times New Roman" w:hAnsi="Times New Roman" w:eastAsia="Calibri" w:cs="Times New Roman"/>
                <w:sz w:val="16"/>
                <w:szCs w:val="16"/>
                <w:lang w:val="en-GB" w:eastAsia="zh-CN"/>
              </w:rPr>
              <w:t>information</w:t>
            </w:r>
          </w:p>
          <w:p w:rsidRPr="00007288" w:rsidR="007F2E29" w:rsidRDefault="007F2E29" w14:paraId="576F32B7" w14:textId="77777777">
            <w:pPr>
              <w:widowControl w:val="0"/>
              <w:spacing w:after="0" w:line="276" w:lineRule="auto"/>
              <w:jc w:val="both"/>
              <w:rPr>
                <w:rFonts w:ascii="Times New Roman" w:hAnsi="Times New Roman" w:eastAsia="Calibri" w:cs="Times New Roman"/>
                <w:sz w:val="16"/>
                <w:szCs w:val="16"/>
                <w:lang w:val="en-GB" w:eastAsia="zh-CN"/>
              </w:rPr>
            </w:pPr>
          </w:p>
          <w:p w:rsidRPr="00117039" w:rsidR="007F2E29" w:rsidRDefault="007F2E29" w14:paraId="5FF98346" w14:textId="3350115F">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Describes information exchanges for the update of CU master data by the </w:t>
            </w:r>
            <w:del w:author="Marek Jonas" w:date="2025-10-27T15:48:00Z" w:id="642">
              <w:r w:rsidRPr="00007288">
                <w:rPr>
                  <w:rFonts w:ascii="Times New Roman" w:hAnsi="Times New Roman" w:eastAsia="Calibri" w:cs="Times New Roman"/>
                  <w:i/>
                  <w:sz w:val="16"/>
                  <w:szCs w:val="16"/>
                  <w:lang w:val="en-GB" w:eastAsia="zh-CN"/>
                </w:rPr>
                <w:delText>CU registration responsible</w:delText>
              </w:r>
            </w:del>
            <w:ins w:author="Marek Jonas" w:date="2025-10-27T15:48:00Z" w:id="643">
              <w:r w:rsidR="004F4F7F">
                <w:rPr>
                  <w:rFonts w:ascii="Times New Roman" w:hAnsi="Times New Roman" w:eastAsia="Calibri" w:cs="Times New Roman"/>
                  <w:i/>
                  <w:sz w:val="16"/>
                  <w:szCs w:val="16"/>
                  <w:lang w:val="en-GB" w:eastAsia="zh-CN"/>
                </w:rPr>
                <w:t>CU registration responsible party</w:t>
              </w:r>
            </w:ins>
            <w:r w:rsidRPr="00007288">
              <w:rPr>
                <w:rFonts w:ascii="Times New Roman" w:hAnsi="Times New Roman" w:eastAsia="Calibri" w:cs="Times New Roman"/>
                <w:i/>
                <w:sz w:val="16"/>
                <w:szCs w:val="16"/>
                <w:lang w:val="en-GB" w:eastAsia="zh-CN"/>
              </w:rPr>
              <w:t xml:space="preserve"> in the CU module of the flexibility information system.</w:t>
            </w:r>
            <w:r w:rsidRPr="00007288">
              <w:rPr>
                <w:rFonts w:ascii="Times New Roman" w:hAnsi="Times New Roman" w:eastAsia="Calibri" w:cs="Times New Roman"/>
                <w:sz w:val="16"/>
                <w:szCs w:val="16"/>
                <w:lang w:val="en-GB" w:eastAsia="zh-CN"/>
              </w:rPr>
              <w:br/>
            </w:r>
            <w:r w:rsidRPr="00117039">
              <w:rPr>
                <w:rFonts w:ascii="Times New Roman" w:hAnsi="Times New Roman" w:eastAsia="Calibri" w:cs="Times New Roman"/>
                <w:i/>
                <w:sz w:val="16"/>
                <w:szCs w:val="16"/>
                <w:lang w:val="en-GB" w:eastAsia="zh-CN"/>
              </w:rPr>
              <w:t>[as of NCDR, Article 28 (b)]</w:t>
            </w:r>
          </w:p>
          <w:p w:rsidRPr="00117039" w:rsidR="007F2E29" w:rsidRDefault="007F2E29" w14:paraId="022E0ABF" w14:textId="77777777">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644">
              <w:tcPr>
                <w:tcW w:w="1985" w:type="dxa"/>
                <w:gridSpan w:val="2"/>
              </w:tcPr>
            </w:tcPrChange>
          </w:tcPr>
          <w:p w:rsidRPr="00117039" w:rsidR="007F2E29" w:rsidRDefault="007F2E29" w14:paraId="3B5EED98" w14:textId="21B72861">
            <w:pPr>
              <w:widowControl w:val="0"/>
              <w:spacing w:after="0" w:line="276" w:lineRule="auto"/>
              <w:jc w:val="both"/>
              <w:rPr>
                <w:rFonts w:ascii="Times New Roman" w:hAnsi="Times New Roman" w:eastAsia="Calibri" w:cs="Times New Roman"/>
                <w:sz w:val="16"/>
                <w:szCs w:val="16"/>
                <w:lang w:val="en-GB"/>
              </w:rPr>
            </w:pPr>
            <w:del w:author="Marek Jonas" w:date="2025-10-27T15:48:00Z" w:id="645">
              <w:r w:rsidRPr="00117039">
                <w:rPr>
                  <w:rFonts w:ascii="Times New Roman" w:hAnsi="Times New Roman" w:eastAsia="Calibri" w:cs="Times New Roman"/>
                  <w:sz w:val="16"/>
                  <w:szCs w:val="16"/>
                  <w:lang w:val="en-GB"/>
                </w:rPr>
                <w:delText>CU registration responsible</w:delText>
              </w:r>
            </w:del>
            <w:ins w:author="Marek Jonas" w:date="2025-10-27T15:48:00Z" w:id="646">
              <w:r w:rsidR="004F4F7F">
                <w:rPr>
                  <w:rFonts w:ascii="Times New Roman" w:hAnsi="Times New Roman" w:eastAsia="Calibri" w:cs="Times New Roman"/>
                  <w:sz w:val="16"/>
                  <w:szCs w:val="16"/>
                  <w:lang w:val="en-GB"/>
                </w:rPr>
                <w:t>CU registration responsible party</w:t>
              </w:r>
            </w:ins>
          </w:p>
          <w:p w:rsidRPr="00117039" w:rsidR="007F2E29" w:rsidRDefault="007F2E29" w14:paraId="43CDC081" w14:textId="77777777">
            <w:pPr>
              <w:widowControl w:val="0"/>
              <w:spacing w:after="0" w:line="276" w:lineRule="auto"/>
              <w:jc w:val="both"/>
              <w:rPr>
                <w:rFonts w:ascii="Times New Roman" w:hAnsi="Times New Roman" w:eastAsia="Calibri" w:cs="Times New Roman"/>
                <w:sz w:val="16"/>
                <w:szCs w:val="16"/>
                <w:lang w:val="en-GB" w:eastAsia="zh-CN"/>
              </w:rPr>
            </w:pPr>
          </w:p>
        </w:tc>
        <w:tc>
          <w:tcPr>
            <w:tcW w:w="3402" w:type="dxa"/>
            <w:tcPrChange w:author="Fernando Dominguez" w:date="2025-11-03T09:17:00Z" w:id="647">
              <w:tcPr>
                <w:tcW w:w="2460" w:type="dxa"/>
              </w:tcPr>
            </w:tcPrChange>
          </w:tcPr>
          <w:p w:rsidRPr="00007288" w:rsidR="007F2E29" w:rsidP="007F2E29" w:rsidRDefault="007F2E29" w14:paraId="475EEF00" w14:textId="0A94D3EE">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final customer informs the </w:t>
            </w:r>
            <w:del w:author="Marek Jonas" w:date="2025-10-27T15:48:00Z" w:id="648">
              <w:r w:rsidRPr="00007288">
                <w:rPr>
                  <w:rFonts w:ascii="Times New Roman" w:hAnsi="Times New Roman" w:eastAsia="Calibri" w:cs="Times New Roman"/>
                  <w:sz w:val="16"/>
                  <w:szCs w:val="16"/>
                  <w:lang w:val="en-GB" w:eastAsia="zh-CN"/>
                </w:rPr>
                <w:delText>CU registration responsible</w:delText>
              </w:r>
            </w:del>
            <w:ins w:author="Marek Jonas" w:date="2025-10-27T15:48:00Z" w:id="649">
              <w:r w:rsidR="004F4F7F">
                <w:rPr>
                  <w:rFonts w:ascii="Times New Roman" w:hAnsi="Times New Roman" w:eastAsia="Calibri" w:cs="Times New Roman"/>
                  <w:sz w:val="16"/>
                  <w:szCs w:val="16"/>
                  <w:lang w:val="en-GB" w:eastAsia="zh-CN"/>
                </w:rPr>
                <w:t>CU registration responsible party</w:t>
              </w:r>
            </w:ins>
            <w:r w:rsidRPr="00007288">
              <w:rPr>
                <w:rFonts w:ascii="Times New Roman" w:hAnsi="Times New Roman" w:eastAsia="Calibri" w:cs="Times New Roman"/>
                <w:sz w:val="16"/>
                <w:szCs w:val="16"/>
                <w:lang w:val="en-GB" w:eastAsia="zh-CN"/>
              </w:rPr>
              <w:t xml:space="preserve"> about his will to update a CU.</w:t>
            </w:r>
          </w:p>
          <w:p w:rsidRPr="00007288" w:rsidR="007F2E29" w:rsidP="007F2E29" w:rsidRDefault="007F2E29" w14:paraId="2003C08C" w14:textId="0A92F7E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w:t>
            </w:r>
            <w:del w:author="Marek Jonas" w:date="2025-10-27T15:48:00Z" w:id="650">
              <w:r w:rsidRPr="00007288">
                <w:rPr>
                  <w:rFonts w:ascii="Times New Roman" w:hAnsi="Times New Roman" w:eastAsia="Calibri" w:cs="Times New Roman"/>
                  <w:sz w:val="16"/>
                  <w:szCs w:val="16"/>
                  <w:lang w:val="en-GB" w:eastAsia="zh-CN"/>
                </w:rPr>
                <w:delText>CU registration responsible</w:delText>
              </w:r>
            </w:del>
            <w:ins w:author="Marek Jonas" w:date="2025-10-27T15:48:00Z" w:id="651">
              <w:r w:rsidR="004F4F7F">
                <w:rPr>
                  <w:rFonts w:ascii="Times New Roman" w:hAnsi="Times New Roman" w:eastAsia="Calibri" w:cs="Times New Roman"/>
                  <w:sz w:val="16"/>
                  <w:szCs w:val="16"/>
                  <w:lang w:val="en-GB" w:eastAsia="zh-CN"/>
                </w:rPr>
                <w:t>CU registration responsible party</w:t>
              </w:r>
            </w:ins>
            <w:r w:rsidRPr="00007288">
              <w:rPr>
                <w:rFonts w:ascii="Times New Roman" w:hAnsi="Times New Roman" w:eastAsia="Calibri" w:cs="Times New Roman"/>
                <w:sz w:val="16"/>
                <w:szCs w:val="16"/>
                <w:lang w:val="en-GB" w:eastAsia="zh-CN"/>
              </w:rPr>
              <w:t xml:space="preserve"> obtains the necessary master data to trigger the </w:t>
            </w:r>
            <w:commentRangeStart w:id="652"/>
            <w:r w:rsidRPr="00007288">
              <w:rPr>
                <w:rFonts w:ascii="Times New Roman" w:hAnsi="Times New Roman" w:eastAsia="Calibri" w:cs="Times New Roman"/>
                <w:sz w:val="16"/>
                <w:szCs w:val="16"/>
                <w:lang w:val="en-GB" w:eastAsia="zh-CN"/>
              </w:rPr>
              <w:t>update of the CU</w:t>
            </w:r>
            <w:commentRangeEnd w:id="652"/>
            <w:r w:rsidRPr="00007288" w:rsidR="00244B19">
              <w:rPr>
                <w:rStyle w:val="CommentReference"/>
                <w:rFonts w:ascii="Times New Roman" w:hAnsi="Times New Roman" w:eastAsia="Calibri" w:cs="Times New Roman"/>
                <w:lang w:val="en-GB" w:eastAsia="zh-CN"/>
              </w:rPr>
              <w:commentReference w:id="652"/>
            </w:r>
            <w:r w:rsidRPr="00007288">
              <w:rPr>
                <w:rFonts w:ascii="Times New Roman" w:hAnsi="Times New Roman" w:eastAsia="Calibri" w:cs="Times New Roman"/>
                <w:sz w:val="16"/>
                <w:szCs w:val="16"/>
                <w:lang w:val="en-GB" w:eastAsia="zh-CN"/>
              </w:rPr>
              <w:t>.</w:t>
            </w:r>
          </w:p>
          <w:p w:rsidRPr="00007288" w:rsidR="007F2E29" w:rsidP="007F2E29" w:rsidRDefault="007F2E29" w14:paraId="4AFE83C4"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resource to be updated must exist in the CU module.</w:t>
            </w:r>
          </w:p>
          <w:p w:rsidRPr="00007288" w:rsidR="007F2E29" w:rsidP="007F2E29" w:rsidRDefault="007F2E29" w14:paraId="2111C5EE" w14:textId="433D135D">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del w:author="Marek Jonas" w:date="2025-10-27T15:48:00Z" w:id="653">
              <w:r w:rsidRPr="00007288">
                <w:rPr>
                  <w:rFonts w:ascii="Times New Roman" w:hAnsi="Times New Roman" w:eastAsia="Calibri" w:cs="Times New Roman"/>
                  <w:sz w:val="16"/>
                  <w:szCs w:val="16"/>
                  <w:lang w:val="en-GB" w:eastAsia="zh-CN"/>
                </w:rPr>
                <w:delText>CU registration responsible</w:delText>
              </w:r>
            </w:del>
            <w:ins w:author="Marek Jonas" w:date="2025-10-27T15:48:00Z" w:id="654">
              <w:r w:rsidR="004F4F7F">
                <w:rPr>
                  <w:rFonts w:ascii="Times New Roman" w:hAnsi="Times New Roman" w:eastAsia="Calibri" w:cs="Times New Roman"/>
                  <w:sz w:val="16"/>
                  <w:szCs w:val="16"/>
                  <w:lang w:val="en-GB" w:eastAsia="zh-CN"/>
                </w:rPr>
                <w:t>CU registration responsible party</w:t>
              </w:r>
            </w:ins>
            <w:r w:rsidRPr="00007288">
              <w:rPr>
                <w:rFonts w:ascii="Times New Roman" w:hAnsi="Times New Roman" w:eastAsia="Calibri" w:cs="Times New Roman"/>
                <w:sz w:val="16"/>
                <w:szCs w:val="16"/>
                <w:lang w:val="en-GB" w:eastAsia="zh-CN"/>
              </w:rPr>
              <w:t xml:space="preserve"> has a valid permission from the final customer to update CU master data.</w:t>
            </w:r>
          </w:p>
        </w:tc>
      </w:tr>
      <w:tr w:rsidRPr="00625E07" w:rsidR="007F2E29" w:rsidTr="68F2BCC5" w14:paraId="6AB5862F" w14:textId="77777777">
        <w:trPr>
          <w:trHeight w:val="300"/>
          <w:trPrChange w:author="Fernando Dominguez" w:date="2025-11-03T09:17:00Z" w:id="655">
            <w:trPr>
              <w:gridBefore w:val="1"/>
              <w:gridAfter w:val="0"/>
              <w:trHeight w:val="300"/>
            </w:trPr>
          </w:trPrChange>
        </w:trPr>
        <w:tc>
          <w:tcPr>
            <w:tcW w:w="608" w:type="dxa"/>
            <w:tcPrChange w:author="Fernando Dominguez" w:date="2025-11-03T09:17:00Z" w:id="656">
              <w:tcPr>
                <w:tcW w:w="608" w:type="dxa"/>
                <w:gridSpan w:val="2"/>
              </w:tcPr>
            </w:tcPrChange>
          </w:tcPr>
          <w:p w:rsidRPr="00117039" w:rsidR="007F2E29" w:rsidRDefault="007F2E29" w14:paraId="3B7C2D4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4</w:t>
            </w:r>
          </w:p>
        </w:tc>
        <w:tc>
          <w:tcPr>
            <w:tcW w:w="4178" w:type="dxa"/>
            <w:tcPrChange w:author="Fernando Dominguez" w:date="2025-11-03T09:17:00Z" w:id="657">
              <w:tcPr>
                <w:tcW w:w="4178" w:type="dxa"/>
                <w:gridSpan w:val="7"/>
              </w:tcPr>
            </w:tcPrChange>
          </w:tcPr>
          <w:p w:rsidRPr="00007288" w:rsidR="007F2E29" w:rsidRDefault="007F2E29" w14:paraId="25E19872"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De-registration Controllable Unit</w:t>
            </w:r>
          </w:p>
          <w:p w:rsidRPr="00007288" w:rsidR="007F2E29" w:rsidRDefault="007F2E29" w14:paraId="5AA201DD" w14:textId="77777777">
            <w:pPr>
              <w:widowControl w:val="0"/>
              <w:spacing w:after="0" w:line="276" w:lineRule="auto"/>
              <w:jc w:val="both"/>
              <w:rPr>
                <w:rFonts w:ascii="Times New Roman" w:hAnsi="Times New Roman" w:eastAsia="Calibri" w:cs="Times New Roman"/>
                <w:sz w:val="16"/>
                <w:szCs w:val="16"/>
                <w:lang w:val="en-GB" w:eastAsia="zh-CN"/>
              </w:rPr>
            </w:pPr>
          </w:p>
          <w:p w:rsidRPr="00117039" w:rsidR="007F2E29" w:rsidRDefault="007F2E29" w14:paraId="142E5AD2" w14:textId="191CA45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Describes information exchanges for the de-registration of a CU by the </w:t>
            </w:r>
            <w:del w:author="Marek Jonas" w:date="2025-10-27T15:48:00Z" w:id="658">
              <w:r w:rsidRPr="00007288">
                <w:rPr>
                  <w:rFonts w:ascii="Times New Roman" w:hAnsi="Times New Roman" w:eastAsia="Calibri" w:cs="Times New Roman"/>
                  <w:i/>
                  <w:sz w:val="16"/>
                  <w:szCs w:val="16"/>
                  <w:lang w:val="en-GB" w:eastAsia="zh-CN"/>
                </w:rPr>
                <w:delText>CU registration responsible</w:delText>
              </w:r>
            </w:del>
            <w:ins w:author="Marek Jonas" w:date="2025-10-27T15:48:00Z" w:id="659">
              <w:r w:rsidR="004F4F7F">
                <w:rPr>
                  <w:rFonts w:ascii="Times New Roman" w:hAnsi="Times New Roman" w:eastAsia="Calibri" w:cs="Times New Roman"/>
                  <w:i/>
                  <w:sz w:val="16"/>
                  <w:szCs w:val="16"/>
                  <w:lang w:val="en-GB" w:eastAsia="zh-CN"/>
                </w:rPr>
                <w:t>CU registration responsible party</w:t>
              </w:r>
            </w:ins>
            <w:r w:rsidRPr="00007288">
              <w:rPr>
                <w:rFonts w:ascii="Times New Roman" w:hAnsi="Times New Roman" w:eastAsia="Calibri" w:cs="Times New Roman"/>
                <w:i/>
                <w:sz w:val="16"/>
                <w:szCs w:val="16"/>
                <w:lang w:val="en-GB" w:eastAsia="zh-CN"/>
              </w:rPr>
              <w:t xml:space="preserve"> from the CU module of the flexibility information system.</w:t>
            </w:r>
            <w:r w:rsidRPr="00007288">
              <w:rPr>
                <w:rFonts w:ascii="Times New Roman" w:hAnsi="Times New Roman" w:eastAsia="Calibri" w:cs="Times New Roman"/>
                <w:sz w:val="16"/>
                <w:szCs w:val="16"/>
                <w:lang w:val="en-GB" w:eastAsia="zh-CN"/>
              </w:rPr>
              <w:br/>
            </w:r>
            <w:r w:rsidRPr="00117039">
              <w:rPr>
                <w:rFonts w:ascii="Times New Roman" w:hAnsi="Times New Roman" w:eastAsia="Calibri" w:cs="Times New Roman"/>
                <w:i/>
                <w:sz w:val="16"/>
                <w:szCs w:val="16"/>
                <w:lang w:val="en-GB" w:eastAsia="zh-CN"/>
              </w:rPr>
              <w:t>[as of NCDR, Article 28 (d)]</w:t>
            </w:r>
          </w:p>
          <w:p w:rsidRPr="00117039" w:rsidR="007F2E29" w:rsidRDefault="007F2E29" w14:paraId="515EF478" w14:textId="77777777">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660">
              <w:tcPr>
                <w:tcW w:w="1985" w:type="dxa"/>
                <w:gridSpan w:val="2"/>
              </w:tcPr>
            </w:tcPrChange>
          </w:tcPr>
          <w:p w:rsidRPr="00117039" w:rsidR="007F2E29" w:rsidRDefault="007F2E29" w14:paraId="42D572B0" w14:textId="7AD95101">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 </w:t>
            </w:r>
            <w:del w:author="Marek Jonas" w:date="2025-10-27T15:48:00Z" w:id="661">
              <w:r w:rsidRPr="00117039">
                <w:rPr>
                  <w:rFonts w:ascii="Times New Roman" w:hAnsi="Times New Roman" w:eastAsia="Calibri" w:cs="Times New Roman"/>
                  <w:sz w:val="16"/>
                  <w:szCs w:val="16"/>
                  <w:lang w:val="en-GB"/>
                </w:rPr>
                <w:delText>CU registration responsible</w:delText>
              </w:r>
            </w:del>
            <w:ins w:author="Marek Jonas" w:date="2025-10-27T15:48:00Z" w:id="662">
              <w:r w:rsidR="004F4F7F">
                <w:rPr>
                  <w:rFonts w:ascii="Times New Roman" w:hAnsi="Times New Roman" w:eastAsia="Calibri" w:cs="Times New Roman"/>
                  <w:sz w:val="16"/>
                  <w:szCs w:val="16"/>
                  <w:lang w:val="en-GB"/>
                </w:rPr>
                <w:t>CU registration responsible party</w:t>
              </w:r>
            </w:ins>
          </w:p>
          <w:p w:rsidRPr="00117039" w:rsidR="007F2E29" w:rsidRDefault="007F2E29" w14:paraId="119DB4A3" w14:textId="77777777">
            <w:pPr>
              <w:widowControl w:val="0"/>
              <w:spacing w:after="0" w:line="276" w:lineRule="auto"/>
              <w:jc w:val="both"/>
              <w:rPr>
                <w:rFonts w:ascii="Times New Roman" w:hAnsi="Times New Roman" w:eastAsia="Calibri" w:cs="Times New Roman"/>
                <w:sz w:val="16"/>
                <w:szCs w:val="16"/>
                <w:lang w:val="en-GB" w:eastAsia="zh-CN"/>
              </w:rPr>
            </w:pPr>
          </w:p>
        </w:tc>
        <w:tc>
          <w:tcPr>
            <w:tcW w:w="3402" w:type="dxa"/>
            <w:tcPrChange w:author="Fernando Dominguez" w:date="2025-11-03T09:17:00Z" w:id="663">
              <w:tcPr>
                <w:tcW w:w="2460" w:type="dxa"/>
              </w:tcPr>
            </w:tcPrChange>
          </w:tcPr>
          <w:p w:rsidRPr="00007288" w:rsidR="007F2E29" w:rsidP="007F2E29" w:rsidRDefault="007F2E29" w14:paraId="6A279DDD"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CU to be de-registered must exist in the CU module. </w:t>
            </w:r>
          </w:p>
          <w:p w:rsidRPr="00007288" w:rsidR="007F2E29" w:rsidP="007F2E29" w:rsidRDefault="007F2E29" w14:paraId="0CE02086" w14:textId="7E05846D">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final customer informs the </w:t>
            </w:r>
            <w:del w:author="Marek Jonas" w:date="2025-10-27T15:48:00Z" w:id="664">
              <w:r w:rsidRPr="00007288">
                <w:rPr>
                  <w:rFonts w:ascii="Times New Roman" w:hAnsi="Times New Roman" w:eastAsia="Calibri" w:cs="Times New Roman"/>
                  <w:sz w:val="16"/>
                  <w:szCs w:val="16"/>
                  <w:lang w:val="en-GB" w:eastAsia="zh-CN"/>
                </w:rPr>
                <w:delText>CU registration responsible</w:delText>
              </w:r>
            </w:del>
            <w:ins w:author="Marek Jonas" w:date="2025-10-27T15:48:00Z" w:id="665">
              <w:r w:rsidR="004F4F7F">
                <w:rPr>
                  <w:rFonts w:ascii="Times New Roman" w:hAnsi="Times New Roman" w:eastAsia="Calibri" w:cs="Times New Roman"/>
                  <w:sz w:val="16"/>
                  <w:szCs w:val="16"/>
                  <w:lang w:val="en-GB" w:eastAsia="zh-CN"/>
                </w:rPr>
                <w:t>CU registration responsible party</w:t>
              </w:r>
            </w:ins>
            <w:r w:rsidRPr="00007288">
              <w:rPr>
                <w:rFonts w:ascii="Times New Roman" w:hAnsi="Times New Roman" w:eastAsia="Calibri" w:cs="Times New Roman"/>
                <w:sz w:val="16"/>
                <w:szCs w:val="16"/>
                <w:lang w:val="en-GB" w:eastAsia="zh-CN"/>
              </w:rPr>
              <w:t xml:space="preserve"> about his will to de-register a CU.</w:t>
            </w:r>
          </w:p>
          <w:p w:rsidRPr="00007288" w:rsidR="007F2E29" w:rsidP="007F2E29" w:rsidRDefault="007F2E29" w14:paraId="0D4C641D" w14:textId="34B64D8C">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w:t>
            </w:r>
            <w:del w:author="Marek Jonas" w:date="2025-10-27T15:48:00Z" w:id="666">
              <w:r w:rsidRPr="00007288">
                <w:rPr>
                  <w:rFonts w:ascii="Times New Roman" w:hAnsi="Times New Roman" w:eastAsia="Calibri" w:cs="Times New Roman"/>
                  <w:sz w:val="16"/>
                  <w:szCs w:val="16"/>
                  <w:lang w:val="en-GB" w:eastAsia="zh-CN"/>
                </w:rPr>
                <w:delText>CU registration responsible</w:delText>
              </w:r>
            </w:del>
            <w:ins w:author="Marek Jonas" w:date="2025-10-27T15:48:00Z" w:id="667">
              <w:r w:rsidR="004F4F7F">
                <w:rPr>
                  <w:rFonts w:ascii="Times New Roman" w:hAnsi="Times New Roman" w:eastAsia="Calibri" w:cs="Times New Roman"/>
                  <w:sz w:val="16"/>
                  <w:szCs w:val="16"/>
                  <w:lang w:val="en-GB" w:eastAsia="zh-CN"/>
                </w:rPr>
                <w:t>CU registration responsible party</w:t>
              </w:r>
            </w:ins>
            <w:r w:rsidRPr="00007288">
              <w:rPr>
                <w:rFonts w:ascii="Times New Roman" w:hAnsi="Times New Roman" w:eastAsia="Calibri" w:cs="Times New Roman"/>
                <w:sz w:val="16"/>
                <w:szCs w:val="16"/>
                <w:lang w:val="en-GB" w:eastAsia="zh-CN"/>
              </w:rPr>
              <w:t xml:space="preserve"> obtains the necessary data to trigger the de-registration of the CU.</w:t>
            </w:r>
          </w:p>
          <w:p w:rsidRPr="00007288" w:rsidR="007F2E29" w:rsidP="007F2E29" w:rsidRDefault="007F2E29" w14:paraId="46A95F30" w14:textId="50C9C8C1">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del w:author="Marek Jonas" w:date="2025-10-27T15:48:00Z" w:id="668">
              <w:r w:rsidRPr="00007288">
                <w:rPr>
                  <w:rFonts w:ascii="Times New Roman" w:hAnsi="Times New Roman" w:eastAsia="Calibri" w:cs="Times New Roman"/>
                  <w:sz w:val="16"/>
                  <w:szCs w:val="16"/>
                  <w:lang w:val="en-GB" w:eastAsia="zh-CN"/>
                </w:rPr>
                <w:delText>CU registration responsible</w:delText>
              </w:r>
            </w:del>
            <w:ins w:author="Marek Jonas" w:date="2025-10-27T15:48:00Z" w:id="669">
              <w:r w:rsidR="004F4F7F">
                <w:rPr>
                  <w:rFonts w:ascii="Times New Roman" w:hAnsi="Times New Roman" w:eastAsia="Calibri" w:cs="Times New Roman"/>
                  <w:sz w:val="16"/>
                  <w:szCs w:val="16"/>
                  <w:lang w:val="en-GB" w:eastAsia="zh-CN"/>
                </w:rPr>
                <w:t>CU registration responsible party</w:t>
              </w:r>
            </w:ins>
            <w:r w:rsidRPr="00007288">
              <w:rPr>
                <w:rFonts w:ascii="Times New Roman" w:hAnsi="Times New Roman" w:eastAsia="Calibri" w:cs="Times New Roman"/>
                <w:sz w:val="16"/>
                <w:szCs w:val="16"/>
                <w:lang w:val="en-GB" w:eastAsia="zh-CN"/>
              </w:rPr>
              <w:t xml:space="preserve"> has a valid permission from the final customer to de-register a CU.</w:t>
            </w:r>
          </w:p>
        </w:tc>
      </w:tr>
      <w:tr w:rsidRPr="00625E07" w:rsidR="007F2E29" w:rsidTr="68F2BCC5" w14:paraId="115CAA81" w14:textId="77777777">
        <w:trPr>
          <w:trHeight w:val="300"/>
          <w:trPrChange w:author="Fernando Dominguez" w:date="2025-11-03T09:17:00Z" w:id="670">
            <w:trPr>
              <w:gridBefore w:val="1"/>
              <w:gridAfter w:val="0"/>
              <w:trHeight w:val="300"/>
            </w:trPr>
          </w:trPrChange>
        </w:trPr>
        <w:tc>
          <w:tcPr>
            <w:tcW w:w="608" w:type="dxa"/>
            <w:tcPrChange w:author="Fernando Dominguez" w:date="2025-11-03T09:17:00Z" w:id="671">
              <w:tcPr>
                <w:tcW w:w="608" w:type="dxa"/>
                <w:gridSpan w:val="2"/>
              </w:tcPr>
            </w:tcPrChange>
          </w:tcPr>
          <w:p w:rsidRPr="00117039" w:rsidR="007F2E29" w:rsidRDefault="007F2E29" w14:paraId="50E9996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5</w:t>
            </w:r>
          </w:p>
        </w:tc>
        <w:tc>
          <w:tcPr>
            <w:tcW w:w="4178" w:type="dxa"/>
            <w:tcPrChange w:author="Fernando Dominguez" w:date="2025-11-03T09:17:00Z" w:id="672">
              <w:tcPr>
                <w:tcW w:w="4178" w:type="dxa"/>
                <w:gridSpan w:val="7"/>
              </w:tcPr>
            </w:tcPrChange>
          </w:tcPr>
          <w:p w:rsidRPr="00007288" w:rsidR="007F2E29" w:rsidRDefault="007F2E29" w14:paraId="2CB0016E"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Suspension of Controllable Unit by an entitled party</w:t>
            </w:r>
          </w:p>
          <w:p w:rsidRPr="00007288" w:rsidR="007F2E29" w:rsidRDefault="007F2E29" w14:paraId="7733A516" w14:textId="77777777">
            <w:pPr>
              <w:widowControl w:val="0"/>
              <w:spacing w:after="0" w:line="276" w:lineRule="auto"/>
              <w:jc w:val="both"/>
              <w:rPr>
                <w:rFonts w:ascii="Times New Roman" w:hAnsi="Times New Roman" w:eastAsia="Calibri" w:cs="Times New Roman"/>
                <w:sz w:val="16"/>
                <w:szCs w:val="16"/>
                <w:lang w:val="en-GB" w:eastAsia="zh-CN"/>
              </w:rPr>
            </w:pPr>
          </w:p>
          <w:p w:rsidRPr="00117039" w:rsidR="007F2E29" w:rsidRDefault="007F2E29" w14:paraId="13512BD0" w14:textId="0A20F14B">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Describes information exchanges for the suspension of a CU by an entitled party according to national </w:t>
            </w:r>
            <w:r w:rsidR="005B604D">
              <w:rPr>
                <w:rFonts w:ascii="Times New Roman" w:hAnsi="Times New Roman" w:eastAsia="Calibri" w:cs="Times New Roman"/>
                <w:i/>
                <w:sz w:val="16"/>
                <w:szCs w:val="16"/>
                <w:lang w:val="en-GB" w:eastAsia="zh-CN"/>
              </w:rPr>
              <w:t>TERMS AND CONDITIONS</w:t>
            </w:r>
            <w:r w:rsidRPr="00007288">
              <w:rPr>
                <w:rFonts w:ascii="Times New Roman" w:hAnsi="Times New Roman" w:eastAsia="Calibri" w:cs="Times New Roman"/>
                <w:i/>
                <w:sz w:val="16"/>
                <w:szCs w:val="16"/>
                <w:lang w:val="en-GB" w:eastAsia="zh-CN"/>
              </w:rPr>
              <w:t xml:space="preserve"> in the CU module of the flexibility information system.</w:t>
            </w:r>
            <w:r w:rsidRPr="00007288">
              <w:rPr>
                <w:rFonts w:ascii="Times New Roman" w:hAnsi="Times New Roman" w:eastAsia="Calibri" w:cs="Times New Roman"/>
                <w:sz w:val="16"/>
                <w:szCs w:val="16"/>
                <w:lang w:val="en-GB" w:eastAsia="zh-CN"/>
              </w:rPr>
              <w:br/>
            </w:r>
            <w:r w:rsidRPr="00117039">
              <w:rPr>
                <w:rFonts w:ascii="Times New Roman" w:hAnsi="Times New Roman" w:eastAsia="Calibri" w:cs="Times New Roman"/>
                <w:i/>
                <w:sz w:val="16"/>
                <w:szCs w:val="16"/>
                <w:lang w:val="en-GB" w:eastAsia="zh-CN"/>
              </w:rPr>
              <w:t>[as of NCDR, Article 28 (c)]</w:t>
            </w:r>
          </w:p>
          <w:p w:rsidRPr="00117039" w:rsidR="007F2E29" w:rsidRDefault="007F2E29" w14:paraId="2C0A96EA" w14:textId="77777777">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673">
              <w:tcPr>
                <w:tcW w:w="1985" w:type="dxa"/>
                <w:gridSpan w:val="2"/>
              </w:tcPr>
            </w:tcPrChange>
          </w:tcPr>
          <w:p w:rsidRPr="00007288" w:rsidR="007F2E29" w:rsidRDefault="007F2E29" w14:paraId="2D4C6C5F" w14:textId="2CD57F86">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rPr>
              <w:t xml:space="preserve">Party entitled to suspend a CU according to national </w:t>
            </w:r>
            <w:r w:rsidR="005B604D">
              <w:rPr>
                <w:rFonts w:ascii="Times New Roman" w:hAnsi="Times New Roman" w:eastAsia="Calibri" w:cs="Times New Roman"/>
                <w:sz w:val="16"/>
                <w:szCs w:val="16"/>
                <w:lang w:val="en-GB"/>
              </w:rPr>
              <w:t>terms and conditions</w:t>
            </w:r>
          </w:p>
        </w:tc>
        <w:tc>
          <w:tcPr>
            <w:tcW w:w="3402" w:type="dxa"/>
            <w:tcPrChange w:author="Fernando Dominguez" w:date="2025-11-03T09:17:00Z" w:id="674">
              <w:tcPr>
                <w:tcW w:w="2460" w:type="dxa"/>
              </w:tcPr>
            </w:tcPrChange>
          </w:tcPr>
          <w:p w:rsidRPr="00007288" w:rsidR="007F2E29" w:rsidP="007F2E29" w:rsidRDefault="007F2E29" w14:paraId="67E6386C"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Measures have been taken to avoid the need for suspension, but they were not sufficient.</w:t>
            </w:r>
          </w:p>
          <w:p w:rsidRPr="00007288" w:rsidR="007F2E29" w:rsidP="007F2E29" w:rsidRDefault="007F2E29" w14:paraId="060F851E"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entitled party receives information about a needed CU suspension.</w:t>
            </w:r>
          </w:p>
          <w:p w:rsidRPr="00007288" w:rsidR="007F2E29" w:rsidP="007F2E29" w:rsidRDefault="007F2E29" w14:paraId="1C72895F"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entitled party obtains the necessary data to trigger the suspension of the CU.</w:t>
            </w:r>
          </w:p>
          <w:p w:rsidRPr="00007288" w:rsidR="007F2E29" w:rsidP="007F2E29" w:rsidRDefault="007F2E29" w14:paraId="710CC133"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CU to be suspended must exist in the CU module.</w:t>
            </w:r>
          </w:p>
        </w:tc>
      </w:tr>
      <w:tr w:rsidRPr="00625E07" w:rsidR="007F2E29" w:rsidTr="68F2BCC5" w14:paraId="29EC3F68" w14:textId="77777777">
        <w:trPr>
          <w:trHeight w:val="300"/>
          <w:trPrChange w:author="Fernando Dominguez" w:date="2025-11-03T09:17:00Z" w:id="675">
            <w:trPr>
              <w:gridBefore w:val="1"/>
              <w:gridAfter w:val="0"/>
              <w:trHeight w:val="300"/>
            </w:trPr>
          </w:trPrChange>
        </w:trPr>
        <w:tc>
          <w:tcPr>
            <w:tcW w:w="608" w:type="dxa"/>
            <w:tcPrChange w:author="Fernando Dominguez" w:date="2025-11-03T09:17:00Z" w:id="676">
              <w:tcPr>
                <w:tcW w:w="608" w:type="dxa"/>
                <w:gridSpan w:val="2"/>
              </w:tcPr>
            </w:tcPrChange>
          </w:tcPr>
          <w:p w:rsidRPr="00117039" w:rsidR="007F2E29" w:rsidRDefault="007F2E29" w14:paraId="2B05DCC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6</w:t>
            </w:r>
          </w:p>
        </w:tc>
        <w:tc>
          <w:tcPr>
            <w:tcW w:w="4178" w:type="dxa"/>
            <w:tcPrChange w:author="Fernando Dominguez" w:date="2025-11-03T09:17:00Z" w:id="677">
              <w:tcPr>
                <w:tcW w:w="4178" w:type="dxa"/>
                <w:gridSpan w:val="7"/>
              </w:tcPr>
            </w:tcPrChange>
          </w:tcPr>
          <w:p w:rsidRPr="00007288" w:rsidR="007F2E29" w:rsidRDefault="007F2E29" w14:paraId="1AF35D77"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Re-activation of Controllable Unit</w:t>
            </w:r>
          </w:p>
          <w:p w:rsidRPr="00007288" w:rsidR="007F2E29" w:rsidRDefault="007F2E29" w14:paraId="0555674A" w14:textId="77777777">
            <w:pPr>
              <w:widowControl w:val="0"/>
              <w:spacing w:after="0" w:line="276" w:lineRule="auto"/>
              <w:jc w:val="both"/>
              <w:rPr>
                <w:rFonts w:ascii="Times New Roman" w:hAnsi="Times New Roman" w:eastAsia="Calibri" w:cs="Times New Roman"/>
                <w:sz w:val="16"/>
                <w:szCs w:val="16"/>
                <w:lang w:val="en-GB" w:eastAsia="zh-CN"/>
              </w:rPr>
            </w:pPr>
          </w:p>
          <w:p w:rsidRPr="00117039" w:rsidR="007F2E29" w:rsidRDefault="007F2E29" w14:paraId="3868392E" w14:textId="1589F0C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Describes information exchanges for the re-activation of a CU by a party </w:t>
            </w:r>
            <w:r w:rsidRPr="00007288">
              <w:rPr>
                <w:rFonts w:ascii="Times New Roman" w:hAnsi="Times New Roman" w:eastAsia="Calibri" w:cs="Times New Roman"/>
                <w:i/>
                <w:sz w:val="16"/>
                <w:szCs w:val="16"/>
                <w:lang w:val="en-GB"/>
              </w:rPr>
              <w:t>entitled to re-activate a</w:t>
            </w:r>
            <w:r w:rsidRPr="00007288">
              <w:rPr>
                <w:rFonts w:ascii="Times New Roman" w:hAnsi="Times New Roman" w:eastAsia="Calibri" w:cs="Times New Roman"/>
                <w:i/>
                <w:sz w:val="16"/>
                <w:szCs w:val="16"/>
                <w:lang w:val="en-GB" w:eastAsia="zh-CN"/>
              </w:rPr>
              <w:t xml:space="preserve"> CU </w:t>
            </w:r>
            <w:r w:rsidRPr="00007288">
              <w:rPr>
                <w:rFonts w:ascii="Times New Roman" w:hAnsi="Times New Roman" w:eastAsia="Calibri" w:cs="Times New Roman"/>
                <w:i/>
                <w:sz w:val="16"/>
                <w:szCs w:val="16"/>
                <w:lang w:val="en-GB"/>
              </w:rPr>
              <w:t xml:space="preserve">according to national </w:t>
            </w:r>
            <w:r w:rsidR="005B604D">
              <w:rPr>
                <w:rFonts w:ascii="Times New Roman" w:hAnsi="Times New Roman" w:eastAsia="Calibri" w:cs="Times New Roman"/>
                <w:i/>
                <w:sz w:val="16"/>
                <w:szCs w:val="16"/>
                <w:lang w:val="en-GB"/>
              </w:rPr>
              <w:t>terms and conditions</w:t>
            </w:r>
            <w:r w:rsidRPr="00007288">
              <w:rPr>
                <w:rFonts w:ascii="Times New Roman" w:hAnsi="Times New Roman" w:eastAsia="Calibri" w:cs="Times New Roman"/>
                <w:i/>
                <w:sz w:val="16"/>
                <w:szCs w:val="16"/>
                <w:lang w:val="en-GB" w:eastAsia="zh-CN"/>
              </w:rPr>
              <w:t xml:space="preserve"> in the CU module of the flexibility information system.</w:t>
            </w:r>
            <w:r w:rsidRPr="00007288">
              <w:rPr>
                <w:rFonts w:ascii="Times New Roman" w:hAnsi="Times New Roman" w:eastAsia="Calibri" w:cs="Times New Roman"/>
                <w:sz w:val="16"/>
                <w:szCs w:val="16"/>
                <w:lang w:val="en-GB" w:eastAsia="zh-CN"/>
              </w:rPr>
              <w:br/>
            </w:r>
            <w:r w:rsidRPr="00117039">
              <w:rPr>
                <w:rFonts w:ascii="Times New Roman" w:hAnsi="Times New Roman" w:eastAsia="Calibri" w:cs="Times New Roman"/>
                <w:i/>
                <w:sz w:val="16"/>
                <w:szCs w:val="16"/>
                <w:lang w:val="en-GB" w:eastAsia="zh-CN"/>
              </w:rPr>
              <w:t>[as of NCDR, Article 28 (i)]</w:t>
            </w:r>
          </w:p>
        </w:tc>
        <w:tc>
          <w:tcPr>
            <w:tcW w:w="1701" w:type="dxa"/>
            <w:tcPrChange w:author="Fernando Dominguez" w:date="2025-11-03T09:17:00Z" w:id="678">
              <w:tcPr>
                <w:tcW w:w="1985" w:type="dxa"/>
                <w:gridSpan w:val="2"/>
              </w:tcPr>
            </w:tcPrChange>
          </w:tcPr>
          <w:p w:rsidRPr="00007288" w:rsidR="007F2E29" w:rsidRDefault="007F2E29" w14:paraId="11667580" w14:textId="67E6C580">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rPr>
              <w:t xml:space="preserve">Party entitled to re-activate a CU according to national </w:t>
            </w:r>
            <w:r w:rsidR="005B604D">
              <w:rPr>
                <w:rFonts w:ascii="Times New Roman" w:hAnsi="Times New Roman" w:eastAsia="Calibri" w:cs="Times New Roman"/>
                <w:sz w:val="16"/>
                <w:szCs w:val="16"/>
                <w:lang w:val="en-GB"/>
              </w:rPr>
              <w:t>terms and conditions</w:t>
            </w:r>
          </w:p>
        </w:tc>
        <w:tc>
          <w:tcPr>
            <w:tcW w:w="3402" w:type="dxa"/>
            <w:tcPrChange w:author="Fernando Dominguez" w:date="2025-11-03T09:17:00Z" w:id="679">
              <w:tcPr>
                <w:tcW w:w="2460" w:type="dxa"/>
              </w:tcPr>
            </w:tcPrChange>
          </w:tcPr>
          <w:p w:rsidRPr="00007288" w:rsidR="007F2E29" w:rsidP="007F2E29" w:rsidRDefault="007F2E29" w14:paraId="22B67689"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service provider and the final customer are informed of the planned re-activation of the CU.</w:t>
            </w:r>
          </w:p>
          <w:p w:rsidRPr="00007288" w:rsidR="007F2E29" w:rsidP="007F2E29" w:rsidRDefault="007F2E29" w14:paraId="4CEE20BD"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entitled party obtains the necessary data to trigger the re-activation of the CU.</w:t>
            </w:r>
          </w:p>
          <w:p w:rsidRPr="00007288" w:rsidR="007F2E29" w:rsidP="007F2E29" w:rsidRDefault="007F2E29" w14:paraId="666ACAA0"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resource to be re-activated must exist in the CU module.</w:t>
            </w:r>
          </w:p>
        </w:tc>
      </w:tr>
      <w:tr w:rsidRPr="00625E07" w:rsidR="007F2E29" w:rsidTr="68F2BCC5" w14:paraId="3B552650" w14:textId="77777777">
        <w:trPr>
          <w:trHeight w:val="300"/>
          <w:trPrChange w:author="Fernando Dominguez" w:date="2025-11-03T09:17:00Z" w:id="680">
            <w:trPr>
              <w:gridBefore w:val="1"/>
              <w:gridAfter w:val="0"/>
              <w:trHeight w:val="300"/>
            </w:trPr>
          </w:trPrChange>
        </w:trPr>
        <w:tc>
          <w:tcPr>
            <w:tcW w:w="608" w:type="dxa"/>
            <w:tcPrChange w:author="Fernando Dominguez" w:date="2025-11-03T09:17:00Z" w:id="681">
              <w:tcPr>
                <w:tcW w:w="608" w:type="dxa"/>
                <w:gridSpan w:val="2"/>
              </w:tcPr>
            </w:tcPrChange>
          </w:tcPr>
          <w:p w:rsidRPr="00117039" w:rsidR="007F2E29" w:rsidRDefault="007F2E29" w14:paraId="6749461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7</w:t>
            </w:r>
          </w:p>
        </w:tc>
        <w:tc>
          <w:tcPr>
            <w:tcW w:w="4178" w:type="dxa"/>
            <w:tcPrChange w:author="Fernando Dominguez" w:date="2025-11-03T09:17:00Z" w:id="682">
              <w:tcPr>
                <w:tcW w:w="4178" w:type="dxa"/>
                <w:gridSpan w:val="7"/>
              </w:tcPr>
            </w:tcPrChange>
          </w:tcPr>
          <w:p w:rsidRPr="00007288" w:rsidR="007F2E29" w:rsidRDefault="007F2E29" w14:paraId="01136509"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Service Provider registration</w:t>
            </w:r>
          </w:p>
          <w:p w:rsidRPr="00007288" w:rsidR="007F2E29" w:rsidRDefault="007F2E29" w14:paraId="6017BAF9"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7F2E29" w:rsidRDefault="007F2E29" w14:paraId="096CBED9" w14:textId="7777777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Describes information exchanges for the service provider registration process in the flexibility information system.</w:t>
            </w:r>
          </w:p>
          <w:p w:rsidRPr="00007288" w:rsidR="007F2E29" w:rsidRDefault="007F2E29" w14:paraId="2BE2485A" w14:textId="7777777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[as of NCDR, Article 27 (a)]</w:t>
            </w:r>
          </w:p>
        </w:tc>
        <w:tc>
          <w:tcPr>
            <w:tcW w:w="1701" w:type="dxa"/>
            <w:tcPrChange w:author="Fernando Dominguez" w:date="2025-11-03T09:17:00Z" w:id="683">
              <w:tcPr>
                <w:tcW w:w="1985" w:type="dxa"/>
                <w:gridSpan w:val="2"/>
              </w:tcPr>
            </w:tcPrChange>
          </w:tcPr>
          <w:p w:rsidRPr="00117039" w:rsidR="007F2E29" w:rsidRDefault="007F2E29" w14:paraId="22FE5D0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3402" w:type="dxa"/>
            <w:tcPrChange w:author="Fernando Dominguez" w:date="2025-11-03T09:17:00Z" w:id="684">
              <w:tcPr>
                <w:tcW w:w="2460" w:type="dxa"/>
              </w:tcPr>
            </w:tcPrChange>
          </w:tcPr>
          <w:p w:rsidRPr="00007288" w:rsidR="007F2E29" w:rsidP="007F2E29" w:rsidRDefault="007F2E29" w14:paraId="13443941" w14:textId="09EE693C">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service provider has fulfilled all regulatory obligations to act as a service provider.</w:t>
            </w:r>
          </w:p>
        </w:tc>
      </w:tr>
      <w:tr w:rsidRPr="00625E07" w:rsidR="007F2E29" w:rsidTr="68F2BCC5" w14:paraId="6D71A9A6" w14:textId="77777777">
        <w:trPr>
          <w:trHeight w:val="300"/>
          <w:trPrChange w:author="Fernando Dominguez" w:date="2025-11-03T09:17:00Z" w:id="685">
            <w:trPr>
              <w:gridBefore w:val="1"/>
              <w:gridAfter w:val="0"/>
              <w:trHeight w:val="300"/>
            </w:trPr>
          </w:trPrChange>
        </w:trPr>
        <w:tc>
          <w:tcPr>
            <w:tcW w:w="608" w:type="dxa"/>
            <w:tcPrChange w:author="Fernando Dominguez" w:date="2025-11-03T09:17:00Z" w:id="686">
              <w:tcPr>
                <w:tcW w:w="608" w:type="dxa"/>
                <w:gridSpan w:val="2"/>
              </w:tcPr>
            </w:tcPrChange>
          </w:tcPr>
          <w:p w:rsidRPr="00117039" w:rsidR="007F2E29" w:rsidRDefault="007F2E29" w14:paraId="4CABB1A4"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8</w:t>
            </w:r>
          </w:p>
        </w:tc>
        <w:tc>
          <w:tcPr>
            <w:tcW w:w="4178" w:type="dxa"/>
            <w:tcPrChange w:author="Fernando Dominguez" w:date="2025-11-03T09:17:00Z" w:id="687">
              <w:tcPr>
                <w:tcW w:w="4178" w:type="dxa"/>
                <w:gridSpan w:val="7"/>
              </w:tcPr>
            </w:tcPrChange>
          </w:tcPr>
          <w:p w:rsidRPr="00007288" w:rsidR="007F2E29" w:rsidRDefault="007F2E29" w14:paraId="71CAAD9A"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Service Provider application for qualification</w:t>
            </w:r>
          </w:p>
          <w:p w:rsidRPr="00007288" w:rsidR="007F2E29" w:rsidRDefault="007F2E29" w14:paraId="0772E2A9"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7F2E29" w:rsidRDefault="007F2E29" w14:paraId="5D6E2EA8" w14:textId="05F7E00B">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Describes information exchanges for when the service provider requests qualification to act as a service provider in the flexibility information system. The responsible system operator verifies that relevant requirements are fulfilled and approves the qualification. </w:t>
            </w:r>
          </w:p>
        </w:tc>
        <w:tc>
          <w:tcPr>
            <w:tcW w:w="1701" w:type="dxa"/>
            <w:tcPrChange w:author="Fernando Dominguez" w:date="2025-11-03T09:17:00Z" w:id="688">
              <w:tcPr>
                <w:tcW w:w="1985" w:type="dxa"/>
                <w:gridSpan w:val="2"/>
              </w:tcPr>
            </w:tcPrChange>
          </w:tcPr>
          <w:p w:rsidRPr="00117039" w:rsidR="007F2E29" w:rsidRDefault="007F2E29" w14:paraId="6700C4E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3402" w:type="dxa"/>
            <w:tcPrChange w:author="Fernando Dominguez" w:date="2025-11-03T09:17:00Z" w:id="689">
              <w:tcPr>
                <w:tcW w:w="2460" w:type="dxa"/>
              </w:tcPr>
            </w:tcPrChange>
          </w:tcPr>
          <w:p w:rsidRPr="00007288" w:rsidR="007F2E29" w:rsidP="007F2E29" w:rsidRDefault="007F2E29" w14:paraId="238E1AD9"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service provider has completed the registration process.</w:t>
            </w:r>
          </w:p>
          <w:p w:rsidRPr="00007288" w:rsidR="007F2E29" w:rsidP="007F2E29" w:rsidRDefault="007F2E29" w14:paraId="1DA8BD44" w14:textId="5DF5065F">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service provider knows for which procuring system operator and </w:t>
            </w:r>
            <w:commentRangeStart w:id="690"/>
            <w:r w:rsidRPr="00007288">
              <w:rPr>
                <w:rFonts w:ascii="Times New Roman" w:hAnsi="Times New Roman" w:eastAsia="Calibri" w:cs="Times New Roman"/>
                <w:sz w:val="16"/>
                <w:szCs w:val="16"/>
                <w:lang w:val="en-GB" w:eastAsia="zh-CN"/>
              </w:rPr>
              <w:t>product they can request qualification (Table 1, I13</w:t>
            </w:r>
            <w:r w:rsidRPr="00007288" w:rsidR="00B66716">
              <w:rPr>
                <w:rFonts w:ascii="Times New Roman" w:hAnsi="Times New Roman" w:eastAsia="Calibri" w:cs="Times New Roman"/>
                <w:sz w:val="16"/>
                <w:szCs w:val="16"/>
                <w:lang w:val="en-GB" w:eastAsia="zh-CN"/>
              </w:rPr>
              <w:t>)</w:t>
            </w:r>
            <w:commentRangeEnd w:id="690"/>
            <w:r w:rsidRPr="00007288" w:rsidR="00B66716">
              <w:rPr>
                <w:rStyle w:val="CommentReference"/>
                <w:rFonts w:ascii="Times New Roman" w:hAnsi="Times New Roman" w:eastAsia="Calibri" w:cs="Times New Roman"/>
                <w:lang w:val="en-GB" w:eastAsia="zh-CN"/>
              </w:rPr>
              <w:commentReference w:id="690"/>
            </w:r>
            <w:r w:rsidRPr="00007288" w:rsidR="00B66716">
              <w:rPr>
                <w:rFonts w:ascii="Times New Roman" w:hAnsi="Times New Roman" w:eastAsia="Calibri" w:cs="Times New Roman"/>
                <w:sz w:val="16"/>
                <w:szCs w:val="16"/>
                <w:lang w:val="en-GB" w:eastAsia="zh-CN"/>
              </w:rPr>
              <w:t>.</w:t>
            </w:r>
          </w:p>
        </w:tc>
      </w:tr>
      <w:tr w:rsidRPr="00625E07" w:rsidR="007F2E29" w:rsidTr="68F2BCC5" w14:paraId="1F7AC6A3" w14:textId="77777777">
        <w:trPr>
          <w:trHeight w:val="300"/>
          <w:trPrChange w:author="Fernando Dominguez" w:date="2025-11-03T09:17:00Z" w:id="691">
            <w:trPr>
              <w:gridBefore w:val="1"/>
              <w:gridAfter w:val="0"/>
              <w:trHeight w:val="300"/>
            </w:trPr>
          </w:trPrChange>
        </w:trPr>
        <w:tc>
          <w:tcPr>
            <w:tcW w:w="608" w:type="dxa"/>
            <w:tcPrChange w:author="Fernando Dominguez" w:date="2025-11-03T09:17:00Z" w:id="692">
              <w:tcPr>
                <w:tcW w:w="608" w:type="dxa"/>
                <w:gridSpan w:val="2"/>
              </w:tcPr>
            </w:tcPrChange>
          </w:tcPr>
          <w:p w:rsidRPr="00117039" w:rsidR="007F2E29" w:rsidRDefault="007F2E29" w14:paraId="3C863E3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w:t>
            </w:r>
          </w:p>
        </w:tc>
        <w:tc>
          <w:tcPr>
            <w:tcW w:w="4178" w:type="dxa"/>
            <w:tcPrChange w:author="Fernando Dominguez" w:date="2025-11-03T09:17:00Z" w:id="693">
              <w:tcPr>
                <w:tcW w:w="4178" w:type="dxa"/>
                <w:gridSpan w:val="7"/>
              </w:tcPr>
            </w:tcPrChange>
          </w:tcPr>
          <w:p w:rsidRPr="00007288" w:rsidR="007F2E29" w:rsidRDefault="007F2E29" w14:paraId="050E8A99"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Service contract revocation by Final Customer</w:t>
            </w:r>
          </w:p>
          <w:p w:rsidRPr="00007288" w:rsidR="007F2E29" w:rsidRDefault="007F2E29" w14:paraId="19E7BA4B"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7F2E29" w:rsidRDefault="007F2E29" w14:paraId="69E29740" w14:textId="7777777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Describes information exchanges for when the final customer ends a contractual relationship with the service provider for a CU. </w:t>
            </w:r>
          </w:p>
          <w:p w:rsidRPr="00007288" w:rsidR="007F2E29" w:rsidRDefault="007F2E29" w14:paraId="34D16172" w14:textId="7777777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[as of NCDR, Article 28 (g)]</w:t>
            </w:r>
          </w:p>
          <w:p w:rsidRPr="00007288" w:rsidR="007F2E29" w:rsidRDefault="007F2E29" w14:paraId="5F941B2B" w14:textId="77777777">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694">
              <w:tcPr>
                <w:tcW w:w="1985" w:type="dxa"/>
                <w:gridSpan w:val="2"/>
              </w:tcPr>
            </w:tcPrChange>
          </w:tcPr>
          <w:p w:rsidRPr="00117039" w:rsidR="007F2E29" w:rsidRDefault="007F2E29" w14:paraId="4FE328C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Final customer</w:t>
            </w:r>
          </w:p>
        </w:tc>
        <w:tc>
          <w:tcPr>
            <w:tcW w:w="3402" w:type="dxa"/>
            <w:tcPrChange w:author="Fernando Dominguez" w:date="2025-11-03T09:17:00Z" w:id="695">
              <w:tcPr>
                <w:tcW w:w="2460" w:type="dxa"/>
              </w:tcPr>
            </w:tcPrChange>
          </w:tcPr>
          <w:p w:rsidRPr="00007288" w:rsidR="007F2E29" w:rsidP="007F2E29" w:rsidRDefault="007F2E29" w14:paraId="589FF9D6"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 valid service contract exists between the final customer and the service provider.</w:t>
            </w:r>
          </w:p>
          <w:p w:rsidRPr="00007288" w:rsidR="007F2E29" w:rsidP="007F2E29" w:rsidRDefault="007F2E29" w14:paraId="0C4072A4"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final customer has decided to revoke the contract and they have a valid reason to do so; or the final customer has lost entitlement to the CU, which leads to implicit contract revocation. </w:t>
            </w:r>
          </w:p>
        </w:tc>
      </w:tr>
      <w:tr w:rsidRPr="00625E07" w:rsidR="007F2E29" w:rsidTr="68F2BCC5" w14:paraId="7B66BC8D" w14:textId="77777777">
        <w:trPr>
          <w:trHeight w:val="300"/>
          <w:trPrChange w:author="Fernando Dominguez" w:date="2025-11-03T09:17:00Z" w:id="696">
            <w:trPr>
              <w:gridBefore w:val="1"/>
              <w:gridAfter w:val="0"/>
              <w:trHeight w:val="300"/>
            </w:trPr>
          </w:trPrChange>
        </w:trPr>
        <w:tc>
          <w:tcPr>
            <w:tcW w:w="608" w:type="dxa"/>
            <w:tcPrChange w:author="Fernando Dominguez" w:date="2025-11-03T09:17:00Z" w:id="697">
              <w:tcPr>
                <w:tcW w:w="608" w:type="dxa"/>
                <w:gridSpan w:val="2"/>
              </w:tcPr>
            </w:tcPrChange>
          </w:tcPr>
          <w:p w:rsidRPr="00117039" w:rsidR="007F2E29" w:rsidRDefault="007F2E29" w14:paraId="4423128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10</w:t>
            </w:r>
          </w:p>
        </w:tc>
        <w:tc>
          <w:tcPr>
            <w:tcW w:w="4178" w:type="dxa"/>
            <w:tcPrChange w:author="Fernando Dominguez" w:date="2025-11-03T09:17:00Z" w:id="698">
              <w:tcPr>
                <w:tcW w:w="4178" w:type="dxa"/>
                <w:gridSpan w:val="7"/>
              </w:tcPr>
            </w:tcPrChange>
          </w:tcPr>
          <w:p w:rsidRPr="00007288" w:rsidR="007F2E29" w:rsidRDefault="007F2E29" w14:paraId="108A0761"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Service contract termination by Service Provider</w:t>
            </w:r>
          </w:p>
          <w:p w:rsidRPr="00007288" w:rsidR="007F2E29" w:rsidRDefault="007F2E29" w14:paraId="1A49DB46"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7F2E29" w:rsidRDefault="007F2E29" w14:paraId="1E6DC767" w14:textId="7777777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Describes information exchanges for when the service provider ends the contractual relationship with the final customer for a CU.</w:t>
            </w:r>
          </w:p>
          <w:p w:rsidRPr="00007288" w:rsidR="007F2E29" w:rsidRDefault="007F2E29" w14:paraId="74876C05" w14:textId="7777777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[as of NCDR, Article 28 (h)]</w:t>
            </w:r>
          </w:p>
          <w:p w:rsidRPr="00007288" w:rsidR="007F2E29" w:rsidRDefault="007F2E29" w14:paraId="0A47DF1A" w14:textId="77777777">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699">
              <w:tcPr>
                <w:tcW w:w="1985" w:type="dxa"/>
                <w:gridSpan w:val="2"/>
              </w:tcPr>
            </w:tcPrChange>
          </w:tcPr>
          <w:p w:rsidRPr="00117039" w:rsidR="007F2E29" w:rsidRDefault="007F2E29" w14:paraId="02468F7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3402" w:type="dxa"/>
            <w:tcPrChange w:author="Fernando Dominguez" w:date="2025-11-03T09:17:00Z" w:id="700">
              <w:tcPr>
                <w:tcW w:w="2460" w:type="dxa"/>
              </w:tcPr>
            </w:tcPrChange>
          </w:tcPr>
          <w:p w:rsidRPr="00007288" w:rsidR="007F2E29" w:rsidP="007F2E29" w:rsidRDefault="007F2E29" w14:paraId="67FB53DF" w14:textId="77777777">
            <w:pPr>
              <w:pStyle w:val="ListParagraph"/>
              <w:widowControl w:val="0"/>
              <w:numPr>
                <w:ilvl w:val="0"/>
                <w:numId w:val="7"/>
              </w:numPr>
              <w:suppressAutoHyphens w:val="0"/>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 valid service contract exists between the final customer and the service provider.</w:t>
            </w:r>
          </w:p>
          <w:p w:rsidRPr="00007288" w:rsidR="007F2E29" w:rsidP="007F2E29" w:rsidRDefault="007F2E29" w14:paraId="2FCD8B53" w14:textId="513909FF">
            <w:pPr>
              <w:pStyle w:val="ListParagraph"/>
              <w:widowControl w:val="0"/>
              <w:numPr>
                <w:ilvl w:val="0"/>
                <w:numId w:val="7"/>
              </w:numPr>
              <w:suppressAutoHyphens w:val="0"/>
              <w:spacing w:after="0" w:line="276" w:lineRule="auto"/>
              <w:ind w:left="120" w:hanging="153"/>
              <w:jc w:val="both"/>
              <w:rPr>
                <w:lang w:val="en-GB" w:eastAsia="zh-CN"/>
              </w:rPr>
            </w:pPr>
            <w:r w:rsidRPr="00007288">
              <w:rPr>
                <w:rFonts w:ascii="Times New Roman" w:hAnsi="Times New Roman" w:eastAsia="Calibri" w:cs="Times New Roman"/>
                <w:sz w:val="16"/>
                <w:szCs w:val="16"/>
                <w:lang w:val="en-GB" w:eastAsia="zh-CN"/>
              </w:rPr>
              <w:t>The service provider has decided to terminate the contract, and they have a valid reason to do so.</w:t>
            </w:r>
          </w:p>
        </w:tc>
      </w:tr>
      <w:tr w:rsidRPr="009A6263" w:rsidR="007F2E29" w:rsidTr="68F2BCC5" w14:paraId="2C298927" w14:textId="77777777">
        <w:trPr>
          <w:trHeight w:val="300"/>
          <w:trPrChange w:author="Fernando Dominguez" w:date="2025-11-03T09:17:00Z" w:id="701">
            <w:trPr>
              <w:gridBefore w:val="1"/>
              <w:gridAfter w:val="0"/>
              <w:trHeight w:val="300"/>
            </w:trPr>
          </w:trPrChange>
        </w:trPr>
        <w:tc>
          <w:tcPr>
            <w:tcW w:w="608" w:type="dxa"/>
            <w:tcPrChange w:author="Fernando Dominguez" w:date="2025-11-03T09:17:00Z" w:id="702">
              <w:tcPr>
                <w:tcW w:w="608" w:type="dxa"/>
                <w:gridSpan w:val="2"/>
              </w:tcPr>
            </w:tcPrChange>
          </w:tcPr>
          <w:p w:rsidRPr="00117039" w:rsidR="007F2E29" w:rsidRDefault="007F2E29" w14:paraId="2F5C5F6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11</w:t>
            </w:r>
          </w:p>
        </w:tc>
        <w:tc>
          <w:tcPr>
            <w:tcW w:w="4178" w:type="dxa"/>
            <w:tcPrChange w:author="Fernando Dominguez" w:date="2025-11-03T09:17:00Z" w:id="703">
              <w:tcPr>
                <w:tcW w:w="4178" w:type="dxa"/>
                <w:gridSpan w:val="7"/>
              </w:tcPr>
            </w:tcPrChange>
          </w:tcPr>
          <w:p w:rsidRPr="00007288" w:rsidR="007F2E29" w:rsidRDefault="007F2E29" w14:paraId="05C53875" w14:textId="4B6A5951">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SP Customer switching or new registration on CU</w:t>
            </w:r>
          </w:p>
          <w:p w:rsidRPr="00007288" w:rsidR="007F2E29" w:rsidRDefault="007F2E29" w14:paraId="7A1396E6"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7F2E29" w:rsidRDefault="007F2E29" w14:paraId="5C90F0CF" w14:textId="1C025F0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Describes information exchanges for when the final customer and the service provider conclude a contract and the service provider registers itself for the final customer’s CU, possibly switching from a previous service provider. </w:t>
            </w:r>
          </w:p>
          <w:p w:rsidRPr="00007288" w:rsidR="007F2E29" w:rsidRDefault="007F2E29" w14:paraId="3F732DC2" w14:textId="1CAFEBD4">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i/>
                <w:sz w:val="16"/>
                <w:szCs w:val="16"/>
                <w:lang w:val="en-GB" w:eastAsia="zh-CN"/>
              </w:rPr>
              <w:t>[as of NCDR, Article 28 (f)]</w:t>
            </w:r>
          </w:p>
        </w:tc>
        <w:tc>
          <w:tcPr>
            <w:tcW w:w="1701" w:type="dxa"/>
            <w:tcPrChange w:author="Fernando Dominguez" w:date="2025-11-03T09:17:00Z" w:id="704">
              <w:tcPr>
                <w:tcW w:w="1985" w:type="dxa"/>
                <w:gridSpan w:val="2"/>
              </w:tcPr>
            </w:tcPrChange>
          </w:tcPr>
          <w:p w:rsidRPr="00117039" w:rsidR="007F2E29" w:rsidRDefault="007F2E29" w14:paraId="40AF4F48"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 (new)</w:t>
            </w:r>
          </w:p>
        </w:tc>
        <w:tc>
          <w:tcPr>
            <w:tcW w:w="3402" w:type="dxa"/>
            <w:tcPrChange w:author="Fernando Dominguez" w:date="2025-11-03T09:17:00Z" w:id="705">
              <w:tcPr>
                <w:tcW w:w="2460" w:type="dxa"/>
              </w:tcPr>
            </w:tcPrChange>
          </w:tcPr>
          <w:p w:rsidRPr="00007288" w:rsidR="007F2E29" w:rsidP="007F2E29" w:rsidRDefault="007F2E29" w14:paraId="208154E6"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CU has been successfully registered in the CU module.</w:t>
            </w:r>
          </w:p>
          <w:p w:rsidRPr="00007288" w:rsidR="007F2E29" w:rsidP="007F2E29" w:rsidRDefault="007F2E29" w14:paraId="1CA2C9EF"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SP has been registered and qualified to provide appropriate service.</w:t>
            </w:r>
          </w:p>
        </w:tc>
      </w:tr>
      <w:tr w:rsidRPr="009A6263" w:rsidR="007F2E29" w:rsidTr="68F2BCC5" w14:paraId="1E0E4A68" w14:textId="77777777">
        <w:trPr>
          <w:trHeight w:val="300"/>
          <w:trPrChange w:author="Fernando Dominguez" w:date="2025-11-03T09:17:00Z" w:id="706">
            <w:trPr>
              <w:gridBefore w:val="1"/>
              <w:gridAfter w:val="0"/>
              <w:trHeight w:val="300"/>
            </w:trPr>
          </w:trPrChange>
        </w:trPr>
        <w:tc>
          <w:tcPr>
            <w:tcW w:w="608" w:type="dxa"/>
            <w:tcPrChange w:author="Fernando Dominguez" w:date="2025-11-03T09:17:00Z" w:id="707">
              <w:tcPr>
                <w:tcW w:w="608" w:type="dxa"/>
                <w:gridSpan w:val="2"/>
              </w:tcPr>
            </w:tcPrChange>
          </w:tcPr>
          <w:p w:rsidRPr="00117039" w:rsidR="007F2E29" w:rsidRDefault="033AD0B3" w14:paraId="507F60E7" w14:textId="1598F162">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w:t>
            </w:r>
            <w:r w:rsidRPr="00117039" w:rsidR="237C83D9">
              <w:rPr>
                <w:rFonts w:ascii="Times New Roman" w:hAnsi="Times New Roman" w:eastAsia="Calibri" w:cs="Times New Roman"/>
                <w:sz w:val="16"/>
                <w:szCs w:val="16"/>
                <w:lang w:val="en-GB" w:eastAsia="zh-CN"/>
              </w:rPr>
              <w:t>2</w:t>
            </w:r>
          </w:p>
        </w:tc>
        <w:tc>
          <w:tcPr>
            <w:tcW w:w="4178" w:type="dxa"/>
            <w:tcPrChange w:author="Fernando Dominguez" w:date="2025-11-03T09:17:00Z" w:id="708">
              <w:tcPr>
                <w:tcW w:w="4178" w:type="dxa"/>
                <w:gridSpan w:val="7"/>
              </w:tcPr>
            </w:tcPrChange>
          </w:tcPr>
          <w:p w:rsidRPr="00007288" w:rsidR="007F2E29" w:rsidRDefault="007F2E29" w14:paraId="41B55F8D"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cs="Times New Roman"/>
                <w:sz w:val="16"/>
                <w:szCs w:val="16"/>
                <w:lang w:val="en-GB" w:eastAsia="en-GB"/>
              </w:rPr>
              <w:t xml:space="preserve">Cancellation of </w:t>
            </w:r>
            <w:r w:rsidRPr="00007288">
              <w:rPr>
                <w:rFonts w:ascii="Times New Roman" w:hAnsi="Times New Roman" w:eastAsia="Calibri" w:cs="Times New Roman"/>
                <w:sz w:val="16"/>
                <w:szCs w:val="16"/>
                <w:lang w:val="en-GB"/>
              </w:rPr>
              <w:t xml:space="preserve">SP </w:t>
            </w:r>
            <w:r w:rsidRPr="00007288">
              <w:rPr>
                <w:rFonts w:ascii="Times New Roman" w:hAnsi="Times New Roman" w:cs="Times New Roman"/>
                <w:sz w:val="16"/>
                <w:szCs w:val="16"/>
                <w:lang w:val="en-GB" w:eastAsia="en-GB"/>
              </w:rPr>
              <w:t xml:space="preserve">registration </w:t>
            </w:r>
            <w:r w:rsidRPr="00007288">
              <w:rPr>
                <w:rFonts w:ascii="Times New Roman" w:hAnsi="Times New Roman" w:eastAsia="Calibri" w:cs="Times New Roman"/>
                <w:sz w:val="16"/>
                <w:szCs w:val="16"/>
                <w:lang w:val="en-GB"/>
              </w:rPr>
              <w:t>on CU</w:t>
            </w:r>
          </w:p>
          <w:p w:rsidRPr="00007288" w:rsidR="007F2E29" w:rsidRDefault="007F2E29" w14:paraId="661F71B2" w14:textId="77777777">
            <w:pPr>
              <w:widowControl w:val="0"/>
              <w:spacing w:after="0" w:line="276" w:lineRule="auto"/>
              <w:jc w:val="both"/>
              <w:rPr>
                <w:rFonts w:ascii="Times New Roman" w:hAnsi="Times New Roman" w:eastAsia="Calibri" w:cs="Times New Roman"/>
                <w:sz w:val="16"/>
                <w:szCs w:val="16"/>
                <w:lang w:val="en-GB"/>
              </w:rPr>
            </w:pPr>
          </w:p>
          <w:p w:rsidRPr="00007288" w:rsidR="007F2E29" w:rsidRDefault="007F2E29" w14:paraId="5F59B2D2" w14:textId="475C4998">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rPr>
              <w:t xml:space="preserve">Describes information exchanges for when the contract between the final customer and the service provider is cancelled and the corresponding SP registration on CU </w:t>
            </w:r>
            <w:del w:author="Rick van Beek" w:date="2025-10-31T11:43:00Z" w:id="709">
              <w:r w:rsidRPr="00007288">
                <w:rPr>
                  <w:rFonts w:ascii="Times New Roman" w:hAnsi="Times New Roman" w:eastAsia="Calibri" w:cs="Times New Roman"/>
                  <w:i/>
                  <w:sz w:val="16"/>
                  <w:szCs w:val="16"/>
                  <w:lang w:val="en-GB"/>
                </w:rPr>
                <w:delText xml:space="preserve">should </w:delText>
              </w:r>
            </w:del>
            <w:ins w:author="Rick van Beek" w:date="2025-10-31T11:43:00Z" w:id="710">
              <w:r w:rsidR="00D841D5">
                <w:rPr>
                  <w:rFonts w:ascii="Times New Roman" w:hAnsi="Times New Roman" w:eastAsia="Calibri" w:cs="Times New Roman"/>
                  <w:i/>
                  <w:sz w:val="16"/>
                  <w:szCs w:val="16"/>
                  <w:lang w:val="en-GB"/>
                </w:rPr>
                <w:t>is to</w:t>
              </w:r>
              <w:r w:rsidRPr="00007288" w:rsidR="00D841D5">
                <w:rPr>
                  <w:rFonts w:ascii="Times New Roman" w:hAnsi="Times New Roman" w:eastAsia="Calibri" w:cs="Times New Roman"/>
                  <w:i/>
                  <w:sz w:val="16"/>
                  <w:szCs w:val="16"/>
                  <w:lang w:val="en-GB"/>
                </w:rPr>
                <w:t xml:space="preserve"> </w:t>
              </w:r>
            </w:ins>
            <w:r w:rsidRPr="00007288">
              <w:rPr>
                <w:rFonts w:ascii="Times New Roman" w:hAnsi="Times New Roman" w:eastAsia="Calibri" w:cs="Times New Roman"/>
                <w:i/>
                <w:sz w:val="16"/>
                <w:szCs w:val="16"/>
                <w:lang w:val="en-GB"/>
              </w:rPr>
              <w:t>be cancelled.</w:t>
            </w:r>
          </w:p>
        </w:tc>
        <w:tc>
          <w:tcPr>
            <w:tcW w:w="1701" w:type="dxa"/>
            <w:tcPrChange w:author="Fernando Dominguez" w:date="2025-11-03T09:17:00Z" w:id="711">
              <w:tcPr>
                <w:tcW w:w="1985" w:type="dxa"/>
                <w:gridSpan w:val="2"/>
              </w:tcPr>
            </w:tcPrChange>
          </w:tcPr>
          <w:p w:rsidRPr="00117039" w:rsidR="007F2E29" w:rsidRDefault="007F2E29" w14:paraId="0F2E177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 (new)</w:t>
            </w:r>
          </w:p>
        </w:tc>
        <w:tc>
          <w:tcPr>
            <w:tcW w:w="3402" w:type="dxa"/>
            <w:tcPrChange w:author="Fernando Dominguez" w:date="2025-11-03T09:17:00Z" w:id="712">
              <w:tcPr>
                <w:tcW w:w="2460" w:type="dxa"/>
              </w:tcPr>
            </w:tcPrChange>
          </w:tcPr>
          <w:p w:rsidRPr="00007288" w:rsidR="007F2E29" w:rsidP="007F2E29" w:rsidRDefault="007F2E29" w14:paraId="76478074"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There exists a pending service provider request for registration in the CU module for on the CU based on agreed contract between the SP and the final customer. </w:t>
            </w:r>
          </w:p>
          <w:p w:rsidRPr="00007288" w:rsidR="007F2E29" w:rsidP="007F2E29" w:rsidRDefault="007F2E29" w14:paraId="3017D9E1" w14:textId="23F53D5D">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cancellation request is taking place before the starting date of the providing of the service and according to possible delay defined in the </w:t>
            </w:r>
            <w:commentRangeStart w:id="713"/>
            <w:commentRangeStart w:id="714"/>
            <w:r w:rsidRPr="00007288">
              <w:rPr>
                <w:rFonts w:ascii="Times New Roman" w:hAnsi="Times New Roman" w:eastAsia="Calibri" w:cs="Times New Roman"/>
                <w:sz w:val="16"/>
                <w:szCs w:val="16"/>
                <w:lang w:val="en-GB" w:eastAsia="zh-CN"/>
              </w:rPr>
              <w:t xml:space="preserve">national </w:t>
            </w:r>
            <w:del w:author="Kokki Teemu" w:date="2025-10-31T15:54:00Z" w:id="715">
              <w:r w:rsidRPr="00007288">
                <w:rPr>
                  <w:rFonts w:ascii="Times New Roman" w:hAnsi="Times New Roman" w:eastAsia="Calibri" w:cs="Times New Roman"/>
                  <w:sz w:val="16"/>
                  <w:szCs w:val="16"/>
                  <w:lang w:val="en-GB" w:eastAsia="zh-CN"/>
                </w:rPr>
                <w:delText>terms and conditions</w:delText>
              </w:r>
            </w:del>
            <w:ins w:author="Kokki Teemu" w:date="2025-10-31T15:54:00Z" w:id="716">
              <w:r w:rsidR="009D202B">
                <w:rPr>
                  <w:rFonts w:ascii="Times New Roman" w:hAnsi="Times New Roman" w:eastAsia="Calibri" w:cs="Times New Roman"/>
                  <w:sz w:val="16"/>
                  <w:szCs w:val="16"/>
                  <w:lang w:val="en-GB" w:eastAsia="zh-CN"/>
                </w:rPr>
                <w:t>arrangements</w:t>
              </w:r>
            </w:ins>
            <w:r w:rsidRPr="00007288">
              <w:rPr>
                <w:rFonts w:ascii="Times New Roman" w:hAnsi="Times New Roman" w:eastAsia="Calibri" w:cs="Times New Roman"/>
                <w:sz w:val="16"/>
                <w:szCs w:val="16"/>
                <w:lang w:val="en-GB" w:eastAsia="zh-CN"/>
              </w:rPr>
              <w:t xml:space="preserve">. </w:t>
            </w:r>
            <w:commentRangeEnd w:id="713"/>
            <w:r w:rsidRPr="00007288" w:rsidR="00343647">
              <w:rPr>
                <w:rStyle w:val="CommentReference"/>
                <w:rFonts w:ascii="Times New Roman" w:hAnsi="Times New Roman" w:eastAsia="Calibri" w:cs="Times New Roman"/>
                <w:lang w:val="en-GB" w:eastAsia="zh-CN"/>
              </w:rPr>
              <w:commentReference w:id="713"/>
            </w:r>
            <w:commentRangeEnd w:id="714"/>
            <w:r w:rsidRPr="00007288" w:rsidR="009D202B">
              <w:rPr>
                <w:rStyle w:val="CommentReference"/>
                <w:rFonts w:ascii="Times New Roman" w:hAnsi="Times New Roman" w:eastAsia="Calibri" w:cs="Times New Roman"/>
                <w:lang w:val="en-GB" w:eastAsia="zh-CN"/>
              </w:rPr>
              <w:commentReference w:id="714"/>
            </w:r>
          </w:p>
        </w:tc>
      </w:tr>
      <w:tr w:rsidRPr="009A6263" w:rsidR="00A01AF9" w:rsidTr="68F2BCC5" w14:paraId="44292703" w14:textId="77777777">
        <w:trPr>
          <w:trHeight w:val="300"/>
          <w:trPrChange w:author="Fernando Dominguez" w:date="2025-11-03T09:17:00Z" w:id="717">
            <w:trPr>
              <w:gridBefore w:val="1"/>
              <w:gridAfter w:val="0"/>
              <w:trHeight w:val="300"/>
            </w:trPr>
          </w:trPrChange>
        </w:trPr>
        <w:tc>
          <w:tcPr>
            <w:tcW w:w="608" w:type="dxa"/>
            <w:tcPrChange w:author="Fernando Dominguez" w:date="2025-11-03T09:17:00Z" w:id="718">
              <w:tcPr>
                <w:tcW w:w="608" w:type="dxa"/>
                <w:gridSpan w:val="2"/>
              </w:tcPr>
            </w:tcPrChange>
          </w:tcPr>
          <w:p w:rsidRPr="00117039" w:rsidR="00A01AF9" w:rsidP="00A01AF9" w:rsidRDefault="00EF6F0E" w14:paraId="3335004A" w14:textId="1D1F674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13</w:t>
            </w:r>
          </w:p>
        </w:tc>
        <w:tc>
          <w:tcPr>
            <w:tcW w:w="4178" w:type="dxa"/>
            <w:tcPrChange w:author="Fernando Dominguez" w:date="2025-11-03T09:17:00Z" w:id="719">
              <w:tcPr>
                <w:tcW w:w="4178" w:type="dxa"/>
                <w:gridSpan w:val="7"/>
              </w:tcPr>
            </w:tcPrChange>
          </w:tcPr>
          <w:p w:rsidRPr="00007288" w:rsidR="00A01AF9" w:rsidP="13DF14C0" w:rsidRDefault="0C19ABE9" w14:paraId="2C010CF2" w14:textId="726FCC9C">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Update service provider</w:t>
            </w:r>
            <w:r w:rsidRPr="00007288" w:rsidR="3171C263">
              <w:rPr>
                <w:rFonts w:ascii="Times New Roman" w:hAnsi="Times New Roman" w:eastAsia="Calibri" w:cs="Times New Roman"/>
                <w:sz w:val="16"/>
                <w:szCs w:val="16"/>
                <w:lang w:val="en-GB" w:eastAsia="zh-CN"/>
              </w:rPr>
              <w:t xml:space="preserve"> </w:t>
            </w:r>
            <w:r w:rsidRPr="00007288" w:rsidR="0030007D">
              <w:rPr>
                <w:rFonts w:ascii="Times New Roman" w:hAnsi="Times New Roman" w:eastAsia="Calibri" w:cs="Times New Roman"/>
                <w:sz w:val="16"/>
                <w:szCs w:val="16"/>
                <w:lang w:val="en-GB" w:eastAsia="zh-CN"/>
              </w:rPr>
              <w:t xml:space="preserve">profile </w:t>
            </w:r>
            <w:r w:rsidRPr="00007288" w:rsidR="3171C263">
              <w:rPr>
                <w:rFonts w:ascii="Times New Roman" w:hAnsi="Times New Roman" w:eastAsia="Calibri" w:cs="Times New Roman"/>
                <w:sz w:val="16"/>
                <w:szCs w:val="16"/>
                <w:lang w:val="en-GB" w:eastAsia="zh-CN"/>
              </w:rPr>
              <w:t>information</w:t>
            </w:r>
          </w:p>
          <w:p w:rsidRPr="00007288" w:rsidR="00A01AF9" w:rsidP="13DF14C0" w:rsidRDefault="00A01AF9" w14:paraId="73443B4B" w14:textId="4B919DD8">
            <w:pPr>
              <w:widowControl w:val="0"/>
              <w:spacing w:after="0" w:line="276" w:lineRule="auto"/>
              <w:jc w:val="both"/>
              <w:rPr>
                <w:rFonts w:ascii="Times New Roman" w:hAnsi="Times New Roman" w:eastAsia="Calibri" w:cs="Times New Roman"/>
                <w:sz w:val="16"/>
                <w:szCs w:val="16"/>
                <w:lang w:val="en-GB" w:eastAsia="zh-CN"/>
              </w:rPr>
            </w:pPr>
          </w:p>
          <w:p w:rsidRPr="00007288" w:rsidR="00A01AF9" w:rsidP="13DF14C0" w:rsidRDefault="722CE023" w14:paraId="53776964" w14:textId="53264259">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Describes the information exchanges for when the service provider updates their </w:t>
            </w:r>
            <w:r w:rsidRPr="00007288" w:rsidR="006A1D58">
              <w:rPr>
                <w:rFonts w:ascii="Times New Roman" w:hAnsi="Times New Roman" w:eastAsia="Calibri" w:cs="Times New Roman"/>
                <w:i/>
                <w:sz w:val="16"/>
                <w:szCs w:val="16"/>
                <w:lang w:val="en-GB" w:eastAsia="zh-CN"/>
              </w:rPr>
              <w:t xml:space="preserve">basic </w:t>
            </w:r>
            <w:r w:rsidRPr="00007288">
              <w:rPr>
                <w:rFonts w:ascii="Times New Roman" w:hAnsi="Times New Roman" w:eastAsia="Calibri" w:cs="Times New Roman"/>
                <w:i/>
                <w:sz w:val="16"/>
                <w:szCs w:val="16"/>
                <w:lang w:val="en-GB" w:eastAsia="zh-CN"/>
              </w:rPr>
              <w:t>profile information in flexibility information system</w:t>
            </w:r>
          </w:p>
          <w:p w:rsidRPr="00007288" w:rsidR="00A01AF9" w:rsidP="13DF14C0" w:rsidRDefault="4A69BBD3" w14:paraId="1358F0A6" w14:textId="59627DC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[as of NCDR, Article 27(c)]</w:t>
            </w:r>
          </w:p>
        </w:tc>
        <w:tc>
          <w:tcPr>
            <w:tcW w:w="1701" w:type="dxa"/>
            <w:tcPrChange w:author="Fernando Dominguez" w:date="2025-11-03T09:17:00Z" w:id="720">
              <w:tcPr>
                <w:tcW w:w="1985" w:type="dxa"/>
                <w:gridSpan w:val="2"/>
              </w:tcPr>
            </w:tcPrChange>
          </w:tcPr>
          <w:p w:rsidRPr="00117039" w:rsidR="00A01AF9" w:rsidP="13DF14C0" w:rsidRDefault="396B4611" w14:paraId="5614DB02" w14:textId="7DD13A1D">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3402" w:type="dxa"/>
            <w:tcPrChange w:author="Fernando Dominguez" w:date="2025-11-03T09:17:00Z" w:id="721">
              <w:tcPr>
                <w:tcW w:w="2460" w:type="dxa"/>
              </w:tcPr>
            </w:tcPrChange>
          </w:tcPr>
          <w:p w:rsidRPr="00117039" w:rsidR="00A01AF9" w:rsidP="13DF14C0" w:rsidRDefault="396B4611" w14:paraId="7922B93C" w14:textId="5148E768">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Service provider has previously registered </w:t>
            </w:r>
            <w:r w:rsidRPr="00117039" w:rsidR="006A1D58">
              <w:rPr>
                <w:rFonts w:ascii="Times New Roman" w:hAnsi="Times New Roman" w:eastAsia="Calibri" w:cs="Times New Roman"/>
                <w:sz w:val="16"/>
                <w:szCs w:val="16"/>
                <w:lang w:val="en-GB" w:eastAsia="zh-CN"/>
              </w:rPr>
              <w:t xml:space="preserve">in </w:t>
            </w:r>
            <w:r w:rsidRPr="00117039">
              <w:rPr>
                <w:rFonts w:ascii="Times New Roman" w:hAnsi="Times New Roman" w:eastAsia="Calibri" w:cs="Times New Roman"/>
                <w:sz w:val="16"/>
                <w:szCs w:val="16"/>
                <w:lang w:val="en-GB" w:eastAsia="zh-CN"/>
              </w:rPr>
              <w:t>the SP module of the flexibility information system</w:t>
            </w:r>
          </w:p>
        </w:tc>
      </w:tr>
      <w:tr w:rsidRPr="009A6263" w:rsidR="00A01AF9" w:rsidTr="68F2BCC5" w14:paraId="327206AA" w14:textId="77777777">
        <w:trPr>
          <w:trHeight w:val="300"/>
          <w:trPrChange w:author="Fernando Dominguez" w:date="2025-11-03T09:17:00Z" w:id="722">
            <w:trPr>
              <w:gridBefore w:val="1"/>
              <w:gridAfter w:val="0"/>
              <w:trHeight w:val="300"/>
            </w:trPr>
          </w:trPrChange>
        </w:trPr>
        <w:tc>
          <w:tcPr>
            <w:tcW w:w="608" w:type="dxa"/>
            <w:tcPrChange w:author="Fernando Dominguez" w:date="2025-11-03T09:17:00Z" w:id="723">
              <w:tcPr>
                <w:tcW w:w="608" w:type="dxa"/>
                <w:gridSpan w:val="2"/>
              </w:tcPr>
            </w:tcPrChange>
          </w:tcPr>
          <w:p w:rsidRPr="00117039" w:rsidR="00A01AF9" w:rsidP="00A01AF9" w:rsidRDefault="0071230A" w14:paraId="6F631520" w14:textId="40CEEC32">
            <w:pPr>
              <w:widowControl w:val="0"/>
              <w:spacing w:after="0" w:line="276" w:lineRule="auto"/>
              <w:jc w:val="both"/>
              <w:rPr>
                <w:rFonts w:ascii="Times New Roman" w:hAnsi="Times New Roman" w:eastAsia="Calibri" w:cs="Times New Roman"/>
                <w:sz w:val="16"/>
                <w:szCs w:val="16"/>
                <w:lang w:val="en-GB" w:eastAsia="zh-CN"/>
              </w:rPr>
            </w:pPr>
            <w:del w:author="Kokki Teemu" w:date="2025-11-03T09:56:00Z" w:id="724">
              <w:r w:rsidRPr="00117039">
                <w:rPr>
                  <w:rFonts w:ascii="Times New Roman" w:hAnsi="Times New Roman" w:eastAsia="Calibri" w:cs="Times New Roman"/>
                  <w:sz w:val="16"/>
                  <w:szCs w:val="16"/>
                  <w:lang w:val="en-GB" w:eastAsia="zh-CN"/>
                </w:rPr>
                <w:delText>14</w:delText>
              </w:r>
            </w:del>
          </w:p>
        </w:tc>
        <w:tc>
          <w:tcPr>
            <w:tcW w:w="4178" w:type="dxa"/>
            <w:tcPrChange w:author="Fernando Dominguez" w:date="2025-11-03T09:17:00Z" w:id="725">
              <w:tcPr>
                <w:tcW w:w="4178" w:type="dxa"/>
                <w:gridSpan w:val="7"/>
              </w:tcPr>
            </w:tcPrChange>
          </w:tcPr>
          <w:p w:rsidRPr="00007288" w:rsidR="009E0080" w:rsidP="009E0080" w:rsidRDefault="009E0080" w14:paraId="1DEA2CDC" w14:textId="1CE9DC80">
            <w:pPr>
              <w:widowControl w:val="0"/>
              <w:spacing w:after="0" w:line="276" w:lineRule="auto"/>
              <w:jc w:val="both"/>
              <w:rPr>
                <w:del w:author="Kokki Teemu" w:date="2025-11-03T09:56:00Z" w:id="726"/>
                <w:rFonts w:ascii="Times New Roman" w:hAnsi="Times New Roman" w:eastAsia="Calibri" w:cs="Times New Roman"/>
                <w:sz w:val="16"/>
                <w:szCs w:val="16"/>
                <w:lang w:val="en-GB" w:eastAsia="zh-CN"/>
              </w:rPr>
            </w:pPr>
            <w:commentRangeStart w:id="727"/>
            <w:commentRangeStart w:id="728"/>
            <w:del w:author="Kokki Teemu" w:date="2025-11-03T09:56:00Z" w:id="729">
              <w:r w:rsidRPr="00007288">
                <w:rPr>
                  <w:rFonts w:ascii="Times New Roman" w:hAnsi="Times New Roman" w:eastAsia="Calibri" w:cs="Times New Roman"/>
                  <w:sz w:val="16"/>
                  <w:szCs w:val="16"/>
                  <w:lang w:val="en-GB" w:eastAsia="zh-CN"/>
                </w:rPr>
                <w:delText>Update service provider</w:delText>
              </w:r>
              <w:commentRangeEnd w:id="728"/>
              <w:r w:rsidRPr="00007288">
                <w:rPr>
                  <w:rStyle w:val="CommentReference"/>
                  <w:rFonts w:ascii="Times New Roman" w:hAnsi="Times New Roman" w:eastAsia="Calibri" w:cs="Times New Roman"/>
                  <w:lang w:val="en-GB" w:eastAsia="zh-CN"/>
                </w:rPr>
                <w:commentReference w:id="728"/>
              </w:r>
              <w:r w:rsidRPr="00007288">
                <w:rPr>
                  <w:rFonts w:ascii="Times New Roman" w:hAnsi="Times New Roman" w:eastAsia="Calibri" w:cs="Times New Roman"/>
                  <w:sz w:val="16"/>
                  <w:szCs w:val="16"/>
                  <w:lang w:val="en-GB" w:eastAsia="zh-CN"/>
                </w:rPr>
                <w:delText xml:space="preserve"> critical information</w:delText>
              </w:r>
            </w:del>
            <w:commentRangeEnd w:id="727"/>
            <w:r w:rsidRPr="00007288" w:rsidR="0011529F">
              <w:rPr>
                <w:rStyle w:val="CommentReference"/>
                <w:rFonts w:ascii="Times New Roman" w:hAnsi="Times New Roman" w:eastAsia="Calibri" w:cs="Times New Roman"/>
                <w:lang w:val="en-GB" w:eastAsia="zh-CN"/>
              </w:rPr>
              <w:commentReference w:id="727"/>
            </w:r>
          </w:p>
          <w:p w:rsidRPr="00007288" w:rsidR="009E0080" w:rsidP="009E0080" w:rsidRDefault="009E0080" w14:paraId="3BC7B4E3" w14:textId="77777777">
            <w:pPr>
              <w:widowControl w:val="0"/>
              <w:spacing w:after="0" w:line="276" w:lineRule="auto"/>
              <w:jc w:val="both"/>
              <w:rPr>
                <w:del w:author="Kokki Teemu" w:date="2025-11-03T09:56:00Z" w:id="730"/>
                <w:rFonts w:ascii="Times New Roman" w:hAnsi="Times New Roman" w:eastAsia="Calibri" w:cs="Times New Roman"/>
                <w:sz w:val="16"/>
                <w:szCs w:val="16"/>
                <w:lang w:val="en-GB" w:eastAsia="zh-CN"/>
              </w:rPr>
            </w:pPr>
          </w:p>
          <w:p w:rsidRPr="00007288" w:rsidR="009E0080" w:rsidP="009E0080" w:rsidRDefault="009E0080" w14:paraId="77732E72" w14:textId="77777777">
            <w:pPr>
              <w:widowControl w:val="0"/>
              <w:spacing w:after="0" w:line="276" w:lineRule="auto"/>
              <w:jc w:val="both"/>
              <w:rPr>
                <w:del w:author="Kokki Teemu" w:date="2025-11-03T09:56:00Z" w:id="731"/>
                <w:rFonts w:ascii="Times New Roman" w:hAnsi="Times New Roman" w:eastAsia="Calibri" w:cs="Times New Roman"/>
                <w:i/>
                <w:sz w:val="16"/>
                <w:szCs w:val="16"/>
                <w:lang w:val="en-GB" w:eastAsia="zh-CN"/>
              </w:rPr>
            </w:pPr>
            <w:del w:author="Kokki Teemu" w:date="2025-11-03T09:56:00Z" w:id="732">
              <w:r w:rsidRPr="00007288">
                <w:rPr>
                  <w:rFonts w:ascii="Times New Roman" w:hAnsi="Times New Roman" w:eastAsia="Calibri" w:cs="Times New Roman"/>
                  <w:i/>
                  <w:sz w:val="16"/>
                  <w:szCs w:val="16"/>
                  <w:lang w:val="en-GB" w:eastAsia="zh-CN"/>
                </w:rPr>
                <w:delText xml:space="preserve">Describes the information exchanges for when the service provider updates their critical information in flexibility information system, possibly leading to re-consideration of their qualification status. </w:delText>
              </w:r>
            </w:del>
          </w:p>
          <w:p w:rsidRPr="00007288" w:rsidR="00A01AF9" w:rsidP="00A01AF9" w:rsidRDefault="009E0080" w14:paraId="472E4EB5" w14:textId="4597CF4F">
            <w:pPr>
              <w:widowControl w:val="0"/>
              <w:spacing w:after="0" w:line="276" w:lineRule="auto"/>
              <w:jc w:val="both"/>
              <w:rPr>
                <w:rFonts w:ascii="Times New Roman" w:hAnsi="Times New Roman" w:eastAsia="Calibri" w:cs="Times New Roman"/>
                <w:sz w:val="16"/>
                <w:szCs w:val="16"/>
                <w:lang w:val="en-GB" w:eastAsia="zh-CN"/>
              </w:rPr>
            </w:pPr>
            <w:del w:author="Kokki Teemu" w:date="2025-11-03T09:56:00Z" w:id="733">
              <w:r w:rsidRPr="00007288">
                <w:rPr>
                  <w:rFonts w:ascii="Times New Roman" w:hAnsi="Times New Roman" w:eastAsia="Calibri" w:cs="Times New Roman"/>
                  <w:i/>
                  <w:sz w:val="16"/>
                  <w:szCs w:val="16"/>
                  <w:lang w:val="en-GB" w:eastAsia="zh-CN"/>
                </w:rPr>
                <w:delText>[as of NCDR, Article 27(c)]</w:delText>
              </w:r>
            </w:del>
          </w:p>
        </w:tc>
        <w:tc>
          <w:tcPr>
            <w:tcW w:w="1701" w:type="dxa"/>
            <w:tcPrChange w:author="Fernando Dominguez" w:date="2025-11-03T09:17:00Z" w:id="734">
              <w:tcPr>
                <w:tcW w:w="1985" w:type="dxa"/>
                <w:gridSpan w:val="2"/>
              </w:tcPr>
            </w:tcPrChange>
          </w:tcPr>
          <w:p w:rsidRPr="00117039" w:rsidR="00A01AF9" w:rsidP="00A01AF9" w:rsidRDefault="00904750" w14:paraId="568E5DAE" w14:textId="5654A2FF">
            <w:pPr>
              <w:widowControl w:val="0"/>
              <w:spacing w:after="0" w:line="276" w:lineRule="auto"/>
              <w:jc w:val="both"/>
              <w:rPr>
                <w:rFonts w:ascii="Times New Roman" w:hAnsi="Times New Roman" w:eastAsia="Calibri" w:cs="Times New Roman"/>
                <w:sz w:val="16"/>
                <w:szCs w:val="16"/>
                <w:lang w:val="en-GB" w:eastAsia="zh-CN"/>
              </w:rPr>
            </w:pPr>
            <w:del w:author="Kokki Teemu" w:date="2025-11-03T09:56:00Z" w:id="735">
              <w:r w:rsidRPr="00117039">
                <w:rPr>
                  <w:rFonts w:ascii="Times New Roman" w:hAnsi="Times New Roman" w:eastAsia="Calibri" w:cs="Times New Roman"/>
                  <w:sz w:val="16"/>
                  <w:szCs w:val="16"/>
                  <w:lang w:val="en-GB" w:eastAsia="zh-CN"/>
                </w:rPr>
                <w:delText xml:space="preserve">Service provider </w:delText>
              </w:r>
            </w:del>
          </w:p>
        </w:tc>
        <w:tc>
          <w:tcPr>
            <w:tcW w:w="3402" w:type="dxa"/>
            <w:tcPrChange w:author="Fernando Dominguez" w:date="2025-11-03T09:17:00Z" w:id="736">
              <w:tcPr>
                <w:tcW w:w="2460" w:type="dxa"/>
              </w:tcPr>
            </w:tcPrChange>
          </w:tcPr>
          <w:p w:rsidRPr="00117039" w:rsidR="00A01AF9" w:rsidP="00A01AF9" w:rsidRDefault="00881C74" w14:paraId="2EACB394" w14:textId="08163762">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del w:author="Kokki Teemu" w:date="2025-11-03T09:56:00Z" w:id="737">
              <w:r w:rsidRPr="00117039">
                <w:rPr>
                  <w:rFonts w:ascii="Times New Roman" w:hAnsi="Times New Roman" w:eastAsia="Calibri" w:cs="Times New Roman"/>
                  <w:sz w:val="16"/>
                  <w:szCs w:val="16"/>
                  <w:lang w:val="en-GB" w:eastAsia="zh-CN"/>
                </w:rPr>
                <w:delText xml:space="preserve">Service provider has </w:delText>
              </w:r>
              <w:r w:rsidRPr="00117039" w:rsidR="000D4596">
                <w:rPr>
                  <w:rFonts w:ascii="Times New Roman" w:hAnsi="Times New Roman" w:eastAsia="Calibri" w:cs="Times New Roman"/>
                  <w:sz w:val="16"/>
                  <w:szCs w:val="16"/>
                  <w:lang w:val="en-GB" w:eastAsia="zh-CN"/>
                </w:rPr>
                <w:delText xml:space="preserve">previously registered in the SP module of the flexibility information system </w:delText>
              </w:r>
            </w:del>
          </w:p>
        </w:tc>
      </w:tr>
      <w:tr w:rsidRPr="009A6263" w:rsidR="00DF53DC" w:rsidTr="68F2BCC5" w14:paraId="1CD7116C" w14:textId="77777777">
        <w:trPr>
          <w:trHeight w:val="300"/>
          <w:trPrChange w:author="Fernando Dominguez" w:date="2025-11-03T09:17:00Z" w:id="738">
            <w:trPr>
              <w:gridBefore w:val="1"/>
              <w:gridAfter w:val="0"/>
              <w:trHeight w:val="300"/>
            </w:trPr>
          </w:trPrChange>
        </w:trPr>
        <w:tc>
          <w:tcPr>
            <w:tcW w:w="608" w:type="dxa"/>
            <w:tcPrChange w:author="Fernando Dominguez" w:date="2025-11-03T09:17:00Z" w:id="739">
              <w:tcPr>
                <w:tcW w:w="608" w:type="dxa"/>
                <w:gridSpan w:val="2"/>
              </w:tcPr>
            </w:tcPrChange>
          </w:tcPr>
          <w:p w:rsidRPr="00117039" w:rsidR="00DF53DC" w:rsidP="00DF53DC" w:rsidRDefault="00DF53DC" w14:paraId="1AEF14F1" w14:textId="7F96C44F">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w:t>
            </w:r>
            <w:ins w:author="Carmen Garcia Montero" w:date="2025-11-03T12:02:00Z" w:id="740">
              <w:r w:rsidR="007913EB">
                <w:rPr>
                  <w:rFonts w:ascii="Times New Roman" w:hAnsi="Times New Roman" w:eastAsia="Calibri" w:cs="Times New Roman"/>
                  <w:sz w:val="16"/>
                  <w:szCs w:val="16"/>
                  <w:lang w:val="en-GB" w:eastAsia="zh-CN"/>
                </w:rPr>
                <w:t>4</w:t>
              </w:r>
            </w:ins>
            <w:del w:author="Carmen Garcia Montero" w:date="2025-11-03T12:02:00Z" w:id="741">
              <w:r w:rsidRPr="00117039" w:rsidDel="007913EB">
                <w:rPr>
                  <w:rFonts w:ascii="Times New Roman" w:hAnsi="Times New Roman" w:eastAsia="Calibri" w:cs="Times New Roman"/>
                  <w:sz w:val="16"/>
                  <w:szCs w:val="16"/>
                  <w:lang w:val="en-GB" w:eastAsia="zh-CN"/>
                </w:rPr>
                <w:delText>5</w:delText>
              </w:r>
            </w:del>
          </w:p>
        </w:tc>
        <w:tc>
          <w:tcPr>
            <w:tcW w:w="4178" w:type="dxa"/>
            <w:tcPrChange w:author="Fernando Dominguez" w:date="2025-11-03T09:17:00Z" w:id="742">
              <w:tcPr>
                <w:tcW w:w="4178" w:type="dxa"/>
                <w:gridSpan w:val="7"/>
              </w:tcPr>
            </w:tcPrChange>
          </w:tcPr>
          <w:p w:rsidRPr="00117039" w:rsidR="00DF53DC" w:rsidP="00DF53DC" w:rsidRDefault="00DF53DC" w14:paraId="61031CAB" w14:textId="08D455A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De-registration of Service Provider</w:t>
            </w:r>
          </w:p>
        </w:tc>
        <w:tc>
          <w:tcPr>
            <w:tcW w:w="1701" w:type="dxa"/>
            <w:tcPrChange w:author="Fernando Dominguez" w:date="2025-11-03T09:17:00Z" w:id="743">
              <w:tcPr>
                <w:tcW w:w="1985" w:type="dxa"/>
                <w:gridSpan w:val="2"/>
              </w:tcPr>
            </w:tcPrChange>
          </w:tcPr>
          <w:p w:rsidRPr="00117039" w:rsidR="00DF53DC" w:rsidP="00DF53DC" w:rsidRDefault="00DF53DC" w14:paraId="4F6FB206" w14:textId="50448CAC">
            <w:pPr>
              <w:spacing w:after="0" w:line="240" w:lineRule="auto"/>
              <w:textAlignment w:val="baseline"/>
              <w:rPr>
                <w:rFonts w:ascii="Times New Roman" w:hAnsi="Times New Roman" w:eastAsia="Aptos" w:cs="Times New Roman"/>
                <w:kern w:val="2"/>
                <w:sz w:val="16"/>
                <w:lang w:val="en-GB"/>
                <w14:ligatures w14:val="standardContextual"/>
              </w:rPr>
            </w:pPr>
            <w:r w:rsidRPr="00117039">
              <w:rPr>
                <w:rFonts w:ascii="Times New Roman" w:hAnsi="Times New Roman" w:eastAsia="Aptos" w:cs="Times New Roman"/>
                <w:kern w:val="2"/>
                <w:sz w:val="16"/>
                <w:lang w:val="en-GB"/>
                <w14:ligatures w14:val="standardContextual"/>
              </w:rPr>
              <w:t>Service Provider</w:t>
            </w:r>
          </w:p>
        </w:tc>
        <w:tc>
          <w:tcPr>
            <w:tcW w:w="3402" w:type="dxa"/>
            <w:tcPrChange w:author="Fernando Dominguez" w:date="2025-11-03T09:17:00Z" w:id="744">
              <w:tcPr>
                <w:tcW w:w="2460" w:type="dxa"/>
              </w:tcPr>
            </w:tcPrChange>
          </w:tcPr>
          <w:p w:rsidRPr="00117039" w:rsidR="00DF53DC" w:rsidP="00C8461B" w:rsidRDefault="00DF53DC" w14:paraId="512DAC4F"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Service provider has previously registered in the SP module of the flexibility information system </w:t>
            </w:r>
          </w:p>
          <w:p w:rsidRPr="00117039" w:rsidR="00E26BB4" w:rsidP="00C8461B" w:rsidRDefault="00E26BB4" w14:paraId="0B0D6B39" w14:textId="4BEC698B">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 has no act</w:t>
            </w:r>
            <w:r w:rsidRPr="00117039" w:rsidR="00D0192B">
              <w:rPr>
                <w:rFonts w:ascii="Times New Roman" w:hAnsi="Times New Roman" w:eastAsia="Calibri" w:cs="Times New Roman"/>
                <w:sz w:val="16"/>
                <w:szCs w:val="16"/>
                <w:lang w:val="en-GB" w:eastAsia="zh-CN"/>
              </w:rPr>
              <w:t xml:space="preserve">ivated </w:t>
            </w:r>
            <w:r w:rsidRPr="00117039" w:rsidR="00257679">
              <w:rPr>
                <w:rFonts w:ascii="Times New Roman" w:hAnsi="Times New Roman" w:eastAsia="Calibri" w:cs="Times New Roman"/>
                <w:sz w:val="16"/>
                <w:szCs w:val="16"/>
                <w:lang w:val="en-GB" w:eastAsia="zh-CN"/>
              </w:rPr>
              <w:t xml:space="preserve">SPG or </w:t>
            </w:r>
            <w:r w:rsidRPr="00117039" w:rsidR="00D0192B">
              <w:rPr>
                <w:rFonts w:ascii="Times New Roman" w:hAnsi="Times New Roman" w:eastAsia="Calibri" w:cs="Times New Roman"/>
                <w:sz w:val="16"/>
                <w:szCs w:val="16"/>
                <w:lang w:val="en-GB" w:eastAsia="zh-CN"/>
              </w:rPr>
              <w:t>SPU</w:t>
            </w:r>
            <w:r w:rsidRPr="00117039" w:rsidR="00CD53DB">
              <w:rPr>
                <w:rFonts w:ascii="Times New Roman" w:hAnsi="Times New Roman" w:eastAsia="Calibri" w:cs="Times New Roman"/>
                <w:sz w:val="16"/>
                <w:szCs w:val="16"/>
                <w:lang w:val="en-GB" w:eastAsia="zh-CN"/>
              </w:rPr>
              <w:t xml:space="preserve"> </w:t>
            </w:r>
          </w:p>
        </w:tc>
      </w:tr>
      <w:tr w:rsidRPr="009A6263" w:rsidR="00A01AF9" w:rsidTr="68F2BCC5" w14:paraId="62199A05" w14:textId="77777777">
        <w:trPr>
          <w:trHeight w:val="300"/>
          <w:trPrChange w:author="Fernando Dominguez" w:date="2025-11-03T09:17:00Z" w:id="745">
            <w:trPr>
              <w:gridBefore w:val="1"/>
              <w:gridAfter w:val="0"/>
              <w:trHeight w:val="300"/>
            </w:trPr>
          </w:trPrChange>
        </w:trPr>
        <w:tc>
          <w:tcPr>
            <w:tcW w:w="608" w:type="dxa"/>
            <w:tcPrChange w:author="Fernando Dominguez" w:date="2025-11-03T09:17:00Z" w:id="746">
              <w:tcPr>
                <w:tcW w:w="608" w:type="dxa"/>
                <w:gridSpan w:val="2"/>
              </w:tcPr>
            </w:tcPrChange>
          </w:tcPr>
          <w:p w:rsidRPr="00117039" w:rsidR="00A01AF9" w:rsidP="00A01AF9" w:rsidRDefault="00F85CF1" w14:paraId="6ECFCB60" w14:textId="59E7E682">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w:t>
            </w:r>
            <w:ins w:author="Carmen Garcia Montero" w:date="2025-11-03T12:02:00Z" w:id="747">
              <w:r w:rsidR="007913EB">
                <w:rPr>
                  <w:rFonts w:ascii="Times New Roman" w:hAnsi="Times New Roman" w:eastAsia="Calibri" w:cs="Times New Roman"/>
                  <w:sz w:val="16"/>
                  <w:szCs w:val="16"/>
                  <w:lang w:val="en-GB" w:eastAsia="zh-CN"/>
                </w:rPr>
                <w:t>5</w:t>
              </w:r>
            </w:ins>
            <w:del w:author="Carmen Garcia Montero" w:date="2025-11-03T12:02:00Z" w:id="748">
              <w:r w:rsidRPr="00117039" w:rsidDel="007913EB">
                <w:rPr>
                  <w:rFonts w:ascii="Times New Roman" w:hAnsi="Times New Roman" w:eastAsia="Calibri" w:cs="Times New Roman"/>
                  <w:sz w:val="16"/>
                  <w:szCs w:val="16"/>
                  <w:lang w:val="en-GB" w:eastAsia="zh-CN"/>
                </w:rPr>
                <w:delText>6</w:delText>
              </w:r>
            </w:del>
          </w:p>
        </w:tc>
        <w:tc>
          <w:tcPr>
            <w:tcW w:w="4178" w:type="dxa"/>
            <w:tcPrChange w:author="Fernando Dominguez" w:date="2025-11-03T09:17:00Z" w:id="749">
              <w:tcPr>
                <w:tcW w:w="4178" w:type="dxa"/>
                <w:gridSpan w:val="7"/>
              </w:tcPr>
            </w:tcPrChange>
          </w:tcPr>
          <w:p w:rsidRPr="00007288" w:rsidR="002E1834" w:rsidP="002E1834" w:rsidRDefault="002E1834" w14:paraId="626FC55C" w14:textId="69054DDB">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Suspension of Service Provider </w:t>
            </w:r>
            <w:r w:rsidRPr="00117039" w:rsidR="00DE34AE">
              <w:rPr>
                <w:rFonts w:ascii="Times New Roman" w:hAnsi="Times New Roman" w:eastAsia="Calibri" w:cs="Times New Roman"/>
                <w:sz w:val="16"/>
                <w:szCs w:val="16"/>
                <w:lang w:val="en-GB" w:eastAsia="zh-CN"/>
              </w:rPr>
              <w:t xml:space="preserve">qualification </w:t>
            </w:r>
            <w:r w:rsidRPr="00007288">
              <w:rPr>
                <w:rFonts w:ascii="Times New Roman" w:hAnsi="Times New Roman" w:eastAsia="Calibri" w:cs="Times New Roman"/>
                <w:sz w:val="16"/>
                <w:szCs w:val="16"/>
                <w:lang w:val="en-GB" w:eastAsia="zh-CN"/>
              </w:rPr>
              <w:t>by System Operator </w:t>
            </w:r>
          </w:p>
          <w:p w:rsidRPr="00007288" w:rsidR="002E1834" w:rsidP="002E1834" w:rsidRDefault="002E1834" w14:paraId="74F33F7F"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w:t>
            </w:r>
          </w:p>
          <w:p w:rsidRPr="00007288" w:rsidR="002E1834" w:rsidP="002E1834" w:rsidRDefault="002E1834" w14:paraId="32D7EC9D" w14:textId="1B33BD15">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i/>
                <w:sz w:val="16"/>
                <w:szCs w:val="16"/>
                <w:lang w:val="en-GB" w:eastAsia="zh-CN"/>
              </w:rPr>
              <w:t xml:space="preserve">Describes information exchanges for the suspension of a SP by </w:t>
            </w:r>
            <w:r w:rsidRPr="00007288" w:rsidR="00D7226B">
              <w:rPr>
                <w:rFonts w:ascii="Times New Roman" w:hAnsi="Times New Roman" w:eastAsia="Calibri" w:cs="Times New Roman"/>
                <w:i/>
                <w:sz w:val="16"/>
                <w:szCs w:val="16"/>
                <w:lang w:val="en-GB" w:eastAsia="zh-CN"/>
              </w:rPr>
              <w:t>a</w:t>
            </w:r>
            <w:r w:rsidRPr="00007288">
              <w:rPr>
                <w:rFonts w:ascii="Times New Roman" w:hAnsi="Times New Roman" w:eastAsia="Calibri" w:cs="Times New Roman"/>
                <w:i/>
                <w:sz w:val="16"/>
                <w:szCs w:val="16"/>
                <w:lang w:val="en-GB" w:eastAsia="zh-CN"/>
              </w:rPr>
              <w:t xml:space="preserve"> Procuring System Operator or other assigned system operator according to national </w:t>
            </w:r>
            <w:r w:rsidR="005B604D">
              <w:rPr>
                <w:rFonts w:ascii="Times New Roman" w:hAnsi="Times New Roman" w:eastAsia="Calibri" w:cs="Times New Roman"/>
                <w:i/>
                <w:sz w:val="16"/>
                <w:szCs w:val="16"/>
                <w:lang w:val="en-GB" w:eastAsia="zh-CN"/>
              </w:rPr>
              <w:t>terms and conditions</w:t>
            </w:r>
            <w:r w:rsidRPr="00007288">
              <w:rPr>
                <w:rFonts w:ascii="Times New Roman" w:hAnsi="Times New Roman" w:eastAsia="Calibri" w:cs="Times New Roman"/>
                <w:i/>
                <w:sz w:val="16"/>
                <w:szCs w:val="16"/>
                <w:lang w:val="en-GB" w:eastAsia="zh-CN"/>
              </w:rPr>
              <w:t xml:space="preserve"> in the SP module of the flexibility information system.</w:t>
            </w:r>
            <w:r w:rsidRPr="00007288">
              <w:rPr>
                <w:rFonts w:ascii="Times New Roman" w:hAnsi="Times New Roman" w:eastAsia="Calibri" w:cs="Times New Roman"/>
                <w:sz w:val="16"/>
                <w:szCs w:val="16"/>
                <w:lang w:val="en-GB" w:eastAsia="zh-CN"/>
              </w:rPr>
              <w:t> </w:t>
            </w:r>
            <w:r w:rsidRPr="00117039">
              <w:rPr>
                <w:lang w:val="en-GB"/>
              </w:rPr>
              <w:br/>
            </w:r>
            <w:r w:rsidRPr="00007288">
              <w:rPr>
                <w:rFonts w:ascii="Times New Roman" w:hAnsi="Times New Roman" w:eastAsia="Calibri" w:cs="Times New Roman"/>
                <w:i/>
                <w:sz w:val="16"/>
                <w:szCs w:val="16"/>
                <w:lang w:val="en-GB" w:eastAsia="zh-CN"/>
              </w:rPr>
              <w:t>[as of NCDR, Article 27 (d)]</w:t>
            </w:r>
            <w:r w:rsidRPr="00007288">
              <w:rPr>
                <w:rFonts w:ascii="Times New Roman" w:hAnsi="Times New Roman" w:eastAsia="Calibri" w:cs="Times New Roman"/>
                <w:sz w:val="16"/>
                <w:szCs w:val="16"/>
                <w:lang w:val="en-GB" w:eastAsia="zh-CN"/>
              </w:rPr>
              <w:t> </w:t>
            </w:r>
          </w:p>
          <w:p w:rsidRPr="00007288" w:rsidR="002E1834" w:rsidP="002E1834" w:rsidRDefault="002E1834" w14:paraId="209D1815"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2E1834" w:rsidP="002E1834" w:rsidRDefault="002E1834" w14:paraId="45B19753" w14:textId="1F3BC6BC">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 xml:space="preserve">The Procuring System Operator or other assigned system operator may only suspend the Service Provider in relation to the specific product for which the Service Provider has been </w:t>
            </w:r>
            <w:r w:rsidRPr="00007288" w:rsidR="00CD7C2F">
              <w:rPr>
                <w:rFonts w:ascii="Times New Roman" w:hAnsi="Times New Roman" w:eastAsia="Calibri" w:cs="Times New Roman"/>
                <w:i/>
                <w:sz w:val="16"/>
                <w:szCs w:val="16"/>
                <w:lang w:val="en-GB" w:eastAsia="zh-CN"/>
              </w:rPr>
              <w:t>qualified</w:t>
            </w:r>
          </w:p>
          <w:p w:rsidRPr="00007288" w:rsidR="002E1834" w:rsidP="002E1834" w:rsidRDefault="002E1834" w14:paraId="49071FBF" w14:textId="77777777">
            <w:pPr>
              <w:widowControl w:val="0"/>
              <w:spacing w:after="0" w:line="276" w:lineRule="auto"/>
              <w:jc w:val="both"/>
              <w:rPr>
                <w:rFonts w:ascii="Times New Roman" w:hAnsi="Times New Roman" w:eastAsia="Calibri" w:cs="Times New Roman"/>
                <w:i/>
                <w:sz w:val="16"/>
                <w:szCs w:val="16"/>
                <w:lang w:val="en-GB" w:eastAsia="zh-CN"/>
              </w:rPr>
            </w:pPr>
          </w:p>
          <w:p w:rsidRPr="00007288" w:rsidR="00A01AF9" w:rsidP="00A01AF9" w:rsidRDefault="002E1834" w14:paraId="34BA25D3" w14:textId="743218D0">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i/>
                <w:sz w:val="16"/>
                <w:szCs w:val="16"/>
                <w:lang w:val="en-GB" w:eastAsia="zh-CN"/>
              </w:rPr>
              <w:t>The SP module operator may perform a separate suspension process applicable to Service Providers in general, triggered by circumstances such as revoked licenses or other significant events requiring a general suspension</w:t>
            </w:r>
          </w:p>
        </w:tc>
        <w:tc>
          <w:tcPr>
            <w:tcW w:w="1701" w:type="dxa"/>
            <w:tcPrChange w:author="Fernando Dominguez" w:date="2025-11-03T09:17:00Z" w:id="750">
              <w:tcPr>
                <w:tcW w:w="1985" w:type="dxa"/>
                <w:gridSpan w:val="2"/>
              </w:tcPr>
            </w:tcPrChange>
          </w:tcPr>
          <w:p w:rsidRPr="00007288" w:rsidR="002A7CE2" w:rsidP="002A7CE2" w:rsidRDefault="002A7CE2" w14:paraId="56627204" w14:textId="2AE99297">
            <w:pPr>
              <w:spacing w:after="0" w:line="240" w:lineRule="auto"/>
              <w:textAlignment w:val="baseline"/>
              <w:rPr>
                <w:rFonts w:ascii="Times New Roman" w:hAnsi="Times New Roman" w:eastAsia="Times New Roman" w:cs="Times New Roman"/>
                <w:sz w:val="16"/>
                <w:szCs w:val="16"/>
                <w:lang w:val="en-GB" w:eastAsia="nb-NO"/>
              </w:rPr>
            </w:pPr>
            <w:r w:rsidRPr="00007288">
              <w:rPr>
                <w:rFonts w:ascii="Times New Roman" w:hAnsi="Times New Roman" w:eastAsia="Aptos" w:cs="Times New Roman"/>
                <w:kern w:val="2"/>
                <w:sz w:val="16"/>
                <w:lang w:val="en-GB"/>
                <w14:ligatures w14:val="standardContextual"/>
              </w:rPr>
              <w:t xml:space="preserve">Procuring System Operator </w:t>
            </w:r>
            <w:r w:rsidRPr="00007288">
              <w:rPr>
                <w:rFonts w:ascii="Times New Roman" w:hAnsi="Times New Roman" w:eastAsia="Aptos" w:cs="Times New Roman"/>
                <w:kern w:val="2"/>
                <w:sz w:val="16"/>
                <w:szCs w:val="16"/>
                <w:lang w:val="en-GB"/>
                <w14:ligatures w14:val="standardContextual"/>
              </w:rPr>
              <w:t>or other assigned system operator</w:t>
            </w:r>
            <w:r w:rsidRPr="00007288">
              <w:rPr>
                <w:rFonts w:ascii="Times New Roman" w:hAnsi="Times New Roman" w:eastAsia="Times New Roman" w:cs="Times New Roman"/>
                <w:sz w:val="16"/>
                <w:szCs w:val="16"/>
                <w:lang w:val="en-GB" w:eastAsia="nb-NO"/>
              </w:rPr>
              <w:t xml:space="preserve"> entitled to suspend a SP according to national </w:t>
            </w:r>
            <w:r w:rsidR="005B604D">
              <w:rPr>
                <w:rFonts w:ascii="Times New Roman" w:hAnsi="Times New Roman" w:eastAsia="Times New Roman" w:cs="Times New Roman"/>
                <w:sz w:val="16"/>
                <w:szCs w:val="16"/>
                <w:lang w:val="en-GB" w:eastAsia="nb-NO"/>
              </w:rPr>
              <w:t>terms and conditions</w:t>
            </w:r>
          </w:p>
          <w:p w:rsidRPr="00007288" w:rsidR="00A01AF9" w:rsidP="00A01AF9" w:rsidRDefault="00A01AF9" w14:paraId="19BCD7C0" w14:textId="77777777">
            <w:pPr>
              <w:spacing w:after="0" w:line="240" w:lineRule="auto"/>
              <w:textAlignment w:val="baseline"/>
              <w:rPr>
                <w:rFonts w:ascii="Times New Roman" w:hAnsi="Times New Roman" w:eastAsia="Times New Roman" w:cs="Times New Roman"/>
                <w:sz w:val="16"/>
                <w:szCs w:val="16"/>
                <w:lang w:val="en-GB" w:eastAsia="nb-NO"/>
              </w:rPr>
            </w:pPr>
          </w:p>
          <w:p w:rsidRPr="00007288" w:rsidR="00A01AF9" w:rsidP="4BB91AB8" w:rsidRDefault="00A01AF9" w14:paraId="6449E48B" w14:textId="77777777">
            <w:pPr>
              <w:spacing w:after="0" w:line="240" w:lineRule="auto"/>
              <w:contextualSpacing/>
              <w:textAlignment w:val="baseline"/>
              <w:rPr>
                <w:rFonts w:ascii="Times New Roman" w:hAnsi="Times New Roman" w:eastAsia="Times New Roman" w:cs="Times New Roman"/>
                <w:sz w:val="16"/>
                <w:szCs w:val="16"/>
                <w:highlight w:val="yellow"/>
                <w:lang w:val="en-GB" w:eastAsia="nb-NO"/>
              </w:rPr>
            </w:pPr>
          </w:p>
        </w:tc>
        <w:tc>
          <w:tcPr>
            <w:tcW w:w="3402" w:type="dxa"/>
            <w:tcPrChange w:author="Fernando Dominguez" w:date="2025-11-03T09:17:00Z" w:id="751">
              <w:tcPr>
                <w:tcW w:w="2460" w:type="dxa"/>
              </w:tcPr>
            </w:tcPrChange>
          </w:tcPr>
          <w:p w:rsidRPr="00117039" w:rsidR="00BB3468" w:rsidP="00C8461B" w:rsidRDefault="007C3BE0" w14:paraId="64C2C44B"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The SP to be suspended must exist in the SP module and been approved by the Procuring System Operator or other assigned system operator</w:t>
            </w:r>
          </w:p>
          <w:p w:rsidRPr="00117039" w:rsidR="00A01AF9" w:rsidP="00C8461B" w:rsidRDefault="00082970" w14:paraId="01D1A0FC" w14:textId="73085F04">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As a consequence of the SP suspension, related SPG</w:t>
            </w:r>
            <w:r w:rsidRPr="00117039" w:rsidR="00257679">
              <w:rPr>
                <w:rFonts w:ascii="Times New Roman" w:hAnsi="Times New Roman" w:eastAsia="Calibri" w:cs="Times New Roman"/>
                <w:sz w:val="16"/>
                <w:szCs w:val="16"/>
                <w:lang w:val="en-GB" w:eastAsia="zh-CN"/>
              </w:rPr>
              <w:t xml:space="preserve"> or SPU</w:t>
            </w:r>
            <w:r w:rsidRPr="00117039">
              <w:rPr>
                <w:rFonts w:ascii="Times New Roman" w:hAnsi="Times New Roman" w:eastAsia="Calibri" w:cs="Times New Roman"/>
                <w:sz w:val="16"/>
                <w:szCs w:val="16"/>
                <w:lang w:val="en-GB" w:eastAsia="zh-CN"/>
              </w:rPr>
              <w:t xml:space="preserve"> cannot participate in balancing or local services</w:t>
            </w:r>
            <w:r w:rsidRPr="00117039" w:rsidDel="00082970">
              <w:rPr>
                <w:rFonts w:ascii="Times New Roman" w:hAnsi="Times New Roman" w:eastAsia="Calibri" w:cs="Times New Roman"/>
                <w:sz w:val="16"/>
                <w:szCs w:val="16"/>
                <w:lang w:val="en-GB" w:eastAsia="zh-CN"/>
              </w:rPr>
              <w:t xml:space="preserve"> </w:t>
            </w:r>
          </w:p>
        </w:tc>
      </w:tr>
      <w:tr w:rsidRPr="009A6263" w:rsidR="00A01AF9" w:rsidTr="68F2BCC5" w14:paraId="48E0D4C1" w14:textId="77777777">
        <w:trPr>
          <w:trHeight w:val="300"/>
          <w:trPrChange w:author="Fernando Dominguez" w:date="2025-11-03T09:17:00Z" w:id="752">
            <w:trPr>
              <w:gridBefore w:val="1"/>
              <w:gridAfter w:val="0"/>
              <w:trHeight w:val="300"/>
            </w:trPr>
          </w:trPrChange>
        </w:trPr>
        <w:tc>
          <w:tcPr>
            <w:tcW w:w="608" w:type="dxa"/>
            <w:tcPrChange w:author="Fernando Dominguez" w:date="2025-11-03T09:17:00Z" w:id="753">
              <w:tcPr>
                <w:tcW w:w="608" w:type="dxa"/>
                <w:gridSpan w:val="2"/>
              </w:tcPr>
            </w:tcPrChange>
          </w:tcPr>
          <w:p w:rsidRPr="00117039" w:rsidR="00A01AF9" w:rsidP="00A01AF9" w:rsidRDefault="00F85CF1" w14:paraId="43407D39" w14:textId="7F7FC20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w:t>
            </w:r>
            <w:ins w:author="Carmen Garcia Montero" w:date="2025-11-03T12:02:00Z" w:id="754">
              <w:r w:rsidR="007913EB">
                <w:rPr>
                  <w:rFonts w:ascii="Times New Roman" w:hAnsi="Times New Roman" w:eastAsia="Calibri" w:cs="Times New Roman"/>
                  <w:sz w:val="16"/>
                  <w:szCs w:val="16"/>
                  <w:lang w:val="en-GB" w:eastAsia="zh-CN"/>
                </w:rPr>
                <w:t>6</w:t>
              </w:r>
            </w:ins>
            <w:del w:author="Carmen Garcia Montero" w:date="2025-11-03T12:02:00Z" w:id="755">
              <w:r w:rsidRPr="00117039" w:rsidDel="007913EB">
                <w:rPr>
                  <w:rFonts w:ascii="Times New Roman" w:hAnsi="Times New Roman" w:eastAsia="Calibri" w:cs="Times New Roman"/>
                  <w:sz w:val="16"/>
                  <w:szCs w:val="16"/>
                  <w:lang w:val="en-GB" w:eastAsia="zh-CN"/>
                </w:rPr>
                <w:delText>7</w:delText>
              </w:r>
            </w:del>
          </w:p>
        </w:tc>
        <w:tc>
          <w:tcPr>
            <w:tcW w:w="4178" w:type="dxa"/>
            <w:tcPrChange w:author="Fernando Dominguez" w:date="2025-11-03T09:17:00Z" w:id="756">
              <w:tcPr>
                <w:tcW w:w="4178" w:type="dxa"/>
                <w:gridSpan w:val="7"/>
              </w:tcPr>
            </w:tcPrChange>
          </w:tcPr>
          <w:p w:rsidRPr="00007288" w:rsidR="00130863" w:rsidRDefault="00A01AF9" w14:paraId="332257A3" w14:textId="10D9A090">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Revocation </w:t>
            </w:r>
            <w:r w:rsidRPr="00007288" w:rsidR="005A638E">
              <w:rPr>
                <w:rFonts w:ascii="Times New Roman" w:hAnsi="Times New Roman" w:eastAsia="Calibri" w:cs="Times New Roman"/>
                <w:sz w:val="16"/>
                <w:szCs w:val="16"/>
                <w:lang w:val="en-GB" w:eastAsia="zh-CN"/>
              </w:rPr>
              <w:t xml:space="preserve">of </w:t>
            </w:r>
            <w:r w:rsidRPr="00007288">
              <w:rPr>
                <w:rFonts w:ascii="Times New Roman" w:hAnsi="Times New Roman" w:eastAsia="Calibri" w:cs="Times New Roman"/>
                <w:sz w:val="16"/>
                <w:szCs w:val="16"/>
                <w:lang w:val="en-GB" w:eastAsia="zh-CN"/>
              </w:rPr>
              <w:t>service provider</w:t>
            </w:r>
          </w:p>
          <w:p w:rsidRPr="00007288" w:rsidR="00846D07" w:rsidRDefault="00846D07" w14:paraId="3C8C9986"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846D07" w:rsidRDefault="00846D07" w14:paraId="0582FF1D" w14:textId="23320C06">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Describes revocation of </w:t>
            </w:r>
            <w:r w:rsidRPr="00007288" w:rsidR="00E05E79">
              <w:rPr>
                <w:rFonts w:ascii="Times New Roman" w:hAnsi="Times New Roman" w:eastAsia="Calibri" w:cs="Times New Roman"/>
                <w:sz w:val="16"/>
                <w:szCs w:val="16"/>
                <w:lang w:val="en-GB" w:eastAsia="zh-CN"/>
              </w:rPr>
              <w:t xml:space="preserve">qualification status of </w:t>
            </w:r>
            <w:r w:rsidRPr="00117039" w:rsidR="00DF53DC">
              <w:rPr>
                <w:rFonts w:ascii="Times New Roman" w:hAnsi="Times New Roman" w:eastAsia="Calibri" w:cs="Times New Roman"/>
                <w:sz w:val="16"/>
                <w:szCs w:val="16"/>
                <w:lang w:val="en-GB" w:eastAsia="zh-CN"/>
              </w:rPr>
              <w:t>a</w:t>
            </w:r>
            <w:r w:rsidRPr="00007288" w:rsidR="00E05E79">
              <w:rPr>
                <w:rFonts w:ascii="Times New Roman" w:hAnsi="Times New Roman" w:eastAsia="Calibri" w:cs="Times New Roman"/>
                <w:sz w:val="16"/>
                <w:szCs w:val="16"/>
                <w:lang w:val="en-GB" w:eastAsia="zh-CN"/>
              </w:rPr>
              <w:t xml:space="preserve"> service provider by a</w:t>
            </w:r>
            <w:r w:rsidRPr="00117039" w:rsidR="00E05E79">
              <w:rPr>
                <w:rFonts w:ascii="Times New Roman" w:hAnsi="Times New Roman" w:eastAsia="Calibri" w:cs="Times New Roman"/>
                <w:sz w:val="16"/>
                <w:szCs w:val="16"/>
                <w:lang w:val="en-GB" w:eastAsia="zh-CN"/>
              </w:rPr>
              <w:t xml:space="preserve"> </w:t>
            </w:r>
            <w:r w:rsidRPr="00117039" w:rsidR="3A5DC00D">
              <w:rPr>
                <w:rFonts w:ascii="Times New Roman" w:hAnsi="Times New Roman" w:eastAsia="Calibri" w:cs="Times New Roman"/>
                <w:sz w:val="16"/>
                <w:szCs w:val="16"/>
                <w:lang w:val="en-GB" w:eastAsia="zh-CN"/>
              </w:rPr>
              <w:t>Procuring</w:t>
            </w:r>
            <w:r w:rsidRPr="00007288" w:rsidR="00E05E79">
              <w:rPr>
                <w:rFonts w:ascii="Times New Roman" w:hAnsi="Times New Roman" w:eastAsia="Calibri" w:cs="Times New Roman"/>
                <w:sz w:val="16"/>
                <w:szCs w:val="16"/>
                <w:lang w:val="en-GB" w:eastAsia="zh-CN"/>
              </w:rPr>
              <w:t xml:space="preserve"> System Operator</w:t>
            </w:r>
            <w:r w:rsidRPr="00007288" w:rsidR="002A5F62">
              <w:rPr>
                <w:rFonts w:ascii="Times New Roman" w:hAnsi="Times New Roman" w:eastAsia="Calibri" w:cs="Times New Roman"/>
                <w:sz w:val="16"/>
                <w:szCs w:val="16"/>
                <w:lang w:val="en-GB" w:eastAsia="zh-CN"/>
              </w:rPr>
              <w:t xml:space="preserve"> </w:t>
            </w:r>
          </w:p>
          <w:p w:rsidRPr="00007288" w:rsidR="00A01AF9" w:rsidP="00A01AF9" w:rsidRDefault="00A01AF9" w14:paraId="1C10BDD0" w14:textId="78433D6D">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757">
              <w:tcPr>
                <w:tcW w:w="1985" w:type="dxa"/>
                <w:gridSpan w:val="2"/>
              </w:tcPr>
            </w:tcPrChange>
          </w:tcPr>
          <w:p w:rsidRPr="00EB5A57" w:rsidR="00A01AF9" w:rsidP="00A01AF9" w:rsidRDefault="1EDC508A" w14:paraId="494EA0B0" w14:textId="0308959B">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 xml:space="preserve">Procuring </w:t>
            </w:r>
            <w:r w:rsidRPr="561D522C" w:rsidR="1C8488D0">
              <w:rPr>
                <w:rFonts w:ascii="Times New Roman" w:hAnsi="Times New Roman" w:eastAsia="Calibri" w:cs="Times New Roman"/>
                <w:sz w:val="16"/>
                <w:szCs w:val="16"/>
                <w:lang w:val="en-GB" w:eastAsia="zh-CN"/>
              </w:rPr>
              <w:t>S</w:t>
            </w:r>
            <w:r w:rsidRPr="561D522C" w:rsidR="008718F2">
              <w:rPr>
                <w:rFonts w:ascii="Times New Roman" w:hAnsi="Times New Roman" w:eastAsia="Calibri" w:cs="Times New Roman"/>
                <w:sz w:val="16"/>
                <w:szCs w:val="16"/>
                <w:lang w:val="en-GB" w:eastAsia="zh-CN"/>
              </w:rPr>
              <w:t>ystem</w:t>
            </w:r>
            <w:r w:rsidRPr="561D522C" w:rsidR="7877E572">
              <w:rPr>
                <w:rFonts w:ascii="Times New Roman" w:hAnsi="Times New Roman" w:eastAsia="Calibri" w:cs="Times New Roman"/>
                <w:sz w:val="16"/>
                <w:szCs w:val="16"/>
                <w:lang w:val="en-GB" w:eastAsia="zh-CN"/>
              </w:rPr>
              <w:t xml:space="preserve"> O</w:t>
            </w:r>
            <w:r w:rsidRPr="561D522C" w:rsidR="008718F2">
              <w:rPr>
                <w:rFonts w:ascii="Times New Roman" w:hAnsi="Times New Roman" w:eastAsia="Calibri" w:cs="Times New Roman"/>
                <w:sz w:val="16"/>
                <w:szCs w:val="16"/>
                <w:lang w:val="en-GB" w:eastAsia="zh-CN"/>
              </w:rPr>
              <w:t>perato</w:t>
            </w:r>
            <w:r w:rsidRPr="00EB5A57" w:rsidR="008718F2">
              <w:rPr>
                <w:rFonts w:ascii="Times New Roman" w:hAnsi="Times New Roman" w:eastAsia="Calibri" w:cs="Times New Roman"/>
                <w:sz w:val="16"/>
                <w:szCs w:val="16"/>
                <w:lang w:val="en-GB" w:eastAsia="zh-CN"/>
              </w:rPr>
              <w:t>r</w:t>
            </w:r>
          </w:p>
        </w:tc>
        <w:tc>
          <w:tcPr>
            <w:tcW w:w="3402" w:type="dxa"/>
            <w:tcPrChange w:author="Fernando Dominguez" w:date="2025-11-03T09:17:00Z" w:id="758">
              <w:tcPr>
                <w:tcW w:w="2460" w:type="dxa"/>
              </w:tcPr>
            </w:tcPrChange>
          </w:tcPr>
          <w:p w:rsidRPr="00117039" w:rsidR="00130863" w:rsidP="007F2E29" w:rsidRDefault="000E7C0E" w14:paraId="3D588FE4" w14:textId="0DD37762">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Service provider is </w:t>
            </w:r>
            <w:r w:rsidRPr="00117039" w:rsidR="00AD50F7">
              <w:rPr>
                <w:rFonts w:ascii="Times New Roman" w:hAnsi="Times New Roman" w:eastAsia="Calibri" w:cs="Times New Roman"/>
                <w:sz w:val="16"/>
                <w:szCs w:val="16"/>
                <w:lang w:val="en-GB" w:eastAsia="zh-CN"/>
              </w:rPr>
              <w:t>qualified</w:t>
            </w:r>
            <w:ins w:author="Kokki Teemu" w:date="2025-10-31T15:59:00Z" w:id="759">
              <w:r w:rsidR="00FB443A">
                <w:rPr>
                  <w:rFonts w:ascii="Times New Roman" w:hAnsi="Times New Roman" w:eastAsia="Calibri" w:cs="Times New Roman"/>
                  <w:sz w:val="16"/>
                  <w:szCs w:val="16"/>
                  <w:lang w:val="en-GB" w:eastAsia="zh-CN"/>
                </w:rPr>
                <w:t>.</w:t>
              </w:r>
            </w:ins>
            <w:del w:author="Kokki Teemu" w:date="2025-10-31T15:58:00Z" w:id="760">
              <w:r w:rsidRPr="00117039" w:rsidR="00AD50F7">
                <w:rPr>
                  <w:rFonts w:ascii="Times New Roman" w:hAnsi="Times New Roman" w:eastAsia="Calibri" w:cs="Times New Roman"/>
                  <w:sz w:val="16"/>
                  <w:szCs w:val="16"/>
                  <w:lang w:val="en-GB" w:eastAsia="zh-CN"/>
                </w:rPr>
                <w:delText xml:space="preserve"> </w:delText>
              </w:r>
              <w:commentRangeStart w:id="761"/>
              <w:commentRangeStart w:id="762"/>
              <w:commentRangeStart w:id="763"/>
              <w:commentRangeStart w:id="764"/>
              <w:r w:rsidRPr="00117039" w:rsidR="00AD50F7">
                <w:rPr>
                  <w:rFonts w:ascii="Times New Roman" w:hAnsi="Times New Roman" w:eastAsia="Calibri" w:cs="Times New Roman"/>
                  <w:sz w:val="16"/>
                  <w:szCs w:val="16"/>
                  <w:lang w:val="en-GB" w:eastAsia="zh-CN"/>
                </w:rPr>
                <w:delText xml:space="preserve">by the </w:delText>
              </w:r>
              <w:r w:rsidRPr="00117039" w:rsidR="00DF53DC">
                <w:rPr>
                  <w:rFonts w:ascii="Times New Roman" w:hAnsi="Times New Roman" w:eastAsia="Calibri" w:cs="Times New Roman"/>
                  <w:sz w:val="16"/>
                  <w:szCs w:val="16"/>
                  <w:lang w:val="en-GB" w:eastAsia="zh-CN"/>
                </w:rPr>
                <w:delText xml:space="preserve">Procuring </w:delText>
              </w:r>
              <w:r w:rsidRPr="00117039" w:rsidR="004D3261">
                <w:rPr>
                  <w:rFonts w:ascii="Times New Roman" w:hAnsi="Times New Roman" w:eastAsia="Calibri" w:cs="Times New Roman"/>
                  <w:sz w:val="16"/>
                  <w:szCs w:val="16"/>
                  <w:lang w:val="en-GB" w:eastAsia="zh-CN"/>
                </w:rPr>
                <w:delText xml:space="preserve">System </w:delText>
              </w:r>
              <w:r w:rsidRPr="00117039" w:rsidR="1A18BC1D">
                <w:rPr>
                  <w:rFonts w:ascii="Times New Roman" w:hAnsi="Times New Roman" w:eastAsia="Calibri" w:cs="Times New Roman"/>
                  <w:sz w:val="16"/>
                  <w:szCs w:val="16"/>
                  <w:lang w:val="en-GB" w:eastAsia="zh-CN"/>
                </w:rPr>
                <w:delText>Operator</w:delText>
              </w:r>
              <w:r w:rsidRPr="00117039" w:rsidR="00D15B82">
                <w:rPr>
                  <w:rFonts w:ascii="Times New Roman" w:hAnsi="Times New Roman" w:eastAsia="Calibri" w:cs="Times New Roman"/>
                  <w:sz w:val="16"/>
                  <w:szCs w:val="16"/>
                  <w:lang w:val="en-GB" w:eastAsia="zh-CN"/>
                </w:rPr>
                <w:delText xml:space="preserve"> </w:delText>
              </w:r>
              <w:commentRangeEnd w:id="761"/>
              <w:r w:rsidRPr="00117039" w:rsidR="00CD35CD">
                <w:rPr>
                  <w:rStyle w:val="CommentReference"/>
                  <w:rFonts w:ascii="Times New Roman" w:hAnsi="Times New Roman" w:eastAsia="Calibri" w:cs="Times New Roman"/>
                  <w:lang w:val="en-GB" w:eastAsia="zh-CN"/>
                </w:rPr>
                <w:commentReference w:id="761"/>
              </w:r>
              <w:commentRangeEnd w:id="762"/>
              <w:r w:rsidRPr="00117039">
                <w:rPr>
                  <w:rStyle w:val="CommentReference"/>
                  <w:rFonts w:ascii="Times New Roman" w:hAnsi="Times New Roman" w:eastAsia="Calibri" w:cs="Times New Roman"/>
                  <w:lang w:val="en-GB" w:eastAsia="zh-CN"/>
                </w:rPr>
                <w:commentReference w:id="762"/>
              </w:r>
              <w:commentRangeEnd w:id="763"/>
              <w:r w:rsidRPr="00117039">
                <w:rPr>
                  <w:rStyle w:val="CommentReference"/>
                  <w:rFonts w:ascii="Times New Roman" w:hAnsi="Times New Roman" w:eastAsia="Calibri" w:cs="Times New Roman"/>
                  <w:lang w:val="en-GB" w:eastAsia="zh-CN"/>
                </w:rPr>
                <w:commentReference w:id="763"/>
              </w:r>
              <w:commentRangeEnd w:id="764"/>
              <w:r w:rsidRPr="00117039" w:rsidR="00DF53DC">
                <w:rPr>
                  <w:rStyle w:val="CommentReference"/>
                  <w:rFonts w:ascii="Times New Roman" w:hAnsi="Times New Roman" w:eastAsia="Calibri" w:cs="Times New Roman"/>
                  <w:lang w:val="en-GB" w:eastAsia="zh-CN"/>
                </w:rPr>
                <w:commentReference w:id="764"/>
              </w:r>
              <w:r w:rsidRPr="00117039" w:rsidR="004D3261">
                <w:rPr>
                  <w:rFonts w:ascii="Times New Roman" w:hAnsi="Times New Roman" w:eastAsia="Calibri" w:cs="Times New Roman"/>
                  <w:sz w:val="16"/>
                  <w:szCs w:val="16"/>
                  <w:lang w:val="en-GB" w:eastAsia="zh-CN"/>
                </w:rPr>
                <w:delText>who is initiating the revocation process</w:delText>
              </w:r>
            </w:del>
            <w:del w:author="Kokki Teemu" w:date="2025-10-31T15:59:00Z" w:id="765">
              <w:r w:rsidRPr="00117039" w:rsidR="00C10005">
                <w:rPr>
                  <w:rFonts w:ascii="Times New Roman" w:hAnsi="Times New Roman" w:eastAsia="Calibri" w:cs="Times New Roman"/>
                  <w:sz w:val="16"/>
                  <w:szCs w:val="16"/>
                  <w:lang w:val="en-GB" w:eastAsia="zh-CN"/>
                </w:rPr>
                <w:delText>;</w:delText>
              </w:r>
            </w:del>
          </w:p>
          <w:p w:rsidRPr="00117039" w:rsidR="000960E9" w:rsidP="00DF53DC" w:rsidRDefault="21BA60C2" w14:paraId="1D380270" w14:textId="7296D836">
            <w:pPr>
              <w:pStyle w:val="ListParagraph"/>
              <w:widowControl w:val="0"/>
              <w:numPr>
                <w:ilvl w:val="0"/>
                <w:numId w:val="7"/>
              </w:numPr>
              <w:spacing w:after="0" w:line="276" w:lineRule="auto"/>
              <w:ind w:left="120" w:hanging="153"/>
              <w:jc w:val="both"/>
              <w:rPr>
                <w:del w:author="Wojciech Lubczyński" w:date="2025-10-27T17:07:00Z" w:id="766"/>
                <w:rFonts w:ascii="Times New Roman" w:hAnsi="Times New Roman" w:eastAsia="Calibri" w:cs="Times New Roman"/>
                <w:sz w:val="16"/>
                <w:szCs w:val="16"/>
                <w:lang w:val="en-GB" w:eastAsia="zh-CN"/>
              </w:rPr>
            </w:pPr>
            <w:commentRangeStart w:id="767"/>
            <w:commentRangeStart w:id="768"/>
            <w:del w:author="Wojciech Lubczyński" w:date="2025-10-27T17:07:00Z" w:id="769">
              <w:r w:rsidRPr="75E9DE6D">
                <w:rPr>
                  <w:rFonts w:ascii="Times New Roman" w:hAnsi="Times New Roman" w:eastAsia="Calibri" w:cs="Times New Roman"/>
                  <w:sz w:val="16"/>
                  <w:szCs w:val="16"/>
                  <w:lang w:val="en-GB" w:eastAsia="zh-CN"/>
                </w:rPr>
                <w:delText xml:space="preserve">Service Provider has no activated SPU/G </w:delText>
              </w:r>
              <w:r w:rsidRPr="75E9DE6D" w:rsidR="6D892BAE">
                <w:rPr>
                  <w:rFonts w:ascii="Times New Roman" w:hAnsi="Times New Roman" w:eastAsia="Calibri" w:cs="Times New Roman"/>
                  <w:sz w:val="16"/>
                  <w:szCs w:val="16"/>
                  <w:lang w:val="en-GB" w:eastAsia="zh-CN"/>
                </w:rPr>
                <w:delText xml:space="preserve">at the time </w:delText>
              </w:r>
              <w:r w:rsidRPr="75E9DE6D" w:rsidR="5FFE0E7A">
                <w:rPr>
                  <w:rFonts w:ascii="Times New Roman" w:hAnsi="Times New Roman" w:eastAsia="Calibri" w:cs="Times New Roman"/>
                  <w:sz w:val="16"/>
                  <w:szCs w:val="16"/>
                  <w:lang w:val="en-GB" w:eastAsia="zh-CN"/>
                </w:rPr>
                <w:delText>o</w:delText>
              </w:r>
              <w:r w:rsidRPr="75E9DE6D" w:rsidR="3995E0D3">
                <w:rPr>
                  <w:rFonts w:ascii="Times New Roman" w:hAnsi="Times New Roman" w:eastAsia="Calibri" w:cs="Times New Roman"/>
                  <w:sz w:val="16"/>
                  <w:szCs w:val="16"/>
                  <w:lang w:val="en-GB" w:eastAsia="zh-CN"/>
                </w:rPr>
                <w:delText>f</w:delText>
              </w:r>
              <w:r w:rsidRPr="75E9DE6D" w:rsidR="6D892BAE">
                <w:rPr>
                  <w:rFonts w:ascii="Times New Roman" w:hAnsi="Times New Roman" w:eastAsia="Calibri" w:cs="Times New Roman"/>
                  <w:sz w:val="16"/>
                  <w:szCs w:val="16"/>
                  <w:lang w:val="en-GB" w:eastAsia="zh-CN"/>
                </w:rPr>
                <w:delText xml:space="preserve"> process initiation</w:delText>
              </w:r>
              <w:r w:rsidRPr="75E9DE6D" w:rsidR="6D5E5012">
                <w:rPr>
                  <w:rFonts w:ascii="Times New Roman" w:hAnsi="Times New Roman" w:eastAsia="Calibri" w:cs="Times New Roman"/>
                  <w:sz w:val="16"/>
                  <w:szCs w:val="16"/>
                  <w:lang w:val="en-GB" w:eastAsia="zh-CN"/>
                </w:rPr>
                <w:delText>.</w:delText>
              </w:r>
            </w:del>
            <w:commentRangeEnd w:id="767"/>
            <w:r w:rsidRPr="00117039" w:rsidR="00E96237">
              <w:rPr>
                <w:rStyle w:val="CommentReference"/>
                <w:rFonts w:ascii="Times New Roman" w:hAnsi="Times New Roman" w:eastAsia="Calibri" w:cs="Times New Roman"/>
                <w:lang w:val="en-GB" w:eastAsia="zh-CN"/>
              </w:rPr>
              <w:commentReference w:id="767"/>
            </w:r>
            <w:commentRangeEnd w:id="768"/>
            <w:r w:rsidRPr="00117039" w:rsidR="00E96237">
              <w:rPr>
                <w:rStyle w:val="CommentReference"/>
                <w:rFonts w:ascii="Times New Roman" w:hAnsi="Times New Roman" w:eastAsia="Calibri" w:cs="Times New Roman"/>
                <w:lang w:val="en-GB" w:eastAsia="zh-CN"/>
              </w:rPr>
              <w:commentReference w:id="768"/>
            </w:r>
          </w:p>
          <w:p w:rsidRPr="00117039" w:rsidR="00A01AF9" w:rsidP="561D522C" w:rsidRDefault="394EC4E6" w14:paraId="5D14901E" w14:textId="29AEACAB">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Procuring </w:t>
            </w:r>
            <w:r w:rsidRPr="00117039" w:rsidR="00F74094">
              <w:rPr>
                <w:rFonts w:ascii="Times New Roman" w:hAnsi="Times New Roman" w:eastAsia="Calibri" w:cs="Times New Roman"/>
                <w:sz w:val="16"/>
                <w:szCs w:val="16"/>
                <w:lang w:val="en-GB" w:eastAsia="zh-CN"/>
              </w:rPr>
              <w:t xml:space="preserve">System Operator decided to revoke the qualification of the </w:t>
            </w:r>
            <w:r w:rsidRPr="00117039" w:rsidR="00BC33B8">
              <w:rPr>
                <w:rFonts w:ascii="Times New Roman" w:hAnsi="Times New Roman" w:eastAsia="Calibri" w:cs="Times New Roman"/>
                <w:sz w:val="16"/>
                <w:szCs w:val="16"/>
                <w:lang w:val="en-GB" w:eastAsia="zh-CN"/>
              </w:rPr>
              <w:t xml:space="preserve">Service Provider for non-compliance with national Terms and Conditions </w:t>
            </w:r>
            <w:r w:rsidRPr="00117039" w:rsidR="005500AD">
              <w:rPr>
                <w:rFonts w:ascii="Times New Roman" w:hAnsi="Times New Roman" w:eastAsia="Calibri" w:cs="Times New Roman"/>
                <w:sz w:val="16"/>
                <w:szCs w:val="16"/>
                <w:lang w:val="en-GB" w:eastAsia="zh-CN"/>
              </w:rPr>
              <w:t>for service providers.</w:t>
            </w:r>
          </w:p>
          <w:p w:rsidRPr="00117039" w:rsidR="00A01AF9" w:rsidP="00A01AF9" w:rsidRDefault="00E676D2" w14:paraId="68776EC1" w14:textId="4E5AEEB9">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ins w:author="Kokki Teemu" w:date="2025-10-31T16:05:00Z" w:id="770">
              <w:r>
                <w:rPr>
                  <w:rFonts w:ascii="Times New Roman" w:hAnsi="Times New Roman" w:eastAsia="Calibri" w:cs="Times New Roman"/>
                  <w:sz w:val="16"/>
                  <w:szCs w:val="16"/>
                  <w:lang w:val="en-GB" w:eastAsia="zh-CN"/>
                </w:rPr>
                <w:t>The qualification of the service provider can be revoked regardless of active SP</w:t>
              </w:r>
            </w:ins>
            <w:ins w:author="Kokki Teemu" w:date="2025-10-31T16:06:00Z" w:id="771">
              <w:r>
                <w:rPr>
                  <w:rFonts w:ascii="Times New Roman" w:hAnsi="Times New Roman" w:eastAsia="Calibri" w:cs="Times New Roman"/>
                  <w:sz w:val="16"/>
                  <w:szCs w:val="16"/>
                  <w:lang w:val="en-GB" w:eastAsia="zh-CN"/>
                </w:rPr>
                <w:t xml:space="preserve">Us or SPGs. </w:t>
              </w:r>
            </w:ins>
            <w:commentRangeStart w:id="772"/>
            <w:commentRangeStart w:id="773"/>
            <w:commentRangeStart w:id="774"/>
            <w:del w:author="Kokki Teemu" w:date="2025-10-31T16:06:00Z" w:id="775">
              <w:r w:rsidRPr="00117039" w:rsidR="03CF9301">
                <w:rPr>
                  <w:rFonts w:ascii="Times New Roman" w:hAnsi="Times New Roman" w:eastAsia="Calibri" w:cs="Times New Roman"/>
                  <w:sz w:val="16"/>
                  <w:szCs w:val="16"/>
                  <w:lang w:val="en-GB" w:eastAsia="zh-CN"/>
                </w:rPr>
                <w:delText>It is up to the procuring system operator</w:delText>
              </w:r>
              <w:r w:rsidRPr="00117039" w:rsidR="4C21E96F">
                <w:rPr>
                  <w:rFonts w:ascii="Times New Roman" w:hAnsi="Times New Roman" w:eastAsia="Calibri" w:cs="Times New Roman"/>
                  <w:sz w:val="16"/>
                  <w:szCs w:val="16"/>
                  <w:lang w:val="en-GB" w:eastAsia="zh-CN"/>
                </w:rPr>
                <w:delText xml:space="preserve"> whether</w:delText>
              </w:r>
              <w:r w:rsidRPr="00117039" w:rsidDel="00E676D2" w:rsidR="4C21E96F">
                <w:rPr>
                  <w:rFonts w:ascii="Times New Roman" w:hAnsi="Times New Roman" w:eastAsia="Calibri" w:cs="Times New Roman"/>
                  <w:sz w:val="16"/>
                  <w:szCs w:val="16"/>
                  <w:lang w:val="en-GB" w:eastAsia="zh-CN"/>
                </w:rPr>
                <w:delText xml:space="preserve"> </w:delText>
              </w:r>
              <w:r w:rsidRPr="00117039" w:rsidDel="00E676D2" w:rsidR="2BE4D8BA">
                <w:rPr>
                  <w:rFonts w:ascii="Times New Roman" w:hAnsi="Times New Roman" w:eastAsia="Calibri" w:cs="Times New Roman"/>
                  <w:sz w:val="16"/>
                  <w:szCs w:val="16"/>
                  <w:lang w:val="en-GB" w:eastAsia="zh-CN"/>
                </w:rPr>
                <w:delText>revoke</w:delText>
              </w:r>
              <w:r w:rsidRPr="00117039" w:rsidR="4C21E96F">
                <w:rPr>
                  <w:rFonts w:ascii="Times New Roman" w:hAnsi="Times New Roman" w:eastAsia="Calibri" w:cs="Times New Roman"/>
                  <w:sz w:val="16"/>
                  <w:szCs w:val="16"/>
                  <w:lang w:val="en-GB" w:eastAsia="zh-CN"/>
                </w:rPr>
                <w:delText xml:space="preserve"> the </w:delText>
              </w:r>
              <w:r w:rsidRPr="00117039" w:rsidDel="00E676D2" w:rsidR="2BE4D8BA">
                <w:rPr>
                  <w:rFonts w:ascii="Times New Roman" w:hAnsi="Times New Roman" w:eastAsia="Calibri" w:cs="Times New Roman"/>
                  <w:sz w:val="16"/>
                  <w:szCs w:val="16"/>
                  <w:lang w:val="en-GB" w:eastAsia="zh-CN"/>
                </w:rPr>
                <w:delText xml:space="preserve">qualification </w:delText>
              </w:r>
              <w:r w:rsidRPr="00117039" w:rsidDel="00E676D2" w:rsidR="4C21E96F">
                <w:rPr>
                  <w:rFonts w:ascii="Times New Roman" w:hAnsi="Times New Roman" w:eastAsia="Calibri" w:cs="Times New Roman"/>
                  <w:sz w:val="16"/>
                  <w:szCs w:val="16"/>
                  <w:lang w:val="en-GB" w:eastAsia="zh-CN"/>
                </w:rPr>
                <w:delText>regardless of</w:delText>
              </w:r>
              <w:r w:rsidRPr="00117039" w:rsidR="4C21E96F">
                <w:rPr>
                  <w:rFonts w:ascii="Times New Roman" w:hAnsi="Times New Roman" w:eastAsia="Calibri" w:cs="Times New Roman"/>
                  <w:sz w:val="16"/>
                  <w:szCs w:val="16"/>
                  <w:lang w:val="en-GB" w:eastAsia="zh-CN"/>
                </w:rPr>
                <w:delText xml:space="preserve"> active SPU</w:delText>
              </w:r>
              <w:r w:rsidRPr="00117039" w:rsidR="29C07BF7">
                <w:rPr>
                  <w:rFonts w:ascii="Times New Roman" w:hAnsi="Times New Roman" w:eastAsia="Calibri" w:cs="Times New Roman"/>
                  <w:sz w:val="16"/>
                  <w:szCs w:val="16"/>
                  <w:lang w:val="en-GB" w:eastAsia="zh-CN"/>
                </w:rPr>
                <w:delText>s</w:delText>
              </w:r>
              <w:r w:rsidRPr="00117039" w:rsidR="4C21E96F">
                <w:rPr>
                  <w:rFonts w:ascii="Times New Roman" w:hAnsi="Times New Roman" w:eastAsia="Calibri" w:cs="Times New Roman"/>
                  <w:sz w:val="16"/>
                  <w:szCs w:val="16"/>
                  <w:lang w:val="en-GB" w:eastAsia="zh-CN"/>
                </w:rPr>
                <w:delText xml:space="preserve"> or SPG</w:delText>
              </w:r>
              <w:r w:rsidRPr="00117039" w:rsidR="309CC5AA">
                <w:rPr>
                  <w:rFonts w:ascii="Times New Roman" w:hAnsi="Times New Roman" w:eastAsia="Calibri" w:cs="Times New Roman"/>
                  <w:sz w:val="16"/>
                  <w:szCs w:val="16"/>
                  <w:lang w:val="en-GB" w:eastAsia="zh-CN"/>
                </w:rPr>
                <w:delText>s</w:delText>
              </w:r>
              <w:commentRangeEnd w:id="774"/>
              <w:r w:rsidRPr="00117039" w:rsidR="00F74094">
                <w:rPr>
                  <w:rStyle w:val="CommentReference"/>
                  <w:rFonts w:ascii="Times New Roman" w:hAnsi="Times New Roman" w:eastAsia="Calibri" w:cs="Times New Roman"/>
                  <w:lang w:val="en-GB" w:eastAsia="zh-CN"/>
                </w:rPr>
                <w:commentReference w:id="774"/>
              </w:r>
              <w:commentRangeEnd w:id="772"/>
              <w:r w:rsidRPr="00117039" w:rsidR="00B17C7A">
                <w:rPr>
                  <w:rStyle w:val="CommentReference"/>
                  <w:rFonts w:ascii="Times New Roman" w:hAnsi="Times New Roman" w:eastAsia="Calibri" w:cs="Times New Roman"/>
                  <w:lang w:val="en-GB" w:eastAsia="zh-CN"/>
                </w:rPr>
                <w:commentReference w:id="772"/>
              </w:r>
            </w:del>
            <w:commentRangeEnd w:id="773"/>
            <w:r w:rsidRPr="00117039" w:rsidR="000A2B75">
              <w:rPr>
                <w:rStyle w:val="CommentReference"/>
                <w:rFonts w:ascii="Times New Roman" w:hAnsi="Times New Roman" w:eastAsia="Calibri" w:cs="Times New Roman"/>
                <w:lang w:val="en-GB" w:eastAsia="zh-CN"/>
              </w:rPr>
              <w:commentReference w:id="773"/>
            </w:r>
          </w:p>
        </w:tc>
      </w:tr>
      <w:tr w:rsidRPr="00390DC1" w:rsidR="00A01AF9" w:rsidTr="68F2BCC5" w14:paraId="16C35EEA" w14:textId="77777777">
        <w:trPr>
          <w:trHeight w:val="1785"/>
          <w:trPrChange w:author="Fernando Dominguez" w:date="2025-11-03T09:17:00Z" w:id="776">
            <w:trPr>
              <w:gridBefore w:val="1"/>
              <w:gridAfter w:val="0"/>
              <w:trHeight w:val="1785"/>
            </w:trPr>
          </w:trPrChange>
        </w:trPr>
        <w:tc>
          <w:tcPr>
            <w:tcW w:w="608" w:type="dxa"/>
            <w:tcPrChange w:author="Fernando Dominguez" w:date="2025-11-03T09:17:00Z" w:id="777">
              <w:tcPr>
                <w:tcW w:w="608" w:type="dxa"/>
                <w:gridSpan w:val="2"/>
              </w:tcPr>
            </w:tcPrChange>
          </w:tcPr>
          <w:p w:rsidRPr="00117039" w:rsidR="00A01AF9" w:rsidP="00A01AF9" w:rsidRDefault="00F85CF1" w14:paraId="4834EFDC" w14:textId="3903FC38">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w:t>
            </w:r>
            <w:ins w:author="Carmen Garcia Montero" w:date="2025-11-03T12:02:00Z" w:id="778">
              <w:r w:rsidR="007913EB">
                <w:rPr>
                  <w:rFonts w:ascii="Times New Roman" w:hAnsi="Times New Roman" w:eastAsia="Calibri" w:cs="Times New Roman"/>
                  <w:sz w:val="16"/>
                  <w:szCs w:val="16"/>
                  <w:lang w:val="en-GB" w:eastAsia="zh-CN"/>
                </w:rPr>
                <w:t>7</w:t>
              </w:r>
            </w:ins>
            <w:del w:author="Carmen Garcia Montero" w:date="2025-11-03T12:02:00Z" w:id="779">
              <w:r w:rsidRPr="00117039" w:rsidDel="007913EB">
                <w:rPr>
                  <w:rFonts w:ascii="Times New Roman" w:hAnsi="Times New Roman" w:eastAsia="Calibri" w:cs="Times New Roman"/>
                  <w:sz w:val="16"/>
                  <w:szCs w:val="16"/>
                  <w:lang w:val="en-GB" w:eastAsia="zh-CN"/>
                </w:rPr>
                <w:delText>8</w:delText>
              </w:r>
            </w:del>
          </w:p>
        </w:tc>
        <w:tc>
          <w:tcPr>
            <w:tcW w:w="4178" w:type="dxa"/>
            <w:tcPrChange w:author="Fernando Dominguez" w:date="2025-11-03T09:17:00Z" w:id="780">
              <w:tcPr>
                <w:tcW w:w="4178" w:type="dxa"/>
                <w:gridSpan w:val="7"/>
              </w:tcPr>
            </w:tcPrChange>
          </w:tcPr>
          <w:p w:rsidRPr="00007288" w:rsidR="00A01AF9" w:rsidP="00A01AF9" w:rsidRDefault="00A01AF9" w14:paraId="66B0BA1B"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Reactivation service provider</w:t>
            </w:r>
          </w:p>
          <w:p w:rsidRPr="00007288" w:rsidR="0038411B" w:rsidP="00A01AF9" w:rsidRDefault="0038411B" w14:paraId="461383AD"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38411B" w:rsidP="00A01AF9" w:rsidRDefault="0038411B" w14:paraId="39881460" w14:textId="1FF18E8C">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Describes re-activation </w:t>
            </w:r>
            <w:r w:rsidRPr="00117039" w:rsidR="00DF53DC">
              <w:rPr>
                <w:rFonts w:ascii="Times New Roman" w:hAnsi="Times New Roman" w:eastAsia="Calibri" w:cs="Times New Roman"/>
                <w:sz w:val="16"/>
                <w:szCs w:val="16"/>
                <w:lang w:val="en-GB" w:eastAsia="zh-CN"/>
              </w:rPr>
              <w:t>after</w:t>
            </w:r>
            <w:r w:rsidRPr="00007288" w:rsidR="001C74F8">
              <w:rPr>
                <w:rFonts w:ascii="Times New Roman" w:hAnsi="Times New Roman" w:eastAsia="Calibri" w:cs="Times New Roman"/>
                <w:sz w:val="16"/>
                <w:szCs w:val="16"/>
                <w:lang w:val="en-GB" w:eastAsia="zh-CN"/>
              </w:rPr>
              <w:t xml:space="preserve"> a temporary suspension of Service Providers</w:t>
            </w:r>
            <w:r w:rsidRPr="00007288" w:rsidR="00E26F08">
              <w:rPr>
                <w:rFonts w:ascii="Times New Roman" w:hAnsi="Times New Roman" w:eastAsia="Calibri" w:cs="Times New Roman"/>
                <w:sz w:val="16"/>
                <w:szCs w:val="16"/>
                <w:lang w:val="en-GB" w:eastAsia="zh-CN"/>
              </w:rPr>
              <w:t xml:space="preserve"> product </w:t>
            </w:r>
            <w:r w:rsidRPr="00007288" w:rsidR="009966C3">
              <w:rPr>
                <w:rFonts w:ascii="Times New Roman" w:hAnsi="Times New Roman" w:eastAsia="Calibri" w:cs="Times New Roman"/>
                <w:sz w:val="16"/>
                <w:szCs w:val="16"/>
                <w:lang w:val="en-GB" w:eastAsia="zh-CN"/>
              </w:rPr>
              <w:t>qualification.</w:t>
            </w:r>
          </w:p>
          <w:p w:rsidRPr="00007288" w:rsidR="005544FD" w:rsidP="00A01AF9" w:rsidRDefault="005544FD" w14:paraId="6CE2FE2B"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A01AF9" w:rsidP="00A01AF9" w:rsidRDefault="00A01AF9" w14:paraId="31E2B7CB" w14:textId="63D4E81A">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781">
              <w:tcPr>
                <w:tcW w:w="1985" w:type="dxa"/>
                <w:gridSpan w:val="2"/>
              </w:tcPr>
            </w:tcPrChange>
          </w:tcPr>
          <w:p w:rsidRPr="00117039" w:rsidR="00A01AF9" w:rsidP="00A01AF9" w:rsidRDefault="00A22972" w14:paraId="61B1BDA9" w14:textId="7F912383">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System operator</w:t>
            </w:r>
          </w:p>
        </w:tc>
        <w:tc>
          <w:tcPr>
            <w:tcW w:w="3402" w:type="dxa"/>
            <w:tcPrChange w:author="Fernando Dominguez" w:date="2025-11-03T09:17:00Z" w:id="782">
              <w:tcPr>
                <w:tcW w:w="2460" w:type="dxa"/>
              </w:tcPr>
            </w:tcPrChange>
          </w:tcPr>
          <w:p w:rsidRPr="00117039" w:rsidR="00A01AF9" w:rsidP="00A01AF9" w:rsidRDefault="00E13B38" w14:paraId="65042079"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To reactivate </w:t>
            </w:r>
            <w:r w:rsidRPr="00117039" w:rsidR="000072DA">
              <w:rPr>
                <w:rFonts w:ascii="Times New Roman" w:hAnsi="Times New Roman" w:eastAsia="Calibri" w:cs="Times New Roman"/>
                <w:sz w:val="16"/>
                <w:szCs w:val="16"/>
                <w:lang w:val="en-GB" w:eastAsia="zh-CN"/>
              </w:rPr>
              <w:t xml:space="preserve">a Service Provider after </w:t>
            </w:r>
            <w:r w:rsidRPr="00117039" w:rsidR="00557536">
              <w:rPr>
                <w:rFonts w:ascii="Times New Roman" w:hAnsi="Times New Roman" w:eastAsia="Calibri" w:cs="Times New Roman"/>
                <w:sz w:val="16"/>
                <w:szCs w:val="16"/>
                <w:lang w:val="en-GB" w:eastAsia="zh-CN"/>
              </w:rPr>
              <w:t>a suspension, the System Operator request a</w:t>
            </w:r>
            <w:r w:rsidRPr="00117039" w:rsidR="009F36AB">
              <w:rPr>
                <w:rFonts w:ascii="Times New Roman" w:hAnsi="Times New Roman" w:eastAsia="Calibri" w:cs="Times New Roman"/>
                <w:sz w:val="16"/>
                <w:szCs w:val="16"/>
                <w:lang w:val="en-GB" w:eastAsia="zh-CN"/>
              </w:rPr>
              <w:t xml:space="preserve"> re</w:t>
            </w:r>
            <w:r w:rsidRPr="00117039" w:rsidR="00F407A2">
              <w:rPr>
                <w:rFonts w:ascii="Times New Roman" w:hAnsi="Times New Roman" w:eastAsia="Calibri" w:cs="Times New Roman"/>
                <w:sz w:val="16"/>
                <w:szCs w:val="16"/>
                <w:lang w:val="en-GB" w:eastAsia="zh-CN"/>
              </w:rPr>
              <w:t>-activation.</w:t>
            </w:r>
          </w:p>
          <w:p w:rsidRPr="00117039" w:rsidR="00A01AF9" w:rsidP="00A01AF9" w:rsidRDefault="00082E31" w14:paraId="7AC5F134" w14:textId="7685A0E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w:t>
            </w:r>
            <w:r w:rsidRPr="00117039" w:rsidR="00C5623B">
              <w:rPr>
                <w:rFonts w:ascii="Times New Roman" w:hAnsi="Times New Roman" w:eastAsia="Calibri" w:cs="Times New Roman"/>
                <w:sz w:val="16"/>
                <w:szCs w:val="16"/>
                <w:lang w:val="en-GB" w:eastAsia="zh-CN"/>
              </w:rPr>
              <w:t xml:space="preserve">SP Module administrator verifies and removes the suspension </w:t>
            </w:r>
            <w:r w:rsidRPr="00117039" w:rsidR="00C51B9E">
              <w:rPr>
                <w:rFonts w:ascii="Times New Roman" w:hAnsi="Times New Roman" w:eastAsia="Calibri" w:cs="Times New Roman"/>
                <w:sz w:val="16"/>
                <w:szCs w:val="16"/>
                <w:lang w:val="en-GB" w:eastAsia="zh-CN"/>
              </w:rPr>
              <w:t>status and</w:t>
            </w:r>
            <w:r w:rsidRPr="00117039" w:rsidR="004B418A">
              <w:rPr>
                <w:rFonts w:ascii="Times New Roman" w:hAnsi="Times New Roman" w:eastAsia="Calibri" w:cs="Times New Roman"/>
                <w:sz w:val="16"/>
                <w:szCs w:val="16"/>
                <w:lang w:val="en-GB" w:eastAsia="zh-CN"/>
              </w:rPr>
              <w:t xml:space="preserve"> notif</w:t>
            </w:r>
            <w:r w:rsidRPr="00117039" w:rsidR="00C51B9E">
              <w:rPr>
                <w:rFonts w:ascii="Times New Roman" w:hAnsi="Times New Roman" w:eastAsia="Calibri" w:cs="Times New Roman"/>
                <w:sz w:val="16"/>
                <w:szCs w:val="16"/>
                <w:lang w:val="en-GB" w:eastAsia="zh-CN"/>
              </w:rPr>
              <w:t>ies</w:t>
            </w:r>
            <w:r w:rsidRPr="00117039" w:rsidR="004B418A">
              <w:rPr>
                <w:rFonts w:ascii="Times New Roman" w:hAnsi="Times New Roman" w:eastAsia="Calibri" w:cs="Times New Roman"/>
                <w:sz w:val="16"/>
                <w:szCs w:val="16"/>
                <w:lang w:val="en-GB" w:eastAsia="zh-CN"/>
              </w:rPr>
              <w:t xml:space="preserve"> the Service Provider and </w:t>
            </w:r>
            <w:r w:rsidRPr="00117039" w:rsidR="00C51B9E">
              <w:rPr>
                <w:rFonts w:ascii="Times New Roman" w:hAnsi="Times New Roman" w:eastAsia="Calibri" w:cs="Times New Roman"/>
                <w:sz w:val="16"/>
                <w:szCs w:val="16"/>
                <w:lang w:val="en-GB" w:eastAsia="zh-CN"/>
              </w:rPr>
              <w:t>Entitled</w:t>
            </w:r>
            <w:r w:rsidRPr="00117039" w:rsidR="000C75BF">
              <w:rPr>
                <w:rFonts w:ascii="Times New Roman" w:hAnsi="Times New Roman" w:eastAsia="Calibri" w:cs="Times New Roman"/>
                <w:sz w:val="16"/>
                <w:szCs w:val="16"/>
                <w:lang w:val="en-GB" w:eastAsia="zh-CN"/>
              </w:rPr>
              <w:t xml:space="preserve"> Parties</w:t>
            </w:r>
            <w:r w:rsidRPr="00117039" w:rsidR="00C51B9E">
              <w:rPr>
                <w:rFonts w:ascii="Times New Roman" w:hAnsi="Times New Roman" w:eastAsia="Calibri" w:cs="Times New Roman"/>
                <w:sz w:val="16"/>
                <w:szCs w:val="16"/>
                <w:lang w:val="en-GB" w:eastAsia="zh-CN"/>
              </w:rPr>
              <w:t xml:space="preserve">. Information to Final Customer is </w:t>
            </w:r>
            <w:r w:rsidRPr="00117039" w:rsidR="002B2EF0">
              <w:rPr>
                <w:rFonts w:ascii="Times New Roman" w:hAnsi="Times New Roman" w:eastAsia="Calibri" w:cs="Times New Roman"/>
                <w:sz w:val="16"/>
                <w:szCs w:val="16"/>
                <w:lang w:val="en-GB" w:eastAsia="zh-CN"/>
              </w:rPr>
              <w:t>conditional</w:t>
            </w:r>
            <w:r w:rsidRPr="00117039" w:rsidR="00C51B9E">
              <w:rPr>
                <w:rFonts w:ascii="Times New Roman" w:hAnsi="Times New Roman" w:eastAsia="Calibri" w:cs="Times New Roman"/>
                <w:sz w:val="16"/>
                <w:szCs w:val="16"/>
                <w:lang w:val="en-GB" w:eastAsia="zh-CN"/>
              </w:rPr>
              <w:t>.</w:t>
            </w:r>
          </w:p>
        </w:tc>
      </w:tr>
      <w:tr w:rsidRPr="00EE05BD" w:rsidR="00075AEE" w:rsidTr="68F2BCC5" w14:paraId="6FFB2541" w14:textId="77777777">
        <w:trPr>
          <w:trHeight w:val="300"/>
          <w:ins w:author="Carmen Garcia Montero" w:date="2025-11-03T11:49:00Z" w:id="783"/>
        </w:trPr>
        <w:tc>
          <w:tcPr>
            <w:tcW w:w="608" w:type="dxa"/>
          </w:tcPr>
          <w:p w:rsidRPr="00117039" w:rsidR="00075AEE" w:rsidP="00075AEE" w:rsidRDefault="00597183" w14:paraId="42B1D29C" w14:textId="17863EB9">
            <w:pPr>
              <w:spacing w:line="276" w:lineRule="auto"/>
              <w:jc w:val="both"/>
              <w:rPr>
                <w:ins w:author="Carmen Garcia Montero" w:date="2025-11-03T11:49:00Z" w:id="784"/>
                <w:rFonts w:eastAsia="Calibri"/>
                <w:sz w:val="16"/>
                <w:szCs w:val="16"/>
                <w:lang w:val="en-GB"/>
              </w:rPr>
            </w:pPr>
            <w:ins w:author="Carmen Garcia Montero" w:date="2025-11-03T11:50:00Z" w:id="785">
              <w:r>
                <w:rPr>
                  <w:rFonts w:ascii="Times New Roman" w:hAnsi="Times New Roman" w:eastAsia="Calibri" w:cs="Times New Roman"/>
                  <w:sz w:val="16"/>
                  <w:szCs w:val="16"/>
                  <w:lang w:val="en-GB" w:eastAsia="zh-CN"/>
                </w:rPr>
                <w:t>1</w:t>
              </w:r>
            </w:ins>
            <w:ins w:author="Carmen Garcia Montero" w:date="2025-11-03T12:02:00Z" w:id="786">
              <w:r w:rsidR="007913EB">
                <w:rPr>
                  <w:rFonts w:ascii="Times New Roman" w:hAnsi="Times New Roman" w:eastAsia="Calibri" w:cs="Times New Roman"/>
                  <w:sz w:val="16"/>
                  <w:szCs w:val="16"/>
                  <w:lang w:val="en-GB" w:eastAsia="zh-CN"/>
                </w:rPr>
                <w:t>8</w:t>
              </w:r>
            </w:ins>
          </w:p>
        </w:tc>
        <w:tc>
          <w:tcPr>
            <w:tcW w:w="4178" w:type="dxa"/>
          </w:tcPr>
          <w:p w:rsidRPr="00117039" w:rsidR="00075AEE" w:rsidP="00075AEE" w:rsidRDefault="00075AEE" w14:paraId="1A0069EE" w14:textId="77777777">
            <w:pPr>
              <w:widowControl w:val="0"/>
              <w:spacing w:after="0" w:line="276" w:lineRule="auto"/>
              <w:jc w:val="both"/>
              <w:rPr>
                <w:ins w:author="Carmen Garcia Montero" w:date="2025-11-03T11:49:00Z" w:id="787"/>
                <w:rFonts w:ascii="Times New Roman" w:hAnsi="Times New Roman" w:eastAsia="Calibri" w:cs="Times New Roman"/>
                <w:sz w:val="16"/>
                <w:szCs w:val="16"/>
                <w:lang w:val="en-GB" w:eastAsia="zh-CN"/>
              </w:rPr>
            </w:pPr>
            <w:ins w:author="Carmen Garcia Montero" w:date="2025-11-03T11:49:00Z" w:id="788">
              <w:r w:rsidRPr="00117039">
                <w:rPr>
                  <w:rFonts w:ascii="Times New Roman" w:hAnsi="Times New Roman" w:eastAsia="Calibri" w:cs="Times New Roman"/>
                  <w:sz w:val="16"/>
                  <w:szCs w:val="16"/>
                  <w:lang w:val="en-GB" w:eastAsia="zh-CN"/>
                </w:rPr>
                <w:t>SPU or SPG registration</w:t>
              </w:r>
            </w:ins>
          </w:p>
          <w:p w:rsidRPr="00117039" w:rsidR="00075AEE" w:rsidP="00075AEE" w:rsidRDefault="00075AEE" w14:paraId="1CEC9B24" w14:textId="77777777">
            <w:pPr>
              <w:spacing w:line="276" w:lineRule="auto"/>
              <w:jc w:val="both"/>
              <w:rPr>
                <w:ins w:author="Carmen Garcia Montero" w:date="2025-11-03T11:49:00Z" w:id="789"/>
                <w:rFonts w:ascii="Times New Roman" w:hAnsi="Times New Roman" w:eastAsia="Calibri" w:cs="Times New Roman"/>
                <w:sz w:val="16"/>
                <w:szCs w:val="16"/>
                <w:lang w:val="en-GB" w:eastAsia="zh-CN"/>
              </w:rPr>
            </w:pPr>
          </w:p>
          <w:p w:rsidRPr="00117039" w:rsidR="00075AEE" w:rsidP="00075AEE" w:rsidRDefault="00075AEE" w14:paraId="3C087916" w14:textId="77777777">
            <w:pPr>
              <w:spacing w:line="276" w:lineRule="auto"/>
              <w:jc w:val="both"/>
              <w:rPr>
                <w:ins w:author="Carmen Garcia Montero" w:date="2025-11-03T11:49:00Z" w:id="790"/>
                <w:rFonts w:ascii="Times New Roman" w:hAnsi="Times New Roman" w:eastAsia="Calibri" w:cs="Times New Roman"/>
                <w:sz w:val="16"/>
                <w:szCs w:val="16"/>
                <w:lang w:val="en-GB" w:eastAsia="zh-CN"/>
              </w:rPr>
            </w:pPr>
            <w:ins w:author="Carmen Garcia Montero" w:date="2025-11-03T11:49:00Z" w:id="791">
              <w:r w:rsidRPr="00117039">
                <w:rPr>
                  <w:rFonts w:ascii="Times New Roman" w:hAnsi="Times New Roman" w:eastAsia="Calibri" w:cs="Times New Roman"/>
                  <w:sz w:val="16"/>
                  <w:szCs w:val="16"/>
                  <w:lang w:val="en-GB" w:eastAsia="zh-CN"/>
                </w:rPr>
                <w:t xml:space="preserve">Describes information exchange covering service provider registering a SPU or SPG. </w:t>
              </w:r>
            </w:ins>
          </w:p>
          <w:p w:rsidRPr="00117039" w:rsidR="00075AEE" w:rsidP="00075AEE" w:rsidRDefault="00075AEE" w14:paraId="2C1A25FF" w14:textId="77777777">
            <w:pPr>
              <w:widowControl w:val="0"/>
              <w:spacing w:after="0" w:line="276" w:lineRule="auto"/>
              <w:jc w:val="both"/>
              <w:rPr>
                <w:ins w:author="Carmen Garcia Montero" w:date="2025-11-03T11:49:00Z" w:id="792"/>
                <w:rFonts w:ascii="Times New Roman" w:hAnsi="Times New Roman" w:eastAsia="Calibri" w:cs="Times New Roman"/>
                <w:sz w:val="16"/>
                <w:szCs w:val="16"/>
                <w:lang w:val="en-GB" w:eastAsia="zh-CN"/>
              </w:rPr>
            </w:pPr>
          </w:p>
          <w:p w:rsidRPr="00117039" w:rsidR="00075AEE" w:rsidP="00075AEE" w:rsidRDefault="00075AEE" w14:paraId="3AE976E0" w14:textId="02307BC9">
            <w:pPr>
              <w:spacing w:line="276" w:lineRule="auto"/>
              <w:jc w:val="both"/>
              <w:rPr>
                <w:ins w:author="Carmen Garcia Montero" w:date="2025-11-03T11:49:00Z" w:id="793"/>
                <w:rFonts w:ascii="Times New Roman" w:hAnsi="Times New Roman" w:eastAsia="Calibri" w:cs="Times New Roman"/>
                <w:sz w:val="16"/>
                <w:szCs w:val="16"/>
                <w:lang w:val="en-GB" w:eastAsia="zh-CN"/>
              </w:rPr>
            </w:pPr>
            <w:ins w:author="Carmen Garcia Montero" w:date="2025-11-03T11:49:00Z" w:id="794">
              <w:r w:rsidRPr="00007288">
                <w:rPr>
                  <w:rFonts w:ascii="Times New Roman" w:hAnsi="Times New Roman" w:eastAsia="Calibri" w:cs="Times New Roman"/>
                  <w:i/>
                  <w:sz w:val="16"/>
                  <w:szCs w:val="16"/>
                  <w:lang w:val="en-GB" w:eastAsia="zh-CN"/>
                </w:rPr>
                <w:t>[as of NCDR, Article 27(a)]</w:t>
              </w:r>
            </w:ins>
          </w:p>
        </w:tc>
        <w:tc>
          <w:tcPr>
            <w:tcW w:w="1701" w:type="dxa"/>
          </w:tcPr>
          <w:p w:rsidRPr="00117039" w:rsidR="00075AEE" w:rsidP="00075AEE" w:rsidRDefault="00075AEE" w14:paraId="29823ECD" w14:textId="190980D3">
            <w:pPr>
              <w:spacing w:line="276" w:lineRule="auto"/>
              <w:jc w:val="both"/>
              <w:rPr>
                <w:ins w:author="Carmen Garcia Montero" w:date="2025-11-03T11:49:00Z" w:id="795"/>
                <w:rFonts w:ascii="Times New Roman" w:hAnsi="Times New Roman" w:eastAsia="Calibri" w:cs="Times New Roman"/>
                <w:sz w:val="16"/>
                <w:szCs w:val="16"/>
                <w:lang w:val="en-GB" w:eastAsia="zh-CN"/>
              </w:rPr>
            </w:pPr>
            <w:ins w:author="Carmen Garcia Montero" w:date="2025-11-03T11:49:00Z" w:id="796">
              <w:r w:rsidRPr="00117039">
                <w:rPr>
                  <w:rFonts w:ascii="Times New Roman" w:hAnsi="Times New Roman" w:eastAsia="Calibri" w:cs="Times New Roman"/>
                  <w:sz w:val="16"/>
                  <w:szCs w:val="16"/>
                  <w:lang w:val="en-GB" w:eastAsia="zh-CN"/>
                </w:rPr>
                <w:t>Service provider</w:t>
              </w:r>
            </w:ins>
          </w:p>
        </w:tc>
        <w:tc>
          <w:tcPr>
            <w:tcW w:w="3402" w:type="dxa"/>
          </w:tcPr>
          <w:p w:rsidRPr="00007288" w:rsidR="00075AEE" w:rsidP="00075AEE" w:rsidRDefault="00075AEE" w14:paraId="1C9FD7FA" w14:textId="77777777">
            <w:pPr>
              <w:pStyle w:val="ListParagraph"/>
              <w:widowControl w:val="0"/>
              <w:numPr>
                <w:ilvl w:val="0"/>
                <w:numId w:val="7"/>
              </w:numPr>
              <w:suppressAutoHyphens w:val="0"/>
              <w:spacing w:after="0" w:line="276" w:lineRule="auto"/>
              <w:ind w:left="120" w:hanging="153"/>
              <w:jc w:val="both"/>
              <w:rPr>
                <w:ins w:author="Carmen Garcia Montero" w:date="2025-11-03T11:49:00Z" w:id="797"/>
                <w:rFonts w:ascii="Times New Roman" w:hAnsi="Times New Roman" w:eastAsia="Calibri" w:cs="Times New Roman"/>
                <w:sz w:val="16"/>
                <w:szCs w:val="16"/>
                <w:lang w:val="en-GB" w:eastAsia="zh-CN"/>
              </w:rPr>
            </w:pPr>
            <w:ins w:author="Carmen Garcia Montero" w:date="2025-11-03T11:49:00Z" w:id="798">
              <w:r w:rsidRPr="00007288">
                <w:rPr>
                  <w:rFonts w:ascii="Times New Roman" w:hAnsi="Times New Roman" w:eastAsia="Calibri" w:cs="Times New Roman"/>
                  <w:sz w:val="16"/>
                  <w:szCs w:val="16"/>
                  <w:lang w:val="en-GB" w:eastAsia="zh-CN"/>
                </w:rPr>
                <w:t>The Service Provider is registered in the respective SP module</w:t>
              </w:r>
            </w:ins>
          </w:p>
          <w:p w:rsidRPr="00117039" w:rsidR="00075AEE" w:rsidP="00075AEE" w:rsidRDefault="00075AEE" w14:paraId="04B006A2" w14:textId="77777777">
            <w:pPr>
              <w:pStyle w:val="ListParagraph"/>
              <w:widowControl w:val="0"/>
              <w:numPr>
                <w:ilvl w:val="0"/>
                <w:numId w:val="7"/>
              </w:numPr>
              <w:spacing w:after="0" w:line="276" w:lineRule="auto"/>
              <w:ind w:left="120" w:hanging="153"/>
              <w:jc w:val="both"/>
              <w:rPr>
                <w:ins w:author="Carmen Garcia Montero" w:date="2025-11-03T11:49:00Z" w:id="799"/>
                <w:rFonts w:ascii="Times New Roman" w:hAnsi="Times New Roman" w:eastAsia="Calibri" w:cs="Times New Roman"/>
                <w:sz w:val="16"/>
                <w:szCs w:val="16"/>
                <w:lang w:val="en-GB" w:eastAsia="zh-CN"/>
              </w:rPr>
            </w:pPr>
          </w:p>
        </w:tc>
      </w:tr>
      <w:tr w:rsidRPr="00EE05BD" w:rsidR="00075AEE" w:rsidTr="68F2BCC5" w14:paraId="5AC0A7F9" w14:textId="77777777">
        <w:trPr>
          <w:trHeight w:val="300"/>
          <w:ins w:author="Carmen Garcia Montero" w:date="2025-11-03T11:49:00Z" w:id="800"/>
        </w:trPr>
        <w:tc>
          <w:tcPr>
            <w:tcW w:w="608" w:type="dxa"/>
          </w:tcPr>
          <w:p w:rsidRPr="00117039" w:rsidR="00075AEE" w:rsidP="00075AEE" w:rsidRDefault="007913EB" w14:paraId="45E09BBA" w14:textId="38FACF6D">
            <w:pPr>
              <w:spacing w:line="276" w:lineRule="auto"/>
              <w:jc w:val="both"/>
              <w:rPr>
                <w:ins w:author="Carmen Garcia Montero" w:date="2025-11-03T11:49:00Z" w:id="801"/>
                <w:rFonts w:eastAsia="Calibri"/>
                <w:sz w:val="16"/>
                <w:szCs w:val="16"/>
                <w:lang w:val="en-GB"/>
              </w:rPr>
            </w:pPr>
            <w:ins w:author="Carmen Garcia Montero" w:date="2025-11-03T12:02:00Z" w:id="802">
              <w:r>
                <w:rPr>
                  <w:rFonts w:ascii="Times New Roman" w:hAnsi="Times New Roman" w:eastAsia="Calibri" w:cs="Times New Roman"/>
                  <w:sz w:val="16"/>
                  <w:szCs w:val="16"/>
                  <w:lang w:val="en-GB" w:eastAsia="zh-CN"/>
                </w:rPr>
                <w:t>19</w:t>
              </w:r>
            </w:ins>
          </w:p>
        </w:tc>
        <w:tc>
          <w:tcPr>
            <w:tcW w:w="4178" w:type="dxa"/>
          </w:tcPr>
          <w:p w:rsidRPr="00007288" w:rsidR="00075AEE" w:rsidP="00075AEE" w:rsidRDefault="00075AEE" w14:paraId="55F8A18D" w14:textId="77777777">
            <w:pPr>
              <w:spacing w:line="276" w:lineRule="auto"/>
              <w:jc w:val="both"/>
              <w:rPr>
                <w:ins w:author="Carmen Garcia Montero" w:date="2025-11-03T11:49:00Z" w:id="803"/>
                <w:rFonts w:ascii="Times New Roman" w:hAnsi="Times New Roman" w:eastAsia="Calibri" w:cs="Times New Roman"/>
                <w:sz w:val="16"/>
                <w:szCs w:val="16"/>
                <w:lang w:val="en-GB" w:eastAsia="zh-CN"/>
              </w:rPr>
            </w:pPr>
            <w:ins w:author="Carmen Garcia Montero" w:date="2025-11-03T11:49:00Z" w:id="804">
              <w:r w:rsidRPr="00007288">
                <w:rPr>
                  <w:rFonts w:ascii="Times New Roman" w:hAnsi="Times New Roman" w:eastAsia="Calibri" w:cs="Times New Roman"/>
                  <w:sz w:val="16"/>
                  <w:szCs w:val="16"/>
                  <w:lang w:val="en-GB" w:eastAsia="zh-CN"/>
                </w:rPr>
                <w:t>SPU or SPG update</w:t>
              </w:r>
            </w:ins>
          </w:p>
          <w:p w:rsidRPr="00117039" w:rsidR="00075AEE" w:rsidP="00075AEE" w:rsidRDefault="00075AEE" w14:paraId="3E5A8A7F" w14:textId="77777777">
            <w:pPr>
              <w:spacing w:line="276" w:lineRule="auto"/>
              <w:jc w:val="both"/>
              <w:rPr>
                <w:ins w:author="Carmen Garcia Montero" w:date="2025-11-03T11:49:00Z" w:id="805"/>
                <w:rFonts w:ascii="Times New Roman" w:hAnsi="Times New Roman" w:eastAsia="Calibri" w:cs="Times New Roman"/>
                <w:sz w:val="16"/>
                <w:szCs w:val="16"/>
                <w:lang w:val="en-GB" w:eastAsia="zh-CN"/>
              </w:rPr>
            </w:pPr>
            <w:ins w:author="Carmen Garcia Montero" w:date="2025-11-03T11:49:00Z" w:id="806">
              <w:r w:rsidRPr="00117039">
                <w:rPr>
                  <w:rFonts w:ascii="Times New Roman" w:hAnsi="Times New Roman" w:eastAsia="Calibri" w:cs="Times New Roman"/>
                  <w:sz w:val="16"/>
                  <w:szCs w:val="16"/>
                  <w:lang w:val="en-GB" w:eastAsia="zh-CN"/>
                </w:rPr>
                <w:t xml:space="preserve">Describes information exchange covering an authorized eligible party updating master data for a SPU or SPG and the SP module administrator notifying entitled parties about the update. </w:t>
              </w:r>
            </w:ins>
          </w:p>
          <w:p w:rsidRPr="00117039" w:rsidR="00075AEE" w:rsidP="00075AEE" w:rsidRDefault="00075AEE" w14:paraId="54C3064F" w14:textId="327FEFAC">
            <w:pPr>
              <w:spacing w:line="276" w:lineRule="auto"/>
              <w:jc w:val="both"/>
              <w:rPr>
                <w:ins w:author="Carmen Garcia Montero" w:date="2025-11-03T11:49:00Z" w:id="807"/>
                <w:rFonts w:ascii="Times New Roman" w:hAnsi="Times New Roman" w:eastAsia="Calibri" w:cs="Times New Roman"/>
                <w:sz w:val="16"/>
                <w:szCs w:val="16"/>
                <w:lang w:val="en-GB" w:eastAsia="zh-CN"/>
              </w:rPr>
            </w:pPr>
            <w:ins w:author="Carmen Garcia Montero" w:date="2025-11-03T11:49:00Z" w:id="808">
              <w:r w:rsidRPr="00007288">
                <w:rPr>
                  <w:rFonts w:ascii="Times New Roman" w:hAnsi="Times New Roman" w:eastAsia="Calibri" w:cs="Times New Roman"/>
                  <w:i/>
                  <w:sz w:val="16"/>
                  <w:szCs w:val="16"/>
                  <w:lang w:val="en-GB" w:eastAsia="zh-CN"/>
                </w:rPr>
                <w:t>[as of NCDR, Article 27(c)]</w:t>
              </w:r>
            </w:ins>
          </w:p>
        </w:tc>
        <w:tc>
          <w:tcPr>
            <w:tcW w:w="1701" w:type="dxa"/>
          </w:tcPr>
          <w:p w:rsidRPr="00117039" w:rsidR="00075AEE" w:rsidP="00075AEE" w:rsidRDefault="00075AEE" w14:paraId="58D5F970" w14:textId="711A6289">
            <w:pPr>
              <w:spacing w:line="276" w:lineRule="auto"/>
              <w:jc w:val="both"/>
              <w:rPr>
                <w:ins w:author="Carmen Garcia Montero" w:date="2025-11-03T11:49:00Z" w:id="809"/>
                <w:rFonts w:ascii="Times New Roman" w:hAnsi="Times New Roman" w:eastAsia="Calibri" w:cs="Times New Roman"/>
                <w:sz w:val="16"/>
                <w:szCs w:val="16"/>
                <w:lang w:val="en-GB" w:eastAsia="zh-CN"/>
              </w:rPr>
            </w:pPr>
            <w:commentRangeStart w:id="810"/>
            <w:commentRangeStart w:id="811"/>
            <w:ins w:author="Carmen Garcia Montero" w:date="2025-11-03T11:49:00Z" w:id="812">
              <w:r w:rsidRPr="00117039">
                <w:rPr>
                  <w:rFonts w:ascii="Times New Roman" w:hAnsi="Times New Roman" w:eastAsia="Calibri" w:cs="Times New Roman"/>
                  <w:sz w:val="16"/>
                  <w:szCs w:val="16"/>
                  <w:lang w:val="en-GB" w:eastAsia="zh-CN"/>
                </w:rPr>
                <w:t>Eligible party</w:t>
              </w:r>
              <w:commentRangeEnd w:id="810"/>
              <w:r w:rsidRPr="00117039">
                <w:rPr>
                  <w:rStyle w:val="CommentReference"/>
                  <w:rFonts w:ascii="Times New Roman" w:hAnsi="Times New Roman" w:eastAsia="Calibri" w:cs="Times New Roman"/>
                  <w:lang w:val="en-GB" w:eastAsia="zh-CN"/>
                </w:rPr>
                <w:commentReference w:id="810"/>
              </w:r>
              <w:commentRangeEnd w:id="811"/>
              <w:r w:rsidRPr="00117039">
                <w:rPr>
                  <w:rStyle w:val="CommentReference"/>
                  <w:rFonts w:ascii="Times New Roman" w:hAnsi="Times New Roman" w:eastAsia="Calibri" w:cs="Times New Roman"/>
                  <w:lang w:val="en-GB" w:eastAsia="zh-CN"/>
                </w:rPr>
                <w:commentReference w:id="811"/>
              </w:r>
            </w:ins>
          </w:p>
        </w:tc>
        <w:tc>
          <w:tcPr>
            <w:tcW w:w="3402" w:type="dxa"/>
          </w:tcPr>
          <w:p w:rsidRPr="00007288" w:rsidR="00075AEE" w:rsidP="00075AEE" w:rsidRDefault="00075AEE" w14:paraId="4472E68B" w14:textId="77777777">
            <w:pPr>
              <w:pStyle w:val="ListParagraph"/>
              <w:widowControl w:val="0"/>
              <w:numPr>
                <w:ilvl w:val="0"/>
                <w:numId w:val="7"/>
              </w:numPr>
              <w:spacing w:after="0" w:line="276" w:lineRule="auto"/>
              <w:ind w:left="120" w:hanging="153"/>
              <w:jc w:val="both"/>
              <w:rPr>
                <w:ins w:author="Carmen Garcia Montero" w:date="2025-11-03T11:49:00Z" w:id="813"/>
                <w:rFonts w:ascii="Times New Roman" w:hAnsi="Times New Roman" w:eastAsia="Calibri" w:cs="Times New Roman"/>
                <w:sz w:val="16"/>
                <w:szCs w:val="16"/>
                <w:lang w:val="en-GB" w:eastAsia="zh-CN"/>
              </w:rPr>
            </w:pPr>
            <w:ins w:author="Carmen Garcia Montero" w:date="2025-11-03T11:49:00Z" w:id="814">
              <w:r w:rsidRPr="00007288">
                <w:rPr>
                  <w:rFonts w:ascii="Times New Roman" w:hAnsi="Times New Roman" w:eastAsia="Calibri" w:cs="Times New Roman"/>
                  <w:sz w:val="16"/>
                  <w:szCs w:val="16"/>
                  <w:lang w:val="en-GB" w:eastAsia="zh-CN"/>
                </w:rPr>
                <w:t xml:space="preserve">SPU or SPG is registered in the SP module. </w:t>
              </w:r>
            </w:ins>
          </w:p>
          <w:p w:rsidRPr="00007288" w:rsidR="00075AEE" w:rsidP="00075AEE" w:rsidRDefault="00075AEE" w14:paraId="07033B97" w14:textId="77777777">
            <w:pPr>
              <w:pStyle w:val="ListParagraph"/>
              <w:widowControl w:val="0"/>
              <w:numPr>
                <w:ilvl w:val="0"/>
                <w:numId w:val="7"/>
              </w:numPr>
              <w:spacing w:after="0" w:line="276" w:lineRule="auto"/>
              <w:ind w:left="120" w:hanging="153"/>
              <w:jc w:val="both"/>
              <w:rPr>
                <w:ins w:author="Carmen Garcia Montero" w:date="2025-11-03T11:49:00Z" w:id="815"/>
                <w:rFonts w:ascii="Times New Roman" w:hAnsi="Times New Roman" w:eastAsia="Calibri" w:cs="Times New Roman"/>
                <w:sz w:val="16"/>
                <w:szCs w:val="16"/>
                <w:lang w:val="en-GB" w:eastAsia="zh-CN"/>
              </w:rPr>
            </w:pPr>
            <w:ins w:author="Carmen Garcia Montero" w:date="2025-11-03T11:49:00Z" w:id="816">
              <w:r w:rsidRPr="00117039">
                <w:rPr>
                  <w:rFonts w:ascii="Times New Roman" w:hAnsi="Times New Roman" w:eastAsia="Calibri" w:cs="Times New Roman"/>
                  <w:sz w:val="16"/>
                  <w:szCs w:val="16"/>
                  <w:lang w:val="en-GB" w:eastAsia="zh-CN"/>
                </w:rPr>
                <w:t>Eligible party</w:t>
              </w:r>
              <w:r w:rsidRPr="00007288">
                <w:rPr>
                  <w:rFonts w:ascii="Times New Roman" w:hAnsi="Times New Roman" w:eastAsia="Calibri" w:cs="Times New Roman"/>
                  <w:sz w:val="16"/>
                  <w:szCs w:val="16"/>
                  <w:lang w:val="en-GB" w:eastAsia="zh-CN"/>
                </w:rPr>
                <w:t xml:space="preserve"> is authorized to request an update</w:t>
              </w:r>
            </w:ins>
          </w:p>
          <w:p w:rsidRPr="00117039" w:rsidR="00075AEE" w:rsidP="00075AEE" w:rsidRDefault="00075AEE" w14:paraId="23CF1761" w14:textId="77777777">
            <w:pPr>
              <w:pStyle w:val="ListParagraph"/>
              <w:widowControl w:val="0"/>
              <w:numPr>
                <w:ilvl w:val="0"/>
                <w:numId w:val="7"/>
              </w:numPr>
              <w:spacing w:after="0" w:line="276" w:lineRule="auto"/>
              <w:ind w:left="120" w:hanging="153"/>
              <w:jc w:val="both"/>
              <w:rPr>
                <w:ins w:author="Carmen Garcia Montero" w:date="2025-11-03T11:49:00Z" w:id="817"/>
                <w:rFonts w:ascii="Times New Roman" w:hAnsi="Times New Roman" w:eastAsia="Calibri" w:cs="Times New Roman"/>
                <w:sz w:val="16"/>
                <w:szCs w:val="16"/>
                <w:lang w:val="en-GB" w:eastAsia="zh-CN"/>
              </w:rPr>
            </w:pPr>
          </w:p>
        </w:tc>
      </w:tr>
      <w:tr w:rsidRPr="00EE05BD" w:rsidR="00075AEE" w:rsidTr="68F2BCC5" w14:paraId="42A8EC88" w14:textId="77777777">
        <w:trPr>
          <w:trHeight w:val="300"/>
          <w:ins w:author="Carmen Garcia Montero" w:date="2025-11-03T11:48:00Z" w:id="818"/>
        </w:trPr>
        <w:tc>
          <w:tcPr>
            <w:tcW w:w="608" w:type="dxa"/>
          </w:tcPr>
          <w:p w:rsidRPr="00117039" w:rsidR="00075AEE" w:rsidP="00075AEE" w:rsidRDefault="00075AEE" w14:paraId="51F68022" w14:textId="59BF96D1">
            <w:pPr>
              <w:spacing w:line="276" w:lineRule="auto"/>
              <w:jc w:val="both"/>
              <w:rPr>
                <w:ins w:author="Carmen Garcia Montero" w:date="2025-11-03T11:48:00Z" w:id="819"/>
                <w:rFonts w:eastAsia="Calibri"/>
                <w:sz w:val="16"/>
                <w:szCs w:val="16"/>
                <w:lang w:val="en-GB"/>
              </w:rPr>
            </w:pPr>
            <w:ins w:author="Carmen Garcia Montero" w:date="2025-11-03T11:49:00Z" w:id="820">
              <w:r w:rsidRPr="00117039">
                <w:rPr>
                  <w:rFonts w:ascii="Times New Roman" w:hAnsi="Times New Roman" w:eastAsia="Calibri" w:cs="Times New Roman"/>
                  <w:sz w:val="16"/>
                  <w:szCs w:val="16"/>
                  <w:lang w:val="en-GB" w:eastAsia="zh-CN"/>
                </w:rPr>
                <w:t>2</w:t>
              </w:r>
            </w:ins>
            <w:ins w:author="Carmen Garcia Montero" w:date="2025-11-03T12:02:00Z" w:id="821">
              <w:r w:rsidR="007913EB">
                <w:rPr>
                  <w:rFonts w:ascii="Times New Roman" w:hAnsi="Times New Roman" w:eastAsia="Calibri" w:cs="Times New Roman"/>
                  <w:sz w:val="16"/>
                  <w:szCs w:val="16"/>
                  <w:lang w:val="en-GB" w:eastAsia="zh-CN"/>
                </w:rPr>
                <w:t>0</w:t>
              </w:r>
            </w:ins>
          </w:p>
        </w:tc>
        <w:tc>
          <w:tcPr>
            <w:tcW w:w="4178" w:type="dxa"/>
          </w:tcPr>
          <w:p w:rsidRPr="00007288" w:rsidR="00075AEE" w:rsidP="00075AEE" w:rsidRDefault="00075AEE" w14:paraId="1E54477E" w14:textId="77777777">
            <w:pPr>
              <w:spacing w:line="276" w:lineRule="auto"/>
              <w:jc w:val="both"/>
              <w:rPr>
                <w:ins w:author="Carmen Garcia Montero" w:date="2025-11-03T11:49:00Z" w:id="822"/>
                <w:rFonts w:ascii="Times New Roman" w:hAnsi="Times New Roman" w:eastAsia="Calibri" w:cs="Times New Roman"/>
                <w:sz w:val="16"/>
                <w:szCs w:val="16"/>
                <w:lang w:val="en-GB" w:eastAsia="zh-CN"/>
              </w:rPr>
            </w:pPr>
            <w:ins w:author="Carmen Garcia Montero" w:date="2025-11-03T11:49:00Z" w:id="823">
              <w:r w:rsidRPr="00007288">
                <w:rPr>
                  <w:rFonts w:ascii="Times New Roman" w:hAnsi="Times New Roman" w:eastAsia="Calibri" w:cs="Times New Roman"/>
                  <w:sz w:val="16"/>
                  <w:szCs w:val="16"/>
                  <w:lang w:val="en-GB" w:eastAsia="zh-CN"/>
                </w:rPr>
                <w:t>SPU or SPG de-registration</w:t>
              </w:r>
            </w:ins>
          </w:p>
          <w:p w:rsidRPr="00117039" w:rsidR="00075AEE" w:rsidP="00075AEE" w:rsidRDefault="00075AEE" w14:paraId="22477741" w14:textId="77777777">
            <w:pPr>
              <w:spacing w:line="276" w:lineRule="auto"/>
              <w:jc w:val="both"/>
              <w:rPr>
                <w:ins w:author="Carmen Garcia Montero" w:date="2025-11-03T11:49:00Z" w:id="824"/>
                <w:rFonts w:ascii="Times New Roman" w:hAnsi="Times New Roman" w:eastAsia="Calibri" w:cs="Times New Roman"/>
                <w:sz w:val="16"/>
                <w:szCs w:val="16"/>
                <w:lang w:val="en-GB" w:eastAsia="zh-CN"/>
              </w:rPr>
            </w:pPr>
            <w:ins w:author="Carmen Garcia Montero" w:date="2025-11-03T11:49:00Z" w:id="825">
              <w:r w:rsidRPr="00117039">
                <w:rPr>
                  <w:rFonts w:ascii="Times New Roman" w:hAnsi="Times New Roman" w:eastAsia="Calibri" w:cs="Times New Roman"/>
                  <w:sz w:val="16"/>
                  <w:szCs w:val="16"/>
                  <w:lang w:val="en-GB" w:eastAsia="zh-CN"/>
                </w:rPr>
                <w:t xml:space="preserve">Describes information exchange covering service provider de-registering a SPU or SPG. </w:t>
              </w:r>
            </w:ins>
          </w:p>
          <w:p w:rsidRPr="00117039" w:rsidR="00075AEE" w:rsidP="00075AEE" w:rsidRDefault="00075AEE" w14:paraId="789E6B98" w14:textId="2AB6C138">
            <w:pPr>
              <w:spacing w:line="276" w:lineRule="auto"/>
              <w:jc w:val="both"/>
              <w:rPr>
                <w:ins w:author="Carmen Garcia Montero" w:date="2025-11-03T11:48:00Z" w:id="826"/>
                <w:rFonts w:ascii="Times New Roman" w:hAnsi="Times New Roman" w:eastAsia="Calibri" w:cs="Times New Roman"/>
                <w:sz w:val="16"/>
                <w:szCs w:val="16"/>
                <w:lang w:val="en-GB" w:eastAsia="zh-CN"/>
              </w:rPr>
            </w:pPr>
            <w:ins w:author="Carmen Garcia Montero" w:date="2025-11-03T11:49:00Z" w:id="827">
              <w:r w:rsidRPr="00117039">
                <w:rPr>
                  <w:rFonts w:ascii="Times New Roman" w:hAnsi="Times New Roman" w:eastAsia="Calibri" w:cs="Times New Roman"/>
                  <w:i/>
                  <w:sz w:val="16"/>
                  <w:szCs w:val="16"/>
                  <w:lang w:val="en-GB" w:eastAsia="zh-CN"/>
                </w:rPr>
                <w:t>[as of NCDR, Article 27(e)]</w:t>
              </w:r>
            </w:ins>
          </w:p>
        </w:tc>
        <w:tc>
          <w:tcPr>
            <w:tcW w:w="1701" w:type="dxa"/>
          </w:tcPr>
          <w:p w:rsidRPr="00117039" w:rsidR="00075AEE" w:rsidP="00075AEE" w:rsidRDefault="00075AEE" w14:paraId="70929EDA" w14:textId="401F5B8F">
            <w:pPr>
              <w:spacing w:line="276" w:lineRule="auto"/>
              <w:jc w:val="both"/>
              <w:rPr>
                <w:ins w:author="Carmen Garcia Montero" w:date="2025-11-03T11:48:00Z" w:id="828"/>
                <w:rFonts w:ascii="Times New Roman" w:hAnsi="Times New Roman" w:eastAsia="Calibri" w:cs="Times New Roman"/>
                <w:sz w:val="16"/>
                <w:szCs w:val="16"/>
                <w:lang w:val="en-GB" w:eastAsia="zh-CN"/>
              </w:rPr>
            </w:pPr>
            <w:ins w:author="Carmen Garcia Montero" w:date="2025-11-03T11:49:00Z" w:id="829">
              <w:r w:rsidRPr="00117039">
                <w:rPr>
                  <w:rFonts w:ascii="Times New Roman" w:hAnsi="Times New Roman" w:eastAsia="Calibri" w:cs="Times New Roman"/>
                  <w:sz w:val="16"/>
                  <w:szCs w:val="16"/>
                  <w:lang w:val="en-GB" w:eastAsia="zh-CN"/>
                </w:rPr>
                <w:t>Service provider</w:t>
              </w:r>
            </w:ins>
          </w:p>
        </w:tc>
        <w:tc>
          <w:tcPr>
            <w:tcW w:w="3402" w:type="dxa"/>
          </w:tcPr>
          <w:p w:rsidRPr="00117039" w:rsidR="00075AEE" w:rsidP="00075AEE" w:rsidRDefault="00075AEE" w14:paraId="0E084B1A" w14:textId="77777777">
            <w:pPr>
              <w:pStyle w:val="ListParagraph"/>
              <w:widowControl w:val="0"/>
              <w:numPr>
                <w:ilvl w:val="0"/>
                <w:numId w:val="7"/>
              </w:numPr>
              <w:spacing w:after="0" w:line="276" w:lineRule="auto"/>
              <w:ind w:left="120" w:hanging="153"/>
              <w:jc w:val="both"/>
              <w:rPr>
                <w:ins w:author="Carmen Garcia Montero" w:date="2025-11-03T11:49:00Z" w:id="830"/>
                <w:rFonts w:ascii="Times New Roman" w:hAnsi="Times New Roman" w:eastAsia="Calibri" w:cs="Times New Roman"/>
                <w:sz w:val="16"/>
                <w:szCs w:val="16"/>
                <w:lang w:val="en-GB" w:eastAsia="zh-CN"/>
              </w:rPr>
            </w:pPr>
            <w:ins w:author="Carmen Garcia Montero" w:date="2025-11-03T11:49:00Z" w:id="831">
              <w:r w:rsidRPr="00117039">
                <w:rPr>
                  <w:rFonts w:ascii="Times New Roman" w:hAnsi="Times New Roman" w:eastAsia="Calibri" w:cs="Times New Roman"/>
                  <w:sz w:val="16"/>
                  <w:szCs w:val="16"/>
                  <w:lang w:val="en-GB" w:eastAsia="zh-CN"/>
                </w:rPr>
                <w:t>The Service Provider is registered in the respective SP Module</w:t>
              </w:r>
            </w:ins>
          </w:p>
          <w:p w:rsidRPr="00007288" w:rsidR="00075AEE" w:rsidP="00075AEE" w:rsidRDefault="00075AEE" w14:paraId="6F35E93A" w14:textId="77777777">
            <w:pPr>
              <w:pStyle w:val="ListParagraph"/>
              <w:widowControl w:val="0"/>
              <w:numPr>
                <w:ilvl w:val="0"/>
                <w:numId w:val="7"/>
              </w:numPr>
              <w:suppressAutoHyphens w:val="0"/>
              <w:spacing w:after="0" w:line="276" w:lineRule="auto"/>
              <w:ind w:left="120" w:hanging="153"/>
              <w:jc w:val="both"/>
              <w:rPr>
                <w:ins w:author="Carmen Garcia Montero" w:date="2025-11-03T11:49:00Z" w:id="832"/>
                <w:rFonts w:ascii="Times New Roman" w:hAnsi="Times New Roman" w:eastAsia="Calibri" w:cs="Times New Roman"/>
                <w:sz w:val="16"/>
                <w:szCs w:val="16"/>
                <w:lang w:val="en-GB" w:eastAsia="zh-CN"/>
              </w:rPr>
            </w:pPr>
            <w:ins w:author="Carmen Garcia Montero" w:date="2025-11-03T11:49:00Z" w:id="833">
              <w:r w:rsidRPr="00007288">
                <w:rPr>
                  <w:rFonts w:ascii="Times New Roman" w:hAnsi="Times New Roman" w:eastAsia="Calibri" w:cs="Times New Roman"/>
                  <w:sz w:val="16"/>
                  <w:szCs w:val="16"/>
                  <w:lang w:val="en-GB" w:eastAsia="zh-CN"/>
                </w:rPr>
                <w:t xml:space="preserve">SPU or SPG is registered in the SP module. </w:t>
              </w:r>
            </w:ins>
          </w:p>
          <w:p w:rsidRPr="00117039" w:rsidR="00075AEE" w:rsidP="00075AEE" w:rsidRDefault="00075AEE" w14:paraId="43E4FC1E" w14:textId="02414C89">
            <w:pPr>
              <w:pStyle w:val="ListParagraph"/>
              <w:widowControl w:val="0"/>
              <w:numPr>
                <w:ilvl w:val="0"/>
                <w:numId w:val="7"/>
              </w:numPr>
              <w:spacing w:after="0" w:line="276" w:lineRule="auto"/>
              <w:ind w:left="120" w:hanging="153"/>
              <w:jc w:val="both"/>
              <w:rPr>
                <w:ins w:author="Carmen Garcia Montero" w:date="2025-11-03T11:48:00Z" w:id="834"/>
                <w:rFonts w:ascii="Times New Roman" w:hAnsi="Times New Roman" w:eastAsia="Calibri" w:cs="Times New Roman"/>
                <w:sz w:val="16"/>
                <w:szCs w:val="16"/>
                <w:lang w:val="en-GB" w:eastAsia="zh-CN"/>
              </w:rPr>
            </w:pPr>
            <w:ins w:author="Carmen Garcia Montero" w:date="2025-11-03T11:49:00Z" w:id="835">
              <w:r w:rsidRPr="00007288">
                <w:rPr>
                  <w:rFonts w:ascii="Times New Roman" w:hAnsi="Times New Roman" w:eastAsia="Calibri" w:cs="Times New Roman"/>
                  <w:sz w:val="16"/>
                  <w:szCs w:val="16"/>
                  <w:lang w:val="en-GB" w:eastAsia="zh-CN"/>
                </w:rPr>
                <w:t>SPU or SPG is not active in the bidding service or delivering services</w:t>
              </w:r>
            </w:ins>
          </w:p>
        </w:tc>
      </w:tr>
      <w:tr w:rsidRPr="00EE05BD" w:rsidR="00597183" w:rsidTr="68F2BCC5" w14:paraId="0E3F003A" w14:textId="77777777">
        <w:trPr>
          <w:trHeight w:val="300"/>
          <w:ins w:author="Carmen Garcia Montero" w:date="2025-11-03T11:48:00Z" w:id="836"/>
        </w:trPr>
        <w:tc>
          <w:tcPr>
            <w:tcW w:w="608" w:type="dxa"/>
          </w:tcPr>
          <w:p w:rsidRPr="00117039" w:rsidR="00597183" w:rsidP="00597183" w:rsidRDefault="00597183" w14:paraId="499134A8" w14:textId="547D603D">
            <w:pPr>
              <w:spacing w:line="276" w:lineRule="auto"/>
              <w:jc w:val="both"/>
              <w:rPr>
                <w:ins w:author="Carmen Garcia Montero" w:date="2025-11-03T11:48:00Z" w:id="837"/>
                <w:rFonts w:eastAsia="Calibri"/>
                <w:sz w:val="16"/>
                <w:szCs w:val="16"/>
                <w:lang w:val="en-GB"/>
              </w:rPr>
            </w:pPr>
            <w:ins w:author="Carmen Garcia Montero" w:date="2025-11-03T11:50:00Z" w:id="838">
              <w:r w:rsidRPr="00117039">
                <w:rPr>
                  <w:rFonts w:ascii="Times New Roman" w:hAnsi="Times New Roman" w:eastAsia="Calibri" w:cs="Times New Roman"/>
                  <w:sz w:val="16"/>
                  <w:szCs w:val="16"/>
                  <w:lang w:val="en-GB" w:eastAsia="zh-CN"/>
                </w:rPr>
                <w:t>2</w:t>
              </w:r>
            </w:ins>
            <w:ins w:author="Carmen Garcia Montero" w:date="2025-11-03T12:03:00Z" w:id="839">
              <w:r w:rsidR="009E36E5">
                <w:rPr>
                  <w:rFonts w:ascii="Times New Roman" w:hAnsi="Times New Roman" w:eastAsia="Calibri" w:cs="Times New Roman"/>
                  <w:sz w:val="16"/>
                  <w:szCs w:val="16"/>
                  <w:lang w:val="en-GB" w:eastAsia="zh-CN"/>
                </w:rPr>
                <w:t>1</w:t>
              </w:r>
            </w:ins>
          </w:p>
        </w:tc>
        <w:tc>
          <w:tcPr>
            <w:tcW w:w="4178" w:type="dxa"/>
          </w:tcPr>
          <w:p w:rsidRPr="00007288" w:rsidR="00597183" w:rsidP="00597183" w:rsidRDefault="00597183" w14:paraId="09E0E5BD" w14:textId="77777777">
            <w:pPr>
              <w:spacing w:line="276" w:lineRule="auto"/>
              <w:jc w:val="both"/>
              <w:rPr>
                <w:ins w:author="Carmen Garcia Montero" w:date="2025-11-03T11:50:00Z" w:id="840"/>
                <w:rFonts w:ascii="Times New Roman" w:hAnsi="Times New Roman" w:eastAsia="Calibri" w:cs="Times New Roman"/>
                <w:sz w:val="16"/>
                <w:szCs w:val="16"/>
                <w:lang w:val="en-GB" w:eastAsia="zh-CN"/>
              </w:rPr>
            </w:pPr>
            <w:ins w:author="Carmen Garcia Montero" w:date="2025-11-03T11:50:00Z" w:id="841">
              <w:r w:rsidRPr="00007288">
                <w:rPr>
                  <w:rFonts w:ascii="Times New Roman" w:hAnsi="Times New Roman" w:eastAsia="Calibri" w:cs="Times New Roman"/>
                  <w:sz w:val="16"/>
                  <w:szCs w:val="16"/>
                  <w:lang w:val="en-GB" w:eastAsia="zh-CN"/>
                </w:rPr>
                <w:t>SPU or SPG application</w:t>
              </w:r>
            </w:ins>
          </w:p>
          <w:p w:rsidRPr="00007288" w:rsidR="00597183" w:rsidP="00597183" w:rsidRDefault="00597183" w14:paraId="13DA2D8C" w14:textId="77777777">
            <w:pPr>
              <w:spacing w:line="276" w:lineRule="auto"/>
              <w:jc w:val="both"/>
              <w:rPr>
                <w:ins w:author="Carmen Garcia Montero" w:date="2025-11-03T11:50:00Z" w:id="842"/>
                <w:rFonts w:ascii="Times New Roman" w:hAnsi="Times New Roman" w:eastAsia="Calibri" w:cs="Times New Roman"/>
                <w:sz w:val="16"/>
                <w:szCs w:val="16"/>
                <w:lang w:val="en-GB" w:eastAsia="zh-CN"/>
              </w:rPr>
            </w:pPr>
            <w:ins w:author="Carmen Garcia Montero" w:date="2025-11-03T11:50:00Z" w:id="843">
              <w:r w:rsidRPr="00007288">
                <w:rPr>
                  <w:rFonts w:ascii="Times New Roman" w:hAnsi="Times New Roman" w:eastAsia="Calibri" w:cs="Times New Roman"/>
                  <w:sz w:val="16"/>
                  <w:szCs w:val="16"/>
                  <w:lang w:val="en-GB" w:eastAsia="zh-CN"/>
                </w:rPr>
                <w:t xml:space="preserve">Describes information exchange covering SP registering an application for product qualification for a SPU or SPG and system operator confirming that the application is complete. </w:t>
              </w:r>
            </w:ins>
          </w:p>
          <w:p w:rsidRPr="00117039" w:rsidR="00597183" w:rsidP="00597183" w:rsidRDefault="00597183" w14:paraId="629DE746" w14:textId="34121BF1">
            <w:pPr>
              <w:spacing w:line="276" w:lineRule="auto"/>
              <w:jc w:val="both"/>
              <w:rPr>
                <w:ins w:author="Carmen Garcia Montero" w:date="2025-11-03T11:48:00Z" w:id="844"/>
                <w:rFonts w:ascii="Times New Roman" w:hAnsi="Times New Roman" w:eastAsia="Calibri" w:cs="Times New Roman"/>
                <w:sz w:val="16"/>
                <w:szCs w:val="16"/>
                <w:lang w:val="en-GB" w:eastAsia="zh-CN"/>
              </w:rPr>
            </w:pPr>
            <w:ins w:author="Carmen Garcia Montero" w:date="2025-11-03T11:50:00Z" w:id="845">
              <w:r w:rsidRPr="00007288">
                <w:rPr>
                  <w:rFonts w:ascii="Times New Roman" w:hAnsi="Times New Roman" w:eastAsia="Calibri" w:cs="Times New Roman"/>
                  <w:i/>
                  <w:sz w:val="16"/>
                  <w:szCs w:val="16"/>
                  <w:lang w:val="en-GB" w:eastAsia="zh-CN"/>
                </w:rPr>
                <w:t>[as of NCDR, Article 27(b)]</w:t>
              </w:r>
            </w:ins>
          </w:p>
        </w:tc>
        <w:tc>
          <w:tcPr>
            <w:tcW w:w="1701" w:type="dxa"/>
          </w:tcPr>
          <w:p w:rsidRPr="00117039" w:rsidR="00597183" w:rsidP="00597183" w:rsidRDefault="00597183" w14:paraId="5EBE44E4" w14:textId="35C6BC5A">
            <w:pPr>
              <w:spacing w:line="276" w:lineRule="auto"/>
              <w:jc w:val="both"/>
              <w:rPr>
                <w:ins w:author="Carmen Garcia Montero" w:date="2025-11-03T11:48:00Z" w:id="846"/>
                <w:rFonts w:ascii="Times New Roman" w:hAnsi="Times New Roman" w:eastAsia="Calibri" w:cs="Times New Roman"/>
                <w:sz w:val="16"/>
                <w:szCs w:val="16"/>
                <w:lang w:val="en-GB" w:eastAsia="zh-CN"/>
              </w:rPr>
            </w:pPr>
            <w:ins w:author="Carmen Garcia Montero" w:date="2025-11-03T11:50:00Z" w:id="847">
              <w:r w:rsidRPr="00117039">
                <w:rPr>
                  <w:rFonts w:ascii="Times New Roman" w:hAnsi="Times New Roman" w:eastAsia="Calibri" w:cs="Times New Roman"/>
                  <w:sz w:val="16"/>
                  <w:szCs w:val="16"/>
                  <w:lang w:val="en-GB" w:eastAsia="zh-CN"/>
                </w:rPr>
                <w:t>Service provider</w:t>
              </w:r>
            </w:ins>
          </w:p>
        </w:tc>
        <w:tc>
          <w:tcPr>
            <w:tcW w:w="3402" w:type="dxa"/>
          </w:tcPr>
          <w:p w:rsidRPr="00007288" w:rsidR="00597183" w:rsidP="00597183" w:rsidRDefault="00597183" w14:paraId="24348D55" w14:textId="77777777">
            <w:pPr>
              <w:pStyle w:val="ListParagraph"/>
              <w:widowControl w:val="0"/>
              <w:numPr>
                <w:ilvl w:val="0"/>
                <w:numId w:val="7"/>
              </w:numPr>
              <w:suppressAutoHyphens w:val="0"/>
              <w:spacing w:after="0" w:line="276" w:lineRule="auto"/>
              <w:ind w:left="120" w:hanging="153"/>
              <w:jc w:val="both"/>
              <w:rPr>
                <w:ins w:author="Carmen Garcia Montero" w:date="2025-11-03T11:50:00Z" w:id="848"/>
                <w:rFonts w:ascii="Times New Roman" w:hAnsi="Times New Roman" w:eastAsia="Calibri" w:cs="Times New Roman"/>
                <w:sz w:val="16"/>
                <w:szCs w:val="16"/>
                <w:lang w:val="en-GB" w:eastAsia="zh-CN"/>
              </w:rPr>
            </w:pPr>
            <w:ins w:author="Carmen Garcia Montero" w:date="2025-11-03T11:50:00Z" w:id="849">
              <w:r w:rsidRPr="00007288">
                <w:rPr>
                  <w:rFonts w:ascii="Times New Roman" w:hAnsi="Times New Roman" w:eastAsia="Calibri" w:cs="Times New Roman"/>
                  <w:sz w:val="16"/>
                  <w:szCs w:val="16"/>
                  <w:lang w:val="en-GB" w:eastAsia="zh-CN"/>
                </w:rPr>
                <w:t>Service provider is qualified and not suspended.</w:t>
              </w:r>
            </w:ins>
          </w:p>
          <w:p w:rsidRPr="00007288" w:rsidR="00597183" w:rsidP="00597183" w:rsidRDefault="00597183" w14:paraId="0F1EB80B" w14:textId="77777777">
            <w:pPr>
              <w:pStyle w:val="ListParagraph"/>
              <w:widowControl w:val="0"/>
              <w:numPr>
                <w:ilvl w:val="0"/>
                <w:numId w:val="7"/>
              </w:numPr>
              <w:suppressAutoHyphens w:val="0"/>
              <w:spacing w:after="0" w:line="276" w:lineRule="auto"/>
              <w:ind w:left="120" w:hanging="153"/>
              <w:jc w:val="both"/>
              <w:rPr>
                <w:ins w:author="Carmen Garcia Montero" w:date="2025-11-03T11:50:00Z" w:id="850"/>
                <w:rFonts w:ascii="Times New Roman" w:hAnsi="Times New Roman" w:eastAsia="Calibri" w:cs="Times New Roman"/>
                <w:sz w:val="16"/>
                <w:szCs w:val="16"/>
                <w:lang w:val="en-GB" w:eastAsia="zh-CN"/>
              </w:rPr>
            </w:pPr>
            <w:ins w:author="Carmen Garcia Montero" w:date="2025-11-03T11:50:00Z" w:id="851">
              <w:r w:rsidRPr="00007288">
                <w:rPr>
                  <w:rFonts w:ascii="Times New Roman" w:hAnsi="Times New Roman" w:eastAsia="Calibri" w:cs="Times New Roman"/>
                  <w:sz w:val="16"/>
                  <w:szCs w:val="16"/>
                  <w:lang w:val="en-GB" w:eastAsia="zh-CN"/>
                </w:rPr>
                <w:t>CU master data is registered in the respective CU modules</w:t>
              </w:r>
            </w:ins>
          </w:p>
          <w:p w:rsidRPr="00117039" w:rsidR="00597183" w:rsidP="00597183" w:rsidRDefault="00597183" w14:paraId="4465BE36" w14:textId="28874062">
            <w:pPr>
              <w:pStyle w:val="ListParagraph"/>
              <w:widowControl w:val="0"/>
              <w:numPr>
                <w:ilvl w:val="0"/>
                <w:numId w:val="7"/>
              </w:numPr>
              <w:spacing w:after="0" w:line="276" w:lineRule="auto"/>
              <w:ind w:left="120" w:hanging="153"/>
              <w:jc w:val="both"/>
              <w:rPr>
                <w:ins w:author="Carmen Garcia Montero" w:date="2025-11-03T11:48:00Z" w:id="852"/>
                <w:rFonts w:ascii="Times New Roman" w:hAnsi="Times New Roman" w:eastAsia="Calibri" w:cs="Times New Roman"/>
                <w:sz w:val="16"/>
                <w:szCs w:val="16"/>
                <w:lang w:val="en-GB" w:eastAsia="zh-CN"/>
              </w:rPr>
            </w:pPr>
            <w:ins w:author="Carmen Garcia Montero" w:date="2025-11-03T11:50:00Z" w:id="853">
              <w:r w:rsidRPr="00007288">
                <w:rPr>
                  <w:rFonts w:ascii="Times New Roman" w:hAnsi="Times New Roman" w:eastAsia="Calibri" w:cs="Times New Roman"/>
                  <w:sz w:val="16"/>
                  <w:szCs w:val="16"/>
                  <w:lang w:val="en-GB" w:eastAsia="zh-CN"/>
                </w:rPr>
                <w:t>SPU or SPG master data is registered in the SP module.</w:t>
              </w:r>
            </w:ins>
          </w:p>
        </w:tc>
      </w:tr>
      <w:tr w:rsidRPr="00EE05BD" w:rsidR="00597183" w:rsidTr="68F2BCC5" w14:paraId="4A2248FB" w14:textId="77777777">
        <w:trPr>
          <w:trHeight w:val="300"/>
          <w:ins w:author="Carmen Garcia Montero" w:date="2025-11-03T11:49:00Z" w:id="854"/>
        </w:trPr>
        <w:tc>
          <w:tcPr>
            <w:tcW w:w="608" w:type="dxa"/>
          </w:tcPr>
          <w:p w:rsidRPr="00117039" w:rsidR="00597183" w:rsidP="00597183" w:rsidRDefault="00597183" w14:paraId="6E5B8AFD" w14:textId="3CFA10C1">
            <w:pPr>
              <w:spacing w:line="276" w:lineRule="auto"/>
              <w:jc w:val="both"/>
              <w:rPr>
                <w:ins w:author="Carmen Garcia Montero" w:date="2025-11-03T11:49:00Z" w:id="855"/>
                <w:rFonts w:eastAsia="Calibri"/>
                <w:sz w:val="16"/>
                <w:szCs w:val="16"/>
                <w:lang w:val="en-GB"/>
              </w:rPr>
            </w:pPr>
            <w:ins w:author="Carmen Garcia Montero" w:date="2025-11-03T11:50:00Z" w:id="856">
              <w:r w:rsidRPr="00117039">
                <w:rPr>
                  <w:rFonts w:eastAsia="Calibri"/>
                  <w:sz w:val="16"/>
                  <w:szCs w:val="16"/>
                  <w:lang w:val="en-GB"/>
                </w:rPr>
                <w:t>2</w:t>
              </w:r>
            </w:ins>
            <w:ins w:author="Carmen Garcia Montero" w:date="2025-11-03T12:03:00Z" w:id="857">
              <w:r w:rsidR="009E36E5">
                <w:rPr>
                  <w:rFonts w:eastAsia="Calibri"/>
                  <w:sz w:val="16"/>
                  <w:szCs w:val="16"/>
                  <w:lang w:val="en-GB"/>
                </w:rPr>
                <w:t>2</w:t>
              </w:r>
            </w:ins>
          </w:p>
        </w:tc>
        <w:tc>
          <w:tcPr>
            <w:tcW w:w="4178" w:type="dxa"/>
          </w:tcPr>
          <w:p w:rsidRPr="00007288" w:rsidR="00597183" w:rsidP="00597183" w:rsidRDefault="00597183" w14:paraId="76840A1E" w14:textId="77777777">
            <w:pPr>
              <w:spacing w:line="276" w:lineRule="auto"/>
              <w:jc w:val="both"/>
              <w:rPr>
                <w:ins w:author="Carmen Garcia Montero" w:date="2025-11-03T11:50:00Z" w:id="858"/>
                <w:rFonts w:ascii="Times New Roman" w:hAnsi="Times New Roman" w:eastAsia="Calibri" w:cs="Times New Roman"/>
                <w:sz w:val="16"/>
                <w:szCs w:val="16"/>
                <w:lang w:val="en-GB" w:eastAsia="zh-CN"/>
              </w:rPr>
            </w:pPr>
            <w:ins w:author="Carmen Garcia Montero" w:date="2025-11-03T11:50:00Z" w:id="859">
              <w:r w:rsidRPr="00007288">
                <w:rPr>
                  <w:rFonts w:ascii="Times New Roman" w:hAnsi="Times New Roman" w:eastAsia="Calibri" w:cs="Times New Roman"/>
                  <w:sz w:val="16"/>
                  <w:szCs w:val="16"/>
                  <w:lang w:val="en-GB" w:eastAsia="zh-CN"/>
                </w:rPr>
                <w:t>SPU or SPG suspension</w:t>
              </w:r>
            </w:ins>
          </w:p>
          <w:p w:rsidRPr="00007288" w:rsidR="00597183" w:rsidP="00597183" w:rsidRDefault="00597183" w14:paraId="42851350" w14:textId="77777777">
            <w:pPr>
              <w:spacing w:line="276" w:lineRule="auto"/>
              <w:jc w:val="both"/>
              <w:rPr>
                <w:ins w:author="Carmen Garcia Montero" w:date="2025-11-03T11:50:00Z" w:id="860"/>
                <w:rFonts w:ascii="Times New Roman" w:hAnsi="Times New Roman" w:eastAsia="Calibri" w:cs="Times New Roman"/>
                <w:sz w:val="16"/>
                <w:szCs w:val="16"/>
                <w:lang w:val="en-GB" w:eastAsia="zh-CN"/>
              </w:rPr>
            </w:pPr>
            <w:ins w:author="Carmen Garcia Montero" w:date="2025-11-03T11:50:00Z" w:id="861">
              <w:r w:rsidRPr="00007288">
                <w:rPr>
                  <w:rFonts w:ascii="Times New Roman" w:hAnsi="Times New Roman" w:eastAsia="Calibri" w:cs="Times New Roman"/>
                  <w:sz w:val="16"/>
                  <w:szCs w:val="16"/>
                  <w:lang w:val="en-GB" w:eastAsia="zh-CN"/>
                </w:rPr>
                <w:t>Describes information exchange used to suspend qualification of SPU or SPG by the relevant system operator.</w:t>
              </w:r>
            </w:ins>
          </w:p>
          <w:p w:rsidRPr="00117039" w:rsidR="00597183" w:rsidP="00597183" w:rsidRDefault="00597183" w14:paraId="48F00226" w14:textId="0642CBFE">
            <w:pPr>
              <w:spacing w:line="276" w:lineRule="auto"/>
              <w:jc w:val="both"/>
              <w:rPr>
                <w:ins w:author="Carmen Garcia Montero" w:date="2025-11-03T11:49:00Z" w:id="862"/>
                <w:rFonts w:ascii="Times New Roman" w:hAnsi="Times New Roman" w:eastAsia="Calibri" w:cs="Times New Roman"/>
                <w:sz w:val="16"/>
                <w:szCs w:val="16"/>
                <w:lang w:val="en-GB" w:eastAsia="zh-CN"/>
              </w:rPr>
            </w:pPr>
            <w:ins w:author="Carmen Garcia Montero" w:date="2025-11-03T11:50:00Z" w:id="863">
              <w:r w:rsidRPr="00007288">
                <w:rPr>
                  <w:rFonts w:ascii="Times New Roman" w:hAnsi="Times New Roman" w:eastAsia="Calibri" w:cs="Times New Roman"/>
                  <w:i/>
                  <w:sz w:val="16"/>
                  <w:szCs w:val="16"/>
                  <w:lang w:val="en-GB" w:eastAsia="zh-CN"/>
                </w:rPr>
                <w:t>[as of NCDR, Article 27(d)]</w:t>
              </w:r>
            </w:ins>
          </w:p>
        </w:tc>
        <w:tc>
          <w:tcPr>
            <w:tcW w:w="1701" w:type="dxa"/>
          </w:tcPr>
          <w:p w:rsidRPr="00117039" w:rsidR="00597183" w:rsidP="00597183" w:rsidRDefault="00597183" w14:paraId="3A8F378F" w14:textId="4B988047">
            <w:pPr>
              <w:spacing w:line="276" w:lineRule="auto"/>
              <w:jc w:val="both"/>
              <w:rPr>
                <w:ins w:author="Carmen Garcia Montero" w:date="2025-11-03T11:49:00Z" w:id="864"/>
                <w:rFonts w:ascii="Times New Roman" w:hAnsi="Times New Roman" w:eastAsia="Calibri" w:cs="Times New Roman"/>
                <w:sz w:val="16"/>
                <w:szCs w:val="16"/>
                <w:lang w:val="en-GB" w:eastAsia="zh-CN"/>
              </w:rPr>
            </w:pPr>
            <w:ins w:author="Carmen Garcia Montero" w:date="2025-11-03T11:50:00Z" w:id="865">
              <w:r w:rsidRPr="00117039">
                <w:rPr>
                  <w:rFonts w:ascii="Times New Roman" w:hAnsi="Times New Roman" w:eastAsia="Calibri" w:cs="Times New Roman"/>
                  <w:sz w:val="16"/>
                  <w:szCs w:val="16"/>
                  <w:lang w:val="en-GB" w:eastAsia="zh-CN"/>
                </w:rPr>
                <w:t>System operator</w:t>
              </w:r>
            </w:ins>
          </w:p>
        </w:tc>
        <w:tc>
          <w:tcPr>
            <w:tcW w:w="3402" w:type="dxa"/>
          </w:tcPr>
          <w:p w:rsidRPr="00117039" w:rsidR="00597183" w:rsidP="00597183" w:rsidRDefault="00597183" w14:paraId="347DF5B1" w14:textId="77777777">
            <w:pPr>
              <w:pStyle w:val="ListParagraph"/>
              <w:widowControl w:val="0"/>
              <w:numPr>
                <w:ilvl w:val="0"/>
                <w:numId w:val="7"/>
              </w:numPr>
              <w:suppressAutoHyphens w:val="0"/>
              <w:spacing w:after="0" w:line="276" w:lineRule="auto"/>
              <w:ind w:left="120" w:hanging="153"/>
              <w:jc w:val="both"/>
              <w:rPr>
                <w:ins w:author="Carmen Garcia Montero" w:date="2025-11-03T11:50:00Z" w:id="866"/>
                <w:rFonts w:ascii="Times New Roman" w:hAnsi="Times New Roman" w:eastAsia="Calibri" w:cs="Times New Roman"/>
                <w:sz w:val="16"/>
                <w:szCs w:val="16"/>
                <w:lang w:val="en-GB" w:eastAsia="zh-CN"/>
              </w:rPr>
            </w:pPr>
            <w:ins w:author="Carmen Garcia Montero" w:date="2025-11-03T11:50:00Z" w:id="867">
              <w:r w:rsidRPr="00007288">
                <w:rPr>
                  <w:rFonts w:ascii="Times New Roman" w:hAnsi="Times New Roman" w:eastAsia="Calibri" w:cs="Times New Roman"/>
                  <w:sz w:val="16"/>
                  <w:szCs w:val="16"/>
                  <w:lang w:val="en-GB" w:eastAsia="zh-CN"/>
                </w:rPr>
                <w:t>SPU or SPG is registered in the respective SP module</w:t>
              </w:r>
            </w:ins>
          </w:p>
          <w:p w:rsidRPr="00117039" w:rsidR="00597183" w:rsidP="00597183" w:rsidRDefault="00597183" w14:paraId="235334EE" w14:textId="5F474F3B">
            <w:pPr>
              <w:pStyle w:val="ListParagraph"/>
              <w:widowControl w:val="0"/>
              <w:numPr>
                <w:ilvl w:val="0"/>
                <w:numId w:val="7"/>
              </w:numPr>
              <w:spacing w:after="0" w:line="276" w:lineRule="auto"/>
              <w:ind w:left="120" w:hanging="153"/>
              <w:jc w:val="both"/>
              <w:rPr>
                <w:ins w:author="Carmen Garcia Montero" w:date="2025-11-03T11:49:00Z" w:id="868"/>
                <w:rFonts w:ascii="Times New Roman" w:hAnsi="Times New Roman" w:eastAsia="Calibri" w:cs="Times New Roman"/>
                <w:sz w:val="16"/>
                <w:szCs w:val="16"/>
                <w:lang w:val="en-GB" w:eastAsia="zh-CN"/>
              </w:rPr>
            </w:pPr>
            <w:ins w:author="Carmen Garcia Montero" w:date="2025-11-03T11:50:00Z" w:id="869">
              <w:r w:rsidRPr="00007288">
                <w:rPr>
                  <w:rFonts w:ascii="Times New Roman" w:hAnsi="Times New Roman" w:eastAsia="Calibri" w:cs="Times New Roman"/>
                  <w:sz w:val="16"/>
                  <w:szCs w:val="16"/>
                  <w:lang w:val="en-GB" w:eastAsia="zh-CN"/>
                </w:rPr>
                <w:t>System operator has determined or has received a request from another entitled party that the qualification status for a SPU or SPG should be suspended.</w:t>
              </w:r>
            </w:ins>
          </w:p>
        </w:tc>
      </w:tr>
      <w:tr w:rsidRPr="00EE05BD" w:rsidR="00597183" w:rsidTr="68F2BCC5" w14:paraId="4427FF4C" w14:textId="77777777">
        <w:trPr>
          <w:trHeight w:val="300"/>
          <w:ins w:author="Carmen Garcia Montero" w:date="2025-11-03T11:49:00Z" w:id="870"/>
        </w:trPr>
        <w:tc>
          <w:tcPr>
            <w:tcW w:w="608" w:type="dxa"/>
          </w:tcPr>
          <w:p w:rsidRPr="00117039" w:rsidR="00597183" w:rsidP="00597183" w:rsidRDefault="00597183" w14:paraId="150EDEC9" w14:textId="221A336D">
            <w:pPr>
              <w:spacing w:line="276" w:lineRule="auto"/>
              <w:jc w:val="both"/>
              <w:rPr>
                <w:ins w:author="Carmen Garcia Montero" w:date="2025-11-03T11:49:00Z" w:id="871"/>
                <w:rFonts w:eastAsia="Calibri"/>
                <w:sz w:val="16"/>
                <w:szCs w:val="16"/>
                <w:lang w:val="en-GB"/>
              </w:rPr>
            </w:pPr>
            <w:ins w:author="Carmen Garcia Montero" w:date="2025-11-03T11:50:00Z" w:id="872">
              <w:r w:rsidRPr="00117039">
                <w:rPr>
                  <w:rFonts w:eastAsia="Calibri"/>
                  <w:sz w:val="16"/>
                  <w:szCs w:val="16"/>
                  <w:lang w:val="en-GB"/>
                </w:rPr>
                <w:t>2</w:t>
              </w:r>
            </w:ins>
            <w:ins w:author="Carmen Garcia Montero" w:date="2025-11-03T12:03:00Z" w:id="873">
              <w:r w:rsidR="009E36E5">
                <w:rPr>
                  <w:rFonts w:eastAsia="Calibri"/>
                  <w:sz w:val="16"/>
                  <w:szCs w:val="16"/>
                  <w:lang w:val="en-GB"/>
                </w:rPr>
                <w:t>3</w:t>
              </w:r>
            </w:ins>
          </w:p>
        </w:tc>
        <w:tc>
          <w:tcPr>
            <w:tcW w:w="4178" w:type="dxa"/>
          </w:tcPr>
          <w:p w:rsidRPr="00007288" w:rsidR="00597183" w:rsidP="00597183" w:rsidRDefault="00597183" w14:paraId="11B68A46" w14:textId="77777777">
            <w:pPr>
              <w:spacing w:line="276" w:lineRule="auto"/>
              <w:jc w:val="both"/>
              <w:rPr>
                <w:ins w:author="Carmen Garcia Montero" w:date="2025-11-03T11:50:00Z" w:id="874"/>
                <w:rFonts w:ascii="Times New Roman" w:hAnsi="Times New Roman" w:eastAsia="Calibri" w:cs="Times New Roman"/>
                <w:sz w:val="16"/>
                <w:szCs w:val="16"/>
                <w:lang w:val="en-GB" w:eastAsia="zh-CN"/>
              </w:rPr>
            </w:pPr>
            <w:ins w:author="Carmen Garcia Montero" w:date="2025-11-03T11:50:00Z" w:id="875">
              <w:r w:rsidRPr="00007288">
                <w:rPr>
                  <w:rFonts w:ascii="Times New Roman" w:hAnsi="Times New Roman" w:eastAsia="Calibri" w:cs="Times New Roman"/>
                  <w:sz w:val="16"/>
                  <w:szCs w:val="16"/>
                  <w:lang w:val="en-GB" w:eastAsia="zh-CN"/>
                </w:rPr>
                <w:t>SPU or SPG re-activation</w:t>
              </w:r>
            </w:ins>
          </w:p>
          <w:p w:rsidRPr="00117039" w:rsidR="00597183" w:rsidP="00597183" w:rsidRDefault="00597183" w14:paraId="76857319" w14:textId="22E360D8">
            <w:pPr>
              <w:spacing w:line="276" w:lineRule="auto"/>
              <w:jc w:val="both"/>
              <w:rPr>
                <w:ins w:author="Carmen Garcia Montero" w:date="2025-11-03T11:49:00Z" w:id="876"/>
                <w:rFonts w:ascii="Times New Roman" w:hAnsi="Times New Roman" w:eastAsia="Calibri" w:cs="Times New Roman"/>
                <w:sz w:val="16"/>
                <w:szCs w:val="16"/>
                <w:lang w:val="en-GB" w:eastAsia="zh-CN"/>
              </w:rPr>
            </w:pPr>
            <w:ins w:author="Carmen Garcia Montero" w:date="2025-11-03T11:50:00Z" w:id="877">
              <w:r w:rsidRPr="00007288">
                <w:rPr>
                  <w:rFonts w:ascii="Times New Roman" w:hAnsi="Times New Roman" w:eastAsia="Calibri" w:cs="Times New Roman"/>
                  <w:sz w:val="16"/>
                  <w:szCs w:val="16"/>
                  <w:lang w:val="en-GB" w:eastAsia="zh-CN"/>
                </w:rPr>
                <w:t xml:space="preserve">Describes information exchange used to reverse the suspension of qualification of SPU or SPG. </w:t>
              </w:r>
            </w:ins>
          </w:p>
        </w:tc>
        <w:tc>
          <w:tcPr>
            <w:tcW w:w="1701" w:type="dxa"/>
          </w:tcPr>
          <w:p w:rsidRPr="00117039" w:rsidR="00597183" w:rsidP="00597183" w:rsidRDefault="00597183" w14:paraId="789D7B1E" w14:textId="080707E7">
            <w:pPr>
              <w:spacing w:line="276" w:lineRule="auto"/>
              <w:jc w:val="both"/>
              <w:rPr>
                <w:ins w:author="Carmen Garcia Montero" w:date="2025-11-03T11:49:00Z" w:id="878"/>
                <w:rFonts w:ascii="Times New Roman" w:hAnsi="Times New Roman" w:eastAsia="Calibri" w:cs="Times New Roman"/>
                <w:sz w:val="16"/>
                <w:szCs w:val="16"/>
                <w:lang w:val="en-GB" w:eastAsia="zh-CN"/>
              </w:rPr>
            </w:pPr>
            <w:ins w:author="Carmen Garcia Montero" w:date="2025-11-03T11:50:00Z" w:id="879">
              <w:r w:rsidRPr="00117039">
                <w:rPr>
                  <w:rFonts w:ascii="Times New Roman" w:hAnsi="Times New Roman" w:eastAsia="Calibri" w:cs="Times New Roman"/>
                  <w:sz w:val="16"/>
                  <w:szCs w:val="16"/>
                  <w:lang w:val="en-GB" w:eastAsia="zh-CN"/>
                </w:rPr>
                <w:t>System operator</w:t>
              </w:r>
            </w:ins>
          </w:p>
        </w:tc>
        <w:tc>
          <w:tcPr>
            <w:tcW w:w="3402" w:type="dxa"/>
          </w:tcPr>
          <w:p w:rsidRPr="00007288" w:rsidR="00597183" w:rsidP="00597183" w:rsidRDefault="00597183" w14:paraId="10C6DCB2" w14:textId="77777777">
            <w:pPr>
              <w:pStyle w:val="ListParagraph"/>
              <w:widowControl w:val="0"/>
              <w:numPr>
                <w:ilvl w:val="0"/>
                <w:numId w:val="7"/>
              </w:numPr>
              <w:suppressAutoHyphens w:val="0"/>
              <w:spacing w:after="0" w:line="276" w:lineRule="auto"/>
              <w:ind w:left="120" w:hanging="153"/>
              <w:jc w:val="both"/>
              <w:rPr>
                <w:ins w:author="Carmen Garcia Montero" w:date="2025-11-03T11:50:00Z" w:id="880"/>
                <w:rFonts w:ascii="Times New Roman" w:hAnsi="Times New Roman" w:eastAsia="Calibri" w:cs="Times New Roman"/>
                <w:sz w:val="16"/>
                <w:szCs w:val="16"/>
                <w:lang w:val="en-GB" w:eastAsia="zh-CN"/>
              </w:rPr>
            </w:pPr>
            <w:ins w:author="Carmen Garcia Montero" w:date="2025-11-03T11:50:00Z" w:id="881">
              <w:r w:rsidRPr="00007288">
                <w:rPr>
                  <w:rFonts w:ascii="Times New Roman" w:hAnsi="Times New Roman" w:eastAsia="Calibri" w:cs="Times New Roman"/>
                  <w:sz w:val="16"/>
                  <w:szCs w:val="16"/>
                  <w:lang w:val="en-GB" w:eastAsia="zh-CN"/>
                </w:rPr>
                <w:t xml:space="preserve">The qualification for a SPU or SPG has been suspended by a system operator. </w:t>
              </w:r>
            </w:ins>
          </w:p>
          <w:p w:rsidRPr="00007288" w:rsidR="00597183" w:rsidP="00597183" w:rsidRDefault="00597183" w14:paraId="380D5FD9" w14:textId="77777777">
            <w:pPr>
              <w:pStyle w:val="ListParagraph"/>
              <w:widowControl w:val="0"/>
              <w:numPr>
                <w:ilvl w:val="0"/>
                <w:numId w:val="7"/>
              </w:numPr>
              <w:spacing w:after="0" w:line="276" w:lineRule="auto"/>
              <w:ind w:left="120" w:hanging="153"/>
              <w:jc w:val="both"/>
              <w:rPr>
                <w:ins w:author="Carmen Garcia Montero" w:date="2025-11-03T11:50:00Z" w:id="882"/>
                <w:rFonts w:ascii="Times New Roman" w:hAnsi="Times New Roman" w:eastAsia="Calibri" w:cs="Times New Roman"/>
                <w:sz w:val="16"/>
                <w:szCs w:val="16"/>
                <w:lang w:val="en-GB" w:eastAsia="zh-CN"/>
              </w:rPr>
            </w:pPr>
            <w:ins w:author="Carmen Garcia Montero" w:date="2025-11-03T11:50:00Z" w:id="883">
              <w:r w:rsidRPr="00007288">
                <w:rPr>
                  <w:rFonts w:ascii="Times New Roman" w:hAnsi="Times New Roman" w:eastAsia="Calibri" w:cs="Times New Roman"/>
                  <w:sz w:val="16"/>
                  <w:szCs w:val="16"/>
                  <w:lang w:val="en-GB" w:eastAsia="zh-CN"/>
                </w:rPr>
                <w:t xml:space="preserve">The system operator has determined or has received a request from another entitled party that the suspension of the qualification status for the SPU or SPG should be reversed. </w:t>
              </w:r>
            </w:ins>
          </w:p>
          <w:p w:rsidRPr="00117039" w:rsidR="00597183" w:rsidP="00597183" w:rsidRDefault="00597183" w14:paraId="4C89239C" w14:textId="7422D0BC">
            <w:pPr>
              <w:pStyle w:val="ListParagraph"/>
              <w:widowControl w:val="0"/>
              <w:numPr>
                <w:ilvl w:val="0"/>
                <w:numId w:val="7"/>
              </w:numPr>
              <w:spacing w:after="0" w:line="276" w:lineRule="auto"/>
              <w:ind w:left="120" w:hanging="153"/>
              <w:jc w:val="both"/>
              <w:rPr>
                <w:ins w:author="Carmen Garcia Montero" w:date="2025-11-03T11:49:00Z" w:id="884"/>
                <w:rFonts w:ascii="Times New Roman" w:hAnsi="Times New Roman" w:eastAsia="Calibri" w:cs="Times New Roman"/>
                <w:sz w:val="16"/>
                <w:szCs w:val="16"/>
                <w:lang w:val="en-GB" w:eastAsia="zh-CN"/>
              </w:rPr>
            </w:pPr>
            <w:ins w:author="Carmen Garcia Montero" w:date="2025-11-03T11:50:00Z" w:id="885">
              <w:r w:rsidRPr="00007288">
                <w:rPr>
                  <w:rFonts w:ascii="Times New Roman" w:hAnsi="Times New Roman" w:eastAsia="Calibri" w:cs="Times New Roman"/>
                  <w:sz w:val="16"/>
                  <w:szCs w:val="16"/>
                  <w:lang w:val="en-GB" w:eastAsia="zh-CN"/>
                </w:rPr>
                <w:t>Service provider is not suspended.</w:t>
              </w:r>
            </w:ins>
          </w:p>
        </w:tc>
      </w:tr>
      <w:tr w:rsidRPr="00EE05BD" w:rsidR="00597183" w:rsidTr="68F2BCC5" w14:paraId="39D1E6F1" w14:textId="77777777">
        <w:trPr>
          <w:trHeight w:val="300"/>
          <w:trPrChange w:author="Fernando Dominguez" w:date="2025-11-03T09:17:00Z" w:id="886">
            <w:trPr>
              <w:gridBefore w:val="1"/>
              <w:gridAfter w:val="0"/>
              <w:trHeight w:val="300"/>
            </w:trPr>
          </w:trPrChange>
        </w:trPr>
        <w:tc>
          <w:tcPr>
            <w:tcW w:w="608" w:type="dxa"/>
            <w:tcPrChange w:author="Fernando Dominguez" w:date="2025-11-03T09:17:00Z" w:id="887">
              <w:tcPr>
                <w:tcW w:w="608" w:type="dxa"/>
                <w:gridSpan w:val="2"/>
              </w:tcPr>
            </w:tcPrChange>
          </w:tcPr>
          <w:p w:rsidRPr="00117039" w:rsidR="00597183" w:rsidP="00597183" w:rsidRDefault="00597183" w14:paraId="3D21D066" w14:textId="41DC63C9">
            <w:pPr>
              <w:spacing w:line="276" w:lineRule="auto"/>
              <w:jc w:val="both"/>
              <w:rPr>
                <w:rFonts w:eastAsia="Calibri"/>
                <w:sz w:val="16"/>
                <w:szCs w:val="16"/>
                <w:lang w:val="en-GB"/>
              </w:rPr>
            </w:pPr>
            <w:ins w:author="Carmen Garcia Montero" w:date="2025-11-03T11:50:00Z" w:id="888">
              <w:r>
                <w:rPr>
                  <w:rFonts w:eastAsia="Calibri"/>
                  <w:sz w:val="16"/>
                  <w:szCs w:val="16"/>
                  <w:lang w:val="en-GB"/>
                </w:rPr>
                <w:t>2</w:t>
              </w:r>
            </w:ins>
            <w:ins w:author="Carmen Garcia Montero" w:date="2025-11-03T12:03:00Z" w:id="889">
              <w:r w:rsidR="009E36E5">
                <w:rPr>
                  <w:rFonts w:eastAsia="Calibri"/>
                  <w:sz w:val="16"/>
                  <w:szCs w:val="16"/>
                  <w:lang w:val="en-GB"/>
                </w:rPr>
                <w:t>4</w:t>
              </w:r>
            </w:ins>
            <w:del w:author="Carmen Garcia Montero" w:date="2025-11-03T11:50:00Z" w:id="890">
              <w:r w:rsidRPr="00117039" w:rsidDel="00597183">
                <w:rPr>
                  <w:rFonts w:eastAsia="Calibri"/>
                  <w:sz w:val="16"/>
                  <w:szCs w:val="16"/>
                  <w:lang w:val="en-GB"/>
                </w:rPr>
                <w:delText>19</w:delText>
              </w:r>
            </w:del>
          </w:p>
        </w:tc>
        <w:tc>
          <w:tcPr>
            <w:tcW w:w="4178" w:type="dxa"/>
            <w:tcPrChange w:author="Fernando Dominguez" w:date="2025-11-03T09:17:00Z" w:id="891">
              <w:tcPr>
                <w:tcW w:w="4178" w:type="dxa"/>
                <w:gridSpan w:val="7"/>
              </w:tcPr>
            </w:tcPrChange>
          </w:tcPr>
          <w:p w:rsidRPr="00117039" w:rsidR="00597183" w:rsidP="00597183" w:rsidRDefault="00597183" w14:paraId="5544B66A" w14:textId="67EBBF24">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SPU or SPG grid </w:t>
            </w:r>
            <w:r w:rsidRPr="28EAAE5E">
              <w:rPr>
                <w:rFonts w:ascii="Times New Roman" w:hAnsi="Times New Roman" w:eastAsia="Calibri" w:cs="Times New Roman"/>
                <w:sz w:val="16"/>
                <w:szCs w:val="16"/>
                <w:lang w:val="en-GB" w:eastAsia="zh-CN"/>
              </w:rPr>
              <w:t>prequalification</w:t>
            </w:r>
          </w:p>
          <w:p w:rsidRPr="00117039" w:rsidR="00597183" w:rsidP="00597183" w:rsidRDefault="00597183" w14:paraId="4816E6C9" w14:textId="4DEFA7F1">
            <w:pPr>
              <w:spacing w:line="276" w:lineRule="auto"/>
              <w:jc w:val="both"/>
              <w:rPr>
                <w:rFonts w:ascii="Times New Roman" w:hAnsi="Times New Roman" w:eastAsia="Calibri" w:cs="Times New Roman"/>
                <w:i/>
                <w:sz w:val="16"/>
                <w:szCs w:val="16"/>
                <w:lang w:val="en-GB" w:eastAsia="zh-CN"/>
              </w:rPr>
            </w:pPr>
            <w:r w:rsidRPr="00117039">
              <w:rPr>
                <w:rFonts w:ascii="Times New Roman" w:hAnsi="Times New Roman" w:eastAsia="Calibri" w:cs="Times New Roman"/>
                <w:i/>
                <w:sz w:val="16"/>
                <w:szCs w:val="16"/>
                <w:lang w:val="en-GB" w:eastAsia="zh-CN"/>
              </w:rPr>
              <w:t>Describes the data exchange for one grid prequalification</w:t>
            </w:r>
          </w:p>
          <w:p w:rsidRPr="00117039" w:rsidR="00597183" w:rsidP="00597183" w:rsidRDefault="00597183" w14:paraId="31A08489" w14:textId="77777777">
            <w:pPr>
              <w:spacing w:line="276" w:lineRule="auto"/>
              <w:jc w:val="both"/>
              <w:rPr>
                <w:rFonts w:ascii="Times New Roman" w:hAnsi="Times New Roman" w:eastAsia="Calibri" w:cs="Times New Roman"/>
                <w:i/>
                <w:sz w:val="16"/>
                <w:szCs w:val="16"/>
                <w:lang w:val="en-GB" w:eastAsia="zh-CN"/>
              </w:rPr>
            </w:pPr>
            <w:r w:rsidRPr="00117039">
              <w:rPr>
                <w:rFonts w:ascii="Times New Roman" w:hAnsi="Times New Roman" w:eastAsia="Calibri" w:cs="Times New Roman"/>
                <w:i/>
                <w:sz w:val="16"/>
                <w:szCs w:val="16"/>
                <w:lang w:val="en-GB" w:eastAsia="zh-CN"/>
              </w:rPr>
              <w:t>[as of NCDR, Article 27(f)]</w:t>
            </w:r>
          </w:p>
        </w:tc>
        <w:tc>
          <w:tcPr>
            <w:tcW w:w="1701" w:type="dxa"/>
            <w:tcPrChange w:author="Fernando Dominguez" w:date="2025-11-03T09:17:00Z" w:id="892">
              <w:tcPr>
                <w:tcW w:w="1985" w:type="dxa"/>
                <w:gridSpan w:val="2"/>
              </w:tcPr>
            </w:tcPrChange>
          </w:tcPr>
          <w:p w:rsidRPr="00117039" w:rsidR="00597183" w:rsidP="00597183" w:rsidRDefault="00597183" w14:paraId="76095B9A" w14:textId="53C55A4C">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Grid </w:t>
            </w:r>
            <w:r w:rsidRPr="28EAAE5E">
              <w:rPr>
                <w:rFonts w:ascii="Times New Roman" w:hAnsi="Times New Roman" w:eastAsia="Calibri" w:cs="Times New Roman"/>
                <w:sz w:val="16"/>
                <w:szCs w:val="16"/>
                <w:lang w:val="en-GB" w:eastAsia="zh-CN"/>
              </w:rPr>
              <w:t>prequalification</w:t>
            </w:r>
            <w:r w:rsidRPr="00117039">
              <w:rPr>
                <w:rFonts w:ascii="Times New Roman" w:hAnsi="Times New Roman" w:eastAsia="Calibri" w:cs="Times New Roman"/>
                <w:sz w:val="16"/>
                <w:szCs w:val="16"/>
                <w:lang w:val="en-GB" w:eastAsia="zh-CN"/>
              </w:rPr>
              <w:t xml:space="preserve"> coordinator</w:t>
            </w:r>
          </w:p>
        </w:tc>
        <w:tc>
          <w:tcPr>
            <w:tcW w:w="3402" w:type="dxa"/>
            <w:tcPrChange w:author="Fernando Dominguez" w:date="2025-11-03T09:17:00Z" w:id="893">
              <w:tcPr>
                <w:tcW w:w="2460" w:type="dxa"/>
              </w:tcPr>
            </w:tcPrChange>
          </w:tcPr>
          <w:p w:rsidRPr="00117039" w:rsidR="00597183" w:rsidP="00597183" w:rsidRDefault="00597183" w14:paraId="600C08FF" w14:textId="3EFB4054">
            <w:pPr>
              <w:pStyle w:val="ListParagraph"/>
              <w:widowControl w:val="0"/>
              <w:numPr>
                <w:ilvl w:val="0"/>
                <w:numId w:val="7"/>
              </w:numPr>
              <w:suppressAutoHyphens w:val="0"/>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Set of connecting and impacted system operators is known</w:t>
            </w:r>
          </w:p>
          <w:p w:rsidRPr="00117039" w:rsidR="00597183" w:rsidP="00597183" w:rsidRDefault="00597183" w14:paraId="48C207C3" w14:textId="5DA97B0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application process for the SPG or SPU – according to the national </w:t>
            </w:r>
            <w:r>
              <w:rPr>
                <w:rFonts w:ascii="Times New Roman" w:hAnsi="Times New Roman" w:eastAsia="Calibri" w:cs="Times New Roman"/>
                <w:sz w:val="16"/>
                <w:szCs w:val="16"/>
                <w:lang w:val="en-GB" w:eastAsia="zh-CN"/>
              </w:rPr>
              <w:t>terms and conditions</w:t>
            </w:r>
            <w:r w:rsidRPr="00117039">
              <w:rPr>
                <w:rFonts w:ascii="Times New Roman" w:hAnsi="Times New Roman" w:eastAsia="Calibri" w:cs="Times New Roman"/>
                <w:sz w:val="16"/>
                <w:szCs w:val="16"/>
                <w:lang w:val="en-GB" w:eastAsia="zh-CN"/>
              </w:rPr>
              <w:t xml:space="preserve"> for service providers - is completed</w:t>
            </w:r>
          </w:p>
          <w:p w:rsidRPr="00117039" w:rsidR="00597183" w:rsidP="00597183" w:rsidRDefault="00597183" w14:paraId="56B0979C" w14:textId="77777777">
            <w:pPr>
              <w:pStyle w:val="ListParagraph"/>
              <w:widowControl w:val="0"/>
              <w:numPr>
                <w:ilvl w:val="0"/>
                <w:numId w:val="7"/>
              </w:numPr>
              <w:suppressAutoHyphens w:val="0"/>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SPU or SPG is registered in the SP module and has applied for market participation</w:t>
            </w:r>
          </w:p>
          <w:p w:rsidRPr="00117039" w:rsidR="00597183" w:rsidP="00597183" w:rsidRDefault="00597183" w14:paraId="4FB5185C" w14:textId="7129AC42">
            <w:pPr>
              <w:pStyle w:val="ListParagraph"/>
              <w:widowControl w:val="0"/>
              <w:numPr>
                <w:ilvl w:val="0"/>
                <w:numId w:val="7"/>
              </w:numPr>
              <w:suppressAutoHyphens w:val="0"/>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All respective CUs are assigned to the SPU or SPG as of Article 18(1) the NCDR</w:t>
            </w:r>
          </w:p>
          <w:p w:rsidRPr="00117039" w:rsidR="00597183" w:rsidP="00597183" w:rsidRDefault="00597183" w14:paraId="737614F6" w14:textId="76880DDD">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An Entitled party has a valid reason to request Grid </w:t>
            </w:r>
            <w:r w:rsidRPr="28EAAE5E">
              <w:rPr>
                <w:rFonts w:ascii="Times New Roman" w:hAnsi="Times New Roman" w:eastAsia="Calibri" w:cs="Times New Roman"/>
                <w:sz w:val="16"/>
                <w:szCs w:val="16"/>
                <w:lang w:val="en-GB" w:eastAsia="zh-CN"/>
              </w:rPr>
              <w:t>prequalification.</w:t>
            </w:r>
            <w:r w:rsidRPr="3D9313BB">
              <w:rPr>
                <w:rFonts w:ascii="Times New Roman" w:hAnsi="Times New Roman" w:eastAsia="Calibri" w:cs="Times New Roman"/>
                <w:sz w:val="16"/>
                <w:szCs w:val="16"/>
                <w:lang w:val="en-GB" w:eastAsia="zh-CN"/>
              </w:rPr>
              <w:t xml:space="preserve"> The e</w:t>
            </w:r>
            <w:r w:rsidRPr="62408952">
              <w:rPr>
                <w:rFonts w:eastAsiaTheme="minorEastAsia"/>
                <w:sz w:val="16"/>
                <w:szCs w:val="16"/>
                <w:lang w:val="en-GB" w:eastAsia="zh-CN"/>
              </w:rPr>
              <w:t>ntitled party can be the SO (connecting or impacted or procuring SO</w:t>
            </w:r>
            <w:r w:rsidRPr="777AF2F6">
              <w:rPr>
                <w:rFonts w:eastAsiaTheme="minorEastAsia"/>
                <w:sz w:val="16"/>
                <w:szCs w:val="16"/>
                <w:lang w:val="en-GB" w:eastAsia="zh-CN" w:bidi="ar-SA"/>
              </w:rPr>
              <w:t>)</w:t>
            </w:r>
            <w:r w:rsidRPr="62408952">
              <w:rPr>
                <w:rFonts w:eastAsiaTheme="minorEastAsia"/>
                <w:sz w:val="16"/>
                <w:szCs w:val="16"/>
                <w:lang w:val="en-GB" w:eastAsia="zh-CN"/>
              </w:rPr>
              <w:t>, or the SP module administrator, or the SP.</w:t>
            </w:r>
          </w:p>
          <w:p w:rsidRPr="00117039" w:rsidR="00597183" w:rsidP="00597183" w:rsidRDefault="00597183" w14:paraId="1614DF94" w14:textId="319B3982">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Change w:author="DO Giao" w:date="2025-11-03T09:17:00Z" w:id="894">
                  <w:rPr>
                    <w:rFonts w:ascii="Times New Roman" w:hAnsi="Times New Roman" w:eastAsia="Calibri" w:cs="Times New Roman"/>
                    <w:sz w:val="16"/>
                    <w:szCs w:val="16"/>
                    <w:highlight w:val="yellow"/>
                    <w:lang w:val="en-GB" w:eastAsia="zh-CN"/>
                  </w:rPr>
                </w:rPrChange>
              </w:rPr>
            </w:pPr>
            <w:r w:rsidRPr="62408952">
              <w:rPr>
                <w:rFonts w:ascii="Times New Roman" w:hAnsi="Times New Roman" w:eastAsia="Calibri" w:cs="Times New Roman"/>
                <w:sz w:val="16"/>
                <w:szCs w:val="16"/>
                <w:lang w:val="en-GB" w:eastAsia="zh-CN"/>
                <w:rPrChange w:author="DO Giao" w:date="2025-11-03T09:17:00Z" w:id="895">
                  <w:rPr>
                    <w:rFonts w:ascii="Times New Roman" w:hAnsi="Times New Roman" w:eastAsia="Calibri" w:cs="Times New Roman"/>
                    <w:sz w:val="16"/>
                    <w:szCs w:val="16"/>
                    <w:highlight w:val="yellow"/>
                    <w:lang w:val="en-GB" w:eastAsia="zh-CN"/>
                  </w:rPr>
                </w:rPrChange>
              </w:rPr>
              <w:t xml:space="preserve">The </w:t>
            </w:r>
            <w:commentRangeStart w:id="896"/>
            <w:commentRangeStart w:id="897"/>
            <w:r w:rsidRPr="62408952">
              <w:rPr>
                <w:rFonts w:ascii="Times New Roman" w:hAnsi="Times New Roman" w:eastAsia="Calibri" w:cs="Times New Roman"/>
                <w:sz w:val="16"/>
                <w:szCs w:val="16"/>
                <w:lang w:val="en-GB" w:eastAsia="zh-CN"/>
                <w:rPrChange w:author="DO Giao" w:date="2025-11-03T09:17:00Z" w:id="898">
                  <w:rPr>
                    <w:rFonts w:ascii="Times New Roman" w:hAnsi="Times New Roman" w:eastAsia="Calibri" w:cs="Times New Roman"/>
                    <w:sz w:val="16"/>
                    <w:szCs w:val="16"/>
                    <w:highlight w:val="yellow"/>
                    <w:lang w:val="en-GB" w:eastAsia="zh-CN"/>
                  </w:rPr>
                </w:rPrChange>
              </w:rPr>
              <w:t>entitled parties</w:t>
            </w:r>
            <w:commentRangeEnd w:id="896"/>
            <w:r w:rsidRPr="62408952">
              <w:rPr>
                <w:rStyle w:val="CommentReference"/>
                <w:rFonts w:ascii="Times New Roman" w:hAnsi="Times New Roman" w:eastAsia="Calibri" w:cs="Times New Roman"/>
                <w:lang w:val="en-GB" w:eastAsia="zh-CN"/>
                <w:rPrChange w:author="DO Giao" w:date="2025-11-03T09:17:00Z" w:id="899">
                  <w:rPr>
                    <w:rStyle w:val="CommentReference"/>
                    <w:rFonts w:ascii="Times New Roman" w:hAnsi="Times New Roman" w:eastAsia="Calibri" w:cs="Times New Roman"/>
                    <w:highlight w:val="yellow"/>
                    <w:lang w:val="en-GB" w:eastAsia="zh-CN"/>
                  </w:rPr>
                </w:rPrChange>
              </w:rPr>
              <w:commentReference w:id="896"/>
            </w:r>
            <w:commentRangeEnd w:id="897"/>
            <w:r w:rsidRPr="62408952">
              <w:rPr>
                <w:rStyle w:val="CommentReference"/>
                <w:rFonts w:ascii="Times New Roman" w:hAnsi="Times New Roman" w:eastAsia="Calibri" w:cs="Times New Roman"/>
                <w:lang w:val="en-GB" w:eastAsia="zh-CN"/>
                <w:rPrChange w:author="DO Giao" w:date="2025-11-03T09:17:00Z" w:id="900">
                  <w:rPr>
                    <w:rStyle w:val="CommentReference"/>
                    <w:rFonts w:ascii="Times New Roman" w:hAnsi="Times New Roman" w:eastAsia="Calibri" w:cs="Times New Roman"/>
                    <w:highlight w:val="yellow"/>
                    <w:lang w:val="en-GB" w:eastAsia="zh-CN"/>
                  </w:rPr>
                </w:rPrChange>
              </w:rPr>
              <w:commentReference w:id="897"/>
            </w:r>
            <w:r w:rsidRPr="62408952">
              <w:rPr>
                <w:rFonts w:ascii="Times New Roman" w:hAnsi="Times New Roman" w:eastAsia="Calibri" w:cs="Times New Roman"/>
                <w:sz w:val="16"/>
                <w:szCs w:val="16"/>
                <w:lang w:val="en-GB" w:eastAsia="zh-CN"/>
                <w:rPrChange w:author="DO Giao" w:date="2025-11-03T09:17:00Z" w:id="901">
                  <w:rPr>
                    <w:rFonts w:ascii="Times New Roman" w:hAnsi="Times New Roman" w:eastAsia="Calibri" w:cs="Times New Roman"/>
                    <w:sz w:val="16"/>
                    <w:szCs w:val="16"/>
                    <w:highlight w:val="yellow"/>
                    <w:lang w:val="en-GB" w:eastAsia="zh-CN"/>
                  </w:rPr>
                </w:rPrChange>
              </w:rPr>
              <w:t xml:space="preserve"> have the knowledge of the characteristics of the related CUs of the SPU or SPG.</w:t>
            </w:r>
          </w:p>
        </w:tc>
      </w:tr>
      <w:tr w:rsidRPr="00EE05BD" w:rsidR="00597183" w:rsidTr="68F2BCC5" w14:paraId="50820038" w14:textId="77777777">
        <w:trPr>
          <w:trHeight w:val="300"/>
          <w:trPrChange w:author="Fernando Dominguez" w:date="2025-11-03T09:17:00Z" w:id="902">
            <w:trPr>
              <w:gridBefore w:val="1"/>
              <w:gridAfter w:val="0"/>
              <w:trHeight w:val="300"/>
            </w:trPr>
          </w:trPrChange>
        </w:trPr>
        <w:tc>
          <w:tcPr>
            <w:tcW w:w="608" w:type="dxa"/>
            <w:tcPrChange w:author="Fernando Dominguez" w:date="2025-11-03T09:17:00Z" w:id="903">
              <w:tcPr>
                <w:tcW w:w="608" w:type="dxa"/>
                <w:gridSpan w:val="2"/>
              </w:tcPr>
            </w:tcPrChange>
          </w:tcPr>
          <w:p w:rsidRPr="00117039" w:rsidR="00597183" w:rsidP="00597183" w:rsidRDefault="00597183" w14:paraId="6EA2CC27" w14:textId="1F20143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3:00Z" w:id="904">
              <w:r w:rsidR="009E36E5">
                <w:rPr>
                  <w:rFonts w:ascii="Times New Roman" w:hAnsi="Times New Roman" w:eastAsia="Calibri" w:cs="Times New Roman"/>
                  <w:sz w:val="16"/>
                  <w:szCs w:val="16"/>
                  <w:lang w:val="en-GB" w:eastAsia="zh-CN"/>
                </w:rPr>
                <w:t>5</w:t>
              </w:r>
            </w:ins>
            <w:del w:author="Carmen Garcia Montero" w:date="2025-11-03T11:50:00Z" w:id="905">
              <w:r w:rsidRPr="00117039" w:rsidDel="00597183">
                <w:rPr>
                  <w:rFonts w:ascii="Times New Roman" w:hAnsi="Times New Roman" w:eastAsia="Calibri" w:cs="Times New Roman"/>
                  <w:sz w:val="16"/>
                  <w:szCs w:val="16"/>
                  <w:lang w:val="en-GB" w:eastAsia="zh-CN"/>
                </w:rPr>
                <w:delText>0</w:delText>
              </w:r>
            </w:del>
          </w:p>
        </w:tc>
        <w:tc>
          <w:tcPr>
            <w:tcW w:w="4178" w:type="dxa"/>
            <w:tcPrChange w:author="Fernando Dominguez" w:date="2025-11-03T09:17:00Z" w:id="906">
              <w:tcPr>
                <w:tcW w:w="4178" w:type="dxa"/>
                <w:gridSpan w:val="7"/>
              </w:tcPr>
            </w:tcPrChange>
          </w:tcPr>
          <w:p w:rsidRPr="00117039" w:rsidR="00597183" w:rsidP="00597183" w:rsidRDefault="00597183" w14:paraId="731AD0B5" w14:textId="7FF9458F">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SPG or SPU product pre</w:t>
            </w:r>
            <w:r w:rsidRPr="28EAAE5E">
              <w:rPr>
                <w:rFonts w:ascii="Times New Roman" w:hAnsi="Times New Roman" w:eastAsia="Calibri" w:cs="Times New Roman"/>
                <w:sz w:val="16"/>
                <w:szCs w:val="16"/>
                <w:lang w:val="en-GB" w:eastAsia="zh-CN"/>
              </w:rPr>
              <w:t>qualification</w:t>
            </w:r>
            <w:r w:rsidRPr="00117039">
              <w:rPr>
                <w:rFonts w:ascii="Times New Roman" w:hAnsi="Times New Roman" w:eastAsia="Calibri" w:cs="Times New Roman"/>
                <w:sz w:val="16"/>
                <w:szCs w:val="16"/>
                <w:lang w:val="en-GB" w:eastAsia="zh-CN"/>
              </w:rPr>
              <w:t xml:space="preserve"> </w:t>
            </w:r>
          </w:p>
          <w:p w:rsidRPr="00117039" w:rsidR="00597183" w:rsidP="00597183" w:rsidRDefault="00597183" w14:paraId="7CDC9000" w14:textId="47BFE445">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Describes the data exchange related to one product prequalification.</w:t>
            </w:r>
          </w:p>
        </w:tc>
        <w:tc>
          <w:tcPr>
            <w:tcW w:w="1701" w:type="dxa"/>
            <w:tcPrChange w:author="Fernando Dominguez" w:date="2025-11-03T09:17:00Z" w:id="907">
              <w:tcPr>
                <w:tcW w:w="1985" w:type="dxa"/>
                <w:gridSpan w:val="2"/>
              </w:tcPr>
            </w:tcPrChange>
          </w:tcPr>
          <w:p w:rsidRPr="00117039" w:rsidR="00597183" w:rsidP="00597183" w:rsidRDefault="00597183" w14:paraId="348D4B8F" w14:textId="76E3AF65">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Product pre</w:t>
            </w:r>
            <w:r w:rsidRPr="28EAAE5E">
              <w:rPr>
                <w:rFonts w:ascii="Times New Roman" w:hAnsi="Times New Roman" w:eastAsia="Calibri" w:cs="Times New Roman"/>
                <w:sz w:val="16"/>
                <w:szCs w:val="16"/>
                <w:lang w:val="en-GB" w:eastAsia="zh-CN"/>
              </w:rPr>
              <w:t>qualification</w:t>
            </w:r>
            <w:r w:rsidRPr="00117039">
              <w:rPr>
                <w:rFonts w:ascii="Times New Roman" w:hAnsi="Times New Roman" w:eastAsia="Calibri" w:cs="Times New Roman"/>
                <w:sz w:val="16"/>
                <w:szCs w:val="16"/>
                <w:lang w:val="en-GB" w:eastAsia="zh-CN"/>
              </w:rPr>
              <w:t xml:space="preserve"> responsible</w:t>
            </w:r>
            <w:r>
              <w:rPr>
                <w:rFonts w:ascii="Times New Roman" w:hAnsi="Times New Roman" w:eastAsia="Calibri" w:cs="Times New Roman"/>
                <w:sz w:val="16"/>
                <w:szCs w:val="16"/>
                <w:lang w:val="en-GB" w:eastAsia="zh-CN"/>
              </w:rPr>
              <w:t xml:space="preserve"> party</w:t>
            </w:r>
          </w:p>
        </w:tc>
        <w:tc>
          <w:tcPr>
            <w:tcW w:w="3402" w:type="dxa"/>
            <w:tcPrChange w:author="Fernando Dominguez" w:date="2025-11-03T09:17:00Z" w:id="908">
              <w:tcPr>
                <w:tcW w:w="2460" w:type="dxa"/>
              </w:tcPr>
            </w:tcPrChange>
          </w:tcPr>
          <w:p w:rsidRPr="00117039" w:rsidR="00597183" w:rsidP="00597183" w:rsidRDefault="00597183" w14:paraId="2B9874A8" w14:textId="7550E468">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application process for the SPG or SPU – according to the national </w:t>
            </w:r>
            <w:r>
              <w:rPr>
                <w:rFonts w:ascii="Times New Roman" w:hAnsi="Times New Roman" w:eastAsia="Calibri" w:cs="Times New Roman"/>
                <w:sz w:val="16"/>
                <w:szCs w:val="16"/>
                <w:lang w:val="en-GB" w:eastAsia="zh-CN"/>
              </w:rPr>
              <w:t>terms and conditions</w:t>
            </w:r>
            <w:r w:rsidRPr="00117039">
              <w:rPr>
                <w:rFonts w:ascii="Times New Roman" w:hAnsi="Times New Roman" w:eastAsia="Calibri" w:cs="Times New Roman"/>
                <w:sz w:val="16"/>
                <w:szCs w:val="16"/>
                <w:lang w:val="en-GB" w:eastAsia="zh-CN"/>
              </w:rPr>
              <w:t xml:space="preserve"> for service providers - is completed and a product prequalification is required</w:t>
            </w:r>
          </w:p>
          <w:p w:rsidRPr="00117039" w:rsidR="00597183" w:rsidP="00597183" w:rsidRDefault="00597183" w14:paraId="63E06654" w14:textId="589FCE22">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28EAAE5E">
              <w:rPr>
                <w:rFonts w:ascii="Times New Roman" w:hAnsi="Times New Roman" w:eastAsia="Calibri" w:cs="Times New Roman"/>
                <w:sz w:val="16"/>
                <w:szCs w:val="16"/>
                <w:lang w:val="en-GB" w:eastAsia="zh-CN"/>
              </w:rPr>
              <w:t xml:space="preserve">The product </w:t>
            </w:r>
            <w:r w:rsidRPr="28EAAE5E" w:rsidDel="0036428C">
              <w:rPr>
                <w:rFonts w:ascii="Times New Roman" w:hAnsi="Times New Roman" w:eastAsia="Calibri" w:cs="Times New Roman"/>
                <w:sz w:val="16"/>
                <w:szCs w:val="16"/>
                <w:lang w:val="en-GB" w:eastAsia="zh-CN"/>
              </w:rPr>
              <w:t>pre</w:t>
            </w:r>
            <w:r w:rsidRPr="28EAAE5E">
              <w:rPr>
                <w:rFonts w:ascii="Times New Roman" w:hAnsi="Times New Roman" w:eastAsia="Calibri" w:cs="Times New Roman"/>
                <w:sz w:val="16"/>
                <w:szCs w:val="16"/>
                <w:lang w:val="en-GB" w:eastAsia="zh-CN"/>
              </w:rPr>
              <w:t>qualification responsible party has valid reasons to initiate a product prequalification.</w:t>
            </w:r>
          </w:p>
          <w:p w:rsidRPr="00117039" w:rsidR="00597183" w:rsidP="00597183" w:rsidRDefault="00597183" w14:paraId="72E9EB77"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commentRangeStart w:id="909"/>
            <w:commentRangeStart w:id="910"/>
            <w:commentRangeStart w:id="911"/>
            <w:r w:rsidRPr="5AA42B7E">
              <w:rPr>
                <w:rFonts w:ascii="Times New Roman" w:hAnsi="Times New Roman" w:eastAsia="Calibri" w:cs="Times New Roman"/>
                <w:sz w:val="16"/>
                <w:szCs w:val="16"/>
                <w:lang w:val="en-GB" w:eastAsia="zh-CN"/>
              </w:rPr>
              <w:t>The SP is registered and qualified</w:t>
            </w:r>
            <w:commentRangeEnd w:id="909"/>
            <w:r w:rsidRPr="00117039">
              <w:rPr>
                <w:rStyle w:val="CommentReference"/>
                <w:rFonts w:ascii="Times New Roman" w:hAnsi="Times New Roman" w:eastAsia="Calibri" w:cs="Times New Roman"/>
                <w:lang w:val="en-GB" w:eastAsia="zh-CN"/>
              </w:rPr>
              <w:commentReference w:id="909"/>
            </w:r>
            <w:commentRangeEnd w:id="910"/>
            <w:r w:rsidRPr="00117039">
              <w:rPr>
                <w:rStyle w:val="CommentReference"/>
                <w:rFonts w:ascii="Times New Roman" w:hAnsi="Times New Roman" w:eastAsia="Calibri" w:cs="Times New Roman"/>
                <w:lang w:val="en-GB" w:eastAsia="zh-CN"/>
              </w:rPr>
              <w:commentReference w:id="910"/>
            </w:r>
            <w:commentRangeEnd w:id="911"/>
            <w:r w:rsidRPr="00117039">
              <w:rPr>
                <w:rStyle w:val="CommentReference"/>
                <w:rFonts w:ascii="Times New Roman" w:hAnsi="Times New Roman" w:eastAsia="Calibri" w:cs="Times New Roman"/>
                <w:lang w:val="en-GB" w:eastAsia="zh-CN"/>
              </w:rPr>
              <w:commentReference w:id="911"/>
            </w:r>
          </w:p>
          <w:p w:rsidRPr="00117039" w:rsidR="00597183" w:rsidP="00597183" w:rsidRDefault="00597183" w14:paraId="3762E2A3" w14:textId="77777777">
            <w:pPr>
              <w:pStyle w:val="ListParagraph"/>
              <w:widowControl w:val="0"/>
              <w:numPr>
                <w:ilvl w:val="0"/>
                <w:numId w:val="7"/>
              </w:numPr>
              <w:suppressAutoHyphens w:val="0"/>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SPU or SPG is registered in the SP module and has applied for market participation</w:t>
            </w:r>
          </w:p>
          <w:p w:rsidRPr="00117039" w:rsidR="00597183" w:rsidP="00597183" w:rsidRDefault="00597183" w14:paraId="0CEF399D" w14:textId="46E55FDF">
            <w:pPr>
              <w:pStyle w:val="ListParagraph"/>
              <w:widowControl w:val="0"/>
              <w:numPr>
                <w:ilvl w:val="0"/>
                <w:numId w:val="7"/>
              </w:numPr>
              <w:suppressAutoHyphens w:val="0"/>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All respective CUs are assigned to the SPU or SPG as of Article 18(1) the NCDR</w:t>
            </w:r>
          </w:p>
        </w:tc>
      </w:tr>
      <w:tr w:rsidRPr="00EE05BD" w:rsidR="00597183" w:rsidTr="68F2BCC5" w14:paraId="48289009" w14:textId="77777777">
        <w:trPr>
          <w:trHeight w:val="300"/>
          <w:trPrChange w:author="Fernando Dominguez" w:date="2025-11-03T09:17:00Z" w:id="912">
            <w:trPr>
              <w:gridBefore w:val="1"/>
              <w:gridAfter w:val="0"/>
              <w:trHeight w:val="300"/>
            </w:trPr>
          </w:trPrChange>
        </w:trPr>
        <w:tc>
          <w:tcPr>
            <w:tcW w:w="608" w:type="dxa"/>
            <w:tcPrChange w:author="Fernando Dominguez" w:date="2025-11-03T09:17:00Z" w:id="913">
              <w:tcPr>
                <w:tcW w:w="608" w:type="dxa"/>
                <w:gridSpan w:val="2"/>
              </w:tcPr>
            </w:tcPrChange>
          </w:tcPr>
          <w:p w:rsidRPr="00117039" w:rsidR="00597183" w:rsidP="00597183" w:rsidRDefault="00597183" w14:paraId="264F496D" w14:textId="5919FC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3:00Z" w:id="914">
              <w:r w:rsidR="009E36E5">
                <w:rPr>
                  <w:rFonts w:ascii="Times New Roman" w:hAnsi="Times New Roman" w:eastAsia="Calibri" w:cs="Times New Roman"/>
                  <w:sz w:val="16"/>
                  <w:szCs w:val="16"/>
                  <w:lang w:val="en-GB" w:eastAsia="zh-CN"/>
                </w:rPr>
                <w:t>6</w:t>
              </w:r>
            </w:ins>
            <w:del w:author="Carmen Garcia Montero" w:date="2025-11-03T11:50:00Z" w:id="915">
              <w:r w:rsidRPr="00117039" w:rsidDel="00597183">
                <w:rPr>
                  <w:rFonts w:ascii="Times New Roman" w:hAnsi="Times New Roman" w:eastAsia="Calibri" w:cs="Times New Roman"/>
                  <w:sz w:val="16"/>
                  <w:szCs w:val="16"/>
                  <w:lang w:val="en-GB" w:eastAsia="zh-CN"/>
                </w:rPr>
                <w:delText>1</w:delText>
              </w:r>
            </w:del>
          </w:p>
        </w:tc>
        <w:tc>
          <w:tcPr>
            <w:tcW w:w="4178" w:type="dxa"/>
            <w:tcPrChange w:author="Fernando Dominguez" w:date="2025-11-03T09:17:00Z" w:id="916">
              <w:tcPr>
                <w:tcW w:w="4178" w:type="dxa"/>
                <w:gridSpan w:val="7"/>
              </w:tcPr>
            </w:tcPrChange>
          </w:tcPr>
          <w:p w:rsidRPr="00117039" w:rsidR="00597183" w:rsidP="00597183" w:rsidRDefault="00597183" w14:paraId="4AC08F59" w14:textId="4BFE8BE1">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SPG or SPU product verification</w:t>
            </w:r>
          </w:p>
          <w:p w:rsidRPr="00117039" w:rsidR="00597183" w:rsidP="00597183" w:rsidRDefault="00597183" w14:paraId="58481E60" w14:textId="522C51B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Describes the data exchange related to one product verification</w:t>
            </w:r>
            <w:r>
              <w:rPr>
                <w:rFonts w:ascii="Times New Roman" w:hAnsi="Times New Roman" w:eastAsia="Calibri" w:cs="Times New Roman"/>
                <w:sz w:val="16"/>
                <w:szCs w:val="16"/>
                <w:lang w:val="en-GB" w:eastAsia="zh-CN"/>
              </w:rPr>
              <w:t>, after the delivery of the service</w:t>
            </w:r>
            <w:r w:rsidRPr="00117039">
              <w:rPr>
                <w:rFonts w:ascii="Times New Roman" w:hAnsi="Times New Roman" w:eastAsia="Calibri" w:cs="Times New Roman"/>
                <w:sz w:val="16"/>
                <w:szCs w:val="16"/>
                <w:lang w:val="en-GB" w:eastAsia="zh-CN"/>
              </w:rPr>
              <w:t>.</w:t>
            </w:r>
          </w:p>
          <w:p w:rsidRPr="00117039" w:rsidR="00597183" w:rsidP="00597183" w:rsidRDefault="00597183" w14:paraId="61C228EE" w14:textId="77777777">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917">
              <w:tcPr>
                <w:tcW w:w="1985" w:type="dxa"/>
                <w:gridSpan w:val="2"/>
              </w:tcPr>
            </w:tcPrChange>
          </w:tcPr>
          <w:p w:rsidRPr="00117039" w:rsidR="00597183" w:rsidP="00597183" w:rsidRDefault="00597183" w14:paraId="70A92D6A" w14:textId="64F6D96B">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Product verification responsible</w:t>
            </w:r>
            <w:r>
              <w:rPr>
                <w:rFonts w:ascii="Times New Roman" w:hAnsi="Times New Roman" w:eastAsia="Calibri" w:cs="Times New Roman"/>
                <w:sz w:val="16"/>
                <w:szCs w:val="16"/>
                <w:lang w:val="en-GB" w:eastAsia="zh-CN"/>
              </w:rPr>
              <w:t xml:space="preserve"> party</w:t>
            </w:r>
          </w:p>
        </w:tc>
        <w:tc>
          <w:tcPr>
            <w:tcW w:w="3402" w:type="dxa"/>
            <w:tcPrChange w:author="Fernando Dominguez" w:date="2025-11-03T09:17:00Z" w:id="918">
              <w:tcPr>
                <w:tcW w:w="2460" w:type="dxa"/>
              </w:tcPr>
            </w:tcPrChange>
          </w:tcPr>
          <w:p w:rsidRPr="00007288" w:rsidR="00597183" w:rsidP="00597183" w:rsidRDefault="00597183" w14:paraId="2EAB1BDD" w14:textId="7135AE21">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commentRangeStart w:id="919"/>
            <w:commentRangeStart w:id="920"/>
            <w:r w:rsidRPr="00007288">
              <w:rPr>
                <w:rFonts w:ascii="Times New Roman" w:hAnsi="Times New Roman" w:eastAsia="Calibri" w:cs="Times New Roman"/>
                <w:sz w:val="16"/>
                <w:szCs w:val="16"/>
                <w:lang w:val="en-GB" w:eastAsia="zh-CN"/>
              </w:rPr>
              <w:t xml:space="preserve">The application </w:t>
            </w:r>
            <w:commentRangeEnd w:id="919"/>
            <w:r w:rsidRPr="00007288">
              <w:rPr>
                <w:rStyle w:val="CommentReference"/>
                <w:rFonts w:ascii="Times New Roman" w:hAnsi="Times New Roman" w:eastAsia="Calibri" w:cs="Times New Roman"/>
                <w:lang w:val="en-GB" w:eastAsia="zh-CN"/>
              </w:rPr>
              <w:commentReference w:id="919"/>
            </w:r>
            <w:commentRangeEnd w:id="920"/>
            <w:r w:rsidRPr="00007288">
              <w:rPr>
                <w:rStyle w:val="CommentReference"/>
                <w:rFonts w:ascii="Times New Roman" w:hAnsi="Times New Roman" w:eastAsia="Calibri" w:cs="Times New Roman"/>
                <w:lang w:val="en-GB" w:eastAsia="zh-CN"/>
              </w:rPr>
              <w:commentReference w:id="920"/>
            </w:r>
            <w:r w:rsidRPr="00007288">
              <w:rPr>
                <w:rFonts w:ascii="Times New Roman" w:hAnsi="Times New Roman" w:eastAsia="Calibri" w:cs="Times New Roman"/>
                <w:sz w:val="16"/>
                <w:szCs w:val="16"/>
                <w:lang w:val="en-GB" w:eastAsia="zh-CN"/>
              </w:rPr>
              <w:t xml:space="preserve">process for the SPG or SPU – according to the national </w:t>
            </w:r>
            <w:r>
              <w:rPr>
                <w:rFonts w:ascii="Times New Roman" w:hAnsi="Times New Roman" w:eastAsia="Calibri" w:cs="Times New Roman"/>
                <w:sz w:val="16"/>
                <w:szCs w:val="16"/>
                <w:lang w:val="en-GB" w:eastAsia="zh-CN"/>
              </w:rPr>
              <w:t>terms and conditions</w:t>
            </w:r>
            <w:r w:rsidRPr="00007288">
              <w:rPr>
                <w:rFonts w:ascii="Times New Roman" w:hAnsi="Times New Roman" w:eastAsia="Calibri" w:cs="Times New Roman"/>
                <w:sz w:val="16"/>
                <w:szCs w:val="16"/>
                <w:lang w:val="en-GB" w:eastAsia="zh-CN"/>
              </w:rPr>
              <w:t xml:space="preserve"> for service providers - is completed and </w:t>
            </w:r>
            <w:r w:rsidRPr="34563F3E">
              <w:rPr>
                <w:rFonts w:ascii="Times New Roman" w:hAnsi="Times New Roman" w:eastAsia="Calibri" w:cs="Times New Roman"/>
                <w:sz w:val="16"/>
                <w:szCs w:val="16"/>
                <w:lang w:val="en-GB" w:eastAsia="zh-CN"/>
              </w:rPr>
              <w:t>a</w:t>
            </w:r>
            <w:r w:rsidRPr="00007288">
              <w:rPr>
                <w:rFonts w:ascii="Times New Roman" w:hAnsi="Times New Roman" w:eastAsia="Calibri" w:cs="Times New Roman"/>
                <w:sz w:val="16"/>
                <w:szCs w:val="16"/>
                <w:lang w:val="en-GB" w:eastAsia="zh-CN"/>
              </w:rPr>
              <w:t xml:space="preserve"> </w:t>
            </w:r>
            <w:r w:rsidRPr="00117039">
              <w:rPr>
                <w:rFonts w:ascii="Times New Roman" w:hAnsi="Times New Roman" w:eastAsia="Calibri" w:cs="Times New Roman"/>
                <w:sz w:val="16"/>
                <w:szCs w:val="16"/>
                <w:lang w:val="en-GB" w:eastAsia="zh-CN"/>
              </w:rPr>
              <w:t>product</w:t>
            </w:r>
            <w:r w:rsidRPr="00007288">
              <w:rPr>
                <w:rFonts w:ascii="Times New Roman" w:hAnsi="Times New Roman" w:eastAsia="Calibri" w:cs="Times New Roman"/>
                <w:sz w:val="16"/>
                <w:szCs w:val="16"/>
                <w:lang w:val="en-GB" w:eastAsia="zh-CN"/>
              </w:rPr>
              <w:t xml:space="preserve"> verification is required</w:t>
            </w:r>
            <w:r>
              <w:rPr>
                <w:rFonts w:ascii="Times New Roman" w:hAnsi="Times New Roman" w:eastAsia="Calibri" w:cs="Times New Roman"/>
                <w:sz w:val="16"/>
                <w:szCs w:val="16"/>
                <w:lang w:val="en-GB" w:eastAsia="zh-CN"/>
              </w:rPr>
              <w:t>, and thus the SPU or SPG is considered as temporary qualified</w:t>
            </w:r>
          </w:p>
          <w:p w:rsidRPr="00117039" w:rsidR="00597183" w:rsidP="00597183" w:rsidRDefault="00597183" w14:paraId="237B74EC" w14:textId="4B948FFA">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SP is registered and qualified</w:t>
            </w:r>
          </w:p>
          <w:p w:rsidRPr="00117039" w:rsidR="00597183" w:rsidP="00597183" w:rsidRDefault="00597183" w14:paraId="7BCB9816" w14:textId="42716A3F">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The service is delivered by the service provider</w:t>
            </w:r>
          </w:p>
          <w:p w:rsidRPr="00117039" w:rsidR="00597183" w:rsidP="00597183" w:rsidRDefault="00597183" w14:paraId="08A961E9" w14:textId="57AB110E">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commentRangeStart w:id="921"/>
            <w:r w:rsidRPr="00007288">
              <w:rPr>
                <w:rFonts w:ascii="Times New Roman" w:hAnsi="Times New Roman" w:eastAsia="Calibri" w:cs="Times New Roman"/>
                <w:sz w:val="16"/>
                <w:szCs w:val="16"/>
                <w:lang w:val="en-GB" w:eastAsia="zh-CN"/>
              </w:rPr>
              <w:t xml:space="preserve">The product verification responsible </w:t>
            </w:r>
            <w:r>
              <w:rPr>
                <w:rFonts w:ascii="Times New Roman" w:hAnsi="Times New Roman" w:eastAsia="Calibri" w:cs="Times New Roman"/>
                <w:sz w:val="16"/>
                <w:szCs w:val="16"/>
                <w:lang w:val="en-GB" w:eastAsia="zh-CN"/>
              </w:rPr>
              <w:t xml:space="preserve">party </w:t>
            </w:r>
            <w:r w:rsidRPr="00007288">
              <w:rPr>
                <w:rFonts w:ascii="Times New Roman" w:hAnsi="Times New Roman" w:eastAsia="Calibri" w:cs="Times New Roman"/>
                <w:sz w:val="16"/>
                <w:szCs w:val="16"/>
                <w:lang w:val="en-GB" w:eastAsia="zh-CN"/>
              </w:rPr>
              <w:t>has valid reasons to initiate a product verification.</w:t>
            </w:r>
            <w:commentRangeEnd w:id="921"/>
            <w:r w:rsidRPr="00117039">
              <w:rPr>
                <w:rStyle w:val="CommentReference"/>
                <w:rFonts w:ascii="Times New Roman" w:hAnsi="Times New Roman" w:eastAsia="Calibri" w:cs="Times New Roman"/>
                <w:lang w:val="en-GB" w:eastAsia="zh-CN"/>
              </w:rPr>
              <w:commentReference w:id="921"/>
            </w:r>
          </w:p>
          <w:p w:rsidRPr="00117039" w:rsidR="00597183" w:rsidP="00597183" w:rsidRDefault="00597183" w14:paraId="68FD064B"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SPU or SPG is registered in the SP module and has applied for market participation</w:t>
            </w:r>
          </w:p>
          <w:p w:rsidRPr="00117039" w:rsidR="00597183" w:rsidP="00597183" w:rsidRDefault="00597183" w14:paraId="38CA68F0" w14:textId="3BC4A291">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All respective CUs are assigned to the SPU or SPG as of Article 18(1) the NCDR</w:t>
            </w:r>
          </w:p>
        </w:tc>
      </w:tr>
      <w:tr w:rsidRPr="00EE05BD" w:rsidR="00597183" w:rsidTr="68F2BCC5" w14:paraId="4B226A9F" w14:textId="77777777">
        <w:trPr>
          <w:trHeight w:val="300"/>
          <w:trPrChange w:author="Fernando Dominguez" w:date="2025-11-03T09:17:00Z" w:id="922">
            <w:trPr>
              <w:gridBefore w:val="1"/>
              <w:gridAfter w:val="0"/>
              <w:trHeight w:val="300"/>
            </w:trPr>
          </w:trPrChange>
        </w:trPr>
        <w:tc>
          <w:tcPr>
            <w:tcW w:w="608" w:type="dxa"/>
            <w:tcPrChange w:author="Fernando Dominguez" w:date="2025-11-03T09:17:00Z" w:id="923">
              <w:tcPr>
                <w:tcW w:w="608" w:type="dxa"/>
                <w:gridSpan w:val="2"/>
              </w:tcPr>
            </w:tcPrChange>
          </w:tcPr>
          <w:p w:rsidRPr="00117039" w:rsidR="00597183" w:rsidP="00597183" w:rsidRDefault="00597183" w14:paraId="0A92617B" w14:textId="499DC09A">
            <w:pPr>
              <w:widowControl w:val="0"/>
              <w:spacing w:after="0" w:line="276" w:lineRule="auto"/>
              <w:jc w:val="both"/>
              <w:rPr>
                <w:rFonts w:ascii="Times New Roman" w:hAnsi="Times New Roman" w:eastAsia="Calibri" w:cs="Times New Roman"/>
                <w:sz w:val="16"/>
                <w:szCs w:val="16"/>
                <w:lang w:val="en-GB" w:eastAsia="zh-CN"/>
              </w:rPr>
            </w:pPr>
            <w:del w:author="Carmen Garcia Montero" w:date="2025-11-03T11:49:00Z" w:id="924">
              <w:r w:rsidRPr="00117039" w:rsidDel="00075AEE">
                <w:rPr>
                  <w:rFonts w:ascii="Times New Roman" w:hAnsi="Times New Roman" w:eastAsia="Calibri" w:cs="Times New Roman"/>
                  <w:sz w:val="16"/>
                  <w:szCs w:val="16"/>
                  <w:lang w:val="en-GB" w:eastAsia="zh-CN"/>
                </w:rPr>
                <w:delText>22</w:delText>
              </w:r>
            </w:del>
          </w:p>
        </w:tc>
        <w:tc>
          <w:tcPr>
            <w:tcW w:w="4178" w:type="dxa"/>
            <w:tcPrChange w:author="Fernando Dominguez" w:date="2025-11-03T09:17:00Z" w:id="925">
              <w:tcPr>
                <w:tcW w:w="4178" w:type="dxa"/>
                <w:gridSpan w:val="7"/>
              </w:tcPr>
            </w:tcPrChange>
          </w:tcPr>
          <w:p w:rsidRPr="00117039" w:rsidR="00597183" w:rsidDel="00075AEE" w:rsidP="00597183" w:rsidRDefault="00597183" w14:paraId="7458FFC9" w14:textId="77777777">
            <w:pPr>
              <w:widowControl w:val="0"/>
              <w:spacing w:after="0" w:line="276" w:lineRule="auto"/>
              <w:jc w:val="both"/>
              <w:rPr>
                <w:del w:author="Carmen Garcia Montero" w:date="2025-11-03T11:49:00Z" w:id="926"/>
                <w:rFonts w:ascii="Times New Roman" w:hAnsi="Times New Roman" w:eastAsia="Calibri" w:cs="Times New Roman"/>
                <w:sz w:val="16"/>
                <w:szCs w:val="16"/>
                <w:lang w:val="en-GB" w:eastAsia="zh-CN"/>
              </w:rPr>
            </w:pPr>
            <w:del w:author="Carmen Garcia Montero" w:date="2025-11-03T11:49:00Z" w:id="927">
              <w:r w:rsidRPr="00117039" w:rsidDel="00075AEE">
                <w:rPr>
                  <w:rFonts w:ascii="Times New Roman" w:hAnsi="Times New Roman" w:eastAsia="Calibri" w:cs="Times New Roman"/>
                  <w:sz w:val="16"/>
                  <w:szCs w:val="16"/>
                  <w:lang w:val="en-GB" w:eastAsia="zh-CN"/>
                </w:rPr>
                <w:delText>SPU or SPG registration</w:delText>
              </w:r>
            </w:del>
          </w:p>
          <w:p w:rsidRPr="00117039" w:rsidR="00597183" w:rsidDel="00075AEE" w:rsidP="00597183" w:rsidRDefault="00597183" w14:paraId="515BC478" w14:textId="77777777">
            <w:pPr>
              <w:spacing w:line="276" w:lineRule="auto"/>
              <w:jc w:val="both"/>
              <w:rPr>
                <w:del w:author="Carmen Garcia Montero" w:date="2025-11-03T11:49:00Z" w:id="928"/>
                <w:rFonts w:ascii="Times New Roman" w:hAnsi="Times New Roman" w:eastAsia="Calibri" w:cs="Times New Roman"/>
                <w:sz w:val="16"/>
                <w:szCs w:val="16"/>
                <w:lang w:val="en-GB" w:eastAsia="zh-CN"/>
              </w:rPr>
            </w:pPr>
          </w:p>
          <w:p w:rsidRPr="00117039" w:rsidR="00597183" w:rsidDel="00075AEE" w:rsidP="00597183" w:rsidRDefault="00597183" w14:paraId="21A35FB6" w14:textId="76FF8F2E">
            <w:pPr>
              <w:spacing w:line="276" w:lineRule="auto"/>
              <w:jc w:val="both"/>
              <w:rPr>
                <w:del w:author="Carmen Garcia Montero" w:date="2025-11-03T11:49:00Z" w:id="929"/>
                <w:rFonts w:ascii="Times New Roman" w:hAnsi="Times New Roman" w:eastAsia="Calibri" w:cs="Times New Roman"/>
                <w:sz w:val="16"/>
                <w:szCs w:val="16"/>
                <w:lang w:val="en-GB" w:eastAsia="zh-CN"/>
              </w:rPr>
            </w:pPr>
            <w:del w:author="Carmen Garcia Montero" w:date="2025-11-03T11:49:00Z" w:id="930">
              <w:r w:rsidRPr="00117039" w:rsidDel="00075AEE">
                <w:rPr>
                  <w:rFonts w:ascii="Times New Roman" w:hAnsi="Times New Roman" w:eastAsia="Calibri" w:cs="Times New Roman"/>
                  <w:sz w:val="16"/>
                  <w:szCs w:val="16"/>
                  <w:lang w:val="en-GB" w:eastAsia="zh-CN"/>
                </w:rPr>
                <w:delText xml:space="preserve">Describes information exchange covering service provider registering a SPU or SPG. </w:delText>
              </w:r>
            </w:del>
          </w:p>
          <w:p w:rsidRPr="00117039" w:rsidR="00597183" w:rsidDel="00075AEE" w:rsidP="00597183" w:rsidRDefault="00597183" w14:paraId="65D313B4" w14:textId="77777777">
            <w:pPr>
              <w:widowControl w:val="0"/>
              <w:spacing w:after="0" w:line="276" w:lineRule="auto"/>
              <w:jc w:val="both"/>
              <w:rPr>
                <w:del w:author="Carmen Garcia Montero" w:date="2025-11-03T11:49:00Z" w:id="931"/>
                <w:rFonts w:ascii="Times New Roman" w:hAnsi="Times New Roman" w:eastAsia="Calibri" w:cs="Times New Roman"/>
                <w:sz w:val="16"/>
                <w:szCs w:val="16"/>
                <w:lang w:val="en-GB" w:eastAsia="zh-CN"/>
              </w:rPr>
            </w:pPr>
          </w:p>
          <w:p w:rsidRPr="00007288" w:rsidR="00597183" w:rsidP="00597183" w:rsidRDefault="00597183" w14:paraId="2CB26B00" w14:textId="5510C372">
            <w:pPr>
              <w:widowControl w:val="0"/>
              <w:spacing w:after="0" w:line="276" w:lineRule="auto"/>
              <w:jc w:val="both"/>
              <w:rPr>
                <w:rFonts w:ascii="Times New Roman" w:hAnsi="Times New Roman" w:eastAsia="Calibri" w:cs="Times New Roman"/>
                <w:sz w:val="16"/>
                <w:szCs w:val="16"/>
                <w:lang w:val="en-GB" w:eastAsia="zh-CN"/>
              </w:rPr>
            </w:pPr>
            <w:del w:author="Carmen Garcia Montero" w:date="2025-11-03T11:49:00Z" w:id="932">
              <w:r w:rsidRPr="00007288" w:rsidDel="00075AEE">
                <w:rPr>
                  <w:rFonts w:ascii="Times New Roman" w:hAnsi="Times New Roman" w:eastAsia="Calibri" w:cs="Times New Roman"/>
                  <w:i/>
                  <w:sz w:val="16"/>
                  <w:szCs w:val="16"/>
                  <w:lang w:val="en-GB" w:eastAsia="zh-CN"/>
                </w:rPr>
                <w:delText>[as of NCDR, Article 27(a)]</w:delText>
              </w:r>
            </w:del>
          </w:p>
        </w:tc>
        <w:tc>
          <w:tcPr>
            <w:tcW w:w="1701" w:type="dxa"/>
            <w:tcPrChange w:author="Fernando Dominguez" w:date="2025-11-03T09:17:00Z" w:id="933">
              <w:tcPr>
                <w:tcW w:w="1985" w:type="dxa"/>
                <w:gridSpan w:val="2"/>
              </w:tcPr>
            </w:tcPrChange>
          </w:tcPr>
          <w:p w:rsidRPr="00117039" w:rsidR="00597183" w:rsidP="00597183" w:rsidRDefault="00597183" w14:paraId="53BFA522" w14:textId="77777777">
            <w:pPr>
              <w:widowControl w:val="0"/>
              <w:spacing w:after="0" w:line="276" w:lineRule="auto"/>
              <w:jc w:val="both"/>
              <w:rPr>
                <w:rFonts w:ascii="Times New Roman" w:hAnsi="Times New Roman" w:eastAsia="Calibri" w:cs="Times New Roman"/>
                <w:sz w:val="16"/>
                <w:szCs w:val="16"/>
                <w:lang w:val="en-GB" w:eastAsia="zh-CN"/>
              </w:rPr>
            </w:pPr>
            <w:del w:author="Carmen Garcia Montero" w:date="2025-11-03T11:49:00Z" w:id="934">
              <w:r w:rsidRPr="00117039" w:rsidDel="00075AEE">
                <w:rPr>
                  <w:rFonts w:ascii="Times New Roman" w:hAnsi="Times New Roman" w:eastAsia="Calibri" w:cs="Times New Roman"/>
                  <w:sz w:val="16"/>
                  <w:szCs w:val="16"/>
                  <w:lang w:val="en-GB" w:eastAsia="zh-CN"/>
                </w:rPr>
                <w:delText>Service provider</w:delText>
              </w:r>
            </w:del>
          </w:p>
        </w:tc>
        <w:tc>
          <w:tcPr>
            <w:tcW w:w="3402" w:type="dxa"/>
            <w:tcPrChange w:author="Fernando Dominguez" w:date="2025-11-03T09:17:00Z" w:id="935">
              <w:tcPr>
                <w:tcW w:w="2460" w:type="dxa"/>
              </w:tcPr>
            </w:tcPrChange>
          </w:tcPr>
          <w:p w:rsidRPr="00007288" w:rsidR="00597183" w:rsidDel="00075AEE" w:rsidP="00597183" w:rsidRDefault="00597183" w14:paraId="46C8C764" w14:textId="0CF6162D">
            <w:pPr>
              <w:pStyle w:val="ListParagraph"/>
              <w:widowControl w:val="0"/>
              <w:numPr>
                <w:ilvl w:val="0"/>
                <w:numId w:val="7"/>
              </w:numPr>
              <w:suppressAutoHyphens w:val="0"/>
              <w:spacing w:after="0" w:line="276" w:lineRule="auto"/>
              <w:ind w:left="120" w:hanging="153"/>
              <w:jc w:val="both"/>
              <w:rPr>
                <w:del w:author="Carmen Garcia Montero" w:date="2025-11-03T11:49:00Z" w:id="936"/>
                <w:rFonts w:ascii="Times New Roman" w:hAnsi="Times New Roman" w:eastAsia="Calibri" w:cs="Times New Roman"/>
                <w:sz w:val="16"/>
                <w:szCs w:val="16"/>
                <w:lang w:val="en-GB" w:eastAsia="zh-CN"/>
              </w:rPr>
            </w:pPr>
            <w:del w:author="Carmen Garcia Montero" w:date="2025-11-03T11:49:00Z" w:id="937">
              <w:r w:rsidRPr="00007288" w:rsidDel="00075AEE">
                <w:rPr>
                  <w:rFonts w:ascii="Times New Roman" w:hAnsi="Times New Roman" w:eastAsia="Calibri" w:cs="Times New Roman"/>
                  <w:sz w:val="16"/>
                  <w:szCs w:val="16"/>
                  <w:lang w:val="en-GB" w:eastAsia="zh-CN"/>
                </w:rPr>
                <w:delText>The Service Provider is registered in the respective SP module</w:delText>
              </w:r>
            </w:del>
          </w:p>
          <w:p w:rsidRPr="00007288" w:rsidR="00597183" w:rsidP="00597183" w:rsidRDefault="00597183" w14:paraId="73E59F6F" w14:textId="77777777">
            <w:pPr>
              <w:widowControl w:val="0"/>
              <w:spacing w:after="0" w:line="276" w:lineRule="auto"/>
              <w:jc w:val="both"/>
              <w:rPr>
                <w:lang w:val="en-GB" w:eastAsia="zh-CN"/>
              </w:rPr>
            </w:pPr>
          </w:p>
        </w:tc>
      </w:tr>
      <w:tr w:rsidRPr="00EE05BD" w:rsidR="00597183" w:rsidTr="68F2BCC5" w14:paraId="589AB4DB" w14:textId="77777777">
        <w:trPr>
          <w:trHeight w:val="300"/>
          <w:trPrChange w:author="Fernando Dominguez" w:date="2025-11-03T09:17:00Z" w:id="938">
            <w:trPr>
              <w:gridBefore w:val="1"/>
              <w:gridAfter w:val="0"/>
              <w:trHeight w:val="300"/>
            </w:trPr>
          </w:trPrChange>
        </w:trPr>
        <w:tc>
          <w:tcPr>
            <w:tcW w:w="608" w:type="dxa"/>
            <w:tcPrChange w:author="Fernando Dominguez" w:date="2025-11-03T09:17:00Z" w:id="939">
              <w:tcPr>
                <w:tcW w:w="608" w:type="dxa"/>
                <w:gridSpan w:val="2"/>
              </w:tcPr>
            </w:tcPrChange>
          </w:tcPr>
          <w:p w:rsidRPr="00117039" w:rsidR="00597183" w:rsidP="00597183" w:rsidRDefault="00597183" w14:paraId="0F964259" w14:textId="0AC05204">
            <w:pPr>
              <w:spacing w:line="276" w:lineRule="auto"/>
              <w:jc w:val="both"/>
              <w:rPr>
                <w:rFonts w:ascii="Times New Roman" w:hAnsi="Times New Roman" w:eastAsia="Calibri" w:cs="Times New Roman"/>
                <w:sz w:val="16"/>
                <w:szCs w:val="16"/>
                <w:lang w:val="en-GB" w:eastAsia="zh-CN"/>
              </w:rPr>
            </w:pPr>
            <w:del w:author="Carmen Garcia Montero" w:date="2025-11-03T11:49:00Z" w:id="940">
              <w:r w:rsidRPr="00117039" w:rsidDel="00075AEE">
                <w:rPr>
                  <w:rFonts w:ascii="Times New Roman" w:hAnsi="Times New Roman" w:eastAsia="Calibri" w:cs="Times New Roman"/>
                  <w:sz w:val="16"/>
                  <w:szCs w:val="16"/>
                  <w:lang w:val="en-GB" w:eastAsia="zh-CN"/>
                </w:rPr>
                <w:delText>23</w:delText>
              </w:r>
            </w:del>
          </w:p>
        </w:tc>
        <w:tc>
          <w:tcPr>
            <w:tcW w:w="4178" w:type="dxa"/>
            <w:tcPrChange w:author="Fernando Dominguez" w:date="2025-11-03T09:17:00Z" w:id="941">
              <w:tcPr>
                <w:tcW w:w="4178" w:type="dxa"/>
                <w:gridSpan w:val="7"/>
              </w:tcPr>
            </w:tcPrChange>
          </w:tcPr>
          <w:p w:rsidRPr="00007288" w:rsidR="00597183" w:rsidDel="00075AEE" w:rsidP="00597183" w:rsidRDefault="00597183" w14:paraId="68801201" w14:textId="77777777">
            <w:pPr>
              <w:spacing w:line="276" w:lineRule="auto"/>
              <w:jc w:val="both"/>
              <w:rPr>
                <w:del w:author="Carmen Garcia Montero" w:date="2025-11-03T11:49:00Z" w:id="942"/>
                <w:rFonts w:ascii="Times New Roman" w:hAnsi="Times New Roman" w:eastAsia="Calibri" w:cs="Times New Roman"/>
                <w:sz w:val="16"/>
                <w:szCs w:val="16"/>
                <w:lang w:val="en-GB" w:eastAsia="zh-CN"/>
              </w:rPr>
            </w:pPr>
            <w:del w:author="Carmen Garcia Montero" w:date="2025-11-03T11:49:00Z" w:id="943">
              <w:r w:rsidRPr="00007288" w:rsidDel="00075AEE">
                <w:rPr>
                  <w:rFonts w:ascii="Times New Roman" w:hAnsi="Times New Roman" w:eastAsia="Calibri" w:cs="Times New Roman"/>
                  <w:sz w:val="16"/>
                  <w:szCs w:val="16"/>
                  <w:lang w:val="en-GB" w:eastAsia="zh-CN"/>
                </w:rPr>
                <w:delText>SPU or SPG update</w:delText>
              </w:r>
            </w:del>
          </w:p>
          <w:p w:rsidRPr="00117039" w:rsidR="00597183" w:rsidDel="00075AEE" w:rsidP="00597183" w:rsidRDefault="00597183" w14:paraId="08D55A0C" w14:textId="4EC7680D">
            <w:pPr>
              <w:spacing w:line="276" w:lineRule="auto"/>
              <w:jc w:val="both"/>
              <w:rPr>
                <w:del w:author="Carmen Garcia Montero" w:date="2025-11-03T11:49:00Z" w:id="944"/>
                <w:rFonts w:ascii="Times New Roman" w:hAnsi="Times New Roman" w:eastAsia="Calibri" w:cs="Times New Roman"/>
                <w:sz w:val="16"/>
                <w:szCs w:val="16"/>
                <w:lang w:val="en-GB" w:eastAsia="zh-CN"/>
              </w:rPr>
            </w:pPr>
            <w:del w:author="Carmen Garcia Montero" w:date="2025-11-03T11:49:00Z" w:id="945">
              <w:r w:rsidRPr="00117039" w:rsidDel="00075AEE">
                <w:rPr>
                  <w:rFonts w:ascii="Times New Roman" w:hAnsi="Times New Roman" w:eastAsia="Calibri" w:cs="Times New Roman"/>
                  <w:sz w:val="16"/>
                  <w:szCs w:val="16"/>
                  <w:lang w:val="en-GB" w:eastAsia="zh-CN"/>
                </w:rPr>
                <w:delText xml:space="preserve">Describes information exchange covering an authorized eligible party updating master data for a SPU or SPG and the SP module administrator notifying entitled parties about the update. </w:delText>
              </w:r>
            </w:del>
          </w:p>
          <w:p w:rsidRPr="00007288" w:rsidR="00597183" w:rsidP="00597183" w:rsidRDefault="00597183" w14:paraId="127C0EFA" w14:textId="76485304">
            <w:pPr>
              <w:spacing w:line="276" w:lineRule="auto"/>
              <w:jc w:val="both"/>
              <w:rPr>
                <w:rFonts w:ascii="Times New Roman" w:hAnsi="Times New Roman" w:eastAsia="Calibri" w:cs="Times New Roman"/>
                <w:sz w:val="16"/>
                <w:szCs w:val="16"/>
                <w:lang w:val="en-GB" w:eastAsia="zh-CN"/>
              </w:rPr>
            </w:pPr>
            <w:del w:author="Carmen Garcia Montero" w:date="2025-11-03T11:49:00Z" w:id="946">
              <w:r w:rsidRPr="00007288" w:rsidDel="00075AEE">
                <w:rPr>
                  <w:rFonts w:ascii="Times New Roman" w:hAnsi="Times New Roman" w:eastAsia="Calibri" w:cs="Times New Roman"/>
                  <w:i/>
                  <w:sz w:val="16"/>
                  <w:szCs w:val="16"/>
                  <w:lang w:val="en-GB" w:eastAsia="zh-CN"/>
                </w:rPr>
                <w:delText>[as of NCDR, Article 27(c)]</w:delText>
              </w:r>
            </w:del>
          </w:p>
        </w:tc>
        <w:tc>
          <w:tcPr>
            <w:tcW w:w="1701" w:type="dxa"/>
            <w:tcPrChange w:author="Fernando Dominguez" w:date="2025-11-03T09:17:00Z" w:id="947">
              <w:tcPr>
                <w:tcW w:w="1985" w:type="dxa"/>
                <w:gridSpan w:val="2"/>
              </w:tcPr>
            </w:tcPrChange>
          </w:tcPr>
          <w:p w:rsidRPr="00117039" w:rsidR="00597183" w:rsidP="00597183" w:rsidRDefault="00597183" w14:paraId="3C573A9A" w14:textId="53ABDE88">
            <w:pPr>
              <w:spacing w:line="276" w:lineRule="auto"/>
              <w:jc w:val="both"/>
              <w:rPr>
                <w:rFonts w:ascii="Times New Roman" w:hAnsi="Times New Roman" w:eastAsia="Calibri" w:cs="Times New Roman"/>
                <w:sz w:val="16"/>
                <w:szCs w:val="16"/>
                <w:lang w:val="en-GB" w:eastAsia="zh-CN"/>
              </w:rPr>
            </w:pPr>
            <w:commentRangeStart w:id="948"/>
            <w:commentRangeStart w:id="949"/>
            <w:del w:author="Carmen Garcia Montero" w:date="2025-11-03T11:49:00Z" w:id="950">
              <w:r w:rsidRPr="00117039" w:rsidDel="00075AEE">
                <w:rPr>
                  <w:rFonts w:ascii="Times New Roman" w:hAnsi="Times New Roman" w:eastAsia="Calibri" w:cs="Times New Roman"/>
                  <w:sz w:val="16"/>
                  <w:szCs w:val="16"/>
                  <w:lang w:val="en-GB" w:eastAsia="zh-CN"/>
                </w:rPr>
                <w:delText>Eligible party</w:delText>
              </w:r>
              <w:commentRangeEnd w:id="948"/>
              <w:r w:rsidRPr="00117039" w:rsidDel="00075AEE">
                <w:rPr>
                  <w:rStyle w:val="CommentReference"/>
                  <w:rFonts w:ascii="Times New Roman" w:hAnsi="Times New Roman" w:eastAsia="Calibri" w:cs="Times New Roman"/>
                  <w:lang w:val="en-GB" w:eastAsia="zh-CN"/>
                </w:rPr>
                <w:commentReference w:id="948"/>
              </w:r>
              <w:commentRangeEnd w:id="949"/>
              <w:r w:rsidRPr="00117039" w:rsidDel="00075AEE">
                <w:rPr>
                  <w:rStyle w:val="CommentReference"/>
                  <w:rFonts w:ascii="Times New Roman" w:hAnsi="Times New Roman" w:eastAsia="Calibri" w:cs="Times New Roman"/>
                  <w:lang w:val="en-GB" w:eastAsia="zh-CN"/>
                </w:rPr>
                <w:commentReference w:id="949"/>
              </w:r>
            </w:del>
          </w:p>
        </w:tc>
        <w:tc>
          <w:tcPr>
            <w:tcW w:w="3402" w:type="dxa"/>
            <w:tcPrChange w:author="Fernando Dominguez" w:date="2025-11-03T09:17:00Z" w:id="951">
              <w:tcPr>
                <w:tcW w:w="2460" w:type="dxa"/>
              </w:tcPr>
            </w:tcPrChange>
          </w:tcPr>
          <w:p w:rsidRPr="00007288" w:rsidR="00597183" w:rsidDel="00075AEE" w:rsidP="00597183" w:rsidRDefault="00597183" w14:paraId="020E8BD3" w14:textId="2207FAEC">
            <w:pPr>
              <w:pStyle w:val="ListParagraph"/>
              <w:widowControl w:val="0"/>
              <w:numPr>
                <w:ilvl w:val="0"/>
                <w:numId w:val="7"/>
              </w:numPr>
              <w:spacing w:after="0" w:line="276" w:lineRule="auto"/>
              <w:ind w:left="120" w:hanging="153"/>
              <w:jc w:val="both"/>
              <w:rPr>
                <w:del w:author="Carmen Garcia Montero" w:date="2025-11-03T11:49:00Z" w:id="952"/>
                <w:rFonts w:ascii="Times New Roman" w:hAnsi="Times New Roman" w:eastAsia="Calibri" w:cs="Times New Roman"/>
                <w:sz w:val="16"/>
                <w:szCs w:val="16"/>
                <w:lang w:val="en-GB" w:eastAsia="zh-CN"/>
              </w:rPr>
            </w:pPr>
            <w:del w:author="Carmen Garcia Montero" w:date="2025-11-03T11:49:00Z" w:id="953">
              <w:r w:rsidRPr="00007288" w:rsidDel="00075AEE">
                <w:rPr>
                  <w:rFonts w:ascii="Times New Roman" w:hAnsi="Times New Roman" w:eastAsia="Calibri" w:cs="Times New Roman"/>
                  <w:sz w:val="16"/>
                  <w:szCs w:val="16"/>
                  <w:lang w:val="en-GB" w:eastAsia="zh-CN"/>
                </w:rPr>
                <w:delText xml:space="preserve">SPU or SPG is registered in the SP module. </w:delText>
              </w:r>
            </w:del>
          </w:p>
          <w:p w:rsidRPr="00007288" w:rsidR="00597183" w:rsidDel="00075AEE" w:rsidP="00597183" w:rsidRDefault="00597183" w14:paraId="0C1B64A3" w14:textId="4E2B8429">
            <w:pPr>
              <w:pStyle w:val="ListParagraph"/>
              <w:widowControl w:val="0"/>
              <w:numPr>
                <w:ilvl w:val="0"/>
                <w:numId w:val="7"/>
              </w:numPr>
              <w:spacing w:after="0" w:line="276" w:lineRule="auto"/>
              <w:ind w:left="120" w:hanging="153"/>
              <w:jc w:val="both"/>
              <w:rPr>
                <w:del w:author="Carmen Garcia Montero" w:date="2025-11-03T11:49:00Z" w:id="954"/>
                <w:rFonts w:ascii="Times New Roman" w:hAnsi="Times New Roman" w:eastAsia="Calibri" w:cs="Times New Roman"/>
                <w:sz w:val="16"/>
                <w:szCs w:val="16"/>
                <w:lang w:val="en-GB" w:eastAsia="zh-CN"/>
              </w:rPr>
            </w:pPr>
            <w:del w:author="Carmen Garcia Montero" w:date="2025-11-03T11:49:00Z" w:id="955">
              <w:r w:rsidRPr="00117039" w:rsidDel="00075AEE">
                <w:rPr>
                  <w:rFonts w:ascii="Times New Roman" w:hAnsi="Times New Roman" w:eastAsia="Calibri" w:cs="Times New Roman"/>
                  <w:sz w:val="16"/>
                  <w:szCs w:val="16"/>
                  <w:lang w:val="en-GB" w:eastAsia="zh-CN"/>
                </w:rPr>
                <w:delText>Eligible party</w:delText>
              </w:r>
              <w:r w:rsidRPr="00007288" w:rsidDel="00075AEE">
                <w:rPr>
                  <w:rFonts w:ascii="Times New Roman" w:hAnsi="Times New Roman" w:eastAsia="Calibri" w:cs="Times New Roman"/>
                  <w:sz w:val="16"/>
                  <w:szCs w:val="16"/>
                  <w:lang w:val="en-GB" w:eastAsia="zh-CN"/>
                </w:rPr>
                <w:delText xml:space="preserve"> is authorized to request an update</w:delText>
              </w:r>
            </w:del>
          </w:p>
          <w:p w:rsidRPr="00007288" w:rsidR="00597183" w:rsidP="00597183" w:rsidRDefault="00597183" w14:paraId="796FFF1B" w14:textId="74566D6E">
            <w:pPr>
              <w:pStyle w:val="ListParagraph"/>
              <w:widowControl w:val="0"/>
              <w:spacing w:after="0" w:line="276" w:lineRule="auto"/>
              <w:ind w:left="120"/>
              <w:jc w:val="both"/>
              <w:rPr>
                <w:rFonts w:ascii="Times New Roman" w:hAnsi="Times New Roman" w:eastAsia="Calibri" w:cs="Times New Roman"/>
                <w:sz w:val="16"/>
                <w:szCs w:val="16"/>
                <w:lang w:val="en-GB" w:eastAsia="zh-CN"/>
              </w:rPr>
            </w:pPr>
          </w:p>
        </w:tc>
      </w:tr>
      <w:tr w:rsidRPr="004749C7" w:rsidR="00597183" w:rsidTr="68F2BCC5" w14:paraId="49E968DA" w14:textId="77777777">
        <w:trPr>
          <w:trHeight w:val="300"/>
          <w:trPrChange w:author="Fernando Dominguez" w:date="2025-11-03T09:17:00Z" w:id="956">
            <w:trPr>
              <w:gridBefore w:val="1"/>
              <w:gridAfter w:val="0"/>
              <w:trHeight w:val="300"/>
            </w:trPr>
          </w:trPrChange>
        </w:trPr>
        <w:tc>
          <w:tcPr>
            <w:tcW w:w="608" w:type="dxa"/>
            <w:tcPrChange w:author="Fernando Dominguez" w:date="2025-11-03T09:17:00Z" w:id="957">
              <w:tcPr>
                <w:tcW w:w="608" w:type="dxa"/>
                <w:gridSpan w:val="2"/>
              </w:tcPr>
            </w:tcPrChange>
          </w:tcPr>
          <w:p w:rsidRPr="00117039" w:rsidR="00597183" w:rsidP="00597183" w:rsidRDefault="00597183" w14:paraId="42190DC0" w14:textId="0F171A01">
            <w:pPr>
              <w:spacing w:line="276" w:lineRule="auto"/>
              <w:jc w:val="both"/>
              <w:rPr>
                <w:rFonts w:ascii="Times New Roman" w:hAnsi="Times New Roman" w:eastAsia="Calibri" w:cs="Times New Roman"/>
                <w:sz w:val="16"/>
                <w:szCs w:val="16"/>
                <w:lang w:val="en-GB" w:eastAsia="zh-CN"/>
              </w:rPr>
            </w:pPr>
            <w:del w:author="Carmen Garcia Montero" w:date="2025-11-03T11:49:00Z" w:id="958">
              <w:r w:rsidRPr="00117039" w:rsidDel="00075AEE">
                <w:rPr>
                  <w:rFonts w:ascii="Times New Roman" w:hAnsi="Times New Roman" w:eastAsia="Calibri" w:cs="Times New Roman"/>
                  <w:sz w:val="16"/>
                  <w:szCs w:val="16"/>
                  <w:lang w:val="en-GB" w:eastAsia="zh-CN"/>
                </w:rPr>
                <w:delText>24</w:delText>
              </w:r>
            </w:del>
          </w:p>
        </w:tc>
        <w:tc>
          <w:tcPr>
            <w:tcW w:w="4178" w:type="dxa"/>
            <w:tcPrChange w:author="Fernando Dominguez" w:date="2025-11-03T09:17:00Z" w:id="959">
              <w:tcPr>
                <w:tcW w:w="4178" w:type="dxa"/>
                <w:gridSpan w:val="7"/>
              </w:tcPr>
            </w:tcPrChange>
          </w:tcPr>
          <w:p w:rsidRPr="00007288" w:rsidR="00597183" w:rsidDel="00075AEE" w:rsidP="00597183" w:rsidRDefault="00597183" w14:paraId="33613D39" w14:textId="232DD8EA">
            <w:pPr>
              <w:spacing w:line="276" w:lineRule="auto"/>
              <w:jc w:val="both"/>
              <w:rPr>
                <w:del w:author="Carmen Garcia Montero" w:date="2025-11-03T11:49:00Z" w:id="960"/>
                <w:rFonts w:ascii="Times New Roman" w:hAnsi="Times New Roman" w:eastAsia="Calibri" w:cs="Times New Roman"/>
                <w:sz w:val="16"/>
                <w:szCs w:val="16"/>
                <w:lang w:val="en-GB" w:eastAsia="zh-CN"/>
              </w:rPr>
            </w:pPr>
            <w:del w:author="Carmen Garcia Montero" w:date="2025-11-03T11:49:00Z" w:id="961">
              <w:r w:rsidRPr="00007288" w:rsidDel="00075AEE">
                <w:rPr>
                  <w:rFonts w:ascii="Times New Roman" w:hAnsi="Times New Roman" w:eastAsia="Calibri" w:cs="Times New Roman"/>
                  <w:sz w:val="16"/>
                  <w:szCs w:val="16"/>
                  <w:lang w:val="en-GB" w:eastAsia="zh-CN"/>
                </w:rPr>
                <w:delText>SPU or SPG de-registration</w:delText>
              </w:r>
            </w:del>
          </w:p>
          <w:p w:rsidRPr="00117039" w:rsidR="00597183" w:rsidDel="00075AEE" w:rsidP="00597183" w:rsidRDefault="00597183" w14:paraId="1CCAAFC1" w14:textId="5B160263">
            <w:pPr>
              <w:spacing w:line="276" w:lineRule="auto"/>
              <w:jc w:val="both"/>
              <w:rPr>
                <w:del w:author="Carmen Garcia Montero" w:date="2025-11-03T11:49:00Z" w:id="962"/>
                <w:rFonts w:ascii="Times New Roman" w:hAnsi="Times New Roman" w:eastAsia="Calibri" w:cs="Times New Roman"/>
                <w:sz w:val="16"/>
                <w:szCs w:val="16"/>
                <w:lang w:val="en-GB" w:eastAsia="zh-CN"/>
              </w:rPr>
            </w:pPr>
            <w:del w:author="Carmen Garcia Montero" w:date="2025-11-03T11:49:00Z" w:id="963">
              <w:r w:rsidRPr="00117039" w:rsidDel="00075AEE">
                <w:rPr>
                  <w:rFonts w:ascii="Times New Roman" w:hAnsi="Times New Roman" w:eastAsia="Calibri" w:cs="Times New Roman"/>
                  <w:sz w:val="16"/>
                  <w:szCs w:val="16"/>
                  <w:lang w:val="en-GB" w:eastAsia="zh-CN"/>
                </w:rPr>
                <w:delText xml:space="preserve">Describes information exchange covering service provider de-registering a SPU or SPG. </w:delText>
              </w:r>
            </w:del>
          </w:p>
          <w:p w:rsidRPr="00117039" w:rsidR="00597183" w:rsidP="00597183" w:rsidRDefault="00597183" w14:paraId="56315092" w14:textId="2232E5AA">
            <w:pPr>
              <w:spacing w:line="276" w:lineRule="auto"/>
              <w:jc w:val="both"/>
              <w:rPr>
                <w:rFonts w:ascii="Times New Roman" w:hAnsi="Times New Roman" w:eastAsia="Calibri" w:cs="Times New Roman"/>
                <w:sz w:val="16"/>
                <w:szCs w:val="16"/>
                <w:lang w:val="en-GB" w:eastAsia="zh-CN"/>
              </w:rPr>
            </w:pPr>
            <w:del w:author="Carmen Garcia Montero" w:date="2025-11-03T11:49:00Z" w:id="964">
              <w:r w:rsidRPr="00117039" w:rsidDel="00075AEE">
                <w:rPr>
                  <w:rFonts w:ascii="Times New Roman" w:hAnsi="Times New Roman" w:eastAsia="Calibri" w:cs="Times New Roman"/>
                  <w:i/>
                  <w:sz w:val="16"/>
                  <w:szCs w:val="16"/>
                  <w:lang w:val="en-GB" w:eastAsia="zh-CN"/>
                </w:rPr>
                <w:delText>[as of NCDR, Article 27(e)]</w:delText>
              </w:r>
            </w:del>
          </w:p>
        </w:tc>
        <w:tc>
          <w:tcPr>
            <w:tcW w:w="1701" w:type="dxa"/>
            <w:tcPrChange w:author="Fernando Dominguez" w:date="2025-11-03T09:17:00Z" w:id="965">
              <w:tcPr>
                <w:tcW w:w="1985" w:type="dxa"/>
                <w:gridSpan w:val="2"/>
              </w:tcPr>
            </w:tcPrChange>
          </w:tcPr>
          <w:p w:rsidRPr="00117039" w:rsidR="00597183" w:rsidP="00597183" w:rsidRDefault="00597183" w14:paraId="3CECD85E" w14:textId="77777777">
            <w:pPr>
              <w:spacing w:line="276" w:lineRule="auto"/>
              <w:jc w:val="both"/>
              <w:rPr>
                <w:rFonts w:ascii="Times New Roman" w:hAnsi="Times New Roman" w:eastAsia="Calibri" w:cs="Times New Roman"/>
                <w:sz w:val="16"/>
                <w:szCs w:val="16"/>
                <w:lang w:val="en-GB" w:eastAsia="zh-CN"/>
              </w:rPr>
            </w:pPr>
            <w:del w:author="Carmen Garcia Montero" w:date="2025-11-03T11:49:00Z" w:id="966">
              <w:r w:rsidRPr="00117039" w:rsidDel="00075AEE">
                <w:rPr>
                  <w:rFonts w:ascii="Times New Roman" w:hAnsi="Times New Roman" w:eastAsia="Calibri" w:cs="Times New Roman"/>
                  <w:sz w:val="16"/>
                  <w:szCs w:val="16"/>
                  <w:lang w:val="en-GB" w:eastAsia="zh-CN"/>
                </w:rPr>
                <w:delText>Service provider</w:delText>
              </w:r>
            </w:del>
          </w:p>
        </w:tc>
        <w:tc>
          <w:tcPr>
            <w:tcW w:w="3402" w:type="dxa"/>
            <w:tcPrChange w:author="Fernando Dominguez" w:date="2025-11-03T09:17:00Z" w:id="967">
              <w:tcPr>
                <w:tcW w:w="2460" w:type="dxa"/>
              </w:tcPr>
            </w:tcPrChange>
          </w:tcPr>
          <w:p w:rsidRPr="00117039" w:rsidR="00597183" w:rsidDel="00075AEE" w:rsidP="00597183" w:rsidRDefault="00597183" w14:paraId="23B057E0" w14:textId="17A70225">
            <w:pPr>
              <w:pStyle w:val="ListParagraph"/>
              <w:widowControl w:val="0"/>
              <w:numPr>
                <w:ilvl w:val="0"/>
                <w:numId w:val="7"/>
              </w:numPr>
              <w:spacing w:after="0" w:line="276" w:lineRule="auto"/>
              <w:ind w:left="120" w:hanging="153"/>
              <w:jc w:val="both"/>
              <w:rPr>
                <w:del w:author="Carmen Garcia Montero" w:date="2025-11-03T11:49:00Z" w:id="968"/>
                <w:rFonts w:ascii="Times New Roman" w:hAnsi="Times New Roman" w:eastAsia="Calibri" w:cs="Times New Roman"/>
                <w:sz w:val="16"/>
                <w:szCs w:val="16"/>
                <w:lang w:val="en-GB" w:eastAsia="zh-CN"/>
              </w:rPr>
            </w:pPr>
            <w:del w:author="Carmen Garcia Montero" w:date="2025-11-03T11:49:00Z" w:id="969">
              <w:r w:rsidRPr="00117039" w:rsidDel="00075AEE">
                <w:rPr>
                  <w:rFonts w:ascii="Times New Roman" w:hAnsi="Times New Roman" w:eastAsia="Calibri" w:cs="Times New Roman"/>
                  <w:sz w:val="16"/>
                  <w:szCs w:val="16"/>
                  <w:lang w:val="en-GB" w:eastAsia="zh-CN"/>
                </w:rPr>
                <w:delText>The Service Provider is registered in the respective SP Module</w:delText>
              </w:r>
            </w:del>
          </w:p>
          <w:p w:rsidRPr="00007288" w:rsidR="00597183" w:rsidDel="00075AEE" w:rsidP="00597183" w:rsidRDefault="00597183" w14:paraId="46DA3669" w14:textId="53F9B30C">
            <w:pPr>
              <w:pStyle w:val="ListParagraph"/>
              <w:widowControl w:val="0"/>
              <w:numPr>
                <w:ilvl w:val="0"/>
                <w:numId w:val="7"/>
              </w:numPr>
              <w:suppressAutoHyphens w:val="0"/>
              <w:spacing w:after="0" w:line="276" w:lineRule="auto"/>
              <w:ind w:left="120" w:hanging="153"/>
              <w:jc w:val="both"/>
              <w:rPr>
                <w:del w:author="Carmen Garcia Montero" w:date="2025-11-03T11:49:00Z" w:id="970"/>
                <w:rFonts w:ascii="Times New Roman" w:hAnsi="Times New Roman" w:eastAsia="Calibri" w:cs="Times New Roman"/>
                <w:sz w:val="16"/>
                <w:szCs w:val="16"/>
                <w:lang w:val="en-GB" w:eastAsia="zh-CN"/>
              </w:rPr>
            </w:pPr>
            <w:del w:author="Carmen Garcia Montero" w:date="2025-11-03T11:49:00Z" w:id="971">
              <w:r w:rsidRPr="00007288" w:rsidDel="00075AEE">
                <w:rPr>
                  <w:rFonts w:ascii="Times New Roman" w:hAnsi="Times New Roman" w:eastAsia="Calibri" w:cs="Times New Roman"/>
                  <w:sz w:val="16"/>
                  <w:szCs w:val="16"/>
                  <w:lang w:val="en-GB" w:eastAsia="zh-CN"/>
                </w:rPr>
                <w:delText xml:space="preserve">SPU or SPG is registered in the SP module. </w:delText>
              </w:r>
            </w:del>
          </w:p>
          <w:p w:rsidRPr="00007288" w:rsidR="00597183" w:rsidP="00597183" w:rsidRDefault="00597183" w14:paraId="65355421" w14:textId="43CAA0FC">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del w:author="Carmen Garcia Montero" w:date="2025-11-03T11:49:00Z" w:id="972">
              <w:r w:rsidRPr="00007288" w:rsidDel="00075AEE">
                <w:rPr>
                  <w:rFonts w:ascii="Times New Roman" w:hAnsi="Times New Roman" w:eastAsia="Calibri" w:cs="Times New Roman"/>
                  <w:sz w:val="16"/>
                  <w:szCs w:val="16"/>
                  <w:lang w:val="en-GB" w:eastAsia="zh-CN"/>
                </w:rPr>
                <w:delText>SPU or SPG is not active in the bidding service or delivering services</w:delText>
              </w:r>
            </w:del>
          </w:p>
        </w:tc>
      </w:tr>
      <w:tr w:rsidRPr="00EE05BD" w:rsidR="00597183" w:rsidTr="68F2BCC5" w14:paraId="2C7DD706" w14:textId="77777777">
        <w:trPr>
          <w:trHeight w:val="300"/>
          <w:trPrChange w:author="Fernando Dominguez" w:date="2025-11-03T09:17:00Z" w:id="973">
            <w:trPr>
              <w:gridBefore w:val="1"/>
              <w:gridAfter w:val="0"/>
              <w:trHeight w:val="300"/>
            </w:trPr>
          </w:trPrChange>
        </w:trPr>
        <w:tc>
          <w:tcPr>
            <w:tcW w:w="608" w:type="dxa"/>
            <w:tcPrChange w:author="Fernando Dominguez" w:date="2025-11-03T09:17:00Z" w:id="974">
              <w:tcPr>
                <w:tcW w:w="608" w:type="dxa"/>
                <w:gridSpan w:val="2"/>
              </w:tcPr>
            </w:tcPrChange>
          </w:tcPr>
          <w:p w:rsidRPr="00117039" w:rsidR="00597183" w:rsidP="00597183" w:rsidRDefault="00597183" w14:paraId="1A685E7F" w14:textId="044D54D6">
            <w:pPr>
              <w:spacing w:line="276" w:lineRule="auto"/>
              <w:jc w:val="both"/>
              <w:rPr>
                <w:rFonts w:ascii="Times New Roman" w:hAnsi="Times New Roman" w:eastAsia="Calibri" w:cs="Times New Roman"/>
                <w:sz w:val="16"/>
                <w:szCs w:val="16"/>
                <w:lang w:val="en-GB" w:eastAsia="zh-CN"/>
              </w:rPr>
            </w:pPr>
            <w:del w:author="Carmen Garcia Montero" w:date="2025-11-03T11:50:00Z" w:id="975">
              <w:r w:rsidRPr="00117039" w:rsidDel="00597183">
                <w:rPr>
                  <w:rFonts w:ascii="Times New Roman" w:hAnsi="Times New Roman" w:eastAsia="Calibri" w:cs="Times New Roman"/>
                  <w:sz w:val="16"/>
                  <w:szCs w:val="16"/>
                  <w:lang w:val="en-GB" w:eastAsia="zh-CN"/>
                </w:rPr>
                <w:delText>25</w:delText>
              </w:r>
            </w:del>
          </w:p>
        </w:tc>
        <w:tc>
          <w:tcPr>
            <w:tcW w:w="4178" w:type="dxa"/>
            <w:tcPrChange w:author="Fernando Dominguez" w:date="2025-11-03T09:17:00Z" w:id="976">
              <w:tcPr>
                <w:tcW w:w="4178" w:type="dxa"/>
                <w:gridSpan w:val="7"/>
              </w:tcPr>
            </w:tcPrChange>
          </w:tcPr>
          <w:p w:rsidRPr="00007288" w:rsidR="00597183" w:rsidDel="00597183" w:rsidP="00597183" w:rsidRDefault="00597183" w14:paraId="22EED5DD" w14:textId="77777777">
            <w:pPr>
              <w:spacing w:line="276" w:lineRule="auto"/>
              <w:jc w:val="both"/>
              <w:rPr>
                <w:del w:author="Carmen Garcia Montero" w:date="2025-11-03T11:50:00Z" w:id="977"/>
                <w:rFonts w:ascii="Times New Roman" w:hAnsi="Times New Roman" w:eastAsia="Calibri" w:cs="Times New Roman"/>
                <w:sz w:val="16"/>
                <w:szCs w:val="16"/>
                <w:lang w:val="en-GB" w:eastAsia="zh-CN"/>
              </w:rPr>
            </w:pPr>
            <w:del w:author="Carmen Garcia Montero" w:date="2025-11-03T11:50:00Z" w:id="978">
              <w:r w:rsidRPr="00007288" w:rsidDel="00597183">
                <w:rPr>
                  <w:rFonts w:ascii="Times New Roman" w:hAnsi="Times New Roman" w:eastAsia="Calibri" w:cs="Times New Roman"/>
                  <w:sz w:val="16"/>
                  <w:szCs w:val="16"/>
                  <w:lang w:val="en-GB" w:eastAsia="zh-CN"/>
                </w:rPr>
                <w:delText>SPU or SPG application</w:delText>
              </w:r>
            </w:del>
          </w:p>
          <w:p w:rsidRPr="00007288" w:rsidR="00597183" w:rsidDel="00597183" w:rsidP="00597183" w:rsidRDefault="00597183" w14:paraId="04799193" w14:textId="7383C786">
            <w:pPr>
              <w:spacing w:line="276" w:lineRule="auto"/>
              <w:jc w:val="both"/>
              <w:rPr>
                <w:del w:author="Carmen Garcia Montero" w:date="2025-11-03T11:50:00Z" w:id="979"/>
                <w:rFonts w:ascii="Times New Roman" w:hAnsi="Times New Roman" w:eastAsia="Calibri" w:cs="Times New Roman"/>
                <w:sz w:val="16"/>
                <w:szCs w:val="16"/>
                <w:lang w:val="en-GB" w:eastAsia="zh-CN"/>
              </w:rPr>
            </w:pPr>
            <w:del w:author="Carmen Garcia Montero" w:date="2025-11-03T11:50:00Z" w:id="980">
              <w:r w:rsidRPr="00007288" w:rsidDel="00597183">
                <w:rPr>
                  <w:rFonts w:ascii="Times New Roman" w:hAnsi="Times New Roman" w:eastAsia="Calibri" w:cs="Times New Roman"/>
                  <w:sz w:val="16"/>
                  <w:szCs w:val="16"/>
                  <w:lang w:val="en-GB" w:eastAsia="zh-CN"/>
                </w:rPr>
                <w:delText xml:space="preserve">Describes information exchange covering SP registering an application for product qualification for a SPU or SPG and system operator confirming that the application is complete. </w:delText>
              </w:r>
            </w:del>
          </w:p>
          <w:p w:rsidRPr="00007288" w:rsidR="00597183" w:rsidP="00597183" w:rsidRDefault="00597183" w14:paraId="30FDE5CF" w14:textId="0E7EEF64">
            <w:pPr>
              <w:spacing w:line="276" w:lineRule="auto"/>
              <w:jc w:val="both"/>
              <w:rPr>
                <w:rFonts w:ascii="Times New Roman" w:hAnsi="Times New Roman" w:eastAsia="Calibri" w:cs="Times New Roman"/>
                <w:sz w:val="16"/>
                <w:szCs w:val="16"/>
                <w:lang w:val="en-GB" w:eastAsia="zh-CN"/>
              </w:rPr>
            </w:pPr>
            <w:del w:author="Carmen Garcia Montero" w:date="2025-11-03T11:50:00Z" w:id="981">
              <w:r w:rsidRPr="00007288" w:rsidDel="00597183">
                <w:rPr>
                  <w:rFonts w:ascii="Times New Roman" w:hAnsi="Times New Roman" w:eastAsia="Calibri" w:cs="Times New Roman"/>
                  <w:i/>
                  <w:sz w:val="16"/>
                  <w:szCs w:val="16"/>
                  <w:lang w:val="en-GB" w:eastAsia="zh-CN"/>
                </w:rPr>
                <w:delText>[as of NCDR, Article 27(b)]</w:delText>
              </w:r>
            </w:del>
          </w:p>
        </w:tc>
        <w:tc>
          <w:tcPr>
            <w:tcW w:w="1701" w:type="dxa"/>
            <w:tcPrChange w:author="Fernando Dominguez" w:date="2025-11-03T09:17:00Z" w:id="982">
              <w:tcPr>
                <w:tcW w:w="1985" w:type="dxa"/>
                <w:gridSpan w:val="2"/>
              </w:tcPr>
            </w:tcPrChange>
          </w:tcPr>
          <w:p w:rsidRPr="00117039" w:rsidR="00597183" w:rsidP="00597183" w:rsidRDefault="00597183" w14:paraId="17660E78" w14:textId="77777777">
            <w:pPr>
              <w:spacing w:line="276" w:lineRule="auto"/>
              <w:jc w:val="both"/>
              <w:rPr>
                <w:rFonts w:ascii="Times New Roman" w:hAnsi="Times New Roman" w:eastAsia="Calibri" w:cs="Times New Roman"/>
                <w:sz w:val="16"/>
                <w:szCs w:val="16"/>
                <w:lang w:val="en-GB" w:eastAsia="zh-CN"/>
              </w:rPr>
            </w:pPr>
            <w:del w:author="Carmen Garcia Montero" w:date="2025-11-03T11:50:00Z" w:id="983">
              <w:r w:rsidRPr="00117039" w:rsidDel="00597183">
                <w:rPr>
                  <w:rFonts w:ascii="Times New Roman" w:hAnsi="Times New Roman" w:eastAsia="Calibri" w:cs="Times New Roman"/>
                  <w:sz w:val="16"/>
                  <w:szCs w:val="16"/>
                  <w:lang w:val="en-GB" w:eastAsia="zh-CN"/>
                </w:rPr>
                <w:delText>Service provider</w:delText>
              </w:r>
            </w:del>
          </w:p>
        </w:tc>
        <w:tc>
          <w:tcPr>
            <w:tcW w:w="3402" w:type="dxa"/>
            <w:tcPrChange w:author="Fernando Dominguez" w:date="2025-11-03T09:17:00Z" w:id="984">
              <w:tcPr>
                <w:tcW w:w="2460" w:type="dxa"/>
              </w:tcPr>
            </w:tcPrChange>
          </w:tcPr>
          <w:p w:rsidRPr="00007288" w:rsidR="00597183" w:rsidDel="00597183" w:rsidP="00597183" w:rsidRDefault="00597183" w14:paraId="3A0FE27E" w14:textId="5687E653">
            <w:pPr>
              <w:pStyle w:val="ListParagraph"/>
              <w:widowControl w:val="0"/>
              <w:numPr>
                <w:ilvl w:val="0"/>
                <w:numId w:val="7"/>
              </w:numPr>
              <w:suppressAutoHyphens w:val="0"/>
              <w:spacing w:after="0" w:line="276" w:lineRule="auto"/>
              <w:ind w:left="120" w:hanging="153"/>
              <w:jc w:val="both"/>
              <w:rPr>
                <w:del w:author="Carmen Garcia Montero" w:date="2025-11-03T11:50:00Z" w:id="985"/>
                <w:rFonts w:ascii="Times New Roman" w:hAnsi="Times New Roman" w:eastAsia="Calibri" w:cs="Times New Roman"/>
                <w:sz w:val="16"/>
                <w:szCs w:val="16"/>
                <w:lang w:val="en-GB" w:eastAsia="zh-CN"/>
              </w:rPr>
            </w:pPr>
            <w:del w:author="Carmen Garcia Montero" w:date="2025-11-03T11:50:00Z" w:id="986">
              <w:r w:rsidRPr="00007288" w:rsidDel="00597183">
                <w:rPr>
                  <w:rFonts w:ascii="Times New Roman" w:hAnsi="Times New Roman" w:eastAsia="Calibri" w:cs="Times New Roman"/>
                  <w:sz w:val="16"/>
                  <w:szCs w:val="16"/>
                  <w:lang w:val="en-GB" w:eastAsia="zh-CN"/>
                </w:rPr>
                <w:delText>Service provider is qualified and not suspended.</w:delText>
              </w:r>
            </w:del>
          </w:p>
          <w:p w:rsidRPr="00007288" w:rsidR="00597183" w:rsidDel="00597183" w:rsidP="00597183" w:rsidRDefault="00597183" w14:paraId="1092E61D" w14:textId="796B5A64">
            <w:pPr>
              <w:pStyle w:val="ListParagraph"/>
              <w:widowControl w:val="0"/>
              <w:numPr>
                <w:ilvl w:val="0"/>
                <w:numId w:val="7"/>
              </w:numPr>
              <w:suppressAutoHyphens w:val="0"/>
              <w:spacing w:after="0" w:line="276" w:lineRule="auto"/>
              <w:ind w:left="120" w:hanging="153"/>
              <w:jc w:val="both"/>
              <w:rPr>
                <w:del w:author="Carmen Garcia Montero" w:date="2025-11-03T11:50:00Z" w:id="987"/>
                <w:rFonts w:ascii="Times New Roman" w:hAnsi="Times New Roman" w:eastAsia="Calibri" w:cs="Times New Roman"/>
                <w:sz w:val="16"/>
                <w:szCs w:val="16"/>
                <w:lang w:val="en-GB" w:eastAsia="zh-CN"/>
              </w:rPr>
            </w:pPr>
            <w:del w:author="Carmen Garcia Montero" w:date="2025-11-03T11:50:00Z" w:id="988">
              <w:r w:rsidRPr="00007288" w:rsidDel="00597183">
                <w:rPr>
                  <w:rFonts w:ascii="Times New Roman" w:hAnsi="Times New Roman" w:eastAsia="Calibri" w:cs="Times New Roman"/>
                  <w:sz w:val="16"/>
                  <w:szCs w:val="16"/>
                  <w:lang w:val="en-GB" w:eastAsia="zh-CN"/>
                </w:rPr>
                <w:delText>CU master data is registered in the respective CU modules</w:delText>
              </w:r>
            </w:del>
          </w:p>
          <w:p w:rsidRPr="00117039" w:rsidR="00597183" w:rsidP="00597183" w:rsidRDefault="00597183" w14:paraId="4145C405" w14:textId="70EA4721">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del w:author="Carmen Garcia Montero" w:date="2025-11-03T11:50:00Z" w:id="989">
              <w:r w:rsidRPr="00007288" w:rsidDel="00597183">
                <w:rPr>
                  <w:rFonts w:ascii="Times New Roman" w:hAnsi="Times New Roman" w:eastAsia="Calibri" w:cs="Times New Roman"/>
                  <w:sz w:val="16"/>
                  <w:szCs w:val="16"/>
                  <w:lang w:val="en-GB" w:eastAsia="zh-CN"/>
                </w:rPr>
                <w:delText>SPU or SPG master data is registered in the SP module.</w:delText>
              </w:r>
            </w:del>
          </w:p>
        </w:tc>
      </w:tr>
      <w:tr w:rsidRPr="00EE05BD" w:rsidR="00597183" w:rsidTr="68F2BCC5" w14:paraId="2D7AD794" w14:textId="77777777">
        <w:trPr>
          <w:trHeight w:val="300"/>
          <w:trPrChange w:author="Fernando Dominguez" w:date="2025-11-03T09:17:00Z" w:id="990">
            <w:trPr>
              <w:gridBefore w:val="1"/>
              <w:gridAfter w:val="0"/>
              <w:trHeight w:val="300"/>
            </w:trPr>
          </w:trPrChange>
        </w:trPr>
        <w:tc>
          <w:tcPr>
            <w:tcW w:w="608" w:type="dxa"/>
            <w:tcPrChange w:author="Fernando Dominguez" w:date="2025-11-03T09:17:00Z" w:id="991">
              <w:tcPr>
                <w:tcW w:w="608" w:type="dxa"/>
                <w:gridSpan w:val="2"/>
              </w:tcPr>
            </w:tcPrChange>
          </w:tcPr>
          <w:p w:rsidRPr="00117039" w:rsidR="00597183" w:rsidP="00597183" w:rsidRDefault="00597183" w14:paraId="5FB19BE0" w14:textId="66B7AE81">
            <w:pPr>
              <w:spacing w:line="276" w:lineRule="auto"/>
              <w:jc w:val="both"/>
              <w:rPr>
                <w:rFonts w:eastAsia="Calibri"/>
                <w:sz w:val="16"/>
                <w:szCs w:val="16"/>
                <w:lang w:val="en-GB"/>
              </w:rPr>
            </w:pPr>
            <w:del w:author="Carmen Garcia Montero" w:date="2025-11-03T11:50:00Z" w:id="992">
              <w:r w:rsidRPr="00117039" w:rsidDel="00597183">
                <w:rPr>
                  <w:rFonts w:eastAsia="Calibri"/>
                  <w:sz w:val="16"/>
                  <w:szCs w:val="16"/>
                  <w:lang w:val="en-GB"/>
                </w:rPr>
                <w:delText>26</w:delText>
              </w:r>
            </w:del>
          </w:p>
        </w:tc>
        <w:tc>
          <w:tcPr>
            <w:tcW w:w="4178" w:type="dxa"/>
            <w:tcPrChange w:author="Fernando Dominguez" w:date="2025-11-03T09:17:00Z" w:id="993">
              <w:tcPr>
                <w:tcW w:w="4178" w:type="dxa"/>
                <w:gridSpan w:val="7"/>
              </w:tcPr>
            </w:tcPrChange>
          </w:tcPr>
          <w:p w:rsidRPr="00007288" w:rsidR="00597183" w:rsidDel="00597183" w:rsidP="00597183" w:rsidRDefault="00597183" w14:paraId="4FCBC26D" w14:textId="77777777">
            <w:pPr>
              <w:spacing w:line="276" w:lineRule="auto"/>
              <w:jc w:val="both"/>
              <w:rPr>
                <w:del w:author="Carmen Garcia Montero" w:date="2025-11-03T11:50:00Z" w:id="994"/>
                <w:rFonts w:ascii="Times New Roman" w:hAnsi="Times New Roman" w:eastAsia="Calibri" w:cs="Times New Roman"/>
                <w:sz w:val="16"/>
                <w:szCs w:val="16"/>
                <w:lang w:val="en-GB" w:eastAsia="zh-CN"/>
              </w:rPr>
            </w:pPr>
            <w:del w:author="Carmen Garcia Montero" w:date="2025-11-03T11:50:00Z" w:id="995">
              <w:r w:rsidRPr="00007288" w:rsidDel="00597183">
                <w:rPr>
                  <w:rFonts w:ascii="Times New Roman" w:hAnsi="Times New Roman" w:eastAsia="Calibri" w:cs="Times New Roman"/>
                  <w:sz w:val="16"/>
                  <w:szCs w:val="16"/>
                  <w:lang w:val="en-GB" w:eastAsia="zh-CN"/>
                </w:rPr>
                <w:delText>SPU or SPG suspension</w:delText>
              </w:r>
            </w:del>
          </w:p>
          <w:p w:rsidRPr="00007288" w:rsidR="00597183" w:rsidDel="00597183" w:rsidP="00597183" w:rsidRDefault="00597183" w14:paraId="7663FD55" w14:textId="0FC85526">
            <w:pPr>
              <w:spacing w:line="276" w:lineRule="auto"/>
              <w:jc w:val="both"/>
              <w:rPr>
                <w:del w:author="Carmen Garcia Montero" w:date="2025-11-03T11:50:00Z" w:id="996"/>
                <w:rFonts w:ascii="Times New Roman" w:hAnsi="Times New Roman" w:eastAsia="Calibri" w:cs="Times New Roman"/>
                <w:sz w:val="16"/>
                <w:szCs w:val="16"/>
                <w:lang w:val="en-GB" w:eastAsia="zh-CN"/>
              </w:rPr>
            </w:pPr>
            <w:del w:author="Carmen Garcia Montero" w:date="2025-11-03T11:50:00Z" w:id="997">
              <w:r w:rsidRPr="00007288" w:rsidDel="00597183">
                <w:rPr>
                  <w:rFonts w:ascii="Times New Roman" w:hAnsi="Times New Roman" w:eastAsia="Calibri" w:cs="Times New Roman"/>
                  <w:sz w:val="16"/>
                  <w:szCs w:val="16"/>
                  <w:lang w:val="en-GB" w:eastAsia="zh-CN"/>
                </w:rPr>
                <w:delText>Describes information exchange used to suspend qualification of SPU or SPG by the relevant system operator.</w:delText>
              </w:r>
            </w:del>
          </w:p>
          <w:p w:rsidRPr="00007288" w:rsidR="00597183" w:rsidP="00597183" w:rsidRDefault="00597183" w14:paraId="3BB5D81C" w14:textId="0E5C2435">
            <w:pPr>
              <w:spacing w:line="276" w:lineRule="auto"/>
              <w:jc w:val="both"/>
              <w:rPr>
                <w:rFonts w:ascii="Times New Roman" w:hAnsi="Times New Roman" w:eastAsia="Calibri" w:cs="Times New Roman"/>
                <w:sz w:val="16"/>
                <w:szCs w:val="16"/>
                <w:lang w:val="en-GB" w:eastAsia="zh-CN"/>
              </w:rPr>
            </w:pPr>
            <w:del w:author="Carmen Garcia Montero" w:date="2025-11-03T11:50:00Z" w:id="998">
              <w:r w:rsidRPr="00007288" w:rsidDel="00597183">
                <w:rPr>
                  <w:rFonts w:ascii="Times New Roman" w:hAnsi="Times New Roman" w:eastAsia="Calibri" w:cs="Times New Roman"/>
                  <w:i/>
                  <w:sz w:val="16"/>
                  <w:szCs w:val="16"/>
                  <w:lang w:val="en-GB" w:eastAsia="zh-CN"/>
                </w:rPr>
                <w:delText>[as of NCDR, Article 27(d)]</w:delText>
              </w:r>
            </w:del>
          </w:p>
        </w:tc>
        <w:tc>
          <w:tcPr>
            <w:tcW w:w="1701" w:type="dxa"/>
            <w:tcPrChange w:author="Fernando Dominguez" w:date="2025-11-03T09:17:00Z" w:id="999">
              <w:tcPr>
                <w:tcW w:w="1985" w:type="dxa"/>
                <w:gridSpan w:val="2"/>
              </w:tcPr>
            </w:tcPrChange>
          </w:tcPr>
          <w:p w:rsidRPr="00117039" w:rsidR="00597183" w:rsidP="00597183" w:rsidRDefault="00597183" w14:paraId="4A308E0D" w14:textId="022CB03C">
            <w:pPr>
              <w:spacing w:line="276" w:lineRule="auto"/>
              <w:jc w:val="both"/>
              <w:rPr>
                <w:rFonts w:ascii="Times New Roman" w:hAnsi="Times New Roman" w:eastAsia="Calibri" w:cs="Times New Roman"/>
                <w:sz w:val="16"/>
                <w:szCs w:val="16"/>
                <w:lang w:val="en-GB" w:eastAsia="zh-CN"/>
              </w:rPr>
            </w:pPr>
            <w:del w:author="Carmen Garcia Montero" w:date="2025-11-03T11:50:00Z" w:id="1000">
              <w:r w:rsidRPr="00117039" w:rsidDel="00597183">
                <w:rPr>
                  <w:rFonts w:ascii="Times New Roman" w:hAnsi="Times New Roman" w:eastAsia="Calibri" w:cs="Times New Roman"/>
                  <w:sz w:val="16"/>
                  <w:szCs w:val="16"/>
                  <w:lang w:val="en-GB" w:eastAsia="zh-CN"/>
                </w:rPr>
                <w:delText>System operator</w:delText>
              </w:r>
            </w:del>
          </w:p>
        </w:tc>
        <w:tc>
          <w:tcPr>
            <w:tcW w:w="3402" w:type="dxa"/>
            <w:tcPrChange w:author="Fernando Dominguez" w:date="2025-11-03T09:17:00Z" w:id="1001">
              <w:tcPr>
                <w:tcW w:w="2460" w:type="dxa"/>
              </w:tcPr>
            </w:tcPrChange>
          </w:tcPr>
          <w:p w:rsidRPr="00117039" w:rsidR="00597183" w:rsidDel="00597183" w:rsidP="00597183" w:rsidRDefault="00597183" w14:paraId="2A44D869" w14:textId="06CE37B6">
            <w:pPr>
              <w:pStyle w:val="ListParagraph"/>
              <w:widowControl w:val="0"/>
              <w:numPr>
                <w:ilvl w:val="0"/>
                <w:numId w:val="7"/>
              </w:numPr>
              <w:suppressAutoHyphens w:val="0"/>
              <w:spacing w:after="0" w:line="276" w:lineRule="auto"/>
              <w:ind w:left="120" w:hanging="153"/>
              <w:jc w:val="both"/>
              <w:rPr>
                <w:del w:author="Carmen Garcia Montero" w:date="2025-11-03T11:50:00Z" w:id="1002"/>
                <w:rFonts w:ascii="Times New Roman" w:hAnsi="Times New Roman" w:eastAsia="Calibri" w:cs="Times New Roman"/>
                <w:sz w:val="16"/>
                <w:szCs w:val="16"/>
                <w:lang w:val="en-GB" w:eastAsia="zh-CN"/>
              </w:rPr>
            </w:pPr>
            <w:del w:author="Carmen Garcia Montero" w:date="2025-11-03T11:50:00Z" w:id="1003">
              <w:r w:rsidRPr="00007288" w:rsidDel="00597183">
                <w:rPr>
                  <w:rFonts w:ascii="Times New Roman" w:hAnsi="Times New Roman" w:eastAsia="Calibri" w:cs="Times New Roman"/>
                  <w:sz w:val="16"/>
                  <w:szCs w:val="16"/>
                  <w:lang w:val="en-GB" w:eastAsia="zh-CN"/>
                </w:rPr>
                <w:delText>SPU or SPG is registered in the respective SP module</w:delText>
              </w:r>
            </w:del>
          </w:p>
          <w:p w:rsidRPr="00007288" w:rsidR="00597183" w:rsidP="00597183" w:rsidRDefault="00597183" w14:paraId="43C6676F" w14:textId="607476A9">
            <w:pPr>
              <w:pStyle w:val="ListParagraph"/>
              <w:widowControl w:val="0"/>
              <w:numPr>
                <w:ilvl w:val="0"/>
                <w:numId w:val="7"/>
              </w:numPr>
              <w:suppressAutoHyphens w:val="0"/>
              <w:spacing w:after="0" w:line="276" w:lineRule="auto"/>
              <w:ind w:left="120" w:hanging="153"/>
              <w:jc w:val="both"/>
              <w:rPr>
                <w:rFonts w:ascii="Times New Roman" w:hAnsi="Times New Roman" w:eastAsia="Calibri" w:cs="Times New Roman"/>
                <w:sz w:val="16"/>
                <w:szCs w:val="16"/>
                <w:lang w:val="en-GB" w:eastAsia="zh-CN"/>
              </w:rPr>
            </w:pPr>
            <w:del w:author="Carmen Garcia Montero" w:date="2025-11-03T11:50:00Z" w:id="1004">
              <w:r w:rsidRPr="00007288" w:rsidDel="00597183">
                <w:rPr>
                  <w:rFonts w:ascii="Times New Roman" w:hAnsi="Times New Roman" w:eastAsia="Calibri" w:cs="Times New Roman"/>
                  <w:sz w:val="16"/>
                  <w:szCs w:val="16"/>
                  <w:lang w:val="en-GB" w:eastAsia="zh-CN"/>
                </w:rPr>
                <w:delText>System operator has determined or has received a request from another entitled party that the qualification status for a SPU or SPG should be suspended.</w:delText>
              </w:r>
            </w:del>
          </w:p>
        </w:tc>
      </w:tr>
      <w:tr w:rsidRPr="008463F3" w:rsidR="00597183" w:rsidTr="68F2BCC5" w14:paraId="07F4C067" w14:textId="77777777">
        <w:trPr>
          <w:trHeight w:val="300"/>
          <w:trPrChange w:author="Fernando Dominguez" w:date="2025-11-03T09:17:00Z" w:id="1005">
            <w:trPr>
              <w:gridBefore w:val="1"/>
              <w:gridAfter w:val="0"/>
              <w:trHeight w:val="300"/>
            </w:trPr>
          </w:trPrChange>
        </w:trPr>
        <w:tc>
          <w:tcPr>
            <w:tcW w:w="608" w:type="dxa"/>
            <w:tcPrChange w:author="Fernando Dominguez" w:date="2025-11-03T09:17:00Z" w:id="1006">
              <w:tcPr>
                <w:tcW w:w="608" w:type="dxa"/>
                <w:gridSpan w:val="2"/>
              </w:tcPr>
            </w:tcPrChange>
          </w:tcPr>
          <w:p w:rsidRPr="00117039" w:rsidR="00597183" w:rsidP="00597183" w:rsidRDefault="00597183" w14:paraId="564698E7" w14:textId="6EF92CA6">
            <w:pPr>
              <w:spacing w:line="276" w:lineRule="auto"/>
              <w:jc w:val="both"/>
              <w:rPr>
                <w:rFonts w:eastAsia="Calibri"/>
                <w:sz w:val="16"/>
                <w:szCs w:val="16"/>
                <w:lang w:val="en-GB"/>
              </w:rPr>
            </w:pPr>
            <w:del w:author="Carmen Garcia Montero" w:date="2025-11-03T11:50:00Z" w:id="1007">
              <w:r w:rsidRPr="00117039" w:rsidDel="00597183">
                <w:rPr>
                  <w:rFonts w:eastAsia="Calibri"/>
                  <w:sz w:val="16"/>
                  <w:szCs w:val="16"/>
                  <w:lang w:val="en-GB"/>
                </w:rPr>
                <w:delText>27</w:delText>
              </w:r>
            </w:del>
          </w:p>
        </w:tc>
        <w:tc>
          <w:tcPr>
            <w:tcW w:w="4178" w:type="dxa"/>
            <w:tcPrChange w:author="Fernando Dominguez" w:date="2025-11-03T09:17:00Z" w:id="1008">
              <w:tcPr>
                <w:tcW w:w="4178" w:type="dxa"/>
                <w:gridSpan w:val="7"/>
              </w:tcPr>
            </w:tcPrChange>
          </w:tcPr>
          <w:p w:rsidRPr="00007288" w:rsidR="00597183" w:rsidDel="00597183" w:rsidP="00597183" w:rsidRDefault="00597183" w14:paraId="5148780D" w14:textId="77777777">
            <w:pPr>
              <w:spacing w:line="276" w:lineRule="auto"/>
              <w:jc w:val="both"/>
              <w:rPr>
                <w:del w:author="Carmen Garcia Montero" w:date="2025-11-03T11:50:00Z" w:id="1009"/>
                <w:rFonts w:ascii="Times New Roman" w:hAnsi="Times New Roman" w:eastAsia="Calibri" w:cs="Times New Roman"/>
                <w:sz w:val="16"/>
                <w:szCs w:val="16"/>
                <w:lang w:val="en-GB" w:eastAsia="zh-CN"/>
              </w:rPr>
            </w:pPr>
            <w:del w:author="Carmen Garcia Montero" w:date="2025-11-03T11:50:00Z" w:id="1010">
              <w:r w:rsidRPr="00007288" w:rsidDel="00597183">
                <w:rPr>
                  <w:rFonts w:ascii="Times New Roman" w:hAnsi="Times New Roman" w:eastAsia="Calibri" w:cs="Times New Roman"/>
                  <w:sz w:val="16"/>
                  <w:szCs w:val="16"/>
                  <w:lang w:val="en-GB" w:eastAsia="zh-CN"/>
                </w:rPr>
                <w:delText>SPU or SPG re-activation</w:delText>
              </w:r>
            </w:del>
          </w:p>
          <w:p w:rsidRPr="00007288" w:rsidR="00597183" w:rsidP="00597183" w:rsidRDefault="00597183" w14:paraId="6D64C3C3" w14:textId="26904A59">
            <w:pPr>
              <w:spacing w:line="276" w:lineRule="auto"/>
              <w:jc w:val="both"/>
              <w:rPr>
                <w:rFonts w:ascii="Times New Roman" w:hAnsi="Times New Roman" w:eastAsia="Calibri" w:cs="Times New Roman"/>
                <w:sz w:val="16"/>
                <w:szCs w:val="16"/>
                <w:lang w:val="en-GB" w:eastAsia="zh-CN"/>
              </w:rPr>
            </w:pPr>
            <w:del w:author="Carmen Garcia Montero" w:date="2025-11-03T11:50:00Z" w:id="1011">
              <w:r w:rsidRPr="00007288" w:rsidDel="00597183">
                <w:rPr>
                  <w:rFonts w:ascii="Times New Roman" w:hAnsi="Times New Roman" w:eastAsia="Calibri" w:cs="Times New Roman"/>
                  <w:sz w:val="16"/>
                  <w:szCs w:val="16"/>
                  <w:lang w:val="en-GB" w:eastAsia="zh-CN"/>
                </w:rPr>
                <w:delText xml:space="preserve">Describes information exchange used to reverse the suspension of qualification of SPU or SPG. </w:delText>
              </w:r>
            </w:del>
          </w:p>
        </w:tc>
        <w:tc>
          <w:tcPr>
            <w:tcW w:w="1701" w:type="dxa"/>
            <w:tcPrChange w:author="Fernando Dominguez" w:date="2025-11-03T09:17:00Z" w:id="1012">
              <w:tcPr>
                <w:tcW w:w="1985" w:type="dxa"/>
                <w:gridSpan w:val="2"/>
              </w:tcPr>
            </w:tcPrChange>
          </w:tcPr>
          <w:p w:rsidRPr="00117039" w:rsidR="00597183" w:rsidP="00597183" w:rsidRDefault="00597183" w14:paraId="4DB6F49E" w14:textId="08F99AA5">
            <w:pPr>
              <w:spacing w:line="276" w:lineRule="auto"/>
              <w:jc w:val="both"/>
              <w:rPr>
                <w:rFonts w:ascii="Times New Roman" w:hAnsi="Times New Roman" w:eastAsia="Calibri" w:cs="Times New Roman"/>
                <w:sz w:val="16"/>
                <w:szCs w:val="16"/>
                <w:lang w:val="en-GB" w:eastAsia="zh-CN"/>
              </w:rPr>
            </w:pPr>
            <w:del w:author="Carmen Garcia Montero" w:date="2025-11-03T11:50:00Z" w:id="1013">
              <w:r w:rsidRPr="00117039" w:rsidDel="00597183">
                <w:rPr>
                  <w:rFonts w:ascii="Times New Roman" w:hAnsi="Times New Roman" w:eastAsia="Calibri" w:cs="Times New Roman"/>
                  <w:sz w:val="16"/>
                  <w:szCs w:val="16"/>
                  <w:lang w:val="en-GB" w:eastAsia="zh-CN"/>
                </w:rPr>
                <w:delText>System operator</w:delText>
              </w:r>
            </w:del>
          </w:p>
        </w:tc>
        <w:tc>
          <w:tcPr>
            <w:tcW w:w="3402" w:type="dxa"/>
            <w:tcPrChange w:author="Fernando Dominguez" w:date="2025-11-03T09:17:00Z" w:id="1014">
              <w:tcPr>
                <w:tcW w:w="2460" w:type="dxa"/>
              </w:tcPr>
            </w:tcPrChange>
          </w:tcPr>
          <w:p w:rsidRPr="00007288" w:rsidR="00597183" w:rsidDel="00597183" w:rsidP="00597183" w:rsidRDefault="00597183" w14:paraId="26BD0522" w14:textId="3BA7E513">
            <w:pPr>
              <w:pStyle w:val="ListParagraph"/>
              <w:widowControl w:val="0"/>
              <w:numPr>
                <w:ilvl w:val="0"/>
                <w:numId w:val="7"/>
              </w:numPr>
              <w:suppressAutoHyphens w:val="0"/>
              <w:spacing w:after="0" w:line="276" w:lineRule="auto"/>
              <w:ind w:left="120" w:hanging="153"/>
              <w:jc w:val="both"/>
              <w:rPr>
                <w:del w:author="Carmen Garcia Montero" w:date="2025-11-03T11:50:00Z" w:id="1015"/>
                <w:rFonts w:ascii="Times New Roman" w:hAnsi="Times New Roman" w:eastAsia="Calibri" w:cs="Times New Roman"/>
                <w:sz w:val="16"/>
                <w:szCs w:val="16"/>
                <w:lang w:val="en-GB" w:eastAsia="zh-CN"/>
              </w:rPr>
            </w:pPr>
            <w:del w:author="Carmen Garcia Montero" w:date="2025-11-03T11:50:00Z" w:id="1016">
              <w:r w:rsidRPr="00007288" w:rsidDel="00597183">
                <w:rPr>
                  <w:rFonts w:ascii="Times New Roman" w:hAnsi="Times New Roman" w:eastAsia="Calibri" w:cs="Times New Roman"/>
                  <w:sz w:val="16"/>
                  <w:szCs w:val="16"/>
                  <w:lang w:val="en-GB" w:eastAsia="zh-CN"/>
                </w:rPr>
                <w:delText xml:space="preserve">The qualification for a SPU or SPG has been suspended by a system operator. </w:delText>
              </w:r>
            </w:del>
          </w:p>
          <w:p w:rsidRPr="00007288" w:rsidR="00597183" w:rsidDel="00597183" w:rsidP="00597183" w:rsidRDefault="00597183" w14:paraId="02215B98" w14:textId="74F800DE">
            <w:pPr>
              <w:pStyle w:val="ListParagraph"/>
              <w:widowControl w:val="0"/>
              <w:numPr>
                <w:ilvl w:val="0"/>
                <w:numId w:val="7"/>
              </w:numPr>
              <w:spacing w:after="0" w:line="276" w:lineRule="auto"/>
              <w:ind w:left="120" w:hanging="153"/>
              <w:jc w:val="both"/>
              <w:rPr>
                <w:del w:author="Carmen Garcia Montero" w:date="2025-11-03T11:50:00Z" w:id="1017"/>
                <w:rFonts w:ascii="Times New Roman" w:hAnsi="Times New Roman" w:eastAsia="Calibri" w:cs="Times New Roman"/>
                <w:sz w:val="16"/>
                <w:szCs w:val="16"/>
                <w:lang w:val="en-GB" w:eastAsia="zh-CN"/>
              </w:rPr>
            </w:pPr>
            <w:del w:author="Carmen Garcia Montero" w:date="2025-11-03T11:50:00Z" w:id="1018">
              <w:r w:rsidRPr="00007288" w:rsidDel="00597183">
                <w:rPr>
                  <w:rFonts w:ascii="Times New Roman" w:hAnsi="Times New Roman" w:eastAsia="Calibri" w:cs="Times New Roman"/>
                  <w:sz w:val="16"/>
                  <w:szCs w:val="16"/>
                  <w:lang w:val="en-GB" w:eastAsia="zh-CN"/>
                </w:rPr>
                <w:delText xml:space="preserve">The system operator has determined or has received a request from another entitled party that the suspension of the qualification status for the SPU or SPG should be reversed. </w:delText>
              </w:r>
            </w:del>
          </w:p>
          <w:p w:rsidRPr="00117039" w:rsidR="00597183" w:rsidP="00597183" w:rsidRDefault="00597183" w14:paraId="7ED33713" w14:textId="63390E34">
            <w:pPr>
              <w:pStyle w:val="ListParagraph"/>
              <w:widowControl w:val="0"/>
              <w:numPr>
                <w:ilvl w:val="0"/>
                <w:numId w:val="7"/>
              </w:numPr>
              <w:suppressAutoHyphens w:val="0"/>
              <w:spacing w:after="0" w:line="276" w:lineRule="auto"/>
              <w:ind w:left="120" w:hanging="153"/>
              <w:jc w:val="both"/>
              <w:rPr>
                <w:rFonts w:ascii="Times New Roman" w:hAnsi="Times New Roman" w:eastAsia="Calibri" w:cs="Times New Roman"/>
                <w:sz w:val="16"/>
                <w:szCs w:val="16"/>
                <w:lang w:val="en-GB" w:eastAsia="zh-CN"/>
              </w:rPr>
            </w:pPr>
            <w:del w:author="Carmen Garcia Montero" w:date="2025-11-03T11:50:00Z" w:id="1019">
              <w:r w:rsidRPr="00007288" w:rsidDel="00597183">
                <w:rPr>
                  <w:rFonts w:ascii="Times New Roman" w:hAnsi="Times New Roman" w:eastAsia="Calibri" w:cs="Times New Roman"/>
                  <w:sz w:val="16"/>
                  <w:szCs w:val="16"/>
                  <w:lang w:val="en-GB" w:eastAsia="zh-CN"/>
                </w:rPr>
                <w:delText>Service provider is not suspended.</w:delText>
              </w:r>
            </w:del>
          </w:p>
        </w:tc>
      </w:tr>
      <w:tr w:rsidRPr="008463F3" w:rsidR="00597183" w:rsidTr="68F2BCC5" w14:paraId="15133374" w14:textId="77777777">
        <w:trPr>
          <w:trHeight w:val="300"/>
          <w:trPrChange w:author="Fernando Dominguez" w:date="2025-11-03T09:17:00Z" w:id="1020">
            <w:trPr>
              <w:gridBefore w:val="1"/>
              <w:gridAfter w:val="0"/>
              <w:trHeight w:val="300"/>
            </w:trPr>
          </w:trPrChange>
        </w:trPr>
        <w:tc>
          <w:tcPr>
            <w:tcW w:w="608" w:type="dxa"/>
            <w:tcPrChange w:author="Fernando Dominguez" w:date="2025-11-03T09:17:00Z" w:id="1021">
              <w:tcPr>
                <w:tcW w:w="608" w:type="dxa"/>
                <w:gridSpan w:val="2"/>
              </w:tcPr>
            </w:tcPrChange>
          </w:tcPr>
          <w:p w:rsidRPr="00117039" w:rsidR="00597183" w:rsidP="00597183" w:rsidRDefault="00597183" w14:paraId="544758B4" w14:textId="49C404DD">
            <w:pPr>
              <w:spacing w:line="276" w:lineRule="auto"/>
              <w:jc w:val="both"/>
              <w:rPr>
                <w:rFonts w:ascii="Times New Roman" w:hAnsi="Times New Roman" w:eastAsia="Calibri" w:cs="Times New Roman"/>
                <w:sz w:val="16"/>
                <w:szCs w:val="16"/>
                <w:lang w:val="en-GB" w:eastAsia="zh-CN"/>
              </w:rPr>
            </w:pPr>
            <w:r w:rsidRPr="00117039">
              <w:rPr>
                <w:rFonts w:eastAsia="Calibri"/>
                <w:sz w:val="16"/>
                <w:szCs w:val="16"/>
                <w:lang w:val="en-GB"/>
              </w:rPr>
              <w:t>2</w:t>
            </w:r>
            <w:ins w:author="Carmen Garcia Montero" w:date="2025-11-03T12:03:00Z" w:id="1022">
              <w:r w:rsidR="009E36E5">
                <w:rPr>
                  <w:rFonts w:eastAsia="Calibri"/>
                  <w:sz w:val="16"/>
                  <w:szCs w:val="16"/>
                  <w:lang w:val="en-GB"/>
                </w:rPr>
                <w:t>7</w:t>
              </w:r>
            </w:ins>
            <w:del w:author="Carmen Garcia Montero" w:date="2025-11-03T12:03:00Z" w:id="1023">
              <w:r w:rsidRPr="00117039" w:rsidDel="009E36E5">
                <w:rPr>
                  <w:rFonts w:eastAsia="Calibri"/>
                  <w:sz w:val="16"/>
                  <w:szCs w:val="16"/>
                  <w:lang w:val="en-GB"/>
                </w:rPr>
                <w:delText>8</w:delText>
              </w:r>
            </w:del>
          </w:p>
        </w:tc>
        <w:tc>
          <w:tcPr>
            <w:tcW w:w="4178" w:type="dxa"/>
            <w:tcPrChange w:author="Fernando Dominguez" w:date="2025-11-03T09:17:00Z" w:id="1024">
              <w:tcPr>
                <w:tcW w:w="4178" w:type="dxa"/>
                <w:gridSpan w:val="7"/>
              </w:tcPr>
            </w:tcPrChange>
          </w:tcPr>
          <w:p w:rsidRPr="00007288" w:rsidR="00597183" w:rsidP="00597183" w:rsidRDefault="00597183" w14:paraId="5022DBF0" w14:textId="4133D5CE">
            <w:pPr>
              <w:spacing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General access to SPU or SPG master data by an entitled party</w:t>
            </w:r>
          </w:p>
        </w:tc>
        <w:tc>
          <w:tcPr>
            <w:tcW w:w="1701" w:type="dxa"/>
            <w:tcPrChange w:author="Fernando Dominguez" w:date="2025-11-03T09:17:00Z" w:id="1025">
              <w:tcPr>
                <w:tcW w:w="1985" w:type="dxa"/>
                <w:gridSpan w:val="2"/>
              </w:tcPr>
            </w:tcPrChange>
          </w:tcPr>
          <w:p w:rsidRPr="00117039" w:rsidR="00597183" w:rsidP="00597183" w:rsidRDefault="00597183" w14:paraId="5F7C9226" w14:textId="790A0583">
            <w:pPr>
              <w:spacing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party</w:t>
            </w:r>
          </w:p>
        </w:tc>
        <w:tc>
          <w:tcPr>
            <w:tcW w:w="3402" w:type="dxa"/>
            <w:tcPrChange w:author="Fernando Dominguez" w:date="2025-11-03T09:17:00Z" w:id="1026">
              <w:tcPr>
                <w:tcW w:w="2460" w:type="dxa"/>
              </w:tcPr>
            </w:tcPrChange>
          </w:tcPr>
          <w:p w:rsidRPr="00007288" w:rsidR="00597183" w:rsidP="00597183" w:rsidRDefault="00597183" w14:paraId="48FFB6C3" w14:textId="0B737D73">
            <w:pPr>
              <w:pStyle w:val="ListParagraph"/>
              <w:widowControl w:val="0"/>
              <w:numPr>
                <w:ilvl w:val="0"/>
                <w:numId w:val="7"/>
              </w:numPr>
              <w:suppressAutoHyphens w:val="0"/>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entitled party has the permission to access the requested data in the </w:t>
            </w:r>
            <w:r w:rsidRPr="00007288" w:rsidDel="00EC5C96">
              <w:rPr>
                <w:rFonts w:ascii="Times New Roman" w:hAnsi="Times New Roman" w:eastAsia="Calibri" w:cs="Times New Roman"/>
                <w:sz w:val="16"/>
                <w:szCs w:val="16"/>
                <w:lang w:val="en-GB" w:eastAsia="zh-CN"/>
              </w:rPr>
              <w:t xml:space="preserve">flexibility </w:t>
            </w:r>
            <w:r w:rsidRPr="00007288">
              <w:rPr>
                <w:rFonts w:ascii="Times New Roman" w:hAnsi="Times New Roman" w:eastAsia="Calibri" w:cs="Times New Roman"/>
                <w:sz w:val="16"/>
                <w:szCs w:val="16"/>
                <w:lang w:val="en-GB" w:eastAsia="zh-CN"/>
              </w:rPr>
              <w:t>information system.</w:t>
            </w:r>
          </w:p>
        </w:tc>
      </w:tr>
      <w:tr w:rsidRPr="008463F3" w:rsidR="00597183" w:rsidTr="68F2BCC5" w14:paraId="0BB03DBC" w14:textId="77777777">
        <w:trPr>
          <w:trHeight w:val="300"/>
          <w:trPrChange w:author="Fernando Dominguez" w:date="2025-11-03T09:17:00Z" w:id="1027">
            <w:trPr>
              <w:gridBefore w:val="1"/>
              <w:gridAfter w:val="0"/>
              <w:trHeight w:val="300"/>
            </w:trPr>
          </w:trPrChange>
        </w:trPr>
        <w:tc>
          <w:tcPr>
            <w:tcW w:w="608" w:type="dxa"/>
            <w:tcPrChange w:author="Fernando Dominguez" w:date="2025-11-03T09:17:00Z" w:id="1028">
              <w:tcPr>
                <w:tcW w:w="608" w:type="dxa"/>
                <w:gridSpan w:val="2"/>
              </w:tcPr>
            </w:tcPrChange>
          </w:tcPr>
          <w:p w:rsidRPr="00117039" w:rsidR="00597183" w:rsidP="00597183" w:rsidRDefault="00597183" w14:paraId="58DE0B6A" w14:textId="62216CA6">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3:00Z" w:id="1029">
              <w:r w:rsidR="009E36E5">
                <w:rPr>
                  <w:rFonts w:ascii="Times New Roman" w:hAnsi="Times New Roman" w:eastAsia="Calibri" w:cs="Times New Roman"/>
                  <w:sz w:val="16"/>
                  <w:szCs w:val="16"/>
                  <w:lang w:val="en-GB" w:eastAsia="zh-CN"/>
                </w:rPr>
                <w:t>8</w:t>
              </w:r>
            </w:ins>
            <w:del w:author="Carmen Garcia Montero" w:date="2025-11-03T12:03:00Z" w:id="1030">
              <w:r w:rsidRPr="00117039" w:rsidDel="009E36E5">
                <w:rPr>
                  <w:rFonts w:ascii="Times New Roman" w:hAnsi="Times New Roman" w:eastAsia="Calibri" w:cs="Times New Roman"/>
                  <w:sz w:val="16"/>
                  <w:szCs w:val="16"/>
                  <w:lang w:val="en-GB" w:eastAsia="zh-CN"/>
                </w:rPr>
                <w:delText>9</w:delText>
              </w:r>
            </w:del>
          </w:p>
        </w:tc>
        <w:tc>
          <w:tcPr>
            <w:tcW w:w="4178" w:type="dxa"/>
            <w:tcPrChange w:author="Fernando Dominguez" w:date="2025-11-03T09:17:00Z" w:id="1031">
              <w:tcPr>
                <w:tcW w:w="4178" w:type="dxa"/>
                <w:gridSpan w:val="7"/>
              </w:tcPr>
            </w:tcPrChange>
          </w:tcPr>
          <w:p w:rsidRPr="00117039" w:rsidR="00597183" w:rsidP="00597183" w:rsidRDefault="00597183" w14:paraId="5968B520" w14:textId="430B023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Bidding and activation of a </w:t>
            </w:r>
            <w:r>
              <w:rPr>
                <w:rFonts w:ascii="Times New Roman" w:hAnsi="Times New Roman" w:eastAsia="Calibri" w:cs="Times New Roman"/>
                <w:sz w:val="16"/>
                <w:szCs w:val="16"/>
                <w:lang w:val="en-GB" w:eastAsia="zh-CN"/>
              </w:rPr>
              <w:t xml:space="preserve">active power </w:t>
            </w:r>
            <w:r w:rsidRPr="00117039">
              <w:rPr>
                <w:rFonts w:ascii="Times New Roman" w:hAnsi="Times New Roman" w:eastAsia="Calibri" w:cs="Times New Roman"/>
                <w:sz w:val="16"/>
                <w:szCs w:val="16"/>
                <w:lang w:val="en-GB" w:eastAsia="zh-CN"/>
              </w:rPr>
              <w:t>flexibility product</w:t>
            </w:r>
          </w:p>
        </w:tc>
        <w:tc>
          <w:tcPr>
            <w:tcW w:w="1701" w:type="dxa"/>
            <w:tcPrChange w:author="Fernando Dominguez" w:date="2025-11-03T09:17:00Z" w:id="1032">
              <w:tcPr>
                <w:tcW w:w="1985" w:type="dxa"/>
                <w:gridSpan w:val="2"/>
              </w:tcPr>
            </w:tcPrChange>
          </w:tcPr>
          <w:p w:rsidRPr="00007288" w:rsidR="00597183" w:rsidP="00597183" w:rsidRDefault="00597183" w14:paraId="20F981BD" w14:textId="2C0B03AB">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 xml:space="preserve">Service </w:t>
            </w:r>
            <w:r w:rsidRPr="61F51DDB">
              <w:rPr>
                <w:rFonts w:ascii="Times New Roman" w:hAnsi="Times New Roman" w:eastAsia="Calibri" w:cs="Times New Roman"/>
                <w:sz w:val="16"/>
                <w:szCs w:val="16"/>
                <w:lang w:val="en-GB" w:eastAsia="zh-CN"/>
              </w:rPr>
              <w:t>acquiring</w:t>
            </w:r>
            <w:r>
              <w:rPr>
                <w:rFonts w:ascii="Times New Roman" w:hAnsi="Times New Roman" w:eastAsia="Calibri" w:cs="Times New Roman"/>
                <w:sz w:val="16"/>
                <w:szCs w:val="16"/>
                <w:lang w:val="en-GB" w:eastAsia="zh-CN"/>
              </w:rPr>
              <w:t xml:space="preserve"> responsible</w:t>
            </w:r>
            <w:r w:rsidRPr="61F51DDB">
              <w:rPr>
                <w:rFonts w:ascii="Times New Roman" w:hAnsi="Times New Roman" w:eastAsia="Calibri" w:cs="Times New Roman"/>
                <w:sz w:val="16"/>
                <w:szCs w:val="16"/>
                <w:lang w:val="en-GB" w:eastAsia="zh-CN"/>
              </w:rPr>
              <w:t xml:space="preserve"> party</w:t>
            </w:r>
          </w:p>
        </w:tc>
        <w:tc>
          <w:tcPr>
            <w:tcW w:w="3402" w:type="dxa"/>
            <w:tcPrChange w:author="Fernando Dominguez" w:date="2025-11-03T09:17:00Z" w:id="1033">
              <w:tcPr>
                <w:tcW w:w="2460" w:type="dxa"/>
              </w:tcPr>
            </w:tcPrChange>
          </w:tcPr>
          <w:p w:rsidRPr="00117039" w:rsidR="00597183" w:rsidP="00597183" w:rsidRDefault="00597183" w14:paraId="1EF305D4" w14:textId="61FC7EA5">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 is qualified</w:t>
            </w:r>
          </w:p>
          <w:p w:rsidRPr="00117039" w:rsidR="00597183" w:rsidP="00597183" w:rsidRDefault="00597183" w14:paraId="31407F4C" w14:textId="5D32883A">
            <w:pPr>
              <w:pStyle w:val="ListParagraph"/>
              <w:widowControl w:val="0"/>
              <w:numPr>
                <w:ilvl w:val="0"/>
                <w:numId w:val="7"/>
              </w:numPr>
              <w:spacing w:after="0" w:line="276" w:lineRule="auto"/>
              <w:ind w:left="120" w:hanging="153"/>
              <w:jc w:val="both"/>
              <w:rPr>
                <w:rFonts w:ascii="Times New Roman" w:hAnsi="Times New Roman" w:eastAsia="Times New Roman" w:cs="Times New Roman"/>
                <w:sz w:val="16"/>
                <w:szCs w:val="16"/>
                <w:lang w:val="en-GB"/>
              </w:rPr>
            </w:pPr>
            <w:r w:rsidRPr="00117039">
              <w:rPr>
                <w:rFonts w:ascii="Times New Roman" w:hAnsi="Times New Roman" w:eastAsia="Times New Roman" w:cs="Times New Roman"/>
                <w:sz w:val="16"/>
                <w:szCs w:val="16"/>
                <w:lang w:val="en-GB"/>
              </w:rPr>
              <w:t>SPG, SPU of the SP is prequalified, or preliminarily qualified</w:t>
            </w:r>
          </w:p>
          <w:p w:rsidRPr="00007288" w:rsidR="00597183" w:rsidP="00597183" w:rsidRDefault="00597183" w14:paraId="6C336B82" w14:textId="4F55FEDF">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The relevant information is in the FIS</w:t>
            </w:r>
          </w:p>
        </w:tc>
      </w:tr>
      <w:tr w:rsidRPr="008463F3" w:rsidR="00597183" w:rsidTr="68F2BCC5" w14:paraId="5710BE43" w14:textId="77777777">
        <w:trPr>
          <w:trHeight w:val="300"/>
          <w:trPrChange w:author="Rick van Beek" w:date="2025-11-03T09:17:00Z" w:id="1034">
            <w:trPr>
              <w:gridBefore w:val="1"/>
              <w:gridAfter w:val="0"/>
              <w:trHeight w:val="300"/>
            </w:trPr>
          </w:trPrChange>
        </w:trPr>
        <w:tc>
          <w:tcPr>
            <w:tcW w:w="608" w:type="dxa"/>
            <w:tcPrChange w:author="Rick van Beek" w:date="2025-11-03T09:17:00Z" w:id="1035">
              <w:tcPr>
                <w:tcW w:w="608" w:type="dxa"/>
                <w:gridSpan w:val="2"/>
              </w:tcPr>
            </w:tcPrChange>
          </w:tcPr>
          <w:p w:rsidRPr="00117039" w:rsidR="00597183" w:rsidP="00597183" w:rsidRDefault="009E36E5" w14:paraId="033D112B" w14:textId="578582A0">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03:00Z" w:id="1036">
              <w:r>
                <w:rPr>
                  <w:rFonts w:ascii="Times New Roman" w:hAnsi="Times New Roman" w:eastAsia="Calibri" w:cs="Times New Roman"/>
                  <w:sz w:val="16"/>
                  <w:szCs w:val="16"/>
                  <w:lang w:val="en-GB" w:eastAsia="zh-CN"/>
                </w:rPr>
                <w:t>29</w:t>
              </w:r>
            </w:ins>
            <w:del w:author="Carmen Garcia Montero" w:date="2025-11-03T12:03:00Z" w:id="1037">
              <w:r w:rsidRPr="00117039" w:rsidDel="009E36E5" w:rsidR="00597183">
                <w:rPr>
                  <w:rFonts w:ascii="Times New Roman" w:hAnsi="Times New Roman" w:eastAsia="Calibri" w:cs="Times New Roman"/>
                  <w:sz w:val="16"/>
                  <w:szCs w:val="16"/>
                  <w:lang w:val="en-GB" w:eastAsia="zh-CN"/>
                </w:rPr>
                <w:delText>30</w:delText>
              </w:r>
            </w:del>
          </w:p>
        </w:tc>
        <w:tc>
          <w:tcPr>
            <w:tcW w:w="4178" w:type="dxa"/>
            <w:tcPrChange w:author="Rick van Beek" w:date="2025-11-03T09:17:00Z" w:id="1038">
              <w:tcPr>
                <w:tcW w:w="4178" w:type="dxa"/>
                <w:gridSpan w:val="7"/>
              </w:tcPr>
            </w:tcPrChange>
          </w:tcPr>
          <w:p w:rsidRPr="00117039" w:rsidR="00597183" w:rsidP="00597183" w:rsidRDefault="00597183" w14:paraId="58C8571E" w14:textId="72D6AB34">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Temporary limits</w:t>
            </w:r>
          </w:p>
        </w:tc>
        <w:tc>
          <w:tcPr>
            <w:tcW w:w="1701" w:type="dxa"/>
            <w:tcPrChange w:author="Rick van Beek" w:date="2025-11-03T09:17:00Z" w:id="1039">
              <w:tcPr>
                <w:tcW w:w="1985" w:type="dxa"/>
                <w:gridSpan w:val="2"/>
              </w:tcPr>
            </w:tcPrChange>
          </w:tcPr>
          <w:p w:rsidRPr="00117039" w:rsidR="00597183" w:rsidP="00597183" w:rsidRDefault="00597183" w14:paraId="18C2F218" w14:textId="0C003EB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Relevant System Operator</w:t>
            </w:r>
          </w:p>
        </w:tc>
        <w:tc>
          <w:tcPr>
            <w:tcW w:w="3402" w:type="dxa"/>
            <w:tcPrChange w:author="Rick van Beek" w:date="2025-11-03T09:17:00Z" w:id="1040">
              <w:tcPr>
                <w:tcW w:w="2460" w:type="dxa"/>
              </w:tcPr>
            </w:tcPrChange>
          </w:tcPr>
          <w:p w:rsidRPr="00117039" w:rsidR="00597183" w:rsidP="00597183" w:rsidRDefault="00597183" w14:paraId="00B42CF4" w14:textId="5C8ECCB4">
            <w:pPr>
              <w:pStyle w:val="ListParagraph"/>
              <w:widowControl w:val="0"/>
              <w:numPr>
                <w:ilvl w:val="0"/>
                <w:numId w:val="7"/>
              </w:numPr>
              <w:spacing w:after="0" w:line="276" w:lineRule="auto"/>
              <w:ind w:left="120" w:hanging="153"/>
              <w:jc w:val="both"/>
              <w:rPr>
                <w:lang w:val="en-GB"/>
              </w:rPr>
            </w:pPr>
            <w:r w:rsidRPr="00117039">
              <w:rPr>
                <w:rFonts w:eastAsiaTheme="minorEastAsia"/>
                <w:sz w:val="16"/>
                <w:szCs w:val="16"/>
                <w:lang w:val="en-GB" w:eastAsia="zh-CN"/>
              </w:rPr>
              <w:t>The relevant forecast data is available for relevant system operator and they performed an analysis that concluded a temporary limit has to be set or updated</w:t>
            </w:r>
          </w:p>
          <w:p w:rsidRPr="00007288" w:rsidR="00597183" w:rsidP="00597183" w:rsidRDefault="00597183" w14:paraId="4940D3F8" w14:textId="44507B79">
            <w:pPr>
              <w:pStyle w:val="ListParagraph"/>
              <w:widowControl w:val="0"/>
              <w:numPr>
                <w:ilvl w:val="0"/>
                <w:numId w:val="7"/>
              </w:numPr>
              <w:spacing w:after="0" w:line="276" w:lineRule="auto"/>
              <w:ind w:left="120" w:hanging="153"/>
              <w:jc w:val="both"/>
              <w:rPr>
                <w:rFonts w:ascii="Times New Roman" w:hAnsi="Times New Roman" w:eastAsia="Calibri" w:cs="Times New Roman"/>
                <w:lang w:val="en-GB" w:eastAsia="zh-CN"/>
              </w:rPr>
            </w:pPr>
            <w:commentRangeStart w:id="1041"/>
            <w:r w:rsidRPr="7E62AF0A">
              <w:rPr>
                <w:rFonts w:ascii="Times New Roman" w:hAnsi="Times New Roman" w:eastAsia="Calibri" w:cs="Times New Roman"/>
                <w:sz w:val="16"/>
                <w:szCs w:val="16"/>
                <w:lang w:val="en-GB" w:eastAsia="zh-CN"/>
              </w:rPr>
              <w:t xml:space="preserve">Necessary information about the </w:t>
            </w:r>
            <w:commentRangeStart w:id="1042"/>
            <w:commentRangeStart w:id="1043"/>
            <w:commentRangeEnd w:id="1042"/>
            <w:r w:rsidRPr="7E62AF0A">
              <w:rPr>
                <w:rStyle w:val="CommentReference"/>
                <w:rFonts w:ascii="Times New Roman" w:hAnsi="Times New Roman" w:eastAsia="Calibri" w:cs="Times New Roman"/>
                <w:lang w:val="en-GB" w:eastAsia="zh-CN"/>
              </w:rPr>
              <w:commentReference w:id="1042"/>
            </w:r>
            <w:commentRangeEnd w:id="1043"/>
            <w:r w:rsidRPr="7E62AF0A">
              <w:rPr>
                <w:rStyle w:val="CommentReference"/>
                <w:rFonts w:ascii="Times New Roman" w:hAnsi="Times New Roman" w:eastAsia="Calibri" w:cs="Times New Roman"/>
                <w:lang w:val="en-GB" w:eastAsia="zh-CN"/>
              </w:rPr>
              <w:commentReference w:id="1043"/>
            </w:r>
            <w:r w:rsidRPr="7E62AF0A">
              <w:rPr>
                <w:rFonts w:ascii="Times New Roman" w:hAnsi="Times New Roman" w:eastAsia="Calibri" w:cs="Times New Roman"/>
                <w:sz w:val="16"/>
                <w:szCs w:val="16"/>
                <w:lang w:val="en-GB" w:eastAsia="zh-CN"/>
              </w:rPr>
              <w:t>system elements, SPUs, SPGs or parts of SPGs for temporary limits are available</w:t>
            </w:r>
            <w:commentRangeEnd w:id="1041"/>
            <w:r w:rsidRPr="00007288">
              <w:rPr>
                <w:rStyle w:val="CommentReference"/>
                <w:rFonts w:ascii="Times New Roman" w:hAnsi="Times New Roman" w:eastAsia="Calibri" w:cs="Times New Roman"/>
                <w:sz w:val="22"/>
                <w:szCs w:val="22"/>
                <w:lang w:val="en-GB" w:eastAsia="zh-CN"/>
              </w:rPr>
              <w:commentReference w:id="1041"/>
            </w:r>
          </w:p>
        </w:tc>
      </w:tr>
      <w:tr w:rsidRPr="008463F3" w:rsidR="00597183" w:rsidTr="68F2BCC5" w14:paraId="7C5F363B" w14:textId="77777777">
        <w:trPr>
          <w:trHeight w:val="300"/>
          <w:trPrChange w:author="Fernando Dominguez" w:date="2025-11-03T09:17:00Z" w:id="1044">
            <w:trPr>
              <w:gridBefore w:val="1"/>
              <w:gridAfter w:val="0"/>
              <w:trHeight w:val="300"/>
            </w:trPr>
          </w:trPrChange>
        </w:trPr>
        <w:tc>
          <w:tcPr>
            <w:tcW w:w="608" w:type="dxa"/>
            <w:tcPrChange w:author="Fernando Dominguez" w:date="2025-11-03T09:17:00Z" w:id="1045">
              <w:tcPr>
                <w:tcW w:w="608" w:type="dxa"/>
                <w:gridSpan w:val="2"/>
              </w:tcPr>
            </w:tcPrChange>
          </w:tcPr>
          <w:p w:rsidRPr="00117039" w:rsidR="00597183" w:rsidP="00597183" w:rsidRDefault="00597183" w14:paraId="25493E11" w14:textId="20AD3E6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03:00Z" w:id="1046">
              <w:r w:rsidR="009E36E5">
                <w:rPr>
                  <w:rFonts w:ascii="Times New Roman" w:hAnsi="Times New Roman" w:eastAsia="Calibri" w:cs="Times New Roman"/>
                  <w:sz w:val="16"/>
                  <w:szCs w:val="16"/>
                  <w:lang w:val="en-GB" w:eastAsia="zh-CN"/>
                </w:rPr>
                <w:t>0</w:t>
              </w:r>
            </w:ins>
            <w:del w:author="Carmen Garcia Montero" w:date="2025-11-03T12:03:00Z" w:id="1047">
              <w:r w:rsidRPr="00117039" w:rsidDel="009E36E5">
                <w:rPr>
                  <w:rFonts w:ascii="Times New Roman" w:hAnsi="Times New Roman" w:eastAsia="Calibri" w:cs="Times New Roman"/>
                  <w:sz w:val="16"/>
                  <w:szCs w:val="16"/>
                  <w:lang w:val="en-GB" w:eastAsia="zh-CN"/>
                </w:rPr>
                <w:delText>1</w:delText>
              </w:r>
            </w:del>
          </w:p>
        </w:tc>
        <w:tc>
          <w:tcPr>
            <w:tcW w:w="4178" w:type="dxa"/>
            <w:tcPrChange w:author="Fernando Dominguez" w:date="2025-11-03T09:17:00Z" w:id="1048">
              <w:tcPr>
                <w:tcW w:w="4178" w:type="dxa"/>
                <w:gridSpan w:val="7"/>
              </w:tcPr>
            </w:tcPrChange>
          </w:tcPr>
          <w:p w:rsidRPr="00007288" w:rsidR="00597183" w:rsidP="00597183" w:rsidRDefault="00597183" w14:paraId="05DED431"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Baseline data handling</w:t>
            </w:r>
          </w:p>
          <w:p w:rsidRPr="00007288" w:rsidR="00597183" w:rsidP="00597183" w:rsidRDefault="00597183" w14:paraId="507F1040"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597183" w:rsidP="00597183" w:rsidRDefault="00597183" w14:paraId="359F46C9" w14:textId="77777777">
            <w:pPr>
              <w:widowControl w:val="0"/>
              <w:spacing w:after="0" w:line="276" w:lineRule="auto"/>
              <w:rPr>
                <w:rFonts w:ascii="Times New Roman" w:hAnsi="Times New Roman" w:cs="Times New Roman" w:eastAsiaTheme="minorEastAsia"/>
                <w:i/>
                <w:sz w:val="16"/>
                <w:szCs w:val="16"/>
                <w:lang w:val="en-GB" w:eastAsia="zh-CN"/>
              </w:rPr>
            </w:pPr>
            <w:r w:rsidRPr="00007288">
              <w:rPr>
                <w:rFonts w:ascii="Times New Roman" w:hAnsi="Times New Roman" w:cs="Times New Roman" w:eastAsiaTheme="minorEastAsia"/>
                <w:i/>
                <w:sz w:val="16"/>
                <w:szCs w:val="16"/>
                <w:lang w:val="en-GB" w:eastAsia="zh-CN"/>
              </w:rPr>
              <w:t>Describes information exchanges required to establish an individual baseline by the baseline calculator and make it available for further use (baseline data stored by baseline administrator).</w:t>
            </w:r>
          </w:p>
          <w:p w:rsidRPr="00007288" w:rsidR="00597183" w:rsidP="00597183" w:rsidRDefault="00597183" w14:paraId="3A6B5733" w14:textId="77777777">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1049">
              <w:tcPr>
                <w:tcW w:w="1985" w:type="dxa"/>
                <w:gridSpan w:val="2"/>
              </w:tcPr>
            </w:tcPrChange>
          </w:tcPr>
          <w:p w:rsidRPr="00117039" w:rsidR="00597183" w:rsidP="00597183" w:rsidRDefault="00597183" w14:paraId="42FD129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calculator</w:t>
            </w:r>
          </w:p>
        </w:tc>
        <w:tc>
          <w:tcPr>
            <w:tcW w:w="3402" w:type="dxa"/>
            <w:tcPrChange w:author="Fernando Dominguez" w:date="2025-11-03T09:17:00Z" w:id="1050">
              <w:tcPr>
                <w:tcW w:w="2460" w:type="dxa"/>
              </w:tcPr>
            </w:tcPrChange>
          </w:tcPr>
          <w:p w:rsidR="00597183" w:rsidP="00597183" w:rsidRDefault="00597183" w14:paraId="7B65F40A" w14:textId="79B734B9">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The Entitled Party has valid permission(s) to acquire and provide the data to the Baseline calculator</w:t>
            </w:r>
          </w:p>
          <w:p w:rsidRPr="00117039" w:rsidR="00597183" w:rsidP="00597183" w:rsidRDefault="00597183" w14:paraId="0480BD47" w14:textId="184DCAB3">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The resource or the group of resources provides demand response in a way that requires a baseline to be determined.</w:t>
            </w:r>
          </w:p>
          <w:p w:rsidRPr="00117039" w:rsidR="00597183" w:rsidP="00597183" w:rsidRDefault="00597183" w14:paraId="0895F831" w14:textId="77777777">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The baselining method for providing a service by the resource or the group of resources has been chosen.</w:t>
            </w:r>
          </w:p>
        </w:tc>
      </w:tr>
      <w:tr w:rsidRPr="008463F3" w:rsidR="00597183" w:rsidTr="68F2BCC5" w14:paraId="6B341127" w14:textId="77777777">
        <w:trPr>
          <w:trHeight w:val="300"/>
          <w:trPrChange w:author="Fernando Dominguez" w:date="2025-11-03T09:17:00Z" w:id="1051">
            <w:trPr>
              <w:gridBefore w:val="1"/>
              <w:gridAfter w:val="0"/>
              <w:trHeight w:val="300"/>
            </w:trPr>
          </w:trPrChange>
        </w:trPr>
        <w:tc>
          <w:tcPr>
            <w:tcW w:w="608" w:type="dxa"/>
            <w:tcPrChange w:author="Fernando Dominguez" w:date="2025-11-03T09:17:00Z" w:id="1052">
              <w:tcPr>
                <w:tcW w:w="608" w:type="dxa"/>
                <w:gridSpan w:val="2"/>
              </w:tcPr>
            </w:tcPrChange>
          </w:tcPr>
          <w:p w:rsidRPr="00117039" w:rsidR="00597183" w:rsidP="00597183" w:rsidRDefault="00597183" w14:paraId="6BB06BBE" w14:textId="095545F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03:00Z" w:id="1053">
              <w:r w:rsidR="009E36E5">
                <w:rPr>
                  <w:rFonts w:ascii="Times New Roman" w:hAnsi="Times New Roman" w:eastAsia="Calibri" w:cs="Times New Roman"/>
                  <w:sz w:val="16"/>
                  <w:szCs w:val="16"/>
                  <w:lang w:val="en-GB" w:eastAsia="zh-CN"/>
                </w:rPr>
                <w:t>1</w:t>
              </w:r>
            </w:ins>
            <w:del w:author="Carmen Garcia Montero" w:date="2025-11-03T12:03:00Z" w:id="1054">
              <w:r w:rsidRPr="00117039" w:rsidDel="009E36E5">
                <w:rPr>
                  <w:rFonts w:ascii="Times New Roman" w:hAnsi="Times New Roman" w:eastAsia="Calibri" w:cs="Times New Roman"/>
                  <w:sz w:val="16"/>
                  <w:szCs w:val="16"/>
                  <w:lang w:val="en-GB" w:eastAsia="zh-CN"/>
                </w:rPr>
                <w:delText>2</w:delText>
              </w:r>
            </w:del>
          </w:p>
        </w:tc>
        <w:tc>
          <w:tcPr>
            <w:tcW w:w="4178" w:type="dxa"/>
            <w:tcPrChange w:author="Fernando Dominguez" w:date="2025-11-03T09:17:00Z" w:id="1055">
              <w:tcPr>
                <w:tcW w:w="4178" w:type="dxa"/>
                <w:gridSpan w:val="7"/>
              </w:tcPr>
            </w:tcPrChange>
          </w:tcPr>
          <w:p w:rsidRPr="00007288" w:rsidR="00597183" w:rsidP="00597183" w:rsidRDefault="00597183" w14:paraId="6A225108"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Making measurement data available</w:t>
            </w:r>
          </w:p>
          <w:p w:rsidRPr="00007288" w:rsidR="00597183" w:rsidP="00597183" w:rsidRDefault="00597183" w14:paraId="418B873C"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597183" w:rsidP="00597183" w:rsidRDefault="00597183" w14:paraId="20CFCEC8" w14:textId="7D065F52">
            <w:pPr>
              <w:widowControl w:val="0"/>
              <w:spacing w:after="0" w:line="276" w:lineRule="auto"/>
              <w:rPr>
                <w:rFonts w:ascii="Times New Roman" w:hAnsi="Times New Roman" w:cs="Times New Roman" w:eastAsiaTheme="minorEastAsia"/>
                <w:i/>
                <w:sz w:val="16"/>
                <w:szCs w:val="16"/>
                <w:lang w:val="en-GB" w:eastAsia="zh-CN" w:bidi="ar-SA"/>
              </w:rPr>
            </w:pPr>
            <w:r w:rsidRPr="00007288">
              <w:rPr>
                <w:rFonts w:ascii="Times New Roman" w:hAnsi="Times New Roman" w:cs="Times New Roman" w:eastAsiaTheme="minorEastAsia"/>
                <w:i/>
                <w:sz w:val="16"/>
                <w:szCs w:val="16"/>
                <w:lang w:val="en-GB" w:eastAsia="zh-CN"/>
              </w:rPr>
              <w:t xml:space="preserve">Describes the data exchanges to enable the Quantification data aggregator to get all the needed data from the relevant data administrator and be able to provide it for the quantification of the requested volume on different levels (CU, </w:t>
            </w:r>
            <w:r w:rsidRPr="00117039">
              <w:rPr>
                <w:rFonts w:ascii="Times New Roman" w:hAnsi="Times New Roman" w:cs="Times New Roman" w:eastAsiaTheme="minorEastAsia"/>
                <w:i/>
                <w:sz w:val="16"/>
                <w:szCs w:val="16"/>
                <w:lang w:val="en-GB" w:eastAsia="zh-CN"/>
              </w:rPr>
              <w:t>SPG or SPU</w:t>
            </w:r>
            <w:r w:rsidRPr="00007288">
              <w:rPr>
                <w:rFonts w:ascii="Times New Roman" w:hAnsi="Times New Roman" w:cs="Times New Roman" w:eastAsiaTheme="minorEastAsia"/>
                <w:i/>
                <w:sz w:val="16"/>
                <w:szCs w:val="16"/>
                <w:lang w:val="en-GB" w:eastAsia="zh-CN"/>
              </w:rPr>
              <w:t>, etc.)</w:t>
            </w:r>
          </w:p>
          <w:p w:rsidRPr="00007288" w:rsidR="00597183" w:rsidP="00597183" w:rsidRDefault="00597183" w14:paraId="5F3C9B28" w14:textId="77777777">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1056">
              <w:tcPr>
                <w:tcW w:w="1985" w:type="dxa"/>
                <w:gridSpan w:val="2"/>
              </w:tcPr>
            </w:tcPrChange>
          </w:tcPr>
          <w:p w:rsidRPr="00117039" w:rsidR="00597183" w:rsidP="00597183" w:rsidRDefault="00597183" w14:paraId="331938D4"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w:t>
            </w:r>
            <w:r w:rsidRPr="00117039">
              <w:rPr>
                <w:rFonts w:ascii="Times New Roman" w:hAnsi="Times New Roman" w:cs="Times New Roman"/>
                <w:sz w:val="16"/>
                <w:szCs w:val="16"/>
                <w:lang w:val="en-GB"/>
              </w:rPr>
              <w:t>uantification data aggregator</w:t>
            </w:r>
          </w:p>
        </w:tc>
        <w:tc>
          <w:tcPr>
            <w:tcW w:w="3402" w:type="dxa"/>
            <w:tcPrChange w:author="Fernando Dominguez" w:date="2025-11-03T09:17:00Z" w:id="1057">
              <w:tcPr>
                <w:tcW w:w="2460" w:type="dxa"/>
              </w:tcPr>
            </w:tcPrChange>
          </w:tcPr>
          <w:p w:rsidRPr="00117039" w:rsidR="00597183" w:rsidP="00597183" w:rsidRDefault="00597183" w14:paraId="1F95F255" w14:textId="175111BC">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The quantification data aggregator has the necessary permissions.</w:t>
            </w:r>
          </w:p>
          <w:p w:rsidRPr="00117039" w:rsidR="00597183" w:rsidP="00597183" w:rsidRDefault="00597183" w14:paraId="72A3AF8E" w14:textId="5846A3DE">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The quantification data aggregator has the necessary information to calculate the validated (aggregated) metered data.</w:t>
            </w:r>
          </w:p>
          <w:p w:rsidRPr="00007288" w:rsidR="00597183" w:rsidP="00597183" w:rsidRDefault="00597183" w14:paraId="0278B13D" w14:textId="77777777">
            <w:pPr>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Quantification data aggregator is informed of the defined set of market rules for the aggregation of metering, a dedicated measurement device, or calculated data. </w:t>
            </w:r>
          </w:p>
        </w:tc>
      </w:tr>
      <w:tr w:rsidRPr="008463F3" w:rsidR="00597183" w:rsidTr="68F2BCC5" w14:paraId="383660FA" w14:textId="77777777">
        <w:trPr>
          <w:trHeight w:val="300"/>
          <w:trPrChange w:author="Fernando Dominguez" w:date="2025-11-03T09:17:00Z" w:id="1058">
            <w:trPr>
              <w:gridBefore w:val="1"/>
              <w:gridAfter w:val="0"/>
              <w:trHeight w:val="300"/>
            </w:trPr>
          </w:trPrChange>
        </w:trPr>
        <w:tc>
          <w:tcPr>
            <w:tcW w:w="608" w:type="dxa"/>
            <w:tcPrChange w:author="Fernando Dominguez" w:date="2025-11-03T09:17:00Z" w:id="1059">
              <w:tcPr>
                <w:tcW w:w="608" w:type="dxa"/>
                <w:gridSpan w:val="2"/>
              </w:tcPr>
            </w:tcPrChange>
          </w:tcPr>
          <w:p w:rsidRPr="00117039" w:rsidR="00597183" w:rsidP="00597183" w:rsidRDefault="00597183" w14:paraId="4782F483" w14:textId="0E0FCB7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03:00Z" w:id="1060">
              <w:r w:rsidR="009E36E5">
                <w:rPr>
                  <w:rFonts w:ascii="Times New Roman" w:hAnsi="Times New Roman" w:eastAsia="Calibri" w:cs="Times New Roman"/>
                  <w:sz w:val="16"/>
                  <w:szCs w:val="16"/>
                  <w:lang w:val="en-GB" w:eastAsia="zh-CN"/>
                </w:rPr>
                <w:t>2</w:t>
              </w:r>
            </w:ins>
            <w:del w:author="Carmen Garcia Montero" w:date="2025-11-03T12:03:00Z" w:id="1061">
              <w:r w:rsidRPr="00117039" w:rsidDel="009E36E5">
                <w:rPr>
                  <w:rFonts w:ascii="Times New Roman" w:hAnsi="Times New Roman" w:eastAsia="Calibri" w:cs="Times New Roman"/>
                  <w:sz w:val="16"/>
                  <w:szCs w:val="16"/>
                  <w:lang w:val="en-GB" w:eastAsia="zh-CN"/>
                </w:rPr>
                <w:delText>3</w:delText>
              </w:r>
            </w:del>
          </w:p>
        </w:tc>
        <w:tc>
          <w:tcPr>
            <w:tcW w:w="4178" w:type="dxa"/>
            <w:tcPrChange w:author="Fernando Dominguez" w:date="2025-11-03T09:17:00Z" w:id="1062">
              <w:tcPr>
                <w:tcW w:w="4178" w:type="dxa"/>
                <w:gridSpan w:val="7"/>
              </w:tcPr>
            </w:tcPrChange>
          </w:tcPr>
          <w:p w:rsidRPr="00007288" w:rsidR="00597183" w:rsidP="00597183" w:rsidRDefault="00597183" w14:paraId="05EB335D"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Quantification</w:t>
            </w:r>
          </w:p>
          <w:p w:rsidRPr="00007288" w:rsidR="00597183" w:rsidP="00597183" w:rsidRDefault="00597183" w14:paraId="2B1E2E3C"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597183" w:rsidP="00597183" w:rsidRDefault="00597183" w14:paraId="3FE07728" w14:textId="2909568A">
            <w:pPr>
              <w:widowControl w:val="0"/>
              <w:spacing w:after="0" w:line="276" w:lineRule="auto"/>
              <w:rPr>
                <w:rFonts w:ascii="Times New Roman" w:hAnsi="Times New Roman" w:cs="Times New Roman" w:eastAsiaTheme="minorEastAsia"/>
                <w:i/>
                <w:sz w:val="16"/>
                <w:szCs w:val="16"/>
                <w:lang w:val="en-GB" w:eastAsia="zh-CN" w:bidi="ar-SA"/>
              </w:rPr>
            </w:pPr>
            <w:r w:rsidRPr="00007288">
              <w:rPr>
                <w:rFonts w:ascii="Times New Roman" w:hAnsi="Times New Roman" w:cs="Times New Roman" w:eastAsiaTheme="minorEastAsia"/>
                <w:i/>
                <w:sz w:val="16"/>
                <w:szCs w:val="16"/>
                <w:lang w:val="en-GB" w:eastAsia="zh-CN"/>
              </w:rPr>
              <w:t xml:space="preserve">Describes the receipt of the data related to the activation and baseline, and the determination of the requested volumes on different levels (CU, </w:t>
            </w:r>
            <w:r w:rsidRPr="00117039">
              <w:rPr>
                <w:rFonts w:ascii="Times New Roman" w:hAnsi="Times New Roman" w:cs="Times New Roman" w:eastAsiaTheme="minorEastAsia"/>
                <w:i/>
                <w:sz w:val="16"/>
                <w:szCs w:val="16"/>
                <w:lang w:val="en-GB" w:eastAsia="zh-CN"/>
              </w:rPr>
              <w:t>SPG or SPU</w:t>
            </w:r>
            <w:r w:rsidRPr="00007288">
              <w:rPr>
                <w:rFonts w:ascii="Times New Roman" w:hAnsi="Times New Roman" w:cs="Times New Roman" w:eastAsiaTheme="minorEastAsia"/>
                <w:i/>
                <w:sz w:val="16"/>
                <w:szCs w:val="16"/>
                <w:lang w:val="en-GB" w:eastAsia="zh-CN"/>
              </w:rPr>
              <w:t>, etc.)</w:t>
            </w:r>
          </w:p>
          <w:p w:rsidRPr="00007288" w:rsidR="00597183" w:rsidP="00597183" w:rsidRDefault="00597183" w14:paraId="21481EB0" w14:textId="77777777">
            <w:pPr>
              <w:widowControl w:val="0"/>
              <w:spacing w:after="0" w:line="276" w:lineRule="auto"/>
              <w:jc w:val="both"/>
              <w:rPr>
                <w:rFonts w:ascii="Times New Roman" w:hAnsi="Times New Roman" w:eastAsia="Calibri" w:cs="Times New Roman"/>
                <w:sz w:val="16"/>
                <w:szCs w:val="16"/>
                <w:lang w:val="en-GB" w:eastAsia="zh-CN"/>
              </w:rPr>
            </w:pPr>
          </w:p>
        </w:tc>
        <w:tc>
          <w:tcPr>
            <w:tcW w:w="1701" w:type="dxa"/>
            <w:tcPrChange w:author="Fernando Dominguez" w:date="2025-11-03T09:17:00Z" w:id="1063">
              <w:tcPr>
                <w:tcW w:w="1985" w:type="dxa"/>
                <w:gridSpan w:val="2"/>
              </w:tcPr>
            </w:tcPrChange>
          </w:tcPr>
          <w:p w:rsidRPr="00117039" w:rsidR="00597183" w:rsidP="00597183" w:rsidRDefault="00597183" w14:paraId="66CE01A7" w14:textId="3D021D0F">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Quantification responsible</w:t>
            </w:r>
            <w:r>
              <w:rPr>
                <w:rFonts w:ascii="Times New Roman" w:hAnsi="Times New Roman" w:eastAsia="Calibri" w:cs="Times New Roman"/>
                <w:sz w:val="16"/>
                <w:szCs w:val="16"/>
                <w:lang w:val="en-GB" w:eastAsia="zh-CN"/>
              </w:rPr>
              <w:t xml:space="preserve"> party</w:t>
            </w:r>
          </w:p>
        </w:tc>
        <w:tc>
          <w:tcPr>
            <w:tcW w:w="3402" w:type="dxa"/>
            <w:tcPrChange w:author="Fernando Dominguez" w:date="2025-11-03T09:17:00Z" w:id="1064">
              <w:tcPr>
                <w:tcW w:w="2460" w:type="dxa"/>
              </w:tcPr>
            </w:tcPrChange>
          </w:tcPr>
          <w:p w:rsidRPr="00007288" w:rsidR="00597183" w:rsidP="00597183" w:rsidRDefault="00597183" w14:paraId="08225AF5" w14:textId="1D906864">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quantification responsible </w:t>
            </w:r>
            <w:r>
              <w:rPr>
                <w:rFonts w:ascii="Times New Roman" w:hAnsi="Times New Roman" w:eastAsia="Calibri" w:cs="Times New Roman"/>
                <w:sz w:val="16"/>
                <w:szCs w:val="16"/>
                <w:lang w:val="en-GB" w:eastAsia="zh-CN"/>
              </w:rPr>
              <w:t>party</w:t>
            </w:r>
            <w:r w:rsidRPr="00007288">
              <w:rPr>
                <w:rFonts w:ascii="Times New Roman" w:hAnsi="Times New Roman" w:eastAsia="Calibri" w:cs="Times New Roman"/>
                <w:sz w:val="16"/>
                <w:szCs w:val="16"/>
                <w:lang w:val="en-GB" w:eastAsia="zh-CN"/>
              </w:rPr>
              <w:t xml:space="preserve"> is informed about the need for quantification (e.g., for an activated volume).</w:t>
            </w:r>
          </w:p>
          <w:p w:rsidRPr="00007288" w:rsidR="00597183" w:rsidP="00597183" w:rsidRDefault="00597183" w14:paraId="7E4838D0" w14:textId="1B3F62D2">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The quantification responsible party is aware of the relevant time interval for the quantification.</w:t>
            </w:r>
          </w:p>
          <w:p w:rsidRPr="00007288" w:rsidR="00597183" w:rsidP="00597183" w:rsidRDefault="00597183" w14:paraId="29082313" w14:textId="032C69AE">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p>
        </w:tc>
      </w:tr>
      <w:tr w:rsidRPr="004749C7" w:rsidR="00597183" w:rsidTr="68F2BCC5" w14:paraId="1C6B47C6" w14:textId="77777777">
        <w:trPr>
          <w:trHeight w:val="300"/>
          <w:trPrChange w:author="Fernando Dominguez" w:date="2025-11-03T09:17:00Z" w:id="1065">
            <w:trPr>
              <w:gridBefore w:val="1"/>
              <w:gridAfter w:val="0"/>
              <w:trHeight w:val="300"/>
            </w:trPr>
          </w:trPrChange>
        </w:trPr>
        <w:tc>
          <w:tcPr>
            <w:tcW w:w="608" w:type="dxa"/>
            <w:tcPrChange w:author="Fernando Dominguez" w:date="2025-11-03T09:17:00Z" w:id="1066">
              <w:tcPr>
                <w:tcW w:w="608" w:type="dxa"/>
                <w:gridSpan w:val="2"/>
              </w:tcPr>
            </w:tcPrChange>
          </w:tcPr>
          <w:p w:rsidRPr="00117039" w:rsidR="00597183" w:rsidP="00597183" w:rsidRDefault="00597183" w14:paraId="19331ED4" w14:textId="10C23EAD">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03:00Z" w:id="1067">
              <w:r w:rsidR="009E36E5">
                <w:rPr>
                  <w:rFonts w:ascii="Times New Roman" w:hAnsi="Times New Roman" w:eastAsia="Calibri" w:cs="Times New Roman"/>
                  <w:sz w:val="16"/>
                  <w:szCs w:val="16"/>
                  <w:lang w:val="en-GB" w:eastAsia="zh-CN"/>
                </w:rPr>
                <w:t>3</w:t>
              </w:r>
            </w:ins>
            <w:del w:author="Carmen Garcia Montero" w:date="2025-11-03T12:03:00Z" w:id="1068">
              <w:r w:rsidRPr="00117039" w:rsidDel="009E36E5">
                <w:rPr>
                  <w:rFonts w:ascii="Times New Roman" w:hAnsi="Times New Roman" w:eastAsia="Calibri" w:cs="Times New Roman"/>
                  <w:sz w:val="16"/>
                  <w:szCs w:val="16"/>
                  <w:lang w:val="en-GB" w:eastAsia="zh-CN"/>
                </w:rPr>
                <w:delText>4</w:delText>
              </w:r>
            </w:del>
          </w:p>
        </w:tc>
        <w:tc>
          <w:tcPr>
            <w:tcW w:w="4178" w:type="dxa"/>
            <w:tcPrChange w:author="Fernando Dominguez" w:date="2025-11-03T09:17:00Z" w:id="1069">
              <w:tcPr>
                <w:tcW w:w="4178" w:type="dxa"/>
                <w:gridSpan w:val="7"/>
              </w:tcPr>
            </w:tcPrChange>
          </w:tcPr>
          <w:p w:rsidRPr="00007288" w:rsidR="00597183" w:rsidP="00597183" w:rsidRDefault="00597183" w14:paraId="593273D8"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(Optional) Baseline Validation</w:t>
            </w:r>
          </w:p>
          <w:p w:rsidRPr="00007288" w:rsidR="00597183" w:rsidP="00597183" w:rsidRDefault="00597183" w14:paraId="7F931495" w14:textId="77777777">
            <w:pPr>
              <w:widowControl w:val="0"/>
              <w:spacing w:after="0" w:line="276" w:lineRule="auto"/>
              <w:jc w:val="both"/>
              <w:rPr>
                <w:rFonts w:ascii="Times New Roman" w:hAnsi="Times New Roman" w:eastAsia="Calibri" w:cs="Times New Roman"/>
                <w:sz w:val="16"/>
                <w:szCs w:val="16"/>
                <w:lang w:val="en-GB" w:eastAsia="zh-CN"/>
              </w:rPr>
            </w:pPr>
          </w:p>
          <w:p w:rsidRPr="00007288" w:rsidR="00597183" w:rsidP="00597183" w:rsidRDefault="00597183" w14:paraId="4889A6A4" w14:textId="77777777">
            <w:pPr>
              <w:widowControl w:val="0"/>
              <w:spacing w:after="0" w:line="276" w:lineRule="auto"/>
              <w:jc w:val="both"/>
              <w:rPr>
                <w:rFonts w:ascii="Times New Roman" w:hAnsi="Times New Roman" w:eastAsia="Calibri" w:cs="Times New Roman"/>
                <w:i/>
                <w:sz w:val="16"/>
                <w:szCs w:val="16"/>
                <w:lang w:val="en-GB" w:eastAsia="zh-CN"/>
              </w:rPr>
            </w:pPr>
            <w:r w:rsidRPr="00007288">
              <w:rPr>
                <w:rFonts w:ascii="Times New Roman" w:hAnsi="Times New Roman" w:eastAsia="Calibri" w:cs="Times New Roman"/>
                <w:i/>
                <w:sz w:val="16"/>
                <w:szCs w:val="16"/>
                <w:lang w:val="en-GB" w:eastAsia="zh-CN"/>
              </w:rPr>
              <w:t>Describes the data exchanges potentially necessary to the validation of a baseline according to the chosen baselining method.</w:t>
            </w:r>
          </w:p>
        </w:tc>
        <w:tc>
          <w:tcPr>
            <w:tcW w:w="1701" w:type="dxa"/>
            <w:tcPrChange w:author="Fernando Dominguez" w:date="2025-11-03T09:17:00Z" w:id="1070">
              <w:tcPr>
                <w:tcW w:w="1985" w:type="dxa"/>
                <w:gridSpan w:val="2"/>
              </w:tcPr>
            </w:tcPrChange>
          </w:tcPr>
          <w:p w:rsidRPr="00117039" w:rsidR="00597183" w:rsidP="00597183" w:rsidRDefault="00597183" w14:paraId="63CACDFF" w14:textId="7517751F">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validation responsible</w:t>
            </w:r>
            <w:r>
              <w:rPr>
                <w:rFonts w:ascii="Times New Roman" w:hAnsi="Times New Roman" w:eastAsia="Calibri" w:cs="Times New Roman"/>
                <w:sz w:val="16"/>
                <w:szCs w:val="16"/>
                <w:lang w:val="en-GB" w:eastAsia="zh-CN"/>
              </w:rPr>
              <w:t xml:space="preserve"> party</w:t>
            </w:r>
          </w:p>
        </w:tc>
        <w:tc>
          <w:tcPr>
            <w:tcW w:w="3402" w:type="dxa"/>
            <w:tcPrChange w:author="Fernando Dominguez" w:date="2025-11-03T09:17:00Z" w:id="1071">
              <w:tcPr>
                <w:tcW w:w="2460" w:type="dxa"/>
              </w:tcPr>
            </w:tcPrChange>
          </w:tcPr>
          <w:p w:rsidRPr="00007288" w:rsidR="00597183" w:rsidP="00597183" w:rsidRDefault="00597183" w14:paraId="764DA978" w14:textId="49CF5E3D">
            <w:pPr>
              <w:pStyle w:val="ListParagraph"/>
              <w:widowControl w:val="0"/>
              <w:numPr>
                <w:ilvl w:val="0"/>
                <w:numId w:val="7"/>
              </w:numPr>
              <w:spacing w:after="0" w:line="276" w:lineRule="auto"/>
              <w:ind w:left="120" w:hanging="153"/>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 </w:t>
            </w:r>
            <w:r w:rsidRPr="00007288">
              <w:rPr>
                <w:rFonts w:ascii="Times New Roman" w:hAnsi="Times New Roman" w:eastAsia="Calibri" w:cs="Times New Roman"/>
                <w:sz w:val="16"/>
                <w:szCs w:val="16"/>
                <w:lang w:val="en-GB"/>
              </w:rPr>
              <w:t xml:space="preserve">Baseline validation responsible </w:t>
            </w:r>
            <w:r>
              <w:rPr>
                <w:rFonts w:ascii="Times New Roman" w:hAnsi="Times New Roman" w:eastAsia="Calibri" w:cs="Times New Roman"/>
                <w:sz w:val="16"/>
                <w:szCs w:val="16"/>
                <w:lang w:val="en-GB"/>
              </w:rPr>
              <w:t>party</w:t>
            </w:r>
            <w:r w:rsidRPr="00007288">
              <w:rPr>
                <w:rFonts w:ascii="Times New Roman" w:hAnsi="Times New Roman" w:eastAsia="Calibri" w:cs="Times New Roman"/>
                <w:sz w:val="16"/>
                <w:szCs w:val="16"/>
                <w:lang w:val="en-GB"/>
              </w:rPr>
              <w:t xml:space="preserve"> is informed about the necessary information (purpose of validation) and appropriate activation period(s) for the validation process</w:t>
            </w:r>
          </w:p>
        </w:tc>
      </w:tr>
    </w:tbl>
    <w:p w:rsidRPr="00117039" w:rsidR="001727D1" w:rsidRDefault="001727D1" w14:paraId="54FB1BCA" w14:textId="77317877">
      <w:pPr>
        <w:rPr>
          <w:lang w:val="en-GB"/>
        </w:rPr>
      </w:pPr>
    </w:p>
    <w:p w:rsidRPr="00117039" w:rsidR="4BB91AB8" w:rsidRDefault="4BB91AB8" w14:paraId="29A8BB4C" w14:textId="6ABEA996">
      <w:pPr>
        <w:rPr>
          <w:lang w:val="en-GB"/>
        </w:rPr>
      </w:pPr>
    </w:p>
    <w:p w:rsidRPr="00117039" w:rsidR="00105E05" w:rsidP="00C8461B" w:rsidRDefault="006A4579" w14:paraId="1E1CB024" w14:textId="4D16355D">
      <w:pPr>
        <w:spacing w:line="276" w:lineRule="auto"/>
        <w:rPr>
          <w:rFonts w:ascii="Times New Roman" w:hAnsi="Times New Roman" w:cs="Times New Roman"/>
          <w:lang w:val="en-GB"/>
        </w:rPr>
      </w:pPr>
      <w:commentRangeStart w:id="1072"/>
      <w:commentRangeEnd w:id="1072"/>
      <w:r w:rsidRPr="00117039">
        <w:rPr>
          <w:rStyle w:val="CommentReference"/>
          <w:rFonts w:ascii="Times New Roman" w:hAnsi="Times New Roman" w:cs="Times New Roman"/>
          <w:sz w:val="22"/>
          <w:szCs w:val="22"/>
          <w:lang w:val="en-GB"/>
        </w:rPr>
        <w:commentReference w:id="1072"/>
      </w:r>
      <w:r w:rsidRPr="00117039" w:rsidR="004C09C6">
        <w:rPr>
          <w:rFonts w:ascii="Times New Roman" w:hAnsi="Times New Roman" w:cs="Times New Roman"/>
          <w:lang w:val="en-GB"/>
        </w:rPr>
        <w:t xml:space="preserve">Information objects referred </w:t>
      </w:r>
      <w:r w:rsidRPr="00117039" w:rsidR="453824E3">
        <w:rPr>
          <w:rFonts w:ascii="Times New Roman" w:hAnsi="Times New Roman" w:cs="Times New Roman"/>
          <w:lang w:val="en-GB"/>
        </w:rPr>
        <w:t xml:space="preserve">to </w:t>
      </w:r>
      <w:r w:rsidRPr="00117039" w:rsidR="004C09C6">
        <w:rPr>
          <w:rFonts w:ascii="Times New Roman" w:hAnsi="Times New Roman" w:cs="Times New Roman"/>
          <w:lang w:val="en-GB"/>
        </w:rPr>
        <w:t>in columns Information exchanged (IDs) are defined in Table IV.</w:t>
      </w:r>
      <w:r w:rsidRPr="00117039" w:rsidR="004A18D5">
        <w:rPr>
          <w:rFonts w:ascii="Times New Roman" w:hAnsi="Times New Roman" w:cs="Times New Roman"/>
          <w:lang w:val="en-GB"/>
        </w:rPr>
        <w:t xml:space="preserve"> The steps in the scenarios might not always be executed as a complete</w:t>
      </w:r>
      <w:r w:rsidRPr="00117039" w:rsidR="00A5566A">
        <w:rPr>
          <w:rFonts w:ascii="Times New Roman" w:hAnsi="Times New Roman" w:cs="Times New Roman"/>
          <w:lang w:val="en-GB"/>
        </w:rPr>
        <w:t>,</w:t>
      </w:r>
      <w:r w:rsidRPr="00117039" w:rsidR="004A18D5">
        <w:rPr>
          <w:rFonts w:ascii="Times New Roman" w:hAnsi="Times New Roman" w:cs="Times New Roman"/>
          <w:lang w:val="en-GB"/>
        </w:rPr>
        <w:t xml:space="preserve"> consecutive sequence</w:t>
      </w:r>
      <w:r w:rsidRPr="00117039" w:rsidR="00A5566A">
        <w:rPr>
          <w:rFonts w:ascii="Times New Roman" w:hAnsi="Times New Roman" w:cs="Times New Roman"/>
          <w:lang w:val="en-GB"/>
        </w:rPr>
        <w:t>. I</w:t>
      </w:r>
      <w:r w:rsidRPr="00117039" w:rsidR="004A18D5">
        <w:rPr>
          <w:rFonts w:ascii="Times New Roman" w:hAnsi="Times New Roman" w:cs="Times New Roman"/>
          <w:lang w:val="en-GB"/>
        </w:rPr>
        <w:t>n some cases</w:t>
      </w:r>
      <w:r w:rsidRPr="00117039" w:rsidR="00A5566A">
        <w:rPr>
          <w:rFonts w:ascii="Times New Roman" w:hAnsi="Times New Roman" w:cs="Times New Roman"/>
          <w:lang w:val="en-GB"/>
        </w:rPr>
        <w:t>,</w:t>
      </w:r>
      <w:r w:rsidRPr="00117039" w:rsidR="004A18D5">
        <w:rPr>
          <w:rFonts w:ascii="Times New Roman" w:hAnsi="Times New Roman" w:cs="Times New Roman"/>
          <w:lang w:val="en-GB"/>
        </w:rPr>
        <w:t xml:space="preserve"> it might be a collection of sub-sequences not necessarily dependent on each other.</w:t>
      </w:r>
    </w:p>
    <w:tbl>
      <w:tblPr>
        <w:tblStyle w:val="TableGrid"/>
        <w:tblW w:w="9016"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1073">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1074">
          <w:tblGrid>
            <w:gridCol w:w="2"/>
            <w:gridCol w:w="685"/>
            <w:gridCol w:w="1573"/>
            <w:gridCol w:w="2884"/>
            <w:gridCol w:w="1317"/>
            <w:gridCol w:w="1319"/>
            <w:gridCol w:w="1131"/>
            <w:gridCol w:w="105"/>
          </w:tblGrid>
        </w:tblGridChange>
      </w:tblGrid>
      <w:tr w:rsidRPr="00390DC1" w:rsidR="00535BD6" w:rsidTr="00FB426B" w14:paraId="570D81C9" w14:textId="77777777">
        <w:trPr>
          <w:gridAfter w:val="1"/>
          <w:wAfter w:w="108" w:type="dxa"/>
          <w:trHeight w:val="300"/>
        </w:trPr>
        <w:tc>
          <w:tcPr>
            <w:tcW w:w="9016" w:type="dxa"/>
            <w:gridSpan w:val="6"/>
            <w:shd w:val="clear" w:color="auto" w:fill="D0CECE" w:themeFill="background2" w:themeFillShade="E6"/>
            <w:vAlign w:val="center"/>
            <w:tcPrChange w:author="Fernando Dominguez" w:date="2025-09-12T14:02:00Z" w:id="1075">
              <w:tcPr>
                <w:tcW w:w="9016" w:type="dxa"/>
                <w:gridSpan w:val="8"/>
                <w:shd w:val="clear" w:color="auto" w:fill="D0CECE" w:themeFill="background2" w:themeFillShade="E6"/>
              </w:tcPr>
            </w:tcPrChange>
          </w:tcPr>
          <w:p w:rsidRPr="00117039" w:rsidR="00535BD6" w:rsidRDefault="00535BD6" w14:paraId="448C57B5" w14:textId="77777777">
            <w:pPr>
              <w:widowControl w:val="0"/>
              <w:spacing w:after="0" w:line="276" w:lineRule="auto"/>
              <w:jc w:val="center"/>
              <w:rPr>
                <w:rFonts w:ascii="Times New Roman" w:hAnsi="Times New Roman" w:eastAsia="Calibri" w:cs="Times New Roman"/>
                <w:sz w:val="16"/>
                <w:szCs w:val="16"/>
                <w:lang w:val="en-GB" w:eastAsia="zh-CN"/>
              </w:rPr>
            </w:pPr>
            <w:r w:rsidRPr="00007288">
              <w:rPr>
                <w:rFonts w:ascii="Times New Roman" w:hAnsi="Times New Roman" w:cs="Times New Roman"/>
                <w:i/>
                <w:sz w:val="16"/>
                <w:szCs w:val="16"/>
                <w:lang w:val="en-GB" w:eastAsia="zh-CN"/>
              </w:rPr>
              <w:br w:type="page"/>
            </w:r>
            <w:r w:rsidRPr="00117039">
              <w:rPr>
                <w:rFonts w:ascii="Times New Roman" w:hAnsi="Times New Roman" w:eastAsia="Calibri" w:cs="Times New Roman"/>
                <w:b/>
                <w:i/>
                <w:sz w:val="16"/>
                <w:szCs w:val="16"/>
                <w:lang w:val="en-GB" w:eastAsia="zh-CN"/>
              </w:rPr>
              <w:t>Table III.1</w:t>
            </w:r>
            <w:r w:rsidRPr="00117039">
              <w:rPr>
                <w:rFonts w:ascii="Times New Roman" w:hAnsi="Times New Roman" w:eastAsia="Arial" w:cs="Times New Roman"/>
                <w:b/>
                <w:i/>
                <w:sz w:val="16"/>
                <w:szCs w:val="16"/>
                <w:lang w:val="en-GB" w:eastAsia="zh-CN"/>
              </w:rPr>
              <w:t xml:space="preserve"> – Procedure 1</w:t>
            </w:r>
          </w:p>
        </w:tc>
      </w:tr>
      <w:tr w:rsidRPr="004749C7" w:rsidR="00535BD6" w:rsidTr="00FB426B" w14:paraId="02FD3FAE" w14:textId="77777777">
        <w:trPr>
          <w:gridAfter w:val="1"/>
          <w:wAfter w:w="108" w:type="dxa"/>
          <w:trHeight w:val="300"/>
          <w:trPrChange w:author="Fernando Dominguez" w:date="2025-11-03T09:17:00Z" w:id="1076">
            <w:trPr>
              <w:trHeight w:val="300"/>
            </w:trPr>
          </w:trPrChange>
        </w:trPr>
        <w:tc>
          <w:tcPr>
            <w:tcW w:w="2260" w:type="dxa"/>
            <w:gridSpan w:val="2"/>
            <w:shd w:val="clear" w:color="auto" w:fill="D0CECE" w:themeFill="background2" w:themeFillShade="E6"/>
            <w:vAlign w:val="center"/>
            <w:tcPrChange w:author="Fernando Dominguez" w:date="2025-11-03T09:17:00Z" w:id="1077">
              <w:tcPr>
                <w:tcW w:w="2260" w:type="dxa"/>
                <w:gridSpan w:val="3"/>
                <w:shd w:val="clear" w:color="auto" w:fill="D0CECE" w:themeFill="background2" w:themeFillShade="E6"/>
                <w:vAlign w:val="center"/>
              </w:tcPr>
            </w:tcPrChange>
          </w:tcPr>
          <w:p w:rsidRPr="00117039" w:rsidR="00535BD6" w:rsidRDefault="00535BD6" w14:paraId="3C38DD5A" w14:textId="48885445">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11-03T09:17:00Z" w:id="1078">
              <w:tcPr>
                <w:tcW w:w="6756" w:type="dxa"/>
                <w:gridSpan w:val="5"/>
                <w:vAlign w:val="center"/>
              </w:tcPr>
            </w:tcPrChange>
          </w:tcPr>
          <w:p w:rsidRPr="00117039" w:rsidR="00535BD6" w:rsidP="00117039" w:rsidRDefault="002B701A" w14:paraId="6C909DA9" w14:textId="5A385318">
            <w:pPr>
              <w:pStyle w:val="Caption"/>
              <w:keepNext/>
              <w:spacing w:after="0"/>
              <w:rPr>
                <w:rFonts w:ascii="Times New Roman" w:hAnsi="Times New Roman" w:eastAsia="Calibri" w:cs="Times New Roman"/>
                <w:color w:val="auto"/>
                <w:sz w:val="16"/>
                <w:szCs w:val="16"/>
                <w:lang w:val="en-GB" w:eastAsia="zh-CN"/>
              </w:rPr>
            </w:pPr>
            <w:bookmarkStart w:name="_Toc212680675" w:id="1079"/>
            <w:commentRangeStart w:id="1080"/>
            <w:commentRangeStart w:id="1081"/>
            <w:commentRangeStart w:id="1082"/>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sidR="007173B9">
              <w:rPr>
                <w:color w:val="auto"/>
                <w:lang w:val="en-GB"/>
              </w:rPr>
              <w:t>4</w:t>
            </w:r>
            <w:r w:rsidRPr="00117039">
              <w:rPr>
                <w:color w:val="auto"/>
                <w:lang w:val="en-GB"/>
              </w:rPr>
              <w:fldChar w:fldCharType="end"/>
            </w:r>
            <w:r w:rsidRPr="00117039" w:rsidR="00DF624E">
              <w:rPr>
                <w:color w:val="auto"/>
                <w:lang w:val="en-GB"/>
              </w:rPr>
              <w:t xml:space="preserve"> </w:t>
            </w:r>
            <w:r w:rsidRPr="00117039" w:rsidR="00535BD6">
              <w:rPr>
                <w:rFonts w:ascii="Times New Roman" w:hAnsi="Times New Roman" w:eastAsia="Calibri" w:cs="Times New Roman"/>
                <w:color w:val="auto"/>
                <w:sz w:val="16"/>
                <w:szCs w:val="16"/>
                <w:lang w:val="en-GB" w:eastAsia="zh-CN"/>
              </w:rPr>
              <w:t xml:space="preserve">General access to </w:t>
            </w:r>
            <w:r w:rsidRPr="00117039" w:rsidR="007504BD">
              <w:rPr>
                <w:rFonts w:ascii="Times New Roman" w:hAnsi="Times New Roman" w:eastAsia="Calibri" w:cs="Times New Roman"/>
                <w:color w:val="auto"/>
                <w:sz w:val="16"/>
                <w:szCs w:val="16"/>
                <w:lang w:val="en-GB" w:eastAsia="zh-CN"/>
              </w:rPr>
              <w:t>Controllable Unit</w:t>
            </w:r>
            <w:r w:rsidRPr="00117039" w:rsidR="00535BD6">
              <w:rPr>
                <w:rFonts w:ascii="Times New Roman" w:hAnsi="Times New Roman" w:eastAsia="Calibri" w:cs="Times New Roman"/>
                <w:color w:val="auto"/>
                <w:sz w:val="16"/>
                <w:szCs w:val="16"/>
                <w:lang w:val="en-GB" w:eastAsia="zh-CN"/>
              </w:rPr>
              <w:t xml:space="preserve"> master data by an entitled party </w:t>
            </w:r>
            <w:bookmarkEnd w:id="1079"/>
            <w:commentRangeEnd w:id="1080"/>
            <w:r w:rsidRPr="00117039">
              <w:rPr>
                <w:rStyle w:val="CommentReference"/>
                <w:rFonts w:ascii="Times New Roman" w:hAnsi="Times New Roman" w:eastAsia="Calibri" w:cs="Times New Roman"/>
                <w:color w:val="auto"/>
                <w:lang w:val="en-GB" w:eastAsia="zh-CN"/>
              </w:rPr>
              <w:commentReference w:id="1080"/>
            </w:r>
            <w:commentRangeEnd w:id="1081"/>
            <w:r w:rsidRPr="00117039">
              <w:rPr>
                <w:rStyle w:val="CommentReference"/>
                <w:rFonts w:ascii="Times New Roman" w:hAnsi="Times New Roman" w:eastAsia="Calibri" w:cs="Times New Roman"/>
                <w:color w:val="auto"/>
                <w:lang w:val="en-GB" w:eastAsia="zh-CN"/>
              </w:rPr>
              <w:commentReference w:id="1081"/>
            </w:r>
            <w:commentRangeEnd w:id="1082"/>
            <w:r w:rsidRPr="00117039">
              <w:rPr>
                <w:rStyle w:val="CommentReference"/>
                <w:rFonts w:ascii="Times New Roman" w:hAnsi="Times New Roman" w:eastAsia="Calibri" w:cs="Times New Roman"/>
                <w:color w:val="auto"/>
                <w:lang w:val="en-GB" w:eastAsia="zh-CN"/>
              </w:rPr>
              <w:commentReference w:id="1082"/>
            </w:r>
          </w:p>
        </w:tc>
      </w:tr>
      <w:tr w:rsidRPr="00390DC1" w:rsidR="00535BD6" w:rsidTr="00FB426B" w14:paraId="56204713" w14:textId="77777777">
        <w:trPr>
          <w:gridAfter w:val="1"/>
          <w:wAfter w:w="108" w:type="dxa"/>
        </w:trPr>
        <w:tc>
          <w:tcPr>
            <w:tcW w:w="687" w:type="dxa"/>
            <w:shd w:val="clear" w:color="auto" w:fill="D0CECE" w:themeFill="background2" w:themeFillShade="E6"/>
            <w:vAlign w:val="center"/>
            <w:tcPrChange w:author="Fernando Dominguez" w:date="2025-09-12T14:02:00Z" w:id="1083">
              <w:tcPr>
                <w:tcW w:w="687" w:type="dxa"/>
                <w:gridSpan w:val="2"/>
                <w:shd w:val="clear" w:color="auto" w:fill="D0CECE" w:themeFill="background2" w:themeFillShade="E6"/>
              </w:tcPr>
            </w:tcPrChange>
          </w:tcPr>
          <w:p w:rsidRPr="00117039" w:rsidR="00535BD6" w:rsidP="00117039" w:rsidRDefault="00535BD6" w14:paraId="48809D40"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1084">
              <w:tcPr>
                <w:tcW w:w="1573" w:type="dxa"/>
                <w:shd w:val="clear" w:color="auto" w:fill="D0CECE" w:themeFill="background2" w:themeFillShade="E6"/>
              </w:tcPr>
            </w:tcPrChange>
          </w:tcPr>
          <w:p w:rsidRPr="00117039" w:rsidR="00535BD6" w:rsidP="00117039" w:rsidRDefault="00535BD6" w14:paraId="091D6C15"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1085">
              <w:tcPr>
                <w:tcW w:w="2884" w:type="dxa"/>
                <w:shd w:val="clear" w:color="auto" w:fill="D0CECE" w:themeFill="background2" w:themeFillShade="E6"/>
              </w:tcPr>
            </w:tcPrChange>
          </w:tcPr>
          <w:p w:rsidRPr="00117039" w:rsidR="00535BD6" w:rsidP="00117039" w:rsidRDefault="00535BD6" w14:paraId="48C82537"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1086">
              <w:tcPr>
                <w:tcW w:w="1317" w:type="dxa"/>
                <w:shd w:val="clear" w:color="auto" w:fill="D0CECE" w:themeFill="background2" w:themeFillShade="E6"/>
              </w:tcPr>
            </w:tcPrChange>
          </w:tcPr>
          <w:p w:rsidRPr="00117039" w:rsidR="00535BD6" w:rsidP="00117039" w:rsidRDefault="00535BD6" w14:paraId="414882AD"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1087">
              <w:tcPr>
                <w:tcW w:w="1319" w:type="dxa"/>
                <w:shd w:val="clear" w:color="auto" w:fill="D0CECE" w:themeFill="background2" w:themeFillShade="E6"/>
              </w:tcPr>
            </w:tcPrChange>
          </w:tcPr>
          <w:p w:rsidRPr="00117039" w:rsidR="00535BD6" w:rsidP="00117039" w:rsidRDefault="00535BD6" w14:paraId="15C9FC92"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1088">
              <w:tcPr>
                <w:tcW w:w="1236" w:type="dxa"/>
                <w:gridSpan w:val="2"/>
                <w:shd w:val="clear" w:color="auto" w:fill="D0CECE" w:themeFill="background2" w:themeFillShade="E6"/>
              </w:tcPr>
            </w:tcPrChange>
          </w:tcPr>
          <w:p w:rsidRPr="00117039" w:rsidR="00535BD6" w:rsidP="00117039" w:rsidRDefault="00535BD6" w14:paraId="00EB18BA"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4749C7" w:rsidR="00535BD6" w:rsidTr="00FB426B" w14:paraId="7CE782E9" w14:textId="77777777">
        <w:tc>
          <w:tcPr>
            <w:tcW w:w="687" w:type="dxa"/>
            <w:tcPrChange w:author="Fernando Dominguez" w:date="2025-11-03T09:17:00Z" w:id="1089">
              <w:tcPr>
                <w:tcW w:w="687" w:type="dxa"/>
                <w:gridSpan w:val="2"/>
              </w:tcPr>
            </w:tcPrChange>
          </w:tcPr>
          <w:p w:rsidRPr="00117039" w:rsidR="00535BD6" w:rsidRDefault="00535BD6" w14:paraId="2F5383E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1.1</w:t>
            </w:r>
          </w:p>
        </w:tc>
        <w:tc>
          <w:tcPr>
            <w:tcW w:w="1573" w:type="dxa"/>
            <w:tcPrChange w:author="Fernando Dominguez" w:date="2025-11-03T09:17:00Z" w:id="1090">
              <w:tcPr>
                <w:tcW w:w="1573" w:type="dxa"/>
              </w:tcPr>
            </w:tcPrChange>
          </w:tcPr>
          <w:p w:rsidRPr="00007288" w:rsidR="00535BD6" w:rsidRDefault="00535BD6" w14:paraId="31F7748E" w14:textId="7A16158F">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Request for CU master data </w:t>
            </w:r>
          </w:p>
        </w:tc>
        <w:tc>
          <w:tcPr>
            <w:tcW w:w="2884" w:type="dxa"/>
            <w:tcPrChange w:author="Fernando Dominguez" w:date="2025-11-03T09:17:00Z" w:id="1091">
              <w:tcPr>
                <w:tcW w:w="2884" w:type="dxa"/>
              </w:tcPr>
            </w:tcPrChange>
          </w:tcPr>
          <w:p w:rsidRPr="00007288" w:rsidR="00535BD6" w:rsidRDefault="00535BD6" w14:paraId="7D3F444C"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An entitled party requests to receive the CU master data for all the CUs that are registered in the Flexibility information system and linked to the requesting entitled party.</w:t>
            </w:r>
          </w:p>
        </w:tc>
        <w:tc>
          <w:tcPr>
            <w:tcW w:w="1317" w:type="dxa"/>
            <w:tcPrChange w:author="Fernando Dominguez" w:date="2025-11-03T09:17:00Z" w:id="1092">
              <w:tcPr>
                <w:tcW w:w="1317" w:type="dxa"/>
              </w:tcPr>
            </w:tcPrChange>
          </w:tcPr>
          <w:p w:rsidRPr="00117039" w:rsidR="00535BD6" w:rsidRDefault="00535BD6" w14:paraId="7F2C1A3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party</w:t>
            </w:r>
          </w:p>
        </w:tc>
        <w:tc>
          <w:tcPr>
            <w:tcW w:w="1319" w:type="dxa"/>
            <w:tcPrChange w:author="Fernando Dominguez" w:date="2025-11-03T09:17:00Z" w:id="1093">
              <w:tcPr>
                <w:tcW w:w="1319" w:type="dxa"/>
              </w:tcPr>
            </w:tcPrChange>
          </w:tcPr>
          <w:p w:rsidRPr="00117039" w:rsidR="00535BD6" w:rsidRDefault="00535BD6" w14:paraId="59F6542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 CU module administrator </w:t>
            </w:r>
          </w:p>
        </w:tc>
        <w:tc>
          <w:tcPr>
            <w:tcW w:w="1236" w:type="dxa"/>
            <w:gridSpan w:val="2"/>
            <w:tcPrChange w:author="Fernando Dominguez" w:date="2025-11-03T09:17:00Z" w:id="1094">
              <w:tcPr>
                <w:tcW w:w="1236" w:type="dxa"/>
                <w:gridSpan w:val="2"/>
              </w:tcPr>
            </w:tcPrChange>
          </w:tcPr>
          <w:p w:rsidRPr="00007288" w:rsidR="00535BD6" w:rsidRDefault="00535BD6" w14:paraId="5A07EBA2" w14:textId="62D95E38">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A – CU master data request</w:t>
            </w:r>
          </w:p>
        </w:tc>
      </w:tr>
      <w:tr w:rsidRPr="00390DC1" w:rsidR="00535BD6" w:rsidTr="00FB426B" w14:paraId="1EDD9487" w14:textId="77777777">
        <w:tc>
          <w:tcPr>
            <w:tcW w:w="687" w:type="dxa"/>
            <w:tcPrChange w:author="Fernando Dominguez" w:date="2025-11-03T09:17:00Z" w:id="1095">
              <w:tcPr>
                <w:tcW w:w="687" w:type="dxa"/>
                <w:gridSpan w:val="2"/>
              </w:tcPr>
            </w:tcPrChange>
          </w:tcPr>
          <w:p w:rsidRPr="00117039" w:rsidR="00535BD6" w:rsidRDefault="00535BD6" w14:paraId="58961569" w14:textId="222B1ADD">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1.2</w:t>
            </w:r>
          </w:p>
        </w:tc>
        <w:tc>
          <w:tcPr>
            <w:tcW w:w="1573" w:type="dxa"/>
            <w:tcPrChange w:author="Fernando Dominguez" w:date="2025-11-03T09:17:00Z" w:id="1096">
              <w:tcPr>
                <w:tcW w:w="1573" w:type="dxa"/>
              </w:tcPr>
            </w:tcPrChange>
          </w:tcPr>
          <w:p w:rsidRPr="00007288" w:rsidR="00535BD6" w:rsidRDefault="00535BD6" w14:paraId="10C04539" w14:textId="48007C62">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Validate CU master data request </w:t>
            </w:r>
          </w:p>
        </w:tc>
        <w:tc>
          <w:tcPr>
            <w:tcW w:w="2884" w:type="dxa"/>
            <w:tcPrChange w:author="Fernando Dominguez" w:date="2025-11-03T09:17:00Z" w:id="1097">
              <w:tcPr>
                <w:tcW w:w="2884" w:type="dxa"/>
              </w:tcPr>
            </w:tcPrChange>
          </w:tcPr>
          <w:p w:rsidRPr="00117039" w:rsidR="00535BD6" w:rsidRDefault="00535BD6" w14:paraId="3B2C5AA6" w14:textId="77777777">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The CU module administrator validates whether the information request is permitted or not and provides a meaningful indication</w:t>
            </w:r>
            <w:r w:rsidRPr="00117039">
              <w:rPr>
                <w:rStyle w:val="FootnoteReference"/>
                <w:rFonts w:ascii="Times New Roman" w:hAnsi="Times New Roman" w:cs="Times New Roman"/>
                <w:color w:val="auto"/>
                <w:sz w:val="16"/>
                <w:szCs w:val="16"/>
                <w:lang w:val="en-GB"/>
              </w:rPr>
              <w:footnoteReference w:id="2"/>
            </w:r>
            <w:r w:rsidRPr="00117039">
              <w:rPr>
                <w:rFonts w:ascii="Times New Roman" w:hAnsi="Times New Roman" w:cs="Times New Roman"/>
                <w:color w:val="auto"/>
                <w:sz w:val="16"/>
                <w:szCs w:val="16"/>
                <w:lang w:val="en-GB"/>
              </w:rPr>
              <w:t xml:space="preserve"> in case of an invalid request. </w:t>
            </w:r>
          </w:p>
        </w:tc>
        <w:tc>
          <w:tcPr>
            <w:tcW w:w="1317" w:type="dxa"/>
            <w:tcPrChange w:author="Fernando Dominguez" w:date="2025-11-03T09:17:00Z" w:id="1098">
              <w:tcPr>
                <w:tcW w:w="1317" w:type="dxa"/>
              </w:tcPr>
            </w:tcPrChange>
          </w:tcPr>
          <w:p w:rsidRPr="00117039" w:rsidR="00535BD6" w:rsidRDefault="00535BD6" w14:paraId="2F9E5BF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099">
              <w:tcPr>
                <w:tcW w:w="1319" w:type="dxa"/>
              </w:tcPr>
            </w:tcPrChange>
          </w:tcPr>
          <w:p w:rsidRPr="00117039" w:rsidR="00535BD6" w:rsidRDefault="00535BD6" w14:paraId="693AB50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party</w:t>
            </w:r>
          </w:p>
        </w:tc>
        <w:tc>
          <w:tcPr>
            <w:tcW w:w="1236" w:type="dxa"/>
            <w:gridSpan w:val="2"/>
            <w:tcPrChange w:author="Fernando Dominguez" w:date="2025-11-03T09:17:00Z" w:id="1100">
              <w:tcPr>
                <w:tcW w:w="1236" w:type="dxa"/>
                <w:gridSpan w:val="2"/>
              </w:tcPr>
            </w:tcPrChange>
          </w:tcPr>
          <w:p w:rsidRPr="00117039" w:rsidR="00535BD6" w:rsidRDefault="00535BD6" w14:paraId="0C406E8B" w14:textId="2D9D7F8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eastAsia="nl-NL"/>
              </w:rPr>
              <w:t xml:space="preserve">B – </w:t>
            </w:r>
            <w:ins w:author="Albrecht, Patrick" w:date="2025-10-29T16:22:00Z" w:id="1101">
              <w:r w:rsidRPr="007A3E14" w:rsidR="007A3E14">
                <w:rPr>
                  <w:rFonts w:ascii="Times New Roman" w:hAnsi="Times New Roman" w:cs="Times New Roman"/>
                  <w:sz w:val="16"/>
                  <w:szCs w:val="16"/>
                  <w:lang w:val="en-GB" w:eastAsia="nl-NL"/>
                </w:rPr>
                <w:t>Information on validation</w:t>
              </w:r>
            </w:ins>
            <w:del w:author="Albrecht, Patrick" w:date="2025-10-29T16:22:00Z" w:id="1102">
              <w:r w:rsidRPr="00117039">
                <w:rPr>
                  <w:rFonts w:ascii="Times New Roman" w:hAnsi="Times New Roman" w:cs="Times New Roman"/>
                  <w:sz w:val="16"/>
                  <w:szCs w:val="16"/>
                  <w:lang w:val="en-GB" w:eastAsia="nl-NL"/>
                </w:rPr>
                <w:delText>request validation information</w:delText>
              </w:r>
            </w:del>
          </w:p>
        </w:tc>
      </w:tr>
      <w:tr w:rsidRPr="00390DC1" w:rsidR="00535BD6" w:rsidTr="00FB426B" w14:paraId="0B9DCFD7" w14:textId="77777777">
        <w:tc>
          <w:tcPr>
            <w:tcW w:w="687" w:type="dxa"/>
            <w:tcPrChange w:author="Fernando Dominguez" w:date="2025-11-03T09:17:00Z" w:id="1103">
              <w:tcPr>
                <w:tcW w:w="687" w:type="dxa"/>
                <w:gridSpan w:val="2"/>
              </w:tcPr>
            </w:tcPrChange>
          </w:tcPr>
          <w:p w:rsidRPr="00117039" w:rsidR="00535BD6" w:rsidRDefault="00535BD6" w14:paraId="3597C434"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1.3</w:t>
            </w:r>
          </w:p>
        </w:tc>
        <w:tc>
          <w:tcPr>
            <w:tcW w:w="1573" w:type="dxa"/>
            <w:tcPrChange w:author="Fernando Dominguez" w:date="2025-11-03T09:17:00Z" w:id="1104">
              <w:tcPr>
                <w:tcW w:w="1573" w:type="dxa"/>
              </w:tcPr>
            </w:tcPrChange>
          </w:tcPr>
          <w:p w:rsidRPr="00007288" w:rsidR="00535BD6" w:rsidDel="006556AF" w:rsidRDefault="00535BD6" w14:paraId="1A4ECB78" w14:textId="77777777">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Send list of CU master data </w:t>
            </w:r>
          </w:p>
          <w:p w:rsidRPr="00007288" w:rsidR="00535BD6" w:rsidDel="006556AF" w:rsidRDefault="00535BD6" w14:paraId="3B91940E" w14:textId="77777777">
            <w:pPr>
              <w:widowControl w:val="0"/>
              <w:spacing w:after="0" w:line="276" w:lineRule="auto"/>
              <w:jc w:val="both"/>
              <w:rPr>
                <w:rFonts w:ascii="Times New Roman" w:hAnsi="Times New Roman" w:eastAsia="Calibri" w:cs="Times New Roman"/>
                <w:sz w:val="16"/>
                <w:szCs w:val="16"/>
                <w:lang w:val="en-GB" w:eastAsia="zh-CN"/>
              </w:rPr>
            </w:pPr>
          </w:p>
        </w:tc>
        <w:tc>
          <w:tcPr>
            <w:tcW w:w="2884" w:type="dxa"/>
            <w:tcPrChange w:author="Fernando Dominguez" w:date="2025-11-03T09:17:00Z" w:id="1105">
              <w:tcPr>
                <w:tcW w:w="2884" w:type="dxa"/>
              </w:tcPr>
            </w:tcPrChange>
          </w:tcPr>
          <w:p w:rsidRPr="00117039" w:rsidR="00535BD6" w:rsidRDefault="00535BD6" w14:paraId="5AE9ABAF" w14:textId="77777777">
            <w:pPr>
              <w:pStyle w:val="Default"/>
              <w:spacing w:line="276" w:lineRule="auto"/>
              <w:jc w:val="both"/>
              <w:rPr>
                <w:rFonts w:ascii="Times New Roman" w:hAnsi="Times New Roman" w:cs="Times New Roman" w:eastAsiaTheme="minorEastAsia"/>
                <w:color w:val="auto"/>
                <w:sz w:val="16"/>
                <w:szCs w:val="16"/>
                <w:lang w:val="en-GB"/>
              </w:rPr>
            </w:pPr>
            <w:r w:rsidRPr="00117039">
              <w:rPr>
                <w:rFonts w:ascii="Times New Roman" w:hAnsi="Times New Roman" w:cs="Times New Roman" w:eastAsiaTheme="minorEastAsia"/>
                <w:color w:val="auto"/>
                <w:sz w:val="16"/>
                <w:szCs w:val="16"/>
                <w:lang w:val="en-GB"/>
              </w:rPr>
              <w:t>The CU module administrator sends back the requested information from the flexibility information system.</w:t>
            </w:r>
          </w:p>
        </w:tc>
        <w:tc>
          <w:tcPr>
            <w:tcW w:w="1317" w:type="dxa"/>
            <w:tcPrChange w:author="Fernando Dominguez" w:date="2025-11-03T09:17:00Z" w:id="1106">
              <w:tcPr>
                <w:tcW w:w="1317" w:type="dxa"/>
              </w:tcPr>
            </w:tcPrChange>
          </w:tcPr>
          <w:p w:rsidRPr="00117039" w:rsidR="00535BD6" w:rsidRDefault="00535BD6" w14:paraId="516C472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107">
              <w:tcPr>
                <w:tcW w:w="1319" w:type="dxa"/>
              </w:tcPr>
            </w:tcPrChange>
          </w:tcPr>
          <w:p w:rsidRPr="00117039" w:rsidR="00535BD6" w:rsidRDefault="00535BD6" w14:paraId="41F31A5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Entitled party </w:t>
            </w:r>
          </w:p>
        </w:tc>
        <w:tc>
          <w:tcPr>
            <w:tcW w:w="1236" w:type="dxa"/>
            <w:gridSpan w:val="2"/>
            <w:tcPrChange w:author="Fernando Dominguez" w:date="2025-11-03T09:17:00Z" w:id="1108">
              <w:tcPr>
                <w:tcW w:w="1236" w:type="dxa"/>
                <w:gridSpan w:val="2"/>
              </w:tcPr>
            </w:tcPrChange>
          </w:tcPr>
          <w:p w:rsidRPr="00117039" w:rsidR="00535BD6" w:rsidRDefault="00886B1C" w14:paraId="2646F7D1" w14:textId="5B53D1B3">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w:t>
            </w:r>
            <w:r w:rsidRPr="00117039" w:rsidR="00535BD6">
              <w:rPr>
                <w:rFonts w:ascii="Times New Roman" w:hAnsi="Times New Roman" w:eastAsia="Calibri" w:cs="Times New Roman"/>
                <w:sz w:val="16"/>
                <w:szCs w:val="16"/>
                <w:lang w:val="en-GB" w:eastAsia="zh-CN"/>
              </w:rPr>
              <w:t xml:space="preserve"> – CU master data </w:t>
            </w:r>
          </w:p>
        </w:tc>
      </w:tr>
    </w:tbl>
    <w:p w:rsidRPr="00117039" w:rsidR="00105E05" w:rsidP="00C8461B" w:rsidRDefault="00105E05" w14:paraId="098A51FF" w14:textId="77777777">
      <w:pPr>
        <w:spacing w:line="276" w:lineRule="auto"/>
        <w:rPr>
          <w:rFonts w:ascii="Times New Roman" w:hAnsi="Times New Roman" w:cs="Times New Roman"/>
          <w:lang w:val="en-GB"/>
        </w:rPr>
      </w:pPr>
    </w:p>
    <w:p w:rsidRPr="00117039" w:rsidR="00E42A7C" w:rsidP="00734DD4" w:rsidRDefault="00E42A7C" w14:paraId="5A93705D" w14:textId="6F1D6C04">
      <w:pPr>
        <w:keepNext/>
        <w:spacing w:line="276" w:lineRule="auto"/>
        <w:rPr>
          <w:rFonts w:ascii="Times New Roman" w:hAnsi="Times New Roman" w:cs="Times New Roman"/>
          <w:lang w:val="en-GB"/>
        </w:rPr>
      </w:pPr>
      <w:r w:rsidRPr="00EB5A57">
        <w:rPr>
          <w:rFonts w:ascii="Times New Roman" w:hAnsi="Times New Roman" w:cs="Times New Roman"/>
          <w:lang w:val="en-GB"/>
        </w:rPr>
        <w:t xml:space="preserve">Diagram 1 – Procedure </w:t>
      </w:r>
      <w:r w:rsidRPr="00EB5A57" w:rsidR="00DB57B4">
        <w:rPr>
          <w:rFonts w:ascii="Times New Roman" w:hAnsi="Times New Roman" w:cs="Times New Roman"/>
          <w:lang w:val="en-GB"/>
        </w:rPr>
        <w:t>‘</w:t>
      </w:r>
      <w:r w:rsidRPr="00EB5A57">
        <w:rPr>
          <w:rFonts w:ascii="Times New Roman" w:hAnsi="Times New Roman" w:cs="Times New Roman"/>
          <w:lang w:val="en-GB"/>
        </w:rPr>
        <w:t xml:space="preserve">General access to </w:t>
      </w:r>
      <w:r w:rsidRPr="00EB5A57" w:rsidDel="006D51E1">
        <w:rPr>
          <w:rFonts w:ascii="Times New Roman" w:hAnsi="Times New Roman" w:cs="Times New Roman"/>
          <w:lang w:val="en-GB"/>
        </w:rPr>
        <w:t xml:space="preserve">CU </w:t>
      </w:r>
      <w:r w:rsidRPr="00EB5A57" w:rsidR="006D51E1">
        <w:rPr>
          <w:rFonts w:ascii="Times New Roman" w:hAnsi="Times New Roman" w:cs="Times New Roman"/>
          <w:lang w:val="en-GB"/>
        </w:rPr>
        <w:t>master data</w:t>
      </w:r>
      <w:r w:rsidRPr="00EB5A57">
        <w:rPr>
          <w:rFonts w:ascii="Times New Roman" w:hAnsi="Times New Roman" w:cs="Times New Roman"/>
          <w:lang w:val="en-GB"/>
        </w:rPr>
        <w:t xml:space="preserve"> by an entitled </w:t>
      </w:r>
      <w:commentRangeStart w:id="1109"/>
      <w:r w:rsidRPr="00EB5A57">
        <w:rPr>
          <w:rFonts w:ascii="Times New Roman" w:hAnsi="Times New Roman" w:cs="Times New Roman"/>
          <w:lang w:val="en-GB"/>
        </w:rPr>
        <w:t>party</w:t>
      </w:r>
      <w:commentRangeEnd w:id="1109"/>
      <w:r w:rsidRPr="00EB5A57" w:rsidR="00FA2352">
        <w:rPr>
          <w:rStyle w:val="CommentReference"/>
          <w:rFonts w:ascii="Times New Roman" w:hAnsi="Times New Roman" w:cs="Times New Roman"/>
          <w:sz w:val="22"/>
          <w:szCs w:val="22"/>
          <w:lang w:val="en-GB"/>
        </w:rPr>
        <w:commentReference w:id="1109"/>
      </w:r>
      <w:r w:rsidRPr="00EB5A57">
        <w:rPr>
          <w:rFonts w:ascii="Times New Roman" w:hAnsi="Times New Roman" w:cs="Times New Roman"/>
          <w:lang w:val="en-GB"/>
        </w:rPr>
        <w:t>’</w:t>
      </w:r>
      <w:r w:rsidRPr="00EB5A57" w:rsidR="00DB57B4">
        <w:rPr>
          <w:rFonts w:ascii="Times New Roman" w:hAnsi="Times New Roman" w:cs="Times New Roman"/>
          <w:lang w:val="en-GB"/>
        </w:rPr>
        <w:t>.</w:t>
      </w:r>
    </w:p>
    <w:p w:rsidRPr="00117039" w:rsidR="7561F5AF" w:rsidP="008F5506" w:rsidRDefault="00E8159D" w14:paraId="14564841" w14:textId="6B6AA754">
      <w:pPr>
        <w:keepNext/>
        <w:spacing w:line="276" w:lineRule="auto"/>
        <w:rPr>
          <w:lang w:val="en-GB"/>
        </w:rPr>
      </w:pPr>
      <w:r w:rsidRPr="00117039">
        <w:rPr>
          <w:noProof/>
          <w:lang w:val="en-GB"/>
        </w:rPr>
        <w:drawing>
          <wp:inline distT="0" distB="0" distL="0" distR="0" wp14:anchorId="75A2392C" wp14:editId="06F7C63F">
            <wp:extent cx="5760720" cy="3417570"/>
            <wp:effectExtent l="0" t="0" r="0" b="0"/>
            <wp:docPr id="557989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9385" name="Picture 1" descr="A screenshot of a computer&#10;&#10;AI-generated content may be incorrect."/>
                    <pic:cNvPicPr/>
                  </pic:nvPicPr>
                  <pic:blipFill>
                    <a:blip r:embed="rId15"/>
                    <a:stretch>
                      <a:fillRect/>
                    </a:stretch>
                  </pic:blipFill>
                  <pic:spPr>
                    <a:xfrm>
                      <a:off x="0" y="0"/>
                      <a:ext cx="5760720" cy="3417570"/>
                    </a:xfrm>
                    <a:prstGeom prst="rect">
                      <a:avLst/>
                    </a:prstGeom>
                  </pic:spPr>
                </pic:pic>
              </a:graphicData>
            </a:graphic>
          </wp:inline>
        </w:drawing>
      </w:r>
    </w:p>
    <w:p w:rsidRPr="00117039" w:rsidR="7561F5AF" w:rsidP="7561F5AF" w:rsidRDefault="7561F5AF" w14:paraId="107673BA" w14:textId="1A6E9277">
      <w:pPr>
        <w:spacing w:line="276" w:lineRule="auto"/>
        <w:rPr>
          <w:lang w:val="en-GB"/>
        </w:rPr>
      </w:pPr>
    </w:p>
    <w:tbl>
      <w:tblPr>
        <w:tblStyle w:val="TableGrid"/>
        <w:tblW w:w="9016"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1110">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1111">
          <w:tblGrid>
            <w:gridCol w:w="2"/>
            <w:gridCol w:w="358"/>
            <w:gridCol w:w="327"/>
            <w:gridCol w:w="393"/>
            <w:gridCol w:w="360"/>
            <w:gridCol w:w="360"/>
            <w:gridCol w:w="360"/>
            <w:gridCol w:w="100"/>
            <w:gridCol w:w="260"/>
            <w:gridCol w:w="2624"/>
            <w:gridCol w:w="1317"/>
            <w:gridCol w:w="1319"/>
            <w:gridCol w:w="1131"/>
            <w:gridCol w:w="105"/>
          </w:tblGrid>
        </w:tblGridChange>
      </w:tblGrid>
      <w:tr w:rsidRPr="00390DC1" w:rsidR="004023C5" w:rsidTr="00175308" w14:paraId="431DAE4A" w14:textId="77777777">
        <w:trPr>
          <w:gridAfter w:val="1"/>
          <w:wAfter w:w="108" w:type="dxa"/>
          <w:trHeight w:val="300"/>
          <w:trPrChange w:author="Fernando Dominguez" w:date="2025-09-12T14:02:00Z" w:id="1112">
            <w:trPr>
              <w:gridAfter w:val="1"/>
            </w:trPr>
          </w:trPrChange>
        </w:trPr>
        <w:tc>
          <w:tcPr>
            <w:tcW w:w="9016" w:type="dxa"/>
            <w:gridSpan w:val="6"/>
            <w:shd w:val="clear" w:color="auto" w:fill="D0CECE" w:themeFill="background2" w:themeFillShade="E6"/>
            <w:vAlign w:val="center"/>
            <w:tcPrChange w:author="Fernando Dominguez" w:date="2025-09-12T14:02:00Z" w:id="1113">
              <w:tcPr>
                <w:tcW w:w="9016" w:type="dxa"/>
                <w:gridSpan w:val="9"/>
                <w:shd w:val="clear" w:color="auto" w:fill="D0CECE" w:themeFill="background2" w:themeFillShade="E6"/>
              </w:tcPr>
            </w:tcPrChange>
          </w:tcPr>
          <w:p w:rsidRPr="00117039" w:rsidR="004023C5" w:rsidRDefault="004023C5" w14:paraId="34A899B6" w14:textId="77777777">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eastAsia="Calibri" w:cs="Times New Roman"/>
                <w:b/>
                <w:i/>
                <w:sz w:val="16"/>
                <w:szCs w:val="16"/>
                <w:lang w:val="en-GB" w:eastAsia="zh-CN"/>
              </w:rPr>
              <w:t>Table III.2</w:t>
            </w:r>
            <w:r w:rsidRPr="00117039">
              <w:rPr>
                <w:rFonts w:ascii="Times New Roman" w:hAnsi="Times New Roman" w:eastAsia="Arial" w:cs="Times New Roman"/>
                <w:b/>
                <w:i/>
                <w:sz w:val="16"/>
                <w:szCs w:val="16"/>
                <w:lang w:val="en-GB" w:eastAsia="zh-CN"/>
              </w:rPr>
              <w:t xml:space="preserve"> – Procedure 2</w:t>
            </w:r>
          </w:p>
        </w:tc>
      </w:tr>
      <w:tr w:rsidRPr="00390DC1" w:rsidR="004023C5" w:rsidTr="00175308" w14:paraId="57884A57" w14:textId="77777777">
        <w:trPr>
          <w:gridAfter w:val="1"/>
          <w:wAfter w:w="108" w:type="dxa"/>
          <w:trHeight w:val="300"/>
          <w:trPrChange w:author="Fernando Dominguez" w:date="2025-11-03T09:17:00Z" w:id="1114">
            <w:trPr>
              <w:trHeight w:val="300"/>
            </w:trPr>
          </w:trPrChange>
        </w:trPr>
        <w:tc>
          <w:tcPr>
            <w:tcW w:w="2260" w:type="dxa"/>
            <w:gridSpan w:val="2"/>
            <w:shd w:val="clear" w:color="auto" w:fill="D0CECE" w:themeFill="background2" w:themeFillShade="E6"/>
            <w:vAlign w:val="center"/>
            <w:tcPrChange w:author="Fernando Dominguez" w:date="2025-11-03T09:17:00Z" w:id="1115">
              <w:tcPr>
                <w:tcW w:w="2260" w:type="dxa"/>
                <w:gridSpan w:val="8"/>
                <w:shd w:val="clear" w:color="auto" w:fill="D0CECE" w:themeFill="background2" w:themeFillShade="E6"/>
                <w:vAlign w:val="center"/>
              </w:tcPr>
            </w:tcPrChange>
          </w:tcPr>
          <w:p w:rsidRPr="00117039" w:rsidR="004023C5" w:rsidP="00117039" w:rsidRDefault="004023C5" w14:paraId="64B4182F"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11-03T09:17:00Z" w:id="1116">
              <w:tcPr>
                <w:tcW w:w="6756" w:type="dxa"/>
                <w:gridSpan w:val="6"/>
                <w:vAlign w:val="center"/>
              </w:tcPr>
            </w:tcPrChange>
          </w:tcPr>
          <w:p w:rsidRPr="00117039" w:rsidR="004023C5" w:rsidP="00117039" w:rsidRDefault="00C24694" w14:paraId="6C10B1F7" w14:textId="502B9FF2">
            <w:pPr>
              <w:pStyle w:val="Caption"/>
              <w:keepNext/>
              <w:spacing w:after="0"/>
              <w:rPr>
                <w:rFonts w:ascii="Times New Roman" w:hAnsi="Times New Roman" w:eastAsia="Calibri" w:cs="Times New Roman"/>
                <w:color w:val="auto"/>
                <w:sz w:val="16"/>
                <w:szCs w:val="16"/>
                <w:lang w:val="en-GB" w:eastAsia="zh-CN"/>
              </w:rPr>
            </w:pPr>
            <w:bookmarkStart w:name="_Toc212680676" w:id="1117"/>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sidR="007173B9">
              <w:rPr>
                <w:color w:val="auto"/>
                <w:lang w:val="en-GB"/>
              </w:rPr>
              <w:t>5</w:t>
            </w:r>
            <w:r w:rsidRPr="00117039">
              <w:rPr>
                <w:color w:val="auto"/>
                <w:lang w:val="en-GB"/>
              </w:rPr>
              <w:fldChar w:fldCharType="end"/>
            </w:r>
            <w:r w:rsidRPr="00117039">
              <w:rPr>
                <w:color w:val="auto"/>
                <w:lang w:val="en-GB"/>
              </w:rPr>
              <w:t xml:space="preserve"> </w:t>
            </w:r>
            <w:commentRangeStart w:id="1118"/>
            <w:r w:rsidRPr="0A08617B" w:rsidR="2E4ED8BE">
              <w:rPr>
                <w:rFonts w:ascii="Times New Roman" w:hAnsi="Times New Roman" w:eastAsia="Calibri" w:cs="Times New Roman"/>
                <w:color w:val="auto"/>
                <w:sz w:val="16"/>
                <w:szCs w:val="16"/>
                <w:lang w:val="en-GB" w:eastAsia="zh-CN"/>
              </w:rPr>
              <w:t>C</w:t>
            </w:r>
            <w:ins w:author="Wojciech Lubczyński" w:date="2025-10-13T05:09:00Z" w:id="1119">
              <w:r w:rsidRPr="0A08617B" w:rsidR="2C6852D2">
                <w:rPr>
                  <w:rFonts w:ascii="Times New Roman" w:hAnsi="Times New Roman" w:eastAsia="Calibri" w:cs="Times New Roman"/>
                  <w:color w:val="auto"/>
                  <w:sz w:val="16"/>
                  <w:szCs w:val="16"/>
                  <w:lang w:val="en-GB" w:eastAsia="zh-CN"/>
                </w:rPr>
                <w:t>on</w:t>
              </w:r>
              <w:del w:author="Carmen Garcia Montero" w:date="2025-10-14T11:27:00Z" w:id="1120">
                <w:r w:rsidRPr="0A08617B" w:rsidR="2C6852D2">
                  <w:rPr>
                    <w:rFonts w:ascii="Times New Roman" w:hAnsi="Times New Roman" w:eastAsia="Calibri" w:cs="Times New Roman"/>
                    <w:color w:val="auto"/>
                    <w:sz w:val="16"/>
                    <w:szCs w:val="16"/>
                    <w:lang w:val="en-GB" w:eastAsia="zh-CN"/>
                  </w:rPr>
                  <w:delText>n</w:delText>
                </w:r>
              </w:del>
              <w:r w:rsidRPr="0A08617B" w:rsidR="2C6852D2">
                <w:rPr>
                  <w:rFonts w:ascii="Times New Roman" w:hAnsi="Times New Roman" w:eastAsia="Calibri" w:cs="Times New Roman"/>
                  <w:color w:val="auto"/>
                  <w:sz w:val="16"/>
                  <w:szCs w:val="16"/>
                  <w:lang w:val="en-GB" w:eastAsia="zh-CN"/>
                </w:rPr>
                <w:t>trollable unit</w:t>
              </w:r>
            </w:ins>
            <w:del w:author="Wojciech Lubczyński" w:date="2025-10-13T05:09:00Z" w:id="1121">
              <w:r w:rsidRPr="0A08617B" w:rsidDel="2E4ED8BE">
                <w:rPr>
                  <w:rFonts w:ascii="Times New Roman" w:hAnsi="Times New Roman" w:eastAsia="Calibri" w:cs="Times New Roman"/>
                  <w:color w:val="auto"/>
                  <w:sz w:val="16"/>
                  <w:szCs w:val="16"/>
                  <w:lang w:val="en-GB" w:eastAsia="zh-CN"/>
                </w:rPr>
                <w:delText>U</w:delText>
              </w:r>
            </w:del>
            <w:r w:rsidRPr="00117039" w:rsidR="004023C5">
              <w:rPr>
                <w:rFonts w:ascii="Times New Roman" w:hAnsi="Times New Roman" w:eastAsia="Calibri" w:cs="Times New Roman"/>
                <w:color w:val="auto"/>
                <w:sz w:val="16"/>
                <w:szCs w:val="16"/>
                <w:lang w:val="en-GB" w:eastAsia="zh-CN"/>
              </w:rPr>
              <w:t xml:space="preserve"> registration</w:t>
            </w:r>
            <w:bookmarkEnd w:id="1117"/>
            <w:commentRangeEnd w:id="1118"/>
            <w:r w:rsidRPr="00117039">
              <w:rPr>
                <w:rStyle w:val="CommentReference"/>
                <w:rFonts w:ascii="Times New Roman" w:hAnsi="Times New Roman" w:eastAsia="Calibri" w:cs="Times New Roman"/>
                <w:color w:val="auto"/>
                <w:lang w:val="en-GB" w:eastAsia="zh-CN"/>
              </w:rPr>
              <w:commentReference w:id="1118"/>
            </w:r>
          </w:p>
        </w:tc>
      </w:tr>
      <w:tr w:rsidRPr="00390DC1" w:rsidR="004023C5" w:rsidTr="00175308" w14:paraId="0549E0F0" w14:textId="77777777">
        <w:trPr>
          <w:gridAfter w:val="1"/>
          <w:wAfter w:w="108" w:type="dxa"/>
          <w:trPrChange w:author="Fernando Dominguez" w:date="2025-09-12T14:02:00Z" w:id="1122">
            <w:trPr>
              <w:gridAfter w:val="1"/>
            </w:trPr>
          </w:trPrChange>
        </w:trPr>
        <w:tc>
          <w:tcPr>
            <w:tcW w:w="687" w:type="dxa"/>
            <w:shd w:val="clear" w:color="auto" w:fill="D0CECE" w:themeFill="background2" w:themeFillShade="E6"/>
            <w:vAlign w:val="center"/>
            <w:tcPrChange w:author="Fernando Dominguez" w:date="2025-09-12T14:02:00Z" w:id="1123">
              <w:tcPr>
                <w:tcW w:w="687" w:type="dxa"/>
                <w:gridSpan w:val="2"/>
                <w:shd w:val="clear" w:color="auto" w:fill="D0CECE" w:themeFill="background2" w:themeFillShade="E6"/>
              </w:tcPr>
            </w:tcPrChange>
          </w:tcPr>
          <w:p w:rsidRPr="00117039" w:rsidR="004023C5" w:rsidP="00117039" w:rsidRDefault="004023C5" w14:paraId="2298BDF4"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1124">
              <w:tcPr>
                <w:tcW w:w="1573" w:type="dxa"/>
                <w:gridSpan w:val="2"/>
                <w:shd w:val="clear" w:color="auto" w:fill="D0CECE" w:themeFill="background2" w:themeFillShade="E6"/>
              </w:tcPr>
            </w:tcPrChange>
          </w:tcPr>
          <w:p w:rsidRPr="00117039" w:rsidR="004023C5" w:rsidP="00117039" w:rsidRDefault="004023C5" w14:paraId="58BC0504" w14:textId="65C0B6AA">
            <w:pPr>
              <w:widowControl w:val="0"/>
              <w:spacing w:after="0" w:line="276" w:lineRule="auto"/>
              <w:jc w:val="center"/>
              <w:rPr>
                <w:rFonts w:ascii="Times New Roman" w:hAnsi="Times New Roman" w:eastAsia="Arial" w:cs="Times New Roman"/>
                <w:sz w:val="16"/>
                <w:szCs w:val="16"/>
                <w:lang w:val="en-GB" w:eastAsia="zh-CN"/>
              </w:rPr>
            </w:pPr>
            <w:commentRangeStart w:id="1125"/>
            <w:r w:rsidRPr="00117039">
              <w:rPr>
                <w:rFonts w:ascii="Times New Roman" w:hAnsi="Times New Roman" w:eastAsia="Arial" w:cs="Times New Roman"/>
                <w:b/>
                <w:i/>
                <w:sz w:val="16"/>
                <w:szCs w:val="16"/>
                <w:lang w:val="en-GB" w:eastAsia="zh-CN"/>
              </w:rPr>
              <w:t>Step</w:t>
            </w:r>
            <w:commentRangeEnd w:id="1125"/>
            <w:r w:rsidRPr="00117039">
              <w:rPr>
                <w:rStyle w:val="CommentReference"/>
                <w:rFonts w:ascii="Times New Roman" w:hAnsi="Times New Roman" w:eastAsia="Arial" w:cs="Times New Roman"/>
                <w:lang w:val="en-GB" w:eastAsia="zh-CN"/>
              </w:rPr>
              <w:commentReference w:id="1125"/>
            </w:r>
          </w:p>
        </w:tc>
        <w:tc>
          <w:tcPr>
            <w:tcW w:w="2884" w:type="dxa"/>
            <w:shd w:val="clear" w:color="auto" w:fill="D0CECE" w:themeFill="background2" w:themeFillShade="E6"/>
            <w:vAlign w:val="center"/>
            <w:tcPrChange w:author="Fernando Dominguez" w:date="2025-09-12T14:02:00Z" w:id="1126">
              <w:tcPr>
                <w:tcW w:w="2884" w:type="dxa"/>
                <w:shd w:val="clear" w:color="auto" w:fill="D0CECE" w:themeFill="background2" w:themeFillShade="E6"/>
              </w:tcPr>
            </w:tcPrChange>
          </w:tcPr>
          <w:p w:rsidRPr="00117039" w:rsidR="004023C5" w:rsidP="00117039" w:rsidRDefault="004023C5" w14:paraId="40196051"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1127">
              <w:tcPr>
                <w:tcW w:w="1317" w:type="dxa"/>
                <w:shd w:val="clear" w:color="auto" w:fill="D0CECE" w:themeFill="background2" w:themeFillShade="E6"/>
              </w:tcPr>
            </w:tcPrChange>
          </w:tcPr>
          <w:p w:rsidRPr="00117039" w:rsidR="004023C5" w:rsidP="00117039" w:rsidRDefault="004023C5" w14:paraId="2890D28D"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1128">
              <w:tcPr>
                <w:tcW w:w="1319" w:type="dxa"/>
                <w:shd w:val="clear" w:color="auto" w:fill="D0CECE" w:themeFill="background2" w:themeFillShade="E6"/>
              </w:tcPr>
            </w:tcPrChange>
          </w:tcPr>
          <w:p w:rsidRPr="00117039" w:rsidR="004023C5" w:rsidP="00117039" w:rsidRDefault="004023C5" w14:paraId="56EA3DDE"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1129">
              <w:tcPr>
                <w:tcW w:w="1236" w:type="dxa"/>
                <w:gridSpan w:val="2"/>
                <w:shd w:val="clear" w:color="auto" w:fill="D0CECE" w:themeFill="background2" w:themeFillShade="E6"/>
              </w:tcPr>
            </w:tcPrChange>
          </w:tcPr>
          <w:p w:rsidRPr="00117039" w:rsidR="004023C5" w:rsidP="00117039" w:rsidRDefault="004023C5" w14:paraId="735454E6"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390DC1" w:rsidR="004023C5" w:rsidTr="00175308" w14:paraId="59DC849F" w14:textId="77777777">
        <w:trPr>
          <w:trHeight w:val="300"/>
          <w:trPrChange w:author="Fernando Dominguez" w:date="2025-11-03T09:17:00Z" w:id="1130">
            <w:trPr>
              <w:trHeight w:val="300"/>
            </w:trPr>
          </w:trPrChange>
        </w:trPr>
        <w:tc>
          <w:tcPr>
            <w:tcW w:w="687" w:type="dxa"/>
            <w:tcPrChange w:author="Fernando Dominguez" w:date="2025-11-03T09:17:00Z" w:id="1131">
              <w:tcPr>
                <w:tcW w:w="687" w:type="dxa"/>
                <w:gridSpan w:val="3"/>
              </w:tcPr>
            </w:tcPrChange>
          </w:tcPr>
          <w:p w:rsidRPr="00117039" w:rsidR="004023C5" w:rsidRDefault="004023C5" w14:paraId="7E470185"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2.1</w:t>
            </w:r>
          </w:p>
        </w:tc>
        <w:tc>
          <w:tcPr>
            <w:tcW w:w="1573" w:type="dxa"/>
            <w:tcPrChange w:author="Fernando Dominguez" w:date="2025-11-03T09:17:00Z" w:id="1132">
              <w:tcPr>
                <w:tcW w:w="1573" w:type="dxa"/>
                <w:gridSpan w:val="5"/>
              </w:tcPr>
            </w:tcPrChange>
          </w:tcPr>
          <w:p w:rsidRPr="00117039" w:rsidR="004023C5" w:rsidRDefault="004023C5" w14:paraId="05123D36"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Request CU registration </w:t>
            </w:r>
          </w:p>
        </w:tc>
        <w:tc>
          <w:tcPr>
            <w:tcW w:w="2884" w:type="dxa"/>
            <w:tcPrChange w:author="Fernando Dominguez" w:date="2025-11-03T09:17:00Z" w:id="1133">
              <w:tcPr>
                <w:tcW w:w="2884" w:type="dxa"/>
                <w:gridSpan w:val="2"/>
              </w:tcPr>
            </w:tcPrChange>
          </w:tcPr>
          <w:p w:rsidRPr="00007288" w:rsidR="004023C5" w:rsidRDefault="004023C5" w14:paraId="27C2F7B1" w14:textId="6827663C">
            <w:pPr>
              <w:spacing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The </w:t>
            </w:r>
            <w:del w:author="Marek Jonas" w:date="2025-10-27T15:48:00Z" w:id="1134">
              <w:r w:rsidRPr="00007288">
                <w:rPr>
                  <w:rFonts w:ascii="Times New Roman" w:hAnsi="Times New Roman" w:eastAsia="Calibri" w:cs="Times New Roman"/>
                  <w:sz w:val="16"/>
                  <w:szCs w:val="16"/>
                  <w:lang w:val="en-GB" w:eastAsia="zh-CN"/>
                </w:rPr>
                <w:delText>CU registration responsible</w:delText>
              </w:r>
            </w:del>
            <w:ins w:author="Marek Jonas" w:date="2025-10-27T15:48:00Z" w:id="1135">
              <w:r w:rsidR="004F4F7F">
                <w:rPr>
                  <w:rFonts w:ascii="Times New Roman" w:hAnsi="Times New Roman" w:eastAsia="Calibri" w:cs="Times New Roman"/>
                  <w:sz w:val="16"/>
                  <w:szCs w:val="16"/>
                  <w:lang w:val="en-GB" w:eastAsia="zh-CN"/>
                </w:rPr>
                <w:t>CU registration responsible party</w:t>
              </w:r>
            </w:ins>
            <w:r w:rsidRPr="00007288">
              <w:rPr>
                <w:rFonts w:ascii="Times New Roman" w:hAnsi="Times New Roman" w:eastAsia="Calibri" w:cs="Times New Roman"/>
                <w:sz w:val="16"/>
                <w:szCs w:val="16"/>
                <w:lang w:val="en-GB" w:eastAsia="zh-CN"/>
              </w:rPr>
              <w:t xml:space="preserve"> sends the CU registration request to the CU module administrator. The request may include an existing identification code for the CU, if one exists. </w:t>
            </w:r>
          </w:p>
        </w:tc>
        <w:tc>
          <w:tcPr>
            <w:tcW w:w="1317" w:type="dxa"/>
            <w:tcPrChange w:author="Fernando Dominguez" w:date="2025-11-03T09:17:00Z" w:id="1136">
              <w:tcPr>
                <w:tcW w:w="1317" w:type="dxa"/>
              </w:tcPr>
            </w:tcPrChange>
          </w:tcPr>
          <w:p w:rsidRPr="00117039" w:rsidR="004023C5" w:rsidRDefault="004023C5" w14:paraId="7DA5082E" w14:textId="4A89E8A2">
            <w:pPr>
              <w:spacing w:after="0" w:line="276" w:lineRule="auto"/>
              <w:jc w:val="both"/>
              <w:rPr>
                <w:rFonts w:ascii="Times New Roman" w:hAnsi="Times New Roman" w:eastAsia="Calibri" w:cs="Times New Roman"/>
                <w:sz w:val="16"/>
                <w:szCs w:val="16"/>
                <w:lang w:val="en-GB" w:eastAsia="zh-CN"/>
              </w:rPr>
            </w:pPr>
            <w:del w:author="Marek Jonas" w:date="2025-10-27T15:48:00Z" w:id="1137">
              <w:r w:rsidRPr="00117039">
                <w:rPr>
                  <w:rFonts w:ascii="Times New Roman" w:hAnsi="Times New Roman" w:eastAsia="Calibri" w:cs="Times New Roman"/>
                  <w:sz w:val="16"/>
                  <w:szCs w:val="16"/>
                  <w:lang w:val="en-GB" w:eastAsia="zh-CN"/>
                </w:rPr>
                <w:delText>CU registration responsible</w:delText>
              </w:r>
            </w:del>
            <w:ins w:author="Marek Jonas" w:date="2025-10-27T15:48:00Z" w:id="1138">
              <w:r w:rsidR="004F4F7F">
                <w:rPr>
                  <w:rFonts w:ascii="Times New Roman" w:hAnsi="Times New Roman" w:eastAsia="Calibri" w:cs="Times New Roman"/>
                  <w:sz w:val="16"/>
                  <w:szCs w:val="16"/>
                  <w:lang w:val="en-GB" w:eastAsia="zh-CN"/>
                </w:rPr>
                <w:t>CU registration responsible party</w:t>
              </w:r>
            </w:ins>
          </w:p>
        </w:tc>
        <w:tc>
          <w:tcPr>
            <w:tcW w:w="1319" w:type="dxa"/>
            <w:tcPrChange w:author="Fernando Dominguez" w:date="2025-11-03T09:17:00Z" w:id="1139">
              <w:tcPr>
                <w:tcW w:w="1319" w:type="dxa"/>
              </w:tcPr>
            </w:tcPrChange>
          </w:tcPr>
          <w:p w:rsidRPr="00117039" w:rsidR="004023C5" w:rsidRDefault="004023C5" w14:paraId="3F37C678"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p w:rsidRPr="00117039" w:rsidR="004023C5" w:rsidRDefault="004023C5" w14:paraId="59C5C9E0" w14:textId="77777777">
            <w:pPr>
              <w:spacing w:line="276" w:lineRule="auto"/>
              <w:jc w:val="both"/>
              <w:rPr>
                <w:rFonts w:ascii="Times New Roman" w:hAnsi="Times New Roman" w:eastAsia="Calibri" w:cs="Times New Roman"/>
                <w:sz w:val="16"/>
                <w:szCs w:val="16"/>
                <w:lang w:val="en-GB" w:eastAsia="zh-CN"/>
              </w:rPr>
            </w:pPr>
          </w:p>
        </w:tc>
        <w:tc>
          <w:tcPr>
            <w:tcW w:w="1236" w:type="dxa"/>
            <w:gridSpan w:val="2"/>
            <w:tcPrChange w:author="Fernando Dominguez" w:date="2025-11-03T09:17:00Z" w:id="1140">
              <w:tcPr>
                <w:tcW w:w="1236" w:type="dxa"/>
                <w:gridSpan w:val="2"/>
              </w:tcPr>
            </w:tcPrChange>
          </w:tcPr>
          <w:p w:rsidRPr="00117039" w:rsidR="004023C5" w:rsidRDefault="004023C5" w14:paraId="13DE7FE1"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D – CU registration request</w:t>
            </w:r>
          </w:p>
        </w:tc>
      </w:tr>
      <w:tr w:rsidRPr="00390DC1" w:rsidR="004023C5" w:rsidTr="00175308" w14:paraId="32381200" w14:textId="77777777">
        <w:tc>
          <w:tcPr>
            <w:tcW w:w="687" w:type="dxa"/>
            <w:tcPrChange w:author="Fernando Dominguez" w:date="2025-11-03T09:17:00Z" w:id="1141">
              <w:tcPr>
                <w:tcW w:w="687" w:type="dxa"/>
                <w:gridSpan w:val="3"/>
              </w:tcPr>
            </w:tcPrChange>
          </w:tcPr>
          <w:p w:rsidRPr="00117039" w:rsidR="004023C5" w:rsidRDefault="004023C5" w14:paraId="7BD8B634"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2.2</w:t>
            </w:r>
          </w:p>
        </w:tc>
        <w:tc>
          <w:tcPr>
            <w:tcW w:w="1573" w:type="dxa"/>
            <w:tcPrChange w:author="Fernando Dominguez" w:date="2025-11-03T09:17:00Z" w:id="1142">
              <w:tcPr>
                <w:tcW w:w="1573" w:type="dxa"/>
                <w:gridSpan w:val="5"/>
              </w:tcPr>
            </w:tcPrChange>
          </w:tcPr>
          <w:p w:rsidRPr="00117039" w:rsidR="004023C5" w:rsidRDefault="004023C5" w14:paraId="43D2DF0D" w14:textId="472443C0">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Validate </w:t>
            </w:r>
            <w:r w:rsidRPr="00117039" w:rsidR="009F250D">
              <w:rPr>
                <w:rFonts w:ascii="Times New Roman" w:hAnsi="Times New Roman" w:eastAsia="Calibri" w:cs="Times New Roman"/>
                <w:sz w:val="16"/>
                <w:szCs w:val="16"/>
                <w:lang w:val="en-GB" w:eastAsia="zh-CN"/>
              </w:rPr>
              <w:t>CU</w:t>
            </w:r>
            <w:r w:rsidRPr="00117039">
              <w:rPr>
                <w:rFonts w:ascii="Times New Roman" w:hAnsi="Times New Roman" w:eastAsia="Calibri" w:cs="Times New Roman"/>
                <w:sz w:val="16"/>
                <w:szCs w:val="16"/>
                <w:lang w:val="en-GB" w:eastAsia="zh-CN"/>
              </w:rPr>
              <w:t xml:space="preserve"> registration request </w:t>
            </w:r>
          </w:p>
        </w:tc>
        <w:tc>
          <w:tcPr>
            <w:tcW w:w="2884" w:type="dxa"/>
            <w:tcPrChange w:author="Fernando Dominguez" w:date="2025-11-03T09:17:00Z" w:id="1143">
              <w:tcPr>
                <w:tcW w:w="2884" w:type="dxa"/>
                <w:gridSpan w:val="2"/>
              </w:tcPr>
            </w:tcPrChange>
          </w:tcPr>
          <w:p w:rsidRPr="00117039" w:rsidR="004023C5" w:rsidRDefault="004023C5" w14:paraId="0BC3E0CC" w14:textId="27AE6AB7">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The CU module administrator validates whether the information provided by the </w:t>
            </w:r>
            <w:del w:author="Marek Jonas" w:date="2025-10-27T15:48:00Z" w:id="1144">
              <w:r w:rsidRPr="00117039">
                <w:rPr>
                  <w:rFonts w:ascii="Times New Roman" w:hAnsi="Times New Roman" w:cs="Times New Roman"/>
                  <w:color w:val="auto"/>
                  <w:sz w:val="16"/>
                  <w:szCs w:val="16"/>
                  <w:lang w:val="en-GB"/>
                </w:rPr>
                <w:delText>CU registration responsible</w:delText>
              </w:r>
            </w:del>
            <w:ins w:author="Marek Jonas" w:date="2025-10-27T15:48:00Z" w:id="1145">
              <w:r w:rsidR="004F4F7F">
                <w:rPr>
                  <w:rFonts w:ascii="Times New Roman" w:hAnsi="Times New Roman" w:cs="Times New Roman"/>
                  <w:color w:val="auto"/>
                  <w:sz w:val="16"/>
                  <w:szCs w:val="16"/>
                  <w:lang w:val="en-GB"/>
                </w:rPr>
                <w:t>CU registration responsible party</w:t>
              </w:r>
            </w:ins>
            <w:r w:rsidRPr="00117039">
              <w:rPr>
                <w:rFonts w:ascii="Times New Roman" w:hAnsi="Times New Roman" w:cs="Times New Roman"/>
                <w:color w:val="auto"/>
                <w:sz w:val="16"/>
                <w:szCs w:val="16"/>
                <w:lang w:val="en-GB"/>
              </w:rPr>
              <w:t xml:space="preserve"> satisfies the registration needs. In case of an invalid request, it provides a meaningful indication.</w:t>
            </w:r>
          </w:p>
        </w:tc>
        <w:tc>
          <w:tcPr>
            <w:tcW w:w="1317" w:type="dxa"/>
            <w:tcPrChange w:author="Fernando Dominguez" w:date="2025-11-03T09:17:00Z" w:id="1146">
              <w:tcPr>
                <w:tcW w:w="1317" w:type="dxa"/>
              </w:tcPr>
            </w:tcPrChange>
          </w:tcPr>
          <w:p w:rsidRPr="00117039" w:rsidR="004023C5" w:rsidRDefault="004023C5" w14:paraId="7493BB3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147">
              <w:tcPr>
                <w:tcW w:w="1319" w:type="dxa"/>
              </w:tcPr>
            </w:tcPrChange>
          </w:tcPr>
          <w:p w:rsidRPr="00117039" w:rsidR="004023C5" w:rsidRDefault="004023C5" w14:paraId="6282F7C9" w14:textId="6940BC7B">
            <w:pPr>
              <w:widowControl w:val="0"/>
              <w:spacing w:after="0" w:line="276" w:lineRule="auto"/>
              <w:jc w:val="both"/>
              <w:rPr>
                <w:rFonts w:ascii="Times New Roman" w:hAnsi="Times New Roman" w:eastAsia="Calibri" w:cs="Times New Roman"/>
                <w:sz w:val="16"/>
                <w:szCs w:val="16"/>
                <w:lang w:val="en-GB" w:eastAsia="zh-CN"/>
              </w:rPr>
            </w:pPr>
            <w:del w:author="Marek Jonas" w:date="2025-10-27T15:48:00Z" w:id="1148">
              <w:r w:rsidRPr="00117039">
                <w:rPr>
                  <w:rFonts w:ascii="Times New Roman" w:hAnsi="Times New Roman" w:cs="Times New Roman"/>
                  <w:sz w:val="16"/>
                  <w:szCs w:val="16"/>
                  <w:lang w:val="en-GB" w:eastAsia="nl-NL"/>
                </w:rPr>
                <w:delText>CU registration responsible</w:delText>
              </w:r>
            </w:del>
            <w:ins w:author="Marek Jonas" w:date="2025-10-27T15:48:00Z" w:id="1149">
              <w:r w:rsidR="004F4F7F">
                <w:rPr>
                  <w:rFonts w:ascii="Times New Roman" w:hAnsi="Times New Roman" w:cs="Times New Roman"/>
                  <w:sz w:val="16"/>
                  <w:szCs w:val="16"/>
                  <w:lang w:val="en-GB" w:eastAsia="nl-NL"/>
                </w:rPr>
                <w:t>CU registration responsible party</w:t>
              </w:r>
            </w:ins>
          </w:p>
        </w:tc>
        <w:tc>
          <w:tcPr>
            <w:tcW w:w="1236" w:type="dxa"/>
            <w:gridSpan w:val="2"/>
            <w:tcPrChange w:author="Fernando Dominguez" w:date="2025-11-03T09:17:00Z" w:id="1150">
              <w:tcPr>
                <w:tcW w:w="1236" w:type="dxa"/>
                <w:gridSpan w:val="2"/>
              </w:tcPr>
            </w:tcPrChange>
          </w:tcPr>
          <w:p w:rsidRPr="00117039" w:rsidR="004023C5" w:rsidRDefault="004023C5" w14:paraId="5568D81F" w14:textId="5C7F4504">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 xml:space="preserve">B – </w:t>
            </w:r>
            <w:ins w:author="Albrecht, Patrick" w:date="2025-10-29T16:22:00Z" w:id="1151">
              <w:r w:rsidRPr="007A3E14" w:rsidR="007A3E14">
                <w:rPr>
                  <w:rFonts w:ascii="Times New Roman" w:hAnsi="Times New Roman" w:cs="Times New Roman"/>
                  <w:sz w:val="16"/>
                  <w:szCs w:val="16"/>
                  <w:lang w:val="en-GB" w:eastAsia="nl-NL"/>
                </w:rPr>
                <w:t>Information on validation</w:t>
              </w:r>
            </w:ins>
            <w:del w:author="Albrecht, Patrick" w:date="2025-10-29T16:22:00Z" w:id="1152">
              <w:r w:rsidRPr="00117039">
                <w:rPr>
                  <w:rFonts w:ascii="Times New Roman" w:hAnsi="Times New Roman" w:cs="Times New Roman"/>
                  <w:sz w:val="16"/>
                  <w:szCs w:val="16"/>
                  <w:lang w:val="en-GB" w:eastAsia="nl-NL"/>
                </w:rPr>
                <w:delText>Request validation Information</w:delText>
              </w:r>
            </w:del>
          </w:p>
        </w:tc>
      </w:tr>
      <w:tr w:rsidRPr="000D46C5" w:rsidR="004023C5" w:rsidTr="00175308" w14:paraId="37C3F7EF" w14:textId="77777777">
        <w:tc>
          <w:tcPr>
            <w:tcW w:w="687" w:type="dxa"/>
            <w:tcPrChange w:author="Fernando Dominguez" w:date="2025-11-03T09:17:00Z" w:id="1153">
              <w:tcPr>
                <w:tcW w:w="687" w:type="dxa"/>
                <w:gridSpan w:val="3"/>
              </w:tcPr>
            </w:tcPrChange>
          </w:tcPr>
          <w:p w:rsidRPr="00117039" w:rsidR="004023C5" w:rsidRDefault="004023C5" w14:paraId="2C1763B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2.3a</w:t>
            </w:r>
          </w:p>
        </w:tc>
        <w:tc>
          <w:tcPr>
            <w:tcW w:w="1573" w:type="dxa"/>
            <w:tcPrChange w:author="Fernando Dominguez" w:date="2025-11-03T09:17:00Z" w:id="1154">
              <w:tcPr>
                <w:tcW w:w="1573" w:type="dxa"/>
                <w:gridSpan w:val="5"/>
              </w:tcPr>
            </w:tcPrChange>
          </w:tcPr>
          <w:p w:rsidRPr="00007288" w:rsidR="004023C5" w:rsidRDefault="004023C5" w14:paraId="1858410A" w14:textId="4A4E0A30">
            <w:pPr>
              <w:widowControl w:val="0"/>
              <w:spacing w:after="0" w:line="276" w:lineRule="auto"/>
              <w:jc w:val="both"/>
              <w:rPr>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 xml:space="preserve">(Conditional – If required by national </w:t>
            </w:r>
            <w:r w:rsidR="005B604D">
              <w:rPr>
                <w:rFonts w:ascii="Times New Roman" w:hAnsi="Times New Roman" w:eastAsia="Calibri" w:cs="Times New Roman"/>
                <w:sz w:val="16"/>
                <w:szCs w:val="16"/>
                <w:lang w:val="en-GB" w:eastAsia="zh-CN"/>
              </w:rPr>
              <w:t>terms and conditions</w:t>
            </w:r>
            <w:r w:rsidRPr="00007288">
              <w:rPr>
                <w:rFonts w:ascii="Times New Roman" w:hAnsi="Times New Roman" w:eastAsia="Calibri" w:cs="Times New Roman"/>
                <w:sz w:val="16"/>
                <w:szCs w:val="16"/>
                <w:lang w:val="en-GB" w:eastAsia="zh-CN"/>
              </w:rPr>
              <w:t xml:space="preserve">) Request permission </w:t>
            </w:r>
          </w:p>
        </w:tc>
        <w:tc>
          <w:tcPr>
            <w:tcW w:w="2884" w:type="dxa"/>
            <w:tcPrChange w:author="Fernando Dominguez" w:date="2025-11-03T09:17:00Z" w:id="1155">
              <w:tcPr>
                <w:tcW w:w="2884" w:type="dxa"/>
                <w:gridSpan w:val="2"/>
              </w:tcPr>
            </w:tcPrChange>
          </w:tcPr>
          <w:p w:rsidRPr="00117039" w:rsidR="004023C5" w:rsidRDefault="004023C5" w14:paraId="0CC3D7E8" w14:textId="738B97E4">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Request permission for the assignment of the CU and the sharing of relevant data with </w:t>
            </w:r>
            <w:del w:author="Marek Jonas" w:date="2025-10-27T15:48:00Z" w:id="1156">
              <w:r w:rsidRPr="00117039">
                <w:rPr>
                  <w:rFonts w:ascii="Times New Roman" w:hAnsi="Times New Roman" w:cs="Times New Roman"/>
                  <w:color w:val="auto"/>
                  <w:sz w:val="16"/>
                  <w:szCs w:val="16"/>
                  <w:lang w:val="en-GB"/>
                </w:rPr>
                <w:delText>CU registration responsible</w:delText>
              </w:r>
            </w:del>
            <w:ins w:author="Marek Jonas" w:date="2025-10-27T15:48:00Z" w:id="1157">
              <w:r w:rsidR="004F4F7F">
                <w:rPr>
                  <w:rFonts w:ascii="Times New Roman" w:hAnsi="Times New Roman" w:cs="Times New Roman"/>
                  <w:color w:val="auto"/>
                  <w:sz w:val="16"/>
                  <w:szCs w:val="16"/>
                  <w:lang w:val="en-GB"/>
                </w:rPr>
                <w:t>CU registration responsible party</w:t>
              </w:r>
            </w:ins>
            <w:r w:rsidRPr="00117039">
              <w:rPr>
                <w:rFonts w:ascii="Times New Roman" w:hAnsi="Times New Roman" w:cs="Times New Roman"/>
                <w:color w:val="auto"/>
                <w:sz w:val="16"/>
                <w:szCs w:val="16"/>
                <w:lang w:val="en-GB"/>
              </w:rPr>
              <w:t xml:space="preserve"> and other entitled parties on behalf of a final customer for (de-)registration and update purposes.</w:t>
            </w:r>
          </w:p>
        </w:tc>
        <w:tc>
          <w:tcPr>
            <w:tcW w:w="1317" w:type="dxa"/>
            <w:tcPrChange w:author="Fernando Dominguez" w:date="2025-11-03T09:17:00Z" w:id="1158">
              <w:tcPr>
                <w:tcW w:w="1317" w:type="dxa"/>
              </w:tcPr>
            </w:tcPrChange>
          </w:tcPr>
          <w:p w:rsidRPr="00117039" w:rsidR="004023C5" w:rsidRDefault="004023C5" w14:paraId="503E866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159">
              <w:tcPr>
                <w:tcW w:w="1319" w:type="dxa"/>
              </w:tcPr>
            </w:tcPrChange>
          </w:tcPr>
          <w:p w:rsidRPr="00117039" w:rsidR="004023C5" w:rsidDel="718ED54C" w:rsidRDefault="004023C5" w14:paraId="09B6A37E" w14:textId="6C0F5EB0">
            <w:pPr>
              <w:widowControl w:val="0"/>
              <w:spacing w:after="0" w:line="276" w:lineRule="auto"/>
              <w:jc w:val="both"/>
              <w:rPr>
                <w:rFonts w:ascii="Times New Roman" w:hAnsi="Times New Roman" w:cs="Times New Roman"/>
                <w:sz w:val="16"/>
                <w:szCs w:val="16"/>
                <w:lang w:val="en-GB" w:eastAsia="nl-NL"/>
              </w:rPr>
            </w:pPr>
            <w:del w:author="Marek Jonas" w:date="2025-10-27T15:37:00Z" w:id="1160">
              <w:r w:rsidRPr="00117039" w:rsidDel="000660D3">
                <w:rPr>
                  <w:rFonts w:ascii="Times New Roman" w:hAnsi="Times New Roman" w:cs="Times New Roman"/>
                  <w:sz w:val="16"/>
                  <w:szCs w:val="16"/>
                  <w:lang w:val="en-GB" w:eastAsia="nl-NL"/>
                </w:rPr>
                <w:delText>Final customer</w:delText>
              </w:r>
            </w:del>
            <w:ins w:author="Marek Jonas" w:date="2025-10-27T15:37:00Z" w:id="1161">
              <w:r w:rsidR="000660D3">
                <w:rPr>
                  <w:rFonts w:ascii="Times New Roman" w:hAnsi="Times New Roman" w:cs="Times New Roman"/>
                  <w:sz w:val="16"/>
                  <w:szCs w:val="16"/>
                  <w:lang w:val="en-GB" w:eastAsia="nl-NL"/>
                </w:rPr>
                <w:t>Permission administrator</w:t>
              </w:r>
            </w:ins>
            <w:ins w:author="Marek Jonas" w:date="2025-10-27T15:42:00Z" w:id="1162">
              <w:r w:rsidR="005479D0">
                <w:rPr>
                  <w:rFonts w:ascii="Times New Roman" w:hAnsi="Times New Roman" w:cs="Times New Roman"/>
                  <w:sz w:val="16"/>
                  <w:szCs w:val="16"/>
                  <w:lang w:val="en-GB" w:eastAsia="nl-NL"/>
                </w:rPr>
                <w:t xml:space="preserve"> for demand response</w:t>
              </w:r>
            </w:ins>
          </w:p>
        </w:tc>
        <w:tc>
          <w:tcPr>
            <w:tcW w:w="1236" w:type="dxa"/>
            <w:gridSpan w:val="2"/>
            <w:tcPrChange w:author="Fernando Dominguez" w:date="2025-11-03T09:17:00Z" w:id="1163">
              <w:tcPr>
                <w:tcW w:w="1236" w:type="dxa"/>
                <w:gridSpan w:val="2"/>
              </w:tcPr>
            </w:tcPrChange>
          </w:tcPr>
          <w:p w:rsidRPr="00117039" w:rsidR="004023C5" w:rsidRDefault="006F6CD9" w14:paraId="3EAAC13C" w14:textId="0FAC9B90">
            <w:pPr>
              <w:widowControl w:val="0"/>
              <w:spacing w:after="0" w:line="276" w:lineRule="auto"/>
              <w:jc w:val="both"/>
              <w:rPr>
                <w:rFonts w:ascii="Times New Roman" w:hAnsi="Times New Roman" w:cs="Times New Roman"/>
                <w:sz w:val="16"/>
                <w:szCs w:val="16"/>
                <w:lang w:val="en-GB" w:eastAsia="nl-NL"/>
              </w:rPr>
            </w:pPr>
            <w:ins w:author="Carmen Garcia Montero" w:date="2025-11-03T12:23:00Z" w:id="1164">
              <w:r>
                <w:rPr>
                  <w:rFonts w:ascii="Times New Roman" w:hAnsi="Times New Roman" w:cs="Times New Roman"/>
                  <w:sz w:val="16"/>
                  <w:szCs w:val="16"/>
                  <w:lang w:val="en-GB" w:eastAsia="nl-NL"/>
                </w:rPr>
                <w:t>F</w:t>
              </w:r>
            </w:ins>
            <w:ins w:author="Marek Jonas" w:date="2025-11-03T11:52:00Z" w:id="1165">
              <w:del w:author="Carmen Garcia Montero" w:date="2025-11-03T12:23:00Z" w:id="1166">
                <w:r w:rsidDel="006F6CD9" w:rsidR="000D46C5">
                  <w:rPr>
                    <w:rFonts w:ascii="Times New Roman" w:hAnsi="Times New Roman" w:cs="Times New Roman"/>
                    <w:sz w:val="16"/>
                    <w:szCs w:val="16"/>
                    <w:lang w:val="en-GB" w:eastAsia="nl-NL"/>
                  </w:rPr>
                  <w:delText>CK</w:delText>
                </w:r>
              </w:del>
              <w:r w:rsidR="000D46C5">
                <w:rPr>
                  <w:rFonts w:ascii="Times New Roman" w:hAnsi="Times New Roman" w:cs="Times New Roman"/>
                  <w:sz w:val="16"/>
                  <w:szCs w:val="16"/>
                  <w:lang w:val="en-GB" w:eastAsia="nl-NL"/>
                </w:rPr>
                <w:t xml:space="preserve"> - </w:t>
              </w:r>
              <w:r w:rsidR="000D46C5">
                <w:rPr>
                  <w:rFonts w:ascii="Times New Roman" w:hAnsi="Times New Roman" w:cs="Times New Roman"/>
                  <w:sz w:val="16"/>
                  <w:szCs w:val="16"/>
                  <w:u w:val="single"/>
                  <w:lang w:val="en-GB"/>
                </w:rPr>
                <w:t>Permission validation request CU registration responsible party</w:t>
              </w:r>
              <w:r w:rsidRPr="00117039" w:rsidDel="000D46C5" w:rsidR="000D46C5">
                <w:rPr>
                  <w:rFonts w:ascii="Times New Roman" w:hAnsi="Times New Roman" w:cs="Times New Roman"/>
                  <w:sz w:val="16"/>
                  <w:szCs w:val="16"/>
                  <w:lang w:val="en-GB" w:eastAsia="nl-NL"/>
                </w:rPr>
                <w:t xml:space="preserve"> </w:t>
              </w:r>
            </w:ins>
            <w:del w:author="Marek Jonas" w:date="2025-11-03T11:52:00Z" w:id="1167">
              <w:r w:rsidRPr="00117039" w:rsidDel="000D46C5" w:rsidR="004023C5">
                <w:rPr>
                  <w:rFonts w:ascii="Times New Roman" w:hAnsi="Times New Roman" w:cs="Times New Roman"/>
                  <w:sz w:val="16"/>
                  <w:szCs w:val="16"/>
                  <w:lang w:val="en-GB" w:eastAsia="nl-NL"/>
                </w:rPr>
                <w:delText>-</w:delText>
              </w:r>
            </w:del>
          </w:p>
        </w:tc>
      </w:tr>
      <w:tr w:rsidRPr="000D46C5" w:rsidR="004023C5" w:rsidTr="00175308" w14:paraId="65D72222" w14:textId="77777777">
        <w:tc>
          <w:tcPr>
            <w:tcW w:w="687" w:type="dxa"/>
            <w:tcPrChange w:author="Fernando Dominguez" w:date="2025-11-03T09:17:00Z" w:id="1168">
              <w:tcPr>
                <w:tcW w:w="687" w:type="dxa"/>
                <w:gridSpan w:val="3"/>
              </w:tcPr>
            </w:tcPrChange>
          </w:tcPr>
          <w:p w:rsidRPr="00117039" w:rsidR="004023C5" w:rsidRDefault="004023C5" w14:paraId="740B5D32" w14:textId="19983AD2">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2.3b</w:t>
            </w:r>
          </w:p>
        </w:tc>
        <w:tc>
          <w:tcPr>
            <w:tcW w:w="1573" w:type="dxa"/>
            <w:tcPrChange w:author="Fernando Dominguez" w:date="2025-11-03T09:17:00Z" w:id="1169">
              <w:tcPr>
                <w:tcW w:w="1573" w:type="dxa"/>
                <w:gridSpan w:val="5"/>
              </w:tcPr>
            </w:tcPrChange>
          </w:tcPr>
          <w:p w:rsidRPr="00117039" w:rsidR="004023C5" w:rsidRDefault="004023C5" w14:paraId="73032B0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Validate permission</w:t>
            </w:r>
          </w:p>
        </w:tc>
        <w:tc>
          <w:tcPr>
            <w:tcW w:w="2884" w:type="dxa"/>
            <w:tcPrChange w:author="Fernando Dominguez" w:date="2025-11-03T09:17:00Z" w:id="1170">
              <w:tcPr>
                <w:tcW w:w="2884" w:type="dxa"/>
                <w:gridSpan w:val="2"/>
              </w:tcPr>
            </w:tcPrChange>
          </w:tcPr>
          <w:p w:rsidRPr="00117039" w:rsidR="004023C5" w:rsidRDefault="004023C5" w14:paraId="5B9723C7" w14:textId="5FEB911F">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(Conditional) The </w:t>
            </w:r>
            <w:del w:author="Marek Jonas" w:date="2025-10-27T15:40:00Z" w:id="1171">
              <w:r w:rsidRPr="00117039">
                <w:rPr>
                  <w:rFonts w:ascii="Times New Roman" w:hAnsi="Times New Roman" w:cs="Times New Roman"/>
                  <w:color w:val="auto"/>
                  <w:sz w:val="16"/>
                  <w:szCs w:val="16"/>
                  <w:lang w:val="en-GB"/>
                </w:rPr>
                <w:delText>final customer</w:delText>
              </w:r>
            </w:del>
            <w:ins w:author="Marek Jonas" w:date="2025-10-27T15:40:00Z" w:id="1172">
              <w:r w:rsidR="00FB4B0D">
                <w:rPr>
                  <w:rFonts w:ascii="Times New Roman" w:hAnsi="Times New Roman" w:cs="Times New Roman"/>
                  <w:color w:val="auto"/>
                  <w:sz w:val="16"/>
                  <w:szCs w:val="16"/>
                  <w:lang w:val="en-GB"/>
                </w:rPr>
                <w:t>permission administrator</w:t>
              </w:r>
            </w:ins>
            <w:r w:rsidRPr="00117039">
              <w:rPr>
                <w:rFonts w:ascii="Times New Roman" w:hAnsi="Times New Roman" w:cs="Times New Roman"/>
                <w:color w:val="auto"/>
                <w:sz w:val="16"/>
                <w:szCs w:val="16"/>
                <w:lang w:val="en-GB"/>
              </w:rPr>
              <w:t xml:space="preserve"> </w:t>
            </w:r>
            <w:ins w:author="Marek Jonas" w:date="2025-10-27T15:42:00Z" w:id="1173">
              <w:r w:rsidR="005479D0">
                <w:rPr>
                  <w:rFonts w:ascii="Times New Roman" w:hAnsi="Times New Roman" w:cs="Times New Roman"/>
                  <w:color w:val="auto"/>
                  <w:sz w:val="16"/>
                  <w:szCs w:val="16"/>
                  <w:lang w:val="en-GB"/>
                </w:rPr>
                <w:t>for demand response</w:t>
              </w:r>
              <w:r w:rsidRPr="00117039">
                <w:rPr>
                  <w:rFonts w:ascii="Times New Roman" w:hAnsi="Times New Roman" w:cs="Times New Roman"/>
                  <w:color w:val="auto"/>
                  <w:sz w:val="16"/>
                  <w:szCs w:val="16"/>
                  <w:lang w:val="en-GB"/>
                </w:rPr>
                <w:t xml:space="preserve"> </w:t>
              </w:r>
            </w:ins>
            <w:r w:rsidRPr="00117039">
              <w:rPr>
                <w:rFonts w:ascii="Times New Roman" w:hAnsi="Times New Roman" w:cs="Times New Roman"/>
                <w:color w:val="auto"/>
                <w:sz w:val="16"/>
                <w:szCs w:val="16"/>
                <w:lang w:val="en-GB"/>
              </w:rPr>
              <w:t>accepts the permission request</w:t>
            </w:r>
            <w:ins w:author="Marek Jonas" w:date="2025-10-27T15:40:00Z" w:id="1174">
              <w:r w:rsidRPr="00117039">
                <w:rPr>
                  <w:rFonts w:ascii="Times New Roman" w:hAnsi="Times New Roman" w:cs="Times New Roman"/>
                  <w:color w:val="auto"/>
                  <w:sz w:val="16"/>
                  <w:szCs w:val="16"/>
                  <w:lang w:val="en-GB"/>
                </w:rPr>
                <w:t xml:space="preserve"> </w:t>
              </w:r>
              <w:r w:rsidR="00FB4B0D">
                <w:rPr>
                  <w:rFonts w:ascii="Times New Roman" w:hAnsi="Times New Roman" w:cs="Times New Roman"/>
                  <w:color w:val="auto"/>
                  <w:sz w:val="16"/>
                  <w:szCs w:val="16"/>
                  <w:lang w:val="en-GB"/>
                </w:rPr>
                <w:t>on behalf of the fin</w:t>
              </w:r>
            </w:ins>
            <w:ins w:author="Marek Jonas" w:date="2025-10-27T15:41:00Z" w:id="1175">
              <w:r w:rsidR="00FB4B0D">
                <w:rPr>
                  <w:rFonts w:ascii="Times New Roman" w:hAnsi="Times New Roman" w:cs="Times New Roman"/>
                  <w:color w:val="auto"/>
                  <w:sz w:val="16"/>
                  <w:szCs w:val="16"/>
                  <w:lang w:val="en-GB"/>
                </w:rPr>
                <w:t>al customer</w:t>
              </w:r>
            </w:ins>
            <w:r w:rsidRPr="00117039">
              <w:rPr>
                <w:rFonts w:ascii="Times New Roman" w:hAnsi="Times New Roman" w:cs="Times New Roman"/>
                <w:color w:val="auto"/>
                <w:sz w:val="16"/>
                <w:szCs w:val="16"/>
                <w:lang w:val="en-GB"/>
              </w:rPr>
              <w:t xml:space="preserve"> that </w:t>
            </w:r>
            <w:commentRangeStart w:id="1176"/>
            <w:r w:rsidRPr="00117039">
              <w:rPr>
                <w:rFonts w:ascii="Times New Roman" w:hAnsi="Times New Roman" w:cs="Times New Roman"/>
                <w:color w:val="auto"/>
                <w:sz w:val="16"/>
                <w:szCs w:val="16"/>
                <w:lang w:val="en-GB"/>
              </w:rPr>
              <w:t>relevant personal data</w:t>
            </w:r>
            <w:commentRangeEnd w:id="1176"/>
            <w:r w:rsidRPr="00117039" w:rsidR="00D859D2">
              <w:rPr>
                <w:rStyle w:val="CommentReference"/>
                <w:rFonts w:ascii="Times New Roman" w:hAnsi="Times New Roman" w:cs="Times New Roman"/>
                <w:color w:val="auto"/>
                <w:lang w:val="en-GB"/>
              </w:rPr>
              <w:commentReference w:id="1176"/>
            </w:r>
            <w:r w:rsidRPr="00117039">
              <w:rPr>
                <w:rFonts w:ascii="Times New Roman" w:hAnsi="Times New Roman" w:cs="Times New Roman"/>
                <w:color w:val="auto"/>
                <w:sz w:val="16"/>
                <w:szCs w:val="16"/>
                <w:lang w:val="en-GB"/>
              </w:rPr>
              <w:t xml:space="preserve"> is used for market processes and can be accessed by involved third parties.</w:t>
            </w:r>
          </w:p>
          <w:p w:rsidRPr="00117039" w:rsidR="004023C5" w:rsidRDefault="004023C5" w14:paraId="504480F4" w14:textId="77777777">
            <w:pPr>
              <w:pStyle w:val="Default"/>
              <w:spacing w:line="276" w:lineRule="auto"/>
              <w:jc w:val="both"/>
              <w:rPr>
                <w:rFonts w:ascii="Times New Roman" w:hAnsi="Times New Roman" w:cs="Times New Roman"/>
                <w:color w:val="auto"/>
                <w:sz w:val="16"/>
                <w:szCs w:val="16"/>
                <w:lang w:val="en-GB"/>
              </w:rPr>
            </w:pPr>
          </w:p>
          <w:p w:rsidRPr="00117039" w:rsidR="004023C5" w:rsidRDefault="004023C5" w14:paraId="6F13ED8D" w14:textId="77777777">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b/>
                <w:color w:val="auto"/>
                <w:sz w:val="16"/>
                <w:szCs w:val="16"/>
                <w:lang w:val="en-GB"/>
              </w:rPr>
              <w:t xml:space="preserve">Note: </w:t>
            </w:r>
            <w:r w:rsidRPr="00117039">
              <w:rPr>
                <w:rFonts w:ascii="Times New Roman" w:hAnsi="Times New Roman" w:cs="Times New Roman"/>
                <w:color w:val="auto"/>
                <w:sz w:val="16"/>
                <w:szCs w:val="16"/>
                <w:lang w:val="en-GB"/>
              </w:rPr>
              <w:t>When mapping national practices, it is important to provide information on how the requesting party is informed about an accepted or rejected permission request.</w:t>
            </w:r>
          </w:p>
        </w:tc>
        <w:tc>
          <w:tcPr>
            <w:tcW w:w="1317" w:type="dxa"/>
            <w:tcPrChange w:author="Fernando Dominguez" w:date="2025-11-03T09:17:00Z" w:id="1177">
              <w:tcPr>
                <w:tcW w:w="1317" w:type="dxa"/>
              </w:tcPr>
            </w:tcPrChange>
          </w:tcPr>
          <w:p w:rsidRPr="00117039" w:rsidR="004023C5" w:rsidRDefault="004023C5" w14:paraId="6A8D1D0D" w14:textId="28B0090E">
            <w:pPr>
              <w:widowControl w:val="0"/>
              <w:spacing w:after="0" w:line="276" w:lineRule="auto"/>
              <w:jc w:val="both"/>
              <w:rPr>
                <w:rFonts w:ascii="Times New Roman" w:hAnsi="Times New Roman" w:eastAsia="Calibri" w:cs="Times New Roman"/>
                <w:sz w:val="16"/>
                <w:szCs w:val="16"/>
                <w:lang w:val="en-GB" w:eastAsia="zh-CN"/>
              </w:rPr>
            </w:pPr>
            <w:del w:author="Marek Jonas" w:date="2025-10-27T15:37:00Z" w:id="1178">
              <w:r w:rsidRPr="00117039" w:rsidDel="000660D3">
                <w:rPr>
                  <w:rFonts w:ascii="Times New Roman" w:hAnsi="Times New Roman" w:eastAsia="Calibri" w:cs="Times New Roman"/>
                  <w:sz w:val="16"/>
                  <w:szCs w:val="16"/>
                  <w:lang w:val="en-GB" w:eastAsia="zh-CN"/>
                </w:rPr>
                <w:delText>Final customer</w:delText>
              </w:r>
            </w:del>
            <w:ins w:author="Marek Jonas" w:date="2025-10-27T15:37:00Z" w:id="1179">
              <w:r w:rsidR="000660D3">
                <w:rPr>
                  <w:rFonts w:ascii="Times New Roman" w:hAnsi="Times New Roman" w:eastAsia="Calibri" w:cs="Times New Roman"/>
                  <w:sz w:val="16"/>
                  <w:szCs w:val="16"/>
                  <w:lang w:val="en-GB" w:eastAsia="zh-CN"/>
                </w:rPr>
                <w:t>Permission administrator</w:t>
              </w:r>
            </w:ins>
            <w:ins w:author="Marek Jonas" w:date="2025-10-27T15:42:00Z" w:id="1180">
              <w:r w:rsidR="005479D0">
                <w:rPr>
                  <w:rFonts w:ascii="Times New Roman" w:hAnsi="Times New Roman" w:eastAsia="Calibri" w:cs="Times New Roman"/>
                  <w:sz w:val="16"/>
                  <w:szCs w:val="16"/>
                  <w:lang w:val="en-GB" w:eastAsia="zh-CN"/>
                </w:rPr>
                <w:t xml:space="preserve"> for demand response</w:t>
              </w:r>
            </w:ins>
          </w:p>
        </w:tc>
        <w:tc>
          <w:tcPr>
            <w:tcW w:w="1319" w:type="dxa"/>
            <w:tcPrChange w:author="Fernando Dominguez" w:date="2025-11-03T09:17:00Z" w:id="1181">
              <w:tcPr>
                <w:tcW w:w="1319" w:type="dxa"/>
              </w:tcPr>
            </w:tcPrChange>
          </w:tcPr>
          <w:p w:rsidRPr="00117039" w:rsidR="004023C5" w:rsidDel="718ED54C" w:rsidRDefault="004023C5" w14:paraId="42A06C0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236" w:type="dxa"/>
            <w:gridSpan w:val="2"/>
            <w:tcPrChange w:author="Fernando Dominguez" w:date="2025-11-03T09:17:00Z" w:id="1182">
              <w:tcPr>
                <w:tcW w:w="1236" w:type="dxa"/>
                <w:gridSpan w:val="2"/>
              </w:tcPr>
            </w:tcPrChange>
          </w:tcPr>
          <w:p w:rsidRPr="00117039" w:rsidR="004023C5" w:rsidRDefault="006F6CD9" w14:paraId="1F5DA030" w14:textId="30BDC484">
            <w:pPr>
              <w:widowControl w:val="0"/>
              <w:spacing w:after="0" w:line="276" w:lineRule="auto"/>
              <w:jc w:val="both"/>
              <w:rPr>
                <w:rFonts w:ascii="Times New Roman" w:hAnsi="Times New Roman" w:cs="Times New Roman"/>
                <w:sz w:val="16"/>
                <w:szCs w:val="16"/>
                <w:lang w:val="en-GB" w:eastAsia="nl-NL"/>
              </w:rPr>
            </w:pPr>
            <w:ins w:author="Carmen Garcia Montero" w:date="2025-11-03T12:23:00Z" w:id="1183">
              <w:r>
                <w:rPr>
                  <w:rFonts w:ascii="Times New Roman" w:hAnsi="Times New Roman" w:cs="Times New Roman"/>
                  <w:sz w:val="16"/>
                  <w:szCs w:val="16"/>
                  <w:lang w:val="en-GB" w:eastAsia="nl-NL"/>
                </w:rPr>
                <w:t>F -</w:t>
              </w:r>
            </w:ins>
            <w:ins w:author="Marek Jonas" w:date="2025-11-03T11:52:00Z" w:id="1184">
              <w:del w:author="Carmen Garcia Montero" w:date="2025-11-03T12:23:00Z" w:id="1185">
                <w:r w:rsidDel="006F6CD9" w:rsidR="000D46C5">
                  <w:rPr>
                    <w:rFonts w:ascii="Times New Roman" w:hAnsi="Times New Roman" w:cs="Times New Roman"/>
                    <w:sz w:val="16"/>
                    <w:szCs w:val="16"/>
                    <w:lang w:val="en-GB" w:eastAsia="nl-NL"/>
                  </w:rPr>
                  <w:delText>CK-</w:delText>
                </w:r>
              </w:del>
              <w:r w:rsidR="000D46C5">
                <w:rPr>
                  <w:rFonts w:ascii="Times New Roman" w:hAnsi="Times New Roman" w:cs="Times New Roman"/>
                  <w:sz w:val="16"/>
                  <w:szCs w:val="16"/>
                  <w:lang w:val="en-GB" w:eastAsia="nl-NL"/>
                </w:rPr>
                <w:t xml:space="preserve"> </w:t>
              </w:r>
              <w:r w:rsidR="000D46C5">
                <w:rPr>
                  <w:rFonts w:ascii="Times New Roman" w:hAnsi="Times New Roman" w:cs="Times New Roman"/>
                  <w:sz w:val="16"/>
                  <w:szCs w:val="16"/>
                  <w:u w:val="single"/>
                  <w:lang w:val="en-GB"/>
                </w:rPr>
                <w:t>Permission validation request CU registration responsible party</w:t>
              </w:r>
              <w:r w:rsidRPr="00117039" w:rsidDel="00625E07" w:rsidR="000D46C5">
                <w:rPr>
                  <w:rFonts w:ascii="Times New Roman" w:hAnsi="Times New Roman" w:cs="Times New Roman"/>
                  <w:sz w:val="16"/>
                  <w:szCs w:val="16"/>
                  <w:lang w:val="en-GB" w:eastAsia="nl-NL"/>
                </w:rPr>
                <w:t xml:space="preserve"> </w:t>
              </w:r>
            </w:ins>
            <w:del w:author="Marek Jonas" w:date="2025-11-03T11:45:00Z" w:id="1186">
              <w:r w:rsidRPr="00117039" w:rsidDel="00625E07" w:rsidR="004023C5">
                <w:rPr>
                  <w:rFonts w:ascii="Times New Roman" w:hAnsi="Times New Roman" w:cs="Times New Roman"/>
                  <w:sz w:val="16"/>
                  <w:szCs w:val="16"/>
                  <w:lang w:val="en-GB" w:eastAsia="nl-NL"/>
                </w:rPr>
                <w:delText>-</w:delText>
              </w:r>
            </w:del>
          </w:p>
        </w:tc>
      </w:tr>
      <w:tr w:rsidRPr="00390DC1" w:rsidR="004023C5" w:rsidTr="00175308" w14:paraId="336E2C58" w14:textId="77777777">
        <w:tc>
          <w:tcPr>
            <w:tcW w:w="687" w:type="dxa"/>
            <w:tcPrChange w:author="Fernando Dominguez" w:date="2025-11-03T09:17:00Z" w:id="1187">
              <w:tcPr>
                <w:tcW w:w="687" w:type="dxa"/>
                <w:gridSpan w:val="3"/>
              </w:tcPr>
            </w:tcPrChange>
          </w:tcPr>
          <w:p w:rsidRPr="00117039" w:rsidR="004023C5" w:rsidRDefault="004023C5" w14:paraId="0945643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2.3c</w:t>
            </w:r>
          </w:p>
        </w:tc>
        <w:tc>
          <w:tcPr>
            <w:tcW w:w="1573" w:type="dxa"/>
            <w:tcPrChange w:author="Fernando Dominguez" w:date="2025-11-03T09:17:00Z" w:id="1188">
              <w:tcPr>
                <w:tcW w:w="1573" w:type="dxa"/>
                <w:gridSpan w:val="5"/>
              </w:tcPr>
            </w:tcPrChange>
          </w:tcPr>
          <w:p w:rsidRPr="00117039" w:rsidR="004023C5" w:rsidRDefault="004023C5" w14:paraId="46237BF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Notify about permissions</w:t>
            </w:r>
          </w:p>
        </w:tc>
        <w:tc>
          <w:tcPr>
            <w:tcW w:w="2884" w:type="dxa"/>
            <w:tcPrChange w:author="Fernando Dominguez" w:date="2025-11-03T09:17:00Z" w:id="1189">
              <w:tcPr>
                <w:tcW w:w="2884" w:type="dxa"/>
                <w:gridSpan w:val="2"/>
              </w:tcPr>
            </w:tcPrChange>
          </w:tcPr>
          <w:p w:rsidRPr="00117039" w:rsidR="004023C5" w:rsidRDefault="004023C5" w14:paraId="5A575340" w14:textId="4D4F0488">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Notify the </w:t>
            </w:r>
            <w:del w:author="Marek Jonas" w:date="2025-10-27T15:48:00Z" w:id="1190">
              <w:r w:rsidRPr="00117039">
                <w:rPr>
                  <w:rFonts w:ascii="Times New Roman" w:hAnsi="Times New Roman" w:cs="Times New Roman"/>
                  <w:color w:val="auto"/>
                  <w:sz w:val="16"/>
                  <w:szCs w:val="16"/>
                  <w:lang w:val="en-GB"/>
                </w:rPr>
                <w:delText>CU registration responsible</w:delText>
              </w:r>
            </w:del>
            <w:ins w:author="Marek Jonas" w:date="2025-10-27T15:48:00Z" w:id="1191">
              <w:r w:rsidR="004F4F7F">
                <w:rPr>
                  <w:rFonts w:ascii="Times New Roman" w:hAnsi="Times New Roman" w:cs="Times New Roman"/>
                  <w:color w:val="auto"/>
                  <w:sz w:val="16"/>
                  <w:szCs w:val="16"/>
                  <w:lang w:val="en-GB"/>
                </w:rPr>
                <w:t>CU registration responsible party</w:t>
              </w:r>
            </w:ins>
            <w:r w:rsidRPr="00117039">
              <w:rPr>
                <w:rFonts w:ascii="Times New Roman" w:hAnsi="Times New Roman" w:cs="Times New Roman"/>
                <w:color w:val="auto"/>
                <w:sz w:val="16"/>
                <w:szCs w:val="16"/>
                <w:lang w:val="en-GB"/>
              </w:rPr>
              <w:t xml:space="preserve"> about the permission given by the final customer to share CU master data.</w:t>
            </w:r>
          </w:p>
          <w:p w:rsidRPr="00117039" w:rsidR="004023C5" w:rsidRDefault="004023C5" w14:paraId="632191A5" w14:textId="77777777">
            <w:pPr>
              <w:pStyle w:val="Default"/>
              <w:spacing w:line="276" w:lineRule="auto"/>
              <w:jc w:val="both"/>
              <w:rPr>
                <w:rFonts w:ascii="Times New Roman" w:hAnsi="Times New Roman" w:cs="Times New Roman"/>
                <w:color w:val="auto"/>
                <w:sz w:val="16"/>
                <w:szCs w:val="16"/>
                <w:lang w:val="en-GB"/>
              </w:rPr>
            </w:pPr>
          </w:p>
          <w:p w:rsidRPr="00117039" w:rsidR="004023C5" w:rsidRDefault="004023C5" w14:paraId="19DD4727" w14:textId="77777777">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b/>
                <w:color w:val="auto"/>
                <w:sz w:val="16"/>
                <w:szCs w:val="16"/>
                <w:lang w:val="en-GB"/>
              </w:rPr>
              <w:t>Note</w:t>
            </w:r>
            <w:r w:rsidRPr="00117039">
              <w:rPr>
                <w:rFonts w:ascii="Times New Roman" w:hAnsi="Times New Roman" w:cs="Times New Roman"/>
                <w:color w:val="auto"/>
                <w:sz w:val="16"/>
                <w:szCs w:val="16"/>
                <w:lang w:val="en-GB"/>
              </w:rPr>
              <w:t xml:space="preserve">: The permission shall be established similarly to Table III.2 in Annex of EC/2023/1162. </w:t>
            </w:r>
          </w:p>
        </w:tc>
        <w:tc>
          <w:tcPr>
            <w:tcW w:w="1317" w:type="dxa"/>
            <w:tcPrChange w:author="Fernando Dominguez" w:date="2025-11-03T09:17:00Z" w:id="1192">
              <w:tcPr>
                <w:tcW w:w="1317" w:type="dxa"/>
              </w:tcPr>
            </w:tcPrChange>
          </w:tcPr>
          <w:p w:rsidRPr="00117039" w:rsidR="004023C5" w:rsidRDefault="004023C5" w14:paraId="58FF5F5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193">
              <w:tcPr>
                <w:tcW w:w="1319" w:type="dxa"/>
              </w:tcPr>
            </w:tcPrChange>
          </w:tcPr>
          <w:p w:rsidRPr="00117039" w:rsidR="004023C5" w:rsidRDefault="004023C5" w14:paraId="57F93A9C" w14:textId="6B6DB53D">
            <w:pPr>
              <w:widowControl w:val="0"/>
              <w:spacing w:after="0" w:line="276" w:lineRule="auto"/>
              <w:jc w:val="both"/>
              <w:rPr>
                <w:rFonts w:ascii="Times New Roman" w:hAnsi="Times New Roman" w:eastAsia="Calibri" w:cs="Times New Roman"/>
                <w:sz w:val="16"/>
                <w:szCs w:val="16"/>
                <w:lang w:val="en-GB" w:eastAsia="zh-CN"/>
              </w:rPr>
            </w:pPr>
            <w:del w:author="Marek Jonas" w:date="2025-10-27T15:48:00Z" w:id="1194">
              <w:r w:rsidRPr="00117039">
                <w:rPr>
                  <w:rFonts w:ascii="Times New Roman" w:hAnsi="Times New Roman" w:cs="Times New Roman"/>
                  <w:sz w:val="16"/>
                  <w:szCs w:val="16"/>
                  <w:lang w:val="en-GB" w:eastAsia="nl-NL"/>
                </w:rPr>
                <w:delText>CU registration responsible</w:delText>
              </w:r>
            </w:del>
            <w:ins w:author="Marek Jonas" w:date="2025-10-27T15:48:00Z" w:id="1195">
              <w:r w:rsidR="004F4F7F">
                <w:rPr>
                  <w:rFonts w:ascii="Times New Roman" w:hAnsi="Times New Roman" w:cs="Times New Roman"/>
                  <w:sz w:val="16"/>
                  <w:szCs w:val="16"/>
                  <w:lang w:val="en-GB" w:eastAsia="nl-NL"/>
                </w:rPr>
                <w:t>CU registration responsible party</w:t>
              </w:r>
            </w:ins>
          </w:p>
        </w:tc>
        <w:tc>
          <w:tcPr>
            <w:tcW w:w="1236" w:type="dxa"/>
            <w:gridSpan w:val="2"/>
            <w:tcPrChange w:author="Fernando Dominguez" w:date="2025-11-03T09:17:00Z" w:id="1196">
              <w:tcPr>
                <w:tcW w:w="1236" w:type="dxa"/>
                <w:gridSpan w:val="2"/>
              </w:tcPr>
            </w:tcPrChange>
          </w:tcPr>
          <w:p w:rsidRPr="00117039" w:rsidR="004023C5" w:rsidRDefault="004023C5" w14:paraId="0F4A60BF"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w:t>
            </w:r>
          </w:p>
        </w:tc>
      </w:tr>
      <w:tr w:rsidRPr="00390DC1" w:rsidR="004023C5" w:rsidTr="00175308" w14:paraId="64D8C85F" w14:textId="77777777">
        <w:tc>
          <w:tcPr>
            <w:tcW w:w="687" w:type="dxa"/>
            <w:tcPrChange w:author="Fernando Dominguez" w:date="2025-11-03T09:17:00Z" w:id="1197">
              <w:tcPr>
                <w:tcW w:w="687" w:type="dxa"/>
                <w:gridSpan w:val="3"/>
              </w:tcPr>
            </w:tcPrChange>
          </w:tcPr>
          <w:p w:rsidRPr="00117039" w:rsidR="004023C5" w:rsidDel="00DA5C7B" w:rsidRDefault="004023C5" w14:paraId="24A8053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2.4</w:t>
            </w:r>
          </w:p>
        </w:tc>
        <w:tc>
          <w:tcPr>
            <w:tcW w:w="1573" w:type="dxa"/>
            <w:tcPrChange w:author="Fernando Dominguez" w:date="2025-11-03T09:17:00Z" w:id="1198">
              <w:tcPr>
                <w:tcW w:w="1573" w:type="dxa"/>
                <w:gridSpan w:val="5"/>
              </w:tcPr>
            </w:tcPrChange>
          </w:tcPr>
          <w:p w:rsidRPr="00117039" w:rsidR="004023C5" w:rsidRDefault="004023C5" w14:paraId="5CDCA8E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Store CU Identification</w:t>
            </w:r>
          </w:p>
        </w:tc>
        <w:tc>
          <w:tcPr>
            <w:tcW w:w="2884" w:type="dxa"/>
            <w:tcPrChange w:author="Fernando Dominguez" w:date="2025-11-03T09:17:00Z" w:id="1199">
              <w:tcPr>
                <w:tcW w:w="2884" w:type="dxa"/>
                <w:gridSpan w:val="2"/>
              </w:tcPr>
            </w:tcPrChange>
          </w:tcPr>
          <w:p w:rsidRPr="00117039" w:rsidR="004023C5" w:rsidRDefault="004023C5" w14:paraId="1848A047" w14:textId="6ACECB36">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The CU module administrator creates a new entry for the CU in the CU module</w:t>
            </w:r>
            <w:ins w:author="Marek Jonas" w:date="2025-10-24T10:13:00Z" w:id="1200">
              <w:r w:rsidR="00AC2A39">
                <w:rPr>
                  <w:rFonts w:ascii="Times New Roman" w:hAnsi="Times New Roman" w:cs="Times New Roman"/>
                  <w:color w:val="auto"/>
                  <w:sz w:val="16"/>
                  <w:szCs w:val="16"/>
                  <w:lang w:val="en-GB"/>
                </w:rPr>
                <w:t>.</w:t>
              </w:r>
            </w:ins>
            <w:del w:author="Marek Jonas" w:date="2025-10-24T10:13:00Z" w:id="1201">
              <w:r w:rsidRPr="00117039">
                <w:rPr>
                  <w:rFonts w:ascii="Times New Roman" w:hAnsi="Times New Roman" w:cs="Times New Roman"/>
                  <w:color w:val="auto"/>
                  <w:sz w:val="16"/>
                  <w:szCs w:val="16"/>
                  <w:lang w:val="en-GB"/>
                </w:rPr>
                <w:delText xml:space="preserve">, together with a unique identifier for reference and a timestamp indicating the creation. </w:delText>
              </w:r>
            </w:del>
            <w:ins w:author="Marek Jonas" w:date="2025-10-24T10:13:00Z" w:id="1202">
              <w:r w:rsidR="00AC2A39">
                <w:rPr>
                  <w:rFonts w:ascii="Times New Roman" w:hAnsi="Times New Roman" w:cs="Times New Roman"/>
                  <w:color w:val="auto"/>
                  <w:sz w:val="16"/>
                  <w:szCs w:val="16"/>
                  <w:lang w:val="en-GB"/>
                </w:rPr>
                <w:t xml:space="preserve"> </w:t>
              </w:r>
            </w:ins>
            <w:r w:rsidRPr="00117039">
              <w:rPr>
                <w:rFonts w:ascii="Times New Roman" w:hAnsi="Times New Roman" w:cs="Times New Roman"/>
                <w:color w:val="auto"/>
                <w:sz w:val="16"/>
                <w:szCs w:val="16"/>
                <w:lang w:val="en-GB"/>
              </w:rPr>
              <w:t xml:space="preserve">If the CU identification code was provided by the </w:t>
            </w:r>
            <w:del w:author="Marek Jonas" w:date="2025-10-27T15:48:00Z" w:id="1203">
              <w:r w:rsidRPr="00117039">
                <w:rPr>
                  <w:rFonts w:ascii="Times New Roman" w:hAnsi="Times New Roman" w:cs="Times New Roman"/>
                  <w:color w:val="auto"/>
                  <w:sz w:val="16"/>
                  <w:szCs w:val="16"/>
                  <w:lang w:val="en-GB"/>
                </w:rPr>
                <w:delText>CU registration responsible</w:delText>
              </w:r>
            </w:del>
            <w:ins w:author="Marek Jonas" w:date="2025-10-27T15:48:00Z" w:id="1204">
              <w:r w:rsidR="004F4F7F">
                <w:rPr>
                  <w:rFonts w:ascii="Times New Roman" w:hAnsi="Times New Roman" w:cs="Times New Roman"/>
                  <w:color w:val="auto"/>
                  <w:sz w:val="16"/>
                  <w:szCs w:val="16"/>
                  <w:lang w:val="en-GB"/>
                </w:rPr>
                <w:t>CU registration responsible party</w:t>
              </w:r>
            </w:ins>
            <w:r w:rsidRPr="00117039">
              <w:rPr>
                <w:rFonts w:ascii="Times New Roman" w:hAnsi="Times New Roman" w:cs="Times New Roman"/>
                <w:color w:val="auto"/>
                <w:sz w:val="16"/>
                <w:szCs w:val="16"/>
                <w:lang w:val="en-GB"/>
              </w:rPr>
              <w:t xml:space="preserve"> in step 2.1, that code should be used instead of creating a new code. </w:t>
            </w:r>
          </w:p>
        </w:tc>
        <w:tc>
          <w:tcPr>
            <w:tcW w:w="1317" w:type="dxa"/>
            <w:tcPrChange w:author="Fernando Dominguez" w:date="2025-11-03T09:17:00Z" w:id="1205">
              <w:tcPr>
                <w:tcW w:w="1317" w:type="dxa"/>
              </w:tcPr>
            </w:tcPrChange>
          </w:tcPr>
          <w:p w:rsidRPr="00117039" w:rsidR="004023C5" w:rsidRDefault="004023C5" w14:paraId="35398F0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206">
              <w:tcPr>
                <w:tcW w:w="1319" w:type="dxa"/>
              </w:tcPr>
            </w:tcPrChange>
          </w:tcPr>
          <w:p w:rsidRPr="00117039" w:rsidR="004023C5" w:rsidRDefault="004023C5" w14:paraId="7C309ABD"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[not relevant]</w:t>
            </w:r>
          </w:p>
        </w:tc>
        <w:tc>
          <w:tcPr>
            <w:tcW w:w="1236" w:type="dxa"/>
            <w:gridSpan w:val="2"/>
            <w:tcPrChange w:author="Fernando Dominguez" w:date="2025-11-03T09:17:00Z" w:id="1207">
              <w:tcPr>
                <w:tcW w:w="1236" w:type="dxa"/>
                <w:gridSpan w:val="2"/>
              </w:tcPr>
            </w:tcPrChange>
          </w:tcPr>
          <w:p w:rsidRPr="00117039" w:rsidR="004023C5" w:rsidRDefault="004023C5" w14:paraId="6FAD4263"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w:t>
            </w:r>
          </w:p>
        </w:tc>
      </w:tr>
      <w:tr w:rsidRPr="00390DC1" w:rsidR="004023C5" w:rsidTr="00175308" w14:paraId="0DBB0507" w14:textId="77777777">
        <w:tc>
          <w:tcPr>
            <w:tcW w:w="687" w:type="dxa"/>
            <w:tcPrChange w:author="Fernando Dominguez" w:date="2025-11-03T09:17:00Z" w:id="1208">
              <w:tcPr>
                <w:tcW w:w="687" w:type="dxa"/>
                <w:gridSpan w:val="3"/>
              </w:tcPr>
            </w:tcPrChange>
          </w:tcPr>
          <w:p w:rsidRPr="00117039" w:rsidR="004023C5" w:rsidRDefault="004023C5" w14:paraId="6B8BE0D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2.5</w:t>
            </w:r>
          </w:p>
        </w:tc>
        <w:tc>
          <w:tcPr>
            <w:tcW w:w="1573" w:type="dxa"/>
            <w:tcPrChange w:author="Fernando Dominguez" w:date="2025-11-03T09:17:00Z" w:id="1209">
              <w:tcPr>
                <w:tcW w:w="1573" w:type="dxa"/>
                <w:gridSpan w:val="5"/>
              </w:tcPr>
            </w:tcPrChange>
          </w:tcPr>
          <w:p w:rsidRPr="00117039" w:rsidR="004023C5" w:rsidRDefault="004023C5" w14:paraId="703C98E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Send CU identification</w:t>
            </w:r>
          </w:p>
        </w:tc>
        <w:tc>
          <w:tcPr>
            <w:tcW w:w="2884" w:type="dxa"/>
            <w:tcPrChange w:author="Fernando Dominguez" w:date="2025-11-03T09:17:00Z" w:id="1210">
              <w:tcPr>
                <w:tcW w:w="2884" w:type="dxa"/>
                <w:gridSpan w:val="2"/>
              </w:tcPr>
            </w:tcPrChange>
          </w:tcPr>
          <w:p w:rsidRPr="00117039" w:rsidR="004023C5" w:rsidRDefault="004023C5" w14:paraId="5FC1B964" w14:textId="1A56BFBF">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The CU module administrator sends the CU identification to the </w:t>
            </w:r>
            <w:del w:author="Marek Jonas" w:date="2025-10-27T15:48:00Z" w:id="1211">
              <w:r w:rsidRPr="00117039">
                <w:rPr>
                  <w:rFonts w:ascii="Times New Roman" w:hAnsi="Times New Roman" w:cs="Times New Roman"/>
                  <w:color w:val="auto"/>
                  <w:sz w:val="16"/>
                  <w:szCs w:val="16"/>
                  <w:lang w:val="en-GB"/>
                </w:rPr>
                <w:delText>CU registration responsible</w:delText>
              </w:r>
            </w:del>
            <w:ins w:author="Marek Jonas" w:date="2025-10-27T15:48:00Z" w:id="1212">
              <w:r w:rsidR="004F4F7F">
                <w:rPr>
                  <w:rFonts w:ascii="Times New Roman" w:hAnsi="Times New Roman" w:cs="Times New Roman"/>
                  <w:color w:val="auto"/>
                  <w:sz w:val="16"/>
                  <w:szCs w:val="16"/>
                  <w:lang w:val="en-GB"/>
                </w:rPr>
                <w:t>CU registration responsible party</w:t>
              </w:r>
            </w:ins>
            <w:r w:rsidRPr="00117039">
              <w:rPr>
                <w:rFonts w:ascii="Times New Roman" w:hAnsi="Times New Roman" w:cs="Times New Roman"/>
                <w:color w:val="auto"/>
                <w:sz w:val="16"/>
                <w:szCs w:val="16"/>
                <w:lang w:val="en-GB"/>
              </w:rPr>
              <w:t>.</w:t>
            </w:r>
          </w:p>
        </w:tc>
        <w:tc>
          <w:tcPr>
            <w:tcW w:w="1317" w:type="dxa"/>
            <w:tcPrChange w:author="Fernando Dominguez" w:date="2025-11-03T09:17:00Z" w:id="1213">
              <w:tcPr>
                <w:tcW w:w="1317" w:type="dxa"/>
              </w:tcPr>
            </w:tcPrChange>
          </w:tcPr>
          <w:p w:rsidRPr="00117039" w:rsidR="004023C5" w:rsidRDefault="004023C5" w14:paraId="25F2207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214">
              <w:tcPr>
                <w:tcW w:w="1319" w:type="dxa"/>
              </w:tcPr>
            </w:tcPrChange>
          </w:tcPr>
          <w:p w:rsidRPr="00117039" w:rsidR="004023C5" w:rsidRDefault="004023C5" w14:paraId="54D39D90" w14:textId="0D06AFDF">
            <w:pPr>
              <w:widowControl w:val="0"/>
              <w:spacing w:after="0" w:line="276" w:lineRule="auto"/>
              <w:jc w:val="both"/>
              <w:rPr>
                <w:rFonts w:ascii="Times New Roman" w:hAnsi="Times New Roman" w:cs="Times New Roman"/>
                <w:sz w:val="16"/>
                <w:szCs w:val="16"/>
                <w:lang w:val="en-GB" w:eastAsia="nl-NL"/>
              </w:rPr>
            </w:pPr>
            <w:del w:author="Marek Jonas" w:date="2025-10-27T15:48:00Z" w:id="1215">
              <w:r w:rsidRPr="00117039">
                <w:rPr>
                  <w:rFonts w:ascii="Times New Roman" w:hAnsi="Times New Roman" w:cs="Times New Roman"/>
                  <w:sz w:val="16"/>
                  <w:szCs w:val="16"/>
                  <w:lang w:val="en-GB" w:eastAsia="nl-NL"/>
                </w:rPr>
                <w:delText>CU registration responsible</w:delText>
              </w:r>
            </w:del>
            <w:ins w:author="Marek Jonas" w:date="2025-10-27T15:48:00Z" w:id="1216">
              <w:r w:rsidR="004F4F7F">
                <w:rPr>
                  <w:rFonts w:ascii="Times New Roman" w:hAnsi="Times New Roman" w:cs="Times New Roman"/>
                  <w:sz w:val="16"/>
                  <w:szCs w:val="16"/>
                  <w:lang w:val="en-GB" w:eastAsia="nl-NL"/>
                </w:rPr>
                <w:t>CU registration responsible party</w:t>
              </w:r>
            </w:ins>
          </w:p>
        </w:tc>
        <w:tc>
          <w:tcPr>
            <w:tcW w:w="1236" w:type="dxa"/>
            <w:gridSpan w:val="2"/>
            <w:tcPrChange w:author="Fernando Dominguez" w:date="2025-11-03T09:17:00Z" w:id="1217">
              <w:tcPr>
                <w:tcW w:w="1236" w:type="dxa"/>
                <w:gridSpan w:val="2"/>
              </w:tcPr>
            </w:tcPrChange>
          </w:tcPr>
          <w:p w:rsidRPr="00117039" w:rsidR="004023C5" w:rsidRDefault="004023C5" w14:paraId="55508995"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E – CU identification</w:t>
            </w:r>
          </w:p>
        </w:tc>
      </w:tr>
      <w:tr w:rsidRPr="00390DC1" w:rsidR="004023C5" w:rsidTr="00175308" w14:paraId="09026E39" w14:textId="77777777">
        <w:trPr>
          <w:trHeight w:val="300"/>
          <w:trPrChange w:author="Fernando Dominguez" w:date="2025-11-03T09:17:00Z" w:id="1218">
            <w:trPr>
              <w:trHeight w:val="300"/>
            </w:trPr>
          </w:trPrChange>
        </w:trPr>
        <w:tc>
          <w:tcPr>
            <w:tcW w:w="687" w:type="dxa"/>
            <w:tcPrChange w:author="Fernando Dominguez" w:date="2025-11-03T09:17:00Z" w:id="1219">
              <w:tcPr>
                <w:tcW w:w="687" w:type="dxa"/>
                <w:gridSpan w:val="3"/>
              </w:tcPr>
            </w:tcPrChange>
          </w:tcPr>
          <w:p w:rsidRPr="00117039" w:rsidR="004023C5" w:rsidRDefault="004023C5" w14:paraId="5ABCA69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2.6</w:t>
            </w:r>
          </w:p>
        </w:tc>
        <w:tc>
          <w:tcPr>
            <w:tcW w:w="1573" w:type="dxa"/>
            <w:tcPrChange w:author="Fernando Dominguez" w:date="2025-11-03T09:17:00Z" w:id="1220">
              <w:tcPr>
                <w:tcW w:w="1573" w:type="dxa"/>
                <w:gridSpan w:val="5"/>
              </w:tcPr>
            </w:tcPrChange>
          </w:tcPr>
          <w:p w:rsidRPr="00117039" w:rsidR="004023C5" w:rsidRDefault="004023C5" w14:paraId="1250193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Send CU master data</w:t>
            </w:r>
          </w:p>
        </w:tc>
        <w:tc>
          <w:tcPr>
            <w:tcW w:w="2884" w:type="dxa"/>
            <w:tcPrChange w:author="Fernando Dominguez" w:date="2025-11-03T09:17:00Z" w:id="1221">
              <w:tcPr>
                <w:tcW w:w="2884" w:type="dxa"/>
                <w:gridSpan w:val="2"/>
              </w:tcPr>
            </w:tcPrChange>
          </w:tcPr>
          <w:p w:rsidR="004023C5" w:rsidRDefault="004023C5" w14:paraId="4CFDBC73" w14:textId="77777777">
            <w:pPr>
              <w:widowControl w:val="0"/>
              <w:spacing w:after="0" w:line="276" w:lineRule="auto"/>
              <w:jc w:val="both"/>
              <w:rPr>
                <w:ins w:author="Marek Jonas" w:date="2025-10-30T09:28:00Z" w:id="1222"/>
                <w:rFonts w:ascii="Times New Roman" w:hAnsi="Times New Roman" w:eastAsia="Calibri" w:cs="Times New Roman"/>
                <w:sz w:val="16"/>
                <w:szCs w:val="16"/>
                <w:lang w:val="en-GB" w:eastAsia="zh-CN"/>
              </w:rPr>
            </w:pPr>
            <w:r w:rsidRPr="00007288">
              <w:rPr>
                <w:rFonts w:ascii="Times New Roman" w:hAnsi="Times New Roman" w:eastAsia="Calibri" w:cs="Times New Roman"/>
                <w:sz w:val="16"/>
                <w:szCs w:val="16"/>
                <w:lang w:val="en-GB" w:eastAsia="zh-CN"/>
              </w:rPr>
              <w:t>CU registration is responsible for sending the necessary CU master data to the CU module administrator for the registration process.</w:t>
            </w:r>
          </w:p>
          <w:p w:rsidR="005F257B" w:rsidRDefault="005F257B" w14:paraId="7A623778" w14:textId="77777777">
            <w:pPr>
              <w:widowControl w:val="0"/>
              <w:spacing w:after="0" w:line="276" w:lineRule="auto"/>
              <w:jc w:val="both"/>
              <w:rPr>
                <w:ins w:author="Marek Jonas" w:date="2025-10-30T09:28:00Z" w:id="1223"/>
                <w:rFonts w:ascii="Times New Roman" w:hAnsi="Times New Roman" w:cs="Times New Roman"/>
                <w:sz w:val="16"/>
                <w:szCs w:val="16"/>
                <w:lang w:val="en-GB" w:eastAsia="zh-CN"/>
              </w:rPr>
            </w:pPr>
          </w:p>
          <w:p w:rsidRPr="00007288" w:rsidR="004023C5" w:rsidRDefault="005F257B" w14:paraId="25E53B50" w14:textId="61FCEE30">
            <w:pPr>
              <w:widowControl w:val="0"/>
              <w:spacing w:after="0" w:line="276" w:lineRule="auto"/>
              <w:jc w:val="both"/>
              <w:rPr>
                <w:rFonts w:ascii="Times New Roman" w:hAnsi="Times New Roman" w:cs="Times New Roman"/>
                <w:sz w:val="16"/>
                <w:szCs w:val="16"/>
                <w:lang w:val="en-GB" w:eastAsia="nl-NL"/>
              </w:rPr>
            </w:pPr>
            <w:ins w:author="Marek Jonas" w:date="2025-10-30T09:28:00Z" w:id="1224">
              <w:r>
                <w:rPr>
                  <w:rFonts w:ascii="Times New Roman" w:hAnsi="Times New Roman" w:eastAsia="Calibri" w:cs="Times New Roman"/>
                  <w:sz w:val="16"/>
                  <w:szCs w:val="16"/>
                  <w:lang w:val="en-GB"/>
                </w:rPr>
                <w:t>Note: Notify grid prequalification coordinator to execute grid prequalification if necessary.</w:t>
              </w:r>
            </w:ins>
          </w:p>
        </w:tc>
        <w:tc>
          <w:tcPr>
            <w:tcW w:w="1317" w:type="dxa"/>
            <w:tcPrChange w:author="Fernando Dominguez" w:date="2025-11-03T09:17:00Z" w:id="1225">
              <w:tcPr>
                <w:tcW w:w="1317" w:type="dxa"/>
              </w:tcPr>
            </w:tcPrChange>
          </w:tcPr>
          <w:p w:rsidRPr="00117039" w:rsidR="004023C5" w:rsidRDefault="004023C5" w14:paraId="66213318" w14:textId="5495BB4D">
            <w:pPr>
              <w:widowControl w:val="0"/>
              <w:spacing w:after="0" w:line="276" w:lineRule="auto"/>
              <w:jc w:val="both"/>
              <w:rPr>
                <w:rFonts w:ascii="Times New Roman" w:hAnsi="Times New Roman" w:cs="Times New Roman"/>
                <w:sz w:val="16"/>
                <w:szCs w:val="16"/>
                <w:lang w:val="en-GB" w:eastAsia="nl-NL"/>
              </w:rPr>
            </w:pPr>
            <w:del w:author="Marek Jonas" w:date="2025-10-27T15:48:00Z" w:id="1226">
              <w:r w:rsidRPr="00117039">
                <w:rPr>
                  <w:rFonts w:ascii="Times New Roman" w:hAnsi="Times New Roman" w:eastAsia="Calibri" w:cs="Times New Roman"/>
                  <w:sz w:val="16"/>
                  <w:szCs w:val="16"/>
                  <w:lang w:val="en-GB" w:eastAsia="zh-CN"/>
                </w:rPr>
                <w:delText>CU registration responsible</w:delText>
              </w:r>
            </w:del>
            <w:ins w:author="Marek Jonas" w:date="2025-10-27T15:48:00Z" w:id="1227">
              <w:r w:rsidR="004F4F7F">
                <w:rPr>
                  <w:rFonts w:ascii="Times New Roman" w:hAnsi="Times New Roman" w:eastAsia="Calibri" w:cs="Times New Roman"/>
                  <w:sz w:val="16"/>
                  <w:szCs w:val="16"/>
                  <w:lang w:val="en-GB" w:eastAsia="zh-CN"/>
                </w:rPr>
                <w:t>CU registration responsible party</w:t>
              </w:r>
            </w:ins>
          </w:p>
        </w:tc>
        <w:tc>
          <w:tcPr>
            <w:tcW w:w="1319" w:type="dxa"/>
            <w:tcPrChange w:author="Fernando Dominguez" w:date="2025-11-03T09:17:00Z" w:id="1228">
              <w:tcPr>
                <w:tcW w:w="1319" w:type="dxa"/>
              </w:tcPr>
            </w:tcPrChange>
          </w:tcPr>
          <w:p w:rsidRPr="00117039" w:rsidR="004023C5" w:rsidRDefault="004023C5" w14:paraId="22B2010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eastAsia="nl-NL"/>
              </w:rPr>
              <w:t>C</w:t>
            </w:r>
            <w:r w:rsidRPr="00117039">
              <w:rPr>
                <w:rFonts w:ascii="Times New Roman" w:hAnsi="Times New Roman" w:eastAsia="Calibri" w:cs="Times New Roman"/>
                <w:sz w:val="16"/>
                <w:szCs w:val="16"/>
                <w:lang w:val="en-GB" w:eastAsia="zh-CN"/>
              </w:rPr>
              <w:t>U module administrator</w:t>
            </w:r>
          </w:p>
        </w:tc>
        <w:tc>
          <w:tcPr>
            <w:tcW w:w="1236" w:type="dxa"/>
            <w:gridSpan w:val="2"/>
            <w:tcPrChange w:author="Fernando Dominguez" w:date="2025-11-03T09:17:00Z" w:id="1229">
              <w:tcPr>
                <w:tcW w:w="1236" w:type="dxa"/>
                <w:gridSpan w:val="2"/>
              </w:tcPr>
            </w:tcPrChange>
          </w:tcPr>
          <w:p w:rsidRPr="00117039" w:rsidR="004023C5" w:rsidRDefault="005F6AB0" w14:paraId="21DF27B1" w14:textId="482A8E19">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w:t>
            </w:r>
            <w:r w:rsidRPr="00117039" w:rsidR="004023C5">
              <w:rPr>
                <w:rFonts w:ascii="Times New Roman" w:hAnsi="Times New Roman" w:eastAsia="Calibri" w:cs="Times New Roman"/>
                <w:sz w:val="16"/>
                <w:szCs w:val="16"/>
                <w:lang w:val="en-GB" w:eastAsia="zh-CN"/>
              </w:rPr>
              <w:t xml:space="preserve"> – CU master data</w:t>
            </w:r>
          </w:p>
        </w:tc>
      </w:tr>
      <w:tr w:rsidRPr="00390DC1" w:rsidR="004023C5" w:rsidTr="00175308" w14:paraId="5F1B6CBD" w14:textId="77777777">
        <w:trPr>
          <w:trHeight w:val="300"/>
          <w:del w:author="Marek Jonas" w:date="2025-10-30T09:28:00Z" w:id="1230"/>
          <w:trPrChange w:author="Fernando Dominguez" w:date="2025-11-03T09:17:00Z" w:id="1231">
            <w:trPr>
              <w:trHeight w:val="300"/>
            </w:trPr>
          </w:trPrChange>
        </w:trPr>
        <w:tc>
          <w:tcPr>
            <w:tcW w:w="687" w:type="dxa"/>
            <w:tcPrChange w:author="Fernando Dominguez" w:date="2025-11-03T09:17:00Z" w:id="1232">
              <w:tcPr>
                <w:tcW w:w="687" w:type="dxa"/>
                <w:gridSpan w:val="3"/>
              </w:tcPr>
            </w:tcPrChange>
          </w:tcPr>
          <w:p w:rsidRPr="00117039" w:rsidR="004023C5" w:rsidRDefault="004023C5" w14:paraId="3D4B27AC" w14:textId="77777777">
            <w:pPr>
              <w:widowControl w:val="0"/>
              <w:spacing w:after="0" w:line="276" w:lineRule="auto"/>
              <w:jc w:val="both"/>
              <w:rPr>
                <w:del w:author="Marek Jonas" w:date="2025-10-30T09:28:00Z" w:id="1233"/>
                <w:rFonts w:ascii="Times New Roman" w:hAnsi="Times New Roman" w:eastAsia="Calibri" w:cs="Times New Roman"/>
                <w:sz w:val="16"/>
                <w:szCs w:val="16"/>
                <w:lang w:val="en-GB" w:eastAsia="zh-CN"/>
              </w:rPr>
            </w:pPr>
            <w:del w:author="Marek Jonas" w:date="2025-10-30T09:28:00Z" w:id="1234">
              <w:r w:rsidRPr="00117039">
                <w:rPr>
                  <w:rFonts w:ascii="Times New Roman" w:hAnsi="Times New Roman" w:eastAsia="Calibri" w:cs="Times New Roman"/>
                  <w:sz w:val="16"/>
                  <w:szCs w:val="16"/>
                  <w:lang w:val="en-GB" w:eastAsia="zh-CN"/>
                </w:rPr>
                <w:delText>2.7a</w:delText>
              </w:r>
            </w:del>
          </w:p>
        </w:tc>
        <w:tc>
          <w:tcPr>
            <w:tcW w:w="1573" w:type="dxa"/>
            <w:tcPrChange w:author="Fernando Dominguez" w:date="2025-11-03T09:17:00Z" w:id="1235">
              <w:tcPr>
                <w:tcW w:w="1573" w:type="dxa"/>
                <w:gridSpan w:val="5"/>
              </w:tcPr>
            </w:tcPrChange>
          </w:tcPr>
          <w:p w:rsidRPr="00007288" w:rsidR="004023C5" w:rsidRDefault="004023C5" w14:paraId="073DB659" w14:textId="77777777">
            <w:pPr>
              <w:widowControl w:val="0"/>
              <w:spacing w:after="0" w:line="276" w:lineRule="auto"/>
              <w:jc w:val="both"/>
              <w:rPr>
                <w:del w:author="Marek Jonas" w:date="2025-10-30T09:28:00Z" w:id="1236"/>
                <w:rFonts w:ascii="Times New Roman" w:hAnsi="Times New Roman" w:eastAsia="Calibri" w:cs="Times New Roman"/>
                <w:sz w:val="16"/>
                <w:szCs w:val="16"/>
                <w:lang w:val="en-GB" w:eastAsia="zh-CN"/>
              </w:rPr>
            </w:pPr>
            <w:del w:author="Marek Jonas" w:date="2025-10-30T09:28:00Z" w:id="1237">
              <w:r w:rsidRPr="00007288">
                <w:rPr>
                  <w:rFonts w:ascii="Times New Roman" w:hAnsi="Times New Roman" w:eastAsia="Calibri" w:cs="Times New Roman"/>
                  <w:sz w:val="16"/>
                  <w:szCs w:val="16"/>
                  <w:lang w:val="en-GB" w:eastAsia="zh-CN"/>
                </w:rPr>
                <w:delText>(Conditional) Request CU grid prequalification</w:delText>
              </w:r>
            </w:del>
          </w:p>
        </w:tc>
        <w:tc>
          <w:tcPr>
            <w:tcW w:w="2884" w:type="dxa"/>
            <w:tcPrChange w:author="Fernando Dominguez" w:date="2025-11-03T09:17:00Z" w:id="1238">
              <w:tcPr>
                <w:tcW w:w="2884" w:type="dxa"/>
                <w:gridSpan w:val="2"/>
              </w:tcPr>
            </w:tcPrChange>
          </w:tcPr>
          <w:p w:rsidRPr="00007288" w:rsidR="004023C5" w:rsidRDefault="004023C5" w14:paraId="65892509" w14:textId="77777777">
            <w:pPr>
              <w:widowControl w:val="0"/>
              <w:spacing w:after="0" w:line="276" w:lineRule="auto"/>
              <w:jc w:val="both"/>
              <w:rPr>
                <w:del w:author="Marek Jonas" w:date="2025-10-30T09:28:00Z" w:id="1239"/>
                <w:rFonts w:ascii="Times New Roman" w:hAnsi="Times New Roman" w:cs="Times New Roman" w:eastAsiaTheme="minorEastAsia"/>
                <w:sz w:val="16"/>
                <w:szCs w:val="16"/>
                <w:lang w:val="en-GB" w:eastAsia="zh-CN"/>
              </w:rPr>
            </w:pPr>
            <w:del w:author="Marek Jonas" w:date="2025-10-30T09:28:00Z" w:id="1240">
              <w:r w:rsidRPr="00007288">
                <w:rPr>
                  <w:rFonts w:ascii="Times New Roman" w:hAnsi="Times New Roman" w:cs="Times New Roman" w:eastAsiaTheme="minorEastAsia"/>
                  <w:sz w:val="16"/>
                  <w:szCs w:val="16"/>
                  <w:lang w:val="en-GB" w:eastAsia="zh-CN"/>
                </w:rPr>
                <w:delText>The CU module administrator sends CU master data to the connecting system operator in order to verify that the CU can be operated.</w:delText>
              </w:r>
            </w:del>
          </w:p>
          <w:p w:rsidRPr="00007288" w:rsidR="004023C5" w:rsidRDefault="004023C5" w14:paraId="595EA6A8" w14:textId="77777777">
            <w:pPr>
              <w:widowControl w:val="0"/>
              <w:spacing w:after="0" w:line="276" w:lineRule="auto"/>
              <w:jc w:val="both"/>
              <w:rPr>
                <w:del w:author="Marek Jonas" w:date="2025-10-30T09:28:00Z" w:id="1241"/>
                <w:rFonts w:ascii="Times New Roman" w:hAnsi="Times New Roman" w:cs="Times New Roman" w:eastAsiaTheme="minorEastAsia"/>
                <w:sz w:val="16"/>
                <w:szCs w:val="16"/>
                <w:lang w:val="en-GB" w:eastAsia="zh-CN"/>
              </w:rPr>
            </w:pPr>
          </w:p>
          <w:p w:rsidRPr="00007288" w:rsidR="004023C5" w:rsidRDefault="36059A4D" w14:paraId="1F2C5373" w14:textId="5615E03B">
            <w:pPr>
              <w:widowControl w:val="0"/>
              <w:spacing w:after="0" w:line="276" w:lineRule="auto"/>
              <w:jc w:val="both"/>
              <w:rPr>
                <w:del w:author="Marek Jonas" w:date="2025-10-30T09:28:00Z" w:id="1242"/>
                <w:rFonts w:ascii="Times New Roman" w:hAnsi="Times New Roman" w:cs="Times New Roman"/>
                <w:sz w:val="16"/>
                <w:szCs w:val="16"/>
                <w:lang w:val="en-GB"/>
              </w:rPr>
            </w:pPr>
            <w:del w:author="Marek Jonas" w:date="2025-10-30T09:28:00Z" w:id="1243">
              <w:r w:rsidRPr="196298A1">
                <w:rPr>
                  <w:rFonts w:ascii="Times New Roman" w:hAnsi="Times New Roman" w:cs="Times New Roman" w:eastAsiaTheme="minorEastAsia"/>
                  <w:sz w:val="16"/>
                  <w:szCs w:val="16"/>
                  <w:lang w:val="en-GB" w:eastAsia="zh-CN"/>
                </w:rPr>
                <w:delText xml:space="preserve">In accordance with </w:delText>
              </w:r>
              <w:r w:rsidRPr="196298A1">
                <w:rPr>
                  <w:rFonts w:ascii="Times New Roman" w:hAnsi="Times New Roman" w:eastAsia="Calibri" w:cs="Times New Roman"/>
                  <w:sz w:val="16"/>
                  <w:szCs w:val="16"/>
                  <w:lang w:val="en-GB" w:eastAsia="zh-CN"/>
                </w:rPr>
                <w:delText xml:space="preserve">NCDR, </w:delText>
              </w:r>
              <w:commentRangeStart w:id="1244"/>
              <w:commentRangeStart w:id="1245"/>
              <w:r w:rsidRPr="196298A1">
                <w:rPr>
                  <w:rFonts w:ascii="Times New Roman" w:hAnsi="Times New Roman" w:eastAsia="Calibri" w:cs="Times New Roman"/>
                  <w:sz w:val="16"/>
                  <w:szCs w:val="16"/>
                  <w:lang w:val="en-GB" w:eastAsia="zh-CN"/>
                </w:rPr>
                <w:delText xml:space="preserve">Article </w:delText>
              </w:r>
            </w:del>
            <w:ins w:author="Wojciech Lubczyński" w:date="2025-10-13T05:09:00Z" w:id="1246">
              <w:del w:author="Marek Jonas" w:date="2025-10-30T09:28:00Z" w:id="1247">
                <w:r w:rsidRPr="0A08617B" w:rsidR="1FC170BC">
                  <w:rPr>
                    <w:rFonts w:ascii="Times New Roman" w:hAnsi="Times New Roman" w:eastAsia="Calibri" w:cs="Times New Roman"/>
                    <w:sz w:val="16"/>
                    <w:szCs w:val="16"/>
                    <w:lang w:val="en-GB" w:eastAsia="zh-CN"/>
                  </w:rPr>
                  <w:delText>28</w:delText>
                </w:r>
              </w:del>
            </w:ins>
            <w:del w:author="Marek Jonas" w:date="2025-10-30T09:28:00Z" w:id="1248">
              <w:r w:rsidRPr="196298A1">
                <w:rPr>
                  <w:rFonts w:ascii="Times New Roman" w:hAnsi="Times New Roman" w:eastAsia="Calibri" w:cs="Times New Roman"/>
                  <w:sz w:val="16"/>
                  <w:szCs w:val="16"/>
                  <w:lang w:val="en-GB" w:eastAsia="zh-CN"/>
                </w:rPr>
                <w:delText>37</w:delText>
              </w:r>
              <w:commentRangeEnd w:id="1244"/>
              <w:r w:rsidRPr="196298A1" w:rsidR="004023C5">
                <w:rPr>
                  <w:rStyle w:val="CommentReference"/>
                  <w:rFonts w:ascii="Times New Roman" w:hAnsi="Times New Roman" w:eastAsia="Calibri" w:cs="Times New Roman"/>
                  <w:lang w:val="en-GB" w:eastAsia="zh-CN"/>
                </w:rPr>
                <w:commentReference w:id="1244"/>
              </w:r>
              <w:commentRangeEnd w:id="1245"/>
              <w:r w:rsidRPr="196298A1">
                <w:rPr>
                  <w:rStyle w:val="CommentReference"/>
                  <w:rFonts w:ascii="Times New Roman" w:hAnsi="Times New Roman" w:eastAsia="Calibri" w:cs="Times New Roman"/>
                  <w:lang w:val="en-GB" w:eastAsia="zh-CN"/>
                </w:rPr>
                <w:commentReference w:id="1245"/>
              </w:r>
              <w:r w:rsidRPr="196298A1">
                <w:rPr>
                  <w:rFonts w:ascii="Times New Roman" w:hAnsi="Times New Roman" w:eastAsia="Calibri" w:cs="Times New Roman"/>
                  <w:sz w:val="16"/>
                  <w:szCs w:val="16"/>
                  <w:lang w:val="en-GB" w:eastAsia="zh-CN"/>
                </w:rPr>
                <w:delText xml:space="preserve"> (e).</w:delText>
              </w:r>
            </w:del>
          </w:p>
        </w:tc>
        <w:tc>
          <w:tcPr>
            <w:tcW w:w="1317" w:type="dxa"/>
            <w:tcPrChange w:author="Fernando Dominguez" w:date="2025-11-03T09:17:00Z" w:id="1249">
              <w:tcPr>
                <w:tcW w:w="1317" w:type="dxa"/>
              </w:tcPr>
            </w:tcPrChange>
          </w:tcPr>
          <w:p w:rsidRPr="00117039" w:rsidR="004023C5" w:rsidRDefault="004023C5" w14:paraId="028A2325" w14:textId="77777777">
            <w:pPr>
              <w:widowControl w:val="0"/>
              <w:spacing w:after="0" w:line="276" w:lineRule="auto"/>
              <w:jc w:val="both"/>
              <w:rPr>
                <w:del w:author="Marek Jonas" w:date="2025-10-30T09:28:00Z" w:id="1250"/>
                <w:rFonts w:ascii="Times New Roman" w:hAnsi="Times New Roman" w:eastAsia="Calibri" w:cs="Times New Roman"/>
                <w:sz w:val="16"/>
                <w:szCs w:val="16"/>
                <w:lang w:val="en-GB" w:eastAsia="zh-CN"/>
              </w:rPr>
            </w:pPr>
            <w:del w:author="Marek Jonas" w:date="2025-10-30T09:28:00Z" w:id="1251">
              <w:r w:rsidRPr="00117039">
                <w:rPr>
                  <w:rFonts w:ascii="Times New Roman" w:hAnsi="Times New Roman" w:eastAsia="Calibri" w:cs="Times New Roman"/>
                  <w:sz w:val="16"/>
                  <w:szCs w:val="16"/>
                  <w:lang w:val="en-GB" w:eastAsia="zh-CN"/>
                </w:rPr>
                <w:delText>CU module administrator</w:delText>
              </w:r>
            </w:del>
          </w:p>
        </w:tc>
        <w:tc>
          <w:tcPr>
            <w:tcW w:w="1319" w:type="dxa"/>
            <w:tcPrChange w:author="Fernando Dominguez" w:date="2025-11-03T09:17:00Z" w:id="1252">
              <w:tcPr>
                <w:tcW w:w="1319" w:type="dxa"/>
              </w:tcPr>
            </w:tcPrChange>
          </w:tcPr>
          <w:p w:rsidRPr="00117039" w:rsidR="004023C5" w:rsidRDefault="004023C5" w14:paraId="0872F70B" w14:textId="7025DF6A">
            <w:pPr>
              <w:widowControl w:val="0"/>
              <w:spacing w:after="0" w:line="276" w:lineRule="auto"/>
              <w:jc w:val="both"/>
              <w:rPr>
                <w:del w:author="Marek Jonas" w:date="2025-10-30T09:28:00Z" w:id="1253"/>
                <w:rFonts w:ascii="Times New Roman" w:hAnsi="Times New Roman" w:eastAsia="Calibri" w:cs="Times New Roman"/>
                <w:sz w:val="16"/>
                <w:szCs w:val="16"/>
                <w:lang w:val="en-GB" w:eastAsia="zh-CN"/>
              </w:rPr>
            </w:pPr>
            <w:del w:author="Marek Jonas" w:date="2025-10-30T09:28:00Z" w:id="1254">
              <w:r w:rsidRPr="00117039">
                <w:rPr>
                  <w:rFonts w:ascii="Times New Roman" w:hAnsi="Times New Roman" w:eastAsia="Calibri" w:cs="Times New Roman"/>
                  <w:sz w:val="16"/>
                  <w:szCs w:val="16"/>
                  <w:lang w:val="en-GB" w:eastAsia="zh-CN"/>
                </w:rPr>
                <w:delText>Connecting system operator</w:delText>
              </w:r>
            </w:del>
            <w:commentRangeStart w:id="1255"/>
            <w:ins w:author="Wojciech Lubczyński" w:date="2025-10-13T05:11:00Z" w:id="1256">
              <w:del w:author="Marek Jonas" w:date="2025-10-30T09:28:00Z" w:id="1257">
                <w:r w:rsidRPr="0A08617B" w:rsidR="01434498">
                  <w:rPr>
                    <w:rFonts w:ascii="Times New Roman" w:hAnsi="Times New Roman" w:eastAsia="Calibri" w:cs="Times New Roman"/>
                    <w:sz w:val="16"/>
                    <w:szCs w:val="16"/>
                    <w:lang w:val="en-GB" w:eastAsia="zh-CN"/>
                  </w:rPr>
                  <w:delText>Grid prequalification coordinator</w:delText>
                </w:r>
              </w:del>
            </w:ins>
            <w:del w:author="Marek Jonas" w:date="2025-10-30T09:28:00Z" w:id="1258">
              <w:commentRangeEnd w:id="1255"/>
              <w:r w:rsidRPr="00117039">
                <w:rPr>
                  <w:rStyle w:val="CommentReference"/>
                  <w:rFonts w:ascii="Times New Roman" w:hAnsi="Times New Roman" w:eastAsia="Calibri" w:cs="Times New Roman"/>
                  <w:lang w:val="en-GB" w:eastAsia="zh-CN"/>
                </w:rPr>
                <w:commentReference w:id="1255"/>
              </w:r>
            </w:del>
          </w:p>
        </w:tc>
        <w:tc>
          <w:tcPr>
            <w:tcW w:w="1236" w:type="dxa"/>
            <w:gridSpan w:val="2"/>
            <w:tcPrChange w:author="Fernando Dominguez" w:date="2025-11-03T09:17:00Z" w:id="1259">
              <w:tcPr>
                <w:tcW w:w="1236" w:type="dxa"/>
                <w:gridSpan w:val="2"/>
              </w:tcPr>
            </w:tcPrChange>
          </w:tcPr>
          <w:p w:rsidRPr="00117039" w:rsidR="004023C5" w:rsidRDefault="005F6AB0" w14:paraId="3D7C281B" w14:textId="4729258D">
            <w:pPr>
              <w:widowControl w:val="0"/>
              <w:spacing w:after="0" w:line="276" w:lineRule="auto"/>
              <w:jc w:val="both"/>
              <w:rPr>
                <w:del w:author="Marek Jonas" w:date="2025-10-30T09:28:00Z" w:id="1260"/>
                <w:rFonts w:ascii="Times New Roman" w:hAnsi="Times New Roman" w:cs="Times New Roman"/>
                <w:sz w:val="16"/>
                <w:szCs w:val="16"/>
                <w:lang w:val="en-GB" w:eastAsia="nl-NL"/>
              </w:rPr>
            </w:pPr>
            <w:del w:author="Marek Jonas" w:date="2025-10-30T09:28:00Z" w:id="1261">
              <w:r w:rsidRPr="00117039">
                <w:rPr>
                  <w:rFonts w:ascii="Times New Roman" w:hAnsi="Times New Roman" w:cs="Times New Roman"/>
                  <w:sz w:val="16"/>
                  <w:szCs w:val="16"/>
                  <w:lang w:val="en-GB" w:eastAsia="nl-NL"/>
                </w:rPr>
                <w:delText>C</w:delText>
              </w:r>
              <w:r w:rsidRPr="00117039" w:rsidR="004023C5">
                <w:rPr>
                  <w:rFonts w:ascii="Times New Roman" w:hAnsi="Times New Roman" w:cs="Times New Roman"/>
                  <w:sz w:val="16"/>
                  <w:szCs w:val="16"/>
                  <w:lang w:val="en-GB" w:eastAsia="nl-NL"/>
                </w:rPr>
                <w:delText xml:space="preserve"> – CU master data</w:delText>
              </w:r>
            </w:del>
          </w:p>
        </w:tc>
      </w:tr>
      <w:tr w:rsidRPr="00390DC1" w:rsidR="004023C5" w:rsidTr="00175308" w14:paraId="1AC08D46" w14:textId="77777777">
        <w:trPr>
          <w:trHeight w:val="300"/>
          <w:del w:author="Marek Jonas" w:date="2025-10-30T09:28:00Z" w:id="1262"/>
          <w:trPrChange w:author="Fernando Dominguez" w:date="2025-11-03T09:17:00Z" w:id="1263">
            <w:trPr>
              <w:trHeight w:val="300"/>
            </w:trPr>
          </w:trPrChange>
        </w:trPr>
        <w:tc>
          <w:tcPr>
            <w:tcW w:w="687" w:type="dxa"/>
            <w:tcPrChange w:author="Fernando Dominguez" w:date="2025-11-03T09:17:00Z" w:id="1264">
              <w:tcPr>
                <w:tcW w:w="687" w:type="dxa"/>
                <w:gridSpan w:val="3"/>
              </w:tcPr>
            </w:tcPrChange>
          </w:tcPr>
          <w:p w:rsidRPr="00117039" w:rsidR="004023C5" w:rsidRDefault="004023C5" w14:paraId="3A277084" w14:textId="77777777">
            <w:pPr>
              <w:widowControl w:val="0"/>
              <w:spacing w:after="0" w:line="276" w:lineRule="auto"/>
              <w:jc w:val="both"/>
              <w:rPr>
                <w:del w:author="Marek Jonas" w:date="2025-10-30T09:28:00Z" w:id="1265"/>
                <w:rFonts w:ascii="Times New Roman" w:hAnsi="Times New Roman" w:eastAsia="Calibri" w:cs="Times New Roman"/>
                <w:sz w:val="16"/>
                <w:szCs w:val="16"/>
                <w:lang w:val="en-GB" w:eastAsia="zh-CN"/>
              </w:rPr>
            </w:pPr>
            <w:del w:author="Marek Jonas" w:date="2025-10-30T09:28:00Z" w:id="1266">
              <w:r w:rsidRPr="00117039">
                <w:rPr>
                  <w:rFonts w:ascii="Times New Roman" w:hAnsi="Times New Roman" w:eastAsia="Calibri" w:cs="Times New Roman"/>
                  <w:sz w:val="16"/>
                  <w:szCs w:val="16"/>
                  <w:lang w:val="en-GB" w:eastAsia="zh-CN"/>
                </w:rPr>
                <w:delText>2.7b</w:delText>
              </w:r>
            </w:del>
          </w:p>
        </w:tc>
        <w:tc>
          <w:tcPr>
            <w:tcW w:w="1573" w:type="dxa"/>
            <w:tcPrChange w:author="Fernando Dominguez" w:date="2025-11-03T09:17:00Z" w:id="1267">
              <w:tcPr>
                <w:tcW w:w="1573" w:type="dxa"/>
                <w:gridSpan w:val="5"/>
              </w:tcPr>
            </w:tcPrChange>
          </w:tcPr>
          <w:p w:rsidRPr="00117039" w:rsidR="004023C5" w:rsidRDefault="004023C5" w14:paraId="16145A56" w14:textId="77777777">
            <w:pPr>
              <w:widowControl w:val="0"/>
              <w:spacing w:after="0" w:line="276" w:lineRule="auto"/>
              <w:jc w:val="both"/>
              <w:rPr>
                <w:del w:author="Marek Jonas" w:date="2025-10-30T09:28:00Z" w:id="1268"/>
                <w:rFonts w:ascii="Times New Roman" w:hAnsi="Times New Roman" w:eastAsia="Calibri" w:cs="Times New Roman"/>
                <w:sz w:val="16"/>
                <w:szCs w:val="16"/>
                <w:lang w:val="en-GB" w:eastAsia="zh-CN"/>
              </w:rPr>
            </w:pPr>
            <w:del w:author="Marek Jonas" w:date="2025-10-30T09:28:00Z" w:id="1269">
              <w:r w:rsidRPr="00117039">
                <w:rPr>
                  <w:rFonts w:ascii="Times New Roman" w:hAnsi="Times New Roman" w:eastAsia="Calibri" w:cs="Times New Roman"/>
                  <w:sz w:val="16"/>
                  <w:szCs w:val="16"/>
                  <w:lang w:val="en-GB" w:eastAsia="zh-CN"/>
                </w:rPr>
                <w:delText>Send CU grid prequalification result</w:delText>
              </w:r>
            </w:del>
          </w:p>
        </w:tc>
        <w:tc>
          <w:tcPr>
            <w:tcW w:w="2884" w:type="dxa"/>
            <w:tcPrChange w:author="Fernando Dominguez" w:date="2025-11-03T09:17:00Z" w:id="1270">
              <w:tcPr>
                <w:tcW w:w="2884" w:type="dxa"/>
                <w:gridSpan w:val="2"/>
              </w:tcPr>
            </w:tcPrChange>
          </w:tcPr>
          <w:p w:rsidRPr="00117039" w:rsidR="004023C5" w:rsidRDefault="004023C5" w14:paraId="25DA5BAD" w14:textId="77777777">
            <w:pPr>
              <w:widowControl w:val="0"/>
              <w:spacing w:after="0" w:line="276" w:lineRule="auto"/>
              <w:jc w:val="both"/>
              <w:rPr>
                <w:del w:author="Marek Jonas" w:date="2025-10-30T09:28:00Z" w:id="1271"/>
                <w:rFonts w:ascii="Times New Roman" w:hAnsi="Times New Roman" w:cs="Times New Roman" w:eastAsiaTheme="minorEastAsia"/>
                <w:sz w:val="16"/>
                <w:szCs w:val="16"/>
                <w:lang w:val="en-GB" w:eastAsia="zh-CN"/>
              </w:rPr>
            </w:pPr>
            <w:del w:author="Marek Jonas" w:date="2025-10-30T09:28:00Z" w:id="1272">
              <w:r w:rsidRPr="00117039">
                <w:rPr>
                  <w:rFonts w:ascii="Times New Roman" w:hAnsi="Times New Roman" w:cs="Times New Roman" w:eastAsiaTheme="minorEastAsia"/>
                  <w:sz w:val="16"/>
                  <w:szCs w:val="16"/>
                  <w:lang w:val="en-GB" w:eastAsia="zh-CN"/>
                </w:rPr>
                <w:delText>The connecting system operator sends the CU module administrator the validation results for the CU.</w:delText>
              </w:r>
            </w:del>
          </w:p>
        </w:tc>
        <w:tc>
          <w:tcPr>
            <w:tcW w:w="1317" w:type="dxa"/>
            <w:tcPrChange w:author="Fernando Dominguez" w:date="2025-11-03T09:17:00Z" w:id="1273">
              <w:tcPr>
                <w:tcW w:w="1317" w:type="dxa"/>
              </w:tcPr>
            </w:tcPrChange>
          </w:tcPr>
          <w:p w:rsidRPr="00117039" w:rsidR="004023C5" w:rsidRDefault="004023C5" w14:paraId="44FBCBCC" w14:textId="0DC156E1">
            <w:pPr>
              <w:widowControl w:val="0"/>
              <w:spacing w:after="0" w:line="276" w:lineRule="auto"/>
              <w:jc w:val="both"/>
              <w:rPr>
                <w:del w:author="Marek Jonas" w:date="2025-10-30T09:28:00Z" w:id="1274"/>
                <w:rFonts w:ascii="Times New Roman" w:hAnsi="Times New Roman" w:eastAsia="Calibri" w:cs="Times New Roman"/>
                <w:sz w:val="16"/>
                <w:szCs w:val="16"/>
                <w:lang w:val="en-GB" w:eastAsia="zh-CN"/>
              </w:rPr>
            </w:pPr>
            <w:del w:author="Marek Jonas" w:date="2025-10-30T09:28:00Z" w:id="1275">
              <w:r w:rsidRPr="00117039">
                <w:rPr>
                  <w:rFonts w:ascii="Times New Roman" w:hAnsi="Times New Roman" w:eastAsia="Calibri" w:cs="Times New Roman"/>
                  <w:sz w:val="16"/>
                  <w:szCs w:val="16"/>
                  <w:lang w:val="en-GB" w:eastAsia="zh-CN"/>
                </w:rPr>
                <w:delText>Connecting system operator</w:delText>
              </w:r>
            </w:del>
            <w:commentRangeStart w:id="1276"/>
            <w:ins w:author="Wojciech Lubczyński" w:date="2025-10-13T05:12:00Z" w:id="1277">
              <w:del w:author="Marek Jonas" w:date="2025-10-30T09:28:00Z" w:id="1278">
                <w:r w:rsidRPr="0A08617B" w:rsidR="08D42D6A">
                  <w:rPr>
                    <w:rFonts w:ascii="Times New Roman" w:hAnsi="Times New Roman" w:eastAsia="Calibri" w:cs="Times New Roman"/>
                    <w:sz w:val="16"/>
                    <w:szCs w:val="16"/>
                    <w:lang w:val="en-GB" w:eastAsia="zh-CN"/>
                  </w:rPr>
                  <w:delText>Grid prequalification coordinator</w:delText>
                </w:r>
              </w:del>
            </w:ins>
            <w:del w:author="Marek Jonas" w:date="2025-10-30T09:28:00Z" w:id="1279">
              <w:commentRangeEnd w:id="1276"/>
              <w:r w:rsidRPr="00117039">
                <w:rPr>
                  <w:rStyle w:val="CommentReference"/>
                  <w:rFonts w:ascii="Times New Roman" w:hAnsi="Times New Roman" w:eastAsia="Calibri" w:cs="Times New Roman"/>
                  <w:lang w:val="en-GB" w:eastAsia="zh-CN"/>
                </w:rPr>
                <w:commentReference w:id="1276"/>
              </w:r>
            </w:del>
          </w:p>
        </w:tc>
        <w:tc>
          <w:tcPr>
            <w:tcW w:w="1319" w:type="dxa"/>
            <w:tcPrChange w:author="Fernando Dominguez" w:date="2025-11-03T09:17:00Z" w:id="1280">
              <w:tcPr>
                <w:tcW w:w="1319" w:type="dxa"/>
              </w:tcPr>
            </w:tcPrChange>
          </w:tcPr>
          <w:p w:rsidRPr="00117039" w:rsidR="004023C5" w:rsidRDefault="004023C5" w14:paraId="0AC623AF" w14:textId="77777777">
            <w:pPr>
              <w:widowControl w:val="0"/>
              <w:spacing w:after="0" w:line="276" w:lineRule="auto"/>
              <w:jc w:val="both"/>
              <w:rPr>
                <w:del w:author="Marek Jonas" w:date="2025-10-30T09:28:00Z" w:id="1281"/>
                <w:rFonts w:ascii="Times New Roman" w:hAnsi="Times New Roman" w:eastAsia="Calibri" w:cs="Times New Roman"/>
                <w:sz w:val="16"/>
                <w:szCs w:val="16"/>
                <w:lang w:val="en-GB" w:eastAsia="zh-CN"/>
              </w:rPr>
            </w:pPr>
            <w:del w:author="Marek Jonas" w:date="2025-10-30T09:28:00Z" w:id="1282">
              <w:r w:rsidRPr="00117039">
                <w:rPr>
                  <w:rFonts w:ascii="Times New Roman" w:hAnsi="Times New Roman" w:eastAsia="Calibri" w:cs="Times New Roman"/>
                  <w:sz w:val="16"/>
                  <w:szCs w:val="16"/>
                  <w:lang w:val="en-GB" w:eastAsia="zh-CN"/>
                </w:rPr>
                <w:delText>CU module administrator</w:delText>
              </w:r>
            </w:del>
          </w:p>
        </w:tc>
        <w:tc>
          <w:tcPr>
            <w:tcW w:w="1236" w:type="dxa"/>
            <w:gridSpan w:val="2"/>
            <w:tcPrChange w:author="Fernando Dominguez" w:date="2025-11-03T09:17:00Z" w:id="1283">
              <w:tcPr>
                <w:tcW w:w="1236" w:type="dxa"/>
                <w:gridSpan w:val="2"/>
              </w:tcPr>
            </w:tcPrChange>
          </w:tcPr>
          <w:p w:rsidRPr="00117039" w:rsidR="004023C5" w:rsidRDefault="004023C5" w14:paraId="6E53AA7E" w14:textId="55907D87">
            <w:pPr>
              <w:widowControl w:val="0"/>
              <w:spacing w:after="0" w:line="276" w:lineRule="auto"/>
              <w:jc w:val="both"/>
              <w:rPr>
                <w:del w:author="Marek Jonas" w:date="2025-10-30T09:28:00Z" w:id="1284"/>
                <w:rFonts w:ascii="Times New Roman" w:hAnsi="Times New Roman" w:cs="Times New Roman"/>
                <w:sz w:val="16"/>
                <w:szCs w:val="16"/>
                <w:lang w:val="en-GB" w:eastAsia="nl-NL"/>
              </w:rPr>
            </w:pPr>
            <w:del w:author="Marek Jonas" w:date="2025-10-30T09:28:00Z" w:id="1285">
              <w:r w:rsidRPr="00117039">
                <w:rPr>
                  <w:rFonts w:ascii="Times New Roman" w:hAnsi="Times New Roman" w:cs="Times New Roman"/>
                  <w:sz w:val="16"/>
                  <w:szCs w:val="16"/>
                  <w:lang w:val="en-GB" w:eastAsia="nl-NL"/>
                </w:rPr>
                <w:delText xml:space="preserve">B – </w:delText>
              </w:r>
            </w:del>
            <w:ins w:author="Albrecht, Patrick" w:date="2025-10-29T16:22:00Z" w:id="1286">
              <w:del w:author="Marek Jonas" w:date="2025-10-30T09:28:00Z" w:id="1287">
                <w:r w:rsidRPr="007A3E14" w:rsidDel="005F257B" w:rsidR="007A3E14">
                  <w:rPr>
                    <w:rFonts w:ascii="Times New Roman" w:hAnsi="Times New Roman" w:cs="Times New Roman"/>
                    <w:sz w:val="16"/>
                    <w:szCs w:val="16"/>
                    <w:lang w:val="en-GB" w:eastAsia="nl-NL"/>
                  </w:rPr>
                  <w:delText>Information on validation</w:delText>
                </w:r>
              </w:del>
            </w:ins>
            <w:del w:author="Marek Jonas" w:date="2025-10-30T09:28:00Z" w:id="1288">
              <w:r w:rsidRPr="00117039" w:rsidDel="005F257B">
                <w:rPr>
                  <w:rFonts w:ascii="Times New Roman" w:hAnsi="Times New Roman" w:cs="Times New Roman"/>
                  <w:sz w:val="16"/>
                  <w:szCs w:val="16"/>
                  <w:lang w:val="en-GB" w:eastAsia="nl-NL"/>
                </w:rPr>
                <w:delText>Request</w:delText>
              </w:r>
              <w:r w:rsidRPr="00117039">
                <w:rPr>
                  <w:rFonts w:ascii="Times New Roman" w:hAnsi="Times New Roman" w:cs="Times New Roman"/>
                  <w:sz w:val="16"/>
                  <w:szCs w:val="16"/>
                  <w:lang w:val="en-GB" w:eastAsia="nl-NL"/>
                </w:rPr>
                <w:delText xml:space="preserve"> validation information</w:delText>
              </w:r>
            </w:del>
          </w:p>
        </w:tc>
      </w:tr>
      <w:tr w:rsidRPr="00390DC1" w:rsidR="004023C5" w:rsidTr="00175308" w14:paraId="2DCA1B37" w14:textId="77777777">
        <w:trPr>
          <w:trHeight w:val="300"/>
          <w:del w:author="Marek Jonas" w:date="2025-10-30T09:28:00Z" w:id="1289"/>
          <w:trPrChange w:author="Fernando Dominguez" w:date="2025-11-03T09:17:00Z" w:id="1290">
            <w:trPr>
              <w:trHeight w:val="300"/>
            </w:trPr>
          </w:trPrChange>
        </w:trPr>
        <w:tc>
          <w:tcPr>
            <w:tcW w:w="687" w:type="dxa"/>
            <w:tcPrChange w:author="Fernando Dominguez" w:date="2025-11-03T09:17:00Z" w:id="1291">
              <w:tcPr>
                <w:tcW w:w="687" w:type="dxa"/>
                <w:gridSpan w:val="3"/>
              </w:tcPr>
            </w:tcPrChange>
          </w:tcPr>
          <w:p w:rsidRPr="00117039" w:rsidR="004023C5" w:rsidRDefault="024F5819" w14:paraId="67F886AD" w14:textId="77777777">
            <w:pPr>
              <w:widowControl w:val="0"/>
              <w:spacing w:after="0" w:line="276" w:lineRule="auto"/>
              <w:jc w:val="both"/>
              <w:rPr>
                <w:del w:author="Marek Jonas" w:date="2025-10-30T09:28:00Z" w:id="1292"/>
                <w:rFonts w:ascii="Times New Roman" w:hAnsi="Times New Roman" w:eastAsia="Calibri" w:cs="Times New Roman"/>
                <w:sz w:val="16"/>
                <w:szCs w:val="16"/>
                <w:lang w:val="en-GB" w:eastAsia="zh-CN"/>
              </w:rPr>
            </w:pPr>
            <w:commentRangeStart w:id="1293"/>
            <w:del w:author="Marek Jonas" w:date="2025-10-30T09:28:00Z" w:id="1294">
              <w:r w:rsidRPr="225DF6DF">
                <w:rPr>
                  <w:rFonts w:ascii="Times New Roman" w:hAnsi="Times New Roman" w:eastAsia="Calibri" w:cs="Times New Roman"/>
                  <w:sz w:val="16"/>
                  <w:szCs w:val="16"/>
                  <w:lang w:val="en-GB" w:eastAsia="zh-CN"/>
                </w:rPr>
                <w:delText>2.7c</w:delText>
              </w:r>
            </w:del>
          </w:p>
        </w:tc>
        <w:tc>
          <w:tcPr>
            <w:tcW w:w="1573" w:type="dxa"/>
            <w:tcPrChange w:author="Fernando Dominguez" w:date="2025-11-03T09:17:00Z" w:id="1295">
              <w:tcPr>
                <w:tcW w:w="1573" w:type="dxa"/>
                <w:gridSpan w:val="5"/>
              </w:tcPr>
            </w:tcPrChange>
          </w:tcPr>
          <w:p w:rsidRPr="00117039" w:rsidR="004023C5" w:rsidDel="00835E01" w:rsidRDefault="004023C5" w14:paraId="4453894B" w14:textId="4D85437E">
            <w:pPr>
              <w:widowControl w:val="0"/>
              <w:spacing w:after="0" w:line="276" w:lineRule="auto"/>
              <w:jc w:val="both"/>
              <w:rPr>
                <w:del w:author="Marek Jonas" w:date="2025-10-30T09:28:00Z" w:id="1296"/>
                <w:rFonts w:ascii="Times New Roman" w:hAnsi="Times New Roman" w:eastAsia="Calibri" w:cs="Times New Roman"/>
                <w:sz w:val="16"/>
                <w:szCs w:val="16"/>
                <w:lang w:val="en-GB" w:eastAsia="zh-CN"/>
              </w:rPr>
            </w:pPr>
            <w:del w:author="Marek Jonas" w:date="2025-10-30T09:28:00Z" w:id="1297">
              <w:r w:rsidRPr="00117039">
                <w:rPr>
                  <w:rFonts w:ascii="Times New Roman" w:hAnsi="Times New Roman" w:eastAsia="Calibri" w:cs="Times New Roman"/>
                  <w:sz w:val="16"/>
                  <w:szCs w:val="16"/>
                  <w:lang w:val="en-GB" w:eastAsia="zh-CN"/>
                </w:rPr>
                <w:delText xml:space="preserve">Notify </w:delText>
              </w:r>
              <w:r w:rsidRPr="00117039" w:rsidR="000A1E39">
                <w:rPr>
                  <w:rFonts w:ascii="Times New Roman" w:hAnsi="Times New Roman" w:eastAsia="Calibri" w:cs="Times New Roman"/>
                  <w:sz w:val="16"/>
                  <w:szCs w:val="16"/>
                  <w:lang w:val="en-GB" w:eastAsia="zh-CN"/>
                </w:rPr>
                <w:delText xml:space="preserve">about the </w:delText>
              </w:r>
              <w:r w:rsidRPr="00117039">
                <w:rPr>
                  <w:rFonts w:ascii="Times New Roman" w:hAnsi="Times New Roman" w:eastAsia="Calibri" w:cs="Times New Roman"/>
                  <w:sz w:val="16"/>
                  <w:szCs w:val="16"/>
                  <w:lang w:val="en-GB" w:eastAsia="zh-CN"/>
                </w:rPr>
                <w:delText>CU grid prequalification result</w:delText>
              </w:r>
            </w:del>
          </w:p>
        </w:tc>
        <w:tc>
          <w:tcPr>
            <w:tcW w:w="2884" w:type="dxa"/>
            <w:tcPrChange w:author="Fernando Dominguez" w:date="2025-11-03T09:17:00Z" w:id="1298">
              <w:tcPr>
                <w:tcW w:w="2884" w:type="dxa"/>
                <w:gridSpan w:val="2"/>
              </w:tcPr>
            </w:tcPrChange>
          </w:tcPr>
          <w:p w:rsidRPr="00117039" w:rsidR="004023C5" w:rsidRDefault="004023C5" w14:paraId="53C6D20B" w14:textId="2BBF1FE0">
            <w:pPr>
              <w:widowControl w:val="0"/>
              <w:spacing w:after="0" w:line="276" w:lineRule="auto"/>
              <w:jc w:val="both"/>
              <w:rPr>
                <w:del w:author="Marek Jonas" w:date="2025-10-30T09:28:00Z" w:id="1299"/>
                <w:rFonts w:ascii="Times New Roman" w:hAnsi="Times New Roman" w:cs="Times New Roman" w:eastAsiaTheme="minorEastAsia"/>
                <w:sz w:val="16"/>
                <w:szCs w:val="16"/>
                <w:lang w:val="en-GB" w:eastAsia="zh-CN"/>
              </w:rPr>
            </w:pPr>
            <w:del w:author="Marek Jonas" w:date="2025-10-30T09:28:00Z" w:id="1300">
              <w:r w:rsidRPr="00117039">
                <w:rPr>
                  <w:rFonts w:ascii="Times New Roman" w:hAnsi="Times New Roman" w:cs="Times New Roman" w:eastAsiaTheme="minorEastAsia"/>
                  <w:sz w:val="16"/>
                  <w:szCs w:val="16"/>
                  <w:lang w:val="en-GB" w:eastAsia="zh-CN"/>
                </w:rPr>
                <w:delText xml:space="preserve">The CU module administrator notifies the </w:delText>
              </w:r>
            </w:del>
            <w:del w:author="Marek Jonas" w:date="2025-10-27T15:48:00Z" w:id="1301">
              <w:r w:rsidRPr="00117039">
                <w:rPr>
                  <w:rFonts w:ascii="Times New Roman" w:hAnsi="Times New Roman" w:cs="Times New Roman" w:eastAsiaTheme="minorEastAsia"/>
                  <w:sz w:val="16"/>
                  <w:szCs w:val="16"/>
                  <w:lang w:val="en-GB" w:eastAsia="zh-CN"/>
                </w:rPr>
                <w:delText>CU registration responsible</w:delText>
              </w:r>
            </w:del>
            <w:del w:author="Marek Jonas" w:date="2025-10-30T09:28:00Z" w:id="1302">
              <w:r w:rsidRPr="00117039">
                <w:rPr>
                  <w:rFonts w:ascii="Times New Roman" w:hAnsi="Times New Roman" w:cs="Times New Roman" w:eastAsiaTheme="minorEastAsia"/>
                  <w:sz w:val="16"/>
                  <w:szCs w:val="16"/>
                  <w:lang w:val="en-GB" w:eastAsia="zh-CN"/>
                </w:rPr>
                <w:delText xml:space="preserve"> of the validation result of the CU grid prequalification. </w:delText>
              </w:r>
            </w:del>
          </w:p>
        </w:tc>
        <w:tc>
          <w:tcPr>
            <w:tcW w:w="1317" w:type="dxa"/>
            <w:tcPrChange w:author="Fernando Dominguez" w:date="2025-11-03T09:17:00Z" w:id="1303">
              <w:tcPr>
                <w:tcW w:w="1317" w:type="dxa"/>
              </w:tcPr>
            </w:tcPrChange>
          </w:tcPr>
          <w:p w:rsidRPr="00117039" w:rsidR="004023C5" w:rsidRDefault="004023C5" w14:paraId="0D74DAFF" w14:textId="77777777">
            <w:pPr>
              <w:widowControl w:val="0"/>
              <w:spacing w:after="0" w:line="276" w:lineRule="auto"/>
              <w:jc w:val="both"/>
              <w:rPr>
                <w:del w:author="Marek Jonas" w:date="2025-10-30T09:28:00Z" w:id="1304"/>
                <w:rFonts w:ascii="Times New Roman" w:hAnsi="Times New Roman" w:eastAsia="Calibri" w:cs="Times New Roman"/>
                <w:sz w:val="16"/>
                <w:szCs w:val="16"/>
                <w:lang w:val="en-GB" w:eastAsia="zh-CN"/>
              </w:rPr>
            </w:pPr>
            <w:del w:author="Marek Jonas" w:date="2025-10-30T09:28:00Z" w:id="1305">
              <w:r w:rsidRPr="00117039">
                <w:rPr>
                  <w:rFonts w:ascii="Times New Roman" w:hAnsi="Times New Roman" w:eastAsia="Calibri" w:cs="Times New Roman"/>
                  <w:sz w:val="16"/>
                  <w:szCs w:val="16"/>
                  <w:lang w:val="en-GB" w:eastAsia="zh-CN"/>
                </w:rPr>
                <w:delText>CU module administrator</w:delText>
              </w:r>
            </w:del>
          </w:p>
        </w:tc>
        <w:tc>
          <w:tcPr>
            <w:tcW w:w="1319" w:type="dxa"/>
            <w:tcPrChange w:author="Fernando Dominguez" w:date="2025-11-03T09:17:00Z" w:id="1306">
              <w:tcPr>
                <w:tcW w:w="1319" w:type="dxa"/>
              </w:tcPr>
            </w:tcPrChange>
          </w:tcPr>
          <w:p w:rsidRPr="00117039" w:rsidR="004023C5" w:rsidRDefault="004023C5" w14:paraId="57022ACC" w14:textId="557AC610">
            <w:pPr>
              <w:widowControl w:val="0"/>
              <w:spacing w:after="0" w:line="276" w:lineRule="auto"/>
              <w:jc w:val="both"/>
              <w:rPr>
                <w:del w:author="Marek Jonas" w:date="2025-10-30T09:28:00Z" w:id="1307"/>
                <w:rFonts w:ascii="Times New Roman" w:hAnsi="Times New Roman" w:eastAsia="Calibri" w:cs="Times New Roman"/>
                <w:sz w:val="16"/>
                <w:szCs w:val="16"/>
                <w:lang w:val="en-GB" w:eastAsia="zh-CN"/>
              </w:rPr>
            </w:pPr>
            <w:del w:author="Marek Jonas" w:date="2025-10-27T15:48:00Z" w:id="1308">
              <w:r w:rsidRPr="00117039">
                <w:rPr>
                  <w:rFonts w:ascii="Times New Roman" w:hAnsi="Times New Roman" w:eastAsia="Calibri" w:cs="Times New Roman"/>
                  <w:sz w:val="16"/>
                  <w:szCs w:val="16"/>
                  <w:lang w:val="en-GB" w:eastAsia="zh-CN"/>
                </w:rPr>
                <w:delText>CU registration responsible</w:delText>
              </w:r>
            </w:del>
          </w:p>
        </w:tc>
        <w:tc>
          <w:tcPr>
            <w:tcW w:w="1236" w:type="dxa"/>
            <w:gridSpan w:val="2"/>
            <w:tcPrChange w:author="Fernando Dominguez" w:date="2025-11-03T09:17:00Z" w:id="1309">
              <w:tcPr>
                <w:tcW w:w="1236" w:type="dxa"/>
                <w:gridSpan w:val="2"/>
              </w:tcPr>
            </w:tcPrChange>
          </w:tcPr>
          <w:p w:rsidRPr="00117039" w:rsidR="004023C5" w:rsidRDefault="024F5819" w14:paraId="0930BCDD" w14:textId="14D223BB">
            <w:pPr>
              <w:widowControl w:val="0"/>
              <w:spacing w:after="0" w:line="276" w:lineRule="auto"/>
              <w:jc w:val="both"/>
              <w:rPr>
                <w:del w:author="Marek Jonas" w:date="2025-10-30T09:28:00Z" w:id="1310"/>
                <w:rFonts w:ascii="Times New Roman" w:hAnsi="Times New Roman" w:cs="Times New Roman"/>
                <w:sz w:val="16"/>
                <w:szCs w:val="16"/>
                <w:lang w:val="en-GB" w:eastAsia="nl-NL"/>
              </w:rPr>
            </w:pPr>
            <w:del w:author="Marek Jonas" w:date="2025-10-30T09:28:00Z" w:id="1311">
              <w:r w:rsidRPr="225DF6DF">
                <w:rPr>
                  <w:rFonts w:ascii="Times New Roman" w:hAnsi="Times New Roman" w:cs="Times New Roman"/>
                  <w:sz w:val="16"/>
                  <w:szCs w:val="16"/>
                  <w:lang w:val="en-GB" w:eastAsia="nl-NL"/>
                </w:rPr>
                <w:delText xml:space="preserve">B – </w:delText>
              </w:r>
            </w:del>
            <w:ins w:author="Albrecht, Patrick" w:date="2025-10-29T16:23:00Z" w:id="1312">
              <w:del w:author="Marek Jonas" w:date="2025-10-30T09:28:00Z" w:id="1313">
                <w:r w:rsidRPr="007A3E14" w:rsidDel="005F257B" w:rsidR="007A3E14">
                  <w:rPr>
                    <w:rFonts w:ascii="Times New Roman" w:hAnsi="Times New Roman" w:cs="Times New Roman"/>
                    <w:sz w:val="16"/>
                    <w:szCs w:val="16"/>
                    <w:lang w:val="en-GB" w:eastAsia="nl-NL"/>
                  </w:rPr>
                  <w:delText>Information on validation</w:delText>
                </w:r>
              </w:del>
            </w:ins>
            <w:del w:author="Marek Jonas" w:date="2025-10-30T09:28:00Z" w:id="1314">
              <w:r w:rsidRPr="225DF6DF" w:rsidDel="005F257B">
                <w:rPr>
                  <w:rFonts w:ascii="Times New Roman" w:hAnsi="Times New Roman" w:cs="Times New Roman"/>
                  <w:sz w:val="16"/>
                  <w:szCs w:val="16"/>
                  <w:lang w:val="en-GB" w:eastAsia="nl-NL"/>
                </w:rPr>
                <w:delText>Request</w:delText>
              </w:r>
              <w:r w:rsidRPr="225DF6DF">
                <w:rPr>
                  <w:rFonts w:ascii="Times New Roman" w:hAnsi="Times New Roman" w:cs="Times New Roman"/>
                  <w:sz w:val="16"/>
                  <w:szCs w:val="16"/>
                  <w:lang w:val="en-GB" w:eastAsia="nl-NL"/>
                </w:rPr>
                <w:delText xml:space="preserve"> validation information</w:delText>
              </w:r>
              <w:commentRangeEnd w:id="1293"/>
              <w:r w:rsidRPr="00117039" w:rsidR="004023C5">
                <w:rPr>
                  <w:rStyle w:val="CommentReference"/>
                  <w:rFonts w:ascii="Times New Roman" w:hAnsi="Times New Roman" w:cs="Times New Roman"/>
                  <w:lang w:val="en-GB" w:eastAsia="nl-NL"/>
                </w:rPr>
                <w:commentReference w:id="1293"/>
              </w:r>
            </w:del>
          </w:p>
        </w:tc>
      </w:tr>
      <w:tr w:rsidRPr="00390DC1" w:rsidR="004023C5" w:rsidTr="00175308" w14:paraId="1F1ED405" w14:textId="77777777">
        <w:tc>
          <w:tcPr>
            <w:tcW w:w="687" w:type="dxa"/>
            <w:tcPrChange w:author="Fernando Dominguez" w:date="2025-11-03T09:17:00Z" w:id="1315">
              <w:tcPr>
                <w:tcW w:w="687" w:type="dxa"/>
                <w:gridSpan w:val="3"/>
              </w:tcPr>
            </w:tcPrChange>
          </w:tcPr>
          <w:p w:rsidRPr="00117039" w:rsidR="004023C5" w:rsidRDefault="004023C5" w14:paraId="3D82D7E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2.8</w:t>
            </w:r>
          </w:p>
        </w:tc>
        <w:tc>
          <w:tcPr>
            <w:tcW w:w="1573" w:type="dxa"/>
            <w:tcPrChange w:author="Fernando Dominguez" w:date="2025-11-03T09:17:00Z" w:id="1316">
              <w:tcPr>
                <w:tcW w:w="1573" w:type="dxa"/>
                <w:gridSpan w:val="5"/>
              </w:tcPr>
            </w:tcPrChange>
          </w:tcPr>
          <w:p w:rsidRPr="00117039" w:rsidR="004023C5" w:rsidRDefault="004023C5" w14:paraId="5FA1D1B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Notify about the registered CU module data </w:t>
            </w:r>
          </w:p>
        </w:tc>
        <w:tc>
          <w:tcPr>
            <w:tcW w:w="2884" w:type="dxa"/>
            <w:tcPrChange w:author="Fernando Dominguez" w:date="2025-11-03T09:17:00Z" w:id="1317">
              <w:tcPr>
                <w:tcW w:w="2884" w:type="dxa"/>
                <w:gridSpan w:val="2"/>
              </w:tcPr>
            </w:tcPrChange>
          </w:tcPr>
          <w:p w:rsidRPr="00117039" w:rsidR="004023C5" w:rsidRDefault="004023C5" w14:paraId="5DF68183" w14:textId="45D7659B">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eastAsiaTheme="minorEastAsia"/>
                <w:sz w:val="16"/>
                <w:szCs w:val="16"/>
                <w:lang w:val="en-GB" w:eastAsia="zh-CN"/>
              </w:rPr>
              <w:t xml:space="preserve">In case of a successful </w:t>
            </w:r>
            <w:r w:rsidRPr="00117039" w:rsidR="00816BA4">
              <w:rPr>
                <w:rFonts w:ascii="Times New Roman" w:hAnsi="Times New Roman" w:cs="Times New Roman" w:eastAsiaTheme="minorEastAsia"/>
                <w:sz w:val="16"/>
                <w:szCs w:val="16"/>
                <w:lang w:val="en-GB" w:eastAsia="zh-CN"/>
              </w:rPr>
              <w:t>CU</w:t>
            </w:r>
            <w:r w:rsidRPr="00117039">
              <w:rPr>
                <w:rFonts w:ascii="Times New Roman" w:hAnsi="Times New Roman" w:cs="Times New Roman" w:eastAsiaTheme="minorEastAsia"/>
                <w:sz w:val="16"/>
                <w:szCs w:val="16"/>
                <w:lang w:val="en-GB" w:eastAsia="zh-CN"/>
              </w:rPr>
              <w:t xml:space="preserve"> registration, the CU module administrator notifies the </w:t>
            </w:r>
            <w:del w:author="Marek Jonas" w:date="2025-10-27T15:48:00Z" w:id="1318">
              <w:r w:rsidRPr="00117039">
                <w:rPr>
                  <w:rFonts w:ascii="Times New Roman" w:hAnsi="Times New Roman" w:cs="Times New Roman" w:eastAsiaTheme="minorEastAsia"/>
                  <w:sz w:val="16"/>
                  <w:szCs w:val="16"/>
                  <w:lang w:val="en-GB" w:eastAsia="zh-CN"/>
                </w:rPr>
                <w:delText>CU registration responsible</w:delText>
              </w:r>
            </w:del>
            <w:ins w:author="Marek Jonas" w:date="2025-10-27T15:48:00Z" w:id="1319">
              <w:r w:rsidR="004F4F7F">
                <w:rPr>
                  <w:rFonts w:ascii="Times New Roman" w:hAnsi="Times New Roman" w:cs="Times New Roman" w:eastAsiaTheme="minorEastAsia"/>
                  <w:sz w:val="16"/>
                  <w:szCs w:val="16"/>
                  <w:lang w:val="en-GB" w:eastAsia="zh-CN"/>
                </w:rPr>
                <w:t>CU registration responsible party</w:t>
              </w:r>
            </w:ins>
            <w:r w:rsidRPr="00117039">
              <w:rPr>
                <w:rFonts w:ascii="Times New Roman" w:hAnsi="Times New Roman" w:cs="Times New Roman" w:eastAsiaTheme="minorEastAsia"/>
                <w:sz w:val="16"/>
                <w:szCs w:val="16"/>
                <w:lang w:val="en-GB" w:eastAsia="zh-CN"/>
              </w:rPr>
              <w:t xml:space="preserve"> for the updated CU module information.</w:t>
            </w:r>
          </w:p>
        </w:tc>
        <w:tc>
          <w:tcPr>
            <w:tcW w:w="1317" w:type="dxa"/>
            <w:tcPrChange w:author="Fernando Dominguez" w:date="2025-11-03T09:17:00Z" w:id="1320">
              <w:tcPr>
                <w:tcW w:w="1317" w:type="dxa"/>
              </w:tcPr>
            </w:tcPrChange>
          </w:tcPr>
          <w:p w:rsidRPr="00117039" w:rsidR="004023C5" w:rsidRDefault="004023C5" w14:paraId="54D3755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321">
              <w:tcPr>
                <w:tcW w:w="1319" w:type="dxa"/>
              </w:tcPr>
            </w:tcPrChange>
          </w:tcPr>
          <w:p w:rsidRPr="00117039" w:rsidR="004023C5" w:rsidRDefault="004023C5" w14:paraId="4F49D3B6" w14:textId="7361B616">
            <w:pPr>
              <w:widowControl w:val="0"/>
              <w:spacing w:after="0" w:line="276" w:lineRule="auto"/>
              <w:jc w:val="both"/>
              <w:rPr>
                <w:rFonts w:ascii="Times New Roman" w:hAnsi="Times New Roman" w:eastAsia="Calibri" w:cs="Times New Roman"/>
                <w:sz w:val="16"/>
                <w:szCs w:val="16"/>
                <w:lang w:val="en-GB" w:eastAsia="zh-CN"/>
              </w:rPr>
            </w:pPr>
            <w:del w:author="Marek Jonas" w:date="2025-10-27T15:48:00Z" w:id="1322">
              <w:r w:rsidRPr="00117039">
                <w:rPr>
                  <w:rFonts w:ascii="Times New Roman" w:hAnsi="Times New Roman" w:eastAsia="Calibri" w:cs="Times New Roman"/>
                  <w:sz w:val="16"/>
                  <w:szCs w:val="16"/>
                  <w:lang w:val="en-GB" w:eastAsia="zh-CN"/>
                </w:rPr>
                <w:delText>CU registration responsible</w:delText>
              </w:r>
            </w:del>
            <w:ins w:author="Marek Jonas" w:date="2025-10-27T15:48:00Z" w:id="1323">
              <w:r w:rsidR="004F4F7F">
                <w:rPr>
                  <w:rFonts w:ascii="Times New Roman" w:hAnsi="Times New Roman" w:eastAsia="Calibri" w:cs="Times New Roman"/>
                  <w:sz w:val="16"/>
                  <w:szCs w:val="16"/>
                  <w:lang w:val="en-GB" w:eastAsia="zh-CN"/>
                </w:rPr>
                <w:t>CU registration responsible party</w:t>
              </w:r>
            </w:ins>
          </w:p>
        </w:tc>
        <w:tc>
          <w:tcPr>
            <w:tcW w:w="1236" w:type="dxa"/>
            <w:gridSpan w:val="2"/>
            <w:tcPrChange w:author="Fernando Dominguez" w:date="2025-11-03T09:17:00Z" w:id="1324">
              <w:tcPr>
                <w:tcW w:w="1236" w:type="dxa"/>
                <w:gridSpan w:val="2"/>
              </w:tcPr>
            </w:tcPrChange>
          </w:tcPr>
          <w:p w:rsidRPr="00117039" w:rsidR="004023C5" w:rsidRDefault="005F6AB0" w14:paraId="5E4BDB09" w14:textId="6CD4830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w:t>
            </w:r>
            <w:r w:rsidRPr="00117039" w:rsidR="004023C5">
              <w:rPr>
                <w:rFonts w:ascii="Times New Roman" w:hAnsi="Times New Roman" w:eastAsia="Calibri" w:cs="Times New Roman"/>
                <w:sz w:val="16"/>
                <w:szCs w:val="16"/>
                <w:lang w:val="en-GB" w:eastAsia="zh-CN"/>
              </w:rPr>
              <w:t xml:space="preserve"> – CU master data</w:t>
            </w:r>
          </w:p>
        </w:tc>
      </w:tr>
      <w:tr w:rsidRPr="00390DC1" w:rsidR="004023C5" w:rsidTr="00175308" w14:paraId="02FF2E54" w14:textId="77777777">
        <w:tc>
          <w:tcPr>
            <w:tcW w:w="687" w:type="dxa"/>
            <w:tcPrChange w:author="Fernando Dominguez" w:date="2025-11-03T09:17:00Z" w:id="1325">
              <w:tcPr>
                <w:tcW w:w="687" w:type="dxa"/>
                <w:gridSpan w:val="3"/>
              </w:tcPr>
            </w:tcPrChange>
          </w:tcPr>
          <w:p w:rsidRPr="00117039" w:rsidR="004023C5" w:rsidRDefault="004023C5" w14:paraId="7CB87EE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2.9</w:t>
            </w:r>
          </w:p>
        </w:tc>
        <w:tc>
          <w:tcPr>
            <w:tcW w:w="1573" w:type="dxa"/>
            <w:tcPrChange w:author="Fernando Dominguez" w:date="2025-11-03T09:17:00Z" w:id="1326">
              <w:tcPr>
                <w:tcW w:w="1573" w:type="dxa"/>
                <w:gridSpan w:val="5"/>
              </w:tcPr>
            </w:tcPrChange>
          </w:tcPr>
          <w:p w:rsidRPr="00117039" w:rsidR="004023C5" w:rsidRDefault="004023C5" w14:paraId="4CEA7CB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Notify about successful registration</w:t>
            </w:r>
          </w:p>
        </w:tc>
        <w:tc>
          <w:tcPr>
            <w:tcW w:w="2884" w:type="dxa"/>
            <w:tcPrChange w:author="Fernando Dominguez" w:date="2025-11-03T09:17:00Z" w:id="1327">
              <w:tcPr>
                <w:tcW w:w="2884" w:type="dxa"/>
                <w:gridSpan w:val="2"/>
              </w:tcPr>
            </w:tcPrChange>
          </w:tcPr>
          <w:p w:rsidRPr="00117039" w:rsidR="004023C5" w:rsidRDefault="004023C5" w14:paraId="5ABFC69B" w14:textId="77777777">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The CU module administrator notifies the required entitled parties about the successful registration of a CU.</w:t>
            </w:r>
          </w:p>
        </w:tc>
        <w:tc>
          <w:tcPr>
            <w:tcW w:w="1317" w:type="dxa"/>
            <w:tcPrChange w:author="Fernando Dominguez" w:date="2025-11-03T09:17:00Z" w:id="1328">
              <w:tcPr>
                <w:tcW w:w="1317" w:type="dxa"/>
              </w:tcPr>
            </w:tcPrChange>
          </w:tcPr>
          <w:p w:rsidRPr="00117039" w:rsidR="004023C5" w:rsidRDefault="004023C5" w14:paraId="0A331CC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329">
              <w:tcPr>
                <w:tcW w:w="1319" w:type="dxa"/>
              </w:tcPr>
            </w:tcPrChange>
          </w:tcPr>
          <w:p w:rsidRPr="00117039" w:rsidR="004023C5" w:rsidRDefault="004023C5" w14:paraId="65E2AF9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parties</w:t>
            </w:r>
          </w:p>
        </w:tc>
        <w:tc>
          <w:tcPr>
            <w:tcW w:w="1236" w:type="dxa"/>
            <w:gridSpan w:val="2"/>
            <w:tcPrChange w:author="Fernando Dominguez" w:date="2025-11-03T09:17:00Z" w:id="1330">
              <w:tcPr>
                <w:tcW w:w="1236" w:type="dxa"/>
                <w:gridSpan w:val="2"/>
              </w:tcPr>
            </w:tcPrChange>
          </w:tcPr>
          <w:p w:rsidRPr="00117039" w:rsidR="004023C5" w:rsidRDefault="005F6AB0" w14:paraId="447621E5" w14:textId="5A2CFA0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w:t>
            </w:r>
            <w:r w:rsidRPr="00117039" w:rsidR="004023C5">
              <w:rPr>
                <w:rFonts w:ascii="Times New Roman" w:hAnsi="Times New Roman" w:eastAsia="Calibri" w:cs="Times New Roman"/>
                <w:sz w:val="16"/>
                <w:szCs w:val="16"/>
                <w:lang w:val="en-GB" w:eastAsia="zh-CN"/>
              </w:rPr>
              <w:t xml:space="preserve"> – CU master data</w:t>
            </w:r>
          </w:p>
        </w:tc>
      </w:tr>
    </w:tbl>
    <w:p w:rsidRPr="00117039" w:rsidR="00A273BE" w:rsidP="00EC1355" w:rsidRDefault="00A273BE" w14:paraId="1C111CE6" w14:textId="44F8DC89">
      <w:pPr>
        <w:spacing w:line="276" w:lineRule="auto"/>
        <w:rPr>
          <w:rFonts w:ascii="Times New Roman" w:hAnsi="Times New Roman" w:cs="Times New Roman"/>
          <w:lang w:val="en-GB"/>
        </w:rPr>
      </w:pPr>
    </w:p>
    <w:p w:rsidRPr="00117039" w:rsidR="00C316EE" w:rsidP="00734DD4" w:rsidRDefault="00C316EE" w14:paraId="34B5D8D5" w14:textId="0A5DBADA">
      <w:pPr>
        <w:keepNext/>
        <w:spacing w:line="276" w:lineRule="auto"/>
        <w:rPr>
          <w:rFonts w:ascii="Times New Roman" w:hAnsi="Times New Roman" w:cs="Times New Roman"/>
          <w:lang w:val="en-GB"/>
        </w:rPr>
      </w:pPr>
      <w:r w:rsidRPr="00117039">
        <w:rPr>
          <w:rFonts w:ascii="Times New Roman" w:hAnsi="Times New Roman" w:cs="Times New Roman"/>
          <w:lang w:val="en-GB"/>
        </w:rPr>
        <w:t>Diagram 2 – Procedure ‘CU registration’.</w:t>
      </w:r>
    </w:p>
    <w:p w:rsidRPr="00117039" w:rsidR="00A273BE" w:rsidP="00734DD4" w:rsidRDefault="00A72021" w14:paraId="03DC52D4" w14:textId="1570BF4D">
      <w:pPr>
        <w:keepNext/>
        <w:spacing w:line="276" w:lineRule="auto"/>
        <w:rPr>
          <w:rFonts w:ascii="Times New Roman" w:hAnsi="Times New Roman" w:cs="Times New Roman"/>
          <w:lang w:val="en-GB"/>
        </w:rPr>
      </w:pPr>
      <w:r w:rsidRPr="00117039">
        <w:rPr>
          <w:noProof/>
          <w:lang w:val="en-GB"/>
        </w:rPr>
        <w:drawing>
          <wp:inline distT="0" distB="0" distL="0" distR="0" wp14:anchorId="21679FB4" wp14:editId="20862987">
            <wp:extent cx="5760720" cy="6350635"/>
            <wp:effectExtent l="0" t="0" r="0" b="0"/>
            <wp:docPr id="125223535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5358" name="Picture 1" descr="A diagram of a computer&#10;&#10;AI-generated content may be incorrect."/>
                    <pic:cNvPicPr/>
                  </pic:nvPicPr>
                  <pic:blipFill>
                    <a:blip r:embed="rId16"/>
                    <a:stretch>
                      <a:fillRect/>
                    </a:stretch>
                  </pic:blipFill>
                  <pic:spPr>
                    <a:xfrm>
                      <a:off x="0" y="0"/>
                      <a:ext cx="5760720" cy="6350635"/>
                    </a:xfrm>
                    <a:prstGeom prst="rect">
                      <a:avLst/>
                    </a:prstGeom>
                  </pic:spPr>
                </pic:pic>
              </a:graphicData>
            </a:graphic>
          </wp:inline>
        </w:drawing>
      </w:r>
    </w:p>
    <w:p w:rsidRPr="00117039" w:rsidR="00C76145" w:rsidP="4BB91AB8" w:rsidRDefault="00C76145" w14:paraId="49C12B30" w14:textId="570AA791">
      <w:pPr>
        <w:spacing w:line="276" w:lineRule="auto"/>
        <w:jc w:val="both"/>
        <w:rPr>
          <w:rFonts w:ascii="Times New Roman" w:hAnsi="Times New Roman" w:cs="Times New Roman"/>
          <w:lang w:val="en-GB"/>
        </w:rPr>
      </w:pPr>
    </w:p>
    <w:tbl>
      <w:tblPr>
        <w:tblStyle w:val="TableGrid"/>
        <w:tblW w:w="9019"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Marek Jonas" w:date="2025-11-03T09:17:00Z" w:id="1331">
          <w:tblPr>
            <w:tblStyle w:val="TableGrid"/>
            <w:tblW w:w="9019" w:type="dxa"/>
            <w:tblLayout w:type="fixed"/>
            <w:tblLook w:val="04A0" w:firstRow="1" w:lastRow="0" w:firstColumn="1" w:lastColumn="0" w:noHBand="0" w:noVBand="1"/>
          </w:tblPr>
        </w:tblPrChange>
      </w:tblPr>
      <w:tblGrid>
        <w:gridCol w:w="697"/>
        <w:gridCol w:w="1541"/>
        <w:gridCol w:w="2849"/>
        <w:gridCol w:w="1300"/>
        <w:gridCol w:w="1302"/>
        <w:gridCol w:w="1223"/>
        <w:gridCol w:w="107"/>
        <w:tblGridChange w:id="1332">
          <w:tblGrid>
            <w:gridCol w:w="2"/>
            <w:gridCol w:w="697"/>
            <w:gridCol w:w="6"/>
            <w:gridCol w:w="1535"/>
            <w:gridCol w:w="24"/>
            <w:gridCol w:w="2825"/>
            <w:gridCol w:w="58"/>
            <w:gridCol w:w="1242"/>
            <w:gridCol w:w="74"/>
            <w:gridCol w:w="1228"/>
            <w:gridCol w:w="90"/>
            <w:gridCol w:w="1133"/>
            <w:gridCol w:w="105"/>
          </w:tblGrid>
        </w:tblGridChange>
      </w:tblGrid>
      <w:tr w:rsidRPr="00390DC1" w:rsidR="00C76145" w:rsidTr="00F35222" w14:paraId="069EC9A1" w14:textId="77777777">
        <w:trPr>
          <w:gridAfter w:val="1"/>
          <w:wAfter w:w="108" w:type="dxa"/>
          <w:trHeight w:val="300"/>
          <w:trPrChange w:author="Marek Jonas" w:date="2025-11-03T09:17:00Z" w:id="1333">
            <w:trPr>
              <w:trHeight w:val="300"/>
            </w:trPr>
          </w:trPrChange>
        </w:trPr>
        <w:tc>
          <w:tcPr>
            <w:tcW w:w="9019" w:type="dxa"/>
            <w:gridSpan w:val="6"/>
            <w:shd w:val="clear" w:color="auto" w:fill="D0CECE" w:themeFill="background2" w:themeFillShade="E6"/>
            <w:tcPrChange w:author="Marek Jonas" w:date="2025-11-03T09:17:00Z" w:id="1334">
              <w:tcPr>
                <w:tcW w:w="9015" w:type="dxa"/>
                <w:gridSpan w:val="13"/>
                <w:shd w:val="clear" w:color="auto" w:fill="D0CECE" w:themeFill="background2" w:themeFillShade="E6"/>
              </w:tcPr>
            </w:tcPrChange>
          </w:tcPr>
          <w:p w:rsidRPr="00117039" w:rsidR="00C76145" w:rsidRDefault="00C76145" w14:paraId="12A2B24C" w14:textId="77777777">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24"/>
                <w:szCs w:val="24"/>
                <w:lang w:val="en-GB" w:eastAsia="zh-CN"/>
              </w:rPr>
              <w:br w:type="page"/>
            </w:r>
            <w:r w:rsidRPr="00117039">
              <w:rPr>
                <w:rFonts w:ascii="Times New Roman" w:hAnsi="Times New Roman" w:eastAsia="Calibri" w:cs="Times New Roman"/>
                <w:b/>
                <w:i/>
                <w:sz w:val="16"/>
                <w:szCs w:val="16"/>
                <w:lang w:val="en-GB" w:eastAsia="zh-CN"/>
              </w:rPr>
              <w:t>Table III.3</w:t>
            </w:r>
            <w:r w:rsidRPr="00117039">
              <w:rPr>
                <w:rFonts w:ascii="Times New Roman" w:hAnsi="Times New Roman" w:eastAsia="Arial" w:cs="Times New Roman"/>
                <w:b/>
                <w:i/>
                <w:sz w:val="16"/>
                <w:szCs w:val="16"/>
                <w:lang w:val="en-GB" w:eastAsia="zh-CN"/>
              </w:rPr>
              <w:t xml:space="preserve"> – Procedure 3</w:t>
            </w:r>
          </w:p>
        </w:tc>
      </w:tr>
      <w:tr w:rsidRPr="00DA7D8D" w:rsidR="00C76145" w:rsidTr="00F35222" w14:paraId="233DE826" w14:textId="77777777">
        <w:trPr>
          <w:gridAfter w:val="1"/>
          <w:wAfter w:w="108" w:type="dxa"/>
          <w:trHeight w:val="300"/>
          <w:trPrChange w:author="Marek Jonas" w:date="2025-11-03T09:17:00Z" w:id="1335">
            <w:trPr>
              <w:trHeight w:val="300"/>
            </w:trPr>
          </w:trPrChange>
        </w:trPr>
        <w:tc>
          <w:tcPr>
            <w:tcW w:w="2264" w:type="dxa"/>
            <w:gridSpan w:val="2"/>
            <w:shd w:val="clear" w:color="auto" w:fill="D0CECE" w:themeFill="background2" w:themeFillShade="E6"/>
            <w:vAlign w:val="center"/>
            <w:tcPrChange w:author="Marek Jonas" w:date="2025-11-03T09:17:00Z" w:id="1336">
              <w:tcPr>
                <w:tcW w:w="2263" w:type="dxa"/>
                <w:gridSpan w:val="5"/>
                <w:shd w:val="clear" w:color="auto" w:fill="D0CECE" w:themeFill="background2" w:themeFillShade="E6"/>
                <w:vAlign w:val="center"/>
              </w:tcPr>
            </w:tcPrChange>
          </w:tcPr>
          <w:p w:rsidRPr="00117039" w:rsidR="00C76145" w:rsidRDefault="00C76145" w14:paraId="14A9EBED"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5" w:type="dxa"/>
            <w:gridSpan w:val="4"/>
            <w:vAlign w:val="center"/>
            <w:tcPrChange w:author="Marek Jonas" w:date="2025-11-03T09:17:00Z" w:id="1337">
              <w:tcPr>
                <w:tcW w:w="6752" w:type="dxa"/>
                <w:gridSpan w:val="8"/>
                <w:vAlign w:val="center"/>
              </w:tcPr>
            </w:tcPrChange>
          </w:tcPr>
          <w:p w:rsidRPr="00117039" w:rsidR="00C76145" w:rsidP="00117039" w:rsidRDefault="00C24694" w14:paraId="55CC8CAF" w14:textId="768D6B71">
            <w:pPr>
              <w:spacing w:after="0"/>
              <w:rPr>
                <w:rFonts w:ascii="Times New Roman" w:hAnsi="Times New Roman" w:eastAsia="Calibri" w:cs="Times New Roman"/>
                <w:sz w:val="16"/>
                <w:szCs w:val="16"/>
                <w:lang w:val="en-GB" w:eastAsia="zh-CN"/>
              </w:rPr>
            </w:pPr>
            <w:bookmarkStart w:name="_Toc212680677" w:id="1338"/>
            <w:r w:rsidRPr="00117039">
              <w:rPr>
                <w:rFonts w:ascii="Times New Roman" w:hAnsi="Times New Roman" w:cs="Times New Roman"/>
                <w:sz w:val="16"/>
                <w:szCs w:val="16"/>
                <w:lang w:val="en-GB"/>
              </w:rPr>
              <w:t xml:space="preserve">Table </w:t>
            </w:r>
            <w:r w:rsidRPr="00117039">
              <w:rPr>
                <w:rFonts w:ascii="Times New Roman" w:hAnsi="Times New Roman" w:cs="Times New Roman"/>
                <w:sz w:val="16"/>
                <w:szCs w:val="16"/>
                <w:lang w:val="en-GB"/>
              </w:rPr>
              <w:fldChar w:fldCharType="begin"/>
            </w:r>
            <w:r w:rsidRPr="00117039">
              <w:rPr>
                <w:rFonts w:ascii="Times New Roman" w:hAnsi="Times New Roman" w:cs="Times New Roman"/>
                <w:sz w:val="16"/>
                <w:szCs w:val="16"/>
                <w:lang w:val="en-GB"/>
              </w:rPr>
              <w:instrText xml:space="preserve"> SEQ Table \* ARABIC </w:instrText>
            </w:r>
            <w:r w:rsidRPr="00117039">
              <w:rPr>
                <w:rFonts w:ascii="Times New Roman" w:hAnsi="Times New Roman" w:cs="Times New Roman"/>
                <w:sz w:val="16"/>
                <w:szCs w:val="16"/>
                <w:lang w:val="en-GB"/>
              </w:rPr>
              <w:fldChar w:fldCharType="separate"/>
            </w:r>
            <w:r w:rsidRPr="00117039" w:rsidR="007173B9">
              <w:rPr>
                <w:rFonts w:ascii="Times New Roman" w:hAnsi="Times New Roman" w:cs="Times New Roman"/>
                <w:sz w:val="16"/>
                <w:szCs w:val="16"/>
                <w:lang w:val="en-GB"/>
              </w:rPr>
              <w:t>6</w:t>
            </w:r>
            <w:r w:rsidRPr="00117039">
              <w:rPr>
                <w:rFonts w:ascii="Times New Roman" w:hAnsi="Times New Roman" w:cs="Times New Roman"/>
                <w:sz w:val="16"/>
                <w:szCs w:val="16"/>
                <w:lang w:val="en-GB"/>
              </w:rPr>
              <w:fldChar w:fldCharType="end"/>
            </w:r>
            <w:r w:rsidRPr="00117039">
              <w:rPr>
                <w:rFonts w:ascii="Times New Roman" w:hAnsi="Times New Roman" w:cs="Times New Roman"/>
                <w:sz w:val="16"/>
                <w:szCs w:val="16"/>
                <w:lang w:val="en-GB"/>
              </w:rPr>
              <w:t xml:space="preserve"> </w:t>
            </w:r>
            <w:r w:rsidRPr="00117039" w:rsidR="00C76145">
              <w:rPr>
                <w:rFonts w:ascii="Times New Roman" w:hAnsi="Times New Roman" w:eastAsia="Calibri" w:cs="Times New Roman"/>
                <w:sz w:val="16"/>
                <w:szCs w:val="16"/>
                <w:lang w:val="en-GB" w:eastAsia="zh-CN"/>
              </w:rPr>
              <w:t xml:space="preserve">Update </w:t>
            </w:r>
            <w:commentRangeStart w:id="1339"/>
            <w:r w:rsidRPr="0A08617B" w:rsidR="01FBCCDE">
              <w:rPr>
                <w:rFonts w:ascii="Times New Roman" w:hAnsi="Times New Roman" w:eastAsia="Calibri" w:cs="Times New Roman"/>
                <w:sz w:val="16"/>
                <w:szCs w:val="16"/>
                <w:lang w:val="en-GB" w:eastAsia="zh-CN"/>
              </w:rPr>
              <w:t>C</w:t>
            </w:r>
            <w:ins w:author="Wojciech Lubczyński" w:date="2025-10-13T05:15:00Z" w:id="1340">
              <w:r w:rsidRPr="0A08617B" w:rsidR="32604D01">
                <w:rPr>
                  <w:rFonts w:ascii="Times New Roman" w:hAnsi="Times New Roman" w:eastAsia="Calibri" w:cs="Times New Roman"/>
                  <w:sz w:val="16"/>
                  <w:szCs w:val="16"/>
                  <w:lang w:val="en-GB" w:eastAsia="zh-CN"/>
                </w:rPr>
                <w:t>ontrollable u</w:t>
              </w:r>
            </w:ins>
            <w:ins w:author="Wojciech Lubczyński" w:date="2025-10-13T05:16:00Z" w:id="1341">
              <w:r w:rsidRPr="0A08617B" w:rsidR="32604D01">
                <w:rPr>
                  <w:rFonts w:ascii="Times New Roman" w:hAnsi="Times New Roman" w:eastAsia="Calibri" w:cs="Times New Roman"/>
                  <w:sz w:val="16"/>
                  <w:szCs w:val="16"/>
                  <w:lang w:val="en-GB" w:eastAsia="zh-CN"/>
                </w:rPr>
                <w:t>nit</w:t>
              </w:r>
            </w:ins>
            <w:del w:author="Wojciech Lubczyński" w:date="2025-10-13T05:15:00Z" w:id="1342">
              <w:r w:rsidRPr="0A08617B" w:rsidDel="01FBCCDE">
                <w:rPr>
                  <w:rFonts w:ascii="Times New Roman" w:hAnsi="Times New Roman" w:eastAsia="Calibri" w:cs="Times New Roman"/>
                  <w:sz w:val="16"/>
                  <w:szCs w:val="16"/>
                  <w:lang w:val="en-GB" w:eastAsia="zh-CN"/>
                </w:rPr>
                <w:delText>U</w:delText>
              </w:r>
            </w:del>
            <w:r w:rsidRPr="00117039" w:rsidR="00C76145">
              <w:rPr>
                <w:rFonts w:ascii="Times New Roman" w:hAnsi="Times New Roman" w:eastAsia="Calibri" w:cs="Times New Roman"/>
                <w:sz w:val="16"/>
                <w:szCs w:val="16"/>
                <w:lang w:val="en-GB" w:eastAsia="zh-CN"/>
              </w:rPr>
              <w:t xml:space="preserve"> information</w:t>
            </w:r>
            <w:bookmarkEnd w:id="1338"/>
            <w:commentRangeEnd w:id="1339"/>
            <w:r w:rsidRPr="00117039">
              <w:rPr>
                <w:rStyle w:val="CommentReference"/>
                <w:rFonts w:ascii="Times New Roman" w:hAnsi="Times New Roman" w:eastAsia="Calibri" w:cs="Times New Roman"/>
                <w:lang w:val="en-GB" w:eastAsia="zh-CN"/>
              </w:rPr>
              <w:commentReference w:id="1339"/>
            </w:r>
          </w:p>
        </w:tc>
      </w:tr>
      <w:tr w:rsidRPr="00390DC1" w:rsidR="00C76145" w:rsidTr="00F35222" w14:paraId="7582D557" w14:textId="77777777">
        <w:trPr>
          <w:gridAfter w:val="1"/>
          <w:wAfter w:w="108" w:type="dxa"/>
          <w:trHeight w:val="300"/>
        </w:trPr>
        <w:tc>
          <w:tcPr>
            <w:tcW w:w="705" w:type="dxa"/>
            <w:shd w:val="clear" w:color="auto" w:fill="D0CECE" w:themeFill="background2" w:themeFillShade="E6"/>
            <w:vAlign w:val="center"/>
          </w:tcPr>
          <w:p w:rsidRPr="00117039" w:rsidR="00C76145" w:rsidP="00117039" w:rsidRDefault="00C76145" w14:paraId="18FFB3BA"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59" w:type="dxa"/>
            <w:shd w:val="clear" w:color="auto" w:fill="D0CECE" w:themeFill="background2" w:themeFillShade="E6"/>
            <w:vAlign w:val="center"/>
          </w:tcPr>
          <w:p w:rsidRPr="00117039" w:rsidR="00C76145" w:rsidP="00117039" w:rsidRDefault="00C76145" w14:paraId="249EA9B5"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3" w:type="dxa"/>
            <w:shd w:val="clear" w:color="auto" w:fill="D0CECE" w:themeFill="background2" w:themeFillShade="E6"/>
            <w:vAlign w:val="center"/>
          </w:tcPr>
          <w:p w:rsidRPr="00117039" w:rsidR="00C76145" w:rsidP="00117039" w:rsidRDefault="00C76145" w14:paraId="75E15500"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6" w:type="dxa"/>
            <w:shd w:val="clear" w:color="auto" w:fill="D0CECE" w:themeFill="background2" w:themeFillShade="E6"/>
            <w:vAlign w:val="center"/>
          </w:tcPr>
          <w:p w:rsidRPr="00117039" w:rsidR="00C76145" w:rsidP="00117039" w:rsidRDefault="00C76145" w14:paraId="6086CF71"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8" w:type="dxa"/>
            <w:shd w:val="clear" w:color="auto" w:fill="D0CECE" w:themeFill="background2" w:themeFillShade="E6"/>
            <w:vAlign w:val="center"/>
          </w:tcPr>
          <w:p w:rsidRPr="00117039" w:rsidR="00C76145" w:rsidP="00117039" w:rsidRDefault="00C76145" w14:paraId="2ED1185D"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8" w:type="dxa"/>
            <w:shd w:val="clear" w:color="auto" w:fill="D0CECE" w:themeFill="background2" w:themeFillShade="E6"/>
            <w:vAlign w:val="center"/>
          </w:tcPr>
          <w:p w:rsidRPr="00117039" w:rsidR="00C76145" w:rsidP="00117039" w:rsidRDefault="00C76145" w14:paraId="26A07A5C"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390DC1" w:rsidR="00C76145" w:rsidTr="00F35222" w14:paraId="0C0E9BDF" w14:textId="77777777">
        <w:trPr>
          <w:gridAfter w:val="1"/>
          <w:wAfter w:w="108" w:type="dxa"/>
          <w:trHeight w:val="300"/>
          <w:trPrChange w:author="Marek Jonas" w:date="2025-11-03T09:17:00Z" w:id="1343">
            <w:trPr>
              <w:trHeight w:val="300"/>
            </w:trPr>
          </w:trPrChange>
        </w:trPr>
        <w:tc>
          <w:tcPr>
            <w:tcW w:w="705" w:type="dxa"/>
            <w:tcPrChange w:author="Marek Jonas" w:date="2025-11-03T09:17:00Z" w:id="1344">
              <w:tcPr>
                <w:tcW w:w="705" w:type="dxa"/>
                <w:gridSpan w:val="3"/>
              </w:tcPr>
            </w:tcPrChange>
          </w:tcPr>
          <w:p w:rsidRPr="00117039" w:rsidR="00C76145" w:rsidRDefault="00C76145" w14:paraId="373F541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3.1</w:t>
            </w:r>
          </w:p>
        </w:tc>
        <w:tc>
          <w:tcPr>
            <w:tcW w:w="1559" w:type="dxa"/>
            <w:tcPrChange w:author="Marek Jonas" w:date="2025-11-03T09:17:00Z" w:id="1345">
              <w:tcPr>
                <w:tcW w:w="1558" w:type="dxa"/>
                <w:gridSpan w:val="2"/>
              </w:tcPr>
            </w:tcPrChange>
          </w:tcPr>
          <w:p w:rsidRPr="00117039" w:rsidR="00C76145" w:rsidRDefault="00C76145" w14:paraId="138A600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Request CU update</w:t>
            </w:r>
          </w:p>
        </w:tc>
        <w:tc>
          <w:tcPr>
            <w:tcW w:w="2883" w:type="dxa"/>
            <w:tcPrChange w:author="Marek Jonas" w:date="2025-11-03T09:17:00Z" w:id="1346">
              <w:tcPr>
                <w:tcW w:w="2883" w:type="dxa"/>
                <w:gridSpan w:val="2"/>
              </w:tcPr>
            </w:tcPrChange>
          </w:tcPr>
          <w:p w:rsidRPr="00117039" w:rsidR="00C76145" w:rsidRDefault="00C76145" w14:paraId="3E93E788" w14:textId="06934E7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w:t>
            </w:r>
            <w:del w:author="Marek Jonas" w:date="2025-10-27T15:48:00Z" w:id="1347">
              <w:r w:rsidRPr="00117039">
                <w:rPr>
                  <w:rFonts w:ascii="Times New Roman" w:hAnsi="Times New Roman" w:eastAsia="Calibri" w:cs="Times New Roman"/>
                  <w:sz w:val="16"/>
                  <w:szCs w:val="16"/>
                  <w:lang w:val="en-GB" w:eastAsia="zh-CN"/>
                </w:rPr>
                <w:delText>CU registration responsible</w:delText>
              </w:r>
            </w:del>
            <w:ins w:author="Marek Jonas" w:date="2025-10-27T15:48:00Z" w:id="1348">
              <w:r w:rsidR="004F4F7F">
                <w:rPr>
                  <w:rFonts w:ascii="Times New Roman" w:hAnsi="Times New Roman" w:eastAsia="Calibri" w:cs="Times New Roman"/>
                  <w:sz w:val="16"/>
                  <w:szCs w:val="16"/>
                  <w:lang w:val="en-GB" w:eastAsia="zh-CN"/>
                </w:rPr>
                <w:t>CU registration responsible party</w:t>
              </w:r>
            </w:ins>
            <w:r w:rsidRPr="00117039">
              <w:rPr>
                <w:rFonts w:ascii="Times New Roman" w:hAnsi="Times New Roman" w:eastAsia="Calibri" w:cs="Times New Roman"/>
                <w:sz w:val="16"/>
                <w:szCs w:val="16"/>
                <w:lang w:val="en-GB" w:eastAsia="zh-CN"/>
              </w:rPr>
              <w:t xml:space="preserve"> requests that the CU master data be updated.</w:t>
            </w:r>
          </w:p>
          <w:p w:rsidRPr="00117039" w:rsidR="00C76145" w:rsidRDefault="00C76145" w14:paraId="4B261C34" w14:textId="77777777">
            <w:pPr>
              <w:widowControl w:val="0"/>
              <w:spacing w:after="0" w:line="276" w:lineRule="auto"/>
              <w:jc w:val="both"/>
              <w:rPr>
                <w:rFonts w:ascii="Times New Roman" w:hAnsi="Times New Roman" w:eastAsia="Calibri" w:cs="Times New Roman"/>
                <w:sz w:val="16"/>
                <w:szCs w:val="16"/>
                <w:lang w:val="en-GB" w:eastAsia="zh-CN"/>
              </w:rPr>
            </w:pPr>
          </w:p>
          <w:p w:rsidRPr="00117039" w:rsidR="00C76145" w:rsidRDefault="00C76145" w14:paraId="1014E1E4" w14:textId="5C3641C3">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eastAsia="Calibri" w:cs="Times New Roman"/>
                <w:b/>
                <w:sz w:val="16"/>
                <w:szCs w:val="16"/>
                <w:lang w:val="en-GB" w:eastAsia="zh-CN"/>
              </w:rPr>
              <w:t>Note</w:t>
            </w:r>
            <w:r w:rsidRPr="00117039">
              <w:rPr>
                <w:rFonts w:ascii="Times New Roman" w:hAnsi="Times New Roman" w:eastAsia="Calibri" w:cs="Times New Roman"/>
                <w:sz w:val="16"/>
                <w:szCs w:val="16"/>
                <w:lang w:val="en-GB" w:eastAsia="zh-CN"/>
              </w:rPr>
              <w:t xml:space="preserve">: The </w:t>
            </w:r>
            <w:del w:author="Marek Jonas" w:date="2025-10-27T15:48:00Z" w:id="1349">
              <w:r w:rsidRPr="00117039">
                <w:rPr>
                  <w:rFonts w:ascii="Times New Roman" w:hAnsi="Times New Roman" w:eastAsia="Calibri" w:cs="Times New Roman"/>
                  <w:sz w:val="16"/>
                  <w:szCs w:val="16"/>
                  <w:lang w:val="en-GB" w:eastAsia="zh-CN"/>
                </w:rPr>
                <w:delText>CU registration responsible</w:delText>
              </w:r>
            </w:del>
            <w:ins w:author="Marek Jonas" w:date="2025-10-27T15:48:00Z" w:id="1350">
              <w:r w:rsidR="004F4F7F">
                <w:rPr>
                  <w:rFonts w:ascii="Times New Roman" w:hAnsi="Times New Roman" w:eastAsia="Calibri" w:cs="Times New Roman"/>
                  <w:sz w:val="16"/>
                  <w:szCs w:val="16"/>
                  <w:lang w:val="en-GB" w:eastAsia="zh-CN"/>
                </w:rPr>
                <w:t>CU registration responsible party</w:t>
              </w:r>
            </w:ins>
            <w:r w:rsidRPr="00117039">
              <w:rPr>
                <w:rFonts w:ascii="Times New Roman" w:hAnsi="Times New Roman" w:eastAsia="Calibri" w:cs="Times New Roman"/>
                <w:sz w:val="16"/>
                <w:szCs w:val="16"/>
                <w:lang w:val="en-GB" w:eastAsia="zh-CN"/>
              </w:rPr>
              <w:t xml:space="preserve"> sends the CU master data to be updated with the information object F.</w:t>
            </w:r>
          </w:p>
        </w:tc>
        <w:tc>
          <w:tcPr>
            <w:tcW w:w="1316" w:type="dxa"/>
            <w:tcPrChange w:author="Marek Jonas" w:date="2025-11-03T09:17:00Z" w:id="1351">
              <w:tcPr>
                <w:tcW w:w="1316" w:type="dxa"/>
                <w:gridSpan w:val="2"/>
              </w:tcPr>
            </w:tcPrChange>
          </w:tcPr>
          <w:p w:rsidRPr="00117039" w:rsidR="00C76145" w:rsidRDefault="00C76145" w14:paraId="0C2AA9FE" w14:textId="2885AC75">
            <w:pPr>
              <w:widowControl w:val="0"/>
              <w:spacing w:after="0" w:line="276" w:lineRule="auto"/>
              <w:jc w:val="both"/>
              <w:rPr>
                <w:rFonts w:ascii="Times New Roman" w:hAnsi="Times New Roman" w:eastAsia="Calibri" w:cs="Times New Roman"/>
                <w:sz w:val="16"/>
                <w:szCs w:val="16"/>
                <w:lang w:val="en-GB" w:eastAsia="zh-CN"/>
              </w:rPr>
            </w:pPr>
            <w:del w:author="Marek Jonas" w:date="2025-10-27T15:48:00Z" w:id="1352">
              <w:r w:rsidRPr="00117039">
                <w:rPr>
                  <w:rFonts w:ascii="Times New Roman" w:hAnsi="Times New Roman" w:eastAsia="Calibri" w:cs="Times New Roman"/>
                  <w:sz w:val="16"/>
                  <w:szCs w:val="16"/>
                  <w:lang w:val="en-GB" w:eastAsia="zh-CN"/>
                </w:rPr>
                <w:delText>CU registration responsible</w:delText>
              </w:r>
            </w:del>
            <w:ins w:author="Marek Jonas" w:date="2025-10-27T15:48:00Z" w:id="1353">
              <w:r w:rsidR="004F4F7F">
                <w:rPr>
                  <w:rFonts w:ascii="Times New Roman" w:hAnsi="Times New Roman" w:eastAsia="Calibri" w:cs="Times New Roman"/>
                  <w:sz w:val="16"/>
                  <w:szCs w:val="16"/>
                  <w:lang w:val="en-GB" w:eastAsia="zh-CN"/>
                </w:rPr>
                <w:t>CU registration responsible party</w:t>
              </w:r>
            </w:ins>
          </w:p>
        </w:tc>
        <w:tc>
          <w:tcPr>
            <w:tcW w:w="1318" w:type="dxa"/>
            <w:tcPrChange w:author="Marek Jonas" w:date="2025-11-03T09:17:00Z" w:id="1354">
              <w:tcPr>
                <w:tcW w:w="1318" w:type="dxa"/>
                <w:gridSpan w:val="2"/>
              </w:tcPr>
            </w:tcPrChange>
          </w:tcPr>
          <w:p w:rsidRPr="00117039" w:rsidR="00C76145" w:rsidRDefault="00C76145" w14:paraId="5BC837A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238" w:type="dxa"/>
            <w:tcPrChange w:author="Marek Jonas" w:date="2025-11-03T09:17:00Z" w:id="1355">
              <w:tcPr>
                <w:tcW w:w="1235" w:type="dxa"/>
                <w:gridSpan w:val="2"/>
              </w:tcPr>
            </w:tcPrChange>
          </w:tcPr>
          <w:p w:rsidRPr="00117039" w:rsidR="00C76145" w:rsidRDefault="0047504B" w14:paraId="2B0C25B0" w14:textId="5CF73AF8">
            <w:pPr>
              <w:widowControl w:val="0"/>
              <w:spacing w:after="0" w:line="276" w:lineRule="auto"/>
              <w:jc w:val="both"/>
              <w:rPr>
                <w:rFonts w:ascii="Times New Roman" w:hAnsi="Times New Roman" w:eastAsia="Calibri" w:cs="Times New Roman"/>
                <w:sz w:val="16"/>
                <w:szCs w:val="16"/>
                <w:lang w:val="en-GB" w:eastAsia="zh-CN"/>
              </w:rPr>
            </w:pPr>
            <w:commentRangeStart w:id="1356"/>
            <w:r w:rsidRPr="00117039">
              <w:rPr>
                <w:rFonts w:ascii="Times New Roman" w:hAnsi="Times New Roman" w:eastAsia="Calibri" w:cs="Times New Roman"/>
                <w:sz w:val="16"/>
                <w:szCs w:val="16"/>
                <w:lang w:val="en-GB" w:eastAsia="zh-CN"/>
              </w:rPr>
              <w:t>C</w:t>
            </w:r>
            <w:r w:rsidRPr="00117039" w:rsidR="00C76145">
              <w:rPr>
                <w:rFonts w:ascii="Times New Roman" w:hAnsi="Times New Roman" w:eastAsia="Calibri" w:cs="Times New Roman"/>
                <w:sz w:val="16"/>
                <w:szCs w:val="16"/>
                <w:lang w:val="en-GB" w:eastAsia="zh-CN"/>
              </w:rPr>
              <w:t xml:space="preserve"> – CU master data</w:t>
            </w:r>
            <w:commentRangeEnd w:id="1356"/>
            <w:r w:rsidRPr="00117039">
              <w:rPr>
                <w:rStyle w:val="CommentReference"/>
                <w:rFonts w:ascii="Times New Roman" w:hAnsi="Times New Roman" w:eastAsia="Calibri" w:cs="Times New Roman"/>
                <w:lang w:val="en-GB" w:eastAsia="zh-CN"/>
              </w:rPr>
              <w:commentReference w:id="1356"/>
            </w:r>
          </w:p>
        </w:tc>
      </w:tr>
      <w:tr w:rsidRPr="00390DC1" w:rsidR="00C76145" w:rsidTr="00F35222" w14:paraId="219EED3D" w14:textId="77777777">
        <w:trPr>
          <w:gridAfter w:val="1"/>
          <w:wAfter w:w="108" w:type="dxa"/>
          <w:trHeight w:val="300"/>
          <w:trPrChange w:author="Marek Jonas" w:date="2025-11-03T09:17:00Z" w:id="1357">
            <w:trPr>
              <w:trHeight w:val="300"/>
            </w:trPr>
          </w:trPrChange>
        </w:trPr>
        <w:tc>
          <w:tcPr>
            <w:tcW w:w="705" w:type="dxa"/>
            <w:tcPrChange w:author="Marek Jonas" w:date="2025-11-03T09:17:00Z" w:id="1358">
              <w:tcPr>
                <w:tcW w:w="705" w:type="dxa"/>
                <w:gridSpan w:val="3"/>
              </w:tcPr>
            </w:tcPrChange>
          </w:tcPr>
          <w:p w:rsidRPr="00117039" w:rsidR="00C76145" w:rsidRDefault="00C76145" w14:paraId="277E5FB4"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3.2</w:t>
            </w:r>
          </w:p>
        </w:tc>
        <w:tc>
          <w:tcPr>
            <w:tcW w:w="1559" w:type="dxa"/>
            <w:tcPrChange w:author="Marek Jonas" w:date="2025-11-03T09:17:00Z" w:id="1359">
              <w:tcPr>
                <w:tcW w:w="1558" w:type="dxa"/>
                <w:gridSpan w:val="2"/>
              </w:tcPr>
            </w:tcPrChange>
          </w:tcPr>
          <w:p w:rsidRPr="00117039" w:rsidR="00C76145" w:rsidRDefault="00C76145" w14:paraId="362A3DE1" w14:textId="6B9EA09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Validate </w:t>
            </w:r>
            <w:r w:rsidRPr="00117039" w:rsidR="007205CA">
              <w:rPr>
                <w:rFonts w:ascii="Times New Roman" w:hAnsi="Times New Roman" w:eastAsia="Calibri" w:cs="Times New Roman"/>
                <w:sz w:val="16"/>
                <w:szCs w:val="16"/>
                <w:lang w:val="en-GB" w:eastAsia="zh-CN"/>
              </w:rPr>
              <w:t>CU</w:t>
            </w:r>
            <w:r w:rsidRPr="00117039">
              <w:rPr>
                <w:rFonts w:ascii="Times New Roman" w:hAnsi="Times New Roman" w:eastAsia="Calibri" w:cs="Times New Roman"/>
                <w:sz w:val="16"/>
                <w:szCs w:val="16"/>
                <w:lang w:val="en-GB" w:eastAsia="zh-CN"/>
              </w:rPr>
              <w:t xml:space="preserve"> update request </w:t>
            </w:r>
          </w:p>
        </w:tc>
        <w:tc>
          <w:tcPr>
            <w:tcW w:w="2883" w:type="dxa"/>
            <w:tcPrChange w:author="Marek Jonas" w:date="2025-11-03T09:17:00Z" w:id="1360">
              <w:tcPr>
                <w:tcW w:w="2883" w:type="dxa"/>
                <w:gridSpan w:val="2"/>
              </w:tcPr>
            </w:tcPrChange>
          </w:tcPr>
          <w:p w:rsidRPr="00117039" w:rsidR="00C76145" w:rsidRDefault="00C76145" w14:paraId="0D94B124" w14:textId="2B35DD72">
            <w:pPr>
              <w:widowControl w:val="0"/>
              <w:spacing w:after="0" w:line="276" w:lineRule="auto"/>
              <w:jc w:val="both"/>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The CU module administrator validates whether the information provided by the </w:t>
            </w:r>
            <w:del w:author="Marek Jonas" w:date="2025-10-27T15:48:00Z" w:id="1361">
              <w:r w:rsidRPr="00117039">
                <w:rPr>
                  <w:rFonts w:ascii="Times New Roman" w:hAnsi="Times New Roman" w:eastAsia="Calibri" w:cs="Times New Roman"/>
                  <w:sz w:val="16"/>
                  <w:szCs w:val="16"/>
                  <w:lang w:val="en-GB" w:eastAsia="zh-CN"/>
                </w:rPr>
                <w:delText>CU registration responsible</w:delText>
              </w:r>
            </w:del>
            <w:ins w:author="Marek Jonas" w:date="2025-10-27T15:48:00Z" w:id="1362">
              <w:r w:rsidR="004F4F7F">
                <w:rPr>
                  <w:rFonts w:ascii="Times New Roman" w:hAnsi="Times New Roman" w:eastAsia="Calibri" w:cs="Times New Roman"/>
                  <w:sz w:val="16"/>
                  <w:szCs w:val="16"/>
                  <w:lang w:val="en-GB" w:eastAsia="zh-CN"/>
                </w:rPr>
                <w:t>CU registration responsible party</w:t>
              </w:r>
            </w:ins>
            <w:r w:rsidRPr="00117039">
              <w:rPr>
                <w:rFonts w:ascii="Times New Roman" w:hAnsi="Times New Roman" w:eastAsia="Calibri" w:cs="Times New Roman"/>
                <w:sz w:val="16"/>
                <w:szCs w:val="16"/>
                <w:lang w:val="en-GB" w:eastAsia="zh-CN"/>
              </w:rPr>
              <w:t xml:space="preserve"> </w:t>
            </w:r>
            <w:r w:rsidRPr="00117039">
              <w:rPr>
                <w:rFonts w:ascii="Times New Roman" w:hAnsi="Times New Roman" w:cs="Times New Roman"/>
                <w:sz w:val="16"/>
                <w:szCs w:val="16"/>
                <w:lang w:val="en-GB"/>
              </w:rPr>
              <w:t>is complete. In case of an invalid request, it provides a meaningful indication.</w:t>
            </w:r>
          </w:p>
          <w:p w:rsidRPr="00117039" w:rsidR="00C76145" w:rsidRDefault="00C76145" w14:paraId="1C5C61BC" w14:textId="77777777">
            <w:pPr>
              <w:widowControl w:val="0"/>
              <w:spacing w:after="0" w:line="276" w:lineRule="auto"/>
              <w:jc w:val="both"/>
              <w:rPr>
                <w:rFonts w:ascii="Times New Roman" w:hAnsi="Times New Roman" w:cs="Times New Roman"/>
                <w:sz w:val="16"/>
                <w:szCs w:val="16"/>
                <w:lang w:val="en-GB"/>
              </w:rPr>
            </w:pPr>
          </w:p>
          <w:p w:rsidR="00C76145" w:rsidRDefault="00C76145" w14:paraId="3A4A3B42" w14:textId="77777777">
            <w:pPr>
              <w:widowControl w:val="0"/>
              <w:spacing w:after="0" w:line="276" w:lineRule="auto"/>
              <w:jc w:val="both"/>
              <w:rPr>
                <w:ins w:author="Marek Jonas" w:date="2025-10-30T09:27:00Z" w:id="1363"/>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&lt;Note for modelling: End process if the provided CU master data from the </w:t>
            </w:r>
            <w:del w:author="Marek Jonas" w:date="2025-10-27T15:48:00Z" w:id="1364">
              <w:r w:rsidRPr="00117039">
                <w:rPr>
                  <w:rFonts w:ascii="Times New Roman" w:hAnsi="Times New Roman" w:cs="Times New Roman"/>
                  <w:sz w:val="16"/>
                  <w:szCs w:val="16"/>
                  <w:lang w:val="en-GB"/>
                </w:rPr>
                <w:delText>CU registration responsible</w:delText>
              </w:r>
            </w:del>
            <w:ins w:author="Marek Jonas" w:date="2025-10-27T15:48:00Z" w:id="1365">
              <w:r w:rsidR="004F4F7F">
                <w:rPr>
                  <w:rFonts w:ascii="Times New Roman" w:hAnsi="Times New Roman" w:cs="Times New Roman"/>
                  <w:sz w:val="16"/>
                  <w:szCs w:val="16"/>
                  <w:lang w:val="en-GB"/>
                </w:rPr>
                <w:t>CU registration responsible party</w:t>
              </w:r>
            </w:ins>
            <w:r w:rsidRPr="00117039">
              <w:rPr>
                <w:rFonts w:ascii="Times New Roman" w:hAnsi="Times New Roman" w:cs="Times New Roman"/>
                <w:sz w:val="16"/>
                <w:szCs w:val="16"/>
                <w:lang w:val="en-GB"/>
              </w:rPr>
              <w:t xml:space="preserve"> is not sufficient.&gt;</w:t>
            </w:r>
          </w:p>
          <w:p w:rsidR="00C337A7" w:rsidRDefault="00C337A7" w14:paraId="6C8B5C2B" w14:textId="77777777">
            <w:pPr>
              <w:widowControl w:val="0"/>
              <w:spacing w:after="0" w:line="276" w:lineRule="auto"/>
              <w:jc w:val="both"/>
              <w:rPr>
                <w:ins w:author="Marek Jonas" w:date="2025-10-30T09:27:00Z" w:id="1366"/>
                <w:rFonts w:ascii="Times New Roman" w:hAnsi="Times New Roman" w:cs="Times New Roman"/>
                <w:sz w:val="16"/>
                <w:szCs w:val="16"/>
                <w:lang w:val="en-GB"/>
              </w:rPr>
            </w:pPr>
          </w:p>
          <w:p w:rsidRPr="00117039" w:rsidR="00C76145" w:rsidRDefault="00C337A7" w14:paraId="1F1E30DB" w14:textId="1838DCBC">
            <w:pPr>
              <w:widowControl w:val="0"/>
              <w:spacing w:after="0" w:line="276" w:lineRule="auto"/>
              <w:jc w:val="both"/>
              <w:rPr>
                <w:rFonts w:ascii="Times New Roman" w:hAnsi="Times New Roman" w:cs="Times New Roman" w:eastAsiaTheme="minorEastAsia"/>
                <w:sz w:val="16"/>
                <w:szCs w:val="16"/>
                <w:lang w:val="en-GB" w:eastAsia="zh-CN"/>
              </w:rPr>
            </w:pPr>
            <w:ins w:author="Marek Jonas" w:date="2025-10-30T09:27:00Z" w:id="1367">
              <w:r>
                <w:rPr>
                  <w:rFonts w:ascii="Times New Roman" w:hAnsi="Times New Roman" w:eastAsia="Calibri" w:cs="Times New Roman"/>
                  <w:sz w:val="16"/>
                  <w:szCs w:val="16"/>
                  <w:lang w:val="en-GB"/>
                </w:rPr>
                <w:t>Note: Notify grid prequalification coordinator to execute grid prequalification if necessary.</w:t>
              </w:r>
            </w:ins>
          </w:p>
        </w:tc>
        <w:tc>
          <w:tcPr>
            <w:tcW w:w="1316" w:type="dxa"/>
            <w:tcPrChange w:author="Marek Jonas" w:date="2025-11-03T09:17:00Z" w:id="1368">
              <w:tcPr>
                <w:tcW w:w="1316" w:type="dxa"/>
                <w:gridSpan w:val="2"/>
              </w:tcPr>
            </w:tcPrChange>
          </w:tcPr>
          <w:p w:rsidRPr="00117039" w:rsidR="00C76145" w:rsidRDefault="00C76145" w14:paraId="644506F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8" w:type="dxa"/>
            <w:tcPrChange w:author="Marek Jonas" w:date="2025-11-03T09:17:00Z" w:id="1369">
              <w:tcPr>
                <w:tcW w:w="1318" w:type="dxa"/>
                <w:gridSpan w:val="2"/>
              </w:tcPr>
            </w:tcPrChange>
          </w:tcPr>
          <w:p w:rsidRPr="00117039" w:rsidR="00C76145" w:rsidRDefault="00C76145" w14:paraId="47282D08" w14:textId="78A22147">
            <w:pPr>
              <w:widowControl w:val="0"/>
              <w:spacing w:after="0" w:line="276" w:lineRule="auto"/>
              <w:jc w:val="both"/>
              <w:rPr>
                <w:rFonts w:ascii="Times New Roman" w:hAnsi="Times New Roman" w:eastAsia="Calibri" w:cs="Times New Roman"/>
                <w:sz w:val="16"/>
                <w:szCs w:val="16"/>
                <w:lang w:val="en-GB" w:eastAsia="zh-CN"/>
              </w:rPr>
            </w:pPr>
            <w:del w:author="Marek Jonas" w:date="2025-10-27T15:48:00Z" w:id="1370">
              <w:r w:rsidRPr="00117039">
                <w:rPr>
                  <w:rFonts w:ascii="Times New Roman" w:hAnsi="Times New Roman" w:eastAsia="Calibri" w:cs="Times New Roman"/>
                  <w:sz w:val="16"/>
                  <w:szCs w:val="16"/>
                  <w:lang w:val="en-GB" w:eastAsia="zh-CN"/>
                </w:rPr>
                <w:delText>CU registration responsible</w:delText>
              </w:r>
            </w:del>
            <w:ins w:author="Marek Jonas" w:date="2025-10-27T15:48:00Z" w:id="1371">
              <w:r w:rsidR="004F4F7F">
                <w:rPr>
                  <w:rFonts w:ascii="Times New Roman" w:hAnsi="Times New Roman" w:eastAsia="Calibri" w:cs="Times New Roman"/>
                  <w:sz w:val="16"/>
                  <w:szCs w:val="16"/>
                  <w:lang w:val="en-GB" w:eastAsia="zh-CN"/>
                </w:rPr>
                <w:t>CU registration responsible party</w:t>
              </w:r>
            </w:ins>
          </w:p>
        </w:tc>
        <w:tc>
          <w:tcPr>
            <w:tcW w:w="1238" w:type="dxa"/>
            <w:tcPrChange w:author="Marek Jonas" w:date="2025-11-03T09:17:00Z" w:id="1372">
              <w:tcPr>
                <w:tcW w:w="1235" w:type="dxa"/>
                <w:gridSpan w:val="2"/>
              </w:tcPr>
            </w:tcPrChange>
          </w:tcPr>
          <w:p w:rsidRPr="00117039" w:rsidR="00C76145" w:rsidRDefault="00C76145" w14:paraId="6B5471CE" w14:textId="2ED861A9">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eastAsia="nl-NL"/>
              </w:rPr>
              <w:t xml:space="preserve">B – </w:t>
            </w:r>
            <w:ins w:author="Albrecht, Patrick" w:date="2025-10-29T16:23:00Z" w:id="1373">
              <w:r w:rsidRPr="007A3E14" w:rsidR="007A3E14">
                <w:rPr>
                  <w:rFonts w:ascii="Times New Roman" w:hAnsi="Times New Roman" w:cs="Times New Roman"/>
                  <w:sz w:val="16"/>
                  <w:szCs w:val="16"/>
                  <w:lang w:val="en-GB" w:eastAsia="nl-NL"/>
                </w:rPr>
                <w:t>Information on validation</w:t>
              </w:r>
            </w:ins>
            <w:del w:author="Albrecht, Patrick" w:date="2025-10-29T16:23:00Z" w:id="1374">
              <w:r w:rsidRPr="00117039">
                <w:rPr>
                  <w:rFonts w:ascii="Times New Roman" w:hAnsi="Times New Roman" w:cs="Times New Roman"/>
                  <w:sz w:val="16"/>
                  <w:szCs w:val="16"/>
                  <w:lang w:val="en-GB" w:eastAsia="nl-NL"/>
                </w:rPr>
                <w:delText>Request validation information</w:delText>
              </w:r>
            </w:del>
          </w:p>
        </w:tc>
      </w:tr>
      <w:tr w:rsidRPr="00390DC1" w:rsidR="00C76145" w:rsidTr="00F35222" w14:paraId="71E02F26" w14:textId="77777777">
        <w:trPr>
          <w:gridAfter w:val="1"/>
          <w:wAfter w:w="108" w:type="dxa"/>
          <w:trHeight w:val="300"/>
          <w:trPrChange w:author="Marek Jonas" w:date="2025-11-03T09:17:00Z" w:id="1375">
            <w:trPr>
              <w:trHeight w:val="300"/>
            </w:trPr>
          </w:trPrChange>
        </w:trPr>
        <w:tc>
          <w:tcPr>
            <w:tcW w:w="705" w:type="dxa"/>
            <w:tcPrChange w:author="Marek Jonas" w:date="2025-11-03T09:17:00Z" w:id="1376">
              <w:tcPr>
                <w:tcW w:w="705" w:type="dxa"/>
                <w:gridSpan w:val="3"/>
              </w:tcPr>
            </w:tcPrChange>
          </w:tcPr>
          <w:p w:rsidRPr="00117039" w:rsidR="00C76145" w:rsidRDefault="00C76145" w14:paraId="69000B4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3.3a</w:t>
            </w:r>
          </w:p>
        </w:tc>
        <w:tc>
          <w:tcPr>
            <w:tcW w:w="1559" w:type="dxa"/>
            <w:tcPrChange w:author="Marek Jonas" w:date="2025-11-03T09:17:00Z" w:id="1377">
              <w:tcPr>
                <w:tcW w:w="1558" w:type="dxa"/>
                <w:gridSpan w:val="2"/>
              </w:tcPr>
            </w:tcPrChange>
          </w:tcPr>
          <w:p w:rsidRPr="00117039" w:rsidR="00C76145" w:rsidRDefault="00C76145" w14:paraId="41BEC0D9" w14:textId="7AC14D4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(Conditional – If required by national </w:t>
            </w:r>
            <w:r w:rsidR="005B604D">
              <w:rPr>
                <w:rFonts w:ascii="Times New Roman" w:hAnsi="Times New Roman" w:eastAsia="Calibri" w:cs="Times New Roman"/>
                <w:sz w:val="16"/>
                <w:szCs w:val="16"/>
                <w:lang w:val="en-GB" w:eastAsia="zh-CN"/>
              </w:rPr>
              <w:t>terms and conditions</w:t>
            </w:r>
            <w:r w:rsidRPr="00117039">
              <w:rPr>
                <w:rFonts w:ascii="Times New Roman" w:hAnsi="Times New Roman" w:eastAsia="Calibri" w:cs="Times New Roman"/>
                <w:sz w:val="16"/>
                <w:szCs w:val="16"/>
                <w:lang w:val="en-GB" w:eastAsia="zh-CN"/>
              </w:rPr>
              <w:t xml:space="preserve">) Request permission </w:t>
            </w:r>
          </w:p>
        </w:tc>
        <w:tc>
          <w:tcPr>
            <w:tcW w:w="2883" w:type="dxa"/>
            <w:tcPrChange w:author="Marek Jonas" w:date="2025-11-03T09:17:00Z" w:id="1378">
              <w:tcPr>
                <w:tcW w:w="2883" w:type="dxa"/>
                <w:gridSpan w:val="2"/>
              </w:tcPr>
            </w:tcPrChange>
          </w:tcPr>
          <w:p w:rsidRPr="00117039" w:rsidR="00C76145" w:rsidRDefault="00C76145" w14:paraId="4DF914EE" w14:textId="269AA7E6">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(Conditional) Request permission for the change of CU master data </w:t>
            </w:r>
            <w:ins w:author="Marek Jonas" w:date="2025-10-27T15:43:00Z" w:id="1379">
              <w:r w:rsidR="005370C7">
                <w:rPr>
                  <w:rFonts w:ascii="Times New Roman" w:hAnsi="Times New Roman" w:cs="Times New Roman"/>
                  <w:color w:val="auto"/>
                  <w:sz w:val="16"/>
                  <w:szCs w:val="16"/>
                  <w:lang w:val="en-GB"/>
                </w:rPr>
                <w:t xml:space="preserve">to the permission administrator on demand response </w:t>
              </w:r>
            </w:ins>
            <w:r w:rsidRPr="00117039">
              <w:rPr>
                <w:rFonts w:ascii="Times New Roman" w:hAnsi="Times New Roman" w:cs="Times New Roman"/>
                <w:color w:val="auto"/>
                <w:sz w:val="16"/>
                <w:szCs w:val="16"/>
                <w:lang w:val="en-GB"/>
              </w:rPr>
              <w:t>on behalf of the final customer.</w:t>
            </w:r>
          </w:p>
        </w:tc>
        <w:tc>
          <w:tcPr>
            <w:tcW w:w="1316" w:type="dxa"/>
            <w:tcPrChange w:author="Marek Jonas" w:date="2025-11-03T09:17:00Z" w:id="1380">
              <w:tcPr>
                <w:tcW w:w="1316" w:type="dxa"/>
                <w:gridSpan w:val="2"/>
              </w:tcPr>
            </w:tcPrChange>
          </w:tcPr>
          <w:p w:rsidRPr="00117039" w:rsidR="00C76145" w:rsidRDefault="00C76145" w14:paraId="67A4CEF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8" w:type="dxa"/>
            <w:tcPrChange w:author="Marek Jonas" w:date="2025-11-03T09:17:00Z" w:id="1381">
              <w:tcPr>
                <w:tcW w:w="1318" w:type="dxa"/>
                <w:gridSpan w:val="2"/>
              </w:tcPr>
            </w:tcPrChange>
          </w:tcPr>
          <w:p w:rsidRPr="00117039" w:rsidR="00C76145" w:rsidDel="718ED54C" w:rsidRDefault="00C76145" w14:paraId="38A4D823" w14:textId="23C7FF41">
            <w:pPr>
              <w:widowControl w:val="0"/>
              <w:spacing w:after="0" w:line="276" w:lineRule="auto"/>
              <w:jc w:val="both"/>
              <w:rPr>
                <w:rFonts w:ascii="Times New Roman" w:hAnsi="Times New Roman" w:cs="Times New Roman"/>
                <w:sz w:val="16"/>
                <w:szCs w:val="16"/>
                <w:lang w:val="en-GB" w:eastAsia="nl-NL"/>
              </w:rPr>
            </w:pPr>
            <w:del w:author="Marek Jonas" w:date="2025-10-27T15:43:00Z" w:id="1382">
              <w:r w:rsidRPr="00117039" w:rsidDel="005370C7">
                <w:rPr>
                  <w:rFonts w:ascii="Times New Roman" w:hAnsi="Times New Roman" w:cs="Times New Roman"/>
                  <w:sz w:val="16"/>
                  <w:szCs w:val="16"/>
                  <w:lang w:val="en-GB" w:eastAsia="nl-NL"/>
                </w:rPr>
                <w:delText>Final customer</w:delText>
              </w:r>
            </w:del>
            <w:ins w:author="Marek Jonas" w:date="2025-10-27T15:43:00Z" w:id="1383">
              <w:r w:rsidR="005370C7">
                <w:rPr>
                  <w:rFonts w:ascii="Times New Roman" w:hAnsi="Times New Roman" w:cs="Times New Roman"/>
                  <w:sz w:val="16"/>
                  <w:szCs w:val="16"/>
                  <w:lang w:val="en-GB" w:eastAsia="nl-NL"/>
                </w:rPr>
                <w:t>Permission administrator for demand response</w:t>
              </w:r>
            </w:ins>
          </w:p>
        </w:tc>
        <w:tc>
          <w:tcPr>
            <w:tcW w:w="1238" w:type="dxa"/>
            <w:tcPrChange w:author="Marek Jonas" w:date="2025-11-03T09:17:00Z" w:id="1384">
              <w:tcPr>
                <w:tcW w:w="1235" w:type="dxa"/>
                <w:gridSpan w:val="2"/>
              </w:tcPr>
            </w:tcPrChange>
          </w:tcPr>
          <w:p w:rsidRPr="00117039" w:rsidR="00C76145" w:rsidRDefault="00C76145" w14:paraId="27047A9A"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w:t>
            </w:r>
          </w:p>
        </w:tc>
      </w:tr>
      <w:tr w:rsidRPr="00390DC1" w:rsidR="00C76145" w:rsidTr="00F35222" w14:paraId="2B448048" w14:textId="77777777">
        <w:trPr>
          <w:trHeight w:val="300"/>
          <w:trPrChange w:author="Fernando Dominguez" w:date="2025-11-03T09:17:00Z" w:id="1385">
            <w:trPr>
              <w:trHeight w:val="300"/>
            </w:trPr>
          </w:trPrChange>
        </w:trPr>
        <w:tc>
          <w:tcPr>
            <w:tcW w:w="705" w:type="dxa"/>
            <w:tcPrChange w:author="Fernando Dominguez" w:date="2025-11-03T09:17:00Z" w:id="1386">
              <w:tcPr>
                <w:tcW w:w="705" w:type="dxa"/>
                <w:gridSpan w:val="3"/>
              </w:tcPr>
            </w:tcPrChange>
          </w:tcPr>
          <w:p w:rsidRPr="00117039" w:rsidR="00C76145" w:rsidRDefault="00C76145" w14:paraId="407DB06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3.3b</w:t>
            </w:r>
          </w:p>
        </w:tc>
        <w:tc>
          <w:tcPr>
            <w:tcW w:w="1559" w:type="dxa"/>
            <w:tcPrChange w:author="Fernando Dominguez" w:date="2025-11-03T09:17:00Z" w:id="1387">
              <w:tcPr>
                <w:tcW w:w="1559" w:type="dxa"/>
                <w:gridSpan w:val="2"/>
              </w:tcPr>
            </w:tcPrChange>
          </w:tcPr>
          <w:p w:rsidRPr="00117039" w:rsidR="00C76145" w:rsidRDefault="00C76145" w14:paraId="30E532F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Validate permission</w:t>
            </w:r>
          </w:p>
        </w:tc>
        <w:tc>
          <w:tcPr>
            <w:tcW w:w="2883" w:type="dxa"/>
            <w:tcPrChange w:author="Fernando Dominguez" w:date="2025-11-03T09:17:00Z" w:id="1388">
              <w:tcPr>
                <w:tcW w:w="2883" w:type="dxa"/>
                <w:gridSpan w:val="2"/>
              </w:tcPr>
            </w:tcPrChange>
          </w:tcPr>
          <w:p w:rsidRPr="00117039" w:rsidR="00C76145" w:rsidRDefault="00C76145" w14:paraId="63E0F583" w14:textId="0C36B6AE">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(Conditional) The </w:t>
            </w:r>
            <w:ins w:author="Marek Jonas" w:date="2025-10-27T15:43:00Z" w:id="1389">
              <w:r w:rsidR="005370C7">
                <w:rPr>
                  <w:rFonts w:ascii="Times New Roman" w:hAnsi="Times New Roman" w:cs="Times New Roman"/>
                  <w:color w:val="auto"/>
                  <w:sz w:val="16"/>
                  <w:szCs w:val="16"/>
                  <w:lang w:val="en-GB"/>
                </w:rPr>
                <w:t>permission administrator on demand response</w:t>
              </w:r>
            </w:ins>
            <w:ins w:author="Marek Jonas" w:date="2025-10-27T15:44:00Z" w:id="1390">
              <w:r w:rsidR="00D63891">
                <w:rPr>
                  <w:rFonts w:ascii="Times New Roman" w:hAnsi="Times New Roman" w:cs="Times New Roman"/>
                  <w:color w:val="auto"/>
                  <w:sz w:val="16"/>
                  <w:szCs w:val="16"/>
                  <w:lang w:val="en-GB"/>
                </w:rPr>
                <w:t xml:space="preserve"> </w:t>
              </w:r>
            </w:ins>
            <w:del w:author="Marek Jonas" w:date="2025-10-27T15:44:00Z" w:id="1391">
              <w:r w:rsidRPr="00117039">
                <w:rPr>
                  <w:rFonts w:ascii="Times New Roman" w:hAnsi="Times New Roman" w:cs="Times New Roman"/>
                  <w:color w:val="auto"/>
                  <w:sz w:val="16"/>
                  <w:szCs w:val="16"/>
                  <w:lang w:val="en-GB"/>
                </w:rPr>
                <w:delText xml:space="preserve">final customer </w:delText>
              </w:r>
            </w:del>
            <w:r w:rsidRPr="00117039">
              <w:rPr>
                <w:rFonts w:ascii="Times New Roman" w:hAnsi="Times New Roman" w:cs="Times New Roman"/>
                <w:color w:val="auto"/>
                <w:sz w:val="16"/>
                <w:szCs w:val="16"/>
                <w:lang w:val="en-GB"/>
              </w:rPr>
              <w:t xml:space="preserve">accepts the permission request </w:t>
            </w:r>
            <w:ins w:author="Marek Jonas" w:date="2025-10-27T15:44:00Z" w:id="1392">
              <w:r w:rsidR="00D63891">
                <w:rPr>
                  <w:rFonts w:ascii="Times New Roman" w:hAnsi="Times New Roman" w:cs="Times New Roman"/>
                  <w:color w:val="auto"/>
                  <w:sz w:val="16"/>
                  <w:szCs w:val="16"/>
                  <w:lang w:val="en-GB"/>
                </w:rPr>
                <w:t xml:space="preserve">on behalf of the </w:t>
              </w:r>
              <w:r w:rsidRPr="00117039" w:rsidR="00D63891">
                <w:rPr>
                  <w:rFonts w:ascii="Times New Roman" w:hAnsi="Times New Roman" w:cs="Times New Roman"/>
                  <w:color w:val="auto"/>
                  <w:sz w:val="16"/>
                  <w:szCs w:val="16"/>
                  <w:lang w:val="en-GB"/>
                </w:rPr>
                <w:t xml:space="preserve">final customer </w:t>
              </w:r>
            </w:ins>
            <w:r w:rsidRPr="00117039">
              <w:rPr>
                <w:rFonts w:ascii="Times New Roman" w:hAnsi="Times New Roman" w:cs="Times New Roman"/>
                <w:color w:val="auto"/>
                <w:sz w:val="16"/>
                <w:szCs w:val="16"/>
                <w:lang w:val="en-GB"/>
              </w:rPr>
              <w:t>to change the CU master data.</w:t>
            </w:r>
          </w:p>
          <w:p w:rsidRPr="00117039" w:rsidR="00C76145" w:rsidRDefault="00C76145" w14:paraId="48377CE1" w14:textId="77777777">
            <w:pPr>
              <w:pStyle w:val="Default"/>
              <w:spacing w:line="276" w:lineRule="auto"/>
              <w:jc w:val="both"/>
              <w:rPr>
                <w:rFonts w:ascii="Times New Roman" w:hAnsi="Times New Roman" w:cs="Times New Roman"/>
                <w:color w:val="auto"/>
                <w:sz w:val="16"/>
                <w:szCs w:val="16"/>
                <w:lang w:val="en-GB"/>
              </w:rPr>
            </w:pPr>
          </w:p>
          <w:p w:rsidRPr="00117039" w:rsidR="00C76145" w:rsidRDefault="00C76145" w14:paraId="13BE98DC" w14:textId="77777777">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b/>
                <w:color w:val="auto"/>
                <w:sz w:val="16"/>
                <w:szCs w:val="16"/>
                <w:lang w:val="en-GB"/>
              </w:rPr>
              <w:t xml:space="preserve">Note: </w:t>
            </w:r>
            <w:r w:rsidRPr="00117039">
              <w:rPr>
                <w:rFonts w:ascii="Times New Roman" w:hAnsi="Times New Roman" w:cs="Times New Roman"/>
                <w:color w:val="auto"/>
                <w:sz w:val="16"/>
                <w:szCs w:val="16"/>
                <w:lang w:val="en-GB"/>
              </w:rPr>
              <w:t>When mapping national practices, it is important to provide information on how the requesting party is informed about an accepted or rejected permission request.</w:t>
            </w:r>
          </w:p>
        </w:tc>
        <w:tc>
          <w:tcPr>
            <w:tcW w:w="1316" w:type="dxa"/>
            <w:tcPrChange w:author="Fernando Dominguez" w:date="2025-11-03T09:17:00Z" w:id="1393">
              <w:tcPr>
                <w:tcW w:w="1316" w:type="dxa"/>
                <w:gridSpan w:val="2"/>
              </w:tcPr>
            </w:tcPrChange>
          </w:tcPr>
          <w:p w:rsidRPr="00117039" w:rsidR="00C76145" w:rsidRDefault="00C76145" w14:paraId="11FAF097" w14:textId="21B2531D">
            <w:pPr>
              <w:widowControl w:val="0"/>
              <w:spacing w:after="0" w:line="276" w:lineRule="auto"/>
              <w:jc w:val="both"/>
              <w:rPr>
                <w:rFonts w:ascii="Times New Roman" w:hAnsi="Times New Roman" w:eastAsia="Calibri" w:cs="Times New Roman"/>
                <w:sz w:val="16"/>
                <w:szCs w:val="16"/>
                <w:lang w:val="en-GB" w:eastAsia="zh-CN"/>
              </w:rPr>
            </w:pPr>
            <w:del w:author="Marek Jonas" w:date="2025-10-27T15:43:00Z" w:id="1394">
              <w:r w:rsidRPr="00117039" w:rsidDel="005370C7">
                <w:rPr>
                  <w:rFonts w:ascii="Times New Roman" w:hAnsi="Times New Roman" w:eastAsia="Calibri" w:cs="Times New Roman"/>
                  <w:sz w:val="16"/>
                  <w:szCs w:val="16"/>
                  <w:lang w:val="en-GB" w:eastAsia="zh-CN"/>
                </w:rPr>
                <w:delText>Final customer</w:delText>
              </w:r>
            </w:del>
            <w:ins w:author="Marek Jonas" w:date="2025-10-27T15:43:00Z" w:id="1395">
              <w:r w:rsidR="005370C7">
                <w:rPr>
                  <w:rFonts w:ascii="Times New Roman" w:hAnsi="Times New Roman" w:eastAsia="Calibri" w:cs="Times New Roman"/>
                  <w:sz w:val="16"/>
                  <w:szCs w:val="16"/>
                  <w:lang w:val="en-GB" w:eastAsia="zh-CN"/>
                </w:rPr>
                <w:t>Permission administrator for demand response</w:t>
              </w:r>
            </w:ins>
          </w:p>
        </w:tc>
        <w:tc>
          <w:tcPr>
            <w:tcW w:w="1318" w:type="dxa"/>
            <w:tcPrChange w:author="Fernando Dominguez" w:date="2025-11-03T09:17:00Z" w:id="1396">
              <w:tcPr>
                <w:tcW w:w="1318" w:type="dxa"/>
                <w:gridSpan w:val="2"/>
              </w:tcPr>
            </w:tcPrChange>
          </w:tcPr>
          <w:p w:rsidRPr="00117039" w:rsidR="00C76145" w:rsidDel="718ED54C" w:rsidRDefault="00C76145" w14:paraId="62EC7AF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238" w:type="dxa"/>
            <w:gridSpan w:val="2"/>
            <w:tcPrChange w:author="Fernando Dominguez" w:date="2025-11-03T09:17:00Z" w:id="1397">
              <w:tcPr>
                <w:tcW w:w="1238" w:type="dxa"/>
                <w:gridSpan w:val="2"/>
              </w:tcPr>
            </w:tcPrChange>
          </w:tcPr>
          <w:p w:rsidRPr="00117039" w:rsidR="00C76145" w:rsidRDefault="00C76145" w14:paraId="253632B8"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w:t>
            </w:r>
          </w:p>
        </w:tc>
      </w:tr>
      <w:tr w:rsidRPr="00390DC1" w:rsidR="00C76145" w:rsidTr="00F35222" w14:paraId="46F72B15" w14:textId="77777777">
        <w:trPr>
          <w:trHeight w:val="300"/>
          <w:trPrChange w:author="Fernando Dominguez" w:date="2025-11-03T09:17:00Z" w:id="1398">
            <w:trPr>
              <w:trHeight w:val="300"/>
            </w:trPr>
          </w:trPrChange>
        </w:trPr>
        <w:tc>
          <w:tcPr>
            <w:tcW w:w="705" w:type="dxa"/>
            <w:tcPrChange w:author="Fernando Dominguez" w:date="2025-11-03T09:17:00Z" w:id="1399">
              <w:tcPr>
                <w:tcW w:w="705" w:type="dxa"/>
                <w:gridSpan w:val="3"/>
              </w:tcPr>
            </w:tcPrChange>
          </w:tcPr>
          <w:p w:rsidRPr="00117039" w:rsidR="00C76145" w:rsidRDefault="00C76145" w14:paraId="7DFA0FE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3.3c</w:t>
            </w:r>
          </w:p>
        </w:tc>
        <w:tc>
          <w:tcPr>
            <w:tcW w:w="1559" w:type="dxa"/>
            <w:tcPrChange w:author="Fernando Dominguez" w:date="2025-11-03T09:17:00Z" w:id="1400">
              <w:tcPr>
                <w:tcW w:w="1559" w:type="dxa"/>
                <w:gridSpan w:val="2"/>
              </w:tcPr>
            </w:tcPrChange>
          </w:tcPr>
          <w:p w:rsidRPr="00117039" w:rsidR="00C76145" w:rsidRDefault="00C76145" w14:paraId="7D4161F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Notify about permissions</w:t>
            </w:r>
          </w:p>
        </w:tc>
        <w:tc>
          <w:tcPr>
            <w:tcW w:w="2883" w:type="dxa"/>
            <w:tcPrChange w:author="Fernando Dominguez" w:date="2025-11-03T09:17:00Z" w:id="1401">
              <w:tcPr>
                <w:tcW w:w="2883" w:type="dxa"/>
                <w:gridSpan w:val="2"/>
              </w:tcPr>
            </w:tcPrChange>
          </w:tcPr>
          <w:p w:rsidRPr="00117039" w:rsidR="00C76145" w:rsidRDefault="00C76145" w14:paraId="5058388A" w14:textId="0F49E14C">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(Conditional) Notify the </w:t>
            </w:r>
            <w:del w:author="Marek Jonas" w:date="2025-10-27T15:48:00Z" w:id="1402">
              <w:r w:rsidRPr="00117039">
                <w:rPr>
                  <w:rFonts w:ascii="Times New Roman" w:hAnsi="Times New Roman" w:cs="Times New Roman"/>
                  <w:color w:val="auto"/>
                  <w:sz w:val="16"/>
                  <w:szCs w:val="16"/>
                  <w:lang w:val="en-GB"/>
                </w:rPr>
                <w:delText>CU registration responsible</w:delText>
              </w:r>
            </w:del>
            <w:ins w:author="Marek Jonas" w:date="2025-10-27T15:48:00Z" w:id="1403">
              <w:r w:rsidR="004F4F7F">
                <w:rPr>
                  <w:rFonts w:ascii="Times New Roman" w:hAnsi="Times New Roman" w:cs="Times New Roman"/>
                  <w:color w:val="auto"/>
                  <w:sz w:val="16"/>
                  <w:szCs w:val="16"/>
                  <w:lang w:val="en-GB"/>
                </w:rPr>
                <w:t>CU registration responsible party</w:t>
              </w:r>
            </w:ins>
            <w:r w:rsidRPr="00117039">
              <w:rPr>
                <w:rFonts w:ascii="Times New Roman" w:hAnsi="Times New Roman" w:cs="Times New Roman"/>
                <w:color w:val="auto"/>
                <w:sz w:val="16"/>
                <w:szCs w:val="16"/>
                <w:lang w:val="en-GB"/>
              </w:rPr>
              <w:t xml:space="preserve"> about the permission given by the final customer to change the CU master data.</w:t>
            </w:r>
          </w:p>
          <w:p w:rsidRPr="00117039" w:rsidR="00C76145" w:rsidRDefault="00C76145" w14:paraId="637DF10E" w14:textId="77777777">
            <w:pPr>
              <w:pStyle w:val="Default"/>
              <w:spacing w:line="276" w:lineRule="auto"/>
              <w:jc w:val="both"/>
              <w:rPr>
                <w:rFonts w:ascii="Times New Roman" w:hAnsi="Times New Roman" w:cs="Times New Roman"/>
                <w:color w:val="auto"/>
                <w:sz w:val="16"/>
                <w:szCs w:val="16"/>
                <w:lang w:val="en-GB"/>
              </w:rPr>
            </w:pPr>
          </w:p>
          <w:p w:rsidRPr="00117039" w:rsidR="00C76145" w:rsidRDefault="00C76145" w14:paraId="719587A4" w14:textId="77777777">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b/>
                <w:color w:val="auto"/>
                <w:sz w:val="16"/>
                <w:szCs w:val="16"/>
                <w:lang w:val="en-GB"/>
              </w:rPr>
              <w:t>Note</w:t>
            </w:r>
            <w:r w:rsidRPr="00117039">
              <w:rPr>
                <w:rFonts w:ascii="Times New Roman" w:hAnsi="Times New Roman" w:cs="Times New Roman"/>
                <w:color w:val="auto"/>
                <w:sz w:val="16"/>
                <w:szCs w:val="16"/>
                <w:lang w:val="en-GB"/>
              </w:rPr>
              <w:t>: The permission shall be established similarly to Table III.2 in Annex of EC/2023/1162.</w:t>
            </w:r>
          </w:p>
        </w:tc>
        <w:tc>
          <w:tcPr>
            <w:tcW w:w="1316" w:type="dxa"/>
            <w:tcPrChange w:author="Fernando Dominguez" w:date="2025-11-03T09:17:00Z" w:id="1404">
              <w:tcPr>
                <w:tcW w:w="1316" w:type="dxa"/>
                <w:gridSpan w:val="2"/>
              </w:tcPr>
            </w:tcPrChange>
          </w:tcPr>
          <w:p w:rsidRPr="00117039" w:rsidR="00C76145" w:rsidRDefault="00C76145" w14:paraId="10818B74"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8" w:type="dxa"/>
            <w:tcPrChange w:author="Fernando Dominguez" w:date="2025-11-03T09:17:00Z" w:id="1405">
              <w:tcPr>
                <w:tcW w:w="1318" w:type="dxa"/>
                <w:gridSpan w:val="2"/>
              </w:tcPr>
            </w:tcPrChange>
          </w:tcPr>
          <w:p w:rsidRPr="00117039" w:rsidR="00C76145" w:rsidRDefault="00C76145" w14:paraId="54CF91C5" w14:textId="2054D01E">
            <w:pPr>
              <w:widowControl w:val="0"/>
              <w:spacing w:after="0" w:line="276" w:lineRule="auto"/>
              <w:jc w:val="both"/>
              <w:rPr>
                <w:rFonts w:ascii="Times New Roman" w:hAnsi="Times New Roman" w:eastAsia="Calibri" w:cs="Times New Roman"/>
                <w:sz w:val="16"/>
                <w:szCs w:val="16"/>
                <w:lang w:val="en-GB" w:eastAsia="zh-CN"/>
              </w:rPr>
            </w:pPr>
            <w:del w:author="Marek Jonas" w:date="2025-10-27T15:48:00Z" w:id="1406">
              <w:r w:rsidRPr="00117039">
                <w:rPr>
                  <w:rFonts w:ascii="Times New Roman" w:hAnsi="Times New Roman" w:cs="Times New Roman"/>
                  <w:sz w:val="16"/>
                  <w:szCs w:val="16"/>
                  <w:lang w:val="en-GB" w:eastAsia="nl-NL"/>
                </w:rPr>
                <w:delText>CU registration responsible</w:delText>
              </w:r>
            </w:del>
            <w:ins w:author="Marek Jonas" w:date="2025-10-27T15:48:00Z" w:id="1407">
              <w:r w:rsidR="004F4F7F">
                <w:rPr>
                  <w:rFonts w:ascii="Times New Roman" w:hAnsi="Times New Roman" w:cs="Times New Roman"/>
                  <w:sz w:val="16"/>
                  <w:szCs w:val="16"/>
                  <w:lang w:val="en-GB" w:eastAsia="nl-NL"/>
                </w:rPr>
                <w:t>CU registration responsible party</w:t>
              </w:r>
            </w:ins>
          </w:p>
        </w:tc>
        <w:tc>
          <w:tcPr>
            <w:tcW w:w="1238" w:type="dxa"/>
            <w:gridSpan w:val="2"/>
            <w:tcPrChange w:author="Fernando Dominguez" w:date="2025-11-03T09:17:00Z" w:id="1408">
              <w:tcPr>
                <w:tcW w:w="1238" w:type="dxa"/>
                <w:gridSpan w:val="2"/>
              </w:tcPr>
            </w:tcPrChange>
          </w:tcPr>
          <w:p w:rsidRPr="00117039" w:rsidR="00C76145" w:rsidRDefault="00C76145" w14:paraId="3A1807FC"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w:t>
            </w:r>
          </w:p>
        </w:tc>
      </w:tr>
      <w:tr w:rsidRPr="00390DC1" w:rsidR="00C76145" w:rsidTr="00F35222" w14:paraId="37CA3689" w14:textId="77777777">
        <w:trPr>
          <w:gridAfter w:val="1"/>
          <w:wAfter w:w="108" w:type="dxa"/>
          <w:trHeight w:val="300"/>
          <w:del w:author="Marek Jonas" w:date="2025-10-30T09:28:00Z" w:id="1409"/>
          <w:trPrChange w:author="Marek Jonas" w:date="2025-11-03T09:17:00Z" w:id="1410">
            <w:trPr>
              <w:trHeight w:val="300"/>
            </w:trPr>
          </w:trPrChange>
        </w:trPr>
        <w:tc>
          <w:tcPr>
            <w:tcW w:w="705" w:type="dxa"/>
            <w:tcPrChange w:author="Marek Jonas" w:date="2025-11-03T09:17:00Z" w:id="1411">
              <w:tcPr>
                <w:tcW w:w="705" w:type="dxa"/>
                <w:gridSpan w:val="3"/>
              </w:tcPr>
            </w:tcPrChange>
          </w:tcPr>
          <w:p w:rsidRPr="00117039" w:rsidR="00C76145" w:rsidRDefault="00C76145" w14:paraId="133CAAFC" w14:textId="77777777">
            <w:pPr>
              <w:widowControl w:val="0"/>
              <w:spacing w:after="0" w:line="276" w:lineRule="auto"/>
              <w:jc w:val="both"/>
              <w:rPr>
                <w:del w:author="Marek Jonas" w:date="2025-10-30T09:28:00Z" w:id="1412"/>
                <w:rFonts w:ascii="Times New Roman" w:hAnsi="Times New Roman" w:eastAsia="Calibri" w:cs="Times New Roman"/>
                <w:sz w:val="16"/>
                <w:szCs w:val="16"/>
                <w:lang w:val="en-GB" w:eastAsia="zh-CN"/>
              </w:rPr>
            </w:pPr>
            <w:commentRangeStart w:id="1413"/>
            <w:commentRangeStart w:id="1414"/>
            <w:del w:author="Marek Jonas" w:date="2025-10-30T09:28:00Z" w:id="1415">
              <w:r w:rsidRPr="00117039">
                <w:rPr>
                  <w:rFonts w:ascii="Times New Roman" w:hAnsi="Times New Roman" w:eastAsia="Calibri" w:cs="Times New Roman"/>
                  <w:sz w:val="16"/>
                  <w:szCs w:val="16"/>
                  <w:lang w:val="en-GB" w:eastAsia="zh-CN"/>
                </w:rPr>
                <w:delText>3.4a</w:delText>
              </w:r>
            </w:del>
          </w:p>
        </w:tc>
        <w:tc>
          <w:tcPr>
            <w:tcW w:w="1559" w:type="dxa"/>
            <w:tcPrChange w:author="Marek Jonas" w:date="2025-11-03T09:17:00Z" w:id="1416">
              <w:tcPr>
                <w:tcW w:w="1559" w:type="dxa"/>
                <w:gridSpan w:val="2"/>
              </w:tcPr>
            </w:tcPrChange>
          </w:tcPr>
          <w:p w:rsidRPr="00117039" w:rsidR="00C76145" w:rsidRDefault="00C76145" w14:paraId="19783DAC" w14:textId="77777777">
            <w:pPr>
              <w:widowControl w:val="0"/>
              <w:spacing w:after="0" w:line="276" w:lineRule="auto"/>
              <w:jc w:val="both"/>
              <w:rPr>
                <w:del w:author="Marek Jonas" w:date="2025-10-30T09:28:00Z" w:id="1417"/>
                <w:rFonts w:ascii="Times New Roman" w:hAnsi="Times New Roman" w:eastAsia="Calibri" w:cs="Times New Roman"/>
                <w:sz w:val="16"/>
                <w:szCs w:val="16"/>
                <w:lang w:val="en-GB" w:eastAsia="zh-CN"/>
              </w:rPr>
            </w:pPr>
            <w:del w:author="Marek Jonas" w:date="2025-10-30T09:28:00Z" w:id="1418">
              <w:r w:rsidRPr="00117039">
                <w:rPr>
                  <w:rFonts w:ascii="Times New Roman" w:hAnsi="Times New Roman" w:eastAsia="Calibri" w:cs="Times New Roman"/>
                  <w:sz w:val="16"/>
                  <w:szCs w:val="16"/>
                  <w:lang w:val="en-GB" w:eastAsia="zh-CN"/>
                </w:rPr>
                <w:delText xml:space="preserve">(Conditional) </w:delText>
              </w:r>
              <w:commentRangeStart w:id="1419"/>
              <w:r w:rsidRPr="00117039">
                <w:rPr>
                  <w:rFonts w:ascii="Times New Roman" w:hAnsi="Times New Roman" w:eastAsia="Calibri" w:cs="Times New Roman"/>
                  <w:sz w:val="16"/>
                  <w:szCs w:val="16"/>
                  <w:lang w:val="en-GB" w:eastAsia="zh-CN"/>
                </w:rPr>
                <w:delText>Request CU grid pre</w:delText>
              </w:r>
              <w:r w:rsidRPr="00117039" w:rsidDel="00E74159">
                <w:rPr>
                  <w:rFonts w:ascii="Times New Roman" w:hAnsi="Times New Roman" w:eastAsia="Calibri" w:cs="Times New Roman"/>
                  <w:sz w:val="16"/>
                  <w:szCs w:val="16"/>
                  <w:lang w:val="en-GB" w:eastAsia="zh-CN"/>
                </w:rPr>
                <w:delText>qualification</w:delText>
              </w:r>
              <w:commentRangeEnd w:id="1419"/>
              <w:r w:rsidRPr="00117039">
                <w:rPr>
                  <w:rStyle w:val="CommentReference"/>
                  <w:rFonts w:ascii="Times New Roman" w:hAnsi="Times New Roman" w:eastAsia="Calibri" w:cs="Times New Roman"/>
                  <w:lang w:val="en-GB" w:eastAsia="zh-CN"/>
                </w:rPr>
                <w:commentReference w:id="1419"/>
              </w:r>
            </w:del>
          </w:p>
        </w:tc>
        <w:tc>
          <w:tcPr>
            <w:tcW w:w="2883" w:type="dxa"/>
            <w:tcPrChange w:author="Marek Jonas" w:date="2025-11-03T09:17:00Z" w:id="1420">
              <w:tcPr>
                <w:tcW w:w="2883" w:type="dxa"/>
                <w:gridSpan w:val="2"/>
              </w:tcPr>
            </w:tcPrChange>
          </w:tcPr>
          <w:p w:rsidRPr="00117039" w:rsidR="00C76145" w:rsidRDefault="00C76145" w14:paraId="34E2A4D6" w14:textId="77777777">
            <w:pPr>
              <w:widowControl w:val="0"/>
              <w:spacing w:after="0" w:line="276" w:lineRule="auto"/>
              <w:jc w:val="both"/>
              <w:rPr>
                <w:del w:author="Marek Jonas" w:date="2025-10-30T09:28:00Z" w:id="1421"/>
                <w:rFonts w:ascii="Times New Roman" w:hAnsi="Times New Roman" w:cs="Times New Roman" w:eastAsiaTheme="minorEastAsia"/>
                <w:sz w:val="16"/>
                <w:szCs w:val="16"/>
                <w:lang w:val="en-GB" w:eastAsia="zh-CN"/>
              </w:rPr>
            </w:pPr>
            <w:del w:author="Marek Jonas" w:date="2025-10-30T09:28:00Z" w:id="1422">
              <w:r w:rsidRPr="00117039">
                <w:rPr>
                  <w:rFonts w:ascii="Times New Roman" w:hAnsi="Times New Roman" w:cs="Times New Roman" w:eastAsiaTheme="minorEastAsia"/>
                  <w:sz w:val="16"/>
                  <w:szCs w:val="16"/>
                  <w:lang w:val="en-GB" w:eastAsia="zh-CN"/>
                </w:rPr>
                <w:delText>(Conditional) The CU module administrator sends CU master data to the connecting system operator to initiate the CU grid prequalification process due to the CU master data being updated.</w:delText>
              </w:r>
            </w:del>
          </w:p>
          <w:p w:rsidRPr="00117039" w:rsidR="00C76145" w:rsidRDefault="00C76145" w14:paraId="75DA65CE" w14:textId="77777777">
            <w:pPr>
              <w:widowControl w:val="0"/>
              <w:spacing w:after="0" w:line="276" w:lineRule="auto"/>
              <w:jc w:val="both"/>
              <w:rPr>
                <w:del w:author="Marek Jonas" w:date="2025-10-30T09:28:00Z" w:id="1423"/>
                <w:rFonts w:ascii="Times New Roman" w:hAnsi="Times New Roman" w:cs="Times New Roman" w:eastAsiaTheme="minorEastAsia"/>
                <w:sz w:val="16"/>
                <w:szCs w:val="16"/>
                <w:lang w:val="en-GB" w:eastAsia="zh-CN"/>
              </w:rPr>
            </w:pPr>
          </w:p>
          <w:p w:rsidRPr="00117039" w:rsidR="00C76145" w:rsidRDefault="00C76145" w14:paraId="5680754A" w14:textId="2A151233">
            <w:pPr>
              <w:widowControl w:val="0"/>
              <w:spacing w:after="0" w:line="276" w:lineRule="auto"/>
              <w:jc w:val="both"/>
              <w:rPr>
                <w:del w:author="Marek Jonas" w:date="2025-10-30T09:28:00Z" w:id="1424"/>
                <w:rFonts w:ascii="Times New Roman" w:hAnsi="Times New Roman" w:cs="Times New Roman"/>
                <w:sz w:val="16"/>
                <w:szCs w:val="16"/>
                <w:lang w:val="en-GB"/>
              </w:rPr>
            </w:pPr>
            <w:del w:author="Marek Jonas" w:date="2025-10-30T09:28:00Z" w:id="1425">
              <w:r w:rsidRPr="00117039">
                <w:rPr>
                  <w:rFonts w:ascii="Times New Roman" w:hAnsi="Times New Roman" w:cs="Times New Roman" w:eastAsiaTheme="minorEastAsia"/>
                  <w:sz w:val="16"/>
                  <w:szCs w:val="16"/>
                  <w:lang w:val="en-GB" w:eastAsia="zh-CN"/>
                </w:rPr>
                <w:delText xml:space="preserve">In accordance with </w:delText>
              </w:r>
              <w:r w:rsidRPr="00117039">
                <w:rPr>
                  <w:rFonts w:ascii="Times New Roman" w:hAnsi="Times New Roman" w:eastAsia="Calibri" w:cs="Times New Roman"/>
                  <w:sz w:val="16"/>
                  <w:szCs w:val="16"/>
                  <w:lang w:val="en-GB" w:eastAsia="zh-CN"/>
                </w:rPr>
                <w:delText xml:space="preserve">NCDR, Article </w:delText>
              </w:r>
            </w:del>
            <w:commentRangeStart w:id="1426"/>
            <w:ins w:author="Wojciech Lubczyński" w:date="2025-10-13T05:19:00Z" w:id="1427">
              <w:del w:author="Marek Jonas" w:date="2025-10-30T09:28:00Z" w:id="1428">
                <w:r w:rsidRPr="0A08617B" w:rsidR="4319D638">
                  <w:rPr>
                    <w:rFonts w:ascii="Times New Roman" w:hAnsi="Times New Roman" w:eastAsia="Calibri" w:cs="Times New Roman"/>
                    <w:sz w:val="16"/>
                    <w:szCs w:val="16"/>
                    <w:lang w:val="en-GB" w:eastAsia="zh-CN"/>
                  </w:rPr>
                  <w:delText>2</w:delText>
                </w:r>
              </w:del>
            </w:ins>
            <w:del w:author="Marek Jonas" w:date="2025-10-30T09:28:00Z" w:id="1429">
              <w:commentRangeEnd w:id="1426"/>
              <w:r w:rsidRPr="0A08617B">
                <w:rPr>
                  <w:rStyle w:val="CommentReference"/>
                  <w:rFonts w:ascii="Times New Roman" w:hAnsi="Times New Roman" w:eastAsia="Calibri" w:cs="Times New Roman"/>
                  <w:lang w:val="en-GB" w:eastAsia="zh-CN"/>
                </w:rPr>
                <w:commentReference w:id="1426"/>
              </w:r>
            </w:del>
            <w:ins w:author="Wojciech Lubczyński" w:date="2025-10-13T05:19:00Z" w:id="1430">
              <w:del w:author="Marek Jonas" w:date="2025-10-30T09:28:00Z" w:id="1431">
                <w:r w:rsidRPr="0A08617B" w:rsidR="4319D638">
                  <w:rPr>
                    <w:rFonts w:ascii="Times New Roman" w:hAnsi="Times New Roman" w:eastAsia="Calibri" w:cs="Times New Roman"/>
                    <w:sz w:val="16"/>
                    <w:szCs w:val="16"/>
                    <w:lang w:val="en-GB" w:eastAsia="zh-CN"/>
                  </w:rPr>
                  <w:delText>8</w:delText>
                </w:r>
              </w:del>
            </w:ins>
            <w:del w:author="Marek Jonas" w:date="2025-10-30T09:28:00Z" w:id="1432">
              <w:r w:rsidRPr="00117039">
                <w:rPr>
                  <w:rFonts w:ascii="Times New Roman" w:hAnsi="Times New Roman" w:eastAsia="Calibri" w:cs="Times New Roman"/>
                  <w:sz w:val="16"/>
                  <w:szCs w:val="16"/>
                  <w:lang w:val="en-GB" w:eastAsia="zh-CN"/>
                </w:rPr>
                <w:delText>37 (e).</w:delText>
              </w:r>
            </w:del>
          </w:p>
        </w:tc>
        <w:tc>
          <w:tcPr>
            <w:tcW w:w="1316" w:type="dxa"/>
            <w:tcPrChange w:author="Marek Jonas" w:date="2025-11-03T09:17:00Z" w:id="1433">
              <w:tcPr>
                <w:tcW w:w="1316" w:type="dxa"/>
                <w:gridSpan w:val="2"/>
              </w:tcPr>
            </w:tcPrChange>
          </w:tcPr>
          <w:p w:rsidRPr="00117039" w:rsidR="00C76145" w:rsidRDefault="00C76145" w14:paraId="19206FA0" w14:textId="77777777">
            <w:pPr>
              <w:widowControl w:val="0"/>
              <w:spacing w:after="0" w:line="276" w:lineRule="auto"/>
              <w:jc w:val="both"/>
              <w:rPr>
                <w:del w:author="Marek Jonas" w:date="2025-10-30T09:28:00Z" w:id="1434"/>
                <w:rFonts w:ascii="Times New Roman" w:hAnsi="Times New Roman" w:eastAsia="Calibri" w:cs="Times New Roman"/>
                <w:sz w:val="16"/>
                <w:szCs w:val="16"/>
                <w:lang w:val="en-GB" w:eastAsia="zh-CN"/>
              </w:rPr>
            </w:pPr>
            <w:del w:author="Marek Jonas" w:date="2025-10-30T09:28:00Z" w:id="1435">
              <w:r w:rsidRPr="00117039">
                <w:rPr>
                  <w:rFonts w:ascii="Times New Roman" w:hAnsi="Times New Roman" w:eastAsia="Calibri" w:cs="Times New Roman"/>
                  <w:sz w:val="16"/>
                  <w:szCs w:val="16"/>
                  <w:lang w:val="en-GB" w:eastAsia="zh-CN"/>
                </w:rPr>
                <w:delText>CU module administrator</w:delText>
              </w:r>
            </w:del>
          </w:p>
        </w:tc>
        <w:tc>
          <w:tcPr>
            <w:tcW w:w="1318" w:type="dxa"/>
            <w:tcPrChange w:author="Marek Jonas" w:date="2025-11-03T09:17:00Z" w:id="1436">
              <w:tcPr>
                <w:tcW w:w="1318" w:type="dxa"/>
                <w:gridSpan w:val="2"/>
              </w:tcPr>
            </w:tcPrChange>
          </w:tcPr>
          <w:p w:rsidRPr="00117039" w:rsidR="00C76145" w:rsidRDefault="00C76145" w14:paraId="0C671B81" w14:textId="3417665B">
            <w:pPr>
              <w:widowControl w:val="0"/>
              <w:spacing w:after="0" w:line="276" w:lineRule="auto"/>
              <w:jc w:val="both"/>
              <w:rPr>
                <w:del w:author="Marek Jonas" w:date="2025-10-30T09:28:00Z" w:id="1437"/>
                <w:rFonts w:ascii="Times New Roman" w:hAnsi="Times New Roman" w:eastAsia="Calibri" w:cs="Times New Roman"/>
                <w:sz w:val="16"/>
                <w:szCs w:val="16"/>
                <w:lang w:val="en-GB" w:eastAsia="zh-CN"/>
              </w:rPr>
            </w:pPr>
            <w:del w:author="Marek Jonas" w:date="2025-10-30T09:28:00Z" w:id="1438">
              <w:r w:rsidRPr="00117039">
                <w:rPr>
                  <w:rFonts w:ascii="Times New Roman" w:hAnsi="Times New Roman" w:eastAsia="Calibri" w:cs="Times New Roman"/>
                  <w:sz w:val="16"/>
                  <w:szCs w:val="16"/>
                  <w:lang w:val="en-GB" w:eastAsia="zh-CN"/>
                </w:rPr>
                <w:delText>Connecting system operator</w:delText>
              </w:r>
            </w:del>
            <w:ins w:author="Wojciech Lubczyński" w:date="2025-10-13T05:20:00Z" w:id="1439">
              <w:del w:author="Marek Jonas" w:date="2025-10-30T09:28:00Z" w:id="1440">
                <w:r w:rsidRPr="0A08617B" w:rsidR="250067FB">
                  <w:rPr>
                    <w:rFonts w:ascii="Times New Roman" w:hAnsi="Times New Roman" w:eastAsia="Calibri" w:cs="Times New Roman"/>
                    <w:sz w:val="16"/>
                    <w:szCs w:val="16"/>
                    <w:lang w:val="en-GB" w:eastAsia="zh-CN"/>
                  </w:rPr>
                  <w:delText>Grid prequalification coordinator</w:delText>
                </w:r>
              </w:del>
            </w:ins>
          </w:p>
        </w:tc>
        <w:tc>
          <w:tcPr>
            <w:tcW w:w="1238" w:type="dxa"/>
            <w:tcPrChange w:author="Marek Jonas" w:date="2025-11-03T09:17:00Z" w:id="1441">
              <w:tcPr>
                <w:tcW w:w="1235" w:type="dxa"/>
                <w:gridSpan w:val="2"/>
              </w:tcPr>
            </w:tcPrChange>
          </w:tcPr>
          <w:p w:rsidRPr="00117039" w:rsidR="00C76145" w:rsidRDefault="0047504B" w14:paraId="6A96D730" w14:textId="7DB48BEE">
            <w:pPr>
              <w:widowControl w:val="0"/>
              <w:spacing w:after="0" w:line="276" w:lineRule="auto"/>
              <w:jc w:val="both"/>
              <w:rPr>
                <w:del w:author="Marek Jonas" w:date="2025-10-30T09:28:00Z" w:id="1442"/>
                <w:rFonts w:ascii="Times New Roman" w:hAnsi="Times New Roman" w:cs="Times New Roman"/>
                <w:sz w:val="16"/>
                <w:szCs w:val="16"/>
                <w:lang w:val="en-GB" w:eastAsia="nl-NL"/>
              </w:rPr>
            </w:pPr>
            <w:commentRangeStart w:id="1443"/>
            <w:del w:author="Marek Jonas" w:date="2025-10-30T09:28:00Z" w:id="1444">
              <w:r w:rsidRPr="00117039">
                <w:rPr>
                  <w:rFonts w:ascii="Times New Roman" w:hAnsi="Times New Roman" w:cs="Times New Roman"/>
                  <w:sz w:val="16"/>
                  <w:szCs w:val="16"/>
                  <w:lang w:val="en-GB" w:eastAsia="nl-NL"/>
                </w:rPr>
                <w:delText>C</w:delText>
              </w:r>
              <w:r w:rsidRPr="00117039" w:rsidR="00C76145">
                <w:rPr>
                  <w:rFonts w:ascii="Times New Roman" w:hAnsi="Times New Roman" w:cs="Times New Roman"/>
                  <w:sz w:val="16"/>
                  <w:szCs w:val="16"/>
                  <w:lang w:val="en-GB" w:eastAsia="nl-NL"/>
                </w:rPr>
                <w:delText xml:space="preserve"> – CU master data</w:delText>
              </w:r>
              <w:commentRangeEnd w:id="1443"/>
              <w:r w:rsidRPr="00117039">
                <w:rPr>
                  <w:rStyle w:val="CommentReference"/>
                  <w:rFonts w:ascii="Times New Roman" w:hAnsi="Times New Roman" w:cs="Times New Roman"/>
                  <w:lang w:val="en-GB" w:eastAsia="nl-NL"/>
                </w:rPr>
                <w:commentReference w:id="1443"/>
              </w:r>
            </w:del>
          </w:p>
        </w:tc>
      </w:tr>
      <w:tr w:rsidRPr="00390DC1" w:rsidR="00C76145" w:rsidTr="00F35222" w14:paraId="721ECE8A" w14:textId="77777777">
        <w:trPr>
          <w:gridAfter w:val="1"/>
          <w:wAfter w:w="108" w:type="dxa"/>
          <w:trHeight w:val="300"/>
          <w:del w:author="Marek Jonas" w:date="2025-10-30T09:28:00Z" w:id="1445"/>
          <w:trPrChange w:author="Marek Jonas" w:date="2025-11-03T09:17:00Z" w:id="1446">
            <w:trPr>
              <w:trHeight w:val="300"/>
            </w:trPr>
          </w:trPrChange>
        </w:trPr>
        <w:tc>
          <w:tcPr>
            <w:tcW w:w="705" w:type="dxa"/>
            <w:tcPrChange w:author="Marek Jonas" w:date="2025-11-03T09:17:00Z" w:id="1447">
              <w:tcPr>
                <w:tcW w:w="705" w:type="dxa"/>
                <w:gridSpan w:val="3"/>
              </w:tcPr>
            </w:tcPrChange>
          </w:tcPr>
          <w:p w:rsidRPr="00117039" w:rsidR="00C76145" w:rsidRDefault="00C76145" w14:paraId="639B0766" w14:textId="77777777">
            <w:pPr>
              <w:widowControl w:val="0"/>
              <w:spacing w:after="0" w:line="276" w:lineRule="auto"/>
              <w:jc w:val="both"/>
              <w:rPr>
                <w:del w:author="Marek Jonas" w:date="2025-10-30T09:28:00Z" w:id="1448"/>
                <w:rFonts w:ascii="Times New Roman" w:hAnsi="Times New Roman" w:eastAsia="Calibri" w:cs="Times New Roman"/>
                <w:sz w:val="16"/>
                <w:szCs w:val="16"/>
                <w:lang w:val="en-GB" w:eastAsia="zh-CN"/>
              </w:rPr>
            </w:pPr>
            <w:del w:author="Marek Jonas" w:date="2025-10-30T09:28:00Z" w:id="1449">
              <w:r w:rsidRPr="00117039">
                <w:rPr>
                  <w:rFonts w:ascii="Times New Roman" w:hAnsi="Times New Roman" w:eastAsia="Calibri" w:cs="Times New Roman"/>
                  <w:sz w:val="16"/>
                  <w:szCs w:val="16"/>
                  <w:lang w:val="en-GB" w:eastAsia="zh-CN"/>
                </w:rPr>
                <w:delText>3.4b</w:delText>
              </w:r>
            </w:del>
          </w:p>
        </w:tc>
        <w:tc>
          <w:tcPr>
            <w:tcW w:w="1559" w:type="dxa"/>
            <w:tcPrChange w:author="Marek Jonas" w:date="2025-11-03T09:17:00Z" w:id="1450">
              <w:tcPr>
                <w:tcW w:w="1559" w:type="dxa"/>
                <w:gridSpan w:val="2"/>
              </w:tcPr>
            </w:tcPrChange>
          </w:tcPr>
          <w:p w:rsidRPr="00117039" w:rsidR="00C76145" w:rsidRDefault="00752E98" w14:paraId="4D77C7E5" w14:textId="7D34A8AF">
            <w:pPr>
              <w:widowControl w:val="0"/>
              <w:spacing w:after="0" w:line="276" w:lineRule="auto"/>
              <w:jc w:val="both"/>
              <w:rPr>
                <w:del w:author="Marek Jonas" w:date="2025-10-30T09:28:00Z" w:id="1451"/>
                <w:rFonts w:ascii="Times New Roman" w:hAnsi="Times New Roman" w:eastAsia="Calibri" w:cs="Times New Roman"/>
                <w:sz w:val="16"/>
                <w:szCs w:val="16"/>
                <w:lang w:val="en-GB" w:eastAsia="zh-CN"/>
              </w:rPr>
            </w:pPr>
            <w:del w:author="Marek Jonas" w:date="2025-10-30T09:28:00Z" w:id="1452">
              <w:r w:rsidRPr="00117039">
                <w:rPr>
                  <w:rFonts w:ascii="Times New Roman" w:hAnsi="Times New Roman" w:eastAsia="Calibri" w:cs="Times New Roman"/>
                  <w:sz w:val="16"/>
                  <w:szCs w:val="16"/>
                  <w:lang w:val="en-GB" w:eastAsia="zh-CN"/>
                </w:rPr>
                <w:delText>Validate CU grid qualification</w:delText>
              </w:r>
            </w:del>
          </w:p>
        </w:tc>
        <w:tc>
          <w:tcPr>
            <w:tcW w:w="2883" w:type="dxa"/>
            <w:tcPrChange w:author="Marek Jonas" w:date="2025-11-03T09:17:00Z" w:id="1453">
              <w:tcPr>
                <w:tcW w:w="2883" w:type="dxa"/>
                <w:gridSpan w:val="2"/>
              </w:tcPr>
            </w:tcPrChange>
          </w:tcPr>
          <w:p w:rsidRPr="00117039" w:rsidR="00C76145" w:rsidRDefault="00C76145" w14:paraId="073C6EFE" w14:textId="77777777">
            <w:pPr>
              <w:widowControl w:val="0"/>
              <w:spacing w:after="0" w:line="276" w:lineRule="auto"/>
              <w:jc w:val="both"/>
              <w:rPr>
                <w:del w:author="Marek Jonas" w:date="2025-10-30T09:28:00Z" w:id="1454"/>
                <w:rFonts w:ascii="Times New Roman" w:hAnsi="Times New Roman" w:cs="Times New Roman" w:eastAsiaTheme="minorEastAsia"/>
                <w:sz w:val="16"/>
                <w:szCs w:val="16"/>
                <w:lang w:val="en-GB" w:eastAsia="zh-CN"/>
              </w:rPr>
            </w:pPr>
            <w:del w:author="Marek Jonas" w:date="2025-10-30T09:28:00Z" w:id="1455">
              <w:r w:rsidRPr="00117039">
                <w:rPr>
                  <w:rFonts w:ascii="Times New Roman" w:hAnsi="Times New Roman" w:cs="Times New Roman" w:eastAsiaTheme="minorEastAsia"/>
                  <w:sz w:val="16"/>
                  <w:szCs w:val="16"/>
                  <w:lang w:val="en-GB" w:eastAsia="zh-CN"/>
                </w:rPr>
                <w:delText>The connecting system operator sends the CU module administrator the validation results for the CU.</w:delText>
              </w:r>
            </w:del>
          </w:p>
        </w:tc>
        <w:tc>
          <w:tcPr>
            <w:tcW w:w="1316" w:type="dxa"/>
            <w:tcPrChange w:author="Marek Jonas" w:date="2025-11-03T09:17:00Z" w:id="1456">
              <w:tcPr>
                <w:tcW w:w="1316" w:type="dxa"/>
                <w:gridSpan w:val="2"/>
              </w:tcPr>
            </w:tcPrChange>
          </w:tcPr>
          <w:p w:rsidRPr="00117039" w:rsidR="00C76145" w:rsidRDefault="00C76145" w14:paraId="347AAEBC" w14:textId="626FC27C">
            <w:pPr>
              <w:widowControl w:val="0"/>
              <w:spacing w:after="0" w:line="276" w:lineRule="auto"/>
              <w:jc w:val="both"/>
              <w:rPr>
                <w:del w:author="Marek Jonas" w:date="2025-10-30T09:28:00Z" w:id="1457"/>
                <w:rFonts w:ascii="Times New Roman" w:hAnsi="Times New Roman" w:eastAsia="Calibri" w:cs="Times New Roman"/>
                <w:sz w:val="16"/>
                <w:szCs w:val="16"/>
                <w:lang w:val="en-GB" w:eastAsia="zh-CN"/>
              </w:rPr>
            </w:pPr>
            <w:del w:author="Marek Jonas" w:date="2025-10-30T09:28:00Z" w:id="1458">
              <w:r w:rsidRPr="00117039">
                <w:rPr>
                  <w:rFonts w:ascii="Times New Roman" w:hAnsi="Times New Roman" w:eastAsia="Calibri" w:cs="Times New Roman"/>
                  <w:sz w:val="16"/>
                  <w:szCs w:val="16"/>
                  <w:lang w:val="en-GB" w:eastAsia="zh-CN"/>
                </w:rPr>
                <w:delText>Connecting system operator</w:delText>
              </w:r>
            </w:del>
            <w:commentRangeStart w:id="1459"/>
            <w:ins w:author="Wojciech Lubczyński" w:date="2025-10-13T05:21:00Z" w:id="1460">
              <w:del w:author="Marek Jonas" w:date="2025-10-30T09:28:00Z" w:id="1461">
                <w:r w:rsidRPr="0A08617B" w:rsidR="62B09BEA">
                  <w:rPr>
                    <w:rFonts w:ascii="Times New Roman" w:hAnsi="Times New Roman" w:eastAsia="Calibri" w:cs="Times New Roman"/>
                    <w:sz w:val="16"/>
                    <w:szCs w:val="16"/>
                    <w:lang w:val="en-GB" w:eastAsia="zh-CN"/>
                  </w:rPr>
                  <w:delText>Grid prequalification coordinator</w:delText>
                </w:r>
              </w:del>
            </w:ins>
            <w:del w:author="Marek Jonas" w:date="2025-10-30T09:28:00Z" w:id="1462">
              <w:commentRangeEnd w:id="1459"/>
              <w:r w:rsidRPr="00117039">
                <w:rPr>
                  <w:rStyle w:val="CommentReference"/>
                  <w:rFonts w:ascii="Times New Roman" w:hAnsi="Times New Roman" w:eastAsia="Calibri" w:cs="Times New Roman"/>
                  <w:lang w:val="en-GB" w:eastAsia="zh-CN"/>
                </w:rPr>
                <w:commentReference w:id="1459"/>
              </w:r>
            </w:del>
          </w:p>
        </w:tc>
        <w:tc>
          <w:tcPr>
            <w:tcW w:w="1318" w:type="dxa"/>
            <w:tcPrChange w:author="Marek Jonas" w:date="2025-11-03T09:17:00Z" w:id="1463">
              <w:tcPr>
                <w:tcW w:w="1318" w:type="dxa"/>
                <w:gridSpan w:val="2"/>
              </w:tcPr>
            </w:tcPrChange>
          </w:tcPr>
          <w:p w:rsidRPr="00117039" w:rsidR="00C76145" w:rsidRDefault="00C76145" w14:paraId="618E3F6E" w14:textId="77777777">
            <w:pPr>
              <w:widowControl w:val="0"/>
              <w:spacing w:after="0" w:line="276" w:lineRule="auto"/>
              <w:jc w:val="both"/>
              <w:rPr>
                <w:del w:author="Marek Jonas" w:date="2025-10-30T09:28:00Z" w:id="1464"/>
                <w:rFonts w:ascii="Times New Roman" w:hAnsi="Times New Roman" w:eastAsia="Calibri" w:cs="Times New Roman"/>
                <w:sz w:val="16"/>
                <w:szCs w:val="16"/>
                <w:lang w:val="en-GB" w:eastAsia="zh-CN"/>
              </w:rPr>
            </w:pPr>
            <w:del w:author="Marek Jonas" w:date="2025-10-30T09:28:00Z" w:id="1465">
              <w:r w:rsidRPr="00117039">
                <w:rPr>
                  <w:rFonts w:ascii="Times New Roman" w:hAnsi="Times New Roman" w:eastAsia="Calibri" w:cs="Times New Roman"/>
                  <w:sz w:val="16"/>
                  <w:szCs w:val="16"/>
                  <w:lang w:val="en-GB" w:eastAsia="zh-CN"/>
                </w:rPr>
                <w:delText>CU module administrator</w:delText>
              </w:r>
            </w:del>
          </w:p>
        </w:tc>
        <w:tc>
          <w:tcPr>
            <w:tcW w:w="1238" w:type="dxa"/>
            <w:tcPrChange w:author="Marek Jonas" w:date="2025-11-03T09:17:00Z" w:id="1466">
              <w:tcPr>
                <w:tcW w:w="1235" w:type="dxa"/>
                <w:gridSpan w:val="2"/>
              </w:tcPr>
            </w:tcPrChange>
          </w:tcPr>
          <w:p w:rsidRPr="00117039" w:rsidR="00C76145" w:rsidRDefault="00C76145" w14:paraId="292456B3" w14:textId="496BF914">
            <w:pPr>
              <w:widowControl w:val="0"/>
              <w:spacing w:after="0" w:line="276" w:lineRule="auto"/>
              <w:jc w:val="both"/>
              <w:rPr>
                <w:del w:author="Marek Jonas" w:date="2025-10-30T09:28:00Z" w:id="1467"/>
                <w:rFonts w:ascii="Times New Roman" w:hAnsi="Times New Roman" w:cs="Times New Roman"/>
                <w:sz w:val="16"/>
                <w:szCs w:val="16"/>
                <w:lang w:val="en-GB" w:eastAsia="nl-NL"/>
              </w:rPr>
            </w:pPr>
            <w:del w:author="Marek Jonas" w:date="2025-10-30T09:28:00Z" w:id="1468">
              <w:r w:rsidRPr="00117039">
                <w:rPr>
                  <w:rFonts w:ascii="Times New Roman" w:hAnsi="Times New Roman" w:cs="Times New Roman"/>
                  <w:sz w:val="16"/>
                  <w:szCs w:val="16"/>
                  <w:lang w:val="en-GB" w:eastAsia="nl-NL"/>
                </w:rPr>
                <w:delText xml:space="preserve">B – </w:delText>
              </w:r>
            </w:del>
            <w:ins w:author="Albrecht, Patrick" w:date="2025-10-29T16:23:00Z" w:id="1469">
              <w:del w:author="Marek Jonas" w:date="2025-10-30T09:28:00Z" w:id="1470">
                <w:r w:rsidRPr="007A3E14" w:rsidDel="003759D0" w:rsidR="007A3E14">
                  <w:rPr>
                    <w:rFonts w:ascii="Times New Roman" w:hAnsi="Times New Roman" w:cs="Times New Roman"/>
                    <w:sz w:val="16"/>
                    <w:szCs w:val="16"/>
                    <w:lang w:val="en-GB" w:eastAsia="nl-NL"/>
                  </w:rPr>
                  <w:delText>Information on validation</w:delText>
                </w:r>
              </w:del>
            </w:ins>
            <w:del w:author="Marek Jonas" w:date="2025-10-30T09:28:00Z" w:id="1471">
              <w:r w:rsidRPr="00117039" w:rsidDel="003759D0">
                <w:rPr>
                  <w:rFonts w:ascii="Times New Roman" w:hAnsi="Times New Roman" w:cs="Times New Roman"/>
                  <w:sz w:val="16"/>
                  <w:szCs w:val="16"/>
                  <w:lang w:val="en-GB" w:eastAsia="nl-NL"/>
                </w:rPr>
                <w:delText>Request</w:delText>
              </w:r>
              <w:r w:rsidRPr="00117039">
                <w:rPr>
                  <w:rFonts w:ascii="Times New Roman" w:hAnsi="Times New Roman" w:cs="Times New Roman"/>
                  <w:sz w:val="16"/>
                  <w:szCs w:val="16"/>
                  <w:lang w:val="en-GB" w:eastAsia="nl-NL"/>
                </w:rPr>
                <w:delText xml:space="preserve"> validation information</w:delText>
              </w:r>
            </w:del>
          </w:p>
        </w:tc>
      </w:tr>
      <w:tr w:rsidRPr="00390DC1" w:rsidR="00C76145" w:rsidTr="00F35222" w14:paraId="50E3E7F4" w14:textId="77777777">
        <w:trPr>
          <w:gridAfter w:val="1"/>
          <w:wAfter w:w="108" w:type="dxa"/>
          <w:trHeight w:val="300"/>
          <w:del w:author="Marek Jonas" w:date="2025-10-30T09:28:00Z" w:id="1472"/>
          <w:trPrChange w:author="Marek Jonas" w:date="2025-11-03T09:17:00Z" w:id="1473">
            <w:trPr>
              <w:trHeight w:val="300"/>
            </w:trPr>
          </w:trPrChange>
        </w:trPr>
        <w:tc>
          <w:tcPr>
            <w:tcW w:w="705" w:type="dxa"/>
            <w:tcPrChange w:author="Marek Jonas" w:date="2025-11-03T09:17:00Z" w:id="1474">
              <w:tcPr>
                <w:tcW w:w="705" w:type="dxa"/>
                <w:gridSpan w:val="3"/>
              </w:tcPr>
            </w:tcPrChange>
          </w:tcPr>
          <w:p w:rsidRPr="00117039" w:rsidR="00C76145" w:rsidRDefault="00C76145" w14:paraId="22E68935" w14:textId="77777777">
            <w:pPr>
              <w:widowControl w:val="0"/>
              <w:spacing w:after="0" w:line="276" w:lineRule="auto"/>
              <w:jc w:val="both"/>
              <w:rPr>
                <w:del w:author="Marek Jonas" w:date="2025-10-30T09:28:00Z" w:id="1475"/>
                <w:rFonts w:ascii="Times New Roman" w:hAnsi="Times New Roman" w:eastAsia="Calibri" w:cs="Times New Roman"/>
                <w:sz w:val="16"/>
                <w:szCs w:val="16"/>
                <w:lang w:val="en-GB" w:eastAsia="zh-CN"/>
              </w:rPr>
            </w:pPr>
            <w:del w:author="Marek Jonas" w:date="2025-10-30T09:28:00Z" w:id="1476">
              <w:r w:rsidRPr="00117039">
                <w:rPr>
                  <w:rFonts w:ascii="Times New Roman" w:hAnsi="Times New Roman" w:eastAsia="Calibri" w:cs="Times New Roman"/>
                  <w:sz w:val="16"/>
                  <w:szCs w:val="16"/>
                  <w:lang w:val="en-GB" w:eastAsia="zh-CN"/>
                </w:rPr>
                <w:delText>3.4c</w:delText>
              </w:r>
            </w:del>
          </w:p>
        </w:tc>
        <w:tc>
          <w:tcPr>
            <w:tcW w:w="1559" w:type="dxa"/>
            <w:tcPrChange w:author="Marek Jonas" w:date="2025-11-03T09:17:00Z" w:id="1477">
              <w:tcPr>
                <w:tcW w:w="1559" w:type="dxa"/>
                <w:gridSpan w:val="2"/>
              </w:tcPr>
            </w:tcPrChange>
          </w:tcPr>
          <w:p w:rsidRPr="00117039" w:rsidR="00C76145" w:rsidDel="00835E01" w:rsidRDefault="00C76145" w14:paraId="012A8083" w14:textId="762834B3">
            <w:pPr>
              <w:widowControl w:val="0"/>
              <w:spacing w:after="0" w:line="276" w:lineRule="auto"/>
              <w:jc w:val="both"/>
              <w:rPr>
                <w:del w:author="Marek Jonas" w:date="2025-10-30T09:28:00Z" w:id="1478"/>
                <w:rFonts w:ascii="Times New Roman" w:hAnsi="Times New Roman" w:eastAsia="Calibri" w:cs="Times New Roman"/>
                <w:sz w:val="16"/>
                <w:szCs w:val="16"/>
                <w:lang w:val="en-GB" w:eastAsia="zh-CN"/>
              </w:rPr>
            </w:pPr>
            <w:del w:author="Marek Jonas" w:date="2025-10-30T09:28:00Z" w:id="1479">
              <w:r w:rsidRPr="00117039">
                <w:rPr>
                  <w:rFonts w:ascii="Times New Roman" w:hAnsi="Times New Roman" w:eastAsia="Calibri" w:cs="Times New Roman"/>
                  <w:sz w:val="16"/>
                  <w:szCs w:val="16"/>
                  <w:lang w:val="en-GB" w:eastAsia="zh-CN"/>
                </w:rPr>
                <w:delText xml:space="preserve">Notify </w:delText>
              </w:r>
              <w:r w:rsidRPr="00117039" w:rsidR="00BB0B93">
                <w:rPr>
                  <w:rFonts w:ascii="Times New Roman" w:hAnsi="Times New Roman" w:eastAsia="Calibri" w:cs="Times New Roman"/>
                  <w:sz w:val="16"/>
                  <w:szCs w:val="16"/>
                  <w:lang w:val="en-GB" w:eastAsia="zh-CN"/>
                </w:rPr>
                <w:delText xml:space="preserve">about </w:delText>
              </w:r>
              <w:r w:rsidRPr="00117039">
                <w:rPr>
                  <w:rFonts w:ascii="Times New Roman" w:hAnsi="Times New Roman" w:eastAsia="Calibri" w:cs="Times New Roman"/>
                  <w:sz w:val="16"/>
                  <w:szCs w:val="16"/>
                  <w:lang w:val="en-GB" w:eastAsia="zh-CN"/>
                </w:rPr>
                <w:delText>CU grid prequalification result</w:delText>
              </w:r>
            </w:del>
          </w:p>
        </w:tc>
        <w:tc>
          <w:tcPr>
            <w:tcW w:w="2883" w:type="dxa"/>
            <w:tcPrChange w:author="Marek Jonas" w:date="2025-11-03T09:17:00Z" w:id="1480">
              <w:tcPr>
                <w:tcW w:w="2883" w:type="dxa"/>
                <w:gridSpan w:val="2"/>
              </w:tcPr>
            </w:tcPrChange>
          </w:tcPr>
          <w:p w:rsidRPr="00117039" w:rsidR="00C76145" w:rsidRDefault="00C76145" w14:paraId="5690D54A" w14:textId="0D3BF87D">
            <w:pPr>
              <w:widowControl w:val="0"/>
              <w:spacing w:after="0" w:line="276" w:lineRule="auto"/>
              <w:jc w:val="both"/>
              <w:rPr>
                <w:del w:author="Marek Jonas" w:date="2025-10-30T09:28:00Z" w:id="1481"/>
                <w:rFonts w:ascii="Times New Roman" w:hAnsi="Times New Roman" w:cs="Times New Roman" w:eastAsiaTheme="minorEastAsia"/>
                <w:sz w:val="16"/>
                <w:szCs w:val="16"/>
                <w:lang w:val="en-GB" w:eastAsia="zh-CN"/>
              </w:rPr>
            </w:pPr>
            <w:del w:author="Marek Jonas" w:date="2025-10-30T09:28:00Z" w:id="1482">
              <w:r w:rsidRPr="00117039">
                <w:rPr>
                  <w:rFonts w:ascii="Times New Roman" w:hAnsi="Times New Roman" w:cs="Times New Roman" w:eastAsiaTheme="minorEastAsia"/>
                  <w:sz w:val="16"/>
                  <w:szCs w:val="16"/>
                  <w:lang w:val="en-GB" w:eastAsia="zh-CN"/>
                </w:rPr>
                <w:delText xml:space="preserve">The CU module administrator notifies the </w:delText>
              </w:r>
            </w:del>
            <w:del w:author="Marek Jonas" w:date="2025-10-27T15:48:00Z" w:id="1483">
              <w:r w:rsidRPr="00117039">
                <w:rPr>
                  <w:rFonts w:ascii="Times New Roman" w:hAnsi="Times New Roman" w:cs="Times New Roman" w:eastAsiaTheme="minorEastAsia"/>
                  <w:sz w:val="16"/>
                  <w:szCs w:val="16"/>
                  <w:lang w:val="en-GB" w:eastAsia="zh-CN"/>
                </w:rPr>
                <w:delText>CU registration responsible</w:delText>
              </w:r>
            </w:del>
            <w:del w:author="Marek Jonas" w:date="2025-10-30T09:28:00Z" w:id="1484">
              <w:r w:rsidRPr="00117039">
                <w:rPr>
                  <w:rFonts w:ascii="Times New Roman" w:hAnsi="Times New Roman" w:cs="Times New Roman" w:eastAsiaTheme="minorEastAsia"/>
                  <w:sz w:val="16"/>
                  <w:szCs w:val="16"/>
                  <w:lang w:val="en-GB" w:eastAsia="zh-CN"/>
                </w:rPr>
                <w:delText xml:space="preserve"> of the validation result of the CU grid prequalification. </w:delText>
              </w:r>
            </w:del>
          </w:p>
        </w:tc>
        <w:tc>
          <w:tcPr>
            <w:tcW w:w="1316" w:type="dxa"/>
            <w:tcPrChange w:author="Marek Jonas" w:date="2025-11-03T09:17:00Z" w:id="1485">
              <w:tcPr>
                <w:tcW w:w="1316" w:type="dxa"/>
                <w:gridSpan w:val="2"/>
              </w:tcPr>
            </w:tcPrChange>
          </w:tcPr>
          <w:p w:rsidRPr="00117039" w:rsidR="00C76145" w:rsidRDefault="00C76145" w14:paraId="0D535E77" w14:textId="77777777">
            <w:pPr>
              <w:widowControl w:val="0"/>
              <w:spacing w:after="0" w:line="276" w:lineRule="auto"/>
              <w:jc w:val="both"/>
              <w:rPr>
                <w:del w:author="Marek Jonas" w:date="2025-10-30T09:28:00Z" w:id="1486"/>
                <w:rFonts w:ascii="Times New Roman" w:hAnsi="Times New Roman" w:eastAsia="Calibri" w:cs="Times New Roman"/>
                <w:sz w:val="16"/>
                <w:szCs w:val="16"/>
                <w:lang w:val="en-GB" w:eastAsia="zh-CN"/>
              </w:rPr>
            </w:pPr>
            <w:del w:author="Marek Jonas" w:date="2025-10-30T09:28:00Z" w:id="1487">
              <w:r w:rsidRPr="00117039">
                <w:rPr>
                  <w:rFonts w:ascii="Times New Roman" w:hAnsi="Times New Roman" w:eastAsia="Calibri" w:cs="Times New Roman"/>
                  <w:sz w:val="16"/>
                  <w:szCs w:val="16"/>
                  <w:lang w:val="en-GB" w:eastAsia="zh-CN"/>
                </w:rPr>
                <w:delText>CU module administrator</w:delText>
              </w:r>
            </w:del>
          </w:p>
        </w:tc>
        <w:tc>
          <w:tcPr>
            <w:tcW w:w="1318" w:type="dxa"/>
            <w:tcPrChange w:author="Marek Jonas" w:date="2025-11-03T09:17:00Z" w:id="1488">
              <w:tcPr>
                <w:tcW w:w="1318" w:type="dxa"/>
                <w:gridSpan w:val="2"/>
              </w:tcPr>
            </w:tcPrChange>
          </w:tcPr>
          <w:p w:rsidRPr="00117039" w:rsidR="00C76145" w:rsidRDefault="00C76145" w14:paraId="525BAD5B" w14:textId="7E39B145">
            <w:pPr>
              <w:widowControl w:val="0"/>
              <w:spacing w:after="0" w:line="276" w:lineRule="auto"/>
              <w:jc w:val="both"/>
              <w:rPr>
                <w:del w:author="Marek Jonas" w:date="2025-10-30T09:28:00Z" w:id="1489"/>
                <w:rFonts w:ascii="Times New Roman" w:hAnsi="Times New Roman" w:eastAsia="Calibri" w:cs="Times New Roman"/>
                <w:sz w:val="16"/>
                <w:szCs w:val="16"/>
                <w:lang w:val="en-GB" w:eastAsia="zh-CN"/>
              </w:rPr>
            </w:pPr>
            <w:del w:author="Marek Jonas" w:date="2025-10-27T15:48:00Z" w:id="1490">
              <w:r w:rsidRPr="00117039">
                <w:rPr>
                  <w:rFonts w:ascii="Times New Roman" w:hAnsi="Times New Roman" w:eastAsia="Calibri" w:cs="Times New Roman"/>
                  <w:sz w:val="16"/>
                  <w:szCs w:val="16"/>
                  <w:lang w:val="en-GB" w:eastAsia="zh-CN"/>
                </w:rPr>
                <w:delText>CU registration responsible</w:delText>
              </w:r>
            </w:del>
          </w:p>
        </w:tc>
        <w:tc>
          <w:tcPr>
            <w:tcW w:w="1238" w:type="dxa"/>
            <w:tcPrChange w:author="Marek Jonas" w:date="2025-11-03T09:17:00Z" w:id="1491">
              <w:tcPr>
                <w:tcW w:w="1235" w:type="dxa"/>
                <w:gridSpan w:val="2"/>
              </w:tcPr>
            </w:tcPrChange>
          </w:tcPr>
          <w:p w:rsidRPr="00117039" w:rsidR="00C76145" w:rsidRDefault="00C76145" w14:paraId="221669C1" w14:textId="60069B0B">
            <w:pPr>
              <w:widowControl w:val="0"/>
              <w:spacing w:after="0" w:line="276" w:lineRule="auto"/>
              <w:jc w:val="both"/>
              <w:rPr>
                <w:del w:author="Marek Jonas" w:date="2025-10-30T09:28:00Z" w:id="1492"/>
                <w:rFonts w:ascii="Times New Roman" w:hAnsi="Times New Roman" w:cs="Times New Roman"/>
                <w:sz w:val="16"/>
                <w:szCs w:val="16"/>
                <w:lang w:val="en-GB" w:eastAsia="nl-NL"/>
              </w:rPr>
            </w:pPr>
            <w:del w:author="Marek Jonas" w:date="2025-10-30T09:28:00Z" w:id="1493">
              <w:r w:rsidRPr="00117039">
                <w:rPr>
                  <w:rFonts w:ascii="Times New Roman" w:hAnsi="Times New Roman" w:cs="Times New Roman"/>
                  <w:sz w:val="16"/>
                  <w:szCs w:val="16"/>
                  <w:lang w:val="en-GB" w:eastAsia="nl-NL"/>
                </w:rPr>
                <w:delText xml:space="preserve">B – </w:delText>
              </w:r>
            </w:del>
            <w:ins w:author="Albrecht, Patrick" w:date="2025-10-29T16:23:00Z" w:id="1494">
              <w:del w:author="Marek Jonas" w:date="2025-10-30T09:28:00Z" w:id="1495">
                <w:r w:rsidRPr="007A3E14" w:rsidDel="003759D0" w:rsidR="007A3E14">
                  <w:rPr>
                    <w:rFonts w:ascii="Times New Roman" w:hAnsi="Times New Roman" w:cs="Times New Roman"/>
                    <w:sz w:val="16"/>
                    <w:szCs w:val="16"/>
                    <w:lang w:val="en-GB" w:eastAsia="nl-NL"/>
                  </w:rPr>
                  <w:delText>Information on validation</w:delText>
                </w:r>
              </w:del>
            </w:ins>
            <w:del w:author="Marek Jonas" w:date="2025-10-30T09:28:00Z" w:id="1496">
              <w:r w:rsidRPr="00117039" w:rsidDel="003759D0">
                <w:rPr>
                  <w:rFonts w:ascii="Times New Roman" w:hAnsi="Times New Roman" w:cs="Times New Roman"/>
                  <w:sz w:val="16"/>
                  <w:szCs w:val="16"/>
                  <w:lang w:val="en-GB" w:eastAsia="nl-NL"/>
                </w:rPr>
                <w:delText>Request</w:delText>
              </w:r>
              <w:r w:rsidRPr="00117039">
                <w:rPr>
                  <w:rFonts w:ascii="Times New Roman" w:hAnsi="Times New Roman" w:cs="Times New Roman"/>
                  <w:sz w:val="16"/>
                  <w:szCs w:val="16"/>
                  <w:lang w:val="en-GB" w:eastAsia="nl-NL"/>
                </w:rPr>
                <w:delText xml:space="preserve"> validation information</w:delText>
              </w:r>
              <w:commentRangeEnd w:id="1413"/>
              <w:r w:rsidRPr="00117039" w:rsidR="00E47209">
                <w:rPr>
                  <w:rStyle w:val="CommentReference"/>
                  <w:rFonts w:ascii="Times New Roman" w:hAnsi="Times New Roman" w:cs="Times New Roman"/>
                  <w:lang w:val="en-GB" w:eastAsia="nl-NL"/>
                </w:rPr>
                <w:commentReference w:id="1413"/>
              </w:r>
              <w:commentRangeEnd w:id="1414"/>
              <w:r w:rsidRPr="00117039">
                <w:rPr>
                  <w:rStyle w:val="CommentReference"/>
                  <w:rFonts w:ascii="Times New Roman" w:hAnsi="Times New Roman" w:cs="Times New Roman"/>
                  <w:lang w:val="en-GB" w:eastAsia="nl-NL"/>
                </w:rPr>
                <w:commentReference w:id="1414"/>
              </w:r>
            </w:del>
          </w:p>
        </w:tc>
      </w:tr>
      <w:tr w:rsidRPr="00390DC1" w:rsidR="00C76145" w:rsidTr="00F35222" w14:paraId="25B0BA93" w14:textId="77777777">
        <w:trPr>
          <w:gridAfter w:val="1"/>
          <w:wAfter w:w="108" w:type="dxa"/>
          <w:trHeight w:val="300"/>
          <w:trPrChange w:author="Marek Jonas" w:date="2025-11-03T09:17:00Z" w:id="1497">
            <w:trPr>
              <w:trHeight w:val="300"/>
            </w:trPr>
          </w:trPrChange>
        </w:trPr>
        <w:tc>
          <w:tcPr>
            <w:tcW w:w="705" w:type="dxa"/>
            <w:tcPrChange w:author="Marek Jonas" w:date="2025-11-03T09:17:00Z" w:id="1498">
              <w:tcPr>
                <w:tcW w:w="705" w:type="dxa"/>
                <w:gridSpan w:val="3"/>
              </w:tcPr>
            </w:tcPrChange>
          </w:tcPr>
          <w:p w:rsidRPr="00117039" w:rsidR="00C76145" w:rsidRDefault="00C76145" w14:paraId="5246697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3.5</w:t>
            </w:r>
          </w:p>
        </w:tc>
        <w:tc>
          <w:tcPr>
            <w:tcW w:w="1559" w:type="dxa"/>
            <w:tcPrChange w:author="Marek Jonas" w:date="2025-11-03T09:17:00Z" w:id="1499">
              <w:tcPr>
                <w:tcW w:w="1559" w:type="dxa"/>
                <w:gridSpan w:val="2"/>
              </w:tcPr>
            </w:tcPrChange>
          </w:tcPr>
          <w:p w:rsidRPr="00117039" w:rsidR="00C76145" w:rsidRDefault="00C76145" w14:paraId="72499ED3" w14:textId="75818064">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Store updated </w:t>
            </w:r>
            <w:ins w:author="Marek Jonas" w:date="2025-10-24T10:24:00Z" w:id="1500">
              <w:r w:rsidR="00053D31">
                <w:rPr>
                  <w:rFonts w:ascii="Times New Roman" w:hAnsi="Times New Roman" w:eastAsia="Calibri" w:cs="Times New Roman"/>
                  <w:sz w:val="16"/>
                  <w:szCs w:val="16"/>
                  <w:lang w:val="en-GB" w:eastAsia="zh-CN"/>
                </w:rPr>
                <w:t xml:space="preserve">master </w:t>
              </w:r>
            </w:ins>
            <w:r w:rsidRPr="00117039" w:rsidR="007205CA">
              <w:rPr>
                <w:rFonts w:ascii="Times New Roman" w:hAnsi="Times New Roman" w:eastAsia="Calibri" w:cs="Times New Roman"/>
                <w:sz w:val="16"/>
                <w:szCs w:val="16"/>
                <w:lang w:val="en-GB" w:eastAsia="zh-CN"/>
              </w:rPr>
              <w:t>CU</w:t>
            </w:r>
            <w:r w:rsidRPr="00117039">
              <w:rPr>
                <w:rFonts w:ascii="Times New Roman" w:hAnsi="Times New Roman" w:eastAsia="Calibri" w:cs="Times New Roman"/>
                <w:sz w:val="16"/>
                <w:szCs w:val="16"/>
                <w:lang w:val="en-GB" w:eastAsia="zh-CN"/>
              </w:rPr>
              <w:t xml:space="preserve"> data</w:t>
            </w:r>
          </w:p>
        </w:tc>
        <w:tc>
          <w:tcPr>
            <w:tcW w:w="2883" w:type="dxa"/>
            <w:tcPrChange w:author="Marek Jonas" w:date="2025-11-03T09:17:00Z" w:id="1501">
              <w:tcPr>
                <w:tcW w:w="2883" w:type="dxa"/>
                <w:gridSpan w:val="2"/>
              </w:tcPr>
            </w:tcPrChange>
          </w:tcPr>
          <w:p w:rsidRPr="00117039" w:rsidR="00C76145" w:rsidRDefault="00C76145" w14:paraId="0D5EEA42" w14:textId="77777777">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sz w:val="16"/>
                <w:szCs w:val="16"/>
                <w:lang w:val="en-GB" w:eastAsia="nl-NL"/>
              </w:rPr>
              <w:t>If the validation in step 3.4 was successful, the CU module administrator updates the CU master data in the CU module, and a timestamp indicating the latest update is set.</w:t>
            </w:r>
          </w:p>
        </w:tc>
        <w:tc>
          <w:tcPr>
            <w:tcW w:w="1316" w:type="dxa"/>
            <w:tcPrChange w:author="Marek Jonas" w:date="2025-11-03T09:17:00Z" w:id="1502">
              <w:tcPr>
                <w:tcW w:w="1316" w:type="dxa"/>
                <w:gridSpan w:val="2"/>
              </w:tcPr>
            </w:tcPrChange>
          </w:tcPr>
          <w:p w:rsidRPr="00117039" w:rsidR="00C76145" w:rsidRDefault="00C76145" w14:paraId="0D4DA52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8" w:type="dxa"/>
            <w:tcPrChange w:author="Marek Jonas" w:date="2025-11-03T09:17:00Z" w:id="1503">
              <w:tcPr>
                <w:tcW w:w="1318" w:type="dxa"/>
                <w:gridSpan w:val="2"/>
              </w:tcPr>
            </w:tcPrChange>
          </w:tcPr>
          <w:p w:rsidRPr="00117039" w:rsidR="00C76145" w:rsidRDefault="00C76145" w14:paraId="76C534A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 relevant]</w:t>
            </w:r>
          </w:p>
        </w:tc>
        <w:tc>
          <w:tcPr>
            <w:tcW w:w="1238" w:type="dxa"/>
            <w:tcPrChange w:author="Marek Jonas" w:date="2025-11-03T09:17:00Z" w:id="1504">
              <w:tcPr>
                <w:tcW w:w="1235" w:type="dxa"/>
                <w:gridSpan w:val="2"/>
              </w:tcPr>
            </w:tcPrChange>
          </w:tcPr>
          <w:p w:rsidRPr="00117039" w:rsidR="00C76145" w:rsidRDefault="00C76145" w14:paraId="068133E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w:t>
            </w:r>
          </w:p>
        </w:tc>
      </w:tr>
      <w:tr w:rsidRPr="00390DC1" w:rsidR="00C76145" w:rsidTr="00F35222" w14:paraId="37F8A172" w14:textId="77777777">
        <w:trPr>
          <w:gridAfter w:val="1"/>
          <w:wAfter w:w="108" w:type="dxa"/>
          <w:trHeight w:val="300"/>
          <w:trPrChange w:author="Marek Jonas" w:date="2025-11-03T09:17:00Z" w:id="1505">
            <w:trPr>
              <w:trHeight w:val="300"/>
            </w:trPr>
          </w:trPrChange>
        </w:trPr>
        <w:tc>
          <w:tcPr>
            <w:tcW w:w="705" w:type="dxa"/>
            <w:tcPrChange w:author="Marek Jonas" w:date="2025-11-03T09:17:00Z" w:id="1506">
              <w:tcPr>
                <w:tcW w:w="705" w:type="dxa"/>
                <w:gridSpan w:val="3"/>
              </w:tcPr>
            </w:tcPrChange>
          </w:tcPr>
          <w:p w:rsidRPr="00117039" w:rsidR="00C76145" w:rsidRDefault="00C76145" w14:paraId="07F25FD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3.6</w:t>
            </w:r>
          </w:p>
        </w:tc>
        <w:tc>
          <w:tcPr>
            <w:tcW w:w="1559" w:type="dxa"/>
            <w:tcPrChange w:author="Marek Jonas" w:date="2025-11-03T09:17:00Z" w:id="1507">
              <w:tcPr>
                <w:tcW w:w="1559" w:type="dxa"/>
                <w:gridSpan w:val="2"/>
              </w:tcPr>
            </w:tcPrChange>
          </w:tcPr>
          <w:p w:rsidRPr="00117039" w:rsidR="00C76145" w:rsidRDefault="00C76145" w14:paraId="785364B0" w14:textId="74C292C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Notify about updated CU module </w:t>
            </w:r>
            <w:del w:author="Marek Jonas" w:date="2025-10-24T10:25:00Z" w:id="1508">
              <w:r w:rsidRPr="00117039">
                <w:rPr>
                  <w:rFonts w:ascii="Times New Roman" w:hAnsi="Times New Roman" w:eastAsia="Calibri" w:cs="Times New Roman"/>
                  <w:sz w:val="16"/>
                  <w:szCs w:val="16"/>
                  <w:lang w:val="en-GB" w:eastAsia="zh-CN"/>
                </w:rPr>
                <w:delText xml:space="preserve">data </w:delText>
              </w:r>
            </w:del>
            <w:ins w:author="Marek Jonas" w:date="2025-10-24T10:25:00Z" w:id="1509">
              <w:r w:rsidR="008D69CB">
                <w:rPr>
                  <w:rFonts w:ascii="Times New Roman" w:hAnsi="Times New Roman" w:eastAsia="Calibri" w:cs="Times New Roman"/>
                  <w:sz w:val="16"/>
                  <w:szCs w:val="16"/>
                  <w:lang w:val="en-GB" w:eastAsia="zh-CN"/>
                </w:rPr>
                <w:t>information</w:t>
              </w:r>
              <w:r w:rsidRPr="00117039" w:rsidR="008D69CB">
                <w:rPr>
                  <w:rFonts w:ascii="Times New Roman" w:hAnsi="Times New Roman" w:eastAsia="Calibri" w:cs="Times New Roman"/>
                  <w:sz w:val="16"/>
                  <w:szCs w:val="16"/>
                  <w:lang w:val="en-GB" w:eastAsia="zh-CN"/>
                </w:rPr>
                <w:t xml:space="preserve"> </w:t>
              </w:r>
            </w:ins>
          </w:p>
        </w:tc>
        <w:tc>
          <w:tcPr>
            <w:tcW w:w="2883" w:type="dxa"/>
            <w:tcPrChange w:author="Marek Jonas" w:date="2025-11-03T09:17:00Z" w:id="1510">
              <w:tcPr>
                <w:tcW w:w="2883" w:type="dxa"/>
                <w:gridSpan w:val="2"/>
              </w:tcPr>
            </w:tcPrChange>
          </w:tcPr>
          <w:p w:rsidRPr="00117039" w:rsidR="00C76145" w:rsidRDefault="00C76145" w14:paraId="324AACDF" w14:textId="64DBF548">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 xml:space="preserve">In case of a successful controllable unit information update, the CU module administrator notifies the </w:t>
            </w:r>
            <w:del w:author="Marek Jonas" w:date="2025-10-27T15:48:00Z" w:id="1511">
              <w:r w:rsidRPr="00117039">
                <w:rPr>
                  <w:rFonts w:ascii="Times New Roman" w:hAnsi="Times New Roman" w:cs="Times New Roman" w:eastAsiaTheme="minorEastAsia"/>
                  <w:sz w:val="16"/>
                  <w:szCs w:val="16"/>
                  <w:lang w:val="en-GB" w:eastAsia="zh-CN"/>
                </w:rPr>
                <w:delText>CU registration responsible</w:delText>
              </w:r>
            </w:del>
            <w:ins w:author="Marek Jonas" w:date="2025-10-27T15:48:00Z" w:id="1512">
              <w:r w:rsidR="004F4F7F">
                <w:rPr>
                  <w:rFonts w:ascii="Times New Roman" w:hAnsi="Times New Roman" w:cs="Times New Roman" w:eastAsiaTheme="minorEastAsia"/>
                  <w:sz w:val="16"/>
                  <w:szCs w:val="16"/>
                  <w:lang w:val="en-GB" w:eastAsia="zh-CN"/>
                </w:rPr>
                <w:t>CU registration responsible party</w:t>
              </w:r>
            </w:ins>
            <w:r w:rsidRPr="00117039">
              <w:rPr>
                <w:rFonts w:ascii="Times New Roman" w:hAnsi="Times New Roman" w:cs="Times New Roman" w:eastAsiaTheme="minorEastAsia"/>
                <w:sz w:val="16"/>
                <w:szCs w:val="16"/>
                <w:lang w:val="en-GB" w:eastAsia="zh-CN"/>
              </w:rPr>
              <w:t xml:space="preserve"> for updated CU module information.</w:t>
            </w:r>
          </w:p>
        </w:tc>
        <w:tc>
          <w:tcPr>
            <w:tcW w:w="1316" w:type="dxa"/>
            <w:tcPrChange w:author="Marek Jonas" w:date="2025-11-03T09:17:00Z" w:id="1513">
              <w:tcPr>
                <w:tcW w:w="1316" w:type="dxa"/>
                <w:gridSpan w:val="2"/>
              </w:tcPr>
            </w:tcPrChange>
          </w:tcPr>
          <w:p w:rsidRPr="00117039" w:rsidR="00C76145" w:rsidRDefault="00C76145" w14:paraId="75D6C77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8" w:type="dxa"/>
            <w:tcPrChange w:author="Marek Jonas" w:date="2025-11-03T09:17:00Z" w:id="1514">
              <w:tcPr>
                <w:tcW w:w="1318" w:type="dxa"/>
                <w:gridSpan w:val="2"/>
              </w:tcPr>
            </w:tcPrChange>
          </w:tcPr>
          <w:p w:rsidRPr="00117039" w:rsidR="00C76145" w:rsidRDefault="00C76145" w14:paraId="4BAE317C" w14:textId="655DB81A">
            <w:pPr>
              <w:widowControl w:val="0"/>
              <w:spacing w:after="0" w:line="276" w:lineRule="auto"/>
              <w:jc w:val="both"/>
              <w:rPr>
                <w:rFonts w:ascii="Times New Roman" w:hAnsi="Times New Roman" w:eastAsia="Calibri" w:cs="Times New Roman"/>
                <w:sz w:val="16"/>
                <w:szCs w:val="16"/>
                <w:lang w:val="en-GB" w:eastAsia="zh-CN"/>
              </w:rPr>
            </w:pPr>
            <w:del w:author="Marek Jonas" w:date="2025-10-27T15:48:00Z" w:id="1515">
              <w:r w:rsidRPr="00117039">
                <w:rPr>
                  <w:rFonts w:ascii="Times New Roman" w:hAnsi="Times New Roman" w:eastAsia="Calibri" w:cs="Times New Roman"/>
                  <w:sz w:val="16"/>
                  <w:szCs w:val="16"/>
                  <w:lang w:val="en-GB" w:eastAsia="zh-CN"/>
                </w:rPr>
                <w:delText>CU registration responsible</w:delText>
              </w:r>
            </w:del>
            <w:ins w:author="Marek Jonas" w:date="2025-10-27T15:48:00Z" w:id="1516">
              <w:r w:rsidR="004F4F7F">
                <w:rPr>
                  <w:rFonts w:ascii="Times New Roman" w:hAnsi="Times New Roman" w:eastAsia="Calibri" w:cs="Times New Roman"/>
                  <w:sz w:val="16"/>
                  <w:szCs w:val="16"/>
                  <w:lang w:val="en-GB" w:eastAsia="zh-CN"/>
                </w:rPr>
                <w:t>CU registration responsible party</w:t>
              </w:r>
            </w:ins>
          </w:p>
        </w:tc>
        <w:tc>
          <w:tcPr>
            <w:tcW w:w="1238" w:type="dxa"/>
            <w:tcPrChange w:author="Marek Jonas" w:date="2025-11-03T09:17:00Z" w:id="1517">
              <w:tcPr>
                <w:tcW w:w="1235" w:type="dxa"/>
                <w:gridSpan w:val="2"/>
              </w:tcPr>
            </w:tcPrChange>
          </w:tcPr>
          <w:p w:rsidRPr="00117039" w:rsidR="00C76145" w:rsidRDefault="0047504B" w14:paraId="74AD5090" w14:textId="573E1ED6">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w:t>
            </w:r>
            <w:r w:rsidRPr="00117039" w:rsidR="00C76145">
              <w:rPr>
                <w:rFonts w:ascii="Times New Roman" w:hAnsi="Times New Roman" w:eastAsia="Calibri" w:cs="Times New Roman"/>
                <w:sz w:val="16"/>
                <w:szCs w:val="16"/>
                <w:lang w:val="en-GB" w:eastAsia="zh-CN"/>
              </w:rPr>
              <w:t xml:space="preserve"> – CU master data</w:t>
            </w:r>
          </w:p>
        </w:tc>
      </w:tr>
      <w:tr w:rsidRPr="00390DC1" w:rsidR="00C76145" w:rsidTr="00F35222" w14:paraId="3DE055D3" w14:textId="77777777">
        <w:trPr>
          <w:gridAfter w:val="1"/>
          <w:wAfter w:w="108" w:type="dxa"/>
          <w:trHeight w:val="300"/>
          <w:trPrChange w:author="Marek Jonas" w:date="2025-11-03T09:17:00Z" w:id="1518">
            <w:trPr>
              <w:trHeight w:val="300"/>
            </w:trPr>
          </w:trPrChange>
        </w:trPr>
        <w:tc>
          <w:tcPr>
            <w:tcW w:w="705" w:type="dxa"/>
            <w:tcPrChange w:author="Marek Jonas" w:date="2025-11-03T09:17:00Z" w:id="1519">
              <w:tcPr>
                <w:tcW w:w="705" w:type="dxa"/>
                <w:gridSpan w:val="3"/>
              </w:tcPr>
            </w:tcPrChange>
          </w:tcPr>
          <w:p w:rsidRPr="00117039" w:rsidR="00C76145" w:rsidRDefault="00C76145" w14:paraId="5856531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3.7</w:t>
            </w:r>
          </w:p>
        </w:tc>
        <w:tc>
          <w:tcPr>
            <w:tcW w:w="1559" w:type="dxa"/>
            <w:tcPrChange w:author="Marek Jonas" w:date="2025-11-03T09:17:00Z" w:id="1520">
              <w:tcPr>
                <w:tcW w:w="1559" w:type="dxa"/>
                <w:gridSpan w:val="2"/>
              </w:tcPr>
            </w:tcPrChange>
          </w:tcPr>
          <w:p w:rsidRPr="00117039" w:rsidR="00C76145" w:rsidRDefault="00C76145" w14:paraId="02BDF6B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Notify about updated CU master data </w:t>
            </w:r>
          </w:p>
        </w:tc>
        <w:tc>
          <w:tcPr>
            <w:tcW w:w="2883" w:type="dxa"/>
            <w:tcPrChange w:author="Marek Jonas" w:date="2025-11-03T09:17:00Z" w:id="1521">
              <w:tcPr>
                <w:tcW w:w="2883" w:type="dxa"/>
                <w:gridSpan w:val="2"/>
              </w:tcPr>
            </w:tcPrChange>
          </w:tcPr>
          <w:p w:rsidRPr="00117039" w:rsidR="00C76145" w:rsidRDefault="00C76145" w14:paraId="05D9DCBF" w14:textId="4AD5DD0A">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 xml:space="preserve">In case of a successful </w:t>
            </w:r>
            <w:r w:rsidRPr="00117039" w:rsidR="00816BA4">
              <w:rPr>
                <w:rFonts w:ascii="Times New Roman" w:hAnsi="Times New Roman" w:cs="Times New Roman" w:eastAsiaTheme="minorEastAsia"/>
                <w:sz w:val="16"/>
                <w:szCs w:val="16"/>
                <w:lang w:val="en-GB" w:eastAsia="zh-CN"/>
              </w:rPr>
              <w:t>CU</w:t>
            </w:r>
            <w:r w:rsidRPr="00117039">
              <w:rPr>
                <w:rFonts w:ascii="Times New Roman" w:hAnsi="Times New Roman" w:cs="Times New Roman" w:eastAsiaTheme="minorEastAsia"/>
                <w:sz w:val="16"/>
                <w:szCs w:val="16"/>
                <w:lang w:val="en-GB" w:eastAsia="zh-CN"/>
              </w:rPr>
              <w:t xml:space="preserve"> information update, the CU module administrator notifies entitled parties about the updated CU </w:t>
            </w:r>
            <w:del w:author="Marek Jonas" w:date="2025-10-24T10:37:00Z" w:id="1522">
              <w:r w:rsidRPr="00117039">
                <w:rPr>
                  <w:rFonts w:ascii="Times New Roman" w:hAnsi="Times New Roman" w:cs="Times New Roman" w:eastAsiaTheme="minorEastAsia"/>
                  <w:sz w:val="16"/>
                  <w:szCs w:val="16"/>
                  <w:lang w:val="en-GB" w:eastAsia="zh-CN"/>
                </w:rPr>
                <w:delText xml:space="preserve">module </w:delText>
              </w:r>
            </w:del>
            <w:ins w:author="Marek Jonas" w:date="2025-10-24T10:37:00Z" w:id="1523">
              <w:r w:rsidR="00130D62">
                <w:rPr>
                  <w:rFonts w:ascii="Times New Roman" w:hAnsi="Times New Roman" w:cs="Times New Roman" w:eastAsiaTheme="minorEastAsia"/>
                  <w:sz w:val="16"/>
                  <w:szCs w:val="16"/>
                  <w:lang w:val="en-GB" w:eastAsia="zh-CN"/>
                </w:rPr>
                <w:t>master data</w:t>
              </w:r>
            </w:ins>
            <w:del w:author="Marek Jonas" w:date="2025-10-24T10:37:00Z" w:id="1524">
              <w:r w:rsidRPr="00117039" w:rsidDel="00130D62">
                <w:rPr>
                  <w:rFonts w:ascii="Times New Roman" w:hAnsi="Times New Roman" w:cs="Times New Roman" w:eastAsiaTheme="minorEastAsia"/>
                  <w:sz w:val="16"/>
                  <w:szCs w:val="16"/>
                  <w:lang w:val="en-GB" w:eastAsia="zh-CN"/>
                </w:rPr>
                <w:delText>information</w:delText>
              </w:r>
            </w:del>
            <w:ins w:author="Marek Jonas" w:date="2025-10-24T10:37:00Z" w:id="1525">
              <w:r w:rsidR="00130D62">
                <w:rPr>
                  <w:rFonts w:ascii="Times New Roman" w:hAnsi="Times New Roman" w:cs="Times New Roman" w:eastAsiaTheme="minorEastAsia"/>
                  <w:sz w:val="16"/>
                  <w:szCs w:val="16"/>
                  <w:lang w:val="en-GB" w:eastAsia="zh-CN"/>
                </w:rPr>
                <w:t>.</w:t>
              </w:r>
            </w:ins>
            <w:r w:rsidRPr="00117039">
              <w:rPr>
                <w:rFonts w:ascii="Times New Roman" w:hAnsi="Times New Roman" w:cs="Times New Roman" w:eastAsiaTheme="minorEastAsia"/>
                <w:sz w:val="16"/>
                <w:szCs w:val="16"/>
                <w:lang w:val="en-GB" w:eastAsia="zh-CN"/>
              </w:rPr>
              <w:t>.</w:t>
            </w:r>
          </w:p>
        </w:tc>
        <w:tc>
          <w:tcPr>
            <w:tcW w:w="1316" w:type="dxa"/>
            <w:tcPrChange w:author="Marek Jonas" w:date="2025-11-03T09:17:00Z" w:id="1526">
              <w:tcPr>
                <w:tcW w:w="1316" w:type="dxa"/>
                <w:gridSpan w:val="2"/>
              </w:tcPr>
            </w:tcPrChange>
          </w:tcPr>
          <w:p w:rsidRPr="00117039" w:rsidR="00C76145" w:rsidRDefault="00C76145" w14:paraId="11F641C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8" w:type="dxa"/>
            <w:tcPrChange w:author="Marek Jonas" w:date="2025-11-03T09:17:00Z" w:id="1527">
              <w:tcPr>
                <w:tcW w:w="1318" w:type="dxa"/>
                <w:gridSpan w:val="2"/>
              </w:tcPr>
            </w:tcPrChange>
          </w:tcPr>
          <w:p w:rsidRPr="00117039" w:rsidR="00C76145" w:rsidRDefault="00C76145" w14:paraId="2F4690E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party</w:t>
            </w:r>
          </w:p>
        </w:tc>
        <w:tc>
          <w:tcPr>
            <w:tcW w:w="1238" w:type="dxa"/>
            <w:tcPrChange w:author="Marek Jonas" w:date="2025-11-03T09:17:00Z" w:id="1528">
              <w:tcPr>
                <w:tcW w:w="1235" w:type="dxa"/>
                <w:gridSpan w:val="2"/>
              </w:tcPr>
            </w:tcPrChange>
          </w:tcPr>
          <w:p w:rsidRPr="00117039" w:rsidR="00C76145" w:rsidRDefault="0047504B" w14:paraId="41323321" w14:textId="68F75DB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w:t>
            </w:r>
            <w:r w:rsidRPr="00117039" w:rsidR="00C76145">
              <w:rPr>
                <w:rFonts w:ascii="Times New Roman" w:hAnsi="Times New Roman" w:eastAsia="Calibri" w:cs="Times New Roman"/>
                <w:sz w:val="16"/>
                <w:szCs w:val="16"/>
                <w:lang w:val="en-GB" w:eastAsia="zh-CN"/>
              </w:rPr>
              <w:t xml:space="preserve"> – CU master data</w:t>
            </w:r>
          </w:p>
        </w:tc>
      </w:tr>
    </w:tbl>
    <w:p w:rsidRPr="00117039" w:rsidR="00105E05" w:rsidP="00253D6C" w:rsidRDefault="00105E05" w14:paraId="1A7864D4" w14:textId="6267F8D0">
      <w:pPr>
        <w:spacing w:line="276" w:lineRule="auto"/>
        <w:rPr>
          <w:rFonts w:ascii="Times New Roman" w:hAnsi="Times New Roman" w:cs="Times New Roman"/>
          <w:lang w:val="en-GB"/>
        </w:rPr>
      </w:pPr>
    </w:p>
    <w:p w:rsidRPr="00117039" w:rsidR="00105E05" w:rsidP="00734DD4" w:rsidRDefault="005768DA" w14:paraId="203FBEF6" w14:textId="517E37E4">
      <w:pPr>
        <w:keepNext/>
        <w:spacing w:line="276" w:lineRule="auto"/>
        <w:rPr>
          <w:rFonts w:ascii="Times New Roman" w:hAnsi="Times New Roman" w:cs="Times New Roman"/>
          <w:lang w:val="en-GB"/>
        </w:rPr>
      </w:pPr>
      <w:commentRangeStart w:id="1529"/>
      <w:r w:rsidRPr="00EB5A57">
        <w:rPr>
          <w:rFonts w:ascii="Times New Roman" w:hAnsi="Times New Roman" w:cs="Times New Roman"/>
          <w:lang w:val="en-GB"/>
        </w:rPr>
        <w:t>Diagram 3 – Procedure ‘Update CU information’.</w:t>
      </w:r>
      <w:commentRangeEnd w:id="1529"/>
      <w:r w:rsidRPr="00117039" w:rsidR="008D69CB">
        <w:rPr>
          <w:rStyle w:val="CommentReference"/>
          <w:rFonts w:ascii="Times New Roman" w:hAnsi="Times New Roman" w:cs="Times New Roman"/>
          <w:sz w:val="22"/>
          <w:szCs w:val="22"/>
          <w:lang w:val="en-GB"/>
        </w:rPr>
        <w:commentReference w:id="1529"/>
      </w:r>
    </w:p>
    <w:p w:rsidRPr="00117039" w:rsidR="00B3388E" w:rsidP="00734DD4" w:rsidRDefault="00653B4A" w14:paraId="4A55BB7C" w14:textId="472D9612">
      <w:pPr>
        <w:keepNext/>
        <w:spacing w:line="276" w:lineRule="auto"/>
        <w:rPr>
          <w:rFonts w:ascii="Times New Roman" w:hAnsi="Times New Roman" w:cs="Times New Roman"/>
          <w:lang w:val="en-GB"/>
        </w:rPr>
      </w:pPr>
      <w:r w:rsidRPr="00117039">
        <w:rPr>
          <w:noProof/>
          <w:lang w:val="en-GB"/>
        </w:rPr>
        <w:drawing>
          <wp:inline distT="0" distB="0" distL="0" distR="0" wp14:anchorId="3AE30150" wp14:editId="75595C61">
            <wp:extent cx="5760720" cy="6113780"/>
            <wp:effectExtent l="0" t="0" r="0" b="1270"/>
            <wp:docPr id="2743601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60100" name="Picture 1" descr="A diagram of a diagram&#10;&#10;AI-generated content may be incorrect."/>
                    <pic:cNvPicPr/>
                  </pic:nvPicPr>
                  <pic:blipFill>
                    <a:blip r:embed="rId17"/>
                    <a:stretch>
                      <a:fillRect/>
                    </a:stretch>
                  </pic:blipFill>
                  <pic:spPr>
                    <a:xfrm>
                      <a:off x="0" y="0"/>
                      <a:ext cx="5760720" cy="6113780"/>
                    </a:xfrm>
                    <a:prstGeom prst="rect">
                      <a:avLst/>
                    </a:prstGeom>
                  </pic:spPr>
                </pic:pic>
              </a:graphicData>
            </a:graphic>
          </wp:inline>
        </w:drawing>
      </w:r>
    </w:p>
    <w:p w:rsidRPr="00117039" w:rsidR="00D617CF" w:rsidP="00253D6C" w:rsidRDefault="00D617CF" w14:paraId="20D92EE0" w14:textId="116FB9D1">
      <w:pPr>
        <w:spacing w:line="276" w:lineRule="auto"/>
        <w:rPr>
          <w:rFonts w:ascii="Times New Roman" w:hAnsi="Times New Roman" w:cs="Times New Roman"/>
          <w:lang w:val="en-GB"/>
        </w:rPr>
      </w:pPr>
    </w:p>
    <w:tbl>
      <w:tblPr>
        <w:tblStyle w:val="TableGrid"/>
        <w:tblW w:w="9014" w:type="dxa"/>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Layout w:type="fixed"/>
        <w:tblLook w:val="04A0" w:firstRow="1" w:lastRow="0" w:firstColumn="1" w:lastColumn="0" w:noHBand="0" w:noVBand="1"/>
      </w:tblPr>
      <w:tblGrid>
        <w:gridCol w:w="686"/>
        <w:gridCol w:w="1570"/>
        <w:gridCol w:w="2880"/>
        <w:gridCol w:w="1315"/>
        <w:gridCol w:w="1321"/>
        <w:gridCol w:w="1242"/>
      </w:tblGrid>
      <w:tr w:rsidRPr="00390DC1" w:rsidR="005B13AF" w:rsidTr="00117039" w14:paraId="4EB49877" w14:textId="77777777">
        <w:trPr>
          <w:trHeight w:val="300"/>
        </w:trPr>
        <w:tc>
          <w:tcPr>
            <w:tcW w:w="9014" w:type="dxa"/>
            <w:gridSpan w:val="6"/>
            <w:shd w:val="clear" w:color="auto" w:fill="D0CECE" w:themeFill="background2" w:themeFillShade="E6"/>
            <w:tcMar>
              <w:left w:w="105" w:type="dxa"/>
              <w:right w:w="105" w:type="dxa"/>
            </w:tcMar>
          </w:tcPr>
          <w:p w:rsidRPr="00117039" w:rsidR="005B13AF" w:rsidRDefault="005B13AF" w14:paraId="1F991483"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Table III.4 – Procedure 4</w:t>
            </w:r>
          </w:p>
        </w:tc>
      </w:tr>
      <w:tr w:rsidRPr="00DA7D8D" w:rsidR="005B13AF" w:rsidTr="00117039" w14:paraId="51E9FF4F" w14:textId="77777777">
        <w:trPr>
          <w:trHeight w:val="300"/>
        </w:trPr>
        <w:tc>
          <w:tcPr>
            <w:tcW w:w="2256" w:type="dxa"/>
            <w:gridSpan w:val="2"/>
            <w:shd w:val="clear" w:color="auto" w:fill="D0CECE" w:themeFill="background2" w:themeFillShade="E6"/>
            <w:tcMar>
              <w:left w:w="105" w:type="dxa"/>
              <w:right w:w="105" w:type="dxa"/>
            </w:tcMar>
            <w:vAlign w:val="center"/>
          </w:tcPr>
          <w:p w:rsidRPr="00117039" w:rsidR="005B13AF" w:rsidP="00117039" w:rsidRDefault="005B13AF" w14:paraId="0149F3E3" w14:textId="77777777">
            <w:pPr>
              <w:widowControl w:val="0"/>
              <w:spacing w:after="0" w:line="276" w:lineRule="auto"/>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Procedure name</w:t>
            </w:r>
          </w:p>
        </w:tc>
        <w:tc>
          <w:tcPr>
            <w:tcW w:w="6758" w:type="dxa"/>
            <w:gridSpan w:val="4"/>
            <w:tcMar>
              <w:left w:w="105" w:type="dxa"/>
              <w:right w:w="105" w:type="dxa"/>
            </w:tcMar>
            <w:vAlign w:val="center"/>
          </w:tcPr>
          <w:p w:rsidRPr="00117039" w:rsidR="005B13AF" w:rsidP="00117039" w:rsidRDefault="00C24694" w14:paraId="0D1DF91A" w14:textId="6AD9DF67">
            <w:pPr>
              <w:widowControl w:val="0"/>
              <w:spacing w:after="0" w:line="276" w:lineRule="auto"/>
              <w:rPr>
                <w:rFonts w:ascii="Times New Roman" w:hAnsi="Times New Roman" w:eastAsia="Calibri" w:cs="Times New Roman"/>
                <w:sz w:val="16"/>
                <w:szCs w:val="16"/>
                <w:lang w:val="en-GB"/>
              </w:rPr>
            </w:pPr>
            <w:bookmarkStart w:name="_Toc212680678" w:id="1530"/>
            <w:r w:rsidRPr="00117039">
              <w:rPr>
                <w:rFonts w:ascii="Times New Roman" w:hAnsi="Times New Roman" w:eastAsia="Arial" w:cs="Times New Roman"/>
                <w:i/>
                <w:sz w:val="16"/>
                <w:szCs w:val="16"/>
                <w:lang w:val="en-GB"/>
              </w:rPr>
              <w:t xml:space="preserve">Table </w:t>
            </w:r>
            <w:r w:rsidRPr="00117039">
              <w:rPr>
                <w:rFonts w:ascii="Times New Roman" w:hAnsi="Times New Roman" w:eastAsia="Arial" w:cs="Times New Roman"/>
                <w:i/>
                <w:sz w:val="16"/>
                <w:szCs w:val="16"/>
                <w:lang w:val="en-GB"/>
              </w:rPr>
              <w:fldChar w:fldCharType="begin"/>
            </w:r>
            <w:r w:rsidRPr="00117039">
              <w:rPr>
                <w:rFonts w:ascii="Times New Roman" w:hAnsi="Times New Roman" w:eastAsia="Arial" w:cs="Times New Roman"/>
                <w:i/>
                <w:sz w:val="16"/>
                <w:szCs w:val="16"/>
                <w:lang w:val="en-GB"/>
              </w:rPr>
              <w:instrText xml:space="preserve"> SEQ Table \* ARABIC </w:instrText>
            </w:r>
            <w:r w:rsidRPr="00117039">
              <w:rPr>
                <w:rFonts w:ascii="Times New Roman" w:hAnsi="Times New Roman" w:eastAsia="Arial" w:cs="Times New Roman"/>
                <w:i/>
                <w:sz w:val="16"/>
                <w:szCs w:val="16"/>
                <w:lang w:val="en-GB"/>
              </w:rPr>
              <w:fldChar w:fldCharType="separate"/>
            </w:r>
            <w:r w:rsidRPr="00117039" w:rsidR="007173B9">
              <w:rPr>
                <w:rFonts w:ascii="Times New Roman" w:hAnsi="Times New Roman" w:eastAsia="Arial" w:cs="Times New Roman"/>
                <w:i/>
                <w:sz w:val="16"/>
                <w:szCs w:val="16"/>
                <w:lang w:val="en-GB"/>
              </w:rPr>
              <w:t>7</w:t>
            </w:r>
            <w:r w:rsidRPr="00117039">
              <w:rPr>
                <w:rFonts w:ascii="Times New Roman" w:hAnsi="Times New Roman" w:eastAsia="Arial" w:cs="Times New Roman"/>
                <w:i/>
                <w:sz w:val="16"/>
                <w:szCs w:val="16"/>
                <w:lang w:val="en-GB"/>
              </w:rPr>
              <w:fldChar w:fldCharType="end"/>
            </w:r>
            <w:r w:rsidRPr="00117039">
              <w:rPr>
                <w:rFonts w:ascii="Times New Roman" w:hAnsi="Times New Roman" w:eastAsia="Arial" w:cs="Times New Roman"/>
                <w:i/>
                <w:sz w:val="16"/>
                <w:szCs w:val="16"/>
                <w:lang w:val="en-GB"/>
              </w:rPr>
              <w:t xml:space="preserve"> </w:t>
            </w:r>
            <w:r w:rsidRPr="00117039" w:rsidR="005B13AF">
              <w:rPr>
                <w:rFonts w:ascii="Times New Roman" w:hAnsi="Times New Roman" w:eastAsia="Arial" w:cs="Times New Roman"/>
                <w:i/>
                <w:sz w:val="16"/>
                <w:szCs w:val="16"/>
                <w:lang w:val="en-GB"/>
              </w:rPr>
              <w:t>De-registration of CU</w:t>
            </w:r>
            <w:bookmarkEnd w:id="1530"/>
          </w:p>
        </w:tc>
      </w:tr>
      <w:tr w:rsidRPr="00390DC1" w:rsidR="005B13AF" w:rsidTr="00117039" w14:paraId="44358104" w14:textId="77777777">
        <w:trPr>
          <w:trHeight w:val="300"/>
        </w:trPr>
        <w:tc>
          <w:tcPr>
            <w:tcW w:w="686" w:type="dxa"/>
            <w:shd w:val="clear" w:color="auto" w:fill="D0CECE" w:themeFill="background2" w:themeFillShade="E6"/>
            <w:tcMar>
              <w:left w:w="105" w:type="dxa"/>
              <w:right w:w="105" w:type="dxa"/>
            </w:tcMar>
            <w:vAlign w:val="center"/>
          </w:tcPr>
          <w:p w:rsidRPr="00117039" w:rsidR="005B13AF" w:rsidP="00117039" w:rsidRDefault="005B13AF" w14:paraId="18F46D21"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 No.</w:t>
            </w:r>
          </w:p>
        </w:tc>
        <w:tc>
          <w:tcPr>
            <w:tcW w:w="1570" w:type="dxa"/>
            <w:shd w:val="clear" w:color="auto" w:fill="D0CECE" w:themeFill="background2" w:themeFillShade="E6"/>
            <w:tcMar>
              <w:left w:w="105" w:type="dxa"/>
              <w:right w:w="105" w:type="dxa"/>
            </w:tcMar>
            <w:vAlign w:val="center"/>
          </w:tcPr>
          <w:p w:rsidRPr="00117039" w:rsidR="005B13AF" w:rsidP="00117039" w:rsidRDefault="005B13AF" w14:paraId="740B4AAD"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w:t>
            </w:r>
          </w:p>
        </w:tc>
        <w:tc>
          <w:tcPr>
            <w:tcW w:w="2880" w:type="dxa"/>
            <w:shd w:val="clear" w:color="auto" w:fill="D0CECE" w:themeFill="background2" w:themeFillShade="E6"/>
            <w:tcMar>
              <w:left w:w="105" w:type="dxa"/>
              <w:right w:w="105" w:type="dxa"/>
            </w:tcMar>
            <w:vAlign w:val="center"/>
          </w:tcPr>
          <w:p w:rsidRPr="00117039" w:rsidR="005B13AF" w:rsidP="00117039" w:rsidRDefault="005B13AF" w14:paraId="703CB7D2"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 description</w:t>
            </w:r>
          </w:p>
        </w:tc>
        <w:tc>
          <w:tcPr>
            <w:tcW w:w="1315" w:type="dxa"/>
            <w:shd w:val="clear" w:color="auto" w:fill="D0CECE" w:themeFill="background2" w:themeFillShade="E6"/>
            <w:tcMar>
              <w:left w:w="105" w:type="dxa"/>
              <w:right w:w="105" w:type="dxa"/>
            </w:tcMar>
            <w:vAlign w:val="center"/>
          </w:tcPr>
          <w:p w:rsidRPr="00117039" w:rsidR="005B13AF" w:rsidP="00117039" w:rsidRDefault="005B13AF" w14:paraId="6464DF8F"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producer (actor)</w:t>
            </w:r>
          </w:p>
        </w:tc>
        <w:tc>
          <w:tcPr>
            <w:tcW w:w="1321" w:type="dxa"/>
            <w:shd w:val="clear" w:color="auto" w:fill="D0CECE" w:themeFill="background2" w:themeFillShade="E6"/>
            <w:tcMar>
              <w:left w:w="105" w:type="dxa"/>
              <w:right w:w="105" w:type="dxa"/>
            </w:tcMar>
            <w:vAlign w:val="center"/>
          </w:tcPr>
          <w:p w:rsidRPr="00117039" w:rsidR="005B13AF" w:rsidP="00117039" w:rsidRDefault="005B13AF" w14:paraId="0CE15CED"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receiver (actor)</w:t>
            </w:r>
          </w:p>
        </w:tc>
        <w:tc>
          <w:tcPr>
            <w:tcW w:w="1236" w:type="dxa"/>
            <w:shd w:val="clear" w:color="auto" w:fill="D0CECE" w:themeFill="background2" w:themeFillShade="E6"/>
            <w:tcMar>
              <w:left w:w="105" w:type="dxa"/>
              <w:right w:w="105" w:type="dxa"/>
            </w:tcMar>
            <w:vAlign w:val="center"/>
          </w:tcPr>
          <w:p w:rsidRPr="00117039" w:rsidR="005B13AF" w:rsidP="00117039" w:rsidRDefault="005B13AF" w14:paraId="3CB699C2"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exchanged (IDs)</w:t>
            </w:r>
          </w:p>
        </w:tc>
      </w:tr>
      <w:tr w:rsidRPr="00DA7D8D" w:rsidR="005B13AF" w:rsidTr="00117039" w14:paraId="6A7D145B" w14:textId="77777777">
        <w:trPr>
          <w:trHeight w:val="300"/>
        </w:trPr>
        <w:tc>
          <w:tcPr>
            <w:tcW w:w="686" w:type="dxa"/>
            <w:tcMar>
              <w:left w:w="105" w:type="dxa"/>
              <w:right w:w="105" w:type="dxa"/>
            </w:tcMar>
          </w:tcPr>
          <w:p w:rsidRPr="00117039" w:rsidR="005B13AF" w:rsidRDefault="005B13AF" w14:paraId="53A3529D"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4.1</w:t>
            </w:r>
          </w:p>
        </w:tc>
        <w:tc>
          <w:tcPr>
            <w:tcW w:w="1570" w:type="dxa"/>
            <w:tcMar>
              <w:left w:w="105" w:type="dxa"/>
              <w:right w:w="105" w:type="dxa"/>
            </w:tcMar>
          </w:tcPr>
          <w:p w:rsidRPr="00117039" w:rsidR="005B13AF" w:rsidRDefault="005B13AF" w14:paraId="3BA53AE9"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Request de-registration of CU</w:t>
            </w:r>
          </w:p>
        </w:tc>
        <w:tc>
          <w:tcPr>
            <w:tcW w:w="2880" w:type="dxa"/>
            <w:tcMar>
              <w:left w:w="105" w:type="dxa"/>
              <w:right w:w="105" w:type="dxa"/>
            </w:tcMar>
          </w:tcPr>
          <w:p w:rsidRPr="00117039" w:rsidR="005B13AF" w:rsidRDefault="005B13AF" w14:paraId="4CD1C95F" w14:textId="576C9B54">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The </w:t>
            </w:r>
            <w:del w:author="Marek Jonas" w:date="2025-10-27T15:48:00Z" w:id="1531">
              <w:r w:rsidRPr="00117039">
                <w:rPr>
                  <w:rFonts w:ascii="Times New Roman" w:hAnsi="Times New Roman" w:eastAsia="Calibri" w:cs="Times New Roman"/>
                  <w:sz w:val="16"/>
                  <w:szCs w:val="16"/>
                  <w:lang w:val="en-GB"/>
                </w:rPr>
                <w:delText>CU registration responsible</w:delText>
              </w:r>
            </w:del>
            <w:ins w:author="Marek Jonas" w:date="2025-10-27T15:48:00Z" w:id="1532">
              <w:r w:rsidR="004F4F7F">
                <w:rPr>
                  <w:rFonts w:ascii="Times New Roman" w:hAnsi="Times New Roman" w:eastAsia="Calibri" w:cs="Times New Roman"/>
                  <w:sz w:val="16"/>
                  <w:szCs w:val="16"/>
                  <w:lang w:val="en-GB"/>
                </w:rPr>
                <w:t>CU registration responsible party</w:t>
              </w:r>
            </w:ins>
            <w:r w:rsidRPr="00117039">
              <w:rPr>
                <w:rFonts w:ascii="Times New Roman" w:hAnsi="Times New Roman" w:eastAsia="Calibri" w:cs="Times New Roman"/>
                <w:sz w:val="16"/>
                <w:szCs w:val="16"/>
                <w:lang w:val="en-GB"/>
              </w:rPr>
              <w:t xml:space="preserve"> requests the de-registration of a CU from the CU module.</w:t>
            </w:r>
          </w:p>
        </w:tc>
        <w:tc>
          <w:tcPr>
            <w:tcW w:w="1315" w:type="dxa"/>
            <w:tcMar>
              <w:left w:w="105" w:type="dxa"/>
              <w:right w:w="105" w:type="dxa"/>
            </w:tcMar>
          </w:tcPr>
          <w:p w:rsidRPr="00117039" w:rsidR="005B13AF" w:rsidRDefault="005B13AF" w14:paraId="27271B5A" w14:textId="7C8FD634">
            <w:pPr>
              <w:widowControl w:val="0"/>
              <w:spacing w:after="0" w:line="276" w:lineRule="auto"/>
              <w:jc w:val="both"/>
              <w:rPr>
                <w:rFonts w:ascii="Times New Roman" w:hAnsi="Times New Roman" w:eastAsia="Calibri" w:cs="Times New Roman"/>
                <w:sz w:val="16"/>
                <w:szCs w:val="16"/>
                <w:lang w:val="en-GB"/>
              </w:rPr>
            </w:pPr>
            <w:del w:author="Marek Jonas" w:date="2025-10-27T15:48:00Z" w:id="1533">
              <w:r w:rsidRPr="00117039">
                <w:rPr>
                  <w:rFonts w:ascii="Times New Roman" w:hAnsi="Times New Roman" w:eastAsia="Calibri" w:cs="Times New Roman"/>
                  <w:sz w:val="16"/>
                  <w:szCs w:val="16"/>
                  <w:lang w:val="en-GB"/>
                </w:rPr>
                <w:delText>CU registration responsible</w:delText>
              </w:r>
            </w:del>
            <w:ins w:author="Marek Jonas" w:date="2025-10-27T15:48:00Z" w:id="1534">
              <w:r w:rsidR="004F4F7F">
                <w:rPr>
                  <w:rFonts w:ascii="Times New Roman" w:hAnsi="Times New Roman" w:eastAsia="Calibri" w:cs="Times New Roman"/>
                  <w:sz w:val="16"/>
                  <w:szCs w:val="16"/>
                  <w:lang w:val="en-GB"/>
                </w:rPr>
                <w:t>CU registration responsible party</w:t>
              </w:r>
            </w:ins>
          </w:p>
        </w:tc>
        <w:tc>
          <w:tcPr>
            <w:tcW w:w="1321" w:type="dxa"/>
            <w:tcMar>
              <w:left w:w="105" w:type="dxa"/>
              <w:right w:w="105" w:type="dxa"/>
            </w:tcMar>
          </w:tcPr>
          <w:p w:rsidRPr="00117039" w:rsidR="005B13AF" w:rsidRDefault="005B13AF" w14:paraId="22511D5F"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236" w:type="dxa"/>
            <w:tcMar>
              <w:left w:w="105" w:type="dxa"/>
              <w:right w:w="105" w:type="dxa"/>
            </w:tcMar>
          </w:tcPr>
          <w:p w:rsidRPr="00506C33" w:rsidR="005B13AF" w:rsidRDefault="006F6CD9" w14:paraId="1CE0788A" w14:textId="5608D0FA">
            <w:pPr>
              <w:widowControl w:val="0"/>
              <w:spacing w:after="0" w:line="276" w:lineRule="auto"/>
              <w:jc w:val="both"/>
              <w:rPr>
                <w:rFonts w:ascii="Times New Roman" w:hAnsi="Times New Roman" w:eastAsia="Calibri" w:cs="Times New Roman"/>
                <w:sz w:val="16"/>
                <w:szCs w:val="16"/>
                <w:lang w:val="fr-BE"/>
                <w:rPrChange w:author="Lorena Garcia Lorenzo" w:date="2025-09-12T14:02:00Z" w:id="1535">
                  <w:rPr>
                    <w:rFonts w:ascii="Times New Roman" w:hAnsi="Times New Roman" w:eastAsia="Calibri" w:cs="Times New Roman"/>
                    <w:color w:val="000000" w:themeColor="text1"/>
                    <w:sz w:val="16"/>
                    <w:szCs w:val="16"/>
                    <w:lang w:val="fr-BE"/>
                  </w:rPr>
                </w:rPrChange>
              </w:rPr>
            </w:pPr>
            <w:ins w:author="Carmen Garcia Montero" w:date="2025-11-03T12:23:00Z" w:id="1536">
              <w:r>
                <w:rPr>
                  <w:rFonts w:ascii="Times New Roman" w:hAnsi="Times New Roman" w:eastAsia="Calibri" w:cs="Times New Roman"/>
                  <w:sz w:val="16"/>
                  <w:szCs w:val="16"/>
                  <w:lang w:val="fr-BE"/>
                </w:rPr>
                <w:t>G</w:t>
              </w:r>
            </w:ins>
            <w:del w:author="Carmen Garcia Montero" w:date="2025-11-03T12:23:00Z" w:id="1537">
              <w:r w:rsidRPr="00506C33" w:rsidDel="006F6CD9" w:rsidR="000B78C7">
                <w:rPr>
                  <w:rFonts w:ascii="Times New Roman" w:hAnsi="Times New Roman" w:eastAsia="Calibri" w:cs="Times New Roman"/>
                  <w:sz w:val="16"/>
                  <w:szCs w:val="16"/>
                  <w:lang w:val="fr-BE"/>
                  <w:rPrChange w:author="Lorena Garcia Lorenzo" w:date="2025-09-12T14:02:00Z" w:id="1538">
                    <w:rPr>
                      <w:rFonts w:ascii="Times New Roman" w:hAnsi="Times New Roman" w:eastAsia="Calibri" w:cs="Times New Roman"/>
                      <w:color w:val="000000" w:themeColor="text1"/>
                      <w:sz w:val="16"/>
                      <w:szCs w:val="16"/>
                      <w:lang w:val="fr-BE"/>
                    </w:rPr>
                  </w:rPrChange>
                </w:rPr>
                <w:delText>F</w:delText>
              </w:r>
            </w:del>
            <w:r w:rsidRPr="00506C33" w:rsidR="005B13AF">
              <w:rPr>
                <w:rFonts w:ascii="Times New Roman" w:hAnsi="Times New Roman" w:eastAsia="Calibri" w:cs="Times New Roman"/>
                <w:sz w:val="16"/>
                <w:szCs w:val="16"/>
                <w:lang w:val="fr-BE"/>
                <w:rPrChange w:author="Lorena Garcia Lorenzo" w:date="2025-09-12T14:02:00Z" w:id="1539">
                  <w:rPr>
                    <w:rFonts w:ascii="Times New Roman" w:hAnsi="Times New Roman" w:eastAsia="Calibri" w:cs="Times New Roman"/>
                    <w:color w:val="000000" w:themeColor="text1"/>
                    <w:sz w:val="16"/>
                    <w:szCs w:val="16"/>
                    <w:lang w:val="fr-BE"/>
                  </w:rPr>
                </w:rPrChange>
              </w:rPr>
              <w:t xml:space="preserve"> – CU de-registration request</w:t>
            </w:r>
          </w:p>
        </w:tc>
      </w:tr>
      <w:tr w:rsidRPr="00390DC1" w:rsidR="005B13AF" w:rsidTr="00117039" w14:paraId="7E0D9519" w14:textId="77777777">
        <w:trPr>
          <w:trHeight w:val="300"/>
        </w:trPr>
        <w:tc>
          <w:tcPr>
            <w:tcW w:w="686" w:type="dxa"/>
            <w:tcMar>
              <w:left w:w="105" w:type="dxa"/>
              <w:right w:w="105" w:type="dxa"/>
            </w:tcMar>
          </w:tcPr>
          <w:p w:rsidRPr="00117039" w:rsidR="005B13AF" w:rsidRDefault="005B13AF" w14:paraId="5B82D92C"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4.2</w:t>
            </w:r>
          </w:p>
        </w:tc>
        <w:tc>
          <w:tcPr>
            <w:tcW w:w="1570" w:type="dxa"/>
            <w:tcMar>
              <w:left w:w="105" w:type="dxa"/>
              <w:right w:w="105" w:type="dxa"/>
            </w:tcMar>
          </w:tcPr>
          <w:p w:rsidRPr="00506C33" w:rsidR="005B13AF" w:rsidRDefault="005B13AF" w14:paraId="45D25F53" w14:textId="77777777">
            <w:pPr>
              <w:widowControl w:val="0"/>
              <w:spacing w:after="0" w:line="276" w:lineRule="auto"/>
              <w:jc w:val="both"/>
              <w:rPr>
                <w:rFonts w:ascii="Times New Roman" w:hAnsi="Times New Roman" w:eastAsia="Calibri" w:cs="Times New Roman"/>
                <w:sz w:val="16"/>
                <w:szCs w:val="16"/>
                <w:lang w:val="fr-BE"/>
                <w:rPrChange w:author="Lorena Garcia Lorenzo" w:date="2025-09-12T14:02:00Z" w:id="1540">
                  <w:rPr>
                    <w:rFonts w:ascii="Times New Roman" w:hAnsi="Times New Roman" w:eastAsia="Calibri" w:cs="Times New Roman"/>
                    <w:color w:val="000000" w:themeColor="text1"/>
                    <w:sz w:val="16"/>
                    <w:szCs w:val="16"/>
                    <w:lang w:val="fr-BE"/>
                  </w:rPr>
                </w:rPrChange>
              </w:rPr>
            </w:pPr>
            <w:r w:rsidRPr="00506C33">
              <w:rPr>
                <w:rFonts w:ascii="Times New Roman" w:hAnsi="Times New Roman" w:eastAsia="Calibri" w:cs="Times New Roman"/>
                <w:sz w:val="16"/>
                <w:szCs w:val="16"/>
                <w:lang w:val="fr-BE"/>
                <w:rPrChange w:author="Lorena Garcia Lorenzo" w:date="2025-09-12T14:02:00Z" w:id="1541">
                  <w:rPr>
                    <w:rFonts w:ascii="Times New Roman" w:hAnsi="Times New Roman" w:eastAsia="Calibri" w:cs="Times New Roman"/>
                    <w:color w:val="000000" w:themeColor="text1"/>
                    <w:sz w:val="16"/>
                    <w:szCs w:val="16"/>
                    <w:lang w:val="fr-BE"/>
                  </w:rPr>
                </w:rPrChange>
              </w:rPr>
              <w:t>Validate CU de-registration request</w:t>
            </w:r>
          </w:p>
        </w:tc>
        <w:tc>
          <w:tcPr>
            <w:tcW w:w="2880" w:type="dxa"/>
            <w:tcMar>
              <w:left w:w="105" w:type="dxa"/>
              <w:right w:w="105" w:type="dxa"/>
            </w:tcMar>
          </w:tcPr>
          <w:p w:rsidRPr="00117039" w:rsidR="005B13AF" w:rsidRDefault="005B13AF" w14:paraId="389631CA" w14:textId="77C72B16">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The CU module administrator validates if the CU fulfils the requirements to be de-registered. </w:t>
            </w:r>
            <w:r w:rsidRPr="00117039">
              <w:rPr>
                <w:rFonts w:ascii="Times New Roman" w:hAnsi="Times New Roman" w:cs="Times New Roman"/>
                <w:sz w:val="16"/>
                <w:szCs w:val="16"/>
                <w:lang w:val="en-GB"/>
              </w:rPr>
              <w:t>In case of an invalid request, it provides a meaningful indication.</w:t>
            </w:r>
          </w:p>
        </w:tc>
        <w:tc>
          <w:tcPr>
            <w:tcW w:w="1315" w:type="dxa"/>
            <w:tcMar>
              <w:left w:w="105" w:type="dxa"/>
              <w:right w:w="105" w:type="dxa"/>
            </w:tcMar>
          </w:tcPr>
          <w:p w:rsidRPr="00117039" w:rsidR="005B13AF" w:rsidRDefault="005B13AF" w14:paraId="7500E806"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21" w:type="dxa"/>
            <w:tcMar>
              <w:left w:w="105" w:type="dxa"/>
              <w:right w:w="105" w:type="dxa"/>
            </w:tcMar>
          </w:tcPr>
          <w:p w:rsidRPr="00117039" w:rsidR="005B13AF" w:rsidRDefault="005B13AF" w14:paraId="3ED21F9F" w14:textId="35199049">
            <w:pPr>
              <w:widowControl w:val="0"/>
              <w:spacing w:after="0" w:line="276" w:lineRule="auto"/>
              <w:jc w:val="both"/>
              <w:rPr>
                <w:rFonts w:ascii="Times New Roman" w:hAnsi="Times New Roman" w:eastAsia="Calibri" w:cs="Times New Roman"/>
                <w:sz w:val="16"/>
                <w:szCs w:val="16"/>
                <w:lang w:val="en-GB"/>
              </w:rPr>
            </w:pPr>
            <w:del w:author="Marek Jonas" w:date="2025-10-27T15:48:00Z" w:id="1542">
              <w:r w:rsidRPr="00117039">
                <w:rPr>
                  <w:rFonts w:ascii="Times New Roman" w:hAnsi="Times New Roman" w:eastAsia="Calibri" w:cs="Times New Roman"/>
                  <w:sz w:val="16"/>
                  <w:szCs w:val="16"/>
                  <w:lang w:val="en-GB"/>
                </w:rPr>
                <w:delText>CU registration responsible</w:delText>
              </w:r>
            </w:del>
            <w:ins w:author="Marek Jonas" w:date="2025-10-27T15:48:00Z" w:id="1543">
              <w:r w:rsidR="004F4F7F">
                <w:rPr>
                  <w:rFonts w:ascii="Times New Roman" w:hAnsi="Times New Roman" w:eastAsia="Calibri" w:cs="Times New Roman"/>
                  <w:sz w:val="16"/>
                  <w:szCs w:val="16"/>
                  <w:lang w:val="en-GB"/>
                </w:rPr>
                <w:t>CU registration responsible party</w:t>
              </w:r>
            </w:ins>
          </w:p>
        </w:tc>
        <w:tc>
          <w:tcPr>
            <w:tcW w:w="1236" w:type="dxa"/>
            <w:tcMar>
              <w:left w:w="105" w:type="dxa"/>
              <w:right w:w="105" w:type="dxa"/>
            </w:tcMar>
          </w:tcPr>
          <w:p w:rsidRPr="00117039" w:rsidR="005B13AF" w:rsidRDefault="005B13AF" w14:paraId="1E13F0E7" w14:textId="68360AC4">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cs="Times New Roman"/>
                <w:sz w:val="16"/>
                <w:szCs w:val="16"/>
                <w:lang w:val="en-GB" w:eastAsia="nl-NL"/>
              </w:rPr>
              <w:t xml:space="preserve">B – </w:t>
            </w:r>
            <w:ins w:author="Albrecht, Patrick" w:date="2025-10-29T16:23:00Z" w:id="1544">
              <w:r w:rsidRPr="007A3E14" w:rsidR="007A3E14">
                <w:rPr>
                  <w:rFonts w:ascii="Times New Roman" w:hAnsi="Times New Roman" w:cs="Times New Roman"/>
                  <w:sz w:val="16"/>
                  <w:szCs w:val="16"/>
                  <w:lang w:val="en-GB" w:eastAsia="nl-NL"/>
                </w:rPr>
                <w:t>Information on validation</w:t>
              </w:r>
            </w:ins>
            <w:del w:author="Albrecht, Patrick" w:date="2025-10-29T16:23:00Z" w:id="1545">
              <w:r w:rsidRPr="00117039">
                <w:rPr>
                  <w:rFonts w:ascii="Times New Roman" w:hAnsi="Times New Roman" w:cs="Times New Roman"/>
                  <w:sz w:val="16"/>
                  <w:szCs w:val="16"/>
                  <w:lang w:val="en-GB" w:eastAsia="nl-NL"/>
                </w:rPr>
                <w:delText>Request validation information</w:delText>
              </w:r>
            </w:del>
          </w:p>
        </w:tc>
      </w:tr>
      <w:tr w:rsidRPr="00390DC1" w:rsidR="005B13AF" w:rsidTr="00117039" w14:paraId="67C6A2D6" w14:textId="77777777">
        <w:trPr>
          <w:trHeight w:val="300"/>
        </w:trPr>
        <w:tc>
          <w:tcPr>
            <w:tcW w:w="686" w:type="dxa"/>
            <w:tcMar>
              <w:left w:w="105" w:type="dxa"/>
              <w:right w:w="105" w:type="dxa"/>
            </w:tcMar>
          </w:tcPr>
          <w:p w:rsidRPr="00117039" w:rsidR="005B13AF" w:rsidRDefault="005B13AF" w14:paraId="6A1DCF59"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4.3</w:t>
            </w:r>
          </w:p>
        </w:tc>
        <w:tc>
          <w:tcPr>
            <w:tcW w:w="1570" w:type="dxa"/>
            <w:tcMar>
              <w:left w:w="105" w:type="dxa"/>
              <w:right w:w="105" w:type="dxa"/>
            </w:tcMar>
          </w:tcPr>
          <w:p w:rsidRPr="00117039" w:rsidR="005B13AF" w:rsidRDefault="005B13AF" w14:paraId="14A87F7F"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De-register CU</w:t>
            </w:r>
          </w:p>
        </w:tc>
        <w:tc>
          <w:tcPr>
            <w:tcW w:w="2880" w:type="dxa"/>
            <w:tcMar>
              <w:left w:w="105" w:type="dxa"/>
              <w:right w:w="105" w:type="dxa"/>
            </w:tcMar>
          </w:tcPr>
          <w:p w:rsidRPr="00117039" w:rsidR="005B13AF" w:rsidRDefault="005B13AF" w14:paraId="1F2FEFC6"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The CU module administrator de-registers the CU directly or schedules a date for the de-registration.</w:t>
            </w:r>
          </w:p>
        </w:tc>
        <w:tc>
          <w:tcPr>
            <w:tcW w:w="1315" w:type="dxa"/>
            <w:tcMar>
              <w:left w:w="105" w:type="dxa"/>
              <w:right w:w="105" w:type="dxa"/>
            </w:tcMar>
          </w:tcPr>
          <w:p w:rsidRPr="00117039" w:rsidR="005B13AF" w:rsidRDefault="005B13AF" w14:paraId="0D0E4118"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21" w:type="dxa"/>
            <w:tcMar>
              <w:left w:w="105" w:type="dxa"/>
              <w:right w:w="105" w:type="dxa"/>
            </w:tcMar>
          </w:tcPr>
          <w:p w:rsidRPr="00117039" w:rsidR="005B13AF" w:rsidRDefault="005B13AF" w14:paraId="76E3F81A"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[not relevant]</w:t>
            </w:r>
          </w:p>
          <w:p w:rsidRPr="00117039" w:rsidR="005B13AF" w:rsidRDefault="005B13AF" w14:paraId="22B1FB1A" w14:textId="77777777">
            <w:pPr>
              <w:widowControl w:val="0"/>
              <w:spacing w:after="0" w:line="276" w:lineRule="auto"/>
              <w:jc w:val="both"/>
              <w:rPr>
                <w:rFonts w:ascii="Times New Roman" w:hAnsi="Times New Roman" w:eastAsia="Calibri" w:cs="Times New Roman"/>
                <w:sz w:val="16"/>
                <w:szCs w:val="16"/>
                <w:lang w:val="en-GB"/>
              </w:rPr>
            </w:pPr>
          </w:p>
        </w:tc>
        <w:tc>
          <w:tcPr>
            <w:tcW w:w="1236" w:type="dxa"/>
            <w:tcMar>
              <w:left w:w="105" w:type="dxa"/>
              <w:right w:w="105" w:type="dxa"/>
            </w:tcMar>
          </w:tcPr>
          <w:p w:rsidRPr="00117039" w:rsidR="005B13AF" w:rsidRDefault="005B13AF" w14:paraId="20FADF73"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w:t>
            </w:r>
          </w:p>
          <w:p w:rsidRPr="00117039" w:rsidR="005B13AF" w:rsidRDefault="005B13AF" w14:paraId="535B11CC" w14:textId="77777777">
            <w:pPr>
              <w:widowControl w:val="0"/>
              <w:spacing w:after="0" w:line="276" w:lineRule="auto"/>
              <w:jc w:val="both"/>
              <w:rPr>
                <w:rFonts w:ascii="Times New Roman" w:hAnsi="Times New Roman" w:eastAsia="Calibri" w:cs="Times New Roman"/>
                <w:sz w:val="16"/>
                <w:szCs w:val="16"/>
                <w:lang w:val="en-GB"/>
              </w:rPr>
            </w:pPr>
          </w:p>
        </w:tc>
      </w:tr>
      <w:tr w:rsidRPr="00DA7D8D" w:rsidR="005B13AF" w:rsidTr="00117039" w14:paraId="6C5F7A8F" w14:textId="77777777">
        <w:trPr>
          <w:trHeight w:val="300"/>
        </w:trPr>
        <w:tc>
          <w:tcPr>
            <w:tcW w:w="686" w:type="dxa"/>
            <w:tcMar>
              <w:left w:w="105" w:type="dxa"/>
              <w:right w:w="105" w:type="dxa"/>
            </w:tcMar>
          </w:tcPr>
          <w:p w:rsidRPr="00117039" w:rsidR="005B13AF" w:rsidRDefault="005B13AF" w14:paraId="4A61E2E1"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4.4</w:t>
            </w:r>
          </w:p>
        </w:tc>
        <w:tc>
          <w:tcPr>
            <w:tcW w:w="1570" w:type="dxa"/>
            <w:tcMar>
              <w:left w:w="105" w:type="dxa"/>
              <w:right w:w="105" w:type="dxa"/>
            </w:tcMar>
          </w:tcPr>
          <w:p w:rsidRPr="00117039" w:rsidR="005B13AF" w:rsidRDefault="005B13AF" w14:paraId="2849A43C"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Notify about CU de-registration </w:t>
            </w:r>
          </w:p>
        </w:tc>
        <w:tc>
          <w:tcPr>
            <w:tcW w:w="2880" w:type="dxa"/>
            <w:tcMar>
              <w:left w:w="105" w:type="dxa"/>
              <w:right w:w="105" w:type="dxa"/>
            </w:tcMar>
          </w:tcPr>
          <w:p w:rsidRPr="00117039" w:rsidR="005B13AF" w:rsidRDefault="005B13AF" w14:paraId="2C2E6B1D" w14:textId="30C1230D">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In case of a successful </w:t>
            </w:r>
            <w:r w:rsidRPr="00117039" w:rsidR="00816BA4">
              <w:rPr>
                <w:rFonts w:ascii="Times New Roman" w:hAnsi="Times New Roman" w:eastAsia="Calibri" w:cs="Times New Roman"/>
                <w:sz w:val="16"/>
                <w:szCs w:val="16"/>
                <w:lang w:val="en-GB"/>
              </w:rPr>
              <w:t>CU</w:t>
            </w:r>
            <w:r w:rsidRPr="00117039">
              <w:rPr>
                <w:rFonts w:ascii="Times New Roman" w:hAnsi="Times New Roman" w:eastAsia="Calibri" w:cs="Times New Roman"/>
                <w:sz w:val="16"/>
                <w:szCs w:val="16"/>
                <w:lang w:val="en-GB"/>
              </w:rPr>
              <w:t xml:space="preserve"> de-registration the CU module administrator sends the updated CU module information to the </w:t>
            </w:r>
            <w:del w:author="Marek Jonas" w:date="2025-10-27T15:48:00Z" w:id="1546">
              <w:r w:rsidRPr="00117039">
                <w:rPr>
                  <w:rFonts w:ascii="Times New Roman" w:hAnsi="Times New Roman" w:eastAsia="Calibri" w:cs="Times New Roman"/>
                  <w:sz w:val="16"/>
                  <w:szCs w:val="16"/>
                  <w:lang w:val="en-GB"/>
                </w:rPr>
                <w:delText>CU registration responsible</w:delText>
              </w:r>
            </w:del>
            <w:ins w:author="Marek Jonas" w:date="2025-10-27T15:48:00Z" w:id="1547">
              <w:r w:rsidR="004F4F7F">
                <w:rPr>
                  <w:rFonts w:ascii="Times New Roman" w:hAnsi="Times New Roman" w:eastAsia="Calibri" w:cs="Times New Roman"/>
                  <w:sz w:val="16"/>
                  <w:szCs w:val="16"/>
                  <w:lang w:val="en-GB"/>
                </w:rPr>
                <w:t>CU registration responsible party</w:t>
              </w:r>
            </w:ins>
            <w:r w:rsidRPr="00117039">
              <w:rPr>
                <w:rFonts w:ascii="Times New Roman" w:hAnsi="Times New Roman" w:eastAsia="Calibri" w:cs="Times New Roman"/>
                <w:sz w:val="16"/>
                <w:szCs w:val="16"/>
                <w:lang w:val="en-GB"/>
              </w:rPr>
              <w:t>.</w:t>
            </w:r>
          </w:p>
          <w:p w:rsidRPr="00117039" w:rsidR="005B13AF" w:rsidRDefault="005B13AF" w14:paraId="0BCFFECC" w14:textId="77777777">
            <w:pPr>
              <w:widowControl w:val="0"/>
              <w:spacing w:after="0" w:line="276" w:lineRule="auto"/>
              <w:jc w:val="both"/>
              <w:rPr>
                <w:rFonts w:ascii="Times New Roman" w:hAnsi="Times New Roman" w:eastAsia="Calibri" w:cs="Times New Roman"/>
                <w:sz w:val="16"/>
                <w:szCs w:val="16"/>
                <w:lang w:val="en-GB"/>
              </w:rPr>
            </w:pPr>
          </w:p>
        </w:tc>
        <w:tc>
          <w:tcPr>
            <w:tcW w:w="1315" w:type="dxa"/>
            <w:tcMar>
              <w:left w:w="105" w:type="dxa"/>
              <w:right w:w="105" w:type="dxa"/>
            </w:tcMar>
          </w:tcPr>
          <w:p w:rsidRPr="00117039" w:rsidR="005B13AF" w:rsidRDefault="005B13AF" w14:paraId="456E819F"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21" w:type="dxa"/>
            <w:tcMar>
              <w:left w:w="105" w:type="dxa"/>
              <w:right w:w="105" w:type="dxa"/>
            </w:tcMar>
          </w:tcPr>
          <w:p w:rsidRPr="00117039" w:rsidR="005B13AF" w:rsidRDefault="005B13AF" w14:paraId="3B6F7C5D" w14:textId="7C6A7E17">
            <w:pPr>
              <w:widowControl w:val="0"/>
              <w:spacing w:after="0" w:line="276" w:lineRule="auto"/>
              <w:jc w:val="both"/>
              <w:rPr>
                <w:rFonts w:ascii="Times New Roman" w:hAnsi="Times New Roman" w:eastAsia="Calibri" w:cs="Times New Roman"/>
                <w:sz w:val="16"/>
                <w:szCs w:val="16"/>
                <w:lang w:val="en-GB"/>
              </w:rPr>
            </w:pPr>
            <w:del w:author="Marek Jonas" w:date="2025-10-27T15:48:00Z" w:id="1548">
              <w:r w:rsidRPr="00117039">
                <w:rPr>
                  <w:rFonts w:ascii="Times New Roman" w:hAnsi="Times New Roman" w:eastAsia="Calibri" w:cs="Times New Roman"/>
                  <w:sz w:val="16"/>
                  <w:szCs w:val="16"/>
                  <w:lang w:val="en-GB"/>
                </w:rPr>
                <w:delText>CU registration responsible</w:delText>
              </w:r>
            </w:del>
            <w:ins w:author="Marek Jonas" w:date="2025-10-27T15:48:00Z" w:id="1549">
              <w:r w:rsidR="004F4F7F">
                <w:rPr>
                  <w:rFonts w:ascii="Times New Roman" w:hAnsi="Times New Roman" w:eastAsia="Calibri" w:cs="Times New Roman"/>
                  <w:sz w:val="16"/>
                  <w:szCs w:val="16"/>
                  <w:lang w:val="en-GB"/>
                </w:rPr>
                <w:t>CU registration responsible party</w:t>
              </w:r>
            </w:ins>
          </w:p>
        </w:tc>
        <w:tc>
          <w:tcPr>
            <w:tcW w:w="1236" w:type="dxa"/>
            <w:tcMar>
              <w:left w:w="105" w:type="dxa"/>
              <w:right w:w="105" w:type="dxa"/>
            </w:tcMar>
          </w:tcPr>
          <w:p w:rsidRPr="00506C33" w:rsidR="005B13AF" w:rsidRDefault="00F814A3" w14:paraId="3F02E030" w14:textId="3AB0C793">
            <w:pPr>
              <w:widowControl w:val="0"/>
              <w:spacing w:after="0" w:line="276" w:lineRule="auto"/>
              <w:jc w:val="both"/>
              <w:rPr>
                <w:rFonts w:ascii="Times New Roman" w:hAnsi="Times New Roman" w:eastAsia="Calibri" w:cs="Times New Roman"/>
                <w:sz w:val="16"/>
                <w:szCs w:val="16"/>
                <w:lang w:val="fr-BE"/>
                <w:rPrChange w:author="Lorena Garcia Lorenzo" w:date="2025-09-12T14:02:00Z" w:id="1550">
                  <w:rPr>
                    <w:rFonts w:ascii="Times New Roman" w:hAnsi="Times New Roman" w:eastAsia="Calibri" w:cs="Times New Roman"/>
                    <w:color w:val="000000" w:themeColor="text1"/>
                    <w:sz w:val="16"/>
                    <w:szCs w:val="16"/>
                    <w:lang w:val="fr-BE"/>
                  </w:rPr>
                </w:rPrChange>
              </w:rPr>
            </w:pPr>
            <w:ins w:author="Carmen Garcia Montero" w:date="2025-11-03T12:23:00Z" w:id="1551">
              <w:r>
                <w:rPr>
                  <w:rFonts w:ascii="Times New Roman" w:hAnsi="Times New Roman" w:eastAsia="Calibri" w:cs="Times New Roman"/>
                  <w:sz w:val="16"/>
                  <w:szCs w:val="16"/>
                  <w:lang w:val="fr-BE"/>
                </w:rPr>
                <w:t>H</w:t>
              </w:r>
            </w:ins>
            <w:del w:author="Carmen Garcia Montero" w:date="2025-11-03T12:23:00Z" w:id="1552">
              <w:r w:rsidRPr="00506C33" w:rsidDel="00F814A3" w:rsidR="00EA14FA">
                <w:rPr>
                  <w:rFonts w:ascii="Times New Roman" w:hAnsi="Times New Roman" w:eastAsia="Calibri" w:cs="Times New Roman"/>
                  <w:sz w:val="16"/>
                  <w:szCs w:val="16"/>
                  <w:lang w:val="fr-BE"/>
                  <w:rPrChange w:author="Lorena Garcia Lorenzo" w:date="2025-09-12T14:02:00Z" w:id="1553">
                    <w:rPr>
                      <w:rFonts w:ascii="Times New Roman" w:hAnsi="Times New Roman" w:eastAsia="Calibri" w:cs="Times New Roman"/>
                      <w:color w:val="000000" w:themeColor="text1"/>
                      <w:sz w:val="16"/>
                      <w:szCs w:val="16"/>
                      <w:lang w:val="fr-BE"/>
                    </w:rPr>
                  </w:rPrChange>
                </w:rPr>
                <w:delText>G</w:delText>
              </w:r>
            </w:del>
            <w:r w:rsidRPr="00506C33" w:rsidR="005B13AF">
              <w:rPr>
                <w:rFonts w:ascii="Times New Roman" w:hAnsi="Times New Roman" w:eastAsia="Calibri" w:cs="Times New Roman"/>
                <w:sz w:val="16"/>
                <w:szCs w:val="16"/>
                <w:lang w:val="fr-BE"/>
                <w:rPrChange w:author="Lorena Garcia Lorenzo" w:date="2025-09-12T14:02:00Z" w:id="1554">
                  <w:rPr>
                    <w:rFonts w:ascii="Times New Roman" w:hAnsi="Times New Roman" w:eastAsia="Calibri" w:cs="Times New Roman"/>
                    <w:color w:val="000000" w:themeColor="text1"/>
                    <w:sz w:val="16"/>
                    <w:szCs w:val="16"/>
                    <w:lang w:val="fr-BE"/>
                  </w:rPr>
                </w:rPrChange>
              </w:rPr>
              <w:t xml:space="preserve"> – CU de-registration notification</w:t>
            </w:r>
          </w:p>
        </w:tc>
      </w:tr>
      <w:tr w:rsidRPr="00DA7D8D" w:rsidR="005B13AF" w:rsidTr="00117039" w14:paraId="13A9356F" w14:textId="77777777">
        <w:trPr>
          <w:trHeight w:val="300"/>
        </w:trPr>
        <w:tc>
          <w:tcPr>
            <w:tcW w:w="686" w:type="dxa"/>
            <w:tcMar>
              <w:left w:w="105" w:type="dxa"/>
              <w:right w:w="105" w:type="dxa"/>
            </w:tcMar>
          </w:tcPr>
          <w:p w:rsidRPr="00117039" w:rsidR="005B13AF" w:rsidRDefault="005B13AF" w14:paraId="25EDBA16"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eastAsia="zh-CN"/>
              </w:rPr>
              <w:t>4.5</w:t>
            </w:r>
          </w:p>
        </w:tc>
        <w:tc>
          <w:tcPr>
            <w:tcW w:w="1570" w:type="dxa"/>
            <w:tcMar>
              <w:left w:w="105" w:type="dxa"/>
              <w:right w:w="105" w:type="dxa"/>
            </w:tcMar>
          </w:tcPr>
          <w:p w:rsidRPr="00117039" w:rsidR="005B13AF" w:rsidRDefault="005B13AF" w14:paraId="2C089477" w14:textId="6EE24A24">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eastAsia="zh-CN"/>
              </w:rPr>
              <w:t xml:space="preserve">Notify about CU </w:t>
            </w:r>
            <w:del w:author="Marek Jonas" w:date="2025-10-24T10:36:00Z" w:id="1555">
              <w:r w:rsidRPr="00007288">
                <w:rPr>
                  <w:rFonts w:ascii="Times New Roman" w:hAnsi="Times New Roman" w:eastAsia="Calibri" w:cs="Times New Roman"/>
                  <w:sz w:val="16"/>
                  <w:szCs w:val="16"/>
                  <w:lang w:val="en-GB" w:eastAsia="zh-CN"/>
                </w:rPr>
                <w:delText xml:space="preserve">module </w:delText>
              </w:r>
            </w:del>
            <w:ins w:author="Marek Jonas" w:date="2025-10-24T10:36:00Z" w:id="1556">
              <w:r w:rsidR="00554475">
                <w:rPr>
                  <w:rFonts w:ascii="Times New Roman" w:hAnsi="Times New Roman" w:eastAsia="Calibri" w:cs="Times New Roman"/>
                  <w:sz w:val="16"/>
                  <w:szCs w:val="16"/>
                  <w:lang w:val="en-GB" w:eastAsia="zh-CN"/>
                </w:rPr>
                <w:t>master data</w:t>
              </w:r>
              <w:r w:rsidRPr="00007288" w:rsidR="00554475">
                <w:rPr>
                  <w:rFonts w:ascii="Times New Roman" w:hAnsi="Times New Roman" w:eastAsia="Calibri" w:cs="Times New Roman"/>
                  <w:sz w:val="16"/>
                  <w:szCs w:val="16"/>
                  <w:lang w:val="en-GB" w:eastAsia="zh-CN"/>
                </w:rPr>
                <w:t xml:space="preserve"> </w:t>
              </w:r>
            </w:ins>
            <w:r w:rsidRPr="00007288">
              <w:rPr>
                <w:rFonts w:ascii="Times New Roman" w:hAnsi="Times New Roman" w:eastAsia="Calibri" w:cs="Times New Roman"/>
                <w:sz w:val="16"/>
                <w:szCs w:val="16"/>
                <w:lang w:val="en-GB" w:eastAsia="zh-CN"/>
              </w:rPr>
              <w:t>update</w:t>
            </w:r>
          </w:p>
        </w:tc>
        <w:tc>
          <w:tcPr>
            <w:tcW w:w="2880" w:type="dxa"/>
            <w:tcMar>
              <w:left w:w="105" w:type="dxa"/>
              <w:right w:w="105" w:type="dxa"/>
            </w:tcMar>
          </w:tcPr>
          <w:p w:rsidRPr="00117039" w:rsidR="005B13AF" w:rsidRDefault="005B13AF" w14:paraId="60347517" w14:textId="76AE9195">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cs="Times New Roman" w:eastAsiaTheme="minorEastAsia"/>
                <w:sz w:val="16"/>
                <w:szCs w:val="16"/>
                <w:lang w:val="en-GB" w:eastAsia="zh-CN"/>
              </w:rPr>
              <w:t xml:space="preserve">In case of a successful CU de-registration the CU module administrator notifies the </w:t>
            </w:r>
            <w:commentRangeStart w:id="1557"/>
            <w:r w:rsidRPr="00007288">
              <w:rPr>
                <w:rFonts w:ascii="Times New Roman" w:hAnsi="Times New Roman" w:cs="Times New Roman" w:eastAsiaTheme="minorEastAsia"/>
                <w:sz w:val="16"/>
                <w:szCs w:val="16"/>
                <w:lang w:val="en-GB" w:eastAsia="zh-CN"/>
              </w:rPr>
              <w:t>entitled parties</w:t>
            </w:r>
            <w:commentRangeEnd w:id="1557"/>
            <w:r w:rsidRPr="00007288" w:rsidR="00861621">
              <w:rPr>
                <w:rStyle w:val="CommentReference"/>
                <w:rFonts w:ascii="Times New Roman" w:hAnsi="Times New Roman" w:cs="Times New Roman" w:eastAsiaTheme="minorEastAsia"/>
                <w:lang w:val="en-GB" w:eastAsia="zh-CN"/>
              </w:rPr>
              <w:commentReference w:id="1557"/>
            </w:r>
            <w:del w:author="Marek Jonas" w:date="2025-10-24T10:37:00Z" w:id="1558">
              <w:r w:rsidRPr="00007288" w:rsidDel="00566AA3">
                <w:rPr>
                  <w:rFonts w:ascii="Times New Roman" w:hAnsi="Times New Roman" w:cs="Times New Roman" w:eastAsiaTheme="minorEastAsia"/>
                  <w:sz w:val="16"/>
                  <w:szCs w:val="16"/>
                  <w:lang w:val="en-GB" w:eastAsia="zh-CN"/>
                </w:rPr>
                <w:delText>.</w:delText>
              </w:r>
            </w:del>
            <w:ins w:author="Marek Jonas" w:date="2025-10-24T10:37:00Z" w:id="1559">
              <w:r w:rsidR="00130D62">
                <w:rPr>
                  <w:rFonts w:ascii="Times New Roman" w:hAnsi="Times New Roman" w:cs="Times New Roman" w:eastAsiaTheme="minorEastAsia"/>
                  <w:sz w:val="16"/>
                  <w:szCs w:val="16"/>
                  <w:lang w:val="en-GB" w:eastAsia="zh-CN"/>
                </w:rPr>
                <w:t xml:space="preserve"> About the </w:t>
              </w:r>
              <w:r w:rsidR="00566AA3">
                <w:rPr>
                  <w:rFonts w:ascii="Times New Roman" w:hAnsi="Times New Roman" w:cs="Times New Roman" w:eastAsiaTheme="minorEastAsia"/>
                  <w:sz w:val="16"/>
                  <w:szCs w:val="16"/>
                  <w:lang w:val="en-GB" w:eastAsia="zh-CN"/>
                </w:rPr>
                <w:t>updated CU master data.</w:t>
              </w:r>
            </w:ins>
          </w:p>
        </w:tc>
        <w:tc>
          <w:tcPr>
            <w:tcW w:w="1315" w:type="dxa"/>
            <w:tcMar>
              <w:left w:w="105" w:type="dxa"/>
              <w:right w:w="105" w:type="dxa"/>
            </w:tcMar>
          </w:tcPr>
          <w:p w:rsidRPr="00117039" w:rsidR="005B13AF" w:rsidRDefault="005B13AF" w14:paraId="577CE7B8"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eastAsia="zh-CN"/>
              </w:rPr>
              <w:t>CU module administrator</w:t>
            </w:r>
          </w:p>
        </w:tc>
        <w:tc>
          <w:tcPr>
            <w:tcW w:w="1321" w:type="dxa"/>
            <w:tcMar>
              <w:left w:w="105" w:type="dxa"/>
              <w:right w:w="105" w:type="dxa"/>
            </w:tcMar>
          </w:tcPr>
          <w:p w:rsidRPr="00117039" w:rsidR="005B13AF" w:rsidRDefault="005B13AF" w14:paraId="6DD25B0D"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eastAsia="zh-CN"/>
              </w:rPr>
              <w:t>Entitled party</w:t>
            </w:r>
          </w:p>
        </w:tc>
        <w:tc>
          <w:tcPr>
            <w:tcW w:w="1236" w:type="dxa"/>
            <w:tcMar>
              <w:left w:w="105" w:type="dxa"/>
              <w:right w:w="105" w:type="dxa"/>
            </w:tcMar>
          </w:tcPr>
          <w:p w:rsidRPr="00506C33" w:rsidR="005B13AF" w:rsidRDefault="00F814A3" w14:paraId="39FC006D" w14:textId="3EDF0472">
            <w:pPr>
              <w:widowControl w:val="0"/>
              <w:spacing w:after="0" w:line="276" w:lineRule="auto"/>
              <w:jc w:val="both"/>
              <w:rPr>
                <w:rFonts w:ascii="Times New Roman" w:hAnsi="Times New Roman" w:eastAsia="Calibri" w:cs="Times New Roman"/>
                <w:sz w:val="16"/>
                <w:szCs w:val="16"/>
                <w:lang w:val="fr-BE"/>
                <w:rPrChange w:author="Lorena Garcia Lorenzo" w:date="2025-09-12T14:02:00Z" w:id="1560">
                  <w:rPr>
                    <w:rFonts w:ascii="Times New Roman" w:hAnsi="Times New Roman" w:eastAsia="Calibri" w:cs="Times New Roman"/>
                    <w:color w:val="000000" w:themeColor="text1"/>
                    <w:sz w:val="16"/>
                    <w:szCs w:val="16"/>
                    <w:lang w:val="fr-BE"/>
                  </w:rPr>
                </w:rPrChange>
              </w:rPr>
            </w:pPr>
            <w:ins w:author="Carmen Garcia Montero" w:date="2025-11-03T12:24:00Z" w:id="1561">
              <w:r>
                <w:rPr>
                  <w:rFonts w:ascii="Times New Roman" w:hAnsi="Times New Roman" w:eastAsia="Calibri" w:cs="Times New Roman"/>
                  <w:sz w:val="16"/>
                  <w:szCs w:val="16"/>
                  <w:lang w:val="fr-BE"/>
                </w:rPr>
                <w:t>H</w:t>
              </w:r>
            </w:ins>
            <w:del w:author="Carmen Garcia Montero" w:date="2025-11-03T12:24:00Z" w:id="1562">
              <w:r w:rsidRPr="00506C33" w:rsidDel="00F814A3" w:rsidR="00F56FC7">
                <w:rPr>
                  <w:rFonts w:ascii="Times New Roman" w:hAnsi="Times New Roman" w:eastAsia="Calibri" w:cs="Times New Roman"/>
                  <w:sz w:val="16"/>
                  <w:szCs w:val="16"/>
                  <w:lang w:val="fr-BE"/>
                  <w:rPrChange w:author="Lorena Garcia Lorenzo" w:date="2025-09-12T14:02:00Z" w:id="1563">
                    <w:rPr>
                      <w:rFonts w:ascii="Times New Roman" w:hAnsi="Times New Roman" w:eastAsia="Calibri" w:cs="Times New Roman"/>
                      <w:color w:val="000000" w:themeColor="text1"/>
                      <w:sz w:val="16"/>
                      <w:szCs w:val="16"/>
                      <w:lang w:val="fr-BE"/>
                    </w:rPr>
                  </w:rPrChange>
                </w:rPr>
                <w:delText>G</w:delText>
              </w:r>
            </w:del>
            <w:r w:rsidRPr="00506C33" w:rsidR="005B13AF">
              <w:rPr>
                <w:rFonts w:ascii="Times New Roman" w:hAnsi="Times New Roman" w:eastAsia="Calibri" w:cs="Times New Roman"/>
                <w:sz w:val="16"/>
                <w:szCs w:val="16"/>
                <w:lang w:val="fr-BE"/>
                <w:rPrChange w:author="Lorena Garcia Lorenzo" w:date="2025-09-12T14:02:00Z" w:id="1564">
                  <w:rPr>
                    <w:rFonts w:ascii="Times New Roman" w:hAnsi="Times New Roman" w:eastAsia="Calibri" w:cs="Times New Roman"/>
                    <w:color w:val="000000" w:themeColor="text1"/>
                    <w:sz w:val="16"/>
                    <w:szCs w:val="16"/>
                    <w:lang w:val="fr-BE"/>
                  </w:rPr>
                </w:rPrChange>
              </w:rPr>
              <w:t xml:space="preserve"> – CU de-registration notification</w:t>
            </w:r>
          </w:p>
        </w:tc>
      </w:tr>
    </w:tbl>
    <w:p w:rsidRPr="003C062D" w:rsidR="005E4631" w:rsidP="00253D6C" w:rsidRDefault="005E4631" w14:paraId="63AE5644" w14:textId="1ECE62F1">
      <w:pPr>
        <w:spacing w:line="276" w:lineRule="auto"/>
        <w:rPr>
          <w:rFonts w:ascii="Times New Roman" w:hAnsi="Times New Roman" w:cs="Times New Roman"/>
          <w:lang w:val="fr-BE"/>
        </w:rPr>
      </w:pPr>
    </w:p>
    <w:p w:rsidRPr="00EB5A57" w:rsidR="00CA314E" w:rsidP="00CA314E" w:rsidRDefault="00CA314E" w14:paraId="685F25C8" w14:textId="11E325FA">
      <w:pPr>
        <w:spacing w:line="276" w:lineRule="auto"/>
        <w:rPr>
          <w:rFonts w:ascii="Times New Roman" w:hAnsi="Times New Roman" w:cs="Times New Roman"/>
          <w:lang w:val="en-GB"/>
        </w:rPr>
      </w:pPr>
      <w:commentRangeStart w:id="1565"/>
      <w:r w:rsidRPr="00EB5A57">
        <w:rPr>
          <w:rFonts w:ascii="Times New Roman" w:hAnsi="Times New Roman" w:cs="Times New Roman"/>
          <w:lang w:val="en-GB"/>
        </w:rPr>
        <w:t>Diagram 4 – Procedure ‘De-registration of CU’.</w:t>
      </w:r>
      <w:commentRangeEnd w:id="1565"/>
      <w:r w:rsidRPr="00EB5A57" w:rsidR="00A1544D">
        <w:rPr>
          <w:rStyle w:val="CommentReference"/>
          <w:rFonts w:ascii="Times New Roman" w:hAnsi="Times New Roman" w:cs="Times New Roman"/>
          <w:sz w:val="22"/>
          <w:szCs w:val="22"/>
          <w:lang w:val="en-GB"/>
        </w:rPr>
        <w:commentReference w:id="1565"/>
      </w:r>
    </w:p>
    <w:p w:rsidRPr="00117039" w:rsidR="00DE0CDE" w:rsidP="00253D6C" w:rsidRDefault="00F928F0" w14:paraId="0BD6D74B" w14:textId="34CFE93E">
      <w:pPr>
        <w:spacing w:line="276" w:lineRule="auto"/>
        <w:rPr>
          <w:rFonts w:ascii="Times New Roman" w:hAnsi="Times New Roman" w:cs="Times New Roman"/>
          <w:lang w:val="en-GB"/>
        </w:rPr>
      </w:pPr>
      <w:r w:rsidRPr="00117039">
        <w:rPr>
          <w:noProof/>
          <w:lang w:val="en-GB"/>
        </w:rPr>
        <w:drawing>
          <wp:inline distT="0" distB="0" distL="0" distR="0" wp14:anchorId="04E796FD" wp14:editId="672E1C3D">
            <wp:extent cx="5760720" cy="2795270"/>
            <wp:effectExtent l="0" t="0" r="0" b="5080"/>
            <wp:docPr id="902496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96467" name="Picture 1" descr="A screenshot of a computer&#10;&#10;AI-generated content may be incorrect."/>
                    <pic:cNvPicPr/>
                  </pic:nvPicPr>
                  <pic:blipFill>
                    <a:blip r:embed="rId18"/>
                    <a:stretch>
                      <a:fillRect/>
                    </a:stretch>
                  </pic:blipFill>
                  <pic:spPr>
                    <a:xfrm>
                      <a:off x="0" y="0"/>
                      <a:ext cx="5760720" cy="2795270"/>
                    </a:xfrm>
                    <a:prstGeom prst="rect">
                      <a:avLst/>
                    </a:prstGeom>
                  </pic:spPr>
                </pic:pic>
              </a:graphicData>
            </a:graphic>
          </wp:inline>
        </w:drawing>
      </w:r>
      <w:r w:rsidRPr="00117039">
        <w:rPr>
          <w:rFonts w:ascii="Times New Roman" w:hAnsi="Times New Roman" w:cs="Times New Roman"/>
          <w:lang w:val="en-GB"/>
        </w:rPr>
        <w:t xml:space="preserve"> </w:t>
      </w:r>
    </w:p>
    <w:p w:rsidRPr="00117039" w:rsidR="005E4631" w:rsidP="00253D6C" w:rsidRDefault="005E4631" w14:paraId="6CD8665B" w14:textId="1BB138FB">
      <w:pPr>
        <w:spacing w:line="276" w:lineRule="auto"/>
        <w:rPr>
          <w:rFonts w:ascii="Times New Roman" w:hAnsi="Times New Roman" w:cs="Times New Roman"/>
          <w:lang w:val="en-GB"/>
        </w:rPr>
      </w:pPr>
    </w:p>
    <w:tbl>
      <w:tblPr>
        <w:tblStyle w:val="TableGrid"/>
        <w:tblW w:w="0" w:type="auto"/>
        <w:tblInd w:w="3" w:type="dxa"/>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Layout w:type="fixed"/>
        <w:tblLook w:val="04A0" w:firstRow="1" w:lastRow="0" w:firstColumn="1" w:lastColumn="0" w:noHBand="0" w:noVBand="1"/>
        <w:tblPrChange w:author="Fernando Dominguez" w:date="2025-09-12T14:02:00Z" w:id="1566">
          <w:tblPr>
            <w:tblStyle w:val="TableGrid"/>
            <w:tblW w:w="0" w:type="auto"/>
            <w:tblInd w:w="3" w:type="dxa"/>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Layout w:type="fixed"/>
            <w:tblLook w:val="04A0" w:firstRow="1" w:lastRow="0" w:firstColumn="1" w:lastColumn="0" w:noHBand="0" w:noVBand="1"/>
          </w:tblPr>
        </w:tblPrChange>
      </w:tblPr>
      <w:tblGrid>
        <w:gridCol w:w="675"/>
        <w:gridCol w:w="1560"/>
        <w:gridCol w:w="2880"/>
        <w:gridCol w:w="1305"/>
        <w:gridCol w:w="1305"/>
        <w:gridCol w:w="1230"/>
        <w:tblGridChange w:id="1567">
          <w:tblGrid>
            <w:gridCol w:w="675"/>
            <w:gridCol w:w="1560"/>
            <w:gridCol w:w="2880"/>
            <w:gridCol w:w="1305"/>
            <w:gridCol w:w="1305"/>
            <w:gridCol w:w="1230"/>
          </w:tblGrid>
        </w:tblGridChange>
      </w:tblGrid>
      <w:tr w:rsidRPr="00390DC1" w:rsidR="00871AF2" w:rsidTr="006768C5" w14:paraId="2C41C47C" w14:textId="77777777">
        <w:trPr>
          <w:trHeight w:val="300"/>
          <w:trPrChange w:author="Fernando Dominguez" w:date="2025-09-12T14:02:00Z" w:id="1568">
            <w:trPr>
              <w:trHeight w:val="300"/>
            </w:trPr>
          </w:trPrChange>
        </w:trPr>
        <w:tc>
          <w:tcPr>
            <w:tcW w:w="8955" w:type="dxa"/>
            <w:gridSpan w:val="6"/>
            <w:shd w:val="clear" w:color="auto" w:fill="D0CECE" w:themeFill="background2" w:themeFillShade="E6"/>
            <w:tcMar>
              <w:left w:w="105" w:type="dxa"/>
              <w:right w:w="105" w:type="dxa"/>
            </w:tcMar>
            <w:vAlign w:val="center"/>
            <w:tcPrChange w:author="Fernando Dominguez" w:date="2025-09-12T14:02:00Z" w:id="1569">
              <w:tcPr>
                <w:tcW w:w="8955" w:type="dxa"/>
                <w:gridSpan w:val="6"/>
                <w:shd w:val="clear" w:color="auto" w:fill="D0CECE" w:themeFill="background2" w:themeFillShade="E6"/>
                <w:tcMar>
                  <w:left w:w="105" w:type="dxa"/>
                  <w:right w:w="105" w:type="dxa"/>
                </w:tcMar>
              </w:tcPr>
            </w:tcPrChange>
          </w:tcPr>
          <w:p w:rsidRPr="00117039" w:rsidR="00871AF2" w:rsidRDefault="00871AF2" w14:paraId="41210ECE"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Table III.5 – Procedure 5</w:t>
            </w:r>
          </w:p>
        </w:tc>
      </w:tr>
      <w:tr w:rsidRPr="00DA7D8D" w:rsidR="00871AF2" w:rsidTr="00E6261C" w14:paraId="50F9D17A" w14:textId="77777777">
        <w:trPr>
          <w:trHeight w:val="300"/>
        </w:trPr>
        <w:tc>
          <w:tcPr>
            <w:tcW w:w="2235" w:type="dxa"/>
            <w:gridSpan w:val="2"/>
            <w:shd w:val="clear" w:color="auto" w:fill="D0CECE" w:themeFill="background2" w:themeFillShade="E6"/>
            <w:tcMar>
              <w:left w:w="105" w:type="dxa"/>
              <w:right w:w="105" w:type="dxa"/>
            </w:tcMar>
            <w:vAlign w:val="center"/>
          </w:tcPr>
          <w:p w:rsidRPr="00117039" w:rsidR="00871AF2" w:rsidP="00117039" w:rsidRDefault="00871AF2" w14:paraId="721BA61B" w14:textId="77777777">
            <w:pPr>
              <w:widowControl w:val="0"/>
              <w:spacing w:after="0" w:line="276" w:lineRule="auto"/>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Procedure name</w:t>
            </w:r>
          </w:p>
        </w:tc>
        <w:tc>
          <w:tcPr>
            <w:tcW w:w="6720" w:type="dxa"/>
            <w:gridSpan w:val="4"/>
            <w:tcMar>
              <w:left w:w="105" w:type="dxa"/>
              <w:right w:w="105" w:type="dxa"/>
            </w:tcMar>
            <w:vAlign w:val="center"/>
          </w:tcPr>
          <w:p w:rsidRPr="00117039" w:rsidR="00871AF2" w:rsidP="00117039" w:rsidRDefault="000203A7" w14:paraId="29C04A94" w14:textId="12D744F7">
            <w:pPr>
              <w:spacing w:after="0"/>
              <w:rPr>
                <w:rFonts w:ascii="Times New Roman" w:hAnsi="Times New Roman" w:eastAsia="Arial" w:cs="Times New Roman"/>
                <w:sz w:val="16"/>
                <w:szCs w:val="16"/>
                <w:lang w:val="en-GB"/>
              </w:rPr>
            </w:pPr>
            <w:bookmarkStart w:name="_Toc212680679" w:id="1570"/>
            <w:r w:rsidRPr="00117039">
              <w:rPr>
                <w:rFonts w:ascii="Times New Roman" w:hAnsi="Times New Roman" w:eastAsia="Arial" w:cs="Times New Roman"/>
                <w:i/>
                <w:sz w:val="16"/>
                <w:szCs w:val="16"/>
                <w:lang w:val="en-GB"/>
              </w:rPr>
              <w:t xml:space="preserve">Table </w:t>
            </w:r>
            <w:r w:rsidRPr="00117039">
              <w:rPr>
                <w:rFonts w:ascii="Times New Roman" w:hAnsi="Times New Roman" w:eastAsia="Arial" w:cs="Times New Roman"/>
                <w:i/>
                <w:sz w:val="16"/>
                <w:szCs w:val="16"/>
                <w:lang w:val="en-GB"/>
              </w:rPr>
              <w:fldChar w:fldCharType="begin"/>
            </w:r>
            <w:r w:rsidRPr="00117039">
              <w:rPr>
                <w:rFonts w:ascii="Times New Roman" w:hAnsi="Times New Roman" w:eastAsia="Arial" w:cs="Times New Roman"/>
                <w:i/>
                <w:sz w:val="16"/>
                <w:szCs w:val="16"/>
                <w:lang w:val="en-GB"/>
              </w:rPr>
              <w:instrText xml:space="preserve"> SEQ Table \* ARABIC </w:instrText>
            </w:r>
            <w:r w:rsidRPr="00117039">
              <w:rPr>
                <w:rFonts w:ascii="Times New Roman" w:hAnsi="Times New Roman" w:eastAsia="Arial" w:cs="Times New Roman"/>
                <w:i/>
                <w:sz w:val="16"/>
                <w:szCs w:val="16"/>
                <w:lang w:val="en-GB"/>
              </w:rPr>
              <w:fldChar w:fldCharType="separate"/>
            </w:r>
            <w:r w:rsidRPr="00117039" w:rsidR="007173B9">
              <w:rPr>
                <w:rFonts w:ascii="Times New Roman" w:hAnsi="Times New Roman" w:eastAsia="Arial" w:cs="Times New Roman"/>
                <w:i/>
                <w:sz w:val="16"/>
                <w:szCs w:val="16"/>
                <w:lang w:val="en-GB"/>
              </w:rPr>
              <w:t>8</w:t>
            </w:r>
            <w:r w:rsidRPr="00117039">
              <w:rPr>
                <w:rFonts w:ascii="Times New Roman" w:hAnsi="Times New Roman" w:eastAsia="Arial" w:cs="Times New Roman"/>
                <w:i/>
                <w:sz w:val="16"/>
                <w:szCs w:val="16"/>
                <w:lang w:val="en-GB"/>
              </w:rPr>
              <w:fldChar w:fldCharType="end"/>
            </w:r>
            <w:r w:rsidRPr="00117039">
              <w:rPr>
                <w:rFonts w:ascii="Times New Roman" w:hAnsi="Times New Roman" w:eastAsia="Arial" w:cs="Times New Roman"/>
                <w:i/>
                <w:sz w:val="16"/>
                <w:szCs w:val="16"/>
                <w:lang w:val="en-GB"/>
              </w:rPr>
              <w:t xml:space="preserve"> </w:t>
            </w:r>
            <w:r w:rsidRPr="00117039" w:rsidR="00871AF2">
              <w:rPr>
                <w:rFonts w:ascii="Times New Roman" w:hAnsi="Times New Roman" w:eastAsia="Arial" w:cs="Times New Roman"/>
                <w:i/>
                <w:sz w:val="16"/>
                <w:szCs w:val="16"/>
                <w:lang w:val="en-GB"/>
              </w:rPr>
              <w:t>Suspension of CU by an entitled party</w:t>
            </w:r>
            <w:bookmarkEnd w:id="1570"/>
          </w:p>
        </w:tc>
      </w:tr>
      <w:tr w:rsidRPr="00390DC1" w:rsidR="00871AF2" w:rsidTr="00DE5DA1" w14:paraId="544FAAF5" w14:textId="77777777">
        <w:trPr>
          <w:trHeight w:val="300"/>
          <w:trPrChange w:author="Fernando Dominguez" w:date="2025-09-12T14:02:00Z" w:id="1571">
            <w:trPr>
              <w:trHeight w:val="300"/>
            </w:trPr>
          </w:trPrChange>
        </w:trPr>
        <w:tc>
          <w:tcPr>
            <w:tcW w:w="675" w:type="dxa"/>
            <w:shd w:val="clear" w:color="auto" w:fill="D0CECE" w:themeFill="background2" w:themeFillShade="E6"/>
            <w:tcMar>
              <w:left w:w="105" w:type="dxa"/>
              <w:right w:w="105" w:type="dxa"/>
            </w:tcMar>
            <w:vAlign w:val="center"/>
            <w:tcPrChange w:author="Fernando Dominguez" w:date="2025-09-12T14:02:00Z" w:id="1572">
              <w:tcPr>
                <w:tcW w:w="675" w:type="dxa"/>
                <w:shd w:val="clear" w:color="auto" w:fill="D0CECE" w:themeFill="background2" w:themeFillShade="E6"/>
                <w:tcMar>
                  <w:left w:w="105" w:type="dxa"/>
                  <w:right w:w="105" w:type="dxa"/>
                </w:tcMar>
              </w:tcPr>
            </w:tcPrChange>
          </w:tcPr>
          <w:p w:rsidRPr="00117039" w:rsidR="00871AF2" w:rsidP="00117039" w:rsidRDefault="00871AF2" w14:paraId="1AE61AA0"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 No.</w:t>
            </w:r>
          </w:p>
        </w:tc>
        <w:tc>
          <w:tcPr>
            <w:tcW w:w="1560" w:type="dxa"/>
            <w:shd w:val="clear" w:color="auto" w:fill="D0CECE" w:themeFill="background2" w:themeFillShade="E6"/>
            <w:tcMar>
              <w:left w:w="105" w:type="dxa"/>
              <w:right w:w="105" w:type="dxa"/>
            </w:tcMar>
            <w:vAlign w:val="center"/>
            <w:tcPrChange w:author="Fernando Dominguez" w:date="2025-09-12T14:02:00Z" w:id="1573">
              <w:tcPr>
                <w:tcW w:w="1560" w:type="dxa"/>
                <w:shd w:val="clear" w:color="auto" w:fill="D0CECE" w:themeFill="background2" w:themeFillShade="E6"/>
                <w:tcMar>
                  <w:left w:w="105" w:type="dxa"/>
                  <w:right w:w="105" w:type="dxa"/>
                </w:tcMar>
              </w:tcPr>
            </w:tcPrChange>
          </w:tcPr>
          <w:p w:rsidRPr="00117039" w:rsidR="00871AF2" w:rsidP="00117039" w:rsidRDefault="00871AF2" w14:paraId="089835C9"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w:t>
            </w:r>
          </w:p>
        </w:tc>
        <w:tc>
          <w:tcPr>
            <w:tcW w:w="2880" w:type="dxa"/>
            <w:shd w:val="clear" w:color="auto" w:fill="D0CECE" w:themeFill="background2" w:themeFillShade="E6"/>
            <w:tcMar>
              <w:left w:w="105" w:type="dxa"/>
              <w:right w:w="105" w:type="dxa"/>
            </w:tcMar>
            <w:vAlign w:val="center"/>
            <w:tcPrChange w:author="Fernando Dominguez" w:date="2025-09-12T14:02:00Z" w:id="1574">
              <w:tcPr>
                <w:tcW w:w="2880" w:type="dxa"/>
                <w:shd w:val="clear" w:color="auto" w:fill="D0CECE" w:themeFill="background2" w:themeFillShade="E6"/>
                <w:tcMar>
                  <w:left w:w="105" w:type="dxa"/>
                  <w:right w:w="105" w:type="dxa"/>
                </w:tcMar>
              </w:tcPr>
            </w:tcPrChange>
          </w:tcPr>
          <w:p w:rsidRPr="00117039" w:rsidR="00871AF2" w:rsidP="00117039" w:rsidRDefault="00871AF2" w14:paraId="52540256"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 description</w:t>
            </w:r>
          </w:p>
        </w:tc>
        <w:tc>
          <w:tcPr>
            <w:tcW w:w="1305" w:type="dxa"/>
            <w:shd w:val="clear" w:color="auto" w:fill="D0CECE" w:themeFill="background2" w:themeFillShade="E6"/>
            <w:tcMar>
              <w:left w:w="105" w:type="dxa"/>
              <w:right w:w="105" w:type="dxa"/>
            </w:tcMar>
            <w:vAlign w:val="center"/>
            <w:tcPrChange w:author="Fernando Dominguez" w:date="2025-09-12T14:02:00Z" w:id="1575">
              <w:tcPr>
                <w:tcW w:w="1305" w:type="dxa"/>
                <w:shd w:val="clear" w:color="auto" w:fill="D0CECE" w:themeFill="background2" w:themeFillShade="E6"/>
                <w:tcMar>
                  <w:left w:w="105" w:type="dxa"/>
                  <w:right w:w="105" w:type="dxa"/>
                </w:tcMar>
              </w:tcPr>
            </w:tcPrChange>
          </w:tcPr>
          <w:p w:rsidRPr="00117039" w:rsidR="00871AF2" w:rsidP="00117039" w:rsidRDefault="00871AF2" w14:paraId="7BEA7E6C"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producer (actor)</w:t>
            </w:r>
          </w:p>
        </w:tc>
        <w:tc>
          <w:tcPr>
            <w:tcW w:w="1305" w:type="dxa"/>
            <w:shd w:val="clear" w:color="auto" w:fill="D0CECE" w:themeFill="background2" w:themeFillShade="E6"/>
            <w:tcMar>
              <w:left w:w="105" w:type="dxa"/>
              <w:right w:w="105" w:type="dxa"/>
            </w:tcMar>
            <w:vAlign w:val="center"/>
            <w:tcPrChange w:author="Fernando Dominguez" w:date="2025-09-12T14:02:00Z" w:id="1576">
              <w:tcPr>
                <w:tcW w:w="1305" w:type="dxa"/>
                <w:shd w:val="clear" w:color="auto" w:fill="D0CECE" w:themeFill="background2" w:themeFillShade="E6"/>
                <w:tcMar>
                  <w:left w:w="105" w:type="dxa"/>
                  <w:right w:w="105" w:type="dxa"/>
                </w:tcMar>
              </w:tcPr>
            </w:tcPrChange>
          </w:tcPr>
          <w:p w:rsidRPr="00117039" w:rsidR="00871AF2" w:rsidP="00117039" w:rsidRDefault="00871AF2" w14:paraId="6E00E5A0"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receiver (actor)</w:t>
            </w:r>
          </w:p>
        </w:tc>
        <w:tc>
          <w:tcPr>
            <w:tcW w:w="1230" w:type="dxa"/>
            <w:shd w:val="clear" w:color="auto" w:fill="D0CECE" w:themeFill="background2" w:themeFillShade="E6"/>
            <w:tcMar>
              <w:left w:w="105" w:type="dxa"/>
              <w:right w:w="105" w:type="dxa"/>
            </w:tcMar>
            <w:vAlign w:val="center"/>
            <w:tcPrChange w:author="Fernando Dominguez" w:date="2025-09-12T14:02:00Z" w:id="1577">
              <w:tcPr>
                <w:tcW w:w="1230" w:type="dxa"/>
                <w:shd w:val="clear" w:color="auto" w:fill="D0CECE" w:themeFill="background2" w:themeFillShade="E6"/>
                <w:tcMar>
                  <w:left w:w="105" w:type="dxa"/>
                  <w:right w:w="105" w:type="dxa"/>
                </w:tcMar>
              </w:tcPr>
            </w:tcPrChange>
          </w:tcPr>
          <w:p w:rsidRPr="00117039" w:rsidR="00871AF2" w:rsidP="00117039" w:rsidRDefault="00871AF2" w14:paraId="337616A6"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exchanged (IDs)</w:t>
            </w:r>
          </w:p>
        </w:tc>
      </w:tr>
      <w:tr w:rsidRPr="00390DC1" w:rsidR="00871AF2" w:rsidTr="00871AF2" w14:paraId="44C00D29" w14:textId="77777777">
        <w:trPr>
          <w:trHeight w:val="300"/>
        </w:trPr>
        <w:tc>
          <w:tcPr>
            <w:tcW w:w="675" w:type="dxa"/>
            <w:tcMar>
              <w:left w:w="105" w:type="dxa"/>
              <w:right w:w="105" w:type="dxa"/>
            </w:tcMar>
          </w:tcPr>
          <w:p w:rsidRPr="00117039" w:rsidR="00871AF2" w:rsidRDefault="00871AF2" w14:paraId="0F5E4BE1"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5.1</w:t>
            </w:r>
          </w:p>
        </w:tc>
        <w:tc>
          <w:tcPr>
            <w:tcW w:w="1560" w:type="dxa"/>
            <w:tcMar>
              <w:left w:w="105" w:type="dxa"/>
              <w:right w:w="105" w:type="dxa"/>
            </w:tcMar>
          </w:tcPr>
          <w:p w:rsidRPr="00117039" w:rsidR="00871AF2" w:rsidRDefault="00871AF2" w14:paraId="2F91A62B"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Request suspension of CU</w:t>
            </w:r>
          </w:p>
        </w:tc>
        <w:tc>
          <w:tcPr>
            <w:tcW w:w="2880" w:type="dxa"/>
            <w:tcMar>
              <w:left w:w="105" w:type="dxa"/>
              <w:right w:w="105" w:type="dxa"/>
            </w:tcMar>
          </w:tcPr>
          <w:p w:rsidRPr="00007288" w:rsidR="00871AF2" w:rsidRDefault="00871AF2" w14:paraId="01A098A4" w14:textId="56FEF10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The </w:t>
            </w:r>
            <w:ins w:author="Marek Jonas" w:date="2025-10-24T10:58:00Z" w:id="1578">
              <w:r w:rsidR="005E58DC">
                <w:rPr>
                  <w:rFonts w:ascii="Times New Roman" w:hAnsi="Times New Roman" w:eastAsia="Calibri" w:cs="Times New Roman"/>
                  <w:sz w:val="16"/>
                  <w:szCs w:val="16"/>
                  <w:lang w:val="en-GB"/>
                </w:rPr>
                <w:t>entitled</w:t>
              </w:r>
              <w:r w:rsidRPr="00007288">
                <w:rPr>
                  <w:rFonts w:ascii="Times New Roman" w:hAnsi="Times New Roman" w:eastAsia="Calibri" w:cs="Times New Roman"/>
                  <w:sz w:val="16"/>
                  <w:szCs w:val="16"/>
                  <w:lang w:val="en-GB"/>
                </w:rPr>
                <w:t xml:space="preserve"> </w:t>
              </w:r>
            </w:ins>
            <w:r w:rsidRPr="00007288">
              <w:rPr>
                <w:rFonts w:ascii="Times New Roman" w:hAnsi="Times New Roman" w:eastAsia="Calibri" w:cs="Times New Roman"/>
                <w:sz w:val="16"/>
                <w:szCs w:val="16"/>
                <w:lang w:val="en-GB"/>
              </w:rPr>
              <w:t xml:space="preserve">party </w:t>
            </w:r>
            <w:del w:author="Marek Jonas" w:date="2025-10-24T10:59:00Z" w:id="1579">
              <w:r w:rsidRPr="00007288">
                <w:rPr>
                  <w:rFonts w:ascii="Times New Roman" w:hAnsi="Times New Roman" w:eastAsia="Calibri" w:cs="Times New Roman"/>
                  <w:sz w:val="16"/>
                  <w:szCs w:val="16"/>
                  <w:lang w:val="en-GB"/>
                </w:rPr>
                <w:delText xml:space="preserve">entitled to suspend a CU according to national </w:delText>
              </w:r>
              <w:r w:rsidR="005B604D">
                <w:rPr>
                  <w:rFonts w:ascii="Times New Roman" w:hAnsi="Times New Roman" w:eastAsia="Calibri" w:cs="Times New Roman"/>
                  <w:sz w:val="16"/>
                  <w:szCs w:val="16"/>
                  <w:lang w:val="en-GB"/>
                </w:rPr>
                <w:delText>terms and conditions</w:delText>
              </w:r>
              <w:r w:rsidRPr="00007288">
                <w:rPr>
                  <w:rFonts w:ascii="Times New Roman" w:hAnsi="Times New Roman" w:eastAsia="Calibri" w:cs="Times New Roman"/>
                  <w:sz w:val="16"/>
                  <w:szCs w:val="16"/>
                  <w:lang w:val="en-GB"/>
                </w:rPr>
                <w:delText xml:space="preserve"> </w:delText>
              </w:r>
            </w:del>
            <w:r w:rsidRPr="00007288">
              <w:rPr>
                <w:rFonts w:ascii="Times New Roman" w:hAnsi="Times New Roman" w:eastAsia="Calibri" w:cs="Times New Roman"/>
                <w:sz w:val="16"/>
                <w:szCs w:val="16"/>
                <w:lang w:val="en-GB"/>
              </w:rPr>
              <w:t>sends the request for suspending a CU to the CU module administrator.</w:t>
            </w:r>
          </w:p>
        </w:tc>
        <w:tc>
          <w:tcPr>
            <w:tcW w:w="1305" w:type="dxa"/>
            <w:tcMar>
              <w:left w:w="105" w:type="dxa"/>
              <w:right w:w="105" w:type="dxa"/>
            </w:tcMar>
          </w:tcPr>
          <w:p w:rsidRPr="00007288" w:rsidR="00871AF2" w:rsidRDefault="00871AF2" w14:paraId="090C76F7" w14:textId="074E5495">
            <w:pPr>
              <w:widowControl w:val="0"/>
              <w:spacing w:after="0" w:line="276" w:lineRule="auto"/>
              <w:jc w:val="both"/>
              <w:rPr>
                <w:rFonts w:ascii="Times New Roman" w:hAnsi="Times New Roman" w:eastAsia="Calibri" w:cs="Times New Roman"/>
                <w:sz w:val="16"/>
                <w:szCs w:val="16"/>
                <w:lang w:val="en-GB"/>
              </w:rPr>
            </w:pPr>
            <w:commentRangeStart w:id="1580"/>
            <w:del w:author="Marek Jonas" w:date="2025-10-24T10:59:00Z" w:id="1581">
              <w:r w:rsidRPr="00007288">
                <w:rPr>
                  <w:rFonts w:ascii="Times New Roman" w:hAnsi="Times New Roman" w:eastAsia="Calibri" w:cs="Times New Roman"/>
                  <w:sz w:val="16"/>
                  <w:szCs w:val="16"/>
                  <w:lang w:val="en-GB"/>
                </w:rPr>
                <w:delText xml:space="preserve">The party is entitled to suspend a CU according to national </w:delText>
              </w:r>
              <w:r w:rsidR="005B604D">
                <w:rPr>
                  <w:rFonts w:ascii="Times New Roman" w:hAnsi="Times New Roman" w:eastAsia="Calibri" w:cs="Times New Roman"/>
                  <w:sz w:val="16"/>
                  <w:szCs w:val="16"/>
                  <w:lang w:val="en-GB"/>
                </w:rPr>
                <w:delText>terms and conditions</w:delText>
              </w:r>
              <w:commentRangeEnd w:id="1580"/>
              <w:r>
                <w:rPr>
                  <w:rStyle w:val="CommentReference"/>
                  <w:rFonts w:ascii="Times New Roman" w:hAnsi="Times New Roman" w:eastAsia="Calibri" w:cs="Times New Roman"/>
                  <w:lang w:val="en-GB"/>
                </w:rPr>
                <w:commentReference w:id="1580"/>
              </w:r>
            </w:del>
            <w:ins w:author="Marek Jonas" w:date="2025-10-24T10:59:00Z" w:id="1582">
              <w:r w:rsidR="00973BC8">
                <w:rPr>
                  <w:rFonts w:ascii="Times New Roman" w:hAnsi="Times New Roman" w:eastAsia="Calibri" w:cs="Times New Roman"/>
                  <w:sz w:val="16"/>
                  <w:szCs w:val="16"/>
                  <w:lang w:val="en-GB"/>
                </w:rPr>
                <w:t>Entitled party</w:t>
              </w:r>
            </w:ins>
          </w:p>
        </w:tc>
        <w:tc>
          <w:tcPr>
            <w:tcW w:w="1305" w:type="dxa"/>
            <w:tcMar>
              <w:left w:w="105" w:type="dxa"/>
              <w:right w:w="105" w:type="dxa"/>
            </w:tcMar>
          </w:tcPr>
          <w:p w:rsidRPr="00117039" w:rsidR="00871AF2" w:rsidRDefault="00871AF2" w14:paraId="3E3C9BBA"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230" w:type="dxa"/>
            <w:tcMar>
              <w:left w:w="105" w:type="dxa"/>
              <w:right w:w="105" w:type="dxa"/>
            </w:tcMar>
          </w:tcPr>
          <w:p w:rsidRPr="00117039" w:rsidR="00871AF2" w:rsidRDefault="00655F3B" w14:paraId="362F042D" w14:textId="2DAEFB73">
            <w:pPr>
              <w:widowControl w:val="0"/>
              <w:spacing w:after="0" w:line="276" w:lineRule="auto"/>
              <w:jc w:val="both"/>
              <w:rPr>
                <w:rFonts w:ascii="Times New Roman" w:hAnsi="Times New Roman" w:eastAsia="Calibri" w:cs="Times New Roman"/>
                <w:sz w:val="16"/>
                <w:szCs w:val="16"/>
                <w:lang w:val="en-GB"/>
              </w:rPr>
            </w:pPr>
            <w:ins w:author="Carmen Garcia Montero" w:date="2025-11-03T12:24:00Z" w:id="1583">
              <w:r>
                <w:rPr>
                  <w:rFonts w:ascii="Times New Roman" w:hAnsi="Times New Roman" w:eastAsia="Calibri" w:cs="Times New Roman"/>
                  <w:sz w:val="16"/>
                  <w:szCs w:val="16"/>
                  <w:lang w:val="en-GB"/>
                </w:rPr>
                <w:t>I</w:t>
              </w:r>
            </w:ins>
            <w:del w:author="Carmen Garcia Montero" w:date="2025-11-03T12:24:00Z" w:id="1584">
              <w:r w:rsidRPr="00117039" w:rsidDel="00655F3B" w:rsidR="00614841">
                <w:rPr>
                  <w:rFonts w:ascii="Times New Roman" w:hAnsi="Times New Roman" w:eastAsia="Calibri" w:cs="Times New Roman"/>
                  <w:sz w:val="16"/>
                  <w:szCs w:val="16"/>
                  <w:lang w:val="en-GB"/>
                </w:rPr>
                <w:delText>H</w:delText>
              </w:r>
            </w:del>
            <w:r w:rsidRPr="00117039" w:rsidR="00871AF2">
              <w:rPr>
                <w:rFonts w:ascii="Times New Roman" w:hAnsi="Times New Roman" w:eastAsia="Calibri" w:cs="Times New Roman"/>
                <w:sz w:val="16"/>
                <w:szCs w:val="16"/>
                <w:lang w:val="en-GB"/>
              </w:rPr>
              <w:t xml:space="preserve"> – CU suspension request</w:t>
            </w:r>
          </w:p>
        </w:tc>
      </w:tr>
      <w:tr w:rsidRPr="00390DC1" w:rsidR="00871AF2" w:rsidTr="00871AF2" w14:paraId="5942A537" w14:textId="77777777">
        <w:trPr>
          <w:trHeight w:val="300"/>
        </w:trPr>
        <w:tc>
          <w:tcPr>
            <w:tcW w:w="675" w:type="dxa"/>
            <w:tcMar>
              <w:left w:w="105" w:type="dxa"/>
              <w:right w:w="105" w:type="dxa"/>
            </w:tcMar>
          </w:tcPr>
          <w:p w:rsidRPr="00117039" w:rsidR="00871AF2" w:rsidRDefault="00871AF2" w14:paraId="16C5BD6E"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5.2</w:t>
            </w:r>
          </w:p>
        </w:tc>
        <w:tc>
          <w:tcPr>
            <w:tcW w:w="1560" w:type="dxa"/>
            <w:tcMar>
              <w:left w:w="105" w:type="dxa"/>
              <w:right w:w="105" w:type="dxa"/>
            </w:tcMar>
          </w:tcPr>
          <w:p w:rsidRPr="00117039" w:rsidR="00871AF2" w:rsidRDefault="00871AF2" w14:paraId="3B00EF24"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Validate CU suspension request</w:t>
            </w:r>
          </w:p>
        </w:tc>
        <w:tc>
          <w:tcPr>
            <w:tcW w:w="2880" w:type="dxa"/>
            <w:tcMar>
              <w:left w:w="105" w:type="dxa"/>
              <w:right w:w="105" w:type="dxa"/>
            </w:tcMar>
          </w:tcPr>
          <w:p w:rsidRPr="00117039" w:rsidR="00871AF2" w:rsidRDefault="00871AF2" w14:paraId="2DE30B2D" w14:textId="5709051B">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The CU module administrator validates the request and the entitlement of the requesting party to trigger the suspension. </w:t>
            </w:r>
            <w:commentRangeStart w:id="1585"/>
            <w:del w:author="Wojciech Lubczyński" w:date="2025-10-13T05:24:00Z" w:id="1586">
              <w:r w:rsidRPr="00117039" w:rsidR="00766BB8">
                <w:rPr>
                  <w:rFonts w:ascii="Times New Roman" w:hAnsi="Times New Roman" w:eastAsia="Calibri" w:cs="Times New Roman"/>
                  <w:sz w:val="16"/>
                  <w:szCs w:val="16"/>
                  <w:lang w:val="en-GB"/>
                </w:rPr>
                <w:delText xml:space="preserve">5 and </w:delText>
              </w:r>
              <w:r w:rsidRPr="00117039" w:rsidR="00E679BA">
                <w:rPr>
                  <w:rFonts w:ascii="Times New Roman" w:hAnsi="Times New Roman" w:eastAsia="Calibri" w:cs="Times New Roman"/>
                  <w:sz w:val="16"/>
                  <w:szCs w:val="16"/>
                  <w:lang w:val="en-GB"/>
                </w:rPr>
                <w:delText>1.12</w:delText>
              </w:r>
            </w:del>
            <w:r w:rsidRPr="00117039" w:rsidR="00E679BA">
              <w:rPr>
                <w:rFonts w:ascii="Times New Roman" w:hAnsi="Times New Roman" w:eastAsia="Calibri" w:cs="Times New Roman"/>
                <w:sz w:val="16"/>
                <w:szCs w:val="16"/>
                <w:lang w:val="en-GB"/>
              </w:rPr>
              <w:t xml:space="preserve"> </w:t>
            </w:r>
            <w:del w:author="Wojciech Lubczyński" w:date="2025-10-13T05:24:00Z" w:id="1587">
              <w:r w:rsidRPr="00117039">
                <w:rPr>
                  <w:rFonts w:ascii="Times New Roman" w:hAnsi="Times New Roman" w:eastAsia="Calibri" w:cs="Times New Roman"/>
                  <w:sz w:val="16"/>
                  <w:szCs w:val="16"/>
                  <w:lang w:val="en-GB"/>
                </w:rPr>
                <w:delText>.</w:delText>
              </w:r>
            </w:del>
            <w:commentRangeEnd w:id="1585"/>
            <w:r w:rsidRPr="00117039">
              <w:rPr>
                <w:rStyle w:val="CommentReference"/>
                <w:rFonts w:ascii="Times New Roman" w:hAnsi="Times New Roman" w:eastAsia="Calibri" w:cs="Times New Roman"/>
                <w:lang w:val="en-GB"/>
              </w:rPr>
              <w:commentReference w:id="1585"/>
            </w:r>
          </w:p>
        </w:tc>
        <w:tc>
          <w:tcPr>
            <w:tcW w:w="1305" w:type="dxa"/>
            <w:tcMar>
              <w:left w:w="105" w:type="dxa"/>
              <w:right w:w="105" w:type="dxa"/>
            </w:tcMar>
          </w:tcPr>
          <w:p w:rsidRPr="00117039" w:rsidR="00871AF2" w:rsidRDefault="00871AF2" w14:paraId="7A3081AE"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007288" w:rsidR="00871AF2" w:rsidRDefault="00871AF2" w14:paraId="31EBE33A" w14:textId="36115712">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The party is entitled to suspend a CU according to national </w:t>
            </w:r>
            <w:r w:rsidR="005B604D">
              <w:rPr>
                <w:rFonts w:ascii="Times New Roman" w:hAnsi="Times New Roman" w:eastAsia="Calibri" w:cs="Times New Roman"/>
                <w:sz w:val="16"/>
                <w:szCs w:val="16"/>
                <w:lang w:val="en-GB"/>
              </w:rPr>
              <w:t>terms and conditions</w:t>
            </w:r>
          </w:p>
        </w:tc>
        <w:tc>
          <w:tcPr>
            <w:tcW w:w="1230" w:type="dxa"/>
            <w:tcMar>
              <w:left w:w="105" w:type="dxa"/>
              <w:right w:w="105" w:type="dxa"/>
            </w:tcMar>
          </w:tcPr>
          <w:p w:rsidRPr="00117039" w:rsidR="00871AF2" w:rsidRDefault="00871AF2" w14:paraId="4178FB04" w14:textId="61511D33">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cs="Times New Roman"/>
                <w:sz w:val="16"/>
                <w:szCs w:val="16"/>
                <w:lang w:val="en-GB" w:eastAsia="nl-NL"/>
              </w:rPr>
              <w:t xml:space="preserve">B – </w:t>
            </w:r>
            <w:del w:author="Albrecht, Patrick" w:date="2025-10-29T16:25:00Z" w:id="1588">
              <w:r w:rsidRPr="00117039">
                <w:rPr>
                  <w:rFonts w:ascii="Times New Roman" w:hAnsi="Times New Roman" w:cs="Times New Roman"/>
                  <w:sz w:val="16"/>
                  <w:szCs w:val="16"/>
                  <w:lang w:val="en-GB" w:eastAsia="nl-NL"/>
                </w:rPr>
                <w:delText>Request validation information</w:delText>
              </w:r>
            </w:del>
            <w:ins w:author="Albrecht, Patrick" w:date="2025-10-29T16:25:00Z" w:id="1589">
              <w:r w:rsidR="00210E2A">
                <w:rPr>
                  <w:rFonts w:ascii="Times New Roman" w:hAnsi="Times New Roman" w:cs="Times New Roman"/>
                  <w:sz w:val="16"/>
                  <w:szCs w:val="16"/>
                  <w:lang w:val="en-GB" w:eastAsia="nl-NL"/>
                </w:rPr>
                <w:t>Information on validation</w:t>
              </w:r>
            </w:ins>
          </w:p>
        </w:tc>
      </w:tr>
      <w:tr w:rsidRPr="00390DC1" w:rsidR="00871AF2" w:rsidTr="00871AF2" w14:paraId="45F2B4A7" w14:textId="77777777">
        <w:trPr>
          <w:trHeight w:val="300"/>
        </w:trPr>
        <w:tc>
          <w:tcPr>
            <w:tcW w:w="675" w:type="dxa"/>
            <w:tcMar>
              <w:left w:w="105" w:type="dxa"/>
              <w:right w:w="105" w:type="dxa"/>
            </w:tcMar>
          </w:tcPr>
          <w:p w:rsidRPr="00117039" w:rsidR="00871AF2" w:rsidRDefault="00871AF2" w14:paraId="6CC903DF"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5.3</w:t>
            </w:r>
          </w:p>
        </w:tc>
        <w:tc>
          <w:tcPr>
            <w:tcW w:w="1560" w:type="dxa"/>
            <w:tcMar>
              <w:left w:w="105" w:type="dxa"/>
              <w:right w:w="105" w:type="dxa"/>
            </w:tcMar>
          </w:tcPr>
          <w:p w:rsidRPr="00117039" w:rsidR="00871AF2" w:rsidRDefault="00871AF2" w14:paraId="76A67A7E"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Suspend CU</w:t>
            </w:r>
          </w:p>
        </w:tc>
        <w:tc>
          <w:tcPr>
            <w:tcW w:w="2880" w:type="dxa"/>
            <w:tcMar>
              <w:left w:w="105" w:type="dxa"/>
              <w:right w:w="105" w:type="dxa"/>
            </w:tcMar>
          </w:tcPr>
          <w:p w:rsidRPr="00007288" w:rsidR="00871AF2" w:rsidRDefault="00871AF2" w14:paraId="6BB636F8"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The CU module administrator suspends the CU in the CU module.</w:t>
            </w:r>
          </w:p>
        </w:tc>
        <w:tc>
          <w:tcPr>
            <w:tcW w:w="1305" w:type="dxa"/>
            <w:tcMar>
              <w:left w:w="105" w:type="dxa"/>
              <w:right w:w="105" w:type="dxa"/>
            </w:tcMar>
          </w:tcPr>
          <w:p w:rsidRPr="00117039" w:rsidR="00871AF2" w:rsidRDefault="00871AF2" w14:paraId="4867CA65"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117039" w:rsidR="00871AF2" w:rsidRDefault="00871AF2" w14:paraId="50CC59BC"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[not relevant]</w:t>
            </w:r>
          </w:p>
        </w:tc>
        <w:tc>
          <w:tcPr>
            <w:tcW w:w="1230" w:type="dxa"/>
            <w:tcMar>
              <w:left w:w="105" w:type="dxa"/>
              <w:right w:w="105" w:type="dxa"/>
            </w:tcMar>
          </w:tcPr>
          <w:p w:rsidRPr="00117039" w:rsidR="00871AF2" w:rsidRDefault="00871AF2" w14:paraId="4A9B615B"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w:t>
            </w:r>
          </w:p>
        </w:tc>
      </w:tr>
      <w:tr w:rsidRPr="00390DC1" w:rsidR="00871AF2" w:rsidTr="00871AF2" w14:paraId="35CD28F4" w14:textId="77777777">
        <w:trPr>
          <w:trHeight w:val="300"/>
        </w:trPr>
        <w:tc>
          <w:tcPr>
            <w:tcW w:w="675" w:type="dxa"/>
            <w:tcMar>
              <w:left w:w="105" w:type="dxa"/>
              <w:right w:w="105" w:type="dxa"/>
            </w:tcMar>
          </w:tcPr>
          <w:p w:rsidRPr="00117039" w:rsidR="00871AF2" w:rsidRDefault="00871AF2" w14:paraId="0B094748"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5.4</w:t>
            </w:r>
          </w:p>
        </w:tc>
        <w:tc>
          <w:tcPr>
            <w:tcW w:w="1560" w:type="dxa"/>
            <w:tcMar>
              <w:left w:w="105" w:type="dxa"/>
              <w:right w:w="105" w:type="dxa"/>
            </w:tcMar>
          </w:tcPr>
          <w:p w:rsidRPr="00007288" w:rsidR="00871AF2" w:rsidRDefault="00871AF2" w14:paraId="7E005C1C"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Notify about updated CU module data</w:t>
            </w:r>
          </w:p>
        </w:tc>
        <w:tc>
          <w:tcPr>
            <w:tcW w:w="2880" w:type="dxa"/>
            <w:tcMar>
              <w:left w:w="105" w:type="dxa"/>
              <w:right w:w="105" w:type="dxa"/>
            </w:tcMar>
          </w:tcPr>
          <w:p w:rsidRPr="00007288" w:rsidR="00871AF2" w:rsidRDefault="00871AF2" w14:paraId="6EDA9EE5"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If applicable, notify the service provider the CU is assigned.</w:t>
            </w:r>
          </w:p>
        </w:tc>
        <w:tc>
          <w:tcPr>
            <w:tcW w:w="1305" w:type="dxa"/>
            <w:tcMar>
              <w:left w:w="105" w:type="dxa"/>
              <w:right w:w="105" w:type="dxa"/>
            </w:tcMar>
          </w:tcPr>
          <w:p w:rsidRPr="00117039" w:rsidR="00871AF2" w:rsidRDefault="00871AF2" w14:paraId="540EB9CA"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117039" w:rsidR="00871AF2" w:rsidRDefault="00871AF2" w14:paraId="53FA6B4D"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Service provider</w:t>
            </w:r>
          </w:p>
        </w:tc>
        <w:tc>
          <w:tcPr>
            <w:tcW w:w="1230" w:type="dxa"/>
            <w:tcMar>
              <w:left w:w="105" w:type="dxa"/>
              <w:right w:w="105" w:type="dxa"/>
            </w:tcMar>
          </w:tcPr>
          <w:p w:rsidRPr="00117039" w:rsidR="00871AF2" w:rsidRDefault="0052772D" w14:paraId="48F3388C" w14:textId="0367EF76">
            <w:pPr>
              <w:widowControl w:val="0"/>
              <w:spacing w:after="0" w:line="276" w:lineRule="auto"/>
              <w:jc w:val="both"/>
              <w:rPr>
                <w:rFonts w:ascii="Times New Roman" w:hAnsi="Times New Roman" w:eastAsia="Calibri" w:cs="Times New Roman"/>
                <w:sz w:val="16"/>
                <w:szCs w:val="16"/>
                <w:lang w:val="en-GB"/>
              </w:rPr>
            </w:pPr>
            <w:ins w:author="Carmen Garcia Montero" w:date="2025-11-03T12:25:00Z" w:id="1590">
              <w:r>
                <w:rPr>
                  <w:rFonts w:ascii="Times New Roman" w:hAnsi="Times New Roman" w:eastAsia="Calibri" w:cs="Times New Roman"/>
                  <w:sz w:val="16"/>
                  <w:szCs w:val="16"/>
                  <w:lang w:val="en-GB"/>
                </w:rPr>
                <w:t>J</w:t>
              </w:r>
            </w:ins>
            <w:del w:author="Carmen Garcia Montero" w:date="2025-11-03T12:25:00Z" w:id="1591">
              <w:r w:rsidRPr="00117039" w:rsidDel="0052772D" w:rsidR="00614841">
                <w:rPr>
                  <w:rFonts w:ascii="Times New Roman" w:hAnsi="Times New Roman" w:eastAsia="Calibri" w:cs="Times New Roman"/>
                  <w:sz w:val="16"/>
                  <w:szCs w:val="16"/>
                  <w:lang w:val="en-GB"/>
                </w:rPr>
                <w:delText>I</w:delText>
              </w:r>
            </w:del>
            <w:r w:rsidRPr="00117039" w:rsidR="00871AF2">
              <w:rPr>
                <w:rFonts w:ascii="Times New Roman" w:hAnsi="Times New Roman" w:eastAsia="Calibri" w:cs="Times New Roman"/>
                <w:sz w:val="16"/>
                <w:szCs w:val="16"/>
                <w:lang w:val="en-GB"/>
              </w:rPr>
              <w:t xml:space="preserve"> – CU suspension notification</w:t>
            </w:r>
          </w:p>
        </w:tc>
      </w:tr>
      <w:tr w:rsidRPr="00390DC1" w:rsidR="00871AF2" w:rsidTr="00871AF2" w14:paraId="70004EEF" w14:textId="77777777">
        <w:trPr>
          <w:trHeight w:val="300"/>
        </w:trPr>
        <w:tc>
          <w:tcPr>
            <w:tcW w:w="675" w:type="dxa"/>
            <w:tcMar>
              <w:left w:w="105" w:type="dxa"/>
              <w:right w:w="105" w:type="dxa"/>
            </w:tcMar>
          </w:tcPr>
          <w:p w:rsidRPr="00117039" w:rsidR="00871AF2" w:rsidRDefault="00871AF2" w14:paraId="1AA8E72B"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5.5</w:t>
            </w:r>
          </w:p>
        </w:tc>
        <w:tc>
          <w:tcPr>
            <w:tcW w:w="1560" w:type="dxa"/>
            <w:tcMar>
              <w:left w:w="105" w:type="dxa"/>
              <w:right w:w="105" w:type="dxa"/>
            </w:tcMar>
          </w:tcPr>
          <w:p w:rsidRPr="00007288" w:rsidR="00871AF2" w:rsidRDefault="00871AF2" w14:paraId="5CB91DE2" w14:textId="4D85F0C5">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w:t>
            </w:r>
            <w:commentRangeStart w:id="1592"/>
            <w:r w:rsidRPr="00007288">
              <w:rPr>
                <w:rFonts w:ascii="Times New Roman" w:hAnsi="Times New Roman" w:eastAsia="Calibri" w:cs="Times New Roman"/>
                <w:sz w:val="16"/>
                <w:szCs w:val="16"/>
                <w:lang w:val="en-GB"/>
              </w:rPr>
              <w:t>Conditional</w:t>
            </w:r>
            <w:commentRangeEnd w:id="1592"/>
            <w:r w:rsidRPr="00007288" w:rsidR="004424F9">
              <w:rPr>
                <w:rStyle w:val="CommentReference"/>
                <w:rFonts w:ascii="Times New Roman" w:hAnsi="Times New Roman" w:eastAsia="Calibri" w:cs="Times New Roman"/>
                <w:lang w:val="en-GB"/>
              </w:rPr>
              <w:commentReference w:id="1592"/>
            </w:r>
            <w:r w:rsidRPr="00007288">
              <w:rPr>
                <w:rFonts w:ascii="Times New Roman" w:hAnsi="Times New Roman" w:eastAsia="Calibri" w:cs="Times New Roman"/>
                <w:sz w:val="16"/>
                <w:szCs w:val="16"/>
                <w:lang w:val="en-GB"/>
              </w:rPr>
              <w:t xml:space="preserve">) Notify about suspended CU </w:t>
            </w:r>
          </w:p>
        </w:tc>
        <w:tc>
          <w:tcPr>
            <w:tcW w:w="2880" w:type="dxa"/>
            <w:tcMar>
              <w:left w:w="105" w:type="dxa"/>
              <w:right w:w="105" w:type="dxa"/>
            </w:tcMar>
          </w:tcPr>
          <w:p w:rsidRPr="00007288" w:rsidR="00871AF2" w:rsidRDefault="00871AF2" w14:paraId="44BC48F5"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(Conditional) Notify the final customer about CU suspension.</w:t>
            </w:r>
          </w:p>
        </w:tc>
        <w:tc>
          <w:tcPr>
            <w:tcW w:w="1305" w:type="dxa"/>
            <w:tcMar>
              <w:left w:w="105" w:type="dxa"/>
              <w:right w:w="105" w:type="dxa"/>
            </w:tcMar>
          </w:tcPr>
          <w:p w:rsidRPr="00117039" w:rsidR="00871AF2" w:rsidRDefault="00871AF2" w14:paraId="0647C163"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117039" w:rsidR="00871AF2" w:rsidRDefault="00871AF2" w14:paraId="09D2B967"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Final customer</w:t>
            </w:r>
          </w:p>
        </w:tc>
        <w:tc>
          <w:tcPr>
            <w:tcW w:w="1230" w:type="dxa"/>
            <w:tcMar>
              <w:left w:w="105" w:type="dxa"/>
              <w:right w:w="105" w:type="dxa"/>
            </w:tcMar>
          </w:tcPr>
          <w:p w:rsidRPr="00117039" w:rsidR="00871AF2" w:rsidRDefault="0052772D" w14:paraId="741F4E00" w14:textId="331CB5F5">
            <w:pPr>
              <w:widowControl w:val="0"/>
              <w:spacing w:after="0" w:line="276" w:lineRule="auto"/>
              <w:jc w:val="both"/>
              <w:rPr>
                <w:rFonts w:ascii="Times New Roman" w:hAnsi="Times New Roman" w:eastAsia="Calibri" w:cs="Times New Roman"/>
                <w:sz w:val="16"/>
                <w:szCs w:val="16"/>
                <w:lang w:val="en-GB"/>
              </w:rPr>
            </w:pPr>
            <w:ins w:author="Carmen Garcia Montero" w:date="2025-11-03T12:25:00Z" w:id="1593">
              <w:r>
                <w:rPr>
                  <w:rFonts w:ascii="Times New Roman" w:hAnsi="Times New Roman" w:eastAsia="Calibri" w:cs="Times New Roman"/>
                  <w:sz w:val="16"/>
                  <w:szCs w:val="16"/>
                  <w:lang w:val="en-GB"/>
                </w:rPr>
                <w:t>J</w:t>
              </w:r>
            </w:ins>
            <w:del w:author="Carmen Garcia Montero" w:date="2025-11-03T12:25:00Z" w:id="1594">
              <w:r w:rsidRPr="00117039" w:rsidDel="0052772D" w:rsidR="00614841">
                <w:rPr>
                  <w:rFonts w:ascii="Times New Roman" w:hAnsi="Times New Roman" w:eastAsia="Calibri" w:cs="Times New Roman"/>
                  <w:sz w:val="16"/>
                  <w:szCs w:val="16"/>
                  <w:lang w:val="en-GB"/>
                </w:rPr>
                <w:delText>I</w:delText>
              </w:r>
            </w:del>
            <w:r w:rsidRPr="00117039" w:rsidR="00871AF2">
              <w:rPr>
                <w:rFonts w:ascii="Times New Roman" w:hAnsi="Times New Roman" w:eastAsia="Calibri" w:cs="Times New Roman"/>
                <w:sz w:val="16"/>
                <w:szCs w:val="16"/>
                <w:lang w:val="en-GB"/>
              </w:rPr>
              <w:t xml:space="preserve"> – CU suspension notification</w:t>
            </w:r>
          </w:p>
        </w:tc>
      </w:tr>
      <w:tr w:rsidRPr="00390DC1" w:rsidR="00871AF2" w:rsidTr="00871AF2" w14:paraId="60308958" w14:textId="77777777">
        <w:trPr>
          <w:trHeight w:val="300"/>
        </w:trPr>
        <w:tc>
          <w:tcPr>
            <w:tcW w:w="675" w:type="dxa"/>
            <w:tcMar>
              <w:left w:w="105" w:type="dxa"/>
              <w:right w:w="105" w:type="dxa"/>
            </w:tcMar>
          </w:tcPr>
          <w:p w:rsidRPr="00117039" w:rsidR="00871AF2" w:rsidRDefault="00871AF2" w14:paraId="56E10742"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5.6</w:t>
            </w:r>
          </w:p>
        </w:tc>
        <w:tc>
          <w:tcPr>
            <w:tcW w:w="1560" w:type="dxa"/>
            <w:tcMar>
              <w:left w:w="105" w:type="dxa"/>
              <w:right w:w="105" w:type="dxa"/>
            </w:tcMar>
          </w:tcPr>
          <w:p w:rsidRPr="00007288" w:rsidR="00871AF2" w:rsidRDefault="00871AF2" w14:paraId="11E04021"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Notify other parties about CU suspension</w:t>
            </w:r>
          </w:p>
        </w:tc>
        <w:tc>
          <w:tcPr>
            <w:tcW w:w="2880" w:type="dxa"/>
            <w:tcMar>
              <w:left w:w="105" w:type="dxa"/>
              <w:right w:w="105" w:type="dxa"/>
            </w:tcMar>
          </w:tcPr>
          <w:p w:rsidRPr="00007288" w:rsidR="00871AF2" w:rsidRDefault="00871AF2" w14:paraId="6308DA99"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The CU module administrator informs all affected parties of the suspension. </w:t>
            </w:r>
          </w:p>
        </w:tc>
        <w:tc>
          <w:tcPr>
            <w:tcW w:w="1305" w:type="dxa"/>
            <w:tcMar>
              <w:left w:w="105" w:type="dxa"/>
              <w:right w:w="105" w:type="dxa"/>
            </w:tcMar>
          </w:tcPr>
          <w:p w:rsidRPr="00117039" w:rsidR="00871AF2" w:rsidRDefault="00871AF2" w14:paraId="65B70AA7"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117039" w:rsidR="00871AF2" w:rsidRDefault="00871AF2" w14:paraId="3A209829"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Affected party</w:t>
            </w:r>
          </w:p>
        </w:tc>
        <w:tc>
          <w:tcPr>
            <w:tcW w:w="1230" w:type="dxa"/>
            <w:tcMar>
              <w:left w:w="105" w:type="dxa"/>
              <w:right w:w="105" w:type="dxa"/>
            </w:tcMar>
          </w:tcPr>
          <w:p w:rsidRPr="00117039" w:rsidR="00871AF2" w:rsidRDefault="0052772D" w14:paraId="0F7A4187" w14:textId="3284EDFF">
            <w:pPr>
              <w:widowControl w:val="0"/>
              <w:spacing w:after="0" w:line="276" w:lineRule="auto"/>
              <w:jc w:val="both"/>
              <w:rPr>
                <w:rFonts w:ascii="Times New Roman" w:hAnsi="Times New Roman" w:eastAsia="Calibri" w:cs="Times New Roman"/>
                <w:sz w:val="16"/>
                <w:szCs w:val="16"/>
                <w:lang w:val="en-GB"/>
              </w:rPr>
            </w:pPr>
            <w:ins w:author="Carmen Garcia Montero" w:date="2025-11-03T12:25:00Z" w:id="1595">
              <w:r>
                <w:rPr>
                  <w:rFonts w:ascii="Times New Roman" w:hAnsi="Times New Roman" w:eastAsia="Calibri" w:cs="Times New Roman"/>
                  <w:sz w:val="16"/>
                  <w:szCs w:val="16"/>
                  <w:lang w:val="en-GB"/>
                </w:rPr>
                <w:t>J</w:t>
              </w:r>
            </w:ins>
            <w:del w:author="Carmen Garcia Montero" w:date="2025-11-03T12:25:00Z" w:id="1596">
              <w:r w:rsidRPr="00117039" w:rsidDel="0052772D" w:rsidR="00614841">
                <w:rPr>
                  <w:rFonts w:ascii="Times New Roman" w:hAnsi="Times New Roman" w:eastAsia="Calibri" w:cs="Times New Roman"/>
                  <w:sz w:val="16"/>
                  <w:szCs w:val="16"/>
                  <w:lang w:val="en-GB"/>
                </w:rPr>
                <w:delText>I</w:delText>
              </w:r>
            </w:del>
            <w:r w:rsidRPr="00117039" w:rsidR="00871AF2">
              <w:rPr>
                <w:rFonts w:ascii="Times New Roman" w:hAnsi="Times New Roman" w:eastAsia="Calibri" w:cs="Times New Roman"/>
                <w:sz w:val="16"/>
                <w:szCs w:val="16"/>
                <w:lang w:val="en-GB"/>
              </w:rPr>
              <w:t xml:space="preserve"> – CU suspension notification</w:t>
            </w:r>
          </w:p>
        </w:tc>
      </w:tr>
    </w:tbl>
    <w:p w:rsidRPr="00117039" w:rsidR="6AC6D6C1" w:rsidP="00253D6C" w:rsidRDefault="6AC6D6C1" w14:paraId="5A700800" w14:textId="6CC098B6">
      <w:pPr>
        <w:spacing w:line="276" w:lineRule="auto"/>
        <w:rPr>
          <w:rFonts w:ascii="Times New Roman" w:hAnsi="Times New Roman" w:cs="Times New Roman"/>
          <w:lang w:val="en-GB"/>
        </w:rPr>
      </w:pPr>
    </w:p>
    <w:p w:rsidRPr="00117039" w:rsidR="00871AF2" w:rsidP="00253D6C" w:rsidRDefault="00871AF2" w14:paraId="6AEE6EF1" w14:textId="30EC8756">
      <w:pPr>
        <w:spacing w:line="276" w:lineRule="auto"/>
        <w:rPr>
          <w:rFonts w:ascii="Times New Roman" w:hAnsi="Times New Roman" w:cs="Times New Roman"/>
          <w:lang w:val="en-GB"/>
        </w:rPr>
      </w:pPr>
      <w:r w:rsidRPr="00117039">
        <w:rPr>
          <w:rFonts w:ascii="Times New Roman" w:hAnsi="Times New Roman" w:cs="Times New Roman"/>
          <w:lang w:val="en-GB"/>
        </w:rPr>
        <w:t>Diagram 5– Procedure ‘Suspension of CU by an entitled party’.</w:t>
      </w:r>
    </w:p>
    <w:p w:rsidRPr="00117039" w:rsidR="0070481F" w:rsidP="00253D6C" w:rsidRDefault="00F928F0" w14:paraId="3849D9B9" w14:textId="2C9F0AF4">
      <w:pPr>
        <w:spacing w:line="276" w:lineRule="auto"/>
        <w:rPr>
          <w:rFonts w:ascii="Times New Roman" w:hAnsi="Times New Roman" w:cs="Times New Roman"/>
          <w:lang w:val="en-GB"/>
        </w:rPr>
      </w:pPr>
      <w:r w:rsidRPr="00117039">
        <w:rPr>
          <w:noProof/>
          <w:lang w:val="en-GB"/>
        </w:rPr>
        <w:drawing>
          <wp:inline distT="0" distB="0" distL="0" distR="0" wp14:anchorId="6C73F7CC" wp14:editId="26C6C72E">
            <wp:extent cx="5760720" cy="4568190"/>
            <wp:effectExtent l="0" t="0" r="0" b="3810"/>
            <wp:docPr id="626372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568190"/>
                    </a:xfrm>
                    <a:prstGeom prst="rect">
                      <a:avLst/>
                    </a:prstGeom>
                  </pic:spPr>
                </pic:pic>
              </a:graphicData>
            </a:graphic>
          </wp:inline>
        </w:drawing>
      </w:r>
    </w:p>
    <w:p w:rsidRPr="00117039" w:rsidR="0026690D" w:rsidP="00253D6C" w:rsidRDefault="0026690D" w14:paraId="4EE0B60A" w14:textId="77777777">
      <w:pPr>
        <w:spacing w:line="276" w:lineRule="auto"/>
        <w:rPr>
          <w:rFonts w:ascii="Times New Roman" w:hAnsi="Times New Roman" w:cs="Times New Roman"/>
          <w:lang w:val="en-GB"/>
        </w:rPr>
      </w:pPr>
    </w:p>
    <w:tbl>
      <w:tblPr>
        <w:tblStyle w:val="TableGrid"/>
        <w:tblW w:w="0" w:type="auto"/>
        <w:tblInd w:w="3" w:type="dxa"/>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Layout w:type="fixed"/>
        <w:tblLook w:val="04A0" w:firstRow="1" w:lastRow="0" w:firstColumn="1" w:lastColumn="0" w:noHBand="0" w:noVBand="1"/>
      </w:tblPr>
      <w:tblGrid>
        <w:gridCol w:w="675"/>
        <w:gridCol w:w="1560"/>
        <w:gridCol w:w="2880"/>
        <w:gridCol w:w="1305"/>
        <w:gridCol w:w="1305"/>
        <w:gridCol w:w="1230"/>
        <w:tblGridChange w:id="1597">
          <w:tblGrid>
            <w:gridCol w:w="675"/>
            <w:gridCol w:w="1560"/>
            <w:gridCol w:w="2880"/>
            <w:gridCol w:w="1305"/>
            <w:gridCol w:w="1305"/>
            <w:gridCol w:w="1230"/>
          </w:tblGrid>
        </w:tblGridChange>
      </w:tblGrid>
      <w:tr w:rsidRPr="00390DC1" w:rsidR="007A3270" w:rsidTr="007A3270" w14:paraId="7FC00DC8" w14:textId="77777777">
        <w:trPr>
          <w:trHeight w:val="300"/>
        </w:trPr>
        <w:tc>
          <w:tcPr>
            <w:tcW w:w="8955" w:type="dxa"/>
            <w:gridSpan w:val="6"/>
            <w:shd w:val="clear" w:color="auto" w:fill="D0CECE" w:themeFill="background2" w:themeFillShade="E6"/>
            <w:tcMar>
              <w:left w:w="105" w:type="dxa"/>
              <w:right w:w="105" w:type="dxa"/>
            </w:tcMar>
          </w:tcPr>
          <w:p w:rsidRPr="00117039" w:rsidR="007A3270" w:rsidRDefault="007A3270" w14:paraId="0549EAC4"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Table III.6 – Procedure 6</w:t>
            </w:r>
          </w:p>
        </w:tc>
      </w:tr>
      <w:tr w:rsidRPr="00DA7D8D" w:rsidR="007A3270" w:rsidTr="00E6261C" w14:paraId="69188015" w14:textId="77777777">
        <w:trPr>
          <w:trHeight w:val="300"/>
        </w:trPr>
        <w:tc>
          <w:tcPr>
            <w:tcW w:w="2235" w:type="dxa"/>
            <w:gridSpan w:val="2"/>
            <w:tcBorders>
              <w:top w:val="single" w:color="auto" w:sz="6" w:space="0"/>
              <w:left w:val="single" w:color="auto" w:sz="6" w:space="0"/>
              <w:bottom w:val="single" w:color="auto" w:sz="6" w:space="0"/>
              <w:right w:val="single" w:color="auto" w:sz="6" w:space="0"/>
            </w:tcBorders>
            <w:shd w:val="clear" w:color="auto" w:fill="D0CECE" w:themeFill="background2" w:themeFillShade="E6"/>
            <w:tcMar>
              <w:left w:w="105" w:type="dxa"/>
              <w:right w:w="105" w:type="dxa"/>
            </w:tcMar>
            <w:vAlign w:val="center"/>
          </w:tcPr>
          <w:p w:rsidRPr="00117039" w:rsidR="007A3270" w:rsidP="00117039" w:rsidRDefault="007A3270" w14:paraId="05DDB4C9" w14:textId="77777777">
            <w:pPr>
              <w:widowControl w:val="0"/>
              <w:spacing w:after="0" w:line="276" w:lineRule="auto"/>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Procedure name</w:t>
            </w:r>
          </w:p>
        </w:tc>
        <w:tc>
          <w:tcPr>
            <w:tcW w:w="6720" w:type="dxa"/>
            <w:gridSpan w:val="4"/>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Pr="00117039" w:rsidR="007A3270" w:rsidP="00117039" w:rsidRDefault="000203A7" w14:paraId="256D31B4" w14:textId="56ADD4D5">
            <w:pPr>
              <w:pStyle w:val="Caption"/>
              <w:keepNext/>
              <w:spacing w:after="0"/>
              <w:rPr>
                <w:rFonts w:ascii="Times New Roman" w:hAnsi="Times New Roman" w:eastAsia="Calibri" w:cs="Times New Roman"/>
                <w:color w:val="auto"/>
                <w:sz w:val="16"/>
                <w:szCs w:val="16"/>
                <w:lang w:val="en-GB"/>
              </w:rPr>
            </w:pPr>
            <w:bookmarkStart w:name="_Toc212680680" w:id="1598"/>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sidR="007173B9">
              <w:rPr>
                <w:color w:val="auto"/>
                <w:lang w:val="en-GB"/>
              </w:rPr>
              <w:t>9</w:t>
            </w:r>
            <w:r w:rsidRPr="00117039">
              <w:rPr>
                <w:color w:val="auto"/>
                <w:lang w:val="en-GB"/>
              </w:rPr>
              <w:fldChar w:fldCharType="end"/>
            </w:r>
            <w:r w:rsidRPr="00117039">
              <w:rPr>
                <w:color w:val="auto"/>
                <w:lang w:val="en-GB"/>
              </w:rPr>
              <w:t xml:space="preserve"> </w:t>
            </w:r>
            <w:r w:rsidRPr="00117039" w:rsidR="007A3270">
              <w:rPr>
                <w:rFonts w:ascii="Times New Roman" w:hAnsi="Times New Roman" w:eastAsia="Calibri" w:cs="Times New Roman"/>
                <w:color w:val="auto"/>
                <w:sz w:val="16"/>
                <w:szCs w:val="16"/>
                <w:lang w:val="en-GB"/>
              </w:rPr>
              <w:t>Re-activation of CU</w:t>
            </w:r>
            <w:bookmarkEnd w:id="1598"/>
            <w:r w:rsidRPr="00117039" w:rsidR="007A3270">
              <w:rPr>
                <w:rFonts w:ascii="Times New Roman" w:hAnsi="Times New Roman" w:eastAsia="Calibri" w:cs="Times New Roman"/>
                <w:color w:val="auto"/>
                <w:sz w:val="16"/>
                <w:szCs w:val="16"/>
                <w:lang w:val="en-GB"/>
              </w:rPr>
              <w:t xml:space="preserve"> </w:t>
            </w:r>
          </w:p>
        </w:tc>
      </w:tr>
      <w:tr w:rsidRPr="00390DC1" w:rsidR="007A3270" w:rsidTr="0A08617B" w14:paraId="4B357954" w14:textId="77777777">
        <w:tblPrEx>
          <w:tblW w:w="0" w:type="auto"/>
          <w:tblInd w:w="3" w:type="dxa"/>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Layout w:type="fixed"/>
          <w:tblPrExChange w:author="Fernando Dominguez" w:date="2025-09-12T14:02:00Z" w:id="1599">
            <w:tblPrEx>
              <w:tblW w:w="0" w:type="auto"/>
              <w:tblInd w:w="3" w:type="dxa"/>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Layout w:type="fixed"/>
            </w:tblPrEx>
          </w:tblPrExChange>
        </w:tblPrEx>
        <w:trPr>
          <w:trHeight w:val="300"/>
          <w:trPrChange w:author="Fernando Dominguez" w:date="2025-09-12T14:02:00Z" w:id="1600">
            <w:trPr>
              <w:trHeight w:val="300"/>
            </w:trPr>
          </w:trPrChange>
        </w:trPr>
        <w:tc>
          <w:tcPr>
            <w:tcW w:w="675" w:type="dxa"/>
            <w:tcBorders>
              <w:top w:val="single" w:color="auto" w:sz="6" w:space="0"/>
              <w:left w:val="single" w:color="auto" w:sz="6" w:space="0"/>
              <w:bottom w:val="single" w:color="auto" w:sz="6" w:space="0"/>
              <w:right w:val="single" w:color="auto" w:sz="6" w:space="0"/>
            </w:tcBorders>
            <w:shd w:val="clear" w:color="auto" w:fill="D0CECE" w:themeFill="background2" w:themeFillShade="E6"/>
            <w:tcMar>
              <w:left w:w="105" w:type="dxa"/>
              <w:right w:w="105" w:type="dxa"/>
            </w:tcMar>
            <w:vAlign w:val="center"/>
            <w:tcPrChange w:author="Fernando Dominguez" w:date="2025-09-12T14:02:00Z" w:id="1601">
              <w:tcPr>
                <w:tcW w:w="675" w:type="dxa"/>
                <w:shd w:val="clear" w:color="auto" w:fill="D0CECE" w:themeFill="background2" w:themeFillShade="E6"/>
                <w:tcMar>
                  <w:left w:w="105" w:type="dxa"/>
                  <w:right w:w="105" w:type="dxa"/>
                </w:tcMar>
              </w:tcPr>
            </w:tcPrChange>
          </w:tcPr>
          <w:p w:rsidRPr="00117039" w:rsidR="007A3270" w:rsidP="00117039" w:rsidRDefault="007A3270" w14:paraId="6BF6A095"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 No.</w:t>
            </w:r>
          </w:p>
        </w:tc>
        <w:tc>
          <w:tcPr>
            <w:tcW w:w="1560" w:type="dxa"/>
            <w:tcBorders>
              <w:top w:val="single" w:color="auto" w:sz="6" w:space="0"/>
              <w:left w:val="single" w:color="auto" w:sz="6" w:space="0"/>
              <w:bottom w:val="single" w:color="auto" w:sz="6" w:space="0"/>
              <w:right w:val="single" w:color="auto" w:sz="6" w:space="0"/>
            </w:tcBorders>
            <w:shd w:val="clear" w:color="auto" w:fill="D0CECE" w:themeFill="background2" w:themeFillShade="E6"/>
            <w:tcMar>
              <w:left w:w="105" w:type="dxa"/>
              <w:right w:w="105" w:type="dxa"/>
            </w:tcMar>
            <w:vAlign w:val="center"/>
            <w:tcPrChange w:author="Fernando Dominguez" w:date="2025-09-12T14:02:00Z" w:id="1602">
              <w:tcPr>
                <w:tcW w:w="1560" w:type="dxa"/>
                <w:shd w:val="clear" w:color="auto" w:fill="D0CECE" w:themeFill="background2" w:themeFillShade="E6"/>
                <w:tcMar>
                  <w:left w:w="105" w:type="dxa"/>
                  <w:right w:w="105" w:type="dxa"/>
                </w:tcMar>
              </w:tcPr>
            </w:tcPrChange>
          </w:tcPr>
          <w:p w:rsidRPr="00117039" w:rsidR="007A3270" w:rsidP="00117039" w:rsidRDefault="007A3270" w14:paraId="6F7B771A"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w:t>
            </w:r>
          </w:p>
        </w:tc>
        <w:tc>
          <w:tcPr>
            <w:tcW w:w="2880" w:type="dxa"/>
            <w:tcBorders>
              <w:top w:val="single" w:color="auto" w:sz="6" w:space="0"/>
              <w:left w:val="single" w:color="auto" w:sz="6" w:space="0"/>
              <w:bottom w:val="single" w:color="auto" w:sz="6" w:space="0"/>
              <w:right w:val="single" w:color="auto" w:sz="6" w:space="0"/>
            </w:tcBorders>
            <w:shd w:val="clear" w:color="auto" w:fill="D0CECE" w:themeFill="background2" w:themeFillShade="E6"/>
            <w:tcMar>
              <w:left w:w="105" w:type="dxa"/>
              <w:right w:w="105" w:type="dxa"/>
            </w:tcMar>
            <w:vAlign w:val="center"/>
            <w:tcPrChange w:author="Fernando Dominguez" w:date="2025-09-12T14:02:00Z" w:id="1603">
              <w:tcPr>
                <w:tcW w:w="2880" w:type="dxa"/>
                <w:shd w:val="clear" w:color="auto" w:fill="D0CECE" w:themeFill="background2" w:themeFillShade="E6"/>
                <w:tcMar>
                  <w:left w:w="105" w:type="dxa"/>
                  <w:right w:w="105" w:type="dxa"/>
                </w:tcMar>
              </w:tcPr>
            </w:tcPrChange>
          </w:tcPr>
          <w:p w:rsidRPr="00117039" w:rsidR="007A3270" w:rsidP="00117039" w:rsidRDefault="007A3270" w14:paraId="6E950DC3"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 description</w:t>
            </w:r>
          </w:p>
        </w:tc>
        <w:tc>
          <w:tcPr>
            <w:tcW w:w="1305" w:type="dxa"/>
            <w:tcBorders>
              <w:top w:val="single" w:color="auto" w:sz="6" w:space="0"/>
              <w:left w:val="single" w:color="auto" w:sz="6" w:space="0"/>
              <w:bottom w:val="single" w:color="auto" w:sz="6" w:space="0"/>
              <w:right w:val="single" w:color="auto" w:sz="6" w:space="0"/>
            </w:tcBorders>
            <w:shd w:val="clear" w:color="auto" w:fill="D0CECE" w:themeFill="background2" w:themeFillShade="E6"/>
            <w:tcMar>
              <w:left w:w="105" w:type="dxa"/>
              <w:right w:w="105" w:type="dxa"/>
            </w:tcMar>
            <w:vAlign w:val="center"/>
            <w:tcPrChange w:author="Fernando Dominguez" w:date="2025-09-12T14:02:00Z" w:id="1604">
              <w:tcPr>
                <w:tcW w:w="1305" w:type="dxa"/>
                <w:shd w:val="clear" w:color="auto" w:fill="D0CECE" w:themeFill="background2" w:themeFillShade="E6"/>
                <w:tcMar>
                  <w:left w:w="105" w:type="dxa"/>
                  <w:right w:w="105" w:type="dxa"/>
                </w:tcMar>
              </w:tcPr>
            </w:tcPrChange>
          </w:tcPr>
          <w:p w:rsidRPr="00117039" w:rsidR="007A3270" w:rsidP="00117039" w:rsidRDefault="007A3270" w14:paraId="673DF2A4"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producer (actor)</w:t>
            </w:r>
          </w:p>
        </w:tc>
        <w:tc>
          <w:tcPr>
            <w:tcW w:w="1305" w:type="dxa"/>
            <w:tcBorders>
              <w:top w:val="single" w:color="auto" w:sz="6" w:space="0"/>
              <w:left w:val="single" w:color="auto" w:sz="6" w:space="0"/>
              <w:bottom w:val="single" w:color="auto" w:sz="6" w:space="0"/>
              <w:right w:val="single" w:color="auto" w:sz="6" w:space="0"/>
            </w:tcBorders>
            <w:shd w:val="clear" w:color="auto" w:fill="D0CECE" w:themeFill="background2" w:themeFillShade="E6"/>
            <w:tcMar>
              <w:left w:w="105" w:type="dxa"/>
              <w:right w:w="105" w:type="dxa"/>
            </w:tcMar>
            <w:vAlign w:val="center"/>
            <w:tcPrChange w:author="Fernando Dominguez" w:date="2025-09-12T14:02:00Z" w:id="1605">
              <w:tcPr>
                <w:tcW w:w="1305" w:type="dxa"/>
                <w:shd w:val="clear" w:color="auto" w:fill="D0CECE" w:themeFill="background2" w:themeFillShade="E6"/>
                <w:tcMar>
                  <w:left w:w="105" w:type="dxa"/>
                  <w:right w:w="105" w:type="dxa"/>
                </w:tcMar>
              </w:tcPr>
            </w:tcPrChange>
          </w:tcPr>
          <w:p w:rsidRPr="00117039" w:rsidR="007A3270" w:rsidP="00117039" w:rsidRDefault="007A3270" w14:paraId="4E9260B5"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receiver (actor)</w:t>
            </w:r>
          </w:p>
        </w:tc>
        <w:tc>
          <w:tcPr>
            <w:tcW w:w="1230" w:type="dxa"/>
            <w:tcBorders>
              <w:top w:val="single" w:color="auto" w:sz="6" w:space="0"/>
              <w:left w:val="single" w:color="auto" w:sz="6" w:space="0"/>
              <w:bottom w:val="single" w:color="auto" w:sz="6" w:space="0"/>
              <w:right w:val="single" w:color="auto" w:sz="6" w:space="0"/>
            </w:tcBorders>
            <w:shd w:val="clear" w:color="auto" w:fill="D0CECE" w:themeFill="background2" w:themeFillShade="E6"/>
            <w:tcMar>
              <w:left w:w="105" w:type="dxa"/>
              <w:right w:w="105" w:type="dxa"/>
            </w:tcMar>
            <w:vAlign w:val="center"/>
            <w:tcPrChange w:author="Fernando Dominguez" w:date="2025-09-12T14:02:00Z" w:id="1606">
              <w:tcPr>
                <w:tcW w:w="1230" w:type="dxa"/>
                <w:shd w:val="clear" w:color="auto" w:fill="D0CECE" w:themeFill="background2" w:themeFillShade="E6"/>
                <w:tcMar>
                  <w:left w:w="105" w:type="dxa"/>
                  <w:right w:w="105" w:type="dxa"/>
                </w:tcMar>
              </w:tcPr>
            </w:tcPrChange>
          </w:tcPr>
          <w:p w:rsidRPr="00117039" w:rsidR="007A3270" w:rsidP="00117039" w:rsidRDefault="007A3270" w14:paraId="6094E581" w14:textId="77777777">
            <w:pPr>
              <w:widowControl w:val="0"/>
              <w:spacing w:after="0" w:line="276"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exchanged (IDs)</w:t>
            </w:r>
          </w:p>
        </w:tc>
      </w:tr>
      <w:tr w:rsidRPr="00DA7D8D" w:rsidR="007A3270" w:rsidTr="007A3270" w14:paraId="7765D9F8" w14:textId="77777777">
        <w:trPr>
          <w:trHeight w:val="300"/>
        </w:trPr>
        <w:tc>
          <w:tcPr>
            <w:tcW w:w="675" w:type="dxa"/>
            <w:tcMar>
              <w:left w:w="105" w:type="dxa"/>
              <w:right w:w="105" w:type="dxa"/>
            </w:tcMar>
          </w:tcPr>
          <w:p w:rsidRPr="00117039" w:rsidR="007A3270" w:rsidRDefault="007A3270" w14:paraId="5D7C61D5"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6.1</w:t>
            </w:r>
          </w:p>
        </w:tc>
        <w:tc>
          <w:tcPr>
            <w:tcW w:w="1560" w:type="dxa"/>
            <w:tcMar>
              <w:left w:w="105" w:type="dxa"/>
              <w:right w:w="105" w:type="dxa"/>
            </w:tcMar>
          </w:tcPr>
          <w:p w:rsidRPr="00007288" w:rsidR="007A3270" w:rsidRDefault="007A3270" w14:paraId="07C20BD0"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Request re-activation of CU</w:t>
            </w:r>
          </w:p>
        </w:tc>
        <w:tc>
          <w:tcPr>
            <w:tcW w:w="2880" w:type="dxa"/>
            <w:tcMar>
              <w:left w:w="105" w:type="dxa"/>
              <w:right w:w="105" w:type="dxa"/>
            </w:tcMar>
          </w:tcPr>
          <w:p w:rsidRPr="00007288" w:rsidR="007A3270" w:rsidRDefault="007A3270" w14:paraId="3A4BDF76" w14:textId="1B146BA6">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The </w:t>
            </w:r>
            <w:ins w:author="Marek Jonas" w:date="2025-10-24T11:02:00Z" w:id="1607">
              <w:r w:rsidR="00880AF3">
                <w:rPr>
                  <w:rFonts w:ascii="Times New Roman" w:hAnsi="Times New Roman" w:eastAsia="Calibri" w:cs="Times New Roman"/>
                  <w:sz w:val="16"/>
                  <w:szCs w:val="16"/>
                  <w:lang w:val="en-GB"/>
                </w:rPr>
                <w:t>entitled</w:t>
              </w:r>
              <w:r w:rsidRPr="00007288">
                <w:rPr>
                  <w:rFonts w:ascii="Times New Roman" w:hAnsi="Times New Roman" w:eastAsia="Calibri" w:cs="Times New Roman"/>
                  <w:sz w:val="16"/>
                  <w:szCs w:val="16"/>
                  <w:lang w:val="en-GB"/>
                </w:rPr>
                <w:t xml:space="preserve"> </w:t>
              </w:r>
            </w:ins>
            <w:r w:rsidRPr="00007288">
              <w:rPr>
                <w:rFonts w:ascii="Times New Roman" w:hAnsi="Times New Roman" w:eastAsia="Calibri" w:cs="Times New Roman"/>
                <w:sz w:val="16"/>
                <w:szCs w:val="16"/>
                <w:lang w:val="en-GB"/>
              </w:rPr>
              <w:t xml:space="preserve">party </w:t>
            </w:r>
            <w:del w:author="Marek Jonas" w:date="2025-10-24T11:02:00Z" w:id="1608">
              <w:r w:rsidRPr="00007288">
                <w:rPr>
                  <w:rFonts w:ascii="Times New Roman" w:hAnsi="Times New Roman" w:eastAsia="Calibri" w:cs="Times New Roman"/>
                  <w:sz w:val="16"/>
                  <w:szCs w:val="16"/>
                  <w:lang w:val="en-GB"/>
                </w:rPr>
                <w:delText xml:space="preserve">entitled to re-activate a CU </w:delText>
              </w:r>
            </w:del>
            <w:r w:rsidRPr="00007288">
              <w:rPr>
                <w:rFonts w:ascii="Times New Roman" w:hAnsi="Times New Roman" w:eastAsia="Calibri" w:cs="Times New Roman"/>
                <w:sz w:val="16"/>
                <w:szCs w:val="16"/>
                <w:lang w:val="en-GB"/>
              </w:rPr>
              <w:t>requests re-activation of a CU to the CU module administrator.</w:t>
            </w:r>
          </w:p>
          <w:p w:rsidRPr="00007288" w:rsidR="007A3270" w:rsidRDefault="007A3270" w14:paraId="0BC894DA" w14:textId="77777777">
            <w:pPr>
              <w:widowControl w:val="0"/>
              <w:spacing w:after="0" w:line="276" w:lineRule="auto"/>
              <w:jc w:val="both"/>
              <w:rPr>
                <w:rFonts w:ascii="Times New Roman" w:hAnsi="Times New Roman" w:eastAsia="Calibri" w:cs="Times New Roman"/>
                <w:sz w:val="16"/>
                <w:szCs w:val="16"/>
                <w:lang w:val="en-GB"/>
              </w:rPr>
            </w:pPr>
          </w:p>
          <w:p w:rsidRPr="00007288" w:rsidR="007A3270" w:rsidRDefault="007A3270" w14:paraId="290320A6"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The party entitled to re-activate a CU as defined in the national terms and conditions for the flexibility information system (e.g., connecting and procuring system operators, etc.).</w:t>
            </w:r>
          </w:p>
        </w:tc>
        <w:tc>
          <w:tcPr>
            <w:tcW w:w="1305" w:type="dxa"/>
            <w:tcMar>
              <w:left w:w="105" w:type="dxa"/>
              <w:right w:w="105" w:type="dxa"/>
            </w:tcMar>
          </w:tcPr>
          <w:p w:rsidRPr="00007288" w:rsidR="007A3270" w:rsidRDefault="007A3270" w14:paraId="780855A5" w14:textId="43DC3AD7">
            <w:pPr>
              <w:widowControl w:val="0"/>
              <w:spacing w:after="0" w:line="276" w:lineRule="auto"/>
              <w:jc w:val="both"/>
              <w:rPr>
                <w:rFonts w:ascii="Times New Roman" w:hAnsi="Times New Roman" w:eastAsia="Calibri" w:cs="Times New Roman"/>
                <w:sz w:val="16"/>
                <w:szCs w:val="16"/>
                <w:lang w:val="en-GB"/>
              </w:rPr>
            </w:pPr>
            <w:commentRangeStart w:id="1609"/>
            <w:del w:author="Marek Jonas" w:date="2025-10-24T11:02:00Z" w:id="1610">
              <w:r w:rsidRPr="00007288">
                <w:rPr>
                  <w:rFonts w:ascii="Times New Roman" w:hAnsi="Times New Roman" w:eastAsia="Calibri" w:cs="Times New Roman"/>
                  <w:sz w:val="16"/>
                  <w:szCs w:val="16"/>
                  <w:lang w:val="en-GB"/>
                </w:rPr>
                <w:delText xml:space="preserve">The party entitled to re-activate a CU according to the national </w:delText>
              </w:r>
              <w:r w:rsidR="005B604D">
                <w:rPr>
                  <w:rFonts w:ascii="Times New Roman" w:hAnsi="Times New Roman" w:eastAsia="Calibri" w:cs="Times New Roman"/>
                  <w:sz w:val="16"/>
                  <w:szCs w:val="16"/>
                  <w:lang w:val="en-GB"/>
                </w:rPr>
                <w:delText>terms and conditions</w:delText>
              </w:r>
              <w:commentRangeEnd w:id="1609"/>
              <w:r>
                <w:rPr>
                  <w:rStyle w:val="CommentReference"/>
                  <w:rFonts w:ascii="Times New Roman" w:hAnsi="Times New Roman" w:eastAsia="Calibri" w:cs="Times New Roman"/>
                  <w:lang w:val="en-GB"/>
                </w:rPr>
                <w:commentReference w:id="1609"/>
              </w:r>
            </w:del>
            <w:ins w:author="Marek Jonas" w:date="2025-10-24T11:02:00Z" w:id="1611">
              <w:r w:rsidR="00880AF3">
                <w:rPr>
                  <w:rFonts w:ascii="Times New Roman" w:hAnsi="Times New Roman" w:eastAsia="Calibri" w:cs="Times New Roman"/>
                  <w:sz w:val="16"/>
                  <w:szCs w:val="16"/>
                  <w:lang w:val="en-GB"/>
                </w:rPr>
                <w:t>Entitled party</w:t>
              </w:r>
            </w:ins>
          </w:p>
        </w:tc>
        <w:tc>
          <w:tcPr>
            <w:tcW w:w="1305" w:type="dxa"/>
            <w:tcMar>
              <w:left w:w="105" w:type="dxa"/>
              <w:right w:w="105" w:type="dxa"/>
            </w:tcMar>
          </w:tcPr>
          <w:p w:rsidRPr="00117039" w:rsidR="007A3270" w:rsidRDefault="007A3270" w14:paraId="72CA96DF"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230" w:type="dxa"/>
            <w:tcMar>
              <w:left w:w="105" w:type="dxa"/>
              <w:right w:w="105" w:type="dxa"/>
            </w:tcMar>
          </w:tcPr>
          <w:p w:rsidRPr="003C062D" w:rsidR="007A3270" w:rsidRDefault="0052772D" w14:paraId="610AD3A2" w14:textId="71778A78">
            <w:pPr>
              <w:widowControl w:val="0"/>
              <w:spacing w:after="0" w:line="276" w:lineRule="auto"/>
              <w:jc w:val="both"/>
              <w:rPr>
                <w:rFonts w:ascii="Times New Roman" w:hAnsi="Times New Roman" w:eastAsia="Calibri" w:cs="Times New Roman"/>
                <w:sz w:val="16"/>
                <w:szCs w:val="16"/>
                <w:lang w:val="fr-BE"/>
              </w:rPr>
            </w:pPr>
            <w:ins w:author="Carmen Garcia Montero" w:date="2025-11-03T12:25:00Z" w:id="1612">
              <w:r>
                <w:rPr>
                  <w:rFonts w:ascii="Times New Roman" w:hAnsi="Times New Roman" w:eastAsia="Calibri" w:cs="Times New Roman"/>
                  <w:sz w:val="16"/>
                  <w:szCs w:val="16"/>
                  <w:lang w:val="fr-BE"/>
                </w:rPr>
                <w:t>K</w:t>
              </w:r>
            </w:ins>
            <w:del w:author="Carmen Garcia Montero" w:date="2025-11-03T12:25:00Z" w:id="1613">
              <w:r w:rsidRPr="003C062D" w:rsidDel="0052772D" w:rsidR="0014365A">
                <w:rPr>
                  <w:rFonts w:ascii="Times New Roman" w:hAnsi="Times New Roman" w:eastAsia="Calibri" w:cs="Times New Roman"/>
                  <w:sz w:val="16"/>
                  <w:szCs w:val="16"/>
                  <w:lang w:val="fr-BE"/>
                </w:rPr>
                <w:delText>J</w:delText>
              </w:r>
            </w:del>
            <w:r w:rsidRPr="003C062D" w:rsidR="007A3270">
              <w:rPr>
                <w:rFonts w:ascii="Times New Roman" w:hAnsi="Times New Roman" w:eastAsia="Calibri" w:cs="Times New Roman"/>
                <w:sz w:val="16"/>
                <w:szCs w:val="16"/>
                <w:lang w:val="fr-BE"/>
              </w:rPr>
              <w:t xml:space="preserve"> – CU re-activation request</w:t>
            </w:r>
          </w:p>
        </w:tc>
      </w:tr>
      <w:tr w:rsidRPr="00390DC1" w:rsidR="007A3270" w:rsidTr="007A3270" w14:paraId="5B2684F9" w14:textId="77777777">
        <w:trPr>
          <w:trHeight w:val="300"/>
        </w:trPr>
        <w:tc>
          <w:tcPr>
            <w:tcW w:w="675" w:type="dxa"/>
            <w:tcMar>
              <w:left w:w="105" w:type="dxa"/>
              <w:right w:w="105" w:type="dxa"/>
            </w:tcMar>
          </w:tcPr>
          <w:p w:rsidRPr="00117039" w:rsidR="007A3270" w:rsidRDefault="007A3270" w14:paraId="1968036B"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6.2</w:t>
            </w:r>
          </w:p>
        </w:tc>
        <w:tc>
          <w:tcPr>
            <w:tcW w:w="1560" w:type="dxa"/>
            <w:tcMar>
              <w:left w:w="105" w:type="dxa"/>
              <w:right w:w="105" w:type="dxa"/>
            </w:tcMar>
          </w:tcPr>
          <w:p w:rsidRPr="003C062D" w:rsidR="007A3270" w:rsidRDefault="007A3270" w14:paraId="4657F151" w14:textId="77777777">
            <w:pPr>
              <w:widowControl w:val="0"/>
              <w:spacing w:after="0" w:line="276" w:lineRule="auto"/>
              <w:jc w:val="both"/>
              <w:rPr>
                <w:rFonts w:ascii="Times New Roman" w:hAnsi="Times New Roman" w:eastAsia="Calibri" w:cs="Times New Roman"/>
                <w:sz w:val="16"/>
                <w:szCs w:val="16"/>
                <w:lang w:val="fr-BE"/>
              </w:rPr>
            </w:pPr>
            <w:r w:rsidRPr="003C062D">
              <w:rPr>
                <w:rFonts w:ascii="Times New Roman" w:hAnsi="Times New Roman" w:eastAsia="Calibri" w:cs="Times New Roman"/>
                <w:sz w:val="16"/>
                <w:szCs w:val="16"/>
                <w:lang w:val="fr-BE"/>
              </w:rPr>
              <w:t>Validate CU re-activation request</w:t>
            </w:r>
          </w:p>
        </w:tc>
        <w:tc>
          <w:tcPr>
            <w:tcW w:w="2880" w:type="dxa"/>
            <w:tcMar>
              <w:left w:w="105" w:type="dxa"/>
              <w:right w:w="105" w:type="dxa"/>
            </w:tcMar>
          </w:tcPr>
          <w:p w:rsidR="007A3270" w:rsidRDefault="007A3270" w14:paraId="15051C1D" w14:textId="77777777">
            <w:pPr>
              <w:widowControl w:val="0"/>
              <w:spacing w:after="0" w:line="276" w:lineRule="auto"/>
              <w:jc w:val="both"/>
              <w:rPr>
                <w:ins w:author="Marek Jonas" w:date="2025-10-30T09:17:00Z" w:id="1614"/>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The CU module administrator validates the request and the entitlement of the requesting party to trigger the re-activation.</w:t>
            </w:r>
          </w:p>
          <w:p w:rsidR="00413073" w:rsidRDefault="00413073" w14:paraId="2CFA49F7" w14:textId="77777777">
            <w:pPr>
              <w:widowControl w:val="0"/>
              <w:spacing w:after="0" w:line="276" w:lineRule="auto"/>
              <w:jc w:val="both"/>
              <w:rPr>
                <w:ins w:author="Marek Jonas" w:date="2025-10-30T09:21:00Z" w:id="1615"/>
                <w:rFonts w:ascii="Times New Roman" w:hAnsi="Times New Roman" w:eastAsia="Calibri" w:cs="Times New Roman"/>
                <w:sz w:val="16"/>
                <w:szCs w:val="16"/>
                <w:lang w:val="en-GB"/>
              </w:rPr>
            </w:pPr>
          </w:p>
          <w:p w:rsidRPr="00007288" w:rsidR="007A3270" w:rsidRDefault="00A5761C" w14:paraId="36D19B46" w14:textId="1D8F206C">
            <w:pPr>
              <w:widowControl w:val="0"/>
              <w:spacing w:after="0" w:line="276" w:lineRule="auto"/>
              <w:jc w:val="both"/>
              <w:rPr>
                <w:rFonts w:ascii="Times New Roman" w:hAnsi="Times New Roman" w:eastAsia="Calibri" w:cs="Times New Roman"/>
                <w:sz w:val="16"/>
                <w:szCs w:val="16"/>
                <w:lang w:val="en-GB"/>
              </w:rPr>
            </w:pPr>
            <w:ins w:author="Marek Jonas" w:date="2025-10-30T09:17:00Z" w:id="1616">
              <w:r>
                <w:rPr>
                  <w:rFonts w:ascii="Times New Roman" w:hAnsi="Times New Roman" w:eastAsia="Calibri" w:cs="Times New Roman"/>
                  <w:sz w:val="16"/>
                  <w:szCs w:val="16"/>
                  <w:lang w:val="en-GB"/>
                </w:rPr>
                <w:t xml:space="preserve">Note: </w:t>
              </w:r>
            </w:ins>
            <w:ins w:author="Marek Jonas" w:date="2025-10-30T09:21:00Z" w:id="1617">
              <w:r w:rsidR="00B31C58">
                <w:rPr>
                  <w:rFonts w:ascii="Times New Roman" w:hAnsi="Times New Roman" w:eastAsia="Calibri" w:cs="Times New Roman"/>
                  <w:sz w:val="16"/>
                  <w:szCs w:val="16"/>
                  <w:lang w:val="en-GB"/>
                </w:rPr>
                <w:t xml:space="preserve">Notify grid prequalification coordinator </w:t>
              </w:r>
            </w:ins>
            <w:ins w:author="Marek Jonas" w:date="2025-10-30T09:22:00Z" w:id="1618">
              <w:r w:rsidR="00B31C58">
                <w:rPr>
                  <w:rFonts w:ascii="Times New Roman" w:hAnsi="Times New Roman" w:eastAsia="Calibri" w:cs="Times New Roman"/>
                  <w:sz w:val="16"/>
                  <w:szCs w:val="16"/>
                  <w:lang w:val="en-GB"/>
                </w:rPr>
                <w:t>to execute grid prequalification if necessary.</w:t>
              </w:r>
            </w:ins>
          </w:p>
        </w:tc>
        <w:tc>
          <w:tcPr>
            <w:tcW w:w="1305" w:type="dxa"/>
            <w:tcMar>
              <w:left w:w="105" w:type="dxa"/>
              <w:right w:w="105" w:type="dxa"/>
            </w:tcMar>
          </w:tcPr>
          <w:p w:rsidRPr="00117039" w:rsidR="007A3270" w:rsidRDefault="007A3270" w14:paraId="223EA705"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007288" w:rsidR="007A3270" w:rsidRDefault="007A3270" w14:paraId="589A3572" w14:textId="6C95FB13">
            <w:pPr>
              <w:widowControl w:val="0"/>
              <w:spacing w:after="0" w:line="276" w:lineRule="auto"/>
              <w:jc w:val="both"/>
              <w:rPr>
                <w:rFonts w:ascii="Times New Roman" w:hAnsi="Times New Roman" w:eastAsia="Calibri" w:cs="Times New Roman"/>
                <w:sz w:val="16"/>
                <w:szCs w:val="16"/>
                <w:lang w:val="en-GB"/>
              </w:rPr>
            </w:pPr>
            <w:del w:author="Marek Jonas" w:date="2025-10-24T11:03:00Z" w:id="1619">
              <w:r w:rsidRPr="00007288">
                <w:rPr>
                  <w:rFonts w:ascii="Times New Roman" w:hAnsi="Times New Roman" w:eastAsia="Calibri" w:cs="Times New Roman"/>
                  <w:sz w:val="16"/>
                  <w:szCs w:val="16"/>
                  <w:lang w:val="en-GB"/>
                </w:rPr>
                <w:delText xml:space="preserve">The party entitled to re-activate a CU according to the national </w:delText>
              </w:r>
              <w:r w:rsidRPr="00117039" w:rsidR="00342659">
                <w:rPr>
                  <w:rFonts w:ascii="Times New Roman" w:hAnsi="Times New Roman" w:eastAsia="Calibri" w:cs="Times New Roman"/>
                  <w:sz w:val="16"/>
                  <w:szCs w:val="16"/>
                  <w:lang w:val="en-GB"/>
                </w:rPr>
                <w:delText>Ter</w:delText>
              </w:r>
              <w:r w:rsidRPr="00117039" w:rsidR="00B56DB1">
                <w:rPr>
                  <w:rFonts w:ascii="Times New Roman" w:hAnsi="Times New Roman" w:eastAsia="Calibri" w:cs="Times New Roman"/>
                  <w:sz w:val="16"/>
                  <w:szCs w:val="16"/>
                  <w:lang w:val="en-GB"/>
                </w:rPr>
                <w:delText>ms and Conditions</w:delText>
              </w:r>
            </w:del>
            <w:ins w:author="Marek Jonas" w:date="2025-10-24T11:03:00Z" w:id="1620">
              <w:r w:rsidR="00A26BA7">
                <w:rPr>
                  <w:rFonts w:ascii="Times New Roman" w:hAnsi="Times New Roman" w:eastAsia="Calibri" w:cs="Times New Roman"/>
                  <w:sz w:val="16"/>
                  <w:szCs w:val="16"/>
                  <w:lang w:val="en-GB"/>
                </w:rPr>
                <w:t>Entitled party</w:t>
              </w:r>
            </w:ins>
          </w:p>
        </w:tc>
        <w:tc>
          <w:tcPr>
            <w:tcW w:w="1230" w:type="dxa"/>
            <w:tcMar>
              <w:left w:w="105" w:type="dxa"/>
              <w:right w:w="105" w:type="dxa"/>
            </w:tcMar>
          </w:tcPr>
          <w:p w:rsidRPr="00117039" w:rsidR="007A3270" w:rsidRDefault="007A3270" w14:paraId="2F012CF5" w14:textId="3B84FD80">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cs="Times New Roman"/>
                <w:sz w:val="16"/>
                <w:szCs w:val="16"/>
                <w:lang w:val="en-GB" w:eastAsia="nl-NL"/>
              </w:rPr>
              <w:t xml:space="preserve">B – </w:t>
            </w:r>
            <w:del w:author="Albrecht, Patrick" w:date="2025-10-29T16:25:00Z" w:id="1621">
              <w:r w:rsidRPr="00117039">
                <w:rPr>
                  <w:rFonts w:ascii="Times New Roman" w:hAnsi="Times New Roman" w:cs="Times New Roman"/>
                  <w:sz w:val="16"/>
                  <w:szCs w:val="16"/>
                  <w:lang w:val="en-GB" w:eastAsia="nl-NL"/>
                </w:rPr>
                <w:delText>Request validation information</w:delText>
              </w:r>
            </w:del>
            <w:ins w:author="Albrecht, Patrick" w:date="2025-10-29T16:25:00Z" w:id="1622">
              <w:r w:rsidR="00210E2A">
                <w:rPr>
                  <w:rFonts w:ascii="Times New Roman" w:hAnsi="Times New Roman" w:cs="Times New Roman"/>
                  <w:sz w:val="16"/>
                  <w:szCs w:val="16"/>
                  <w:lang w:val="en-GB" w:eastAsia="nl-NL"/>
                </w:rPr>
                <w:t>Information on validation</w:t>
              </w:r>
            </w:ins>
          </w:p>
        </w:tc>
      </w:tr>
      <w:tr w:rsidRPr="00390DC1" w:rsidR="007A3270" w:rsidTr="007A3270" w14:paraId="5C5F290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00"/>
          <w:del w:author="Marek Jonas" w:date="2025-10-30T09:22:00Z" w:id="1623"/>
        </w:trPr>
        <w:tc>
          <w:tcPr>
            <w:tcW w:w="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6FC839B8" w14:textId="77777777">
            <w:pPr>
              <w:widowControl w:val="0"/>
              <w:spacing w:after="0" w:line="276" w:lineRule="auto"/>
              <w:jc w:val="both"/>
              <w:rPr>
                <w:del w:author="Marek Jonas" w:date="2025-10-30T09:22:00Z" w:id="1624"/>
                <w:rFonts w:ascii="Times New Roman" w:hAnsi="Times New Roman" w:eastAsia="Calibri" w:cs="Times New Roman"/>
                <w:sz w:val="16"/>
                <w:szCs w:val="16"/>
                <w:lang w:val="en-GB" w:eastAsia="zh-CN"/>
              </w:rPr>
            </w:pPr>
            <w:commentRangeStart w:id="1625"/>
            <w:commentRangeStart w:id="1626"/>
            <w:commentRangeStart w:id="1627"/>
            <w:del w:author="Marek Jonas" w:date="2025-10-30T09:22:00Z" w:id="1628">
              <w:r w:rsidRPr="00117039">
                <w:rPr>
                  <w:rFonts w:ascii="Times New Roman" w:hAnsi="Times New Roman" w:eastAsia="Calibri" w:cs="Times New Roman"/>
                  <w:sz w:val="16"/>
                  <w:szCs w:val="16"/>
                  <w:lang w:val="en-GB" w:eastAsia="zh-CN"/>
                </w:rPr>
                <w:delText>6.3a</w:delText>
              </w:r>
            </w:del>
          </w:p>
        </w:tc>
        <w:tc>
          <w:tcPr>
            <w:tcW w:w="15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007288" w:rsidR="007A3270" w:rsidRDefault="007A3270" w14:paraId="6F5B2BF2" w14:textId="3D0B0E89">
            <w:pPr>
              <w:widowControl w:val="0"/>
              <w:spacing w:after="0" w:line="276" w:lineRule="auto"/>
              <w:jc w:val="both"/>
              <w:rPr>
                <w:del w:author="Marek Jonas" w:date="2025-10-30T09:22:00Z" w:id="1629"/>
                <w:rFonts w:ascii="Times New Roman" w:hAnsi="Times New Roman" w:eastAsia="Calibri" w:cs="Times New Roman"/>
                <w:sz w:val="16"/>
                <w:szCs w:val="16"/>
                <w:lang w:val="en-GB" w:eastAsia="zh-CN"/>
              </w:rPr>
            </w:pPr>
            <w:del w:author="Marek Jonas" w:date="2025-10-30T09:22:00Z" w:id="1630">
              <w:r w:rsidRPr="00007288">
                <w:rPr>
                  <w:rFonts w:ascii="Times New Roman" w:hAnsi="Times New Roman" w:eastAsia="Calibri" w:cs="Times New Roman"/>
                  <w:sz w:val="16"/>
                  <w:szCs w:val="16"/>
                  <w:lang w:val="en-GB" w:eastAsia="zh-CN"/>
                </w:rPr>
                <w:delText>(</w:delText>
              </w:r>
              <w:commentRangeStart w:id="1631"/>
              <w:r w:rsidRPr="00007288">
                <w:rPr>
                  <w:rFonts w:ascii="Times New Roman" w:hAnsi="Times New Roman" w:eastAsia="Calibri" w:cs="Times New Roman"/>
                  <w:sz w:val="16"/>
                  <w:szCs w:val="16"/>
                  <w:lang w:val="en-GB" w:eastAsia="zh-CN"/>
                </w:rPr>
                <w:delText xml:space="preserve">Conditional) </w:delText>
              </w:r>
              <w:commentRangeEnd w:id="1631"/>
              <w:r w:rsidRPr="00007288" w:rsidR="00A06768">
                <w:rPr>
                  <w:rStyle w:val="CommentReference"/>
                  <w:rFonts w:ascii="Times New Roman" w:hAnsi="Times New Roman" w:eastAsia="Calibri" w:cs="Times New Roman"/>
                  <w:lang w:val="en-GB" w:eastAsia="zh-CN"/>
                </w:rPr>
                <w:commentReference w:id="1631"/>
              </w:r>
              <w:r w:rsidRPr="00007288">
                <w:rPr>
                  <w:rFonts w:ascii="Times New Roman" w:hAnsi="Times New Roman" w:eastAsia="Calibri" w:cs="Times New Roman"/>
                  <w:sz w:val="16"/>
                  <w:szCs w:val="16"/>
                  <w:lang w:val="en-GB" w:eastAsia="zh-CN"/>
                </w:rPr>
                <w:delText>Request CU grid prequalification</w:delText>
              </w:r>
            </w:del>
          </w:p>
        </w:tc>
        <w:tc>
          <w:tcPr>
            <w:tcW w:w="288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007288" w:rsidR="007A3270" w:rsidRDefault="007A3270" w14:paraId="17B1D688" w14:textId="77777777">
            <w:pPr>
              <w:widowControl w:val="0"/>
              <w:spacing w:after="0" w:line="276" w:lineRule="auto"/>
              <w:jc w:val="both"/>
              <w:rPr>
                <w:del w:author="Marek Jonas" w:date="2025-10-30T09:22:00Z" w:id="1632"/>
                <w:rFonts w:ascii="Times New Roman" w:hAnsi="Times New Roman" w:cs="Times New Roman" w:eastAsiaTheme="minorEastAsia"/>
                <w:sz w:val="16"/>
                <w:szCs w:val="16"/>
                <w:lang w:val="en-GB" w:eastAsia="zh-CN"/>
              </w:rPr>
            </w:pPr>
            <w:del w:author="Marek Jonas" w:date="2025-10-30T09:22:00Z" w:id="1633">
              <w:r w:rsidRPr="00007288">
                <w:rPr>
                  <w:rFonts w:ascii="Times New Roman" w:hAnsi="Times New Roman" w:cs="Times New Roman" w:eastAsiaTheme="minorEastAsia"/>
                  <w:sz w:val="16"/>
                  <w:szCs w:val="16"/>
                  <w:lang w:val="en-GB" w:eastAsia="zh-CN"/>
                </w:rPr>
                <w:delText>(Conditional) The CU module administrator sends CU master data to the connecting system operator to initiate the CU grid prequalification process due to the CU master data being updated.</w:delText>
              </w:r>
            </w:del>
          </w:p>
          <w:p w:rsidRPr="00007288" w:rsidR="007A3270" w:rsidRDefault="007A3270" w14:paraId="1C7FDD60" w14:textId="77777777">
            <w:pPr>
              <w:widowControl w:val="0"/>
              <w:spacing w:after="0" w:line="276" w:lineRule="auto"/>
              <w:jc w:val="both"/>
              <w:rPr>
                <w:del w:author="Marek Jonas" w:date="2025-10-30T09:22:00Z" w:id="1634"/>
                <w:rFonts w:ascii="Times New Roman" w:hAnsi="Times New Roman" w:cs="Times New Roman" w:eastAsiaTheme="minorEastAsia"/>
                <w:sz w:val="16"/>
                <w:szCs w:val="16"/>
                <w:lang w:val="en-GB" w:eastAsia="zh-CN"/>
              </w:rPr>
            </w:pPr>
          </w:p>
          <w:p w:rsidRPr="00007288" w:rsidR="007A3270" w:rsidRDefault="007A3270" w14:paraId="705C67AA" w14:textId="7D85B248">
            <w:pPr>
              <w:widowControl w:val="0"/>
              <w:spacing w:after="0" w:line="276" w:lineRule="auto"/>
              <w:jc w:val="both"/>
              <w:rPr>
                <w:del w:author="Marek Jonas" w:date="2025-10-30T09:22:00Z" w:id="1635"/>
                <w:rFonts w:ascii="Times New Roman" w:hAnsi="Times New Roman" w:cs="Times New Roman"/>
                <w:sz w:val="16"/>
                <w:szCs w:val="16"/>
                <w:lang w:val="en-GB"/>
              </w:rPr>
            </w:pPr>
            <w:del w:author="Marek Jonas" w:date="2025-10-30T09:22:00Z" w:id="1636">
              <w:r w:rsidRPr="00007288">
                <w:rPr>
                  <w:rFonts w:ascii="Times New Roman" w:hAnsi="Times New Roman" w:cs="Times New Roman" w:eastAsiaTheme="minorEastAsia"/>
                  <w:sz w:val="16"/>
                  <w:szCs w:val="16"/>
                  <w:lang w:val="en-GB" w:eastAsia="zh-CN"/>
                </w:rPr>
                <w:delText xml:space="preserve">In accordance with </w:delText>
              </w:r>
              <w:r w:rsidRPr="00007288">
                <w:rPr>
                  <w:rFonts w:ascii="Times New Roman" w:hAnsi="Times New Roman" w:eastAsia="Calibri" w:cs="Times New Roman"/>
                  <w:sz w:val="16"/>
                  <w:szCs w:val="16"/>
                  <w:lang w:val="en-GB" w:eastAsia="zh-CN"/>
                </w:rPr>
                <w:delText xml:space="preserve">NCDR, Article </w:delText>
              </w:r>
              <w:commentRangeStart w:id="1637"/>
              <w:r w:rsidRPr="00007288">
                <w:rPr>
                  <w:rFonts w:ascii="Times New Roman" w:hAnsi="Times New Roman" w:eastAsia="Calibri" w:cs="Times New Roman"/>
                  <w:sz w:val="16"/>
                  <w:szCs w:val="16"/>
                  <w:lang w:val="en-GB" w:eastAsia="zh-CN"/>
                </w:rPr>
                <w:delText>37</w:delText>
              </w:r>
            </w:del>
            <w:ins w:author="Wojciech Lubczyński" w:date="2025-10-13T05:26:00Z" w:id="1638">
              <w:del w:author="Marek Jonas" w:date="2025-10-30T09:22:00Z" w:id="1639">
                <w:r w:rsidRPr="0A08617B" w:rsidR="2A93C2B3">
                  <w:rPr>
                    <w:rFonts w:ascii="Times New Roman" w:hAnsi="Times New Roman" w:eastAsia="Calibri" w:cs="Times New Roman"/>
                    <w:sz w:val="16"/>
                    <w:szCs w:val="16"/>
                    <w:lang w:val="en-GB" w:eastAsia="zh-CN"/>
                  </w:rPr>
                  <w:delText>28</w:delText>
                </w:r>
              </w:del>
            </w:ins>
            <w:del w:author="Marek Jonas" w:date="2025-10-30T09:22:00Z" w:id="1640">
              <w:commentRangeEnd w:id="1637"/>
              <w:r w:rsidRPr="00007288">
                <w:rPr>
                  <w:rStyle w:val="CommentReference"/>
                  <w:rFonts w:ascii="Times New Roman" w:hAnsi="Times New Roman" w:eastAsia="Calibri" w:cs="Times New Roman"/>
                  <w:lang w:val="en-GB" w:eastAsia="zh-CN"/>
                </w:rPr>
                <w:commentReference w:id="1637"/>
              </w:r>
              <w:r w:rsidRPr="00007288">
                <w:rPr>
                  <w:rFonts w:ascii="Times New Roman" w:hAnsi="Times New Roman" w:eastAsia="Calibri" w:cs="Times New Roman"/>
                  <w:sz w:val="16"/>
                  <w:szCs w:val="16"/>
                  <w:lang w:val="en-GB" w:eastAsia="zh-CN"/>
                </w:rPr>
                <w:delText xml:space="preserve"> (e).</w:delText>
              </w:r>
            </w:del>
          </w:p>
        </w:tc>
        <w:tc>
          <w:tcPr>
            <w:tcW w:w="130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2401E304" w14:textId="77777777">
            <w:pPr>
              <w:widowControl w:val="0"/>
              <w:spacing w:after="0" w:line="276" w:lineRule="auto"/>
              <w:jc w:val="both"/>
              <w:rPr>
                <w:del w:author="Marek Jonas" w:date="2025-10-30T09:22:00Z" w:id="1641"/>
                <w:rFonts w:ascii="Times New Roman" w:hAnsi="Times New Roman" w:eastAsia="Calibri" w:cs="Times New Roman"/>
                <w:sz w:val="16"/>
                <w:szCs w:val="16"/>
                <w:lang w:val="en-GB" w:eastAsia="zh-CN"/>
              </w:rPr>
            </w:pPr>
            <w:del w:author="Marek Jonas" w:date="2025-10-30T09:22:00Z" w:id="1642">
              <w:r w:rsidRPr="00117039">
                <w:rPr>
                  <w:rFonts w:ascii="Times New Roman" w:hAnsi="Times New Roman" w:eastAsia="Calibri" w:cs="Times New Roman"/>
                  <w:sz w:val="16"/>
                  <w:szCs w:val="16"/>
                  <w:lang w:val="en-GB" w:eastAsia="zh-CN"/>
                </w:rPr>
                <w:delText>CU module administrator</w:delText>
              </w:r>
            </w:del>
          </w:p>
        </w:tc>
        <w:tc>
          <w:tcPr>
            <w:tcW w:w="130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776EC679" w14:textId="1C8FA652">
            <w:pPr>
              <w:widowControl w:val="0"/>
              <w:spacing w:after="0" w:line="276" w:lineRule="auto"/>
              <w:jc w:val="both"/>
              <w:rPr>
                <w:del w:author="Marek Jonas" w:date="2025-10-30T09:22:00Z" w:id="1643"/>
                <w:rFonts w:ascii="Times New Roman" w:hAnsi="Times New Roman" w:eastAsia="Calibri" w:cs="Times New Roman"/>
                <w:sz w:val="16"/>
                <w:szCs w:val="16"/>
                <w:lang w:val="en-GB" w:eastAsia="zh-CN"/>
              </w:rPr>
            </w:pPr>
            <w:commentRangeStart w:id="1644"/>
            <w:del w:author="Marek Jonas" w:date="2025-10-30T09:22:00Z" w:id="1645">
              <w:r w:rsidRPr="00117039">
                <w:rPr>
                  <w:rFonts w:ascii="Times New Roman" w:hAnsi="Times New Roman" w:eastAsia="Calibri" w:cs="Times New Roman"/>
                  <w:sz w:val="16"/>
                  <w:szCs w:val="16"/>
                  <w:lang w:val="en-GB" w:eastAsia="zh-CN"/>
                </w:rPr>
                <w:delText>Connecting system operator</w:delText>
              </w:r>
              <w:commentRangeEnd w:id="1644"/>
              <w:r w:rsidRPr="0A08617B" w:rsidR="00652767">
                <w:rPr>
                  <w:rStyle w:val="CommentReference"/>
                  <w:rFonts w:ascii="Times New Roman" w:hAnsi="Times New Roman" w:eastAsia="Calibri" w:cs="Times New Roman"/>
                  <w:lang w:val="en-GB" w:eastAsia="zh-CN"/>
                </w:rPr>
                <w:commentReference w:id="1644"/>
              </w:r>
            </w:del>
            <w:ins w:author="Wojciech Lubczyński" w:date="2025-10-13T05:27:00Z" w:id="1646">
              <w:del w:author="Marek Jonas" w:date="2025-10-30T09:22:00Z" w:id="1647">
                <w:r w:rsidRPr="0A08617B" w:rsidR="5752AAB6">
                  <w:rPr>
                    <w:rFonts w:ascii="Times New Roman" w:hAnsi="Times New Roman" w:eastAsia="Calibri" w:cs="Times New Roman"/>
                    <w:sz w:val="16"/>
                    <w:szCs w:val="16"/>
                    <w:lang w:val="en-GB" w:eastAsia="zh-CN"/>
                  </w:rPr>
                  <w:delText>Grid prequalification coordinator</w:delText>
                </w:r>
              </w:del>
            </w:ins>
          </w:p>
        </w:tc>
        <w:tc>
          <w:tcPr>
            <w:tcW w:w="123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14365A" w14:paraId="6FC10EBC" w14:textId="675880C2">
            <w:pPr>
              <w:widowControl w:val="0"/>
              <w:spacing w:after="0" w:line="276" w:lineRule="auto"/>
              <w:jc w:val="both"/>
              <w:rPr>
                <w:del w:author="Marek Jonas" w:date="2025-10-30T09:22:00Z" w:id="1648"/>
                <w:rFonts w:ascii="Times New Roman" w:hAnsi="Times New Roman" w:cs="Times New Roman"/>
                <w:sz w:val="16"/>
                <w:szCs w:val="16"/>
                <w:lang w:val="en-GB" w:eastAsia="nl-NL"/>
              </w:rPr>
            </w:pPr>
            <w:del w:author="Marek Jonas" w:date="2025-10-30T09:22:00Z" w:id="1649">
              <w:r w:rsidRPr="00117039">
                <w:rPr>
                  <w:rFonts w:ascii="Times New Roman" w:hAnsi="Times New Roman" w:cs="Times New Roman"/>
                  <w:sz w:val="16"/>
                  <w:szCs w:val="16"/>
                  <w:lang w:val="en-GB" w:eastAsia="nl-NL"/>
                </w:rPr>
                <w:delText>C</w:delText>
              </w:r>
              <w:r w:rsidRPr="00117039" w:rsidR="007A3270">
                <w:rPr>
                  <w:rFonts w:ascii="Times New Roman" w:hAnsi="Times New Roman" w:cs="Times New Roman"/>
                  <w:sz w:val="16"/>
                  <w:szCs w:val="16"/>
                  <w:lang w:val="en-GB" w:eastAsia="nl-NL"/>
                </w:rPr>
                <w:delText xml:space="preserve"> – CU master data</w:delText>
              </w:r>
            </w:del>
          </w:p>
        </w:tc>
      </w:tr>
      <w:tr w:rsidRPr="00390DC1" w:rsidR="007A3270" w:rsidTr="4BB91AB8" w14:paraId="5D893834"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00"/>
          <w:del w:author="Marek Jonas" w:date="2025-10-30T09:22:00Z" w:id="1650"/>
        </w:trPr>
        <w:tc>
          <w:tcPr>
            <w:tcW w:w="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49B5A638" w14:textId="77777777">
            <w:pPr>
              <w:widowControl w:val="0"/>
              <w:spacing w:after="0" w:line="276" w:lineRule="auto"/>
              <w:jc w:val="both"/>
              <w:rPr>
                <w:del w:author="Marek Jonas" w:date="2025-10-30T09:22:00Z" w:id="1651"/>
                <w:rFonts w:ascii="Times New Roman" w:hAnsi="Times New Roman" w:eastAsia="Calibri" w:cs="Times New Roman"/>
                <w:sz w:val="16"/>
                <w:szCs w:val="16"/>
                <w:lang w:val="en-GB" w:eastAsia="zh-CN"/>
              </w:rPr>
            </w:pPr>
            <w:del w:author="Marek Jonas" w:date="2025-10-30T09:22:00Z" w:id="1652">
              <w:r w:rsidRPr="00117039">
                <w:rPr>
                  <w:rFonts w:ascii="Times New Roman" w:hAnsi="Times New Roman" w:eastAsia="Calibri" w:cs="Times New Roman"/>
                  <w:sz w:val="16"/>
                  <w:szCs w:val="16"/>
                  <w:lang w:val="en-GB" w:eastAsia="zh-CN"/>
                </w:rPr>
                <w:delText>6.3b</w:delText>
              </w:r>
            </w:del>
          </w:p>
        </w:tc>
        <w:tc>
          <w:tcPr>
            <w:tcW w:w="15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B44762" w14:paraId="58B6806B" w14:textId="65118C44">
            <w:pPr>
              <w:widowControl w:val="0"/>
              <w:spacing w:after="0" w:line="276" w:lineRule="auto"/>
              <w:jc w:val="both"/>
              <w:rPr>
                <w:del w:author="Marek Jonas" w:date="2025-10-30T09:22:00Z" w:id="1653"/>
                <w:rFonts w:ascii="Times New Roman" w:hAnsi="Times New Roman" w:eastAsia="Calibri" w:cs="Times New Roman"/>
                <w:sz w:val="16"/>
                <w:szCs w:val="16"/>
                <w:lang w:val="en-GB" w:eastAsia="zh-CN"/>
              </w:rPr>
            </w:pPr>
            <w:del w:author="Marek Jonas" w:date="2025-10-30T09:22:00Z" w:id="1654">
              <w:r w:rsidRPr="00117039">
                <w:rPr>
                  <w:rFonts w:ascii="Times New Roman" w:hAnsi="Times New Roman" w:eastAsia="Calibri" w:cs="Times New Roman"/>
                  <w:sz w:val="16"/>
                  <w:szCs w:val="16"/>
                  <w:lang w:val="en-GB" w:eastAsia="zh-CN"/>
                </w:rPr>
                <w:delText>Validate CU grid qualification</w:delText>
              </w:r>
            </w:del>
          </w:p>
        </w:tc>
        <w:tc>
          <w:tcPr>
            <w:tcW w:w="288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007288" w:rsidR="007A3270" w:rsidRDefault="007A3270" w14:paraId="6C696D0C" w14:textId="77777777">
            <w:pPr>
              <w:widowControl w:val="0"/>
              <w:spacing w:after="0" w:line="276" w:lineRule="auto"/>
              <w:jc w:val="both"/>
              <w:rPr>
                <w:del w:author="Marek Jonas" w:date="2025-10-30T09:22:00Z" w:id="1655"/>
                <w:rFonts w:ascii="Times New Roman" w:hAnsi="Times New Roman" w:cs="Times New Roman" w:eastAsiaTheme="minorEastAsia"/>
                <w:sz w:val="16"/>
                <w:szCs w:val="16"/>
                <w:lang w:val="en-GB" w:eastAsia="zh-CN"/>
              </w:rPr>
            </w:pPr>
            <w:del w:author="Marek Jonas" w:date="2025-10-30T09:22:00Z" w:id="1656">
              <w:r w:rsidRPr="00007288">
                <w:rPr>
                  <w:rFonts w:ascii="Times New Roman" w:hAnsi="Times New Roman" w:cs="Times New Roman" w:eastAsiaTheme="minorEastAsia"/>
                  <w:sz w:val="16"/>
                  <w:szCs w:val="16"/>
                  <w:lang w:val="en-GB" w:eastAsia="zh-CN"/>
                </w:rPr>
                <w:delText>The connecting system operator sends the CU module administrator the validation results for the CU.</w:delText>
              </w:r>
            </w:del>
          </w:p>
        </w:tc>
        <w:tc>
          <w:tcPr>
            <w:tcW w:w="130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23895FF2" w14:textId="164D9401">
            <w:pPr>
              <w:widowControl w:val="0"/>
              <w:spacing w:after="0" w:line="276" w:lineRule="auto"/>
              <w:jc w:val="both"/>
              <w:rPr>
                <w:del w:author="Marek Jonas" w:date="2025-10-30T09:22:00Z" w:id="1657"/>
                <w:rFonts w:ascii="Times New Roman" w:hAnsi="Times New Roman" w:eastAsia="Calibri" w:cs="Times New Roman"/>
                <w:sz w:val="16"/>
                <w:szCs w:val="16"/>
                <w:lang w:val="en-GB" w:eastAsia="zh-CN"/>
              </w:rPr>
            </w:pPr>
            <w:del w:author="Marek Jonas" w:date="2025-10-30T09:22:00Z" w:id="1658">
              <w:r w:rsidRPr="00117039">
                <w:rPr>
                  <w:rFonts w:ascii="Times New Roman" w:hAnsi="Times New Roman" w:eastAsia="Calibri" w:cs="Times New Roman"/>
                  <w:sz w:val="16"/>
                  <w:szCs w:val="16"/>
                  <w:lang w:val="en-GB" w:eastAsia="zh-CN"/>
                </w:rPr>
                <w:delText>Connecting system operator</w:delText>
              </w:r>
            </w:del>
            <w:ins w:author="Wojciech Lubczyński" w:date="2025-10-13T05:28:00Z" w:id="1659">
              <w:del w:author="Marek Jonas" w:date="2025-10-30T09:22:00Z" w:id="1660">
                <w:r w:rsidRPr="0A08617B" w:rsidR="65E462F4">
                  <w:rPr>
                    <w:rFonts w:ascii="Times New Roman" w:hAnsi="Times New Roman" w:eastAsia="Calibri" w:cs="Times New Roman"/>
                    <w:sz w:val="16"/>
                    <w:szCs w:val="16"/>
                    <w:lang w:val="en-GB" w:eastAsia="zh-CN"/>
                  </w:rPr>
                  <w:delText>Grid prequalification coordinator</w:delText>
                </w:r>
              </w:del>
            </w:ins>
          </w:p>
        </w:tc>
        <w:tc>
          <w:tcPr>
            <w:tcW w:w="130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683280AF" w14:textId="77777777">
            <w:pPr>
              <w:widowControl w:val="0"/>
              <w:spacing w:after="0" w:line="276" w:lineRule="auto"/>
              <w:jc w:val="both"/>
              <w:rPr>
                <w:del w:author="Marek Jonas" w:date="2025-10-30T09:22:00Z" w:id="1661"/>
                <w:rFonts w:ascii="Times New Roman" w:hAnsi="Times New Roman" w:eastAsia="Calibri" w:cs="Times New Roman"/>
                <w:sz w:val="16"/>
                <w:szCs w:val="16"/>
                <w:lang w:val="en-GB" w:eastAsia="zh-CN"/>
              </w:rPr>
            </w:pPr>
            <w:del w:author="Marek Jonas" w:date="2025-10-30T09:22:00Z" w:id="1662">
              <w:r w:rsidRPr="00117039">
                <w:rPr>
                  <w:rFonts w:ascii="Times New Roman" w:hAnsi="Times New Roman" w:eastAsia="Calibri" w:cs="Times New Roman"/>
                  <w:sz w:val="16"/>
                  <w:szCs w:val="16"/>
                  <w:lang w:val="en-GB" w:eastAsia="zh-CN"/>
                </w:rPr>
                <w:delText>CU module administrator</w:delText>
              </w:r>
            </w:del>
          </w:p>
        </w:tc>
        <w:tc>
          <w:tcPr>
            <w:tcW w:w="123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747F9522" w14:textId="649B0C64">
            <w:pPr>
              <w:widowControl w:val="0"/>
              <w:spacing w:after="0" w:line="276" w:lineRule="auto"/>
              <w:jc w:val="both"/>
              <w:rPr>
                <w:del w:author="Marek Jonas" w:date="2025-10-30T09:22:00Z" w:id="1663"/>
                <w:rFonts w:ascii="Times New Roman" w:hAnsi="Times New Roman" w:cs="Times New Roman"/>
                <w:sz w:val="16"/>
                <w:szCs w:val="16"/>
                <w:lang w:val="en-GB" w:eastAsia="nl-NL"/>
              </w:rPr>
            </w:pPr>
            <w:del w:author="Marek Jonas" w:date="2025-10-30T09:22:00Z" w:id="1664">
              <w:r w:rsidRPr="00117039">
                <w:rPr>
                  <w:rFonts w:ascii="Times New Roman" w:hAnsi="Times New Roman" w:cs="Times New Roman"/>
                  <w:sz w:val="16"/>
                  <w:szCs w:val="16"/>
                  <w:lang w:val="en-GB" w:eastAsia="nl-NL"/>
                </w:rPr>
                <w:delText xml:space="preserve">B – Request validation </w:delText>
              </w:r>
              <w:r w:rsidRPr="00117039" w:rsidDel="000F27D0">
                <w:rPr>
                  <w:rFonts w:ascii="Times New Roman" w:hAnsi="Times New Roman" w:cs="Times New Roman"/>
                  <w:sz w:val="16"/>
                  <w:szCs w:val="16"/>
                  <w:lang w:val="en-GB" w:eastAsia="nl-NL"/>
                </w:rPr>
                <w:delText>information</w:delText>
              </w:r>
            </w:del>
            <w:ins w:author="Albrecht, Patrick" w:date="2025-10-29T16:25:00Z" w:id="1665">
              <w:del w:author="Marek Jonas" w:date="2025-10-30T09:22:00Z" w:id="1666">
                <w:r w:rsidDel="000F27D0" w:rsidR="00210E2A">
                  <w:rPr>
                    <w:rFonts w:ascii="Times New Roman" w:hAnsi="Times New Roman" w:cs="Times New Roman"/>
                    <w:sz w:val="16"/>
                    <w:szCs w:val="16"/>
                    <w:lang w:val="en-GB" w:eastAsia="nl-NL"/>
                  </w:rPr>
                  <w:delText>Information on validation</w:delText>
                </w:r>
              </w:del>
            </w:ins>
          </w:p>
        </w:tc>
      </w:tr>
      <w:tr w:rsidRPr="00390DC1" w:rsidR="007A3270" w:rsidTr="4BB91AB8" w14:paraId="17EF4F98"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00"/>
          <w:del w:author="Marek Jonas" w:date="2025-10-30T09:22:00Z" w:id="1667"/>
        </w:trPr>
        <w:tc>
          <w:tcPr>
            <w:tcW w:w="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743E10A8" w14:textId="77777777">
            <w:pPr>
              <w:widowControl w:val="0"/>
              <w:spacing w:after="0" w:line="276" w:lineRule="auto"/>
              <w:jc w:val="both"/>
              <w:rPr>
                <w:del w:author="Marek Jonas" w:date="2025-10-30T09:22:00Z" w:id="1668"/>
                <w:rFonts w:ascii="Times New Roman" w:hAnsi="Times New Roman" w:eastAsia="Calibri" w:cs="Times New Roman"/>
                <w:sz w:val="16"/>
                <w:szCs w:val="16"/>
                <w:lang w:val="en-GB" w:eastAsia="zh-CN"/>
              </w:rPr>
            </w:pPr>
            <w:del w:author="Marek Jonas" w:date="2025-10-30T09:22:00Z" w:id="1669">
              <w:r w:rsidRPr="00117039">
                <w:rPr>
                  <w:rFonts w:ascii="Times New Roman" w:hAnsi="Times New Roman" w:eastAsia="Calibri" w:cs="Times New Roman"/>
                  <w:sz w:val="16"/>
                  <w:szCs w:val="16"/>
                  <w:lang w:val="en-GB" w:eastAsia="zh-CN"/>
                </w:rPr>
                <w:delText>6.3c</w:delText>
              </w:r>
            </w:del>
          </w:p>
        </w:tc>
        <w:tc>
          <w:tcPr>
            <w:tcW w:w="15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007288" w:rsidR="007A3270" w:rsidDel="00835E01" w:rsidRDefault="007A3270" w14:paraId="0C120135" w14:textId="28DCFFBC">
            <w:pPr>
              <w:widowControl w:val="0"/>
              <w:spacing w:after="0" w:line="276" w:lineRule="auto"/>
              <w:jc w:val="both"/>
              <w:rPr>
                <w:del w:author="Marek Jonas" w:date="2025-10-30T09:22:00Z" w:id="1670"/>
                <w:rFonts w:ascii="Times New Roman" w:hAnsi="Times New Roman" w:eastAsia="Calibri" w:cs="Times New Roman"/>
                <w:sz w:val="16"/>
                <w:szCs w:val="16"/>
                <w:lang w:val="en-GB" w:eastAsia="zh-CN"/>
              </w:rPr>
            </w:pPr>
            <w:del w:author="Marek Jonas" w:date="2025-10-30T09:22:00Z" w:id="1671">
              <w:r w:rsidRPr="00007288">
                <w:rPr>
                  <w:rFonts w:ascii="Times New Roman" w:hAnsi="Times New Roman" w:eastAsia="Calibri" w:cs="Times New Roman"/>
                  <w:sz w:val="16"/>
                  <w:szCs w:val="16"/>
                  <w:lang w:val="en-GB" w:eastAsia="zh-CN"/>
                </w:rPr>
                <w:delText xml:space="preserve">Notify </w:delText>
              </w:r>
              <w:r w:rsidRPr="00007288" w:rsidR="00556BE5">
                <w:rPr>
                  <w:rFonts w:ascii="Times New Roman" w:hAnsi="Times New Roman" w:eastAsia="Calibri" w:cs="Times New Roman"/>
                  <w:sz w:val="16"/>
                  <w:szCs w:val="16"/>
                  <w:lang w:val="en-GB" w:eastAsia="zh-CN"/>
                </w:rPr>
                <w:delText xml:space="preserve">about </w:delText>
              </w:r>
              <w:r w:rsidRPr="00007288">
                <w:rPr>
                  <w:rFonts w:ascii="Times New Roman" w:hAnsi="Times New Roman" w:eastAsia="Calibri" w:cs="Times New Roman"/>
                  <w:sz w:val="16"/>
                  <w:szCs w:val="16"/>
                  <w:lang w:val="en-GB" w:eastAsia="zh-CN"/>
                </w:rPr>
                <w:delText>CU grid prequalification result</w:delText>
              </w:r>
            </w:del>
          </w:p>
        </w:tc>
        <w:tc>
          <w:tcPr>
            <w:tcW w:w="288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007288" w:rsidR="007A3270" w:rsidRDefault="007A3270" w14:paraId="29C5119E" w14:textId="0C79C731">
            <w:pPr>
              <w:widowControl w:val="0"/>
              <w:spacing w:after="0" w:line="276" w:lineRule="auto"/>
              <w:jc w:val="both"/>
              <w:rPr>
                <w:del w:author="Marek Jonas" w:date="2025-10-30T09:22:00Z" w:id="1672"/>
                <w:rFonts w:ascii="Times New Roman" w:hAnsi="Times New Roman" w:cs="Times New Roman" w:eastAsiaTheme="minorEastAsia"/>
                <w:sz w:val="16"/>
                <w:szCs w:val="16"/>
                <w:lang w:val="en-GB" w:eastAsia="zh-CN"/>
              </w:rPr>
            </w:pPr>
            <w:del w:author="Marek Jonas" w:date="2025-10-30T09:22:00Z" w:id="1673">
              <w:r w:rsidRPr="00007288">
                <w:rPr>
                  <w:rFonts w:ascii="Times New Roman" w:hAnsi="Times New Roman" w:cs="Times New Roman" w:eastAsiaTheme="minorEastAsia"/>
                  <w:sz w:val="16"/>
                  <w:szCs w:val="16"/>
                  <w:lang w:val="en-GB" w:eastAsia="zh-CN"/>
                </w:rPr>
                <w:delText xml:space="preserve">The CU module administrator notifies the </w:delText>
              </w:r>
            </w:del>
            <w:del w:author="Marek Jonas" w:date="2025-10-24T11:03:00Z" w:id="1674">
              <w:r w:rsidRPr="00007288">
                <w:rPr>
                  <w:rFonts w:ascii="Times New Roman" w:hAnsi="Times New Roman" w:eastAsia="Calibri" w:cs="Times New Roman"/>
                  <w:sz w:val="16"/>
                  <w:szCs w:val="16"/>
                  <w:lang w:val="en-GB"/>
                </w:rPr>
                <w:delText xml:space="preserve">Party </w:delText>
              </w:r>
            </w:del>
            <w:del w:author="Marek Jonas" w:date="2025-10-30T09:22:00Z" w:id="1675">
              <w:r w:rsidRPr="00007288">
                <w:rPr>
                  <w:rFonts w:ascii="Times New Roman" w:hAnsi="Times New Roman" w:eastAsia="Calibri" w:cs="Times New Roman"/>
                  <w:sz w:val="16"/>
                  <w:szCs w:val="16"/>
                  <w:lang w:val="en-GB"/>
                </w:rPr>
                <w:delText xml:space="preserve">entitled </w:delText>
              </w:r>
            </w:del>
            <w:del w:author="Marek Jonas" w:date="2025-10-24T11:03:00Z" w:id="1676">
              <w:r w:rsidRPr="00007288">
                <w:rPr>
                  <w:rFonts w:ascii="Times New Roman" w:hAnsi="Times New Roman" w:eastAsia="Calibri" w:cs="Times New Roman"/>
                  <w:sz w:val="16"/>
                  <w:szCs w:val="16"/>
                  <w:lang w:val="en-GB"/>
                </w:rPr>
                <w:delText xml:space="preserve">to re-activate a CU according to the national </w:delText>
              </w:r>
              <w:r w:rsidR="005B604D">
                <w:rPr>
                  <w:rFonts w:ascii="Times New Roman" w:hAnsi="Times New Roman" w:eastAsia="Calibri" w:cs="Times New Roman"/>
                  <w:sz w:val="16"/>
                  <w:szCs w:val="16"/>
                  <w:lang w:val="en-GB"/>
                </w:rPr>
                <w:delText>terms and conditions</w:delText>
              </w:r>
              <w:r w:rsidRPr="00007288">
                <w:rPr>
                  <w:rFonts w:ascii="Times New Roman" w:hAnsi="Times New Roman" w:cs="Times New Roman" w:eastAsiaTheme="minorEastAsia"/>
                  <w:sz w:val="16"/>
                  <w:szCs w:val="16"/>
                  <w:lang w:val="en-GB" w:eastAsia="zh-CN"/>
                </w:rPr>
                <w:delText xml:space="preserve"> </w:delText>
              </w:r>
            </w:del>
            <w:del w:author="Marek Jonas" w:date="2025-10-30T09:22:00Z" w:id="1677">
              <w:r w:rsidRPr="00007288">
                <w:rPr>
                  <w:rFonts w:ascii="Times New Roman" w:hAnsi="Times New Roman" w:cs="Times New Roman" w:eastAsiaTheme="minorEastAsia"/>
                  <w:sz w:val="16"/>
                  <w:szCs w:val="16"/>
                  <w:lang w:val="en-GB" w:eastAsia="zh-CN"/>
                </w:rPr>
                <w:delText xml:space="preserve">of the validation result of the CU grid prequalification. </w:delText>
              </w:r>
            </w:del>
          </w:p>
        </w:tc>
        <w:tc>
          <w:tcPr>
            <w:tcW w:w="130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08419931" w14:textId="77777777">
            <w:pPr>
              <w:widowControl w:val="0"/>
              <w:spacing w:after="0" w:line="276" w:lineRule="auto"/>
              <w:jc w:val="both"/>
              <w:rPr>
                <w:del w:author="Marek Jonas" w:date="2025-10-30T09:22:00Z" w:id="1678"/>
                <w:rFonts w:ascii="Times New Roman" w:hAnsi="Times New Roman" w:eastAsia="Calibri" w:cs="Times New Roman"/>
                <w:sz w:val="16"/>
                <w:szCs w:val="16"/>
                <w:lang w:val="en-GB" w:eastAsia="zh-CN"/>
              </w:rPr>
            </w:pPr>
            <w:del w:author="Marek Jonas" w:date="2025-10-30T09:22:00Z" w:id="1679">
              <w:r w:rsidRPr="00117039">
                <w:rPr>
                  <w:rFonts w:ascii="Times New Roman" w:hAnsi="Times New Roman" w:eastAsia="Calibri" w:cs="Times New Roman"/>
                  <w:sz w:val="16"/>
                  <w:szCs w:val="16"/>
                  <w:lang w:val="en-GB" w:eastAsia="zh-CN"/>
                </w:rPr>
                <w:delText>CU module administrator</w:delText>
              </w:r>
            </w:del>
          </w:p>
        </w:tc>
        <w:tc>
          <w:tcPr>
            <w:tcW w:w="130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007288" w:rsidR="007A3270" w:rsidRDefault="007A3270" w14:paraId="579EA884" w14:textId="41DE8E08">
            <w:pPr>
              <w:widowControl w:val="0"/>
              <w:spacing w:after="0" w:line="276" w:lineRule="auto"/>
              <w:jc w:val="both"/>
              <w:rPr>
                <w:del w:author="Marek Jonas" w:date="2025-10-30T09:22:00Z" w:id="1680"/>
                <w:rFonts w:ascii="Times New Roman" w:hAnsi="Times New Roman" w:eastAsia="Calibri" w:cs="Times New Roman"/>
                <w:sz w:val="16"/>
                <w:szCs w:val="16"/>
                <w:lang w:val="en-GB" w:eastAsia="zh-CN"/>
              </w:rPr>
            </w:pPr>
            <w:del w:author="Marek Jonas" w:date="2025-10-24T11:03:00Z" w:id="1681">
              <w:r w:rsidRPr="00007288">
                <w:rPr>
                  <w:rFonts w:ascii="Times New Roman" w:hAnsi="Times New Roman" w:eastAsia="Calibri" w:cs="Times New Roman"/>
                  <w:sz w:val="16"/>
                  <w:szCs w:val="16"/>
                  <w:lang w:val="en-GB"/>
                </w:rPr>
                <w:delText xml:space="preserve">The party entitled to re-activate a CU according to the national </w:delText>
              </w:r>
              <w:r w:rsidR="005B604D">
                <w:rPr>
                  <w:rFonts w:ascii="Times New Roman" w:hAnsi="Times New Roman" w:eastAsia="Calibri" w:cs="Times New Roman"/>
                  <w:sz w:val="16"/>
                  <w:szCs w:val="16"/>
                  <w:lang w:val="en-GB"/>
                </w:rPr>
                <w:delText>terms and conditions</w:delText>
              </w:r>
            </w:del>
          </w:p>
        </w:tc>
        <w:tc>
          <w:tcPr>
            <w:tcW w:w="123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7039" w:rsidR="007A3270" w:rsidRDefault="007A3270" w14:paraId="7CB3C73C" w14:textId="74AEE4E8">
            <w:pPr>
              <w:widowControl w:val="0"/>
              <w:spacing w:after="0" w:line="276" w:lineRule="auto"/>
              <w:jc w:val="both"/>
              <w:rPr>
                <w:del w:author="Marek Jonas" w:date="2025-10-30T09:22:00Z" w:id="1682"/>
                <w:rFonts w:ascii="Times New Roman" w:hAnsi="Times New Roman" w:cs="Times New Roman"/>
                <w:sz w:val="16"/>
                <w:szCs w:val="16"/>
                <w:lang w:val="en-GB" w:eastAsia="nl-NL"/>
              </w:rPr>
            </w:pPr>
            <w:del w:author="Marek Jonas" w:date="2025-10-30T09:22:00Z" w:id="1683">
              <w:r w:rsidRPr="00117039">
                <w:rPr>
                  <w:rFonts w:ascii="Times New Roman" w:hAnsi="Times New Roman" w:cs="Times New Roman"/>
                  <w:sz w:val="16"/>
                  <w:szCs w:val="16"/>
                  <w:lang w:val="en-GB" w:eastAsia="nl-NL"/>
                </w:rPr>
                <w:delText>B – Request validation information</w:delText>
              </w:r>
              <w:commentRangeEnd w:id="1625"/>
              <w:r w:rsidR="00197286">
                <w:rPr>
                  <w:rStyle w:val="CommentReference"/>
                  <w:rFonts w:ascii="Times New Roman" w:hAnsi="Times New Roman" w:cs="Times New Roman"/>
                  <w:lang w:val="en-GB" w:eastAsia="nl-NL"/>
                </w:rPr>
                <w:commentReference w:id="1625"/>
              </w:r>
              <w:commentRangeEnd w:id="1626"/>
              <w:r>
                <w:rPr>
                  <w:rStyle w:val="CommentReference"/>
                  <w:rFonts w:ascii="Times New Roman" w:hAnsi="Times New Roman" w:cs="Times New Roman"/>
                  <w:lang w:val="en-GB" w:eastAsia="nl-NL"/>
                </w:rPr>
                <w:commentReference w:id="1626"/>
              </w:r>
              <w:commentRangeEnd w:id="1627"/>
              <w:r>
                <w:rPr>
                  <w:rStyle w:val="CommentReference"/>
                  <w:rFonts w:ascii="Times New Roman" w:hAnsi="Times New Roman" w:cs="Times New Roman"/>
                  <w:lang w:val="en-GB" w:eastAsia="nl-NL"/>
                </w:rPr>
                <w:commentReference w:id="1627"/>
              </w:r>
            </w:del>
            <w:ins w:author="Albrecht, Patrick" w:date="2025-10-29T16:26:00Z" w:id="1684">
              <w:del w:author="Marek Jonas" w:date="2025-10-30T09:22:00Z" w:id="1685">
                <w:r w:rsidDel="000F27D0" w:rsidR="00210E2A">
                  <w:rPr>
                    <w:rFonts w:ascii="Times New Roman" w:hAnsi="Times New Roman" w:cs="Times New Roman"/>
                    <w:sz w:val="16"/>
                    <w:szCs w:val="16"/>
                    <w:lang w:val="en-GB" w:eastAsia="nl-NL"/>
                  </w:rPr>
                  <w:delText>Information on validation</w:delText>
                </w:r>
              </w:del>
            </w:ins>
            <w:commentRangeStart w:id="1686"/>
            <w:del w:author="Marek Jonas" w:date="2025-10-30T09:22:00Z" w:id="1687">
              <w:commentRangeEnd w:id="1686"/>
              <w:r w:rsidRPr="00117039" w:rsidDel="000F27D0" w:rsidR="00AE3A41">
                <w:rPr>
                  <w:rStyle w:val="CommentReference"/>
                  <w:rFonts w:ascii="Times New Roman" w:hAnsi="Times New Roman" w:cs="Times New Roman"/>
                  <w:lang w:val="en-GB" w:eastAsia="nl-NL"/>
                </w:rPr>
                <w:commentReference w:id="1686"/>
              </w:r>
            </w:del>
          </w:p>
        </w:tc>
      </w:tr>
      <w:tr w:rsidRPr="00390DC1" w:rsidR="007A3270" w:rsidTr="007A3270" w14:paraId="70905BCA" w14:textId="77777777">
        <w:trPr>
          <w:trHeight w:val="300"/>
        </w:trPr>
        <w:tc>
          <w:tcPr>
            <w:tcW w:w="675" w:type="dxa"/>
            <w:tcMar>
              <w:left w:w="105" w:type="dxa"/>
              <w:right w:w="105" w:type="dxa"/>
            </w:tcMar>
          </w:tcPr>
          <w:p w:rsidRPr="00117039" w:rsidR="007A3270" w:rsidRDefault="007A3270" w14:paraId="52CD4B5E"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6.4</w:t>
            </w:r>
          </w:p>
        </w:tc>
        <w:tc>
          <w:tcPr>
            <w:tcW w:w="1560" w:type="dxa"/>
            <w:tcMar>
              <w:left w:w="105" w:type="dxa"/>
              <w:right w:w="105" w:type="dxa"/>
            </w:tcMar>
          </w:tcPr>
          <w:p w:rsidRPr="00117039" w:rsidR="007A3270" w:rsidRDefault="007A3270" w14:paraId="28D12420" w14:textId="25E94D18">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Re-activate </w:t>
            </w:r>
            <w:r w:rsidRPr="00117039" w:rsidR="000A2B0E">
              <w:rPr>
                <w:rFonts w:ascii="Times New Roman" w:hAnsi="Times New Roman" w:eastAsia="Calibri" w:cs="Times New Roman"/>
                <w:sz w:val="16"/>
                <w:szCs w:val="16"/>
                <w:lang w:val="en-GB"/>
              </w:rPr>
              <w:t>CU</w:t>
            </w:r>
          </w:p>
        </w:tc>
        <w:tc>
          <w:tcPr>
            <w:tcW w:w="2880" w:type="dxa"/>
            <w:tcMar>
              <w:left w:w="105" w:type="dxa"/>
              <w:right w:w="105" w:type="dxa"/>
            </w:tcMar>
          </w:tcPr>
          <w:p w:rsidRPr="00007288" w:rsidR="007A3270" w:rsidRDefault="007A3270" w14:paraId="7A63A455"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The CU module administrator re-activates the CU in the CU module.</w:t>
            </w:r>
          </w:p>
        </w:tc>
        <w:tc>
          <w:tcPr>
            <w:tcW w:w="1305" w:type="dxa"/>
            <w:tcMar>
              <w:left w:w="105" w:type="dxa"/>
              <w:right w:w="105" w:type="dxa"/>
            </w:tcMar>
          </w:tcPr>
          <w:p w:rsidRPr="00117039" w:rsidR="007A3270" w:rsidRDefault="007A3270" w14:paraId="5BA4405F"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117039" w:rsidR="007A3270" w:rsidRDefault="007A3270" w14:paraId="47466124"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[Not relevant]</w:t>
            </w:r>
          </w:p>
        </w:tc>
        <w:tc>
          <w:tcPr>
            <w:tcW w:w="1230" w:type="dxa"/>
            <w:tcMar>
              <w:left w:w="105" w:type="dxa"/>
              <w:right w:w="105" w:type="dxa"/>
            </w:tcMar>
          </w:tcPr>
          <w:p w:rsidRPr="00117039" w:rsidR="007A3270" w:rsidRDefault="007A3270" w14:paraId="720979BE"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w:t>
            </w:r>
          </w:p>
        </w:tc>
      </w:tr>
      <w:tr w:rsidRPr="00DA7D8D" w:rsidR="007A3270" w:rsidTr="007A3270" w14:paraId="37D8CD83" w14:textId="77777777">
        <w:trPr>
          <w:trHeight w:val="300"/>
        </w:trPr>
        <w:tc>
          <w:tcPr>
            <w:tcW w:w="675" w:type="dxa"/>
            <w:tcMar>
              <w:left w:w="105" w:type="dxa"/>
              <w:right w:w="105" w:type="dxa"/>
            </w:tcMar>
          </w:tcPr>
          <w:p w:rsidRPr="00117039" w:rsidR="007A3270" w:rsidRDefault="007A3270" w14:paraId="6D1E58A1"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6.5</w:t>
            </w:r>
          </w:p>
        </w:tc>
        <w:tc>
          <w:tcPr>
            <w:tcW w:w="1560" w:type="dxa"/>
            <w:tcMar>
              <w:left w:w="105" w:type="dxa"/>
              <w:right w:w="105" w:type="dxa"/>
            </w:tcMar>
          </w:tcPr>
          <w:p w:rsidRPr="00007288" w:rsidR="007A3270" w:rsidRDefault="007A3270" w14:paraId="403B0941"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(Conditional) Notify about re-activated CU </w:t>
            </w:r>
          </w:p>
        </w:tc>
        <w:tc>
          <w:tcPr>
            <w:tcW w:w="2880" w:type="dxa"/>
            <w:tcMar>
              <w:left w:w="105" w:type="dxa"/>
              <w:right w:w="105" w:type="dxa"/>
            </w:tcMar>
          </w:tcPr>
          <w:p w:rsidRPr="00007288" w:rsidR="007A3270" w:rsidRDefault="007A3270" w14:paraId="33DEEAB1" w14:textId="77777777">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(Conditional) Notify the final customer about CU re-activation.</w:t>
            </w:r>
          </w:p>
        </w:tc>
        <w:tc>
          <w:tcPr>
            <w:tcW w:w="1305" w:type="dxa"/>
            <w:tcMar>
              <w:left w:w="105" w:type="dxa"/>
              <w:right w:w="105" w:type="dxa"/>
            </w:tcMar>
          </w:tcPr>
          <w:p w:rsidRPr="00117039" w:rsidR="007A3270" w:rsidRDefault="007A3270" w14:paraId="09DE473F"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117039" w:rsidR="007A3270" w:rsidRDefault="007A3270" w14:paraId="2F5FDF2E"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Final customer</w:t>
            </w:r>
          </w:p>
        </w:tc>
        <w:tc>
          <w:tcPr>
            <w:tcW w:w="1230" w:type="dxa"/>
            <w:tcMar>
              <w:left w:w="105" w:type="dxa"/>
              <w:right w:w="105" w:type="dxa"/>
            </w:tcMar>
          </w:tcPr>
          <w:p w:rsidRPr="003C062D" w:rsidR="007A3270" w:rsidRDefault="00FE1A16" w14:paraId="0C01B065" w14:textId="1EF91CF2">
            <w:pPr>
              <w:widowControl w:val="0"/>
              <w:spacing w:after="0" w:line="276" w:lineRule="auto"/>
              <w:jc w:val="both"/>
              <w:rPr>
                <w:rFonts w:ascii="Times New Roman" w:hAnsi="Times New Roman" w:eastAsia="Calibri" w:cs="Times New Roman"/>
                <w:sz w:val="16"/>
                <w:szCs w:val="16"/>
                <w:lang w:val="fr-BE"/>
              </w:rPr>
            </w:pPr>
            <w:ins w:author="Carmen Garcia Montero" w:date="2025-11-03T12:25:00Z" w:id="1688">
              <w:r>
                <w:rPr>
                  <w:rFonts w:ascii="Times New Roman" w:hAnsi="Times New Roman" w:eastAsia="Calibri" w:cs="Times New Roman"/>
                  <w:sz w:val="16"/>
                  <w:szCs w:val="16"/>
                  <w:lang w:val="fr-BE"/>
                </w:rPr>
                <w:t>L</w:t>
              </w:r>
            </w:ins>
            <w:del w:author="Carmen Garcia Montero" w:date="2025-11-03T12:25:00Z" w:id="1689">
              <w:r w:rsidRPr="003C062D" w:rsidDel="00FE1A16" w:rsidR="00810557">
                <w:rPr>
                  <w:rFonts w:ascii="Times New Roman" w:hAnsi="Times New Roman" w:eastAsia="Calibri" w:cs="Times New Roman"/>
                  <w:sz w:val="16"/>
                  <w:szCs w:val="16"/>
                  <w:lang w:val="fr-BE"/>
                </w:rPr>
                <w:delText>K</w:delText>
              </w:r>
            </w:del>
            <w:r w:rsidRPr="003C062D" w:rsidR="007A3270">
              <w:rPr>
                <w:rFonts w:ascii="Times New Roman" w:hAnsi="Times New Roman" w:eastAsia="Calibri" w:cs="Times New Roman"/>
                <w:sz w:val="16"/>
                <w:szCs w:val="16"/>
                <w:lang w:val="fr-BE"/>
              </w:rPr>
              <w:t xml:space="preserve"> – CU re-activation notification</w:t>
            </w:r>
          </w:p>
        </w:tc>
      </w:tr>
      <w:tr w:rsidRPr="00DA7D8D" w:rsidR="007A3270" w:rsidTr="007A3270" w14:paraId="085FE667" w14:textId="77777777">
        <w:trPr>
          <w:trHeight w:val="566"/>
        </w:trPr>
        <w:tc>
          <w:tcPr>
            <w:tcW w:w="675" w:type="dxa"/>
            <w:tcMar>
              <w:left w:w="105" w:type="dxa"/>
              <w:right w:w="105" w:type="dxa"/>
            </w:tcMar>
          </w:tcPr>
          <w:p w:rsidRPr="00117039" w:rsidR="007A3270" w:rsidRDefault="007A3270" w14:paraId="1350E49F"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6.6</w:t>
            </w:r>
          </w:p>
        </w:tc>
        <w:tc>
          <w:tcPr>
            <w:tcW w:w="1560" w:type="dxa"/>
            <w:tcMar>
              <w:left w:w="105" w:type="dxa"/>
              <w:right w:w="105" w:type="dxa"/>
            </w:tcMar>
          </w:tcPr>
          <w:p w:rsidRPr="00007288" w:rsidR="007A3270" w:rsidRDefault="00BE5D78" w14:paraId="215F6CEC" w14:textId="608CECB0">
            <w:pPr>
              <w:widowControl w:val="0"/>
              <w:spacing w:after="0" w:line="276" w:lineRule="auto"/>
              <w:jc w:val="both"/>
              <w:rPr>
                <w:rFonts w:ascii="Times New Roman" w:hAnsi="Times New Roman" w:eastAsia="Calibri" w:cs="Times New Roman"/>
                <w:sz w:val="16"/>
                <w:szCs w:val="16"/>
                <w:lang w:val="en-GB"/>
              </w:rPr>
            </w:pPr>
            <w:ins w:author="Marek Jonas" w:date="2025-10-24T11:10:00Z" w:id="1690">
              <w:r w:rsidRPr="00007288">
                <w:rPr>
                  <w:rFonts w:ascii="Times New Roman" w:hAnsi="Times New Roman" w:eastAsia="Calibri" w:cs="Times New Roman"/>
                  <w:sz w:val="16"/>
                  <w:szCs w:val="16"/>
                  <w:lang w:val="en-GB"/>
                </w:rPr>
                <w:t>Notify other parties about CU re-activation</w:t>
              </w:r>
            </w:ins>
            <w:del w:author="Marek Jonas" w:date="2025-10-24T11:10:00Z" w:id="1691">
              <w:r w:rsidRPr="00007288" w:rsidR="007A3270">
                <w:rPr>
                  <w:rFonts w:ascii="Times New Roman" w:hAnsi="Times New Roman" w:eastAsia="Calibri" w:cs="Times New Roman"/>
                  <w:sz w:val="16"/>
                  <w:szCs w:val="16"/>
                  <w:lang w:val="en-GB"/>
                </w:rPr>
                <w:delText xml:space="preserve">Notify about updated </w:delText>
              </w:r>
              <w:commentRangeStart w:id="1692"/>
              <w:r w:rsidRPr="00007288" w:rsidR="007A3270">
                <w:rPr>
                  <w:rFonts w:ascii="Times New Roman" w:hAnsi="Times New Roman" w:eastAsia="Calibri" w:cs="Times New Roman"/>
                  <w:sz w:val="16"/>
                  <w:szCs w:val="16"/>
                  <w:lang w:val="en-GB"/>
                </w:rPr>
                <w:delText xml:space="preserve">CU module </w:delText>
              </w:r>
            </w:del>
            <w:del w:author="Marek Jonas" w:date="2025-10-24T11:08:00Z" w:id="1693">
              <w:r w:rsidRPr="00007288" w:rsidR="007A3270">
                <w:rPr>
                  <w:rFonts w:ascii="Times New Roman" w:hAnsi="Times New Roman" w:eastAsia="Calibri" w:cs="Times New Roman"/>
                  <w:sz w:val="16"/>
                  <w:szCs w:val="16"/>
                  <w:lang w:val="en-GB"/>
                </w:rPr>
                <w:delText>data</w:delText>
              </w:r>
              <w:commentRangeEnd w:id="1692"/>
              <w:r w:rsidRPr="00007288" w:rsidR="00681286">
                <w:rPr>
                  <w:rStyle w:val="CommentReference"/>
                  <w:rFonts w:ascii="Times New Roman" w:hAnsi="Times New Roman" w:eastAsia="Calibri" w:cs="Times New Roman"/>
                  <w:lang w:val="en-GB"/>
                </w:rPr>
                <w:commentReference w:id="1692"/>
              </w:r>
            </w:del>
          </w:p>
        </w:tc>
        <w:tc>
          <w:tcPr>
            <w:tcW w:w="2880" w:type="dxa"/>
            <w:tcMar>
              <w:left w:w="105" w:type="dxa"/>
              <w:right w:w="105" w:type="dxa"/>
            </w:tcMar>
          </w:tcPr>
          <w:p w:rsidRPr="00007288" w:rsidR="007A3270" w:rsidRDefault="00BE5D78" w14:paraId="64E2664F" w14:textId="68FE208D">
            <w:pPr>
              <w:widowControl w:val="0"/>
              <w:spacing w:after="0" w:line="276" w:lineRule="auto"/>
              <w:jc w:val="both"/>
              <w:rPr>
                <w:rFonts w:ascii="Times New Roman" w:hAnsi="Times New Roman" w:eastAsia="Calibri" w:cs="Times New Roman"/>
                <w:sz w:val="16"/>
                <w:szCs w:val="16"/>
                <w:lang w:val="en-GB"/>
              </w:rPr>
            </w:pPr>
            <w:ins w:author="Marek Jonas" w:date="2025-10-24T11:10:00Z" w:id="1694">
              <w:r w:rsidRPr="00007288">
                <w:rPr>
                  <w:rFonts w:ascii="Times New Roman" w:hAnsi="Times New Roman" w:eastAsia="Calibri" w:cs="Times New Roman"/>
                  <w:sz w:val="16"/>
                  <w:szCs w:val="16"/>
                  <w:lang w:val="en-GB"/>
                </w:rPr>
                <w:t>The CU module administrator informs all affected parties of the re-activation.</w:t>
              </w:r>
            </w:ins>
            <w:del w:author="Marek Jonas" w:date="2025-10-24T11:10:00Z" w:id="1695">
              <w:r w:rsidRPr="00007288" w:rsidDel="00BE5D78" w:rsidR="007A3270">
                <w:rPr>
                  <w:rFonts w:ascii="Times New Roman" w:hAnsi="Times New Roman" w:eastAsia="Calibri" w:cs="Times New Roman"/>
                  <w:sz w:val="16"/>
                  <w:szCs w:val="16"/>
                  <w:lang w:val="en-GB"/>
                </w:rPr>
                <w:delText>Notify the service provider assigned to the CU.</w:delText>
              </w:r>
            </w:del>
          </w:p>
        </w:tc>
        <w:tc>
          <w:tcPr>
            <w:tcW w:w="1305" w:type="dxa"/>
            <w:tcMar>
              <w:left w:w="105" w:type="dxa"/>
              <w:right w:w="105" w:type="dxa"/>
            </w:tcMar>
          </w:tcPr>
          <w:p w:rsidRPr="00117039" w:rsidR="007A3270" w:rsidRDefault="007A3270" w14:paraId="5C7BD6F7"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117039" w:rsidR="007A3270" w:rsidRDefault="007A3270" w14:paraId="15F29BA6" w14:textId="49AF3705">
            <w:pPr>
              <w:widowControl w:val="0"/>
              <w:spacing w:after="0" w:line="276" w:lineRule="auto"/>
              <w:jc w:val="both"/>
              <w:rPr>
                <w:rFonts w:ascii="Times New Roman" w:hAnsi="Times New Roman" w:eastAsia="Calibri" w:cs="Times New Roman"/>
                <w:sz w:val="16"/>
                <w:szCs w:val="16"/>
                <w:lang w:val="en-GB"/>
              </w:rPr>
            </w:pPr>
            <w:del w:author="Marek Jonas" w:date="2025-10-24T11:09:00Z" w:id="1696">
              <w:r w:rsidRPr="00117039" w:rsidDel="00BE5D78">
                <w:rPr>
                  <w:rFonts w:ascii="Times New Roman" w:hAnsi="Times New Roman" w:eastAsia="Calibri" w:cs="Times New Roman"/>
                  <w:sz w:val="16"/>
                  <w:szCs w:val="16"/>
                  <w:lang w:val="en-GB"/>
                </w:rPr>
                <w:delText>Service provide</w:delText>
              </w:r>
            </w:del>
            <w:ins w:author="Marek Jonas" w:date="2025-10-24T11:09:00Z" w:id="1697">
              <w:r w:rsidR="00BE5D78">
                <w:rPr>
                  <w:rFonts w:ascii="Times New Roman" w:hAnsi="Times New Roman" w:eastAsia="Calibri" w:cs="Times New Roman"/>
                  <w:sz w:val="16"/>
                  <w:szCs w:val="16"/>
                  <w:lang w:val="en-GB"/>
                </w:rPr>
                <w:t>Affected party</w:t>
              </w:r>
            </w:ins>
            <w:del w:author="Marek Jonas" w:date="2025-10-24T11:09:00Z" w:id="1698">
              <w:r w:rsidRPr="00117039" w:rsidDel="00BE5D78">
                <w:rPr>
                  <w:rFonts w:ascii="Times New Roman" w:hAnsi="Times New Roman" w:eastAsia="Calibri" w:cs="Times New Roman"/>
                  <w:sz w:val="16"/>
                  <w:szCs w:val="16"/>
                  <w:lang w:val="en-GB"/>
                </w:rPr>
                <w:delText>r</w:delText>
              </w:r>
            </w:del>
          </w:p>
        </w:tc>
        <w:tc>
          <w:tcPr>
            <w:tcW w:w="1230" w:type="dxa"/>
            <w:tcMar>
              <w:left w:w="105" w:type="dxa"/>
              <w:right w:w="105" w:type="dxa"/>
            </w:tcMar>
          </w:tcPr>
          <w:p w:rsidRPr="003C062D" w:rsidR="007A3270" w:rsidRDefault="00FE1A16" w14:paraId="1749E196" w14:textId="084E51D9">
            <w:pPr>
              <w:widowControl w:val="0"/>
              <w:spacing w:after="0" w:line="276" w:lineRule="auto"/>
              <w:jc w:val="both"/>
              <w:rPr>
                <w:rFonts w:ascii="Times New Roman" w:hAnsi="Times New Roman" w:eastAsia="Calibri" w:cs="Times New Roman"/>
                <w:sz w:val="16"/>
                <w:szCs w:val="16"/>
                <w:lang w:val="fr-BE"/>
              </w:rPr>
            </w:pPr>
            <w:ins w:author="Carmen Garcia Montero" w:date="2025-11-03T12:25:00Z" w:id="1699">
              <w:r>
                <w:rPr>
                  <w:rFonts w:ascii="Times New Roman" w:hAnsi="Times New Roman" w:eastAsia="Calibri" w:cs="Times New Roman"/>
                  <w:sz w:val="16"/>
                  <w:szCs w:val="16"/>
                  <w:lang w:val="fr-BE"/>
                </w:rPr>
                <w:t>L</w:t>
              </w:r>
            </w:ins>
            <w:del w:author="Carmen Garcia Montero" w:date="2025-11-03T12:25:00Z" w:id="1700">
              <w:r w:rsidRPr="003C062D" w:rsidDel="00FE1A16" w:rsidR="00810557">
                <w:rPr>
                  <w:rFonts w:ascii="Times New Roman" w:hAnsi="Times New Roman" w:eastAsia="Calibri" w:cs="Times New Roman"/>
                  <w:sz w:val="16"/>
                  <w:szCs w:val="16"/>
                  <w:lang w:val="fr-BE"/>
                </w:rPr>
                <w:delText>K</w:delText>
              </w:r>
            </w:del>
            <w:r w:rsidRPr="003C062D" w:rsidR="007A3270">
              <w:rPr>
                <w:rFonts w:ascii="Times New Roman" w:hAnsi="Times New Roman" w:eastAsia="Calibri" w:cs="Times New Roman"/>
                <w:sz w:val="16"/>
                <w:szCs w:val="16"/>
                <w:lang w:val="fr-BE"/>
              </w:rPr>
              <w:t xml:space="preserve"> – CU re-activation notification</w:t>
            </w:r>
          </w:p>
        </w:tc>
      </w:tr>
      <w:tr w:rsidRPr="00DA7D8D" w:rsidR="007A3270" w:rsidTr="007A3270" w14:paraId="51219B5F" w14:textId="77777777">
        <w:trPr>
          <w:trHeight w:val="300"/>
        </w:trPr>
        <w:tc>
          <w:tcPr>
            <w:tcW w:w="675" w:type="dxa"/>
            <w:tcMar>
              <w:left w:w="105" w:type="dxa"/>
              <w:right w:w="105" w:type="dxa"/>
            </w:tcMar>
          </w:tcPr>
          <w:p w:rsidRPr="00117039" w:rsidR="007A3270" w:rsidRDefault="007A3270" w14:paraId="6216A5A7"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6.7</w:t>
            </w:r>
          </w:p>
        </w:tc>
        <w:tc>
          <w:tcPr>
            <w:tcW w:w="1560" w:type="dxa"/>
            <w:tcMar>
              <w:left w:w="105" w:type="dxa"/>
              <w:right w:w="105" w:type="dxa"/>
            </w:tcMar>
          </w:tcPr>
          <w:p w:rsidRPr="00007288" w:rsidR="007A3270" w:rsidRDefault="00BE5D78" w14:paraId="19DDE644" w14:textId="2D14CC78">
            <w:pPr>
              <w:widowControl w:val="0"/>
              <w:spacing w:after="0" w:line="276" w:lineRule="auto"/>
              <w:jc w:val="both"/>
              <w:rPr>
                <w:rFonts w:ascii="Times New Roman" w:hAnsi="Times New Roman" w:eastAsia="Calibri" w:cs="Times New Roman"/>
                <w:sz w:val="16"/>
                <w:szCs w:val="16"/>
                <w:lang w:val="en-GB"/>
              </w:rPr>
            </w:pPr>
            <w:ins w:author="Marek Jonas" w:date="2025-10-24T11:10:00Z" w:id="1701">
              <w:r w:rsidRPr="00007288">
                <w:rPr>
                  <w:rFonts w:ascii="Times New Roman" w:hAnsi="Times New Roman" w:eastAsia="Calibri" w:cs="Times New Roman"/>
                  <w:sz w:val="16"/>
                  <w:szCs w:val="16"/>
                  <w:lang w:val="en-GB"/>
                </w:rPr>
                <w:t xml:space="preserve">Notify about updated CU module </w:t>
              </w:r>
              <w:r>
                <w:rPr>
                  <w:rFonts w:ascii="Times New Roman" w:hAnsi="Times New Roman" w:eastAsia="Calibri" w:cs="Times New Roman"/>
                  <w:sz w:val="16"/>
                  <w:szCs w:val="16"/>
                  <w:lang w:val="en-GB"/>
                </w:rPr>
                <w:t>information</w:t>
              </w:r>
            </w:ins>
            <w:del w:author="Marek Jonas" w:date="2025-10-24T11:10:00Z" w:id="1702">
              <w:r w:rsidRPr="00007288" w:rsidR="007A3270">
                <w:rPr>
                  <w:rFonts w:ascii="Times New Roman" w:hAnsi="Times New Roman" w:eastAsia="Calibri" w:cs="Times New Roman"/>
                  <w:sz w:val="16"/>
                  <w:szCs w:val="16"/>
                  <w:lang w:val="en-GB"/>
                </w:rPr>
                <w:delText>Notify other parties about CU re-activation</w:delText>
              </w:r>
            </w:del>
          </w:p>
        </w:tc>
        <w:tc>
          <w:tcPr>
            <w:tcW w:w="2880" w:type="dxa"/>
            <w:tcMar>
              <w:left w:w="105" w:type="dxa"/>
              <w:right w:w="105" w:type="dxa"/>
            </w:tcMar>
          </w:tcPr>
          <w:p w:rsidRPr="00007288" w:rsidR="007A3270" w:rsidRDefault="007A3270" w14:paraId="70D77613" w14:textId="27A32028">
            <w:pPr>
              <w:widowControl w:val="0"/>
              <w:spacing w:after="0" w:line="276" w:lineRule="auto"/>
              <w:jc w:val="both"/>
              <w:rPr>
                <w:rFonts w:ascii="Times New Roman" w:hAnsi="Times New Roman" w:eastAsia="Calibri" w:cs="Times New Roman"/>
                <w:sz w:val="16"/>
                <w:szCs w:val="16"/>
                <w:lang w:val="en-GB"/>
              </w:rPr>
            </w:pPr>
            <w:r w:rsidRPr="00007288">
              <w:rPr>
                <w:rFonts w:ascii="Times New Roman" w:hAnsi="Times New Roman" w:eastAsia="Calibri" w:cs="Times New Roman"/>
                <w:sz w:val="16"/>
                <w:szCs w:val="16"/>
                <w:lang w:val="en-GB"/>
              </w:rPr>
              <w:t xml:space="preserve">The CU module administrator informs </w:t>
            </w:r>
            <w:del w:author="Marek Jonas" w:date="2025-10-24T11:10:00Z" w:id="1703">
              <w:r w:rsidRPr="00007288">
                <w:rPr>
                  <w:rFonts w:ascii="Times New Roman" w:hAnsi="Times New Roman" w:eastAsia="Calibri" w:cs="Times New Roman"/>
                  <w:sz w:val="16"/>
                  <w:szCs w:val="16"/>
                  <w:lang w:val="en-GB"/>
                </w:rPr>
                <w:delText xml:space="preserve">all </w:delText>
              </w:r>
            </w:del>
            <w:ins w:author="Marek Jonas" w:date="2025-10-24T11:10:00Z" w:id="1704">
              <w:r w:rsidR="00BE5D78">
                <w:rPr>
                  <w:rFonts w:ascii="Times New Roman" w:hAnsi="Times New Roman" w:eastAsia="Calibri" w:cs="Times New Roman"/>
                  <w:sz w:val="16"/>
                  <w:szCs w:val="16"/>
                  <w:lang w:val="en-GB"/>
                </w:rPr>
                <w:t>the entitled parties</w:t>
              </w:r>
            </w:ins>
            <w:del w:author="Marek Jonas" w:date="2025-10-24T11:10:00Z" w:id="1705">
              <w:r w:rsidRPr="00007288">
                <w:rPr>
                  <w:rFonts w:ascii="Times New Roman" w:hAnsi="Times New Roman" w:eastAsia="Calibri" w:cs="Times New Roman"/>
                  <w:sz w:val="16"/>
                  <w:szCs w:val="16"/>
                  <w:lang w:val="en-GB"/>
                </w:rPr>
                <w:delText>affected parties</w:delText>
              </w:r>
            </w:del>
            <w:r w:rsidRPr="00007288">
              <w:rPr>
                <w:rFonts w:ascii="Times New Roman" w:hAnsi="Times New Roman" w:eastAsia="Calibri" w:cs="Times New Roman"/>
                <w:sz w:val="16"/>
                <w:szCs w:val="16"/>
                <w:lang w:val="en-GB"/>
              </w:rPr>
              <w:t xml:space="preserve"> of the re-activation. </w:t>
            </w:r>
          </w:p>
        </w:tc>
        <w:tc>
          <w:tcPr>
            <w:tcW w:w="1305" w:type="dxa"/>
            <w:tcMar>
              <w:left w:w="105" w:type="dxa"/>
              <w:right w:w="105" w:type="dxa"/>
            </w:tcMar>
          </w:tcPr>
          <w:p w:rsidRPr="00117039" w:rsidR="007A3270" w:rsidRDefault="007A3270" w14:paraId="14D999A9" w14:textId="77777777">
            <w:pPr>
              <w:widowControl w:val="0"/>
              <w:spacing w:after="0"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CU module administrator</w:t>
            </w:r>
          </w:p>
        </w:tc>
        <w:tc>
          <w:tcPr>
            <w:tcW w:w="1305" w:type="dxa"/>
            <w:tcMar>
              <w:left w:w="105" w:type="dxa"/>
              <w:right w:w="105" w:type="dxa"/>
            </w:tcMar>
          </w:tcPr>
          <w:p w:rsidRPr="00117039" w:rsidR="007A3270" w:rsidRDefault="00BE5D78" w14:paraId="7AE8AB74" w14:textId="773FE6B9">
            <w:pPr>
              <w:widowControl w:val="0"/>
              <w:spacing w:after="0" w:line="276" w:lineRule="auto"/>
              <w:jc w:val="both"/>
              <w:rPr>
                <w:rFonts w:ascii="Times New Roman" w:hAnsi="Times New Roman" w:eastAsia="Calibri" w:cs="Times New Roman"/>
                <w:sz w:val="16"/>
                <w:szCs w:val="16"/>
                <w:lang w:val="en-GB"/>
              </w:rPr>
            </w:pPr>
            <w:ins w:author="Marek Jonas" w:date="2025-10-24T11:09:00Z" w:id="1706">
              <w:r>
                <w:rPr>
                  <w:rFonts w:ascii="Times New Roman" w:hAnsi="Times New Roman" w:eastAsia="Calibri" w:cs="Times New Roman"/>
                  <w:sz w:val="16"/>
                  <w:szCs w:val="16"/>
                  <w:lang w:val="en-GB"/>
                </w:rPr>
                <w:t>Entitled</w:t>
              </w:r>
            </w:ins>
            <w:del w:author="Marek Jonas" w:date="2025-10-24T11:09:00Z" w:id="1707">
              <w:r w:rsidRPr="00117039" w:rsidR="007A3270">
                <w:rPr>
                  <w:rFonts w:ascii="Times New Roman" w:hAnsi="Times New Roman" w:eastAsia="Calibri" w:cs="Times New Roman"/>
                  <w:sz w:val="16"/>
                  <w:szCs w:val="16"/>
                  <w:lang w:val="en-GB"/>
                </w:rPr>
                <w:delText xml:space="preserve">Affected </w:delText>
              </w:r>
            </w:del>
            <w:r w:rsidRPr="00117039" w:rsidR="007A3270">
              <w:rPr>
                <w:rFonts w:ascii="Times New Roman" w:hAnsi="Times New Roman" w:eastAsia="Calibri" w:cs="Times New Roman"/>
                <w:sz w:val="16"/>
                <w:szCs w:val="16"/>
                <w:lang w:val="en-GB"/>
              </w:rPr>
              <w:t>party</w:t>
            </w:r>
          </w:p>
        </w:tc>
        <w:tc>
          <w:tcPr>
            <w:tcW w:w="1230" w:type="dxa"/>
            <w:tcMar>
              <w:left w:w="105" w:type="dxa"/>
              <w:right w:w="105" w:type="dxa"/>
            </w:tcMar>
          </w:tcPr>
          <w:p w:rsidRPr="003C062D" w:rsidR="007A3270" w:rsidRDefault="00FE1A16" w14:paraId="4B0670C9" w14:textId="2E0884C9">
            <w:pPr>
              <w:widowControl w:val="0"/>
              <w:spacing w:after="0" w:line="276" w:lineRule="auto"/>
              <w:jc w:val="both"/>
              <w:rPr>
                <w:rFonts w:ascii="Times New Roman" w:hAnsi="Times New Roman" w:eastAsia="Calibri" w:cs="Times New Roman"/>
                <w:sz w:val="16"/>
                <w:szCs w:val="16"/>
                <w:lang w:val="fr-BE"/>
              </w:rPr>
            </w:pPr>
            <w:ins w:author="Carmen Garcia Montero" w:date="2025-11-03T12:25:00Z" w:id="1708">
              <w:r>
                <w:rPr>
                  <w:rFonts w:ascii="Times New Roman" w:hAnsi="Times New Roman" w:eastAsia="Calibri" w:cs="Times New Roman"/>
                  <w:sz w:val="16"/>
                  <w:szCs w:val="16"/>
                  <w:lang w:val="fr-BE"/>
                </w:rPr>
                <w:t>L</w:t>
              </w:r>
            </w:ins>
            <w:del w:author="Carmen Garcia Montero" w:date="2025-11-03T12:25:00Z" w:id="1709">
              <w:r w:rsidRPr="003C062D" w:rsidDel="00FE1A16" w:rsidR="00810557">
                <w:rPr>
                  <w:rFonts w:ascii="Times New Roman" w:hAnsi="Times New Roman" w:eastAsia="Calibri" w:cs="Times New Roman"/>
                  <w:sz w:val="16"/>
                  <w:szCs w:val="16"/>
                  <w:lang w:val="fr-BE"/>
                </w:rPr>
                <w:delText>K</w:delText>
              </w:r>
            </w:del>
            <w:r w:rsidRPr="003C062D" w:rsidR="007A3270">
              <w:rPr>
                <w:rFonts w:ascii="Times New Roman" w:hAnsi="Times New Roman" w:eastAsia="Calibri" w:cs="Times New Roman"/>
                <w:sz w:val="16"/>
                <w:szCs w:val="16"/>
                <w:lang w:val="fr-BE"/>
              </w:rPr>
              <w:t xml:space="preserve"> – CU re-activation notification</w:t>
            </w:r>
          </w:p>
        </w:tc>
      </w:tr>
    </w:tbl>
    <w:p w:rsidRPr="003C062D" w:rsidR="6AC6D6C1" w:rsidP="00253D6C" w:rsidRDefault="6AC6D6C1" w14:paraId="691B0C9F" w14:textId="55AD365C">
      <w:pPr>
        <w:spacing w:line="276" w:lineRule="auto"/>
        <w:rPr>
          <w:rFonts w:ascii="Times New Roman" w:hAnsi="Times New Roman" w:cs="Times New Roman"/>
          <w:lang w:val="fr-BE"/>
        </w:rPr>
      </w:pPr>
    </w:p>
    <w:p w:rsidRPr="00117039" w:rsidR="007A3270" w:rsidP="00917239" w:rsidRDefault="007A3270" w14:paraId="63749CA0" w14:textId="360BB6B1">
      <w:pPr>
        <w:keepNext/>
        <w:spacing w:line="276" w:lineRule="auto"/>
        <w:rPr>
          <w:rFonts w:ascii="Times New Roman" w:hAnsi="Times New Roman" w:cs="Times New Roman"/>
          <w:lang w:val="en-GB"/>
        </w:rPr>
      </w:pPr>
      <w:r w:rsidRPr="00117039">
        <w:rPr>
          <w:rFonts w:ascii="Times New Roman" w:hAnsi="Times New Roman" w:cs="Times New Roman"/>
          <w:lang w:val="en-GB"/>
        </w:rPr>
        <w:t>Diagram 6 – Procedure ‘Re-activation of CU.’</w:t>
      </w:r>
    </w:p>
    <w:p w:rsidRPr="00117039" w:rsidR="6B9A72DA" w:rsidP="00DF0195" w:rsidRDefault="00E1778A" w14:paraId="2EECC3FC" w14:textId="6450A640">
      <w:pPr>
        <w:keepNext/>
        <w:spacing w:line="276" w:lineRule="auto"/>
        <w:rPr>
          <w:rFonts w:eastAsia="Times New Roman"/>
          <w:lang w:val="en-GB"/>
        </w:rPr>
      </w:pPr>
      <w:r w:rsidRPr="00117039">
        <w:rPr>
          <w:noProof/>
          <w:lang w:val="en-GB"/>
        </w:rPr>
        <w:drawing>
          <wp:inline distT="0" distB="0" distL="0" distR="0" wp14:anchorId="2F3BE39F" wp14:editId="35DC3982">
            <wp:extent cx="5760720" cy="6216650"/>
            <wp:effectExtent l="0" t="0" r="0" b="0"/>
            <wp:docPr id="1323338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38801" name="Picture 1" descr="A screenshot of a computer&#10;&#10;AI-generated content may be incorrect."/>
                    <pic:cNvPicPr/>
                  </pic:nvPicPr>
                  <pic:blipFill>
                    <a:blip r:embed="rId20"/>
                    <a:stretch>
                      <a:fillRect/>
                    </a:stretch>
                  </pic:blipFill>
                  <pic:spPr>
                    <a:xfrm>
                      <a:off x="0" y="0"/>
                      <a:ext cx="5760720" cy="6216650"/>
                    </a:xfrm>
                    <a:prstGeom prst="rect">
                      <a:avLst/>
                    </a:prstGeom>
                  </pic:spPr>
                </pic:pic>
              </a:graphicData>
            </a:graphic>
          </wp:inline>
        </w:drawing>
      </w:r>
      <w:r w:rsidRPr="00117039">
        <w:rPr>
          <w:rFonts w:eastAsia="Times New Roman"/>
          <w:lang w:val="en-GB"/>
        </w:rPr>
        <w:t xml:space="preserve"> </w:t>
      </w:r>
    </w:p>
    <w:p w:rsidRPr="00117039" w:rsidR="00DF0195" w:rsidP="00917239" w:rsidRDefault="00DF0195" w14:paraId="5BCBFE0D" w14:textId="77777777">
      <w:pPr>
        <w:keepNext/>
        <w:spacing w:line="276" w:lineRule="auto"/>
        <w:rPr>
          <w:rFonts w:ascii="Times New Roman" w:hAnsi="Times New Roman" w:cs="Times New Roman"/>
          <w:lang w:val="en-GB"/>
        </w:rPr>
      </w:pPr>
    </w:p>
    <w:tbl>
      <w:tblPr>
        <w:tblStyle w:val="TableGrid"/>
        <w:tblW w:w="9016"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1710">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1711">
          <w:tblGrid>
            <w:gridCol w:w="2"/>
            <w:gridCol w:w="685"/>
            <w:gridCol w:w="1573"/>
            <w:gridCol w:w="2884"/>
            <w:gridCol w:w="1317"/>
            <w:gridCol w:w="1319"/>
            <w:gridCol w:w="1131"/>
            <w:gridCol w:w="105"/>
          </w:tblGrid>
        </w:tblGridChange>
      </w:tblGrid>
      <w:tr w:rsidRPr="00390DC1" w:rsidR="00EE3230" w14:paraId="396CB527" w14:textId="77777777">
        <w:trPr>
          <w:gridAfter w:val="1"/>
          <w:wAfter w:w="108" w:type="dxa"/>
          <w:trHeight w:val="300"/>
        </w:trPr>
        <w:tc>
          <w:tcPr>
            <w:tcW w:w="9016" w:type="dxa"/>
            <w:gridSpan w:val="6"/>
            <w:shd w:val="clear" w:color="auto" w:fill="D0CECE" w:themeFill="background2" w:themeFillShade="E6"/>
            <w:tcPrChange w:author="Fernando Dominguez" w:date="2025-09-12T14:02:00Z" w:id="1712">
              <w:tcPr>
                <w:tcW w:w="9016" w:type="dxa"/>
                <w:gridSpan w:val="8"/>
                <w:shd w:val="clear" w:color="auto" w:fill="D0CECE" w:themeFill="background2" w:themeFillShade="E6"/>
              </w:tcPr>
            </w:tcPrChange>
          </w:tcPr>
          <w:p w:rsidRPr="00117039" w:rsidR="00EE3230" w:rsidRDefault="00EE3230" w14:paraId="55304FA8" w14:textId="77777777">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24"/>
                <w:szCs w:val="24"/>
                <w:lang w:val="en-GB" w:eastAsia="zh-CN"/>
              </w:rPr>
              <w:br w:type="page"/>
            </w:r>
            <w:r w:rsidRPr="00117039">
              <w:rPr>
                <w:rFonts w:ascii="Times New Roman" w:hAnsi="Times New Roman" w:eastAsia="Calibri" w:cs="Times New Roman"/>
                <w:b/>
                <w:i/>
                <w:sz w:val="16"/>
                <w:szCs w:val="16"/>
                <w:lang w:val="en-GB" w:eastAsia="zh-CN"/>
              </w:rPr>
              <w:t>Table III.7</w:t>
            </w:r>
            <w:r w:rsidRPr="00117039">
              <w:rPr>
                <w:rFonts w:ascii="Times New Roman" w:hAnsi="Times New Roman" w:eastAsia="Arial" w:cs="Times New Roman"/>
                <w:b/>
                <w:i/>
                <w:sz w:val="16"/>
                <w:szCs w:val="16"/>
                <w:lang w:val="en-GB" w:eastAsia="zh-CN"/>
              </w:rPr>
              <w:t xml:space="preserve"> – Procedure 7</w:t>
            </w:r>
          </w:p>
        </w:tc>
      </w:tr>
      <w:tr w:rsidRPr="00390DC1" w:rsidR="00EE3230" w14:paraId="3D88582F" w14:textId="77777777">
        <w:trPr>
          <w:gridAfter w:val="1"/>
          <w:wAfter w:w="108" w:type="dxa"/>
          <w:trHeight w:val="306"/>
          <w:trPrChange w:author="Fernando Dominguez" w:date="2025-11-03T09:17:00Z" w:id="1713">
            <w:trPr>
              <w:trHeight w:val="306"/>
            </w:trPr>
          </w:trPrChange>
        </w:trPr>
        <w:tc>
          <w:tcPr>
            <w:tcW w:w="2260" w:type="dxa"/>
            <w:gridSpan w:val="2"/>
            <w:shd w:val="clear" w:color="auto" w:fill="D0CECE" w:themeFill="background2" w:themeFillShade="E6"/>
            <w:vAlign w:val="center"/>
            <w:tcPrChange w:author="Fernando Dominguez" w:date="2025-11-03T09:17:00Z" w:id="1714">
              <w:tcPr>
                <w:tcW w:w="2260" w:type="dxa"/>
                <w:gridSpan w:val="3"/>
                <w:shd w:val="clear" w:color="auto" w:fill="D0CECE" w:themeFill="background2" w:themeFillShade="E6"/>
                <w:vAlign w:val="center"/>
              </w:tcPr>
            </w:tcPrChange>
          </w:tcPr>
          <w:p w:rsidRPr="00117039" w:rsidR="00EE3230" w:rsidP="00117039" w:rsidRDefault="00EE3230" w14:paraId="1A6E59D5" w14:textId="77777777">
            <w:pPr>
              <w:widowControl w:val="0"/>
              <w:spacing w:after="0" w:line="240"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11-03T09:17:00Z" w:id="1715">
              <w:tcPr>
                <w:tcW w:w="6756" w:type="dxa"/>
                <w:gridSpan w:val="5"/>
                <w:vAlign w:val="center"/>
              </w:tcPr>
            </w:tcPrChange>
          </w:tcPr>
          <w:p w:rsidRPr="00117039" w:rsidR="00EE3230" w:rsidP="00117039" w:rsidRDefault="00ED0D3E" w14:paraId="167910DB" w14:textId="7BEA2CFE">
            <w:pPr>
              <w:pStyle w:val="Caption"/>
              <w:keepNext/>
              <w:spacing w:after="0"/>
              <w:rPr>
                <w:rFonts w:ascii="Times New Roman" w:hAnsi="Times New Roman" w:eastAsia="Calibri" w:cs="Times New Roman"/>
                <w:color w:val="auto"/>
                <w:sz w:val="16"/>
                <w:szCs w:val="16"/>
                <w:lang w:val="en-GB" w:eastAsia="zh-CN"/>
              </w:rPr>
            </w:pPr>
            <w:bookmarkStart w:name="_Toc212680681" w:id="1716"/>
            <w:r w:rsidRPr="00117039">
              <w:rPr>
                <w:rFonts w:ascii="Times New Roman" w:hAnsi="Times New Roman" w:cs="Times New Roman"/>
                <w:color w:val="auto"/>
                <w:sz w:val="16"/>
                <w:szCs w:val="16"/>
                <w:lang w:val="en-GB"/>
              </w:rPr>
              <w:t xml:space="preserve">Table </w:t>
            </w:r>
            <w:r w:rsidRPr="00117039">
              <w:rPr>
                <w:rFonts w:ascii="Times New Roman" w:hAnsi="Times New Roman" w:cs="Times New Roman"/>
                <w:color w:val="auto"/>
                <w:sz w:val="16"/>
                <w:szCs w:val="16"/>
                <w:lang w:val="en-GB"/>
              </w:rPr>
              <w:fldChar w:fldCharType="begin"/>
            </w:r>
            <w:r w:rsidRPr="00117039">
              <w:rPr>
                <w:rFonts w:ascii="Times New Roman" w:hAnsi="Times New Roman" w:cs="Times New Roman"/>
                <w:color w:val="auto"/>
                <w:sz w:val="16"/>
                <w:szCs w:val="16"/>
                <w:lang w:val="en-GB"/>
              </w:rPr>
              <w:instrText xml:space="preserve"> SEQ Table \* ARABIC </w:instrText>
            </w:r>
            <w:r w:rsidRPr="00117039">
              <w:rPr>
                <w:rFonts w:ascii="Times New Roman" w:hAnsi="Times New Roman" w:cs="Times New Roman"/>
                <w:color w:val="auto"/>
                <w:sz w:val="16"/>
                <w:szCs w:val="16"/>
                <w:lang w:val="en-GB"/>
              </w:rPr>
              <w:fldChar w:fldCharType="separate"/>
            </w:r>
            <w:r w:rsidRPr="00117039" w:rsidR="007173B9">
              <w:rPr>
                <w:rFonts w:ascii="Times New Roman" w:hAnsi="Times New Roman" w:cs="Times New Roman"/>
                <w:color w:val="auto"/>
                <w:sz w:val="16"/>
                <w:szCs w:val="16"/>
                <w:lang w:val="en-GB"/>
              </w:rPr>
              <w:t>10</w:t>
            </w:r>
            <w:r w:rsidRPr="00117039">
              <w:rPr>
                <w:rFonts w:ascii="Times New Roman" w:hAnsi="Times New Roman" w:cs="Times New Roman"/>
                <w:color w:val="auto"/>
                <w:sz w:val="16"/>
                <w:szCs w:val="16"/>
                <w:lang w:val="en-GB"/>
              </w:rPr>
              <w:fldChar w:fldCharType="end"/>
            </w:r>
            <w:r w:rsidRPr="00117039">
              <w:rPr>
                <w:rFonts w:ascii="Times New Roman" w:hAnsi="Times New Roman" w:cs="Times New Roman"/>
                <w:color w:val="auto"/>
                <w:sz w:val="16"/>
                <w:szCs w:val="16"/>
                <w:lang w:val="en-GB"/>
              </w:rPr>
              <w:t xml:space="preserve"> </w:t>
            </w:r>
            <w:r w:rsidRPr="00117039" w:rsidR="00EE3230">
              <w:rPr>
                <w:rFonts w:ascii="Times New Roman" w:hAnsi="Times New Roman" w:eastAsia="Calibri" w:cs="Times New Roman"/>
                <w:color w:val="auto"/>
                <w:sz w:val="16"/>
                <w:szCs w:val="16"/>
                <w:lang w:val="en-GB" w:eastAsia="zh-CN"/>
              </w:rPr>
              <w:t>Service provider registration</w:t>
            </w:r>
            <w:bookmarkEnd w:id="1716"/>
          </w:p>
        </w:tc>
      </w:tr>
      <w:tr w:rsidRPr="00390DC1" w:rsidR="00EE3230" w14:paraId="7CE04958" w14:textId="77777777">
        <w:trPr>
          <w:gridAfter w:val="1"/>
          <w:wAfter w:w="108" w:type="dxa"/>
        </w:trPr>
        <w:tc>
          <w:tcPr>
            <w:tcW w:w="687" w:type="dxa"/>
            <w:shd w:val="clear" w:color="auto" w:fill="D0CECE" w:themeFill="background2" w:themeFillShade="E6"/>
            <w:tcPrChange w:author="Fernando Dominguez" w:date="2025-11-03T09:17:00Z" w:id="1717">
              <w:tcPr>
                <w:tcW w:w="687" w:type="dxa"/>
                <w:gridSpan w:val="2"/>
                <w:shd w:val="clear" w:color="auto" w:fill="D0CECE" w:themeFill="background2" w:themeFillShade="E6"/>
              </w:tcPr>
            </w:tcPrChange>
          </w:tcPr>
          <w:p w:rsidRPr="00117039" w:rsidR="00EE3230" w:rsidRDefault="00EE3230" w14:paraId="32ABC683" w14:textId="77777777">
            <w:pPr>
              <w:widowControl w:val="0"/>
              <w:spacing w:after="0" w:line="276" w:lineRule="auto"/>
              <w:jc w:val="both"/>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tcPrChange w:author="Fernando Dominguez" w:date="2025-11-03T09:17:00Z" w:id="1718">
              <w:tcPr>
                <w:tcW w:w="1573" w:type="dxa"/>
                <w:shd w:val="clear" w:color="auto" w:fill="D0CECE" w:themeFill="background2" w:themeFillShade="E6"/>
              </w:tcPr>
            </w:tcPrChange>
          </w:tcPr>
          <w:p w:rsidRPr="00117039" w:rsidR="00EE3230" w:rsidRDefault="00EE3230" w14:paraId="02EB555A" w14:textId="77777777">
            <w:pPr>
              <w:widowControl w:val="0"/>
              <w:spacing w:after="0" w:line="276" w:lineRule="auto"/>
              <w:jc w:val="both"/>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tcPrChange w:author="Fernando Dominguez" w:date="2025-11-03T09:17:00Z" w:id="1719">
              <w:tcPr>
                <w:tcW w:w="2884" w:type="dxa"/>
                <w:shd w:val="clear" w:color="auto" w:fill="D0CECE" w:themeFill="background2" w:themeFillShade="E6"/>
              </w:tcPr>
            </w:tcPrChange>
          </w:tcPr>
          <w:p w:rsidRPr="00117039" w:rsidR="00EE3230" w:rsidRDefault="00EE3230" w14:paraId="1936154B" w14:textId="77777777">
            <w:pPr>
              <w:widowControl w:val="0"/>
              <w:spacing w:after="0" w:line="276" w:lineRule="auto"/>
              <w:jc w:val="both"/>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tcPrChange w:author="Fernando Dominguez" w:date="2025-11-03T09:17:00Z" w:id="1720">
              <w:tcPr>
                <w:tcW w:w="1317" w:type="dxa"/>
                <w:shd w:val="clear" w:color="auto" w:fill="D0CECE" w:themeFill="background2" w:themeFillShade="E6"/>
              </w:tcPr>
            </w:tcPrChange>
          </w:tcPr>
          <w:p w:rsidRPr="00117039" w:rsidR="00EE3230" w:rsidRDefault="00EE3230" w14:paraId="4ADBAF8C" w14:textId="77777777">
            <w:pPr>
              <w:widowControl w:val="0"/>
              <w:spacing w:after="0" w:line="276" w:lineRule="auto"/>
              <w:jc w:val="both"/>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tcPrChange w:author="Fernando Dominguez" w:date="2025-11-03T09:17:00Z" w:id="1721">
              <w:tcPr>
                <w:tcW w:w="1319" w:type="dxa"/>
                <w:shd w:val="clear" w:color="auto" w:fill="D0CECE" w:themeFill="background2" w:themeFillShade="E6"/>
              </w:tcPr>
            </w:tcPrChange>
          </w:tcPr>
          <w:p w:rsidRPr="00117039" w:rsidR="00EE3230" w:rsidRDefault="00EE3230" w14:paraId="68EA5B68" w14:textId="77777777">
            <w:pPr>
              <w:widowControl w:val="0"/>
              <w:spacing w:after="0" w:line="276" w:lineRule="auto"/>
              <w:jc w:val="both"/>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tcPrChange w:author="Fernando Dominguez" w:date="2025-11-03T09:17:00Z" w:id="1722">
              <w:tcPr>
                <w:tcW w:w="1236" w:type="dxa"/>
                <w:gridSpan w:val="2"/>
                <w:shd w:val="clear" w:color="auto" w:fill="D0CECE" w:themeFill="background2" w:themeFillShade="E6"/>
              </w:tcPr>
            </w:tcPrChange>
          </w:tcPr>
          <w:p w:rsidRPr="00117039" w:rsidR="00EE3230" w:rsidRDefault="00EE3230" w14:paraId="01C1A4EA" w14:textId="77777777">
            <w:pPr>
              <w:widowControl w:val="0"/>
              <w:spacing w:after="0" w:line="276" w:lineRule="auto"/>
              <w:jc w:val="both"/>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DA7D8D" w:rsidR="00EE3230" w14:paraId="54E860B3" w14:textId="77777777">
        <w:tc>
          <w:tcPr>
            <w:tcW w:w="687" w:type="dxa"/>
            <w:tcPrChange w:author="Fernando Dominguez" w:date="2025-11-03T09:17:00Z" w:id="1723">
              <w:tcPr>
                <w:tcW w:w="687" w:type="dxa"/>
                <w:gridSpan w:val="2"/>
              </w:tcPr>
            </w:tcPrChange>
          </w:tcPr>
          <w:p w:rsidRPr="00117039" w:rsidR="00EE3230" w:rsidRDefault="00EE3230" w14:paraId="436AB8D8" w14:textId="77777777">
            <w:pPr>
              <w:widowControl w:val="0"/>
              <w:spacing w:after="0" w:line="276" w:lineRule="auto"/>
              <w:jc w:val="both"/>
              <w:rPr>
                <w:rFonts w:ascii="Times New Roman" w:hAnsi="Times New Roman" w:eastAsia="Calibri" w:cs="Times New Roman"/>
                <w:sz w:val="16"/>
                <w:szCs w:val="16"/>
                <w:lang w:val="en-GB" w:eastAsia="zh-CN"/>
              </w:rPr>
            </w:pPr>
            <w:commentRangeStart w:id="1724"/>
            <w:commentRangeStart w:id="1725"/>
            <w:commentRangeStart w:id="1726"/>
            <w:r w:rsidRPr="00117039">
              <w:rPr>
                <w:rFonts w:ascii="Times New Roman" w:hAnsi="Times New Roman" w:eastAsia="Calibri" w:cs="Times New Roman"/>
                <w:sz w:val="16"/>
                <w:szCs w:val="16"/>
                <w:lang w:val="en-GB" w:eastAsia="zh-CN"/>
              </w:rPr>
              <w:t>7.1</w:t>
            </w:r>
          </w:p>
        </w:tc>
        <w:tc>
          <w:tcPr>
            <w:tcW w:w="1573" w:type="dxa"/>
            <w:tcPrChange w:author="Fernando Dominguez" w:date="2025-11-03T09:17:00Z" w:id="1727">
              <w:tcPr>
                <w:tcW w:w="1573" w:type="dxa"/>
              </w:tcPr>
            </w:tcPrChange>
          </w:tcPr>
          <w:p w:rsidRPr="00117039" w:rsidR="00EE3230" w:rsidRDefault="00EE3230" w14:paraId="70421B6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Request registration </w:t>
            </w:r>
          </w:p>
        </w:tc>
        <w:tc>
          <w:tcPr>
            <w:tcW w:w="2884" w:type="dxa"/>
            <w:tcPrChange w:author="Fernando Dominguez" w:date="2025-11-03T09:17:00Z" w:id="1728">
              <w:tcPr>
                <w:tcW w:w="2884" w:type="dxa"/>
              </w:tcPr>
            </w:tcPrChange>
          </w:tcPr>
          <w:p w:rsidRPr="00117039" w:rsidR="00EE3230" w:rsidRDefault="00EE3230" w14:paraId="3321E53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SP applies for access (account) for the </w:t>
            </w:r>
            <w:r w:rsidRPr="00117039" w:rsidDel="00B44419">
              <w:rPr>
                <w:rFonts w:ascii="Times New Roman" w:hAnsi="Times New Roman" w:eastAsia="Calibri" w:cs="Times New Roman"/>
                <w:sz w:val="16"/>
                <w:szCs w:val="16"/>
                <w:lang w:val="en-GB" w:eastAsia="zh-CN"/>
              </w:rPr>
              <w:t xml:space="preserve">flexibility </w:t>
            </w:r>
            <w:r w:rsidRPr="00117039">
              <w:rPr>
                <w:rFonts w:ascii="Times New Roman" w:hAnsi="Times New Roman" w:eastAsia="Calibri" w:cs="Times New Roman"/>
                <w:sz w:val="16"/>
                <w:szCs w:val="16"/>
                <w:lang w:val="en-GB" w:eastAsia="zh-CN"/>
              </w:rPr>
              <w:t xml:space="preserve">information system. The service provider may choose to register with an existing identification code if they have previously received an identification code that is valid according to the national terms and conditions. </w:t>
            </w:r>
            <w:r w:rsidRPr="00117039">
              <w:rPr>
                <w:rStyle w:val="CommentReference"/>
                <w:rFonts w:ascii="Times New Roman" w:hAnsi="Times New Roman" w:cs="Times New Roman"/>
                <w:lang w:val="en-GB"/>
              </w:rPr>
              <w:t xml:space="preserve">Otherwise, they can </w:t>
            </w:r>
            <w:r w:rsidRPr="00117039">
              <w:rPr>
                <w:rFonts w:ascii="Times New Roman" w:hAnsi="Times New Roman" w:eastAsia="Calibri" w:cs="Times New Roman"/>
                <w:sz w:val="16"/>
                <w:szCs w:val="16"/>
                <w:lang w:val="en-GB" w:eastAsia="zh-CN"/>
              </w:rPr>
              <w:t xml:space="preserve">request and receive a new identification code. </w:t>
            </w:r>
          </w:p>
        </w:tc>
        <w:tc>
          <w:tcPr>
            <w:tcW w:w="1317" w:type="dxa"/>
            <w:tcPrChange w:author="Fernando Dominguez" w:date="2025-11-03T09:17:00Z" w:id="1729">
              <w:tcPr>
                <w:tcW w:w="1317" w:type="dxa"/>
              </w:tcPr>
            </w:tcPrChange>
          </w:tcPr>
          <w:p w:rsidRPr="00117039" w:rsidR="00EE3230" w:rsidRDefault="00EE3230" w14:paraId="3663E5D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319" w:type="dxa"/>
            <w:tcPrChange w:author="Fernando Dominguez" w:date="2025-11-03T09:17:00Z" w:id="1730">
              <w:tcPr>
                <w:tcW w:w="1319" w:type="dxa"/>
              </w:tcPr>
            </w:tcPrChange>
          </w:tcPr>
          <w:p w:rsidRPr="00117039" w:rsidR="00EE3230" w:rsidRDefault="00EE3230" w14:paraId="317662E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operator</w:t>
            </w:r>
          </w:p>
        </w:tc>
        <w:tc>
          <w:tcPr>
            <w:tcW w:w="1236" w:type="dxa"/>
            <w:gridSpan w:val="2"/>
            <w:tcPrChange w:author="Fernando Dominguez" w:date="2025-11-03T09:17:00Z" w:id="1731">
              <w:tcPr>
                <w:tcW w:w="1236" w:type="dxa"/>
                <w:gridSpan w:val="2"/>
              </w:tcPr>
            </w:tcPrChange>
          </w:tcPr>
          <w:p w:rsidRPr="00117039" w:rsidR="00EE3230" w:rsidRDefault="00BF7A20" w14:paraId="25BCBE97" w14:textId="7D182D77">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6:00Z" w:id="1732">
              <w:r>
                <w:rPr>
                  <w:rFonts w:ascii="Times New Roman" w:hAnsi="Times New Roman" w:eastAsia="Calibri" w:cs="Times New Roman"/>
                  <w:sz w:val="16"/>
                  <w:szCs w:val="16"/>
                  <w:lang w:val="en-GB" w:eastAsia="zh-CN"/>
                </w:rPr>
                <w:t>M</w:t>
              </w:r>
            </w:ins>
            <w:del w:author="Carmen Garcia Montero" w:date="2025-11-03T12:26:00Z" w:id="1733">
              <w:r w:rsidRPr="00117039" w:rsidDel="00BF7A20" w:rsidR="00810557">
                <w:rPr>
                  <w:rFonts w:ascii="Times New Roman" w:hAnsi="Times New Roman" w:eastAsia="Calibri" w:cs="Times New Roman"/>
                  <w:sz w:val="16"/>
                  <w:szCs w:val="16"/>
                  <w:lang w:val="en-GB" w:eastAsia="zh-CN"/>
                </w:rPr>
                <w:delText>L</w:delText>
              </w:r>
            </w:del>
            <w:r w:rsidRPr="00117039" w:rsidR="00EE3230">
              <w:rPr>
                <w:rFonts w:ascii="Times New Roman" w:hAnsi="Times New Roman" w:eastAsia="Calibri" w:cs="Times New Roman"/>
                <w:sz w:val="16"/>
                <w:szCs w:val="16"/>
                <w:lang w:val="en-GB" w:eastAsia="zh-CN"/>
              </w:rPr>
              <w:t xml:space="preserve"> – Service provider registration request</w:t>
            </w:r>
            <w:commentRangeEnd w:id="1724"/>
            <w:r w:rsidRPr="00117039" w:rsidR="00810557">
              <w:rPr>
                <w:rStyle w:val="CommentReference"/>
                <w:rFonts w:ascii="Times New Roman" w:hAnsi="Times New Roman" w:eastAsia="Calibri" w:cs="Times New Roman"/>
                <w:lang w:val="en-GB" w:eastAsia="zh-CN"/>
              </w:rPr>
              <w:commentReference w:id="1724"/>
            </w:r>
            <w:commentRangeEnd w:id="1725"/>
            <w:r w:rsidRPr="00117039" w:rsidR="00810557">
              <w:rPr>
                <w:rStyle w:val="CommentReference"/>
                <w:rFonts w:ascii="Times New Roman" w:hAnsi="Times New Roman" w:eastAsia="Calibri" w:cs="Times New Roman"/>
                <w:lang w:val="en-GB" w:eastAsia="zh-CN"/>
              </w:rPr>
              <w:commentReference w:id="1725"/>
            </w:r>
            <w:commentRangeEnd w:id="1726"/>
            <w:r w:rsidRPr="00117039" w:rsidR="00810557">
              <w:rPr>
                <w:rStyle w:val="CommentReference"/>
                <w:rFonts w:ascii="Times New Roman" w:hAnsi="Times New Roman" w:eastAsia="Calibri" w:cs="Times New Roman"/>
                <w:lang w:val="en-GB" w:eastAsia="zh-CN"/>
              </w:rPr>
              <w:commentReference w:id="1726"/>
            </w:r>
          </w:p>
        </w:tc>
      </w:tr>
      <w:tr w:rsidRPr="00390DC1" w:rsidR="00EE3230" w14:paraId="05C04CE7" w14:textId="77777777">
        <w:tc>
          <w:tcPr>
            <w:tcW w:w="687" w:type="dxa"/>
            <w:tcPrChange w:author="Fernando Dominguez" w:date="2025-11-03T09:17:00Z" w:id="1734">
              <w:tcPr>
                <w:tcW w:w="687" w:type="dxa"/>
                <w:gridSpan w:val="2"/>
              </w:tcPr>
            </w:tcPrChange>
          </w:tcPr>
          <w:p w:rsidRPr="00117039" w:rsidR="00EE3230" w:rsidRDefault="00EE3230" w14:paraId="71D2958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7.2</w:t>
            </w:r>
          </w:p>
        </w:tc>
        <w:tc>
          <w:tcPr>
            <w:tcW w:w="1573" w:type="dxa"/>
            <w:tcPrChange w:author="Fernando Dominguez" w:date="2025-11-03T09:17:00Z" w:id="1735">
              <w:tcPr>
                <w:tcW w:w="1573" w:type="dxa"/>
              </w:tcPr>
            </w:tcPrChange>
          </w:tcPr>
          <w:p w:rsidRPr="00117039" w:rsidR="00EE3230" w:rsidRDefault="00EE3230" w14:paraId="36C0635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Validate registration request</w:t>
            </w:r>
          </w:p>
        </w:tc>
        <w:tc>
          <w:tcPr>
            <w:tcW w:w="2884" w:type="dxa"/>
            <w:tcPrChange w:author="Fernando Dominguez" w:date="2025-11-03T09:17:00Z" w:id="1736">
              <w:tcPr>
                <w:tcW w:w="2884" w:type="dxa"/>
              </w:tcPr>
            </w:tcPrChange>
          </w:tcPr>
          <w:p w:rsidRPr="00117039" w:rsidR="00EE3230" w:rsidRDefault="00EE3230" w14:paraId="0DAF08A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SP module operator validates whether the service provider is eligible for being granted access to the </w:t>
            </w:r>
            <w:r w:rsidRPr="00117039" w:rsidDel="00B44419">
              <w:rPr>
                <w:rFonts w:ascii="Times New Roman" w:hAnsi="Times New Roman" w:eastAsia="Calibri" w:cs="Times New Roman"/>
                <w:sz w:val="16"/>
                <w:szCs w:val="16"/>
                <w:lang w:val="en-GB" w:eastAsia="zh-CN"/>
              </w:rPr>
              <w:t xml:space="preserve">flexibility </w:t>
            </w:r>
            <w:r w:rsidRPr="00117039">
              <w:rPr>
                <w:rFonts w:ascii="Times New Roman" w:hAnsi="Times New Roman" w:eastAsia="Calibri" w:cs="Times New Roman"/>
                <w:sz w:val="16"/>
                <w:szCs w:val="16"/>
                <w:lang w:val="en-GB" w:eastAsia="zh-CN"/>
              </w:rPr>
              <w:t xml:space="preserve">information system </w:t>
            </w:r>
            <w:r w:rsidRPr="00117039">
              <w:rPr>
                <w:rFonts w:ascii="Times New Roman" w:hAnsi="Times New Roman" w:cs="Times New Roman"/>
                <w:sz w:val="16"/>
                <w:szCs w:val="16"/>
                <w:lang w:val="en-GB" w:eastAsia="zh-CN"/>
              </w:rPr>
              <w:t>and provides a meaningful indication in case of an invalid request.</w:t>
            </w:r>
          </w:p>
        </w:tc>
        <w:tc>
          <w:tcPr>
            <w:tcW w:w="1317" w:type="dxa"/>
            <w:tcPrChange w:author="Fernando Dominguez" w:date="2025-11-03T09:17:00Z" w:id="1737">
              <w:tcPr>
                <w:tcW w:w="1317" w:type="dxa"/>
              </w:tcPr>
            </w:tcPrChange>
          </w:tcPr>
          <w:p w:rsidRPr="00117039" w:rsidR="00EE3230" w:rsidRDefault="00EE3230" w14:paraId="0EEB8334"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operator</w:t>
            </w:r>
          </w:p>
        </w:tc>
        <w:tc>
          <w:tcPr>
            <w:tcW w:w="1319" w:type="dxa"/>
            <w:tcPrChange w:author="Fernando Dominguez" w:date="2025-11-03T09:17:00Z" w:id="1738">
              <w:tcPr>
                <w:tcW w:w="1319" w:type="dxa"/>
              </w:tcPr>
            </w:tcPrChange>
          </w:tcPr>
          <w:p w:rsidRPr="00117039" w:rsidR="00EE3230" w:rsidRDefault="00EE3230" w14:paraId="7C150C8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1739">
              <w:tcPr>
                <w:tcW w:w="1236" w:type="dxa"/>
                <w:gridSpan w:val="2"/>
              </w:tcPr>
            </w:tcPrChange>
          </w:tcPr>
          <w:p w:rsidRPr="00117039" w:rsidR="00EE3230" w:rsidRDefault="00EE3230" w14:paraId="4E8E581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B – Request </w:t>
            </w:r>
          </w:p>
          <w:p w:rsidRPr="00117039" w:rsidR="00EE3230" w:rsidRDefault="00EE3230" w14:paraId="45D5EA9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validation </w:t>
            </w:r>
          </w:p>
          <w:p w:rsidRPr="00117039" w:rsidR="00EE3230" w:rsidRDefault="00EE3230" w14:paraId="3A951E8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information</w:t>
            </w:r>
          </w:p>
        </w:tc>
      </w:tr>
      <w:tr w:rsidRPr="00DA7D8D" w:rsidR="00EE3230" w14:paraId="2F020880" w14:textId="77777777">
        <w:tc>
          <w:tcPr>
            <w:tcW w:w="687" w:type="dxa"/>
            <w:tcPrChange w:author="Fernando Dominguez" w:date="2025-11-03T09:17:00Z" w:id="1740">
              <w:tcPr>
                <w:tcW w:w="687" w:type="dxa"/>
                <w:gridSpan w:val="2"/>
              </w:tcPr>
            </w:tcPrChange>
          </w:tcPr>
          <w:p w:rsidRPr="00117039" w:rsidR="00EE3230" w:rsidRDefault="00EE3230" w14:paraId="3D52EE1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7.3</w:t>
            </w:r>
          </w:p>
        </w:tc>
        <w:tc>
          <w:tcPr>
            <w:tcW w:w="1573" w:type="dxa"/>
            <w:tcPrChange w:author="Fernando Dominguez" w:date="2025-11-03T09:17:00Z" w:id="1741">
              <w:tcPr>
                <w:tcW w:w="1573" w:type="dxa"/>
              </w:tcPr>
            </w:tcPrChange>
          </w:tcPr>
          <w:p w:rsidRPr="00117039" w:rsidR="00EE3230" w:rsidRDefault="00EE3230" w14:paraId="3183EC3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Send credentials</w:t>
            </w:r>
          </w:p>
        </w:tc>
        <w:tc>
          <w:tcPr>
            <w:tcW w:w="2884" w:type="dxa"/>
            <w:tcPrChange w:author="Fernando Dominguez" w:date="2025-11-03T09:17:00Z" w:id="1742">
              <w:tcPr>
                <w:tcW w:w="2884" w:type="dxa"/>
              </w:tcPr>
            </w:tcPrChange>
          </w:tcPr>
          <w:p w:rsidRPr="00117039" w:rsidR="00EE3230" w:rsidRDefault="00EE3230" w14:paraId="2D093B3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In case of a positive validation of the access request, the SP module operator sends back the credentials to the service provider, including a unique identification code for the service provider. </w:t>
            </w:r>
          </w:p>
        </w:tc>
        <w:tc>
          <w:tcPr>
            <w:tcW w:w="1317" w:type="dxa"/>
            <w:tcPrChange w:author="Fernando Dominguez" w:date="2025-11-03T09:17:00Z" w:id="1743">
              <w:tcPr>
                <w:tcW w:w="1317" w:type="dxa"/>
              </w:tcPr>
            </w:tcPrChange>
          </w:tcPr>
          <w:p w:rsidRPr="00117039" w:rsidR="00EE3230" w:rsidRDefault="00EE3230" w14:paraId="5630986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operator</w:t>
            </w:r>
          </w:p>
        </w:tc>
        <w:tc>
          <w:tcPr>
            <w:tcW w:w="1319" w:type="dxa"/>
            <w:tcPrChange w:author="Fernando Dominguez" w:date="2025-11-03T09:17:00Z" w:id="1744">
              <w:tcPr>
                <w:tcW w:w="1319" w:type="dxa"/>
              </w:tcPr>
            </w:tcPrChange>
          </w:tcPr>
          <w:p w:rsidRPr="00117039" w:rsidR="00EE3230" w:rsidRDefault="00EE3230" w14:paraId="2153537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1745">
              <w:tcPr>
                <w:tcW w:w="1236" w:type="dxa"/>
                <w:gridSpan w:val="2"/>
              </w:tcPr>
            </w:tcPrChange>
          </w:tcPr>
          <w:p w:rsidRPr="00117039" w:rsidR="00EE3230" w:rsidRDefault="00BF7A20" w14:paraId="14B641AB" w14:textId="6EE8B39D">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6:00Z" w:id="1746">
              <w:r>
                <w:rPr>
                  <w:rFonts w:ascii="Times New Roman" w:hAnsi="Times New Roman" w:eastAsia="Calibri" w:cs="Times New Roman"/>
                  <w:sz w:val="16"/>
                  <w:szCs w:val="16"/>
                  <w:lang w:val="en-GB" w:eastAsia="zh-CN"/>
                </w:rPr>
                <w:t>N</w:t>
              </w:r>
            </w:ins>
            <w:commentRangeStart w:id="1747"/>
            <w:commentRangeStart w:id="1748"/>
            <w:del w:author="Carmen Garcia Montero" w:date="2025-11-03T12:26:00Z" w:id="1749">
              <w:r w:rsidRPr="00117039" w:rsidDel="00BF7A20" w:rsidR="00325F2C">
                <w:rPr>
                  <w:rFonts w:ascii="Times New Roman" w:hAnsi="Times New Roman" w:eastAsia="Calibri" w:cs="Times New Roman"/>
                  <w:sz w:val="16"/>
                  <w:szCs w:val="16"/>
                  <w:lang w:val="en-GB" w:eastAsia="zh-CN"/>
                </w:rPr>
                <w:delText>M</w:delText>
              </w:r>
            </w:del>
            <w:r w:rsidRPr="00117039" w:rsidR="00EE3230">
              <w:rPr>
                <w:rFonts w:ascii="Times New Roman" w:hAnsi="Times New Roman" w:eastAsia="Calibri" w:cs="Times New Roman"/>
                <w:sz w:val="16"/>
                <w:szCs w:val="16"/>
                <w:lang w:val="en-GB" w:eastAsia="zh-CN"/>
              </w:rPr>
              <w:t xml:space="preserve"> – Service provider identification information</w:t>
            </w:r>
            <w:commentRangeEnd w:id="1747"/>
            <w:r w:rsidRPr="00117039" w:rsidR="00325F2C">
              <w:rPr>
                <w:rStyle w:val="CommentReference"/>
                <w:rFonts w:ascii="Times New Roman" w:hAnsi="Times New Roman" w:eastAsia="Calibri" w:cs="Times New Roman"/>
                <w:lang w:val="en-GB" w:eastAsia="zh-CN"/>
              </w:rPr>
              <w:commentReference w:id="1747"/>
            </w:r>
            <w:commentRangeEnd w:id="1748"/>
            <w:r w:rsidRPr="00117039" w:rsidR="00325F2C">
              <w:rPr>
                <w:rStyle w:val="CommentReference"/>
                <w:rFonts w:ascii="Times New Roman" w:hAnsi="Times New Roman" w:eastAsia="Calibri" w:cs="Times New Roman"/>
                <w:lang w:val="en-GB" w:eastAsia="zh-CN"/>
              </w:rPr>
              <w:commentReference w:id="1748"/>
            </w:r>
          </w:p>
        </w:tc>
      </w:tr>
      <w:tr w:rsidRPr="00DA7D8D" w:rsidR="00EE3230" w14:paraId="24609B6E" w14:textId="77777777">
        <w:tc>
          <w:tcPr>
            <w:tcW w:w="687" w:type="dxa"/>
            <w:tcPrChange w:author="Fernando Dominguez" w:date="2025-11-03T09:17:00Z" w:id="1750">
              <w:tcPr>
                <w:tcW w:w="687" w:type="dxa"/>
                <w:gridSpan w:val="2"/>
              </w:tcPr>
            </w:tcPrChange>
          </w:tcPr>
          <w:p w:rsidRPr="00117039" w:rsidR="00EE3230" w:rsidRDefault="00EE3230" w14:paraId="7C0CE5F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7.4</w:t>
            </w:r>
          </w:p>
        </w:tc>
        <w:tc>
          <w:tcPr>
            <w:tcW w:w="1573" w:type="dxa"/>
            <w:tcPrChange w:author="Fernando Dominguez" w:date="2025-11-03T09:17:00Z" w:id="1751">
              <w:tcPr>
                <w:tcW w:w="1573" w:type="dxa"/>
              </w:tcPr>
            </w:tcPrChange>
          </w:tcPr>
          <w:p w:rsidRPr="00117039" w:rsidR="00EE3230" w:rsidRDefault="00EE3230" w14:paraId="15E05D2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Request update of profile information</w:t>
            </w:r>
          </w:p>
        </w:tc>
        <w:tc>
          <w:tcPr>
            <w:tcW w:w="2884" w:type="dxa"/>
            <w:tcPrChange w:author="Fernando Dominguez" w:date="2025-11-03T09:17:00Z" w:id="1752">
              <w:tcPr>
                <w:tcW w:w="2884" w:type="dxa"/>
              </w:tcPr>
            </w:tcPrChange>
          </w:tcPr>
          <w:p w:rsidRPr="00117039" w:rsidR="00EE3230" w:rsidRDefault="00EE3230" w14:paraId="5B616745" w14:textId="77777777">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The SP sends their generic profile information, not including product-specific information to the SP module operator.</w:t>
            </w:r>
          </w:p>
        </w:tc>
        <w:tc>
          <w:tcPr>
            <w:tcW w:w="1317" w:type="dxa"/>
            <w:tcPrChange w:author="Fernando Dominguez" w:date="2025-11-03T09:17:00Z" w:id="1753">
              <w:tcPr>
                <w:tcW w:w="1317" w:type="dxa"/>
              </w:tcPr>
            </w:tcPrChange>
          </w:tcPr>
          <w:p w:rsidRPr="00117039" w:rsidR="00EE3230" w:rsidRDefault="00EE3230" w14:paraId="42C3A951"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eastAsia="Calibri" w:cs="Times New Roman"/>
                <w:sz w:val="16"/>
                <w:szCs w:val="16"/>
                <w:lang w:val="en-GB" w:eastAsia="zh-CN"/>
              </w:rPr>
              <w:t>Service provider</w:t>
            </w:r>
          </w:p>
        </w:tc>
        <w:tc>
          <w:tcPr>
            <w:tcW w:w="1319" w:type="dxa"/>
            <w:tcPrChange w:author="Fernando Dominguez" w:date="2025-11-03T09:17:00Z" w:id="1754">
              <w:tcPr>
                <w:tcW w:w="1319" w:type="dxa"/>
              </w:tcPr>
            </w:tcPrChange>
          </w:tcPr>
          <w:p w:rsidRPr="00117039" w:rsidR="00EE3230" w:rsidRDefault="00EE3230" w14:paraId="67436DC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operator</w:t>
            </w:r>
          </w:p>
        </w:tc>
        <w:tc>
          <w:tcPr>
            <w:tcW w:w="1236" w:type="dxa"/>
            <w:gridSpan w:val="2"/>
            <w:tcPrChange w:author="Fernando Dominguez" w:date="2025-11-03T09:17:00Z" w:id="1755">
              <w:tcPr>
                <w:tcW w:w="1236" w:type="dxa"/>
                <w:gridSpan w:val="2"/>
              </w:tcPr>
            </w:tcPrChange>
          </w:tcPr>
          <w:p w:rsidRPr="00117039" w:rsidR="00EE3230" w:rsidRDefault="00083A38" w14:paraId="20D84876" w14:textId="4E780393">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6:00Z" w:id="1756">
              <w:r>
                <w:rPr>
                  <w:rFonts w:ascii="Times New Roman" w:hAnsi="Times New Roman" w:eastAsia="Calibri" w:cs="Times New Roman"/>
                  <w:sz w:val="16"/>
                  <w:szCs w:val="16"/>
                  <w:lang w:val="en-GB" w:eastAsia="zh-CN"/>
                </w:rPr>
                <w:t>O</w:t>
              </w:r>
            </w:ins>
            <w:del w:author="Carmen Garcia Montero" w:date="2025-11-03T12:26:00Z" w:id="1757">
              <w:r w:rsidRPr="00117039" w:rsidDel="00083A38" w:rsidR="00DB6A13">
                <w:rPr>
                  <w:rFonts w:ascii="Times New Roman" w:hAnsi="Times New Roman" w:eastAsia="Calibri" w:cs="Times New Roman"/>
                  <w:sz w:val="16"/>
                  <w:szCs w:val="16"/>
                  <w:lang w:val="en-GB" w:eastAsia="zh-CN"/>
                </w:rPr>
                <w:delText>N</w:delText>
              </w:r>
            </w:del>
            <w:r w:rsidRPr="00117039" w:rsidR="00EE3230">
              <w:rPr>
                <w:rFonts w:ascii="Times New Roman" w:hAnsi="Times New Roman" w:eastAsia="Calibri" w:cs="Times New Roman"/>
                <w:sz w:val="16"/>
                <w:szCs w:val="16"/>
                <w:lang w:val="en-GB" w:eastAsia="zh-CN"/>
              </w:rPr>
              <w:t xml:space="preserve"> – Service provider profile information</w:t>
            </w:r>
          </w:p>
        </w:tc>
      </w:tr>
      <w:tr w:rsidRPr="00390DC1" w:rsidR="00EE3230" w14:paraId="3E82B118" w14:textId="77777777">
        <w:tc>
          <w:tcPr>
            <w:tcW w:w="687" w:type="dxa"/>
            <w:tcPrChange w:author="Fernando Dominguez" w:date="2025-11-03T09:17:00Z" w:id="1758">
              <w:tcPr>
                <w:tcW w:w="687" w:type="dxa"/>
                <w:gridSpan w:val="2"/>
              </w:tcPr>
            </w:tcPrChange>
          </w:tcPr>
          <w:p w:rsidRPr="00117039" w:rsidR="00EE3230" w:rsidRDefault="00EE3230" w14:paraId="29378628"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7.5</w:t>
            </w:r>
          </w:p>
        </w:tc>
        <w:tc>
          <w:tcPr>
            <w:tcW w:w="1573" w:type="dxa"/>
            <w:tcPrChange w:author="Fernando Dominguez" w:date="2025-11-03T09:17:00Z" w:id="1759">
              <w:tcPr>
                <w:tcW w:w="1573" w:type="dxa"/>
              </w:tcPr>
            </w:tcPrChange>
          </w:tcPr>
          <w:p w:rsidRPr="00117039" w:rsidR="00EE3230" w:rsidRDefault="00EE3230" w14:paraId="5222730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Validate the request to update profile information</w:t>
            </w:r>
          </w:p>
        </w:tc>
        <w:tc>
          <w:tcPr>
            <w:tcW w:w="2884" w:type="dxa"/>
            <w:tcPrChange w:author="Fernando Dominguez" w:date="2025-11-03T09:17:00Z" w:id="1760">
              <w:tcPr>
                <w:tcW w:w="2884" w:type="dxa"/>
              </w:tcPr>
            </w:tcPrChange>
          </w:tcPr>
          <w:p w:rsidRPr="00117039" w:rsidR="00EE3230" w:rsidRDefault="00EE3230" w14:paraId="0EA41D8E" w14:textId="77777777">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 xml:space="preserve">The SP module operator validates the completeness of the updated information </w:t>
            </w:r>
            <w:r w:rsidRPr="00117039">
              <w:rPr>
                <w:rFonts w:ascii="Times New Roman" w:hAnsi="Times New Roman" w:cs="Times New Roman"/>
                <w:sz w:val="16"/>
                <w:szCs w:val="16"/>
                <w:lang w:val="en-GB" w:eastAsia="zh-CN"/>
              </w:rPr>
              <w:t xml:space="preserve">and provides a meaningful indication in case of an invalid request. </w:t>
            </w:r>
          </w:p>
        </w:tc>
        <w:tc>
          <w:tcPr>
            <w:tcW w:w="1317" w:type="dxa"/>
            <w:tcPrChange w:author="Fernando Dominguez" w:date="2025-11-03T09:17:00Z" w:id="1761">
              <w:tcPr>
                <w:tcW w:w="1317" w:type="dxa"/>
              </w:tcPr>
            </w:tcPrChange>
          </w:tcPr>
          <w:p w:rsidRPr="00117039" w:rsidR="00EE3230" w:rsidRDefault="00EE3230" w14:paraId="490E78AC"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eastAsia="Calibri" w:cs="Times New Roman"/>
                <w:sz w:val="16"/>
                <w:szCs w:val="16"/>
                <w:lang w:val="en-GB" w:eastAsia="zh-CN"/>
              </w:rPr>
              <w:t>SP module operator</w:t>
            </w:r>
          </w:p>
        </w:tc>
        <w:tc>
          <w:tcPr>
            <w:tcW w:w="1319" w:type="dxa"/>
            <w:tcPrChange w:author="Fernando Dominguez" w:date="2025-11-03T09:17:00Z" w:id="1762">
              <w:tcPr>
                <w:tcW w:w="1319" w:type="dxa"/>
              </w:tcPr>
            </w:tcPrChange>
          </w:tcPr>
          <w:p w:rsidRPr="00117039" w:rsidR="00EE3230" w:rsidRDefault="00EE3230" w14:paraId="4B383F24"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1763">
              <w:tcPr>
                <w:tcW w:w="1236" w:type="dxa"/>
                <w:gridSpan w:val="2"/>
              </w:tcPr>
            </w:tcPrChange>
          </w:tcPr>
          <w:p w:rsidRPr="00117039" w:rsidR="00EE3230" w:rsidRDefault="00EE3230" w14:paraId="47DB2E0E" w14:textId="1B940174">
            <w:pPr>
              <w:widowControl w:val="0"/>
              <w:spacing w:after="0" w:line="276" w:lineRule="auto"/>
              <w:jc w:val="both"/>
              <w:rPr>
                <w:rFonts w:ascii="Times New Roman" w:hAnsi="Times New Roman" w:eastAsia="Calibri" w:cs="Times New Roman"/>
                <w:sz w:val="16"/>
                <w:szCs w:val="16"/>
                <w:highlight w:val="yellow"/>
                <w:lang w:val="en-GB" w:eastAsia="zh-CN"/>
              </w:rPr>
            </w:pPr>
            <w:r w:rsidRPr="00117039">
              <w:rPr>
                <w:rFonts w:ascii="Times New Roman" w:hAnsi="Times New Roman" w:eastAsia="Calibri" w:cs="Times New Roman"/>
                <w:sz w:val="16"/>
                <w:szCs w:val="16"/>
                <w:lang w:val="en-GB" w:eastAsia="zh-CN"/>
              </w:rPr>
              <w:t xml:space="preserve">B – </w:t>
            </w:r>
            <w:del w:author="Albrecht, Patrick" w:date="2025-10-29T16:24:00Z" w:id="1764">
              <w:r w:rsidRPr="00117039">
                <w:rPr>
                  <w:rFonts w:ascii="Times New Roman" w:hAnsi="Times New Roman" w:eastAsia="Calibri" w:cs="Times New Roman"/>
                  <w:sz w:val="16"/>
                  <w:szCs w:val="16"/>
                  <w:lang w:val="en-GB" w:eastAsia="zh-CN"/>
                </w:rPr>
                <w:delText>Request validation information</w:delText>
              </w:r>
            </w:del>
            <w:ins w:author="Albrecht, Patrick" w:date="2025-10-29T16:24:00Z" w:id="1765">
              <w:r w:rsidR="007A3E14">
                <w:rPr>
                  <w:rFonts w:ascii="Times New Roman" w:hAnsi="Times New Roman" w:eastAsia="Calibri" w:cs="Times New Roman"/>
                  <w:sz w:val="16"/>
                  <w:szCs w:val="16"/>
                  <w:lang w:val="en-GB" w:eastAsia="zh-CN"/>
                </w:rPr>
                <w:t>Information on validation</w:t>
              </w:r>
            </w:ins>
          </w:p>
        </w:tc>
      </w:tr>
      <w:tr w:rsidRPr="00390DC1" w:rsidR="00EE3230" w14:paraId="5052BFCF" w14:textId="77777777">
        <w:trPr>
          <w:trHeight w:val="709"/>
          <w:trPrChange w:author="Fernando Dominguez" w:date="2025-11-03T09:17:00Z" w:id="1766">
            <w:trPr>
              <w:trHeight w:val="709"/>
            </w:trPr>
          </w:trPrChange>
        </w:trPr>
        <w:tc>
          <w:tcPr>
            <w:tcW w:w="687" w:type="dxa"/>
            <w:tcPrChange w:author="Fernando Dominguez" w:date="2025-11-03T09:17:00Z" w:id="1767">
              <w:tcPr>
                <w:tcW w:w="687" w:type="dxa"/>
                <w:gridSpan w:val="2"/>
              </w:tcPr>
            </w:tcPrChange>
          </w:tcPr>
          <w:p w:rsidRPr="00117039" w:rsidR="00EE3230" w:rsidRDefault="00EE3230" w14:paraId="36D0AFA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7.6</w:t>
            </w:r>
          </w:p>
        </w:tc>
        <w:tc>
          <w:tcPr>
            <w:tcW w:w="1573" w:type="dxa"/>
            <w:tcPrChange w:author="Fernando Dominguez" w:date="2025-11-03T09:17:00Z" w:id="1768">
              <w:tcPr>
                <w:tcW w:w="1573" w:type="dxa"/>
              </w:tcPr>
            </w:tcPrChange>
          </w:tcPr>
          <w:p w:rsidRPr="00117039" w:rsidR="00EE3230" w:rsidRDefault="008757EF" w14:paraId="7EF03E09" w14:textId="013A45B9">
            <w:pPr>
              <w:widowControl w:val="0"/>
              <w:spacing w:after="0" w:line="276" w:lineRule="auto"/>
              <w:jc w:val="both"/>
              <w:rPr>
                <w:rFonts w:ascii="Times New Roman" w:hAnsi="Times New Roman" w:eastAsia="Calibri" w:cs="Times New Roman"/>
                <w:sz w:val="16"/>
                <w:szCs w:val="16"/>
                <w:lang w:val="en-GB" w:eastAsia="zh-CN"/>
              </w:rPr>
            </w:pPr>
            <w:commentRangeStart w:id="1769"/>
            <w:ins w:author="Wojciech Lubczyński" w:date="2025-10-10T17:15:00Z" w:id="1770">
              <w:r w:rsidRPr="6978C683">
                <w:rPr>
                  <w:rFonts w:ascii="Times New Roman" w:hAnsi="Times New Roman" w:eastAsia="Calibri" w:cs="Times New Roman"/>
                  <w:sz w:val="16"/>
                  <w:szCs w:val="16"/>
                  <w:lang w:val="en-GB" w:eastAsia="zh-CN"/>
                </w:rPr>
                <w:t>V</w:t>
              </w:r>
            </w:ins>
            <w:commentRangeEnd w:id="1769"/>
            <w:r w:rsidRPr="6978C683" w:rsidR="00EE3230">
              <w:rPr>
                <w:rStyle w:val="CommentReference"/>
                <w:rFonts w:ascii="Times New Roman" w:hAnsi="Times New Roman" w:eastAsia="Calibri" w:cs="Times New Roman"/>
                <w:lang w:val="en-GB" w:eastAsia="zh-CN"/>
              </w:rPr>
              <w:commentReference w:id="1769"/>
            </w:r>
            <w:ins w:author="Wojciech Lubczyński" w:date="2025-10-10T17:15:00Z" w:id="1771">
              <w:r w:rsidRPr="6978C683">
                <w:rPr>
                  <w:rFonts w:ascii="Times New Roman" w:hAnsi="Times New Roman" w:eastAsia="Calibri" w:cs="Times New Roman"/>
                  <w:sz w:val="16"/>
                  <w:szCs w:val="16"/>
                  <w:lang w:val="en-GB" w:eastAsia="zh-CN"/>
                </w:rPr>
                <w:t>alidate</w:t>
              </w:r>
              <w:r w:rsidRPr="6D30FF35">
                <w:rPr>
                  <w:rFonts w:ascii="Times New Roman" w:hAnsi="Times New Roman" w:eastAsia="Calibri" w:cs="Times New Roman"/>
                  <w:sz w:val="16"/>
                  <w:szCs w:val="16"/>
                  <w:lang w:val="en-GB" w:eastAsia="zh-CN"/>
                </w:rPr>
                <w:t xml:space="preserve"> </w:t>
              </w:r>
            </w:ins>
            <w:del w:author="Wojciech Lubczyński" w:date="2025-10-10T17:15:00Z" w:id="1772">
              <w:r w:rsidRPr="00117039" w:rsidR="00EE3230">
                <w:rPr>
                  <w:rFonts w:ascii="Times New Roman" w:hAnsi="Times New Roman" w:eastAsia="Calibri" w:cs="Times New Roman"/>
                  <w:sz w:val="16"/>
                  <w:szCs w:val="16"/>
                  <w:lang w:val="en-GB" w:eastAsia="zh-CN"/>
                </w:rPr>
                <w:delText>Verify</w:delText>
              </w:r>
            </w:del>
            <w:r w:rsidRPr="00117039" w:rsidR="00EE3230">
              <w:rPr>
                <w:rFonts w:ascii="Times New Roman" w:hAnsi="Times New Roman" w:eastAsia="Calibri" w:cs="Times New Roman"/>
                <w:sz w:val="16"/>
                <w:szCs w:val="16"/>
                <w:lang w:val="en-GB" w:eastAsia="zh-CN"/>
              </w:rPr>
              <w:t xml:space="preserve"> profile</w:t>
            </w:r>
          </w:p>
        </w:tc>
        <w:tc>
          <w:tcPr>
            <w:tcW w:w="2884" w:type="dxa"/>
            <w:tcPrChange w:author="Fernando Dominguez" w:date="2025-11-03T09:17:00Z" w:id="1773">
              <w:tcPr>
                <w:tcW w:w="2884" w:type="dxa"/>
              </w:tcPr>
            </w:tcPrChange>
          </w:tcPr>
          <w:p w:rsidRPr="00117039" w:rsidR="00EE3230" w:rsidRDefault="00EE3230" w14:paraId="6188D654" w14:textId="77777777">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The SP module operator validates the correctness of the provided profile information.</w:t>
            </w:r>
          </w:p>
        </w:tc>
        <w:tc>
          <w:tcPr>
            <w:tcW w:w="1317" w:type="dxa"/>
            <w:tcPrChange w:author="Fernando Dominguez" w:date="2025-11-03T09:17:00Z" w:id="1774">
              <w:tcPr>
                <w:tcW w:w="1317" w:type="dxa"/>
              </w:tcPr>
            </w:tcPrChange>
          </w:tcPr>
          <w:p w:rsidRPr="00117039" w:rsidR="00EE3230" w:rsidRDefault="00EE3230" w14:paraId="5993467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operator</w:t>
            </w:r>
          </w:p>
        </w:tc>
        <w:tc>
          <w:tcPr>
            <w:tcW w:w="1319" w:type="dxa"/>
            <w:tcPrChange w:author="Fernando Dominguez" w:date="2025-11-03T09:17:00Z" w:id="1775">
              <w:tcPr>
                <w:tcW w:w="1319" w:type="dxa"/>
              </w:tcPr>
            </w:tcPrChange>
          </w:tcPr>
          <w:p w:rsidRPr="00117039" w:rsidR="00EE3230" w:rsidRDefault="00E1778A" w14:paraId="6513521D" w14:textId="51FF80A6">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1776">
              <w:tcPr>
                <w:tcW w:w="1236" w:type="dxa"/>
                <w:gridSpan w:val="2"/>
              </w:tcPr>
            </w:tcPrChange>
          </w:tcPr>
          <w:p w:rsidRPr="00117039" w:rsidR="00EE3230" w:rsidRDefault="00E1778A" w14:paraId="31421CAC" w14:textId="4637C238">
            <w:pPr>
              <w:widowControl w:val="0"/>
              <w:spacing w:after="0" w:line="276" w:lineRule="auto"/>
              <w:jc w:val="both"/>
              <w:rPr>
                <w:rFonts w:ascii="Times New Roman" w:hAnsi="Times New Roman" w:eastAsia="Calibri" w:cs="Times New Roman"/>
                <w:sz w:val="16"/>
                <w:szCs w:val="16"/>
                <w:highlight w:val="yellow"/>
                <w:lang w:val="en-GB" w:eastAsia="zh-CN"/>
              </w:rPr>
            </w:pPr>
            <w:r w:rsidRPr="00117039">
              <w:rPr>
                <w:rFonts w:ascii="Times New Roman" w:hAnsi="Times New Roman" w:eastAsia="Calibri" w:cs="Times New Roman"/>
                <w:sz w:val="16"/>
                <w:szCs w:val="16"/>
                <w:lang w:val="en-GB" w:eastAsia="zh-CN"/>
              </w:rPr>
              <w:t xml:space="preserve">B – </w:t>
            </w:r>
            <w:del w:author="Albrecht, Patrick" w:date="2025-10-29T16:24:00Z" w:id="1777">
              <w:r w:rsidRPr="00117039">
                <w:rPr>
                  <w:rFonts w:ascii="Times New Roman" w:hAnsi="Times New Roman" w:eastAsia="Calibri" w:cs="Times New Roman"/>
                  <w:sz w:val="16"/>
                  <w:szCs w:val="16"/>
                  <w:lang w:val="en-GB" w:eastAsia="zh-CN"/>
                </w:rPr>
                <w:delText>Request validation information</w:delText>
              </w:r>
            </w:del>
            <w:ins w:author="Albrecht, Patrick" w:date="2025-10-29T16:24:00Z" w:id="1778">
              <w:r w:rsidR="007A3E14">
                <w:rPr>
                  <w:rFonts w:ascii="Times New Roman" w:hAnsi="Times New Roman" w:eastAsia="Calibri" w:cs="Times New Roman"/>
                  <w:sz w:val="16"/>
                  <w:szCs w:val="16"/>
                  <w:lang w:val="en-GB" w:eastAsia="zh-CN"/>
                </w:rPr>
                <w:t>Information on validation</w:t>
              </w:r>
            </w:ins>
          </w:p>
        </w:tc>
      </w:tr>
      <w:tr w:rsidRPr="00DA7D8D" w:rsidR="00EE3230" w14:paraId="7B0EBF0E" w14:textId="77777777">
        <w:tc>
          <w:tcPr>
            <w:tcW w:w="687" w:type="dxa"/>
            <w:tcPrChange w:author="Fernando Dominguez" w:date="2025-11-03T09:17:00Z" w:id="1779">
              <w:tcPr>
                <w:tcW w:w="687" w:type="dxa"/>
                <w:gridSpan w:val="2"/>
              </w:tcPr>
            </w:tcPrChange>
          </w:tcPr>
          <w:p w:rsidRPr="00117039" w:rsidR="00EE3230" w:rsidRDefault="00EE3230" w14:paraId="1195536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7.7</w:t>
            </w:r>
          </w:p>
        </w:tc>
        <w:tc>
          <w:tcPr>
            <w:tcW w:w="1573" w:type="dxa"/>
            <w:tcPrChange w:author="Fernando Dominguez" w:date="2025-11-03T09:17:00Z" w:id="1780">
              <w:tcPr>
                <w:tcW w:w="1573" w:type="dxa"/>
              </w:tcPr>
            </w:tcPrChange>
          </w:tcPr>
          <w:p w:rsidRPr="00117039" w:rsidR="00EE3230" w:rsidRDefault="00EE3230" w14:paraId="28AE2D4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Notify about successful SP registration</w:t>
            </w:r>
          </w:p>
        </w:tc>
        <w:tc>
          <w:tcPr>
            <w:tcW w:w="2884" w:type="dxa"/>
            <w:tcPrChange w:author="Fernando Dominguez" w:date="2025-11-03T09:17:00Z" w:id="1781">
              <w:tcPr>
                <w:tcW w:w="2884" w:type="dxa"/>
              </w:tcPr>
            </w:tcPrChange>
          </w:tcPr>
          <w:p w:rsidRPr="00117039" w:rsidR="00EE3230" w:rsidRDefault="00EE3230" w14:paraId="3D0CBF5C" w14:textId="22A0DCFF">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The SP module operator informs the service provider about the result of their registration.</w:t>
            </w:r>
          </w:p>
        </w:tc>
        <w:tc>
          <w:tcPr>
            <w:tcW w:w="1317" w:type="dxa"/>
            <w:tcPrChange w:author="Fernando Dominguez" w:date="2025-11-03T09:17:00Z" w:id="1782">
              <w:tcPr>
                <w:tcW w:w="1317" w:type="dxa"/>
              </w:tcPr>
            </w:tcPrChange>
          </w:tcPr>
          <w:p w:rsidRPr="00117039" w:rsidR="00EE3230" w:rsidRDefault="00EE3230" w14:paraId="2D1604D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operator</w:t>
            </w:r>
          </w:p>
        </w:tc>
        <w:tc>
          <w:tcPr>
            <w:tcW w:w="1319" w:type="dxa"/>
            <w:tcPrChange w:author="Fernando Dominguez" w:date="2025-11-03T09:17:00Z" w:id="1783">
              <w:tcPr>
                <w:tcW w:w="1319" w:type="dxa"/>
              </w:tcPr>
            </w:tcPrChange>
          </w:tcPr>
          <w:p w:rsidRPr="00117039" w:rsidR="00EE3230" w:rsidRDefault="00EE3230" w14:paraId="40C46C78"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1784">
              <w:tcPr>
                <w:tcW w:w="1236" w:type="dxa"/>
                <w:gridSpan w:val="2"/>
              </w:tcPr>
            </w:tcPrChange>
          </w:tcPr>
          <w:p w:rsidRPr="00117039" w:rsidR="00EE3230" w:rsidRDefault="00083A38" w14:paraId="4A82128E" w14:textId="055DE2C4">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6:00Z" w:id="1785">
              <w:r>
                <w:rPr>
                  <w:rFonts w:ascii="Times New Roman" w:hAnsi="Times New Roman" w:eastAsia="Calibri" w:cs="Times New Roman"/>
                  <w:sz w:val="16"/>
                  <w:szCs w:val="16"/>
                  <w:lang w:val="en-GB" w:eastAsia="zh-CN"/>
                </w:rPr>
                <w:t>P</w:t>
              </w:r>
            </w:ins>
            <w:del w:author="Carmen Garcia Montero" w:date="2025-11-03T12:26:00Z" w:id="1786">
              <w:r w:rsidRPr="00117039" w:rsidDel="00083A38" w:rsidR="00B75AC5">
                <w:rPr>
                  <w:rFonts w:ascii="Times New Roman" w:hAnsi="Times New Roman" w:eastAsia="Calibri" w:cs="Times New Roman"/>
                  <w:sz w:val="16"/>
                  <w:szCs w:val="16"/>
                  <w:lang w:val="en-GB" w:eastAsia="zh-CN"/>
                </w:rPr>
                <w:delText>O</w:delText>
              </w:r>
            </w:del>
            <w:r w:rsidRPr="00117039" w:rsidR="00EE3230">
              <w:rPr>
                <w:rFonts w:ascii="Times New Roman" w:hAnsi="Times New Roman" w:eastAsia="Calibri" w:cs="Times New Roman"/>
                <w:sz w:val="16"/>
                <w:szCs w:val="16"/>
                <w:lang w:val="en-GB" w:eastAsia="zh-CN"/>
              </w:rPr>
              <w:t xml:space="preserve"> – Service provider registration confirmation</w:t>
            </w:r>
          </w:p>
        </w:tc>
      </w:tr>
      <w:tr w:rsidRPr="00DA7D8D" w:rsidR="00EE3230" w14:paraId="59C38559" w14:textId="77777777">
        <w:tc>
          <w:tcPr>
            <w:tcW w:w="687" w:type="dxa"/>
            <w:tcPrChange w:author="Fernando Dominguez" w:date="2025-11-03T09:17:00Z" w:id="1787">
              <w:tcPr>
                <w:tcW w:w="687" w:type="dxa"/>
                <w:gridSpan w:val="2"/>
              </w:tcPr>
            </w:tcPrChange>
          </w:tcPr>
          <w:p w:rsidRPr="00117039" w:rsidR="00EE3230" w:rsidRDefault="00EE3230" w14:paraId="7FC4646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7.8</w:t>
            </w:r>
          </w:p>
        </w:tc>
        <w:tc>
          <w:tcPr>
            <w:tcW w:w="1573" w:type="dxa"/>
            <w:tcPrChange w:author="Fernando Dominguez" w:date="2025-11-03T09:17:00Z" w:id="1788">
              <w:tcPr>
                <w:tcW w:w="1573" w:type="dxa"/>
              </w:tcPr>
            </w:tcPrChange>
          </w:tcPr>
          <w:p w:rsidRPr="00117039" w:rsidR="00EE3230" w:rsidRDefault="00EE3230" w14:paraId="2C4BFDD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eastAsia="nl-NL"/>
              </w:rPr>
              <w:t>Notify about new registered service provider</w:t>
            </w:r>
          </w:p>
        </w:tc>
        <w:tc>
          <w:tcPr>
            <w:tcW w:w="2884" w:type="dxa"/>
            <w:tcPrChange w:author="Fernando Dominguez" w:date="2025-11-03T09:17:00Z" w:id="1789">
              <w:tcPr>
                <w:tcW w:w="2884" w:type="dxa"/>
              </w:tcPr>
            </w:tcPrChange>
          </w:tcPr>
          <w:p w:rsidRPr="00117039" w:rsidR="00EE3230" w:rsidRDefault="00EE3230" w14:paraId="7A54D1ED" w14:textId="19FE0675">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The SP module operator notifies relevant entitled parties about the successful registration of the service provider.</w:t>
            </w:r>
          </w:p>
        </w:tc>
        <w:tc>
          <w:tcPr>
            <w:tcW w:w="1317" w:type="dxa"/>
            <w:tcPrChange w:author="Fernando Dominguez" w:date="2025-11-03T09:17:00Z" w:id="1790">
              <w:tcPr>
                <w:tcW w:w="1317" w:type="dxa"/>
              </w:tcPr>
            </w:tcPrChange>
          </w:tcPr>
          <w:p w:rsidRPr="00117039" w:rsidR="00EE3230" w:rsidRDefault="00EE3230" w14:paraId="2306683C"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eastAsia="Calibri" w:cs="Times New Roman"/>
                <w:sz w:val="16"/>
                <w:szCs w:val="16"/>
                <w:lang w:val="en-GB" w:eastAsia="zh-CN"/>
              </w:rPr>
              <w:t>SP module operator</w:t>
            </w:r>
          </w:p>
        </w:tc>
        <w:tc>
          <w:tcPr>
            <w:tcW w:w="1319" w:type="dxa"/>
            <w:tcPrChange w:author="Fernando Dominguez" w:date="2025-11-03T09:17:00Z" w:id="1791">
              <w:tcPr>
                <w:tcW w:w="1319" w:type="dxa"/>
              </w:tcPr>
            </w:tcPrChange>
          </w:tcPr>
          <w:p w:rsidRPr="00117039" w:rsidR="00EE3230" w:rsidRDefault="00EE3230" w14:paraId="47D99871"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Entitled party</w:t>
            </w:r>
          </w:p>
        </w:tc>
        <w:tc>
          <w:tcPr>
            <w:tcW w:w="1236" w:type="dxa"/>
            <w:gridSpan w:val="2"/>
            <w:tcPrChange w:author="Fernando Dominguez" w:date="2025-11-03T09:17:00Z" w:id="1792">
              <w:tcPr>
                <w:tcW w:w="1236" w:type="dxa"/>
                <w:gridSpan w:val="2"/>
              </w:tcPr>
            </w:tcPrChange>
          </w:tcPr>
          <w:p w:rsidRPr="00117039" w:rsidR="00EE3230" w:rsidRDefault="00083A38" w14:paraId="01BA0E4E" w14:textId="6350D0EE">
            <w:pPr>
              <w:widowControl w:val="0"/>
              <w:spacing w:after="0" w:line="276" w:lineRule="auto"/>
              <w:jc w:val="both"/>
              <w:rPr>
                <w:rFonts w:ascii="Times New Roman" w:hAnsi="Times New Roman" w:eastAsia="Calibri" w:cs="Times New Roman"/>
                <w:sz w:val="16"/>
                <w:szCs w:val="16"/>
                <w:highlight w:val="yellow"/>
                <w:lang w:val="en-GB" w:eastAsia="zh-CN"/>
              </w:rPr>
            </w:pPr>
            <w:ins w:author="Carmen Garcia Montero" w:date="2025-11-03T12:26:00Z" w:id="1793">
              <w:r>
                <w:rPr>
                  <w:rFonts w:ascii="Times New Roman" w:hAnsi="Times New Roman" w:eastAsia="Calibri" w:cs="Times New Roman"/>
                  <w:sz w:val="16"/>
                  <w:szCs w:val="16"/>
                  <w:lang w:val="en-GB" w:eastAsia="zh-CN"/>
                </w:rPr>
                <w:t>O</w:t>
              </w:r>
            </w:ins>
            <w:del w:author="Carmen Garcia Montero" w:date="2025-11-03T12:26:00Z" w:id="1794">
              <w:r w:rsidRPr="00117039" w:rsidDel="00083A38" w:rsidR="00597731">
                <w:rPr>
                  <w:rFonts w:ascii="Times New Roman" w:hAnsi="Times New Roman" w:eastAsia="Calibri" w:cs="Times New Roman"/>
                  <w:sz w:val="16"/>
                  <w:szCs w:val="16"/>
                  <w:lang w:val="en-GB" w:eastAsia="zh-CN"/>
                </w:rPr>
                <w:delText>N</w:delText>
              </w:r>
            </w:del>
            <w:r w:rsidRPr="00117039" w:rsidR="00EE3230">
              <w:rPr>
                <w:rFonts w:ascii="Times New Roman" w:hAnsi="Times New Roman" w:eastAsia="Calibri" w:cs="Times New Roman"/>
                <w:sz w:val="16"/>
                <w:szCs w:val="16"/>
                <w:lang w:val="en-GB" w:eastAsia="zh-CN"/>
              </w:rPr>
              <w:t xml:space="preserve"> – Service provider profile information</w:t>
            </w:r>
          </w:p>
        </w:tc>
      </w:tr>
    </w:tbl>
    <w:p w:rsidRPr="00117039" w:rsidR="00EE3230" w:rsidDel="007A3270" w:rsidP="00253D6C" w:rsidRDefault="00EE3230" w14:paraId="49AC069D" w14:textId="2A2F2A62">
      <w:pPr>
        <w:spacing w:line="276" w:lineRule="auto"/>
        <w:rPr>
          <w:rFonts w:ascii="Times New Roman" w:hAnsi="Times New Roman" w:cs="Times New Roman"/>
          <w:lang w:val="en-GB"/>
        </w:rPr>
      </w:pPr>
    </w:p>
    <w:p w:rsidRPr="00EB5A57" w:rsidR="00C90889" w:rsidP="009F0D88" w:rsidRDefault="00A666C1" w14:paraId="5E9166CB" w14:textId="76B39982">
      <w:pPr>
        <w:keepNext/>
        <w:spacing w:line="276" w:lineRule="auto"/>
        <w:rPr>
          <w:rFonts w:ascii="Times New Roman" w:hAnsi="Times New Roman" w:cs="Times New Roman"/>
          <w:lang w:val="en-GB"/>
        </w:rPr>
      </w:pPr>
      <w:commentRangeStart w:id="1795"/>
      <w:r w:rsidRPr="00EB5A57">
        <w:rPr>
          <w:rFonts w:ascii="Times New Roman" w:hAnsi="Times New Roman" w:cs="Times New Roman"/>
          <w:lang w:val="en-GB"/>
        </w:rPr>
        <w:t>Diagram 7 –</w:t>
      </w:r>
      <w:commentRangeStart w:id="1796"/>
      <w:r w:rsidRPr="00EB5A57">
        <w:rPr>
          <w:rFonts w:ascii="Times New Roman" w:hAnsi="Times New Roman" w:cs="Times New Roman"/>
          <w:lang w:val="en-GB"/>
        </w:rPr>
        <w:t xml:space="preserve"> Procedure ‘Service provider registration’.</w:t>
      </w:r>
      <w:commentRangeEnd w:id="1795"/>
      <w:r w:rsidRPr="00EB5A57">
        <w:rPr>
          <w:rStyle w:val="CommentReference"/>
          <w:rFonts w:ascii="Times New Roman" w:hAnsi="Times New Roman" w:cs="Times New Roman"/>
          <w:sz w:val="22"/>
          <w:szCs w:val="22"/>
          <w:lang w:val="en-GB"/>
        </w:rPr>
        <w:commentReference w:id="1795"/>
      </w:r>
      <w:commentRangeEnd w:id="1796"/>
      <w:r w:rsidRPr="00EB5A57">
        <w:rPr>
          <w:rStyle w:val="CommentReference"/>
          <w:rFonts w:ascii="Times New Roman" w:hAnsi="Times New Roman" w:cs="Times New Roman"/>
          <w:sz w:val="22"/>
          <w:szCs w:val="22"/>
          <w:lang w:val="en-GB"/>
        </w:rPr>
        <w:commentReference w:id="1796"/>
      </w:r>
    </w:p>
    <w:p w:rsidRPr="00117039" w:rsidR="007C19BF" w:rsidP="009F0D88" w:rsidRDefault="00CF38C9" w14:paraId="6A628DD4" w14:textId="2E979E6E">
      <w:pPr>
        <w:keepNext/>
        <w:spacing w:line="276" w:lineRule="auto"/>
        <w:rPr>
          <w:rFonts w:ascii="Times New Roman" w:hAnsi="Times New Roman" w:cs="Times New Roman"/>
          <w:lang w:val="en-GB"/>
        </w:rPr>
      </w:pPr>
      <w:r w:rsidRPr="00EB5A57">
        <w:rPr>
          <w:lang w:val="en-GB"/>
        </w:rPr>
        <w:t xml:space="preserve"> </w:t>
      </w:r>
      <w:r w:rsidRPr="00117039">
        <w:rPr>
          <w:noProof/>
          <w:lang w:val="en-GB"/>
        </w:rPr>
        <w:drawing>
          <wp:inline distT="0" distB="0" distL="0" distR="0" wp14:anchorId="589DD896" wp14:editId="13B94B17">
            <wp:extent cx="5760720" cy="4690110"/>
            <wp:effectExtent l="0" t="0" r="0" b="0"/>
            <wp:docPr id="779400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00209" name="Picture 1" descr="A screenshot of a computer&#10;&#10;AI-generated content may be incorrect."/>
                    <pic:cNvPicPr/>
                  </pic:nvPicPr>
                  <pic:blipFill>
                    <a:blip r:embed="rId21"/>
                    <a:stretch>
                      <a:fillRect/>
                    </a:stretch>
                  </pic:blipFill>
                  <pic:spPr>
                    <a:xfrm>
                      <a:off x="0" y="0"/>
                      <a:ext cx="5760720" cy="4690110"/>
                    </a:xfrm>
                    <a:prstGeom prst="rect">
                      <a:avLst/>
                    </a:prstGeom>
                  </pic:spPr>
                </pic:pic>
              </a:graphicData>
            </a:graphic>
          </wp:inline>
        </w:drawing>
      </w:r>
    </w:p>
    <w:p w:rsidRPr="00117039" w:rsidR="00666400" w:rsidP="0FB50374" w:rsidRDefault="00666400" w14:paraId="2D973566" w14:textId="6E035114">
      <w:pPr>
        <w:spacing w:line="276" w:lineRule="auto"/>
        <w:rPr>
          <w:rFonts w:ascii="Times New Roman" w:hAnsi="Times New Roman" w:cs="Times New Roman"/>
          <w:lang w:val="en-GB"/>
        </w:rPr>
      </w:pPr>
    </w:p>
    <w:tbl>
      <w:tblPr>
        <w:tblStyle w:val="TableGrid"/>
        <w:tblW w:w="9015"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11-03T09:17:00Z" w:id="1797">
          <w:tblPr>
            <w:tblStyle w:val="TableGrid"/>
            <w:tblW w:w="9015" w:type="dxa"/>
            <w:tblLayout w:type="fixed"/>
            <w:tblLook w:val="04A0" w:firstRow="1" w:lastRow="0" w:firstColumn="1" w:lastColumn="0" w:noHBand="0" w:noVBand="1"/>
          </w:tblPr>
        </w:tblPrChange>
      </w:tblPr>
      <w:tblGrid>
        <w:gridCol w:w="679"/>
        <w:gridCol w:w="1554"/>
        <w:gridCol w:w="2850"/>
        <w:gridCol w:w="1301"/>
        <w:gridCol w:w="1303"/>
        <w:gridCol w:w="1221"/>
        <w:gridCol w:w="107"/>
        <w:tblGridChange w:id="1798">
          <w:tblGrid>
            <w:gridCol w:w="12"/>
            <w:gridCol w:w="686"/>
            <w:gridCol w:w="1573"/>
            <w:gridCol w:w="2884"/>
            <w:gridCol w:w="1317"/>
            <w:gridCol w:w="1319"/>
            <w:gridCol w:w="1117"/>
            <w:gridCol w:w="119"/>
          </w:tblGrid>
        </w:tblGridChange>
      </w:tblGrid>
      <w:tr w:rsidRPr="00390DC1" w:rsidR="007F6122" w14:paraId="632B00DE" w14:textId="77777777">
        <w:trPr>
          <w:gridAfter w:val="1"/>
          <w:wAfter w:w="108" w:type="dxa"/>
          <w:trHeight w:val="300"/>
          <w:trPrChange w:author="Fernando Dominguez" w:date="2025-11-03T09:17:00Z" w:id="1799">
            <w:trPr>
              <w:gridBefore w:val="1"/>
              <w:trHeight w:val="300"/>
            </w:trPr>
          </w:trPrChange>
        </w:trPr>
        <w:tc>
          <w:tcPr>
            <w:tcW w:w="9015" w:type="dxa"/>
            <w:gridSpan w:val="6"/>
            <w:shd w:val="clear" w:color="auto" w:fill="D0CECE" w:themeFill="background2" w:themeFillShade="E6"/>
            <w:hideMark/>
            <w:tcPrChange w:author="Fernando Dominguez" w:date="2025-11-03T09:17:00Z" w:id="1800">
              <w:tcPr>
                <w:tcW w:w="9015" w:type="dxa"/>
                <w:gridSpan w:val="7"/>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hideMark/>
              </w:tcPr>
            </w:tcPrChange>
          </w:tcPr>
          <w:p w:rsidRPr="00117039" w:rsidR="007F6122" w:rsidRDefault="007F6122" w14:paraId="771B08BC" w14:textId="77777777">
            <w:pPr>
              <w:widowControl w:val="0"/>
              <w:spacing w:after="0" w:line="276" w:lineRule="auto"/>
              <w:jc w:val="center"/>
              <w:rPr>
                <w:rFonts w:ascii="Times New Roman" w:hAnsi="Times New Roman" w:cs="Times New Roman"/>
                <w:sz w:val="16"/>
                <w:szCs w:val="16"/>
                <w:lang w:val="en-GB"/>
              </w:rPr>
            </w:pPr>
            <w:r w:rsidRPr="00117039">
              <w:rPr>
                <w:rFonts w:ascii="Times New Roman" w:hAnsi="Times New Roman" w:cs="Times New Roman"/>
                <w:i/>
                <w:sz w:val="16"/>
                <w:szCs w:val="16"/>
                <w:lang w:val="en-GB"/>
              </w:rPr>
              <w:br w:type="page"/>
            </w:r>
            <w:r w:rsidRPr="00117039">
              <w:rPr>
                <w:rFonts w:ascii="Times New Roman" w:hAnsi="Times New Roman" w:eastAsia="Calibri" w:cs="Times New Roman"/>
                <w:b/>
                <w:i/>
                <w:sz w:val="16"/>
                <w:szCs w:val="16"/>
                <w:lang w:val="en-GB" w:eastAsia="zh-CN"/>
              </w:rPr>
              <w:t>Table III.8 – Procedure 8</w:t>
            </w:r>
          </w:p>
        </w:tc>
      </w:tr>
      <w:tr w:rsidRPr="00DA7D8D" w:rsidR="007F6122" w14:paraId="61B4F6DD" w14:textId="77777777">
        <w:trPr>
          <w:gridAfter w:val="1"/>
          <w:wAfter w:w="108" w:type="dxa"/>
          <w:trHeight w:val="300"/>
          <w:trPrChange w:author="Fernando Dominguez" w:date="2025-11-03T09:17:00Z" w:id="1801">
            <w:trPr>
              <w:gridBefore w:val="1"/>
              <w:trHeight w:val="300"/>
            </w:trPr>
          </w:trPrChange>
        </w:trPr>
        <w:tc>
          <w:tcPr>
            <w:tcW w:w="2259" w:type="dxa"/>
            <w:gridSpan w:val="2"/>
            <w:shd w:val="clear" w:color="auto" w:fill="D0CECE" w:themeFill="background2" w:themeFillShade="E6"/>
            <w:vAlign w:val="center"/>
            <w:hideMark/>
            <w:tcPrChange w:author="Fernando Dominguez" w:date="2025-11-03T09:17:00Z" w:id="1802">
              <w:tcPr>
                <w:tcW w:w="225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vAlign w:val="center"/>
                <w:hideMark/>
              </w:tcPr>
            </w:tcPrChange>
          </w:tcPr>
          <w:p w:rsidRPr="00BA5B6F" w:rsidR="007F6122" w:rsidP="00117039" w:rsidRDefault="007F6122" w14:paraId="03CD2622" w14:textId="77777777">
            <w:pPr>
              <w:widowControl w:val="0"/>
              <w:spacing w:after="0" w:line="276" w:lineRule="auto"/>
              <w:rPr>
                <w:rFonts w:ascii="Times New Roman" w:hAnsi="Times New Roman" w:cs="Times New Roman"/>
                <w:b/>
                <w:i/>
                <w:sz w:val="16"/>
                <w:szCs w:val="16"/>
                <w:lang w:val="en-GB"/>
              </w:rPr>
            </w:pPr>
            <w:r w:rsidRPr="00BA5B6F">
              <w:rPr>
                <w:rFonts w:ascii="Times New Roman" w:hAnsi="Times New Roman" w:eastAsia="Arial" w:cs="Times New Roman"/>
                <w:b/>
                <w:i/>
                <w:sz w:val="16"/>
                <w:szCs w:val="16"/>
                <w:lang w:val="en-GB" w:eastAsia="zh-CN"/>
              </w:rPr>
              <w:t>Procedure name</w:t>
            </w:r>
          </w:p>
        </w:tc>
        <w:tc>
          <w:tcPr>
            <w:tcW w:w="6756" w:type="dxa"/>
            <w:gridSpan w:val="4"/>
            <w:vAlign w:val="center"/>
            <w:hideMark/>
            <w:tcPrChange w:author="Fernando Dominguez" w:date="2025-11-03T09:17:00Z" w:id="1803">
              <w:tcPr>
                <w:tcW w:w="6756" w:type="dxa"/>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hideMark/>
              </w:tcPr>
            </w:tcPrChange>
          </w:tcPr>
          <w:p w:rsidRPr="00117039" w:rsidR="007F6122" w:rsidP="00117039" w:rsidRDefault="00ED0D3E" w14:paraId="703CA5E3" w14:textId="0A28DC8C">
            <w:pPr>
              <w:pStyle w:val="Caption"/>
              <w:keepNext/>
              <w:spacing w:after="0"/>
              <w:rPr>
                <w:rFonts w:ascii="Times New Roman" w:hAnsi="Times New Roman" w:cs="Times New Roman"/>
                <w:color w:val="auto"/>
                <w:sz w:val="16"/>
                <w:szCs w:val="16"/>
                <w:lang w:val="en-GB"/>
              </w:rPr>
            </w:pPr>
            <w:bookmarkStart w:name="_Toc212680682" w:id="1804"/>
            <w:r w:rsidRPr="00117039">
              <w:rPr>
                <w:rFonts w:ascii="Times New Roman" w:hAnsi="Times New Roman" w:cs="Times New Roman"/>
                <w:color w:val="auto"/>
                <w:sz w:val="16"/>
                <w:szCs w:val="16"/>
                <w:lang w:val="en-GB"/>
              </w:rPr>
              <w:t xml:space="preserve">Table </w:t>
            </w:r>
            <w:r w:rsidRPr="00117039">
              <w:rPr>
                <w:rFonts w:ascii="Times New Roman" w:hAnsi="Times New Roman" w:cs="Times New Roman"/>
                <w:color w:val="auto"/>
                <w:sz w:val="16"/>
                <w:szCs w:val="16"/>
                <w:lang w:val="en-GB"/>
              </w:rPr>
              <w:fldChar w:fldCharType="begin"/>
            </w:r>
            <w:r w:rsidRPr="00117039">
              <w:rPr>
                <w:rFonts w:ascii="Times New Roman" w:hAnsi="Times New Roman" w:cs="Times New Roman"/>
                <w:color w:val="auto"/>
                <w:sz w:val="16"/>
                <w:szCs w:val="16"/>
                <w:lang w:val="en-GB"/>
              </w:rPr>
              <w:instrText xml:space="preserve"> SEQ Table \* ARABIC </w:instrText>
            </w:r>
            <w:r w:rsidRPr="00117039">
              <w:rPr>
                <w:rFonts w:ascii="Times New Roman" w:hAnsi="Times New Roman" w:cs="Times New Roman"/>
                <w:color w:val="auto"/>
                <w:sz w:val="16"/>
                <w:szCs w:val="16"/>
                <w:lang w:val="en-GB"/>
              </w:rPr>
              <w:fldChar w:fldCharType="separate"/>
            </w:r>
            <w:r w:rsidRPr="00117039" w:rsidR="007173B9">
              <w:rPr>
                <w:rFonts w:ascii="Times New Roman" w:hAnsi="Times New Roman" w:cs="Times New Roman"/>
                <w:color w:val="auto"/>
                <w:sz w:val="16"/>
                <w:szCs w:val="16"/>
                <w:lang w:val="en-GB"/>
              </w:rPr>
              <w:t>11</w:t>
            </w:r>
            <w:r w:rsidRPr="00117039">
              <w:rPr>
                <w:rFonts w:ascii="Times New Roman" w:hAnsi="Times New Roman" w:cs="Times New Roman"/>
                <w:color w:val="auto"/>
                <w:sz w:val="16"/>
                <w:szCs w:val="16"/>
                <w:lang w:val="en-GB"/>
              </w:rPr>
              <w:fldChar w:fldCharType="end"/>
            </w:r>
            <w:r w:rsidRPr="00117039">
              <w:rPr>
                <w:rFonts w:ascii="Times New Roman" w:hAnsi="Times New Roman" w:cs="Times New Roman"/>
                <w:color w:val="auto"/>
                <w:sz w:val="16"/>
                <w:szCs w:val="16"/>
                <w:lang w:val="en-GB"/>
              </w:rPr>
              <w:t xml:space="preserve"> </w:t>
            </w:r>
            <w:r w:rsidRPr="00117039" w:rsidR="007F6122">
              <w:rPr>
                <w:rFonts w:ascii="Times New Roman" w:hAnsi="Times New Roman" w:cs="Times New Roman"/>
                <w:color w:val="auto"/>
                <w:sz w:val="16"/>
                <w:szCs w:val="16"/>
                <w:lang w:val="en-GB"/>
              </w:rPr>
              <w:t>Service provider application for qualification</w:t>
            </w:r>
            <w:bookmarkEnd w:id="1804"/>
          </w:p>
        </w:tc>
      </w:tr>
      <w:tr w:rsidRPr="00B05170" w:rsidR="007F6122" w14:paraId="27695719" w14:textId="77777777">
        <w:trPr>
          <w:gridAfter w:val="1"/>
          <w:wAfter w:w="108" w:type="dxa"/>
          <w:trHeight w:val="300"/>
          <w:trPrChange w:author="Fernando Dominguez" w:date="2025-11-03T09:17:00Z" w:id="1805">
            <w:trPr>
              <w:gridBefore w:val="1"/>
              <w:trHeight w:val="300"/>
            </w:trPr>
          </w:trPrChange>
        </w:trPr>
        <w:tc>
          <w:tcPr>
            <w:tcW w:w="686" w:type="dxa"/>
            <w:shd w:val="clear" w:color="auto" w:fill="D0CECE" w:themeFill="background2" w:themeFillShade="E6"/>
            <w:vAlign w:val="center"/>
            <w:hideMark/>
            <w:tcPrChange w:author="Fernando Dominguez" w:date="2025-11-03T09:17:00Z" w:id="1806">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vAlign w:val="center"/>
                <w:hideMark/>
              </w:tcPr>
            </w:tcPrChange>
          </w:tcPr>
          <w:p w:rsidRPr="00BA5B6F" w:rsidR="007F6122" w:rsidP="00117039" w:rsidRDefault="007F6122" w14:paraId="766F70CC" w14:textId="77777777">
            <w:pPr>
              <w:widowControl w:val="0"/>
              <w:spacing w:after="0" w:line="276" w:lineRule="auto"/>
              <w:jc w:val="center"/>
              <w:rPr>
                <w:rFonts w:ascii="Times New Roman" w:hAnsi="Times New Roman" w:eastAsia="Arial" w:cs="Times New Roman"/>
                <w:b/>
                <w:i/>
                <w:sz w:val="16"/>
                <w:szCs w:val="16"/>
                <w:lang w:val="en-GB" w:eastAsia="zh-CN"/>
              </w:rPr>
            </w:pPr>
            <w:r w:rsidRPr="00BA5B6F">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hideMark/>
            <w:tcPrChange w:author="Fernando Dominguez" w:date="2025-11-03T09:17:00Z" w:id="1807">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vAlign w:val="center"/>
                <w:hideMark/>
              </w:tcPr>
            </w:tcPrChange>
          </w:tcPr>
          <w:p w:rsidRPr="00BA5B6F" w:rsidR="007F6122" w:rsidP="00117039" w:rsidRDefault="007F6122" w14:paraId="2C472D42" w14:textId="77777777">
            <w:pPr>
              <w:widowControl w:val="0"/>
              <w:spacing w:after="0" w:line="276" w:lineRule="auto"/>
              <w:jc w:val="center"/>
              <w:rPr>
                <w:rFonts w:ascii="Times New Roman" w:hAnsi="Times New Roman" w:eastAsia="Arial" w:cs="Times New Roman"/>
                <w:b/>
                <w:i/>
                <w:sz w:val="16"/>
                <w:szCs w:val="16"/>
                <w:lang w:val="en-GB" w:eastAsia="zh-CN"/>
              </w:rPr>
            </w:pPr>
            <w:r w:rsidRPr="00BA5B6F">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hideMark/>
            <w:tcPrChange w:author="Fernando Dominguez" w:date="2025-11-03T09:17:00Z" w:id="1808">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vAlign w:val="center"/>
                <w:hideMark/>
              </w:tcPr>
            </w:tcPrChange>
          </w:tcPr>
          <w:p w:rsidRPr="00BA5B6F" w:rsidR="007F6122" w:rsidP="00117039" w:rsidRDefault="007F6122" w14:paraId="41A00D3A" w14:textId="77777777">
            <w:pPr>
              <w:widowControl w:val="0"/>
              <w:spacing w:after="0" w:line="276" w:lineRule="auto"/>
              <w:jc w:val="center"/>
              <w:rPr>
                <w:rFonts w:ascii="Times New Roman" w:hAnsi="Times New Roman" w:eastAsia="Arial" w:cs="Times New Roman"/>
                <w:b/>
                <w:i/>
                <w:sz w:val="16"/>
                <w:szCs w:val="16"/>
                <w:lang w:val="en-GB" w:eastAsia="zh-CN"/>
              </w:rPr>
            </w:pPr>
            <w:r w:rsidRPr="00BA5B6F">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hideMark/>
            <w:tcPrChange w:author="Fernando Dominguez" w:date="2025-11-03T09:17:00Z" w:id="1809">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vAlign w:val="center"/>
                <w:hideMark/>
              </w:tcPr>
            </w:tcPrChange>
          </w:tcPr>
          <w:p w:rsidRPr="00BA5B6F" w:rsidR="007F6122" w:rsidP="00117039" w:rsidRDefault="007F6122" w14:paraId="34283227" w14:textId="77777777">
            <w:pPr>
              <w:widowControl w:val="0"/>
              <w:spacing w:after="0" w:line="276" w:lineRule="auto"/>
              <w:jc w:val="center"/>
              <w:rPr>
                <w:rFonts w:ascii="Times New Roman" w:hAnsi="Times New Roman" w:eastAsia="Arial" w:cs="Times New Roman"/>
                <w:b/>
                <w:i/>
                <w:sz w:val="16"/>
                <w:szCs w:val="16"/>
                <w:lang w:val="en-GB" w:eastAsia="zh-CN"/>
              </w:rPr>
            </w:pPr>
            <w:r w:rsidRPr="00BA5B6F">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hideMark/>
            <w:tcPrChange w:author="Fernando Dominguez" w:date="2025-11-03T09:17:00Z" w:id="1810">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vAlign w:val="center"/>
                <w:hideMark/>
              </w:tcPr>
            </w:tcPrChange>
          </w:tcPr>
          <w:p w:rsidRPr="00BA5B6F" w:rsidR="007F6122" w:rsidP="00117039" w:rsidRDefault="007F6122" w14:paraId="0518D1F8" w14:textId="77777777">
            <w:pPr>
              <w:widowControl w:val="0"/>
              <w:spacing w:after="0" w:line="276" w:lineRule="auto"/>
              <w:jc w:val="center"/>
              <w:rPr>
                <w:rFonts w:ascii="Times New Roman" w:hAnsi="Times New Roman" w:eastAsia="Arial" w:cs="Times New Roman"/>
                <w:b/>
                <w:i/>
                <w:sz w:val="16"/>
                <w:szCs w:val="16"/>
                <w:lang w:val="en-GB" w:eastAsia="zh-CN"/>
              </w:rPr>
            </w:pPr>
            <w:r w:rsidRPr="00BA5B6F">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hideMark/>
            <w:tcPrChange w:author="Fernando Dominguez" w:date="2025-11-03T09:17:00Z" w:id="1811">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CECE" w:themeFill="background2" w:themeFillShade="E6"/>
                <w:vAlign w:val="center"/>
                <w:hideMark/>
              </w:tcPr>
            </w:tcPrChange>
          </w:tcPr>
          <w:p w:rsidRPr="00BA5B6F" w:rsidR="007F6122" w:rsidP="00117039" w:rsidRDefault="007F6122" w14:paraId="243BDBBB" w14:textId="77777777">
            <w:pPr>
              <w:widowControl w:val="0"/>
              <w:spacing w:after="0" w:line="276" w:lineRule="auto"/>
              <w:jc w:val="center"/>
              <w:rPr>
                <w:rFonts w:ascii="Times New Roman" w:hAnsi="Times New Roman" w:eastAsia="Arial" w:cs="Times New Roman"/>
                <w:b/>
                <w:i/>
                <w:sz w:val="16"/>
                <w:szCs w:val="16"/>
                <w:lang w:val="en-GB" w:eastAsia="zh-CN"/>
              </w:rPr>
            </w:pPr>
            <w:r w:rsidRPr="00BA5B6F">
              <w:rPr>
                <w:rFonts w:ascii="Times New Roman" w:hAnsi="Times New Roman" w:eastAsia="Arial" w:cs="Times New Roman"/>
                <w:b/>
                <w:i/>
                <w:sz w:val="16"/>
                <w:szCs w:val="16"/>
                <w:lang w:val="en-GB" w:eastAsia="zh-CN"/>
              </w:rPr>
              <w:t>Information exchanged (IDs)</w:t>
            </w:r>
          </w:p>
        </w:tc>
      </w:tr>
      <w:tr w:rsidRPr="00DA7D8D" w:rsidR="007F6122" w14:paraId="4EDCE661" w14:textId="77777777">
        <w:trPr>
          <w:trHeight w:val="300"/>
          <w:trPrChange w:author="Fernando Dominguez" w:date="2025-11-03T09:17:00Z" w:id="1812">
            <w:trPr>
              <w:gridBefore w:val="1"/>
              <w:trHeight w:val="300"/>
            </w:trPr>
          </w:trPrChange>
        </w:trPr>
        <w:tc>
          <w:tcPr>
            <w:tcW w:w="686" w:type="dxa"/>
            <w:hideMark/>
            <w:tcPrChange w:author="Fernando Dominguez" w:date="2025-11-03T09:17:00Z" w:id="1813">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0F3F1C79"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8.1</w:t>
            </w:r>
          </w:p>
        </w:tc>
        <w:tc>
          <w:tcPr>
            <w:tcW w:w="1573" w:type="dxa"/>
            <w:hideMark/>
            <w:tcPrChange w:author="Fernando Dominguez" w:date="2025-11-03T09:17:00Z" w:id="1814">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0333FEE4"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Request service provider qualification</w:t>
            </w:r>
          </w:p>
        </w:tc>
        <w:tc>
          <w:tcPr>
            <w:tcW w:w="2884" w:type="dxa"/>
            <w:hideMark/>
            <w:tcPrChange w:author="Fernando Dominguez" w:date="2025-11-03T09:17:00Z" w:id="1815">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7CC61564" w14:textId="2078A431">
            <w:pPr>
              <w:suppressAutoHyphens w:val="0"/>
              <w:spacing w:line="276" w:lineRule="auto"/>
              <w:jc w:val="both"/>
              <w:rPr>
                <w:rFonts w:ascii="Times New Roman" w:hAnsi="Times New Roman" w:cs="Times New Roman"/>
                <w:sz w:val="16"/>
                <w:szCs w:val="16"/>
                <w:lang w:val="en-GB"/>
              </w:rPr>
            </w:pPr>
            <w:r>
              <w:rPr>
                <w:rFonts w:ascii="Times New Roman" w:hAnsi="Times New Roman" w:cs="Times New Roman"/>
                <w:sz w:val="16"/>
                <w:szCs w:val="16"/>
                <w:lang w:val="en-GB"/>
              </w:rPr>
              <w:t>The SP</w:t>
            </w:r>
            <w:r w:rsidRPr="00390DC1">
              <w:rPr>
                <w:rFonts w:ascii="Times New Roman" w:hAnsi="Times New Roman" w:cs="Times New Roman"/>
                <w:sz w:val="16"/>
                <w:szCs w:val="16"/>
                <w:lang w:val="en-GB"/>
              </w:rPr>
              <w:t xml:space="preserve"> requests for service provider qualification in </w:t>
            </w:r>
            <w:r>
              <w:rPr>
                <w:rFonts w:ascii="Times New Roman" w:hAnsi="Times New Roman" w:cs="Times New Roman"/>
                <w:sz w:val="16"/>
                <w:szCs w:val="16"/>
                <w:lang w:val="en-GB"/>
              </w:rPr>
              <w:t>the F</w:t>
            </w:r>
            <w:r w:rsidRPr="00390DC1">
              <w:rPr>
                <w:rFonts w:ascii="Times New Roman" w:hAnsi="Times New Roman" w:cs="Times New Roman"/>
                <w:sz w:val="16"/>
                <w:szCs w:val="16"/>
                <w:lang w:val="en-GB"/>
              </w:rPr>
              <w:t xml:space="preserve">lexibility </w:t>
            </w:r>
            <w:r w:rsidRPr="00EB5A57" w:rsidR="6CF41FE2">
              <w:rPr>
                <w:rFonts w:ascii="Times New Roman" w:hAnsi="Times New Roman" w:cs="Times New Roman"/>
                <w:sz w:val="16"/>
                <w:szCs w:val="16"/>
                <w:lang w:val="en-GB"/>
              </w:rPr>
              <w:t>I</w:t>
            </w:r>
            <w:r w:rsidRPr="00EB5A57" w:rsidR="0B7C2CC3">
              <w:rPr>
                <w:rFonts w:ascii="Times New Roman" w:hAnsi="Times New Roman" w:cs="Times New Roman"/>
                <w:sz w:val="16"/>
                <w:szCs w:val="16"/>
                <w:lang w:val="en-GB"/>
              </w:rPr>
              <w:t xml:space="preserve">nformation </w:t>
            </w:r>
            <w:r w:rsidRPr="00EB5A57" w:rsidR="6156470C">
              <w:rPr>
                <w:rFonts w:ascii="Times New Roman" w:hAnsi="Times New Roman" w:cs="Times New Roman"/>
                <w:sz w:val="16"/>
                <w:szCs w:val="16"/>
                <w:lang w:val="en-GB"/>
              </w:rPr>
              <w:t>S</w:t>
            </w:r>
            <w:r w:rsidRPr="00EB5A57" w:rsidR="0B7C2CC3">
              <w:rPr>
                <w:rFonts w:ascii="Times New Roman" w:hAnsi="Times New Roman" w:cs="Times New Roman"/>
                <w:sz w:val="16"/>
                <w:szCs w:val="16"/>
                <w:lang w:val="en-GB"/>
              </w:rPr>
              <w:t>ystem</w:t>
            </w:r>
            <w:r w:rsidRPr="00390DC1">
              <w:rPr>
                <w:rFonts w:ascii="Times New Roman" w:hAnsi="Times New Roman" w:cs="Times New Roman"/>
                <w:sz w:val="16"/>
                <w:szCs w:val="16"/>
                <w:lang w:val="en-GB"/>
              </w:rPr>
              <w:t xml:space="preserve"> with the required </w:t>
            </w:r>
            <w:r>
              <w:rPr>
                <w:rFonts w:ascii="Times New Roman" w:hAnsi="Times New Roman" w:cs="Times New Roman"/>
                <w:sz w:val="16"/>
                <w:szCs w:val="16"/>
                <w:lang w:val="en-GB"/>
              </w:rPr>
              <w:t>product-specific</w:t>
            </w:r>
            <w:r w:rsidRPr="00390DC1">
              <w:rPr>
                <w:rFonts w:ascii="Times New Roman" w:hAnsi="Times New Roman" w:cs="Times New Roman"/>
                <w:sz w:val="16"/>
                <w:szCs w:val="16"/>
                <w:lang w:val="en-GB"/>
              </w:rPr>
              <w:t xml:space="preserve"> information.</w:t>
            </w:r>
          </w:p>
        </w:tc>
        <w:tc>
          <w:tcPr>
            <w:tcW w:w="1317" w:type="dxa"/>
            <w:hideMark/>
            <w:tcPrChange w:author="Fernando Dominguez" w:date="2025-11-03T09:17:00Z" w:id="1816">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562F8FBF"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Service provider</w:t>
            </w:r>
          </w:p>
        </w:tc>
        <w:tc>
          <w:tcPr>
            <w:tcW w:w="1319" w:type="dxa"/>
            <w:hideMark/>
            <w:tcPrChange w:author="Fernando Dominguez" w:date="2025-11-03T09:17:00Z" w:id="1817">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79AA6AE0"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eastAsia="Calibri" w:cs="Times New Roman"/>
                <w:sz w:val="16"/>
                <w:szCs w:val="16"/>
                <w:lang w:val="en-GB" w:eastAsia="zh-CN"/>
              </w:rPr>
              <w:t>SP module operator</w:t>
            </w:r>
          </w:p>
        </w:tc>
        <w:tc>
          <w:tcPr>
            <w:tcW w:w="1236" w:type="dxa"/>
            <w:gridSpan w:val="2"/>
            <w:tcPrChange w:author="Fernando Dominguez" w:date="2025-11-03T09:17:00Z" w:id="1818">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F33220" w14:paraId="19D30113" w14:textId="340A97C3">
            <w:pPr>
              <w:suppressAutoHyphens w:val="0"/>
              <w:spacing w:line="276" w:lineRule="auto"/>
              <w:jc w:val="both"/>
              <w:rPr>
                <w:rFonts w:ascii="Times New Roman" w:hAnsi="Times New Roman" w:cs="Times New Roman"/>
                <w:sz w:val="16"/>
                <w:szCs w:val="16"/>
                <w:lang w:val="en-GB"/>
              </w:rPr>
            </w:pPr>
            <w:ins w:author="Carmen Garcia Montero" w:date="2025-11-03T12:27:00Z" w:id="1819">
              <w:r>
                <w:rPr>
                  <w:rFonts w:ascii="Times New Roman" w:hAnsi="Times New Roman" w:cs="Times New Roman"/>
                  <w:sz w:val="16"/>
                  <w:szCs w:val="16"/>
                  <w:lang w:val="en-GB"/>
                </w:rPr>
                <w:t>Q</w:t>
              </w:r>
            </w:ins>
            <w:del w:author="Carmen Garcia Montero" w:date="2025-11-03T12:27:00Z" w:id="1820">
              <w:r w:rsidDel="00F33220" w:rsidR="00597731">
                <w:rPr>
                  <w:rFonts w:ascii="Times New Roman" w:hAnsi="Times New Roman" w:cs="Times New Roman"/>
                  <w:sz w:val="16"/>
                  <w:szCs w:val="16"/>
                  <w:lang w:val="en-GB"/>
                </w:rPr>
                <w:delText>P</w:delText>
              </w:r>
            </w:del>
            <w:r w:rsidRPr="00390DC1" w:rsidR="007F6122">
              <w:rPr>
                <w:rFonts w:ascii="Times New Roman" w:hAnsi="Times New Roman" w:cs="Times New Roman"/>
                <w:sz w:val="16"/>
                <w:szCs w:val="16"/>
                <w:lang w:val="en-GB"/>
              </w:rPr>
              <w:t xml:space="preserve"> – Request for service provider qualification</w:t>
            </w:r>
          </w:p>
        </w:tc>
      </w:tr>
      <w:tr w:rsidRPr="00B05170" w:rsidR="007F6122" w14:paraId="7D213C6F" w14:textId="77777777">
        <w:trPr>
          <w:trHeight w:val="300"/>
          <w:trPrChange w:author="Fernando Dominguez" w:date="2025-11-03T09:17:00Z" w:id="1821">
            <w:trPr>
              <w:gridBefore w:val="1"/>
              <w:trHeight w:val="300"/>
            </w:trPr>
          </w:trPrChange>
        </w:trPr>
        <w:tc>
          <w:tcPr>
            <w:tcW w:w="686" w:type="dxa"/>
            <w:tcPrChange w:author="Fernando Dominguez" w:date="2025-11-03T09:17:00Z" w:id="1822">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0B7F0516"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8.2</w:t>
            </w:r>
          </w:p>
        </w:tc>
        <w:tc>
          <w:tcPr>
            <w:tcW w:w="1573" w:type="dxa"/>
            <w:tcPrChange w:author="Fernando Dominguez" w:date="2025-11-03T09:17:00Z" w:id="1823">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22F2DB69"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Validate qualification request</w:t>
            </w:r>
          </w:p>
        </w:tc>
        <w:tc>
          <w:tcPr>
            <w:tcW w:w="2884" w:type="dxa"/>
            <w:tcPrChange w:author="Fernando Dominguez" w:date="2025-11-03T09:17:00Z" w:id="1824">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59D80A62" w14:textId="77777777">
            <w:pPr>
              <w:spacing w:line="276" w:lineRule="auto"/>
              <w:jc w:val="both"/>
              <w:rPr>
                <w:rFonts w:ascii="Times New Roman" w:hAnsi="Times New Roman" w:cs="Times New Roman"/>
                <w:sz w:val="16"/>
                <w:szCs w:val="16"/>
                <w:lang w:val="en-GB"/>
              </w:rPr>
            </w:pPr>
            <w:r w:rsidRPr="00390DC1">
              <w:rPr>
                <w:rFonts w:ascii="Times New Roman" w:hAnsi="Times New Roman" w:eastAsia="Calibri" w:cs="Times New Roman"/>
                <w:sz w:val="16"/>
                <w:szCs w:val="16"/>
                <w:lang w:val="en-GB" w:eastAsia="zh-CN"/>
              </w:rPr>
              <w:t xml:space="preserve">The SP module operator validates whether the request is valid and </w:t>
            </w:r>
            <w:r w:rsidRPr="00390DC1">
              <w:rPr>
                <w:rFonts w:ascii="Times New Roman" w:hAnsi="Times New Roman" w:cs="Times New Roman"/>
                <w:sz w:val="16"/>
                <w:szCs w:val="16"/>
                <w:lang w:val="en-GB" w:eastAsia="zh-CN"/>
              </w:rPr>
              <w:t>provides a meaningful indication in case of an invalid request.</w:t>
            </w:r>
          </w:p>
        </w:tc>
        <w:tc>
          <w:tcPr>
            <w:tcW w:w="1317" w:type="dxa"/>
            <w:tcPrChange w:author="Fernando Dominguez" w:date="2025-11-03T09:17:00Z" w:id="1825">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50133721"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SP module operator</w:t>
            </w:r>
          </w:p>
        </w:tc>
        <w:tc>
          <w:tcPr>
            <w:tcW w:w="1319" w:type="dxa"/>
            <w:tcPrChange w:author="Fernando Dominguez" w:date="2025-11-03T09:17:00Z" w:id="1826">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0C36CB8D" w14:textId="77777777">
            <w:pPr>
              <w:spacing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1827">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2D2B9C8B" w14:textId="6B10AFA5">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 xml:space="preserve">B </w:t>
            </w:r>
            <w:r>
              <w:rPr>
                <w:rFonts w:ascii="Times New Roman" w:hAnsi="Times New Roman" w:cs="Times New Roman"/>
                <w:sz w:val="16"/>
                <w:szCs w:val="16"/>
                <w:lang w:val="en-GB"/>
              </w:rPr>
              <w:t>–</w:t>
            </w:r>
            <w:r w:rsidRPr="00390DC1">
              <w:rPr>
                <w:rFonts w:ascii="Times New Roman" w:hAnsi="Times New Roman" w:cs="Times New Roman"/>
                <w:sz w:val="16"/>
                <w:szCs w:val="16"/>
                <w:lang w:val="en-GB"/>
              </w:rPr>
              <w:t xml:space="preserve"> </w:t>
            </w:r>
            <w:del w:author="Albrecht, Patrick" w:date="2025-10-29T16:24:00Z" w:id="1828">
              <w:r w:rsidRPr="00390DC1">
                <w:rPr>
                  <w:rFonts w:ascii="Times New Roman" w:hAnsi="Times New Roman" w:eastAsia="Calibri" w:cs="Times New Roman"/>
                  <w:sz w:val="16"/>
                  <w:szCs w:val="16"/>
                  <w:lang w:val="en-GB" w:eastAsia="zh-CN"/>
                </w:rPr>
                <w:delText>Request validation information</w:delText>
              </w:r>
            </w:del>
            <w:ins w:author="Albrecht, Patrick" w:date="2025-10-29T16:24:00Z" w:id="1829">
              <w:r w:rsidR="007A3E14">
                <w:rPr>
                  <w:rFonts w:ascii="Times New Roman" w:hAnsi="Times New Roman" w:eastAsia="Calibri" w:cs="Times New Roman"/>
                  <w:sz w:val="16"/>
                  <w:szCs w:val="16"/>
                  <w:lang w:val="en-GB" w:eastAsia="zh-CN"/>
                </w:rPr>
                <w:t>Information on validation</w:t>
              </w:r>
            </w:ins>
          </w:p>
        </w:tc>
      </w:tr>
      <w:tr w:rsidRPr="00B05170" w:rsidR="007F6122" w14:paraId="2B25B66B" w14:textId="77777777">
        <w:trPr>
          <w:trHeight w:val="300"/>
          <w:trPrChange w:author="Fernando Dominguez" w:date="2025-11-03T09:17:00Z" w:id="1830">
            <w:trPr>
              <w:gridBefore w:val="1"/>
              <w:trHeight w:val="300"/>
            </w:trPr>
          </w:trPrChange>
        </w:trPr>
        <w:tc>
          <w:tcPr>
            <w:tcW w:w="686" w:type="dxa"/>
            <w:tcPrChange w:author="Fernando Dominguez" w:date="2025-11-03T09:17:00Z" w:id="1831">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7F187A83"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8.3</w:t>
            </w:r>
          </w:p>
        </w:tc>
        <w:tc>
          <w:tcPr>
            <w:tcW w:w="1573" w:type="dxa"/>
            <w:tcPrChange w:author="Fernando Dominguez" w:date="2025-11-03T09:17:00Z" w:id="1832">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6920EE18"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Register service provider qualification request</w:t>
            </w:r>
          </w:p>
        </w:tc>
        <w:tc>
          <w:tcPr>
            <w:tcW w:w="2884" w:type="dxa"/>
            <w:tcPrChange w:author="Fernando Dominguez" w:date="2025-11-03T09:17:00Z" w:id="1833">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2F5B0E53" w14:textId="77777777">
            <w:pPr>
              <w:spacing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The SP module operator registers the service provider qualification process in the initial status. </w:t>
            </w:r>
          </w:p>
        </w:tc>
        <w:tc>
          <w:tcPr>
            <w:tcW w:w="1317" w:type="dxa"/>
            <w:tcPrChange w:author="Fernando Dominguez" w:date="2025-11-03T09:17:00Z" w:id="1834">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53414671"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SP module operator</w:t>
            </w:r>
          </w:p>
        </w:tc>
        <w:tc>
          <w:tcPr>
            <w:tcW w:w="1319" w:type="dxa"/>
            <w:tcPrChange w:author="Fernando Dominguez" w:date="2025-11-03T09:17:00Z" w:id="1835">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0A38310D" w14:textId="77777777">
            <w:pPr>
              <w:spacing w:line="276" w:lineRule="auto"/>
              <w:jc w:val="both"/>
              <w:rPr>
                <w:rFonts w:ascii="Times New Roman" w:hAnsi="Times New Roman" w:eastAsia="Calibri" w:cs="Times New Roman"/>
                <w:sz w:val="16"/>
                <w:szCs w:val="16"/>
                <w:lang w:val="en-GB" w:eastAsia="zh-CN"/>
              </w:rPr>
            </w:pPr>
            <w:r w:rsidRPr="00390DC1">
              <w:rPr>
                <w:rFonts w:ascii="Times New Roman" w:hAnsi="Times New Roman" w:cs="Times New Roman"/>
                <w:sz w:val="16"/>
                <w:szCs w:val="16"/>
                <w:lang w:val="en-GB"/>
              </w:rPr>
              <w:t>[not relevant]</w:t>
            </w:r>
          </w:p>
        </w:tc>
        <w:tc>
          <w:tcPr>
            <w:tcW w:w="1236" w:type="dxa"/>
            <w:gridSpan w:val="2"/>
            <w:tcPrChange w:author="Fernando Dominguez" w:date="2025-11-03T09:17:00Z" w:id="1836">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28BE6497"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[not relevant]</w:t>
            </w:r>
          </w:p>
        </w:tc>
      </w:tr>
      <w:tr w:rsidRPr="00DA7D8D" w:rsidR="007F6122" w14:paraId="69FC34EB" w14:textId="77777777">
        <w:trPr>
          <w:trHeight w:val="300"/>
          <w:trPrChange w:author="Fernando Dominguez" w:date="2025-11-03T09:17:00Z" w:id="1837">
            <w:trPr>
              <w:gridBefore w:val="1"/>
              <w:trHeight w:val="300"/>
            </w:trPr>
          </w:trPrChange>
        </w:trPr>
        <w:tc>
          <w:tcPr>
            <w:tcW w:w="686" w:type="dxa"/>
            <w:hideMark/>
            <w:tcPrChange w:author="Fernando Dominguez" w:date="2025-11-03T09:17:00Z" w:id="1838">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60D3FE3C"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8.4</w:t>
            </w:r>
          </w:p>
        </w:tc>
        <w:tc>
          <w:tcPr>
            <w:tcW w:w="1573" w:type="dxa"/>
            <w:hideMark/>
            <w:tcPrChange w:author="Fernando Dominguez" w:date="2025-11-03T09:17:00Z" w:id="1839">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3FCD3C0F"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Request to process service provider application for qualification</w:t>
            </w:r>
          </w:p>
        </w:tc>
        <w:tc>
          <w:tcPr>
            <w:tcW w:w="2884" w:type="dxa"/>
            <w:hideMark/>
            <w:tcPrChange w:author="Fernando Dominguez" w:date="2025-11-03T09:17:00Z" w:id="1840">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3F85D361" w14:textId="77777777">
            <w:pPr>
              <w:suppressAutoHyphens w:val="0"/>
              <w:spacing w:line="276" w:lineRule="auto"/>
              <w:jc w:val="both"/>
              <w:rPr>
                <w:rFonts w:ascii="Times New Roman" w:hAnsi="Times New Roman" w:cs="Times New Roman"/>
                <w:sz w:val="16"/>
                <w:szCs w:val="16"/>
                <w:lang w:val="en-GB"/>
              </w:rPr>
            </w:pPr>
            <w:r>
              <w:rPr>
                <w:rFonts w:ascii="Times New Roman" w:hAnsi="Times New Roman" w:cs="Times New Roman"/>
                <w:sz w:val="16"/>
                <w:szCs w:val="16"/>
                <w:lang w:val="en-GB"/>
              </w:rPr>
              <w:t xml:space="preserve">The </w:t>
            </w:r>
            <w:r w:rsidRPr="00390DC1">
              <w:rPr>
                <w:rFonts w:ascii="Times New Roman" w:hAnsi="Times New Roman" w:cs="Times New Roman"/>
                <w:sz w:val="16"/>
                <w:szCs w:val="16"/>
                <w:lang w:val="en-GB"/>
              </w:rPr>
              <w:t xml:space="preserve">SP module operator forwards </w:t>
            </w:r>
            <w:r>
              <w:rPr>
                <w:rFonts w:ascii="Times New Roman" w:hAnsi="Times New Roman" w:cs="Times New Roman"/>
                <w:sz w:val="16"/>
                <w:szCs w:val="16"/>
                <w:lang w:val="en-GB"/>
              </w:rPr>
              <w:t xml:space="preserve">a </w:t>
            </w:r>
            <w:r w:rsidRPr="00390DC1">
              <w:rPr>
                <w:rFonts w:ascii="Times New Roman" w:hAnsi="Times New Roman" w:cs="Times New Roman"/>
                <w:sz w:val="16"/>
                <w:szCs w:val="16"/>
                <w:lang w:val="en-GB"/>
              </w:rPr>
              <w:t>new service provider application for qualification to the relevant Procuring system operator or other assigned system operator and provides the service provider’s registered data to the procuring system operator.</w:t>
            </w:r>
          </w:p>
        </w:tc>
        <w:tc>
          <w:tcPr>
            <w:tcW w:w="1317" w:type="dxa"/>
            <w:hideMark/>
            <w:tcPrChange w:author="Fernando Dominguez" w:date="2025-11-03T09:17:00Z" w:id="1841">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0C0B1878"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eastAsia="Calibri" w:cs="Times New Roman"/>
                <w:sz w:val="16"/>
                <w:szCs w:val="16"/>
                <w:lang w:val="en-GB" w:eastAsia="zh-CN"/>
              </w:rPr>
              <w:t>SP module operator</w:t>
            </w:r>
          </w:p>
        </w:tc>
        <w:tc>
          <w:tcPr>
            <w:tcW w:w="1319" w:type="dxa"/>
            <w:hideMark/>
            <w:tcPrChange w:author="Fernando Dominguez" w:date="2025-11-03T09:17:00Z" w:id="1842">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20B65A1C"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Procuring system operator</w:t>
            </w:r>
          </w:p>
        </w:tc>
        <w:tc>
          <w:tcPr>
            <w:tcW w:w="1236" w:type="dxa"/>
            <w:gridSpan w:val="2"/>
            <w:tcPrChange w:author="Fernando Dominguez" w:date="2025-11-03T09:17:00Z" w:id="1843">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F33220" w14:paraId="0EABA596" w14:textId="6393FE8A">
            <w:pPr>
              <w:suppressAutoHyphens w:val="0"/>
              <w:spacing w:line="276" w:lineRule="auto"/>
              <w:jc w:val="both"/>
              <w:rPr>
                <w:rFonts w:ascii="Times New Roman" w:hAnsi="Times New Roman" w:cs="Times New Roman"/>
                <w:sz w:val="16"/>
                <w:szCs w:val="16"/>
                <w:lang w:val="en-GB"/>
              </w:rPr>
            </w:pPr>
            <w:ins w:author="Carmen Garcia Montero" w:date="2025-11-03T12:27:00Z" w:id="1844">
              <w:r>
                <w:rPr>
                  <w:rFonts w:ascii="Times New Roman" w:hAnsi="Times New Roman" w:cs="Times New Roman"/>
                  <w:sz w:val="16"/>
                  <w:szCs w:val="16"/>
                  <w:lang w:val="en-GB"/>
                </w:rPr>
                <w:t>Q</w:t>
              </w:r>
            </w:ins>
            <w:del w:author="Carmen Garcia Montero" w:date="2025-11-03T12:27:00Z" w:id="1845">
              <w:r w:rsidDel="00F33220" w:rsidR="000E62A8">
                <w:rPr>
                  <w:rFonts w:ascii="Times New Roman" w:hAnsi="Times New Roman" w:cs="Times New Roman"/>
                  <w:sz w:val="16"/>
                  <w:szCs w:val="16"/>
                  <w:lang w:val="en-GB"/>
                </w:rPr>
                <w:delText>P</w:delText>
              </w:r>
            </w:del>
            <w:r w:rsidR="000E62A8">
              <w:rPr>
                <w:rFonts w:ascii="Times New Roman" w:hAnsi="Times New Roman" w:cs="Times New Roman"/>
                <w:sz w:val="16"/>
                <w:szCs w:val="16"/>
                <w:lang w:val="en-GB"/>
              </w:rPr>
              <w:t xml:space="preserve"> </w:t>
            </w:r>
            <w:r w:rsidRPr="00390DC1" w:rsidR="007F6122">
              <w:rPr>
                <w:rFonts w:ascii="Times New Roman" w:hAnsi="Times New Roman" w:cs="Times New Roman"/>
                <w:sz w:val="16"/>
                <w:szCs w:val="16"/>
                <w:lang w:val="en-GB"/>
              </w:rPr>
              <w:t>– Request for service provider qualification</w:t>
            </w:r>
          </w:p>
        </w:tc>
      </w:tr>
      <w:tr w:rsidRPr="00B05170" w:rsidR="007F6122" w14:paraId="1DBF8F32" w14:textId="77777777">
        <w:trPr>
          <w:trHeight w:val="300"/>
          <w:trPrChange w:author="Fernando Dominguez" w:date="2025-11-03T09:17:00Z" w:id="1846">
            <w:trPr>
              <w:gridBefore w:val="1"/>
              <w:trHeight w:val="300"/>
            </w:trPr>
          </w:trPrChange>
        </w:trPr>
        <w:tc>
          <w:tcPr>
            <w:tcW w:w="686" w:type="dxa"/>
            <w:hideMark/>
            <w:tcPrChange w:author="Fernando Dominguez" w:date="2025-11-03T09:17:00Z" w:id="1847">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0B871BE0"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8.5</w:t>
            </w:r>
          </w:p>
        </w:tc>
        <w:tc>
          <w:tcPr>
            <w:tcW w:w="1573" w:type="dxa"/>
            <w:hideMark/>
            <w:tcPrChange w:author="Fernando Dominguez" w:date="2025-11-03T09:17:00Z" w:id="1848">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5945278E" w14:textId="4943A7DD">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Execute qualification</w:t>
            </w:r>
          </w:p>
          <w:p w:rsidRPr="00390DC1" w:rsidR="007F6122" w:rsidRDefault="007F6122" w14:paraId="4D0B61DB" w14:textId="77777777">
            <w:pPr>
              <w:suppressAutoHyphens w:val="0"/>
              <w:spacing w:line="276" w:lineRule="auto"/>
              <w:jc w:val="both"/>
              <w:rPr>
                <w:rFonts w:ascii="Times New Roman" w:hAnsi="Times New Roman" w:cs="Times New Roman"/>
                <w:sz w:val="16"/>
                <w:szCs w:val="16"/>
                <w:lang w:val="en-GB"/>
              </w:rPr>
            </w:pPr>
          </w:p>
        </w:tc>
        <w:tc>
          <w:tcPr>
            <w:tcW w:w="2884" w:type="dxa"/>
            <w:hideMark/>
            <w:tcPrChange w:author="Fernando Dominguez" w:date="2025-11-03T09:17:00Z" w:id="1849">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48B5DE48" w14:textId="77777777">
            <w:pPr>
              <w:suppressAutoHyphens w:val="0"/>
              <w:spacing w:line="276" w:lineRule="auto"/>
              <w:jc w:val="both"/>
              <w:rPr>
                <w:rFonts w:ascii="Times New Roman" w:hAnsi="Times New Roman" w:cs="Times New Roman"/>
                <w:sz w:val="16"/>
                <w:szCs w:val="16"/>
                <w:lang w:val="en-GB"/>
              </w:rPr>
            </w:pPr>
            <w:r>
              <w:rPr>
                <w:rFonts w:ascii="Times New Roman" w:hAnsi="Times New Roman" w:cs="Times New Roman"/>
                <w:sz w:val="16"/>
                <w:szCs w:val="16"/>
                <w:lang w:val="en-GB"/>
              </w:rPr>
              <w:t xml:space="preserve">The </w:t>
            </w:r>
            <w:r w:rsidRPr="00390DC1">
              <w:rPr>
                <w:rFonts w:ascii="Times New Roman" w:hAnsi="Times New Roman" w:cs="Times New Roman"/>
                <w:sz w:val="16"/>
                <w:szCs w:val="16"/>
                <w:lang w:val="en-GB"/>
              </w:rPr>
              <w:t>Procuring System Operator or other assigned system operator</w:t>
            </w:r>
            <w:r w:rsidRPr="00390DC1" w:rsidDel="00E209D4">
              <w:rPr>
                <w:rFonts w:ascii="Times New Roman" w:hAnsi="Times New Roman" w:cs="Times New Roman"/>
                <w:sz w:val="16"/>
                <w:szCs w:val="16"/>
                <w:lang w:val="en-GB"/>
              </w:rPr>
              <w:t xml:space="preserve"> </w:t>
            </w:r>
            <w:r w:rsidRPr="00390DC1">
              <w:rPr>
                <w:rFonts w:ascii="Times New Roman" w:hAnsi="Times New Roman" w:cs="Times New Roman"/>
                <w:sz w:val="16"/>
                <w:szCs w:val="16"/>
                <w:lang w:val="en-GB"/>
              </w:rPr>
              <w:t>initiates the qualification process, checking whether the requirements described in Article 17 of NCDR and possible other relevant conditions are met.</w:t>
            </w:r>
          </w:p>
          <w:p w:rsidRPr="00390DC1" w:rsidR="007F6122" w:rsidRDefault="007F6122" w14:paraId="041D5431" w14:textId="77777777">
            <w:pPr>
              <w:suppressAutoHyphens w:val="0"/>
              <w:spacing w:line="276" w:lineRule="auto"/>
              <w:jc w:val="both"/>
              <w:rPr>
                <w:rFonts w:ascii="Times New Roman" w:hAnsi="Times New Roman" w:cs="Times New Roman"/>
                <w:sz w:val="16"/>
                <w:szCs w:val="16"/>
                <w:lang w:val="en-GB"/>
              </w:rPr>
            </w:pPr>
            <w:r>
              <w:rPr>
                <w:rFonts w:ascii="Times New Roman" w:hAnsi="Times New Roman" w:cs="Times New Roman"/>
                <w:sz w:val="16"/>
                <w:szCs w:val="16"/>
                <w:lang w:val="en-GB"/>
              </w:rPr>
              <w:t xml:space="preserve">The </w:t>
            </w:r>
            <w:r w:rsidRPr="00390DC1">
              <w:rPr>
                <w:rFonts w:ascii="Times New Roman" w:hAnsi="Times New Roman" w:cs="Times New Roman"/>
                <w:sz w:val="16"/>
                <w:szCs w:val="16"/>
                <w:lang w:val="en-GB"/>
              </w:rPr>
              <w:t xml:space="preserve">Procuring System Operator checks whether the service provider is already qualified to provide another balancing or local product or the same product to another system operator. In these </w:t>
            </w:r>
            <w:r w:rsidRPr="007F30DE">
              <w:rPr>
                <w:rFonts w:ascii="Times New Roman" w:hAnsi="Times New Roman" w:cs="Times New Roman"/>
                <w:sz w:val="16"/>
                <w:szCs w:val="16"/>
                <w:lang w:val="en-GB"/>
              </w:rPr>
              <w:t>cases</w:t>
            </w:r>
            <w:r w:rsidRPr="00390DC1">
              <w:rPr>
                <w:rFonts w:ascii="Times New Roman" w:hAnsi="Times New Roman" w:cs="Times New Roman"/>
                <w:sz w:val="16"/>
                <w:szCs w:val="16"/>
                <w:lang w:val="en-GB"/>
              </w:rPr>
              <w:t xml:space="preserve">, </w:t>
            </w:r>
            <w:r>
              <w:rPr>
                <w:rFonts w:ascii="Times New Roman" w:hAnsi="Times New Roman" w:cs="Times New Roman"/>
                <w:sz w:val="16"/>
                <w:szCs w:val="16"/>
                <w:lang w:val="en-GB"/>
              </w:rPr>
              <w:t xml:space="preserve">a </w:t>
            </w:r>
            <w:r w:rsidRPr="00390DC1">
              <w:rPr>
                <w:rFonts w:ascii="Times New Roman" w:hAnsi="Times New Roman" w:cs="Times New Roman"/>
                <w:sz w:val="16"/>
                <w:szCs w:val="16"/>
                <w:lang w:val="en-GB"/>
              </w:rPr>
              <w:t xml:space="preserve">simplified qualification process should be applied, as described in Art 17(2) and 17(3) of NCDR. </w:t>
            </w:r>
          </w:p>
          <w:p w:rsidRPr="00390DC1" w:rsidR="007F6122" w:rsidRDefault="007F6122" w14:paraId="74337BB8"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b/>
                <w:bCs/>
                <w:sz w:val="16"/>
                <w:szCs w:val="16"/>
                <w:lang w:val="en-GB"/>
              </w:rPr>
              <w:t>Note</w:t>
            </w:r>
            <w:r w:rsidRPr="00390DC1">
              <w:rPr>
                <w:rFonts w:ascii="Times New Roman" w:hAnsi="Times New Roman" w:cs="Times New Roman"/>
                <w:sz w:val="16"/>
                <w:szCs w:val="16"/>
                <w:lang w:val="en-GB"/>
              </w:rPr>
              <w:t>: This step may require information exchange that is not within the scope of this procedure.</w:t>
            </w:r>
          </w:p>
        </w:tc>
        <w:tc>
          <w:tcPr>
            <w:tcW w:w="1317" w:type="dxa"/>
            <w:hideMark/>
            <w:tcPrChange w:author="Fernando Dominguez" w:date="2025-11-03T09:17:00Z" w:id="1850">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761E2A37"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Procuring System Operator</w:t>
            </w:r>
          </w:p>
        </w:tc>
        <w:tc>
          <w:tcPr>
            <w:tcW w:w="1319" w:type="dxa"/>
            <w:hideMark/>
            <w:tcPrChange w:author="Fernando Dominguez" w:date="2025-11-03T09:17:00Z" w:id="1851">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7E46813A"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[not relevant]</w:t>
            </w:r>
          </w:p>
        </w:tc>
        <w:tc>
          <w:tcPr>
            <w:tcW w:w="1236" w:type="dxa"/>
            <w:gridSpan w:val="2"/>
            <w:tcPrChange w:author="Fernando Dominguez" w:date="2025-11-03T09:17:00Z" w:id="1852">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71D89B02"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[not relevant]</w:t>
            </w:r>
          </w:p>
        </w:tc>
      </w:tr>
      <w:tr w:rsidRPr="00DA7D8D" w:rsidR="007F6122" w14:paraId="23725529" w14:textId="77777777">
        <w:trPr>
          <w:trHeight w:val="300"/>
          <w:trPrChange w:author="Fernando Dominguez" w:date="2025-11-03T09:17:00Z" w:id="1853">
            <w:trPr>
              <w:gridBefore w:val="1"/>
              <w:trHeight w:val="300"/>
            </w:trPr>
          </w:trPrChange>
        </w:trPr>
        <w:tc>
          <w:tcPr>
            <w:tcW w:w="686" w:type="dxa"/>
            <w:hideMark/>
            <w:tcPrChange w:author="Fernando Dominguez" w:date="2025-11-03T09:17:00Z" w:id="1854">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58E52131"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8.6</w:t>
            </w:r>
          </w:p>
        </w:tc>
        <w:tc>
          <w:tcPr>
            <w:tcW w:w="1573" w:type="dxa"/>
            <w:hideMark/>
            <w:tcPrChange w:author="Fernando Dominguez" w:date="2025-11-03T09:17:00Z" w:id="1855">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69373F32"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Update status when changed</w:t>
            </w:r>
          </w:p>
        </w:tc>
        <w:tc>
          <w:tcPr>
            <w:tcW w:w="2884" w:type="dxa"/>
            <w:hideMark/>
            <w:tcPrChange w:author="Fernando Dominguez" w:date="2025-11-03T09:17:00Z" w:id="1856">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07805EAC"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During the qualification process</w:t>
            </w:r>
            <w:r>
              <w:rPr>
                <w:rFonts w:ascii="Times New Roman" w:hAnsi="Times New Roman" w:cs="Times New Roman"/>
                <w:sz w:val="16"/>
                <w:szCs w:val="16"/>
                <w:lang w:val="en-GB"/>
              </w:rPr>
              <w:t>,</w:t>
            </w:r>
            <w:r w:rsidRPr="00390DC1">
              <w:rPr>
                <w:rFonts w:ascii="Times New Roman" w:hAnsi="Times New Roman" w:cs="Times New Roman"/>
                <w:sz w:val="16"/>
                <w:szCs w:val="16"/>
                <w:lang w:val="en-GB"/>
              </w:rPr>
              <w:t xml:space="preserve"> the Procuring System Operator or other assigned system operator updates SP module with status of the qualification process</w:t>
            </w:r>
            <w:r>
              <w:rPr>
                <w:rFonts w:ascii="Times New Roman" w:hAnsi="Times New Roman" w:cs="Times New Roman"/>
                <w:sz w:val="16"/>
                <w:szCs w:val="16"/>
                <w:lang w:val="en-GB"/>
              </w:rPr>
              <w:t>.</w:t>
            </w:r>
          </w:p>
        </w:tc>
        <w:tc>
          <w:tcPr>
            <w:tcW w:w="1317" w:type="dxa"/>
            <w:hideMark/>
            <w:tcPrChange w:author="Fernando Dominguez" w:date="2025-11-03T09:17:00Z" w:id="1857">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62BCA979"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Procuring System Operator</w:t>
            </w:r>
          </w:p>
        </w:tc>
        <w:tc>
          <w:tcPr>
            <w:tcW w:w="1319" w:type="dxa"/>
            <w:hideMark/>
            <w:tcPrChange w:author="Fernando Dominguez" w:date="2025-11-03T09:17:00Z" w:id="1858">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7ABE819D"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eastAsia="Calibri" w:cs="Times New Roman"/>
                <w:sz w:val="16"/>
                <w:szCs w:val="16"/>
                <w:lang w:val="en-GB" w:eastAsia="zh-CN"/>
              </w:rPr>
              <w:t>SP module operator</w:t>
            </w:r>
          </w:p>
        </w:tc>
        <w:tc>
          <w:tcPr>
            <w:tcW w:w="1236" w:type="dxa"/>
            <w:gridSpan w:val="2"/>
            <w:tcPrChange w:author="Fernando Dominguez" w:date="2025-11-03T09:17:00Z" w:id="1859">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F65408" w14:paraId="797F4B22" w14:textId="39617D83">
            <w:pPr>
              <w:suppressAutoHyphens w:val="0"/>
              <w:spacing w:line="276" w:lineRule="auto"/>
              <w:jc w:val="both"/>
              <w:rPr>
                <w:rFonts w:ascii="Times New Roman" w:hAnsi="Times New Roman" w:cs="Times New Roman"/>
                <w:sz w:val="16"/>
                <w:szCs w:val="16"/>
                <w:lang w:val="en-GB"/>
              </w:rPr>
            </w:pPr>
            <w:ins w:author="Carmen Garcia Montero" w:date="2025-11-03T12:27:00Z" w:id="1860">
              <w:r>
                <w:rPr>
                  <w:rFonts w:ascii="Times New Roman" w:hAnsi="Times New Roman" w:cs="Times New Roman"/>
                  <w:sz w:val="16"/>
                  <w:szCs w:val="16"/>
                  <w:lang w:val="en-GB"/>
                </w:rPr>
                <w:t>R</w:t>
              </w:r>
            </w:ins>
            <w:del w:author="Carmen Garcia Montero" w:date="2025-11-03T12:27:00Z" w:id="1861">
              <w:r w:rsidDel="00F65408" w:rsidR="000E62A8">
                <w:rPr>
                  <w:rFonts w:ascii="Times New Roman" w:hAnsi="Times New Roman" w:cs="Times New Roman"/>
                  <w:sz w:val="16"/>
                  <w:szCs w:val="16"/>
                  <w:lang w:val="en-GB"/>
                </w:rPr>
                <w:delText>Q</w:delText>
              </w:r>
            </w:del>
            <w:r w:rsidRPr="00390DC1" w:rsidR="007F6122">
              <w:rPr>
                <w:rFonts w:ascii="Times New Roman" w:hAnsi="Times New Roman" w:cs="Times New Roman"/>
                <w:sz w:val="16"/>
                <w:szCs w:val="16"/>
                <w:lang w:val="en-GB"/>
              </w:rPr>
              <w:t xml:space="preserve"> – Service provider qualification status update</w:t>
            </w:r>
          </w:p>
        </w:tc>
      </w:tr>
      <w:tr w:rsidRPr="00B05170" w:rsidR="007F6122" w14:paraId="36B6FF69" w14:textId="77777777">
        <w:trPr>
          <w:trHeight w:val="300"/>
          <w:trPrChange w:author="Fernando Dominguez" w:date="2025-11-03T09:17:00Z" w:id="1862">
            <w:trPr>
              <w:gridBefore w:val="1"/>
              <w:trHeight w:val="300"/>
            </w:trPr>
          </w:trPrChange>
        </w:trPr>
        <w:tc>
          <w:tcPr>
            <w:tcW w:w="686" w:type="dxa"/>
            <w:tcPrChange w:author="Fernando Dominguez" w:date="2025-11-03T09:17:00Z" w:id="1863">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7439B878"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8.7</w:t>
            </w:r>
          </w:p>
        </w:tc>
        <w:tc>
          <w:tcPr>
            <w:tcW w:w="1573" w:type="dxa"/>
            <w:tcPrChange w:author="Fernando Dominguez" w:date="2025-11-03T09:17:00Z" w:id="1864">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6566C4BC"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Acknowledge the updated status</w:t>
            </w:r>
          </w:p>
        </w:tc>
        <w:tc>
          <w:tcPr>
            <w:tcW w:w="2884" w:type="dxa"/>
            <w:tcPrChange w:author="Fernando Dominguez" w:date="2025-11-03T09:17:00Z" w:id="1865">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329644ED"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 xml:space="preserve">The SP module operator acknowledges the </w:t>
            </w:r>
            <w:r>
              <w:rPr>
                <w:rFonts w:ascii="Times New Roman" w:hAnsi="Times New Roman" w:cs="Times New Roman"/>
                <w:sz w:val="16"/>
                <w:szCs w:val="16"/>
                <w:lang w:val="en-GB"/>
              </w:rPr>
              <w:t>updated</w:t>
            </w:r>
            <w:r w:rsidRPr="00390DC1">
              <w:rPr>
                <w:rFonts w:ascii="Times New Roman" w:hAnsi="Times New Roman" w:cs="Times New Roman"/>
                <w:sz w:val="16"/>
                <w:szCs w:val="16"/>
                <w:lang w:val="en-GB"/>
              </w:rPr>
              <w:t xml:space="preserve"> qualification status back to the procuring system operator or other assigned system operator, or a meaningful indication in case of a problem in the status update</w:t>
            </w:r>
            <w:r>
              <w:rPr>
                <w:rFonts w:ascii="Times New Roman" w:hAnsi="Times New Roman" w:cs="Times New Roman"/>
                <w:sz w:val="16"/>
                <w:szCs w:val="16"/>
                <w:lang w:val="en-GB"/>
              </w:rPr>
              <w:t>.</w:t>
            </w:r>
          </w:p>
        </w:tc>
        <w:tc>
          <w:tcPr>
            <w:tcW w:w="1317" w:type="dxa"/>
            <w:tcPrChange w:author="Fernando Dominguez" w:date="2025-11-03T09:17:00Z" w:id="1866">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49DF0FC3"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SP module operator</w:t>
            </w:r>
          </w:p>
        </w:tc>
        <w:tc>
          <w:tcPr>
            <w:tcW w:w="1319" w:type="dxa"/>
            <w:tcPrChange w:author="Fernando Dominguez" w:date="2025-11-03T09:17:00Z" w:id="1867">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0D6C999D" w14:textId="77777777">
            <w:pPr>
              <w:spacing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Procuring System Operator</w:t>
            </w:r>
          </w:p>
        </w:tc>
        <w:tc>
          <w:tcPr>
            <w:tcW w:w="1236" w:type="dxa"/>
            <w:gridSpan w:val="2"/>
            <w:tcPrChange w:author="Fernando Dominguez" w:date="2025-11-03T09:17:00Z" w:id="1868">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1A4DD37C" w14:textId="0CE9D523">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 xml:space="preserve">B </w:t>
            </w:r>
            <w:r>
              <w:rPr>
                <w:rFonts w:ascii="Times New Roman" w:hAnsi="Times New Roman" w:cs="Times New Roman"/>
                <w:sz w:val="16"/>
                <w:szCs w:val="16"/>
                <w:lang w:val="en-GB"/>
              </w:rPr>
              <w:t>–</w:t>
            </w:r>
            <w:r w:rsidRPr="00390DC1">
              <w:rPr>
                <w:rFonts w:ascii="Times New Roman" w:hAnsi="Times New Roman" w:cs="Times New Roman"/>
                <w:sz w:val="16"/>
                <w:szCs w:val="16"/>
                <w:lang w:val="en-GB"/>
              </w:rPr>
              <w:t xml:space="preserve"> </w:t>
            </w:r>
            <w:del w:author="Albrecht, Patrick" w:date="2025-10-29T16:24:00Z" w:id="1869">
              <w:r w:rsidRPr="00390DC1">
                <w:rPr>
                  <w:rFonts w:ascii="Times New Roman" w:hAnsi="Times New Roman" w:eastAsia="Calibri" w:cs="Times New Roman"/>
                  <w:sz w:val="16"/>
                  <w:szCs w:val="16"/>
                  <w:lang w:val="en-GB" w:eastAsia="zh-CN"/>
                </w:rPr>
                <w:delText>Request validation information</w:delText>
              </w:r>
            </w:del>
            <w:ins w:author="Albrecht, Patrick" w:date="2025-10-29T16:24:00Z" w:id="1870">
              <w:r w:rsidR="007A3E14">
                <w:rPr>
                  <w:rFonts w:ascii="Times New Roman" w:hAnsi="Times New Roman" w:eastAsia="Calibri" w:cs="Times New Roman"/>
                  <w:sz w:val="16"/>
                  <w:szCs w:val="16"/>
                  <w:lang w:val="en-GB" w:eastAsia="zh-CN"/>
                </w:rPr>
                <w:t>Information on validation</w:t>
              </w:r>
            </w:ins>
          </w:p>
        </w:tc>
      </w:tr>
      <w:tr w:rsidRPr="00B05170" w:rsidR="007F6122" w14:paraId="2CD76119" w14:textId="77777777">
        <w:trPr>
          <w:trHeight w:val="300"/>
          <w:trPrChange w:author="Fernando Dominguez" w:date="2025-11-03T09:17:00Z" w:id="1871">
            <w:trPr>
              <w:gridBefore w:val="1"/>
              <w:trHeight w:val="300"/>
            </w:trPr>
          </w:trPrChange>
        </w:trPr>
        <w:tc>
          <w:tcPr>
            <w:tcW w:w="686" w:type="dxa"/>
            <w:tcPrChange w:author="Fernando Dominguez" w:date="2025-11-03T09:17:00Z" w:id="1872">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25711DF0"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8.8</w:t>
            </w:r>
          </w:p>
        </w:tc>
        <w:tc>
          <w:tcPr>
            <w:tcW w:w="1573" w:type="dxa"/>
            <w:tcPrChange w:author="Fernando Dominguez" w:date="2025-11-03T09:17:00Z" w:id="1873">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Del="003355BB" w:rsidRDefault="007F6122" w14:paraId="7F963BE7"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Register updated status</w:t>
            </w:r>
          </w:p>
        </w:tc>
        <w:tc>
          <w:tcPr>
            <w:tcW w:w="2884" w:type="dxa"/>
            <w:tcPrChange w:author="Fernando Dominguez" w:date="2025-11-03T09:17:00Z" w:id="1874">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41850434"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 xml:space="preserve">The SP module operator registers the update status for the service provider qualification process. </w:t>
            </w:r>
          </w:p>
        </w:tc>
        <w:tc>
          <w:tcPr>
            <w:tcW w:w="1317" w:type="dxa"/>
            <w:tcPrChange w:author="Fernando Dominguez" w:date="2025-11-03T09:17:00Z" w:id="1875">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26FF1F53" w14:textId="77777777">
            <w:pPr>
              <w:spacing w:line="276" w:lineRule="auto"/>
              <w:jc w:val="both"/>
              <w:rPr>
                <w:rFonts w:ascii="Times New Roman" w:hAnsi="Times New Roman" w:eastAsia="Calibri" w:cs="Times New Roman"/>
                <w:sz w:val="16"/>
                <w:szCs w:val="16"/>
                <w:lang w:val="en-GB" w:eastAsia="zh-CN"/>
              </w:rPr>
            </w:pPr>
            <w:r w:rsidRPr="00390DC1">
              <w:rPr>
                <w:rFonts w:ascii="Times New Roman" w:hAnsi="Times New Roman" w:cs="Times New Roman"/>
                <w:sz w:val="16"/>
                <w:szCs w:val="16"/>
                <w:lang w:val="en-GB"/>
              </w:rPr>
              <w:t>SP module operator</w:t>
            </w:r>
          </w:p>
        </w:tc>
        <w:tc>
          <w:tcPr>
            <w:tcW w:w="1319" w:type="dxa"/>
            <w:tcPrChange w:author="Fernando Dominguez" w:date="2025-11-03T09:17:00Z" w:id="1876">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2461843A"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[not relevant]</w:t>
            </w:r>
          </w:p>
        </w:tc>
        <w:tc>
          <w:tcPr>
            <w:tcW w:w="1236" w:type="dxa"/>
            <w:gridSpan w:val="2"/>
            <w:tcPrChange w:author="Fernando Dominguez" w:date="2025-11-03T09:17:00Z" w:id="1877">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7F6122" w14:paraId="4C1A6D13" w14:textId="77777777">
            <w:pPr>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[not relevant]</w:t>
            </w:r>
          </w:p>
        </w:tc>
      </w:tr>
      <w:tr w:rsidRPr="00DA7D8D" w:rsidR="007F6122" w14:paraId="49C0B2DE" w14:textId="77777777">
        <w:trPr>
          <w:trHeight w:val="300"/>
          <w:trPrChange w:author="Fernando Dominguez" w:date="2025-11-03T09:17:00Z" w:id="1878">
            <w:trPr>
              <w:gridBefore w:val="1"/>
              <w:trHeight w:val="300"/>
            </w:trPr>
          </w:trPrChange>
        </w:trPr>
        <w:tc>
          <w:tcPr>
            <w:tcW w:w="686" w:type="dxa"/>
            <w:hideMark/>
            <w:tcPrChange w:author="Fernando Dominguez" w:date="2025-11-03T09:17:00Z" w:id="1879">
              <w:tcPr>
                <w:tcW w:w="686"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5DB4C4D6"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8.9</w:t>
            </w:r>
          </w:p>
        </w:tc>
        <w:tc>
          <w:tcPr>
            <w:tcW w:w="1573" w:type="dxa"/>
            <w:hideMark/>
            <w:tcPrChange w:author="Fernando Dominguez" w:date="2025-11-03T09:17:00Z" w:id="1880">
              <w:tcPr>
                <w:tcW w:w="1573"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7AF02DE4"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Notify qualification status</w:t>
            </w:r>
          </w:p>
        </w:tc>
        <w:tc>
          <w:tcPr>
            <w:tcW w:w="2884" w:type="dxa"/>
            <w:hideMark/>
            <w:tcPrChange w:author="Fernando Dominguez" w:date="2025-11-03T09:17:00Z" w:id="1881">
              <w:tcPr>
                <w:tcW w:w="2884"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6B1D7019"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 xml:space="preserve">The SP module operator notifies </w:t>
            </w:r>
            <w:r>
              <w:rPr>
                <w:rFonts w:ascii="Times New Roman" w:hAnsi="Times New Roman" w:cs="Times New Roman"/>
                <w:sz w:val="16"/>
                <w:szCs w:val="16"/>
                <w:lang w:val="en-GB"/>
              </w:rPr>
              <w:t xml:space="preserve">the </w:t>
            </w:r>
            <w:r w:rsidRPr="00390DC1">
              <w:rPr>
                <w:rFonts w:ascii="Times New Roman" w:hAnsi="Times New Roman" w:cs="Times New Roman"/>
                <w:sz w:val="16"/>
                <w:szCs w:val="16"/>
                <w:lang w:val="en-GB"/>
              </w:rPr>
              <w:t xml:space="preserve">Service Provider when </w:t>
            </w:r>
            <w:r>
              <w:rPr>
                <w:rFonts w:ascii="Times New Roman" w:hAnsi="Times New Roman" w:cs="Times New Roman"/>
                <w:sz w:val="16"/>
                <w:szCs w:val="16"/>
                <w:lang w:val="en-GB"/>
              </w:rPr>
              <w:t xml:space="preserve">the </w:t>
            </w:r>
            <w:r w:rsidRPr="00390DC1">
              <w:rPr>
                <w:rFonts w:ascii="Times New Roman" w:hAnsi="Times New Roman" w:cs="Times New Roman"/>
                <w:sz w:val="16"/>
                <w:szCs w:val="16"/>
                <w:lang w:val="en-GB"/>
              </w:rPr>
              <w:t>qualification status is updated</w:t>
            </w:r>
            <w:r>
              <w:rPr>
                <w:rFonts w:ascii="Times New Roman" w:hAnsi="Times New Roman" w:cs="Times New Roman"/>
                <w:sz w:val="16"/>
                <w:szCs w:val="16"/>
                <w:lang w:val="en-GB"/>
              </w:rPr>
              <w:t>.</w:t>
            </w:r>
          </w:p>
          <w:p w:rsidRPr="00390DC1" w:rsidR="007F6122" w:rsidRDefault="007F6122" w14:paraId="63625B0D"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b/>
                <w:bCs/>
                <w:sz w:val="16"/>
                <w:szCs w:val="16"/>
                <w:lang w:val="en-GB"/>
              </w:rPr>
              <w:t>Note</w:t>
            </w:r>
            <w:r w:rsidRPr="00390DC1">
              <w:rPr>
                <w:rFonts w:ascii="Times New Roman" w:hAnsi="Times New Roman" w:cs="Times New Roman"/>
                <w:sz w:val="16"/>
                <w:szCs w:val="16"/>
                <w:lang w:val="en-GB"/>
              </w:rPr>
              <w:t xml:space="preserve">: If the qualification process is not finished, the process loops back to step 8.5. </w:t>
            </w:r>
          </w:p>
        </w:tc>
        <w:tc>
          <w:tcPr>
            <w:tcW w:w="1317" w:type="dxa"/>
            <w:hideMark/>
            <w:tcPrChange w:author="Fernando Dominguez" w:date="2025-11-03T09:17:00Z" w:id="1882">
              <w:tcPr>
                <w:tcW w:w="1317"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4F4BF82F"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eastAsia="Calibri" w:cs="Times New Roman"/>
                <w:sz w:val="16"/>
                <w:szCs w:val="16"/>
                <w:lang w:val="en-GB" w:eastAsia="zh-CN"/>
              </w:rPr>
              <w:t>SP module operator</w:t>
            </w:r>
          </w:p>
        </w:tc>
        <w:tc>
          <w:tcPr>
            <w:tcW w:w="1319" w:type="dxa"/>
            <w:hideMark/>
            <w:tcPrChange w:author="Fernando Dominguez" w:date="2025-11-03T09:17:00Z" w:id="1883">
              <w:tcPr>
                <w:tcW w:w="1319"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tcPrChange>
          </w:tcPr>
          <w:p w:rsidRPr="00390DC1" w:rsidR="007F6122" w:rsidRDefault="007F6122" w14:paraId="307D0395" w14:textId="77777777">
            <w:pPr>
              <w:suppressAutoHyphens w:val="0"/>
              <w:spacing w:line="276" w:lineRule="auto"/>
              <w:jc w:val="both"/>
              <w:rPr>
                <w:rFonts w:ascii="Times New Roman" w:hAnsi="Times New Roman" w:cs="Times New Roman"/>
                <w:sz w:val="16"/>
                <w:szCs w:val="16"/>
                <w:lang w:val="en-GB"/>
              </w:rPr>
            </w:pPr>
            <w:r w:rsidRPr="00390DC1">
              <w:rPr>
                <w:rFonts w:ascii="Times New Roman" w:hAnsi="Times New Roman" w:cs="Times New Roman"/>
                <w:sz w:val="16"/>
                <w:szCs w:val="16"/>
                <w:lang w:val="en-GB"/>
              </w:rPr>
              <w:t>Service provider</w:t>
            </w:r>
          </w:p>
        </w:tc>
        <w:tc>
          <w:tcPr>
            <w:tcW w:w="1236" w:type="dxa"/>
            <w:gridSpan w:val="2"/>
            <w:tcPrChange w:author="Fernando Dominguez" w:date="2025-11-03T09:17:00Z" w:id="1884">
              <w:tcPr>
                <w:tcW w:w="12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tcPrChange>
          </w:tcPr>
          <w:p w:rsidRPr="00390DC1" w:rsidR="007F6122" w:rsidRDefault="00F65408" w14:paraId="46FF432B" w14:textId="59E7161F">
            <w:pPr>
              <w:suppressAutoHyphens w:val="0"/>
              <w:spacing w:line="276" w:lineRule="auto"/>
              <w:jc w:val="both"/>
              <w:rPr>
                <w:rFonts w:ascii="Times New Roman" w:hAnsi="Times New Roman" w:cs="Times New Roman"/>
                <w:sz w:val="16"/>
                <w:szCs w:val="16"/>
                <w:lang w:val="en-GB"/>
              </w:rPr>
            </w:pPr>
            <w:ins w:author="Carmen Garcia Montero" w:date="2025-11-03T12:27:00Z" w:id="1885">
              <w:r>
                <w:rPr>
                  <w:rFonts w:ascii="Times New Roman" w:hAnsi="Times New Roman" w:cs="Times New Roman"/>
                  <w:sz w:val="16"/>
                  <w:szCs w:val="16"/>
                  <w:lang w:val="en-GB"/>
                </w:rPr>
                <w:t>R</w:t>
              </w:r>
            </w:ins>
            <w:del w:author="Carmen Garcia Montero" w:date="2025-11-03T12:27:00Z" w:id="1886">
              <w:r w:rsidDel="00F65408" w:rsidR="000E62A8">
                <w:rPr>
                  <w:rFonts w:ascii="Times New Roman" w:hAnsi="Times New Roman" w:cs="Times New Roman"/>
                  <w:sz w:val="16"/>
                  <w:szCs w:val="16"/>
                  <w:lang w:val="en-GB"/>
                </w:rPr>
                <w:delText>Q</w:delText>
              </w:r>
            </w:del>
            <w:r w:rsidRPr="00390DC1" w:rsidR="007F6122">
              <w:rPr>
                <w:rFonts w:ascii="Times New Roman" w:hAnsi="Times New Roman" w:cs="Times New Roman"/>
                <w:sz w:val="16"/>
                <w:szCs w:val="16"/>
                <w:lang w:val="en-GB"/>
              </w:rPr>
              <w:t xml:space="preserve"> – Service provider qualification status update</w:t>
            </w:r>
          </w:p>
        </w:tc>
      </w:tr>
    </w:tbl>
    <w:p w:rsidRPr="00EB5A57" w:rsidR="001D3FCD" w:rsidP="008E2CF0" w:rsidRDefault="001D3FCD" w14:paraId="3AE24940" w14:textId="77777777">
      <w:pPr>
        <w:spacing w:line="276" w:lineRule="auto"/>
        <w:rPr>
          <w:rFonts w:ascii="Times New Roman" w:hAnsi="Times New Roman" w:cs="Times New Roman"/>
          <w:lang w:val="en-GB"/>
        </w:rPr>
      </w:pPr>
    </w:p>
    <w:p w:rsidRPr="00EB5A57" w:rsidR="009177E5" w:rsidP="009F0D88" w:rsidRDefault="009177E5" w14:paraId="113484F1" w14:textId="1A9CC790">
      <w:pPr>
        <w:keepNext/>
        <w:spacing w:line="276" w:lineRule="auto"/>
        <w:rPr>
          <w:rFonts w:ascii="Times New Roman" w:hAnsi="Times New Roman" w:cs="Times New Roman"/>
          <w:lang w:val="en-GB"/>
        </w:rPr>
      </w:pPr>
      <w:commentRangeStart w:id="1887"/>
      <w:r w:rsidRPr="00EB5A57">
        <w:rPr>
          <w:rFonts w:ascii="Times New Roman" w:hAnsi="Times New Roman" w:cs="Times New Roman"/>
          <w:lang w:val="en-GB"/>
        </w:rPr>
        <w:t>Diagram 8 – Procedure ‘Service provider application for qualification’.</w:t>
      </w:r>
      <w:commentRangeEnd w:id="1887"/>
      <w:r w:rsidRPr="00EB5A57">
        <w:rPr>
          <w:rStyle w:val="CommentReference"/>
          <w:rFonts w:ascii="Times New Roman" w:hAnsi="Times New Roman" w:cs="Times New Roman"/>
          <w:sz w:val="22"/>
          <w:szCs w:val="22"/>
          <w:lang w:val="en-GB"/>
        </w:rPr>
        <w:commentReference w:id="1887"/>
      </w:r>
    </w:p>
    <w:p w:rsidRPr="00117039" w:rsidR="000A531A" w:rsidP="009F0D88" w:rsidRDefault="00FC2190" w14:paraId="7408029C" w14:textId="596E47D3">
      <w:pPr>
        <w:keepNext/>
        <w:spacing w:line="276" w:lineRule="auto"/>
        <w:rPr>
          <w:rFonts w:ascii="Times New Roman" w:hAnsi="Times New Roman" w:cs="Times New Roman"/>
          <w:lang w:val="en-GB"/>
        </w:rPr>
      </w:pPr>
      <w:r w:rsidRPr="00EB5A57">
        <w:rPr>
          <w:lang w:val="en-GB"/>
        </w:rPr>
        <w:t xml:space="preserve"> </w:t>
      </w:r>
      <w:commentRangeStart w:id="1888"/>
      <w:r w:rsidRPr="00117039">
        <w:rPr>
          <w:noProof/>
          <w:lang w:val="en-GB"/>
        </w:rPr>
        <w:drawing>
          <wp:inline distT="0" distB="0" distL="0" distR="0" wp14:anchorId="4F9EF3BC" wp14:editId="7CD231A0">
            <wp:extent cx="5760720" cy="4559935"/>
            <wp:effectExtent l="0" t="0" r="0" b="0"/>
            <wp:docPr id="12446077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559935"/>
                    </a:xfrm>
                    <a:prstGeom prst="rect">
                      <a:avLst/>
                    </a:prstGeom>
                  </pic:spPr>
                </pic:pic>
              </a:graphicData>
            </a:graphic>
          </wp:inline>
        </w:drawing>
      </w:r>
      <w:commentRangeEnd w:id="1888"/>
      <w:r w:rsidRPr="00117039">
        <w:rPr>
          <w:rStyle w:val="CommentReference"/>
          <w:rFonts w:ascii="Times New Roman" w:hAnsi="Times New Roman" w:cs="Times New Roman"/>
          <w:sz w:val="22"/>
          <w:szCs w:val="22"/>
          <w:lang w:val="en-GB"/>
        </w:rPr>
        <w:commentReference w:id="1888"/>
      </w:r>
    </w:p>
    <w:p w:rsidRPr="00117039" w:rsidR="00471685" w:rsidP="006C6241" w:rsidRDefault="00471685" w14:paraId="65BE3C0A" w14:textId="77777777">
      <w:pPr>
        <w:spacing w:line="276" w:lineRule="auto"/>
        <w:rPr>
          <w:rFonts w:ascii="Times New Roman" w:hAnsi="Times New Roman" w:cs="Times New Roman"/>
          <w:lang w:val="en-GB"/>
        </w:rPr>
      </w:pPr>
    </w:p>
    <w:tbl>
      <w:tblPr>
        <w:tblStyle w:val="TableGrid"/>
        <w:tblW w:w="9016"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1889">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1890">
          <w:tblGrid>
            <w:gridCol w:w="2"/>
            <w:gridCol w:w="685"/>
            <w:gridCol w:w="1573"/>
            <w:gridCol w:w="2884"/>
            <w:gridCol w:w="1317"/>
            <w:gridCol w:w="1319"/>
            <w:gridCol w:w="1131"/>
            <w:gridCol w:w="105"/>
          </w:tblGrid>
        </w:tblGridChange>
      </w:tblGrid>
      <w:tr w:rsidRPr="00390DC1" w:rsidR="00C91FBA" w14:paraId="6E580761" w14:textId="77777777">
        <w:trPr>
          <w:gridAfter w:val="1"/>
          <w:wAfter w:w="108" w:type="dxa"/>
          <w:trHeight w:val="300"/>
        </w:trPr>
        <w:tc>
          <w:tcPr>
            <w:tcW w:w="9016" w:type="dxa"/>
            <w:gridSpan w:val="6"/>
            <w:shd w:val="clear" w:color="auto" w:fill="D0CECE" w:themeFill="background2" w:themeFillShade="E6"/>
            <w:vAlign w:val="center"/>
            <w:tcPrChange w:author="Fernando Dominguez" w:date="2025-09-12T14:02:00Z" w:id="1891">
              <w:tcPr>
                <w:tcW w:w="9016" w:type="dxa"/>
                <w:gridSpan w:val="8"/>
                <w:shd w:val="clear" w:color="auto" w:fill="D0CECE" w:themeFill="background2" w:themeFillShade="E6"/>
              </w:tcPr>
            </w:tcPrChange>
          </w:tcPr>
          <w:p w:rsidRPr="00117039" w:rsidR="00C91FBA" w:rsidP="00117039" w:rsidRDefault="00C91FBA" w14:paraId="50307728" w14:textId="77777777">
            <w:pPr>
              <w:widowControl w:val="0"/>
              <w:spacing w:after="0" w:line="240"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eastAsia="Calibri" w:cs="Times New Roman"/>
                <w:b/>
                <w:i/>
                <w:sz w:val="16"/>
                <w:szCs w:val="16"/>
                <w:lang w:val="en-GB" w:eastAsia="zh-CN"/>
              </w:rPr>
              <w:t>Table III.9</w:t>
            </w:r>
            <w:r w:rsidRPr="00117039">
              <w:rPr>
                <w:rFonts w:ascii="Times New Roman" w:hAnsi="Times New Roman" w:eastAsia="Arial" w:cs="Times New Roman"/>
                <w:b/>
                <w:i/>
                <w:sz w:val="16"/>
                <w:szCs w:val="16"/>
                <w:lang w:val="en-GB" w:eastAsia="zh-CN"/>
              </w:rPr>
              <w:t xml:space="preserve"> – Procedure 9</w:t>
            </w:r>
          </w:p>
        </w:tc>
      </w:tr>
      <w:tr w:rsidRPr="00DA7D8D" w:rsidR="00C91FBA" w14:paraId="28A873C2" w14:textId="77777777">
        <w:trPr>
          <w:gridAfter w:val="1"/>
          <w:wAfter w:w="108" w:type="dxa"/>
          <w:trHeight w:val="300"/>
          <w:trPrChange w:author="Fernando Dominguez" w:date="2025-11-03T09:17:00Z" w:id="1892">
            <w:trPr>
              <w:trHeight w:val="300"/>
            </w:trPr>
          </w:trPrChange>
        </w:trPr>
        <w:tc>
          <w:tcPr>
            <w:tcW w:w="2260" w:type="dxa"/>
            <w:gridSpan w:val="2"/>
            <w:shd w:val="clear" w:color="auto" w:fill="D0CECE" w:themeFill="background2" w:themeFillShade="E6"/>
            <w:vAlign w:val="center"/>
            <w:tcPrChange w:author="Fernando Dominguez" w:date="2025-11-03T09:17:00Z" w:id="1893">
              <w:tcPr>
                <w:tcW w:w="2260" w:type="dxa"/>
                <w:gridSpan w:val="3"/>
                <w:shd w:val="clear" w:color="auto" w:fill="D0CECE" w:themeFill="background2" w:themeFillShade="E6"/>
                <w:vAlign w:val="center"/>
              </w:tcPr>
            </w:tcPrChange>
          </w:tcPr>
          <w:p w:rsidRPr="00117039" w:rsidR="00C91FBA" w:rsidP="00117039" w:rsidRDefault="00C91FBA" w14:paraId="422009E0"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11-03T09:17:00Z" w:id="1894">
              <w:tcPr>
                <w:tcW w:w="6756" w:type="dxa"/>
                <w:gridSpan w:val="5"/>
                <w:vAlign w:val="center"/>
              </w:tcPr>
            </w:tcPrChange>
          </w:tcPr>
          <w:p w:rsidRPr="00117039" w:rsidR="00C91FBA" w:rsidP="00117039" w:rsidRDefault="00ED0D3E" w14:paraId="6227B71B" w14:textId="160E2DB7">
            <w:pPr>
              <w:pStyle w:val="Caption"/>
              <w:keepNext/>
              <w:spacing w:after="0"/>
              <w:rPr>
                <w:rFonts w:ascii="Times New Roman" w:hAnsi="Times New Roman" w:eastAsia="Calibri" w:cs="Times New Roman"/>
                <w:color w:val="auto"/>
                <w:sz w:val="16"/>
                <w:szCs w:val="16"/>
                <w:lang w:val="en-GB" w:eastAsia="zh-CN"/>
              </w:rPr>
            </w:pPr>
            <w:bookmarkStart w:name="_Toc212680683" w:id="1895"/>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sidR="007173B9">
              <w:rPr>
                <w:color w:val="auto"/>
                <w:lang w:val="en-GB"/>
              </w:rPr>
              <w:t>12</w:t>
            </w:r>
            <w:r w:rsidRPr="00117039">
              <w:rPr>
                <w:color w:val="auto"/>
                <w:lang w:val="en-GB"/>
              </w:rPr>
              <w:fldChar w:fldCharType="end"/>
            </w:r>
            <w:r w:rsidRPr="00117039">
              <w:rPr>
                <w:color w:val="auto"/>
                <w:lang w:val="en-GB"/>
              </w:rPr>
              <w:t xml:space="preserve"> </w:t>
            </w:r>
            <w:r w:rsidRPr="00117039" w:rsidR="00C91FBA">
              <w:rPr>
                <w:rFonts w:ascii="Times New Roman" w:hAnsi="Times New Roman" w:eastAsia="Calibri" w:cs="Times New Roman"/>
                <w:color w:val="auto"/>
                <w:sz w:val="16"/>
                <w:szCs w:val="16"/>
                <w:lang w:val="en-GB" w:eastAsia="zh-CN"/>
              </w:rPr>
              <w:t>Service contract revocation by final customer</w:t>
            </w:r>
            <w:bookmarkEnd w:id="1895"/>
          </w:p>
        </w:tc>
      </w:tr>
      <w:tr w:rsidRPr="00390DC1" w:rsidR="00C91FBA" w14:paraId="5330946A" w14:textId="77777777">
        <w:trPr>
          <w:gridAfter w:val="1"/>
          <w:wAfter w:w="108" w:type="dxa"/>
        </w:trPr>
        <w:tc>
          <w:tcPr>
            <w:tcW w:w="687" w:type="dxa"/>
            <w:shd w:val="clear" w:color="auto" w:fill="D0CECE" w:themeFill="background2" w:themeFillShade="E6"/>
            <w:vAlign w:val="center"/>
            <w:tcPrChange w:author="Fernando Dominguez" w:date="2025-09-12T14:02:00Z" w:id="1896">
              <w:tcPr>
                <w:tcW w:w="687" w:type="dxa"/>
                <w:gridSpan w:val="2"/>
                <w:shd w:val="clear" w:color="auto" w:fill="D0CECE" w:themeFill="background2" w:themeFillShade="E6"/>
              </w:tcPr>
            </w:tcPrChange>
          </w:tcPr>
          <w:p w:rsidRPr="00117039" w:rsidR="00C91FBA" w:rsidP="00117039" w:rsidRDefault="00C91FBA" w14:paraId="616D90FF"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1897">
              <w:tcPr>
                <w:tcW w:w="1573" w:type="dxa"/>
                <w:shd w:val="clear" w:color="auto" w:fill="D0CECE" w:themeFill="background2" w:themeFillShade="E6"/>
              </w:tcPr>
            </w:tcPrChange>
          </w:tcPr>
          <w:p w:rsidRPr="00117039" w:rsidR="00C91FBA" w:rsidP="00117039" w:rsidRDefault="00C91FBA" w14:paraId="43607754"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1898">
              <w:tcPr>
                <w:tcW w:w="2884" w:type="dxa"/>
                <w:shd w:val="clear" w:color="auto" w:fill="D0CECE" w:themeFill="background2" w:themeFillShade="E6"/>
              </w:tcPr>
            </w:tcPrChange>
          </w:tcPr>
          <w:p w:rsidRPr="00117039" w:rsidR="00C91FBA" w:rsidP="00117039" w:rsidRDefault="00C91FBA" w14:paraId="66CEB28C"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1899">
              <w:tcPr>
                <w:tcW w:w="1317" w:type="dxa"/>
                <w:shd w:val="clear" w:color="auto" w:fill="D0CECE" w:themeFill="background2" w:themeFillShade="E6"/>
              </w:tcPr>
            </w:tcPrChange>
          </w:tcPr>
          <w:p w:rsidRPr="00117039" w:rsidR="00C91FBA" w:rsidP="00117039" w:rsidRDefault="00C91FBA" w14:paraId="22A48751"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1900">
              <w:tcPr>
                <w:tcW w:w="1319" w:type="dxa"/>
                <w:shd w:val="clear" w:color="auto" w:fill="D0CECE" w:themeFill="background2" w:themeFillShade="E6"/>
              </w:tcPr>
            </w:tcPrChange>
          </w:tcPr>
          <w:p w:rsidRPr="00117039" w:rsidR="00C91FBA" w:rsidP="00117039" w:rsidRDefault="00C91FBA" w14:paraId="1CE7FBD4"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1901">
              <w:tcPr>
                <w:tcW w:w="1236" w:type="dxa"/>
                <w:gridSpan w:val="2"/>
                <w:shd w:val="clear" w:color="auto" w:fill="D0CECE" w:themeFill="background2" w:themeFillShade="E6"/>
              </w:tcPr>
            </w:tcPrChange>
          </w:tcPr>
          <w:p w:rsidRPr="00117039" w:rsidR="00C91FBA" w:rsidP="00117039" w:rsidRDefault="00C91FBA" w14:paraId="0AB4BFD9"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390DC1" w:rsidR="00C91FBA" w14:paraId="0B596DE3" w14:textId="77777777">
        <w:tc>
          <w:tcPr>
            <w:tcW w:w="687" w:type="dxa"/>
            <w:tcPrChange w:author="Fernando Dominguez" w:date="2025-11-03T09:17:00Z" w:id="1902">
              <w:tcPr>
                <w:tcW w:w="687" w:type="dxa"/>
                <w:gridSpan w:val="2"/>
              </w:tcPr>
            </w:tcPrChange>
          </w:tcPr>
          <w:p w:rsidRPr="00117039" w:rsidR="00C91FBA" w:rsidRDefault="00C91FBA" w14:paraId="09BA834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9.1</w:t>
            </w:r>
          </w:p>
        </w:tc>
        <w:tc>
          <w:tcPr>
            <w:tcW w:w="1573" w:type="dxa"/>
            <w:tcPrChange w:author="Fernando Dominguez" w:date="2025-11-03T09:17:00Z" w:id="1903">
              <w:tcPr>
                <w:tcW w:w="1573" w:type="dxa"/>
              </w:tcPr>
            </w:tcPrChange>
          </w:tcPr>
          <w:p w:rsidRPr="00117039" w:rsidR="00C91FBA" w:rsidRDefault="00C91FBA" w14:paraId="534AC2F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Request contract termination</w:t>
            </w:r>
          </w:p>
        </w:tc>
        <w:tc>
          <w:tcPr>
            <w:tcW w:w="2884" w:type="dxa"/>
            <w:tcPrChange w:author="Fernando Dominguez" w:date="2025-11-03T09:17:00Z" w:id="1904">
              <w:tcPr>
                <w:tcW w:w="2884" w:type="dxa"/>
              </w:tcPr>
            </w:tcPrChange>
          </w:tcPr>
          <w:p w:rsidRPr="00117039" w:rsidR="00C91FBA" w:rsidRDefault="00C91FBA" w14:paraId="7626297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The final customer informs their service provider that they want to terminate the existing contract on a certain termination date.</w:t>
            </w:r>
          </w:p>
          <w:p w:rsidRPr="00117039" w:rsidR="00C91FBA" w:rsidRDefault="00C91FBA" w14:paraId="31127D3F" w14:textId="77777777">
            <w:pPr>
              <w:widowControl w:val="0"/>
              <w:spacing w:after="0" w:line="276" w:lineRule="auto"/>
              <w:jc w:val="both"/>
              <w:rPr>
                <w:rFonts w:ascii="Times New Roman" w:hAnsi="Times New Roman" w:eastAsia="Calibri" w:cs="Times New Roman"/>
                <w:sz w:val="16"/>
                <w:szCs w:val="16"/>
                <w:lang w:val="en-GB" w:eastAsia="zh-CN"/>
              </w:rPr>
            </w:pPr>
          </w:p>
          <w:p w:rsidRPr="00117039" w:rsidR="00C91FBA" w:rsidRDefault="00C91FBA" w14:paraId="2D5BB5D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b/>
                <w:sz w:val="16"/>
                <w:szCs w:val="16"/>
                <w:lang w:val="en-GB" w:eastAsia="zh-CN"/>
              </w:rPr>
              <w:t>Note</w:t>
            </w:r>
            <w:r w:rsidRPr="00117039">
              <w:rPr>
                <w:rFonts w:ascii="Times New Roman" w:hAnsi="Times New Roman" w:eastAsia="Calibri" w:cs="Times New Roman"/>
                <w:sz w:val="16"/>
                <w:szCs w:val="16"/>
                <w:lang w:val="en-GB" w:eastAsia="zh-CN"/>
              </w:rPr>
              <w:t>: This is the main starting point of the procedure</w:t>
            </w:r>
          </w:p>
        </w:tc>
        <w:tc>
          <w:tcPr>
            <w:tcW w:w="1317" w:type="dxa"/>
            <w:tcPrChange w:author="Fernando Dominguez" w:date="2025-11-03T09:17:00Z" w:id="1905">
              <w:tcPr>
                <w:tcW w:w="1317" w:type="dxa"/>
              </w:tcPr>
            </w:tcPrChange>
          </w:tcPr>
          <w:p w:rsidRPr="00117039" w:rsidR="00C91FBA" w:rsidRDefault="00C91FBA" w14:paraId="325B349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Final customer</w:t>
            </w:r>
          </w:p>
        </w:tc>
        <w:tc>
          <w:tcPr>
            <w:tcW w:w="1319" w:type="dxa"/>
            <w:tcPrChange w:author="Fernando Dominguez" w:date="2025-11-03T09:17:00Z" w:id="1906">
              <w:tcPr>
                <w:tcW w:w="1319" w:type="dxa"/>
              </w:tcPr>
            </w:tcPrChange>
          </w:tcPr>
          <w:p w:rsidRPr="00117039" w:rsidR="00C91FBA" w:rsidRDefault="00C91FBA" w14:paraId="6FFE90D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1907">
              <w:tcPr>
                <w:tcW w:w="1236" w:type="dxa"/>
                <w:gridSpan w:val="2"/>
              </w:tcPr>
            </w:tcPrChange>
          </w:tcPr>
          <w:p w:rsidRPr="00117039" w:rsidR="00C91FBA" w:rsidRDefault="00F65408" w14:paraId="1407D3EA" w14:textId="783793E3">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7:00Z" w:id="1908">
              <w:r>
                <w:rPr>
                  <w:rFonts w:ascii="Times New Roman" w:hAnsi="Times New Roman" w:eastAsia="Calibri" w:cs="Times New Roman"/>
                  <w:sz w:val="16"/>
                  <w:szCs w:val="16"/>
                  <w:lang w:val="en-GB" w:eastAsia="zh-CN"/>
                </w:rPr>
                <w:t>S</w:t>
              </w:r>
            </w:ins>
            <w:del w:author="Carmen Garcia Montero" w:date="2025-11-03T12:27:00Z" w:id="1909">
              <w:r w:rsidRPr="00117039" w:rsidDel="00F65408" w:rsidR="000E62A8">
                <w:rPr>
                  <w:rFonts w:ascii="Times New Roman" w:hAnsi="Times New Roman" w:eastAsia="Calibri" w:cs="Times New Roman"/>
                  <w:sz w:val="16"/>
                  <w:szCs w:val="16"/>
                  <w:lang w:val="en-GB" w:eastAsia="zh-CN"/>
                </w:rPr>
                <w:delText>R</w:delText>
              </w:r>
            </w:del>
            <w:r w:rsidRPr="00117039" w:rsidR="00C91FBA">
              <w:rPr>
                <w:rFonts w:ascii="Times New Roman" w:hAnsi="Times New Roman" w:eastAsia="Calibri" w:cs="Times New Roman"/>
                <w:sz w:val="16"/>
                <w:szCs w:val="16"/>
                <w:lang w:val="en-GB" w:eastAsia="zh-CN"/>
              </w:rPr>
              <w:t xml:space="preserve"> – Contract termination request</w:t>
            </w:r>
          </w:p>
        </w:tc>
      </w:tr>
      <w:tr w:rsidRPr="00390DC1" w:rsidR="00C91FBA" w14:paraId="4DCC3A93" w14:textId="77777777">
        <w:tc>
          <w:tcPr>
            <w:tcW w:w="687" w:type="dxa"/>
            <w:tcPrChange w:author="Fernando Dominguez" w:date="2025-11-03T09:17:00Z" w:id="1910">
              <w:tcPr>
                <w:tcW w:w="687" w:type="dxa"/>
                <w:gridSpan w:val="2"/>
              </w:tcPr>
            </w:tcPrChange>
          </w:tcPr>
          <w:p w:rsidRPr="00117039" w:rsidR="00C91FBA" w:rsidRDefault="00C91FBA" w14:paraId="00D9419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9.2</w:t>
            </w:r>
          </w:p>
        </w:tc>
        <w:tc>
          <w:tcPr>
            <w:tcW w:w="1573" w:type="dxa"/>
            <w:tcPrChange w:author="Fernando Dominguez" w:date="2025-11-03T09:17:00Z" w:id="1911">
              <w:tcPr>
                <w:tcW w:w="1573" w:type="dxa"/>
              </w:tcPr>
            </w:tcPrChange>
          </w:tcPr>
          <w:p w:rsidRPr="00117039" w:rsidR="00C91FBA" w:rsidRDefault="00C91FBA" w14:paraId="29B5B9B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Validate and acknowledge contract termination request</w:t>
            </w:r>
          </w:p>
        </w:tc>
        <w:tc>
          <w:tcPr>
            <w:tcW w:w="2884" w:type="dxa"/>
            <w:tcPrChange w:author="Fernando Dominguez" w:date="2025-11-03T09:17:00Z" w:id="1912">
              <w:tcPr>
                <w:tcW w:w="2884" w:type="dxa"/>
              </w:tcPr>
            </w:tcPrChange>
          </w:tcPr>
          <w:p w:rsidRPr="00117039" w:rsidR="00C91FBA" w:rsidRDefault="00C91FBA" w14:paraId="3BA33B8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eastAsiaTheme="minorEastAsia"/>
                <w:sz w:val="16"/>
                <w:szCs w:val="16"/>
                <w:lang w:val="en-GB" w:eastAsia="zh-CN"/>
              </w:rPr>
              <w:t xml:space="preserve">The service provider validates the request </w:t>
            </w:r>
            <w:r w:rsidRPr="00117039">
              <w:rPr>
                <w:rFonts w:ascii="Times New Roman" w:hAnsi="Times New Roman" w:cs="Times New Roman"/>
                <w:sz w:val="16"/>
                <w:szCs w:val="16"/>
                <w:lang w:val="en-GB" w:eastAsia="zh-CN"/>
              </w:rPr>
              <w:t xml:space="preserve">and provides either a meaningful indication of an invalid request or an acknowledgement of a valid request. </w:t>
            </w:r>
          </w:p>
        </w:tc>
        <w:tc>
          <w:tcPr>
            <w:tcW w:w="1317" w:type="dxa"/>
            <w:tcPrChange w:author="Fernando Dominguez" w:date="2025-11-03T09:17:00Z" w:id="1913">
              <w:tcPr>
                <w:tcW w:w="1317" w:type="dxa"/>
              </w:tcPr>
            </w:tcPrChange>
          </w:tcPr>
          <w:p w:rsidRPr="00117039" w:rsidR="00C91FBA" w:rsidRDefault="00C91FBA" w14:paraId="002EEA3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319" w:type="dxa"/>
            <w:tcPrChange w:author="Fernando Dominguez" w:date="2025-11-03T09:17:00Z" w:id="1914">
              <w:tcPr>
                <w:tcW w:w="1319" w:type="dxa"/>
              </w:tcPr>
            </w:tcPrChange>
          </w:tcPr>
          <w:p w:rsidRPr="00117039" w:rsidR="00C91FBA" w:rsidRDefault="00C91FBA" w14:paraId="22DD1FF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Final customer</w:t>
            </w:r>
          </w:p>
        </w:tc>
        <w:tc>
          <w:tcPr>
            <w:tcW w:w="1236" w:type="dxa"/>
            <w:gridSpan w:val="2"/>
            <w:tcPrChange w:author="Fernando Dominguez" w:date="2025-11-03T09:17:00Z" w:id="1915">
              <w:tcPr>
                <w:tcW w:w="1236" w:type="dxa"/>
                <w:gridSpan w:val="2"/>
              </w:tcPr>
            </w:tcPrChange>
          </w:tcPr>
          <w:p w:rsidRPr="00117039" w:rsidR="00C91FBA" w:rsidRDefault="00C91FBA" w14:paraId="18213A74" w14:textId="66BE457F">
            <w:pPr>
              <w:widowControl w:val="0"/>
              <w:spacing w:after="0" w:line="276" w:lineRule="auto"/>
              <w:jc w:val="both"/>
              <w:rPr>
                <w:rFonts w:ascii="Times New Roman" w:hAnsi="Times New Roman" w:eastAsia="Calibri" w:cs="Times New Roman"/>
                <w:sz w:val="16"/>
                <w:szCs w:val="16"/>
                <w:highlight w:val="yellow"/>
                <w:lang w:val="en-GB" w:eastAsia="zh-CN"/>
              </w:rPr>
            </w:pPr>
            <w:r w:rsidRPr="00117039">
              <w:rPr>
                <w:rFonts w:ascii="Times New Roman" w:hAnsi="Times New Roman" w:eastAsia="Calibri" w:cs="Times New Roman"/>
                <w:sz w:val="16"/>
                <w:szCs w:val="16"/>
                <w:lang w:val="en-GB" w:eastAsia="zh-CN"/>
              </w:rPr>
              <w:t xml:space="preserve">B – </w:t>
            </w:r>
            <w:del w:author="Albrecht, Patrick" w:date="2025-10-29T16:24:00Z" w:id="1916">
              <w:r w:rsidRPr="00117039">
                <w:rPr>
                  <w:rFonts w:ascii="Times New Roman" w:hAnsi="Times New Roman" w:eastAsia="Calibri" w:cs="Times New Roman"/>
                  <w:sz w:val="16"/>
                  <w:szCs w:val="16"/>
                  <w:lang w:val="en-GB" w:eastAsia="zh-CN"/>
                </w:rPr>
                <w:delText>Request validation information</w:delText>
              </w:r>
            </w:del>
            <w:ins w:author="Albrecht, Patrick" w:date="2025-10-29T16:24:00Z" w:id="1917">
              <w:r w:rsidR="007A3E14">
                <w:rPr>
                  <w:rFonts w:ascii="Times New Roman" w:hAnsi="Times New Roman" w:eastAsia="Calibri" w:cs="Times New Roman"/>
                  <w:sz w:val="16"/>
                  <w:szCs w:val="16"/>
                  <w:lang w:val="en-GB" w:eastAsia="zh-CN"/>
                </w:rPr>
                <w:t>Information on validation</w:t>
              </w:r>
            </w:ins>
          </w:p>
        </w:tc>
      </w:tr>
      <w:tr w:rsidRPr="00390DC1" w:rsidR="00C91FBA" w14:paraId="076714EA" w14:textId="77777777">
        <w:tc>
          <w:tcPr>
            <w:tcW w:w="687" w:type="dxa"/>
            <w:tcPrChange w:author="Fernando Dominguez" w:date="2025-11-03T09:17:00Z" w:id="1918">
              <w:tcPr>
                <w:tcW w:w="687" w:type="dxa"/>
                <w:gridSpan w:val="2"/>
              </w:tcPr>
            </w:tcPrChange>
          </w:tcPr>
          <w:p w:rsidRPr="00117039" w:rsidR="00C91FBA" w:rsidRDefault="00C91FBA" w14:paraId="2EEFE95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9.3</w:t>
            </w:r>
          </w:p>
        </w:tc>
        <w:tc>
          <w:tcPr>
            <w:tcW w:w="1573" w:type="dxa"/>
            <w:tcPrChange w:author="Fernando Dominguez" w:date="2025-11-03T09:17:00Z" w:id="1919">
              <w:tcPr>
                <w:tcW w:w="1573" w:type="dxa"/>
              </w:tcPr>
            </w:tcPrChange>
          </w:tcPr>
          <w:p w:rsidRPr="00117039" w:rsidR="00C91FBA" w:rsidRDefault="00C91FBA" w14:paraId="44D7F444"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Request to remove the assignment of the CU </w:t>
            </w:r>
          </w:p>
        </w:tc>
        <w:tc>
          <w:tcPr>
            <w:tcW w:w="2884" w:type="dxa"/>
            <w:tcPrChange w:author="Fernando Dominguez" w:date="2025-11-03T09:17:00Z" w:id="1920">
              <w:tcPr>
                <w:tcW w:w="2884" w:type="dxa"/>
              </w:tcPr>
            </w:tcPrChange>
          </w:tcPr>
          <w:p w:rsidRPr="00117039" w:rsidR="00C91FBA" w:rsidRDefault="00C91FBA" w14:paraId="2BC2B4F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service provider informs the flexibility information system CU module that the linking between the SP and CU should be terminated on the given termination date. </w:t>
            </w:r>
          </w:p>
        </w:tc>
        <w:tc>
          <w:tcPr>
            <w:tcW w:w="1317" w:type="dxa"/>
            <w:tcPrChange w:author="Fernando Dominguez" w:date="2025-11-03T09:17:00Z" w:id="1921">
              <w:tcPr>
                <w:tcW w:w="1317" w:type="dxa"/>
              </w:tcPr>
            </w:tcPrChange>
          </w:tcPr>
          <w:p w:rsidRPr="00117039" w:rsidR="00C91FBA" w:rsidRDefault="00C91FBA" w14:paraId="67A6110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319" w:type="dxa"/>
            <w:tcPrChange w:author="Fernando Dominguez" w:date="2025-11-03T09:17:00Z" w:id="1922">
              <w:tcPr>
                <w:tcW w:w="1319" w:type="dxa"/>
              </w:tcPr>
            </w:tcPrChange>
          </w:tcPr>
          <w:p w:rsidRPr="00117039" w:rsidR="00C91FBA" w:rsidRDefault="00C91FBA" w14:paraId="68E8C99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r w:rsidRPr="00117039" w:rsidDel="00327389">
              <w:rPr>
                <w:rFonts w:ascii="Times New Roman" w:hAnsi="Times New Roman" w:eastAsia="Calibri" w:cs="Times New Roman"/>
                <w:sz w:val="16"/>
                <w:szCs w:val="16"/>
                <w:lang w:val="en-GB" w:eastAsia="zh-CN"/>
              </w:rPr>
              <w:t xml:space="preserve"> </w:t>
            </w:r>
          </w:p>
        </w:tc>
        <w:tc>
          <w:tcPr>
            <w:tcW w:w="1236" w:type="dxa"/>
            <w:gridSpan w:val="2"/>
            <w:tcPrChange w:author="Fernando Dominguez" w:date="2025-11-03T09:17:00Z" w:id="1923">
              <w:tcPr>
                <w:tcW w:w="1236" w:type="dxa"/>
                <w:gridSpan w:val="2"/>
              </w:tcPr>
            </w:tcPrChange>
          </w:tcPr>
          <w:p w:rsidRPr="00117039" w:rsidR="00C91FBA" w:rsidRDefault="00A75412" w14:paraId="458B2DC1" w14:textId="238B80C7">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7:00Z" w:id="1924">
              <w:r>
                <w:rPr>
                  <w:rFonts w:ascii="Times New Roman" w:hAnsi="Times New Roman" w:eastAsia="Calibri" w:cs="Times New Roman"/>
                  <w:sz w:val="16"/>
                  <w:szCs w:val="16"/>
                  <w:lang w:val="en-GB" w:eastAsia="zh-CN"/>
                </w:rPr>
                <w:t>T</w:t>
              </w:r>
            </w:ins>
            <w:del w:author="Carmen Garcia Montero" w:date="2025-11-03T12:27:00Z" w:id="1925">
              <w:r w:rsidRPr="00117039" w:rsidDel="00A75412" w:rsidR="007E7893">
                <w:rPr>
                  <w:rFonts w:ascii="Times New Roman" w:hAnsi="Times New Roman" w:eastAsia="Calibri" w:cs="Times New Roman"/>
                  <w:sz w:val="16"/>
                  <w:szCs w:val="16"/>
                  <w:lang w:val="en-GB" w:eastAsia="zh-CN"/>
                </w:rPr>
                <w:delText>S</w:delText>
              </w:r>
            </w:del>
            <w:r w:rsidRPr="00117039" w:rsidR="007E7893">
              <w:rPr>
                <w:rFonts w:ascii="Times New Roman" w:hAnsi="Times New Roman" w:eastAsia="Calibri" w:cs="Times New Roman"/>
                <w:sz w:val="16"/>
                <w:szCs w:val="16"/>
                <w:lang w:val="en-GB" w:eastAsia="zh-CN"/>
              </w:rPr>
              <w:t xml:space="preserve"> </w:t>
            </w:r>
            <w:r w:rsidRPr="00117039" w:rsidR="00C91FBA">
              <w:rPr>
                <w:rFonts w:ascii="Times New Roman" w:hAnsi="Times New Roman" w:eastAsia="Calibri" w:cs="Times New Roman"/>
                <w:sz w:val="16"/>
                <w:szCs w:val="16"/>
                <w:lang w:val="en-GB" w:eastAsia="zh-CN"/>
              </w:rPr>
              <w:t>– CU assignment data</w:t>
            </w:r>
          </w:p>
        </w:tc>
      </w:tr>
      <w:tr w:rsidRPr="00390DC1" w:rsidR="00C91FBA" w14:paraId="12572022" w14:textId="77777777">
        <w:tc>
          <w:tcPr>
            <w:tcW w:w="687" w:type="dxa"/>
            <w:tcPrChange w:author="Fernando Dominguez" w:date="2025-11-03T09:17:00Z" w:id="1926">
              <w:tcPr>
                <w:tcW w:w="687" w:type="dxa"/>
                <w:gridSpan w:val="2"/>
              </w:tcPr>
            </w:tcPrChange>
          </w:tcPr>
          <w:p w:rsidRPr="00117039" w:rsidR="00C91FBA" w:rsidRDefault="00C91FBA" w14:paraId="189A19A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9.4</w:t>
            </w:r>
          </w:p>
        </w:tc>
        <w:tc>
          <w:tcPr>
            <w:tcW w:w="1573" w:type="dxa"/>
            <w:tcPrChange w:author="Fernando Dominguez" w:date="2025-11-03T09:17:00Z" w:id="1927">
              <w:tcPr>
                <w:tcW w:w="1573" w:type="dxa"/>
              </w:tcPr>
            </w:tcPrChange>
          </w:tcPr>
          <w:p w:rsidRPr="00117039" w:rsidR="00C91FBA" w:rsidRDefault="00C91FBA" w14:paraId="6AD6911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Validate explicit request to remove assignment of the CU</w:t>
            </w:r>
          </w:p>
        </w:tc>
        <w:tc>
          <w:tcPr>
            <w:tcW w:w="2884" w:type="dxa"/>
            <w:tcPrChange w:author="Fernando Dominguez" w:date="2025-11-03T09:17:00Z" w:id="1928">
              <w:tcPr>
                <w:tcW w:w="2884" w:type="dxa"/>
              </w:tcPr>
            </w:tcPrChange>
          </w:tcPr>
          <w:p w:rsidRPr="00117039" w:rsidR="00C91FBA" w:rsidRDefault="00C91FBA" w14:paraId="44897B3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The CU module administrator validates the request and confirms that the request to remove the assignment of the CU is being processed or provides a meaningful indication of an invalid request.</w:t>
            </w:r>
          </w:p>
        </w:tc>
        <w:tc>
          <w:tcPr>
            <w:tcW w:w="1317" w:type="dxa"/>
            <w:tcPrChange w:author="Fernando Dominguez" w:date="2025-11-03T09:17:00Z" w:id="1929">
              <w:tcPr>
                <w:tcW w:w="1317" w:type="dxa"/>
              </w:tcPr>
            </w:tcPrChange>
          </w:tcPr>
          <w:p w:rsidRPr="00117039" w:rsidR="00C91FBA" w:rsidRDefault="00C91FBA" w14:paraId="6948049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930">
              <w:tcPr>
                <w:tcW w:w="1319" w:type="dxa"/>
              </w:tcPr>
            </w:tcPrChange>
          </w:tcPr>
          <w:p w:rsidRPr="00117039" w:rsidR="00C91FBA" w:rsidRDefault="00C91FBA" w14:paraId="0AE5872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1931">
              <w:tcPr>
                <w:tcW w:w="1236" w:type="dxa"/>
                <w:gridSpan w:val="2"/>
              </w:tcPr>
            </w:tcPrChange>
          </w:tcPr>
          <w:p w:rsidRPr="00117039" w:rsidR="00C91FBA" w:rsidRDefault="00C91FBA" w14:paraId="227F8D29" w14:textId="65D23B70">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B – </w:t>
            </w:r>
            <w:del w:author="Albrecht, Patrick" w:date="2025-10-29T16:24:00Z" w:id="1932">
              <w:r w:rsidRPr="00117039">
                <w:rPr>
                  <w:rFonts w:ascii="Times New Roman" w:hAnsi="Times New Roman" w:eastAsia="Calibri" w:cs="Times New Roman"/>
                  <w:sz w:val="16"/>
                  <w:szCs w:val="16"/>
                  <w:lang w:val="en-GB" w:eastAsia="zh-CN"/>
                </w:rPr>
                <w:delText>Request validation information</w:delText>
              </w:r>
            </w:del>
            <w:ins w:author="Albrecht, Patrick" w:date="2025-10-29T16:24:00Z" w:id="1933">
              <w:r w:rsidR="007A3E14">
                <w:rPr>
                  <w:rFonts w:ascii="Times New Roman" w:hAnsi="Times New Roman" w:eastAsia="Calibri" w:cs="Times New Roman"/>
                  <w:sz w:val="16"/>
                  <w:szCs w:val="16"/>
                  <w:lang w:val="en-GB" w:eastAsia="zh-CN"/>
                </w:rPr>
                <w:t>Information on validation</w:t>
              </w:r>
            </w:ins>
          </w:p>
        </w:tc>
      </w:tr>
      <w:tr w:rsidRPr="00DA7D8D" w:rsidR="00C91FBA" w14:paraId="18D16709" w14:textId="77777777">
        <w:tc>
          <w:tcPr>
            <w:tcW w:w="687" w:type="dxa"/>
            <w:tcPrChange w:author="Fernando Dominguez" w:date="2025-11-03T09:17:00Z" w:id="1934">
              <w:tcPr>
                <w:tcW w:w="687" w:type="dxa"/>
                <w:gridSpan w:val="2"/>
              </w:tcPr>
            </w:tcPrChange>
          </w:tcPr>
          <w:p w:rsidRPr="00117039" w:rsidR="00C91FBA" w:rsidRDefault="00C91FBA" w14:paraId="337881B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9.5</w:t>
            </w:r>
          </w:p>
        </w:tc>
        <w:tc>
          <w:tcPr>
            <w:tcW w:w="1573" w:type="dxa"/>
            <w:tcPrChange w:author="Fernando Dominguez" w:date="2025-11-03T09:17:00Z" w:id="1935">
              <w:tcPr>
                <w:tcW w:w="1573" w:type="dxa"/>
              </w:tcPr>
            </w:tcPrChange>
          </w:tcPr>
          <w:p w:rsidRPr="00117039" w:rsidR="00C91FBA" w:rsidRDefault="00C91FBA" w14:paraId="3114CFE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Request to process change </w:t>
            </w:r>
          </w:p>
          <w:p w:rsidRPr="00117039" w:rsidR="00C91FBA" w:rsidRDefault="00C91FBA" w14:paraId="06798268"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of accounting </w:t>
            </w:r>
          </w:p>
          <w:p w:rsidRPr="00117039" w:rsidR="00C91FBA" w:rsidRDefault="00C91FBA" w14:paraId="7E8C71F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point </w:t>
            </w:r>
          </w:p>
          <w:p w:rsidRPr="00117039" w:rsidR="00C91FBA" w:rsidRDefault="00C91FBA" w14:paraId="6CFC4A8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entitlement </w:t>
            </w:r>
          </w:p>
          <w:p w:rsidRPr="00117039" w:rsidR="00C91FBA" w:rsidRDefault="00C91FBA" w14:paraId="25C3C90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(implicit)</w:t>
            </w:r>
          </w:p>
        </w:tc>
        <w:tc>
          <w:tcPr>
            <w:tcW w:w="2884" w:type="dxa"/>
            <w:tcPrChange w:author="Fernando Dominguez" w:date="2025-11-03T09:17:00Z" w:id="1936">
              <w:tcPr>
                <w:tcW w:w="2884" w:type="dxa"/>
              </w:tcPr>
            </w:tcPrChange>
          </w:tcPr>
          <w:p w:rsidRPr="00117039" w:rsidR="00C91FBA" w:rsidRDefault="00C91FBA" w14:paraId="6303DCF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External reasons (for example, a move-out) lead to an invalidation of the entitlement of a final customer to an accounting point and implicit contract termination. The metering point administrator informs the CU module administrator about these events.</w:t>
            </w:r>
          </w:p>
          <w:p w:rsidRPr="00117039" w:rsidR="00C91FBA" w:rsidRDefault="00C91FBA" w14:paraId="2641F91B" w14:textId="77777777">
            <w:pPr>
              <w:widowControl w:val="0"/>
              <w:spacing w:after="0" w:line="276" w:lineRule="auto"/>
              <w:jc w:val="both"/>
              <w:rPr>
                <w:rFonts w:ascii="Times New Roman" w:hAnsi="Times New Roman" w:eastAsia="Calibri" w:cs="Times New Roman"/>
                <w:sz w:val="16"/>
                <w:szCs w:val="16"/>
                <w:lang w:val="en-GB" w:eastAsia="zh-CN"/>
              </w:rPr>
            </w:pPr>
          </w:p>
          <w:p w:rsidRPr="00117039" w:rsidR="00C91FBA" w:rsidRDefault="00C91FBA" w14:paraId="4BFE4BD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b/>
                <w:sz w:val="16"/>
                <w:szCs w:val="16"/>
                <w:lang w:val="en-GB" w:eastAsia="zh-CN"/>
              </w:rPr>
              <w:t>Note</w:t>
            </w:r>
            <w:r w:rsidRPr="00117039">
              <w:rPr>
                <w:rFonts w:ascii="Times New Roman" w:hAnsi="Times New Roman" w:eastAsia="Calibri" w:cs="Times New Roman"/>
                <w:sz w:val="16"/>
                <w:szCs w:val="16"/>
                <w:lang w:val="en-GB" w:eastAsia="zh-CN"/>
              </w:rPr>
              <w:t>: This is an alternative starting point for the procedure.</w:t>
            </w:r>
          </w:p>
        </w:tc>
        <w:tc>
          <w:tcPr>
            <w:tcW w:w="1317" w:type="dxa"/>
            <w:tcPrChange w:author="Fernando Dominguez" w:date="2025-11-03T09:17:00Z" w:id="1937">
              <w:tcPr>
                <w:tcW w:w="1317" w:type="dxa"/>
              </w:tcPr>
            </w:tcPrChange>
          </w:tcPr>
          <w:p w:rsidRPr="00117039" w:rsidR="00C91FBA" w:rsidRDefault="00C91FBA" w14:paraId="75AF3D9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Metering point administrator</w:t>
            </w:r>
          </w:p>
        </w:tc>
        <w:tc>
          <w:tcPr>
            <w:tcW w:w="1319" w:type="dxa"/>
            <w:tcPrChange w:author="Fernando Dominguez" w:date="2025-11-03T09:17:00Z" w:id="1938">
              <w:tcPr>
                <w:tcW w:w="1319" w:type="dxa"/>
              </w:tcPr>
            </w:tcPrChange>
          </w:tcPr>
          <w:p w:rsidRPr="00117039" w:rsidR="00C91FBA" w:rsidRDefault="00C91FBA" w14:paraId="5EDA60D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236" w:type="dxa"/>
            <w:gridSpan w:val="2"/>
            <w:tcPrChange w:author="Fernando Dominguez" w:date="2025-11-03T09:17:00Z" w:id="1939">
              <w:tcPr>
                <w:tcW w:w="1236" w:type="dxa"/>
                <w:gridSpan w:val="2"/>
              </w:tcPr>
            </w:tcPrChange>
          </w:tcPr>
          <w:p w:rsidRPr="00117039" w:rsidR="00C91FBA" w:rsidRDefault="00A75412" w14:paraId="7AC2A8C4" w14:textId="15E041B8">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7:00Z" w:id="1940">
              <w:r>
                <w:rPr>
                  <w:rFonts w:ascii="Times New Roman" w:hAnsi="Times New Roman" w:eastAsia="Calibri" w:cs="Times New Roman"/>
                  <w:sz w:val="16"/>
                  <w:szCs w:val="16"/>
                  <w:lang w:val="en-GB" w:eastAsia="zh-CN"/>
                </w:rPr>
                <w:t>U</w:t>
              </w:r>
            </w:ins>
            <w:del w:author="Carmen Garcia Montero" w:date="2025-11-03T12:27:00Z" w:id="1941">
              <w:r w:rsidRPr="00117039" w:rsidDel="00A75412" w:rsidR="007E7893">
                <w:rPr>
                  <w:rFonts w:ascii="Times New Roman" w:hAnsi="Times New Roman" w:eastAsia="Calibri" w:cs="Times New Roman"/>
                  <w:sz w:val="16"/>
                  <w:szCs w:val="16"/>
                  <w:lang w:val="en-GB" w:eastAsia="zh-CN"/>
                </w:rPr>
                <w:delText>T</w:delText>
              </w:r>
            </w:del>
            <w:r w:rsidRPr="00117039" w:rsidR="00C91FBA">
              <w:rPr>
                <w:rFonts w:ascii="Times New Roman" w:hAnsi="Times New Roman" w:eastAsia="Calibri" w:cs="Times New Roman"/>
                <w:sz w:val="16"/>
                <w:szCs w:val="16"/>
                <w:lang w:val="en-GB" w:eastAsia="zh-CN"/>
              </w:rPr>
              <w:t xml:space="preserve"> – Accounting point entitlement notification</w:t>
            </w:r>
          </w:p>
        </w:tc>
      </w:tr>
      <w:tr w:rsidRPr="00390DC1" w:rsidR="00C91FBA" w14:paraId="602E30E8" w14:textId="77777777">
        <w:tc>
          <w:tcPr>
            <w:tcW w:w="687" w:type="dxa"/>
            <w:tcPrChange w:author="Fernando Dominguez" w:date="2025-11-03T09:17:00Z" w:id="1942">
              <w:tcPr>
                <w:tcW w:w="687" w:type="dxa"/>
                <w:gridSpan w:val="2"/>
              </w:tcPr>
            </w:tcPrChange>
          </w:tcPr>
          <w:p w:rsidRPr="00117039" w:rsidR="00C91FBA" w:rsidRDefault="00C91FBA" w14:paraId="346A734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9.6</w:t>
            </w:r>
          </w:p>
        </w:tc>
        <w:tc>
          <w:tcPr>
            <w:tcW w:w="1573" w:type="dxa"/>
            <w:tcPrChange w:author="Fernando Dominguez" w:date="2025-11-03T09:17:00Z" w:id="1943">
              <w:tcPr>
                <w:tcW w:w="1573" w:type="dxa"/>
              </w:tcPr>
            </w:tcPrChange>
          </w:tcPr>
          <w:p w:rsidRPr="00117039" w:rsidR="00C91FBA" w:rsidRDefault="00C91FBA" w14:paraId="72D433D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Validate request to process change of accounting point entitlement</w:t>
            </w:r>
          </w:p>
        </w:tc>
        <w:tc>
          <w:tcPr>
            <w:tcW w:w="2884" w:type="dxa"/>
            <w:tcPrChange w:author="Fernando Dominguez" w:date="2025-11-03T09:17:00Z" w:id="1944">
              <w:tcPr>
                <w:tcW w:w="2884" w:type="dxa"/>
              </w:tcPr>
            </w:tcPrChange>
          </w:tcPr>
          <w:p w:rsidRPr="00117039" w:rsidR="00C91FBA" w:rsidRDefault="00C91FBA" w14:paraId="51D4C36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CU module administrator validates that the request to trigger implicit contract termination is technically correct. In case of an invalid request, a meaningful indication should be provided. </w:t>
            </w:r>
          </w:p>
        </w:tc>
        <w:tc>
          <w:tcPr>
            <w:tcW w:w="1317" w:type="dxa"/>
            <w:tcPrChange w:author="Fernando Dominguez" w:date="2025-11-03T09:17:00Z" w:id="1945">
              <w:tcPr>
                <w:tcW w:w="1317" w:type="dxa"/>
              </w:tcPr>
            </w:tcPrChange>
          </w:tcPr>
          <w:p w:rsidRPr="00117039" w:rsidR="00C91FBA" w:rsidRDefault="00C91FBA" w14:paraId="6A58FE3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946">
              <w:tcPr>
                <w:tcW w:w="1319" w:type="dxa"/>
              </w:tcPr>
            </w:tcPrChange>
          </w:tcPr>
          <w:p w:rsidRPr="00117039" w:rsidR="00C91FBA" w:rsidRDefault="00C91FBA" w14:paraId="731E505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Metering point administrator</w:t>
            </w:r>
          </w:p>
        </w:tc>
        <w:tc>
          <w:tcPr>
            <w:tcW w:w="1236" w:type="dxa"/>
            <w:gridSpan w:val="2"/>
            <w:tcPrChange w:author="Fernando Dominguez" w:date="2025-11-03T09:17:00Z" w:id="1947">
              <w:tcPr>
                <w:tcW w:w="1236" w:type="dxa"/>
                <w:gridSpan w:val="2"/>
              </w:tcPr>
            </w:tcPrChange>
          </w:tcPr>
          <w:p w:rsidRPr="00117039" w:rsidR="00C91FBA" w:rsidRDefault="00C91FBA" w14:paraId="6CFDD055" w14:textId="07E6B056">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B – </w:t>
            </w:r>
            <w:del w:author="Albrecht, Patrick" w:date="2025-10-29T16:24:00Z" w:id="1948">
              <w:r w:rsidRPr="00117039">
                <w:rPr>
                  <w:rFonts w:ascii="Times New Roman" w:hAnsi="Times New Roman" w:eastAsia="Calibri" w:cs="Times New Roman"/>
                  <w:sz w:val="16"/>
                  <w:szCs w:val="16"/>
                  <w:lang w:val="en-GB" w:eastAsia="zh-CN"/>
                </w:rPr>
                <w:delText>Request validation information</w:delText>
              </w:r>
            </w:del>
            <w:ins w:author="Albrecht, Patrick" w:date="2025-10-29T16:24:00Z" w:id="1949">
              <w:r w:rsidR="007A3E14">
                <w:rPr>
                  <w:rFonts w:ascii="Times New Roman" w:hAnsi="Times New Roman" w:eastAsia="Calibri" w:cs="Times New Roman"/>
                  <w:sz w:val="16"/>
                  <w:szCs w:val="16"/>
                  <w:lang w:val="en-GB" w:eastAsia="zh-CN"/>
                </w:rPr>
                <w:t>Information on validation</w:t>
              </w:r>
            </w:ins>
          </w:p>
        </w:tc>
      </w:tr>
      <w:tr w:rsidRPr="00390DC1" w:rsidR="00C91FBA" w14:paraId="600B4724" w14:textId="77777777">
        <w:tc>
          <w:tcPr>
            <w:tcW w:w="687" w:type="dxa"/>
            <w:tcPrChange w:author="Fernando Dominguez" w:date="2025-11-03T09:17:00Z" w:id="1950">
              <w:tcPr>
                <w:tcW w:w="687" w:type="dxa"/>
                <w:gridSpan w:val="2"/>
              </w:tcPr>
            </w:tcPrChange>
          </w:tcPr>
          <w:p w:rsidRPr="00117039" w:rsidR="00C91FBA" w:rsidRDefault="00C91FBA" w14:paraId="6717210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9.7</w:t>
            </w:r>
          </w:p>
        </w:tc>
        <w:tc>
          <w:tcPr>
            <w:tcW w:w="1573" w:type="dxa"/>
            <w:tcPrChange w:author="Fernando Dominguez" w:date="2025-11-03T09:17:00Z" w:id="1951">
              <w:tcPr>
                <w:tcW w:w="1573" w:type="dxa"/>
              </w:tcPr>
            </w:tcPrChange>
          </w:tcPr>
          <w:p w:rsidRPr="00117039" w:rsidR="00C91FBA" w:rsidDel="00434039" w:rsidRDefault="00C91FBA" w14:paraId="7D59EC5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Execute removal of CU assignment </w:t>
            </w:r>
          </w:p>
        </w:tc>
        <w:tc>
          <w:tcPr>
            <w:tcW w:w="2884" w:type="dxa"/>
            <w:tcPrChange w:author="Fernando Dominguez" w:date="2025-11-03T09:17:00Z" w:id="1952">
              <w:tcPr>
                <w:tcW w:w="2884" w:type="dxa"/>
              </w:tcPr>
            </w:tcPrChange>
          </w:tcPr>
          <w:p w:rsidRPr="00117039" w:rsidR="00C91FBA" w:rsidRDefault="00C91FBA" w14:paraId="7DCCC2A8"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CU module administrator removes the assignment of the CU from the service provider. </w:t>
            </w:r>
          </w:p>
          <w:p w:rsidRPr="00117039" w:rsidR="00C91FBA" w:rsidRDefault="00C91FBA" w14:paraId="3354AD61" w14:textId="77777777">
            <w:pPr>
              <w:widowControl w:val="0"/>
              <w:spacing w:after="0" w:line="276" w:lineRule="auto"/>
              <w:jc w:val="both"/>
              <w:rPr>
                <w:rFonts w:ascii="Times New Roman" w:hAnsi="Times New Roman" w:eastAsia="Calibri" w:cs="Times New Roman"/>
                <w:sz w:val="16"/>
                <w:szCs w:val="16"/>
                <w:lang w:val="en-GB" w:eastAsia="zh-CN"/>
              </w:rPr>
            </w:pPr>
          </w:p>
        </w:tc>
        <w:tc>
          <w:tcPr>
            <w:tcW w:w="1317" w:type="dxa"/>
            <w:tcPrChange w:author="Fernando Dominguez" w:date="2025-11-03T09:17:00Z" w:id="1953">
              <w:tcPr>
                <w:tcW w:w="1317" w:type="dxa"/>
              </w:tcPr>
            </w:tcPrChange>
          </w:tcPr>
          <w:p w:rsidRPr="00117039" w:rsidR="00C91FBA" w:rsidRDefault="00C91FBA" w14:paraId="528C2FF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954">
              <w:tcPr>
                <w:tcW w:w="1319" w:type="dxa"/>
              </w:tcPr>
            </w:tcPrChange>
          </w:tcPr>
          <w:p w:rsidRPr="00117039" w:rsidR="00C91FBA" w:rsidRDefault="00C91FBA" w14:paraId="6717F1E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 relevant]</w:t>
            </w:r>
          </w:p>
        </w:tc>
        <w:tc>
          <w:tcPr>
            <w:tcW w:w="1236" w:type="dxa"/>
            <w:gridSpan w:val="2"/>
            <w:tcPrChange w:author="Fernando Dominguez" w:date="2025-11-03T09:17:00Z" w:id="1955">
              <w:tcPr>
                <w:tcW w:w="1236" w:type="dxa"/>
                <w:gridSpan w:val="2"/>
              </w:tcPr>
            </w:tcPrChange>
          </w:tcPr>
          <w:p w:rsidRPr="00117039" w:rsidR="00C91FBA" w:rsidRDefault="00C91FBA" w14:paraId="1CA77A4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 relevant]</w:t>
            </w:r>
          </w:p>
        </w:tc>
      </w:tr>
      <w:tr w:rsidRPr="00390DC1" w:rsidR="00C91FBA" w14:paraId="762BD827" w14:textId="77777777">
        <w:trPr>
          <w:trHeight w:val="840"/>
        </w:trPr>
        <w:tc>
          <w:tcPr>
            <w:tcW w:w="687" w:type="dxa"/>
            <w:tcPrChange w:author="Wojciech Lubczyński" w:date="2025-10-20T08:29:00Z" w:id="1956">
              <w:tcPr>
                <w:tcW w:w="687" w:type="dxa"/>
                <w:gridSpan w:val="2"/>
              </w:tcPr>
            </w:tcPrChange>
          </w:tcPr>
          <w:p w:rsidRPr="00117039" w:rsidR="00C91FBA" w:rsidRDefault="00C91FBA" w14:paraId="12BE6941" w14:textId="007BECB6">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w:t>
            </w:r>
            <w:r w:rsidRPr="00117039" w:rsidR="00FC2190">
              <w:rPr>
                <w:rFonts w:ascii="Times New Roman" w:hAnsi="Times New Roman" w:eastAsia="Calibri" w:cs="Times New Roman"/>
                <w:sz w:val="16"/>
                <w:szCs w:val="16"/>
                <w:lang w:val="en-GB" w:eastAsia="zh-CN"/>
              </w:rPr>
              <w:t>8</w:t>
            </w:r>
          </w:p>
        </w:tc>
        <w:tc>
          <w:tcPr>
            <w:tcW w:w="1573" w:type="dxa"/>
            <w:tcPrChange w:author="Wojciech Lubczyński" w:date="2025-10-20T08:29:00Z" w:id="1957">
              <w:tcPr>
                <w:tcW w:w="1573" w:type="dxa"/>
              </w:tcPr>
            </w:tcPrChange>
          </w:tcPr>
          <w:p w:rsidRPr="00117039" w:rsidR="00C91FBA" w:rsidRDefault="57BD3682" w14:paraId="2DD88FCC" w14:textId="1D787341">
            <w:pPr>
              <w:widowControl w:val="0"/>
              <w:spacing w:after="0" w:line="276" w:lineRule="auto"/>
              <w:jc w:val="both"/>
              <w:rPr>
                <w:rFonts w:ascii="Times New Roman" w:hAnsi="Times New Roman" w:eastAsia="Calibri" w:cs="Times New Roman"/>
                <w:sz w:val="16"/>
                <w:szCs w:val="16"/>
                <w:lang w:val="en-GB" w:eastAsia="zh-CN"/>
              </w:rPr>
            </w:pPr>
            <w:r w:rsidRPr="4BD8EF44">
              <w:rPr>
                <w:rFonts w:ascii="Times New Roman" w:hAnsi="Times New Roman" w:eastAsia="Calibri" w:cs="Times New Roman"/>
                <w:sz w:val="16"/>
                <w:szCs w:val="16"/>
                <w:lang w:val="en-GB" w:eastAsia="zh-CN"/>
              </w:rPr>
              <w:t xml:space="preserve">Notify about </w:t>
            </w:r>
            <w:ins w:author="Wojciech Lubczyński" w:date="2025-10-28T12:35:00Z" w:id="1958">
              <w:del w:author="Kokki Teemu" w:date="2025-10-31T15:47:00Z" w:id="1959">
                <w:r w:rsidRPr="4BD8EF44" w:rsidDel="00D9607F" w:rsidR="2CF3B270">
                  <w:rPr>
                    <w:rFonts w:ascii="Times New Roman" w:hAnsi="Times New Roman" w:eastAsia="Calibri" w:cs="Times New Roman"/>
                    <w:sz w:val="16"/>
                    <w:szCs w:val="16"/>
                    <w:lang w:val="en-GB" w:eastAsia="zh-CN"/>
                  </w:rPr>
                  <w:delText xml:space="preserve">disconnection </w:delText>
                </w:r>
              </w:del>
            </w:ins>
            <w:ins w:author="Kokki Teemu" w:date="2025-10-31T15:47:00Z" w:id="1960">
              <w:r w:rsidR="00D9607F">
                <w:rPr>
                  <w:rFonts w:ascii="Times New Roman" w:hAnsi="Times New Roman" w:eastAsia="Calibri" w:cs="Times New Roman"/>
                  <w:sz w:val="16"/>
                  <w:szCs w:val="16"/>
                  <w:lang w:val="en-GB" w:eastAsia="zh-CN"/>
                </w:rPr>
                <w:t xml:space="preserve">removal </w:t>
              </w:r>
            </w:ins>
            <w:ins w:author="Wojciech Lubczyński" w:date="2025-10-28T12:35:00Z" w:id="1961">
              <w:r w:rsidRPr="4BD8EF44" w:rsidR="2CF3B270">
                <w:rPr>
                  <w:rFonts w:ascii="Times New Roman" w:hAnsi="Times New Roman" w:eastAsia="Calibri" w:cs="Times New Roman"/>
                  <w:sz w:val="16"/>
                  <w:szCs w:val="16"/>
                  <w:lang w:val="en-GB" w:eastAsia="zh-CN"/>
                </w:rPr>
                <w:t xml:space="preserve">of </w:t>
              </w:r>
            </w:ins>
            <w:del w:author="Wojciech Lubczyński" w:date="2025-10-28T12:35:00Z" w:id="1962">
              <w:r w:rsidRPr="4BD8EF44" w:rsidDel="57BD3682" w:rsidR="00C91FBA">
                <w:rPr>
                  <w:rFonts w:ascii="Times New Roman" w:hAnsi="Times New Roman" w:eastAsia="Calibri" w:cs="Times New Roman"/>
                  <w:sz w:val="16"/>
                  <w:szCs w:val="16"/>
                  <w:lang w:val="en-GB" w:eastAsia="zh-CN"/>
                </w:rPr>
                <w:delText>contractless</w:delText>
              </w:r>
            </w:del>
            <w:r w:rsidRPr="4BD8EF44">
              <w:rPr>
                <w:rFonts w:ascii="Times New Roman" w:hAnsi="Times New Roman" w:eastAsia="Calibri" w:cs="Times New Roman"/>
                <w:sz w:val="16"/>
                <w:szCs w:val="16"/>
                <w:lang w:val="en-GB" w:eastAsia="zh-CN"/>
              </w:rPr>
              <w:t xml:space="preserve"> CU</w:t>
            </w:r>
            <w:ins w:author="Wojciech Lubczyński" w:date="2025-10-28T12:35:00Z" w:id="1963">
              <w:r w:rsidRPr="4BD8EF44" w:rsidR="28E3B03D">
                <w:rPr>
                  <w:rFonts w:ascii="Times New Roman" w:hAnsi="Times New Roman" w:eastAsia="Calibri" w:cs="Times New Roman"/>
                  <w:sz w:val="16"/>
                  <w:szCs w:val="16"/>
                  <w:lang w:val="en-GB" w:eastAsia="zh-CN"/>
                </w:rPr>
                <w:t xml:space="preserve"> from service provider</w:t>
              </w:r>
            </w:ins>
          </w:p>
        </w:tc>
        <w:tc>
          <w:tcPr>
            <w:tcW w:w="2884" w:type="dxa"/>
            <w:tcPrChange w:author="Wojciech Lubczyński" w:date="2025-10-20T08:29:00Z" w:id="1964">
              <w:tcPr>
                <w:tcW w:w="2884" w:type="dxa"/>
              </w:tcPr>
            </w:tcPrChange>
          </w:tcPr>
          <w:p w:rsidRPr="00117039" w:rsidR="00C91FBA" w:rsidP="39B4F5FF" w:rsidRDefault="00C91FBA" w14:paraId="610DF76E" w14:textId="31EC350B">
            <w:pPr>
              <w:widowControl w:val="0"/>
              <w:spacing w:after="0" w:line="276" w:lineRule="auto"/>
              <w:jc w:val="both"/>
              <w:rPr>
                <w:ins w:author="Wojciech Lubczyński" w:date="2025-10-17T13:03:00Z" w:id="1965"/>
                <w:rFonts w:ascii="Times New Roman" w:hAnsi="Times New Roman" w:eastAsia="Calibri" w:cs="Times New Roman"/>
                <w:sz w:val="16"/>
                <w:szCs w:val="16"/>
                <w:lang w:val="en-GB" w:eastAsia="zh-CN"/>
              </w:rPr>
            </w:pPr>
            <w:commentRangeStart w:id="1966"/>
            <w:r w:rsidRPr="00117039">
              <w:rPr>
                <w:rFonts w:ascii="Times New Roman" w:hAnsi="Times New Roman" w:eastAsia="Calibri" w:cs="Times New Roman"/>
                <w:sz w:val="16"/>
                <w:szCs w:val="16"/>
                <w:lang w:val="en-GB" w:eastAsia="zh-CN"/>
              </w:rPr>
              <w:t>The CU module administrator notifies entitled parties that the CU</w:t>
            </w:r>
            <w:ins w:author="Wojciech Lubczyński" w:date="2025-10-28T12:36:00Z" w:id="1967">
              <w:r w:rsidRPr="00117039">
                <w:rPr>
                  <w:rFonts w:ascii="Times New Roman" w:hAnsi="Times New Roman" w:eastAsia="Calibri" w:cs="Times New Roman"/>
                  <w:sz w:val="16"/>
                  <w:szCs w:val="16"/>
                  <w:lang w:val="en-GB" w:eastAsia="zh-CN"/>
                </w:rPr>
                <w:t xml:space="preserve"> </w:t>
              </w:r>
              <w:r w:rsidRPr="4BD8EF44" w:rsidR="48B09B5F">
                <w:rPr>
                  <w:rFonts w:ascii="Times New Roman" w:hAnsi="Times New Roman" w:eastAsia="Calibri" w:cs="Times New Roman"/>
                  <w:sz w:val="16"/>
                  <w:szCs w:val="16"/>
                  <w:lang w:val="en-GB" w:eastAsia="zh-CN"/>
                </w:rPr>
                <w:t xml:space="preserve">has been </w:t>
              </w:r>
              <w:del w:author="Kokki Teemu" w:date="2025-10-31T15:47:00Z" w:id="1968">
                <w:r w:rsidRPr="4BD8EF44" w:rsidDel="00D9607F" w:rsidR="48B09B5F">
                  <w:rPr>
                    <w:rFonts w:ascii="Times New Roman" w:hAnsi="Times New Roman" w:eastAsia="Calibri" w:cs="Times New Roman"/>
                    <w:sz w:val="16"/>
                    <w:szCs w:val="16"/>
                    <w:lang w:val="en-GB" w:eastAsia="zh-CN"/>
                  </w:rPr>
                  <w:delText>disconnet</w:delText>
                </w:r>
              </w:del>
            </w:ins>
            <w:ins w:author="Wojciech Lubczyński" w:date="2025-10-28T12:37:00Z" w:id="1969">
              <w:del w:author="Kokki Teemu" w:date="2025-10-31T15:47:00Z" w:id="1970">
                <w:r w:rsidRPr="4BD8EF44" w:rsidDel="00D9607F" w:rsidR="48B09B5F">
                  <w:rPr>
                    <w:rFonts w:ascii="Times New Roman" w:hAnsi="Times New Roman" w:eastAsia="Calibri" w:cs="Times New Roman"/>
                    <w:sz w:val="16"/>
                    <w:szCs w:val="16"/>
                    <w:lang w:val="en-GB" w:eastAsia="zh-CN"/>
                  </w:rPr>
                  <w:delText>ed</w:delText>
                </w:r>
              </w:del>
            </w:ins>
            <w:ins w:author="Kokki Teemu" w:date="2025-10-31T15:47:00Z" w:id="1971">
              <w:r w:rsidR="00D9607F">
                <w:rPr>
                  <w:rFonts w:ascii="Times New Roman" w:hAnsi="Times New Roman" w:eastAsia="Calibri" w:cs="Times New Roman"/>
                  <w:sz w:val="16"/>
                  <w:szCs w:val="16"/>
                  <w:lang w:val="en-GB" w:eastAsia="zh-CN"/>
                </w:rPr>
                <w:t>removed</w:t>
              </w:r>
            </w:ins>
            <w:ins w:author="Wojciech Lubczyński" w:date="2025-10-28T12:37:00Z" w:id="1972">
              <w:r w:rsidRPr="4BD8EF44" w:rsidR="48B09B5F">
                <w:rPr>
                  <w:rFonts w:ascii="Times New Roman" w:hAnsi="Times New Roman" w:eastAsia="Calibri" w:cs="Times New Roman"/>
                  <w:sz w:val="16"/>
                  <w:szCs w:val="16"/>
                  <w:lang w:val="en-GB" w:eastAsia="zh-CN"/>
                </w:rPr>
                <w:t xml:space="preserve"> from the</w:t>
              </w:r>
            </w:ins>
            <w:r w:rsidRPr="4BD8EF44" w:rsidR="57BD3682">
              <w:rPr>
                <w:rFonts w:ascii="Times New Roman" w:hAnsi="Times New Roman" w:eastAsia="Calibri" w:cs="Times New Roman"/>
                <w:sz w:val="16"/>
                <w:szCs w:val="16"/>
                <w:lang w:val="en-GB" w:eastAsia="zh-CN"/>
              </w:rPr>
              <w:t xml:space="preserve"> </w:t>
            </w:r>
            <w:del w:author="Wojciech Lubczyński" w:date="2025-10-28T12:37:00Z" w:id="1973">
              <w:r w:rsidRPr="00117039">
                <w:rPr>
                  <w:rFonts w:ascii="Times New Roman" w:hAnsi="Times New Roman" w:eastAsia="Calibri" w:cs="Times New Roman"/>
                  <w:sz w:val="16"/>
                  <w:szCs w:val="16"/>
                  <w:lang w:val="en-GB" w:eastAsia="zh-CN"/>
                </w:rPr>
                <w:delText>no longer has an active</w:delText>
              </w:r>
            </w:del>
            <w:r w:rsidRPr="00117039">
              <w:rPr>
                <w:rFonts w:ascii="Times New Roman" w:hAnsi="Times New Roman" w:eastAsia="Calibri" w:cs="Times New Roman"/>
                <w:sz w:val="16"/>
                <w:szCs w:val="16"/>
                <w:lang w:val="en-GB" w:eastAsia="zh-CN"/>
              </w:rPr>
              <w:t xml:space="preserve"> service provider. </w:t>
            </w:r>
            <w:commentRangeEnd w:id="1966"/>
            <w:r w:rsidRPr="00117039" w:rsidR="009844CC">
              <w:rPr>
                <w:rStyle w:val="CommentReference"/>
                <w:rFonts w:ascii="Times New Roman" w:hAnsi="Times New Roman" w:eastAsia="Calibri" w:cs="Times New Roman"/>
                <w:lang w:val="en-GB" w:eastAsia="zh-CN"/>
              </w:rPr>
              <w:commentReference w:id="1966"/>
            </w:r>
          </w:p>
          <w:p w:rsidRPr="00117039" w:rsidR="00C91FBA" w:rsidP="39B4F5FF" w:rsidRDefault="7AEDE6E8" w14:paraId="7F3784BD" w14:textId="0DAD831E">
            <w:pPr>
              <w:widowControl w:val="0"/>
              <w:spacing w:after="0" w:line="276" w:lineRule="auto"/>
              <w:jc w:val="both"/>
              <w:rPr>
                <w:ins w:author="Wojciech Lubczyński" w:date="2025-10-17T13:03:00Z" w:id="1974"/>
                <w:rFonts w:ascii="Times New Roman" w:hAnsi="Times New Roman" w:eastAsia="Calibri" w:cs="Times New Roman"/>
                <w:sz w:val="16"/>
                <w:szCs w:val="16"/>
                <w:lang w:val="en-GB" w:eastAsia="zh-CN"/>
              </w:rPr>
            </w:pPr>
            <w:commentRangeStart w:id="1975"/>
            <w:ins w:author="Wojciech Lubczyński" w:date="2025-10-17T13:03:00Z" w:id="1976">
              <w:r w:rsidRPr="52A028ED">
                <w:rPr>
                  <w:rFonts w:ascii="Times New Roman" w:hAnsi="Times New Roman" w:eastAsia="Calibri" w:cs="Times New Roman"/>
                  <w:sz w:val="16"/>
                  <w:szCs w:val="16"/>
                  <w:lang w:val="en-GB" w:eastAsia="zh-CN"/>
                </w:rPr>
                <w:t>Note:</w:t>
              </w:r>
            </w:ins>
          </w:p>
          <w:p w:rsidRPr="00117039" w:rsidR="00C91FBA" w:rsidRDefault="7AEDE6E8" w14:paraId="68114CE3" w14:textId="1E7FD8FB">
            <w:pPr>
              <w:widowControl w:val="0"/>
              <w:spacing w:after="0" w:line="276" w:lineRule="auto"/>
              <w:jc w:val="both"/>
              <w:rPr>
                <w:rFonts w:ascii="Times New Roman" w:hAnsi="Times New Roman" w:eastAsia="Calibri" w:cs="Times New Roman"/>
                <w:sz w:val="16"/>
                <w:szCs w:val="16"/>
                <w:lang w:val="en-GB" w:eastAsia="zh-CN"/>
              </w:rPr>
            </w:pPr>
            <w:ins w:author="Wojciech Lubczyński" w:date="2025-10-17T13:04:00Z" w:id="1977">
              <w:r w:rsidRPr="52A028ED">
                <w:rPr>
                  <w:rFonts w:ascii="Times New Roman" w:hAnsi="Times New Roman" w:eastAsia="Calibri" w:cs="Times New Roman"/>
                  <w:sz w:val="16"/>
                  <w:szCs w:val="16"/>
                  <w:lang w:val="en-GB" w:eastAsia="zh-CN"/>
                </w:rPr>
                <w:t xml:space="preserve">The SP module administrator is </w:t>
              </w:r>
            </w:ins>
            <w:ins w:author="Wojciech Lubczyński" w:date="2025-10-17T13:05:00Z" w:id="1978">
              <w:r w:rsidRPr="52A028ED" w:rsidR="19D68D2F">
                <w:rPr>
                  <w:rFonts w:ascii="Times New Roman" w:hAnsi="Times New Roman" w:eastAsia="Calibri" w:cs="Times New Roman"/>
                  <w:sz w:val="16"/>
                  <w:szCs w:val="16"/>
                  <w:lang w:val="en-GB" w:eastAsia="zh-CN"/>
                </w:rPr>
                <w:t xml:space="preserve">notified </w:t>
              </w:r>
            </w:ins>
            <w:ins w:author="Wojciech Lubczyński" w:date="2025-10-17T13:06:00Z" w:id="1979">
              <w:r w:rsidRPr="52A028ED" w:rsidR="19D68D2F">
                <w:rPr>
                  <w:rFonts w:ascii="Times New Roman" w:hAnsi="Times New Roman" w:eastAsia="Calibri" w:cs="Times New Roman"/>
                  <w:sz w:val="16"/>
                  <w:szCs w:val="16"/>
                  <w:lang w:val="en-GB" w:eastAsia="zh-CN"/>
                </w:rPr>
                <w:t xml:space="preserve">as </w:t>
              </w:r>
              <w:r w:rsidRPr="772A968A" w:rsidR="19D68D2F">
                <w:rPr>
                  <w:rFonts w:ascii="Times New Roman" w:hAnsi="Times New Roman" w:eastAsia="Calibri" w:cs="Times New Roman"/>
                  <w:sz w:val="16"/>
                  <w:szCs w:val="16"/>
                  <w:lang w:val="en-GB" w:eastAsia="zh-CN"/>
                </w:rPr>
                <w:t>a</w:t>
              </w:r>
            </w:ins>
            <w:ins w:author="Wojciech Lubczyński" w:date="2025-10-27T16:52:00Z" w:id="1980">
              <w:r w:rsidRPr="772A968A" w:rsidR="12C266EC">
                <w:rPr>
                  <w:rFonts w:ascii="Times New Roman" w:hAnsi="Times New Roman" w:eastAsia="Calibri" w:cs="Times New Roman"/>
                  <w:sz w:val="16"/>
                  <w:szCs w:val="16"/>
                  <w:lang w:val="en-GB" w:eastAsia="zh-CN"/>
                </w:rPr>
                <w:t>n</w:t>
              </w:r>
            </w:ins>
            <w:ins w:author="Wojciech Lubczyński" w:date="2025-10-17T13:06:00Z" w:id="1981">
              <w:r w:rsidRPr="52A028ED" w:rsidR="19D68D2F">
                <w:rPr>
                  <w:rFonts w:ascii="Times New Roman" w:hAnsi="Times New Roman" w:eastAsia="Calibri" w:cs="Times New Roman"/>
                  <w:sz w:val="16"/>
                  <w:szCs w:val="16"/>
                  <w:lang w:val="en-GB" w:eastAsia="zh-CN"/>
                </w:rPr>
                <w:t xml:space="preserve"> entitled party </w:t>
              </w:r>
            </w:ins>
            <w:ins w:author="Wojciech Lubczyński" w:date="2025-10-17T13:07:00Z" w:id="1982">
              <w:r w:rsidRPr="52A028ED" w:rsidR="3C7D8B2C">
                <w:rPr>
                  <w:rFonts w:ascii="Times New Roman" w:hAnsi="Times New Roman" w:eastAsia="Calibri" w:cs="Times New Roman"/>
                  <w:sz w:val="16"/>
                  <w:szCs w:val="16"/>
                  <w:lang w:val="en-GB" w:eastAsia="zh-CN"/>
                </w:rPr>
                <w:t>about the need to make the appropriate change in the SPU or SPG master data</w:t>
              </w:r>
            </w:ins>
            <w:commentRangeEnd w:id="1975"/>
            <w:r w:rsidRPr="00117039" w:rsidR="00C91FBA">
              <w:rPr>
                <w:rStyle w:val="CommentReference"/>
                <w:rFonts w:ascii="Times New Roman" w:hAnsi="Times New Roman" w:eastAsia="Calibri" w:cs="Times New Roman"/>
                <w:lang w:val="en-GB" w:eastAsia="zh-CN"/>
              </w:rPr>
              <w:commentReference w:id="1975"/>
            </w:r>
          </w:p>
        </w:tc>
        <w:tc>
          <w:tcPr>
            <w:tcW w:w="1317" w:type="dxa"/>
            <w:tcPrChange w:author="Wojciech Lubczyński" w:date="2025-10-20T08:29:00Z" w:id="1983">
              <w:tcPr>
                <w:tcW w:w="1317" w:type="dxa"/>
              </w:tcPr>
            </w:tcPrChange>
          </w:tcPr>
          <w:p w:rsidRPr="00117039" w:rsidR="00C91FBA" w:rsidRDefault="00C91FBA" w14:paraId="7ABFA11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Wojciech Lubczyński" w:date="2025-10-20T08:29:00Z" w:id="1984">
              <w:tcPr>
                <w:tcW w:w="1319" w:type="dxa"/>
              </w:tcPr>
            </w:tcPrChange>
          </w:tcPr>
          <w:p w:rsidRPr="00117039" w:rsidR="00C91FBA" w:rsidRDefault="00C91FBA" w14:paraId="2494D10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parties</w:t>
            </w:r>
          </w:p>
        </w:tc>
        <w:tc>
          <w:tcPr>
            <w:tcW w:w="1236" w:type="dxa"/>
            <w:gridSpan w:val="2"/>
            <w:tcPrChange w:author="Wojciech Lubczyński" w:date="2025-10-20T08:29:00Z" w:id="1985">
              <w:tcPr>
                <w:tcW w:w="1236" w:type="dxa"/>
                <w:gridSpan w:val="2"/>
              </w:tcPr>
            </w:tcPrChange>
          </w:tcPr>
          <w:p w:rsidRPr="00117039" w:rsidR="00C91FBA" w:rsidRDefault="00A75412" w14:paraId="7C236D7A" w14:textId="2AEACD2F">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8:00Z" w:id="1986">
              <w:r>
                <w:rPr>
                  <w:rFonts w:ascii="Times New Roman" w:hAnsi="Times New Roman" w:eastAsia="Calibri" w:cs="Times New Roman"/>
                  <w:sz w:val="16"/>
                  <w:szCs w:val="16"/>
                  <w:lang w:val="en-GB" w:eastAsia="zh-CN"/>
                </w:rPr>
                <w:t>V</w:t>
              </w:r>
            </w:ins>
            <w:del w:author="Carmen Garcia Montero" w:date="2025-11-03T12:28:00Z" w:id="1987">
              <w:r w:rsidRPr="00117039" w:rsidDel="00A75412" w:rsidR="00C91FBA">
                <w:rPr>
                  <w:rFonts w:ascii="Times New Roman" w:hAnsi="Times New Roman" w:eastAsia="Calibri" w:cs="Times New Roman"/>
                  <w:sz w:val="16"/>
                  <w:szCs w:val="16"/>
                  <w:lang w:val="en-GB" w:eastAsia="zh-CN"/>
                </w:rPr>
                <w:delText>U</w:delText>
              </w:r>
            </w:del>
            <w:r w:rsidRPr="00117039" w:rsidR="00C91FBA">
              <w:rPr>
                <w:rFonts w:ascii="Times New Roman" w:hAnsi="Times New Roman" w:eastAsia="Calibri" w:cs="Times New Roman"/>
                <w:sz w:val="16"/>
                <w:szCs w:val="16"/>
                <w:lang w:val="en-GB" w:eastAsia="zh-CN"/>
              </w:rPr>
              <w:t xml:space="preserve"> –  CU</w:t>
            </w:r>
            <w:ins w:author="Wojciech Lubczyński" w:date="2025-10-28T14:19:00Z" w:id="1988">
              <w:r w:rsidRPr="00117039" w:rsidR="00C91FBA">
                <w:rPr>
                  <w:rFonts w:ascii="Times New Roman" w:hAnsi="Times New Roman" w:eastAsia="Calibri" w:cs="Times New Roman"/>
                  <w:sz w:val="16"/>
                  <w:szCs w:val="16"/>
                  <w:lang w:val="en-GB" w:eastAsia="zh-CN"/>
                </w:rPr>
                <w:t xml:space="preserve"> </w:t>
              </w:r>
            </w:ins>
            <w:ins w:author="Kokki Teemu" w:date="2025-10-31T15:47:00Z" w:id="1989">
              <w:r w:rsidR="00D9607F">
                <w:rPr>
                  <w:rFonts w:ascii="Times New Roman" w:hAnsi="Times New Roman" w:eastAsia="Calibri" w:cs="Times New Roman"/>
                  <w:sz w:val="16"/>
                  <w:szCs w:val="16"/>
                  <w:lang w:val="en-GB" w:eastAsia="zh-CN"/>
                </w:rPr>
                <w:t>removal</w:t>
              </w:r>
            </w:ins>
            <w:r w:rsidRPr="68D3E8CC" w:rsidR="00C91FBA">
              <w:rPr>
                <w:rFonts w:ascii="Times New Roman" w:hAnsi="Times New Roman" w:eastAsia="Calibri" w:cs="Times New Roman"/>
                <w:sz w:val="16"/>
                <w:szCs w:val="16"/>
                <w:lang w:val="en-GB" w:eastAsia="zh-CN"/>
              </w:rPr>
              <w:t xml:space="preserve"> </w:t>
            </w:r>
            <w:r w:rsidRPr="00117039" w:rsidR="00C91FBA">
              <w:rPr>
                <w:rFonts w:ascii="Times New Roman" w:hAnsi="Times New Roman" w:eastAsia="Calibri" w:cs="Times New Roman"/>
                <w:sz w:val="16"/>
                <w:szCs w:val="16"/>
                <w:lang w:val="en-GB" w:eastAsia="zh-CN"/>
              </w:rPr>
              <w:t>notification</w:t>
            </w:r>
          </w:p>
        </w:tc>
      </w:tr>
      <w:tr w:rsidRPr="00390DC1" w:rsidR="00C91FBA" w14:paraId="135AA5FA" w14:textId="77777777">
        <w:tc>
          <w:tcPr>
            <w:tcW w:w="687" w:type="dxa"/>
            <w:tcPrChange w:author="Fernando Dominguez" w:date="2025-11-03T09:17:00Z" w:id="1990">
              <w:tcPr>
                <w:tcW w:w="687" w:type="dxa"/>
                <w:gridSpan w:val="2"/>
              </w:tcPr>
            </w:tcPrChange>
          </w:tcPr>
          <w:p w:rsidRPr="00117039" w:rsidR="00C91FBA" w:rsidRDefault="00C91FBA" w14:paraId="0B1053AC" w14:textId="2B07F260">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w:t>
            </w:r>
            <w:r w:rsidRPr="00117039" w:rsidR="00FC2190">
              <w:rPr>
                <w:rFonts w:ascii="Times New Roman" w:hAnsi="Times New Roman" w:eastAsia="Calibri" w:cs="Times New Roman"/>
                <w:sz w:val="16"/>
                <w:szCs w:val="16"/>
                <w:lang w:val="en-GB" w:eastAsia="zh-CN"/>
              </w:rPr>
              <w:t>9</w:t>
            </w:r>
          </w:p>
        </w:tc>
        <w:tc>
          <w:tcPr>
            <w:tcW w:w="1573" w:type="dxa"/>
            <w:tcPrChange w:author="Fernando Dominguez" w:date="2025-11-03T09:17:00Z" w:id="1991">
              <w:tcPr>
                <w:tcW w:w="1573" w:type="dxa"/>
              </w:tcPr>
            </w:tcPrChange>
          </w:tcPr>
          <w:p w:rsidRPr="00117039" w:rsidR="00C91FBA" w:rsidRDefault="00C91FBA" w14:paraId="0C66989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(Conditional) </w:t>
            </w:r>
          </w:p>
          <w:p w:rsidRPr="00117039" w:rsidR="00C91FBA" w:rsidRDefault="00C91FBA" w14:paraId="56F7DD8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Notify contract revocation</w:t>
            </w:r>
          </w:p>
        </w:tc>
        <w:tc>
          <w:tcPr>
            <w:tcW w:w="2884" w:type="dxa"/>
            <w:tcPrChange w:author="Fernando Dominguez" w:date="2025-11-03T09:17:00Z" w:id="1992">
              <w:tcPr>
                <w:tcW w:w="2884" w:type="dxa"/>
              </w:tcPr>
            </w:tcPrChange>
          </w:tcPr>
          <w:p w:rsidRPr="00117039" w:rsidR="00C91FBA" w:rsidRDefault="00C91FBA" w14:paraId="7DFA3844" w14:textId="3D76023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(Conditional based on national </w:t>
            </w:r>
            <w:r w:rsidR="005B604D">
              <w:rPr>
                <w:rFonts w:ascii="Times New Roman" w:hAnsi="Times New Roman" w:eastAsia="Calibri" w:cs="Times New Roman"/>
                <w:sz w:val="16"/>
                <w:szCs w:val="16"/>
                <w:lang w:val="en-GB" w:eastAsia="zh-CN"/>
              </w:rPr>
              <w:t>terms and conditions</w:t>
            </w:r>
            <w:r w:rsidRPr="00117039">
              <w:rPr>
                <w:rFonts w:ascii="Times New Roman" w:hAnsi="Times New Roman" w:eastAsia="Calibri" w:cs="Times New Roman"/>
                <w:sz w:val="16"/>
                <w:szCs w:val="16"/>
                <w:lang w:val="en-GB" w:eastAsia="zh-CN"/>
              </w:rPr>
              <w:t xml:space="preserve">) The CU module administrator notifies the final customer that the contract revocation process has been finished. </w:t>
            </w:r>
          </w:p>
        </w:tc>
        <w:tc>
          <w:tcPr>
            <w:tcW w:w="1317" w:type="dxa"/>
            <w:tcPrChange w:author="Fernando Dominguez" w:date="2025-11-03T09:17:00Z" w:id="1993">
              <w:tcPr>
                <w:tcW w:w="1317" w:type="dxa"/>
              </w:tcPr>
            </w:tcPrChange>
          </w:tcPr>
          <w:p w:rsidRPr="00117039" w:rsidR="00C91FBA" w:rsidRDefault="00C91FBA" w14:paraId="034D79B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1994">
              <w:tcPr>
                <w:tcW w:w="1319" w:type="dxa"/>
              </w:tcPr>
            </w:tcPrChange>
          </w:tcPr>
          <w:p w:rsidRPr="00117039" w:rsidR="00C91FBA" w:rsidRDefault="00C91FBA" w14:paraId="4E42783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Final customer</w:t>
            </w:r>
          </w:p>
        </w:tc>
        <w:tc>
          <w:tcPr>
            <w:tcW w:w="1236" w:type="dxa"/>
            <w:gridSpan w:val="2"/>
            <w:tcPrChange w:author="Fernando Dominguez" w:date="2025-11-03T09:17:00Z" w:id="1995">
              <w:tcPr>
                <w:tcW w:w="1236" w:type="dxa"/>
                <w:gridSpan w:val="2"/>
              </w:tcPr>
            </w:tcPrChange>
          </w:tcPr>
          <w:p w:rsidRPr="00117039" w:rsidR="00C91FBA" w:rsidRDefault="00C61E33" w14:paraId="670A5B3A" w14:textId="350108D5">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8:00Z" w:id="1996">
              <w:r>
                <w:rPr>
                  <w:rFonts w:ascii="Times New Roman" w:hAnsi="Times New Roman" w:eastAsia="Calibri" w:cs="Times New Roman"/>
                  <w:sz w:val="16"/>
                  <w:szCs w:val="16"/>
                  <w:lang w:val="en-GB" w:eastAsia="zh-CN"/>
                </w:rPr>
                <w:t>W</w:t>
              </w:r>
            </w:ins>
            <w:del w:author="Carmen Garcia Montero" w:date="2025-11-03T12:28:00Z" w:id="1997">
              <w:r w:rsidRPr="00117039" w:rsidDel="00C61E33" w:rsidR="00DD07B2">
                <w:rPr>
                  <w:rFonts w:ascii="Times New Roman" w:hAnsi="Times New Roman" w:eastAsia="Calibri" w:cs="Times New Roman"/>
                  <w:sz w:val="16"/>
                  <w:szCs w:val="16"/>
                  <w:lang w:val="en-GB" w:eastAsia="zh-CN"/>
                </w:rPr>
                <w:delText>V</w:delText>
              </w:r>
            </w:del>
            <w:r w:rsidRPr="00117039" w:rsidR="00C91FBA">
              <w:rPr>
                <w:rFonts w:ascii="Times New Roman" w:hAnsi="Times New Roman" w:eastAsia="Calibri" w:cs="Times New Roman"/>
                <w:sz w:val="16"/>
                <w:szCs w:val="16"/>
                <w:lang w:val="en-GB" w:eastAsia="zh-CN"/>
              </w:rPr>
              <w:t xml:space="preserve"> – Contract termination notification</w:t>
            </w:r>
          </w:p>
        </w:tc>
      </w:tr>
      <w:tr w:rsidRPr="00390DC1" w:rsidR="00FC2190" w14:paraId="028EB959" w14:textId="77777777">
        <w:tc>
          <w:tcPr>
            <w:tcW w:w="687" w:type="dxa"/>
            <w:tcPrChange w:author="Fernando Dominguez" w:date="2025-11-03T09:17:00Z" w:id="1998">
              <w:tcPr>
                <w:tcW w:w="687" w:type="dxa"/>
                <w:gridSpan w:val="2"/>
              </w:tcPr>
            </w:tcPrChange>
          </w:tcPr>
          <w:p w:rsidRPr="00117039" w:rsidR="00FC2190" w:rsidRDefault="00FC2190" w14:paraId="07758958"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9.10</w:t>
            </w:r>
          </w:p>
        </w:tc>
        <w:tc>
          <w:tcPr>
            <w:tcW w:w="1573" w:type="dxa"/>
            <w:tcPrChange w:author="Fernando Dominguez" w:date="2025-11-03T09:17:00Z" w:id="1999">
              <w:tcPr>
                <w:tcW w:w="1573" w:type="dxa"/>
              </w:tcPr>
            </w:tcPrChange>
          </w:tcPr>
          <w:p w:rsidRPr="00117039" w:rsidR="00FC2190" w:rsidRDefault="00FC2190" w14:paraId="432296F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Send removal of CU assignment</w:t>
            </w:r>
          </w:p>
        </w:tc>
        <w:tc>
          <w:tcPr>
            <w:tcW w:w="2884" w:type="dxa"/>
            <w:tcPrChange w:author="Fernando Dominguez" w:date="2025-11-03T09:17:00Z" w:id="2000">
              <w:tcPr>
                <w:tcW w:w="2884" w:type="dxa"/>
              </w:tcPr>
            </w:tcPrChange>
          </w:tcPr>
          <w:p w:rsidRPr="00117039" w:rsidR="00FC2190" w:rsidRDefault="00FC2190" w14:paraId="21072D39" w14:textId="77777777">
            <w:pPr>
              <w:widowControl w:val="0"/>
              <w:spacing w:after="0" w:line="276" w:lineRule="auto"/>
              <w:jc w:val="both"/>
              <w:rPr>
                <w:rFonts w:ascii="Times New Roman" w:hAnsi="Times New Roman" w:eastAsia="Calibri" w:cs="Times New Roman"/>
                <w:sz w:val="16"/>
                <w:szCs w:val="16"/>
                <w:highlight w:val="yellow"/>
                <w:lang w:val="en-GB" w:eastAsia="zh-CN"/>
              </w:rPr>
            </w:pPr>
            <w:r w:rsidRPr="00117039">
              <w:rPr>
                <w:rFonts w:ascii="Times New Roman" w:hAnsi="Times New Roman" w:eastAsia="Calibri" w:cs="Times New Roman"/>
                <w:sz w:val="16"/>
                <w:szCs w:val="16"/>
                <w:lang w:val="en-GB" w:eastAsia="zh-CN"/>
              </w:rPr>
              <w:t xml:space="preserve">The CU module administrator informs that the service provider will no longer be linked to the CU after the termination date. </w:t>
            </w:r>
          </w:p>
        </w:tc>
        <w:tc>
          <w:tcPr>
            <w:tcW w:w="1317" w:type="dxa"/>
            <w:tcPrChange w:author="Fernando Dominguez" w:date="2025-11-03T09:17:00Z" w:id="2001">
              <w:tcPr>
                <w:tcW w:w="1317" w:type="dxa"/>
              </w:tcPr>
            </w:tcPrChange>
          </w:tcPr>
          <w:p w:rsidRPr="00117039" w:rsidR="00FC2190" w:rsidRDefault="00FC2190" w14:paraId="2B5E97D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2002">
              <w:tcPr>
                <w:tcW w:w="1319" w:type="dxa"/>
              </w:tcPr>
            </w:tcPrChange>
          </w:tcPr>
          <w:p w:rsidRPr="00117039" w:rsidR="00FC2190" w:rsidRDefault="00FC2190" w14:paraId="66F49694" w14:textId="77777777">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2003">
              <w:tcPr>
                <w:tcW w:w="1236" w:type="dxa"/>
                <w:gridSpan w:val="2"/>
              </w:tcPr>
            </w:tcPrChange>
          </w:tcPr>
          <w:p w:rsidRPr="00117039" w:rsidR="00FC2190" w:rsidRDefault="00C61E33" w14:paraId="5041ACCB" w14:textId="0761F4F0">
            <w:pPr>
              <w:widowControl w:val="0"/>
              <w:spacing w:after="0" w:line="276" w:lineRule="auto"/>
              <w:jc w:val="both"/>
              <w:rPr>
                <w:rFonts w:ascii="Times New Roman" w:hAnsi="Times New Roman" w:eastAsia="Calibri" w:cs="Times New Roman"/>
                <w:sz w:val="16"/>
                <w:szCs w:val="16"/>
                <w:highlight w:val="yellow"/>
                <w:lang w:val="en-GB" w:eastAsia="zh-CN"/>
              </w:rPr>
            </w:pPr>
            <w:ins w:author="Carmen Garcia Montero" w:date="2025-11-03T12:28:00Z" w:id="2004">
              <w:r>
                <w:rPr>
                  <w:rFonts w:ascii="Times New Roman" w:hAnsi="Times New Roman" w:eastAsia="Calibri" w:cs="Times New Roman"/>
                  <w:sz w:val="16"/>
                  <w:szCs w:val="16"/>
                  <w:lang w:val="en-GB" w:eastAsia="zh-CN"/>
                </w:rPr>
                <w:t>T</w:t>
              </w:r>
            </w:ins>
            <w:del w:author="Carmen Garcia Montero" w:date="2025-11-03T12:28:00Z" w:id="2005">
              <w:r w:rsidRPr="00117039" w:rsidDel="00C61E33" w:rsidR="00FC2190">
                <w:rPr>
                  <w:rFonts w:ascii="Times New Roman" w:hAnsi="Times New Roman" w:eastAsia="Calibri" w:cs="Times New Roman"/>
                  <w:sz w:val="16"/>
                  <w:szCs w:val="16"/>
                  <w:lang w:val="en-GB" w:eastAsia="zh-CN"/>
                </w:rPr>
                <w:delText>S</w:delText>
              </w:r>
            </w:del>
            <w:r w:rsidRPr="00117039" w:rsidR="00FC2190">
              <w:rPr>
                <w:rFonts w:ascii="Times New Roman" w:hAnsi="Times New Roman" w:eastAsia="Calibri" w:cs="Times New Roman"/>
                <w:sz w:val="16"/>
                <w:szCs w:val="16"/>
                <w:lang w:val="en-GB" w:eastAsia="zh-CN"/>
              </w:rPr>
              <w:t xml:space="preserve"> – CU assignment data</w:t>
            </w:r>
          </w:p>
        </w:tc>
      </w:tr>
      <w:tr w:rsidRPr="00390DC1" w:rsidR="00C91FBA" w14:paraId="174FAD6A" w14:textId="77777777">
        <w:tc>
          <w:tcPr>
            <w:tcW w:w="687" w:type="dxa"/>
            <w:tcPrChange w:author="Fernando Dominguez" w:date="2025-11-03T09:17:00Z" w:id="2006">
              <w:tcPr>
                <w:tcW w:w="687" w:type="dxa"/>
                <w:gridSpan w:val="2"/>
              </w:tcPr>
            </w:tcPrChange>
          </w:tcPr>
          <w:p w:rsidRPr="00117039" w:rsidR="00C91FBA" w:rsidRDefault="00C91FBA" w14:paraId="179E1C7F"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9.11</w:t>
            </w:r>
          </w:p>
        </w:tc>
        <w:tc>
          <w:tcPr>
            <w:tcW w:w="1573" w:type="dxa"/>
            <w:tcPrChange w:author="Fernando Dominguez" w:date="2025-11-03T09:17:00Z" w:id="2007">
              <w:tcPr>
                <w:tcW w:w="1573" w:type="dxa"/>
              </w:tcPr>
            </w:tcPrChange>
          </w:tcPr>
          <w:p w:rsidRPr="00117039" w:rsidR="00C91FBA" w:rsidRDefault="00C91FBA" w14:paraId="27B8023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(Conditional) </w:t>
            </w:r>
          </w:p>
          <w:p w:rsidRPr="00117039" w:rsidR="00C91FBA" w:rsidRDefault="00C91FBA" w14:paraId="5939B5C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Notify contract revocation</w:t>
            </w:r>
          </w:p>
        </w:tc>
        <w:tc>
          <w:tcPr>
            <w:tcW w:w="2884" w:type="dxa"/>
            <w:tcPrChange w:author="Fernando Dominguez" w:date="2025-11-03T09:17:00Z" w:id="2008">
              <w:tcPr>
                <w:tcW w:w="2884" w:type="dxa"/>
              </w:tcPr>
            </w:tcPrChange>
          </w:tcPr>
          <w:p w:rsidRPr="00117039" w:rsidR="00C91FBA" w:rsidRDefault="00C91FBA" w14:paraId="16002755" w14:textId="733FDC28">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(Conditional based on national </w:t>
            </w:r>
            <w:r w:rsidR="005B604D">
              <w:rPr>
                <w:rFonts w:ascii="Times New Roman" w:hAnsi="Times New Roman" w:eastAsia="Calibri" w:cs="Times New Roman"/>
                <w:sz w:val="16"/>
                <w:szCs w:val="16"/>
                <w:lang w:val="en-GB" w:eastAsia="zh-CN"/>
              </w:rPr>
              <w:t>terms and conditions</w:t>
            </w:r>
            <w:r w:rsidRPr="00117039">
              <w:rPr>
                <w:rFonts w:ascii="Times New Roman" w:hAnsi="Times New Roman" w:eastAsia="Calibri" w:cs="Times New Roman"/>
                <w:sz w:val="16"/>
                <w:szCs w:val="16"/>
                <w:lang w:val="en-GB" w:eastAsia="zh-CN"/>
              </w:rPr>
              <w:t xml:space="preserve">) The service provider notifies the final customer that the contract revocation process has been finished. </w:t>
            </w:r>
          </w:p>
        </w:tc>
        <w:tc>
          <w:tcPr>
            <w:tcW w:w="1317" w:type="dxa"/>
            <w:tcPrChange w:author="Fernando Dominguez" w:date="2025-11-03T09:17:00Z" w:id="2009">
              <w:tcPr>
                <w:tcW w:w="1317" w:type="dxa"/>
              </w:tcPr>
            </w:tcPrChange>
          </w:tcPr>
          <w:p w:rsidRPr="00117039" w:rsidR="00C91FBA" w:rsidRDefault="00C91FBA" w14:paraId="1EF1A1A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319" w:type="dxa"/>
            <w:tcPrChange w:author="Fernando Dominguez" w:date="2025-11-03T09:17:00Z" w:id="2010">
              <w:tcPr>
                <w:tcW w:w="1319" w:type="dxa"/>
              </w:tcPr>
            </w:tcPrChange>
          </w:tcPr>
          <w:p w:rsidRPr="00117039" w:rsidR="00C91FBA" w:rsidRDefault="00C91FBA" w14:paraId="36D338D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Final customer</w:t>
            </w:r>
          </w:p>
        </w:tc>
        <w:tc>
          <w:tcPr>
            <w:tcW w:w="1236" w:type="dxa"/>
            <w:gridSpan w:val="2"/>
            <w:tcPrChange w:author="Fernando Dominguez" w:date="2025-11-03T09:17:00Z" w:id="2011">
              <w:tcPr>
                <w:tcW w:w="1236" w:type="dxa"/>
                <w:gridSpan w:val="2"/>
              </w:tcPr>
            </w:tcPrChange>
          </w:tcPr>
          <w:p w:rsidRPr="00117039" w:rsidR="00C91FBA" w:rsidRDefault="00C61E33" w14:paraId="60397523" w14:textId="3FA21239">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28:00Z" w:id="2012">
              <w:r>
                <w:rPr>
                  <w:rFonts w:ascii="Times New Roman" w:hAnsi="Times New Roman" w:eastAsia="Calibri" w:cs="Times New Roman"/>
                  <w:sz w:val="16"/>
                  <w:szCs w:val="16"/>
                  <w:lang w:val="en-GB" w:eastAsia="zh-CN"/>
                </w:rPr>
                <w:t>W</w:t>
              </w:r>
            </w:ins>
            <w:del w:author="Carmen Garcia Montero" w:date="2025-11-03T12:28:00Z" w:id="2013">
              <w:r w:rsidRPr="00117039" w:rsidDel="00C61E33" w:rsidR="00DD07B2">
                <w:rPr>
                  <w:rFonts w:ascii="Times New Roman" w:hAnsi="Times New Roman" w:eastAsia="Calibri" w:cs="Times New Roman"/>
                  <w:sz w:val="16"/>
                  <w:szCs w:val="16"/>
                  <w:lang w:val="en-GB" w:eastAsia="zh-CN"/>
                </w:rPr>
                <w:delText>V</w:delText>
              </w:r>
            </w:del>
            <w:r w:rsidRPr="00117039" w:rsidR="00C91FBA">
              <w:rPr>
                <w:rFonts w:ascii="Times New Roman" w:hAnsi="Times New Roman" w:eastAsia="Calibri" w:cs="Times New Roman"/>
                <w:sz w:val="16"/>
                <w:szCs w:val="16"/>
                <w:lang w:val="en-GB" w:eastAsia="zh-CN"/>
              </w:rPr>
              <w:t xml:space="preserve"> – Contract termination notification</w:t>
            </w:r>
          </w:p>
        </w:tc>
      </w:tr>
    </w:tbl>
    <w:p w:rsidRPr="00117039" w:rsidR="00401E8E" w:rsidP="00303C65" w:rsidRDefault="00401E8E" w14:paraId="42EA640B" w14:textId="2B3DC1E7">
      <w:pPr>
        <w:spacing w:line="276" w:lineRule="auto"/>
        <w:rPr>
          <w:rFonts w:ascii="Times New Roman" w:hAnsi="Times New Roman" w:cs="Times New Roman"/>
          <w:lang w:val="en-GB"/>
        </w:rPr>
      </w:pPr>
    </w:p>
    <w:p w:rsidRPr="00EB5A57" w:rsidR="008F6E1C" w:rsidP="008F6E1C" w:rsidRDefault="008F6E1C" w14:paraId="035EDBD3" w14:textId="77777777">
      <w:pPr>
        <w:spacing w:line="276" w:lineRule="auto"/>
        <w:rPr>
          <w:rFonts w:ascii="Times New Roman" w:hAnsi="Times New Roman" w:cs="Times New Roman"/>
          <w:lang w:val="en-GB"/>
        </w:rPr>
      </w:pPr>
      <w:r w:rsidRPr="00EB5A57">
        <w:rPr>
          <w:rFonts w:ascii="Times New Roman" w:hAnsi="Times New Roman" w:cs="Times New Roman"/>
          <w:lang w:val="en-GB"/>
        </w:rPr>
        <w:t>Diagram 9 – Procedure ‘Service contract revocation by customer’.</w:t>
      </w:r>
    </w:p>
    <w:p w:rsidRPr="00EB5A57" w:rsidR="1E93B3C1" w:rsidP="1E93B3C1" w:rsidRDefault="1E93B3C1" w14:paraId="1115F690" w14:textId="2F8BD940">
      <w:pPr>
        <w:spacing w:line="276" w:lineRule="auto"/>
        <w:rPr>
          <w:rFonts w:ascii="Times New Roman" w:hAnsi="Times New Roman" w:cs="Times New Roman"/>
          <w:lang w:val="en-GB"/>
        </w:rPr>
      </w:pPr>
    </w:p>
    <w:p w:rsidRPr="00117039" w:rsidR="00401E8E" w:rsidRDefault="004C7722" w14:paraId="0A0CEE8B" w14:textId="1309086D">
      <w:pPr>
        <w:keepNext/>
        <w:spacing w:line="276" w:lineRule="auto"/>
        <w:rPr>
          <w:lang w:val="en-GB"/>
        </w:rPr>
      </w:pPr>
      <w:r w:rsidRPr="00EB5A57">
        <w:rPr>
          <w:lang w:val="en-GB"/>
        </w:rPr>
        <w:t xml:space="preserve"> </w:t>
      </w:r>
      <w:r w:rsidRPr="00117039">
        <w:rPr>
          <w:noProof/>
          <w:lang w:val="en-GB"/>
        </w:rPr>
        <w:drawing>
          <wp:inline distT="0" distB="0" distL="0" distR="0" wp14:anchorId="23248D5B" wp14:editId="7D93C830">
            <wp:extent cx="5760720" cy="8124190"/>
            <wp:effectExtent l="0" t="0" r="0" b="0"/>
            <wp:docPr id="145412238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22387" name="Picture 1" descr="A diagram of a computer&#10;&#10;AI-generated content may be incorrect."/>
                    <pic:cNvPicPr/>
                  </pic:nvPicPr>
                  <pic:blipFill>
                    <a:blip r:embed="rId23"/>
                    <a:stretch>
                      <a:fillRect/>
                    </a:stretch>
                  </pic:blipFill>
                  <pic:spPr>
                    <a:xfrm>
                      <a:off x="0" y="0"/>
                      <a:ext cx="5760720" cy="8124190"/>
                    </a:xfrm>
                    <a:prstGeom prst="rect">
                      <a:avLst/>
                    </a:prstGeom>
                  </pic:spPr>
                </pic:pic>
              </a:graphicData>
            </a:graphic>
          </wp:inline>
        </w:drawing>
      </w:r>
    </w:p>
    <w:p w:rsidRPr="00117039" w:rsidR="00847B68" w:rsidRDefault="00847B68" w14:paraId="3DC65C02" w14:textId="77777777">
      <w:pPr>
        <w:keepNext/>
        <w:spacing w:line="276" w:lineRule="auto"/>
        <w:rPr>
          <w:lang w:val="en-GB"/>
        </w:rPr>
      </w:pPr>
    </w:p>
    <w:p w:rsidRPr="00117039" w:rsidR="00847B68" w:rsidP="004D52FB" w:rsidRDefault="00847B68" w14:paraId="67CEB632" w14:textId="77777777">
      <w:pPr>
        <w:keepNext/>
        <w:spacing w:line="276" w:lineRule="auto"/>
        <w:rPr>
          <w:rFonts w:ascii="Times New Roman" w:hAnsi="Times New Roman" w:cs="Times New Roman"/>
          <w:lang w:val="en-GB"/>
        </w:rPr>
      </w:pPr>
    </w:p>
    <w:tbl>
      <w:tblPr>
        <w:tblStyle w:val="TableGrid"/>
        <w:tblW w:w="9016"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2014">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2015">
          <w:tblGrid>
            <w:gridCol w:w="2"/>
            <w:gridCol w:w="685"/>
            <w:gridCol w:w="1573"/>
            <w:gridCol w:w="2884"/>
            <w:gridCol w:w="1317"/>
            <w:gridCol w:w="1319"/>
            <w:gridCol w:w="1131"/>
            <w:gridCol w:w="105"/>
          </w:tblGrid>
        </w:tblGridChange>
      </w:tblGrid>
      <w:tr w:rsidRPr="00AB3371" w:rsidR="00103174" w14:paraId="69034289" w14:textId="77777777">
        <w:trPr>
          <w:gridAfter w:val="1"/>
          <w:wAfter w:w="108" w:type="dxa"/>
          <w:trHeight w:val="300"/>
        </w:trPr>
        <w:tc>
          <w:tcPr>
            <w:tcW w:w="9016" w:type="dxa"/>
            <w:gridSpan w:val="6"/>
            <w:shd w:val="clear" w:color="auto" w:fill="D0CECE" w:themeFill="background2" w:themeFillShade="E6"/>
            <w:vAlign w:val="center"/>
            <w:tcPrChange w:author="Fernando Dominguez" w:date="2025-09-12T14:02:00Z" w:id="2016">
              <w:tcPr>
                <w:tcW w:w="9016" w:type="dxa"/>
                <w:gridSpan w:val="8"/>
                <w:shd w:val="clear" w:color="auto" w:fill="D0CECE" w:themeFill="background2" w:themeFillShade="E6"/>
              </w:tcPr>
            </w:tcPrChange>
          </w:tcPr>
          <w:p w:rsidRPr="00117039" w:rsidR="00103174" w:rsidRDefault="00103174" w14:paraId="1922D99E" w14:textId="77777777">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eastAsia="Calibri" w:cs="Times New Roman"/>
                <w:b/>
                <w:i/>
                <w:sz w:val="16"/>
                <w:szCs w:val="16"/>
                <w:lang w:val="en-GB" w:eastAsia="zh-CN"/>
              </w:rPr>
              <w:t>Table III.10</w:t>
            </w:r>
            <w:r w:rsidRPr="00117039">
              <w:rPr>
                <w:rFonts w:ascii="Times New Roman" w:hAnsi="Times New Roman" w:eastAsia="Arial" w:cs="Times New Roman"/>
                <w:b/>
                <w:i/>
                <w:sz w:val="16"/>
                <w:szCs w:val="16"/>
                <w:lang w:val="en-GB" w:eastAsia="zh-CN"/>
              </w:rPr>
              <w:t xml:space="preserve"> – Procedure 10</w:t>
            </w:r>
          </w:p>
        </w:tc>
      </w:tr>
      <w:tr w:rsidRPr="00DA7D8D" w:rsidR="00103174" w14:paraId="7A553B3D" w14:textId="77777777">
        <w:trPr>
          <w:gridAfter w:val="1"/>
          <w:wAfter w:w="108" w:type="dxa"/>
          <w:trHeight w:val="300"/>
          <w:trPrChange w:author="Fernando Dominguez" w:date="2025-11-03T09:17:00Z" w:id="2017">
            <w:trPr>
              <w:trHeight w:val="300"/>
            </w:trPr>
          </w:trPrChange>
        </w:trPr>
        <w:tc>
          <w:tcPr>
            <w:tcW w:w="2260" w:type="dxa"/>
            <w:gridSpan w:val="2"/>
            <w:shd w:val="clear" w:color="auto" w:fill="D0CECE" w:themeFill="background2" w:themeFillShade="E6"/>
            <w:vAlign w:val="center"/>
            <w:tcPrChange w:author="Fernando Dominguez" w:date="2025-11-03T09:17:00Z" w:id="2018">
              <w:tcPr>
                <w:tcW w:w="2260" w:type="dxa"/>
                <w:gridSpan w:val="3"/>
                <w:shd w:val="clear" w:color="auto" w:fill="D0CECE" w:themeFill="background2" w:themeFillShade="E6"/>
                <w:vAlign w:val="center"/>
              </w:tcPr>
            </w:tcPrChange>
          </w:tcPr>
          <w:p w:rsidRPr="00BA5B6F" w:rsidR="00103174" w:rsidP="00117039" w:rsidRDefault="00103174" w14:paraId="3D1C6E31" w14:textId="77777777">
            <w:pPr>
              <w:widowControl w:val="0"/>
              <w:spacing w:after="0" w:line="276" w:lineRule="auto"/>
              <w:rPr>
                <w:rFonts w:ascii="Times New Roman" w:hAnsi="Times New Roman" w:eastAsia="Arial" w:cs="Times New Roman"/>
                <w:b/>
                <w:i/>
                <w:sz w:val="16"/>
                <w:szCs w:val="16"/>
                <w:lang w:val="en-GB" w:eastAsia="zh-CN"/>
              </w:rPr>
            </w:pPr>
            <w:r w:rsidRPr="00BA5B6F">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11-03T09:17:00Z" w:id="2019">
              <w:tcPr>
                <w:tcW w:w="6756" w:type="dxa"/>
                <w:gridSpan w:val="5"/>
                <w:vAlign w:val="center"/>
              </w:tcPr>
            </w:tcPrChange>
          </w:tcPr>
          <w:p w:rsidRPr="00117039" w:rsidR="00103174" w:rsidP="00117039" w:rsidRDefault="00ED0D3E" w14:paraId="06BC2146" w14:textId="67D80FD9">
            <w:pPr>
              <w:pStyle w:val="Caption"/>
              <w:keepNext/>
              <w:spacing w:after="0"/>
              <w:rPr>
                <w:rFonts w:ascii="Times New Roman" w:hAnsi="Times New Roman" w:eastAsia="Calibri" w:cs="Times New Roman"/>
                <w:color w:val="auto"/>
                <w:sz w:val="16"/>
                <w:szCs w:val="16"/>
                <w:lang w:val="en-GB" w:eastAsia="zh-CN"/>
              </w:rPr>
            </w:pPr>
            <w:bookmarkStart w:name="_Toc212680684" w:id="2020"/>
            <w:r w:rsidRPr="00117039">
              <w:rPr>
                <w:rFonts w:ascii="Times New Roman" w:hAnsi="Times New Roman" w:cs="Times New Roman"/>
                <w:color w:val="auto"/>
                <w:sz w:val="16"/>
                <w:szCs w:val="16"/>
                <w:lang w:val="en-GB"/>
              </w:rPr>
              <w:t xml:space="preserve">Table </w:t>
            </w:r>
            <w:r w:rsidRPr="00117039">
              <w:rPr>
                <w:rFonts w:ascii="Times New Roman" w:hAnsi="Times New Roman" w:cs="Times New Roman"/>
                <w:color w:val="auto"/>
                <w:sz w:val="16"/>
                <w:szCs w:val="16"/>
                <w:lang w:val="en-GB"/>
              </w:rPr>
              <w:fldChar w:fldCharType="begin"/>
            </w:r>
            <w:r w:rsidRPr="00117039">
              <w:rPr>
                <w:rFonts w:ascii="Times New Roman" w:hAnsi="Times New Roman" w:cs="Times New Roman"/>
                <w:color w:val="auto"/>
                <w:sz w:val="16"/>
                <w:szCs w:val="16"/>
                <w:lang w:val="en-GB"/>
              </w:rPr>
              <w:instrText xml:space="preserve"> SEQ Table \* ARABIC </w:instrText>
            </w:r>
            <w:r w:rsidRPr="00117039">
              <w:rPr>
                <w:rFonts w:ascii="Times New Roman" w:hAnsi="Times New Roman" w:cs="Times New Roman"/>
                <w:color w:val="auto"/>
                <w:sz w:val="16"/>
                <w:szCs w:val="16"/>
                <w:lang w:val="en-GB"/>
              </w:rPr>
              <w:fldChar w:fldCharType="separate"/>
            </w:r>
            <w:r w:rsidRPr="00117039" w:rsidR="007173B9">
              <w:rPr>
                <w:rFonts w:ascii="Times New Roman" w:hAnsi="Times New Roman" w:cs="Times New Roman"/>
                <w:color w:val="auto"/>
                <w:sz w:val="16"/>
                <w:szCs w:val="16"/>
                <w:lang w:val="en-GB"/>
              </w:rPr>
              <w:t>13</w:t>
            </w:r>
            <w:r w:rsidRPr="00117039">
              <w:rPr>
                <w:rFonts w:ascii="Times New Roman" w:hAnsi="Times New Roman" w:cs="Times New Roman"/>
                <w:color w:val="auto"/>
                <w:sz w:val="16"/>
                <w:szCs w:val="16"/>
                <w:lang w:val="en-GB"/>
              </w:rPr>
              <w:fldChar w:fldCharType="end"/>
            </w:r>
            <w:r w:rsidRPr="00117039">
              <w:rPr>
                <w:rFonts w:ascii="Times New Roman" w:hAnsi="Times New Roman" w:cs="Times New Roman"/>
                <w:color w:val="auto"/>
                <w:sz w:val="16"/>
                <w:szCs w:val="16"/>
                <w:lang w:val="en-GB"/>
              </w:rPr>
              <w:t xml:space="preserve"> </w:t>
            </w:r>
            <w:r w:rsidRPr="00117039" w:rsidR="00103174">
              <w:rPr>
                <w:rFonts w:ascii="Times New Roman" w:hAnsi="Times New Roman" w:eastAsia="Calibri" w:cs="Times New Roman"/>
                <w:color w:val="auto"/>
                <w:sz w:val="16"/>
                <w:szCs w:val="16"/>
                <w:lang w:val="en-GB" w:eastAsia="zh-CN"/>
              </w:rPr>
              <w:t>Service contract termination by service provider</w:t>
            </w:r>
            <w:bookmarkEnd w:id="2020"/>
          </w:p>
        </w:tc>
      </w:tr>
      <w:tr w:rsidRPr="00AB3371" w:rsidR="00103174" w14:paraId="78FDC5BF" w14:textId="77777777">
        <w:trPr>
          <w:gridAfter w:val="1"/>
          <w:wAfter w:w="108" w:type="dxa"/>
        </w:trPr>
        <w:tc>
          <w:tcPr>
            <w:tcW w:w="687" w:type="dxa"/>
            <w:shd w:val="clear" w:color="auto" w:fill="D0CECE" w:themeFill="background2" w:themeFillShade="E6"/>
            <w:vAlign w:val="center"/>
            <w:tcPrChange w:author="Fernando Dominguez" w:date="2025-09-12T14:02:00Z" w:id="2021">
              <w:tcPr>
                <w:tcW w:w="687" w:type="dxa"/>
                <w:gridSpan w:val="2"/>
                <w:shd w:val="clear" w:color="auto" w:fill="D0CECE" w:themeFill="background2" w:themeFillShade="E6"/>
              </w:tcPr>
            </w:tcPrChange>
          </w:tcPr>
          <w:p w:rsidRPr="00390DC1" w:rsidR="00103174" w:rsidP="00117039" w:rsidRDefault="00103174" w14:paraId="32CE97EF"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2022">
              <w:tcPr>
                <w:tcW w:w="1573" w:type="dxa"/>
                <w:shd w:val="clear" w:color="auto" w:fill="D0CECE" w:themeFill="background2" w:themeFillShade="E6"/>
              </w:tcPr>
            </w:tcPrChange>
          </w:tcPr>
          <w:p w:rsidRPr="00390DC1" w:rsidR="00103174" w:rsidP="00117039" w:rsidRDefault="00103174" w14:paraId="3AA78092"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2023">
              <w:tcPr>
                <w:tcW w:w="2884" w:type="dxa"/>
                <w:shd w:val="clear" w:color="auto" w:fill="D0CECE" w:themeFill="background2" w:themeFillShade="E6"/>
              </w:tcPr>
            </w:tcPrChange>
          </w:tcPr>
          <w:p w:rsidRPr="00390DC1" w:rsidR="00103174" w:rsidP="00117039" w:rsidRDefault="00103174" w14:paraId="46FC2539"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2024">
              <w:tcPr>
                <w:tcW w:w="1317" w:type="dxa"/>
                <w:shd w:val="clear" w:color="auto" w:fill="D0CECE" w:themeFill="background2" w:themeFillShade="E6"/>
              </w:tcPr>
            </w:tcPrChange>
          </w:tcPr>
          <w:p w:rsidRPr="00390DC1" w:rsidR="00103174" w:rsidP="00117039" w:rsidRDefault="00103174" w14:paraId="522CE0C9"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2025">
              <w:tcPr>
                <w:tcW w:w="1319" w:type="dxa"/>
                <w:shd w:val="clear" w:color="auto" w:fill="D0CECE" w:themeFill="background2" w:themeFillShade="E6"/>
              </w:tcPr>
            </w:tcPrChange>
          </w:tcPr>
          <w:p w:rsidRPr="00390DC1" w:rsidR="00103174" w:rsidP="00117039" w:rsidRDefault="00103174" w14:paraId="1EB85A22"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2026">
              <w:tcPr>
                <w:tcW w:w="1236" w:type="dxa"/>
                <w:gridSpan w:val="2"/>
                <w:shd w:val="clear" w:color="auto" w:fill="D0CECE" w:themeFill="background2" w:themeFillShade="E6"/>
              </w:tcPr>
            </w:tcPrChange>
          </w:tcPr>
          <w:p w:rsidRPr="00390DC1" w:rsidR="00103174" w:rsidP="00117039" w:rsidRDefault="00103174" w14:paraId="21669F66"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Information exchanged (IDs)</w:t>
            </w:r>
          </w:p>
        </w:tc>
      </w:tr>
      <w:tr w:rsidRPr="00AB3371" w:rsidR="00103174" w14:paraId="0EB91A47" w14:textId="77777777">
        <w:tc>
          <w:tcPr>
            <w:tcW w:w="687" w:type="dxa"/>
            <w:tcPrChange w:author="Fernando Dominguez" w:date="2025-11-03T09:17:00Z" w:id="2027">
              <w:tcPr>
                <w:tcW w:w="687" w:type="dxa"/>
                <w:gridSpan w:val="2"/>
              </w:tcPr>
            </w:tcPrChange>
          </w:tcPr>
          <w:p w:rsidRPr="00390DC1" w:rsidR="00103174" w:rsidRDefault="00103174" w14:paraId="3A982B58"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10.1</w:t>
            </w:r>
          </w:p>
        </w:tc>
        <w:tc>
          <w:tcPr>
            <w:tcW w:w="1573" w:type="dxa"/>
            <w:tcPrChange w:author="Fernando Dominguez" w:date="2025-11-03T09:17:00Z" w:id="2028">
              <w:tcPr>
                <w:tcW w:w="1573" w:type="dxa"/>
              </w:tcPr>
            </w:tcPrChange>
          </w:tcPr>
          <w:p w:rsidRPr="00390DC1" w:rsidR="00103174" w:rsidRDefault="00103174" w14:paraId="7AC3ABA7"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Send contract termination message</w:t>
            </w:r>
          </w:p>
        </w:tc>
        <w:tc>
          <w:tcPr>
            <w:tcW w:w="2884" w:type="dxa"/>
            <w:tcPrChange w:author="Fernando Dominguez" w:date="2025-11-03T09:17:00Z" w:id="2029">
              <w:tcPr>
                <w:tcW w:w="2884" w:type="dxa"/>
              </w:tcPr>
            </w:tcPrChange>
          </w:tcPr>
          <w:p w:rsidRPr="00390DC1" w:rsidR="00103174" w:rsidRDefault="00103174" w14:paraId="08F9A240" w14:textId="32A4E8D2">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The service provider informs their customer that they terminate the existing contract on a certain termination date according to national </w:t>
            </w:r>
            <w:r w:rsidR="000751F4">
              <w:rPr>
                <w:rFonts w:ascii="Times New Roman" w:hAnsi="Times New Roman" w:eastAsia="Calibri" w:cs="Times New Roman"/>
                <w:sz w:val="16"/>
                <w:szCs w:val="16"/>
                <w:lang w:val="en-GB" w:eastAsia="zh-CN"/>
              </w:rPr>
              <w:t>terms and conditions</w:t>
            </w:r>
            <w:r w:rsidRPr="00390DC1">
              <w:rPr>
                <w:rFonts w:ascii="Times New Roman" w:hAnsi="Times New Roman" w:eastAsia="Calibri" w:cs="Times New Roman"/>
                <w:sz w:val="16"/>
                <w:szCs w:val="16"/>
                <w:lang w:val="en-GB" w:eastAsia="zh-CN"/>
              </w:rPr>
              <w:t xml:space="preserve">. </w:t>
            </w:r>
          </w:p>
        </w:tc>
        <w:tc>
          <w:tcPr>
            <w:tcW w:w="1317" w:type="dxa"/>
            <w:tcPrChange w:author="Fernando Dominguez" w:date="2025-11-03T09:17:00Z" w:id="2030">
              <w:tcPr>
                <w:tcW w:w="1317" w:type="dxa"/>
              </w:tcPr>
            </w:tcPrChange>
          </w:tcPr>
          <w:p w:rsidRPr="00390DC1" w:rsidR="00103174" w:rsidRDefault="00103174" w14:paraId="6BD22759"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Service provider</w:t>
            </w:r>
          </w:p>
        </w:tc>
        <w:tc>
          <w:tcPr>
            <w:tcW w:w="1319" w:type="dxa"/>
            <w:tcPrChange w:author="Fernando Dominguez" w:date="2025-11-03T09:17:00Z" w:id="2031">
              <w:tcPr>
                <w:tcW w:w="1319" w:type="dxa"/>
              </w:tcPr>
            </w:tcPrChange>
          </w:tcPr>
          <w:p w:rsidRPr="00390DC1" w:rsidR="00103174" w:rsidRDefault="00103174" w14:paraId="783C60B6"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Final customer</w:t>
            </w:r>
          </w:p>
        </w:tc>
        <w:tc>
          <w:tcPr>
            <w:tcW w:w="1236" w:type="dxa"/>
            <w:gridSpan w:val="2"/>
            <w:tcPrChange w:author="Fernando Dominguez" w:date="2025-11-03T09:17:00Z" w:id="2032">
              <w:tcPr>
                <w:tcW w:w="1236" w:type="dxa"/>
                <w:gridSpan w:val="2"/>
              </w:tcPr>
            </w:tcPrChange>
          </w:tcPr>
          <w:p w:rsidRPr="00390DC1" w:rsidR="00103174" w:rsidRDefault="00A419AF" w14:paraId="3F572F29" w14:textId="1C9D5B66">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30:00Z" w:id="2033">
              <w:r>
                <w:rPr>
                  <w:rFonts w:ascii="Times New Roman" w:hAnsi="Times New Roman" w:eastAsia="Calibri" w:cs="Times New Roman"/>
                  <w:sz w:val="16"/>
                  <w:szCs w:val="16"/>
                  <w:lang w:val="en-GB" w:eastAsia="zh-CN"/>
                </w:rPr>
                <w:t>S</w:t>
              </w:r>
            </w:ins>
            <w:del w:author="Carmen Garcia Montero" w:date="2025-11-03T12:30:00Z" w:id="2034">
              <w:r w:rsidDel="00A419AF" w:rsidR="00D026C2">
                <w:rPr>
                  <w:rFonts w:ascii="Times New Roman" w:hAnsi="Times New Roman" w:eastAsia="Calibri" w:cs="Times New Roman"/>
                  <w:sz w:val="16"/>
                  <w:szCs w:val="16"/>
                  <w:lang w:val="en-GB" w:eastAsia="zh-CN"/>
                </w:rPr>
                <w:delText>R</w:delText>
              </w:r>
            </w:del>
            <w:r w:rsidRPr="00390DC1" w:rsidR="00103174">
              <w:rPr>
                <w:rFonts w:ascii="Times New Roman" w:hAnsi="Times New Roman" w:eastAsia="Calibri" w:cs="Times New Roman"/>
                <w:sz w:val="16"/>
                <w:szCs w:val="16"/>
                <w:lang w:val="en-GB" w:eastAsia="zh-CN"/>
              </w:rPr>
              <w:t xml:space="preserve"> – Contract termination request</w:t>
            </w:r>
          </w:p>
        </w:tc>
      </w:tr>
      <w:tr w:rsidRPr="00AB3371" w:rsidR="00103174" w14:paraId="67862384" w14:textId="77777777">
        <w:tc>
          <w:tcPr>
            <w:tcW w:w="687" w:type="dxa"/>
            <w:tcPrChange w:author="Fernando Dominguez" w:date="2025-11-03T09:17:00Z" w:id="2035">
              <w:tcPr>
                <w:tcW w:w="687" w:type="dxa"/>
                <w:gridSpan w:val="2"/>
              </w:tcPr>
            </w:tcPrChange>
          </w:tcPr>
          <w:p w:rsidRPr="00390DC1" w:rsidR="00103174" w:rsidRDefault="00103174" w14:paraId="6E31DC39"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10.2</w:t>
            </w:r>
          </w:p>
        </w:tc>
        <w:tc>
          <w:tcPr>
            <w:tcW w:w="1573" w:type="dxa"/>
            <w:tcPrChange w:author="Fernando Dominguez" w:date="2025-11-03T09:17:00Z" w:id="2036">
              <w:tcPr>
                <w:tcW w:w="1573" w:type="dxa"/>
              </w:tcPr>
            </w:tcPrChange>
          </w:tcPr>
          <w:p w:rsidRPr="00390DC1" w:rsidR="00103174" w:rsidRDefault="00103174" w14:paraId="09DA6D06"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Request to remove the assignment of the CU</w:t>
            </w:r>
          </w:p>
        </w:tc>
        <w:tc>
          <w:tcPr>
            <w:tcW w:w="2884" w:type="dxa"/>
            <w:tcPrChange w:author="Fernando Dominguez" w:date="2025-11-03T09:17:00Z" w:id="2037">
              <w:tcPr>
                <w:tcW w:w="2884" w:type="dxa"/>
              </w:tcPr>
            </w:tcPrChange>
          </w:tcPr>
          <w:p w:rsidRPr="00390DC1" w:rsidR="00103174" w:rsidRDefault="00103174" w14:paraId="1B952B77"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The service provider informs the CU module administrator that the linking between the SP and CU should be terminated on the given termination date. </w:t>
            </w:r>
          </w:p>
          <w:p w:rsidRPr="00390DC1" w:rsidR="00103174" w:rsidRDefault="00103174" w14:paraId="44B1351E" w14:textId="77777777">
            <w:pPr>
              <w:widowControl w:val="0"/>
              <w:spacing w:after="0" w:line="276" w:lineRule="auto"/>
              <w:jc w:val="both"/>
              <w:rPr>
                <w:rFonts w:ascii="Times New Roman" w:hAnsi="Times New Roman" w:eastAsia="Calibri" w:cs="Times New Roman"/>
                <w:sz w:val="16"/>
                <w:szCs w:val="16"/>
                <w:lang w:val="en-GB" w:eastAsia="zh-CN"/>
              </w:rPr>
            </w:pPr>
          </w:p>
        </w:tc>
        <w:tc>
          <w:tcPr>
            <w:tcW w:w="1317" w:type="dxa"/>
            <w:tcPrChange w:author="Fernando Dominguez" w:date="2025-11-03T09:17:00Z" w:id="2038">
              <w:tcPr>
                <w:tcW w:w="1317" w:type="dxa"/>
              </w:tcPr>
            </w:tcPrChange>
          </w:tcPr>
          <w:p w:rsidRPr="00390DC1" w:rsidR="00103174" w:rsidRDefault="00103174" w14:paraId="5D4FA546"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 Service provider</w:t>
            </w:r>
          </w:p>
        </w:tc>
        <w:tc>
          <w:tcPr>
            <w:tcW w:w="1319" w:type="dxa"/>
            <w:tcPrChange w:author="Fernando Dominguez" w:date="2025-11-03T09:17:00Z" w:id="2039">
              <w:tcPr>
                <w:tcW w:w="1319" w:type="dxa"/>
              </w:tcPr>
            </w:tcPrChange>
          </w:tcPr>
          <w:p w:rsidRPr="00390DC1" w:rsidR="00103174" w:rsidRDefault="00103174" w14:paraId="5384656A"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CU module administrator</w:t>
            </w:r>
          </w:p>
        </w:tc>
        <w:tc>
          <w:tcPr>
            <w:tcW w:w="1236" w:type="dxa"/>
            <w:gridSpan w:val="2"/>
            <w:tcPrChange w:author="Fernando Dominguez" w:date="2025-11-03T09:17:00Z" w:id="2040">
              <w:tcPr>
                <w:tcW w:w="1236" w:type="dxa"/>
                <w:gridSpan w:val="2"/>
              </w:tcPr>
            </w:tcPrChange>
          </w:tcPr>
          <w:p w:rsidRPr="00390DC1" w:rsidR="00103174" w:rsidRDefault="00A419AF" w14:paraId="19337E6F" w14:textId="3B30A7B7">
            <w:pPr>
              <w:widowControl w:val="0"/>
              <w:spacing w:after="0" w:line="276" w:lineRule="auto"/>
              <w:jc w:val="both"/>
              <w:rPr>
                <w:rFonts w:ascii="Times New Roman" w:hAnsi="Times New Roman" w:eastAsia="Calibri" w:cs="Times New Roman"/>
                <w:sz w:val="16"/>
                <w:szCs w:val="16"/>
                <w:highlight w:val="yellow"/>
                <w:lang w:val="en-GB" w:eastAsia="zh-CN"/>
              </w:rPr>
            </w:pPr>
            <w:ins w:author="Carmen Garcia Montero" w:date="2025-11-03T12:30:00Z" w:id="2041">
              <w:r>
                <w:rPr>
                  <w:rFonts w:ascii="Times New Roman" w:hAnsi="Times New Roman" w:eastAsia="Calibri" w:cs="Times New Roman"/>
                  <w:sz w:val="16"/>
                  <w:szCs w:val="16"/>
                  <w:lang w:val="en-GB" w:eastAsia="zh-CN"/>
                </w:rPr>
                <w:t>T</w:t>
              </w:r>
            </w:ins>
            <w:del w:author="Carmen Garcia Montero" w:date="2025-11-03T12:30:00Z" w:id="2042">
              <w:r w:rsidDel="00A419AF" w:rsidR="00D026C2">
                <w:rPr>
                  <w:rFonts w:ascii="Times New Roman" w:hAnsi="Times New Roman" w:eastAsia="Calibri" w:cs="Times New Roman"/>
                  <w:sz w:val="16"/>
                  <w:szCs w:val="16"/>
                  <w:lang w:val="en-GB" w:eastAsia="zh-CN"/>
                </w:rPr>
                <w:delText>S</w:delText>
              </w:r>
            </w:del>
            <w:r w:rsidRPr="00390DC1" w:rsidR="00103174">
              <w:rPr>
                <w:rFonts w:ascii="Times New Roman" w:hAnsi="Times New Roman" w:eastAsia="Calibri" w:cs="Times New Roman"/>
                <w:sz w:val="16"/>
                <w:szCs w:val="16"/>
                <w:lang w:val="en-GB" w:eastAsia="zh-CN"/>
              </w:rPr>
              <w:t xml:space="preserve"> – CU assignment data</w:t>
            </w:r>
          </w:p>
        </w:tc>
      </w:tr>
      <w:tr w:rsidRPr="00AB3371" w:rsidR="00103174" w14:paraId="05E01F16" w14:textId="77777777">
        <w:tc>
          <w:tcPr>
            <w:tcW w:w="687" w:type="dxa"/>
            <w:tcPrChange w:author="Fernando Dominguez" w:date="2025-11-03T09:17:00Z" w:id="2043">
              <w:tcPr>
                <w:tcW w:w="687" w:type="dxa"/>
                <w:gridSpan w:val="2"/>
              </w:tcPr>
            </w:tcPrChange>
          </w:tcPr>
          <w:p w:rsidRPr="00390DC1" w:rsidR="00103174" w:rsidRDefault="00103174" w14:paraId="200D6BD4"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10.3</w:t>
            </w:r>
          </w:p>
        </w:tc>
        <w:tc>
          <w:tcPr>
            <w:tcW w:w="1573" w:type="dxa"/>
            <w:tcPrChange w:author="Fernando Dominguez" w:date="2025-11-03T09:17:00Z" w:id="2044">
              <w:tcPr>
                <w:tcW w:w="1573" w:type="dxa"/>
              </w:tcPr>
            </w:tcPrChange>
          </w:tcPr>
          <w:p w:rsidRPr="00390DC1" w:rsidR="00103174" w:rsidRDefault="00103174" w14:paraId="3DEE5492"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Validate request to remove assignment of the CU</w:t>
            </w:r>
          </w:p>
        </w:tc>
        <w:tc>
          <w:tcPr>
            <w:tcW w:w="2884" w:type="dxa"/>
            <w:tcPrChange w:author="Fernando Dominguez" w:date="2025-11-03T09:17:00Z" w:id="2045">
              <w:tcPr>
                <w:tcW w:w="2884" w:type="dxa"/>
              </w:tcPr>
            </w:tcPrChange>
          </w:tcPr>
          <w:p w:rsidRPr="00390DC1" w:rsidR="00103174" w:rsidRDefault="00103174" w14:paraId="7B2F337C"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The CU module administrator validates the request and confirms that the request to remove the assignment of the CU is being processed or provides a meaningful indication of an invalid request.</w:t>
            </w:r>
          </w:p>
        </w:tc>
        <w:tc>
          <w:tcPr>
            <w:tcW w:w="1317" w:type="dxa"/>
            <w:tcPrChange w:author="Fernando Dominguez" w:date="2025-11-03T09:17:00Z" w:id="2046">
              <w:tcPr>
                <w:tcW w:w="1317" w:type="dxa"/>
              </w:tcPr>
            </w:tcPrChange>
          </w:tcPr>
          <w:p w:rsidRPr="00390DC1" w:rsidR="00103174" w:rsidRDefault="00103174" w14:paraId="5CD72311"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2047">
              <w:tcPr>
                <w:tcW w:w="1319" w:type="dxa"/>
              </w:tcPr>
            </w:tcPrChange>
          </w:tcPr>
          <w:p w:rsidRPr="00390DC1" w:rsidR="00103174" w:rsidRDefault="00103174" w14:paraId="4469294E"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2048">
              <w:tcPr>
                <w:tcW w:w="1236" w:type="dxa"/>
                <w:gridSpan w:val="2"/>
              </w:tcPr>
            </w:tcPrChange>
          </w:tcPr>
          <w:p w:rsidRPr="00390DC1" w:rsidR="00103174" w:rsidRDefault="00103174" w14:paraId="11625EEB" w14:textId="0E085214">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B – </w:t>
            </w:r>
            <w:del w:author="Albrecht, Patrick" w:date="2025-10-29T16:24:00Z" w:id="2049">
              <w:r w:rsidRPr="00390DC1">
                <w:rPr>
                  <w:rFonts w:ascii="Times New Roman" w:hAnsi="Times New Roman" w:eastAsia="Calibri" w:cs="Times New Roman"/>
                  <w:sz w:val="16"/>
                  <w:szCs w:val="16"/>
                  <w:lang w:val="en-GB" w:eastAsia="zh-CN"/>
                </w:rPr>
                <w:delText>Request validation information</w:delText>
              </w:r>
            </w:del>
            <w:ins w:author="Albrecht, Patrick" w:date="2025-10-29T16:24:00Z" w:id="2050">
              <w:r w:rsidR="007A3E14">
                <w:rPr>
                  <w:rFonts w:ascii="Times New Roman" w:hAnsi="Times New Roman" w:eastAsia="Calibri" w:cs="Times New Roman"/>
                  <w:sz w:val="16"/>
                  <w:szCs w:val="16"/>
                  <w:lang w:val="en-GB" w:eastAsia="zh-CN"/>
                </w:rPr>
                <w:t>Information on validation</w:t>
              </w:r>
            </w:ins>
          </w:p>
        </w:tc>
      </w:tr>
      <w:tr w:rsidRPr="00AB3371" w:rsidR="00103174" w14:paraId="43D7F784" w14:textId="77777777">
        <w:tc>
          <w:tcPr>
            <w:tcW w:w="687" w:type="dxa"/>
            <w:tcPrChange w:author="Fernando Dominguez" w:date="2025-11-03T09:17:00Z" w:id="2051">
              <w:tcPr>
                <w:tcW w:w="687" w:type="dxa"/>
                <w:gridSpan w:val="2"/>
              </w:tcPr>
            </w:tcPrChange>
          </w:tcPr>
          <w:p w:rsidRPr="00390DC1" w:rsidR="00103174" w:rsidRDefault="00103174" w14:paraId="02154DF0"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10.4</w:t>
            </w:r>
          </w:p>
        </w:tc>
        <w:tc>
          <w:tcPr>
            <w:tcW w:w="1573" w:type="dxa"/>
            <w:tcPrChange w:author="Fernando Dominguez" w:date="2025-11-03T09:17:00Z" w:id="2052">
              <w:tcPr>
                <w:tcW w:w="1573" w:type="dxa"/>
              </w:tcPr>
            </w:tcPrChange>
          </w:tcPr>
          <w:p w:rsidRPr="00390DC1" w:rsidR="00103174" w:rsidDel="00434039" w:rsidRDefault="00103174" w14:paraId="065B937C"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Execute removal of CU assignment </w:t>
            </w:r>
          </w:p>
        </w:tc>
        <w:tc>
          <w:tcPr>
            <w:tcW w:w="2884" w:type="dxa"/>
            <w:tcPrChange w:author="Fernando Dominguez" w:date="2025-11-03T09:17:00Z" w:id="2053">
              <w:tcPr>
                <w:tcW w:w="2884" w:type="dxa"/>
              </w:tcPr>
            </w:tcPrChange>
          </w:tcPr>
          <w:p w:rsidRPr="00390DC1" w:rsidR="00103174" w:rsidRDefault="00103174" w14:paraId="5E094DF6" w14:textId="467C3979">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CU module administrator removes the assignment of the CU from the service provider. </w:t>
            </w:r>
          </w:p>
        </w:tc>
        <w:tc>
          <w:tcPr>
            <w:tcW w:w="1317" w:type="dxa"/>
            <w:tcPrChange w:author="Fernando Dominguez" w:date="2025-11-03T09:17:00Z" w:id="2054">
              <w:tcPr>
                <w:tcW w:w="1317" w:type="dxa"/>
              </w:tcPr>
            </w:tcPrChange>
          </w:tcPr>
          <w:p w:rsidRPr="00390DC1" w:rsidR="00103174" w:rsidRDefault="00103174" w14:paraId="2600AE71"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2055">
              <w:tcPr>
                <w:tcW w:w="1319" w:type="dxa"/>
              </w:tcPr>
            </w:tcPrChange>
          </w:tcPr>
          <w:p w:rsidRPr="00390DC1" w:rsidR="00103174" w:rsidRDefault="00103174" w14:paraId="0330E0FF"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[not relevant]</w:t>
            </w:r>
          </w:p>
        </w:tc>
        <w:tc>
          <w:tcPr>
            <w:tcW w:w="1236" w:type="dxa"/>
            <w:gridSpan w:val="2"/>
            <w:tcPrChange w:author="Fernando Dominguez" w:date="2025-11-03T09:17:00Z" w:id="2056">
              <w:tcPr>
                <w:tcW w:w="1236" w:type="dxa"/>
                <w:gridSpan w:val="2"/>
              </w:tcPr>
            </w:tcPrChange>
          </w:tcPr>
          <w:p w:rsidRPr="00390DC1" w:rsidR="00103174" w:rsidRDefault="00103174" w14:paraId="0534561B"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[not relevant]</w:t>
            </w:r>
          </w:p>
        </w:tc>
      </w:tr>
      <w:tr w:rsidRPr="00AB3371" w:rsidR="00103174" w14:paraId="22F3F6A0" w14:textId="77777777">
        <w:tc>
          <w:tcPr>
            <w:tcW w:w="687" w:type="dxa"/>
            <w:tcPrChange w:author="Fernando Dominguez" w:date="2025-11-03T09:17:00Z" w:id="2057">
              <w:tcPr>
                <w:tcW w:w="687" w:type="dxa"/>
                <w:gridSpan w:val="2"/>
              </w:tcPr>
            </w:tcPrChange>
          </w:tcPr>
          <w:p w:rsidRPr="00390DC1" w:rsidR="00103174" w:rsidRDefault="00103174" w14:paraId="4F3F6C24"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10.5</w:t>
            </w:r>
          </w:p>
        </w:tc>
        <w:tc>
          <w:tcPr>
            <w:tcW w:w="1573" w:type="dxa"/>
            <w:tcPrChange w:author="Fernando Dominguez" w:date="2025-11-03T09:17:00Z" w:id="2058">
              <w:tcPr>
                <w:tcW w:w="1573" w:type="dxa"/>
              </w:tcPr>
            </w:tcPrChange>
          </w:tcPr>
          <w:p w:rsidRPr="00390DC1" w:rsidR="00103174" w:rsidRDefault="00103174" w14:paraId="4F2492E5"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Send removal of CU assignment </w:t>
            </w:r>
          </w:p>
        </w:tc>
        <w:tc>
          <w:tcPr>
            <w:tcW w:w="2884" w:type="dxa"/>
            <w:tcPrChange w:author="Fernando Dominguez" w:date="2025-11-03T09:17:00Z" w:id="2059">
              <w:tcPr>
                <w:tcW w:w="2884" w:type="dxa"/>
              </w:tcPr>
            </w:tcPrChange>
          </w:tcPr>
          <w:p w:rsidRPr="00390DC1" w:rsidR="00103174" w:rsidRDefault="00103174" w14:paraId="492431A9" w14:textId="77777777">
            <w:pPr>
              <w:widowControl w:val="0"/>
              <w:spacing w:after="0" w:line="276" w:lineRule="auto"/>
              <w:jc w:val="both"/>
              <w:rPr>
                <w:rFonts w:ascii="Times New Roman" w:hAnsi="Times New Roman" w:eastAsia="Calibri" w:cs="Times New Roman"/>
                <w:sz w:val="16"/>
                <w:szCs w:val="16"/>
                <w:highlight w:val="yellow"/>
                <w:lang w:val="en-GB" w:eastAsia="zh-CN"/>
              </w:rPr>
            </w:pPr>
            <w:r w:rsidRPr="00390DC1">
              <w:rPr>
                <w:rFonts w:ascii="Times New Roman" w:hAnsi="Times New Roman" w:eastAsia="Calibri" w:cs="Times New Roman"/>
                <w:sz w:val="16"/>
                <w:szCs w:val="16"/>
                <w:lang w:val="en-GB" w:eastAsia="zh-CN"/>
              </w:rPr>
              <w:t xml:space="preserve">The CU module administrator informs that the service provider will no longer be linked to the controllable unit after the termination date. </w:t>
            </w:r>
          </w:p>
        </w:tc>
        <w:tc>
          <w:tcPr>
            <w:tcW w:w="1317" w:type="dxa"/>
            <w:tcPrChange w:author="Fernando Dominguez" w:date="2025-11-03T09:17:00Z" w:id="2060">
              <w:tcPr>
                <w:tcW w:w="1317" w:type="dxa"/>
              </w:tcPr>
            </w:tcPrChange>
          </w:tcPr>
          <w:p w:rsidRPr="00390DC1" w:rsidR="00103174" w:rsidRDefault="00103174" w14:paraId="0C91EB67"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2061">
              <w:tcPr>
                <w:tcW w:w="1319" w:type="dxa"/>
              </w:tcPr>
            </w:tcPrChange>
          </w:tcPr>
          <w:p w:rsidRPr="00390DC1" w:rsidR="00103174" w:rsidRDefault="00103174" w14:paraId="55007B13" w14:textId="77777777">
            <w:pPr>
              <w:widowControl w:val="0"/>
              <w:spacing w:after="0" w:line="276" w:lineRule="auto"/>
              <w:jc w:val="both"/>
              <w:rPr>
                <w:rFonts w:ascii="Times New Roman" w:hAnsi="Times New Roman" w:cs="Times New Roman"/>
                <w:sz w:val="16"/>
                <w:szCs w:val="16"/>
                <w:lang w:val="en-GB" w:eastAsia="nl-NL"/>
              </w:rPr>
            </w:pPr>
            <w:r w:rsidRPr="00390DC1">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2062">
              <w:tcPr>
                <w:tcW w:w="1236" w:type="dxa"/>
                <w:gridSpan w:val="2"/>
              </w:tcPr>
            </w:tcPrChange>
          </w:tcPr>
          <w:p w:rsidRPr="00390DC1" w:rsidR="00103174" w:rsidRDefault="00A419AF" w14:paraId="0E7E6BA3" w14:textId="16AFD932">
            <w:pPr>
              <w:widowControl w:val="0"/>
              <w:spacing w:after="0" w:line="276" w:lineRule="auto"/>
              <w:jc w:val="both"/>
              <w:rPr>
                <w:rFonts w:ascii="Times New Roman" w:hAnsi="Times New Roman" w:eastAsia="Calibri" w:cs="Times New Roman"/>
                <w:sz w:val="16"/>
                <w:szCs w:val="16"/>
                <w:highlight w:val="yellow"/>
                <w:lang w:val="en-GB" w:eastAsia="zh-CN"/>
              </w:rPr>
            </w:pPr>
            <w:ins w:author="Carmen Garcia Montero" w:date="2025-11-03T12:30:00Z" w:id="2063">
              <w:r>
                <w:rPr>
                  <w:rFonts w:ascii="Times New Roman" w:hAnsi="Times New Roman" w:eastAsia="Calibri" w:cs="Times New Roman"/>
                  <w:sz w:val="16"/>
                  <w:szCs w:val="16"/>
                  <w:lang w:val="en-GB" w:eastAsia="zh-CN"/>
                </w:rPr>
                <w:t>T</w:t>
              </w:r>
            </w:ins>
            <w:del w:author="Carmen Garcia Montero" w:date="2025-11-03T12:30:00Z" w:id="2064">
              <w:r w:rsidDel="00A419AF" w:rsidR="00D026C2">
                <w:rPr>
                  <w:rFonts w:ascii="Times New Roman" w:hAnsi="Times New Roman" w:eastAsia="Calibri" w:cs="Times New Roman"/>
                  <w:sz w:val="16"/>
                  <w:szCs w:val="16"/>
                  <w:lang w:val="en-GB" w:eastAsia="zh-CN"/>
                </w:rPr>
                <w:delText>S</w:delText>
              </w:r>
            </w:del>
            <w:r w:rsidRPr="00390DC1" w:rsidR="00103174">
              <w:rPr>
                <w:rFonts w:ascii="Times New Roman" w:hAnsi="Times New Roman" w:eastAsia="Calibri" w:cs="Times New Roman"/>
                <w:sz w:val="16"/>
                <w:szCs w:val="16"/>
                <w:lang w:val="en-GB" w:eastAsia="zh-CN"/>
              </w:rPr>
              <w:t xml:space="preserve"> – CU assignment data</w:t>
            </w:r>
          </w:p>
        </w:tc>
      </w:tr>
      <w:tr w:rsidRPr="00AB3371" w:rsidR="00103174" w14:paraId="3AF30A3B" w14:textId="77777777">
        <w:tc>
          <w:tcPr>
            <w:tcW w:w="687" w:type="dxa"/>
            <w:tcPrChange w:author="Fernando Dominguez" w:date="2025-11-03T09:17:00Z" w:id="2065">
              <w:tcPr>
                <w:tcW w:w="687" w:type="dxa"/>
                <w:gridSpan w:val="2"/>
              </w:tcPr>
            </w:tcPrChange>
          </w:tcPr>
          <w:p w:rsidRPr="00390DC1" w:rsidR="00103174" w:rsidRDefault="00103174" w14:paraId="04492AA0"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10.6</w:t>
            </w:r>
          </w:p>
        </w:tc>
        <w:tc>
          <w:tcPr>
            <w:tcW w:w="1573" w:type="dxa"/>
            <w:tcPrChange w:author="Fernando Dominguez" w:date="2025-11-03T09:17:00Z" w:id="2066">
              <w:tcPr>
                <w:tcW w:w="1573" w:type="dxa"/>
              </w:tcPr>
            </w:tcPrChange>
          </w:tcPr>
          <w:p w:rsidRPr="00390DC1" w:rsidR="00103174" w:rsidRDefault="00103174" w14:paraId="05F4EF15" w14:textId="3C1D22F8">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Notify about </w:t>
            </w:r>
            <w:ins w:author="Wojciech Lubczyński" w:date="2025-10-28T12:38:00Z" w:id="2067">
              <w:del w:author="Kokki Teemu" w:date="2025-10-31T15:45:00Z" w:id="2068">
                <w:r w:rsidRPr="4BD8EF44" w:rsidDel="00235AE5" w:rsidR="455CAA5C">
                  <w:rPr>
                    <w:rFonts w:ascii="Times New Roman" w:hAnsi="Times New Roman" w:eastAsia="Calibri" w:cs="Times New Roman"/>
                    <w:sz w:val="16"/>
                    <w:szCs w:val="16"/>
                    <w:lang w:val="en-GB" w:eastAsia="zh-CN"/>
                  </w:rPr>
                  <w:delText>disconnetion</w:delText>
                </w:r>
              </w:del>
            </w:ins>
            <w:ins w:author="Kokki Teemu" w:date="2025-10-31T15:45:00Z" w:id="2069">
              <w:r w:rsidR="00235AE5">
                <w:rPr>
                  <w:rFonts w:ascii="Times New Roman" w:hAnsi="Times New Roman" w:eastAsia="Calibri" w:cs="Times New Roman"/>
                  <w:sz w:val="16"/>
                  <w:szCs w:val="16"/>
                  <w:lang w:val="en-GB" w:eastAsia="zh-CN"/>
                </w:rPr>
                <w:t>removal</w:t>
              </w:r>
            </w:ins>
            <w:ins w:author="Wojciech Lubczyński" w:date="2025-10-28T12:38:00Z" w:id="2070">
              <w:r w:rsidRPr="4BD8EF44" w:rsidR="455CAA5C">
                <w:rPr>
                  <w:rFonts w:ascii="Times New Roman" w:hAnsi="Times New Roman" w:eastAsia="Calibri" w:cs="Times New Roman"/>
                  <w:sz w:val="16"/>
                  <w:szCs w:val="16"/>
                  <w:lang w:val="en-GB" w:eastAsia="zh-CN"/>
                </w:rPr>
                <w:t xml:space="preserve"> of </w:t>
              </w:r>
            </w:ins>
            <w:del w:author="Wojciech Lubczyński" w:date="2025-10-28T12:38:00Z" w:id="2071">
              <w:r w:rsidRPr="1DD89290">
                <w:rPr>
                  <w:rFonts w:ascii="Times New Roman" w:hAnsi="Times New Roman" w:eastAsia="Calibri" w:cs="Times New Roman"/>
                  <w:sz w:val="16"/>
                  <w:szCs w:val="16"/>
                  <w:lang w:val="en-GB" w:eastAsia="zh-CN"/>
                </w:rPr>
                <w:delText>contract</w:delText>
              </w:r>
              <w:r w:rsidRPr="1DD89290" w:rsidR="208B3CD9">
                <w:rPr>
                  <w:rFonts w:ascii="Times New Roman" w:hAnsi="Times New Roman" w:eastAsia="Calibri" w:cs="Times New Roman"/>
                  <w:sz w:val="16"/>
                  <w:szCs w:val="16"/>
                  <w:lang w:val="en-GB" w:eastAsia="zh-CN"/>
                </w:rPr>
                <w:delText>-</w:delText>
              </w:r>
              <w:r w:rsidRPr="1DD89290">
                <w:rPr>
                  <w:rFonts w:ascii="Times New Roman" w:hAnsi="Times New Roman" w:eastAsia="Calibri" w:cs="Times New Roman"/>
                  <w:sz w:val="16"/>
                  <w:szCs w:val="16"/>
                  <w:lang w:val="en-GB" w:eastAsia="zh-CN"/>
                </w:rPr>
                <w:delText>less</w:delText>
              </w:r>
            </w:del>
            <w:r w:rsidRPr="00390DC1">
              <w:rPr>
                <w:rFonts w:ascii="Times New Roman" w:hAnsi="Times New Roman" w:eastAsia="Calibri" w:cs="Times New Roman"/>
                <w:sz w:val="16"/>
                <w:szCs w:val="16"/>
                <w:lang w:val="en-GB" w:eastAsia="zh-CN"/>
              </w:rPr>
              <w:t xml:space="preserve"> CU</w:t>
            </w:r>
            <w:ins w:author="Wojciech Lubczyński" w:date="2025-10-28T12:39:00Z" w:id="2072">
              <w:r w:rsidRPr="4BD8EF44" w:rsidR="5CF182BF">
                <w:rPr>
                  <w:rFonts w:ascii="Times New Roman" w:hAnsi="Times New Roman" w:eastAsia="Calibri" w:cs="Times New Roman"/>
                  <w:sz w:val="16"/>
                  <w:szCs w:val="16"/>
                  <w:lang w:val="en-GB" w:eastAsia="zh-CN"/>
                </w:rPr>
                <w:t xml:space="preserve"> from service provider</w:t>
              </w:r>
            </w:ins>
          </w:p>
        </w:tc>
        <w:tc>
          <w:tcPr>
            <w:tcW w:w="2884" w:type="dxa"/>
            <w:tcPrChange w:author="Fernando Dominguez" w:date="2025-11-03T09:17:00Z" w:id="2073">
              <w:tcPr>
                <w:tcW w:w="2884" w:type="dxa"/>
              </w:tcPr>
            </w:tcPrChange>
          </w:tcPr>
          <w:p w:rsidRPr="00390DC1" w:rsidR="00103174" w:rsidP="52A028ED" w:rsidRDefault="00103174" w14:paraId="26FDDC55" w14:textId="4684A30E">
            <w:pPr>
              <w:widowControl w:val="0"/>
              <w:spacing w:after="0" w:line="276" w:lineRule="auto"/>
              <w:jc w:val="both"/>
              <w:rPr>
                <w:ins w:author="Wojciech Lubczyński" w:date="2025-10-17T13:10:00Z" w:id="2074"/>
                <w:rFonts w:ascii="Times New Roman" w:hAnsi="Times New Roman" w:eastAsia="Calibri" w:cs="Times New Roman"/>
                <w:sz w:val="16"/>
                <w:szCs w:val="16"/>
                <w:lang w:val="en-GB" w:eastAsia="zh-CN"/>
              </w:rPr>
            </w:pPr>
            <w:commentRangeStart w:id="2075"/>
            <w:r w:rsidRPr="00390DC1">
              <w:rPr>
                <w:rFonts w:ascii="Times New Roman" w:hAnsi="Times New Roman" w:eastAsia="Calibri" w:cs="Times New Roman"/>
                <w:sz w:val="16"/>
                <w:szCs w:val="16"/>
                <w:lang w:val="en-GB" w:eastAsia="zh-CN"/>
              </w:rPr>
              <w:t>The CU module administrator notifies entitled parties that the CU</w:t>
            </w:r>
            <w:ins w:author="Wojciech Lubczyński" w:date="2025-10-28T12:39:00Z" w:id="2076">
              <w:r w:rsidRPr="00390DC1">
                <w:rPr>
                  <w:rFonts w:ascii="Times New Roman" w:hAnsi="Times New Roman" w:eastAsia="Calibri" w:cs="Times New Roman"/>
                  <w:sz w:val="16"/>
                  <w:szCs w:val="16"/>
                  <w:lang w:val="en-GB" w:eastAsia="zh-CN"/>
                </w:rPr>
                <w:t xml:space="preserve"> </w:t>
              </w:r>
              <w:r w:rsidRPr="4BD8EF44" w:rsidR="2C62E1DF">
                <w:rPr>
                  <w:rFonts w:ascii="Times New Roman" w:hAnsi="Times New Roman" w:eastAsia="Calibri" w:cs="Times New Roman"/>
                  <w:sz w:val="16"/>
                  <w:szCs w:val="16"/>
                  <w:lang w:val="en-GB" w:eastAsia="zh-CN"/>
                </w:rPr>
                <w:t xml:space="preserve">has been </w:t>
              </w:r>
              <w:del w:author="Kokki Teemu" w:date="2025-10-31T15:46:00Z" w:id="2077">
                <w:r w:rsidRPr="4BD8EF44" w:rsidDel="00235AE5" w:rsidR="2C62E1DF">
                  <w:rPr>
                    <w:rFonts w:ascii="Times New Roman" w:hAnsi="Times New Roman" w:eastAsia="Calibri" w:cs="Times New Roman"/>
                    <w:sz w:val="16"/>
                    <w:szCs w:val="16"/>
                    <w:lang w:val="en-GB" w:eastAsia="zh-CN"/>
                  </w:rPr>
                  <w:delText>disconnected</w:delText>
                </w:r>
              </w:del>
            </w:ins>
            <w:ins w:author="Kokki Teemu" w:date="2025-10-31T15:46:00Z" w:id="2078">
              <w:r w:rsidR="00235AE5">
                <w:rPr>
                  <w:rFonts w:ascii="Times New Roman" w:hAnsi="Times New Roman" w:eastAsia="Calibri" w:cs="Times New Roman"/>
                  <w:sz w:val="16"/>
                  <w:szCs w:val="16"/>
                  <w:lang w:val="en-GB" w:eastAsia="zh-CN"/>
                </w:rPr>
                <w:t>removed</w:t>
              </w:r>
            </w:ins>
            <w:ins w:author="Wojciech Lubczyński" w:date="2025-10-28T12:39:00Z" w:id="2079">
              <w:r w:rsidRPr="4BD8EF44" w:rsidR="2C62E1DF">
                <w:rPr>
                  <w:rFonts w:ascii="Times New Roman" w:hAnsi="Times New Roman" w:eastAsia="Calibri" w:cs="Times New Roman"/>
                  <w:sz w:val="16"/>
                  <w:szCs w:val="16"/>
                  <w:lang w:val="en-GB" w:eastAsia="zh-CN"/>
                </w:rPr>
                <w:t xml:space="preserve"> from the</w:t>
              </w:r>
            </w:ins>
            <w:del w:author="Wojciech Lubczyński" w:date="2025-10-28T12:39:00Z" w:id="2080">
              <w:r w:rsidRPr="4BD8EF44" w:rsidDel="589EF3F1">
                <w:rPr>
                  <w:rFonts w:ascii="Times New Roman" w:hAnsi="Times New Roman" w:eastAsia="Calibri" w:cs="Times New Roman"/>
                  <w:sz w:val="16"/>
                  <w:szCs w:val="16"/>
                  <w:lang w:val="en-GB" w:eastAsia="zh-CN"/>
                </w:rPr>
                <w:delText xml:space="preserve"> </w:delText>
              </w:r>
              <w:r w:rsidRPr="00390DC1">
                <w:rPr>
                  <w:rFonts w:ascii="Times New Roman" w:hAnsi="Times New Roman" w:eastAsia="Calibri" w:cs="Times New Roman"/>
                  <w:sz w:val="16"/>
                  <w:szCs w:val="16"/>
                  <w:lang w:val="en-GB" w:eastAsia="zh-CN"/>
                </w:rPr>
                <w:delText>no longer has an active</w:delText>
              </w:r>
            </w:del>
            <w:r w:rsidRPr="00390DC1">
              <w:rPr>
                <w:rFonts w:ascii="Times New Roman" w:hAnsi="Times New Roman" w:eastAsia="Calibri" w:cs="Times New Roman"/>
                <w:sz w:val="16"/>
                <w:szCs w:val="16"/>
                <w:lang w:val="en-GB" w:eastAsia="zh-CN"/>
              </w:rPr>
              <w:t xml:space="preserve"> service provider. </w:t>
            </w:r>
            <w:commentRangeEnd w:id="2075"/>
            <w:r w:rsidRPr="00390DC1">
              <w:rPr>
                <w:rStyle w:val="CommentReference"/>
                <w:rFonts w:ascii="Times New Roman" w:hAnsi="Times New Roman" w:eastAsia="Calibri" w:cs="Times New Roman"/>
                <w:lang w:val="en-GB" w:eastAsia="zh-CN"/>
              </w:rPr>
              <w:commentReference w:id="2075"/>
            </w:r>
          </w:p>
          <w:p w:rsidRPr="00390DC1" w:rsidR="00103174" w:rsidP="52A028ED" w:rsidRDefault="4FCF8F41" w14:paraId="4D239E88" w14:textId="0DAD831E">
            <w:pPr>
              <w:widowControl w:val="0"/>
              <w:spacing w:after="0" w:line="276" w:lineRule="auto"/>
              <w:jc w:val="both"/>
              <w:rPr>
                <w:ins w:author="Wojciech Lubczyński" w:date="2025-10-17T13:10:00Z" w:id="2081"/>
                <w:rFonts w:ascii="Times New Roman" w:hAnsi="Times New Roman" w:eastAsia="Calibri" w:cs="Times New Roman"/>
                <w:sz w:val="16"/>
                <w:szCs w:val="16"/>
                <w:lang w:val="en-GB" w:eastAsia="zh-CN"/>
              </w:rPr>
            </w:pPr>
            <w:commentRangeStart w:id="2082"/>
            <w:ins w:author="Wojciech Lubczyński" w:date="2025-10-17T13:10:00Z" w:id="2083">
              <w:r w:rsidRPr="52A028ED">
                <w:rPr>
                  <w:rFonts w:ascii="Times New Roman" w:hAnsi="Times New Roman" w:eastAsia="Calibri" w:cs="Times New Roman"/>
                  <w:sz w:val="16"/>
                  <w:szCs w:val="16"/>
                  <w:lang w:val="en-GB" w:eastAsia="zh-CN"/>
                </w:rPr>
                <w:t>Note:</w:t>
              </w:r>
            </w:ins>
          </w:p>
          <w:p w:rsidRPr="00390DC1" w:rsidR="00103174" w:rsidRDefault="545893F2" w14:paraId="20849986" w14:textId="5EB1E0F2">
            <w:pPr>
              <w:widowControl w:val="0"/>
              <w:spacing w:after="0" w:line="276" w:lineRule="auto"/>
              <w:jc w:val="both"/>
              <w:rPr>
                <w:rFonts w:ascii="Times New Roman" w:hAnsi="Times New Roman" w:eastAsia="Calibri" w:cs="Times New Roman"/>
                <w:sz w:val="16"/>
                <w:szCs w:val="16"/>
                <w:lang w:val="en-GB" w:eastAsia="zh-CN"/>
              </w:rPr>
            </w:pPr>
            <w:ins w:author="Wojciech Lubczyński" w:date="2025-10-17T13:10:00Z" w:id="2084">
              <w:r w:rsidRPr="1ADD2467">
                <w:rPr>
                  <w:rFonts w:ascii="Times New Roman" w:hAnsi="Times New Roman" w:eastAsia="Calibri" w:cs="Times New Roman"/>
                  <w:sz w:val="16"/>
                  <w:szCs w:val="16"/>
                  <w:lang w:val="en-GB" w:eastAsia="zh-CN"/>
                </w:rPr>
                <w:t>The SP module administrator is notified as a</w:t>
              </w:r>
            </w:ins>
            <w:ins w:author="Wojciech Lubczyński" w:date="2025-10-19T08:45:00Z" w:id="2085">
              <w:r w:rsidRPr="1ADD2467" w:rsidR="6BB5818F">
                <w:rPr>
                  <w:rFonts w:ascii="Times New Roman" w:hAnsi="Times New Roman" w:eastAsia="Calibri" w:cs="Times New Roman"/>
                  <w:sz w:val="16"/>
                  <w:szCs w:val="16"/>
                  <w:lang w:val="en-GB" w:eastAsia="zh-CN"/>
                </w:rPr>
                <w:t>n</w:t>
              </w:r>
            </w:ins>
            <w:ins w:author="Wojciech Lubczyński" w:date="2025-10-17T13:10:00Z" w:id="2086">
              <w:r w:rsidRPr="1ADD2467">
                <w:rPr>
                  <w:rFonts w:ascii="Times New Roman" w:hAnsi="Times New Roman" w:eastAsia="Calibri" w:cs="Times New Roman"/>
                  <w:sz w:val="16"/>
                  <w:szCs w:val="16"/>
                  <w:lang w:val="en-GB" w:eastAsia="zh-CN"/>
                </w:rPr>
                <w:t xml:space="preserve"> entitled party about the need to make the appropriate change in the SPU or SPG master data</w:t>
              </w:r>
            </w:ins>
            <w:commentRangeEnd w:id="2082"/>
            <w:r w:rsidRPr="00390DC1" w:rsidR="4FCF8F41">
              <w:rPr>
                <w:rStyle w:val="CommentReference"/>
                <w:rFonts w:ascii="Times New Roman" w:hAnsi="Times New Roman" w:eastAsia="Calibri" w:cs="Times New Roman"/>
                <w:lang w:val="en-GB" w:eastAsia="zh-CN"/>
              </w:rPr>
              <w:commentReference w:id="2082"/>
            </w:r>
          </w:p>
        </w:tc>
        <w:tc>
          <w:tcPr>
            <w:tcW w:w="1317" w:type="dxa"/>
            <w:tcPrChange w:author="Fernando Dominguez" w:date="2025-11-03T09:17:00Z" w:id="2087">
              <w:tcPr>
                <w:tcW w:w="1317" w:type="dxa"/>
              </w:tcPr>
            </w:tcPrChange>
          </w:tcPr>
          <w:p w:rsidRPr="00390DC1" w:rsidR="00103174" w:rsidRDefault="00103174" w14:paraId="1A02798E"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2088">
              <w:tcPr>
                <w:tcW w:w="1319" w:type="dxa"/>
              </w:tcPr>
            </w:tcPrChange>
          </w:tcPr>
          <w:p w:rsidRPr="00390DC1" w:rsidR="00103174" w:rsidRDefault="00103174" w14:paraId="6BFE0830"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Entitled parties</w:t>
            </w:r>
          </w:p>
        </w:tc>
        <w:tc>
          <w:tcPr>
            <w:tcW w:w="1236" w:type="dxa"/>
            <w:gridSpan w:val="2"/>
            <w:tcPrChange w:author="Fernando Dominguez" w:date="2025-11-03T09:17:00Z" w:id="2089">
              <w:tcPr>
                <w:tcW w:w="1236" w:type="dxa"/>
                <w:gridSpan w:val="2"/>
              </w:tcPr>
            </w:tcPrChange>
          </w:tcPr>
          <w:p w:rsidRPr="00390DC1" w:rsidR="00103174" w:rsidRDefault="00A419AF" w14:paraId="0B8CFDD8" w14:textId="01AAE7D9">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30:00Z" w:id="2090">
              <w:r>
                <w:rPr>
                  <w:rFonts w:ascii="Times New Roman" w:hAnsi="Times New Roman" w:eastAsia="Calibri" w:cs="Times New Roman"/>
                  <w:sz w:val="16"/>
                  <w:szCs w:val="16"/>
                  <w:lang w:val="en-GB" w:eastAsia="zh-CN"/>
                </w:rPr>
                <w:t>V</w:t>
              </w:r>
            </w:ins>
            <w:del w:author="Carmen Garcia Montero" w:date="2025-11-03T12:30:00Z" w:id="2091">
              <w:r w:rsidDel="00A419AF" w:rsidR="00D026C2">
                <w:rPr>
                  <w:rFonts w:ascii="Times New Roman" w:hAnsi="Times New Roman" w:eastAsia="Calibri" w:cs="Times New Roman"/>
                  <w:sz w:val="16"/>
                  <w:szCs w:val="16"/>
                  <w:lang w:val="en-GB" w:eastAsia="zh-CN"/>
                </w:rPr>
                <w:delText>U</w:delText>
              </w:r>
            </w:del>
            <w:r w:rsidRPr="00390DC1" w:rsidR="00103174">
              <w:rPr>
                <w:rFonts w:ascii="Times New Roman" w:hAnsi="Times New Roman" w:eastAsia="Calibri" w:cs="Times New Roman"/>
                <w:sz w:val="16"/>
                <w:szCs w:val="16"/>
                <w:lang w:val="en-GB" w:eastAsia="zh-CN"/>
              </w:rPr>
              <w:t xml:space="preserve"> –</w:t>
            </w:r>
            <w:ins w:author="Kokki Teemu" w:date="2025-10-31T15:47:00Z" w:id="2092">
              <w:r w:rsidRPr="00390DC1" w:rsidR="00103174">
                <w:rPr>
                  <w:rFonts w:ascii="Times New Roman" w:hAnsi="Times New Roman" w:eastAsia="Calibri" w:cs="Times New Roman"/>
                  <w:sz w:val="16"/>
                  <w:szCs w:val="16"/>
                  <w:lang w:val="en-GB" w:eastAsia="zh-CN"/>
                </w:rPr>
                <w:t xml:space="preserve"> </w:t>
              </w:r>
            </w:ins>
            <w:r w:rsidRPr="00390DC1" w:rsidR="00103174">
              <w:rPr>
                <w:rFonts w:ascii="Times New Roman" w:hAnsi="Times New Roman" w:eastAsia="Calibri" w:cs="Times New Roman"/>
                <w:sz w:val="16"/>
                <w:szCs w:val="16"/>
                <w:lang w:val="en-GB" w:eastAsia="zh-CN"/>
              </w:rPr>
              <w:t xml:space="preserve">CU </w:t>
            </w:r>
            <w:ins w:author="Kokki Teemu" w:date="2025-10-31T15:46:00Z" w:id="2093">
              <w:r w:rsidR="00D9607F">
                <w:rPr>
                  <w:rFonts w:ascii="Times New Roman" w:hAnsi="Times New Roman" w:eastAsia="Calibri" w:cs="Times New Roman"/>
                  <w:sz w:val="16"/>
                  <w:szCs w:val="16"/>
                  <w:lang w:val="en-GB" w:eastAsia="zh-CN"/>
                </w:rPr>
                <w:t>removal</w:t>
              </w:r>
            </w:ins>
            <w:r w:rsidRPr="7DEA80EF" w:rsidR="7135EA44">
              <w:rPr>
                <w:rFonts w:ascii="Times New Roman" w:hAnsi="Times New Roman" w:eastAsia="Calibri" w:cs="Times New Roman"/>
                <w:sz w:val="16"/>
                <w:szCs w:val="16"/>
                <w:lang w:val="en-GB" w:eastAsia="zh-CN"/>
              </w:rPr>
              <w:t xml:space="preserve"> </w:t>
            </w:r>
            <w:r w:rsidRPr="00390DC1" w:rsidR="00103174">
              <w:rPr>
                <w:rFonts w:ascii="Times New Roman" w:hAnsi="Times New Roman" w:eastAsia="Calibri" w:cs="Times New Roman"/>
                <w:sz w:val="16"/>
                <w:szCs w:val="16"/>
                <w:lang w:val="en-GB" w:eastAsia="zh-CN"/>
              </w:rPr>
              <w:t>notification</w:t>
            </w:r>
          </w:p>
        </w:tc>
      </w:tr>
      <w:tr w:rsidRPr="00AB3371" w:rsidR="00103174" w14:paraId="2ECF7DD3" w14:textId="77777777">
        <w:tc>
          <w:tcPr>
            <w:tcW w:w="687" w:type="dxa"/>
            <w:tcPrChange w:author="Fernando Dominguez" w:date="2025-11-03T09:17:00Z" w:id="2094">
              <w:tcPr>
                <w:tcW w:w="687" w:type="dxa"/>
                <w:gridSpan w:val="2"/>
              </w:tcPr>
            </w:tcPrChange>
          </w:tcPr>
          <w:p w:rsidRPr="00390DC1" w:rsidR="00103174" w:rsidRDefault="00103174" w14:paraId="18DC4D35"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10.7</w:t>
            </w:r>
          </w:p>
        </w:tc>
        <w:tc>
          <w:tcPr>
            <w:tcW w:w="1573" w:type="dxa"/>
            <w:tcPrChange w:author="Fernando Dominguez" w:date="2025-11-03T09:17:00Z" w:id="2095">
              <w:tcPr>
                <w:tcW w:w="1573" w:type="dxa"/>
              </w:tcPr>
            </w:tcPrChange>
          </w:tcPr>
          <w:p w:rsidRPr="00390DC1" w:rsidR="00103174" w:rsidRDefault="00103174" w14:paraId="568AA093"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(Conditional) </w:t>
            </w:r>
          </w:p>
          <w:p w:rsidRPr="00390DC1" w:rsidR="00103174" w:rsidRDefault="00103174" w14:paraId="1F3F1BB2"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Notify contract termination</w:t>
            </w:r>
          </w:p>
        </w:tc>
        <w:tc>
          <w:tcPr>
            <w:tcW w:w="2884" w:type="dxa"/>
            <w:tcPrChange w:author="Fernando Dominguez" w:date="2025-11-03T09:17:00Z" w:id="2096">
              <w:tcPr>
                <w:tcW w:w="2884" w:type="dxa"/>
              </w:tcPr>
            </w:tcPrChange>
          </w:tcPr>
          <w:p w:rsidRPr="00390DC1" w:rsidR="00103174" w:rsidRDefault="00103174" w14:paraId="53162B8B" w14:textId="26B5A961">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(Conditional based on national </w:t>
            </w:r>
            <w:r w:rsidR="005B604D">
              <w:rPr>
                <w:rFonts w:ascii="Times New Roman" w:hAnsi="Times New Roman" w:eastAsia="Calibri" w:cs="Times New Roman"/>
                <w:sz w:val="16"/>
                <w:szCs w:val="16"/>
                <w:lang w:val="en-GB" w:eastAsia="zh-CN"/>
              </w:rPr>
              <w:t>terms and conditions</w:t>
            </w:r>
            <w:r w:rsidRPr="00390DC1">
              <w:rPr>
                <w:rFonts w:ascii="Times New Roman" w:hAnsi="Times New Roman" w:eastAsia="Calibri" w:cs="Times New Roman"/>
                <w:sz w:val="16"/>
                <w:szCs w:val="16"/>
                <w:lang w:val="en-GB" w:eastAsia="zh-CN"/>
              </w:rPr>
              <w:t>)</w:t>
            </w:r>
          </w:p>
          <w:p w:rsidRPr="00390DC1" w:rsidR="00103174" w:rsidRDefault="00103174" w14:paraId="14914FF6"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The CU module administrator notifies the final customer that the contract termination process has been finished. </w:t>
            </w:r>
          </w:p>
        </w:tc>
        <w:tc>
          <w:tcPr>
            <w:tcW w:w="1317" w:type="dxa"/>
            <w:tcPrChange w:author="Fernando Dominguez" w:date="2025-11-03T09:17:00Z" w:id="2097">
              <w:tcPr>
                <w:tcW w:w="1317" w:type="dxa"/>
              </w:tcPr>
            </w:tcPrChange>
          </w:tcPr>
          <w:p w:rsidRPr="00390DC1" w:rsidR="00103174" w:rsidRDefault="00103174" w14:paraId="25B54964"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CU module administrator</w:t>
            </w:r>
          </w:p>
        </w:tc>
        <w:tc>
          <w:tcPr>
            <w:tcW w:w="1319" w:type="dxa"/>
            <w:tcPrChange w:author="Fernando Dominguez" w:date="2025-11-03T09:17:00Z" w:id="2098">
              <w:tcPr>
                <w:tcW w:w="1319" w:type="dxa"/>
              </w:tcPr>
            </w:tcPrChange>
          </w:tcPr>
          <w:p w:rsidRPr="00390DC1" w:rsidR="00103174" w:rsidRDefault="00103174" w14:paraId="36CD3D92"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Final customer</w:t>
            </w:r>
          </w:p>
        </w:tc>
        <w:tc>
          <w:tcPr>
            <w:tcW w:w="1236" w:type="dxa"/>
            <w:gridSpan w:val="2"/>
            <w:tcPrChange w:author="Fernando Dominguez" w:date="2025-11-03T09:17:00Z" w:id="2099">
              <w:tcPr>
                <w:tcW w:w="1236" w:type="dxa"/>
                <w:gridSpan w:val="2"/>
              </w:tcPr>
            </w:tcPrChange>
          </w:tcPr>
          <w:p w:rsidRPr="00390DC1" w:rsidR="00103174" w:rsidRDefault="00A419AF" w14:paraId="7ABFE560" w14:textId="4A3F5787">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30:00Z" w:id="2100">
              <w:r>
                <w:rPr>
                  <w:rFonts w:ascii="Times New Roman" w:hAnsi="Times New Roman" w:eastAsia="Calibri" w:cs="Times New Roman"/>
                  <w:sz w:val="16"/>
                  <w:szCs w:val="16"/>
                  <w:lang w:val="en-GB" w:eastAsia="zh-CN"/>
                </w:rPr>
                <w:t>W</w:t>
              </w:r>
            </w:ins>
            <w:del w:author="Carmen Garcia Montero" w:date="2025-11-03T12:30:00Z" w:id="2101">
              <w:r w:rsidDel="00A419AF" w:rsidR="00D026C2">
                <w:rPr>
                  <w:rFonts w:ascii="Times New Roman" w:hAnsi="Times New Roman" w:eastAsia="Calibri" w:cs="Times New Roman"/>
                  <w:sz w:val="16"/>
                  <w:szCs w:val="16"/>
                  <w:lang w:val="en-GB" w:eastAsia="zh-CN"/>
                </w:rPr>
                <w:delText>V</w:delText>
              </w:r>
            </w:del>
            <w:r w:rsidRPr="00390DC1" w:rsidR="00103174">
              <w:rPr>
                <w:rFonts w:ascii="Times New Roman" w:hAnsi="Times New Roman" w:eastAsia="Calibri" w:cs="Times New Roman"/>
                <w:sz w:val="16"/>
                <w:szCs w:val="16"/>
                <w:lang w:val="en-GB" w:eastAsia="zh-CN"/>
              </w:rPr>
              <w:t xml:space="preserve"> – Contract termination notification</w:t>
            </w:r>
          </w:p>
        </w:tc>
      </w:tr>
      <w:tr w:rsidRPr="00AB3371" w:rsidR="00103174" w14:paraId="1C87E8A0" w14:textId="77777777">
        <w:tc>
          <w:tcPr>
            <w:tcW w:w="687" w:type="dxa"/>
            <w:tcPrChange w:author="Fernando Dominguez" w:date="2025-11-03T09:17:00Z" w:id="2102">
              <w:tcPr>
                <w:tcW w:w="687" w:type="dxa"/>
                <w:gridSpan w:val="2"/>
              </w:tcPr>
            </w:tcPrChange>
          </w:tcPr>
          <w:p w:rsidRPr="00390DC1" w:rsidR="00103174" w:rsidRDefault="00103174" w14:paraId="691ADB7F"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10.8</w:t>
            </w:r>
          </w:p>
        </w:tc>
        <w:tc>
          <w:tcPr>
            <w:tcW w:w="1573" w:type="dxa"/>
            <w:tcPrChange w:author="Fernando Dominguez" w:date="2025-11-03T09:17:00Z" w:id="2103">
              <w:tcPr>
                <w:tcW w:w="1573" w:type="dxa"/>
              </w:tcPr>
            </w:tcPrChange>
          </w:tcPr>
          <w:p w:rsidRPr="00390DC1" w:rsidR="00103174" w:rsidRDefault="00103174" w14:paraId="46637ACB"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(Conditional) </w:t>
            </w:r>
          </w:p>
          <w:p w:rsidRPr="00390DC1" w:rsidR="00103174" w:rsidRDefault="00103174" w14:paraId="716A878C"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Notify contract termination</w:t>
            </w:r>
          </w:p>
        </w:tc>
        <w:tc>
          <w:tcPr>
            <w:tcW w:w="2884" w:type="dxa"/>
            <w:tcPrChange w:author="Fernando Dominguez" w:date="2025-11-03T09:17:00Z" w:id="2104">
              <w:tcPr>
                <w:tcW w:w="2884" w:type="dxa"/>
              </w:tcPr>
            </w:tcPrChange>
          </w:tcPr>
          <w:p w:rsidRPr="00390DC1" w:rsidR="00103174" w:rsidRDefault="00103174" w14:paraId="1EDF02D8" w14:textId="222FC096">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(Conditional based on national </w:t>
            </w:r>
            <w:r w:rsidR="005B604D">
              <w:rPr>
                <w:rFonts w:ascii="Times New Roman" w:hAnsi="Times New Roman" w:eastAsia="Calibri" w:cs="Times New Roman"/>
                <w:sz w:val="16"/>
                <w:szCs w:val="16"/>
                <w:lang w:val="en-GB" w:eastAsia="zh-CN"/>
              </w:rPr>
              <w:t>terms and conditions</w:t>
            </w:r>
            <w:r w:rsidRPr="00390DC1">
              <w:rPr>
                <w:rFonts w:ascii="Times New Roman" w:hAnsi="Times New Roman" w:eastAsia="Calibri" w:cs="Times New Roman"/>
                <w:sz w:val="16"/>
                <w:szCs w:val="16"/>
                <w:lang w:val="en-GB" w:eastAsia="zh-CN"/>
              </w:rPr>
              <w:t>)</w:t>
            </w:r>
          </w:p>
          <w:p w:rsidRPr="00390DC1" w:rsidR="00103174" w:rsidRDefault="00103174" w14:paraId="6C7CCB0B"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The service provider notifies the final customer that the contract termination process has been finished. </w:t>
            </w:r>
          </w:p>
        </w:tc>
        <w:tc>
          <w:tcPr>
            <w:tcW w:w="1317" w:type="dxa"/>
            <w:tcPrChange w:author="Fernando Dominguez" w:date="2025-11-03T09:17:00Z" w:id="2105">
              <w:tcPr>
                <w:tcW w:w="1317" w:type="dxa"/>
              </w:tcPr>
            </w:tcPrChange>
          </w:tcPr>
          <w:p w:rsidRPr="00390DC1" w:rsidR="00103174" w:rsidRDefault="00103174" w14:paraId="0A865624"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Service provider</w:t>
            </w:r>
          </w:p>
        </w:tc>
        <w:tc>
          <w:tcPr>
            <w:tcW w:w="1319" w:type="dxa"/>
            <w:tcPrChange w:author="Fernando Dominguez" w:date="2025-11-03T09:17:00Z" w:id="2106">
              <w:tcPr>
                <w:tcW w:w="1319" w:type="dxa"/>
              </w:tcPr>
            </w:tcPrChange>
          </w:tcPr>
          <w:p w:rsidRPr="00390DC1" w:rsidR="00103174" w:rsidRDefault="00103174" w14:paraId="5EA36158"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Final customer</w:t>
            </w:r>
          </w:p>
        </w:tc>
        <w:tc>
          <w:tcPr>
            <w:tcW w:w="1236" w:type="dxa"/>
            <w:gridSpan w:val="2"/>
            <w:tcPrChange w:author="Fernando Dominguez" w:date="2025-11-03T09:17:00Z" w:id="2107">
              <w:tcPr>
                <w:tcW w:w="1236" w:type="dxa"/>
                <w:gridSpan w:val="2"/>
              </w:tcPr>
            </w:tcPrChange>
          </w:tcPr>
          <w:p w:rsidRPr="00390DC1" w:rsidR="00103174" w:rsidRDefault="00A419AF" w14:paraId="3CDA44A3" w14:textId="4B1E5487">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30:00Z" w:id="2108">
              <w:r>
                <w:rPr>
                  <w:rFonts w:ascii="Times New Roman" w:hAnsi="Times New Roman" w:eastAsia="Calibri" w:cs="Times New Roman"/>
                  <w:sz w:val="16"/>
                  <w:szCs w:val="16"/>
                  <w:lang w:val="en-GB" w:eastAsia="zh-CN"/>
                </w:rPr>
                <w:t>W</w:t>
              </w:r>
            </w:ins>
            <w:del w:author="Carmen Garcia Montero" w:date="2025-11-03T12:30:00Z" w:id="2109">
              <w:r w:rsidDel="00A419AF" w:rsidR="00D026C2">
                <w:rPr>
                  <w:rFonts w:ascii="Times New Roman" w:hAnsi="Times New Roman" w:eastAsia="Calibri" w:cs="Times New Roman"/>
                  <w:sz w:val="16"/>
                  <w:szCs w:val="16"/>
                  <w:lang w:val="en-GB" w:eastAsia="zh-CN"/>
                </w:rPr>
                <w:delText>V</w:delText>
              </w:r>
            </w:del>
            <w:r w:rsidRPr="00390DC1" w:rsidR="00103174">
              <w:rPr>
                <w:rFonts w:ascii="Times New Roman" w:hAnsi="Times New Roman" w:eastAsia="Calibri" w:cs="Times New Roman"/>
                <w:sz w:val="16"/>
                <w:szCs w:val="16"/>
                <w:lang w:val="en-GB" w:eastAsia="zh-CN"/>
              </w:rPr>
              <w:t xml:space="preserve"> – Contract termination notification</w:t>
            </w:r>
          </w:p>
        </w:tc>
      </w:tr>
    </w:tbl>
    <w:p w:rsidRPr="00117039" w:rsidR="00165611" w:rsidP="006F6996" w:rsidRDefault="00165611" w14:paraId="643E906A" w14:textId="77777777">
      <w:pPr>
        <w:keepNext/>
        <w:spacing w:line="276" w:lineRule="auto"/>
        <w:rPr>
          <w:rFonts w:ascii="Times New Roman" w:hAnsi="Times New Roman" w:cs="Times New Roman"/>
          <w:lang w:val="en-GB"/>
        </w:rPr>
      </w:pPr>
    </w:p>
    <w:p w:rsidRPr="00EB5A57" w:rsidR="00165611" w:rsidP="004D52FB" w:rsidRDefault="00165611" w14:paraId="09C90A1B" w14:textId="77777777">
      <w:pPr>
        <w:keepNext/>
        <w:spacing w:line="276" w:lineRule="auto"/>
        <w:rPr>
          <w:rFonts w:ascii="Times New Roman" w:hAnsi="Times New Roman" w:cs="Times New Roman"/>
          <w:lang w:val="en-GB"/>
        </w:rPr>
      </w:pPr>
      <w:r w:rsidRPr="00EB5A57">
        <w:rPr>
          <w:rFonts w:ascii="Times New Roman" w:hAnsi="Times New Roman" w:cs="Times New Roman"/>
          <w:lang w:val="en-GB"/>
        </w:rPr>
        <w:t>Diagram 10 – Procedure ‘Service contract termination by service provider’.</w:t>
      </w:r>
    </w:p>
    <w:p w:rsidRPr="00117039" w:rsidR="00E10AD6" w:rsidP="00847B68" w:rsidRDefault="004C7722" w14:paraId="5F51ACCE" w14:textId="590D0EEE">
      <w:pPr>
        <w:keepNext/>
        <w:spacing w:line="276" w:lineRule="auto"/>
        <w:rPr>
          <w:rFonts w:ascii="Times New Roman" w:hAnsi="Times New Roman" w:cs="Times New Roman"/>
          <w:lang w:val="en-GB"/>
        </w:rPr>
      </w:pPr>
      <w:r w:rsidRPr="00117039">
        <w:rPr>
          <w:noProof/>
          <w:lang w:val="en-GB"/>
        </w:rPr>
        <w:drawing>
          <wp:inline distT="0" distB="0" distL="0" distR="0" wp14:anchorId="100A9F79" wp14:editId="4A61F148">
            <wp:extent cx="5760720" cy="5240020"/>
            <wp:effectExtent l="0" t="0" r="0" b="0"/>
            <wp:docPr id="9786754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75445" name="Picture 1" descr="A screenshot of a computer screen&#10;&#10;AI-generated content may be incorrect."/>
                    <pic:cNvPicPr/>
                  </pic:nvPicPr>
                  <pic:blipFill>
                    <a:blip r:embed="rId24"/>
                    <a:stretch>
                      <a:fillRect/>
                    </a:stretch>
                  </pic:blipFill>
                  <pic:spPr>
                    <a:xfrm>
                      <a:off x="0" y="0"/>
                      <a:ext cx="5760720" cy="5240020"/>
                    </a:xfrm>
                    <a:prstGeom prst="rect">
                      <a:avLst/>
                    </a:prstGeom>
                  </pic:spPr>
                </pic:pic>
              </a:graphicData>
            </a:graphic>
          </wp:inline>
        </w:drawing>
      </w:r>
    </w:p>
    <w:p w:rsidRPr="00117039" w:rsidR="00077957" w:rsidP="004A0CE8" w:rsidRDefault="00077957" w14:paraId="57A58AF8" w14:textId="645C1BED">
      <w:pPr>
        <w:spacing w:line="276" w:lineRule="auto"/>
        <w:rPr>
          <w:rFonts w:ascii="Times New Roman" w:hAnsi="Times New Roman" w:cs="Times New Roman"/>
          <w:lang w:val="en-GB"/>
        </w:rPr>
      </w:pPr>
    </w:p>
    <w:p w:rsidRPr="00117039" w:rsidR="008F5506" w:rsidP="00817C3A" w:rsidRDefault="008F5506" w14:paraId="71377205" w14:textId="6DA42195">
      <w:pPr>
        <w:pStyle w:val="Caption"/>
        <w:keepNext/>
        <w:rPr>
          <w:color w:val="auto"/>
          <w:lang w:val="en-GB"/>
        </w:rPr>
      </w:pPr>
      <w:bookmarkStart w:name="_Toc212680685" w:id="2110"/>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sidR="00504D03">
        <w:rPr>
          <w:color w:val="auto"/>
          <w:lang w:val="en-GB"/>
        </w:rPr>
        <w:t>14</w:t>
      </w:r>
      <w:bookmarkEnd w:id="2110"/>
      <w:r w:rsidRPr="00117039">
        <w:rPr>
          <w:color w:val="auto"/>
          <w:lang w:val="en-GB"/>
        </w:rPr>
        <w:fldChar w:fldCharType="end"/>
      </w:r>
    </w:p>
    <w:tbl>
      <w:tblPr>
        <w:tblStyle w:val="TableGrid"/>
        <w:tblW w:w="9016"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2111">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2112">
          <w:tblGrid>
            <w:gridCol w:w="2"/>
            <w:gridCol w:w="3"/>
            <w:gridCol w:w="682"/>
            <w:gridCol w:w="5"/>
            <w:gridCol w:w="1568"/>
            <w:gridCol w:w="5"/>
            <w:gridCol w:w="2879"/>
            <w:gridCol w:w="5"/>
            <w:gridCol w:w="1312"/>
            <w:gridCol w:w="5"/>
            <w:gridCol w:w="1314"/>
            <w:gridCol w:w="5"/>
            <w:gridCol w:w="1126"/>
            <w:gridCol w:w="105"/>
            <w:gridCol w:w="5"/>
          </w:tblGrid>
        </w:tblGridChange>
      </w:tblGrid>
      <w:tr w:rsidRPr="00390DC1" w:rsidR="00CE5961" w14:paraId="5B3136B9" w14:textId="1FFF2161">
        <w:trPr>
          <w:gridAfter w:val="1"/>
          <w:wAfter w:w="108" w:type="dxa"/>
          <w:trHeight w:val="300"/>
          <w:trPrChange w:author="Fernando Dominguez" w:date="2025-09-12T14:02:00Z" w:id="2113">
            <w:trPr>
              <w:gridBefore w:val="2"/>
            </w:trPr>
          </w:trPrChange>
        </w:trPr>
        <w:tc>
          <w:tcPr>
            <w:tcW w:w="9016" w:type="dxa"/>
            <w:gridSpan w:val="6"/>
            <w:shd w:val="clear" w:color="auto" w:fill="D0CECE" w:themeFill="background2" w:themeFillShade="E6"/>
            <w:vAlign w:val="center"/>
            <w:tcPrChange w:author="Fernando Dominguez" w:date="2025-09-12T14:02:00Z" w:id="2114">
              <w:tcPr>
                <w:tcW w:w="9016" w:type="dxa"/>
                <w:gridSpan w:val="13"/>
                <w:shd w:val="clear" w:color="auto" w:fill="D0CECE" w:themeFill="background2" w:themeFillShade="E6"/>
              </w:tcPr>
            </w:tcPrChange>
          </w:tcPr>
          <w:p w:rsidRPr="00117039" w:rsidR="00CE5961" w:rsidRDefault="00CE5961" w14:paraId="2594DEB9" w14:textId="2AAF3E8B">
            <w:pPr>
              <w:widowControl w:val="0"/>
              <w:spacing w:after="0" w:line="276" w:lineRule="auto"/>
              <w:jc w:val="center"/>
              <w:rPr>
                <w:rFonts w:ascii="Times New Roman" w:hAnsi="Times New Roman" w:eastAsia="Calibri" w:cs="Times New Roman"/>
                <w:sz w:val="16"/>
                <w:szCs w:val="16"/>
                <w:lang w:val="en-GB" w:eastAsia="zh-CN"/>
              </w:rPr>
            </w:pPr>
            <w:commentRangeStart w:id="2115"/>
            <w:r w:rsidRPr="00117039">
              <w:rPr>
                <w:rFonts w:ascii="Times New Roman" w:hAnsi="Times New Roman" w:cs="Times New Roman"/>
                <w:i/>
                <w:sz w:val="16"/>
                <w:szCs w:val="16"/>
                <w:lang w:val="en-GB" w:eastAsia="zh-CN"/>
              </w:rPr>
              <w:br w:type="page"/>
            </w:r>
            <w:r w:rsidRPr="00117039">
              <w:rPr>
                <w:rFonts w:ascii="Times New Roman" w:hAnsi="Times New Roman" w:eastAsia="Calibri" w:cs="Times New Roman"/>
                <w:b/>
                <w:i/>
                <w:sz w:val="16"/>
                <w:szCs w:val="16"/>
                <w:lang w:val="en-GB" w:eastAsia="zh-CN"/>
              </w:rPr>
              <w:t>Table III.11</w:t>
            </w:r>
            <w:r w:rsidRPr="00117039">
              <w:rPr>
                <w:rFonts w:ascii="Times New Roman" w:hAnsi="Times New Roman" w:eastAsia="Arial" w:cs="Times New Roman"/>
                <w:b/>
                <w:i/>
                <w:sz w:val="16"/>
                <w:szCs w:val="16"/>
                <w:lang w:val="en-GB" w:eastAsia="zh-CN"/>
              </w:rPr>
              <w:t xml:space="preserve"> – Procedure 11</w:t>
            </w:r>
            <w:commentRangeEnd w:id="2115"/>
            <w:r w:rsidRPr="00117039" w:rsidR="00C3317C">
              <w:rPr>
                <w:rStyle w:val="CommentReference"/>
                <w:rFonts w:ascii="Times New Roman" w:hAnsi="Times New Roman" w:eastAsia="Calibri" w:cs="Times New Roman"/>
                <w:lang w:val="en-GB" w:eastAsia="zh-CN"/>
              </w:rPr>
              <w:commentReference w:id="2115"/>
            </w:r>
          </w:p>
        </w:tc>
      </w:tr>
      <w:tr w:rsidRPr="00DA7D8D" w:rsidR="00CE5961" w14:paraId="415B028D" w14:textId="2687CA8E">
        <w:trPr>
          <w:gridAfter w:val="1"/>
          <w:wAfter w:w="108" w:type="dxa"/>
          <w:trHeight w:val="300"/>
          <w:trPrChange w:author="Fernando Dominguez" w:date="2025-09-12T14:02:00Z" w:id="2116">
            <w:trPr>
              <w:gridBefore w:val="2"/>
            </w:trPr>
          </w:trPrChange>
        </w:trPr>
        <w:tc>
          <w:tcPr>
            <w:tcW w:w="2260" w:type="dxa"/>
            <w:gridSpan w:val="2"/>
            <w:shd w:val="clear" w:color="auto" w:fill="D0CECE" w:themeFill="background2" w:themeFillShade="E6"/>
            <w:vAlign w:val="center"/>
            <w:tcPrChange w:author="Fernando Dominguez" w:date="2025-09-12T14:02:00Z" w:id="2117">
              <w:tcPr>
                <w:tcW w:w="2260" w:type="dxa"/>
                <w:gridSpan w:val="4"/>
                <w:shd w:val="clear" w:color="auto" w:fill="D0CECE" w:themeFill="background2" w:themeFillShade="E6"/>
              </w:tcPr>
            </w:tcPrChange>
          </w:tcPr>
          <w:p w:rsidRPr="00117039" w:rsidR="00CE5961" w:rsidP="00117039" w:rsidRDefault="00CE5961" w14:paraId="0A0D370B" w14:textId="19B059A3">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09-12T14:02:00Z" w:id="2118">
              <w:tcPr>
                <w:tcW w:w="6756" w:type="dxa"/>
                <w:gridSpan w:val="9"/>
              </w:tcPr>
            </w:tcPrChange>
          </w:tcPr>
          <w:p w:rsidRPr="00117039" w:rsidR="00CE5961" w:rsidRDefault="00E6261C" w14:paraId="380560B0" w14:textId="323295AB">
            <w:pPr>
              <w:pStyle w:val="Caption"/>
              <w:keepNext/>
              <w:rPr>
                <w:rFonts w:ascii="Times New Roman" w:hAnsi="Times New Roman" w:eastAsia="Calibri" w:cs="Times New Roman"/>
                <w:color w:val="auto"/>
                <w:sz w:val="16"/>
                <w:szCs w:val="16"/>
                <w:lang w:val="en-GB" w:eastAsia="zh-CN"/>
              </w:rPr>
              <w:pPrChange w:author="Fernando Dominguez" w:date="2025-10-20T11:52:00Z" w:id="2119">
                <w:pPr>
                  <w:pStyle w:val="Caption"/>
                  <w:keepNext/>
                  <w:spacing w:after="0"/>
                </w:pPr>
              </w:pPrChange>
            </w:pPr>
            <w:bookmarkStart w:name="_Toc212680686" w:id="2120"/>
            <w:ins w:author="Fernando Dominguez" w:date="2025-10-20T10:50:00Z" w:id="2121">
              <w:r w:rsidRPr="007E7A7D">
                <w:rPr>
                  <w:lang w:val="en-US"/>
                  <w:rPrChange w:author="Rick van Beek" w:date="2025-11-03T09:17:00Z" w:id="2122">
                    <w:rPr/>
                  </w:rPrChange>
                </w:rPr>
                <w:t xml:space="preserve">Table </w:t>
              </w:r>
              <w:r>
                <w:fldChar w:fldCharType="begin"/>
              </w:r>
              <w:r w:rsidRPr="007E7A7D">
                <w:rPr>
                  <w:lang w:val="en-US"/>
                  <w:rPrChange w:author="Rick van Beek" w:date="2025-11-03T09:17:00Z" w:id="2123">
                    <w:rPr/>
                  </w:rPrChange>
                </w:rPr>
                <w:instrText xml:space="preserve"> SEQ Table \* ARABIC </w:instrText>
              </w:r>
            </w:ins>
            <w:r>
              <w:fldChar w:fldCharType="separate"/>
            </w:r>
            <w:ins w:author="Fernando Dominguez" w:date="2025-10-20T10:50:00Z" w:id="2124">
              <w:r w:rsidRPr="007E7A7D">
                <w:rPr>
                  <w:lang w:val="en-US"/>
                  <w:rPrChange w:author="Rick van Beek" w:date="2025-11-03T09:17:00Z" w:id="2125">
                    <w:rPr>
                      <w:noProof/>
                    </w:rPr>
                  </w:rPrChange>
                </w:rPr>
                <w:t>15</w:t>
              </w:r>
              <w:r>
                <w:fldChar w:fldCharType="end"/>
              </w:r>
            </w:ins>
            <w:commentRangeStart w:id="2126"/>
            <w:commentRangeStart w:id="2127"/>
            <w:r w:rsidRPr="00117039" w:rsidR="00CE5961">
              <w:rPr>
                <w:rFonts w:ascii="Times New Roman" w:hAnsi="Times New Roman" w:eastAsia="Calibri" w:cs="Times New Roman"/>
                <w:color w:val="auto"/>
                <w:sz w:val="16"/>
                <w:szCs w:val="16"/>
                <w:lang w:val="en-GB" w:eastAsia="zh-CN"/>
              </w:rPr>
              <w:t>SP Customer switching or new registration</w:t>
            </w:r>
            <w:ins w:author="Rick van Beek" w:date="2025-10-30T14:58:00Z" w:id="2128">
              <w:r w:rsidRPr="00117039" w:rsidR="00CE5961">
                <w:rPr>
                  <w:rFonts w:ascii="Times New Roman" w:hAnsi="Times New Roman" w:eastAsia="Calibri" w:cs="Times New Roman"/>
                  <w:color w:val="auto"/>
                  <w:sz w:val="16"/>
                  <w:szCs w:val="16"/>
                  <w:lang w:val="en-GB" w:eastAsia="zh-CN"/>
                </w:rPr>
                <w:t xml:space="preserve"> </w:t>
              </w:r>
              <w:r w:rsidR="00965ABC">
                <w:rPr>
                  <w:rFonts w:ascii="Times New Roman" w:hAnsi="Times New Roman" w:eastAsia="Calibri" w:cs="Times New Roman"/>
                  <w:color w:val="auto"/>
                  <w:sz w:val="16"/>
                  <w:szCs w:val="16"/>
                  <w:lang w:val="en-GB" w:eastAsia="zh-CN"/>
                </w:rPr>
                <w:t>of SP</w:t>
              </w:r>
            </w:ins>
            <w:r w:rsidRPr="00117039" w:rsidR="00CE5961">
              <w:rPr>
                <w:rFonts w:ascii="Times New Roman" w:hAnsi="Times New Roman" w:eastAsia="Calibri" w:cs="Times New Roman"/>
                <w:color w:val="auto"/>
                <w:sz w:val="16"/>
                <w:szCs w:val="16"/>
                <w:lang w:val="en-GB" w:eastAsia="zh-CN"/>
              </w:rPr>
              <w:t xml:space="preserve"> on CU </w:t>
            </w:r>
            <w:bookmarkEnd w:id="2120"/>
            <w:commentRangeEnd w:id="2126"/>
            <w:r w:rsidRPr="00117039" w:rsidR="00DC3F74">
              <w:rPr>
                <w:rStyle w:val="CommentReference"/>
                <w:rFonts w:ascii="Times New Roman" w:hAnsi="Times New Roman" w:eastAsia="Calibri" w:cs="Times New Roman"/>
                <w:color w:val="auto"/>
                <w:lang w:val="en-GB" w:eastAsia="zh-CN"/>
              </w:rPr>
              <w:commentReference w:id="2126"/>
            </w:r>
            <w:commentRangeEnd w:id="2127"/>
            <w:r w:rsidRPr="00117039" w:rsidR="00981153">
              <w:rPr>
                <w:rStyle w:val="CommentReference"/>
                <w:rFonts w:ascii="Times New Roman" w:hAnsi="Times New Roman" w:eastAsia="Calibri" w:cs="Times New Roman"/>
                <w:color w:val="auto"/>
                <w:lang w:val="en-GB" w:eastAsia="zh-CN"/>
              </w:rPr>
              <w:commentReference w:id="2127"/>
            </w:r>
          </w:p>
        </w:tc>
      </w:tr>
      <w:tr w:rsidRPr="00390DC1" w:rsidR="00CE5961" w14:paraId="377AEDF9" w14:textId="66FAB586">
        <w:trPr>
          <w:gridAfter w:val="1"/>
          <w:wAfter w:w="108" w:type="dxa"/>
          <w:trPrChange w:author="Fernando Dominguez" w:date="2025-09-12T14:02:00Z" w:id="2129">
            <w:trPr>
              <w:gridBefore w:val="2"/>
            </w:trPr>
          </w:trPrChange>
        </w:trPr>
        <w:tc>
          <w:tcPr>
            <w:tcW w:w="687" w:type="dxa"/>
            <w:shd w:val="clear" w:color="auto" w:fill="D0CECE" w:themeFill="background2" w:themeFillShade="E6"/>
            <w:vAlign w:val="center"/>
            <w:tcPrChange w:author="Fernando Dominguez" w:date="2025-09-12T14:02:00Z" w:id="2130">
              <w:tcPr>
                <w:tcW w:w="687" w:type="dxa"/>
                <w:gridSpan w:val="2"/>
                <w:shd w:val="clear" w:color="auto" w:fill="D0CECE" w:themeFill="background2" w:themeFillShade="E6"/>
              </w:tcPr>
            </w:tcPrChange>
          </w:tcPr>
          <w:p w:rsidRPr="00117039" w:rsidR="00CE5961" w:rsidP="00117039" w:rsidRDefault="00CE5961" w14:paraId="5B7DA10E" w14:textId="3B711D91">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2131">
              <w:tcPr>
                <w:tcW w:w="1573" w:type="dxa"/>
                <w:gridSpan w:val="2"/>
                <w:shd w:val="clear" w:color="auto" w:fill="D0CECE" w:themeFill="background2" w:themeFillShade="E6"/>
              </w:tcPr>
            </w:tcPrChange>
          </w:tcPr>
          <w:p w:rsidRPr="00117039" w:rsidR="00CE5961" w:rsidP="00117039" w:rsidRDefault="00CE5961" w14:paraId="7D987B03" w14:textId="69CA23A8">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2132">
              <w:tcPr>
                <w:tcW w:w="2884" w:type="dxa"/>
                <w:gridSpan w:val="2"/>
                <w:shd w:val="clear" w:color="auto" w:fill="D0CECE" w:themeFill="background2" w:themeFillShade="E6"/>
              </w:tcPr>
            </w:tcPrChange>
          </w:tcPr>
          <w:p w:rsidRPr="00117039" w:rsidR="00CE5961" w:rsidP="00117039" w:rsidRDefault="00CE5961" w14:paraId="5DB415A1" w14:textId="0A542D4D">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2133">
              <w:tcPr>
                <w:tcW w:w="1317" w:type="dxa"/>
                <w:gridSpan w:val="2"/>
                <w:shd w:val="clear" w:color="auto" w:fill="D0CECE" w:themeFill="background2" w:themeFillShade="E6"/>
              </w:tcPr>
            </w:tcPrChange>
          </w:tcPr>
          <w:p w:rsidRPr="00117039" w:rsidR="00CE5961" w:rsidP="00117039" w:rsidRDefault="00CE5961" w14:paraId="60AE9EEC" w14:textId="612AC15C">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2134">
              <w:tcPr>
                <w:tcW w:w="1319" w:type="dxa"/>
                <w:gridSpan w:val="2"/>
                <w:shd w:val="clear" w:color="auto" w:fill="D0CECE" w:themeFill="background2" w:themeFillShade="E6"/>
              </w:tcPr>
            </w:tcPrChange>
          </w:tcPr>
          <w:p w:rsidRPr="00117039" w:rsidR="00CE5961" w:rsidP="00117039" w:rsidRDefault="00CE5961" w14:paraId="2613B0FB" w14:textId="458573A9">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2135">
              <w:tcPr>
                <w:tcW w:w="1236" w:type="dxa"/>
                <w:gridSpan w:val="3"/>
                <w:shd w:val="clear" w:color="auto" w:fill="D0CECE" w:themeFill="background2" w:themeFillShade="E6"/>
              </w:tcPr>
            </w:tcPrChange>
          </w:tcPr>
          <w:p w:rsidRPr="00117039" w:rsidR="00CE5961" w:rsidP="00117039" w:rsidRDefault="00CE5961" w14:paraId="5C796094" w14:textId="0E08142D">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DA7D8D" w:rsidR="00CE5961" w14:paraId="55B69AD5" w14:textId="73010A2B">
        <w:trPr>
          <w:trHeight w:val="300"/>
          <w:trPrChange w:author="Fernando Dominguez" w:date="2025-11-03T09:17:00Z" w:id="2136">
            <w:trPr>
              <w:gridBefore w:val="2"/>
              <w:trHeight w:val="300"/>
            </w:trPr>
          </w:trPrChange>
        </w:trPr>
        <w:tc>
          <w:tcPr>
            <w:tcW w:w="687" w:type="dxa"/>
            <w:tcPrChange w:author="Fernando Dominguez" w:date="2025-11-03T09:17:00Z" w:id="2137">
              <w:tcPr>
                <w:tcW w:w="687" w:type="dxa"/>
                <w:gridSpan w:val="2"/>
              </w:tcPr>
            </w:tcPrChange>
          </w:tcPr>
          <w:p w:rsidRPr="00117039" w:rsidR="00CE5961" w:rsidRDefault="00CE5961" w14:paraId="02084BFE" w14:textId="3B12B1D8">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11.1</w:t>
            </w:r>
          </w:p>
        </w:tc>
        <w:tc>
          <w:tcPr>
            <w:tcW w:w="1573" w:type="dxa"/>
            <w:tcPrChange w:author="Fernando Dominguez" w:date="2025-11-03T09:17:00Z" w:id="2138">
              <w:tcPr>
                <w:tcW w:w="1573" w:type="dxa"/>
                <w:gridSpan w:val="2"/>
              </w:tcPr>
            </w:tcPrChange>
          </w:tcPr>
          <w:p w:rsidRPr="00117039" w:rsidR="00CE5961" w:rsidRDefault="00CE5961" w14:paraId="1357FD48" w14:textId="573D6EFA">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Request service offer</w:t>
            </w:r>
          </w:p>
        </w:tc>
        <w:tc>
          <w:tcPr>
            <w:tcW w:w="2884" w:type="dxa"/>
            <w:tcPrChange w:author="Fernando Dominguez" w:date="2025-11-03T09:17:00Z" w:id="2139">
              <w:tcPr>
                <w:tcW w:w="2884" w:type="dxa"/>
                <w:gridSpan w:val="2"/>
              </w:tcPr>
            </w:tcPrChange>
          </w:tcPr>
          <w:p w:rsidRPr="00632ED3" w:rsidR="00CE5961" w:rsidRDefault="00CE5961" w14:paraId="319C7ADE" w14:textId="133E3439">
            <w:pPr>
              <w:spacing w:line="276" w:lineRule="auto"/>
              <w:jc w:val="both"/>
              <w:rPr>
                <w:rFonts w:ascii="Times New Roman" w:hAnsi="Times New Roman" w:cs="Times New Roman"/>
                <w:sz w:val="16"/>
                <w:szCs w:val="16"/>
                <w:lang w:val="en-GB" w:eastAsia="en-GB"/>
              </w:rPr>
            </w:pPr>
            <w:r w:rsidRPr="00632ED3">
              <w:rPr>
                <w:rFonts w:ascii="Times New Roman" w:hAnsi="Times New Roman" w:cs="Times New Roman"/>
                <w:sz w:val="16"/>
                <w:szCs w:val="16"/>
                <w:lang w:val="en-GB" w:eastAsia="en-GB"/>
              </w:rPr>
              <w:t xml:space="preserve">The final customer </w:t>
            </w:r>
            <w:r w:rsidR="00E45F77">
              <w:rPr>
                <w:rFonts w:ascii="Times New Roman" w:hAnsi="Times New Roman" w:cs="Times New Roman"/>
                <w:sz w:val="16"/>
                <w:szCs w:val="16"/>
                <w:lang w:val="en-GB" w:eastAsia="en-GB"/>
              </w:rPr>
              <w:t>requests an offer from</w:t>
            </w:r>
            <w:r w:rsidRPr="00632ED3">
              <w:rPr>
                <w:rFonts w:ascii="Times New Roman" w:hAnsi="Times New Roman" w:cs="Times New Roman"/>
                <w:sz w:val="16"/>
                <w:szCs w:val="16"/>
                <w:lang w:val="en-GB" w:eastAsia="en-GB"/>
              </w:rPr>
              <w:t xml:space="preserve"> a potential new service provider, which may lead to a new contract for demand response services.</w:t>
            </w:r>
            <w:r w:rsidR="0096206E">
              <w:rPr>
                <w:rFonts w:ascii="Times New Roman" w:hAnsi="Times New Roman" w:cs="Times New Roman"/>
                <w:sz w:val="16"/>
                <w:szCs w:val="16"/>
                <w:lang w:val="en-GB" w:eastAsia="en-GB"/>
              </w:rPr>
              <w:t xml:space="preserve"> </w:t>
            </w:r>
            <w:r w:rsidR="00285BB1">
              <w:rPr>
                <w:rFonts w:ascii="Times New Roman" w:hAnsi="Times New Roman" w:cs="Times New Roman"/>
                <w:sz w:val="16"/>
                <w:szCs w:val="16"/>
                <w:lang w:val="en-GB" w:eastAsia="en-GB"/>
              </w:rPr>
              <w:t>If</w:t>
            </w:r>
            <w:r w:rsidR="00C8512B">
              <w:rPr>
                <w:rFonts w:ascii="Times New Roman" w:hAnsi="Times New Roman" w:cs="Times New Roman"/>
                <w:sz w:val="16"/>
                <w:szCs w:val="16"/>
                <w:lang w:val="en-GB" w:eastAsia="en-GB"/>
              </w:rPr>
              <w:t xml:space="preserve"> another</w:t>
            </w:r>
            <w:r w:rsidR="00285BB1">
              <w:rPr>
                <w:rFonts w:ascii="Times New Roman" w:hAnsi="Times New Roman" w:cs="Times New Roman"/>
                <w:sz w:val="16"/>
                <w:szCs w:val="16"/>
                <w:lang w:val="en-GB" w:eastAsia="en-GB"/>
              </w:rPr>
              <w:t xml:space="preserve"> a service provider is already </w:t>
            </w:r>
            <w:r w:rsidR="00C8512B">
              <w:rPr>
                <w:rFonts w:ascii="Times New Roman" w:hAnsi="Times New Roman" w:cs="Times New Roman"/>
                <w:sz w:val="16"/>
                <w:szCs w:val="16"/>
                <w:lang w:val="en-GB" w:eastAsia="en-GB"/>
              </w:rPr>
              <w:t xml:space="preserve">registered on the CU the final customer indicates if the current service provider </w:t>
            </w:r>
            <w:r w:rsidR="000F3C89">
              <w:rPr>
                <w:rFonts w:ascii="Times New Roman" w:hAnsi="Times New Roman" w:cs="Times New Roman"/>
                <w:sz w:val="16"/>
                <w:szCs w:val="16"/>
                <w:lang w:val="en-GB" w:eastAsia="en-GB"/>
              </w:rPr>
              <w:t>will</w:t>
            </w:r>
            <w:r w:rsidR="00C8512B">
              <w:rPr>
                <w:rFonts w:ascii="Times New Roman" w:hAnsi="Times New Roman" w:cs="Times New Roman"/>
                <w:sz w:val="16"/>
                <w:szCs w:val="16"/>
                <w:lang w:val="en-GB" w:eastAsia="en-GB"/>
              </w:rPr>
              <w:t xml:space="preserve"> b</w:t>
            </w:r>
            <w:r w:rsidR="008B76F5">
              <w:rPr>
                <w:rFonts w:ascii="Times New Roman" w:hAnsi="Times New Roman" w:cs="Times New Roman"/>
                <w:sz w:val="16"/>
                <w:szCs w:val="16"/>
                <w:lang w:val="en-GB" w:eastAsia="en-GB"/>
              </w:rPr>
              <w:t xml:space="preserve">e </w:t>
            </w:r>
            <w:r w:rsidR="00187F4F">
              <w:rPr>
                <w:rFonts w:ascii="Times New Roman" w:hAnsi="Times New Roman" w:cs="Times New Roman"/>
                <w:sz w:val="16"/>
                <w:szCs w:val="16"/>
                <w:lang w:val="en-GB" w:eastAsia="en-GB"/>
              </w:rPr>
              <w:t>switched</w:t>
            </w:r>
            <w:r w:rsidR="008B76F5">
              <w:rPr>
                <w:rFonts w:ascii="Times New Roman" w:hAnsi="Times New Roman" w:cs="Times New Roman"/>
                <w:sz w:val="16"/>
                <w:szCs w:val="16"/>
                <w:lang w:val="en-GB" w:eastAsia="en-GB"/>
              </w:rPr>
              <w:t xml:space="preserve"> or if the new service provider will be registered next to other </w:t>
            </w:r>
            <w:ins w:author="Rick van Beek" w:date="2025-10-30T14:59:00Z" w:id="2140">
              <w:r w:rsidR="00B2798B">
                <w:rPr>
                  <w:rFonts w:ascii="Times New Roman" w:hAnsi="Times New Roman" w:cs="Times New Roman"/>
                  <w:sz w:val="16"/>
                  <w:szCs w:val="16"/>
                  <w:lang w:val="en-GB" w:eastAsia="en-GB"/>
                </w:rPr>
                <w:t xml:space="preserve">registered </w:t>
              </w:r>
            </w:ins>
            <w:r w:rsidR="008B76F5">
              <w:rPr>
                <w:rFonts w:ascii="Times New Roman" w:hAnsi="Times New Roman" w:cs="Times New Roman"/>
                <w:sz w:val="16"/>
                <w:szCs w:val="16"/>
                <w:lang w:val="en-GB" w:eastAsia="en-GB"/>
              </w:rPr>
              <w:t>service providers</w:t>
            </w:r>
            <w:r w:rsidR="0027769A">
              <w:rPr>
                <w:rFonts w:ascii="Times New Roman" w:hAnsi="Times New Roman" w:cs="Times New Roman"/>
                <w:sz w:val="16"/>
                <w:szCs w:val="16"/>
                <w:lang w:val="en-GB" w:eastAsia="en-GB"/>
              </w:rPr>
              <w:t xml:space="preserve"> on the CU.</w:t>
            </w:r>
          </w:p>
        </w:tc>
        <w:tc>
          <w:tcPr>
            <w:tcW w:w="1317" w:type="dxa"/>
            <w:tcPrChange w:author="Fernando Dominguez" w:date="2025-11-03T09:17:00Z" w:id="2141">
              <w:tcPr>
                <w:tcW w:w="1317" w:type="dxa"/>
                <w:gridSpan w:val="2"/>
              </w:tcPr>
            </w:tcPrChange>
          </w:tcPr>
          <w:p w:rsidRPr="00117039" w:rsidR="00CE5961" w:rsidRDefault="00CE5961" w14:paraId="5B225A9B" w14:textId="6387477B">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 xml:space="preserve">Final customer </w:t>
            </w:r>
          </w:p>
        </w:tc>
        <w:tc>
          <w:tcPr>
            <w:tcW w:w="1319" w:type="dxa"/>
            <w:tcPrChange w:author="Fernando Dominguez" w:date="2025-11-03T09:17:00Z" w:id="2142">
              <w:tcPr>
                <w:tcW w:w="1319" w:type="dxa"/>
                <w:gridSpan w:val="2"/>
              </w:tcPr>
            </w:tcPrChange>
          </w:tcPr>
          <w:p w:rsidRPr="00117039" w:rsidR="00CE5961" w:rsidRDefault="00CE5961" w14:paraId="4FFAE2D8" w14:textId="57CE31CB">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Service provider (new)</w:t>
            </w:r>
          </w:p>
        </w:tc>
        <w:tc>
          <w:tcPr>
            <w:tcW w:w="1236" w:type="dxa"/>
            <w:gridSpan w:val="2"/>
            <w:tcPrChange w:author="Fernando Dominguez" w:date="2025-11-03T09:17:00Z" w:id="2143">
              <w:tcPr>
                <w:tcW w:w="1236" w:type="dxa"/>
                <w:gridSpan w:val="3"/>
              </w:tcPr>
            </w:tcPrChange>
          </w:tcPr>
          <w:p w:rsidRPr="00632ED3" w:rsidR="00CE5961" w:rsidRDefault="00A419AF" w14:paraId="66DD5FF1" w14:textId="4C952F6B">
            <w:pPr>
              <w:spacing w:line="276" w:lineRule="auto"/>
              <w:jc w:val="both"/>
              <w:rPr>
                <w:rFonts w:ascii="Times New Roman" w:hAnsi="Times New Roman" w:eastAsia="Arial" w:cs="Times New Roman"/>
                <w:sz w:val="16"/>
                <w:szCs w:val="16"/>
                <w:lang w:val="en-GB" w:eastAsia="zh-CN"/>
              </w:rPr>
            </w:pPr>
            <w:ins w:author="Carmen Garcia Montero" w:date="2025-11-03T12:30:00Z" w:id="2144">
              <w:r>
                <w:rPr>
                  <w:rFonts w:ascii="Times New Roman" w:hAnsi="Times New Roman" w:eastAsia="Arial" w:cs="Times New Roman"/>
                  <w:sz w:val="16"/>
                  <w:szCs w:val="16"/>
                  <w:lang w:val="en-GB" w:eastAsia="zh-CN"/>
                </w:rPr>
                <w:t>X</w:t>
              </w:r>
            </w:ins>
            <w:del w:author="Carmen Garcia Montero" w:date="2025-11-03T12:30:00Z" w:id="2145">
              <w:r w:rsidRPr="00632ED3" w:rsidDel="00A419AF" w:rsidR="00161D2D">
                <w:rPr>
                  <w:rFonts w:ascii="Times New Roman" w:hAnsi="Times New Roman" w:eastAsia="Arial" w:cs="Times New Roman"/>
                  <w:sz w:val="16"/>
                  <w:szCs w:val="16"/>
                  <w:lang w:val="en-GB" w:eastAsia="zh-CN"/>
                </w:rPr>
                <w:delText>W</w:delText>
              </w:r>
            </w:del>
            <w:r w:rsidRPr="00632ED3" w:rsidR="00CE5961">
              <w:rPr>
                <w:rFonts w:ascii="Times New Roman" w:hAnsi="Times New Roman" w:eastAsia="Arial" w:cs="Times New Roman"/>
                <w:sz w:val="16"/>
                <w:szCs w:val="16"/>
                <w:lang w:val="en-GB" w:eastAsia="zh-CN"/>
              </w:rPr>
              <w:t xml:space="preserve"> – New service provider contract request</w:t>
            </w:r>
          </w:p>
        </w:tc>
      </w:tr>
      <w:tr w:rsidRPr="00390DC1" w:rsidR="00CE5961" w14:paraId="5D308F50" w14:textId="0C8D2491">
        <w:trPr>
          <w:trHeight w:val="300"/>
          <w:trPrChange w:author="Fernando Dominguez" w:date="2025-11-03T09:17:00Z" w:id="2146">
            <w:trPr>
              <w:gridBefore w:val="2"/>
              <w:trHeight w:val="300"/>
            </w:trPr>
          </w:trPrChange>
        </w:trPr>
        <w:tc>
          <w:tcPr>
            <w:tcW w:w="687" w:type="dxa"/>
            <w:tcPrChange w:author="Fernando Dominguez" w:date="2025-11-03T09:17:00Z" w:id="2147">
              <w:tcPr>
                <w:tcW w:w="687" w:type="dxa"/>
                <w:gridSpan w:val="2"/>
              </w:tcPr>
            </w:tcPrChange>
          </w:tcPr>
          <w:p w:rsidRPr="00117039" w:rsidR="00CE5961" w:rsidRDefault="00CE5961" w14:paraId="595EC800" w14:textId="09F00644">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 xml:space="preserve">11.2 </w:t>
            </w:r>
          </w:p>
        </w:tc>
        <w:tc>
          <w:tcPr>
            <w:tcW w:w="1573" w:type="dxa"/>
            <w:tcPrChange w:author="Fernando Dominguez" w:date="2025-11-03T09:17:00Z" w:id="2148">
              <w:tcPr>
                <w:tcW w:w="1573" w:type="dxa"/>
                <w:gridSpan w:val="2"/>
              </w:tcPr>
            </w:tcPrChange>
          </w:tcPr>
          <w:p w:rsidRPr="00117039" w:rsidR="00CE5961" w:rsidRDefault="00CE5961" w14:paraId="242B940C" w14:textId="582D0EE2">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Validate service offer request</w:t>
            </w:r>
          </w:p>
        </w:tc>
        <w:tc>
          <w:tcPr>
            <w:tcW w:w="2884" w:type="dxa"/>
            <w:tcPrChange w:author="Fernando Dominguez" w:date="2025-11-03T09:17:00Z" w:id="2149">
              <w:tcPr>
                <w:tcW w:w="2884" w:type="dxa"/>
                <w:gridSpan w:val="2"/>
              </w:tcPr>
            </w:tcPrChange>
          </w:tcPr>
          <w:p w:rsidRPr="00632ED3" w:rsidR="00CE5961" w:rsidRDefault="00CE5961" w14:paraId="36DB675A" w14:textId="53A0C612">
            <w:pPr>
              <w:spacing w:line="276" w:lineRule="auto"/>
              <w:jc w:val="both"/>
              <w:rPr>
                <w:rFonts w:ascii="Times New Roman" w:hAnsi="Times New Roman" w:cs="Times New Roman"/>
                <w:sz w:val="16"/>
                <w:szCs w:val="16"/>
                <w:lang w:val="en-GB" w:eastAsia="en-GB"/>
              </w:rPr>
            </w:pPr>
            <w:r w:rsidRPr="00632ED3">
              <w:rPr>
                <w:rFonts w:ascii="Times New Roman" w:hAnsi="Times New Roman" w:cs="Times New Roman"/>
                <w:sz w:val="16"/>
                <w:szCs w:val="16"/>
                <w:lang w:val="en-GB" w:eastAsia="en-GB"/>
              </w:rPr>
              <w:t>The new service provider validates the request of the final customer to determine whether an offer for demand response services can be made.</w:t>
            </w:r>
          </w:p>
        </w:tc>
        <w:tc>
          <w:tcPr>
            <w:tcW w:w="1317" w:type="dxa"/>
            <w:tcPrChange w:author="Fernando Dominguez" w:date="2025-11-03T09:17:00Z" w:id="2150">
              <w:tcPr>
                <w:tcW w:w="1317" w:type="dxa"/>
                <w:gridSpan w:val="2"/>
              </w:tcPr>
            </w:tcPrChange>
          </w:tcPr>
          <w:p w:rsidRPr="00117039" w:rsidR="00CE5961" w:rsidRDefault="00CE5961" w14:paraId="1A18BD1E" w14:textId="59DB95CD">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Service provider (new)</w:t>
            </w:r>
          </w:p>
        </w:tc>
        <w:tc>
          <w:tcPr>
            <w:tcW w:w="1319" w:type="dxa"/>
            <w:tcPrChange w:author="Fernando Dominguez" w:date="2025-11-03T09:17:00Z" w:id="2151">
              <w:tcPr>
                <w:tcW w:w="1319" w:type="dxa"/>
                <w:gridSpan w:val="2"/>
              </w:tcPr>
            </w:tcPrChange>
          </w:tcPr>
          <w:p w:rsidRPr="00117039" w:rsidR="00CE5961" w:rsidRDefault="004C7722" w14:paraId="421BDE12" w14:textId="488BA404">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Final customer</w:t>
            </w:r>
          </w:p>
        </w:tc>
        <w:tc>
          <w:tcPr>
            <w:tcW w:w="1236" w:type="dxa"/>
            <w:gridSpan w:val="2"/>
            <w:tcPrChange w:author="Fernando Dominguez" w:date="2025-11-03T09:17:00Z" w:id="2152">
              <w:tcPr>
                <w:tcW w:w="1236" w:type="dxa"/>
                <w:gridSpan w:val="3"/>
              </w:tcPr>
            </w:tcPrChange>
          </w:tcPr>
          <w:p w:rsidRPr="00117039" w:rsidR="00CE5961" w:rsidRDefault="004C7722" w14:paraId="42233EE4" w14:textId="05F7709E">
            <w:pPr>
              <w:spacing w:line="276" w:lineRule="auto"/>
              <w:jc w:val="both"/>
              <w:rPr>
                <w:rFonts w:ascii="Times New Roman" w:hAnsi="Times New Roman" w:eastAsia="Arial" w:cs="Times New Roman"/>
                <w:sz w:val="16"/>
                <w:szCs w:val="16"/>
                <w:lang w:val="en-GB" w:eastAsia="zh-CN"/>
              </w:rPr>
            </w:pPr>
            <w:r w:rsidRPr="00117039">
              <w:rPr>
                <w:rFonts w:ascii="Times New Roman" w:hAnsi="Times New Roman" w:eastAsia="Times New Roman" w:cs="Times New Roman"/>
                <w:sz w:val="16"/>
                <w:szCs w:val="16"/>
                <w:lang w:val="en-GB" w:eastAsia="de-DE"/>
              </w:rPr>
              <w:t xml:space="preserve">B – </w:t>
            </w:r>
            <w:r w:rsidR="007A3E14">
              <w:rPr>
                <w:rFonts w:ascii="Times New Roman" w:hAnsi="Times New Roman" w:eastAsia="Times New Roman" w:cs="Times New Roman"/>
                <w:sz w:val="16"/>
                <w:szCs w:val="16"/>
                <w:lang w:val="en-GB" w:eastAsia="de-DE"/>
              </w:rPr>
              <w:t>Information on</w:t>
            </w:r>
            <w:r w:rsidRPr="00117039">
              <w:rPr>
                <w:rFonts w:ascii="Times New Roman" w:hAnsi="Times New Roman" w:eastAsia="Times New Roman" w:cs="Times New Roman"/>
                <w:sz w:val="16"/>
                <w:szCs w:val="16"/>
                <w:lang w:val="en-GB" w:eastAsia="de-DE"/>
              </w:rPr>
              <w:t xml:space="preserve"> validation</w:t>
            </w:r>
          </w:p>
        </w:tc>
      </w:tr>
      <w:tr w:rsidRPr="00390DC1" w:rsidR="00CE5961" w14:paraId="4F87C94D" w14:textId="0F91BB69">
        <w:trPr>
          <w:trHeight w:val="1266"/>
          <w:trPrChange w:author="Fernando Dominguez" w:date="2025-11-03T09:17:00Z" w:id="2153">
            <w:trPr>
              <w:gridBefore w:val="2"/>
              <w:trHeight w:val="1266"/>
            </w:trPr>
          </w:trPrChange>
        </w:trPr>
        <w:tc>
          <w:tcPr>
            <w:tcW w:w="687" w:type="dxa"/>
            <w:tcPrChange w:author="Fernando Dominguez" w:date="2025-11-03T09:17:00Z" w:id="2154">
              <w:tcPr>
                <w:tcW w:w="687" w:type="dxa"/>
                <w:gridSpan w:val="2"/>
              </w:tcPr>
            </w:tcPrChange>
          </w:tcPr>
          <w:p w:rsidRPr="007C2B98" w:rsidR="00CE5961" w:rsidRDefault="00CE5961" w14:paraId="2AF6CBC7" w14:textId="1DC08440">
            <w:pPr>
              <w:spacing w:line="276" w:lineRule="auto"/>
              <w:jc w:val="both"/>
              <w:rPr>
                <w:rFonts w:ascii="Times New Roman" w:hAnsi="Times New Roman" w:eastAsia="Times New Roman" w:cs="Times New Roman"/>
                <w:sz w:val="16"/>
                <w:szCs w:val="16"/>
                <w:lang w:val="en-GB" w:eastAsia="de-DE"/>
              </w:rPr>
            </w:pPr>
            <w:r w:rsidRPr="007C2B98">
              <w:rPr>
                <w:rFonts w:ascii="Times New Roman" w:hAnsi="Times New Roman" w:eastAsia="Times New Roman" w:cs="Times New Roman"/>
                <w:sz w:val="16"/>
                <w:szCs w:val="16"/>
                <w:lang w:val="en-GB" w:eastAsia="de-DE"/>
              </w:rPr>
              <w:t>11.3a</w:t>
            </w:r>
          </w:p>
        </w:tc>
        <w:tc>
          <w:tcPr>
            <w:tcW w:w="1573" w:type="dxa"/>
            <w:tcPrChange w:author="Fernando Dominguez" w:date="2025-11-03T09:17:00Z" w:id="2155">
              <w:tcPr>
                <w:tcW w:w="1573" w:type="dxa"/>
                <w:gridSpan w:val="2"/>
              </w:tcPr>
            </w:tcPrChange>
          </w:tcPr>
          <w:p w:rsidRPr="007C2B98" w:rsidR="00CE5961" w:rsidRDefault="00CE5961" w14:paraId="58F4515B" w14:textId="6728AAE6">
            <w:pPr>
              <w:spacing w:line="276" w:lineRule="auto"/>
              <w:jc w:val="both"/>
              <w:rPr>
                <w:rFonts w:ascii="Times New Roman" w:hAnsi="Times New Roman" w:eastAsia="Times New Roman" w:cs="Times New Roman"/>
                <w:sz w:val="16"/>
                <w:szCs w:val="16"/>
                <w:lang w:val="en-GB" w:eastAsia="de-DE"/>
              </w:rPr>
            </w:pPr>
            <w:r w:rsidRPr="007C2B98">
              <w:rPr>
                <w:rFonts w:ascii="Times New Roman" w:hAnsi="Times New Roman" w:eastAsia="Times New Roman" w:cs="Times New Roman"/>
                <w:sz w:val="16"/>
                <w:szCs w:val="16"/>
                <w:lang w:val="en-GB" w:eastAsia="de-DE"/>
              </w:rPr>
              <w:t xml:space="preserve">[Conditional – depending on national </w:t>
            </w:r>
            <w:r w:rsidRPr="005701BD" w:rsidR="003607A4">
              <w:rPr>
                <w:rFonts w:ascii="Times New Roman" w:hAnsi="Times New Roman" w:eastAsia="Times New Roman" w:cs="Times New Roman"/>
                <w:sz w:val="16"/>
                <w:szCs w:val="16"/>
                <w:lang w:val="en-GB" w:eastAsia="de-DE"/>
              </w:rPr>
              <w:t>arrangements</w:t>
            </w:r>
            <w:r w:rsidRPr="005701BD" w:rsidR="003B124C">
              <w:rPr>
                <w:rFonts w:ascii="Times New Roman" w:hAnsi="Times New Roman" w:eastAsia="Times New Roman" w:cs="Times New Roman"/>
                <w:sz w:val="16"/>
                <w:szCs w:val="16"/>
                <w:lang w:val="en-GB" w:eastAsia="de-DE"/>
              </w:rPr>
              <w:t xml:space="preserve"> and </w:t>
            </w:r>
            <w:del w:author="Rick van Beek" w:date="2025-10-30T15:00:00Z" w:id="2156">
              <w:r w:rsidRPr="005701BD" w:rsidR="003B124C">
                <w:rPr>
                  <w:rFonts w:ascii="Times New Roman" w:hAnsi="Times New Roman" w:eastAsia="Times New Roman" w:cs="Times New Roman"/>
                  <w:sz w:val="16"/>
                  <w:szCs w:val="16"/>
                  <w:lang w:val="en-GB" w:eastAsia="de-DE"/>
                </w:rPr>
                <w:delText>if</w:delText>
              </w:r>
            </w:del>
            <w:r w:rsidRPr="005701BD" w:rsidR="003B124C">
              <w:rPr>
                <w:rFonts w:ascii="Times New Roman" w:hAnsi="Times New Roman" w:eastAsia="Times New Roman" w:cs="Times New Roman"/>
                <w:sz w:val="16"/>
                <w:szCs w:val="16"/>
                <w:lang w:val="en-GB" w:eastAsia="de-DE"/>
              </w:rPr>
              <w:t xml:space="preserve"> </w:t>
            </w:r>
            <w:del w:author="Rick van Beek" w:date="2025-10-30T15:00:00Z" w:id="2157">
              <w:r w:rsidRPr="005701BD" w:rsidR="003B124C">
                <w:rPr>
                  <w:rFonts w:ascii="Times New Roman" w:hAnsi="Times New Roman" w:eastAsia="Times New Roman" w:cs="Times New Roman"/>
                  <w:sz w:val="16"/>
                  <w:szCs w:val="16"/>
                  <w:lang w:val="en-GB" w:eastAsia="de-DE"/>
                </w:rPr>
                <w:delText xml:space="preserve">the </w:delText>
              </w:r>
            </w:del>
            <w:r w:rsidRPr="005701BD" w:rsidR="009F0A83">
              <w:rPr>
                <w:rFonts w:ascii="Times New Roman" w:hAnsi="Times New Roman" w:eastAsia="Times New Roman" w:cs="Times New Roman"/>
                <w:sz w:val="16"/>
                <w:szCs w:val="16"/>
                <w:lang w:val="en-GB" w:eastAsia="de-DE"/>
              </w:rPr>
              <w:t>final customer</w:t>
            </w:r>
            <w:ins w:author="Rick van Beek" w:date="2025-10-30T15:01:00Z" w:id="2158">
              <w:r w:rsidR="00DE2ECD">
                <w:rPr>
                  <w:rFonts w:ascii="Times New Roman" w:hAnsi="Times New Roman" w:eastAsia="Times New Roman" w:cs="Times New Roman"/>
                  <w:sz w:val="16"/>
                  <w:szCs w:val="16"/>
                  <w:lang w:val="en-GB" w:eastAsia="de-DE"/>
                </w:rPr>
                <w:t xml:space="preserve">’s </w:t>
              </w:r>
              <w:r w:rsidR="00795D22">
                <w:rPr>
                  <w:rFonts w:ascii="Times New Roman" w:hAnsi="Times New Roman" w:eastAsia="Times New Roman" w:cs="Times New Roman"/>
                  <w:sz w:val="16"/>
                  <w:szCs w:val="16"/>
                  <w:lang w:val="en-GB" w:eastAsia="de-DE"/>
                </w:rPr>
                <w:t xml:space="preserve">SP </w:t>
              </w:r>
            </w:ins>
            <w:del w:author="Rick van Beek" w:date="2025-10-30T15:01:00Z" w:id="2159">
              <w:r w:rsidRPr="005701BD" w:rsidDel="00DE2ECD" w:rsidR="009F0A83">
                <w:rPr>
                  <w:rFonts w:ascii="Times New Roman" w:hAnsi="Times New Roman" w:eastAsia="Times New Roman" w:cs="Times New Roman"/>
                  <w:sz w:val="16"/>
                  <w:szCs w:val="16"/>
                  <w:lang w:val="en-GB" w:eastAsia="de-DE"/>
                </w:rPr>
                <w:delText xml:space="preserve"> </w:delText>
              </w:r>
            </w:del>
            <w:r w:rsidRPr="005701BD" w:rsidR="009F0A83">
              <w:rPr>
                <w:rFonts w:ascii="Times New Roman" w:hAnsi="Times New Roman" w:eastAsia="Times New Roman" w:cs="Times New Roman"/>
                <w:sz w:val="16"/>
                <w:szCs w:val="16"/>
                <w:lang w:val="en-GB" w:eastAsia="de-DE"/>
              </w:rPr>
              <w:t>switc</w:t>
            </w:r>
            <w:ins w:author="Rick van Beek" w:date="2025-10-30T15:00:00Z" w:id="2160">
              <w:r w:rsidR="00785A04">
                <w:rPr>
                  <w:rFonts w:ascii="Times New Roman" w:hAnsi="Times New Roman" w:eastAsia="Times New Roman" w:cs="Times New Roman"/>
                  <w:sz w:val="16"/>
                  <w:szCs w:val="16"/>
                  <w:lang w:val="en-GB" w:eastAsia="de-DE"/>
                </w:rPr>
                <w:t>h ind</w:t>
              </w:r>
            </w:ins>
            <w:ins w:author="Rick van Beek" w:date="2025-10-30T15:01:00Z" w:id="2161">
              <w:r w:rsidR="00785A04">
                <w:rPr>
                  <w:rFonts w:ascii="Times New Roman" w:hAnsi="Times New Roman" w:eastAsia="Times New Roman" w:cs="Times New Roman"/>
                  <w:sz w:val="16"/>
                  <w:szCs w:val="16"/>
                  <w:lang w:val="en-GB" w:eastAsia="de-DE"/>
                </w:rPr>
                <w:t>ication</w:t>
              </w:r>
            </w:ins>
            <w:del w:author="Rick van Beek" w:date="2025-10-30T15:00:00Z" w:id="2162">
              <w:r w:rsidRPr="005701BD" w:rsidDel="00785A04" w:rsidR="009F0A83">
                <w:rPr>
                  <w:rFonts w:ascii="Times New Roman" w:hAnsi="Times New Roman" w:eastAsia="Times New Roman" w:cs="Times New Roman"/>
                  <w:sz w:val="16"/>
                  <w:szCs w:val="16"/>
                  <w:lang w:val="en-GB" w:eastAsia="de-DE"/>
                </w:rPr>
                <w:delText>hes</w:delText>
              </w:r>
            </w:del>
            <w:del w:author="Rick van Beek" w:date="2025-10-30T15:01:00Z" w:id="2163">
              <w:r w:rsidRPr="005701BD" w:rsidR="009F0A83">
                <w:rPr>
                  <w:rFonts w:ascii="Times New Roman" w:hAnsi="Times New Roman" w:eastAsia="Times New Roman" w:cs="Times New Roman"/>
                  <w:sz w:val="16"/>
                  <w:szCs w:val="16"/>
                  <w:lang w:val="en-GB" w:eastAsia="de-DE"/>
                </w:rPr>
                <w:delText xml:space="preserve"> </w:delText>
              </w:r>
              <w:r w:rsidRPr="005701BD" w:rsidR="00E52F71">
                <w:rPr>
                  <w:rFonts w:ascii="Times New Roman" w:hAnsi="Times New Roman" w:eastAsia="Times New Roman" w:cs="Times New Roman"/>
                  <w:sz w:val="16"/>
                  <w:szCs w:val="16"/>
                  <w:lang w:val="en-GB" w:eastAsia="de-DE"/>
                </w:rPr>
                <w:delText>a</w:delText>
              </w:r>
              <w:r w:rsidRPr="005701BD" w:rsidR="009F0A83">
                <w:rPr>
                  <w:rFonts w:ascii="Times New Roman" w:hAnsi="Times New Roman" w:eastAsia="Times New Roman" w:cs="Times New Roman"/>
                  <w:sz w:val="16"/>
                  <w:szCs w:val="16"/>
                  <w:lang w:val="en-GB" w:eastAsia="de-DE"/>
                </w:rPr>
                <w:delText xml:space="preserve"> SP on the CU</w:delText>
              </w:r>
            </w:del>
            <w:r w:rsidRPr="007C2B98">
              <w:rPr>
                <w:rFonts w:ascii="Times New Roman" w:hAnsi="Times New Roman" w:eastAsia="Times New Roman" w:cs="Times New Roman"/>
                <w:sz w:val="16"/>
                <w:szCs w:val="16"/>
                <w:lang w:val="en-GB" w:eastAsia="de-DE"/>
              </w:rPr>
              <w:t xml:space="preserve">] </w:t>
            </w:r>
          </w:p>
          <w:p w:rsidRPr="007C2B98" w:rsidR="00CE5961" w:rsidRDefault="00CE5961" w14:paraId="2FE1F583" w14:textId="18D6AFBE">
            <w:pPr>
              <w:spacing w:line="276" w:lineRule="auto"/>
              <w:jc w:val="both"/>
              <w:rPr>
                <w:rFonts w:ascii="Times New Roman" w:hAnsi="Times New Roman" w:eastAsia="Times New Roman" w:cs="Times New Roman"/>
                <w:sz w:val="16"/>
                <w:szCs w:val="16"/>
                <w:lang w:val="en-GB" w:eastAsia="de-DE"/>
              </w:rPr>
            </w:pPr>
            <w:r w:rsidRPr="007C2B98">
              <w:rPr>
                <w:rFonts w:ascii="Times New Roman" w:hAnsi="Times New Roman" w:eastAsia="Times New Roman" w:cs="Times New Roman"/>
                <w:sz w:val="16"/>
                <w:szCs w:val="16"/>
                <w:lang w:val="en-GB" w:eastAsia="de-DE"/>
              </w:rPr>
              <w:t>Check for possible contractual obstructs</w:t>
            </w:r>
          </w:p>
        </w:tc>
        <w:tc>
          <w:tcPr>
            <w:tcW w:w="2884" w:type="dxa"/>
            <w:tcPrChange w:author="Fernando Dominguez" w:date="2025-11-03T09:17:00Z" w:id="2164">
              <w:tcPr>
                <w:tcW w:w="2884" w:type="dxa"/>
                <w:gridSpan w:val="2"/>
              </w:tcPr>
            </w:tcPrChange>
          </w:tcPr>
          <w:p w:rsidR="00CE5961" w:rsidRDefault="00CE5961" w14:paraId="11BA2070" w14:textId="1D35EC79">
            <w:pPr>
              <w:spacing w:line="276" w:lineRule="auto"/>
              <w:jc w:val="both"/>
              <w:rPr>
                <w:ins w:author="Rick van Beek" w:date="2025-10-27T16:06:00Z" w:id="2165"/>
                <w:rFonts w:ascii="Times New Roman" w:hAnsi="Times New Roman" w:cs="Times New Roman"/>
                <w:sz w:val="16"/>
                <w:szCs w:val="16"/>
                <w:lang w:val="en-GB" w:eastAsia="en-GB"/>
              </w:rPr>
            </w:pPr>
            <w:r w:rsidRPr="007C2B98">
              <w:rPr>
                <w:rFonts w:ascii="Times New Roman" w:hAnsi="Times New Roman" w:cs="Times New Roman"/>
                <w:sz w:val="16"/>
                <w:szCs w:val="16"/>
                <w:lang w:val="en-GB" w:eastAsia="en-GB"/>
              </w:rPr>
              <w:t xml:space="preserve">Depending on national </w:t>
            </w:r>
            <w:del w:author="Rick van Beek" w:date="2025-10-30T15:01:00Z" w:id="2166">
              <w:r w:rsidRPr="007C2B98">
                <w:rPr>
                  <w:rFonts w:ascii="Times New Roman" w:hAnsi="Times New Roman" w:cs="Times New Roman"/>
                  <w:sz w:val="16"/>
                  <w:szCs w:val="16"/>
                  <w:lang w:val="en-GB" w:eastAsia="en-GB"/>
                </w:rPr>
                <w:delText>rules</w:delText>
              </w:r>
            </w:del>
            <w:ins w:author="Rick van Beek" w:date="2025-10-30T15:01:00Z" w:id="2167">
              <w:r w:rsidR="00795D22">
                <w:rPr>
                  <w:rFonts w:ascii="Times New Roman" w:hAnsi="Times New Roman" w:cs="Times New Roman"/>
                  <w:sz w:val="16"/>
                  <w:szCs w:val="16"/>
                  <w:lang w:val="en-GB" w:eastAsia="en-GB"/>
                </w:rPr>
                <w:t>arrangements</w:t>
              </w:r>
            </w:ins>
            <w:ins w:author="Rick van Beek" w:date="2025-10-30T13:40:00Z" w:id="2168">
              <w:r w:rsidR="00795D22">
                <w:rPr>
                  <w:rFonts w:ascii="Times New Roman" w:hAnsi="Times New Roman" w:cs="Times New Roman"/>
                  <w:sz w:val="16"/>
                  <w:szCs w:val="16"/>
                  <w:lang w:val="en-GB" w:eastAsia="en-GB"/>
                </w:rPr>
                <w:t xml:space="preserve"> </w:t>
              </w:r>
              <w:r w:rsidR="00B80499">
                <w:rPr>
                  <w:rFonts w:ascii="Times New Roman" w:hAnsi="Times New Roman" w:cs="Times New Roman"/>
                  <w:sz w:val="16"/>
                  <w:szCs w:val="16"/>
                  <w:lang w:val="en-GB" w:eastAsia="en-GB"/>
                </w:rPr>
                <w:t xml:space="preserve">and </w:t>
              </w:r>
            </w:ins>
            <w:ins w:author="Rick van Beek" w:date="2025-10-30T15:02:00Z" w:id="2169">
              <w:r w:rsidR="00480A24">
                <w:rPr>
                  <w:rFonts w:ascii="Times New Roman" w:hAnsi="Times New Roman" w:cs="Times New Roman"/>
                  <w:sz w:val="16"/>
                  <w:szCs w:val="16"/>
                  <w:lang w:val="en-GB" w:eastAsia="en-GB"/>
                </w:rPr>
                <w:t xml:space="preserve">SP switch </w:t>
              </w:r>
            </w:ins>
            <w:ins w:author="Rick van Beek" w:date="2025-10-30T13:40:00Z" w:id="2170">
              <w:r w:rsidR="00B80499">
                <w:rPr>
                  <w:rFonts w:ascii="Times New Roman" w:hAnsi="Times New Roman" w:cs="Times New Roman"/>
                  <w:sz w:val="16"/>
                  <w:szCs w:val="16"/>
                  <w:lang w:val="en-GB" w:eastAsia="en-GB"/>
                </w:rPr>
                <w:t>indication of the final customer</w:t>
              </w:r>
            </w:ins>
            <w:r w:rsidRPr="007C2B98">
              <w:rPr>
                <w:rFonts w:ascii="Times New Roman" w:hAnsi="Times New Roman" w:cs="Times New Roman"/>
                <w:sz w:val="16"/>
                <w:szCs w:val="16"/>
                <w:lang w:val="en-GB" w:eastAsia="en-GB"/>
              </w:rPr>
              <w:t>, the new service provider will check for possible contractual obstructions with the current contract that could occur when the new contract is activated.</w:t>
            </w:r>
          </w:p>
          <w:p w:rsidRPr="007C2B98" w:rsidR="00CE5961" w:rsidRDefault="00091BF8" w14:paraId="0A947A2F" w14:textId="16BF1A73">
            <w:pPr>
              <w:spacing w:line="276" w:lineRule="auto"/>
              <w:jc w:val="both"/>
              <w:rPr>
                <w:rFonts w:ascii="Times New Roman" w:hAnsi="Times New Roman" w:cs="Times New Roman"/>
                <w:sz w:val="16"/>
                <w:szCs w:val="16"/>
                <w:lang w:val="en-GB" w:eastAsia="en-GB"/>
              </w:rPr>
            </w:pPr>
            <w:r>
              <w:rPr>
                <w:rFonts w:ascii="Times New Roman" w:hAnsi="Times New Roman" w:cs="Times New Roman"/>
                <w:sz w:val="16"/>
                <w:szCs w:val="16"/>
                <w:lang w:val="en-GB" w:eastAsia="en-GB"/>
              </w:rPr>
              <w:t>Note: The resolution process must be conducted transparently and must not</w:t>
            </w:r>
            <w:r w:rsidR="00AF49BE">
              <w:rPr>
                <w:rFonts w:ascii="Times New Roman" w:hAnsi="Times New Roman" w:cs="Times New Roman"/>
                <w:sz w:val="16"/>
                <w:szCs w:val="16"/>
                <w:lang w:val="en-GB" w:eastAsia="en-GB"/>
              </w:rPr>
              <w:t xml:space="preserve"> hinder or obstruct the customer’s ability to switch service providers in a timely and non-discrimin</w:t>
            </w:r>
            <w:r w:rsidR="00804E59">
              <w:rPr>
                <w:rFonts w:ascii="Times New Roman" w:hAnsi="Times New Roman" w:cs="Times New Roman"/>
                <w:sz w:val="16"/>
                <w:szCs w:val="16"/>
                <w:lang w:val="en-GB" w:eastAsia="en-GB"/>
              </w:rPr>
              <w:t>atory manner, as guaranteed under Directive (EU) 2019/</w:t>
            </w:r>
            <w:r w:rsidR="003E59D5">
              <w:rPr>
                <w:rFonts w:ascii="Times New Roman" w:hAnsi="Times New Roman" w:cs="Times New Roman"/>
                <w:sz w:val="16"/>
                <w:szCs w:val="16"/>
                <w:lang w:val="en-GB" w:eastAsia="en-GB"/>
              </w:rPr>
              <w:t>944.</w:t>
            </w:r>
          </w:p>
        </w:tc>
        <w:tc>
          <w:tcPr>
            <w:tcW w:w="1317" w:type="dxa"/>
            <w:tcPrChange w:author="Fernando Dominguez" w:date="2025-11-03T09:17:00Z" w:id="2171">
              <w:tcPr>
                <w:tcW w:w="1317" w:type="dxa"/>
                <w:gridSpan w:val="2"/>
              </w:tcPr>
            </w:tcPrChange>
          </w:tcPr>
          <w:p w:rsidRPr="007C2B98" w:rsidR="00CE5961" w:rsidRDefault="00CE5961" w14:paraId="7D201D82" w14:textId="2933C295">
            <w:pPr>
              <w:spacing w:line="276" w:lineRule="auto"/>
              <w:jc w:val="both"/>
              <w:rPr>
                <w:rFonts w:ascii="Times New Roman" w:hAnsi="Times New Roman" w:eastAsia="Times New Roman" w:cs="Times New Roman"/>
                <w:sz w:val="16"/>
                <w:szCs w:val="16"/>
                <w:lang w:val="en-GB" w:eastAsia="de-DE"/>
              </w:rPr>
            </w:pPr>
            <w:r w:rsidRPr="007C2B98">
              <w:rPr>
                <w:rFonts w:ascii="Times New Roman" w:hAnsi="Times New Roman" w:eastAsia="Times New Roman" w:cs="Times New Roman"/>
                <w:sz w:val="16"/>
                <w:szCs w:val="16"/>
                <w:lang w:val="en-GB" w:eastAsia="de-DE"/>
              </w:rPr>
              <w:t>Service Provider (new)</w:t>
            </w:r>
          </w:p>
        </w:tc>
        <w:tc>
          <w:tcPr>
            <w:tcW w:w="1319" w:type="dxa"/>
            <w:tcPrChange w:author="Fernando Dominguez" w:date="2025-11-03T09:17:00Z" w:id="2172">
              <w:tcPr>
                <w:tcW w:w="1319" w:type="dxa"/>
                <w:gridSpan w:val="2"/>
              </w:tcPr>
            </w:tcPrChange>
          </w:tcPr>
          <w:p w:rsidRPr="007C2B98" w:rsidR="00CE5961" w:rsidRDefault="00CE5961" w14:paraId="54190C85" w14:textId="41BCA4F9">
            <w:pPr>
              <w:spacing w:line="276" w:lineRule="auto"/>
              <w:jc w:val="both"/>
              <w:rPr>
                <w:rFonts w:ascii="Times New Roman" w:hAnsi="Times New Roman" w:eastAsia="Times New Roman" w:cs="Times New Roman"/>
                <w:sz w:val="16"/>
                <w:szCs w:val="16"/>
                <w:lang w:val="en-GB" w:eastAsia="de-DE"/>
              </w:rPr>
            </w:pPr>
            <w:r w:rsidRPr="007C2B98">
              <w:rPr>
                <w:rFonts w:ascii="Times New Roman" w:hAnsi="Times New Roman" w:eastAsia="Times New Roman" w:cs="Times New Roman"/>
                <w:sz w:val="16"/>
                <w:szCs w:val="16"/>
                <w:lang w:val="en-GB" w:eastAsia="de-DE"/>
              </w:rPr>
              <w:t>[not relevant]</w:t>
            </w:r>
          </w:p>
        </w:tc>
        <w:tc>
          <w:tcPr>
            <w:tcW w:w="1236" w:type="dxa"/>
            <w:gridSpan w:val="2"/>
            <w:tcPrChange w:author="Fernando Dominguez" w:date="2025-11-03T09:17:00Z" w:id="2173">
              <w:tcPr>
                <w:tcW w:w="1236" w:type="dxa"/>
                <w:gridSpan w:val="3"/>
              </w:tcPr>
            </w:tcPrChange>
          </w:tcPr>
          <w:p w:rsidRPr="007C2B98" w:rsidR="00CE5961" w:rsidRDefault="00CE5961" w14:paraId="600233BD" w14:textId="29FDFAF8">
            <w:pPr>
              <w:spacing w:line="276" w:lineRule="auto"/>
              <w:jc w:val="both"/>
              <w:rPr>
                <w:rFonts w:ascii="Times New Roman" w:hAnsi="Times New Roman" w:eastAsia="Arial" w:cs="Times New Roman"/>
                <w:sz w:val="16"/>
                <w:szCs w:val="16"/>
                <w:lang w:val="en-GB" w:eastAsia="zh-CN"/>
              </w:rPr>
            </w:pPr>
            <w:r w:rsidRPr="007C2B98">
              <w:rPr>
                <w:rFonts w:ascii="Times New Roman" w:hAnsi="Times New Roman" w:eastAsia="Times New Roman" w:cs="Times New Roman"/>
                <w:sz w:val="16"/>
                <w:szCs w:val="16"/>
                <w:lang w:val="en-GB" w:eastAsia="de-DE"/>
              </w:rPr>
              <w:t>[not relevant]</w:t>
            </w:r>
          </w:p>
        </w:tc>
      </w:tr>
      <w:tr w:rsidRPr="00390DC1" w:rsidR="00CE5961" w14:paraId="5347F787" w14:textId="65E5334D">
        <w:trPr>
          <w:trHeight w:val="300"/>
          <w:trPrChange w:author="Fernando Dominguez" w:date="2025-11-03T09:17:00Z" w:id="2174">
            <w:trPr>
              <w:gridBefore w:val="2"/>
              <w:trHeight w:val="300"/>
            </w:trPr>
          </w:trPrChange>
        </w:trPr>
        <w:tc>
          <w:tcPr>
            <w:tcW w:w="687" w:type="dxa"/>
            <w:tcPrChange w:author="Fernando Dominguez" w:date="2025-11-03T09:17:00Z" w:id="2175">
              <w:tcPr>
                <w:tcW w:w="687" w:type="dxa"/>
                <w:gridSpan w:val="2"/>
              </w:tcPr>
            </w:tcPrChange>
          </w:tcPr>
          <w:p w:rsidRPr="007C2B98" w:rsidR="00CE5961" w:rsidRDefault="00CE5961" w14:paraId="2742818A" w14:textId="64CF7147">
            <w:pPr>
              <w:spacing w:line="276" w:lineRule="auto"/>
              <w:jc w:val="both"/>
              <w:rPr>
                <w:rFonts w:ascii="Times New Roman" w:hAnsi="Times New Roman" w:eastAsia="Times New Roman" w:cs="Times New Roman"/>
                <w:sz w:val="16"/>
                <w:szCs w:val="16"/>
                <w:lang w:val="en-GB" w:eastAsia="de-DE"/>
              </w:rPr>
            </w:pPr>
            <w:r w:rsidRPr="007C2B98">
              <w:rPr>
                <w:rFonts w:ascii="Times New Roman" w:hAnsi="Times New Roman" w:eastAsia="Times New Roman" w:cs="Times New Roman"/>
                <w:sz w:val="16"/>
                <w:szCs w:val="16"/>
                <w:lang w:val="en-GB" w:eastAsia="de-DE"/>
              </w:rPr>
              <w:t>11.3b</w:t>
            </w:r>
          </w:p>
        </w:tc>
        <w:tc>
          <w:tcPr>
            <w:tcW w:w="1573" w:type="dxa"/>
            <w:tcPrChange w:author="Fernando Dominguez" w:date="2025-11-03T09:17:00Z" w:id="2176">
              <w:tcPr>
                <w:tcW w:w="1573" w:type="dxa"/>
                <w:gridSpan w:val="2"/>
              </w:tcPr>
            </w:tcPrChange>
          </w:tcPr>
          <w:p w:rsidRPr="007C2B98" w:rsidR="00CE5961" w:rsidRDefault="00D63B05" w14:paraId="3D705A8F" w14:textId="7DD883B1">
            <w:pPr>
              <w:spacing w:line="276" w:lineRule="auto"/>
              <w:jc w:val="both"/>
              <w:rPr>
                <w:rFonts w:ascii="Times New Roman" w:hAnsi="Times New Roman" w:eastAsia="Times New Roman" w:cs="Times New Roman"/>
                <w:sz w:val="16"/>
                <w:szCs w:val="16"/>
                <w:lang w:val="en-GB" w:eastAsia="de-DE"/>
              </w:rPr>
            </w:pPr>
            <w:r w:rsidRPr="007C2B98">
              <w:rPr>
                <w:rFonts w:ascii="Times New Roman" w:hAnsi="Times New Roman" w:eastAsia="Times New Roman" w:cs="Times New Roman"/>
                <w:sz w:val="16"/>
                <w:szCs w:val="16"/>
                <w:lang w:val="en-GB" w:eastAsia="de-DE"/>
                <w:rPrChange w:author="Rick van Beek" w:date="2025-10-27T16:56:00Z" w:id="2177">
                  <w:rPr>
                    <w:rFonts w:ascii="Times New Roman" w:hAnsi="Times New Roman" w:eastAsia="Times New Roman" w:cs="Times New Roman"/>
                    <w:color w:val="FF0000"/>
                    <w:sz w:val="16"/>
                    <w:szCs w:val="16"/>
                    <w:lang w:val="en-GB" w:eastAsia="de-DE"/>
                  </w:rPr>
                </w:rPrChange>
              </w:rPr>
              <w:t>Res</w:t>
            </w:r>
            <w:r w:rsidRPr="007C2B98">
              <w:rPr>
                <w:rFonts w:ascii="Times New Roman" w:hAnsi="Times New Roman" w:eastAsia="Times New Roman" w:cs="Times New Roman"/>
                <w:sz w:val="16"/>
                <w:szCs w:val="16"/>
                <w:lang w:val="en-GB" w:eastAsia="de-DE"/>
              </w:rPr>
              <w:t>olve</w:t>
            </w:r>
            <w:r w:rsidRPr="007C2B98" w:rsidR="00CE5961">
              <w:rPr>
                <w:rFonts w:ascii="Times New Roman" w:hAnsi="Times New Roman" w:eastAsia="Times New Roman" w:cs="Times New Roman"/>
                <w:sz w:val="16"/>
                <w:szCs w:val="16"/>
                <w:lang w:val="en-GB" w:eastAsia="de-DE"/>
              </w:rPr>
              <w:t xml:space="preserve"> issues with present service provider</w:t>
            </w:r>
          </w:p>
        </w:tc>
        <w:tc>
          <w:tcPr>
            <w:tcW w:w="2884" w:type="dxa"/>
            <w:tcPrChange w:author="Fernando Dominguez" w:date="2025-11-03T09:17:00Z" w:id="2178">
              <w:tcPr>
                <w:tcW w:w="2884" w:type="dxa"/>
                <w:gridSpan w:val="2"/>
              </w:tcPr>
            </w:tcPrChange>
          </w:tcPr>
          <w:p w:rsidRPr="007C2B98" w:rsidR="00CE5961" w:rsidRDefault="00CE5961" w14:paraId="1A4EE81C" w14:textId="0B9F397E">
            <w:pPr>
              <w:spacing w:line="276" w:lineRule="auto"/>
              <w:jc w:val="both"/>
              <w:rPr>
                <w:rFonts w:ascii="Times New Roman" w:hAnsi="Times New Roman" w:cs="Times New Roman"/>
                <w:sz w:val="16"/>
                <w:szCs w:val="16"/>
                <w:lang w:val="en-GB" w:eastAsia="en-GB"/>
              </w:rPr>
            </w:pPr>
            <w:r w:rsidRPr="007C2B98">
              <w:rPr>
                <w:rFonts w:ascii="Times New Roman" w:hAnsi="Times New Roman" w:cs="Times New Roman"/>
                <w:sz w:val="16"/>
                <w:szCs w:val="16"/>
                <w:lang w:val="en-GB" w:eastAsia="en-GB"/>
              </w:rPr>
              <w:t>The new service provider distributes – on authorization of the final customer – the needed information to solve issues with the present service provider for activation of the new contract.</w:t>
            </w:r>
          </w:p>
        </w:tc>
        <w:tc>
          <w:tcPr>
            <w:tcW w:w="1317" w:type="dxa"/>
            <w:tcPrChange w:author="Fernando Dominguez" w:date="2025-11-03T09:17:00Z" w:id="2179">
              <w:tcPr>
                <w:tcW w:w="1317" w:type="dxa"/>
                <w:gridSpan w:val="2"/>
              </w:tcPr>
            </w:tcPrChange>
          </w:tcPr>
          <w:p w:rsidRPr="007C2B98" w:rsidR="00CE5961" w:rsidRDefault="00CE5961" w14:paraId="602B2A93" w14:textId="766D4F31">
            <w:pPr>
              <w:spacing w:line="276" w:lineRule="auto"/>
              <w:jc w:val="both"/>
              <w:rPr>
                <w:rFonts w:ascii="Times New Roman" w:hAnsi="Times New Roman" w:eastAsia="Times New Roman" w:cs="Times New Roman"/>
                <w:sz w:val="16"/>
                <w:szCs w:val="16"/>
                <w:lang w:val="en-GB" w:eastAsia="de-DE"/>
              </w:rPr>
            </w:pPr>
            <w:r w:rsidRPr="007C2B98">
              <w:rPr>
                <w:rFonts w:ascii="Times New Roman" w:hAnsi="Times New Roman" w:eastAsia="Times New Roman" w:cs="Times New Roman"/>
                <w:sz w:val="16"/>
                <w:szCs w:val="16"/>
                <w:lang w:val="en-GB" w:eastAsia="de-DE"/>
              </w:rPr>
              <w:t>Service Provider (new)</w:t>
            </w:r>
          </w:p>
        </w:tc>
        <w:tc>
          <w:tcPr>
            <w:tcW w:w="1319" w:type="dxa"/>
            <w:tcPrChange w:author="Fernando Dominguez" w:date="2025-11-03T09:17:00Z" w:id="2180">
              <w:tcPr>
                <w:tcW w:w="1319" w:type="dxa"/>
                <w:gridSpan w:val="2"/>
              </w:tcPr>
            </w:tcPrChange>
          </w:tcPr>
          <w:p w:rsidRPr="007C2B98" w:rsidR="00CE5961" w:rsidRDefault="00CE5961" w14:paraId="730D3047" w14:textId="5A840263">
            <w:pPr>
              <w:spacing w:line="276" w:lineRule="auto"/>
              <w:jc w:val="both"/>
              <w:rPr>
                <w:rFonts w:ascii="Times New Roman" w:hAnsi="Times New Roman" w:eastAsia="Times New Roman" w:cs="Times New Roman"/>
                <w:sz w:val="16"/>
                <w:szCs w:val="16"/>
                <w:lang w:val="en-GB" w:eastAsia="de-DE"/>
              </w:rPr>
            </w:pPr>
            <w:r w:rsidRPr="007C2B98">
              <w:rPr>
                <w:rFonts w:ascii="Times New Roman" w:hAnsi="Times New Roman" w:eastAsia="Times New Roman" w:cs="Times New Roman"/>
                <w:sz w:val="16"/>
                <w:szCs w:val="16"/>
                <w:lang w:val="en-GB" w:eastAsia="de-DE"/>
              </w:rPr>
              <w:t>Service Provider (present)</w:t>
            </w:r>
          </w:p>
        </w:tc>
        <w:tc>
          <w:tcPr>
            <w:tcW w:w="1236" w:type="dxa"/>
            <w:gridSpan w:val="2"/>
            <w:tcPrChange w:author="Fernando Dominguez" w:date="2025-11-03T09:17:00Z" w:id="2181">
              <w:tcPr>
                <w:tcW w:w="1236" w:type="dxa"/>
                <w:gridSpan w:val="3"/>
              </w:tcPr>
            </w:tcPrChange>
          </w:tcPr>
          <w:p w:rsidRPr="007C2B98" w:rsidR="00CE5961" w:rsidRDefault="00CE5961" w14:paraId="5C01FCB1" w14:textId="14BE5C3C">
            <w:pPr>
              <w:spacing w:line="276" w:lineRule="auto"/>
              <w:jc w:val="both"/>
              <w:rPr>
                <w:rFonts w:ascii="Times New Roman" w:hAnsi="Times New Roman" w:eastAsia="Arial" w:cs="Times New Roman"/>
                <w:sz w:val="16"/>
                <w:szCs w:val="16"/>
                <w:lang w:val="en-GB" w:eastAsia="zh-CN"/>
              </w:rPr>
            </w:pPr>
            <w:r w:rsidRPr="007C2B98">
              <w:rPr>
                <w:rFonts w:ascii="Times New Roman" w:hAnsi="Times New Roman" w:eastAsia="Times New Roman" w:cs="Times New Roman"/>
                <w:sz w:val="16"/>
                <w:szCs w:val="16"/>
                <w:lang w:val="en-GB" w:eastAsia="de-DE"/>
              </w:rPr>
              <w:t>[not relevant]</w:t>
            </w:r>
          </w:p>
        </w:tc>
      </w:tr>
      <w:tr w:rsidRPr="007C2B98" w:rsidR="001453FA" w14:paraId="20FFA44D" w14:textId="77777777">
        <w:trPr>
          <w:gridAfter w:val="1"/>
          <w:wAfter w:w="108" w:type="dxa"/>
          <w:trHeight w:val="300"/>
          <w:trPrChange w:author="Fernando Dominguez" w:date="2025-10-31T11:50:00Z" w:id="2182">
            <w:trPr>
              <w:gridAfter w:val="1"/>
              <w:trHeight w:val="300"/>
            </w:trPr>
          </w:trPrChange>
        </w:trPr>
        <w:tc>
          <w:tcPr>
            <w:tcW w:w="687" w:type="dxa"/>
            <w:tcPrChange w:author="Fernando Dominguez" w:date="2025-10-31T11:50:00Z" w:id="2183">
              <w:tcPr>
                <w:tcW w:w="687" w:type="dxa"/>
                <w:gridSpan w:val="3"/>
              </w:tcPr>
            </w:tcPrChange>
          </w:tcPr>
          <w:p w:rsidRPr="007C2B98" w:rsidR="001453FA" w:rsidRDefault="001453FA" w14:paraId="56A80F34" w14:textId="1FE9D7E7">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11.3c</w:t>
            </w:r>
          </w:p>
        </w:tc>
        <w:tc>
          <w:tcPr>
            <w:tcW w:w="1573" w:type="dxa"/>
            <w:tcPrChange w:author="Fernando Dominguez" w:date="2025-10-31T11:50:00Z" w:id="2184">
              <w:tcPr>
                <w:tcW w:w="1573" w:type="dxa"/>
                <w:gridSpan w:val="2"/>
              </w:tcPr>
            </w:tcPrChange>
          </w:tcPr>
          <w:p w:rsidRPr="007C2B98" w:rsidR="001453FA" w:rsidDel="00D63B05" w:rsidRDefault="001453FA" w14:paraId="085C1064" w14:textId="06128267">
            <w:pPr>
              <w:spacing w:line="276" w:lineRule="auto"/>
              <w:jc w:val="both"/>
              <w:rPr>
                <w:rFonts w:ascii="Times New Roman" w:hAnsi="Times New Roman" w:eastAsia="Times New Roman" w:cs="Times New Roman"/>
                <w:sz w:val="16"/>
                <w:szCs w:val="16"/>
                <w:lang w:val="en-GB" w:eastAsia="de-DE"/>
              </w:rPr>
            </w:pPr>
            <w:commentRangeStart w:id="2185"/>
            <w:commentRangeStart w:id="2186"/>
            <w:r>
              <w:rPr>
                <w:rFonts w:ascii="Times New Roman" w:hAnsi="Times New Roman" w:eastAsia="Times New Roman" w:cs="Times New Roman"/>
                <w:sz w:val="16"/>
                <w:szCs w:val="16"/>
                <w:lang w:val="en-GB" w:eastAsia="de-DE"/>
              </w:rPr>
              <w:t xml:space="preserve">Communicate </w:t>
            </w:r>
            <w:r w:rsidR="00170BC5">
              <w:rPr>
                <w:rFonts w:ascii="Times New Roman" w:hAnsi="Times New Roman" w:eastAsia="Times New Roman" w:cs="Times New Roman"/>
                <w:sz w:val="16"/>
                <w:szCs w:val="16"/>
                <w:lang w:val="en-GB" w:eastAsia="de-DE"/>
              </w:rPr>
              <w:t>resolution results</w:t>
            </w:r>
            <w:commentRangeEnd w:id="2185"/>
            <w:r w:rsidRPr="007C2B98" w:rsidR="00EC1917">
              <w:rPr>
                <w:rStyle w:val="CommentReference"/>
                <w:rFonts w:ascii="Times New Roman" w:hAnsi="Times New Roman" w:eastAsia="Times New Roman" w:cs="Times New Roman"/>
                <w:lang w:val="en-GB" w:eastAsia="de-DE"/>
              </w:rPr>
              <w:commentReference w:id="2185"/>
            </w:r>
            <w:commentRangeEnd w:id="2186"/>
            <w:r w:rsidRPr="007C2B98" w:rsidR="00EC1917">
              <w:rPr>
                <w:rStyle w:val="CommentReference"/>
                <w:rFonts w:ascii="Times New Roman" w:hAnsi="Times New Roman" w:eastAsia="Times New Roman" w:cs="Times New Roman"/>
                <w:lang w:val="en-GB" w:eastAsia="de-DE"/>
              </w:rPr>
              <w:commentReference w:id="2186"/>
            </w:r>
          </w:p>
        </w:tc>
        <w:tc>
          <w:tcPr>
            <w:tcW w:w="2884" w:type="dxa"/>
            <w:tcPrChange w:author="Fernando Dominguez" w:date="2025-10-31T11:50:00Z" w:id="2187">
              <w:tcPr>
                <w:tcW w:w="2884" w:type="dxa"/>
                <w:gridSpan w:val="2"/>
              </w:tcPr>
            </w:tcPrChange>
          </w:tcPr>
          <w:p w:rsidR="001453FA" w:rsidRDefault="00170BC5" w14:paraId="007900BB" w14:textId="77777777">
            <w:pPr>
              <w:spacing w:line="276" w:lineRule="auto"/>
              <w:jc w:val="both"/>
              <w:rPr>
                <w:rFonts w:ascii="Times New Roman" w:hAnsi="Times New Roman" w:cs="Times New Roman"/>
                <w:sz w:val="16"/>
                <w:szCs w:val="16"/>
                <w:lang w:val="en-GB" w:eastAsia="en-GB"/>
              </w:rPr>
            </w:pPr>
            <w:r>
              <w:rPr>
                <w:rFonts w:ascii="Times New Roman" w:hAnsi="Times New Roman" w:cs="Times New Roman"/>
                <w:sz w:val="16"/>
                <w:szCs w:val="16"/>
                <w:lang w:val="en-GB" w:eastAsia="en-GB"/>
              </w:rPr>
              <w:t xml:space="preserve">The present service provider </w:t>
            </w:r>
            <w:r w:rsidR="000A59EF">
              <w:rPr>
                <w:rFonts w:ascii="Times New Roman" w:hAnsi="Times New Roman" w:cs="Times New Roman"/>
                <w:sz w:val="16"/>
                <w:szCs w:val="16"/>
                <w:lang w:val="en-GB" w:eastAsia="en-GB"/>
              </w:rPr>
              <w:t>informs the new service provider of the resolution results.</w:t>
            </w:r>
            <w:r w:rsidR="00D961B5">
              <w:rPr>
                <w:rFonts w:ascii="Times New Roman" w:hAnsi="Times New Roman" w:cs="Times New Roman"/>
                <w:sz w:val="16"/>
                <w:szCs w:val="16"/>
                <w:lang w:val="en-GB" w:eastAsia="en-GB"/>
              </w:rPr>
              <w:t xml:space="preserve"> </w:t>
            </w:r>
          </w:p>
          <w:p w:rsidRPr="007C2B98" w:rsidR="001453FA" w:rsidRDefault="00D961B5" w14:paraId="4EED7F47" w14:textId="55576154">
            <w:pPr>
              <w:spacing w:line="276" w:lineRule="auto"/>
              <w:jc w:val="both"/>
              <w:rPr>
                <w:rFonts w:ascii="Times New Roman" w:hAnsi="Times New Roman" w:cs="Times New Roman"/>
                <w:sz w:val="16"/>
                <w:szCs w:val="16"/>
                <w:lang w:val="en-GB" w:eastAsia="en-GB"/>
              </w:rPr>
            </w:pPr>
            <w:r>
              <w:rPr>
                <w:rFonts w:ascii="Times New Roman" w:hAnsi="Times New Roman" w:cs="Times New Roman"/>
                <w:sz w:val="16"/>
                <w:szCs w:val="16"/>
                <w:lang w:val="en-GB" w:eastAsia="en-GB"/>
              </w:rPr>
              <w:t>Note: This communication is purely procedural and does not grant to present service provider</w:t>
            </w:r>
            <w:r w:rsidR="00F609C6">
              <w:rPr>
                <w:rFonts w:ascii="Times New Roman" w:hAnsi="Times New Roman" w:cs="Times New Roman"/>
                <w:sz w:val="16"/>
                <w:szCs w:val="16"/>
                <w:lang w:val="en-GB" w:eastAsia="en-GB"/>
              </w:rPr>
              <w:t xml:space="preserve"> the authority to veto or delay the switching </w:t>
            </w:r>
            <w:r w:rsidR="00DF1F2D">
              <w:rPr>
                <w:rFonts w:ascii="Times New Roman" w:hAnsi="Times New Roman" w:cs="Times New Roman"/>
                <w:sz w:val="16"/>
                <w:szCs w:val="16"/>
                <w:lang w:val="en-GB" w:eastAsia="en-GB"/>
              </w:rPr>
              <w:t xml:space="preserve">process, ensuring the customer’s right to switch service providers is upheld without </w:t>
            </w:r>
            <w:r w:rsidR="001F40A7">
              <w:rPr>
                <w:rFonts w:ascii="Times New Roman" w:hAnsi="Times New Roman" w:cs="Times New Roman"/>
                <w:sz w:val="16"/>
                <w:szCs w:val="16"/>
                <w:lang w:val="en-GB" w:eastAsia="en-GB"/>
              </w:rPr>
              <w:t>undue cost, effort or time.</w:t>
            </w:r>
          </w:p>
        </w:tc>
        <w:tc>
          <w:tcPr>
            <w:tcW w:w="1317" w:type="dxa"/>
            <w:tcPrChange w:author="Fernando Dominguez" w:date="2025-10-31T11:50:00Z" w:id="2188">
              <w:tcPr>
                <w:tcW w:w="1317" w:type="dxa"/>
                <w:gridSpan w:val="2"/>
              </w:tcPr>
            </w:tcPrChange>
          </w:tcPr>
          <w:p w:rsidRPr="007C2B98" w:rsidR="001453FA" w:rsidRDefault="000A59EF" w14:paraId="0838B46B" w14:textId="5EB239D6">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Service Provider (</w:t>
            </w:r>
            <w:r w:rsidR="00EC1917">
              <w:rPr>
                <w:rFonts w:ascii="Times New Roman" w:hAnsi="Times New Roman" w:eastAsia="Times New Roman" w:cs="Times New Roman"/>
                <w:sz w:val="16"/>
                <w:szCs w:val="16"/>
                <w:lang w:val="en-GB" w:eastAsia="de-DE"/>
              </w:rPr>
              <w:t>present</w:t>
            </w:r>
            <w:r>
              <w:rPr>
                <w:rFonts w:ascii="Times New Roman" w:hAnsi="Times New Roman" w:eastAsia="Times New Roman" w:cs="Times New Roman"/>
                <w:sz w:val="16"/>
                <w:szCs w:val="16"/>
                <w:lang w:val="en-GB" w:eastAsia="de-DE"/>
              </w:rPr>
              <w:t>)</w:t>
            </w:r>
          </w:p>
        </w:tc>
        <w:tc>
          <w:tcPr>
            <w:tcW w:w="1319" w:type="dxa"/>
            <w:tcPrChange w:author="Fernando Dominguez" w:date="2025-10-31T11:50:00Z" w:id="2189">
              <w:tcPr>
                <w:tcW w:w="1319" w:type="dxa"/>
                <w:gridSpan w:val="2"/>
              </w:tcPr>
            </w:tcPrChange>
          </w:tcPr>
          <w:p w:rsidRPr="007C2B98" w:rsidR="001453FA" w:rsidRDefault="00EC1917" w14:paraId="026E1663" w14:textId="134EE14C">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Service Provider (new)</w:t>
            </w:r>
          </w:p>
        </w:tc>
        <w:tc>
          <w:tcPr>
            <w:tcW w:w="1236" w:type="dxa"/>
            <w:tcPrChange w:author="Fernando Dominguez" w:date="2025-10-31T11:50:00Z" w:id="2190">
              <w:tcPr>
                <w:tcW w:w="1236" w:type="dxa"/>
                <w:gridSpan w:val="3"/>
              </w:tcPr>
            </w:tcPrChange>
          </w:tcPr>
          <w:p w:rsidRPr="007C2B98" w:rsidR="001453FA" w:rsidRDefault="00EC1917" w14:paraId="545D7934" w14:textId="3124FE04">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[not relevant]</w:t>
            </w:r>
          </w:p>
        </w:tc>
      </w:tr>
      <w:tr w:rsidRPr="00390DC1" w:rsidR="00AF1F41" w14:paraId="31829DEA" w14:textId="6D4E43AD">
        <w:trPr>
          <w:trHeight w:val="300"/>
          <w:trPrChange w:author="Fernando Dominguez" w:date="2025-11-03T09:17:00Z" w:id="2191">
            <w:trPr>
              <w:gridBefore w:val="2"/>
              <w:trHeight w:val="300"/>
            </w:trPr>
          </w:trPrChange>
        </w:trPr>
        <w:tc>
          <w:tcPr>
            <w:tcW w:w="687" w:type="dxa"/>
            <w:tcPrChange w:author="Fernando Dominguez" w:date="2025-11-03T09:17:00Z" w:id="2192">
              <w:tcPr>
                <w:tcW w:w="687" w:type="dxa"/>
                <w:gridSpan w:val="2"/>
              </w:tcPr>
            </w:tcPrChange>
          </w:tcPr>
          <w:p w:rsidRPr="001453FA" w:rsidR="00AF1F41" w:rsidP="00AF1F41" w:rsidRDefault="00AF1F41" w14:paraId="5AC3D26D" w14:textId="7AA74215">
            <w:pPr>
              <w:spacing w:line="276" w:lineRule="auto"/>
              <w:jc w:val="both"/>
              <w:rPr>
                <w:rFonts w:ascii="Times New Roman" w:hAnsi="Times New Roman" w:eastAsia="Times New Roman" w:cs="Times New Roman"/>
                <w:sz w:val="16"/>
                <w:szCs w:val="16"/>
                <w:lang w:val="en-GB" w:eastAsia="de-DE"/>
              </w:rPr>
            </w:pPr>
            <w:r w:rsidRPr="001453FA">
              <w:rPr>
                <w:rFonts w:ascii="Times New Roman" w:hAnsi="Times New Roman" w:eastAsia="Times New Roman" w:cs="Times New Roman"/>
                <w:sz w:val="16"/>
                <w:szCs w:val="16"/>
                <w:lang w:val="en-GB" w:eastAsia="de-DE"/>
              </w:rPr>
              <w:t>11.3d</w:t>
            </w:r>
          </w:p>
        </w:tc>
        <w:tc>
          <w:tcPr>
            <w:tcW w:w="1573" w:type="dxa"/>
            <w:tcPrChange w:author="Fernando Dominguez" w:date="2025-11-03T09:17:00Z" w:id="2193">
              <w:tcPr>
                <w:tcW w:w="1573" w:type="dxa"/>
                <w:gridSpan w:val="2"/>
              </w:tcPr>
            </w:tcPrChange>
          </w:tcPr>
          <w:p w:rsidRPr="001453FA" w:rsidR="00AF1F41" w:rsidP="00AF1F41" w:rsidRDefault="00E935AB" w14:paraId="256C9217" w14:textId="6347B648">
            <w:pPr>
              <w:spacing w:line="276" w:lineRule="auto"/>
              <w:jc w:val="both"/>
              <w:rPr>
                <w:rFonts w:ascii="Times New Roman" w:hAnsi="Times New Roman" w:eastAsia="Times New Roman" w:cs="Times New Roman"/>
                <w:sz w:val="16"/>
                <w:szCs w:val="16"/>
                <w:lang w:val="en-GB" w:eastAsia="de-DE"/>
              </w:rPr>
            </w:pPr>
            <w:r w:rsidRPr="00E37AE0">
              <w:rPr>
                <w:rFonts w:ascii="Times New Roman" w:hAnsi="Times New Roman" w:eastAsia="Times New Roman" w:cs="Times New Roman"/>
                <w:sz w:val="16"/>
                <w:szCs w:val="16"/>
                <w:lang w:val="en-GB" w:eastAsia="de-DE"/>
              </w:rPr>
              <w:t>Inform</w:t>
            </w:r>
            <w:r w:rsidRPr="001453FA" w:rsidR="00AF1F41">
              <w:rPr>
                <w:rFonts w:ascii="Times New Roman" w:hAnsi="Times New Roman" w:eastAsia="Times New Roman" w:cs="Times New Roman"/>
                <w:sz w:val="16"/>
                <w:szCs w:val="16"/>
                <w:lang w:val="en-GB" w:eastAsia="de-DE"/>
              </w:rPr>
              <w:t xml:space="preserve"> final customer of </w:t>
            </w:r>
            <w:r w:rsidRPr="00E37AE0" w:rsidR="005F2390">
              <w:rPr>
                <w:rFonts w:ascii="Times New Roman" w:hAnsi="Times New Roman" w:eastAsia="Times New Roman" w:cs="Times New Roman"/>
                <w:sz w:val="16"/>
                <w:szCs w:val="16"/>
                <w:lang w:val="en-GB" w:eastAsia="de-DE"/>
              </w:rPr>
              <w:t>issue resolution</w:t>
            </w:r>
            <w:r w:rsidRPr="001453FA" w:rsidR="00AF1F41">
              <w:rPr>
                <w:rFonts w:ascii="Times New Roman" w:hAnsi="Times New Roman" w:eastAsia="Times New Roman" w:cs="Times New Roman"/>
                <w:sz w:val="16"/>
                <w:szCs w:val="16"/>
                <w:lang w:val="en-GB" w:eastAsia="de-DE"/>
              </w:rPr>
              <w:t xml:space="preserve"> results</w:t>
            </w:r>
          </w:p>
        </w:tc>
        <w:tc>
          <w:tcPr>
            <w:tcW w:w="2884" w:type="dxa"/>
            <w:tcPrChange w:author="Fernando Dominguez" w:date="2025-11-03T09:17:00Z" w:id="2194">
              <w:tcPr>
                <w:tcW w:w="2884" w:type="dxa"/>
                <w:gridSpan w:val="2"/>
              </w:tcPr>
            </w:tcPrChange>
          </w:tcPr>
          <w:p w:rsidR="00CE5961" w:rsidRDefault="00AF1F41" w14:paraId="64C63570" w14:textId="77777777">
            <w:pPr>
              <w:spacing w:line="276" w:lineRule="auto"/>
              <w:jc w:val="both"/>
              <w:rPr>
                <w:rFonts w:ascii="Times New Roman" w:hAnsi="Times New Roman" w:cs="Times New Roman"/>
                <w:sz w:val="16"/>
                <w:szCs w:val="16"/>
                <w:lang w:val="en-GB" w:eastAsia="en-GB"/>
              </w:rPr>
            </w:pPr>
            <w:r w:rsidRPr="001453FA">
              <w:rPr>
                <w:rFonts w:ascii="Times New Roman" w:hAnsi="Times New Roman" w:cs="Times New Roman"/>
                <w:sz w:val="16"/>
                <w:szCs w:val="16"/>
                <w:lang w:val="en-GB" w:eastAsia="en-GB"/>
              </w:rPr>
              <w:t>The new service provider informs the final customer of the result.</w:t>
            </w:r>
          </w:p>
          <w:p w:rsidRPr="001453FA" w:rsidR="00AF1F41" w:rsidP="00AF1F41" w:rsidRDefault="00853ABF" w14:paraId="512D44CF" w14:textId="467B835B">
            <w:pPr>
              <w:spacing w:line="276" w:lineRule="auto"/>
              <w:jc w:val="both"/>
              <w:rPr>
                <w:rFonts w:ascii="Times New Roman" w:hAnsi="Times New Roman" w:cs="Times New Roman"/>
                <w:sz w:val="16"/>
                <w:szCs w:val="16"/>
                <w:lang w:val="en-GB" w:eastAsia="en-GB"/>
              </w:rPr>
            </w:pPr>
            <w:r>
              <w:rPr>
                <w:rFonts w:ascii="Times New Roman" w:hAnsi="Times New Roman" w:cs="Times New Roman"/>
                <w:sz w:val="16"/>
                <w:szCs w:val="16"/>
                <w:lang w:val="en-GB" w:eastAsia="en-GB"/>
              </w:rPr>
              <w:t xml:space="preserve">Note: </w:t>
            </w:r>
            <w:r w:rsidR="00082A5C">
              <w:rPr>
                <w:rFonts w:ascii="Times New Roman" w:hAnsi="Times New Roman" w:cs="Times New Roman"/>
                <w:sz w:val="16"/>
                <w:szCs w:val="16"/>
                <w:lang w:val="en-GB" w:eastAsia="en-GB"/>
              </w:rPr>
              <w:t xml:space="preserve">If no go, then final customer remains with present </w:t>
            </w:r>
            <w:r w:rsidR="00A16ACB">
              <w:rPr>
                <w:rFonts w:ascii="Times New Roman" w:hAnsi="Times New Roman" w:cs="Times New Roman"/>
                <w:sz w:val="16"/>
                <w:szCs w:val="16"/>
                <w:lang w:val="en-GB" w:eastAsia="en-GB"/>
              </w:rPr>
              <w:t>service provider, otherwise proceeds to 11.4a.</w:t>
            </w:r>
          </w:p>
        </w:tc>
        <w:tc>
          <w:tcPr>
            <w:tcW w:w="1317" w:type="dxa"/>
            <w:tcPrChange w:author="Fernando Dominguez" w:date="2025-11-03T09:17:00Z" w:id="2195">
              <w:tcPr>
                <w:tcW w:w="1317" w:type="dxa"/>
                <w:gridSpan w:val="2"/>
              </w:tcPr>
            </w:tcPrChange>
          </w:tcPr>
          <w:p w:rsidRPr="001453FA" w:rsidR="00AF1F41" w:rsidP="00AF1F41" w:rsidRDefault="00AF1F41" w14:paraId="50B5ABD7" w14:textId="5B7BBB85">
            <w:pPr>
              <w:spacing w:line="276" w:lineRule="auto"/>
              <w:jc w:val="both"/>
              <w:rPr>
                <w:rFonts w:ascii="Times New Roman" w:hAnsi="Times New Roman" w:eastAsia="Times New Roman" w:cs="Times New Roman"/>
                <w:sz w:val="16"/>
                <w:szCs w:val="16"/>
                <w:lang w:val="en-GB" w:eastAsia="de-DE"/>
              </w:rPr>
            </w:pPr>
            <w:r w:rsidRPr="001453FA">
              <w:rPr>
                <w:rFonts w:ascii="Times New Roman" w:hAnsi="Times New Roman" w:eastAsia="Times New Roman" w:cs="Times New Roman"/>
                <w:sz w:val="16"/>
                <w:szCs w:val="16"/>
                <w:lang w:val="en-GB" w:eastAsia="de-DE"/>
              </w:rPr>
              <w:t>Service Provider (new)</w:t>
            </w:r>
          </w:p>
        </w:tc>
        <w:tc>
          <w:tcPr>
            <w:tcW w:w="1319" w:type="dxa"/>
            <w:tcPrChange w:author="Fernando Dominguez" w:date="2025-11-03T09:17:00Z" w:id="2196">
              <w:tcPr>
                <w:tcW w:w="1319" w:type="dxa"/>
                <w:gridSpan w:val="2"/>
              </w:tcPr>
            </w:tcPrChange>
          </w:tcPr>
          <w:p w:rsidRPr="001453FA" w:rsidR="00AF1F41" w:rsidP="00AF1F41" w:rsidRDefault="00AF1F41" w14:paraId="648E2D7F" w14:textId="34D5B595">
            <w:pPr>
              <w:spacing w:line="276" w:lineRule="auto"/>
              <w:jc w:val="both"/>
              <w:rPr>
                <w:rFonts w:ascii="Times New Roman" w:hAnsi="Times New Roman" w:eastAsia="Times New Roman" w:cs="Times New Roman"/>
                <w:sz w:val="16"/>
                <w:szCs w:val="16"/>
                <w:lang w:val="en-GB" w:eastAsia="de-DE"/>
              </w:rPr>
            </w:pPr>
            <w:r w:rsidRPr="001453FA">
              <w:rPr>
                <w:rFonts w:ascii="Times New Roman" w:hAnsi="Times New Roman" w:eastAsia="Times New Roman" w:cs="Times New Roman"/>
                <w:sz w:val="16"/>
                <w:szCs w:val="16"/>
                <w:lang w:val="en-GB" w:eastAsia="de-DE"/>
              </w:rPr>
              <w:t>Final customer</w:t>
            </w:r>
          </w:p>
        </w:tc>
        <w:tc>
          <w:tcPr>
            <w:tcW w:w="1236" w:type="dxa"/>
            <w:gridSpan w:val="2"/>
            <w:tcPrChange w:author="Fernando Dominguez" w:date="2025-11-03T09:17:00Z" w:id="2197">
              <w:tcPr>
                <w:tcW w:w="1236" w:type="dxa"/>
                <w:gridSpan w:val="3"/>
              </w:tcPr>
            </w:tcPrChange>
          </w:tcPr>
          <w:p w:rsidRPr="001453FA" w:rsidR="00AF1F41" w:rsidP="00AF1F41" w:rsidRDefault="00AF1F41" w14:paraId="3D744B89" w14:textId="438E04AC">
            <w:pPr>
              <w:spacing w:line="276" w:lineRule="auto"/>
              <w:jc w:val="both"/>
              <w:rPr>
                <w:rFonts w:ascii="Times New Roman" w:hAnsi="Times New Roman" w:eastAsia="Times New Roman" w:cs="Times New Roman"/>
                <w:sz w:val="16"/>
                <w:szCs w:val="16"/>
                <w:lang w:val="en-GB" w:eastAsia="de-DE"/>
              </w:rPr>
            </w:pPr>
            <w:r w:rsidRPr="001453FA">
              <w:rPr>
                <w:rFonts w:ascii="Times New Roman" w:hAnsi="Times New Roman" w:eastAsia="Times New Roman" w:cs="Times New Roman"/>
                <w:sz w:val="16"/>
                <w:szCs w:val="16"/>
                <w:lang w:val="en-GB" w:eastAsia="de-DE"/>
              </w:rPr>
              <w:t xml:space="preserve">B – </w:t>
            </w:r>
            <w:r w:rsidR="007A3E14">
              <w:rPr>
                <w:rFonts w:ascii="Times New Roman" w:hAnsi="Times New Roman" w:eastAsia="Times New Roman" w:cs="Times New Roman"/>
                <w:sz w:val="16"/>
                <w:szCs w:val="16"/>
                <w:lang w:val="en-GB" w:eastAsia="de-DE"/>
              </w:rPr>
              <w:t>Information on</w:t>
            </w:r>
            <w:r w:rsidRPr="001453FA">
              <w:rPr>
                <w:rFonts w:ascii="Times New Roman" w:hAnsi="Times New Roman" w:eastAsia="Times New Roman" w:cs="Times New Roman"/>
                <w:sz w:val="16"/>
                <w:szCs w:val="16"/>
                <w:lang w:val="en-GB" w:eastAsia="de-DE"/>
              </w:rPr>
              <w:t xml:space="preserve"> validation</w:t>
            </w:r>
          </w:p>
        </w:tc>
      </w:tr>
      <w:tr w:rsidRPr="00390DC1" w:rsidR="00897263" w14:paraId="444F9EB2" w14:textId="77777777">
        <w:trPr>
          <w:gridAfter w:val="1"/>
          <w:wAfter w:w="108" w:type="dxa"/>
          <w:trHeight w:val="300"/>
          <w:trPrChange w:author="Fernando Dominguez" w:date="2025-10-31T11:50:00Z" w:id="2198">
            <w:trPr>
              <w:gridAfter w:val="1"/>
              <w:trHeight w:val="300"/>
            </w:trPr>
          </w:trPrChange>
        </w:trPr>
        <w:tc>
          <w:tcPr>
            <w:tcW w:w="687" w:type="dxa"/>
            <w:tcPrChange w:author="Fernando Dominguez" w:date="2025-10-31T11:50:00Z" w:id="2199">
              <w:tcPr>
                <w:tcW w:w="687" w:type="dxa"/>
                <w:gridSpan w:val="3"/>
              </w:tcPr>
            </w:tcPrChange>
          </w:tcPr>
          <w:p w:rsidRPr="001453FA" w:rsidR="00897263" w:rsidRDefault="00F2245F" w14:paraId="5F8A89A4" w14:textId="75D77F36">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 xml:space="preserve">11.4a </w:t>
            </w:r>
          </w:p>
        </w:tc>
        <w:tc>
          <w:tcPr>
            <w:tcW w:w="1573" w:type="dxa"/>
            <w:tcPrChange w:author="Fernando Dominguez" w:date="2025-10-31T11:50:00Z" w:id="2200">
              <w:tcPr>
                <w:tcW w:w="1573" w:type="dxa"/>
                <w:gridSpan w:val="2"/>
              </w:tcPr>
            </w:tcPrChange>
          </w:tcPr>
          <w:p w:rsidR="00276048" w:rsidRDefault="00276048" w14:paraId="32709261" w14:textId="77777777">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[Conditional]</w:t>
            </w:r>
          </w:p>
          <w:p w:rsidRPr="001453FA" w:rsidR="00897263" w:rsidDel="00E935AB" w:rsidRDefault="00F2245F" w14:paraId="60CF351D" w14:textId="310946F4">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Validate need for upfront CU master data</w:t>
            </w:r>
          </w:p>
        </w:tc>
        <w:tc>
          <w:tcPr>
            <w:tcW w:w="2884" w:type="dxa"/>
            <w:tcPrChange w:author="Fernando Dominguez" w:date="2025-10-31T11:50:00Z" w:id="2201">
              <w:tcPr>
                <w:tcW w:w="2884" w:type="dxa"/>
                <w:gridSpan w:val="2"/>
              </w:tcPr>
            </w:tcPrChange>
          </w:tcPr>
          <w:p w:rsidR="00897263" w:rsidRDefault="00F2245F" w14:paraId="5C61A754" w14:textId="77777777">
            <w:pPr>
              <w:spacing w:line="276" w:lineRule="auto"/>
              <w:jc w:val="both"/>
              <w:rPr>
                <w:rFonts w:ascii="Times New Roman" w:hAnsi="Times New Roman" w:cs="Times New Roman"/>
                <w:sz w:val="16"/>
                <w:szCs w:val="16"/>
                <w:lang w:val="en-GB" w:eastAsia="en-GB"/>
              </w:rPr>
            </w:pPr>
            <w:r>
              <w:rPr>
                <w:rFonts w:ascii="Times New Roman" w:hAnsi="Times New Roman" w:cs="Times New Roman"/>
                <w:sz w:val="16"/>
                <w:szCs w:val="16"/>
                <w:lang w:val="en-GB" w:eastAsia="en-GB"/>
              </w:rPr>
              <w:t>The new service provider decides whether</w:t>
            </w:r>
            <w:r w:rsidR="006B742E">
              <w:rPr>
                <w:rFonts w:ascii="Times New Roman" w:hAnsi="Times New Roman" w:cs="Times New Roman"/>
                <w:sz w:val="16"/>
                <w:szCs w:val="16"/>
                <w:lang w:val="en-GB" w:eastAsia="en-GB"/>
              </w:rPr>
              <w:t xml:space="preserve"> upfront CU master data is required.</w:t>
            </w:r>
          </w:p>
          <w:p w:rsidRPr="001453FA" w:rsidR="00897263" w:rsidRDefault="006B742E" w14:paraId="08357FE4" w14:textId="0B01894B">
            <w:pPr>
              <w:spacing w:line="276" w:lineRule="auto"/>
              <w:jc w:val="both"/>
              <w:rPr>
                <w:rFonts w:ascii="Times New Roman" w:hAnsi="Times New Roman" w:cs="Times New Roman"/>
                <w:sz w:val="16"/>
                <w:szCs w:val="16"/>
                <w:lang w:val="en-GB" w:eastAsia="en-GB"/>
              </w:rPr>
            </w:pPr>
            <w:r>
              <w:rPr>
                <w:rFonts w:ascii="Times New Roman" w:hAnsi="Times New Roman" w:cs="Times New Roman"/>
                <w:sz w:val="16"/>
                <w:szCs w:val="16"/>
                <w:lang w:val="en-GB" w:eastAsia="en-GB"/>
              </w:rPr>
              <w:t xml:space="preserve">Note: If steps </w:t>
            </w:r>
            <w:r w:rsidR="00B12FB0">
              <w:rPr>
                <w:rFonts w:ascii="Times New Roman" w:hAnsi="Times New Roman" w:cs="Times New Roman"/>
                <w:sz w:val="16"/>
                <w:szCs w:val="16"/>
                <w:lang w:val="en-GB" w:eastAsia="en-GB"/>
              </w:rPr>
              <w:t>11.4b to 11.4</w:t>
            </w:r>
            <w:ins w:author="Rick van Beek" w:date="2025-10-30T13:44:00Z" w:id="2202">
              <w:r w:rsidR="00CB21A7">
                <w:rPr>
                  <w:rFonts w:ascii="Times New Roman" w:hAnsi="Times New Roman" w:cs="Times New Roman"/>
                  <w:sz w:val="16"/>
                  <w:szCs w:val="16"/>
                  <w:lang w:val="en-GB" w:eastAsia="en-GB"/>
                </w:rPr>
                <w:t>f</w:t>
              </w:r>
            </w:ins>
            <w:del w:author="Rick van Beek" w:date="2025-10-30T13:44:00Z" w:id="2203">
              <w:r w:rsidDel="00CB21A7" w:rsidR="00B12FB0">
                <w:rPr>
                  <w:rFonts w:ascii="Times New Roman" w:hAnsi="Times New Roman" w:cs="Times New Roman"/>
                  <w:sz w:val="16"/>
                  <w:szCs w:val="16"/>
                  <w:lang w:val="en-GB" w:eastAsia="en-GB"/>
                </w:rPr>
                <w:delText>e</w:delText>
              </w:r>
            </w:del>
            <w:r w:rsidR="00B12FB0">
              <w:rPr>
                <w:rFonts w:ascii="Times New Roman" w:hAnsi="Times New Roman" w:cs="Times New Roman"/>
                <w:sz w:val="16"/>
                <w:szCs w:val="16"/>
                <w:lang w:val="en-GB" w:eastAsia="en-GB"/>
              </w:rPr>
              <w:t xml:space="preserve"> </w:t>
            </w:r>
            <w:r w:rsidR="009114B8">
              <w:rPr>
                <w:rFonts w:ascii="Times New Roman" w:hAnsi="Times New Roman" w:cs="Times New Roman"/>
                <w:sz w:val="16"/>
                <w:szCs w:val="16"/>
                <w:lang w:val="en-GB" w:eastAsia="en-GB"/>
              </w:rPr>
              <w:t>do not apply, then flow moves to step 11.5</w:t>
            </w:r>
          </w:p>
        </w:tc>
        <w:tc>
          <w:tcPr>
            <w:tcW w:w="1317" w:type="dxa"/>
            <w:tcPrChange w:author="Fernando Dominguez" w:date="2025-10-31T11:50:00Z" w:id="2204">
              <w:tcPr>
                <w:tcW w:w="1317" w:type="dxa"/>
                <w:gridSpan w:val="2"/>
              </w:tcPr>
            </w:tcPrChange>
          </w:tcPr>
          <w:p w:rsidRPr="001453FA" w:rsidR="00897263" w:rsidRDefault="00276048" w14:paraId="077805F4" w14:textId="101B538C">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Service Provider (new)</w:t>
            </w:r>
          </w:p>
        </w:tc>
        <w:tc>
          <w:tcPr>
            <w:tcW w:w="1319" w:type="dxa"/>
            <w:tcPrChange w:author="Fernando Dominguez" w:date="2025-10-31T11:50:00Z" w:id="2205">
              <w:tcPr>
                <w:tcW w:w="1319" w:type="dxa"/>
                <w:gridSpan w:val="2"/>
              </w:tcPr>
            </w:tcPrChange>
          </w:tcPr>
          <w:p w:rsidRPr="001453FA" w:rsidR="00897263" w:rsidRDefault="00E3112D" w14:paraId="228916FE" w14:textId="4F0331C2">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[not relevant]</w:t>
            </w:r>
          </w:p>
        </w:tc>
        <w:tc>
          <w:tcPr>
            <w:tcW w:w="1236" w:type="dxa"/>
            <w:tcPrChange w:author="Fernando Dominguez" w:date="2025-10-31T11:50:00Z" w:id="2206">
              <w:tcPr>
                <w:tcW w:w="1236" w:type="dxa"/>
                <w:gridSpan w:val="3"/>
              </w:tcPr>
            </w:tcPrChange>
          </w:tcPr>
          <w:p w:rsidRPr="001453FA" w:rsidR="00897263" w:rsidRDefault="00276048" w14:paraId="0043CE57" w14:textId="3A788921">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[not relevant]</w:t>
            </w:r>
          </w:p>
        </w:tc>
      </w:tr>
      <w:tr w:rsidRPr="00DA7D8D" w:rsidR="00AF1F41" w14:paraId="5E4758B7" w14:textId="57BB974E">
        <w:trPr>
          <w:trHeight w:val="300"/>
          <w:trPrChange w:author="Fernando Dominguez" w:date="2025-11-03T09:17:00Z" w:id="2207">
            <w:trPr>
              <w:gridBefore w:val="2"/>
              <w:trHeight w:val="300"/>
            </w:trPr>
          </w:trPrChange>
        </w:trPr>
        <w:tc>
          <w:tcPr>
            <w:tcW w:w="687" w:type="dxa"/>
            <w:tcPrChange w:author="Fernando Dominguez" w:date="2025-11-03T09:17:00Z" w:id="2208">
              <w:tcPr>
                <w:tcW w:w="687" w:type="dxa"/>
                <w:gridSpan w:val="2"/>
              </w:tcPr>
            </w:tcPrChange>
          </w:tcPr>
          <w:p w:rsidRPr="00117039" w:rsidR="00AF1F41" w:rsidP="00AF1F41" w:rsidRDefault="00AF1F41" w14:paraId="7AF0D6FF" w14:textId="5586054D">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11.</w:t>
            </w:r>
            <w:r w:rsidRPr="00117039" w:rsidR="00AB454C">
              <w:rPr>
                <w:rFonts w:ascii="Times New Roman" w:hAnsi="Times New Roman" w:eastAsia="Times New Roman" w:cs="Times New Roman"/>
                <w:sz w:val="16"/>
                <w:szCs w:val="16"/>
                <w:lang w:val="en-GB" w:eastAsia="de-DE"/>
              </w:rPr>
              <w:t>4</w:t>
            </w:r>
            <w:r w:rsidR="00CF2775">
              <w:rPr>
                <w:rFonts w:ascii="Times New Roman" w:hAnsi="Times New Roman" w:eastAsia="Times New Roman" w:cs="Times New Roman"/>
                <w:sz w:val="16"/>
                <w:szCs w:val="16"/>
                <w:lang w:val="en-GB" w:eastAsia="de-DE"/>
              </w:rPr>
              <w:t>b</w:t>
            </w:r>
          </w:p>
        </w:tc>
        <w:tc>
          <w:tcPr>
            <w:tcW w:w="1573" w:type="dxa"/>
            <w:tcPrChange w:author="Fernando Dominguez" w:date="2025-11-03T09:17:00Z" w:id="2209">
              <w:tcPr>
                <w:tcW w:w="1573" w:type="dxa"/>
                <w:gridSpan w:val="2"/>
              </w:tcPr>
            </w:tcPrChange>
          </w:tcPr>
          <w:p w:rsidRPr="00632ED3" w:rsidR="00AF1F41" w:rsidP="00AF1F41" w:rsidRDefault="00AF1F41" w14:paraId="0474EF4C" w14:textId="03AD8A65">
            <w:pPr>
              <w:spacing w:line="276" w:lineRule="auto"/>
              <w:jc w:val="both"/>
              <w:rPr>
                <w:rFonts w:ascii="Times New Roman" w:hAnsi="Times New Roman" w:eastAsia="Calibri" w:cs="Times New Roman"/>
                <w:sz w:val="16"/>
                <w:szCs w:val="16"/>
                <w:lang w:val="en-GB"/>
              </w:rPr>
            </w:pPr>
            <w:r w:rsidRPr="00632ED3">
              <w:rPr>
                <w:rFonts w:ascii="Times New Roman" w:hAnsi="Times New Roman" w:eastAsia="Calibri" w:cs="Times New Roman"/>
                <w:sz w:val="16"/>
                <w:szCs w:val="16"/>
                <w:lang w:val="en-GB"/>
              </w:rPr>
              <w:t>Request upfront CU master data</w:t>
            </w:r>
          </w:p>
        </w:tc>
        <w:tc>
          <w:tcPr>
            <w:tcW w:w="2884" w:type="dxa"/>
            <w:tcPrChange w:author="Fernando Dominguez" w:date="2025-11-03T09:17:00Z" w:id="2210">
              <w:tcPr>
                <w:tcW w:w="2884" w:type="dxa"/>
                <w:gridSpan w:val="2"/>
              </w:tcPr>
            </w:tcPrChange>
          </w:tcPr>
          <w:p w:rsidRPr="00632ED3" w:rsidR="00AF1F41" w:rsidP="00AF1F41" w:rsidRDefault="00AF1F41" w14:paraId="150CF76D" w14:textId="7DD09C2B">
            <w:pPr>
              <w:spacing w:line="276" w:lineRule="auto"/>
              <w:jc w:val="both"/>
              <w:rPr>
                <w:rFonts w:ascii="Times New Roman" w:hAnsi="Times New Roman" w:cs="Times New Roman"/>
                <w:sz w:val="16"/>
                <w:szCs w:val="16"/>
                <w:lang w:val="en-GB"/>
              </w:rPr>
            </w:pPr>
            <w:r w:rsidRPr="00632ED3">
              <w:rPr>
                <w:rFonts w:ascii="Times New Roman" w:hAnsi="Times New Roman" w:eastAsia="Calibri" w:cs="Times New Roman"/>
                <w:sz w:val="16"/>
                <w:szCs w:val="16"/>
                <w:lang w:val="en-GB"/>
              </w:rPr>
              <w:t>The new service provider – having permission from the final customer – requests the upfront CU master data from the CU module administrator</w:t>
            </w:r>
          </w:p>
        </w:tc>
        <w:tc>
          <w:tcPr>
            <w:tcW w:w="1317" w:type="dxa"/>
            <w:tcPrChange w:author="Fernando Dominguez" w:date="2025-11-03T09:17:00Z" w:id="2211">
              <w:tcPr>
                <w:tcW w:w="1317" w:type="dxa"/>
                <w:gridSpan w:val="2"/>
              </w:tcPr>
            </w:tcPrChange>
          </w:tcPr>
          <w:p w:rsidRPr="00117039" w:rsidR="00AF1F41" w:rsidP="00AF1F41" w:rsidRDefault="00AF1F41" w14:paraId="2D7CC8A5" w14:textId="4704190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Service provider (new)</w:t>
            </w:r>
          </w:p>
          <w:p w:rsidRPr="00117039" w:rsidR="00AF1F41" w:rsidP="00AF1F41" w:rsidRDefault="00AF1F41" w14:paraId="272A36B0" w14:textId="034101AE">
            <w:pPr>
              <w:spacing w:line="276" w:lineRule="auto"/>
              <w:jc w:val="both"/>
              <w:rPr>
                <w:rFonts w:ascii="Times New Roman" w:hAnsi="Times New Roman" w:eastAsia="Times New Roman" w:cs="Times New Roman"/>
                <w:sz w:val="16"/>
                <w:szCs w:val="16"/>
                <w:lang w:val="en-GB" w:eastAsia="de-DE"/>
              </w:rPr>
            </w:pPr>
          </w:p>
        </w:tc>
        <w:tc>
          <w:tcPr>
            <w:tcW w:w="1319" w:type="dxa"/>
            <w:tcPrChange w:author="Fernando Dominguez" w:date="2025-11-03T09:17:00Z" w:id="2212">
              <w:tcPr>
                <w:tcW w:w="1319" w:type="dxa"/>
                <w:gridSpan w:val="2"/>
              </w:tcPr>
            </w:tcPrChange>
          </w:tcPr>
          <w:p w:rsidRPr="00117039" w:rsidR="00AF1F41" w:rsidP="00AF1F41" w:rsidRDefault="00AF1F41" w14:paraId="1980C220" w14:textId="6FEA2568">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CU module administrator</w:t>
            </w:r>
          </w:p>
        </w:tc>
        <w:tc>
          <w:tcPr>
            <w:tcW w:w="1236" w:type="dxa"/>
            <w:gridSpan w:val="2"/>
            <w:tcPrChange w:author="Fernando Dominguez" w:date="2025-11-03T09:17:00Z" w:id="2213">
              <w:tcPr>
                <w:tcW w:w="1236" w:type="dxa"/>
                <w:gridSpan w:val="3"/>
              </w:tcPr>
            </w:tcPrChange>
          </w:tcPr>
          <w:p w:rsidRPr="00632ED3" w:rsidR="00AF1F41" w:rsidP="00AF1F41" w:rsidRDefault="005E28EF" w14:paraId="7BA40456" w14:textId="3F4BA92B">
            <w:pPr>
              <w:spacing w:line="276" w:lineRule="auto"/>
              <w:jc w:val="both"/>
              <w:rPr>
                <w:rFonts w:ascii="Times New Roman" w:hAnsi="Times New Roman" w:eastAsia="Arial" w:cs="Times New Roman"/>
                <w:sz w:val="16"/>
                <w:szCs w:val="16"/>
                <w:lang w:val="en-GB" w:eastAsia="zh-CN"/>
              </w:rPr>
            </w:pPr>
            <w:ins w:author="Carmen Garcia Montero" w:date="2025-11-03T12:31:00Z" w:id="2214">
              <w:r>
                <w:rPr>
                  <w:rFonts w:ascii="Times New Roman" w:hAnsi="Times New Roman" w:eastAsia="Arial" w:cs="Times New Roman"/>
                  <w:sz w:val="16"/>
                  <w:szCs w:val="16"/>
                  <w:lang w:val="en-GB" w:eastAsia="zh-CN"/>
                </w:rPr>
                <w:t>Y</w:t>
              </w:r>
            </w:ins>
            <w:del w:author="Carmen Garcia Montero" w:date="2025-11-03T12:31:00Z" w:id="2215">
              <w:r w:rsidRPr="00632ED3" w:rsidDel="005E28EF" w:rsidR="00AF1F41">
                <w:rPr>
                  <w:rFonts w:ascii="Times New Roman" w:hAnsi="Times New Roman" w:eastAsia="Arial" w:cs="Times New Roman"/>
                  <w:sz w:val="16"/>
                  <w:szCs w:val="16"/>
                  <w:lang w:val="en-GB" w:eastAsia="zh-CN"/>
                </w:rPr>
                <w:delText>X</w:delText>
              </w:r>
            </w:del>
            <w:r w:rsidRPr="00632ED3" w:rsidR="00AF1F41">
              <w:rPr>
                <w:rFonts w:ascii="Times New Roman" w:hAnsi="Times New Roman" w:eastAsia="Arial" w:cs="Times New Roman"/>
                <w:sz w:val="16"/>
                <w:szCs w:val="16"/>
                <w:lang w:val="en-GB" w:eastAsia="zh-CN"/>
              </w:rPr>
              <w:t xml:space="preserve"> – Up-front CU master data request</w:t>
            </w:r>
          </w:p>
        </w:tc>
      </w:tr>
      <w:tr w:rsidRPr="00AD5A19" w:rsidR="00AF1F41" w14:paraId="5A1FA18B" w14:textId="4A308420">
        <w:trPr>
          <w:trHeight w:val="300"/>
          <w:trPrChange w:author="Fernando Dominguez" w:date="2025-11-03T09:17:00Z" w:id="2216">
            <w:trPr>
              <w:gridBefore w:val="2"/>
              <w:trHeight w:val="300"/>
            </w:trPr>
          </w:trPrChange>
        </w:trPr>
        <w:tc>
          <w:tcPr>
            <w:tcW w:w="687" w:type="dxa"/>
            <w:tcPrChange w:author="Fernando Dominguez" w:date="2025-11-03T09:17:00Z" w:id="2217">
              <w:tcPr>
                <w:tcW w:w="687" w:type="dxa"/>
                <w:gridSpan w:val="2"/>
              </w:tcPr>
            </w:tcPrChange>
          </w:tcPr>
          <w:p w:rsidRPr="00117039" w:rsidR="00AF1F41" w:rsidP="00AF1F41" w:rsidRDefault="00AF1F41" w14:paraId="72235FE2" w14:textId="75FF9F46">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11.</w:t>
            </w:r>
            <w:r w:rsidRPr="00117039" w:rsidR="00AB454C">
              <w:rPr>
                <w:rFonts w:ascii="Times New Roman" w:hAnsi="Times New Roman" w:eastAsia="Times New Roman" w:cs="Times New Roman"/>
                <w:sz w:val="16"/>
                <w:szCs w:val="16"/>
                <w:lang w:val="en-GB" w:eastAsia="de-DE"/>
              </w:rPr>
              <w:t>4</w:t>
            </w:r>
            <w:r w:rsidR="00CF2775">
              <w:rPr>
                <w:rFonts w:ascii="Times New Roman" w:hAnsi="Times New Roman" w:eastAsia="Times New Roman" w:cs="Times New Roman"/>
                <w:sz w:val="16"/>
                <w:szCs w:val="16"/>
                <w:lang w:val="en-GB" w:eastAsia="de-DE"/>
              </w:rPr>
              <w:t>c</w:t>
            </w:r>
          </w:p>
        </w:tc>
        <w:tc>
          <w:tcPr>
            <w:tcW w:w="1573" w:type="dxa"/>
            <w:tcPrChange w:author="Fernando Dominguez" w:date="2025-11-03T09:17:00Z" w:id="2218">
              <w:tcPr>
                <w:tcW w:w="1573" w:type="dxa"/>
                <w:gridSpan w:val="2"/>
              </w:tcPr>
            </w:tcPrChange>
          </w:tcPr>
          <w:p w:rsidRPr="00632ED3" w:rsidR="00AF1F41" w:rsidP="00AF1F41" w:rsidRDefault="00AF1F41" w14:paraId="52226786" w14:textId="0976D402">
            <w:pPr>
              <w:spacing w:line="276" w:lineRule="auto"/>
              <w:jc w:val="both"/>
              <w:rPr>
                <w:rFonts w:ascii="Times New Roman" w:hAnsi="Times New Roman" w:cs="Times New Roman"/>
                <w:sz w:val="16"/>
                <w:szCs w:val="16"/>
                <w:lang w:val="en-GB"/>
              </w:rPr>
            </w:pPr>
            <w:r w:rsidRPr="00632ED3">
              <w:rPr>
                <w:rFonts w:ascii="Times New Roman" w:hAnsi="Times New Roman" w:eastAsia="Calibri" w:cs="Times New Roman"/>
                <w:sz w:val="16"/>
                <w:szCs w:val="16"/>
                <w:lang w:val="en-GB"/>
              </w:rPr>
              <w:t xml:space="preserve">Validate upfront CU master data request </w:t>
            </w:r>
          </w:p>
        </w:tc>
        <w:tc>
          <w:tcPr>
            <w:tcW w:w="2884" w:type="dxa"/>
            <w:tcPrChange w:author="Fernando Dominguez" w:date="2025-11-03T09:17:00Z" w:id="2219">
              <w:tcPr>
                <w:tcW w:w="2884" w:type="dxa"/>
                <w:gridSpan w:val="2"/>
              </w:tcPr>
            </w:tcPrChange>
          </w:tcPr>
          <w:p w:rsidRPr="00632ED3" w:rsidR="00AF1F41" w:rsidP="00AF1F41" w:rsidRDefault="00AF1F41" w14:paraId="0CEA546D" w14:textId="645389A6">
            <w:pPr>
              <w:spacing w:after="0" w:line="276" w:lineRule="auto"/>
              <w:jc w:val="both"/>
              <w:rPr>
                <w:rFonts w:ascii="Times New Roman" w:hAnsi="Times New Roman" w:eastAsia="Calibri" w:cs="Times New Roman"/>
                <w:sz w:val="16"/>
                <w:szCs w:val="16"/>
                <w:lang w:val="en-GB"/>
              </w:rPr>
            </w:pPr>
            <w:r w:rsidRPr="00632ED3">
              <w:rPr>
                <w:rFonts w:ascii="Times New Roman" w:hAnsi="Times New Roman" w:eastAsia="Calibri" w:cs="Times New Roman"/>
                <w:sz w:val="16"/>
                <w:szCs w:val="16"/>
                <w:lang w:val="en-GB"/>
              </w:rPr>
              <w:t>The CU module administrator validates the upfront CU master data request and provides a meaningful indication in case of an invalid request.</w:t>
            </w:r>
          </w:p>
          <w:p w:rsidRPr="00632ED3" w:rsidR="00AF1F41" w:rsidP="00AF1F41" w:rsidRDefault="00AF1F41" w14:paraId="14B59DC9" w14:textId="73D4A43B">
            <w:pPr>
              <w:spacing w:line="276" w:lineRule="auto"/>
              <w:jc w:val="both"/>
              <w:rPr>
                <w:rFonts w:ascii="Times New Roman" w:hAnsi="Times New Roman" w:cs="Times New Roman"/>
                <w:sz w:val="16"/>
                <w:szCs w:val="16"/>
                <w:lang w:val="en-GB" w:eastAsia="en-GB"/>
              </w:rPr>
            </w:pPr>
          </w:p>
        </w:tc>
        <w:tc>
          <w:tcPr>
            <w:tcW w:w="1317" w:type="dxa"/>
            <w:tcPrChange w:author="Fernando Dominguez" w:date="2025-11-03T09:17:00Z" w:id="2220">
              <w:tcPr>
                <w:tcW w:w="1317" w:type="dxa"/>
                <w:gridSpan w:val="2"/>
              </w:tcPr>
            </w:tcPrChange>
          </w:tcPr>
          <w:p w:rsidRPr="00117039" w:rsidR="00AF1F41" w:rsidP="00AF1F41" w:rsidRDefault="00AF1F41" w14:paraId="1672E6BD" w14:textId="3FAD6019">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CU module administrator</w:t>
            </w:r>
          </w:p>
        </w:tc>
        <w:tc>
          <w:tcPr>
            <w:tcW w:w="1319" w:type="dxa"/>
            <w:tcPrChange w:author="Fernando Dominguez" w:date="2025-11-03T09:17:00Z" w:id="2221">
              <w:tcPr>
                <w:tcW w:w="1319" w:type="dxa"/>
                <w:gridSpan w:val="2"/>
              </w:tcPr>
            </w:tcPrChange>
          </w:tcPr>
          <w:p w:rsidRPr="00117039" w:rsidR="00AF1F41" w:rsidP="00AF1F41" w:rsidRDefault="00AF1F41" w14:paraId="510A9569" w14:textId="070BD7E3">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Service provider (new)</w:t>
            </w:r>
          </w:p>
          <w:p w:rsidRPr="00117039" w:rsidR="00AF1F41" w:rsidP="00AF1F41" w:rsidRDefault="00AF1F41" w14:paraId="1E12B231" w14:textId="6C65E00D">
            <w:pPr>
              <w:spacing w:line="276" w:lineRule="auto"/>
              <w:jc w:val="both"/>
              <w:rPr>
                <w:rFonts w:ascii="Times New Roman" w:hAnsi="Times New Roman" w:eastAsia="Times New Roman" w:cs="Times New Roman"/>
                <w:sz w:val="16"/>
                <w:szCs w:val="16"/>
                <w:lang w:val="en-GB" w:eastAsia="de-DE"/>
              </w:rPr>
            </w:pPr>
          </w:p>
        </w:tc>
        <w:tc>
          <w:tcPr>
            <w:tcW w:w="1236" w:type="dxa"/>
            <w:gridSpan w:val="2"/>
            <w:tcPrChange w:author="Fernando Dominguez" w:date="2025-11-03T09:17:00Z" w:id="2222">
              <w:tcPr>
                <w:tcW w:w="1236" w:type="dxa"/>
                <w:gridSpan w:val="3"/>
              </w:tcPr>
            </w:tcPrChange>
          </w:tcPr>
          <w:p w:rsidRPr="00632ED3" w:rsidR="00AF1F41" w:rsidP="00AF1F41" w:rsidRDefault="003730F5" w14:paraId="2407CBBC" w14:textId="7AE46453">
            <w:pPr>
              <w:spacing w:line="276" w:lineRule="auto"/>
              <w:jc w:val="both"/>
              <w:rPr>
                <w:rFonts w:ascii="Times New Roman" w:hAnsi="Times New Roman" w:eastAsia="Arial" w:cs="Times New Roman"/>
                <w:sz w:val="16"/>
                <w:szCs w:val="16"/>
                <w:lang w:val="en-GB" w:eastAsia="zh-CN"/>
              </w:rPr>
            </w:pPr>
            <w:r w:rsidRPr="001453FA">
              <w:rPr>
                <w:rFonts w:ascii="Times New Roman" w:hAnsi="Times New Roman" w:eastAsia="Times New Roman" w:cs="Times New Roman"/>
                <w:sz w:val="16"/>
                <w:szCs w:val="16"/>
                <w:lang w:val="en-GB" w:eastAsia="de-DE"/>
              </w:rPr>
              <w:t xml:space="preserve">B – </w:t>
            </w:r>
            <w:r>
              <w:rPr>
                <w:rFonts w:ascii="Times New Roman" w:hAnsi="Times New Roman" w:eastAsia="Times New Roman" w:cs="Times New Roman"/>
                <w:sz w:val="16"/>
                <w:szCs w:val="16"/>
                <w:lang w:val="en-GB" w:eastAsia="de-DE"/>
              </w:rPr>
              <w:t>Information on validation</w:t>
            </w:r>
            <w:r w:rsidRPr="00632ED3" w:rsidDel="0074267A">
              <w:rPr>
                <w:rFonts w:ascii="Times New Roman" w:hAnsi="Times New Roman" w:eastAsia="Arial" w:cs="Times New Roman"/>
                <w:sz w:val="16"/>
                <w:szCs w:val="16"/>
                <w:lang w:val="en-GB" w:eastAsia="zh-CN"/>
              </w:rPr>
              <w:t xml:space="preserve"> </w:t>
            </w:r>
          </w:p>
        </w:tc>
      </w:tr>
      <w:tr w:rsidRPr="00DA3F41" w:rsidR="00BF6E9E" w14:paraId="428DB404" w14:textId="77777777">
        <w:trPr>
          <w:gridAfter w:val="1"/>
          <w:wAfter w:w="108" w:type="dxa"/>
          <w:trHeight w:val="300"/>
          <w:trPrChange w:author="Fernando Dominguez" w:date="2025-10-30T15:45:00Z" w:id="2223">
            <w:trPr>
              <w:gridAfter w:val="1"/>
              <w:trHeight w:val="300"/>
            </w:trPr>
          </w:trPrChange>
        </w:trPr>
        <w:tc>
          <w:tcPr>
            <w:tcW w:w="687" w:type="dxa"/>
            <w:tcPrChange w:author="Fernando Dominguez" w:date="2025-10-30T15:45:00Z" w:id="2224">
              <w:tcPr>
                <w:tcW w:w="687" w:type="dxa"/>
                <w:gridSpan w:val="3"/>
              </w:tcPr>
            </w:tcPrChange>
          </w:tcPr>
          <w:p w:rsidRPr="00117039" w:rsidR="00BF6E9E" w:rsidRDefault="00BF6E9E" w14:paraId="27F32B34" w14:textId="34607CF6">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11.4d</w:t>
            </w:r>
            <w:ins w:author="Rick van Beek" w:date="2025-10-30T13:43:00Z" w:id="2225">
              <w:r w:rsidR="004F6A5A">
                <w:rPr>
                  <w:rFonts w:ascii="Times New Roman" w:hAnsi="Times New Roman" w:eastAsia="Times New Roman" w:cs="Times New Roman"/>
                  <w:sz w:val="16"/>
                  <w:szCs w:val="16"/>
                  <w:lang w:val="en-GB" w:eastAsia="de-DE"/>
                </w:rPr>
                <w:t>a</w:t>
              </w:r>
            </w:ins>
          </w:p>
        </w:tc>
        <w:tc>
          <w:tcPr>
            <w:tcW w:w="1573" w:type="dxa"/>
            <w:tcPrChange w:author="Fernando Dominguez" w:date="2025-10-30T15:45:00Z" w:id="2226">
              <w:tcPr>
                <w:tcW w:w="1573" w:type="dxa"/>
                <w:gridSpan w:val="2"/>
              </w:tcPr>
            </w:tcPrChange>
          </w:tcPr>
          <w:p w:rsidRPr="00632ED3" w:rsidR="00BF6E9E" w:rsidRDefault="004F6A5A" w14:paraId="36CD216A" w14:textId="64D702EE">
            <w:pPr>
              <w:spacing w:line="276" w:lineRule="auto"/>
              <w:jc w:val="both"/>
              <w:rPr>
                <w:rFonts w:ascii="Times New Roman" w:hAnsi="Times New Roman" w:eastAsia="Calibri" w:cs="Times New Roman"/>
                <w:sz w:val="16"/>
                <w:szCs w:val="16"/>
                <w:lang w:val="en-GB"/>
              </w:rPr>
            </w:pPr>
            <w:ins w:author="Rick van Beek" w:date="2025-10-30T13:43:00Z" w:id="2227">
              <w:r>
                <w:rPr>
                  <w:rFonts w:ascii="Times New Roman" w:hAnsi="Times New Roman" w:eastAsia="Calibri" w:cs="Times New Roman"/>
                  <w:sz w:val="16"/>
                  <w:szCs w:val="16"/>
                  <w:lang w:val="en-GB"/>
                </w:rPr>
                <w:t xml:space="preserve">[Conditional] </w:t>
              </w:r>
            </w:ins>
            <w:r w:rsidR="00BF6E9E">
              <w:rPr>
                <w:rFonts w:ascii="Times New Roman" w:hAnsi="Times New Roman" w:eastAsia="Calibri" w:cs="Times New Roman"/>
                <w:sz w:val="16"/>
                <w:szCs w:val="16"/>
                <w:lang w:val="en-GB"/>
              </w:rPr>
              <w:t xml:space="preserve">Request </w:t>
            </w:r>
            <w:r w:rsidR="002008DA">
              <w:rPr>
                <w:rFonts w:ascii="Times New Roman" w:hAnsi="Times New Roman" w:eastAsia="Calibri" w:cs="Times New Roman"/>
                <w:sz w:val="16"/>
                <w:szCs w:val="16"/>
                <w:lang w:val="en-GB"/>
              </w:rPr>
              <w:t>permission validation</w:t>
            </w:r>
          </w:p>
        </w:tc>
        <w:tc>
          <w:tcPr>
            <w:tcW w:w="2884" w:type="dxa"/>
            <w:tcPrChange w:author="Fernando Dominguez" w:date="2025-10-30T15:45:00Z" w:id="2228">
              <w:tcPr>
                <w:tcW w:w="2884" w:type="dxa"/>
                <w:gridSpan w:val="2"/>
              </w:tcPr>
            </w:tcPrChange>
          </w:tcPr>
          <w:p w:rsidRPr="00632ED3" w:rsidR="00BF6E9E" w:rsidRDefault="00871FC7" w14:paraId="7687A9D5" w14:textId="42F633AD">
            <w:pPr>
              <w:spacing w:after="0" w:line="276" w:lineRule="auto"/>
              <w:jc w:val="both"/>
              <w:rPr>
                <w:rFonts w:ascii="Times New Roman" w:hAnsi="Times New Roman" w:eastAsia="Calibri" w:cs="Times New Roman"/>
                <w:sz w:val="16"/>
                <w:szCs w:val="16"/>
                <w:lang w:val="en-GB"/>
              </w:rPr>
            </w:pPr>
            <w:del w:author="Rick van Beek" w:date="2025-10-30T15:21:00Z" w:id="2229">
              <w:r w:rsidRPr="00632ED3" w:rsidDel="00FA6FED">
                <w:rPr>
                  <w:rFonts w:ascii="Times New Roman" w:hAnsi="Times New Roman" w:cs="Times New Roman"/>
                  <w:sz w:val="16"/>
                  <w:szCs w:val="16"/>
                  <w:lang w:val="en-GB"/>
                </w:rPr>
                <w:delText xml:space="preserve">Request </w:delText>
              </w:r>
            </w:del>
            <w:ins w:author="Rick van Beek" w:date="2025-10-30T15:21:00Z" w:id="2230">
              <w:r w:rsidR="00FA6FED">
                <w:rPr>
                  <w:rFonts w:ascii="Times New Roman" w:hAnsi="Times New Roman" w:cs="Times New Roman"/>
                  <w:sz w:val="16"/>
                  <w:szCs w:val="16"/>
                  <w:lang w:val="en-GB"/>
                </w:rPr>
                <w:t>The CU module administrator</w:t>
              </w:r>
              <w:r w:rsidR="00453D3A">
                <w:rPr>
                  <w:rFonts w:ascii="Times New Roman" w:hAnsi="Times New Roman" w:cs="Times New Roman"/>
                  <w:sz w:val="16"/>
                  <w:szCs w:val="16"/>
                  <w:lang w:val="en-GB"/>
                </w:rPr>
                <w:t xml:space="preserve"> requests</w:t>
              </w:r>
              <w:r w:rsidRPr="00632ED3">
                <w:rPr>
                  <w:rFonts w:ascii="Times New Roman" w:hAnsi="Times New Roman" w:cs="Times New Roman"/>
                  <w:sz w:val="16"/>
                  <w:szCs w:val="16"/>
                  <w:lang w:val="en-GB"/>
                </w:rPr>
                <w:t xml:space="preserve"> </w:t>
              </w:r>
            </w:ins>
            <w:r>
              <w:rPr>
                <w:rFonts w:ascii="Times New Roman" w:hAnsi="Times New Roman" w:cs="Times New Roman"/>
                <w:sz w:val="16"/>
                <w:szCs w:val="16"/>
                <w:lang w:val="en-GB"/>
              </w:rPr>
              <w:t xml:space="preserve">validation of </w:t>
            </w:r>
            <w:r w:rsidRPr="00632ED3">
              <w:rPr>
                <w:rFonts w:ascii="Times New Roman" w:hAnsi="Times New Roman" w:cs="Times New Roman"/>
                <w:sz w:val="16"/>
                <w:szCs w:val="16"/>
                <w:lang w:val="en-GB"/>
              </w:rPr>
              <w:t xml:space="preserve">permission for the </w:t>
            </w:r>
            <w:del w:author="Rick van Beek" w:date="2025-10-30T15:04:00Z" w:id="2231">
              <w:r w:rsidRPr="00632ED3">
                <w:rPr>
                  <w:rFonts w:ascii="Times New Roman" w:hAnsi="Times New Roman" w:cs="Times New Roman"/>
                  <w:sz w:val="16"/>
                  <w:szCs w:val="16"/>
                  <w:lang w:val="en-GB"/>
                </w:rPr>
                <w:delText>change of service provider</w:delText>
              </w:r>
            </w:del>
            <w:ins w:author="Rick van Beek" w:date="2025-10-30T15:04:00Z" w:id="2232">
              <w:r w:rsidR="007243CA">
                <w:rPr>
                  <w:rFonts w:ascii="Times New Roman" w:hAnsi="Times New Roman" w:cs="Times New Roman"/>
                  <w:sz w:val="16"/>
                  <w:szCs w:val="16"/>
                  <w:lang w:val="en-GB"/>
                </w:rPr>
                <w:t>providing upfront</w:t>
              </w:r>
            </w:ins>
            <w:del w:author="Rick van Beek" w:date="2025-10-30T15:04:00Z" w:id="2233">
              <w:r w:rsidRPr="00632ED3">
                <w:rPr>
                  <w:rFonts w:ascii="Times New Roman" w:hAnsi="Times New Roman" w:cs="Times New Roman"/>
                  <w:sz w:val="16"/>
                  <w:szCs w:val="16"/>
                  <w:lang w:val="en-GB"/>
                </w:rPr>
                <w:delText xml:space="preserve"> in</w:delText>
              </w:r>
            </w:del>
            <w:r w:rsidRPr="00632ED3">
              <w:rPr>
                <w:rFonts w:ascii="Times New Roman" w:hAnsi="Times New Roman" w:cs="Times New Roman"/>
                <w:sz w:val="16"/>
                <w:szCs w:val="16"/>
                <w:lang w:val="en-GB"/>
              </w:rPr>
              <w:t xml:space="preserve"> CU master data </w:t>
            </w:r>
            <w:ins w:author="Rick van Beek" w:date="2025-10-30T15:05:00Z" w:id="2234">
              <w:r w:rsidR="001E2503">
                <w:rPr>
                  <w:rFonts w:ascii="Times New Roman" w:hAnsi="Times New Roman" w:cs="Times New Roman"/>
                  <w:sz w:val="16"/>
                  <w:szCs w:val="16"/>
                  <w:lang w:val="en-GB"/>
                </w:rPr>
                <w:t>to the new service provider</w:t>
              </w:r>
              <w:r w:rsidR="000A395D">
                <w:rPr>
                  <w:rFonts w:ascii="Times New Roman" w:hAnsi="Times New Roman" w:cs="Times New Roman"/>
                  <w:sz w:val="16"/>
                  <w:szCs w:val="16"/>
                  <w:lang w:val="en-GB"/>
                </w:rPr>
                <w:t>.</w:t>
              </w:r>
            </w:ins>
            <w:del w:author="Rick van Beek" w:date="2025-10-30T15:04:00Z" w:id="2235">
              <w:r w:rsidRPr="00632ED3">
                <w:rPr>
                  <w:rFonts w:ascii="Times New Roman" w:hAnsi="Times New Roman" w:cs="Times New Roman"/>
                  <w:sz w:val="16"/>
                  <w:szCs w:val="16"/>
                  <w:lang w:val="en-GB"/>
                </w:rPr>
                <w:delText>on behalf of the final customer</w:delText>
              </w:r>
            </w:del>
          </w:p>
        </w:tc>
        <w:tc>
          <w:tcPr>
            <w:tcW w:w="1317" w:type="dxa"/>
            <w:tcPrChange w:author="Fernando Dominguez" w:date="2025-10-30T15:45:00Z" w:id="2236">
              <w:tcPr>
                <w:tcW w:w="1317" w:type="dxa"/>
                <w:gridSpan w:val="2"/>
              </w:tcPr>
            </w:tcPrChange>
          </w:tcPr>
          <w:p w:rsidRPr="00117039" w:rsidR="00BF6E9E" w:rsidRDefault="002008DA" w14:paraId="4D8B57C6" w14:textId="5EFA0E59">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CU</w:t>
            </w:r>
            <w:ins w:author="Rick van Beek" w:date="2025-10-31T11:41:00Z" w:id="2237">
              <w:r>
                <w:rPr>
                  <w:rFonts w:ascii="Times New Roman" w:hAnsi="Times New Roman" w:eastAsia="Times New Roman" w:cs="Times New Roman"/>
                  <w:sz w:val="16"/>
                  <w:szCs w:val="16"/>
                  <w:lang w:val="en-GB" w:eastAsia="de-DE"/>
                </w:rPr>
                <w:t xml:space="preserve"> </w:t>
              </w:r>
            </w:ins>
            <w:del w:author="Rick van Beek" w:date="2025-10-31T11:41:00Z" w:id="2238">
              <w:r w:rsidDel="00D81CD6">
                <w:rPr>
                  <w:rFonts w:ascii="Times New Roman" w:hAnsi="Times New Roman" w:eastAsia="Times New Roman" w:cs="Times New Roman"/>
                  <w:sz w:val="16"/>
                  <w:szCs w:val="16"/>
                  <w:lang w:val="en-GB" w:eastAsia="de-DE"/>
                </w:rPr>
                <w:delText xml:space="preserve"> </w:delText>
              </w:r>
            </w:del>
            <w:r>
              <w:rPr>
                <w:rFonts w:ascii="Times New Roman" w:hAnsi="Times New Roman" w:eastAsia="Times New Roman" w:cs="Times New Roman"/>
                <w:sz w:val="16"/>
                <w:szCs w:val="16"/>
                <w:lang w:val="en-GB" w:eastAsia="de-DE"/>
              </w:rPr>
              <w:t>module administrator</w:t>
            </w:r>
          </w:p>
        </w:tc>
        <w:tc>
          <w:tcPr>
            <w:tcW w:w="1319" w:type="dxa"/>
            <w:tcPrChange w:author="Fernando Dominguez" w:date="2025-10-30T15:45:00Z" w:id="2239">
              <w:tcPr>
                <w:tcW w:w="1319" w:type="dxa"/>
                <w:gridSpan w:val="2"/>
              </w:tcPr>
            </w:tcPrChange>
          </w:tcPr>
          <w:p w:rsidRPr="00117039" w:rsidR="00BF6E9E" w:rsidRDefault="002008DA" w14:paraId="75B32975" w14:textId="0F078F57">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 xml:space="preserve">Permission </w:t>
            </w:r>
            <w:r w:rsidR="00071CBA">
              <w:rPr>
                <w:rFonts w:ascii="Times New Roman" w:hAnsi="Times New Roman" w:eastAsia="Times New Roman" w:cs="Times New Roman"/>
                <w:sz w:val="16"/>
                <w:szCs w:val="16"/>
                <w:lang w:val="en-GB" w:eastAsia="de-DE"/>
              </w:rPr>
              <w:t>a</w:t>
            </w:r>
            <w:r>
              <w:rPr>
                <w:rFonts w:ascii="Times New Roman" w:hAnsi="Times New Roman" w:eastAsia="Times New Roman" w:cs="Times New Roman"/>
                <w:sz w:val="16"/>
                <w:szCs w:val="16"/>
                <w:lang w:val="en-GB" w:eastAsia="de-DE"/>
              </w:rPr>
              <w:t>dministrator for demand response</w:t>
            </w:r>
          </w:p>
        </w:tc>
        <w:tc>
          <w:tcPr>
            <w:tcW w:w="1236" w:type="dxa"/>
            <w:tcPrChange w:author="Fernando Dominguez" w:date="2025-10-30T15:45:00Z" w:id="2240">
              <w:tcPr>
                <w:tcW w:w="1236" w:type="dxa"/>
                <w:gridSpan w:val="3"/>
              </w:tcPr>
            </w:tcPrChange>
          </w:tcPr>
          <w:p w:rsidRPr="00632ED3" w:rsidR="00BF6E9E" w:rsidRDefault="0055357A" w14:paraId="754A683C" w14:textId="43A54EC5">
            <w:pPr>
              <w:spacing w:line="276" w:lineRule="auto"/>
              <w:jc w:val="both"/>
              <w:rPr>
                <w:rFonts w:ascii="Times New Roman" w:hAnsi="Times New Roman" w:eastAsia="Arial" w:cs="Times New Roman"/>
                <w:sz w:val="16"/>
                <w:szCs w:val="16"/>
                <w:lang w:val="en-GB" w:eastAsia="zh-CN"/>
              </w:rPr>
            </w:pPr>
            <w:ins w:author="Carmen Garcia Montero" w:date="2025-11-03T12:35:00Z" w:id="2241">
              <w:r>
                <w:rPr>
                  <w:rFonts w:ascii="Times New Roman" w:hAnsi="Times New Roman" w:cs="Times New Roman"/>
                  <w:sz w:val="16"/>
                  <w:szCs w:val="16"/>
                  <w:lang w:val="en-GB" w:eastAsia="en-GB"/>
                </w:rPr>
                <w:t>Z</w:t>
              </w:r>
            </w:ins>
            <w:ins w:author="Rick van Beek" w:date="2025-10-31T11:40:00Z" w:id="2242">
              <w:del w:author="Carmen Garcia Montero" w:date="2025-11-03T12:35:00Z" w:id="2243">
                <w:r w:rsidDel="0055357A" w:rsidR="00E73D55">
                  <w:rPr>
                    <w:rFonts w:ascii="Times New Roman" w:hAnsi="Times New Roman" w:cs="Times New Roman"/>
                    <w:sz w:val="16"/>
                    <w:szCs w:val="16"/>
                    <w:lang w:val="en-GB" w:eastAsia="en-GB"/>
                  </w:rPr>
                  <w:delText>CL</w:delText>
                </w:r>
              </w:del>
              <w:r w:rsidR="00E73D55">
                <w:rPr>
                  <w:rFonts w:ascii="Times New Roman" w:hAnsi="Times New Roman" w:cs="Times New Roman"/>
                  <w:sz w:val="16"/>
                  <w:szCs w:val="16"/>
                  <w:lang w:val="en-GB" w:eastAsia="en-GB"/>
                </w:rPr>
                <w:t xml:space="preserve"> – Permission validation request</w:t>
              </w:r>
            </w:ins>
          </w:p>
        </w:tc>
      </w:tr>
      <w:tr w:rsidRPr="007E5669" w:rsidR="00475038" w14:paraId="77CA2CE2" w14:textId="77777777">
        <w:trPr>
          <w:gridAfter w:val="1"/>
          <w:wAfter w:w="108" w:type="dxa"/>
          <w:trHeight w:val="300"/>
          <w:trPrChange w:author="Fernando Dominguez" w:date="2025-10-30T15:45:00Z" w:id="2244">
            <w:trPr>
              <w:gridAfter w:val="1"/>
              <w:trHeight w:val="300"/>
            </w:trPr>
          </w:trPrChange>
        </w:trPr>
        <w:tc>
          <w:tcPr>
            <w:tcW w:w="687" w:type="dxa"/>
            <w:tcPrChange w:author="Fernando Dominguez" w:date="2025-10-30T15:45:00Z" w:id="2245">
              <w:tcPr>
                <w:tcW w:w="687" w:type="dxa"/>
                <w:gridSpan w:val="3"/>
              </w:tcPr>
            </w:tcPrChange>
          </w:tcPr>
          <w:p w:rsidR="00475038" w:rsidRDefault="00475038" w14:paraId="3FE71ED7" w14:textId="171871AE">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11.4</w:t>
            </w:r>
            <w:ins w:author="Rick van Beek" w:date="2025-10-30T13:43:00Z" w:id="2246">
              <w:r w:rsidR="004F6A5A">
                <w:rPr>
                  <w:rFonts w:ascii="Times New Roman" w:hAnsi="Times New Roman" w:eastAsia="Times New Roman" w:cs="Times New Roman"/>
                  <w:sz w:val="16"/>
                  <w:szCs w:val="16"/>
                  <w:lang w:val="en-GB" w:eastAsia="de-DE"/>
                </w:rPr>
                <w:t>db</w:t>
              </w:r>
            </w:ins>
            <w:del w:author="Rick van Beek" w:date="2025-10-30T13:43:00Z" w:id="2247">
              <w:r w:rsidDel="004F6A5A">
                <w:rPr>
                  <w:rFonts w:ascii="Times New Roman" w:hAnsi="Times New Roman" w:eastAsia="Times New Roman" w:cs="Times New Roman"/>
                  <w:sz w:val="16"/>
                  <w:szCs w:val="16"/>
                  <w:lang w:val="en-GB" w:eastAsia="de-DE"/>
                </w:rPr>
                <w:delText>e</w:delText>
              </w:r>
            </w:del>
          </w:p>
        </w:tc>
        <w:tc>
          <w:tcPr>
            <w:tcW w:w="1573" w:type="dxa"/>
            <w:tcPrChange w:author="Fernando Dominguez" w:date="2025-10-30T15:45:00Z" w:id="2248">
              <w:tcPr>
                <w:tcW w:w="1573" w:type="dxa"/>
                <w:gridSpan w:val="2"/>
              </w:tcPr>
            </w:tcPrChange>
          </w:tcPr>
          <w:p w:rsidR="00475038" w:rsidRDefault="00475038" w14:paraId="2096EA76" w14:textId="596F5C6D">
            <w:pPr>
              <w:spacing w:line="276" w:lineRule="auto"/>
              <w:jc w:val="both"/>
              <w:rPr>
                <w:rFonts w:ascii="Times New Roman" w:hAnsi="Times New Roman" w:eastAsia="Calibri" w:cs="Times New Roman"/>
                <w:sz w:val="16"/>
                <w:szCs w:val="16"/>
                <w:lang w:val="en-GB"/>
              </w:rPr>
            </w:pPr>
            <w:r>
              <w:rPr>
                <w:rFonts w:ascii="Times New Roman" w:hAnsi="Times New Roman" w:eastAsia="Calibri" w:cs="Times New Roman"/>
                <w:sz w:val="16"/>
                <w:szCs w:val="16"/>
                <w:lang w:val="en-GB"/>
              </w:rPr>
              <w:t>Validate permission</w:t>
            </w:r>
          </w:p>
        </w:tc>
        <w:tc>
          <w:tcPr>
            <w:tcW w:w="2884" w:type="dxa"/>
            <w:tcPrChange w:author="Fernando Dominguez" w:date="2025-10-30T15:45:00Z" w:id="2249">
              <w:tcPr>
                <w:tcW w:w="2884" w:type="dxa"/>
                <w:gridSpan w:val="2"/>
              </w:tcPr>
            </w:tcPrChange>
          </w:tcPr>
          <w:p w:rsidRPr="00117039" w:rsidR="00475038" w:rsidP="00475038" w:rsidRDefault="00475038" w14:paraId="7F57F009" w14:textId="05B0734D">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The </w:t>
            </w:r>
            <w:r>
              <w:rPr>
                <w:rFonts w:ascii="Times New Roman" w:hAnsi="Times New Roman" w:cs="Times New Roman"/>
                <w:color w:val="auto"/>
                <w:sz w:val="16"/>
                <w:szCs w:val="16"/>
                <w:lang w:val="en-GB"/>
              </w:rPr>
              <w:t>permission administrator for demand response</w:t>
            </w:r>
            <w:r w:rsidRPr="00117039">
              <w:rPr>
                <w:rFonts w:ascii="Times New Roman" w:hAnsi="Times New Roman" w:cs="Times New Roman"/>
                <w:color w:val="auto"/>
                <w:sz w:val="16"/>
                <w:szCs w:val="16"/>
                <w:lang w:val="en-GB"/>
              </w:rPr>
              <w:t xml:space="preserve"> </w:t>
            </w:r>
            <w:r>
              <w:rPr>
                <w:rFonts w:ascii="Times New Roman" w:hAnsi="Times New Roman" w:cs="Times New Roman"/>
                <w:color w:val="auto"/>
                <w:sz w:val="16"/>
                <w:szCs w:val="16"/>
                <w:lang w:val="en-GB"/>
              </w:rPr>
              <w:t>validates</w:t>
            </w:r>
            <w:r w:rsidRPr="00117039">
              <w:rPr>
                <w:rFonts w:ascii="Times New Roman" w:hAnsi="Times New Roman" w:cs="Times New Roman"/>
                <w:color w:val="auto"/>
                <w:sz w:val="16"/>
                <w:szCs w:val="16"/>
                <w:lang w:val="en-GB"/>
              </w:rPr>
              <w:t xml:space="preserve"> the permission </w:t>
            </w:r>
            <w:del w:author="Rick van Beek" w:date="2025-10-30T15:10:00Z" w:id="2250">
              <w:r w:rsidRPr="00117039">
                <w:rPr>
                  <w:rFonts w:ascii="Times New Roman" w:hAnsi="Times New Roman" w:cs="Times New Roman"/>
                  <w:color w:val="auto"/>
                  <w:sz w:val="16"/>
                  <w:szCs w:val="16"/>
                  <w:lang w:val="en-GB"/>
                </w:rPr>
                <w:delText xml:space="preserve">request </w:delText>
              </w:r>
            </w:del>
            <w:r w:rsidRPr="00117039">
              <w:rPr>
                <w:rFonts w:ascii="Times New Roman" w:hAnsi="Times New Roman" w:cs="Times New Roman"/>
                <w:color w:val="auto"/>
                <w:sz w:val="16"/>
                <w:szCs w:val="16"/>
                <w:lang w:val="en-GB"/>
              </w:rPr>
              <w:t xml:space="preserve">for </w:t>
            </w:r>
            <w:del w:author="Rick van Beek" w:date="2025-10-30T15:05:00Z" w:id="2251">
              <w:r w:rsidRPr="00117039">
                <w:rPr>
                  <w:rFonts w:ascii="Times New Roman" w:hAnsi="Times New Roman" w:cs="Times New Roman"/>
                  <w:color w:val="auto"/>
                  <w:sz w:val="16"/>
                  <w:szCs w:val="16"/>
                  <w:lang w:val="en-GB"/>
                </w:rPr>
                <w:delText>the change of service provider</w:delText>
              </w:r>
            </w:del>
            <w:ins w:author="Rick van Beek" w:date="2025-10-30T15:05:00Z" w:id="2252">
              <w:r w:rsidR="000A395D">
                <w:rPr>
                  <w:rFonts w:ascii="Times New Roman" w:hAnsi="Times New Roman" w:cs="Times New Roman"/>
                  <w:color w:val="auto"/>
                  <w:sz w:val="16"/>
                  <w:szCs w:val="16"/>
                  <w:lang w:val="en-GB"/>
                </w:rPr>
                <w:t xml:space="preserve">upfront CU </w:t>
              </w:r>
            </w:ins>
            <w:del w:author="Rick van Beek" w:date="2025-10-30T15:05:00Z" w:id="2253">
              <w:r w:rsidRPr="00117039">
                <w:rPr>
                  <w:rFonts w:ascii="Times New Roman" w:hAnsi="Times New Roman" w:cs="Times New Roman"/>
                  <w:color w:val="auto"/>
                  <w:sz w:val="16"/>
                  <w:szCs w:val="16"/>
                  <w:lang w:val="en-GB"/>
                </w:rPr>
                <w:delText xml:space="preserve"> in the CU </w:delText>
              </w:r>
            </w:del>
            <w:r w:rsidRPr="00117039">
              <w:rPr>
                <w:rFonts w:ascii="Times New Roman" w:hAnsi="Times New Roman" w:cs="Times New Roman"/>
                <w:color w:val="auto"/>
                <w:sz w:val="16"/>
                <w:szCs w:val="16"/>
                <w:lang w:val="en-GB"/>
              </w:rPr>
              <w:t>master dat</w:t>
            </w:r>
            <w:ins w:author="Rick van Beek" w:date="2025-10-30T15:05:00Z" w:id="2254">
              <w:r w:rsidRPr="00117039">
                <w:rPr>
                  <w:rFonts w:ascii="Times New Roman" w:hAnsi="Times New Roman" w:cs="Times New Roman"/>
                  <w:color w:val="auto"/>
                  <w:sz w:val="16"/>
                  <w:szCs w:val="16"/>
                  <w:lang w:val="en-GB"/>
                </w:rPr>
                <w:t>a</w:t>
              </w:r>
              <w:r w:rsidR="000A395D">
                <w:rPr>
                  <w:rFonts w:ascii="Times New Roman" w:hAnsi="Times New Roman" w:cs="Times New Roman"/>
                  <w:color w:val="auto"/>
                  <w:sz w:val="16"/>
                  <w:szCs w:val="16"/>
                  <w:lang w:val="en-GB"/>
                </w:rPr>
                <w:t xml:space="preserve"> to the new service provider</w:t>
              </w:r>
              <w:r w:rsidR="00AE4EAC">
                <w:rPr>
                  <w:rFonts w:ascii="Times New Roman" w:hAnsi="Times New Roman" w:cs="Times New Roman"/>
                  <w:color w:val="auto"/>
                  <w:sz w:val="16"/>
                  <w:szCs w:val="16"/>
                  <w:lang w:val="en-GB"/>
                </w:rPr>
                <w:t>.</w:t>
              </w:r>
            </w:ins>
            <w:del w:author="Rick van Beek" w:date="2025-10-30T15:05:00Z" w:id="2255">
              <w:r w:rsidRPr="00117039" w:rsidDel="000A395D">
                <w:rPr>
                  <w:rFonts w:ascii="Times New Roman" w:hAnsi="Times New Roman" w:cs="Times New Roman"/>
                  <w:color w:val="auto"/>
                  <w:sz w:val="16"/>
                  <w:szCs w:val="16"/>
                  <w:lang w:val="en-GB"/>
                </w:rPr>
                <w:delText>a</w:delText>
              </w:r>
              <w:r w:rsidRPr="00117039">
                <w:rPr>
                  <w:rFonts w:ascii="Times New Roman" w:hAnsi="Times New Roman" w:cs="Times New Roman"/>
                  <w:color w:val="auto"/>
                  <w:sz w:val="16"/>
                  <w:szCs w:val="16"/>
                  <w:lang w:val="en-GB"/>
                </w:rPr>
                <w:delText>.</w:delText>
              </w:r>
            </w:del>
          </w:p>
          <w:p w:rsidRPr="00632ED3" w:rsidR="00475038" w:rsidRDefault="00475038" w14:paraId="58AD67DD" w14:textId="77777777">
            <w:pPr>
              <w:spacing w:after="0" w:line="276" w:lineRule="auto"/>
              <w:jc w:val="both"/>
              <w:rPr>
                <w:rFonts w:ascii="Times New Roman" w:hAnsi="Times New Roman" w:cs="Times New Roman"/>
                <w:sz w:val="16"/>
                <w:szCs w:val="16"/>
                <w:lang w:val="en-GB"/>
              </w:rPr>
            </w:pPr>
          </w:p>
        </w:tc>
        <w:tc>
          <w:tcPr>
            <w:tcW w:w="1317" w:type="dxa"/>
            <w:tcPrChange w:author="Fernando Dominguez" w:date="2025-10-30T15:45:00Z" w:id="2256">
              <w:tcPr>
                <w:tcW w:w="1317" w:type="dxa"/>
                <w:gridSpan w:val="2"/>
              </w:tcPr>
            </w:tcPrChange>
          </w:tcPr>
          <w:p w:rsidR="00475038" w:rsidRDefault="005C3417" w14:paraId="0F766F91" w14:textId="24D4771F">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Permission administrator for demand response</w:t>
            </w:r>
          </w:p>
        </w:tc>
        <w:tc>
          <w:tcPr>
            <w:tcW w:w="1319" w:type="dxa"/>
            <w:tcPrChange w:author="Fernando Dominguez" w:date="2025-10-30T15:45:00Z" w:id="2257">
              <w:tcPr>
                <w:tcW w:w="1319" w:type="dxa"/>
                <w:gridSpan w:val="2"/>
              </w:tcPr>
            </w:tcPrChange>
          </w:tcPr>
          <w:p w:rsidR="00475038" w:rsidRDefault="005C3417" w14:paraId="4DA2BED4" w14:textId="00D0343F">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CU module administrator</w:t>
            </w:r>
          </w:p>
        </w:tc>
        <w:tc>
          <w:tcPr>
            <w:tcW w:w="1236" w:type="dxa"/>
            <w:tcPrChange w:author="Fernando Dominguez" w:date="2025-10-30T15:45:00Z" w:id="2258">
              <w:tcPr>
                <w:tcW w:w="1236" w:type="dxa"/>
                <w:gridSpan w:val="3"/>
              </w:tcPr>
            </w:tcPrChange>
          </w:tcPr>
          <w:p w:rsidRPr="00632ED3" w:rsidR="00475038" w:rsidRDefault="00E73D55" w14:paraId="777FAAD9" w14:textId="000D792F">
            <w:pPr>
              <w:spacing w:line="276" w:lineRule="auto"/>
              <w:jc w:val="both"/>
              <w:rPr>
                <w:rFonts w:ascii="Times New Roman" w:hAnsi="Times New Roman" w:eastAsia="Arial" w:cs="Times New Roman"/>
                <w:sz w:val="16"/>
                <w:szCs w:val="16"/>
                <w:lang w:val="en-GB" w:eastAsia="zh-CN"/>
              </w:rPr>
            </w:pPr>
            <w:ins w:author="Rick van Beek" w:date="2025-10-31T11:41:00Z" w:id="2259">
              <w:r w:rsidRPr="001453FA">
                <w:rPr>
                  <w:rFonts w:ascii="Times New Roman" w:hAnsi="Times New Roman" w:eastAsia="Times New Roman" w:cs="Times New Roman"/>
                  <w:sz w:val="16"/>
                  <w:szCs w:val="16"/>
                  <w:lang w:val="en-GB" w:eastAsia="de-DE"/>
                </w:rPr>
                <w:t xml:space="preserve">B – </w:t>
              </w:r>
              <w:r>
                <w:rPr>
                  <w:rFonts w:ascii="Times New Roman" w:hAnsi="Times New Roman" w:eastAsia="Times New Roman" w:cs="Times New Roman"/>
                  <w:sz w:val="16"/>
                  <w:szCs w:val="16"/>
                  <w:lang w:val="en-GB" w:eastAsia="de-DE"/>
                </w:rPr>
                <w:t>Information on validation</w:t>
              </w:r>
            </w:ins>
          </w:p>
        </w:tc>
      </w:tr>
      <w:tr w:rsidRPr="007E5669" w:rsidR="00372701" w14:paraId="04F24A2E" w14:textId="77777777">
        <w:trPr>
          <w:gridAfter w:val="1"/>
          <w:wAfter w:w="108" w:type="dxa"/>
          <w:trHeight w:val="300"/>
          <w:trPrChange w:author="Fernando Dominguez" w:date="2025-10-30T15:45:00Z" w:id="2260">
            <w:trPr>
              <w:gridAfter w:val="1"/>
              <w:trHeight w:val="300"/>
            </w:trPr>
          </w:trPrChange>
        </w:trPr>
        <w:tc>
          <w:tcPr>
            <w:tcW w:w="687" w:type="dxa"/>
            <w:tcPrChange w:author="Fernando Dominguez" w:date="2025-10-30T15:45:00Z" w:id="2261">
              <w:tcPr>
                <w:tcW w:w="687" w:type="dxa"/>
                <w:gridSpan w:val="3"/>
              </w:tcPr>
            </w:tcPrChange>
          </w:tcPr>
          <w:p w:rsidR="00372701" w:rsidRDefault="00372701" w14:paraId="7A9A2542" w14:textId="31C0E29E">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11.4</w:t>
            </w:r>
            <w:ins w:author="Rick van Beek" w:date="2025-10-30T13:43:00Z" w:id="2262">
              <w:r w:rsidR="004F6A5A">
                <w:rPr>
                  <w:rFonts w:ascii="Times New Roman" w:hAnsi="Times New Roman" w:eastAsia="Times New Roman" w:cs="Times New Roman"/>
                  <w:sz w:val="16"/>
                  <w:szCs w:val="16"/>
                  <w:lang w:val="en-GB" w:eastAsia="de-DE"/>
                </w:rPr>
                <w:t>dc</w:t>
              </w:r>
            </w:ins>
            <w:del w:author="Rick van Beek" w:date="2025-10-30T13:43:00Z" w:id="2263">
              <w:r w:rsidDel="004F6A5A" w:rsidR="001401A0">
                <w:rPr>
                  <w:rFonts w:ascii="Times New Roman" w:hAnsi="Times New Roman" w:eastAsia="Times New Roman" w:cs="Times New Roman"/>
                  <w:sz w:val="16"/>
                  <w:szCs w:val="16"/>
                  <w:lang w:val="en-GB" w:eastAsia="de-DE"/>
                </w:rPr>
                <w:delText>f</w:delText>
              </w:r>
            </w:del>
          </w:p>
        </w:tc>
        <w:tc>
          <w:tcPr>
            <w:tcW w:w="1573" w:type="dxa"/>
            <w:tcPrChange w:author="Fernando Dominguez" w:date="2025-10-30T15:45:00Z" w:id="2264">
              <w:tcPr>
                <w:tcW w:w="1573" w:type="dxa"/>
                <w:gridSpan w:val="2"/>
              </w:tcPr>
            </w:tcPrChange>
          </w:tcPr>
          <w:p w:rsidR="00372701" w:rsidRDefault="001401A0" w14:paraId="069456E8" w14:textId="15B5DAFE">
            <w:pPr>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eastAsia="zh-CN"/>
              </w:rPr>
              <w:t>Notify about permission</w:t>
            </w:r>
          </w:p>
        </w:tc>
        <w:tc>
          <w:tcPr>
            <w:tcW w:w="2884" w:type="dxa"/>
            <w:tcPrChange w:author="Fernando Dominguez" w:date="2025-10-30T15:45:00Z" w:id="2265">
              <w:tcPr>
                <w:tcW w:w="2884" w:type="dxa"/>
                <w:gridSpan w:val="2"/>
              </w:tcPr>
            </w:tcPrChange>
          </w:tcPr>
          <w:p w:rsidRPr="00117039" w:rsidR="001401A0" w:rsidP="001401A0" w:rsidRDefault="00FA6FED" w14:paraId="6C766208" w14:textId="284D1DFF">
            <w:pPr>
              <w:pStyle w:val="Default"/>
              <w:spacing w:line="276" w:lineRule="auto"/>
              <w:jc w:val="both"/>
              <w:rPr>
                <w:rFonts w:ascii="Times New Roman" w:hAnsi="Times New Roman" w:cs="Times New Roman"/>
                <w:color w:val="auto"/>
                <w:sz w:val="16"/>
                <w:szCs w:val="16"/>
                <w:lang w:val="en-GB"/>
              </w:rPr>
            </w:pPr>
            <w:ins w:author="Rick van Beek" w:date="2025-10-30T15:21:00Z" w:id="2266">
              <w:r>
                <w:rPr>
                  <w:rFonts w:ascii="Times New Roman" w:hAnsi="Times New Roman" w:cs="Times New Roman"/>
                  <w:sz w:val="16"/>
                  <w:szCs w:val="16"/>
                  <w:lang w:val="en-GB"/>
                </w:rPr>
                <w:t>The CU module administrator notifies</w:t>
              </w:r>
              <w:r w:rsidRPr="00117039">
                <w:rPr>
                  <w:rFonts w:ascii="Times New Roman" w:hAnsi="Times New Roman" w:cs="Times New Roman"/>
                  <w:color w:val="auto"/>
                  <w:sz w:val="16"/>
                  <w:szCs w:val="16"/>
                  <w:lang w:val="en-GB"/>
                </w:rPr>
                <w:t xml:space="preserve"> </w:t>
              </w:r>
            </w:ins>
            <w:del w:author="Rick van Beek" w:date="2025-10-30T15:21:00Z" w:id="2267">
              <w:r w:rsidRPr="00117039" w:rsidR="001401A0">
                <w:rPr>
                  <w:rFonts w:ascii="Times New Roman" w:hAnsi="Times New Roman" w:cs="Times New Roman"/>
                  <w:color w:val="auto"/>
                  <w:sz w:val="16"/>
                  <w:szCs w:val="16"/>
                  <w:lang w:val="en-GB"/>
                </w:rPr>
                <w:delText xml:space="preserve">Notify </w:delText>
              </w:r>
            </w:del>
            <w:r w:rsidRPr="00117039" w:rsidR="001401A0">
              <w:rPr>
                <w:rFonts w:ascii="Times New Roman" w:hAnsi="Times New Roman" w:cs="Times New Roman"/>
                <w:color w:val="auto"/>
                <w:sz w:val="16"/>
                <w:szCs w:val="16"/>
                <w:lang w:val="en-GB"/>
              </w:rPr>
              <w:t xml:space="preserve">the service provider about the permission given by the final customer to </w:t>
            </w:r>
            <w:r w:rsidR="001401A0">
              <w:rPr>
                <w:rFonts w:ascii="Times New Roman" w:hAnsi="Times New Roman" w:cs="Times New Roman"/>
                <w:color w:val="auto"/>
                <w:sz w:val="16"/>
                <w:szCs w:val="16"/>
                <w:lang w:val="en-GB"/>
              </w:rPr>
              <w:t>provide</w:t>
            </w:r>
            <w:r w:rsidRPr="00117039" w:rsidR="001401A0">
              <w:rPr>
                <w:rFonts w:ascii="Times New Roman" w:hAnsi="Times New Roman" w:cs="Times New Roman"/>
                <w:color w:val="auto"/>
                <w:sz w:val="16"/>
                <w:szCs w:val="16"/>
                <w:lang w:val="en-GB"/>
              </w:rPr>
              <w:t xml:space="preserve"> the service provider </w:t>
            </w:r>
            <w:r w:rsidR="001401A0">
              <w:rPr>
                <w:rFonts w:ascii="Times New Roman" w:hAnsi="Times New Roman" w:cs="Times New Roman"/>
                <w:color w:val="auto"/>
                <w:sz w:val="16"/>
                <w:szCs w:val="16"/>
                <w:lang w:val="en-GB"/>
              </w:rPr>
              <w:t>upf</w:t>
            </w:r>
            <w:r w:rsidR="00823E3B">
              <w:rPr>
                <w:rFonts w:ascii="Times New Roman" w:hAnsi="Times New Roman" w:cs="Times New Roman"/>
                <w:color w:val="auto"/>
                <w:sz w:val="16"/>
                <w:szCs w:val="16"/>
                <w:lang w:val="en-GB"/>
              </w:rPr>
              <w:t>ront CU master data</w:t>
            </w:r>
          </w:p>
          <w:p w:rsidRPr="00117039" w:rsidR="00372701" w:rsidP="00475038" w:rsidRDefault="00372701" w14:paraId="03D6B490" w14:textId="77777777">
            <w:pPr>
              <w:pStyle w:val="Default"/>
              <w:spacing w:line="276" w:lineRule="auto"/>
              <w:jc w:val="both"/>
              <w:rPr>
                <w:rFonts w:ascii="Times New Roman" w:hAnsi="Times New Roman" w:cs="Times New Roman"/>
                <w:color w:val="auto"/>
                <w:sz w:val="16"/>
                <w:szCs w:val="16"/>
                <w:lang w:val="en-GB"/>
              </w:rPr>
            </w:pPr>
          </w:p>
        </w:tc>
        <w:tc>
          <w:tcPr>
            <w:tcW w:w="1317" w:type="dxa"/>
            <w:tcPrChange w:author="Fernando Dominguez" w:date="2025-10-30T15:45:00Z" w:id="2268">
              <w:tcPr>
                <w:tcW w:w="1317" w:type="dxa"/>
                <w:gridSpan w:val="2"/>
              </w:tcPr>
            </w:tcPrChange>
          </w:tcPr>
          <w:p w:rsidR="00372701" w:rsidRDefault="00823E3B" w14:paraId="5ED9A737" w14:textId="0B657164">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CU module administrator</w:t>
            </w:r>
          </w:p>
        </w:tc>
        <w:tc>
          <w:tcPr>
            <w:tcW w:w="1319" w:type="dxa"/>
            <w:tcPrChange w:author="Fernando Dominguez" w:date="2025-10-30T15:45:00Z" w:id="2269">
              <w:tcPr>
                <w:tcW w:w="1319" w:type="dxa"/>
                <w:gridSpan w:val="2"/>
              </w:tcPr>
            </w:tcPrChange>
          </w:tcPr>
          <w:p w:rsidR="00372701" w:rsidRDefault="00823E3B" w14:paraId="5EF0DDF1" w14:textId="366FACB6">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Service provider (new)</w:t>
            </w:r>
          </w:p>
        </w:tc>
        <w:tc>
          <w:tcPr>
            <w:tcW w:w="1236" w:type="dxa"/>
            <w:tcPrChange w:author="Fernando Dominguez" w:date="2025-10-30T15:45:00Z" w:id="2270">
              <w:tcPr>
                <w:tcW w:w="1236" w:type="dxa"/>
                <w:gridSpan w:val="3"/>
              </w:tcPr>
            </w:tcPrChange>
          </w:tcPr>
          <w:p w:rsidRPr="00632ED3" w:rsidR="00372701" w:rsidRDefault="00E73D55" w14:paraId="597F5525" w14:textId="078ADF8C">
            <w:pPr>
              <w:spacing w:line="276" w:lineRule="auto"/>
              <w:jc w:val="both"/>
              <w:rPr>
                <w:rFonts w:ascii="Times New Roman" w:hAnsi="Times New Roman" w:eastAsia="Arial" w:cs="Times New Roman"/>
                <w:sz w:val="16"/>
                <w:szCs w:val="16"/>
                <w:lang w:val="en-GB" w:eastAsia="zh-CN"/>
              </w:rPr>
            </w:pPr>
            <w:ins w:author="Rick van Beek" w:date="2025-10-31T11:41:00Z" w:id="2271">
              <w:r w:rsidRPr="001453FA">
                <w:rPr>
                  <w:rFonts w:ascii="Times New Roman" w:hAnsi="Times New Roman" w:eastAsia="Times New Roman" w:cs="Times New Roman"/>
                  <w:sz w:val="16"/>
                  <w:szCs w:val="16"/>
                  <w:lang w:val="en-GB" w:eastAsia="de-DE"/>
                </w:rPr>
                <w:t xml:space="preserve">B – </w:t>
              </w:r>
              <w:r>
                <w:rPr>
                  <w:rFonts w:ascii="Times New Roman" w:hAnsi="Times New Roman" w:eastAsia="Times New Roman" w:cs="Times New Roman"/>
                  <w:sz w:val="16"/>
                  <w:szCs w:val="16"/>
                  <w:lang w:val="en-GB" w:eastAsia="de-DE"/>
                </w:rPr>
                <w:t>Information on validation</w:t>
              </w:r>
            </w:ins>
          </w:p>
        </w:tc>
      </w:tr>
      <w:tr w:rsidRPr="00DA7D8D" w:rsidR="00163FCE" w14:paraId="1B730756" w14:textId="77777777">
        <w:trPr>
          <w:gridAfter w:val="1"/>
          <w:wAfter w:w="108" w:type="dxa"/>
          <w:trHeight w:val="300"/>
          <w:trPrChange w:author="Fernando Dominguez" w:date="2025-10-31T11:50:00Z" w:id="2272">
            <w:trPr>
              <w:gridAfter w:val="1"/>
              <w:trHeight w:val="300"/>
            </w:trPr>
          </w:trPrChange>
        </w:trPr>
        <w:tc>
          <w:tcPr>
            <w:tcW w:w="687" w:type="dxa"/>
            <w:tcPrChange w:author="Fernando Dominguez" w:date="2025-10-31T11:50:00Z" w:id="2273">
              <w:tcPr>
                <w:tcW w:w="687" w:type="dxa"/>
                <w:gridSpan w:val="3"/>
              </w:tcPr>
            </w:tcPrChange>
          </w:tcPr>
          <w:p w:rsidRPr="00117039" w:rsidR="00163FCE" w:rsidRDefault="00163FCE" w14:paraId="05F4E7C5" w14:textId="63F78DDE">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w:t>
            </w:r>
            <w:r w:rsidR="00BF6C08">
              <w:rPr>
                <w:rFonts w:ascii="Times New Roman" w:hAnsi="Times New Roman" w:eastAsia="Times New Roman" w:cs="Times New Roman"/>
                <w:sz w:val="16"/>
                <w:szCs w:val="16"/>
                <w:lang w:val="en-GB" w:eastAsia="de-DE"/>
              </w:rPr>
              <w:t>.4</w:t>
            </w:r>
            <w:ins w:author="Rick van Beek" w:date="2025-10-30T13:44:00Z" w:id="2274">
              <w:r w:rsidR="00637B2B">
                <w:rPr>
                  <w:rFonts w:ascii="Times New Roman" w:hAnsi="Times New Roman" w:eastAsia="Times New Roman" w:cs="Times New Roman"/>
                  <w:sz w:val="16"/>
                  <w:szCs w:val="16"/>
                  <w:lang w:val="en-GB" w:eastAsia="de-DE"/>
                </w:rPr>
                <w:t>e</w:t>
              </w:r>
            </w:ins>
            <w:del w:author="Rick van Beek" w:date="2025-10-30T13:44:00Z" w:id="2275">
              <w:r w:rsidDel="00637B2B" w:rsidR="00791B3A">
                <w:rPr>
                  <w:rFonts w:ascii="Times New Roman" w:hAnsi="Times New Roman" w:eastAsia="Times New Roman" w:cs="Times New Roman"/>
                  <w:sz w:val="16"/>
                  <w:szCs w:val="16"/>
                  <w:lang w:val="en-GB" w:eastAsia="de-DE"/>
                </w:rPr>
                <w:delText>g</w:delText>
              </w:r>
            </w:del>
          </w:p>
        </w:tc>
        <w:tc>
          <w:tcPr>
            <w:tcW w:w="1573" w:type="dxa"/>
            <w:tcPrChange w:author="Fernando Dominguez" w:date="2025-10-31T11:50:00Z" w:id="2276">
              <w:tcPr>
                <w:tcW w:w="1573" w:type="dxa"/>
                <w:gridSpan w:val="2"/>
              </w:tcPr>
            </w:tcPrChange>
          </w:tcPr>
          <w:p w:rsidRPr="00632ED3" w:rsidR="00163FCE" w:rsidRDefault="00BF6C08" w14:paraId="1F6C1FEC" w14:textId="3C42C841">
            <w:pPr>
              <w:spacing w:line="276" w:lineRule="auto"/>
              <w:jc w:val="both"/>
              <w:rPr>
                <w:rFonts w:ascii="Times New Roman" w:hAnsi="Times New Roman" w:eastAsia="Calibri" w:cs="Times New Roman"/>
                <w:sz w:val="16"/>
                <w:szCs w:val="16"/>
                <w:lang w:val="en-GB"/>
              </w:rPr>
            </w:pPr>
            <w:r>
              <w:rPr>
                <w:rFonts w:ascii="Times New Roman" w:hAnsi="Times New Roman" w:eastAsia="Calibri" w:cs="Times New Roman"/>
                <w:sz w:val="16"/>
                <w:szCs w:val="16"/>
                <w:lang w:val="en-GB"/>
              </w:rPr>
              <w:t>Provide upfront CU master data</w:t>
            </w:r>
          </w:p>
        </w:tc>
        <w:tc>
          <w:tcPr>
            <w:tcW w:w="2884" w:type="dxa"/>
            <w:tcPrChange w:author="Fernando Dominguez" w:date="2025-10-31T11:50:00Z" w:id="2277">
              <w:tcPr>
                <w:tcW w:w="2884" w:type="dxa"/>
                <w:gridSpan w:val="2"/>
              </w:tcPr>
            </w:tcPrChange>
          </w:tcPr>
          <w:p w:rsidRPr="00632ED3" w:rsidR="00163FCE" w:rsidRDefault="00BF6C08" w14:paraId="121172C9" w14:textId="2B3D0E7B">
            <w:pPr>
              <w:spacing w:after="0" w:line="276" w:lineRule="auto"/>
              <w:jc w:val="both"/>
              <w:rPr>
                <w:rFonts w:ascii="Times New Roman" w:hAnsi="Times New Roman" w:eastAsia="Calibri" w:cs="Times New Roman"/>
                <w:sz w:val="16"/>
                <w:szCs w:val="16"/>
                <w:lang w:val="en-GB"/>
              </w:rPr>
            </w:pPr>
            <w:r>
              <w:rPr>
                <w:rFonts w:ascii="Times New Roman" w:hAnsi="Times New Roman" w:eastAsia="Calibri" w:cs="Times New Roman"/>
                <w:sz w:val="16"/>
                <w:szCs w:val="16"/>
                <w:lang w:val="en-GB"/>
              </w:rPr>
              <w:t>The CU module administrator sends the requested upfront CU master data to the new service provider</w:t>
            </w:r>
          </w:p>
        </w:tc>
        <w:tc>
          <w:tcPr>
            <w:tcW w:w="1317" w:type="dxa"/>
            <w:tcPrChange w:author="Fernando Dominguez" w:date="2025-10-31T11:50:00Z" w:id="2278">
              <w:tcPr>
                <w:tcW w:w="1317" w:type="dxa"/>
                <w:gridSpan w:val="2"/>
              </w:tcPr>
            </w:tcPrChange>
          </w:tcPr>
          <w:p w:rsidRPr="00117039" w:rsidR="00163FCE" w:rsidRDefault="00BF6C08" w14:paraId="426D3886" w14:textId="29F4477D">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CU module administrator</w:t>
            </w:r>
          </w:p>
        </w:tc>
        <w:tc>
          <w:tcPr>
            <w:tcW w:w="1319" w:type="dxa"/>
            <w:tcPrChange w:author="Fernando Dominguez" w:date="2025-10-31T11:50:00Z" w:id="2279">
              <w:tcPr>
                <w:tcW w:w="1319" w:type="dxa"/>
                <w:gridSpan w:val="2"/>
              </w:tcPr>
            </w:tcPrChange>
          </w:tcPr>
          <w:p w:rsidRPr="00117039" w:rsidR="00163FCE" w:rsidRDefault="00BF6C08" w14:paraId="731E4CA9" w14:textId="3F123605">
            <w:pPr>
              <w:spacing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Service provider (new)</w:t>
            </w:r>
          </w:p>
        </w:tc>
        <w:tc>
          <w:tcPr>
            <w:tcW w:w="1236" w:type="dxa"/>
            <w:tcPrChange w:author="Fernando Dominguez" w:date="2025-10-31T11:50:00Z" w:id="2280">
              <w:tcPr>
                <w:tcW w:w="1236" w:type="dxa"/>
                <w:gridSpan w:val="3"/>
              </w:tcPr>
            </w:tcPrChange>
          </w:tcPr>
          <w:p w:rsidRPr="00632ED3" w:rsidR="00163FCE" w:rsidRDefault="007B5BBA" w14:paraId="6C6FE362" w14:textId="1F5888E4">
            <w:pPr>
              <w:spacing w:line="276" w:lineRule="auto"/>
              <w:jc w:val="both"/>
              <w:rPr>
                <w:rFonts w:ascii="Times New Roman" w:hAnsi="Times New Roman" w:eastAsia="Arial" w:cs="Times New Roman"/>
                <w:sz w:val="16"/>
                <w:szCs w:val="16"/>
                <w:lang w:val="en-GB" w:eastAsia="zh-CN"/>
              </w:rPr>
            </w:pPr>
            <w:ins w:author="Carmen Garcia Montero" w:date="2025-11-03T12:36:00Z" w:id="2281">
              <w:r>
                <w:rPr>
                  <w:rFonts w:ascii="Times New Roman" w:hAnsi="Times New Roman" w:eastAsia="Arial" w:cs="Times New Roman"/>
                  <w:sz w:val="16"/>
                  <w:szCs w:val="16"/>
                  <w:lang w:val="en-GB" w:eastAsia="zh-CN"/>
                </w:rPr>
                <w:t>AA</w:t>
              </w:r>
            </w:ins>
            <w:del w:author="Carmen Garcia Montero" w:date="2025-11-03T12:36:00Z" w:id="2282">
              <w:r w:rsidDel="007B5BBA" w:rsidR="00BF6C08">
                <w:rPr>
                  <w:rFonts w:ascii="Times New Roman" w:hAnsi="Times New Roman" w:eastAsia="Arial" w:cs="Times New Roman"/>
                  <w:sz w:val="16"/>
                  <w:szCs w:val="16"/>
                  <w:lang w:val="en-GB" w:eastAsia="zh-CN"/>
                </w:rPr>
                <w:delText>Y</w:delText>
              </w:r>
            </w:del>
            <w:r w:rsidR="00BF6C08">
              <w:rPr>
                <w:rFonts w:ascii="Times New Roman" w:hAnsi="Times New Roman" w:eastAsia="Arial" w:cs="Times New Roman"/>
                <w:sz w:val="16"/>
                <w:szCs w:val="16"/>
                <w:lang w:val="en-GB" w:eastAsia="zh-CN"/>
              </w:rPr>
              <w:t xml:space="preserve"> – Upfront CU master data</w:t>
            </w:r>
          </w:p>
        </w:tc>
      </w:tr>
      <w:tr w:rsidRPr="00390DC1" w:rsidR="00C73050" w14:paraId="25331FA9" w14:textId="023D5062">
        <w:trPr>
          <w:trHeight w:val="300"/>
          <w:trPrChange w:author="Fernando Dominguez" w:date="2025-11-03T09:17:00Z" w:id="2283">
            <w:trPr>
              <w:gridBefore w:val="2"/>
              <w:trHeight w:val="300"/>
            </w:trPr>
          </w:trPrChange>
        </w:trPr>
        <w:tc>
          <w:tcPr>
            <w:tcW w:w="687" w:type="dxa"/>
            <w:tcPrChange w:author="Fernando Dominguez" w:date="2025-11-03T09:17:00Z" w:id="2284">
              <w:tcPr>
                <w:tcW w:w="687" w:type="dxa"/>
                <w:gridSpan w:val="2"/>
              </w:tcPr>
            </w:tcPrChange>
          </w:tcPr>
          <w:p w:rsidRPr="00117039" w:rsidR="00C73050" w:rsidP="00C73050" w:rsidRDefault="00C73050" w14:paraId="219AF8F3" w14:textId="3B27ACA2">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11.4</w:t>
            </w:r>
            <w:ins w:author="Rick van Beek" w:date="2025-10-30T13:44:00Z" w:id="2285">
              <w:r w:rsidR="00637B2B">
                <w:rPr>
                  <w:rFonts w:ascii="Times New Roman" w:hAnsi="Times New Roman" w:eastAsia="Times New Roman" w:cs="Times New Roman"/>
                  <w:sz w:val="16"/>
                  <w:szCs w:val="16"/>
                  <w:lang w:val="en-GB" w:eastAsia="de-DE"/>
                </w:rPr>
                <w:t>f</w:t>
              </w:r>
            </w:ins>
            <w:del w:author="Rick van Beek" w:date="2025-10-30T13:44:00Z" w:id="2286">
              <w:r w:rsidDel="00637B2B" w:rsidR="00791B3A">
                <w:rPr>
                  <w:rFonts w:ascii="Times New Roman" w:hAnsi="Times New Roman" w:eastAsia="Times New Roman" w:cs="Times New Roman"/>
                  <w:sz w:val="16"/>
                  <w:szCs w:val="16"/>
                  <w:lang w:val="en-GB" w:eastAsia="de-DE"/>
                </w:rPr>
                <w:delText>h</w:delText>
              </w:r>
            </w:del>
          </w:p>
        </w:tc>
        <w:tc>
          <w:tcPr>
            <w:tcW w:w="1573" w:type="dxa"/>
            <w:tcPrChange w:author="Fernando Dominguez" w:date="2025-11-03T09:17:00Z" w:id="2287">
              <w:tcPr>
                <w:tcW w:w="1573" w:type="dxa"/>
                <w:gridSpan w:val="2"/>
              </w:tcPr>
            </w:tcPrChange>
          </w:tcPr>
          <w:p w:rsidRPr="00632ED3" w:rsidR="00C73050" w:rsidP="00C73050" w:rsidRDefault="00C73050" w14:paraId="514D3959" w14:textId="3A3BB50A">
            <w:pPr>
              <w:spacing w:line="276" w:lineRule="auto"/>
              <w:jc w:val="both"/>
              <w:rPr>
                <w:rFonts w:ascii="Times New Roman" w:hAnsi="Times New Roman" w:cs="Times New Roman"/>
                <w:sz w:val="16"/>
                <w:szCs w:val="16"/>
                <w:lang w:val="en-GB"/>
              </w:rPr>
            </w:pPr>
            <w:r w:rsidRPr="00632ED3">
              <w:rPr>
                <w:rFonts w:ascii="Times New Roman" w:hAnsi="Times New Roman" w:eastAsia="Calibri" w:cs="Times New Roman"/>
                <w:sz w:val="16"/>
                <w:szCs w:val="16"/>
                <w:lang w:val="en-GB"/>
              </w:rPr>
              <w:t xml:space="preserve">Notify about CU validation results </w:t>
            </w:r>
          </w:p>
        </w:tc>
        <w:tc>
          <w:tcPr>
            <w:tcW w:w="2884" w:type="dxa"/>
            <w:tcPrChange w:author="Fernando Dominguez" w:date="2025-11-03T09:17:00Z" w:id="2288">
              <w:tcPr>
                <w:tcW w:w="2884" w:type="dxa"/>
                <w:gridSpan w:val="2"/>
              </w:tcPr>
            </w:tcPrChange>
          </w:tcPr>
          <w:p w:rsidRPr="00632ED3" w:rsidR="00C73050" w:rsidP="00C73050" w:rsidRDefault="00C73050" w14:paraId="1A9DF895" w14:textId="0233DE7D">
            <w:pPr>
              <w:spacing w:line="276" w:lineRule="auto"/>
              <w:jc w:val="both"/>
              <w:rPr>
                <w:rFonts w:ascii="Times New Roman" w:hAnsi="Times New Roman" w:cs="Times New Roman"/>
                <w:sz w:val="16"/>
                <w:szCs w:val="16"/>
                <w:lang w:val="en-GB"/>
              </w:rPr>
            </w:pPr>
            <w:r w:rsidRPr="00632ED3">
              <w:rPr>
                <w:rFonts w:ascii="Times New Roman" w:hAnsi="Times New Roman" w:eastAsia="Calibri" w:cs="Times New Roman"/>
                <w:sz w:val="16"/>
                <w:szCs w:val="16"/>
                <w:lang w:val="en-GB"/>
              </w:rPr>
              <w:t xml:space="preserve">The new service provider informs the final customer of receiving and processing the </w:t>
            </w:r>
            <w:ins w:author="Rick van Beek" w:date="2025-10-30T15:06:00Z" w:id="2289">
              <w:r w:rsidR="00361C8F">
                <w:rPr>
                  <w:rFonts w:ascii="Times New Roman" w:hAnsi="Times New Roman" w:eastAsia="Calibri" w:cs="Times New Roman"/>
                  <w:sz w:val="16"/>
                  <w:szCs w:val="16"/>
                  <w:lang w:val="en-GB"/>
                </w:rPr>
                <w:t xml:space="preserve">upfront </w:t>
              </w:r>
            </w:ins>
            <w:r w:rsidRPr="00632ED3">
              <w:rPr>
                <w:rFonts w:ascii="Times New Roman" w:hAnsi="Times New Roman" w:eastAsia="Calibri" w:cs="Times New Roman"/>
                <w:sz w:val="16"/>
                <w:szCs w:val="16"/>
                <w:lang w:val="en-GB"/>
              </w:rPr>
              <w:t xml:space="preserve">CU </w:t>
            </w:r>
            <w:del w:author="Rick van Beek" w:date="2025-10-30T15:06:00Z" w:id="2290">
              <w:r w:rsidRPr="00632ED3">
                <w:rPr>
                  <w:rFonts w:ascii="Times New Roman" w:hAnsi="Times New Roman" w:eastAsia="Calibri" w:cs="Times New Roman"/>
                  <w:sz w:val="16"/>
                  <w:szCs w:val="16"/>
                  <w:lang w:val="en-GB"/>
                </w:rPr>
                <w:delText xml:space="preserve">characteristics </w:delText>
              </w:r>
            </w:del>
            <w:ins w:author="Rick van Beek" w:date="2025-10-30T15:06:00Z" w:id="2291">
              <w:r w:rsidR="00361C8F">
                <w:rPr>
                  <w:rFonts w:ascii="Times New Roman" w:hAnsi="Times New Roman" w:eastAsia="Calibri" w:cs="Times New Roman"/>
                  <w:sz w:val="16"/>
                  <w:szCs w:val="16"/>
                  <w:lang w:val="en-GB"/>
                </w:rPr>
                <w:t>master data</w:t>
              </w:r>
              <w:r w:rsidRPr="00632ED3" w:rsidR="00361C8F">
                <w:rPr>
                  <w:rFonts w:ascii="Times New Roman" w:hAnsi="Times New Roman" w:eastAsia="Calibri" w:cs="Times New Roman"/>
                  <w:sz w:val="16"/>
                  <w:szCs w:val="16"/>
                  <w:lang w:val="en-GB"/>
                </w:rPr>
                <w:t xml:space="preserve"> </w:t>
              </w:r>
            </w:ins>
            <w:r w:rsidRPr="00632ED3">
              <w:rPr>
                <w:rFonts w:ascii="Times New Roman" w:hAnsi="Times New Roman" w:eastAsia="Calibri" w:cs="Times New Roman"/>
                <w:sz w:val="16"/>
                <w:szCs w:val="16"/>
                <w:lang w:val="en-GB"/>
              </w:rPr>
              <w:t xml:space="preserve">and whether the </w:t>
            </w:r>
            <w:del w:author="Rick van Beek" w:date="2025-10-30T13:37:00Z" w:id="2292">
              <w:r w:rsidRPr="00632ED3">
                <w:rPr>
                  <w:rFonts w:ascii="Times New Roman" w:hAnsi="Times New Roman" w:eastAsia="Calibri" w:cs="Times New Roman"/>
                  <w:sz w:val="16"/>
                  <w:szCs w:val="16"/>
                  <w:lang w:val="en-GB"/>
                </w:rPr>
                <w:delText xml:space="preserve">switching </w:delText>
              </w:r>
            </w:del>
            <w:ins w:author="Rick van Beek" w:date="2025-10-30T13:37:00Z" w:id="2293">
              <w:r w:rsidR="00CB778A">
                <w:rPr>
                  <w:rFonts w:ascii="Times New Roman" w:hAnsi="Times New Roman" w:eastAsia="Calibri" w:cs="Times New Roman"/>
                  <w:sz w:val="16"/>
                  <w:szCs w:val="16"/>
                  <w:lang w:val="en-GB"/>
                </w:rPr>
                <w:t>registration</w:t>
              </w:r>
              <w:r w:rsidRPr="00632ED3" w:rsidR="00CB778A">
                <w:rPr>
                  <w:rFonts w:ascii="Times New Roman" w:hAnsi="Times New Roman" w:eastAsia="Calibri" w:cs="Times New Roman"/>
                  <w:sz w:val="16"/>
                  <w:szCs w:val="16"/>
                  <w:lang w:val="en-GB"/>
                </w:rPr>
                <w:t xml:space="preserve"> </w:t>
              </w:r>
            </w:ins>
            <w:r w:rsidRPr="00632ED3">
              <w:rPr>
                <w:rFonts w:ascii="Times New Roman" w:hAnsi="Times New Roman" w:eastAsia="Calibri" w:cs="Times New Roman"/>
                <w:sz w:val="16"/>
                <w:szCs w:val="16"/>
                <w:lang w:val="en-GB"/>
              </w:rPr>
              <w:t xml:space="preserve">process can continue to </w:t>
            </w:r>
            <w:del w:author="Rick van Beek" w:date="2025-10-30T13:37:00Z" w:id="2294">
              <w:r w:rsidRPr="00632ED3">
                <w:rPr>
                  <w:rFonts w:ascii="Times New Roman" w:hAnsi="Times New Roman" w:eastAsia="Calibri" w:cs="Times New Roman"/>
                  <w:sz w:val="16"/>
                  <w:szCs w:val="16"/>
                  <w:lang w:val="en-GB"/>
                </w:rPr>
                <w:delText xml:space="preserve">be </w:delText>
              </w:r>
            </w:del>
            <w:ins w:author="Rick van Beek" w:date="2025-10-30T13:37:00Z" w:id="2295">
              <w:r w:rsidR="00CB778A">
                <w:rPr>
                  <w:rFonts w:ascii="Times New Roman" w:hAnsi="Times New Roman" w:eastAsia="Calibri" w:cs="Times New Roman"/>
                  <w:sz w:val="16"/>
                  <w:szCs w:val="16"/>
                  <w:lang w:val="en-GB"/>
                </w:rPr>
                <w:t>the</w:t>
              </w:r>
              <w:r w:rsidRPr="00632ED3" w:rsidR="00CB778A">
                <w:rPr>
                  <w:rFonts w:ascii="Times New Roman" w:hAnsi="Times New Roman" w:eastAsia="Calibri" w:cs="Times New Roman"/>
                  <w:sz w:val="16"/>
                  <w:szCs w:val="16"/>
                  <w:lang w:val="en-GB"/>
                </w:rPr>
                <w:t xml:space="preserve"> </w:t>
              </w:r>
            </w:ins>
            <w:r w:rsidRPr="00632ED3">
              <w:rPr>
                <w:rFonts w:ascii="Times New Roman" w:hAnsi="Times New Roman" w:eastAsia="Calibri" w:cs="Times New Roman"/>
                <w:sz w:val="16"/>
                <w:szCs w:val="16"/>
                <w:lang w:val="en-GB"/>
              </w:rPr>
              <w:t xml:space="preserve">contracting phase.  </w:t>
            </w:r>
          </w:p>
        </w:tc>
        <w:tc>
          <w:tcPr>
            <w:tcW w:w="1317" w:type="dxa"/>
            <w:tcPrChange w:author="Fernando Dominguez" w:date="2025-11-03T09:17:00Z" w:id="2296">
              <w:tcPr>
                <w:tcW w:w="1317" w:type="dxa"/>
                <w:gridSpan w:val="2"/>
              </w:tcPr>
            </w:tcPrChange>
          </w:tcPr>
          <w:p w:rsidRPr="00117039" w:rsidR="00C73050" w:rsidP="00C73050" w:rsidRDefault="00C73050" w14:paraId="39561929" w14:textId="189A9842">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Service provider (new)</w:t>
            </w:r>
          </w:p>
          <w:p w:rsidRPr="00117039" w:rsidR="00C73050" w:rsidP="00C73050" w:rsidRDefault="00C73050" w14:paraId="37101A1A" w14:textId="7DCFCCD4">
            <w:pPr>
              <w:spacing w:line="276" w:lineRule="auto"/>
              <w:jc w:val="both"/>
              <w:rPr>
                <w:rFonts w:ascii="Times New Roman" w:hAnsi="Times New Roman" w:eastAsia="Times New Roman" w:cs="Times New Roman"/>
                <w:b/>
                <w:sz w:val="16"/>
                <w:szCs w:val="16"/>
                <w:lang w:val="en-GB" w:eastAsia="de-DE"/>
              </w:rPr>
            </w:pPr>
          </w:p>
        </w:tc>
        <w:tc>
          <w:tcPr>
            <w:tcW w:w="1319" w:type="dxa"/>
            <w:tcPrChange w:author="Fernando Dominguez" w:date="2025-11-03T09:17:00Z" w:id="2297">
              <w:tcPr>
                <w:tcW w:w="1319" w:type="dxa"/>
                <w:gridSpan w:val="2"/>
              </w:tcPr>
            </w:tcPrChange>
          </w:tcPr>
          <w:p w:rsidRPr="00117039" w:rsidR="00C73050" w:rsidP="00C73050" w:rsidRDefault="00C73050" w14:paraId="7FC639F9" w14:textId="27F1CB5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Final customer</w:t>
            </w:r>
          </w:p>
        </w:tc>
        <w:tc>
          <w:tcPr>
            <w:tcW w:w="1236" w:type="dxa"/>
            <w:gridSpan w:val="2"/>
            <w:tcPrChange w:author="Fernando Dominguez" w:date="2025-11-03T09:17:00Z" w:id="2298">
              <w:tcPr>
                <w:tcW w:w="1236" w:type="dxa"/>
                <w:gridSpan w:val="3"/>
              </w:tcPr>
            </w:tcPrChange>
          </w:tcPr>
          <w:p w:rsidRPr="00117039" w:rsidR="00C73050" w:rsidP="00C73050" w:rsidRDefault="00C73050" w14:paraId="72AB0030" w14:textId="5A2407E1">
            <w:pPr>
              <w:spacing w:line="276" w:lineRule="auto"/>
              <w:jc w:val="both"/>
              <w:rPr>
                <w:rFonts w:ascii="Times New Roman" w:hAnsi="Times New Roman" w:eastAsia="Arial" w:cs="Times New Roman"/>
                <w:sz w:val="16"/>
                <w:szCs w:val="16"/>
                <w:lang w:val="en-GB" w:eastAsia="zh-CN"/>
              </w:rPr>
            </w:pPr>
            <w:r w:rsidRPr="00117039">
              <w:rPr>
                <w:rFonts w:ascii="Times New Roman" w:hAnsi="Times New Roman" w:eastAsia="Arial" w:cs="Times New Roman"/>
                <w:sz w:val="16"/>
                <w:szCs w:val="16"/>
                <w:lang w:val="en-GB" w:eastAsia="zh-CN"/>
              </w:rPr>
              <w:t xml:space="preserve">B – </w:t>
            </w:r>
            <w:r w:rsidR="007A3E14">
              <w:rPr>
                <w:rFonts w:ascii="Times New Roman" w:hAnsi="Times New Roman" w:eastAsia="Arial" w:cs="Times New Roman"/>
                <w:sz w:val="16"/>
                <w:szCs w:val="16"/>
                <w:lang w:val="en-GB" w:eastAsia="zh-CN"/>
              </w:rPr>
              <w:t>Information on</w:t>
            </w:r>
            <w:r w:rsidRPr="00117039">
              <w:rPr>
                <w:rFonts w:ascii="Times New Roman" w:hAnsi="Times New Roman" w:eastAsia="Arial" w:cs="Times New Roman"/>
                <w:sz w:val="16"/>
                <w:szCs w:val="16"/>
                <w:lang w:val="en-GB" w:eastAsia="zh-CN"/>
              </w:rPr>
              <w:t xml:space="preserve"> validation</w:t>
            </w:r>
          </w:p>
        </w:tc>
      </w:tr>
      <w:tr w:rsidRPr="00390DC1" w:rsidR="00C73050" w14:paraId="172159C1" w14:textId="59F216F1">
        <w:trPr>
          <w:trHeight w:val="300"/>
          <w:trPrChange w:author="Fernando Dominguez" w:date="2025-11-03T09:17:00Z" w:id="2299">
            <w:trPr>
              <w:gridBefore w:val="2"/>
              <w:trHeight w:val="300"/>
            </w:trPr>
          </w:trPrChange>
        </w:trPr>
        <w:tc>
          <w:tcPr>
            <w:tcW w:w="687" w:type="dxa"/>
            <w:tcPrChange w:author="Fernando Dominguez" w:date="2025-11-03T09:17:00Z" w:id="2300">
              <w:tcPr>
                <w:tcW w:w="687" w:type="dxa"/>
                <w:gridSpan w:val="2"/>
              </w:tcPr>
            </w:tcPrChange>
          </w:tcPr>
          <w:p w:rsidRPr="00117039" w:rsidR="00C73050" w:rsidP="00C73050" w:rsidRDefault="00C73050" w14:paraId="3552515D" w14:textId="5EB3AFF2">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11.5</w:t>
            </w:r>
          </w:p>
        </w:tc>
        <w:tc>
          <w:tcPr>
            <w:tcW w:w="1573" w:type="dxa"/>
            <w:tcPrChange w:author="Fernando Dominguez" w:date="2025-11-03T09:17:00Z" w:id="2301">
              <w:tcPr>
                <w:tcW w:w="1573" w:type="dxa"/>
                <w:gridSpan w:val="2"/>
              </w:tcPr>
            </w:tcPrChange>
          </w:tcPr>
          <w:p w:rsidRPr="00117039" w:rsidR="00C73050" w:rsidP="00C73050" w:rsidRDefault="00C73050" w14:paraId="320834C1" w14:textId="2E71BC25">
            <w:pPr>
              <w:spacing w:line="276" w:lineRule="auto"/>
              <w:jc w:val="both"/>
              <w:rPr>
                <w:rFonts w:ascii="Times New Roman" w:hAnsi="Times New Roman" w:cs="Times New Roman" w:eastAsiaTheme="minorEastAsia"/>
                <w:sz w:val="16"/>
                <w:szCs w:val="16"/>
                <w:lang w:val="en-GB"/>
              </w:rPr>
            </w:pPr>
            <w:r w:rsidRPr="00117039">
              <w:rPr>
                <w:rFonts w:ascii="Times New Roman" w:hAnsi="Times New Roman" w:cs="Times New Roman" w:eastAsiaTheme="minorEastAsia"/>
                <w:sz w:val="16"/>
                <w:szCs w:val="16"/>
                <w:lang w:val="en-GB"/>
              </w:rPr>
              <w:t>Request contract signing</w:t>
            </w:r>
          </w:p>
        </w:tc>
        <w:tc>
          <w:tcPr>
            <w:tcW w:w="2884" w:type="dxa"/>
            <w:tcPrChange w:author="Fernando Dominguez" w:date="2025-11-03T09:17:00Z" w:id="2302">
              <w:tcPr>
                <w:tcW w:w="2884" w:type="dxa"/>
                <w:gridSpan w:val="2"/>
              </w:tcPr>
            </w:tcPrChange>
          </w:tcPr>
          <w:p w:rsidRPr="00632ED3" w:rsidR="00C73050" w:rsidP="00C73050" w:rsidRDefault="00C73050" w14:paraId="7FDC8D07" w14:textId="7C05CDB4">
            <w:pPr>
              <w:spacing w:line="276" w:lineRule="auto"/>
              <w:jc w:val="both"/>
              <w:rPr>
                <w:rFonts w:ascii="Times New Roman" w:hAnsi="Times New Roman" w:cs="Times New Roman" w:eastAsiaTheme="minorEastAsia"/>
                <w:sz w:val="16"/>
                <w:szCs w:val="16"/>
                <w:lang w:val="en-GB"/>
              </w:rPr>
            </w:pPr>
            <w:r w:rsidRPr="00632ED3">
              <w:rPr>
                <w:rFonts w:ascii="Times New Roman" w:hAnsi="Times New Roman" w:cs="Times New Roman" w:eastAsiaTheme="minorEastAsia"/>
                <w:sz w:val="16"/>
                <w:szCs w:val="16"/>
                <w:lang w:val="en-GB"/>
              </w:rPr>
              <w:t xml:space="preserve">The new service provider requests the final customer to sign the new contract for </w:t>
            </w:r>
            <w:del w:author="Rick van Beek" w:date="2025-10-30T15:06:00Z" w:id="2303">
              <w:r w:rsidRPr="00632ED3">
                <w:rPr>
                  <w:rFonts w:ascii="Times New Roman" w:hAnsi="Times New Roman" w:cs="Times New Roman" w:eastAsiaTheme="minorEastAsia"/>
                  <w:sz w:val="16"/>
                  <w:szCs w:val="16"/>
                  <w:lang w:val="en-GB"/>
                </w:rPr>
                <w:delText xml:space="preserve">CU </w:delText>
              </w:r>
            </w:del>
            <w:ins w:author="Rick van Beek" w:date="2025-10-30T15:06:00Z" w:id="2304">
              <w:r w:rsidR="00DF218E">
                <w:rPr>
                  <w:rFonts w:ascii="Times New Roman" w:hAnsi="Times New Roman" w:cs="Times New Roman" w:eastAsiaTheme="minorEastAsia"/>
                  <w:sz w:val="16"/>
                  <w:szCs w:val="16"/>
                  <w:lang w:val="en-GB"/>
                </w:rPr>
                <w:t>demand response</w:t>
              </w:r>
              <w:r w:rsidRPr="00632ED3" w:rsidR="00DF218E">
                <w:rPr>
                  <w:rFonts w:ascii="Times New Roman" w:hAnsi="Times New Roman" w:cs="Times New Roman" w:eastAsiaTheme="minorEastAsia"/>
                  <w:sz w:val="16"/>
                  <w:szCs w:val="16"/>
                  <w:lang w:val="en-GB"/>
                </w:rPr>
                <w:t xml:space="preserve"> </w:t>
              </w:r>
            </w:ins>
            <w:r w:rsidRPr="00632ED3">
              <w:rPr>
                <w:rFonts w:ascii="Times New Roman" w:hAnsi="Times New Roman" w:cs="Times New Roman" w:eastAsiaTheme="minorEastAsia"/>
                <w:sz w:val="16"/>
                <w:szCs w:val="16"/>
                <w:lang w:val="en-GB"/>
              </w:rPr>
              <w:t>services on the requested date.</w:t>
            </w:r>
          </w:p>
        </w:tc>
        <w:tc>
          <w:tcPr>
            <w:tcW w:w="1317" w:type="dxa"/>
            <w:tcPrChange w:author="Fernando Dominguez" w:date="2025-11-03T09:17:00Z" w:id="2305">
              <w:tcPr>
                <w:tcW w:w="1317" w:type="dxa"/>
                <w:gridSpan w:val="2"/>
              </w:tcPr>
            </w:tcPrChange>
          </w:tcPr>
          <w:p w:rsidRPr="00117039" w:rsidR="00C73050" w:rsidP="00C73050" w:rsidRDefault="00C73050" w14:paraId="4B1B393B" w14:textId="5B64B0CA">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Service provider (new)</w:t>
            </w:r>
          </w:p>
          <w:p w:rsidRPr="00117039" w:rsidR="00C73050" w:rsidP="00C73050" w:rsidRDefault="00C73050" w14:paraId="6E6F77A7" w14:textId="40DF1631">
            <w:pPr>
              <w:spacing w:line="276" w:lineRule="auto"/>
              <w:jc w:val="both"/>
              <w:rPr>
                <w:rFonts w:ascii="Times New Roman" w:hAnsi="Times New Roman" w:eastAsia="Times New Roman" w:cs="Times New Roman"/>
                <w:sz w:val="16"/>
                <w:szCs w:val="16"/>
                <w:lang w:val="en-GB" w:eastAsia="de-DE"/>
              </w:rPr>
            </w:pPr>
          </w:p>
        </w:tc>
        <w:tc>
          <w:tcPr>
            <w:tcW w:w="1319" w:type="dxa"/>
            <w:tcPrChange w:author="Fernando Dominguez" w:date="2025-11-03T09:17:00Z" w:id="2306">
              <w:tcPr>
                <w:tcW w:w="1319" w:type="dxa"/>
                <w:gridSpan w:val="2"/>
              </w:tcPr>
            </w:tcPrChange>
          </w:tcPr>
          <w:p w:rsidRPr="00117039" w:rsidR="00C73050" w:rsidP="00C73050" w:rsidRDefault="00C73050" w14:paraId="454E3F19" w14:textId="4963235A">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Final customer</w:t>
            </w:r>
          </w:p>
        </w:tc>
        <w:tc>
          <w:tcPr>
            <w:tcW w:w="1236" w:type="dxa"/>
            <w:gridSpan w:val="2"/>
            <w:tcPrChange w:author="Fernando Dominguez" w:date="2025-11-03T09:17:00Z" w:id="2307">
              <w:tcPr>
                <w:tcW w:w="1236" w:type="dxa"/>
                <w:gridSpan w:val="3"/>
              </w:tcPr>
            </w:tcPrChange>
          </w:tcPr>
          <w:p w:rsidRPr="00117039" w:rsidR="00C73050" w:rsidP="00C73050" w:rsidRDefault="007B5BBA" w14:paraId="65D77E9E" w14:textId="50DF1CE5">
            <w:pPr>
              <w:spacing w:line="276" w:lineRule="auto"/>
              <w:jc w:val="both"/>
              <w:rPr>
                <w:rFonts w:ascii="Times New Roman" w:hAnsi="Times New Roman" w:eastAsia="Arial" w:cs="Times New Roman"/>
                <w:sz w:val="16"/>
                <w:szCs w:val="16"/>
                <w:lang w:val="en-GB" w:eastAsia="zh-CN"/>
              </w:rPr>
            </w:pPr>
            <w:ins w:author="Carmen Garcia Montero" w:date="2025-11-03T12:36:00Z" w:id="2308">
              <w:r>
                <w:rPr>
                  <w:rFonts w:ascii="Times New Roman" w:hAnsi="Times New Roman" w:eastAsia="Arial" w:cs="Times New Roman"/>
                  <w:sz w:val="16"/>
                  <w:szCs w:val="16"/>
                  <w:lang w:val="en-GB" w:eastAsia="zh-CN"/>
                </w:rPr>
                <w:t>AB</w:t>
              </w:r>
            </w:ins>
            <w:del w:author="Carmen Garcia Montero" w:date="2025-11-03T12:36:00Z" w:id="2309">
              <w:r w:rsidRPr="00117039" w:rsidDel="007B5BBA" w:rsidR="00C73050">
                <w:rPr>
                  <w:rFonts w:ascii="Times New Roman" w:hAnsi="Times New Roman" w:eastAsia="Arial" w:cs="Times New Roman"/>
                  <w:sz w:val="16"/>
                  <w:szCs w:val="16"/>
                  <w:lang w:val="en-GB" w:eastAsia="zh-CN"/>
                </w:rPr>
                <w:delText>Z</w:delText>
              </w:r>
            </w:del>
            <w:r w:rsidRPr="00117039" w:rsidR="00C73050">
              <w:rPr>
                <w:rFonts w:ascii="Times New Roman" w:hAnsi="Times New Roman" w:eastAsia="Arial" w:cs="Times New Roman"/>
                <w:sz w:val="16"/>
                <w:szCs w:val="16"/>
                <w:lang w:val="en-GB" w:eastAsia="zh-CN"/>
              </w:rPr>
              <w:t xml:space="preserve"> – Contract confirmation</w:t>
            </w:r>
          </w:p>
        </w:tc>
      </w:tr>
      <w:tr w:rsidRPr="00390DC1" w:rsidR="00C73050" w14:paraId="61CD295F" w14:textId="5751D543">
        <w:trPr>
          <w:trHeight w:val="300"/>
          <w:trPrChange w:author="Fernando Dominguez" w:date="2025-11-03T09:17:00Z" w:id="2310">
            <w:trPr>
              <w:gridBefore w:val="2"/>
              <w:trHeight w:val="300"/>
            </w:trPr>
          </w:trPrChange>
        </w:trPr>
        <w:tc>
          <w:tcPr>
            <w:tcW w:w="687" w:type="dxa"/>
            <w:tcPrChange w:author="Fernando Dominguez" w:date="2025-11-03T09:17:00Z" w:id="2311">
              <w:tcPr>
                <w:tcW w:w="687" w:type="dxa"/>
                <w:gridSpan w:val="2"/>
              </w:tcPr>
            </w:tcPrChange>
          </w:tcPr>
          <w:p w:rsidRPr="00117039" w:rsidR="00C73050" w:rsidP="00C73050" w:rsidRDefault="00C73050" w14:paraId="757CF93B" w14:textId="015CC1D8">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11.6</w:t>
            </w:r>
          </w:p>
        </w:tc>
        <w:tc>
          <w:tcPr>
            <w:tcW w:w="1573" w:type="dxa"/>
            <w:tcPrChange w:author="Fernando Dominguez" w:date="2025-11-03T09:17:00Z" w:id="2312">
              <w:tcPr>
                <w:tcW w:w="1573" w:type="dxa"/>
                <w:gridSpan w:val="2"/>
              </w:tcPr>
            </w:tcPrChange>
          </w:tcPr>
          <w:p w:rsidRPr="00117039" w:rsidR="00C73050" w:rsidP="00C73050" w:rsidRDefault="00C469B9" w14:paraId="56724E82" w14:textId="03C7A0F6">
            <w:pPr>
              <w:spacing w:line="276" w:lineRule="auto"/>
              <w:jc w:val="both"/>
              <w:rPr>
                <w:rFonts w:ascii="Times New Roman" w:hAnsi="Times New Roman" w:cs="Times New Roman" w:eastAsiaTheme="minorEastAsia"/>
                <w:sz w:val="16"/>
                <w:szCs w:val="16"/>
                <w:lang w:val="en-GB"/>
              </w:rPr>
            </w:pPr>
            <w:r>
              <w:rPr>
                <w:rFonts w:ascii="Times New Roman" w:hAnsi="Times New Roman" w:cs="Times New Roman" w:eastAsiaTheme="minorEastAsia"/>
                <w:sz w:val="16"/>
                <w:szCs w:val="16"/>
                <w:lang w:val="en-GB"/>
              </w:rPr>
              <w:t>Conclude</w:t>
            </w:r>
            <w:r w:rsidRPr="00117039" w:rsidR="00C73050">
              <w:rPr>
                <w:rFonts w:ascii="Times New Roman" w:hAnsi="Times New Roman" w:cs="Times New Roman" w:eastAsiaTheme="minorEastAsia"/>
                <w:sz w:val="16"/>
                <w:szCs w:val="16"/>
                <w:lang w:val="en-GB"/>
              </w:rPr>
              <w:t xml:space="preserve"> contract</w:t>
            </w:r>
          </w:p>
        </w:tc>
        <w:tc>
          <w:tcPr>
            <w:tcW w:w="2884" w:type="dxa"/>
            <w:tcPrChange w:author="Fernando Dominguez" w:date="2025-11-03T09:17:00Z" w:id="2313">
              <w:tcPr>
                <w:tcW w:w="2884" w:type="dxa"/>
                <w:gridSpan w:val="2"/>
              </w:tcPr>
            </w:tcPrChange>
          </w:tcPr>
          <w:p w:rsidRPr="00632ED3" w:rsidR="00C73050" w:rsidP="00C73050" w:rsidRDefault="00C73050" w14:paraId="7A3AB7A6" w14:textId="09DCF8A8">
            <w:pPr>
              <w:spacing w:line="276" w:lineRule="auto"/>
              <w:jc w:val="both"/>
              <w:rPr>
                <w:rFonts w:ascii="Times New Roman" w:hAnsi="Times New Roman" w:cs="Times New Roman" w:eastAsiaTheme="minorEastAsia"/>
                <w:sz w:val="16"/>
                <w:szCs w:val="16"/>
                <w:lang w:val="en-GB"/>
              </w:rPr>
            </w:pPr>
            <w:r w:rsidRPr="00632ED3">
              <w:rPr>
                <w:rFonts w:ascii="Times New Roman" w:hAnsi="Times New Roman" w:cs="Times New Roman" w:eastAsiaTheme="minorEastAsia"/>
                <w:sz w:val="16"/>
                <w:szCs w:val="16"/>
                <w:lang w:val="en-GB"/>
              </w:rPr>
              <w:t xml:space="preserve">The final customer signs the contract for </w:t>
            </w:r>
            <w:del w:author="Rick van Beek" w:date="2025-10-30T15:06:00Z" w:id="2314">
              <w:r w:rsidRPr="00632ED3">
                <w:rPr>
                  <w:rFonts w:ascii="Times New Roman" w:hAnsi="Times New Roman" w:cs="Times New Roman" w:eastAsiaTheme="minorEastAsia"/>
                  <w:sz w:val="16"/>
                  <w:szCs w:val="16"/>
                  <w:lang w:val="en-GB"/>
                </w:rPr>
                <w:delText xml:space="preserve">CU </w:delText>
              </w:r>
            </w:del>
            <w:ins w:author="Rick van Beek" w:date="2025-10-30T15:06:00Z" w:id="2315">
              <w:r w:rsidR="00DF218E">
                <w:rPr>
                  <w:rFonts w:ascii="Times New Roman" w:hAnsi="Times New Roman" w:cs="Times New Roman" w:eastAsiaTheme="minorEastAsia"/>
                  <w:sz w:val="16"/>
                  <w:szCs w:val="16"/>
                  <w:lang w:val="en-GB"/>
                </w:rPr>
                <w:t xml:space="preserve">demand </w:t>
              </w:r>
            </w:ins>
            <w:ins w:author="Rick van Beek" w:date="2025-10-30T15:07:00Z" w:id="2316">
              <w:r w:rsidR="00DF218E">
                <w:rPr>
                  <w:rFonts w:ascii="Times New Roman" w:hAnsi="Times New Roman" w:cs="Times New Roman" w:eastAsiaTheme="minorEastAsia"/>
                  <w:sz w:val="16"/>
                  <w:szCs w:val="16"/>
                  <w:lang w:val="en-GB"/>
                </w:rPr>
                <w:t>response</w:t>
              </w:r>
            </w:ins>
            <w:ins w:author="Rick van Beek" w:date="2025-10-30T15:06:00Z" w:id="2317">
              <w:r w:rsidRPr="00632ED3" w:rsidR="00DF218E">
                <w:rPr>
                  <w:rFonts w:ascii="Times New Roman" w:hAnsi="Times New Roman" w:cs="Times New Roman" w:eastAsiaTheme="minorEastAsia"/>
                  <w:sz w:val="16"/>
                  <w:szCs w:val="16"/>
                  <w:lang w:val="en-GB"/>
                </w:rPr>
                <w:t xml:space="preserve"> </w:t>
              </w:r>
            </w:ins>
            <w:r w:rsidRPr="00632ED3">
              <w:rPr>
                <w:rFonts w:ascii="Times New Roman" w:hAnsi="Times New Roman" w:cs="Times New Roman" w:eastAsiaTheme="minorEastAsia"/>
                <w:sz w:val="16"/>
                <w:szCs w:val="16"/>
                <w:lang w:val="en-GB"/>
              </w:rPr>
              <w:t>services on the requested date and sends the signed contract back to the new service provider.</w:t>
            </w:r>
          </w:p>
          <w:p w:rsidRPr="00632ED3" w:rsidR="00C73050" w:rsidP="00C73050" w:rsidRDefault="005932BA" w14:paraId="39A4671F" w14:textId="62F52DAB">
            <w:pPr>
              <w:spacing w:line="276" w:lineRule="auto"/>
              <w:jc w:val="both"/>
              <w:rPr>
                <w:rFonts w:ascii="Times New Roman" w:hAnsi="Times New Roman" w:cs="Times New Roman" w:eastAsiaTheme="minorEastAsia"/>
                <w:sz w:val="16"/>
                <w:szCs w:val="16"/>
                <w:lang w:val="en-GB"/>
              </w:rPr>
            </w:pPr>
            <w:r>
              <w:rPr>
                <w:rFonts w:ascii="Times New Roman" w:hAnsi="Times New Roman" w:cs="Times New Roman" w:eastAsiaTheme="minorEastAsia"/>
                <w:sz w:val="16"/>
                <w:szCs w:val="16"/>
                <w:lang w:val="en-GB"/>
              </w:rPr>
              <w:t xml:space="preserve">Note: </w:t>
            </w:r>
            <w:r w:rsidRPr="00632ED3" w:rsidR="00C73050">
              <w:rPr>
                <w:rFonts w:ascii="Times New Roman" w:hAnsi="Times New Roman" w:cs="Times New Roman" w:eastAsiaTheme="minorEastAsia"/>
                <w:sz w:val="16"/>
                <w:szCs w:val="16"/>
                <w:lang w:val="en-GB"/>
              </w:rPr>
              <w:t xml:space="preserve">If the customer does not wish to sign the contract, the process should stop here. </w:t>
            </w:r>
            <w:r>
              <w:rPr>
                <w:rFonts w:ascii="Times New Roman" w:hAnsi="Times New Roman" w:cs="Times New Roman" w:eastAsiaTheme="minorEastAsia"/>
                <w:sz w:val="16"/>
                <w:szCs w:val="16"/>
                <w:lang w:val="en-GB"/>
              </w:rPr>
              <w:t xml:space="preserve">If the customer signs the contract this will </w:t>
            </w:r>
            <w:r w:rsidR="00BC2D64">
              <w:rPr>
                <w:rFonts w:ascii="Times New Roman" w:hAnsi="Times New Roman" w:cs="Times New Roman" w:eastAsiaTheme="minorEastAsia"/>
                <w:sz w:val="16"/>
                <w:szCs w:val="16"/>
                <w:lang w:val="en-GB"/>
              </w:rPr>
              <w:t>initiate</w:t>
            </w:r>
            <w:r>
              <w:rPr>
                <w:rFonts w:ascii="Times New Roman" w:hAnsi="Times New Roman" w:cs="Times New Roman" w:eastAsiaTheme="minorEastAsia"/>
                <w:sz w:val="16"/>
                <w:szCs w:val="16"/>
                <w:lang w:val="en-GB"/>
              </w:rPr>
              <w:t xml:space="preserve"> the </w:t>
            </w:r>
            <w:r w:rsidR="00BC2D64">
              <w:rPr>
                <w:rFonts w:ascii="Times New Roman" w:hAnsi="Times New Roman" w:cs="Times New Roman" w:eastAsiaTheme="minorEastAsia"/>
                <w:sz w:val="16"/>
                <w:szCs w:val="16"/>
                <w:lang w:val="en-GB"/>
              </w:rPr>
              <w:t>withdrawal period where applicable.</w:t>
            </w:r>
          </w:p>
        </w:tc>
        <w:tc>
          <w:tcPr>
            <w:tcW w:w="1317" w:type="dxa"/>
            <w:tcPrChange w:author="Fernando Dominguez" w:date="2025-11-03T09:17:00Z" w:id="2318">
              <w:tcPr>
                <w:tcW w:w="1317" w:type="dxa"/>
                <w:gridSpan w:val="2"/>
              </w:tcPr>
            </w:tcPrChange>
          </w:tcPr>
          <w:p w:rsidRPr="00117039" w:rsidR="00C73050" w:rsidP="00C73050" w:rsidRDefault="00C73050" w14:paraId="7314E800" w14:textId="708AE794">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Final customer</w:t>
            </w:r>
          </w:p>
        </w:tc>
        <w:tc>
          <w:tcPr>
            <w:tcW w:w="1319" w:type="dxa"/>
            <w:tcPrChange w:author="Fernando Dominguez" w:date="2025-11-03T09:17:00Z" w:id="2319">
              <w:tcPr>
                <w:tcW w:w="1319" w:type="dxa"/>
                <w:gridSpan w:val="2"/>
              </w:tcPr>
            </w:tcPrChange>
          </w:tcPr>
          <w:p w:rsidRPr="00117039" w:rsidR="00C73050" w:rsidP="00C73050" w:rsidRDefault="00C73050" w14:paraId="04153CBE" w14:textId="1BE30F74">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Service provider (new)</w:t>
            </w:r>
          </w:p>
          <w:p w:rsidRPr="00117039" w:rsidR="00C73050" w:rsidP="00C73050" w:rsidRDefault="00C73050" w14:paraId="3DC7F880" w14:textId="70D4A430">
            <w:pPr>
              <w:spacing w:line="276" w:lineRule="auto"/>
              <w:jc w:val="both"/>
              <w:rPr>
                <w:rFonts w:ascii="Times New Roman" w:hAnsi="Times New Roman" w:eastAsia="Times New Roman" w:cs="Times New Roman"/>
                <w:sz w:val="16"/>
                <w:szCs w:val="16"/>
                <w:lang w:val="en-GB" w:eastAsia="de-DE"/>
              </w:rPr>
            </w:pPr>
          </w:p>
        </w:tc>
        <w:tc>
          <w:tcPr>
            <w:tcW w:w="1236" w:type="dxa"/>
            <w:gridSpan w:val="2"/>
            <w:tcPrChange w:author="Fernando Dominguez" w:date="2025-11-03T09:17:00Z" w:id="2320">
              <w:tcPr>
                <w:tcW w:w="1236" w:type="dxa"/>
                <w:gridSpan w:val="3"/>
              </w:tcPr>
            </w:tcPrChange>
          </w:tcPr>
          <w:p w:rsidRPr="00117039" w:rsidR="00C73050" w:rsidP="00C73050" w:rsidRDefault="007B5BBA" w14:paraId="3B95182C" w14:textId="3DD603CC">
            <w:pPr>
              <w:spacing w:line="276" w:lineRule="auto"/>
              <w:jc w:val="both"/>
              <w:rPr>
                <w:rFonts w:ascii="Times New Roman" w:hAnsi="Times New Roman" w:eastAsia="Arial" w:cs="Times New Roman"/>
                <w:sz w:val="16"/>
                <w:szCs w:val="16"/>
                <w:lang w:val="en-GB" w:eastAsia="zh-CN"/>
              </w:rPr>
            </w:pPr>
            <w:ins w:author="Carmen Garcia Montero" w:date="2025-11-03T12:36:00Z" w:id="2321">
              <w:r>
                <w:rPr>
                  <w:rFonts w:ascii="Times New Roman" w:hAnsi="Times New Roman" w:eastAsia="Arial" w:cs="Times New Roman"/>
                  <w:sz w:val="16"/>
                  <w:szCs w:val="16"/>
                  <w:lang w:val="en-GB" w:eastAsia="zh-CN"/>
                </w:rPr>
                <w:t>AB</w:t>
              </w:r>
            </w:ins>
            <w:del w:author="Carmen Garcia Montero" w:date="2025-11-03T12:36:00Z" w:id="2322">
              <w:r w:rsidRPr="00117039" w:rsidDel="007B5BBA" w:rsidR="00C73050">
                <w:rPr>
                  <w:rFonts w:ascii="Times New Roman" w:hAnsi="Times New Roman" w:eastAsia="Arial" w:cs="Times New Roman"/>
                  <w:sz w:val="16"/>
                  <w:szCs w:val="16"/>
                  <w:lang w:val="en-GB" w:eastAsia="zh-CN"/>
                </w:rPr>
                <w:delText>Z</w:delText>
              </w:r>
            </w:del>
            <w:r w:rsidRPr="00117039" w:rsidR="00C73050">
              <w:rPr>
                <w:rFonts w:ascii="Times New Roman" w:hAnsi="Times New Roman" w:eastAsia="Arial" w:cs="Times New Roman"/>
                <w:sz w:val="16"/>
                <w:szCs w:val="16"/>
                <w:lang w:val="en-GB" w:eastAsia="zh-CN"/>
              </w:rPr>
              <w:t xml:space="preserve"> – Contract confirmation</w:t>
            </w:r>
          </w:p>
        </w:tc>
      </w:tr>
      <w:tr w:rsidRPr="00DA7D8D" w:rsidR="00C73050" w14:paraId="1089B757" w14:textId="7FBADE04">
        <w:trPr>
          <w:trHeight w:val="300"/>
          <w:trPrChange w:author="Fernando Dominguez" w:date="2025-11-03T09:17:00Z" w:id="2323">
            <w:trPr>
              <w:gridBefore w:val="2"/>
              <w:trHeight w:val="300"/>
            </w:trPr>
          </w:trPrChange>
        </w:trPr>
        <w:tc>
          <w:tcPr>
            <w:tcW w:w="687" w:type="dxa"/>
            <w:tcPrChange w:author="Fernando Dominguez" w:date="2025-11-03T09:17:00Z" w:id="2324">
              <w:tcPr>
                <w:tcW w:w="687" w:type="dxa"/>
                <w:gridSpan w:val="2"/>
              </w:tcPr>
            </w:tcPrChange>
          </w:tcPr>
          <w:p w:rsidRPr="00117039" w:rsidR="00C73050" w:rsidP="00C73050" w:rsidRDefault="00C73050" w14:paraId="16B9161A" w14:textId="45DD3DF5">
            <w:pPr>
              <w:widowControl w:val="0"/>
              <w:spacing w:after="0" w:line="276" w:lineRule="auto"/>
              <w:jc w:val="both"/>
              <w:rPr>
                <w:rFonts w:ascii="Times New Roman" w:hAnsi="Times New Roman" w:eastAsia="Arial" w:cs="Times New Roman"/>
                <w:i/>
                <w:sz w:val="16"/>
                <w:szCs w:val="16"/>
                <w:lang w:val="en-GB" w:eastAsia="zh-CN"/>
              </w:rPr>
            </w:pPr>
            <w:r w:rsidRPr="00117039">
              <w:rPr>
                <w:rFonts w:ascii="Times New Roman" w:hAnsi="Times New Roman" w:eastAsia="Times New Roman" w:cs="Times New Roman"/>
                <w:sz w:val="16"/>
                <w:szCs w:val="16"/>
                <w:lang w:val="en-GB" w:eastAsia="de-DE"/>
              </w:rPr>
              <w:t>11.7</w:t>
            </w:r>
          </w:p>
        </w:tc>
        <w:tc>
          <w:tcPr>
            <w:tcW w:w="1573" w:type="dxa"/>
            <w:tcPrChange w:author="Fernando Dominguez" w:date="2025-11-03T09:17:00Z" w:id="2325">
              <w:tcPr>
                <w:tcW w:w="1573" w:type="dxa"/>
                <w:gridSpan w:val="2"/>
              </w:tcPr>
            </w:tcPrChange>
          </w:tcPr>
          <w:p w:rsidRPr="00632ED3" w:rsidR="00C73050" w:rsidP="00C73050" w:rsidRDefault="00C73050" w14:paraId="5591AF32" w14:textId="0AA88C84">
            <w:pPr>
              <w:widowControl w:val="0"/>
              <w:spacing w:after="0" w:line="276" w:lineRule="auto"/>
              <w:jc w:val="both"/>
              <w:rPr>
                <w:rFonts w:ascii="Times New Roman" w:hAnsi="Times New Roman" w:eastAsia="Arial" w:cs="Times New Roman"/>
                <w:i/>
                <w:sz w:val="16"/>
                <w:szCs w:val="16"/>
                <w:lang w:val="en-GB" w:eastAsia="zh-CN"/>
              </w:rPr>
            </w:pPr>
            <w:r w:rsidRPr="00632ED3">
              <w:rPr>
                <w:rFonts w:ascii="Times New Roman" w:hAnsi="Times New Roman" w:eastAsia="Times New Roman" w:cs="Times New Roman"/>
                <w:sz w:val="16"/>
                <w:szCs w:val="16"/>
                <w:lang w:val="en-GB" w:eastAsia="de-DE"/>
              </w:rPr>
              <w:t>Request registration of SP on CU</w:t>
            </w:r>
          </w:p>
        </w:tc>
        <w:tc>
          <w:tcPr>
            <w:tcW w:w="2884" w:type="dxa"/>
            <w:tcPrChange w:author="Fernando Dominguez" w:date="2025-11-03T09:17:00Z" w:id="2326">
              <w:tcPr>
                <w:tcW w:w="2884" w:type="dxa"/>
                <w:gridSpan w:val="2"/>
              </w:tcPr>
            </w:tcPrChange>
          </w:tcPr>
          <w:p w:rsidRPr="00632ED3" w:rsidR="00C73050" w:rsidP="00C73050" w:rsidRDefault="00C73050" w14:paraId="50FB0381" w14:textId="7FC8013E">
            <w:pPr>
              <w:spacing w:line="276" w:lineRule="auto"/>
              <w:jc w:val="both"/>
              <w:rPr>
                <w:rFonts w:ascii="Times New Roman" w:hAnsi="Times New Roman" w:cs="Times New Roman"/>
                <w:sz w:val="16"/>
                <w:szCs w:val="16"/>
                <w:lang w:val="en-GB" w:eastAsia="en-GB"/>
              </w:rPr>
            </w:pPr>
            <w:r w:rsidRPr="00632ED3">
              <w:rPr>
                <w:rFonts w:ascii="Times New Roman" w:hAnsi="Times New Roman" w:cs="Times New Roman"/>
                <w:sz w:val="16"/>
                <w:szCs w:val="16"/>
                <w:lang w:val="en-GB"/>
              </w:rPr>
              <w:t>The new service provider requests to be registered in the CU module as</w:t>
            </w:r>
            <w:del w:author="Rick van Beek" w:date="2025-10-30T13:45:00Z" w:id="2327">
              <w:r w:rsidRPr="00632ED3">
                <w:rPr>
                  <w:rFonts w:ascii="Times New Roman" w:hAnsi="Times New Roman" w:cs="Times New Roman"/>
                  <w:sz w:val="16"/>
                  <w:szCs w:val="16"/>
                  <w:lang w:val="en-GB"/>
                </w:rPr>
                <w:delText xml:space="preserve"> the (new</w:delText>
              </w:r>
            </w:del>
            <w:ins w:author="Rick van Beek" w:date="2025-10-30T15:07:00Z" w:id="2328">
              <w:r w:rsidR="002C0463">
                <w:rPr>
                  <w:rFonts w:ascii="Times New Roman" w:hAnsi="Times New Roman" w:cs="Times New Roman"/>
                  <w:sz w:val="16"/>
                  <w:szCs w:val="16"/>
                  <w:lang w:val="en-GB"/>
                </w:rPr>
                <w:t xml:space="preserve"> </w:t>
              </w:r>
            </w:ins>
            <w:del w:author="Rick van Beek" w:date="2025-10-30T15:07:00Z" w:id="2329">
              <w:r w:rsidRPr="00632ED3">
                <w:rPr>
                  <w:rFonts w:ascii="Times New Roman" w:hAnsi="Times New Roman" w:cs="Times New Roman"/>
                  <w:sz w:val="16"/>
                  <w:szCs w:val="16"/>
                  <w:lang w:val="en-GB"/>
                </w:rPr>
                <w:delText xml:space="preserve">) </w:delText>
              </w:r>
            </w:del>
            <w:r w:rsidRPr="00632ED3">
              <w:rPr>
                <w:rFonts w:ascii="Times New Roman" w:hAnsi="Times New Roman" w:cs="Times New Roman"/>
                <w:sz w:val="16"/>
                <w:szCs w:val="16"/>
                <w:lang w:val="en-GB"/>
              </w:rPr>
              <w:t>service provider for the CU per the requested date.</w:t>
            </w:r>
            <w:r w:rsidRPr="00632ED3">
              <w:rPr>
                <w:rFonts w:ascii="Times New Roman" w:hAnsi="Times New Roman" w:cs="Times New Roman"/>
                <w:sz w:val="16"/>
                <w:szCs w:val="16"/>
                <w:lang w:val="en-GB" w:eastAsia="en-GB"/>
              </w:rPr>
              <w:t> </w:t>
            </w:r>
          </w:p>
          <w:p w:rsidRPr="00632ED3" w:rsidR="00C73050" w:rsidP="00C73050" w:rsidRDefault="00C73050" w14:paraId="48C24CBF" w14:textId="717D984E">
            <w:pPr>
              <w:spacing w:line="276" w:lineRule="auto"/>
              <w:jc w:val="both"/>
              <w:rPr>
                <w:rFonts w:ascii="Times New Roman" w:hAnsi="Times New Roman" w:eastAsia="Arial" w:cs="Times New Roman"/>
                <w:i/>
                <w:sz w:val="16"/>
                <w:szCs w:val="16"/>
                <w:lang w:val="en-GB" w:eastAsia="zh-CN"/>
              </w:rPr>
            </w:pPr>
            <w:r w:rsidRPr="00632ED3">
              <w:rPr>
                <w:rFonts w:ascii="Times New Roman" w:hAnsi="Times New Roman" w:cs="Times New Roman"/>
                <w:b/>
                <w:sz w:val="16"/>
                <w:szCs w:val="16"/>
                <w:lang w:val="en-GB" w:eastAsia="en-GB"/>
              </w:rPr>
              <w:t>Note</w:t>
            </w:r>
            <w:r w:rsidRPr="00632ED3">
              <w:rPr>
                <w:rFonts w:ascii="Times New Roman" w:hAnsi="Times New Roman" w:cs="Times New Roman"/>
                <w:sz w:val="16"/>
                <w:szCs w:val="16"/>
                <w:lang w:val="en-GB" w:eastAsia="en-GB"/>
              </w:rPr>
              <w:t xml:space="preserve">: This starts the technical registration of </w:t>
            </w:r>
            <w:del w:author="Rick van Beek" w:date="2025-10-30T15:08:00Z" w:id="2330">
              <w:r w:rsidRPr="00632ED3">
                <w:rPr>
                  <w:rFonts w:ascii="Times New Roman" w:hAnsi="Times New Roman" w:cs="Times New Roman"/>
                  <w:sz w:val="16"/>
                  <w:szCs w:val="16"/>
                  <w:lang w:val="en-GB" w:eastAsia="en-GB"/>
                </w:rPr>
                <w:delText xml:space="preserve">the </w:delText>
              </w:r>
            </w:del>
            <w:del w:author="Rick van Beek" w:date="2025-10-30T15:07:00Z" w:id="2331">
              <w:r w:rsidRPr="00632ED3">
                <w:rPr>
                  <w:rFonts w:ascii="Times New Roman" w:hAnsi="Times New Roman" w:cs="Times New Roman"/>
                  <w:sz w:val="16"/>
                  <w:szCs w:val="16"/>
                  <w:lang w:val="en-GB" w:eastAsia="en-GB"/>
                </w:rPr>
                <w:delText>switching</w:delText>
              </w:r>
            </w:del>
            <w:ins w:author="Rick van Beek" w:date="2025-10-30T15:08:00Z" w:id="2332">
              <w:r w:rsidR="00074713">
                <w:rPr>
                  <w:rFonts w:ascii="Times New Roman" w:hAnsi="Times New Roman" w:cs="Times New Roman"/>
                  <w:sz w:val="16"/>
                  <w:szCs w:val="16"/>
                  <w:lang w:val="en-GB" w:eastAsia="en-GB"/>
                </w:rPr>
                <w:t>assigning</w:t>
              </w:r>
            </w:ins>
            <w:ins w:author="Rick van Beek" w:date="2025-10-30T15:07:00Z" w:id="2333">
              <w:r w:rsidR="00D72B4C">
                <w:rPr>
                  <w:rFonts w:ascii="Times New Roman" w:hAnsi="Times New Roman" w:cs="Times New Roman"/>
                  <w:sz w:val="16"/>
                  <w:szCs w:val="16"/>
                  <w:lang w:val="en-GB" w:eastAsia="en-GB"/>
                </w:rPr>
                <w:t xml:space="preserve"> or switching</w:t>
              </w:r>
            </w:ins>
            <w:ins w:author="Rick van Beek" w:date="2025-10-30T15:08:00Z" w:id="2334">
              <w:r w:rsidR="00074713">
                <w:rPr>
                  <w:rFonts w:ascii="Times New Roman" w:hAnsi="Times New Roman" w:cs="Times New Roman"/>
                  <w:sz w:val="16"/>
                  <w:szCs w:val="16"/>
                  <w:lang w:val="en-GB" w:eastAsia="en-GB"/>
                </w:rPr>
                <w:t xml:space="preserve"> SP on CU</w:t>
              </w:r>
            </w:ins>
            <w:r w:rsidRPr="00632ED3">
              <w:rPr>
                <w:rFonts w:ascii="Times New Roman" w:hAnsi="Times New Roman" w:cs="Times New Roman"/>
                <w:sz w:val="16"/>
                <w:szCs w:val="16"/>
                <w:lang w:val="en-GB" w:eastAsia="en-GB"/>
              </w:rPr>
              <w:t xml:space="preserve">, which should be completed no later than defined in NC DR Art 23(2). </w:t>
            </w:r>
          </w:p>
        </w:tc>
        <w:tc>
          <w:tcPr>
            <w:tcW w:w="1317" w:type="dxa"/>
            <w:tcPrChange w:author="Fernando Dominguez" w:date="2025-11-03T09:17:00Z" w:id="2335">
              <w:tcPr>
                <w:tcW w:w="1317" w:type="dxa"/>
                <w:gridSpan w:val="2"/>
              </w:tcPr>
            </w:tcPrChange>
          </w:tcPr>
          <w:p w:rsidRPr="00117039" w:rsidR="00C73050" w:rsidP="00C73050" w:rsidRDefault="00C73050" w14:paraId="61070FE7" w14:textId="4FB59229">
            <w:pPr>
              <w:widowControl w:val="0"/>
              <w:spacing w:after="0" w:line="276" w:lineRule="auto"/>
              <w:jc w:val="both"/>
              <w:rPr>
                <w:rFonts w:ascii="Times New Roman" w:hAnsi="Times New Roman" w:eastAsia="Arial" w:cs="Times New Roman"/>
                <w:i/>
                <w:sz w:val="16"/>
                <w:szCs w:val="16"/>
                <w:lang w:val="en-GB" w:eastAsia="zh-CN"/>
              </w:rPr>
            </w:pPr>
            <w:r w:rsidRPr="00117039">
              <w:rPr>
                <w:rFonts w:ascii="Times New Roman" w:hAnsi="Times New Roman" w:eastAsia="Times New Roman" w:cs="Times New Roman"/>
                <w:sz w:val="16"/>
                <w:szCs w:val="16"/>
                <w:lang w:val="en-GB" w:eastAsia="de-DE"/>
              </w:rPr>
              <w:t>Service Provider (new)</w:t>
            </w:r>
          </w:p>
        </w:tc>
        <w:tc>
          <w:tcPr>
            <w:tcW w:w="1319" w:type="dxa"/>
            <w:tcPrChange w:author="Fernando Dominguez" w:date="2025-11-03T09:17:00Z" w:id="2336">
              <w:tcPr>
                <w:tcW w:w="1319" w:type="dxa"/>
                <w:gridSpan w:val="2"/>
              </w:tcPr>
            </w:tcPrChange>
          </w:tcPr>
          <w:p w:rsidRPr="00117039" w:rsidR="00C73050" w:rsidP="00C73050" w:rsidRDefault="00C73050" w14:paraId="66FA0CEC" w14:textId="55C4A06B">
            <w:pPr>
              <w:widowControl w:val="0"/>
              <w:spacing w:after="0" w:line="276" w:lineRule="auto"/>
              <w:jc w:val="both"/>
              <w:rPr>
                <w:rFonts w:ascii="Times New Roman" w:hAnsi="Times New Roman" w:eastAsia="Arial" w:cs="Times New Roman"/>
                <w:i/>
                <w:sz w:val="16"/>
                <w:szCs w:val="16"/>
                <w:lang w:val="en-GB" w:eastAsia="zh-CN"/>
              </w:rPr>
            </w:pPr>
            <w:r w:rsidRPr="00117039">
              <w:rPr>
                <w:rFonts w:ascii="Times New Roman" w:hAnsi="Times New Roman" w:eastAsia="Times New Roman" w:cs="Times New Roman"/>
                <w:sz w:val="16"/>
                <w:szCs w:val="16"/>
                <w:lang w:val="en-GB" w:eastAsia="de-DE"/>
              </w:rPr>
              <w:t>CU module administrator</w:t>
            </w:r>
          </w:p>
        </w:tc>
        <w:tc>
          <w:tcPr>
            <w:tcW w:w="1236" w:type="dxa"/>
            <w:gridSpan w:val="2"/>
            <w:tcPrChange w:author="Fernando Dominguez" w:date="2025-11-03T09:17:00Z" w:id="2337">
              <w:tcPr>
                <w:tcW w:w="1236" w:type="dxa"/>
                <w:gridSpan w:val="3"/>
              </w:tcPr>
            </w:tcPrChange>
          </w:tcPr>
          <w:p w:rsidRPr="00632ED3" w:rsidR="00C73050" w:rsidP="00C73050" w:rsidRDefault="00C73050" w14:paraId="21CEAB2E" w14:textId="624ED09E">
            <w:pPr>
              <w:spacing w:line="276" w:lineRule="auto"/>
              <w:jc w:val="both"/>
              <w:rPr>
                <w:rFonts w:ascii="Times New Roman" w:hAnsi="Times New Roman" w:eastAsia="Arial" w:cs="Times New Roman"/>
                <w:sz w:val="16"/>
                <w:szCs w:val="16"/>
                <w:lang w:val="en-GB" w:eastAsia="zh-CN"/>
              </w:rPr>
            </w:pPr>
            <w:del w:author="Carmen Garcia Montero" w:date="2025-11-03T12:36:00Z" w:id="2338">
              <w:r w:rsidRPr="00632ED3" w:rsidDel="007B5BBA">
                <w:rPr>
                  <w:rFonts w:ascii="Times New Roman" w:hAnsi="Times New Roman" w:eastAsia="Arial" w:cs="Times New Roman"/>
                  <w:sz w:val="16"/>
                  <w:szCs w:val="16"/>
                  <w:lang w:val="en-GB" w:eastAsia="zh-CN"/>
                </w:rPr>
                <w:delText>AA</w:delText>
              </w:r>
            </w:del>
            <w:ins w:author="Carmen Garcia Montero" w:date="2025-11-03T12:36:00Z" w:id="2339">
              <w:r w:rsidR="00AB5831">
                <w:rPr>
                  <w:rFonts w:ascii="Times New Roman" w:hAnsi="Times New Roman" w:eastAsia="Arial" w:cs="Times New Roman"/>
                  <w:sz w:val="16"/>
                  <w:szCs w:val="16"/>
                  <w:lang w:val="en-GB" w:eastAsia="zh-CN"/>
                </w:rPr>
                <w:t>AC</w:t>
              </w:r>
            </w:ins>
            <w:r w:rsidRPr="00632ED3">
              <w:rPr>
                <w:rFonts w:ascii="Times New Roman" w:hAnsi="Times New Roman" w:eastAsia="Arial" w:cs="Times New Roman"/>
                <w:sz w:val="16"/>
                <w:szCs w:val="16"/>
                <w:lang w:val="en-GB" w:eastAsia="zh-CN"/>
              </w:rPr>
              <w:t xml:space="preserve"> – Technical contract registration request</w:t>
            </w:r>
          </w:p>
        </w:tc>
      </w:tr>
      <w:tr w:rsidRPr="00390DC1" w:rsidR="007C7076" w14:paraId="1CEE76E5" w14:textId="65FB289F">
        <w:trPr>
          <w:trPrChange w:author="Fernando Dominguez" w:date="2025-11-03T09:17:00Z" w:id="2340">
            <w:trPr>
              <w:gridBefore w:val="2"/>
            </w:trPr>
          </w:trPrChange>
        </w:trPr>
        <w:tc>
          <w:tcPr>
            <w:tcW w:w="687" w:type="dxa"/>
            <w:tcPrChange w:author="Fernando Dominguez" w:date="2025-11-03T09:17:00Z" w:id="2341">
              <w:tcPr>
                <w:tcW w:w="687" w:type="dxa"/>
                <w:gridSpan w:val="2"/>
              </w:tcPr>
            </w:tcPrChange>
          </w:tcPr>
          <w:p w:rsidRPr="00117039" w:rsidR="007C7076" w:rsidP="007C7076" w:rsidRDefault="007C7076" w14:paraId="0E4B3DDB" w14:textId="083E3A20">
            <w:pPr>
              <w:widowControl w:val="0"/>
              <w:spacing w:after="0"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11.8</w:t>
            </w:r>
          </w:p>
        </w:tc>
        <w:tc>
          <w:tcPr>
            <w:tcW w:w="1573" w:type="dxa"/>
            <w:tcPrChange w:author="Fernando Dominguez" w:date="2025-11-03T09:17:00Z" w:id="2342">
              <w:tcPr>
                <w:tcW w:w="1573" w:type="dxa"/>
                <w:gridSpan w:val="2"/>
              </w:tcPr>
            </w:tcPrChange>
          </w:tcPr>
          <w:p w:rsidRPr="00632ED3" w:rsidR="007C7076" w:rsidP="007C7076" w:rsidRDefault="007C7076" w14:paraId="7790A557" w14:textId="082274AA">
            <w:pPr>
              <w:widowControl w:val="0"/>
              <w:spacing w:after="0" w:line="276" w:lineRule="auto"/>
              <w:jc w:val="both"/>
              <w:rPr>
                <w:rFonts w:ascii="Times New Roman" w:hAnsi="Times New Roman" w:eastAsia="Times New Roman" w:cs="Times New Roman"/>
                <w:sz w:val="16"/>
                <w:szCs w:val="16"/>
                <w:lang w:val="en-GB" w:eastAsia="de-DE"/>
              </w:rPr>
            </w:pPr>
            <w:r w:rsidRPr="00632ED3">
              <w:rPr>
                <w:rFonts w:ascii="Times New Roman" w:hAnsi="Times New Roman" w:cs="Times New Roman"/>
                <w:sz w:val="16"/>
                <w:szCs w:val="16"/>
                <w:lang w:val="en-GB" w:eastAsia="en-GB"/>
              </w:rPr>
              <w:t>Validate registration</w:t>
            </w:r>
            <w:ins w:author="Rick van Beek" w:date="2025-10-29T21:50:00Z" w:id="2343">
              <w:r w:rsidRPr="00632ED3">
                <w:rPr>
                  <w:rFonts w:ascii="Times New Roman" w:hAnsi="Times New Roman" w:cs="Times New Roman"/>
                  <w:sz w:val="16"/>
                  <w:szCs w:val="16"/>
                  <w:lang w:val="en-GB" w:eastAsia="en-GB"/>
                </w:rPr>
                <w:t xml:space="preserve"> </w:t>
              </w:r>
              <w:r w:rsidR="00671682">
                <w:rPr>
                  <w:rFonts w:ascii="Times New Roman" w:hAnsi="Times New Roman" w:cs="Times New Roman"/>
                  <w:sz w:val="16"/>
                  <w:szCs w:val="16"/>
                  <w:lang w:val="en-GB" w:eastAsia="en-GB"/>
                </w:rPr>
                <w:t>request</w:t>
              </w:r>
            </w:ins>
            <w:r w:rsidRPr="00632ED3" w:rsidR="00CE5961">
              <w:rPr>
                <w:rFonts w:ascii="Times New Roman" w:hAnsi="Times New Roman" w:cs="Times New Roman"/>
                <w:sz w:val="16"/>
                <w:szCs w:val="16"/>
                <w:lang w:val="en-GB" w:eastAsia="en-GB"/>
              </w:rPr>
              <w:t xml:space="preserve"> </w:t>
            </w:r>
            <w:r w:rsidRPr="00632ED3">
              <w:rPr>
                <w:rFonts w:ascii="Times New Roman" w:hAnsi="Times New Roman" w:cs="Times New Roman"/>
                <w:sz w:val="16"/>
                <w:szCs w:val="16"/>
                <w:lang w:val="en-GB" w:eastAsia="en-GB"/>
              </w:rPr>
              <w:t xml:space="preserve">of SP on CU </w:t>
            </w:r>
            <w:del w:author="Rick van Beek" w:date="2025-10-29T21:50:00Z" w:id="2344">
              <w:r w:rsidRPr="00632ED3">
                <w:rPr>
                  <w:rFonts w:ascii="Times New Roman" w:hAnsi="Times New Roman" w:cs="Times New Roman"/>
                  <w:sz w:val="16"/>
                  <w:szCs w:val="16"/>
                  <w:lang w:val="en-GB" w:eastAsia="en-GB"/>
                </w:rPr>
                <w:delText xml:space="preserve">request </w:delText>
              </w:r>
            </w:del>
          </w:p>
        </w:tc>
        <w:tc>
          <w:tcPr>
            <w:tcW w:w="2884" w:type="dxa"/>
            <w:tcPrChange w:author="Fernando Dominguez" w:date="2025-11-03T09:17:00Z" w:id="2345">
              <w:tcPr>
                <w:tcW w:w="2884" w:type="dxa"/>
                <w:gridSpan w:val="2"/>
              </w:tcPr>
            </w:tcPrChange>
          </w:tcPr>
          <w:p w:rsidRPr="00632ED3" w:rsidR="007C7076" w:rsidP="007C7076" w:rsidRDefault="007C7076" w14:paraId="0323EFF2" w14:textId="2AC535C4">
            <w:pPr>
              <w:widowControl w:val="0"/>
              <w:spacing w:after="0" w:line="276" w:lineRule="auto"/>
              <w:jc w:val="both"/>
              <w:rPr>
                <w:rFonts w:ascii="Times New Roman" w:hAnsi="Times New Roman" w:eastAsia="Times New Roman" w:cs="Times New Roman"/>
                <w:sz w:val="16"/>
                <w:szCs w:val="16"/>
                <w:lang w:val="en-GB" w:eastAsia="de-DE"/>
              </w:rPr>
            </w:pPr>
            <w:r w:rsidRPr="00632ED3">
              <w:rPr>
                <w:rFonts w:ascii="Times New Roman" w:hAnsi="Times New Roman" w:eastAsia="Times New Roman" w:cs="Times New Roman"/>
                <w:sz w:val="16"/>
                <w:szCs w:val="16"/>
                <w:lang w:val="en-GB" w:eastAsia="de-DE"/>
              </w:rPr>
              <w:t>The CU module administrator</w:t>
            </w:r>
            <w:r w:rsidRPr="00632ED3">
              <w:rPr>
                <w:rFonts w:ascii="Times New Roman" w:hAnsi="Times New Roman" w:cs="Times New Roman"/>
                <w:sz w:val="16"/>
                <w:szCs w:val="16"/>
                <w:lang w:val="en-GB" w:eastAsia="en-GB"/>
              </w:rPr>
              <w:t xml:space="preserve"> validates the </w:t>
            </w:r>
            <w:del w:author="Rick van Beek" w:date="2025-10-30T15:09:00Z" w:id="2346">
              <w:r w:rsidRPr="00632ED3">
                <w:rPr>
                  <w:rFonts w:ascii="Times New Roman" w:hAnsi="Times New Roman" w:cs="Times New Roman"/>
                  <w:sz w:val="16"/>
                  <w:szCs w:val="16"/>
                  <w:lang w:val="en-GB" w:eastAsia="en-GB"/>
                </w:rPr>
                <w:delText xml:space="preserve">specified </w:delText>
              </w:r>
            </w:del>
            <w:r w:rsidRPr="00632ED3">
              <w:rPr>
                <w:rFonts w:ascii="Times New Roman" w:hAnsi="Times New Roman" w:cs="Times New Roman"/>
                <w:sz w:val="16"/>
                <w:szCs w:val="16"/>
                <w:lang w:val="en-GB" w:eastAsia="en-GB"/>
              </w:rPr>
              <w:t xml:space="preserve">registration </w:t>
            </w:r>
            <w:r w:rsidR="00095792">
              <w:rPr>
                <w:rFonts w:ascii="Times New Roman" w:hAnsi="Times New Roman" w:cs="Times New Roman"/>
                <w:sz w:val="16"/>
                <w:szCs w:val="16"/>
                <w:lang w:val="en-GB" w:eastAsia="en-GB"/>
              </w:rPr>
              <w:t xml:space="preserve">request </w:t>
            </w:r>
            <w:r w:rsidRPr="00632ED3">
              <w:rPr>
                <w:rFonts w:ascii="Times New Roman" w:hAnsi="Times New Roman" w:cs="Times New Roman"/>
                <w:sz w:val="16"/>
                <w:szCs w:val="16"/>
                <w:lang w:val="en-GB" w:eastAsia="en-GB"/>
              </w:rPr>
              <w:t>of the SP on the CU.</w:t>
            </w:r>
          </w:p>
        </w:tc>
        <w:tc>
          <w:tcPr>
            <w:tcW w:w="1317" w:type="dxa"/>
            <w:tcPrChange w:author="Fernando Dominguez" w:date="2025-11-03T09:17:00Z" w:id="2347">
              <w:tcPr>
                <w:tcW w:w="1317" w:type="dxa"/>
                <w:gridSpan w:val="2"/>
              </w:tcPr>
            </w:tcPrChange>
          </w:tcPr>
          <w:p w:rsidRPr="005701BD" w:rsidR="007C7076" w:rsidP="007C7076" w:rsidRDefault="007C7076" w14:paraId="4E6E85E0" w14:textId="77777777">
            <w:pPr>
              <w:pStyle w:val="paragraph"/>
              <w:spacing w:before="0" w:beforeAutospacing="0" w:after="0" w:afterAutospacing="0"/>
              <w:jc w:val="both"/>
              <w:textAlignment w:val="baseline"/>
              <w:divId w:val="963078393"/>
              <w:rPr>
                <w:sz w:val="18"/>
                <w:szCs w:val="18"/>
                <w:rPrChange w:author="Rick van Beek" w:date="2025-11-03T09:17:00Z" w:id="2348">
                  <w:rPr>
                    <w:rFonts w:ascii="Segoe UI" w:hAnsi="Segoe UI" w:cs="Segoe UI"/>
                    <w:sz w:val="18"/>
                    <w:szCs w:val="18"/>
                  </w:rPr>
                </w:rPrChange>
              </w:rPr>
            </w:pPr>
            <w:r w:rsidRPr="005701BD">
              <w:rPr>
                <w:rStyle w:val="normaltextrun"/>
                <w:sz w:val="16"/>
                <w:szCs w:val="16"/>
                <w:rPrChange w:author="Rick van Beek" w:date="2025-11-03T09:17:00Z" w:id="2349">
                  <w:rPr>
                    <w:rStyle w:val="normaltextrun"/>
                    <w:rFonts w:ascii="Calibri" w:hAnsi="Calibri" w:cs="Calibri"/>
                    <w:color w:val="D13438"/>
                    <w:sz w:val="16"/>
                    <w:szCs w:val="16"/>
                    <w:u w:val="single"/>
                  </w:rPr>
                </w:rPrChange>
              </w:rPr>
              <w:t>CU module administrator</w:t>
            </w:r>
            <w:r w:rsidRPr="005701BD">
              <w:rPr>
                <w:rStyle w:val="eop"/>
                <w:sz w:val="16"/>
                <w:szCs w:val="16"/>
                <w:rPrChange w:author="Rick van Beek" w:date="2025-11-03T09:17:00Z" w:id="2350">
                  <w:rPr>
                    <w:rStyle w:val="eop"/>
                    <w:rFonts w:ascii="Calibri" w:hAnsi="Calibri" w:cs="Calibri"/>
                    <w:color w:val="D13438"/>
                    <w:sz w:val="16"/>
                    <w:szCs w:val="16"/>
                  </w:rPr>
                </w:rPrChange>
              </w:rPr>
              <w:t> </w:t>
            </w:r>
          </w:p>
          <w:p w:rsidRPr="00117039" w:rsidR="007C7076" w:rsidP="007C7076" w:rsidRDefault="007C7076" w14:paraId="14B8DBC7" w14:textId="5A5788A2">
            <w:pPr>
              <w:widowControl w:val="0"/>
              <w:spacing w:after="0" w:line="276" w:lineRule="auto"/>
              <w:jc w:val="both"/>
              <w:rPr>
                <w:rFonts w:ascii="Times New Roman" w:hAnsi="Times New Roman" w:eastAsia="Times New Roman" w:cs="Times New Roman"/>
                <w:sz w:val="16"/>
                <w:szCs w:val="16"/>
                <w:lang w:val="en-GB" w:eastAsia="de-DE"/>
              </w:rPr>
            </w:pPr>
          </w:p>
        </w:tc>
        <w:tc>
          <w:tcPr>
            <w:tcW w:w="1319" w:type="dxa"/>
            <w:tcPrChange w:author="Fernando Dominguez" w:date="2025-11-03T09:17:00Z" w:id="2351">
              <w:tcPr>
                <w:tcW w:w="1319" w:type="dxa"/>
                <w:gridSpan w:val="2"/>
              </w:tcPr>
            </w:tcPrChange>
          </w:tcPr>
          <w:p w:rsidRPr="005701BD" w:rsidR="007C7076" w:rsidP="007C7076" w:rsidRDefault="00FE5B9C" w14:paraId="0693F167" w14:textId="6BC65E0E">
            <w:pPr>
              <w:pStyle w:val="paragraph"/>
              <w:spacing w:before="0" w:beforeAutospacing="0" w:after="0" w:afterAutospacing="0"/>
              <w:jc w:val="both"/>
              <w:textAlignment w:val="baseline"/>
              <w:divId w:val="1746033129"/>
              <w:rPr>
                <w:sz w:val="18"/>
                <w:szCs w:val="18"/>
                <w:rPrChange w:author="Rick van Beek" w:date="2025-11-03T09:17:00Z" w:id="2352">
                  <w:rPr>
                    <w:rFonts w:ascii="Segoe UI" w:hAnsi="Segoe UI" w:cs="Segoe UI"/>
                    <w:sz w:val="18"/>
                    <w:szCs w:val="18"/>
                  </w:rPr>
                </w:rPrChange>
              </w:rPr>
            </w:pPr>
            <w:r w:rsidRPr="005701BD">
              <w:rPr>
                <w:rStyle w:val="normaltextrun"/>
                <w:sz w:val="16"/>
                <w:szCs w:val="16"/>
                <w:rPrChange w:author="Rick van Beek" w:date="2025-10-29T21:26:00Z" w:id="2353">
                  <w:rPr>
                    <w:rStyle w:val="normaltextrun"/>
                    <w:rFonts w:ascii="Calibri" w:hAnsi="Calibri" w:cs="Calibri"/>
                    <w:color w:val="D13438"/>
                    <w:sz w:val="16"/>
                    <w:szCs w:val="16"/>
                    <w:u w:val="single"/>
                  </w:rPr>
                </w:rPrChange>
              </w:rPr>
              <w:t>[not relevant]</w:t>
            </w:r>
          </w:p>
          <w:p w:rsidRPr="00117039" w:rsidR="007C7076" w:rsidP="007C7076" w:rsidRDefault="007C7076" w14:paraId="12D41200" w14:textId="25B73C33">
            <w:pPr>
              <w:widowControl w:val="0"/>
              <w:spacing w:after="0" w:line="276" w:lineRule="auto"/>
              <w:jc w:val="both"/>
              <w:rPr>
                <w:rFonts w:ascii="Times New Roman" w:hAnsi="Times New Roman" w:eastAsia="Times New Roman" w:cs="Times New Roman"/>
                <w:sz w:val="16"/>
                <w:szCs w:val="16"/>
                <w:lang w:val="en-GB" w:eastAsia="de-DE"/>
              </w:rPr>
            </w:pPr>
          </w:p>
        </w:tc>
        <w:tc>
          <w:tcPr>
            <w:tcW w:w="1236" w:type="dxa"/>
            <w:gridSpan w:val="2"/>
            <w:tcPrChange w:author="Fernando Dominguez" w:date="2025-11-03T09:17:00Z" w:id="2354">
              <w:tcPr>
                <w:tcW w:w="1236" w:type="dxa"/>
                <w:gridSpan w:val="3"/>
              </w:tcPr>
            </w:tcPrChange>
          </w:tcPr>
          <w:p w:rsidRPr="00117039" w:rsidR="007C7076" w:rsidP="007C7076" w:rsidRDefault="007C7076" w14:paraId="6CC35706" w14:textId="70C998A1">
            <w:pPr>
              <w:widowControl w:val="0"/>
              <w:spacing w:after="0" w:line="276" w:lineRule="auto"/>
              <w:jc w:val="both"/>
              <w:rPr>
                <w:rFonts w:ascii="Times New Roman" w:hAnsi="Times New Roman" w:eastAsia="Times New Roman" w:cs="Times New Roman"/>
                <w:sz w:val="16"/>
                <w:szCs w:val="16"/>
                <w:lang w:val="en-GB" w:eastAsia="de-DE"/>
              </w:rPr>
            </w:pPr>
            <w:r w:rsidRPr="00DE5B0B">
              <w:rPr>
                <w:rStyle w:val="normaltextrun"/>
                <w:rFonts w:ascii="Times New Roman" w:hAnsi="Times New Roman" w:cs="Times New Roman"/>
                <w:sz w:val="16"/>
                <w:szCs w:val="16"/>
                <w:lang w:val="en-US"/>
                <w:rPrChange w:author="Rick van Beek" w:date="2025-10-30T15:24:00Z" w:id="2355">
                  <w:rPr>
                    <w:rStyle w:val="normaltextrun"/>
                    <w:rFonts w:ascii="Times New Roman" w:hAnsi="Times New Roman" w:cs="Times New Roman"/>
                    <w:sz w:val="16"/>
                    <w:szCs w:val="16"/>
                    <w:shd w:val="clear" w:color="auto" w:fill="F1BBBD"/>
                    <w:lang w:val="en-US"/>
                  </w:rPr>
                </w:rPrChange>
              </w:rPr>
              <w:t>[</w:t>
            </w:r>
            <w:ins w:author="Rick van Beek" w:date="2025-10-30T15:09:00Z" w:id="2356">
              <w:r w:rsidR="00DE5B0B">
                <w:rPr>
                  <w:rStyle w:val="normaltextrun"/>
                  <w:rFonts w:ascii="Times New Roman" w:hAnsi="Times New Roman" w:cs="Times New Roman"/>
                  <w:sz w:val="16"/>
                  <w:szCs w:val="16"/>
                  <w:lang w:val="en-US"/>
                </w:rPr>
                <w:t>n</w:t>
              </w:r>
            </w:ins>
            <w:del w:author="Rick van Beek" w:date="2025-10-30T15:09:00Z" w:id="2357">
              <w:r w:rsidRPr="00DE5B0B">
                <w:rPr>
                  <w:rStyle w:val="normaltextrun"/>
                  <w:rFonts w:ascii="Times New Roman" w:hAnsi="Times New Roman" w:cs="Times New Roman"/>
                  <w:sz w:val="16"/>
                  <w:szCs w:val="16"/>
                  <w:lang w:val="en-US"/>
                  <w:rPrChange w:author="Rick van Beek" w:date="2025-10-30T15:24:00Z" w:id="2358">
                    <w:rPr>
                      <w:rStyle w:val="normaltextrun"/>
                      <w:rFonts w:ascii="Times New Roman" w:hAnsi="Times New Roman" w:cs="Times New Roman"/>
                      <w:sz w:val="16"/>
                      <w:szCs w:val="16"/>
                      <w:shd w:val="clear" w:color="auto" w:fill="F1BBBD"/>
                      <w:lang w:val="en-US"/>
                    </w:rPr>
                  </w:rPrChange>
                </w:rPr>
                <w:delText>N</w:delText>
              </w:r>
            </w:del>
            <w:r w:rsidRPr="00DE5B0B">
              <w:rPr>
                <w:rStyle w:val="normaltextrun"/>
                <w:rFonts w:ascii="Times New Roman" w:hAnsi="Times New Roman" w:cs="Times New Roman"/>
                <w:sz w:val="16"/>
                <w:szCs w:val="16"/>
                <w:lang w:val="en-US"/>
                <w:rPrChange w:author="Rick van Beek" w:date="2025-10-30T15:24:00Z" w:id="2359">
                  <w:rPr>
                    <w:rStyle w:val="normaltextrun"/>
                    <w:rFonts w:ascii="Times New Roman" w:hAnsi="Times New Roman" w:cs="Times New Roman"/>
                    <w:sz w:val="16"/>
                    <w:szCs w:val="16"/>
                    <w:shd w:val="clear" w:color="auto" w:fill="F1BBBD"/>
                    <w:lang w:val="en-US"/>
                  </w:rPr>
                </w:rPrChange>
              </w:rPr>
              <w:t>ot relevant</w:t>
            </w:r>
            <w:r w:rsidRPr="005701BD">
              <w:rPr>
                <w:rStyle w:val="normaltextrun"/>
                <w:rFonts w:ascii="Times New Roman" w:hAnsi="Times New Roman" w:cs="Times New Roman"/>
                <w:sz w:val="16"/>
                <w:szCs w:val="16"/>
                <w:shd w:val="clear" w:color="auto" w:fill="F1BBBD"/>
                <w:lang w:val="en-US"/>
              </w:rPr>
              <w:t>]</w:t>
            </w:r>
          </w:p>
        </w:tc>
      </w:tr>
      <w:tr w:rsidRPr="00DA3F41" w:rsidR="00B71156" w14:paraId="67FC29F6" w14:textId="77777777">
        <w:trPr>
          <w:gridAfter w:val="1"/>
          <w:wAfter w:w="108" w:type="dxa"/>
          <w:trPrChange w:author="Fernando Dominguez" w:date="2025-10-30T15:45:00Z" w:id="2360">
            <w:trPr>
              <w:gridAfter w:val="1"/>
            </w:trPr>
          </w:trPrChange>
        </w:trPr>
        <w:tc>
          <w:tcPr>
            <w:tcW w:w="687" w:type="dxa"/>
            <w:tcPrChange w:author="Fernando Dominguez" w:date="2025-10-30T15:45:00Z" w:id="2361">
              <w:tcPr>
                <w:tcW w:w="687" w:type="dxa"/>
                <w:gridSpan w:val="3"/>
              </w:tcPr>
            </w:tcPrChange>
          </w:tcPr>
          <w:p w:rsidRPr="00117039" w:rsidR="00B71156" w:rsidRDefault="009168D9" w14:paraId="07DAEA68" w14:textId="17F63AA3">
            <w:pPr>
              <w:widowControl w:val="0"/>
              <w:spacing w:after="0"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11.9a</w:t>
            </w:r>
          </w:p>
        </w:tc>
        <w:tc>
          <w:tcPr>
            <w:tcW w:w="1573" w:type="dxa"/>
            <w:tcPrChange w:author="Fernando Dominguez" w:date="2025-10-30T15:45:00Z" w:id="2362">
              <w:tcPr>
                <w:tcW w:w="1573" w:type="dxa"/>
                <w:gridSpan w:val="2"/>
              </w:tcPr>
            </w:tcPrChange>
          </w:tcPr>
          <w:p w:rsidRPr="00117039" w:rsidR="009168D9" w:rsidP="009168D9" w:rsidRDefault="009168D9" w14:paraId="7D8E315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[Conditional </w:t>
            </w:r>
          </w:p>
          <w:p w:rsidRPr="00632ED3" w:rsidR="00B71156" w:rsidP="009168D9" w:rsidRDefault="009168D9" w14:paraId="745F5C30" w14:textId="5307B2D7">
            <w:pPr>
              <w:widowControl w:val="0"/>
              <w:spacing w:after="0" w:line="276" w:lineRule="auto"/>
              <w:jc w:val="both"/>
              <w:rPr>
                <w:rFonts w:ascii="Times New Roman" w:hAnsi="Times New Roman" w:cs="Times New Roman"/>
                <w:sz w:val="16"/>
                <w:szCs w:val="16"/>
                <w:lang w:val="en-GB" w:eastAsia="en-GB"/>
              </w:rPr>
            </w:pPr>
            <w:r w:rsidRPr="00117039">
              <w:rPr>
                <w:rFonts w:ascii="Times New Roman" w:hAnsi="Times New Roman" w:eastAsia="Calibri" w:cs="Times New Roman"/>
                <w:sz w:val="16"/>
                <w:szCs w:val="16"/>
                <w:lang w:val="en-GB" w:eastAsia="zh-CN"/>
              </w:rPr>
              <w:t xml:space="preserve">Request permission </w:t>
            </w:r>
            <w:r>
              <w:rPr>
                <w:rFonts w:ascii="Times New Roman" w:hAnsi="Times New Roman" w:eastAsia="Calibri" w:cs="Times New Roman"/>
                <w:sz w:val="16"/>
                <w:szCs w:val="16"/>
                <w:lang w:val="en-GB" w:eastAsia="zh-CN"/>
              </w:rPr>
              <w:t>validation</w:t>
            </w:r>
          </w:p>
        </w:tc>
        <w:tc>
          <w:tcPr>
            <w:tcW w:w="2884" w:type="dxa"/>
            <w:tcPrChange w:author="Fernando Dominguez" w:date="2025-10-30T15:45:00Z" w:id="2363">
              <w:tcPr>
                <w:tcW w:w="2884" w:type="dxa"/>
                <w:gridSpan w:val="2"/>
              </w:tcPr>
            </w:tcPrChange>
          </w:tcPr>
          <w:p w:rsidRPr="00632ED3" w:rsidR="00B71156" w:rsidRDefault="00453D3A" w14:paraId="0960976D" w14:textId="7B0BCB5B">
            <w:pPr>
              <w:widowControl w:val="0"/>
              <w:spacing w:after="0" w:line="276" w:lineRule="auto"/>
              <w:jc w:val="both"/>
              <w:rPr>
                <w:rFonts w:ascii="Times New Roman" w:hAnsi="Times New Roman" w:eastAsia="Times New Roman" w:cs="Times New Roman"/>
                <w:sz w:val="16"/>
                <w:szCs w:val="16"/>
                <w:lang w:val="en-GB" w:eastAsia="de-DE"/>
              </w:rPr>
            </w:pPr>
            <w:ins w:author="Rick van Beek" w:date="2025-10-30T15:22:00Z" w:id="2364">
              <w:r>
                <w:rPr>
                  <w:rFonts w:ascii="Times New Roman" w:hAnsi="Times New Roman" w:cs="Times New Roman"/>
                  <w:sz w:val="16"/>
                  <w:szCs w:val="16"/>
                  <w:lang w:val="en-GB"/>
                </w:rPr>
                <w:t>The CU module administrator requests</w:t>
              </w:r>
              <w:r w:rsidRPr="00632ED3">
                <w:rPr>
                  <w:rFonts w:ascii="Times New Roman" w:hAnsi="Times New Roman" w:cs="Times New Roman"/>
                  <w:sz w:val="16"/>
                  <w:szCs w:val="16"/>
                  <w:lang w:val="en-GB"/>
                </w:rPr>
                <w:t xml:space="preserve"> </w:t>
              </w:r>
            </w:ins>
            <w:del w:author="Rick van Beek" w:date="2025-10-30T15:22:00Z" w:id="2365">
              <w:r w:rsidRPr="00632ED3" w:rsidR="009168D9">
                <w:rPr>
                  <w:rFonts w:ascii="Times New Roman" w:hAnsi="Times New Roman" w:cs="Times New Roman"/>
                  <w:sz w:val="16"/>
                  <w:szCs w:val="16"/>
                  <w:lang w:val="en-GB"/>
                </w:rPr>
                <w:delText xml:space="preserve">Request </w:delText>
              </w:r>
            </w:del>
            <w:r w:rsidR="009168D9">
              <w:rPr>
                <w:rFonts w:ascii="Times New Roman" w:hAnsi="Times New Roman" w:cs="Times New Roman"/>
                <w:sz w:val="16"/>
                <w:szCs w:val="16"/>
                <w:lang w:val="en-GB"/>
              </w:rPr>
              <w:t xml:space="preserve">validation of </w:t>
            </w:r>
            <w:r w:rsidRPr="00632ED3" w:rsidR="009168D9">
              <w:rPr>
                <w:rFonts w:ascii="Times New Roman" w:hAnsi="Times New Roman" w:cs="Times New Roman"/>
                <w:sz w:val="16"/>
                <w:szCs w:val="16"/>
                <w:lang w:val="en-GB"/>
              </w:rPr>
              <w:t xml:space="preserve">permission for the change </w:t>
            </w:r>
            <w:r w:rsidR="00095792">
              <w:rPr>
                <w:rFonts w:ascii="Times New Roman" w:hAnsi="Times New Roman" w:cs="Times New Roman"/>
                <w:sz w:val="16"/>
                <w:szCs w:val="16"/>
                <w:lang w:val="en-GB"/>
              </w:rPr>
              <w:t>of</w:t>
            </w:r>
            <w:r w:rsidRPr="00632ED3" w:rsidR="009168D9">
              <w:rPr>
                <w:rFonts w:ascii="Times New Roman" w:hAnsi="Times New Roman" w:cs="Times New Roman"/>
                <w:sz w:val="16"/>
                <w:szCs w:val="16"/>
                <w:lang w:val="en-GB"/>
              </w:rPr>
              <w:t xml:space="preserve"> CU master data on behalf of the final customer</w:t>
            </w:r>
          </w:p>
        </w:tc>
        <w:tc>
          <w:tcPr>
            <w:tcW w:w="1317" w:type="dxa"/>
            <w:tcPrChange w:author="Fernando Dominguez" w:date="2025-10-30T15:45:00Z" w:id="2366">
              <w:tcPr>
                <w:tcW w:w="1317" w:type="dxa"/>
                <w:gridSpan w:val="2"/>
              </w:tcPr>
            </w:tcPrChange>
          </w:tcPr>
          <w:p w:rsidRPr="0091428C" w:rsidR="00B71156" w:rsidP="007C7076" w:rsidRDefault="00103F4E" w14:paraId="599DD8FC" w14:textId="522EC041">
            <w:pPr>
              <w:pStyle w:val="paragraph"/>
              <w:spacing w:before="0" w:beforeAutospacing="0" w:after="0" w:afterAutospacing="0"/>
              <w:jc w:val="both"/>
              <w:textAlignment w:val="baseline"/>
              <w:rPr>
                <w:rStyle w:val="normaltextrun"/>
                <w:sz w:val="16"/>
                <w:szCs w:val="16"/>
                <w:rPrChange w:author="Rick van Beek" w:date="2025-10-29T21:23:00Z" w:id="2367">
                  <w:rPr>
                    <w:rStyle w:val="normaltextrun"/>
                    <w:rFonts w:ascii="Calibri" w:hAnsi="Calibri" w:cs="Calibri" w:eastAsiaTheme="minorHAnsi"/>
                    <w:color w:val="D13438"/>
                    <w:sz w:val="16"/>
                    <w:szCs w:val="16"/>
                    <w:u w:val="single"/>
                    <w:lang w:val="de-DE" w:eastAsia="en-US" w:bidi="ar-SA"/>
                  </w:rPr>
                </w:rPrChange>
              </w:rPr>
            </w:pPr>
            <w:r w:rsidRPr="0091428C">
              <w:rPr>
                <w:rStyle w:val="normaltextrun"/>
                <w:sz w:val="16"/>
                <w:szCs w:val="16"/>
                <w:rPrChange w:author="Rick van Beek" w:date="2025-10-29T21:23:00Z" w:id="2368">
                  <w:rPr>
                    <w:rStyle w:val="normaltextrun"/>
                    <w:rFonts w:ascii="Calibri" w:hAnsi="Calibri" w:cs="Calibri"/>
                    <w:color w:val="D13438"/>
                    <w:sz w:val="16"/>
                    <w:szCs w:val="16"/>
                    <w:u w:val="single"/>
                  </w:rPr>
                </w:rPrChange>
              </w:rPr>
              <w:t>CU module administrator</w:t>
            </w:r>
          </w:p>
        </w:tc>
        <w:tc>
          <w:tcPr>
            <w:tcW w:w="1319" w:type="dxa"/>
            <w:tcPrChange w:author="Fernando Dominguez" w:date="2025-10-30T15:45:00Z" w:id="2369">
              <w:tcPr>
                <w:tcW w:w="1319" w:type="dxa"/>
                <w:gridSpan w:val="2"/>
              </w:tcPr>
            </w:tcPrChange>
          </w:tcPr>
          <w:p w:rsidRPr="0091428C" w:rsidR="00B71156" w:rsidDel="00FE5B9C" w:rsidP="007C7076" w:rsidRDefault="00103F4E" w14:paraId="179A11B8" w14:textId="46D31997">
            <w:pPr>
              <w:pStyle w:val="paragraph"/>
              <w:spacing w:before="0" w:beforeAutospacing="0" w:after="0" w:afterAutospacing="0"/>
              <w:jc w:val="both"/>
              <w:textAlignment w:val="baseline"/>
              <w:rPr>
                <w:rStyle w:val="normaltextrun"/>
                <w:sz w:val="16"/>
                <w:szCs w:val="16"/>
                <w:rPrChange w:author="Rick van Beek" w:date="2025-10-29T21:23:00Z" w:id="2370">
                  <w:rPr>
                    <w:rStyle w:val="normaltextrun"/>
                    <w:rFonts w:ascii="Calibri" w:hAnsi="Calibri" w:cs="Calibri"/>
                    <w:color w:val="D13438"/>
                    <w:sz w:val="16"/>
                    <w:szCs w:val="16"/>
                    <w:u w:val="single"/>
                    <w:lang w:bidi="ar-SA"/>
                  </w:rPr>
                </w:rPrChange>
              </w:rPr>
            </w:pPr>
            <w:r w:rsidRPr="0091428C">
              <w:rPr>
                <w:rStyle w:val="normaltextrun"/>
                <w:sz w:val="16"/>
                <w:szCs w:val="16"/>
                <w:rPrChange w:author="Rick van Beek" w:date="2025-10-29T21:23:00Z" w:id="2371">
                  <w:rPr>
                    <w:rStyle w:val="normaltextrun"/>
                    <w:rFonts w:ascii="Calibri" w:hAnsi="Calibri" w:cs="Calibri"/>
                    <w:color w:val="D13438"/>
                    <w:sz w:val="16"/>
                    <w:szCs w:val="16"/>
                    <w:u w:val="single"/>
                  </w:rPr>
                </w:rPrChange>
              </w:rPr>
              <w:t>Permission administrator for demand response</w:t>
            </w:r>
          </w:p>
        </w:tc>
        <w:tc>
          <w:tcPr>
            <w:tcW w:w="1236" w:type="dxa"/>
            <w:tcPrChange w:author="Fernando Dominguez" w:date="2025-10-30T15:45:00Z" w:id="2372">
              <w:tcPr>
                <w:tcW w:w="1236" w:type="dxa"/>
                <w:gridSpan w:val="3"/>
              </w:tcPr>
            </w:tcPrChange>
          </w:tcPr>
          <w:p w:rsidRPr="00B71156" w:rsidR="00B71156" w:rsidRDefault="00AB5831" w14:paraId="0CA66EFA" w14:textId="1D488D83">
            <w:pPr>
              <w:widowControl w:val="0"/>
              <w:spacing w:after="0" w:line="276" w:lineRule="auto"/>
              <w:jc w:val="both"/>
              <w:rPr>
                <w:rStyle w:val="normaltextrun"/>
                <w:rFonts w:ascii="Calibri" w:hAnsi="Calibri" w:cs="Calibri"/>
                <w:color w:val="751D20"/>
                <w:sz w:val="16"/>
                <w:szCs w:val="16"/>
                <w:u w:val="single"/>
                <w:shd w:val="clear" w:color="auto" w:fill="F1BBBD"/>
                <w:lang w:val="en-US"/>
              </w:rPr>
            </w:pPr>
            <w:ins w:author="Carmen Garcia Montero" w:date="2025-11-03T12:36:00Z" w:id="2373">
              <w:r>
                <w:rPr>
                  <w:rFonts w:ascii="Times New Roman" w:hAnsi="Times New Roman" w:cs="Times New Roman"/>
                  <w:sz w:val="16"/>
                  <w:szCs w:val="16"/>
                  <w:lang w:val="en-GB" w:eastAsia="en-GB"/>
                </w:rPr>
                <w:t>Z</w:t>
              </w:r>
            </w:ins>
            <w:ins w:author="Rick van Beek" w:date="2025-10-31T11:40:00Z" w:id="2374">
              <w:del w:author="Carmen Garcia Montero" w:date="2025-11-03T12:36:00Z" w:id="2375">
                <w:r w:rsidDel="00AB5831" w:rsidR="00E73D55">
                  <w:rPr>
                    <w:rFonts w:ascii="Times New Roman" w:hAnsi="Times New Roman" w:cs="Times New Roman"/>
                    <w:sz w:val="16"/>
                    <w:szCs w:val="16"/>
                    <w:lang w:val="en-GB" w:eastAsia="en-GB"/>
                  </w:rPr>
                  <w:delText>CL</w:delText>
                </w:r>
              </w:del>
              <w:r w:rsidR="00E73D55">
                <w:rPr>
                  <w:rFonts w:ascii="Times New Roman" w:hAnsi="Times New Roman" w:cs="Times New Roman"/>
                  <w:sz w:val="16"/>
                  <w:szCs w:val="16"/>
                  <w:lang w:val="en-GB" w:eastAsia="en-GB"/>
                </w:rPr>
                <w:t xml:space="preserve"> – Permission validation request</w:t>
              </w:r>
            </w:ins>
          </w:p>
        </w:tc>
      </w:tr>
      <w:tr w:rsidRPr="007E5669" w:rsidR="00B71156" w14:paraId="484B9A5B" w14:textId="77777777">
        <w:trPr>
          <w:gridAfter w:val="1"/>
          <w:wAfter w:w="108" w:type="dxa"/>
          <w:trPrChange w:author="Fernando Dominguez" w:date="2025-10-30T15:45:00Z" w:id="2376">
            <w:trPr>
              <w:gridAfter w:val="1"/>
            </w:trPr>
          </w:trPrChange>
        </w:trPr>
        <w:tc>
          <w:tcPr>
            <w:tcW w:w="687" w:type="dxa"/>
            <w:tcPrChange w:author="Fernando Dominguez" w:date="2025-10-30T15:45:00Z" w:id="2377">
              <w:tcPr>
                <w:tcW w:w="687" w:type="dxa"/>
                <w:gridSpan w:val="3"/>
              </w:tcPr>
            </w:tcPrChange>
          </w:tcPr>
          <w:p w:rsidRPr="00117039" w:rsidR="00B71156" w:rsidRDefault="009168D9" w14:paraId="4A20C9F4" w14:textId="4A92613E">
            <w:pPr>
              <w:widowControl w:val="0"/>
              <w:spacing w:after="0"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11.9b</w:t>
            </w:r>
          </w:p>
        </w:tc>
        <w:tc>
          <w:tcPr>
            <w:tcW w:w="1573" w:type="dxa"/>
            <w:tcPrChange w:author="Fernando Dominguez" w:date="2025-10-30T15:45:00Z" w:id="2378">
              <w:tcPr>
                <w:tcW w:w="1573" w:type="dxa"/>
                <w:gridSpan w:val="2"/>
              </w:tcPr>
            </w:tcPrChange>
          </w:tcPr>
          <w:p w:rsidRPr="00632ED3" w:rsidR="00B71156" w:rsidRDefault="009168D9" w14:paraId="66F080B6" w14:textId="0A8F8777">
            <w:pPr>
              <w:widowControl w:val="0"/>
              <w:spacing w:after="0" w:line="276" w:lineRule="auto"/>
              <w:jc w:val="both"/>
              <w:rPr>
                <w:rFonts w:ascii="Times New Roman" w:hAnsi="Times New Roman" w:cs="Times New Roman"/>
                <w:sz w:val="16"/>
                <w:szCs w:val="16"/>
                <w:lang w:val="en-GB" w:eastAsia="en-GB"/>
              </w:rPr>
            </w:pPr>
            <w:r w:rsidRPr="00117039">
              <w:rPr>
                <w:rFonts w:ascii="Times New Roman" w:hAnsi="Times New Roman" w:eastAsia="Calibri" w:cs="Times New Roman"/>
                <w:sz w:val="16"/>
                <w:szCs w:val="16"/>
                <w:lang w:val="en-GB" w:eastAsia="zh-CN"/>
              </w:rPr>
              <w:t>Validate permission</w:t>
            </w:r>
          </w:p>
        </w:tc>
        <w:tc>
          <w:tcPr>
            <w:tcW w:w="2884" w:type="dxa"/>
            <w:tcPrChange w:author="Fernando Dominguez" w:date="2025-10-30T15:45:00Z" w:id="2379">
              <w:tcPr>
                <w:tcW w:w="2884" w:type="dxa"/>
                <w:gridSpan w:val="2"/>
              </w:tcPr>
            </w:tcPrChange>
          </w:tcPr>
          <w:p w:rsidRPr="003D27DF" w:rsidR="00B71156" w:rsidRDefault="003D27DF" w14:paraId="3386B59D" w14:textId="19E1B310">
            <w:pPr>
              <w:pStyle w:val="Default"/>
              <w:spacing w:line="276" w:lineRule="auto"/>
              <w:jc w:val="both"/>
              <w:rPr>
                <w:rFonts w:ascii="Times New Roman" w:hAnsi="Times New Roman" w:cs="Times New Roman"/>
                <w:sz w:val="16"/>
                <w:szCs w:val="16"/>
                <w:lang w:val="en-GB"/>
                <w:rPrChange w:author="Rick van Beek" w:date="2025-10-29T19:57:00Z" w:id="2380">
                  <w:rPr>
                    <w:rFonts w:ascii="Times New Roman" w:hAnsi="Times New Roman" w:eastAsia="Times New Roman" w:cs="Times New Roman"/>
                    <w:sz w:val="16"/>
                    <w:szCs w:val="16"/>
                    <w:lang w:val="en-GB" w:eastAsia="de-DE"/>
                  </w:rPr>
                </w:rPrChange>
              </w:rPr>
              <w:pPrChange w:author="Rick van Beek" w:date="2025-10-29T19:56:00Z" w:id="2381">
                <w:pPr>
                  <w:widowControl w:val="0"/>
                  <w:spacing w:after="0" w:line="276" w:lineRule="auto"/>
                  <w:jc w:val="both"/>
                </w:pPr>
              </w:pPrChange>
            </w:pPr>
            <w:r w:rsidRPr="00117039">
              <w:rPr>
                <w:rFonts w:ascii="Times New Roman" w:hAnsi="Times New Roman" w:cs="Times New Roman"/>
                <w:color w:val="auto"/>
                <w:sz w:val="16"/>
                <w:szCs w:val="16"/>
                <w:lang w:val="en-GB"/>
              </w:rPr>
              <w:t xml:space="preserve">The </w:t>
            </w:r>
            <w:r>
              <w:rPr>
                <w:rFonts w:ascii="Times New Roman" w:hAnsi="Times New Roman" w:cs="Times New Roman"/>
                <w:color w:val="auto"/>
                <w:sz w:val="16"/>
                <w:szCs w:val="16"/>
                <w:lang w:val="en-GB"/>
              </w:rPr>
              <w:t>permission administrator for demand response</w:t>
            </w:r>
            <w:r w:rsidRPr="00117039">
              <w:rPr>
                <w:rFonts w:ascii="Times New Roman" w:hAnsi="Times New Roman" w:cs="Times New Roman"/>
                <w:color w:val="auto"/>
                <w:sz w:val="16"/>
                <w:szCs w:val="16"/>
                <w:lang w:val="en-GB"/>
              </w:rPr>
              <w:t xml:space="preserve"> </w:t>
            </w:r>
            <w:r>
              <w:rPr>
                <w:rFonts w:ascii="Times New Roman" w:hAnsi="Times New Roman" w:cs="Times New Roman"/>
                <w:color w:val="auto"/>
                <w:sz w:val="16"/>
                <w:szCs w:val="16"/>
                <w:lang w:val="en-GB"/>
              </w:rPr>
              <w:t>validates</w:t>
            </w:r>
            <w:r w:rsidRPr="00117039">
              <w:rPr>
                <w:rFonts w:ascii="Times New Roman" w:hAnsi="Times New Roman" w:cs="Times New Roman"/>
                <w:color w:val="auto"/>
                <w:sz w:val="16"/>
                <w:szCs w:val="16"/>
                <w:lang w:val="en-GB"/>
              </w:rPr>
              <w:t xml:space="preserve"> the permission </w:t>
            </w:r>
            <w:del w:author="Rick van Beek" w:date="2025-10-30T15:10:00Z" w:id="2382">
              <w:r w:rsidRPr="00117039">
                <w:rPr>
                  <w:rFonts w:ascii="Times New Roman" w:hAnsi="Times New Roman" w:cs="Times New Roman"/>
                  <w:color w:val="auto"/>
                  <w:sz w:val="16"/>
                  <w:szCs w:val="16"/>
                  <w:lang w:val="en-GB"/>
                </w:rPr>
                <w:delText xml:space="preserve">request </w:delText>
              </w:r>
            </w:del>
            <w:r w:rsidRPr="00117039">
              <w:rPr>
                <w:rFonts w:ascii="Times New Roman" w:hAnsi="Times New Roman" w:cs="Times New Roman"/>
                <w:color w:val="auto"/>
                <w:sz w:val="16"/>
                <w:szCs w:val="16"/>
                <w:lang w:val="en-GB"/>
              </w:rPr>
              <w:t xml:space="preserve">for the change </w:t>
            </w:r>
            <w:r w:rsidR="0003552B">
              <w:rPr>
                <w:rFonts w:ascii="Times New Roman" w:hAnsi="Times New Roman" w:cs="Times New Roman"/>
                <w:color w:val="auto"/>
                <w:sz w:val="16"/>
                <w:szCs w:val="16"/>
                <w:lang w:val="en-GB"/>
              </w:rPr>
              <w:t xml:space="preserve">of </w:t>
            </w:r>
            <w:r w:rsidRPr="00117039">
              <w:rPr>
                <w:rFonts w:ascii="Times New Roman" w:hAnsi="Times New Roman" w:cs="Times New Roman"/>
                <w:color w:val="auto"/>
                <w:sz w:val="16"/>
                <w:szCs w:val="16"/>
                <w:lang w:val="en-GB"/>
              </w:rPr>
              <w:t>CU master data.</w:t>
            </w:r>
          </w:p>
        </w:tc>
        <w:tc>
          <w:tcPr>
            <w:tcW w:w="1317" w:type="dxa"/>
            <w:tcPrChange w:author="Fernando Dominguez" w:date="2025-10-30T15:45:00Z" w:id="2383">
              <w:tcPr>
                <w:tcW w:w="1317" w:type="dxa"/>
                <w:gridSpan w:val="2"/>
              </w:tcPr>
            </w:tcPrChange>
          </w:tcPr>
          <w:p w:rsidRPr="0091428C" w:rsidR="00B71156" w:rsidP="007C7076" w:rsidRDefault="00103F4E" w14:paraId="51F2064D" w14:textId="0A5F3075">
            <w:pPr>
              <w:pStyle w:val="paragraph"/>
              <w:spacing w:before="0" w:beforeAutospacing="0" w:after="0" w:afterAutospacing="0"/>
              <w:jc w:val="both"/>
              <w:textAlignment w:val="baseline"/>
              <w:rPr>
                <w:rStyle w:val="normaltextrun"/>
                <w:sz w:val="16"/>
                <w:szCs w:val="16"/>
                <w:rPrChange w:author="Rick van Beek" w:date="2025-10-29T21:23:00Z" w:id="2384">
                  <w:rPr>
                    <w:rStyle w:val="normaltextrun"/>
                    <w:rFonts w:ascii="Calibri" w:hAnsi="Calibri" w:cs="Calibri" w:eastAsiaTheme="minorHAnsi"/>
                    <w:color w:val="D13438"/>
                    <w:sz w:val="16"/>
                    <w:szCs w:val="16"/>
                    <w:u w:val="single"/>
                    <w:lang w:val="de-DE" w:eastAsia="en-US" w:bidi="ar-SA"/>
                  </w:rPr>
                </w:rPrChange>
              </w:rPr>
            </w:pPr>
            <w:r w:rsidRPr="0091428C">
              <w:rPr>
                <w:rStyle w:val="normaltextrun"/>
                <w:sz w:val="16"/>
                <w:szCs w:val="16"/>
                <w:rPrChange w:author="Rick van Beek" w:date="2025-10-29T21:23:00Z" w:id="2385">
                  <w:rPr>
                    <w:rStyle w:val="normaltextrun"/>
                    <w:rFonts w:ascii="Calibri" w:hAnsi="Calibri" w:cs="Calibri"/>
                    <w:color w:val="D13438"/>
                    <w:sz w:val="16"/>
                    <w:szCs w:val="16"/>
                    <w:u w:val="single"/>
                  </w:rPr>
                </w:rPrChange>
              </w:rPr>
              <w:t>Permission administrator for demand response</w:t>
            </w:r>
          </w:p>
        </w:tc>
        <w:tc>
          <w:tcPr>
            <w:tcW w:w="1319" w:type="dxa"/>
            <w:tcPrChange w:author="Fernando Dominguez" w:date="2025-10-30T15:45:00Z" w:id="2386">
              <w:tcPr>
                <w:tcW w:w="1319" w:type="dxa"/>
                <w:gridSpan w:val="2"/>
              </w:tcPr>
            </w:tcPrChange>
          </w:tcPr>
          <w:p w:rsidRPr="0091428C" w:rsidR="00B71156" w:rsidDel="00FE5B9C" w:rsidP="007C7076" w:rsidRDefault="00103F4E" w14:paraId="4CE88FA3" w14:textId="53E79E57">
            <w:pPr>
              <w:pStyle w:val="paragraph"/>
              <w:spacing w:before="0" w:beforeAutospacing="0" w:after="0" w:afterAutospacing="0"/>
              <w:jc w:val="both"/>
              <w:textAlignment w:val="baseline"/>
              <w:rPr>
                <w:rStyle w:val="normaltextrun"/>
                <w:sz w:val="16"/>
                <w:szCs w:val="16"/>
                <w:rPrChange w:author="Rick van Beek" w:date="2025-10-29T21:23:00Z" w:id="2387">
                  <w:rPr>
                    <w:rStyle w:val="normaltextrun"/>
                    <w:rFonts w:ascii="Calibri" w:hAnsi="Calibri" w:cs="Calibri"/>
                    <w:color w:val="D13438"/>
                    <w:sz w:val="16"/>
                    <w:szCs w:val="16"/>
                    <w:u w:val="single"/>
                    <w:lang w:bidi="ar-SA"/>
                  </w:rPr>
                </w:rPrChange>
              </w:rPr>
            </w:pPr>
            <w:r w:rsidRPr="0091428C">
              <w:rPr>
                <w:rStyle w:val="normaltextrun"/>
                <w:sz w:val="16"/>
                <w:szCs w:val="16"/>
                <w:rPrChange w:author="Rick van Beek" w:date="2025-10-29T21:23:00Z" w:id="2388">
                  <w:rPr>
                    <w:rStyle w:val="normaltextrun"/>
                    <w:rFonts w:ascii="Calibri" w:hAnsi="Calibri" w:cs="Calibri"/>
                    <w:color w:val="D13438"/>
                    <w:sz w:val="16"/>
                    <w:szCs w:val="16"/>
                    <w:u w:val="single"/>
                  </w:rPr>
                </w:rPrChange>
              </w:rPr>
              <w:t>CU module administrator</w:t>
            </w:r>
          </w:p>
        </w:tc>
        <w:tc>
          <w:tcPr>
            <w:tcW w:w="1236" w:type="dxa"/>
            <w:tcPrChange w:author="Fernando Dominguez" w:date="2025-10-30T15:45:00Z" w:id="2389">
              <w:tcPr>
                <w:tcW w:w="1236" w:type="dxa"/>
                <w:gridSpan w:val="3"/>
              </w:tcPr>
            </w:tcPrChange>
          </w:tcPr>
          <w:p w:rsidRPr="00B71156" w:rsidR="00B71156" w:rsidRDefault="00E73D55" w14:paraId="10DB4DFD" w14:textId="08861C3E">
            <w:pPr>
              <w:widowControl w:val="0"/>
              <w:spacing w:after="0" w:line="276" w:lineRule="auto"/>
              <w:jc w:val="both"/>
              <w:rPr>
                <w:rStyle w:val="normaltextrun"/>
                <w:rFonts w:ascii="Calibri" w:hAnsi="Calibri" w:cs="Calibri"/>
                <w:color w:val="751D20"/>
                <w:sz w:val="16"/>
                <w:szCs w:val="16"/>
                <w:u w:val="single"/>
                <w:shd w:val="clear" w:color="auto" w:fill="F1BBBD"/>
                <w:lang w:val="en-US"/>
              </w:rPr>
            </w:pPr>
            <w:ins w:author="Rick van Beek" w:date="2025-10-31T11:41:00Z" w:id="2390">
              <w:r w:rsidRPr="001453FA">
                <w:rPr>
                  <w:rFonts w:ascii="Times New Roman" w:hAnsi="Times New Roman" w:eastAsia="Times New Roman" w:cs="Times New Roman"/>
                  <w:sz w:val="16"/>
                  <w:szCs w:val="16"/>
                  <w:lang w:val="en-GB" w:eastAsia="de-DE"/>
                </w:rPr>
                <w:t xml:space="preserve">B – </w:t>
              </w:r>
              <w:r>
                <w:rPr>
                  <w:rFonts w:ascii="Times New Roman" w:hAnsi="Times New Roman" w:eastAsia="Times New Roman" w:cs="Times New Roman"/>
                  <w:sz w:val="16"/>
                  <w:szCs w:val="16"/>
                  <w:lang w:val="en-GB" w:eastAsia="de-DE"/>
                </w:rPr>
                <w:t>Information on validation</w:t>
              </w:r>
            </w:ins>
          </w:p>
        </w:tc>
      </w:tr>
      <w:tr w:rsidRPr="007E5669" w:rsidR="00B71156" w14:paraId="3679F5E2" w14:textId="77777777">
        <w:trPr>
          <w:gridAfter w:val="1"/>
          <w:wAfter w:w="108" w:type="dxa"/>
          <w:trPrChange w:author="Fernando Dominguez" w:date="2025-10-30T15:45:00Z" w:id="2391">
            <w:trPr>
              <w:gridAfter w:val="1"/>
            </w:trPr>
          </w:trPrChange>
        </w:trPr>
        <w:tc>
          <w:tcPr>
            <w:tcW w:w="687" w:type="dxa"/>
            <w:tcPrChange w:author="Fernando Dominguez" w:date="2025-10-30T15:45:00Z" w:id="2392">
              <w:tcPr>
                <w:tcW w:w="687" w:type="dxa"/>
                <w:gridSpan w:val="3"/>
              </w:tcPr>
            </w:tcPrChange>
          </w:tcPr>
          <w:p w:rsidRPr="00117039" w:rsidR="00B71156" w:rsidRDefault="009168D9" w14:paraId="6D4E3D51" w14:textId="6B0EA905">
            <w:pPr>
              <w:widowControl w:val="0"/>
              <w:spacing w:after="0"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11.9c</w:t>
            </w:r>
          </w:p>
        </w:tc>
        <w:tc>
          <w:tcPr>
            <w:tcW w:w="1573" w:type="dxa"/>
            <w:tcPrChange w:author="Fernando Dominguez" w:date="2025-10-30T15:45:00Z" w:id="2393">
              <w:tcPr>
                <w:tcW w:w="1573" w:type="dxa"/>
                <w:gridSpan w:val="2"/>
              </w:tcPr>
            </w:tcPrChange>
          </w:tcPr>
          <w:p w:rsidRPr="00632ED3" w:rsidR="00B71156" w:rsidRDefault="009168D9" w14:paraId="6D933FF6" w14:textId="736981BD">
            <w:pPr>
              <w:widowControl w:val="0"/>
              <w:spacing w:after="0" w:line="276" w:lineRule="auto"/>
              <w:jc w:val="both"/>
              <w:rPr>
                <w:rFonts w:ascii="Times New Roman" w:hAnsi="Times New Roman" w:cs="Times New Roman"/>
                <w:sz w:val="16"/>
                <w:szCs w:val="16"/>
                <w:lang w:val="en-GB" w:eastAsia="en-GB"/>
              </w:rPr>
            </w:pPr>
            <w:r w:rsidRPr="00117039">
              <w:rPr>
                <w:rFonts w:ascii="Times New Roman" w:hAnsi="Times New Roman" w:eastAsia="Calibri" w:cs="Times New Roman"/>
                <w:sz w:val="16"/>
                <w:szCs w:val="16"/>
                <w:lang w:val="en-GB" w:eastAsia="zh-CN"/>
              </w:rPr>
              <w:t>Notify about permission</w:t>
            </w:r>
          </w:p>
        </w:tc>
        <w:tc>
          <w:tcPr>
            <w:tcW w:w="2884" w:type="dxa"/>
            <w:tcPrChange w:author="Fernando Dominguez" w:date="2025-10-30T15:45:00Z" w:id="2394">
              <w:tcPr>
                <w:tcW w:w="2884" w:type="dxa"/>
                <w:gridSpan w:val="2"/>
              </w:tcPr>
            </w:tcPrChange>
          </w:tcPr>
          <w:p w:rsidRPr="009168D9" w:rsidR="00B71156" w:rsidRDefault="00FA6FED" w14:paraId="4509C42B" w14:textId="478AD046">
            <w:pPr>
              <w:pStyle w:val="Default"/>
              <w:spacing w:line="276" w:lineRule="auto"/>
              <w:jc w:val="both"/>
              <w:rPr>
                <w:rFonts w:ascii="Times New Roman" w:hAnsi="Times New Roman" w:cs="Times New Roman"/>
                <w:sz w:val="16"/>
                <w:szCs w:val="16"/>
                <w:lang w:val="en-GB"/>
                <w:rPrChange w:author="Rick van Beek" w:date="2025-10-29T19:56:00Z" w:id="2395">
                  <w:rPr>
                    <w:rFonts w:ascii="Times New Roman" w:hAnsi="Times New Roman" w:eastAsia="Times New Roman" w:cs="Times New Roman"/>
                    <w:sz w:val="16"/>
                    <w:szCs w:val="16"/>
                    <w:lang w:val="en-GB" w:eastAsia="de-DE"/>
                  </w:rPr>
                </w:rPrChange>
              </w:rPr>
              <w:pPrChange w:author="Rick van Beek" w:date="2025-10-29T19:56:00Z" w:id="2396">
                <w:pPr>
                  <w:widowControl w:val="0"/>
                  <w:spacing w:after="0" w:line="276" w:lineRule="auto"/>
                  <w:jc w:val="both"/>
                </w:pPr>
              </w:pPrChange>
            </w:pPr>
            <w:ins w:author="Rick van Beek" w:date="2025-10-30T15:21:00Z" w:id="2397">
              <w:r>
                <w:rPr>
                  <w:rFonts w:ascii="Times New Roman" w:hAnsi="Times New Roman" w:cs="Times New Roman"/>
                  <w:sz w:val="16"/>
                  <w:szCs w:val="16"/>
                  <w:lang w:val="en-GB"/>
                </w:rPr>
                <w:t>The CU module administrator notifies</w:t>
              </w:r>
              <w:r w:rsidRPr="00117039">
                <w:rPr>
                  <w:rFonts w:ascii="Times New Roman" w:hAnsi="Times New Roman" w:cs="Times New Roman"/>
                  <w:color w:val="auto"/>
                  <w:sz w:val="16"/>
                  <w:szCs w:val="16"/>
                  <w:lang w:val="en-GB"/>
                </w:rPr>
                <w:t xml:space="preserve"> </w:t>
              </w:r>
            </w:ins>
            <w:del w:author="Rick van Beek" w:date="2025-10-30T15:21:00Z" w:id="2398">
              <w:r w:rsidRPr="00117039" w:rsidR="009168D9">
                <w:rPr>
                  <w:rFonts w:ascii="Times New Roman" w:hAnsi="Times New Roman" w:cs="Times New Roman"/>
                  <w:color w:val="auto"/>
                  <w:sz w:val="16"/>
                  <w:szCs w:val="16"/>
                  <w:lang w:val="en-GB"/>
                </w:rPr>
                <w:delText xml:space="preserve">Notify </w:delText>
              </w:r>
            </w:del>
            <w:r w:rsidRPr="00117039" w:rsidR="009168D9">
              <w:rPr>
                <w:rFonts w:ascii="Times New Roman" w:hAnsi="Times New Roman" w:cs="Times New Roman"/>
                <w:color w:val="auto"/>
                <w:sz w:val="16"/>
                <w:szCs w:val="16"/>
                <w:lang w:val="en-GB"/>
              </w:rPr>
              <w:t xml:space="preserve">the service provider about the permission given by the final customer to change </w:t>
            </w:r>
            <w:del w:author="Rick van Beek" w:date="2025-10-30T15:11:00Z" w:id="2399">
              <w:r w:rsidR="0003552B">
                <w:rPr>
                  <w:rFonts w:ascii="Times New Roman" w:hAnsi="Times New Roman" w:cs="Times New Roman"/>
                  <w:color w:val="auto"/>
                  <w:sz w:val="16"/>
                  <w:szCs w:val="16"/>
                  <w:lang w:val="en-GB"/>
                </w:rPr>
                <w:delText>of</w:delText>
              </w:r>
              <w:r w:rsidRPr="00117039" w:rsidR="009168D9">
                <w:rPr>
                  <w:rFonts w:ascii="Times New Roman" w:hAnsi="Times New Roman" w:cs="Times New Roman"/>
                  <w:color w:val="auto"/>
                  <w:sz w:val="16"/>
                  <w:szCs w:val="16"/>
                  <w:lang w:val="en-GB"/>
                </w:rPr>
                <w:delText xml:space="preserve"> </w:delText>
              </w:r>
            </w:del>
            <w:r w:rsidRPr="00117039" w:rsidR="009168D9">
              <w:rPr>
                <w:rFonts w:ascii="Times New Roman" w:hAnsi="Times New Roman" w:cs="Times New Roman"/>
                <w:color w:val="auto"/>
                <w:sz w:val="16"/>
                <w:szCs w:val="16"/>
                <w:lang w:val="en-GB"/>
              </w:rPr>
              <w:t>the CU master data.</w:t>
            </w:r>
          </w:p>
        </w:tc>
        <w:tc>
          <w:tcPr>
            <w:tcW w:w="1317" w:type="dxa"/>
            <w:tcPrChange w:author="Fernando Dominguez" w:date="2025-10-30T15:45:00Z" w:id="2400">
              <w:tcPr>
                <w:tcW w:w="1317" w:type="dxa"/>
                <w:gridSpan w:val="2"/>
              </w:tcPr>
            </w:tcPrChange>
          </w:tcPr>
          <w:p w:rsidRPr="0091428C" w:rsidR="00B71156" w:rsidP="007C7076" w:rsidRDefault="00103F4E" w14:paraId="22B76C95" w14:textId="56ABD684">
            <w:pPr>
              <w:pStyle w:val="paragraph"/>
              <w:spacing w:before="0" w:beforeAutospacing="0" w:after="0" w:afterAutospacing="0"/>
              <w:jc w:val="both"/>
              <w:textAlignment w:val="baseline"/>
              <w:rPr>
                <w:rStyle w:val="normaltextrun"/>
                <w:sz w:val="16"/>
                <w:szCs w:val="16"/>
                <w:rPrChange w:author="Rick van Beek" w:date="2025-10-29T21:23:00Z" w:id="2401">
                  <w:rPr>
                    <w:rStyle w:val="normaltextrun"/>
                    <w:rFonts w:ascii="Calibri" w:hAnsi="Calibri" w:cs="Calibri" w:eastAsiaTheme="minorHAnsi"/>
                    <w:color w:val="D13438"/>
                    <w:sz w:val="16"/>
                    <w:szCs w:val="16"/>
                    <w:u w:val="single"/>
                    <w:lang w:val="de-DE" w:eastAsia="en-US" w:bidi="ar-SA"/>
                  </w:rPr>
                </w:rPrChange>
              </w:rPr>
            </w:pPr>
            <w:r w:rsidRPr="0091428C">
              <w:rPr>
                <w:rStyle w:val="normaltextrun"/>
                <w:sz w:val="16"/>
                <w:szCs w:val="16"/>
                <w:rPrChange w:author="Rick van Beek" w:date="2025-10-29T21:23:00Z" w:id="2402">
                  <w:rPr>
                    <w:rStyle w:val="normaltextrun"/>
                    <w:rFonts w:ascii="Calibri" w:hAnsi="Calibri" w:cs="Calibri"/>
                    <w:color w:val="D13438"/>
                    <w:sz w:val="16"/>
                    <w:szCs w:val="16"/>
                    <w:u w:val="single"/>
                  </w:rPr>
                </w:rPrChange>
              </w:rPr>
              <w:t>CU module administrator</w:t>
            </w:r>
          </w:p>
        </w:tc>
        <w:tc>
          <w:tcPr>
            <w:tcW w:w="1319" w:type="dxa"/>
            <w:tcPrChange w:author="Fernando Dominguez" w:date="2025-10-30T15:45:00Z" w:id="2403">
              <w:tcPr>
                <w:tcW w:w="1319" w:type="dxa"/>
                <w:gridSpan w:val="2"/>
              </w:tcPr>
            </w:tcPrChange>
          </w:tcPr>
          <w:p w:rsidRPr="0091428C" w:rsidR="00B71156" w:rsidDel="00FE5B9C" w:rsidP="007C7076" w:rsidRDefault="00103F4E" w14:paraId="71CD4420" w14:textId="71C5B48F">
            <w:pPr>
              <w:pStyle w:val="paragraph"/>
              <w:spacing w:before="0" w:beforeAutospacing="0" w:after="0" w:afterAutospacing="0"/>
              <w:jc w:val="both"/>
              <w:textAlignment w:val="baseline"/>
              <w:rPr>
                <w:rStyle w:val="normaltextrun"/>
                <w:sz w:val="16"/>
                <w:szCs w:val="16"/>
                <w:rPrChange w:author="Rick van Beek" w:date="2025-10-29T21:23:00Z" w:id="2404">
                  <w:rPr>
                    <w:rStyle w:val="normaltextrun"/>
                    <w:rFonts w:ascii="Calibri" w:hAnsi="Calibri" w:cs="Calibri"/>
                    <w:color w:val="D13438"/>
                    <w:sz w:val="16"/>
                    <w:szCs w:val="16"/>
                    <w:u w:val="single"/>
                    <w:lang w:bidi="ar-SA"/>
                  </w:rPr>
                </w:rPrChange>
              </w:rPr>
            </w:pPr>
            <w:r w:rsidRPr="0091428C">
              <w:rPr>
                <w:rStyle w:val="normaltextrun"/>
                <w:sz w:val="16"/>
                <w:szCs w:val="16"/>
                <w:rPrChange w:author="Rick van Beek" w:date="2025-10-29T21:23:00Z" w:id="2405">
                  <w:rPr>
                    <w:rStyle w:val="normaltextrun"/>
                    <w:rFonts w:ascii="Calibri" w:hAnsi="Calibri" w:cs="Calibri"/>
                    <w:color w:val="D13438"/>
                    <w:sz w:val="16"/>
                    <w:szCs w:val="16"/>
                    <w:u w:val="single"/>
                  </w:rPr>
                </w:rPrChange>
              </w:rPr>
              <w:t>Service provider (new)</w:t>
            </w:r>
          </w:p>
        </w:tc>
        <w:tc>
          <w:tcPr>
            <w:tcW w:w="1236" w:type="dxa"/>
            <w:tcPrChange w:author="Fernando Dominguez" w:date="2025-10-30T15:45:00Z" w:id="2406">
              <w:tcPr>
                <w:tcW w:w="1236" w:type="dxa"/>
                <w:gridSpan w:val="3"/>
              </w:tcPr>
            </w:tcPrChange>
          </w:tcPr>
          <w:p w:rsidRPr="00B71156" w:rsidR="00B71156" w:rsidRDefault="00E73D55" w14:paraId="6ABB8213" w14:textId="77227AA5">
            <w:pPr>
              <w:widowControl w:val="0"/>
              <w:spacing w:after="0" w:line="276" w:lineRule="auto"/>
              <w:jc w:val="both"/>
              <w:rPr>
                <w:rStyle w:val="normaltextrun"/>
                <w:rFonts w:ascii="Calibri" w:hAnsi="Calibri" w:cs="Calibri"/>
                <w:color w:val="751D20"/>
                <w:sz w:val="16"/>
                <w:szCs w:val="16"/>
                <w:u w:val="single"/>
                <w:shd w:val="clear" w:color="auto" w:fill="F1BBBD"/>
                <w:lang w:val="en-US"/>
              </w:rPr>
            </w:pPr>
            <w:ins w:author="Rick van Beek" w:date="2025-10-31T11:41:00Z" w:id="2407">
              <w:r w:rsidRPr="001453FA">
                <w:rPr>
                  <w:rFonts w:ascii="Times New Roman" w:hAnsi="Times New Roman" w:eastAsia="Times New Roman" w:cs="Times New Roman"/>
                  <w:sz w:val="16"/>
                  <w:szCs w:val="16"/>
                  <w:lang w:val="en-GB" w:eastAsia="de-DE"/>
                </w:rPr>
                <w:t xml:space="preserve">B – </w:t>
              </w:r>
              <w:r>
                <w:rPr>
                  <w:rFonts w:ascii="Times New Roman" w:hAnsi="Times New Roman" w:eastAsia="Times New Roman" w:cs="Times New Roman"/>
                  <w:sz w:val="16"/>
                  <w:szCs w:val="16"/>
                  <w:lang w:val="en-GB" w:eastAsia="de-DE"/>
                </w:rPr>
                <w:t>Information on validation</w:t>
              </w:r>
            </w:ins>
          </w:p>
        </w:tc>
      </w:tr>
      <w:tr w:rsidRPr="007E5669" w:rsidR="00424B66" w14:paraId="363E211E" w14:textId="77777777">
        <w:trPr>
          <w:gridAfter w:val="1"/>
          <w:wAfter w:w="108" w:type="dxa"/>
          <w:trPrChange w:author="Fernando Dominguez" w:date="2025-10-30T15:45:00Z" w:id="2408">
            <w:trPr>
              <w:gridAfter w:val="1"/>
            </w:trPr>
          </w:trPrChange>
        </w:trPr>
        <w:tc>
          <w:tcPr>
            <w:tcW w:w="687" w:type="dxa"/>
            <w:tcPrChange w:author="Fernando Dominguez" w:date="2025-10-30T15:45:00Z" w:id="2409">
              <w:tcPr>
                <w:tcW w:w="687" w:type="dxa"/>
                <w:gridSpan w:val="3"/>
              </w:tcPr>
            </w:tcPrChange>
          </w:tcPr>
          <w:p w:rsidR="00424B66" w:rsidRDefault="00424B66" w14:paraId="2054E26A" w14:textId="64A6D987">
            <w:pPr>
              <w:widowControl w:val="0"/>
              <w:spacing w:after="0"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11.10</w:t>
            </w:r>
          </w:p>
        </w:tc>
        <w:tc>
          <w:tcPr>
            <w:tcW w:w="1573" w:type="dxa"/>
            <w:tcPrChange w:author="Fernando Dominguez" w:date="2025-10-30T15:45:00Z" w:id="2410">
              <w:tcPr>
                <w:tcW w:w="1573" w:type="dxa"/>
                <w:gridSpan w:val="2"/>
              </w:tcPr>
            </w:tcPrChange>
          </w:tcPr>
          <w:p w:rsidRPr="0091428C" w:rsidR="00424B66" w:rsidRDefault="00F242C3" w14:paraId="737EB5C0" w14:textId="73FEE799">
            <w:pPr>
              <w:widowControl w:val="0"/>
              <w:spacing w:after="0" w:line="276" w:lineRule="auto"/>
              <w:jc w:val="both"/>
              <w:rPr>
                <w:rFonts w:ascii="Times New Roman" w:hAnsi="Times New Roman" w:eastAsia="Calibri" w:cs="Times New Roman"/>
                <w:sz w:val="16"/>
                <w:szCs w:val="16"/>
                <w:lang w:val="en-US" w:eastAsia="zh-CN"/>
                <w:rPrChange w:author="Rick van Beek" w:date="2025-10-29T21:23:00Z" w:id="2411">
                  <w:rPr>
                    <w:rFonts w:ascii="Times New Roman" w:hAnsi="Times New Roman" w:eastAsia="Calibri" w:cs="Times New Roman"/>
                    <w:sz w:val="16"/>
                    <w:szCs w:val="16"/>
                    <w:lang w:val="en-GB" w:eastAsia="zh-CN"/>
                  </w:rPr>
                </w:rPrChange>
              </w:rPr>
            </w:pPr>
            <w:r w:rsidRPr="0091428C">
              <w:rPr>
                <w:rFonts w:ascii="Times New Roman" w:hAnsi="Times New Roman" w:eastAsia="Calibri" w:cs="Times New Roman"/>
                <w:sz w:val="16"/>
                <w:szCs w:val="16"/>
                <w:lang w:val="en-US" w:eastAsia="zh-CN"/>
                <w:rPrChange w:author="Rick van Beek" w:date="2025-10-29T21:23:00Z" w:id="2412">
                  <w:rPr>
                    <w:rFonts w:ascii="Times New Roman" w:hAnsi="Times New Roman" w:eastAsia="Calibri" w:cs="Times New Roman"/>
                    <w:sz w:val="16"/>
                    <w:szCs w:val="16"/>
                    <w:lang w:eastAsia="zh-CN"/>
                  </w:rPr>
                </w:rPrChange>
              </w:rPr>
              <w:t xml:space="preserve">Communicate validation results for  service provider </w:t>
            </w:r>
            <w:r w:rsidRPr="0091428C" w:rsidR="0061024A">
              <w:rPr>
                <w:rFonts w:ascii="Times New Roman" w:hAnsi="Times New Roman" w:eastAsia="Calibri" w:cs="Times New Roman"/>
                <w:sz w:val="16"/>
                <w:szCs w:val="16"/>
                <w:lang w:val="en-US" w:eastAsia="zh-CN"/>
                <w:rPrChange w:author="Rick van Beek" w:date="2025-10-29T21:23:00Z" w:id="2413">
                  <w:rPr>
                    <w:rFonts w:ascii="Times New Roman" w:hAnsi="Times New Roman" w:eastAsia="Calibri" w:cs="Times New Roman"/>
                    <w:sz w:val="16"/>
                    <w:szCs w:val="16"/>
                    <w:lang w:eastAsia="zh-CN"/>
                  </w:rPr>
                </w:rPrChange>
              </w:rPr>
              <w:t xml:space="preserve">registration </w:t>
            </w:r>
            <w:r w:rsidRPr="0091428C">
              <w:rPr>
                <w:rFonts w:ascii="Times New Roman" w:hAnsi="Times New Roman" w:eastAsia="Calibri" w:cs="Times New Roman"/>
                <w:sz w:val="16"/>
                <w:szCs w:val="16"/>
                <w:lang w:val="en-US" w:eastAsia="zh-CN"/>
                <w:rPrChange w:author="Rick van Beek" w:date="2025-10-29T21:23:00Z" w:id="2414">
                  <w:rPr>
                    <w:rFonts w:ascii="Times New Roman" w:hAnsi="Times New Roman" w:eastAsia="Calibri" w:cs="Times New Roman"/>
                    <w:sz w:val="16"/>
                    <w:szCs w:val="16"/>
                    <w:lang w:eastAsia="zh-CN"/>
                  </w:rPr>
                </w:rPrChange>
              </w:rPr>
              <w:t>request</w:t>
            </w:r>
          </w:p>
        </w:tc>
        <w:tc>
          <w:tcPr>
            <w:tcW w:w="2884" w:type="dxa"/>
            <w:tcPrChange w:author="Fernando Dominguez" w:date="2025-10-30T15:45:00Z" w:id="2415">
              <w:tcPr>
                <w:tcW w:w="2884" w:type="dxa"/>
                <w:gridSpan w:val="2"/>
              </w:tcPr>
            </w:tcPrChange>
          </w:tcPr>
          <w:p w:rsidRPr="0091428C" w:rsidR="00424B66" w:rsidP="009168D9" w:rsidRDefault="00103F4E" w14:paraId="5F0F7E42" w14:textId="5947A88F">
            <w:pPr>
              <w:pStyle w:val="Default"/>
              <w:spacing w:line="276" w:lineRule="auto"/>
              <w:jc w:val="both"/>
              <w:rPr>
                <w:rFonts w:ascii="Times New Roman" w:hAnsi="Times New Roman" w:cs="Times New Roman"/>
                <w:color w:val="auto"/>
                <w:sz w:val="16"/>
                <w:szCs w:val="16"/>
                <w:lang w:val="en-US"/>
                <w:rPrChange w:author="Rick van Beek" w:date="2025-10-29T21:23:00Z" w:id="2416">
                  <w:rPr>
                    <w:rFonts w:ascii="Times New Roman" w:hAnsi="Times New Roman" w:cs="Times New Roman"/>
                    <w:color w:val="auto"/>
                    <w:sz w:val="16"/>
                    <w:szCs w:val="16"/>
                    <w:lang w:val="en-GB"/>
                  </w:rPr>
                </w:rPrChange>
              </w:rPr>
            </w:pPr>
            <w:r w:rsidRPr="0091428C">
              <w:rPr>
                <w:rFonts w:ascii="Times New Roman" w:hAnsi="Times New Roman" w:cs="Times New Roman"/>
                <w:color w:val="auto"/>
                <w:sz w:val="16"/>
                <w:szCs w:val="16"/>
                <w:lang w:val="en-US"/>
                <w:rPrChange w:author="Rick van Beek" w:date="2025-10-29T21:23:00Z" w:id="2417">
                  <w:rPr>
                    <w:rFonts w:ascii="Times New Roman" w:hAnsi="Times New Roman" w:cs="Times New Roman"/>
                    <w:color w:val="auto"/>
                    <w:sz w:val="16"/>
                    <w:szCs w:val="16"/>
                    <w:lang w:val="de-DE"/>
                  </w:rPr>
                </w:rPrChange>
              </w:rPr>
              <w:t xml:space="preserve">The CU module administrator, informs the new service provider of the validation results for the requested registration </w:t>
            </w:r>
            <w:ins w:author="Rick van Beek" w:date="2025-10-30T15:11:00Z" w:id="2418">
              <w:r w:rsidR="007417B1">
                <w:rPr>
                  <w:rFonts w:ascii="Times New Roman" w:hAnsi="Times New Roman" w:cs="Times New Roman"/>
                  <w:color w:val="auto"/>
                  <w:sz w:val="16"/>
                  <w:szCs w:val="16"/>
                  <w:lang w:val="en-US"/>
                </w:rPr>
                <w:t xml:space="preserve">or switch </w:t>
              </w:r>
            </w:ins>
            <w:r w:rsidRPr="0091428C">
              <w:rPr>
                <w:rFonts w:ascii="Times New Roman" w:hAnsi="Times New Roman" w:cs="Times New Roman"/>
                <w:color w:val="auto"/>
                <w:sz w:val="16"/>
                <w:szCs w:val="16"/>
                <w:lang w:val="en-US"/>
                <w:rPrChange w:author="Rick van Beek" w:date="2025-10-29T21:23:00Z" w:id="2419">
                  <w:rPr>
                    <w:rFonts w:ascii="Times New Roman" w:hAnsi="Times New Roman" w:cs="Times New Roman"/>
                    <w:color w:val="auto"/>
                    <w:sz w:val="16"/>
                    <w:szCs w:val="16"/>
                    <w:lang w:val="de-DE"/>
                  </w:rPr>
                </w:rPrChange>
              </w:rPr>
              <w:t>of service provider at the CU. In case of an invalid request, a meaningful response is provided.</w:t>
            </w:r>
          </w:p>
        </w:tc>
        <w:tc>
          <w:tcPr>
            <w:tcW w:w="1317" w:type="dxa"/>
            <w:tcPrChange w:author="Fernando Dominguez" w:date="2025-10-30T15:45:00Z" w:id="2420">
              <w:tcPr>
                <w:tcW w:w="1317" w:type="dxa"/>
                <w:gridSpan w:val="2"/>
              </w:tcPr>
            </w:tcPrChange>
          </w:tcPr>
          <w:p w:rsidRPr="0091428C" w:rsidR="00424B66" w:rsidP="007C7076" w:rsidRDefault="00103F4E" w14:paraId="706B9F63" w14:textId="641C7324">
            <w:pPr>
              <w:pStyle w:val="paragraph"/>
              <w:spacing w:before="0" w:beforeAutospacing="0" w:after="0" w:afterAutospacing="0"/>
              <w:jc w:val="both"/>
              <w:textAlignment w:val="baseline"/>
              <w:rPr>
                <w:rStyle w:val="normaltextrun"/>
                <w:sz w:val="16"/>
                <w:szCs w:val="16"/>
                <w:rPrChange w:author="Rick van Beek" w:date="2025-10-29T21:23:00Z" w:id="2421">
                  <w:rPr>
                    <w:rStyle w:val="normaltextrun"/>
                    <w:rFonts w:ascii="Calibri" w:hAnsi="Calibri" w:cs="Calibri" w:eastAsiaTheme="minorHAnsi"/>
                    <w:color w:val="D13438"/>
                    <w:sz w:val="16"/>
                    <w:szCs w:val="16"/>
                    <w:u w:val="single"/>
                    <w:lang w:val="nl-NL" w:eastAsia="nl-NL" w:bidi="ar-SA"/>
                  </w:rPr>
                </w:rPrChange>
              </w:rPr>
            </w:pPr>
            <w:r w:rsidRPr="0091428C">
              <w:rPr>
                <w:rStyle w:val="normaltextrun"/>
                <w:sz w:val="16"/>
                <w:szCs w:val="16"/>
                <w:rPrChange w:author="Rick van Beek" w:date="2025-10-29T21:23:00Z" w:id="2422">
                  <w:rPr>
                    <w:rStyle w:val="normaltextrun"/>
                    <w:rFonts w:ascii="Calibri" w:hAnsi="Calibri" w:cs="Calibri"/>
                    <w:color w:val="D13438"/>
                    <w:sz w:val="16"/>
                    <w:szCs w:val="16"/>
                    <w:u w:val="single"/>
                  </w:rPr>
                </w:rPrChange>
              </w:rPr>
              <w:t>CU module administrator</w:t>
            </w:r>
          </w:p>
        </w:tc>
        <w:tc>
          <w:tcPr>
            <w:tcW w:w="1319" w:type="dxa"/>
            <w:tcPrChange w:author="Fernando Dominguez" w:date="2025-10-30T15:45:00Z" w:id="2423">
              <w:tcPr>
                <w:tcW w:w="1319" w:type="dxa"/>
                <w:gridSpan w:val="2"/>
              </w:tcPr>
            </w:tcPrChange>
          </w:tcPr>
          <w:p w:rsidRPr="0091428C" w:rsidR="00424B66" w:rsidDel="00FE5B9C" w:rsidP="007C7076" w:rsidRDefault="00103F4E" w14:paraId="6BCE8B01" w14:textId="66CE3326">
            <w:pPr>
              <w:pStyle w:val="paragraph"/>
              <w:spacing w:before="0" w:beforeAutospacing="0" w:after="0" w:afterAutospacing="0"/>
              <w:jc w:val="both"/>
              <w:textAlignment w:val="baseline"/>
              <w:rPr>
                <w:rStyle w:val="normaltextrun"/>
                <w:sz w:val="16"/>
                <w:szCs w:val="16"/>
                <w:rPrChange w:author="Rick van Beek" w:date="2025-10-29T21:23:00Z" w:id="2424">
                  <w:rPr>
                    <w:rStyle w:val="normaltextrun"/>
                    <w:rFonts w:ascii="Calibri" w:hAnsi="Calibri" w:cs="Calibri"/>
                    <w:color w:val="D13438"/>
                    <w:sz w:val="16"/>
                    <w:szCs w:val="16"/>
                    <w:u w:val="single"/>
                    <w:lang w:bidi="ar-SA"/>
                  </w:rPr>
                </w:rPrChange>
              </w:rPr>
            </w:pPr>
            <w:r w:rsidRPr="0091428C">
              <w:rPr>
                <w:rStyle w:val="normaltextrun"/>
                <w:sz w:val="16"/>
                <w:szCs w:val="16"/>
                <w:rPrChange w:author="Rick van Beek" w:date="2025-10-29T21:23:00Z" w:id="2425">
                  <w:rPr>
                    <w:rStyle w:val="normaltextrun"/>
                    <w:rFonts w:ascii="Calibri" w:hAnsi="Calibri" w:cs="Calibri"/>
                    <w:color w:val="D13438"/>
                    <w:sz w:val="16"/>
                    <w:szCs w:val="16"/>
                    <w:u w:val="single"/>
                  </w:rPr>
                </w:rPrChange>
              </w:rPr>
              <w:t>Service Provider (new)</w:t>
            </w:r>
          </w:p>
        </w:tc>
        <w:tc>
          <w:tcPr>
            <w:tcW w:w="1236" w:type="dxa"/>
            <w:tcPrChange w:author="Fernando Dominguez" w:date="2025-10-30T15:45:00Z" w:id="2426">
              <w:tcPr>
                <w:tcW w:w="1236" w:type="dxa"/>
                <w:gridSpan w:val="3"/>
              </w:tcPr>
            </w:tcPrChange>
          </w:tcPr>
          <w:p w:rsidRPr="00B71156" w:rsidR="00424B66" w:rsidRDefault="008C36A8" w14:paraId="6DB790E2" w14:textId="59D1F2F0">
            <w:pPr>
              <w:widowControl w:val="0"/>
              <w:spacing w:after="0" w:line="276" w:lineRule="auto"/>
              <w:jc w:val="both"/>
              <w:rPr>
                <w:rStyle w:val="normaltextrun"/>
                <w:rFonts w:ascii="Calibri" w:hAnsi="Calibri" w:cs="Calibri"/>
                <w:color w:val="751D20"/>
                <w:sz w:val="16"/>
                <w:szCs w:val="16"/>
                <w:u w:val="single"/>
                <w:shd w:val="clear" w:color="auto" w:fill="F1BBBD"/>
                <w:lang w:val="en-US"/>
              </w:rPr>
            </w:pPr>
            <w:r w:rsidRPr="00117039">
              <w:rPr>
                <w:rFonts w:ascii="Times New Roman" w:hAnsi="Times New Roman" w:eastAsia="Arial" w:cs="Times New Roman"/>
                <w:sz w:val="16"/>
                <w:szCs w:val="16"/>
                <w:lang w:val="en-GB" w:eastAsia="zh-CN"/>
              </w:rPr>
              <w:t xml:space="preserve">B – </w:t>
            </w:r>
            <w:r>
              <w:rPr>
                <w:rFonts w:ascii="Times New Roman" w:hAnsi="Times New Roman" w:eastAsia="Arial" w:cs="Times New Roman"/>
                <w:sz w:val="16"/>
                <w:szCs w:val="16"/>
                <w:lang w:val="en-GB" w:eastAsia="zh-CN"/>
              </w:rPr>
              <w:t>Information on validation</w:t>
            </w:r>
          </w:p>
        </w:tc>
      </w:tr>
      <w:tr w:rsidRPr="007E5669" w:rsidR="00B71156" w14:paraId="3203DD24" w14:textId="77777777">
        <w:trPr>
          <w:gridAfter w:val="1"/>
          <w:wAfter w:w="108" w:type="dxa"/>
          <w:del w:author="Rick van Beek" w:date="2025-10-30T13:52:00Z" w:id="2427"/>
          <w:trPrChange w:author="Fernando Dominguez" w:date="2025-10-30T15:45:00Z" w:id="2428">
            <w:trPr>
              <w:gridAfter w:val="1"/>
            </w:trPr>
          </w:trPrChange>
        </w:trPr>
        <w:tc>
          <w:tcPr>
            <w:tcW w:w="687" w:type="dxa"/>
            <w:tcPrChange w:author="Fernando Dominguez" w:date="2025-10-30T15:45:00Z" w:id="2429">
              <w:tcPr>
                <w:tcW w:w="687" w:type="dxa"/>
                <w:gridSpan w:val="3"/>
              </w:tcPr>
            </w:tcPrChange>
          </w:tcPr>
          <w:p w:rsidRPr="00117039" w:rsidR="00B71156" w:rsidRDefault="00D94613" w14:paraId="59F64672" w14:textId="083FAE7E">
            <w:pPr>
              <w:widowControl w:val="0"/>
              <w:spacing w:after="0" w:line="276" w:lineRule="auto"/>
              <w:jc w:val="both"/>
              <w:rPr>
                <w:del w:author="Rick van Beek" w:date="2025-10-30T13:52:00Z" w:id="2430"/>
                <w:rFonts w:ascii="Times New Roman" w:hAnsi="Times New Roman" w:eastAsia="Times New Roman" w:cs="Times New Roman"/>
                <w:sz w:val="16"/>
                <w:szCs w:val="16"/>
                <w:lang w:val="en-GB" w:eastAsia="de-DE"/>
              </w:rPr>
            </w:pPr>
            <w:del w:author="Rick van Beek" w:date="2025-10-30T13:52:00Z" w:id="2431">
              <w:r>
                <w:rPr>
                  <w:rFonts w:ascii="Times New Roman" w:hAnsi="Times New Roman" w:eastAsia="Times New Roman" w:cs="Times New Roman"/>
                  <w:sz w:val="16"/>
                  <w:szCs w:val="16"/>
                  <w:lang w:val="en-GB" w:eastAsia="de-DE"/>
                </w:rPr>
                <w:delText>11.11</w:delText>
              </w:r>
            </w:del>
          </w:p>
        </w:tc>
        <w:tc>
          <w:tcPr>
            <w:tcW w:w="1573" w:type="dxa"/>
            <w:tcPrChange w:author="Fernando Dominguez" w:date="2025-10-30T15:45:00Z" w:id="2432">
              <w:tcPr>
                <w:tcW w:w="1573" w:type="dxa"/>
                <w:gridSpan w:val="2"/>
              </w:tcPr>
            </w:tcPrChange>
          </w:tcPr>
          <w:p w:rsidRPr="00632ED3" w:rsidR="00B71156" w:rsidRDefault="006A6A40" w14:paraId="57F96618" w14:textId="72749AF4">
            <w:pPr>
              <w:widowControl w:val="0"/>
              <w:spacing w:after="0" w:line="276" w:lineRule="auto"/>
              <w:jc w:val="both"/>
              <w:rPr>
                <w:del w:author="Rick van Beek" w:date="2025-10-30T13:52:00Z" w:id="2433"/>
                <w:rFonts w:ascii="Times New Roman" w:hAnsi="Times New Roman" w:cs="Times New Roman"/>
                <w:sz w:val="16"/>
                <w:szCs w:val="16"/>
                <w:lang w:val="en-GB" w:eastAsia="en-GB"/>
              </w:rPr>
            </w:pPr>
            <w:del w:author="Rick van Beek" w:date="2025-10-30T13:52:00Z" w:id="2434">
              <w:r w:rsidRPr="00632ED3">
                <w:rPr>
                  <w:rFonts w:ascii="Times New Roman" w:hAnsi="Times New Roman" w:eastAsia="Calibri" w:cs="Times New Roman"/>
                  <w:sz w:val="16"/>
                  <w:szCs w:val="16"/>
                  <w:lang w:val="en-GB" w:eastAsia="zh-CN"/>
                </w:rPr>
                <w:delText>Notify about registration of SP on CU validation result</w:delText>
              </w:r>
            </w:del>
          </w:p>
        </w:tc>
        <w:tc>
          <w:tcPr>
            <w:tcW w:w="2884" w:type="dxa"/>
            <w:tcPrChange w:author="Fernando Dominguez" w:date="2025-10-30T15:45:00Z" w:id="2435">
              <w:tcPr>
                <w:tcW w:w="2884" w:type="dxa"/>
                <w:gridSpan w:val="2"/>
              </w:tcPr>
            </w:tcPrChange>
          </w:tcPr>
          <w:p w:rsidRPr="00632ED3" w:rsidR="00B71156" w:rsidRDefault="006A6A40" w14:paraId="15CE8907" w14:textId="30588730">
            <w:pPr>
              <w:widowControl w:val="0"/>
              <w:spacing w:after="0" w:line="276" w:lineRule="auto"/>
              <w:jc w:val="both"/>
              <w:rPr>
                <w:del w:author="Rick van Beek" w:date="2025-10-30T13:52:00Z" w:id="2436"/>
                <w:rFonts w:ascii="Times New Roman" w:hAnsi="Times New Roman" w:eastAsia="Times New Roman" w:cs="Times New Roman"/>
                <w:sz w:val="16"/>
                <w:szCs w:val="16"/>
                <w:lang w:val="en-GB" w:eastAsia="de-DE"/>
              </w:rPr>
            </w:pPr>
            <w:del w:author="Rick van Beek" w:date="2025-10-30T13:52:00Z" w:id="2437">
              <w:r w:rsidRPr="00632ED3">
                <w:rPr>
                  <w:rFonts w:ascii="Times New Roman" w:hAnsi="Times New Roman" w:eastAsia="Calibri" w:cs="Times New Roman"/>
                  <w:sz w:val="16"/>
                  <w:szCs w:val="16"/>
                  <w:lang w:val="en-GB"/>
                </w:rPr>
                <w:delText xml:space="preserve">The new service provider informs the final customer of </w:delText>
              </w:r>
              <w:r>
                <w:rPr>
                  <w:rFonts w:ascii="Times New Roman" w:hAnsi="Times New Roman" w:eastAsia="Calibri" w:cs="Times New Roman"/>
                  <w:sz w:val="16"/>
                  <w:szCs w:val="16"/>
                  <w:lang w:val="en-GB"/>
                </w:rPr>
                <w:delText xml:space="preserve">the validation </w:delText>
              </w:r>
              <w:r w:rsidR="0068115D">
                <w:rPr>
                  <w:rFonts w:ascii="Times New Roman" w:hAnsi="Times New Roman" w:eastAsia="Calibri" w:cs="Times New Roman"/>
                  <w:sz w:val="16"/>
                  <w:szCs w:val="16"/>
                  <w:lang w:val="en-GB"/>
                </w:rPr>
                <w:delText xml:space="preserve">of the </w:delText>
              </w:r>
              <w:r w:rsidRPr="00632ED3">
                <w:rPr>
                  <w:rFonts w:ascii="Times New Roman" w:hAnsi="Times New Roman" w:eastAsia="Calibri" w:cs="Times New Roman"/>
                  <w:sz w:val="16"/>
                  <w:szCs w:val="16"/>
                  <w:lang w:val="en-GB"/>
                </w:rPr>
                <w:delText>registration</w:delText>
              </w:r>
              <w:r w:rsidR="0068115D">
                <w:rPr>
                  <w:rFonts w:ascii="Times New Roman" w:hAnsi="Times New Roman" w:eastAsia="Calibri" w:cs="Times New Roman"/>
                  <w:sz w:val="16"/>
                  <w:szCs w:val="16"/>
                  <w:lang w:val="en-GB"/>
                </w:rPr>
                <w:delText xml:space="preserve"> request result</w:delText>
              </w:r>
              <w:r w:rsidRPr="00632ED3">
                <w:rPr>
                  <w:rFonts w:ascii="Times New Roman" w:hAnsi="Times New Roman" w:eastAsia="Calibri" w:cs="Times New Roman"/>
                  <w:sz w:val="16"/>
                  <w:szCs w:val="16"/>
                  <w:lang w:val="en-GB"/>
                </w:rPr>
                <w:delText xml:space="preserve"> </w:delText>
              </w:r>
            </w:del>
          </w:p>
        </w:tc>
        <w:tc>
          <w:tcPr>
            <w:tcW w:w="1317" w:type="dxa"/>
            <w:tcPrChange w:author="Fernando Dominguez" w:date="2025-10-30T15:45:00Z" w:id="2438">
              <w:tcPr>
                <w:tcW w:w="1317" w:type="dxa"/>
                <w:gridSpan w:val="2"/>
              </w:tcPr>
            </w:tcPrChange>
          </w:tcPr>
          <w:p w:rsidRPr="0091428C" w:rsidR="00B71156" w:rsidP="007C7076" w:rsidRDefault="00FA07C9" w14:paraId="2F6B9102" w14:textId="787D0F1A">
            <w:pPr>
              <w:pStyle w:val="paragraph"/>
              <w:spacing w:before="0" w:beforeAutospacing="0" w:after="0" w:afterAutospacing="0"/>
              <w:jc w:val="both"/>
              <w:textAlignment w:val="baseline"/>
              <w:rPr>
                <w:del w:author="Rick van Beek" w:date="2025-10-30T13:52:00Z" w:id="2439"/>
                <w:rStyle w:val="normaltextrun"/>
                <w:sz w:val="16"/>
                <w:szCs w:val="16"/>
                <w:rPrChange w:author="Rick van Beek" w:date="2025-10-29T21:23:00Z" w:id="2440">
                  <w:rPr>
                    <w:del w:author="Rick van Beek" w:date="2025-10-30T13:52:00Z" w:id="2441"/>
                    <w:rStyle w:val="normaltextrun"/>
                    <w:rFonts w:ascii="Calibri" w:hAnsi="Calibri" w:cs="Calibri" w:eastAsiaTheme="minorHAnsi"/>
                    <w:color w:val="D13438"/>
                    <w:sz w:val="16"/>
                    <w:szCs w:val="16"/>
                    <w:u w:val="single"/>
                    <w:lang w:val="de-DE" w:eastAsia="en-US" w:bidi="ar-SA"/>
                  </w:rPr>
                </w:rPrChange>
              </w:rPr>
            </w:pPr>
            <w:del w:author="Rick van Beek" w:date="2025-10-30T13:52:00Z" w:id="2442">
              <w:r w:rsidRPr="0091428C">
                <w:rPr>
                  <w:rStyle w:val="normaltextrun"/>
                  <w:sz w:val="16"/>
                  <w:szCs w:val="16"/>
                  <w:rPrChange w:author="Rick van Beek" w:date="2025-10-29T21:23:00Z" w:id="2443">
                    <w:rPr>
                      <w:rStyle w:val="normaltextrun"/>
                      <w:rFonts w:ascii="Calibri" w:hAnsi="Calibri" w:cs="Calibri"/>
                      <w:color w:val="D13438"/>
                      <w:sz w:val="16"/>
                      <w:szCs w:val="16"/>
                      <w:u w:val="single"/>
                    </w:rPr>
                  </w:rPrChange>
                </w:rPr>
                <w:delText xml:space="preserve">Service provider (new) </w:delText>
              </w:r>
            </w:del>
          </w:p>
        </w:tc>
        <w:tc>
          <w:tcPr>
            <w:tcW w:w="1319" w:type="dxa"/>
            <w:tcPrChange w:author="Fernando Dominguez" w:date="2025-10-30T15:45:00Z" w:id="2444">
              <w:tcPr>
                <w:tcW w:w="1319" w:type="dxa"/>
                <w:gridSpan w:val="2"/>
              </w:tcPr>
            </w:tcPrChange>
          </w:tcPr>
          <w:p w:rsidRPr="0091428C" w:rsidR="00B71156" w:rsidDel="00FE5B9C" w:rsidP="007C7076" w:rsidRDefault="00FA07C9" w14:paraId="4CA6CDCC" w14:textId="27B023DA">
            <w:pPr>
              <w:pStyle w:val="paragraph"/>
              <w:spacing w:before="0" w:beforeAutospacing="0" w:after="0" w:afterAutospacing="0"/>
              <w:jc w:val="both"/>
              <w:textAlignment w:val="baseline"/>
              <w:rPr>
                <w:del w:author="Rick van Beek" w:date="2025-10-30T13:52:00Z" w:id="2445"/>
                <w:rStyle w:val="normaltextrun"/>
                <w:sz w:val="16"/>
                <w:szCs w:val="16"/>
                <w:rPrChange w:author="Rick van Beek" w:date="2025-10-29T21:23:00Z" w:id="2446">
                  <w:rPr>
                    <w:del w:author="Rick van Beek" w:date="2025-10-30T13:52:00Z" w:id="2447"/>
                    <w:rStyle w:val="normaltextrun"/>
                    <w:rFonts w:ascii="Calibri" w:hAnsi="Calibri" w:cs="Calibri" w:eastAsiaTheme="minorHAnsi"/>
                    <w:color w:val="D13438"/>
                    <w:sz w:val="16"/>
                    <w:szCs w:val="16"/>
                    <w:u w:val="single"/>
                    <w:lang w:val="de-DE" w:eastAsia="en-US" w:bidi="ar-SA"/>
                  </w:rPr>
                </w:rPrChange>
              </w:rPr>
            </w:pPr>
            <w:del w:author="Rick van Beek" w:date="2025-10-30T13:52:00Z" w:id="2448">
              <w:r w:rsidRPr="0091428C">
                <w:rPr>
                  <w:rStyle w:val="normaltextrun"/>
                  <w:sz w:val="16"/>
                  <w:szCs w:val="16"/>
                  <w:rPrChange w:author="Rick van Beek" w:date="2025-10-29T21:23:00Z" w:id="2449">
                    <w:rPr>
                      <w:rStyle w:val="normaltextrun"/>
                      <w:rFonts w:ascii="Calibri" w:hAnsi="Calibri" w:cs="Calibri"/>
                      <w:color w:val="D13438"/>
                      <w:sz w:val="16"/>
                      <w:szCs w:val="16"/>
                      <w:u w:val="single"/>
                    </w:rPr>
                  </w:rPrChange>
                </w:rPr>
                <w:delText>Final customer</w:delText>
              </w:r>
            </w:del>
          </w:p>
        </w:tc>
        <w:tc>
          <w:tcPr>
            <w:tcW w:w="1236" w:type="dxa"/>
            <w:tcPrChange w:author="Fernando Dominguez" w:date="2025-10-30T15:45:00Z" w:id="2450">
              <w:tcPr>
                <w:tcW w:w="1236" w:type="dxa"/>
                <w:gridSpan w:val="3"/>
              </w:tcPr>
            </w:tcPrChange>
          </w:tcPr>
          <w:p w:rsidRPr="00B71156" w:rsidR="00B71156" w:rsidRDefault="00CD0BEB" w14:paraId="3631DD4E" w14:textId="51FF4BCD">
            <w:pPr>
              <w:widowControl w:val="0"/>
              <w:spacing w:after="0" w:line="276" w:lineRule="auto"/>
              <w:jc w:val="both"/>
              <w:rPr>
                <w:del w:author="Rick van Beek" w:date="2025-10-30T13:52:00Z" w:id="2451"/>
                <w:rStyle w:val="normaltextrun"/>
                <w:rFonts w:ascii="Calibri" w:hAnsi="Calibri" w:cs="Calibri"/>
                <w:color w:val="751D20"/>
                <w:sz w:val="16"/>
                <w:szCs w:val="16"/>
                <w:u w:val="single"/>
                <w:shd w:val="clear" w:color="auto" w:fill="F1BBBD"/>
                <w:lang w:val="en-US"/>
              </w:rPr>
            </w:pPr>
            <w:del w:author="Rick van Beek" w:date="2025-10-30T13:52:00Z" w:id="2452">
              <w:r w:rsidRPr="00117039">
                <w:rPr>
                  <w:rFonts w:ascii="Times New Roman" w:hAnsi="Times New Roman" w:eastAsia="Arial" w:cs="Times New Roman"/>
                  <w:sz w:val="16"/>
                  <w:szCs w:val="16"/>
                  <w:lang w:val="en-GB" w:eastAsia="zh-CN"/>
                </w:rPr>
                <w:delText xml:space="preserve">B – </w:delText>
              </w:r>
              <w:r>
                <w:rPr>
                  <w:rFonts w:ascii="Times New Roman" w:hAnsi="Times New Roman" w:eastAsia="Arial" w:cs="Times New Roman"/>
                  <w:sz w:val="16"/>
                  <w:szCs w:val="16"/>
                  <w:lang w:val="en-GB" w:eastAsia="zh-CN"/>
                </w:rPr>
                <w:delText>Information on validation</w:delText>
              </w:r>
            </w:del>
          </w:p>
        </w:tc>
      </w:tr>
      <w:tr w:rsidRPr="005D4999" w:rsidR="00D54C63" w14:paraId="6342516B" w14:textId="77777777">
        <w:trPr>
          <w:gridAfter w:val="1"/>
          <w:wAfter w:w="108" w:type="dxa"/>
          <w:trPrChange w:author="Fernando Dominguez" w:date="2025-10-30T15:45:00Z" w:id="2453">
            <w:trPr>
              <w:gridAfter w:val="1"/>
            </w:trPr>
          </w:trPrChange>
        </w:trPr>
        <w:tc>
          <w:tcPr>
            <w:tcW w:w="687" w:type="dxa"/>
            <w:tcPrChange w:author="Fernando Dominguez" w:date="2025-10-30T15:45:00Z" w:id="2454">
              <w:tcPr>
                <w:tcW w:w="687" w:type="dxa"/>
                <w:gridSpan w:val="3"/>
              </w:tcPr>
            </w:tcPrChange>
          </w:tcPr>
          <w:p w:rsidR="00D54C63" w:rsidRDefault="00D54C63" w14:paraId="0E512B8D" w14:textId="360E2FE8">
            <w:pPr>
              <w:widowControl w:val="0"/>
              <w:spacing w:after="0"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11.1</w:t>
            </w:r>
            <w:ins w:author="Rick van Beek" w:date="2025-10-30T13:52:00Z" w:id="2455">
              <w:r w:rsidR="00943BB0">
                <w:rPr>
                  <w:rFonts w:ascii="Times New Roman" w:hAnsi="Times New Roman" w:eastAsia="Times New Roman" w:cs="Times New Roman"/>
                  <w:sz w:val="16"/>
                  <w:szCs w:val="16"/>
                  <w:lang w:val="en-GB" w:eastAsia="de-DE"/>
                </w:rPr>
                <w:t>1</w:t>
              </w:r>
            </w:ins>
            <w:del w:author="Rick van Beek" w:date="2025-10-30T13:52:00Z" w:id="2456">
              <w:r w:rsidDel="00943BB0">
                <w:rPr>
                  <w:rFonts w:ascii="Times New Roman" w:hAnsi="Times New Roman" w:eastAsia="Times New Roman" w:cs="Times New Roman"/>
                  <w:sz w:val="16"/>
                  <w:szCs w:val="16"/>
                  <w:lang w:val="en-GB" w:eastAsia="de-DE"/>
                </w:rPr>
                <w:delText>2</w:delText>
              </w:r>
            </w:del>
          </w:p>
        </w:tc>
        <w:tc>
          <w:tcPr>
            <w:tcW w:w="1573" w:type="dxa"/>
            <w:tcPrChange w:author="Fernando Dominguez" w:date="2025-10-30T15:45:00Z" w:id="2457">
              <w:tcPr>
                <w:tcW w:w="1573" w:type="dxa"/>
                <w:gridSpan w:val="2"/>
              </w:tcPr>
            </w:tcPrChange>
          </w:tcPr>
          <w:p w:rsidRPr="00632ED3" w:rsidR="00D54C63" w:rsidRDefault="00673A39" w14:paraId="5B006E3A" w14:textId="002A44F4">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eastAsia="en-GB"/>
              </w:rPr>
              <w:t>Notify about CU registration </w:t>
            </w:r>
          </w:p>
        </w:tc>
        <w:tc>
          <w:tcPr>
            <w:tcW w:w="2884" w:type="dxa"/>
            <w:tcPrChange w:author="Fernando Dominguez" w:date="2025-10-30T15:45:00Z" w:id="2458">
              <w:tcPr>
                <w:tcW w:w="2884" w:type="dxa"/>
                <w:gridSpan w:val="2"/>
              </w:tcPr>
            </w:tcPrChange>
          </w:tcPr>
          <w:p w:rsidRPr="00632ED3" w:rsidR="00D54C63" w:rsidRDefault="00673A39" w14:paraId="3A919524" w14:textId="4B186342">
            <w:pPr>
              <w:widowControl w:val="0"/>
              <w:spacing w:after="0" w:line="276" w:lineRule="auto"/>
              <w:jc w:val="both"/>
              <w:rPr>
                <w:rFonts w:ascii="Times New Roman" w:hAnsi="Times New Roman" w:eastAsia="Calibri" w:cs="Times New Roman"/>
                <w:sz w:val="16"/>
                <w:szCs w:val="16"/>
                <w:lang w:val="en-GB"/>
              </w:rPr>
            </w:pPr>
            <w:r w:rsidRPr="00632ED3">
              <w:rPr>
                <w:rFonts w:ascii="Times New Roman" w:hAnsi="Times New Roman" w:eastAsia="Times New Roman" w:cs="Times New Roman"/>
                <w:sz w:val="16"/>
                <w:szCs w:val="16"/>
                <w:lang w:val="en-GB" w:eastAsia="de-DE"/>
              </w:rPr>
              <w:t>The CU module administrator</w:t>
            </w:r>
            <w:r w:rsidRPr="00632ED3">
              <w:rPr>
                <w:rFonts w:ascii="Times New Roman" w:hAnsi="Times New Roman" w:cs="Times New Roman"/>
                <w:sz w:val="16"/>
                <w:szCs w:val="16"/>
                <w:lang w:val="en-GB" w:eastAsia="en-GB"/>
              </w:rPr>
              <w:t xml:space="preserve"> notifies all affected parties directly after positive validation of the registration </w:t>
            </w:r>
            <w:ins w:author="Rick van Beek" w:date="2025-10-30T15:11:00Z" w:id="2459">
              <w:r w:rsidR="00B71687">
                <w:rPr>
                  <w:rFonts w:ascii="Times New Roman" w:hAnsi="Times New Roman" w:cs="Times New Roman"/>
                  <w:sz w:val="16"/>
                  <w:szCs w:val="16"/>
                  <w:lang w:val="en-GB" w:eastAsia="en-GB"/>
                </w:rPr>
                <w:t>or s</w:t>
              </w:r>
            </w:ins>
            <w:ins w:author="Rick van Beek" w:date="2025-10-30T15:12:00Z" w:id="2460">
              <w:r w:rsidR="00B71687">
                <w:rPr>
                  <w:rFonts w:ascii="Times New Roman" w:hAnsi="Times New Roman" w:cs="Times New Roman"/>
                  <w:sz w:val="16"/>
                  <w:szCs w:val="16"/>
                  <w:lang w:val="en-GB" w:eastAsia="en-GB"/>
                </w:rPr>
                <w:t xml:space="preserve">witch </w:t>
              </w:r>
            </w:ins>
            <w:ins w:author="Rick van Beek" w:date="2025-10-30T13:38:00Z" w:id="2461">
              <w:r w:rsidR="00C40C0A">
                <w:rPr>
                  <w:rFonts w:ascii="Times New Roman" w:hAnsi="Times New Roman" w:cs="Times New Roman"/>
                  <w:sz w:val="16"/>
                  <w:szCs w:val="16"/>
                  <w:lang w:val="en-GB" w:eastAsia="en-GB"/>
                </w:rPr>
                <w:t xml:space="preserve">request </w:t>
              </w:r>
            </w:ins>
            <w:r w:rsidRPr="00632ED3">
              <w:rPr>
                <w:rFonts w:ascii="Times New Roman" w:hAnsi="Times New Roman" w:cs="Times New Roman"/>
                <w:sz w:val="16"/>
                <w:szCs w:val="16"/>
                <w:lang w:val="en-GB" w:eastAsia="en-GB"/>
              </w:rPr>
              <w:t>of the SP on CU</w:t>
            </w:r>
            <w:del w:author="Rick van Beek" w:date="2025-10-30T13:38:00Z" w:id="2462">
              <w:r w:rsidRPr="00632ED3">
                <w:rPr>
                  <w:rFonts w:ascii="Times New Roman" w:hAnsi="Times New Roman" w:cs="Times New Roman"/>
                  <w:sz w:val="16"/>
                  <w:szCs w:val="16"/>
                  <w:lang w:val="en-GB" w:eastAsia="en-GB"/>
                </w:rPr>
                <w:delText xml:space="preserve"> request</w:delText>
              </w:r>
            </w:del>
            <w:r w:rsidRPr="00632ED3">
              <w:rPr>
                <w:rFonts w:ascii="Times New Roman" w:hAnsi="Times New Roman" w:cs="Times New Roman"/>
                <w:sz w:val="16"/>
                <w:szCs w:val="16"/>
                <w:lang w:val="en-GB" w:eastAsia="en-GB"/>
              </w:rPr>
              <w:t>.</w:t>
            </w:r>
          </w:p>
        </w:tc>
        <w:tc>
          <w:tcPr>
            <w:tcW w:w="1317" w:type="dxa"/>
            <w:tcPrChange w:author="Fernando Dominguez" w:date="2025-10-30T15:45:00Z" w:id="2463">
              <w:tcPr>
                <w:tcW w:w="1317" w:type="dxa"/>
                <w:gridSpan w:val="2"/>
              </w:tcPr>
            </w:tcPrChange>
          </w:tcPr>
          <w:p w:rsidR="00D54C63" w:rsidP="007C7076" w:rsidRDefault="00673A39" w14:paraId="7E135965" w14:textId="7379FEF3">
            <w:pPr>
              <w:pStyle w:val="paragraph"/>
              <w:spacing w:before="0" w:beforeAutospacing="0" w:after="0" w:afterAutospacing="0"/>
              <w:jc w:val="both"/>
              <w:textAlignment w:val="baseline"/>
              <w:rPr>
                <w:rStyle w:val="normaltextrun"/>
                <w:rFonts w:ascii="Calibri" w:hAnsi="Calibri" w:cs="Calibri"/>
                <w:color w:val="D13438"/>
                <w:sz w:val="16"/>
                <w:szCs w:val="16"/>
                <w:u w:val="single"/>
              </w:rPr>
            </w:pPr>
            <w:r w:rsidRPr="00117039">
              <w:rPr>
                <w:sz w:val="16"/>
                <w:szCs w:val="16"/>
                <w:lang w:eastAsia="de-DE"/>
              </w:rPr>
              <w:t>CU module administrator</w:t>
            </w:r>
          </w:p>
        </w:tc>
        <w:tc>
          <w:tcPr>
            <w:tcW w:w="1319" w:type="dxa"/>
            <w:tcPrChange w:author="Fernando Dominguez" w:date="2025-10-30T15:45:00Z" w:id="2464">
              <w:tcPr>
                <w:tcW w:w="1319" w:type="dxa"/>
                <w:gridSpan w:val="2"/>
              </w:tcPr>
            </w:tcPrChange>
          </w:tcPr>
          <w:p w:rsidR="00D54C63" w:rsidP="007C7076" w:rsidRDefault="00673A39" w14:paraId="4759774B" w14:textId="6B5742EC">
            <w:pPr>
              <w:pStyle w:val="paragraph"/>
              <w:spacing w:before="0" w:beforeAutospacing="0" w:after="0" w:afterAutospacing="0"/>
              <w:jc w:val="both"/>
              <w:textAlignment w:val="baseline"/>
              <w:rPr>
                <w:rStyle w:val="normaltextrun"/>
                <w:rFonts w:ascii="Calibri" w:hAnsi="Calibri" w:cs="Calibri"/>
                <w:color w:val="D13438"/>
                <w:sz w:val="16"/>
                <w:szCs w:val="16"/>
                <w:u w:val="single"/>
              </w:rPr>
            </w:pPr>
            <w:r w:rsidRPr="00117039">
              <w:rPr>
                <w:sz w:val="16"/>
                <w:szCs w:val="16"/>
                <w:lang w:eastAsia="de-DE"/>
              </w:rPr>
              <w:t>Affected parties</w:t>
            </w:r>
          </w:p>
        </w:tc>
        <w:tc>
          <w:tcPr>
            <w:tcW w:w="1236" w:type="dxa"/>
            <w:tcPrChange w:author="Fernando Dominguez" w:date="2025-10-30T15:45:00Z" w:id="2465">
              <w:tcPr>
                <w:tcW w:w="1236" w:type="dxa"/>
                <w:gridSpan w:val="3"/>
              </w:tcPr>
            </w:tcPrChange>
          </w:tcPr>
          <w:p w:rsidRPr="00117039" w:rsidR="00D54C63" w:rsidRDefault="00673A39" w14:paraId="4E425EF9" w14:textId="1D84B0B4">
            <w:pPr>
              <w:widowControl w:val="0"/>
              <w:spacing w:after="0" w:line="276" w:lineRule="auto"/>
              <w:jc w:val="both"/>
              <w:rPr>
                <w:rFonts w:ascii="Times New Roman" w:hAnsi="Times New Roman" w:eastAsia="Arial" w:cs="Times New Roman"/>
                <w:sz w:val="16"/>
                <w:szCs w:val="16"/>
                <w:lang w:val="en-GB" w:eastAsia="zh-CN"/>
              </w:rPr>
            </w:pPr>
            <w:r w:rsidRPr="00632ED3">
              <w:rPr>
                <w:rFonts w:ascii="Times New Roman" w:hAnsi="Times New Roman" w:eastAsia="Times New Roman" w:cs="Times New Roman"/>
                <w:sz w:val="16"/>
                <w:szCs w:val="16"/>
                <w:lang w:val="en-GB" w:eastAsia="de-DE"/>
              </w:rPr>
              <w:t>A</w:t>
            </w:r>
            <w:ins w:author="Carmen Garcia Montero" w:date="2025-11-03T12:38:00Z" w:id="2466">
              <w:r w:rsidR="00B127A2">
                <w:rPr>
                  <w:rFonts w:ascii="Times New Roman" w:hAnsi="Times New Roman" w:eastAsia="Times New Roman" w:cs="Times New Roman"/>
                  <w:sz w:val="16"/>
                  <w:szCs w:val="16"/>
                  <w:lang w:val="en-GB" w:eastAsia="de-DE"/>
                </w:rPr>
                <w:t>D</w:t>
              </w:r>
            </w:ins>
            <w:del w:author="Carmen Garcia Montero" w:date="2025-11-03T12:38:00Z" w:id="2467">
              <w:r w:rsidRPr="00632ED3" w:rsidDel="001B2353">
                <w:rPr>
                  <w:rFonts w:ascii="Times New Roman" w:hAnsi="Times New Roman" w:eastAsia="Times New Roman" w:cs="Times New Roman"/>
                  <w:sz w:val="16"/>
                  <w:szCs w:val="16"/>
                  <w:lang w:val="en-GB" w:eastAsia="de-DE"/>
                </w:rPr>
                <w:delText>D</w:delText>
              </w:r>
            </w:del>
            <w:r w:rsidRPr="00632ED3">
              <w:rPr>
                <w:rFonts w:ascii="Times New Roman" w:hAnsi="Times New Roman" w:eastAsia="Times New Roman" w:cs="Times New Roman"/>
                <w:sz w:val="16"/>
                <w:szCs w:val="16"/>
                <w:lang w:val="en-GB" w:eastAsia="de-DE"/>
              </w:rPr>
              <w:t xml:space="preserve"> –</w:t>
            </w:r>
            <w:r w:rsidRPr="00632ED3" w:rsidDel="00AD0E87">
              <w:rPr>
                <w:rFonts w:ascii="Times New Roman" w:hAnsi="Times New Roman" w:eastAsia="Times New Roman" w:cs="Times New Roman"/>
                <w:sz w:val="16"/>
                <w:szCs w:val="16"/>
                <w:lang w:val="en-GB" w:eastAsia="de-DE"/>
              </w:rPr>
              <w:t xml:space="preserve"> </w:t>
            </w:r>
            <w:r w:rsidRPr="00632ED3">
              <w:rPr>
                <w:rFonts w:ascii="Times New Roman" w:hAnsi="Times New Roman" w:eastAsia="Times New Roman" w:cs="Times New Roman"/>
                <w:sz w:val="16"/>
                <w:szCs w:val="16"/>
                <w:lang w:val="en-GB" w:eastAsia="de-DE"/>
              </w:rPr>
              <w:t>Contract registration notification to affected parties</w:t>
            </w:r>
          </w:p>
        </w:tc>
      </w:tr>
      <w:tr w:rsidRPr="007E5669" w:rsidR="00673A39" w14:paraId="1D7653E2" w14:textId="77777777">
        <w:trPr>
          <w:gridAfter w:val="1"/>
          <w:wAfter w:w="108" w:type="dxa"/>
          <w:trPrChange w:author="Fernando Dominguez" w:date="2025-10-30T15:45:00Z" w:id="2468">
            <w:trPr>
              <w:gridAfter w:val="1"/>
            </w:trPr>
          </w:trPrChange>
        </w:trPr>
        <w:tc>
          <w:tcPr>
            <w:tcW w:w="687" w:type="dxa"/>
            <w:tcPrChange w:author="Fernando Dominguez" w:date="2025-10-30T15:45:00Z" w:id="2469">
              <w:tcPr>
                <w:tcW w:w="687" w:type="dxa"/>
                <w:gridSpan w:val="3"/>
              </w:tcPr>
            </w:tcPrChange>
          </w:tcPr>
          <w:p w:rsidR="00673A39" w:rsidRDefault="00673A39" w14:paraId="3606FF52" w14:textId="48552BFA">
            <w:pPr>
              <w:widowControl w:val="0"/>
              <w:spacing w:after="0"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11.1</w:t>
            </w:r>
            <w:ins w:author="Rick van Beek" w:date="2025-10-30T13:52:00Z" w:id="2470">
              <w:r w:rsidR="00943BB0">
                <w:rPr>
                  <w:rFonts w:ascii="Times New Roman" w:hAnsi="Times New Roman" w:eastAsia="Times New Roman" w:cs="Times New Roman"/>
                  <w:sz w:val="16"/>
                  <w:szCs w:val="16"/>
                  <w:lang w:val="en-GB" w:eastAsia="de-DE"/>
                </w:rPr>
                <w:t>2</w:t>
              </w:r>
            </w:ins>
            <w:del w:author="Rick van Beek" w:date="2025-10-30T13:52:00Z" w:id="2471">
              <w:r w:rsidDel="00943BB0">
                <w:rPr>
                  <w:rFonts w:ascii="Times New Roman" w:hAnsi="Times New Roman" w:eastAsia="Times New Roman" w:cs="Times New Roman"/>
                  <w:sz w:val="16"/>
                  <w:szCs w:val="16"/>
                  <w:lang w:val="en-GB" w:eastAsia="de-DE"/>
                </w:rPr>
                <w:delText>3</w:delText>
              </w:r>
            </w:del>
          </w:p>
        </w:tc>
        <w:tc>
          <w:tcPr>
            <w:tcW w:w="1573" w:type="dxa"/>
            <w:tcPrChange w:author="Fernando Dominguez" w:date="2025-10-30T15:45:00Z" w:id="2472">
              <w:tcPr>
                <w:tcW w:w="1573" w:type="dxa"/>
                <w:gridSpan w:val="2"/>
              </w:tcPr>
            </w:tcPrChange>
          </w:tcPr>
          <w:p w:rsidRPr="00117039" w:rsidR="00673A39" w:rsidRDefault="000261F8" w14:paraId="457DCB93" w14:textId="625BFD58">
            <w:pPr>
              <w:widowControl w:val="0"/>
              <w:spacing w:after="0" w:line="276" w:lineRule="auto"/>
              <w:jc w:val="both"/>
              <w:rPr>
                <w:rFonts w:ascii="Times New Roman" w:hAnsi="Times New Roman" w:cs="Times New Roman"/>
                <w:sz w:val="16"/>
                <w:szCs w:val="16"/>
                <w:lang w:val="en-GB" w:eastAsia="en-GB"/>
              </w:rPr>
            </w:pPr>
            <w:r w:rsidRPr="00632ED3">
              <w:rPr>
                <w:rFonts w:ascii="Times New Roman" w:hAnsi="Times New Roman" w:cs="Times New Roman"/>
                <w:sz w:val="16"/>
                <w:szCs w:val="16"/>
                <w:lang w:val="en-GB" w:eastAsia="en-GB"/>
              </w:rPr>
              <w:t>Register</w:t>
            </w:r>
            <w:r w:rsidR="0091428C">
              <w:rPr>
                <w:rStyle w:val="normaltextrun"/>
                <w:strike/>
                <w:lang w:val="en-US"/>
              </w:rPr>
              <w:t xml:space="preserve"> </w:t>
            </w:r>
            <w:del w:author="Rick van Beek" w:date="2025-10-30T15:12:00Z" w:id="2473">
              <w:r w:rsidDel="00B71687" w:rsidR="00B71687">
                <w:rPr>
                  <w:rStyle w:val="normaltextrun"/>
                  <w:strike/>
                  <w:lang w:val="en-US"/>
                </w:rPr>
                <w:delText xml:space="preserve"> </w:delText>
              </w:r>
              <w:r w:rsidRPr="00B71687" w:rsidDel="00B71687" w:rsidR="0091428C">
                <w:rPr>
                  <w:rStyle w:val="normaltextrun"/>
                  <w:strike/>
                  <w:lang w:val="en-US"/>
                  <w:rPrChange w:author="Rick van Beek" w:date="2025-10-30T15:12:00Z" w:id="2474">
                    <w:rPr>
                      <w:rStyle w:val="normaltextrun"/>
                      <w:strike/>
                      <w:shd w:val="clear" w:color="auto" w:fill="F1BBBD"/>
                      <w:lang w:val="en-US"/>
                    </w:rPr>
                  </w:rPrChange>
                </w:rPr>
                <w:delText xml:space="preserve"> </w:delText>
              </w:r>
            </w:del>
            <w:r w:rsidRPr="0091428C">
              <w:rPr>
                <w:rStyle w:val="normaltextrun"/>
                <w:rFonts w:ascii="Times New Roman" w:hAnsi="Times New Roman" w:cs="Times New Roman"/>
                <w:sz w:val="16"/>
                <w:szCs w:val="16"/>
                <w:shd w:val="clear" w:color="auto" w:fill="FFFFFF"/>
                <w:lang w:val="en-US"/>
              </w:rPr>
              <w:t>new service provider</w:t>
            </w:r>
          </w:p>
        </w:tc>
        <w:tc>
          <w:tcPr>
            <w:tcW w:w="2884" w:type="dxa"/>
            <w:tcPrChange w:author="Fernando Dominguez" w:date="2025-10-30T15:45:00Z" w:id="2475">
              <w:tcPr>
                <w:tcW w:w="2884" w:type="dxa"/>
                <w:gridSpan w:val="2"/>
              </w:tcPr>
            </w:tcPrChange>
          </w:tcPr>
          <w:p w:rsidRPr="00632ED3" w:rsidR="000261F8" w:rsidP="000261F8" w:rsidRDefault="000261F8" w14:paraId="26C348D4" w14:textId="605C630E">
            <w:pPr>
              <w:widowControl w:val="0"/>
              <w:spacing w:after="0" w:line="276" w:lineRule="auto"/>
              <w:jc w:val="both"/>
              <w:rPr>
                <w:rFonts w:ascii="Times New Roman" w:hAnsi="Times New Roman" w:cs="Times New Roman"/>
                <w:sz w:val="16"/>
                <w:szCs w:val="16"/>
                <w:lang w:val="en-GB" w:eastAsia="en-GB"/>
              </w:rPr>
            </w:pPr>
            <w:r w:rsidRPr="00632ED3">
              <w:rPr>
                <w:rFonts w:ascii="Times New Roman" w:hAnsi="Times New Roman" w:eastAsia="Times New Roman" w:cs="Times New Roman"/>
                <w:sz w:val="16"/>
                <w:szCs w:val="16"/>
                <w:lang w:val="en-GB" w:eastAsia="de-DE"/>
              </w:rPr>
              <w:t>The CU module administrator</w:t>
            </w:r>
            <w:r w:rsidRPr="00632ED3">
              <w:rPr>
                <w:rFonts w:ascii="Times New Roman" w:hAnsi="Times New Roman" w:cs="Times New Roman"/>
                <w:sz w:val="16"/>
                <w:szCs w:val="16"/>
                <w:lang w:val="en-GB" w:eastAsia="en-GB"/>
              </w:rPr>
              <w:t xml:space="preserve"> registers </w:t>
            </w:r>
            <w:del w:author="Rick van Beek" w:date="2025-10-30T13:46:00Z" w:id="2476">
              <w:r w:rsidRPr="00632ED3">
                <w:rPr>
                  <w:rFonts w:ascii="Times New Roman" w:hAnsi="Times New Roman" w:cs="Times New Roman"/>
                  <w:sz w:val="16"/>
                  <w:szCs w:val="16"/>
                  <w:lang w:val="en-GB" w:eastAsia="en-GB"/>
                </w:rPr>
                <w:delText xml:space="preserve">a </w:delText>
              </w:r>
            </w:del>
            <w:ins w:author="Rick van Beek" w:date="2025-10-30T13:46:00Z" w:id="2477">
              <w:r w:rsidR="00963FC5">
                <w:rPr>
                  <w:rFonts w:ascii="Times New Roman" w:hAnsi="Times New Roman" w:cs="Times New Roman"/>
                  <w:sz w:val="16"/>
                  <w:szCs w:val="16"/>
                  <w:lang w:val="en-GB" w:eastAsia="en-GB"/>
                </w:rPr>
                <w:t>the</w:t>
              </w:r>
              <w:r w:rsidRPr="00632ED3" w:rsidR="00963FC5">
                <w:rPr>
                  <w:rFonts w:ascii="Times New Roman" w:hAnsi="Times New Roman" w:cs="Times New Roman"/>
                  <w:sz w:val="16"/>
                  <w:szCs w:val="16"/>
                  <w:lang w:val="en-GB" w:eastAsia="en-GB"/>
                </w:rPr>
                <w:t xml:space="preserve"> </w:t>
              </w:r>
            </w:ins>
            <w:r w:rsidRPr="00632ED3">
              <w:rPr>
                <w:rFonts w:ascii="Times New Roman" w:hAnsi="Times New Roman" w:cs="Times New Roman"/>
                <w:sz w:val="16"/>
                <w:szCs w:val="16"/>
                <w:lang w:val="en-GB" w:eastAsia="en-GB"/>
              </w:rPr>
              <w:t xml:space="preserve">new service provider in the CU module as the new service provider for the CU, per the specified date in the future. </w:t>
            </w:r>
          </w:p>
          <w:p w:rsidRPr="00632ED3" w:rsidR="000261F8" w:rsidP="000261F8" w:rsidRDefault="000261F8" w14:paraId="2CCDAD88" w14:textId="77777777">
            <w:pPr>
              <w:widowControl w:val="0"/>
              <w:spacing w:after="0" w:line="276" w:lineRule="auto"/>
              <w:jc w:val="both"/>
              <w:rPr>
                <w:rFonts w:ascii="Times New Roman" w:hAnsi="Times New Roman" w:cs="Times New Roman"/>
                <w:sz w:val="16"/>
                <w:szCs w:val="16"/>
                <w:lang w:val="en-GB" w:eastAsia="en-GB"/>
              </w:rPr>
            </w:pPr>
          </w:p>
          <w:p w:rsidRPr="00632ED3" w:rsidR="00673A39" w:rsidP="000261F8" w:rsidRDefault="000261F8" w14:paraId="05F797A1" w14:textId="1F6BA0F2">
            <w:pPr>
              <w:widowControl w:val="0"/>
              <w:spacing w:after="0" w:line="276" w:lineRule="auto"/>
              <w:jc w:val="both"/>
              <w:rPr>
                <w:rFonts w:ascii="Times New Roman" w:hAnsi="Times New Roman" w:eastAsia="Times New Roman" w:cs="Times New Roman"/>
                <w:sz w:val="16"/>
                <w:szCs w:val="16"/>
                <w:lang w:val="en-GB" w:eastAsia="de-DE"/>
              </w:rPr>
            </w:pPr>
            <w:r w:rsidRPr="00632ED3">
              <w:rPr>
                <w:rFonts w:ascii="Times New Roman" w:hAnsi="Times New Roman" w:cs="Times New Roman"/>
                <w:b/>
                <w:sz w:val="16"/>
                <w:szCs w:val="16"/>
                <w:lang w:val="en-GB" w:eastAsia="en-GB"/>
              </w:rPr>
              <w:t>Note</w:t>
            </w:r>
            <w:r w:rsidRPr="00632ED3">
              <w:rPr>
                <w:rFonts w:ascii="Times New Roman" w:hAnsi="Times New Roman" w:cs="Times New Roman"/>
                <w:sz w:val="16"/>
                <w:szCs w:val="16"/>
                <w:lang w:val="en-GB" w:eastAsia="en-GB"/>
              </w:rPr>
              <w:t xml:space="preserve">: The </w:t>
            </w:r>
            <w:r w:rsidRPr="00632ED3">
              <w:rPr>
                <w:rFonts w:ascii="Times New Roman" w:hAnsi="Times New Roman" w:eastAsia="Times New Roman" w:cs="Times New Roman"/>
                <w:sz w:val="16"/>
                <w:szCs w:val="16"/>
                <w:lang w:val="en-GB" w:eastAsia="de-DE"/>
              </w:rPr>
              <w:t>CU module administrator</w:t>
            </w:r>
            <w:r w:rsidRPr="00632ED3">
              <w:rPr>
                <w:rFonts w:ascii="Times New Roman" w:hAnsi="Times New Roman" w:cs="Times New Roman"/>
                <w:sz w:val="16"/>
                <w:szCs w:val="16"/>
                <w:lang w:val="en-GB" w:eastAsia="en-GB"/>
              </w:rPr>
              <w:t xml:space="preserve"> makes all necessary updates for the registration of SP on CU (when </w:t>
            </w:r>
            <w:del w:author="Rick van Beek" w:date="2025-10-30T15:14:00Z" w:id="2478">
              <w:r w:rsidRPr="00632ED3">
                <w:rPr>
                  <w:rFonts w:ascii="Times New Roman" w:hAnsi="Times New Roman" w:cs="Times New Roman"/>
                  <w:sz w:val="16"/>
                  <w:szCs w:val="16"/>
                  <w:lang w:val="en-GB" w:eastAsia="en-GB"/>
                </w:rPr>
                <w:delText>needed</w:delText>
              </w:r>
            </w:del>
            <w:ins w:author="Rick van Beek" w:date="2025-10-30T15:14:00Z" w:id="2479">
              <w:r w:rsidR="005B6561">
                <w:rPr>
                  <w:rFonts w:ascii="Times New Roman" w:hAnsi="Times New Roman" w:cs="Times New Roman"/>
                  <w:sz w:val="16"/>
                  <w:szCs w:val="16"/>
                  <w:lang w:val="en-GB" w:eastAsia="en-GB"/>
                </w:rPr>
                <w:t>applicable</w:t>
              </w:r>
            </w:ins>
            <w:r w:rsidRPr="00632ED3">
              <w:rPr>
                <w:rFonts w:ascii="Times New Roman" w:hAnsi="Times New Roman" w:cs="Times New Roman"/>
                <w:sz w:val="16"/>
                <w:szCs w:val="16"/>
                <w:lang w:val="en-GB" w:eastAsia="en-GB"/>
              </w:rPr>
              <w:t>, including</w:t>
            </w:r>
            <w:ins w:author="Rick van Beek" w:date="2025-10-30T15:14:00Z" w:id="2480">
              <w:r w:rsidRPr="00632ED3">
                <w:rPr>
                  <w:rFonts w:ascii="Times New Roman" w:hAnsi="Times New Roman" w:cs="Times New Roman"/>
                  <w:sz w:val="16"/>
                  <w:szCs w:val="16"/>
                  <w:lang w:val="en-GB" w:eastAsia="en-GB"/>
                </w:rPr>
                <w:t xml:space="preserve"> </w:t>
              </w:r>
            </w:ins>
            <w:del w:author="Rick van Beek" w:date="2025-10-30T15:14:00Z" w:id="2481">
              <w:r w:rsidRPr="00632ED3" w:rsidDel="005B6561">
                <w:rPr>
                  <w:rFonts w:ascii="Times New Roman" w:hAnsi="Times New Roman" w:cs="Times New Roman"/>
                  <w:sz w:val="16"/>
                  <w:szCs w:val="16"/>
                  <w:lang w:val="en-GB" w:eastAsia="en-GB"/>
                </w:rPr>
                <w:delText xml:space="preserve"> </w:delText>
              </w:r>
            </w:del>
            <w:r w:rsidRPr="00632ED3">
              <w:rPr>
                <w:rFonts w:ascii="Times New Roman" w:hAnsi="Times New Roman" w:cs="Times New Roman"/>
                <w:sz w:val="16"/>
                <w:szCs w:val="16"/>
                <w:lang w:val="en-GB" w:eastAsia="en-GB"/>
              </w:rPr>
              <w:t xml:space="preserve">notifying the SP module </w:t>
            </w:r>
            <w:ins w:author="Rick van Beek" w:date="2025-10-30T13:38:00Z" w:id="2482">
              <w:r w:rsidR="00997720">
                <w:rPr>
                  <w:rFonts w:ascii="Times New Roman" w:hAnsi="Times New Roman" w:cs="Times New Roman"/>
                  <w:sz w:val="16"/>
                  <w:szCs w:val="16"/>
                  <w:lang w:val="en-GB" w:eastAsia="en-GB"/>
                </w:rPr>
                <w:t xml:space="preserve">administrator </w:t>
              </w:r>
            </w:ins>
            <w:r w:rsidRPr="00632ED3">
              <w:rPr>
                <w:rFonts w:ascii="Times New Roman" w:hAnsi="Times New Roman" w:cs="Times New Roman"/>
                <w:sz w:val="16"/>
                <w:szCs w:val="16"/>
                <w:lang w:val="en-GB" w:eastAsia="en-GB"/>
              </w:rPr>
              <w:t xml:space="preserve">of the </w:t>
            </w:r>
            <w:r w:rsidRPr="00632ED3">
              <w:rPr>
                <w:rFonts w:ascii="Times New Roman" w:hAnsi="Times New Roman" w:eastAsia="Times New Roman" w:cs="Times New Roman"/>
                <w:sz w:val="16"/>
                <w:szCs w:val="16"/>
                <w:lang w:val="en-GB" w:eastAsia="de-DE"/>
              </w:rPr>
              <w:t xml:space="preserve">removal of CU from </w:t>
            </w:r>
            <w:del w:author="Rick van Beek" w:date="2025-10-30T13:38:00Z" w:id="2483">
              <w:r w:rsidRPr="00632ED3">
                <w:rPr>
                  <w:rFonts w:ascii="Times New Roman" w:hAnsi="Times New Roman" w:eastAsia="Times New Roman" w:cs="Times New Roman"/>
                  <w:sz w:val="16"/>
                  <w:szCs w:val="16"/>
                  <w:lang w:val="en-GB" w:eastAsia="de-DE"/>
                </w:rPr>
                <w:delText xml:space="preserve">old </w:delText>
              </w:r>
            </w:del>
            <w:ins w:author="Rick van Beek" w:date="2025-10-30T13:38:00Z" w:id="2484">
              <w:r w:rsidR="00997720">
                <w:rPr>
                  <w:rFonts w:ascii="Times New Roman" w:hAnsi="Times New Roman" w:eastAsia="Times New Roman" w:cs="Times New Roman"/>
                  <w:sz w:val="16"/>
                  <w:szCs w:val="16"/>
                  <w:lang w:val="en-GB" w:eastAsia="de-DE"/>
                </w:rPr>
                <w:t>present</w:t>
              </w:r>
              <w:r w:rsidRPr="00632ED3" w:rsidR="00997720">
                <w:rPr>
                  <w:rFonts w:ascii="Times New Roman" w:hAnsi="Times New Roman" w:eastAsia="Times New Roman" w:cs="Times New Roman"/>
                  <w:sz w:val="16"/>
                  <w:szCs w:val="16"/>
                  <w:lang w:val="en-GB" w:eastAsia="de-DE"/>
                </w:rPr>
                <w:t xml:space="preserve"> </w:t>
              </w:r>
            </w:ins>
            <w:r w:rsidRPr="00632ED3">
              <w:rPr>
                <w:rFonts w:ascii="Times New Roman" w:hAnsi="Times New Roman" w:eastAsia="Times New Roman" w:cs="Times New Roman"/>
                <w:sz w:val="16"/>
                <w:szCs w:val="16"/>
                <w:lang w:val="en-GB" w:eastAsia="de-DE"/>
              </w:rPr>
              <w:t>Service Provider</w:t>
            </w:r>
            <w:ins w:author="Rick van Beek" w:date="2025-10-30T13:38:00Z" w:id="2485">
              <w:r w:rsidR="00997720">
                <w:rPr>
                  <w:rFonts w:ascii="Times New Roman" w:hAnsi="Times New Roman" w:eastAsia="Times New Roman" w:cs="Times New Roman"/>
                  <w:sz w:val="16"/>
                  <w:szCs w:val="16"/>
                  <w:lang w:val="en-GB" w:eastAsia="de-DE"/>
                </w:rPr>
                <w:t>’</w:t>
              </w:r>
            </w:ins>
            <w:r w:rsidRPr="00632ED3">
              <w:rPr>
                <w:rFonts w:ascii="Times New Roman" w:hAnsi="Times New Roman" w:eastAsia="Times New Roman" w:cs="Times New Roman"/>
                <w:sz w:val="16"/>
                <w:szCs w:val="16"/>
                <w:lang w:val="en-GB" w:eastAsia="de-DE"/>
              </w:rPr>
              <w:t>s SPGs/SPUs per the specified date).</w:t>
            </w:r>
          </w:p>
        </w:tc>
        <w:tc>
          <w:tcPr>
            <w:tcW w:w="1317" w:type="dxa"/>
            <w:tcPrChange w:author="Fernando Dominguez" w:date="2025-10-30T15:45:00Z" w:id="2486">
              <w:tcPr>
                <w:tcW w:w="1317" w:type="dxa"/>
                <w:gridSpan w:val="2"/>
              </w:tcPr>
            </w:tcPrChange>
          </w:tcPr>
          <w:p w:rsidRPr="00117039" w:rsidR="00673A39" w:rsidP="007C7076" w:rsidRDefault="000261F8" w14:paraId="0680AB12" w14:textId="0AA88CAE">
            <w:pPr>
              <w:pStyle w:val="paragraph"/>
              <w:spacing w:before="0" w:beforeAutospacing="0" w:after="0" w:afterAutospacing="0"/>
              <w:jc w:val="both"/>
              <w:textAlignment w:val="baseline"/>
              <w:rPr>
                <w:sz w:val="16"/>
                <w:szCs w:val="16"/>
                <w:lang w:eastAsia="de-DE"/>
              </w:rPr>
            </w:pPr>
            <w:r w:rsidRPr="00117039">
              <w:rPr>
                <w:sz w:val="16"/>
                <w:szCs w:val="16"/>
                <w:lang w:eastAsia="de-DE"/>
              </w:rPr>
              <w:t>CU module administrator</w:t>
            </w:r>
          </w:p>
        </w:tc>
        <w:tc>
          <w:tcPr>
            <w:tcW w:w="1319" w:type="dxa"/>
            <w:tcPrChange w:author="Fernando Dominguez" w:date="2025-10-30T15:45:00Z" w:id="2487">
              <w:tcPr>
                <w:tcW w:w="1319" w:type="dxa"/>
                <w:gridSpan w:val="2"/>
              </w:tcPr>
            </w:tcPrChange>
          </w:tcPr>
          <w:p w:rsidRPr="00117039" w:rsidR="00673A39" w:rsidP="007C7076" w:rsidRDefault="000261F8" w14:paraId="112F9221" w14:textId="465C442C">
            <w:pPr>
              <w:pStyle w:val="paragraph"/>
              <w:spacing w:before="0" w:beforeAutospacing="0" w:after="0" w:afterAutospacing="0"/>
              <w:jc w:val="both"/>
              <w:textAlignment w:val="baseline"/>
              <w:rPr>
                <w:sz w:val="16"/>
                <w:szCs w:val="16"/>
                <w:lang w:eastAsia="de-DE"/>
              </w:rPr>
            </w:pPr>
            <w:r w:rsidRPr="00117039">
              <w:rPr>
                <w:sz w:val="16"/>
                <w:szCs w:val="16"/>
              </w:rPr>
              <w:t>[not relevant]</w:t>
            </w:r>
          </w:p>
        </w:tc>
        <w:tc>
          <w:tcPr>
            <w:tcW w:w="1236" w:type="dxa"/>
            <w:tcPrChange w:author="Fernando Dominguez" w:date="2025-10-30T15:45:00Z" w:id="2488">
              <w:tcPr>
                <w:tcW w:w="1236" w:type="dxa"/>
                <w:gridSpan w:val="3"/>
              </w:tcPr>
            </w:tcPrChange>
          </w:tcPr>
          <w:p w:rsidRPr="00632ED3" w:rsidR="00673A39" w:rsidRDefault="000261F8" w14:paraId="6905C57E" w14:textId="0B512557">
            <w:pPr>
              <w:widowControl w:val="0"/>
              <w:spacing w:after="0"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[not relevant]</w:t>
            </w:r>
          </w:p>
        </w:tc>
      </w:tr>
      <w:tr w:rsidRPr="005D4999" w:rsidR="00913009" w14:paraId="58F79395" w14:textId="77777777">
        <w:trPr>
          <w:gridAfter w:val="1"/>
          <w:wAfter w:w="108" w:type="dxa"/>
          <w:trPrChange w:author="Fernando Dominguez" w:date="2025-10-30T15:45:00Z" w:id="2489">
            <w:trPr>
              <w:gridAfter w:val="1"/>
            </w:trPr>
          </w:trPrChange>
        </w:trPr>
        <w:tc>
          <w:tcPr>
            <w:tcW w:w="687" w:type="dxa"/>
            <w:tcPrChange w:author="Fernando Dominguez" w:date="2025-10-30T15:45:00Z" w:id="2490">
              <w:tcPr>
                <w:tcW w:w="687" w:type="dxa"/>
                <w:gridSpan w:val="3"/>
              </w:tcPr>
            </w:tcPrChange>
          </w:tcPr>
          <w:p w:rsidR="00913009" w:rsidRDefault="00913009" w14:paraId="1D52C33C" w14:textId="796D9EEC">
            <w:pPr>
              <w:widowControl w:val="0"/>
              <w:spacing w:after="0"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11.1</w:t>
            </w:r>
            <w:ins w:author="Rick van Beek" w:date="2025-10-30T13:52:00Z" w:id="2491">
              <w:r w:rsidR="00943BB0">
                <w:rPr>
                  <w:rFonts w:ascii="Times New Roman" w:hAnsi="Times New Roman" w:eastAsia="Times New Roman" w:cs="Times New Roman"/>
                  <w:sz w:val="16"/>
                  <w:szCs w:val="16"/>
                  <w:lang w:val="en-GB" w:eastAsia="de-DE"/>
                </w:rPr>
                <w:t>3</w:t>
              </w:r>
            </w:ins>
            <w:del w:author="Rick van Beek" w:date="2025-10-30T13:52:00Z" w:id="2492">
              <w:r w:rsidDel="00943BB0">
                <w:rPr>
                  <w:rFonts w:ascii="Times New Roman" w:hAnsi="Times New Roman" w:eastAsia="Times New Roman" w:cs="Times New Roman"/>
                  <w:sz w:val="16"/>
                  <w:szCs w:val="16"/>
                  <w:lang w:val="en-GB" w:eastAsia="de-DE"/>
                </w:rPr>
                <w:delText>4</w:delText>
              </w:r>
            </w:del>
          </w:p>
        </w:tc>
        <w:tc>
          <w:tcPr>
            <w:tcW w:w="1573" w:type="dxa"/>
            <w:tcPrChange w:author="Fernando Dominguez" w:date="2025-10-30T15:45:00Z" w:id="2493">
              <w:tcPr>
                <w:tcW w:w="1573" w:type="dxa"/>
                <w:gridSpan w:val="2"/>
              </w:tcPr>
            </w:tcPrChange>
          </w:tcPr>
          <w:p w:rsidRPr="00632ED3" w:rsidR="00913009" w:rsidRDefault="00913009" w14:paraId="0B189E15" w14:textId="190B313B">
            <w:pPr>
              <w:widowControl w:val="0"/>
              <w:spacing w:after="0" w:line="276" w:lineRule="auto"/>
              <w:jc w:val="both"/>
              <w:rPr>
                <w:rFonts w:ascii="Times New Roman" w:hAnsi="Times New Roman" w:cs="Times New Roman"/>
                <w:sz w:val="16"/>
                <w:szCs w:val="16"/>
                <w:lang w:val="en-GB" w:eastAsia="en-GB"/>
              </w:rPr>
            </w:pPr>
            <w:r>
              <w:rPr>
                <w:rFonts w:ascii="Times New Roman" w:hAnsi="Times New Roman" w:cs="Times New Roman"/>
                <w:sz w:val="16"/>
                <w:szCs w:val="16"/>
                <w:lang w:val="en-GB" w:eastAsia="en-GB"/>
              </w:rPr>
              <w:t>Notify service provider on registration result</w:t>
            </w:r>
          </w:p>
        </w:tc>
        <w:tc>
          <w:tcPr>
            <w:tcW w:w="2884" w:type="dxa"/>
            <w:tcPrChange w:author="Fernando Dominguez" w:date="2025-10-30T15:45:00Z" w:id="2494">
              <w:tcPr>
                <w:tcW w:w="2884" w:type="dxa"/>
                <w:gridSpan w:val="2"/>
              </w:tcPr>
            </w:tcPrChange>
          </w:tcPr>
          <w:p w:rsidRPr="00117039" w:rsidR="008F1BD4" w:rsidP="008F1BD4" w:rsidRDefault="008F1BD4" w14:paraId="275A59A4" w14:textId="09979681">
            <w:pPr>
              <w:widowControl w:val="0"/>
              <w:spacing w:after="0" w:line="276" w:lineRule="auto"/>
              <w:jc w:val="both"/>
              <w:rPr>
                <w:rFonts w:ascii="Times New Roman" w:hAnsi="Times New Roman" w:eastAsia="Calibri" w:cs="Times New Roman"/>
                <w:sz w:val="16"/>
                <w:szCs w:val="16"/>
                <w:lang w:val="en-GB"/>
              </w:rPr>
            </w:pPr>
            <w:del w:author="Rick van Beek" w:date="2025-10-30T15:15:00Z" w:id="2495">
              <w:r w:rsidRPr="00117039">
                <w:rPr>
                  <w:rFonts w:ascii="Times New Roman" w:hAnsi="Times New Roman" w:eastAsia="Calibri" w:cs="Times New Roman"/>
                  <w:sz w:val="16"/>
                  <w:szCs w:val="16"/>
                  <w:lang w:val="en-GB"/>
                </w:rPr>
                <w:delText xml:space="preserve">In case of a successful </w:delText>
              </w:r>
              <w:r>
                <w:rPr>
                  <w:rFonts w:ascii="Times New Roman" w:hAnsi="Times New Roman" w:eastAsia="Calibri" w:cs="Times New Roman"/>
                  <w:sz w:val="16"/>
                  <w:szCs w:val="16"/>
                  <w:lang w:val="en-GB"/>
                </w:rPr>
                <w:delText>registration of the SP on</w:delText>
              </w:r>
              <w:r w:rsidRPr="00117039">
                <w:rPr>
                  <w:rFonts w:ascii="Times New Roman" w:hAnsi="Times New Roman" w:eastAsia="Calibri" w:cs="Times New Roman"/>
                  <w:sz w:val="16"/>
                  <w:szCs w:val="16"/>
                  <w:lang w:val="en-GB"/>
                </w:rPr>
                <w:delText xml:space="preserve"> the</w:delText>
              </w:r>
            </w:del>
            <w:ins w:author="Rick van Beek" w:date="2025-10-30T15:15:00Z" w:id="2496">
              <w:r w:rsidR="002703C6">
                <w:rPr>
                  <w:rFonts w:ascii="Times New Roman" w:hAnsi="Times New Roman" w:eastAsia="Calibri" w:cs="Times New Roman"/>
                  <w:sz w:val="16"/>
                  <w:szCs w:val="16"/>
                  <w:lang w:val="en-GB"/>
                </w:rPr>
                <w:t>The</w:t>
              </w:r>
            </w:ins>
            <w:r w:rsidRPr="00117039">
              <w:rPr>
                <w:rFonts w:ascii="Times New Roman" w:hAnsi="Times New Roman" w:eastAsia="Calibri" w:cs="Times New Roman"/>
                <w:sz w:val="16"/>
                <w:szCs w:val="16"/>
                <w:lang w:val="en-GB"/>
              </w:rPr>
              <w:t xml:space="preserve"> </w:t>
            </w:r>
            <w:del w:author="Rick van Beek" w:date="2025-10-30T15:15:00Z" w:id="2497">
              <w:r w:rsidRPr="00117039">
                <w:rPr>
                  <w:rFonts w:ascii="Times New Roman" w:hAnsi="Times New Roman" w:eastAsia="Calibri" w:cs="Times New Roman"/>
                  <w:sz w:val="16"/>
                  <w:szCs w:val="16"/>
                  <w:lang w:val="en-GB"/>
                </w:rPr>
                <w:delText>CU</w:delText>
              </w:r>
              <w:r>
                <w:rPr>
                  <w:rFonts w:ascii="Times New Roman" w:hAnsi="Times New Roman" w:eastAsia="Calibri" w:cs="Times New Roman"/>
                  <w:sz w:val="16"/>
                  <w:szCs w:val="16"/>
                  <w:lang w:val="en-GB"/>
                </w:rPr>
                <w:delText xml:space="preserve"> the </w:delText>
              </w:r>
            </w:del>
            <w:r>
              <w:rPr>
                <w:rFonts w:ascii="Times New Roman" w:hAnsi="Times New Roman" w:eastAsia="Calibri" w:cs="Times New Roman"/>
                <w:sz w:val="16"/>
                <w:szCs w:val="16"/>
                <w:lang w:val="en-GB"/>
              </w:rPr>
              <w:t xml:space="preserve">CU </w:t>
            </w:r>
            <w:r w:rsidRPr="00117039">
              <w:rPr>
                <w:rFonts w:ascii="Times New Roman" w:hAnsi="Times New Roman" w:eastAsia="Calibri" w:cs="Times New Roman"/>
                <w:sz w:val="16"/>
                <w:szCs w:val="16"/>
                <w:lang w:val="en-GB"/>
              </w:rPr>
              <w:t xml:space="preserve">module administrator sends the </w:t>
            </w:r>
            <w:del w:author="Rick van Beek" w:date="2025-10-30T13:50:00Z" w:id="2498">
              <w:r w:rsidRPr="00117039">
                <w:rPr>
                  <w:rFonts w:ascii="Times New Roman" w:hAnsi="Times New Roman" w:eastAsia="Calibri" w:cs="Times New Roman"/>
                  <w:sz w:val="16"/>
                  <w:szCs w:val="16"/>
                  <w:lang w:val="en-GB"/>
                </w:rPr>
                <w:delText xml:space="preserve">updated CU </w:delText>
              </w:r>
              <w:r>
                <w:rPr>
                  <w:rFonts w:ascii="Times New Roman" w:hAnsi="Times New Roman" w:eastAsia="Calibri" w:cs="Times New Roman"/>
                  <w:sz w:val="16"/>
                  <w:szCs w:val="16"/>
                  <w:lang w:val="en-GB"/>
                </w:rPr>
                <w:delText xml:space="preserve">master data </w:delText>
              </w:r>
            </w:del>
            <w:ins w:author="Rick van Beek" w:date="2025-10-30T13:50:00Z" w:id="2499">
              <w:r w:rsidR="007D3DC2">
                <w:rPr>
                  <w:rFonts w:ascii="Times New Roman" w:hAnsi="Times New Roman" w:eastAsia="Calibri" w:cs="Times New Roman"/>
                  <w:sz w:val="16"/>
                  <w:szCs w:val="16"/>
                  <w:lang w:val="en-GB"/>
                </w:rPr>
                <w:t xml:space="preserve">registration result </w:t>
              </w:r>
            </w:ins>
            <w:r>
              <w:rPr>
                <w:rFonts w:ascii="Times New Roman" w:hAnsi="Times New Roman" w:eastAsia="Calibri" w:cs="Times New Roman"/>
                <w:sz w:val="16"/>
                <w:szCs w:val="16"/>
                <w:lang w:val="en-GB"/>
              </w:rPr>
              <w:t>to the new service provider</w:t>
            </w:r>
            <w:r w:rsidRPr="00117039">
              <w:rPr>
                <w:rFonts w:ascii="Times New Roman" w:hAnsi="Times New Roman" w:eastAsia="Calibri" w:cs="Times New Roman"/>
                <w:sz w:val="16"/>
                <w:szCs w:val="16"/>
                <w:lang w:val="en-GB"/>
              </w:rPr>
              <w:t>.</w:t>
            </w:r>
          </w:p>
          <w:p w:rsidRPr="00632ED3" w:rsidR="00913009" w:rsidP="000261F8" w:rsidRDefault="00913009" w14:paraId="4A753178" w14:textId="2E8B0C0F">
            <w:pPr>
              <w:widowControl w:val="0"/>
              <w:spacing w:after="0" w:line="276" w:lineRule="auto"/>
              <w:jc w:val="both"/>
              <w:rPr>
                <w:rFonts w:ascii="Times New Roman" w:hAnsi="Times New Roman" w:eastAsia="Times New Roman" w:cs="Times New Roman"/>
                <w:sz w:val="16"/>
                <w:szCs w:val="16"/>
                <w:lang w:val="en-GB" w:eastAsia="de-DE"/>
              </w:rPr>
            </w:pPr>
          </w:p>
        </w:tc>
        <w:tc>
          <w:tcPr>
            <w:tcW w:w="1317" w:type="dxa"/>
            <w:tcPrChange w:author="Fernando Dominguez" w:date="2025-10-30T15:45:00Z" w:id="2500">
              <w:tcPr>
                <w:tcW w:w="1317" w:type="dxa"/>
                <w:gridSpan w:val="2"/>
              </w:tcPr>
            </w:tcPrChange>
          </w:tcPr>
          <w:p w:rsidRPr="00117039" w:rsidR="00913009" w:rsidP="007C7076" w:rsidRDefault="000524D3" w14:paraId="0CF79805" w14:textId="634604BF">
            <w:pPr>
              <w:pStyle w:val="paragraph"/>
              <w:spacing w:before="0" w:beforeAutospacing="0" w:after="0" w:afterAutospacing="0"/>
              <w:jc w:val="both"/>
              <w:textAlignment w:val="baseline"/>
              <w:rPr>
                <w:sz w:val="16"/>
                <w:szCs w:val="16"/>
                <w:lang w:eastAsia="de-DE"/>
              </w:rPr>
            </w:pPr>
            <w:r>
              <w:rPr>
                <w:sz w:val="16"/>
                <w:szCs w:val="16"/>
                <w:lang w:eastAsia="de-DE"/>
              </w:rPr>
              <w:t>CU module administrator</w:t>
            </w:r>
          </w:p>
        </w:tc>
        <w:tc>
          <w:tcPr>
            <w:tcW w:w="1319" w:type="dxa"/>
            <w:tcPrChange w:author="Fernando Dominguez" w:date="2025-10-30T15:45:00Z" w:id="2501">
              <w:tcPr>
                <w:tcW w:w="1319" w:type="dxa"/>
                <w:gridSpan w:val="2"/>
              </w:tcPr>
            </w:tcPrChange>
          </w:tcPr>
          <w:p w:rsidRPr="00117039" w:rsidR="00913009" w:rsidP="007C7076" w:rsidRDefault="000524D3" w14:paraId="118FBFFA" w14:textId="09098E14">
            <w:pPr>
              <w:pStyle w:val="paragraph"/>
              <w:spacing w:before="0" w:beforeAutospacing="0" w:after="0" w:afterAutospacing="0"/>
              <w:jc w:val="both"/>
              <w:textAlignment w:val="baseline"/>
              <w:rPr>
                <w:sz w:val="16"/>
                <w:szCs w:val="16"/>
              </w:rPr>
            </w:pPr>
            <w:r>
              <w:rPr>
                <w:sz w:val="16"/>
                <w:szCs w:val="16"/>
              </w:rPr>
              <w:t>Service provider (new)</w:t>
            </w:r>
          </w:p>
        </w:tc>
        <w:tc>
          <w:tcPr>
            <w:tcW w:w="1236" w:type="dxa"/>
            <w:tcPrChange w:author="Fernando Dominguez" w:date="2025-10-30T15:45:00Z" w:id="2502">
              <w:tcPr>
                <w:tcW w:w="1236" w:type="dxa"/>
                <w:gridSpan w:val="3"/>
              </w:tcPr>
            </w:tcPrChange>
          </w:tcPr>
          <w:p w:rsidRPr="00117039" w:rsidR="00913009" w:rsidRDefault="000524D3" w14:paraId="52C48A39" w14:textId="616210C8">
            <w:pPr>
              <w:widowControl w:val="0"/>
              <w:spacing w:after="0" w:line="276" w:lineRule="auto"/>
              <w:jc w:val="both"/>
              <w:rPr>
                <w:rFonts w:ascii="Times New Roman" w:hAnsi="Times New Roman" w:cs="Times New Roman"/>
                <w:sz w:val="16"/>
                <w:szCs w:val="16"/>
                <w:lang w:val="en-GB" w:eastAsia="en-GB"/>
              </w:rPr>
            </w:pPr>
            <w:r>
              <w:rPr>
                <w:rFonts w:ascii="Times New Roman" w:hAnsi="Times New Roman" w:cs="Times New Roman"/>
                <w:sz w:val="16"/>
                <w:szCs w:val="16"/>
                <w:lang w:val="en-GB"/>
              </w:rPr>
              <w:t>A</w:t>
            </w:r>
            <w:ins w:author="Carmen Garcia Montero" w:date="2025-11-03T12:39:00Z" w:id="2503">
              <w:r w:rsidR="007D2B75">
                <w:rPr>
                  <w:rFonts w:ascii="Times New Roman" w:hAnsi="Times New Roman" w:cs="Times New Roman"/>
                  <w:sz w:val="16"/>
                  <w:szCs w:val="16"/>
                  <w:lang w:val="en-GB"/>
                </w:rPr>
                <w:t>E</w:t>
              </w:r>
            </w:ins>
            <w:del w:author="Carmen Garcia Montero" w:date="2025-11-03T12:37:00Z" w:id="2504">
              <w:r w:rsidDel="00C85D01">
                <w:rPr>
                  <w:rFonts w:ascii="Times New Roman" w:hAnsi="Times New Roman" w:cs="Times New Roman"/>
                  <w:sz w:val="16"/>
                  <w:szCs w:val="16"/>
                  <w:lang w:val="en-GB"/>
                </w:rPr>
                <w:delText>C</w:delText>
              </w:r>
            </w:del>
            <w:r>
              <w:rPr>
                <w:rFonts w:ascii="Times New Roman" w:hAnsi="Times New Roman" w:cs="Times New Roman"/>
                <w:sz w:val="16"/>
                <w:szCs w:val="16"/>
                <w:lang w:val="en-GB"/>
              </w:rPr>
              <w:t xml:space="preserve"> - </w:t>
            </w:r>
            <w:r w:rsidRPr="00117039">
              <w:rPr>
                <w:rFonts w:ascii="Times New Roman" w:hAnsi="Times New Roman" w:cs="Times New Roman"/>
                <w:sz w:val="16"/>
                <w:szCs w:val="16"/>
                <w:lang w:val="en-GB"/>
              </w:rPr>
              <w:t>Contract registration result to SP</w:t>
            </w:r>
          </w:p>
        </w:tc>
      </w:tr>
      <w:tr w:rsidRPr="00A5761C" w:rsidR="007D3DC2" w14:paraId="785B44AB" w14:textId="77777777">
        <w:trPr>
          <w:gridAfter w:val="1"/>
          <w:wAfter w:w="108" w:type="dxa"/>
          <w:ins w:author="Rick van Beek" w:date="2025-10-30T13:50:00Z" w:id="2505"/>
          <w:trPrChange w:author="Fernando Dominguez" w:date="2025-10-30T15:45:00Z" w:id="2506">
            <w:trPr>
              <w:gridAfter w:val="1"/>
            </w:trPr>
          </w:trPrChange>
        </w:trPr>
        <w:tc>
          <w:tcPr>
            <w:tcW w:w="687" w:type="dxa"/>
            <w:tcPrChange w:author="Fernando Dominguez" w:date="2025-10-30T15:45:00Z" w:id="2507">
              <w:tcPr>
                <w:tcW w:w="687" w:type="dxa"/>
                <w:gridSpan w:val="3"/>
              </w:tcPr>
            </w:tcPrChange>
          </w:tcPr>
          <w:p w:rsidR="007D3DC2" w:rsidRDefault="007D3DC2" w14:paraId="1678EF59" w14:textId="69E32A47">
            <w:pPr>
              <w:widowControl w:val="0"/>
              <w:spacing w:after="0" w:line="276" w:lineRule="auto"/>
              <w:jc w:val="both"/>
              <w:rPr>
                <w:ins w:author="Rick van Beek" w:date="2025-10-30T13:50:00Z" w:id="2508"/>
                <w:rFonts w:ascii="Times New Roman" w:hAnsi="Times New Roman" w:eastAsia="Times New Roman" w:cs="Times New Roman"/>
                <w:sz w:val="16"/>
                <w:szCs w:val="16"/>
                <w:lang w:val="en-GB" w:eastAsia="de-DE"/>
              </w:rPr>
            </w:pPr>
            <w:ins w:author="Rick van Beek" w:date="2025-10-30T13:50:00Z" w:id="2509">
              <w:r>
                <w:rPr>
                  <w:rFonts w:ascii="Times New Roman" w:hAnsi="Times New Roman" w:eastAsia="Times New Roman" w:cs="Times New Roman"/>
                  <w:sz w:val="16"/>
                  <w:szCs w:val="16"/>
                  <w:lang w:val="en-GB" w:eastAsia="de-DE"/>
                </w:rPr>
                <w:t>11.</w:t>
              </w:r>
            </w:ins>
            <w:ins w:author="Rick van Beek" w:date="2025-10-30T13:52:00Z" w:id="2510">
              <w:r w:rsidR="00943BB0">
                <w:rPr>
                  <w:rFonts w:ascii="Times New Roman" w:hAnsi="Times New Roman" w:eastAsia="Times New Roman" w:cs="Times New Roman"/>
                  <w:sz w:val="16"/>
                  <w:szCs w:val="16"/>
                  <w:lang w:val="en-GB" w:eastAsia="de-DE"/>
                </w:rPr>
                <w:t>14</w:t>
              </w:r>
            </w:ins>
          </w:p>
        </w:tc>
        <w:tc>
          <w:tcPr>
            <w:tcW w:w="1573" w:type="dxa"/>
            <w:tcPrChange w:author="Fernando Dominguez" w:date="2025-10-30T15:45:00Z" w:id="2511">
              <w:tcPr>
                <w:tcW w:w="1573" w:type="dxa"/>
                <w:gridSpan w:val="2"/>
              </w:tcPr>
            </w:tcPrChange>
          </w:tcPr>
          <w:p w:rsidR="007D3DC2" w:rsidRDefault="007D3DC2" w14:paraId="3882E906" w14:textId="2556E911">
            <w:pPr>
              <w:widowControl w:val="0"/>
              <w:spacing w:after="0" w:line="276" w:lineRule="auto"/>
              <w:jc w:val="both"/>
              <w:rPr>
                <w:ins w:author="Rick van Beek" w:date="2025-10-30T13:50:00Z" w:id="2512"/>
                <w:rFonts w:ascii="Times New Roman" w:hAnsi="Times New Roman" w:cs="Times New Roman"/>
                <w:sz w:val="16"/>
                <w:szCs w:val="16"/>
                <w:lang w:val="en-GB" w:eastAsia="en-GB"/>
              </w:rPr>
            </w:pPr>
            <w:ins w:author="Rick van Beek" w:date="2025-10-30T13:50:00Z" w:id="2513">
              <w:r w:rsidRPr="00632ED3">
                <w:rPr>
                  <w:rFonts w:ascii="Times New Roman" w:hAnsi="Times New Roman" w:eastAsia="Calibri" w:cs="Times New Roman"/>
                  <w:sz w:val="16"/>
                  <w:szCs w:val="16"/>
                  <w:lang w:val="en-GB" w:eastAsia="zh-CN"/>
                </w:rPr>
                <w:t>Notify about registration of SP on CU validation result</w:t>
              </w:r>
            </w:ins>
          </w:p>
        </w:tc>
        <w:tc>
          <w:tcPr>
            <w:tcW w:w="2884" w:type="dxa"/>
            <w:tcPrChange w:author="Fernando Dominguez" w:date="2025-10-30T15:45:00Z" w:id="2514">
              <w:tcPr>
                <w:tcW w:w="2884" w:type="dxa"/>
                <w:gridSpan w:val="2"/>
              </w:tcPr>
            </w:tcPrChange>
          </w:tcPr>
          <w:p w:rsidRPr="00117039" w:rsidR="007D3DC2" w:rsidP="008F1BD4" w:rsidRDefault="007D3DC2" w14:paraId="113264CC" w14:textId="45CD8874">
            <w:pPr>
              <w:widowControl w:val="0"/>
              <w:spacing w:after="0" w:line="276" w:lineRule="auto"/>
              <w:jc w:val="both"/>
              <w:rPr>
                <w:ins w:author="Rick van Beek" w:date="2025-10-30T13:50:00Z" w:id="2515"/>
                <w:rFonts w:ascii="Times New Roman" w:hAnsi="Times New Roman" w:eastAsia="Calibri" w:cs="Times New Roman"/>
                <w:sz w:val="16"/>
                <w:szCs w:val="16"/>
                <w:lang w:val="en-GB"/>
              </w:rPr>
            </w:pPr>
            <w:ins w:author="Rick van Beek" w:date="2025-10-30T13:51:00Z" w:id="2516">
              <w:r w:rsidRPr="00632ED3">
                <w:rPr>
                  <w:rFonts w:ascii="Times New Roman" w:hAnsi="Times New Roman" w:eastAsia="Calibri" w:cs="Times New Roman"/>
                  <w:sz w:val="16"/>
                  <w:szCs w:val="16"/>
                  <w:lang w:val="en-GB"/>
                </w:rPr>
                <w:t xml:space="preserve">The new service provider informs the final customer of </w:t>
              </w:r>
              <w:r>
                <w:rPr>
                  <w:rFonts w:ascii="Times New Roman" w:hAnsi="Times New Roman" w:eastAsia="Calibri" w:cs="Times New Roman"/>
                  <w:sz w:val="16"/>
                  <w:szCs w:val="16"/>
                  <w:lang w:val="en-GB"/>
                </w:rPr>
                <w:t xml:space="preserve">the validation of the </w:t>
              </w:r>
              <w:r w:rsidRPr="00632ED3">
                <w:rPr>
                  <w:rFonts w:ascii="Times New Roman" w:hAnsi="Times New Roman" w:eastAsia="Calibri" w:cs="Times New Roman"/>
                  <w:sz w:val="16"/>
                  <w:szCs w:val="16"/>
                  <w:lang w:val="en-GB"/>
                </w:rPr>
                <w:t>registration</w:t>
              </w:r>
              <w:r>
                <w:rPr>
                  <w:rFonts w:ascii="Times New Roman" w:hAnsi="Times New Roman" w:eastAsia="Calibri" w:cs="Times New Roman"/>
                  <w:sz w:val="16"/>
                  <w:szCs w:val="16"/>
                  <w:lang w:val="en-GB"/>
                </w:rPr>
                <w:t xml:space="preserve"> result</w:t>
              </w:r>
            </w:ins>
          </w:p>
        </w:tc>
        <w:tc>
          <w:tcPr>
            <w:tcW w:w="1317" w:type="dxa"/>
            <w:tcPrChange w:author="Fernando Dominguez" w:date="2025-10-30T15:45:00Z" w:id="2517">
              <w:tcPr>
                <w:tcW w:w="1317" w:type="dxa"/>
                <w:gridSpan w:val="2"/>
              </w:tcPr>
            </w:tcPrChange>
          </w:tcPr>
          <w:p w:rsidR="007D3DC2" w:rsidP="007C7076" w:rsidRDefault="007D3DC2" w14:paraId="5551A2E0" w14:textId="44CBDFCB">
            <w:pPr>
              <w:pStyle w:val="paragraph"/>
              <w:spacing w:before="0" w:beforeAutospacing="0" w:after="0" w:afterAutospacing="0"/>
              <w:jc w:val="both"/>
              <w:textAlignment w:val="baseline"/>
              <w:rPr>
                <w:ins w:author="Rick van Beek" w:date="2025-10-30T13:50:00Z" w:id="2518"/>
                <w:sz w:val="16"/>
                <w:szCs w:val="16"/>
                <w:lang w:eastAsia="de-DE"/>
              </w:rPr>
            </w:pPr>
            <w:ins w:author="Rick van Beek" w:date="2025-10-30T13:51:00Z" w:id="2519">
              <w:r w:rsidRPr="0033460B">
                <w:rPr>
                  <w:rStyle w:val="normaltextrun"/>
                  <w:sz w:val="16"/>
                  <w:szCs w:val="16"/>
                </w:rPr>
                <w:t>Service provider (new)</w:t>
              </w:r>
            </w:ins>
          </w:p>
        </w:tc>
        <w:tc>
          <w:tcPr>
            <w:tcW w:w="1319" w:type="dxa"/>
            <w:tcPrChange w:author="Fernando Dominguez" w:date="2025-10-30T15:45:00Z" w:id="2520">
              <w:tcPr>
                <w:tcW w:w="1319" w:type="dxa"/>
                <w:gridSpan w:val="2"/>
              </w:tcPr>
            </w:tcPrChange>
          </w:tcPr>
          <w:p w:rsidR="007D3DC2" w:rsidP="007C7076" w:rsidRDefault="007D3DC2" w14:paraId="37E25121" w14:textId="7DD17625">
            <w:pPr>
              <w:pStyle w:val="paragraph"/>
              <w:spacing w:before="0" w:beforeAutospacing="0" w:after="0" w:afterAutospacing="0"/>
              <w:jc w:val="both"/>
              <w:textAlignment w:val="baseline"/>
              <w:rPr>
                <w:ins w:author="Rick van Beek" w:date="2025-10-30T13:50:00Z" w:id="2521"/>
                <w:sz w:val="16"/>
                <w:szCs w:val="16"/>
              </w:rPr>
            </w:pPr>
            <w:ins w:author="Rick van Beek" w:date="2025-10-30T13:51:00Z" w:id="2522">
              <w:r w:rsidRPr="0033460B">
                <w:rPr>
                  <w:rStyle w:val="normaltextrun"/>
                  <w:sz w:val="16"/>
                  <w:szCs w:val="16"/>
                </w:rPr>
                <w:t>Final customer</w:t>
              </w:r>
            </w:ins>
          </w:p>
        </w:tc>
        <w:tc>
          <w:tcPr>
            <w:tcW w:w="1236" w:type="dxa"/>
            <w:tcPrChange w:author="Fernando Dominguez" w:date="2025-10-30T15:45:00Z" w:id="2523">
              <w:tcPr>
                <w:tcW w:w="1236" w:type="dxa"/>
                <w:gridSpan w:val="3"/>
              </w:tcPr>
            </w:tcPrChange>
          </w:tcPr>
          <w:p w:rsidR="007D3DC2" w:rsidRDefault="007D3DC2" w14:paraId="004F2C18" w14:textId="1E08789F">
            <w:pPr>
              <w:widowControl w:val="0"/>
              <w:spacing w:after="0" w:line="276" w:lineRule="auto"/>
              <w:jc w:val="both"/>
              <w:rPr>
                <w:ins w:author="Rick van Beek" w:date="2025-10-30T13:50:00Z" w:id="2524"/>
                <w:rFonts w:ascii="Times New Roman" w:hAnsi="Times New Roman" w:cs="Times New Roman"/>
                <w:sz w:val="16"/>
                <w:szCs w:val="16"/>
                <w:lang w:val="en-GB"/>
              </w:rPr>
            </w:pPr>
            <w:ins w:author="Rick van Beek" w:date="2025-10-30T13:51:00Z" w:id="2525">
              <w:r w:rsidRPr="00E73D55">
                <w:rPr>
                  <w:rFonts w:ascii="Times New Roman" w:hAnsi="Times New Roman" w:eastAsia="Arial" w:cs="Times New Roman"/>
                  <w:sz w:val="16"/>
                  <w:szCs w:val="16"/>
                  <w:lang w:val="en-GB" w:eastAsia="zh-CN"/>
                </w:rPr>
                <w:t>B – Information on validation</w:t>
              </w:r>
            </w:ins>
          </w:p>
        </w:tc>
      </w:tr>
      <w:tr w:rsidRPr="005D4999" w:rsidR="00A16E9E" w14:paraId="1BE8484B" w14:textId="77777777">
        <w:trPr>
          <w:gridAfter w:val="1"/>
          <w:wAfter w:w="108" w:type="dxa"/>
          <w:trPrChange w:author="Fernando Dominguez" w:date="2025-10-30T15:45:00Z" w:id="2526">
            <w:trPr>
              <w:gridAfter w:val="1"/>
            </w:trPr>
          </w:trPrChange>
        </w:trPr>
        <w:tc>
          <w:tcPr>
            <w:tcW w:w="687" w:type="dxa"/>
            <w:tcPrChange w:author="Fernando Dominguez" w:date="2025-10-30T15:45:00Z" w:id="2527">
              <w:tcPr>
                <w:tcW w:w="687" w:type="dxa"/>
                <w:gridSpan w:val="3"/>
              </w:tcPr>
            </w:tcPrChange>
          </w:tcPr>
          <w:p w:rsidR="00A16E9E" w:rsidP="00A16E9E" w:rsidRDefault="00A16E9E" w14:paraId="2FCD0939" w14:textId="3CB3A260">
            <w:pPr>
              <w:widowControl w:val="0"/>
              <w:spacing w:after="0" w:line="276" w:lineRule="auto"/>
              <w:jc w:val="both"/>
              <w:rPr>
                <w:rFonts w:ascii="Times New Roman" w:hAnsi="Times New Roman" w:eastAsia="Times New Roman" w:cs="Times New Roman"/>
                <w:sz w:val="16"/>
                <w:szCs w:val="16"/>
                <w:lang w:val="en-GB" w:eastAsia="de-DE"/>
              </w:rPr>
            </w:pPr>
            <w:r>
              <w:rPr>
                <w:rFonts w:ascii="Times New Roman" w:hAnsi="Times New Roman" w:eastAsia="Times New Roman" w:cs="Times New Roman"/>
                <w:sz w:val="16"/>
                <w:szCs w:val="16"/>
                <w:lang w:val="en-GB" w:eastAsia="de-DE"/>
              </w:rPr>
              <w:t>11.1</w:t>
            </w:r>
            <w:r w:rsidR="005701BD">
              <w:rPr>
                <w:rFonts w:ascii="Times New Roman" w:hAnsi="Times New Roman" w:eastAsia="Times New Roman" w:cs="Times New Roman"/>
                <w:sz w:val="16"/>
                <w:szCs w:val="16"/>
                <w:lang w:val="en-GB" w:eastAsia="de-DE"/>
              </w:rPr>
              <w:t>5</w:t>
            </w:r>
          </w:p>
        </w:tc>
        <w:tc>
          <w:tcPr>
            <w:tcW w:w="1573" w:type="dxa"/>
            <w:tcPrChange w:author="Fernando Dominguez" w:date="2025-10-30T15:45:00Z" w:id="2528">
              <w:tcPr>
                <w:tcW w:w="1573" w:type="dxa"/>
                <w:gridSpan w:val="2"/>
              </w:tcPr>
            </w:tcPrChange>
          </w:tcPr>
          <w:p w:rsidRPr="00632ED3" w:rsidR="00A16E9E" w:rsidP="00A16E9E" w:rsidRDefault="00A16E9E" w14:paraId="67E78C2C" w14:textId="12B83CEC">
            <w:pPr>
              <w:widowControl w:val="0"/>
              <w:spacing w:after="0" w:line="276" w:lineRule="auto"/>
              <w:jc w:val="both"/>
              <w:rPr>
                <w:rFonts w:ascii="Times New Roman" w:hAnsi="Times New Roman" w:cs="Times New Roman"/>
                <w:sz w:val="16"/>
                <w:szCs w:val="16"/>
                <w:lang w:val="en-GB" w:eastAsia="en-GB"/>
              </w:rPr>
            </w:pPr>
            <w:r w:rsidRPr="00632ED3">
              <w:rPr>
                <w:rFonts w:ascii="Times New Roman" w:hAnsi="Times New Roman" w:cs="Times New Roman"/>
                <w:sz w:val="16"/>
                <w:szCs w:val="16"/>
                <w:lang w:val="en-GB" w:eastAsia="en-GB"/>
              </w:rPr>
              <w:t>Notify on CU master data</w:t>
            </w:r>
          </w:p>
        </w:tc>
        <w:tc>
          <w:tcPr>
            <w:tcW w:w="2884" w:type="dxa"/>
            <w:tcPrChange w:author="Fernando Dominguez" w:date="2025-10-30T15:45:00Z" w:id="2529">
              <w:tcPr>
                <w:tcW w:w="2884" w:type="dxa"/>
                <w:gridSpan w:val="2"/>
              </w:tcPr>
            </w:tcPrChange>
          </w:tcPr>
          <w:p w:rsidRPr="00632ED3" w:rsidR="00A16E9E" w:rsidP="00A16E9E" w:rsidRDefault="00A16E9E" w14:paraId="0D0E08AD" w14:textId="045D3AE7">
            <w:pPr>
              <w:widowControl w:val="0"/>
              <w:spacing w:after="0" w:line="276" w:lineRule="auto"/>
              <w:jc w:val="both"/>
              <w:rPr>
                <w:rFonts w:ascii="Times New Roman" w:hAnsi="Times New Roman" w:cs="Times New Roman"/>
                <w:sz w:val="16"/>
                <w:szCs w:val="16"/>
                <w:lang w:val="en-GB" w:eastAsia="en-GB"/>
              </w:rPr>
            </w:pPr>
            <w:r w:rsidRPr="00632ED3">
              <w:rPr>
                <w:rFonts w:ascii="Times New Roman" w:hAnsi="Times New Roman" w:cs="Times New Roman"/>
                <w:sz w:val="16"/>
                <w:szCs w:val="16"/>
                <w:lang w:val="en-GB" w:eastAsia="en-GB"/>
              </w:rPr>
              <w:t xml:space="preserve">Entitled parties receive updated CU master data due to the SP registration </w:t>
            </w:r>
            <w:ins w:author="Rick van Beek" w:date="2025-10-30T15:15:00Z" w:id="2530">
              <w:r w:rsidR="0002677B">
                <w:rPr>
                  <w:rFonts w:ascii="Times New Roman" w:hAnsi="Times New Roman" w:cs="Times New Roman"/>
                  <w:sz w:val="16"/>
                  <w:szCs w:val="16"/>
                  <w:lang w:val="en-GB" w:eastAsia="en-GB"/>
                </w:rPr>
                <w:t>or swi</w:t>
              </w:r>
            </w:ins>
            <w:ins w:author="Rick van Beek" w:date="2025-10-30T15:16:00Z" w:id="2531">
              <w:r w:rsidR="0002677B">
                <w:rPr>
                  <w:rFonts w:ascii="Times New Roman" w:hAnsi="Times New Roman" w:cs="Times New Roman"/>
                  <w:sz w:val="16"/>
                  <w:szCs w:val="16"/>
                  <w:lang w:val="en-GB" w:eastAsia="en-GB"/>
                </w:rPr>
                <w:t xml:space="preserve">tch </w:t>
              </w:r>
            </w:ins>
            <w:r w:rsidRPr="00632ED3">
              <w:rPr>
                <w:rFonts w:ascii="Times New Roman" w:hAnsi="Times New Roman" w:cs="Times New Roman"/>
                <w:sz w:val="16"/>
                <w:szCs w:val="16"/>
                <w:lang w:val="en-GB" w:eastAsia="en-GB"/>
              </w:rPr>
              <w:t xml:space="preserve">process on the CU at the specified date. </w:t>
            </w:r>
          </w:p>
          <w:p w:rsidRPr="00632ED3" w:rsidR="00A16E9E" w:rsidP="00A16E9E" w:rsidRDefault="00A16E9E" w14:paraId="6E6F83D3" w14:textId="77777777">
            <w:pPr>
              <w:widowControl w:val="0"/>
              <w:spacing w:after="0" w:line="276" w:lineRule="auto"/>
              <w:jc w:val="both"/>
              <w:rPr>
                <w:rFonts w:ascii="Times New Roman" w:hAnsi="Times New Roman" w:cs="Times New Roman"/>
                <w:sz w:val="16"/>
                <w:szCs w:val="16"/>
                <w:lang w:val="en-GB" w:eastAsia="en-GB"/>
              </w:rPr>
            </w:pPr>
          </w:p>
          <w:p w:rsidRPr="00632ED3" w:rsidR="00A16E9E" w:rsidP="00A16E9E" w:rsidRDefault="00A16E9E" w14:paraId="38F9643A" w14:textId="47213195">
            <w:pPr>
              <w:widowControl w:val="0"/>
              <w:spacing w:after="0" w:line="276" w:lineRule="auto"/>
              <w:jc w:val="both"/>
              <w:rPr>
                <w:rFonts w:ascii="Times New Roman" w:hAnsi="Times New Roman" w:eastAsia="Times New Roman" w:cs="Times New Roman"/>
                <w:sz w:val="16"/>
                <w:szCs w:val="16"/>
                <w:lang w:val="en-GB" w:eastAsia="de-DE"/>
              </w:rPr>
            </w:pPr>
            <w:r w:rsidRPr="00632ED3">
              <w:rPr>
                <w:rFonts w:ascii="Times New Roman" w:hAnsi="Times New Roman" w:cs="Times New Roman"/>
                <w:b/>
                <w:sz w:val="16"/>
                <w:szCs w:val="16"/>
                <w:lang w:val="en-GB" w:eastAsia="en-GB"/>
              </w:rPr>
              <w:t>Note</w:t>
            </w:r>
            <w:r w:rsidRPr="00632ED3">
              <w:rPr>
                <w:rFonts w:ascii="Times New Roman" w:hAnsi="Times New Roman" w:cs="Times New Roman"/>
                <w:sz w:val="16"/>
                <w:szCs w:val="16"/>
                <w:lang w:val="en-GB" w:eastAsia="en-GB"/>
              </w:rPr>
              <w:t xml:space="preserve">: The new service provider is responsible for assigning the CU to SPU or SPG. </w:t>
            </w:r>
          </w:p>
        </w:tc>
        <w:tc>
          <w:tcPr>
            <w:tcW w:w="1317" w:type="dxa"/>
            <w:tcPrChange w:author="Fernando Dominguez" w:date="2025-10-30T15:45:00Z" w:id="2532">
              <w:tcPr>
                <w:tcW w:w="1317" w:type="dxa"/>
                <w:gridSpan w:val="2"/>
              </w:tcPr>
            </w:tcPrChange>
          </w:tcPr>
          <w:p w:rsidRPr="00117039" w:rsidR="00A16E9E" w:rsidP="00A16E9E" w:rsidRDefault="00A16E9E" w14:paraId="5286E2A8" w14:textId="07DDFA67">
            <w:pPr>
              <w:pStyle w:val="paragraph"/>
              <w:spacing w:before="0" w:beforeAutospacing="0" w:after="0" w:afterAutospacing="0"/>
              <w:jc w:val="both"/>
              <w:textAlignment w:val="baseline"/>
              <w:rPr>
                <w:sz w:val="16"/>
                <w:szCs w:val="16"/>
                <w:lang w:eastAsia="de-DE"/>
              </w:rPr>
            </w:pPr>
            <w:r w:rsidRPr="00117039">
              <w:rPr>
                <w:sz w:val="16"/>
                <w:szCs w:val="16"/>
                <w:lang w:eastAsia="de-DE"/>
              </w:rPr>
              <w:t>CU module administrator</w:t>
            </w:r>
          </w:p>
        </w:tc>
        <w:tc>
          <w:tcPr>
            <w:tcW w:w="1319" w:type="dxa"/>
            <w:tcPrChange w:author="Fernando Dominguez" w:date="2025-10-30T15:45:00Z" w:id="2533">
              <w:tcPr>
                <w:tcW w:w="1319" w:type="dxa"/>
                <w:gridSpan w:val="2"/>
              </w:tcPr>
            </w:tcPrChange>
          </w:tcPr>
          <w:p w:rsidRPr="00117039" w:rsidR="00A16E9E" w:rsidP="00A16E9E" w:rsidRDefault="00A16E9E" w14:paraId="42CFC639" w14:textId="16DF6211">
            <w:pPr>
              <w:widowControl w:val="0"/>
              <w:spacing w:after="0"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Entitled parties</w:t>
            </w:r>
          </w:p>
          <w:p w:rsidRPr="00117039" w:rsidR="00A16E9E" w:rsidP="00A16E9E" w:rsidRDefault="00A16E9E" w14:paraId="1BB21BDA" w14:textId="77777777">
            <w:pPr>
              <w:pStyle w:val="paragraph"/>
              <w:spacing w:before="0" w:beforeAutospacing="0" w:after="0" w:afterAutospacing="0"/>
              <w:jc w:val="both"/>
              <w:textAlignment w:val="baseline"/>
              <w:rPr>
                <w:sz w:val="16"/>
                <w:szCs w:val="16"/>
              </w:rPr>
            </w:pPr>
          </w:p>
        </w:tc>
        <w:tc>
          <w:tcPr>
            <w:tcW w:w="1236" w:type="dxa"/>
            <w:tcPrChange w:author="Fernando Dominguez" w:date="2025-10-30T15:45:00Z" w:id="2534">
              <w:tcPr>
                <w:tcW w:w="1236" w:type="dxa"/>
                <w:gridSpan w:val="3"/>
              </w:tcPr>
            </w:tcPrChange>
          </w:tcPr>
          <w:p w:rsidRPr="00117039" w:rsidR="00A16E9E" w:rsidP="00A16E9E" w:rsidRDefault="00A16E9E" w14:paraId="1AE3455A" w14:textId="6893CDE6">
            <w:pPr>
              <w:widowControl w:val="0"/>
              <w:spacing w:after="0" w:line="276" w:lineRule="auto"/>
              <w:jc w:val="both"/>
              <w:rPr>
                <w:rFonts w:ascii="Times New Roman" w:hAnsi="Times New Roman" w:cs="Times New Roman"/>
                <w:sz w:val="16"/>
                <w:szCs w:val="16"/>
                <w:lang w:val="en-GB" w:eastAsia="en-GB"/>
              </w:rPr>
            </w:pPr>
            <w:r w:rsidRPr="00632ED3">
              <w:rPr>
                <w:rFonts w:ascii="Times New Roman" w:hAnsi="Times New Roman" w:eastAsia="Times New Roman" w:cs="Times New Roman"/>
                <w:sz w:val="16"/>
                <w:szCs w:val="16"/>
                <w:lang w:val="en-GB" w:eastAsia="de-DE"/>
              </w:rPr>
              <w:t>A</w:t>
            </w:r>
            <w:ins w:author="Carmen Garcia Montero" w:date="2025-11-03T12:39:00Z" w:id="2535">
              <w:r w:rsidR="007D2B75">
                <w:rPr>
                  <w:rFonts w:ascii="Times New Roman" w:hAnsi="Times New Roman" w:eastAsia="Times New Roman" w:cs="Times New Roman"/>
                  <w:sz w:val="16"/>
                  <w:szCs w:val="16"/>
                  <w:lang w:val="en-GB" w:eastAsia="de-DE"/>
                </w:rPr>
                <w:t>F</w:t>
              </w:r>
            </w:ins>
            <w:del w:author="Carmen Garcia Montero" w:date="2025-11-03T12:39:00Z" w:id="2536">
              <w:r w:rsidRPr="00632ED3" w:rsidDel="007D2B75">
                <w:rPr>
                  <w:rFonts w:ascii="Times New Roman" w:hAnsi="Times New Roman" w:eastAsia="Times New Roman" w:cs="Times New Roman"/>
                  <w:sz w:val="16"/>
                  <w:szCs w:val="16"/>
                  <w:lang w:val="en-GB" w:eastAsia="de-DE"/>
                </w:rPr>
                <w:delText>E</w:delText>
              </w:r>
            </w:del>
            <w:r w:rsidRPr="00632ED3">
              <w:rPr>
                <w:rFonts w:ascii="Times New Roman" w:hAnsi="Times New Roman" w:eastAsia="Times New Roman" w:cs="Times New Roman"/>
                <w:sz w:val="16"/>
                <w:szCs w:val="16"/>
                <w:lang w:val="en-GB" w:eastAsia="de-DE"/>
              </w:rPr>
              <w:t xml:space="preserve"> – CU master data notification</w:t>
            </w:r>
          </w:p>
        </w:tc>
      </w:tr>
      <w:tr w:rsidRPr="005D4999" w:rsidR="00A16E9E" w14:paraId="1EA7609A" w14:textId="77777777">
        <w:trPr>
          <w:gridAfter w:val="1"/>
          <w:wAfter w:w="108" w:type="dxa"/>
          <w:del w:author="Fernando Dominguez" w:date="2025-10-30T15:45:00Z" w:id="2537"/>
          <w:trPrChange w:author="Fernando Dominguez" w:date="2025-10-30T15:45:00Z" w:id="2538">
            <w:trPr>
              <w:gridAfter w:val="1"/>
            </w:trPr>
          </w:trPrChange>
        </w:trPr>
        <w:tc>
          <w:tcPr>
            <w:tcW w:w="687" w:type="dxa"/>
            <w:tcPrChange w:author="Fernando Dominguez" w:date="2025-10-30T15:45:00Z" w:id="2539">
              <w:tcPr>
                <w:tcW w:w="687" w:type="dxa"/>
                <w:gridSpan w:val="3"/>
              </w:tcPr>
            </w:tcPrChange>
          </w:tcPr>
          <w:p w:rsidR="00A16E9E" w:rsidP="00A16E9E" w:rsidRDefault="00A16E9E" w14:paraId="1B12BFE8" w14:textId="77777777">
            <w:pPr>
              <w:widowControl w:val="0"/>
              <w:spacing w:after="0" w:line="276" w:lineRule="auto"/>
              <w:jc w:val="both"/>
              <w:rPr>
                <w:del w:author="Fernando Dominguez" w:date="2025-10-30T15:45:00Z" w:id="2540"/>
                <w:rFonts w:ascii="Times New Roman" w:hAnsi="Times New Roman" w:eastAsia="Times New Roman" w:cs="Times New Roman"/>
                <w:sz w:val="16"/>
                <w:szCs w:val="16"/>
                <w:lang w:val="en-GB" w:eastAsia="de-DE"/>
              </w:rPr>
            </w:pPr>
          </w:p>
        </w:tc>
        <w:tc>
          <w:tcPr>
            <w:tcW w:w="1573" w:type="dxa"/>
            <w:tcPrChange w:author="Fernando Dominguez" w:date="2025-10-30T15:45:00Z" w:id="2541">
              <w:tcPr>
                <w:tcW w:w="1573" w:type="dxa"/>
                <w:gridSpan w:val="2"/>
              </w:tcPr>
            </w:tcPrChange>
          </w:tcPr>
          <w:p w:rsidRPr="00632ED3" w:rsidR="00A16E9E" w:rsidP="00A16E9E" w:rsidRDefault="00A16E9E" w14:paraId="3958E6AC" w14:textId="77777777">
            <w:pPr>
              <w:widowControl w:val="0"/>
              <w:spacing w:after="0" w:line="276" w:lineRule="auto"/>
              <w:jc w:val="both"/>
              <w:rPr>
                <w:del w:author="Fernando Dominguez" w:date="2025-10-30T15:45:00Z" w:id="2542"/>
                <w:rFonts w:ascii="Times New Roman" w:hAnsi="Times New Roman" w:cs="Times New Roman"/>
                <w:sz w:val="16"/>
                <w:szCs w:val="16"/>
                <w:lang w:val="en-GB" w:eastAsia="en-GB"/>
              </w:rPr>
            </w:pPr>
          </w:p>
        </w:tc>
        <w:tc>
          <w:tcPr>
            <w:tcW w:w="2884" w:type="dxa"/>
            <w:tcPrChange w:author="Fernando Dominguez" w:date="2025-10-30T15:45:00Z" w:id="2543">
              <w:tcPr>
                <w:tcW w:w="2884" w:type="dxa"/>
                <w:gridSpan w:val="2"/>
              </w:tcPr>
            </w:tcPrChange>
          </w:tcPr>
          <w:p w:rsidRPr="00632ED3" w:rsidR="00A16E9E" w:rsidP="00A16E9E" w:rsidRDefault="00A16E9E" w14:paraId="22962196" w14:textId="77777777">
            <w:pPr>
              <w:widowControl w:val="0"/>
              <w:spacing w:after="0" w:line="276" w:lineRule="auto"/>
              <w:jc w:val="both"/>
              <w:rPr>
                <w:del w:author="Fernando Dominguez" w:date="2025-10-30T15:45:00Z" w:id="2544"/>
                <w:rFonts w:ascii="Times New Roman" w:hAnsi="Times New Roman" w:eastAsia="Times New Roman" w:cs="Times New Roman"/>
                <w:sz w:val="16"/>
                <w:szCs w:val="16"/>
                <w:lang w:val="en-GB" w:eastAsia="de-DE"/>
              </w:rPr>
            </w:pPr>
          </w:p>
        </w:tc>
        <w:tc>
          <w:tcPr>
            <w:tcW w:w="1317" w:type="dxa"/>
            <w:tcPrChange w:author="Fernando Dominguez" w:date="2025-10-30T15:45:00Z" w:id="2545">
              <w:tcPr>
                <w:tcW w:w="1317" w:type="dxa"/>
                <w:gridSpan w:val="2"/>
              </w:tcPr>
            </w:tcPrChange>
          </w:tcPr>
          <w:p w:rsidRPr="00117039" w:rsidR="00A16E9E" w:rsidP="00A16E9E" w:rsidRDefault="00A16E9E" w14:paraId="74934DCF" w14:textId="77777777">
            <w:pPr>
              <w:pStyle w:val="paragraph"/>
              <w:spacing w:before="0" w:beforeAutospacing="0" w:after="0" w:afterAutospacing="0"/>
              <w:jc w:val="both"/>
              <w:textAlignment w:val="baseline"/>
              <w:rPr>
                <w:del w:author="Fernando Dominguez" w:date="2025-10-30T15:45:00Z" w:id="2546"/>
                <w:sz w:val="16"/>
                <w:szCs w:val="16"/>
                <w:lang w:eastAsia="de-DE"/>
              </w:rPr>
            </w:pPr>
          </w:p>
        </w:tc>
        <w:tc>
          <w:tcPr>
            <w:tcW w:w="1319" w:type="dxa"/>
            <w:tcPrChange w:author="Fernando Dominguez" w:date="2025-10-30T15:45:00Z" w:id="2547">
              <w:tcPr>
                <w:tcW w:w="1319" w:type="dxa"/>
                <w:gridSpan w:val="2"/>
              </w:tcPr>
            </w:tcPrChange>
          </w:tcPr>
          <w:p w:rsidRPr="00117039" w:rsidR="00A16E9E" w:rsidP="00A16E9E" w:rsidRDefault="00A16E9E" w14:paraId="521CE1A1" w14:textId="77777777">
            <w:pPr>
              <w:pStyle w:val="paragraph"/>
              <w:spacing w:before="0" w:beforeAutospacing="0" w:after="0" w:afterAutospacing="0"/>
              <w:jc w:val="both"/>
              <w:textAlignment w:val="baseline"/>
              <w:rPr>
                <w:del w:author="Fernando Dominguez" w:date="2025-10-30T15:45:00Z" w:id="2548"/>
                <w:sz w:val="16"/>
                <w:szCs w:val="16"/>
              </w:rPr>
            </w:pPr>
          </w:p>
        </w:tc>
        <w:tc>
          <w:tcPr>
            <w:tcW w:w="1236" w:type="dxa"/>
            <w:tcPrChange w:author="Fernando Dominguez" w:date="2025-10-30T15:45:00Z" w:id="2549">
              <w:tcPr>
                <w:tcW w:w="1236" w:type="dxa"/>
                <w:gridSpan w:val="3"/>
              </w:tcPr>
            </w:tcPrChange>
          </w:tcPr>
          <w:p w:rsidRPr="00117039" w:rsidR="00A16E9E" w:rsidP="00A16E9E" w:rsidRDefault="00A16E9E" w14:paraId="3908B8D4" w14:textId="77777777">
            <w:pPr>
              <w:widowControl w:val="0"/>
              <w:spacing w:after="0" w:line="276" w:lineRule="auto"/>
              <w:jc w:val="both"/>
              <w:rPr>
                <w:del w:author="Fernando Dominguez" w:date="2025-10-30T15:45:00Z" w:id="2550"/>
                <w:rFonts w:ascii="Times New Roman" w:hAnsi="Times New Roman" w:cs="Times New Roman"/>
                <w:sz w:val="16"/>
                <w:szCs w:val="16"/>
                <w:lang w:val="en-GB" w:eastAsia="en-GB"/>
              </w:rPr>
            </w:pPr>
          </w:p>
        </w:tc>
      </w:tr>
    </w:tbl>
    <w:p w:rsidR="008B23E9" w:rsidP="00BB745B" w:rsidRDefault="008B23E9" w14:paraId="4F893AD2" w14:textId="77777777">
      <w:pPr>
        <w:keepNext/>
        <w:spacing w:line="276" w:lineRule="auto"/>
        <w:rPr>
          <w:ins w:author="Fernando Dominguez" w:date="2025-10-30T15:45:00Z" w:id="2551"/>
          <w:rFonts w:ascii="Times New Roman" w:hAnsi="Times New Roman" w:cs="Times New Roman"/>
          <w:lang w:val="en-GB"/>
        </w:rPr>
      </w:pPr>
    </w:p>
    <w:p w:rsidRPr="00117039" w:rsidR="00BB745B" w:rsidP="00BB745B" w:rsidRDefault="00BB745B" w14:paraId="262D8542" w14:textId="51132863">
      <w:pPr>
        <w:keepNext/>
        <w:spacing w:line="276" w:lineRule="auto"/>
        <w:rPr>
          <w:rFonts w:ascii="Times New Roman" w:hAnsi="Times New Roman" w:cs="Times New Roman"/>
          <w:lang w:val="en-GB"/>
        </w:rPr>
      </w:pPr>
      <w:commentRangeStart w:id="2552"/>
      <w:r w:rsidRPr="00117039">
        <w:rPr>
          <w:rFonts w:ascii="Times New Roman" w:hAnsi="Times New Roman" w:cs="Times New Roman"/>
          <w:lang w:val="en-GB"/>
        </w:rPr>
        <w:t>Diagram 11 – Procedure ‘</w:t>
      </w:r>
      <w:del w:author="Carmen Garcia Montero" w:date="2025-10-14T11:37:00Z" w:id="2553">
        <w:r w:rsidRPr="00117039">
          <w:rPr>
            <w:rFonts w:ascii="Times New Roman" w:hAnsi="Times New Roman" w:cs="Times New Roman"/>
            <w:lang w:val="en-GB"/>
          </w:rPr>
          <w:delText>Service Provider switching initiated by the new Service provider’</w:delText>
        </w:r>
        <w:commentRangeEnd w:id="2552"/>
        <w:r w:rsidR="00C51FE0">
          <w:rPr>
            <w:rStyle w:val="CommentReference"/>
            <w:rFonts w:ascii="Times New Roman" w:hAnsi="Times New Roman" w:cs="Times New Roman"/>
            <w:sz w:val="22"/>
            <w:szCs w:val="22"/>
            <w:lang w:val="en-GB"/>
          </w:rPr>
          <w:commentReference w:id="2552"/>
        </w:r>
      </w:del>
      <w:ins w:author="Carmen Garcia Montero" w:date="2025-10-14T11:37:00Z" w:id="2554">
        <w:r w:rsidR="00D50D7A">
          <w:rPr>
            <w:rFonts w:ascii="Times New Roman" w:hAnsi="Times New Roman" w:cs="Times New Roman"/>
            <w:lang w:val="en-GB"/>
          </w:rPr>
          <w:t>SP Customer switching or new registration on CU’</w:t>
        </w:r>
      </w:ins>
      <w:r w:rsidRPr="00117039" w:rsidR="004349AC">
        <w:rPr>
          <w:rFonts w:ascii="Times New Roman" w:hAnsi="Times New Roman" w:cs="Times New Roman"/>
          <w:lang w:val="en-GB"/>
        </w:rPr>
        <w:t>.</w:t>
      </w:r>
    </w:p>
    <w:p w:rsidRPr="00117039" w:rsidR="002B1E83" w:rsidRDefault="6F3F4712" w14:paraId="2EB8DD63" w14:textId="4DF21435">
      <w:pPr>
        <w:keepNext/>
        <w:spacing w:line="276" w:lineRule="auto"/>
        <w:rPr>
          <w:rFonts w:ascii="Times New Roman" w:hAnsi="Times New Roman" w:cs="Times New Roman"/>
          <w:lang w:val="en-GB"/>
        </w:rPr>
      </w:pPr>
      <w:r w:rsidRPr="00117039">
        <w:rPr>
          <w:lang w:val="en-GB"/>
        </w:rPr>
        <w:t>0</w:t>
      </w:r>
      <w:r w:rsidRPr="00117039" w:rsidR="00122D7C">
        <w:rPr>
          <w:noProof/>
          <w:lang w:val="en-GB"/>
        </w:rPr>
        <w:drawing>
          <wp:inline distT="0" distB="0" distL="0" distR="0" wp14:anchorId="361C2EE4" wp14:editId="66A04DE2">
            <wp:extent cx="5526798" cy="8672784"/>
            <wp:effectExtent l="0" t="0" r="0" b="0"/>
            <wp:docPr id="99233316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33165" name="Picture 1" descr="A diagram of a computer program&#10;&#10;AI-generated content may be incorrect."/>
                    <pic:cNvPicPr/>
                  </pic:nvPicPr>
                  <pic:blipFill>
                    <a:blip r:embed="rId25"/>
                    <a:stretch>
                      <a:fillRect/>
                    </a:stretch>
                  </pic:blipFill>
                  <pic:spPr>
                    <a:xfrm>
                      <a:off x="0" y="0"/>
                      <a:ext cx="5535839" cy="8686971"/>
                    </a:xfrm>
                    <a:prstGeom prst="rect">
                      <a:avLst/>
                    </a:prstGeom>
                  </pic:spPr>
                </pic:pic>
              </a:graphicData>
            </a:graphic>
          </wp:inline>
        </w:drawing>
      </w:r>
    </w:p>
    <w:p w:rsidRPr="00117039" w:rsidR="00607A4B" w:rsidP="00A90B94" w:rsidRDefault="00607A4B" w14:paraId="01DD2EAD" w14:textId="080AE104">
      <w:pPr>
        <w:keepNext/>
        <w:spacing w:line="276" w:lineRule="auto"/>
        <w:rPr>
          <w:rFonts w:ascii="Times New Roman" w:hAnsi="Times New Roman" w:cs="Times New Roman"/>
          <w:lang w:val="en-GB"/>
        </w:rPr>
      </w:pPr>
    </w:p>
    <w:tbl>
      <w:tblPr>
        <w:tblStyle w:val="TableGrid"/>
        <w:tblW w:w="9010" w:type="dxa"/>
        <w:tblInd w:w="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11-03T09:17:00Z" w:id="2555">
          <w:tblPr>
            <w:tblStyle w:val="TableGrid"/>
            <w:tblW w:w="9010" w:type="dxa"/>
            <w:tblInd w:w="6" w:type="dxa"/>
            <w:tblLayout w:type="fixed"/>
            <w:tblLook w:val="04A0" w:firstRow="1" w:lastRow="0" w:firstColumn="1" w:lastColumn="0" w:noHBand="0" w:noVBand="1"/>
          </w:tblPr>
        </w:tblPrChange>
      </w:tblPr>
      <w:tblGrid>
        <w:gridCol w:w="680"/>
        <w:gridCol w:w="1553"/>
        <w:gridCol w:w="2848"/>
        <w:gridCol w:w="1300"/>
        <w:gridCol w:w="1302"/>
        <w:gridCol w:w="1220"/>
        <w:gridCol w:w="107"/>
        <w:tblGridChange w:id="2556">
          <w:tblGrid>
            <w:gridCol w:w="5"/>
            <w:gridCol w:w="682"/>
            <w:gridCol w:w="5"/>
            <w:gridCol w:w="1567"/>
            <w:gridCol w:w="5"/>
            <w:gridCol w:w="2877"/>
            <w:gridCol w:w="5"/>
            <w:gridCol w:w="1311"/>
            <w:gridCol w:w="5"/>
            <w:gridCol w:w="1313"/>
            <w:gridCol w:w="5"/>
            <w:gridCol w:w="1128"/>
            <w:gridCol w:w="102"/>
            <w:gridCol w:w="5"/>
          </w:tblGrid>
        </w:tblGridChange>
      </w:tblGrid>
      <w:tr w:rsidRPr="00390DC1" w:rsidR="00607A4B" w:rsidTr="008B23E9" w14:paraId="44C03F83" w14:textId="77777777">
        <w:trPr>
          <w:gridAfter w:val="1"/>
          <w:wAfter w:w="108" w:type="dxa"/>
          <w:trPrChange w:author="Fernando Dominguez" w:date="2025-11-03T09:17:00Z" w:id="2557">
            <w:trPr>
              <w:gridBefore w:val="1"/>
            </w:trPr>
          </w:trPrChange>
        </w:trPr>
        <w:tc>
          <w:tcPr>
            <w:tcW w:w="9010" w:type="dxa"/>
            <w:gridSpan w:val="6"/>
            <w:shd w:val="clear" w:color="auto" w:fill="D0CECE" w:themeFill="background2" w:themeFillShade="E6"/>
            <w:tcPrChange w:author="Fernando Dominguez" w:date="2025-11-03T09:17:00Z" w:id="2558">
              <w:tcPr>
                <w:tcW w:w="9010" w:type="dxa"/>
                <w:gridSpan w:val="13"/>
                <w:shd w:val="clear" w:color="auto" w:fill="D0CECE" w:themeFill="background2" w:themeFillShade="E6"/>
              </w:tcPr>
            </w:tcPrChange>
          </w:tcPr>
          <w:p w:rsidRPr="00117039" w:rsidR="00607A4B" w:rsidRDefault="00607A4B" w14:paraId="1D5443F8" w14:textId="77777777">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cs="Times New Roman"/>
                <w:b/>
                <w:i/>
                <w:sz w:val="16"/>
                <w:szCs w:val="16"/>
                <w:lang w:val="en-GB" w:eastAsia="en-GB"/>
              </w:rPr>
              <w:t>Table III.12 – Procedure 12</w:t>
            </w:r>
          </w:p>
        </w:tc>
      </w:tr>
      <w:tr w:rsidRPr="00E6261C" w:rsidR="00607A4B" w:rsidTr="008B23E9" w14:paraId="234D0C7E" w14:textId="77777777">
        <w:trPr>
          <w:gridAfter w:val="1"/>
          <w:wAfter w:w="108" w:type="dxa"/>
          <w:trHeight w:val="300"/>
          <w:trPrChange w:author="Fernando Dominguez" w:date="2025-09-12T14:02:00Z" w:id="2559">
            <w:trPr>
              <w:gridBefore w:val="1"/>
            </w:trPr>
          </w:trPrChange>
        </w:trPr>
        <w:tc>
          <w:tcPr>
            <w:tcW w:w="2259" w:type="dxa"/>
            <w:gridSpan w:val="2"/>
            <w:shd w:val="clear" w:color="auto" w:fill="D0CECE" w:themeFill="background2" w:themeFillShade="E6"/>
            <w:vAlign w:val="center"/>
            <w:tcPrChange w:author="Fernando Dominguez" w:date="2025-09-12T14:02:00Z" w:id="2560">
              <w:tcPr>
                <w:tcW w:w="2259" w:type="dxa"/>
                <w:gridSpan w:val="4"/>
                <w:shd w:val="clear" w:color="auto" w:fill="D0CECE" w:themeFill="background2" w:themeFillShade="E6"/>
              </w:tcPr>
            </w:tcPrChange>
          </w:tcPr>
          <w:p w:rsidRPr="00117039" w:rsidR="00607A4B" w:rsidP="00117039" w:rsidRDefault="00607A4B" w14:paraId="1E515AD6"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1" w:type="dxa"/>
            <w:gridSpan w:val="4"/>
            <w:vAlign w:val="center"/>
            <w:tcPrChange w:author="Fernando Dominguez" w:date="2025-09-12T14:02:00Z" w:id="2561">
              <w:tcPr>
                <w:tcW w:w="6751" w:type="dxa"/>
                <w:gridSpan w:val="9"/>
              </w:tcPr>
            </w:tcPrChange>
          </w:tcPr>
          <w:p w:rsidRPr="00117039" w:rsidR="00607A4B" w:rsidP="00117039" w:rsidRDefault="00ED0D3E" w14:paraId="321679D7" w14:textId="124C3D1F">
            <w:pPr>
              <w:pStyle w:val="Caption"/>
              <w:keepNext/>
              <w:spacing w:after="0"/>
              <w:rPr>
                <w:rFonts w:ascii="Times New Roman" w:hAnsi="Times New Roman" w:eastAsia="Calibri" w:cs="Times New Roman"/>
                <w:color w:val="auto"/>
                <w:sz w:val="16"/>
                <w:szCs w:val="16"/>
                <w:lang w:val="en-GB" w:eastAsia="zh-CN"/>
              </w:rPr>
            </w:pPr>
            <w:bookmarkStart w:name="_Toc212680687" w:id="2562"/>
            <w:r w:rsidRPr="00117039">
              <w:rPr>
                <w:rFonts w:ascii="Times New Roman" w:hAnsi="Times New Roman" w:cs="Times New Roman"/>
                <w:color w:val="auto"/>
                <w:sz w:val="16"/>
                <w:szCs w:val="16"/>
                <w:lang w:val="en-GB"/>
              </w:rPr>
              <w:t xml:space="preserve">Table </w:t>
            </w:r>
            <w:r w:rsidRPr="00117039">
              <w:rPr>
                <w:rFonts w:ascii="Times New Roman" w:hAnsi="Times New Roman" w:cs="Times New Roman"/>
                <w:color w:val="auto"/>
                <w:sz w:val="16"/>
                <w:szCs w:val="16"/>
                <w:lang w:val="en-GB"/>
              </w:rPr>
              <w:fldChar w:fldCharType="begin"/>
            </w:r>
            <w:r w:rsidRPr="00117039">
              <w:rPr>
                <w:rFonts w:ascii="Times New Roman" w:hAnsi="Times New Roman" w:cs="Times New Roman"/>
                <w:color w:val="auto"/>
                <w:sz w:val="16"/>
                <w:szCs w:val="16"/>
                <w:lang w:val="en-GB"/>
              </w:rPr>
              <w:instrText xml:space="preserve"> SEQ Table \* ARABIC </w:instrText>
            </w:r>
            <w:r w:rsidRPr="00117039">
              <w:rPr>
                <w:rFonts w:ascii="Times New Roman" w:hAnsi="Times New Roman" w:cs="Times New Roman"/>
                <w:color w:val="auto"/>
                <w:sz w:val="16"/>
                <w:szCs w:val="16"/>
                <w:lang w:val="en-GB"/>
              </w:rPr>
              <w:fldChar w:fldCharType="separate"/>
            </w:r>
            <w:ins w:author="Fernando Dominguez" w:date="2025-10-20T10:50:00Z" w:id="2563">
              <w:r w:rsidR="00E6261C">
                <w:rPr>
                  <w:rFonts w:ascii="Times New Roman" w:hAnsi="Times New Roman" w:cs="Times New Roman"/>
                  <w:noProof/>
                  <w:color w:val="auto"/>
                  <w:sz w:val="16"/>
                  <w:szCs w:val="16"/>
                  <w:lang w:val="en-GB"/>
                </w:rPr>
                <w:t>16</w:t>
              </w:r>
            </w:ins>
            <w:del w:author="Fernando Dominguez" w:date="2025-10-20T10:50:00Z" w:id="2564">
              <w:r w:rsidRPr="00117039" w:rsidR="007173B9">
                <w:rPr>
                  <w:rFonts w:ascii="Times New Roman" w:hAnsi="Times New Roman" w:cs="Times New Roman"/>
                  <w:color w:val="auto"/>
                  <w:sz w:val="16"/>
                  <w:szCs w:val="16"/>
                  <w:lang w:val="en-GB"/>
                </w:rPr>
                <w:delText>15</w:delText>
              </w:r>
            </w:del>
            <w:r w:rsidRPr="00117039">
              <w:rPr>
                <w:rFonts w:ascii="Times New Roman" w:hAnsi="Times New Roman" w:cs="Times New Roman"/>
                <w:color w:val="auto"/>
                <w:sz w:val="16"/>
                <w:szCs w:val="16"/>
                <w:lang w:val="en-GB"/>
              </w:rPr>
              <w:fldChar w:fldCharType="end"/>
            </w:r>
            <w:r w:rsidRPr="00117039">
              <w:rPr>
                <w:rFonts w:ascii="Times New Roman" w:hAnsi="Times New Roman" w:cs="Times New Roman"/>
                <w:color w:val="auto"/>
                <w:sz w:val="16"/>
                <w:szCs w:val="16"/>
                <w:lang w:val="en-GB"/>
              </w:rPr>
              <w:t xml:space="preserve"> </w:t>
            </w:r>
            <w:commentRangeStart w:id="2565"/>
            <w:commentRangeStart w:id="2566"/>
            <w:r w:rsidRPr="00117039" w:rsidR="00607A4B">
              <w:rPr>
                <w:rFonts w:ascii="Times New Roman" w:hAnsi="Times New Roman" w:cs="Times New Roman"/>
                <w:color w:val="auto"/>
                <w:sz w:val="16"/>
                <w:szCs w:val="16"/>
                <w:lang w:val="en-GB" w:eastAsia="en-GB"/>
              </w:rPr>
              <w:t xml:space="preserve">Cancellation of </w:t>
            </w:r>
            <w:ins w:author="Rick van Beek" w:date="2025-10-30T14:23:00Z" w:id="2567">
              <w:r w:rsidR="00FC237D">
                <w:rPr>
                  <w:rFonts w:ascii="Times New Roman" w:hAnsi="Times New Roman" w:cs="Times New Roman"/>
                  <w:color w:val="auto"/>
                  <w:sz w:val="16"/>
                  <w:szCs w:val="16"/>
                  <w:lang w:val="en-GB" w:eastAsia="en-GB"/>
                </w:rPr>
                <w:t xml:space="preserve">new </w:t>
              </w:r>
            </w:ins>
            <w:r w:rsidRPr="00117039" w:rsidR="00607A4B">
              <w:rPr>
                <w:rFonts w:ascii="Times New Roman" w:hAnsi="Times New Roman" w:eastAsia="Calibri" w:cs="Times New Roman"/>
                <w:color w:val="auto"/>
                <w:sz w:val="16"/>
                <w:szCs w:val="16"/>
                <w:lang w:val="en-GB"/>
              </w:rPr>
              <w:t xml:space="preserve">SP </w:t>
            </w:r>
            <w:r w:rsidRPr="00117039" w:rsidR="00607A4B">
              <w:rPr>
                <w:rFonts w:ascii="Times New Roman" w:hAnsi="Times New Roman" w:cs="Times New Roman"/>
                <w:color w:val="auto"/>
                <w:sz w:val="16"/>
                <w:szCs w:val="16"/>
                <w:lang w:val="en-GB" w:eastAsia="en-GB"/>
              </w:rPr>
              <w:t xml:space="preserve">registration </w:t>
            </w:r>
            <w:commentRangeEnd w:id="2565"/>
            <w:r w:rsidRPr="00117039" w:rsidR="00A174BB">
              <w:rPr>
                <w:rStyle w:val="CommentReference"/>
                <w:rFonts w:ascii="Times New Roman" w:hAnsi="Times New Roman" w:eastAsia="Calibri" w:cs="Times New Roman"/>
                <w:color w:val="auto"/>
                <w:lang w:val="en-GB"/>
              </w:rPr>
              <w:commentReference w:id="2565"/>
            </w:r>
            <w:commentRangeEnd w:id="2566"/>
            <w:r w:rsidRPr="00117039" w:rsidR="00981153">
              <w:rPr>
                <w:rStyle w:val="CommentReference"/>
                <w:rFonts w:ascii="Times New Roman" w:hAnsi="Times New Roman" w:eastAsia="Calibri" w:cs="Times New Roman"/>
                <w:color w:val="auto"/>
                <w:lang w:val="en-GB"/>
              </w:rPr>
              <w:commentReference w:id="2566"/>
            </w:r>
            <w:r w:rsidRPr="00117039" w:rsidR="00607A4B">
              <w:rPr>
                <w:rFonts w:ascii="Times New Roman" w:hAnsi="Times New Roman" w:eastAsia="Calibri" w:cs="Times New Roman"/>
                <w:color w:val="auto"/>
                <w:sz w:val="16"/>
                <w:szCs w:val="16"/>
                <w:lang w:val="en-GB"/>
              </w:rPr>
              <w:t>on CU</w:t>
            </w:r>
            <w:bookmarkEnd w:id="2562"/>
          </w:p>
        </w:tc>
      </w:tr>
      <w:tr w:rsidRPr="00390DC1" w:rsidR="00607A4B" w:rsidTr="008B23E9" w14:paraId="71EE6990" w14:textId="77777777">
        <w:trPr>
          <w:gridAfter w:val="1"/>
          <w:wAfter w:w="108" w:type="dxa"/>
          <w:trPrChange w:author="Fernando Dominguez" w:date="2025-09-12T14:02:00Z" w:id="2568">
            <w:trPr>
              <w:gridBefore w:val="1"/>
            </w:trPr>
          </w:trPrChange>
        </w:trPr>
        <w:tc>
          <w:tcPr>
            <w:tcW w:w="687" w:type="dxa"/>
            <w:shd w:val="clear" w:color="auto" w:fill="D0CECE" w:themeFill="background2" w:themeFillShade="E6"/>
            <w:vAlign w:val="center"/>
            <w:tcPrChange w:author="Fernando Dominguez" w:date="2025-09-12T14:02:00Z" w:id="2569">
              <w:tcPr>
                <w:tcW w:w="687" w:type="dxa"/>
                <w:gridSpan w:val="2"/>
                <w:shd w:val="clear" w:color="auto" w:fill="D0CECE" w:themeFill="background2" w:themeFillShade="E6"/>
              </w:tcPr>
            </w:tcPrChange>
          </w:tcPr>
          <w:p w:rsidRPr="00117039" w:rsidR="00607A4B" w:rsidP="00117039" w:rsidRDefault="00607A4B" w14:paraId="5DE4FA04"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2" w:type="dxa"/>
            <w:shd w:val="clear" w:color="auto" w:fill="D0CECE" w:themeFill="background2" w:themeFillShade="E6"/>
            <w:vAlign w:val="center"/>
            <w:tcPrChange w:author="Fernando Dominguez" w:date="2025-09-12T14:02:00Z" w:id="2570">
              <w:tcPr>
                <w:tcW w:w="1572" w:type="dxa"/>
                <w:gridSpan w:val="2"/>
                <w:shd w:val="clear" w:color="auto" w:fill="D0CECE" w:themeFill="background2" w:themeFillShade="E6"/>
              </w:tcPr>
            </w:tcPrChange>
          </w:tcPr>
          <w:p w:rsidRPr="00117039" w:rsidR="00607A4B" w:rsidP="00117039" w:rsidRDefault="00607A4B" w14:paraId="345846CB"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2" w:type="dxa"/>
            <w:shd w:val="clear" w:color="auto" w:fill="D0CECE" w:themeFill="background2" w:themeFillShade="E6"/>
            <w:vAlign w:val="center"/>
            <w:tcPrChange w:author="Fernando Dominguez" w:date="2025-09-12T14:02:00Z" w:id="2571">
              <w:tcPr>
                <w:tcW w:w="2882" w:type="dxa"/>
                <w:gridSpan w:val="2"/>
                <w:shd w:val="clear" w:color="auto" w:fill="D0CECE" w:themeFill="background2" w:themeFillShade="E6"/>
              </w:tcPr>
            </w:tcPrChange>
          </w:tcPr>
          <w:p w:rsidRPr="00117039" w:rsidR="00607A4B" w:rsidP="00117039" w:rsidRDefault="00607A4B" w14:paraId="39A09D55"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6" w:type="dxa"/>
            <w:shd w:val="clear" w:color="auto" w:fill="D0CECE" w:themeFill="background2" w:themeFillShade="E6"/>
            <w:vAlign w:val="center"/>
            <w:tcPrChange w:author="Fernando Dominguez" w:date="2025-09-12T14:02:00Z" w:id="2572">
              <w:tcPr>
                <w:tcW w:w="1316" w:type="dxa"/>
                <w:gridSpan w:val="2"/>
                <w:shd w:val="clear" w:color="auto" w:fill="D0CECE" w:themeFill="background2" w:themeFillShade="E6"/>
              </w:tcPr>
            </w:tcPrChange>
          </w:tcPr>
          <w:p w:rsidRPr="00117039" w:rsidR="00607A4B" w:rsidP="00117039" w:rsidRDefault="00607A4B" w14:paraId="61C09992"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8" w:type="dxa"/>
            <w:shd w:val="clear" w:color="auto" w:fill="D0CECE" w:themeFill="background2" w:themeFillShade="E6"/>
            <w:vAlign w:val="center"/>
            <w:tcPrChange w:author="Fernando Dominguez" w:date="2025-09-12T14:02:00Z" w:id="2573">
              <w:tcPr>
                <w:tcW w:w="1318" w:type="dxa"/>
                <w:gridSpan w:val="2"/>
                <w:shd w:val="clear" w:color="auto" w:fill="D0CECE" w:themeFill="background2" w:themeFillShade="E6"/>
              </w:tcPr>
            </w:tcPrChange>
          </w:tcPr>
          <w:p w:rsidRPr="00117039" w:rsidR="00607A4B" w:rsidP="00117039" w:rsidRDefault="00607A4B" w14:paraId="34D0721F"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5" w:type="dxa"/>
            <w:shd w:val="clear" w:color="auto" w:fill="D0CECE" w:themeFill="background2" w:themeFillShade="E6"/>
            <w:vAlign w:val="center"/>
            <w:tcPrChange w:author="Fernando Dominguez" w:date="2025-09-12T14:02:00Z" w:id="2574">
              <w:tcPr>
                <w:tcW w:w="1235" w:type="dxa"/>
                <w:gridSpan w:val="3"/>
                <w:shd w:val="clear" w:color="auto" w:fill="D0CECE" w:themeFill="background2" w:themeFillShade="E6"/>
              </w:tcPr>
            </w:tcPrChange>
          </w:tcPr>
          <w:p w:rsidRPr="00117039" w:rsidR="00607A4B" w:rsidP="00117039" w:rsidRDefault="00607A4B" w14:paraId="3BB6E14F"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390DC1" w:rsidR="00607A4B" w:rsidTr="008B23E9" w14:paraId="637435C8" w14:textId="77777777">
        <w:trPr>
          <w:trHeight w:val="300"/>
          <w:trPrChange w:author="Fernando Dominguez" w:date="2025-11-03T09:17:00Z" w:id="2575">
            <w:trPr>
              <w:gridBefore w:val="1"/>
              <w:trHeight w:val="300"/>
            </w:trPr>
          </w:trPrChange>
        </w:trPr>
        <w:tc>
          <w:tcPr>
            <w:tcW w:w="687" w:type="dxa"/>
            <w:tcPrChange w:author="Fernando Dominguez" w:date="2025-11-03T09:17:00Z" w:id="2576">
              <w:tcPr>
                <w:tcW w:w="687" w:type="dxa"/>
                <w:gridSpan w:val="2"/>
              </w:tcPr>
            </w:tcPrChange>
          </w:tcPr>
          <w:p w:rsidRPr="00117039" w:rsidR="00607A4B" w:rsidRDefault="00607A4B" w14:paraId="6254BFA8"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12.1</w:t>
            </w:r>
          </w:p>
        </w:tc>
        <w:tc>
          <w:tcPr>
            <w:tcW w:w="1572" w:type="dxa"/>
            <w:tcPrChange w:author="Fernando Dominguez" w:date="2025-11-03T09:17:00Z" w:id="2577">
              <w:tcPr>
                <w:tcW w:w="1572" w:type="dxa"/>
                <w:gridSpan w:val="2"/>
              </w:tcPr>
            </w:tcPrChange>
          </w:tcPr>
          <w:p w:rsidRPr="00117039" w:rsidR="00607A4B" w:rsidRDefault="00607A4B" w14:paraId="68498418" w14:textId="77777777">
            <w:pPr>
              <w:spacing w:line="276" w:lineRule="auto"/>
              <w:jc w:val="both"/>
              <w:rPr>
                <w:rFonts w:ascii="Times New Roman" w:hAnsi="Times New Roman" w:eastAsia="Times New Roman" w:cs="Times New Roman"/>
                <w:sz w:val="16"/>
                <w:szCs w:val="16"/>
                <w:lang w:val="en-GB" w:eastAsia="de-DE"/>
              </w:rPr>
            </w:pPr>
            <w:commentRangeStart w:id="2578"/>
            <w:commentRangeStart w:id="2579"/>
            <w:commentRangeStart w:id="2580"/>
            <w:commentRangeStart w:id="2581"/>
            <w:r w:rsidRPr="00117039">
              <w:rPr>
                <w:rFonts w:ascii="Times New Roman" w:hAnsi="Times New Roman" w:cs="Times New Roman"/>
                <w:sz w:val="16"/>
                <w:szCs w:val="16"/>
                <w:lang w:val="en-GB" w:eastAsia="en-GB"/>
              </w:rPr>
              <w:t>Request cancellation of new service provider contract</w:t>
            </w:r>
            <w:commentRangeEnd w:id="2580"/>
            <w:r w:rsidRPr="00117039">
              <w:rPr>
                <w:rStyle w:val="CommentReference"/>
                <w:rFonts w:ascii="Times New Roman" w:hAnsi="Times New Roman" w:eastAsia="Times New Roman" w:cs="Times New Roman"/>
                <w:lang w:val="en-GB" w:eastAsia="de-DE"/>
              </w:rPr>
              <w:commentReference w:id="2580"/>
            </w:r>
            <w:commentRangeEnd w:id="2581"/>
            <w:r w:rsidRPr="00117039">
              <w:rPr>
                <w:rStyle w:val="CommentReference"/>
                <w:rFonts w:ascii="Times New Roman" w:hAnsi="Times New Roman" w:eastAsia="Times New Roman" w:cs="Times New Roman"/>
                <w:lang w:val="en-GB" w:eastAsia="de-DE"/>
              </w:rPr>
              <w:commentReference w:id="2581"/>
            </w:r>
            <w:commentRangeEnd w:id="2578"/>
            <w:r w:rsidRPr="00117039">
              <w:rPr>
                <w:rStyle w:val="CommentReference"/>
                <w:rFonts w:ascii="Times New Roman" w:hAnsi="Times New Roman" w:eastAsia="Times New Roman" w:cs="Times New Roman"/>
                <w:lang w:val="en-GB" w:eastAsia="de-DE"/>
              </w:rPr>
              <w:commentReference w:id="2578"/>
            </w:r>
            <w:commentRangeEnd w:id="2579"/>
            <w:r w:rsidRPr="00117039" w:rsidR="006C73CF">
              <w:rPr>
                <w:rStyle w:val="CommentReference"/>
                <w:rFonts w:ascii="Times New Roman" w:hAnsi="Times New Roman" w:eastAsia="Times New Roman" w:cs="Times New Roman"/>
                <w:lang w:val="en-GB" w:eastAsia="de-DE"/>
              </w:rPr>
              <w:commentReference w:id="2579"/>
            </w:r>
          </w:p>
        </w:tc>
        <w:tc>
          <w:tcPr>
            <w:tcW w:w="2882" w:type="dxa"/>
            <w:tcPrChange w:author="Fernando Dominguez" w:date="2025-11-03T09:17:00Z" w:id="2582">
              <w:tcPr>
                <w:tcW w:w="2882" w:type="dxa"/>
                <w:gridSpan w:val="2"/>
              </w:tcPr>
            </w:tcPrChange>
          </w:tcPr>
          <w:p w:rsidRPr="00632ED3" w:rsidR="00607A4B" w:rsidRDefault="0078544C" w14:paraId="675D746B" w14:textId="60FDDC45">
            <w:pPr>
              <w:spacing w:line="276" w:lineRule="auto"/>
              <w:jc w:val="both"/>
              <w:rPr>
                <w:rFonts w:ascii="Times New Roman" w:hAnsi="Times New Roman" w:cs="Times New Roman"/>
                <w:sz w:val="16"/>
                <w:szCs w:val="16"/>
                <w:lang w:val="en-GB" w:eastAsia="en-GB"/>
              </w:rPr>
            </w:pPr>
            <w:ins w:author="Rick van Beek" w:date="2025-10-30T14:24:00Z" w:id="2583">
              <w:r w:rsidRPr="00DA3F41">
                <w:rPr>
                  <w:rFonts w:ascii="Times New Roman" w:hAnsi="Times New Roman" w:cs="Times New Roman"/>
                  <w:sz w:val="16"/>
                  <w:szCs w:val="16"/>
                  <w:lang w:val="en-GB"/>
                  <w:rPrChange w:author="Fernando Dominguez" w:date="2025-10-30T15:45:00Z" w:id="2584">
                    <w:rPr>
                      <w:rFonts w:ascii="Times New Roman" w:hAnsi="Times New Roman" w:cs="Times New Roman"/>
                      <w:sz w:val="16"/>
                      <w:szCs w:val="16"/>
                    </w:rPr>
                  </w:rPrChange>
                </w:rPr>
                <w:t xml:space="preserve">The final </w:t>
              </w:r>
              <w:r w:rsidRPr="00DF3077">
                <w:rPr>
                  <w:rFonts w:ascii="Times New Roman" w:hAnsi="Times New Roman" w:cs="Times New Roman"/>
                  <w:sz w:val="16"/>
                  <w:szCs w:val="16"/>
                  <w:lang w:val="en-US"/>
                  <w:rPrChange w:author="Rick van Beek" w:date="2025-10-30T14:25:00Z" w:id="2585">
                    <w:rPr>
                      <w:rFonts w:ascii="Times New Roman" w:hAnsi="Times New Roman" w:cs="Times New Roman"/>
                      <w:sz w:val="16"/>
                      <w:szCs w:val="16"/>
                    </w:rPr>
                  </w:rPrChange>
                </w:rPr>
                <w:t>customer requests cancellation of the new service provider contract before activation date of the contract</w:t>
              </w:r>
            </w:ins>
            <w:del w:author="Rick van Beek" w:date="2025-10-30T14:24:00Z" w:id="2586">
              <w:r w:rsidRPr="00DF3077" w:rsidR="00607A4B">
                <w:rPr>
                  <w:rFonts w:ascii="Times New Roman" w:hAnsi="Times New Roman" w:cs="Times New Roman"/>
                  <w:sz w:val="16"/>
                  <w:szCs w:val="16"/>
                  <w:lang w:val="en-US"/>
                  <w:rPrChange w:author="Rick van Beek" w:date="2025-11-03T09:17:00Z" w:id="2587">
                    <w:rPr>
                      <w:rFonts w:ascii="Times New Roman" w:hAnsi="Times New Roman" w:cs="Times New Roman"/>
                      <w:sz w:val="16"/>
                      <w:szCs w:val="16"/>
                      <w:lang w:val="en-GB"/>
                    </w:rPr>
                  </w:rPrChange>
                </w:rPr>
                <w:delText xml:space="preserve">The final customer requests cancellation </w:delText>
              </w:r>
              <w:commentRangeStart w:id="2588"/>
              <w:commentRangeStart w:id="2589"/>
              <w:r w:rsidRPr="00DF3077" w:rsidR="00607A4B">
                <w:rPr>
                  <w:rFonts w:ascii="Times New Roman" w:hAnsi="Times New Roman" w:cs="Times New Roman"/>
                  <w:sz w:val="16"/>
                  <w:szCs w:val="16"/>
                  <w:lang w:val="en-US"/>
                  <w:rPrChange w:author="Rick van Beek" w:date="2025-11-03T09:17:00Z" w:id="2590">
                    <w:rPr>
                      <w:rFonts w:ascii="Times New Roman" w:hAnsi="Times New Roman" w:cs="Times New Roman"/>
                      <w:sz w:val="16"/>
                      <w:szCs w:val="16"/>
                      <w:lang w:val="en-GB"/>
                    </w:rPr>
                  </w:rPrChange>
                </w:rPr>
                <w:delText xml:space="preserve">of the new </w:delText>
              </w:r>
            </w:del>
            <w:del w:author="Rick van Beek" w:date="2025-10-30T14:17:00Z" w:id="2591">
              <w:r w:rsidRPr="00DF3077" w:rsidR="00607A4B">
                <w:rPr>
                  <w:rFonts w:ascii="Times New Roman" w:hAnsi="Times New Roman" w:cs="Times New Roman"/>
                  <w:sz w:val="16"/>
                  <w:szCs w:val="16"/>
                  <w:lang w:val="en-US"/>
                  <w:rPrChange w:author="Rick van Beek" w:date="2025-11-03T09:17:00Z" w:id="2592">
                    <w:rPr>
                      <w:rFonts w:ascii="Times New Roman" w:hAnsi="Times New Roman" w:cs="Times New Roman"/>
                      <w:sz w:val="16"/>
                      <w:szCs w:val="16"/>
                      <w:lang w:val="en-GB"/>
                    </w:rPr>
                  </w:rPrChange>
                </w:rPr>
                <w:delText xml:space="preserve">service provider </w:delText>
              </w:r>
            </w:del>
            <w:del w:author="Rick van Beek" w:date="2025-10-30T14:24:00Z" w:id="2593">
              <w:r w:rsidRPr="00DF3077" w:rsidR="00607A4B">
                <w:rPr>
                  <w:rFonts w:ascii="Times New Roman" w:hAnsi="Times New Roman" w:cs="Times New Roman"/>
                  <w:sz w:val="16"/>
                  <w:szCs w:val="16"/>
                  <w:lang w:val="en-US"/>
                  <w:rPrChange w:author="Rick van Beek" w:date="2025-11-03T09:17:00Z" w:id="2594">
                    <w:rPr>
                      <w:rFonts w:ascii="Times New Roman" w:hAnsi="Times New Roman" w:cs="Times New Roman"/>
                      <w:sz w:val="16"/>
                      <w:szCs w:val="16"/>
                      <w:lang w:val="en-GB"/>
                    </w:rPr>
                  </w:rPrChange>
                </w:rPr>
                <w:delText>contract with the newly contracted service provider</w:delText>
              </w:r>
            </w:del>
            <w:r w:rsidRPr="00DF3077" w:rsidR="00607A4B">
              <w:rPr>
                <w:rFonts w:ascii="Times New Roman" w:hAnsi="Times New Roman" w:cs="Times New Roman"/>
                <w:sz w:val="16"/>
                <w:szCs w:val="16"/>
                <w:lang w:val="en-US"/>
                <w:rPrChange w:author="Rick van Beek" w:date="2025-11-03T09:17:00Z" w:id="2595">
                  <w:rPr>
                    <w:rFonts w:ascii="Times New Roman" w:hAnsi="Times New Roman" w:cs="Times New Roman"/>
                    <w:sz w:val="16"/>
                    <w:szCs w:val="16"/>
                    <w:lang w:val="en-GB"/>
                  </w:rPr>
                </w:rPrChange>
              </w:rPr>
              <w:t>.</w:t>
            </w:r>
            <w:commentRangeEnd w:id="2588"/>
            <w:r w:rsidRPr="00632ED3" w:rsidR="00A174BB">
              <w:rPr>
                <w:rStyle w:val="CommentReference"/>
                <w:rFonts w:ascii="Times New Roman" w:hAnsi="Times New Roman" w:cs="Times New Roman"/>
                <w:lang w:val="en-GB" w:eastAsia="en-GB"/>
              </w:rPr>
              <w:commentReference w:id="2588"/>
            </w:r>
            <w:commentRangeEnd w:id="2589"/>
            <w:r w:rsidRPr="00632ED3" w:rsidR="00D8158F">
              <w:rPr>
                <w:rStyle w:val="CommentReference"/>
                <w:rFonts w:ascii="Times New Roman" w:hAnsi="Times New Roman" w:cs="Times New Roman"/>
                <w:lang w:val="en-GB" w:eastAsia="en-GB"/>
              </w:rPr>
              <w:commentReference w:id="2589"/>
            </w:r>
          </w:p>
        </w:tc>
        <w:tc>
          <w:tcPr>
            <w:tcW w:w="1316" w:type="dxa"/>
            <w:tcPrChange w:author="Fernando Dominguez" w:date="2025-11-03T09:17:00Z" w:id="2596">
              <w:tcPr>
                <w:tcW w:w="1316" w:type="dxa"/>
                <w:gridSpan w:val="2"/>
              </w:tcPr>
            </w:tcPrChange>
          </w:tcPr>
          <w:p w:rsidRPr="00117039" w:rsidR="00607A4B" w:rsidRDefault="00607A4B" w14:paraId="074815B3"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Final customer</w:t>
            </w:r>
          </w:p>
        </w:tc>
        <w:tc>
          <w:tcPr>
            <w:tcW w:w="1318" w:type="dxa"/>
            <w:tcPrChange w:author="Fernando Dominguez" w:date="2025-11-03T09:17:00Z" w:id="2597">
              <w:tcPr>
                <w:tcW w:w="1318" w:type="dxa"/>
                <w:gridSpan w:val="2"/>
              </w:tcPr>
            </w:tcPrChange>
          </w:tcPr>
          <w:p w:rsidRPr="00117039" w:rsidR="00607A4B" w:rsidRDefault="00607A4B" w14:paraId="73752BEC" w14:textId="30360660">
            <w:pPr>
              <w:suppressAutoHyphens w:val="0"/>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 xml:space="preserve">Service provider </w:t>
            </w:r>
            <w:del w:author="Rick van Beek" w:date="2025-10-30T14:29:00Z" w:id="2598">
              <w:r w:rsidRPr="00117039">
                <w:rPr>
                  <w:rFonts w:ascii="Times New Roman" w:hAnsi="Times New Roman" w:eastAsia="Times New Roman" w:cs="Times New Roman"/>
                  <w:sz w:val="16"/>
                  <w:szCs w:val="16"/>
                  <w:lang w:val="en-GB" w:eastAsia="de-DE"/>
                </w:rPr>
                <w:delText>(new)</w:delText>
              </w:r>
            </w:del>
          </w:p>
        </w:tc>
        <w:tc>
          <w:tcPr>
            <w:tcW w:w="1235" w:type="dxa"/>
            <w:gridSpan w:val="2"/>
            <w:tcPrChange w:author="Fernando Dominguez" w:date="2025-11-03T09:17:00Z" w:id="2599">
              <w:tcPr>
                <w:tcW w:w="1235" w:type="dxa"/>
                <w:gridSpan w:val="3"/>
              </w:tcPr>
            </w:tcPrChange>
          </w:tcPr>
          <w:p w:rsidRPr="00117039" w:rsidR="00607A4B" w:rsidRDefault="00607A4B" w14:paraId="7122E9E7" w14:textId="1C75CBDD">
            <w:pPr>
              <w:spacing w:line="276" w:lineRule="auto"/>
              <w:jc w:val="both"/>
              <w:rPr>
                <w:rFonts w:ascii="Times New Roman" w:hAnsi="Times New Roman" w:eastAsia="Arial" w:cs="Times New Roman"/>
                <w:sz w:val="16"/>
                <w:szCs w:val="16"/>
                <w:lang w:val="en-GB" w:eastAsia="zh-CN"/>
              </w:rPr>
            </w:pPr>
            <w:r w:rsidRPr="00117039">
              <w:rPr>
                <w:rFonts w:ascii="Times New Roman" w:hAnsi="Times New Roman" w:cs="Times New Roman"/>
                <w:sz w:val="16"/>
                <w:szCs w:val="16"/>
                <w:lang w:val="en-GB" w:eastAsia="en-GB"/>
              </w:rPr>
              <w:t>A</w:t>
            </w:r>
            <w:ins w:author="Carmen Garcia Montero" w:date="2025-11-03T14:39:00Z" w:id="2600">
              <w:r w:rsidR="003722F2">
                <w:rPr>
                  <w:rFonts w:ascii="Times New Roman" w:hAnsi="Times New Roman" w:cs="Times New Roman"/>
                  <w:sz w:val="16"/>
                  <w:szCs w:val="16"/>
                  <w:lang w:val="en-GB" w:eastAsia="en-GB"/>
                </w:rPr>
                <w:t>G</w:t>
              </w:r>
            </w:ins>
            <w:del w:author="Carmen Garcia Montero" w:date="2025-11-03T14:39:00Z" w:id="2601">
              <w:r w:rsidRPr="00117039" w:rsidDel="003722F2" w:rsidR="001D0E7D">
                <w:rPr>
                  <w:rFonts w:ascii="Times New Roman" w:hAnsi="Times New Roman" w:cs="Times New Roman"/>
                  <w:sz w:val="16"/>
                  <w:szCs w:val="16"/>
                  <w:lang w:val="en-GB" w:eastAsia="en-GB"/>
                </w:rPr>
                <w:delText>F</w:delText>
              </w:r>
            </w:del>
            <w:r w:rsidRPr="00117039">
              <w:rPr>
                <w:rFonts w:ascii="Times New Roman" w:hAnsi="Times New Roman" w:cs="Times New Roman"/>
                <w:sz w:val="16"/>
                <w:szCs w:val="16"/>
                <w:lang w:val="en-GB" w:eastAsia="en-GB"/>
              </w:rPr>
              <w:t xml:space="preserve"> – Contract cancellation request</w:t>
            </w:r>
          </w:p>
        </w:tc>
      </w:tr>
      <w:tr w:rsidRPr="00390DC1" w:rsidR="00607A4B" w:rsidTr="008B23E9" w14:paraId="689928EE" w14:textId="77777777">
        <w:trPr>
          <w:trHeight w:val="300"/>
          <w:trPrChange w:author="Fernando Dominguez" w:date="2025-11-03T09:17:00Z" w:id="2602">
            <w:trPr>
              <w:gridBefore w:val="1"/>
              <w:trHeight w:val="300"/>
            </w:trPr>
          </w:trPrChange>
        </w:trPr>
        <w:tc>
          <w:tcPr>
            <w:tcW w:w="687" w:type="dxa"/>
            <w:tcPrChange w:author="Fernando Dominguez" w:date="2025-11-03T09:17:00Z" w:id="2603">
              <w:tcPr>
                <w:tcW w:w="687" w:type="dxa"/>
                <w:gridSpan w:val="2"/>
              </w:tcPr>
            </w:tcPrChange>
          </w:tcPr>
          <w:p w:rsidRPr="00117039" w:rsidR="00607A4B" w:rsidRDefault="00607A4B" w14:paraId="7C402506"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 xml:space="preserve">12.2 </w:t>
            </w:r>
          </w:p>
        </w:tc>
        <w:tc>
          <w:tcPr>
            <w:tcW w:w="1572" w:type="dxa"/>
            <w:tcPrChange w:author="Fernando Dominguez" w:date="2025-11-03T09:17:00Z" w:id="2604">
              <w:tcPr>
                <w:tcW w:w="1572" w:type="dxa"/>
                <w:gridSpan w:val="2"/>
              </w:tcPr>
            </w:tcPrChange>
          </w:tcPr>
          <w:p w:rsidRPr="00117039" w:rsidR="00607A4B" w:rsidRDefault="00607A4B" w14:paraId="43D9628C"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Validate request</w:t>
            </w:r>
          </w:p>
        </w:tc>
        <w:tc>
          <w:tcPr>
            <w:tcW w:w="2882" w:type="dxa"/>
            <w:tcPrChange w:author="Fernando Dominguez" w:date="2025-11-03T09:17:00Z" w:id="2605">
              <w:tcPr>
                <w:tcW w:w="2882" w:type="dxa"/>
                <w:gridSpan w:val="2"/>
              </w:tcPr>
            </w:tcPrChange>
          </w:tcPr>
          <w:p w:rsidRPr="00117039" w:rsidR="00607A4B" w:rsidRDefault="00607A4B" w14:paraId="05A66902" w14:textId="77777777">
            <w:pPr>
              <w:jc w:val="both"/>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The new service provider validates: </w:t>
            </w:r>
          </w:p>
          <w:p w:rsidRPr="00117039" w:rsidR="00607A4B" w:rsidP="00C8461B" w:rsidRDefault="00607A4B" w14:paraId="5C172487" w14:textId="77777777">
            <w:pPr>
              <w:pStyle w:val="ListParagraph"/>
              <w:widowControl w:val="0"/>
              <w:numPr>
                <w:ilvl w:val="0"/>
                <w:numId w:val="23"/>
              </w:numPr>
              <w:autoSpaceDE w:val="0"/>
              <w:autoSpaceDN w:val="0"/>
              <w:spacing w:after="0" w:line="240" w:lineRule="auto"/>
              <w:ind w:left="315"/>
              <w:jc w:val="both"/>
              <w:rPr>
                <w:rFonts w:ascii="Times New Roman" w:hAnsi="Times New Roman" w:cs="Times New Roman"/>
                <w:sz w:val="16"/>
                <w:szCs w:val="16"/>
                <w:lang w:val="en-GB"/>
              </w:rPr>
            </w:pPr>
            <w:r w:rsidRPr="00117039">
              <w:rPr>
                <w:rFonts w:ascii="Times New Roman" w:hAnsi="Times New Roman" w:cs="Times New Roman"/>
                <w:sz w:val="16"/>
                <w:szCs w:val="16"/>
                <w:lang w:val="en-GB"/>
              </w:rPr>
              <w:t>The existence of the contract with the final customer for the CU.</w:t>
            </w:r>
          </w:p>
          <w:p w:rsidRPr="00224EF4" w:rsidR="00607A4B" w:rsidP="00C8461B" w:rsidRDefault="00607A4B" w14:paraId="4CB629AC" w14:textId="0B27E168">
            <w:pPr>
              <w:pStyle w:val="ListParagraph"/>
              <w:widowControl w:val="0"/>
              <w:numPr>
                <w:ilvl w:val="0"/>
                <w:numId w:val="23"/>
              </w:numPr>
              <w:suppressAutoHyphens w:val="0"/>
              <w:autoSpaceDE w:val="0"/>
              <w:autoSpaceDN w:val="0"/>
              <w:spacing w:after="0" w:line="240" w:lineRule="auto"/>
              <w:ind w:left="315"/>
              <w:jc w:val="both"/>
              <w:rPr>
                <w:ins w:author="Rick van Beek" w:date="2025-10-30T13:55:00Z" w:id="2606"/>
                <w:rFonts w:ascii="Times New Roman" w:hAnsi="Times New Roman" w:cs="Times New Roman"/>
                <w:sz w:val="16"/>
                <w:szCs w:val="16"/>
                <w:lang w:val="en-GB" w:bidi="ar-SA"/>
                <w:rPrChange w:author="Rick van Beek" w:date="2025-10-30T13:55:00Z" w:id="2607">
                  <w:rPr>
                    <w:ins w:author="Rick van Beek" w:date="2025-10-30T13:55:00Z" w:id="2608"/>
                    <w:rFonts w:ascii="Times New Roman" w:hAnsi="Times New Roman" w:eastAsia="SimSun" w:cs="Times New Roman"/>
                    <w:sz w:val="16"/>
                    <w:szCs w:val="16"/>
                    <w:lang w:val="en-GB" w:eastAsia="zh-CN"/>
                  </w:rPr>
                </w:rPrChange>
              </w:rPr>
            </w:pPr>
            <w:r w:rsidRPr="00117039">
              <w:rPr>
                <w:rFonts w:ascii="Times New Roman" w:hAnsi="Times New Roman" w:eastAsia="SimSun" w:cs="Times New Roman"/>
                <w:sz w:val="16"/>
                <w:szCs w:val="16"/>
                <w:lang w:val="en-GB" w:eastAsia="zh-CN"/>
              </w:rPr>
              <w:t xml:space="preserve">The cancellation date request is before the start date of </w:t>
            </w:r>
            <w:ins w:author="Rick van Beek" w:date="2025-10-30T15:16:00Z" w:id="2609">
              <w:r w:rsidR="00ED6017">
                <w:rPr>
                  <w:rFonts w:ascii="Times New Roman" w:hAnsi="Times New Roman" w:eastAsia="SimSun" w:cs="Times New Roman"/>
                  <w:sz w:val="16"/>
                  <w:szCs w:val="16"/>
                  <w:lang w:val="en-GB" w:eastAsia="zh-CN"/>
                </w:rPr>
                <w:t xml:space="preserve">demand response </w:t>
              </w:r>
            </w:ins>
            <w:r w:rsidRPr="00117039">
              <w:rPr>
                <w:rFonts w:ascii="Times New Roman" w:hAnsi="Times New Roman" w:eastAsia="SimSun" w:cs="Times New Roman"/>
                <w:sz w:val="16"/>
                <w:szCs w:val="16"/>
                <w:lang w:val="en-GB" w:eastAsia="zh-CN"/>
              </w:rPr>
              <w:t>service</w:t>
            </w:r>
            <w:ins w:author="Rick van Beek" w:date="2025-10-30T15:17:00Z" w:id="2610">
              <w:r w:rsidR="00ED6017">
                <w:rPr>
                  <w:rFonts w:ascii="Times New Roman" w:hAnsi="Times New Roman" w:eastAsia="SimSun" w:cs="Times New Roman"/>
                  <w:sz w:val="16"/>
                  <w:szCs w:val="16"/>
                  <w:lang w:val="en-GB" w:eastAsia="zh-CN"/>
                </w:rPr>
                <w:t>s</w:t>
              </w:r>
            </w:ins>
            <w:r w:rsidRPr="00117039">
              <w:rPr>
                <w:rFonts w:ascii="Times New Roman" w:hAnsi="Times New Roman" w:eastAsia="SimSun" w:cs="Times New Roman"/>
                <w:sz w:val="16"/>
                <w:szCs w:val="16"/>
                <w:lang w:val="en-GB" w:eastAsia="zh-CN"/>
              </w:rPr>
              <w:t xml:space="preserve"> in the new contract.</w:t>
            </w:r>
          </w:p>
          <w:p w:rsidRPr="00117039" w:rsidR="00607A4B" w:rsidRDefault="00607A4B" w14:paraId="7EE12EB9" w14:textId="10F77A2D">
            <w:pPr>
              <w:pStyle w:val="ListParagraph"/>
              <w:widowControl w:val="0"/>
              <w:suppressAutoHyphens w:val="0"/>
              <w:autoSpaceDE w:val="0"/>
              <w:autoSpaceDN w:val="0"/>
              <w:spacing w:after="0" w:line="240" w:lineRule="auto"/>
              <w:ind w:left="315"/>
              <w:jc w:val="both"/>
              <w:rPr>
                <w:rFonts w:ascii="Times New Roman" w:hAnsi="Times New Roman" w:cs="Times New Roman"/>
                <w:sz w:val="16"/>
                <w:szCs w:val="16"/>
                <w:lang w:val="en-GB" w:bidi="ar-SA"/>
              </w:rPr>
              <w:pPrChange w:author="Rick van Beek" w:date="2025-11-03T09:17:00Z" w:id="2611">
                <w:pPr>
                  <w:pStyle w:val="ListParagraph"/>
                  <w:widowControl w:val="0"/>
                  <w:numPr>
                    <w:numId w:val="23"/>
                  </w:numPr>
                  <w:suppressAutoHyphens w:val="0"/>
                  <w:autoSpaceDE w:val="0"/>
                  <w:autoSpaceDN w:val="0"/>
                  <w:spacing w:after="0" w:line="240" w:lineRule="auto"/>
                  <w:ind w:left="315" w:hanging="360"/>
                  <w:jc w:val="both"/>
                </w:pPr>
              </w:pPrChange>
            </w:pPr>
          </w:p>
        </w:tc>
        <w:tc>
          <w:tcPr>
            <w:tcW w:w="1316" w:type="dxa"/>
            <w:tcPrChange w:author="Fernando Dominguez" w:date="2025-11-03T09:17:00Z" w:id="2612">
              <w:tcPr>
                <w:tcW w:w="1316" w:type="dxa"/>
                <w:gridSpan w:val="2"/>
              </w:tcPr>
            </w:tcPrChange>
          </w:tcPr>
          <w:p w:rsidRPr="00117039" w:rsidR="00607A4B" w:rsidRDefault="00607A4B" w14:paraId="1FCA6DB0" w14:textId="7905526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 xml:space="preserve">Service provider </w:t>
            </w:r>
            <w:del w:author="Rick van Beek" w:date="2025-10-30T14:30:00Z" w:id="2613">
              <w:r w:rsidRPr="00117039">
                <w:rPr>
                  <w:rFonts w:ascii="Times New Roman" w:hAnsi="Times New Roman" w:eastAsia="Times New Roman" w:cs="Times New Roman"/>
                  <w:sz w:val="16"/>
                  <w:szCs w:val="16"/>
                  <w:lang w:val="en-GB" w:eastAsia="de-DE"/>
                </w:rPr>
                <w:delText>(new)</w:delText>
              </w:r>
            </w:del>
          </w:p>
          <w:p w:rsidRPr="00117039" w:rsidR="00607A4B" w:rsidRDefault="00607A4B" w14:paraId="33DEC3CB" w14:textId="77777777">
            <w:pPr>
              <w:spacing w:line="276" w:lineRule="auto"/>
              <w:jc w:val="both"/>
              <w:rPr>
                <w:rFonts w:ascii="Times New Roman" w:hAnsi="Times New Roman" w:eastAsia="Times New Roman" w:cs="Times New Roman"/>
                <w:sz w:val="16"/>
                <w:szCs w:val="16"/>
                <w:lang w:val="en-GB" w:eastAsia="de-DE"/>
              </w:rPr>
            </w:pPr>
          </w:p>
        </w:tc>
        <w:tc>
          <w:tcPr>
            <w:tcW w:w="1318" w:type="dxa"/>
            <w:tcPrChange w:author="Fernando Dominguez" w:date="2025-11-03T09:17:00Z" w:id="2614">
              <w:tcPr>
                <w:tcW w:w="1318" w:type="dxa"/>
                <w:gridSpan w:val="2"/>
              </w:tcPr>
            </w:tcPrChange>
          </w:tcPr>
          <w:p w:rsidRPr="00117039" w:rsidR="00607A4B" w:rsidRDefault="00122D7C" w14:paraId="040A07D5" w14:textId="1DE1EF30">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Final customer</w:t>
            </w:r>
          </w:p>
        </w:tc>
        <w:tc>
          <w:tcPr>
            <w:tcW w:w="1235" w:type="dxa"/>
            <w:gridSpan w:val="2"/>
            <w:tcPrChange w:author="Fernando Dominguez" w:date="2025-11-03T09:17:00Z" w:id="2615">
              <w:tcPr>
                <w:tcW w:w="1235" w:type="dxa"/>
                <w:gridSpan w:val="3"/>
              </w:tcPr>
            </w:tcPrChange>
          </w:tcPr>
          <w:p w:rsidRPr="00117039" w:rsidR="00607A4B" w:rsidRDefault="00122D7C" w14:paraId="0FDB3BFE" w14:textId="1A548512">
            <w:pPr>
              <w:spacing w:line="276" w:lineRule="auto"/>
              <w:jc w:val="both"/>
              <w:rPr>
                <w:rFonts w:ascii="Times New Roman" w:hAnsi="Times New Roman" w:eastAsia="Arial" w:cs="Times New Roman"/>
                <w:sz w:val="16"/>
                <w:szCs w:val="16"/>
                <w:lang w:val="en-GB" w:eastAsia="zh-CN"/>
              </w:rPr>
            </w:pPr>
            <w:r w:rsidRPr="00117039">
              <w:rPr>
                <w:rFonts w:ascii="Times New Roman" w:hAnsi="Times New Roman" w:cs="Times New Roman"/>
                <w:sz w:val="16"/>
                <w:szCs w:val="16"/>
                <w:lang w:val="en-GB" w:eastAsia="en-GB"/>
              </w:rPr>
              <w:t xml:space="preserve">B – </w:t>
            </w:r>
            <w:del w:author="Albrecht, Patrick" w:date="2025-10-29T16:24:00Z" w:id="2616">
              <w:r w:rsidRPr="00117039">
                <w:rPr>
                  <w:rFonts w:ascii="Times New Roman" w:hAnsi="Times New Roman" w:cs="Times New Roman"/>
                  <w:sz w:val="16"/>
                  <w:szCs w:val="16"/>
                  <w:lang w:val="en-GB" w:eastAsia="en-GB"/>
                </w:rPr>
                <w:delText>Request validation information</w:delText>
              </w:r>
            </w:del>
            <w:ins w:author="Albrecht, Patrick" w:date="2025-10-29T16:24:00Z" w:id="2617">
              <w:r w:rsidR="007A3E14">
                <w:rPr>
                  <w:rFonts w:ascii="Times New Roman" w:hAnsi="Times New Roman" w:cs="Times New Roman"/>
                  <w:sz w:val="16"/>
                  <w:szCs w:val="16"/>
                  <w:lang w:val="en-GB" w:eastAsia="en-GB"/>
                </w:rPr>
                <w:t>Information on validation</w:t>
              </w:r>
            </w:ins>
          </w:p>
        </w:tc>
      </w:tr>
      <w:tr w:rsidRPr="00390DC1" w:rsidR="00607A4B" w:rsidTr="008B23E9" w14:paraId="3387A727" w14:textId="77777777">
        <w:trPr>
          <w:trHeight w:val="300"/>
          <w:del w:author="Rick van Beek" w:date="2025-10-30T13:56:00Z" w:id="2618"/>
          <w:trPrChange w:author="Fernando Dominguez" w:date="2025-11-03T09:17:00Z" w:id="2619">
            <w:trPr>
              <w:gridBefore w:val="1"/>
              <w:trHeight w:val="300"/>
            </w:trPr>
          </w:trPrChange>
        </w:trPr>
        <w:tc>
          <w:tcPr>
            <w:tcW w:w="687" w:type="dxa"/>
            <w:tcPrChange w:author="Fernando Dominguez" w:date="2025-11-03T09:17:00Z" w:id="2620">
              <w:tcPr>
                <w:tcW w:w="687" w:type="dxa"/>
                <w:gridSpan w:val="2"/>
              </w:tcPr>
            </w:tcPrChange>
          </w:tcPr>
          <w:p w:rsidRPr="00117039" w:rsidR="00607A4B" w:rsidRDefault="00607A4B" w14:paraId="08028706" w14:textId="5A1826CC">
            <w:pPr>
              <w:spacing w:line="276" w:lineRule="auto"/>
              <w:jc w:val="both"/>
              <w:rPr>
                <w:del w:author="Rick van Beek" w:date="2025-10-30T13:56:00Z" w:id="2621"/>
                <w:rFonts w:ascii="Times New Roman" w:hAnsi="Times New Roman" w:eastAsia="Times New Roman" w:cs="Times New Roman"/>
                <w:sz w:val="16"/>
                <w:szCs w:val="16"/>
                <w:lang w:val="en-GB" w:eastAsia="de-DE"/>
              </w:rPr>
            </w:pPr>
            <w:del w:author="Rick van Beek" w:date="2025-10-30T13:56:00Z" w:id="2622">
              <w:r w:rsidRPr="00117039">
                <w:rPr>
                  <w:rFonts w:ascii="Times New Roman" w:hAnsi="Times New Roman" w:eastAsia="Times New Roman" w:cs="Times New Roman"/>
                  <w:sz w:val="16"/>
                  <w:szCs w:val="16"/>
                  <w:lang w:val="en-GB" w:eastAsia="de-DE"/>
                </w:rPr>
                <w:delText>12.</w:delText>
              </w:r>
              <w:r w:rsidRPr="00117039" w:rsidR="00122D7C">
                <w:rPr>
                  <w:rFonts w:ascii="Times New Roman" w:hAnsi="Times New Roman" w:eastAsia="Times New Roman" w:cs="Times New Roman"/>
                  <w:sz w:val="16"/>
                  <w:szCs w:val="16"/>
                  <w:lang w:val="en-GB" w:eastAsia="de-DE"/>
                </w:rPr>
                <w:delText>3</w:delText>
              </w:r>
            </w:del>
          </w:p>
        </w:tc>
        <w:tc>
          <w:tcPr>
            <w:tcW w:w="1572" w:type="dxa"/>
            <w:tcPrChange w:author="Fernando Dominguez" w:date="2025-11-03T09:17:00Z" w:id="2623">
              <w:tcPr>
                <w:tcW w:w="1572" w:type="dxa"/>
                <w:gridSpan w:val="2"/>
              </w:tcPr>
            </w:tcPrChange>
          </w:tcPr>
          <w:p w:rsidRPr="00632ED3" w:rsidR="00607A4B" w:rsidRDefault="00607A4B" w14:paraId="6402B955" w14:textId="77777777">
            <w:pPr>
              <w:spacing w:line="276" w:lineRule="auto"/>
              <w:jc w:val="both"/>
              <w:rPr>
                <w:del w:author="Rick van Beek" w:date="2025-10-30T13:56:00Z" w:id="2624"/>
                <w:rFonts w:ascii="Times New Roman" w:hAnsi="Times New Roman" w:eastAsia="Times New Roman" w:cs="Times New Roman"/>
                <w:sz w:val="16"/>
                <w:szCs w:val="16"/>
                <w:lang w:val="en-GB" w:eastAsia="de-DE"/>
              </w:rPr>
            </w:pPr>
            <w:del w:author="Rick van Beek" w:date="2025-10-30T13:56:00Z" w:id="2625">
              <w:r w:rsidRPr="00117039">
                <w:rPr>
                  <w:rFonts w:ascii="Times New Roman" w:hAnsi="Times New Roman" w:cs="Times New Roman"/>
                  <w:sz w:val="16"/>
                  <w:szCs w:val="16"/>
                  <w:lang w:val="en-GB" w:eastAsia="en-GB"/>
                </w:rPr>
                <w:delText xml:space="preserve">Validate registration new service provider on CU </w:delText>
              </w:r>
            </w:del>
          </w:p>
        </w:tc>
        <w:tc>
          <w:tcPr>
            <w:tcW w:w="2882" w:type="dxa"/>
            <w:tcPrChange w:author="Fernando Dominguez" w:date="2025-11-03T09:17:00Z" w:id="2626">
              <w:tcPr>
                <w:tcW w:w="2882" w:type="dxa"/>
                <w:gridSpan w:val="2"/>
              </w:tcPr>
            </w:tcPrChange>
          </w:tcPr>
          <w:p w:rsidRPr="00632ED3" w:rsidR="00607A4B" w:rsidRDefault="00607A4B" w14:paraId="578CEF02" w14:textId="77777777">
            <w:pPr>
              <w:spacing w:line="276" w:lineRule="auto"/>
              <w:jc w:val="both"/>
              <w:rPr>
                <w:del w:author="Rick van Beek" w:date="2025-10-30T13:56:00Z" w:id="2627"/>
                <w:rFonts w:ascii="Times New Roman" w:hAnsi="Times New Roman" w:cs="Times New Roman"/>
                <w:sz w:val="16"/>
                <w:szCs w:val="16"/>
                <w:lang w:val="en-GB" w:eastAsia="en-GB"/>
              </w:rPr>
            </w:pPr>
            <w:del w:author="Rick van Beek" w:date="2025-10-30T13:56:00Z" w:id="2628">
              <w:r w:rsidRPr="00117039">
                <w:rPr>
                  <w:rFonts w:ascii="Times New Roman" w:hAnsi="Times New Roman" w:cs="Times New Roman"/>
                  <w:sz w:val="16"/>
                  <w:szCs w:val="16"/>
                  <w:lang w:val="en-GB"/>
                </w:rPr>
                <w:delText>The new service provider validates the registration of SP on CU request in the CU module based on a new contract.</w:delText>
              </w:r>
            </w:del>
          </w:p>
        </w:tc>
        <w:tc>
          <w:tcPr>
            <w:tcW w:w="1316" w:type="dxa"/>
            <w:tcPrChange w:author="Fernando Dominguez" w:date="2025-11-03T09:17:00Z" w:id="2629">
              <w:tcPr>
                <w:tcW w:w="1316" w:type="dxa"/>
                <w:gridSpan w:val="2"/>
              </w:tcPr>
            </w:tcPrChange>
          </w:tcPr>
          <w:p w:rsidRPr="00117039" w:rsidR="00607A4B" w:rsidRDefault="00607A4B" w14:paraId="7F9C2AD7" w14:textId="6BF2344D">
            <w:pPr>
              <w:spacing w:line="276" w:lineRule="auto"/>
              <w:jc w:val="both"/>
              <w:rPr>
                <w:del w:author="Rick van Beek" w:date="2025-10-30T13:56:00Z" w:id="2630"/>
                <w:rFonts w:ascii="Times New Roman" w:hAnsi="Times New Roman" w:eastAsia="Times New Roman" w:cs="Times New Roman"/>
                <w:sz w:val="16"/>
                <w:szCs w:val="16"/>
                <w:lang w:val="en-GB" w:eastAsia="de-DE"/>
              </w:rPr>
            </w:pPr>
            <w:del w:author="Rick van Beek" w:date="2025-10-30T13:56:00Z" w:id="2631">
              <w:r w:rsidRPr="00117039">
                <w:rPr>
                  <w:rFonts w:ascii="Times New Roman" w:hAnsi="Times New Roman" w:eastAsia="Times New Roman" w:cs="Times New Roman"/>
                  <w:sz w:val="16"/>
                  <w:szCs w:val="16"/>
                  <w:lang w:val="en-GB" w:eastAsia="de-DE"/>
                </w:rPr>
                <w:delText>Service provider (new)</w:delText>
              </w:r>
            </w:del>
          </w:p>
        </w:tc>
        <w:tc>
          <w:tcPr>
            <w:tcW w:w="1318" w:type="dxa"/>
            <w:tcPrChange w:author="Fernando Dominguez" w:date="2025-11-03T09:17:00Z" w:id="2632">
              <w:tcPr>
                <w:tcW w:w="1318" w:type="dxa"/>
                <w:gridSpan w:val="2"/>
              </w:tcPr>
            </w:tcPrChange>
          </w:tcPr>
          <w:p w:rsidRPr="00117039" w:rsidR="00607A4B" w:rsidRDefault="00607A4B" w14:paraId="252485B3" w14:textId="77777777">
            <w:pPr>
              <w:spacing w:line="276" w:lineRule="auto"/>
              <w:jc w:val="both"/>
              <w:rPr>
                <w:del w:author="Rick van Beek" w:date="2025-10-30T13:56:00Z" w:id="2633"/>
                <w:rFonts w:ascii="Times New Roman" w:hAnsi="Times New Roman" w:eastAsia="Times New Roman" w:cs="Times New Roman"/>
                <w:sz w:val="16"/>
                <w:szCs w:val="16"/>
                <w:lang w:val="en-GB" w:eastAsia="de-DE"/>
              </w:rPr>
            </w:pPr>
            <w:del w:author="Rick van Beek" w:date="2025-10-30T13:56:00Z" w:id="2634">
              <w:r w:rsidRPr="00117039">
                <w:rPr>
                  <w:rFonts w:ascii="Times New Roman" w:hAnsi="Times New Roman" w:cs="Times New Roman"/>
                  <w:sz w:val="16"/>
                  <w:szCs w:val="16"/>
                  <w:lang w:val="en-GB" w:eastAsia="en-GB"/>
                </w:rPr>
                <w:delText>[not relevant]</w:delText>
              </w:r>
            </w:del>
          </w:p>
        </w:tc>
        <w:tc>
          <w:tcPr>
            <w:tcW w:w="1235" w:type="dxa"/>
            <w:gridSpan w:val="2"/>
            <w:tcPrChange w:author="Fernando Dominguez" w:date="2025-11-03T09:17:00Z" w:id="2635">
              <w:tcPr>
                <w:tcW w:w="1235" w:type="dxa"/>
                <w:gridSpan w:val="3"/>
              </w:tcPr>
            </w:tcPrChange>
          </w:tcPr>
          <w:p w:rsidRPr="00117039" w:rsidR="00607A4B" w:rsidRDefault="00607A4B" w14:paraId="0529E6CB" w14:textId="77777777">
            <w:pPr>
              <w:spacing w:line="276" w:lineRule="auto"/>
              <w:jc w:val="both"/>
              <w:rPr>
                <w:del w:author="Rick van Beek" w:date="2025-10-30T13:56:00Z" w:id="2636"/>
                <w:rFonts w:ascii="Times New Roman" w:hAnsi="Times New Roman" w:eastAsia="Arial" w:cs="Times New Roman"/>
                <w:sz w:val="16"/>
                <w:szCs w:val="16"/>
                <w:lang w:val="en-GB" w:eastAsia="zh-CN"/>
              </w:rPr>
            </w:pPr>
            <w:del w:author="Rick van Beek" w:date="2025-10-30T13:56:00Z" w:id="2637">
              <w:r w:rsidRPr="00117039">
                <w:rPr>
                  <w:rFonts w:ascii="Times New Roman" w:hAnsi="Times New Roman" w:cs="Times New Roman"/>
                  <w:sz w:val="16"/>
                  <w:szCs w:val="16"/>
                  <w:lang w:val="en-GB" w:eastAsia="en-GB"/>
                </w:rPr>
                <w:delText>[not relevant]</w:delText>
              </w:r>
            </w:del>
          </w:p>
        </w:tc>
      </w:tr>
      <w:tr w:rsidRPr="0076007D" w:rsidR="00607A4B" w:rsidTr="008B23E9" w14:paraId="41940605" w14:textId="77777777">
        <w:trPr>
          <w:trHeight w:val="300"/>
          <w:trPrChange w:author="Fernando Dominguez" w:date="2025-11-03T09:17:00Z" w:id="2638">
            <w:trPr>
              <w:gridBefore w:val="1"/>
              <w:trHeight w:val="300"/>
            </w:trPr>
          </w:trPrChange>
        </w:trPr>
        <w:tc>
          <w:tcPr>
            <w:tcW w:w="687" w:type="dxa"/>
            <w:tcPrChange w:author="Fernando Dominguez" w:date="2025-11-03T09:17:00Z" w:id="2639">
              <w:tcPr>
                <w:tcW w:w="687" w:type="dxa"/>
                <w:gridSpan w:val="2"/>
              </w:tcPr>
            </w:tcPrChange>
          </w:tcPr>
          <w:p w:rsidRPr="00117039" w:rsidR="00607A4B" w:rsidRDefault="00607A4B" w14:paraId="76245FDA" w14:textId="6A0349AD">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12.</w:t>
            </w:r>
            <w:ins w:author="Rick van Beek" w:date="2025-10-30T14:13:00Z" w:id="2640">
              <w:r w:rsidR="001D1C71">
                <w:rPr>
                  <w:rFonts w:ascii="Times New Roman" w:hAnsi="Times New Roman" w:eastAsia="Times New Roman" w:cs="Times New Roman"/>
                  <w:sz w:val="16"/>
                  <w:szCs w:val="16"/>
                  <w:lang w:val="en-GB" w:eastAsia="de-DE"/>
                </w:rPr>
                <w:t>3</w:t>
              </w:r>
            </w:ins>
            <w:del w:author="Rick van Beek" w:date="2025-10-30T14:13:00Z" w:id="2641">
              <w:r w:rsidRPr="00117039" w:rsidR="00122D7C">
                <w:rPr>
                  <w:rFonts w:ascii="Times New Roman" w:hAnsi="Times New Roman" w:eastAsia="Times New Roman" w:cs="Times New Roman"/>
                  <w:sz w:val="16"/>
                  <w:szCs w:val="16"/>
                  <w:lang w:val="en-GB" w:eastAsia="de-DE"/>
                </w:rPr>
                <w:delText>4</w:delText>
              </w:r>
            </w:del>
          </w:p>
        </w:tc>
        <w:tc>
          <w:tcPr>
            <w:tcW w:w="1572" w:type="dxa"/>
            <w:tcPrChange w:author="Fernando Dominguez" w:date="2025-11-03T09:17:00Z" w:id="2642">
              <w:tcPr>
                <w:tcW w:w="1572" w:type="dxa"/>
                <w:gridSpan w:val="2"/>
              </w:tcPr>
            </w:tcPrChange>
          </w:tcPr>
          <w:p w:rsidRPr="00632ED3" w:rsidR="00607A4B" w:rsidRDefault="00607A4B" w14:paraId="6C7E227B" w14:textId="04C5F9F0">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 xml:space="preserve">Request cancellation of </w:t>
            </w:r>
            <w:del w:author="Rick van Beek" w:date="2025-10-30T15:17:00Z" w:id="2643">
              <w:r w:rsidRPr="00117039">
                <w:rPr>
                  <w:rFonts w:ascii="Times New Roman" w:hAnsi="Times New Roman" w:cs="Times New Roman"/>
                  <w:sz w:val="16"/>
                  <w:szCs w:val="16"/>
                  <w:lang w:val="en-GB" w:eastAsia="en-GB"/>
                </w:rPr>
                <w:delText>new contract</w:delText>
              </w:r>
            </w:del>
            <w:ins w:author="Rick van Beek" w:date="2025-10-30T15:17:00Z" w:id="2644">
              <w:r w:rsidR="00A75220">
                <w:rPr>
                  <w:rFonts w:ascii="Times New Roman" w:hAnsi="Times New Roman" w:cs="Times New Roman"/>
                  <w:sz w:val="16"/>
                  <w:szCs w:val="16"/>
                  <w:lang w:val="en-GB" w:eastAsia="en-GB"/>
                </w:rPr>
                <w:t>registration</w:t>
              </w:r>
            </w:ins>
            <w:r w:rsidRPr="00117039">
              <w:rPr>
                <w:rFonts w:ascii="Times New Roman" w:hAnsi="Times New Roman" w:cs="Times New Roman"/>
                <w:sz w:val="16"/>
                <w:szCs w:val="16"/>
                <w:lang w:val="en-GB" w:eastAsia="en-GB"/>
              </w:rPr>
              <w:t xml:space="preserve"> in </w:t>
            </w:r>
            <w:del w:author="Rick van Beek" w:date="2025-10-30T13:56:00Z" w:id="2645">
              <w:r w:rsidRPr="00117039">
                <w:rPr>
                  <w:rFonts w:ascii="Times New Roman" w:hAnsi="Times New Roman" w:cs="Times New Roman"/>
                  <w:sz w:val="16"/>
                  <w:szCs w:val="16"/>
                  <w:lang w:val="en-GB" w:eastAsia="en-GB"/>
                </w:rPr>
                <w:delText xml:space="preserve">the </w:delText>
              </w:r>
            </w:del>
            <w:r w:rsidRPr="00117039">
              <w:rPr>
                <w:rFonts w:ascii="Times New Roman" w:hAnsi="Times New Roman" w:cs="Times New Roman"/>
                <w:sz w:val="16"/>
                <w:szCs w:val="16"/>
                <w:lang w:val="en-GB" w:eastAsia="en-GB"/>
              </w:rPr>
              <w:t>CU module</w:t>
            </w:r>
          </w:p>
        </w:tc>
        <w:tc>
          <w:tcPr>
            <w:tcW w:w="2882" w:type="dxa"/>
            <w:tcPrChange w:author="Fernando Dominguez" w:date="2025-11-03T09:17:00Z" w:id="2646">
              <w:tcPr>
                <w:tcW w:w="2882" w:type="dxa"/>
                <w:gridSpan w:val="2"/>
              </w:tcPr>
            </w:tcPrChange>
          </w:tcPr>
          <w:p w:rsidRPr="00632ED3" w:rsidR="00607A4B" w:rsidRDefault="00607A4B" w14:paraId="3DFDC54A" w14:textId="77777777">
            <w:pPr>
              <w:spacing w:line="276" w:lineRule="auto"/>
              <w:jc w:val="both"/>
              <w:rPr>
                <w:rFonts w:ascii="Times New Roman" w:hAnsi="Times New Roman" w:cs="Times New Roman"/>
                <w:sz w:val="16"/>
                <w:szCs w:val="16"/>
                <w:lang w:val="en-GB" w:eastAsia="en-GB"/>
              </w:rPr>
            </w:pPr>
            <w:r w:rsidRPr="00117039">
              <w:rPr>
                <w:rFonts w:ascii="Times New Roman" w:hAnsi="Times New Roman" w:cs="Times New Roman"/>
                <w:sz w:val="16"/>
                <w:szCs w:val="16"/>
                <w:lang w:val="en-GB"/>
              </w:rPr>
              <w:t>The new service provider requests to cancel the pending registration of the new SP on the CU in the CU module due to the cancellation of the new service provider contract.</w:t>
            </w:r>
          </w:p>
        </w:tc>
        <w:tc>
          <w:tcPr>
            <w:tcW w:w="1316" w:type="dxa"/>
            <w:tcPrChange w:author="Fernando Dominguez" w:date="2025-11-03T09:17:00Z" w:id="2647">
              <w:tcPr>
                <w:tcW w:w="1316" w:type="dxa"/>
                <w:gridSpan w:val="2"/>
              </w:tcPr>
            </w:tcPrChange>
          </w:tcPr>
          <w:p w:rsidRPr="00117039" w:rsidR="00607A4B" w:rsidRDefault="00607A4B" w14:paraId="4B86846B" w14:textId="2E7D35CB">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 xml:space="preserve">Service provider </w:t>
            </w:r>
            <w:del w:author="Rick van Beek" w:date="2025-10-30T14:30:00Z" w:id="2648">
              <w:r w:rsidRPr="00117039">
                <w:rPr>
                  <w:rFonts w:ascii="Times New Roman" w:hAnsi="Times New Roman" w:eastAsia="Times New Roman" w:cs="Times New Roman"/>
                  <w:sz w:val="16"/>
                  <w:szCs w:val="16"/>
                  <w:lang w:val="en-GB" w:eastAsia="de-DE"/>
                </w:rPr>
                <w:delText>(new)</w:delText>
              </w:r>
            </w:del>
          </w:p>
          <w:p w:rsidRPr="00117039" w:rsidR="00607A4B" w:rsidRDefault="00607A4B" w14:paraId="0292E33A" w14:textId="77777777">
            <w:pPr>
              <w:spacing w:line="276" w:lineRule="auto"/>
              <w:jc w:val="both"/>
              <w:rPr>
                <w:rFonts w:ascii="Times New Roman" w:hAnsi="Times New Roman" w:eastAsia="Times New Roman" w:cs="Times New Roman"/>
                <w:sz w:val="16"/>
                <w:szCs w:val="16"/>
                <w:lang w:val="en-GB" w:eastAsia="de-DE"/>
              </w:rPr>
            </w:pPr>
          </w:p>
        </w:tc>
        <w:tc>
          <w:tcPr>
            <w:tcW w:w="1318" w:type="dxa"/>
            <w:tcPrChange w:author="Fernando Dominguez" w:date="2025-11-03T09:17:00Z" w:id="2649">
              <w:tcPr>
                <w:tcW w:w="1318" w:type="dxa"/>
                <w:gridSpan w:val="2"/>
              </w:tcPr>
            </w:tcPrChange>
          </w:tcPr>
          <w:p w:rsidRPr="00117039" w:rsidR="00607A4B" w:rsidRDefault="00607A4B" w14:paraId="5823E031"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CU module administrator</w:t>
            </w:r>
          </w:p>
        </w:tc>
        <w:tc>
          <w:tcPr>
            <w:tcW w:w="1235" w:type="dxa"/>
            <w:gridSpan w:val="2"/>
            <w:tcPrChange w:author="Fernando Dominguez" w:date="2025-11-03T09:17:00Z" w:id="2650">
              <w:tcPr>
                <w:tcW w:w="1235" w:type="dxa"/>
                <w:gridSpan w:val="3"/>
              </w:tcPr>
            </w:tcPrChange>
          </w:tcPr>
          <w:p w:rsidRPr="00632ED3" w:rsidR="00607A4B" w:rsidRDefault="00607A4B" w14:paraId="735C9383" w14:textId="14E0B217">
            <w:pPr>
              <w:spacing w:line="276" w:lineRule="auto"/>
              <w:jc w:val="both"/>
              <w:rPr>
                <w:rFonts w:ascii="Times New Roman" w:hAnsi="Times New Roman" w:eastAsia="Arial" w:cs="Times New Roman"/>
                <w:sz w:val="16"/>
                <w:szCs w:val="16"/>
                <w:lang w:val="en-GB" w:eastAsia="zh-CN"/>
              </w:rPr>
            </w:pPr>
            <w:r w:rsidRPr="00632ED3">
              <w:rPr>
                <w:rFonts w:ascii="Times New Roman" w:hAnsi="Times New Roman" w:cs="Times New Roman"/>
                <w:sz w:val="16"/>
                <w:szCs w:val="16"/>
                <w:lang w:val="en-GB" w:eastAsia="en-GB"/>
              </w:rPr>
              <w:t>A</w:t>
            </w:r>
            <w:ins w:author="Carmen Garcia Montero" w:date="2025-11-03T14:39:00Z" w:id="2651">
              <w:r w:rsidR="005B118A">
                <w:rPr>
                  <w:rFonts w:ascii="Times New Roman" w:hAnsi="Times New Roman" w:cs="Times New Roman"/>
                  <w:sz w:val="16"/>
                  <w:szCs w:val="16"/>
                  <w:lang w:val="en-GB" w:eastAsia="en-GB"/>
                </w:rPr>
                <w:t>H</w:t>
              </w:r>
            </w:ins>
            <w:del w:author="Carmen Garcia Montero" w:date="2025-11-03T14:39:00Z" w:id="2652">
              <w:r w:rsidRPr="00632ED3" w:rsidDel="005B118A" w:rsidR="001D0E7D">
                <w:rPr>
                  <w:rFonts w:ascii="Times New Roman" w:hAnsi="Times New Roman" w:cs="Times New Roman"/>
                  <w:sz w:val="16"/>
                  <w:szCs w:val="16"/>
                  <w:lang w:val="en-GB" w:eastAsia="en-GB"/>
                </w:rPr>
                <w:delText>G</w:delText>
              </w:r>
            </w:del>
            <w:r w:rsidRPr="00632ED3">
              <w:rPr>
                <w:rFonts w:ascii="Times New Roman" w:hAnsi="Times New Roman" w:cs="Times New Roman"/>
                <w:sz w:val="16"/>
                <w:szCs w:val="16"/>
                <w:lang w:val="en-GB" w:eastAsia="en-GB"/>
              </w:rPr>
              <w:t xml:space="preserve"> – Contract registration cancellation in CU module request</w:t>
            </w:r>
          </w:p>
        </w:tc>
      </w:tr>
      <w:tr w:rsidRPr="00390DC1" w:rsidR="00607A4B" w:rsidTr="008B23E9" w14:paraId="6F310D36" w14:textId="77777777">
        <w:trPr>
          <w:trHeight w:val="300"/>
          <w:trPrChange w:author="Fernando Dominguez" w:date="2025-11-03T09:17:00Z" w:id="2653">
            <w:trPr>
              <w:gridBefore w:val="1"/>
              <w:trHeight w:val="300"/>
            </w:trPr>
          </w:trPrChange>
        </w:trPr>
        <w:tc>
          <w:tcPr>
            <w:tcW w:w="687" w:type="dxa"/>
            <w:tcPrChange w:author="Fernando Dominguez" w:date="2025-11-03T09:17:00Z" w:id="2654">
              <w:tcPr>
                <w:tcW w:w="687" w:type="dxa"/>
                <w:gridSpan w:val="2"/>
              </w:tcPr>
            </w:tcPrChange>
          </w:tcPr>
          <w:p w:rsidRPr="00117039" w:rsidR="00607A4B" w:rsidRDefault="00607A4B" w14:paraId="66B7CA5A" w14:textId="3A168522">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12.</w:t>
            </w:r>
            <w:ins w:author="Rick van Beek" w:date="2025-10-30T14:13:00Z" w:id="2655">
              <w:r w:rsidR="001D1C71">
                <w:rPr>
                  <w:rFonts w:ascii="Times New Roman" w:hAnsi="Times New Roman" w:eastAsia="Times New Roman" w:cs="Times New Roman"/>
                  <w:sz w:val="16"/>
                  <w:szCs w:val="16"/>
                  <w:lang w:val="en-GB" w:eastAsia="de-DE"/>
                </w:rPr>
                <w:t>4</w:t>
              </w:r>
            </w:ins>
            <w:del w:author="Rick van Beek" w:date="2025-10-30T14:13:00Z" w:id="2656">
              <w:r w:rsidRPr="00117039" w:rsidR="00122D7C">
                <w:rPr>
                  <w:rFonts w:ascii="Times New Roman" w:hAnsi="Times New Roman" w:eastAsia="Times New Roman" w:cs="Times New Roman"/>
                  <w:sz w:val="16"/>
                  <w:szCs w:val="16"/>
                  <w:lang w:val="en-GB" w:eastAsia="de-DE"/>
                </w:rPr>
                <w:delText>5</w:delText>
              </w:r>
            </w:del>
          </w:p>
        </w:tc>
        <w:tc>
          <w:tcPr>
            <w:tcW w:w="1572" w:type="dxa"/>
            <w:tcPrChange w:author="Fernando Dominguez" w:date="2025-11-03T09:17:00Z" w:id="2657">
              <w:tcPr>
                <w:tcW w:w="1572" w:type="dxa"/>
                <w:gridSpan w:val="2"/>
              </w:tcPr>
            </w:tcPrChange>
          </w:tcPr>
          <w:p w:rsidRPr="00117039" w:rsidR="00607A4B" w:rsidRDefault="00607A4B" w14:paraId="33DAC50C"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Validate cancellation request</w:t>
            </w:r>
          </w:p>
        </w:tc>
        <w:tc>
          <w:tcPr>
            <w:tcW w:w="2882" w:type="dxa"/>
            <w:tcPrChange w:author="Fernando Dominguez" w:date="2025-11-03T09:17:00Z" w:id="2658">
              <w:tcPr>
                <w:tcW w:w="2882" w:type="dxa"/>
                <w:gridSpan w:val="2"/>
              </w:tcPr>
            </w:tcPrChange>
          </w:tcPr>
          <w:p w:rsidRPr="00632ED3" w:rsidR="00607A4B" w:rsidRDefault="00607A4B" w14:paraId="6AC63BD7" w14:textId="2CAB8482">
            <w:pPr>
              <w:spacing w:line="276" w:lineRule="auto"/>
              <w:jc w:val="both"/>
              <w:rPr>
                <w:rFonts w:ascii="Times New Roman" w:hAnsi="Times New Roman" w:cs="Times New Roman"/>
                <w:sz w:val="16"/>
                <w:szCs w:val="16"/>
                <w:lang w:val="en-GB" w:eastAsia="en-GB"/>
              </w:rPr>
            </w:pPr>
            <w:r w:rsidRPr="00117039">
              <w:rPr>
                <w:rFonts w:ascii="Times New Roman" w:hAnsi="Times New Roman" w:cs="Times New Roman"/>
                <w:sz w:val="16"/>
                <w:szCs w:val="16"/>
                <w:lang w:val="en-GB"/>
              </w:rPr>
              <w:t xml:space="preserve">The CU module administrator checks if the new service provider </w:t>
            </w:r>
            <w:del w:author="Rick van Beek" w:date="2025-10-30T15:18:00Z" w:id="2659">
              <w:r w:rsidRPr="00117039">
                <w:rPr>
                  <w:rFonts w:ascii="Times New Roman" w:hAnsi="Times New Roman" w:cs="Times New Roman"/>
                  <w:sz w:val="16"/>
                  <w:szCs w:val="16"/>
                  <w:lang w:val="en-GB"/>
                </w:rPr>
                <w:delText xml:space="preserve">is </w:delText>
              </w:r>
            </w:del>
            <w:ins w:author="Rick van Beek" w:date="2025-10-30T15:18:00Z" w:id="2660">
              <w:r w:rsidR="006B7531">
                <w:rPr>
                  <w:rFonts w:ascii="Times New Roman" w:hAnsi="Times New Roman" w:cs="Times New Roman"/>
                  <w:sz w:val="16"/>
                  <w:szCs w:val="16"/>
                  <w:lang w:val="en-GB"/>
                </w:rPr>
                <w:t>has a pending</w:t>
              </w:r>
              <w:r w:rsidRPr="00117039" w:rsidR="006B7531">
                <w:rPr>
                  <w:rFonts w:ascii="Times New Roman" w:hAnsi="Times New Roman" w:cs="Times New Roman"/>
                  <w:sz w:val="16"/>
                  <w:szCs w:val="16"/>
                  <w:lang w:val="en-GB"/>
                </w:rPr>
                <w:t xml:space="preserve"> </w:t>
              </w:r>
            </w:ins>
            <w:r w:rsidRPr="00117039">
              <w:rPr>
                <w:rFonts w:ascii="Times New Roman" w:hAnsi="Times New Roman" w:cs="Times New Roman"/>
                <w:sz w:val="16"/>
                <w:szCs w:val="16"/>
                <w:lang w:val="en-GB"/>
              </w:rPr>
              <w:t>regist</w:t>
            </w:r>
            <w:ins w:author="Rick van Beek" w:date="2025-10-30T15:18:00Z" w:id="2661">
              <w:r w:rsidR="006B7531">
                <w:rPr>
                  <w:rFonts w:ascii="Times New Roman" w:hAnsi="Times New Roman" w:cs="Times New Roman"/>
                  <w:sz w:val="16"/>
                  <w:szCs w:val="16"/>
                  <w:lang w:val="en-GB"/>
                </w:rPr>
                <w:t>ration</w:t>
              </w:r>
            </w:ins>
            <w:del w:author="Rick van Beek" w:date="2025-10-30T15:18:00Z" w:id="2662">
              <w:r w:rsidRPr="00117039" w:rsidDel="006B7531">
                <w:rPr>
                  <w:rFonts w:ascii="Times New Roman" w:hAnsi="Times New Roman" w:cs="Times New Roman"/>
                  <w:sz w:val="16"/>
                  <w:szCs w:val="16"/>
                  <w:lang w:val="en-GB"/>
                </w:rPr>
                <w:delText>ered</w:delText>
              </w:r>
            </w:del>
            <w:r w:rsidRPr="00117039">
              <w:rPr>
                <w:rFonts w:ascii="Times New Roman" w:hAnsi="Times New Roman" w:cs="Times New Roman"/>
                <w:sz w:val="16"/>
                <w:szCs w:val="16"/>
                <w:lang w:val="en-GB"/>
              </w:rPr>
              <w:t xml:space="preserve"> on the CU for service on the start date of the new contract.</w:t>
            </w:r>
          </w:p>
        </w:tc>
        <w:tc>
          <w:tcPr>
            <w:tcW w:w="1316" w:type="dxa"/>
            <w:tcPrChange w:author="Fernando Dominguez" w:date="2025-11-03T09:17:00Z" w:id="2663">
              <w:tcPr>
                <w:tcW w:w="1316" w:type="dxa"/>
                <w:gridSpan w:val="2"/>
              </w:tcPr>
            </w:tcPrChange>
          </w:tcPr>
          <w:p w:rsidRPr="00117039" w:rsidR="00607A4B" w:rsidRDefault="00607A4B" w14:paraId="51F2A92E"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CU module administrator</w:t>
            </w:r>
          </w:p>
        </w:tc>
        <w:tc>
          <w:tcPr>
            <w:tcW w:w="1318" w:type="dxa"/>
            <w:tcPrChange w:author="Fernando Dominguez" w:date="2025-11-03T09:17:00Z" w:id="2664">
              <w:tcPr>
                <w:tcW w:w="1318" w:type="dxa"/>
                <w:gridSpan w:val="2"/>
              </w:tcPr>
            </w:tcPrChange>
          </w:tcPr>
          <w:p w:rsidRPr="00117039" w:rsidR="006B5332" w:rsidP="006B5332" w:rsidRDefault="006B5332" w14:paraId="44113526"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 xml:space="preserve">Service provider </w:t>
            </w:r>
            <w:del w:author="Rick van Beek" w:date="2025-10-30T14:30:00Z" w:id="2665">
              <w:r w:rsidRPr="00117039">
                <w:rPr>
                  <w:rFonts w:ascii="Times New Roman" w:hAnsi="Times New Roman" w:eastAsia="Times New Roman" w:cs="Times New Roman"/>
                  <w:sz w:val="16"/>
                  <w:szCs w:val="16"/>
                  <w:lang w:val="en-GB" w:eastAsia="de-DE"/>
                </w:rPr>
                <w:delText>(new)</w:delText>
              </w:r>
            </w:del>
          </w:p>
          <w:p w:rsidRPr="00117039" w:rsidR="00607A4B" w:rsidRDefault="00607A4B" w14:paraId="65513023" w14:textId="5E19C157">
            <w:pPr>
              <w:spacing w:line="276" w:lineRule="auto"/>
              <w:jc w:val="both"/>
              <w:rPr>
                <w:rFonts w:ascii="Times New Roman" w:hAnsi="Times New Roman" w:eastAsia="Times New Roman" w:cs="Times New Roman"/>
                <w:sz w:val="16"/>
                <w:szCs w:val="16"/>
                <w:lang w:val="en-GB" w:eastAsia="de-DE"/>
              </w:rPr>
            </w:pPr>
          </w:p>
        </w:tc>
        <w:tc>
          <w:tcPr>
            <w:tcW w:w="1235" w:type="dxa"/>
            <w:gridSpan w:val="2"/>
            <w:tcPrChange w:author="Fernando Dominguez" w:date="2025-11-03T09:17:00Z" w:id="2666">
              <w:tcPr>
                <w:tcW w:w="1235" w:type="dxa"/>
                <w:gridSpan w:val="3"/>
              </w:tcPr>
            </w:tcPrChange>
          </w:tcPr>
          <w:p w:rsidRPr="00117039" w:rsidR="00607A4B" w:rsidRDefault="00122D7C" w14:paraId="76B0942A" w14:textId="288CBC81">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 xml:space="preserve">B – </w:t>
            </w:r>
            <w:del w:author="Albrecht, Patrick" w:date="2025-10-29T16:24:00Z" w:id="2667">
              <w:r w:rsidRPr="00117039">
                <w:rPr>
                  <w:rFonts w:ascii="Times New Roman" w:hAnsi="Times New Roman" w:cs="Times New Roman"/>
                  <w:sz w:val="16"/>
                  <w:szCs w:val="16"/>
                  <w:lang w:val="en-GB" w:eastAsia="en-GB"/>
                </w:rPr>
                <w:delText>Request validation information</w:delText>
              </w:r>
            </w:del>
            <w:ins w:author="Albrecht, Patrick" w:date="2025-10-29T16:24:00Z" w:id="2668">
              <w:r w:rsidR="007A3E14">
                <w:rPr>
                  <w:rFonts w:ascii="Times New Roman" w:hAnsi="Times New Roman" w:cs="Times New Roman"/>
                  <w:sz w:val="16"/>
                  <w:szCs w:val="16"/>
                  <w:lang w:val="en-GB" w:eastAsia="en-GB"/>
                </w:rPr>
                <w:t>Information on validation</w:t>
              </w:r>
            </w:ins>
          </w:p>
        </w:tc>
      </w:tr>
      <w:tr w:rsidRPr="00DA3F41" w:rsidR="007F69D9" w:rsidTr="008B23E9" w14:paraId="17E2CE77" w14:textId="77777777">
        <w:trPr>
          <w:gridAfter w:val="1"/>
          <w:wAfter w:w="108" w:type="dxa"/>
          <w:trHeight w:val="300"/>
          <w:ins w:author="Rick van Beek" w:date="2025-10-30T14:01:00Z" w:id="2669"/>
          <w:trPrChange w:author="Fernando Dominguez" w:date="2025-10-30T15:53:00Z" w:id="2670">
            <w:trPr>
              <w:gridAfter w:val="1"/>
              <w:trHeight w:val="300"/>
            </w:trPr>
          </w:trPrChange>
        </w:trPr>
        <w:tc>
          <w:tcPr>
            <w:tcW w:w="687" w:type="dxa"/>
            <w:tcPrChange w:author="Fernando Dominguez" w:date="2025-10-30T15:53:00Z" w:id="2671">
              <w:tcPr>
                <w:tcW w:w="687" w:type="dxa"/>
                <w:gridSpan w:val="2"/>
              </w:tcPr>
            </w:tcPrChange>
          </w:tcPr>
          <w:p w:rsidRPr="00117039" w:rsidR="007F69D9" w:rsidRDefault="007F69D9" w14:paraId="2C22C049" w14:textId="77F30837">
            <w:pPr>
              <w:spacing w:line="276" w:lineRule="auto"/>
              <w:jc w:val="both"/>
              <w:rPr>
                <w:ins w:author="Rick van Beek" w:date="2025-10-30T14:01:00Z" w:id="2672"/>
                <w:rFonts w:ascii="Times New Roman" w:hAnsi="Times New Roman" w:eastAsia="Times New Roman" w:cs="Times New Roman"/>
                <w:sz w:val="16"/>
                <w:szCs w:val="16"/>
                <w:lang w:val="en-GB" w:eastAsia="de-DE"/>
              </w:rPr>
            </w:pPr>
            <w:ins w:author="Rick van Beek" w:date="2025-10-30T14:01:00Z" w:id="2673">
              <w:r>
                <w:rPr>
                  <w:rFonts w:ascii="Times New Roman" w:hAnsi="Times New Roman" w:eastAsia="Times New Roman" w:cs="Times New Roman"/>
                  <w:sz w:val="16"/>
                  <w:szCs w:val="16"/>
                  <w:lang w:val="en-GB" w:eastAsia="de-DE"/>
                </w:rPr>
                <w:t>12.</w:t>
              </w:r>
            </w:ins>
            <w:ins w:author="Rick van Beek" w:date="2025-10-30T14:13:00Z" w:id="2674">
              <w:r w:rsidR="001D1C71">
                <w:rPr>
                  <w:rFonts w:ascii="Times New Roman" w:hAnsi="Times New Roman" w:eastAsia="Times New Roman" w:cs="Times New Roman"/>
                  <w:sz w:val="16"/>
                  <w:szCs w:val="16"/>
                  <w:lang w:val="en-GB" w:eastAsia="de-DE"/>
                </w:rPr>
                <w:t>5</w:t>
              </w:r>
            </w:ins>
            <w:ins w:author="Rick van Beek" w:date="2025-10-30T14:01:00Z" w:id="2675">
              <w:r>
                <w:rPr>
                  <w:rFonts w:ascii="Times New Roman" w:hAnsi="Times New Roman" w:eastAsia="Times New Roman" w:cs="Times New Roman"/>
                  <w:sz w:val="16"/>
                  <w:szCs w:val="16"/>
                  <w:lang w:val="en-GB" w:eastAsia="de-DE"/>
                </w:rPr>
                <w:t>a</w:t>
              </w:r>
            </w:ins>
          </w:p>
        </w:tc>
        <w:tc>
          <w:tcPr>
            <w:tcW w:w="1572" w:type="dxa"/>
            <w:tcPrChange w:author="Fernando Dominguez" w:date="2025-10-30T15:53:00Z" w:id="2676">
              <w:tcPr>
                <w:tcW w:w="1572" w:type="dxa"/>
                <w:gridSpan w:val="2"/>
              </w:tcPr>
            </w:tcPrChange>
          </w:tcPr>
          <w:p w:rsidR="007F69D9" w:rsidRDefault="007F69D9" w14:paraId="27DE1BFF" w14:textId="77777777">
            <w:pPr>
              <w:spacing w:line="276" w:lineRule="auto"/>
              <w:jc w:val="both"/>
              <w:rPr>
                <w:ins w:author="Rick van Beek" w:date="2025-10-30T14:02:00Z" w:id="2677"/>
                <w:rFonts w:ascii="Times New Roman" w:hAnsi="Times New Roman" w:cs="Times New Roman"/>
                <w:sz w:val="16"/>
                <w:szCs w:val="16"/>
                <w:lang w:val="en-GB" w:eastAsia="en-GB"/>
              </w:rPr>
            </w:pPr>
            <w:ins w:author="Rick van Beek" w:date="2025-10-30T14:01:00Z" w:id="2678">
              <w:r>
                <w:rPr>
                  <w:rFonts w:ascii="Times New Roman" w:hAnsi="Times New Roman" w:cs="Times New Roman"/>
                  <w:sz w:val="16"/>
                  <w:szCs w:val="16"/>
                  <w:lang w:val="en-GB" w:eastAsia="en-GB"/>
                </w:rPr>
                <w:t>[Conditional]</w:t>
              </w:r>
            </w:ins>
          </w:p>
          <w:p w:rsidRPr="00117039" w:rsidR="007F69D9" w:rsidRDefault="007F69D9" w14:paraId="4C3772E8" w14:textId="46E06197">
            <w:pPr>
              <w:spacing w:line="276" w:lineRule="auto"/>
              <w:jc w:val="both"/>
              <w:rPr>
                <w:ins w:author="Rick van Beek" w:date="2025-10-30T14:01:00Z" w:id="2679"/>
                <w:rFonts w:ascii="Times New Roman" w:hAnsi="Times New Roman" w:cs="Times New Roman"/>
                <w:sz w:val="16"/>
                <w:szCs w:val="16"/>
                <w:lang w:val="en-GB" w:eastAsia="en-GB"/>
              </w:rPr>
            </w:pPr>
            <w:ins w:author="Rick van Beek" w:date="2025-10-30T14:02:00Z" w:id="2680">
              <w:r w:rsidRPr="00117039">
                <w:rPr>
                  <w:rFonts w:ascii="Times New Roman" w:hAnsi="Times New Roman" w:eastAsia="Calibri" w:cs="Times New Roman"/>
                  <w:sz w:val="16"/>
                  <w:szCs w:val="16"/>
                  <w:lang w:val="en-GB" w:eastAsia="zh-CN"/>
                </w:rPr>
                <w:t>Request permission</w:t>
              </w:r>
            </w:ins>
            <w:ins w:author="Rick van Beek" w:date="2025-10-30T15:19:00Z" w:id="2681">
              <w:r w:rsidR="00107502">
                <w:rPr>
                  <w:rFonts w:ascii="Times New Roman" w:hAnsi="Times New Roman" w:eastAsia="Calibri" w:cs="Times New Roman"/>
                  <w:sz w:val="16"/>
                  <w:szCs w:val="16"/>
                  <w:lang w:val="en-GB" w:eastAsia="zh-CN"/>
                </w:rPr>
                <w:t xml:space="preserve"> validation</w:t>
              </w:r>
            </w:ins>
          </w:p>
        </w:tc>
        <w:tc>
          <w:tcPr>
            <w:tcW w:w="2882" w:type="dxa"/>
            <w:tcPrChange w:author="Fernando Dominguez" w:date="2025-10-30T15:53:00Z" w:id="2682">
              <w:tcPr>
                <w:tcW w:w="2882" w:type="dxa"/>
                <w:gridSpan w:val="2"/>
              </w:tcPr>
            </w:tcPrChange>
          </w:tcPr>
          <w:p w:rsidRPr="00117039" w:rsidR="007F69D9" w:rsidRDefault="00453D3A" w14:paraId="06400594" w14:textId="1424FB00">
            <w:pPr>
              <w:spacing w:line="276" w:lineRule="auto"/>
              <w:jc w:val="both"/>
              <w:rPr>
                <w:ins w:author="Rick van Beek" w:date="2025-10-30T14:01:00Z" w:id="2683"/>
                <w:rFonts w:ascii="Times New Roman" w:hAnsi="Times New Roman" w:cs="Times New Roman"/>
                <w:sz w:val="16"/>
                <w:szCs w:val="16"/>
                <w:lang w:val="en-GB"/>
              </w:rPr>
            </w:pPr>
            <w:ins w:author="Rick van Beek" w:date="2025-10-30T15:22:00Z" w:id="2684">
              <w:r>
                <w:rPr>
                  <w:rFonts w:ascii="Times New Roman" w:hAnsi="Times New Roman" w:cs="Times New Roman"/>
                  <w:sz w:val="16"/>
                  <w:szCs w:val="16"/>
                  <w:lang w:val="en-GB"/>
                </w:rPr>
                <w:t>The CU module administrator requests</w:t>
              </w:r>
            </w:ins>
            <w:ins w:author="Rick van Beek" w:date="2025-10-30T14:01:00Z" w:id="2685">
              <w:r w:rsidRPr="00117039" w:rsidR="007F69D9">
                <w:rPr>
                  <w:rFonts w:ascii="Times New Roman" w:hAnsi="Times New Roman" w:cs="Times New Roman"/>
                  <w:sz w:val="16"/>
                  <w:szCs w:val="16"/>
                  <w:lang w:val="en-GB"/>
                </w:rPr>
                <w:t xml:space="preserve"> permission</w:t>
              </w:r>
            </w:ins>
            <w:ins w:author="Rick van Beek" w:date="2025-10-30T15:19:00Z" w:id="2686">
              <w:r w:rsidR="00107502">
                <w:rPr>
                  <w:rFonts w:ascii="Times New Roman" w:hAnsi="Times New Roman" w:cs="Times New Roman"/>
                  <w:sz w:val="16"/>
                  <w:szCs w:val="16"/>
                  <w:lang w:val="en-GB"/>
                </w:rPr>
                <w:t xml:space="preserve"> validation</w:t>
              </w:r>
            </w:ins>
            <w:ins w:author="Rick van Beek" w:date="2025-10-30T14:01:00Z" w:id="2687">
              <w:r w:rsidRPr="00117039" w:rsidR="007F69D9">
                <w:rPr>
                  <w:rFonts w:ascii="Times New Roman" w:hAnsi="Times New Roman" w:cs="Times New Roman"/>
                  <w:sz w:val="16"/>
                  <w:szCs w:val="16"/>
                  <w:lang w:val="en-GB"/>
                </w:rPr>
                <w:t xml:space="preserve"> for the </w:t>
              </w:r>
            </w:ins>
            <w:ins w:author="Rick van Beek" w:date="2025-10-30T14:20:00Z" w:id="2688">
              <w:r w:rsidR="00DD755D">
                <w:rPr>
                  <w:rFonts w:ascii="Times New Roman" w:hAnsi="Times New Roman" w:cs="Times New Roman"/>
                  <w:sz w:val="16"/>
                  <w:szCs w:val="16"/>
                  <w:lang w:val="en-GB"/>
                </w:rPr>
                <w:t>removal</w:t>
              </w:r>
            </w:ins>
            <w:ins w:author="Rick van Beek" w:date="2025-10-30T14:01:00Z" w:id="2689">
              <w:r w:rsidRPr="00117039" w:rsidR="007F69D9">
                <w:rPr>
                  <w:rFonts w:ascii="Times New Roman" w:hAnsi="Times New Roman" w:cs="Times New Roman"/>
                  <w:sz w:val="16"/>
                  <w:szCs w:val="16"/>
                  <w:lang w:val="en-GB"/>
                </w:rPr>
                <w:t xml:space="preserve"> of </w:t>
              </w:r>
            </w:ins>
            <w:ins w:author="Rick van Beek" w:date="2025-10-30T14:20:00Z" w:id="2690">
              <w:r w:rsidR="00300BC3">
                <w:rPr>
                  <w:rFonts w:ascii="Times New Roman" w:hAnsi="Times New Roman" w:cs="Times New Roman"/>
                  <w:sz w:val="16"/>
                  <w:szCs w:val="16"/>
                  <w:lang w:val="en-GB"/>
                </w:rPr>
                <w:t xml:space="preserve">pending </w:t>
              </w:r>
            </w:ins>
            <w:ins w:author="Rick van Beek" w:date="2025-10-30T14:01:00Z" w:id="2691">
              <w:r w:rsidRPr="00117039" w:rsidR="007F69D9">
                <w:rPr>
                  <w:rFonts w:ascii="Times New Roman" w:hAnsi="Times New Roman" w:cs="Times New Roman"/>
                  <w:sz w:val="16"/>
                  <w:szCs w:val="16"/>
                  <w:lang w:val="en-GB"/>
                </w:rPr>
                <w:t>service provider</w:t>
              </w:r>
            </w:ins>
            <w:ins w:author="Rick van Beek" w:date="2025-10-30T14:20:00Z" w:id="2692">
              <w:r w:rsidR="00300BC3">
                <w:rPr>
                  <w:rFonts w:ascii="Times New Roman" w:hAnsi="Times New Roman" w:cs="Times New Roman"/>
                  <w:sz w:val="16"/>
                  <w:szCs w:val="16"/>
                  <w:lang w:val="en-GB"/>
                </w:rPr>
                <w:t xml:space="preserve"> registration</w:t>
              </w:r>
            </w:ins>
            <w:ins w:author="Rick van Beek" w:date="2025-10-30T14:01:00Z" w:id="2693">
              <w:r w:rsidRPr="00117039" w:rsidR="007F69D9">
                <w:rPr>
                  <w:rFonts w:ascii="Times New Roman" w:hAnsi="Times New Roman" w:cs="Times New Roman"/>
                  <w:sz w:val="16"/>
                  <w:szCs w:val="16"/>
                  <w:lang w:val="en-GB"/>
                </w:rPr>
                <w:t xml:space="preserve"> in CU </w:t>
              </w:r>
            </w:ins>
            <w:ins w:author="Rick van Beek" w:date="2025-10-30T14:21:00Z" w:id="2694">
              <w:r w:rsidR="00300BC3">
                <w:rPr>
                  <w:rFonts w:ascii="Times New Roman" w:hAnsi="Times New Roman" w:cs="Times New Roman"/>
                  <w:sz w:val="16"/>
                  <w:szCs w:val="16"/>
                  <w:lang w:val="en-GB"/>
                </w:rPr>
                <w:t xml:space="preserve">module </w:t>
              </w:r>
            </w:ins>
            <w:ins w:author="Rick van Beek" w:date="2025-10-30T14:01:00Z" w:id="2695">
              <w:r w:rsidRPr="00117039" w:rsidR="007F69D9">
                <w:rPr>
                  <w:rFonts w:ascii="Times New Roman" w:hAnsi="Times New Roman" w:cs="Times New Roman"/>
                  <w:sz w:val="16"/>
                  <w:szCs w:val="16"/>
                  <w:lang w:val="en-GB"/>
                </w:rPr>
                <w:t xml:space="preserve"> on behalf of the final customer.</w:t>
              </w:r>
            </w:ins>
          </w:p>
        </w:tc>
        <w:tc>
          <w:tcPr>
            <w:tcW w:w="1316" w:type="dxa"/>
            <w:tcPrChange w:author="Fernando Dominguez" w:date="2025-10-30T15:53:00Z" w:id="2696">
              <w:tcPr>
                <w:tcW w:w="1316" w:type="dxa"/>
                <w:gridSpan w:val="2"/>
              </w:tcPr>
            </w:tcPrChange>
          </w:tcPr>
          <w:p w:rsidRPr="00117039" w:rsidR="007F69D9" w:rsidRDefault="007F69D9" w14:paraId="6122A354" w14:textId="346F8E90">
            <w:pPr>
              <w:spacing w:line="276" w:lineRule="auto"/>
              <w:jc w:val="both"/>
              <w:rPr>
                <w:ins w:author="Rick van Beek" w:date="2025-10-30T14:01:00Z" w:id="2697"/>
                <w:rFonts w:ascii="Times New Roman" w:hAnsi="Times New Roman" w:cs="Times New Roman"/>
                <w:sz w:val="16"/>
                <w:szCs w:val="16"/>
                <w:lang w:val="en-GB" w:eastAsia="en-GB"/>
              </w:rPr>
            </w:pPr>
            <w:ins w:author="Rick van Beek" w:date="2025-10-30T14:01:00Z" w:id="2698">
              <w:r w:rsidRPr="00117039">
                <w:rPr>
                  <w:rFonts w:ascii="Times New Roman" w:hAnsi="Times New Roman" w:cs="Times New Roman"/>
                  <w:sz w:val="16"/>
                  <w:szCs w:val="16"/>
                  <w:lang w:val="en-GB" w:eastAsia="en-GB"/>
                </w:rPr>
                <w:t>CU module administrator</w:t>
              </w:r>
            </w:ins>
          </w:p>
        </w:tc>
        <w:tc>
          <w:tcPr>
            <w:tcW w:w="1318" w:type="dxa"/>
            <w:tcPrChange w:author="Fernando Dominguez" w:date="2025-10-30T15:53:00Z" w:id="2699">
              <w:tcPr>
                <w:tcW w:w="1318" w:type="dxa"/>
                <w:gridSpan w:val="2"/>
              </w:tcPr>
            </w:tcPrChange>
          </w:tcPr>
          <w:p w:rsidRPr="00117039" w:rsidR="007F69D9" w:rsidP="006B5332" w:rsidRDefault="007F69D9" w14:paraId="08E0BFEF" w14:textId="659A758C">
            <w:pPr>
              <w:spacing w:line="276" w:lineRule="auto"/>
              <w:jc w:val="both"/>
              <w:rPr>
                <w:ins w:author="Rick van Beek" w:date="2025-10-30T14:01:00Z" w:id="2700"/>
                <w:rFonts w:ascii="Times New Roman" w:hAnsi="Times New Roman" w:eastAsia="Times New Roman" w:cs="Times New Roman"/>
                <w:sz w:val="16"/>
                <w:szCs w:val="16"/>
                <w:lang w:val="en-GB" w:eastAsia="de-DE"/>
              </w:rPr>
            </w:pPr>
            <w:ins w:author="Rick van Beek" w:date="2025-10-30T14:01:00Z" w:id="2701">
              <w:r>
                <w:rPr>
                  <w:rFonts w:ascii="Times New Roman" w:hAnsi="Times New Roman" w:cs="Times New Roman"/>
                  <w:sz w:val="16"/>
                  <w:szCs w:val="16"/>
                  <w:lang w:val="en-GB" w:eastAsia="en-GB"/>
                </w:rPr>
                <w:t xml:space="preserve">Permission </w:t>
              </w:r>
            </w:ins>
            <w:ins w:author="Rick van Beek" w:date="2025-10-30T15:19:00Z" w:id="2702">
              <w:r w:rsidR="003C7F03">
                <w:rPr>
                  <w:rFonts w:ascii="Times New Roman" w:hAnsi="Times New Roman" w:cs="Times New Roman"/>
                  <w:sz w:val="16"/>
                  <w:szCs w:val="16"/>
                  <w:lang w:val="en-GB" w:eastAsia="en-GB"/>
                </w:rPr>
                <w:t>a</w:t>
              </w:r>
            </w:ins>
            <w:ins w:author="Rick van Beek" w:date="2025-10-30T14:01:00Z" w:id="2703">
              <w:r>
                <w:rPr>
                  <w:rFonts w:ascii="Times New Roman" w:hAnsi="Times New Roman" w:cs="Times New Roman"/>
                  <w:sz w:val="16"/>
                  <w:szCs w:val="16"/>
                  <w:lang w:val="en-GB" w:eastAsia="en-GB"/>
                </w:rPr>
                <w:t>dministrator for dema</w:t>
              </w:r>
            </w:ins>
            <w:ins w:author="Rick van Beek" w:date="2025-10-30T14:02:00Z" w:id="2704">
              <w:r>
                <w:rPr>
                  <w:rFonts w:ascii="Times New Roman" w:hAnsi="Times New Roman" w:cs="Times New Roman"/>
                  <w:sz w:val="16"/>
                  <w:szCs w:val="16"/>
                  <w:lang w:val="en-GB" w:eastAsia="en-GB"/>
                </w:rPr>
                <w:t>nd response</w:t>
              </w:r>
            </w:ins>
          </w:p>
        </w:tc>
        <w:tc>
          <w:tcPr>
            <w:tcW w:w="1235" w:type="dxa"/>
            <w:tcPrChange w:author="Fernando Dominguez" w:date="2025-10-30T15:53:00Z" w:id="2705">
              <w:tcPr>
                <w:tcW w:w="1235" w:type="dxa"/>
                <w:gridSpan w:val="3"/>
              </w:tcPr>
            </w:tcPrChange>
          </w:tcPr>
          <w:p w:rsidRPr="00117039" w:rsidR="007F69D9" w:rsidRDefault="005B118A" w14:paraId="312FF550" w14:textId="0B1CE45D">
            <w:pPr>
              <w:spacing w:line="276" w:lineRule="auto"/>
              <w:jc w:val="both"/>
              <w:rPr>
                <w:ins w:author="Rick van Beek" w:date="2025-10-30T14:01:00Z" w:id="2706"/>
                <w:rFonts w:ascii="Times New Roman" w:hAnsi="Times New Roman" w:cs="Times New Roman"/>
                <w:sz w:val="16"/>
                <w:szCs w:val="16"/>
                <w:lang w:val="en-GB" w:eastAsia="en-GB"/>
              </w:rPr>
            </w:pPr>
            <w:ins w:author="Carmen Garcia Montero" w:date="2025-11-03T14:39:00Z" w:id="2707">
              <w:r>
                <w:rPr>
                  <w:rFonts w:ascii="Times New Roman" w:hAnsi="Times New Roman" w:cs="Times New Roman"/>
                  <w:sz w:val="16"/>
                  <w:szCs w:val="16"/>
                  <w:lang w:val="en-GB" w:eastAsia="en-GB"/>
                </w:rPr>
                <w:t>Z</w:t>
              </w:r>
            </w:ins>
            <w:ins w:author="Rick van Beek" w:date="2025-10-31T11:39:00Z" w:id="2708">
              <w:del w:author="Carmen Garcia Montero" w:date="2025-11-03T14:39:00Z" w:id="2709">
                <w:r w:rsidDel="005B118A" w:rsidR="008C08B6">
                  <w:rPr>
                    <w:rFonts w:ascii="Times New Roman" w:hAnsi="Times New Roman" w:cs="Times New Roman"/>
                    <w:sz w:val="16"/>
                    <w:szCs w:val="16"/>
                    <w:lang w:val="en-GB" w:eastAsia="en-GB"/>
                  </w:rPr>
                  <w:delText>CL</w:delText>
                </w:r>
              </w:del>
              <w:r w:rsidR="008C08B6">
                <w:rPr>
                  <w:rFonts w:ascii="Times New Roman" w:hAnsi="Times New Roman" w:cs="Times New Roman"/>
                  <w:sz w:val="16"/>
                  <w:szCs w:val="16"/>
                  <w:lang w:val="en-GB" w:eastAsia="en-GB"/>
                </w:rPr>
                <w:t xml:space="preserve"> – Permission validation request</w:t>
              </w:r>
            </w:ins>
          </w:p>
        </w:tc>
      </w:tr>
      <w:tr w:rsidRPr="00390DC1" w:rsidR="007F69D9" w:rsidTr="008B23E9" w14:paraId="221FA352" w14:textId="77777777">
        <w:trPr>
          <w:gridAfter w:val="1"/>
          <w:wAfter w:w="108" w:type="dxa"/>
          <w:trHeight w:val="300"/>
          <w:ins w:author="Rick van Beek" w:date="2025-10-30T14:01:00Z" w:id="2710"/>
          <w:trPrChange w:author="Fernando Dominguez" w:date="2025-10-30T15:53:00Z" w:id="2711">
            <w:trPr>
              <w:gridAfter w:val="1"/>
              <w:trHeight w:val="300"/>
            </w:trPr>
          </w:trPrChange>
        </w:trPr>
        <w:tc>
          <w:tcPr>
            <w:tcW w:w="687" w:type="dxa"/>
            <w:tcPrChange w:author="Fernando Dominguez" w:date="2025-10-30T15:53:00Z" w:id="2712">
              <w:tcPr>
                <w:tcW w:w="687" w:type="dxa"/>
                <w:gridSpan w:val="2"/>
              </w:tcPr>
            </w:tcPrChange>
          </w:tcPr>
          <w:p w:rsidRPr="00117039" w:rsidR="007F69D9" w:rsidRDefault="00F30E3C" w14:paraId="055B28DC" w14:textId="3EAEC1C4">
            <w:pPr>
              <w:spacing w:line="276" w:lineRule="auto"/>
              <w:jc w:val="both"/>
              <w:rPr>
                <w:ins w:author="Rick van Beek" w:date="2025-10-30T14:01:00Z" w:id="2713"/>
                <w:rFonts w:ascii="Times New Roman" w:hAnsi="Times New Roman" w:eastAsia="Times New Roman" w:cs="Times New Roman"/>
                <w:sz w:val="16"/>
                <w:szCs w:val="16"/>
                <w:lang w:val="en-GB" w:eastAsia="de-DE"/>
              </w:rPr>
            </w:pPr>
            <w:ins w:author="Rick van Beek" w:date="2025-10-30T14:02:00Z" w:id="2714">
              <w:r>
                <w:rPr>
                  <w:rFonts w:ascii="Times New Roman" w:hAnsi="Times New Roman" w:eastAsia="Times New Roman" w:cs="Times New Roman"/>
                  <w:sz w:val="16"/>
                  <w:szCs w:val="16"/>
                  <w:lang w:val="en-GB" w:eastAsia="de-DE"/>
                </w:rPr>
                <w:t>12.</w:t>
              </w:r>
            </w:ins>
            <w:ins w:author="Rick van Beek" w:date="2025-10-30T14:13:00Z" w:id="2715">
              <w:r w:rsidR="001D1C71">
                <w:rPr>
                  <w:rFonts w:ascii="Times New Roman" w:hAnsi="Times New Roman" w:eastAsia="Times New Roman" w:cs="Times New Roman"/>
                  <w:sz w:val="16"/>
                  <w:szCs w:val="16"/>
                  <w:lang w:val="en-GB" w:eastAsia="de-DE"/>
                </w:rPr>
                <w:t>5</w:t>
              </w:r>
            </w:ins>
            <w:ins w:author="Rick van Beek" w:date="2025-10-30T14:02:00Z" w:id="2716">
              <w:r>
                <w:rPr>
                  <w:rFonts w:ascii="Times New Roman" w:hAnsi="Times New Roman" w:eastAsia="Times New Roman" w:cs="Times New Roman"/>
                  <w:sz w:val="16"/>
                  <w:szCs w:val="16"/>
                  <w:lang w:val="en-GB" w:eastAsia="de-DE"/>
                </w:rPr>
                <w:t>b</w:t>
              </w:r>
            </w:ins>
          </w:p>
        </w:tc>
        <w:tc>
          <w:tcPr>
            <w:tcW w:w="1572" w:type="dxa"/>
            <w:tcPrChange w:author="Fernando Dominguez" w:date="2025-10-30T15:53:00Z" w:id="2717">
              <w:tcPr>
                <w:tcW w:w="1572" w:type="dxa"/>
                <w:gridSpan w:val="2"/>
              </w:tcPr>
            </w:tcPrChange>
          </w:tcPr>
          <w:p w:rsidRPr="00117039" w:rsidR="007F69D9" w:rsidRDefault="00C656EA" w14:paraId="153B4383" w14:textId="52EFC49C">
            <w:pPr>
              <w:spacing w:line="276" w:lineRule="auto"/>
              <w:jc w:val="both"/>
              <w:rPr>
                <w:ins w:author="Rick van Beek" w:date="2025-10-30T14:01:00Z" w:id="2718"/>
                <w:rFonts w:ascii="Times New Roman" w:hAnsi="Times New Roman" w:cs="Times New Roman"/>
                <w:sz w:val="16"/>
                <w:szCs w:val="16"/>
                <w:lang w:val="en-GB" w:eastAsia="en-GB"/>
              </w:rPr>
            </w:pPr>
            <w:ins w:author="Rick van Beek" w:date="2025-10-30T14:03:00Z" w:id="2719">
              <w:r>
                <w:rPr>
                  <w:rFonts w:ascii="Times New Roman" w:hAnsi="Times New Roman" w:cs="Times New Roman"/>
                  <w:sz w:val="16"/>
                  <w:szCs w:val="16"/>
                  <w:lang w:val="en-GB" w:eastAsia="en-GB"/>
                </w:rPr>
                <w:t>Validate permission</w:t>
              </w:r>
            </w:ins>
          </w:p>
        </w:tc>
        <w:tc>
          <w:tcPr>
            <w:tcW w:w="2882" w:type="dxa"/>
            <w:tcPrChange w:author="Fernando Dominguez" w:date="2025-10-30T15:53:00Z" w:id="2720">
              <w:tcPr>
                <w:tcW w:w="2882" w:type="dxa"/>
                <w:gridSpan w:val="2"/>
              </w:tcPr>
            </w:tcPrChange>
          </w:tcPr>
          <w:p w:rsidRPr="00117039" w:rsidR="007F69D9" w:rsidRDefault="00C656EA" w14:paraId="1D99A5ED" w14:textId="0193E8C8">
            <w:pPr>
              <w:spacing w:line="276" w:lineRule="auto"/>
              <w:jc w:val="both"/>
              <w:rPr>
                <w:ins w:author="Rick van Beek" w:date="2025-10-30T14:01:00Z" w:id="2721"/>
                <w:rFonts w:ascii="Times New Roman" w:hAnsi="Times New Roman" w:cs="Times New Roman"/>
                <w:sz w:val="16"/>
                <w:szCs w:val="16"/>
                <w:lang w:val="en-GB"/>
              </w:rPr>
            </w:pPr>
            <w:ins w:author="Rick van Beek" w:date="2025-10-30T14:03:00Z" w:id="2722">
              <w:r w:rsidRPr="00117039">
                <w:rPr>
                  <w:rFonts w:ascii="Times New Roman" w:hAnsi="Times New Roman" w:cs="Times New Roman"/>
                  <w:sz w:val="16"/>
                  <w:szCs w:val="16"/>
                  <w:lang w:val="en-GB"/>
                </w:rPr>
                <w:t xml:space="preserve">The </w:t>
              </w:r>
              <w:r>
                <w:rPr>
                  <w:rFonts w:ascii="Times New Roman" w:hAnsi="Times New Roman" w:cs="Times New Roman"/>
                  <w:sz w:val="16"/>
                  <w:szCs w:val="16"/>
                  <w:lang w:val="en-GB"/>
                </w:rPr>
                <w:t>permission administrator for demand response</w:t>
              </w:r>
              <w:r w:rsidRPr="00117039">
                <w:rPr>
                  <w:rFonts w:ascii="Times New Roman" w:hAnsi="Times New Roman" w:cs="Times New Roman"/>
                  <w:sz w:val="16"/>
                  <w:szCs w:val="16"/>
                  <w:lang w:val="en-GB"/>
                </w:rPr>
                <w:t xml:space="preserve"> </w:t>
              </w:r>
              <w:r>
                <w:rPr>
                  <w:rFonts w:ascii="Times New Roman" w:hAnsi="Times New Roman" w:cs="Times New Roman"/>
                  <w:sz w:val="16"/>
                  <w:szCs w:val="16"/>
                  <w:lang w:val="en-GB"/>
                </w:rPr>
                <w:t>validates</w:t>
              </w:r>
              <w:r w:rsidRPr="00117039">
                <w:rPr>
                  <w:rFonts w:ascii="Times New Roman" w:hAnsi="Times New Roman" w:cs="Times New Roman"/>
                  <w:sz w:val="16"/>
                  <w:szCs w:val="16"/>
                  <w:lang w:val="en-GB"/>
                </w:rPr>
                <w:t xml:space="preserve"> the permission for</w:t>
              </w:r>
            </w:ins>
            <w:ins w:author="Rick van Beek" w:date="2025-10-30T14:21:00Z" w:id="2723">
              <w:r w:rsidRPr="00117039" w:rsidR="00300BC3">
                <w:rPr>
                  <w:rFonts w:ascii="Times New Roman" w:hAnsi="Times New Roman" w:cs="Times New Roman"/>
                  <w:sz w:val="16"/>
                  <w:szCs w:val="16"/>
                  <w:lang w:val="en-GB"/>
                </w:rPr>
                <w:t xml:space="preserve"> the </w:t>
              </w:r>
              <w:r w:rsidR="00300BC3">
                <w:rPr>
                  <w:rFonts w:ascii="Times New Roman" w:hAnsi="Times New Roman" w:cs="Times New Roman"/>
                  <w:sz w:val="16"/>
                  <w:szCs w:val="16"/>
                  <w:lang w:val="en-GB"/>
                </w:rPr>
                <w:t>removal</w:t>
              </w:r>
              <w:r w:rsidRPr="00117039" w:rsidR="00300BC3">
                <w:rPr>
                  <w:rFonts w:ascii="Times New Roman" w:hAnsi="Times New Roman" w:cs="Times New Roman"/>
                  <w:sz w:val="16"/>
                  <w:szCs w:val="16"/>
                  <w:lang w:val="en-GB"/>
                </w:rPr>
                <w:t xml:space="preserve"> of </w:t>
              </w:r>
              <w:r w:rsidR="00300BC3">
                <w:rPr>
                  <w:rFonts w:ascii="Times New Roman" w:hAnsi="Times New Roman" w:cs="Times New Roman"/>
                  <w:sz w:val="16"/>
                  <w:szCs w:val="16"/>
                  <w:lang w:val="en-GB"/>
                </w:rPr>
                <w:t xml:space="preserve">pending </w:t>
              </w:r>
              <w:r w:rsidRPr="00117039" w:rsidR="00300BC3">
                <w:rPr>
                  <w:rFonts w:ascii="Times New Roman" w:hAnsi="Times New Roman" w:cs="Times New Roman"/>
                  <w:sz w:val="16"/>
                  <w:szCs w:val="16"/>
                  <w:lang w:val="en-GB"/>
                </w:rPr>
                <w:t>service provider</w:t>
              </w:r>
              <w:r w:rsidR="00300BC3">
                <w:rPr>
                  <w:rFonts w:ascii="Times New Roman" w:hAnsi="Times New Roman" w:cs="Times New Roman"/>
                  <w:sz w:val="16"/>
                  <w:szCs w:val="16"/>
                  <w:lang w:val="en-GB"/>
                </w:rPr>
                <w:t xml:space="preserve"> registration</w:t>
              </w:r>
            </w:ins>
            <w:ins w:author="Rick van Beek" w:date="2025-10-30T14:03:00Z" w:id="2724">
              <w:r w:rsidRPr="00117039">
                <w:rPr>
                  <w:rFonts w:ascii="Times New Roman" w:hAnsi="Times New Roman" w:cs="Times New Roman"/>
                  <w:sz w:val="16"/>
                  <w:szCs w:val="16"/>
                  <w:lang w:val="en-GB"/>
                </w:rPr>
                <w:t>.</w:t>
              </w:r>
            </w:ins>
          </w:p>
        </w:tc>
        <w:tc>
          <w:tcPr>
            <w:tcW w:w="1316" w:type="dxa"/>
            <w:tcPrChange w:author="Fernando Dominguez" w:date="2025-10-30T15:53:00Z" w:id="2725">
              <w:tcPr>
                <w:tcW w:w="1316" w:type="dxa"/>
                <w:gridSpan w:val="2"/>
              </w:tcPr>
            </w:tcPrChange>
          </w:tcPr>
          <w:p w:rsidRPr="00117039" w:rsidR="007F69D9" w:rsidRDefault="00C656EA" w14:paraId="2A7F2474" w14:textId="7D431238">
            <w:pPr>
              <w:spacing w:line="276" w:lineRule="auto"/>
              <w:jc w:val="both"/>
              <w:rPr>
                <w:ins w:author="Rick van Beek" w:date="2025-10-30T14:01:00Z" w:id="2726"/>
                <w:rFonts w:ascii="Times New Roman" w:hAnsi="Times New Roman" w:cs="Times New Roman"/>
                <w:sz w:val="16"/>
                <w:szCs w:val="16"/>
                <w:lang w:val="en-GB" w:eastAsia="en-GB"/>
              </w:rPr>
            </w:pPr>
            <w:ins w:author="Rick van Beek" w:date="2025-10-30T14:04:00Z" w:id="2727">
              <w:r>
                <w:rPr>
                  <w:rFonts w:ascii="Times New Roman" w:hAnsi="Times New Roman" w:cs="Times New Roman"/>
                  <w:sz w:val="16"/>
                  <w:szCs w:val="16"/>
                  <w:lang w:val="en-GB" w:eastAsia="en-GB"/>
                </w:rPr>
                <w:t>Permission administrator for demand response</w:t>
              </w:r>
            </w:ins>
          </w:p>
        </w:tc>
        <w:tc>
          <w:tcPr>
            <w:tcW w:w="1318" w:type="dxa"/>
            <w:tcPrChange w:author="Fernando Dominguez" w:date="2025-10-30T15:53:00Z" w:id="2728">
              <w:tcPr>
                <w:tcW w:w="1318" w:type="dxa"/>
                <w:gridSpan w:val="2"/>
              </w:tcPr>
            </w:tcPrChange>
          </w:tcPr>
          <w:p w:rsidRPr="00117039" w:rsidR="007F69D9" w:rsidP="006B5332" w:rsidRDefault="000F5D23" w14:paraId="6AA6482F" w14:textId="0B085A35">
            <w:pPr>
              <w:spacing w:line="276" w:lineRule="auto"/>
              <w:jc w:val="both"/>
              <w:rPr>
                <w:ins w:author="Rick van Beek" w:date="2025-10-30T14:01:00Z" w:id="2729"/>
                <w:rFonts w:ascii="Times New Roman" w:hAnsi="Times New Roman" w:eastAsia="Times New Roman" w:cs="Times New Roman"/>
                <w:sz w:val="16"/>
                <w:szCs w:val="16"/>
                <w:lang w:val="en-GB" w:eastAsia="de-DE"/>
              </w:rPr>
            </w:pPr>
            <w:ins w:author="Rick van Beek" w:date="2025-10-30T14:04:00Z" w:id="2730">
              <w:r>
                <w:rPr>
                  <w:rFonts w:ascii="Times New Roman" w:hAnsi="Times New Roman" w:eastAsia="Times New Roman" w:cs="Times New Roman"/>
                  <w:sz w:val="16"/>
                  <w:szCs w:val="16"/>
                  <w:lang w:val="en-GB" w:eastAsia="de-DE"/>
                </w:rPr>
                <w:t>CU module administrator</w:t>
              </w:r>
            </w:ins>
          </w:p>
        </w:tc>
        <w:tc>
          <w:tcPr>
            <w:tcW w:w="1235" w:type="dxa"/>
            <w:tcPrChange w:author="Fernando Dominguez" w:date="2025-10-30T15:53:00Z" w:id="2731">
              <w:tcPr>
                <w:tcW w:w="1235" w:type="dxa"/>
                <w:gridSpan w:val="3"/>
              </w:tcPr>
            </w:tcPrChange>
          </w:tcPr>
          <w:p w:rsidRPr="00117039" w:rsidR="007F69D9" w:rsidRDefault="007C11B0" w14:paraId="082C2F4F" w14:textId="5AFE5C9C">
            <w:pPr>
              <w:spacing w:line="276" w:lineRule="auto"/>
              <w:jc w:val="both"/>
              <w:rPr>
                <w:ins w:author="Rick van Beek" w:date="2025-10-30T14:01:00Z" w:id="2732"/>
                <w:rFonts w:ascii="Times New Roman" w:hAnsi="Times New Roman" w:cs="Times New Roman"/>
                <w:sz w:val="16"/>
                <w:szCs w:val="16"/>
                <w:lang w:val="en-GB" w:eastAsia="en-GB"/>
              </w:rPr>
            </w:pPr>
            <w:ins w:author="Rick van Beek" w:date="2025-10-31T11:40:00Z" w:id="2733">
              <w:r w:rsidRPr="00117039">
                <w:rPr>
                  <w:rFonts w:ascii="Times New Roman" w:hAnsi="Times New Roman" w:cs="Times New Roman"/>
                  <w:sz w:val="16"/>
                  <w:szCs w:val="16"/>
                  <w:lang w:val="en-GB" w:eastAsia="en-GB"/>
                </w:rPr>
                <w:t xml:space="preserve">B – </w:t>
              </w:r>
              <w:r>
                <w:rPr>
                  <w:rFonts w:ascii="Times New Roman" w:hAnsi="Times New Roman" w:cs="Times New Roman"/>
                  <w:sz w:val="16"/>
                  <w:szCs w:val="16"/>
                  <w:lang w:val="en-GB" w:eastAsia="en-GB"/>
                </w:rPr>
                <w:t>Information on validation</w:t>
              </w:r>
            </w:ins>
          </w:p>
        </w:tc>
      </w:tr>
      <w:tr w:rsidRPr="00390DC1" w:rsidR="007F69D9" w:rsidTr="008B23E9" w14:paraId="74C8C657" w14:textId="77777777">
        <w:trPr>
          <w:gridAfter w:val="1"/>
          <w:wAfter w:w="108" w:type="dxa"/>
          <w:trHeight w:val="300"/>
          <w:ins w:author="Rick van Beek" w:date="2025-10-30T14:01:00Z" w:id="2734"/>
          <w:trPrChange w:author="Fernando Dominguez" w:date="2025-10-30T15:53:00Z" w:id="2735">
            <w:trPr>
              <w:gridAfter w:val="1"/>
              <w:trHeight w:val="300"/>
            </w:trPr>
          </w:trPrChange>
        </w:trPr>
        <w:tc>
          <w:tcPr>
            <w:tcW w:w="687" w:type="dxa"/>
            <w:tcPrChange w:author="Fernando Dominguez" w:date="2025-10-30T15:53:00Z" w:id="2736">
              <w:tcPr>
                <w:tcW w:w="687" w:type="dxa"/>
                <w:gridSpan w:val="2"/>
              </w:tcPr>
            </w:tcPrChange>
          </w:tcPr>
          <w:p w:rsidRPr="00117039" w:rsidR="007F69D9" w:rsidRDefault="000F5D23" w14:paraId="55F7A34E" w14:textId="4E93FCAA">
            <w:pPr>
              <w:spacing w:line="276" w:lineRule="auto"/>
              <w:jc w:val="both"/>
              <w:rPr>
                <w:ins w:author="Rick van Beek" w:date="2025-10-30T14:01:00Z" w:id="2737"/>
                <w:rFonts w:ascii="Times New Roman" w:hAnsi="Times New Roman" w:eastAsia="Times New Roman" w:cs="Times New Roman"/>
                <w:sz w:val="16"/>
                <w:szCs w:val="16"/>
                <w:lang w:val="en-GB" w:eastAsia="de-DE"/>
              </w:rPr>
            </w:pPr>
            <w:ins w:author="Rick van Beek" w:date="2025-10-30T14:05:00Z" w:id="2738">
              <w:r>
                <w:rPr>
                  <w:rFonts w:ascii="Times New Roman" w:hAnsi="Times New Roman" w:eastAsia="Times New Roman" w:cs="Times New Roman"/>
                  <w:sz w:val="16"/>
                  <w:szCs w:val="16"/>
                  <w:lang w:val="en-GB" w:eastAsia="de-DE"/>
                </w:rPr>
                <w:t>12.</w:t>
              </w:r>
            </w:ins>
            <w:ins w:author="Rick van Beek" w:date="2025-10-30T14:13:00Z" w:id="2739">
              <w:r w:rsidR="001D1C71">
                <w:rPr>
                  <w:rFonts w:ascii="Times New Roman" w:hAnsi="Times New Roman" w:eastAsia="Times New Roman" w:cs="Times New Roman"/>
                  <w:sz w:val="16"/>
                  <w:szCs w:val="16"/>
                  <w:lang w:val="en-GB" w:eastAsia="de-DE"/>
                </w:rPr>
                <w:t>5</w:t>
              </w:r>
            </w:ins>
            <w:ins w:author="Rick van Beek" w:date="2025-10-30T14:05:00Z" w:id="2740">
              <w:r>
                <w:rPr>
                  <w:rFonts w:ascii="Times New Roman" w:hAnsi="Times New Roman" w:eastAsia="Times New Roman" w:cs="Times New Roman"/>
                  <w:sz w:val="16"/>
                  <w:szCs w:val="16"/>
                  <w:lang w:val="en-GB" w:eastAsia="de-DE"/>
                </w:rPr>
                <w:t>c</w:t>
              </w:r>
            </w:ins>
          </w:p>
        </w:tc>
        <w:tc>
          <w:tcPr>
            <w:tcW w:w="1572" w:type="dxa"/>
            <w:tcPrChange w:author="Fernando Dominguez" w:date="2025-10-30T15:53:00Z" w:id="2741">
              <w:tcPr>
                <w:tcW w:w="1572" w:type="dxa"/>
                <w:gridSpan w:val="2"/>
              </w:tcPr>
            </w:tcPrChange>
          </w:tcPr>
          <w:p w:rsidRPr="00117039" w:rsidR="007F69D9" w:rsidRDefault="00E71258" w14:paraId="1840BD6E" w14:textId="55ABC13B">
            <w:pPr>
              <w:spacing w:line="276" w:lineRule="auto"/>
              <w:jc w:val="both"/>
              <w:rPr>
                <w:ins w:author="Rick van Beek" w:date="2025-10-30T14:01:00Z" w:id="2742"/>
                <w:rFonts w:ascii="Times New Roman" w:hAnsi="Times New Roman" w:cs="Times New Roman"/>
                <w:sz w:val="16"/>
                <w:szCs w:val="16"/>
                <w:lang w:val="en-GB" w:eastAsia="en-GB"/>
              </w:rPr>
            </w:pPr>
            <w:ins w:author="Rick van Beek" w:date="2025-10-30T14:05:00Z" w:id="2743">
              <w:r>
                <w:rPr>
                  <w:rFonts w:ascii="Times New Roman" w:hAnsi="Times New Roman" w:cs="Times New Roman"/>
                  <w:sz w:val="16"/>
                  <w:szCs w:val="16"/>
                  <w:lang w:val="en-GB" w:eastAsia="en-GB"/>
                </w:rPr>
                <w:t>Notify about permission</w:t>
              </w:r>
            </w:ins>
          </w:p>
        </w:tc>
        <w:tc>
          <w:tcPr>
            <w:tcW w:w="2882" w:type="dxa"/>
            <w:tcPrChange w:author="Fernando Dominguez" w:date="2025-10-30T15:53:00Z" w:id="2744">
              <w:tcPr>
                <w:tcW w:w="2882" w:type="dxa"/>
                <w:gridSpan w:val="2"/>
              </w:tcPr>
            </w:tcPrChange>
          </w:tcPr>
          <w:p w:rsidRPr="00117039" w:rsidR="007F69D9" w:rsidRDefault="00C2032F" w14:paraId="06AFF37D" w14:textId="454BA2DC">
            <w:pPr>
              <w:spacing w:line="276" w:lineRule="auto"/>
              <w:jc w:val="both"/>
              <w:rPr>
                <w:ins w:author="Rick van Beek" w:date="2025-10-30T14:01:00Z" w:id="2745"/>
                <w:rFonts w:ascii="Times New Roman" w:hAnsi="Times New Roman" w:cs="Times New Roman"/>
                <w:sz w:val="16"/>
                <w:szCs w:val="16"/>
                <w:lang w:val="en-GB"/>
              </w:rPr>
            </w:pPr>
            <w:ins w:author="Rick van Beek" w:date="2025-10-30T15:20:00Z" w:id="2746">
              <w:r>
                <w:rPr>
                  <w:rFonts w:ascii="Times New Roman" w:hAnsi="Times New Roman" w:cs="Times New Roman"/>
                  <w:sz w:val="16"/>
                  <w:szCs w:val="16"/>
                  <w:lang w:val="en-GB"/>
                </w:rPr>
                <w:t>The CU module administrator notifies</w:t>
              </w:r>
            </w:ins>
            <w:ins w:author="Rick van Beek" w:date="2025-10-30T14:05:00Z" w:id="2747">
              <w:r w:rsidRPr="00117039" w:rsidR="00E71258">
                <w:rPr>
                  <w:rFonts w:ascii="Times New Roman" w:hAnsi="Times New Roman" w:cs="Times New Roman"/>
                  <w:sz w:val="16"/>
                  <w:szCs w:val="16"/>
                  <w:lang w:val="en-GB"/>
                </w:rPr>
                <w:t xml:space="preserve"> the service provider about the permission given by the final customer </w:t>
              </w:r>
            </w:ins>
            <w:ins w:author="Rick van Beek" w:date="2025-10-30T14:21:00Z" w:id="2748">
              <w:r w:rsidRPr="00117039" w:rsidR="00252ABA">
                <w:rPr>
                  <w:rFonts w:ascii="Times New Roman" w:hAnsi="Times New Roman" w:cs="Times New Roman"/>
                  <w:sz w:val="16"/>
                  <w:szCs w:val="16"/>
                  <w:lang w:val="en-GB"/>
                </w:rPr>
                <w:t xml:space="preserve">for the </w:t>
              </w:r>
              <w:r w:rsidR="00252ABA">
                <w:rPr>
                  <w:rFonts w:ascii="Times New Roman" w:hAnsi="Times New Roman" w:cs="Times New Roman"/>
                  <w:sz w:val="16"/>
                  <w:szCs w:val="16"/>
                  <w:lang w:val="en-GB"/>
                </w:rPr>
                <w:t>removal</w:t>
              </w:r>
              <w:r w:rsidRPr="00117039" w:rsidR="00252ABA">
                <w:rPr>
                  <w:rFonts w:ascii="Times New Roman" w:hAnsi="Times New Roman" w:cs="Times New Roman"/>
                  <w:sz w:val="16"/>
                  <w:szCs w:val="16"/>
                  <w:lang w:val="en-GB"/>
                </w:rPr>
                <w:t xml:space="preserve"> of </w:t>
              </w:r>
              <w:r w:rsidR="00252ABA">
                <w:rPr>
                  <w:rFonts w:ascii="Times New Roman" w:hAnsi="Times New Roman" w:cs="Times New Roman"/>
                  <w:sz w:val="16"/>
                  <w:szCs w:val="16"/>
                  <w:lang w:val="en-GB"/>
                </w:rPr>
                <w:t xml:space="preserve">pending </w:t>
              </w:r>
              <w:r w:rsidRPr="00117039" w:rsidR="00252ABA">
                <w:rPr>
                  <w:rFonts w:ascii="Times New Roman" w:hAnsi="Times New Roman" w:cs="Times New Roman"/>
                  <w:sz w:val="16"/>
                  <w:szCs w:val="16"/>
                  <w:lang w:val="en-GB"/>
                </w:rPr>
                <w:t>service provider</w:t>
              </w:r>
              <w:r w:rsidR="00252ABA">
                <w:rPr>
                  <w:rFonts w:ascii="Times New Roman" w:hAnsi="Times New Roman" w:cs="Times New Roman"/>
                  <w:sz w:val="16"/>
                  <w:szCs w:val="16"/>
                  <w:lang w:val="en-GB"/>
                </w:rPr>
                <w:t xml:space="preserve"> registration</w:t>
              </w:r>
            </w:ins>
          </w:p>
        </w:tc>
        <w:tc>
          <w:tcPr>
            <w:tcW w:w="1316" w:type="dxa"/>
            <w:tcPrChange w:author="Fernando Dominguez" w:date="2025-10-30T15:53:00Z" w:id="2749">
              <w:tcPr>
                <w:tcW w:w="1316" w:type="dxa"/>
                <w:gridSpan w:val="2"/>
              </w:tcPr>
            </w:tcPrChange>
          </w:tcPr>
          <w:p w:rsidRPr="00117039" w:rsidR="007F69D9" w:rsidRDefault="00E71258" w14:paraId="271CC3AD" w14:textId="0248E6C3">
            <w:pPr>
              <w:spacing w:line="276" w:lineRule="auto"/>
              <w:jc w:val="both"/>
              <w:rPr>
                <w:ins w:author="Rick van Beek" w:date="2025-10-30T14:01:00Z" w:id="2750"/>
                <w:rFonts w:ascii="Times New Roman" w:hAnsi="Times New Roman" w:cs="Times New Roman"/>
                <w:sz w:val="16"/>
                <w:szCs w:val="16"/>
                <w:lang w:val="en-GB" w:eastAsia="en-GB"/>
              </w:rPr>
            </w:pPr>
            <w:ins w:author="Rick van Beek" w:date="2025-10-30T14:05:00Z" w:id="2751">
              <w:r>
                <w:rPr>
                  <w:rFonts w:ascii="Times New Roman" w:hAnsi="Times New Roman" w:cs="Times New Roman"/>
                  <w:sz w:val="16"/>
                  <w:szCs w:val="16"/>
                  <w:lang w:val="en-GB" w:eastAsia="en-GB"/>
                </w:rPr>
                <w:t>CU module administrator</w:t>
              </w:r>
            </w:ins>
          </w:p>
        </w:tc>
        <w:tc>
          <w:tcPr>
            <w:tcW w:w="1318" w:type="dxa"/>
            <w:tcPrChange w:author="Fernando Dominguez" w:date="2025-10-30T15:53:00Z" w:id="2752">
              <w:tcPr>
                <w:tcW w:w="1318" w:type="dxa"/>
                <w:gridSpan w:val="2"/>
              </w:tcPr>
            </w:tcPrChange>
          </w:tcPr>
          <w:p w:rsidRPr="00117039" w:rsidR="00E71258" w:rsidP="006B5332" w:rsidRDefault="00E71258" w14:paraId="158B7F58" w14:textId="1E2B59A5">
            <w:pPr>
              <w:spacing w:line="276" w:lineRule="auto"/>
              <w:jc w:val="both"/>
              <w:rPr>
                <w:ins w:author="Rick van Beek" w:date="2025-10-30T14:01:00Z" w:id="2753"/>
                <w:rFonts w:ascii="Times New Roman" w:hAnsi="Times New Roman" w:eastAsia="Times New Roman" w:cs="Times New Roman"/>
                <w:sz w:val="16"/>
                <w:szCs w:val="16"/>
                <w:lang w:val="en-GB" w:eastAsia="de-DE"/>
              </w:rPr>
            </w:pPr>
            <w:ins w:author="Rick van Beek" w:date="2025-10-30T14:05:00Z" w:id="2754">
              <w:r>
                <w:rPr>
                  <w:rFonts w:ascii="Times New Roman" w:hAnsi="Times New Roman" w:eastAsia="Times New Roman" w:cs="Times New Roman"/>
                  <w:sz w:val="16"/>
                  <w:szCs w:val="16"/>
                  <w:lang w:val="en-GB" w:eastAsia="de-DE"/>
                </w:rPr>
                <w:t>Service provider</w:t>
              </w:r>
            </w:ins>
            <w:ins w:author="Rick van Beek" w:date="2025-10-30T14:06:00Z" w:id="2755">
              <w:r>
                <w:rPr>
                  <w:rFonts w:ascii="Times New Roman" w:hAnsi="Times New Roman" w:eastAsia="Times New Roman" w:cs="Times New Roman"/>
                  <w:sz w:val="16"/>
                  <w:szCs w:val="16"/>
                  <w:lang w:val="en-GB" w:eastAsia="de-DE"/>
                </w:rPr>
                <w:t xml:space="preserve"> </w:t>
              </w:r>
            </w:ins>
          </w:p>
        </w:tc>
        <w:tc>
          <w:tcPr>
            <w:tcW w:w="1235" w:type="dxa"/>
            <w:tcPrChange w:author="Fernando Dominguez" w:date="2025-10-30T15:53:00Z" w:id="2756">
              <w:tcPr>
                <w:tcW w:w="1235" w:type="dxa"/>
                <w:gridSpan w:val="3"/>
              </w:tcPr>
            </w:tcPrChange>
          </w:tcPr>
          <w:p w:rsidRPr="00117039" w:rsidR="007F69D9" w:rsidRDefault="007C11B0" w14:paraId="23A10EFD" w14:textId="27D30921">
            <w:pPr>
              <w:spacing w:line="276" w:lineRule="auto"/>
              <w:jc w:val="both"/>
              <w:rPr>
                <w:ins w:author="Rick van Beek" w:date="2025-10-30T14:01:00Z" w:id="2757"/>
                <w:rFonts w:ascii="Times New Roman" w:hAnsi="Times New Roman" w:cs="Times New Roman"/>
                <w:sz w:val="16"/>
                <w:szCs w:val="16"/>
                <w:lang w:val="en-GB" w:eastAsia="en-GB"/>
              </w:rPr>
            </w:pPr>
            <w:ins w:author="Rick van Beek" w:date="2025-10-31T11:40:00Z" w:id="2758">
              <w:r w:rsidRPr="00117039">
                <w:rPr>
                  <w:rFonts w:ascii="Times New Roman" w:hAnsi="Times New Roman" w:cs="Times New Roman"/>
                  <w:sz w:val="16"/>
                  <w:szCs w:val="16"/>
                  <w:lang w:val="en-GB" w:eastAsia="en-GB"/>
                </w:rPr>
                <w:t xml:space="preserve">B – </w:t>
              </w:r>
              <w:r>
                <w:rPr>
                  <w:rFonts w:ascii="Times New Roman" w:hAnsi="Times New Roman" w:cs="Times New Roman"/>
                  <w:sz w:val="16"/>
                  <w:szCs w:val="16"/>
                  <w:lang w:val="en-GB" w:eastAsia="en-GB"/>
                </w:rPr>
                <w:t>Information on validation</w:t>
              </w:r>
            </w:ins>
          </w:p>
        </w:tc>
      </w:tr>
      <w:tr w:rsidRPr="00390DC1" w:rsidR="006B5332" w:rsidTr="008B23E9" w14:paraId="3B18D417" w14:textId="77777777">
        <w:trPr>
          <w:trHeight w:val="300"/>
          <w:del w:author="Rick van Beek" w:date="2025-10-30T14:07:00Z" w:id="2759"/>
          <w:trPrChange w:author="Fernando Dominguez" w:date="2025-11-03T09:17:00Z" w:id="2760">
            <w:trPr>
              <w:gridBefore w:val="1"/>
              <w:trHeight w:val="300"/>
            </w:trPr>
          </w:trPrChange>
        </w:trPr>
        <w:tc>
          <w:tcPr>
            <w:tcW w:w="687" w:type="dxa"/>
            <w:tcPrChange w:author="Fernando Dominguez" w:date="2025-11-03T09:17:00Z" w:id="2761">
              <w:tcPr>
                <w:tcW w:w="687" w:type="dxa"/>
                <w:gridSpan w:val="2"/>
              </w:tcPr>
            </w:tcPrChange>
          </w:tcPr>
          <w:p w:rsidRPr="00117039" w:rsidR="006B5332" w:rsidP="006B5332" w:rsidRDefault="006B5332" w14:paraId="687990B2" w14:textId="5C82665E">
            <w:pPr>
              <w:spacing w:line="276" w:lineRule="auto"/>
              <w:jc w:val="both"/>
              <w:rPr>
                <w:del w:author="Rick van Beek" w:date="2025-10-30T14:07:00Z" w:id="2762"/>
                <w:rFonts w:ascii="Times New Roman" w:hAnsi="Times New Roman" w:eastAsia="Times New Roman" w:cs="Times New Roman"/>
                <w:sz w:val="16"/>
                <w:szCs w:val="16"/>
                <w:lang w:val="en-GB" w:eastAsia="de-DE"/>
              </w:rPr>
            </w:pPr>
            <w:del w:author="Rick van Beek" w:date="2025-10-30T14:07:00Z" w:id="2763">
              <w:r w:rsidRPr="00117039">
                <w:rPr>
                  <w:rFonts w:ascii="Times New Roman" w:hAnsi="Times New Roman" w:eastAsia="Times New Roman" w:cs="Times New Roman"/>
                  <w:sz w:val="16"/>
                  <w:szCs w:val="16"/>
                  <w:lang w:val="en-GB" w:eastAsia="de-DE"/>
                </w:rPr>
                <w:delText>12.6</w:delText>
              </w:r>
            </w:del>
          </w:p>
        </w:tc>
        <w:tc>
          <w:tcPr>
            <w:tcW w:w="1572" w:type="dxa"/>
            <w:tcPrChange w:author="Fernando Dominguez" w:date="2025-11-03T09:17:00Z" w:id="2764">
              <w:tcPr>
                <w:tcW w:w="1572" w:type="dxa"/>
                <w:gridSpan w:val="2"/>
              </w:tcPr>
            </w:tcPrChange>
          </w:tcPr>
          <w:p w:rsidRPr="00117039" w:rsidR="006B5332" w:rsidP="006B5332" w:rsidRDefault="006B5332" w14:paraId="1AB0EF9B" w14:textId="395F0CF0">
            <w:pPr>
              <w:textAlignment w:val="baseline"/>
              <w:rPr>
                <w:del w:author="Rick van Beek" w:date="2025-10-30T14:07:00Z" w:id="2765"/>
                <w:rFonts w:ascii="Times New Roman" w:hAnsi="Times New Roman" w:eastAsia="Times New Roman" w:cs="Times New Roman"/>
                <w:sz w:val="16"/>
                <w:szCs w:val="16"/>
                <w:lang w:val="en-GB" w:eastAsia="de-DE"/>
              </w:rPr>
            </w:pPr>
            <w:del w:author="Rick van Beek" w:date="2025-10-30T14:06:00Z" w:id="2766">
              <w:r w:rsidRPr="00117039">
                <w:rPr>
                  <w:rFonts w:ascii="Times New Roman" w:hAnsi="Times New Roman" w:eastAsia="Times New Roman" w:cs="Times New Roman"/>
                  <w:sz w:val="16"/>
                  <w:szCs w:val="16"/>
                  <w:lang w:val="en-GB" w:eastAsia="de-DE"/>
                </w:rPr>
                <w:delText xml:space="preserve">Notify about </w:delText>
              </w:r>
            </w:del>
            <w:del w:author="Rick van Beek" w:date="2025-10-30T13:59:00Z" w:id="2767">
              <w:r w:rsidRPr="00117039">
                <w:rPr>
                  <w:rFonts w:ascii="Times New Roman" w:hAnsi="Times New Roman" w:eastAsia="Times New Roman" w:cs="Times New Roman"/>
                  <w:sz w:val="16"/>
                  <w:szCs w:val="16"/>
                  <w:lang w:val="en-GB" w:eastAsia="de-DE"/>
                </w:rPr>
                <w:delText>new contract in the CU module validation</w:delText>
              </w:r>
            </w:del>
            <w:del w:author="Rick van Beek" w:date="2025-10-30T14:06:00Z" w:id="2768">
              <w:r w:rsidRPr="00117039">
                <w:rPr>
                  <w:rFonts w:ascii="Times New Roman" w:hAnsi="Times New Roman" w:eastAsia="Times New Roman" w:cs="Times New Roman"/>
                  <w:sz w:val="16"/>
                  <w:szCs w:val="16"/>
                  <w:lang w:val="en-GB" w:eastAsia="de-DE"/>
                </w:rPr>
                <w:delText xml:space="preserve"> result</w:delText>
              </w:r>
            </w:del>
          </w:p>
        </w:tc>
        <w:tc>
          <w:tcPr>
            <w:tcW w:w="2882" w:type="dxa"/>
            <w:tcPrChange w:author="Fernando Dominguez" w:date="2025-11-03T09:17:00Z" w:id="2769">
              <w:tcPr>
                <w:tcW w:w="2882" w:type="dxa"/>
                <w:gridSpan w:val="2"/>
              </w:tcPr>
            </w:tcPrChange>
          </w:tcPr>
          <w:p w:rsidRPr="00117039" w:rsidR="006B5332" w:rsidP="006B5332" w:rsidRDefault="006B5332" w14:paraId="14BFA73A" w14:textId="1B2EE6BC">
            <w:pPr>
              <w:pStyle w:val="Default"/>
              <w:spacing w:line="276" w:lineRule="auto"/>
              <w:jc w:val="both"/>
              <w:rPr>
                <w:del w:author="Rick van Beek" w:date="2025-10-30T14:07:00Z" w:id="2770"/>
                <w:rFonts w:ascii="Times New Roman" w:hAnsi="Times New Roman" w:cs="Times New Roman"/>
                <w:color w:val="auto"/>
                <w:sz w:val="16"/>
                <w:szCs w:val="16"/>
                <w:lang w:val="en-GB"/>
              </w:rPr>
            </w:pPr>
            <w:del w:author="Rick van Beek" w:date="2025-10-30T14:07:00Z" w:id="2771">
              <w:r w:rsidRPr="00117039">
                <w:rPr>
                  <w:rFonts w:ascii="Times New Roman" w:hAnsi="Times New Roman" w:cs="Times New Roman"/>
                  <w:color w:val="auto"/>
                  <w:sz w:val="16"/>
                  <w:szCs w:val="16"/>
                  <w:lang w:val="en-GB"/>
                </w:rPr>
                <w:delText>Notify the final customer about the</w:delText>
              </w:r>
              <w:r w:rsidRPr="00117039" w:rsidR="00245EE4">
                <w:rPr>
                  <w:rFonts w:ascii="Times New Roman" w:hAnsi="Times New Roman" w:cs="Times New Roman"/>
                  <w:color w:val="auto"/>
                  <w:sz w:val="16"/>
                  <w:szCs w:val="16"/>
                  <w:lang w:val="en-GB"/>
                </w:rPr>
                <w:delText xml:space="preserve"> </w:delText>
              </w:r>
            </w:del>
            <w:del w:author="Rick van Beek" w:date="2025-10-30T13:59:00Z" w:id="2772">
              <w:r w:rsidRPr="00117039" w:rsidR="00245EE4">
                <w:rPr>
                  <w:rFonts w:ascii="Times New Roman" w:hAnsi="Times New Roman" w:eastAsia="Times New Roman" w:cs="Times New Roman"/>
                  <w:color w:val="auto"/>
                  <w:sz w:val="16"/>
                  <w:szCs w:val="16"/>
                  <w:lang w:val="en-GB" w:eastAsia="de-DE"/>
                </w:rPr>
                <w:delText>new contract in the CU module validation results</w:delText>
              </w:r>
            </w:del>
          </w:p>
          <w:p w:rsidRPr="00117039" w:rsidR="006B5332" w:rsidP="006B5332" w:rsidRDefault="006B5332" w14:paraId="10E4D937" w14:textId="77777777">
            <w:pPr>
              <w:spacing w:line="276" w:lineRule="auto"/>
              <w:jc w:val="both"/>
              <w:rPr>
                <w:del w:author="Rick van Beek" w:date="2025-10-30T14:07:00Z" w:id="2773"/>
                <w:rFonts w:ascii="Times New Roman" w:hAnsi="Times New Roman" w:cs="Times New Roman"/>
                <w:sz w:val="16"/>
                <w:szCs w:val="16"/>
                <w:lang w:val="en-GB"/>
              </w:rPr>
            </w:pPr>
          </w:p>
        </w:tc>
        <w:tc>
          <w:tcPr>
            <w:tcW w:w="1316" w:type="dxa"/>
            <w:tcPrChange w:author="Fernando Dominguez" w:date="2025-11-03T09:17:00Z" w:id="2774">
              <w:tcPr>
                <w:tcW w:w="1316" w:type="dxa"/>
                <w:gridSpan w:val="2"/>
              </w:tcPr>
            </w:tcPrChange>
          </w:tcPr>
          <w:p w:rsidRPr="00117039" w:rsidR="006B5332" w:rsidP="006B5332" w:rsidRDefault="006B5332" w14:paraId="589B5956" w14:textId="77777777">
            <w:pPr>
              <w:spacing w:line="276" w:lineRule="auto"/>
              <w:jc w:val="both"/>
              <w:rPr>
                <w:del w:author="Rick van Beek" w:date="2025-10-30T14:07:00Z" w:id="2775"/>
                <w:rFonts w:ascii="Times New Roman" w:hAnsi="Times New Roman" w:eastAsia="Times New Roman" w:cs="Times New Roman"/>
                <w:sz w:val="16"/>
                <w:szCs w:val="16"/>
                <w:lang w:val="en-GB" w:eastAsia="de-DE"/>
              </w:rPr>
            </w:pPr>
            <w:del w:author="Rick van Beek" w:date="2025-10-30T14:07:00Z" w:id="2776">
              <w:r w:rsidRPr="00117039">
                <w:rPr>
                  <w:rFonts w:ascii="Times New Roman" w:hAnsi="Times New Roman" w:eastAsia="Times New Roman" w:cs="Times New Roman"/>
                  <w:sz w:val="16"/>
                  <w:szCs w:val="16"/>
                  <w:lang w:val="en-GB" w:eastAsia="de-DE"/>
                </w:rPr>
                <w:delText>Service provider (new)</w:delText>
              </w:r>
            </w:del>
          </w:p>
          <w:p w:rsidRPr="00117039" w:rsidR="006B5332" w:rsidP="006B5332" w:rsidRDefault="006B5332" w14:paraId="366DC688" w14:textId="77777777">
            <w:pPr>
              <w:spacing w:line="276" w:lineRule="auto"/>
              <w:jc w:val="both"/>
              <w:rPr>
                <w:del w:author="Rick van Beek" w:date="2025-10-30T14:07:00Z" w:id="2777"/>
                <w:rFonts w:ascii="Times New Roman" w:hAnsi="Times New Roman" w:cs="Times New Roman"/>
                <w:sz w:val="16"/>
                <w:szCs w:val="16"/>
                <w:lang w:val="en-GB" w:eastAsia="en-GB"/>
              </w:rPr>
            </w:pPr>
          </w:p>
        </w:tc>
        <w:tc>
          <w:tcPr>
            <w:tcW w:w="1318" w:type="dxa"/>
            <w:tcPrChange w:author="Fernando Dominguez" w:date="2025-11-03T09:17:00Z" w:id="2778">
              <w:tcPr>
                <w:tcW w:w="1318" w:type="dxa"/>
                <w:gridSpan w:val="2"/>
              </w:tcPr>
            </w:tcPrChange>
          </w:tcPr>
          <w:p w:rsidRPr="00117039" w:rsidR="006B5332" w:rsidP="006B5332" w:rsidRDefault="006B5332" w14:paraId="2C66280C" w14:textId="503EF75A">
            <w:pPr>
              <w:spacing w:line="276" w:lineRule="auto"/>
              <w:jc w:val="both"/>
              <w:rPr>
                <w:del w:author="Rick van Beek" w:date="2025-10-30T14:07:00Z" w:id="2779"/>
                <w:rFonts w:ascii="Times New Roman" w:hAnsi="Times New Roman" w:cs="Times New Roman"/>
                <w:sz w:val="16"/>
                <w:szCs w:val="16"/>
                <w:lang w:val="en-GB" w:eastAsia="en-GB"/>
              </w:rPr>
            </w:pPr>
            <w:del w:author="Rick van Beek" w:date="2025-10-30T14:07:00Z" w:id="2780">
              <w:r w:rsidRPr="00117039">
                <w:rPr>
                  <w:rFonts w:ascii="Times New Roman" w:hAnsi="Times New Roman" w:cs="Times New Roman"/>
                  <w:sz w:val="16"/>
                  <w:szCs w:val="16"/>
                  <w:lang w:val="en-GB" w:eastAsia="en-GB"/>
                </w:rPr>
                <w:delText>Final customer</w:delText>
              </w:r>
            </w:del>
          </w:p>
        </w:tc>
        <w:tc>
          <w:tcPr>
            <w:tcW w:w="1235" w:type="dxa"/>
            <w:gridSpan w:val="2"/>
            <w:tcPrChange w:author="Fernando Dominguez" w:date="2025-11-03T09:17:00Z" w:id="2781">
              <w:tcPr>
                <w:tcW w:w="1235" w:type="dxa"/>
                <w:gridSpan w:val="3"/>
              </w:tcPr>
            </w:tcPrChange>
          </w:tcPr>
          <w:p w:rsidRPr="00117039" w:rsidR="006B5332" w:rsidP="006B5332" w:rsidRDefault="006B5332" w14:paraId="661B29A0" w14:textId="5C2EB193">
            <w:pPr>
              <w:spacing w:after="0" w:line="276" w:lineRule="auto"/>
              <w:jc w:val="center"/>
              <w:rPr>
                <w:del w:author="Rick van Beek" w:date="2025-10-30T14:07:00Z" w:id="2782"/>
                <w:rFonts w:ascii="Times New Roman" w:hAnsi="Times New Roman" w:eastAsia="Arial" w:cs="Times New Roman"/>
                <w:sz w:val="16"/>
                <w:szCs w:val="16"/>
                <w:lang w:val="en-GB"/>
              </w:rPr>
            </w:pPr>
            <w:del w:author="Rick van Beek" w:date="2025-10-30T14:07:00Z" w:id="2783">
              <w:r w:rsidRPr="00117039">
                <w:rPr>
                  <w:rFonts w:ascii="Times New Roman" w:hAnsi="Times New Roman" w:cs="Times New Roman"/>
                  <w:sz w:val="16"/>
                  <w:szCs w:val="16"/>
                  <w:lang w:val="en-GB" w:eastAsia="en-GB"/>
                </w:rPr>
                <w:delText>B – Request validation information</w:delText>
              </w:r>
            </w:del>
            <w:ins w:author="Albrecht, Patrick" w:date="2025-10-29T16:24:00Z" w:id="2784">
              <w:del w:author="Rick van Beek" w:date="2025-10-30T14:07:00Z" w:id="2785">
                <w:r w:rsidR="007A3E14">
                  <w:rPr>
                    <w:rFonts w:ascii="Times New Roman" w:hAnsi="Times New Roman" w:cs="Times New Roman"/>
                    <w:sz w:val="16"/>
                    <w:szCs w:val="16"/>
                    <w:lang w:val="en-GB" w:eastAsia="en-GB"/>
                  </w:rPr>
                  <w:delText>Information on validation</w:delText>
                </w:r>
              </w:del>
            </w:ins>
          </w:p>
        </w:tc>
      </w:tr>
      <w:tr w:rsidRPr="00390DC1" w:rsidR="00607A4B" w:rsidTr="008B23E9" w14:paraId="56388CC7" w14:textId="77777777">
        <w:trPr>
          <w:trHeight w:val="300"/>
          <w:del w:author="Rick van Beek" w:date="2025-10-30T14:06:00Z" w:id="2786"/>
          <w:trPrChange w:author="Fernando Dominguez" w:date="2025-11-03T09:17:00Z" w:id="2787">
            <w:trPr>
              <w:gridBefore w:val="1"/>
              <w:trHeight w:val="300"/>
            </w:trPr>
          </w:trPrChange>
        </w:trPr>
        <w:tc>
          <w:tcPr>
            <w:tcW w:w="687" w:type="dxa"/>
            <w:tcPrChange w:author="Fernando Dominguez" w:date="2025-11-03T09:17:00Z" w:id="2788">
              <w:tcPr>
                <w:tcW w:w="687" w:type="dxa"/>
                <w:gridSpan w:val="2"/>
              </w:tcPr>
            </w:tcPrChange>
          </w:tcPr>
          <w:p w:rsidRPr="00117039" w:rsidR="00607A4B" w:rsidRDefault="00607A4B" w14:paraId="47D4B77E" w14:textId="77777777">
            <w:pPr>
              <w:spacing w:line="276" w:lineRule="auto"/>
              <w:jc w:val="both"/>
              <w:rPr>
                <w:del w:author="Rick van Beek" w:date="2025-10-30T14:06:00Z" w:id="2789"/>
                <w:rFonts w:ascii="Times New Roman" w:hAnsi="Times New Roman" w:eastAsia="Times New Roman" w:cs="Times New Roman"/>
                <w:sz w:val="16"/>
                <w:szCs w:val="16"/>
                <w:lang w:val="en-GB" w:eastAsia="de-DE"/>
              </w:rPr>
            </w:pPr>
            <w:del w:author="Rick van Beek" w:date="2025-10-30T14:06:00Z" w:id="2790">
              <w:r w:rsidRPr="00117039">
                <w:rPr>
                  <w:rFonts w:ascii="Times New Roman" w:hAnsi="Times New Roman" w:eastAsia="Times New Roman" w:cs="Times New Roman"/>
                  <w:sz w:val="16"/>
                  <w:szCs w:val="16"/>
                  <w:lang w:val="en-GB" w:eastAsia="de-DE"/>
                </w:rPr>
                <w:delText>12.7a</w:delText>
              </w:r>
            </w:del>
          </w:p>
        </w:tc>
        <w:tc>
          <w:tcPr>
            <w:tcW w:w="1572" w:type="dxa"/>
            <w:tcPrChange w:author="Fernando Dominguez" w:date="2025-11-03T09:17:00Z" w:id="2791">
              <w:tcPr>
                <w:tcW w:w="1572" w:type="dxa"/>
                <w:gridSpan w:val="2"/>
              </w:tcPr>
            </w:tcPrChange>
          </w:tcPr>
          <w:p w:rsidRPr="00117039" w:rsidR="00607A4B" w:rsidRDefault="00607A4B" w14:paraId="469045BF" w14:textId="77777777">
            <w:pPr>
              <w:textAlignment w:val="baseline"/>
              <w:rPr>
                <w:del w:author="Rick van Beek" w:date="2025-10-30T14:06:00Z" w:id="2792"/>
                <w:rFonts w:ascii="Times New Roman" w:hAnsi="Times New Roman" w:eastAsia="Calibri" w:cs="Times New Roman"/>
                <w:sz w:val="16"/>
                <w:szCs w:val="16"/>
                <w:lang w:val="en-GB"/>
              </w:rPr>
            </w:pPr>
            <w:del w:author="Rick van Beek" w:date="2025-10-30T14:06:00Z" w:id="2793">
              <w:r w:rsidRPr="00117039">
                <w:rPr>
                  <w:rFonts w:ascii="Times New Roman" w:hAnsi="Times New Roman" w:eastAsia="Times New Roman" w:cs="Times New Roman"/>
                  <w:sz w:val="16"/>
                  <w:szCs w:val="16"/>
                  <w:lang w:val="en-GB" w:eastAsia="de-DE"/>
                </w:rPr>
                <w:delText>[</w:delText>
              </w:r>
              <w:r w:rsidRPr="00117039">
                <w:rPr>
                  <w:rFonts w:ascii="Times New Roman" w:hAnsi="Times New Roman" w:eastAsia="Calibri" w:cs="Times New Roman"/>
                  <w:sz w:val="16"/>
                  <w:szCs w:val="16"/>
                  <w:lang w:val="en-GB" w:eastAsia="zh-CN"/>
                </w:rPr>
                <w:delText>Conditional</w:delText>
              </w:r>
              <w:r w:rsidRPr="00117039">
                <w:rPr>
                  <w:rFonts w:ascii="Times New Roman" w:hAnsi="Times New Roman" w:eastAsia="Calibri" w:cs="Times New Roman"/>
                  <w:sz w:val="16"/>
                  <w:szCs w:val="16"/>
                  <w:lang w:val="en-GB"/>
                </w:rPr>
                <w:delText xml:space="preserve">] </w:delText>
              </w:r>
            </w:del>
          </w:p>
          <w:p w:rsidRPr="00117039" w:rsidR="00607A4B" w:rsidRDefault="00607A4B" w14:paraId="27D09C96" w14:textId="77777777">
            <w:pPr>
              <w:spacing w:line="276" w:lineRule="auto"/>
              <w:jc w:val="both"/>
              <w:rPr>
                <w:del w:author="Rick van Beek" w:date="2025-10-30T14:06:00Z" w:id="2794"/>
                <w:rFonts w:ascii="Times New Roman" w:hAnsi="Times New Roman" w:eastAsia="Calibri" w:cs="Times New Roman"/>
                <w:sz w:val="16"/>
                <w:szCs w:val="16"/>
                <w:lang w:val="en-GB"/>
              </w:rPr>
            </w:pPr>
            <w:del w:author="Rick van Beek" w:date="2025-10-30T14:06:00Z" w:id="2795">
              <w:r w:rsidRPr="00117039">
                <w:rPr>
                  <w:rFonts w:ascii="Times New Roman" w:hAnsi="Times New Roman" w:eastAsia="Calibri" w:cs="Times New Roman"/>
                  <w:sz w:val="16"/>
                  <w:szCs w:val="16"/>
                  <w:lang w:val="en-GB" w:eastAsia="zh-CN"/>
                </w:rPr>
                <w:delText xml:space="preserve">Request permission </w:delText>
              </w:r>
            </w:del>
          </w:p>
        </w:tc>
        <w:tc>
          <w:tcPr>
            <w:tcW w:w="2882" w:type="dxa"/>
            <w:tcPrChange w:author="Fernando Dominguez" w:date="2025-11-03T09:17:00Z" w:id="2796">
              <w:tcPr>
                <w:tcW w:w="2882" w:type="dxa"/>
                <w:gridSpan w:val="2"/>
              </w:tcPr>
            </w:tcPrChange>
          </w:tcPr>
          <w:p w:rsidRPr="00632ED3" w:rsidR="00607A4B" w:rsidRDefault="00607A4B" w14:paraId="0913E510" w14:textId="77777777">
            <w:pPr>
              <w:spacing w:line="276" w:lineRule="auto"/>
              <w:jc w:val="both"/>
              <w:rPr>
                <w:del w:author="Rick van Beek" w:date="2025-10-30T14:06:00Z" w:id="2797"/>
                <w:rFonts w:ascii="Times New Roman" w:hAnsi="Times New Roman" w:cs="Times New Roman"/>
                <w:sz w:val="16"/>
                <w:szCs w:val="16"/>
                <w:lang w:val="en-GB"/>
              </w:rPr>
            </w:pPr>
            <w:del w:author="Rick van Beek" w:date="2025-10-30T14:06:00Z" w:id="2798">
              <w:r w:rsidRPr="00117039">
                <w:rPr>
                  <w:rFonts w:ascii="Times New Roman" w:hAnsi="Times New Roman" w:cs="Times New Roman"/>
                  <w:sz w:val="16"/>
                  <w:szCs w:val="16"/>
                  <w:lang w:val="en-GB"/>
                </w:rPr>
                <w:delText>Request permission for the change of service provider in CU master data on behalf of the final customer.</w:delText>
              </w:r>
            </w:del>
          </w:p>
        </w:tc>
        <w:tc>
          <w:tcPr>
            <w:tcW w:w="1316" w:type="dxa"/>
            <w:tcPrChange w:author="Fernando Dominguez" w:date="2025-11-03T09:17:00Z" w:id="2799">
              <w:tcPr>
                <w:tcW w:w="1316" w:type="dxa"/>
                <w:gridSpan w:val="2"/>
              </w:tcPr>
            </w:tcPrChange>
          </w:tcPr>
          <w:p w:rsidRPr="00117039" w:rsidR="00607A4B" w:rsidRDefault="00607A4B" w14:paraId="5B473DA0" w14:textId="77777777">
            <w:pPr>
              <w:spacing w:line="276" w:lineRule="auto"/>
              <w:jc w:val="both"/>
              <w:rPr>
                <w:del w:author="Rick van Beek" w:date="2025-10-30T14:06:00Z" w:id="2800"/>
                <w:rFonts w:ascii="Times New Roman" w:hAnsi="Times New Roman" w:eastAsia="Times New Roman" w:cs="Times New Roman"/>
                <w:sz w:val="16"/>
                <w:szCs w:val="16"/>
                <w:lang w:val="en-GB" w:eastAsia="de-DE"/>
              </w:rPr>
            </w:pPr>
            <w:del w:author="Rick van Beek" w:date="2025-10-30T14:06:00Z" w:id="2801">
              <w:r w:rsidRPr="00117039">
                <w:rPr>
                  <w:rFonts w:ascii="Times New Roman" w:hAnsi="Times New Roman" w:cs="Times New Roman"/>
                  <w:sz w:val="16"/>
                  <w:szCs w:val="16"/>
                  <w:lang w:val="en-GB" w:eastAsia="en-GB"/>
                </w:rPr>
                <w:delText>CU module administrator</w:delText>
              </w:r>
            </w:del>
          </w:p>
        </w:tc>
        <w:tc>
          <w:tcPr>
            <w:tcW w:w="1318" w:type="dxa"/>
            <w:tcPrChange w:author="Fernando Dominguez" w:date="2025-11-03T09:17:00Z" w:id="2802">
              <w:tcPr>
                <w:tcW w:w="1318" w:type="dxa"/>
                <w:gridSpan w:val="2"/>
              </w:tcPr>
            </w:tcPrChange>
          </w:tcPr>
          <w:p w:rsidRPr="00117039" w:rsidR="00607A4B" w:rsidRDefault="00607A4B" w14:paraId="57140069" w14:textId="31FC1CF2">
            <w:pPr>
              <w:spacing w:line="276" w:lineRule="auto"/>
              <w:jc w:val="both"/>
              <w:rPr>
                <w:del w:author="Rick van Beek" w:date="2025-10-30T14:06:00Z" w:id="2803"/>
                <w:rFonts w:ascii="Times New Roman" w:hAnsi="Times New Roman" w:eastAsia="Times New Roman" w:cs="Times New Roman"/>
                <w:sz w:val="16"/>
                <w:szCs w:val="16"/>
                <w:lang w:val="en-GB" w:eastAsia="de-DE"/>
              </w:rPr>
            </w:pPr>
            <w:del w:author="Rick van Beek" w:date="2025-10-29T10:48:00Z" w:id="2804">
              <w:r w:rsidRPr="00117039">
                <w:rPr>
                  <w:rFonts w:ascii="Times New Roman" w:hAnsi="Times New Roman" w:cs="Times New Roman"/>
                  <w:sz w:val="16"/>
                  <w:szCs w:val="16"/>
                  <w:lang w:val="en-GB" w:eastAsia="en-GB"/>
                </w:rPr>
                <w:delText>Final customer</w:delText>
              </w:r>
            </w:del>
          </w:p>
        </w:tc>
        <w:tc>
          <w:tcPr>
            <w:tcW w:w="1235" w:type="dxa"/>
            <w:gridSpan w:val="2"/>
            <w:tcPrChange w:author="Fernando Dominguez" w:date="2025-11-03T09:17:00Z" w:id="2805">
              <w:tcPr>
                <w:tcW w:w="1235" w:type="dxa"/>
                <w:gridSpan w:val="3"/>
              </w:tcPr>
            </w:tcPrChange>
          </w:tcPr>
          <w:p w:rsidRPr="00117039" w:rsidR="00607A4B" w:rsidRDefault="00607A4B" w14:paraId="35609B74" w14:textId="77777777">
            <w:pPr>
              <w:spacing w:after="0" w:line="276" w:lineRule="auto"/>
              <w:jc w:val="center"/>
              <w:rPr>
                <w:del w:author="Rick van Beek" w:date="2025-10-30T14:06:00Z" w:id="2806"/>
                <w:rFonts w:ascii="Times New Roman" w:hAnsi="Times New Roman" w:eastAsia="Arial" w:cs="Times New Roman"/>
                <w:sz w:val="16"/>
                <w:szCs w:val="16"/>
                <w:lang w:val="en-GB" w:eastAsia="zh-CN"/>
              </w:rPr>
            </w:pPr>
            <w:del w:author="Rick van Beek" w:date="2025-10-30T14:06:00Z" w:id="2807">
              <w:r w:rsidRPr="00117039">
                <w:rPr>
                  <w:rFonts w:ascii="Times New Roman" w:hAnsi="Times New Roman" w:eastAsia="Arial" w:cs="Times New Roman"/>
                  <w:sz w:val="16"/>
                  <w:szCs w:val="16"/>
                  <w:lang w:val="en-GB"/>
                </w:rPr>
                <w:delText>-</w:delText>
              </w:r>
            </w:del>
          </w:p>
        </w:tc>
      </w:tr>
      <w:tr w:rsidRPr="00390DC1" w:rsidR="00607A4B" w:rsidTr="008B23E9" w14:paraId="0498E4F0" w14:textId="77777777">
        <w:trPr>
          <w:trHeight w:val="300"/>
          <w:del w:author="Rick van Beek" w:date="2025-10-30T14:06:00Z" w:id="2808"/>
          <w:trPrChange w:author="Fernando Dominguez" w:date="2025-11-03T09:17:00Z" w:id="2809">
            <w:trPr>
              <w:gridBefore w:val="1"/>
              <w:trHeight w:val="300"/>
            </w:trPr>
          </w:trPrChange>
        </w:trPr>
        <w:tc>
          <w:tcPr>
            <w:tcW w:w="687" w:type="dxa"/>
            <w:tcPrChange w:author="Fernando Dominguez" w:date="2025-11-03T09:17:00Z" w:id="2810">
              <w:tcPr>
                <w:tcW w:w="687" w:type="dxa"/>
                <w:gridSpan w:val="2"/>
              </w:tcPr>
            </w:tcPrChange>
          </w:tcPr>
          <w:p w:rsidRPr="00117039" w:rsidR="00607A4B" w:rsidRDefault="00607A4B" w14:paraId="527D8DC0" w14:textId="77777777">
            <w:pPr>
              <w:spacing w:line="276" w:lineRule="auto"/>
              <w:jc w:val="both"/>
              <w:rPr>
                <w:del w:author="Rick van Beek" w:date="2025-10-30T14:06:00Z" w:id="2811"/>
                <w:rFonts w:ascii="Times New Roman" w:hAnsi="Times New Roman" w:eastAsia="Times New Roman" w:cs="Times New Roman"/>
                <w:sz w:val="16"/>
                <w:szCs w:val="16"/>
                <w:lang w:val="en-GB" w:eastAsia="de-DE"/>
              </w:rPr>
            </w:pPr>
            <w:del w:author="Rick van Beek" w:date="2025-10-30T14:06:00Z" w:id="2812">
              <w:r w:rsidRPr="00117039">
                <w:rPr>
                  <w:rFonts w:ascii="Times New Roman" w:hAnsi="Times New Roman" w:eastAsia="Times New Roman" w:cs="Times New Roman"/>
                  <w:sz w:val="16"/>
                  <w:szCs w:val="16"/>
                  <w:lang w:val="en-GB" w:eastAsia="de-DE"/>
                </w:rPr>
                <w:delText>12.7b</w:delText>
              </w:r>
            </w:del>
          </w:p>
        </w:tc>
        <w:tc>
          <w:tcPr>
            <w:tcW w:w="1572" w:type="dxa"/>
            <w:tcPrChange w:author="Fernando Dominguez" w:date="2025-11-03T09:17:00Z" w:id="2813">
              <w:tcPr>
                <w:tcW w:w="1572" w:type="dxa"/>
                <w:gridSpan w:val="2"/>
              </w:tcPr>
            </w:tcPrChange>
          </w:tcPr>
          <w:p w:rsidRPr="00117039" w:rsidR="00607A4B" w:rsidRDefault="00607A4B" w14:paraId="35B3E853" w14:textId="77777777">
            <w:pPr>
              <w:spacing w:line="276" w:lineRule="auto"/>
              <w:jc w:val="both"/>
              <w:rPr>
                <w:del w:author="Rick van Beek" w:date="2025-10-30T14:06:00Z" w:id="2814"/>
                <w:rFonts w:ascii="Times New Roman" w:hAnsi="Times New Roman" w:cs="Times New Roman"/>
                <w:sz w:val="16"/>
                <w:szCs w:val="16"/>
                <w:lang w:val="en-GB"/>
              </w:rPr>
            </w:pPr>
            <w:del w:author="Rick van Beek" w:date="2025-10-30T14:06:00Z" w:id="2815">
              <w:r w:rsidRPr="00117039">
                <w:rPr>
                  <w:rFonts w:ascii="Times New Roman" w:hAnsi="Times New Roman" w:eastAsia="Calibri" w:cs="Times New Roman"/>
                  <w:sz w:val="16"/>
                  <w:szCs w:val="16"/>
                  <w:lang w:val="en-GB" w:eastAsia="zh-CN"/>
                </w:rPr>
                <w:delText>Validate permission</w:delText>
              </w:r>
            </w:del>
          </w:p>
        </w:tc>
        <w:tc>
          <w:tcPr>
            <w:tcW w:w="2882" w:type="dxa"/>
            <w:tcPrChange w:author="Fernando Dominguez" w:date="2025-11-03T09:17:00Z" w:id="2816">
              <w:tcPr>
                <w:tcW w:w="2882" w:type="dxa"/>
                <w:gridSpan w:val="2"/>
              </w:tcPr>
            </w:tcPrChange>
          </w:tcPr>
          <w:p w:rsidRPr="00117039" w:rsidR="00607A4B" w:rsidRDefault="00607A4B" w14:paraId="51E48F5E" w14:textId="77777777">
            <w:pPr>
              <w:pStyle w:val="Default"/>
              <w:spacing w:line="276" w:lineRule="auto"/>
              <w:jc w:val="both"/>
              <w:rPr>
                <w:del w:author="Rick van Beek" w:date="2025-10-30T14:06:00Z" w:id="2817"/>
                <w:rFonts w:ascii="Times New Roman" w:hAnsi="Times New Roman" w:cs="Times New Roman"/>
                <w:color w:val="auto"/>
                <w:sz w:val="16"/>
                <w:szCs w:val="16"/>
                <w:lang w:val="en-GB"/>
              </w:rPr>
            </w:pPr>
            <w:del w:author="Rick van Beek" w:date="2025-10-30T14:06:00Z" w:id="2818">
              <w:r w:rsidRPr="00117039">
                <w:rPr>
                  <w:rFonts w:ascii="Times New Roman" w:hAnsi="Times New Roman" w:cs="Times New Roman"/>
                  <w:color w:val="auto"/>
                  <w:sz w:val="16"/>
                  <w:szCs w:val="16"/>
                  <w:lang w:val="en-GB"/>
                </w:rPr>
                <w:delText>The final customer accepts the permission request for the change of service provider in the CU master data.</w:delText>
              </w:r>
            </w:del>
          </w:p>
          <w:p w:rsidRPr="00117039" w:rsidR="00607A4B" w:rsidRDefault="00607A4B" w14:paraId="485CF379" w14:textId="77777777">
            <w:pPr>
              <w:pStyle w:val="Default"/>
              <w:spacing w:line="276" w:lineRule="auto"/>
              <w:jc w:val="both"/>
              <w:rPr>
                <w:del w:author="Rick van Beek" w:date="2025-10-30T14:06:00Z" w:id="2819"/>
                <w:rFonts w:ascii="Times New Roman" w:hAnsi="Times New Roman" w:cs="Times New Roman"/>
                <w:color w:val="auto"/>
                <w:sz w:val="16"/>
                <w:szCs w:val="16"/>
                <w:lang w:val="en-GB"/>
              </w:rPr>
            </w:pPr>
          </w:p>
          <w:p w:rsidRPr="00632ED3" w:rsidR="00607A4B" w:rsidRDefault="00607A4B" w14:paraId="30F53922" w14:textId="77777777">
            <w:pPr>
              <w:spacing w:line="276" w:lineRule="auto"/>
              <w:jc w:val="both"/>
              <w:rPr>
                <w:del w:author="Rick van Beek" w:date="2025-10-30T14:06:00Z" w:id="2820"/>
                <w:rFonts w:ascii="Times New Roman" w:hAnsi="Times New Roman" w:cs="Times New Roman"/>
                <w:sz w:val="16"/>
                <w:szCs w:val="16"/>
                <w:lang w:val="en-GB" w:eastAsia="en-GB"/>
              </w:rPr>
            </w:pPr>
            <w:del w:author="Rick van Beek" w:date="2025-10-30T14:06:00Z" w:id="2821">
              <w:r w:rsidRPr="00117039">
                <w:rPr>
                  <w:rFonts w:ascii="Times New Roman" w:hAnsi="Times New Roman" w:cs="Times New Roman"/>
                  <w:b/>
                  <w:sz w:val="16"/>
                  <w:szCs w:val="16"/>
                  <w:lang w:val="en-GB"/>
                </w:rPr>
                <w:delText xml:space="preserve">Note: </w:delText>
              </w:r>
              <w:r w:rsidRPr="00117039">
                <w:rPr>
                  <w:rFonts w:ascii="Times New Roman" w:hAnsi="Times New Roman" w:cs="Times New Roman"/>
                  <w:sz w:val="16"/>
                  <w:szCs w:val="16"/>
                  <w:lang w:val="en-GB"/>
                </w:rPr>
                <w:delText>When mapping national practices, it is important to provide information on how the requesting party is informed about an accepted or rejected permission request.</w:delText>
              </w:r>
            </w:del>
          </w:p>
        </w:tc>
        <w:tc>
          <w:tcPr>
            <w:tcW w:w="1316" w:type="dxa"/>
            <w:tcPrChange w:author="Fernando Dominguez" w:date="2025-11-03T09:17:00Z" w:id="2822">
              <w:tcPr>
                <w:tcW w:w="1316" w:type="dxa"/>
                <w:gridSpan w:val="2"/>
              </w:tcPr>
            </w:tcPrChange>
          </w:tcPr>
          <w:p w:rsidRPr="00117039" w:rsidR="00607A4B" w:rsidRDefault="00607A4B" w14:paraId="4A9D8E77" w14:textId="77777777">
            <w:pPr>
              <w:spacing w:line="276" w:lineRule="auto"/>
              <w:jc w:val="both"/>
              <w:rPr>
                <w:del w:author="Rick van Beek" w:date="2025-10-30T14:06:00Z" w:id="2823"/>
                <w:rFonts w:ascii="Times New Roman" w:hAnsi="Times New Roman" w:eastAsia="Times New Roman" w:cs="Times New Roman"/>
                <w:sz w:val="16"/>
                <w:szCs w:val="16"/>
                <w:lang w:val="en-GB" w:eastAsia="de-DE"/>
              </w:rPr>
            </w:pPr>
            <w:del w:author="Rick van Beek" w:date="2025-10-30T14:06:00Z" w:id="2824">
              <w:r w:rsidRPr="00117039">
                <w:rPr>
                  <w:rFonts w:ascii="Times New Roman" w:hAnsi="Times New Roman" w:eastAsia="Times New Roman" w:cs="Times New Roman"/>
                  <w:sz w:val="16"/>
                  <w:szCs w:val="16"/>
                  <w:lang w:val="en-GB" w:eastAsia="de-DE"/>
                </w:rPr>
                <w:delText>Final customer</w:delText>
              </w:r>
            </w:del>
          </w:p>
        </w:tc>
        <w:tc>
          <w:tcPr>
            <w:tcW w:w="1318" w:type="dxa"/>
            <w:tcPrChange w:author="Fernando Dominguez" w:date="2025-11-03T09:17:00Z" w:id="2825">
              <w:tcPr>
                <w:tcW w:w="1318" w:type="dxa"/>
                <w:gridSpan w:val="2"/>
              </w:tcPr>
            </w:tcPrChange>
          </w:tcPr>
          <w:p w:rsidRPr="00117039" w:rsidR="00607A4B" w:rsidRDefault="00607A4B" w14:paraId="196F3F27" w14:textId="77777777">
            <w:pPr>
              <w:spacing w:line="276" w:lineRule="auto"/>
              <w:jc w:val="both"/>
              <w:rPr>
                <w:del w:author="Rick van Beek" w:date="2025-10-30T14:06:00Z" w:id="2826"/>
                <w:rFonts w:ascii="Times New Roman" w:hAnsi="Times New Roman" w:eastAsia="Times New Roman" w:cs="Times New Roman"/>
                <w:sz w:val="16"/>
                <w:szCs w:val="16"/>
                <w:lang w:val="en-GB" w:eastAsia="de-DE"/>
              </w:rPr>
            </w:pPr>
            <w:del w:author="Rick van Beek" w:date="2025-10-30T14:06:00Z" w:id="2827">
              <w:r w:rsidRPr="00117039">
                <w:rPr>
                  <w:rFonts w:ascii="Times New Roman" w:hAnsi="Times New Roman" w:eastAsia="Times New Roman" w:cs="Times New Roman"/>
                  <w:sz w:val="16"/>
                  <w:szCs w:val="16"/>
                  <w:lang w:val="en-GB" w:eastAsia="de-DE"/>
                </w:rPr>
                <w:delText>CU module administrator</w:delText>
              </w:r>
            </w:del>
          </w:p>
        </w:tc>
        <w:tc>
          <w:tcPr>
            <w:tcW w:w="1235" w:type="dxa"/>
            <w:gridSpan w:val="2"/>
            <w:tcPrChange w:author="Fernando Dominguez" w:date="2025-11-03T09:17:00Z" w:id="2828">
              <w:tcPr>
                <w:tcW w:w="1235" w:type="dxa"/>
                <w:gridSpan w:val="3"/>
              </w:tcPr>
            </w:tcPrChange>
          </w:tcPr>
          <w:p w:rsidRPr="00117039" w:rsidR="00607A4B" w:rsidRDefault="00607A4B" w14:paraId="5BD67F6D" w14:textId="77777777">
            <w:pPr>
              <w:widowControl w:val="0"/>
              <w:spacing w:after="0" w:line="276" w:lineRule="auto"/>
              <w:jc w:val="center"/>
              <w:rPr>
                <w:del w:author="Rick van Beek" w:date="2025-10-30T14:06:00Z" w:id="2829"/>
                <w:rFonts w:ascii="Times New Roman" w:hAnsi="Times New Roman" w:eastAsia="Arial" w:cs="Times New Roman"/>
                <w:sz w:val="16"/>
                <w:szCs w:val="16"/>
                <w:lang w:val="en-GB" w:eastAsia="zh-CN"/>
              </w:rPr>
            </w:pPr>
            <w:del w:author="Rick van Beek" w:date="2025-10-30T14:06:00Z" w:id="2830">
              <w:r w:rsidRPr="00117039">
                <w:rPr>
                  <w:rFonts w:ascii="Times New Roman" w:hAnsi="Times New Roman" w:eastAsia="Arial" w:cs="Times New Roman"/>
                  <w:sz w:val="16"/>
                  <w:szCs w:val="16"/>
                  <w:lang w:val="en-GB"/>
                </w:rPr>
                <w:delText>-</w:delText>
              </w:r>
            </w:del>
          </w:p>
          <w:p w:rsidRPr="00117039" w:rsidR="00607A4B" w:rsidRDefault="00607A4B" w14:paraId="4EE364A5" w14:textId="77777777">
            <w:pPr>
              <w:spacing w:line="276" w:lineRule="auto"/>
              <w:jc w:val="both"/>
              <w:rPr>
                <w:del w:author="Rick van Beek" w:date="2025-10-30T14:06:00Z" w:id="2831"/>
                <w:rFonts w:ascii="Times New Roman" w:hAnsi="Times New Roman" w:eastAsia="Arial" w:cs="Times New Roman"/>
                <w:sz w:val="16"/>
                <w:szCs w:val="16"/>
                <w:lang w:val="en-GB" w:eastAsia="zh-CN"/>
              </w:rPr>
            </w:pPr>
          </w:p>
        </w:tc>
      </w:tr>
      <w:tr w:rsidRPr="00390DC1" w:rsidR="00607A4B" w:rsidTr="008B23E9" w14:paraId="3272A76C" w14:textId="77777777">
        <w:trPr>
          <w:trHeight w:val="300"/>
          <w:del w:author="Rick van Beek" w:date="2025-10-30T14:06:00Z" w:id="2832"/>
          <w:trPrChange w:author="Fernando Dominguez" w:date="2025-11-03T09:17:00Z" w:id="2833">
            <w:trPr>
              <w:gridBefore w:val="1"/>
              <w:trHeight w:val="300"/>
            </w:trPr>
          </w:trPrChange>
        </w:trPr>
        <w:tc>
          <w:tcPr>
            <w:tcW w:w="687" w:type="dxa"/>
            <w:tcPrChange w:author="Fernando Dominguez" w:date="2025-11-03T09:17:00Z" w:id="2834">
              <w:tcPr>
                <w:tcW w:w="687" w:type="dxa"/>
                <w:gridSpan w:val="2"/>
              </w:tcPr>
            </w:tcPrChange>
          </w:tcPr>
          <w:p w:rsidRPr="00117039" w:rsidR="00607A4B" w:rsidRDefault="00607A4B" w14:paraId="78937A3D" w14:textId="77777777">
            <w:pPr>
              <w:spacing w:line="276" w:lineRule="auto"/>
              <w:jc w:val="both"/>
              <w:rPr>
                <w:del w:author="Rick van Beek" w:date="2025-10-30T14:06:00Z" w:id="2835"/>
                <w:rFonts w:ascii="Times New Roman" w:hAnsi="Times New Roman" w:eastAsia="Times New Roman" w:cs="Times New Roman"/>
                <w:sz w:val="16"/>
                <w:szCs w:val="16"/>
                <w:lang w:val="en-GB" w:eastAsia="de-DE"/>
              </w:rPr>
            </w:pPr>
            <w:del w:author="Rick van Beek" w:date="2025-10-30T14:06:00Z" w:id="2836">
              <w:r w:rsidRPr="00117039">
                <w:rPr>
                  <w:rFonts w:ascii="Times New Roman" w:hAnsi="Times New Roman" w:eastAsia="Times New Roman" w:cs="Times New Roman"/>
                  <w:sz w:val="16"/>
                  <w:szCs w:val="16"/>
                  <w:lang w:val="en-GB" w:eastAsia="de-DE"/>
                </w:rPr>
                <w:delText>12.7c</w:delText>
              </w:r>
            </w:del>
          </w:p>
        </w:tc>
        <w:tc>
          <w:tcPr>
            <w:tcW w:w="1572" w:type="dxa"/>
            <w:tcPrChange w:author="Fernando Dominguez" w:date="2025-11-03T09:17:00Z" w:id="2837">
              <w:tcPr>
                <w:tcW w:w="1572" w:type="dxa"/>
                <w:gridSpan w:val="2"/>
              </w:tcPr>
            </w:tcPrChange>
          </w:tcPr>
          <w:p w:rsidRPr="00117039" w:rsidR="00607A4B" w:rsidRDefault="00607A4B" w14:paraId="4CC5790F" w14:textId="77777777">
            <w:pPr>
              <w:spacing w:line="276" w:lineRule="auto"/>
              <w:jc w:val="both"/>
              <w:rPr>
                <w:del w:author="Rick van Beek" w:date="2025-10-30T14:06:00Z" w:id="2838"/>
                <w:rFonts w:ascii="Times New Roman" w:hAnsi="Times New Roman" w:eastAsia="Calibri" w:cs="Times New Roman"/>
                <w:sz w:val="16"/>
                <w:szCs w:val="16"/>
                <w:lang w:val="en-GB"/>
              </w:rPr>
            </w:pPr>
            <w:del w:author="Rick van Beek" w:date="2025-10-30T14:06:00Z" w:id="2839">
              <w:r w:rsidRPr="00117039">
                <w:rPr>
                  <w:rFonts w:ascii="Times New Roman" w:hAnsi="Times New Roman" w:eastAsia="Calibri" w:cs="Times New Roman"/>
                  <w:sz w:val="16"/>
                  <w:szCs w:val="16"/>
                  <w:lang w:val="en-GB"/>
                </w:rPr>
                <w:delText>Notify about permissions</w:delText>
              </w:r>
            </w:del>
          </w:p>
        </w:tc>
        <w:tc>
          <w:tcPr>
            <w:tcW w:w="2882" w:type="dxa"/>
            <w:tcPrChange w:author="Fernando Dominguez" w:date="2025-11-03T09:17:00Z" w:id="2840">
              <w:tcPr>
                <w:tcW w:w="2882" w:type="dxa"/>
                <w:gridSpan w:val="2"/>
              </w:tcPr>
            </w:tcPrChange>
          </w:tcPr>
          <w:p w:rsidRPr="00117039" w:rsidR="00607A4B" w:rsidRDefault="00607A4B" w14:paraId="4EC21AE0" w14:textId="77777777">
            <w:pPr>
              <w:pStyle w:val="Default"/>
              <w:spacing w:line="276" w:lineRule="auto"/>
              <w:jc w:val="both"/>
              <w:rPr>
                <w:del w:author="Rick van Beek" w:date="2025-10-30T14:06:00Z" w:id="2841"/>
                <w:rFonts w:ascii="Times New Roman" w:hAnsi="Times New Roman" w:cs="Times New Roman"/>
                <w:color w:val="auto"/>
                <w:sz w:val="16"/>
                <w:szCs w:val="16"/>
                <w:lang w:val="en-GB"/>
              </w:rPr>
            </w:pPr>
            <w:del w:author="Rick van Beek" w:date="2025-10-30T14:06:00Z" w:id="2842">
              <w:r w:rsidRPr="00117039">
                <w:rPr>
                  <w:rFonts w:ascii="Times New Roman" w:hAnsi="Times New Roman" w:cs="Times New Roman"/>
                  <w:color w:val="auto"/>
                  <w:sz w:val="16"/>
                  <w:szCs w:val="16"/>
                  <w:lang w:val="en-GB"/>
                </w:rPr>
                <w:delText>Notify the service provider about the permission given by the final customer to change the service provider in the CU master data.</w:delText>
              </w:r>
            </w:del>
          </w:p>
          <w:p w:rsidRPr="00117039" w:rsidR="00607A4B" w:rsidRDefault="00607A4B" w14:paraId="078DE8D5" w14:textId="77777777">
            <w:pPr>
              <w:jc w:val="both"/>
              <w:rPr>
                <w:del w:author="Rick van Beek" w:date="2025-10-30T14:06:00Z" w:id="2843"/>
                <w:rFonts w:ascii="Times New Roman" w:hAnsi="Times New Roman" w:cs="Times New Roman"/>
                <w:sz w:val="16"/>
                <w:szCs w:val="16"/>
                <w:lang w:val="en-GB"/>
              </w:rPr>
            </w:pPr>
          </w:p>
          <w:p w:rsidRPr="00632ED3" w:rsidR="00607A4B" w:rsidRDefault="00607A4B" w14:paraId="6A29E49B" w14:textId="77777777">
            <w:pPr>
              <w:spacing w:line="276" w:lineRule="auto"/>
              <w:jc w:val="both"/>
              <w:rPr>
                <w:del w:author="Rick van Beek" w:date="2025-10-30T14:06:00Z" w:id="2844"/>
                <w:rFonts w:ascii="Times New Roman" w:hAnsi="Times New Roman" w:cs="Times New Roman"/>
                <w:sz w:val="16"/>
                <w:szCs w:val="16"/>
                <w:lang w:val="en-GB"/>
              </w:rPr>
            </w:pPr>
            <w:del w:author="Rick van Beek" w:date="2025-10-30T14:06:00Z" w:id="2845">
              <w:r w:rsidRPr="00117039">
                <w:rPr>
                  <w:rFonts w:ascii="Times New Roman" w:hAnsi="Times New Roman" w:cs="Times New Roman"/>
                  <w:b/>
                  <w:sz w:val="16"/>
                  <w:szCs w:val="16"/>
                  <w:lang w:val="en-GB"/>
                </w:rPr>
                <w:delText>Note</w:delText>
              </w:r>
              <w:r w:rsidRPr="00117039">
                <w:rPr>
                  <w:rFonts w:ascii="Times New Roman" w:hAnsi="Times New Roman" w:cs="Times New Roman"/>
                  <w:sz w:val="16"/>
                  <w:szCs w:val="16"/>
                  <w:lang w:val="en-GB"/>
                </w:rPr>
                <w:delText>: The permission shall be established similarly to Table III.2 in Annex of EC/2023/1162.</w:delText>
              </w:r>
            </w:del>
          </w:p>
        </w:tc>
        <w:tc>
          <w:tcPr>
            <w:tcW w:w="1316" w:type="dxa"/>
            <w:tcPrChange w:author="Fernando Dominguez" w:date="2025-11-03T09:17:00Z" w:id="2846">
              <w:tcPr>
                <w:tcW w:w="1316" w:type="dxa"/>
                <w:gridSpan w:val="2"/>
              </w:tcPr>
            </w:tcPrChange>
          </w:tcPr>
          <w:p w:rsidRPr="00117039" w:rsidR="00607A4B" w:rsidRDefault="00607A4B" w14:paraId="6433F51C" w14:textId="77777777">
            <w:pPr>
              <w:spacing w:line="276" w:lineRule="auto"/>
              <w:jc w:val="both"/>
              <w:rPr>
                <w:del w:author="Rick van Beek" w:date="2025-10-30T14:06:00Z" w:id="2847"/>
                <w:rFonts w:ascii="Times New Roman" w:hAnsi="Times New Roman" w:eastAsia="Times New Roman" w:cs="Times New Roman"/>
                <w:sz w:val="16"/>
                <w:szCs w:val="16"/>
                <w:lang w:val="en-GB" w:eastAsia="de-DE"/>
              </w:rPr>
            </w:pPr>
            <w:del w:author="Rick van Beek" w:date="2025-10-30T14:06:00Z" w:id="2848">
              <w:r w:rsidRPr="00117039">
                <w:rPr>
                  <w:rFonts w:ascii="Times New Roman" w:hAnsi="Times New Roman" w:eastAsia="Times New Roman" w:cs="Times New Roman"/>
                  <w:sz w:val="16"/>
                  <w:szCs w:val="16"/>
                  <w:lang w:val="en-GB" w:eastAsia="de-DE"/>
                </w:rPr>
                <w:delText>CU module administrator</w:delText>
              </w:r>
            </w:del>
          </w:p>
        </w:tc>
        <w:tc>
          <w:tcPr>
            <w:tcW w:w="1318" w:type="dxa"/>
            <w:tcPrChange w:author="Fernando Dominguez" w:date="2025-11-03T09:17:00Z" w:id="2849">
              <w:tcPr>
                <w:tcW w:w="1318" w:type="dxa"/>
                <w:gridSpan w:val="2"/>
              </w:tcPr>
            </w:tcPrChange>
          </w:tcPr>
          <w:p w:rsidRPr="00117039" w:rsidR="00607A4B" w:rsidRDefault="00607A4B" w14:paraId="384F151B" w14:textId="77777777">
            <w:pPr>
              <w:spacing w:line="276" w:lineRule="auto"/>
              <w:jc w:val="both"/>
              <w:rPr>
                <w:del w:author="Rick van Beek" w:date="2025-10-30T14:06:00Z" w:id="2850"/>
                <w:rFonts w:ascii="Times New Roman" w:hAnsi="Times New Roman" w:eastAsia="Times New Roman" w:cs="Times New Roman"/>
                <w:sz w:val="16"/>
                <w:szCs w:val="16"/>
                <w:lang w:val="en-GB" w:eastAsia="de-DE"/>
              </w:rPr>
            </w:pPr>
            <w:del w:author="Rick van Beek" w:date="2025-10-30T14:06:00Z" w:id="2851">
              <w:r w:rsidRPr="00117039">
                <w:rPr>
                  <w:rFonts w:ascii="Times New Roman" w:hAnsi="Times New Roman" w:eastAsia="Times New Roman" w:cs="Times New Roman"/>
                  <w:sz w:val="16"/>
                  <w:szCs w:val="16"/>
                  <w:lang w:val="en-GB" w:eastAsia="de-DE"/>
                </w:rPr>
                <w:delText>Service provider (new)</w:delText>
              </w:r>
            </w:del>
          </w:p>
        </w:tc>
        <w:tc>
          <w:tcPr>
            <w:tcW w:w="1235" w:type="dxa"/>
            <w:gridSpan w:val="2"/>
            <w:tcPrChange w:author="Fernando Dominguez" w:date="2025-11-03T09:17:00Z" w:id="2852">
              <w:tcPr>
                <w:tcW w:w="1235" w:type="dxa"/>
                <w:gridSpan w:val="3"/>
              </w:tcPr>
            </w:tcPrChange>
          </w:tcPr>
          <w:p w:rsidRPr="00117039" w:rsidR="00607A4B" w:rsidRDefault="00607A4B" w14:paraId="4CE96FCB" w14:textId="77777777">
            <w:pPr>
              <w:spacing w:line="276" w:lineRule="auto"/>
              <w:jc w:val="center"/>
              <w:rPr>
                <w:del w:author="Rick van Beek" w:date="2025-10-30T14:06:00Z" w:id="2853"/>
                <w:rFonts w:ascii="Times New Roman" w:hAnsi="Times New Roman" w:eastAsia="Arial" w:cs="Times New Roman"/>
                <w:sz w:val="16"/>
                <w:szCs w:val="16"/>
                <w:lang w:val="en-GB" w:eastAsia="zh-CN"/>
              </w:rPr>
            </w:pPr>
            <w:del w:author="Rick van Beek" w:date="2025-10-30T14:06:00Z" w:id="2854">
              <w:r w:rsidRPr="00117039">
                <w:rPr>
                  <w:rFonts w:ascii="Times New Roman" w:hAnsi="Times New Roman" w:eastAsia="Arial" w:cs="Times New Roman"/>
                  <w:sz w:val="16"/>
                  <w:szCs w:val="16"/>
                  <w:lang w:val="en-GB"/>
                </w:rPr>
                <w:delText>-</w:delText>
              </w:r>
            </w:del>
          </w:p>
        </w:tc>
      </w:tr>
      <w:tr w:rsidRPr="0076007D" w:rsidR="00607A4B" w:rsidTr="008B23E9" w14:paraId="1D8A9367" w14:textId="77777777">
        <w:trPr>
          <w:trHeight w:val="300"/>
          <w:trPrChange w:author="Fernando Dominguez" w:date="2025-11-03T09:17:00Z" w:id="2855">
            <w:trPr>
              <w:gridBefore w:val="1"/>
              <w:trHeight w:val="300"/>
            </w:trPr>
          </w:trPrChange>
        </w:trPr>
        <w:tc>
          <w:tcPr>
            <w:tcW w:w="687" w:type="dxa"/>
            <w:tcPrChange w:author="Fernando Dominguez" w:date="2025-11-03T09:17:00Z" w:id="2856">
              <w:tcPr>
                <w:tcW w:w="687" w:type="dxa"/>
                <w:gridSpan w:val="2"/>
              </w:tcPr>
            </w:tcPrChange>
          </w:tcPr>
          <w:p w:rsidRPr="00117039" w:rsidR="00607A4B" w:rsidRDefault="00607A4B" w14:paraId="738DAA8E" w14:textId="547B70BB">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12.</w:t>
            </w:r>
            <w:ins w:author="Rick van Beek" w:date="2025-10-30T14:13:00Z" w:id="2857">
              <w:r w:rsidR="001D1C71">
                <w:rPr>
                  <w:rFonts w:ascii="Times New Roman" w:hAnsi="Times New Roman" w:eastAsia="Times New Roman" w:cs="Times New Roman"/>
                  <w:sz w:val="16"/>
                  <w:szCs w:val="16"/>
                  <w:lang w:val="en-GB" w:eastAsia="de-DE"/>
                </w:rPr>
                <w:t>6</w:t>
              </w:r>
            </w:ins>
            <w:del w:author="Rick van Beek" w:date="2025-10-30T14:13:00Z" w:id="2858">
              <w:r w:rsidRPr="00117039">
                <w:rPr>
                  <w:rFonts w:ascii="Times New Roman" w:hAnsi="Times New Roman" w:eastAsia="Times New Roman" w:cs="Times New Roman"/>
                  <w:sz w:val="16"/>
                  <w:szCs w:val="16"/>
                  <w:lang w:val="en-GB" w:eastAsia="de-DE"/>
                </w:rPr>
                <w:delText>8</w:delText>
              </w:r>
            </w:del>
          </w:p>
        </w:tc>
        <w:tc>
          <w:tcPr>
            <w:tcW w:w="1572" w:type="dxa"/>
            <w:tcPrChange w:author="Fernando Dominguez" w:date="2025-11-03T09:17:00Z" w:id="2859">
              <w:tcPr>
                <w:tcW w:w="1572" w:type="dxa"/>
                <w:gridSpan w:val="2"/>
              </w:tcPr>
            </w:tcPrChange>
          </w:tcPr>
          <w:p w:rsidRPr="00117039" w:rsidR="00607A4B" w:rsidRDefault="00245EE4" w14:paraId="1CD4FF00" w14:textId="6E44F450">
            <w:pPr>
              <w:jc w:val="both"/>
              <w:textAlignment w:val="baseline"/>
              <w:rPr>
                <w:rFonts w:ascii="Times New Roman" w:hAnsi="Times New Roman" w:cs="Times New Roman"/>
                <w:sz w:val="16"/>
                <w:szCs w:val="16"/>
                <w:lang w:val="en-GB" w:eastAsia="en-GB"/>
              </w:rPr>
            </w:pPr>
            <w:del w:author="Rick van Beek" w:date="2025-10-30T14:07:00Z" w:id="2860">
              <w:r w:rsidRPr="00117039">
                <w:rPr>
                  <w:rFonts w:ascii="Times New Roman" w:hAnsi="Times New Roman" w:cs="Times New Roman"/>
                  <w:sz w:val="16"/>
                  <w:szCs w:val="16"/>
                  <w:lang w:val="en-GB" w:eastAsia="en-GB"/>
                </w:rPr>
                <w:delText>Send</w:delText>
              </w:r>
              <w:r w:rsidRPr="00117039" w:rsidR="00607A4B">
                <w:rPr>
                  <w:rFonts w:ascii="Times New Roman" w:hAnsi="Times New Roman" w:cs="Times New Roman"/>
                  <w:sz w:val="16"/>
                  <w:szCs w:val="16"/>
                  <w:lang w:val="en-GB" w:eastAsia="en-GB"/>
                </w:rPr>
                <w:delText xml:space="preserve"> SP on</w:delText>
              </w:r>
            </w:del>
            <w:ins w:author="Rick van Beek" w:date="2025-10-30T14:07:00Z" w:id="2861">
              <w:r w:rsidR="008D09CA">
                <w:rPr>
                  <w:rFonts w:ascii="Times New Roman" w:hAnsi="Times New Roman" w:cs="Times New Roman"/>
                  <w:sz w:val="16"/>
                  <w:szCs w:val="16"/>
                  <w:lang w:val="en-GB" w:eastAsia="en-GB"/>
                </w:rPr>
                <w:t xml:space="preserve">Communicate validation </w:t>
              </w:r>
              <w:r w:rsidR="00EC2364">
                <w:rPr>
                  <w:rFonts w:ascii="Times New Roman" w:hAnsi="Times New Roman" w:cs="Times New Roman"/>
                  <w:sz w:val="16"/>
                  <w:szCs w:val="16"/>
                  <w:lang w:val="en-GB" w:eastAsia="en-GB"/>
                </w:rPr>
                <w:t xml:space="preserve">results for SP </w:t>
              </w:r>
            </w:ins>
            <w:r w:rsidRPr="00117039" w:rsidR="00607A4B">
              <w:rPr>
                <w:rFonts w:ascii="Times New Roman" w:hAnsi="Times New Roman" w:cs="Times New Roman"/>
                <w:sz w:val="16"/>
                <w:szCs w:val="16"/>
                <w:lang w:val="en-GB" w:eastAsia="en-GB"/>
              </w:rPr>
              <w:t xml:space="preserve"> cancellation request </w:t>
            </w:r>
            <w:del w:author="Rick van Beek" w:date="2025-10-30T14:07:00Z" w:id="2862">
              <w:r w:rsidRPr="00117039" w:rsidR="00607A4B">
                <w:rPr>
                  <w:rFonts w:ascii="Times New Roman" w:hAnsi="Times New Roman" w:cs="Times New Roman"/>
                  <w:sz w:val="16"/>
                  <w:szCs w:val="16"/>
                  <w:lang w:val="en-GB" w:eastAsia="en-GB"/>
                </w:rPr>
                <w:delText>result</w:delText>
              </w:r>
            </w:del>
          </w:p>
          <w:p w:rsidRPr="00117039" w:rsidR="00607A4B" w:rsidRDefault="00607A4B" w14:paraId="32476EC1" w14:textId="77777777">
            <w:pPr>
              <w:spacing w:line="276" w:lineRule="auto"/>
              <w:jc w:val="both"/>
              <w:rPr>
                <w:rFonts w:ascii="Times New Roman" w:hAnsi="Times New Roman" w:cs="Times New Roman"/>
                <w:sz w:val="16"/>
                <w:szCs w:val="16"/>
                <w:lang w:val="en-GB"/>
              </w:rPr>
            </w:pPr>
          </w:p>
        </w:tc>
        <w:tc>
          <w:tcPr>
            <w:tcW w:w="2882" w:type="dxa"/>
            <w:tcPrChange w:author="Fernando Dominguez" w:date="2025-11-03T09:17:00Z" w:id="2863">
              <w:tcPr>
                <w:tcW w:w="2882" w:type="dxa"/>
                <w:gridSpan w:val="2"/>
              </w:tcPr>
            </w:tcPrChange>
          </w:tcPr>
          <w:p w:rsidRPr="00632ED3" w:rsidR="00607A4B" w:rsidRDefault="00607A4B" w14:paraId="7970AE16" w14:textId="1EA0736A">
            <w:pPr>
              <w:spacing w:line="276" w:lineRule="auto"/>
              <w:jc w:val="both"/>
              <w:rPr>
                <w:rFonts w:ascii="Times New Roman" w:hAnsi="Times New Roman" w:cs="Times New Roman"/>
                <w:sz w:val="16"/>
                <w:szCs w:val="16"/>
                <w:lang w:val="en-GB"/>
              </w:rPr>
            </w:pPr>
            <w:r w:rsidRPr="00117039">
              <w:rPr>
                <w:rFonts w:ascii="Times New Roman" w:hAnsi="Times New Roman" w:eastAsia="Times New Roman" w:cs="Times New Roman"/>
                <w:sz w:val="16"/>
                <w:szCs w:val="16"/>
                <w:lang w:val="en-GB" w:eastAsia="de-DE"/>
              </w:rPr>
              <w:t xml:space="preserve">The CU module administrator informs the new service provider </w:t>
            </w:r>
            <w:del w:author="Rick van Beek" w:date="2025-10-30T14:07:00Z" w:id="2864">
              <w:r w:rsidRPr="00117039">
                <w:rPr>
                  <w:rFonts w:ascii="Times New Roman" w:hAnsi="Times New Roman" w:eastAsia="Times New Roman" w:cs="Times New Roman"/>
                  <w:sz w:val="16"/>
                  <w:szCs w:val="16"/>
                  <w:lang w:val="en-GB" w:eastAsia="de-DE"/>
                </w:rPr>
                <w:delText xml:space="preserve">of </w:delText>
              </w:r>
            </w:del>
            <w:ins w:author="Rick van Beek" w:date="2025-10-30T14:07:00Z" w:id="2865">
              <w:r w:rsidR="00EC2364">
                <w:rPr>
                  <w:rFonts w:ascii="Times New Roman" w:hAnsi="Times New Roman" w:eastAsia="Times New Roman" w:cs="Times New Roman"/>
                  <w:sz w:val="16"/>
                  <w:szCs w:val="16"/>
                  <w:lang w:val="en-GB" w:eastAsia="de-DE"/>
                </w:rPr>
                <w:t>about</w:t>
              </w:r>
              <w:r w:rsidRPr="00117039" w:rsidR="00EC2364">
                <w:rPr>
                  <w:rFonts w:ascii="Times New Roman" w:hAnsi="Times New Roman" w:eastAsia="Times New Roman" w:cs="Times New Roman"/>
                  <w:sz w:val="16"/>
                  <w:szCs w:val="16"/>
                  <w:lang w:val="en-GB" w:eastAsia="de-DE"/>
                </w:rPr>
                <w:t xml:space="preserve"> </w:t>
              </w:r>
            </w:ins>
            <w:r w:rsidRPr="00117039">
              <w:rPr>
                <w:rFonts w:ascii="Times New Roman" w:hAnsi="Times New Roman" w:eastAsia="Times New Roman" w:cs="Times New Roman"/>
                <w:sz w:val="16"/>
                <w:szCs w:val="16"/>
                <w:lang w:val="en-GB" w:eastAsia="de-DE"/>
              </w:rPr>
              <w:t>the</w:t>
            </w:r>
            <w:ins w:author="Rick van Beek" w:date="2025-10-30T14:08:00Z" w:id="2866">
              <w:r w:rsidR="00EC2364">
                <w:rPr>
                  <w:rFonts w:ascii="Times New Roman" w:hAnsi="Times New Roman" w:eastAsia="Times New Roman" w:cs="Times New Roman"/>
                  <w:sz w:val="16"/>
                  <w:szCs w:val="16"/>
                  <w:lang w:val="en-GB" w:eastAsia="de-DE"/>
                </w:rPr>
                <w:t xml:space="preserve"> validation</w:t>
              </w:r>
              <w:r w:rsidR="005537F5">
                <w:rPr>
                  <w:rFonts w:ascii="Times New Roman" w:hAnsi="Times New Roman" w:eastAsia="Times New Roman" w:cs="Times New Roman"/>
                  <w:sz w:val="16"/>
                  <w:szCs w:val="16"/>
                  <w:lang w:val="en-GB" w:eastAsia="de-DE"/>
                </w:rPr>
                <w:t xml:space="preserve"> results</w:t>
              </w:r>
              <w:r w:rsidR="00EC2364">
                <w:rPr>
                  <w:rFonts w:ascii="Times New Roman" w:hAnsi="Times New Roman" w:eastAsia="Times New Roman" w:cs="Times New Roman"/>
                  <w:sz w:val="16"/>
                  <w:szCs w:val="16"/>
                  <w:lang w:val="en-GB" w:eastAsia="de-DE"/>
                </w:rPr>
                <w:t xml:space="preserve"> of </w:t>
              </w:r>
              <w:r w:rsidRPr="00117039">
                <w:rPr>
                  <w:rFonts w:ascii="Times New Roman" w:hAnsi="Times New Roman" w:eastAsia="Times New Roman" w:cs="Times New Roman"/>
                  <w:sz w:val="16"/>
                  <w:szCs w:val="16"/>
                  <w:lang w:val="en-GB" w:eastAsia="de-DE"/>
                </w:rPr>
                <w:t>the</w:t>
              </w:r>
            </w:ins>
            <w:r w:rsidRPr="00117039">
              <w:rPr>
                <w:rFonts w:ascii="Times New Roman" w:hAnsi="Times New Roman" w:eastAsia="Times New Roman" w:cs="Times New Roman"/>
                <w:sz w:val="16"/>
                <w:szCs w:val="16"/>
                <w:lang w:val="en-GB" w:eastAsia="de-DE"/>
              </w:rPr>
              <w:t xml:space="preserve"> cancellation </w:t>
            </w:r>
            <w:ins w:author="Rick van Beek" w:date="2025-10-30T14:08:00Z" w:id="2867">
              <w:r w:rsidR="00EC2364">
                <w:rPr>
                  <w:rFonts w:ascii="Times New Roman" w:hAnsi="Times New Roman" w:eastAsia="Times New Roman" w:cs="Times New Roman"/>
                  <w:sz w:val="16"/>
                  <w:szCs w:val="16"/>
                  <w:lang w:val="en-GB" w:eastAsia="de-DE"/>
                </w:rPr>
                <w:t xml:space="preserve">request </w:t>
              </w:r>
            </w:ins>
            <w:del w:author="Rick van Beek" w:date="2025-10-30T14:08:00Z" w:id="2868">
              <w:r w:rsidRPr="00117039">
                <w:rPr>
                  <w:rFonts w:ascii="Times New Roman" w:hAnsi="Times New Roman" w:eastAsia="Times New Roman" w:cs="Times New Roman"/>
                  <w:sz w:val="16"/>
                  <w:szCs w:val="16"/>
                  <w:lang w:val="en-GB" w:eastAsia="de-DE"/>
                </w:rPr>
                <w:delText>of the SP on the CU validation result</w:delText>
              </w:r>
              <w:r w:rsidRPr="00117039">
                <w:rPr>
                  <w:rFonts w:ascii="Times New Roman" w:hAnsi="Times New Roman" w:cs="Times New Roman"/>
                  <w:sz w:val="16"/>
                  <w:szCs w:val="16"/>
                  <w:lang w:val="en-GB"/>
                </w:rPr>
                <w:delText>.</w:delText>
              </w:r>
            </w:del>
          </w:p>
        </w:tc>
        <w:tc>
          <w:tcPr>
            <w:tcW w:w="1316" w:type="dxa"/>
            <w:tcPrChange w:author="Fernando Dominguez" w:date="2025-11-03T09:17:00Z" w:id="2869">
              <w:tcPr>
                <w:tcW w:w="1316" w:type="dxa"/>
                <w:gridSpan w:val="2"/>
              </w:tcPr>
            </w:tcPrChange>
          </w:tcPr>
          <w:p w:rsidRPr="00117039" w:rsidR="00607A4B" w:rsidRDefault="00607A4B" w14:paraId="72D3893C" w14:textId="77777777">
            <w:pPr>
              <w:spacing w:line="276" w:lineRule="auto"/>
              <w:jc w:val="both"/>
              <w:rPr>
                <w:rFonts w:ascii="Times New Roman" w:hAnsi="Times New Roman" w:eastAsia="Times New Roman" w:cs="Times New Roman"/>
                <w:b/>
                <w:sz w:val="16"/>
                <w:szCs w:val="16"/>
                <w:lang w:val="en-GB" w:eastAsia="de-DE"/>
              </w:rPr>
            </w:pPr>
            <w:r w:rsidRPr="00117039">
              <w:rPr>
                <w:rFonts w:ascii="Times New Roman" w:hAnsi="Times New Roman" w:cs="Times New Roman"/>
                <w:sz w:val="16"/>
                <w:szCs w:val="16"/>
                <w:lang w:val="en-GB" w:eastAsia="en-GB"/>
              </w:rPr>
              <w:t>CU module administrator</w:t>
            </w:r>
          </w:p>
        </w:tc>
        <w:tc>
          <w:tcPr>
            <w:tcW w:w="1318" w:type="dxa"/>
            <w:tcPrChange w:author="Fernando Dominguez" w:date="2025-11-03T09:17:00Z" w:id="2870">
              <w:tcPr>
                <w:tcW w:w="1318" w:type="dxa"/>
                <w:gridSpan w:val="2"/>
              </w:tcPr>
            </w:tcPrChange>
          </w:tcPr>
          <w:p w:rsidRPr="00117039" w:rsidR="00607A4B" w:rsidRDefault="00607A4B" w14:paraId="3844BDC1"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 xml:space="preserve">Service provider </w:t>
            </w:r>
            <w:del w:author="Rick van Beek" w:date="2025-10-30T14:31:00Z" w:id="2871">
              <w:r w:rsidRPr="00117039">
                <w:rPr>
                  <w:rFonts w:ascii="Times New Roman" w:hAnsi="Times New Roman" w:eastAsia="Times New Roman" w:cs="Times New Roman"/>
                  <w:sz w:val="16"/>
                  <w:szCs w:val="16"/>
                  <w:lang w:val="en-GB" w:eastAsia="de-DE"/>
                </w:rPr>
                <w:delText>(new)</w:delText>
              </w:r>
            </w:del>
          </w:p>
        </w:tc>
        <w:tc>
          <w:tcPr>
            <w:tcW w:w="1235" w:type="dxa"/>
            <w:gridSpan w:val="2"/>
            <w:tcPrChange w:author="Fernando Dominguez" w:date="2025-11-03T09:17:00Z" w:id="2872">
              <w:tcPr>
                <w:tcW w:w="1235" w:type="dxa"/>
                <w:gridSpan w:val="3"/>
              </w:tcPr>
            </w:tcPrChange>
          </w:tcPr>
          <w:p w:rsidRPr="00632ED3" w:rsidR="00607A4B" w:rsidRDefault="00607A4B" w14:paraId="403071CD" w14:textId="65CD1283">
            <w:pPr>
              <w:spacing w:line="276" w:lineRule="auto"/>
              <w:jc w:val="both"/>
              <w:rPr>
                <w:rFonts w:ascii="Times New Roman" w:hAnsi="Times New Roman" w:eastAsia="Arial" w:cs="Times New Roman"/>
                <w:sz w:val="16"/>
                <w:szCs w:val="16"/>
                <w:lang w:val="en-GB" w:eastAsia="zh-CN"/>
              </w:rPr>
            </w:pPr>
            <w:r w:rsidRPr="00117039">
              <w:rPr>
                <w:rFonts w:ascii="Times New Roman" w:hAnsi="Times New Roman" w:cs="Times New Roman"/>
                <w:sz w:val="16"/>
                <w:szCs w:val="16"/>
                <w:lang w:val="en-GB" w:eastAsia="en-GB"/>
              </w:rPr>
              <w:t>A</w:t>
            </w:r>
            <w:ins w:author="Carmen Garcia Montero" w:date="2025-11-03T14:40:00Z" w:id="2873">
              <w:r w:rsidR="00B771F0">
                <w:rPr>
                  <w:rFonts w:ascii="Times New Roman" w:hAnsi="Times New Roman" w:cs="Times New Roman"/>
                  <w:sz w:val="16"/>
                  <w:szCs w:val="16"/>
                  <w:lang w:val="en-GB" w:eastAsia="en-GB"/>
                </w:rPr>
                <w:t>I</w:t>
              </w:r>
            </w:ins>
            <w:del w:author="Carmen Garcia Montero" w:date="2025-11-03T14:40:00Z" w:id="2874">
              <w:r w:rsidRPr="00117039" w:rsidDel="00B771F0" w:rsidR="00295025">
                <w:rPr>
                  <w:rFonts w:ascii="Times New Roman" w:hAnsi="Times New Roman" w:cs="Times New Roman"/>
                  <w:sz w:val="16"/>
                  <w:szCs w:val="16"/>
                  <w:lang w:val="en-GB" w:eastAsia="en-GB"/>
                </w:rPr>
                <w:delText>H</w:delText>
              </w:r>
            </w:del>
            <w:r w:rsidRPr="00117039">
              <w:rPr>
                <w:rFonts w:ascii="Times New Roman" w:hAnsi="Times New Roman" w:cs="Times New Roman"/>
                <w:sz w:val="16"/>
                <w:szCs w:val="16"/>
                <w:lang w:val="en-GB" w:eastAsia="en-GB"/>
              </w:rPr>
              <w:t xml:space="preserve"> – Contract registration cancellation in CU module result</w:t>
            </w:r>
          </w:p>
        </w:tc>
      </w:tr>
      <w:tr w:rsidRPr="00390DC1" w:rsidR="00607A4B" w:rsidTr="008B23E9" w14:paraId="66BF6810" w14:textId="77777777">
        <w:trPr>
          <w:trHeight w:val="300"/>
          <w:del w:author="Rick van Beek" w:date="2025-10-30T14:12:00Z" w:id="2875"/>
          <w:trPrChange w:author="Fernando Dominguez" w:date="2025-11-03T09:17:00Z" w:id="2876">
            <w:trPr>
              <w:gridBefore w:val="1"/>
              <w:trHeight w:val="300"/>
            </w:trPr>
          </w:trPrChange>
        </w:trPr>
        <w:tc>
          <w:tcPr>
            <w:tcW w:w="687" w:type="dxa"/>
            <w:tcPrChange w:author="Fernando Dominguez" w:date="2025-11-03T09:17:00Z" w:id="2877">
              <w:tcPr>
                <w:tcW w:w="687" w:type="dxa"/>
                <w:gridSpan w:val="2"/>
              </w:tcPr>
            </w:tcPrChange>
          </w:tcPr>
          <w:p w:rsidRPr="00117039" w:rsidR="00607A4B" w:rsidRDefault="00607A4B" w14:paraId="6845864C" w14:textId="77777777">
            <w:pPr>
              <w:spacing w:line="276" w:lineRule="auto"/>
              <w:jc w:val="both"/>
              <w:rPr>
                <w:del w:author="Rick van Beek" w:date="2025-10-30T14:12:00Z" w:id="2878"/>
                <w:rFonts w:ascii="Times New Roman" w:hAnsi="Times New Roman" w:eastAsia="Times New Roman" w:cs="Times New Roman"/>
                <w:sz w:val="16"/>
                <w:szCs w:val="16"/>
                <w:lang w:val="en-GB" w:eastAsia="de-DE"/>
              </w:rPr>
            </w:pPr>
            <w:del w:author="Rick van Beek" w:date="2025-10-30T14:12:00Z" w:id="2879">
              <w:r w:rsidRPr="00117039">
                <w:rPr>
                  <w:rFonts w:ascii="Times New Roman" w:hAnsi="Times New Roman" w:eastAsia="Times New Roman" w:cs="Times New Roman"/>
                  <w:sz w:val="16"/>
                  <w:szCs w:val="16"/>
                  <w:lang w:val="en-GB" w:eastAsia="de-DE"/>
                </w:rPr>
                <w:delText>12.9</w:delText>
              </w:r>
            </w:del>
          </w:p>
        </w:tc>
        <w:tc>
          <w:tcPr>
            <w:tcW w:w="1572" w:type="dxa"/>
            <w:tcPrChange w:author="Fernando Dominguez" w:date="2025-11-03T09:17:00Z" w:id="2880">
              <w:tcPr>
                <w:tcW w:w="1572" w:type="dxa"/>
                <w:gridSpan w:val="2"/>
              </w:tcPr>
            </w:tcPrChange>
          </w:tcPr>
          <w:p w:rsidRPr="00632ED3" w:rsidR="00607A4B" w:rsidRDefault="00607A4B" w14:paraId="4E3DEE12" w14:textId="1B15DBC1">
            <w:pPr>
              <w:spacing w:line="276" w:lineRule="auto"/>
              <w:jc w:val="both"/>
              <w:rPr>
                <w:del w:author="Rick van Beek" w:date="2025-10-30T14:12:00Z" w:id="2881"/>
                <w:rFonts w:ascii="Times New Roman" w:hAnsi="Times New Roman" w:cs="Times New Roman" w:eastAsiaTheme="minorEastAsia"/>
                <w:sz w:val="16"/>
                <w:szCs w:val="16"/>
                <w:lang w:val="en-GB"/>
              </w:rPr>
            </w:pPr>
            <w:del w:author="Rick van Beek" w:date="2025-10-30T14:12:00Z" w:id="2882">
              <w:r w:rsidRPr="00117039">
                <w:rPr>
                  <w:rFonts w:ascii="Times New Roman" w:hAnsi="Times New Roman" w:cs="Times New Roman"/>
                  <w:sz w:val="16"/>
                  <w:szCs w:val="16"/>
                  <w:lang w:val="en-GB" w:eastAsia="en-GB"/>
                </w:rPr>
                <w:delText xml:space="preserve">Notify </w:delText>
              </w:r>
              <w:r w:rsidRPr="00117039" w:rsidR="00245EE4">
                <w:rPr>
                  <w:rFonts w:ascii="Times New Roman" w:hAnsi="Times New Roman" w:cs="Times New Roman"/>
                  <w:sz w:val="16"/>
                  <w:szCs w:val="16"/>
                  <w:lang w:val="en-GB" w:eastAsia="en-GB"/>
                </w:rPr>
                <w:delText>about</w:delText>
              </w:r>
              <w:r w:rsidRPr="00117039">
                <w:rPr>
                  <w:rFonts w:ascii="Times New Roman" w:hAnsi="Times New Roman" w:cs="Times New Roman"/>
                  <w:sz w:val="16"/>
                  <w:szCs w:val="16"/>
                  <w:lang w:val="en-GB" w:eastAsia="en-GB"/>
                </w:rPr>
                <w:delText xml:space="preserve"> cancellation request result</w:delText>
              </w:r>
            </w:del>
          </w:p>
        </w:tc>
        <w:tc>
          <w:tcPr>
            <w:tcW w:w="2882" w:type="dxa"/>
            <w:tcPrChange w:author="Fernando Dominguez" w:date="2025-11-03T09:17:00Z" w:id="2883">
              <w:tcPr>
                <w:tcW w:w="2882" w:type="dxa"/>
                <w:gridSpan w:val="2"/>
              </w:tcPr>
            </w:tcPrChange>
          </w:tcPr>
          <w:p w:rsidRPr="00632ED3" w:rsidR="00607A4B" w:rsidRDefault="00607A4B" w14:paraId="38E307EC" w14:textId="77777777">
            <w:pPr>
              <w:spacing w:line="276" w:lineRule="auto"/>
              <w:jc w:val="both"/>
              <w:rPr>
                <w:del w:author="Rick van Beek" w:date="2025-10-30T14:12:00Z" w:id="2884"/>
                <w:rFonts w:ascii="Times New Roman" w:hAnsi="Times New Roman" w:cs="Times New Roman" w:eastAsiaTheme="minorEastAsia"/>
                <w:sz w:val="16"/>
                <w:szCs w:val="16"/>
                <w:lang w:val="en-GB"/>
              </w:rPr>
            </w:pPr>
            <w:del w:author="Rick van Beek" w:date="2025-10-30T14:12:00Z" w:id="2885">
              <w:r w:rsidRPr="00117039">
                <w:rPr>
                  <w:rFonts w:ascii="Times New Roman" w:hAnsi="Times New Roman" w:cs="Times New Roman"/>
                  <w:sz w:val="16"/>
                  <w:szCs w:val="16"/>
                  <w:lang w:val="en-GB"/>
                </w:rPr>
                <w:delText xml:space="preserve">The new service provider informs the final customer </w:delText>
              </w:r>
              <w:r w:rsidRPr="00117039">
                <w:rPr>
                  <w:rFonts w:ascii="Times New Roman" w:hAnsi="Times New Roman" w:eastAsia="Times New Roman" w:cs="Times New Roman"/>
                  <w:sz w:val="16"/>
                  <w:szCs w:val="16"/>
                  <w:lang w:val="en-GB" w:eastAsia="de-DE"/>
                </w:rPr>
                <w:delText>of the cancellation of the SP on the CU validation result.</w:delText>
              </w:r>
            </w:del>
          </w:p>
        </w:tc>
        <w:tc>
          <w:tcPr>
            <w:tcW w:w="1316" w:type="dxa"/>
            <w:tcPrChange w:author="Fernando Dominguez" w:date="2025-11-03T09:17:00Z" w:id="2886">
              <w:tcPr>
                <w:tcW w:w="1316" w:type="dxa"/>
                <w:gridSpan w:val="2"/>
              </w:tcPr>
            </w:tcPrChange>
          </w:tcPr>
          <w:p w:rsidRPr="00117039" w:rsidR="00607A4B" w:rsidRDefault="00607A4B" w14:paraId="78B3CB56" w14:textId="77777777">
            <w:pPr>
              <w:spacing w:line="276" w:lineRule="auto"/>
              <w:jc w:val="both"/>
              <w:rPr>
                <w:del w:author="Rick van Beek" w:date="2025-10-30T14:12:00Z" w:id="2887"/>
                <w:rFonts w:ascii="Times New Roman" w:hAnsi="Times New Roman" w:eastAsia="Times New Roman" w:cs="Times New Roman"/>
                <w:sz w:val="16"/>
                <w:szCs w:val="16"/>
                <w:lang w:val="en-GB" w:eastAsia="de-DE"/>
              </w:rPr>
            </w:pPr>
            <w:del w:author="Rick van Beek" w:date="2025-10-30T14:12:00Z" w:id="2888">
              <w:r w:rsidRPr="00117039">
                <w:rPr>
                  <w:rFonts w:ascii="Times New Roman" w:hAnsi="Times New Roman" w:eastAsia="Times New Roman" w:cs="Times New Roman"/>
                  <w:sz w:val="16"/>
                  <w:szCs w:val="16"/>
                  <w:lang w:val="en-GB" w:eastAsia="de-DE"/>
                </w:rPr>
                <w:delText>Service provider (new)</w:delText>
              </w:r>
            </w:del>
          </w:p>
        </w:tc>
        <w:tc>
          <w:tcPr>
            <w:tcW w:w="1318" w:type="dxa"/>
            <w:tcPrChange w:author="Fernando Dominguez" w:date="2025-11-03T09:17:00Z" w:id="2889">
              <w:tcPr>
                <w:tcW w:w="1318" w:type="dxa"/>
                <w:gridSpan w:val="2"/>
              </w:tcPr>
            </w:tcPrChange>
          </w:tcPr>
          <w:p w:rsidRPr="00117039" w:rsidR="00607A4B" w:rsidRDefault="00607A4B" w14:paraId="248CA3F2" w14:textId="77777777">
            <w:pPr>
              <w:spacing w:line="276" w:lineRule="auto"/>
              <w:jc w:val="both"/>
              <w:rPr>
                <w:del w:author="Rick van Beek" w:date="2025-10-30T14:12:00Z" w:id="2890"/>
                <w:rFonts w:ascii="Times New Roman" w:hAnsi="Times New Roman" w:eastAsia="Times New Roman" w:cs="Times New Roman"/>
                <w:sz w:val="16"/>
                <w:szCs w:val="16"/>
                <w:lang w:val="en-GB" w:eastAsia="de-DE"/>
              </w:rPr>
            </w:pPr>
            <w:del w:author="Rick van Beek" w:date="2025-10-30T14:12:00Z" w:id="2891">
              <w:r w:rsidRPr="00117039">
                <w:rPr>
                  <w:rFonts w:ascii="Times New Roman" w:hAnsi="Times New Roman" w:cs="Times New Roman"/>
                  <w:sz w:val="16"/>
                  <w:szCs w:val="16"/>
                  <w:lang w:val="en-GB" w:eastAsia="en-GB"/>
                </w:rPr>
                <w:delText>Final customer </w:delText>
              </w:r>
            </w:del>
          </w:p>
        </w:tc>
        <w:tc>
          <w:tcPr>
            <w:tcW w:w="1235" w:type="dxa"/>
            <w:gridSpan w:val="2"/>
            <w:tcPrChange w:author="Fernando Dominguez" w:date="2025-11-03T09:17:00Z" w:id="2892">
              <w:tcPr>
                <w:tcW w:w="1235" w:type="dxa"/>
                <w:gridSpan w:val="3"/>
              </w:tcPr>
            </w:tcPrChange>
          </w:tcPr>
          <w:p w:rsidRPr="00117039" w:rsidR="00607A4B" w:rsidRDefault="00607A4B" w14:paraId="427A3E93" w14:textId="140C4460">
            <w:pPr>
              <w:spacing w:line="276" w:lineRule="auto"/>
              <w:jc w:val="both"/>
              <w:rPr>
                <w:del w:author="Rick van Beek" w:date="2025-10-30T14:12:00Z" w:id="2893"/>
                <w:rFonts w:ascii="Times New Roman" w:hAnsi="Times New Roman" w:eastAsia="Arial" w:cs="Times New Roman"/>
                <w:sz w:val="16"/>
                <w:szCs w:val="16"/>
                <w:lang w:val="en-GB" w:eastAsia="zh-CN"/>
              </w:rPr>
            </w:pPr>
            <w:del w:author="Rick van Beek" w:date="2025-10-30T14:12:00Z" w:id="2894">
              <w:r w:rsidRPr="00117039">
                <w:rPr>
                  <w:rFonts w:ascii="Times New Roman" w:hAnsi="Times New Roman" w:eastAsia="Calibri" w:cs="Times New Roman"/>
                  <w:sz w:val="16"/>
                  <w:szCs w:val="16"/>
                  <w:lang w:val="en-GB" w:eastAsia="en-GB"/>
                </w:rPr>
                <w:delText>B – Request validation information</w:delText>
              </w:r>
            </w:del>
            <w:ins w:author="Albrecht, Patrick" w:date="2025-10-29T16:24:00Z" w:id="2895">
              <w:del w:author="Rick van Beek" w:date="2025-10-30T14:12:00Z" w:id="2896">
                <w:r w:rsidR="007A3E14">
                  <w:rPr>
                    <w:rFonts w:ascii="Times New Roman" w:hAnsi="Times New Roman" w:eastAsia="Calibri" w:cs="Times New Roman"/>
                    <w:sz w:val="16"/>
                    <w:szCs w:val="16"/>
                    <w:lang w:val="en-GB" w:eastAsia="en-GB"/>
                  </w:rPr>
                  <w:delText>Information on validation</w:delText>
                </w:r>
              </w:del>
            </w:ins>
          </w:p>
        </w:tc>
      </w:tr>
      <w:tr w:rsidRPr="00390DC1" w:rsidR="00607A4B" w:rsidTr="008B23E9" w14:paraId="1F2C35A6" w14:textId="77777777">
        <w:trPr>
          <w:trHeight w:val="300"/>
          <w:trPrChange w:author="Fernando Dominguez" w:date="2025-11-03T09:17:00Z" w:id="2897">
            <w:trPr>
              <w:gridBefore w:val="1"/>
              <w:trHeight w:val="300"/>
            </w:trPr>
          </w:trPrChange>
        </w:trPr>
        <w:tc>
          <w:tcPr>
            <w:tcW w:w="687" w:type="dxa"/>
            <w:tcPrChange w:author="Fernando Dominguez" w:date="2025-11-03T09:17:00Z" w:id="2898">
              <w:tcPr>
                <w:tcW w:w="687" w:type="dxa"/>
                <w:gridSpan w:val="2"/>
              </w:tcPr>
            </w:tcPrChange>
          </w:tcPr>
          <w:p w:rsidRPr="00117039" w:rsidR="00607A4B" w:rsidRDefault="00607A4B" w14:paraId="580825C6" w14:textId="0511179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eastAsia="Times New Roman" w:cs="Times New Roman"/>
                <w:sz w:val="16"/>
                <w:szCs w:val="16"/>
                <w:lang w:val="en-GB" w:eastAsia="de-DE"/>
              </w:rPr>
              <w:t>12.</w:t>
            </w:r>
            <w:ins w:author="Rick van Beek" w:date="2025-10-30T14:13:00Z" w:id="2899">
              <w:r w:rsidR="001D1C71">
                <w:rPr>
                  <w:rFonts w:ascii="Times New Roman" w:hAnsi="Times New Roman" w:eastAsia="Times New Roman" w:cs="Times New Roman"/>
                  <w:sz w:val="16"/>
                  <w:szCs w:val="16"/>
                  <w:lang w:val="en-GB" w:eastAsia="de-DE"/>
                </w:rPr>
                <w:t>7</w:t>
              </w:r>
            </w:ins>
            <w:del w:author="Rick van Beek" w:date="2025-10-30T14:13:00Z" w:id="2900">
              <w:r w:rsidRPr="00117039">
                <w:rPr>
                  <w:rFonts w:ascii="Times New Roman" w:hAnsi="Times New Roman" w:eastAsia="Times New Roman" w:cs="Times New Roman"/>
                  <w:sz w:val="16"/>
                  <w:szCs w:val="16"/>
                  <w:lang w:val="en-GB" w:eastAsia="de-DE"/>
                </w:rPr>
                <w:delText>10</w:delText>
              </w:r>
            </w:del>
          </w:p>
        </w:tc>
        <w:tc>
          <w:tcPr>
            <w:tcW w:w="1572" w:type="dxa"/>
            <w:tcPrChange w:author="Fernando Dominguez" w:date="2025-11-03T09:17:00Z" w:id="2901">
              <w:tcPr>
                <w:tcW w:w="1572" w:type="dxa"/>
                <w:gridSpan w:val="2"/>
              </w:tcPr>
            </w:tcPrChange>
          </w:tcPr>
          <w:p w:rsidRPr="00632ED3" w:rsidR="00607A4B" w:rsidRDefault="00607A4B" w14:paraId="4B9DEF5A" w14:textId="77777777">
            <w:pPr>
              <w:spacing w:line="276" w:lineRule="auto"/>
              <w:jc w:val="both"/>
              <w:rPr>
                <w:rFonts w:ascii="Times New Roman" w:hAnsi="Times New Roman" w:cs="Times New Roman" w:eastAsiaTheme="minorEastAsia"/>
                <w:sz w:val="16"/>
                <w:szCs w:val="16"/>
                <w:lang w:val="en-GB"/>
              </w:rPr>
            </w:pPr>
            <w:r w:rsidRPr="00117039">
              <w:rPr>
                <w:rFonts w:ascii="Times New Roman" w:hAnsi="Times New Roman" w:cs="Times New Roman"/>
                <w:sz w:val="16"/>
                <w:szCs w:val="16"/>
                <w:lang w:val="en-GB" w:eastAsia="en-GB"/>
              </w:rPr>
              <w:t>Cancel the pending registration of SP on CU</w:t>
            </w:r>
          </w:p>
        </w:tc>
        <w:tc>
          <w:tcPr>
            <w:tcW w:w="2882" w:type="dxa"/>
            <w:tcPrChange w:author="Fernando Dominguez" w:date="2025-11-03T09:17:00Z" w:id="2902">
              <w:tcPr>
                <w:tcW w:w="2882" w:type="dxa"/>
                <w:gridSpan w:val="2"/>
              </w:tcPr>
            </w:tcPrChange>
          </w:tcPr>
          <w:p w:rsidRPr="00632ED3" w:rsidR="00607A4B" w:rsidRDefault="00607A4B" w14:paraId="04F4220C" w14:textId="77777777">
            <w:pPr>
              <w:spacing w:line="276" w:lineRule="auto"/>
              <w:jc w:val="both"/>
              <w:rPr>
                <w:rFonts w:ascii="Times New Roman" w:hAnsi="Times New Roman" w:cs="Times New Roman" w:eastAsiaTheme="minorEastAsia"/>
                <w:sz w:val="16"/>
                <w:szCs w:val="16"/>
                <w:lang w:val="en-GB"/>
              </w:rPr>
            </w:pPr>
            <w:r w:rsidRPr="00117039">
              <w:rPr>
                <w:rFonts w:ascii="Times New Roman" w:hAnsi="Times New Roman" w:cs="Times New Roman"/>
                <w:sz w:val="16"/>
                <w:szCs w:val="16"/>
                <w:lang w:val="en-GB"/>
              </w:rPr>
              <w:t>The CU module administrator cancels the pending registration of SP on CU in the CU module.</w:t>
            </w:r>
          </w:p>
        </w:tc>
        <w:tc>
          <w:tcPr>
            <w:tcW w:w="1316" w:type="dxa"/>
            <w:tcPrChange w:author="Fernando Dominguez" w:date="2025-11-03T09:17:00Z" w:id="2903">
              <w:tcPr>
                <w:tcW w:w="1316" w:type="dxa"/>
                <w:gridSpan w:val="2"/>
              </w:tcPr>
            </w:tcPrChange>
          </w:tcPr>
          <w:p w:rsidRPr="00117039" w:rsidR="00607A4B" w:rsidRDefault="00607A4B" w14:paraId="24CACB60"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CU module administrator</w:t>
            </w:r>
          </w:p>
        </w:tc>
        <w:tc>
          <w:tcPr>
            <w:tcW w:w="1318" w:type="dxa"/>
            <w:tcPrChange w:author="Fernando Dominguez" w:date="2025-11-03T09:17:00Z" w:id="2904">
              <w:tcPr>
                <w:tcW w:w="1318" w:type="dxa"/>
                <w:gridSpan w:val="2"/>
              </w:tcPr>
            </w:tcPrChange>
          </w:tcPr>
          <w:p w:rsidRPr="00117039" w:rsidR="00607A4B" w:rsidRDefault="00607A4B" w14:paraId="12E8F161" w14:textId="77777777">
            <w:pPr>
              <w:spacing w:line="276" w:lineRule="auto"/>
              <w:jc w:val="both"/>
              <w:rPr>
                <w:rFonts w:ascii="Times New Roman" w:hAnsi="Times New Roman" w:eastAsia="Times New Roman" w:cs="Times New Roman"/>
                <w:sz w:val="16"/>
                <w:szCs w:val="16"/>
                <w:lang w:val="en-GB" w:eastAsia="de-DE"/>
              </w:rPr>
            </w:pPr>
            <w:r w:rsidRPr="00117039">
              <w:rPr>
                <w:rFonts w:ascii="Times New Roman" w:hAnsi="Times New Roman" w:cs="Times New Roman"/>
                <w:sz w:val="16"/>
                <w:szCs w:val="16"/>
                <w:lang w:val="en-GB" w:eastAsia="en-GB"/>
              </w:rPr>
              <w:t>[not relevant]</w:t>
            </w:r>
          </w:p>
        </w:tc>
        <w:tc>
          <w:tcPr>
            <w:tcW w:w="1235" w:type="dxa"/>
            <w:gridSpan w:val="2"/>
            <w:tcPrChange w:author="Fernando Dominguez" w:date="2025-11-03T09:17:00Z" w:id="2905">
              <w:tcPr>
                <w:tcW w:w="1235" w:type="dxa"/>
                <w:gridSpan w:val="3"/>
              </w:tcPr>
            </w:tcPrChange>
          </w:tcPr>
          <w:p w:rsidRPr="00117039" w:rsidR="00607A4B" w:rsidRDefault="00607A4B" w14:paraId="0D80BF01" w14:textId="77777777">
            <w:pPr>
              <w:spacing w:line="276" w:lineRule="auto"/>
              <w:jc w:val="both"/>
              <w:rPr>
                <w:rFonts w:ascii="Times New Roman" w:hAnsi="Times New Roman" w:eastAsia="Arial" w:cs="Times New Roman"/>
                <w:sz w:val="16"/>
                <w:szCs w:val="16"/>
                <w:lang w:val="en-GB" w:eastAsia="zh-CN"/>
              </w:rPr>
            </w:pPr>
            <w:r w:rsidRPr="00117039">
              <w:rPr>
                <w:rFonts w:ascii="Times New Roman" w:hAnsi="Times New Roman" w:cs="Times New Roman"/>
                <w:sz w:val="16"/>
                <w:szCs w:val="16"/>
                <w:lang w:val="en-GB" w:eastAsia="en-GB"/>
              </w:rPr>
              <w:t>[not relevant]</w:t>
            </w:r>
          </w:p>
        </w:tc>
      </w:tr>
      <w:tr w:rsidRPr="00390DC1" w:rsidR="00C410A2" w:rsidTr="008B23E9" w14:paraId="01931095" w14:textId="77777777">
        <w:trPr>
          <w:gridAfter w:val="1"/>
          <w:wAfter w:w="108" w:type="dxa"/>
          <w:trHeight w:val="300"/>
          <w:ins w:author="Rick van Beek" w:date="2025-10-30T14:09:00Z" w:id="2906"/>
          <w:trPrChange w:author="Fernando Dominguez" w:date="2025-10-30T15:53:00Z" w:id="2907">
            <w:trPr>
              <w:gridAfter w:val="1"/>
              <w:trHeight w:val="300"/>
            </w:trPr>
          </w:trPrChange>
        </w:trPr>
        <w:tc>
          <w:tcPr>
            <w:tcW w:w="687" w:type="dxa"/>
            <w:tcPrChange w:author="Fernando Dominguez" w:date="2025-10-30T15:53:00Z" w:id="2908">
              <w:tcPr>
                <w:tcW w:w="687" w:type="dxa"/>
                <w:gridSpan w:val="2"/>
              </w:tcPr>
            </w:tcPrChange>
          </w:tcPr>
          <w:p w:rsidRPr="00117039" w:rsidR="00C410A2" w:rsidRDefault="00C410A2" w14:paraId="65612650" w14:textId="0E703B1A">
            <w:pPr>
              <w:spacing w:line="276" w:lineRule="auto"/>
              <w:jc w:val="both"/>
              <w:rPr>
                <w:ins w:author="Rick van Beek" w:date="2025-10-30T14:09:00Z" w:id="2909"/>
                <w:rFonts w:ascii="Times New Roman" w:hAnsi="Times New Roman" w:eastAsia="Times New Roman" w:cs="Times New Roman"/>
                <w:sz w:val="16"/>
                <w:szCs w:val="16"/>
                <w:lang w:val="en-GB" w:eastAsia="de-DE"/>
              </w:rPr>
            </w:pPr>
            <w:ins w:author="Rick van Beek" w:date="2025-10-30T14:09:00Z" w:id="2910">
              <w:r>
                <w:rPr>
                  <w:rFonts w:ascii="Times New Roman" w:hAnsi="Times New Roman" w:eastAsia="Times New Roman" w:cs="Times New Roman"/>
                  <w:sz w:val="16"/>
                  <w:szCs w:val="16"/>
                  <w:lang w:val="en-GB" w:eastAsia="de-DE"/>
                </w:rPr>
                <w:t>12.</w:t>
              </w:r>
            </w:ins>
            <w:ins w:author="Rick van Beek" w:date="2025-10-30T14:13:00Z" w:id="2911">
              <w:r w:rsidR="001D1C71">
                <w:rPr>
                  <w:rFonts w:ascii="Times New Roman" w:hAnsi="Times New Roman" w:eastAsia="Times New Roman" w:cs="Times New Roman"/>
                  <w:sz w:val="16"/>
                  <w:szCs w:val="16"/>
                  <w:lang w:val="en-GB" w:eastAsia="de-DE"/>
                </w:rPr>
                <w:t>8</w:t>
              </w:r>
            </w:ins>
          </w:p>
        </w:tc>
        <w:tc>
          <w:tcPr>
            <w:tcW w:w="1572" w:type="dxa"/>
            <w:tcPrChange w:author="Fernando Dominguez" w:date="2025-10-30T15:53:00Z" w:id="2912">
              <w:tcPr>
                <w:tcW w:w="1572" w:type="dxa"/>
                <w:gridSpan w:val="2"/>
              </w:tcPr>
            </w:tcPrChange>
          </w:tcPr>
          <w:p w:rsidRPr="00117039" w:rsidR="00C410A2" w:rsidRDefault="00C410A2" w14:paraId="5B07BC5A" w14:textId="38679CB7">
            <w:pPr>
              <w:spacing w:line="276" w:lineRule="auto"/>
              <w:jc w:val="both"/>
              <w:rPr>
                <w:ins w:author="Rick van Beek" w:date="2025-10-30T14:09:00Z" w:id="2913"/>
                <w:rFonts w:ascii="Times New Roman" w:hAnsi="Times New Roman" w:cs="Times New Roman"/>
                <w:sz w:val="16"/>
                <w:szCs w:val="16"/>
                <w:lang w:val="en-GB" w:eastAsia="en-GB"/>
              </w:rPr>
            </w:pPr>
            <w:ins w:author="Rick van Beek" w:date="2025-10-30T14:09:00Z" w:id="2914">
              <w:r>
                <w:rPr>
                  <w:rFonts w:ascii="Times New Roman" w:hAnsi="Times New Roman" w:cs="Times New Roman"/>
                  <w:sz w:val="16"/>
                  <w:szCs w:val="16"/>
                  <w:lang w:val="en-GB" w:eastAsia="en-GB"/>
                </w:rPr>
                <w:t xml:space="preserve">Notify </w:t>
              </w:r>
              <w:r w:rsidR="00516206">
                <w:rPr>
                  <w:rFonts w:ascii="Times New Roman" w:hAnsi="Times New Roman" w:cs="Times New Roman"/>
                  <w:sz w:val="16"/>
                  <w:szCs w:val="16"/>
                  <w:lang w:val="en-GB" w:eastAsia="en-GB"/>
                </w:rPr>
                <w:t>service provider on cancellation of</w:t>
              </w:r>
            </w:ins>
            <w:ins w:author="Rick van Beek" w:date="2025-10-30T14:10:00Z" w:id="2915">
              <w:r w:rsidR="00516206">
                <w:rPr>
                  <w:rFonts w:ascii="Times New Roman" w:hAnsi="Times New Roman" w:cs="Times New Roman"/>
                  <w:sz w:val="16"/>
                  <w:szCs w:val="16"/>
                  <w:lang w:val="en-GB" w:eastAsia="en-GB"/>
                </w:rPr>
                <w:t xml:space="preserve"> registration result</w:t>
              </w:r>
            </w:ins>
          </w:p>
        </w:tc>
        <w:tc>
          <w:tcPr>
            <w:tcW w:w="2882" w:type="dxa"/>
            <w:tcPrChange w:author="Fernando Dominguez" w:date="2025-10-30T15:53:00Z" w:id="2916">
              <w:tcPr>
                <w:tcW w:w="2882" w:type="dxa"/>
                <w:gridSpan w:val="2"/>
              </w:tcPr>
            </w:tcPrChange>
          </w:tcPr>
          <w:p w:rsidRPr="00117039" w:rsidR="00C410A2" w:rsidRDefault="00CE1492" w14:paraId="52D1BB1C" w14:textId="02C19A7F">
            <w:pPr>
              <w:spacing w:line="276" w:lineRule="auto"/>
              <w:jc w:val="both"/>
              <w:rPr>
                <w:ins w:author="Rick van Beek" w:date="2025-10-30T14:09:00Z" w:id="2917"/>
                <w:rFonts w:ascii="Times New Roman" w:hAnsi="Times New Roman" w:cs="Times New Roman"/>
                <w:sz w:val="16"/>
                <w:szCs w:val="16"/>
                <w:lang w:val="en-GB"/>
              </w:rPr>
            </w:pPr>
            <w:ins w:author="Rick van Beek" w:date="2025-10-30T14:10:00Z" w:id="2918">
              <w:r>
                <w:rPr>
                  <w:rFonts w:ascii="Times New Roman" w:hAnsi="Times New Roman" w:cs="Times New Roman"/>
                  <w:sz w:val="16"/>
                  <w:szCs w:val="16"/>
                  <w:lang w:val="en-GB"/>
                </w:rPr>
                <w:t xml:space="preserve">The CU module administrator notifies the new service provider about the cancellation of registration </w:t>
              </w:r>
              <w:r w:rsidR="00900448">
                <w:rPr>
                  <w:rFonts w:ascii="Times New Roman" w:hAnsi="Times New Roman" w:cs="Times New Roman"/>
                  <w:sz w:val="16"/>
                  <w:szCs w:val="16"/>
                  <w:lang w:val="en-GB"/>
                </w:rPr>
                <w:t>re</w:t>
              </w:r>
            </w:ins>
            <w:ins w:author="Rick van Beek" w:date="2025-10-30T14:11:00Z" w:id="2919">
              <w:r w:rsidR="00900448">
                <w:rPr>
                  <w:rFonts w:ascii="Times New Roman" w:hAnsi="Times New Roman" w:cs="Times New Roman"/>
                  <w:sz w:val="16"/>
                  <w:szCs w:val="16"/>
                  <w:lang w:val="en-GB"/>
                </w:rPr>
                <w:t>sult</w:t>
              </w:r>
            </w:ins>
          </w:p>
        </w:tc>
        <w:tc>
          <w:tcPr>
            <w:tcW w:w="1316" w:type="dxa"/>
            <w:tcPrChange w:author="Fernando Dominguez" w:date="2025-10-30T15:53:00Z" w:id="2920">
              <w:tcPr>
                <w:tcW w:w="1316" w:type="dxa"/>
                <w:gridSpan w:val="2"/>
              </w:tcPr>
            </w:tcPrChange>
          </w:tcPr>
          <w:p w:rsidRPr="00117039" w:rsidR="00C410A2" w:rsidRDefault="00900448" w14:paraId="53040906" w14:textId="77216EE3">
            <w:pPr>
              <w:spacing w:line="276" w:lineRule="auto"/>
              <w:jc w:val="both"/>
              <w:rPr>
                <w:ins w:author="Rick van Beek" w:date="2025-10-30T14:09:00Z" w:id="2921"/>
                <w:rFonts w:ascii="Times New Roman" w:hAnsi="Times New Roman" w:cs="Times New Roman"/>
                <w:sz w:val="16"/>
                <w:szCs w:val="16"/>
                <w:lang w:val="en-GB" w:eastAsia="en-GB"/>
              </w:rPr>
            </w:pPr>
            <w:ins w:author="Rick van Beek" w:date="2025-10-30T14:11:00Z" w:id="2922">
              <w:r>
                <w:rPr>
                  <w:rFonts w:ascii="Times New Roman" w:hAnsi="Times New Roman" w:cs="Times New Roman"/>
                  <w:sz w:val="16"/>
                  <w:szCs w:val="16"/>
                  <w:lang w:val="en-GB" w:eastAsia="en-GB"/>
                </w:rPr>
                <w:t>CU module administrator</w:t>
              </w:r>
            </w:ins>
          </w:p>
        </w:tc>
        <w:tc>
          <w:tcPr>
            <w:tcW w:w="1318" w:type="dxa"/>
            <w:tcPrChange w:author="Fernando Dominguez" w:date="2025-10-30T15:53:00Z" w:id="2923">
              <w:tcPr>
                <w:tcW w:w="1318" w:type="dxa"/>
                <w:gridSpan w:val="2"/>
              </w:tcPr>
            </w:tcPrChange>
          </w:tcPr>
          <w:p w:rsidRPr="00117039" w:rsidR="00C410A2" w:rsidRDefault="00900448" w14:paraId="5CDAFB94" w14:textId="54A48A9B">
            <w:pPr>
              <w:spacing w:line="276" w:lineRule="auto"/>
              <w:jc w:val="both"/>
              <w:rPr>
                <w:ins w:author="Rick van Beek" w:date="2025-10-30T14:09:00Z" w:id="2924"/>
                <w:rFonts w:ascii="Times New Roman" w:hAnsi="Times New Roman" w:cs="Times New Roman"/>
                <w:sz w:val="16"/>
                <w:szCs w:val="16"/>
                <w:lang w:val="en-GB" w:eastAsia="en-GB"/>
              </w:rPr>
            </w:pPr>
            <w:ins w:author="Rick van Beek" w:date="2025-10-30T14:11:00Z" w:id="2925">
              <w:r>
                <w:rPr>
                  <w:rFonts w:ascii="Times New Roman" w:hAnsi="Times New Roman" w:cs="Times New Roman"/>
                  <w:sz w:val="16"/>
                  <w:szCs w:val="16"/>
                  <w:lang w:val="en-GB" w:eastAsia="en-GB"/>
                </w:rPr>
                <w:t xml:space="preserve">Service provider </w:t>
              </w:r>
            </w:ins>
          </w:p>
        </w:tc>
        <w:tc>
          <w:tcPr>
            <w:tcW w:w="1235" w:type="dxa"/>
            <w:tcPrChange w:author="Fernando Dominguez" w:date="2025-10-30T15:53:00Z" w:id="2926">
              <w:tcPr>
                <w:tcW w:w="1235" w:type="dxa"/>
                <w:gridSpan w:val="3"/>
              </w:tcPr>
            </w:tcPrChange>
          </w:tcPr>
          <w:p w:rsidRPr="00117039" w:rsidR="00C410A2" w:rsidRDefault="00E12615" w14:paraId="57F232C8" w14:textId="7624C812">
            <w:pPr>
              <w:spacing w:line="276" w:lineRule="auto"/>
              <w:jc w:val="both"/>
              <w:rPr>
                <w:ins w:author="Rick van Beek" w:date="2025-10-30T14:09:00Z" w:id="2927"/>
                <w:rFonts w:ascii="Times New Roman" w:hAnsi="Times New Roman" w:cs="Times New Roman"/>
                <w:sz w:val="16"/>
                <w:szCs w:val="16"/>
                <w:lang w:val="en-GB" w:eastAsia="en-GB"/>
              </w:rPr>
            </w:pPr>
            <w:ins w:author="Rick van Beek" w:date="2025-10-30T14:11:00Z" w:id="2928">
              <w:r w:rsidRPr="008C08B6">
                <w:rPr>
                  <w:rFonts w:ascii="Times New Roman" w:hAnsi="Times New Roman" w:eastAsia="Arial" w:cs="Times New Roman"/>
                  <w:sz w:val="16"/>
                  <w:szCs w:val="16"/>
                  <w:lang w:val="en-GB" w:eastAsia="zh-CN"/>
                  <w:rPrChange w:author="Rick van Beek" w:date="2025-10-31T14:39:00Z" w:id="2929">
                    <w:rPr>
                      <w:rFonts w:ascii="Times New Roman" w:hAnsi="Times New Roman" w:eastAsia="Arial" w:cs="Times New Roman"/>
                      <w:sz w:val="16"/>
                      <w:szCs w:val="16"/>
                      <w:highlight w:val="yellow"/>
                      <w:lang w:val="en-GB" w:eastAsia="zh-CN"/>
                    </w:rPr>
                  </w:rPrChange>
                </w:rPr>
                <w:t>B – Information on validation</w:t>
              </w:r>
            </w:ins>
          </w:p>
        </w:tc>
      </w:tr>
      <w:tr w:rsidRPr="00390DC1" w:rsidR="001D1C71" w:rsidTr="008B23E9" w14:paraId="3C13A640" w14:textId="77777777">
        <w:trPr>
          <w:gridAfter w:val="1"/>
          <w:wAfter w:w="108" w:type="dxa"/>
          <w:trHeight w:val="300"/>
          <w:ins w:author="Rick van Beek" w:date="2025-10-30T14:13:00Z" w:id="2930"/>
          <w:trPrChange w:author="Fernando Dominguez" w:date="2025-10-30T15:53:00Z" w:id="2931">
            <w:trPr>
              <w:gridAfter w:val="1"/>
              <w:trHeight w:val="300"/>
            </w:trPr>
          </w:trPrChange>
        </w:trPr>
        <w:tc>
          <w:tcPr>
            <w:tcW w:w="687" w:type="dxa"/>
            <w:tcPrChange w:author="Fernando Dominguez" w:date="2025-10-30T15:53:00Z" w:id="2932">
              <w:tcPr>
                <w:tcW w:w="687" w:type="dxa"/>
                <w:gridSpan w:val="2"/>
              </w:tcPr>
            </w:tcPrChange>
          </w:tcPr>
          <w:p w:rsidR="001D1C71" w:rsidRDefault="001D1C71" w14:paraId="6FC1F7B7" w14:textId="3830D90B">
            <w:pPr>
              <w:spacing w:line="276" w:lineRule="auto"/>
              <w:jc w:val="both"/>
              <w:rPr>
                <w:ins w:author="Rick van Beek" w:date="2025-10-30T14:13:00Z" w:id="2933"/>
                <w:rFonts w:ascii="Times New Roman" w:hAnsi="Times New Roman" w:eastAsia="Times New Roman" w:cs="Times New Roman"/>
                <w:sz w:val="16"/>
                <w:szCs w:val="16"/>
                <w:lang w:val="en-GB" w:eastAsia="de-DE"/>
              </w:rPr>
            </w:pPr>
            <w:ins w:author="Rick van Beek" w:date="2025-10-30T14:13:00Z" w:id="2934">
              <w:r>
                <w:rPr>
                  <w:rFonts w:ascii="Times New Roman" w:hAnsi="Times New Roman" w:eastAsia="Times New Roman" w:cs="Times New Roman"/>
                  <w:sz w:val="16"/>
                  <w:szCs w:val="16"/>
                  <w:lang w:val="en-GB" w:eastAsia="de-DE"/>
                </w:rPr>
                <w:t>12.9</w:t>
              </w:r>
            </w:ins>
          </w:p>
        </w:tc>
        <w:tc>
          <w:tcPr>
            <w:tcW w:w="1572" w:type="dxa"/>
            <w:tcPrChange w:author="Fernando Dominguez" w:date="2025-10-30T15:53:00Z" w:id="2935">
              <w:tcPr>
                <w:tcW w:w="1572" w:type="dxa"/>
                <w:gridSpan w:val="2"/>
              </w:tcPr>
            </w:tcPrChange>
          </w:tcPr>
          <w:p w:rsidR="001D1C71" w:rsidRDefault="001D1C71" w14:paraId="7F4926DB" w14:textId="28FFAF81">
            <w:pPr>
              <w:spacing w:line="276" w:lineRule="auto"/>
              <w:jc w:val="both"/>
              <w:rPr>
                <w:ins w:author="Rick van Beek" w:date="2025-10-30T14:13:00Z" w:id="2936"/>
                <w:rFonts w:ascii="Times New Roman" w:hAnsi="Times New Roman" w:cs="Times New Roman"/>
                <w:sz w:val="16"/>
                <w:szCs w:val="16"/>
                <w:lang w:val="en-GB" w:eastAsia="en-GB"/>
              </w:rPr>
            </w:pPr>
            <w:ins w:author="Rick van Beek" w:date="2025-10-30T14:14:00Z" w:id="2937">
              <w:r w:rsidRPr="00117039">
                <w:rPr>
                  <w:rFonts w:ascii="Times New Roman" w:hAnsi="Times New Roman" w:eastAsia="Times New Roman" w:cs="Times New Roman"/>
                  <w:sz w:val="16"/>
                  <w:szCs w:val="16"/>
                  <w:lang w:val="en-GB" w:eastAsia="de-DE"/>
                </w:rPr>
                <w:t>Cancel contract</w:t>
              </w:r>
            </w:ins>
          </w:p>
        </w:tc>
        <w:tc>
          <w:tcPr>
            <w:tcW w:w="2882" w:type="dxa"/>
            <w:tcPrChange w:author="Fernando Dominguez" w:date="2025-10-30T15:53:00Z" w:id="2938">
              <w:tcPr>
                <w:tcW w:w="2882" w:type="dxa"/>
                <w:gridSpan w:val="2"/>
              </w:tcPr>
            </w:tcPrChange>
          </w:tcPr>
          <w:p w:rsidR="001D1C71" w:rsidRDefault="001D1C71" w14:paraId="346497AB" w14:textId="3D05AA49">
            <w:pPr>
              <w:spacing w:line="276" w:lineRule="auto"/>
              <w:jc w:val="both"/>
              <w:rPr>
                <w:ins w:author="Rick van Beek" w:date="2025-10-30T14:13:00Z" w:id="2939"/>
                <w:rFonts w:ascii="Times New Roman" w:hAnsi="Times New Roman" w:cs="Times New Roman"/>
                <w:sz w:val="16"/>
                <w:szCs w:val="16"/>
                <w:lang w:val="en-GB"/>
              </w:rPr>
            </w:pPr>
            <w:ins w:author="Rick van Beek" w:date="2025-10-30T14:14:00Z" w:id="2940">
              <w:r w:rsidRPr="00117039">
                <w:rPr>
                  <w:rFonts w:ascii="Times New Roman" w:hAnsi="Times New Roman" w:cs="Times New Roman"/>
                  <w:sz w:val="16"/>
                  <w:szCs w:val="16"/>
                  <w:lang w:val="en-GB"/>
                </w:rPr>
                <w:t>The new service provider cancels the service provider contract with the final customer.</w:t>
              </w:r>
            </w:ins>
          </w:p>
        </w:tc>
        <w:tc>
          <w:tcPr>
            <w:tcW w:w="1316" w:type="dxa"/>
            <w:tcPrChange w:author="Fernando Dominguez" w:date="2025-10-30T15:53:00Z" w:id="2941">
              <w:tcPr>
                <w:tcW w:w="1316" w:type="dxa"/>
                <w:gridSpan w:val="2"/>
              </w:tcPr>
            </w:tcPrChange>
          </w:tcPr>
          <w:p w:rsidR="001D1C71" w:rsidRDefault="001D1C71" w14:paraId="121B5B8F" w14:textId="5672B4BE">
            <w:pPr>
              <w:spacing w:line="276" w:lineRule="auto"/>
              <w:jc w:val="both"/>
              <w:rPr>
                <w:ins w:author="Rick van Beek" w:date="2025-10-30T14:13:00Z" w:id="2942"/>
                <w:rFonts w:ascii="Times New Roman" w:hAnsi="Times New Roman" w:cs="Times New Roman"/>
                <w:sz w:val="16"/>
                <w:szCs w:val="16"/>
                <w:lang w:val="en-GB" w:eastAsia="en-GB"/>
              </w:rPr>
            </w:pPr>
            <w:ins w:author="Rick van Beek" w:date="2025-10-30T14:14:00Z" w:id="2943">
              <w:r w:rsidRPr="00117039">
                <w:rPr>
                  <w:rFonts w:ascii="Times New Roman" w:hAnsi="Times New Roman" w:eastAsia="Times New Roman" w:cs="Times New Roman"/>
                  <w:sz w:val="16"/>
                  <w:szCs w:val="16"/>
                  <w:lang w:val="en-GB" w:eastAsia="de-DE"/>
                </w:rPr>
                <w:t>Service provider (new)</w:t>
              </w:r>
            </w:ins>
          </w:p>
        </w:tc>
        <w:tc>
          <w:tcPr>
            <w:tcW w:w="1318" w:type="dxa"/>
            <w:tcPrChange w:author="Fernando Dominguez" w:date="2025-10-30T15:53:00Z" w:id="2944">
              <w:tcPr>
                <w:tcW w:w="1318" w:type="dxa"/>
                <w:gridSpan w:val="2"/>
              </w:tcPr>
            </w:tcPrChange>
          </w:tcPr>
          <w:p w:rsidR="001D1C71" w:rsidRDefault="001D1C71" w14:paraId="3E9427A9" w14:textId="485ED1CA">
            <w:pPr>
              <w:spacing w:line="276" w:lineRule="auto"/>
              <w:jc w:val="both"/>
              <w:rPr>
                <w:ins w:author="Rick van Beek" w:date="2025-10-30T14:13:00Z" w:id="2945"/>
                <w:rFonts w:ascii="Times New Roman" w:hAnsi="Times New Roman" w:cs="Times New Roman"/>
                <w:sz w:val="16"/>
                <w:szCs w:val="16"/>
                <w:lang w:val="en-GB" w:eastAsia="en-GB"/>
              </w:rPr>
            </w:pPr>
            <w:ins w:author="Rick van Beek" w:date="2025-10-30T14:14:00Z" w:id="2946">
              <w:r w:rsidRPr="00117039">
                <w:rPr>
                  <w:rFonts w:ascii="Times New Roman" w:hAnsi="Times New Roman" w:cs="Times New Roman"/>
                  <w:sz w:val="16"/>
                  <w:szCs w:val="16"/>
                  <w:lang w:val="en-GB" w:eastAsia="en-GB"/>
                </w:rPr>
                <w:t>[not relevant]</w:t>
              </w:r>
            </w:ins>
          </w:p>
        </w:tc>
        <w:tc>
          <w:tcPr>
            <w:tcW w:w="1235" w:type="dxa"/>
            <w:tcPrChange w:author="Fernando Dominguez" w:date="2025-10-30T15:53:00Z" w:id="2947">
              <w:tcPr>
                <w:tcW w:w="1235" w:type="dxa"/>
                <w:gridSpan w:val="3"/>
              </w:tcPr>
            </w:tcPrChange>
          </w:tcPr>
          <w:p w:rsidRPr="0033460B" w:rsidR="001D1C71" w:rsidRDefault="001D1C71" w14:paraId="54C24666" w14:textId="15956808">
            <w:pPr>
              <w:spacing w:line="276" w:lineRule="auto"/>
              <w:jc w:val="both"/>
              <w:rPr>
                <w:ins w:author="Rick van Beek" w:date="2025-10-30T14:13:00Z" w:id="2948"/>
                <w:rFonts w:ascii="Times New Roman" w:hAnsi="Times New Roman" w:eastAsia="Arial" w:cs="Times New Roman"/>
                <w:sz w:val="16"/>
                <w:szCs w:val="16"/>
                <w:highlight w:val="yellow"/>
                <w:lang w:val="en-GB" w:eastAsia="zh-CN"/>
              </w:rPr>
            </w:pPr>
            <w:ins w:author="Rick van Beek" w:date="2025-10-30T14:14:00Z" w:id="2949">
              <w:r w:rsidRPr="00117039">
                <w:rPr>
                  <w:rFonts w:ascii="Times New Roman" w:hAnsi="Times New Roman" w:cs="Times New Roman"/>
                  <w:sz w:val="16"/>
                  <w:szCs w:val="16"/>
                  <w:lang w:val="en-GB" w:eastAsia="en-GB"/>
                </w:rPr>
                <w:t>[not relevant]</w:t>
              </w:r>
            </w:ins>
          </w:p>
        </w:tc>
      </w:tr>
      <w:tr w:rsidRPr="005D4999" w:rsidR="001D1C71" w:rsidTr="008B23E9" w14:paraId="5D2FACA3" w14:textId="77777777">
        <w:trPr>
          <w:gridAfter w:val="1"/>
          <w:wAfter w:w="108" w:type="dxa"/>
          <w:trHeight w:val="300"/>
          <w:ins w:author="Rick van Beek" w:date="2025-10-30T14:13:00Z" w:id="2950"/>
          <w:trPrChange w:author="Fernando Dominguez" w:date="2025-10-30T15:53:00Z" w:id="2951">
            <w:trPr>
              <w:gridAfter w:val="1"/>
              <w:trHeight w:val="300"/>
            </w:trPr>
          </w:trPrChange>
        </w:trPr>
        <w:tc>
          <w:tcPr>
            <w:tcW w:w="687" w:type="dxa"/>
            <w:tcPrChange w:author="Fernando Dominguez" w:date="2025-10-30T15:53:00Z" w:id="2952">
              <w:tcPr>
                <w:tcW w:w="687" w:type="dxa"/>
                <w:gridSpan w:val="2"/>
              </w:tcPr>
            </w:tcPrChange>
          </w:tcPr>
          <w:p w:rsidR="001D1C71" w:rsidRDefault="001D1C71" w14:paraId="19CC4816" w14:textId="4C1BD99C">
            <w:pPr>
              <w:spacing w:line="276" w:lineRule="auto"/>
              <w:jc w:val="both"/>
              <w:rPr>
                <w:ins w:author="Rick van Beek" w:date="2025-10-30T14:13:00Z" w:id="2953"/>
                <w:rFonts w:ascii="Times New Roman" w:hAnsi="Times New Roman" w:eastAsia="Times New Roman" w:cs="Times New Roman"/>
                <w:sz w:val="16"/>
                <w:szCs w:val="16"/>
                <w:lang w:val="en-GB" w:eastAsia="de-DE"/>
              </w:rPr>
            </w:pPr>
            <w:ins w:author="Rick van Beek" w:date="2025-10-30T14:14:00Z" w:id="2954">
              <w:r>
                <w:rPr>
                  <w:rFonts w:ascii="Times New Roman" w:hAnsi="Times New Roman" w:eastAsia="Times New Roman" w:cs="Times New Roman"/>
                  <w:sz w:val="16"/>
                  <w:szCs w:val="16"/>
                  <w:lang w:val="en-GB" w:eastAsia="de-DE"/>
                </w:rPr>
                <w:t>12.10</w:t>
              </w:r>
            </w:ins>
          </w:p>
        </w:tc>
        <w:tc>
          <w:tcPr>
            <w:tcW w:w="1572" w:type="dxa"/>
            <w:tcPrChange w:author="Fernando Dominguez" w:date="2025-10-30T15:53:00Z" w:id="2955">
              <w:tcPr>
                <w:tcW w:w="1572" w:type="dxa"/>
                <w:gridSpan w:val="2"/>
              </w:tcPr>
            </w:tcPrChange>
          </w:tcPr>
          <w:p w:rsidR="001D1C71" w:rsidRDefault="001D1C71" w14:paraId="4CF643DE" w14:textId="59429A64">
            <w:pPr>
              <w:spacing w:line="276" w:lineRule="auto"/>
              <w:jc w:val="both"/>
              <w:rPr>
                <w:ins w:author="Rick van Beek" w:date="2025-10-30T14:13:00Z" w:id="2956"/>
                <w:rFonts w:ascii="Times New Roman" w:hAnsi="Times New Roman" w:cs="Times New Roman"/>
                <w:sz w:val="16"/>
                <w:szCs w:val="16"/>
                <w:lang w:val="en-GB" w:eastAsia="en-GB"/>
              </w:rPr>
            </w:pPr>
            <w:ins w:author="Rick van Beek" w:date="2025-10-30T14:14:00Z" w:id="2957">
              <w:r w:rsidRPr="00117039">
                <w:rPr>
                  <w:rFonts w:ascii="Times New Roman" w:hAnsi="Times New Roman" w:cs="Times New Roman"/>
                  <w:sz w:val="16"/>
                  <w:szCs w:val="16"/>
                  <w:lang w:val="en-GB" w:eastAsia="en-GB"/>
                </w:rPr>
                <w:t>Notify about cancellation of contract</w:t>
              </w:r>
              <w:r>
                <w:rPr>
                  <w:rFonts w:ascii="Times New Roman" w:hAnsi="Times New Roman" w:cs="Times New Roman"/>
                  <w:sz w:val="16"/>
                  <w:szCs w:val="16"/>
                  <w:lang w:val="en-GB" w:eastAsia="en-GB"/>
                </w:rPr>
                <w:t xml:space="preserve"> result</w:t>
              </w:r>
            </w:ins>
          </w:p>
        </w:tc>
        <w:tc>
          <w:tcPr>
            <w:tcW w:w="2882" w:type="dxa"/>
            <w:tcPrChange w:author="Fernando Dominguez" w:date="2025-10-30T15:53:00Z" w:id="2958">
              <w:tcPr>
                <w:tcW w:w="2882" w:type="dxa"/>
                <w:gridSpan w:val="2"/>
              </w:tcPr>
            </w:tcPrChange>
          </w:tcPr>
          <w:p w:rsidR="001D1C71" w:rsidRDefault="001D1C71" w14:paraId="1E966741" w14:textId="0E702467">
            <w:pPr>
              <w:spacing w:line="276" w:lineRule="auto"/>
              <w:jc w:val="both"/>
              <w:rPr>
                <w:ins w:author="Rick van Beek" w:date="2025-10-30T14:13:00Z" w:id="2959"/>
                <w:rFonts w:ascii="Times New Roman" w:hAnsi="Times New Roman" w:cs="Times New Roman"/>
                <w:sz w:val="16"/>
                <w:szCs w:val="16"/>
                <w:lang w:val="en-GB"/>
              </w:rPr>
            </w:pPr>
            <w:ins w:author="Rick van Beek" w:date="2025-10-30T14:14:00Z" w:id="2960">
              <w:r w:rsidRPr="00117039">
                <w:rPr>
                  <w:rFonts w:ascii="Times New Roman" w:hAnsi="Times New Roman" w:cs="Times New Roman"/>
                  <w:sz w:val="16"/>
                  <w:szCs w:val="16"/>
                  <w:lang w:val="en-GB"/>
                </w:rPr>
                <w:t xml:space="preserve">The final customer is notified by the new service provider of the </w:t>
              </w:r>
            </w:ins>
            <w:ins w:author="Rick van Beek" w:date="2025-10-30T14:15:00Z" w:id="2961">
              <w:r w:rsidR="00C7216F">
                <w:rPr>
                  <w:rFonts w:ascii="Times New Roman" w:hAnsi="Times New Roman" w:cs="Times New Roman"/>
                  <w:sz w:val="16"/>
                  <w:szCs w:val="16"/>
                  <w:lang w:val="en-GB"/>
                </w:rPr>
                <w:t xml:space="preserve">contract </w:t>
              </w:r>
            </w:ins>
            <w:ins w:author="Rick van Beek" w:date="2025-10-30T14:14:00Z" w:id="2962">
              <w:r w:rsidRPr="00117039">
                <w:rPr>
                  <w:rFonts w:ascii="Times New Roman" w:hAnsi="Times New Roman" w:cs="Times New Roman"/>
                  <w:sz w:val="16"/>
                  <w:szCs w:val="16"/>
                  <w:lang w:val="en-GB"/>
                </w:rPr>
                <w:t>cancellation</w:t>
              </w:r>
            </w:ins>
            <w:ins w:author="Rick van Beek" w:date="2025-10-30T14:15:00Z" w:id="2963">
              <w:r w:rsidR="009328E5">
                <w:rPr>
                  <w:rFonts w:ascii="Times New Roman" w:hAnsi="Times New Roman" w:cs="Times New Roman"/>
                  <w:sz w:val="16"/>
                  <w:szCs w:val="16"/>
                  <w:lang w:val="en-GB"/>
                </w:rPr>
                <w:t xml:space="preserve"> result</w:t>
              </w:r>
            </w:ins>
            <w:ins w:author="Rick van Beek" w:date="2025-10-30T14:14:00Z" w:id="2964">
              <w:r w:rsidRPr="00117039">
                <w:rPr>
                  <w:rFonts w:ascii="Times New Roman" w:hAnsi="Times New Roman" w:cs="Times New Roman"/>
                  <w:sz w:val="16"/>
                  <w:szCs w:val="16"/>
                  <w:lang w:val="en-GB"/>
                </w:rPr>
                <w:t xml:space="preserve"> </w:t>
              </w:r>
            </w:ins>
          </w:p>
        </w:tc>
        <w:tc>
          <w:tcPr>
            <w:tcW w:w="1316" w:type="dxa"/>
            <w:tcPrChange w:author="Fernando Dominguez" w:date="2025-10-30T15:53:00Z" w:id="2965">
              <w:tcPr>
                <w:tcW w:w="1316" w:type="dxa"/>
                <w:gridSpan w:val="2"/>
              </w:tcPr>
            </w:tcPrChange>
          </w:tcPr>
          <w:p w:rsidR="001D1C71" w:rsidRDefault="00C7216F" w14:paraId="0B03E6A8" w14:textId="16AB22EE">
            <w:pPr>
              <w:spacing w:line="276" w:lineRule="auto"/>
              <w:jc w:val="both"/>
              <w:rPr>
                <w:ins w:author="Rick van Beek" w:date="2025-10-30T14:13:00Z" w:id="2966"/>
                <w:rFonts w:ascii="Times New Roman" w:hAnsi="Times New Roman" w:cs="Times New Roman"/>
                <w:sz w:val="16"/>
                <w:szCs w:val="16"/>
                <w:lang w:val="en-GB" w:eastAsia="en-GB"/>
              </w:rPr>
            </w:pPr>
            <w:ins w:author="Rick van Beek" w:date="2025-10-30T14:15:00Z" w:id="2967">
              <w:r>
                <w:rPr>
                  <w:rFonts w:ascii="Times New Roman" w:hAnsi="Times New Roman" w:cs="Times New Roman"/>
                  <w:sz w:val="16"/>
                  <w:szCs w:val="16"/>
                  <w:lang w:val="en-GB" w:eastAsia="en-GB"/>
                </w:rPr>
                <w:t>Service provider (new)</w:t>
              </w:r>
            </w:ins>
          </w:p>
        </w:tc>
        <w:tc>
          <w:tcPr>
            <w:tcW w:w="1318" w:type="dxa"/>
            <w:tcPrChange w:author="Fernando Dominguez" w:date="2025-10-30T15:53:00Z" w:id="2968">
              <w:tcPr>
                <w:tcW w:w="1318" w:type="dxa"/>
                <w:gridSpan w:val="2"/>
              </w:tcPr>
            </w:tcPrChange>
          </w:tcPr>
          <w:p w:rsidR="001D1C71" w:rsidRDefault="00C7216F" w14:paraId="2FB47DCB" w14:textId="334010B8">
            <w:pPr>
              <w:spacing w:line="276" w:lineRule="auto"/>
              <w:jc w:val="both"/>
              <w:rPr>
                <w:ins w:author="Rick van Beek" w:date="2025-10-30T14:13:00Z" w:id="2969"/>
                <w:rFonts w:ascii="Times New Roman" w:hAnsi="Times New Roman" w:cs="Times New Roman"/>
                <w:sz w:val="16"/>
                <w:szCs w:val="16"/>
                <w:lang w:val="en-GB" w:eastAsia="en-GB"/>
              </w:rPr>
            </w:pPr>
            <w:ins w:author="Rick van Beek" w:date="2025-10-30T14:15:00Z" w:id="2970">
              <w:r>
                <w:rPr>
                  <w:rFonts w:ascii="Times New Roman" w:hAnsi="Times New Roman" w:cs="Times New Roman"/>
                  <w:sz w:val="16"/>
                  <w:szCs w:val="16"/>
                  <w:lang w:val="en-GB" w:eastAsia="en-GB"/>
                </w:rPr>
                <w:t>Final customer</w:t>
              </w:r>
            </w:ins>
          </w:p>
        </w:tc>
        <w:tc>
          <w:tcPr>
            <w:tcW w:w="1235" w:type="dxa"/>
            <w:tcPrChange w:author="Fernando Dominguez" w:date="2025-10-30T15:53:00Z" w:id="2971">
              <w:tcPr>
                <w:tcW w:w="1235" w:type="dxa"/>
                <w:gridSpan w:val="3"/>
              </w:tcPr>
            </w:tcPrChange>
          </w:tcPr>
          <w:p w:rsidRPr="0033460B" w:rsidR="001D1C71" w:rsidRDefault="00C7216F" w14:paraId="3A4AA884" w14:textId="2A9052A1">
            <w:pPr>
              <w:spacing w:line="276" w:lineRule="auto"/>
              <w:jc w:val="both"/>
              <w:rPr>
                <w:ins w:author="Rick van Beek" w:date="2025-10-30T14:13:00Z" w:id="2972"/>
                <w:rFonts w:ascii="Times New Roman" w:hAnsi="Times New Roman" w:eastAsia="Arial" w:cs="Times New Roman"/>
                <w:sz w:val="16"/>
                <w:szCs w:val="16"/>
                <w:highlight w:val="yellow"/>
                <w:lang w:val="en-GB" w:eastAsia="zh-CN"/>
              </w:rPr>
            </w:pPr>
            <w:ins w:author="Rick van Beek" w:date="2025-10-30T14:15:00Z" w:id="2973">
              <w:r w:rsidRPr="00117039">
                <w:rPr>
                  <w:rFonts w:ascii="Times New Roman" w:hAnsi="Times New Roman" w:cs="Times New Roman"/>
                  <w:sz w:val="16"/>
                  <w:szCs w:val="16"/>
                  <w:lang w:val="en-GB" w:eastAsia="en-GB"/>
                </w:rPr>
                <w:t xml:space="preserve">AJ – </w:t>
              </w:r>
            </w:ins>
            <w:ins w:author="Rick van Beek" w:date="2025-10-30T14:16:00Z" w:id="2974">
              <w:r w:rsidR="00D006B4">
                <w:rPr>
                  <w:rFonts w:ascii="Times New Roman" w:hAnsi="Times New Roman" w:cs="Times New Roman"/>
                  <w:sz w:val="16"/>
                  <w:szCs w:val="16"/>
                  <w:lang w:val="en-GB" w:eastAsia="en-GB"/>
                </w:rPr>
                <w:t>Contract cancellation result to</w:t>
              </w:r>
            </w:ins>
            <w:ins w:author="Rick van Beek" w:date="2025-10-30T14:15:00Z" w:id="2975">
              <w:r w:rsidRPr="00117039">
                <w:rPr>
                  <w:rFonts w:ascii="Times New Roman" w:hAnsi="Times New Roman" w:cs="Times New Roman"/>
                  <w:sz w:val="16"/>
                  <w:szCs w:val="16"/>
                  <w:lang w:val="en-GB" w:eastAsia="en-GB"/>
                </w:rPr>
                <w:t xml:space="preserve"> the final customer</w:t>
              </w:r>
              <w:r>
                <w:rPr>
                  <w:rFonts w:ascii="Times New Roman" w:hAnsi="Times New Roman" w:cs="Times New Roman"/>
                  <w:sz w:val="16"/>
                  <w:szCs w:val="16"/>
                  <w:lang w:val="en-GB" w:eastAsia="en-GB"/>
                </w:rPr>
                <w:t xml:space="preserve"> </w:t>
              </w:r>
            </w:ins>
          </w:p>
        </w:tc>
      </w:tr>
      <w:tr w:rsidRPr="0076007D" w:rsidR="00607A4B" w:rsidTr="008B23E9" w14:paraId="4A9782F1" w14:textId="77777777">
        <w:trPr>
          <w:trHeight w:val="300"/>
          <w:trPrChange w:author="Fernando Dominguez" w:date="2025-11-03T09:17:00Z" w:id="2976">
            <w:trPr>
              <w:gridBefore w:val="1"/>
              <w:trHeight w:val="300"/>
            </w:trPr>
          </w:trPrChange>
        </w:trPr>
        <w:tc>
          <w:tcPr>
            <w:tcW w:w="687" w:type="dxa"/>
            <w:tcPrChange w:author="Fernando Dominguez" w:date="2025-11-03T09:17:00Z" w:id="2977">
              <w:tcPr>
                <w:tcW w:w="687" w:type="dxa"/>
                <w:gridSpan w:val="2"/>
              </w:tcPr>
            </w:tcPrChange>
          </w:tcPr>
          <w:p w:rsidRPr="00117039" w:rsidR="00607A4B" w:rsidRDefault="00607A4B" w14:paraId="7E12E230" w14:textId="77777777">
            <w:pPr>
              <w:widowControl w:val="0"/>
              <w:spacing w:after="0" w:line="276" w:lineRule="auto"/>
              <w:jc w:val="both"/>
              <w:rPr>
                <w:rFonts w:ascii="Times New Roman" w:hAnsi="Times New Roman" w:eastAsia="Arial" w:cs="Times New Roman"/>
                <w:i/>
                <w:sz w:val="16"/>
                <w:szCs w:val="16"/>
                <w:lang w:val="en-GB" w:eastAsia="zh-CN"/>
              </w:rPr>
            </w:pPr>
            <w:r w:rsidRPr="00117039">
              <w:rPr>
                <w:rFonts w:ascii="Times New Roman" w:hAnsi="Times New Roman" w:eastAsia="Times New Roman" w:cs="Times New Roman"/>
                <w:sz w:val="16"/>
                <w:szCs w:val="16"/>
                <w:lang w:val="en-GB" w:eastAsia="de-DE"/>
              </w:rPr>
              <w:t>12.11</w:t>
            </w:r>
          </w:p>
        </w:tc>
        <w:tc>
          <w:tcPr>
            <w:tcW w:w="1572" w:type="dxa"/>
            <w:tcPrChange w:author="Fernando Dominguez" w:date="2025-11-03T09:17:00Z" w:id="2978">
              <w:tcPr>
                <w:tcW w:w="1572" w:type="dxa"/>
                <w:gridSpan w:val="2"/>
              </w:tcPr>
            </w:tcPrChange>
          </w:tcPr>
          <w:p w:rsidRPr="00632ED3" w:rsidR="00607A4B" w:rsidRDefault="00607A4B" w14:paraId="357C572E" w14:textId="6B5B372D">
            <w:pPr>
              <w:widowControl w:val="0"/>
              <w:spacing w:after="0" w:line="276" w:lineRule="auto"/>
              <w:jc w:val="both"/>
              <w:rPr>
                <w:rFonts w:ascii="Times New Roman" w:hAnsi="Times New Roman" w:eastAsia="Arial" w:cs="Times New Roman"/>
                <w:i/>
                <w:sz w:val="16"/>
                <w:szCs w:val="16"/>
                <w:lang w:val="en-GB" w:eastAsia="zh-CN"/>
              </w:rPr>
            </w:pPr>
            <w:r w:rsidRPr="00117039">
              <w:rPr>
                <w:rFonts w:ascii="Times New Roman" w:hAnsi="Times New Roman" w:cs="Times New Roman"/>
                <w:sz w:val="16"/>
                <w:szCs w:val="16"/>
                <w:lang w:val="en-GB" w:eastAsia="en-GB"/>
              </w:rPr>
              <w:t xml:space="preserve">Notify </w:t>
            </w:r>
            <w:r w:rsidRPr="00117039" w:rsidR="00C22FC9">
              <w:rPr>
                <w:rFonts w:ascii="Times New Roman" w:hAnsi="Times New Roman" w:cs="Times New Roman"/>
                <w:sz w:val="16"/>
                <w:szCs w:val="16"/>
                <w:lang w:val="en-GB" w:eastAsia="en-GB"/>
              </w:rPr>
              <w:t xml:space="preserve">about </w:t>
            </w:r>
            <w:r w:rsidRPr="00117039">
              <w:rPr>
                <w:rFonts w:ascii="Times New Roman" w:hAnsi="Times New Roman" w:cs="Times New Roman"/>
                <w:sz w:val="16"/>
                <w:szCs w:val="16"/>
                <w:lang w:val="en-GB" w:eastAsia="en-GB"/>
              </w:rPr>
              <w:t xml:space="preserve">cancellation of registration of SP on CU </w:t>
            </w:r>
          </w:p>
        </w:tc>
        <w:tc>
          <w:tcPr>
            <w:tcW w:w="2882" w:type="dxa"/>
            <w:tcPrChange w:author="Fernando Dominguez" w:date="2025-11-03T09:17:00Z" w:id="2979">
              <w:tcPr>
                <w:tcW w:w="2882" w:type="dxa"/>
                <w:gridSpan w:val="2"/>
              </w:tcPr>
            </w:tcPrChange>
          </w:tcPr>
          <w:p w:rsidRPr="00632ED3" w:rsidR="00607A4B" w:rsidRDefault="00607A4B" w14:paraId="7E295068" w14:textId="76DADB58">
            <w:pPr>
              <w:spacing w:line="276" w:lineRule="auto"/>
              <w:jc w:val="both"/>
              <w:rPr>
                <w:rFonts w:ascii="Times New Roman" w:hAnsi="Times New Roman" w:eastAsia="Arial" w:cs="Times New Roman"/>
                <w:i/>
                <w:sz w:val="16"/>
                <w:szCs w:val="16"/>
                <w:lang w:val="en-GB" w:eastAsia="zh-CN"/>
              </w:rPr>
            </w:pPr>
            <w:r w:rsidRPr="00117039">
              <w:rPr>
                <w:rFonts w:ascii="Times New Roman" w:hAnsi="Times New Roman" w:cs="Times New Roman"/>
                <w:sz w:val="16"/>
                <w:szCs w:val="16"/>
                <w:lang w:val="en-GB"/>
              </w:rPr>
              <w:t xml:space="preserve">The CU module administrator notifies the affected parties of the cancellation of the </w:t>
            </w:r>
            <w:ins w:author="Rick van Beek" w:date="2025-10-30T14:23:00Z" w:id="2980">
              <w:r w:rsidR="00537AFA">
                <w:rPr>
                  <w:rFonts w:ascii="Times New Roman" w:hAnsi="Times New Roman" w:cs="Times New Roman"/>
                  <w:sz w:val="16"/>
                  <w:szCs w:val="16"/>
                  <w:lang w:val="en-GB"/>
                </w:rPr>
                <w:t xml:space="preserve">pending </w:t>
              </w:r>
            </w:ins>
            <w:r w:rsidRPr="00117039">
              <w:rPr>
                <w:rFonts w:ascii="Times New Roman" w:hAnsi="Times New Roman" w:cs="Times New Roman"/>
                <w:sz w:val="16"/>
                <w:szCs w:val="16"/>
                <w:lang w:val="en-GB"/>
              </w:rPr>
              <w:t>registration of the SP on the CU.</w:t>
            </w:r>
          </w:p>
        </w:tc>
        <w:tc>
          <w:tcPr>
            <w:tcW w:w="1316" w:type="dxa"/>
            <w:tcPrChange w:author="Fernando Dominguez" w:date="2025-11-03T09:17:00Z" w:id="2981">
              <w:tcPr>
                <w:tcW w:w="1316" w:type="dxa"/>
                <w:gridSpan w:val="2"/>
              </w:tcPr>
            </w:tcPrChange>
          </w:tcPr>
          <w:p w:rsidRPr="00117039" w:rsidR="00607A4B" w:rsidRDefault="00607A4B" w14:paraId="11FE97AD" w14:textId="77777777">
            <w:pPr>
              <w:widowControl w:val="0"/>
              <w:spacing w:after="0" w:line="276" w:lineRule="auto"/>
              <w:jc w:val="both"/>
              <w:rPr>
                <w:rFonts w:ascii="Times New Roman" w:hAnsi="Times New Roman" w:eastAsia="Arial" w:cs="Times New Roman"/>
                <w:i/>
                <w:sz w:val="16"/>
                <w:szCs w:val="16"/>
                <w:lang w:val="en-GB" w:eastAsia="zh-CN"/>
              </w:rPr>
            </w:pPr>
            <w:r w:rsidRPr="00117039">
              <w:rPr>
                <w:rFonts w:ascii="Times New Roman" w:hAnsi="Times New Roman" w:cs="Times New Roman"/>
                <w:sz w:val="16"/>
                <w:szCs w:val="16"/>
                <w:lang w:val="en-GB" w:eastAsia="en-GB"/>
              </w:rPr>
              <w:t>CU module administrator</w:t>
            </w:r>
          </w:p>
        </w:tc>
        <w:tc>
          <w:tcPr>
            <w:tcW w:w="1318" w:type="dxa"/>
            <w:tcPrChange w:author="Fernando Dominguez" w:date="2025-11-03T09:17:00Z" w:id="2982">
              <w:tcPr>
                <w:tcW w:w="1318" w:type="dxa"/>
                <w:gridSpan w:val="2"/>
              </w:tcPr>
            </w:tcPrChange>
          </w:tcPr>
          <w:p w:rsidRPr="00117039" w:rsidR="00607A4B" w:rsidRDefault="00607A4B" w14:paraId="6F0D7EEB" w14:textId="77777777">
            <w:pPr>
              <w:widowControl w:val="0"/>
              <w:spacing w:after="0" w:line="276" w:lineRule="auto"/>
              <w:jc w:val="both"/>
              <w:rPr>
                <w:rFonts w:ascii="Times New Roman" w:hAnsi="Times New Roman" w:eastAsia="Arial" w:cs="Times New Roman"/>
                <w:i/>
                <w:sz w:val="16"/>
                <w:szCs w:val="16"/>
                <w:lang w:val="en-GB" w:eastAsia="zh-CN"/>
              </w:rPr>
            </w:pPr>
            <w:r w:rsidRPr="00117039">
              <w:rPr>
                <w:rFonts w:ascii="Times New Roman" w:hAnsi="Times New Roman" w:cs="Times New Roman"/>
                <w:sz w:val="16"/>
                <w:szCs w:val="16"/>
                <w:lang w:val="en-GB" w:eastAsia="en-GB"/>
              </w:rPr>
              <w:t>Affected parties</w:t>
            </w:r>
          </w:p>
        </w:tc>
        <w:tc>
          <w:tcPr>
            <w:tcW w:w="1235" w:type="dxa"/>
            <w:gridSpan w:val="2"/>
            <w:tcPrChange w:author="Fernando Dominguez" w:date="2025-11-03T09:17:00Z" w:id="2983">
              <w:tcPr>
                <w:tcW w:w="1235" w:type="dxa"/>
                <w:gridSpan w:val="3"/>
              </w:tcPr>
            </w:tcPrChange>
          </w:tcPr>
          <w:p w:rsidRPr="00632ED3" w:rsidR="00607A4B" w:rsidRDefault="00607A4B" w14:paraId="73CAEA9D" w14:textId="69C01182">
            <w:pPr>
              <w:spacing w:line="276" w:lineRule="auto"/>
              <w:jc w:val="both"/>
              <w:rPr>
                <w:rFonts w:ascii="Times New Roman" w:hAnsi="Times New Roman" w:eastAsia="Arial" w:cs="Times New Roman"/>
                <w:sz w:val="16"/>
                <w:szCs w:val="16"/>
                <w:lang w:val="en-GB" w:eastAsia="zh-CN"/>
              </w:rPr>
            </w:pPr>
            <w:r w:rsidRPr="00117039">
              <w:rPr>
                <w:rFonts w:ascii="Times New Roman" w:hAnsi="Times New Roman" w:cs="Times New Roman"/>
                <w:sz w:val="16"/>
                <w:szCs w:val="16"/>
                <w:lang w:val="en-GB" w:eastAsia="en-GB"/>
              </w:rPr>
              <w:t>A</w:t>
            </w:r>
            <w:ins w:author="Carmen Garcia Montero" w:date="2025-11-03T14:41:00Z" w:id="2984">
              <w:r w:rsidR="000A1F2F">
                <w:rPr>
                  <w:rFonts w:ascii="Times New Roman" w:hAnsi="Times New Roman" w:cs="Times New Roman"/>
                  <w:sz w:val="16"/>
                  <w:szCs w:val="16"/>
                  <w:lang w:val="en-GB" w:eastAsia="en-GB"/>
                </w:rPr>
                <w:t>K</w:t>
              </w:r>
            </w:ins>
            <w:del w:author="Carmen Garcia Montero" w:date="2025-11-03T14:41:00Z" w:id="2985">
              <w:r w:rsidRPr="00117039" w:rsidDel="000A1F2F" w:rsidR="00280E8E">
                <w:rPr>
                  <w:rFonts w:ascii="Times New Roman" w:hAnsi="Times New Roman" w:cs="Times New Roman"/>
                  <w:sz w:val="16"/>
                  <w:szCs w:val="16"/>
                  <w:lang w:val="en-GB" w:eastAsia="en-GB"/>
                </w:rPr>
                <w:delText>I</w:delText>
              </w:r>
            </w:del>
            <w:r w:rsidRPr="00117039">
              <w:rPr>
                <w:rFonts w:ascii="Times New Roman" w:hAnsi="Times New Roman" w:cs="Times New Roman"/>
                <w:sz w:val="16"/>
                <w:szCs w:val="16"/>
                <w:lang w:val="en-GB" w:eastAsia="en-GB"/>
              </w:rPr>
              <w:t xml:space="preserve"> – Cancellation notification to affected parties</w:t>
            </w:r>
          </w:p>
        </w:tc>
      </w:tr>
      <w:tr w:rsidRPr="00390DC1" w:rsidR="00607A4B" w:rsidTr="008B23E9" w14:paraId="7AE0113C" w14:textId="77777777">
        <w:trPr>
          <w:del w:author="Rick van Beek" w:date="2025-10-30T14:16:00Z" w:id="2986"/>
          <w:trPrChange w:author="Fernando Dominguez" w:date="2025-11-03T09:17:00Z" w:id="2987">
            <w:trPr>
              <w:gridBefore w:val="1"/>
            </w:trPr>
          </w:trPrChange>
        </w:trPr>
        <w:tc>
          <w:tcPr>
            <w:tcW w:w="687" w:type="dxa"/>
            <w:tcPrChange w:author="Fernando Dominguez" w:date="2025-11-03T09:17:00Z" w:id="2988">
              <w:tcPr>
                <w:tcW w:w="687" w:type="dxa"/>
                <w:gridSpan w:val="2"/>
              </w:tcPr>
            </w:tcPrChange>
          </w:tcPr>
          <w:p w:rsidRPr="00117039" w:rsidR="00607A4B" w:rsidRDefault="00607A4B" w14:paraId="318745C6" w14:textId="77777777">
            <w:pPr>
              <w:widowControl w:val="0"/>
              <w:spacing w:after="0" w:line="276" w:lineRule="auto"/>
              <w:jc w:val="both"/>
              <w:rPr>
                <w:del w:author="Rick van Beek" w:date="2025-10-30T14:16:00Z" w:id="2989"/>
                <w:rFonts w:ascii="Times New Roman" w:hAnsi="Times New Roman" w:eastAsia="Times New Roman" w:cs="Times New Roman"/>
                <w:sz w:val="16"/>
                <w:szCs w:val="16"/>
                <w:lang w:val="en-GB" w:eastAsia="de-DE"/>
              </w:rPr>
            </w:pPr>
            <w:del w:author="Rick van Beek" w:date="2025-10-30T14:16:00Z" w:id="2990">
              <w:r w:rsidRPr="00117039">
                <w:rPr>
                  <w:rFonts w:ascii="Times New Roman" w:hAnsi="Times New Roman" w:eastAsia="Times New Roman" w:cs="Times New Roman"/>
                  <w:sz w:val="16"/>
                  <w:szCs w:val="16"/>
                  <w:lang w:val="en-GB" w:eastAsia="de-DE"/>
                </w:rPr>
                <w:delText>12.12</w:delText>
              </w:r>
            </w:del>
          </w:p>
        </w:tc>
        <w:tc>
          <w:tcPr>
            <w:tcW w:w="1572" w:type="dxa"/>
            <w:tcPrChange w:author="Fernando Dominguez" w:date="2025-11-03T09:17:00Z" w:id="2991">
              <w:tcPr>
                <w:tcW w:w="1572" w:type="dxa"/>
                <w:gridSpan w:val="2"/>
              </w:tcPr>
            </w:tcPrChange>
          </w:tcPr>
          <w:p w:rsidRPr="00117039" w:rsidR="00607A4B" w:rsidRDefault="00607A4B" w14:paraId="2D8C77D3" w14:textId="77777777">
            <w:pPr>
              <w:widowControl w:val="0"/>
              <w:spacing w:after="0" w:line="276" w:lineRule="auto"/>
              <w:jc w:val="both"/>
              <w:rPr>
                <w:del w:author="Rick van Beek" w:date="2025-10-30T14:16:00Z" w:id="2992"/>
                <w:rFonts w:ascii="Times New Roman" w:hAnsi="Times New Roman" w:eastAsia="Times New Roman" w:cs="Times New Roman"/>
                <w:sz w:val="16"/>
                <w:szCs w:val="16"/>
                <w:lang w:val="en-GB" w:eastAsia="de-DE"/>
              </w:rPr>
            </w:pPr>
            <w:del w:author="Rick van Beek" w:date="2025-10-30T14:16:00Z" w:id="2993">
              <w:r w:rsidRPr="00117039">
                <w:rPr>
                  <w:rFonts w:ascii="Times New Roman" w:hAnsi="Times New Roman" w:eastAsia="Times New Roman" w:cs="Times New Roman"/>
                  <w:sz w:val="16"/>
                  <w:szCs w:val="16"/>
                  <w:lang w:val="en-GB" w:eastAsia="de-DE"/>
                </w:rPr>
                <w:delText>Cancel contract</w:delText>
              </w:r>
            </w:del>
          </w:p>
        </w:tc>
        <w:tc>
          <w:tcPr>
            <w:tcW w:w="2882" w:type="dxa"/>
            <w:tcPrChange w:author="Fernando Dominguez" w:date="2025-11-03T09:17:00Z" w:id="2994">
              <w:tcPr>
                <w:tcW w:w="2882" w:type="dxa"/>
                <w:gridSpan w:val="2"/>
              </w:tcPr>
            </w:tcPrChange>
          </w:tcPr>
          <w:p w:rsidRPr="00632ED3" w:rsidR="00607A4B" w:rsidRDefault="00607A4B" w14:paraId="00DDAAA7" w14:textId="77777777">
            <w:pPr>
              <w:widowControl w:val="0"/>
              <w:spacing w:after="0" w:line="276" w:lineRule="auto"/>
              <w:jc w:val="both"/>
              <w:rPr>
                <w:del w:author="Rick van Beek" w:date="2025-10-30T14:16:00Z" w:id="2995"/>
                <w:rFonts w:ascii="Times New Roman" w:hAnsi="Times New Roman" w:eastAsia="Times New Roman" w:cs="Times New Roman"/>
                <w:sz w:val="16"/>
                <w:szCs w:val="16"/>
                <w:lang w:val="en-GB" w:eastAsia="de-DE"/>
              </w:rPr>
            </w:pPr>
            <w:del w:author="Rick van Beek" w:date="2025-10-30T14:16:00Z" w:id="2996">
              <w:r w:rsidRPr="00117039">
                <w:rPr>
                  <w:rFonts w:ascii="Times New Roman" w:hAnsi="Times New Roman" w:cs="Times New Roman"/>
                  <w:sz w:val="16"/>
                  <w:szCs w:val="16"/>
                  <w:lang w:val="en-GB"/>
                </w:rPr>
                <w:delText xml:space="preserve">The new service provider cancels the service provider contract with the final customer. </w:delText>
              </w:r>
            </w:del>
          </w:p>
        </w:tc>
        <w:tc>
          <w:tcPr>
            <w:tcW w:w="1316" w:type="dxa"/>
            <w:tcPrChange w:author="Fernando Dominguez" w:date="2025-11-03T09:17:00Z" w:id="2997">
              <w:tcPr>
                <w:tcW w:w="1316" w:type="dxa"/>
                <w:gridSpan w:val="2"/>
              </w:tcPr>
            </w:tcPrChange>
          </w:tcPr>
          <w:p w:rsidRPr="00117039" w:rsidR="00607A4B" w:rsidRDefault="00607A4B" w14:paraId="52E889B4" w14:textId="77777777">
            <w:pPr>
              <w:widowControl w:val="0"/>
              <w:spacing w:after="0" w:line="276" w:lineRule="auto"/>
              <w:jc w:val="both"/>
              <w:rPr>
                <w:del w:author="Rick van Beek" w:date="2025-10-30T14:16:00Z" w:id="2998"/>
                <w:rFonts w:ascii="Times New Roman" w:hAnsi="Times New Roman" w:eastAsia="Times New Roman" w:cs="Times New Roman"/>
                <w:sz w:val="16"/>
                <w:szCs w:val="16"/>
                <w:lang w:val="en-GB" w:eastAsia="de-DE"/>
              </w:rPr>
            </w:pPr>
            <w:del w:author="Rick van Beek" w:date="2025-10-30T14:16:00Z" w:id="2999">
              <w:r w:rsidRPr="00117039">
                <w:rPr>
                  <w:rFonts w:ascii="Times New Roman" w:hAnsi="Times New Roman" w:eastAsia="Times New Roman" w:cs="Times New Roman"/>
                  <w:sz w:val="16"/>
                  <w:szCs w:val="16"/>
                  <w:lang w:val="en-GB" w:eastAsia="de-DE"/>
                </w:rPr>
                <w:delText>Service provider (new)</w:delText>
              </w:r>
            </w:del>
          </w:p>
        </w:tc>
        <w:tc>
          <w:tcPr>
            <w:tcW w:w="1318" w:type="dxa"/>
            <w:tcPrChange w:author="Fernando Dominguez" w:date="2025-11-03T09:17:00Z" w:id="3000">
              <w:tcPr>
                <w:tcW w:w="1318" w:type="dxa"/>
                <w:gridSpan w:val="2"/>
              </w:tcPr>
            </w:tcPrChange>
          </w:tcPr>
          <w:p w:rsidRPr="00117039" w:rsidR="00607A4B" w:rsidRDefault="00607A4B" w14:paraId="3DF7B1B5" w14:textId="77777777">
            <w:pPr>
              <w:widowControl w:val="0"/>
              <w:spacing w:after="0" w:line="276" w:lineRule="auto"/>
              <w:jc w:val="both"/>
              <w:rPr>
                <w:del w:author="Rick van Beek" w:date="2025-10-30T14:16:00Z" w:id="3001"/>
                <w:rFonts w:ascii="Times New Roman" w:hAnsi="Times New Roman" w:eastAsia="Times New Roman" w:cs="Times New Roman"/>
                <w:sz w:val="16"/>
                <w:szCs w:val="16"/>
                <w:lang w:val="en-GB" w:eastAsia="de-DE"/>
              </w:rPr>
            </w:pPr>
            <w:del w:author="Rick van Beek" w:date="2025-10-30T14:16:00Z" w:id="3002">
              <w:r w:rsidRPr="00117039">
                <w:rPr>
                  <w:rFonts w:ascii="Times New Roman" w:hAnsi="Times New Roman" w:cs="Times New Roman"/>
                  <w:sz w:val="16"/>
                  <w:szCs w:val="16"/>
                  <w:lang w:val="en-GB" w:eastAsia="en-GB"/>
                </w:rPr>
                <w:delText>[not relevant]</w:delText>
              </w:r>
            </w:del>
          </w:p>
        </w:tc>
        <w:tc>
          <w:tcPr>
            <w:tcW w:w="1235" w:type="dxa"/>
            <w:gridSpan w:val="2"/>
            <w:tcPrChange w:author="Fernando Dominguez" w:date="2025-11-03T09:17:00Z" w:id="3003">
              <w:tcPr>
                <w:tcW w:w="1235" w:type="dxa"/>
                <w:gridSpan w:val="3"/>
              </w:tcPr>
            </w:tcPrChange>
          </w:tcPr>
          <w:p w:rsidRPr="00117039" w:rsidR="00607A4B" w:rsidRDefault="00607A4B" w14:paraId="62694099" w14:textId="77777777">
            <w:pPr>
              <w:widowControl w:val="0"/>
              <w:spacing w:after="0" w:line="276" w:lineRule="auto"/>
              <w:jc w:val="both"/>
              <w:rPr>
                <w:del w:author="Rick van Beek" w:date="2025-10-30T14:16:00Z" w:id="3004"/>
                <w:rFonts w:ascii="Times New Roman" w:hAnsi="Times New Roman" w:eastAsia="Times New Roman" w:cs="Times New Roman"/>
                <w:sz w:val="16"/>
                <w:szCs w:val="16"/>
                <w:lang w:val="en-GB" w:eastAsia="de-DE"/>
              </w:rPr>
            </w:pPr>
            <w:del w:author="Rick van Beek" w:date="2025-10-30T14:16:00Z" w:id="3005">
              <w:r w:rsidRPr="00117039">
                <w:rPr>
                  <w:rFonts w:ascii="Times New Roman" w:hAnsi="Times New Roman" w:cs="Times New Roman"/>
                  <w:sz w:val="16"/>
                  <w:szCs w:val="16"/>
                  <w:lang w:val="en-GB" w:eastAsia="en-GB"/>
                </w:rPr>
                <w:delText>[not relevant]</w:delText>
              </w:r>
            </w:del>
          </w:p>
        </w:tc>
      </w:tr>
      <w:tr w:rsidRPr="0076007D" w:rsidR="00607A4B" w:rsidTr="008B23E9" w14:paraId="3CA2CC1F" w14:textId="77777777">
        <w:trPr>
          <w:del w:author="Rick van Beek" w:date="2025-10-30T14:16:00Z" w:id="3006"/>
          <w:trPrChange w:author="Fernando Dominguez" w:date="2025-11-03T09:17:00Z" w:id="3007">
            <w:trPr>
              <w:gridBefore w:val="1"/>
            </w:trPr>
          </w:trPrChange>
        </w:trPr>
        <w:tc>
          <w:tcPr>
            <w:tcW w:w="687" w:type="dxa"/>
            <w:tcPrChange w:author="Fernando Dominguez" w:date="2025-11-03T09:17:00Z" w:id="3008">
              <w:tcPr>
                <w:tcW w:w="687" w:type="dxa"/>
                <w:gridSpan w:val="2"/>
              </w:tcPr>
            </w:tcPrChange>
          </w:tcPr>
          <w:p w:rsidRPr="00117039" w:rsidR="00607A4B" w:rsidRDefault="00607A4B" w14:paraId="01021AF8" w14:textId="77777777">
            <w:pPr>
              <w:widowControl w:val="0"/>
              <w:spacing w:after="0" w:line="276" w:lineRule="auto"/>
              <w:jc w:val="both"/>
              <w:rPr>
                <w:del w:author="Rick van Beek" w:date="2025-10-30T14:16:00Z" w:id="3009"/>
                <w:rFonts w:ascii="Times New Roman" w:hAnsi="Times New Roman" w:eastAsia="Times New Roman" w:cs="Times New Roman"/>
                <w:sz w:val="16"/>
                <w:szCs w:val="16"/>
                <w:lang w:val="en-GB" w:eastAsia="de-DE"/>
              </w:rPr>
            </w:pPr>
            <w:del w:author="Rick van Beek" w:date="2025-10-30T14:16:00Z" w:id="3010">
              <w:r w:rsidRPr="00117039">
                <w:rPr>
                  <w:rFonts w:ascii="Times New Roman" w:hAnsi="Times New Roman" w:eastAsia="Calibri" w:cs="Times New Roman"/>
                  <w:sz w:val="16"/>
                  <w:szCs w:val="16"/>
                  <w:lang w:val="en-GB" w:eastAsia="zh-CN"/>
                </w:rPr>
                <w:delText>1</w:delText>
              </w:r>
              <w:r w:rsidRPr="00117039">
                <w:rPr>
                  <w:rFonts w:ascii="Times New Roman" w:hAnsi="Times New Roman" w:eastAsia="Calibri" w:cs="Times New Roman"/>
                  <w:sz w:val="16"/>
                  <w:szCs w:val="16"/>
                  <w:lang w:val="en-GB"/>
                </w:rPr>
                <w:delText>2</w:delText>
              </w:r>
              <w:r w:rsidRPr="00117039">
                <w:rPr>
                  <w:rFonts w:ascii="Times New Roman" w:hAnsi="Times New Roman" w:eastAsia="Calibri" w:cs="Times New Roman"/>
                  <w:sz w:val="16"/>
                  <w:szCs w:val="16"/>
                  <w:lang w:val="en-GB" w:eastAsia="zh-CN"/>
                </w:rPr>
                <w:delText>.1</w:delText>
              </w:r>
              <w:r w:rsidRPr="00117039">
                <w:rPr>
                  <w:rFonts w:ascii="Times New Roman" w:hAnsi="Times New Roman" w:eastAsia="Calibri" w:cs="Times New Roman"/>
                  <w:sz w:val="16"/>
                  <w:szCs w:val="16"/>
                  <w:lang w:val="en-GB"/>
                </w:rPr>
                <w:delText>3</w:delText>
              </w:r>
            </w:del>
          </w:p>
        </w:tc>
        <w:tc>
          <w:tcPr>
            <w:tcW w:w="1572" w:type="dxa"/>
            <w:tcPrChange w:author="Fernando Dominguez" w:date="2025-11-03T09:17:00Z" w:id="3011">
              <w:tcPr>
                <w:tcW w:w="1572" w:type="dxa"/>
                <w:gridSpan w:val="2"/>
              </w:tcPr>
            </w:tcPrChange>
          </w:tcPr>
          <w:p w:rsidRPr="00632ED3" w:rsidR="00607A4B" w:rsidRDefault="00607A4B" w14:paraId="48D14C6C" w14:textId="3435ADAD">
            <w:pPr>
              <w:widowControl w:val="0"/>
              <w:spacing w:after="0" w:line="276" w:lineRule="auto"/>
              <w:jc w:val="both"/>
              <w:rPr>
                <w:del w:author="Rick van Beek" w:date="2025-10-30T14:16:00Z" w:id="3012"/>
                <w:rFonts w:ascii="Times New Roman" w:hAnsi="Times New Roman" w:cs="Times New Roman"/>
                <w:sz w:val="16"/>
                <w:szCs w:val="16"/>
                <w:lang w:val="en-GB" w:eastAsia="en-GB"/>
              </w:rPr>
            </w:pPr>
            <w:del w:author="Rick van Beek" w:date="2025-10-30T14:16:00Z" w:id="3013">
              <w:r w:rsidRPr="00117039">
                <w:rPr>
                  <w:rFonts w:ascii="Times New Roman" w:hAnsi="Times New Roman" w:cs="Times New Roman"/>
                  <w:sz w:val="16"/>
                  <w:szCs w:val="16"/>
                  <w:lang w:val="en-GB" w:eastAsia="en-GB"/>
                </w:rPr>
                <w:delText xml:space="preserve">Notify </w:delText>
              </w:r>
              <w:r w:rsidRPr="00117039" w:rsidR="00C22FC9">
                <w:rPr>
                  <w:rFonts w:ascii="Times New Roman" w:hAnsi="Times New Roman" w:cs="Times New Roman"/>
                  <w:sz w:val="16"/>
                  <w:szCs w:val="16"/>
                  <w:lang w:val="en-GB" w:eastAsia="en-GB"/>
                </w:rPr>
                <w:delText>about</w:delText>
              </w:r>
              <w:r w:rsidRPr="00117039">
                <w:rPr>
                  <w:rFonts w:ascii="Times New Roman" w:hAnsi="Times New Roman" w:cs="Times New Roman"/>
                  <w:sz w:val="16"/>
                  <w:szCs w:val="16"/>
                  <w:lang w:val="en-GB" w:eastAsia="en-GB"/>
                </w:rPr>
                <w:delText xml:space="preserve"> cancellation of contract</w:delText>
              </w:r>
            </w:del>
          </w:p>
        </w:tc>
        <w:tc>
          <w:tcPr>
            <w:tcW w:w="2882" w:type="dxa"/>
            <w:tcPrChange w:author="Fernando Dominguez" w:date="2025-11-03T09:17:00Z" w:id="3014">
              <w:tcPr>
                <w:tcW w:w="2882" w:type="dxa"/>
                <w:gridSpan w:val="2"/>
              </w:tcPr>
            </w:tcPrChange>
          </w:tcPr>
          <w:p w:rsidRPr="00632ED3" w:rsidR="00607A4B" w:rsidRDefault="00607A4B" w14:paraId="206DAB25" w14:textId="77777777">
            <w:pPr>
              <w:widowControl w:val="0"/>
              <w:spacing w:after="0" w:line="276" w:lineRule="auto"/>
              <w:jc w:val="both"/>
              <w:rPr>
                <w:del w:author="Rick van Beek" w:date="2025-10-30T14:16:00Z" w:id="3015"/>
                <w:rFonts w:ascii="Times New Roman" w:hAnsi="Times New Roman" w:eastAsia="Times New Roman" w:cs="Times New Roman"/>
                <w:sz w:val="16"/>
                <w:szCs w:val="16"/>
                <w:lang w:val="en-GB" w:eastAsia="de-DE"/>
              </w:rPr>
            </w:pPr>
            <w:del w:author="Rick van Beek" w:date="2025-10-30T14:16:00Z" w:id="3016">
              <w:r w:rsidRPr="00117039">
                <w:rPr>
                  <w:rFonts w:ascii="Times New Roman" w:hAnsi="Times New Roman" w:cs="Times New Roman"/>
                  <w:sz w:val="16"/>
                  <w:szCs w:val="16"/>
                  <w:lang w:val="en-GB"/>
                </w:rPr>
                <w:delText>The final customer is notified by the new service provider of the cancellation of the new service provider contract.</w:delText>
              </w:r>
            </w:del>
          </w:p>
        </w:tc>
        <w:tc>
          <w:tcPr>
            <w:tcW w:w="1316" w:type="dxa"/>
            <w:tcPrChange w:author="Fernando Dominguez" w:date="2025-11-03T09:17:00Z" w:id="3017">
              <w:tcPr>
                <w:tcW w:w="1316" w:type="dxa"/>
                <w:gridSpan w:val="2"/>
              </w:tcPr>
            </w:tcPrChange>
          </w:tcPr>
          <w:p w:rsidRPr="00117039" w:rsidR="00607A4B" w:rsidRDefault="00607A4B" w14:paraId="2A4B7C91" w14:textId="77777777">
            <w:pPr>
              <w:widowControl w:val="0"/>
              <w:spacing w:after="0" w:line="276" w:lineRule="auto"/>
              <w:jc w:val="both"/>
              <w:rPr>
                <w:del w:author="Rick van Beek" w:date="2025-10-30T14:16:00Z" w:id="3018"/>
                <w:rFonts w:ascii="Times New Roman" w:hAnsi="Times New Roman" w:eastAsia="Times New Roman" w:cs="Times New Roman"/>
                <w:sz w:val="16"/>
                <w:szCs w:val="16"/>
                <w:lang w:val="en-GB" w:eastAsia="de-DE"/>
              </w:rPr>
            </w:pPr>
            <w:del w:author="Rick van Beek" w:date="2025-10-30T14:16:00Z" w:id="3019">
              <w:r w:rsidRPr="00117039">
                <w:rPr>
                  <w:rFonts w:ascii="Times New Roman" w:hAnsi="Times New Roman" w:eastAsia="Times New Roman" w:cs="Times New Roman"/>
                  <w:sz w:val="16"/>
                  <w:szCs w:val="16"/>
                  <w:lang w:val="en-GB" w:eastAsia="de-DE"/>
                </w:rPr>
                <w:delText>Service provider (new)</w:delText>
              </w:r>
            </w:del>
          </w:p>
        </w:tc>
        <w:tc>
          <w:tcPr>
            <w:tcW w:w="1318" w:type="dxa"/>
            <w:tcPrChange w:author="Fernando Dominguez" w:date="2025-11-03T09:17:00Z" w:id="3020">
              <w:tcPr>
                <w:tcW w:w="1318" w:type="dxa"/>
                <w:gridSpan w:val="2"/>
              </w:tcPr>
            </w:tcPrChange>
          </w:tcPr>
          <w:p w:rsidRPr="00117039" w:rsidR="00607A4B" w:rsidRDefault="00607A4B" w14:paraId="2CF67D26" w14:textId="77777777">
            <w:pPr>
              <w:widowControl w:val="0"/>
              <w:spacing w:after="0" w:line="276" w:lineRule="auto"/>
              <w:jc w:val="both"/>
              <w:rPr>
                <w:del w:author="Rick van Beek" w:date="2025-10-30T14:16:00Z" w:id="3021"/>
                <w:rFonts w:ascii="Times New Roman" w:hAnsi="Times New Roman" w:eastAsia="Times New Roman" w:cs="Times New Roman"/>
                <w:sz w:val="16"/>
                <w:szCs w:val="16"/>
                <w:lang w:val="en-GB" w:eastAsia="de-DE"/>
              </w:rPr>
            </w:pPr>
            <w:del w:author="Rick van Beek" w:date="2025-10-30T14:16:00Z" w:id="3022">
              <w:r w:rsidRPr="00117039">
                <w:rPr>
                  <w:rFonts w:ascii="Times New Roman" w:hAnsi="Times New Roman" w:eastAsia="Times New Roman" w:cs="Times New Roman"/>
                  <w:sz w:val="16"/>
                  <w:szCs w:val="16"/>
                  <w:lang w:val="en-GB" w:eastAsia="de-DE"/>
                </w:rPr>
                <w:delText>Final customer</w:delText>
              </w:r>
            </w:del>
          </w:p>
        </w:tc>
        <w:tc>
          <w:tcPr>
            <w:tcW w:w="1235" w:type="dxa"/>
            <w:gridSpan w:val="2"/>
            <w:tcPrChange w:author="Fernando Dominguez" w:date="2025-11-03T09:17:00Z" w:id="3023">
              <w:tcPr>
                <w:tcW w:w="1235" w:type="dxa"/>
                <w:gridSpan w:val="3"/>
              </w:tcPr>
            </w:tcPrChange>
          </w:tcPr>
          <w:p w:rsidRPr="00632ED3" w:rsidR="00607A4B" w:rsidRDefault="00607A4B" w14:paraId="072BF6AC" w14:textId="74212BD6">
            <w:pPr>
              <w:widowControl w:val="0"/>
              <w:spacing w:after="0" w:line="276" w:lineRule="auto"/>
              <w:jc w:val="both"/>
              <w:rPr>
                <w:del w:author="Rick van Beek" w:date="2025-10-30T14:16:00Z" w:id="3024"/>
                <w:rFonts w:ascii="Times New Roman" w:hAnsi="Times New Roman" w:eastAsia="Times New Roman" w:cs="Times New Roman"/>
                <w:sz w:val="16"/>
                <w:szCs w:val="16"/>
                <w:lang w:val="en-GB" w:eastAsia="de-DE"/>
              </w:rPr>
            </w:pPr>
            <w:del w:author="Rick van Beek" w:date="2025-10-30T14:16:00Z" w:id="3025">
              <w:r w:rsidRPr="00117039">
                <w:rPr>
                  <w:rFonts w:ascii="Times New Roman" w:hAnsi="Times New Roman" w:cs="Times New Roman"/>
                  <w:sz w:val="16"/>
                  <w:szCs w:val="16"/>
                  <w:lang w:val="en-GB" w:eastAsia="en-GB"/>
                </w:rPr>
                <w:delText>A</w:delText>
              </w:r>
              <w:r w:rsidRPr="00117039" w:rsidR="00280E8E">
                <w:rPr>
                  <w:rFonts w:ascii="Times New Roman" w:hAnsi="Times New Roman" w:cs="Times New Roman"/>
                  <w:sz w:val="16"/>
                  <w:szCs w:val="16"/>
                  <w:lang w:val="en-GB" w:eastAsia="en-GB"/>
                </w:rPr>
                <w:delText>J</w:delText>
              </w:r>
              <w:r w:rsidRPr="00117039">
                <w:rPr>
                  <w:rFonts w:ascii="Times New Roman" w:hAnsi="Times New Roman" w:cs="Times New Roman"/>
                  <w:sz w:val="16"/>
                  <w:szCs w:val="16"/>
                  <w:lang w:val="en-GB" w:eastAsia="en-GB"/>
                </w:rPr>
                <w:delText xml:space="preserve"> – Cancellation notification to the final customer</w:delText>
              </w:r>
            </w:del>
          </w:p>
        </w:tc>
      </w:tr>
    </w:tbl>
    <w:p w:rsidRPr="00117039" w:rsidR="00332659" w:rsidP="00A90B94" w:rsidRDefault="00332659" w14:paraId="4DD74658" w14:textId="77777777">
      <w:pPr>
        <w:keepNext/>
        <w:spacing w:line="276" w:lineRule="auto"/>
        <w:rPr>
          <w:rFonts w:ascii="Times New Roman" w:hAnsi="Times New Roman" w:cs="Times New Roman"/>
          <w:lang w:val="en-GB"/>
        </w:rPr>
      </w:pPr>
    </w:p>
    <w:p w:rsidRPr="00117039" w:rsidR="00A90B94" w:rsidP="00A90B94" w:rsidRDefault="00A90B94" w14:paraId="16B688E4" w14:textId="25DFC073">
      <w:pPr>
        <w:keepNext/>
        <w:spacing w:line="276" w:lineRule="auto"/>
        <w:rPr>
          <w:rFonts w:ascii="Times New Roman" w:hAnsi="Times New Roman" w:cs="Times New Roman"/>
          <w:lang w:val="en-GB"/>
        </w:rPr>
      </w:pPr>
      <w:r w:rsidRPr="00117039">
        <w:rPr>
          <w:rFonts w:ascii="Times New Roman" w:hAnsi="Times New Roman" w:cs="Times New Roman"/>
          <w:lang w:val="en-GB"/>
        </w:rPr>
        <w:t xml:space="preserve">Diagram 12 – Procedure </w:t>
      </w:r>
      <w:r w:rsidRPr="00EB5A57">
        <w:rPr>
          <w:rFonts w:ascii="Times New Roman" w:hAnsi="Times New Roman" w:cs="Times New Roman"/>
          <w:lang w:val="en-GB"/>
        </w:rPr>
        <w:t>‘</w:t>
      </w:r>
      <w:r w:rsidRPr="00117039">
        <w:rPr>
          <w:rFonts w:ascii="Times New Roman" w:hAnsi="Times New Roman" w:cs="Times New Roman"/>
          <w:lang w:val="en-GB"/>
        </w:rPr>
        <w:t>Cancellation of SP registration on CU’.</w:t>
      </w:r>
    </w:p>
    <w:p w:rsidRPr="00117039" w:rsidR="00DF1E25" w:rsidP="004A0CE8" w:rsidRDefault="00C22FC9" w14:paraId="475E4A38" w14:textId="4E2A1591">
      <w:pPr>
        <w:spacing w:line="276" w:lineRule="auto"/>
        <w:rPr>
          <w:rFonts w:ascii="Times New Roman" w:hAnsi="Times New Roman" w:cs="Times New Roman"/>
          <w:lang w:val="en-GB"/>
        </w:rPr>
      </w:pPr>
      <w:r w:rsidRPr="00117039">
        <w:rPr>
          <w:noProof/>
          <w:lang w:val="en-GB"/>
        </w:rPr>
        <w:drawing>
          <wp:inline distT="0" distB="0" distL="0" distR="0" wp14:anchorId="7ACC41D2" wp14:editId="1FF05276">
            <wp:extent cx="5760720" cy="7931785"/>
            <wp:effectExtent l="0" t="0" r="0" b="0"/>
            <wp:docPr id="5699438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43894" name="Picture 1" descr="A diagram of a diagram&#10;&#10;AI-generated content may be incorrect."/>
                    <pic:cNvPicPr/>
                  </pic:nvPicPr>
                  <pic:blipFill>
                    <a:blip r:embed="rId26"/>
                    <a:stretch>
                      <a:fillRect/>
                    </a:stretch>
                  </pic:blipFill>
                  <pic:spPr>
                    <a:xfrm>
                      <a:off x="0" y="0"/>
                      <a:ext cx="5760720" cy="7931785"/>
                    </a:xfrm>
                    <a:prstGeom prst="rect">
                      <a:avLst/>
                    </a:prstGeom>
                  </pic:spPr>
                </pic:pic>
              </a:graphicData>
            </a:graphic>
          </wp:inline>
        </w:drawing>
      </w:r>
    </w:p>
    <w:p w:rsidRPr="00117039" w:rsidR="00332659" w:rsidP="004A0CE8" w:rsidRDefault="00332659" w14:paraId="024CD458" w14:textId="77777777">
      <w:pPr>
        <w:spacing w:line="276" w:lineRule="auto"/>
        <w:rPr>
          <w:rFonts w:ascii="Times New Roman" w:hAnsi="Times New Roman" w:cs="Times New Roman"/>
          <w:lang w:val="en-GB"/>
        </w:rPr>
      </w:pPr>
    </w:p>
    <w:p w:rsidRPr="00EB5A57" w:rsidR="00B37150" w:rsidP="00B37150" w:rsidRDefault="00B37150" w14:paraId="04C846F7" w14:textId="77777777">
      <w:pPr>
        <w:rPr>
          <w:lang w:val="en-GB"/>
        </w:rPr>
      </w:pPr>
    </w:p>
    <w:tbl>
      <w:tblPr>
        <w:tblW w:w="9021" w:type="dxa"/>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Grid>
        <w:gridCol w:w="685"/>
        <w:gridCol w:w="1573"/>
        <w:gridCol w:w="2879"/>
        <w:gridCol w:w="1315"/>
        <w:gridCol w:w="1320"/>
        <w:gridCol w:w="1249"/>
      </w:tblGrid>
      <w:tr w:rsidRPr="00C83D78" w:rsidR="00A27580" w:rsidTr="00117039" w14:paraId="28CBB014" w14:textId="77777777">
        <w:trPr>
          <w:trHeight w:val="300"/>
        </w:trPr>
        <w:tc>
          <w:tcPr>
            <w:tcW w:w="9019" w:type="dxa"/>
            <w:gridSpan w:val="6"/>
            <w:tcBorders>
              <w:top w:val="single" w:color="000000" w:themeColor="text1" w:sz="6" w:space="0"/>
              <w:left w:val="single" w:color="auto" w:sz="6" w:space="0"/>
              <w:bottom w:val="single" w:color="000000" w:themeColor="text1" w:sz="6" w:space="0"/>
              <w:right w:val="single" w:color="auto" w:sz="6" w:space="0"/>
            </w:tcBorders>
            <w:shd w:val="clear" w:color="auto" w:fill="D0CECE" w:themeFill="background2" w:themeFillShade="E6"/>
            <w:vAlign w:val="center"/>
          </w:tcPr>
          <w:p w:rsidRPr="003126FA" w:rsidR="00A27580" w:rsidP="00C211F3" w:rsidRDefault="00A27580" w14:paraId="75390D99" w14:textId="64028CE8">
            <w:pPr>
              <w:spacing w:after="0" w:line="240" w:lineRule="auto"/>
              <w:jc w:val="center"/>
              <w:textAlignment w:val="baseline"/>
              <w:rPr>
                <w:rFonts w:ascii="Times New Roman" w:hAnsi="Times New Roman" w:eastAsia="Times New Roman" w:cs="Times New Roman"/>
                <w:b/>
                <w:i/>
                <w:sz w:val="16"/>
                <w:szCs w:val="16"/>
                <w:lang w:val="en-GB" w:eastAsia="nb-NO"/>
              </w:rPr>
            </w:pPr>
            <w:r w:rsidRPr="003126FA">
              <w:rPr>
                <w:rFonts w:ascii="Times New Roman" w:hAnsi="Times New Roman" w:eastAsia="Times New Roman" w:cs="Times New Roman"/>
                <w:b/>
                <w:i/>
                <w:sz w:val="16"/>
                <w:szCs w:val="16"/>
                <w:lang w:val="en-GB" w:eastAsia="nb-NO"/>
              </w:rPr>
              <w:t>Table III.13 – Procedure 13</w:t>
            </w:r>
          </w:p>
        </w:tc>
      </w:tr>
      <w:tr w:rsidRPr="00E6261C" w:rsidR="007A47EB" w:rsidTr="00117039" w14:paraId="68CEDCF9" w14:textId="77777777">
        <w:trPr>
          <w:trHeight w:val="300"/>
        </w:trPr>
        <w:tc>
          <w:tcPr>
            <w:tcW w:w="2258"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
          <w:p w:rsidRPr="003126FA" w:rsidR="00A27580" w:rsidP="00117039" w:rsidRDefault="00A27580" w14:paraId="7EF21000" w14:textId="4565F041">
            <w:pPr>
              <w:spacing w:after="0" w:line="240" w:lineRule="auto"/>
              <w:textAlignment w:val="baseline"/>
              <w:rPr>
                <w:rFonts w:ascii="Times New Roman" w:hAnsi="Times New Roman" w:eastAsia="Times New Roman" w:cs="Times New Roman"/>
                <w:b/>
                <w:i/>
                <w:sz w:val="16"/>
                <w:szCs w:val="16"/>
                <w:lang w:val="en-GB" w:eastAsia="nb-NO"/>
              </w:rPr>
            </w:pPr>
            <w:r>
              <w:rPr>
                <w:rFonts w:ascii="Times New Roman" w:hAnsi="Times New Roman" w:eastAsia="Times New Roman" w:cs="Times New Roman"/>
                <w:b/>
                <w:i/>
                <w:sz w:val="16"/>
                <w:szCs w:val="16"/>
                <w:lang w:val="en-GB" w:eastAsia="nb-NO"/>
              </w:rPr>
              <w:t>Procedure name</w:t>
            </w:r>
          </w:p>
        </w:tc>
        <w:tc>
          <w:tcPr>
            <w:tcW w:w="6763" w:type="dxa"/>
            <w:gridSpan w:val="4"/>
            <w:tcBorders>
              <w:top w:val="single" w:color="000000" w:themeColor="text1" w:sz="6" w:space="0"/>
              <w:left w:val="single" w:color="000000" w:themeColor="text1" w:sz="6" w:space="0"/>
              <w:bottom w:val="single" w:color="000000" w:themeColor="text1" w:sz="6" w:space="0"/>
              <w:right w:val="single" w:color="auto" w:sz="6" w:space="0"/>
            </w:tcBorders>
            <w:vAlign w:val="center"/>
          </w:tcPr>
          <w:p w:rsidRPr="003126FA" w:rsidR="00A27580" w:rsidP="00117039" w:rsidRDefault="00A27580" w14:paraId="466061D3" w14:textId="2443D49D">
            <w:pPr>
              <w:spacing w:after="0" w:line="240" w:lineRule="auto"/>
              <w:textAlignment w:val="baseline"/>
              <w:rPr>
                <w:rFonts w:ascii="Times New Roman" w:hAnsi="Times New Roman" w:eastAsia="Times New Roman" w:cs="Times New Roman"/>
                <w:b/>
                <w:i/>
                <w:sz w:val="16"/>
                <w:szCs w:val="16"/>
                <w:lang w:val="en-GB" w:eastAsia="nb-NO"/>
              </w:rPr>
            </w:pPr>
            <w:bookmarkStart w:name="_Toc212680688" w:id="3026"/>
            <w:r w:rsidRPr="002C1299">
              <w:rPr>
                <w:rFonts w:ascii="Times New Roman" w:hAnsi="Times New Roman" w:cs="Times New Roman"/>
                <w:sz w:val="16"/>
                <w:szCs w:val="16"/>
                <w:lang w:val="en-GB"/>
              </w:rPr>
              <w:t xml:space="preserve">Table </w:t>
            </w:r>
            <w:r w:rsidRPr="002C1299">
              <w:rPr>
                <w:rFonts w:ascii="Times New Roman" w:hAnsi="Times New Roman" w:cs="Times New Roman"/>
                <w:sz w:val="16"/>
                <w:szCs w:val="16"/>
                <w:lang w:val="en-GB"/>
              </w:rPr>
              <w:fldChar w:fldCharType="begin"/>
            </w:r>
            <w:r w:rsidRPr="002C1299">
              <w:rPr>
                <w:rFonts w:ascii="Times New Roman" w:hAnsi="Times New Roman" w:cs="Times New Roman"/>
                <w:sz w:val="16"/>
                <w:szCs w:val="16"/>
                <w:lang w:val="en-GB"/>
              </w:rPr>
              <w:instrText xml:space="preserve"> SEQ Table \* ARABIC </w:instrText>
            </w:r>
            <w:r w:rsidRPr="002C1299">
              <w:rPr>
                <w:rFonts w:ascii="Times New Roman" w:hAnsi="Times New Roman" w:cs="Times New Roman"/>
                <w:sz w:val="16"/>
                <w:szCs w:val="16"/>
                <w:lang w:val="en-GB"/>
              </w:rPr>
              <w:fldChar w:fldCharType="separate"/>
            </w:r>
            <w:ins w:author="Fernando Dominguez" w:date="2025-10-20T10:50:00Z" w:id="3027">
              <w:r w:rsidR="00E6261C">
                <w:rPr>
                  <w:rFonts w:ascii="Times New Roman" w:hAnsi="Times New Roman" w:cs="Times New Roman"/>
                  <w:noProof/>
                  <w:sz w:val="16"/>
                  <w:szCs w:val="16"/>
                  <w:lang w:val="en-GB"/>
                </w:rPr>
                <w:t>17</w:t>
              </w:r>
            </w:ins>
            <w:del w:author="Fernando Dominguez" w:date="2025-10-20T10:50:00Z" w:id="3028">
              <w:r w:rsidRPr="002C1299">
                <w:rPr>
                  <w:rFonts w:ascii="Times New Roman" w:hAnsi="Times New Roman" w:cs="Times New Roman"/>
                  <w:sz w:val="16"/>
                  <w:szCs w:val="16"/>
                  <w:lang w:val="en-GB"/>
                </w:rPr>
                <w:delText>16</w:delText>
              </w:r>
            </w:del>
            <w:r w:rsidRPr="002C1299">
              <w:rPr>
                <w:rFonts w:ascii="Times New Roman" w:hAnsi="Times New Roman" w:cs="Times New Roman"/>
                <w:sz w:val="16"/>
                <w:szCs w:val="16"/>
                <w:lang w:val="en-GB"/>
              </w:rPr>
              <w:fldChar w:fldCharType="end"/>
            </w:r>
            <w:r w:rsidRPr="002C1299">
              <w:rPr>
                <w:rFonts w:ascii="Times New Roman" w:hAnsi="Times New Roman" w:cs="Times New Roman"/>
                <w:sz w:val="16"/>
                <w:szCs w:val="16"/>
                <w:lang w:val="en-GB"/>
              </w:rPr>
              <w:t xml:space="preserve"> </w:t>
            </w:r>
            <w:r w:rsidRPr="003126FA">
              <w:rPr>
                <w:rFonts w:ascii="Times New Roman" w:hAnsi="Times New Roman" w:eastAsia="Times New Roman" w:cs="Times New Roman"/>
                <w:sz w:val="16"/>
                <w:szCs w:val="16"/>
                <w:lang w:val="en-GB" w:eastAsia="nb-NO"/>
              </w:rPr>
              <w:t>Update Service Provider profile information</w:t>
            </w:r>
            <w:bookmarkEnd w:id="3026"/>
            <w:r w:rsidRPr="003126FA">
              <w:rPr>
                <w:rFonts w:ascii="Times New Roman" w:hAnsi="Times New Roman" w:eastAsia="Times New Roman" w:cs="Times New Roman"/>
                <w:sz w:val="16"/>
                <w:szCs w:val="16"/>
                <w:lang w:val="en-GB" w:eastAsia="nb-NO"/>
              </w:rPr>
              <w:t> </w:t>
            </w:r>
          </w:p>
        </w:tc>
      </w:tr>
      <w:tr w:rsidRPr="00C83D78" w:rsidR="009F7784" w:rsidTr="00117039" w14:paraId="6900B360" w14:textId="77777777">
        <w:trPr>
          <w:trHeight w:val="300"/>
        </w:trPr>
        <w:tc>
          <w:tcPr>
            <w:tcW w:w="685"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
          <w:p w:rsidRPr="003126FA" w:rsidR="00B37150" w:rsidP="00117039" w:rsidRDefault="00B37150" w14:paraId="7FED8156" w14:textId="52CA2D81">
            <w:pPr>
              <w:spacing w:after="0" w:line="240" w:lineRule="auto"/>
              <w:jc w:val="center"/>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b/>
                <w:i/>
                <w:sz w:val="16"/>
                <w:szCs w:val="16"/>
                <w:lang w:val="en-GB" w:eastAsia="nb-NO"/>
              </w:rPr>
              <w:t>Step No.</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3126FA" w:rsidR="00B37150" w:rsidP="00117039" w:rsidRDefault="00B37150" w14:paraId="5587CA7C" w14:textId="31408F7F">
            <w:pPr>
              <w:spacing w:after="0" w:line="240" w:lineRule="auto"/>
              <w:jc w:val="center"/>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b/>
                <w:i/>
                <w:sz w:val="16"/>
                <w:szCs w:val="16"/>
                <w:lang w:val="en-GB" w:eastAsia="nb-NO"/>
              </w:rPr>
              <w:t>Step</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3126FA" w:rsidR="00B37150" w:rsidP="00117039" w:rsidRDefault="00B37150" w14:paraId="556FD5D5" w14:textId="14CDC89E">
            <w:pPr>
              <w:spacing w:after="0" w:line="240" w:lineRule="auto"/>
              <w:jc w:val="center"/>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b/>
                <w:i/>
                <w:sz w:val="16"/>
                <w:szCs w:val="16"/>
                <w:lang w:val="en-GB" w:eastAsia="nb-NO"/>
              </w:rPr>
              <w:t>Step description</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3126FA" w:rsidR="00B37150" w:rsidP="00117039" w:rsidRDefault="00B37150" w14:paraId="3E6B1D9A" w14:textId="359601D5">
            <w:pPr>
              <w:spacing w:after="0" w:line="240" w:lineRule="auto"/>
              <w:jc w:val="center"/>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b/>
                <w:i/>
                <w:sz w:val="16"/>
                <w:szCs w:val="16"/>
                <w:lang w:val="en-GB" w:eastAsia="nb-NO"/>
              </w:rPr>
              <w:t>Information producer (actor)</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3126FA" w:rsidR="00B37150" w:rsidP="00117039" w:rsidRDefault="00B37150" w14:paraId="2E5B72E4" w14:textId="56D11734">
            <w:pPr>
              <w:spacing w:after="0" w:line="240" w:lineRule="auto"/>
              <w:jc w:val="center"/>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b/>
                <w:i/>
                <w:sz w:val="16"/>
                <w:szCs w:val="16"/>
                <w:lang w:val="en-GB" w:eastAsia="nb-NO"/>
              </w:rPr>
              <w:t>Information receiver (actor)</w:t>
            </w:r>
          </w:p>
        </w:tc>
        <w:tc>
          <w:tcPr>
            <w:tcW w:w="1247"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hideMark/>
          </w:tcPr>
          <w:p w:rsidRPr="003126FA" w:rsidR="00B37150" w:rsidP="00117039" w:rsidRDefault="00B37150" w14:paraId="0553556C" w14:textId="2E740307">
            <w:pPr>
              <w:spacing w:after="0" w:line="240" w:lineRule="auto"/>
              <w:jc w:val="center"/>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b/>
                <w:i/>
                <w:sz w:val="16"/>
                <w:szCs w:val="16"/>
                <w:lang w:val="en-GB" w:eastAsia="nb-NO"/>
              </w:rPr>
              <w:t>Information exchanged (IDs)</w:t>
            </w:r>
          </w:p>
        </w:tc>
      </w:tr>
      <w:tr w:rsidRPr="0076007D" w:rsidR="00B23885" w:rsidTr="00117039" w14:paraId="79B33F57" w14:textId="77777777">
        <w:trPr>
          <w:trHeight w:val="300"/>
        </w:trPr>
        <w:tc>
          <w:tcPr>
            <w:tcW w:w="685"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3126FA" w:rsidR="00B23885" w:rsidP="009609C9" w:rsidRDefault="00A97625" w14:paraId="5AEE4AFB" w14:textId="610E14BF">
            <w:pPr>
              <w:spacing w:after="0" w:line="240" w:lineRule="auto"/>
              <w:jc w:val="both"/>
              <w:textAlignment w:val="baseline"/>
              <w:rPr>
                <w:rFonts w:ascii="Times New Roman" w:hAnsi="Times New Roman" w:eastAsia="Times New Roman" w:cs="Times New Roman"/>
                <w:sz w:val="16"/>
                <w:szCs w:val="16"/>
                <w:highlight w:val="yellow"/>
                <w:lang w:val="en-GB" w:eastAsia="nb-NO"/>
              </w:rPr>
            </w:pPr>
            <w:r w:rsidRPr="003126FA">
              <w:rPr>
                <w:rFonts w:ascii="Times New Roman" w:hAnsi="Times New Roman" w:eastAsia="Times New Roman" w:cs="Times New Roman"/>
                <w:sz w:val="16"/>
                <w:szCs w:val="16"/>
                <w:highlight w:val="yellow"/>
                <w:lang w:val="en-GB" w:eastAsia="nb-NO"/>
              </w:rPr>
              <w:t>13.1</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02BF689D" w14:textId="2B247960">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Request information update</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009D3C3A" w:rsidP="009609C9" w:rsidRDefault="0069327D" w14:paraId="10BF3235" w14:textId="77777777">
            <w:pPr>
              <w:spacing w:after="0" w:line="240" w:lineRule="auto"/>
              <w:jc w:val="both"/>
              <w:textAlignment w:val="baseline"/>
              <w:rPr>
                <w:ins w:author="Kokki Teemu" w:date="2025-11-03T09:46:00Z" w:id="3029"/>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Service provider makes a request to update their information in a SP module. The information to be updated contains basic profile information, which does not require the service provider qualification status to be re-considered.</w:t>
            </w:r>
          </w:p>
          <w:p w:rsidR="002C5CB7" w:rsidP="009609C9" w:rsidRDefault="002C5CB7" w14:paraId="50624F3C" w14:textId="77777777">
            <w:pPr>
              <w:spacing w:after="0" w:line="240" w:lineRule="auto"/>
              <w:jc w:val="both"/>
              <w:textAlignment w:val="baseline"/>
              <w:rPr>
                <w:ins w:author="Kokki Teemu" w:date="2025-11-03T09:46:00Z" w:id="3030"/>
                <w:rFonts w:ascii="Times New Roman" w:hAnsi="Times New Roman" w:eastAsia="Times New Roman" w:cs="Times New Roman"/>
                <w:sz w:val="16"/>
                <w:szCs w:val="16"/>
                <w:lang w:val="en-GB" w:eastAsia="nb-NO"/>
              </w:rPr>
            </w:pPr>
          </w:p>
          <w:p w:rsidRPr="003126FA" w:rsidR="009D3C3A" w:rsidP="009609C9" w:rsidRDefault="002C5CB7" w14:paraId="041CF1F5" w14:textId="25BE75D0">
            <w:pPr>
              <w:spacing w:after="0" w:line="240" w:lineRule="auto"/>
              <w:jc w:val="both"/>
              <w:textAlignment w:val="baseline"/>
              <w:rPr>
                <w:rFonts w:ascii="Times New Roman" w:hAnsi="Times New Roman" w:eastAsia="Times New Roman" w:cs="Times New Roman"/>
                <w:sz w:val="16"/>
                <w:szCs w:val="16"/>
                <w:lang w:val="en-GB" w:eastAsia="nb-NO"/>
              </w:rPr>
            </w:pPr>
            <w:ins w:author="Kokki Teemu" w:date="2025-11-03T09:46:00Z" w:id="3031">
              <w:r>
                <w:rPr>
                  <w:rFonts w:ascii="Times New Roman" w:hAnsi="Times New Roman" w:eastAsia="Times New Roman" w:cs="Times New Roman"/>
                  <w:sz w:val="16"/>
                  <w:szCs w:val="16"/>
                  <w:lang w:val="en-GB" w:eastAsia="nb-NO"/>
                </w:rPr>
                <w:t xml:space="preserve">Note: </w:t>
              </w:r>
            </w:ins>
            <w:ins w:author="Kokki Teemu" w:date="2025-11-03T09:50:00Z" w:id="3032">
              <w:r w:rsidR="003D7584">
                <w:rPr>
                  <w:rFonts w:ascii="Times New Roman" w:hAnsi="Times New Roman" w:eastAsia="Times New Roman" w:cs="Times New Roman"/>
                  <w:sz w:val="16"/>
                  <w:szCs w:val="16"/>
                  <w:lang w:val="en-GB" w:eastAsia="nb-NO"/>
                </w:rPr>
                <w:t xml:space="preserve">Significant changes in the </w:t>
              </w:r>
            </w:ins>
            <w:ins w:author="Kokki Teemu" w:date="2025-11-03T09:47:00Z" w:id="3033">
              <w:r w:rsidR="002172A4">
                <w:rPr>
                  <w:rFonts w:ascii="Times New Roman" w:hAnsi="Times New Roman" w:eastAsia="Times New Roman" w:cs="Times New Roman"/>
                  <w:sz w:val="16"/>
                  <w:szCs w:val="16"/>
                  <w:lang w:val="en-GB" w:eastAsia="nb-NO"/>
                </w:rPr>
                <w:t>ICT system</w:t>
              </w:r>
            </w:ins>
            <w:ins w:author="Kokki Teemu" w:date="2025-11-03T09:51:00Z" w:id="3034">
              <w:r w:rsidR="00FE4DDD">
                <w:rPr>
                  <w:rFonts w:ascii="Times New Roman" w:hAnsi="Times New Roman" w:eastAsia="Times New Roman" w:cs="Times New Roman"/>
                  <w:sz w:val="16"/>
                  <w:szCs w:val="16"/>
                  <w:lang w:val="en-GB" w:eastAsia="nb-NO"/>
                </w:rPr>
                <w:t>s</w:t>
              </w:r>
            </w:ins>
            <w:ins w:author="Kokki Teemu" w:date="2025-11-03T09:47:00Z" w:id="3035">
              <w:r w:rsidR="002172A4">
                <w:rPr>
                  <w:rFonts w:ascii="Times New Roman" w:hAnsi="Times New Roman" w:eastAsia="Times New Roman" w:cs="Times New Roman"/>
                  <w:sz w:val="16"/>
                  <w:szCs w:val="16"/>
                  <w:lang w:val="en-GB" w:eastAsia="nb-NO"/>
                </w:rPr>
                <w:t xml:space="preserve"> </w:t>
              </w:r>
            </w:ins>
            <w:ins w:author="Kokki Teemu" w:date="2025-11-03T09:51:00Z" w:id="3036">
              <w:r w:rsidR="003D7584">
                <w:rPr>
                  <w:rFonts w:ascii="Times New Roman" w:hAnsi="Times New Roman" w:eastAsia="Times New Roman" w:cs="Times New Roman"/>
                  <w:sz w:val="16"/>
                  <w:szCs w:val="16"/>
                  <w:lang w:val="en-GB" w:eastAsia="nb-NO"/>
                </w:rPr>
                <w:t xml:space="preserve">of the service provider </w:t>
              </w:r>
            </w:ins>
            <w:ins w:author="Kokki Teemu" w:date="2025-11-03T09:47:00Z" w:id="3037">
              <w:r w:rsidR="002172A4">
                <w:rPr>
                  <w:rFonts w:ascii="Times New Roman" w:hAnsi="Times New Roman" w:eastAsia="Times New Roman" w:cs="Times New Roman"/>
                  <w:sz w:val="16"/>
                  <w:szCs w:val="16"/>
                  <w:lang w:val="en-GB" w:eastAsia="nb-NO"/>
                </w:rPr>
                <w:t xml:space="preserve">or </w:t>
              </w:r>
            </w:ins>
            <w:ins w:author="Kokki Teemu" w:date="2025-11-03T09:51:00Z" w:id="3038">
              <w:r w:rsidR="003D7584">
                <w:rPr>
                  <w:rFonts w:ascii="Times New Roman" w:hAnsi="Times New Roman" w:eastAsia="Times New Roman" w:cs="Times New Roman"/>
                  <w:sz w:val="16"/>
                  <w:szCs w:val="16"/>
                  <w:lang w:val="en-GB" w:eastAsia="nb-NO"/>
                </w:rPr>
                <w:t xml:space="preserve">any </w:t>
              </w:r>
            </w:ins>
            <w:ins w:author="Kokki Teemu" w:date="2025-11-03T09:47:00Z" w:id="3039">
              <w:r w:rsidR="002172A4">
                <w:rPr>
                  <w:rFonts w:ascii="Times New Roman" w:hAnsi="Times New Roman" w:eastAsia="Times New Roman" w:cs="Times New Roman"/>
                  <w:sz w:val="16"/>
                  <w:szCs w:val="16"/>
                  <w:lang w:val="en-GB" w:eastAsia="nb-NO"/>
                </w:rPr>
                <w:t xml:space="preserve">other critical information should be communicated with the procuring system operator as described </w:t>
              </w:r>
            </w:ins>
            <w:ins w:author="Kokki Teemu" w:date="2025-11-03T09:49:00Z" w:id="3040">
              <w:r w:rsidR="00C53737">
                <w:rPr>
                  <w:rFonts w:ascii="Times New Roman" w:hAnsi="Times New Roman" w:eastAsia="Times New Roman" w:cs="Times New Roman"/>
                  <w:sz w:val="16"/>
                  <w:szCs w:val="16"/>
                  <w:lang w:val="en-GB" w:eastAsia="nb-NO"/>
                </w:rPr>
                <w:t xml:space="preserve">in NC DR Art 17 and </w:t>
              </w:r>
            </w:ins>
            <w:ins w:author="Kokki Teemu" w:date="2025-11-03T09:47:00Z" w:id="3041">
              <w:r w:rsidR="002172A4">
                <w:rPr>
                  <w:rFonts w:ascii="Times New Roman" w:hAnsi="Times New Roman" w:eastAsia="Times New Roman" w:cs="Times New Roman"/>
                  <w:sz w:val="16"/>
                  <w:szCs w:val="16"/>
                  <w:lang w:val="en-GB" w:eastAsia="nb-NO"/>
                </w:rPr>
                <w:t xml:space="preserve">in the </w:t>
              </w:r>
            </w:ins>
            <w:ins w:author="Kokki Teemu" w:date="2025-11-03T09:48:00Z" w:id="3042">
              <w:r w:rsidR="002172A4">
                <w:rPr>
                  <w:rFonts w:ascii="Times New Roman" w:hAnsi="Times New Roman" w:eastAsia="Times New Roman" w:cs="Times New Roman"/>
                  <w:sz w:val="16"/>
                  <w:szCs w:val="16"/>
                  <w:lang w:val="en-GB" w:eastAsia="nb-NO"/>
                </w:rPr>
                <w:t>national terms and conditions for service providers</w:t>
              </w:r>
            </w:ins>
            <w:ins w:author="Kokki Teemu" w:date="2025-11-03T09:51:00Z" w:id="3043">
              <w:r w:rsidR="00FE4DDD">
                <w:rPr>
                  <w:rFonts w:ascii="Times New Roman" w:hAnsi="Times New Roman" w:eastAsia="Times New Roman" w:cs="Times New Roman"/>
                  <w:sz w:val="16"/>
                  <w:szCs w:val="16"/>
                  <w:lang w:val="en-GB" w:eastAsia="nb-NO"/>
                </w:rPr>
                <w:t xml:space="preserve"> and are not in the scope of this procedure</w:t>
              </w:r>
            </w:ins>
            <w:ins w:author="Kokki Teemu" w:date="2025-11-03T09:48:00Z" w:id="3044">
              <w:r w:rsidR="002172A4">
                <w:rPr>
                  <w:rFonts w:ascii="Times New Roman" w:hAnsi="Times New Roman" w:eastAsia="Times New Roman" w:cs="Times New Roman"/>
                  <w:sz w:val="16"/>
                  <w:szCs w:val="16"/>
                  <w:lang w:val="en-GB" w:eastAsia="nb-NO"/>
                </w:rPr>
                <w:t xml:space="preserve">. </w:t>
              </w:r>
            </w:ins>
            <w:ins w:author="Kokki Teemu" w:date="2025-11-03T09:53:00Z" w:id="3045">
              <w:r w:rsidR="005F2535">
                <w:rPr>
                  <w:rFonts w:ascii="Times New Roman" w:hAnsi="Times New Roman" w:eastAsia="Times New Roman" w:cs="Times New Roman"/>
                  <w:sz w:val="16"/>
                  <w:szCs w:val="16"/>
                  <w:lang w:val="en-GB" w:eastAsia="nb-NO"/>
                </w:rPr>
                <w:t>The procuring system operator may have the right to requi</w:t>
              </w:r>
            </w:ins>
            <w:ins w:author="Kokki Teemu" w:date="2025-11-03T09:54:00Z" w:id="3046">
              <w:r w:rsidR="005F2535">
                <w:rPr>
                  <w:rFonts w:ascii="Times New Roman" w:hAnsi="Times New Roman" w:eastAsia="Times New Roman" w:cs="Times New Roman"/>
                  <w:sz w:val="16"/>
                  <w:szCs w:val="16"/>
                  <w:lang w:val="en-GB" w:eastAsia="nb-NO"/>
                </w:rPr>
                <w:t xml:space="preserve">re </w:t>
              </w:r>
              <w:r w:rsidR="005003EE">
                <w:rPr>
                  <w:rFonts w:ascii="Times New Roman" w:hAnsi="Times New Roman" w:eastAsia="Times New Roman" w:cs="Times New Roman"/>
                  <w:sz w:val="16"/>
                  <w:szCs w:val="16"/>
                  <w:lang w:val="en-GB" w:eastAsia="nb-NO"/>
                </w:rPr>
                <w:t>to re-perform</w:t>
              </w:r>
              <w:r w:rsidR="0030092D">
                <w:rPr>
                  <w:rFonts w:ascii="Times New Roman" w:hAnsi="Times New Roman" w:eastAsia="Times New Roman" w:cs="Times New Roman"/>
                  <w:sz w:val="16"/>
                  <w:szCs w:val="16"/>
                  <w:lang w:val="en-GB" w:eastAsia="nb-NO"/>
                </w:rPr>
                <w:t xml:space="preserve"> communication test or </w:t>
              </w:r>
              <w:r w:rsidR="0011529F">
                <w:rPr>
                  <w:rFonts w:ascii="Times New Roman" w:hAnsi="Times New Roman" w:eastAsia="Times New Roman" w:cs="Times New Roman"/>
                  <w:sz w:val="16"/>
                  <w:szCs w:val="16"/>
                  <w:lang w:val="en-GB" w:eastAsia="nb-NO"/>
                </w:rPr>
                <w:t>suspend the service provider’s qualificat</w:t>
              </w:r>
            </w:ins>
            <w:ins w:author="Kokki Teemu" w:date="2025-11-03T09:55:00Z" w:id="3047">
              <w:r w:rsidR="0011529F">
                <w:rPr>
                  <w:rFonts w:ascii="Times New Roman" w:hAnsi="Times New Roman" w:eastAsia="Times New Roman" w:cs="Times New Roman"/>
                  <w:sz w:val="16"/>
                  <w:szCs w:val="16"/>
                  <w:lang w:val="en-GB" w:eastAsia="nb-NO"/>
                </w:rPr>
                <w:t xml:space="preserve">ion, if defined in national terms and conditions for service providers. </w:t>
              </w:r>
            </w:ins>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657AE9D8" w14:textId="120435A1">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Service provider</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3769E9E3" w14:textId="468A2F6A">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SP module administrator</w:t>
            </w:r>
          </w:p>
        </w:tc>
        <w:tc>
          <w:tcPr>
            <w:tcW w:w="1247"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3126FA" w:rsidR="00B23885" w:rsidP="009609C9" w:rsidRDefault="000A5D03" w14:paraId="753E7FA1" w14:textId="097E8935">
            <w:pPr>
              <w:spacing w:after="0" w:line="240" w:lineRule="auto"/>
              <w:jc w:val="both"/>
              <w:textAlignment w:val="baseline"/>
              <w:rPr>
                <w:rFonts w:ascii="Times New Roman" w:hAnsi="Times New Roman" w:eastAsia="Times New Roman" w:cs="Times New Roman"/>
                <w:sz w:val="16"/>
                <w:szCs w:val="16"/>
                <w:lang w:val="en-GB" w:eastAsia="nb-NO"/>
              </w:rPr>
            </w:pPr>
            <w:ins w:author="Carmen Garcia Montero" w:date="2025-11-03T14:42:00Z" w:id="3048">
              <w:r>
                <w:rPr>
                  <w:rFonts w:ascii="Times New Roman" w:hAnsi="Times New Roman" w:eastAsia="Times New Roman" w:cs="Times New Roman"/>
                  <w:sz w:val="16"/>
                  <w:szCs w:val="16"/>
                  <w:lang w:val="en-GB" w:eastAsia="nb-NO"/>
                </w:rPr>
                <w:t>O</w:t>
              </w:r>
            </w:ins>
            <w:del w:author="Carmen Garcia Montero" w:date="2025-11-03T14:42:00Z" w:id="3049">
              <w:r w:rsidRPr="003126FA" w:rsidDel="000A5D03" w:rsidR="0069327D">
                <w:rPr>
                  <w:rFonts w:ascii="Times New Roman" w:hAnsi="Times New Roman" w:eastAsia="Times New Roman" w:cs="Times New Roman"/>
                  <w:sz w:val="16"/>
                  <w:szCs w:val="16"/>
                  <w:lang w:val="en-GB" w:eastAsia="nb-NO"/>
                </w:rPr>
                <w:delText>N</w:delText>
              </w:r>
            </w:del>
            <w:r w:rsidRPr="003126FA" w:rsidR="0069327D">
              <w:rPr>
                <w:rFonts w:ascii="Times New Roman" w:hAnsi="Times New Roman" w:eastAsia="Times New Roman" w:cs="Times New Roman"/>
                <w:sz w:val="16"/>
                <w:szCs w:val="16"/>
                <w:lang w:val="en-GB" w:eastAsia="nb-NO"/>
              </w:rPr>
              <w:t xml:space="preserve"> – Service provider profile information</w:t>
            </w:r>
          </w:p>
        </w:tc>
      </w:tr>
      <w:tr w:rsidRPr="00C83D78" w:rsidR="00B23885" w:rsidTr="00117039" w14:paraId="2199E6B0" w14:textId="77777777">
        <w:trPr>
          <w:trHeight w:val="300"/>
        </w:trPr>
        <w:tc>
          <w:tcPr>
            <w:tcW w:w="685"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3126FA" w:rsidR="00B23885" w:rsidP="009609C9" w:rsidRDefault="00A97625" w14:paraId="6C91F68C" w14:textId="6C50BCCA">
            <w:pPr>
              <w:spacing w:after="0" w:line="240" w:lineRule="auto"/>
              <w:jc w:val="both"/>
              <w:textAlignment w:val="baseline"/>
              <w:rPr>
                <w:rFonts w:ascii="Times New Roman" w:hAnsi="Times New Roman" w:eastAsia="Times New Roman" w:cs="Times New Roman"/>
                <w:sz w:val="16"/>
                <w:szCs w:val="16"/>
                <w:highlight w:val="yellow"/>
                <w:lang w:val="en-GB" w:eastAsia="nb-NO"/>
              </w:rPr>
            </w:pPr>
            <w:r w:rsidRPr="003126FA">
              <w:rPr>
                <w:rFonts w:ascii="Times New Roman" w:hAnsi="Times New Roman" w:eastAsia="Times New Roman" w:cs="Times New Roman"/>
                <w:sz w:val="16"/>
                <w:szCs w:val="16"/>
                <w:highlight w:val="yellow"/>
                <w:lang w:val="en-GB" w:eastAsia="nb-NO"/>
              </w:rPr>
              <w:t>13.2</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36AC4222" w14:textId="301A6136">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Validate update request</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9D3C3A" w:rsidP="009609C9" w:rsidRDefault="0069327D" w14:paraId="0971F423" w14:textId="5415C8BF">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SP module administrator validates the information update request</w:t>
            </w:r>
            <w:r w:rsidRPr="003126FA" w:rsidR="00D4516B">
              <w:rPr>
                <w:rFonts w:ascii="Times New Roman" w:hAnsi="Times New Roman" w:eastAsia="Times New Roman" w:cs="Times New Roman"/>
                <w:sz w:val="16"/>
                <w:szCs w:val="16"/>
                <w:lang w:val="en-GB" w:eastAsia="nb-NO"/>
              </w:rPr>
              <w:t xml:space="preserve"> and </w:t>
            </w:r>
            <w:r w:rsidRPr="003126FA" w:rsidR="00D4516B">
              <w:rPr>
                <w:rFonts w:ascii="Times New Roman" w:hAnsi="Times New Roman" w:eastAsia="Calibri" w:cs="Times New Roman"/>
                <w:sz w:val="16"/>
                <w:szCs w:val="16"/>
                <w:lang w:val="en-GB" w:eastAsia="zh-CN"/>
              </w:rPr>
              <w:t>provides a meaningful indication in case of an invalid request.</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73AF97C3" w14:textId="2BA7C69B">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SP module administrator</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325E04C2" w14:textId="5E7B03A5">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Service provider</w:t>
            </w:r>
          </w:p>
        </w:tc>
        <w:tc>
          <w:tcPr>
            <w:tcW w:w="1247"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3126FA" w:rsidR="00B23885" w:rsidP="009609C9" w:rsidRDefault="0069327D" w14:paraId="5BE95620" w14:textId="33FA9588">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 xml:space="preserve">B – </w:t>
            </w:r>
            <w:del w:author="Albrecht, Patrick" w:date="2025-10-29T16:24:00Z" w:id="3050">
              <w:r w:rsidRPr="003126FA">
                <w:rPr>
                  <w:rFonts w:ascii="Times New Roman" w:hAnsi="Times New Roman" w:eastAsia="Times New Roman" w:cs="Times New Roman"/>
                  <w:sz w:val="16"/>
                  <w:szCs w:val="16"/>
                  <w:lang w:val="en-GB" w:eastAsia="nb-NO"/>
                </w:rPr>
                <w:delText>Request validation information</w:delText>
              </w:r>
            </w:del>
            <w:ins w:author="Albrecht, Patrick" w:date="2025-10-29T16:24:00Z" w:id="3051">
              <w:r w:rsidR="007A3E14">
                <w:rPr>
                  <w:rFonts w:ascii="Times New Roman" w:hAnsi="Times New Roman" w:eastAsia="Times New Roman" w:cs="Times New Roman"/>
                  <w:sz w:val="16"/>
                  <w:szCs w:val="16"/>
                  <w:lang w:val="en-GB" w:eastAsia="nb-NO"/>
                </w:rPr>
                <w:t>Information on validation</w:t>
              </w:r>
            </w:ins>
          </w:p>
        </w:tc>
      </w:tr>
      <w:tr w:rsidRPr="00C83D78" w:rsidR="00B23885" w:rsidTr="00117039" w14:paraId="7EE39ADC" w14:textId="77777777">
        <w:trPr>
          <w:trHeight w:val="300"/>
        </w:trPr>
        <w:tc>
          <w:tcPr>
            <w:tcW w:w="685"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3126FA" w:rsidR="00B23885" w:rsidP="009609C9" w:rsidRDefault="00A97625" w14:paraId="2833B858" w14:textId="5EB71D45">
            <w:pPr>
              <w:spacing w:after="0" w:line="240" w:lineRule="auto"/>
              <w:jc w:val="both"/>
              <w:textAlignment w:val="baseline"/>
              <w:rPr>
                <w:rFonts w:ascii="Times New Roman" w:hAnsi="Times New Roman" w:eastAsia="Times New Roman" w:cs="Times New Roman"/>
                <w:sz w:val="16"/>
                <w:szCs w:val="16"/>
                <w:highlight w:val="yellow"/>
                <w:lang w:val="en-GB" w:eastAsia="nb-NO"/>
              </w:rPr>
            </w:pPr>
            <w:r w:rsidRPr="003126FA">
              <w:rPr>
                <w:rFonts w:ascii="Times New Roman" w:hAnsi="Times New Roman" w:eastAsia="Times New Roman" w:cs="Times New Roman"/>
                <w:sz w:val="16"/>
                <w:szCs w:val="16"/>
                <w:highlight w:val="yellow"/>
                <w:lang w:val="en-GB" w:eastAsia="nb-NO"/>
              </w:rPr>
              <w:t>13.3</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57F6FF9B" w14:paraId="6333C99B" w14:textId="2E864CCB">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Register</w:t>
            </w:r>
            <w:r w:rsidRPr="003126FA" w:rsidR="0069327D">
              <w:rPr>
                <w:rFonts w:ascii="Times New Roman" w:hAnsi="Times New Roman" w:eastAsia="Times New Roman" w:cs="Times New Roman"/>
                <w:sz w:val="16"/>
                <w:szCs w:val="16"/>
                <w:lang w:val="en-GB" w:eastAsia="nb-NO"/>
              </w:rPr>
              <w:t xml:space="preserve"> updated information</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9C34A7" w:rsidP="009609C9" w:rsidRDefault="0069327D" w14:paraId="54CA1DA4" w14:textId="57BEDCB3">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 xml:space="preserve">SP module administrator saves the updated </w:t>
            </w:r>
            <w:r w:rsidRPr="003126FA" w:rsidR="00152C44">
              <w:rPr>
                <w:rFonts w:ascii="Times New Roman" w:hAnsi="Times New Roman" w:eastAsia="Times New Roman" w:cs="Times New Roman"/>
                <w:sz w:val="16"/>
                <w:szCs w:val="16"/>
                <w:lang w:val="en-GB" w:eastAsia="nb-NO"/>
              </w:rPr>
              <w:t xml:space="preserve">SP profile </w:t>
            </w:r>
            <w:r w:rsidRPr="003126FA">
              <w:rPr>
                <w:rFonts w:ascii="Times New Roman" w:hAnsi="Times New Roman" w:eastAsia="Times New Roman" w:cs="Times New Roman"/>
                <w:sz w:val="16"/>
                <w:szCs w:val="16"/>
                <w:lang w:val="en-GB" w:eastAsia="nb-NO"/>
              </w:rPr>
              <w:t xml:space="preserve">information.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68E010B7" w14:textId="5AF2210B">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SP module administrator</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76EE2B26" w14:textId="15EA9710">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[not relevant]</w:t>
            </w:r>
          </w:p>
        </w:tc>
        <w:tc>
          <w:tcPr>
            <w:tcW w:w="1247"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3126FA" w:rsidR="00B23885" w:rsidP="009609C9" w:rsidRDefault="0069327D" w14:paraId="29FA3583" w14:textId="63B20226">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[not relevant]</w:t>
            </w:r>
          </w:p>
        </w:tc>
      </w:tr>
      <w:tr w:rsidRPr="0076007D" w:rsidR="00C0032F" w:rsidTr="00117039" w14:paraId="775027D7" w14:textId="77777777">
        <w:trPr>
          <w:trHeight w:val="300"/>
        </w:trPr>
        <w:tc>
          <w:tcPr>
            <w:tcW w:w="685"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3126FA" w:rsidR="00B23885" w:rsidP="009609C9" w:rsidRDefault="00A97625" w14:paraId="7CB8D391" w14:textId="069032B7">
            <w:pPr>
              <w:spacing w:after="0" w:line="240" w:lineRule="auto"/>
              <w:jc w:val="both"/>
              <w:textAlignment w:val="baseline"/>
              <w:rPr>
                <w:rFonts w:ascii="Times New Roman" w:hAnsi="Times New Roman" w:eastAsia="Times New Roman" w:cs="Times New Roman"/>
                <w:sz w:val="16"/>
                <w:szCs w:val="16"/>
                <w:highlight w:val="yellow"/>
                <w:lang w:val="en-GB" w:eastAsia="nb-NO"/>
              </w:rPr>
            </w:pPr>
            <w:r w:rsidRPr="003126FA">
              <w:rPr>
                <w:rFonts w:ascii="Times New Roman" w:hAnsi="Times New Roman" w:eastAsia="Times New Roman" w:cs="Times New Roman"/>
                <w:sz w:val="16"/>
                <w:szCs w:val="16"/>
                <w:highlight w:val="yellow"/>
                <w:lang w:val="en-GB" w:eastAsia="nb-NO"/>
              </w:rPr>
              <w:t>13.4</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5999665F" w14:textId="3F0954A1">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Notify about updated SP information</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9D3C3A" w:rsidP="009609C9" w:rsidRDefault="0069327D" w14:paraId="6CF93EB9" w14:textId="421CC7E0">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 xml:space="preserve">SP module administrator notifies entitled parties about the updated SP profile information.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30E834D9" w14:textId="7EB3CF34">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SP module administrator</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00B23885" w:rsidP="009609C9" w:rsidRDefault="0069327D" w14:paraId="57402333" w14:textId="5320F70A">
            <w:pPr>
              <w:spacing w:after="0" w:line="240" w:lineRule="auto"/>
              <w:jc w:val="both"/>
              <w:textAlignment w:val="baseline"/>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Entitled party</w:t>
            </w:r>
          </w:p>
        </w:tc>
        <w:tc>
          <w:tcPr>
            <w:tcW w:w="1247"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3126FA" w:rsidR="00B23885" w:rsidP="009609C9" w:rsidRDefault="000A5D03" w14:paraId="52934879" w14:textId="1895663D">
            <w:pPr>
              <w:spacing w:after="0" w:line="240" w:lineRule="auto"/>
              <w:jc w:val="both"/>
              <w:textAlignment w:val="baseline"/>
              <w:rPr>
                <w:rFonts w:ascii="Times New Roman" w:hAnsi="Times New Roman" w:eastAsia="Times New Roman" w:cs="Times New Roman"/>
                <w:sz w:val="16"/>
                <w:szCs w:val="16"/>
                <w:lang w:val="en-GB" w:eastAsia="nb-NO"/>
              </w:rPr>
            </w:pPr>
            <w:ins w:author="Carmen Garcia Montero" w:date="2025-11-03T14:42:00Z" w:id="3052">
              <w:r>
                <w:rPr>
                  <w:rFonts w:ascii="Times New Roman" w:hAnsi="Times New Roman" w:eastAsia="Times New Roman" w:cs="Times New Roman"/>
                  <w:sz w:val="16"/>
                  <w:szCs w:val="16"/>
                  <w:lang w:val="en-GB" w:eastAsia="nb-NO"/>
                </w:rPr>
                <w:t>O</w:t>
              </w:r>
            </w:ins>
            <w:del w:author="Carmen Garcia Montero" w:date="2025-11-03T14:42:00Z" w:id="3053">
              <w:r w:rsidRPr="003126FA" w:rsidDel="000A5D03" w:rsidR="0069327D">
                <w:rPr>
                  <w:rFonts w:ascii="Times New Roman" w:hAnsi="Times New Roman" w:eastAsia="Times New Roman" w:cs="Times New Roman"/>
                  <w:sz w:val="16"/>
                  <w:szCs w:val="16"/>
                  <w:lang w:val="en-GB" w:eastAsia="nb-NO"/>
                </w:rPr>
                <w:delText>N</w:delText>
              </w:r>
            </w:del>
            <w:r w:rsidRPr="003126FA" w:rsidR="0069327D">
              <w:rPr>
                <w:rFonts w:ascii="Times New Roman" w:hAnsi="Times New Roman" w:eastAsia="Times New Roman" w:cs="Times New Roman"/>
                <w:sz w:val="16"/>
                <w:szCs w:val="16"/>
                <w:lang w:val="en-GB" w:eastAsia="nb-NO"/>
              </w:rPr>
              <w:t xml:space="preserve"> – Service provider profile information</w:t>
            </w:r>
          </w:p>
        </w:tc>
      </w:tr>
      <w:tr w:rsidRPr="0076007D" w:rsidR="0578AC52" w:rsidTr="00117039" w14:paraId="541B71C8" w14:textId="77777777">
        <w:trPr>
          <w:trHeight w:val="300"/>
        </w:trPr>
        <w:tc>
          <w:tcPr>
            <w:tcW w:w="685"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3126FA" w:rsidR="138B12A0" w:rsidP="009609C9" w:rsidRDefault="138B12A0" w14:paraId="05A79E54" w14:textId="3F65439A">
            <w:pPr>
              <w:spacing w:line="240" w:lineRule="auto"/>
              <w:jc w:val="both"/>
              <w:rPr>
                <w:rFonts w:ascii="Times New Roman" w:hAnsi="Times New Roman" w:eastAsia="Times New Roman" w:cs="Times New Roman"/>
                <w:sz w:val="16"/>
                <w:szCs w:val="16"/>
                <w:highlight w:val="yellow"/>
                <w:lang w:val="en-GB" w:eastAsia="nb-NO"/>
              </w:rPr>
            </w:pPr>
            <w:r w:rsidRPr="003126FA">
              <w:rPr>
                <w:rFonts w:ascii="Times New Roman" w:hAnsi="Times New Roman" w:eastAsia="Times New Roman" w:cs="Times New Roman"/>
                <w:sz w:val="16"/>
                <w:szCs w:val="16"/>
                <w:highlight w:val="yellow"/>
                <w:lang w:val="en-GB" w:eastAsia="nb-NO"/>
              </w:rPr>
              <w:t>13.5</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138B12A0" w:rsidP="009609C9" w:rsidRDefault="138B12A0" w14:paraId="55F3074B" w14:textId="638DA49E">
            <w:pPr>
              <w:spacing w:line="240" w:lineRule="auto"/>
              <w:jc w:val="both"/>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Notify update result</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138B12A0" w:rsidP="009609C9" w:rsidRDefault="138B12A0" w14:paraId="2F3CF65A" w14:textId="1147B1D4">
            <w:pPr>
              <w:spacing w:line="240" w:lineRule="auto"/>
              <w:jc w:val="both"/>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SP module administrator notifies service provider</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24050A38" w:rsidP="009609C9" w:rsidRDefault="24050A38" w14:paraId="6E936A46" w14:textId="16EF00C9">
            <w:pPr>
              <w:spacing w:line="240" w:lineRule="auto"/>
              <w:jc w:val="both"/>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SP module administrator</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3126FA" w:rsidR="24050A38" w:rsidP="009609C9" w:rsidRDefault="24050A38" w14:paraId="6361849D" w14:textId="6C220A2D">
            <w:pPr>
              <w:spacing w:line="240" w:lineRule="auto"/>
              <w:jc w:val="both"/>
              <w:rPr>
                <w:rFonts w:ascii="Times New Roman" w:hAnsi="Times New Roman" w:eastAsia="Times New Roman" w:cs="Times New Roman"/>
                <w:sz w:val="16"/>
                <w:szCs w:val="16"/>
                <w:lang w:val="en-GB" w:eastAsia="nb-NO"/>
              </w:rPr>
            </w:pPr>
            <w:r w:rsidRPr="003126FA">
              <w:rPr>
                <w:rFonts w:ascii="Times New Roman" w:hAnsi="Times New Roman" w:eastAsia="Times New Roman" w:cs="Times New Roman"/>
                <w:sz w:val="16"/>
                <w:szCs w:val="16"/>
                <w:lang w:val="en-GB" w:eastAsia="nb-NO"/>
              </w:rPr>
              <w:t>Service provider</w:t>
            </w:r>
          </w:p>
        </w:tc>
        <w:tc>
          <w:tcPr>
            <w:tcW w:w="1247"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3126FA" w:rsidR="24050A38" w:rsidP="009609C9" w:rsidRDefault="000A5D03" w14:paraId="2AC67392" w14:textId="184A80C0">
            <w:pPr>
              <w:spacing w:after="0" w:line="240" w:lineRule="auto"/>
              <w:jc w:val="both"/>
              <w:rPr>
                <w:rFonts w:ascii="Times New Roman" w:hAnsi="Times New Roman" w:eastAsia="Times New Roman" w:cs="Times New Roman"/>
                <w:sz w:val="16"/>
                <w:szCs w:val="16"/>
                <w:lang w:val="en-GB" w:eastAsia="nb-NO"/>
              </w:rPr>
            </w:pPr>
            <w:ins w:author="Carmen Garcia Montero" w:date="2025-11-03T14:42:00Z" w:id="3054">
              <w:r>
                <w:rPr>
                  <w:rFonts w:ascii="Times New Roman" w:hAnsi="Times New Roman" w:eastAsia="Times New Roman" w:cs="Times New Roman"/>
                  <w:sz w:val="16"/>
                  <w:szCs w:val="16"/>
                  <w:lang w:val="en-GB" w:eastAsia="nb-NO"/>
                </w:rPr>
                <w:t>O</w:t>
              </w:r>
            </w:ins>
            <w:del w:author="Carmen Garcia Montero" w:date="2025-11-03T14:42:00Z" w:id="3055">
              <w:r w:rsidRPr="003126FA" w:rsidDel="000A5D03" w:rsidR="24050A38">
                <w:rPr>
                  <w:rFonts w:ascii="Times New Roman" w:hAnsi="Times New Roman" w:eastAsia="Times New Roman" w:cs="Times New Roman"/>
                  <w:sz w:val="16"/>
                  <w:szCs w:val="16"/>
                  <w:lang w:val="en-GB" w:eastAsia="nb-NO"/>
                </w:rPr>
                <w:delText>N</w:delText>
              </w:r>
            </w:del>
            <w:r w:rsidRPr="003126FA" w:rsidR="24050A38">
              <w:rPr>
                <w:rFonts w:ascii="Times New Roman" w:hAnsi="Times New Roman" w:eastAsia="Times New Roman" w:cs="Times New Roman"/>
                <w:sz w:val="16"/>
                <w:szCs w:val="16"/>
                <w:lang w:val="en-GB" w:eastAsia="nb-NO"/>
              </w:rPr>
              <w:t xml:space="preserve"> – Service provider profile information</w:t>
            </w:r>
          </w:p>
        </w:tc>
      </w:tr>
    </w:tbl>
    <w:p w:rsidRPr="00117039" w:rsidR="002012A7" w:rsidP="004A0CE8" w:rsidRDefault="002012A7" w14:paraId="5DD6B152" w14:textId="77777777">
      <w:pPr>
        <w:spacing w:line="276" w:lineRule="auto"/>
        <w:rPr>
          <w:ins w:author="Carmen Garcia Montero" w:date="2025-10-14T11:39:00Z" w:id="3056"/>
          <w:rFonts w:ascii="Times New Roman" w:hAnsi="Times New Roman" w:cs="Times New Roman"/>
          <w:lang w:val="en-GB"/>
        </w:rPr>
      </w:pPr>
    </w:p>
    <w:p w:rsidR="009F5068" w:rsidP="009F5068" w:rsidRDefault="009F5068" w14:paraId="4F5D8720" w14:textId="03D6F238">
      <w:pPr>
        <w:keepNext/>
        <w:spacing w:line="276" w:lineRule="auto"/>
        <w:rPr>
          <w:ins w:author="Carmen Garcia Montero" w:date="2025-10-14T11:39:00Z" w:id="3057"/>
          <w:rFonts w:ascii="Times New Roman" w:hAnsi="Times New Roman" w:cs="Times New Roman"/>
          <w:lang w:val="en-GB"/>
        </w:rPr>
      </w:pPr>
      <w:ins w:author="Carmen Garcia Montero" w:date="2025-10-14T11:39:00Z" w:id="3058">
        <w:r w:rsidRPr="00EB5A57">
          <w:rPr>
            <w:rFonts w:ascii="Times New Roman" w:hAnsi="Times New Roman" w:cs="Times New Roman"/>
            <w:lang w:val="en-GB"/>
          </w:rPr>
          <w:t>Diagram 1</w:t>
        </w:r>
        <w:r>
          <w:rPr>
            <w:rFonts w:ascii="Times New Roman" w:hAnsi="Times New Roman" w:cs="Times New Roman"/>
            <w:lang w:val="en-GB"/>
          </w:rPr>
          <w:t>3</w:t>
        </w:r>
        <w:r w:rsidRPr="00EB5A57">
          <w:rPr>
            <w:rFonts w:ascii="Times New Roman" w:hAnsi="Times New Roman" w:cs="Times New Roman"/>
            <w:lang w:val="en-GB"/>
          </w:rPr>
          <w:t xml:space="preserve"> – Procedure ‘</w:t>
        </w:r>
        <w:r w:rsidRPr="003B513C">
          <w:rPr>
            <w:rFonts w:ascii="Times New Roman" w:hAnsi="Times New Roman" w:cs="Times New Roman"/>
            <w:lang w:val="en-GB"/>
          </w:rPr>
          <w:t>Update Service Provider profile information</w:t>
        </w:r>
        <w:r w:rsidRPr="00EB5A57">
          <w:rPr>
            <w:rFonts w:ascii="Times New Roman" w:hAnsi="Times New Roman" w:cs="Times New Roman"/>
            <w:lang w:val="en-GB"/>
          </w:rPr>
          <w:t>’.</w:t>
        </w:r>
      </w:ins>
    </w:p>
    <w:p w:rsidRPr="00117039" w:rsidR="003F003E" w:rsidRDefault="003F003E" w14:paraId="5793B3CE" w14:textId="5865B76F">
      <w:pPr>
        <w:keepNext/>
        <w:spacing w:line="276" w:lineRule="auto"/>
        <w:rPr>
          <w:rFonts w:ascii="Times New Roman" w:hAnsi="Times New Roman" w:cs="Times New Roman"/>
          <w:lang w:val="en-GB"/>
        </w:rPr>
        <w:pPrChange w:author="Carmen Garcia Montero" w:date="2025-10-14T11:39:00Z" w:id="3059">
          <w:pPr>
            <w:spacing w:line="276" w:lineRule="auto"/>
          </w:pPr>
        </w:pPrChange>
      </w:pPr>
      <w:ins w:author="Carmen Garcia Montero" w:date="2025-10-14T11:39:00Z" w:id="3060">
        <w:r>
          <w:rPr>
            <w:noProof/>
          </w:rPr>
          <w:drawing>
            <wp:inline distT="0" distB="0" distL="0" distR="0" wp14:anchorId="513AEFBF" wp14:editId="03270851">
              <wp:extent cx="5760720" cy="3291205"/>
              <wp:effectExtent l="0" t="0" r="0" b="4445"/>
              <wp:docPr id="93833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36539" name=""/>
                      <pic:cNvPicPr/>
                    </pic:nvPicPr>
                    <pic:blipFill>
                      <a:blip r:embed="rId27"/>
                      <a:stretch>
                        <a:fillRect/>
                      </a:stretch>
                    </pic:blipFill>
                    <pic:spPr>
                      <a:xfrm>
                        <a:off x="0" y="0"/>
                        <a:ext cx="5760720" cy="3291205"/>
                      </a:xfrm>
                      <a:prstGeom prst="rect">
                        <a:avLst/>
                      </a:prstGeom>
                    </pic:spPr>
                  </pic:pic>
                </a:graphicData>
              </a:graphic>
            </wp:inline>
          </w:drawing>
        </w:r>
      </w:ins>
    </w:p>
    <w:p w:rsidRPr="00117039" w:rsidR="00857511" w:rsidP="004A0CE8" w:rsidRDefault="00D97890" w14:paraId="3D033183" w14:textId="0D6865AC">
      <w:pPr>
        <w:spacing w:line="276" w:lineRule="auto"/>
        <w:rPr>
          <w:rFonts w:ascii="Times New Roman" w:hAnsi="Times New Roman" w:cs="Times New Roman"/>
          <w:lang w:val="en-GB"/>
        </w:rPr>
      </w:pPr>
      <w:del w:author="Carmen Garcia Montero" w:date="2025-10-14T11:39:00Z" w:id="3061">
        <w:r w:rsidRPr="00117039">
          <w:rPr>
            <w:noProof/>
            <w:lang w:val="en-GB"/>
          </w:rPr>
          <w:drawing>
            <wp:inline distT="0" distB="0" distL="0" distR="0" wp14:anchorId="75DC8344" wp14:editId="3358ABEC">
              <wp:extent cx="5760720" cy="3495675"/>
              <wp:effectExtent l="0" t="0" r="0" b="9525"/>
              <wp:docPr id="156424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556" name="Picture 1" descr="A screenshot of a computer&#10;&#10;Description automatically generated"/>
                      <pic:cNvPicPr/>
                    </pic:nvPicPr>
                    <pic:blipFill>
                      <a:blip r:embed="rId28"/>
                      <a:stretch>
                        <a:fillRect/>
                      </a:stretch>
                    </pic:blipFill>
                    <pic:spPr>
                      <a:xfrm>
                        <a:off x="0" y="0"/>
                        <a:ext cx="5760720" cy="3495675"/>
                      </a:xfrm>
                      <a:prstGeom prst="rect">
                        <a:avLst/>
                      </a:prstGeom>
                    </pic:spPr>
                  </pic:pic>
                </a:graphicData>
              </a:graphic>
            </wp:inline>
          </w:drawing>
        </w:r>
      </w:del>
    </w:p>
    <w:tbl>
      <w:tblPr>
        <w:tblW w:w="9017" w:type="dxa"/>
        <w:tblBorders>
          <w:top w:val="outset" w:color="auto" w:sz="6" w:space="0"/>
          <w:left w:val="outset" w:color="auto" w:sz="6" w:space="0"/>
          <w:bottom w:val="outset" w:color="auto" w:sz="6" w:space="0"/>
          <w:right w:val="outset" w:color="auto" w:sz="6" w:space="0"/>
        </w:tblBorders>
        <w:tblLayout w:type="fixed"/>
        <w:tblLook w:val="04A0" w:firstRow="1" w:lastRow="0" w:firstColumn="1" w:lastColumn="0" w:noHBand="0" w:noVBand="1"/>
        <w:tblPrChange w:author="Fernando Dominguez" w:date="2025-09-12T14:02:00Z" w:id="3062">
          <w:tblPr>
            <w:tblW w:w="895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PrChange>
      </w:tblPr>
      <w:tblGrid>
        <w:gridCol w:w="686"/>
        <w:gridCol w:w="1573"/>
        <w:gridCol w:w="2879"/>
        <w:gridCol w:w="1320"/>
        <w:gridCol w:w="1320"/>
        <w:gridCol w:w="1239"/>
        <w:tblGridChange w:id="3063">
          <w:tblGrid>
            <w:gridCol w:w="686"/>
            <w:gridCol w:w="554"/>
            <w:gridCol w:w="1019"/>
            <w:gridCol w:w="324"/>
            <w:gridCol w:w="2491"/>
            <w:gridCol w:w="64"/>
            <w:gridCol w:w="1122"/>
            <w:gridCol w:w="198"/>
            <w:gridCol w:w="1256"/>
            <w:gridCol w:w="64"/>
            <w:gridCol w:w="1177"/>
            <w:gridCol w:w="62"/>
          </w:tblGrid>
        </w:tblGridChange>
      </w:tblGrid>
      <w:tr w:rsidR="00B23EB5" w:rsidTr="0011529F" w14:paraId="07B4601E" w14:textId="77777777">
        <w:trPr>
          <w:trHeight w:val="300"/>
          <w:del w:author="Kokki Teemu" w:date="2025-11-03T09:55:00Z" w:id="3064"/>
          <w:trPrChange w:author="Fernando Dominguez" w:date="2025-09-12T14:02:00Z" w:id="3065">
            <w:trPr>
              <w:gridAfter w:val="0"/>
              <w:trHeight w:val="300"/>
            </w:trPr>
          </w:trPrChange>
        </w:trPr>
        <w:tc>
          <w:tcPr>
            <w:tcW w:w="9017"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vAlign w:val="center"/>
            <w:hideMark/>
            <w:tcPrChange w:author="Fernando Dominguez" w:date="2025-09-12T14:02:00Z" w:id="3066">
              <w:tcPr>
                <w:tcW w:w="8955" w:type="dxa"/>
                <w:gridSpan w:val="11"/>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hideMark/>
              </w:tcPr>
            </w:tcPrChange>
          </w:tcPr>
          <w:p w:rsidRPr="003126FA" w:rsidR="00B23EB5" w:rsidP="006440D8" w:rsidRDefault="00B23EB5" w14:paraId="1F68849E" w14:textId="6D32A0D9">
            <w:pPr>
              <w:spacing w:after="0" w:line="240" w:lineRule="auto"/>
              <w:ind w:right="-244"/>
              <w:jc w:val="center"/>
              <w:textAlignment w:val="baseline"/>
              <w:rPr>
                <w:del w:author="Kokki Teemu" w:date="2025-11-03T09:55:00Z" w:id="3067"/>
                <w:rFonts w:ascii="Times New Roman" w:hAnsi="Times New Roman" w:eastAsia="Times New Roman" w:cs="Times New Roman"/>
                <w:sz w:val="16"/>
                <w:szCs w:val="16"/>
                <w:lang w:val="en-GB" w:eastAsia="nb-NO"/>
              </w:rPr>
            </w:pPr>
            <w:del w:author="Kokki Teemu" w:date="2025-11-03T09:55:00Z" w:id="3068">
              <w:r w:rsidRPr="003126FA">
                <w:rPr>
                  <w:rFonts w:ascii="Times New Roman" w:hAnsi="Times New Roman" w:eastAsia="Times New Roman" w:cs="Times New Roman"/>
                  <w:b/>
                  <w:i/>
                  <w:sz w:val="16"/>
                  <w:szCs w:val="16"/>
                  <w:lang w:val="en-GB" w:eastAsia="nb-NO"/>
                </w:rPr>
                <w:delText>Table III.</w:delText>
              </w:r>
              <w:r w:rsidRPr="003126FA" w:rsidR="001A1EE3">
                <w:rPr>
                  <w:rFonts w:ascii="Times New Roman" w:hAnsi="Times New Roman" w:eastAsia="Times New Roman" w:cs="Times New Roman"/>
                  <w:b/>
                  <w:i/>
                  <w:sz w:val="16"/>
                  <w:szCs w:val="16"/>
                  <w:lang w:val="en-GB" w:eastAsia="nb-NO"/>
                </w:rPr>
                <w:delText>14</w:delText>
              </w:r>
              <w:r w:rsidRPr="003126FA">
                <w:rPr>
                  <w:rFonts w:ascii="Times New Roman" w:hAnsi="Times New Roman" w:eastAsia="Times New Roman" w:cs="Times New Roman"/>
                  <w:b/>
                  <w:i/>
                  <w:sz w:val="16"/>
                  <w:szCs w:val="16"/>
                  <w:lang w:val="en-GB" w:eastAsia="nb-NO"/>
                </w:rPr>
                <w:delText xml:space="preserve"> – </w:delText>
              </w:r>
              <w:commentRangeStart w:id="3069"/>
              <w:commentRangeStart w:id="3070"/>
              <w:r w:rsidRPr="003126FA">
                <w:rPr>
                  <w:rFonts w:ascii="Times New Roman" w:hAnsi="Times New Roman" w:eastAsia="Times New Roman" w:cs="Times New Roman"/>
                  <w:b/>
                  <w:i/>
                  <w:sz w:val="16"/>
                  <w:szCs w:val="16"/>
                  <w:lang w:val="en-GB" w:eastAsia="nb-NO"/>
                </w:rPr>
                <w:delText xml:space="preserve">Procedure </w:delText>
              </w:r>
              <w:r w:rsidRPr="003126FA" w:rsidR="001A1EE3">
                <w:rPr>
                  <w:rFonts w:ascii="Times New Roman" w:hAnsi="Times New Roman" w:eastAsia="Times New Roman" w:cs="Times New Roman"/>
                  <w:b/>
                  <w:i/>
                  <w:sz w:val="16"/>
                  <w:szCs w:val="16"/>
                  <w:lang w:val="en-GB" w:eastAsia="nb-NO"/>
                </w:rPr>
                <w:delText>14</w:delText>
              </w:r>
              <w:commentRangeEnd w:id="3069"/>
              <w:r w:rsidRPr="003126FA" w:rsidDel="0011529F" w:rsidR="005A0BDE">
                <w:rPr>
                  <w:rStyle w:val="CommentReference"/>
                  <w:rFonts w:ascii="Times New Roman" w:hAnsi="Times New Roman" w:eastAsia="Times New Roman" w:cs="Times New Roman"/>
                  <w:lang w:val="en-GB" w:eastAsia="nb-NO"/>
                </w:rPr>
                <w:commentReference w:id="3069"/>
              </w:r>
            </w:del>
            <w:commentRangeEnd w:id="3070"/>
            <w:r w:rsidRPr="003126FA" w:rsidR="0011529F">
              <w:rPr>
                <w:rStyle w:val="CommentReference"/>
                <w:rFonts w:ascii="Times New Roman" w:hAnsi="Times New Roman" w:eastAsia="Times New Roman" w:cs="Times New Roman"/>
                <w:lang w:val="en-GB" w:eastAsia="nb-NO"/>
              </w:rPr>
              <w:commentReference w:id="3070"/>
            </w:r>
          </w:p>
        </w:tc>
      </w:tr>
      <w:tr w:rsidRPr="00FE2C5C" w:rsidR="00B23EB5" w:rsidTr="0015325F" w14:paraId="4258E264" w14:textId="77777777">
        <w:trPr>
          <w:trHeight w:val="300"/>
          <w:del w:author="Kokki Teemu" w:date="2025-11-03T09:55:00Z" w:id="3071"/>
          <w:trPrChange w:author="Kokki Teemu" w:date="2025-09-04T13:03:00Z" w:id="3072">
            <w:trPr>
              <w:gridAfter w:val="0"/>
              <w:trHeight w:val="300"/>
            </w:trPr>
          </w:trPrChange>
        </w:trPr>
        <w:tc>
          <w:tcPr>
            <w:tcW w:w="2259"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Change w:author="Kokki Teemu" w:date="2025-09-04T13:03:00Z" w:id="3073">
              <w:tcPr>
                <w:tcW w:w="2235" w:type="dxa"/>
                <w:gridSpan w:val="4"/>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hideMark/>
              </w:tcPr>
            </w:tcPrChange>
          </w:tcPr>
          <w:p w:rsidRPr="003126FA" w:rsidR="00B23EB5" w:rsidP="00117039" w:rsidRDefault="00B23EB5" w14:paraId="2DD813A6" w14:textId="77777777">
            <w:pPr>
              <w:spacing w:after="0" w:line="240" w:lineRule="auto"/>
              <w:textAlignment w:val="baseline"/>
              <w:rPr>
                <w:del w:author="Kokki Teemu" w:date="2025-11-03T09:55:00Z" w:id="3074"/>
                <w:rFonts w:ascii="Times New Roman" w:hAnsi="Times New Roman" w:eastAsia="Times New Roman" w:cs="Times New Roman"/>
                <w:sz w:val="16"/>
                <w:szCs w:val="16"/>
                <w:lang w:val="en-GB" w:eastAsia="nb-NO"/>
              </w:rPr>
            </w:pPr>
            <w:del w:author="Kokki Teemu" w:date="2025-11-03T09:55:00Z" w:id="3075">
              <w:r w:rsidRPr="003126FA">
                <w:rPr>
                  <w:rFonts w:ascii="Times New Roman" w:hAnsi="Times New Roman" w:eastAsia="Times New Roman" w:cs="Times New Roman"/>
                  <w:b/>
                  <w:i/>
                  <w:sz w:val="16"/>
                  <w:szCs w:val="16"/>
                  <w:lang w:val="en-GB" w:eastAsia="nb-NO"/>
                </w:rPr>
                <w:delText>Procedure name</w:delText>
              </w:r>
              <w:r w:rsidRPr="003126FA">
                <w:rPr>
                  <w:rFonts w:ascii="Times New Roman" w:hAnsi="Times New Roman" w:eastAsia="Times New Roman" w:cs="Times New Roman"/>
                  <w:sz w:val="16"/>
                  <w:szCs w:val="16"/>
                  <w:lang w:val="en-GB" w:eastAsia="nb-NO"/>
                </w:rPr>
                <w:delText> </w:delText>
              </w:r>
            </w:del>
          </w:p>
        </w:tc>
        <w:tc>
          <w:tcPr>
            <w:tcW w:w="6758" w:type="dxa"/>
            <w:gridSpan w:val="4"/>
            <w:tcBorders>
              <w:top w:val="single" w:color="000000" w:themeColor="text1" w:sz="6" w:space="0"/>
              <w:left w:val="single" w:color="000000" w:themeColor="text1" w:sz="6" w:space="0"/>
              <w:bottom w:val="single" w:color="000000" w:themeColor="text1" w:sz="6" w:space="0"/>
              <w:right w:val="single" w:color="auto" w:sz="6" w:space="0"/>
            </w:tcBorders>
            <w:vAlign w:val="center"/>
            <w:hideMark/>
            <w:tcPrChange w:author="Kokki Teemu" w:date="2025-09-04T13:03:00Z" w:id="3076">
              <w:tcPr>
                <w:tcW w:w="6720" w:type="dxa"/>
                <w:gridSpan w:val="7"/>
                <w:tcBorders>
                  <w:top w:val="single" w:color="000000" w:themeColor="text1" w:sz="6" w:space="0"/>
                  <w:left w:val="single" w:color="000000" w:themeColor="text1" w:sz="6" w:space="0"/>
                  <w:bottom w:val="single" w:color="000000" w:themeColor="text1" w:sz="6" w:space="0"/>
                  <w:right w:val="single" w:color="auto" w:sz="6" w:space="0"/>
                </w:tcBorders>
                <w:hideMark/>
              </w:tcPr>
            </w:tcPrChange>
          </w:tcPr>
          <w:p w:rsidRPr="00117039" w:rsidR="00B23EB5" w:rsidP="00117039" w:rsidRDefault="00E21D32" w14:paraId="55769C59" w14:textId="6D31EBC5">
            <w:pPr>
              <w:pStyle w:val="Caption"/>
              <w:keepNext/>
              <w:spacing w:after="0"/>
              <w:rPr>
                <w:del w:author="Kokki Teemu" w:date="2025-11-03T09:55:00Z" w:id="3077"/>
                <w:rFonts w:ascii="Times New Roman" w:hAnsi="Times New Roman" w:eastAsia="Times New Roman" w:cs="Times New Roman"/>
                <w:color w:val="auto"/>
                <w:sz w:val="16"/>
                <w:szCs w:val="16"/>
                <w:lang w:val="en-GB" w:eastAsia="nb-NO"/>
              </w:rPr>
            </w:pPr>
            <w:bookmarkStart w:name="_Toc212680689" w:id="3078"/>
            <w:del w:author="Kokki Teemu" w:date="2025-11-03T09:55:00Z" w:id="3079">
              <w:r w:rsidRPr="00117039">
                <w:rPr>
                  <w:rFonts w:ascii="Times New Roman" w:hAnsi="Times New Roman" w:cs="Times New Roman"/>
                  <w:color w:val="auto"/>
                  <w:sz w:val="16"/>
                  <w:szCs w:val="16"/>
                  <w:lang w:val="en-GB"/>
                </w:rPr>
                <w:delText xml:space="preserve">Table </w:delText>
              </w:r>
              <w:r w:rsidRPr="00117039">
                <w:rPr>
                  <w:rFonts w:ascii="Times New Roman" w:hAnsi="Times New Roman" w:cs="Times New Roman"/>
                  <w:i w:val="0"/>
                  <w:sz w:val="16"/>
                  <w:szCs w:val="16"/>
                  <w:lang w:val="en-GB"/>
                </w:rPr>
                <w:fldChar w:fldCharType="begin"/>
              </w:r>
              <w:r w:rsidRPr="00117039">
                <w:rPr>
                  <w:rFonts w:ascii="Times New Roman" w:hAnsi="Times New Roman" w:cs="Times New Roman"/>
                  <w:color w:val="auto"/>
                  <w:sz w:val="16"/>
                  <w:szCs w:val="16"/>
                  <w:lang w:val="en-GB"/>
                </w:rPr>
                <w:delInstrText xml:space="preserve"> SEQ Table \* ARABIC </w:delInstrText>
              </w:r>
              <w:r w:rsidRPr="00117039">
                <w:rPr>
                  <w:rFonts w:ascii="Times New Roman" w:hAnsi="Times New Roman" w:cs="Times New Roman"/>
                  <w:i w:val="0"/>
                  <w:sz w:val="16"/>
                  <w:szCs w:val="16"/>
                  <w:lang w:val="en-GB"/>
                </w:rPr>
                <w:fldChar w:fldCharType="separate"/>
              </w:r>
            </w:del>
            <w:ins w:author="Fernando Dominguez" w:date="2025-10-20T10:50:00Z" w:id="3080">
              <w:del w:author="Kokki Teemu" w:date="2025-11-03T09:55:00Z" w:id="3081">
                <w:r w:rsidR="00E6261C">
                  <w:rPr>
                    <w:rFonts w:ascii="Times New Roman" w:hAnsi="Times New Roman" w:cs="Times New Roman"/>
                    <w:noProof/>
                    <w:color w:val="auto"/>
                    <w:sz w:val="16"/>
                    <w:szCs w:val="16"/>
                    <w:lang w:val="en-GB"/>
                  </w:rPr>
                  <w:delText>18</w:delText>
                </w:r>
              </w:del>
            </w:ins>
            <w:del w:author="Kokki Teemu" w:date="2025-11-03T09:55:00Z" w:id="3082">
              <w:r w:rsidRPr="00117039" w:rsidR="007173B9">
                <w:rPr>
                  <w:rFonts w:ascii="Times New Roman" w:hAnsi="Times New Roman" w:cs="Times New Roman"/>
                  <w:color w:val="auto"/>
                  <w:sz w:val="16"/>
                  <w:szCs w:val="16"/>
                  <w:lang w:val="en-GB"/>
                </w:rPr>
                <w:delText>17</w:delText>
              </w:r>
              <w:r w:rsidRPr="00117039">
                <w:rPr>
                  <w:rFonts w:ascii="Times New Roman" w:hAnsi="Times New Roman" w:cs="Times New Roman"/>
                  <w:i w:val="0"/>
                  <w:sz w:val="16"/>
                  <w:szCs w:val="16"/>
                  <w:lang w:val="en-GB"/>
                </w:rPr>
                <w:fldChar w:fldCharType="end"/>
              </w:r>
              <w:r w:rsidRPr="00117039" w:rsidR="00642491">
                <w:rPr>
                  <w:rFonts w:ascii="Times New Roman" w:hAnsi="Times New Roman" w:cs="Times New Roman"/>
                  <w:color w:val="auto"/>
                  <w:sz w:val="16"/>
                  <w:szCs w:val="16"/>
                  <w:lang w:val="en-GB"/>
                </w:rPr>
                <w:delText xml:space="preserve"> </w:delText>
              </w:r>
              <w:r w:rsidRPr="00117039" w:rsidR="00B23EB5">
                <w:rPr>
                  <w:rFonts w:ascii="Times New Roman" w:hAnsi="Times New Roman" w:eastAsia="Times New Roman" w:cs="Times New Roman"/>
                  <w:color w:val="auto"/>
                  <w:sz w:val="16"/>
                  <w:szCs w:val="16"/>
                  <w:lang w:val="en-GB" w:eastAsia="nb-NO"/>
                </w:rPr>
                <w:delText>Update Service Provider critical information</w:delText>
              </w:r>
              <w:bookmarkEnd w:id="3078"/>
              <w:r w:rsidRPr="00117039" w:rsidR="00257679">
                <w:rPr>
                  <w:rFonts w:ascii="Times New Roman" w:hAnsi="Times New Roman" w:eastAsia="Times New Roman" w:cs="Times New Roman"/>
                  <w:color w:val="auto"/>
                  <w:sz w:val="16"/>
                  <w:szCs w:val="16"/>
                  <w:lang w:val="en-GB" w:eastAsia="nb-NO"/>
                </w:rPr>
                <w:delText xml:space="preserve"> </w:delText>
              </w:r>
            </w:del>
          </w:p>
        </w:tc>
      </w:tr>
      <w:tr w:rsidR="00B23EB5" w:rsidTr="0011529F" w14:paraId="2F43C181" w14:textId="77777777">
        <w:tblPrEx>
          <w:tblCellMar>
            <w:left w:w="0" w:type="dxa"/>
            <w:right w:w="0" w:type="dxa"/>
          </w:tblCellMar>
          <w:tblPrExChange w:author="Kokki Teemu" w:date="2025-11-03T09:17:00Z" w:id="3083">
            <w:tblPrEx>
              <w:tblW w:w="9017" w:type="dxa"/>
              <w:tblLayout w:type="fixed"/>
            </w:tblPrEx>
          </w:tblPrExChange>
        </w:tblPrEx>
        <w:trPr>
          <w:trHeight w:val="300"/>
          <w:del w:author="Kokki Teemu" w:date="2025-11-03T09:55:00Z" w:id="3084"/>
          <w:trPrChange w:author="Kokki Teemu" w:date="2025-11-03T09:17:00Z" w:id="3085">
            <w:trPr>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Change w:author="Kokki Teemu" w:date="2025-11-03T09:17:00Z" w:id="3086">
              <w:tcPr>
                <w:tcW w:w="686"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
            </w:tcPrChange>
          </w:tcPr>
          <w:p w:rsidRPr="00EB5A57" w:rsidR="00B23EB5" w:rsidP="00117039" w:rsidRDefault="00B23EB5" w14:paraId="66F1EAEC" w14:textId="2D1D9290">
            <w:pPr>
              <w:spacing w:after="0" w:line="240" w:lineRule="auto"/>
              <w:jc w:val="center"/>
              <w:textAlignment w:val="baseline"/>
              <w:rPr>
                <w:del w:author="Kokki Teemu" w:date="2025-11-03T09:55:00Z" w:id="3087"/>
                <w:rFonts w:ascii="Times New Roman" w:hAnsi="Times New Roman" w:eastAsia="Times New Roman" w:cs="Times New Roman"/>
                <w:b/>
                <w:i/>
                <w:sz w:val="16"/>
                <w:szCs w:val="16"/>
                <w:lang w:val="en-GB" w:eastAsia="nb-NO"/>
              </w:rPr>
            </w:pPr>
            <w:del w:author="Kokki Teemu" w:date="2025-11-03T09:55:00Z" w:id="3088">
              <w:r w:rsidRPr="003126FA">
                <w:rPr>
                  <w:rFonts w:ascii="Times New Roman" w:hAnsi="Times New Roman" w:eastAsia="Times New Roman" w:cs="Times New Roman"/>
                  <w:b/>
                  <w:i/>
                  <w:sz w:val="16"/>
                  <w:szCs w:val="16"/>
                  <w:lang w:val="en-GB" w:eastAsia="nb-NO"/>
                </w:rPr>
                <w:delText xml:space="preserve">Step </w:delText>
              </w:r>
              <w:r w:rsidR="00CD55D9">
                <w:rPr>
                  <w:rFonts w:ascii="Times New Roman" w:hAnsi="Times New Roman" w:eastAsia="Times New Roman" w:cs="Times New Roman"/>
                  <w:b/>
                  <w:i/>
                  <w:sz w:val="16"/>
                  <w:szCs w:val="16"/>
                  <w:lang w:val="en-GB" w:eastAsia="nb-NO"/>
                </w:rPr>
                <w:delText>No</w:delText>
              </w:r>
              <w:r w:rsidRPr="00EB5A57" w:rsidR="009A4279">
                <w:rPr>
                  <w:rFonts w:ascii="Times New Roman" w:hAnsi="Times New Roman" w:eastAsia="Times New Roman" w:cs="Times New Roman"/>
                  <w:b/>
                  <w:i/>
                  <w:sz w:val="16"/>
                  <w:szCs w:val="16"/>
                  <w:lang w:val="en-GB" w:eastAsia="nb-NO"/>
                </w:rPr>
                <w:delText>r</w:delText>
              </w:r>
            </w:del>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Kokki Teemu" w:date="2025-11-03T09:17:00Z" w:id="3089">
              <w:tcPr>
                <w:tcW w:w="1573"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tcPrChange>
          </w:tcPr>
          <w:p w:rsidRPr="00EB5A57" w:rsidR="00B23EB5" w:rsidP="00117039" w:rsidRDefault="00B23EB5" w14:paraId="69CE3C58" w14:textId="7F36A013">
            <w:pPr>
              <w:spacing w:after="0" w:line="240" w:lineRule="auto"/>
              <w:jc w:val="center"/>
              <w:textAlignment w:val="baseline"/>
              <w:rPr>
                <w:del w:author="Kokki Teemu" w:date="2025-11-03T09:55:00Z" w:id="3090"/>
                <w:rFonts w:ascii="Times New Roman" w:hAnsi="Times New Roman" w:eastAsia="Times New Roman" w:cs="Times New Roman"/>
                <w:b/>
                <w:i/>
                <w:sz w:val="16"/>
                <w:szCs w:val="16"/>
                <w:lang w:val="en-GB" w:eastAsia="nb-NO"/>
              </w:rPr>
            </w:pPr>
            <w:del w:author="Kokki Teemu" w:date="2025-11-03T09:55:00Z" w:id="3091">
              <w:r w:rsidRPr="003126FA">
                <w:rPr>
                  <w:rFonts w:ascii="Times New Roman" w:hAnsi="Times New Roman" w:eastAsia="Times New Roman" w:cs="Times New Roman"/>
                  <w:b/>
                  <w:i/>
                  <w:sz w:val="16"/>
                  <w:szCs w:val="16"/>
                  <w:lang w:val="en-GB" w:eastAsia="nb-NO"/>
                </w:rPr>
                <w:delText>Step</w:delText>
              </w:r>
            </w:del>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Kokki Teemu" w:date="2025-11-03T09:17:00Z" w:id="3092">
              <w:tcPr>
                <w:tcW w:w="2879"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tcPrChange>
          </w:tcPr>
          <w:p w:rsidRPr="003126FA" w:rsidR="00B23EB5" w:rsidP="00117039" w:rsidRDefault="00B23EB5" w14:paraId="27EDE94A" w14:textId="6DA7FEB9">
            <w:pPr>
              <w:spacing w:after="0" w:line="240" w:lineRule="auto"/>
              <w:jc w:val="center"/>
              <w:textAlignment w:val="baseline"/>
              <w:rPr>
                <w:del w:author="Kokki Teemu" w:date="2025-11-03T09:55:00Z" w:id="3093"/>
                <w:rFonts w:ascii="Times New Roman" w:hAnsi="Times New Roman" w:eastAsia="Times New Roman" w:cs="Times New Roman"/>
                <w:sz w:val="16"/>
                <w:szCs w:val="16"/>
                <w:lang w:val="en-GB" w:eastAsia="nb-NO"/>
              </w:rPr>
            </w:pPr>
            <w:del w:author="Kokki Teemu" w:date="2025-11-03T09:55:00Z" w:id="3094">
              <w:r w:rsidRPr="003126FA">
                <w:rPr>
                  <w:rFonts w:ascii="Times New Roman" w:hAnsi="Times New Roman" w:eastAsia="Times New Roman" w:cs="Times New Roman"/>
                  <w:b/>
                  <w:i/>
                  <w:sz w:val="16"/>
                  <w:szCs w:val="16"/>
                  <w:lang w:val="en-GB" w:eastAsia="nb-NO"/>
                </w:rPr>
                <w:delText>Step description</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Kokki Teemu" w:date="2025-11-03T09:17:00Z" w:id="3095">
              <w:tcPr>
                <w:tcW w:w="132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tcPrChange>
          </w:tcPr>
          <w:p w:rsidRPr="003126FA" w:rsidR="00B23EB5" w:rsidP="00117039" w:rsidRDefault="00B23EB5" w14:paraId="6D1B963E" w14:textId="60E3E8EE">
            <w:pPr>
              <w:spacing w:after="0" w:line="240" w:lineRule="auto"/>
              <w:jc w:val="center"/>
              <w:textAlignment w:val="baseline"/>
              <w:rPr>
                <w:del w:author="Kokki Teemu" w:date="2025-11-03T09:55:00Z" w:id="3096"/>
                <w:rFonts w:ascii="Times New Roman" w:hAnsi="Times New Roman" w:eastAsia="Times New Roman" w:cs="Times New Roman"/>
                <w:sz w:val="16"/>
                <w:szCs w:val="16"/>
                <w:lang w:val="en-GB" w:eastAsia="nb-NO"/>
              </w:rPr>
            </w:pPr>
            <w:del w:author="Kokki Teemu" w:date="2025-11-03T09:55:00Z" w:id="3097">
              <w:r w:rsidRPr="003126FA">
                <w:rPr>
                  <w:rFonts w:ascii="Times New Roman" w:hAnsi="Times New Roman" w:eastAsia="Times New Roman" w:cs="Times New Roman"/>
                  <w:b/>
                  <w:i/>
                  <w:sz w:val="16"/>
                  <w:szCs w:val="16"/>
                  <w:lang w:val="en-GB" w:eastAsia="nb-NO"/>
                </w:rPr>
                <w:delText>Information producer (actor)</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Kokki Teemu" w:date="2025-11-03T09:17:00Z" w:id="3098">
              <w:tcPr>
                <w:tcW w:w="132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tcPrChange>
          </w:tcPr>
          <w:p w:rsidRPr="003126FA" w:rsidR="00B23EB5" w:rsidP="00117039" w:rsidRDefault="00B23EB5" w14:paraId="565FCAF9" w14:textId="226BD7B1">
            <w:pPr>
              <w:spacing w:after="0" w:line="240" w:lineRule="auto"/>
              <w:jc w:val="center"/>
              <w:textAlignment w:val="baseline"/>
              <w:rPr>
                <w:del w:author="Kokki Teemu" w:date="2025-11-03T09:55:00Z" w:id="3099"/>
                <w:rFonts w:ascii="Times New Roman" w:hAnsi="Times New Roman" w:eastAsia="Times New Roman" w:cs="Times New Roman"/>
                <w:sz w:val="16"/>
                <w:szCs w:val="16"/>
                <w:lang w:val="en-GB" w:eastAsia="nb-NO"/>
              </w:rPr>
            </w:pPr>
            <w:del w:author="Kokki Teemu" w:date="2025-11-03T09:55:00Z" w:id="3100">
              <w:r w:rsidRPr="003126FA">
                <w:rPr>
                  <w:rFonts w:ascii="Times New Roman" w:hAnsi="Times New Roman" w:eastAsia="Times New Roman" w:cs="Times New Roman"/>
                  <w:b/>
                  <w:i/>
                  <w:sz w:val="16"/>
                  <w:szCs w:val="16"/>
                  <w:lang w:val="en-GB" w:eastAsia="nb-NO"/>
                </w:rPr>
                <w:delText>Information receiver (actor)</w:delText>
              </w:r>
            </w:del>
          </w:p>
        </w:tc>
        <w:tc>
          <w:tcPr>
            <w:tcW w:w="1239"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hideMark/>
            <w:tcPrChange w:author="Kokki Teemu" w:date="2025-11-03T09:17:00Z" w:id="3101">
              <w:tcPr>
                <w:tcW w:w="1236" w:type="dxa"/>
                <w:gridSpan w:val="2"/>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hideMark/>
              </w:tcPr>
            </w:tcPrChange>
          </w:tcPr>
          <w:p w:rsidRPr="003126FA" w:rsidR="00B23EB5" w:rsidP="00117039" w:rsidRDefault="00B23EB5" w14:paraId="33FA9570" w14:textId="1E3E63FD">
            <w:pPr>
              <w:spacing w:after="0" w:line="240" w:lineRule="auto"/>
              <w:jc w:val="center"/>
              <w:textAlignment w:val="baseline"/>
              <w:rPr>
                <w:del w:author="Kokki Teemu" w:date="2025-11-03T09:55:00Z" w:id="3102"/>
                <w:rFonts w:ascii="Times New Roman" w:hAnsi="Times New Roman" w:eastAsia="Times New Roman" w:cs="Times New Roman"/>
                <w:sz w:val="16"/>
                <w:szCs w:val="16"/>
                <w:lang w:val="en-GB" w:eastAsia="nb-NO"/>
              </w:rPr>
            </w:pPr>
            <w:del w:author="Kokki Teemu" w:date="2025-11-03T09:55:00Z" w:id="3103">
              <w:r w:rsidRPr="003126FA">
                <w:rPr>
                  <w:rFonts w:ascii="Times New Roman" w:hAnsi="Times New Roman" w:eastAsia="Times New Roman" w:cs="Times New Roman"/>
                  <w:b/>
                  <w:i/>
                  <w:sz w:val="16"/>
                  <w:szCs w:val="16"/>
                  <w:lang w:val="en-GB" w:eastAsia="nb-NO"/>
                </w:rPr>
                <w:delText>Information exchanged (IDs)</w:delText>
              </w:r>
            </w:del>
          </w:p>
        </w:tc>
      </w:tr>
      <w:tr w:rsidRPr="0076007D" w:rsidR="00B23EB5" w:rsidTr="0011529F" w14:paraId="15CB2788" w14:textId="77777777">
        <w:trPr>
          <w:trHeight w:val="300"/>
          <w:del w:author="Kokki Teemu" w:date="2025-11-03T09:55:00Z" w:id="3104"/>
          <w:trPrChange w:author="Kokki Teemu" w:date="2025-09-04T13:03:00Z" w:id="3105">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hideMark/>
            <w:tcPrChange w:author="Kokki Teemu" w:date="2025-09-04T13:03:00Z" w:id="3106">
              <w:tcPr>
                <w:tcW w:w="675" w:type="dxa"/>
                <w:gridSpan w:val="2"/>
                <w:tcBorders>
                  <w:top w:val="single" w:color="000000" w:themeColor="text1" w:sz="6" w:space="0"/>
                  <w:left w:val="single" w:color="auto" w:sz="6" w:space="0"/>
                  <w:bottom w:val="single" w:color="000000" w:themeColor="text1" w:sz="6" w:space="0"/>
                  <w:right w:val="single" w:color="000000" w:themeColor="text1" w:sz="6" w:space="0"/>
                </w:tcBorders>
                <w:hideMark/>
              </w:tcPr>
            </w:tcPrChange>
          </w:tcPr>
          <w:p w:rsidRPr="003126FA" w:rsidR="00B23EB5" w:rsidP="002C48CF" w:rsidRDefault="001A1EE3" w14:paraId="55634735" w14:textId="6F06FBA7">
            <w:pPr>
              <w:spacing w:after="0" w:line="240" w:lineRule="auto"/>
              <w:jc w:val="both"/>
              <w:textAlignment w:val="baseline"/>
              <w:rPr>
                <w:del w:author="Kokki Teemu" w:date="2025-11-03T09:55:00Z" w:id="3107"/>
                <w:rFonts w:ascii="Times New Roman" w:hAnsi="Times New Roman" w:eastAsia="Times New Roman" w:cs="Times New Roman"/>
                <w:sz w:val="16"/>
                <w:szCs w:val="16"/>
                <w:highlight w:val="yellow"/>
                <w:lang w:val="en-GB" w:eastAsia="nb-NO"/>
              </w:rPr>
            </w:pPr>
            <w:commentRangeStart w:id="3108"/>
            <w:commentRangeStart w:id="3109"/>
            <w:del w:author="Kokki Teemu" w:date="2025-11-03T09:55:00Z" w:id="3110">
              <w:r w:rsidRPr="003126FA">
                <w:rPr>
                  <w:rFonts w:ascii="Times New Roman" w:hAnsi="Times New Roman" w:eastAsia="Times New Roman" w:cs="Times New Roman"/>
                  <w:sz w:val="16"/>
                  <w:szCs w:val="16"/>
                  <w:highlight w:val="yellow"/>
                  <w:lang w:val="en-GB" w:eastAsia="nb-NO"/>
                </w:rPr>
                <w:delText>14.1</w:delText>
              </w:r>
            </w:del>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11">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5CAF91D2" w14:textId="77777777">
            <w:pPr>
              <w:spacing w:after="0" w:line="240" w:lineRule="auto"/>
              <w:jc w:val="both"/>
              <w:textAlignment w:val="baseline"/>
              <w:rPr>
                <w:del w:author="Kokki Teemu" w:date="2025-11-03T09:55:00Z" w:id="3112"/>
                <w:rFonts w:ascii="Times New Roman" w:hAnsi="Times New Roman" w:eastAsia="Times New Roman" w:cs="Times New Roman"/>
                <w:sz w:val="16"/>
                <w:szCs w:val="16"/>
                <w:lang w:val="en-GB" w:eastAsia="nb-NO"/>
              </w:rPr>
            </w:pPr>
            <w:del w:author="Kokki Teemu" w:date="2025-11-03T09:55:00Z" w:id="3113">
              <w:r w:rsidRPr="003126FA">
                <w:rPr>
                  <w:rFonts w:ascii="Times New Roman" w:hAnsi="Times New Roman" w:eastAsia="Times New Roman" w:cs="Times New Roman"/>
                  <w:sz w:val="16"/>
                  <w:szCs w:val="16"/>
                  <w:lang w:val="en-GB" w:eastAsia="nb-NO"/>
                </w:rPr>
                <w:delText>Request information update</w:delText>
              </w:r>
            </w:del>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14">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23BB89F4" w14:textId="04F6248E">
            <w:pPr>
              <w:spacing w:after="0" w:line="240" w:lineRule="auto"/>
              <w:jc w:val="both"/>
              <w:textAlignment w:val="baseline"/>
              <w:rPr>
                <w:del w:author="Kokki Teemu" w:date="2025-11-03T09:55:00Z" w:id="3115"/>
                <w:rFonts w:ascii="Times New Roman" w:hAnsi="Times New Roman" w:eastAsia="Times New Roman" w:cs="Times New Roman"/>
                <w:sz w:val="16"/>
                <w:szCs w:val="16"/>
                <w:lang w:val="en-GB" w:eastAsia="nb-NO"/>
              </w:rPr>
            </w:pPr>
            <w:del w:author="Kokki Teemu" w:date="2025-11-03T09:55:00Z" w:id="3116">
              <w:r w:rsidRPr="003126FA">
                <w:rPr>
                  <w:rFonts w:ascii="Times New Roman" w:hAnsi="Times New Roman" w:eastAsia="Times New Roman" w:cs="Times New Roman"/>
                  <w:sz w:val="16"/>
                  <w:szCs w:val="16"/>
                  <w:lang w:val="en-GB" w:eastAsia="nb-NO"/>
                </w:rPr>
                <w:delText>Service provider makes a request to update their information in a SP module. The information to be updated contains critical information that may require the service provider qualification status to be re-considered.</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17">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6CA80E82" w14:textId="77777777">
            <w:pPr>
              <w:spacing w:after="0" w:line="240" w:lineRule="auto"/>
              <w:jc w:val="both"/>
              <w:textAlignment w:val="baseline"/>
              <w:rPr>
                <w:del w:author="Kokki Teemu" w:date="2025-11-03T09:55:00Z" w:id="3118"/>
                <w:rFonts w:ascii="Times New Roman" w:hAnsi="Times New Roman" w:eastAsia="Times New Roman" w:cs="Times New Roman"/>
                <w:sz w:val="16"/>
                <w:szCs w:val="16"/>
                <w:lang w:val="en-GB" w:eastAsia="nb-NO"/>
              </w:rPr>
            </w:pPr>
            <w:del w:author="Kokki Teemu" w:date="2025-11-03T09:55:00Z" w:id="3119">
              <w:r w:rsidRPr="003126FA">
                <w:rPr>
                  <w:rFonts w:ascii="Times New Roman" w:hAnsi="Times New Roman" w:eastAsia="Times New Roman" w:cs="Times New Roman"/>
                  <w:sz w:val="16"/>
                  <w:szCs w:val="16"/>
                  <w:lang w:val="en-GB" w:eastAsia="nb-NO"/>
                </w:rPr>
                <w:delText>Service provider</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20">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06418C43" w14:textId="77777777">
            <w:pPr>
              <w:spacing w:after="0" w:line="240" w:lineRule="auto"/>
              <w:jc w:val="both"/>
              <w:textAlignment w:val="baseline"/>
              <w:rPr>
                <w:del w:author="Kokki Teemu" w:date="2025-11-03T09:55:00Z" w:id="3121"/>
                <w:rFonts w:ascii="Times New Roman" w:hAnsi="Times New Roman" w:eastAsia="Times New Roman" w:cs="Times New Roman"/>
                <w:sz w:val="16"/>
                <w:szCs w:val="16"/>
                <w:lang w:val="en-GB" w:eastAsia="nb-NO"/>
              </w:rPr>
            </w:pPr>
            <w:del w:author="Kokki Teemu" w:date="2025-11-03T09:55:00Z" w:id="3122">
              <w:r w:rsidRPr="003126FA">
                <w:rPr>
                  <w:rFonts w:ascii="Times New Roman" w:hAnsi="Times New Roman" w:eastAsia="Times New Roman" w:cs="Times New Roman"/>
                  <w:sz w:val="16"/>
                  <w:szCs w:val="16"/>
                  <w:lang w:val="en-GB" w:eastAsia="nb-NO"/>
                </w:rPr>
                <w:delText>SP module administrator</w:delText>
              </w:r>
            </w:del>
          </w:p>
        </w:tc>
        <w:tc>
          <w:tcPr>
            <w:tcW w:w="1239" w:type="dxa"/>
            <w:tcBorders>
              <w:top w:val="single" w:color="000000" w:themeColor="text1" w:sz="6" w:space="0"/>
              <w:left w:val="single" w:color="000000" w:themeColor="text1" w:sz="6" w:space="0"/>
              <w:bottom w:val="single" w:color="000000" w:themeColor="text1" w:sz="6" w:space="0"/>
              <w:right w:val="single" w:color="auto" w:sz="6" w:space="0"/>
            </w:tcBorders>
            <w:hideMark/>
            <w:tcPrChange w:author="Kokki Teemu" w:date="2025-09-04T13:03:00Z" w:id="3123">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hideMark/>
              </w:tcPr>
            </w:tcPrChange>
          </w:tcPr>
          <w:p w:rsidRPr="003126FA" w:rsidR="00B23EB5" w:rsidP="002C48CF" w:rsidRDefault="001B0C17" w14:paraId="1BAEA3B5" w14:textId="45C0D9C0">
            <w:pPr>
              <w:spacing w:after="0" w:line="240" w:lineRule="auto"/>
              <w:jc w:val="both"/>
              <w:textAlignment w:val="baseline"/>
              <w:rPr>
                <w:del w:author="Kokki Teemu" w:date="2025-11-03T09:55:00Z" w:id="3124"/>
                <w:rFonts w:ascii="Times New Roman" w:hAnsi="Times New Roman" w:eastAsia="Times New Roman" w:cs="Times New Roman"/>
                <w:sz w:val="16"/>
                <w:szCs w:val="16"/>
                <w:lang w:val="en-GB" w:eastAsia="nb-NO"/>
              </w:rPr>
            </w:pPr>
            <w:del w:author="Kokki Teemu" w:date="2025-11-03T09:55:00Z" w:id="3125">
              <w:r w:rsidRPr="003126FA">
                <w:rPr>
                  <w:rFonts w:ascii="Times New Roman" w:hAnsi="Times New Roman" w:eastAsia="Times New Roman" w:cs="Times New Roman"/>
                  <w:sz w:val="16"/>
                  <w:szCs w:val="16"/>
                  <w:lang w:val="en-GB" w:eastAsia="nb-NO"/>
                </w:rPr>
                <w:delText>N</w:delText>
              </w:r>
              <w:r w:rsidRPr="003126FA" w:rsidR="00B23EB5">
                <w:rPr>
                  <w:rFonts w:ascii="Times New Roman" w:hAnsi="Times New Roman" w:eastAsia="Times New Roman" w:cs="Times New Roman"/>
                  <w:sz w:val="16"/>
                  <w:szCs w:val="16"/>
                  <w:lang w:val="en-GB" w:eastAsia="nb-NO"/>
                </w:rPr>
                <w:delText xml:space="preserve"> – Service provider </w:delText>
              </w:r>
              <w:r w:rsidRPr="003126FA">
                <w:rPr>
                  <w:rFonts w:ascii="Times New Roman" w:hAnsi="Times New Roman" w:eastAsia="Times New Roman" w:cs="Times New Roman"/>
                  <w:sz w:val="16"/>
                  <w:szCs w:val="16"/>
                  <w:lang w:val="en-GB" w:eastAsia="nb-NO"/>
                </w:rPr>
                <w:delText>profile</w:delText>
              </w:r>
              <w:r w:rsidRPr="003126FA" w:rsidR="00B23EB5">
                <w:rPr>
                  <w:rFonts w:ascii="Times New Roman" w:hAnsi="Times New Roman" w:eastAsia="Times New Roman" w:cs="Times New Roman"/>
                  <w:sz w:val="16"/>
                  <w:szCs w:val="16"/>
                  <w:lang w:val="en-GB" w:eastAsia="nb-NO"/>
                </w:rPr>
                <w:delText xml:space="preserve"> information</w:delText>
              </w:r>
              <w:commentRangeEnd w:id="3108"/>
              <w:r w:rsidRPr="003126FA">
                <w:rPr>
                  <w:rStyle w:val="CommentReference"/>
                  <w:rFonts w:ascii="Times New Roman" w:hAnsi="Times New Roman" w:eastAsia="Times New Roman" w:cs="Times New Roman"/>
                  <w:lang w:val="en-GB" w:eastAsia="nb-NO"/>
                </w:rPr>
                <w:commentReference w:id="3108"/>
              </w:r>
              <w:commentRangeEnd w:id="3109"/>
              <w:r w:rsidRPr="003126FA" w:rsidDel="0011529F">
                <w:rPr>
                  <w:rStyle w:val="CommentReference"/>
                  <w:rFonts w:ascii="Times New Roman" w:hAnsi="Times New Roman" w:eastAsia="Times New Roman" w:cs="Times New Roman"/>
                  <w:lang w:val="en-GB" w:eastAsia="nb-NO"/>
                </w:rPr>
                <w:commentReference w:id="3109"/>
              </w:r>
            </w:del>
          </w:p>
        </w:tc>
      </w:tr>
      <w:tr w:rsidR="00B23EB5" w:rsidTr="0011529F" w14:paraId="0131562F" w14:textId="77777777">
        <w:trPr>
          <w:trHeight w:val="300"/>
          <w:del w:author="Kokki Teemu" w:date="2025-11-03T09:55:00Z" w:id="3126"/>
          <w:trPrChange w:author="Kokki Teemu" w:date="2025-09-04T13:03:00Z" w:id="3127">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hideMark/>
            <w:tcPrChange w:author="Kokki Teemu" w:date="2025-09-04T13:03:00Z" w:id="3128">
              <w:tcPr>
                <w:tcW w:w="675" w:type="dxa"/>
                <w:gridSpan w:val="2"/>
                <w:tcBorders>
                  <w:top w:val="single" w:color="000000" w:themeColor="text1" w:sz="6" w:space="0"/>
                  <w:left w:val="single" w:color="auto" w:sz="6" w:space="0"/>
                  <w:bottom w:val="single" w:color="000000" w:themeColor="text1" w:sz="6" w:space="0"/>
                  <w:right w:val="single" w:color="000000" w:themeColor="text1" w:sz="6" w:space="0"/>
                </w:tcBorders>
                <w:hideMark/>
              </w:tcPr>
            </w:tcPrChange>
          </w:tcPr>
          <w:p w:rsidRPr="003126FA" w:rsidR="00B23EB5" w:rsidP="002C48CF" w:rsidRDefault="001A1EE3" w14:paraId="2DB8388A" w14:textId="556F256B">
            <w:pPr>
              <w:spacing w:after="0" w:line="240" w:lineRule="auto"/>
              <w:jc w:val="both"/>
              <w:textAlignment w:val="baseline"/>
              <w:rPr>
                <w:del w:author="Kokki Teemu" w:date="2025-11-03T09:55:00Z" w:id="3129"/>
                <w:rFonts w:ascii="Times New Roman" w:hAnsi="Times New Roman" w:eastAsia="Times New Roman" w:cs="Times New Roman"/>
                <w:sz w:val="16"/>
                <w:szCs w:val="16"/>
                <w:highlight w:val="yellow"/>
                <w:lang w:val="en-GB" w:eastAsia="nb-NO"/>
              </w:rPr>
            </w:pPr>
            <w:del w:author="Kokki Teemu" w:date="2025-11-03T09:55:00Z" w:id="3130">
              <w:r w:rsidRPr="003126FA">
                <w:rPr>
                  <w:rFonts w:ascii="Times New Roman" w:hAnsi="Times New Roman" w:eastAsia="Times New Roman" w:cs="Times New Roman"/>
                  <w:sz w:val="16"/>
                  <w:szCs w:val="16"/>
                  <w:highlight w:val="yellow"/>
                  <w:lang w:val="en-GB" w:eastAsia="nb-NO"/>
                </w:rPr>
                <w:delText>14.2</w:delText>
              </w:r>
            </w:del>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31">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0F5DDF73" w14:textId="77777777">
            <w:pPr>
              <w:spacing w:after="0" w:line="240" w:lineRule="auto"/>
              <w:jc w:val="both"/>
              <w:textAlignment w:val="baseline"/>
              <w:rPr>
                <w:del w:author="Kokki Teemu" w:date="2025-11-03T09:55:00Z" w:id="3132"/>
                <w:rFonts w:ascii="Times New Roman" w:hAnsi="Times New Roman" w:eastAsia="Times New Roman" w:cs="Times New Roman"/>
                <w:sz w:val="16"/>
                <w:szCs w:val="16"/>
                <w:lang w:val="en-GB" w:eastAsia="nb-NO"/>
              </w:rPr>
            </w:pPr>
            <w:del w:author="Kokki Teemu" w:date="2025-11-03T09:55:00Z" w:id="3133">
              <w:r w:rsidRPr="003126FA">
                <w:rPr>
                  <w:rFonts w:ascii="Times New Roman" w:hAnsi="Times New Roman" w:eastAsia="Times New Roman" w:cs="Times New Roman"/>
                  <w:sz w:val="16"/>
                  <w:szCs w:val="16"/>
                  <w:lang w:val="en-GB" w:eastAsia="nb-NO"/>
                </w:rPr>
                <w:delText>Validate update request</w:delText>
              </w:r>
            </w:del>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34">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381B0E" w:rsidP="002C48CF" w:rsidRDefault="00B23EB5" w14:paraId="1F520609" w14:textId="3DC8DC88">
            <w:pPr>
              <w:spacing w:after="0" w:line="240" w:lineRule="auto"/>
              <w:jc w:val="both"/>
              <w:textAlignment w:val="baseline"/>
              <w:rPr>
                <w:del w:author="Kokki Teemu" w:date="2025-11-03T09:55:00Z" w:id="3135"/>
                <w:rFonts w:ascii="Times New Roman" w:hAnsi="Times New Roman" w:eastAsia="Times New Roman" w:cs="Times New Roman"/>
                <w:sz w:val="16"/>
                <w:szCs w:val="16"/>
                <w:lang w:val="en-GB" w:eastAsia="nb-NO"/>
              </w:rPr>
            </w:pPr>
            <w:del w:author="Kokki Teemu" w:date="2025-11-03T09:55:00Z" w:id="3136">
              <w:r w:rsidRPr="003126FA">
                <w:rPr>
                  <w:rFonts w:ascii="Times New Roman" w:hAnsi="Times New Roman" w:eastAsia="Times New Roman" w:cs="Times New Roman"/>
                  <w:sz w:val="16"/>
                  <w:szCs w:val="16"/>
                  <w:lang w:val="en-GB" w:eastAsia="nb-NO"/>
                </w:rPr>
                <w:delText>SP module administrator validates the information update reques</w:delText>
              </w:r>
              <w:r w:rsidRPr="003126FA" w:rsidR="000251CF">
                <w:rPr>
                  <w:rFonts w:ascii="Times New Roman" w:hAnsi="Times New Roman" w:eastAsia="Times New Roman" w:cs="Times New Roman"/>
                  <w:sz w:val="16"/>
                  <w:szCs w:val="16"/>
                  <w:lang w:val="en-GB" w:eastAsia="nb-NO"/>
                </w:rPr>
                <w:delText>t</w:delText>
              </w:r>
              <w:r w:rsidRPr="003126FA" w:rsidR="00924AA2">
                <w:rPr>
                  <w:rFonts w:ascii="Times New Roman" w:hAnsi="Times New Roman" w:eastAsia="Times New Roman" w:cs="Times New Roman"/>
                  <w:sz w:val="16"/>
                  <w:szCs w:val="16"/>
                  <w:lang w:val="en-GB" w:eastAsia="nb-NO"/>
                </w:rPr>
                <w:delText xml:space="preserve"> and </w:delText>
              </w:r>
              <w:r w:rsidRPr="003126FA" w:rsidR="00924AA2">
                <w:rPr>
                  <w:rFonts w:ascii="Times New Roman" w:hAnsi="Times New Roman" w:eastAsia="Calibri" w:cs="Times New Roman"/>
                  <w:sz w:val="16"/>
                  <w:szCs w:val="16"/>
                  <w:lang w:val="en-GB" w:eastAsia="zh-CN"/>
                </w:rPr>
                <w:delText>provides a meaningful indication in case of an invalid request.</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37">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28BE5725" w14:textId="77777777">
            <w:pPr>
              <w:spacing w:after="0" w:line="240" w:lineRule="auto"/>
              <w:jc w:val="both"/>
              <w:textAlignment w:val="baseline"/>
              <w:rPr>
                <w:del w:author="Kokki Teemu" w:date="2025-11-03T09:55:00Z" w:id="3138"/>
                <w:rFonts w:ascii="Times New Roman" w:hAnsi="Times New Roman" w:eastAsia="Times New Roman" w:cs="Times New Roman"/>
                <w:sz w:val="16"/>
                <w:szCs w:val="16"/>
                <w:lang w:val="en-GB" w:eastAsia="nb-NO"/>
              </w:rPr>
            </w:pPr>
            <w:del w:author="Kokki Teemu" w:date="2025-11-03T09:55:00Z" w:id="3139">
              <w:r w:rsidRPr="003126FA">
                <w:rPr>
                  <w:rFonts w:ascii="Times New Roman" w:hAnsi="Times New Roman" w:eastAsia="Times New Roman" w:cs="Times New Roman"/>
                  <w:sz w:val="16"/>
                  <w:szCs w:val="16"/>
                  <w:lang w:val="en-GB" w:eastAsia="nb-NO"/>
                </w:rPr>
                <w:delText>SP module administrator</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40">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2921F20C" w14:textId="30179692">
            <w:pPr>
              <w:spacing w:after="0" w:line="240" w:lineRule="auto"/>
              <w:jc w:val="both"/>
              <w:textAlignment w:val="baseline"/>
              <w:rPr>
                <w:del w:author="Kokki Teemu" w:date="2025-11-03T09:55:00Z" w:id="3141"/>
                <w:rFonts w:ascii="Times New Roman" w:hAnsi="Times New Roman" w:eastAsia="Times New Roman" w:cs="Times New Roman"/>
                <w:sz w:val="16"/>
                <w:szCs w:val="16"/>
                <w:lang w:val="en-GB" w:eastAsia="nb-NO"/>
              </w:rPr>
            </w:pPr>
            <w:del w:author="Kokki Teemu" w:date="2025-11-03T09:55:00Z" w:id="3142">
              <w:r w:rsidRPr="003126FA">
                <w:rPr>
                  <w:rFonts w:ascii="Times New Roman" w:hAnsi="Times New Roman" w:eastAsia="Times New Roman" w:cs="Times New Roman"/>
                  <w:sz w:val="16"/>
                  <w:szCs w:val="16"/>
                  <w:lang w:val="en-GB" w:eastAsia="nb-NO"/>
                </w:rPr>
                <w:delText>Service provider</w:delText>
              </w:r>
            </w:del>
          </w:p>
        </w:tc>
        <w:tc>
          <w:tcPr>
            <w:tcW w:w="1239" w:type="dxa"/>
            <w:tcBorders>
              <w:top w:val="single" w:color="000000" w:themeColor="text1" w:sz="6" w:space="0"/>
              <w:left w:val="single" w:color="000000" w:themeColor="text1" w:sz="6" w:space="0"/>
              <w:bottom w:val="single" w:color="000000" w:themeColor="text1" w:sz="6" w:space="0"/>
              <w:right w:val="single" w:color="auto" w:sz="6" w:space="0"/>
            </w:tcBorders>
            <w:hideMark/>
            <w:tcPrChange w:author="Kokki Teemu" w:date="2025-09-04T13:03:00Z" w:id="3143">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hideMark/>
              </w:tcPr>
            </w:tcPrChange>
          </w:tcPr>
          <w:p w:rsidRPr="003126FA" w:rsidR="00B23EB5" w:rsidP="002C48CF" w:rsidRDefault="00B23EB5" w14:paraId="164F7467" w14:textId="6413AACE">
            <w:pPr>
              <w:spacing w:after="0" w:line="240" w:lineRule="auto"/>
              <w:jc w:val="both"/>
              <w:textAlignment w:val="baseline"/>
              <w:rPr>
                <w:del w:author="Kokki Teemu" w:date="2025-11-03T09:55:00Z" w:id="3144"/>
                <w:rFonts w:ascii="Times New Roman" w:hAnsi="Times New Roman" w:eastAsia="Times New Roman" w:cs="Times New Roman"/>
                <w:sz w:val="16"/>
                <w:szCs w:val="16"/>
                <w:lang w:val="en-GB" w:eastAsia="nb-NO"/>
              </w:rPr>
            </w:pPr>
            <w:del w:author="Kokki Teemu" w:date="2025-11-03T09:55:00Z" w:id="3145">
              <w:r w:rsidRPr="003126FA">
                <w:rPr>
                  <w:rFonts w:ascii="Times New Roman" w:hAnsi="Times New Roman" w:eastAsia="Times New Roman" w:cs="Times New Roman"/>
                  <w:sz w:val="16"/>
                  <w:szCs w:val="16"/>
                  <w:lang w:val="en-GB" w:eastAsia="nb-NO"/>
                </w:rPr>
                <w:delText xml:space="preserve">B – Request validation </w:delText>
              </w:r>
              <w:r w:rsidRPr="003126FA" w:rsidDel="0011529F">
                <w:rPr>
                  <w:rFonts w:ascii="Times New Roman" w:hAnsi="Times New Roman" w:eastAsia="Times New Roman" w:cs="Times New Roman"/>
                  <w:sz w:val="16"/>
                  <w:szCs w:val="16"/>
                  <w:lang w:val="en-GB" w:eastAsia="nb-NO"/>
                </w:rPr>
                <w:delText>information</w:delText>
              </w:r>
            </w:del>
            <w:ins w:author="Albrecht, Patrick" w:date="2025-10-29T16:24:00Z" w:id="3146">
              <w:del w:author="Kokki Teemu" w:date="2025-11-03T09:55:00Z" w:id="3147">
                <w:r w:rsidDel="0011529F" w:rsidR="007A3E14">
                  <w:rPr>
                    <w:rFonts w:ascii="Times New Roman" w:hAnsi="Times New Roman" w:eastAsia="Times New Roman" w:cs="Times New Roman"/>
                    <w:sz w:val="16"/>
                    <w:szCs w:val="16"/>
                    <w:lang w:val="en-GB" w:eastAsia="nb-NO"/>
                  </w:rPr>
                  <w:delText>Information on validation</w:delText>
                </w:r>
              </w:del>
            </w:ins>
          </w:p>
        </w:tc>
      </w:tr>
      <w:tr w:rsidR="00B23EB5" w:rsidTr="0011529F" w14:paraId="3FE217C7" w14:textId="77777777">
        <w:trPr>
          <w:trHeight w:val="300"/>
          <w:del w:author="Kokki Teemu" w:date="2025-11-03T09:55:00Z" w:id="3148"/>
          <w:trPrChange w:author="Kokki Teemu" w:date="2025-09-04T13:03:00Z" w:id="3149">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hideMark/>
            <w:tcPrChange w:author="Kokki Teemu" w:date="2025-09-04T13:03:00Z" w:id="3150">
              <w:tcPr>
                <w:tcW w:w="675" w:type="dxa"/>
                <w:gridSpan w:val="2"/>
                <w:tcBorders>
                  <w:top w:val="single" w:color="000000" w:themeColor="text1" w:sz="6" w:space="0"/>
                  <w:left w:val="single" w:color="auto" w:sz="6" w:space="0"/>
                  <w:bottom w:val="single" w:color="000000" w:themeColor="text1" w:sz="6" w:space="0"/>
                  <w:right w:val="single" w:color="000000" w:themeColor="text1" w:sz="6" w:space="0"/>
                </w:tcBorders>
                <w:hideMark/>
              </w:tcPr>
            </w:tcPrChange>
          </w:tcPr>
          <w:p w:rsidRPr="003126FA" w:rsidR="00B23EB5" w:rsidP="002C48CF" w:rsidRDefault="001A1EE3" w14:paraId="5CC3F67B" w14:textId="080FAD7D">
            <w:pPr>
              <w:spacing w:after="0" w:line="240" w:lineRule="auto"/>
              <w:jc w:val="both"/>
              <w:textAlignment w:val="baseline"/>
              <w:rPr>
                <w:del w:author="Kokki Teemu" w:date="2025-11-03T09:55:00Z" w:id="3151"/>
                <w:rFonts w:ascii="Times New Roman" w:hAnsi="Times New Roman" w:eastAsia="Times New Roman" w:cs="Times New Roman"/>
                <w:sz w:val="16"/>
                <w:szCs w:val="16"/>
                <w:highlight w:val="yellow"/>
                <w:lang w:val="en-GB" w:eastAsia="nb-NO"/>
              </w:rPr>
            </w:pPr>
            <w:del w:author="Kokki Teemu" w:date="2025-11-03T09:55:00Z" w:id="3152">
              <w:r w:rsidRPr="003126FA">
                <w:rPr>
                  <w:rFonts w:ascii="Times New Roman" w:hAnsi="Times New Roman" w:eastAsia="Times New Roman" w:cs="Times New Roman"/>
                  <w:sz w:val="16"/>
                  <w:szCs w:val="16"/>
                  <w:highlight w:val="yellow"/>
                  <w:lang w:val="en-GB" w:eastAsia="nb-NO"/>
                </w:rPr>
                <w:delText>14.3</w:delText>
              </w:r>
            </w:del>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53">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1CC674BE" w14:paraId="64D3A95E" w14:textId="33902510">
            <w:pPr>
              <w:spacing w:after="0" w:line="240" w:lineRule="auto"/>
              <w:jc w:val="both"/>
              <w:textAlignment w:val="baseline"/>
              <w:rPr>
                <w:del w:author="Kokki Teemu" w:date="2025-11-03T09:55:00Z" w:id="3154"/>
                <w:rFonts w:ascii="Times New Roman" w:hAnsi="Times New Roman" w:eastAsia="Times New Roman" w:cs="Times New Roman"/>
                <w:sz w:val="16"/>
                <w:szCs w:val="16"/>
                <w:lang w:val="en-GB" w:eastAsia="nb-NO"/>
              </w:rPr>
            </w:pPr>
            <w:del w:author="Kokki Teemu" w:date="2025-11-03T09:55:00Z" w:id="3155">
              <w:r w:rsidRPr="003126FA">
                <w:rPr>
                  <w:rFonts w:ascii="Times New Roman" w:hAnsi="Times New Roman" w:eastAsia="Times New Roman" w:cs="Times New Roman"/>
                  <w:sz w:val="16"/>
                  <w:szCs w:val="16"/>
                  <w:lang w:val="en-GB" w:eastAsia="nb-NO"/>
                </w:rPr>
                <w:delText>Register</w:delText>
              </w:r>
              <w:r w:rsidRPr="003126FA" w:rsidR="00B23EB5">
                <w:rPr>
                  <w:rFonts w:ascii="Times New Roman" w:hAnsi="Times New Roman" w:eastAsia="Times New Roman" w:cs="Times New Roman"/>
                  <w:sz w:val="16"/>
                  <w:szCs w:val="16"/>
                  <w:lang w:val="en-GB" w:eastAsia="nb-NO"/>
                </w:rPr>
                <w:delText xml:space="preserve"> updated information</w:delText>
              </w:r>
            </w:del>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56">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7E18BE24" w14:textId="435E1F89">
            <w:pPr>
              <w:spacing w:after="0" w:line="240" w:lineRule="auto"/>
              <w:jc w:val="both"/>
              <w:textAlignment w:val="baseline"/>
              <w:rPr>
                <w:del w:author="Kokki Teemu" w:date="2025-11-03T09:55:00Z" w:id="3157"/>
                <w:rFonts w:ascii="Times New Roman" w:hAnsi="Times New Roman" w:eastAsia="Times New Roman" w:cs="Times New Roman"/>
                <w:sz w:val="16"/>
                <w:szCs w:val="16"/>
                <w:lang w:val="en-GB" w:eastAsia="nb-NO"/>
              </w:rPr>
            </w:pPr>
            <w:del w:author="Kokki Teemu" w:date="2025-11-03T09:55:00Z" w:id="3158">
              <w:r w:rsidRPr="003126FA">
                <w:rPr>
                  <w:rFonts w:ascii="Times New Roman" w:hAnsi="Times New Roman" w:eastAsia="Times New Roman" w:cs="Times New Roman"/>
                  <w:sz w:val="16"/>
                  <w:szCs w:val="16"/>
                  <w:lang w:val="en-GB" w:eastAsia="nb-NO"/>
                </w:rPr>
                <w:delText>SP module administrator saves the updated information.</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59">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16435D32" w14:textId="77777777">
            <w:pPr>
              <w:spacing w:after="0" w:line="240" w:lineRule="auto"/>
              <w:jc w:val="both"/>
              <w:textAlignment w:val="baseline"/>
              <w:rPr>
                <w:del w:author="Kokki Teemu" w:date="2025-11-03T09:55:00Z" w:id="3160"/>
                <w:rFonts w:ascii="Times New Roman" w:hAnsi="Times New Roman" w:eastAsia="Times New Roman" w:cs="Times New Roman"/>
                <w:sz w:val="16"/>
                <w:szCs w:val="16"/>
                <w:lang w:val="en-GB" w:eastAsia="nb-NO"/>
              </w:rPr>
            </w:pPr>
            <w:del w:author="Kokki Teemu" w:date="2025-11-03T09:55:00Z" w:id="3161">
              <w:r w:rsidRPr="003126FA">
                <w:rPr>
                  <w:rFonts w:ascii="Times New Roman" w:hAnsi="Times New Roman" w:eastAsia="Times New Roman" w:cs="Times New Roman"/>
                  <w:sz w:val="16"/>
                  <w:szCs w:val="16"/>
                  <w:lang w:val="en-GB" w:eastAsia="nb-NO"/>
                </w:rPr>
                <w:delText>SP module administrator</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62">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315B1338" w14:textId="77777777">
            <w:pPr>
              <w:spacing w:after="0" w:line="240" w:lineRule="auto"/>
              <w:jc w:val="both"/>
              <w:textAlignment w:val="baseline"/>
              <w:rPr>
                <w:del w:author="Kokki Teemu" w:date="2025-11-03T09:55:00Z" w:id="3163"/>
                <w:rFonts w:ascii="Times New Roman" w:hAnsi="Times New Roman" w:eastAsia="Times New Roman" w:cs="Times New Roman"/>
                <w:sz w:val="16"/>
                <w:szCs w:val="16"/>
                <w:lang w:val="en-GB" w:eastAsia="nb-NO"/>
              </w:rPr>
            </w:pPr>
            <w:del w:author="Kokki Teemu" w:date="2025-11-03T09:55:00Z" w:id="3164">
              <w:r w:rsidRPr="003126FA">
                <w:rPr>
                  <w:rFonts w:ascii="Times New Roman" w:hAnsi="Times New Roman" w:eastAsia="Times New Roman" w:cs="Times New Roman"/>
                  <w:sz w:val="16"/>
                  <w:szCs w:val="16"/>
                  <w:lang w:val="en-GB" w:eastAsia="nb-NO"/>
                </w:rPr>
                <w:delText>[not relevant]</w:delText>
              </w:r>
            </w:del>
          </w:p>
        </w:tc>
        <w:tc>
          <w:tcPr>
            <w:tcW w:w="1239" w:type="dxa"/>
            <w:tcBorders>
              <w:top w:val="single" w:color="000000" w:themeColor="text1" w:sz="6" w:space="0"/>
              <w:left w:val="single" w:color="000000" w:themeColor="text1" w:sz="6" w:space="0"/>
              <w:bottom w:val="single" w:color="000000" w:themeColor="text1" w:sz="6" w:space="0"/>
              <w:right w:val="single" w:color="auto" w:sz="6" w:space="0"/>
            </w:tcBorders>
            <w:hideMark/>
            <w:tcPrChange w:author="Kokki Teemu" w:date="2025-09-04T13:03:00Z" w:id="3165">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hideMark/>
              </w:tcPr>
            </w:tcPrChange>
          </w:tcPr>
          <w:p w:rsidRPr="003126FA" w:rsidR="00B23EB5" w:rsidP="002C48CF" w:rsidRDefault="00B23EB5" w14:paraId="0DFD0CD6" w14:textId="77777777">
            <w:pPr>
              <w:spacing w:after="0" w:line="240" w:lineRule="auto"/>
              <w:jc w:val="both"/>
              <w:textAlignment w:val="baseline"/>
              <w:rPr>
                <w:del w:author="Kokki Teemu" w:date="2025-11-03T09:55:00Z" w:id="3166"/>
                <w:rFonts w:ascii="Times New Roman" w:hAnsi="Times New Roman" w:eastAsia="Times New Roman" w:cs="Times New Roman"/>
                <w:sz w:val="16"/>
                <w:szCs w:val="16"/>
                <w:lang w:val="en-GB" w:eastAsia="nb-NO"/>
              </w:rPr>
            </w:pPr>
            <w:del w:author="Kokki Teemu" w:date="2025-11-03T09:55:00Z" w:id="3167">
              <w:r w:rsidRPr="003126FA">
                <w:rPr>
                  <w:rFonts w:ascii="Times New Roman" w:hAnsi="Times New Roman" w:eastAsia="Times New Roman" w:cs="Times New Roman"/>
                  <w:sz w:val="16"/>
                  <w:szCs w:val="16"/>
                  <w:lang w:val="en-GB" w:eastAsia="nb-NO"/>
                </w:rPr>
                <w:delText>[not relevant]</w:delText>
              </w:r>
            </w:del>
          </w:p>
        </w:tc>
      </w:tr>
      <w:tr w:rsidRPr="0076007D" w:rsidR="00B23EB5" w:rsidTr="0011529F" w14:paraId="0EAFF32D" w14:textId="77777777">
        <w:trPr>
          <w:trHeight w:val="300"/>
          <w:del w:author="Kokki Teemu" w:date="2025-11-03T09:55:00Z" w:id="3168"/>
          <w:trPrChange w:author="Kokki Teemu" w:date="2025-09-04T13:03:00Z" w:id="3169">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hideMark/>
            <w:tcPrChange w:author="Kokki Teemu" w:date="2025-09-04T13:03:00Z" w:id="3170">
              <w:tcPr>
                <w:tcW w:w="675" w:type="dxa"/>
                <w:gridSpan w:val="2"/>
                <w:tcBorders>
                  <w:top w:val="single" w:color="000000" w:themeColor="text1" w:sz="6" w:space="0"/>
                  <w:left w:val="single" w:color="auto" w:sz="6" w:space="0"/>
                  <w:bottom w:val="single" w:color="000000" w:themeColor="text1" w:sz="6" w:space="0"/>
                  <w:right w:val="single" w:color="000000" w:themeColor="text1" w:sz="6" w:space="0"/>
                </w:tcBorders>
                <w:hideMark/>
              </w:tcPr>
            </w:tcPrChange>
          </w:tcPr>
          <w:p w:rsidRPr="003126FA" w:rsidR="00B23EB5" w:rsidP="002C48CF" w:rsidRDefault="001A1EE3" w14:paraId="5FB7034F" w14:textId="095EF790">
            <w:pPr>
              <w:spacing w:after="0" w:line="240" w:lineRule="auto"/>
              <w:jc w:val="both"/>
              <w:textAlignment w:val="baseline"/>
              <w:rPr>
                <w:del w:author="Kokki Teemu" w:date="2025-11-03T09:55:00Z" w:id="3171"/>
                <w:rFonts w:ascii="Times New Roman" w:hAnsi="Times New Roman" w:eastAsia="Times New Roman" w:cs="Times New Roman"/>
                <w:sz w:val="16"/>
                <w:szCs w:val="16"/>
                <w:highlight w:val="yellow"/>
                <w:lang w:val="en-GB" w:eastAsia="nb-NO"/>
              </w:rPr>
            </w:pPr>
            <w:del w:author="Kokki Teemu" w:date="2025-11-03T09:55:00Z" w:id="3172">
              <w:r w:rsidRPr="003126FA">
                <w:rPr>
                  <w:rFonts w:ascii="Times New Roman" w:hAnsi="Times New Roman" w:eastAsia="Times New Roman" w:cs="Times New Roman"/>
                  <w:sz w:val="16"/>
                  <w:szCs w:val="16"/>
                  <w:highlight w:val="yellow"/>
                  <w:lang w:val="en-GB" w:eastAsia="nb-NO"/>
                </w:rPr>
                <w:delText>14.4</w:delText>
              </w:r>
            </w:del>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73">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6E60F5" w14:paraId="0B06DB9F" w14:textId="73CF8CCC">
            <w:pPr>
              <w:spacing w:after="0" w:line="240" w:lineRule="auto"/>
              <w:jc w:val="both"/>
              <w:textAlignment w:val="baseline"/>
              <w:rPr>
                <w:del w:author="Kokki Teemu" w:date="2025-11-03T09:55:00Z" w:id="3174"/>
                <w:rFonts w:ascii="Times New Roman" w:hAnsi="Times New Roman" w:eastAsia="Times New Roman" w:cs="Times New Roman"/>
                <w:sz w:val="16"/>
                <w:szCs w:val="16"/>
                <w:lang w:val="en-GB" w:eastAsia="nb-NO"/>
              </w:rPr>
            </w:pPr>
            <w:del w:author="Kokki Teemu" w:date="2025-11-03T09:55:00Z" w:id="3175">
              <w:r w:rsidRPr="003126FA">
                <w:rPr>
                  <w:rFonts w:ascii="Times New Roman" w:hAnsi="Times New Roman" w:eastAsia="Times New Roman" w:cs="Times New Roman"/>
                  <w:sz w:val="16"/>
                  <w:szCs w:val="16"/>
                  <w:lang w:val="en-GB" w:eastAsia="nb-NO"/>
                </w:rPr>
                <w:delText xml:space="preserve">Send </w:delText>
              </w:r>
              <w:r w:rsidRPr="003126FA" w:rsidR="00B23EB5">
                <w:rPr>
                  <w:rFonts w:ascii="Times New Roman" w:hAnsi="Times New Roman" w:eastAsia="Times New Roman" w:cs="Times New Roman"/>
                  <w:sz w:val="16"/>
                  <w:szCs w:val="16"/>
                  <w:lang w:val="en-GB" w:eastAsia="nb-NO"/>
                </w:rPr>
                <w:delText>updated SP information</w:delText>
              </w:r>
            </w:del>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76">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71C73341" w14:textId="3B4B022C">
            <w:pPr>
              <w:spacing w:after="0" w:line="240" w:lineRule="auto"/>
              <w:jc w:val="both"/>
              <w:textAlignment w:val="baseline"/>
              <w:rPr>
                <w:del w:author="Kokki Teemu" w:date="2025-11-03T09:55:00Z" w:id="3177"/>
                <w:rFonts w:ascii="Times New Roman" w:hAnsi="Times New Roman" w:eastAsia="Times New Roman" w:cs="Times New Roman"/>
                <w:sz w:val="16"/>
                <w:szCs w:val="16"/>
                <w:lang w:val="en-GB" w:eastAsia="nb-NO"/>
              </w:rPr>
            </w:pPr>
            <w:del w:author="Kokki Teemu" w:date="2025-11-03T09:55:00Z" w:id="3178">
              <w:r w:rsidRPr="003126FA">
                <w:rPr>
                  <w:rFonts w:ascii="Times New Roman" w:hAnsi="Times New Roman" w:eastAsia="Times New Roman" w:cs="Times New Roman"/>
                  <w:sz w:val="16"/>
                  <w:szCs w:val="16"/>
                  <w:lang w:val="en-GB" w:eastAsia="nb-NO"/>
                </w:rPr>
                <w:delText xml:space="preserve">SP module administrator notifies the procuring system operator or other assigned system operator about updated SP information. </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79">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020629B2" w14:textId="77777777">
            <w:pPr>
              <w:spacing w:after="0" w:line="240" w:lineRule="auto"/>
              <w:jc w:val="both"/>
              <w:textAlignment w:val="baseline"/>
              <w:rPr>
                <w:del w:author="Kokki Teemu" w:date="2025-11-03T09:55:00Z" w:id="3180"/>
                <w:rFonts w:ascii="Times New Roman" w:hAnsi="Times New Roman" w:eastAsia="Times New Roman" w:cs="Times New Roman"/>
                <w:sz w:val="16"/>
                <w:szCs w:val="16"/>
                <w:lang w:val="en-GB" w:eastAsia="nb-NO"/>
              </w:rPr>
            </w:pPr>
            <w:del w:author="Kokki Teemu" w:date="2025-11-03T09:55:00Z" w:id="3181">
              <w:r w:rsidRPr="003126FA">
                <w:rPr>
                  <w:rFonts w:ascii="Times New Roman" w:hAnsi="Times New Roman" w:eastAsia="Times New Roman" w:cs="Times New Roman"/>
                  <w:sz w:val="16"/>
                  <w:szCs w:val="16"/>
                  <w:lang w:val="en-GB" w:eastAsia="nb-NO"/>
                </w:rPr>
                <w:delText>SP module administrator</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182">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00B23EB5" w:rsidP="002C48CF" w:rsidRDefault="00B23EB5" w14:paraId="417A467D" w14:textId="77777777">
            <w:pPr>
              <w:spacing w:after="0" w:line="240" w:lineRule="auto"/>
              <w:jc w:val="both"/>
              <w:textAlignment w:val="baseline"/>
              <w:rPr>
                <w:del w:author="Kokki Teemu" w:date="2025-11-03T09:55:00Z" w:id="3183"/>
                <w:rFonts w:ascii="Times New Roman" w:hAnsi="Times New Roman" w:eastAsia="Times New Roman" w:cs="Times New Roman"/>
                <w:sz w:val="16"/>
                <w:szCs w:val="16"/>
                <w:lang w:val="en-GB" w:eastAsia="nb-NO"/>
              </w:rPr>
            </w:pPr>
            <w:del w:author="Kokki Teemu" w:date="2025-11-03T09:55:00Z" w:id="3184">
              <w:r w:rsidRPr="003126FA">
                <w:rPr>
                  <w:rFonts w:ascii="Times New Roman" w:hAnsi="Times New Roman" w:eastAsia="Times New Roman" w:cs="Times New Roman"/>
                  <w:sz w:val="16"/>
                  <w:szCs w:val="16"/>
                  <w:lang w:val="en-GB" w:eastAsia="nb-NO"/>
                </w:rPr>
                <w:delText>Procuring system operator</w:delText>
              </w:r>
            </w:del>
          </w:p>
        </w:tc>
        <w:tc>
          <w:tcPr>
            <w:tcW w:w="1239" w:type="dxa"/>
            <w:tcBorders>
              <w:top w:val="single" w:color="000000" w:themeColor="text1" w:sz="6" w:space="0"/>
              <w:left w:val="single" w:color="000000" w:themeColor="text1" w:sz="6" w:space="0"/>
              <w:bottom w:val="single" w:color="000000" w:themeColor="text1" w:sz="6" w:space="0"/>
              <w:right w:val="single" w:color="auto" w:sz="6" w:space="0"/>
            </w:tcBorders>
            <w:hideMark/>
            <w:tcPrChange w:author="Kokki Teemu" w:date="2025-09-04T13:03:00Z" w:id="3185">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hideMark/>
              </w:tcPr>
            </w:tcPrChange>
          </w:tcPr>
          <w:p w:rsidRPr="003126FA" w:rsidR="00B23EB5" w:rsidP="002C48CF" w:rsidRDefault="001B0C17" w14:paraId="0AEF056E" w14:textId="653FC3CD">
            <w:pPr>
              <w:spacing w:after="0" w:line="240" w:lineRule="auto"/>
              <w:jc w:val="both"/>
              <w:textAlignment w:val="baseline"/>
              <w:rPr>
                <w:del w:author="Kokki Teemu" w:date="2025-11-03T09:55:00Z" w:id="3186"/>
                <w:rFonts w:ascii="Times New Roman" w:hAnsi="Times New Roman" w:eastAsia="Times New Roman" w:cs="Times New Roman"/>
                <w:sz w:val="16"/>
                <w:szCs w:val="16"/>
                <w:lang w:val="en-GB" w:eastAsia="nb-NO"/>
              </w:rPr>
            </w:pPr>
            <w:del w:author="Kokki Teemu" w:date="2025-11-03T09:55:00Z" w:id="3187">
              <w:r w:rsidRPr="003126FA">
                <w:rPr>
                  <w:rFonts w:ascii="Times New Roman" w:hAnsi="Times New Roman" w:eastAsia="Times New Roman" w:cs="Times New Roman"/>
                  <w:sz w:val="16"/>
                  <w:szCs w:val="16"/>
                  <w:lang w:val="en-GB" w:eastAsia="nb-NO"/>
                </w:rPr>
                <w:delText>N</w:delText>
              </w:r>
              <w:r w:rsidRPr="003126FA" w:rsidR="00B23EB5">
                <w:rPr>
                  <w:rFonts w:ascii="Times New Roman" w:hAnsi="Times New Roman" w:eastAsia="Times New Roman" w:cs="Times New Roman"/>
                  <w:sz w:val="16"/>
                  <w:szCs w:val="16"/>
                  <w:lang w:val="en-GB" w:eastAsia="nb-NO"/>
                </w:rPr>
                <w:delText xml:space="preserve"> – Service provider </w:delText>
              </w:r>
              <w:r w:rsidRPr="003126FA">
                <w:rPr>
                  <w:rFonts w:ascii="Times New Roman" w:hAnsi="Times New Roman" w:eastAsia="Times New Roman" w:cs="Times New Roman"/>
                  <w:sz w:val="16"/>
                  <w:szCs w:val="16"/>
                  <w:lang w:val="en-GB" w:eastAsia="nb-NO"/>
                </w:rPr>
                <w:delText>profile</w:delText>
              </w:r>
              <w:r w:rsidRPr="003126FA" w:rsidR="00B23EB5">
                <w:rPr>
                  <w:rFonts w:ascii="Times New Roman" w:hAnsi="Times New Roman" w:eastAsia="Times New Roman" w:cs="Times New Roman"/>
                  <w:sz w:val="16"/>
                  <w:szCs w:val="16"/>
                  <w:lang w:val="en-GB" w:eastAsia="nb-NO"/>
                </w:rPr>
                <w:delText xml:space="preserve"> information</w:delText>
              </w:r>
            </w:del>
          </w:p>
        </w:tc>
      </w:tr>
      <w:tr w:rsidRPr="00805C2B" w:rsidR="00D9796E" w:rsidTr="0011529F" w14:paraId="680BDAC0" w14:textId="77777777">
        <w:trPr>
          <w:trHeight w:val="300"/>
          <w:del w:author="Kokki Teemu" w:date="2025-11-03T09:55:00Z" w:id="3188"/>
          <w:trPrChange w:author="Kokki Teemu" w:date="2025-09-04T13:03:00Z" w:id="3189">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Kokki Teemu" w:date="2025-09-04T13:03:00Z" w:id="3190">
              <w:tcPr>
                <w:tcW w:w="675" w:type="dxa"/>
                <w:gridSpan w:val="2"/>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3126FA" w:rsidR="00D9796E" w:rsidP="002C48CF" w:rsidRDefault="006E60F5" w14:paraId="46214DEB" w14:textId="1245D5DF">
            <w:pPr>
              <w:spacing w:after="0" w:line="240" w:lineRule="auto"/>
              <w:jc w:val="both"/>
              <w:textAlignment w:val="baseline"/>
              <w:rPr>
                <w:del w:author="Kokki Teemu" w:date="2025-11-03T09:55:00Z" w:id="3191"/>
                <w:rFonts w:ascii="Times New Roman" w:hAnsi="Times New Roman" w:eastAsia="Times New Roman" w:cs="Times New Roman"/>
                <w:sz w:val="16"/>
                <w:szCs w:val="16"/>
                <w:highlight w:val="yellow"/>
                <w:lang w:val="en-GB" w:eastAsia="nb-NO"/>
              </w:rPr>
            </w:pPr>
            <w:del w:author="Kokki Teemu" w:date="2025-11-03T09:55:00Z" w:id="3192">
              <w:r w:rsidRPr="003126FA">
                <w:rPr>
                  <w:rFonts w:ascii="Times New Roman" w:hAnsi="Times New Roman" w:eastAsia="Times New Roman" w:cs="Times New Roman"/>
                  <w:sz w:val="16"/>
                  <w:szCs w:val="16"/>
                  <w:highlight w:val="yellow"/>
                  <w:lang w:val="en-GB" w:eastAsia="nb-NO"/>
                </w:rPr>
                <w:delText>14.5</w:delText>
              </w:r>
            </w:del>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Kokki Teemu" w:date="2025-09-04T13:03:00Z" w:id="3193">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3126FA" w:rsidR="00D9796E" w:rsidP="002C48CF" w:rsidRDefault="009F74F2" w14:paraId="06B70A4A" w14:textId="3DFFCF53">
            <w:pPr>
              <w:spacing w:after="0" w:line="240" w:lineRule="auto"/>
              <w:jc w:val="both"/>
              <w:textAlignment w:val="baseline"/>
              <w:rPr>
                <w:del w:author="Kokki Teemu" w:date="2025-11-03T09:55:00Z" w:id="3194"/>
                <w:rFonts w:ascii="Times New Roman" w:hAnsi="Times New Roman" w:eastAsia="Times New Roman" w:cs="Times New Roman"/>
                <w:sz w:val="16"/>
                <w:szCs w:val="16"/>
                <w:lang w:val="en-GB" w:eastAsia="nb-NO"/>
              </w:rPr>
            </w:pPr>
            <w:del w:author="Kokki Teemu" w:date="2025-11-03T09:55:00Z" w:id="3195">
              <w:r w:rsidRPr="003126FA">
                <w:rPr>
                  <w:rFonts w:ascii="Times New Roman" w:hAnsi="Times New Roman" w:eastAsia="Times New Roman" w:cs="Times New Roman"/>
                  <w:sz w:val="16"/>
                  <w:szCs w:val="16"/>
                  <w:lang w:val="en-GB" w:eastAsia="nb-NO"/>
                </w:rPr>
                <w:delText>Execute assessment</w:delText>
              </w:r>
            </w:del>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Kokki Teemu" w:date="2025-09-04T13:03:00Z" w:id="3196">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3126FA" w:rsidR="00D9796E" w:rsidP="002C48CF" w:rsidRDefault="000138D0" w14:paraId="2417C344" w14:textId="692BCC3D">
            <w:pPr>
              <w:spacing w:after="0" w:line="240" w:lineRule="auto"/>
              <w:jc w:val="both"/>
              <w:textAlignment w:val="baseline"/>
              <w:rPr>
                <w:del w:author="Kokki Teemu" w:date="2025-11-03T09:55:00Z" w:id="3197"/>
                <w:rFonts w:ascii="Times New Roman" w:hAnsi="Times New Roman" w:eastAsia="Times New Roman" w:cs="Times New Roman"/>
                <w:sz w:val="16"/>
                <w:szCs w:val="16"/>
                <w:lang w:val="en-GB" w:eastAsia="nb-NO"/>
              </w:rPr>
            </w:pPr>
            <w:del w:author="Kokki Teemu" w:date="2025-11-03T09:55:00Z" w:id="3198">
              <w:r w:rsidRPr="003126FA">
                <w:rPr>
                  <w:rFonts w:ascii="Times New Roman" w:hAnsi="Times New Roman" w:eastAsia="Times New Roman" w:cs="Times New Roman"/>
                  <w:sz w:val="16"/>
                  <w:szCs w:val="16"/>
                  <w:lang w:val="en-GB" w:eastAsia="nb-NO"/>
                </w:rPr>
                <w:delText xml:space="preserve">The </w:delText>
              </w:r>
              <w:r w:rsidRPr="003126FA" w:rsidR="00EA435E">
                <w:rPr>
                  <w:rFonts w:ascii="Times New Roman" w:hAnsi="Times New Roman" w:eastAsia="Times New Roman" w:cs="Times New Roman"/>
                  <w:sz w:val="16"/>
                  <w:szCs w:val="16"/>
                  <w:lang w:val="en-GB" w:eastAsia="nb-NO"/>
                </w:rPr>
                <w:delText>procuring</w:delText>
              </w:r>
              <w:r w:rsidRPr="003126FA">
                <w:rPr>
                  <w:rFonts w:ascii="Times New Roman" w:hAnsi="Times New Roman" w:eastAsia="Times New Roman" w:cs="Times New Roman"/>
                  <w:sz w:val="16"/>
                  <w:szCs w:val="16"/>
                  <w:lang w:val="en-GB" w:eastAsia="nb-NO"/>
                </w:rPr>
                <w:delText xml:space="preserve"> system operator</w:delText>
              </w:r>
              <w:r w:rsidRPr="003126FA" w:rsidR="00416416">
                <w:rPr>
                  <w:rFonts w:ascii="Times New Roman" w:hAnsi="Times New Roman" w:eastAsia="Times New Roman" w:cs="Times New Roman"/>
                  <w:sz w:val="16"/>
                  <w:szCs w:val="16"/>
                  <w:lang w:val="en-GB" w:eastAsia="nb-NO"/>
                </w:rPr>
                <w:delText xml:space="preserve"> </w:delText>
              </w:r>
              <w:r w:rsidRPr="003126FA" w:rsidR="00EA435E">
                <w:rPr>
                  <w:rFonts w:ascii="Times New Roman" w:hAnsi="Times New Roman" w:eastAsia="Times New Roman" w:cs="Times New Roman"/>
                  <w:sz w:val="16"/>
                  <w:szCs w:val="16"/>
                  <w:lang w:val="en-GB" w:eastAsia="nb-NO"/>
                </w:rPr>
                <w:delText>or other assigned</w:delText>
              </w:r>
              <w:r w:rsidRPr="003126FA">
                <w:rPr>
                  <w:rFonts w:ascii="Times New Roman" w:hAnsi="Times New Roman" w:eastAsia="Times New Roman" w:cs="Times New Roman"/>
                  <w:sz w:val="16"/>
                  <w:szCs w:val="16"/>
                  <w:lang w:val="en-GB" w:eastAsia="nb-NO"/>
                </w:rPr>
                <w:delText xml:space="preserve"> system operator</w:delText>
              </w:r>
              <w:r w:rsidRPr="003126FA" w:rsidR="00416416">
                <w:rPr>
                  <w:rFonts w:ascii="Times New Roman" w:hAnsi="Times New Roman" w:eastAsia="Times New Roman" w:cs="Times New Roman"/>
                  <w:sz w:val="16"/>
                  <w:szCs w:val="16"/>
                  <w:lang w:val="en-GB" w:eastAsia="nb-NO"/>
                </w:rPr>
                <w:delText xml:space="preserve"> </w:delText>
              </w:r>
              <w:r w:rsidRPr="003126FA" w:rsidR="00A40220">
                <w:rPr>
                  <w:rFonts w:ascii="Times New Roman" w:hAnsi="Times New Roman" w:eastAsia="Times New Roman" w:cs="Times New Roman"/>
                  <w:sz w:val="16"/>
                  <w:szCs w:val="16"/>
                  <w:lang w:val="en-GB" w:eastAsia="nb-NO"/>
                </w:rPr>
                <w:delText>assesses</w:delText>
              </w:r>
              <w:r w:rsidRPr="003126FA" w:rsidR="00416416">
                <w:rPr>
                  <w:rFonts w:ascii="Times New Roman" w:hAnsi="Times New Roman" w:eastAsia="Times New Roman" w:cs="Times New Roman"/>
                  <w:sz w:val="16"/>
                  <w:szCs w:val="16"/>
                  <w:lang w:val="en-GB" w:eastAsia="nb-NO"/>
                </w:rPr>
                <w:delText xml:space="preserve"> the updated critical profile information. </w:delText>
              </w:r>
            </w:del>
          </w:p>
          <w:p w:rsidRPr="003126FA" w:rsidR="00416416" w:rsidP="002C48CF" w:rsidRDefault="00416416" w14:paraId="44E3CBAC" w14:textId="77777777">
            <w:pPr>
              <w:spacing w:after="0" w:line="240" w:lineRule="auto"/>
              <w:jc w:val="both"/>
              <w:textAlignment w:val="baseline"/>
              <w:rPr>
                <w:del w:author="Kokki Teemu" w:date="2025-11-03T09:55:00Z" w:id="3199"/>
                <w:rFonts w:ascii="Times New Roman" w:hAnsi="Times New Roman" w:eastAsia="Times New Roman" w:cs="Times New Roman"/>
                <w:sz w:val="16"/>
                <w:szCs w:val="16"/>
                <w:lang w:val="en-GB" w:eastAsia="nb-NO"/>
              </w:rPr>
            </w:pPr>
          </w:p>
          <w:p w:rsidRPr="003126FA" w:rsidR="00416416" w:rsidP="00416416" w:rsidRDefault="00416416" w14:paraId="71353146" w14:textId="30E75E34">
            <w:pPr>
              <w:spacing w:after="0" w:line="240" w:lineRule="auto"/>
              <w:jc w:val="both"/>
              <w:textAlignment w:val="baseline"/>
              <w:rPr>
                <w:del w:author="Kokki Teemu" w:date="2025-11-03T09:55:00Z" w:id="3200"/>
                <w:rFonts w:ascii="Times New Roman" w:hAnsi="Times New Roman" w:eastAsia="Times New Roman" w:cs="Times New Roman"/>
                <w:sz w:val="16"/>
                <w:szCs w:val="16"/>
                <w:lang w:val="en-GB" w:eastAsia="nb-NO"/>
              </w:rPr>
            </w:pPr>
            <w:del w:author="Kokki Teemu" w:date="2025-11-03T09:55:00Z" w:id="3201">
              <w:r w:rsidRPr="003126FA">
                <w:rPr>
                  <w:rFonts w:ascii="Times New Roman" w:hAnsi="Times New Roman" w:eastAsia="Times New Roman" w:cs="Times New Roman"/>
                  <w:sz w:val="16"/>
                  <w:szCs w:val="16"/>
                  <w:lang w:val="en-GB" w:eastAsia="nb-NO"/>
                </w:rPr>
                <w:delText xml:space="preserve">The system operator may consider whether a new </w:delText>
              </w:r>
              <w:commentRangeStart w:id="3202"/>
              <w:commentRangeStart w:id="3203"/>
              <w:r w:rsidRPr="003126FA">
                <w:rPr>
                  <w:rFonts w:ascii="Times New Roman" w:hAnsi="Times New Roman" w:eastAsia="Times New Roman" w:cs="Times New Roman"/>
                  <w:sz w:val="16"/>
                  <w:szCs w:val="16"/>
                  <w:lang w:val="en-GB" w:eastAsia="nb-NO"/>
                </w:rPr>
                <w:delText xml:space="preserve">communication test </w:delText>
              </w:r>
              <w:commentRangeEnd w:id="3202"/>
              <w:r w:rsidRPr="003126FA" w:rsidR="00A174BB">
                <w:rPr>
                  <w:rStyle w:val="CommentReference"/>
                  <w:rFonts w:ascii="Times New Roman" w:hAnsi="Times New Roman" w:eastAsia="Times New Roman" w:cs="Times New Roman"/>
                  <w:lang w:val="en-GB" w:eastAsia="nb-NO"/>
                </w:rPr>
                <w:commentReference w:id="3202"/>
              </w:r>
              <w:commentRangeEnd w:id="3203"/>
              <w:r w:rsidRPr="003126FA" w:rsidDel="0011529F" w:rsidR="005A4B1D">
                <w:rPr>
                  <w:rStyle w:val="CommentReference"/>
                  <w:rFonts w:ascii="Times New Roman" w:hAnsi="Times New Roman" w:eastAsia="Times New Roman" w:cs="Times New Roman"/>
                  <w:lang w:val="en-GB" w:eastAsia="nb-NO"/>
                </w:rPr>
                <w:commentReference w:id="3203"/>
              </w:r>
              <w:r w:rsidRPr="003126FA">
                <w:rPr>
                  <w:rFonts w:ascii="Times New Roman" w:hAnsi="Times New Roman" w:eastAsia="Times New Roman" w:cs="Times New Roman"/>
                  <w:sz w:val="16"/>
                  <w:szCs w:val="16"/>
                  <w:lang w:val="en-GB" w:eastAsia="nb-NO"/>
                </w:rPr>
                <w:delText xml:space="preserve">should be performed or if the service provider qualification status should be re-considered as described in national terms and conditions and Art 17 of NC DR. </w:delText>
              </w:r>
            </w:del>
          </w:p>
          <w:p w:rsidRPr="003126FA" w:rsidR="00416416" w:rsidP="00416416" w:rsidRDefault="00416416" w14:paraId="20B02B9D" w14:textId="77777777">
            <w:pPr>
              <w:spacing w:after="0" w:line="240" w:lineRule="auto"/>
              <w:jc w:val="both"/>
              <w:textAlignment w:val="baseline"/>
              <w:rPr>
                <w:del w:author="Kokki Teemu" w:date="2025-11-03T09:55:00Z" w:id="3204"/>
                <w:rFonts w:ascii="Times New Roman" w:hAnsi="Times New Roman" w:eastAsia="Times New Roman" w:cs="Times New Roman"/>
                <w:sz w:val="16"/>
                <w:szCs w:val="16"/>
                <w:lang w:val="en-GB" w:eastAsia="nb-NO"/>
              </w:rPr>
            </w:pPr>
          </w:p>
          <w:p w:rsidRPr="003126FA" w:rsidR="00416416" w:rsidP="002C48CF" w:rsidRDefault="00416416" w14:paraId="3712798C" w14:textId="49FFE823">
            <w:pPr>
              <w:spacing w:after="0" w:line="240" w:lineRule="auto"/>
              <w:jc w:val="both"/>
              <w:textAlignment w:val="baseline"/>
              <w:rPr>
                <w:del w:author="Kokki Teemu" w:date="2025-11-03T09:55:00Z" w:id="3205"/>
                <w:rFonts w:ascii="Times New Roman" w:hAnsi="Times New Roman" w:eastAsia="Times New Roman" w:cs="Times New Roman"/>
                <w:sz w:val="16"/>
                <w:szCs w:val="16"/>
                <w:lang w:val="en-GB" w:eastAsia="nb-NO"/>
              </w:rPr>
            </w:pPr>
            <w:del w:author="Kokki Teemu" w:date="2025-11-03T09:55:00Z" w:id="3206">
              <w:r w:rsidRPr="003126FA">
                <w:rPr>
                  <w:rFonts w:ascii="Times New Roman" w:hAnsi="Times New Roman" w:eastAsia="Times New Roman" w:cs="Times New Roman"/>
                  <w:sz w:val="16"/>
                  <w:szCs w:val="16"/>
                  <w:lang w:val="en-GB" w:eastAsia="nb-NO"/>
                </w:rPr>
                <w:delText>If necessary, the system operator may follow up with the procedure Suspension of Service Provider qualification.</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Kokki Teemu" w:date="2025-09-04T13:03:00Z" w:id="3207">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3126FA" w:rsidR="00D9796E" w:rsidP="002C48CF" w:rsidRDefault="00A40220" w14:paraId="5ACDC055" w14:textId="0B81FD48">
            <w:pPr>
              <w:spacing w:after="0" w:line="240" w:lineRule="auto"/>
              <w:jc w:val="both"/>
              <w:textAlignment w:val="baseline"/>
              <w:rPr>
                <w:del w:author="Kokki Teemu" w:date="2025-11-03T09:55:00Z" w:id="3208"/>
                <w:rFonts w:ascii="Times New Roman" w:hAnsi="Times New Roman" w:eastAsia="Times New Roman" w:cs="Times New Roman"/>
                <w:sz w:val="16"/>
                <w:szCs w:val="16"/>
                <w:lang w:val="en-GB" w:eastAsia="nb-NO"/>
              </w:rPr>
            </w:pPr>
            <w:del w:author="Kokki Teemu" w:date="2025-11-03T09:55:00Z" w:id="3209">
              <w:r w:rsidRPr="003126FA">
                <w:rPr>
                  <w:rFonts w:ascii="Times New Roman" w:hAnsi="Times New Roman" w:eastAsia="Times New Roman" w:cs="Times New Roman"/>
                  <w:sz w:val="16"/>
                  <w:szCs w:val="16"/>
                  <w:lang w:val="en-GB" w:eastAsia="nb-NO"/>
                </w:rPr>
                <w:delText>Procuring system operator</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Kokki Teemu" w:date="2025-09-04T13:03:00Z" w:id="3210">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3126FA" w:rsidR="00D9796E" w:rsidP="002C48CF" w:rsidRDefault="00A40220" w14:paraId="225859DE" w14:textId="600FFABA">
            <w:pPr>
              <w:spacing w:after="0" w:line="240" w:lineRule="auto"/>
              <w:jc w:val="both"/>
              <w:textAlignment w:val="baseline"/>
              <w:rPr>
                <w:del w:author="Kokki Teemu" w:date="2025-11-03T09:55:00Z" w:id="3211"/>
                <w:rFonts w:ascii="Times New Roman" w:hAnsi="Times New Roman" w:eastAsia="Times New Roman" w:cs="Times New Roman"/>
                <w:sz w:val="16"/>
                <w:szCs w:val="16"/>
                <w:lang w:val="en-GB" w:eastAsia="nb-NO"/>
              </w:rPr>
            </w:pPr>
            <w:del w:author="Kokki Teemu" w:date="2025-11-03T09:55:00Z" w:id="3212">
              <w:r w:rsidRPr="003126FA">
                <w:rPr>
                  <w:rFonts w:ascii="Times New Roman" w:hAnsi="Times New Roman" w:eastAsia="Times New Roman" w:cs="Times New Roman"/>
                  <w:sz w:val="16"/>
                  <w:szCs w:val="16"/>
                  <w:lang w:val="en-GB" w:eastAsia="nb-NO"/>
                </w:rPr>
                <w:delText>[not relevant]</w:delText>
              </w:r>
            </w:del>
          </w:p>
        </w:tc>
        <w:tc>
          <w:tcPr>
            <w:tcW w:w="1239" w:type="dxa"/>
            <w:tcBorders>
              <w:top w:val="single" w:color="000000" w:themeColor="text1" w:sz="6" w:space="0"/>
              <w:left w:val="single" w:color="000000" w:themeColor="text1" w:sz="6" w:space="0"/>
              <w:bottom w:val="single" w:color="000000" w:themeColor="text1" w:sz="6" w:space="0"/>
              <w:right w:val="single" w:color="auto" w:sz="6" w:space="0"/>
            </w:tcBorders>
            <w:tcPrChange w:author="Kokki Teemu" w:date="2025-09-04T13:03:00Z" w:id="3213">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3126FA" w:rsidR="00D9796E" w:rsidP="002C48CF" w:rsidRDefault="00A40220" w14:paraId="327C5D16" w14:textId="6012A076">
            <w:pPr>
              <w:spacing w:after="0" w:line="240" w:lineRule="auto"/>
              <w:jc w:val="both"/>
              <w:textAlignment w:val="baseline"/>
              <w:rPr>
                <w:del w:author="Kokki Teemu" w:date="2025-11-03T09:55:00Z" w:id="3214"/>
                <w:rFonts w:ascii="Times New Roman" w:hAnsi="Times New Roman" w:eastAsia="Times New Roman" w:cs="Times New Roman"/>
                <w:sz w:val="16"/>
                <w:szCs w:val="16"/>
                <w:highlight w:val="yellow"/>
                <w:lang w:val="en-GB" w:eastAsia="nb-NO"/>
              </w:rPr>
            </w:pPr>
            <w:del w:author="Kokki Teemu" w:date="2025-11-03T09:55:00Z" w:id="3215">
              <w:r w:rsidRPr="003126FA">
                <w:rPr>
                  <w:rFonts w:ascii="Times New Roman" w:hAnsi="Times New Roman" w:eastAsia="Times New Roman" w:cs="Times New Roman"/>
                  <w:sz w:val="16"/>
                  <w:szCs w:val="16"/>
                  <w:lang w:val="en-GB" w:eastAsia="nb-NO"/>
                </w:rPr>
                <w:delText>[not relevant]</w:delText>
              </w:r>
            </w:del>
          </w:p>
        </w:tc>
      </w:tr>
      <w:tr w:rsidRPr="0076007D" w:rsidR="0578AC52" w:rsidTr="0011529F" w14:paraId="25D9FFE1" w14:textId="77777777">
        <w:trPr>
          <w:trHeight w:val="300"/>
          <w:del w:author="Kokki Teemu" w:date="2025-11-03T09:55:00Z" w:id="3216"/>
          <w:trPrChange w:author="Kokki Teemu" w:date="2025-09-04T13:03:00Z" w:id="3217">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hideMark/>
            <w:tcPrChange w:author="Kokki Teemu" w:date="2025-09-04T13:03:00Z" w:id="3218">
              <w:tcPr>
                <w:tcW w:w="771" w:type="dxa"/>
                <w:gridSpan w:val="2"/>
                <w:tcBorders>
                  <w:top w:val="single" w:color="000000" w:themeColor="text1" w:sz="6" w:space="0"/>
                  <w:left w:val="single" w:color="auto" w:sz="6" w:space="0"/>
                  <w:bottom w:val="single" w:color="000000" w:themeColor="text1" w:sz="6" w:space="0"/>
                  <w:right w:val="single" w:color="000000" w:themeColor="text1" w:sz="6" w:space="0"/>
                </w:tcBorders>
                <w:hideMark/>
              </w:tcPr>
            </w:tcPrChange>
          </w:tcPr>
          <w:p w:rsidRPr="003126FA" w:rsidR="4CF9263D" w:rsidP="002C48CF" w:rsidRDefault="4CF9263D" w14:paraId="5A3B8156" w14:textId="58A7DEF2">
            <w:pPr>
              <w:spacing w:line="240" w:lineRule="auto"/>
              <w:jc w:val="both"/>
              <w:rPr>
                <w:del w:author="Kokki Teemu" w:date="2025-11-03T09:55:00Z" w:id="3219"/>
                <w:rFonts w:ascii="Times New Roman" w:hAnsi="Times New Roman" w:eastAsia="Times New Roman" w:cs="Times New Roman"/>
                <w:sz w:val="16"/>
                <w:szCs w:val="16"/>
                <w:highlight w:val="yellow"/>
                <w:lang w:val="en-GB" w:eastAsia="nb-NO"/>
              </w:rPr>
            </w:pPr>
            <w:del w:author="Kokki Teemu" w:date="2025-11-03T09:55:00Z" w:id="3220">
              <w:r w:rsidRPr="003126FA">
                <w:rPr>
                  <w:rFonts w:ascii="Times New Roman" w:hAnsi="Times New Roman" w:eastAsia="Times New Roman" w:cs="Times New Roman"/>
                  <w:sz w:val="16"/>
                  <w:szCs w:val="16"/>
                  <w:highlight w:val="yellow"/>
                  <w:lang w:val="en-GB" w:eastAsia="nb-NO"/>
                </w:rPr>
                <w:delText>14.</w:delText>
              </w:r>
              <w:r w:rsidRPr="003126FA" w:rsidR="00A40220">
                <w:rPr>
                  <w:rFonts w:ascii="Times New Roman" w:hAnsi="Times New Roman" w:eastAsia="Times New Roman" w:cs="Times New Roman"/>
                  <w:sz w:val="16"/>
                  <w:szCs w:val="16"/>
                  <w:highlight w:val="yellow"/>
                  <w:lang w:val="en-GB" w:eastAsia="nb-NO"/>
                </w:rPr>
                <w:delText>6</w:delText>
              </w:r>
            </w:del>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221">
              <w:tcPr>
                <w:tcW w:w="153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4CF9263D" w:rsidP="002C48CF" w:rsidRDefault="4CF9263D" w14:paraId="608F37F5" w14:textId="715D1675">
            <w:pPr>
              <w:spacing w:line="240" w:lineRule="auto"/>
              <w:jc w:val="both"/>
              <w:rPr>
                <w:del w:author="Kokki Teemu" w:date="2025-11-03T09:55:00Z" w:id="3222"/>
                <w:rFonts w:ascii="Times New Roman" w:hAnsi="Times New Roman" w:eastAsia="Times New Roman" w:cs="Times New Roman"/>
                <w:sz w:val="16"/>
                <w:szCs w:val="16"/>
                <w:lang w:val="en-GB" w:eastAsia="nb-NO"/>
              </w:rPr>
            </w:pPr>
            <w:del w:author="Kokki Teemu" w:date="2025-11-03T09:55:00Z" w:id="3223">
              <w:r w:rsidRPr="003126FA">
                <w:rPr>
                  <w:rFonts w:ascii="Times New Roman" w:hAnsi="Times New Roman" w:eastAsia="Times New Roman" w:cs="Times New Roman"/>
                  <w:sz w:val="16"/>
                  <w:szCs w:val="16"/>
                  <w:lang w:val="en-GB" w:eastAsia="nb-NO"/>
                </w:rPr>
                <w:delText>Notify update result</w:delText>
              </w:r>
            </w:del>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224">
              <w:tcPr>
                <w:tcW w:w="2821"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4CF9263D" w:rsidP="002C48CF" w:rsidRDefault="4CF9263D" w14:paraId="2A6F72F6" w14:textId="41AA58D8">
            <w:pPr>
              <w:spacing w:line="240" w:lineRule="auto"/>
              <w:jc w:val="both"/>
              <w:rPr>
                <w:del w:author="Kokki Teemu" w:date="2025-11-03T09:55:00Z" w:id="3225"/>
                <w:rFonts w:ascii="Times New Roman" w:hAnsi="Times New Roman" w:eastAsia="Times New Roman" w:cs="Times New Roman"/>
                <w:sz w:val="16"/>
                <w:szCs w:val="16"/>
                <w:lang w:val="en-GB" w:eastAsia="nb-NO"/>
              </w:rPr>
            </w:pPr>
            <w:del w:author="Kokki Teemu" w:date="2025-11-03T09:55:00Z" w:id="3226">
              <w:r w:rsidRPr="003126FA">
                <w:rPr>
                  <w:rFonts w:ascii="Times New Roman" w:hAnsi="Times New Roman" w:eastAsia="Times New Roman" w:cs="Times New Roman"/>
                  <w:sz w:val="16"/>
                  <w:szCs w:val="16"/>
                  <w:lang w:val="en-GB" w:eastAsia="nb-NO"/>
                </w:rPr>
                <w:delText>SP module administrator notifies ser</w:delText>
              </w:r>
              <w:r w:rsidRPr="003126FA" w:rsidR="0C517088">
                <w:rPr>
                  <w:rFonts w:ascii="Times New Roman" w:hAnsi="Times New Roman" w:eastAsia="Times New Roman" w:cs="Times New Roman"/>
                  <w:sz w:val="16"/>
                  <w:szCs w:val="16"/>
                  <w:lang w:val="en-GB" w:eastAsia="nb-NO"/>
                </w:rPr>
                <w:delText>vice provider</w:delText>
              </w:r>
              <w:r w:rsidRPr="003126FA">
                <w:rPr>
                  <w:rFonts w:ascii="Times New Roman" w:hAnsi="Times New Roman" w:eastAsia="Times New Roman" w:cs="Times New Roman"/>
                  <w:sz w:val="16"/>
                  <w:szCs w:val="16"/>
                  <w:lang w:val="en-GB" w:eastAsia="nb-NO"/>
                </w:rPr>
                <w:delText xml:space="preserve"> </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227">
              <w:tcPr>
                <w:tcW w:w="129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4CF9263D" w:rsidP="002C48CF" w:rsidRDefault="4CF9263D" w14:paraId="6E15575B" w14:textId="027773A0">
            <w:pPr>
              <w:spacing w:line="240" w:lineRule="auto"/>
              <w:jc w:val="both"/>
              <w:rPr>
                <w:del w:author="Kokki Teemu" w:date="2025-11-03T09:55:00Z" w:id="3228"/>
                <w:rFonts w:ascii="Times New Roman" w:hAnsi="Times New Roman" w:eastAsia="Times New Roman" w:cs="Times New Roman"/>
                <w:sz w:val="16"/>
                <w:szCs w:val="16"/>
                <w:lang w:val="en-GB" w:eastAsia="nb-NO"/>
              </w:rPr>
            </w:pPr>
            <w:del w:author="Kokki Teemu" w:date="2025-11-03T09:55:00Z" w:id="3229">
              <w:r w:rsidRPr="003126FA">
                <w:rPr>
                  <w:rFonts w:ascii="Times New Roman" w:hAnsi="Times New Roman" w:eastAsia="Times New Roman" w:cs="Times New Roman"/>
                  <w:sz w:val="16"/>
                  <w:szCs w:val="16"/>
                  <w:lang w:val="en-GB" w:eastAsia="nb-NO"/>
                </w:rPr>
                <w:delText>SP module administrator</w:delText>
              </w:r>
            </w:del>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Kokki Teemu" w:date="2025-09-04T13:03:00Z" w:id="3230">
              <w:tcPr>
                <w:tcW w:w="129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3126FA" w:rsidR="4CF9263D" w:rsidP="002C48CF" w:rsidRDefault="4CF9263D" w14:paraId="7C7B7F73" w14:textId="4103CB7B">
            <w:pPr>
              <w:spacing w:line="240" w:lineRule="auto"/>
              <w:jc w:val="both"/>
              <w:rPr>
                <w:del w:author="Kokki Teemu" w:date="2025-11-03T09:55:00Z" w:id="3231"/>
                <w:rFonts w:ascii="Times New Roman" w:hAnsi="Times New Roman" w:eastAsia="Times New Roman" w:cs="Times New Roman"/>
                <w:sz w:val="16"/>
                <w:szCs w:val="16"/>
                <w:lang w:val="en-GB" w:eastAsia="nb-NO"/>
              </w:rPr>
            </w:pPr>
            <w:del w:author="Kokki Teemu" w:date="2025-11-03T09:55:00Z" w:id="3232">
              <w:r w:rsidRPr="003126FA">
                <w:rPr>
                  <w:rFonts w:ascii="Times New Roman" w:hAnsi="Times New Roman" w:eastAsia="Times New Roman" w:cs="Times New Roman"/>
                  <w:sz w:val="16"/>
                  <w:szCs w:val="16"/>
                  <w:lang w:val="en-GB" w:eastAsia="nb-NO"/>
                </w:rPr>
                <w:delText>Service provider</w:delText>
              </w:r>
            </w:del>
          </w:p>
        </w:tc>
        <w:tc>
          <w:tcPr>
            <w:tcW w:w="1239" w:type="dxa"/>
            <w:tcBorders>
              <w:top w:val="single" w:color="000000" w:themeColor="text1" w:sz="6" w:space="0"/>
              <w:left w:val="single" w:color="000000" w:themeColor="text1" w:sz="6" w:space="0"/>
              <w:bottom w:val="single" w:color="000000" w:themeColor="text1" w:sz="6" w:space="0"/>
              <w:right w:val="single" w:color="auto" w:sz="6" w:space="0"/>
            </w:tcBorders>
            <w:hideMark/>
            <w:tcPrChange w:author="Kokki Teemu" w:date="2025-09-04T13:03:00Z" w:id="3233">
              <w:tcPr>
                <w:tcW w:w="1241" w:type="dxa"/>
                <w:gridSpan w:val="2"/>
                <w:tcBorders>
                  <w:top w:val="single" w:color="000000" w:themeColor="text1" w:sz="6" w:space="0"/>
                  <w:left w:val="single" w:color="000000" w:themeColor="text1" w:sz="6" w:space="0"/>
                  <w:bottom w:val="single" w:color="000000" w:themeColor="text1" w:sz="6" w:space="0"/>
                  <w:right w:val="single" w:color="auto" w:sz="6" w:space="0"/>
                </w:tcBorders>
                <w:hideMark/>
              </w:tcPr>
            </w:tcPrChange>
          </w:tcPr>
          <w:p w:rsidRPr="003126FA" w:rsidR="0578AC52" w:rsidP="002C48CF" w:rsidRDefault="001B0C17" w14:paraId="3A98BB73" w14:textId="0D7336B1">
            <w:pPr>
              <w:spacing w:line="240" w:lineRule="auto"/>
              <w:jc w:val="both"/>
              <w:rPr>
                <w:del w:author="Kokki Teemu" w:date="2025-11-03T09:55:00Z" w:id="3234"/>
                <w:rFonts w:ascii="Times New Roman" w:hAnsi="Times New Roman" w:eastAsia="Times New Roman" w:cs="Times New Roman"/>
                <w:sz w:val="16"/>
                <w:szCs w:val="16"/>
                <w:highlight w:val="yellow"/>
                <w:lang w:val="en-GB" w:eastAsia="nb-NO"/>
              </w:rPr>
            </w:pPr>
            <w:del w:author="Kokki Teemu" w:date="2025-11-03T09:55:00Z" w:id="3235">
              <w:r w:rsidRPr="003126FA">
                <w:rPr>
                  <w:rFonts w:ascii="Times New Roman" w:hAnsi="Times New Roman" w:eastAsia="Times New Roman" w:cs="Times New Roman"/>
                  <w:sz w:val="16"/>
                  <w:szCs w:val="16"/>
                  <w:lang w:val="en-GB" w:eastAsia="nb-NO"/>
                </w:rPr>
                <w:delText>N</w:delText>
              </w:r>
              <w:r w:rsidRPr="003126FA" w:rsidR="4CF9263D">
                <w:rPr>
                  <w:rFonts w:ascii="Times New Roman" w:hAnsi="Times New Roman" w:eastAsia="Times New Roman" w:cs="Times New Roman"/>
                  <w:sz w:val="16"/>
                  <w:szCs w:val="16"/>
                  <w:lang w:val="en-GB" w:eastAsia="nb-NO"/>
                </w:rPr>
                <w:delText xml:space="preserve"> – Service provider </w:delText>
              </w:r>
              <w:r w:rsidRPr="003126FA">
                <w:rPr>
                  <w:rFonts w:ascii="Times New Roman" w:hAnsi="Times New Roman" w:eastAsia="Times New Roman" w:cs="Times New Roman"/>
                  <w:sz w:val="16"/>
                  <w:szCs w:val="16"/>
                  <w:lang w:val="en-GB" w:eastAsia="nb-NO"/>
                </w:rPr>
                <w:delText>profile</w:delText>
              </w:r>
              <w:r w:rsidRPr="003126FA" w:rsidR="4CF9263D">
                <w:rPr>
                  <w:rFonts w:ascii="Times New Roman" w:hAnsi="Times New Roman" w:eastAsia="Times New Roman" w:cs="Times New Roman"/>
                  <w:sz w:val="16"/>
                  <w:szCs w:val="16"/>
                  <w:lang w:val="en-GB" w:eastAsia="nb-NO"/>
                </w:rPr>
                <w:delText xml:space="preserve"> information</w:delText>
              </w:r>
              <w:r w:rsidRPr="00117039" w:rsidDel="001B0C17">
                <w:rPr>
                  <w:rFonts w:ascii="Times New Roman" w:hAnsi="Times New Roman" w:eastAsia="Times New Roman" w:cs="Times New Roman"/>
                  <w:sz w:val="16"/>
                  <w:szCs w:val="16"/>
                  <w:lang w:val="en-GB"/>
                </w:rPr>
                <w:delText xml:space="preserve"> </w:delText>
              </w:r>
            </w:del>
          </w:p>
        </w:tc>
      </w:tr>
    </w:tbl>
    <w:p w:rsidRPr="00117039" w:rsidR="00D97890" w:rsidP="004A0CE8" w:rsidRDefault="00D97890" w14:paraId="6643CBEF" w14:textId="77777777">
      <w:pPr>
        <w:spacing w:line="276" w:lineRule="auto"/>
        <w:rPr>
          <w:del w:author="Kokki Teemu" w:date="2025-11-03T09:55:00Z" w:id="3236"/>
          <w:rFonts w:ascii="Times New Roman" w:hAnsi="Times New Roman" w:cs="Times New Roman"/>
          <w:lang w:val="en-GB"/>
        </w:rPr>
      </w:pPr>
    </w:p>
    <w:p w:rsidRPr="00117039" w:rsidR="00B12AAE" w:rsidP="00B12AAE" w:rsidRDefault="00B12AAE" w14:paraId="74518A3A" w14:textId="77777777">
      <w:pPr>
        <w:keepNext/>
        <w:spacing w:line="276" w:lineRule="auto"/>
        <w:rPr>
          <w:ins w:author="Carmen Garcia Montero" w:date="2025-10-14T11:39:00Z" w:id="3237"/>
          <w:del w:author="Kokki Teemu" w:date="2025-11-03T09:55:00Z" w:id="3238"/>
          <w:rFonts w:ascii="Times New Roman" w:hAnsi="Times New Roman" w:cs="Times New Roman"/>
          <w:lang w:val="en-GB"/>
        </w:rPr>
      </w:pPr>
      <w:ins w:author="Carmen Garcia Montero" w:date="2025-10-14T11:39:00Z" w:id="3239">
        <w:del w:author="Kokki Teemu" w:date="2025-11-03T09:55:00Z" w:id="3240">
          <w:r w:rsidRPr="00EB5A57">
            <w:rPr>
              <w:rFonts w:ascii="Times New Roman" w:hAnsi="Times New Roman" w:cs="Times New Roman"/>
              <w:lang w:val="en-GB"/>
            </w:rPr>
            <w:delText>Diagram 1</w:delText>
          </w:r>
          <w:r>
            <w:rPr>
              <w:rFonts w:ascii="Times New Roman" w:hAnsi="Times New Roman" w:cs="Times New Roman"/>
              <w:lang w:val="en-GB"/>
            </w:rPr>
            <w:delText>4</w:delText>
          </w:r>
          <w:r w:rsidRPr="00EB5A57">
            <w:rPr>
              <w:rFonts w:ascii="Times New Roman" w:hAnsi="Times New Roman" w:cs="Times New Roman"/>
              <w:lang w:val="en-GB"/>
            </w:rPr>
            <w:delText xml:space="preserve"> – Procedure ‘</w:delText>
          </w:r>
          <w:r>
            <w:rPr>
              <w:rFonts w:ascii="Times New Roman" w:hAnsi="Times New Roman" w:cs="Times New Roman"/>
              <w:lang w:val="en-GB"/>
            </w:rPr>
            <w:delText>Update service provider critical information’</w:delText>
          </w:r>
          <w:r w:rsidRPr="00EB5A57">
            <w:rPr>
              <w:rFonts w:ascii="Times New Roman" w:hAnsi="Times New Roman" w:cs="Times New Roman"/>
              <w:lang w:val="en-GB"/>
            </w:rPr>
            <w:delText>.</w:delText>
          </w:r>
        </w:del>
      </w:ins>
    </w:p>
    <w:p w:rsidRPr="00117039" w:rsidR="00B12AAE" w:rsidP="00B12AAE" w:rsidRDefault="00B12AAE" w14:paraId="7730B97F" w14:textId="77777777">
      <w:pPr>
        <w:spacing w:line="276" w:lineRule="auto"/>
        <w:rPr>
          <w:ins w:author="Carmen Garcia Montero" w:date="2025-10-14T11:39:00Z" w:id="3241"/>
          <w:rFonts w:ascii="Times New Roman" w:hAnsi="Times New Roman" w:cs="Times New Roman"/>
          <w:lang w:val="en-GB"/>
        </w:rPr>
      </w:pPr>
      <w:ins w:author="Carmen Garcia Montero" w:date="2025-10-14T11:39:00Z" w:id="3242">
        <w:r>
          <w:rPr>
            <w:noProof/>
          </w:rPr>
          <w:drawing>
            <wp:inline distT="0" distB="0" distL="0" distR="0" wp14:anchorId="234922AB" wp14:editId="47C3B264">
              <wp:extent cx="6128281" cy="4594860"/>
              <wp:effectExtent l="0" t="0" r="6350" b="0"/>
              <wp:docPr id="9681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02276" name=""/>
                      <pic:cNvPicPr/>
                    </pic:nvPicPr>
                    <pic:blipFill>
                      <a:blip r:embed="rId29"/>
                      <a:stretch>
                        <a:fillRect/>
                      </a:stretch>
                    </pic:blipFill>
                    <pic:spPr>
                      <a:xfrm>
                        <a:off x="0" y="0"/>
                        <a:ext cx="6135207" cy="4600053"/>
                      </a:xfrm>
                      <a:prstGeom prst="rect">
                        <a:avLst/>
                      </a:prstGeom>
                    </pic:spPr>
                  </pic:pic>
                </a:graphicData>
              </a:graphic>
            </wp:inline>
          </w:drawing>
        </w:r>
      </w:ins>
    </w:p>
    <w:p w:rsidRPr="00117039" w:rsidR="00B37150" w:rsidP="00B37150" w:rsidRDefault="00B37150" w14:paraId="29D45B8E" w14:textId="262AD39F">
      <w:pPr>
        <w:rPr>
          <w:lang w:val="en-GB"/>
        </w:rPr>
      </w:pPr>
    </w:p>
    <w:tbl>
      <w:tblPr>
        <w:tblW w:w="9014" w:type="dxa"/>
        <w:tblBorders>
          <w:top w:val="outset" w:color="auto" w:sz="6" w:space="0"/>
          <w:left w:val="outset" w:color="auto" w:sz="6" w:space="0"/>
          <w:bottom w:val="outset" w:color="auto" w:sz="6" w:space="0"/>
          <w:right w:val="outset" w:color="auto" w:sz="6" w:space="0"/>
        </w:tblBorders>
        <w:tblLayout w:type="fixed"/>
        <w:tblCellMar>
          <w:left w:w="113" w:type="dxa"/>
          <w:right w:w="113" w:type="dxa"/>
        </w:tblCellMar>
        <w:tblLook w:val="04A0" w:firstRow="1" w:lastRow="0" w:firstColumn="1" w:lastColumn="0" w:noHBand="0" w:noVBand="1"/>
        <w:tblPrChange w:author="Wout van Voornveld" w:date="2025-08-21T15:12:00Z" w:id="3243">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PrChange>
      </w:tblPr>
      <w:tblGrid>
        <w:gridCol w:w="686"/>
        <w:gridCol w:w="1570"/>
        <w:gridCol w:w="2880"/>
        <w:gridCol w:w="1315"/>
        <w:gridCol w:w="1321"/>
        <w:gridCol w:w="1242"/>
        <w:tblGridChange w:id="3244">
          <w:tblGrid>
            <w:gridCol w:w="675"/>
            <w:gridCol w:w="1560"/>
            <w:gridCol w:w="2880"/>
            <w:gridCol w:w="1305"/>
            <w:gridCol w:w="1305"/>
            <w:gridCol w:w="1230"/>
            <w:gridCol w:w="59"/>
          </w:tblGrid>
        </w:tblGridChange>
      </w:tblGrid>
      <w:tr w:rsidRPr="00B50D06" w:rsidR="00B37150" w:rsidTr="00B22E3C" w14:paraId="08C434C2" w14:textId="77777777">
        <w:trPr>
          <w:trHeight w:val="300"/>
          <w:trPrChange w:author="Wout van Voornveld" w:date="2025-08-21T15:12:00Z" w:id="3245">
            <w:trPr>
              <w:gridAfter w:val="0"/>
              <w:trHeight w:val="300"/>
            </w:trPr>
          </w:trPrChange>
        </w:trPr>
        <w:tc>
          <w:tcPr>
            <w:tcW w:w="9014"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vAlign w:val="center"/>
            <w:tcPrChange w:author="Wout van Voornveld" w:date="2025-08-21T15:12:00Z" w:id="3246">
              <w:tcPr>
                <w:tcW w:w="8955"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tcPr>
            </w:tcPrChange>
          </w:tcPr>
          <w:p w:rsidRPr="00117039" w:rsidR="00B37150" w:rsidRDefault="00B37150" w14:paraId="52C91F57" w14:textId="03F13FC1">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Table III.</w:t>
            </w:r>
            <w:r w:rsidRPr="00117039" w:rsidR="004061FA">
              <w:rPr>
                <w:rFonts w:ascii="Times New Roman" w:hAnsi="Times New Roman" w:eastAsia="Times New Roman" w:cs="Times New Roman"/>
                <w:b/>
                <w:i/>
                <w:sz w:val="16"/>
                <w:szCs w:val="16"/>
                <w:lang w:val="en-GB" w:eastAsia="nb-NO"/>
              </w:rPr>
              <w:t>1</w:t>
            </w:r>
            <w:ins w:author="Carmen Garcia Montero" w:date="2025-11-03T12:04:00Z" w:id="3247">
              <w:r w:rsidR="009E44ED">
                <w:rPr>
                  <w:rFonts w:ascii="Times New Roman" w:hAnsi="Times New Roman" w:eastAsia="Times New Roman" w:cs="Times New Roman"/>
                  <w:b/>
                  <w:i/>
                  <w:sz w:val="16"/>
                  <w:szCs w:val="16"/>
                  <w:lang w:val="en-GB" w:eastAsia="nb-NO"/>
                </w:rPr>
                <w:t>4</w:t>
              </w:r>
            </w:ins>
            <w:del w:author="Carmen Garcia Montero" w:date="2025-11-03T12:04:00Z" w:id="3248">
              <w:r w:rsidRPr="00117039" w:rsidDel="009E44ED" w:rsidR="004061FA">
                <w:rPr>
                  <w:rFonts w:ascii="Times New Roman" w:hAnsi="Times New Roman" w:eastAsia="Times New Roman" w:cs="Times New Roman"/>
                  <w:b/>
                  <w:i/>
                  <w:sz w:val="16"/>
                  <w:szCs w:val="16"/>
                  <w:lang w:val="en-GB" w:eastAsia="nb-NO"/>
                </w:rPr>
                <w:delText>5</w:delText>
              </w:r>
            </w:del>
            <w:r w:rsidRPr="00117039">
              <w:rPr>
                <w:rFonts w:ascii="Times New Roman" w:hAnsi="Times New Roman" w:eastAsia="Times New Roman" w:cs="Times New Roman"/>
                <w:b/>
                <w:i/>
                <w:sz w:val="16"/>
                <w:szCs w:val="16"/>
                <w:lang w:val="en-GB" w:eastAsia="nb-NO"/>
              </w:rPr>
              <w:t xml:space="preserve"> – Procedure </w:t>
            </w:r>
            <w:r w:rsidRPr="00117039" w:rsidR="004061FA">
              <w:rPr>
                <w:rFonts w:ascii="Times New Roman" w:hAnsi="Times New Roman" w:eastAsia="Times New Roman" w:cs="Times New Roman"/>
                <w:sz w:val="16"/>
                <w:szCs w:val="16"/>
                <w:lang w:val="en-GB" w:eastAsia="nb-NO"/>
              </w:rPr>
              <w:t>1</w:t>
            </w:r>
            <w:ins w:author="Carmen Garcia Montero" w:date="2025-11-03T12:04:00Z" w:id="3249">
              <w:r w:rsidR="009E44ED">
                <w:rPr>
                  <w:rFonts w:ascii="Times New Roman" w:hAnsi="Times New Roman" w:eastAsia="Times New Roman" w:cs="Times New Roman"/>
                  <w:sz w:val="16"/>
                  <w:szCs w:val="16"/>
                  <w:lang w:val="en-GB" w:eastAsia="nb-NO"/>
                </w:rPr>
                <w:t>4</w:t>
              </w:r>
            </w:ins>
            <w:del w:author="Carmen Garcia Montero" w:date="2025-11-03T12:04:00Z" w:id="3250">
              <w:r w:rsidRPr="00117039" w:rsidDel="009E44ED" w:rsidR="004061FA">
                <w:rPr>
                  <w:rFonts w:ascii="Times New Roman" w:hAnsi="Times New Roman" w:eastAsia="Times New Roman" w:cs="Times New Roman"/>
                  <w:sz w:val="16"/>
                  <w:szCs w:val="16"/>
                  <w:lang w:val="en-GB" w:eastAsia="nb-NO"/>
                </w:rPr>
                <w:delText>5</w:delText>
              </w:r>
            </w:del>
          </w:p>
        </w:tc>
      </w:tr>
      <w:tr w:rsidRPr="00FE2C5C" w:rsidR="00B37150" w:rsidTr="00B22E3C" w14:paraId="3DF0E28E" w14:textId="77777777">
        <w:trPr>
          <w:trHeight w:val="300"/>
          <w:trPrChange w:author="Wout van Voornveld" w:date="2025-08-21T15:12:00Z" w:id="3251">
            <w:trPr>
              <w:gridAfter w:val="0"/>
              <w:trHeight w:val="300"/>
            </w:trPr>
          </w:trPrChange>
        </w:trPr>
        <w:tc>
          <w:tcPr>
            <w:tcW w:w="2256"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Change w:author="Wout van Voornveld" w:date="2025-08-21T15:12:00Z" w:id="3252">
              <w:tcPr>
                <w:tcW w:w="2235"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tcPr>
            </w:tcPrChange>
          </w:tcPr>
          <w:p w:rsidRPr="00117039" w:rsidR="00B37150" w:rsidP="00117039" w:rsidRDefault="00B37150" w14:paraId="6A28BC62" w14:textId="77777777">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Procedure name</w:t>
            </w:r>
            <w:r w:rsidRPr="00117039">
              <w:rPr>
                <w:rFonts w:ascii="Times New Roman" w:hAnsi="Times New Roman" w:eastAsia="Times New Roman" w:cs="Times New Roman"/>
                <w:sz w:val="16"/>
                <w:szCs w:val="16"/>
                <w:lang w:val="en-GB" w:eastAsia="nb-NO"/>
              </w:rPr>
              <w:t> </w:t>
            </w:r>
          </w:p>
        </w:tc>
        <w:tc>
          <w:tcPr>
            <w:tcW w:w="6758" w:type="dxa"/>
            <w:gridSpan w:val="4"/>
            <w:tcBorders>
              <w:top w:val="single" w:color="000000" w:themeColor="text1" w:sz="6" w:space="0"/>
              <w:left w:val="single" w:color="000000" w:themeColor="text1" w:sz="6" w:space="0"/>
              <w:bottom w:val="single" w:color="000000" w:themeColor="text1" w:sz="6" w:space="0"/>
              <w:right w:val="single" w:color="auto" w:sz="6" w:space="0"/>
            </w:tcBorders>
            <w:vAlign w:val="center"/>
            <w:tcPrChange w:author="Wout van Voornveld" w:date="2025-08-21T15:12:00Z" w:id="3253">
              <w:tcPr>
                <w:tcW w:w="6720" w:type="dxa"/>
                <w:gridSpan w:val="4"/>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B37150" w:rsidP="00117039" w:rsidRDefault="00642491" w14:paraId="37CFE780" w14:textId="4FB6BE3B">
            <w:pPr>
              <w:pStyle w:val="Caption"/>
              <w:keepNext/>
              <w:spacing w:after="0"/>
              <w:rPr>
                <w:rFonts w:ascii="Times New Roman" w:hAnsi="Times New Roman" w:eastAsia="Times New Roman" w:cs="Times New Roman"/>
                <w:color w:val="auto"/>
                <w:sz w:val="16"/>
                <w:szCs w:val="16"/>
                <w:lang w:val="en-GB" w:eastAsia="nb-NO"/>
              </w:rPr>
            </w:pPr>
            <w:bookmarkStart w:name="_Toc212680690" w:id="3254"/>
            <w:r w:rsidRPr="00117039">
              <w:rPr>
                <w:rFonts w:ascii="Times New Roman" w:hAnsi="Times New Roman" w:eastAsia="Times New Roman" w:cs="Times New Roman"/>
                <w:color w:val="auto"/>
                <w:sz w:val="16"/>
                <w:szCs w:val="16"/>
                <w:lang w:val="en-GB" w:eastAsia="nb-NO"/>
              </w:rPr>
              <w:t xml:space="preserve">Table </w:t>
            </w:r>
            <w:r w:rsidRPr="00117039">
              <w:rPr>
                <w:rFonts w:ascii="Times New Roman" w:hAnsi="Times New Roman" w:eastAsia="Times New Roman" w:cs="Times New Roman"/>
                <w:color w:val="auto"/>
                <w:sz w:val="16"/>
                <w:szCs w:val="16"/>
                <w:lang w:val="en-GB" w:eastAsia="nb-NO"/>
              </w:rPr>
              <w:fldChar w:fldCharType="begin"/>
            </w:r>
            <w:r w:rsidRPr="00117039">
              <w:rPr>
                <w:rFonts w:ascii="Times New Roman" w:hAnsi="Times New Roman" w:eastAsia="Times New Roman" w:cs="Times New Roman"/>
                <w:color w:val="auto"/>
                <w:sz w:val="16"/>
                <w:szCs w:val="16"/>
                <w:lang w:val="en-GB" w:eastAsia="nb-NO"/>
              </w:rPr>
              <w:instrText xml:space="preserve"> SEQ Table \* ARABIC </w:instrText>
            </w:r>
            <w:r w:rsidRPr="00117039">
              <w:rPr>
                <w:rFonts w:ascii="Times New Roman" w:hAnsi="Times New Roman" w:eastAsia="Times New Roman" w:cs="Times New Roman"/>
                <w:color w:val="auto"/>
                <w:sz w:val="16"/>
                <w:szCs w:val="16"/>
                <w:lang w:val="en-GB" w:eastAsia="nb-NO"/>
              </w:rPr>
              <w:fldChar w:fldCharType="separate"/>
            </w:r>
            <w:ins w:author="Fernando Dominguez" w:date="2025-10-20T10:50:00Z" w:id="3255">
              <w:r w:rsidR="00E6261C">
                <w:rPr>
                  <w:rFonts w:ascii="Times New Roman" w:hAnsi="Times New Roman" w:eastAsia="Times New Roman" w:cs="Times New Roman"/>
                  <w:noProof/>
                  <w:color w:val="auto"/>
                  <w:sz w:val="16"/>
                  <w:szCs w:val="16"/>
                  <w:lang w:val="en-GB" w:eastAsia="nb-NO"/>
                </w:rPr>
                <w:t>19</w:t>
              </w:r>
            </w:ins>
            <w:del w:author="Fernando Dominguez" w:date="2025-10-20T10:50:00Z" w:id="3256">
              <w:r w:rsidRPr="00117039" w:rsidR="007173B9">
                <w:rPr>
                  <w:rFonts w:ascii="Times New Roman" w:hAnsi="Times New Roman" w:eastAsia="Times New Roman" w:cs="Times New Roman"/>
                  <w:color w:val="auto"/>
                  <w:sz w:val="16"/>
                  <w:szCs w:val="16"/>
                  <w:lang w:val="en-GB" w:eastAsia="nb-NO"/>
                </w:rPr>
                <w:delText>18</w:delText>
              </w:r>
            </w:del>
            <w:r w:rsidRPr="00117039">
              <w:rPr>
                <w:rFonts w:ascii="Times New Roman" w:hAnsi="Times New Roman" w:eastAsia="Times New Roman" w:cs="Times New Roman"/>
                <w:color w:val="auto"/>
                <w:sz w:val="16"/>
                <w:szCs w:val="16"/>
                <w:lang w:val="en-GB" w:eastAsia="nb-NO"/>
              </w:rPr>
              <w:fldChar w:fldCharType="end"/>
            </w:r>
            <w:r w:rsidRPr="00117039">
              <w:rPr>
                <w:rFonts w:ascii="Times New Roman" w:hAnsi="Times New Roman" w:eastAsia="Times New Roman" w:cs="Times New Roman"/>
                <w:color w:val="auto"/>
                <w:sz w:val="16"/>
                <w:szCs w:val="16"/>
                <w:lang w:val="en-GB" w:eastAsia="nb-NO"/>
              </w:rPr>
              <w:t xml:space="preserve"> </w:t>
            </w:r>
            <w:r w:rsidRPr="00117039" w:rsidR="00731CB9">
              <w:rPr>
                <w:rFonts w:ascii="Times New Roman" w:hAnsi="Times New Roman" w:eastAsia="Times New Roman" w:cs="Times New Roman"/>
                <w:color w:val="auto"/>
                <w:sz w:val="16"/>
                <w:szCs w:val="16"/>
                <w:lang w:val="en-GB" w:eastAsia="nb-NO"/>
              </w:rPr>
              <w:t>De-registration of Service Provider</w:t>
            </w:r>
            <w:bookmarkEnd w:id="3254"/>
            <w:r w:rsidRPr="00117039" w:rsidR="00731CB9">
              <w:rPr>
                <w:rFonts w:ascii="Times New Roman" w:hAnsi="Times New Roman" w:eastAsia="Times New Roman" w:cs="Times New Roman"/>
                <w:color w:val="auto"/>
                <w:sz w:val="16"/>
                <w:szCs w:val="16"/>
                <w:lang w:val="en-GB" w:eastAsia="nb-NO"/>
              </w:rPr>
              <w:t xml:space="preserve"> </w:t>
            </w:r>
          </w:p>
        </w:tc>
      </w:tr>
      <w:tr w:rsidRPr="00B50D06" w:rsidR="00B37150" w:rsidTr="00B22E3C" w14:paraId="3694ADC5" w14:textId="77777777">
        <w:trPr>
          <w:trHeight w:val="300"/>
          <w:trPrChange w:author="Wout van Voornveld" w:date="2025-08-21T15:12:00Z" w:id="3257">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Change w:author="Wout van Voornveld" w:date="2025-08-21T15:12:00Z" w:id="3258">
              <w:tcPr>
                <w:tcW w:w="675"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tcPr>
            </w:tcPrChange>
          </w:tcPr>
          <w:p w:rsidRPr="00117039" w:rsidR="00B37150" w:rsidP="00117039" w:rsidRDefault="00B37150" w14:paraId="5D303F3F" w14:textId="2467E8B8">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Step No.</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Wout van Voornveld" w:date="2025-08-21T15:12:00Z" w:id="3259">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37150" w:rsidP="00117039" w:rsidRDefault="00B37150" w14:paraId="1EF72FAD" w14:textId="41578F98">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Step</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Wout van Voornveld" w:date="2025-08-21T15:12:00Z" w:id="3260">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37150" w:rsidP="00117039" w:rsidRDefault="00B37150" w14:paraId="0BECC6E2" w14:textId="572C8F43">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Step description</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Wout van Voornveld" w:date="2025-08-21T15:12:00Z" w:id="3261">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37150" w:rsidP="00117039" w:rsidRDefault="00B37150" w14:paraId="15968713" w14:textId="6380DD65">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Information producer (actor)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Wout van Voornveld" w:date="2025-08-21T15:12:00Z" w:id="3262">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37150" w:rsidP="00117039" w:rsidRDefault="00B37150" w14:paraId="4AC89581" w14:textId="61BA66A6">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Information receiver (actor)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tcPrChange w:author="Wout van Voornveld" w:date="2025-08-21T15:12:00Z" w:id="3263">
              <w:tcPr>
                <w:tcW w:w="1230"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tcPr>
            </w:tcPrChange>
          </w:tcPr>
          <w:p w:rsidRPr="00117039" w:rsidR="00B37150" w:rsidP="00117039" w:rsidRDefault="00B37150" w14:paraId="0C1C5926" w14:textId="4700CAEA">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Information exchanged (IDs)</w:t>
            </w:r>
          </w:p>
        </w:tc>
      </w:tr>
      <w:tr w:rsidRPr="0076007D" w:rsidR="00B37150" w:rsidTr="00375B54" w14:paraId="6D9A6E95" w14:textId="77777777">
        <w:trPr>
          <w:trHeight w:val="300"/>
          <w:trPrChange w:author="Wout van Voornveld" w:date="2025-08-21T15:12:00Z" w:id="3264">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Wout van Voornveld" w:date="2025-08-21T15:12:00Z" w:id="3265">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B37150" w:rsidRDefault="004061FA" w14:paraId="00DB236E" w14:textId="2E1F9638">
            <w:pPr>
              <w:spacing w:after="0" w:line="240" w:lineRule="auto"/>
              <w:textAlignment w:val="baseline"/>
              <w:rPr>
                <w:rFonts w:ascii="Times New Roman" w:hAnsi="Times New Roman" w:eastAsia="Times New Roman" w:cs="Times New Roman"/>
                <w:sz w:val="16"/>
                <w:szCs w:val="16"/>
                <w:highlight w:val="yellow"/>
                <w:lang w:val="en-GB" w:eastAsia="nb-NO"/>
              </w:rPr>
            </w:pPr>
            <w:commentRangeStart w:id="3266"/>
            <w:commentRangeStart w:id="3267"/>
            <w:r w:rsidRPr="00117039">
              <w:rPr>
                <w:rFonts w:ascii="Times New Roman" w:hAnsi="Times New Roman" w:eastAsia="Times New Roman" w:cs="Times New Roman"/>
                <w:sz w:val="16"/>
                <w:szCs w:val="16"/>
                <w:highlight w:val="yellow"/>
                <w:lang w:val="en-GB" w:eastAsia="nb-NO"/>
              </w:rPr>
              <w:t>1</w:t>
            </w:r>
            <w:ins w:author="Carmen Garcia Montero" w:date="2025-11-03T12:05:00Z" w:id="3268">
              <w:r w:rsidR="00835D41">
                <w:rPr>
                  <w:rFonts w:ascii="Times New Roman" w:hAnsi="Times New Roman" w:eastAsia="Times New Roman" w:cs="Times New Roman"/>
                  <w:sz w:val="16"/>
                  <w:szCs w:val="16"/>
                  <w:highlight w:val="yellow"/>
                  <w:lang w:val="en-GB" w:eastAsia="nb-NO"/>
                </w:rPr>
                <w:t>4</w:t>
              </w:r>
            </w:ins>
            <w:del w:author="Carmen Garcia Montero" w:date="2025-11-03T12:05:00Z" w:id="3269">
              <w:r w:rsidRPr="00117039" w:rsidDel="00835D41">
                <w:rPr>
                  <w:rFonts w:ascii="Times New Roman" w:hAnsi="Times New Roman" w:eastAsia="Times New Roman" w:cs="Times New Roman"/>
                  <w:sz w:val="16"/>
                  <w:szCs w:val="16"/>
                  <w:highlight w:val="yellow"/>
                  <w:lang w:val="en-GB" w:eastAsia="nb-NO"/>
                </w:rPr>
                <w:delText>5</w:delText>
              </w:r>
            </w:del>
            <w:r w:rsidRPr="00117039" w:rsidR="00BD4C35">
              <w:rPr>
                <w:rFonts w:ascii="Times New Roman" w:hAnsi="Times New Roman" w:eastAsia="Times New Roman" w:cs="Times New Roman"/>
                <w:sz w:val="16"/>
                <w:szCs w:val="16"/>
                <w:highlight w:val="yellow"/>
                <w:lang w:val="en-GB" w:eastAsia="nb-NO"/>
              </w:rPr>
              <w:t>.1</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70">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37150" w:rsidRDefault="009F2E02" w14:paraId="71EAE3A9" w14:textId="775FC898">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Re</w:t>
            </w:r>
            <w:r w:rsidRPr="00117039" w:rsidR="001856C2">
              <w:rPr>
                <w:rFonts w:ascii="Times New Roman" w:hAnsi="Times New Roman" w:eastAsia="Times New Roman" w:cs="Times New Roman"/>
                <w:sz w:val="16"/>
                <w:szCs w:val="16"/>
                <w:lang w:val="en-GB" w:eastAsia="nb-NO"/>
              </w:rPr>
              <w:t>quest de-registration</w:t>
            </w:r>
            <w:r w:rsidRPr="00117039" w:rsidR="00471285">
              <w:rPr>
                <w:rFonts w:ascii="Times New Roman" w:hAnsi="Times New Roman" w:eastAsia="Times New Roman" w:cs="Times New Roman"/>
                <w:sz w:val="16"/>
                <w:szCs w:val="16"/>
                <w:lang w:val="en-GB" w:eastAsia="nb-NO"/>
              </w:rPr>
              <w:t xml:space="preserve"> </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71">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B37150" w:rsidRDefault="001856C2" w14:paraId="5B2CCD25" w14:textId="42D3B153">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The SP requests </w:t>
            </w:r>
            <w:r w:rsidRPr="00EB5A57" w:rsidR="00B01214">
              <w:rPr>
                <w:rFonts w:ascii="Times New Roman" w:hAnsi="Times New Roman" w:eastAsia="Times New Roman" w:cs="Times New Roman"/>
                <w:sz w:val="16"/>
                <w:szCs w:val="16"/>
                <w:lang w:val="en-GB" w:eastAsia="nb-NO"/>
              </w:rPr>
              <w:t xml:space="preserve">de-registration from </w:t>
            </w:r>
            <w:r w:rsidRPr="00EB5A57" w:rsidR="00471285">
              <w:rPr>
                <w:rFonts w:ascii="Times New Roman" w:hAnsi="Times New Roman" w:eastAsia="Times New Roman" w:cs="Times New Roman"/>
                <w:sz w:val="16"/>
                <w:szCs w:val="16"/>
                <w:lang w:val="en-GB" w:eastAsia="nb-NO"/>
              </w:rPr>
              <w:t>one SP module</w:t>
            </w:r>
            <w:r w:rsidRPr="00EB5A57" w:rsidR="00B01214">
              <w:rPr>
                <w:rFonts w:ascii="Times New Roman" w:hAnsi="Times New Roman" w:eastAsia="Times New Roman" w:cs="Times New Roman"/>
                <w:sz w:val="16"/>
                <w:szCs w:val="16"/>
                <w:lang w:val="en-GB" w:eastAsia="nb-NO"/>
              </w:rPr>
              <w:t xml:space="preserve"> </w:t>
            </w:r>
            <w:r w:rsidRPr="00EB5A57" w:rsidR="00873D6E">
              <w:rPr>
                <w:rFonts w:ascii="Times New Roman" w:hAnsi="Times New Roman" w:eastAsia="Times New Roman" w:cs="Times New Roman"/>
                <w:sz w:val="16"/>
                <w:szCs w:val="16"/>
                <w:lang w:val="en-GB" w:eastAsia="nb-NO"/>
              </w:rPr>
              <w:t>from</w:t>
            </w:r>
            <w:r w:rsidRPr="00EB5A57" w:rsidR="00DD72E0">
              <w:rPr>
                <w:rFonts w:ascii="Times New Roman" w:hAnsi="Times New Roman" w:eastAsia="Times New Roman" w:cs="Times New Roman"/>
                <w:sz w:val="16"/>
                <w:szCs w:val="16"/>
                <w:lang w:val="en-GB" w:eastAsia="nb-NO"/>
              </w:rPr>
              <w:t xml:space="preserve"> a certain </w:t>
            </w:r>
            <w:r w:rsidRPr="00EB5A57" w:rsidR="00675D24">
              <w:rPr>
                <w:rFonts w:ascii="Times New Roman" w:hAnsi="Times New Roman" w:eastAsia="Times New Roman" w:cs="Times New Roman"/>
                <w:sz w:val="16"/>
                <w:szCs w:val="16"/>
                <w:lang w:val="en-GB" w:eastAsia="nb-NO"/>
              </w:rPr>
              <w:t>de</w:t>
            </w:r>
            <w:r w:rsidRPr="00EB5A57" w:rsidR="005534BF">
              <w:rPr>
                <w:rFonts w:ascii="Times New Roman" w:hAnsi="Times New Roman" w:eastAsia="Times New Roman" w:cs="Times New Roman"/>
                <w:sz w:val="16"/>
                <w:szCs w:val="16"/>
                <w:lang w:val="en-GB" w:eastAsia="nb-NO"/>
              </w:rPr>
              <w:t>-</w:t>
            </w:r>
            <w:r w:rsidRPr="00EB5A57" w:rsidR="00675D24">
              <w:rPr>
                <w:rFonts w:ascii="Times New Roman" w:hAnsi="Times New Roman" w:eastAsia="Times New Roman" w:cs="Times New Roman"/>
                <w:sz w:val="16"/>
                <w:szCs w:val="16"/>
                <w:lang w:val="en-GB" w:eastAsia="nb-NO"/>
              </w:rPr>
              <w:t xml:space="preserve">registration date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72">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37150" w:rsidRDefault="00DB51DE" w14:paraId="60C6E878" w14:textId="4607327A">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Service provider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73">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37150" w:rsidRDefault="00DB51DE" w14:paraId="49D1303D" w14:textId="76A2B69A">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SP module administrator </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Wout van Voornveld" w:date="2025-08-21T15:12:00Z" w:id="3274">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B37150" w:rsidRDefault="00BE1E36" w14:paraId="79347C88" w14:textId="36CED75E">
            <w:pPr>
              <w:spacing w:after="0" w:line="240" w:lineRule="auto"/>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sz w:val="16"/>
                <w:szCs w:val="16"/>
                <w:lang w:val="en-GB" w:eastAsia="nb-NO"/>
              </w:rPr>
              <w:t>A</w:t>
            </w:r>
            <w:ins w:author="Carmen Garcia Montero" w:date="2025-11-03T14:42:00Z" w:id="3275">
              <w:r w:rsidR="00D41BAC">
                <w:rPr>
                  <w:rFonts w:ascii="Times New Roman" w:hAnsi="Times New Roman" w:eastAsia="Times New Roman" w:cs="Times New Roman"/>
                  <w:sz w:val="16"/>
                  <w:szCs w:val="16"/>
                  <w:lang w:val="en-GB" w:eastAsia="nb-NO"/>
                </w:rPr>
                <w:t>L</w:t>
              </w:r>
            </w:ins>
            <w:del w:author="Carmen Garcia Montero" w:date="2025-11-03T14:42:00Z" w:id="3276">
              <w:r w:rsidDel="00D41BAC">
                <w:rPr>
                  <w:rFonts w:ascii="Times New Roman" w:hAnsi="Times New Roman" w:eastAsia="Times New Roman" w:cs="Times New Roman"/>
                  <w:sz w:val="16"/>
                  <w:szCs w:val="16"/>
                  <w:lang w:val="en-GB" w:eastAsia="nb-NO"/>
                </w:rPr>
                <w:delText>K</w:delText>
              </w:r>
            </w:del>
            <w:r w:rsidRPr="00117039" w:rsidR="00DF3081">
              <w:rPr>
                <w:rFonts w:ascii="Times New Roman" w:hAnsi="Times New Roman" w:eastAsia="Times New Roman" w:cs="Times New Roman"/>
                <w:sz w:val="16"/>
                <w:szCs w:val="16"/>
                <w:lang w:val="en-GB" w:eastAsia="nb-NO"/>
              </w:rPr>
              <w:t xml:space="preserve"> – </w:t>
            </w:r>
            <w:r w:rsidRPr="00117039" w:rsidR="00AF333B">
              <w:rPr>
                <w:rFonts w:ascii="Times New Roman" w:hAnsi="Times New Roman" w:eastAsia="Times New Roman" w:cs="Times New Roman"/>
                <w:sz w:val="16"/>
                <w:szCs w:val="16"/>
                <w:lang w:val="en-GB" w:eastAsia="nb-NO"/>
              </w:rPr>
              <w:t>S</w:t>
            </w:r>
            <w:r w:rsidRPr="00117039" w:rsidR="00DF3081">
              <w:rPr>
                <w:rFonts w:ascii="Times New Roman" w:hAnsi="Times New Roman" w:eastAsia="Times New Roman" w:cs="Times New Roman"/>
                <w:sz w:val="16"/>
                <w:szCs w:val="16"/>
                <w:lang w:val="en-GB" w:eastAsia="nb-NO"/>
              </w:rPr>
              <w:t xml:space="preserve">ervice provider de registration request </w:t>
            </w:r>
            <w:commentRangeEnd w:id="3266"/>
            <w:r w:rsidRPr="00117039" w:rsidR="00DF3081">
              <w:rPr>
                <w:rStyle w:val="CommentReference"/>
                <w:rFonts w:ascii="Times New Roman" w:hAnsi="Times New Roman" w:eastAsia="Times New Roman" w:cs="Times New Roman"/>
                <w:lang w:val="en-GB" w:eastAsia="nb-NO"/>
              </w:rPr>
              <w:commentReference w:id="3266"/>
            </w:r>
            <w:commentRangeEnd w:id="3267"/>
            <w:r w:rsidRPr="00117039">
              <w:rPr>
                <w:rStyle w:val="CommentReference"/>
                <w:rFonts w:ascii="Times New Roman" w:hAnsi="Times New Roman" w:eastAsia="Times New Roman" w:cs="Times New Roman"/>
                <w:lang w:val="en-GB" w:eastAsia="nb-NO"/>
              </w:rPr>
              <w:commentReference w:id="3267"/>
            </w:r>
          </w:p>
        </w:tc>
      </w:tr>
      <w:tr w:rsidRPr="00B50D06" w:rsidR="00B37150" w:rsidTr="00375B54" w14:paraId="4FE6C400" w14:textId="77777777">
        <w:trPr>
          <w:trHeight w:val="300"/>
          <w:trPrChange w:author="Wout van Voornveld" w:date="2025-08-21T15:12:00Z" w:id="3277">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Wout van Voornveld" w:date="2025-08-21T15:12:00Z" w:id="3278">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B37150" w:rsidRDefault="004061FA" w14:paraId="589129A9" w14:textId="25775A06">
            <w:pPr>
              <w:spacing w:after="0" w:line="240" w:lineRule="auto"/>
              <w:textAlignment w:val="baseline"/>
              <w:rPr>
                <w:rFonts w:ascii="Times New Roman" w:hAnsi="Times New Roman" w:eastAsia="Times New Roman" w:cs="Times New Roman"/>
                <w:sz w:val="16"/>
                <w:szCs w:val="16"/>
                <w:highlight w:val="yellow"/>
                <w:lang w:val="en-GB" w:eastAsia="nb-NO"/>
              </w:rPr>
            </w:pPr>
            <w:r w:rsidRPr="00117039">
              <w:rPr>
                <w:rFonts w:ascii="Times New Roman" w:hAnsi="Times New Roman" w:eastAsia="Times New Roman" w:cs="Times New Roman"/>
                <w:sz w:val="16"/>
                <w:szCs w:val="16"/>
                <w:highlight w:val="yellow"/>
                <w:lang w:val="en-GB" w:eastAsia="nb-NO"/>
              </w:rPr>
              <w:t>1</w:t>
            </w:r>
            <w:ins w:author="Carmen Garcia Montero" w:date="2025-11-03T12:05:00Z" w:id="3279">
              <w:r w:rsidR="00835D41">
                <w:rPr>
                  <w:rFonts w:ascii="Times New Roman" w:hAnsi="Times New Roman" w:eastAsia="Times New Roman" w:cs="Times New Roman"/>
                  <w:sz w:val="16"/>
                  <w:szCs w:val="16"/>
                  <w:highlight w:val="yellow"/>
                  <w:lang w:val="en-GB" w:eastAsia="nb-NO"/>
                </w:rPr>
                <w:t>4</w:t>
              </w:r>
            </w:ins>
            <w:del w:author="Carmen Garcia Montero" w:date="2025-11-03T12:05:00Z" w:id="3280">
              <w:r w:rsidRPr="00117039" w:rsidDel="00835D41">
                <w:rPr>
                  <w:rFonts w:ascii="Times New Roman" w:hAnsi="Times New Roman" w:eastAsia="Times New Roman" w:cs="Times New Roman"/>
                  <w:sz w:val="16"/>
                  <w:szCs w:val="16"/>
                  <w:highlight w:val="yellow"/>
                  <w:lang w:val="en-GB" w:eastAsia="nb-NO"/>
                </w:rPr>
                <w:delText>5</w:delText>
              </w:r>
            </w:del>
            <w:r w:rsidRPr="00117039" w:rsidR="008B4356">
              <w:rPr>
                <w:rFonts w:ascii="Times New Roman" w:hAnsi="Times New Roman" w:eastAsia="Times New Roman" w:cs="Times New Roman"/>
                <w:sz w:val="16"/>
                <w:szCs w:val="16"/>
                <w:highlight w:val="yellow"/>
                <w:lang w:val="en-GB" w:eastAsia="nb-NO"/>
              </w:rPr>
              <w:t>.2</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81">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37150" w:rsidRDefault="00020933" w14:paraId="53F82903" w14:textId="43066A50">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Validate de-registration request</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82">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37150" w:rsidRDefault="003078B9" w14:paraId="724A3227" w14:textId="385B8EA7">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The SP module administrator </w:t>
            </w:r>
            <w:r w:rsidRPr="00117039" w:rsidR="008D356F">
              <w:rPr>
                <w:rFonts w:ascii="Times New Roman" w:hAnsi="Times New Roman" w:eastAsia="Times New Roman" w:cs="Times New Roman"/>
                <w:sz w:val="16"/>
                <w:szCs w:val="16"/>
                <w:lang w:val="en-GB" w:eastAsia="nb-NO"/>
              </w:rPr>
              <w:t xml:space="preserve">validates the request and confirms that the request of de-registration is being processed </w:t>
            </w:r>
            <w:r w:rsidRPr="00117039" w:rsidR="0001016E">
              <w:rPr>
                <w:rFonts w:ascii="Times New Roman" w:hAnsi="Times New Roman" w:eastAsia="Times New Roman" w:cs="Times New Roman"/>
                <w:sz w:val="16"/>
                <w:szCs w:val="16"/>
                <w:lang w:val="en-GB" w:eastAsia="nb-NO"/>
              </w:rPr>
              <w:t xml:space="preserve">or provides a meaningful information </w:t>
            </w:r>
            <w:r w:rsidRPr="00117039" w:rsidR="008B4356">
              <w:rPr>
                <w:rFonts w:ascii="Times New Roman" w:hAnsi="Times New Roman" w:eastAsia="Times New Roman" w:cs="Times New Roman"/>
                <w:sz w:val="16"/>
                <w:szCs w:val="16"/>
                <w:lang w:val="en-GB" w:eastAsia="nb-NO"/>
              </w:rPr>
              <w:t xml:space="preserve">of an invalid </w:t>
            </w:r>
            <w:r w:rsidRPr="00117039" w:rsidR="00C945C0">
              <w:rPr>
                <w:rFonts w:ascii="Times New Roman" w:hAnsi="Times New Roman" w:eastAsia="Times New Roman" w:cs="Times New Roman"/>
                <w:sz w:val="16"/>
                <w:szCs w:val="16"/>
                <w:lang w:val="en-GB" w:eastAsia="nb-NO"/>
              </w:rPr>
              <w:t>request</w:t>
            </w:r>
            <w:r w:rsidRPr="00117039" w:rsidR="008B4356">
              <w:rPr>
                <w:rFonts w:ascii="Times New Roman" w:hAnsi="Times New Roman" w:eastAsia="Times New Roman" w:cs="Times New Roman"/>
                <w:sz w:val="16"/>
                <w:szCs w:val="16"/>
                <w:lang w:val="en-GB" w:eastAsia="nb-NO"/>
              </w:rPr>
              <w:t xml:space="preserve">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83">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37150" w:rsidRDefault="00020933" w14:paraId="2372E8BF" w14:textId="01385064">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84">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37150" w:rsidRDefault="001F33D8" w14:paraId="0A57B47E" w14:textId="12FA3D3C">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Service provider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Wout van Voornveld" w:date="2025-08-21T15:12:00Z" w:id="3285">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B37150" w:rsidRDefault="00075C67" w14:paraId="61B3F5BA" w14:textId="336EF120">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B</w:t>
            </w:r>
            <w:r w:rsidRPr="00117039" w:rsidR="008B4356">
              <w:rPr>
                <w:rFonts w:ascii="Times New Roman" w:hAnsi="Times New Roman" w:eastAsia="Times New Roman" w:cs="Times New Roman"/>
                <w:sz w:val="16"/>
                <w:szCs w:val="16"/>
                <w:lang w:val="en-GB" w:eastAsia="nb-NO"/>
              </w:rPr>
              <w:t xml:space="preserve"> – </w:t>
            </w:r>
            <w:del w:author="Albrecht, Patrick" w:date="2025-10-29T16:24:00Z" w:id="3286">
              <w:r w:rsidRPr="00117039" w:rsidR="008B4356">
                <w:rPr>
                  <w:rFonts w:ascii="Times New Roman" w:hAnsi="Times New Roman" w:eastAsia="Times New Roman" w:cs="Times New Roman"/>
                  <w:sz w:val="16"/>
                  <w:szCs w:val="16"/>
                  <w:lang w:val="en-GB" w:eastAsia="nb-NO"/>
                </w:rPr>
                <w:delText>Request validation information</w:delText>
              </w:r>
            </w:del>
            <w:ins w:author="Albrecht, Patrick" w:date="2025-10-29T16:24:00Z" w:id="3287">
              <w:r w:rsidR="007A3E14">
                <w:rPr>
                  <w:rFonts w:ascii="Times New Roman" w:hAnsi="Times New Roman" w:eastAsia="Times New Roman" w:cs="Times New Roman"/>
                  <w:sz w:val="16"/>
                  <w:szCs w:val="16"/>
                  <w:lang w:val="en-GB" w:eastAsia="nb-NO"/>
                </w:rPr>
                <w:t>Information on validation</w:t>
              </w:r>
            </w:ins>
            <w:r w:rsidRPr="00117039" w:rsidR="008B4356">
              <w:rPr>
                <w:rFonts w:ascii="Times New Roman" w:hAnsi="Times New Roman" w:eastAsia="Times New Roman" w:cs="Times New Roman"/>
                <w:sz w:val="16"/>
                <w:szCs w:val="16"/>
                <w:lang w:val="en-GB" w:eastAsia="nb-NO"/>
              </w:rPr>
              <w:t xml:space="preserve"> </w:t>
            </w:r>
          </w:p>
        </w:tc>
      </w:tr>
      <w:tr w:rsidRPr="00C21F48" w:rsidR="00C92951" w:rsidTr="00375B54" w14:paraId="3419EC58" w14:textId="77777777">
        <w:trPr>
          <w:trHeight w:val="300"/>
          <w:trPrChange w:author="Wout van Voornveld" w:date="2025-08-21T15:12:00Z" w:id="3288">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Wout van Voornveld" w:date="2025-08-21T15:12:00Z" w:id="3289">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C92951" w:rsidRDefault="004061FA" w14:paraId="70B4AD15" w14:textId="31CF22E5">
            <w:pPr>
              <w:spacing w:after="0" w:line="240" w:lineRule="auto"/>
              <w:textAlignment w:val="baseline"/>
              <w:rPr>
                <w:rFonts w:ascii="Times New Roman" w:hAnsi="Times New Roman" w:eastAsia="Times New Roman" w:cs="Times New Roman"/>
                <w:sz w:val="16"/>
                <w:szCs w:val="16"/>
                <w:highlight w:val="yellow"/>
                <w:lang w:val="en-GB" w:eastAsia="nb-NO"/>
              </w:rPr>
            </w:pPr>
            <w:r w:rsidRPr="00117039">
              <w:rPr>
                <w:rFonts w:ascii="Times New Roman" w:hAnsi="Times New Roman" w:eastAsia="Times New Roman" w:cs="Times New Roman"/>
                <w:sz w:val="16"/>
                <w:szCs w:val="16"/>
                <w:highlight w:val="yellow"/>
                <w:lang w:val="en-GB" w:eastAsia="nb-NO"/>
              </w:rPr>
              <w:t>1</w:t>
            </w:r>
            <w:ins w:author="Carmen Garcia Montero" w:date="2025-11-03T12:05:00Z" w:id="3290">
              <w:r w:rsidR="00835D41">
                <w:rPr>
                  <w:rFonts w:ascii="Times New Roman" w:hAnsi="Times New Roman" w:eastAsia="Times New Roman" w:cs="Times New Roman"/>
                  <w:sz w:val="16"/>
                  <w:szCs w:val="16"/>
                  <w:highlight w:val="yellow"/>
                  <w:lang w:val="en-GB" w:eastAsia="nb-NO"/>
                </w:rPr>
                <w:t>4</w:t>
              </w:r>
            </w:ins>
            <w:del w:author="Carmen Garcia Montero" w:date="2025-11-03T12:05:00Z" w:id="3291">
              <w:r w:rsidRPr="00117039" w:rsidDel="00835D41">
                <w:rPr>
                  <w:rFonts w:ascii="Times New Roman" w:hAnsi="Times New Roman" w:eastAsia="Times New Roman" w:cs="Times New Roman"/>
                  <w:sz w:val="16"/>
                  <w:szCs w:val="16"/>
                  <w:highlight w:val="yellow"/>
                  <w:lang w:val="en-GB" w:eastAsia="nb-NO"/>
                </w:rPr>
                <w:delText>5</w:delText>
              </w:r>
            </w:del>
            <w:r w:rsidRPr="00117039" w:rsidR="00CC5BD4">
              <w:rPr>
                <w:rFonts w:ascii="Times New Roman" w:hAnsi="Times New Roman" w:eastAsia="Times New Roman" w:cs="Times New Roman"/>
                <w:sz w:val="16"/>
                <w:szCs w:val="16"/>
                <w:highlight w:val="yellow"/>
                <w:lang w:val="en-GB" w:eastAsia="nb-NO"/>
              </w:rPr>
              <w:t>.3</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92">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92951" w:rsidRDefault="091DD60A" w14:paraId="5E60FAB5" w14:textId="440B7F0B">
            <w:pPr>
              <w:spacing w:after="0" w:line="240" w:lineRule="auto"/>
              <w:textAlignment w:val="baseline"/>
              <w:rPr>
                <w:rFonts w:ascii="Times New Roman" w:hAnsi="Times New Roman" w:eastAsia="Times New Roman" w:cs="Times New Roman"/>
                <w:i/>
                <w:sz w:val="16"/>
                <w:szCs w:val="16"/>
                <w:lang w:val="en-GB" w:eastAsia="nb-NO"/>
              </w:rPr>
            </w:pPr>
            <w:r w:rsidRPr="00117039">
              <w:rPr>
                <w:rFonts w:ascii="Times New Roman" w:hAnsi="Times New Roman" w:eastAsia="Times New Roman" w:cs="Times New Roman"/>
                <w:i/>
                <w:sz w:val="16"/>
                <w:szCs w:val="16"/>
                <w:lang w:val="en-GB" w:eastAsia="nb-NO"/>
              </w:rPr>
              <w:t xml:space="preserve">Execute </w:t>
            </w:r>
            <w:r w:rsidRPr="00117039" w:rsidR="16A78DEC">
              <w:rPr>
                <w:rFonts w:ascii="Times New Roman" w:hAnsi="Times New Roman" w:eastAsia="Times New Roman" w:cs="Times New Roman"/>
                <w:i/>
                <w:sz w:val="16"/>
                <w:szCs w:val="16"/>
                <w:lang w:val="en-GB" w:eastAsia="nb-NO"/>
              </w:rPr>
              <w:t>d</w:t>
            </w:r>
            <w:r w:rsidRPr="00117039" w:rsidR="08484E39">
              <w:rPr>
                <w:rFonts w:ascii="Times New Roman" w:hAnsi="Times New Roman" w:eastAsia="Times New Roman" w:cs="Times New Roman"/>
                <w:i/>
                <w:sz w:val="16"/>
                <w:szCs w:val="16"/>
                <w:lang w:val="en-GB" w:eastAsia="nb-NO"/>
              </w:rPr>
              <w:t>e regist</w:t>
            </w:r>
            <w:r w:rsidRPr="00117039" w:rsidR="30807AE0">
              <w:rPr>
                <w:rFonts w:ascii="Times New Roman" w:hAnsi="Times New Roman" w:eastAsia="Times New Roman" w:cs="Times New Roman"/>
                <w:i/>
                <w:sz w:val="16"/>
                <w:szCs w:val="16"/>
                <w:lang w:val="en-GB" w:eastAsia="nb-NO"/>
              </w:rPr>
              <w:t xml:space="preserve">ration of </w:t>
            </w:r>
            <w:r w:rsidRPr="00117039" w:rsidR="00045F05">
              <w:rPr>
                <w:rFonts w:ascii="Times New Roman" w:hAnsi="Times New Roman" w:eastAsia="Times New Roman" w:cs="Times New Roman"/>
                <w:i/>
                <w:sz w:val="16"/>
                <w:szCs w:val="16"/>
                <w:lang w:val="en-GB" w:eastAsia="nb-NO"/>
              </w:rPr>
              <w:t>SPUs and SPGs</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93">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92951" w:rsidRDefault="00A7363A" w14:paraId="497EEA2A" w14:textId="1E35757F">
            <w:pPr>
              <w:spacing w:after="0" w:line="240" w:lineRule="auto"/>
              <w:textAlignment w:val="baseline"/>
              <w:rPr>
                <w:rFonts w:ascii="Times New Roman" w:hAnsi="Times New Roman" w:eastAsia="Times New Roman" w:cs="Times New Roman"/>
                <w:i/>
                <w:sz w:val="16"/>
                <w:szCs w:val="16"/>
                <w:lang w:val="en-GB" w:eastAsia="nb-NO"/>
              </w:rPr>
            </w:pPr>
            <w:r w:rsidRPr="00117039">
              <w:rPr>
                <w:rFonts w:ascii="Times New Roman" w:hAnsi="Times New Roman" w:eastAsia="Times New Roman" w:cs="Times New Roman"/>
                <w:i/>
                <w:sz w:val="16"/>
                <w:szCs w:val="16"/>
                <w:lang w:val="en-GB" w:eastAsia="nb-NO"/>
              </w:rPr>
              <w:t xml:space="preserve">The SP module administrator </w:t>
            </w:r>
            <w:r w:rsidRPr="00117039" w:rsidR="005F0A66">
              <w:rPr>
                <w:rFonts w:ascii="Times New Roman" w:hAnsi="Times New Roman" w:eastAsia="Times New Roman" w:cs="Times New Roman"/>
                <w:i/>
                <w:sz w:val="16"/>
                <w:szCs w:val="16"/>
                <w:lang w:val="en-GB" w:eastAsia="nb-NO"/>
              </w:rPr>
              <w:t>de</w:t>
            </w:r>
            <w:r w:rsidRPr="00117039" w:rsidR="1C01986A">
              <w:rPr>
                <w:rFonts w:ascii="Times New Roman" w:hAnsi="Times New Roman" w:eastAsia="Times New Roman" w:cs="Times New Roman"/>
                <w:i/>
                <w:sz w:val="16"/>
                <w:szCs w:val="16"/>
                <w:lang w:val="en-GB" w:eastAsia="nb-NO"/>
              </w:rPr>
              <w:t>-</w:t>
            </w:r>
            <w:r w:rsidRPr="00117039" w:rsidR="00B06638">
              <w:rPr>
                <w:rFonts w:ascii="Times New Roman" w:hAnsi="Times New Roman" w:eastAsia="Times New Roman" w:cs="Times New Roman"/>
                <w:i/>
                <w:sz w:val="16"/>
                <w:szCs w:val="16"/>
                <w:lang w:val="en-GB" w:eastAsia="nb-NO"/>
              </w:rPr>
              <w:t>register</w:t>
            </w:r>
            <w:r w:rsidRPr="00117039" w:rsidR="00F91DDF">
              <w:rPr>
                <w:rFonts w:ascii="Times New Roman" w:hAnsi="Times New Roman" w:eastAsia="Times New Roman" w:cs="Times New Roman"/>
                <w:i/>
                <w:sz w:val="16"/>
                <w:szCs w:val="16"/>
                <w:lang w:val="en-GB" w:eastAsia="nb-NO"/>
              </w:rPr>
              <w:t>s</w:t>
            </w:r>
            <w:r w:rsidRPr="00117039" w:rsidR="00B06638">
              <w:rPr>
                <w:rFonts w:ascii="Times New Roman" w:hAnsi="Times New Roman" w:eastAsia="Times New Roman" w:cs="Times New Roman"/>
                <w:i/>
                <w:sz w:val="16"/>
                <w:szCs w:val="16"/>
                <w:lang w:val="en-GB" w:eastAsia="nb-NO"/>
              </w:rPr>
              <w:t xml:space="preserve"> </w:t>
            </w:r>
            <w:r w:rsidRPr="00117039" w:rsidR="00167983">
              <w:rPr>
                <w:rFonts w:ascii="Times New Roman" w:hAnsi="Times New Roman" w:eastAsia="Times New Roman" w:cs="Times New Roman"/>
                <w:i/>
                <w:sz w:val="16"/>
                <w:szCs w:val="16"/>
                <w:lang w:val="en-GB" w:eastAsia="nb-NO"/>
              </w:rPr>
              <w:t xml:space="preserve">all </w:t>
            </w:r>
            <w:r w:rsidRPr="00117039" w:rsidR="000F6A67">
              <w:rPr>
                <w:rFonts w:ascii="Times New Roman" w:hAnsi="Times New Roman" w:eastAsia="Times New Roman" w:cs="Times New Roman"/>
                <w:i/>
                <w:sz w:val="16"/>
                <w:szCs w:val="16"/>
                <w:lang w:val="en-GB" w:eastAsia="nb-NO"/>
              </w:rPr>
              <w:t xml:space="preserve">the </w:t>
            </w:r>
            <w:r w:rsidRPr="00117039" w:rsidR="00B06638">
              <w:rPr>
                <w:rFonts w:ascii="Times New Roman" w:hAnsi="Times New Roman" w:eastAsia="Times New Roman" w:cs="Times New Roman"/>
                <w:i/>
                <w:sz w:val="16"/>
                <w:szCs w:val="16"/>
                <w:lang w:val="en-GB" w:eastAsia="nb-NO"/>
              </w:rPr>
              <w:t>SPU</w:t>
            </w:r>
            <w:r w:rsidRPr="00117039" w:rsidR="00167983">
              <w:rPr>
                <w:rFonts w:ascii="Times New Roman" w:hAnsi="Times New Roman" w:eastAsia="Times New Roman" w:cs="Times New Roman"/>
                <w:i/>
                <w:sz w:val="16"/>
                <w:szCs w:val="16"/>
                <w:lang w:val="en-GB" w:eastAsia="nb-NO"/>
              </w:rPr>
              <w:t>s</w:t>
            </w:r>
            <w:r w:rsidRPr="00117039" w:rsidR="00B06638">
              <w:rPr>
                <w:rFonts w:ascii="Times New Roman" w:hAnsi="Times New Roman" w:eastAsia="Times New Roman" w:cs="Times New Roman"/>
                <w:i/>
                <w:sz w:val="16"/>
                <w:szCs w:val="16"/>
                <w:lang w:val="en-GB" w:eastAsia="nb-NO"/>
              </w:rPr>
              <w:t xml:space="preserve"> or </w:t>
            </w:r>
            <w:r w:rsidRPr="00117039" w:rsidR="000F6A67">
              <w:rPr>
                <w:rFonts w:ascii="Times New Roman" w:hAnsi="Times New Roman" w:eastAsia="Times New Roman" w:cs="Times New Roman"/>
                <w:i/>
                <w:sz w:val="16"/>
                <w:szCs w:val="16"/>
                <w:lang w:val="en-GB" w:eastAsia="nb-NO"/>
              </w:rPr>
              <w:t xml:space="preserve">SPGs of the service provider </w:t>
            </w:r>
            <w:r w:rsidRPr="00117039" w:rsidR="00406214">
              <w:rPr>
                <w:rFonts w:ascii="Times New Roman" w:hAnsi="Times New Roman" w:eastAsia="Times New Roman" w:cs="Times New Roman"/>
                <w:i/>
                <w:sz w:val="16"/>
                <w:szCs w:val="16"/>
                <w:lang w:val="en-GB" w:eastAsia="nb-NO"/>
              </w:rPr>
              <w:t xml:space="preserve">from the </w:t>
            </w:r>
            <w:r w:rsidRPr="00117039" w:rsidR="00732684">
              <w:rPr>
                <w:rFonts w:ascii="Times New Roman" w:hAnsi="Times New Roman" w:eastAsia="Times New Roman" w:cs="Times New Roman"/>
                <w:i/>
                <w:sz w:val="16"/>
                <w:szCs w:val="16"/>
                <w:lang w:val="en-GB" w:eastAsia="nb-NO"/>
              </w:rPr>
              <w:t xml:space="preserve">requested </w:t>
            </w:r>
            <w:r w:rsidRPr="00117039" w:rsidR="00731CB9">
              <w:rPr>
                <w:rFonts w:ascii="Times New Roman" w:hAnsi="Times New Roman" w:eastAsia="Times New Roman" w:cs="Times New Roman"/>
                <w:i/>
                <w:sz w:val="16"/>
                <w:szCs w:val="16"/>
                <w:lang w:val="en-GB" w:eastAsia="nb-NO"/>
              </w:rPr>
              <w:t xml:space="preserve">date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94">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92951" w:rsidRDefault="3B8417F1" w14:paraId="24EA2321" w14:textId="61BC9ACC">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w:t>
            </w:r>
            <w:r w:rsidRPr="00117039" w:rsidR="27760F64">
              <w:rPr>
                <w:rFonts w:ascii="Times New Roman" w:hAnsi="Times New Roman" w:eastAsia="Times New Roman" w:cs="Times New Roman"/>
                <w:sz w:val="16"/>
                <w:szCs w:val="16"/>
                <w:lang w:val="en-GB" w:eastAsia="nb-NO"/>
              </w:rPr>
              <w:t xml:space="preserve"> </w:t>
            </w:r>
            <w:r w:rsidRPr="00117039" w:rsidR="58F9BF98">
              <w:rPr>
                <w:rFonts w:ascii="Times New Roman" w:hAnsi="Times New Roman" w:eastAsia="Times New Roman" w:cs="Times New Roman"/>
                <w:sz w:val="16"/>
                <w:szCs w:val="16"/>
                <w:lang w:val="en-GB" w:eastAsia="nb-NO"/>
              </w:rPr>
              <w:t>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295">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92951" w:rsidRDefault="23CDA5DC" w14:paraId="4552629C" w14:textId="771BB25F">
            <w:pPr>
              <w:spacing w:after="0" w:line="240" w:lineRule="auto"/>
              <w:textAlignment w:val="baseline"/>
              <w:rPr>
                <w:rFonts w:ascii="Times New Roman" w:hAnsi="Times New Roman" w:eastAsia="Times New Roman" w:cs="Times New Roman"/>
                <w:sz w:val="16"/>
                <w:szCs w:val="16"/>
                <w:highlight w:val="yellow"/>
                <w:lang w:val="en-GB" w:eastAsia="nb-NO"/>
              </w:rPr>
            </w:pPr>
            <w:r w:rsidRPr="00117039">
              <w:rPr>
                <w:rFonts w:ascii="Times New Roman" w:hAnsi="Times New Roman" w:eastAsia="Times New Roman" w:cs="Times New Roman"/>
                <w:sz w:val="16"/>
                <w:szCs w:val="16"/>
                <w:lang w:val="en-GB" w:eastAsia="nb-NO"/>
              </w:rPr>
              <w:t>[</w:t>
            </w:r>
            <w:r w:rsidRPr="00117039">
              <w:rPr>
                <w:rFonts w:ascii="Times New Roman" w:hAnsi="Times New Roman" w:eastAsia="Times New Roman" w:cs="Times New Roman"/>
                <w:sz w:val="16"/>
                <w:szCs w:val="16"/>
                <w:highlight w:val="yellow"/>
                <w:lang w:val="en-GB" w:eastAsia="nb-NO"/>
              </w:rPr>
              <w:t>no</w:t>
            </w:r>
            <w:r w:rsidRPr="00117039" w:rsidR="00B449EC">
              <w:rPr>
                <w:rFonts w:ascii="Times New Roman" w:hAnsi="Times New Roman" w:eastAsia="Times New Roman" w:cs="Times New Roman"/>
                <w:sz w:val="16"/>
                <w:szCs w:val="16"/>
                <w:highlight w:val="yellow"/>
                <w:lang w:val="en-GB" w:eastAsia="nb-NO"/>
              </w:rPr>
              <w:t>t</w:t>
            </w:r>
            <w:r w:rsidRPr="00117039">
              <w:rPr>
                <w:rFonts w:ascii="Times New Roman" w:hAnsi="Times New Roman" w:eastAsia="Times New Roman" w:cs="Times New Roman"/>
                <w:sz w:val="16"/>
                <w:szCs w:val="16"/>
                <w:highlight w:val="yellow"/>
                <w:lang w:val="en-GB" w:eastAsia="nb-NO"/>
              </w:rPr>
              <w:t xml:space="preserve"> relevant]</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Wout van Voornveld" w:date="2025-08-21T15:12:00Z" w:id="3296">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C92951" w:rsidRDefault="737DE5D1" w14:paraId="049DC84D" w14:textId="1474E9EC">
            <w:pPr>
              <w:spacing w:after="0" w:line="240" w:lineRule="auto"/>
              <w:textAlignment w:val="baseline"/>
              <w:rPr>
                <w:rFonts w:ascii="Times New Roman" w:hAnsi="Times New Roman" w:eastAsia="Times New Roman" w:cs="Times New Roman"/>
                <w:sz w:val="16"/>
                <w:szCs w:val="16"/>
                <w:highlight w:val="yellow"/>
                <w:lang w:val="en-GB" w:eastAsia="nb-NO"/>
              </w:rPr>
            </w:pPr>
            <w:r w:rsidRPr="00117039">
              <w:rPr>
                <w:rFonts w:ascii="Times New Roman" w:hAnsi="Times New Roman" w:eastAsia="Times New Roman" w:cs="Times New Roman"/>
                <w:sz w:val="16"/>
                <w:szCs w:val="16"/>
                <w:highlight w:val="yellow"/>
                <w:lang w:val="en-GB" w:eastAsia="nb-NO"/>
              </w:rPr>
              <w:t>[not relevant]</w:t>
            </w:r>
          </w:p>
        </w:tc>
      </w:tr>
      <w:tr w:rsidRPr="00B50D06" w:rsidR="003470A1" w:rsidTr="00375B54" w14:paraId="7AFC5B79" w14:textId="77777777">
        <w:trPr>
          <w:trHeight w:val="300"/>
          <w:trPrChange w:author="Wout van Voornveld" w:date="2025-08-21T15:12:00Z" w:id="3297">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Wout van Voornveld" w:date="2025-08-21T15:12:00Z" w:id="3298">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3470A1" w:rsidP="6A0E7502" w:rsidRDefault="2079BCD8" w14:paraId="4FDD688F" w14:textId="4001784E">
            <w:pPr>
              <w:spacing w:after="0" w:line="240" w:lineRule="auto"/>
              <w:rPr>
                <w:rFonts w:ascii="Times New Roman" w:hAnsi="Times New Roman" w:eastAsia="Times New Roman" w:cs="Times New Roman"/>
                <w:sz w:val="16"/>
                <w:szCs w:val="16"/>
                <w:highlight w:val="yellow"/>
                <w:lang w:val="en-GB" w:eastAsia="nb-NO"/>
              </w:rPr>
            </w:pPr>
            <w:r w:rsidRPr="00117039">
              <w:rPr>
                <w:rFonts w:ascii="Times New Roman" w:hAnsi="Times New Roman" w:eastAsia="Times New Roman" w:cs="Times New Roman"/>
                <w:sz w:val="16"/>
                <w:szCs w:val="16"/>
                <w:highlight w:val="yellow"/>
                <w:lang w:val="en-GB" w:eastAsia="nb-NO"/>
              </w:rPr>
              <w:t>1</w:t>
            </w:r>
            <w:ins w:author="Carmen Garcia Montero" w:date="2025-11-03T12:05:00Z" w:id="3299">
              <w:r w:rsidR="00835D41">
                <w:rPr>
                  <w:rFonts w:ascii="Times New Roman" w:hAnsi="Times New Roman" w:eastAsia="Times New Roman" w:cs="Times New Roman"/>
                  <w:sz w:val="16"/>
                  <w:szCs w:val="16"/>
                  <w:highlight w:val="yellow"/>
                  <w:lang w:val="en-GB" w:eastAsia="nb-NO"/>
                </w:rPr>
                <w:t>4</w:t>
              </w:r>
            </w:ins>
            <w:del w:author="Carmen Garcia Montero" w:date="2025-11-03T12:05:00Z" w:id="3300">
              <w:r w:rsidRPr="00117039" w:rsidDel="00835D41">
                <w:rPr>
                  <w:rFonts w:ascii="Times New Roman" w:hAnsi="Times New Roman" w:eastAsia="Times New Roman" w:cs="Times New Roman"/>
                  <w:sz w:val="16"/>
                  <w:szCs w:val="16"/>
                  <w:highlight w:val="yellow"/>
                  <w:lang w:val="en-GB" w:eastAsia="nb-NO"/>
                </w:rPr>
                <w:delText>5</w:delText>
              </w:r>
            </w:del>
            <w:r w:rsidRPr="00117039" w:rsidR="36B1DFAD">
              <w:rPr>
                <w:rFonts w:ascii="Times New Roman" w:hAnsi="Times New Roman" w:eastAsia="Times New Roman" w:cs="Times New Roman"/>
                <w:sz w:val="16"/>
                <w:szCs w:val="16"/>
                <w:highlight w:val="yellow"/>
                <w:lang w:val="en-GB" w:eastAsia="nb-NO"/>
              </w:rPr>
              <w:t>.4</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301">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470A1" w:rsidRDefault="7E555498" w14:paraId="7C01085E" w14:textId="2828B386">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Execute d</w:t>
            </w:r>
            <w:r w:rsidRPr="00117039" w:rsidR="1A39FAC6">
              <w:rPr>
                <w:rFonts w:ascii="Times New Roman" w:hAnsi="Times New Roman" w:eastAsia="Times New Roman" w:cs="Times New Roman"/>
                <w:sz w:val="16"/>
                <w:szCs w:val="16"/>
                <w:lang w:val="en-GB" w:eastAsia="nb-NO"/>
              </w:rPr>
              <w:t>e</w:t>
            </w:r>
            <w:r w:rsidRPr="00117039" w:rsidR="464A7D59">
              <w:rPr>
                <w:rFonts w:ascii="Times New Roman" w:hAnsi="Times New Roman" w:eastAsia="Times New Roman" w:cs="Times New Roman"/>
                <w:sz w:val="16"/>
                <w:szCs w:val="16"/>
                <w:lang w:val="en-GB" w:eastAsia="nb-NO"/>
              </w:rPr>
              <w:t>-</w:t>
            </w:r>
            <w:r w:rsidRPr="00117039" w:rsidR="1A39FAC6">
              <w:rPr>
                <w:rFonts w:ascii="Times New Roman" w:hAnsi="Times New Roman" w:eastAsia="Times New Roman" w:cs="Times New Roman"/>
                <w:sz w:val="16"/>
                <w:szCs w:val="16"/>
                <w:lang w:val="en-GB" w:eastAsia="nb-NO"/>
              </w:rPr>
              <w:t xml:space="preserve"> regist</w:t>
            </w:r>
            <w:r w:rsidRPr="00117039" w:rsidR="07614EC0">
              <w:rPr>
                <w:rFonts w:ascii="Times New Roman" w:hAnsi="Times New Roman" w:eastAsia="Times New Roman" w:cs="Times New Roman"/>
                <w:sz w:val="16"/>
                <w:szCs w:val="16"/>
                <w:lang w:val="en-GB" w:eastAsia="nb-NO"/>
              </w:rPr>
              <w:t>ration of</w:t>
            </w:r>
            <w:ins w:author="Carmen Garcia Montero" w:date="2025-10-14T11:40:00Z" w:id="3302">
              <w:r w:rsidR="00B12AAE">
                <w:rPr>
                  <w:rFonts w:ascii="Times New Roman" w:hAnsi="Times New Roman" w:eastAsia="Times New Roman" w:cs="Times New Roman"/>
                  <w:sz w:val="16"/>
                  <w:szCs w:val="16"/>
                  <w:lang w:val="en-GB" w:eastAsia="nb-NO"/>
                </w:rPr>
                <w:t xml:space="preserve"> </w:t>
              </w:r>
            </w:ins>
            <w:r w:rsidRPr="00117039" w:rsidR="00FE5342">
              <w:rPr>
                <w:rFonts w:ascii="Times New Roman" w:hAnsi="Times New Roman" w:eastAsia="Times New Roman" w:cs="Times New Roman"/>
                <w:sz w:val="16"/>
                <w:szCs w:val="16"/>
                <w:lang w:val="en-GB" w:eastAsia="nb-NO"/>
              </w:rPr>
              <w:t xml:space="preserve">the SP </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303">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470A1" w:rsidRDefault="00B37267" w14:paraId="4EAAF6DB" w14:textId="22449C07">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The S</w:t>
            </w:r>
            <w:r w:rsidRPr="00117039" w:rsidR="00031BE4">
              <w:rPr>
                <w:rFonts w:ascii="Times New Roman" w:hAnsi="Times New Roman" w:eastAsia="Times New Roman" w:cs="Times New Roman"/>
                <w:sz w:val="16"/>
                <w:szCs w:val="16"/>
                <w:lang w:val="en-GB" w:eastAsia="nb-NO"/>
              </w:rPr>
              <w:t>P</w:t>
            </w:r>
            <w:r w:rsidRPr="00117039">
              <w:rPr>
                <w:rFonts w:ascii="Times New Roman" w:hAnsi="Times New Roman" w:eastAsia="Times New Roman" w:cs="Times New Roman"/>
                <w:sz w:val="16"/>
                <w:szCs w:val="16"/>
                <w:lang w:val="en-GB" w:eastAsia="nb-NO"/>
              </w:rPr>
              <w:t xml:space="preserve"> module administrator proceed</w:t>
            </w:r>
            <w:r w:rsidRPr="00117039" w:rsidR="004A72B7">
              <w:rPr>
                <w:rFonts w:ascii="Times New Roman" w:hAnsi="Times New Roman" w:eastAsia="Times New Roman" w:cs="Times New Roman"/>
                <w:sz w:val="16"/>
                <w:szCs w:val="16"/>
                <w:lang w:val="en-GB" w:eastAsia="nb-NO"/>
              </w:rPr>
              <w:t>s</w:t>
            </w:r>
            <w:r w:rsidRPr="00117039">
              <w:rPr>
                <w:rFonts w:ascii="Times New Roman" w:hAnsi="Times New Roman" w:eastAsia="Times New Roman" w:cs="Times New Roman"/>
                <w:sz w:val="16"/>
                <w:szCs w:val="16"/>
                <w:lang w:val="en-GB" w:eastAsia="nb-NO"/>
              </w:rPr>
              <w:t xml:space="preserve"> to the de</w:t>
            </w:r>
            <w:r w:rsidRPr="00117039" w:rsidR="00B449EC">
              <w:rPr>
                <w:rFonts w:ascii="Times New Roman" w:hAnsi="Times New Roman" w:eastAsia="Times New Roman" w:cs="Times New Roman"/>
                <w:sz w:val="16"/>
                <w:szCs w:val="16"/>
                <w:lang w:val="en-GB" w:eastAsia="nb-NO"/>
              </w:rPr>
              <w:t>-</w:t>
            </w:r>
            <w:r w:rsidRPr="00117039">
              <w:rPr>
                <w:rFonts w:ascii="Times New Roman" w:hAnsi="Times New Roman" w:eastAsia="Times New Roman" w:cs="Times New Roman"/>
                <w:sz w:val="16"/>
                <w:szCs w:val="16"/>
                <w:lang w:val="en-GB" w:eastAsia="nb-NO"/>
              </w:rPr>
              <w:t xml:space="preserve">registration of the SP </w:t>
            </w:r>
            <w:r w:rsidRPr="00117039" w:rsidR="00031BE4">
              <w:rPr>
                <w:rFonts w:ascii="Times New Roman" w:hAnsi="Times New Roman" w:eastAsia="Times New Roman" w:cs="Times New Roman"/>
                <w:sz w:val="16"/>
                <w:szCs w:val="16"/>
                <w:lang w:val="en-GB" w:eastAsia="nb-NO"/>
              </w:rPr>
              <w:t xml:space="preserve">from the </w:t>
            </w:r>
            <w:r w:rsidRPr="00117039" w:rsidR="000E0F04">
              <w:rPr>
                <w:rFonts w:ascii="Times New Roman" w:hAnsi="Times New Roman" w:eastAsia="Times New Roman" w:cs="Times New Roman"/>
                <w:sz w:val="16"/>
                <w:szCs w:val="16"/>
                <w:lang w:val="en-GB" w:eastAsia="nb-NO"/>
              </w:rPr>
              <w:t>requested</w:t>
            </w:r>
            <w:r w:rsidRPr="00117039" w:rsidR="00031BE4">
              <w:rPr>
                <w:rFonts w:ascii="Times New Roman" w:hAnsi="Times New Roman" w:eastAsia="Times New Roman" w:cs="Times New Roman"/>
                <w:sz w:val="16"/>
                <w:szCs w:val="16"/>
                <w:lang w:val="en-GB" w:eastAsia="nb-NO"/>
              </w:rPr>
              <w:t xml:space="preserve"> date </w:t>
            </w:r>
            <w:r w:rsidRPr="00117039" w:rsidR="00EE00F8">
              <w:rPr>
                <w:rFonts w:ascii="Times New Roman" w:hAnsi="Times New Roman" w:eastAsia="Times New Roman" w:cs="Times New Roman"/>
                <w:sz w:val="16"/>
                <w:szCs w:val="16"/>
                <w:lang w:val="en-GB" w:eastAsia="nb-NO"/>
              </w:rPr>
              <w:t>and notify the SP</w:t>
            </w:r>
            <w:r w:rsidRPr="00117039" w:rsidR="0054490A">
              <w:rPr>
                <w:rFonts w:ascii="Times New Roman" w:hAnsi="Times New Roman" w:eastAsia="Times New Roman" w:cs="Times New Roman"/>
                <w:sz w:val="16"/>
                <w:szCs w:val="16"/>
                <w:lang w:val="en-GB" w:eastAsia="nb-NO"/>
              </w:rPr>
              <w:t xml:space="preserve">.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304">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470A1" w:rsidRDefault="003470A1" w14:paraId="0FCD2161" w14:textId="7420D078">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SP module administrator </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305">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470A1" w:rsidRDefault="000C4D74" w14:paraId="4B863658" w14:textId="419A0C08">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 relevant]</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Wout van Voornveld" w:date="2025-08-21T15:12:00Z" w:id="3306">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3470A1" w:rsidRDefault="00456520" w14:paraId="76DF98F8" w14:textId="4742B070">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 relevant]</w:t>
            </w:r>
          </w:p>
        </w:tc>
      </w:tr>
      <w:tr w:rsidRPr="00B50D06" w:rsidR="003470A1" w:rsidTr="00375B54" w14:paraId="61F17703" w14:textId="77777777">
        <w:trPr>
          <w:trHeight w:val="300"/>
          <w:trPrChange w:author="Wout van Voornveld" w:date="2025-08-21T15:12:00Z" w:id="3307">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Wout van Voornveld" w:date="2025-08-21T15:12:00Z" w:id="3308">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3470A1" w:rsidRDefault="004061FA" w14:paraId="5FDF8DF8" w14:textId="5A75259E">
            <w:pPr>
              <w:spacing w:after="0" w:line="240" w:lineRule="auto"/>
              <w:textAlignment w:val="baseline"/>
              <w:rPr>
                <w:rFonts w:ascii="Times New Roman" w:hAnsi="Times New Roman" w:eastAsia="Times New Roman" w:cs="Times New Roman"/>
                <w:sz w:val="16"/>
                <w:szCs w:val="16"/>
                <w:highlight w:val="yellow"/>
                <w:lang w:val="en-GB" w:eastAsia="nb-NO"/>
              </w:rPr>
            </w:pPr>
            <w:r w:rsidRPr="00117039">
              <w:rPr>
                <w:rFonts w:ascii="Times New Roman" w:hAnsi="Times New Roman" w:eastAsia="Times New Roman" w:cs="Times New Roman"/>
                <w:sz w:val="16"/>
                <w:szCs w:val="16"/>
                <w:highlight w:val="yellow"/>
                <w:lang w:val="en-GB" w:eastAsia="nb-NO"/>
              </w:rPr>
              <w:t>1</w:t>
            </w:r>
            <w:ins w:author="Carmen Garcia Montero" w:date="2025-11-03T12:05:00Z" w:id="3309">
              <w:r w:rsidR="00835D41">
                <w:rPr>
                  <w:rFonts w:ascii="Times New Roman" w:hAnsi="Times New Roman" w:eastAsia="Times New Roman" w:cs="Times New Roman"/>
                  <w:sz w:val="16"/>
                  <w:szCs w:val="16"/>
                  <w:highlight w:val="yellow"/>
                  <w:lang w:val="en-GB" w:eastAsia="nb-NO"/>
                </w:rPr>
                <w:t>4</w:t>
              </w:r>
            </w:ins>
            <w:del w:author="Carmen Garcia Montero" w:date="2025-11-03T12:05:00Z" w:id="3310">
              <w:r w:rsidRPr="00117039" w:rsidDel="00835D41">
                <w:rPr>
                  <w:rFonts w:ascii="Times New Roman" w:hAnsi="Times New Roman" w:eastAsia="Times New Roman" w:cs="Times New Roman"/>
                  <w:sz w:val="16"/>
                  <w:szCs w:val="16"/>
                  <w:highlight w:val="yellow"/>
                  <w:lang w:val="en-GB" w:eastAsia="nb-NO"/>
                </w:rPr>
                <w:delText>5</w:delText>
              </w:r>
            </w:del>
            <w:r w:rsidRPr="00117039" w:rsidR="00CC5BD4">
              <w:rPr>
                <w:rFonts w:ascii="Times New Roman" w:hAnsi="Times New Roman" w:eastAsia="Times New Roman" w:cs="Times New Roman"/>
                <w:sz w:val="16"/>
                <w:szCs w:val="16"/>
                <w:highlight w:val="yellow"/>
                <w:lang w:val="en-GB" w:eastAsia="nb-NO"/>
              </w:rPr>
              <w:t xml:space="preserve">.5 </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311">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470A1" w:rsidRDefault="00B933C7" w14:paraId="1E564F5E" w14:textId="35029E74">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Notify </w:t>
            </w:r>
            <w:r w:rsidRPr="00117039" w:rsidR="4B468565">
              <w:rPr>
                <w:rFonts w:ascii="Times New Roman" w:hAnsi="Times New Roman" w:eastAsia="Times New Roman" w:cs="Times New Roman"/>
                <w:sz w:val="16"/>
                <w:szCs w:val="16"/>
                <w:lang w:val="en-GB" w:eastAsia="nb-NO"/>
              </w:rPr>
              <w:t xml:space="preserve">about </w:t>
            </w:r>
            <w:r w:rsidRPr="00117039">
              <w:rPr>
                <w:rFonts w:ascii="Times New Roman" w:hAnsi="Times New Roman" w:eastAsia="Times New Roman" w:cs="Times New Roman"/>
                <w:sz w:val="16"/>
                <w:szCs w:val="16"/>
                <w:lang w:val="en-GB" w:eastAsia="nb-NO"/>
              </w:rPr>
              <w:t>de</w:t>
            </w:r>
            <w:r w:rsidRPr="00117039" w:rsidR="65FB9E8C">
              <w:rPr>
                <w:rFonts w:ascii="Times New Roman" w:hAnsi="Times New Roman" w:eastAsia="Times New Roman" w:cs="Times New Roman"/>
                <w:sz w:val="16"/>
                <w:szCs w:val="16"/>
                <w:lang w:val="en-GB" w:eastAsia="nb-NO"/>
              </w:rPr>
              <w:t>-</w:t>
            </w:r>
            <w:r w:rsidRPr="00117039">
              <w:rPr>
                <w:rFonts w:ascii="Times New Roman" w:hAnsi="Times New Roman" w:eastAsia="Times New Roman" w:cs="Times New Roman"/>
                <w:sz w:val="16"/>
                <w:szCs w:val="16"/>
                <w:lang w:val="en-GB" w:eastAsia="nb-NO"/>
              </w:rPr>
              <w:t xml:space="preserve"> registration </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312">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470A1" w:rsidRDefault="00B933C7" w14:paraId="702F8EAE" w14:textId="54F34097">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The SP module administrator notifies the service provider of the deregistration of the service provider from the requested date</w:t>
            </w:r>
            <w:r w:rsidRPr="00117039" w:rsidR="009E5D42">
              <w:rPr>
                <w:rFonts w:ascii="Times New Roman" w:hAnsi="Times New Roman" w:eastAsia="Times New Roman" w:cs="Times New Roman"/>
                <w:sz w:val="16"/>
                <w:szCs w:val="16"/>
                <w:lang w:val="en-GB" w:eastAsia="nb-NO"/>
              </w:rPr>
              <w:t xml:space="preserve">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313">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470A1" w:rsidRDefault="003470A1" w14:paraId="6B8198A1" w14:textId="778AB531">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Wout van Voornveld" w:date="2025-08-21T15:12:00Z" w:id="3314">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470A1" w:rsidRDefault="00B933C7" w14:paraId="65C93639" w14:textId="0BD2283E">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Service provider </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Wout van Voornveld" w:date="2025-08-21T15:12:00Z" w:id="3315">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506C33" w:rsidR="003470A1" w:rsidRDefault="00BE1E36" w14:paraId="73320B89" w14:textId="40D570D2">
            <w:pPr>
              <w:spacing w:after="0" w:line="240" w:lineRule="auto"/>
              <w:textAlignment w:val="baseline"/>
              <w:rPr>
                <w:rFonts w:ascii="Times New Roman" w:hAnsi="Times New Roman" w:eastAsia="Times New Roman" w:cs="Times New Roman"/>
                <w:sz w:val="16"/>
                <w:szCs w:val="16"/>
                <w:lang w:val="fr-BE" w:eastAsia="nb-NO"/>
                <w:rPrChange w:author="Lorena Garcia Lorenzo" w:date="2025-09-12T14:02:00Z" w:id="3316">
                  <w:rPr>
                    <w:rFonts w:ascii="Times New Roman" w:hAnsi="Times New Roman" w:eastAsia="Times New Roman" w:cs="Times New Roman"/>
                    <w:sz w:val="16"/>
                    <w:szCs w:val="16"/>
                    <w:lang w:val="nb-NO" w:eastAsia="nb-NO"/>
                  </w:rPr>
                </w:rPrChange>
              </w:rPr>
            </w:pPr>
            <w:r w:rsidRPr="00506C33">
              <w:rPr>
                <w:rFonts w:ascii="Times New Roman" w:hAnsi="Times New Roman" w:eastAsia="Times New Roman" w:cs="Times New Roman"/>
                <w:sz w:val="16"/>
                <w:szCs w:val="16"/>
                <w:highlight w:val="yellow"/>
                <w:lang w:val="fr-BE" w:eastAsia="nb-NO"/>
                <w:rPrChange w:author="Lorena Garcia Lorenzo" w:date="2025-09-12T11:04:00Z" w:id="3317">
                  <w:rPr>
                    <w:rFonts w:ascii="Times New Roman" w:hAnsi="Times New Roman" w:eastAsia="Times New Roman" w:cs="Times New Roman"/>
                    <w:sz w:val="16"/>
                    <w:szCs w:val="16"/>
                    <w:highlight w:val="yellow"/>
                    <w:lang w:val="en-GB" w:eastAsia="nb-NO"/>
                  </w:rPr>
                </w:rPrChange>
              </w:rPr>
              <w:t>A</w:t>
            </w:r>
            <w:ins w:author="Carmen Garcia Montero" w:date="2025-11-03T14:43:00Z" w:id="3318">
              <w:r w:rsidR="00382799">
                <w:rPr>
                  <w:rFonts w:ascii="Times New Roman" w:hAnsi="Times New Roman" w:eastAsia="Times New Roman" w:cs="Times New Roman"/>
                  <w:sz w:val="16"/>
                  <w:szCs w:val="16"/>
                  <w:highlight w:val="yellow"/>
                  <w:lang w:val="fr-BE" w:eastAsia="nb-NO"/>
                </w:rPr>
                <w:t>M</w:t>
              </w:r>
            </w:ins>
            <w:del w:author="Carmen Garcia Montero" w:date="2025-11-03T14:43:00Z" w:id="3319">
              <w:r w:rsidRPr="00506C33" w:rsidDel="00382799">
                <w:rPr>
                  <w:rFonts w:ascii="Times New Roman" w:hAnsi="Times New Roman" w:eastAsia="Times New Roman" w:cs="Times New Roman"/>
                  <w:sz w:val="16"/>
                  <w:szCs w:val="16"/>
                  <w:highlight w:val="yellow"/>
                  <w:lang w:val="fr-BE" w:eastAsia="nb-NO"/>
                  <w:rPrChange w:author="Lorena Garcia Lorenzo" w:date="2025-09-12T11:04:00Z" w:id="3320">
                    <w:rPr>
                      <w:rFonts w:ascii="Times New Roman" w:hAnsi="Times New Roman" w:eastAsia="Times New Roman" w:cs="Times New Roman"/>
                      <w:sz w:val="16"/>
                      <w:szCs w:val="16"/>
                      <w:highlight w:val="yellow"/>
                      <w:lang w:val="en-GB" w:eastAsia="nb-NO"/>
                    </w:rPr>
                  </w:rPrChange>
                </w:rPr>
                <w:delText>L</w:delText>
              </w:r>
            </w:del>
            <w:r w:rsidRPr="00506C33">
              <w:rPr>
                <w:rFonts w:ascii="Times New Roman" w:hAnsi="Times New Roman" w:eastAsia="Times New Roman" w:cs="Times New Roman"/>
                <w:sz w:val="16"/>
                <w:szCs w:val="16"/>
                <w:highlight w:val="yellow"/>
                <w:lang w:val="fr-BE" w:eastAsia="nb-NO"/>
                <w:rPrChange w:author="Lorena Garcia Lorenzo" w:date="2025-09-12T11:04:00Z" w:id="3321">
                  <w:rPr>
                    <w:rFonts w:ascii="Times New Roman" w:hAnsi="Times New Roman" w:eastAsia="Times New Roman" w:cs="Times New Roman"/>
                    <w:sz w:val="16"/>
                    <w:szCs w:val="16"/>
                    <w:highlight w:val="yellow"/>
                    <w:lang w:val="en-GB" w:eastAsia="nb-NO"/>
                  </w:rPr>
                </w:rPrChange>
              </w:rPr>
              <w:t xml:space="preserve"> </w:t>
            </w:r>
            <w:r w:rsidRPr="00506C33" w:rsidR="00FA2A97">
              <w:rPr>
                <w:rFonts w:ascii="Times New Roman" w:hAnsi="Times New Roman" w:eastAsia="Times New Roman" w:cs="Times New Roman"/>
                <w:sz w:val="16"/>
                <w:szCs w:val="16"/>
                <w:highlight w:val="yellow"/>
                <w:lang w:val="fr-BE" w:eastAsia="nb-NO"/>
                <w:rPrChange w:author="Lorena Garcia Lorenzo" w:date="2025-09-12T11:04:00Z" w:id="3322">
                  <w:rPr>
                    <w:rFonts w:ascii="Times New Roman" w:hAnsi="Times New Roman" w:eastAsia="Times New Roman" w:cs="Times New Roman"/>
                    <w:sz w:val="16"/>
                    <w:szCs w:val="16"/>
                    <w:highlight w:val="yellow"/>
                    <w:lang w:val="en-GB" w:eastAsia="nb-NO"/>
                  </w:rPr>
                </w:rPrChange>
              </w:rPr>
              <w:t>-</w:t>
            </w:r>
            <w:r w:rsidRPr="00506C33" w:rsidR="00345359">
              <w:rPr>
                <w:rFonts w:ascii="Times New Roman" w:hAnsi="Times New Roman" w:eastAsia="Times New Roman" w:cs="Times New Roman"/>
                <w:sz w:val="16"/>
                <w:szCs w:val="16"/>
                <w:highlight w:val="yellow"/>
                <w:lang w:val="fr-BE" w:eastAsia="nb-NO"/>
                <w:rPrChange w:author="Lorena Garcia Lorenzo" w:date="2025-09-12T14:02:00Z" w:id="3323">
                  <w:rPr>
                    <w:rFonts w:ascii="Times New Roman" w:hAnsi="Times New Roman" w:eastAsia="Times New Roman" w:cs="Times New Roman"/>
                    <w:sz w:val="16"/>
                    <w:szCs w:val="16"/>
                    <w:lang w:val="nb-NO" w:eastAsia="nb-NO"/>
                  </w:rPr>
                </w:rPrChange>
              </w:rPr>
              <w:t xml:space="preserve"> </w:t>
            </w:r>
            <w:r w:rsidRPr="00506C33" w:rsidR="00345359">
              <w:rPr>
                <w:rFonts w:ascii="Times New Roman" w:hAnsi="Times New Roman" w:eastAsia="Times New Roman" w:cs="Times New Roman"/>
                <w:sz w:val="16"/>
                <w:szCs w:val="16"/>
                <w:lang w:val="fr-BE" w:eastAsia="nb-NO"/>
                <w:rPrChange w:author="Lorena Garcia Lorenzo" w:date="2025-09-12T14:02:00Z" w:id="3324">
                  <w:rPr>
                    <w:rFonts w:ascii="Times New Roman" w:hAnsi="Times New Roman" w:eastAsia="Times New Roman" w:cs="Times New Roman"/>
                    <w:sz w:val="16"/>
                    <w:szCs w:val="16"/>
                    <w:lang w:val="nb-NO" w:eastAsia="nb-NO"/>
                  </w:rPr>
                </w:rPrChange>
              </w:rPr>
              <w:t xml:space="preserve">SP de registration notification </w:t>
            </w:r>
          </w:p>
        </w:tc>
      </w:tr>
      <w:tr w:rsidRPr="00015516" w:rsidR="00A04512" w:rsidTr="00375B54" w14:paraId="7A9E734F" w14:textId="77777777">
        <w:trPr>
          <w:trHeight w:val="300"/>
          <w:trPrChange w:author="Wout van Voornveld" w:date="2025-08-21T15:12:00Z" w:id="3325">
            <w:trPr>
              <w:gridAfter w:val="0"/>
              <w:trHeight w:val="300"/>
            </w:trPr>
          </w:trPrChange>
        </w:trPr>
        <w:tc>
          <w:tcPr>
            <w:tcW w:w="686" w:type="dxa"/>
            <w:tcBorders>
              <w:top w:val="single" w:color="000000" w:themeColor="text1" w:sz="6" w:space="0"/>
              <w:left w:val="single" w:color="auto" w:sz="6" w:space="0"/>
              <w:bottom w:val="single" w:color="auto" w:sz="6" w:space="0"/>
              <w:right w:val="single" w:color="000000" w:themeColor="text1" w:sz="6" w:space="0"/>
            </w:tcBorders>
            <w:tcPrChange w:author="Wout van Voornveld" w:date="2025-08-21T15:12:00Z" w:id="3326">
              <w:tcPr>
                <w:tcW w:w="675" w:type="dxa"/>
                <w:tcBorders>
                  <w:top w:val="single" w:color="000000" w:themeColor="text1" w:sz="6" w:space="0"/>
                  <w:left w:val="single" w:color="auto" w:sz="6" w:space="0"/>
                  <w:bottom w:val="single" w:color="auto" w:sz="6" w:space="0"/>
                  <w:right w:val="single" w:color="000000" w:themeColor="text1" w:sz="6" w:space="0"/>
                </w:tcBorders>
              </w:tcPr>
            </w:tcPrChange>
          </w:tcPr>
          <w:p w:rsidRPr="00117039" w:rsidR="00A04512" w:rsidRDefault="2079BCD8" w14:paraId="551FCDF8" w14:textId="32D5F289">
            <w:pPr>
              <w:spacing w:after="0" w:line="240" w:lineRule="auto"/>
              <w:textAlignment w:val="baseline"/>
              <w:rPr>
                <w:rFonts w:ascii="Times New Roman" w:hAnsi="Times New Roman" w:eastAsia="Times New Roman" w:cs="Times New Roman"/>
                <w:sz w:val="16"/>
                <w:szCs w:val="16"/>
                <w:highlight w:val="yellow"/>
                <w:lang w:val="en-GB" w:eastAsia="nb-NO"/>
              </w:rPr>
            </w:pPr>
            <w:r w:rsidRPr="00117039">
              <w:rPr>
                <w:rFonts w:ascii="Times New Roman" w:hAnsi="Times New Roman" w:eastAsia="Times New Roman" w:cs="Times New Roman"/>
                <w:sz w:val="16"/>
                <w:szCs w:val="16"/>
                <w:highlight w:val="yellow"/>
                <w:lang w:val="en-GB" w:eastAsia="nb-NO"/>
              </w:rPr>
              <w:t>1</w:t>
            </w:r>
            <w:ins w:author="Carmen Garcia Montero" w:date="2025-11-03T12:05:00Z" w:id="3327">
              <w:r w:rsidR="00835D41">
                <w:rPr>
                  <w:rFonts w:ascii="Times New Roman" w:hAnsi="Times New Roman" w:eastAsia="Times New Roman" w:cs="Times New Roman"/>
                  <w:sz w:val="16"/>
                  <w:szCs w:val="16"/>
                  <w:highlight w:val="yellow"/>
                  <w:lang w:val="en-GB" w:eastAsia="nb-NO"/>
                </w:rPr>
                <w:t>4</w:t>
              </w:r>
            </w:ins>
            <w:del w:author="Carmen Garcia Montero" w:date="2025-11-03T12:05:00Z" w:id="3328">
              <w:r w:rsidRPr="00117039" w:rsidDel="00835D41" w:rsidR="6449BE83">
                <w:rPr>
                  <w:rFonts w:ascii="Times New Roman" w:hAnsi="Times New Roman" w:eastAsia="Times New Roman" w:cs="Times New Roman"/>
                  <w:sz w:val="16"/>
                  <w:szCs w:val="16"/>
                  <w:highlight w:val="yellow"/>
                  <w:lang w:val="en-GB" w:eastAsia="nb-NO"/>
                </w:rPr>
                <w:delText>5</w:delText>
              </w:r>
            </w:del>
            <w:r w:rsidRPr="00117039" w:rsidR="004061FA">
              <w:rPr>
                <w:rFonts w:ascii="Times New Roman" w:hAnsi="Times New Roman" w:eastAsia="Times New Roman" w:cs="Times New Roman"/>
                <w:sz w:val="16"/>
                <w:szCs w:val="16"/>
                <w:highlight w:val="yellow"/>
                <w:lang w:val="en-GB" w:eastAsia="nb-NO"/>
              </w:rPr>
              <w:t>.6</w:t>
            </w:r>
          </w:p>
        </w:tc>
        <w:tc>
          <w:tcPr>
            <w:tcW w:w="1570" w:type="dxa"/>
            <w:tcBorders>
              <w:top w:val="single" w:color="000000" w:themeColor="text1" w:sz="6" w:space="0"/>
              <w:left w:val="single" w:color="000000" w:themeColor="text1" w:sz="6" w:space="0"/>
              <w:bottom w:val="single" w:color="auto" w:sz="6" w:space="0"/>
              <w:right w:val="single" w:color="000000" w:themeColor="text1" w:sz="6" w:space="0"/>
            </w:tcBorders>
            <w:tcPrChange w:author="Wout van Voornveld" w:date="2025-08-21T15:12:00Z" w:id="3329">
              <w:tcPr>
                <w:tcW w:w="1560" w:type="dxa"/>
                <w:tcBorders>
                  <w:top w:val="single" w:color="000000" w:themeColor="text1" w:sz="6" w:space="0"/>
                  <w:left w:val="single" w:color="000000" w:themeColor="text1" w:sz="6" w:space="0"/>
                  <w:bottom w:val="single" w:color="auto" w:sz="6" w:space="0"/>
                  <w:right w:val="single" w:color="000000" w:themeColor="text1" w:sz="6" w:space="0"/>
                </w:tcBorders>
              </w:tcPr>
            </w:tcPrChange>
          </w:tcPr>
          <w:p w:rsidRPr="00117039" w:rsidR="00A04512" w:rsidRDefault="00B933C7" w14:paraId="402D84CD" w14:textId="2BC7BEA8">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Notify </w:t>
            </w:r>
            <w:r w:rsidRPr="00117039" w:rsidR="485F41ED">
              <w:rPr>
                <w:rFonts w:ascii="Times New Roman" w:hAnsi="Times New Roman" w:eastAsia="Times New Roman" w:cs="Times New Roman"/>
                <w:sz w:val="16"/>
                <w:szCs w:val="16"/>
                <w:lang w:val="en-GB" w:eastAsia="nb-NO"/>
              </w:rPr>
              <w:t xml:space="preserve">about </w:t>
            </w:r>
            <w:r w:rsidRPr="00117039">
              <w:rPr>
                <w:rFonts w:ascii="Times New Roman" w:hAnsi="Times New Roman" w:eastAsia="Times New Roman" w:cs="Times New Roman"/>
                <w:sz w:val="16"/>
                <w:szCs w:val="16"/>
                <w:lang w:val="en-GB" w:eastAsia="nb-NO"/>
              </w:rPr>
              <w:t>de</w:t>
            </w:r>
            <w:r w:rsidRPr="00117039" w:rsidR="2D22E822">
              <w:rPr>
                <w:rFonts w:ascii="Times New Roman" w:hAnsi="Times New Roman" w:eastAsia="Times New Roman" w:cs="Times New Roman"/>
                <w:sz w:val="16"/>
                <w:szCs w:val="16"/>
                <w:lang w:val="en-GB" w:eastAsia="nb-NO"/>
              </w:rPr>
              <w:t>-</w:t>
            </w:r>
            <w:r w:rsidRPr="00117039">
              <w:rPr>
                <w:rFonts w:ascii="Times New Roman" w:hAnsi="Times New Roman" w:eastAsia="Times New Roman" w:cs="Times New Roman"/>
                <w:sz w:val="16"/>
                <w:szCs w:val="16"/>
                <w:lang w:val="en-GB" w:eastAsia="nb-NO"/>
              </w:rPr>
              <w:t xml:space="preserve"> registration</w:t>
            </w:r>
          </w:p>
        </w:tc>
        <w:tc>
          <w:tcPr>
            <w:tcW w:w="2880" w:type="dxa"/>
            <w:tcBorders>
              <w:top w:val="single" w:color="000000" w:themeColor="text1" w:sz="6" w:space="0"/>
              <w:left w:val="single" w:color="000000" w:themeColor="text1" w:sz="6" w:space="0"/>
              <w:bottom w:val="single" w:color="auto" w:sz="6" w:space="0"/>
              <w:right w:val="single" w:color="000000" w:themeColor="text1" w:sz="6" w:space="0"/>
            </w:tcBorders>
            <w:tcPrChange w:author="Wout van Voornveld" w:date="2025-08-21T15:12:00Z" w:id="3330">
              <w:tcPr>
                <w:tcW w:w="2880" w:type="dxa"/>
                <w:tcBorders>
                  <w:top w:val="single" w:color="000000" w:themeColor="text1" w:sz="6" w:space="0"/>
                  <w:left w:val="single" w:color="000000" w:themeColor="text1" w:sz="6" w:space="0"/>
                  <w:bottom w:val="single" w:color="auto" w:sz="6" w:space="0"/>
                  <w:right w:val="single" w:color="000000" w:themeColor="text1" w:sz="6" w:space="0"/>
                </w:tcBorders>
              </w:tcPr>
            </w:tcPrChange>
          </w:tcPr>
          <w:p w:rsidRPr="00117039" w:rsidR="00A04512" w:rsidRDefault="00B933C7" w14:paraId="2D4C80EB" w14:textId="10B01F9F">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The SP module administrator notifies entitled parties of the de registration of the service provider from a certain date </w:t>
            </w:r>
            <w:r w:rsidRPr="00117039" w:rsidR="003A67AC">
              <w:rPr>
                <w:rFonts w:ascii="Times New Roman" w:hAnsi="Times New Roman" w:eastAsia="Times New Roman" w:cs="Times New Roman"/>
                <w:sz w:val="16"/>
                <w:szCs w:val="16"/>
                <w:lang w:val="en-GB" w:eastAsia="nb-NO"/>
              </w:rPr>
              <w:t>and for specified products</w:t>
            </w:r>
          </w:p>
        </w:tc>
        <w:tc>
          <w:tcPr>
            <w:tcW w:w="1315" w:type="dxa"/>
            <w:tcBorders>
              <w:top w:val="single" w:color="000000" w:themeColor="text1" w:sz="6" w:space="0"/>
              <w:left w:val="single" w:color="000000" w:themeColor="text1" w:sz="6" w:space="0"/>
              <w:bottom w:val="single" w:color="auto" w:sz="6" w:space="0"/>
              <w:right w:val="single" w:color="000000" w:themeColor="text1" w:sz="6" w:space="0"/>
            </w:tcBorders>
            <w:tcPrChange w:author="Wout van Voornveld" w:date="2025-08-21T15:12:00Z" w:id="3331">
              <w:tcPr>
                <w:tcW w:w="1305" w:type="dxa"/>
                <w:tcBorders>
                  <w:top w:val="single" w:color="000000" w:themeColor="text1" w:sz="6" w:space="0"/>
                  <w:left w:val="single" w:color="000000" w:themeColor="text1" w:sz="6" w:space="0"/>
                  <w:bottom w:val="single" w:color="auto" w:sz="6" w:space="0"/>
                  <w:right w:val="single" w:color="000000" w:themeColor="text1" w:sz="6" w:space="0"/>
                </w:tcBorders>
              </w:tcPr>
            </w:tcPrChange>
          </w:tcPr>
          <w:p w:rsidRPr="00117039" w:rsidR="00A04512" w:rsidRDefault="00B933C7" w14:paraId="6AFA860B" w14:textId="144DB322">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SP module administrator </w:t>
            </w:r>
          </w:p>
        </w:tc>
        <w:tc>
          <w:tcPr>
            <w:tcW w:w="1321" w:type="dxa"/>
            <w:tcBorders>
              <w:top w:val="single" w:color="000000" w:themeColor="text1" w:sz="6" w:space="0"/>
              <w:left w:val="single" w:color="000000" w:themeColor="text1" w:sz="6" w:space="0"/>
              <w:bottom w:val="single" w:color="auto" w:sz="6" w:space="0"/>
              <w:right w:val="single" w:color="000000" w:themeColor="text1" w:sz="6" w:space="0"/>
            </w:tcBorders>
            <w:tcPrChange w:author="Wout van Voornveld" w:date="2025-08-21T15:12:00Z" w:id="3332">
              <w:tcPr>
                <w:tcW w:w="1305" w:type="dxa"/>
                <w:tcBorders>
                  <w:top w:val="single" w:color="000000" w:themeColor="text1" w:sz="6" w:space="0"/>
                  <w:left w:val="single" w:color="000000" w:themeColor="text1" w:sz="6" w:space="0"/>
                  <w:bottom w:val="single" w:color="auto" w:sz="6" w:space="0"/>
                  <w:right w:val="single" w:color="000000" w:themeColor="text1" w:sz="6" w:space="0"/>
                </w:tcBorders>
              </w:tcPr>
            </w:tcPrChange>
          </w:tcPr>
          <w:p w:rsidRPr="00117039" w:rsidR="00A04512" w:rsidRDefault="00B933C7" w14:paraId="27F5498F" w14:textId="269EA741">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sz w:val="16"/>
                <w:lang w:val="en-GB"/>
              </w:rPr>
              <w:t xml:space="preserve">Entitled </w:t>
            </w:r>
            <w:r w:rsidRPr="00117039" w:rsidR="00814E55">
              <w:rPr>
                <w:rFonts w:ascii="Times New Roman" w:hAnsi="Times New Roman"/>
                <w:sz w:val="16"/>
                <w:lang w:val="en-GB"/>
              </w:rPr>
              <w:t xml:space="preserve">party </w:t>
            </w:r>
          </w:p>
        </w:tc>
        <w:tc>
          <w:tcPr>
            <w:tcW w:w="1236" w:type="dxa"/>
            <w:tcBorders>
              <w:top w:val="single" w:color="000000" w:themeColor="text1" w:sz="6" w:space="0"/>
              <w:left w:val="single" w:color="000000" w:themeColor="text1" w:sz="6" w:space="0"/>
              <w:bottom w:val="single" w:color="auto" w:sz="6" w:space="0"/>
              <w:right w:val="single" w:color="auto" w:sz="6" w:space="0"/>
            </w:tcBorders>
            <w:tcPrChange w:author="Wout van Voornveld" w:date="2025-08-21T15:12:00Z" w:id="3333">
              <w:tcPr>
                <w:tcW w:w="1230" w:type="dxa"/>
                <w:tcBorders>
                  <w:top w:val="single" w:color="000000" w:themeColor="text1" w:sz="6" w:space="0"/>
                  <w:left w:val="single" w:color="000000" w:themeColor="text1" w:sz="6" w:space="0"/>
                  <w:bottom w:val="single" w:color="auto" w:sz="6" w:space="0"/>
                  <w:right w:val="single" w:color="auto" w:sz="6" w:space="0"/>
                </w:tcBorders>
              </w:tcPr>
            </w:tcPrChange>
          </w:tcPr>
          <w:p w:rsidRPr="00E742E5" w:rsidR="00A04512" w:rsidRDefault="00456520" w14:paraId="0813CCA4" w14:textId="6B9CDB75">
            <w:pPr>
              <w:spacing w:after="0" w:line="240" w:lineRule="auto"/>
              <w:textAlignment w:val="baseline"/>
              <w:rPr>
                <w:rFonts w:ascii="Times New Roman" w:hAnsi="Times New Roman" w:eastAsia="Times New Roman" w:cs="Times New Roman"/>
                <w:sz w:val="16"/>
                <w:szCs w:val="16"/>
                <w:lang w:val="nl-NL" w:eastAsia="nb-NO"/>
                <w:rPrChange w:author="Wout van Voornveld" w:date="2025-09-30T15:19:00Z" w:id="3334">
                  <w:rPr>
                    <w:rFonts w:ascii="Times New Roman" w:hAnsi="Times New Roman" w:eastAsia="Times New Roman" w:cs="Times New Roman"/>
                    <w:sz w:val="16"/>
                    <w:szCs w:val="16"/>
                    <w:lang w:val="en-GB" w:eastAsia="nb-NO"/>
                  </w:rPr>
                </w:rPrChange>
              </w:rPr>
            </w:pPr>
            <w:del w:author="Carmen Garcia Montero" w:date="2025-10-14T11:40:00Z" w:id="3335">
              <w:r w:rsidRPr="00E742E5">
                <w:rPr>
                  <w:rFonts w:ascii="Times New Roman" w:hAnsi="Times New Roman" w:eastAsia="Times New Roman" w:cs="Times New Roman"/>
                  <w:sz w:val="16"/>
                  <w:szCs w:val="16"/>
                  <w:highlight w:val="yellow"/>
                  <w:lang w:val="nl-NL" w:eastAsia="nb-NO"/>
                  <w:rPrChange w:author="Wout van Voornveld" w:date="2025-09-30T15:19:00Z" w:id="3336">
                    <w:rPr>
                      <w:rFonts w:ascii="Times New Roman" w:hAnsi="Times New Roman" w:eastAsia="Times New Roman" w:cs="Times New Roman"/>
                      <w:sz w:val="16"/>
                      <w:szCs w:val="16"/>
                      <w:highlight w:val="yellow"/>
                      <w:lang w:val="en-GB" w:eastAsia="nb-NO"/>
                    </w:rPr>
                  </w:rPrChange>
                </w:rPr>
                <w:delText>?</w:delText>
              </w:r>
            </w:del>
            <w:r w:rsidRPr="00E742E5" w:rsidR="00BE1E36">
              <w:rPr>
                <w:rFonts w:ascii="Times New Roman" w:hAnsi="Times New Roman" w:eastAsia="Times New Roman" w:cs="Times New Roman"/>
                <w:sz w:val="16"/>
                <w:szCs w:val="16"/>
                <w:highlight w:val="yellow"/>
                <w:lang w:val="nl-NL" w:eastAsia="nb-NO"/>
                <w:rPrChange w:author="Wout van Voornveld" w:date="2025-09-30T15:19:00Z" w:id="3337">
                  <w:rPr>
                    <w:rFonts w:ascii="Times New Roman" w:hAnsi="Times New Roman" w:eastAsia="Times New Roman" w:cs="Times New Roman"/>
                    <w:sz w:val="16"/>
                    <w:szCs w:val="16"/>
                    <w:highlight w:val="yellow"/>
                    <w:lang w:val="en-GB" w:eastAsia="nb-NO"/>
                  </w:rPr>
                </w:rPrChange>
              </w:rPr>
              <w:t>A</w:t>
            </w:r>
            <w:ins w:author="Carmen Garcia Montero" w:date="2025-11-03T14:43:00Z" w:id="3338">
              <w:r w:rsidR="00382799">
                <w:rPr>
                  <w:rFonts w:ascii="Times New Roman" w:hAnsi="Times New Roman" w:eastAsia="Times New Roman" w:cs="Times New Roman"/>
                  <w:sz w:val="16"/>
                  <w:szCs w:val="16"/>
                  <w:highlight w:val="yellow"/>
                  <w:lang w:val="nl-NL" w:eastAsia="nb-NO"/>
                </w:rPr>
                <w:t>M</w:t>
              </w:r>
            </w:ins>
            <w:del w:author="Carmen Garcia Montero" w:date="2025-11-03T14:43:00Z" w:id="3339">
              <w:r w:rsidRPr="00E742E5" w:rsidDel="00382799" w:rsidR="00BE1E36">
                <w:rPr>
                  <w:rFonts w:ascii="Times New Roman" w:hAnsi="Times New Roman" w:eastAsia="Times New Roman" w:cs="Times New Roman"/>
                  <w:sz w:val="16"/>
                  <w:szCs w:val="16"/>
                  <w:highlight w:val="yellow"/>
                  <w:lang w:val="nl-NL" w:eastAsia="nb-NO"/>
                  <w:rPrChange w:author="Wout van Voornveld" w:date="2025-09-30T15:19:00Z" w:id="3340">
                    <w:rPr>
                      <w:rFonts w:ascii="Times New Roman" w:hAnsi="Times New Roman" w:eastAsia="Times New Roman" w:cs="Times New Roman"/>
                      <w:sz w:val="16"/>
                      <w:szCs w:val="16"/>
                      <w:highlight w:val="yellow"/>
                      <w:lang w:val="en-GB" w:eastAsia="nb-NO"/>
                    </w:rPr>
                  </w:rPrChange>
                </w:rPr>
                <w:delText>L</w:delText>
              </w:r>
            </w:del>
            <w:r w:rsidRPr="00E742E5" w:rsidR="00FA2A97">
              <w:rPr>
                <w:rFonts w:ascii="Times New Roman" w:hAnsi="Times New Roman" w:eastAsia="Times New Roman" w:cs="Times New Roman"/>
                <w:sz w:val="16"/>
                <w:szCs w:val="16"/>
                <w:highlight w:val="yellow"/>
                <w:lang w:val="nl-NL" w:eastAsia="nb-NO"/>
                <w:rPrChange w:author="Wout van Voornveld" w:date="2025-09-30T15:19:00Z" w:id="3341">
                  <w:rPr>
                    <w:rFonts w:ascii="Times New Roman" w:hAnsi="Times New Roman" w:eastAsia="Times New Roman" w:cs="Times New Roman"/>
                    <w:sz w:val="16"/>
                    <w:szCs w:val="16"/>
                    <w:highlight w:val="yellow"/>
                    <w:lang w:val="en-GB" w:eastAsia="nb-NO"/>
                  </w:rPr>
                </w:rPrChange>
              </w:rPr>
              <w:t xml:space="preserve"> – SP de registration notifica</w:t>
            </w:r>
            <w:r w:rsidRPr="00E742E5" w:rsidR="00FF0346">
              <w:rPr>
                <w:rFonts w:ascii="Times New Roman" w:hAnsi="Times New Roman" w:eastAsia="Times New Roman" w:cs="Times New Roman"/>
                <w:sz w:val="16"/>
                <w:szCs w:val="16"/>
                <w:highlight w:val="yellow"/>
                <w:lang w:val="nl-NL" w:eastAsia="nb-NO"/>
                <w:rPrChange w:author="Wout van Voornveld" w:date="2025-09-30T15:19:00Z" w:id="3342">
                  <w:rPr>
                    <w:rFonts w:ascii="Times New Roman" w:hAnsi="Times New Roman" w:eastAsia="Times New Roman" w:cs="Times New Roman"/>
                    <w:sz w:val="16"/>
                    <w:szCs w:val="16"/>
                    <w:highlight w:val="yellow"/>
                    <w:lang w:val="en-GB" w:eastAsia="nb-NO"/>
                  </w:rPr>
                </w:rPrChange>
              </w:rPr>
              <w:t>ion</w:t>
            </w:r>
            <w:r w:rsidRPr="00E742E5" w:rsidR="00FA2A97">
              <w:rPr>
                <w:rFonts w:ascii="Times New Roman" w:hAnsi="Times New Roman" w:eastAsia="Times New Roman" w:cs="Times New Roman"/>
                <w:sz w:val="16"/>
                <w:szCs w:val="16"/>
                <w:highlight w:val="yellow"/>
                <w:lang w:val="nl-NL" w:eastAsia="nb-NO"/>
                <w:rPrChange w:author="Wout van Voornveld" w:date="2025-09-30T15:19:00Z" w:id="3343">
                  <w:rPr>
                    <w:rFonts w:ascii="Times New Roman" w:hAnsi="Times New Roman" w:eastAsia="Times New Roman" w:cs="Times New Roman"/>
                    <w:sz w:val="16"/>
                    <w:szCs w:val="16"/>
                    <w:highlight w:val="yellow"/>
                    <w:lang w:val="en-GB" w:eastAsia="nb-NO"/>
                  </w:rPr>
                </w:rPrChange>
              </w:rPr>
              <w:t xml:space="preserve"> </w:t>
            </w:r>
          </w:p>
        </w:tc>
      </w:tr>
    </w:tbl>
    <w:p w:rsidR="00D26F81" w:rsidP="004A0CE8" w:rsidRDefault="00D26F81" w14:paraId="1E80913E" w14:textId="77777777">
      <w:pPr>
        <w:spacing w:line="276" w:lineRule="auto"/>
        <w:rPr>
          <w:ins w:author="Carmen Garcia Montero" w:date="2025-10-14T11:40:00Z" w:id="3344"/>
          <w:rFonts w:ascii="Times New Roman" w:hAnsi="Times New Roman" w:cs="Times New Roman"/>
          <w:lang w:val="nl-NL"/>
        </w:rPr>
      </w:pPr>
    </w:p>
    <w:p w:rsidRPr="00117039" w:rsidR="002B68A8" w:rsidP="002B68A8" w:rsidRDefault="002B68A8" w14:paraId="7E7CB4BD" w14:textId="17F2C2E7">
      <w:pPr>
        <w:keepNext/>
        <w:spacing w:line="276" w:lineRule="auto"/>
        <w:rPr>
          <w:ins w:author="Carmen Garcia Montero" w:date="2025-10-14T11:40:00Z" w:id="3345"/>
          <w:rFonts w:ascii="Times New Roman" w:hAnsi="Times New Roman" w:cs="Times New Roman"/>
          <w:lang w:val="en-GB"/>
        </w:rPr>
      </w:pPr>
      <w:ins w:author="Carmen Garcia Montero" w:date="2025-10-14T11:40:00Z" w:id="3346">
        <w:r w:rsidRPr="00EB5A57">
          <w:rPr>
            <w:rFonts w:ascii="Times New Roman" w:hAnsi="Times New Roman" w:cs="Times New Roman"/>
            <w:lang w:val="en-GB"/>
          </w:rPr>
          <w:t>Diagram 1</w:t>
        </w:r>
      </w:ins>
      <w:ins w:author="Carmen Garcia Montero" w:date="2025-11-03T12:05:00Z" w:id="3347">
        <w:r w:rsidR="00835D41">
          <w:rPr>
            <w:rFonts w:ascii="Times New Roman" w:hAnsi="Times New Roman" w:cs="Times New Roman"/>
            <w:lang w:val="en-GB"/>
          </w:rPr>
          <w:t>4</w:t>
        </w:r>
      </w:ins>
      <w:ins w:author="Carmen Garcia Montero" w:date="2025-10-14T11:40:00Z" w:id="3348">
        <w:r w:rsidRPr="00EB5A57">
          <w:rPr>
            <w:rFonts w:ascii="Times New Roman" w:hAnsi="Times New Roman" w:cs="Times New Roman"/>
            <w:lang w:val="en-GB"/>
          </w:rPr>
          <w:t xml:space="preserve"> – Procedure ‘</w:t>
        </w:r>
        <w:r w:rsidRPr="003B513C">
          <w:rPr>
            <w:rFonts w:ascii="Times New Roman" w:hAnsi="Times New Roman" w:cs="Times New Roman"/>
            <w:lang w:val="en-GB"/>
          </w:rPr>
          <w:t>De-registration of Service Provider</w:t>
        </w:r>
        <w:r>
          <w:rPr>
            <w:rFonts w:ascii="Times New Roman" w:hAnsi="Times New Roman" w:cs="Times New Roman"/>
            <w:lang w:val="en-GB"/>
          </w:rPr>
          <w:t>’</w:t>
        </w:r>
        <w:r w:rsidRPr="00EB5A57">
          <w:rPr>
            <w:rFonts w:ascii="Times New Roman" w:hAnsi="Times New Roman" w:cs="Times New Roman"/>
            <w:lang w:val="en-GB"/>
          </w:rPr>
          <w:t>.</w:t>
        </w:r>
      </w:ins>
    </w:p>
    <w:p w:rsidRPr="00117039" w:rsidR="002B68A8" w:rsidP="002B68A8" w:rsidRDefault="002B68A8" w14:paraId="112E9F7D" w14:textId="77777777">
      <w:pPr>
        <w:spacing w:line="276" w:lineRule="auto"/>
        <w:rPr>
          <w:ins w:author="Carmen Garcia Montero" w:date="2025-10-14T11:40:00Z" w:id="3349"/>
          <w:rFonts w:ascii="Times New Roman" w:hAnsi="Times New Roman" w:cs="Times New Roman"/>
          <w:lang w:val="en-GB"/>
        </w:rPr>
      </w:pPr>
      <w:ins w:author="Carmen Garcia Montero" w:date="2025-10-14T11:40:00Z" w:id="3350">
        <w:r>
          <w:rPr>
            <w:noProof/>
          </w:rPr>
          <w:drawing>
            <wp:inline distT="0" distB="0" distL="0" distR="0" wp14:anchorId="2A981B61" wp14:editId="285F208C">
              <wp:extent cx="6128516" cy="4175760"/>
              <wp:effectExtent l="0" t="0" r="5715" b="0"/>
              <wp:docPr id="517936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6780" name="Picture 1" descr="A screenshot of a computer&#10;&#10;AI-generated content may be incorrect."/>
                      <pic:cNvPicPr/>
                    </pic:nvPicPr>
                    <pic:blipFill rotWithShape="1">
                      <a:blip r:embed="rId30"/>
                      <a:srcRect r="7011"/>
                      <a:stretch>
                        <a:fillRect/>
                      </a:stretch>
                    </pic:blipFill>
                    <pic:spPr bwMode="auto">
                      <a:xfrm>
                        <a:off x="0" y="0"/>
                        <a:ext cx="6132226" cy="4178288"/>
                      </a:xfrm>
                      <a:prstGeom prst="rect">
                        <a:avLst/>
                      </a:prstGeom>
                      <a:ln>
                        <a:noFill/>
                      </a:ln>
                      <a:extLst>
                        <a:ext uri="{53640926-AAD7-44D8-BBD7-CCE9431645EC}">
                          <a14:shadowObscured xmlns:a14="http://schemas.microsoft.com/office/drawing/2010/main"/>
                        </a:ext>
                      </a:extLst>
                    </pic:spPr>
                  </pic:pic>
                </a:graphicData>
              </a:graphic>
            </wp:inline>
          </w:drawing>
        </w:r>
      </w:ins>
    </w:p>
    <w:p w:rsidRPr="00117039" w:rsidR="002B68A8" w:rsidP="002B68A8" w:rsidRDefault="002B68A8" w14:paraId="44A93662" w14:textId="77777777">
      <w:pPr>
        <w:rPr>
          <w:ins w:author="Carmen Garcia Montero" w:date="2025-10-14T11:40:00Z" w:id="3351"/>
          <w:lang w:val="en-GB"/>
        </w:rPr>
      </w:pPr>
    </w:p>
    <w:p w:rsidRPr="00E742E5" w:rsidR="002B68A8" w:rsidP="004A0CE8" w:rsidRDefault="002B68A8" w14:paraId="21304A87" w14:textId="77777777">
      <w:pPr>
        <w:spacing w:line="276" w:lineRule="auto"/>
        <w:rPr>
          <w:rFonts w:ascii="Times New Roman" w:hAnsi="Times New Roman" w:cs="Times New Roman"/>
          <w:lang w:val="nl-NL"/>
          <w:rPrChange w:author="Wout van Voornveld" w:date="2025-09-30T15:19:00Z" w:id="3352">
            <w:rPr>
              <w:rFonts w:ascii="Times New Roman" w:hAnsi="Times New Roman" w:cs="Times New Roman"/>
              <w:lang w:val="en-GB"/>
            </w:rPr>
          </w:rPrChange>
        </w:rPr>
      </w:pPr>
    </w:p>
    <w:p w:rsidRPr="00117039" w:rsidR="009F24CD" w:rsidP="00B37150" w:rsidRDefault="000F0780" w14:paraId="18FE9505" w14:textId="480E3675">
      <w:pPr>
        <w:rPr>
          <w:lang w:val="en-GB"/>
        </w:rPr>
      </w:pPr>
      <w:del w:author="Carmen Garcia Montero" w:date="2025-10-14T11:40:00Z" w:id="3353">
        <w:r w:rsidRPr="00117039">
          <w:rPr>
            <w:noProof/>
            <w:lang w:val="en-GB"/>
          </w:rPr>
          <w:drawing>
            <wp:inline distT="0" distB="0" distL="0" distR="0" wp14:anchorId="0A654E16" wp14:editId="232F73D8">
              <wp:extent cx="5760720" cy="3649980"/>
              <wp:effectExtent l="0" t="0" r="0" b="7620"/>
              <wp:docPr id="1667595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95272" name="Picture 1" descr="A screenshot of a computer&#10;&#10;Description automatically generated"/>
                      <pic:cNvPicPr/>
                    </pic:nvPicPr>
                    <pic:blipFill>
                      <a:blip r:embed="rId31"/>
                      <a:stretch>
                        <a:fillRect/>
                      </a:stretch>
                    </pic:blipFill>
                    <pic:spPr>
                      <a:xfrm>
                        <a:off x="0" y="0"/>
                        <a:ext cx="5760720" cy="3649980"/>
                      </a:xfrm>
                      <a:prstGeom prst="rect">
                        <a:avLst/>
                      </a:prstGeom>
                    </pic:spPr>
                  </pic:pic>
                </a:graphicData>
              </a:graphic>
            </wp:inline>
          </w:drawing>
        </w:r>
      </w:del>
    </w:p>
    <w:p w:rsidRPr="00117039" w:rsidR="007D0921" w:rsidP="00B37150" w:rsidRDefault="007D0921" w14:paraId="578DADF1" w14:textId="77777777">
      <w:pPr>
        <w:rPr>
          <w:lang w:val="en-GB"/>
        </w:rPr>
      </w:pPr>
    </w:p>
    <w:tbl>
      <w:tblPr>
        <w:tblW w:w="9018" w:type="dxa"/>
        <w:tblBorders>
          <w:top w:val="outset" w:color="auto" w:sz="6" w:space="0"/>
          <w:left w:val="outset" w:color="auto" w:sz="6" w:space="0"/>
          <w:bottom w:val="outset" w:color="auto" w:sz="6" w:space="0"/>
          <w:right w:val="outset" w:color="auto" w:sz="6" w:space="0"/>
        </w:tblBorders>
        <w:tblLayout w:type="fixed"/>
        <w:tblLook w:val="04A0" w:firstRow="1" w:lastRow="0" w:firstColumn="1" w:lastColumn="0" w:noHBand="0" w:noVBand="1"/>
        <w:tblPrChange w:author="Fernando Dominguez" w:date="2025-09-12T14:02:00Z" w:id="3354">
          <w:tblPr>
            <w:tblW w:w="9056"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PrChange>
      </w:tblPr>
      <w:tblGrid>
        <w:gridCol w:w="687"/>
        <w:gridCol w:w="1573"/>
        <w:gridCol w:w="2879"/>
        <w:gridCol w:w="1320"/>
        <w:gridCol w:w="1320"/>
        <w:gridCol w:w="1239"/>
        <w:tblGridChange w:id="3355">
          <w:tblGrid>
            <w:gridCol w:w="525"/>
            <w:gridCol w:w="162"/>
            <w:gridCol w:w="1293"/>
            <w:gridCol w:w="280"/>
            <w:gridCol w:w="1753"/>
            <w:gridCol w:w="1126"/>
            <w:gridCol w:w="97"/>
            <w:gridCol w:w="1127"/>
            <w:gridCol w:w="96"/>
            <w:gridCol w:w="1320"/>
            <w:gridCol w:w="1239"/>
            <w:gridCol w:w="38"/>
          </w:tblGrid>
        </w:tblGridChange>
      </w:tblGrid>
      <w:tr w:rsidR="00B37150" w:rsidTr="00B22E3C" w14:paraId="4FD52D85" w14:textId="77777777">
        <w:trPr>
          <w:trHeight w:val="300"/>
          <w:trPrChange w:author="Fernando Dominguez" w:date="2025-09-12T14:02:00Z" w:id="3356">
            <w:trPr>
              <w:trHeight w:val="300"/>
            </w:trPr>
          </w:trPrChange>
        </w:trPr>
        <w:tc>
          <w:tcPr>
            <w:tcW w:w="9015"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vAlign w:val="center"/>
            <w:hideMark/>
            <w:tcPrChange w:author="Fernando Dominguez" w:date="2025-09-12T14:02:00Z" w:id="3357">
              <w:tcPr>
                <w:tcW w:w="9056" w:type="dxa"/>
                <w:gridSpan w:val="12"/>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hideMark/>
              </w:tcPr>
            </w:tcPrChange>
          </w:tcPr>
          <w:p w:rsidRPr="00117039" w:rsidR="00B37150" w:rsidRDefault="00B37150" w14:paraId="640285D5" w14:textId="16A3B38D">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Table III.</w:t>
            </w:r>
            <w:r w:rsidRPr="00117039" w:rsidR="009720E1">
              <w:rPr>
                <w:rFonts w:ascii="Times New Roman" w:hAnsi="Times New Roman" w:eastAsia="Times New Roman" w:cs="Times New Roman"/>
                <w:b/>
                <w:i/>
                <w:sz w:val="16"/>
                <w:szCs w:val="16"/>
                <w:lang w:val="en-GB" w:eastAsia="nb-NO"/>
              </w:rPr>
              <w:t>1</w:t>
            </w:r>
            <w:ins w:author="Carmen Garcia Montero" w:date="2025-11-03T12:05:00Z" w:id="3358">
              <w:r w:rsidR="00835D41">
                <w:rPr>
                  <w:rFonts w:ascii="Times New Roman" w:hAnsi="Times New Roman" w:eastAsia="Times New Roman" w:cs="Times New Roman"/>
                  <w:b/>
                  <w:i/>
                  <w:sz w:val="16"/>
                  <w:szCs w:val="16"/>
                  <w:lang w:val="en-GB" w:eastAsia="nb-NO"/>
                </w:rPr>
                <w:t>5</w:t>
              </w:r>
            </w:ins>
            <w:del w:author="Carmen Garcia Montero" w:date="2025-11-03T12:05:00Z" w:id="3359">
              <w:r w:rsidRPr="00117039" w:rsidDel="00835D41" w:rsidR="009720E1">
                <w:rPr>
                  <w:rFonts w:ascii="Times New Roman" w:hAnsi="Times New Roman" w:eastAsia="Times New Roman" w:cs="Times New Roman"/>
                  <w:b/>
                  <w:i/>
                  <w:sz w:val="16"/>
                  <w:szCs w:val="16"/>
                  <w:lang w:val="en-GB" w:eastAsia="nb-NO"/>
                </w:rPr>
                <w:delText>6</w:delText>
              </w:r>
            </w:del>
            <w:r w:rsidRPr="00117039">
              <w:rPr>
                <w:rFonts w:ascii="Times New Roman" w:hAnsi="Times New Roman" w:eastAsia="Times New Roman" w:cs="Times New Roman"/>
                <w:b/>
                <w:i/>
                <w:sz w:val="16"/>
                <w:szCs w:val="16"/>
                <w:lang w:val="en-GB" w:eastAsia="nb-NO"/>
              </w:rPr>
              <w:t xml:space="preserve"> – Procedure </w:t>
            </w:r>
            <w:ins w:author="Carmen Garcia Montero" w:date="2025-11-03T12:05:00Z" w:id="3360">
              <w:r w:rsidR="00835D41">
                <w:rPr>
                  <w:rFonts w:ascii="Times New Roman" w:hAnsi="Times New Roman" w:eastAsia="Times New Roman" w:cs="Times New Roman"/>
                  <w:sz w:val="16"/>
                  <w:szCs w:val="16"/>
                  <w:lang w:val="en-GB" w:eastAsia="nb-NO"/>
                </w:rPr>
                <w:t>15</w:t>
              </w:r>
            </w:ins>
            <w:del w:author="Carmen Garcia Montero" w:date="2025-11-03T12:05:00Z" w:id="3361">
              <w:r w:rsidRPr="00117039" w:rsidDel="00835D41" w:rsidR="00582D3A">
                <w:rPr>
                  <w:rFonts w:ascii="Times New Roman" w:hAnsi="Times New Roman" w:eastAsia="Times New Roman" w:cs="Times New Roman"/>
                  <w:sz w:val="16"/>
                  <w:szCs w:val="16"/>
                  <w:lang w:val="en-GB" w:eastAsia="nb-NO"/>
                </w:rPr>
                <w:delText>16</w:delText>
              </w:r>
            </w:del>
          </w:p>
        </w:tc>
      </w:tr>
      <w:tr w:rsidRPr="00FE2C5C" w:rsidR="00B37150" w:rsidTr="00B22E3C" w14:paraId="508FD9C1" w14:textId="77777777">
        <w:trPr>
          <w:trHeight w:val="300"/>
          <w:trPrChange w:author="Fernando Dominguez" w:date="2025-09-12T14:02:00Z" w:id="3362">
            <w:trPr>
              <w:trHeight w:val="300"/>
            </w:trPr>
          </w:trPrChange>
        </w:trPr>
        <w:tc>
          <w:tcPr>
            <w:tcW w:w="2260"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Change w:author="Fernando Dominguez" w:date="2025-09-12T14:02:00Z" w:id="3363">
              <w:tcPr>
                <w:tcW w:w="2221" w:type="dxa"/>
                <w:gridSpan w:val="3"/>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B37150" w:rsidP="00117039" w:rsidRDefault="00B37150" w14:paraId="40402BCC" w14:textId="77777777">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b/>
                <w:i/>
                <w:sz w:val="16"/>
                <w:szCs w:val="16"/>
                <w:lang w:val="en-GB" w:eastAsia="nb-NO"/>
              </w:rPr>
              <w:t>Procedure name</w:t>
            </w:r>
            <w:r w:rsidRPr="00117039">
              <w:rPr>
                <w:rFonts w:ascii="Times New Roman" w:hAnsi="Times New Roman" w:eastAsia="Times New Roman" w:cs="Times New Roman"/>
                <w:sz w:val="16"/>
                <w:szCs w:val="16"/>
                <w:lang w:val="en-GB" w:eastAsia="nb-NO"/>
              </w:rPr>
              <w:t> </w:t>
            </w:r>
          </w:p>
        </w:tc>
        <w:tc>
          <w:tcPr>
            <w:tcW w:w="6758" w:type="dxa"/>
            <w:gridSpan w:val="4"/>
            <w:tcBorders>
              <w:top w:val="single" w:color="000000" w:themeColor="text1" w:sz="6" w:space="0"/>
              <w:left w:val="single" w:color="000000" w:themeColor="text1" w:sz="6" w:space="0"/>
              <w:bottom w:val="single" w:color="000000" w:themeColor="text1" w:sz="6" w:space="0"/>
              <w:right w:val="single" w:color="auto" w:sz="6" w:space="0"/>
            </w:tcBorders>
            <w:vAlign w:val="center"/>
            <w:hideMark/>
            <w:tcPrChange w:author="Fernando Dominguez" w:date="2025-09-12T14:02:00Z" w:id="3364">
              <w:tcPr>
                <w:tcW w:w="6835" w:type="dxa"/>
                <w:gridSpan w:val="9"/>
                <w:tcBorders>
                  <w:top w:val="single" w:color="000000" w:themeColor="text1" w:sz="6" w:space="0"/>
                  <w:left w:val="single" w:color="000000" w:themeColor="text1" w:sz="6" w:space="0"/>
                  <w:bottom w:val="single" w:color="000000" w:themeColor="text1" w:sz="6" w:space="0"/>
                  <w:right w:val="single" w:color="auto" w:sz="6" w:space="0"/>
                </w:tcBorders>
                <w:hideMark/>
              </w:tcPr>
            </w:tcPrChange>
          </w:tcPr>
          <w:p w:rsidRPr="00827720" w:rsidR="00B37150" w:rsidP="00117039" w:rsidRDefault="00642491" w14:paraId="78DCFAD6" w14:textId="41866AFE">
            <w:pPr>
              <w:spacing w:after="0" w:line="240" w:lineRule="auto"/>
              <w:textAlignment w:val="baseline"/>
              <w:rPr>
                <w:rFonts w:ascii="Times New Roman" w:hAnsi="Times New Roman" w:eastAsia="Times New Roman" w:cs="Times New Roman"/>
                <w:sz w:val="16"/>
                <w:szCs w:val="16"/>
                <w:lang w:val="en-GB" w:eastAsia="nb-NO"/>
              </w:rPr>
            </w:pPr>
            <w:bookmarkStart w:name="_Toc212680691" w:id="3365"/>
            <w:r w:rsidRPr="00117039">
              <w:rPr>
                <w:rFonts w:ascii="Times New Roman" w:hAnsi="Times New Roman" w:eastAsia="Times New Roman" w:cs="Times New Roman"/>
                <w:i/>
                <w:sz w:val="16"/>
                <w:szCs w:val="16"/>
                <w:lang w:val="en-GB" w:eastAsia="nb-NO"/>
              </w:rPr>
              <w:t xml:space="preserve">Table </w:t>
            </w:r>
            <w:r w:rsidRPr="00117039">
              <w:rPr>
                <w:rFonts w:ascii="Times New Roman" w:hAnsi="Times New Roman" w:eastAsia="Times New Roman" w:cs="Times New Roman"/>
                <w:i/>
                <w:sz w:val="16"/>
                <w:szCs w:val="16"/>
                <w:lang w:val="en-GB" w:eastAsia="nb-NO"/>
              </w:rPr>
              <w:fldChar w:fldCharType="begin"/>
            </w:r>
            <w:r w:rsidRPr="00117039">
              <w:rPr>
                <w:rFonts w:ascii="Times New Roman" w:hAnsi="Times New Roman" w:eastAsia="Times New Roman" w:cs="Times New Roman"/>
                <w:i/>
                <w:sz w:val="16"/>
                <w:szCs w:val="16"/>
                <w:lang w:val="en-GB" w:eastAsia="nb-NO"/>
              </w:rPr>
              <w:instrText xml:space="preserve"> SEQ Table \* ARABIC </w:instrText>
            </w:r>
            <w:r w:rsidRPr="00117039">
              <w:rPr>
                <w:rFonts w:ascii="Times New Roman" w:hAnsi="Times New Roman" w:eastAsia="Times New Roman" w:cs="Times New Roman"/>
                <w:i/>
                <w:sz w:val="16"/>
                <w:szCs w:val="16"/>
                <w:lang w:val="en-GB" w:eastAsia="nb-NO"/>
              </w:rPr>
              <w:fldChar w:fldCharType="separate"/>
            </w:r>
            <w:ins w:author="Fernando Dominguez" w:date="2025-10-20T10:50:00Z" w:id="3366">
              <w:r w:rsidR="00E6261C">
                <w:rPr>
                  <w:rFonts w:ascii="Times New Roman" w:hAnsi="Times New Roman" w:eastAsia="Times New Roman" w:cs="Times New Roman"/>
                  <w:i/>
                  <w:noProof/>
                  <w:sz w:val="16"/>
                  <w:szCs w:val="16"/>
                  <w:lang w:val="en-GB" w:eastAsia="nb-NO"/>
                </w:rPr>
                <w:t>20</w:t>
              </w:r>
            </w:ins>
            <w:del w:author="Fernando Dominguez" w:date="2025-10-20T10:50:00Z" w:id="3367">
              <w:r w:rsidRPr="00117039" w:rsidR="007173B9">
                <w:rPr>
                  <w:rFonts w:ascii="Times New Roman" w:hAnsi="Times New Roman" w:eastAsia="Times New Roman" w:cs="Times New Roman"/>
                  <w:i/>
                  <w:sz w:val="16"/>
                  <w:szCs w:val="16"/>
                  <w:lang w:val="en-GB" w:eastAsia="nb-NO"/>
                </w:rPr>
                <w:delText>19</w:delText>
              </w:r>
            </w:del>
            <w:r w:rsidRPr="00117039">
              <w:rPr>
                <w:rFonts w:ascii="Times New Roman" w:hAnsi="Times New Roman" w:eastAsia="Times New Roman" w:cs="Times New Roman"/>
                <w:i/>
                <w:sz w:val="16"/>
                <w:szCs w:val="16"/>
                <w:lang w:val="en-GB" w:eastAsia="nb-NO"/>
              </w:rPr>
              <w:fldChar w:fldCharType="end"/>
            </w:r>
            <w:r w:rsidRPr="00117039">
              <w:rPr>
                <w:rFonts w:ascii="Times New Roman" w:hAnsi="Times New Roman" w:eastAsia="Times New Roman" w:cs="Times New Roman"/>
                <w:i/>
                <w:sz w:val="16"/>
                <w:szCs w:val="16"/>
                <w:lang w:val="en-GB" w:eastAsia="nb-NO"/>
              </w:rPr>
              <w:t xml:space="preserve"> </w:t>
            </w:r>
            <w:r w:rsidRPr="00117039" w:rsidR="3C6F87CF">
              <w:rPr>
                <w:rFonts w:ascii="Times New Roman" w:hAnsi="Times New Roman" w:eastAsia="Times New Roman" w:cs="Times New Roman"/>
                <w:i/>
                <w:sz w:val="16"/>
                <w:szCs w:val="16"/>
                <w:lang w:val="en-GB" w:eastAsia="nb-NO"/>
              </w:rPr>
              <w:t xml:space="preserve">Suspension of Service Provider </w:t>
            </w:r>
            <w:r w:rsidRPr="00117039" w:rsidR="6BF5B0E0">
              <w:rPr>
                <w:rFonts w:ascii="Times New Roman" w:hAnsi="Times New Roman" w:eastAsia="Times New Roman" w:cs="Times New Roman"/>
                <w:i/>
                <w:sz w:val="16"/>
                <w:szCs w:val="16"/>
                <w:lang w:val="en-GB" w:eastAsia="nb-NO"/>
              </w:rPr>
              <w:t>qualification</w:t>
            </w:r>
            <w:r w:rsidRPr="00117039" w:rsidR="3C6F87CF">
              <w:rPr>
                <w:rFonts w:ascii="Times New Roman" w:hAnsi="Times New Roman" w:eastAsia="Times New Roman" w:cs="Times New Roman"/>
                <w:i/>
                <w:sz w:val="16"/>
                <w:szCs w:val="16"/>
                <w:lang w:val="en-GB" w:eastAsia="nb-NO"/>
              </w:rPr>
              <w:t xml:space="preserve"> by System Operator</w:t>
            </w:r>
            <w:bookmarkEnd w:id="3365"/>
          </w:p>
        </w:tc>
      </w:tr>
      <w:tr w:rsidR="00B37150" w:rsidTr="00B22E3C" w14:paraId="32D950BE" w14:textId="77777777">
        <w:trPr>
          <w:trHeight w:val="300"/>
          <w:trPrChange w:author="Fernando Dominguez" w:date="2025-09-12T14:02:00Z" w:id="3368">
            <w:trPr>
              <w:trHeight w:val="300"/>
            </w:trPr>
          </w:trPrChange>
        </w:trPr>
        <w:tc>
          <w:tcPr>
            <w:tcW w:w="687"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Change w:author="Fernando Dominguez" w:date="2025-09-12T14:02:00Z" w:id="3369">
              <w:tcPr>
                <w:tcW w:w="673"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B37150" w:rsidP="00117039" w:rsidRDefault="00B37150" w14:paraId="39A19E40" w14:textId="72A2D39B">
            <w:pPr>
              <w:spacing w:after="0" w:line="240" w:lineRule="auto"/>
              <w:jc w:val="center"/>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b/>
                <w:i/>
                <w:sz w:val="16"/>
                <w:szCs w:val="16"/>
                <w:lang w:val="en-GB" w:eastAsia="nb-NO"/>
              </w:rPr>
              <w:t>Step No.</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Fernando Dominguez" w:date="2025-09-12T14:02:00Z" w:id="3370">
              <w:tcPr>
                <w:tcW w:w="154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B37150" w:rsidP="00117039" w:rsidRDefault="00B37150" w14:paraId="0840CEA0" w14:textId="6B9CCABB">
            <w:pPr>
              <w:spacing w:after="0" w:line="240" w:lineRule="auto"/>
              <w:jc w:val="center"/>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b/>
                <w:i/>
                <w:sz w:val="16"/>
                <w:szCs w:val="16"/>
                <w:lang w:val="en-GB" w:eastAsia="nb-NO"/>
              </w:rPr>
              <w:t>Step</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Fernando Dominguez" w:date="2025-09-12T14:02:00Z" w:id="3371">
              <w:tcPr>
                <w:tcW w:w="284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B37150" w:rsidP="00117039" w:rsidRDefault="00B37150" w14:paraId="39438DA4" w14:textId="791A57A6">
            <w:pPr>
              <w:spacing w:after="0" w:line="240" w:lineRule="auto"/>
              <w:jc w:val="center"/>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b/>
                <w:i/>
                <w:sz w:val="16"/>
                <w:szCs w:val="16"/>
                <w:lang w:val="en-GB" w:eastAsia="nb-NO"/>
              </w:rPr>
              <w:t>Step description</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Fernando Dominguez" w:date="2025-09-12T14:02:00Z" w:id="3372">
              <w:tcPr>
                <w:tcW w:w="146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B37150" w:rsidP="00117039" w:rsidRDefault="00B37150" w14:paraId="6F9DAB49" w14:textId="02A174EB">
            <w:pPr>
              <w:spacing w:after="0" w:line="240" w:lineRule="auto"/>
              <w:jc w:val="center"/>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b/>
                <w:i/>
                <w:sz w:val="16"/>
                <w:szCs w:val="16"/>
                <w:lang w:val="en-GB" w:eastAsia="nb-NO"/>
              </w:rPr>
              <w:t>Information producer (actor)</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Fernando Dominguez" w:date="2025-09-12T14:02:00Z" w:id="3373">
              <w:tcPr>
                <w:tcW w:w="129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B37150" w:rsidP="00117039" w:rsidRDefault="00B37150" w14:paraId="0EC10024" w14:textId="070F075C">
            <w:pPr>
              <w:spacing w:after="0" w:line="240" w:lineRule="auto"/>
              <w:jc w:val="center"/>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b/>
                <w:i/>
                <w:sz w:val="16"/>
                <w:szCs w:val="16"/>
                <w:lang w:val="en-GB" w:eastAsia="nb-NO"/>
              </w:rPr>
              <w:t>Information receiver (actor)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hideMark/>
            <w:tcPrChange w:author="Fernando Dominguez" w:date="2025-09-12T14:02:00Z" w:id="3374">
              <w:tcPr>
                <w:tcW w:w="1223" w:type="dxa"/>
                <w:gridSpan w:val="4"/>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hideMark/>
              </w:tcPr>
            </w:tcPrChange>
          </w:tcPr>
          <w:p w:rsidRPr="00117039" w:rsidR="00B37150" w:rsidP="00117039" w:rsidRDefault="00B37150" w14:paraId="1D2F18DB" w14:textId="6699F970">
            <w:pPr>
              <w:spacing w:after="0" w:line="240" w:lineRule="auto"/>
              <w:jc w:val="center"/>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b/>
                <w:i/>
                <w:sz w:val="16"/>
                <w:szCs w:val="16"/>
                <w:lang w:val="en-GB" w:eastAsia="nb-NO"/>
              </w:rPr>
              <w:t>Information exchanged (IDs)</w:t>
            </w:r>
          </w:p>
        </w:tc>
      </w:tr>
      <w:tr w:rsidRPr="00015516" w:rsidR="00B37150" w:rsidTr="00C8461B" w14:paraId="22329CEC" w14:textId="77777777">
        <w:tblPrEx>
          <w:tblCellMar>
            <w:left w:w="0" w:type="dxa"/>
            <w:right w:w="0" w:type="dxa"/>
          </w:tblCellMar>
        </w:tblPrEx>
        <w:trPr>
          <w:trHeight w:val="300"/>
        </w:trPr>
        <w:tc>
          <w:tcPr>
            <w:tcW w:w="687"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2B68A8" w:rsidR="00B37150" w:rsidRDefault="00582D3A" w14:paraId="55FB51ED" w14:textId="1C1491FF">
            <w:pPr>
              <w:spacing w:after="0" w:line="240" w:lineRule="auto"/>
              <w:textAlignment w:val="baseline"/>
              <w:rPr>
                <w:rFonts w:ascii="Segoe UI" w:hAnsi="Segoe UI" w:eastAsia="Times New Roman" w:cs="Segoe UI"/>
                <w:sz w:val="18"/>
                <w:szCs w:val="18"/>
                <w:lang w:val="en-GB" w:eastAsia="nb-NO"/>
                <w:rPrChange w:author="Carmen Garcia Montero" w:date="2025-10-16T08:56:00Z" w:id="3375">
                  <w:rPr>
                    <w:rFonts w:ascii="Segoe UI" w:hAnsi="Segoe UI" w:eastAsia="Times New Roman" w:cs="Segoe UI"/>
                    <w:sz w:val="18"/>
                    <w:szCs w:val="18"/>
                    <w:highlight w:val="yellow"/>
                    <w:lang w:val="en-GB" w:eastAsia="nb-NO"/>
                  </w:rPr>
                </w:rPrChange>
              </w:rPr>
            </w:pPr>
            <w:r w:rsidRPr="002B68A8">
              <w:rPr>
                <w:rFonts w:ascii="Times New Roman" w:hAnsi="Times New Roman" w:eastAsia="Times New Roman" w:cs="Times New Roman"/>
                <w:sz w:val="16"/>
                <w:szCs w:val="16"/>
                <w:lang w:val="en-GB" w:eastAsia="nb-NO"/>
                <w:rPrChange w:author="Carmen Garcia Montero" w:date="2025-10-16T08:56:00Z" w:id="3376">
                  <w:rPr>
                    <w:rFonts w:ascii="Times New Roman" w:hAnsi="Times New Roman" w:eastAsia="Times New Roman" w:cs="Times New Roman"/>
                    <w:sz w:val="16"/>
                    <w:szCs w:val="16"/>
                    <w:highlight w:val="yellow"/>
                    <w:lang w:val="en-GB" w:eastAsia="nb-NO"/>
                  </w:rPr>
                </w:rPrChange>
              </w:rPr>
              <w:t>1</w:t>
            </w:r>
            <w:ins w:author="Carmen Garcia Montero" w:date="2025-11-03T12:05:00Z" w:id="3377">
              <w:r w:rsidR="00835D41">
                <w:rPr>
                  <w:rFonts w:ascii="Times New Roman" w:hAnsi="Times New Roman" w:eastAsia="Times New Roman" w:cs="Times New Roman"/>
                  <w:sz w:val="16"/>
                  <w:szCs w:val="16"/>
                  <w:lang w:val="en-GB" w:eastAsia="nb-NO"/>
                </w:rPr>
                <w:t>5</w:t>
              </w:r>
            </w:ins>
            <w:del w:author="Carmen Garcia Montero" w:date="2025-11-03T12:05:00Z" w:id="3378">
              <w:r w:rsidRPr="002B68A8" w:rsidDel="00835D41">
                <w:rPr>
                  <w:rFonts w:ascii="Times New Roman" w:hAnsi="Times New Roman" w:eastAsia="Times New Roman" w:cs="Times New Roman"/>
                  <w:sz w:val="16"/>
                  <w:szCs w:val="16"/>
                  <w:lang w:val="en-GB" w:eastAsia="nb-NO"/>
                  <w:rPrChange w:author="Carmen Garcia Montero" w:date="2025-10-16T08:56:00Z" w:id="3379">
                    <w:rPr>
                      <w:rFonts w:ascii="Times New Roman" w:hAnsi="Times New Roman" w:eastAsia="Times New Roman" w:cs="Times New Roman"/>
                      <w:sz w:val="16"/>
                      <w:szCs w:val="16"/>
                      <w:highlight w:val="yellow"/>
                      <w:lang w:val="en-GB" w:eastAsia="nb-NO"/>
                    </w:rPr>
                  </w:rPrChange>
                </w:rPr>
                <w:delText>6</w:delText>
              </w:r>
            </w:del>
            <w:r w:rsidRPr="002B68A8" w:rsidR="00B37150">
              <w:rPr>
                <w:rFonts w:ascii="Times New Roman" w:hAnsi="Times New Roman" w:eastAsia="Times New Roman" w:cs="Times New Roman"/>
                <w:sz w:val="16"/>
                <w:szCs w:val="16"/>
                <w:lang w:val="en-GB" w:eastAsia="nb-NO"/>
                <w:rPrChange w:author="Carmen Garcia Montero" w:date="2025-10-16T08:56:00Z" w:id="3380">
                  <w:rPr>
                    <w:rFonts w:ascii="Times New Roman" w:hAnsi="Times New Roman" w:eastAsia="Times New Roman" w:cs="Times New Roman"/>
                    <w:sz w:val="16"/>
                    <w:szCs w:val="16"/>
                    <w:highlight w:val="yellow"/>
                    <w:lang w:val="en-GB" w:eastAsia="nb-NO"/>
                  </w:rPr>
                </w:rPrChange>
              </w:rPr>
              <w:t>.1</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00B37150" w14:paraId="2582E730" w14:textId="77777777">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Request suspension of SP </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EB5A57" w:rsidR="00B37150" w:rsidP="3A469E4A" w:rsidRDefault="3C6F87CF" w14:paraId="29EBDA1B" w14:textId="704EC9D9">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The System Operator </w:t>
            </w:r>
            <w:r w:rsidRPr="00EB5A57" w:rsidR="538A13F3">
              <w:rPr>
                <w:rFonts w:ascii="Times New Roman" w:hAnsi="Times New Roman" w:eastAsia="Times New Roman" w:cs="Times New Roman"/>
                <w:sz w:val="16"/>
                <w:szCs w:val="16"/>
                <w:lang w:val="en-GB" w:eastAsia="nb-NO"/>
              </w:rPr>
              <w:t xml:space="preserve">request suspension of the SP </w:t>
            </w:r>
            <w:del w:author="Jan Magne Strand" w:date="2025-10-28T07:53:00Z" w:id="3381">
              <w:r w:rsidRPr="00EB5A57" w:rsidR="538A13F3">
                <w:rPr>
                  <w:rFonts w:ascii="Times New Roman" w:hAnsi="Times New Roman" w:eastAsia="Times New Roman" w:cs="Times New Roman"/>
                  <w:sz w:val="16"/>
                  <w:szCs w:val="16"/>
                  <w:lang w:val="en-GB" w:eastAsia="nb-NO"/>
                </w:rPr>
                <w:delText xml:space="preserve">product </w:delText>
              </w:r>
            </w:del>
            <w:r w:rsidRPr="00EB5A57" w:rsidR="538A13F3">
              <w:rPr>
                <w:rFonts w:ascii="Times New Roman" w:hAnsi="Times New Roman" w:eastAsia="Times New Roman" w:cs="Times New Roman"/>
                <w:sz w:val="16"/>
                <w:szCs w:val="16"/>
                <w:lang w:val="en-GB" w:eastAsia="nb-NO"/>
              </w:rPr>
              <w:t>a</w:t>
            </w:r>
            <w:r w:rsidRPr="00EB5A57" w:rsidR="16AE445C">
              <w:rPr>
                <w:rFonts w:ascii="Times New Roman" w:hAnsi="Times New Roman" w:eastAsia="Times New Roman" w:cs="Times New Roman"/>
                <w:sz w:val="16"/>
                <w:szCs w:val="16"/>
                <w:lang w:val="en-GB" w:eastAsia="nb-NO"/>
              </w:rPr>
              <w:t>pplication</w:t>
            </w:r>
            <w:r w:rsidRPr="00EB5A57" w:rsidR="00D93B5A">
              <w:rPr>
                <w:rFonts w:ascii="Times New Roman" w:hAnsi="Times New Roman" w:eastAsia="Times New Roman" w:cs="Times New Roman"/>
                <w:sz w:val="16"/>
                <w:szCs w:val="16"/>
                <w:lang w:val="en-GB" w:eastAsia="nb-NO"/>
              </w:rPr>
              <w:t xml:space="preserve">(s) </w:t>
            </w:r>
            <w:r w:rsidRPr="00EB5A57" w:rsidR="538A13F3">
              <w:rPr>
                <w:rFonts w:ascii="Times New Roman" w:hAnsi="Times New Roman" w:eastAsia="Times New Roman" w:cs="Times New Roman"/>
                <w:sz w:val="16"/>
                <w:szCs w:val="16"/>
                <w:lang w:val="en-GB" w:eastAsia="nb-NO"/>
              </w:rPr>
              <w:t>qualification</w:t>
            </w:r>
            <w:r w:rsidRPr="00EB5A57" w:rsidR="00434491">
              <w:rPr>
                <w:rFonts w:ascii="Times New Roman" w:hAnsi="Times New Roman" w:eastAsia="Times New Roman" w:cs="Times New Roman"/>
                <w:sz w:val="16"/>
                <w:szCs w:val="16"/>
                <w:lang w:val="en-GB" w:eastAsia="nb-NO"/>
              </w:rPr>
              <w:t>(s)</w:t>
            </w:r>
            <w:r w:rsidRPr="00EB5A57" w:rsidR="538A13F3">
              <w:rPr>
                <w:rFonts w:ascii="Times New Roman" w:hAnsi="Times New Roman" w:eastAsia="Times New Roman" w:cs="Times New Roman"/>
                <w:sz w:val="16"/>
                <w:szCs w:val="16"/>
                <w:lang w:val="en-GB" w:eastAsia="nb-NO"/>
              </w:rPr>
              <w:t xml:space="preserve"> </w:t>
            </w:r>
            <w:ins w:author="Jan Magne Strand" w:date="2025-10-28T07:53:00Z" w:id="3382">
              <w:r w:rsidRPr="007943A2" w:rsidR="068659AB">
                <w:rPr>
                  <w:rFonts w:ascii="Times New Roman" w:hAnsi="Times New Roman" w:eastAsia="Times New Roman" w:cs="Times New Roman"/>
                  <w:sz w:val="16"/>
                  <w:szCs w:val="16"/>
                  <w:lang w:val="en-GB" w:eastAsia="nb-NO"/>
                  <w:rPrChange w:author="Fernando Dominguez" w:date="2025-10-31T11:50:00Z" w:id="3383">
                    <w:rPr>
                      <w:rFonts w:ascii="Times New Roman" w:hAnsi="Times New Roman" w:eastAsia="Times New Roman" w:cs="Times New Roman"/>
                      <w:sz w:val="16"/>
                      <w:szCs w:val="16"/>
                      <w:lang w:eastAsia="nb-NO"/>
                    </w:rPr>
                  </w:rPrChange>
                </w:rPr>
                <w:t xml:space="preserve">for a specific product </w:t>
              </w:r>
            </w:ins>
            <w:r w:rsidRPr="00EB5A57" w:rsidR="71C69DF5">
              <w:rPr>
                <w:rFonts w:ascii="Times New Roman" w:hAnsi="Times New Roman" w:eastAsia="Times New Roman" w:cs="Times New Roman"/>
                <w:sz w:val="16"/>
                <w:szCs w:val="16"/>
                <w:lang w:val="en-GB" w:eastAsia="nb-NO"/>
              </w:rPr>
              <w:t>with a meaningful reason.</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00B37150" w14:paraId="581B0417" w14:textId="4B4954B2">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 xml:space="preserve">System </w:t>
            </w:r>
            <w:r w:rsidRPr="00117039" w:rsidR="14924BDF">
              <w:rPr>
                <w:rFonts w:ascii="Times New Roman" w:hAnsi="Times New Roman" w:eastAsia="Times New Roman" w:cs="Times New Roman"/>
                <w:sz w:val="16"/>
                <w:szCs w:val="16"/>
                <w:lang w:val="en-GB" w:eastAsia="nb-NO"/>
              </w:rPr>
              <w:t>o</w:t>
            </w:r>
            <w:r w:rsidRPr="00117039">
              <w:rPr>
                <w:rFonts w:ascii="Times New Roman" w:hAnsi="Times New Roman" w:eastAsia="Times New Roman" w:cs="Times New Roman"/>
                <w:sz w:val="16"/>
                <w:szCs w:val="16"/>
                <w:lang w:val="en-GB" w:eastAsia="nb-NO"/>
              </w:rPr>
              <w:t xml:space="preserve">perator </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00B37150" w14:paraId="1F78CEBC" w14:textId="77777777">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SP module administrator </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117039" w:rsidR="00B37150" w:rsidRDefault="00BE1E36" w14:paraId="789FB6BE" w14:textId="75D70411">
            <w:pPr>
              <w:spacing w:after="0" w:line="240" w:lineRule="auto"/>
              <w:textAlignment w:val="baseline"/>
              <w:rPr>
                <w:rFonts w:ascii="Segoe UI" w:hAnsi="Segoe UI" w:eastAsia="Times New Roman" w:cs="Segoe UI"/>
                <w:sz w:val="18"/>
                <w:szCs w:val="18"/>
                <w:lang w:val="en-GB" w:eastAsia="nb-NO"/>
              </w:rPr>
            </w:pPr>
            <w:r>
              <w:rPr>
                <w:rFonts w:ascii="Times New Roman" w:hAnsi="Times New Roman" w:eastAsia="Times New Roman" w:cs="Times New Roman"/>
                <w:sz w:val="16"/>
                <w:szCs w:val="16"/>
                <w:lang w:val="en-GB" w:eastAsia="nb-NO"/>
              </w:rPr>
              <w:t>A</w:t>
            </w:r>
            <w:ins w:author="Carmen Garcia Montero" w:date="2025-11-03T14:51:00Z" w:id="3384">
              <w:r w:rsidR="000D2D09">
                <w:rPr>
                  <w:rFonts w:ascii="Times New Roman" w:hAnsi="Times New Roman" w:eastAsia="Times New Roman" w:cs="Times New Roman"/>
                  <w:sz w:val="16"/>
                  <w:szCs w:val="16"/>
                  <w:lang w:val="en-GB" w:eastAsia="nb-NO"/>
                </w:rPr>
                <w:t>N</w:t>
              </w:r>
            </w:ins>
            <w:del w:author="Carmen Garcia Montero" w:date="2025-11-03T14:51:00Z" w:id="3385">
              <w:r w:rsidDel="000D2D09">
                <w:rPr>
                  <w:rFonts w:ascii="Times New Roman" w:hAnsi="Times New Roman" w:eastAsia="Times New Roman" w:cs="Times New Roman"/>
                  <w:sz w:val="16"/>
                  <w:szCs w:val="16"/>
                  <w:lang w:val="en-GB" w:eastAsia="nb-NO"/>
                </w:rPr>
                <w:delText>M</w:delText>
              </w:r>
            </w:del>
            <w:r w:rsidRPr="00117039" w:rsidR="00B37150">
              <w:rPr>
                <w:rFonts w:ascii="Times New Roman" w:hAnsi="Times New Roman" w:eastAsia="Times New Roman" w:cs="Times New Roman"/>
                <w:sz w:val="16"/>
                <w:szCs w:val="16"/>
                <w:lang w:val="en-GB" w:eastAsia="nb-NO"/>
              </w:rPr>
              <w:t xml:space="preserve"> – SP</w:t>
            </w:r>
            <w:r w:rsidRPr="00117039" w:rsidR="00C301BE">
              <w:rPr>
                <w:rFonts w:ascii="Times New Roman" w:hAnsi="Times New Roman" w:eastAsia="Times New Roman" w:cs="Times New Roman"/>
                <w:sz w:val="16"/>
                <w:szCs w:val="16"/>
                <w:lang w:val="en-GB" w:eastAsia="nb-NO"/>
              </w:rPr>
              <w:t>-</w:t>
            </w:r>
            <w:ins w:author="Carmen Garcia Montero" w:date="2025-11-03T14:47:00Z" w:id="3386">
              <w:r w:rsidRPr="00117039" w:rsidDel="00A014A1" w:rsidR="00A014A1">
                <w:rPr>
                  <w:rFonts w:ascii="Times New Roman" w:hAnsi="Times New Roman" w:eastAsia="Times New Roman" w:cs="Times New Roman"/>
                  <w:sz w:val="16"/>
                  <w:szCs w:val="16"/>
                  <w:lang w:val="en-GB" w:eastAsia="nb-NO"/>
                </w:rPr>
                <w:t xml:space="preserve"> </w:t>
              </w:r>
            </w:ins>
            <w:r w:rsidRPr="00117039" w:rsidR="00C301BE">
              <w:rPr>
                <w:rFonts w:ascii="Times New Roman" w:hAnsi="Times New Roman" w:eastAsia="Times New Roman" w:cs="Times New Roman"/>
                <w:sz w:val="16"/>
                <w:szCs w:val="16"/>
                <w:lang w:val="en-GB" w:eastAsia="nb-NO"/>
              </w:rPr>
              <w:t>Product-SO</w:t>
            </w:r>
            <w:r w:rsidRPr="00117039" w:rsidR="00B37150">
              <w:rPr>
                <w:rFonts w:ascii="Times New Roman" w:hAnsi="Times New Roman" w:eastAsia="Times New Roman" w:cs="Times New Roman"/>
                <w:sz w:val="16"/>
                <w:szCs w:val="16"/>
                <w:lang w:val="en-GB" w:eastAsia="nb-NO"/>
              </w:rPr>
              <w:t xml:space="preserve"> suspension request </w:t>
            </w:r>
          </w:p>
        </w:tc>
      </w:tr>
      <w:tr w:rsidR="00B37150" w:rsidTr="00C8461B" w14:paraId="6F7D9179" w14:textId="77777777">
        <w:tblPrEx>
          <w:tblCellMar>
            <w:left w:w="0" w:type="dxa"/>
            <w:right w:w="0" w:type="dxa"/>
          </w:tblCellMar>
        </w:tblPrEx>
        <w:trPr>
          <w:trHeight w:val="300"/>
        </w:trPr>
        <w:tc>
          <w:tcPr>
            <w:tcW w:w="687"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2B68A8" w:rsidR="00B37150" w:rsidRDefault="00582D3A" w14:paraId="0ABAD3FE" w14:textId="35D13FB5">
            <w:pPr>
              <w:spacing w:after="0" w:line="240" w:lineRule="auto"/>
              <w:textAlignment w:val="baseline"/>
              <w:rPr>
                <w:rFonts w:ascii="Segoe UI" w:hAnsi="Segoe UI" w:eastAsia="Times New Roman" w:cs="Segoe UI"/>
                <w:sz w:val="18"/>
                <w:szCs w:val="18"/>
                <w:lang w:val="en-GB" w:eastAsia="nb-NO"/>
                <w:rPrChange w:author="Carmen Garcia Montero" w:date="2025-10-16T08:56:00Z" w:id="3387">
                  <w:rPr>
                    <w:rFonts w:ascii="Segoe UI" w:hAnsi="Segoe UI" w:eastAsia="Times New Roman" w:cs="Segoe UI"/>
                    <w:sz w:val="18"/>
                    <w:szCs w:val="18"/>
                    <w:highlight w:val="yellow"/>
                    <w:lang w:val="en-GB" w:eastAsia="nb-NO"/>
                  </w:rPr>
                </w:rPrChange>
              </w:rPr>
            </w:pPr>
            <w:r w:rsidRPr="002B68A8">
              <w:rPr>
                <w:rFonts w:ascii="Times New Roman" w:hAnsi="Times New Roman" w:eastAsia="Times New Roman" w:cs="Times New Roman"/>
                <w:sz w:val="16"/>
                <w:szCs w:val="16"/>
                <w:lang w:val="en-GB" w:eastAsia="nb-NO"/>
                <w:rPrChange w:author="Carmen Garcia Montero" w:date="2025-10-16T08:56:00Z" w:id="3388">
                  <w:rPr>
                    <w:rFonts w:ascii="Times New Roman" w:hAnsi="Times New Roman" w:eastAsia="Times New Roman" w:cs="Times New Roman"/>
                    <w:sz w:val="16"/>
                    <w:szCs w:val="16"/>
                    <w:highlight w:val="yellow"/>
                    <w:lang w:val="en-GB" w:eastAsia="nb-NO"/>
                  </w:rPr>
                </w:rPrChange>
              </w:rPr>
              <w:t>1</w:t>
            </w:r>
            <w:ins w:author="Carmen Garcia Montero" w:date="2025-11-03T12:05:00Z" w:id="3389">
              <w:r w:rsidR="00835D41">
                <w:rPr>
                  <w:rFonts w:ascii="Times New Roman" w:hAnsi="Times New Roman" w:eastAsia="Times New Roman" w:cs="Times New Roman"/>
                  <w:sz w:val="16"/>
                  <w:szCs w:val="16"/>
                  <w:lang w:val="en-GB" w:eastAsia="nb-NO"/>
                </w:rPr>
                <w:t>5</w:t>
              </w:r>
            </w:ins>
            <w:del w:author="Carmen Garcia Montero" w:date="2025-11-03T12:05:00Z" w:id="3390">
              <w:r w:rsidRPr="002B68A8" w:rsidDel="00835D41">
                <w:rPr>
                  <w:rFonts w:ascii="Times New Roman" w:hAnsi="Times New Roman" w:eastAsia="Times New Roman" w:cs="Times New Roman"/>
                  <w:sz w:val="16"/>
                  <w:szCs w:val="16"/>
                  <w:lang w:val="en-GB" w:eastAsia="nb-NO"/>
                  <w:rPrChange w:author="Carmen Garcia Montero" w:date="2025-10-16T08:56:00Z" w:id="3391">
                    <w:rPr>
                      <w:rFonts w:ascii="Times New Roman" w:hAnsi="Times New Roman" w:eastAsia="Times New Roman" w:cs="Times New Roman"/>
                      <w:sz w:val="16"/>
                      <w:szCs w:val="16"/>
                      <w:highlight w:val="yellow"/>
                      <w:lang w:val="en-GB" w:eastAsia="nb-NO"/>
                    </w:rPr>
                  </w:rPrChange>
                </w:rPr>
                <w:delText>6</w:delText>
              </w:r>
            </w:del>
            <w:r w:rsidRPr="002B68A8" w:rsidR="00B37150">
              <w:rPr>
                <w:rFonts w:ascii="Times New Roman" w:hAnsi="Times New Roman" w:eastAsia="Times New Roman" w:cs="Times New Roman"/>
                <w:sz w:val="16"/>
                <w:szCs w:val="16"/>
                <w:lang w:val="en-GB" w:eastAsia="nb-NO"/>
                <w:rPrChange w:author="Carmen Garcia Montero" w:date="2025-10-16T08:56:00Z" w:id="3392">
                  <w:rPr>
                    <w:rFonts w:ascii="Times New Roman" w:hAnsi="Times New Roman" w:eastAsia="Times New Roman" w:cs="Times New Roman"/>
                    <w:sz w:val="16"/>
                    <w:szCs w:val="16"/>
                    <w:highlight w:val="yellow"/>
                    <w:lang w:val="en-GB" w:eastAsia="nb-NO"/>
                  </w:rPr>
                </w:rPrChange>
              </w:rPr>
              <w:t>.2 </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00B37150" w14:paraId="3C636AF9" w14:textId="77777777">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Validate SP suspension request </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EB5A57" w:rsidR="00B37150" w:rsidRDefault="3C6F87CF" w14:paraId="4D0BB909" w14:textId="5C8D6177">
            <w:pPr>
              <w:spacing w:after="0" w:line="240" w:lineRule="auto"/>
              <w:textAlignment w:val="baseline"/>
              <w:rPr>
                <w:rFonts w:ascii="Segoe UI" w:hAnsi="Segoe UI" w:eastAsia="Times New Roman" w:cs="Segoe UI"/>
                <w:sz w:val="18"/>
                <w:szCs w:val="18"/>
                <w:lang w:val="en-GB" w:eastAsia="nb-NO"/>
              </w:rPr>
            </w:pPr>
            <w:r w:rsidRPr="00EB5A57">
              <w:rPr>
                <w:rFonts w:ascii="Times New Roman" w:hAnsi="Times New Roman" w:eastAsia="Times New Roman" w:cs="Times New Roman"/>
                <w:sz w:val="16"/>
                <w:szCs w:val="16"/>
                <w:lang w:val="en-GB" w:eastAsia="nb-NO"/>
              </w:rPr>
              <w:t>The SP module administrator validates the request. In case of an invalid request, a meaningful indication is provided. </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00B37150" w14:paraId="55C65B4B" w14:textId="77777777">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SP module administrator </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00B37150" w14:paraId="35A941F6" w14:textId="78C9065E">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 xml:space="preserve">System </w:t>
            </w:r>
            <w:r w:rsidRPr="00117039" w:rsidR="7CC11218">
              <w:rPr>
                <w:rFonts w:ascii="Times New Roman" w:hAnsi="Times New Roman" w:eastAsia="Times New Roman" w:cs="Times New Roman"/>
                <w:sz w:val="16"/>
                <w:szCs w:val="16"/>
                <w:lang w:val="en-GB" w:eastAsia="nb-NO"/>
              </w:rPr>
              <w:t>o</w:t>
            </w:r>
            <w:r w:rsidRPr="00117039">
              <w:rPr>
                <w:rFonts w:ascii="Times New Roman" w:hAnsi="Times New Roman" w:eastAsia="Times New Roman" w:cs="Times New Roman"/>
                <w:sz w:val="16"/>
                <w:szCs w:val="16"/>
                <w:lang w:val="en-GB" w:eastAsia="nb-NO"/>
              </w:rPr>
              <w:t xml:space="preserve">perator </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117039" w:rsidR="00B37150" w:rsidRDefault="009B3E41" w14:paraId="39543B8E" w14:textId="3B101929">
            <w:pPr>
              <w:spacing w:after="0" w:line="240" w:lineRule="auto"/>
              <w:textAlignment w:val="baseline"/>
              <w:rPr>
                <w:rFonts w:ascii="Segoe UI" w:hAnsi="Segoe UI" w:eastAsia="Times New Roman" w:cs="Segoe UI"/>
                <w:sz w:val="18"/>
                <w:szCs w:val="18"/>
                <w:lang w:val="en-GB" w:eastAsia="nb-NO"/>
              </w:rPr>
            </w:pPr>
            <w:r w:rsidRPr="002B68A8">
              <w:rPr>
                <w:rFonts w:ascii="Times New Roman" w:hAnsi="Times New Roman" w:eastAsia="Times New Roman" w:cs="Times New Roman"/>
                <w:sz w:val="16"/>
                <w:szCs w:val="16"/>
                <w:lang w:val="en-GB" w:eastAsia="nb-NO"/>
                <w:rPrChange w:author="Carmen Garcia Montero" w:date="2025-10-16T08:56:00Z" w:id="3393">
                  <w:rPr>
                    <w:rFonts w:ascii="Times New Roman" w:hAnsi="Times New Roman" w:eastAsia="Times New Roman" w:cs="Times New Roman"/>
                    <w:sz w:val="16"/>
                    <w:szCs w:val="16"/>
                    <w:highlight w:val="yellow"/>
                    <w:lang w:val="en-GB" w:eastAsia="nb-NO"/>
                  </w:rPr>
                </w:rPrChange>
              </w:rPr>
              <w:t>B</w:t>
            </w:r>
            <w:r w:rsidRPr="00117039" w:rsidR="00B37150">
              <w:rPr>
                <w:rFonts w:ascii="Times New Roman" w:hAnsi="Times New Roman" w:eastAsia="Times New Roman" w:cs="Times New Roman"/>
                <w:sz w:val="16"/>
                <w:szCs w:val="16"/>
                <w:lang w:val="en-GB" w:eastAsia="nb-NO"/>
              </w:rPr>
              <w:t xml:space="preserve"> – </w:t>
            </w:r>
            <w:del w:author="Albrecht, Patrick" w:date="2025-10-29T16:25:00Z" w:id="3394">
              <w:r w:rsidRPr="00117039" w:rsidR="00B37150">
                <w:rPr>
                  <w:rFonts w:ascii="Times New Roman" w:hAnsi="Times New Roman" w:eastAsia="Times New Roman" w:cs="Times New Roman"/>
                  <w:sz w:val="16"/>
                  <w:szCs w:val="16"/>
                  <w:lang w:val="en-GB" w:eastAsia="nb-NO"/>
                </w:rPr>
                <w:delText>Request validation information</w:delText>
              </w:r>
            </w:del>
            <w:ins w:author="Albrecht, Patrick" w:date="2025-10-29T16:25:00Z" w:id="3395">
              <w:r w:rsidR="007A3E14">
                <w:rPr>
                  <w:rFonts w:ascii="Times New Roman" w:hAnsi="Times New Roman" w:eastAsia="Times New Roman" w:cs="Times New Roman"/>
                  <w:sz w:val="16"/>
                  <w:szCs w:val="16"/>
                  <w:lang w:val="en-GB" w:eastAsia="nb-NO"/>
                </w:rPr>
                <w:t>Information on validation</w:t>
              </w:r>
            </w:ins>
            <w:r w:rsidRPr="00117039" w:rsidR="00B37150">
              <w:rPr>
                <w:rFonts w:ascii="Times New Roman" w:hAnsi="Times New Roman" w:eastAsia="Times New Roman" w:cs="Times New Roman"/>
                <w:sz w:val="16"/>
                <w:szCs w:val="16"/>
                <w:lang w:val="en-GB" w:eastAsia="nb-NO"/>
              </w:rPr>
              <w:t> </w:t>
            </w:r>
          </w:p>
        </w:tc>
      </w:tr>
      <w:tr w:rsidRPr="001F0E9D" w:rsidR="00B37150" w:rsidTr="00C8461B" w14:paraId="7A092890" w14:textId="77777777">
        <w:tblPrEx>
          <w:tblCellMar>
            <w:left w:w="0" w:type="dxa"/>
            <w:right w:w="0" w:type="dxa"/>
          </w:tblCellMar>
        </w:tblPrEx>
        <w:trPr>
          <w:trHeight w:val="300"/>
        </w:trPr>
        <w:tc>
          <w:tcPr>
            <w:tcW w:w="687"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2B68A8" w:rsidR="00B37150" w:rsidRDefault="00582D3A" w14:paraId="3F42B576" w14:textId="004FC7AE">
            <w:pPr>
              <w:spacing w:after="0" w:line="240" w:lineRule="auto"/>
              <w:textAlignment w:val="baseline"/>
              <w:rPr>
                <w:rFonts w:ascii="Segoe UI" w:hAnsi="Segoe UI" w:eastAsia="Times New Roman" w:cs="Segoe UI"/>
                <w:sz w:val="18"/>
                <w:szCs w:val="18"/>
                <w:lang w:val="en-GB" w:eastAsia="nb-NO"/>
                <w:rPrChange w:author="Carmen Garcia Montero" w:date="2025-10-16T08:56:00Z" w:id="3396">
                  <w:rPr>
                    <w:rFonts w:ascii="Segoe UI" w:hAnsi="Segoe UI" w:eastAsia="Times New Roman" w:cs="Segoe UI"/>
                    <w:sz w:val="18"/>
                    <w:szCs w:val="18"/>
                    <w:highlight w:val="yellow"/>
                    <w:lang w:val="en-GB" w:eastAsia="nb-NO"/>
                  </w:rPr>
                </w:rPrChange>
              </w:rPr>
            </w:pPr>
            <w:r w:rsidRPr="002B68A8">
              <w:rPr>
                <w:rFonts w:ascii="Times New Roman" w:hAnsi="Times New Roman" w:eastAsia="Times New Roman" w:cs="Times New Roman"/>
                <w:sz w:val="16"/>
                <w:szCs w:val="16"/>
                <w:lang w:val="en-GB" w:eastAsia="nb-NO"/>
                <w:rPrChange w:author="Carmen Garcia Montero" w:date="2025-10-16T08:56:00Z" w:id="3397">
                  <w:rPr>
                    <w:rFonts w:ascii="Times New Roman" w:hAnsi="Times New Roman" w:eastAsia="Times New Roman" w:cs="Times New Roman"/>
                    <w:sz w:val="16"/>
                    <w:szCs w:val="16"/>
                    <w:highlight w:val="yellow"/>
                    <w:lang w:val="en-GB" w:eastAsia="nb-NO"/>
                  </w:rPr>
                </w:rPrChange>
              </w:rPr>
              <w:t>1</w:t>
            </w:r>
            <w:ins w:author="Carmen Garcia Montero" w:date="2025-11-03T12:05:00Z" w:id="3398">
              <w:r w:rsidR="00835D41">
                <w:rPr>
                  <w:rFonts w:ascii="Times New Roman" w:hAnsi="Times New Roman" w:eastAsia="Times New Roman" w:cs="Times New Roman"/>
                  <w:sz w:val="16"/>
                  <w:szCs w:val="16"/>
                  <w:lang w:val="en-GB" w:eastAsia="nb-NO"/>
                </w:rPr>
                <w:t>5</w:t>
              </w:r>
            </w:ins>
            <w:del w:author="Carmen Garcia Montero" w:date="2025-11-03T12:05:00Z" w:id="3399">
              <w:r w:rsidRPr="002B68A8" w:rsidDel="00835D41">
                <w:rPr>
                  <w:rFonts w:ascii="Times New Roman" w:hAnsi="Times New Roman" w:eastAsia="Times New Roman" w:cs="Times New Roman"/>
                  <w:sz w:val="16"/>
                  <w:szCs w:val="16"/>
                  <w:lang w:val="en-GB" w:eastAsia="nb-NO"/>
                  <w:rPrChange w:author="Carmen Garcia Montero" w:date="2025-10-16T08:56:00Z" w:id="3400">
                    <w:rPr>
                      <w:rFonts w:ascii="Times New Roman" w:hAnsi="Times New Roman" w:eastAsia="Times New Roman" w:cs="Times New Roman"/>
                      <w:sz w:val="16"/>
                      <w:szCs w:val="16"/>
                      <w:highlight w:val="yellow"/>
                      <w:lang w:val="en-GB" w:eastAsia="nb-NO"/>
                    </w:rPr>
                  </w:rPrChange>
                </w:rPr>
                <w:delText>6</w:delText>
              </w:r>
            </w:del>
            <w:r w:rsidRPr="002B68A8" w:rsidR="00B37150">
              <w:rPr>
                <w:rFonts w:ascii="Times New Roman" w:hAnsi="Times New Roman" w:eastAsia="Times New Roman" w:cs="Times New Roman"/>
                <w:sz w:val="16"/>
                <w:szCs w:val="16"/>
                <w:lang w:val="en-GB" w:eastAsia="nb-NO"/>
                <w:rPrChange w:author="Carmen Garcia Montero" w:date="2025-10-16T08:56:00Z" w:id="3401">
                  <w:rPr>
                    <w:rFonts w:ascii="Times New Roman" w:hAnsi="Times New Roman" w:eastAsia="Times New Roman" w:cs="Times New Roman"/>
                    <w:sz w:val="16"/>
                    <w:szCs w:val="16"/>
                    <w:highlight w:val="yellow"/>
                    <w:lang w:val="en-GB" w:eastAsia="nb-NO"/>
                  </w:rPr>
                </w:rPrChange>
              </w:rPr>
              <w:t>.3 </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46AE56A4" w14:paraId="7D3835EC" w14:textId="30035448">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Register</w:t>
            </w:r>
            <w:r w:rsidRPr="00117039" w:rsidR="71EAB5F6">
              <w:rPr>
                <w:rFonts w:ascii="Times New Roman" w:hAnsi="Times New Roman" w:eastAsia="Times New Roman" w:cs="Times New Roman"/>
                <w:sz w:val="16"/>
                <w:szCs w:val="16"/>
                <w:lang w:val="en-GB" w:eastAsia="nb-NO"/>
              </w:rPr>
              <w:t xml:space="preserve"> </w:t>
            </w:r>
            <w:r w:rsidRPr="00117039" w:rsidR="4AAC7A84">
              <w:rPr>
                <w:rFonts w:ascii="Times New Roman" w:hAnsi="Times New Roman" w:eastAsia="Times New Roman" w:cs="Times New Roman"/>
                <w:sz w:val="16"/>
                <w:szCs w:val="16"/>
                <w:lang w:val="en-GB" w:eastAsia="nb-NO"/>
              </w:rPr>
              <w:t>s</w:t>
            </w:r>
            <w:r w:rsidRPr="00117039" w:rsidR="71EAB5F6">
              <w:rPr>
                <w:rFonts w:ascii="Times New Roman" w:hAnsi="Times New Roman" w:eastAsia="Times New Roman" w:cs="Times New Roman"/>
                <w:sz w:val="16"/>
                <w:szCs w:val="16"/>
                <w:lang w:val="en-GB" w:eastAsia="nb-NO"/>
              </w:rPr>
              <w:t>uspension</w:t>
            </w:r>
            <w:r w:rsidRPr="00117039" w:rsidR="00B37150">
              <w:rPr>
                <w:rFonts w:ascii="Times New Roman" w:hAnsi="Times New Roman" w:eastAsia="Times New Roman" w:cs="Times New Roman"/>
                <w:sz w:val="16"/>
                <w:szCs w:val="16"/>
                <w:lang w:val="en-GB" w:eastAsia="nb-NO"/>
              </w:rPr>
              <w:t> </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EB5A57" w:rsidR="00B37150" w:rsidP="3A469E4A" w:rsidRDefault="006047D1" w14:paraId="1B39FC8B" w14:textId="260755C4">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The SP module administrator suspends </w:t>
            </w:r>
            <w:r w:rsidRPr="00EB5A57" w:rsidR="748C1FD4">
              <w:rPr>
                <w:rFonts w:ascii="Times New Roman" w:hAnsi="Times New Roman" w:eastAsia="Times New Roman" w:cs="Times New Roman"/>
                <w:sz w:val="16"/>
                <w:szCs w:val="16"/>
                <w:lang w:val="en-GB" w:eastAsia="nb-NO"/>
              </w:rPr>
              <w:t xml:space="preserve">the </w:t>
            </w:r>
            <w:r w:rsidRPr="00EB5A57" w:rsidR="4D278427">
              <w:rPr>
                <w:rFonts w:ascii="Times New Roman" w:hAnsi="Times New Roman" w:eastAsia="Times New Roman" w:cs="Times New Roman"/>
                <w:sz w:val="16"/>
                <w:szCs w:val="16"/>
                <w:lang w:val="en-GB" w:eastAsia="nb-NO"/>
              </w:rPr>
              <w:t xml:space="preserve">relevant SP </w:t>
            </w:r>
            <w:r w:rsidRPr="00EB5A57" w:rsidR="6EBD1005">
              <w:rPr>
                <w:rFonts w:ascii="Times New Roman" w:hAnsi="Times New Roman" w:eastAsia="Times New Roman" w:cs="Times New Roman"/>
                <w:sz w:val="16"/>
                <w:szCs w:val="16"/>
                <w:lang w:val="en-GB" w:eastAsia="nb-NO"/>
              </w:rPr>
              <w:t>qualification</w:t>
            </w:r>
            <w:r w:rsidRPr="00EB5A57" w:rsidR="088945B9">
              <w:rPr>
                <w:rFonts w:ascii="Times New Roman" w:hAnsi="Times New Roman" w:eastAsia="Times New Roman" w:cs="Times New Roman"/>
                <w:sz w:val="16"/>
                <w:szCs w:val="16"/>
                <w:lang w:val="en-GB" w:eastAsia="nb-NO"/>
              </w:rPr>
              <w:t>s</w:t>
            </w:r>
            <w:ins w:author="Jan Magne Strand" w:date="2025-10-28T07:54:00Z" w:id="3402">
              <w:r w:rsidRPr="1E69FA46" w:rsidR="3EAC0CA5">
                <w:rPr>
                  <w:rFonts w:ascii="Times New Roman" w:hAnsi="Times New Roman" w:eastAsia="Times New Roman" w:cs="Times New Roman"/>
                  <w:sz w:val="16"/>
                  <w:szCs w:val="16"/>
                  <w:lang w:val="en-GB" w:eastAsia="nb-NO"/>
                </w:rPr>
                <w:t xml:space="preserve"> for the spe</w:t>
              </w:r>
            </w:ins>
            <w:ins w:author="Jan Magne Strand" w:date="2025-10-28T09:02:00Z" w:id="3403">
              <w:r w:rsidRPr="1E69FA46" w:rsidR="0F429EC3">
                <w:rPr>
                  <w:rFonts w:ascii="Times New Roman" w:hAnsi="Times New Roman" w:eastAsia="Times New Roman" w:cs="Times New Roman"/>
                  <w:sz w:val="16"/>
                  <w:szCs w:val="16"/>
                  <w:lang w:val="en-GB" w:eastAsia="nb-NO"/>
                </w:rPr>
                <w:t>c</w:t>
              </w:r>
            </w:ins>
            <w:ins w:author="Jan Magne Strand" w:date="2025-10-28T07:54:00Z" w:id="3404">
              <w:r w:rsidRPr="1E69FA46" w:rsidR="3EAC0CA5">
                <w:rPr>
                  <w:rFonts w:ascii="Times New Roman" w:hAnsi="Times New Roman" w:eastAsia="Times New Roman" w:cs="Times New Roman"/>
                  <w:sz w:val="16"/>
                  <w:szCs w:val="16"/>
                  <w:lang w:val="en-GB" w:eastAsia="nb-NO"/>
                </w:rPr>
                <w:t>ific product.</w:t>
              </w:r>
            </w:ins>
            <w:del w:author="Jan Magne Strand" w:date="2025-10-28T07:54:00Z" w:id="3405">
              <w:r w:rsidRPr="00EB5A57" w:rsidR="3FB1B8CA">
                <w:rPr>
                  <w:rFonts w:ascii="Times New Roman" w:hAnsi="Times New Roman" w:eastAsia="Times New Roman" w:cs="Times New Roman"/>
                  <w:sz w:val="16"/>
                  <w:szCs w:val="16"/>
                  <w:lang w:val="en-GB" w:eastAsia="nb-NO"/>
                </w:rPr>
                <w:delText>.</w:delText>
              </w:r>
            </w:del>
          </w:p>
          <w:p w:rsidRPr="00EB5A57" w:rsidR="00B37150" w:rsidP="3A469E4A" w:rsidRDefault="00B37150" w14:paraId="05693A11" w14:textId="139D0882">
            <w:pPr>
              <w:spacing w:after="0" w:line="240" w:lineRule="auto"/>
              <w:textAlignment w:val="baseline"/>
              <w:rPr>
                <w:rFonts w:ascii="Times New Roman" w:hAnsi="Times New Roman" w:eastAsia="Times New Roman" w:cs="Times New Roman"/>
                <w:sz w:val="16"/>
                <w:szCs w:val="16"/>
                <w:lang w:val="en-GB" w:eastAsia="nb-NO"/>
              </w:rPr>
            </w:pPr>
          </w:p>
          <w:p w:rsidRPr="00EB5A57" w:rsidR="00B37150" w:rsidP="3A469E4A" w:rsidRDefault="3FB1B8CA" w14:paraId="70799891" w14:textId="48539FCD">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The effect should be that </w:t>
            </w:r>
            <w:r w:rsidRPr="00EB5A57" w:rsidR="314AAC95">
              <w:rPr>
                <w:rFonts w:ascii="Times New Roman" w:hAnsi="Times New Roman" w:eastAsia="Times New Roman" w:cs="Times New Roman"/>
                <w:sz w:val="16"/>
                <w:szCs w:val="16"/>
                <w:lang w:val="en-GB" w:eastAsia="nb-NO"/>
              </w:rPr>
              <w:t>SP will n</w:t>
            </w:r>
            <w:r w:rsidRPr="00EB5A57" w:rsidR="6AFDD14E">
              <w:rPr>
                <w:rFonts w:ascii="Times New Roman" w:hAnsi="Times New Roman" w:eastAsia="Times New Roman" w:cs="Times New Roman"/>
                <w:sz w:val="16"/>
                <w:szCs w:val="16"/>
                <w:lang w:val="en-GB" w:eastAsia="nb-NO"/>
              </w:rPr>
              <w:t xml:space="preserve">ot be qualified to </w:t>
            </w:r>
            <w:r w:rsidRPr="00EB5A57" w:rsidR="50533F69">
              <w:rPr>
                <w:rFonts w:ascii="Times New Roman" w:hAnsi="Times New Roman" w:eastAsia="Times New Roman" w:cs="Times New Roman"/>
                <w:sz w:val="16"/>
                <w:szCs w:val="16"/>
                <w:lang w:val="en-GB" w:eastAsia="nb-NO"/>
              </w:rPr>
              <w:t xml:space="preserve">offer services </w:t>
            </w:r>
            <w:r w:rsidRPr="00EB5A57" w:rsidR="1096DAA0">
              <w:rPr>
                <w:rFonts w:ascii="Times New Roman" w:hAnsi="Times New Roman" w:eastAsia="Times New Roman" w:cs="Times New Roman"/>
                <w:sz w:val="16"/>
                <w:szCs w:val="16"/>
                <w:lang w:val="en-GB" w:eastAsia="nb-NO"/>
              </w:rPr>
              <w:t>from SPG</w:t>
            </w:r>
            <w:r w:rsidR="00257679">
              <w:rPr>
                <w:rFonts w:ascii="Times New Roman" w:hAnsi="Times New Roman" w:eastAsia="Times New Roman" w:cs="Times New Roman"/>
                <w:sz w:val="16"/>
                <w:szCs w:val="16"/>
                <w:lang w:val="en-GB" w:eastAsia="nb-NO"/>
              </w:rPr>
              <w:t xml:space="preserve"> or </w:t>
            </w:r>
            <w:r w:rsidR="1096DAA0">
              <w:rPr>
                <w:rFonts w:ascii="Times New Roman" w:hAnsi="Times New Roman" w:eastAsia="Times New Roman" w:cs="Times New Roman"/>
                <w:sz w:val="16"/>
                <w:szCs w:val="16"/>
                <w:lang w:val="en-GB" w:eastAsia="nb-NO"/>
              </w:rPr>
              <w:t>SPU</w:t>
            </w:r>
            <w:r w:rsidRPr="00EB5A57" w:rsidR="1096DAA0">
              <w:rPr>
                <w:rFonts w:ascii="Times New Roman" w:hAnsi="Times New Roman" w:eastAsia="Times New Roman" w:cs="Times New Roman"/>
                <w:sz w:val="16"/>
                <w:szCs w:val="16"/>
                <w:lang w:val="en-GB" w:eastAsia="nb-NO"/>
              </w:rPr>
              <w:t xml:space="preserve"> wh</w:t>
            </w:r>
            <w:r w:rsidRPr="00EB5A57" w:rsidR="0660C3DF">
              <w:rPr>
                <w:rFonts w:ascii="Times New Roman" w:hAnsi="Times New Roman" w:eastAsia="Times New Roman" w:cs="Times New Roman"/>
                <w:sz w:val="16"/>
                <w:szCs w:val="16"/>
                <w:lang w:val="en-GB" w:eastAsia="nb-NO"/>
              </w:rPr>
              <w:t xml:space="preserve">ere the SP </w:t>
            </w:r>
            <w:del w:author="Jan Magne Strand" w:date="2025-10-28T07:54:00Z" w:id="3406">
              <w:r w:rsidRPr="00EB5A57" w:rsidR="00853415">
                <w:rPr>
                  <w:rFonts w:ascii="Times New Roman" w:hAnsi="Times New Roman" w:eastAsia="Times New Roman" w:cs="Times New Roman"/>
                  <w:sz w:val="16"/>
                  <w:szCs w:val="16"/>
                  <w:lang w:val="en-GB" w:eastAsia="nb-NO"/>
                </w:rPr>
                <w:delText xml:space="preserve">product </w:delText>
              </w:r>
            </w:del>
            <w:r w:rsidRPr="00EB5A57" w:rsidR="00853415">
              <w:rPr>
                <w:rFonts w:ascii="Times New Roman" w:hAnsi="Times New Roman" w:eastAsia="Times New Roman" w:cs="Times New Roman"/>
                <w:sz w:val="16"/>
                <w:szCs w:val="16"/>
                <w:lang w:val="en-GB" w:eastAsia="nb-NO"/>
              </w:rPr>
              <w:t xml:space="preserve">application </w:t>
            </w:r>
            <w:ins w:author="Jan Magne Strand" w:date="2025-10-28T07:54:00Z" w:id="3407">
              <w:r w:rsidRPr="1E69FA46" w:rsidR="268FFEC7">
                <w:rPr>
                  <w:rFonts w:ascii="Times New Roman" w:hAnsi="Times New Roman" w:eastAsia="Times New Roman" w:cs="Times New Roman"/>
                  <w:sz w:val="16"/>
                  <w:szCs w:val="16"/>
                  <w:lang w:val="en-GB" w:eastAsia="nb-NO"/>
                </w:rPr>
                <w:t xml:space="preserve">for specific product </w:t>
              </w:r>
            </w:ins>
            <w:r w:rsidRPr="00EB5A57" w:rsidR="0660C3DF">
              <w:rPr>
                <w:rFonts w:ascii="Times New Roman" w:hAnsi="Times New Roman" w:eastAsia="Times New Roman" w:cs="Times New Roman"/>
                <w:sz w:val="16"/>
                <w:szCs w:val="16"/>
                <w:lang w:val="en-GB" w:eastAsia="nb-NO"/>
              </w:rPr>
              <w:t>has been suspended.</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3C6F87CF" w14:paraId="03DEDA02" w14:textId="77777777">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SP module administrator </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00B37150" w14:paraId="175E1E6D" w14:textId="7E93B5B1">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w:t>
            </w:r>
            <w:r w:rsidRPr="00117039" w:rsidR="1C2F595D">
              <w:rPr>
                <w:rFonts w:ascii="Times New Roman" w:hAnsi="Times New Roman" w:eastAsia="Times New Roman" w:cs="Times New Roman"/>
                <w:sz w:val="16"/>
                <w:szCs w:val="16"/>
                <w:lang w:val="en-GB" w:eastAsia="nb-NO"/>
              </w:rPr>
              <w:t>[not relevant]</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117039" w:rsidR="00B37150" w:rsidP="6A0E7502" w:rsidRDefault="00B37150" w14:paraId="4EF5641D" w14:textId="383C368A">
            <w:pPr>
              <w:spacing w:after="0" w:line="240" w:lineRule="auto"/>
              <w:rPr>
                <w:rFonts w:ascii="Times New Roman" w:hAnsi="Times New Roman" w:eastAsia="Times New Roman" w:cs="Times New Roman"/>
                <w:sz w:val="16"/>
                <w:szCs w:val="16"/>
                <w:lang w:val="en-GB" w:eastAsia="nb-NO"/>
              </w:rPr>
            </w:pPr>
          </w:p>
          <w:p w:rsidRPr="00117039" w:rsidR="00B37150" w:rsidP="1687254C" w:rsidRDefault="320EB20E" w14:paraId="10C1E8B5" w14:textId="6BFB549E">
            <w:pPr>
              <w:spacing w:after="0" w:line="240"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 relevant]</w:t>
            </w:r>
          </w:p>
        </w:tc>
      </w:tr>
      <w:tr w:rsidRPr="00015516" w:rsidR="00D62BD0" w:rsidTr="00C8461B" w14:paraId="05BB776E" w14:textId="77777777">
        <w:tblPrEx>
          <w:tblCellMar>
            <w:left w:w="0" w:type="dxa"/>
            <w:right w:w="0" w:type="dxa"/>
          </w:tblCellMar>
        </w:tblPrEx>
        <w:trPr>
          <w:trHeight w:val="300"/>
        </w:trPr>
        <w:tc>
          <w:tcPr>
            <w:tcW w:w="687" w:type="dxa"/>
            <w:tcBorders>
              <w:top w:val="single" w:color="000000" w:themeColor="text1" w:sz="6" w:space="0"/>
              <w:left w:val="single" w:color="auto" w:sz="6" w:space="0"/>
              <w:bottom w:val="single" w:color="000000" w:themeColor="text1" w:sz="6" w:space="0"/>
              <w:right w:val="single" w:color="000000" w:themeColor="text1" w:sz="6" w:space="0"/>
            </w:tcBorders>
          </w:tcPr>
          <w:p w:rsidRPr="002B68A8" w:rsidR="00D62BD0" w:rsidRDefault="00582D3A" w14:paraId="03CFC80F" w14:textId="46BBE3F4">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408">
                  <w:rPr>
                    <w:rFonts w:ascii="Times New Roman" w:hAnsi="Times New Roman" w:eastAsia="Times New Roman" w:cs="Times New Roman"/>
                    <w:sz w:val="16"/>
                    <w:szCs w:val="16"/>
                    <w:highlight w:val="yellow"/>
                    <w:lang w:val="en-GB" w:eastAsia="nb-NO"/>
                  </w:rPr>
                </w:rPrChange>
              </w:rPr>
            </w:pPr>
            <w:r w:rsidRPr="002B68A8">
              <w:rPr>
                <w:rFonts w:ascii="Times New Roman" w:hAnsi="Times New Roman" w:eastAsia="Times New Roman" w:cs="Times New Roman"/>
                <w:sz w:val="16"/>
                <w:szCs w:val="16"/>
                <w:lang w:val="en-GB" w:eastAsia="nb-NO"/>
                <w:rPrChange w:author="Carmen Garcia Montero" w:date="2025-10-16T08:56:00Z" w:id="3409">
                  <w:rPr>
                    <w:rFonts w:ascii="Times New Roman" w:hAnsi="Times New Roman" w:eastAsia="Times New Roman" w:cs="Times New Roman"/>
                    <w:sz w:val="16"/>
                    <w:szCs w:val="16"/>
                    <w:highlight w:val="yellow"/>
                    <w:lang w:val="en-GB" w:eastAsia="nb-NO"/>
                  </w:rPr>
                </w:rPrChange>
              </w:rPr>
              <w:t>1</w:t>
            </w:r>
            <w:ins w:author="Carmen Garcia Montero" w:date="2025-11-03T12:05:00Z" w:id="3410">
              <w:r w:rsidR="00835D41">
                <w:rPr>
                  <w:rFonts w:ascii="Times New Roman" w:hAnsi="Times New Roman" w:eastAsia="Times New Roman" w:cs="Times New Roman"/>
                  <w:sz w:val="16"/>
                  <w:szCs w:val="16"/>
                  <w:lang w:val="en-GB" w:eastAsia="nb-NO"/>
                </w:rPr>
                <w:t>5</w:t>
              </w:r>
            </w:ins>
            <w:del w:author="Carmen Garcia Montero" w:date="2025-11-03T12:05:00Z" w:id="3411">
              <w:r w:rsidRPr="002B68A8" w:rsidDel="00835D41">
                <w:rPr>
                  <w:rFonts w:ascii="Times New Roman" w:hAnsi="Times New Roman" w:eastAsia="Times New Roman" w:cs="Times New Roman"/>
                  <w:sz w:val="16"/>
                  <w:szCs w:val="16"/>
                  <w:lang w:val="en-GB" w:eastAsia="nb-NO"/>
                  <w:rPrChange w:author="Carmen Garcia Montero" w:date="2025-10-16T08:56:00Z" w:id="3412">
                    <w:rPr>
                      <w:rFonts w:ascii="Times New Roman" w:hAnsi="Times New Roman" w:eastAsia="Times New Roman" w:cs="Times New Roman"/>
                      <w:sz w:val="16"/>
                      <w:szCs w:val="16"/>
                      <w:highlight w:val="yellow"/>
                      <w:lang w:val="en-GB" w:eastAsia="nb-NO"/>
                    </w:rPr>
                  </w:rPrChange>
                </w:rPr>
                <w:delText>6</w:delText>
              </w:r>
            </w:del>
            <w:r w:rsidRPr="002B68A8" w:rsidR="003E6231">
              <w:rPr>
                <w:rFonts w:ascii="Times New Roman" w:hAnsi="Times New Roman" w:eastAsia="Times New Roman" w:cs="Times New Roman"/>
                <w:sz w:val="16"/>
                <w:szCs w:val="16"/>
                <w:lang w:val="en-GB" w:eastAsia="nb-NO"/>
                <w:rPrChange w:author="Carmen Garcia Montero" w:date="2025-10-16T08:56:00Z" w:id="3413">
                  <w:rPr>
                    <w:rFonts w:ascii="Times New Roman" w:hAnsi="Times New Roman" w:eastAsia="Times New Roman" w:cs="Times New Roman"/>
                    <w:sz w:val="16"/>
                    <w:szCs w:val="16"/>
                    <w:highlight w:val="yellow"/>
                    <w:lang w:val="en-GB" w:eastAsia="nb-NO"/>
                  </w:rPr>
                </w:rPrChange>
              </w:rPr>
              <w:t>.4</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D62BD0" w:rsidRDefault="00832A8C" w14:paraId="553A92E8" w14:textId="542DC394">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Notify SP</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B5A57" w:rsidR="00D62BD0" w:rsidP="3A469E4A" w:rsidRDefault="00BD55C7" w14:paraId="4322B59C" w14:textId="60F37D65">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The SP module administrator notify</w:t>
            </w:r>
            <w:r w:rsidRPr="00EB5A57" w:rsidR="00260929">
              <w:rPr>
                <w:rFonts w:ascii="Times New Roman" w:hAnsi="Times New Roman" w:eastAsia="Times New Roman" w:cs="Times New Roman"/>
                <w:sz w:val="16"/>
                <w:szCs w:val="16"/>
                <w:lang w:val="en-GB" w:eastAsia="nb-NO"/>
              </w:rPr>
              <w:t xml:space="preserve"> the SP with the reason</w:t>
            </w:r>
            <w:r w:rsidRPr="00EB5A57" w:rsidR="0089726F">
              <w:rPr>
                <w:rFonts w:ascii="Times New Roman" w:hAnsi="Times New Roman" w:eastAsia="Times New Roman" w:cs="Times New Roman"/>
                <w:sz w:val="16"/>
                <w:szCs w:val="16"/>
                <w:lang w:val="en-GB" w:eastAsia="nb-NO"/>
              </w:rPr>
              <w:t xml:space="preserve"> given by SO</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D62BD0" w:rsidRDefault="0089726F" w14:paraId="259DE7A8" w14:textId="09F462D1">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 </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D62BD0" w:rsidRDefault="24BE6D10" w14:paraId="35CCE489" w14:textId="2D1447D9">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w:t>
            </w:r>
            <w:r w:rsidRPr="00117039" w:rsidR="129846EF">
              <w:rPr>
                <w:rFonts w:ascii="Times New Roman" w:hAnsi="Times New Roman" w:eastAsia="Times New Roman" w:cs="Times New Roman"/>
                <w:sz w:val="16"/>
                <w:szCs w:val="16"/>
                <w:lang w:val="en-GB" w:eastAsia="nb-NO"/>
              </w:rPr>
              <w:t xml:space="preserve">ervice </w:t>
            </w:r>
            <w:r w:rsidRPr="00117039" w:rsidR="3AF6B1FF">
              <w:rPr>
                <w:rFonts w:ascii="Times New Roman" w:hAnsi="Times New Roman" w:eastAsia="Times New Roman" w:cs="Times New Roman"/>
                <w:sz w:val="16"/>
                <w:szCs w:val="16"/>
                <w:lang w:val="en-GB" w:eastAsia="nb-NO"/>
              </w:rPr>
              <w:t>Provider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D62BD0" w:rsidRDefault="00BA1066" w14:paraId="106820B5" w14:textId="19A50C36">
            <w:pPr>
              <w:spacing w:after="0" w:line="240" w:lineRule="auto"/>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sz w:val="16"/>
                <w:szCs w:val="16"/>
                <w:lang w:val="en-GB" w:eastAsia="nb-NO"/>
              </w:rPr>
              <w:t>A</w:t>
            </w:r>
            <w:ins w:author="Carmen Garcia Montero" w:date="2025-11-03T14:51:00Z" w:id="3414">
              <w:r w:rsidR="000D2D09">
                <w:rPr>
                  <w:rFonts w:ascii="Times New Roman" w:hAnsi="Times New Roman" w:eastAsia="Times New Roman" w:cs="Times New Roman"/>
                  <w:sz w:val="16"/>
                  <w:szCs w:val="16"/>
                  <w:lang w:val="en-GB" w:eastAsia="nb-NO"/>
                </w:rPr>
                <w:t>O</w:t>
              </w:r>
            </w:ins>
            <w:del w:author="Carmen Garcia Montero" w:date="2025-11-03T14:51:00Z" w:id="3415">
              <w:r w:rsidDel="000D2D09">
                <w:rPr>
                  <w:rFonts w:ascii="Times New Roman" w:hAnsi="Times New Roman" w:eastAsia="Times New Roman" w:cs="Times New Roman"/>
                  <w:sz w:val="16"/>
                  <w:szCs w:val="16"/>
                  <w:lang w:val="en-GB" w:eastAsia="nb-NO"/>
                </w:rPr>
                <w:delText>N</w:delText>
              </w:r>
            </w:del>
            <w:r w:rsidRPr="00117039" w:rsidR="005D5597">
              <w:rPr>
                <w:rFonts w:ascii="Times New Roman" w:hAnsi="Times New Roman" w:eastAsia="Times New Roman" w:cs="Times New Roman"/>
                <w:sz w:val="16"/>
                <w:szCs w:val="16"/>
                <w:lang w:val="en-GB" w:eastAsia="nb-NO"/>
              </w:rPr>
              <w:t xml:space="preserve"> – SP</w:t>
            </w:r>
            <w:r w:rsidRPr="00117039" w:rsidR="00C301BE">
              <w:rPr>
                <w:rFonts w:ascii="Times New Roman" w:hAnsi="Times New Roman" w:eastAsia="Times New Roman" w:cs="Times New Roman"/>
                <w:sz w:val="16"/>
                <w:szCs w:val="16"/>
                <w:lang w:val="en-GB" w:eastAsia="nb-NO"/>
              </w:rPr>
              <w:t>-</w:t>
            </w:r>
            <w:ins w:author="Carmen Garcia Montero" w:date="2025-11-03T14:47:00Z" w:id="3416">
              <w:r w:rsidRPr="00117039" w:rsidDel="00A014A1" w:rsidR="00A014A1">
                <w:rPr>
                  <w:rFonts w:ascii="Times New Roman" w:hAnsi="Times New Roman" w:eastAsia="Times New Roman" w:cs="Times New Roman"/>
                  <w:sz w:val="16"/>
                  <w:szCs w:val="16"/>
                  <w:lang w:val="en-GB" w:eastAsia="nb-NO"/>
                </w:rPr>
                <w:t xml:space="preserve"> </w:t>
              </w:r>
            </w:ins>
            <w:r w:rsidRPr="00117039" w:rsidR="00C301BE">
              <w:rPr>
                <w:rFonts w:ascii="Times New Roman" w:hAnsi="Times New Roman" w:eastAsia="Times New Roman" w:cs="Times New Roman"/>
                <w:sz w:val="16"/>
                <w:szCs w:val="16"/>
                <w:lang w:val="en-GB" w:eastAsia="nb-NO"/>
              </w:rPr>
              <w:t>Product-SO</w:t>
            </w:r>
            <w:r w:rsidRPr="00117039" w:rsidR="005D5597">
              <w:rPr>
                <w:rFonts w:ascii="Times New Roman" w:hAnsi="Times New Roman" w:eastAsia="Times New Roman" w:cs="Times New Roman"/>
                <w:sz w:val="16"/>
                <w:szCs w:val="16"/>
                <w:lang w:val="en-GB" w:eastAsia="nb-NO"/>
              </w:rPr>
              <w:t xml:space="preserve"> suspension notification</w:t>
            </w:r>
          </w:p>
        </w:tc>
      </w:tr>
      <w:tr w:rsidRPr="00015516" w:rsidR="00B37150" w:rsidTr="00C8461B" w14:paraId="13AFC512" w14:textId="77777777">
        <w:tblPrEx>
          <w:tblCellMar>
            <w:left w:w="0" w:type="dxa"/>
            <w:right w:w="0" w:type="dxa"/>
          </w:tblCellMar>
        </w:tblPrEx>
        <w:trPr>
          <w:trHeight w:val="300"/>
        </w:trPr>
        <w:tc>
          <w:tcPr>
            <w:tcW w:w="687"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2B68A8" w:rsidR="00B37150" w:rsidRDefault="00582D3A" w14:paraId="69D9748B" w14:textId="53E72949">
            <w:pPr>
              <w:spacing w:after="0" w:line="240" w:lineRule="auto"/>
              <w:textAlignment w:val="baseline"/>
              <w:rPr>
                <w:rFonts w:ascii="Segoe UI" w:hAnsi="Segoe UI" w:eastAsia="Times New Roman" w:cs="Segoe UI"/>
                <w:sz w:val="18"/>
                <w:szCs w:val="18"/>
                <w:lang w:val="en-GB" w:eastAsia="nb-NO"/>
                <w:rPrChange w:author="Carmen Garcia Montero" w:date="2025-10-16T08:56:00Z" w:id="3417">
                  <w:rPr>
                    <w:rFonts w:ascii="Segoe UI" w:hAnsi="Segoe UI" w:eastAsia="Times New Roman" w:cs="Segoe UI"/>
                    <w:sz w:val="18"/>
                    <w:szCs w:val="18"/>
                    <w:highlight w:val="yellow"/>
                    <w:lang w:val="en-GB" w:eastAsia="nb-NO"/>
                  </w:rPr>
                </w:rPrChange>
              </w:rPr>
            </w:pPr>
            <w:r w:rsidRPr="002B68A8">
              <w:rPr>
                <w:rFonts w:ascii="Times New Roman" w:hAnsi="Times New Roman" w:eastAsia="Times New Roman" w:cs="Times New Roman"/>
                <w:sz w:val="16"/>
                <w:szCs w:val="16"/>
                <w:lang w:val="en-GB" w:eastAsia="nb-NO"/>
                <w:rPrChange w:author="Carmen Garcia Montero" w:date="2025-10-16T08:56:00Z" w:id="3418">
                  <w:rPr>
                    <w:rFonts w:ascii="Times New Roman" w:hAnsi="Times New Roman" w:eastAsia="Times New Roman" w:cs="Times New Roman"/>
                    <w:sz w:val="16"/>
                    <w:szCs w:val="16"/>
                    <w:highlight w:val="yellow"/>
                    <w:lang w:val="en-GB" w:eastAsia="nb-NO"/>
                  </w:rPr>
                </w:rPrChange>
              </w:rPr>
              <w:t>1</w:t>
            </w:r>
            <w:ins w:author="Carmen Garcia Montero" w:date="2025-11-03T12:05:00Z" w:id="3419">
              <w:r w:rsidR="00835D41">
                <w:rPr>
                  <w:rFonts w:ascii="Times New Roman" w:hAnsi="Times New Roman" w:eastAsia="Times New Roman" w:cs="Times New Roman"/>
                  <w:sz w:val="16"/>
                  <w:szCs w:val="16"/>
                  <w:lang w:val="en-GB" w:eastAsia="nb-NO"/>
                </w:rPr>
                <w:t>5</w:t>
              </w:r>
            </w:ins>
            <w:del w:author="Carmen Garcia Montero" w:date="2025-11-03T12:05:00Z" w:id="3420">
              <w:r w:rsidRPr="002B68A8" w:rsidDel="00835D41">
                <w:rPr>
                  <w:rFonts w:ascii="Times New Roman" w:hAnsi="Times New Roman" w:eastAsia="Times New Roman" w:cs="Times New Roman"/>
                  <w:sz w:val="16"/>
                  <w:szCs w:val="16"/>
                  <w:lang w:val="en-GB" w:eastAsia="nb-NO"/>
                  <w:rPrChange w:author="Carmen Garcia Montero" w:date="2025-10-16T08:56:00Z" w:id="3421">
                    <w:rPr>
                      <w:rFonts w:ascii="Times New Roman" w:hAnsi="Times New Roman" w:eastAsia="Times New Roman" w:cs="Times New Roman"/>
                      <w:sz w:val="16"/>
                      <w:szCs w:val="16"/>
                      <w:highlight w:val="yellow"/>
                      <w:lang w:val="en-GB" w:eastAsia="nb-NO"/>
                    </w:rPr>
                  </w:rPrChange>
                </w:rPr>
                <w:delText>6</w:delText>
              </w:r>
            </w:del>
            <w:r w:rsidRPr="002B68A8" w:rsidR="00B37150">
              <w:rPr>
                <w:rFonts w:ascii="Times New Roman" w:hAnsi="Times New Roman" w:eastAsia="Times New Roman" w:cs="Times New Roman"/>
                <w:sz w:val="16"/>
                <w:szCs w:val="16"/>
                <w:lang w:val="en-GB" w:eastAsia="nb-NO"/>
                <w:rPrChange w:author="Carmen Garcia Montero" w:date="2025-10-16T08:56:00Z" w:id="3422">
                  <w:rPr>
                    <w:rFonts w:ascii="Times New Roman" w:hAnsi="Times New Roman" w:eastAsia="Times New Roman" w:cs="Times New Roman"/>
                    <w:sz w:val="16"/>
                    <w:szCs w:val="16"/>
                    <w:highlight w:val="yellow"/>
                    <w:lang w:val="en-GB" w:eastAsia="nb-NO"/>
                  </w:rPr>
                </w:rPrChange>
              </w:rPr>
              <w:t>.</w:t>
            </w:r>
            <w:r w:rsidRPr="002B68A8" w:rsidR="000267D0">
              <w:rPr>
                <w:rFonts w:ascii="Times New Roman" w:hAnsi="Times New Roman" w:eastAsia="Times New Roman" w:cs="Times New Roman"/>
                <w:sz w:val="16"/>
                <w:szCs w:val="16"/>
                <w:lang w:val="en-GB" w:eastAsia="nb-NO"/>
                <w:rPrChange w:author="Carmen Garcia Montero" w:date="2025-10-16T08:56:00Z" w:id="3423">
                  <w:rPr>
                    <w:rFonts w:ascii="Times New Roman" w:hAnsi="Times New Roman" w:eastAsia="Times New Roman" w:cs="Times New Roman"/>
                    <w:sz w:val="16"/>
                    <w:szCs w:val="16"/>
                    <w:highlight w:val="yellow"/>
                    <w:lang w:val="en-GB" w:eastAsia="nb-NO"/>
                  </w:rPr>
                </w:rPrChange>
              </w:rPr>
              <w:t>5</w:t>
            </w:r>
            <w:r w:rsidRPr="002B68A8" w:rsidR="00B37150">
              <w:rPr>
                <w:rFonts w:ascii="Times New Roman" w:hAnsi="Times New Roman" w:eastAsia="Times New Roman" w:cs="Times New Roman"/>
                <w:sz w:val="16"/>
                <w:szCs w:val="16"/>
                <w:lang w:val="en-GB" w:eastAsia="nb-NO"/>
                <w:rPrChange w:author="Carmen Garcia Montero" w:date="2025-10-16T08:56:00Z" w:id="3424">
                  <w:rPr>
                    <w:rFonts w:ascii="Times New Roman" w:hAnsi="Times New Roman" w:eastAsia="Times New Roman" w:cs="Times New Roman"/>
                    <w:sz w:val="16"/>
                    <w:szCs w:val="16"/>
                    <w:highlight w:val="yellow"/>
                    <w:lang w:val="en-GB" w:eastAsia="nb-NO"/>
                  </w:rPr>
                </w:rPrChange>
              </w:rPr>
              <w:t> </w:t>
            </w:r>
          </w:p>
        </w:tc>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EB5A57" w:rsidR="00B37150" w:rsidRDefault="00B37150" w14:paraId="5658D52E" w14:textId="68B8496A">
            <w:pPr>
              <w:spacing w:after="0" w:line="240" w:lineRule="auto"/>
              <w:textAlignment w:val="baseline"/>
              <w:rPr>
                <w:rFonts w:ascii="Segoe UI" w:hAnsi="Segoe UI" w:eastAsia="Times New Roman" w:cs="Segoe UI"/>
                <w:sz w:val="18"/>
                <w:szCs w:val="18"/>
                <w:lang w:val="en-GB" w:eastAsia="nb-NO"/>
              </w:rPr>
            </w:pPr>
            <w:r w:rsidRPr="00EB5A57">
              <w:rPr>
                <w:rFonts w:ascii="Times New Roman" w:hAnsi="Times New Roman" w:eastAsia="Times New Roman" w:cs="Times New Roman"/>
                <w:sz w:val="16"/>
                <w:szCs w:val="16"/>
                <w:lang w:val="en-GB" w:eastAsia="nb-NO"/>
              </w:rPr>
              <w:t xml:space="preserve">(Conditional) Notify about </w:t>
            </w:r>
            <w:r w:rsidRPr="00EB5A57" w:rsidR="009168F8">
              <w:rPr>
                <w:rFonts w:ascii="Times New Roman" w:hAnsi="Times New Roman" w:eastAsia="Times New Roman" w:cs="Times New Roman"/>
                <w:sz w:val="16"/>
                <w:szCs w:val="16"/>
                <w:lang w:val="en-GB" w:eastAsia="nb-NO"/>
              </w:rPr>
              <w:t xml:space="preserve">SP </w:t>
            </w:r>
            <w:r w:rsidRPr="00EB5A57">
              <w:rPr>
                <w:rFonts w:ascii="Times New Roman" w:hAnsi="Times New Roman" w:eastAsia="Times New Roman" w:cs="Times New Roman"/>
                <w:sz w:val="16"/>
                <w:szCs w:val="16"/>
                <w:lang w:val="en-GB" w:eastAsia="nb-NO"/>
              </w:rPr>
              <w:t>suspen</w:t>
            </w:r>
            <w:r w:rsidRPr="00EB5A57" w:rsidR="00B11866">
              <w:rPr>
                <w:rFonts w:ascii="Times New Roman" w:hAnsi="Times New Roman" w:eastAsia="Times New Roman" w:cs="Times New Roman"/>
                <w:sz w:val="16"/>
                <w:szCs w:val="16"/>
                <w:lang w:val="en-GB" w:eastAsia="nb-NO"/>
              </w:rPr>
              <w:t>sion</w:t>
            </w:r>
          </w:p>
        </w:tc>
        <w:tc>
          <w:tcPr>
            <w:tcW w:w="287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EB5A57" w:rsidR="00B37150" w:rsidRDefault="00B37150" w14:paraId="28F73A00" w14:textId="77777777">
            <w:pPr>
              <w:spacing w:after="0" w:line="240" w:lineRule="auto"/>
              <w:textAlignment w:val="baseline"/>
              <w:rPr>
                <w:rFonts w:ascii="Segoe UI" w:hAnsi="Segoe UI" w:eastAsia="Times New Roman" w:cs="Segoe UI"/>
                <w:sz w:val="18"/>
                <w:szCs w:val="18"/>
                <w:lang w:val="en-GB" w:eastAsia="nb-NO"/>
              </w:rPr>
            </w:pPr>
            <w:r w:rsidRPr="00EB5A57">
              <w:rPr>
                <w:rFonts w:ascii="Times New Roman" w:hAnsi="Times New Roman" w:eastAsia="Times New Roman" w:cs="Times New Roman"/>
                <w:sz w:val="16"/>
                <w:szCs w:val="16"/>
                <w:lang w:val="en-GB" w:eastAsia="nb-NO"/>
              </w:rPr>
              <w:t>(Conditional) Notify the final customer about SP suspension. </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00B37150" w14:paraId="2F78E83E" w14:textId="77777777">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SP module administrator </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B37150" w:rsidRDefault="00B37150" w14:paraId="4C726EFC" w14:textId="77777777">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Final customer </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117039" w:rsidR="00B37150" w:rsidRDefault="00BA1066" w14:paraId="5D1898EE" w14:textId="114D0ADB">
            <w:pPr>
              <w:spacing w:after="0" w:line="240" w:lineRule="auto"/>
              <w:textAlignment w:val="baseline"/>
              <w:rPr>
                <w:rFonts w:ascii="Segoe UI" w:hAnsi="Segoe UI" w:eastAsia="Times New Roman" w:cs="Segoe UI"/>
                <w:sz w:val="18"/>
                <w:szCs w:val="18"/>
                <w:lang w:val="en-GB" w:eastAsia="nb-NO"/>
              </w:rPr>
            </w:pPr>
            <w:r w:rsidRPr="002B68A8">
              <w:rPr>
                <w:rFonts w:ascii="Times New Roman" w:hAnsi="Times New Roman" w:eastAsia="Times New Roman" w:cs="Times New Roman"/>
                <w:sz w:val="16"/>
                <w:szCs w:val="16"/>
                <w:lang w:val="en-GB" w:eastAsia="nb-NO"/>
                <w:rPrChange w:author="Carmen Garcia Montero" w:date="2025-10-16T08:56:00Z" w:id="3425">
                  <w:rPr>
                    <w:rFonts w:ascii="Times New Roman" w:hAnsi="Times New Roman" w:eastAsia="Times New Roman" w:cs="Times New Roman"/>
                    <w:sz w:val="16"/>
                    <w:szCs w:val="16"/>
                    <w:highlight w:val="yellow"/>
                    <w:lang w:val="en-GB" w:eastAsia="nb-NO"/>
                  </w:rPr>
                </w:rPrChange>
              </w:rPr>
              <w:t>A</w:t>
            </w:r>
            <w:ins w:author="Carmen Garcia Montero" w:date="2025-11-03T14:51:00Z" w:id="3426">
              <w:r w:rsidR="000D2D09">
                <w:rPr>
                  <w:rFonts w:ascii="Times New Roman" w:hAnsi="Times New Roman" w:eastAsia="Times New Roman" w:cs="Times New Roman"/>
                  <w:sz w:val="16"/>
                  <w:szCs w:val="16"/>
                  <w:lang w:val="en-GB" w:eastAsia="nb-NO"/>
                </w:rPr>
                <w:t>O</w:t>
              </w:r>
            </w:ins>
            <w:del w:author="Carmen Garcia Montero" w:date="2025-11-03T14:51:00Z" w:id="3427">
              <w:r w:rsidRPr="002B68A8" w:rsidDel="000D2D09">
                <w:rPr>
                  <w:rFonts w:ascii="Times New Roman" w:hAnsi="Times New Roman" w:eastAsia="Times New Roman" w:cs="Times New Roman"/>
                  <w:sz w:val="16"/>
                  <w:szCs w:val="16"/>
                  <w:lang w:val="en-GB" w:eastAsia="nb-NO"/>
                  <w:rPrChange w:author="Carmen Garcia Montero" w:date="2025-10-16T08:56:00Z" w:id="3428">
                    <w:rPr>
                      <w:rFonts w:ascii="Times New Roman" w:hAnsi="Times New Roman" w:eastAsia="Times New Roman" w:cs="Times New Roman"/>
                      <w:sz w:val="16"/>
                      <w:szCs w:val="16"/>
                      <w:highlight w:val="yellow"/>
                      <w:lang w:val="en-GB" w:eastAsia="nb-NO"/>
                    </w:rPr>
                  </w:rPrChange>
                </w:rPr>
                <w:delText>N</w:delText>
              </w:r>
            </w:del>
            <w:r w:rsidRPr="00117039" w:rsidR="00B37150">
              <w:rPr>
                <w:rFonts w:ascii="Times New Roman" w:hAnsi="Times New Roman" w:eastAsia="Times New Roman" w:cs="Times New Roman"/>
                <w:sz w:val="16"/>
                <w:szCs w:val="16"/>
                <w:lang w:val="en-GB" w:eastAsia="nb-NO"/>
              </w:rPr>
              <w:t xml:space="preserve"> – SP</w:t>
            </w:r>
            <w:r w:rsidRPr="00117039" w:rsidR="00C301BE">
              <w:rPr>
                <w:rFonts w:ascii="Times New Roman" w:hAnsi="Times New Roman" w:eastAsia="Times New Roman" w:cs="Times New Roman"/>
                <w:sz w:val="16"/>
                <w:szCs w:val="16"/>
                <w:lang w:val="en-GB" w:eastAsia="nb-NO"/>
              </w:rPr>
              <w:t>-</w:t>
            </w:r>
            <w:ins w:author="Carmen Garcia Montero" w:date="2025-11-03T14:47:00Z" w:id="3429">
              <w:r w:rsidRPr="00117039" w:rsidDel="00A014A1" w:rsidR="00A014A1">
                <w:rPr>
                  <w:rFonts w:ascii="Times New Roman" w:hAnsi="Times New Roman" w:eastAsia="Times New Roman" w:cs="Times New Roman"/>
                  <w:sz w:val="16"/>
                  <w:szCs w:val="16"/>
                  <w:lang w:val="en-GB" w:eastAsia="nb-NO"/>
                </w:rPr>
                <w:t xml:space="preserve"> </w:t>
              </w:r>
            </w:ins>
            <w:r w:rsidRPr="00117039" w:rsidR="00C301BE">
              <w:rPr>
                <w:rFonts w:ascii="Times New Roman" w:hAnsi="Times New Roman" w:eastAsia="Times New Roman" w:cs="Times New Roman"/>
                <w:sz w:val="16"/>
                <w:szCs w:val="16"/>
                <w:lang w:val="en-GB" w:eastAsia="nb-NO"/>
              </w:rPr>
              <w:t>Product-SO</w:t>
            </w:r>
            <w:r w:rsidRPr="00117039" w:rsidR="00B37150">
              <w:rPr>
                <w:rFonts w:ascii="Times New Roman" w:hAnsi="Times New Roman" w:eastAsia="Times New Roman" w:cs="Times New Roman"/>
                <w:sz w:val="16"/>
                <w:szCs w:val="16"/>
                <w:lang w:val="en-GB" w:eastAsia="nb-NO"/>
              </w:rPr>
              <w:t xml:space="preserve"> suspension notification </w:t>
            </w:r>
          </w:p>
        </w:tc>
      </w:tr>
      <w:tr w:rsidRPr="00D26981" w:rsidR="00B37150" w:rsidTr="00C8461B" w14:paraId="7F6CBAED" w14:textId="77777777">
        <w:tblPrEx>
          <w:tblCellMar>
            <w:left w:w="0" w:type="dxa"/>
            <w:right w:w="0" w:type="dxa"/>
          </w:tblCellMar>
        </w:tblPrEx>
        <w:trPr>
          <w:trHeight w:val="300"/>
        </w:trPr>
        <w:tc>
          <w:tcPr>
            <w:tcW w:w="687" w:type="dxa"/>
            <w:tcBorders>
              <w:top w:val="single" w:color="000000" w:themeColor="text1" w:sz="6" w:space="0"/>
              <w:left w:val="single" w:color="auto" w:sz="6" w:space="0"/>
              <w:bottom w:val="single" w:color="auto" w:sz="6" w:space="0"/>
              <w:right w:val="single" w:color="000000" w:themeColor="text1" w:sz="6" w:space="0"/>
            </w:tcBorders>
            <w:hideMark/>
          </w:tcPr>
          <w:p w:rsidRPr="002B68A8" w:rsidR="00B37150" w:rsidRDefault="00582D3A" w14:paraId="5927F883" w14:textId="77BEFC37">
            <w:pPr>
              <w:spacing w:after="0" w:line="240" w:lineRule="auto"/>
              <w:textAlignment w:val="baseline"/>
              <w:rPr>
                <w:rFonts w:ascii="Segoe UI" w:hAnsi="Segoe UI" w:eastAsia="Times New Roman" w:cs="Segoe UI"/>
                <w:sz w:val="18"/>
                <w:szCs w:val="18"/>
                <w:lang w:val="en-GB" w:eastAsia="nb-NO"/>
                <w:rPrChange w:author="Carmen Garcia Montero" w:date="2025-10-16T08:56:00Z" w:id="3430">
                  <w:rPr>
                    <w:rFonts w:ascii="Segoe UI" w:hAnsi="Segoe UI" w:eastAsia="Times New Roman" w:cs="Segoe UI"/>
                    <w:sz w:val="18"/>
                    <w:szCs w:val="18"/>
                    <w:highlight w:val="yellow"/>
                    <w:lang w:val="en-GB" w:eastAsia="nb-NO"/>
                  </w:rPr>
                </w:rPrChange>
              </w:rPr>
            </w:pPr>
            <w:r w:rsidRPr="002B68A8">
              <w:rPr>
                <w:rFonts w:ascii="Times New Roman" w:hAnsi="Times New Roman" w:eastAsia="Times New Roman" w:cs="Times New Roman"/>
                <w:sz w:val="16"/>
                <w:szCs w:val="16"/>
                <w:lang w:val="en-GB" w:eastAsia="nb-NO"/>
                <w:rPrChange w:author="Carmen Garcia Montero" w:date="2025-10-16T08:56:00Z" w:id="3431">
                  <w:rPr>
                    <w:rFonts w:ascii="Times New Roman" w:hAnsi="Times New Roman" w:eastAsia="Times New Roman" w:cs="Times New Roman"/>
                    <w:sz w:val="16"/>
                    <w:szCs w:val="16"/>
                    <w:highlight w:val="yellow"/>
                    <w:lang w:val="en-GB" w:eastAsia="nb-NO"/>
                  </w:rPr>
                </w:rPrChange>
              </w:rPr>
              <w:t>1</w:t>
            </w:r>
            <w:ins w:author="Carmen Garcia Montero" w:date="2025-11-03T12:05:00Z" w:id="3432">
              <w:r w:rsidR="00835D41">
                <w:rPr>
                  <w:rFonts w:ascii="Times New Roman" w:hAnsi="Times New Roman" w:eastAsia="Times New Roman" w:cs="Times New Roman"/>
                  <w:sz w:val="16"/>
                  <w:szCs w:val="16"/>
                  <w:lang w:val="en-GB" w:eastAsia="nb-NO"/>
                </w:rPr>
                <w:t>5</w:t>
              </w:r>
            </w:ins>
            <w:del w:author="Carmen Garcia Montero" w:date="2025-11-03T12:05:00Z" w:id="3433">
              <w:r w:rsidRPr="002B68A8" w:rsidDel="00835D41">
                <w:rPr>
                  <w:rFonts w:ascii="Times New Roman" w:hAnsi="Times New Roman" w:eastAsia="Times New Roman" w:cs="Times New Roman"/>
                  <w:sz w:val="16"/>
                  <w:szCs w:val="16"/>
                  <w:lang w:val="en-GB" w:eastAsia="nb-NO"/>
                  <w:rPrChange w:author="Carmen Garcia Montero" w:date="2025-10-16T08:56:00Z" w:id="3434">
                    <w:rPr>
                      <w:rFonts w:ascii="Times New Roman" w:hAnsi="Times New Roman" w:eastAsia="Times New Roman" w:cs="Times New Roman"/>
                      <w:sz w:val="16"/>
                      <w:szCs w:val="16"/>
                      <w:highlight w:val="yellow"/>
                      <w:lang w:val="en-GB" w:eastAsia="nb-NO"/>
                    </w:rPr>
                  </w:rPrChange>
                </w:rPr>
                <w:delText>6</w:delText>
              </w:r>
            </w:del>
            <w:r w:rsidRPr="002B68A8" w:rsidR="00B37150">
              <w:rPr>
                <w:rFonts w:ascii="Times New Roman" w:hAnsi="Times New Roman" w:eastAsia="Times New Roman" w:cs="Times New Roman"/>
                <w:sz w:val="16"/>
                <w:szCs w:val="16"/>
                <w:lang w:val="en-GB" w:eastAsia="nb-NO"/>
                <w:rPrChange w:author="Carmen Garcia Montero" w:date="2025-10-16T08:56:00Z" w:id="3435">
                  <w:rPr>
                    <w:rFonts w:ascii="Times New Roman" w:hAnsi="Times New Roman" w:eastAsia="Times New Roman" w:cs="Times New Roman"/>
                    <w:sz w:val="16"/>
                    <w:szCs w:val="16"/>
                    <w:highlight w:val="yellow"/>
                    <w:lang w:val="en-GB" w:eastAsia="nb-NO"/>
                  </w:rPr>
                </w:rPrChange>
              </w:rPr>
              <w:t>.</w:t>
            </w:r>
            <w:r w:rsidRPr="002B68A8" w:rsidR="000267D0">
              <w:rPr>
                <w:rFonts w:ascii="Times New Roman" w:hAnsi="Times New Roman" w:eastAsia="Times New Roman" w:cs="Times New Roman"/>
                <w:sz w:val="16"/>
                <w:szCs w:val="16"/>
                <w:lang w:val="en-GB" w:eastAsia="nb-NO"/>
                <w:rPrChange w:author="Carmen Garcia Montero" w:date="2025-10-16T08:56:00Z" w:id="3436">
                  <w:rPr>
                    <w:rFonts w:ascii="Times New Roman" w:hAnsi="Times New Roman" w:eastAsia="Times New Roman" w:cs="Times New Roman"/>
                    <w:sz w:val="16"/>
                    <w:szCs w:val="16"/>
                    <w:highlight w:val="yellow"/>
                    <w:lang w:val="en-GB" w:eastAsia="nb-NO"/>
                  </w:rPr>
                </w:rPrChange>
              </w:rPr>
              <w:t>6</w:t>
            </w:r>
          </w:p>
        </w:tc>
        <w:tc>
          <w:tcPr>
            <w:tcW w:w="1573" w:type="dxa"/>
            <w:tcBorders>
              <w:top w:val="single" w:color="000000" w:themeColor="text1" w:sz="6" w:space="0"/>
              <w:left w:val="single" w:color="000000" w:themeColor="text1" w:sz="6" w:space="0"/>
              <w:bottom w:val="single" w:color="auto" w:sz="6" w:space="0"/>
              <w:right w:val="single" w:color="000000" w:themeColor="text1" w:sz="6" w:space="0"/>
            </w:tcBorders>
            <w:hideMark/>
          </w:tcPr>
          <w:p w:rsidRPr="00117039" w:rsidR="00B37150" w:rsidRDefault="00B37150" w14:paraId="6D75A389" w14:textId="33FCBE68">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Notify </w:t>
            </w:r>
            <w:r w:rsidRPr="00117039" w:rsidR="4F5A35D5">
              <w:rPr>
                <w:rFonts w:ascii="Times New Roman" w:hAnsi="Times New Roman" w:eastAsia="Times New Roman" w:cs="Times New Roman"/>
                <w:sz w:val="16"/>
                <w:szCs w:val="16"/>
                <w:lang w:val="en-GB" w:eastAsia="nb-NO"/>
              </w:rPr>
              <w:t>about SP suspension</w:t>
            </w:r>
          </w:p>
        </w:tc>
        <w:tc>
          <w:tcPr>
            <w:tcW w:w="2879" w:type="dxa"/>
            <w:tcBorders>
              <w:top w:val="single" w:color="000000" w:themeColor="text1" w:sz="6" w:space="0"/>
              <w:left w:val="single" w:color="000000" w:themeColor="text1" w:sz="6" w:space="0"/>
              <w:bottom w:val="single" w:color="auto" w:sz="6" w:space="0"/>
              <w:right w:val="single" w:color="000000" w:themeColor="text1" w:sz="6" w:space="0"/>
            </w:tcBorders>
            <w:hideMark/>
          </w:tcPr>
          <w:p w:rsidRPr="00EB5A57" w:rsidR="00B37150" w:rsidRDefault="00717083" w14:paraId="550FB8D4" w14:textId="7549323F">
            <w:pPr>
              <w:spacing w:after="0" w:line="240" w:lineRule="auto"/>
              <w:textAlignment w:val="baseline"/>
              <w:rPr>
                <w:rFonts w:ascii="Segoe UI" w:hAnsi="Segoe UI" w:eastAsia="Times New Roman" w:cs="Segoe UI"/>
                <w:sz w:val="18"/>
                <w:szCs w:val="18"/>
                <w:lang w:val="en-GB" w:eastAsia="nb-NO"/>
              </w:rPr>
            </w:pPr>
            <w:r w:rsidRPr="00EB5A57">
              <w:rPr>
                <w:rFonts w:ascii="Times New Roman" w:hAnsi="Times New Roman" w:eastAsia="Times New Roman" w:cs="Times New Roman"/>
                <w:sz w:val="16"/>
                <w:szCs w:val="16"/>
                <w:lang w:val="en-GB" w:eastAsia="nb-NO"/>
              </w:rPr>
              <w:t>Notifies</w:t>
            </w:r>
            <w:r w:rsidRPr="00EB5A57" w:rsidR="00B37150">
              <w:rPr>
                <w:rFonts w:ascii="Times New Roman" w:hAnsi="Times New Roman" w:eastAsia="Times New Roman" w:cs="Times New Roman"/>
                <w:sz w:val="16"/>
                <w:szCs w:val="16"/>
                <w:lang w:val="en-GB" w:eastAsia="nb-NO"/>
              </w:rPr>
              <w:t xml:space="preserve"> all </w:t>
            </w:r>
            <w:r w:rsidRPr="00EB5A57" w:rsidR="257D4CEE">
              <w:rPr>
                <w:rFonts w:ascii="Times New Roman" w:hAnsi="Times New Roman" w:eastAsia="Times New Roman" w:cs="Times New Roman"/>
                <w:sz w:val="16"/>
                <w:szCs w:val="16"/>
                <w:lang w:val="en-GB" w:eastAsia="nb-NO"/>
              </w:rPr>
              <w:t>entit</w:t>
            </w:r>
            <w:r w:rsidRPr="00EB5A57" w:rsidR="74E51EB6">
              <w:rPr>
                <w:rFonts w:ascii="Times New Roman" w:hAnsi="Times New Roman" w:eastAsia="Times New Roman" w:cs="Times New Roman"/>
                <w:sz w:val="16"/>
                <w:szCs w:val="16"/>
                <w:lang w:val="en-GB" w:eastAsia="nb-NO"/>
              </w:rPr>
              <w:t>l</w:t>
            </w:r>
            <w:r w:rsidRPr="00EB5A57" w:rsidR="257D4CEE">
              <w:rPr>
                <w:rFonts w:ascii="Times New Roman" w:hAnsi="Times New Roman" w:eastAsia="Times New Roman" w:cs="Times New Roman"/>
                <w:sz w:val="16"/>
                <w:szCs w:val="16"/>
                <w:lang w:val="en-GB" w:eastAsia="nb-NO"/>
              </w:rPr>
              <w:t xml:space="preserve">ed </w:t>
            </w:r>
            <w:r w:rsidRPr="00EB5A57" w:rsidR="00B37150">
              <w:rPr>
                <w:rFonts w:ascii="Times New Roman" w:hAnsi="Times New Roman" w:eastAsia="Times New Roman" w:cs="Times New Roman"/>
                <w:sz w:val="16"/>
                <w:szCs w:val="16"/>
                <w:lang w:val="en-GB" w:eastAsia="nb-NO"/>
              </w:rPr>
              <w:t xml:space="preserve">parties of the </w:t>
            </w:r>
            <w:r w:rsidRPr="00EB5A57" w:rsidR="004A16E0">
              <w:rPr>
                <w:rFonts w:ascii="Times New Roman" w:hAnsi="Times New Roman" w:eastAsia="Times New Roman" w:cs="Times New Roman"/>
                <w:sz w:val="16"/>
                <w:szCs w:val="16"/>
                <w:lang w:val="en-GB" w:eastAsia="nb-NO"/>
              </w:rPr>
              <w:t xml:space="preserve">SP </w:t>
            </w:r>
            <w:r w:rsidRPr="00EB5A57" w:rsidR="00B37150">
              <w:rPr>
                <w:rFonts w:ascii="Times New Roman" w:hAnsi="Times New Roman" w:eastAsia="Times New Roman" w:cs="Times New Roman"/>
                <w:sz w:val="16"/>
                <w:szCs w:val="16"/>
                <w:lang w:val="en-GB" w:eastAsia="nb-NO"/>
              </w:rPr>
              <w:t>suspension</w:t>
            </w:r>
          </w:p>
        </w:tc>
        <w:tc>
          <w:tcPr>
            <w:tcW w:w="1320" w:type="dxa"/>
            <w:tcBorders>
              <w:top w:val="single" w:color="000000" w:themeColor="text1" w:sz="6" w:space="0"/>
              <w:left w:val="single" w:color="000000" w:themeColor="text1" w:sz="6" w:space="0"/>
              <w:bottom w:val="single" w:color="auto" w:sz="6" w:space="0"/>
              <w:right w:val="single" w:color="000000" w:themeColor="text1" w:sz="6" w:space="0"/>
            </w:tcBorders>
            <w:hideMark/>
          </w:tcPr>
          <w:p w:rsidRPr="00117039" w:rsidR="00B37150" w:rsidRDefault="00B37150" w14:paraId="573272CF" w14:textId="77777777">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SP module administrator </w:t>
            </w:r>
          </w:p>
        </w:tc>
        <w:tc>
          <w:tcPr>
            <w:tcW w:w="1320" w:type="dxa"/>
            <w:tcBorders>
              <w:top w:val="single" w:color="000000" w:themeColor="text1" w:sz="6" w:space="0"/>
              <w:left w:val="single" w:color="000000" w:themeColor="text1" w:sz="6" w:space="0"/>
              <w:bottom w:val="single" w:color="auto" w:sz="6" w:space="0"/>
              <w:right w:val="single" w:color="000000" w:themeColor="text1" w:sz="6" w:space="0"/>
            </w:tcBorders>
            <w:hideMark/>
          </w:tcPr>
          <w:p w:rsidRPr="00117039" w:rsidR="00B37150" w:rsidRDefault="6C3AA897" w14:paraId="456B4837" w14:textId="6B0AA572">
            <w:pPr>
              <w:spacing w:after="0" w:line="240" w:lineRule="auto"/>
              <w:textAlignment w:val="baseline"/>
              <w:rPr>
                <w:rFonts w:ascii="Segoe UI" w:hAnsi="Segoe UI" w:eastAsia="Times New Roman" w:cs="Segoe UI"/>
                <w:sz w:val="18"/>
                <w:szCs w:val="18"/>
                <w:lang w:val="en-GB" w:eastAsia="nb-NO"/>
              </w:rPr>
            </w:pPr>
            <w:r w:rsidRPr="00117039">
              <w:rPr>
                <w:rFonts w:ascii="Times New Roman" w:hAnsi="Times New Roman" w:eastAsia="Times New Roman" w:cs="Times New Roman"/>
                <w:sz w:val="16"/>
                <w:szCs w:val="16"/>
                <w:lang w:val="en-GB" w:eastAsia="nb-NO"/>
              </w:rPr>
              <w:t xml:space="preserve">Entitled </w:t>
            </w:r>
            <w:r w:rsidRPr="00117039" w:rsidR="00814E55">
              <w:rPr>
                <w:rFonts w:ascii="Times New Roman" w:hAnsi="Times New Roman" w:eastAsia="Times New Roman" w:cs="Times New Roman"/>
                <w:sz w:val="16"/>
                <w:szCs w:val="16"/>
                <w:lang w:val="en-GB" w:eastAsia="nb-NO"/>
              </w:rPr>
              <w:t>party </w:t>
            </w:r>
          </w:p>
        </w:tc>
        <w:tc>
          <w:tcPr>
            <w:tcW w:w="1236" w:type="dxa"/>
            <w:tcBorders>
              <w:top w:val="single" w:color="000000" w:themeColor="text1" w:sz="6" w:space="0"/>
              <w:left w:val="single" w:color="000000" w:themeColor="text1" w:sz="6" w:space="0"/>
              <w:bottom w:val="single" w:color="auto" w:sz="6" w:space="0"/>
              <w:right w:val="single" w:color="auto" w:sz="6" w:space="0"/>
            </w:tcBorders>
            <w:hideMark/>
          </w:tcPr>
          <w:p w:rsidRPr="00117039" w:rsidR="00B37150" w:rsidRDefault="00BA1066" w14:paraId="3FBE37BA" w14:textId="411046A1">
            <w:pPr>
              <w:spacing w:after="0" w:line="240" w:lineRule="auto"/>
              <w:textAlignment w:val="baseline"/>
              <w:rPr>
                <w:rFonts w:ascii="Segoe UI" w:hAnsi="Segoe UI" w:eastAsia="Times New Roman" w:cs="Segoe UI"/>
                <w:sz w:val="18"/>
                <w:szCs w:val="18"/>
                <w:lang w:val="en-GB" w:eastAsia="nb-NO"/>
              </w:rPr>
            </w:pPr>
            <w:r w:rsidRPr="002B68A8">
              <w:rPr>
                <w:rFonts w:ascii="Times New Roman" w:hAnsi="Times New Roman" w:eastAsia="Times New Roman" w:cs="Times New Roman"/>
                <w:sz w:val="16"/>
                <w:szCs w:val="16"/>
                <w:lang w:val="en-GB" w:eastAsia="nb-NO"/>
                <w:rPrChange w:author="Carmen Garcia Montero" w:date="2025-10-16T08:56:00Z" w:id="3437">
                  <w:rPr>
                    <w:rFonts w:ascii="Times New Roman" w:hAnsi="Times New Roman" w:eastAsia="Times New Roman" w:cs="Times New Roman"/>
                    <w:sz w:val="16"/>
                    <w:szCs w:val="16"/>
                    <w:highlight w:val="yellow"/>
                    <w:lang w:val="en-GB" w:eastAsia="nb-NO"/>
                  </w:rPr>
                </w:rPrChange>
              </w:rPr>
              <w:t>A</w:t>
            </w:r>
            <w:ins w:author="Carmen Garcia Montero" w:date="2025-11-03T14:51:00Z" w:id="3438">
              <w:r w:rsidR="000D2D09">
                <w:rPr>
                  <w:rFonts w:ascii="Times New Roman" w:hAnsi="Times New Roman" w:eastAsia="Times New Roman" w:cs="Times New Roman"/>
                  <w:sz w:val="16"/>
                  <w:szCs w:val="16"/>
                  <w:lang w:val="en-GB" w:eastAsia="nb-NO"/>
                </w:rPr>
                <w:t>O</w:t>
              </w:r>
            </w:ins>
            <w:del w:author="Carmen Garcia Montero" w:date="2025-11-03T14:51:00Z" w:id="3439">
              <w:r w:rsidRPr="002B68A8" w:rsidDel="000D2D09">
                <w:rPr>
                  <w:rFonts w:ascii="Times New Roman" w:hAnsi="Times New Roman" w:eastAsia="Times New Roman" w:cs="Times New Roman"/>
                  <w:sz w:val="16"/>
                  <w:szCs w:val="16"/>
                  <w:lang w:val="en-GB" w:eastAsia="nb-NO"/>
                  <w:rPrChange w:author="Carmen Garcia Montero" w:date="2025-10-16T08:56:00Z" w:id="3440">
                    <w:rPr>
                      <w:rFonts w:ascii="Times New Roman" w:hAnsi="Times New Roman" w:eastAsia="Times New Roman" w:cs="Times New Roman"/>
                      <w:sz w:val="16"/>
                      <w:szCs w:val="16"/>
                      <w:highlight w:val="yellow"/>
                      <w:lang w:val="en-GB" w:eastAsia="nb-NO"/>
                    </w:rPr>
                  </w:rPrChange>
                </w:rPr>
                <w:delText>N</w:delText>
              </w:r>
            </w:del>
            <w:r w:rsidRPr="00117039" w:rsidR="00B37150">
              <w:rPr>
                <w:rFonts w:ascii="Times New Roman" w:hAnsi="Times New Roman" w:eastAsia="Times New Roman" w:cs="Times New Roman"/>
                <w:sz w:val="16"/>
                <w:szCs w:val="16"/>
                <w:lang w:val="en-GB" w:eastAsia="nb-NO"/>
              </w:rPr>
              <w:t xml:space="preserve"> – SP</w:t>
            </w:r>
            <w:r w:rsidRPr="00117039" w:rsidR="00C301BE">
              <w:rPr>
                <w:rFonts w:ascii="Times New Roman" w:hAnsi="Times New Roman" w:eastAsia="Times New Roman" w:cs="Times New Roman"/>
                <w:sz w:val="16"/>
                <w:szCs w:val="16"/>
                <w:lang w:val="en-GB" w:eastAsia="nb-NO"/>
              </w:rPr>
              <w:t>-</w:t>
            </w:r>
            <w:ins w:author="Carmen Garcia Montero" w:date="2025-11-03T14:47:00Z" w:id="3441">
              <w:r w:rsidRPr="00117039" w:rsidDel="00A014A1" w:rsidR="00A014A1">
                <w:rPr>
                  <w:rFonts w:ascii="Times New Roman" w:hAnsi="Times New Roman" w:eastAsia="Times New Roman" w:cs="Times New Roman"/>
                  <w:sz w:val="16"/>
                  <w:szCs w:val="16"/>
                  <w:lang w:val="en-GB" w:eastAsia="nb-NO"/>
                </w:rPr>
                <w:t xml:space="preserve"> </w:t>
              </w:r>
            </w:ins>
            <w:r w:rsidRPr="00117039" w:rsidR="00C301BE">
              <w:rPr>
                <w:rFonts w:ascii="Times New Roman" w:hAnsi="Times New Roman" w:eastAsia="Times New Roman" w:cs="Times New Roman"/>
                <w:sz w:val="16"/>
                <w:szCs w:val="16"/>
                <w:lang w:val="en-GB" w:eastAsia="nb-NO"/>
              </w:rPr>
              <w:t>Product-SO</w:t>
            </w:r>
            <w:r w:rsidRPr="00117039" w:rsidR="00B37150">
              <w:rPr>
                <w:rFonts w:ascii="Times New Roman" w:hAnsi="Times New Roman" w:eastAsia="Times New Roman" w:cs="Times New Roman"/>
                <w:sz w:val="16"/>
                <w:szCs w:val="16"/>
                <w:lang w:val="en-GB" w:eastAsia="nb-NO"/>
              </w:rPr>
              <w:t xml:space="preserve"> suspension notification </w:t>
            </w:r>
          </w:p>
        </w:tc>
      </w:tr>
    </w:tbl>
    <w:p w:rsidRPr="00117039" w:rsidR="00B37150" w:rsidP="00B37150" w:rsidRDefault="00B37150" w14:paraId="0FA6BEDF" w14:textId="77777777">
      <w:pPr>
        <w:rPr>
          <w:ins w:author="Carmen Garcia Montero" w:date="2025-10-14T11:41:00Z" w:id="3442"/>
          <w:rFonts w:ascii="Times New Roman" w:hAnsi="Times New Roman" w:cs="Times New Roman"/>
          <w:lang w:val="en-GB"/>
        </w:rPr>
      </w:pPr>
    </w:p>
    <w:p w:rsidRPr="00117039" w:rsidR="001E49C1" w:rsidP="001E49C1" w:rsidRDefault="001E49C1" w14:paraId="0C4C06B2" w14:textId="222ACCE5">
      <w:pPr>
        <w:keepNext/>
        <w:spacing w:line="276" w:lineRule="auto"/>
        <w:rPr>
          <w:ins w:author="Carmen Garcia Montero" w:date="2025-10-14T11:41:00Z" w:id="3443"/>
          <w:rFonts w:ascii="Times New Roman" w:hAnsi="Times New Roman" w:cs="Times New Roman"/>
          <w:lang w:val="en-GB"/>
        </w:rPr>
      </w:pPr>
      <w:ins w:author="Carmen Garcia Montero" w:date="2025-10-14T11:41:00Z" w:id="3444">
        <w:r w:rsidRPr="00EB5A57">
          <w:rPr>
            <w:rFonts w:ascii="Times New Roman" w:hAnsi="Times New Roman" w:cs="Times New Roman"/>
            <w:lang w:val="en-GB"/>
          </w:rPr>
          <w:t>Diagram 1</w:t>
        </w:r>
      </w:ins>
      <w:ins w:author="Carmen Garcia Montero" w:date="2025-11-03T12:05:00Z" w:id="3445">
        <w:r w:rsidR="00835D41">
          <w:rPr>
            <w:rFonts w:ascii="Times New Roman" w:hAnsi="Times New Roman" w:cs="Times New Roman"/>
            <w:lang w:val="en-GB"/>
          </w:rPr>
          <w:t>5</w:t>
        </w:r>
      </w:ins>
      <w:ins w:author="Carmen Garcia Montero" w:date="2025-10-14T11:41:00Z" w:id="3446">
        <w:r w:rsidRPr="00EB5A57">
          <w:rPr>
            <w:rFonts w:ascii="Times New Roman" w:hAnsi="Times New Roman" w:cs="Times New Roman"/>
            <w:lang w:val="en-GB"/>
          </w:rPr>
          <w:t xml:space="preserve"> – Procedure ‘</w:t>
        </w:r>
        <w:r w:rsidRPr="003B513C">
          <w:rPr>
            <w:rFonts w:ascii="Times New Roman" w:hAnsi="Times New Roman" w:cs="Times New Roman"/>
            <w:lang w:val="en-GB"/>
          </w:rPr>
          <w:t>Suspension of Service Provider qualification by System Operator</w:t>
        </w:r>
        <w:r>
          <w:rPr>
            <w:rFonts w:ascii="Times New Roman" w:hAnsi="Times New Roman" w:cs="Times New Roman"/>
            <w:lang w:val="en-GB"/>
          </w:rPr>
          <w:t>’</w:t>
        </w:r>
        <w:r w:rsidRPr="00EB5A57">
          <w:rPr>
            <w:rFonts w:ascii="Times New Roman" w:hAnsi="Times New Roman" w:cs="Times New Roman"/>
            <w:lang w:val="en-GB"/>
          </w:rPr>
          <w:t>.</w:t>
        </w:r>
      </w:ins>
    </w:p>
    <w:p w:rsidRPr="00117039" w:rsidR="001E49C1" w:rsidP="001E49C1" w:rsidRDefault="001E49C1" w14:paraId="5BA9A3CB" w14:textId="77777777">
      <w:pPr>
        <w:rPr>
          <w:ins w:author="Carmen Garcia Montero" w:date="2025-10-14T11:41:00Z" w:id="3447"/>
          <w:rFonts w:ascii="Times New Roman" w:hAnsi="Times New Roman" w:cs="Times New Roman"/>
          <w:lang w:val="en-GB"/>
        </w:rPr>
      </w:pPr>
      <w:ins w:author="Carmen Garcia Montero" w:date="2025-10-14T11:41:00Z" w:id="3448">
        <w:r>
          <w:rPr>
            <w:noProof/>
          </w:rPr>
          <w:drawing>
            <wp:inline distT="0" distB="0" distL="0" distR="0" wp14:anchorId="3A3F458B" wp14:editId="285BACE8">
              <wp:extent cx="5760720" cy="4723130"/>
              <wp:effectExtent l="0" t="0" r="0" b="1270"/>
              <wp:docPr id="9145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15669" name=""/>
                      <pic:cNvPicPr/>
                    </pic:nvPicPr>
                    <pic:blipFill>
                      <a:blip r:embed="rId32"/>
                      <a:stretch>
                        <a:fillRect/>
                      </a:stretch>
                    </pic:blipFill>
                    <pic:spPr>
                      <a:xfrm>
                        <a:off x="0" y="0"/>
                        <a:ext cx="5760720" cy="4723130"/>
                      </a:xfrm>
                      <a:prstGeom prst="rect">
                        <a:avLst/>
                      </a:prstGeom>
                    </pic:spPr>
                  </pic:pic>
                </a:graphicData>
              </a:graphic>
            </wp:inline>
          </w:drawing>
        </w:r>
      </w:ins>
    </w:p>
    <w:p w:rsidRPr="00117039" w:rsidR="001E49C1" w:rsidP="001E49C1" w:rsidRDefault="001E49C1" w14:paraId="15FD8761" w14:textId="77777777">
      <w:pPr>
        <w:rPr>
          <w:ins w:author="Carmen Garcia Montero" w:date="2025-10-14T11:41:00Z" w:id="3449"/>
          <w:rFonts w:ascii="Times New Roman" w:hAnsi="Times New Roman" w:cs="Times New Roman"/>
          <w:lang w:val="en-GB"/>
        </w:rPr>
      </w:pPr>
    </w:p>
    <w:p w:rsidRPr="00117039" w:rsidR="001E49C1" w:rsidP="00B37150" w:rsidRDefault="001E49C1" w14:paraId="3736C0FE" w14:textId="77777777">
      <w:pPr>
        <w:rPr>
          <w:rFonts w:ascii="Times New Roman" w:hAnsi="Times New Roman" w:cs="Times New Roman"/>
          <w:lang w:val="en-GB"/>
        </w:rPr>
      </w:pPr>
    </w:p>
    <w:p w:rsidRPr="00117039" w:rsidR="00B57048" w:rsidP="00B37150" w:rsidRDefault="00A17C2D" w14:paraId="684492BA" w14:textId="62B194B0">
      <w:pPr>
        <w:rPr>
          <w:rFonts w:ascii="Times New Roman" w:hAnsi="Times New Roman" w:cs="Times New Roman"/>
          <w:lang w:val="en-GB"/>
        </w:rPr>
      </w:pPr>
      <w:del w:author="Carmen Garcia Montero" w:date="2025-10-14T11:41:00Z" w:id="3450">
        <w:r w:rsidRPr="00117039">
          <w:rPr>
            <w:noProof/>
            <w:lang w:val="en-GB"/>
          </w:rPr>
          <w:drawing>
            <wp:inline distT="0" distB="0" distL="0" distR="0" wp14:anchorId="5F1AA921" wp14:editId="70E2D564">
              <wp:extent cx="5760720" cy="4279900"/>
              <wp:effectExtent l="0" t="0" r="0" b="6350"/>
              <wp:docPr id="158513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2258" name="Picture 1" descr="A screenshot of a computer&#10;&#10;Description automatically generated"/>
                      <pic:cNvPicPr/>
                    </pic:nvPicPr>
                    <pic:blipFill>
                      <a:blip r:embed="rId33"/>
                      <a:stretch>
                        <a:fillRect/>
                      </a:stretch>
                    </pic:blipFill>
                    <pic:spPr>
                      <a:xfrm>
                        <a:off x="0" y="0"/>
                        <a:ext cx="5760720" cy="4279900"/>
                      </a:xfrm>
                      <a:prstGeom prst="rect">
                        <a:avLst/>
                      </a:prstGeom>
                    </pic:spPr>
                  </pic:pic>
                </a:graphicData>
              </a:graphic>
            </wp:inline>
          </w:drawing>
        </w:r>
      </w:del>
    </w:p>
    <w:tbl>
      <w:tblPr>
        <w:tblW w:w="9014" w:type="dxa"/>
        <w:tblBorders>
          <w:top w:val="outset" w:color="auto" w:sz="6" w:space="0"/>
          <w:left w:val="outset" w:color="auto" w:sz="6" w:space="0"/>
          <w:bottom w:val="outset" w:color="auto" w:sz="6" w:space="0"/>
          <w:right w:val="outset" w:color="auto" w:sz="6" w:space="0"/>
        </w:tblBorders>
        <w:tblLayout w:type="fixed"/>
        <w:tblLook w:val="04A0" w:firstRow="1" w:lastRow="0" w:firstColumn="1" w:lastColumn="0" w:noHBand="0" w:noVBand="1"/>
        <w:tblPrChange w:author="Fernando Dominguez" w:date="2025-09-12T14:02:00Z" w:id="3451">
          <w:tblPr>
            <w:tblW w:w="895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PrChange>
      </w:tblPr>
      <w:tblGrid>
        <w:gridCol w:w="686"/>
        <w:gridCol w:w="1570"/>
        <w:gridCol w:w="2880"/>
        <w:gridCol w:w="1315"/>
        <w:gridCol w:w="1321"/>
        <w:gridCol w:w="1242"/>
        <w:tblGridChange w:id="3452">
          <w:tblGrid>
            <w:gridCol w:w="360"/>
            <w:gridCol w:w="360"/>
            <w:gridCol w:w="360"/>
            <w:gridCol w:w="360"/>
            <w:gridCol w:w="360"/>
            <w:gridCol w:w="360"/>
            <w:gridCol w:w="6854"/>
          </w:tblGrid>
        </w:tblGridChange>
      </w:tblGrid>
      <w:tr w:rsidR="00B57048" w:rsidTr="5F72DEB1" w14:paraId="1F5F6EE2" w14:textId="77777777">
        <w:trPr>
          <w:trHeight w:val="300"/>
          <w:trPrChange w:author="Fernando Dominguez" w:date="2025-09-12T14:02:00Z" w:id="3453">
            <w:trPr>
              <w:gridAfter w:val="0"/>
              <w:trHeight w:val="300"/>
            </w:trPr>
          </w:trPrChange>
        </w:trPr>
        <w:tc>
          <w:tcPr>
            <w:tcW w:w="9014"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vAlign w:val="center"/>
            <w:tcPrChange w:author="Fernando Dominguez" w:date="2025-09-12T14:02:00Z" w:id="3454">
              <w:tcPr>
                <w:tcW w:w="8955"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tcPr>
            </w:tcPrChange>
          </w:tcPr>
          <w:p w:rsidRPr="00117039" w:rsidR="00B57048" w:rsidRDefault="00B57048" w14:paraId="7EE7D83C" w14:textId="20340750">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Table III.</w:t>
            </w:r>
            <w:r w:rsidRPr="00117039" w:rsidR="00CF23C8">
              <w:rPr>
                <w:rFonts w:ascii="Times New Roman" w:hAnsi="Times New Roman" w:eastAsia="Times New Roman" w:cs="Times New Roman"/>
                <w:b/>
                <w:i/>
                <w:sz w:val="16"/>
                <w:szCs w:val="16"/>
                <w:lang w:val="en-GB" w:eastAsia="nb-NO"/>
              </w:rPr>
              <w:t>1</w:t>
            </w:r>
            <w:ins w:author="Carmen Garcia Montero" w:date="2025-11-03T12:06:00Z" w:id="3455">
              <w:r w:rsidR="003B1994">
                <w:rPr>
                  <w:rFonts w:ascii="Times New Roman" w:hAnsi="Times New Roman" w:eastAsia="Times New Roman" w:cs="Times New Roman"/>
                  <w:b/>
                  <w:i/>
                  <w:sz w:val="16"/>
                  <w:szCs w:val="16"/>
                  <w:lang w:val="en-GB" w:eastAsia="nb-NO"/>
                </w:rPr>
                <w:t>6</w:t>
              </w:r>
            </w:ins>
            <w:del w:author="Carmen Garcia Montero" w:date="2025-11-03T12:06:00Z" w:id="3456">
              <w:r w:rsidRPr="00117039" w:rsidDel="003B1994" w:rsidR="00CF23C8">
                <w:rPr>
                  <w:rFonts w:ascii="Times New Roman" w:hAnsi="Times New Roman" w:eastAsia="Times New Roman" w:cs="Times New Roman"/>
                  <w:b/>
                  <w:i/>
                  <w:sz w:val="16"/>
                  <w:szCs w:val="16"/>
                  <w:lang w:val="en-GB" w:eastAsia="nb-NO"/>
                </w:rPr>
                <w:delText>7</w:delText>
              </w:r>
            </w:del>
            <w:r w:rsidRPr="00117039">
              <w:rPr>
                <w:rFonts w:ascii="Times New Roman" w:hAnsi="Times New Roman" w:eastAsia="Times New Roman" w:cs="Times New Roman"/>
                <w:b/>
                <w:i/>
                <w:sz w:val="16"/>
                <w:szCs w:val="16"/>
                <w:lang w:val="en-GB" w:eastAsia="nb-NO"/>
              </w:rPr>
              <w:t xml:space="preserve"> – Procedure </w:t>
            </w:r>
            <w:r w:rsidRPr="00117039" w:rsidR="00582D3A">
              <w:rPr>
                <w:rFonts w:ascii="Times New Roman" w:hAnsi="Times New Roman" w:eastAsia="Times New Roman" w:cs="Times New Roman"/>
                <w:b/>
                <w:i/>
                <w:sz w:val="16"/>
                <w:szCs w:val="16"/>
                <w:lang w:val="en-GB" w:eastAsia="nb-NO"/>
              </w:rPr>
              <w:t>1</w:t>
            </w:r>
            <w:ins w:author="Carmen Garcia Montero" w:date="2025-11-03T12:06:00Z" w:id="3457">
              <w:r w:rsidR="003B1994">
                <w:rPr>
                  <w:rFonts w:ascii="Times New Roman" w:hAnsi="Times New Roman" w:eastAsia="Times New Roman" w:cs="Times New Roman"/>
                  <w:b/>
                  <w:i/>
                  <w:sz w:val="16"/>
                  <w:szCs w:val="16"/>
                  <w:lang w:val="en-GB" w:eastAsia="nb-NO"/>
                </w:rPr>
                <w:t>6</w:t>
              </w:r>
            </w:ins>
            <w:del w:author="Carmen Garcia Montero" w:date="2025-11-03T12:06:00Z" w:id="3458">
              <w:r w:rsidRPr="00117039" w:rsidDel="003B1994" w:rsidR="00582D3A">
                <w:rPr>
                  <w:rFonts w:ascii="Times New Roman" w:hAnsi="Times New Roman" w:eastAsia="Times New Roman" w:cs="Times New Roman"/>
                  <w:b/>
                  <w:i/>
                  <w:sz w:val="16"/>
                  <w:szCs w:val="16"/>
                  <w:lang w:val="en-GB" w:eastAsia="nb-NO"/>
                </w:rPr>
                <w:delText>7</w:delText>
              </w:r>
            </w:del>
          </w:p>
        </w:tc>
      </w:tr>
      <w:tr w:rsidRPr="00D26981" w:rsidR="00B57048" w:rsidTr="5F72DEB1" w14:paraId="0FE8C657" w14:textId="77777777">
        <w:trPr>
          <w:trHeight w:val="300"/>
          <w:trPrChange w:author="Fernando Dominguez" w:date="2025-09-12T14:02:00Z" w:id="3459">
            <w:trPr>
              <w:gridAfter w:val="0"/>
              <w:trHeight w:val="300"/>
            </w:trPr>
          </w:trPrChange>
        </w:trPr>
        <w:tc>
          <w:tcPr>
            <w:tcW w:w="2256"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460">
              <w:tcPr>
                <w:tcW w:w="2235"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2B2D9BF6" w14:textId="3C7F368F">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Procedure name</w:t>
            </w:r>
          </w:p>
        </w:tc>
        <w:tc>
          <w:tcPr>
            <w:tcW w:w="6758" w:type="dxa"/>
            <w:gridSpan w:val="4"/>
            <w:tcBorders>
              <w:top w:val="single" w:color="000000" w:themeColor="text1" w:sz="6" w:space="0"/>
              <w:left w:val="single" w:color="000000" w:themeColor="text1" w:sz="6" w:space="0"/>
              <w:bottom w:val="single" w:color="000000" w:themeColor="text1" w:sz="6" w:space="0"/>
              <w:right w:val="single" w:color="auto" w:sz="6" w:space="0"/>
            </w:tcBorders>
            <w:vAlign w:val="center"/>
            <w:tcPrChange w:author="Fernando Dominguez" w:date="2025-09-12T14:02:00Z" w:id="3461">
              <w:tcPr>
                <w:tcW w:w="6720" w:type="dxa"/>
                <w:gridSpan w:val="4"/>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827720" w:rsidR="00B57048" w:rsidP="00117039" w:rsidRDefault="00642491" w14:paraId="0FC4E744" w14:textId="5CE57191">
            <w:pPr>
              <w:spacing w:after="0" w:line="240" w:lineRule="auto"/>
              <w:textAlignment w:val="baseline"/>
              <w:rPr>
                <w:rFonts w:ascii="Times New Roman" w:hAnsi="Times New Roman" w:eastAsia="Times New Roman" w:cs="Times New Roman"/>
                <w:sz w:val="16"/>
                <w:szCs w:val="16"/>
                <w:lang w:val="en-GB" w:eastAsia="nb-NO"/>
              </w:rPr>
            </w:pPr>
            <w:bookmarkStart w:name="_Toc212680692" w:id="3462"/>
            <w:r w:rsidRPr="00117039">
              <w:rPr>
                <w:rFonts w:ascii="Times New Roman" w:hAnsi="Times New Roman" w:eastAsia="Times New Roman" w:cs="Times New Roman"/>
                <w:i/>
                <w:sz w:val="16"/>
                <w:szCs w:val="16"/>
                <w:lang w:val="en-GB" w:eastAsia="nb-NO"/>
              </w:rPr>
              <w:t xml:space="preserve">Table </w:t>
            </w:r>
            <w:r w:rsidRPr="00117039">
              <w:rPr>
                <w:rFonts w:ascii="Times New Roman" w:hAnsi="Times New Roman" w:eastAsia="Times New Roman" w:cs="Times New Roman"/>
                <w:i/>
                <w:sz w:val="16"/>
                <w:szCs w:val="16"/>
                <w:lang w:val="en-GB" w:eastAsia="nb-NO"/>
              </w:rPr>
              <w:fldChar w:fldCharType="begin"/>
            </w:r>
            <w:r w:rsidRPr="00117039">
              <w:rPr>
                <w:rFonts w:ascii="Times New Roman" w:hAnsi="Times New Roman" w:eastAsia="Times New Roman" w:cs="Times New Roman"/>
                <w:i/>
                <w:sz w:val="16"/>
                <w:szCs w:val="16"/>
                <w:lang w:val="en-GB" w:eastAsia="nb-NO"/>
              </w:rPr>
              <w:instrText xml:space="preserve"> SEQ Table \* ARABIC </w:instrText>
            </w:r>
            <w:r w:rsidRPr="00117039">
              <w:rPr>
                <w:rFonts w:ascii="Times New Roman" w:hAnsi="Times New Roman" w:eastAsia="Times New Roman" w:cs="Times New Roman"/>
                <w:i/>
                <w:sz w:val="16"/>
                <w:szCs w:val="16"/>
                <w:lang w:val="en-GB" w:eastAsia="nb-NO"/>
              </w:rPr>
              <w:fldChar w:fldCharType="separate"/>
            </w:r>
            <w:ins w:author="Fernando Dominguez" w:date="2025-10-20T10:50:00Z" w:id="3463">
              <w:r w:rsidR="00E6261C">
                <w:rPr>
                  <w:rFonts w:ascii="Times New Roman" w:hAnsi="Times New Roman" w:eastAsia="Times New Roman" w:cs="Times New Roman"/>
                  <w:i/>
                  <w:noProof/>
                  <w:sz w:val="16"/>
                  <w:szCs w:val="16"/>
                  <w:lang w:val="en-GB" w:eastAsia="nb-NO"/>
                </w:rPr>
                <w:t>21</w:t>
              </w:r>
            </w:ins>
            <w:del w:author="Fernando Dominguez" w:date="2025-10-20T10:50:00Z" w:id="3464">
              <w:r w:rsidRPr="00117039" w:rsidR="007173B9">
                <w:rPr>
                  <w:rFonts w:ascii="Times New Roman" w:hAnsi="Times New Roman" w:eastAsia="Times New Roman" w:cs="Times New Roman"/>
                  <w:i/>
                  <w:sz w:val="16"/>
                  <w:szCs w:val="16"/>
                  <w:lang w:val="en-GB" w:eastAsia="nb-NO"/>
                </w:rPr>
                <w:delText>20</w:delText>
              </w:r>
            </w:del>
            <w:r w:rsidRPr="00117039">
              <w:rPr>
                <w:rFonts w:ascii="Times New Roman" w:hAnsi="Times New Roman" w:eastAsia="Times New Roman" w:cs="Times New Roman"/>
                <w:i/>
                <w:sz w:val="16"/>
                <w:szCs w:val="16"/>
                <w:lang w:val="en-GB" w:eastAsia="nb-NO"/>
              </w:rPr>
              <w:fldChar w:fldCharType="end"/>
            </w:r>
            <w:r w:rsidRPr="00117039" w:rsidR="001B3F0F">
              <w:rPr>
                <w:rFonts w:ascii="Times New Roman" w:hAnsi="Times New Roman" w:eastAsia="Times New Roman" w:cs="Times New Roman"/>
                <w:i/>
                <w:sz w:val="16"/>
                <w:szCs w:val="16"/>
                <w:lang w:val="en-GB" w:eastAsia="nb-NO"/>
              </w:rPr>
              <w:t xml:space="preserve"> </w:t>
            </w:r>
            <w:r w:rsidRPr="00117039" w:rsidR="00B57048">
              <w:rPr>
                <w:rFonts w:ascii="Times New Roman" w:hAnsi="Times New Roman" w:eastAsia="Times New Roman" w:cs="Times New Roman"/>
                <w:i/>
                <w:sz w:val="16"/>
                <w:szCs w:val="16"/>
                <w:lang w:val="en-GB" w:eastAsia="nb-NO"/>
              </w:rPr>
              <w:t>Revocation of Service provider</w:t>
            </w:r>
            <w:bookmarkEnd w:id="3462"/>
            <w:r w:rsidRPr="00827720" w:rsidR="00B57048">
              <w:rPr>
                <w:rFonts w:ascii="Times New Roman" w:hAnsi="Times New Roman" w:eastAsia="Times New Roman" w:cs="Times New Roman"/>
                <w:sz w:val="16"/>
                <w:szCs w:val="16"/>
                <w:lang w:val="en-GB" w:eastAsia="nb-NO"/>
              </w:rPr>
              <w:t xml:space="preserve"> </w:t>
            </w:r>
          </w:p>
        </w:tc>
      </w:tr>
      <w:tr w:rsidR="00E43118" w:rsidTr="5F72DEB1" w14:paraId="3EEC5467" w14:textId="77777777">
        <w:trPr>
          <w:trHeight w:val="300"/>
          <w:trPrChange w:author="Fernando Dominguez" w:date="2025-09-12T14:02:00Z" w:id="3465">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466">
              <w:tcPr>
                <w:tcW w:w="675"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700DB8A4" w14:textId="58FF2C79">
            <w:pPr>
              <w:spacing w:after="0" w:line="240" w:lineRule="auto"/>
              <w:jc w:val="center"/>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i/>
                <w:sz w:val="16"/>
                <w:szCs w:val="16"/>
                <w:lang w:val="en-GB" w:eastAsia="nb-NO"/>
              </w:rPr>
              <w:t>Step No</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467">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59715EE4" w14:textId="505669D5">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Step</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468">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6D523FA5" w14:textId="1E26DDC8">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Step description</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469">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07608F96" w14:textId="54170D7C">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Information producer (actor)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470">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1E711DAC" w14:textId="136D20FF">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Information receiver (actor)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tcPrChange w:author="Fernando Dominguez" w:date="2025-09-12T14:02:00Z" w:id="3471">
              <w:tcPr>
                <w:tcW w:w="1230"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tcPr>
            </w:tcPrChange>
          </w:tcPr>
          <w:p w:rsidRPr="00117039" w:rsidR="00B57048" w:rsidP="00117039" w:rsidRDefault="00B57048" w14:paraId="748C2174" w14:textId="5C978D09">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Information exchanged (IDs)</w:t>
            </w:r>
          </w:p>
        </w:tc>
      </w:tr>
      <w:tr w:rsidR="00394B5E" w:rsidTr="5F72DEB1" w14:paraId="41711CCA" w14:textId="77777777">
        <w:trPr>
          <w:trHeight w:val="300"/>
          <w:trPrChange w:author="Fernando Dominguez" w:date="2025-09-12T14:02:00Z" w:id="3472">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473">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E49C1" w:rsidR="00394B5E" w:rsidP="00394B5E" w:rsidRDefault="00582D3A" w14:paraId="0B6ED79A" w14:textId="75B3423E">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474">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475">
                  <w:rPr>
                    <w:rFonts w:ascii="Times New Roman" w:hAnsi="Times New Roman" w:eastAsia="Times New Roman" w:cs="Times New Roman"/>
                    <w:sz w:val="16"/>
                    <w:szCs w:val="16"/>
                    <w:highlight w:val="yellow"/>
                    <w:lang w:val="en-GB" w:eastAsia="nb-NO"/>
                  </w:rPr>
                </w:rPrChange>
              </w:rPr>
              <w:t>1</w:t>
            </w:r>
            <w:ins w:author="Carmen Garcia Montero" w:date="2025-11-03T12:06:00Z" w:id="3476">
              <w:r w:rsidR="00BF1954">
                <w:rPr>
                  <w:rFonts w:ascii="Times New Roman" w:hAnsi="Times New Roman" w:eastAsia="Times New Roman" w:cs="Times New Roman"/>
                  <w:sz w:val="16"/>
                  <w:szCs w:val="16"/>
                  <w:lang w:val="en-GB" w:eastAsia="nb-NO"/>
                </w:rPr>
                <w:t>6</w:t>
              </w:r>
            </w:ins>
            <w:del w:author="Carmen Garcia Montero" w:date="2025-11-03T12:06:00Z" w:id="3477">
              <w:r w:rsidRPr="001E49C1" w:rsidDel="00BF1954">
                <w:rPr>
                  <w:rFonts w:ascii="Times New Roman" w:hAnsi="Times New Roman" w:eastAsia="Times New Roman" w:cs="Times New Roman"/>
                  <w:sz w:val="16"/>
                  <w:szCs w:val="16"/>
                  <w:lang w:val="en-GB" w:eastAsia="nb-NO"/>
                  <w:rPrChange w:author="Carmen Garcia Montero" w:date="2025-10-16T08:56:00Z" w:id="3478">
                    <w:rPr>
                      <w:rFonts w:ascii="Times New Roman" w:hAnsi="Times New Roman" w:eastAsia="Times New Roman" w:cs="Times New Roman"/>
                      <w:sz w:val="16"/>
                      <w:szCs w:val="16"/>
                      <w:highlight w:val="yellow"/>
                      <w:lang w:val="en-GB" w:eastAsia="nb-NO"/>
                    </w:rPr>
                  </w:rPrChange>
                </w:rPr>
                <w:delText>7</w:delText>
              </w:r>
            </w:del>
            <w:r w:rsidRPr="001E49C1" w:rsidR="00394B5E">
              <w:rPr>
                <w:rFonts w:ascii="Times New Roman" w:hAnsi="Times New Roman" w:eastAsia="Times New Roman" w:cs="Times New Roman"/>
                <w:sz w:val="16"/>
                <w:szCs w:val="16"/>
                <w:lang w:val="en-GB" w:eastAsia="nb-NO"/>
                <w:rPrChange w:author="Carmen Garcia Montero" w:date="2025-10-16T08:56:00Z" w:id="3479">
                  <w:rPr>
                    <w:rFonts w:ascii="Times New Roman" w:hAnsi="Times New Roman" w:eastAsia="Times New Roman" w:cs="Times New Roman"/>
                    <w:sz w:val="16"/>
                    <w:szCs w:val="16"/>
                    <w:highlight w:val="yellow"/>
                    <w:lang w:val="en-GB" w:eastAsia="nb-NO"/>
                  </w:rPr>
                </w:rPrChange>
              </w:rPr>
              <w:t>.1</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480">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94B5E" w:rsidP="00394B5E" w:rsidRDefault="004C31AB" w14:paraId="3651DCCD" w14:textId="257F1658">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Request revocation of SP </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481">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16941" w:rsidR="00394B5E" w:rsidP="00394B5E" w:rsidRDefault="0080192E" w14:paraId="7D90849A" w14:textId="25A6C8BE">
            <w:pPr>
              <w:spacing w:after="0" w:line="240" w:lineRule="auto"/>
              <w:textAlignment w:val="baseline"/>
              <w:rPr>
                <w:rFonts w:ascii="Times New Roman" w:hAnsi="Times New Roman" w:eastAsia="Times New Roman" w:cs="Times New Roman"/>
                <w:sz w:val="16"/>
                <w:szCs w:val="16"/>
                <w:lang w:val="en-GB" w:eastAsia="nb-NO"/>
              </w:rPr>
            </w:pPr>
            <w:r w:rsidRPr="00616941">
              <w:rPr>
                <w:rFonts w:ascii="Times New Roman" w:hAnsi="Times New Roman" w:eastAsia="Times New Roman" w:cs="Times New Roman"/>
                <w:sz w:val="16"/>
                <w:szCs w:val="16"/>
                <w:lang w:val="en-GB" w:eastAsia="nb-NO"/>
              </w:rPr>
              <w:t xml:space="preserve">The </w:t>
            </w:r>
            <w:r w:rsidRPr="00616941" w:rsidR="00394B5E">
              <w:rPr>
                <w:rFonts w:ascii="Times New Roman" w:hAnsi="Times New Roman" w:eastAsia="Times New Roman" w:cs="Times New Roman"/>
                <w:sz w:val="16"/>
                <w:szCs w:val="16"/>
                <w:lang w:val="en-GB" w:eastAsia="nb-NO"/>
              </w:rPr>
              <w:t xml:space="preserve">Procuring System Operator </w:t>
            </w:r>
            <w:r w:rsidRPr="00616941" w:rsidR="00F65648">
              <w:rPr>
                <w:rFonts w:ascii="Times New Roman" w:hAnsi="Times New Roman" w:eastAsia="Times New Roman" w:cs="Times New Roman"/>
                <w:sz w:val="16"/>
                <w:szCs w:val="16"/>
                <w:lang w:val="en-GB" w:eastAsia="nb-NO"/>
              </w:rPr>
              <w:t xml:space="preserve">requests </w:t>
            </w:r>
            <w:r w:rsidRPr="00616941" w:rsidR="003D01F1">
              <w:rPr>
                <w:rFonts w:ascii="Times New Roman" w:hAnsi="Times New Roman" w:eastAsia="Times New Roman" w:cs="Times New Roman"/>
                <w:sz w:val="16"/>
                <w:szCs w:val="16"/>
                <w:lang w:val="en-GB" w:eastAsia="nb-NO"/>
              </w:rPr>
              <w:t>the</w:t>
            </w:r>
            <w:r w:rsidRPr="00616941" w:rsidR="00F65648">
              <w:rPr>
                <w:rFonts w:ascii="Times New Roman" w:hAnsi="Times New Roman" w:eastAsia="Times New Roman" w:cs="Times New Roman"/>
                <w:sz w:val="16"/>
                <w:szCs w:val="16"/>
                <w:lang w:val="en-GB" w:eastAsia="nb-NO"/>
              </w:rPr>
              <w:t xml:space="preserve"> </w:t>
            </w:r>
            <w:r w:rsidRPr="00616941" w:rsidR="00A05323">
              <w:rPr>
                <w:rFonts w:ascii="Times New Roman" w:hAnsi="Times New Roman" w:eastAsia="Times New Roman" w:cs="Times New Roman"/>
                <w:sz w:val="16"/>
                <w:szCs w:val="16"/>
                <w:lang w:val="en-GB" w:eastAsia="nb-NO"/>
              </w:rPr>
              <w:t xml:space="preserve">SP Module Administrator </w:t>
            </w:r>
            <w:r w:rsidRPr="00616941" w:rsidR="003D01F1">
              <w:rPr>
                <w:rFonts w:ascii="Times New Roman" w:hAnsi="Times New Roman" w:eastAsia="Times New Roman" w:cs="Times New Roman"/>
                <w:sz w:val="16"/>
                <w:szCs w:val="16"/>
                <w:lang w:val="en-GB" w:eastAsia="nb-NO"/>
              </w:rPr>
              <w:t xml:space="preserve">to </w:t>
            </w:r>
            <w:r w:rsidRPr="00616941" w:rsidR="009A42D8">
              <w:rPr>
                <w:rFonts w:ascii="Times New Roman" w:hAnsi="Times New Roman" w:eastAsia="Times New Roman" w:cs="Times New Roman"/>
                <w:sz w:val="16"/>
                <w:szCs w:val="16"/>
                <w:lang w:val="en-GB" w:eastAsia="nb-NO"/>
              </w:rPr>
              <w:t>revoke</w:t>
            </w:r>
            <w:r w:rsidRPr="00616941" w:rsidR="009C1D71">
              <w:rPr>
                <w:rFonts w:ascii="Times New Roman" w:hAnsi="Times New Roman" w:eastAsia="Times New Roman" w:cs="Times New Roman"/>
                <w:sz w:val="16"/>
                <w:szCs w:val="16"/>
                <w:lang w:val="en-GB" w:eastAsia="nb-NO"/>
              </w:rPr>
              <w:t xml:space="preserve"> the</w:t>
            </w:r>
            <w:r w:rsidRPr="00616941" w:rsidR="0020082A">
              <w:rPr>
                <w:rFonts w:ascii="Times New Roman" w:hAnsi="Times New Roman" w:eastAsia="Times New Roman" w:cs="Times New Roman"/>
                <w:sz w:val="16"/>
                <w:szCs w:val="16"/>
                <w:lang w:val="en-GB" w:eastAsia="nb-NO"/>
              </w:rPr>
              <w:t xml:space="preserve"> qualification</w:t>
            </w:r>
            <w:r w:rsidRPr="00616941" w:rsidR="0043143E">
              <w:rPr>
                <w:rFonts w:ascii="Times New Roman" w:hAnsi="Times New Roman" w:eastAsia="Times New Roman" w:cs="Times New Roman"/>
                <w:sz w:val="16"/>
                <w:szCs w:val="16"/>
                <w:lang w:val="en-GB" w:eastAsia="nb-NO"/>
              </w:rPr>
              <w:t xml:space="preserve"> of a </w:t>
            </w:r>
            <w:r w:rsidRPr="00616941" w:rsidR="000074AB">
              <w:rPr>
                <w:rFonts w:ascii="Times New Roman" w:hAnsi="Times New Roman" w:eastAsia="Times New Roman" w:cs="Times New Roman"/>
                <w:sz w:val="16"/>
                <w:szCs w:val="16"/>
                <w:lang w:val="en-GB" w:eastAsia="nb-NO"/>
              </w:rPr>
              <w:t>service provider</w:t>
            </w:r>
            <w:r w:rsidRPr="00616941" w:rsidR="00F062B6">
              <w:rPr>
                <w:rFonts w:ascii="Times New Roman" w:hAnsi="Times New Roman" w:eastAsia="Times New Roman" w:cs="Times New Roman"/>
                <w:sz w:val="16"/>
                <w:szCs w:val="16"/>
                <w:lang w:val="en-GB" w:eastAsia="nb-NO"/>
              </w:rPr>
              <w:t xml:space="preserve"> </w:t>
            </w:r>
            <w:r w:rsidRPr="00616941" w:rsidR="0082426B">
              <w:rPr>
                <w:rFonts w:ascii="Times New Roman" w:hAnsi="Times New Roman" w:eastAsia="Times New Roman" w:cs="Times New Roman"/>
                <w:sz w:val="16"/>
                <w:szCs w:val="16"/>
                <w:lang w:val="en-GB" w:eastAsia="nb-NO"/>
              </w:rPr>
              <w:t>and its</w:t>
            </w:r>
            <w:r w:rsidRPr="00616941" w:rsidR="0043143E">
              <w:rPr>
                <w:rFonts w:ascii="Times New Roman" w:hAnsi="Times New Roman" w:eastAsia="Times New Roman" w:cs="Times New Roman"/>
                <w:sz w:val="16"/>
                <w:szCs w:val="16"/>
                <w:lang w:val="en-GB" w:eastAsia="nb-NO"/>
              </w:rPr>
              <w:t xml:space="preserve"> SPU</w:t>
            </w:r>
            <w:r w:rsidRPr="00616941" w:rsidR="00F772EE">
              <w:rPr>
                <w:rFonts w:ascii="Times New Roman" w:hAnsi="Times New Roman" w:eastAsia="Times New Roman" w:cs="Times New Roman"/>
                <w:sz w:val="16"/>
                <w:szCs w:val="16"/>
                <w:lang w:val="en-GB" w:eastAsia="nb-NO"/>
              </w:rPr>
              <w:t xml:space="preserve"> or </w:t>
            </w:r>
            <w:r w:rsidRPr="00616941" w:rsidR="0043143E">
              <w:rPr>
                <w:rFonts w:ascii="Times New Roman" w:hAnsi="Times New Roman" w:eastAsia="Times New Roman" w:cs="Times New Roman"/>
                <w:sz w:val="16"/>
                <w:szCs w:val="16"/>
                <w:lang w:val="en-GB" w:eastAsia="nb-NO"/>
              </w:rPr>
              <w:t>SPG</w:t>
            </w:r>
            <w:r w:rsidRPr="00616941" w:rsidR="000074AB">
              <w:rPr>
                <w:rFonts w:ascii="Times New Roman" w:hAnsi="Times New Roman" w:eastAsia="Times New Roman" w:cs="Times New Roman"/>
                <w:sz w:val="16"/>
                <w:szCs w:val="16"/>
                <w:lang w:val="en-GB" w:eastAsia="nb-NO"/>
              </w:rPr>
              <w:t xml:space="preserve"> on</w:t>
            </w:r>
            <w:r w:rsidRPr="00616941" w:rsidR="0020082A">
              <w:rPr>
                <w:rFonts w:ascii="Times New Roman" w:hAnsi="Times New Roman" w:eastAsia="Times New Roman" w:cs="Times New Roman"/>
                <w:sz w:val="16"/>
                <w:szCs w:val="16"/>
                <w:lang w:val="en-GB" w:eastAsia="nb-NO"/>
              </w:rPr>
              <w:t xml:space="preserve"> one or more balancing or local products</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482">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94B5E" w:rsidP="00394B5E" w:rsidRDefault="00B25B6B" w14:paraId="2C3C09DF" w14:textId="26E3ACE7">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Procuring </w:t>
            </w:r>
            <w:r w:rsidRPr="00117039" w:rsidR="00394B5E">
              <w:rPr>
                <w:rFonts w:ascii="Times New Roman" w:hAnsi="Times New Roman" w:eastAsia="Times New Roman" w:cs="Times New Roman"/>
                <w:sz w:val="16"/>
                <w:szCs w:val="16"/>
                <w:lang w:val="en-GB" w:eastAsia="nb-NO"/>
              </w:rPr>
              <w:t>System Operator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483">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E49C1" w:rsidR="00394B5E" w:rsidP="00394B5E" w:rsidRDefault="071C6005" w14:paraId="165388A8" w14:textId="6EB61EB3">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484">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485">
                  <w:rPr>
                    <w:rFonts w:ascii="Times New Roman" w:hAnsi="Times New Roman" w:eastAsia="Times New Roman" w:cs="Times New Roman"/>
                    <w:sz w:val="16"/>
                    <w:szCs w:val="16"/>
                    <w:highlight w:val="yellow"/>
                    <w:lang w:val="en-GB" w:eastAsia="nb-NO"/>
                  </w:rPr>
                </w:rPrChange>
              </w:rPr>
              <w:t xml:space="preserve"> SP Module Administrator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486">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E49C1" w:rsidR="00394B5E" w:rsidP="00394B5E" w:rsidRDefault="259497B0" w14:paraId="1DAE43F0" w14:textId="46C8B96C">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487">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488">
                  <w:rPr>
                    <w:rFonts w:ascii="Times New Roman" w:hAnsi="Times New Roman" w:eastAsia="Times New Roman" w:cs="Times New Roman"/>
                    <w:sz w:val="16"/>
                    <w:szCs w:val="16"/>
                    <w:highlight w:val="yellow"/>
                    <w:lang w:val="en-GB" w:eastAsia="nb-NO"/>
                  </w:rPr>
                </w:rPrChange>
              </w:rPr>
              <w:t xml:space="preserve"> </w:t>
            </w:r>
            <w:r w:rsidRPr="001E49C1" w:rsidR="002578C9">
              <w:rPr>
                <w:rFonts w:ascii="Times New Roman" w:hAnsi="Times New Roman" w:eastAsia="Times New Roman" w:cs="Times New Roman"/>
                <w:sz w:val="16"/>
                <w:szCs w:val="16"/>
                <w:lang w:val="en-GB" w:eastAsia="nb-NO"/>
                <w:rPrChange w:author="Carmen Garcia Montero" w:date="2025-10-16T08:56:00Z" w:id="3489">
                  <w:rPr>
                    <w:rFonts w:ascii="Times New Roman" w:hAnsi="Times New Roman" w:eastAsia="Times New Roman" w:cs="Times New Roman"/>
                    <w:sz w:val="16"/>
                    <w:szCs w:val="16"/>
                    <w:highlight w:val="yellow"/>
                    <w:lang w:val="en-GB" w:eastAsia="nb-NO"/>
                  </w:rPr>
                </w:rPrChange>
              </w:rPr>
              <w:t>A</w:t>
            </w:r>
            <w:ins w:author="Carmen Garcia Montero" w:date="2025-11-03T14:52:00Z" w:id="3490">
              <w:r w:rsidR="000D603A">
                <w:rPr>
                  <w:rFonts w:ascii="Times New Roman" w:hAnsi="Times New Roman" w:eastAsia="Times New Roman" w:cs="Times New Roman"/>
                  <w:sz w:val="16"/>
                  <w:szCs w:val="16"/>
                  <w:lang w:val="en-GB" w:eastAsia="nb-NO"/>
                </w:rPr>
                <w:t>P</w:t>
              </w:r>
            </w:ins>
            <w:del w:author="Carmen Garcia Montero" w:date="2025-11-03T14:52:00Z" w:id="3491">
              <w:r w:rsidRPr="001E49C1" w:rsidDel="000D603A" w:rsidR="002578C9">
                <w:rPr>
                  <w:rFonts w:ascii="Times New Roman" w:hAnsi="Times New Roman" w:eastAsia="Times New Roman" w:cs="Times New Roman"/>
                  <w:sz w:val="16"/>
                  <w:szCs w:val="16"/>
                  <w:lang w:val="en-GB" w:eastAsia="nb-NO"/>
                  <w:rPrChange w:author="Carmen Garcia Montero" w:date="2025-10-16T08:56:00Z" w:id="3492">
                    <w:rPr>
                      <w:rFonts w:ascii="Times New Roman" w:hAnsi="Times New Roman" w:eastAsia="Times New Roman" w:cs="Times New Roman"/>
                      <w:sz w:val="16"/>
                      <w:szCs w:val="16"/>
                      <w:highlight w:val="yellow"/>
                      <w:lang w:val="en-GB" w:eastAsia="nb-NO"/>
                    </w:rPr>
                  </w:rPrChange>
                </w:rPr>
                <w:delText>O</w:delText>
              </w:r>
            </w:del>
            <w:r w:rsidRPr="001E49C1" w:rsidR="00053486">
              <w:rPr>
                <w:rFonts w:ascii="Times New Roman" w:hAnsi="Times New Roman" w:eastAsia="Times New Roman" w:cs="Times New Roman"/>
                <w:sz w:val="16"/>
                <w:szCs w:val="16"/>
                <w:lang w:val="en-GB" w:eastAsia="nb-NO"/>
                <w:rPrChange w:author="Carmen Garcia Montero" w:date="2025-10-16T08:56:00Z" w:id="3493">
                  <w:rPr>
                    <w:rFonts w:ascii="Times New Roman" w:hAnsi="Times New Roman" w:eastAsia="Times New Roman" w:cs="Times New Roman"/>
                    <w:sz w:val="16"/>
                    <w:szCs w:val="16"/>
                    <w:highlight w:val="yellow"/>
                    <w:lang w:val="en-GB" w:eastAsia="nb-NO"/>
                  </w:rPr>
                </w:rPrChange>
              </w:rPr>
              <w:t xml:space="preserve"> – SP revocation request </w:t>
            </w:r>
          </w:p>
        </w:tc>
      </w:tr>
      <w:tr w:rsidR="00394B5E" w:rsidTr="5F72DEB1" w14:paraId="2B884B02" w14:textId="77777777">
        <w:trPr>
          <w:trHeight w:val="300"/>
          <w:trPrChange w:author="Fernando Dominguez" w:date="2025-09-12T14:02:00Z" w:id="3494">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495">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E49C1" w:rsidR="00394B5E" w:rsidP="00394B5E" w:rsidRDefault="00582D3A" w14:paraId="0CFB3328" w14:textId="3375F4E1">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496">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497">
                  <w:rPr>
                    <w:rFonts w:ascii="Times New Roman" w:hAnsi="Times New Roman" w:eastAsia="Times New Roman" w:cs="Times New Roman"/>
                    <w:sz w:val="16"/>
                    <w:szCs w:val="16"/>
                    <w:highlight w:val="yellow"/>
                    <w:lang w:val="en-GB" w:eastAsia="nb-NO"/>
                  </w:rPr>
                </w:rPrChange>
              </w:rPr>
              <w:t>1</w:t>
            </w:r>
            <w:ins w:author="Carmen Garcia Montero" w:date="2025-11-03T12:06:00Z" w:id="3498">
              <w:r w:rsidR="00BF1954">
                <w:rPr>
                  <w:rFonts w:ascii="Times New Roman" w:hAnsi="Times New Roman" w:eastAsia="Times New Roman" w:cs="Times New Roman"/>
                  <w:sz w:val="16"/>
                  <w:szCs w:val="16"/>
                  <w:lang w:val="en-GB" w:eastAsia="nb-NO"/>
                </w:rPr>
                <w:t>6</w:t>
              </w:r>
            </w:ins>
            <w:del w:author="Carmen Garcia Montero" w:date="2025-11-03T12:06:00Z" w:id="3499">
              <w:r w:rsidRPr="001E49C1" w:rsidDel="00BF1954">
                <w:rPr>
                  <w:rFonts w:ascii="Times New Roman" w:hAnsi="Times New Roman" w:eastAsia="Times New Roman" w:cs="Times New Roman"/>
                  <w:sz w:val="16"/>
                  <w:szCs w:val="16"/>
                  <w:lang w:val="en-GB" w:eastAsia="nb-NO"/>
                  <w:rPrChange w:author="Carmen Garcia Montero" w:date="2025-10-16T08:56:00Z" w:id="3500">
                    <w:rPr>
                      <w:rFonts w:ascii="Times New Roman" w:hAnsi="Times New Roman" w:eastAsia="Times New Roman" w:cs="Times New Roman"/>
                      <w:sz w:val="16"/>
                      <w:szCs w:val="16"/>
                      <w:highlight w:val="yellow"/>
                      <w:lang w:val="en-GB" w:eastAsia="nb-NO"/>
                    </w:rPr>
                  </w:rPrChange>
                </w:rPr>
                <w:delText>7</w:delText>
              </w:r>
            </w:del>
            <w:r w:rsidRPr="001E49C1">
              <w:rPr>
                <w:rFonts w:ascii="Times New Roman" w:hAnsi="Times New Roman" w:eastAsia="Times New Roman" w:cs="Times New Roman"/>
                <w:sz w:val="16"/>
                <w:szCs w:val="16"/>
                <w:lang w:val="en-GB" w:eastAsia="nb-NO"/>
                <w:rPrChange w:author="Carmen Garcia Montero" w:date="2025-10-16T08:56:00Z" w:id="3501">
                  <w:rPr>
                    <w:rFonts w:ascii="Times New Roman" w:hAnsi="Times New Roman" w:eastAsia="Times New Roman" w:cs="Times New Roman"/>
                    <w:sz w:val="16"/>
                    <w:szCs w:val="16"/>
                    <w:highlight w:val="yellow"/>
                    <w:lang w:val="en-GB" w:eastAsia="nb-NO"/>
                  </w:rPr>
                </w:rPrChange>
              </w:rPr>
              <w:t>.2</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02">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94B5E" w:rsidP="00394B5E" w:rsidRDefault="004C31AB" w14:paraId="1BE638C9" w14:textId="5CC7E7A9">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Validate SP revocation request </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03">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16941" w:rsidR="00394B5E" w:rsidP="00394B5E" w:rsidRDefault="00394B5E" w14:paraId="6A1D33C9" w14:textId="6D99E8D4">
            <w:pPr>
              <w:spacing w:after="0" w:line="240" w:lineRule="auto"/>
              <w:textAlignment w:val="baseline"/>
              <w:rPr>
                <w:rFonts w:ascii="Times New Roman" w:hAnsi="Times New Roman" w:eastAsia="Times New Roman" w:cs="Times New Roman"/>
                <w:sz w:val="16"/>
                <w:szCs w:val="16"/>
                <w:lang w:val="en-GB" w:eastAsia="nb-NO"/>
              </w:rPr>
            </w:pPr>
            <w:r w:rsidRPr="00616941">
              <w:rPr>
                <w:rFonts w:ascii="Times New Roman" w:hAnsi="Times New Roman" w:eastAsia="Times New Roman" w:cs="Times New Roman"/>
                <w:sz w:val="16"/>
                <w:szCs w:val="16"/>
                <w:lang w:val="en-GB" w:eastAsia="nb-NO"/>
              </w:rPr>
              <w:t xml:space="preserve">The SP module administrator validates the </w:t>
            </w:r>
            <w:r w:rsidRPr="00616941" w:rsidR="004D4CC7">
              <w:rPr>
                <w:rFonts w:ascii="Times New Roman" w:hAnsi="Times New Roman" w:eastAsia="Times New Roman" w:cs="Times New Roman"/>
                <w:sz w:val="16"/>
                <w:szCs w:val="16"/>
                <w:lang w:val="en-GB" w:eastAsia="nb-NO"/>
              </w:rPr>
              <w:t>revocation</w:t>
            </w:r>
            <w:r w:rsidRPr="00616941">
              <w:rPr>
                <w:rFonts w:ascii="Times New Roman" w:hAnsi="Times New Roman" w:eastAsia="Times New Roman" w:cs="Times New Roman"/>
                <w:sz w:val="16"/>
                <w:szCs w:val="16"/>
                <w:lang w:val="en-GB" w:eastAsia="nb-NO"/>
              </w:rPr>
              <w:t xml:space="preserve"> request and the entitlement of the requesting </w:t>
            </w:r>
            <w:r w:rsidRPr="00616941" w:rsidR="00B03513">
              <w:rPr>
                <w:rFonts w:ascii="Times New Roman" w:hAnsi="Times New Roman" w:eastAsia="Times New Roman" w:cs="Times New Roman"/>
                <w:sz w:val="16"/>
                <w:szCs w:val="16"/>
                <w:lang w:val="en-GB" w:eastAsia="nb-NO"/>
              </w:rPr>
              <w:t xml:space="preserve">Procuring </w:t>
            </w:r>
            <w:r w:rsidRPr="00616941">
              <w:rPr>
                <w:rFonts w:ascii="Times New Roman" w:hAnsi="Times New Roman" w:eastAsia="Times New Roman" w:cs="Times New Roman"/>
                <w:sz w:val="16"/>
                <w:szCs w:val="16"/>
                <w:lang w:val="en-GB" w:eastAsia="nb-NO"/>
              </w:rPr>
              <w:t>System Operator to trigger the update of the qualification status</w:t>
            </w:r>
            <w:r w:rsidRPr="00616941" w:rsidR="00CF478B">
              <w:rPr>
                <w:rFonts w:ascii="Times New Roman" w:hAnsi="Times New Roman" w:eastAsia="Times New Roman" w:cs="Times New Roman"/>
                <w:sz w:val="16"/>
                <w:szCs w:val="16"/>
                <w:lang w:val="en-GB" w:eastAsia="nb-NO"/>
              </w:rPr>
              <w:t xml:space="preserve"> </w:t>
            </w:r>
            <w:r w:rsidRPr="00616941" w:rsidR="00CB2E57">
              <w:rPr>
                <w:rFonts w:ascii="Times New Roman" w:hAnsi="Times New Roman" w:eastAsia="Times New Roman" w:cs="Times New Roman"/>
                <w:sz w:val="16"/>
                <w:szCs w:val="16"/>
                <w:lang w:val="en-GB" w:eastAsia="nb-NO"/>
              </w:rPr>
              <w:t>of</w:t>
            </w:r>
            <w:r w:rsidRPr="00616941" w:rsidR="00CF478B">
              <w:rPr>
                <w:rFonts w:ascii="Times New Roman" w:hAnsi="Times New Roman" w:eastAsia="Times New Roman" w:cs="Times New Roman"/>
                <w:sz w:val="16"/>
                <w:szCs w:val="16"/>
                <w:lang w:val="en-GB" w:eastAsia="nb-NO"/>
              </w:rPr>
              <w:t xml:space="preserve"> </w:t>
            </w:r>
            <w:r w:rsidRPr="00616941" w:rsidR="000017B5">
              <w:rPr>
                <w:rFonts w:ascii="Times New Roman" w:hAnsi="Times New Roman" w:eastAsia="Times New Roman" w:cs="Times New Roman"/>
                <w:sz w:val="16"/>
                <w:szCs w:val="16"/>
                <w:lang w:val="en-GB" w:eastAsia="nb-NO"/>
              </w:rPr>
              <w:t xml:space="preserve">the </w:t>
            </w:r>
            <w:r w:rsidRPr="00616941" w:rsidR="00CB2E57">
              <w:rPr>
                <w:rFonts w:ascii="Times New Roman" w:hAnsi="Times New Roman" w:eastAsia="Times New Roman" w:cs="Times New Roman"/>
                <w:sz w:val="16"/>
                <w:szCs w:val="16"/>
                <w:lang w:val="en-GB" w:eastAsia="nb-NO"/>
              </w:rPr>
              <w:t>service provider</w:t>
            </w:r>
            <w:r w:rsidRPr="00616941" w:rsidR="0082426B">
              <w:rPr>
                <w:rFonts w:ascii="Times New Roman" w:hAnsi="Times New Roman" w:eastAsia="Times New Roman" w:cs="Times New Roman"/>
                <w:sz w:val="16"/>
                <w:szCs w:val="16"/>
                <w:lang w:val="en-GB" w:eastAsia="nb-NO"/>
              </w:rPr>
              <w:t xml:space="preserve"> and its</w:t>
            </w:r>
            <w:r w:rsidRPr="00616941" w:rsidR="00CB2E57">
              <w:rPr>
                <w:rFonts w:ascii="Times New Roman" w:hAnsi="Times New Roman" w:eastAsia="Times New Roman" w:cs="Times New Roman"/>
                <w:sz w:val="16"/>
                <w:szCs w:val="16"/>
                <w:lang w:val="en-GB" w:eastAsia="nb-NO"/>
              </w:rPr>
              <w:t xml:space="preserve"> SPU or SPG on</w:t>
            </w:r>
            <w:r w:rsidRPr="00616941" w:rsidR="000017B5">
              <w:rPr>
                <w:rFonts w:ascii="Times New Roman" w:hAnsi="Times New Roman" w:eastAsia="Times New Roman" w:cs="Times New Roman"/>
                <w:sz w:val="16"/>
                <w:szCs w:val="16"/>
                <w:lang w:val="en-GB" w:eastAsia="nb-NO"/>
              </w:rPr>
              <w:t xml:space="preserve"> balancing or local products</w:t>
            </w:r>
            <w:r w:rsidRPr="00616941">
              <w:rPr>
                <w:rFonts w:ascii="Times New Roman" w:hAnsi="Times New Roman" w:eastAsia="Times New Roman" w:cs="Times New Roman"/>
                <w:sz w:val="16"/>
                <w:szCs w:val="16"/>
                <w:lang w:val="en-GB" w:eastAsia="nb-NO"/>
              </w:rPr>
              <w:t>. In case of an invalid request, a meaningful indication is provided.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04">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94B5E" w:rsidP="00394B5E" w:rsidRDefault="00394B5E" w14:paraId="7D588BC5" w14:textId="6078C174">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05">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94B5E" w:rsidP="00394B5E" w:rsidRDefault="00B03513" w14:paraId="48F6F808" w14:textId="683B6EAA">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Procuring </w:t>
            </w:r>
            <w:r w:rsidRPr="00117039" w:rsidR="00A44916">
              <w:rPr>
                <w:rFonts w:ascii="Times New Roman" w:hAnsi="Times New Roman" w:eastAsia="Times New Roman" w:cs="Times New Roman"/>
                <w:sz w:val="16"/>
                <w:szCs w:val="16"/>
                <w:lang w:val="en-GB" w:eastAsia="nb-NO"/>
              </w:rPr>
              <w:t>System Operator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506">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394B5E" w:rsidP="00394B5E" w:rsidRDefault="00A44916" w14:paraId="4596214C" w14:textId="34E92424">
            <w:pPr>
              <w:spacing w:after="0" w:line="240" w:lineRule="auto"/>
              <w:textAlignment w:val="baseline"/>
              <w:rPr>
                <w:rFonts w:ascii="Times New Roman" w:hAnsi="Times New Roman" w:eastAsia="Times New Roman" w:cs="Times New Roman"/>
                <w:sz w:val="16"/>
                <w:szCs w:val="16"/>
                <w:lang w:val="en-GB" w:eastAsia="nb-NO"/>
              </w:rPr>
            </w:pPr>
            <w:r w:rsidRPr="001E49C1">
              <w:rPr>
                <w:rFonts w:ascii="Times New Roman" w:hAnsi="Times New Roman" w:eastAsia="Times New Roman" w:cs="Times New Roman"/>
                <w:sz w:val="16"/>
                <w:szCs w:val="16"/>
                <w:lang w:val="en-GB" w:eastAsia="nb-NO"/>
              </w:rPr>
              <w:t>B</w:t>
            </w:r>
            <w:ins w:author="Carmen Garcia Montero" w:date="2025-10-14T11:41:00Z" w:id="3507">
              <w:r w:rsidR="001E49C1">
                <w:rPr>
                  <w:rFonts w:ascii="Times New Roman" w:hAnsi="Times New Roman" w:eastAsia="Times New Roman" w:cs="Times New Roman"/>
                  <w:sz w:val="16"/>
                  <w:szCs w:val="16"/>
                  <w:lang w:val="en-GB" w:eastAsia="nb-NO"/>
                </w:rPr>
                <w:t xml:space="preserve"> – </w:t>
              </w:r>
              <w:del w:author="Albrecht, Patrick" w:date="2025-10-29T16:25:00Z" w:id="3508">
                <w:r w:rsidR="001E49C1">
                  <w:rPr>
                    <w:rFonts w:ascii="Times New Roman" w:hAnsi="Times New Roman" w:eastAsia="Times New Roman" w:cs="Times New Roman"/>
                    <w:sz w:val="16"/>
                    <w:szCs w:val="16"/>
                    <w:lang w:val="en-GB" w:eastAsia="nb-NO"/>
                  </w:rPr>
                  <w:delText>Request validation information</w:delText>
                </w:r>
              </w:del>
            </w:ins>
            <w:ins w:author="Albrecht, Patrick" w:date="2025-10-29T16:25:00Z" w:id="3509">
              <w:r w:rsidR="007A3E14">
                <w:rPr>
                  <w:rFonts w:ascii="Times New Roman" w:hAnsi="Times New Roman" w:eastAsia="Times New Roman" w:cs="Times New Roman"/>
                  <w:sz w:val="16"/>
                  <w:szCs w:val="16"/>
                  <w:lang w:val="en-GB" w:eastAsia="nb-NO"/>
                </w:rPr>
                <w:t>Information on validation</w:t>
              </w:r>
            </w:ins>
          </w:p>
        </w:tc>
      </w:tr>
      <w:tr w:rsidRPr="009D2958" w:rsidR="00A44916" w:rsidTr="5F72DEB1" w14:paraId="672ED4D9" w14:textId="77777777">
        <w:trPr>
          <w:trHeight w:val="300"/>
          <w:trPrChange w:author="Fernando Dominguez" w:date="2025-09-12T14:02:00Z" w:id="3510">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511">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E49C1" w:rsidR="00A44916" w:rsidP="00A44916" w:rsidRDefault="00582D3A" w14:paraId="26B262DF" w14:textId="44919384">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512">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513">
                  <w:rPr>
                    <w:rFonts w:ascii="Times New Roman" w:hAnsi="Times New Roman" w:eastAsia="Times New Roman" w:cs="Times New Roman"/>
                    <w:sz w:val="16"/>
                    <w:szCs w:val="16"/>
                    <w:highlight w:val="yellow"/>
                    <w:lang w:val="en-GB" w:eastAsia="nb-NO"/>
                  </w:rPr>
                </w:rPrChange>
              </w:rPr>
              <w:t>1</w:t>
            </w:r>
            <w:ins w:author="Carmen Garcia Montero" w:date="2025-11-03T12:07:00Z" w:id="3514">
              <w:r w:rsidR="00BF1954">
                <w:rPr>
                  <w:rFonts w:ascii="Times New Roman" w:hAnsi="Times New Roman" w:eastAsia="Times New Roman" w:cs="Times New Roman"/>
                  <w:sz w:val="16"/>
                  <w:szCs w:val="16"/>
                  <w:lang w:val="en-GB" w:eastAsia="nb-NO"/>
                </w:rPr>
                <w:t>6</w:t>
              </w:r>
            </w:ins>
            <w:del w:author="Carmen Garcia Montero" w:date="2025-11-03T12:07:00Z" w:id="3515">
              <w:r w:rsidRPr="001E49C1" w:rsidDel="00BF1954">
                <w:rPr>
                  <w:rFonts w:ascii="Times New Roman" w:hAnsi="Times New Roman" w:eastAsia="Times New Roman" w:cs="Times New Roman"/>
                  <w:sz w:val="16"/>
                  <w:szCs w:val="16"/>
                  <w:lang w:val="en-GB" w:eastAsia="nb-NO"/>
                  <w:rPrChange w:author="Carmen Garcia Montero" w:date="2025-10-16T08:56:00Z" w:id="3516">
                    <w:rPr>
                      <w:rFonts w:ascii="Times New Roman" w:hAnsi="Times New Roman" w:eastAsia="Times New Roman" w:cs="Times New Roman"/>
                      <w:sz w:val="16"/>
                      <w:szCs w:val="16"/>
                      <w:highlight w:val="yellow"/>
                      <w:lang w:val="en-GB" w:eastAsia="nb-NO"/>
                    </w:rPr>
                  </w:rPrChange>
                </w:rPr>
                <w:delText>7</w:delText>
              </w:r>
            </w:del>
            <w:r w:rsidRPr="001E49C1">
              <w:rPr>
                <w:rFonts w:ascii="Times New Roman" w:hAnsi="Times New Roman" w:eastAsia="Times New Roman" w:cs="Times New Roman"/>
                <w:sz w:val="16"/>
                <w:szCs w:val="16"/>
                <w:lang w:val="en-GB" w:eastAsia="nb-NO"/>
                <w:rPrChange w:author="Carmen Garcia Montero" w:date="2025-10-16T08:56:00Z" w:id="3517">
                  <w:rPr>
                    <w:rFonts w:ascii="Times New Roman" w:hAnsi="Times New Roman" w:eastAsia="Times New Roman" w:cs="Times New Roman"/>
                    <w:sz w:val="16"/>
                    <w:szCs w:val="16"/>
                    <w:highlight w:val="yellow"/>
                    <w:lang w:val="en-GB" w:eastAsia="nb-NO"/>
                  </w:rPr>
                </w:rPrChange>
              </w:rPr>
              <w:t>.3</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18">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A44916" w:rsidP="00A44916" w:rsidRDefault="004C31AB" w14:paraId="2487C201" w14:textId="618DC819">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Register revocation </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19">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16941" w:rsidR="00A44916" w:rsidP="00A44916" w:rsidRDefault="00A44916" w14:paraId="072A74A9" w14:textId="65B03AE3">
            <w:pPr>
              <w:spacing w:after="0" w:line="240" w:lineRule="auto"/>
              <w:textAlignment w:val="baseline"/>
              <w:rPr>
                <w:rFonts w:ascii="Times New Roman" w:hAnsi="Times New Roman" w:eastAsia="Times New Roman" w:cs="Times New Roman"/>
                <w:sz w:val="16"/>
                <w:szCs w:val="16"/>
                <w:lang w:val="en-GB" w:eastAsia="nb-NO"/>
              </w:rPr>
            </w:pPr>
            <w:r w:rsidRPr="00616941">
              <w:rPr>
                <w:rFonts w:ascii="Times New Roman" w:hAnsi="Times New Roman" w:eastAsia="Times New Roman" w:cs="Times New Roman"/>
                <w:sz w:val="16"/>
                <w:szCs w:val="16"/>
                <w:lang w:val="en-GB" w:eastAsia="nb-NO"/>
              </w:rPr>
              <w:t>The SP module administrator updates the qualification status of</w:t>
            </w:r>
            <w:r w:rsidRPr="00616941" w:rsidR="00DE66D7">
              <w:rPr>
                <w:rFonts w:ascii="Times New Roman" w:hAnsi="Times New Roman" w:eastAsia="Times New Roman" w:cs="Times New Roman"/>
                <w:sz w:val="16"/>
                <w:szCs w:val="16"/>
                <w:lang w:val="en-GB" w:eastAsia="nb-NO"/>
              </w:rPr>
              <w:t xml:space="preserve"> </w:t>
            </w:r>
            <w:r w:rsidRPr="00616941" w:rsidR="007061F5">
              <w:rPr>
                <w:rFonts w:ascii="Times New Roman" w:hAnsi="Times New Roman" w:eastAsia="Times New Roman" w:cs="Times New Roman"/>
                <w:sz w:val="16"/>
                <w:szCs w:val="16"/>
                <w:lang w:val="en-GB" w:eastAsia="nb-NO"/>
              </w:rPr>
              <w:t>the service provider</w:t>
            </w:r>
            <w:r w:rsidRPr="00616941" w:rsidR="00433F93">
              <w:rPr>
                <w:rFonts w:ascii="Times New Roman" w:hAnsi="Times New Roman" w:eastAsia="Times New Roman" w:cs="Times New Roman"/>
                <w:sz w:val="16"/>
                <w:szCs w:val="16"/>
                <w:lang w:val="en-GB" w:eastAsia="nb-NO"/>
              </w:rPr>
              <w:t xml:space="preserve"> and its</w:t>
            </w:r>
            <w:r w:rsidRPr="00616941" w:rsidR="007061F5">
              <w:rPr>
                <w:rFonts w:ascii="Times New Roman" w:hAnsi="Times New Roman" w:eastAsia="Times New Roman" w:cs="Times New Roman"/>
                <w:sz w:val="16"/>
                <w:szCs w:val="16"/>
                <w:lang w:val="en-GB" w:eastAsia="nb-NO"/>
              </w:rPr>
              <w:t xml:space="preserve"> SPU or SPG on </w:t>
            </w:r>
            <w:r w:rsidRPr="00616941" w:rsidR="00DE66D7">
              <w:rPr>
                <w:rFonts w:ascii="Times New Roman" w:hAnsi="Times New Roman" w:eastAsia="Times New Roman" w:cs="Times New Roman"/>
                <w:sz w:val="16"/>
                <w:szCs w:val="16"/>
                <w:lang w:val="en-GB" w:eastAsia="nb-NO"/>
              </w:rPr>
              <w:t>one or more balancing or local products</w:t>
            </w:r>
            <w:r w:rsidRPr="00616941" w:rsidR="007061F5">
              <w:rPr>
                <w:rFonts w:ascii="Times New Roman" w:hAnsi="Times New Roman" w:eastAsia="Times New Roman" w:cs="Times New Roman"/>
                <w:sz w:val="16"/>
                <w:szCs w:val="16"/>
                <w:lang w:val="en-GB" w:eastAsia="nb-NO"/>
              </w:rPr>
              <w:t>.</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20">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A44916" w:rsidP="00A44916" w:rsidRDefault="00A44916" w14:paraId="02CA3823" w14:textId="5B0FB409">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21">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A44916" w:rsidP="00A44916" w:rsidRDefault="00A44916" w14:paraId="22D847CC" w14:textId="1B3CE3AB">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 relevant]</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522">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A44916" w:rsidP="00A44916" w:rsidRDefault="00A44916" w14:paraId="5E470F9D" w14:textId="20EB8AA2">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 relevant]</w:t>
            </w:r>
          </w:p>
        </w:tc>
      </w:tr>
      <w:tr w:rsidR="6A0E7502" w:rsidTr="5F72DEB1" w14:paraId="793A9C01" w14:textId="77777777">
        <w:trPr>
          <w:trHeight w:val="300"/>
          <w:trPrChange w:author="Fernando Dominguez" w:date="2025-09-12T14:02:00Z" w:id="3523">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524">
              <w:tcPr>
                <w:tcW w:w="852"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E49C1" w:rsidR="6DE0106B" w:rsidP="6A0E7502" w:rsidRDefault="6DE0106B" w14:paraId="5BB38CBB" w14:textId="26B71981">
            <w:pPr>
              <w:spacing w:line="240" w:lineRule="auto"/>
              <w:rPr>
                <w:rFonts w:ascii="Times New Roman" w:hAnsi="Times New Roman" w:eastAsia="Times New Roman" w:cs="Times New Roman"/>
                <w:sz w:val="16"/>
                <w:szCs w:val="16"/>
                <w:lang w:val="en-GB" w:eastAsia="nb-NO"/>
                <w:rPrChange w:author="Carmen Garcia Montero" w:date="2025-10-16T08:56:00Z" w:id="3525">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526">
                  <w:rPr>
                    <w:rFonts w:ascii="Times New Roman" w:hAnsi="Times New Roman" w:eastAsia="Times New Roman" w:cs="Times New Roman"/>
                    <w:sz w:val="16"/>
                    <w:szCs w:val="16"/>
                    <w:highlight w:val="yellow"/>
                    <w:lang w:val="en-GB" w:eastAsia="nb-NO"/>
                  </w:rPr>
                </w:rPrChange>
              </w:rPr>
              <w:t>1</w:t>
            </w:r>
            <w:ins w:author="Carmen Garcia Montero" w:date="2025-11-03T12:07:00Z" w:id="3527">
              <w:r w:rsidR="00BF1954">
                <w:rPr>
                  <w:rFonts w:ascii="Times New Roman" w:hAnsi="Times New Roman" w:eastAsia="Times New Roman" w:cs="Times New Roman"/>
                  <w:sz w:val="16"/>
                  <w:szCs w:val="16"/>
                  <w:lang w:val="en-GB" w:eastAsia="nb-NO"/>
                </w:rPr>
                <w:t>6</w:t>
              </w:r>
            </w:ins>
            <w:del w:author="Carmen Garcia Montero" w:date="2025-11-03T12:07:00Z" w:id="3528">
              <w:r w:rsidRPr="001E49C1" w:rsidDel="00BF1954">
                <w:rPr>
                  <w:rFonts w:ascii="Times New Roman" w:hAnsi="Times New Roman" w:eastAsia="Times New Roman" w:cs="Times New Roman"/>
                  <w:sz w:val="16"/>
                  <w:szCs w:val="16"/>
                  <w:lang w:val="en-GB" w:eastAsia="nb-NO"/>
                  <w:rPrChange w:author="Carmen Garcia Montero" w:date="2025-10-16T08:56:00Z" w:id="3529">
                    <w:rPr>
                      <w:rFonts w:ascii="Times New Roman" w:hAnsi="Times New Roman" w:eastAsia="Times New Roman" w:cs="Times New Roman"/>
                      <w:sz w:val="16"/>
                      <w:szCs w:val="16"/>
                      <w:highlight w:val="yellow"/>
                      <w:lang w:val="en-GB" w:eastAsia="nb-NO"/>
                    </w:rPr>
                  </w:rPrChange>
                </w:rPr>
                <w:delText>7</w:delText>
              </w:r>
            </w:del>
            <w:r w:rsidRPr="001E49C1">
              <w:rPr>
                <w:rFonts w:ascii="Times New Roman" w:hAnsi="Times New Roman" w:eastAsia="Times New Roman" w:cs="Times New Roman"/>
                <w:sz w:val="16"/>
                <w:szCs w:val="16"/>
                <w:lang w:val="en-GB" w:eastAsia="nb-NO"/>
                <w:rPrChange w:author="Carmen Garcia Montero" w:date="2025-10-16T08:56:00Z" w:id="3530">
                  <w:rPr>
                    <w:rFonts w:ascii="Times New Roman" w:hAnsi="Times New Roman" w:eastAsia="Times New Roman" w:cs="Times New Roman"/>
                    <w:sz w:val="16"/>
                    <w:szCs w:val="16"/>
                    <w:highlight w:val="yellow"/>
                    <w:lang w:val="en-GB" w:eastAsia="nb-NO"/>
                  </w:rPr>
                </w:rPrChange>
              </w:rPr>
              <w:t>.4</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31">
              <w:tcPr>
                <w:tcW w:w="1533"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E49C1" w:rsidR="3A9F80D6" w:rsidP="6A0E7502" w:rsidRDefault="3A9F80D6" w14:paraId="551A96B5" w14:textId="7F238EFE">
            <w:pPr>
              <w:spacing w:line="240" w:lineRule="auto"/>
              <w:rPr>
                <w:rFonts w:ascii="Times New Roman" w:hAnsi="Times New Roman" w:eastAsia="Times New Roman" w:cs="Times New Roman"/>
                <w:sz w:val="16"/>
                <w:szCs w:val="16"/>
                <w:lang w:val="en-GB" w:eastAsia="nb-NO"/>
                <w:rPrChange w:author="Carmen Garcia Montero" w:date="2025-10-16T08:56:00Z" w:id="3532">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533">
                  <w:rPr>
                    <w:rFonts w:ascii="Times New Roman" w:hAnsi="Times New Roman" w:eastAsia="Times New Roman" w:cs="Times New Roman"/>
                    <w:sz w:val="16"/>
                    <w:szCs w:val="16"/>
                    <w:highlight w:val="yellow"/>
                    <w:lang w:val="en-GB" w:eastAsia="nb-NO"/>
                  </w:rPr>
                </w:rPrChange>
              </w:rPr>
              <w:t>Notify about SP revocation</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34">
              <w:tcPr>
                <w:tcW w:w="278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4C228227" w:rsidP="6A0E7502" w:rsidRDefault="4C228227" w14:paraId="0B65E1C5" w14:textId="2A50BA58">
            <w:pPr>
              <w:spacing w:line="240"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The SP module administrator notifies service provider about the update of the qualification status of service provider</w:t>
            </w:r>
            <w:r w:rsidRPr="00117039" w:rsidR="00433F93">
              <w:rPr>
                <w:rFonts w:ascii="Times New Roman" w:hAnsi="Times New Roman" w:eastAsia="Times New Roman" w:cs="Times New Roman"/>
                <w:sz w:val="16"/>
                <w:szCs w:val="16"/>
                <w:lang w:val="en-GB" w:eastAsia="nb-NO"/>
              </w:rPr>
              <w:t xml:space="preserve"> and its</w:t>
            </w:r>
            <w:r>
              <w:rPr>
                <w:rFonts w:ascii="Times New Roman" w:hAnsi="Times New Roman" w:eastAsia="Times New Roman" w:cs="Times New Roman"/>
                <w:sz w:val="16"/>
                <w:szCs w:val="16"/>
                <w:lang w:val="en-GB" w:eastAsia="nb-NO"/>
              </w:rPr>
              <w:t xml:space="preserve"> </w:t>
            </w:r>
            <w:r w:rsidRPr="00117039">
              <w:rPr>
                <w:rFonts w:ascii="Times New Roman" w:hAnsi="Times New Roman" w:eastAsia="Times New Roman" w:cs="Times New Roman"/>
                <w:sz w:val="16"/>
                <w:szCs w:val="16"/>
                <w:lang w:val="en-GB" w:eastAsia="nb-NO"/>
              </w:rPr>
              <w:t>SPU or SPG on one or more balancing or local products of the service provider</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35">
              <w:tcPr>
                <w:tcW w:w="128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E49C1" w:rsidR="0F07E757" w:rsidP="6A0E7502" w:rsidRDefault="0F07E757" w14:paraId="6226ADAD" w14:textId="3CC2669A">
            <w:pPr>
              <w:spacing w:line="240" w:lineRule="auto"/>
              <w:rPr>
                <w:rFonts w:ascii="Times New Roman" w:hAnsi="Times New Roman" w:eastAsia="Times New Roman" w:cs="Times New Roman"/>
                <w:sz w:val="16"/>
                <w:szCs w:val="16"/>
                <w:lang w:val="en-GB" w:eastAsia="nb-NO"/>
                <w:rPrChange w:author="Carmen Garcia Montero" w:date="2025-10-16T08:56:00Z" w:id="3536">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537">
                  <w:rPr>
                    <w:rFonts w:ascii="Times New Roman" w:hAnsi="Times New Roman" w:eastAsia="Times New Roman" w:cs="Times New Roman"/>
                    <w:sz w:val="16"/>
                    <w:szCs w:val="16"/>
                    <w:highlight w:val="yellow"/>
                    <w:lang w:val="en-GB" w:eastAsia="nb-NO"/>
                  </w:rPr>
                </w:rPrChange>
              </w:rPr>
              <w:t>SP Module 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38">
              <w:tcPr>
                <w:tcW w:w="1283"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E49C1" w:rsidR="0F07E757" w:rsidP="6A0E7502" w:rsidRDefault="0F07E757" w14:paraId="418728FE" w14:textId="05EE206C">
            <w:pPr>
              <w:spacing w:line="240" w:lineRule="auto"/>
              <w:rPr>
                <w:rFonts w:ascii="Times New Roman" w:hAnsi="Times New Roman" w:eastAsia="Times New Roman" w:cs="Times New Roman"/>
                <w:sz w:val="16"/>
                <w:szCs w:val="16"/>
                <w:lang w:val="en-GB" w:eastAsia="nb-NO"/>
                <w:rPrChange w:author="Carmen Garcia Montero" w:date="2025-10-16T08:56:00Z" w:id="3539">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540">
                  <w:rPr>
                    <w:rFonts w:ascii="Times New Roman" w:hAnsi="Times New Roman" w:eastAsia="Times New Roman" w:cs="Times New Roman"/>
                    <w:sz w:val="16"/>
                    <w:szCs w:val="16"/>
                    <w:highlight w:val="yellow"/>
                    <w:lang w:val="en-GB" w:eastAsia="nb-NO"/>
                  </w:rPr>
                </w:rPrChange>
              </w:rPr>
              <w:t>Service Provider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541">
              <w:tcPr>
                <w:tcW w:w="1211"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E49C1" w:rsidR="0F07E757" w:rsidP="6A0E7502" w:rsidRDefault="002578C9" w14:paraId="45CA548B" w14:textId="0D9BB64D">
            <w:pPr>
              <w:spacing w:line="240" w:lineRule="auto"/>
              <w:rPr>
                <w:rFonts w:ascii="Times New Roman" w:hAnsi="Times New Roman" w:eastAsia="Times New Roman" w:cs="Times New Roman"/>
                <w:sz w:val="16"/>
                <w:szCs w:val="16"/>
                <w:lang w:val="en-GB" w:eastAsia="nb-NO"/>
                <w:rPrChange w:author="Carmen Garcia Montero" w:date="2025-10-16T08:56:00Z" w:id="3542">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543">
                  <w:rPr>
                    <w:rFonts w:ascii="Times New Roman" w:hAnsi="Times New Roman" w:eastAsia="Times New Roman" w:cs="Times New Roman"/>
                    <w:sz w:val="16"/>
                    <w:szCs w:val="16"/>
                    <w:highlight w:val="yellow"/>
                    <w:lang w:val="en-GB" w:eastAsia="nb-NO"/>
                  </w:rPr>
                </w:rPrChange>
              </w:rPr>
              <w:t>A</w:t>
            </w:r>
            <w:ins w:author="Carmen Garcia Montero" w:date="2025-11-03T14:52:00Z" w:id="3544">
              <w:r w:rsidR="000D603A">
                <w:rPr>
                  <w:rFonts w:ascii="Times New Roman" w:hAnsi="Times New Roman" w:eastAsia="Times New Roman" w:cs="Times New Roman"/>
                  <w:sz w:val="16"/>
                  <w:szCs w:val="16"/>
                  <w:lang w:val="en-GB" w:eastAsia="nb-NO"/>
                </w:rPr>
                <w:t>Q</w:t>
              </w:r>
            </w:ins>
            <w:del w:author="Carmen Garcia Montero" w:date="2025-11-03T14:52:00Z" w:id="3545">
              <w:r w:rsidRPr="001E49C1" w:rsidDel="000D603A">
                <w:rPr>
                  <w:rFonts w:ascii="Times New Roman" w:hAnsi="Times New Roman" w:eastAsia="Times New Roman" w:cs="Times New Roman"/>
                  <w:sz w:val="16"/>
                  <w:szCs w:val="16"/>
                  <w:lang w:val="en-GB" w:eastAsia="nb-NO"/>
                  <w:rPrChange w:author="Carmen Garcia Montero" w:date="2025-10-16T08:56:00Z" w:id="3546">
                    <w:rPr>
                      <w:rFonts w:ascii="Times New Roman" w:hAnsi="Times New Roman" w:eastAsia="Times New Roman" w:cs="Times New Roman"/>
                      <w:sz w:val="16"/>
                      <w:szCs w:val="16"/>
                      <w:highlight w:val="yellow"/>
                      <w:lang w:val="en-GB" w:eastAsia="nb-NO"/>
                    </w:rPr>
                  </w:rPrChange>
                </w:rPr>
                <w:delText>P</w:delText>
              </w:r>
            </w:del>
            <w:r w:rsidRPr="001E49C1" w:rsidR="00AB050C">
              <w:rPr>
                <w:rFonts w:ascii="Times New Roman" w:hAnsi="Times New Roman" w:eastAsia="Times New Roman" w:cs="Times New Roman"/>
                <w:sz w:val="16"/>
                <w:szCs w:val="16"/>
                <w:lang w:val="en-GB" w:eastAsia="nb-NO"/>
                <w:rPrChange w:author="Carmen Garcia Montero" w:date="2025-10-16T08:56:00Z" w:id="3547">
                  <w:rPr>
                    <w:rFonts w:ascii="Times New Roman" w:hAnsi="Times New Roman" w:eastAsia="Times New Roman" w:cs="Times New Roman"/>
                    <w:sz w:val="16"/>
                    <w:szCs w:val="16"/>
                    <w:highlight w:val="yellow"/>
                    <w:lang w:val="en-GB" w:eastAsia="nb-NO"/>
                  </w:rPr>
                </w:rPrChange>
              </w:rPr>
              <w:t xml:space="preserve"> </w:t>
            </w:r>
            <w:r w:rsidRPr="001E49C1" w:rsidR="00362FA9">
              <w:rPr>
                <w:rFonts w:ascii="Times New Roman" w:hAnsi="Times New Roman" w:eastAsia="Times New Roman" w:cs="Times New Roman"/>
                <w:sz w:val="16"/>
                <w:szCs w:val="16"/>
                <w:lang w:val="en-GB" w:eastAsia="nb-NO"/>
                <w:rPrChange w:author="Carmen Garcia Montero" w:date="2025-10-16T08:56:00Z" w:id="3548">
                  <w:rPr>
                    <w:rFonts w:ascii="Times New Roman" w:hAnsi="Times New Roman" w:eastAsia="Times New Roman" w:cs="Times New Roman"/>
                    <w:sz w:val="16"/>
                    <w:szCs w:val="16"/>
                    <w:highlight w:val="yellow"/>
                    <w:lang w:val="en-GB" w:eastAsia="nb-NO"/>
                  </w:rPr>
                </w:rPrChange>
              </w:rPr>
              <w:t>-</w:t>
            </w:r>
            <w:r w:rsidRPr="001E49C1" w:rsidR="00AB050C">
              <w:rPr>
                <w:rFonts w:ascii="Times New Roman" w:hAnsi="Times New Roman" w:eastAsia="Times New Roman" w:cs="Times New Roman"/>
                <w:sz w:val="16"/>
                <w:szCs w:val="16"/>
                <w:lang w:val="en-GB" w:eastAsia="nb-NO"/>
                <w:rPrChange w:author="Carmen Garcia Montero" w:date="2025-10-16T08:56:00Z" w:id="3549">
                  <w:rPr>
                    <w:rFonts w:ascii="Times New Roman" w:hAnsi="Times New Roman" w:eastAsia="Times New Roman" w:cs="Times New Roman"/>
                    <w:sz w:val="16"/>
                    <w:szCs w:val="16"/>
                    <w:highlight w:val="yellow"/>
                    <w:lang w:val="en-GB" w:eastAsia="nb-NO"/>
                  </w:rPr>
                </w:rPrChange>
              </w:rPr>
              <w:t xml:space="preserve"> SP revocation notification </w:t>
            </w:r>
          </w:p>
        </w:tc>
      </w:tr>
      <w:tr w:rsidR="00A44916" w:rsidTr="5F72DEB1" w14:paraId="6741C6FB" w14:textId="77777777">
        <w:trPr>
          <w:trHeight w:val="300"/>
          <w:trPrChange w:author="Fernando Dominguez" w:date="2025-09-12T14:02:00Z" w:id="3550">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551">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E49C1" w:rsidR="00A44916" w:rsidP="00A44916" w:rsidRDefault="00582D3A" w14:paraId="0AA8685F" w14:textId="08E1CF90">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552">
                  <w:rPr>
                    <w:rFonts w:ascii="Times New Roman" w:hAnsi="Times New Roman" w:eastAsia="Times New Roman" w:cs="Times New Roman"/>
                    <w:sz w:val="16"/>
                    <w:szCs w:val="16"/>
                    <w:highlight w:val="yellow"/>
                    <w:lang w:val="en-GB" w:eastAsia="nb-NO"/>
                  </w:rPr>
                </w:rPrChange>
              </w:rPr>
            </w:pPr>
            <w:r w:rsidRPr="001E49C1">
              <w:rPr>
                <w:rFonts w:ascii="Times New Roman" w:hAnsi="Times New Roman" w:eastAsia="Times New Roman" w:cs="Times New Roman"/>
                <w:sz w:val="16"/>
                <w:szCs w:val="16"/>
                <w:lang w:val="en-GB" w:eastAsia="nb-NO"/>
                <w:rPrChange w:author="Carmen Garcia Montero" w:date="2025-10-16T08:56:00Z" w:id="3553">
                  <w:rPr>
                    <w:rFonts w:ascii="Times New Roman" w:hAnsi="Times New Roman" w:eastAsia="Times New Roman" w:cs="Times New Roman"/>
                    <w:sz w:val="16"/>
                    <w:szCs w:val="16"/>
                    <w:highlight w:val="yellow"/>
                    <w:lang w:val="en-GB" w:eastAsia="nb-NO"/>
                  </w:rPr>
                </w:rPrChange>
              </w:rPr>
              <w:t>1</w:t>
            </w:r>
            <w:ins w:author="Carmen Garcia Montero" w:date="2025-11-03T12:07:00Z" w:id="3554">
              <w:r w:rsidR="00BF1954">
                <w:rPr>
                  <w:rFonts w:ascii="Times New Roman" w:hAnsi="Times New Roman" w:eastAsia="Times New Roman" w:cs="Times New Roman"/>
                  <w:sz w:val="16"/>
                  <w:szCs w:val="16"/>
                  <w:lang w:val="en-GB" w:eastAsia="nb-NO"/>
                </w:rPr>
                <w:t>6</w:t>
              </w:r>
            </w:ins>
            <w:del w:author="Carmen Garcia Montero" w:date="2025-11-03T12:07:00Z" w:id="3555">
              <w:r w:rsidRPr="001E49C1" w:rsidDel="00BF1954">
                <w:rPr>
                  <w:rFonts w:ascii="Times New Roman" w:hAnsi="Times New Roman" w:eastAsia="Times New Roman" w:cs="Times New Roman"/>
                  <w:sz w:val="16"/>
                  <w:szCs w:val="16"/>
                  <w:lang w:val="en-GB" w:eastAsia="nb-NO"/>
                  <w:rPrChange w:author="Carmen Garcia Montero" w:date="2025-10-16T08:56:00Z" w:id="3556">
                    <w:rPr>
                      <w:rFonts w:ascii="Times New Roman" w:hAnsi="Times New Roman" w:eastAsia="Times New Roman" w:cs="Times New Roman"/>
                      <w:sz w:val="16"/>
                      <w:szCs w:val="16"/>
                      <w:highlight w:val="yellow"/>
                      <w:lang w:val="en-GB" w:eastAsia="nb-NO"/>
                    </w:rPr>
                  </w:rPrChange>
                </w:rPr>
                <w:delText>7</w:delText>
              </w:r>
            </w:del>
            <w:r w:rsidRPr="001E49C1">
              <w:rPr>
                <w:rFonts w:ascii="Times New Roman" w:hAnsi="Times New Roman" w:eastAsia="Times New Roman" w:cs="Times New Roman"/>
                <w:sz w:val="16"/>
                <w:szCs w:val="16"/>
                <w:lang w:val="en-GB" w:eastAsia="nb-NO"/>
                <w:rPrChange w:author="Carmen Garcia Montero" w:date="2025-10-16T08:56:00Z" w:id="3557">
                  <w:rPr>
                    <w:rFonts w:ascii="Times New Roman" w:hAnsi="Times New Roman" w:eastAsia="Times New Roman" w:cs="Times New Roman"/>
                    <w:sz w:val="16"/>
                    <w:szCs w:val="16"/>
                    <w:highlight w:val="yellow"/>
                    <w:lang w:val="en-GB" w:eastAsia="nb-NO"/>
                  </w:rPr>
                </w:rPrChange>
              </w:rPr>
              <w:t>.</w:t>
            </w:r>
            <w:r w:rsidRPr="001E49C1" w:rsidR="07A7E64E">
              <w:rPr>
                <w:rFonts w:ascii="Times New Roman" w:hAnsi="Times New Roman" w:eastAsia="Times New Roman" w:cs="Times New Roman"/>
                <w:sz w:val="16"/>
                <w:szCs w:val="16"/>
                <w:lang w:val="en-GB" w:eastAsia="nb-NO"/>
                <w:rPrChange w:author="Carmen Garcia Montero" w:date="2025-10-16T08:56:00Z" w:id="3558">
                  <w:rPr>
                    <w:rFonts w:ascii="Times New Roman" w:hAnsi="Times New Roman" w:eastAsia="Times New Roman" w:cs="Times New Roman"/>
                    <w:sz w:val="16"/>
                    <w:szCs w:val="16"/>
                    <w:highlight w:val="yellow"/>
                    <w:lang w:val="en-GB" w:eastAsia="nb-NO"/>
                  </w:rPr>
                </w:rPrChange>
              </w:rPr>
              <w:t>5</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59">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A44916" w:rsidP="00A44916" w:rsidRDefault="004C31AB" w14:paraId="79B8A853" w14:textId="2CD275BF">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Notify </w:t>
            </w:r>
            <w:r w:rsidRPr="00117039" w:rsidR="565944CC">
              <w:rPr>
                <w:rFonts w:ascii="Times New Roman" w:hAnsi="Times New Roman" w:eastAsia="Times New Roman" w:cs="Times New Roman"/>
                <w:sz w:val="16"/>
                <w:szCs w:val="16"/>
                <w:lang w:val="en-GB" w:eastAsia="nb-NO"/>
              </w:rPr>
              <w:t>about SP revocation</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60">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16941" w:rsidR="00A44916" w:rsidP="5F72DEB1" w:rsidRDefault="00A44916" w14:paraId="3C1E719D" w14:textId="0CB28026">
            <w:pPr>
              <w:spacing w:after="0" w:line="240" w:lineRule="auto"/>
              <w:rPr>
                <w:rFonts w:ascii="Times New Roman" w:hAnsi="Times New Roman" w:eastAsia="Times New Roman" w:cs="Times New Roman"/>
                <w:sz w:val="16"/>
                <w:szCs w:val="16"/>
                <w:lang w:val="en-GB" w:eastAsia="nb-NO"/>
              </w:rPr>
            </w:pPr>
            <w:r w:rsidRPr="5F72DEB1">
              <w:rPr>
                <w:rFonts w:ascii="Times New Roman" w:hAnsi="Times New Roman" w:eastAsia="Times New Roman" w:cs="Times New Roman"/>
                <w:sz w:val="16"/>
                <w:szCs w:val="16"/>
                <w:lang w:val="en-GB" w:eastAsia="nb-NO"/>
              </w:rPr>
              <w:t>The SP module</w:t>
            </w:r>
            <w:r w:rsidRPr="5F72DEB1" w:rsidR="7F6D3ABC">
              <w:rPr>
                <w:rFonts w:ascii="Times New Roman" w:hAnsi="Times New Roman" w:eastAsia="Times New Roman" w:cs="Times New Roman"/>
                <w:sz w:val="16"/>
                <w:szCs w:val="16"/>
                <w:lang w:val="en-GB" w:eastAsia="nb-NO"/>
              </w:rPr>
              <w:t xml:space="preserve"> administrator</w:t>
            </w:r>
            <w:r w:rsidRPr="5F72DEB1">
              <w:rPr>
                <w:rFonts w:ascii="Times New Roman" w:hAnsi="Times New Roman" w:eastAsia="Times New Roman" w:cs="Times New Roman"/>
                <w:sz w:val="16"/>
                <w:szCs w:val="16"/>
                <w:lang w:val="en-GB" w:eastAsia="nb-NO"/>
              </w:rPr>
              <w:t xml:space="preserve"> notifies all </w:t>
            </w:r>
            <w:r w:rsidRPr="5F72DEB1" w:rsidR="184E681E">
              <w:rPr>
                <w:rFonts w:ascii="Times New Roman" w:hAnsi="Times New Roman" w:eastAsia="Times New Roman" w:cs="Times New Roman"/>
                <w:sz w:val="16"/>
                <w:szCs w:val="16"/>
                <w:lang w:val="en-GB" w:eastAsia="nb-NO"/>
              </w:rPr>
              <w:t xml:space="preserve">entitled </w:t>
            </w:r>
            <w:r w:rsidRPr="5F72DEB1">
              <w:rPr>
                <w:rFonts w:ascii="Times New Roman" w:hAnsi="Times New Roman" w:eastAsia="Times New Roman" w:cs="Times New Roman"/>
                <w:sz w:val="16"/>
                <w:szCs w:val="16"/>
                <w:lang w:val="en-GB" w:eastAsia="nb-NO"/>
              </w:rPr>
              <w:t>parties about the update of the qualification status of</w:t>
            </w:r>
            <w:r w:rsidRPr="5F72DEB1" w:rsidR="00193815">
              <w:rPr>
                <w:rFonts w:ascii="Times New Roman" w:hAnsi="Times New Roman" w:eastAsia="Times New Roman" w:cs="Times New Roman"/>
                <w:sz w:val="16"/>
                <w:szCs w:val="16"/>
                <w:lang w:val="en-GB" w:eastAsia="nb-NO"/>
              </w:rPr>
              <w:t xml:space="preserve"> </w:t>
            </w:r>
            <w:r w:rsidRPr="5F72DEB1" w:rsidR="006F703D">
              <w:rPr>
                <w:rFonts w:ascii="Times New Roman" w:hAnsi="Times New Roman" w:eastAsia="Times New Roman" w:cs="Times New Roman"/>
                <w:sz w:val="16"/>
                <w:szCs w:val="16"/>
                <w:lang w:val="en-GB" w:eastAsia="nb-NO"/>
              </w:rPr>
              <w:t>service provider</w:t>
            </w:r>
            <w:r w:rsidRPr="5F72DEB1" w:rsidR="00433F93">
              <w:rPr>
                <w:rFonts w:ascii="Times New Roman" w:hAnsi="Times New Roman" w:eastAsia="Times New Roman" w:cs="Times New Roman"/>
                <w:sz w:val="16"/>
                <w:szCs w:val="16"/>
                <w:lang w:val="en-GB" w:eastAsia="nb-NO"/>
              </w:rPr>
              <w:t xml:space="preserve"> and its</w:t>
            </w:r>
            <w:r w:rsidRPr="5F72DEB1" w:rsidR="006F703D">
              <w:rPr>
                <w:rFonts w:ascii="Times New Roman" w:hAnsi="Times New Roman" w:eastAsia="Times New Roman" w:cs="Times New Roman"/>
                <w:sz w:val="16"/>
                <w:szCs w:val="16"/>
                <w:lang w:val="en-GB" w:eastAsia="nb-NO"/>
              </w:rPr>
              <w:t xml:space="preserve"> SPU or </w:t>
            </w:r>
            <w:r w:rsidRPr="001E49C1" w:rsidR="006F703D">
              <w:rPr>
                <w:rFonts w:ascii="Times New Roman" w:hAnsi="Times New Roman" w:eastAsia="Times New Roman" w:cs="Times New Roman"/>
                <w:sz w:val="16"/>
                <w:szCs w:val="16"/>
                <w:lang w:val="en-GB" w:eastAsia="nb-NO"/>
              </w:rPr>
              <w:t>SPG</w:t>
            </w:r>
            <w:ins w:author="Carmen Garcia Montero" w:date="2025-10-14T11:42:00Z" w:id="3561">
              <w:r w:rsidR="00F25D06">
                <w:rPr>
                  <w:rFonts w:ascii="Times New Roman" w:hAnsi="Times New Roman" w:eastAsia="Times New Roman" w:cs="Times New Roman"/>
                  <w:sz w:val="16"/>
                  <w:szCs w:val="16"/>
                  <w:lang w:val="en-GB" w:eastAsia="nb-NO"/>
                </w:rPr>
                <w:t xml:space="preserve"> </w:t>
              </w:r>
            </w:ins>
            <w:r w:rsidRPr="001E49C1" w:rsidR="006F703D">
              <w:rPr>
                <w:rFonts w:ascii="Times New Roman" w:hAnsi="Times New Roman" w:eastAsia="Times New Roman" w:cs="Times New Roman"/>
                <w:sz w:val="16"/>
                <w:szCs w:val="16"/>
                <w:lang w:val="en-GB" w:eastAsia="nb-NO"/>
              </w:rPr>
              <w:t>on</w:t>
            </w:r>
            <w:r w:rsidRPr="5F72DEB1" w:rsidR="006F703D">
              <w:rPr>
                <w:rFonts w:ascii="Times New Roman" w:hAnsi="Times New Roman" w:eastAsia="Times New Roman" w:cs="Times New Roman"/>
                <w:sz w:val="16"/>
                <w:szCs w:val="16"/>
                <w:lang w:val="en-GB" w:eastAsia="nb-NO"/>
              </w:rPr>
              <w:t xml:space="preserve"> </w:t>
            </w:r>
            <w:r w:rsidRPr="5F72DEB1" w:rsidR="00193815">
              <w:rPr>
                <w:rFonts w:ascii="Times New Roman" w:hAnsi="Times New Roman" w:eastAsia="Times New Roman" w:cs="Times New Roman"/>
                <w:sz w:val="16"/>
                <w:szCs w:val="16"/>
                <w:lang w:val="en-GB" w:eastAsia="nb-NO"/>
              </w:rPr>
              <w:t>one or more balancing or local products of</w:t>
            </w:r>
            <w:r w:rsidRPr="5F72DEB1">
              <w:rPr>
                <w:rFonts w:ascii="Times New Roman" w:hAnsi="Times New Roman" w:eastAsia="Times New Roman" w:cs="Times New Roman"/>
                <w:sz w:val="16"/>
                <w:szCs w:val="16"/>
                <w:lang w:val="en-GB" w:eastAsia="nb-NO"/>
              </w:rPr>
              <w:t xml:space="preserve"> the service provider</w:t>
            </w:r>
            <w:r w:rsidRPr="5F72DEB1" w:rsidR="00A109E6">
              <w:rPr>
                <w:rFonts w:ascii="Times New Roman" w:hAnsi="Times New Roman" w:eastAsia="Times New Roman" w:cs="Times New Roman"/>
                <w:sz w:val="16"/>
                <w:szCs w:val="16"/>
                <w:lang w:val="en-GB" w:eastAsia="nb-NO"/>
              </w:rPr>
              <w:t xml:space="preserve">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62">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A44916" w:rsidP="00A44916" w:rsidRDefault="00B12C4F" w14:paraId="76F95871" w14:textId="1B95A359">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563">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A44916" w:rsidP="00A44916" w:rsidRDefault="4C244583" w14:paraId="56C2E108" w14:textId="3D71A568">
            <w:pPr>
              <w:spacing w:after="0" w:line="240" w:lineRule="auto"/>
              <w:textAlignment w:val="baseline"/>
              <w:rPr>
                <w:rFonts w:ascii="Times New Roman" w:hAnsi="Times New Roman" w:eastAsia="Times New Roman" w:cs="Times New Roman"/>
                <w:sz w:val="16"/>
                <w:szCs w:val="16"/>
                <w:lang w:val="en-GB" w:eastAsia="nb-NO"/>
              </w:rPr>
            </w:pPr>
            <w:r w:rsidRPr="5F72DEB1">
              <w:rPr>
                <w:rFonts w:ascii="Times New Roman" w:hAnsi="Times New Roman" w:eastAsia="Times New Roman" w:cs="Times New Roman"/>
                <w:sz w:val="16"/>
                <w:szCs w:val="16"/>
                <w:lang w:val="en-GB" w:eastAsia="nb-NO"/>
              </w:rPr>
              <w:t xml:space="preserve">Entitled </w:t>
            </w:r>
            <w:ins w:author="Carmen Garcia Montero" w:date="2025-10-14T11:41:00Z" w:id="3564">
              <w:r w:rsidR="00F25D06">
                <w:rPr>
                  <w:rFonts w:ascii="Times New Roman" w:hAnsi="Times New Roman" w:eastAsia="Times New Roman" w:cs="Times New Roman"/>
                  <w:sz w:val="16"/>
                  <w:szCs w:val="16"/>
                  <w:lang w:val="en-GB" w:eastAsia="nb-NO"/>
                </w:rPr>
                <w:t>p</w:t>
              </w:r>
            </w:ins>
            <w:del w:author="Carmen Garcia Montero" w:date="2025-10-14T11:41:00Z" w:id="3565">
              <w:r w:rsidRPr="5F72DEB1" w:rsidR="02A01F89">
                <w:rPr>
                  <w:rFonts w:ascii="Times New Roman" w:hAnsi="Times New Roman" w:eastAsia="Times New Roman" w:cs="Times New Roman"/>
                  <w:sz w:val="16"/>
                  <w:szCs w:val="16"/>
                  <w:lang w:val="en-GB" w:eastAsia="nb-NO"/>
                </w:rPr>
                <w:delText>P</w:delText>
              </w:r>
            </w:del>
            <w:r w:rsidRPr="5F72DEB1" w:rsidR="02A01F89">
              <w:rPr>
                <w:rFonts w:ascii="Times New Roman" w:hAnsi="Times New Roman" w:eastAsia="Times New Roman" w:cs="Times New Roman"/>
                <w:sz w:val="16"/>
                <w:szCs w:val="16"/>
                <w:lang w:val="en-GB" w:eastAsia="nb-NO"/>
              </w:rPr>
              <w:t>arty</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566">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A44916" w:rsidP="00A44916" w:rsidRDefault="002578C9" w14:paraId="0D3FE506" w14:textId="18DAB377">
            <w:pPr>
              <w:spacing w:after="0" w:line="240" w:lineRule="auto"/>
              <w:textAlignment w:val="baseline"/>
              <w:rPr>
                <w:rFonts w:ascii="Times New Roman" w:hAnsi="Times New Roman" w:eastAsia="Times New Roman" w:cs="Times New Roman"/>
                <w:sz w:val="16"/>
                <w:szCs w:val="16"/>
                <w:lang w:val="en-GB" w:eastAsia="nb-NO"/>
              </w:rPr>
            </w:pPr>
            <w:r w:rsidRPr="001E49C1">
              <w:rPr>
                <w:rFonts w:ascii="Times New Roman" w:hAnsi="Times New Roman" w:eastAsia="Times New Roman" w:cs="Times New Roman"/>
                <w:sz w:val="16"/>
                <w:szCs w:val="16"/>
                <w:lang w:val="en-GB" w:eastAsia="nb-NO"/>
                <w:rPrChange w:author="Carmen Garcia Montero" w:date="2025-10-16T08:56:00Z" w:id="3567">
                  <w:rPr>
                    <w:rFonts w:ascii="Times New Roman" w:hAnsi="Times New Roman" w:eastAsia="Times New Roman" w:cs="Times New Roman"/>
                    <w:sz w:val="16"/>
                    <w:szCs w:val="16"/>
                    <w:highlight w:val="yellow"/>
                    <w:lang w:val="en-GB" w:eastAsia="nb-NO"/>
                  </w:rPr>
                </w:rPrChange>
              </w:rPr>
              <w:t>A</w:t>
            </w:r>
            <w:ins w:author="Carmen Garcia Montero" w:date="2025-11-03T14:52:00Z" w:id="3568">
              <w:r w:rsidR="000D603A">
                <w:rPr>
                  <w:rFonts w:ascii="Times New Roman" w:hAnsi="Times New Roman" w:eastAsia="Times New Roman" w:cs="Times New Roman"/>
                  <w:sz w:val="16"/>
                  <w:szCs w:val="16"/>
                  <w:lang w:val="en-GB" w:eastAsia="nb-NO"/>
                </w:rPr>
                <w:t>Q</w:t>
              </w:r>
            </w:ins>
            <w:del w:author="Carmen Garcia Montero" w:date="2025-11-03T14:52:00Z" w:id="3569">
              <w:r w:rsidRPr="001E49C1" w:rsidDel="000D603A">
                <w:rPr>
                  <w:rFonts w:ascii="Times New Roman" w:hAnsi="Times New Roman" w:eastAsia="Times New Roman" w:cs="Times New Roman"/>
                  <w:sz w:val="16"/>
                  <w:szCs w:val="16"/>
                  <w:lang w:val="en-GB" w:eastAsia="nb-NO"/>
                  <w:rPrChange w:author="Carmen Garcia Montero" w:date="2025-10-16T08:56:00Z" w:id="3570">
                    <w:rPr>
                      <w:rFonts w:ascii="Times New Roman" w:hAnsi="Times New Roman" w:eastAsia="Times New Roman" w:cs="Times New Roman"/>
                      <w:sz w:val="16"/>
                      <w:szCs w:val="16"/>
                      <w:highlight w:val="yellow"/>
                      <w:lang w:val="en-GB" w:eastAsia="nb-NO"/>
                    </w:rPr>
                  </w:rPrChange>
                </w:rPr>
                <w:delText>P</w:delText>
              </w:r>
            </w:del>
            <w:r w:rsidRPr="001E49C1" w:rsidR="00362FA9">
              <w:rPr>
                <w:rFonts w:ascii="Times New Roman" w:hAnsi="Times New Roman" w:eastAsia="Times New Roman" w:cs="Times New Roman"/>
                <w:sz w:val="16"/>
                <w:szCs w:val="16"/>
                <w:lang w:val="en-GB" w:eastAsia="nb-NO"/>
                <w:rPrChange w:author="Carmen Garcia Montero" w:date="2025-10-16T08:56:00Z" w:id="3571">
                  <w:rPr>
                    <w:rFonts w:ascii="Times New Roman" w:hAnsi="Times New Roman" w:eastAsia="Times New Roman" w:cs="Times New Roman"/>
                    <w:sz w:val="16"/>
                    <w:szCs w:val="16"/>
                    <w:highlight w:val="yellow"/>
                    <w:lang w:val="en-GB" w:eastAsia="nb-NO"/>
                  </w:rPr>
                </w:rPrChange>
              </w:rPr>
              <w:t xml:space="preserve"> - </w:t>
            </w:r>
            <w:r w:rsidRPr="001E49C1" w:rsidR="00AB050C">
              <w:rPr>
                <w:rFonts w:ascii="Times New Roman" w:hAnsi="Times New Roman" w:eastAsia="Times New Roman" w:cs="Times New Roman"/>
                <w:sz w:val="16"/>
                <w:szCs w:val="16"/>
                <w:lang w:val="en-GB" w:eastAsia="nb-NO"/>
                <w:rPrChange w:author="Carmen Garcia Montero" w:date="2025-10-16T08:56:00Z" w:id="3572">
                  <w:rPr>
                    <w:rFonts w:ascii="Times New Roman" w:hAnsi="Times New Roman" w:eastAsia="Times New Roman" w:cs="Times New Roman"/>
                    <w:sz w:val="16"/>
                    <w:szCs w:val="16"/>
                    <w:highlight w:val="yellow"/>
                    <w:lang w:val="en-GB" w:eastAsia="nb-NO"/>
                  </w:rPr>
                </w:rPrChange>
              </w:rPr>
              <w:t xml:space="preserve">SP revocation notification </w:t>
            </w:r>
          </w:p>
        </w:tc>
      </w:tr>
    </w:tbl>
    <w:p w:rsidRPr="00117039" w:rsidR="00A17C2D" w:rsidP="00B37150" w:rsidRDefault="00A17C2D" w14:paraId="5F3B3699" w14:textId="15858A78">
      <w:pPr>
        <w:rPr>
          <w:ins w:author="Carmen Garcia Montero" w:date="2025-10-14T11:42:00Z" w:id="3573"/>
          <w:lang w:val="en-GB"/>
        </w:rPr>
      </w:pPr>
    </w:p>
    <w:p w:rsidRPr="00117039" w:rsidR="008B79A6" w:rsidP="008B79A6" w:rsidRDefault="008B79A6" w14:paraId="39DF0C4E" w14:textId="69B32766">
      <w:pPr>
        <w:keepNext/>
        <w:spacing w:line="276" w:lineRule="auto"/>
        <w:rPr>
          <w:ins w:author="Carmen Garcia Montero" w:date="2025-10-14T11:42:00Z" w:id="3574"/>
          <w:rFonts w:ascii="Times New Roman" w:hAnsi="Times New Roman" w:cs="Times New Roman"/>
          <w:lang w:val="en-GB"/>
        </w:rPr>
      </w:pPr>
      <w:ins w:author="Carmen Garcia Montero" w:date="2025-10-14T11:42:00Z" w:id="3575">
        <w:r w:rsidRPr="00EB5A57">
          <w:rPr>
            <w:rFonts w:ascii="Times New Roman" w:hAnsi="Times New Roman" w:cs="Times New Roman"/>
            <w:lang w:val="en-GB"/>
          </w:rPr>
          <w:t>Diagram 1</w:t>
        </w:r>
      </w:ins>
      <w:ins w:author="Carmen Garcia Montero" w:date="2025-11-03T12:07:00Z" w:id="3576">
        <w:r w:rsidR="00BF1954">
          <w:rPr>
            <w:rFonts w:ascii="Times New Roman" w:hAnsi="Times New Roman" w:cs="Times New Roman"/>
            <w:lang w:val="en-GB"/>
          </w:rPr>
          <w:t>6</w:t>
        </w:r>
      </w:ins>
      <w:ins w:author="Carmen Garcia Montero" w:date="2025-10-14T11:42:00Z" w:id="3577">
        <w:r w:rsidRPr="00EB5A57">
          <w:rPr>
            <w:rFonts w:ascii="Times New Roman" w:hAnsi="Times New Roman" w:cs="Times New Roman"/>
            <w:lang w:val="en-GB"/>
          </w:rPr>
          <w:t xml:space="preserve"> – Procedure ‘</w:t>
        </w:r>
        <w:r w:rsidRPr="00B03C51">
          <w:rPr>
            <w:rFonts w:ascii="Times New Roman" w:hAnsi="Times New Roman" w:cs="Times New Roman"/>
            <w:lang w:val="en-GB"/>
          </w:rPr>
          <w:t>Revocation of Service provider</w:t>
        </w:r>
        <w:r w:rsidRPr="00EB5A57">
          <w:rPr>
            <w:rFonts w:ascii="Times New Roman" w:hAnsi="Times New Roman" w:cs="Times New Roman"/>
            <w:lang w:val="en-GB"/>
          </w:rPr>
          <w:t>’.</w:t>
        </w:r>
      </w:ins>
    </w:p>
    <w:p w:rsidRPr="00B03C51" w:rsidR="008B79A6" w:rsidP="008B79A6" w:rsidRDefault="008B79A6" w14:paraId="3CE7E4C0" w14:textId="77777777">
      <w:pPr>
        <w:pStyle w:val="Caption"/>
        <w:keepNext/>
        <w:rPr>
          <w:ins w:author="Carmen Garcia Montero" w:date="2025-10-14T11:42:00Z" w:id="3578"/>
          <w:i w:val="0"/>
          <w:iCs w:val="0"/>
          <w:color w:val="auto"/>
          <w:lang w:val="en-GB"/>
        </w:rPr>
      </w:pPr>
      <w:ins w:author="Carmen Garcia Montero" w:date="2025-10-14T11:42:00Z" w:id="3579">
        <w:r>
          <w:rPr>
            <w:noProof/>
          </w:rPr>
          <w:drawing>
            <wp:inline distT="0" distB="0" distL="0" distR="0" wp14:anchorId="273F807B" wp14:editId="4A30A348">
              <wp:extent cx="5760720" cy="3790950"/>
              <wp:effectExtent l="0" t="0" r="0" b="0"/>
              <wp:docPr id="195484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42721" name=""/>
                      <pic:cNvPicPr/>
                    </pic:nvPicPr>
                    <pic:blipFill>
                      <a:blip r:embed="rId34"/>
                      <a:stretch>
                        <a:fillRect/>
                      </a:stretch>
                    </pic:blipFill>
                    <pic:spPr>
                      <a:xfrm>
                        <a:off x="0" y="0"/>
                        <a:ext cx="5760720" cy="3790950"/>
                      </a:xfrm>
                      <a:prstGeom prst="rect">
                        <a:avLst/>
                      </a:prstGeom>
                    </pic:spPr>
                  </pic:pic>
                </a:graphicData>
              </a:graphic>
            </wp:inline>
          </w:drawing>
        </w:r>
      </w:ins>
    </w:p>
    <w:p w:rsidRPr="00117039" w:rsidR="008B79A6" w:rsidP="00B37150" w:rsidRDefault="008B79A6" w14:paraId="54A50D23" w14:textId="77777777">
      <w:pPr>
        <w:rPr>
          <w:lang w:val="en-GB"/>
        </w:rPr>
      </w:pPr>
    </w:p>
    <w:p w:rsidRPr="00117039" w:rsidR="00504D03" w:rsidP="00C07203" w:rsidRDefault="00504D03" w14:paraId="66255CDF" w14:textId="6A9E338F">
      <w:pPr>
        <w:pStyle w:val="Caption"/>
        <w:keepNext/>
        <w:rPr>
          <w:del w:author="Fernando Dominguez" w:date="2025-10-20T10:51:00Z" w:id="3580"/>
          <w:color w:val="auto"/>
          <w:lang w:val="en-GB"/>
        </w:rPr>
      </w:pPr>
      <w:del w:author="Fernando Dominguez" w:date="2025-10-20T10:51:00Z" w:id="3581">
        <w:r w:rsidRPr="00117039">
          <w:rPr>
            <w:color w:val="auto"/>
            <w:lang w:val="en-GB"/>
          </w:rPr>
          <w:delText xml:space="preserve">Table </w:delText>
        </w:r>
        <w:r w:rsidRPr="00117039">
          <w:rPr>
            <w:lang w:val="en-GB"/>
          </w:rPr>
          <w:fldChar w:fldCharType="begin"/>
        </w:r>
        <w:r w:rsidRPr="00117039">
          <w:rPr>
            <w:color w:val="auto"/>
            <w:lang w:val="en-GB"/>
          </w:rPr>
          <w:delInstrText xml:space="preserve"> SEQ Table \* ARABIC </w:delInstrText>
        </w:r>
        <w:r w:rsidRPr="00117039">
          <w:rPr>
            <w:lang w:val="en-GB"/>
          </w:rPr>
          <w:fldChar w:fldCharType="separate"/>
        </w:r>
      </w:del>
      <w:del w:author="Fernando Dominguez" w:date="2025-10-20T10:50:00Z" w:id="3582">
        <w:r w:rsidRPr="00117039">
          <w:rPr>
            <w:color w:val="auto"/>
            <w:lang w:val="en-GB"/>
          </w:rPr>
          <w:delText>21</w:delText>
        </w:r>
      </w:del>
      <w:del w:author="Fernando Dominguez" w:date="2025-10-20T10:51:00Z" w:id="3583">
        <w:r w:rsidRPr="00117039">
          <w:rPr>
            <w:lang w:val="en-GB"/>
          </w:rPr>
          <w:fldChar w:fldCharType="end"/>
        </w:r>
      </w:del>
    </w:p>
    <w:p w:rsidR="00FE2C5C" w:rsidRDefault="00FE2C5C" w14:paraId="0A9495E2" w14:textId="12C28672">
      <w:pPr>
        <w:pStyle w:val="Caption"/>
        <w:keepNext/>
        <w:rPr>
          <w:ins w:author="Fernando Dominguez" w:date="2025-10-20T10:51:00Z" w:id="3584"/>
        </w:rPr>
        <w:pPrChange w:author="Fernando Dominguez" w:date="2025-10-20T10:51:00Z" w:id="3585">
          <w:pPr/>
        </w:pPrChange>
      </w:pPr>
    </w:p>
    <w:tbl>
      <w:tblPr>
        <w:tblW w:w="9014" w:type="dxa"/>
        <w:tblBorders>
          <w:top w:val="outset" w:color="auto" w:sz="6" w:space="0"/>
          <w:left w:val="outset" w:color="auto" w:sz="6" w:space="0"/>
          <w:bottom w:val="outset" w:color="auto" w:sz="6" w:space="0"/>
          <w:right w:val="outset" w:color="auto" w:sz="6" w:space="0"/>
        </w:tblBorders>
        <w:tblLayout w:type="fixed"/>
        <w:tblLook w:val="04A0" w:firstRow="1" w:lastRow="0" w:firstColumn="1" w:lastColumn="0" w:noHBand="0" w:noVBand="1"/>
        <w:tblPrChange w:author="Fernando Dominguez" w:date="2025-09-12T14:02:00Z" w:id="3586">
          <w:tblPr>
            <w:tblW w:w="895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PrChange>
      </w:tblPr>
      <w:tblGrid>
        <w:gridCol w:w="686"/>
        <w:gridCol w:w="1570"/>
        <w:gridCol w:w="2880"/>
        <w:gridCol w:w="1315"/>
        <w:gridCol w:w="1321"/>
        <w:gridCol w:w="1242"/>
        <w:tblGridChange w:id="3587">
          <w:tblGrid>
            <w:gridCol w:w="675"/>
            <w:gridCol w:w="1560"/>
            <w:gridCol w:w="2880"/>
            <w:gridCol w:w="1305"/>
            <w:gridCol w:w="1305"/>
            <w:gridCol w:w="1230"/>
            <w:gridCol w:w="59"/>
          </w:tblGrid>
        </w:tblGridChange>
      </w:tblGrid>
      <w:tr w:rsidR="00B57048" w:rsidTr="00827720" w14:paraId="604F67A9" w14:textId="77777777">
        <w:trPr>
          <w:trHeight w:val="300"/>
          <w:trPrChange w:author="Fernando Dominguez" w:date="2025-09-12T14:02:00Z" w:id="3588">
            <w:trPr>
              <w:gridAfter w:val="0"/>
              <w:trHeight w:val="300"/>
            </w:trPr>
          </w:trPrChange>
        </w:trPr>
        <w:tc>
          <w:tcPr>
            <w:tcW w:w="9014"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vAlign w:val="center"/>
            <w:tcPrChange w:author="Fernando Dominguez" w:date="2025-09-12T14:02:00Z" w:id="3589">
              <w:tcPr>
                <w:tcW w:w="8955"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tcPr>
            </w:tcPrChange>
          </w:tcPr>
          <w:p w:rsidRPr="00117039" w:rsidR="00B57048" w:rsidRDefault="00B57048" w14:paraId="2587A847" w14:textId="72FF05A2">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Table III.</w:t>
            </w:r>
            <w:r w:rsidRPr="00117039" w:rsidR="00CF23C8">
              <w:rPr>
                <w:rFonts w:ascii="Times New Roman" w:hAnsi="Times New Roman" w:eastAsia="Times New Roman" w:cs="Times New Roman"/>
                <w:b/>
                <w:i/>
                <w:sz w:val="16"/>
                <w:szCs w:val="16"/>
                <w:lang w:val="en-GB" w:eastAsia="nb-NO"/>
              </w:rPr>
              <w:t>1</w:t>
            </w:r>
            <w:ins w:author="Carmen Garcia Montero" w:date="2025-11-03T12:07:00Z" w:id="3590">
              <w:r w:rsidR="00BF1954">
                <w:rPr>
                  <w:rFonts w:ascii="Times New Roman" w:hAnsi="Times New Roman" w:eastAsia="Times New Roman" w:cs="Times New Roman"/>
                  <w:b/>
                  <w:i/>
                  <w:sz w:val="16"/>
                  <w:szCs w:val="16"/>
                  <w:lang w:val="en-GB" w:eastAsia="nb-NO"/>
                </w:rPr>
                <w:t>7</w:t>
              </w:r>
            </w:ins>
            <w:del w:author="Carmen Garcia Montero" w:date="2025-11-03T12:07:00Z" w:id="3591">
              <w:r w:rsidRPr="00117039" w:rsidDel="00BF1954" w:rsidR="00CF23C8">
                <w:rPr>
                  <w:rFonts w:ascii="Times New Roman" w:hAnsi="Times New Roman" w:eastAsia="Times New Roman" w:cs="Times New Roman"/>
                  <w:b/>
                  <w:i/>
                  <w:sz w:val="16"/>
                  <w:szCs w:val="16"/>
                  <w:lang w:val="en-GB" w:eastAsia="nb-NO"/>
                </w:rPr>
                <w:delText>8</w:delText>
              </w:r>
            </w:del>
            <w:r w:rsidRPr="00117039">
              <w:rPr>
                <w:rFonts w:ascii="Times New Roman" w:hAnsi="Times New Roman" w:eastAsia="Times New Roman" w:cs="Times New Roman"/>
                <w:b/>
                <w:i/>
                <w:sz w:val="16"/>
                <w:szCs w:val="16"/>
                <w:lang w:val="en-GB" w:eastAsia="nb-NO"/>
              </w:rPr>
              <w:t xml:space="preserve">– Procedure </w:t>
            </w:r>
            <w:r w:rsidRPr="00117039" w:rsidR="00436D15">
              <w:rPr>
                <w:rFonts w:ascii="Times New Roman" w:hAnsi="Times New Roman" w:eastAsia="Times New Roman" w:cs="Times New Roman"/>
                <w:sz w:val="16"/>
                <w:szCs w:val="16"/>
                <w:lang w:val="en-GB" w:eastAsia="nb-NO"/>
              </w:rPr>
              <w:t>1</w:t>
            </w:r>
            <w:ins w:author="Carmen Garcia Montero" w:date="2025-11-03T12:07:00Z" w:id="3592">
              <w:r w:rsidR="00BF1954">
                <w:rPr>
                  <w:rFonts w:ascii="Times New Roman" w:hAnsi="Times New Roman" w:eastAsia="Times New Roman" w:cs="Times New Roman"/>
                  <w:sz w:val="16"/>
                  <w:szCs w:val="16"/>
                  <w:lang w:val="en-GB" w:eastAsia="nb-NO"/>
                </w:rPr>
                <w:t>7</w:t>
              </w:r>
            </w:ins>
            <w:del w:author="Carmen Garcia Montero" w:date="2025-11-03T12:07:00Z" w:id="3593">
              <w:r w:rsidRPr="00117039" w:rsidDel="00BF1954" w:rsidR="00436D15">
                <w:rPr>
                  <w:rFonts w:ascii="Times New Roman" w:hAnsi="Times New Roman" w:eastAsia="Times New Roman" w:cs="Times New Roman"/>
                  <w:sz w:val="16"/>
                  <w:szCs w:val="16"/>
                  <w:lang w:val="en-GB" w:eastAsia="nb-NO"/>
                </w:rPr>
                <w:delText>8</w:delText>
              </w:r>
            </w:del>
          </w:p>
        </w:tc>
      </w:tr>
      <w:tr w:rsidRPr="00D26981" w:rsidR="00B57048" w:rsidTr="00827720" w14:paraId="5DD6A27A" w14:textId="77777777">
        <w:trPr>
          <w:trHeight w:val="300"/>
          <w:trPrChange w:author="Fernando Dominguez" w:date="2025-09-12T14:02:00Z" w:id="3594">
            <w:trPr>
              <w:gridAfter w:val="0"/>
              <w:trHeight w:val="300"/>
            </w:trPr>
          </w:trPrChange>
        </w:trPr>
        <w:tc>
          <w:tcPr>
            <w:tcW w:w="2256"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595">
              <w:tcPr>
                <w:tcW w:w="2235"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61489D41" w14:textId="4B8F115F">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Procedure name</w:t>
            </w:r>
          </w:p>
        </w:tc>
        <w:tc>
          <w:tcPr>
            <w:tcW w:w="6758" w:type="dxa"/>
            <w:gridSpan w:val="4"/>
            <w:tcBorders>
              <w:top w:val="single" w:color="000000" w:themeColor="text1" w:sz="6" w:space="0"/>
              <w:left w:val="single" w:color="000000" w:themeColor="text1" w:sz="6" w:space="0"/>
              <w:bottom w:val="single" w:color="000000" w:themeColor="text1" w:sz="6" w:space="0"/>
              <w:right w:val="single" w:color="auto" w:sz="6" w:space="0"/>
            </w:tcBorders>
            <w:vAlign w:val="center"/>
            <w:tcPrChange w:author="Fernando Dominguez" w:date="2025-09-12T14:02:00Z" w:id="3596">
              <w:tcPr>
                <w:tcW w:w="6720" w:type="dxa"/>
                <w:gridSpan w:val="4"/>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B57048" w:rsidRDefault="00495BA1" w14:paraId="39C59ECE" w14:textId="7CD066AF">
            <w:pPr>
              <w:pStyle w:val="Caption"/>
              <w:keepNext/>
              <w:rPr>
                <w:rFonts w:ascii="Times New Roman" w:hAnsi="Times New Roman" w:eastAsia="Times New Roman" w:cs="Times New Roman"/>
                <w:sz w:val="16"/>
                <w:szCs w:val="16"/>
                <w:lang w:val="en-GB" w:eastAsia="nb-NO"/>
              </w:rPr>
              <w:pPrChange w:author="Fernando Dominguez" w:date="2025-10-20T11:56:00Z" w:id="3597">
                <w:pPr>
                  <w:spacing w:after="0" w:line="240" w:lineRule="auto"/>
                  <w:textAlignment w:val="baseline"/>
                </w:pPr>
              </w:pPrChange>
            </w:pPr>
            <w:bookmarkStart w:name="_Toc212680693" w:id="3598"/>
            <w:ins w:author="Fernando Dominguez" w:date="2025-10-20T10:53:00Z" w:id="3599">
              <w:r w:rsidRPr="0007413C">
                <w:rPr>
                  <w:lang w:val="en-GB"/>
                  <w:rPrChange w:author="Fernando Dominguez" w:date="2025-10-20T11:58:00Z" w:id="3600">
                    <w:rPr>
                      <w:i/>
                      <w:iCs/>
                    </w:rPr>
                  </w:rPrChange>
                </w:rPr>
                <w:t xml:space="preserve">Table </w:t>
              </w:r>
              <w:r>
                <w:fldChar w:fldCharType="begin"/>
              </w:r>
              <w:r w:rsidRPr="0007413C">
                <w:rPr>
                  <w:lang w:val="en-GB"/>
                  <w:rPrChange w:author="Fernando Dominguez" w:date="2025-10-20T11:58:00Z" w:id="3601">
                    <w:rPr>
                      <w:i/>
                      <w:iCs/>
                    </w:rPr>
                  </w:rPrChange>
                </w:rPr>
                <w:instrText xml:space="preserve"> SEQ Table \* ARABIC </w:instrText>
              </w:r>
            </w:ins>
            <w:r>
              <w:fldChar w:fldCharType="separate"/>
            </w:r>
            <w:ins w:author="Fernando Dominguez" w:date="2025-10-20T10:53:00Z" w:id="3602">
              <w:r w:rsidRPr="0007413C">
                <w:rPr>
                  <w:lang w:val="en-GB"/>
                  <w:rPrChange w:author="Fernando Dominguez" w:date="2025-10-20T11:58:00Z" w:id="3603">
                    <w:rPr>
                      <w:i/>
                      <w:iCs/>
                      <w:noProof/>
                    </w:rPr>
                  </w:rPrChange>
                </w:rPr>
                <w:t>22</w:t>
              </w:r>
              <w:r>
                <w:fldChar w:fldCharType="end"/>
              </w:r>
              <w:r w:rsidRPr="0007413C" w:rsidR="006C56E4">
                <w:rPr>
                  <w:lang w:val="en-GB"/>
                  <w:rPrChange w:author="Fernando Dominguez" w:date="2025-10-20T11:58:00Z" w:id="3604">
                    <w:rPr>
                      <w:i/>
                      <w:iCs/>
                    </w:rPr>
                  </w:rPrChange>
                </w:rPr>
                <w:t xml:space="preserve"> </w:t>
              </w:r>
            </w:ins>
            <w:r w:rsidRPr="00117039" w:rsidR="00B57048">
              <w:rPr>
                <w:rFonts w:ascii="Times New Roman" w:hAnsi="Times New Roman" w:eastAsia="Times New Roman" w:cs="Times New Roman"/>
                <w:i w:val="0"/>
                <w:sz w:val="16"/>
                <w:szCs w:val="16"/>
                <w:lang w:val="en-GB" w:eastAsia="nb-NO"/>
              </w:rPr>
              <w:t>Reactivation of Service provider</w:t>
            </w:r>
            <w:bookmarkEnd w:id="3598"/>
            <w:r w:rsidRPr="00117039" w:rsidR="00B57048">
              <w:rPr>
                <w:rFonts w:ascii="Times New Roman" w:hAnsi="Times New Roman" w:eastAsia="Times New Roman" w:cs="Times New Roman"/>
                <w:sz w:val="16"/>
                <w:szCs w:val="16"/>
                <w:lang w:val="en-GB" w:eastAsia="nb-NO"/>
              </w:rPr>
              <w:t xml:space="preserve"> </w:t>
            </w:r>
          </w:p>
        </w:tc>
      </w:tr>
      <w:tr w:rsidR="00B57048" w:rsidTr="00827720" w14:paraId="077510BC" w14:textId="77777777">
        <w:trPr>
          <w:trHeight w:val="300"/>
          <w:trPrChange w:author="Fernando Dominguez" w:date="2025-09-12T14:02:00Z" w:id="3605">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606">
              <w:tcPr>
                <w:tcW w:w="675"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19F4125C" w14:textId="17F502EF">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Step No.</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607">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4371197B" w14:textId="2D7E56BA">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Step</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608">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64EB5727" w14:textId="62D1F77C">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Step description</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609">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337B5A58" w14:textId="2C1028B0">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Information producer (actor)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3610">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Pr>
            </w:tcPrChange>
          </w:tcPr>
          <w:p w:rsidRPr="00117039" w:rsidR="00B57048" w:rsidP="00117039" w:rsidRDefault="00B57048" w14:paraId="1E45C061" w14:textId="02F5BD36">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Information receiver (actor)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tcPrChange w:author="Fernando Dominguez" w:date="2025-09-12T14:02:00Z" w:id="3611">
              <w:tcPr>
                <w:tcW w:w="1230"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tcPr>
            </w:tcPrChange>
          </w:tcPr>
          <w:p w:rsidRPr="00117039" w:rsidR="00B57048" w:rsidP="00117039" w:rsidRDefault="00B57048" w14:paraId="74F21DFB" w14:textId="286868DB">
            <w:pPr>
              <w:spacing w:after="0" w:line="240" w:lineRule="auto"/>
              <w:jc w:val="center"/>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b/>
                <w:i/>
                <w:sz w:val="16"/>
                <w:szCs w:val="16"/>
                <w:lang w:val="en-GB" w:eastAsia="nb-NO"/>
              </w:rPr>
              <w:t>Information exchanged (IDs)</w:t>
            </w:r>
          </w:p>
        </w:tc>
      </w:tr>
      <w:tr w:rsidRPr="00D26981" w:rsidR="00B57048" w:rsidTr="002D3F0D" w14:paraId="635C2A0F" w14:textId="77777777">
        <w:trPr>
          <w:trHeight w:val="300"/>
          <w:trPrChange w:author="Fernando Dominguez" w:date="2025-09-12T14:02:00Z" w:id="3612">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613">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8B79A6" w:rsidR="00B57048" w:rsidRDefault="00123E0B" w14:paraId="310FBB2A" w14:textId="2043C135">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614">
                  <w:rPr>
                    <w:rFonts w:ascii="Times New Roman" w:hAnsi="Times New Roman" w:eastAsia="Times New Roman" w:cs="Times New Roman"/>
                    <w:sz w:val="16"/>
                    <w:szCs w:val="16"/>
                    <w:highlight w:val="yellow"/>
                    <w:lang w:val="en-GB" w:eastAsia="nb-NO"/>
                  </w:rPr>
                </w:rPrChange>
              </w:rPr>
            </w:pPr>
            <w:r w:rsidRPr="008B79A6">
              <w:rPr>
                <w:rFonts w:ascii="Times New Roman" w:hAnsi="Times New Roman" w:eastAsia="Times New Roman" w:cs="Times New Roman"/>
                <w:sz w:val="16"/>
                <w:szCs w:val="16"/>
                <w:lang w:val="en-GB" w:eastAsia="nb-NO"/>
                <w:rPrChange w:author="Carmen Garcia Montero" w:date="2025-10-16T08:56:00Z" w:id="3615">
                  <w:rPr>
                    <w:rFonts w:ascii="Times New Roman" w:hAnsi="Times New Roman" w:eastAsia="Times New Roman" w:cs="Times New Roman"/>
                    <w:sz w:val="16"/>
                    <w:szCs w:val="16"/>
                    <w:highlight w:val="yellow"/>
                    <w:lang w:val="en-GB" w:eastAsia="nb-NO"/>
                  </w:rPr>
                </w:rPrChange>
              </w:rPr>
              <w:t>1</w:t>
            </w:r>
            <w:ins w:author="Carmen Garcia Montero" w:date="2025-11-03T12:07:00Z" w:id="3616">
              <w:r w:rsidR="00BF1954">
                <w:rPr>
                  <w:rFonts w:ascii="Times New Roman" w:hAnsi="Times New Roman" w:eastAsia="Times New Roman" w:cs="Times New Roman"/>
                  <w:sz w:val="16"/>
                  <w:szCs w:val="16"/>
                  <w:lang w:val="en-GB" w:eastAsia="nb-NO"/>
                </w:rPr>
                <w:t>7</w:t>
              </w:r>
            </w:ins>
            <w:del w:author="Carmen Garcia Montero" w:date="2025-11-03T12:07:00Z" w:id="3617">
              <w:r w:rsidRPr="008B79A6" w:rsidDel="00BF1954">
                <w:rPr>
                  <w:rFonts w:ascii="Times New Roman" w:hAnsi="Times New Roman" w:eastAsia="Times New Roman" w:cs="Times New Roman"/>
                  <w:sz w:val="16"/>
                  <w:szCs w:val="16"/>
                  <w:lang w:val="en-GB" w:eastAsia="nb-NO"/>
                  <w:rPrChange w:author="Carmen Garcia Montero" w:date="2025-10-16T08:56:00Z" w:id="3618">
                    <w:rPr>
                      <w:rFonts w:ascii="Times New Roman" w:hAnsi="Times New Roman" w:eastAsia="Times New Roman" w:cs="Times New Roman"/>
                      <w:sz w:val="16"/>
                      <w:szCs w:val="16"/>
                      <w:highlight w:val="yellow"/>
                      <w:lang w:val="en-GB" w:eastAsia="nb-NO"/>
                    </w:rPr>
                  </w:rPrChange>
                </w:rPr>
                <w:delText>8</w:delText>
              </w:r>
            </w:del>
            <w:r w:rsidRPr="008B79A6" w:rsidR="36268DCE">
              <w:rPr>
                <w:rFonts w:ascii="Times New Roman" w:hAnsi="Times New Roman" w:eastAsia="Times New Roman" w:cs="Times New Roman"/>
                <w:sz w:val="16"/>
                <w:szCs w:val="16"/>
                <w:lang w:val="en-GB" w:eastAsia="nb-NO"/>
                <w:rPrChange w:author="Carmen Garcia Montero" w:date="2025-10-16T08:56:00Z" w:id="3619">
                  <w:rPr>
                    <w:rFonts w:ascii="Times New Roman" w:hAnsi="Times New Roman" w:eastAsia="Times New Roman" w:cs="Times New Roman"/>
                    <w:sz w:val="16"/>
                    <w:szCs w:val="16"/>
                    <w:highlight w:val="yellow"/>
                    <w:lang w:val="en-GB" w:eastAsia="nb-NO"/>
                  </w:rPr>
                </w:rPrChange>
              </w:rPr>
              <w:t>.1</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20">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B57048" w:rsidRDefault="36268DCE" w14:paraId="438BFCF2" w14:textId="4FEFCC38">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Request re-activation of SP</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21">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B57048" w:rsidRDefault="00BE1315" w14:paraId="6C739CB7" w14:textId="425AFE93">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Request </w:t>
            </w:r>
            <w:r w:rsidRPr="00EB5A57" w:rsidR="00DC5612">
              <w:rPr>
                <w:rFonts w:ascii="Times New Roman" w:hAnsi="Times New Roman" w:eastAsia="Times New Roman" w:cs="Times New Roman"/>
                <w:sz w:val="16"/>
                <w:szCs w:val="16"/>
                <w:lang w:val="en-GB" w:eastAsia="nb-NO"/>
              </w:rPr>
              <w:t xml:space="preserve">a re-activation request for the suspended </w:t>
            </w:r>
            <w:del w:author="Jan Magne Strand" w:date="2025-10-28T07:55:00Z" w:id="3622">
              <w:r w:rsidRPr="00EB5A57" w:rsidR="00DC5612">
                <w:rPr>
                  <w:rFonts w:ascii="Times New Roman" w:hAnsi="Times New Roman" w:eastAsia="Times New Roman" w:cs="Times New Roman"/>
                  <w:sz w:val="16"/>
                  <w:szCs w:val="16"/>
                  <w:lang w:val="en-GB" w:eastAsia="nb-NO"/>
                </w:rPr>
                <w:delText xml:space="preserve">product </w:delText>
              </w:r>
            </w:del>
            <w:r w:rsidRPr="00EB5A57" w:rsidR="00DC5612">
              <w:rPr>
                <w:rFonts w:ascii="Times New Roman" w:hAnsi="Times New Roman" w:eastAsia="Times New Roman" w:cs="Times New Roman"/>
                <w:sz w:val="16"/>
                <w:szCs w:val="16"/>
                <w:lang w:val="en-GB" w:eastAsia="nb-NO"/>
              </w:rPr>
              <w:t>qualification(</w:t>
            </w:r>
            <w:ins w:author="Jan Magne Strand" w:date="2025-10-28T07:56:00Z" w:id="3623">
              <w:r w:rsidRPr="00EB5A57" w:rsidR="00DC5612">
                <w:rPr>
                  <w:rFonts w:ascii="Times New Roman" w:hAnsi="Times New Roman" w:eastAsia="Times New Roman" w:cs="Times New Roman"/>
                  <w:sz w:val="16"/>
                  <w:szCs w:val="16"/>
                  <w:lang w:val="en-GB" w:eastAsia="nb-NO"/>
                </w:rPr>
                <w:t>s</w:t>
              </w:r>
            </w:ins>
            <w:ins w:author="Jan Magne Strand" w:date="2025-10-28T07:57:00Z" w:id="3624">
              <w:r w:rsidRPr="00EB5A57" w:rsidR="00DC5612">
                <w:rPr>
                  <w:rFonts w:ascii="Times New Roman" w:hAnsi="Times New Roman" w:eastAsia="Times New Roman" w:cs="Times New Roman"/>
                  <w:sz w:val="16"/>
                  <w:szCs w:val="16"/>
                  <w:lang w:val="en-GB" w:eastAsia="nb-NO"/>
                </w:rPr>
                <w:t xml:space="preserve">) </w:t>
              </w:r>
            </w:ins>
            <w:del w:author="Jan Magne Strand" w:date="2025-10-28T07:56:00Z" w:id="3625">
              <w:r w:rsidRPr="1E69FA46" w:rsidDel="6B0E68A8">
                <w:rPr>
                  <w:rFonts w:ascii="Times New Roman" w:hAnsi="Times New Roman" w:eastAsia="Times New Roman" w:cs="Times New Roman"/>
                  <w:sz w:val="16"/>
                  <w:szCs w:val="16"/>
                  <w:lang w:val="en-GB" w:eastAsia="nb-NO"/>
                </w:rPr>
                <w:delText xml:space="preserve">s) </w:delText>
              </w:r>
            </w:del>
            <w:r w:rsidRPr="00EB5A57" w:rsidR="00DC5612">
              <w:rPr>
                <w:rFonts w:ascii="Times New Roman" w:hAnsi="Times New Roman" w:eastAsia="Times New Roman" w:cs="Times New Roman"/>
                <w:sz w:val="16"/>
                <w:szCs w:val="16"/>
                <w:lang w:val="en-GB" w:eastAsia="nb-NO"/>
              </w:rPr>
              <w:t xml:space="preserve">of the service </w:t>
            </w:r>
            <w:r w:rsidRPr="00EB5A57" w:rsidR="00B670E7">
              <w:rPr>
                <w:rFonts w:ascii="Times New Roman" w:hAnsi="Times New Roman" w:eastAsia="Times New Roman" w:cs="Times New Roman"/>
                <w:sz w:val="16"/>
                <w:szCs w:val="16"/>
                <w:lang w:val="en-GB" w:eastAsia="nb-NO"/>
              </w:rPr>
              <w:t>provider</w:t>
            </w:r>
            <w:ins w:author="Jan Magne Strand" w:date="2025-10-28T07:56:00Z" w:id="3626">
              <w:r w:rsidRPr="1E69FA46" w:rsidR="59375CA8">
                <w:rPr>
                  <w:rFonts w:ascii="Times New Roman" w:hAnsi="Times New Roman" w:eastAsia="Times New Roman" w:cs="Times New Roman"/>
                  <w:sz w:val="16"/>
                  <w:szCs w:val="16"/>
                  <w:lang w:val="en-GB" w:eastAsia="nb-NO"/>
                </w:rPr>
                <w:t xml:space="preserve"> for the spe</w:t>
              </w:r>
            </w:ins>
            <w:ins w:author="Jan Magne Strand" w:date="2025-10-28T07:57:00Z" w:id="3627">
              <w:r w:rsidRPr="1E69FA46" w:rsidR="29DB6BBE">
                <w:rPr>
                  <w:rFonts w:ascii="Times New Roman" w:hAnsi="Times New Roman" w:eastAsia="Times New Roman" w:cs="Times New Roman"/>
                  <w:sz w:val="16"/>
                  <w:szCs w:val="16"/>
                  <w:lang w:val="en-GB" w:eastAsia="nb-NO"/>
                </w:rPr>
                <w:t>c</w:t>
              </w:r>
            </w:ins>
            <w:ins w:author="Jan Magne Strand" w:date="2025-10-28T07:56:00Z" w:id="3628">
              <w:r w:rsidRPr="1E69FA46" w:rsidR="59375CA8">
                <w:rPr>
                  <w:rFonts w:ascii="Times New Roman" w:hAnsi="Times New Roman" w:eastAsia="Times New Roman" w:cs="Times New Roman"/>
                  <w:sz w:val="16"/>
                  <w:szCs w:val="16"/>
                  <w:lang w:val="en-GB" w:eastAsia="nb-NO"/>
                </w:rPr>
                <w:t>ific product</w:t>
              </w:r>
            </w:ins>
            <w:ins w:author="Jan Magne Strand" w:date="2025-10-28T07:57:00Z" w:id="3629">
              <w:r w:rsidRPr="1E69FA46" w:rsidR="34A6C452">
                <w:rPr>
                  <w:rFonts w:ascii="Times New Roman" w:hAnsi="Times New Roman" w:eastAsia="Times New Roman" w:cs="Times New Roman"/>
                  <w:sz w:val="16"/>
                  <w:szCs w:val="16"/>
                  <w:lang w:val="en-GB" w:eastAsia="nb-NO"/>
                </w:rPr>
                <w:t>.</w:t>
              </w:r>
            </w:ins>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30">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67E20639" w14:paraId="2A4FF94A" w14:textId="73482DD0">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System Operator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31">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67E20639" w14:paraId="591B596F" w14:textId="5A3C7534">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632">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B57048" w:rsidRDefault="00E118C5" w14:paraId="0942D118" w14:textId="3F2E28DE">
            <w:pPr>
              <w:spacing w:after="0" w:line="240" w:lineRule="auto"/>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sz w:val="16"/>
                <w:szCs w:val="16"/>
                <w:lang w:val="en-GB" w:eastAsia="nb-NO"/>
              </w:rPr>
              <w:t>A</w:t>
            </w:r>
            <w:ins w:author="Carmen Garcia Montero" w:date="2025-11-03T14:54:00Z" w:id="3633">
              <w:r w:rsidR="00DB143E">
                <w:rPr>
                  <w:rFonts w:ascii="Times New Roman" w:hAnsi="Times New Roman" w:eastAsia="Times New Roman" w:cs="Times New Roman"/>
                  <w:sz w:val="16"/>
                  <w:szCs w:val="16"/>
                  <w:lang w:val="en-GB" w:eastAsia="nb-NO"/>
                </w:rPr>
                <w:t>R</w:t>
              </w:r>
            </w:ins>
            <w:del w:author="Carmen Garcia Montero" w:date="2025-11-03T14:54:00Z" w:id="3634">
              <w:r w:rsidDel="00DB143E">
                <w:rPr>
                  <w:rFonts w:ascii="Times New Roman" w:hAnsi="Times New Roman" w:eastAsia="Times New Roman" w:cs="Times New Roman"/>
                  <w:sz w:val="16"/>
                  <w:szCs w:val="16"/>
                  <w:lang w:val="en-GB" w:eastAsia="nb-NO"/>
                </w:rPr>
                <w:delText>Q</w:delText>
              </w:r>
            </w:del>
            <w:r w:rsidRPr="00117039" w:rsidR="007F76D0">
              <w:rPr>
                <w:rFonts w:ascii="Times New Roman" w:hAnsi="Times New Roman" w:eastAsia="Times New Roman" w:cs="Times New Roman"/>
                <w:sz w:val="16"/>
                <w:szCs w:val="16"/>
                <w:lang w:val="en-GB" w:eastAsia="nb-NO"/>
              </w:rPr>
              <w:t xml:space="preserve"> – SP</w:t>
            </w:r>
            <w:r w:rsidRPr="00117039" w:rsidR="00951614">
              <w:rPr>
                <w:rFonts w:ascii="Times New Roman" w:hAnsi="Times New Roman" w:eastAsia="Times New Roman" w:cs="Times New Roman"/>
                <w:sz w:val="16"/>
                <w:szCs w:val="16"/>
                <w:lang w:val="en-GB" w:eastAsia="nb-NO"/>
              </w:rPr>
              <w:t xml:space="preserve">-Product-SO </w:t>
            </w:r>
            <w:r w:rsidRPr="00117039" w:rsidR="00276501">
              <w:rPr>
                <w:rFonts w:ascii="Times New Roman" w:hAnsi="Times New Roman" w:eastAsia="Times New Roman" w:cs="Times New Roman"/>
                <w:sz w:val="16"/>
                <w:szCs w:val="16"/>
                <w:lang w:val="en-GB" w:eastAsia="nb-NO"/>
              </w:rPr>
              <w:t xml:space="preserve">reactivation </w:t>
            </w:r>
            <w:r w:rsidRPr="00117039" w:rsidR="007F76D0">
              <w:rPr>
                <w:rFonts w:ascii="Times New Roman" w:hAnsi="Times New Roman" w:eastAsia="Times New Roman" w:cs="Times New Roman"/>
                <w:sz w:val="16"/>
                <w:szCs w:val="16"/>
                <w:lang w:val="en-GB" w:eastAsia="nb-NO"/>
              </w:rPr>
              <w:t>request</w:t>
            </w:r>
          </w:p>
        </w:tc>
      </w:tr>
      <w:tr w:rsidR="00B57048" w:rsidTr="002D3F0D" w14:paraId="56C8DA0A" w14:textId="77777777">
        <w:trPr>
          <w:trHeight w:val="300"/>
          <w:trPrChange w:author="Fernando Dominguez" w:date="2025-09-12T14:02:00Z" w:id="3635">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636">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8B79A6" w:rsidR="00B57048" w:rsidRDefault="00123E0B" w14:paraId="61C65EF5" w14:textId="045F7A63">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637">
                  <w:rPr>
                    <w:rFonts w:ascii="Times New Roman" w:hAnsi="Times New Roman" w:eastAsia="Times New Roman" w:cs="Times New Roman"/>
                    <w:sz w:val="16"/>
                    <w:szCs w:val="16"/>
                    <w:highlight w:val="yellow"/>
                    <w:lang w:val="en-GB" w:eastAsia="nb-NO"/>
                  </w:rPr>
                </w:rPrChange>
              </w:rPr>
            </w:pPr>
            <w:r w:rsidRPr="008B79A6">
              <w:rPr>
                <w:rFonts w:ascii="Times New Roman" w:hAnsi="Times New Roman" w:eastAsia="Times New Roman" w:cs="Times New Roman"/>
                <w:sz w:val="16"/>
                <w:szCs w:val="16"/>
                <w:lang w:val="en-GB" w:eastAsia="nb-NO"/>
                <w:rPrChange w:author="Carmen Garcia Montero" w:date="2025-10-16T08:56:00Z" w:id="3638">
                  <w:rPr>
                    <w:rFonts w:ascii="Times New Roman" w:hAnsi="Times New Roman" w:eastAsia="Times New Roman" w:cs="Times New Roman"/>
                    <w:sz w:val="16"/>
                    <w:szCs w:val="16"/>
                    <w:highlight w:val="yellow"/>
                    <w:lang w:val="en-GB" w:eastAsia="nb-NO"/>
                  </w:rPr>
                </w:rPrChange>
              </w:rPr>
              <w:t>1</w:t>
            </w:r>
            <w:ins w:author="Carmen Garcia Montero" w:date="2025-11-03T12:07:00Z" w:id="3639">
              <w:r w:rsidR="00BF1954">
                <w:rPr>
                  <w:rFonts w:ascii="Times New Roman" w:hAnsi="Times New Roman" w:eastAsia="Times New Roman" w:cs="Times New Roman"/>
                  <w:sz w:val="16"/>
                  <w:szCs w:val="16"/>
                  <w:lang w:val="en-GB" w:eastAsia="nb-NO"/>
                </w:rPr>
                <w:t>7</w:t>
              </w:r>
            </w:ins>
            <w:del w:author="Carmen Garcia Montero" w:date="2025-11-03T12:07:00Z" w:id="3640">
              <w:r w:rsidRPr="008B79A6" w:rsidDel="00BF1954">
                <w:rPr>
                  <w:rFonts w:ascii="Times New Roman" w:hAnsi="Times New Roman" w:eastAsia="Times New Roman" w:cs="Times New Roman"/>
                  <w:sz w:val="16"/>
                  <w:szCs w:val="16"/>
                  <w:lang w:val="en-GB" w:eastAsia="nb-NO"/>
                  <w:rPrChange w:author="Carmen Garcia Montero" w:date="2025-10-16T08:56:00Z" w:id="3641">
                    <w:rPr>
                      <w:rFonts w:ascii="Times New Roman" w:hAnsi="Times New Roman" w:eastAsia="Times New Roman" w:cs="Times New Roman"/>
                      <w:sz w:val="16"/>
                      <w:szCs w:val="16"/>
                      <w:highlight w:val="yellow"/>
                      <w:lang w:val="en-GB" w:eastAsia="nb-NO"/>
                    </w:rPr>
                  </w:rPrChange>
                </w:rPr>
                <w:delText>8</w:delText>
              </w:r>
            </w:del>
            <w:r w:rsidRPr="008B79A6">
              <w:rPr>
                <w:rFonts w:ascii="Times New Roman" w:hAnsi="Times New Roman" w:eastAsia="Times New Roman" w:cs="Times New Roman"/>
                <w:sz w:val="16"/>
                <w:szCs w:val="16"/>
                <w:lang w:val="en-GB" w:eastAsia="nb-NO"/>
                <w:rPrChange w:author="Carmen Garcia Montero" w:date="2025-10-16T08:56:00Z" w:id="3642">
                  <w:rPr>
                    <w:rFonts w:ascii="Times New Roman" w:hAnsi="Times New Roman" w:eastAsia="Times New Roman" w:cs="Times New Roman"/>
                    <w:sz w:val="16"/>
                    <w:szCs w:val="16"/>
                    <w:highlight w:val="yellow"/>
                    <w:lang w:val="en-GB" w:eastAsia="nb-NO"/>
                  </w:rPr>
                </w:rPrChange>
              </w:rPr>
              <w:t>.2</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43">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B57048" w:rsidRDefault="67E20639" w14:paraId="1235D139" w14:textId="20D61EA1">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Validate the re-activation request</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44">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B57048" w:rsidRDefault="6BE54AFD" w14:paraId="35A8209E" w14:textId="0CFEFCC5">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The SP module administrator validates the re-activation request</w:t>
            </w:r>
            <w:r w:rsidRPr="00EB5A57" w:rsidR="00D331E2">
              <w:rPr>
                <w:rFonts w:ascii="Times New Roman" w:hAnsi="Times New Roman" w:eastAsia="Times New Roman" w:cs="Times New Roman"/>
                <w:sz w:val="16"/>
                <w:szCs w:val="16"/>
                <w:lang w:val="en-GB" w:eastAsia="nb-NO"/>
              </w:rPr>
              <w:t xml:space="preserve">. </w:t>
            </w:r>
            <w:r w:rsidRPr="00EB5A57">
              <w:rPr>
                <w:rFonts w:ascii="Times New Roman" w:hAnsi="Times New Roman" w:eastAsia="Times New Roman" w:cs="Times New Roman"/>
                <w:sz w:val="16"/>
                <w:szCs w:val="16"/>
                <w:lang w:val="en-GB" w:eastAsia="nb-NO"/>
              </w:rPr>
              <w:t>In case of an invalid request, a meaningful indication is</w:t>
            </w:r>
            <w:r w:rsidRPr="00EB5A57" w:rsidR="14B91F52">
              <w:rPr>
                <w:rFonts w:ascii="Times New Roman" w:hAnsi="Times New Roman" w:eastAsia="Times New Roman" w:cs="Times New Roman"/>
                <w:sz w:val="16"/>
                <w:szCs w:val="16"/>
                <w:lang w:val="en-GB" w:eastAsia="nb-NO"/>
              </w:rPr>
              <w:t xml:space="preserve"> provided</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45">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P="107B1FD4" w:rsidRDefault="14B91F52" w14:paraId="0DF82DFC" w14:textId="493474DE">
            <w:pPr>
              <w:spacing w:after="0" w:line="240"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46">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63F036E3" w14:paraId="0508D532" w14:textId="454D6A8D">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System Operator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647">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B57048" w:rsidRDefault="009D422E" w14:paraId="3EE79EEE" w14:textId="651A735D">
            <w:pPr>
              <w:spacing w:after="0" w:line="240" w:lineRule="auto"/>
              <w:textAlignment w:val="baseline"/>
              <w:rPr>
                <w:rFonts w:ascii="Times New Roman" w:hAnsi="Times New Roman" w:eastAsia="Times New Roman" w:cs="Times New Roman"/>
                <w:sz w:val="16"/>
                <w:szCs w:val="16"/>
                <w:lang w:val="en-GB" w:eastAsia="nb-NO"/>
              </w:rPr>
            </w:pPr>
            <w:r w:rsidRPr="008B79A6">
              <w:rPr>
                <w:rFonts w:ascii="Times New Roman" w:hAnsi="Times New Roman" w:eastAsia="Times New Roman" w:cs="Times New Roman"/>
                <w:sz w:val="16"/>
                <w:szCs w:val="16"/>
                <w:lang w:val="en-GB" w:eastAsia="nb-NO"/>
              </w:rPr>
              <w:t>B</w:t>
            </w:r>
            <w:ins w:author="Carmen Garcia Montero" w:date="2025-10-14T11:42:00Z" w:id="3648">
              <w:r w:rsidRPr="008B79A6" w:rsidR="008B79A6">
                <w:rPr>
                  <w:rFonts w:ascii="Times New Roman" w:hAnsi="Times New Roman" w:eastAsia="Times New Roman" w:cs="Times New Roman"/>
                  <w:sz w:val="16"/>
                  <w:szCs w:val="16"/>
                  <w:lang w:val="en-GB" w:eastAsia="nb-NO"/>
                </w:rPr>
                <w:t xml:space="preserve"> – </w:t>
              </w:r>
              <w:del w:author="Albrecht, Patrick" w:date="2025-10-29T16:25:00Z" w:id="3649">
                <w:r w:rsidRPr="008B79A6" w:rsidR="008B79A6">
                  <w:rPr>
                    <w:rFonts w:ascii="Times New Roman" w:hAnsi="Times New Roman" w:eastAsia="Times New Roman" w:cs="Times New Roman"/>
                    <w:sz w:val="16"/>
                    <w:szCs w:val="16"/>
                    <w:lang w:val="en-GB" w:eastAsia="nb-NO"/>
                  </w:rPr>
                  <w:delText>Request validation information</w:delText>
                </w:r>
              </w:del>
            </w:ins>
            <w:ins w:author="Albrecht, Patrick" w:date="2025-10-29T16:25:00Z" w:id="3650">
              <w:r w:rsidR="007A3E14">
                <w:rPr>
                  <w:rFonts w:ascii="Times New Roman" w:hAnsi="Times New Roman" w:eastAsia="Times New Roman" w:cs="Times New Roman"/>
                  <w:sz w:val="16"/>
                  <w:szCs w:val="16"/>
                  <w:lang w:val="en-GB" w:eastAsia="nb-NO"/>
                </w:rPr>
                <w:t>Information on validation</w:t>
              </w:r>
            </w:ins>
          </w:p>
        </w:tc>
      </w:tr>
      <w:tr w:rsidR="00B57048" w:rsidTr="002D3F0D" w14:paraId="307C6831" w14:textId="77777777">
        <w:trPr>
          <w:trHeight w:val="300"/>
          <w:trPrChange w:author="Fernando Dominguez" w:date="2025-09-12T14:02:00Z" w:id="3651">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652">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8B79A6" w:rsidR="00B57048" w:rsidRDefault="00123E0B" w14:paraId="726199B5" w14:textId="6349A67E">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653">
                  <w:rPr>
                    <w:rFonts w:ascii="Times New Roman" w:hAnsi="Times New Roman" w:eastAsia="Times New Roman" w:cs="Times New Roman"/>
                    <w:sz w:val="16"/>
                    <w:szCs w:val="16"/>
                    <w:highlight w:val="yellow"/>
                    <w:lang w:val="en-GB" w:eastAsia="nb-NO"/>
                  </w:rPr>
                </w:rPrChange>
              </w:rPr>
            </w:pPr>
            <w:r w:rsidRPr="008B79A6">
              <w:rPr>
                <w:rFonts w:ascii="Times New Roman" w:hAnsi="Times New Roman" w:eastAsia="Times New Roman" w:cs="Times New Roman"/>
                <w:sz w:val="16"/>
                <w:szCs w:val="16"/>
                <w:lang w:val="en-GB" w:eastAsia="nb-NO"/>
                <w:rPrChange w:author="Carmen Garcia Montero" w:date="2025-10-16T08:56:00Z" w:id="3654">
                  <w:rPr>
                    <w:rFonts w:ascii="Times New Roman" w:hAnsi="Times New Roman" w:eastAsia="Times New Roman" w:cs="Times New Roman"/>
                    <w:sz w:val="16"/>
                    <w:szCs w:val="16"/>
                    <w:highlight w:val="yellow"/>
                    <w:lang w:val="en-GB" w:eastAsia="nb-NO"/>
                  </w:rPr>
                </w:rPrChange>
              </w:rPr>
              <w:t>1</w:t>
            </w:r>
            <w:ins w:author="Carmen Garcia Montero" w:date="2025-11-03T12:07:00Z" w:id="3655">
              <w:r w:rsidR="00BF1954">
                <w:rPr>
                  <w:rFonts w:ascii="Times New Roman" w:hAnsi="Times New Roman" w:eastAsia="Times New Roman" w:cs="Times New Roman"/>
                  <w:sz w:val="16"/>
                  <w:szCs w:val="16"/>
                  <w:lang w:val="en-GB" w:eastAsia="nb-NO"/>
                </w:rPr>
                <w:t>7</w:t>
              </w:r>
            </w:ins>
            <w:del w:author="Carmen Garcia Montero" w:date="2025-11-03T12:07:00Z" w:id="3656">
              <w:r w:rsidRPr="008B79A6" w:rsidDel="00BF1954">
                <w:rPr>
                  <w:rFonts w:ascii="Times New Roman" w:hAnsi="Times New Roman" w:eastAsia="Times New Roman" w:cs="Times New Roman"/>
                  <w:sz w:val="16"/>
                  <w:szCs w:val="16"/>
                  <w:lang w:val="en-GB" w:eastAsia="nb-NO"/>
                  <w:rPrChange w:author="Carmen Garcia Montero" w:date="2025-10-16T08:56:00Z" w:id="3657">
                    <w:rPr>
                      <w:rFonts w:ascii="Times New Roman" w:hAnsi="Times New Roman" w:eastAsia="Times New Roman" w:cs="Times New Roman"/>
                      <w:sz w:val="16"/>
                      <w:szCs w:val="16"/>
                      <w:highlight w:val="yellow"/>
                      <w:lang w:val="en-GB" w:eastAsia="nb-NO"/>
                    </w:rPr>
                  </w:rPrChange>
                </w:rPr>
                <w:delText>8</w:delText>
              </w:r>
            </w:del>
            <w:r w:rsidRPr="008B79A6">
              <w:rPr>
                <w:rFonts w:ascii="Times New Roman" w:hAnsi="Times New Roman" w:eastAsia="Times New Roman" w:cs="Times New Roman"/>
                <w:sz w:val="16"/>
                <w:szCs w:val="16"/>
                <w:lang w:val="en-GB" w:eastAsia="nb-NO"/>
                <w:rPrChange w:author="Carmen Garcia Montero" w:date="2025-10-16T08:56:00Z" w:id="3658">
                  <w:rPr>
                    <w:rFonts w:ascii="Times New Roman" w:hAnsi="Times New Roman" w:eastAsia="Times New Roman" w:cs="Times New Roman"/>
                    <w:sz w:val="16"/>
                    <w:szCs w:val="16"/>
                    <w:highlight w:val="yellow"/>
                    <w:lang w:val="en-GB" w:eastAsia="nb-NO"/>
                  </w:rPr>
                </w:rPrChange>
              </w:rPr>
              <w:t>.3</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59">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P="107B1FD4" w:rsidRDefault="63F036E3" w14:paraId="25529A0F" w14:textId="04BA9863">
            <w:pPr>
              <w:spacing w:after="0" w:line="240"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Register </w:t>
            </w:r>
            <w:r w:rsidRPr="00117039" w:rsidR="6F374D83">
              <w:rPr>
                <w:rFonts w:ascii="Times New Roman" w:hAnsi="Times New Roman" w:eastAsia="Times New Roman" w:cs="Times New Roman"/>
                <w:sz w:val="16"/>
                <w:szCs w:val="16"/>
                <w:lang w:val="en-GB" w:eastAsia="nb-NO"/>
              </w:rPr>
              <w:t>re-activation</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60">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B57048" w:rsidRDefault="63F036E3" w14:paraId="5F5CCF70" w14:textId="23443A89">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The SP module administrator </w:t>
            </w:r>
            <w:r w:rsidRPr="00EB5A57" w:rsidR="00960CD5">
              <w:rPr>
                <w:rFonts w:ascii="Times New Roman" w:hAnsi="Times New Roman" w:eastAsia="Times New Roman" w:cs="Times New Roman"/>
                <w:sz w:val="16"/>
                <w:szCs w:val="16"/>
                <w:lang w:val="en-GB" w:eastAsia="nb-NO"/>
              </w:rPr>
              <w:t>removes the</w:t>
            </w:r>
            <w:r w:rsidRPr="00EB5A57" w:rsidR="00274FD5">
              <w:rPr>
                <w:rFonts w:ascii="Times New Roman" w:hAnsi="Times New Roman" w:eastAsia="Times New Roman" w:cs="Times New Roman"/>
                <w:sz w:val="16"/>
                <w:szCs w:val="16"/>
                <w:lang w:val="en-GB" w:eastAsia="nb-NO"/>
              </w:rPr>
              <w:t xml:space="preserve"> suspension o</w:t>
            </w:r>
            <w:r w:rsidRPr="00EB5A57" w:rsidR="005B14BB">
              <w:rPr>
                <w:rFonts w:ascii="Times New Roman" w:hAnsi="Times New Roman" w:eastAsia="Times New Roman" w:cs="Times New Roman"/>
                <w:sz w:val="16"/>
                <w:szCs w:val="16"/>
                <w:lang w:val="en-GB" w:eastAsia="nb-NO"/>
              </w:rPr>
              <w:t>f</w:t>
            </w:r>
            <w:r w:rsidRPr="00EB5A57">
              <w:rPr>
                <w:rFonts w:ascii="Times New Roman" w:hAnsi="Times New Roman" w:eastAsia="Times New Roman" w:cs="Times New Roman"/>
                <w:sz w:val="16"/>
                <w:szCs w:val="16"/>
                <w:lang w:val="en-GB" w:eastAsia="nb-NO"/>
              </w:rPr>
              <w:t xml:space="preserve"> the qualification</w:t>
            </w:r>
            <w:r w:rsidRPr="00EB5A57" w:rsidR="002F55D1">
              <w:rPr>
                <w:rFonts w:ascii="Times New Roman" w:hAnsi="Times New Roman" w:eastAsia="Times New Roman" w:cs="Times New Roman"/>
                <w:sz w:val="16"/>
                <w:szCs w:val="16"/>
                <w:lang w:val="en-GB" w:eastAsia="nb-NO"/>
              </w:rPr>
              <w:t>(s)</w:t>
            </w:r>
            <w:r w:rsidRPr="00EB5A57">
              <w:rPr>
                <w:rFonts w:ascii="Times New Roman" w:hAnsi="Times New Roman" w:eastAsia="Times New Roman" w:cs="Times New Roman"/>
                <w:sz w:val="16"/>
                <w:szCs w:val="16"/>
                <w:lang w:val="en-GB" w:eastAsia="nb-NO"/>
              </w:rPr>
              <w:t xml:space="preserve"> of the service provider </w:t>
            </w:r>
            <w:ins w:author="Jan Magne Strand" w:date="2025-10-28T07:57:00Z" w:id="3661">
              <w:r w:rsidRPr="1E69FA46" w:rsidR="6514AC74">
                <w:rPr>
                  <w:rFonts w:ascii="Times New Roman" w:hAnsi="Times New Roman" w:eastAsia="Times New Roman" w:cs="Times New Roman"/>
                  <w:sz w:val="16"/>
                  <w:szCs w:val="16"/>
                  <w:lang w:val="en-GB" w:eastAsia="nb-NO"/>
                </w:rPr>
                <w:t>for the spe</w:t>
              </w:r>
            </w:ins>
            <w:ins w:author="Jan Magne Strand" w:date="2025-10-28T07:58:00Z" w:id="3662">
              <w:r w:rsidRPr="1E69FA46" w:rsidR="5FE34186">
                <w:rPr>
                  <w:rFonts w:ascii="Times New Roman" w:hAnsi="Times New Roman" w:eastAsia="Times New Roman" w:cs="Times New Roman"/>
                  <w:sz w:val="16"/>
                  <w:szCs w:val="16"/>
                  <w:lang w:val="en-GB" w:eastAsia="nb-NO"/>
                </w:rPr>
                <w:t>c</w:t>
              </w:r>
            </w:ins>
            <w:ins w:author="Jan Magne Strand" w:date="2025-10-28T07:57:00Z" w:id="3663">
              <w:r w:rsidRPr="1E69FA46" w:rsidR="6514AC74">
                <w:rPr>
                  <w:rFonts w:ascii="Times New Roman" w:hAnsi="Times New Roman" w:eastAsia="Times New Roman" w:cs="Times New Roman"/>
                  <w:sz w:val="16"/>
                  <w:szCs w:val="16"/>
                  <w:lang w:val="en-GB" w:eastAsia="nb-NO"/>
                </w:rPr>
                <w:t>ific product.</w:t>
              </w:r>
            </w:ins>
          </w:p>
          <w:p w:rsidRPr="00EB5A57" w:rsidR="00AA10AA" w:rsidRDefault="00AA10AA" w14:paraId="655C8361" w14:textId="77777777">
            <w:pPr>
              <w:spacing w:after="0" w:line="240" w:lineRule="auto"/>
              <w:textAlignment w:val="baseline"/>
              <w:rPr>
                <w:rFonts w:ascii="Times New Roman" w:hAnsi="Times New Roman" w:eastAsia="Times New Roman" w:cs="Times New Roman"/>
                <w:sz w:val="16"/>
                <w:szCs w:val="16"/>
                <w:lang w:val="en-GB" w:eastAsia="nb-NO"/>
              </w:rPr>
            </w:pPr>
          </w:p>
          <w:p w:rsidRPr="00EB5A57" w:rsidR="00B57048" w:rsidRDefault="00AA10AA" w14:paraId="6CECFB1A" w14:textId="6793C3AF">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The effect should be that SP will be qualified to offer services from SPG</w:t>
            </w:r>
            <w:r w:rsidR="00257679">
              <w:rPr>
                <w:rFonts w:ascii="Times New Roman" w:hAnsi="Times New Roman" w:eastAsia="Times New Roman" w:cs="Times New Roman"/>
                <w:sz w:val="16"/>
                <w:szCs w:val="16"/>
                <w:lang w:val="en-GB" w:eastAsia="nb-NO"/>
              </w:rPr>
              <w:t xml:space="preserve"> or </w:t>
            </w:r>
            <w:r>
              <w:rPr>
                <w:rFonts w:ascii="Times New Roman" w:hAnsi="Times New Roman" w:eastAsia="Times New Roman" w:cs="Times New Roman"/>
                <w:sz w:val="16"/>
                <w:szCs w:val="16"/>
                <w:lang w:val="en-GB" w:eastAsia="nb-NO"/>
              </w:rPr>
              <w:t>SPU</w:t>
            </w:r>
            <w:r w:rsidRPr="00EB5A57">
              <w:rPr>
                <w:rFonts w:ascii="Times New Roman" w:hAnsi="Times New Roman" w:eastAsia="Times New Roman" w:cs="Times New Roman"/>
                <w:sz w:val="16"/>
                <w:szCs w:val="16"/>
                <w:lang w:val="en-GB" w:eastAsia="nb-NO"/>
              </w:rPr>
              <w:t xml:space="preserve"> where the SP product application has previous</w:t>
            </w:r>
            <w:r w:rsidRPr="00EB5A57" w:rsidR="00E07CF3">
              <w:rPr>
                <w:rFonts w:ascii="Times New Roman" w:hAnsi="Times New Roman" w:eastAsia="Times New Roman" w:cs="Times New Roman"/>
                <w:sz w:val="16"/>
                <w:szCs w:val="16"/>
                <w:lang w:val="en-GB" w:eastAsia="nb-NO"/>
              </w:rPr>
              <w:t xml:space="preserve">ly </w:t>
            </w:r>
            <w:r w:rsidRPr="00EB5A57">
              <w:rPr>
                <w:rFonts w:ascii="Times New Roman" w:hAnsi="Times New Roman" w:eastAsia="Times New Roman" w:cs="Times New Roman"/>
                <w:sz w:val="16"/>
                <w:szCs w:val="16"/>
                <w:lang w:val="en-GB" w:eastAsia="nb-NO"/>
              </w:rPr>
              <w:t>been suspended.</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64">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7FBD06AB" w14:paraId="5A6A037D" w14:textId="527E1EB8">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65">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7FBD06AB" w14:paraId="3014B3BE" w14:textId="13B97674">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 relevant]</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666">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B57048" w:rsidRDefault="7FBD06AB" w14:paraId="254057FE" w14:textId="7B2A3D80">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 relevant]</w:t>
            </w:r>
          </w:p>
        </w:tc>
      </w:tr>
      <w:tr w:rsidRPr="00D26981" w:rsidR="00B57048" w:rsidTr="002D3F0D" w14:paraId="37EC981F" w14:textId="77777777">
        <w:trPr>
          <w:trHeight w:val="300"/>
          <w:trPrChange w:author="Fernando Dominguez" w:date="2025-09-12T14:02:00Z" w:id="3667">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668">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8B79A6" w:rsidR="00B57048" w:rsidRDefault="00123E0B" w14:paraId="2FB5ED21" w14:textId="2950906E">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669">
                  <w:rPr>
                    <w:rFonts w:ascii="Times New Roman" w:hAnsi="Times New Roman" w:eastAsia="Times New Roman" w:cs="Times New Roman"/>
                    <w:sz w:val="16"/>
                    <w:szCs w:val="16"/>
                    <w:highlight w:val="yellow"/>
                    <w:lang w:val="en-GB" w:eastAsia="nb-NO"/>
                  </w:rPr>
                </w:rPrChange>
              </w:rPr>
            </w:pPr>
            <w:r w:rsidRPr="008B79A6">
              <w:rPr>
                <w:rFonts w:ascii="Times New Roman" w:hAnsi="Times New Roman" w:eastAsia="Times New Roman" w:cs="Times New Roman"/>
                <w:sz w:val="16"/>
                <w:szCs w:val="16"/>
                <w:lang w:val="en-GB" w:eastAsia="nb-NO"/>
                <w:rPrChange w:author="Carmen Garcia Montero" w:date="2025-10-16T08:56:00Z" w:id="3670">
                  <w:rPr>
                    <w:rFonts w:ascii="Times New Roman" w:hAnsi="Times New Roman" w:eastAsia="Times New Roman" w:cs="Times New Roman"/>
                    <w:sz w:val="16"/>
                    <w:szCs w:val="16"/>
                    <w:highlight w:val="yellow"/>
                    <w:lang w:val="en-GB" w:eastAsia="nb-NO"/>
                  </w:rPr>
                </w:rPrChange>
              </w:rPr>
              <w:t>1</w:t>
            </w:r>
            <w:ins w:author="Carmen Garcia Montero" w:date="2025-11-03T12:07:00Z" w:id="3671">
              <w:r w:rsidR="00BF1954">
                <w:rPr>
                  <w:rFonts w:ascii="Times New Roman" w:hAnsi="Times New Roman" w:eastAsia="Times New Roman" w:cs="Times New Roman"/>
                  <w:sz w:val="16"/>
                  <w:szCs w:val="16"/>
                  <w:lang w:val="en-GB" w:eastAsia="nb-NO"/>
                </w:rPr>
                <w:t>7</w:t>
              </w:r>
            </w:ins>
            <w:del w:author="Carmen Garcia Montero" w:date="2025-11-03T12:07:00Z" w:id="3672">
              <w:r w:rsidRPr="008B79A6" w:rsidDel="00BF1954">
                <w:rPr>
                  <w:rFonts w:ascii="Times New Roman" w:hAnsi="Times New Roman" w:eastAsia="Times New Roman" w:cs="Times New Roman"/>
                  <w:sz w:val="16"/>
                  <w:szCs w:val="16"/>
                  <w:lang w:val="en-GB" w:eastAsia="nb-NO"/>
                  <w:rPrChange w:author="Carmen Garcia Montero" w:date="2025-10-16T08:56:00Z" w:id="3673">
                    <w:rPr>
                      <w:rFonts w:ascii="Times New Roman" w:hAnsi="Times New Roman" w:eastAsia="Times New Roman" w:cs="Times New Roman"/>
                      <w:sz w:val="16"/>
                      <w:szCs w:val="16"/>
                      <w:highlight w:val="yellow"/>
                      <w:lang w:val="en-GB" w:eastAsia="nb-NO"/>
                    </w:rPr>
                  </w:rPrChange>
                </w:rPr>
                <w:delText>8</w:delText>
              </w:r>
            </w:del>
            <w:r w:rsidRPr="008B79A6">
              <w:rPr>
                <w:rFonts w:ascii="Times New Roman" w:hAnsi="Times New Roman" w:eastAsia="Times New Roman" w:cs="Times New Roman"/>
                <w:sz w:val="16"/>
                <w:szCs w:val="16"/>
                <w:lang w:val="en-GB" w:eastAsia="nb-NO"/>
                <w:rPrChange w:author="Carmen Garcia Montero" w:date="2025-10-16T08:56:00Z" w:id="3674">
                  <w:rPr>
                    <w:rFonts w:ascii="Times New Roman" w:hAnsi="Times New Roman" w:eastAsia="Times New Roman" w:cs="Times New Roman"/>
                    <w:sz w:val="16"/>
                    <w:szCs w:val="16"/>
                    <w:highlight w:val="yellow"/>
                    <w:lang w:val="en-GB" w:eastAsia="nb-NO"/>
                  </w:rPr>
                </w:rPrChange>
              </w:rPr>
              <w:t>.4</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75">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00023CF3" w14:paraId="7156CFD8" w14:textId="305E92B4">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Notify SP</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76">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B57048" w:rsidRDefault="00023CF3" w14:paraId="2A708EE6" w14:textId="372EBE83">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The SP module administrator notify the SP with the reason given by SO</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77">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00023CF3" w14:paraId="3B26EA17" w14:textId="174F6722">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 </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78">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4356EE5D" w14:paraId="5EEF5AB5" w14:textId="4D633CD8">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w:t>
            </w:r>
            <w:r w:rsidRPr="00117039" w:rsidR="7F7B518C">
              <w:rPr>
                <w:rFonts w:ascii="Times New Roman" w:hAnsi="Times New Roman" w:eastAsia="Times New Roman" w:cs="Times New Roman"/>
                <w:sz w:val="16"/>
                <w:szCs w:val="16"/>
                <w:lang w:val="en-GB" w:eastAsia="nb-NO"/>
              </w:rPr>
              <w:t>ervi</w:t>
            </w:r>
            <w:r w:rsidRPr="00117039" w:rsidR="2A37038B">
              <w:rPr>
                <w:rFonts w:ascii="Times New Roman" w:hAnsi="Times New Roman" w:eastAsia="Times New Roman" w:cs="Times New Roman"/>
                <w:sz w:val="16"/>
                <w:szCs w:val="16"/>
                <w:lang w:val="en-GB" w:eastAsia="nb-NO"/>
              </w:rPr>
              <w:t>c</w:t>
            </w:r>
            <w:r w:rsidRPr="00117039" w:rsidR="7F7B518C">
              <w:rPr>
                <w:rFonts w:ascii="Times New Roman" w:hAnsi="Times New Roman" w:eastAsia="Times New Roman" w:cs="Times New Roman"/>
                <w:sz w:val="16"/>
                <w:szCs w:val="16"/>
                <w:lang w:val="en-GB" w:eastAsia="nb-NO"/>
              </w:rPr>
              <w:t xml:space="preserve">e </w:t>
            </w:r>
            <w:r w:rsidRPr="00117039">
              <w:rPr>
                <w:rFonts w:ascii="Times New Roman" w:hAnsi="Times New Roman" w:eastAsia="Times New Roman" w:cs="Times New Roman"/>
                <w:sz w:val="16"/>
                <w:szCs w:val="16"/>
                <w:lang w:val="en-GB" w:eastAsia="nb-NO"/>
              </w:rPr>
              <w:t>P</w:t>
            </w:r>
            <w:r w:rsidRPr="00117039" w:rsidR="59C7900C">
              <w:rPr>
                <w:rFonts w:ascii="Times New Roman" w:hAnsi="Times New Roman" w:eastAsia="Times New Roman" w:cs="Times New Roman"/>
                <w:sz w:val="16"/>
                <w:szCs w:val="16"/>
                <w:lang w:val="en-GB" w:eastAsia="nb-NO"/>
              </w:rPr>
              <w:t>rovider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679">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B57048" w:rsidRDefault="00E118C5" w14:paraId="1F77B03E" w14:textId="144EFBEC">
            <w:pPr>
              <w:spacing w:after="0" w:line="240" w:lineRule="auto"/>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sz w:val="16"/>
                <w:szCs w:val="16"/>
                <w:lang w:val="en-GB" w:eastAsia="nb-NO"/>
              </w:rPr>
              <w:t>A</w:t>
            </w:r>
            <w:ins w:author="Carmen Garcia Montero" w:date="2025-11-03T14:54:00Z" w:id="3680">
              <w:r w:rsidR="00DB143E">
                <w:rPr>
                  <w:rFonts w:ascii="Times New Roman" w:hAnsi="Times New Roman" w:eastAsia="Times New Roman" w:cs="Times New Roman"/>
                  <w:sz w:val="16"/>
                  <w:szCs w:val="16"/>
                  <w:lang w:val="en-GB" w:eastAsia="nb-NO"/>
                </w:rPr>
                <w:t>S</w:t>
              </w:r>
            </w:ins>
            <w:del w:author="Carmen Garcia Montero" w:date="2025-11-03T14:54:00Z" w:id="3681">
              <w:r w:rsidDel="00DB143E">
                <w:rPr>
                  <w:rFonts w:ascii="Times New Roman" w:hAnsi="Times New Roman" w:eastAsia="Times New Roman" w:cs="Times New Roman"/>
                  <w:sz w:val="16"/>
                  <w:szCs w:val="16"/>
                  <w:lang w:val="en-GB" w:eastAsia="nb-NO"/>
                </w:rPr>
                <w:delText>R</w:delText>
              </w:r>
            </w:del>
            <w:r w:rsidRPr="00117039" w:rsidR="00023CF3">
              <w:rPr>
                <w:rFonts w:ascii="Times New Roman" w:hAnsi="Times New Roman" w:eastAsia="Times New Roman" w:cs="Times New Roman"/>
                <w:sz w:val="16"/>
                <w:szCs w:val="16"/>
                <w:lang w:val="en-GB" w:eastAsia="nb-NO"/>
              </w:rPr>
              <w:t xml:space="preserve"> – </w:t>
            </w:r>
            <w:r w:rsidRPr="008B79A6" w:rsidR="00023CF3">
              <w:rPr>
                <w:rFonts w:ascii="Times New Roman" w:hAnsi="Times New Roman" w:cs="Times New Roman"/>
                <w:sz w:val="16"/>
                <w:szCs w:val="16"/>
                <w:lang w:val="en-GB"/>
                <w:rPrChange w:author="Carmen Garcia Montero" w:date="2025-10-16T08:56:00Z" w:id="3682">
                  <w:rPr>
                    <w:rFonts w:ascii="Times New Roman" w:hAnsi="Times New Roman" w:cs="Times New Roman"/>
                    <w:sz w:val="16"/>
                    <w:szCs w:val="16"/>
                    <w:highlight w:val="yellow"/>
                    <w:lang w:val="en-GB"/>
                  </w:rPr>
                </w:rPrChange>
              </w:rPr>
              <w:t>SP</w:t>
            </w:r>
            <w:r w:rsidRPr="008B79A6" w:rsidR="00D51A28">
              <w:rPr>
                <w:rFonts w:ascii="Times New Roman" w:hAnsi="Times New Roman" w:cs="Times New Roman"/>
                <w:sz w:val="16"/>
                <w:szCs w:val="16"/>
                <w:lang w:val="en-GB"/>
                <w:rPrChange w:author="Carmen Garcia Montero" w:date="2025-10-16T08:56:00Z" w:id="3683">
                  <w:rPr>
                    <w:rFonts w:ascii="Times New Roman" w:hAnsi="Times New Roman" w:cs="Times New Roman"/>
                    <w:sz w:val="16"/>
                    <w:szCs w:val="16"/>
                    <w:highlight w:val="yellow"/>
                    <w:lang w:val="en-GB"/>
                  </w:rPr>
                </w:rPrChange>
              </w:rPr>
              <w:t>-Product-</w:t>
            </w:r>
            <w:del w:author="Carmen Garcia Montero" w:date="2025-10-14T11:42:00Z" w:id="3684">
              <w:r w:rsidRPr="008B79A6" w:rsidR="00D51A28">
                <w:rPr>
                  <w:rFonts w:ascii="Times New Roman" w:hAnsi="Times New Roman" w:cs="Times New Roman"/>
                  <w:sz w:val="16"/>
                  <w:szCs w:val="16"/>
                  <w:lang w:val="en-GB"/>
                  <w:rPrChange w:author="Carmen Garcia Montero" w:date="2025-10-16T08:56:00Z" w:id="3685">
                    <w:rPr>
                      <w:rFonts w:ascii="Times New Roman" w:hAnsi="Times New Roman" w:cs="Times New Roman"/>
                      <w:sz w:val="16"/>
                      <w:szCs w:val="16"/>
                      <w:highlight w:val="yellow"/>
                      <w:lang w:val="en-GB"/>
                    </w:rPr>
                  </w:rPrChange>
                </w:rPr>
                <w:delText>P</w:delText>
              </w:r>
            </w:del>
            <w:r w:rsidRPr="008B79A6" w:rsidR="00D51A28">
              <w:rPr>
                <w:rFonts w:ascii="Times New Roman" w:hAnsi="Times New Roman" w:cs="Times New Roman"/>
                <w:sz w:val="16"/>
                <w:szCs w:val="16"/>
                <w:lang w:val="en-GB"/>
                <w:rPrChange w:author="Carmen Garcia Montero" w:date="2025-10-16T08:56:00Z" w:id="3686">
                  <w:rPr>
                    <w:rFonts w:ascii="Times New Roman" w:hAnsi="Times New Roman" w:cs="Times New Roman"/>
                    <w:sz w:val="16"/>
                    <w:szCs w:val="16"/>
                    <w:highlight w:val="yellow"/>
                    <w:lang w:val="en-GB"/>
                  </w:rPr>
                </w:rPrChange>
              </w:rPr>
              <w:t>SO reactivation</w:t>
            </w:r>
            <w:r w:rsidRPr="008B79A6" w:rsidR="00023CF3">
              <w:rPr>
                <w:rFonts w:ascii="Times New Roman" w:hAnsi="Times New Roman" w:cs="Times New Roman"/>
                <w:sz w:val="16"/>
                <w:szCs w:val="16"/>
                <w:lang w:val="en-GB"/>
                <w:rPrChange w:author="Carmen Garcia Montero" w:date="2025-10-16T08:56:00Z" w:id="3687">
                  <w:rPr>
                    <w:rFonts w:ascii="Times New Roman" w:hAnsi="Times New Roman" w:cs="Times New Roman"/>
                    <w:sz w:val="16"/>
                    <w:szCs w:val="16"/>
                    <w:highlight w:val="yellow"/>
                    <w:lang w:val="en-GB"/>
                  </w:rPr>
                </w:rPrChange>
              </w:rPr>
              <w:t xml:space="preserve"> </w:t>
            </w:r>
            <w:r w:rsidRPr="00117039" w:rsidR="00023CF3">
              <w:rPr>
                <w:rFonts w:ascii="Times New Roman" w:hAnsi="Times New Roman" w:cs="Times New Roman"/>
                <w:sz w:val="16"/>
                <w:szCs w:val="16"/>
                <w:lang w:val="en-GB"/>
              </w:rPr>
              <w:t>notification</w:t>
            </w:r>
          </w:p>
        </w:tc>
      </w:tr>
      <w:tr w:rsidRPr="00D26981" w:rsidR="00B57048" w:rsidTr="002D3F0D" w14:paraId="276D967C" w14:textId="77777777">
        <w:trPr>
          <w:trHeight w:val="300"/>
          <w:trPrChange w:author="Fernando Dominguez" w:date="2025-09-12T14:02:00Z" w:id="3688">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3689">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8B79A6" w:rsidR="00B57048" w:rsidRDefault="00123E0B" w14:paraId="17EF2471" w14:textId="55013A58">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690">
                  <w:rPr>
                    <w:rFonts w:ascii="Times New Roman" w:hAnsi="Times New Roman" w:eastAsia="Times New Roman" w:cs="Times New Roman"/>
                    <w:sz w:val="16"/>
                    <w:szCs w:val="16"/>
                    <w:highlight w:val="yellow"/>
                    <w:lang w:val="en-GB" w:eastAsia="nb-NO"/>
                  </w:rPr>
                </w:rPrChange>
              </w:rPr>
            </w:pPr>
            <w:r w:rsidRPr="008B79A6">
              <w:rPr>
                <w:rFonts w:ascii="Times New Roman" w:hAnsi="Times New Roman" w:eastAsia="Times New Roman" w:cs="Times New Roman"/>
                <w:sz w:val="16"/>
                <w:szCs w:val="16"/>
                <w:lang w:val="en-GB" w:eastAsia="nb-NO"/>
                <w:rPrChange w:author="Carmen Garcia Montero" w:date="2025-10-16T08:56:00Z" w:id="3691">
                  <w:rPr>
                    <w:rFonts w:ascii="Times New Roman" w:hAnsi="Times New Roman" w:eastAsia="Times New Roman" w:cs="Times New Roman"/>
                    <w:sz w:val="16"/>
                    <w:szCs w:val="16"/>
                    <w:highlight w:val="yellow"/>
                    <w:lang w:val="en-GB" w:eastAsia="nb-NO"/>
                  </w:rPr>
                </w:rPrChange>
              </w:rPr>
              <w:t>1</w:t>
            </w:r>
            <w:ins w:author="Carmen Garcia Montero" w:date="2025-11-03T12:07:00Z" w:id="3692">
              <w:r w:rsidR="00BF1954">
                <w:rPr>
                  <w:rFonts w:ascii="Times New Roman" w:hAnsi="Times New Roman" w:eastAsia="Times New Roman" w:cs="Times New Roman"/>
                  <w:sz w:val="16"/>
                  <w:szCs w:val="16"/>
                  <w:lang w:val="en-GB" w:eastAsia="nb-NO"/>
                </w:rPr>
                <w:t>7</w:t>
              </w:r>
            </w:ins>
            <w:del w:author="Carmen Garcia Montero" w:date="2025-11-03T12:07:00Z" w:id="3693">
              <w:r w:rsidRPr="008B79A6" w:rsidDel="00BF1954">
                <w:rPr>
                  <w:rFonts w:ascii="Times New Roman" w:hAnsi="Times New Roman" w:eastAsia="Times New Roman" w:cs="Times New Roman"/>
                  <w:sz w:val="16"/>
                  <w:szCs w:val="16"/>
                  <w:lang w:val="en-GB" w:eastAsia="nb-NO"/>
                  <w:rPrChange w:author="Carmen Garcia Montero" w:date="2025-10-16T08:56:00Z" w:id="3694">
                    <w:rPr>
                      <w:rFonts w:ascii="Times New Roman" w:hAnsi="Times New Roman" w:eastAsia="Times New Roman" w:cs="Times New Roman"/>
                      <w:sz w:val="16"/>
                      <w:szCs w:val="16"/>
                      <w:highlight w:val="yellow"/>
                      <w:lang w:val="en-GB" w:eastAsia="nb-NO"/>
                    </w:rPr>
                  </w:rPrChange>
                </w:rPr>
                <w:delText>8</w:delText>
              </w:r>
            </w:del>
            <w:r w:rsidRPr="008B79A6">
              <w:rPr>
                <w:rFonts w:ascii="Times New Roman" w:hAnsi="Times New Roman" w:eastAsia="Times New Roman" w:cs="Times New Roman"/>
                <w:sz w:val="16"/>
                <w:szCs w:val="16"/>
                <w:lang w:val="en-GB" w:eastAsia="nb-NO"/>
                <w:rPrChange w:author="Carmen Garcia Montero" w:date="2025-10-16T08:56:00Z" w:id="3695">
                  <w:rPr>
                    <w:rFonts w:ascii="Times New Roman" w:hAnsi="Times New Roman" w:eastAsia="Times New Roman" w:cs="Times New Roman"/>
                    <w:sz w:val="16"/>
                    <w:szCs w:val="16"/>
                    <w:highlight w:val="yellow"/>
                    <w:lang w:val="en-GB" w:eastAsia="nb-NO"/>
                  </w:rPr>
                </w:rPrChange>
              </w:rPr>
              <w:t>.5</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96">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B57048" w:rsidRDefault="00023CF3" w14:paraId="4C55C224" w14:textId="4C5886BE">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(Conditional) Notify about SP </w:t>
            </w:r>
            <w:r w:rsidRPr="00EB5A57" w:rsidR="002F17A2">
              <w:rPr>
                <w:rFonts w:ascii="Times New Roman" w:hAnsi="Times New Roman" w:eastAsia="Times New Roman" w:cs="Times New Roman"/>
                <w:sz w:val="16"/>
                <w:szCs w:val="16"/>
                <w:lang w:val="en-GB" w:eastAsia="nb-NO"/>
              </w:rPr>
              <w:t>re-activation</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97">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B57048" w:rsidRDefault="00023CF3" w14:paraId="1105B6AC" w14:textId="2D5F0371">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(Conditional) Notify the final customer about SP </w:t>
            </w:r>
            <w:r w:rsidRPr="00EB5A57" w:rsidR="002F17A2">
              <w:rPr>
                <w:rFonts w:ascii="Times New Roman" w:hAnsi="Times New Roman" w:eastAsia="Times New Roman" w:cs="Times New Roman"/>
                <w:sz w:val="16"/>
                <w:szCs w:val="16"/>
                <w:lang w:val="en-GB" w:eastAsia="nb-NO"/>
              </w:rPr>
              <w:t>re-activ</w:t>
            </w:r>
            <w:r w:rsidRPr="00EB5A57" w:rsidR="00501D00">
              <w:rPr>
                <w:rFonts w:ascii="Times New Roman" w:hAnsi="Times New Roman" w:eastAsia="Times New Roman" w:cs="Times New Roman"/>
                <w:sz w:val="16"/>
                <w:szCs w:val="16"/>
                <w:lang w:val="en-GB" w:eastAsia="nb-NO"/>
              </w:rPr>
              <w:t>ation</w:t>
            </w:r>
            <w:r w:rsidRPr="00EB5A57">
              <w:rPr>
                <w:rFonts w:ascii="Times New Roman" w:hAnsi="Times New Roman" w:eastAsia="Times New Roman" w:cs="Times New Roman"/>
                <w:sz w:val="16"/>
                <w:szCs w:val="16"/>
                <w:lang w:val="en-GB" w:eastAsia="nb-NO"/>
              </w:rPr>
              <w:t>.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98">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00023CF3" w14:paraId="233DA4ED" w14:textId="36E8A592">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 </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3699">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B57048" w:rsidRDefault="00023CF3" w14:paraId="0EECD3AB" w14:textId="1624A74F">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Final customer </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3700">
              <w:tcPr>
                <w:tcW w:w="1230" w:type="dxa"/>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B57048" w:rsidP="762145EE" w:rsidRDefault="00E118C5" w14:paraId="2E810A1C" w14:textId="29219AE6">
            <w:pPr>
              <w:spacing w:after="0" w:line="240" w:lineRule="auto"/>
              <w:rPr>
                <w:rFonts w:ascii="Times New Roman" w:hAnsi="Times New Roman" w:eastAsia="Times New Roman" w:cs="Times New Roman"/>
                <w:sz w:val="16"/>
                <w:szCs w:val="16"/>
                <w:lang w:val="en-GB" w:eastAsia="nb-NO"/>
              </w:rPr>
            </w:pPr>
            <w:r>
              <w:rPr>
                <w:rFonts w:ascii="Times New Roman" w:hAnsi="Times New Roman" w:eastAsia="Times New Roman" w:cs="Times New Roman"/>
                <w:sz w:val="16"/>
                <w:szCs w:val="16"/>
                <w:lang w:val="en-GB" w:eastAsia="nb-NO"/>
              </w:rPr>
              <w:t>A</w:t>
            </w:r>
            <w:ins w:author="Carmen Garcia Montero" w:date="2025-11-03T14:54:00Z" w:id="3701">
              <w:r w:rsidR="00DB143E">
                <w:rPr>
                  <w:rFonts w:ascii="Times New Roman" w:hAnsi="Times New Roman" w:eastAsia="Times New Roman" w:cs="Times New Roman"/>
                  <w:sz w:val="16"/>
                  <w:szCs w:val="16"/>
                  <w:lang w:val="en-GB" w:eastAsia="nb-NO"/>
                </w:rPr>
                <w:t>S</w:t>
              </w:r>
            </w:ins>
            <w:del w:author="Carmen Garcia Montero" w:date="2025-11-03T14:54:00Z" w:id="3702">
              <w:r w:rsidDel="00DB143E">
                <w:rPr>
                  <w:rFonts w:ascii="Times New Roman" w:hAnsi="Times New Roman" w:eastAsia="Times New Roman" w:cs="Times New Roman"/>
                  <w:sz w:val="16"/>
                  <w:szCs w:val="16"/>
                  <w:lang w:val="en-GB" w:eastAsia="nb-NO"/>
                </w:rPr>
                <w:delText>R</w:delText>
              </w:r>
            </w:del>
            <w:r w:rsidRPr="00117039" w:rsidR="00023CF3">
              <w:rPr>
                <w:rFonts w:ascii="Times New Roman" w:hAnsi="Times New Roman" w:eastAsia="Times New Roman" w:cs="Times New Roman"/>
                <w:sz w:val="16"/>
                <w:szCs w:val="16"/>
                <w:lang w:val="en-GB" w:eastAsia="nb-NO"/>
              </w:rPr>
              <w:t xml:space="preserve"> – </w:t>
            </w:r>
            <w:r w:rsidRPr="008B79A6" w:rsidR="00023CF3">
              <w:rPr>
                <w:rFonts w:ascii="Times New Roman" w:hAnsi="Times New Roman" w:cs="Times New Roman"/>
                <w:sz w:val="16"/>
                <w:szCs w:val="16"/>
                <w:lang w:val="en-GB"/>
                <w:rPrChange w:author="Carmen Garcia Montero" w:date="2025-10-16T08:56:00Z" w:id="3703">
                  <w:rPr>
                    <w:rFonts w:ascii="Times New Roman" w:hAnsi="Times New Roman" w:cs="Times New Roman"/>
                    <w:sz w:val="16"/>
                    <w:szCs w:val="16"/>
                    <w:highlight w:val="yellow"/>
                    <w:lang w:val="en-GB"/>
                  </w:rPr>
                </w:rPrChange>
              </w:rPr>
              <w:t>SP</w:t>
            </w:r>
            <w:r w:rsidRPr="008B79A6" w:rsidR="00276501">
              <w:rPr>
                <w:rFonts w:ascii="Times New Roman" w:hAnsi="Times New Roman" w:cs="Times New Roman"/>
                <w:sz w:val="16"/>
                <w:szCs w:val="16"/>
                <w:lang w:val="en-GB"/>
                <w:rPrChange w:author="Carmen Garcia Montero" w:date="2025-10-16T08:56:00Z" w:id="3704">
                  <w:rPr>
                    <w:rFonts w:ascii="Times New Roman" w:hAnsi="Times New Roman" w:cs="Times New Roman"/>
                    <w:sz w:val="16"/>
                    <w:szCs w:val="16"/>
                    <w:highlight w:val="yellow"/>
                    <w:lang w:val="en-GB"/>
                  </w:rPr>
                </w:rPrChange>
              </w:rPr>
              <w:t>-Product-</w:t>
            </w:r>
            <w:del w:author="Carmen Garcia Montero" w:date="2025-10-14T11:42:00Z" w:id="3705">
              <w:r w:rsidRPr="008B79A6" w:rsidR="00276501">
                <w:rPr>
                  <w:rFonts w:ascii="Times New Roman" w:hAnsi="Times New Roman" w:cs="Times New Roman"/>
                  <w:sz w:val="16"/>
                  <w:szCs w:val="16"/>
                  <w:lang w:val="en-GB"/>
                  <w:rPrChange w:author="Carmen Garcia Montero" w:date="2025-10-16T08:56:00Z" w:id="3706">
                    <w:rPr>
                      <w:rFonts w:ascii="Times New Roman" w:hAnsi="Times New Roman" w:cs="Times New Roman"/>
                      <w:sz w:val="16"/>
                      <w:szCs w:val="16"/>
                      <w:highlight w:val="yellow"/>
                      <w:lang w:val="en-GB"/>
                    </w:rPr>
                  </w:rPrChange>
                </w:rPr>
                <w:delText>P</w:delText>
              </w:r>
            </w:del>
            <w:r w:rsidRPr="008B79A6" w:rsidR="00276501">
              <w:rPr>
                <w:rFonts w:ascii="Times New Roman" w:hAnsi="Times New Roman" w:cs="Times New Roman"/>
                <w:sz w:val="16"/>
                <w:szCs w:val="16"/>
                <w:lang w:val="en-GB"/>
                <w:rPrChange w:author="Carmen Garcia Montero" w:date="2025-10-16T08:56:00Z" w:id="3707">
                  <w:rPr>
                    <w:rFonts w:ascii="Times New Roman" w:hAnsi="Times New Roman" w:cs="Times New Roman"/>
                    <w:sz w:val="16"/>
                    <w:szCs w:val="16"/>
                    <w:highlight w:val="yellow"/>
                    <w:lang w:val="en-GB"/>
                  </w:rPr>
                </w:rPrChange>
              </w:rPr>
              <w:t>SO reactivation</w:t>
            </w:r>
            <w:r w:rsidRPr="008B79A6" w:rsidR="00023CF3">
              <w:rPr>
                <w:rFonts w:ascii="Times New Roman" w:hAnsi="Times New Roman" w:cs="Times New Roman"/>
                <w:sz w:val="16"/>
                <w:szCs w:val="16"/>
                <w:lang w:val="en-GB"/>
                <w:rPrChange w:author="Carmen Garcia Montero" w:date="2025-10-16T08:56:00Z" w:id="3708">
                  <w:rPr>
                    <w:rFonts w:ascii="Times New Roman" w:hAnsi="Times New Roman" w:cs="Times New Roman"/>
                    <w:sz w:val="16"/>
                    <w:szCs w:val="16"/>
                    <w:highlight w:val="yellow"/>
                    <w:lang w:val="en-GB"/>
                  </w:rPr>
                </w:rPrChange>
              </w:rPr>
              <w:t xml:space="preserve"> </w:t>
            </w:r>
            <w:r w:rsidRPr="00117039" w:rsidR="00023CF3">
              <w:rPr>
                <w:rFonts w:ascii="Times New Roman" w:hAnsi="Times New Roman" w:cs="Times New Roman"/>
                <w:sz w:val="16"/>
                <w:szCs w:val="16"/>
                <w:lang w:val="en-GB"/>
              </w:rPr>
              <w:t>notification</w:t>
            </w:r>
          </w:p>
        </w:tc>
      </w:tr>
      <w:tr w:rsidRPr="00D26981" w:rsidR="00B57048" w:rsidTr="002D3F0D" w14:paraId="59E846CC" w14:textId="77777777">
        <w:trPr>
          <w:trHeight w:val="300"/>
          <w:trPrChange w:author="Fernando Dominguez" w:date="2025-09-12T14:02:00Z" w:id="3709">
            <w:trPr>
              <w:gridAfter w:val="0"/>
              <w:trHeight w:val="300"/>
            </w:trPr>
          </w:trPrChange>
        </w:trPr>
        <w:tc>
          <w:tcPr>
            <w:tcW w:w="686" w:type="dxa"/>
            <w:tcBorders>
              <w:top w:val="single" w:color="000000" w:themeColor="text1" w:sz="6" w:space="0"/>
              <w:left w:val="single" w:color="auto" w:sz="6" w:space="0"/>
              <w:bottom w:val="single" w:color="auto" w:sz="6" w:space="0"/>
              <w:right w:val="single" w:color="000000" w:themeColor="text1" w:sz="6" w:space="0"/>
            </w:tcBorders>
            <w:tcPrChange w:author="Fernando Dominguez" w:date="2025-09-12T14:02:00Z" w:id="3710">
              <w:tcPr>
                <w:tcW w:w="675" w:type="dxa"/>
                <w:tcBorders>
                  <w:top w:val="single" w:color="000000" w:themeColor="text1" w:sz="6" w:space="0"/>
                  <w:left w:val="single" w:color="auto" w:sz="6" w:space="0"/>
                  <w:bottom w:val="single" w:color="auto" w:sz="6" w:space="0"/>
                  <w:right w:val="single" w:color="000000" w:themeColor="text1" w:sz="6" w:space="0"/>
                </w:tcBorders>
              </w:tcPr>
            </w:tcPrChange>
          </w:tcPr>
          <w:p w:rsidRPr="008B79A6" w:rsidR="00B57048" w:rsidRDefault="00123E0B" w14:paraId="3232E35F" w14:textId="01C582F6">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3711">
                  <w:rPr>
                    <w:rFonts w:ascii="Times New Roman" w:hAnsi="Times New Roman" w:eastAsia="Times New Roman" w:cs="Times New Roman"/>
                    <w:sz w:val="16"/>
                    <w:szCs w:val="16"/>
                    <w:highlight w:val="yellow"/>
                    <w:lang w:val="en-GB" w:eastAsia="nb-NO"/>
                  </w:rPr>
                </w:rPrChange>
              </w:rPr>
            </w:pPr>
            <w:r w:rsidRPr="008B79A6">
              <w:rPr>
                <w:rFonts w:ascii="Times New Roman" w:hAnsi="Times New Roman" w:eastAsia="Times New Roman" w:cs="Times New Roman"/>
                <w:sz w:val="16"/>
                <w:szCs w:val="16"/>
                <w:lang w:val="en-GB" w:eastAsia="nb-NO"/>
                <w:rPrChange w:author="Carmen Garcia Montero" w:date="2025-10-16T08:56:00Z" w:id="3712">
                  <w:rPr>
                    <w:rFonts w:ascii="Times New Roman" w:hAnsi="Times New Roman" w:eastAsia="Times New Roman" w:cs="Times New Roman"/>
                    <w:sz w:val="16"/>
                    <w:szCs w:val="16"/>
                    <w:highlight w:val="yellow"/>
                    <w:lang w:val="en-GB" w:eastAsia="nb-NO"/>
                  </w:rPr>
                </w:rPrChange>
              </w:rPr>
              <w:t>1</w:t>
            </w:r>
            <w:ins w:author="Carmen Garcia Montero" w:date="2025-11-03T12:07:00Z" w:id="3713">
              <w:r w:rsidR="00BF1954">
                <w:rPr>
                  <w:rFonts w:ascii="Times New Roman" w:hAnsi="Times New Roman" w:eastAsia="Times New Roman" w:cs="Times New Roman"/>
                  <w:sz w:val="16"/>
                  <w:szCs w:val="16"/>
                  <w:lang w:val="en-GB" w:eastAsia="nb-NO"/>
                </w:rPr>
                <w:t>7</w:t>
              </w:r>
            </w:ins>
            <w:del w:author="Carmen Garcia Montero" w:date="2025-11-03T12:07:00Z" w:id="3714">
              <w:r w:rsidRPr="008B79A6" w:rsidDel="00BF1954">
                <w:rPr>
                  <w:rFonts w:ascii="Times New Roman" w:hAnsi="Times New Roman" w:eastAsia="Times New Roman" w:cs="Times New Roman"/>
                  <w:sz w:val="16"/>
                  <w:szCs w:val="16"/>
                  <w:lang w:val="en-GB" w:eastAsia="nb-NO"/>
                  <w:rPrChange w:author="Carmen Garcia Montero" w:date="2025-10-16T08:56:00Z" w:id="3715">
                    <w:rPr>
                      <w:rFonts w:ascii="Times New Roman" w:hAnsi="Times New Roman" w:eastAsia="Times New Roman" w:cs="Times New Roman"/>
                      <w:sz w:val="16"/>
                      <w:szCs w:val="16"/>
                      <w:highlight w:val="yellow"/>
                      <w:lang w:val="en-GB" w:eastAsia="nb-NO"/>
                    </w:rPr>
                  </w:rPrChange>
                </w:rPr>
                <w:delText>8</w:delText>
              </w:r>
            </w:del>
            <w:r w:rsidRPr="008B79A6">
              <w:rPr>
                <w:rFonts w:ascii="Times New Roman" w:hAnsi="Times New Roman" w:eastAsia="Times New Roman" w:cs="Times New Roman"/>
                <w:sz w:val="16"/>
                <w:szCs w:val="16"/>
                <w:lang w:val="en-GB" w:eastAsia="nb-NO"/>
                <w:rPrChange w:author="Carmen Garcia Montero" w:date="2025-10-16T08:56:00Z" w:id="3716">
                  <w:rPr>
                    <w:rFonts w:ascii="Times New Roman" w:hAnsi="Times New Roman" w:eastAsia="Times New Roman" w:cs="Times New Roman"/>
                    <w:sz w:val="16"/>
                    <w:szCs w:val="16"/>
                    <w:highlight w:val="yellow"/>
                    <w:lang w:val="en-GB" w:eastAsia="nb-NO"/>
                  </w:rPr>
                </w:rPrChange>
              </w:rPr>
              <w:t>.6</w:t>
            </w:r>
          </w:p>
        </w:tc>
        <w:tc>
          <w:tcPr>
            <w:tcW w:w="1570" w:type="dxa"/>
            <w:tcBorders>
              <w:top w:val="single" w:color="000000" w:themeColor="text1" w:sz="6" w:space="0"/>
              <w:left w:val="single" w:color="000000" w:themeColor="text1" w:sz="6" w:space="0"/>
              <w:bottom w:val="single" w:color="auto" w:sz="6" w:space="0"/>
              <w:right w:val="single" w:color="000000" w:themeColor="text1" w:sz="6" w:space="0"/>
            </w:tcBorders>
            <w:tcPrChange w:author="Fernando Dominguez" w:date="2025-09-12T14:02:00Z" w:id="3717">
              <w:tcPr>
                <w:tcW w:w="1560" w:type="dxa"/>
                <w:tcBorders>
                  <w:top w:val="single" w:color="000000" w:themeColor="text1" w:sz="6" w:space="0"/>
                  <w:left w:val="single" w:color="000000" w:themeColor="text1" w:sz="6" w:space="0"/>
                  <w:bottom w:val="single" w:color="auto" w:sz="6" w:space="0"/>
                  <w:right w:val="single" w:color="000000" w:themeColor="text1" w:sz="6" w:space="0"/>
                </w:tcBorders>
              </w:tcPr>
            </w:tcPrChange>
          </w:tcPr>
          <w:p w:rsidRPr="00EB5A57" w:rsidR="00B57048" w:rsidRDefault="00023CF3" w14:paraId="6549828F" w14:textId="65640B16">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Notify about SP </w:t>
            </w:r>
            <w:r w:rsidRPr="00EB5A57" w:rsidR="002F17A2">
              <w:rPr>
                <w:rFonts w:ascii="Times New Roman" w:hAnsi="Times New Roman" w:eastAsia="Times New Roman" w:cs="Times New Roman"/>
                <w:sz w:val="16"/>
                <w:szCs w:val="16"/>
                <w:lang w:val="en-GB" w:eastAsia="nb-NO"/>
              </w:rPr>
              <w:t>re-activation</w:t>
            </w:r>
          </w:p>
        </w:tc>
        <w:tc>
          <w:tcPr>
            <w:tcW w:w="2880" w:type="dxa"/>
            <w:tcBorders>
              <w:top w:val="single" w:color="000000" w:themeColor="text1" w:sz="6" w:space="0"/>
              <w:left w:val="single" w:color="000000" w:themeColor="text1" w:sz="6" w:space="0"/>
              <w:bottom w:val="single" w:color="auto" w:sz="6" w:space="0"/>
              <w:right w:val="single" w:color="000000" w:themeColor="text1" w:sz="6" w:space="0"/>
            </w:tcBorders>
            <w:tcPrChange w:author="Fernando Dominguez" w:date="2025-09-12T14:02:00Z" w:id="3718">
              <w:tcPr>
                <w:tcW w:w="2880" w:type="dxa"/>
                <w:tcBorders>
                  <w:top w:val="single" w:color="000000" w:themeColor="text1" w:sz="6" w:space="0"/>
                  <w:left w:val="single" w:color="000000" w:themeColor="text1" w:sz="6" w:space="0"/>
                  <w:bottom w:val="single" w:color="auto" w:sz="6" w:space="0"/>
                  <w:right w:val="single" w:color="000000" w:themeColor="text1" w:sz="6" w:space="0"/>
                </w:tcBorders>
              </w:tcPr>
            </w:tcPrChange>
          </w:tcPr>
          <w:p w:rsidRPr="00EB5A57" w:rsidR="00B57048" w:rsidRDefault="00023CF3" w14:paraId="502299FD" w14:textId="44E9065B">
            <w:pPr>
              <w:spacing w:after="0" w:line="240" w:lineRule="auto"/>
              <w:textAlignment w:val="baseline"/>
              <w:rPr>
                <w:rFonts w:ascii="Times New Roman" w:hAnsi="Times New Roman" w:eastAsia="Times New Roman" w:cs="Times New Roman"/>
                <w:sz w:val="16"/>
                <w:szCs w:val="16"/>
                <w:lang w:val="en-GB" w:eastAsia="nb-NO"/>
              </w:rPr>
            </w:pPr>
            <w:r w:rsidRPr="00EB5A57">
              <w:rPr>
                <w:rFonts w:ascii="Times New Roman" w:hAnsi="Times New Roman" w:eastAsia="Times New Roman" w:cs="Times New Roman"/>
                <w:sz w:val="16"/>
                <w:szCs w:val="16"/>
                <w:lang w:val="en-GB" w:eastAsia="nb-NO"/>
              </w:rPr>
              <w:t xml:space="preserve">Notifies all entitled parties of the SP </w:t>
            </w:r>
            <w:r w:rsidRPr="00EB5A57" w:rsidR="002F17A2">
              <w:rPr>
                <w:rFonts w:ascii="Times New Roman" w:hAnsi="Times New Roman" w:eastAsia="Times New Roman" w:cs="Times New Roman"/>
                <w:sz w:val="16"/>
                <w:szCs w:val="16"/>
                <w:lang w:val="en-GB" w:eastAsia="nb-NO"/>
              </w:rPr>
              <w:t>re-activation</w:t>
            </w:r>
          </w:p>
        </w:tc>
        <w:tc>
          <w:tcPr>
            <w:tcW w:w="1315" w:type="dxa"/>
            <w:tcBorders>
              <w:top w:val="single" w:color="000000" w:themeColor="text1" w:sz="6" w:space="0"/>
              <w:left w:val="single" w:color="000000" w:themeColor="text1" w:sz="6" w:space="0"/>
              <w:bottom w:val="single" w:color="auto" w:sz="6" w:space="0"/>
              <w:right w:val="single" w:color="000000" w:themeColor="text1" w:sz="6" w:space="0"/>
            </w:tcBorders>
            <w:tcPrChange w:author="Fernando Dominguez" w:date="2025-09-12T14:02:00Z" w:id="3719">
              <w:tcPr>
                <w:tcW w:w="1305" w:type="dxa"/>
                <w:tcBorders>
                  <w:top w:val="single" w:color="000000" w:themeColor="text1" w:sz="6" w:space="0"/>
                  <w:left w:val="single" w:color="000000" w:themeColor="text1" w:sz="6" w:space="0"/>
                  <w:bottom w:val="single" w:color="auto" w:sz="6" w:space="0"/>
                  <w:right w:val="single" w:color="000000" w:themeColor="text1" w:sz="6" w:space="0"/>
                </w:tcBorders>
              </w:tcPr>
            </w:tcPrChange>
          </w:tcPr>
          <w:p w:rsidRPr="00117039" w:rsidR="00B57048" w:rsidRDefault="00023CF3" w14:paraId="5A7A6A48" w14:textId="7F185F02">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 module administrator </w:t>
            </w:r>
          </w:p>
        </w:tc>
        <w:tc>
          <w:tcPr>
            <w:tcW w:w="1321" w:type="dxa"/>
            <w:tcBorders>
              <w:top w:val="single" w:color="000000" w:themeColor="text1" w:sz="6" w:space="0"/>
              <w:left w:val="single" w:color="000000" w:themeColor="text1" w:sz="6" w:space="0"/>
              <w:bottom w:val="single" w:color="auto" w:sz="6" w:space="0"/>
              <w:right w:val="single" w:color="000000" w:themeColor="text1" w:sz="6" w:space="0"/>
            </w:tcBorders>
            <w:tcPrChange w:author="Fernando Dominguez" w:date="2025-09-12T14:02:00Z" w:id="3720">
              <w:tcPr>
                <w:tcW w:w="1305" w:type="dxa"/>
                <w:tcBorders>
                  <w:top w:val="single" w:color="000000" w:themeColor="text1" w:sz="6" w:space="0"/>
                  <w:left w:val="single" w:color="000000" w:themeColor="text1" w:sz="6" w:space="0"/>
                  <w:bottom w:val="single" w:color="auto" w:sz="6" w:space="0"/>
                  <w:right w:val="single" w:color="000000" w:themeColor="text1" w:sz="6" w:space="0"/>
                </w:tcBorders>
              </w:tcPr>
            </w:tcPrChange>
          </w:tcPr>
          <w:p w:rsidRPr="00117039" w:rsidR="00B57048" w:rsidRDefault="00023CF3" w14:paraId="254C3129" w14:textId="07AB8299">
            <w:pPr>
              <w:spacing w:after="0" w:line="240" w:lineRule="auto"/>
              <w:textAlignment w:val="baseline"/>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Entitled part</w:t>
            </w:r>
            <w:r w:rsidRPr="00117039" w:rsidR="44F09868">
              <w:rPr>
                <w:rFonts w:ascii="Times New Roman" w:hAnsi="Times New Roman" w:eastAsia="Times New Roman" w:cs="Times New Roman"/>
                <w:sz w:val="16"/>
                <w:szCs w:val="16"/>
                <w:lang w:val="en-GB" w:eastAsia="nb-NO"/>
              </w:rPr>
              <w:t>y</w:t>
            </w:r>
            <w:r w:rsidRPr="00117039">
              <w:rPr>
                <w:rFonts w:ascii="Times New Roman" w:hAnsi="Times New Roman" w:eastAsia="Times New Roman" w:cs="Times New Roman"/>
                <w:sz w:val="16"/>
                <w:szCs w:val="16"/>
                <w:lang w:val="en-GB" w:eastAsia="nb-NO"/>
              </w:rPr>
              <w:t> </w:t>
            </w:r>
          </w:p>
        </w:tc>
        <w:tc>
          <w:tcPr>
            <w:tcW w:w="1236" w:type="dxa"/>
            <w:tcBorders>
              <w:top w:val="single" w:color="000000" w:themeColor="text1" w:sz="6" w:space="0"/>
              <w:left w:val="single" w:color="000000" w:themeColor="text1" w:sz="6" w:space="0"/>
              <w:bottom w:val="single" w:color="auto" w:sz="6" w:space="0"/>
              <w:right w:val="single" w:color="auto" w:sz="6" w:space="0"/>
            </w:tcBorders>
            <w:tcPrChange w:author="Fernando Dominguez" w:date="2025-09-12T14:02:00Z" w:id="3721">
              <w:tcPr>
                <w:tcW w:w="1230" w:type="dxa"/>
                <w:tcBorders>
                  <w:top w:val="single" w:color="000000" w:themeColor="text1" w:sz="6" w:space="0"/>
                  <w:left w:val="single" w:color="000000" w:themeColor="text1" w:sz="6" w:space="0"/>
                  <w:bottom w:val="single" w:color="auto" w:sz="6" w:space="0"/>
                  <w:right w:val="single" w:color="auto" w:sz="6" w:space="0"/>
                </w:tcBorders>
              </w:tcPr>
            </w:tcPrChange>
          </w:tcPr>
          <w:p w:rsidRPr="00117039" w:rsidR="00B57048" w:rsidRDefault="00E118C5" w14:paraId="7706C609" w14:textId="3BEAB928">
            <w:pPr>
              <w:spacing w:after="0" w:line="240" w:lineRule="auto"/>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sz w:val="16"/>
                <w:szCs w:val="16"/>
                <w:lang w:val="en-GB" w:eastAsia="nb-NO"/>
              </w:rPr>
              <w:t>A</w:t>
            </w:r>
            <w:ins w:author="Carmen Garcia Montero" w:date="2025-11-03T14:54:00Z" w:id="3722">
              <w:r w:rsidR="00DB143E">
                <w:rPr>
                  <w:rFonts w:ascii="Times New Roman" w:hAnsi="Times New Roman" w:eastAsia="Times New Roman" w:cs="Times New Roman"/>
                  <w:sz w:val="16"/>
                  <w:szCs w:val="16"/>
                  <w:lang w:val="en-GB" w:eastAsia="nb-NO"/>
                </w:rPr>
                <w:t>S</w:t>
              </w:r>
            </w:ins>
            <w:del w:author="Carmen Garcia Montero" w:date="2025-11-03T14:54:00Z" w:id="3723">
              <w:r w:rsidDel="00DB143E">
                <w:rPr>
                  <w:rFonts w:ascii="Times New Roman" w:hAnsi="Times New Roman" w:eastAsia="Times New Roman" w:cs="Times New Roman"/>
                  <w:sz w:val="16"/>
                  <w:szCs w:val="16"/>
                  <w:lang w:val="en-GB" w:eastAsia="nb-NO"/>
                </w:rPr>
                <w:delText>R</w:delText>
              </w:r>
            </w:del>
            <w:r w:rsidRPr="00117039" w:rsidR="00023CF3">
              <w:rPr>
                <w:rFonts w:ascii="Times New Roman" w:hAnsi="Times New Roman" w:eastAsia="Times New Roman" w:cs="Times New Roman"/>
                <w:sz w:val="16"/>
                <w:szCs w:val="16"/>
                <w:lang w:val="en-GB" w:eastAsia="nb-NO"/>
              </w:rPr>
              <w:t xml:space="preserve"> – </w:t>
            </w:r>
            <w:r w:rsidRPr="008B79A6" w:rsidR="00023CF3">
              <w:rPr>
                <w:rFonts w:ascii="Times New Roman" w:hAnsi="Times New Roman" w:cs="Times New Roman"/>
                <w:sz w:val="16"/>
                <w:szCs w:val="16"/>
                <w:lang w:val="en-GB"/>
                <w:rPrChange w:author="Carmen Garcia Montero" w:date="2025-10-16T08:56:00Z" w:id="3724">
                  <w:rPr>
                    <w:rFonts w:ascii="Times New Roman" w:hAnsi="Times New Roman" w:cs="Times New Roman"/>
                    <w:sz w:val="16"/>
                    <w:szCs w:val="16"/>
                    <w:highlight w:val="yellow"/>
                    <w:lang w:val="en-GB"/>
                  </w:rPr>
                </w:rPrChange>
              </w:rPr>
              <w:t>SP</w:t>
            </w:r>
            <w:r w:rsidRPr="008B79A6" w:rsidR="00276501">
              <w:rPr>
                <w:rFonts w:ascii="Times New Roman" w:hAnsi="Times New Roman" w:cs="Times New Roman"/>
                <w:sz w:val="16"/>
                <w:szCs w:val="16"/>
                <w:lang w:val="en-GB"/>
                <w:rPrChange w:author="Carmen Garcia Montero" w:date="2025-10-16T08:56:00Z" w:id="3725">
                  <w:rPr>
                    <w:rFonts w:ascii="Times New Roman" w:hAnsi="Times New Roman" w:cs="Times New Roman"/>
                    <w:sz w:val="16"/>
                    <w:szCs w:val="16"/>
                    <w:highlight w:val="yellow"/>
                    <w:lang w:val="en-GB"/>
                  </w:rPr>
                </w:rPrChange>
              </w:rPr>
              <w:t>-Product-</w:t>
            </w:r>
            <w:del w:author="Carmen Garcia Montero" w:date="2025-10-14T11:42:00Z" w:id="3726">
              <w:r w:rsidRPr="008B79A6" w:rsidR="00276501">
                <w:rPr>
                  <w:rFonts w:ascii="Times New Roman" w:hAnsi="Times New Roman" w:cs="Times New Roman"/>
                  <w:sz w:val="16"/>
                  <w:szCs w:val="16"/>
                  <w:lang w:val="en-GB"/>
                  <w:rPrChange w:author="Carmen Garcia Montero" w:date="2025-10-16T08:56:00Z" w:id="3727">
                    <w:rPr>
                      <w:rFonts w:ascii="Times New Roman" w:hAnsi="Times New Roman" w:cs="Times New Roman"/>
                      <w:sz w:val="16"/>
                      <w:szCs w:val="16"/>
                      <w:highlight w:val="yellow"/>
                      <w:lang w:val="en-GB"/>
                    </w:rPr>
                  </w:rPrChange>
                </w:rPr>
                <w:delText>P</w:delText>
              </w:r>
            </w:del>
            <w:r w:rsidRPr="008B79A6" w:rsidR="00276501">
              <w:rPr>
                <w:rFonts w:ascii="Times New Roman" w:hAnsi="Times New Roman" w:cs="Times New Roman"/>
                <w:sz w:val="16"/>
                <w:szCs w:val="16"/>
                <w:lang w:val="en-GB"/>
                <w:rPrChange w:author="Carmen Garcia Montero" w:date="2025-10-16T08:56:00Z" w:id="3728">
                  <w:rPr>
                    <w:rFonts w:ascii="Times New Roman" w:hAnsi="Times New Roman" w:cs="Times New Roman"/>
                    <w:sz w:val="16"/>
                    <w:szCs w:val="16"/>
                    <w:highlight w:val="yellow"/>
                    <w:lang w:val="en-GB"/>
                  </w:rPr>
                </w:rPrChange>
              </w:rPr>
              <w:t>SO reactivation</w:t>
            </w:r>
            <w:r w:rsidRPr="008B79A6" w:rsidR="00023CF3">
              <w:rPr>
                <w:rFonts w:ascii="Times New Roman" w:hAnsi="Times New Roman" w:cs="Times New Roman"/>
                <w:sz w:val="16"/>
                <w:szCs w:val="16"/>
                <w:lang w:val="en-GB"/>
                <w:rPrChange w:author="Carmen Garcia Montero" w:date="2025-10-16T08:56:00Z" w:id="3729">
                  <w:rPr>
                    <w:rFonts w:ascii="Times New Roman" w:hAnsi="Times New Roman" w:cs="Times New Roman"/>
                    <w:sz w:val="16"/>
                    <w:szCs w:val="16"/>
                    <w:highlight w:val="yellow"/>
                    <w:lang w:val="en-GB"/>
                  </w:rPr>
                </w:rPrChange>
              </w:rPr>
              <w:t xml:space="preserve"> </w:t>
            </w:r>
            <w:r w:rsidRPr="00117039" w:rsidR="00023CF3">
              <w:rPr>
                <w:rFonts w:ascii="Times New Roman" w:hAnsi="Times New Roman" w:cs="Times New Roman"/>
                <w:sz w:val="16"/>
                <w:szCs w:val="16"/>
                <w:lang w:val="en-GB"/>
              </w:rPr>
              <w:t>notification</w:t>
            </w:r>
          </w:p>
        </w:tc>
      </w:tr>
    </w:tbl>
    <w:p w:rsidRPr="00117039" w:rsidR="00B57048" w:rsidP="00B37150" w:rsidRDefault="00B57048" w14:paraId="5F3E8DF6" w14:textId="77777777">
      <w:pPr>
        <w:rPr>
          <w:lang w:val="en-GB"/>
        </w:rPr>
      </w:pPr>
    </w:p>
    <w:p w:rsidRPr="00117039" w:rsidR="0000504F" w:rsidP="00F03AEC" w:rsidRDefault="002B3B92" w14:paraId="4BB743C3" w14:textId="0194E6C7">
      <w:pPr>
        <w:spacing w:line="276" w:lineRule="auto"/>
        <w:rPr>
          <w:rFonts w:ascii="Times New Roman" w:hAnsi="Times New Roman" w:cs="Times New Roman"/>
          <w:lang w:val="en-GB"/>
        </w:rPr>
      </w:pPr>
      <w:commentRangeStart w:id="3730"/>
      <w:commentRangeEnd w:id="3730"/>
      <w:r w:rsidRPr="00117039">
        <w:rPr>
          <w:rStyle w:val="CommentReference"/>
          <w:rFonts w:ascii="Times New Roman" w:hAnsi="Times New Roman" w:cs="Times New Roman"/>
          <w:sz w:val="22"/>
          <w:szCs w:val="22"/>
          <w:lang w:val="en-GB"/>
        </w:rPr>
        <w:commentReference w:id="3730"/>
      </w:r>
    </w:p>
    <w:p w:rsidRPr="00117039" w:rsidR="0064310C" w:rsidP="0064310C" w:rsidRDefault="0064310C" w14:paraId="7D1190F4" w14:textId="4AEF7D9C">
      <w:pPr>
        <w:keepNext/>
        <w:spacing w:line="276" w:lineRule="auto"/>
        <w:rPr>
          <w:ins w:author="Carmen Garcia Montero" w:date="2025-10-14T11:43:00Z" w:id="3731"/>
          <w:rFonts w:ascii="Times New Roman" w:hAnsi="Times New Roman" w:cs="Times New Roman"/>
          <w:lang w:val="en-GB"/>
        </w:rPr>
      </w:pPr>
      <w:ins w:author="Carmen Garcia Montero" w:date="2025-10-14T11:43:00Z" w:id="3732">
        <w:r w:rsidRPr="00EB5A57">
          <w:rPr>
            <w:rFonts w:ascii="Times New Roman" w:hAnsi="Times New Roman" w:cs="Times New Roman"/>
            <w:lang w:val="en-GB"/>
          </w:rPr>
          <w:t>Diagram 1</w:t>
        </w:r>
      </w:ins>
      <w:ins w:author="Carmen Garcia Montero" w:date="2025-11-03T12:07:00Z" w:id="3733">
        <w:r w:rsidR="00BF1954">
          <w:rPr>
            <w:rFonts w:ascii="Times New Roman" w:hAnsi="Times New Roman" w:cs="Times New Roman"/>
            <w:lang w:val="en-GB"/>
          </w:rPr>
          <w:t>7</w:t>
        </w:r>
      </w:ins>
      <w:ins w:author="Carmen Garcia Montero" w:date="2025-10-14T11:43:00Z" w:id="3734">
        <w:r w:rsidRPr="00EB5A57">
          <w:rPr>
            <w:rFonts w:ascii="Times New Roman" w:hAnsi="Times New Roman" w:cs="Times New Roman"/>
            <w:lang w:val="en-GB"/>
          </w:rPr>
          <w:t xml:space="preserve"> – Procedure ‘</w:t>
        </w:r>
        <w:r w:rsidRPr="00F234B0">
          <w:rPr>
            <w:rFonts w:ascii="Times New Roman" w:hAnsi="Times New Roman" w:cs="Times New Roman"/>
            <w:lang w:val="en-GB"/>
          </w:rPr>
          <w:t>Reactivation of Service provider</w:t>
        </w:r>
        <w:r>
          <w:rPr>
            <w:rFonts w:ascii="Times New Roman" w:hAnsi="Times New Roman" w:cs="Times New Roman"/>
            <w:lang w:val="en-GB"/>
          </w:rPr>
          <w:t>’</w:t>
        </w:r>
        <w:r w:rsidRPr="00EB5A57">
          <w:rPr>
            <w:rFonts w:ascii="Times New Roman" w:hAnsi="Times New Roman" w:cs="Times New Roman"/>
            <w:lang w:val="en-GB"/>
          </w:rPr>
          <w:t>.</w:t>
        </w:r>
      </w:ins>
    </w:p>
    <w:p w:rsidRPr="00117039" w:rsidR="0064310C" w:rsidP="0064310C" w:rsidRDefault="0064310C" w14:paraId="25F2E125" w14:textId="77777777">
      <w:pPr>
        <w:rPr>
          <w:ins w:author="Carmen Garcia Montero" w:date="2025-10-14T11:43:00Z" w:id="3735"/>
          <w:lang w:val="en-GB"/>
        </w:rPr>
      </w:pPr>
      <w:ins w:author="Carmen Garcia Montero" w:date="2025-10-14T11:43:00Z" w:id="3736">
        <w:r>
          <w:rPr>
            <w:noProof/>
          </w:rPr>
          <w:drawing>
            <wp:inline distT="0" distB="0" distL="0" distR="0" wp14:anchorId="23CB15E7" wp14:editId="41140AAC">
              <wp:extent cx="5760720" cy="4728210"/>
              <wp:effectExtent l="0" t="0" r="0" b="0"/>
              <wp:docPr id="174322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25630" name=""/>
                      <pic:cNvPicPr/>
                    </pic:nvPicPr>
                    <pic:blipFill>
                      <a:blip r:embed="rId35"/>
                      <a:stretch>
                        <a:fillRect/>
                      </a:stretch>
                    </pic:blipFill>
                    <pic:spPr>
                      <a:xfrm>
                        <a:off x="0" y="0"/>
                        <a:ext cx="5760720" cy="4728210"/>
                      </a:xfrm>
                      <a:prstGeom prst="rect">
                        <a:avLst/>
                      </a:prstGeom>
                    </pic:spPr>
                  </pic:pic>
                </a:graphicData>
              </a:graphic>
            </wp:inline>
          </w:drawing>
        </w:r>
      </w:ins>
    </w:p>
    <w:p w:rsidRPr="00117039" w:rsidR="00CE4A1D" w:rsidDel="00597183" w:rsidP="00F03AEC" w:rsidRDefault="00CE4A1D" w14:paraId="12E58CFE" w14:textId="77777777">
      <w:pPr>
        <w:spacing w:line="276" w:lineRule="auto"/>
        <w:rPr>
          <w:del w:author="Carmen Garcia Montero" w:date="2025-11-03T11:51:00Z" w:id="3737"/>
          <w:rFonts w:ascii="Times New Roman" w:hAnsi="Times New Roman" w:cs="Times New Roman"/>
          <w:lang w:val="en-GB"/>
        </w:rPr>
      </w:pPr>
    </w:p>
    <w:tbl>
      <w:tblPr>
        <w:tblStyle w:val="TableGrid"/>
        <w:tblW w:w="0" w:type="auto"/>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3738">
          <w:tblPr>
            <w:tblStyle w:val="TableGrid"/>
            <w:tblW w:w="0" w:type="auto"/>
            <w:tblLayout w:type="fixed"/>
            <w:tblLook w:val="04A0" w:firstRow="1" w:lastRow="0" w:firstColumn="1" w:lastColumn="0" w:noHBand="0" w:noVBand="1"/>
          </w:tblPr>
        </w:tblPrChange>
      </w:tblPr>
      <w:tblGrid>
        <w:gridCol w:w="687"/>
        <w:gridCol w:w="1573"/>
        <w:gridCol w:w="2884"/>
        <w:gridCol w:w="1317"/>
        <w:gridCol w:w="1319"/>
        <w:gridCol w:w="1236"/>
        <w:tblGridChange w:id="3739">
          <w:tblGrid>
            <w:gridCol w:w="417"/>
            <w:gridCol w:w="360"/>
            <w:gridCol w:w="360"/>
            <w:gridCol w:w="360"/>
            <w:gridCol w:w="360"/>
            <w:gridCol w:w="360"/>
            <w:gridCol w:w="360"/>
            <w:gridCol w:w="6439"/>
          </w:tblGrid>
        </w:tblGridChange>
      </w:tblGrid>
      <w:tr w:rsidR="00CE4A1D" w:rsidDel="00597183" w:rsidTr="225DF6DF" w14:paraId="6D5E38E8" w14:textId="49F2AA46">
        <w:trPr>
          <w:trHeight w:val="300"/>
          <w:del w:author="Carmen Garcia Montero" w:date="2025-11-03T11:51:00Z" w:id="3740"/>
          <w:trPrChange w:author="Fernando Dominguez" w:date="2025-09-12T14:02:00Z" w:id="3741">
            <w:trPr>
              <w:gridBefore w:val="1"/>
              <w:gridAfter w:val="0"/>
              <w:trHeight w:val="300"/>
            </w:trPr>
          </w:trPrChange>
        </w:trPr>
        <w:tc>
          <w:tcPr>
            <w:tcW w:w="9016" w:type="dxa"/>
            <w:gridSpan w:val="6"/>
            <w:shd w:val="clear" w:color="auto" w:fill="D0CECE" w:themeFill="background2" w:themeFillShade="E6"/>
            <w:tcMar>
              <w:left w:w="108" w:type="dxa"/>
              <w:right w:w="108" w:type="dxa"/>
            </w:tcMar>
            <w:vAlign w:val="center"/>
            <w:tcPrChange w:author="Fernando Dominguez" w:date="2025-09-12T14:02:00Z" w:id="3742">
              <w:tcPr>
                <w:tcW w:w="9016" w:type="dxa"/>
                <w:gridSpan w:val="6"/>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RDefault="00CE4A1D" w14:paraId="4F904970" w14:textId="5F3E1FEC">
            <w:pPr>
              <w:spacing w:after="0" w:line="257" w:lineRule="auto"/>
              <w:jc w:val="center"/>
              <w:rPr>
                <w:del w:author="Carmen Garcia Montero" w:date="2025-11-03T11:51:00Z" w:id="3743"/>
                <w:rFonts w:ascii="Times New Roman" w:hAnsi="Times New Roman" w:eastAsia="Times New Roman" w:cs="Times New Roman"/>
                <w:sz w:val="16"/>
                <w:szCs w:val="16"/>
                <w:lang w:val="en-GB"/>
              </w:rPr>
            </w:pPr>
            <w:del w:author="Carmen Garcia Montero" w:date="2025-11-03T11:51:00Z" w:id="3744">
              <w:r w:rsidRPr="00117039" w:rsidDel="00597183">
                <w:rPr>
                  <w:rFonts w:ascii="Times New Roman" w:hAnsi="Times New Roman" w:eastAsia="Calibri" w:cs="Times New Roman"/>
                  <w:b/>
                  <w:i/>
                  <w:sz w:val="16"/>
                  <w:szCs w:val="16"/>
                  <w:highlight w:val="yellow"/>
                  <w:lang w:val="en-GB" w:eastAsia="zh-CN"/>
                </w:rPr>
                <w:delText>Table III.</w:delText>
              </w:r>
              <w:r w:rsidRPr="00117039" w:rsidDel="00597183" w:rsidR="009720E1">
                <w:rPr>
                  <w:rFonts w:ascii="Times New Roman" w:hAnsi="Times New Roman" w:eastAsia="Calibri" w:cs="Times New Roman"/>
                  <w:b/>
                  <w:i/>
                  <w:sz w:val="16"/>
                  <w:szCs w:val="16"/>
                  <w:highlight w:val="yellow"/>
                  <w:lang w:val="en-GB" w:eastAsia="zh-CN"/>
                </w:rPr>
                <w:delText>19</w:delText>
              </w:r>
              <w:r w:rsidRPr="00117039" w:rsidDel="00597183">
                <w:rPr>
                  <w:rFonts w:ascii="Times New Roman" w:hAnsi="Times New Roman" w:eastAsia="Arial" w:cs="Times New Roman"/>
                  <w:b/>
                  <w:i/>
                  <w:sz w:val="16"/>
                  <w:szCs w:val="16"/>
                  <w:highlight w:val="yellow"/>
                  <w:lang w:val="en-GB" w:eastAsia="zh-CN"/>
                </w:rPr>
                <w:delText xml:space="preserve"> – Procedure </w:delText>
              </w:r>
              <w:r w:rsidRPr="00117039" w:rsidDel="00597183">
                <w:rPr>
                  <w:rFonts w:ascii="Times New Roman" w:hAnsi="Times New Roman" w:eastAsia="Arial" w:cs="Times New Roman"/>
                  <w:b/>
                  <w:i/>
                  <w:sz w:val="16"/>
                  <w:szCs w:val="16"/>
                  <w:lang w:val="en-GB" w:eastAsia="zh-CN"/>
                </w:rPr>
                <w:delText>19</w:delText>
              </w:r>
            </w:del>
          </w:p>
        </w:tc>
      </w:tr>
      <w:tr w:rsidRPr="00D26981" w:rsidR="00CE4A1D" w:rsidDel="00597183" w:rsidTr="225DF6DF" w14:paraId="6D58E804" w14:textId="0332BC95">
        <w:trPr>
          <w:trHeight w:val="300"/>
          <w:del w:author="Carmen Garcia Montero" w:date="2025-11-03T11:51:00Z" w:id="3745"/>
          <w:trPrChange w:author="Fernando Dominguez" w:date="2025-09-12T14:02:00Z" w:id="3746">
            <w:trPr>
              <w:gridBefore w:val="1"/>
              <w:gridAfter w:val="0"/>
              <w:trHeight w:val="300"/>
            </w:trPr>
          </w:trPrChange>
        </w:trPr>
        <w:tc>
          <w:tcPr>
            <w:tcW w:w="2260" w:type="dxa"/>
            <w:gridSpan w:val="2"/>
            <w:shd w:val="clear" w:color="auto" w:fill="D0CECE" w:themeFill="background2" w:themeFillShade="E6"/>
            <w:tcMar>
              <w:left w:w="108" w:type="dxa"/>
              <w:right w:w="108" w:type="dxa"/>
            </w:tcMar>
            <w:vAlign w:val="center"/>
            <w:tcPrChange w:author="Fernando Dominguez" w:date="2025-09-12T14:02:00Z" w:id="3747">
              <w:tcPr>
                <w:tcW w:w="226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P="00117039" w:rsidRDefault="00CE4A1D" w14:paraId="52BA19B6" w14:textId="77777777">
            <w:pPr>
              <w:spacing w:after="0" w:line="276" w:lineRule="auto"/>
              <w:rPr>
                <w:del w:author="Carmen Garcia Montero" w:date="2025-11-03T11:51:00Z" w:id="3748"/>
                <w:rFonts w:ascii="Times New Roman" w:hAnsi="Times New Roman" w:eastAsia="Times New Roman" w:cs="Times New Roman"/>
                <w:b/>
                <w:i/>
                <w:sz w:val="16"/>
                <w:szCs w:val="16"/>
                <w:lang w:val="en-GB"/>
              </w:rPr>
            </w:pPr>
            <w:del w:author="Carmen Garcia Montero" w:date="2025-11-03T11:51:00Z" w:id="3749">
              <w:r w:rsidRPr="00117039" w:rsidDel="00597183">
                <w:rPr>
                  <w:rFonts w:ascii="Times New Roman" w:hAnsi="Times New Roman" w:eastAsia="Arial" w:cs="Times New Roman"/>
                  <w:b/>
                  <w:i/>
                  <w:sz w:val="16"/>
                  <w:szCs w:val="16"/>
                  <w:lang w:val="en-GB" w:eastAsia="zh-CN"/>
                </w:rPr>
                <w:delText>Procedure name</w:delText>
              </w:r>
            </w:del>
          </w:p>
        </w:tc>
        <w:tc>
          <w:tcPr>
            <w:tcW w:w="6756" w:type="dxa"/>
            <w:gridSpan w:val="4"/>
            <w:tcMar>
              <w:left w:w="108" w:type="dxa"/>
              <w:right w:w="108" w:type="dxa"/>
            </w:tcMar>
            <w:vAlign w:val="center"/>
            <w:tcPrChange w:author="Fernando Dominguez" w:date="2025-09-12T14:02:00Z" w:id="3750">
              <w:tcPr>
                <w:tcW w:w="6756" w:type="dxa"/>
                <w:gridSpan w:val="4"/>
                <w:tcBorders>
                  <w:top w:val="nil"/>
                  <w:left w:val="nil"/>
                  <w:bottom w:val="single" w:color="000000" w:themeColor="text1" w:sz="8" w:space="0"/>
                  <w:right w:val="single" w:color="000000" w:themeColor="text1" w:sz="8" w:space="0"/>
                </w:tcBorders>
                <w:tcMar>
                  <w:left w:w="108" w:type="dxa"/>
                  <w:right w:w="108" w:type="dxa"/>
                </w:tcMar>
              </w:tcPr>
            </w:tcPrChange>
          </w:tcPr>
          <w:p w:rsidRPr="00117039" w:rsidR="00CE4A1D" w:rsidDel="00597183" w:rsidP="49C8DE42" w:rsidRDefault="00EC1EB1" w14:paraId="487937A7" w14:textId="2842FF64">
            <w:pPr>
              <w:pStyle w:val="Caption"/>
              <w:keepNext/>
              <w:rPr>
                <w:del w:author="Carmen Garcia Montero" w:date="2025-11-03T11:51:00Z" w:id="3751"/>
                <w:rFonts w:ascii="Times New Roman" w:hAnsi="Times New Roman" w:eastAsia="Times New Roman" w:cs="Times New Roman"/>
                <w:sz w:val="16"/>
                <w:szCs w:val="16"/>
                <w:lang w:val="en-GB"/>
              </w:rPr>
            </w:pPr>
            <w:bookmarkStart w:name="_Toc212680694" w:id="3752"/>
            <w:del w:author="Carmen Garcia Montero" w:date="2025-11-03T11:51:00Z" w:id="3753">
              <w:r w:rsidRPr="49C8DE42" w:rsidDel="00597183">
                <w:rPr>
                  <w:lang w:val="en-US"/>
                </w:rPr>
                <w:delText xml:space="preserve">Table </w:delText>
              </w:r>
              <w:r w:rsidDel="00597183">
                <w:fldChar w:fldCharType="begin"/>
              </w:r>
              <w:r w:rsidRPr="49C8DE42" w:rsidDel="00597183">
                <w:rPr>
                  <w:lang w:val="en-US"/>
                </w:rPr>
                <w:delInstrText xml:space="preserve"> SEQ Table \* ARABIC </w:delInstrText>
              </w:r>
              <w:r w:rsidDel="00597183">
                <w:fldChar w:fldCharType="separate"/>
              </w:r>
              <w:r w:rsidRPr="49C8DE42" w:rsidDel="00597183">
                <w:rPr>
                  <w:lang w:val="en-US"/>
                </w:rPr>
                <w:delText>23</w:delText>
              </w:r>
              <w:r w:rsidDel="00597183">
                <w:fldChar w:fldCharType="end"/>
              </w:r>
              <w:r w:rsidRPr="49C8DE42" w:rsidDel="00597183">
                <w:rPr>
                  <w:lang w:val="en-US"/>
                </w:rPr>
                <w:delText xml:space="preserve"> </w:delText>
              </w:r>
              <w:r w:rsidRPr="225DF6DF" w:rsidDel="00597183" w:rsidR="5C186145">
                <w:rPr>
                  <w:rFonts w:ascii="Times New Roman" w:hAnsi="Times New Roman" w:eastAsia="Times New Roman" w:cs="Times New Roman"/>
                  <w:i w:val="0"/>
                  <w:sz w:val="16"/>
                  <w:szCs w:val="16"/>
                  <w:lang w:val="en-GB"/>
                </w:rPr>
                <w:delText xml:space="preserve">SPU or SPG grid </w:delText>
              </w:r>
              <w:bookmarkEnd w:id="3752"/>
              <w:r w:rsidRPr="49C8DE42" w:rsidDel="00597183" w:rsidR="00F72436">
                <w:rPr>
                  <w:rFonts w:ascii="Times New Roman" w:hAnsi="Times New Roman" w:eastAsia="Times New Roman" w:cs="Times New Roman"/>
                  <w:i w:val="0"/>
                  <w:iCs w:val="0"/>
                  <w:sz w:val="16"/>
                  <w:szCs w:val="16"/>
                  <w:lang w:val="en-GB"/>
                </w:rPr>
                <w:delText>prequalification</w:delText>
              </w:r>
              <w:commentRangeStart w:id="3754"/>
              <w:commentRangeStart w:id="3755"/>
              <w:commentRangeStart w:id="3756"/>
              <w:commentRangeStart w:id="3757"/>
              <w:commentRangeEnd w:id="3756"/>
              <w:r w:rsidRPr="00117039" w:rsidDel="00597183" w:rsidR="17D9C9ED">
                <w:rPr>
                  <w:rStyle w:val="CommentReference"/>
                  <w:rFonts w:ascii="Times New Roman" w:hAnsi="Times New Roman" w:eastAsia="Times New Roman" w:cs="Times New Roman"/>
                  <w:lang w:val="en-GB"/>
                </w:rPr>
                <w:commentReference w:id="3756"/>
              </w:r>
              <w:commentRangeEnd w:id="3757"/>
              <w:r w:rsidRPr="00117039" w:rsidDel="00597183" w:rsidR="17D9C9ED">
                <w:rPr>
                  <w:rStyle w:val="CommentReference"/>
                  <w:rFonts w:ascii="Times New Roman" w:hAnsi="Times New Roman" w:eastAsia="Times New Roman" w:cs="Times New Roman"/>
                  <w:lang w:val="en-GB"/>
                </w:rPr>
                <w:commentReference w:id="3757"/>
              </w:r>
              <w:commentRangeEnd w:id="3754"/>
              <w:r w:rsidRPr="00117039" w:rsidDel="00597183" w:rsidR="17D9C9ED">
                <w:rPr>
                  <w:rStyle w:val="CommentReference"/>
                  <w:rFonts w:ascii="Times New Roman" w:hAnsi="Times New Roman" w:eastAsia="Times New Roman" w:cs="Times New Roman"/>
                  <w:lang w:val="en-GB"/>
                </w:rPr>
                <w:commentReference w:id="3754"/>
              </w:r>
              <w:commentRangeEnd w:id="3755"/>
              <w:r w:rsidRPr="00117039" w:rsidDel="00597183">
                <w:rPr>
                  <w:rStyle w:val="CommentReference"/>
                  <w:rFonts w:ascii="Times New Roman" w:hAnsi="Times New Roman" w:eastAsia="Times New Roman" w:cs="Times New Roman"/>
                  <w:lang w:val="en-GB"/>
                </w:rPr>
                <w:commentReference w:id="3755"/>
              </w:r>
            </w:del>
          </w:p>
        </w:tc>
      </w:tr>
      <w:tr w:rsidR="00CE4A1D" w:rsidDel="00597183" w:rsidTr="225DF6DF" w14:paraId="10975E23" w14:textId="35A403C0">
        <w:trPr>
          <w:trHeight w:val="300"/>
          <w:del w:author="Carmen Garcia Montero" w:date="2025-11-03T11:51:00Z" w:id="3758"/>
          <w:trPrChange w:author="Fernando Dominguez" w:date="2025-09-12T14:02:00Z" w:id="3759">
            <w:trPr>
              <w:gridBefore w:val="1"/>
              <w:gridAfter w:val="0"/>
              <w:trHeight w:val="300"/>
            </w:trPr>
          </w:trPrChange>
        </w:trPr>
        <w:tc>
          <w:tcPr>
            <w:tcW w:w="687" w:type="dxa"/>
            <w:shd w:val="clear" w:color="auto" w:fill="D0CECE" w:themeFill="background2" w:themeFillShade="E6"/>
            <w:tcMar>
              <w:left w:w="108" w:type="dxa"/>
              <w:right w:w="108" w:type="dxa"/>
            </w:tcMar>
            <w:vAlign w:val="center"/>
            <w:tcPrChange w:author="Fernando Dominguez" w:date="2025-09-12T14:02:00Z" w:id="3760">
              <w:tcPr>
                <w:tcW w:w="6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P="00117039" w:rsidRDefault="00CE4A1D" w14:paraId="06C9E64E" w14:textId="77777777">
            <w:pPr>
              <w:spacing w:after="0" w:line="276" w:lineRule="auto"/>
              <w:jc w:val="center"/>
              <w:rPr>
                <w:del w:author="Carmen Garcia Montero" w:date="2025-11-03T11:51:00Z" w:id="3761"/>
                <w:rFonts w:ascii="Times New Roman" w:hAnsi="Times New Roman" w:eastAsia="Times New Roman" w:cs="Times New Roman"/>
                <w:b/>
                <w:i/>
                <w:sz w:val="16"/>
                <w:szCs w:val="16"/>
                <w:lang w:val="en-GB"/>
              </w:rPr>
            </w:pPr>
            <w:del w:author="Carmen Garcia Montero" w:date="2025-11-03T11:51:00Z" w:id="3762">
              <w:r w:rsidRPr="00117039" w:rsidDel="00597183">
                <w:rPr>
                  <w:rFonts w:ascii="Times New Roman" w:hAnsi="Times New Roman" w:eastAsia="Times New Roman" w:cs="Times New Roman"/>
                  <w:b/>
                  <w:i/>
                  <w:sz w:val="16"/>
                  <w:szCs w:val="16"/>
                  <w:lang w:val="en-GB"/>
                </w:rPr>
                <w:delText>Step No.</w:delText>
              </w:r>
            </w:del>
          </w:p>
        </w:tc>
        <w:tc>
          <w:tcPr>
            <w:tcW w:w="1573" w:type="dxa"/>
            <w:shd w:val="clear" w:color="auto" w:fill="D0CECE" w:themeFill="background2" w:themeFillShade="E6"/>
            <w:tcMar>
              <w:left w:w="108" w:type="dxa"/>
              <w:right w:w="108" w:type="dxa"/>
            </w:tcMar>
            <w:vAlign w:val="center"/>
            <w:tcPrChange w:author="Fernando Dominguez" w:date="2025-09-12T14:02:00Z" w:id="3763">
              <w:tcPr>
                <w:tcW w:w="1573" w:type="dxa"/>
                <w:tcBorders>
                  <w:top w:val="nil"/>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P="00117039" w:rsidRDefault="00CE4A1D" w14:paraId="0A94F3C3" w14:textId="77777777">
            <w:pPr>
              <w:spacing w:after="0" w:line="276" w:lineRule="auto"/>
              <w:jc w:val="center"/>
              <w:rPr>
                <w:del w:author="Carmen Garcia Montero" w:date="2025-11-03T11:51:00Z" w:id="3764"/>
                <w:rFonts w:ascii="Times New Roman" w:hAnsi="Times New Roman" w:eastAsia="Times New Roman" w:cs="Times New Roman"/>
                <w:b/>
                <w:i/>
                <w:sz w:val="16"/>
                <w:szCs w:val="16"/>
                <w:lang w:val="en-GB"/>
              </w:rPr>
            </w:pPr>
            <w:del w:author="Carmen Garcia Montero" w:date="2025-11-03T11:51:00Z" w:id="3765">
              <w:r w:rsidRPr="00117039" w:rsidDel="00597183">
                <w:rPr>
                  <w:rFonts w:ascii="Times New Roman" w:hAnsi="Times New Roman" w:eastAsia="Times New Roman" w:cs="Times New Roman"/>
                  <w:b/>
                  <w:i/>
                  <w:sz w:val="16"/>
                  <w:szCs w:val="16"/>
                  <w:lang w:val="en-GB"/>
                </w:rPr>
                <w:delText>Step</w:delText>
              </w:r>
            </w:del>
          </w:p>
        </w:tc>
        <w:tc>
          <w:tcPr>
            <w:tcW w:w="2884" w:type="dxa"/>
            <w:shd w:val="clear" w:color="auto" w:fill="D0CECE" w:themeFill="background2" w:themeFillShade="E6"/>
            <w:tcMar>
              <w:left w:w="108" w:type="dxa"/>
              <w:right w:w="108" w:type="dxa"/>
            </w:tcMar>
            <w:vAlign w:val="center"/>
            <w:tcPrChange w:author="Fernando Dominguez" w:date="2025-09-12T14:02:00Z" w:id="3766">
              <w:tcPr>
                <w:tcW w:w="28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P="00117039" w:rsidRDefault="00CE4A1D" w14:paraId="0F5846E0" w14:textId="77777777">
            <w:pPr>
              <w:spacing w:after="0" w:line="276" w:lineRule="auto"/>
              <w:jc w:val="center"/>
              <w:rPr>
                <w:del w:author="Carmen Garcia Montero" w:date="2025-11-03T11:51:00Z" w:id="3767"/>
                <w:rFonts w:ascii="Times New Roman" w:hAnsi="Times New Roman" w:eastAsia="Times New Roman" w:cs="Times New Roman"/>
                <w:b/>
                <w:i/>
                <w:sz w:val="16"/>
                <w:szCs w:val="16"/>
                <w:lang w:val="en-GB"/>
              </w:rPr>
            </w:pPr>
            <w:del w:author="Carmen Garcia Montero" w:date="2025-11-03T11:51:00Z" w:id="3768">
              <w:r w:rsidRPr="00117039" w:rsidDel="00597183">
                <w:rPr>
                  <w:rFonts w:ascii="Times New Roman" w:hAnsi="Times New Roman" w:eastAsia="Times New Roman" w:cs="Times New Roman"/>
                  <w:b/>
                  <w:i/>
                  <w:sz w:val="16"/>
                  <w:szCs w:val="16"/>
                  <w:lang w:val="en-GB"/>
                </w:rPr>
                <w:delText>Step description</w:delText>
              </w:r>
            </w:del>
          </w:p>
        </w:tc>
        <w:tc>
          <w:tcPr>
            <w:tcW w:w="1317" w:type="dxa"/>
            <w:shd w:val="clear" w:color="auto" w:fill="D0CECE" w:themeFill="background2" w:themeFillShade="E6"/>
            <w:tcMar>
              <w:left w:w="108" w:type="dxa"/>
              <w:right w:w="108" w:type="dxa"/>
            </w:tcMar>
            <w:vAlign w:val="center"/>
            <w:tcPrChange w:author="Fernando Dominguez" w:date="2025-09-12T14:02:00Z" w:id="3769">
              <w:tcPr>
                <w:tcW w:w="1317" w:type="dxa"/>
                <w:tcBorders>
                  <w:top w:val="nil"/>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P="00117039" w:rsidRDefault="00CE4A1D" w14:paraId="48A3BA58" w14:textId="77777777">
            <w:pPr>
              <w:spacing w:after="0" w:line="276" w:lineRule="auto"/>
              <w:jc w:val="center"/>
              <w:rPr>
                <w:del w:author="Carmen Garcia Montero" w:date="2025-11-03T11:51:00Z" w:id="3770"/>
                <w:rFonts w:ascii="Times New Roman" w:hAnsi="Times New Roman" w:eastAsia="Times New Roman" w:cs="Times New Roman"/>
                <w:b/>
                <w:i/>
                <w:sz w:val="16"/>
                <w:szCs w:val="16"/>
                <w:lang w:val="en-GB"/>
              </w:rPr>
            </w:pPr>
            <w:del w:author="Carmen Garcia Montero" w:date="2025-11-03T11:51:00Z" w:id="3771">
              <w:r w:rsidRPr="00117039" w:rsidDel="00597183">
                <w:rPr>
                  <w:rFonts w:ascii="Times New Roman" w:hAnsi="Times New Roman" w:eastAsia="Times New Roman" w:cs="Times New Roman"/>
                  <w:b/>
                  <w:i/>
                  <w:sz w:val="16"/>
                  <w:szCs w:val="16"/>
                  <w:lang w:val="en-GB"/>
                </w:rPr>
                <w:delText>Information producer (actor)</w:delText>
              </w:r>
            </w:del>
          </w:p>
        </w:tc>
        <w:tc>
          <w:tcPr>
            <w:tcW w:w="1319" w:type="dxa"/>
            <w:shd w:val="clear" w:color="auto" w:fill="D0CECE" w:themeFill="background2" w:themeFillShade="E6"/>
            <w:tcMar>
              <w:left w:w="108" w:type="dxa"/>
              <w:right w:w="108" w:type="dxa"/>
            </w:tcMar>
            <w:vAlign w:val="center"/>
            <w:tcPrChange w:author="Fernando Dominguez" w:date="2025-09-12T14:02:00Z" w:id="3772">
              <w:tcPr>
                <w:tcW w:w="1319" w:type="dxa"/>
                <w:tcBorders>
                  <w:top w:val="nil"/>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P="00117039" w:rsidRDefault="00CE4A1D" w14:paraId="4C3099EF" w14:textId="77777777">
            <w:pPr>
              <w:spacing w:after="0" w:line="276" w:lineRule="auto"/>
              <w:jc w:val="center"/>
              <w:rPr>
                <w:del w:author="Carmen Garcia Montero" w:date="2025-11-03T11:51:00Z" w:id="3773"/>
                <w:rFonts w:ascii="Times New Roman" w:hAnsi="Times New Roman" w:eastAsia="Times New Roman" w:cs="Times New Roman"/>
                <w:b/>
                <w:i/>
                <w:sz w:val="16"/>
                <w:szCs w:val="16"/>
                <w:lang w:val="en-GB"/>
              </w:rPr>
            </w:pPr>
            <w:del w:author="Carmen Garcia Montero" w:date="2025-11-03T11:51:00Z" w:id="3774">
              <w:r w:rsidRPr="00117039" w:rsidDel="00597183">
                <w:rPr>
                  <w:rFonts w:ascii="Times New Roman" w:hAnsi="Times New Roman" w:eastAsia="Times New Roman" w:cs="Times New Roman"/>
                  <w:b/>
                  <w:i/>
                  <w:sz w:val="16"/>
                  <w:szCs w:val="16"/>
                  <w:lang w:val="en-GB"/>
                </w:rPr>
                <w:delText>Information receiver (actor)</w:delText>
              </w:r>
            </w:del>
          </w:p>
        </w:tc>
        <w:tc>
          <w:tcPr>
            <w:tcW w:w="1236" w:type="dxa"/>
            <w:shd w:val="clear" w:color="auto" w:fill="D0CECE" w:themeFill="background2" w:themeFillShade="E6"/>
            <w:tcMar>
              <w:left w:w="108" w:type="dxa"/>
              <w:right w:w="108" w:type="dxa"/>
            </w:tcMar>
            <w:vAlign w:val="center"/>
            <w:tcPrChange w:author="Fernando Dominguez" w:date="2025-09-12T14:02:00Z" w:id="3775">
              <w:tcPr>
                <w:tcW w:w="1236" w:type="dxa"/>
                <w:tcBorders>
                  <w:top w:val="nil"/>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P="00117039" w:rsidRDefault="00CE4A1D" w14:paraId="7F8E491A" w14:textId="77777777">
            <w:pPr>
              <w:spacing w:after="0" w:line="276" w:lineRule="auto"/>
              <w:jc w:val="center"/>
              <w:rPr>
                <w:del w:author="Carmen Garcia Montero" w:date="2025-11-03T11:51:00Z" w:id="3776"/>
                <w:rFonts w:ascii="Times New Roman" w:hAnsi="Times New Roman" w:eastAsia="Times New Roman" w:cs="Times New Roman"/>
                <w:b/>
                <w:i/>
                <w:sz w:val="16"/>
                <w:szCs w:val="16"/>
                <w:lang w:val="en-GB"/>
              </w:rPr>
            </w:pPr>
            <w:del w:author="Carmen Garcia Montero" w:date="2025-11-03T11:51:00Z" w:id="3777">
              <w:r w:rsidRPr="00117039" w:rsidDel="00597183">
                <w:rPr>
                  <w:rFonts w:ascii="Times New Roman" w:hAnsi="Times New Roman" w:eastAsia="Times New Roman" w:cs="Times New Roman"/>
                  <w:b/>
                  <w:i/>
                  <w:sz w:val="16"/>
                  <w:szCs w:val="16"/>
                  <w:lang w:val="en-GB"/>
                </w:rPr>
                <w:delText>Information exchanged (IDs)</w:delText>
              </w:r>
            </w:del>
          </w:p>
        </w:tc>
      </w:tr>
      <w:tr w:rsidR="00CE4A1D" w:rsidDel="00597183" w:rsidTr="225DF6DF" w14:paraId="56A3687A" w14:textId="05A5BB30">
        <w:trPr>
          <w:trHeight w:val="530"/>
          <w:del w:author="Carmen Garcia Montero" w:date="2025-11-03T11:51:00Z" w:id="3778"/>
          <w:trPrChange w:author="Fernando Dominguez" w:date="2025-09-12T14:02:00Z" w:id="3779">
            <w:trPr>
              <w:gridBefore w:val="1"/>
              <w:gridAfter w:val="0"/>
              <w:trHeight w:val="530"/>
            </w:trPr>
          </w:trPrChange>
        </w:trPr>
        <w:tc>
          <w:tcPr>
            <w:tcW w:w="687" w:type="dxa"/>
            <w:tcMar>
              <w:left w:w="108" w:type="dxa"/>
              <w:right w:w="108" w:type="dxa"/>
            </w:tcMar>
            <w:tcPrChange w:author="Fernando Dominguez" w:date="2025-09-12T14:02:00Z" w:id="3780">
              <w:tcPr>
                <w:tcW w:w="6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RDefault="00CF23C8" w14:paraId="1A032994" w14:textId="6BE82C0C">
            <w:pPr>
              <w:spacing w:line="276" w:lineRule="auto"/>
              <w:jc w:val="both"/>
              <w:rPr>
                <w:del w:author="Carmen Garcia Montero" w:date="2025-11-03T11:51:00Z" w:id="3781"/>
                <w:rFonts w:ascii="Times New Roman" w:hAnsi="Times New Roman" w:eastAsia="Times New Roman" w:cs="Times New Roman"/>
                <w:sz w:val="16"/>
                <w:szCs w:val="16"/>
                <w:lang w:val="en-GB"/>
              </w:rPr>
            </w:pPr>
            <w:del w:author="Carmen Garcia Montero" w:date="2025-11-03T11:51:00Z" w:id="3782">
              <w:r w:rsidRPr="00117039" w:rsidDel="00597183">
                <w:rPr>
                  <w:rFonts w:ascii="Times New Roman" w:hAnsi="Times New Roman" w:eastAsia="Times New Roman" w:cs="Times New Roman"/>
                  <w:sz w:val="16"/>
                  <w:szCs w:val="16"/>
                  <w:lang w:val="en-GB"/>
                </w:rPr>
                <w:delText>19</w:delText>
              </w:r>
              <w:r w:rsidRPr="00117039" w:rsidDel="00597183" w:rsidR="00CE4A1D">
                <w:rPr>
                  <w:rFonts w:ascii="Times New Roman" w:hAnsi="Times New Roman" w:eastAsia="Times New Roman" w:cs="Times New Roman"/>
                  <w:sz w:val="16"/>
                  <w:szCs w:val="16"/>
                  <w:lang w:val="en-GB"/>
                </w:rPr>
                <w:delText>.1</w:delText>
              </w:r>
            </w:del>
          </w:p>
        </w:tc>
        <w:tc>
          <w:tcPr>
            <w:tcW w:w="1573" w:type="dxa"/>
            <w:tcMar>
              <w:left w:w="108" w:type="dxa"/>
              <w:right w:w="108" w:type="dxa"/>
            </w:tcMar>
            <w:tcPrChange w:author="Fernando Dominguez" w:date="2025-09-12T14:02:00Z" w:id="3783">
              <w:tcPr>
                <w:tcW w:w="1573" w:type="dxa"/>
                <w:tcBorders>
                  <w:top w:val="nil"/>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RDefault="00CE4A1D" w14:paraId="065EC379" w14:textId="5754B908">
            <w:pPr>
              <w:spacing w:line="276" w:lineRule="auto"/>
              <w:jc w:val="both"/>
              <w:rPr>
                <w:del w:author="Carmen Garcia Montero" w:date="2025-11-03T11:51:00Z" w:id="3784"/>
                <w:rFonts w:ascii="Times New Roman" w:hAnsi="Times New Roman" w:eastAsia="Times New Roman" w:cs="Times New Roman"/>
                <w:sz w:val="16"/>
                <w:szCs w:val="16"/>
                <w:lang w:val="en-GB"/>
              </w:rPr>
            </w:pPr>
            <w:del w:author="Carmen Garcia Montero" w:date="2025-11-03T11:51:00Z" w:id="3785">
              <w:r w:rsidRPr="00117039" w:rsidDel="00597183">
                <w:rPr>
                  <w:rFonts w:ascii="Times New Roman" w:hAnsi="Times New Roman" w:eastAsia="Times New Roman" w:cs="Times New Roman"/>
                  <w:sz w:val="16"/>
                  <w:szCs w:val="16"/>
                  <w:lang w:val="en-GB"/>
                </w:rPr>
                <w:delText>Request grid prequalification</w:delText>
              </w:r>
            </w:del>
          </w:p>
        </w:tc>
        <w:tc>
          <w:tcPr>
            <w:tcW w:w="2884" w:type="dxa"/>
            <w:tcMar>
              <w:left w:w="108" w:type="dxa"/>
              <w:right w:w="108" w:type="dxa"/>
            </w:tcMar>
            <w:tcPrChange w:author="Fernando Dominguez" w:date="2025-09-12T14:02:00Z" w:id="3786">
              <w:tcPr>
                <w:tcW w:w="28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RDefault="00CE4A1D" w14:paraId="7C7DAEFA" w14:textId="4489C281">
            <w:pPr>
              <w:spacing w:line="276" w:lineRule="auto"/>
              <w:jc w:val="both"/>
              <w:rPr>
                <w:del w:author="Carmen Garcia Montero" w:date="2025-11-03T11:51:00Z" w:id="3787"/>
                <w:rFonts w:ascii="Times New Roman" w:hAnsi="Times New Roman" w:eastAsia="Times New Roman" w:cs="Times New Roman"/>
                <w:sz w:val="16"/>
                <w:szCs w:val="16"/>
                <w:lang w:val="en-GB"/>
              </w:rPr>
            </w:pPr>
            <w:del w:author="Carmen Garcia Montero" w:date="2025-11-03T11:51:00Z" w:id="3788">
              <w:r w:rsidRPr="00117039" w:rsidDel="00597183">
                <w:rPr>
                  <w:rFonts w:ascii="Times New Roman" w:hAnsi="Times New Roman" w:eastAsia="Times New Roman" w:cs="Times New Roman"/>
                  <w:sz w:val="16"/>
                  <w:szCs w:val="16"/>
                  <w:lang w:val="en-GB"/>
                </w:rPr>
                <w:delText xml:space="preserve">The entitled party sends the request to the relevant Grid </w:delText>
              </w:r>
              <w:r w:rsidRPr="49C8DE42" w:rsidDel="00597183" w:rsidR="00F4485A">
                <w:rPr>
                  <w:rFonts w:ascii="Times New Roman" w:hAnsi="Times New Roman" w:eastAsia="Times New Roman" w:cs="Times New Roman"/>
                  <w:sz w:val="16"/>
                  <w:szCs w:val="16"/>
                  <w:lang w:val="en-GB"/>
                </w:rPr>
                <w:delText>prequalification</w:delText>
              </w:r>
              <w:r w:rsidRPr="00117039" w:rsidDel="00597183">
                <w:rPr>
                  <w:rFonts w:ascii="Times New Roman" w:hAnsi="Times New Roman" w:eastAsia="Times New Roman" w:cs="Times New Roman"/>
                  <w:sz w:val="16"/>
                  <w:szCs w:val="16"/>
                  <w:lang w:val="en-GB"/>
                </w:rPr>
                <w:delText xml:space="preserve"> coordinator to coordinate Grid </w:delText>
              </w:r>
              <w:commentRangeStart w:id="3789"/>
              <w:commentRangeStart w:id="3790"/>
              <w:commentRangeEnd w:id="3789"/>
              <w:r w:rsidDel="00597183">
                <w:rPr>
                  <w:rStyle w:val="CommentReference"/>
                  <w:rFonts w:ascii="Times New Roman" w:hAnsi="Times New Roman" w:eastAsia="Times New Roman" w:cs="Times New Roman"/>
                  <w:lang w:val="en-GB"/>
                </w:rPr>
                <w:commentReference w:id="3789"/>
              </w:r>
              <w:commentRangeEnd w:id="3790"/>
              <w:r w:rsidDel="00597183" w:rsidR="009C46B3">
                <w:rPr>
                  <w:rStyle w:val="CommentReference"/>
                  <w:rFonts w:ascii="Times New Roman" w:hAnsi="Times New Roman" w:eastAsia="Times New Roman" w:cs="Times New Roman"/>
                  <w:lang w:val="en-GB"/>
                </w:rPr>
                <w:commentReference w:id="3790"/>
              </w:r>
              <w:r w:rsidDel="00597183" w:rsidR="00BB1C1A">
                <w:rPr>
                  <w:rFonts w:ascii="Times New Roman" w:hAnsi="Times New Roman" w:eastAsia="Times New Roman" w:cs="Times New Roman"/>
                  <w:sz w:val="16"/>
                  <w:szCs w:val="16"/>
                  <w:lang w:val="en-GB"/>
                </w:rPr>
                <w:delText>prequalification</w:delText>
              </w:r>
            </w:del>
          </w:p>
        </w:tc>
        <w:tc>
          <w:tcPr>
            <w:tcW w:w="1317" w:type="dxa"/>
            <w:tcMar>
              <w:left w:w="108" w:type="dxa"/>
              <w:right w:w="108" w:type="dxa"/>
            </w:tcMar>
            <w:tcPrChange w:author="Fernando Dominguez" w:date="2025-09-12T14:02:00Z" w:id="3791">
              <w:tcPr>
                <w:tcW w:w="1317" w:type="dxa"/>
                <w:tcBorders>
                  <w:top w:val="nil"/>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RDefault="00CE4A1D" w14:paraId="7CAEAB98" w14:textId="7A540AA8">
            <w:pPr>
              <w:spacing w:line="276" w:lineRule="auto"/>
              <w:jc w:val="both"/>
              <w:rPr>
                <w:del w:author="Carmen Garcia Montero" w:date="2025-11-03T11:51:00Z" w:id="3792"/>
                <w:rFonts w:ascii="Times New Roman" w:hAnsi="Times New Roman" w:eastAsia="Times New Roman" w:cs="Times New Roman"/>
                <w:sz w:val="16"/>
                <w:szCs w:val="16"/>
                <w:lang w:val="en-GB"/>
              </w:rPr>
            </w:pPr>
            <w:commentRangeStart w:id="3793"/>
            <w:del w:author="Carmen Garcia Montero" w:date="2025-11-03T11:51:00Z" w:id="3794">
              <w:r w:rsidRPr="00117039" w:rsidDel="00597183">
                <w:rPr>
                  <w:rFonts w:ascii="Times New Roman" w:hAnsi="Times New Roman" w:eastAsia="Times New Roman" w:cs="Times New Roman"/>
                  <w:sz w:val="16"/>
                  <w:szCs w:val="16"/>
                  <w:lang w:val="en-GB"/>
                </w:rPr>
                <w:delText xml:space="preserve">Entitled </w:delText>
              </w:r>
              <w:commentRangeEnd w:id="3793"/>
              <w:r w:rsidRPr="00117039" w:rsidDel="00597183" w:rsidR="00D602FA">
                <w:rPr>
                  <w:rStyle w:val="CommentReference"/>
                  <w:rFonts w:ascii="Times New Roman" w:hAnsi="Times New Roman" w:eastAsia="Times New Roman" w:cs="Times New Roman"/>
                  <w:lang w:val="en-GB"/>
                </w:rPr>
                <w:commentReference w:id="3793"/>
              </w:r>
              <w:commentRangeStart w:id="3795"/>
              <w:commentRangeStart w:id="3796"/>
              <w:r w:rsidRPr="00117039" w:rsidDel="00597183">
                <w:rPr>
                  <w:rFonts w:ascii="Times New Roman" w:hAnsi="Times New Roman" w:eastAsia="Times New Roman" w:cs="Times New Roman"/>
                  <w:sz w:val="16"/>
                  <w:szCs w:val="16"/>
                  <w:lang w:val="en-GB"/>
                </w:rPr>
                <w:delText>party</w:delText>
              </w:r>
              <w:commentRangeEnd w:id="3795"/>
              <w:r w:rsidRPr="00117039" w:rsidDel="00597183" w:rsidR="00022C3E">
                <w:rPr>
                  <w:rStyle w:val="CommentReference"/>
                  <w:rFonts w:ascii="Times New Roman" w:hAnsi="Times New Roman" w:eastAsia="Times New Roman" w:cs="Times New Roman"/>
                  <w:lang w:val="en-GB"/>
                </w:rPr>
                <w:commentReference w:id="3795"/>
              </w:r>
              <w:commentRangeEnd w:id="3796"/>
              <w:r w:rsidRPr="00117039" w:rsidDel="00597183">
                <w:rPr>
                  <w:rStyle w:val="CommentReference"/>
                  <w:rFonts w:ascii="Times New Roman" w:hAnsi="Times New Roman" w:eastAsia="Times New Roman" w:cs="Times New Roman"/>
                  <w:lang w:val="en-GB"/>
                </w:rPr>
                <w:commentReference w:id="3796"/>
              </w:r>
            </w:del>
          </w:p>
        </w:tc>
        <w:tc>
          <w:tcPr>
            <w:tcW w:w="1319" w:type="dxa"/>
            <w:tcMar>
              <w:left w:w="108" w:type="dxa"/>
              <w:right w:w="108" w:type="dxa"/>
            </w:tcMar>
            <w:tcPrChange w:author="Fernando Dominguez" w:date="2025-09-12T14:02:00Z" w:id="3797">
              <w:tcPr>
                <w:tcW w:w="1319" w:type="dxa"/>
                <w:tcBorders>
                  <w:top w:val="nil"/>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RDefault="00CE4A1D" w14:paraId="53F9F34F" w14:textId="0456B9BE">
            <w:pPr>
              <w:spacing w:line="276" w:lineRule="auto"/>
              <w:jc w:val="both"/>
              <w:rPr>
                <w:del w:author="Carmen Garcia Montero" w:date="2025-11-03T11:51:00Z" w:id="3798"/>
                <w:rFonts w:ascii="Times New Roman" w:hAnsi="Times New Roman" w:eastAsia="Times New Roman" w:cs="Times New Roman"/>
                <w:sz w:val="16"/>
                <w:szCs w:val="16"/>
                <w:lang w:val="en-GB"/>
              </w:rPr>
            </w:pPr>
            <w:del w:author="Carmen Garcia Montero" w:date="2025-11-03T11:51:00Z" w:id="3799">
              <w:r w:rsidRPr="49C8DE42" w:rsidDel="00597183">
                <w:rPr>
                  <w:rFonts w:ascii="Times New Roman" w:hAnsi="Times New Roman" w:eastAsia="Times New Roman" w:cs="Times New Roman"/>
                  <w:sz w:val="16"/>
                  <w:szCs w:val="16"/>
                  <w:lang w:val="en-GB"/>
                </w:rPr>
                <w:delText xml:space="preserve">Grid </w:delText>
              </w:r>
              <w:r w:rsidRPr="49C8DE42" w:rsidDel="00597183" w:rsidR="00BB1C1A">
                <w:rPr>
                  <w:rFonts w:ascii="Times New Roman" w:hAnsi="Times New Roman" w:eastAsia="Times New Roman" w:cs="Times New Roman"/>
                  <w:sz w:val="16"/>
                  <w:szCs w:val="16"/>
                  <w:lang w:val="en-GB"/>
                </w:rPr>
                <w:delText>prequalification</w:delText>
              </w:r>
              <w:r w:rsidRPr="49C8DE42" w:rsidDel="00597183">
                <w:rPr>
                  <w:rFonts w:ascii="Times New Roman" w:hAnsi="Times New Roman" w:eastAsia="Times New Roman" w:cs="Times New Roman"/>
                  <w:sz w:val="16"/>
                  <w:szCs w:val="16"/>
                  <w:lang w:val="en-GB"/>
                </w:rPr>
                <w:delText xml:space="preserve"> coordinator</w:delText>
              </w:r>
            </w:del>
          </w:p>
        </w:tc>
        <w:tc>
          <w:tcPr>
            <w:tcW w:w="1236" w:type="dxa"/>
            <w:tcMar>
              <w:left w:w="108" w:type="dxa"/>
              <w:right w:w="108" w:type="dxa"/>
            </w:tcMar>
            <w:tcPrChange w:author="Fernando Dominguez" w:date="2025-09-12T14:02:00Z" w:id="3800">
              <w:tcPr>
                <w:tcW w:w="1236" w:type="dxa"/>
                <w:tcBorders>
                  <w:top w:val="nil"/>
                  <w:left w:val="single" w:color="000000" w:themeColor="text1" w:sz="8" w:space="0"/>
                  <w:bottom w:val="single" w:color="000000" w:themeColor="text1" w:sz="8" w:space="0"/>
                  <w:right w:val="single" w:color="000000" w:themeColor="text1" w:sz="8" w:space="0"/>
                </w:tcBorders>
                <w:shd w:val="clear" w:color="auto" w:fill="D0CECE" w:themeFill="background2" w:themeFillShade="E6"/>
                <w:tcMar>
                  <w:left w:w="108" w:type="dxa"/>
                  <w:right w:w="108" w:type="dxa"/>
                </w:tcMar>
              </w:tcPr>
            </w:tcPrChange>
          </w:tcPr>
          <w:p w:rsidRPr="00117039" w:rsidR="00CE4A1D" w:rsidDel="00597183" w:rsidRDefault="00E118C5" w14:paraId="36F7F8BD" w14:textId="2F7A4BC4">
            <w:pPr>
              <w:spacing w:line="257" w:lineRule="auto"/>
              <w:jc w:val="both"/>
              <w:rPr>
                <w:del w:author="Carmen Garcia Montero" w:date="2025-11-03T11:51:00Z" w:id="3801"/>
                <w:rFonts w:ascii="Times New Roman" w:hAnsi="Times New Roman" w:eastAsia="Times New Roman" w:cs="Times New Roman"/>
                <w:sz w:val="16"/>
                <w:szCs w:val="16"/>
                <w:lang w:val="en-GB"/>
              </w:rPr>
            </w:pPr>
            <w:del w:author="Carmen Garcia Montero" w:date="2025-11-03T11:51:00Z" w:id="3802">
              <w:r w:rsidRPr="49C8DE42" w:rsidDel="00597183">
                <w:rPr>
                  <w:rFonts w:ascii="Times New Roman" w:hAnsi="Times New Roman" w:eastAsia="Times New Roman" w:cs="Times New Roman"/>
                  <w:sz w:val="16"/>
                  <w:szCs w:val="16"/>
                  <w:lang w:val="en-GB"/>
                </w:rPr>
                <w:delText>AS</w:delText>
              </w:r>
              <w:r w:rsidRPr="49C8DE42" w:rsidDel="00597183" w:rsidR="00CE4A1D">
                <w:rPr>
                  <w:rFonts w:ascii="Times New Roman" w:hAnsi="Times New Roman" w:eastAsia="Times New Roman" w:cs="Times New Roman"/>
                  <w:sz w:val="16"/>
                  <w:szCs w:val="16"/>
                  <w:lang w:val="en-GB"/>
                </w:rPr>
                <w:delText xml:space="preserve"> - Grid </w:delText>
              </w:r>
              <w:r w:rsidRPr="49C8DE42" w:rsidDel="00597183" w:rsidR="00BB1C1A">
                <w:rPr>
                  <w:rFonts w:ascii="Times New Roman" w:hAnsi="Times New Roman" w:eastAsia="Times New Roman" w:cs="Times New Roman"/>
                  <w:sz w:val="16"/>
                  <w:szCs w:val="16"/>
                  <w:lang w:val="en-GB"/>
                </w:rPr>
                <w:delText>prequalification</w:delText>
              </w:r>
              <w:r w:rsidRPr="49C8DE42" w:rsidDel="00597183" w:rsidR="00CE4A1D">
                <w:rPr>
                  <w:rFonts w:ascii="Times New Roman" w:hAnsi="Times New Roman" w:eastAsia="Times New Roman" w:cs="Times New Roman"/>
                  <w:sz w:val="16"/>
                  <w:szCs w:val="16"/>
                  <w:lang w:val="en-GB"/>
                </w:rPr>
                <w:delText xml:space="preserve"> request </w:delText>
              </w:r>
            </w:del>
          </w:p>
          <w:p w:rsidRPr="00117039" w:rsidR="00CE4A1D" w:rsidDel="00597183" w:rsidRDefault="00CE4A1D" w14:paraId="620E38BC" w14:textId="77777777">
            <w:pPr>
              <w:spacing w:after="0" w:line="276" w:lineRule="auto"/>
              <w:jc w:val="both"/>
              <w:rPr>
                <w:del w:author="Carmen Garcia Montero" w:date="2025-11-03T11:51:00Z" w:id="3803"/>
                <w:lang w:val="en-GB"/>
              </w:rPr>
            </w:pPr>
          </w:p>
        </w:tc>
      </w:tr>
      <w:tr w:rsidR="00CE4A1D" w:rsidDel="00597183" w:rsidTr="225DF6DF" w14:paraId="0256EABF" w14:textId="2DC60771">
        <w:trPr>
          <w:trHeight w:val="300"/>
          <w:del w:author="Carmen Garcia Montero" w:date="2025-11-03T11:51:00Z" w:id="3804"/>
          <w:trPrChange w:author="Fernando Dominguez" w:date="2025-09-12T14:02:00Z" w:id="3805">
            <w:trPr>
              <w:gridBefore w:val="1"/>
              <w:gridAfter w:val="0"/>
              <w:trHeight w:val="300"/>
            </w:trPr>
          </w:trPrChange>
        </w:trPr>
        <w:tc>
          <w:tcPr>
            <w:tcW w:w="687" w:type="dxa"/>
            <w:tcMar>
              <w:left w:w="108" w:type="dxa"/>
              <w:right w:w="108" w:type="dxa"/>
            </w:tcMar>
            <w:tcPrChange w:author="Fernando Dominguez" w:date="2025-09-12T14:02:00Z" w:id="3806">
              <w:tcPr>
                <w:tcW w:w="6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F23C8" w14:paraId="55EBE48A" w14:textId="2E497A86">
            <w:pPr>
              <w:spacing w:after="0" w:line="276" w:lineRule="auto"/>
              <w:jc w:val="both"/>
              <w:rPr>
                <w:del w:author="Carmen Garcia Montero" w:date="2025-11-03T11:51:00Z" w:id="3807"/>
                <w:rFonts w:ascii="Times New Roman" w:hAnsi="Times New Roman" w:eastAsia="Times New Roman" w:cs="Times New Roman"/>
                <w:sz w:val="16"/>
                <w:szCs w:val="16"/>
                <w:lang w:val="en-GB"/>
              </w:rPr>
            </w:pPr>
            <w:del w:author="Carmen Garcia Montero" w:date="2025-11-03T11:51:00Z" w:id="3808">
              <w:r w:rsidRPr="00117039" w:rsidDel="00597183">
                <w:rPr>
                  <w:rFonts w:ascii="Times New Roman" w:hAnsi="Times New Roman" w:eastAsia="Times New Roman" w:cs="Times New Roman"/>
                  <w:sz w:val="16"/>
                  <w:szCs w:val="16"/>
                  <w:lang w:val="en-GB"/>
                </w:rPr>
                <w:delText>19</w:delText>
              </w:r>
              <w:r w:rsidRPr="00117039" w:rsidDel="00597183" w:rsidR="00CE4A1D">
                <w:rPr>
                  <w:rFonts w:ascii="Times New Roman" w:hAnsi="Times New Roman" w:eastAsia="Times New Roman" w:cs="Times New Roman"/>
                  <w:sz w:val="16"/>
                  <w:szCs w:val="16"/>
                  <w:lang w:val="en-GB"/>
                </w:rPr>
                <w:delText>.</w:delText>
              </w:r>
            </w:del>
            <w:commentRangeStart w:id="3809"/>
            <w:commentRangeStart w:id="3810"/>
            <w:del w:author="Carmen Garcia Montero" w:date="2025-11-03T11:04:00Z" w:id="3811">
              <w:r w:rsidRPr="00117039" w:rsidDel="00934EB3" w:rsidR="00CE4A1D">
                <w:rPr>
                  <w:rFonts w:ascii="Times New Roman" w:hAnsi="Times New Roman" w:eastAsia="Times New Roman" w:cs="Times New Roman"/>
                  <w:sz w:val="16"/>
                  <w:szCs w:val="16"/>
                  <w:lang w:val="en-GB"/>
                </w:rPr>
                <w:delText>2</w:delText>
              </w:r>
            </w:del>
            <w:del w:author="Carmen Garcia Montero" w:date="2025-11-03T11:51:00Z" w:id="3812">
              <w:commentRangeEnd w:id="3809"/>
              <w:r w:rsidRPr="00117039" w:rsidDel="00597183" w:rsidR="00271C2A">
                <w:rPr>
                  <w:rStyle w:val="CommentReference"/>
                  <w:rFonts w:ascii="Times New Roman" w:hAnsi="Times New Roman" w:eastAsia="Times New Roman" w:cs="Times New Roman"/>
                  <w:lang w:val="en-GB"/>
                </w:rPr>
                <w:commentReference w:id="3809"/>
              </w:r>
              <w:commentRangeEnd w:id="3810"/>
              <w:r w:rsidRPr="00117039" w:rsidDel="00597183" w:rsidR="00345AF9">
                <w:rPr>
                  <w:rStyle w:val="CommentReference"/>
                  <w:rFonts w:ascii="Times New Roman" w:hAnsi="Times New Roman" w:eastAsia="Times New Roman" w:cs="Times New Roman"/>
                  <w:lang w:val="en-GB"/>
                </w:rPr>
                <w:commentReference w:id="3810"/>
              </w:r>
            </w:del>
          </w:p>
        </w:tc>
        <w:tc>
          <w:tcPr>
            <w:tcW w:w="1573" w:type="dxa"/>
            <w:tcMar>
              <w:left w:w="108" w:type="dxa"/>
              <w:right w:w="108" w:type="dxa"/>
            </w:tcMar>
            <w:tcPrChange w:author="Fernando Dominguez" w:date="2025-09-12T14:02:00Z" w:id="3813">
              <w:tcPr>
                <w:tcW w:w="157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E4A1D" w14:paraId="55AB6244" w14:textId="32E0F108">
            <w:pPr>
              <w:spacing w:after="0" w:line="276" w:lineRule="auto"/>
              <w:jc w:val="both"/>
              <w:rPr>
                <w:del w:author="Carmen Garcia Montero" w:date="2025-11-03T11:51:00Z" w:id="3814"/>
                <w:rFonts w:ascii="Times New Roman" w:hAnsi="Times New Roman" w:eastAsia="Times New Roman" w:cs="Times New Roman"/>
                <w:sz w:val="16"/>
                <w:szCs w:val="16"/>
                <w:lang w:val="en-GB"/>
              </w:rPr>
            </w:pPr>
            <w:del w:author="Carmen Garcia Montero" w:date="2025-11-03T11:51:00Z" w:id="3815">
              <w:r w:rsidRPr="49C8DE42" w:rsidDel="00597183">
                <w:rPr>
                  <w:rFonts w:ascii="Times New Roman" w:hAnsi="Times New Roman" w:eastAsia="Times New Roman" w:cs="Times New Roman"/>
                  <w:sz w:val="16"/>
                  <w:szCs w:val="16"/>
                  <w:lang w:val="en-GB"/>
                </w:rPr>
                <w:delText xml:space="preserve">Execute grid </w:delText>
              </w:r>
              <w:r w:rsidRPr="49C8DE42" w:rsidDel="00597183" w:rsidR="00F72436">
                <w:rPr>
                  <w:rFonts w:ascii="Times New Roman" w:hAnsi="Times New Roman" w:eastAsia="Times New Roman" w:cs="Times New Roman"/>
                  <w:sz w:val="16"/>
                  <w:szCs w:val="16"/>
                  <w:lang w:val="en-GB"/>
                </w:rPr>
                <w:delText>prequalification</w:delText>
              </w:r>
              <w:r w:rsidRPr="49C8DE42" w:rsidDel="00597183">
                <w:rPr>
                  <w:rFonts w:ascii="Times New Roman" w:hAnsi="Times New Roman" w:eastAsia="Times New Roman" w:cs="Times New Roman"/>
                  <w:sz w:val="16"/>
                  <w:szCs w:val="16"/>
                  <w:lang w:val="en-GB"/>
                </w:rPr>
                <w:delText xml:space="preserve"> coordination</w:delText>
              </w:r>
              <w:commentRangeStart w:id="3816"/>
              <w:commentRangeStart w:id="3817"/>
              <w:commentRangeEnd w:id="3816"/>
              <w:r w:rsidRPr="00117039" w:rsidDel="00597183" w:rsidR="00BD6BCF">
                <w:rPr>
                  <w:rStyle w:val="CommentReference"/>
                  <w:rFonts w:ascii="Times New Roman" w:hAnsi="Times New Roman" w:eastAsia="Times New Roman" w:cs="Times New Roman"/>
                  <w:lang w:val="en-GB"/>
                </w:rPr>
                <w:commentReference w:id="3816"/>
              </w:r>
              <w:commentRangeEnd w:id="3817"/>
              <w:r w:rsidRPr="00117039" w:rsidDel="00597183" w:rsidR="00B511F8">
                <w:rPr>
                  <w:rStyle w:val="CommentReference"/>
                  <w:rFonts w:ascii="Times New Roman" w:hAnsi="Times New Roman" w:eastAsia="Times New Roman" w:cs="Times New Roman"/>
                  <w:lang w:val="en-GB"/>
                </w:rPr>
                <w:commentReference w:id="3817"/>
              </w:r>
            </w:del>
          </w:p>
        </w:tc>
        <w:tc>
          <w:tcPr>
            <w:tcW w:w="2884" w:type="dxa"/>
            <w:tcMar>
              <w:left w:w="108" w:type="dxa"/>
              <w:right w:w="108" w:type="dxa"/>
            </w:tcMar>
            <w:tcPrChange w:author="Fernando Dominguez" w:date="2025-09-12T14:02:00Z" w:id="3818">
              <w:tcPr>
                <w:tcW w:w="288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E4A1D" w14:paraId="2AE5A644" w14:textId="24004C34">
            <w:pPr>
              <w:spacing w:after="0" w:line="276" w:lineRule="auto"/>
              <w:jc w:val="both"/>
              <w:rPr>
                <w:del w:author="Carmen Garcia Montero" w:date="2025-11-03T11:51:00Z" w:id="3819"/>
                <w:rFonts w:ascii="Times New Roman" w:hAnsi="Times New Roman" w:eastAsia="Times New Roman" w:cs="Times New Roman"/>
                <w:sz w:val="16"/>
                <w:szCs w:val="16"/>
                <w:lang w:val="en-GB"/>
              </w:rPr>
            </w:pPr>
            <w:del w:author="Carmen Garcia Montero" w:date="2025-11-03T11:51:00Z" w:id="3820">
              <w:r w:rsidRPr="49C8DE42" w:rsidDel="00597183">
                <w:rPr>
                  <w:rFonts w:ascii="Times New Roman" w:hAnsi="Times New Roman" w:eastAsia="Times New Roman" w:cs="Times New Roman"/>
                  <w:sz w:val="16"/>
                  <w:szCs w:val="16"/>
                  <w:lang w:val="en-GB"/>
                </w:rPr>
                <w:delText xml:space="preserve">Grid </w:delText>
              </w:r>
              <w:r w:rsidRPr="49C8DE42" w:rsidDel="00597183" w:rsidR="00BB1C1A">
                <w:rPr>
                  <w:rFonts w:ascii="Times New Roman" w:hAnsi="Times New Roman" w:eastAsia="Times New Roman" w:cs="Times New Roman"/>
                  <w:sz w:val="16"/>
                  <w:szCs w:val="16"/>
                  <w:lang w:val="en-GB"/>
                </w:rPr>
                <w:delText>prequalification</w:delText>
              </w:r>
              <w:r w:rsidRPr="49C8DE42" w:rsidDel="00597183">
                <w:rPr>
                  <w:rFonts w:ascii="Times New Roman" w:hAnsi="Times New Roman" w:eastAsia="Times New Roman" w:cs="Times New Roman"/>
                  <w:sz w:val="16"/>
                  <w:szCs w:val="16"/>
                  <w:lang w:val="en-GB"/>
                </w:rPr>
                <w:delText xml:space="preserve"> </w:delText>
              </w:r>
              <w:r w:rsidRPr="00117039" w:rsidDel="00597183">
                <w:rPr>
                  <w:rFonts w:ascii="Times New Roman" w:hAnsi="Times New Roman" w:eastAsia="Times New Roman" w:cs="Times New Roman"/>
                  <w:sz w:val="16"/>
                  <w:szCs w:val="16"/>
                  <w:lang w:val="en-GB"/>
                </w:rPr>
                <w:delText xml:space="preserve">coordinator coordinates Grid prequalification process as described in national </w:delText>
              </w:r>
              <w:r w:rsidDel="00597183" w:rsidR="005B604D">
                <w:rPr>
                  <w:rFonts w:ascii="Times New Roman" w:hAnsi="Times New Roman" w:eastAsia="Times New Roman" w:cs="Times New Roman"/>
                  <w:sz w:val="16"/>
                  <w:szCs w:val="16"/>
                  <w:lang w:val="en-GB"/>
                </w:rPr>
                <w:delText>terms and conditions</w:delText>
              </w:r>
              <w:r w:rsidRPr="00117039" w:rsidDel="00597183">
                <w:rPr>
                  <w:rFonts w:ascii="Times New Roman" w:hAnsi="Times New Roman" w:eastAsia="Times New Roman" w:cs="Times New Roman"/>
                  <w:sz w:val="16"/>
                  <w:szCs w:val="16"/>
                  <w:lang w:val="en-GB"/>
                </w:rPr>
                <w:delText xml:space="preserve"> pursuant to Article 45 of NC DR</w:delText>
              </w:r>
            </w:del>
          </w:p>
        </w:tc>
        <w:tc>
          <w:tcPr>
            <w:tcW w:w="1317" w:type="dxa"/>
            <w:tcMar>
              <w:left w:w="108" w:type="dxa"/>
              <w:right w:w="108" w:type="dxa"/>
            </w:tcMar>
            <w:tcPrChange w:author="Fernando Dominguez" w:date="2025-09-12T14:02:00Z" w:id="3821">
              <w:tcPr>
                <w:tcW w:w="13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E4A1D" w14:paraId="47285731" w14:textId="2132EB77">
            <w:pPr>
              <w:spacing w:after="0" w:line="276" w:lineRule="auto"/>
              <w:jc w:val="both"/>
              <w:rPr>
                <w:del w:author="Carmen Garcia Montero" w:date="2025-11-03T11:51:00Z" w:id="3822"/>
                <w:rFonts w:ascii="Times New Roman" w:hAnsi="Times New Roman" w:eastAsia="Times New Roman" w:cs="Times New Roman"/>
                <w:sz w:val="16"/>
                <w:szCs w:val="16"/>
                <w:lang w:val="en-GB"/>
              </w:rPr>
            </w:pPr>
            <w:del w:author="Carmen Garcia Montero" w:date="2025-11-03T11:51:00Z" w:id="3823">
              <w:r w:rsidRPr="49C8DE42" w:rsidDel="00597183">
                <w:rPr>
                  <w:rFonts w:ascii="Times New Roman" w:hAnsi="Times New Roman" w:eastAsia="Times New Roman" w:cs="Times New Roman"/>
                  <w:sz w:val="16"/>
                  <w:szCs w:val="16"/>
                  <w:lang w:val="en-GB"/>
                </w:rPr>
                <w:delText xml:space="preserve">Grid </w:delText>
              </w:r>
              <w:r w:rsidRPr="49C8DE42" w:rsidDel="00597183" w:rsidR="00BB1C1A">
                <w:rPr>
                  <w:rFonts w:ascii="Times New Roman" w:hAnsi="Times New Roman" w:eastAsia="Times New Roman" w:cs="Times New Roman"/>
                  <w:sz w:val="16"/>
                  <w:szCs w:val="16"/>
                  <w:lang w:val="en-GB"/>
                </w:rPr>
                <w:delText>prequalification</w:delText>
              </w:r>
              <w:r w:rsidRPr="49C8DE42" w:rsidDel="00597183">
                <w:rPr>
                  <w:rFonts w:ascii="Times New Roman" w:hAnsi="Times New Roman" w:eastAsia="Times New Roman" w:cs="Times New Roman"/>
                  <w:sz w:val="16"/>
                  <w:szCs w:val="16"/>
                  <w:lang w:val="en-GB"/>
                </w:rPr>
                <w:delText xml:space="preserve"> coordinator</w:delText>
              </w:r>
            </w:del>
          </w:p>
        </w:tc>
        <w:tc>
          <w:tcPr>
            <w:tcW w:w="1319" w:type="dxa"/>
            <w:tcMar>
              <w:left w:w="108" w:type="dxa"/>
              <w:right w:w="108" w:type="dxa"/>
            </w:tcMar>
            <w:tcPrChange w:author="Fernando Dominguez" w:date="2025-09-12T14:02:00Z" w:id="3824">
              <w:tcPr>
                <w:tcW w:w="131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E4A1D" w14:paraId="71A5E07E" w14:textId="77777777">
            <w:pPr>
              <w:spacing w:after="0" w:line="276" w:lineRule="auto"/>
              <w:jc w:val="both"/>
              <w:rPr>
                <w:del w:author="Carmen Garcia Montero" w:date="2025-11-03T11:51:00Z" w:id="3825"/>
                <w:rFonts w:ascii="Times New Roman" w:hAnsi="Times New Roman" w:eastAsia="Times New Roman" w:cs="Times New Roman"/>
                <w:sz w:val="16"/>
                <w:szCs w:val="16"/>
                <w:lang w:val="en-GB"/>
              </w:rPr>
            </w:pPr>
            <w:del w:author="Carmen Garcia Montero" w:date="2025-11-03T11:51:00Z" w:id="3826">
              <w:r w:rsidRPr="00117039" w:rsidDel="00597183">
                <w:rPr>
                  <w:rFonts w:ascii="Times New Roman" w:hAnsi="Times New Roman" w:eastAsia="Times New Roman" w:cs="Times New Roman"/>
                  <w:sz w:val="16"/>
                  <w:szCs w:val="16"/>
                  <w:lang w:val="en-GB"/>
                </w:rPr>
                <w:delText>[not relevant]</w:delText>
              </w:r>
            </w:del>
          </w:p>
        </w:tc>
        <w:tc>
          <w:tcPr>
            <w:tcW w:w="1236" w:type="dxa"/>
            <w:tcMar>
              <w:left w:w="108" w:type="dxa"/>
              <w:right w:w="108" w:type="dxa"/>
            </w:tcMar>
            <w:tcPrChange w:author="Fernando Dominguez" w:date="2025-09-12T14:02:00Z" w:id="3827">
              <w:tcPr>
                <w:tcW w:w="12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E4A1D" w14:paraId="03A23EFC" w14:textId="77777777">
            <w:pPr>
              <w:spacing w:after="0" w:line="276" w:lineRule="auto"/>
              <w:jc w:val="both"/>
              <w:rPr>
                <w:del w:author="Carmen Garcia Montero" w:date="2025-11-03T11:51:00Z" w:id="3828"/>
                <w:rFonts w:ascii="Times New Roman" w:hAnsi="Times New Roman" w:eastAsia="Times New Roman" w:cs="Times New Roman"/>
                <w:sz w:val="16"/>
                <w:szCs w:val="16"/>
                <w:lang w:val="en-GB"/>
              </w:rPr>
            </w:pPr>
            <w:del w:author="Carmen Garcia Montero" w:date="2025-11-03T11:51:00Z" w:id="3829">
              <w:r w:rsidRPr="00117039" w:rsidDel="00597183">
                <w:rPr>
                  <w:rFonts w:ascii="Times New Roman" w:hAnsi="Times New Roman" w:eastAsia="Times New Roman" w:cs="Times New Roman"/>
                  <w:sz w:val="16"/>
                  <w:szCs w:val="16"/>
                  <w:lang w:val="en-GB"/>
                </w:rPr>
                <w:delText>[not relevant]</w:delText>
              </w:r>
            </w:del>
          </w:p>
        </w:tc>
      </w:tr>
      <w:tr w:rsidR="00CE4A1D" w:rsidDel="00597183" w:rsidTr="225DF6DF" w14:paraId="441C1DD0" w14:textId="15067BA9">
        <w:trPr>
          <w:trHeight w:val="300"/>
          <w:del w:author="Carmen Garcia Montero" w:date="2025-11-03T11:51:00Z" w:id="3830"/>
          <w:trPrChange w:author="Fernando Dominguez" w:date="2025-09-12T14:02:00Z" w:id="3831">
            <w:trPr>
              <w:gridBefore w:val="1"/>
              <w:gridAfter w:val="0"/>
              <w:trHeight w:val="300"/>
            </w:trPr>
          </w:trPrChange>
        </w:trPr>
        <w:tc>
          <w:tcPr>
            <w:tcW w:w="687" w:type="dxa"/>
            <w:tcMar>
              <w:left w:w="108" w:type="dxa"/>
              <w:right w:w="108" w:type="dxa"/>
            </w:tcMar>
            <w:tcPrChange w:author="Fernando Dominguez" w:date="2025-09-12T14:02:00Z" w:id="3832">
              <w:tcPr>
                <w:tcW w:w="6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F23C8" w14:paraId="5B784068" w14:textId="5815678D">
            <w:pPr>
              <w:spacing w:after="0" w:line="276" w:lineRule="auto"/>
              <w:jc w:val="both"/>
              <w:rPr>
                <w:del w:author="Carmen Garcia Montero" w:date="2025-11-03T11:51:00Z" w:id="3833"/>
                <w:rFonts w:ascii="Times New Roman" w:hAnsi="Times New Roman" w:eastAsia="Times New Roman" w:cs="Times New Roman"/>
                <w:sz w:val="16"/>
                <w:szCs w:val="16"/>
                <w:lang w:val="en-GB"/>
              </w:rPr>
            </w:pPr>
            <w:del w:author="Carmen Garcia Montero" w:date="2025-11-03T11:51:00Z" w:id="3834">
              <w:r w:rsidRPr="00117039" w:rsidDel="00597183">
                <w:rPr>
                  <w:rFonts w:ascii="Times New Roman" w:hAnsi="Times New Roman" w:eastAsia="Times New Roman" w:cs="Times New Roman"/>
                  <w:sz w:val="16"/>
                  <w:szCs w:val="16"/>
                  <w:lang w:val="en-GB"/>
                </w:rPr>
                <w:delText>19</w:delText>
              </w:r>
              <w:r w:rsidRPr="00117039" w:rsidDel="00597183" w:rsidR="00CE4A1D">
                <w:rPr>
                  <w:rFonts w:ascii="Times New Roman" w:hAnsi="Times New Roman" w:eastAsia="Times New Roman" w:cs="Times New Roman"/>
                  <w:sz w:val="16"/>
                  <w:szCs w:val="16"/>
                  <w:lang w:val="en-GB"/>
                </w:rPr>
                <w:delText>.</w:delText>
              </w:r>
            </w:del>
            <w:del w:author="Carmen Garcia Montero" w:date="2025-11-03T11:04:00Z" w:id="3835">
              <w:r w:rsidRPr="00117039" w:rsidDel="00934EB3" w:rsidR="00CE4A1D">
                <w:rPr>
                  <w:rFonts w:ascii="Times New Roman" w:hAnsi="Times New Roman" w:eastAsia="Times New Roman" w:cs="Times New Roman"/>
                  <w:sz w:val="16"/>
                  <w:szCs w:val="16"/>
                  <w:lang w:val="en-GB"/>
                </w:rPr>
                <w:delText>3</w:delText>
              </w:r>
            </w:del>
          </w:p>
        </w:tc>
        <w:tc>
          <w:tcPr>
            <w:tcW w:w="1573" w:type="dxa"/>
            <w:tcMar>
              <w:left w:w="108" w:type="dxa"/>
              <w:right w:w="108" w:type="dxa"/>
            </w:tcMar>
            <w:tcPrChange w:author="Fernando Dominguez" w:date="2025-09-12T14:02:00Z" w:id="3836">
              <w:tcPr>
                <w:tcW w:w="157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52142083" w14:paraId="2F4BB744" w14:textId="576CAAAD">
            <w:pPr>
              <w:spacing w:after="0" w:line="276" w:lineRule="auto"/>
              <w:jc w:val="both"/>
              <w:rPr>
                <w:del w:author="Carmen Garcia Montero" w:date="2025-11-03T11:51:00Z" w:id="3837"/>
                <w:rFonts w:ascii="Times New Roman" w:hAnsi="Times New Roman" w:eastAsia="Times New Roman" w:cs="Times New Roman"/>
                <w:sz w:val="16"/>
                <w:szCs w:val="16"/>
                <w:lang w:val="en-GB"/>
              </w:rPr>
            </w:pPr>
            <w:del w:author="Carmen Garcia Montero" w:date="2025-11-03T11:51:00Z" w:id="3838">
              <w:r w:rsidRPr="49C8DE42" w:rsidDel="00597183">
                <w:rPr>
                  <w:rFonts w:ascii="Times New Roman" w:hAnsi="Times New Roman" w:eastAsia="Times New Roman" w:cs="Times New Roman"/>
                  <w:sz w:val="16"/>
                  <w:szCs w:val="16"/>
                  <w:lang w:val="en-GB"/>
                </w:rPr>
                <w:delText>Notify</w:delText>
              </w:r>
              <w:r w:rsidRPr="49C8DE42" w:rsidDel="00597183" w:rsidR="00CE4A1D">
                <w:rPr>
                  <w:rFonts w:ascii="Times New Roman" w:hAnsi="Times New Roman" w:eastAsia="Times New Roman" w:cs="Times New Roman"/>
                  <w:sz w:val="16"/>
                  <w:szCs w:val="16"/>
                  <w:lang w:val="en-GB"/>
                </w:rPr>
                <w:delText xml:space="preserve"> grid </w:delText>
              </w:r>
              <w:r w:rsidRPr="49C8DE42" w:rsidDel="00597183" w:rsidR="00F72436">
                <w:rPr>
                  <w:rFonts w:ascii="Times New Roman" w:hAnsi="Times New Roman" w:eastAsia="Times New Roman" w:cs="Times New Roman"/>
                  <w:sz w:val="16"/>
                  <w:szCs w:val="16"/>
                  <w:lang w:val="en-GB"/>
                </w:rPr>
                <w:delText>prequalification</w:delText>
              </w:r>
              <w:r w:rsidRPr="49C8DE42" w:rsidDel="00597183" w:rsidR="00CE4A1D">
                <w:rPr>
                  <w:rFonts w:ascii="Times New Roman" w:hAnsi="Times New Roman" w:eastAsia="Times New Roman" w:cs="Times New Roman"/>
                  <w:sz w:val="16"/>
                  <w:szCs w:val="16"/>
                  <w:lang w:val="en-GB"/>
                </w:rPr>
                <w:delText xml:space="preserve"> results</w:delText>
              </w:r>
            </w:del>
          </w:p>
        </w:tc>
        <w:tc>
          <w:tcPr>
            <w:tcW w:w="2884" w:type="dxa"/>
            <w:tcMar>
              <w:left w:w="108" w:type="dxa"/>
              <w:right w:w="108" w:type="dxa"/>
            </w:tcMar>
            <w:tcPrChange w:author="Fernando Dominguez" w:date="2025-09-12T14:02:00Z" w:id="3839">
              <w:tcPr>
                <w:tcW w:w="288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E4A1D" w14:paraId="06C28240" w14:textId="44CE4AD5">
            <w:pPr>
              <w:spacing w:after="0" w:line="276" w:lineRule="auto"/>
              <w:jc w:val="both"/>
              <w:rPr>
                <w:del w:author="Carmen Garcia Montero" w:date="2025-11-03T11:51:00Z" w:id="3840"/>
                <w:rFonts w:ascii="Times New Roman" w:hAnsi="Times New Roman" w:eastAsia="Times New Roman" w:cs="Times New Roman"/>
                <w:sz w:val="16"/>
                <w:szCs w:val="16"/>
                <w:lang w:val="en-GB"/>
              </w:rPr>
            </w:pPr>
            <w:del w:author="Carmen Garcia Montero" w:date="2025-11-03T11:51:00Z" w:id="3841">
              <w:r w:rsidRPr="00117039" w:rsidDel="00597183">
                <w:rPr>
                  <w:rFonts w:ascii="Times New Roman" w:hAnsi="Times New Roman" w:eastAsia="Times New Roman" w:cs="Times New Roman"/>
                  <w:sz w:val="16"/>
                  <w:szCs w:val="16"/>
                  <w:lang w:val="en-GB"/>
                </w:rPr>
                <w:delText xml:space="preserve">The Grid </w:delText>
              </w:r>
              <w:r w:rsidRPr="49C8DE42" w:rsidDel="00597183" w:rsidR="00BB1C1A">
                <w:rPr>
                  <w:rFonts w:ascii="Times New Roman" w:hAnsi="Times New Roman" w:eastAsia="Times New Roman" w:cs="Times New Roman"/>
                  <w:sz w:val="16"/>
                  <w:szCs w:val="16"/>
                  <w:lang w:val="en-GB"/>
                </w:rPr>
                <w:delText>prequalification</w:delText>
              </w:r>
              <w:r w:rsidRPr="49C8DE42" w:rsidDel="00597183">
                <w:rPr>
                  <w:rFonts w:ascii="Times New Roman" w:hAnsi="Times New Roman" w:eastAsia="Times New Roman" w:cs="Times New Roman"/>
                  <w:sz w:val="16"/>
                  <w:szCs w:val="16"/>
                  <w:lang w:val="en-GB"/>
                </w:rPr>
                <w:delText xml:space="preserve"> </w:delText>
              </w:r>
              <w:r w:rsidRPr="00117039" w:rsidDel="00597183">
                <w:rPr>
                  <w:rFonts w:ascii="Times New Roman" w:hAnsi="Times New Roman" w:eastAsia="Times New Roman" w:cs="Times New Roman"/>
                  <w:sz w:val="16"/>
                  <w:szCs w:val="16"/>
                  <w:lang w:val="en-GB"/>
                </w:rPr>
                <w:delText>coordinator sends the status of the completed Grid prequalification to the entitled parties</w:delText>
              </w:r>
            </w:del>
          </w:p>
        </w:tc>
        <w:tc>
          <w:tcPr>
            <w:tcW w:w="1317" w:type="dxa"/>
            <w:tcMar>
              <w:left w:w="108" w:type="dxa"/>
              <w:right w:w="108" w:type="dxa"/>
            </w:tcMar>
            <w:tcPrChange w:author="Fernando Dominguez" w:date="2025-09-12T14:02:00Z" w:id="3842">
              <w:tcPr>
                <w:tcW w:w="13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E4A1D" w14:paraId="6F0B7CDB" w14:textId="189EAAF6">
            <w:pPr>
              <w:spacing w:after="0" w:line="276" w:lineRule="auto"/>
              <w:jc w:val="both"/>
              <w:rPr>
                <w:del w:author="Carmen Garcia Montero" w:date="2025-11-03T11:51:00Z" w:id="3843"/>
                <w:rFonts w:ascii="Times New Roman" w:hAnsi="Times New Roman" w:eastAsia="Times New Roman" w:cs="Times New Roman"/>
                <w:sz w:val="16"/>
                <w:szCs w:val="16"/>
                <w:lang w:val="en-GB"/>
              </w:rPr>
            </w:pPr>
            <w:del w:author="Carmen Garcia Montero" w:date="2025-11-03T11:51:00Z" w:id="3844">
              <w:r w:rsidRPr="00117039" w:rsidDel="00597183">
                <w:rPr>
                  <w:rFonts w:ascii="Times New Roman" w:hAnsi="Times New Roman" w:eastAsia="Times New Roman" w:cs="Times New Roman"/>
                  <w:sz w:val="16"/>
                  <w:szCs w:val="16"/>
                  <w:lang w:val="en-GB"/>
                </w:rPr>
                <w:delText xml:space="preserve">Grid </w:delText>
              </w:r>
              <w:r w:rsidRPr="1F456B31" w:rsidDel="00597183" w:rsidR="3B930B3E">
                <w:rPr>
                  <w:rFonts w:ascii="Times New Roman" w:hAnsi="Times New Roman" w:eastAsia="Times New Roman" w:cs="Times New Roman"/>
                  <w:sz w:val="16"/>
                  <w:szCs w:val="16"/>
                  <w:lang w:val="en-GB"/>
                </w:rPr>
                <w:delText>prequa</w:delText>
              </w:r>
              <w:r w:rsidRPr="1F456B31" w:rsidDel="00597183" w:rsidR="6762C0C7">
                <w:rPr>
                  <w:rFonts w:ascii="Times New Roman" w:hAnsi="Times New Roman" w:eastAsia="Times New Roman" w:cs="Times New Roman"/>
                  <w:sz w:val="16"/>
                  <w:szCs w:val="16"/>
                  <w:lang w:val="en-GB"/>
                </w:rPr>
                <w:delText>lification</w:delText>
              </w:r>
              <w:r w:rsidRPr="00117039" w:rsidDel="00597183">
                <w:rPr>
                  <w:rFonts w:ascii="Times New Roman" w:hAnsi="Times New Roman" w:eastAsia="Times New Roman" w:cs="Times New Roman"/>
                  <w:sz w:val="16"/>
                  <w:szCs w:val="16"/>
                  <w:lang w:val="en-GB"/>
                </w:rPr>
                <w:delText xml:space="preserve"> coordinator</w:delText>
              </w:r>
            </w:del>
          </w:p>
        </w:tc>
        <w:tc>
          <w:tcPr>
            <w:tcW w:w="1319" w:type="dxa"/>
            <w:tcMar>
              <w:left w:w="108" w:type="dxa"/>
              <w:right w:w="108" w:type="dxa"/>
            </w:tcMar>
            <w:tcPrChange w:author="Fernando Dominguez" w:date="2025-09-12T14:02:00Z" w:id="3845">
              <w:tcPr>
                <w:tcW w:w="131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CE4A1D" w14:paraId="26C1D2D3" w14:textId="77777777">
            <w:pPr>
              <w:spacing w:after="0" w:line="276" w:lineRule="auto"/>
              <w:jc w:val="both"/>
              <w:rPr>
                <w:del w:author="Carmen Garcia Montero" w:date="2025-11-03T11:51:00Z" w:id="3846"/>
                <w:rFonts w:ascii="Times New Roman" w:hAnsi="Times New Roman" w:eastAsia="Times New Roman" w:cs="Times New Roman"/>
                <w:sz w:val="16"/>
                <w:szCs w:val="16"/>
                <w:lang w:val="en-GB"/>
              </w:rPr>
            </w:pPr>
            <w:del w:author="Carmen Garcia Montero" w:date="2025-11-03T11:51:00Z" w:id="3847">
              <w:r w:rsidRPr="00117039" w:rsidDel="00597183">
                <w:rPr>
                  <w:rFonts w:ascii="Times New Roman" w:hAnsi="Times New Roman" w:eastAsia="Times New Roman" w:cs="Times New Roman"/>
                  <w:sz w:val="16"/>
                  <w:szCs w:val="16"/>
                  <w:lang w:val="en-GB"/>
                </w:rPr>
                <w:delText>Entitled parties</w:delText>
              </w:r>
            </w:del>
          </w:p>
        </w:tc>
        <w:tc>
          <w:tcPr>
            <w:tcW w:w="1236" w:type="dxa"/>
            <w:tcMar>
              <w:left w:w="108" w:type="dxa"/>
              <w:right w:w="108" w:type="dxa"/>
            </w:tcMar>
            <w:tcPrChange w:author="Fernando Dominguez" w:date="2025-09-12T14:02:00Z" w:id="3848">
              <w:tcPr>
                <w:tcW w:w="12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tcPrChange>
          </w:tcPr>
          <w:p w:rsidRPr="00117039" w:rsidR="00CE4A1D" w:rsidDel="00597183" w:rsidRDefault="00E118C5" w14:paraId="74C1A677" w14:textId="5CB7D2B8">
            <w:pPr>
              <w:spacing w:after="0" w:line="276" w:lineRule="auto"/>
              <w:jc w:val="both"/>
              <w:rPr>
                <w:del w:author="Carmen Garcia Montero" w:date="2025-11-03T11:51:00Z" w:id="3849"/>
                <w:rFonts w:ascii="Times New Roman" w:hAnsi="Times New Roman" w:eastAsia="Times New Roman" w:cs="Times New Roman"/>
                <w:sz w:val="16"/>
                <w:szCs w:val="16"/>
                <w:lang w:val="en-GB"/>
              </w:rPr>
            </w:pPr>
            <w:del w:author="Carmen Garcia Montero" w:date="2025-11-03T11:51:00Z" w:id="3850">
              <w:r w:rsidRPr="49C8DE42" w:rsidDel="00597183">
                <w:rPr>
                  <w:rFonts w:ascii="Times New Roman" w:hAnsi="Times New Roman" w:eastAsia="Times New Roman" w:cs="Times New Roman"/>
                  <w:sz w:val="16"/>
                  <w:szCs w:val="16"/>
                  <w:lang w:val="en-GB"/>
                </w:rPr>
                <w:delText>AT</w:delText>
              </w:r>
              <w:r w:rsidRPr="49C8DE42" w:rsidDel="00597183" w:rsidR="00CE4A1D">
                <w:rPr>
                  <w:rFonts w:ascii="Times New Roman" w:hAnsi="Times New Roman" w:eastAsia="Times New Roman" w:cs="Times New Roman"/>
                  <w:sz w:val="16"/>
                  <w:szCs w:val="16"/>
                  <w:lang w:val="en-GB"/>
                </w:rPr>
                <w:delText xml:space="preserve"> - Grid </w:delText>
              </w:r>
              <w:r w:rsidRPr="49C8DE42" w:rsidDel="00597183" w:rsidR="00BB1C1A">
                <w:rPr>
                  <w:rFonts w:ascii="Times New Roman" w:hAnsi="Times New Roman" w:eastAsia="Times New Roman" w:cs="Times New Roman"/>
                  <w:sz w:val="16"/>
                  <w:szCs w:val="16"/>
                  <w:lang w:val="en-GB"/>
                </w:rPr>
                <w:delText>prequalification</w:delText>
              </w:r>
              <w:r w:rsidRPr="49C8DE42" w:rsidDel="00597183" w:rsidR="00CE4A1D">
                <w:rPr>
                  <w:rFonts w:ascii="Times New Roman" w:hAnsi="Times New Roman" w:eastAsia="Times New Roman" w:cs="Times New Roman"/>
                  <w:sz w:val="16"/>
                  <w:szCs w:val="16"/>
                  <w:lang w:val="en-GB"/>
                </w:rPr>
                <w:delText xml:space="preserve"> result </w:delText>
              </w:r>
            </w:del>
          </w:p>
        </w:tc>
      </w:tr>
    </w:tbl>
    <w:p w:rsidRPr="00117039" w:rsidR="00CF06E1" w:rsidDel="00597183" w:rsidP="00CF06E1" w:rsidRDefault="28A99333" w14:paraId="5E8FFD20" w14:textId="5CE539D1">
      <w:pPr>
        <w:spacing w:line="276" w:lineRule="auto"/>
        <w:rPr>
          <w:ins w:author="changes" w:date="2025-10-14T10:54:00Z" w:id="3851"/>
          <w:del w:author="Carmen Garcia Montero" w:date="2025-11-03T11:51:00Z" w:id="3852"/>
          <w:rFonts w:ascii="Times New Roman" w:hAnsi="Times New Roman" w:cs="Times New Roman"/>
          <w:lang w:val="en-GB"/>
        </w:rPr>
      </w:pPr>
      <w:ins w:author="DO Giao" w:date="2025-10-23T08:28:00Z" w:id="3853">
        <w:del w:author="Carmen Garcia Montero" w:date="2025-11-03T11:51:00Z" w:id="3854">
          <w:r w:rsidRPr="6E02ABED" w:rsidDel="00597183">
            <w:rPr>
              <w:rFonts w:ascii="Times New Roman" w:hAnsi="Times New Roman" w:cs="Times New Roman"/>
              <w:lang w:val="en-GB"/>
            </w:rPr>
            <w:delText xml:space="preserve">Note: This procedure covers </w:delText>
          </w:r>
        </w:del>
      </w:ins>
      <w:ins w:author="DO Giao" w:date="2025-10-23T08:29:00Z" w:id="3855">
        <w:del w:author="Carmen Garcia Montero" w:date="2025-11-03T11:51:00Z" w:id="3856">
          <w:r w:rsidRPr="6E02ABED" w:rsidDel="00597183">
            <w:rPr>
              <w:rFonts w:ascii="Times New Roman" w:hAnsi="Times New Roman" w:cs="Times New Roman"/>
              <w:lang w:val="en-GB"/>
            </w:rPr>
            <w:delText>parts of SPG as mentioned in the A</w:delText>
          </w:r>
          <w:r w:rsidRPr="6E02ABED" w:rsidDel="00597183" w:rsidR="1B12D182">
            <w:rPr>
              <w:rFonts w:ascii="Times New Roman" w:hAnsi="Times New Roman" w:cs="Times New Roman"/>
              <w:lang w:val="en-GB"/>
            </w:rPr>
            <w:delText>r</w:delText>
          </w:r>
          <w:r w:rsidRPr="6E02ABED" w:rsidDel="00597183">
            <w:rPr>
              <w:rFonts w:ascii="Times New Roman" w:hAnsi="Times New Roman" w:cs="Times New Roman"/>
              <w:lang w:val="en-GB"/>
            </w:rPr>
            <w:delText>ticle 27 (</w:delText>
          </w:r>
          <w:r w:rsidRPr="6E02ABED" w:rsidDel="00597183" w:rsidR="17C7A787">
            <w:rPr>
              <w:rFonts w:ascii="Times New Roman" w:hAnsi="Times New Roman" w:cs="Times New Roman"/>
              <w:lang w:val="en-GB"/>
            </w:rPr>
            <w:delText xml:space="preserve">f) of </w:delText>
          </w:r>
          <w:r w:rsidRPr="6E02ABED" w:rsidDel="00597183">
            <w:rPr>
              <w:rFonts w:ascii="Times New Roman" w:hAnsi="Times New Roman" w:cs="Times New Roman"/>
              <w:lang w:val="en-GB"/>
            </w:rPr>
            <w:delText>NCDR</w:delText>
          </w:r>
        </w:del>
      </w:ins>
      <w:ins w:author="DO Giao" w:date="2025-10-23T08:31:00Z" w:id="3857">
        <w:del w:author="Carmen Garcia Montero" w:date="2025-11-03T11:51:00Z" w:id="3858">
          <w:r w:rsidRPr="4017ABFC" w:rsidDel="00597183" w:rsidR="4ABD8009">
            <w:rPr>
              <w:rFonts w:ascii="Times New Roman" w:hAnsi="Times New Roman" w:cs="Times New Roman"/>
              <w:lang w:val="en-GB"/>
            </w:rPr>
            <w:delText xml:space="preserve"> </w:delText>
          </w:r>
        </w:del>
      </w:ins>
      <w:ins w:author="DO Giao" w:date="2025-10-23T08:32:00Z" w:id="3859">
        <w:del w:author="Carmen Garcia Montero" w:date="2025-11-03T11:51:00Z" w:id="3860">
          <w:r w:rsidRPr="4017ABFC" w:rsidDel="00597183" w:rsidR="4ABD8009">
            <w:rPr>
              <w:rFonts w:ascii="Times New Roman" w:hAnsi="Times New Roman" w:cs="Times New Roman"/>
              <w:lang w:val="en-GB"/>
            </w:rPr>
            <w:delText>and</w:delText>
          </w:r>
        </w:del>
      </w:ins>
      <w:ins w:author="DO Giao" w:date="2025-10-23T08:31:00Z" w:id="3861">
        <w:del w:author="Carmen Garcia Montero" w:date="2025-11-03T11:51:00Z" w:id="3862">
          <w:r w:rsidRPr="4017ABFC" w:rsidDel="00597183" w:rsidR="4ABD8009">
            <w:rPr>
              <w:rFonts w:ascii="Times New Roman" w:hAnsi="Times New Roman" w:cs="Times New Roman"/>
              <w:lang w:val="en-GB"/>
            </w:rPr>
            <w:delText xml:space="preserve"> CU as mentioned in </w:delText>
          </w:r>
        </w:del>
      </w:ins>
      <w:ins w:author="DO Giao" w:date="2025-10-23T08:32:00Z" w:id="3863">
        <w:del w:author="Carmen Garcia Montero" w:date="2025-11-03T11:51:00Z" w:id="3864">
          <w:r w:rsidRPr="4017ABFC" w:rsidDel="00597183" w:rsidR="4ABD8009">
            <w:rPr>
              <w:rFonts w:ascii="Times New Roman" w:hAnsi="Times New Roman" w:cs="Times New Roman"/>
              <w:lang w:val="en-GB"/>
            </w:rPr>
            <w:delText>Article</w:delText>
          </w:r>
        </w:del>
      </w:ins>
      <w:ins w:author="DO Giao" w:date="2025-10-23T08:31:00Z" w:id="3865">
        <w:del w:author="Carmen Garcia Montero" w:date="2025-11-03T11:51:00Z" w:id="3866">
          <w:r w:rsidRPr="4017ABFC" w:rsidDel="00597183" w:rsidR="4ABD8009">
            <w:rPr>
              <w:rFonts w:ascii="Times New Roman" w:hAnsi="Times New Roman" w:cs="Times New Roman"/>
              <w:lang w:val="en-GB"/>
            </w:rPr>
            <w:delText xml:space="preserve"> 28 (e) of NCDR</w:delText>
          </w:r>
        </w:del>
      </w:ins>
      <w:ins w:author="DO Giao" w:date="2025-10-23T08:29:00Z" w:id="3867">
        <w:del w:author="Carmen Garcia Montero" w:date="2025-11-03T11:51:00Z" w:id="3868">
          <w:r w:rsidRPr="6E02ABED" w:rsidDel="00597183" w:rsidR="1178989B">
            <w:rPr>
              <w:rFonts w:ascii="Times New Roman" w:hAnsi="Times New Roman" w:cs="Times New Roman"/>
              <w:lang w:val="en-GB"/>
            </w:rPr>
            <w:delText>.</w:delText>
          </w:r>
        </w:del>
      </w:ins>
      <w:del w:author="Carmen Garcia Montero" w:date="2025-11-03T11:51:00Z" w:id="3869">
        <w:r w:rsidRPr="2CD723C9" w:rsidDel="00597183" w:rsidR="009B728F">
          <w:rPr>
            <w:rFonts w:ascii="Times New Roman" w:hAnsi="Times New Roman" w:cs="Times New Roman"/>
            <w:lang w:val="en-GB"/>
          </w:rPr>
          <w:delText>pre</w:delText>
        </w:r>
      </w:del>
    </w:p>
    <w:p w:rsidRPr="00117039" w:rsidR="00CF06E1" w:rsidDel="00597183" w:rsidP="00F03AEC" w:rsidRDefault="00CF06E1" w14:paraId="09503F64" w14:textId="77777777">
      <w:pPr>
        <w:spacing w:line="276" w:lineRule="auto"/>
        <w:rPr>
          <w:del w:author="Carmen Garcia Montero" w:date="2025-11-03T11:51:00Z" w:id="3870"/>
          <w:rFonts w:ascii="Times New Roman" w:hAnsi="Times New Roman" w:cs="Times New Roman"/>
          <w:lang w:val="en-GB"/>
        </w:rPr>
      </w:pPr>
    </w:p>
    <w:p w:rsidRPr="00117039" w:rsidR="00E71FB7" w:rsidDel="00597183" w:rsidP="00F03AEC" w:rsidRDefault="00271C2A" w14:paraId="51CFF276" w14:textId="64D3420B">
      <w:pPr>
        <w:spacing w:line="276" w:lineRule="auto"/>
        <w:rPr>
          <w:del w:author="Carmen Garcia Montero" w:date="2025-11-03T11:51:00Z" w:id="3871"/>
          <w:rFonts w:ascii="Times New Roman" w:hAnsi="Times New Roman" w:cs="Times New Roman"/>
          <w:lang w:val="en-GB"/>
        </w:rPr>
      </w:pPr>
      <w:del w:author="Carmen Garcia Montero" w:date="2025-10-14T11:46:00Z" w:id="3872">
        <w:r w:rsidRPr="00117039">
          <w:rPr>
            <w:noProof/>
            <w:lang w:val="en-GB"/>
          </w:rPr>
          <w:drawing>
            <wp:inline distT="0" distB="0" distL="0" distR="0" wp14:anchorId="4FD31D24" wp14:editId="5B53DACA">
              <wp:extent cx="5760720" cy="2364105"/>
              <wp:effectExtent l="0" t="0" r="0" b="0"/>
              <wp:docPr id="584209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9236" name="Picture 1" descr="A screenshot of a computer&#10;&#10;AI-generated content may be incorrect."/>
                      <pic:cNvPicPr/>
                    </pic:nvPicPr>
                    <pic:blipFill>
                      <a:blip r:embed="rId36"/>
                      <a:stretch>
                        <a:fillRect/>
                      </a:stretch>
                    </pic:blipFill>
                    <pic:spPr>
                      <a:xfrm>
                        <a:off x="0" y="0"/>
                        <a:ext cx="5760720" cy="2364105"/>
                      </a:xfrm>
                      <a:prstGeom prst="rect">
                        <a:avLst/>
                      </a:prstGeom>
                    </pic:spPr>
                  </pic:pic>
                </a:graphicData>
              </a:graphic>
            </wp:inline>
          </w:drawing>
        </w:r>
      </w:del>
    </w:p>
    <w:p w:rsidRPr="00117039" w:rsidR="00C95764" w:rsidDel="00597183" w:rsidP="00F03AEC" w:rsidRDefault="00C95764" w14:paraId="71F747B9" w14:textId="77777777">
      <w:pPr>
        <w:spacing w:line="276" w:lineRule="auto"/>
        <w:rPr>
          <w:del w:author="Carmen Garcia Montero" w:date="2025-11-03T11:51:00Z" w:id="3873"/>
          <w:rFonts w:ascii="Times New Roman" w:hAnsi="Times New Roman" w:cs="Times New Roman"/>
          <w:lang w:val="en-GB"/>
        </w:rPr>
      </w:pPr>
    </w:p>
    <w:tbl>
      <w:tblPr>
        <w:tblW w:w="8992" w:type="dxa"/>
        <w:tblBorders>
          <w:top w:val="outset" w:color="auto" w:sz="6" w:space="0"/>
          <w:left w:val="outset" w:color="auto" w:sz="6" w:space="0"/>
          <w:bottom w:val="outset" w:color="auto" w:sz="6" w:space="0"/>
          <w:right w:val="outset" w:color="auto" w:sz="6" w:space="0"/>
        </w:tblBorders>
        <w:tblLayout w:type="fixed"/>
        <w:tblLook w:val="04A0" w:firstRow="1" w:lastRow="0" w:firstColumn="1" w:lastColumn="0" w:noHBand="0" w:noVBand="1"/>
        <w:tblPrChange w:author="Carmen Garcia Montero" w:date="2025-11-03T11:15:00Z" w:id="3874">
          <w:tblPr>
            <w:tblW w:w="8927" w:type="dxa"/>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PrChange>
      </w:tblPr>
      <w:tblGrid>
        <w:gridCol w:w="681"/>
        <w:gridCol w:w="1556"/>
        <w:gridCol w:w="2852"/>
        <w:gridCol w:w="1304"/>
        <w:gridCol w:w="1310"/>
        <w:gridCol w:w="1225"/>
        <w:gridCol w:w="6"/>
        <w:gridCol w:w="58"/>
        <w:tblGridChange w:id="3875">
          <w:tblGrid>
            <w:gridCol w:w="558"/>
            <w:gridCol w:w="123"/>
            <w:gridCol w:w="1556"/>
            <w:gridCol w:w="640"/>
            <w:gridCol w:w="2212"/>
            <w:gridCol w:w="119"/>
            <w:gridCol w:w="1064"/>
            <w:gridCol w:w="121"/>
            <w:gridCol w:w="948"/>
            <w:gridCol w:w="362"/>
            <w:gridCol w:w="737"/>
            <w:gridCol w:w="487"/>
            <w:gridCol w:w="1"/>
            <w:gridCol w:w="6"/>
            <w:gridCol w:w="80"/>
          </w:tblGrid>
        </w:tblGridChange>
      </w:tblGrid>
      <w:tr w:rsidR="00004F60" w:rsidDel="00597183" w:rsidTr="00A86E04" w14:paraId="415B1653" w14:textId="3E009782">
        <w:trPr>
          <w:gridAfter w:val="1"/>
          <w:wAfter w:w="58" w:type="dxa"/>
          <w:trHeight w:val="300"/>
          <w:del w:author="Carmen Garcia Montero" w:date="2025-11-03T11:51:00Z" w:id="3876"/>
          <w:trPrChange w:author="Carmen Garcia Montero" w:date="2025-11-03T11:15:00Z" w:id="3877">
            <w:trPr>
              <w:gridAfter w:val="1"/>
              <w:trHeight w:val="300"/>
            </w:trPr>
          </w:trPrChange>
        </w:trPr>
        <w:tc>
          <w:tcPr>
            <w:tcW w:w="8934" w:type="dxa"/>
            <w:gridSpan w:val="7"/>
            <w:tcBorders>
              <w:top w:val="single" w:color="000000" w:themeColor="text1" w:sz="6" w:space="0"/>
              <w:left w:val="single" w:color="auto" w:sz="6" w:space="0"/>
              <w:bottom w:val="single" w:color="000000" w:themeColor="text1" w:sz="6" w:space="0"/>
              <w:right w:val="single" w:color="auto" w:sz="6" w:space="0"/>
            </w:tcBorders>
            <w:shd w:val="clear" w:color="auto" w:fill="D0CECE" w:themeFill="background2" w:themeFillShade="E6"/>
            <w:vAlign w:val="center"/>
            <w:tcPrChange w:author="Carmen Garcia Montero" w:date="2025-11-03T11:15:00Z" w:id="3878">
              <w:tcPr>
                <w:tcW w:w="8927" w:type="dxa"/>
                <w:gridSpan w:val="12"/>
                <w:tcBorders>
                  <w:top w:val="single" w:color="000000" w:themeColor="text1" w:sz="6" w:space="0"/>
                  <w:left w:val="single" w:color="auto" w:sz="6" w:space="0"/>
                  <w:bottom w:val="single" w:color="000000" w:themeColor="text1" w:sz="6" w:space="0"/>
                  <w:right w:val="single" w:color="auto" w:sz="6" w:space="0"/>
                </w:tcBorders>
                <w:shd w:val="clear" w:color="auto" w:fill="D0CECE" w:themeFill="background2" w:themeFillShade="E6"/>
              </w:tcPr>
            </w:tcPrChange>
          </w:tcPr>
          <w:p w:rsidRPr="00117039" w:rsidR="00004F60" w:rsidDel="00597183" w:rsidP="00827720" w:rsidRDefault="00004F60" w14:paraId="7990C178" w14:textId="377A8188">
            <w:pPr>
              <w:spacing w:after="0" w:line="240" w:lineRule="auto"/>
              <w:jc w:val="center"/>
              <w:textAlignment w:val="baseline"/>
              <w:rPr>
                <w:del w:author="Carmen Garcia Montero" w:date="2025-11-03T11:51:00Z" w:id="3879"/>
                <w:rFonts w:ascii="Times New Roman" w:hAnsi="Times New Roman" w:eastAsia="Times New Roman" w:cs="Times New Roman"/>
                <w:b/>
                <w:i/>
                <w:sz w:val="16"/>
                <w:szCs w:val="16"/>
                <w:lang w:val="en-GB" w:eastAsia="nb-NO"/>
              </w:rPr>
            </w:pPr>
            <w:del w:author="Carmen Garcia Montero" w:date="2025-11-03T11:51:00Z" w:id="3880">
              <w:r w:rsidRPr="00117039" w:rsidDel="00597183">
                <w:rPr>
                  <w:rFonts w:ascii="Times New Roman" w:hAnsi="Times New Roman" w:eastAsia="Times New Roman" w:cs="Times New Roman"/>
                  <w:b/>
                  <w:i/>
                  <w:sz w:val="16"/>
                  <w:szCs w:val="16"/>
                  <w:lang w:val="en-GB" w:eastAsia="nb-NO"/>
                </w:rPr>
                <w:delText>Table III.20 – Procedure20</w:delText>
              </w:r>
            </w:del>
          </w:p>
        </w:tc>
      </w:tr>
      <w:tr w:rsidRPr="00D26981" w:rsidR="00004F60" w:rsidDel="00597183" w:rsidTr="00A86E04" w14:paraId="60B4B90B" w14:textId="25A5F1BA">
        <w:tblPrEx>
          <w:tblCellMar>
            <w:left w:w="0" w:type="dxa"/>
            <w:right w:w="0" w:type="dxa"/>
          </w:tblCellMar>
          <w:tblPrExChange w:author="Carmen Garcia Montero" w:date="2025-11-03T11:15:00Z" w:id="3881">
            <w:tblPrEx>
              <w:tblW w:w="9014" w:type="dxa"/>
            </w:tblPrEx>
          </w:tblPrExChange>
        </w:tblPrEx>
        <w:trPr>
          <w:gridAfter w:val="1"/>
          <w:wAfter w:w="58" w:type="dxa"/>
          <w:trHeight w:val="300"/>
          <w:del w:author="Carmen Garcia Montero" w:date="2025-11-03T11:51:00Z" w:id="3882"/>
          <w:trPrChange w:author="Carmen Garcia Montero" w:date="2025-11-03T11:15:00Z" w:id="3883">
            <w:trPr>
              <w:gridAfter w:val="1"/>
              <w:wAfter w:w="81" w:type="dxa"/>
              <w:trHeight w:val="300"/>
            </w:trPr>
          </w:trPrChange>
        </w:trPr>
        <w:tc>
          <w:tcPr>
            <w:tcW w:w="2237"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Change w:author="Carmen Garcia Montero" w:date="2025-11-03T11:15:00Z" w:id="3884">
              <w:tcPr>
                <w:tcW w:w="2256" w:type="dxa"/>
                <w:gridSpan w:val="3"/>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
            </w:tcPrChange>
          </w:tcPr>
          <w:p w:rsidRPr="00117039" w:rsidR="00004F60" w:rsidDel="00597183" w:rsidP="00117039" w:rsidRDefault="00004F60" w14:paraId="24C64C20" w14:textId="6F992175">
            <w:pPr>
              <w:spacing w:after="0" w:line="240" w:lineRule="auto"/>
              <w:textAlignment w:val="baseline"/>
              <w:rPr>
                <w:del w:author="Carmen Garcia Montero" w:date="2025-11-03T11:51:00Z" w:id="3885"/>
                <w:rFonts w:ascii="Times New Roman" w:hAnsi="Times New Roman" w:eastAsia="Times New Roman" w:cs="Times New Roman"/>
                <w:b/>
                <w:i/>
                <w:sz w:val="16"/>
                <w:szCs w:val="16"/>
                <w:lang w:val="en-GB" w:eastAsia="nb-NO"/>
              </w:rPr>
            </w:pPr>
            <w:del w:author="Carmen Garcia Montero" w:date="2025-11-03T11:51:00Z" w:id="3886">
              <w:r w:rsidRPr="00117039" w:rsidDel="00597183">
                <w:rPr>
                  <w:rFonts w:ascii="Times New Roman" w:hAnsi="Times New Roman" w:eastAsia="Times New Roman" w:cs="Times New Roman"/>
                  <w:b/>
                  <w:i/>
                  <w:sz w:val="16"/>
                  <w:szCs w:val="16"/>
                  <w:lang w:val="en-GB" w:eastAsia="nb-NO"/>
                </w:rPr>
                <w:delText>Procedure name</w:delText>
              </w:r>
            </w:del>
          </w:p>
        </w:tc>
        <w:tc>
          <w:tcPr>
            <w:tcW w:w="6697" w:type="dxa"/>
            <w:gridSpan w:val="5"/>
            <w:tcBorders>
              <w:top w:val="single" w:color="000000" w:themeColor="text1" w:sz="6" w:space="0"/>
              <w:left w:val="single" w:color="000000" w:themeColor="text1" w:sz="6" w:space="0"/>
              <w:bottom w:val="single" w:color="000000" w:themeColor="text1" w:sz="6" w:space="0"/>
              <w:right w:val="single" w:color="auto" w:sz="6" w:space="0"/>
            </w:tcBorders>
            <w:vAlign w:val="center"/>
            <w:tcPrChange w:author="Carmen Garcia Montero" w:date="2025-11-03T11:15:00Z" w:id="3887">
              <w:tcPr>
                <w:tcW w:w="6758" w:type="dxa"/>
                <w:gridSpan w:val="11"/>
                <w:tcBorders>
                  <w:top w:val="single" w:color="000000" w:themeColor="text1" w:sz="6" w:space="0"/>
                  <w:left w:val="single" w:color="000000" w:themeColor="text1" w:sz="6" w:space="0"/>
                  <w:bottom w:val="single" w:color="000000" w:themeColor="text1" w:sz="6" w:space="0"/>
                  <w:right w:val="single" w:color="auto" w:sz="6" w:space="0"/>
                </w:tcBorders>
                <w:vAlign w:val="center"/>
              </w:tcPr>
            </w:tcPrChange>
          </w:tcPr>
          <w:p w:rsidRPr="00117039" w:rsidR="00004F60" w:rsidDel="00597183" w:rsidP="0FB228BD" w:rsidRDefault="00065F42" w14:paraId="03048D7D" w14:textId="585F8840">
            <w:pPr>
              <w:pStyle w:val="Caption"/>
              <w:keepNext/>
              <w:rPr>
                <w:del w:author="Carmen Garcia Montero" w:date="2025-11-03T11:51:00Z" w:id="3888"/>
                <w:rFonts w:ascii="Times New Roman" w:hAnsi="Times New Roman" w:eastAsia="Times New Roman" w:cs="Times New Roman"/>
                <w:sz w:val="16"/>
                <w:szCs w:val="16"/>
                <w:lang w:val="en-GB" w:eastAsia="nb-NO"/>
              </w:rPr>
            </w:pPr>
            <w:bookmarkStart w:name="_Toc212680695" w:id="3889"/>
            <w:del w:author="Carmen Garcia Montero" w:date="2025-11-03T11:51:00Z" w:id="3890">
              <w:r w:rsidRPr="0FB228BD" w:rsidDel="00597183">
                <w:rPr>
                  <w:lang w:val="en-GB"/>
                </w:rPr>
                <w:delText xml:space="preserve">Table </w:delText>
              </w:r>
              <w:r w:rsidDel="00597183">
                <w:fldChar w:fldCharType="begin"/>
              </w:r>
              <w:r w:rsidRPr="0FB228BD" w:rsidDel="00597183">
                <w:rPr>
                  <w:lang w:val="en-GB"/>
                </w:rPr>
                <w:delInstrText xml:space="preserve"> SEQ Table \* ARABIC </w:delInstrText>
              </w:r>
              <w:r w:rsidDel="00597183">
                <w:fldChar w:fldCharType="separate"/>
              </w:r>
              <w:r w:rsidRPr="0FB228BD" w:rsidDel="00597183">
                <w:rPr>
                  <w:lang w:val="en-GB"/>
                </w:rPr>
                <w:delText>24</w:delText>
              </w:r>
              <w:r w:rsidDel="00597183">
                <w:fldChar w:fldCharType="end"/>
              </w:r>
              <w:r w:rsidRPr="0FB228BD" w:rsidDel="00597183">
                <w:rPr>
                  <w:lang w:val="en-GB"/>
                </w:rPr>
                <w:delText xml:space="preserve"> </w:delText>
              </w:r>
              <w:r w:rsidRPr="00117039" w:rsidDel="00597183" w:rsidR="00257679">
                <w:rPr>
                  <w:rFonts w:ascii="Times New Roman" w:hAnsi="Times New Roman" w:eastAsia="Times New Roman" w:cs="Times New Roman"/>
                  <w:i w:val="0"/>
                  <w:sz w:val="16"/>
                  <w:szCs w:val="16"/>
                  <w:lang w:val="en-GB" w:eastAsia="nb-NO"/>
                </w:rPr>
                <w:delText>SPG or</w:delText>
              </w:r>
              <w:r w:rsidRPr="00117039" w:rsidDel="00597183" w:rsidR="00004F60">
                <w:rPr>
                  <w:rFonts w:ascii="Times New Roman" w:hAnsi="Times New Roman" w:eastAsia="Times New Roman" w:cs="Times New Roman"/>
                  <w:i w:val="0"/>
                  <w:sz w:val="16"/>
                  <w:szCs w:val="16"/>
                  <w:lang w:val="en-GB" w:eastAsia="nb-NO"/>
                </w:rPr>
                <w:delText xml:space="preserve"> SPU product </w:delText>
              </w:r>
              <w:bookmarkEnd w:id="3889"/>
              <w:r w:rsidRPr="0FB228BD" w:rsidDel="00597183" w:rsidR="00F72436">
                <w:rPr>
                  <w:rFonts w:ascii="Times New Roman" w:hAnsi="Times New Roman" w:eastAsia="Times New Roman" w:cs="Times New Roman"/>
                  <w:i w:val="0"/>
                  <w:iCs w:val="0"/>
                  <w:sz w:val="16"/>
                  <w:szCs w:val="16"/>
                  <w:lang w:val="en-GB" w:eastAsia="nb-NO"/>
                </w:rPr>
                <w:delText>prequalification</w:delText>
              </w:r>
              <w:r w:rsidDel="00597183" w:rsidR="00257679">
                <w:rPr>
                  <w:rFonts w:ascii="Times New Roman" w:hAnsi="Times New Roman" w:eastAsia="Times New Roman" w:cs="Times New Roman"/>
                  <w:sz w:val="16"/>
                  <w:szCs w:val="16"/>
                  <w:lang w:val="en-GB" w:eastAsia="nb-NO"/>
                </w:rPr>
                <w:delText xml:space="preserve"> </w:delText>
              </w:r>
            </w:del>
          </w:p>
        </w:tc>
      </w:tr>
      <w:tr w:rsidR="00F47500" w:rsidDel="00597183" w:rsidTr="00A86E04" w14:paraId="4C4B96E4" w14:textId="0CB96CC6">
        <w:trPr>
          <w:gridAfter w:val="2"/>
          <w:wAfter w:w="64" w:type="dxa"/>
          <w:trHeight w:val="300"/>
          <w:del w:author="Carmen Garcia Montero" w:date="2025-11-03T11:51:00Z" w:id="3891"/>
          <w:trPrChange w:author="Carmen Garcia Montero" w:date="2025-11-03T11:15:00Z" w:id="3892">
            <w:trPr>
              <w:gridAfter w:val="2"/>
              <w:wAfter w:w="487" w:type="dxa"/>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Change w:author="Carmen Garcia Montero" w:date="2025-11-03T11:15:00Z" w:id="3893">
              <w:tcPr>
                <w:tcW w:w="686"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00504F" w:rsidDel="00597183" w:rsidP="00117039" w:rsidRDefault="0000504F" w14:paraId="6C07447A" w14:textId="55DDED63">
            <w:pPr>
              <w:spacing w:after="0" w:line="240" w:lineRule="auto"/>
              <w:jc w:val="center"/>
              <w:textAlignment w:val="baseline"/>
              <w:rPr>
                <w:del w:author="Carmen Garcia Montero" w:date="2025-11-03T11:51:00Z" w:id="3894"/>
                <w:rFonts w:ascii="Times New Roman" w:hAnsi="Times New Roman" w:eastAsia="Times New Roman" w:cs="Times New Roman"/>
                <w:sz w:val="16"/>
                <w:szCs w:val="16"/>
                <w:lang w:val="en-GB" w:eastAsia="nb-NO"/>
              </w:rPr>
            </w:pPr>
            <w:del w:author="Carmen Garcia Montero" w:date="2025-11-03T11:51:00Z" w:id="3895">
              <w:r w:rsidRPr="00117039" w:rsidDel="00597183">
                <w:rPr>
                  <w:rFonts w:ascii="Times New Roman" w:hAnsi="Times New Roman" w:eastAsia="Times New Roman" w:cs="Times New Roman"/>
                  <w:b/>
                  <w:i/>
                  <w:sz w:val="16"/>
                  <w:szCs w:val="16"/>
                  <w:lang w:val="en-GB" w:eastAsia="nb-NO"/>
                </w:rPr>
                <w:delText>Step No.</w:delText>
              </w:r>
            </w:del>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Carmen Garcia Montero" w:date="2025-11-03T11:15:00Z" w:id="3896">
              <w:tcPr>
                <w:tcW w:w="1489"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00504F" w:rsidDel="00597183" w:rsidP="00117039" w:rsidRDefault="0000504F" w14:paraId="6DDAEE22" w14:textId="3DE8D8FD">
            <w:pPr>
              <w:spacing w:after="0" w:line="240" w:lineRule="auto"/>
              <w:jc w:val="center"/>
              <w:textAlignment w:val="baseline"/>
              <w:rPr>
                <w:del w:author="Carmen Garcia Montero" w:date="2025-11-03T11:51:00Z" w:id="3897"/>
                <w:rFonts w:ascii="Times New Roman" w:hAnsi="Times New Roman" w:eastAsia="Times New Roman" w:cs="Times New Roman"/>
                <w:sz w:val="16"/>
                <w:szCs w:val="16"/>
                <w:lang w:val="en-GB" w:eastAsia="nb-NO"/>
              </w:rPr>
            </w:pPr>
            <w:del w:author="Carmen Garcia Montero" w:date="2025-11-03T11:51:00Z" w:id="3898">
              <w:r w:rsidRPr="00117039" w:rsidDel="00597183">
                <w:rPr>
                  <w:rFonts w:ascii="Times New Roman" w:hAnsi="Times New Roman" w:eastAsia="Times New Roman" w:cs="Times New Roman"/>
                  <w:b/>
                  <w:i/>
                  <w:sz w:val="16"/>
                  <w:szCs w:val="16"/>
                  <w:lang w:val="en-GB" w:eastAsia="nb-NO"/>
                </w:rPr>
                <w:delText>Step</w:delText>
              </w:r>
            </w:del>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Carmen Garcia Montero" w:date="2025-11-03T11:15:00Z" w:id="3899">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00504F" w:rsidDel="00597183" w:rsidP="00117039" w:rsidRDefault="0000504F" w14:paraId="02EE8B43" w14:textId="28D93C93">
            <w:pPr>
              <w:spacing w:after="0" w:line="240" w:lineRule="auto"/>
              <w:jc w:val="center"/>
              <w:textAlignment w:val="baseline"/>
              <w:rPr>
                <w:del w:author="Carmen Garcia Montero" w:date="2025-11-03T11:51:00Z" w:id="3900"/>
                <w:rFonts w:ascii="Times New Roman" w:hAnsi="Times New Roman" w:eastAsia="Times New Roman" w:cs="Times New Roman"/>
                <w:sz w:val="16"/>
                <w:szCs w:val="16"/>
                <w:lang w:val="en-GB" w:eastAsia="nb-NO"/>
              </w:rPr>
            </w:pPr>
            <w:del w:author="Carmen Garcia Montero" w:date="2025-11-03T11:51:00Z" w:id="3901">
              <w:r w:rsidRPr="00117039" w:rsidDel="00597183">
                <w:rPr>
                  <w:rFonts w:ascii="Times New Roman" w:hAnsi="Times New Roman" w:eastAsia="Times New Roman" w:cs="Times New Roman"/>
                  <w:b/>
                  <w:i/>
                  <w:sz w:val="16"/>
                  <w:szCs w:val="16"/>
                  <w:lang w:val="en-GB" w:eastAsia="nb-NO"/>
                </w:rPr>
                <w:delText>Step description</w:delText>
              </w:r>
            </w:del>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Carmen Garcia Montero" w:date="2025-11-03T11:15:00Z" w:id="3902">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00504F" w:rsidDel="00597183" w:rsidP="00117039" w:rsidRDefault="0000504F" w14:paraId="14613507" w14:textId="30F5A500">
            <w:pPr>
              <w:spacing w:after="0" w:line="240" w:lineRule="auto"/>
              <w:jc w:val="center"/>
              <w:textAlignment w:val="baseline"/>
              <w:rPr>
                <w:del w:author="Carmen Garcia Montero" w:date="2025-11-03T11:51:00Z" w:id="3903"/>
                <w:rFonts w:ascii="Times New Roman" w:hAnsi="Times New Roman" w:eastAsia="Times New Roman" w:cs="Times New Roman"/>
                <w:sz w:val="16"/>
                <w:szCs w:val="16"/>
                <w:lang w:val="en-GB" w:eastAsia="nb-NO"/>
              </w:rPr>
            </w:pPr>
            <w:del w:author="Carmen Garcia Montero" w:date="2025-11-03T11:51:00Z" w:id="3904">
              <w:r w:rsidRPr="00117039" w:rsidDel="00597183">
                <w:rPr>
                  <w:rFonts w:ascii="Times New Roman" w:hAnsi="Times New Roman" w:eastAsia="Times New Roman" w:cs="Times New Roman"/>
                  <w:b/>
                  <w:i/>
                  <w:sz w:val="16"/>
                  <w:szCs w:val="16"/>
                  <w:lang w:val="en-GB" w:eastAsia="nb-NO"/>
                </w:rPr>
                <w:delText>Information producer (actor)</w:delText>
              </w:r>
            </w:del>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Change w:author="Carmen Garcia Montero" w:date="2025-11-03T11:15:00Z" w:id="3905">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00504F" w:rsidDel="00597183" w:rsidP="00117039" w:rsidRDefault="0000504F" w14:paraId="703BFD0C" w14:textId="5AC7C36B">
            <w:pPr>
              <w:spacing w:after="0" w:line="240" w:lineRule="auto"/>
              <w:jc w:val="center"/>
              <w:textAlignment w:val="baseline"/>
              <w:rPr>
                <w:del w:author="Carmen Garcia Montero" w:date="2025-11-03T11:51:00Z" w:id="3906"/>
                <w:rFonts w:ascii="Times New Roman" w:hAnsi="Times New Roman" w:eastAsia="Times New Roman" w:cs="Times New Roman"/>
                <w:sz w:val="16"/>
                <w:szCs w:val="16"/>
                <w:lang w:val="en-GB" w:eastAsia="nb-NO"/>
              </w:rPr>
            </w:pPr>
            <w:del w:author="Carmen Garcia Montero" w:date="2025-11-03T11:51:00Z" w:id="3907">
              <w:r w:rsidRPr="00117039" w:rsidDel="00597183">
                <w:rPr>
                  <w:rFonts w:ascii="Times New Roman" w:hAnsi="Times New Roman" w:eastAsia="Times New Roman" w:cs="Times New Roman"/>
                  <w:b/>
                  <w:i/>
                  <w:sz w:val="16"/>
                  <w:szCs w:val="16"/>
                  <w:lang w:val="en-GB" w:eastAsia="nb-NO"/>
                </w:rPr>
                <w:delText>Information receiver (actor)</w:delText>
              </w:r>
            </w:del>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hideMark/>
            <w:tcPrChange w:author="Carmen Garcia Montero" w:date="2025-11-03T11:15:00Z" w:id="3908">
              <w:tcPr>
                <w:tcW w:w="1236" w:type="dxa"/>
                <w:gridSpan w:val="2"/>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hideMark/>
              </w:tcPr>
            </w:tcPrChange>
          </w:tcPr>
          <w:p w:rsidRPr="00117039" w:rsidR="0000504F" w:rsidDel="00597183" w:rsidP="00117039" w:rsidRDefault="0000504F" w14:paraId="4867AC58" w14:textId="3CA0D895">
            <w:pPr>
              <w:spacing w:after="0" w:line="240" w:lineRule="auto"/>
              <w:jc w:val="center"/>
              <w:textAlignment w:val="baseline"/>
              <w:rPr>
                <w:del w:author="Carmen Garcia Montero" w:date="2025-11-03T11:51:00Z" w:id="3909"/>
                <w:rFonts w:ascii="Times New Roman" w:hAnsi="Times New Roman" w:eastAsia="Times New Roman" w:cs="Times New Roman"/>
                <w:sz w:val="16"/>
                <w:szCs w:val="16"/>
                <w:lang w:val="en-GB" w:eastAsia="nb-NO"/>
              </w:rPr>
            </w:pPr>
            <w:del w:author="Carmen Garcia Montero" w:date="2025-11-03T11:51:00Z" w:id="3910">
              <w:r w:rsidRPr="00117039" w:rsidDel="00597183">
                <w:rPr>
                  <w:rFonts w:ascii="Times New Roman" w:hAnsi="Times New Roman" w:eastAsia="Times New Roman" w:cs="Times New Roman"/>
                  <w:b/>
                  <w:i/>
                  <w:sz w:val="16"/>
                  <w:szCs w:val="16"/>
                  <w:lang w:val="en-GB" w:eastAsia="nb-NO"/>
                </w:rPr>
                <w:delText>Information exchanged (IDs)</w:delText>
              </w:r>
            </w:del>
          </w:p>
        </w:tc>
      </w:tr>
      <w:tr w:rsidRPr="00D26981" w:rsidR="00F47500" w:rsidDel="00597183" w:rsidTr="00A86E04" w14:paraId="05623E27" w14:textId="556780D5">
        <w:tblPrEx>
          <w:tblCellMar>
            <w:left w:w="0" w:type="dxa"/>
            <w:right w:w="0" w:type="dxa"/>
          </w:tblCellMar>
          <w:tblPrExChange w:author="Carmen Garcia Montero" w:date="2025-11-03T11:15:00Z" w:id="3911">
            <w:tblPrEx>
              <w:tblW w:w="9014" w:type="dxa"/>
            </w:tblPrEx>
          </w:tblPrExChange>
        </w:tblPrEx>
        <w:trPr>
          <w:gridAfter w:val="2"/>
          <w:wAfter w:w="64" w:type="dxa"/>
          <w:trHeight w:val="300"/>
          <w:del w:author="Carmen Garcia Montero" w:date="2025-11-03T11:51:00Z" w:id="3912"/>
          <w:trPrChange w:author="Carmen Garcia Montero" w:date="2025-11-03T11:15:00Z" w:id="3913">
            <w:trPr>
              <w:gridAfter w:val="2"/>
              <w:wAfter w:w="6" w:type="dxa"/>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Change w:author="Carmen Garcia Montero" w:date="2025-11-03T11:15:00Z" w:id="3914">
              <w:tcPr>
                <w:tcW w:w="686" w:type="dxa"/>
                <w:gridSpan w:val="2"/>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CC5F26" w:rsidDel="00597183" w:rsidP="0082726A" w:rsidRDefault="006B5999" w14:paraId="5B73FBE8" w14:textId="1A6A09D0">
            <w:pPr>
              <w:spacing w:after="0" w:line="240" w:lineRule="auto"/>
              <w:textAlignment w:val="baseline"/>
              <w:rPr>
                <w:del w:author="Carmen Garcia Montero" w:date="2025-11-03T11:51:00Z" w:id="3915"/>
                <w:rFonts w:ascii="Times New Roman" w:hAnsi="Times New Roman" w:eastAsia="Times New Roman" w:cs="Times New Roman"/>
                <w:sz w:val="16"/>
                <w:szCs w:val="16"/>
                <w:lang w:val="en-GB" w:eastAsia="nb-NO"/>
              </w:rPr>
            </w:pPr>
            <w:del w:author="Carmen Garcia Montero" w:date="2025-11-03T11:51:00Z" w:id="3916">
              <w:r w:rsidRPr="00117039" w:rsidDel="00597183">
                <w:rPr>
                  <w:rFonts w:ascii="Times New Roman" w:hAnsi="Times New Roman" w:eastAsia="Times New Roman" w:cs="Times New Roman"/>
                  <w:sz w:val="16"/>
                  <w:szCs w:val="16"/>
                  <w:lang w:val="en-GB" w:eastAsia="nb-NO"/>
                </w:rPr>
                <w:delText>20.1</w:delText>
              </w:r>
            </w:del>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17">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C5F26" w:rsidDel="00597183" w:rsidP="0082726A" w:rsidRDefault="00674AAB" w14:paraId="0B93DCC9" w14:textId="0071115B">
            <w:pPr>
              <w:spacing w:after="0" w:line="240" w:lineRule="auto"/>
              <w:textAlignment w:val="baseline"/>
              <w:rPr>
                <w:del w:author="Carmen Garcia Montero" w:date="2025-11-03T11:51:00Z" w:id="3918"/>
                <w:rFonts w:ascii="Times New Roman" w:hAnsi="Times New Roman" w:eastAsia="Times New Roman" w:cs="Times New Roman"/>
                <w:sz w:val="16"/>
                <w:szCs w:val="16"/>
                <w:lang w:val="en-GB" w:eastAsia="nb-NO"/>
              </w:rPr>
            </w:pPr>
            <w:del w:author="Carmen Garcia Montero" w:date="2025-11-03T11:51:00Z" w:id="3919">
              <w:r w:rsidRPr="00117039" w:rsidDel="00597183">
                <w:rPr>
                  <w:rFonts w:ascii="Times New Roman" w:hAnsi="Times New Roman" w:eastAsia="Times New Roman" w:cs="Times New Roman"/>
                  <w:sz w:val="16"/>
                  <w:szCs w:val="16"/>
                  <w:lang w:val="en-GB" w:eastAsia="nb-NO"/>
                </w:rPr>
                <w:delText xml:space="preserve">Notify information about the start of the product </w:delText>
              </w:r>
              <w:r w:rsidRPr="0FB228BD" w:rsidDel="00597183" w:rsidR="123B66DD">
                <w:rPr>
                  <w:rFonts w:ascii="Times New Roman" w:hAnsi="Times New Roman" w:eastAsia="Times New Roman" w:cs="Times New Roman"/>
                  <w:sz w:val="16"/>
                  <w:szCs w:val="16"/>
                  <w:lang w:val="en-GB" w:eastAsia="nb-NO"/>
                </w:rPr>
                <w:delText>prequalification</w:delText>
              </w:r>
            </w:del>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20">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7B1B" w:rsidR="00CC5F26" w:rsidDel="00597183" w:rsidP="0082726A" w:rsidRDefault="00CC5F26" w14:paraId="4289B4E8" w14:textId="12927462">
            <w:pPr>
              <w:spacing w:after="0" w:line="240" w:lineRule="auto"/>
              <w:textAlignment w:val="baseline"/>
              <w:rPr>
                <w:del w:author="Carmen Garcia Montero" w:date="2025-11-03T11:51:00Z" w:id="3921"/>
                <w:rFonts w:ascii="Times New Roman" w:hAnsi="Times New Roman" w:eastAsia="Times New Roman" w:cs="Times New Roman"/>
                <w:sz w:val="16"/>
                <w:szCs w:val="16"/>
                <w:lang w:val="en-GB" w:eastAsia="nb-NO"/>
              </w:rPr>
            </w:pPr>
            <w:del w:author="Carmen Garcia Montero" w:date="2025-11-03T11:51:00Z" w:id="3922">
              <w:r w:rsidRPr="00117039" w:rsidDel="00597183">
                <w:rPr>
                  <w:rFonts w:ascii="Times New Roman" w:hAnsi="Times New Roman" w:eastAsia="Times New Roman" w:cs="Times New Roman"/>
                  <w:sz w:val="16"/>
                  <w:szCs w:val="16"/>
                  <w:lang w:val="en-GB" w:eastAsia="nb-NO"/>
                </w:rPr>
                <w:delText xml:space="preserve">The service provider is informed by the product </w:delText>
              </w:r>
              <w:r w:rsidRPr="0FB228BD" w:rsidDel="00597183" w:rsidR="00F72436">
                <w:rPr>
                  <w:rFonts w:ascii="Times New Roman" w:hAnsi="Times New Roman" w:eastAsia="Times New Roman" w:cs="Times New Roman"/>
                  <w:sz w:val="16"/>
                  <w:szCs w:val="16"/>
                  <w:lang w:val="en-GB" w:eastAsia="nb-NO"/>
                </w:rPr>
                <w:delText>prequalification</w:delText>
              </w:r>
              <w:r w:rsidRPr="00117039" w:rsidDel="00597183">
                <w:rPr>
                  <w:rFonts w:ascii="Times New Roman" w:hAnsi="Times New Roman" w:eastAsia="Times New Roman" w:cs="Times New Roman"/>
                  <w:sz w:val="16"/>
                  <w:szCs w:val="16"/>
                  <w:lang w:val="en-GB" w:eastAsia="nb-NO"/>
                </w:rPr>
                <w:delText xml:space="preserve"> responsible </w:delText>
              </w:r>
              <w:r w:rsidDel="00597183" w:rsidR="00C907C1">
                <w:rPr>
                  <w:rFonts w:ascii="Times New Roman" w:hAnsi="Times New Roman" w:eastAsia="Times New Roman" w:cs="Times New Roman"/>
                  <w:sz w:val="16"/>
                  <w:szCs w:val="16"/>
                  <w:lang w:val="en-GB" w:eastAsia="nb-NO"/>
                </w:rPr>
                <w:delText>party</w:delText>
              </w:r>
              <w:r w:rsidRPr="00117039" w:rsidDel="00597183">
                <w:rPr>
                  <w:rFonts w:ascii="Times New Roman" w:hAnsi="Times New Roman" w:eastAsia="Times New Roman" w:cs="Times New Roman"/>
                  <w:sz w:val="16"/>
                  <w:szCs w:val="16"/>
                  <w:lang w:val="en-GB" w:eastAsia="nb-NO"/>
                </w:rPr>
                <w:delText xml:space="preserve"> that product </w:delText>
              </w:r>
              <w:r w:rsidRPr="0FB228BD" w:rsidDel="00597183" w:rsidR="123B66DD">
                <w:rPr>
                  <w:rFonts w:ascii="Times New Roman" w:hAnsi="Times New Roman" w:eastAsia="Times New Roman" w:cs="Times New Roman"/>
                  <w:sz w:val="16"/>
                  <w:szCs w:val="16"/>
                  <w:lang w:val="en-GB" w:eastAsia="nb-NO"/>
                </w:rPr>
                <w:delText>prequalification</w:delText>
              </w:r>
              <w:r w:rsidRPr="00117039" w:rsidDel="00597183">
                <w:rPr>
                  <w:rFonts w:ascii="Times New Roman" w:hAnsi="Times New Roman" w:eastAsia="Times New Roman" w:cs="Times New Roman"/>
                  <w:sz w:val="16"/>
                  <w:szCs w:val="16"/>
                  <w:lang w:val="en-GB" w:eastAsia="nb-NO"/>
                </w:rPr>
                <w:delText xml:space="preserve"> according to national T&amp;C has been started.</w:delText>
              </w:r>
            </w:del>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23">
              <w:tcPr>
                <w:tcW w:w="131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C5F26" w:rsidDel="00597183" w:rsidP="0082726A" w:rsidRDefault="74C8BEE9" w14:paraId="37EDF05D" w14:textId="0275633F">
            <w:pPr>
              <w:spacing w:after="0" w:line="240" w:lineRule="auto"/>
              <w:textAlignment w:val="baseline"/>
              <w:rPr>
                <w:del w:author="Carmen Garcia Montero" w:date="2025-11-03T11:51:00Z" w:id="3924"/>
                <w:rFonts w:ascii="Times New Roman" w:hAnsi="Times New Roman" w:eastAsia="Times New Roman" w:cs="Times New Roman"/>
                <w:sz w:val="16"/>
                <w:szCs w:val="16"/>
                <w:lang w:val="en-GB" w:eastAsia="nb-NO"/>
              </w:rPr>
            </w:pPr>
            <w:del w:author="Carmen Garcia Montero" w:date="2025-11-03T11:51:00Z" w:id="3925">
              <w:r w:rsidRPr="0FB228BD" w:rsidDel="00597183">
                <w:rPr>
                  <w:rFonts w:ascii="Times New Roman" w:hAnsi="Times New Roman" w:eastAsia="Times New Roman" w:cs="Times New Roman"/>
                  <w:sz w:val="16"/>
                  <w:szCs w:val="16"/>
                  <w:lang w:val="en-GB" w:eastAsia="nb-NO"/>
                </w:rPr>
                <w:delText xml:space="preserve">Product </w:delText>
              </w:r>
              <w:r w:rsidRPr="0FB228BD" w:rsidDel="00597183" w:rsidR="00F72436">
                <w:rPr>
                  <w:rFonts w:ascii="Times New Roman" w:hAnsi="Times New Roman" w:eastAsia="Times New Roman" w:cs="Times New Roman"/>
                  <w:sz w:val="16"/>
                  <w:szCs w:val="16"/>
                  <w:lang w:val="en-GB" w:eastAsia="nb-NO"/>
                </w:rPr>
                <w:delText>prequalification</w:delText>
              </w:r>
              <w:r w:rsidRPr="0FB228BD" w:rsidDel="00597183">
                <w:rPr>
                  <w:rFonts w:ascii="Times New Roman" w:hAnsi="Times New Roman" w:eastAsia="Times New Roman" w:cs="Times New Roman"/>
                  <w:sz w:val="16"/>
                  <w:szCs w:val="16"/>
                  <w:lang w:val="en-GB" w:eastAsia="nb-NO"/>
                </w:rPr>
                <w:delText xml:space="preserve"> responsible</w:delText>
              </w:r>
              <w:r w:rsidRPr="0FB228BD" w:rsidDel="00597183" w:rsidR="23D2AFFD">
                <w:rPr>
                  <w:rFonts w:ascii="Times New Roman" w:hAnsi="Times New Roman" w:eastAsia="Times New Roman" w:cs="Times New Roman"/>
                  <w:sz w:val="16"/>
                  <w:szCs w:val="16"/>
                  <w:lang w:val="en-GB" w:eastAsia="nb-NO"/>
                </w:rPr>
                <w:delText xml:space="preserve"> party</w:delText>
              </w:r>
            </w:del>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26">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C5F26" w:rsidDel="00597183" w:rsidP="0082726A" w:rsidRDefault="00BA6029" w14:paraId="3E2AEF96" w14:textId="0A114A9B">
            <w:pPr>
              <w:spacing w:after="0" w:line="240" w:lineRule="auto"/>
              <w:textAlignment w:val="baseline"/>
              <w:rPr>
                <w:del w:author="Carmen Garcia Montero" w:date="2025-11-03T11:51:00Z" w:id="3927"/>
                <w:rFonts w:ascii="Times New Roman" w:hAnsi="Times New Roman" w:eastAsia="Times New Roman" w:cs="Times New Roman"/>
                <w:sz w:val="16"/>
                <w:szCs w:val="16"/>
                <w:lang w:val="en-GB" w:eastAsia="nb-NO"/>
              </w:rPr>
            </w:pPr>
            <w:del w:author="Carmen Garcia Montero" w:date="2025-11-03T11:51:00Z" w:id="3928">
              <w:r w:rsidRPr="00117039" w:rsidDel="00597183">
                <w:rPr>
                  <w:rFonts w:ascii="Times New Roman" w:hAnsi="Times New Roman" w:eastAsia="Times New Roman" w:cs="Times New Roman"/>
                  <w:sz w:val="16"/>
                  <w:szCs w:val="16"/>
                  <w:lang w:val="en-GB" w:eastAsia="nb-NO"/>
                </w:rPr>
                <w:delText>Service provider</w:delText>
              </w:r>
            </w:del>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Change w:author="Carmen Garcia Montero" w:date="2025-11-03T11:15:00Z" w:id="3929">
              <w:tcPr>
                <w:tcW w:w="1236" w:type="dxa"/>
                <w:gridSpan w:val="3"/>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CC5F26" w:rsidDel="00597183" w:rsidP="0082726A" w:rsidRDefault="006115D0" w14:paraId="10361221" w14:textId="6FC66670">
            <w:pPr>
              <w:spacing w:after="0" w:line="240" w:lineRule="auto"/>
              <w:textAlignment w:val="baseline"/>
              <w:rPr>
                <w:del w:author="Carmen Garcia Montero" w:date="2025-11-03T11:51:00Z" w:id="3930"/>
                <w:rFonts w:ascii="Times New Roman" w:hAnsi="Times New Roman" w:eastAsia="Times New Roman" w:cs="Times New Roman"/>
                <w:sz w:val="16"/>
                <w:szCs w:val="16"/>
                <w:lang w:val="en-GB" w:eastAsia="nb-NO"/>
              </w:rPr>
            </w:pPr>
            <w:del w:author="Carmen Garcia Montero" w:date="2025-11-03T11:51:00Z" w:id="3931">
              <w:r w:rsidDel="00597183">
                <w:rPr>
                  <w:rFonts w:ascii="Times New Roman" w:hAnsi="Times New Roman" w:eastAsia="Times New Roman" w:cs="Times New Roman"/>
                  <w:sz w:val="16"/>
                  <w:szCs w:val="16"/>
                  <w:lang w:val="en-GB" w:eastAsia="nb-NO"/>
                </w:rPr>
                <w:delText>AU</w:delText>
              </w:r>
              <w:r w:rsidRPr="00117039" w:rsidDel="00597183" w:rsidR="006A64CC">
                <w:rPr>
                  <w:rFonts w:ascii="Times New Roman" w:hAnsi="Times New Roman" w:eastAsia="Times New Roman" w:cs="Times New Roman"/>
                  <w:sz w:val="16"/>
                  <w:szCs w:val="16"/>
                  <w:lang w:val="en-GB" w:eastAsia="nb-NO"/>
                </w:rPr>
                <w:delText xml:space="preserve"> – Information about the start of a product </w:delText>
              </w:r>
              <w:r w:rsidRPr="0FB228BD" w:rsidDel="00597183" w:rsidR="123B66DD">
                <w:rPr>
                  <w:rFonts w:ascii="Times New Roman" w:hAnsi="Times New Roman" w:eastAsia="Times New Roman" w:cs="Times New Roman"/>
                  <w:sz w:val="16"/>
                  <w:szCs w:val="16"/>
                  <w:lang w:val="en-GB" w:eastAsia="nb-NO"/>
                </w:rPr>
                <w:delText>prequalification</w:delText>
              </w:r>
            </w:del>
          </w:p>
        </w:tc>
      </w:tr>
      <w:tr w:rsidRPr="00D26981" w:rsidR="00F47500" w:rsidDel="00597183" w:rsidTr="00A86E04" w14:paraId="206B5191" w14:textId="49F99060">
        <w:tblPrEx>
          <w:tblCellMar>
            <w:left w:w="0" w:type="dxa"/>
            <w:right w:w="0" w:type="dxa"/>
          </w:tblCellMar>
          <w:tblPrExChange w:author="Carmen Garcia Montero" w:date="2025-11-03T11:15:00Z" w:id="3932">
            <w:tblPrEx>
              <w:tblW w:w="9014" w:type="dxa"/>
            </w:tblPrEx>
          </w:tblPrExChange>
        </w:tblPrEx>
        <w:trPr>
          <w:gridAfter w:val="2"/>
          <w:wAfter w:w="64" w:type="dxa"/>
          <w:trHeight w:val="300"/>
          <w:del w:author="Carmen Garcia Montero" w:date="2025-11-03T11:51:00Z" w:id="3933"/>
          <w:trPrChange w:author="Carmen Garcia Montero" w:date="2025-11-03T11:15:00Z" w:id="3934">
            <w:trPr>
              <w:gridAfter w:val="2"/>
              <w:wAfter w:w="6" w:type="dxa"/>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Change w:author="Carmen Garcia Montero" w:date="2025-11-03T11:15:00Z" w:id="3935">
              <w:tcPr>
                <w:tcW w:w="686" w:type="dxa"/>
                <w:gridSpan w:val="2"/>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CE5CA7" w:rsidDel="00597183" w:rsidP="0082726A" w:rsidRDefault="007D7EA4" w14:paraId="4CA111E5" w14:textId="69B5E35B">
            <w:pPr>
              <w:spacing w:after="0" w:line="240" w:lineRule="auto"/>
              <w:textAlignment w:val="baseline"/>
              <w:rPr>
                <w:del w:author="Carmen Garcia Montero" w:date="2025-11-03T11:51:00Z" w:id="3936"/>
                <w:rFonts w:ascii="Times New Roman" w:hAnsi="Times New Roman" w:eastAsia="Times New Roman" w:cs="Times New Roman"/>
                <w:sz w:val="16"/>
                <w:szCs w:val="16"/>
                <w:lang w:val="en-GB" w:eastAsia="nb-NO"/>
              </w:rPr>
            </w:pPr>
            <w:del w:author="Carmen Garcia Montero" w:date="2025-11-03T11:51:00Z" w:id="3937">
              <w:r w:rsidRPr="00117039" w:rsidDel="00597183">
                <w:rPr>
                  <w:rFonts w:ascii="Times New Roman" w:hAnsi="Times New Roman" w:eastAsia="Times New Roman" w:cs="Times New Roman"/>
                  <w:sz w:val="16"/>
                  <w:szCs w:val="16"/>
                  <w:lang w:val="en-GB" w:eastAsia="nb-NO"/>
                </w:rPr>
                <w:delText>20.</w:delText>
              </w:r>
              <w:r w:rsidRPr="0FB228BD" w:rsidDel="00597183" w:rsidR="7D9A5668">
                <w:rPr>
                  <w:rFonts w:ascii="Times New Roman" w:hAnsi="Times New Roman" w:eastAsia="Times New Roman" w:cs="Times New Roman"/>
                  <w:sz w:val="16"/>
                  <w:szCs w:val="16"/>
                  <w:lang w:val="en-GB" w:eastAsia="nb-NO"/>
                </w:rPr>
                <w:delText>2</w:delText>
              </w:r>
            </w:del>
            <w:del w:author="Carmen Garcia Montero" w:date="2025-11-03T11:22:00Z" w:id="3938">
              <w:r w:rsidRPr="0FB228BD" w:rsidDel="00663681" w:rsidR="454480A0">
                <w:rPr>
                  <w:rFonts w:ascii="Times New Roman" w:hAnsi="Times New Roman" w:eastAsia="Times New Roman" w:cs="Times New Roman"/>
                  <w:sz w:val="16"/>
                  <w:szCs w:val="16"/>
                  <w:lang w:val="en-GB" w:eastAsia="nb-NO"/>
                </w:rPr>
                <w:delText>a</w:delText>
              </w:r>
            </w:del>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39">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E5CA7" w:rsidDel="00597183" w:rsidP="0082726A" w:rsidRDefault="00D15364" w14:paraId="5A38564E" w14:textId="1753FF59">
            <w:pPr>
              <w:spacing w:after="0" w:line="240" w:lineRule="auto"/>
              <w:textAlignment w:val="baseline"/>
              <w:rPr>
                <w:del w:author="Carmen Garcia Montero" w:date="2025-11-03T11:51:00Z" w:id="3940"/>
                <w:rFonts w:ascii="Times New Roman" w:hAnsi="Times New Roman" w:eastAsia="Times New Roman" w:cs="Times New Roman"/>
                <w:sz w:val="16"/>
                <w:szCs w:val="16"/>
                <w:lang w:val="en-GB" w:eastAsia="nb-NO"/>
              </w:rPr>
            </w:pPr>
            <w:del w:author="Carmen Garcia Montero" w:date="2025-11-03T11:22:00Z" w:id="3941">
              <w:r w:rsidRPr="00117039" w:rsidDel="00663681">
                <w:rPr>
                  <w:rFonts w:ascii="Times New Roman" w:hAnsi="Times New Roman" w:eastAsia="Times New Roman" w:cs="Times New Roman"/>
                  <w:sz w:val="16"/>
                  <w:szCs w:val="16"/>
                  <w:lang w:val="en-GB" w:eastAsia="nb-NO"/>
                </w:rPr>
                <w:delText>[Conditional]</w:delText>
              </w:r>
            </w:del>
            <w:del w:author="Carmen Garcia Montero" w:date="2025-11-03T11:51:00Z" w:id="3942">
              <w:r w:rsidRPr="00117039" w:rsidDel="00597183">
                <w:rPr>
                  <w:rFonts w:ascii="Times New Roman" w:hAnsi="Times New Roman" w:eastAsia="Times New Roman" w:cs="Times New Roman"/>
                  <w:sz w:val="16"/>
                  <w:szCs w:val="16"/>
                  <w:lang w:val="en-GB" w:eastAsia="nb-NO"/>
                </w:rPr>
                <w:delText xml:space="preserve"> </w:delText>
              </w:r>
              <w:r w:rsidRPr="00117039" w:rsidDel="00597183" w:rsidR="007D7EA4">
                <w:rPr>
                  <w:rFonts w:ascii="Times New Roman" w:hAnsi="Times New Roman" w:eastAsia="Times New Roman" w:cs="Times New Roman"/>
                  <w:sz w:val="16"/>
                  <w:szCs w:val="16"/>
                  <w:lang w:val="en-GB" w:eastAsia="nb-NO"/>
                </w:rPr>
                <w:delText xml:space="preserve">Send technical data for </w:delText>
              </w:r>
              <w:r w:rsidRPr="00117039" w:rsidDel="00597183" w:rsidR="00DA7C24">
                <w:rPr>
                  <w:rFonts w:ascii="Times New Roman" w:hAnsi="Times New Roman" w:eastAsia="Times New Roman" w:cs="Times New Roman"/>
                  <w:sz w:val="16"/>
                  <w:szCs w:val="16"/>
                  <w:lang w:val="en-GB" w:eastAsia="nb-NO"/>
                </w:rPr>
                <w:delText xml:space="preserve">the product </w:delText>
              </w:r>
              <w:r w:rsidRPr="0FB228BD" w:rsidDel="00597183" w:rsidR="00F72436">
                <w:rPr>
                  <w:rFonts w:ascii="Times New Roman" w:hAnsi="Times New Roman" w:eastAsia="Times New Roman" w:cs="Times New Roman"/>
                  <w:sz w:val="16"/>
                  <w:szCs w:val="16"/>
                  <w:lang w:val="en-GB" w:eastAsia="nb-NO"/>
                </w:rPr>
                <w:delText>prequalification</w:delText>
              </w:r>
            </w:del>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43">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E5CA7" w:rsidDel="00597183" w:rsidP="0082726A" w:rsidRDefault="00EA7AFD" w14:paraId="3E53DF8E" w14:textId="7509ED1E">
            <w:pPr>
              <w:spacing w:after="0" w:line="240" w:lineRule="auto"/>
              <w:textAlignment w:val="baseline"/>
              <w:rPr>
                <w:del w:author="Carmen Garcia Montero" w:date="2025-11-03T11:51:00Z" w:id="3944"/>
                <w:rFonts w:ascii="Times New Roman" w:hAnsi="Times New Roman" w:eastAsia="Times New Roman" w:cs="Times New Roman"/>
                <w:sz w:val="16"/>
                <w:szCs w:val="16"/>
                <w:lang w:val="en-GB" w:eastAsia="nb-NO"/>
              </w:rPr>
            </w:pPr>
            <w:del w:author="Carmen Garcia Montero" w:date="2025-11-03T11:22:00Z" w:id="3945">
              <w:r w:rsidRPr="00117039" w:rsidDel="00663681">
                <w:rPr>
                  <w:rFonts w:ascii="Times New Roman" w:hAnsi="Times New Roman" w:eastAsia="Times New Roman" w:cs="Times New Roman"/>
                  <w:sz w:val="16"/>
                  <w:szCs w:val="16"/>
                  <w:lang w:val="en-GB" w:eastAsia="nb-NO"/>
                </w:rPr>
                <w:delText>[Conditional]</w:delText>
              </w:r>
            </w:del>
            <w:del w:author="Carmen Garcia Montero" w:date="2025-11-03T11:51:00Z" w:id="3946">
              <w:r w:rsidRPr="00117039" w:rsidDel="00597183">
                <w:rPr>
                  <w:rFonts w:ascii="Times New Roman" w:hAnsi="Times New Roman" w:eastAsia="Times New Roman" w:cs="Times New Roman"/>
                  <w:sz w:val="16"/>
                  <w:szCs w:val="16"/>
                  <w:lang w:val="en-GB" w:eastAsia="nb-NO"/>
                </w:rPr>
                <w:delText xml:space="preserve"> </w:delText>
              </w:r>
              <w:r w:rsidRPr="00117039" w:rsidDel="00597183" w:rsidR="00DA7C24">
                <w:rPr>
                  <w:rFonts w:ascii="Times New Roman" w:hAnsi="Times New Roman" w:eastAsia="Times New Roman" w:cs="Times New Roman"/>
                  <w:sz w:val="16"/>
                  <w:szCs w:val="16"/>
                  <w:lang w:val="en-GB" w:eastAsia="nb-NO"/>
                </w:rPr>
                <w:delText xml:space="preserve">The service provider sends the </w:delText>
              </w:r>
              <w:r w:rsidRPr="00117039" w:rsidDel="00597183">
                <w:rPr>
                  <w:rFonts w:ascii="Times New Roman" w:hAnsi="Times New Roman" w:eastAsia="Times New Roman" w:cs="Times New Roman"/>
                  <w:sz w:val="16"/>
                  <w:szCs w:val="16"/>
                  <w:lang w:val="en-GB" w:eastAsia="nb-NO"/>
                </w:rPr>
                <w:delText>required</w:delText>
              </w:r>
              <w:r w:rsidRPr="00117039" w:rsidDel="00597183" w:rsidR="00DA7C24">
                <w:rPr>
                  <w:rFonts w:ascii="Times New Roman" w:hAnsi="Times New Roman" w:eastAsia="Times New Roman" w:cs="Times New Roman"/>
                  <w:sz w:val="16"/>
                  <w:szCs w:val="16"/>
                  <w:lang w:val="en-GB" w:eastAsia="nb-NO"/>
                </w:rPr>
                <w:delText xml:space="preserve"> technical data for performing the product </w:delText>
              </w:r>
              <w:r w:rsidRPr="0FB228BD" w:rsidDel="00597183" w:rsidR="123B66DD">
                <w:rPr>
                  <w:rFonts w:ascii="Times New Roman" w:hAnsi="Times New Roman" w:eastAsia="Times New Roman" w:cs="Times New Roman"/>
                  <w:sz w:val="16"/>
                  <w:szCs w:val="16"/>
                  <w:lang w:val="en-GB" w:eastAsia="nb-NO"/>
                </w:rPr>
                <w:delText>prequalification</w:delText>
              </w:r>
              <w:r w:rsidRPr="00117039" w:rsidDel="00597183" w:rsidR="00DA7C24">
                <w:rPr>
                  <w:rFonts w:ascii="Times New Roman" w:hAnsi="Times New Roman" w:eastAsia="Times New Roman" w:cs="Times New Roman"/>
                  <w:sz w:val="16"/>
                  <w:szCs w:val="16"/>
                  <w:lang w:val="en-GB" w:eastAsia="nb-NO"/>
                </w:rPr>
                <w:delText>.</w:delText>
              </w:r>
            </w:del>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47">
              <w:tcPr>
                <w:tcW w:w="131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2ED3" w:rsidR="00CE5CA7" w:rsidDel="00597183" w:rsidP="0082726A" w:rsidRDefault="00DA7C24" w14:paraId="32B40FAC" w14:textId="7B10BD2C">
            <w:pPr>
              <w:spacing w:after="0" w:line="240" w:lineRule="auto"/>
              <w:textAlignment w:val="baseline"/>
              <w:rPr>
                <w:del w:author="Carmen Garcia Montero" w:date="2025-11-03T11:51:00Z" w:id="3948"/>
                <w:rFonts w:ascii="Times New Roman" w:hAnsi="Times New Roman" w:eastAsia="Times New Roman" w:cs="Times New Roman"/>
                <w:sz w:val="16"/>
                <w:szCs w:val="16"/>
                <w:lang w:val="en-GB" w:eastAsia="nb-NO"/>
              </w:rPr>
            </w:pPr>
            <w:del w:author="Carmen Garcia Montero" w:date="2025-11-03T11:51:00Z" w:id="3949">
              <w:r w:rsidRPr="00117039" w:rsidDel="00597183">
                <w:rPr>
                  <w:rFonts w:ascii="Times New Roman" w:hAnsi="Times New Roman" w:eastAsia="Times New Roman" w:cs="Times New Roman"/>
                  <w:sz w:val="16"/>
                  <w:szCs w:val="16"/>
                  <w:lang w:val="en-GB" w:eastAsia="nb-NO"/>
                </w:rPr>
                <w:delText>Service provider</w:delText>
              </w:r>
            </w:del>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50">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CE5CA7" w:rsidDel="00597183" w:rsidP="0082726A" w:rsidRDefault="3330865B" w14:paraId="40C9FF18" w14:textId="7C654391">
            <w:pPr>
              <w:spacing w:after="0" w:line="240" w:lineRule="auto"/>
              <w:textAlignment w:val="baseline"/>
              <w:rPr>
                <w:del w:author="Carmen Garcia Montero" w:date="2025-11-03T11:51:00Z" w:id="3951"/>
                <w:rFonts w:ascii="Times New Roman" w:hAnsi="Times New Roman" w:eastAsia="Times New Roman" w:cs="Times New Roman"/>
                <w:sz w:val="16"/>
                <w:szCs w:val="16"/>
                <w:lang w:val="en-GB" w:eastAsia="nb-NO"/>
              </w:rPr>
            </w:pPr>
            <w:del w:author="Carmen Garcia Montero" w:date="2025-11-03T11:51:00Z" w:id="3952">
              <w:r w:rsidRPr="0FB228BD" w:rsidDel="00597183">
                <w:rPr>
                  <w:rFonts w:ascii="Times New Roman" w:hAnsi="Times New Roman" w:eastAsia="Times New Roman" w:cs="Times New Roman"/>
                  <w:sz w:val="16"/>
                  <w:szCs w:val="16"/>
                  <w:lang w:val="en-GB" w:eastAsia="nb-NO"/>
                </w:rPr>
                <w:delText xml:space="preserve">Product </w:delText>
              </w:r>
              <w:r w:rsidRPr="0FB228BD" w:rsidDel="00597183" w:rsidR="00F72436">
                <w:rPr>
                  <w:rFonts w:ascii="Times New Roman" w:hAnsi="Times New Roman" w:eastAsia="Times New Roman" w:cs="Times New Roman"/>
                  <w:sz w:val="16"/>
                  <w:szCs w:val="16"/>
                  <w:lang w:val="en-GB" w:eastAsia="nb-NO"/>
                </w:rPr>
                <w:delText>prequalification</w:delText>
              </w:r>
              <w:r w:rsidRPr="0FB228BD" w:rsidDel="00597183">
                <w:rPr>
                  <w:rFonts w:ascii="Times New Roman" w:hAnsi="Times New Roman" w:eastAsia="Times New Roman" w:cs="Times New Roman"/>
                  <w:sz w:val="16"/>
                  <w:szCs w:val="16"/>
                  <w:lang w:val="en-GB" w:eastAsia="nb-NO"/>
                </w:rPr>
                <w:delText xml:space="preserve"> responsible</w:delText>
              </w:r>
              <w:r w:rsidRPr="0FB228BD" w:rsidDel="00597183" w:rsidR="23D2AFFD">
                <w:rPr>
                  <w:rFonts w:ascii="Times New Roman" w:hAnsi="Times New Roman" w:eastAsia="Times New Roman" w:cs="Times New Roman"/>
                  <w:sz w:val="16"/>
                  <w:szCs w:val="16"/>
                  <w:lang w:val="en-GB" w:eastAsia="nb-NO"/>
                </w:rPr>
                <w:delText xml:space="preserve"> party</w:delText>
              </w:r>
            </w:del>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Change w:author="Carmen Garcia Montero" w:date="2025-11-03T11:15:00Z" w:id="3953">
              <w:tcPr>
                <w:tcW w:w="1236" w:type="dxa"/>
                <w:gridSpan w:val="3"/>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CE5CA7" w:rsidDel="00597183" w:rsidP="0082726A" w:rsidRDefault="015B8A6C" w14:paraId="204C0BBF" w14:textId="3B411564">
            <w:pPr>
              <w:spacing w:after="0" w:line="240" w:lineRule="auto"/>
              <w:textAlignment w:val="baseline"/>
              <w:rPr>
                <w:del w:author="Carmen Garcia Montero" w:date="2025-11-03T11:51:00Z" w:id="3954"/>
                <w:rFonts w:ascii="Times New Roman" w:hAnsi="Times New Roman" w:eastAsia="Times New Roman" w:cs="Times New Roman"/>
                <w:sz w:val="16"/>
                <w:szCs w:val="16"/>
                <w:lang w:val="en-GB" w:eastAsia="nb-NO"/>
              </w:rPr>
            </w:pPr>
            <w:del w:author="Carmen Garcia Montero" w:date="2025-11-03T11:51:00Z" w:id="3955">
              <w:r w:rsidRPr="0FB228BD" w:rsidDel="00597183">
                <w:rPr>
                  <w:rFonts w:ascii="Times New Roman" w:hAnsi="Times New Roman" w:eastAsia="Times New Roman" w:cs="Times New Roman"/>
                  <w:sz w:val="16"/>
                  <w:szCs w:val="16"/>
                  <w:lang w:val="en-GB" w:eastAsia="nb-NO"/>
                </w:rPr>
                <w:delText>AV</w:delText>
              </w:r>
              <w:r w:rsidRPr="0FB228BD" w:rsidDel="00597183" w:rsidR="3330865B">
                <w:rPr>
                  <w:rFonts w:ascii="Times New Roman" w:hAnsi="Times New Roman" w:eastAsia="Times New Roman" w:cs="Times New Roman"/>
                  <w:sz w:val="16"/>
                  <w:szCs w:val="16"/>
                  <w:lang w:val="en-GB" w:eastAsia="nb-NO"/>
                </w:rPr>
                <w:delText xml:space="preserve"> – Technical data for</w:delText>
              </w:r>
              <w:r w:rsidRPr="0FB228BD" w:rsidDel="00597183" w:rsidR="69EC0A1A">
                <w:rPr>
                  <w:rFonts w:ascii="Times New Roman" w:hAnsi="Times New Roman" w:eastAsia="Times New Roman" w:cs="Times New Roman"/>
                  <w:sz w:val="16"/>
                  <w:szCs w:val="16"/>
                  <w:lang w:val="en-GB" w:eastAsia="nb-NO"/>
                </w:rPr>
                <w:delText xml:space="preserve"> product </w:delText>
              </w:r>
              <w:r w:rsidRPr="0FB228BD" w:rsidDel="00597183" w:rsidR="00F72436">
                <w:rPr>
                  <w:rFonts w:ascii="Times New Roman" w:hAnsi="Times New Roman" w:eastAsia="Times New Roman" w:cs="Times New Roman"/>
                  <w:sz w:val="16"/>
                  <w:szCs w:val="16"/>
                  <w:lang w:val="en-GB" w:eastAsia="nb-NO"/>
                </w:rPr>
                <w:delText>prequalification</w:delText>
              </w:r>
            </w:del>
          </w:p>
        </w:tc>
      </w:tr>
      <w:tr w:rsidRPr="00D26981" w:rsidR="001B3183" w:rsidDel="00597183" w:rsidTr="00A86E04" w14:paraId="06159AE8" w14:textId="48C0F236">
        <w:tblPrEx>
          <w:tblCellMar>
            <w:left w:w="0" w:type="dxa"/>
            <w:right w:w="0" w:type="dxa"/>
          </w:tblCellMar>
          <w:tblPrExChange w:author="Carmen Garcia Montero" w:date="2025-11-03T11:15:00Z" w:id="3956">
            <w:tblPrEx>
              <w:tblW w:w="9014" w:type="dxa"/>
            </w:tblPrEx>
          </w:tblPrExChange>
        </w:tblPrEx>
        <w:trPr>
          <w:trHeight w:val="300"/>
          <w:del w:author="Carmen Garcia Montero" w:date="2025-11-03T11:51:00Z" w:id="3957"/>
          <w:trPrChange w:author="Carmen Garcia Montero" w:date="2025-11-03T11:15:00Z" w:id="3958">
            <w:trPr>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Change w:author="Carmen Garcia Montero" w:date="2025-11-03T11:15:00Z" w:id="3959">
              <w:tcPr>
                <w:tcW w:w="686" w:type="dxa"/>
                <w:gridSpan w:val="2"/>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1B3183" w:rsidDel="00597183" w:rsidP="0082726A" w:rsidRDefault="0098754A" w14:paraId="7CC10569" w14:textId="151F7C0B">
            <w:pPr>
              <w:spacing w:after="0" w:line="240" w:lineRule="auto"/>
              <w:textAlignment w:val="baseline"/>
              <w:rPr>
                <w:del w:author="Carmen Garcia Montero" w:date="2025-11-03T11:51:00Z" w:id="3960"/>
                <w:rFonts w:ascii="Times New Roman" w:hAnsi="Times New Roman" w:eastAsia="Times New Roman" w:cs="Times New Roman"/>
                <w:sz w:val="16"/>
                <w:szCs w:val="16"/>
                <w:lang w:val="en-GB" w:eastAsia="nb-NO"/>
              </w:rPr>
            </w:pPr>
            <w:del w:author="Carmen Garcia Montero" w:date="2025-11-03T11:51:00Z" w:id="3961">
              <w:r w:rsidDel="00597183">
                <w:rPr>
                  <w:rFonts w:ascii="Times New Roman" w:hAnsi="Times New Roman" w:eastAsia="Times New Roman" w:cs="Times New Roman"/>
                  <w:sz w:val="16"/>
                  <w:szCs w:val="16"/>
                  <w:lang w:val="en-GB" w:eastAsia="nb-NO"/>
                </w:rPr>
                <w:delText>20.</w:delText>
              </w:r>
              <w:r w:rsidRPr="0FB228BD" w:rsidDel="00597183" w:rsidR="7D9A5668">
                <w:rPr>
                  <w:rFonts w:ascii="Times New Roman" w:hAnsi="Times New Roman" w:eastAsia="Times New Roman" w:cs="Times New Roman"/>
                  <w:sz w:val="16"/>
                  <w:szCs w:val="16"/>
                  <w:lang w:val="en-GB" w:eastAsia="nb-NO"/>
                </w:rPr>
                <w:delText>2</w:delText>
              </w:r>
            </w:del>
            <w:del w:author="Carmen Garcia Montero" w:date="2025-11-03T11:22:00Z" w:id="3962">
              <w:r w:rsidRPr="0FB228BD" w:rsidDel="00663681" w:rsidR="7D9A5668">
                <w:rPr>
                  <w:rFonts w:ascii="Times New Roman" w:hAnsi="Times New Roman" w:eastAsia="Times New Roman" w:cs="Times New Roman"/>
                  <w:sz w:val="16"/>
                  <w:szCs w:val="16"/>
                  <w:lang w:val="en-GB" w:eastAsia="nb-NO"/>
                </w:rPr>
                <w:delText>b</w:delText>
              </w:r>
            </w:del>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63">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1B3183" w:rsidDel="00597183" w:rsidP="0082726A" w:rsidRDefault="004C4595" w14:paraId="13F9913F" w14:textId="78D72E11">
            <w:pPr>
              <w:spacing w:after="0" w:line="240" w:lineRule="auto"/>
              <w:textAlignment w:val="baseline"/>
              <w:rPr>
                <w:del w:author="Carmen Garcia Montero" w:date="2025-11-03T11:51:00Z" w:id="3964"/>
                <w:rFonts w:ascii="Times New Roman" w:hAnsi="Times New Roman" w:eastAsia="Times New Roman" w:cs="Times New Roman"/>
                <w:sz w:val="16"/>
                <w:szCs w:val="16"/>
                <w:lang w:val="en-GB" w:eastAsia="nb-NO"/>
              </w:rPr>
            </w:pPr>
            <w:del w:author="Carmen Garcia Montero" w:date="2025-11-03T11:51:00Z" w:id="3965">
              <w:r w:rsidRPr="00117039" w:rsidDel="00597183">
                <w:rPr>
                  <w:rFonts w:ascii="Times New Roman" w:hAnsi="Times New Roman" w:eastAsia="Times New Roman" w:cs="Times New Roman"/>
                  <w:sz w:val="16"/>
                  <w:szCs w:val="16"/>
                  <w:lang w:val="en-GB" w:eastAsia="nb-NO"/>
                </w:rPr>
                <w:delText xml:space="preserve">Send technical data for the product </w:delText>
              </w:r>
              <w:r w:rsidRPr="0FB228BD" w:rsidDel="00597183" w:rsidR="2549D829">
                <w:rPr>
                  <w:rFonts w:ascii="Times New Roman" w:hAnsi="Times New Roman" w:eastAsia="Times New Roman" w:cs="Times New Roman"/>
                  <w:sz w:val="16"/>
                  <w:szCs w:val="16"/>
                  <w:lang w:val="en-GB" w:eastAsia="nb-NO"/>
                </w:rPr>
                <w:delText>prequalification</w:delText>
              </w:r>
            </w:del>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66">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1B3183" w:rsidDel="00597183" w:rsidP="0082726A" w:rsidRDefault="0098754A" w14:paraId="6845DA5A" w14:textId="2A2D83AE">
            <w:pPr>
              <w:spacing w:after="0" w:line="240" w:lineRule="auto"/>
              <w:textAlignment w:val="baseline"/>
              <w:rPr>
                <w:del w:author="Carmen Garcia Montero" w:date="2025-11-03T11:51:00Z" w:id="3967"/>
                <w:rFonts w:ascii="Times New Roman" w:hAnsi="Times New Roman" w:eastAsia="Times New Roman" w:cs="Times New Roman"/>
                <w:sz w:val="16"/>
                <w:szCs w:val="16"/>
                <w:lang w:val="en-GB" w:eastAsia="nb-NO"/>
              </w:rPr>
            </w:pPr>
            <w:del w:author="Carmen Garcia Montero" w:date="2025-11-03T11:51:00Z" w:id="3968">
              <w:r w:rsidDel="00597183">
                <w:rPr>
                  <w:rFonts w:ascii="Times New Roman" w:hAnsi="Times New Roman" w:eastAsia="Times New Roman" w:cs="Times New Roman"/>
                  <w:sz w:val="16"/>
                  <w:szCs w:val="16"/>
                  <w:lang w:val="en-GB" w:eastAsia="nb-NO"/>
                </w:rPr>
                <w:delText xml:space="preserve">The </w:delText>
              </w:r>
              <w:r w:rsidRPr="0FB228BD" w:rsidDel="00597183" w:rsidR="2549D829">
                <w:rPr>
                  <w:rFonts w:ascii="Times New Roman" w:hAnsi="Times New Roman" w:eastAsia="Times New Roman" w:cs="Times New Roman"/>
                  <w:sz w:val="16"/>
                  <w:szCs w:val="16"/>
                  <w:lang w:val="en-GB" w:eastAsia="nb-NO"/>
                </w:rPr>
                <w:delText>Service</w:delText>
              </w:r>
              <w:r w:rsidDel="00597183" w:rsidR="004C4595">
                <w:rPr>
                  <w:rFonts w:ascii="Times New Roman" w:hAnsi="Times New Roman" w:eastAsia="Times New Roman" w:cs="Times New Roman"/>
                  <w:sz w:val="16"/>
                  <w:szCs w:val="16"/>
                  <w:lang w:val="en-GB" w:eastAsia="nb-NO"/>
                </w:rPr>
                <w:delText xml:space="preserve"> provider</w:delText>
              </w:r>
              <w:r w:rsidDel="00597183">
                <w:rPr>
                  <w:rFonts w:ascii="Times New Roman" w:hAnsi="Times New Roman" w:eastAsia="Times New Roman" w:cs="Times New Roman"/>
                  <w:sz w:val="16"/>
                  <w:szCs w:val="16"/>
                  <w:lang w:val="en-GB" w:eastAsia="nb-NO"/>
                </w:rPr>
                <w:delText xml:space="preserve"> send</w:delText>
              </w:r>
              <w:r w:rsidDel="00597183" w:rsidR="004C4595">
                <w:rPr>
                  <w:rFonts w:ascii="Times New Roman" w:hAnsi="Times New Roman" w:eastAsia="Times New Roman" w:cs="Times New Roman"/>
                  <w:sz w:val="16"/>
                  <w:szCs w:val="16"/>
                  <w:lang w:val="en-GB" w:eastAsia="nb-NO"/>
                </w:rPr>
                <w:delText>s</w:delText>
              </w:r>
              <w:r w:rsidDel="00597183">
                <w:rPr>
                  <w:rFonts w:ascii="Times New Roman" w:hAnsi="Times New Roman" w:eastAsia="Times New Roman" w:cs="Times New Roman"/>
                  <w:sz w:val="16"/>
                  <w:szCs w:val="16"/>
                  <w:lang w:val="en-GB" w:eastAsia="nb-NO"/>
                </w:rPr>
                <w:delText xml:space="preserve"> the technical data to the SP module administrator, who will store it</w:delText>
              </w:r>
            </w:del>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69">
              <w:tcPr>
                <w:tcW w:w="131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1B3183" w:rsidDel="00597183" w:rsidP="0082726A" w:rsidRDefault="2549D829" w14:paraId="5AD69EF0" w14:textId="063DCB7E">
            <w:pPr>
              <w:spacing w:after="0" w:line="240" w:lineRule="auto"/>
              <w:textAlignment w:val="baseline"/>
              <w:rPr>
                <w:del w:author="Carmen Garcia Montero" w:date="2025-11-03T11:51:00Z" w:id="3970"/>
                <w:rFonts w:ascii="Times New Roman" w:hAnsi="Times New Roman" w:eastAsia="Times New Roman" w:cs="Times New Roman"/>
                <w:sz w:val="16"/>
                <w:szCs w:val="16"/>
                <w:lang w:val="en-GB" w:eastAsia="nb-NO"/>
              </w:rPr>
            </w:pPr>
            <w:del w:author="Carmen Garcia Montero" w:date="2025-11-03T11:51:00Z" w:id="3971">
              <w:r w:rsidRPr="0FB228BD" w:rsidDel="00597183">
                <w:rPr>
                  <w:rFonts w:ascii="Times New Roman" w:hAnsi="Times New Roman" w:eastAsia="Times New Roman" w:cs="Times New Roman"/>
                  <w:sz w:val="16"/>
                  <w:szCs w:val="16"/>
                  <w:lang w:val="en-GB" w:eastAsia="nb-NO"/>
                </w:rPr>
                <w:delText>Service provider</w:delText>
              </w:r>
            </w:del>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72">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1B3183" w:rsidDel="00597183" w:rsidP="0082726A" w:rsidRDefault="0098754A" w14:paraId="769C3AC5" w14:textId="1E669E26">
            <w:pPr>
              <w:spacing w:after="0" w:line="240" w:lineRule="auto"/>
              <w:textAlignment w:val="baseline"/>
              <w:rPr>
                <w:del w:author="Carmen Garcia Montero" w:date="2025-11-03T11:51:00Z" w:id="3973"/>
                <w:rFonts w:ascii="Times New Roman" w:hAnsi="Times New Roman" w:eastAsia="Times New Roman" w:cs="Times New Roman"/>
                <w:sz w:val="16"/>
                <w:szCs w:val="16"/>
                <w:lang w:val="en-GB" w:eastAsia="nb-NO"/>
              </w:rPr>
            </w:pPr>
            <w:del w:author="Carmen Garcia Montero" w:date="2025-11-03T11:51:00Z" w:id="3974">
              <w:r w:rsidDel="00597183">
                <w:rPr>
                  <w:rFonts w:ascii="Times New Roman" w:hAnsi="Times New Roman" w:eastAsia="Times New Roman" w:cs="Times New Roman"/>
                  <w:sz w:val="16"/>
                  <w:szCs w:val="16"/>
                  <w:lang w:val="en-GB" w:eastAsia="nb-NO"/>
                </w:rPr>
                <w:delText>SP Module administrator</w:delText>
              </w:r>
            </w:del>
          </w:p>
        </w:tc>
        <w:tc>
          <w:tcPr>
            <w:tcW w:w="1289" w:type="dxa"/>
            <w:gridSpan w:val="3"/>
            <w:tcBorders>
              <w:top w:val="single" w:color="000000" w:themeColor="text1" w:sz="6" w:space="0"/>
              <w:left w:val="single" w:color="000000" w:themeColor="text1" w:sz="6" w:space="0"/>
              <w:bottom w:val="single" w:color="000000" w:themeColor="text1" w:sz="6" w:space="0"/>
              <w:right w:val="single" w:color="auto" w:sz="6" w:space="0"/>
            </w:tcBorders>
            <w:tcPrChange w:author="Carmen Garcia Montero" w:date="2025-11-03T11:15:00Z" w:id="3975">
              <w:tcPr>
                <w:tcW w:w="1236" w:type="dxa"/>
                <w:gridSpan w:val="5"/>
                <w:tcBorders>
                  <w:top w:val="single" w:color="000000" w:themeColor="text1" w:sz="6" w:space="0"/>
                  <w:left w:val="single" w:color="000000" w:themeColor="text1" w:sz="6" w:space="0"/>
                  <w:bottom w:val="single" w:color="000000" w:themeColor="text1" w:sz="6" w:space="0"/>
                  <w:right w:val="single" w:color="auto" w:sz="6" w:space="0"/>
                </w:tcBorders>
              </w:tcPr>
            </w:tcPrChange>
          </w:tcPr>
          <w:p w:rsidR="001B3183" w:rsidDel="00597183" w:rsidP="0082726A" w:rsidRDefault="00763408" w14:paraId="628792BF" w14:textId="4E22F1CD">
            <w:pPr>
              <w:spacing w:after="0" w:line="240" w:lineRule="auto"/>
              <w:textAlignment w:val="baseline"/>
              <w:rPr>
                <w:del w:author="Carmen Garcia Montero" w:date="2025-11-03T11:51:00Z" w:id="3976"/>
                <w:rFonts w:ascii="Times New Roman" w:hAnsi="Times New Roman" w:eastAsia="Times New Roman" w:cs="Times New Roman"/>
                <w:sz w:val="16"/>
                <w:szCs w:val="16"/>
                <w:lang w:val="en-GB" w:eastAsia="nb-NO"/>
              </w:rPr>
            </w:pPr>
            <w:del w:author="Carmen Garcia Montero" w:date="2025-11-03T11:51:00Z" w:id="3977">
              <w:r w:rsidDel="00597183">
                <w:rPr>
                  <w:rFonts w:ascii="Times New Roman" w:hAnsi="Times New Roman" w:eastAsia="Times New Roman" w:cs="Times New Roman"/>
                  <w:sz w:val="16"/>
                  <w:szCs w:val="16"/>
                  <w:lang w:val="en-GB" w:eastAsia="nb-NO"/>
                </w:rPr>
                <w:delText>AV</w:delText>
              </w:r>
              <w:r w:rsidRPr="00117039" w:rsidDel="00597183">
                <w:rPr>
                  <w:rFonts w:ascii="Times New Roman" w:hAnsi="Times New Roman" w:eastAsia="Times New Roman" w:cs="Times New Roman"/>
                  <w:sz w:val="16"/>
                  <w:szCs w:val="16"/>
                  <w:lang w:val="en-GB" w:eastAsia="nb-NO"/>
                </w:rPr>
                <w:delText xml:space="preserve"> – Technical data for product prequalification</w:delText>
              </w:r>
            </w:del>
          </w:p>
        </w:tc>
      </w:tr>
      <w:tr w:rsidRPr="00DE66DD" w:rsidR="00F47500" w:rsidDel="00597183" w:rsidTr="00A86E04" w14:paraId="795EE9FF" w14:textId="2A6E56B7">
        <w:trPr>
          <w:gridAfter w:val="2"/>
          <w:wAfter w:w="64" w:type="dxa"/>
          <w:trHeight w:val="300"/>
          <w:del w:author="Carmen Garcia Montero" w:date="2025-11-03T11:51:00Z" w:id="3978"/>
          <w:trPrChange w:author="Carmen Garcia Montero" w:date="2025-11-03T11:15:00Z" w:id="3979">
            <w:trPr>
              <w:gridAfter w:val="2"/>
              <w:wAfter w:w="487" w:type="dxa"/>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Change w:author="Carmen Garcia Montero" w:date="2025-11-03T11:15:00Z" w:id="3980">
              <w:tcPr>
                <w:tcW w:w="686"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52430A" w:rsidDel="00597183" w:rsidP="0082726A" w:rsidRDefault="00DE66DD" w14:paraId="47EDC964" w14:textId="5EA56A62">
            <w:pPr>
              <w:spacing w:after="0" w:line="240" w:lineRule="auto"/>
              <w:textAlignment w:val="baseline"/>
              <w:rPr>
                <w:del w:author="Carmen Garcia Montero" w:date="2025-11-03T11:51:00Z" w:id="3981"/>
                <w:rFonts w:ascii="Times New Roman" w:hAnsi="Times New Roman" w:eastAsia="Times New Roman" w:cs="Times New Roman"/>
                <w:sz w:val="16"/>
                <w:szCs w:val="16"/>
                <w:lang w:val="en-GB" w:eastAsia="nb-NO"/>
              </w:rPr>
            </w:pPr>
            <w:del w:author="Carmen Garcia Montero" w:date="2025-11-03T11:51:00Z" w:id="3982">
              <w:r w:rsidRPr="00117039" w:rsidDel="00597183">
                <w:rPr>
                  <w:rFonts w:ascii="Times New Roman" w:hAnsi="Times New Roman" w:eastAsia="Times New Roman" w:cs="Times New Roman"/>
                  <w:sz w:val="16"/>
                  <w:szCs w:val="16"/>
                  <w:lang w:val="en-GB" w:eastAsia="nb-NO"/>
                </w:rPr>
                <w:delText>20</w:delText>
              </w:r>
              <w:r w:rsidRPr="00117039" w:rsidDel="00597183" w:rsidR="0052430A">
                <w:rPr>
                  <w:rFonts w:ascii="Times New Roman" w:hAnsi="Times New Roman" w:eastAsia="Times New Roman" w:cs="Times New Roman"/>
                  <w:sz w:val="16"/>
                  <w:szCs w:val="16"/>
                  <w:lang w:val="en-GB" w:eastAsia="nb-NO"/>
                </w:rPr>
                <w:delText>.</w:delText>
              </w:r>
              <w:r w:rsidRPr="00117039" w:rsidDel="00597183" w:rsidR="00754CA9">
                <w:rPr>
                  <w:rFonts w:ascii="Times New Roman" w:hAnsi="Times New Roman" w:eastAsia="Times New Roman" w:cs="Times New Roman"/>
                  <w:sz w:val="16"/>
                  <w:szCs w:val="16"/>
                  <w:lang w:val="en-GB" w:eastAsia="nb-NO"/>
                </w:rPr>
                <w:delText>3</w:delText>
              </w:r>
            </w:del>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83">
              <w:tcPr>
                <w:tcW w:w="1489"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2430A" w:rsidDel="00597183" w:rsidP="0082726A" w:rsidRDefault="46E1E302" w14:paraId="0853DB05" w14:textId="3F198799">
            <w:pPr>
              <w:spacing w:after="0" w:line="240" w:lineRule="auto"/>
              <w:textAlignment w:val="baseline"/>
              <w:rPr>
                <w:del w:author="Carmen Garcia Montero" w:date="2025-11-03T11:51:00Z" w:id="3984"/>
                <w:rFonts w:ascii="Times New Roman" w:hAnsi="Times New Roman" w:eastAsia="Times New Roman" w:cs="Times New Roman"/>
                <w:sz w:val="16"/>
                <w:szCs w:val="16"/>
                <w:lang w:val="en-GB" w:eastAsia="nb-NO"/>
              </w:rPr>
            </w:pPr>
            <w:del w:author="Carmen Garcia Montero" w:date="2025-11-03T11:51:00Z" w:id="3985">
              <w:r w:rsidRPr="0FB228BD" w:rsidDel="00597183">
                <w:rPr>
                  <w:rFonts w:ascii="Times New Roman" w:hAnsi="Times New Roman" w:eastAsia="Times New Roman" w:cs="Times New Roman"/>
                  <w:sz w:val="16"/>
                  <w:szCs w:val="16"/>
                  <w:lang w:val="en-GB" w:eastAsia="nb-NO"/>
                </w:rPr>
                <w:delText>Execute</w:delText>
              </w:r>
              <w:r w:rsidRPr="0FB228BD" w:rsidDel="00597183" w:rsidR="34786132">
                <w:rPr>
                  <w:rFonts w:ascii="Times New Roman" w:hAnsi="Times New Roman" w:eastAsia="Times New Roman" w:cs="Times New Roman"/>
                  <w:sz w:val="16"/>
                  <w:szCs w:val="16"/>
                  <w:lang w:val="en-GB" w:eastAsia="nb-NO"/>
                </w:rPr>
                <w:delText xml:space="preserve"> product </w:delText>
              </w:r>
              <w:r w:rsidRPr="0FB228BD" w:rsidDel="00597183" w:rsidR="00F72436">
                <w:rPr>
                  <w:rFonts w:ascii="Times New Roman" w:hAnsi="Times New Roman" w:eastAsia="Times New Roman" w:cs="Times New Roman"/>
                  <w:sz w:val="16"/>
                  <w:szCs w:val="16"/>
                  <w:lang w:val="en-GB" w:eastAsia="nb-NO"/>
                </w:rPr>
                <w:delText>prequalification</w:delText>
              </w:r>
            </w:del>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86">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2430A" w:rsidDel="00597183" w:rsidP="00C8461B" w:rsidRDefault="00D2521B" w14:paraId="1406128E" w14:textId="326B1313">
            <w:pPr>
              <w:rPr>
                <w:del w:author="Carmen Garcia Montero" w:date="2025-11-03T11:51:00Z" w:id="3987"/>
                <w:rFonts w:ascii="Times New Roman" w:hAnsi="Times New Roman" w:cs="Times New Roman"/>
                <w:sz w:val="16"/>
                <w:szCs w:val="16"/>
                <w:lang w:val="en-GB"/>
              </w:rPr>
            </w:pPr>
            <w:del w:author="Carmen Garcia Montero" w:date="2025-11-03T11:51:00Z" w:id="3988">
              <w:r w:rsidRPr="00117039" w:rsidDel="00597183">
                <w:rPr>
                  <w:rFonts w:ascii="Times New Roman" w:hAnsi="Times New Roman" w:cs="Times New Roman"/>
                  <w:sz w:val="16"/>
                  <w:szCs w:val="16"/>
                  <w:lang w:val="en-GB"/>
                </w:rPr>
                <w:delText xml:space="preserve">The product </w:delText>
              </w:r>
              <w:r w:rsidRPr="0FB228BD" w:rsidDel="00597183" w:rsidR="00F72436">
                <w:rPr>
                  <w:rFonts w:ascii="Times New Roman" w:hAnsi="Times New Roman" w:cs="Times New Roman"/>
                  <w:sz w:val="16"/>
                  <w:szCs w:val="16"/>
                  <w:lang w:val="en-GB"/>
                </w:rPr>
                <w:delText>prequalification</w:delText>
              </w:r>
              <w:r w:rsidRPr="00117039" w:rsidDel="00597183">
                <w:rPr>
                  <w:rFonts w:ascii="Times New Roman" w:hAnsi="Times New Roman" w:cs="Times New Roman"/>
                  <w:sz w:val="16"/>
                  <w:szCs w:val="16"/>
                  <w:lang w:val="en-GB"/>
                </w:rPr>
                <w:delText xml:space="preserve"> responsible </w:delText>
              </w:r>
              <w:r w:rsidDel="00597183" w:rsidR="00C907C1">
                <w:rPr>
                  <w:rFonts w:ascii="Times New Roman" w:hAnsi="Times New Roman" w:cs="Times New Roman"/>
                  <w:sz w:val="16"/>
                  <w:szCs w:val="16"/>
                  <w:lang w:val="en-GB"/>
                </w:rPr>
                <w:delText>party</w:delText>
              </w:r>
              <w:r w:rsidRPr="00117039" w:rsidDel="00597183">
                <w:rPr>
                  <w:rFonts w:ascii="Times New Roman" w:hAnsi="Times New Roman" w:cs="Times New Roman"/>
                  <w:sz w:val="16"/>
                  <w:szCs w:val="16"/>
                  <w:lang w:val="en-GB"/>
                </w:rPr>
                <w:delText xml:space="preserve"> performs the product </w:delText>
              </w:r>
              <w:r w:rsidRPr="0FB228BD" w:rsidDel="00597183" w:rsidR="002E0638">
                <w:rPr>
                  <w:rFonts w:ascii="Times New Roman" w:hAnsi="Times New Roman" w:cs="Times New Roman"/>
                  <w:sz w:val="16"/>
                  <w:szCs w:val="16"/>
                  <w:lang w:val="en-GB"/>
                </w:rPr>
                <w:delText>prequalification</w:delText>
              </w:r>
              <w:r w:rsidRPr="0FB228BD" w:rsidDel="00597183" w:rsidR="34786132">
                <w:rPr>
                  <w:rFonts w:ascii="Times New Roman" w:hAnsi="Times New Roman" w:cs="Times New Roman"/>
                  <w:sz w:val="16"/>
                  <w:szCs w:val="16"/>
                  <w:lang w:val="en-GB"/>
                </w:rPr>
                <w:delText>.</w:delText>
              </w:r>
              <w:r w:rsidRPr="00117039" w:rsidDel="00597183" w:rsidR="009874C0">
                <w:rPr>
                  <w:rFonts w:ascii="Times New Roman" w:hAnsi="Times New Roman" w:cs="Times New Roman"/>
                  <w:sz w:val="16"/>
                  <w:szCs w:val="16"/>
                  <w:lang w:val="en-GB"/>
                </w:rPr>
                <w:delText xml:space="preserve"> The product </w:delText>
              </w:r>
              <w:r w:rsidRPr="0FB228BD" w:rsidDel="00597183" w:rsidR="002E0638">
                <w:rPr>
                  <w:rFonts w:ascii="Times New Roman" w:hAnsi="Times New Roman" w:cs="Times New Roman"/>
                  <w:sz w:val="16"/>
                  <w:szCs w:val="16"/>
                  <w:lang w:val="en-GB"/>
                </w:rPr>
                <w:delText>prequalification</w:delText>
              </w:r>
              <w:r w:rsidRPr="00117039" w:rsidDel="00597183" w:rsidR="009874C0">
                <w:rPr>
                  <w:rFonts w:ascii="Times New Roman" w:hAnsi="Times New Roman" w:cs="Times New Roman"/>
                  <w:sz w:val="16"/>
                  <w:szCs w:val="16"/>
                  <w:lang w:val="en-GB"/>
                </w:rPr>
                <w:delText xml:space="preserve"> responsible </w:delText>
              </w:r>
              <w:r w:rsidDel="00597183" w:rsidR="00C907C1">
                <w:rPr>
                  <w:rFonts w:ascii="Times New Roman" w:hAnsi="Times New Roman" w:cs="Times New Roman"/>
                  <w:sz w:val="16"/>
                  <w:szCs w:val="16"/>
                  <w:lang w:val="en-GB"/>
                </w:rPr>
                <w:delText>party</w:delText>
              </w:r>
              <w:r w:rsidRPr="00117039" w:rsidDel="00597183" w:rsidR="009874C0">
                <w:rPr>
                  <w:rFonts w:ascii="Times New Roman" w:hAnsi="Times New Roman" w:cs="Times New Roman"/>
                  <w:sz w:val="16"/>
                  <w:szCs w:val="16"/>
                  <w:lang w:val="en-GB"/>
                </w:rPr>
                <w:delText xml:space="preserve"> makes use of the procedure General Access to SPG</w:delText>
              </w:r>
              <w:r w:rsidRPr="00117039" w:rsidDel="00597183" w:rsidR="00257679">
                <w:rPr>
                  <w:rFonts w:ascii="Times New Roman" w:hAnsi="Times New Roman" w:cs="Times New Roman"/>
                  <w:sz w:val="16"/>
                  <w:szCs w:val="16"/>
                  <w:lang w:val="en-GB"/>
                </w:rPr>
                <w:delText xml:space="preserve"> or </w:delText>
              </w:r>
              <w:r w:rsidRPr="00117039" w:rsidDel="00597183" w:rsidR="009874C0">
                <w:rPr>
                  <w:rFonts w:ascii="Times New Roman" w:hAnsi="Times New Roman" w:cs="Times New Roman"/>
                  <w:sz w:val="16"/>
                  <w:szCs w:val="16"/>
                  <w:lang w:val="en-GB"/>
                </w:rPr>
                <w:delText>SPU data to receive necessary data for prequalification.</w:delText>
              </w:r>
            </w:del>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89">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2430A" w:rsidDel="00597183" w:rsidP="0082726A" w:rsidRDefault="00B700CB" w14:paraId="48028CDB" w14:textId="24A8947B">
            <w:pPr>
              <w:spacing w:after="0" w:line="240" w:lineRule="auto"/>
              <w:textAlignment w:val="baseline"/>
              <w:rPr>
                <w:del w:author="Carmen Garcia Montero" w:date="2025-11-03T11:51:00Z" w:id="3990"/>
                <w:rFonts w:ascii="Times New Roman" w:hAnsi="Times New Roman" w:eastAsia="Times New Roman" w:cs="Times New Roman"/>
                <w:sz w:val="16"/>
                <w:szCs w:val="16"/>
                <w:lang w:val="en-GB" w:eastAsia="nb-NO"/>
              </w:rPr>
            </w:pPr>
            <w:del w:author="Carmen Garcia Montero" w:date="2025-11-03T11:51:00Z" w:id="3991">
              <w:r w:rsidRPr="00117039" w:rsidDel="00597183">
                <w:rPr>
                  <w:rFonts w:ascii="Times New Roman" w:hAnsi="Times New Roman" w:eastAsia="Times New Roman" w:cs="Times New Roman"/>
                  <w:sz w:val="16"/>
                  <w:szCs w:val="16"/>
                  <w:lang w:val="en-GB" w:eastAsia="nb-NO"/>
                </w:rPr>
                <w:delText xml:space="preserve">Product </w:delText>
              </w:r>
              <w:r w:rsidRPr="0FB228BD" w:rsidDel="00597183" w:rsidR="002E0638">
                <w:rPr>
                  <w:rFonts w:ascii="Times New Roman" w:hAnsi="Times New Roman" w:eastAsia="Times New Roman" w:cs="Times New Roman"/>
                  <w:sz w:val="16"/>
                  <w:szCs w:val="16"/>
                  <w:lang w:val="en-GB" w:eastAsia="nb-NO"/>
                </w:rPr>
                <w:delText>prequalification</w:delText>
              </w:r>
              <w:r w:rsidRPr="00117039" w:rsidDel="00597183">
                <w:rPr>
                  <w:rFonts w:ascii="Times New Roman" w:hAnsi="Times New Roman" w:eastAsia="Times New Roman" w:cs="Times New Roman"/>
                  <w:sz w:val="16"/>
                  <w:szCs w:val="16"/>
                  <w:lang w:val="en-GB" w:eastAsia="nb-NO"/>
                </w:rPr>
                <w:delText xml:space="preserve"> responsible</w:delText>
              </w:r>
              <w:r w:rsidDel="00597183" w:rsidR="00C907C1">
                <w:rPr>
                  <w:rFonts w:ascii="Times New Roman" w:hAnsi="Times New Roman" w:eastAsia="Times New Roman" w:cs="Times New Roman"/>
                  <w:sz w:val="16"/>
                  <w:szCs w:val="16"/>
                  <w:lang w:val="en-GB" w:eastAsia="nb-NO"/>
                </w:rPr>
                <w:delText xml:space="preserve"> party</w:delText>
              </w:r>
            </w:del>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3992">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2430A" w:rsidDel="00597183" w:rsidP="0082726A" w:rsidRDefault="00B700CB" w14:paraId="24E27B09" w14:textId="6E36D03A">
            <w:pPr>
              <w:spacing w:after="0" w:line="240" w:lineRule="auto"/>
              <w:textAlignment w:val="baseline"/>
              <w:rPr>
                <w:del w:author="Carmen Garcia Montero" w:date="2025-11-03T11:51:00Z" w:id="3993"/>
                <w:rFonts w:ascii="Times New Roman" w:hAnsi="Times New Roman" w:eastAsia="Times New Roman" w:cs="Times New Roman"/>
                <w:sz w:val="16"/>
                <w:szCs w:val="16"/>
                <w:lang w:val="en-GB" w:eastAsia="nb-NO"/>
              </w:rPr>
            </w:pPr>
            <w:del w:author="Carmen Garcia Montero" w:date="2025-11-03T11:51:00Z" w:id="3994">
              <w:r w:rsidRPr="00117039" w:rsidDel="00597183">
                <w:rPr>
                  <w:rFonts w:ascii="Times New Roman" w:hAnsi="Times New Roman" w:eastAsia="Times New Roman" w:cs="Times New Roman"/>
                  <w:sz w:val="16"/>
                  <w:szCs w:val="16"/>
                  <w:lang w:val="en-GB" w:eastAsia="nb-NO"/>
                </w:rPr>
                <w:delText>[not relevant]</w:delText>
              </w:r>
            </w:del>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Change w:author="Carmen Garcia Montero" w:date="2025-11-03T11:15:00Z" w:id="3995">
              <w:tcPr>
                <w:tcW w:w="1236"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52430A" w:rsidDel="00597183" w:rsidP="0082726A" w:rsidRDefault="0052430A" w14:paraId="1F96DB11" w14:textId="77777777">
            <w:pPr>
              <w:spacing w:after="0" w:line="240" w:lineRule="auto"/>
              <w:textAlignment w:val="baseline"/>
              <w:rPr>
                <w:del w:author="Carmen Garcia Montero" w:date="2025-11-03T11:51:00Z" w:id="3996"/>
                <w:rFonts w:ascii="Times New Roman" w:hAnsi="Times New Roman" w:eastAsia="Times New Roman" w:cs="Times New Roman"/>
                <w:sz w:val="16"/>
                <w:szCs w:val="16"/>
                <w:lang w:val="en-GB" w:eastAsia="nb-NO"/>
              </w:rPr>
            </w:pPr>
          </w:p>
        </w:tc>
      </w:tr>
      <w:tr w:rsidRPr="00DE66DD" w:rsidR="00F47500" w:rsidDel="00597183" w:rsidTr="00A86E04" w14:paraId="744C0F69" w14:textId="67839A8C">
        <w:trPr>
          <w:gridAfter w:val="2"/>
          <w:wAfter w:w="64" w:type="dxa"/>
          <w:trHeight w:val="300"/>
          <w:del w:author="Carmen Garcia Montero" w:date="2025-11-03T11:51:00Z" w:id="3997"/>
          <w:trPrChange w:author="Carmen Garcia Montero" w:date="2025-11-03T11:15:00Z" w:id="3998">
            <w:trPr>
              <w:gridAfter w:val="2"/>
              <w:wAfter w:w="487" w:type="dxa"/>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Change w:author="Carmen Garcia Montero" w:date="2025-11-03T11:15:00Z" w:id="3999">
              <w:tcPr>
                <w:tcW w:w="686"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52430A" w:rsidDel="00597183" w:rsidP="0082726A" w:rsidRDefault="00DE66DD" w14:paraId="75858A7C" w14:textId="1E220E05">
            <w:pPr>
              <w:spacing w:after="0" w:line="240" w:lineRule="auto"/>
              <w:textAlignment w:val="baseline"/>
              <w:rPr>
                <w:del w:author="Carmen Garcia Montero" w:date="2025-11-03T11:51:00Z" w:id="4000"/>
                <w:rFonts w:ascii="Times New Roman" w:hAnsi="Times New Roman" w:eastAsia="Times New Roman" w:cs="Times New Roman"/>
                <w:sz w:val="16"/>
                <w:szCs w:val="16"/>
                <w:lang w:val="en-GB" w:eastAsia="nb-NO"/>
              </w:rPr>
            </w:pPr>
            <w:del w:author="Carmen Garcia Montero" w:date="2025-11-03T11:51:00Z" w:id="4001">
              <w:r w:rsidRPr="00117039" w:rsidDel="00597183">
                <w:rPr>
                  <w:rFonts w:ascii="Times New Roman" w:hAnsi="Times New Roman" w:eastAsia="Times New Roman" w:cs="Times New Roman"/>
                  <w:sz w:val="16"/>
                  <w:szCs w:val="16"/>
                  <w:lang w:val="en-GB" w:eastAsia="nb-NO"/>
                </w:rPr>
                <w:delText>20</w:delText>
              </w:r>
              <w:r w:rsidRPr="00117039" w:rsidDel="00597183" w:rsidR="00F9799F">
                <w:rPr>
                  <w:rFonts w:ascii="Times New Roman" w:hAnsi="Times New Roman" w:eastAsia="Times New Roman" w:cs="Times New Roman"/>
                  <w:sz w:val="16"/>
                  <w:szCs w:val="16"/>
                  <w:lang w:val="en-GB" w:eastAsia="nb-NO"/>
                </w:rPr>
                <w:delText>.</w:delText>
              </w:r>
              <w:r w:rsidRPr="00117039" w:rsidDel="00597183" w:rsidR="00EE06E5">
                <w:rPr>
                  <w:rFonts w:ascii="Times New Roman" w:hAnsi="Times New Roman" w:eastAsia="Times New Roman" w:cs="Times New Roman"/>
                  <w:sz w:val="16"/>
                  <w:szCs w:val="16"/>
                  <w:lang w:val="en-GB" w:eastAsia="nb-NO"/>
                </w:rPr>
                <w:delText>4a</w:delText>
              </w:r>
            </w:del>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02">
              <w:tcPr>
                <w:tcW w:w="1489"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2430A" w:rsidDel="00597183" w:rsidP="0082726A" w:rsidRDefault="00216778" w14:paraId="1F1EAC89" w14:textId="58B39776">
            <w:pPr>
              <w:spacing w:after="0" w:line="240" w:lineRule="auto"/>
              <w:textAlignment w:val="baseline"/>
              <w:rPr>
                <w:del w:author="Carmen Garcia Montero" w:date="2025-11-03T11:51:00Z" w:id="4003"/>
                <w:rFonts w:ascii="Times New Roman" w:hAnsi="Times New Roman" w:eastAsia="Times New Roman" w:cs="Times New Roman"/>
                <w:sz w:val="16"/>
                <w:szCs w:val="16"/>
                <w:lang w:val="en-GB" w:eastAsia="nb-NO"/>
              </w:rPr>
            </w:pPr>
            <w:del w:author="Carmen Garcia Montero" w:date="2025-11-03T11:51:00Z" w:id="4004">
              <w:r w:rsidDel="00597183">
                <w:rPr>
                  <w:rFonts w:ascii="Times New Roman" w:hAnsi="Times New Roman" w:eastAsia="Times New Roman" w:cs="Times New Roman"/>
                  <w:sz w:val="16"/>
                  <w:szCs w:val="16"/>
                  <w:lang w:val="en-GB" w:eastAsia="nb-NO"/>
                </w:rPr>
                <w:delText>[</w:delText>
              </w:r>
              <w:r w:rsidRPr="00117039" w:rsidDel="00597183" w:rsidR="00EE06E5">
                <w:rPr>
                  <w:rFonts w:ascii="Times New Roman" w:hAnsi="Times New Roman" w:eastAsia="Times New Roman" w:cs="Times New Roman"/>
                  <w:sz w:val="16"/>
                  <w:szCs w:val="16"/>
                  <w:lang w:val="en-GB" w:eastAsia="nb-NO"/>
                </w:rPr>
                <w:delText>Conditional</w:delText>
              </w:r>
              <w:r w:rsidRPr="0FB228BD" w:rsidDel="00597183" w:rsidR="64098320">
                <w:rPr>
                  <w:rFonts w:ascii="Times New Roman" w:hAnsi="Times New Roman" w:eastAsia="Times New Roman" w:cs="Times New Roman"/>
                  <w:sz w:val="16"/>
                  <w:szCs w:val="16"/>
                  <w:lang w:val="en-GB" w:eastAsia="nb-NO"/>
                </w:rPr>
                <w:delText>]</w:delText>
              </w:r>
              <w:r w:rsidRPr="00117039" w:rsidDel="00597183" w:rsidR="00EE06E5">
                <w:rPr>
                  <w:rFonts w:ascii="Times New Roman" w:hAnsi="Times New Roman" w:eastAsia="Times New Roman" w:cs="Times New Roman"/>
                  <w:sz w:val="16"/>
                  <w:szCs w:val="16"/>
                  <w:lang w:val="en-GB" w:eastAsia="nb-NO"/>
                </w:rPr>
                <w:delText xml:space="preserve"> </w:delText>
              </w:r>
              <w:r w:rsidRPr="00117039" w:rsidDel="00597183" w:rsidR="00D44895">
                <w:rPr>
                  <w:rFonts w:ascii="Times New Roman" w:hAnsi="Times New Roman" w:eastAsia="Times New Roman" w:cs="Times New Roman"/>
                  <w:sz w:val="16"/>
                  <w:szCs w:val="16"/>
                  <w:lang w:val="en-GB" w:eastAsia="nb-NO"/>
                </w:rPr>
                <w:delText>Request</w:delText>
              </w:r>
              <w:r w:rsidRPr="00117039" w:rsidDel="00597183" w:rsidR="00F9799F">
                <w:rPr>
                  <w:rFonts w:ascii="Times New Roman" w:hAnsi="Times New Roman" w:eastAsia="Times New Roman" w:cs="Times New Roman"/>
                  <w:sz w:val="16"/>
                  <w:szCs w:val="16"/>
                  <w:lang w:val="en-GB" w:eastAsia="nb-NO"/>
                </w:rPr>
                <w:delText xml:space="preserve"> </w:delText>
              </w:r>
              <w:r w:rsidRPr="00117039" w:rsidDel="00597183" w:rsidR="00CA396B">
                <w:rPr>
                  <w:rFonts w:ascii="Times New Roman" w:hAnsi="Times New Roman" w:eastAsia="Times New Roman" w:cs="Times New Roman"/>
                  <w:sz w:val="16"/>
                  <w:szCs w:val="16"/>
                  <w:lang w:val="en-GB" w:eastAsia="nb-NO"/>
                </w:rPr>
                <w:delText>a</w:delText>
              </w:r>
              <w:r w:rsidRPr="00117039" w:rsidDel="00597183" w:rsidR="00F9799F">
                <w:rPr>
                  <w:rFonts w:ascii="Times New Roman" w:hAnsi="Times New Roman" w:eastAsia="Times New Roman" w:cs="Times New Roman"/>
                  <w:sz w:val="16"/>
                  <w:szCs w:val="16"/>
                  <w:lang w:val="en-GB" w:eastAsia="nb-NO"/>
                </w:rPr>
                <w:delText>ctivation test</w:delText>
              </w:r>
              <w:r w:rsidRPr="00117039" w:rsidDel="00597183" w:rsidR="00877DB3">
                <w:rPr>
                  <w:rFonts w:ascii="Times New Roman" w:hAnsi="Times New Roman" w:eastAsia="Times New Roman" w:cs="Times New Roman"/>
                  <w:sz w:val="16"/>
                  <w:szCs w:val="16"/>
                  <w:lang w:val="en-GB" w:eastAsia="nb-NO"/>
                </w:rPr>
                <w:delText xml:space="preserve"> </w:delText>
              </w:r>
            </w:del>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05">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090F79" w:rsidDel="00597183" w:rsidRDefault="00EE06E5" w14:paraId="318A9BD3" w14:textId="30877D8E">
            <w:pPr>
              <w:rPr>
                <w:del w:author="Carmen Garcia Montero" w:date="2025-11-03T11:51:00Z" w:id="4006"/>
                <w:rFonts w:ascii="Times New Roman" w:hAnsi="Times New Roman" w:cs="Times New Roman"/>
                <w:sz w:val="16"/>
                <w:szCs w:val="16"/>
                <w:lang w:val="en-GB"/>
              </w:rPr>
            </w:pPr>
            <w:del w:author="Carmen Garcia Montero" w:date="2025-11-03T11:51:00Z" w:id="4007">
              <w:r w:rsidRPr="00117039" w:rsidDel="00597183">
                <w:rPr>
                  <w:rFonts w:ascii="Times New Roman" w:hAnsi="Times New Roman" w:cs="Times New Roman"/>
                  <w:sz w:val="16"/>
                  <w:szCs w:val="16"/>
                  <w:lang w:val="en-GB"/>
                </w:rPr>
                <w:delText>Conditional</w:delText>
              </w:r>
              <w:r w:rsidRPr="00117039" w:rsidDel="00597183" w:rsidR="00A143D1">
                <w:rPr>
                  <w:rFonts w:ascii="Times New Roman" w:hAnsi="Times New Roman" w:cs="Times New Roman"/>
                  <w:sz w:val="16"/>
                  <w:szCs w:val="16"/>
                  <w:lang w:val="en-GB"/>
                </w:rPr>
                <w:delText xml:space="preserve">: </w:delText>
              </w:r>
              <w:r w:rsidRPr="00117039" w:rsidDel="00597183" w:rsidR="004F789F">
                <w:rPr>
                  <w:rFonts w:ascii="Times New Roman" w:hAnsi="Times New Roman" w:cs="Times New Roman"/>
                  <w:sz w:val="16"/>
                  <w:szCs w:val="16"/>
                  <w:lang w:val="en-GB"/>
                </w:rPr>
                <w:delText xml:space="preserve">According to the national </w:delText>
              </w:r>
              <w:r w:rsidDel="00597183" w:rsidR="005B604D">
                <w:rPr>
                  <w:rFonts w:ascii="Times New Roman" w:hAnsi="Times New Roman" w:cs="Times New Roman"/>
                  <w:sz w:val="16"/>
                  <w:szCs w:val="16"/>
                  <w:lang w:val="en-GB"/>
                </w:rPr>
                <w:delText>terms and conditions</w:delText>
              </w:r>
              <w:r w:rsidRPr="00117039" w:rsidDel="00597183" w:rsidR="004F789F">
                <w:rPr>
                  <w:rFonts w:ascii="Times New Roman" w:hAnsi="Times New Roman" w:cs="Times New Roman"/>
                  <w:sz w:val="16"/>
                  <w:szCs w:val="16"/>
                  <w:lang w:val="en-GB"/>
                </w:rPr>
                <w:delText xml:space="preserve"> </w:delText>
              </w:r>
              <w:r w:rsidRPr="00117039" w:rsidDel="00597183" w:rsidR="00E677C9">
                <w:rPr>
                  <w:rFonts w:ascii="Times New Roman" w:hAnsi="Times New Roman" w:cs="Times New Roman"/>
                  <w:sz w:val="16"/>
                  <w:szCs w:val="16"/>
                  <w:lang w:val="en-GB"/>
                </w:rPr>
                <w:delText xml:space="preserve">for Service Providers </w:delText>
              </w:r>
              <w:r w:rsidRPr="00117039" w:rsidDel="00597183" w:rsidR="000A1AE0">
                <w:rPr>
                  <w:rFonts w:ascii="Times New Roman" w:hAnsi="Times New Roman" w:cs="Times New Roman"/>
                  <w:sz w:val="16"/>
                  <w:szCs w:val="16"/>
                  <w:lang w:val="en-GB"/>
                </w:rPr>
                <w:delText xml:space="preserve">an </w:delText>
              </w:r>
              <w:r w:rsidRPr="00117039" w:rsidDel="00597183" w:rsidR="00A143D1">
                <w:rPr>
                  <w:rFonts w:ascii="Times New Roman" w:hAnsi="Times New Roman" w:cs="Times New Roman"/>
                  <w:sz w:val="16"/>
                  <w:szCs w:val="16"/>
                  <w:lang w:val="en-GB"/>
                </w:rPr>
                <w:delText xml:space="preserve">activation </w:delText>
              </w:r>
              <w:r w:rsidRPr="00117039" w:rsidDel="00597183" w:rsidR="000A1AE0">
                <w:rPr>
                  <w:rFonts w:ascii="Times New Roman" w:hAnsi="Times New Roman" w:cs="Times New Roman"/>
                  <w:sz w:val="16"/>
                  <w:szCs w:val="16"/>
                  <w:lang w:val="en-GB"/>
                </w:rPr>
                <w:delText xml:space="preserve">test is </w:delText>
              </w:r>
              <w:r w:rsidRPr="00117039" w:rsidDel="00597183" w:rsidR="00D44895">
                <w:rPr>
                  <w:rFonts w:ascii="Times New Roman" w:hAnsi="Times New Roman" w:cs="Times New Roman"/>
                  <w:sz w:val="16"/>
                  <w:szCs w:val="16"/>
                  <w:lang w:val="en-GB"/>
                </w:rPr>
                <w:delText>requested</w:delText>
              </w:r>
              <w:r w:rsidRPr="00117039" w:rsidDel="00597183" w:rsidR="00726231">
                <w:rPr>
                  <w:rFonts w:ascii="Times New Roman" w:hAnsi="Times New Roman" w:cs="Times New Roman"/>
                  <w:sz w:val="16"/>
                  <w:szCs w:val="16"/>
                  <w:lang w:val="en-GB"/>
                </w:rPr>
                <w:delText xml:space="preserve"> by the product </w:delText>
              </w:r>
              <w:r w:rsidRPr="0FB228BD" w:rsidDel="00597183" w:rsidR="002E0638">
                <w:rPr>
                  <w:rFonts w:ascii="Times New Roman" w:hAnsi="Times New Roman" w:cs="Times New Roman"/>
                  <w:sz w:val="16"/>
                  <w:szCs w:val="16"/>
                  <w:lang w:val="en-GB"/>
                </w:rPr>
                <w:delText>prequalification</w:delText>
              </w:r>
              <w:r w:rsidRPr="00117039" w:rsidDel="00597183" w:rsidR="00726231">
                <w:rPr>
                  <w:rFonts w:ascii="Times New Roman" w:hAnsi="Times New Roman" w:cs="Times New Roman"/>
                  <w:sz w:val="16"/>
                  <w:szCs w:val="16"/>
                  <w:lang w:val="en-GB"/>
                </w:rPr>
                <w:delText xml:space="preserve"> responsible</w:delText>
              </w:r>
              <w:r w:rsidDel="00597183" w:rsidR="00C907C1">
                <w:rPr>
                  <w:rFonts w:ascii="Times New Roman" w:hAnsi="Times New Roman" w:cs="Times New Roman"/>
                  <w:sz w:val="16"/>
                  <w:szCs w:val="16"/>
                  <w:lang w:val="en-GB"/>
                </w:rPr>
                <w:delText xml:space="preserve"> party</w:delText>
              </w:r>
              <w:r w:rsidRPr="00117039" w:rsidDel="00597183" w:rsidR="000A1AE0">
                <w:rPr>
                  <w:rFonts w:ascii="Times New Roman" w:hAnsi="Times New Roman" w:cs="Times New Roman"/>
                  <w:sz w:val="16"/>
                  <w:szCs w:val="16"/>
                  <w:lang w:val="en-GB"/>
                </w:rPr>
                <w:delText>.</w:delText>
              </w:r>
            </w:del>
          </w:p>
          <w:p w:rsidRPr="00117039" w:rsidR="0052430A" w:rsidDel="00597183" w:rsidP="00C8461B" w:rsidRDefault="00090F79" w14:paraId="76CDD66A" w14:textId="6E406B69">
            <w:pPr>
              <w:rPr>
                <w:del w:author="Carmen Garcia Montero" w:date="2025-11-03T11:51:00Z" w:id="4008"/>
                <w:rFonts w:ascii="Times New Roman" w:hAnsi="Times New Roman" w:cs="Times New Roman"/>
                <w:sz w:val="16"/>
                <w:szCs w:val="16"/>
                <w:lang w:val="en-GB"/>
              </w:rPr>
            </w:pPr>
            <w:del w:author="Carmen Garcia Montero" w:date="2025-11-03T11:51:00Z" w:id="4009">
              <w:r w:rsidRPr="00117039" w:rsidDel="00597183">
                <w:rPr>
                  <w:rFonts w:ascii="Times New Roman" w:hAnsi="Times New Roman" w:cs="Times New Roman"/>
                  <w:sz w:val="16"/>
                  <w:szCs w:val="16"/>
                  <w:lang w:val="en-GB"/>
                </w:rPr>
                <w:delText xml:space="preserve">Note: Grid </w:delText>
              </w:r>
              <w:r w:rsidRPr="0FB228BD" w:rsidDel="00597183" w:rsidR="002E0638">
                <w:rPr>
                  <w:rFonts w:ascii="Times New Roman" w:hAnsi="Times New Roman" w:cs="Times New Roman"/>
                  <w:sz w:val="16"/>
                  <w:szCs w:val="16"/>
                  <w:lang w:val="en-GB"/>
                </w:rPr>
                <w:delText>prequalification</w:delText>
              </w:r>
              <w:r w:rsidRPr="00117039" w:rsidDel="00597183">
                <w:rPr>
                  <w:rFonts w:ascii="Times New Roman" w:hAnsi="Times New Roman" w:cs="Times New Roman"/>
                  <w:sz w:val="16"/>
                  <w:szCs w:val="16"/>
                  <w:lang w:val="en-GB"/>
                </w:rPr>
                <w:delText xml:space="preserve"> may be required before initiating the activation test.</w:delText>
              </w:r>
              <w:r w:rsidRPr="00117039" w:rsidDel="00597183" w:rsidR="00DA089D">
                <w:rPr>
                  <w:rFonts w:ascii="Times New Roman" w:hAnsi="Times New Roman" w:cs="Times New Roman"/>
                  <w:sz w:val="16"/>
                  <w:szCs w:val="16"/>
                  <w:lang w:val="en-GB"/>
                </w:rPr>
                <w:delText xml:space="preserve"> </w:delText>
              </w:r>
              <w:r w:rsidRPr="00117039" w:rsidDel="00597183" w:rsidR="0048328A">
                <w:rPr>
                  <w:rFonts w:ascii="Times New Roman" w:hAnsi="Times New Roman" w:cs="Times New Roman"/>
                  <w:sz w:val="16"/>
                  <w:szCs w:val="16"/>
                  <w:lang w:val="en-GB"/>
                </w:rPr>
                <w:delText>The connecting and impacted system operators are informed of the activation test.</w:delText>
              </w:r>
            </w:del>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10">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2430A" w:rsidDel="00597183" w:rsidP="0082726A" w:rsidRDefault="00A62D7B" w14:paraId="51A787C2" w14:textId="182CEBF7">
            <w:pPr>
              <w:spacing w:after="0" w:line="240" w:lineRule="auto"/>
              <w:textAlignment w:val="baseline"/>
              <w:rPr>
                <w:del w:author="Carmen Garcia Montero" w:date="2025-11-03T11:51:00Z" w:id="4011"/>
                <w:rFonts w:ascii="Times New Roman" w:hAnsi="Times New Roman" w:eastAsia="Times New Roman" w:cs="Times New Roman"/>
                <w:sz w:val="16"/>
                <w:szCs w:val="16"/>
                <w:lang w:val="en-GB" w:eastAsia="nb-NO"/>
              </w:rPr>
            </w:pPr>
            <w:del w:author="Carmen Garcia Montero" w:date="2025-11-03T11:51:00Z" w:id="4012">
              <w:r w:rsidRPr="00117039" w:rsidDel="00597183">
                <w:rPr>
                  <w:rFonts w:ascii="Times New Roman" w:hAnsi="Times New Roman" w:eastAsia="Times New Roman" w:cs="Times New Roman"/>
                  <w:sz w:val="16"/>
                  <w:szCs w:val="16"/>
                  <w:lang w:val="en-GB" w:eastAsia="nb-NO"/>
                </w:rPr>
                <w:delText xml:space="preserve">Product </w:delText>
              </w:r>
              <w:r w:rsidRPr="0FB228BD" w:rsidDel="00597183" w:rsidR="002E0638">
                <w:rPr>
                  <w:rFonts w:ascii="Times New Roman" w:hAnsi="Times New Roman" w:eastAsia="Times New Roman" w:cs="Times New Roman"/>
                  <w:sz w:val="16"/>
                  <w:szCs w:val="16"/>
                  <w:lang w:val="en-GB" w:eastAsia="nb-NO"/>
                </w:rPr>
                <w:delText>prequalification</w:delText>
              </w:r>
              <w:r w:rsidRPr="00117039" w:rsidDel="00597183">
                <w:rPr>
                  <w:rFonts w:ascii="Times New Roman" w:hAnsi="Times New Roman" w:eastAsia="Times New Roman" w:cs="Times New Roman"/>
                  <w:sz w:val="16"/>
                  <w:szCs w:val="16"/>
                  <w:lang w:val="en-GB" w:eastAsia="nb-NO"/>
                </w:rPr>
                <w:delText xml:space="preserve"> responsible</w:delText>
              </w:r>
              <w:r w:rsidDel="00597183" w:rsidR="00C907C1">
                <w:rPr>
                  <w:rFonts w:ascii="Times New Roman" w:hAnsi="Times New Roman" w:eastAsia="Times New Roman" w:cs="Times New Roman"/>
                  <w:sz w:val="16"/>
                  <w:szCs w:val="16"/>
                  <w:lang w:val="en-GB" w:eastAsia="nb-NO"/>
                </w:rPr>
                <w:delText xml:space="preserve"> party</w:delText>
              </w:r>
            </w:del>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13">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2430A" w:rsidDel="00597183" w:rsidP="0082726A" w:rsidRDefault="00D44895" w14:paraId="23100302" w14:textId="3707B798">
            <w:pPr>
              <w:spacing w:after="0" w:line="240" w:lineRule="auto"/>
              <w:textAlignment w:val="baseline"/>
              <w:rPr>
                <w:del w:author="Carmen Garcia Montero" w:date="2025-11-03T11:51:00Z" w:id="4014"/>
                <w:rFonts w:ascii="Times New Roman" w:hAnsi="Times New Roman" w:eastAsia="Times New Roman" w:cs="Times New Roman"/>
                <w:sz w:val="16"/>
                <w:szCs w:val="16"/>
                <w:lang w:val="en-GB" w:eastAsia="nb-NO"/>
              </w:rPr>
            </w:pPr>
            <w:del w:author="Carmen Garcia Montero" w:date="2025-11-03T11:51:00Z" w:id="4015">
              <w:r w:rsidRPr="00117039" w:rsidDel="00597183">
                <w:rPr>
                  <w:rFonts w:ascii="Times New Roman" w:hAnsi="Times New Roman" w:eastAsia="Times New Roman" w:cs="Times New Roman"/>
                  <w:sz w:val="16"/>
                  <w:szCs w:val="16"/>
                  <w:lang w:val="en-GB" w:eastAsia="nb-NO"/>
                </w:rPr>
                <w:delText xml:space="preserve">Activation </w:delText>
              </w:r>
              <w:r w:rsidRPr="00117039" w:rsidDel="00597183" w:rsidR="00B6174E">
                <w:rPr>
                  <w:rFonts w:ascii="Times New Roman" w:hAnsi="Times New Roman" w:eastAsia="Times New Roman" w:cs="Times New Roman"/>
                  <w:sz w:val="16"/>
                  <w:szCs w:val="16"/>
                  <w:lang w:val="en-GB" w:eastAsia="nb-NO"/>
                </w:rPr>
                <w:delText xml:space="preserve">test </w:delText>
              </w:r>
              <w:r w:rsidRPr="00117039" w:rsidDel="00597183">
                <w:rPr>
                  <w:rFonts w:ascii="Times New Roman" w:hAnsi="Times New Roman" w:eastAsia="Times New Roman" w:cs="Times New Roman"/>
                  <w:sz w:val="16"/>
                  <w:szCs w:val="16"/>
                  <w:lang w:val="en-GB" w:eastAsia="nb-NO"/>
                </w:rPr>
                <w:delText>responsible</w:delText>
              </w:r>
            </w:del>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Change w:author="Carmen Garcia Montero" w:date="2025-11-03T11:15:00Z" w:id="4016">
              <w:tcPr>
                <w:tcW w:w="1236"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52430A" w:rsidDel="00597183" w:rsidP="0082726A" w:rsidRDefault="006115D0" w14:paraId="38501BEC" w14:textId="4B391A5E">
            <w:pPr>
              <w:spacing w:after="0" w:line="240" w:lineRule="auto"/>
              <w:textAlignment w:val="baseline"/>
              <w:rPr>
                <w:del w:author="Carmen Garcia Montero" w:date="2025-11-03T11:51:00Z" w:id="4017"/>
                <w:rFonts w:ascii="Times New Roman" w:hAnsi="Times New Roman" w:eastAsia="Times New Roman" w:cs="Times New Roman"/>
                <w:sz w:val="16"/>
                <w:szCs w:val="16"/>
                <w:lang w:val="en-GB" w:eastAsia="nb-NO"/>
              </w:rPr>
            </w:pPr>
            <w:del w:author="Carmen Garcia Montero" w:date="2025-11-03T11:51:00Z" w:id="4018">
              <w:r w:rsidDel="00597183">
                <w:rPr>
                  <w:rFonts w:ascii="Times New Roman" w:hAnsi="Times New Roman" w:eastAsia="Times New Roman" w:cs="Times New Roman"/>
                  <w:sz w:val="16"/>
                  <w:szCs w:val="16"/>
                  <w:lang w:val="en-GB" w:eastAsia="nb-NO"/>
                </w:rPr>
                <w:delText>AW</w:delText>
              </w:r>
              <w:r w:rsidRPr="00117039" w:rsidDel="00597183" w:rsidR="00BB0A1D">
                <w:rPr>
                  <w:rFonts w:ascii="Times New Roman" w:hAnsi="Times New Roman" w:eastAsia="Times New Roman" w:cs="Times New Roman"/>
                  <w:sz w:val="16"/>
                  <w:szCs w:val="16"/>
                  <w:lang w:val="en-GB" w:eastAsia="nb-NO"/>
                </w:rPr>
                <w:delText xml:space="preserve"> –</w:delText>
              </w:r>
              <w:r w:rsidRPr="00117039" w:rsidDel="00597183" w:rsidR="00693F39">
                <w:rPr>
                  <w:rFonts w:ascii="Times New Roman" w:hAnsi="Times New Roman" w:eastAsia="Times New Roman" w:cs="Times New Roman"/>
                  <w:sz w:val="16"/>
                  <w:szCs w:val="16"/>
                  <w:lang w:val="en-GB" w:eastAsia="nb-NO"/>
                </w:rPr>
                <w:delText xml:space="preserve"> </w:delText>
              </w:r>
              <w:r w:rsidRPr="00117039" w:rsidDel="00597183" w:rsidR="00DE78E0">
                <w:rPr>
                  <w:rFonts w:ascii="Times New Roman" w:hAnsi="Times New Roman" w:eastAsia="Times New Roman" w:cs="Times New Roman"/>
                  <w:sz w:val="16"/>
                  <w:szCs w:val="16"/>
                  <w:lang w:val="en-GB" w:eastAsia="nb-NO"/>
                </w:rPr>
                <w:delText>Request a</w:delText>
              </w:r>
              <w:r w:rsidRPr="00117039" w:rsidDel="00597183" w:rsidR="00BB0A1D">
                <w:rPr>
                  <w:rFonts w:ascii="Times New Roman" w:hAnsi="Times New Roman" w:eastAsia="Times New Roman" w:cs="Times New Roman"/>
                  <w:sz w:val="16"/>
                  <w:szCs w:val="16"/>
                  <w:lang w:val="en-GB" w:eastAsia="nb-NO"/>
                </w:rPr>
                <w:delText>ctivation test</w:delText>
              </w:r>
              <w:r w:rsidRPr="00117039" w:rsidDel="00597183" w:rsidR="0051105F">
                <w:rPr>
                  <w:rFonts w:ascii="Times New Roman" w:hAnsi="Times New Roman" w:eastAsia="Times New Roman" w:cs="Times New Roman"/>
                  <w:sz w:val="16"/>
                  <w:szCs w:val="16"/>
                  <w:lang w:val="en-GB" w:eastAsia="nb-NO"/>
                </w:rPr>
                <w:delText xml:space="preserve"> </w:delText>
              </w:r>
            </w:del>
          </w:p>
        </w:tc>
      </w:tr>
      <w:tr w:rsidRPr="00DE66DD" w:rsidR="00F47500" w:rsidDel="00597183" w:rsidTr="00A86E04" w14:paraId="49528719" w14:textId="62FAAF72">
        <w:trPr>
          <w:gridAfter w:val="2"/>
          <w:wAfter w:w="64" w:type="dxa"/>
          <w:trHeight w:val="300"/>
          <w:del w:author="Carmen Garcia Montero" w:date="2025-11-03T11:51:00Z" w:id="4019"/>
          <w:trPrChange w:author="Carmen Garcia Montero" w:date="2025-11-03T11:15:00Z" w:id="4020">
            <w:trPr>
              <w:gridAfter w:val="2"/>
              <w:wAfter w:w="487" w:type="dxa"/>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Change w:author="Carmen Garcia Montero" w:date="2025-11-03T11:15:00Z" w:id="4021">
              <w:tcPr>
                <w:tcW w:w="686"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D44895" w:rsidDel="00597183" w:rsidP="00464684" w:rsidRDefault="00D44895" w14:paraId="3ED08793" w14:textId="0DF9C56E">
            <w:pPr>
              <w:spacing w:after="0" w:line="240" w:lineRule="auto"/>
              <w:textAlignment w:val="baseline"/>
              <w:rPr>
                <w:del w:author="Carmen Garcia Montero" w:date="2025-11-03T11:51:00Z" w:id="4022"/>
                <w:rFonts w:ascii="Times New Roman" w:hAnsi="Times New Roman" w:eastAsia="Times New Roman" w:cs="Times New Roman"/>
                <w:sz w:val="16"/>
                <w:szCs w:val="16"/>
                <w:lang w:val="en-GB" w:eastAsia="nb-NO"/>
              </w:rPr>
            </w:pPr>
            <w:del w:author="Carmen Garcia Montero" w:date="2025-11-03T11:51:00Z" w:id="4023">
              <w:r w:rsidRPr="00117039" w:rsidDel="00597183">
                <w:rPr>
                  <w:rFonts w:ascii="Times New Roman" w:hAnsi="Times New Roman" w:eastAsia="Times New Roman" w:cs="Times New Roman"/>
                  <w:sz w:val="16"/>
                  <w:szCs w:val="16"/>
                  <w:lang w:val="en-GB" w:eastAsia="nb-NO"/>
                </w:rPr>
                <w:delText>20.</w:delText>
              </w:r>
              <w:r w:rsidRPr="00117039" w:rsidDel="00597183" w:rsidR="00FA09DB">
                <w:rPr>
                  <w:rFonts w:ascii="Times New Roman" w:hAnsi="Times New Roman" w:eastAsia="Times New Roman" w:cs="Times New Roman"/>
                  <w:sz w:val="16"/>
                  <w:szCs w:val="16"/>
                  <w:lang w:val="en-GB" w:eastAsia="nb-NO"/>
                </w:rPr>
                <w:delText>4b</w:delText>
              </w:r>
            </w:del>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24">
              <w:tcPr>
                <w:tcW w:w="1489"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D44895" w:rsidDel="00597183" w:rsidP="00464684" w:rsidRDefault="5AD13B29" w14:paraId="60EDE2E0" w14:textId="5C99C525">
            <w:pPr>
              <w:spacing w:after="0" w:line="240" w:lineRule="auto"/>
              <w:textAlignment w:val="baseline"/>
              <w:rPr>
                <w:del w:author="Carmen Garcia Montero" w:date="2025-11-03T11:51:00Z" w:id="4025"/>
                <w:rFonts w:ascii="Times New Roman" w:hAnsi="Times New Roman" w:eastAsia="Times New Roman" w:cs="Times New Roman"/>
                <w:sz w:val="16"/>
                <w:szCs w:val="16"/>
                <w:lang w:val="en-GB" w:eastAsia="nb-NO"/>
              </w:rPr>
            </w:pPr>
            <w:del w:author="Carmen Garcia Montero" w:date="2025-11-03T11:51:00Z" w:id="4026">
              <w:r w:rsidRPr="00117039" w:rsidDel="00597183">
                <w:rPr>
                  <w:rFonts w:ascii="Times New Roman" w:hAnsi="Times New Roman" w:eastAsia="Times New Roman" w:cs="Times New Roman"/>
                  <w:sz w:val="16"/>
                  <w:szCs w:val="16"/>
                  <w:lang w:val="en-GB" w:eastAsia="nb-NO"/>
                </w:rPr>
                <w:delText>Execute</w:delText>
              </w:r>
              <w:r w:rsidRPr="00117039" w:rsidDel="00597183" w:rsidR="00D44895">
                <w:rPr>
                  <w:rFonts w:ascii="Times New Roman" w:hAnsi="Times New Roman" w:eastAsia="Times New Roman" w:cs="Times New Roman"/>
                  <w:sz w:val="16"/>
                  <w:szCs w:val="16"/>
                  <w:lang w:val="en-GB" w:eastAsia="nb-NO"/>
                </w:rPr>
                <w:delText xml:space="preserve"> activation test </w:delText>
              </w:r>
            </w:del>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27">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D44895" w:rsidDel="00597183" w:rsidP="00464684" w:rsidRDefault="00DE78E0" w14:paraId="2125885D" w14:textId="6ED23C65">
            <w:pPr>
              <w:rPr>
                <w:del w:author="Carmen Garcia Montero" w:date="2025-11-03T11:51:00Z" w:id="4028"/>
                <w:rFonts w:ascii="Times New Roman" w:hAnsi="Times New Roman" w:cs="Times New Roman"/>
                <w:sz w:val="16"/>
                <w:szCs w:val="16"/>
                <w:lang w:val="en-GB"/>
              </w:rPr>
            </w:pPr>
            <w:del w:author="Carmen Garcia Montero" w:date="2025-11-03T11:51:00Z" w:id="4029">
              <w:r w:rsidRPr="00117039" w:rsidDel="00597183">
                <w:rPr>
                  <w:rFonts w:ascii="Times New Roman" w:hAnsi="Times New Roman" w:cs="Times New Roman"/>
                  <w:sz w:val="16"/>
                  <w:szCs w:val="16"/>
                  <w:lang w:val="en-GB"/>
                </w:rPr>
                <w:delText xml:space="preserve">The </w:delText>
              </w:r>
              <w:r w:rsidRPr="00117039" w:rsidDel="00597183" w:rsidR="002C57E9">
                <w:rPr>
                  <w:rFonts w:ascii="Times New Roman" w:hAnsi="Times New Roman" w:cs="Times New Roman"/>
                  <w:sz w:val="16"/>
                  <w:szCs w:val="16"/>
                  <w:lang w:val="en-GB"/>
                </w:rPr>
                <w:delText xml:space="preserve">activation </w:delText>
              </w:r>
              <w:r w:rsidRPr="00117039" w:rsidDel="00597183" w:rsidR="009738A1">
                <w:rPr>
                  <w:rFonts w:ascii="Times New Roman" w:hAnsi="Times New Roman" w:cs="Times New Roman"/>
                  <w:sz w:val="16"/>
                  <w:szCs w:val="16"/>
                  <w:lang w:val="en-GB"/>
                </w:rPr>
                <w:delText xml:space="preserve">test </w:delText>
              </w:r>
              <w:r w:rsidRPr="00117039" w:rsidDel="00597183" w:rsidR="002C57E9">
                <w:rPr>
                  <w:rFonts w:ascii="Times New Roman" w:hAnsi="Times New Roman" w:cs="Times New Roman"/>
                  <w:sz w:val="16"/>
                  <w:szCs w:val="16"/>
                  <w:lang w:val="en-GB"/>
                </w:rPr>
                <w:delText xml:space="preserve">responsible </w:delText>
              </w:r>
              <w:r w:rsidDel="00597183" w:rsidR="00C907C1">
                <w:rPr>
                  <w:rFonts w:ascii="Times New Roman" w:hAnsi="Times New Roman" w:cs="Times New Roman"/>
                  <w:sz w:val="16"/>
                  <w:szCs w:val="16"/>
                  <w:lang w:val="en-GB"/>
                </w:rPr>
                <w:delText>party</w:delText>
              </w:r>
              <w:r w:rsidRPr="00117039" w:rsidDel="00597183" w:rsidR="002C57E9">
                <w:rPr>
                  <w:rFonts w:ascii="Times New Roman" w:hAnsi="Times New Roman" w:cs="Times New Roman"/>
                  <w:sz w:val="16"/>
                  <w:szCs w:val="16"/>
                  <w:lang w:val="en-GB"/>
                </w:rPr>
                <w:delText xml:space="preserve"> </w:delText>
              </w:r>
              <w:r w:rsidRPr="00117039" w:rsidDel="00597183" w:rsidR="00464684">
                <w:rPr>
                  <w:rFonts w:ascii="Times New Roman" w:hAnsi="Times New Roman" w:cs="Times New Roman"/>
                  <w:sz w:val="16"/>
                  <w:szCs w:val="16"/>
                  <w:lang w:val="en-GB"/>
                </w:rPr>
                <w:delText>performs</w:delText>
              </w:r>
              <w:r w:rsidRPr="00117039" w:rsidDel="00597183" w:rsidR="002C57E9">
                <w:rPr>
                  <w:rFonts w:ascii="Times New Roman" w:hAnsi="Times New Roman" w:cs="Times New Roman"/>
                  <w:sz w:val="16"/>
                  <w:szCs w:val="16"/>
                  <w:lang w:val="en-GB"/>
                </w:rPr>
                <w:delText xml:space="preserve"> the activation test</w:delText>
              </w:r>
              <w:r w:rsidRPr="00117039" w:rsidDel="00597183" w:rsidR="00D44895">
                <w:rPr>
                  <w:rFonts w:ascii="Times New Roman" w:hAnsi="Times New Roman" w:cs="Times New Roman"/>
                  <w:sz w:val="16"/>
                  <w:szCs w:val="16"/>
                  <w:lang w:val="en-GB"/>
                </w:rPr>
                <w:delText>.</w:delText>
              </w:r>
            </w:del>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30">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D44895" w:rsidDel="00597183" w:rsidP="00464684" w:rsidRDefault="00DE78E0" w14:paraId="37ED1B39" w14:textId="69C8144D">
            <w:pPr>
              <w:spacing w:after="0" w:line="240" w:lineRule="auto"/>
              <w:textAlignment w:val="baseline"/>
              <w:rPr>
                <w:del w:author="Carmen Garcia Montero" w:date="2025-11-03T11:51:00Z" w:id="4031"/>
                <w:rFonts w:ascii="Times New Roman" w:hAnsi="Times New Roman" w:eastAsia="Times New Roman" w:cs="Times New Roman"/>
                <w:sz w:val="16"/>
                <w:szCs w:val="16"/>
                <w:lang w:val="en-GB" w:eastAsia="nb-NO"/>
              </w:rPr>
            </w:pPr>
            <w:del w:author="Carmen Garcia Montero" w:date="2025-11-03T11:51:00Z" w:id="4032">
              <w:r w:rsidRPr="00117039" w:rsidDel="00597183">
                <w:rPr>
                  <w:rFonts w:ascii="Times New Roman" w:hAnsi="Times New Roman" w:eastAsia="Times New Roman" w:cs="Times New Roman"/>
                  <w:sz w:val="16"/>
                  <w:szCs w:val="16"/>
                  <w:lang w:val="en-GB" w:eastAsia="nb-NO"/>
                </w:rPr>
                <w:delText>Activation</w:delText>
              </w:r>
              <w:r w:rsidRPr="00117039" w:rsidDel="00597183" w:rsidR="009738A1">
                <w:rPr>
                  <w:rFonts w:ascii="Times New Roman" w:hAnsi="Times New Roman" w:eastAsia="Times New Roman" w:cs="Times New Roman"/>
                  <w:sz w:val="16"/>
                  <w:szCs w:val="16"/>
                  <w:lang w:val="en-GB" w:eastAsia="nb-NO"/>
                </w:rPr>
                <w:delText xml:space="preserve"> test</w:delText>
              </w:r>
              <w:r w:rsidRPr="00117039" w:rsidDel="00597183">
                <w:rPr>
                  <w:rFonts w:ascii="Times New Roman" w:hAnsi="Times New Roman" w:eastAsia="Times New Roman" w:cs="Times New Roman"/>
                  <w:sz w:val="16"/>
                  <w:szCs w:val="16"/>
                  <w:lang w:val="en-GB" w:eastAsia="nb-NO"/>
                </w:rPr>
                <w:delText xml:space="preserve"> responsible</w:delText>
              </w:r>
              <w:r w:rsidDel="00597183" w:rsidR="00C907C1">
                <w:rPr>
                  <w:rFonts w:ascii="Times New Roman" w:hAnsi="Times New Roman" w:eastAsia="Times New Roman" w:cs="Times New Roman"/>
                  <w:sz w:val="16"/>
                  <w:szCs w:val="16"/>
                  <w:lang w:val="en-GB" w:eastAsia="nb-NO"/>
                </w:rPr>
                <w:delText xml:space="preserve"> party</w:delText>
              </w:r>
            </w:del>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33">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D44895" w:rsidDel="00597183" w:rsidP="00464684" w:rsidRDefault="00D44895" w14:paraId="1E3A1F78" w14:textId="77777777">
            <w:pPr>
              <w:spacing w:after="0" w:line="240" w:lineRule="auto"/>
              <w:textAlignment w:val="baseline"/>
              <w:rPr>
                <w:del w:author="Carmen Garcia Montero" w:date="2025-11-03T11:51:00Z" w:id="4034"/>
                <w:rFonts w:ascii="Times New Roman" w:hAnsi="Times New Roman" w:eastAsia="Times New Roman" w:cs="Times New Roman"/>
                <w:sz w:val="16"/>
                <w:szCs w:val="16"/>
                <w:lang w:val="en-GB" w:eastAsia="nb-NO"/>
              </w:rPr>
            </w:pPr>
            <w:del w:author="Carmen Garcia Montero" w:date="2025-11-03T11:51:00Z" w:id="4035">
              <w:r w:rsidRPr="00117039" w:rsidDel="00597183">
                <w:rPr>
                  <w:rFonts w:ascii="Times New Roman" w:hAnsi="Times New Roman" w:eastAsia="Times New Roman" w:cs="Times New Roman"/>
                  <w:sz w:val="16"/>
                  <w:szCs w:val="16"/>
                  <w:lang w:val="en-GB" w:eastAsia="nb-NO"/>
                </w:rPr>
                <w:delText>Service provider</w:delText>
              </w:r>
            </w:del>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Change w:author="Carmen Garcia Montero" w:date="2025-11-03T11:15:00Z" w:id="4036">
              <w:tcPr>
                <w:tcW w:w="1236"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D44895" w:rsidDel="00597183" w:rsidP="00464684" w:rsidRDefault="006115D0" w14:paraId="36D5F631" w14:textId="1445D883">
            <w:pPr>
              <w:spacing w:after="0" w:line="240" w:lineRule="auto"/>
              <w:textAlignment w:val="baseline"/>
              <w:rPr>
                <w:del w:author="Carmen Garcia Montero" w:date="2025-11-03T11:51:00Z" w:id="4037"/>
                <w:rFonts w:ascii="Times New Roman" w:hAnsi="Times New Roman" w:eastAsia="Times New Roman" w:cs="Times New Roman"/>
                <w:sz w:val="16"/>
                <w:szCs w:val="16"/>
                <w:lang w:val="en-GB" w:eastAsia="nb-NO"/>
              </w:rPr>
            </w:pPr>
            <w:del w:author="Carmen Garcia Montero" w:date="2025-11-03T11:51:00Z" w:id="4038">
              <w:r w:rsidDel="00597183">
                <w:rPr>
                  <w:rFonts w:ascii="Times New Roman" w:hAnsi="Times New Roman" w:eastAsia="Times New Roman" w:cs="Times New Roman"/>
                  <w:sz w:val="16"/>
                  <w:szCs w:val="16"/>
                  <w:lang w:val="en-GB" w:eastAsia="nb-NO"/>
                </w:rPr>
                <w:delText>AX</w:delText>
              </w:r>
              <w:r w:rsidRPr="00117039" w:rsidDel="00597183" w:rsidR="00D44895">
                <w:rPr>
                  <w:rFonts w:ascii="Times New Roman" w:hAnsi="Times New Roman" w:eastAsia="Times New Roman" w:cs="Times New Roman"/>
                  <w:sz w:val="16"/>
                  <w:szCs w:val="16"/>
                  <w:lang w:val="en-GB" w:eastAsia="nb-NO"/>
                </w:rPr>
                <w:delText xml:space="preserve"> – Activation test </w:delText>
              </w:r>
            </w:del>
          </w:p>
        </w:tc>
      </w:tr>
      <w:tr w:rsidRPr="00DE66DD" w:rsidR="00F47500" w:rsidDel="00597183" w:rsidTr="00A86E04" w14:paraId="30BE6BC6" w14:textId="12C324F1">
        <w:trPr>
          <w:gridAfter w:val="2"/>
          <w:wAfter w:w="64" w:type="dxa"/>
          <w:trHeight w:val="300"/>
          <w:del w:author="Carmen Garcia Montero" w:date="2025-11-03T11:51:00Z" w:id="4039"/>
          <w:trPrChange w:author="Carmen Garcia Montero" w:date="2025-11-03T11:15:00Z" w:id="4040">
            <w:trPr>
              <w:gridAfter w:val="2"/>
              <w:wAfter w:w="487" w:type="dxa"/>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Change w:author="Carmen Garcia Montero" w:date="2025-11-03T11:15:00Z" w:id="4041">
              <w:tcPr>
                <w:tcW w:w="686"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693F39" w:rsidDel="00597183" w:rsidP="00EB7587" w:rsidRDefault="00693F39" w14:paraId="0B4540F5" w14:textId="54B1566B">
            <w:pPr>
              <w:spacing w:after="0" w:line="240" w:lineRule="auto"/>
              <w:textAlignment w:val="baseline"/>
              <w:rPr>
                <w:del w:author="Carmen Garcia Montero" w:date="2025-11-03T11:51:00Z" w:id="4042"/>
                <w:rFonts w:ascii="Times New Roman" w:hAnsi="Times New Roman" w:eastAsia="Times New Roman" w:cs="Times New Roman"/>
                <w:sz w:val="16"/>
                <w:szCs w:val="16"/>
                <w:lang w:val="en-GB" w:eastAsia="nb-NO"/>
              </w:rPr>
            </w:pPr>
            <w:commentRangeStart w:id="4043"/>
            <w:commentRangeStart w:id="4044"/>
            <w:commentRangeStart w:id="4045"/>
            <w:commentRangeStart w:id="4046"/>
            <w:del w:author="Carmen Garcia Montero" w:date="2025-11-03T11:51:00Z" w:id="4047">
              <w:r w:rsidRPr="00117039" w:rsidDel="00597183">
                <w:rPr>
                  <w:rFonts w:ascii="Times New Roman" w:hAnsi="Times New Roman" w:eastAsia="Times New Roman" w:cs="Times New Roman"/>
                  <w:sz w:val="16"/>
                  <w:szCs w:val="16"/>
                  <w:lang w:val="en-GB" w:eastAsia="nb-NO"/>
                </w:rPr>
                <w:delText>20.</w:delText>
              </w:r>
              <w:r w:rsidRPr="00117039" w:rsidDel="00597183" w:rsidR="0161F1AB">
                <w:rPr>
                  <w:rFonts w:ascii="Times New Roman" w:hAnsi="Times New Roman" w:eastAsia="Times New Roman" w:cs="Times New Roman"/>
                  <w:sz w:val="16"/>
                  <w:szCs w:val="16"/>
                  <w:lang w:val="en-GB" w:eastAsia="nb-NO"/>
                </w:rPr>
                <w:delText>4c</w:delText>
              </w:r>
            </w:del>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48">
              <w:tcPr>
                <w:tcW w:w="1489"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693F39" w:rsidDel="00597183" w:rsidP="00EB7587" w:rsidRDefault="00DB4C0C" w14:paraId="7AD9B6C4" w14:textId="15B4E8B5">
            <w:pPr>
              <w:spacing w:after="0" w:line="240" w:lineRule="auto"/>
              <w:textAlignment w:val="baseline"/>
              <w:rPr>
                <w:del w:author="Carmen Garcia Montero" w:date="2025-11-03T11:51:00Z" w:id="4049"/>
                <w:rFonts w:ascii="Times New Roman" w:hAnsi="Times New Roman" w:eastAsia="Times New Roman" w:cs="Times New Roman"/>
                <w:sz w:val="16"/>
                <w:szCs w:val="16"/>
                <w:lang w:val="en-GB" w:eastAsia="nb-NO"/>
              </w:rPr>
            </w:pPr>
            <w:del w:author="Carmen Garcia Montero" w:date="2025-11-03T11:51:00Z" w:id="4050">
              <w:r w:rsidRPr="00117039" w:rsidDel="00597183">
                <w:rPr>
                  <w:rFonts w:ascii="Times New Roman" w:hAnsi="Times New Roman" w:eastAsia="Times New Roman" w:cs="Times New Roman"/>
                  <w:sz w:val="16"/>
                  <w:szCs w:val="16"/>
                  <w:lang w:val="en-GB" w:eastAsia="nb-NO"/>
                </w:rPr>
                <w:delText>Send</w:delText>
              </w:r>
              <w:r w:rsidRPr="00117039" w:rsidDel="00597183" w:rsidR="00693F39">
                <w:rPr>
                  <w:rFonts w:ascii="Times New Roman" w:hAnsi="Times New Roman" w:eastAsia="Times New Roman" w:cs="Times New Roman"/>
                  <w:sz w:val="16"/>
                  <w:szCs w:val="16"/>
                  <w:lang w:val="en-GB" w:eastAsia="nb-NO"/>
                </w:rPr>
                <w:delText xml:space="preserve"> activation test</w:delText>
              </w:r>
              <w:r w:rsidRPr="00117039" w:rsidDel="00597183">
                <w:rPr>
                  <w:rFonts w:ascii="Times New Roman" w:hAnsi="Times New Roman" w:eastAsia="Times New Roman" w:cs="Times New Roman"/>
                  <w:sz w:val="16"/>
                  <w:szCs w:val="16"/>
                  <w:lang w:val="en-GB" w:eastAsia="nb-NO"/>
                </w:rPr>
                <w:delText xml:space="preserve"> result</w:delText>
              </w:r>
            </w:del>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51">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7B1B" w:rsidR="00693F39" w:rsidDel="00597183" w:rsidP="00EB7587" w:rsidRDefault="00693F39" w14:paraId="0D456D26" w14:textId="757B0CE6">
            <w:pPr>
              <w:spacing w:after="0" w:line="240" w:lineRule="auto"/>
              <w:textAlignment w:val="baseline"/>
              <w:rPr>
                <w:del w:author="Carmen Garcia Montero" w:date="2025-11-03T11:51:00Z" w:id="4052"/>
                <w:rFonts w:ascii="Times New Roman" w:hAnsi="Times New Roman" w:eastAsia="Calibri" w:cs="Times New Roman"/>
                <w:sz w:val="16"/>
                <w:szCs w:val="16"/>
                <w:lang w:val="en-GB" w:eastAsia="zh-CN"/>
              </w:rPr>
            </w:pPr>
            <w:del w:author="Carmen Garcia Montero" w:date="2025-11-03T11:51:00Z" w:id="4053">
              <w:r w:rsidRPr="00167B1B" w:rsidDel="00597183">
                <w:rPr>
                  <w:rFonts w:ascii="Times New Roman" w:hAnsi="Times New Roman" w:eastAsia="Calibri" w:cs="Times New Roman"/>
                  <w:sz w:val="16"/>
                  <w:szCs w:val="16"/>
                  <w:lang w:val="en-GB" w:eastAsia="zh-CN"/>
                </w:rPr>
                <w:delText xml:space="preserve">The </w:delText>
              </w:r>
              <w:r w:rsidRPr="00167B1B" w:rsidDel="00597183" w:rsidR="00B10DEB">
                <w:rPr>
                  <w:rFonts w:ascii="Times New Roman" w:hAnsi="Times New Roman" w:eastAsia="Calibri" w:cs="Times New Roman"/>
                  <w:sz w:val="16"/>
                  <w:szCs w:val="16"/>
                  <w:lang w:val="en-GB" w:eastAsia="zh-CN"/>
                </w:rPr>
                <w:delText>activation</w:delText>
              </w:r>
              <w:r w:rsidRPr="00167B1B" w:rsidDel="00597183">
                <w:rPr>
                  <w:rFonts w:ascii="Times New Roman" w:hAnsi="Times New Roman" w:eastAsia="Calibri" w:cs="Times New Roman"/>
                  <w:sz w:val="16"/>
                  <w:szCs w:val="16"/>
                  <w:lang w:val="en-GB" w:eastAsia="zh-CN"/>
                </w:rPr>
                <w:delText xml:space="preserve"> </w:delText>
              </w:r>
              <w:r w:rsidRPr="00167B1B" w:rsidDel="00597183" w:rsidR="00346B32">
                <w:rPr>
                  <w:rFonts w:ascii="Times New Roman" w:hAnsi="Times New Roman" w:eastAsia="Calibri" w:cs="Times New Roman"/>
                  <w:sz w:val="16"/>
                  <w:szCs w:val="16"/>
                  <w:lang w:val="en-GB" w:eastAsia="zh-CN"/>
                </w:rPr>
                <w:delText xml:space="preserve">test </w:delText>
              </w:r>
              <w:r w:rsidRPr="00167B1B" w:rsidDel="00597183">
                <w:rPr>
                  <w:rFonts w:ascii="Times New Roman" w:hAnsi="Times New Roman" w:eastAsia="Calibri" w:cs="Times New Roman"/>
                  <w:sz w:val="16"/>
                  <w:szCs w:val="16"/>
                  <w:lang w:val="en-GB" w:eastAsia="zh-CN"/>
                </w:rPr>
                <w:delText xml:space="preserve">responsible </w:delText>
              </w:r>
              <w:r w:rsidDel="00597183" w:rsidR="00C907C1">
                <w:rPr>
                  <w:rFonts w:ascii="Times New Roman" w:hAnsi="Times New Roman" w:eastAsia="Calibri" w:cs="Times New Roman"/>
                  <w:sz w:val="16"/>
                  <w:szCs w:val="16"/>
                  <w:lang w:val="en-GB" w:eastAsia="zh-CN"/>
                </w:rPr>
                <w:delText xml:space="preserve">party </w:delText>
              </w:r>
              <w:r w:rsidRPr="00167B1B" w:rsidDel="00597183" w:rsidR="0082156D">
                <w:rPr>
                  <w:rFonts w:ascii="Times New Roman" w:hAnsi="Times New Roman" w:eastAsia="Calibri" w:cs="Times New Roman"/>
                  <w:sz w:val="16"/>
                  <w:szCs w:val="16"/>
                  <w:lang w:val="en-GB" w:eastAsia="zh-CN"/>
                </w:rPr>
                <w:delText xml:space="preserve">sends the result of the activation test to the product </w:delText>
              </w:r>
              <w:r w:rsidRPr="0FB228BD" w:rsidDel="00597183" w:rsidR="002E0638">
                <w:rPr>
                  <w:rFonts w:ascii="Times New Roman" w:hAnsi="Times New Roman" w:eastAsia="Calibri" w:cs="Times New Roman"/>
                  <w:sz w:val="16"/>
                  <w:szCs w:val="16"/>
                  <w:lang w:val="en-GB" w:eastAsia="zh-CN"/>
                </w:rPr>
                <w:delText>prequalification</w:delText>
              </w:r>
              <w:r w:rsidRPr="00167B1B" w:rsidDel="00597183" w:rsidR="0082156D">
                <w:rPr>
                  <w:rFonts w:ascii="Times New Roman" w:hAnsi="Times New Roman" w:eastAsia="Calibri" w:cs="Times New Roman"/>
                  <w:sz w:val="16"/>
                  <w:szCs w:val="16"/>
                  <w:lang w:val="en-GB" w:eastAsia="zh-CN"/>
                </w:rPr>
                <w:delText xml:space="preserve"> responsible</w:delText>
              </w:r>
              <w:r w:rsidDel="00597183" w:rsidR="0011029A">
                <w:rPr>
                  <w:rFonts w:ascii="Times New Roman" w:hAnsi="Times New Roman" w:cs="Times New Roman"/>
                  <w:sz w:val="16"/>
                  <w:szCs w:val="16"/>
                  <w:lang w:val="en-GB" w:eastAsia="zh-CN"/>
                </w:rPr>
                <w:delText xml:space="preserve"> </w:delText>
              </w:r>
              <w:r w:rsidDel="00597183" w:rsidR="00C907C1">
                <w:rPr>
                  <w:rFonts w:ascii="Times New Roman" w:hAnsi="Times New Roman" w:eastAsia="Calibri" w:cs="Times New Roman"/>
                  <w:sz w:val="16"/>
                  <w:szCs w:val="16"/>
                  <w:lang w:val="en-GB" w:eastAsia="zh-CN"/>
                </w:rPr>
                <w:delText>party</w:delText>
              </w:r>
            </w:del>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54">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693F39" w:rsidDel="00597183" w:rsidP="00EB7587" w:rsidRDefault="00F96257" w14:paraId="3B790CAB" w14:textId="2ACF3CFE">
            <w:pPr>
              <w:spacing w:after="0" w:line="240" w:lineRule="auto"/>
              <w:textAlignment w:val="baseline"/>
              <w:rPr>
                <w:del w:author="Carmen Garcia Montero" w:date="2025-11-03T11:51:00Z" w:id="4055"/>
                <w:rFonts w:ascii="Times New Roman" w:hAnsi="Times New Roman" w:eastAsia="Times New Roman" w:cs="Times New Roman"/>
                <w:sz w:val="16"/>
                <w:szCs w:val="16"/>
                <w:lang w:val="en-GB" w:eastAsia="nb-NO"/>
              </w:rPr>
            </w:pPr>
            <w:del w:author="Carmen Garcia Montero" w:date="2025-11-03T11:51:00Z" w:id="4056">
              <w:r w:rsidRPr="00117039" w:rsidDel="00597183">
                <w:rPr>
                  <w:rFonts w:ascii="Times New Roman" w:hAnsi="Times New Roman" w:eastAsia="Times New Roman" w:cs="Times New Roman"/>
                  <w:sz w:val="16"/>
                  <w:szCs w:val="16"/>
                  <w:lang w:val="en-GB" w:eastAsia="nb-NO"/>
                </w:rPr>
                <w:delText>Activation</w:delText>
              </w:r>
              <w:r w:rsidRPr="00117039" w:rsidDel="00597183" w:rsidR="00346B32">
                <w:rPr>
                  <w:rFonts w:ascii="Times New Roman" w:hAnsi="Times New Roman" w:eastAsia="Times New Roman" w:cs="Times New Roman"/>
                  <w:sz w:val="16"/>
                  <w:szCs w:val="16"/>
                  <w:lang w:val="en-GB" w:eastAsia="nb-NO"/>
                </w:rPr>
                <w:delText xml:space="preserve"> test</w:delText>
              </w:r>
              <w:r w:rsidRPr="00117039" w:rsidDel="00597183">
                <w:rPr>
                  <w:rFonts w:ascii="Times New Roman" w:hAnsi="Times New Roman" w:eastAsia="Times New Roman" w:cs="Times New Roman"/>
                  <w:sz w:val="16"/>
                  <w:szCs w:val="16"/>
                  <w:lang w:val="en-GB" w:eastAsia="nb-NO"/>
                </w:rPr>
                <w:delText xml:space="preserve"> </w:delText>
              </w:r>
              <w:r w:rsidRPr="00117039" w:rsidDel="00597183" w:rsidR="002C57E9">
                <w:rPr>
                  <w:rFonts w:ascii="Times New Roman" w:hAnsi="Times New Roman" w:eastAsia="Times New Roman" w:cs="Times New Roman"/>
                  <w:sz w:val="16"/>
                  <w:szCs w:val="16"/>
                  <w:lang w:val="en-GB" w:eastAsia="nb-NO"/>
                </w:rPr>
                <w:delText>responsible</w:delText>
              </w:r>
              <w:r w:rsidDel="00597183" w:rsidR="00C907C1">
                <w:rPr>
                  <w:rFonts w:ascii="Times New Roman" w:hAnsi="Times New Roman" w:eastAsia="Times New Roman" w:cs="Times New Roman"/>
                  <w:sz w:val="16"/>
                  <w:szCs w:val="16"/>
                  <w:lang w:val="en-GB" w:eastAsia="nb-NO"/>
                </w:rPr>
                <w:delText xml:space="preserve"> party</w:delText>
              </w:r>
            </w:del>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57">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693F39" w:rsidDel="00597183" w:rsidP="00EB7587" w:rsidRDefault="12C2EBC4" w14:paraId="2DE7C900" w14:textId="745A80E6">
            <w:pPr>
              <w:spacing w:after="0" w:line="240" w:lineRule="auto"/>
              <w:textAlignment w:val="baseline"/>
              <w:rPr>
                <w:del w:author="Carmen Garcia Montero" w:date="2025-11-03T11:51:00Z" w:id="4058"/>
                <w:rFonts w:ascii="Times New Roman" w:hAnsi="Times New Roman" w:eastAsia="Times New Roman" w:cs="Times New Roman"/>
                <w:sz w:val="16"/>
                <w:szCs w:val="16"/>
                <w:lang w:val="en-GB" w:eastAsia="nb-NO"/>
              </w:rPr>
            </w:pPr>
            <w:del w:author="Carmen Garcia Montero" w:date="2025-11-03T11:51:00Z" w:id="4059">
              <w:r w:rsidRPr="0FB228BD" w:rsidDel="00597183">
                <w:rPr>
                  <w:rFonts w:ascii="Times New Roman" w:hAnsi="Times New Roman" w:eastAsia="Times New Roman" w:cs="Times New Roman"/>
                  <w:sz w:val="16"/>
                  <w:szCs w:val="16"/>
                  <w:lang w:val="en-GB" w:eastAsia="nb-NO"/>
                </w:rPr>
                <w:delText xml:space="preserve">Product </w:delText>
              </w:r>
              <w:r w:rsidRPr="0FB228BD" w:rsidDel="00597183" w:rsidR="002E0638">
                <w:rPr>
                  <w:rFonts w:ascii="Times New Roman" w:hAnsi="Times New Roman" w:eastAsia="Times New Roman" w:cs="Times New Roman"/>
                  <w:sz w:val="16"/>
                  <w:szCs w:val="16"/>
                  <w:lang w:val="en-GB" w:eastAsia="nb-NO"/>
                </w:rPr>
                <w:delText>prequalification</w:delText>
              </w:r>
              <w:r w:rsidRPr="0FB228BD" w:rsidDel="00597183">
                <w:rPr>
                  <w:rFonts w:ascii="Times New Roman" w:hAnsi="Times New Roman" w:eastAsia="Times New Roman" w:cs="Times New Roman"/>
                  <w:sz w:val="16"/>
                  <w:szCs w:val="16"/>
                  <w:lang w:val="en-GB" w:eastAsia="nb-NO"/>
                </w:rPr>
                <w:delText xml:space="preserve"> responsible</w:delText>
              </w:r>
              <w:r w:rsidRPr="0FB228BD" w:rsidDel="00597183" w:rsidR="23D2AFFD">
                <w:rPr>
                  <w:rFonts w:ascii="Times New Roman" w:hAnsi="Times New Roman" w:eastAsia="Times New Roman" w:cs="Times New Roman"/>
                  <w:sz w:val="16"/>
                  <w:szCs w:val="16"/>
                  <w:lang w:val="en-GB" w:eastAsia="nb-NO"/>
                </w:rPr>
                <w:delText xml:space="preserve"> party</w:delText>
              </w:r>
              <w:r w:rsidRPr="0FB228BD" w:rsidDel="00597183" w:rsidR="418D4ED3">
                <w:rPr>
                  <w:rFonts w:ascii="Times New Roman" w:hAnsi="Times New Roman" w:eastAsia="Times New Roman" w:cs="Times New Roman"/>
                  <w:sz w:val="16"/>
                  <w:szCs w:val="16"/>
                  <w:lang w:val="en-GB" w:eastAsia="nb-NO"/>
                </w:rPr>
                <w:delText xml:space="preserve"> </w:delText>
              </w:r>
            </w:del>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Change w:author="Carmen Garcia Montero" w:date="2025-11-03T11:15:00Z" w:id="4060">
              <w:tcPr>
                <w:tcW w:w="1236"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693F39" w:rsidDel="00597183" w:rsidP="00EB7587" w:rsidRDefault="00693F39" w14:paraId="3016C66A" w14:textId="77777777">
            <w:pPr>
              <w:widowControl w:val="0"/>
              <w:spacing w:after="0" w:line="276" w:lineRule="auto"/>
              <w:jc w:val="both"/>
              <w:rPr>
                <w:del w:author="Carmen Garcia Montero" w:date="2025-11-03T11:51:00Z" w:id="4061"/>
                <w:rFonts w:ascii="Times New Roman" w:hAnsi="Times New Roman" w:eastAsia="Calibri" w:cs="Times New Roman"/>
                <w:sz w:val="16"/>
                <w:szCs w:val="16"/>
                <w:lang w:val="en-GB" w:eastAsia="zh-CN"/>
              </w:rPr>
            </w:pPr>
            <w:del w:author="Carmen Garcia Montero" w:date="2025-11-03T11:51:00Z" w:id="4062">
              <w:r w:rsidRPr="00117039" w:rsidDel="00597183">
                <w:rPr>
                  <w:rFonts w:ascii="Times New Roman" w:hAnsi="Times New Roman" w:eastAsia="Calibri" w:cs="Times New Roman"/>
                  <w:sz w:val="16"/>
                  <w:szCs w:val="16"/>
                  <w:lang w:val="en-GB" w:eastAsia="zh-CN"/>
                </w:rPr>
                <w:delText xml:space="preserve">B – Request </w:delText>
              </w:r>
            </w:del>
          </w:p>
          <w:p w:rsidRPr="00117039" w:rsidR="00693F39" w:rsidDel="00597183" w:rsidP="00EB7587" w:rsidRDefault="00693F39" w14:paraId="74C699EF" w14:textId="77777777">
            <w:pPr>
              <w:widowControl w:val="0"/>
              <w:spacing w:after="0" w:line="276" w:lineRule="auto"/>
              <w:jc w:val="both"/>
              <w:rPr>
                <w:del w:author="Carmen Garcia Montero" w:date="2025-11-03T11:51:00Z" w:id="4063"/>
                <w:rFonts w:ascii="Times New Roman" w:hAnsi="Times New Roman" w:eastAsia="Calibri" w:cs="Times New Roman"/>
                <w:sz w:val="16"/>
                <w:szCs w:val="16"/>
                <w:lang w:val="en-GB" w:eastAsia="zh-CN"/>
              </w:rPr>
            </w:pPr>
            <w:del w:author="Carmen Garcia Montero" w:date="2025-11-03T11:51:00Z" w:id="4064">
              <w:r w:rsidRPr="00117039" w:rsidDel="00597183">
                <w:rPr>
                  <w:rFonts w:ascii="Times New Roman" w:hAnsi="Times New Roman" w:eastAsia="Calibri" w:cs="Times New Roman"/>
                  <w:sz w:val="16"/>
                  <w:szCs w:val="16"/>
                  <w:lang w:val="en-GB" w:eastAsia="zh-CN"/>
                </w:rPr>
                <w:delText xml:space="preserve">validation </w:delText>
              </w:r>
            </w:del>
          </w:p>
          <w:p w:rsidRPr="00117039" w:rsidR="00693F39" w:rsidDel="00597183" w:rsidP="00EB7587" w:rsidRDefault="00693F39" w14:paraId="020C6655" w14:textId="23B2E579">
            <w:pPr>
              <w:spacing w:after="0" w:line="240" w:lineRule="auto"/>
              <w:textAlignment w:val="baseline"/>
              <w:rPr>
                <w:del w:author="Carmen Garcia Montero" w:date="2025-11-03T11:51:00Z" w:id="4065"/>
                <w:rFonts w:ascii="Times New Roman" w:hAnsi="Times New Roman" w:eastAsia="Times New Roman" w:cs="Times New Roman"/>
                <w:sz w:val="16"/>
                <w:szCs w:val="16"/>
                <w:lang w:val="en-GB" w:eastAsia="nb-NO"/>
              </w:rPr>
            </w:pPr>
            <w:del w:author="Carmen Garcia Montero" w:date="2025-11-03T11:51:00Z" w:id="4066">
              <w:r w:rsidRPr="00117039" w:rsidDel="00597183">
                <w:rPr>
                  <w:rFonts w:ascii="Times New Roman" w:hAnsi="Times New Roman" w:eastAsia="Calibri" w:cs="Times New Roman"/>
                  <w:sz w:val="16"/>
                  <w:szCs w:val="16"/>
                  <w:lang w:val="en-GB" w:eastAsia="zh-CN"/>
                </w:rPr>
                <w:delText>information</w:delText>
              </w:r>
              <w:commentRangeEnd w:id="4043"/>
              <w:r w:rsidRPr="00117039" w:rsidDel="00597183" w:rsidR="006C3DFA">
                <w:rPr>
                  <w:rStyle w:val="CommentReference"/>
                  <w:rFonts w:ascii="Times New Roman" w:hAnsi="Times New Roman" w:eastAsia="Times New Roman" w:cs="Times New Roman"/>
                  <w:lang w:val="en-GB" w:eastAsia="nb-NO"/>
                </w:rPr>
                <w:commentReference w:id="4043"/>
              </w:r>
              <w:commentRangeEnd w:id="4044"/>
              <w:r w:rsidRPr="00117039" w:rsidDel="00597183">
                <w:rPr>
                  <w:rStyle w:val="CommentReference"/>
                  <w:rFonts w:ascii="Times New Roman" w:hAnsi="Times New Roman" w:eastAsia="Times New Roman" w:cs="Times New Roman"/>
                  <w:lang w:val="en-GB" w:eastAsia="nb-NO"/>
                </w:rPr>
                <w:commentReference w:id="4044"/>
              </w:r>
              <w:commentRangeEnd w:id="4045"/>
              <w:r w:rsidRPr="00117039" w:rsidDel="00597183">
                <w:rPr>
                  <w:rStyle w:val="CommentReference"/>
                  <w:rFonts w:ascii="Times New Roman" w:hAnsi="Times New Roman" w:eastAsia="Times New Roman" w:cs="Times New Roman"/>
                  <w:lang w:val="en-GB" w:eastAsia="nb-NO"/>
                </w:rPr>
                <w:commentReference w:id="4045"/>
              </w:r>
              <w:commentRangeEnd w:id="4046"/>
              <w:r w:rsidRPr="00117039" w:rsidDel="00597183" w:rsidR="0081748D">
                <w:rPr>
                  <w:rStyle w:val="CommentReference"/>
                  <w:rFonts w:ascii="Times New Roman" w:hAnsi="Times New Roman" w:eastAsia="Times New Roman" w:cs="Times New Roman"/>
                  <w:lang w:val="en-GB" w:eastAsia="nb-NO"/>
                </w:rPr>
                <w:commentReference w:id="4046"/>
              </w:r>
            </w:del>
          </w:p>
        </w:tc>
      </w:tr>
      <w:tr w:rsidRPr="00555E04" w:rsidR="00F47500" w:rsidDel="00597183" w:rsidTr="00A86E04" w14:paraId="23B0BC51" w14:textId="66E380E1">
        <w:trPr>
          <w:gridAfter w:val="2"/>
          <w:wAfter w:w="64" w:type="dxa"/>
          <w:trHeight w:val="300"/>
          <w:del w:author="Carmen Garcia Montero" w:date="2025-11-03T11:51:00Z" w:id="4067"/>
          <w:trPrChange w:author="Carmen Garcia Montero" w:date="2025-11-03T11:15:00Z" w:id="4068">
            <w:trPr>
              <w:gridAfter w:val="2"/>
              <w:wAfter w:w="487" w:type="dxa"/>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Change w:author="Carmen Garcia Montero" w:date="2025-11-03T11:15:00Z" w:id="4069">
              <w:tcPr>
                <w:tcW w:w="686"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5A174A" w:rsidDel="00597183" w:rsidP="0082726A" w:rsidRDefault="005A174A" w14:paraId="79FB1554" w14:textId="74A7104F">
            <w:pPr>
              <w:spacing w:after="0" w:line="240" w:lineRule="auto"/>
              <w:textAlignment w:val="baseline"/>
              <w:rPr>
                <w:del w:author="Carmen Garcia Montero" w:date="2025-11-03T11:51:00Z" w:id="4070"/>
                <w:rFonts w:ascii="Times New Roman" w:hAnsi="Times New Roman" w:eastAsia="Times New Roman" w:cs="Times New Roman"/>
                <w:sz w:val="16"/>
                <w:szCs w:val="16"/>
                <w:lang w:val="en-GB" w:eastAsia="nb-NO"/>
              </w:rPr>
            </w:pPr>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71">
              <w:tcPr>
                <w:tcW w:w="1489"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A174A" w:rsidDel="00597183" w:rsidP="0082726A" w:rsidRDefault="005A174A" w14:paraId="306E2C08" w14:textId="3A59F89B">
            <w:pPr>
              <w:spacing w:after="0" w:line="240" w:lineRule="auto"/>
              <w:textAlignment w:val="baseline"/>
              <w:rPr>
                <w:del w:author="Carmen Garcia Montero" w:date="2025-11-03T11:51:00Z" w:id="4072"/>
                <w:rFonts w:ascii="Times New Roman" w:hAnsi="Times New Roman" w:eastAsia="Times New Roman" w:cs="Times New Roman"/>
                <w:sz w:val="16"/>
                <w:szCs w:val="16"/>
                <w:lang w:val="en-GB" w:eastAsia="nb-NO"/>
              </w:rPr>
            </w:pPr>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73">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494612" w:rsidDel="00597183" w:rsidP="0052430A" w:rsidRDefault="00494612" w14:paraId="0D9BF3C5" w14:textId="14E40461">
            <w:pPr>
              <w:rPr>
                <w:del w:author="Carmen Garcia Montero" w:date="2025-11-03T11:51:00Z" w:id="4074"/>
                <w:rFonts w:ascii="Times New Roman" w:hAnsi="Times New Roman" w:cs="Times New Roman"/>
                <w:sz w:val="16"/>
                <w:szCs w:val="16"/>
                <w:lang w:val="en-GB"/>
              </w:rPr>
            </w:pPr>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75">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A174A" w:rsidDel="00597183" w:rsidP="0082726A" w:rsidRDefault="005A174A" w14:paraId="32E37D45" w14:textId="0F31068A">
            <w:pPr>
              <w:spacing w:after="0" w:line="240" w:lineRule="auto"/>
              <w:textAlignment w:val="baseline"/>
              <w:rPr>
                <w:del w:author="Carmen Garcia Montero" w:date="2025-11-03T11:51:00Z" w:id="4076"/>
                <w:rFonts w:ascii="Times New Roman" w:hAnsi="Times New Roman" w:eastAsia="Times New Roman" w:cs="Times New Roman"/>
                <w:sz w:val="16"/>
                <w:szCs w:val="16"/>
                <w:lang w:val="en-GB" w:eastAsia="nb-NO"/>
              </w:rPr>
            </w:pPr>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77">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A174A" w:rsidDel="00597183" w:rsidP="0082726A" w:rsidRDefault="005A174A" w14:paraId="5C499C74" w14:textId="138E18F7">
            <w:pPr>
              <w:spacing w:after="0" w:line="240" w:lineRule="auto"/>
              <w:textAlignment w:val="baseline"/>
              <w:rPr>
                <w:del w:author="Carmen Garcia Montero" w:date="2025-11-03T11:51:00Z" w:id="4078"/>
                <w:rFonts w:ascii="Times New Roman" w:hAnsi="Times New Roman" w:eastAsia="Times New Roman" w:cs="Times New Roman"/>
                <w:sz w:val="16"/>
                <w:szCs w:val="16"/>
                <w:lang w:val="en-GB" w:eastAsia="nb-NO"/>
              </w:rPr>
            </w:pPr>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Change w:author="Carmen Garcia Montero" w:date="2025-11-03T11:15:00Z" w:id="4079">
              <w:tcPr>
                <w:tcW w:w="1236"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5A174A" w:rsidDel="00597183" w:rsidP="0082726A" w:rsidRDefault="005A174A" w14:paraId="0F03E68F" w14:textId="77777777">
            <w:pPr>
              <w:spacing w:after="0" w:line="240" w:lineRule="auto"/>
              <w:textAlignment w:val="baseline"/>
              <w:rPr>
                <w:del w:author="Carmen Garcia Montero" w:date="2025-11-03T11:51:00Z" w:id="4080"/>
                <w:rFonts w:ascii="Times New Roman" w:hAnsi="Times New Roman" w:eastAsia="Times New Roman" w:cs="Times New Roman"/>
                <w:sz w:val="16"/>
                <w:szCs w:val="16"/>
                <w:lang w:val="en-GB" w:eastAsia="nb-NO"/>
              </w:rPr>
            </w:pPr>
          </w:p>
        </w:tc>
      </w:tr>
      <w:tr w:rsidRPr="00015516" w:rsidR="00D75F62" w:rsidDel="00597183" w:rsidTr="00A86E04" w14:paraId="43390EA4" w14:textId="1174DCFA">
        <w:tblPrEx>
          <w:tblCellMar>
            <w:left w:w="0" w:type="dxa"/>
            <w:right w:w="0" w:type="dxa"/>
          </w:tblCellMar>
          <w:tblPrExChange w:author="Carmen Garcia Montero" w:date="2025-11-03T11:15:00Z" w:id="4081">
            <w:tblPrEx>
              <w:tblW w:w="9014" w:type="dxa"/>
            </w:tblPrEx>
          </w:tblPrExChange>
        </w:tblPrEx>
        <w:trPr>
          <w:trHeight w:val="300"/>
          <w:del w:author="Carmen Garcia Montero" w:date="2025-11-03T11:51:00Z" w:id="4082"/>
          <w:trPrChange w:author="Carmen Garcia Montero" w:date="2025-11-03T11:15:00Z" w:id="4083">
            <w:trPr>
              <w:trHeight w:val="300"/>
            </w:trPr>
          </w:trPrChange>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Change w:author="Carmen Garcia Montero" w:date="2025-11-03T11:15:00Z" w:id="4084">
              <w:tcPr>
                <w:tcW w:w="686" w:type="dxa"/>
                <w:gridSpan w:val="2"/>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902710" w:rsidDel="00597183" w:rsidP="0082726A" w:rsidRDefault="00517B54" w14:paraId="3BE024FD" w14:textId="5C26B75C">
            <w:pPr>
              <w:spacing w:after="0" w:line="240" w:lineRule="auto"/>
              <w:textAlignment w:val="baseline"/>
              <w:rPr>
                <w:del w:author="Carmen Garcia Montero" w:date="2025-11-03T11:51:00Z" w:id="4085"/>
                <w:rFonts w:ascii="Times New Roman" w:hAnsi="Times New Roman" w:eastAsia="Times New Roman" w:cs="Times New Roman"/>
                <w:sz w:val="16"/>
                <w:szCs w:val="16"/>
                <w:lang w:val="en-GB" w:eastAsia="nb-NO"/>
              </w:rPr>
            </w:pPr>
            <w:del w:author="Carmen Garcia Montero" w:date="2025-11-03T11:51:00Z" w:id="4086">
              <w:r w:rsidRPr="00117039" w:rsidDel="00597183">
                <w:rPr>
                  <w:rFonts w:ascii="Times New Roman" w:hAnsi="Times New Roman" w:eastAsia="Times New Roman" w:cs="Times New Roman"/>
                  <w:sz w:val="16"/>
                  <w:szCs w:val="16"/>
                  <w:lang w:val="en-GB" w:eastAsia="nb-NO"/>
                </w:rPr>
                <w:delText>20.</w:delText>
              </w:r>
              <w:r w:rsidRPr="0FB228BD" w:rsidDel="00597183" w:rsidR="0F6F9077">
                <w:rPr>
                  <w:rFonts w:ascii="Times New Roman" w:hAnsi="Times New Roman" w:eastAsia="Times New Roman" w:cs="Times New Roman"/>
                  <w:sz w:val="16"/>
                  <w:szCs w:val="16"/>
                  <w:lang w:val="en-GB" w:eastAsia="nb-NO"/>
                </w:rPr>
                <w:delText>5</w:delText>
              </w:r>
            </w:del>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87">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02710" w:rsidDel="00597183" w:rsidP="0082726A" w:rsidRDefault="4225C810" w14:paraId="20F7C2C5" w14:textId="7DB02FD5">
            <w:pPr>
              <w:spacing w:after="0" w:line="240" w:lineRule="auto"/>
              <w:textAlignment w:val="baseline"/>
              <w:rPr>
                <w:del w:author="Carmen Garcia Montero" w:date="2025-11-03T11:51:00Z" w:id="4088"/>
                <w:rFonts w:ascii="Times New Roman" w:hAnsi="Times New Roman" w:eastAsia="Times New Roman" w:cs="Times New Roman"/>
                <w:sz w:val="16"/>
                <w:szCs w:val="16"/>
                <w:lang w:val="en-GB" w:eastAsia="nb-NO"/>
              </w:rPr>
            </w:pPr>
            <w:del w:author="Carmen Garcia Montero" w:date="2025-11-03T11:51:00Z" w:id="4089">
              <w:r w:rsidRPr="0FB228BD" w:rsidDel="00597183">
                <w:rPr>
                  <w:rFonts w:ascii="Times New Roman" w:hAnsi="Times New Roman" w:eastAsia="Times New Roman" w:cs="Times New Roman"/>
                  <w:sz w:val="16"/>
                  <w:szCs w:val="16"/>
                  <w:lang w:val="en-GB" w:eastAsia="nb-NO"/>
                </w:rPr>
                <w:delText>Notif</w:delText>
              </w:r>
              <w:r w:rsidRPr="0FB228BD" w:rsidDel="00597183" w:rsidR="6BD57AAB">
                <w:rPr>
                  <w:rFonts w:ascii="Times New Roman" w:hAnsi="Times New Roman" w:eastAsia="Times New Roman" w:cs="Times New Roman"/>
                  <w:sz w:val="16"/>
                  <w:szCs w:val="16"/>
                  <w:lang w:val="en-GB" w:eastAsia="nb-NO"/>
                </w:rPr>
                <w:delText>y</w:delText>
              </w:r>
              <w:r w:rsidRPr="0FB228BD" w:rsidDel="00597183" w:rsidR="4302DF23">
                <w:rPr>
                  <w:rFonts w:ascii="Times New Roman" w:hAnsi="Times New Roman" w:eastAsia="Times New Roman" w:cs="Times New Roman"/>
                  <w:sz w:val="16"/>
                  <w:szCs w:val="16"/>
                  <w:lang w:val="en-GB" w:eastAsia="nb-NO"/>
                </w:rPr>
                <w:delText xml:space="preserve"> the result of the product </w:delText>
              </w:r>
              <w:r w:rsidRPr="0FB228BD" w:rsidDel="00597183" w:rsidR="002E0638">
                <w:rPr>
                  <w:rFonts w:ascii="Times New Roman" w:hAnsi="Times New Roman" w:eastAsia="Times New Roman" w:cs="Times New Roman"/>
                  <w:sz w:val="16"/>
                  <w:szCs w:val="16"/>
                  <w:lang w:val="en-GB" w:eastAsia="nb-NO"/>
                </w:rPr>
                <w:delText>prequalification</w:delText>
              </w:r>
            </w:del>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90">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02710" w:rsidDel="00597183" w:rsidP="0052430A" w:rsidRDefault="00517B54" w14:paraId="5BF7D6A2" w14:textId="0A58DC94">
            <w:pPr>
              <w:rPr>
                <w:del w:author="Carmen Garcia Montero" w:date="2025-11-03T11:51:00Z" w:id="4091"/>
                <w:rFonts w:ascii="Times New Roman" w:hAnsi="Times New Roman" w:cs="Times New Roman"/>
                <w:sz w:val="16"/>
                <w:szCs w:val="16"/>
                <w:lang w:val="en-GB"/>
              </w:rPr>
            </w:pPr>
            <w:del w:author="Carmen Garcia Montero" w:date="2025-11-03T11:51:00Z" w:id="4092">
              <w:r w:rsidRPr="00117039" w:rsidDel="00597183">
                <w:rPr>
                  <w:rFonts w:ascii="Times New Roman" w:hAnsi="Times New Roman" w:cs="Times New Roman"/>
                  <w:sz w:val="16"/>
                  <w:szCs w:val="16"/>
                  <w:lang w:val="en-GB"/>
                </w:rPr>
                <w:delText xml:space="preserve">The product </w:delText>
              </w:r>
              <w:r w:rsidRPr="0FB228BD" w:rsidDel="00597183" w:rsidR="002E0638">
                <w:rPr>
                  <w:rFonts w:ascii="Times New Roman" w:hAnsi="Times New Roman" w:cs="Times New Roman"/>
                  <w:sz w:val="16"/>
                  <w:szCs w:val="16"/>
                  <w:lang w:val="en-GB"/>
                </w:rPr>
                <w:delText>prequalification</w:delText>
              </w:r>
              <w:r w:rsidRPr="0FB228BD" w:rsidDel="00597183" w:rsidR="4302DF23">
                <w:rPr>
                  <w:rFonts w:ascii="Times New Roman" w:hAnsi="Times New Roman" w:cs="Times New Roman"/>
                  <w:sz w:val="16"/>
                  <w:szCs w:val="16"/>
                  <w:lang w:val="en-GB"/>
                </w:rPr>
                <w:delText xml:space="preserve"> </w:delText>
              </w:r>
              <w:r w:rsidRPr="00117039" w:rsidDel="00597183">
                <w:rPr>
                  <w:rFonts w:ascii="Times New Roman" w:hAnsi="Times New Roman" w:cs="Times New Roman"/>
                  <w:sz w:val="16"/>
                  <w:szCs w:val="16"/>
                  <w:lang w:val="en-GB"/>
                </w:rPr>
                <w:delText xml:space="preserve">responsible </w:delText>
              </w:r>
              <w:r w:rsidDel="00597183" w:rsidR="00C907C1">
                <w:rPr>
                  <w:rFonts w:ascii="Times New Roman" w:hAnsi="Times New Roman" w:cs="Times New Roman"/>
                  <w:sz w:val="16"/>
                  <w:szCs w:val="16"/>
                  <w:lang w:val="en-GB"/>
                </w:rPr>
                <w:delText>party</w:delText>
              </w:r>
              <w:r w:rsidRPr="00117039" w:rsidDel="00597183">
                <w:rPr>
                  <w:rFonts w:ascii="Times New Roman" w:hAnsi="Times New Roman" w:cs="Times New Roman"/>
                  <w:sz w:val="16"/>
                  <w:szCs w:val="16"/>
                  <w:lang w:val="en-GB"/>
                </w:rPr>
                <w:delText xml:space="preserve"> notifies the entitled parties of the result of the product prequalification</w:delText>
              </w:r>
              <w:r w:rsidDel="00597183" w:rsidR="009D3583">
                <w:rPr>
                  <w:rFonts w:ascii="Times New Roman" w:hAnsi="Times New Roman" w:cs="Times New Roman"/>
                  <w:sz w:val="16"/>
                  <w:szCs w:val="16"/>
                  <w:lang w:val="en-GB"/>
                </w:rPr>
                <w:delText xml:space="preserve"> and confirms the SPU or SPG characteristics</w:delText>
              </w:r>
              <w:r w:rsidDel="00597183" w:rsidR="0018087A">
                <w:rPr>
                  <w:rFonts w:ascii="Times New Roman" w:hAnsi="Times New Roman" w:cs="Times New Roman"/>
                  <w:sz w:val="16"/>
                  <w:szCs w:val="16"/>
                  <w:lang w:val="en-GB"/>
                </w:rPr>
                <w:delText xml:space="preserve"> registered in the SP module</w:delText>
              </w:r>
              <w:r w:rsidRPr="00117039" w:rsidDel="00597183">
                <w:rPr>
                  <w:rFonts w:ascii="Times New Roman" w:hAnsi="Times New Roman" w:cs="Times New Roman"/>
                  <w:sz w:val="16"/>
                  <w:szCs w:val="16"/>
                  <w:lang w:val="en-GB"/>
                </w:rPr>
                <w:delText>.</w:delText>
              </w:r>
            </w:del>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93">
              <w:tcPr>
                <w:tcW w:w="131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02710" w:rsidDel="00597183" w:rsidP="0082726A" w:rsidRDefault="00517B54" w14:paraId="4DF1E13D" w14:textId="04255C38">
            <w:pPr>
              <w:spacing w:after="0" w:line="240" w:lineRule="auto"/>
              <w:textAlignment w:val="baseline"/>
              <w:rPr>
                <w:del w:author="Carmen Garcia Montero" w:date="2025-11-03T11:51:00Z" w:id="4094"/>
                <w:rFonts w:ascii="Times New Roman" w:hAnsi="Times New Roman" w:eastAsia="Times New Roman" w:cs="Times New Roman"/>
                <w:sz w:val="16"/>
                <w:szCs w:val="16"/>
                <w:lang w:val="en-GB" w:eastAsia="nb-NO"/>
              </w:rPr>
            </w:pPr>
            <w:del w:author="Carmen Garcia Montero" w:date="2025-11-03T11:51:00Z" w:id="4095">
              <w:r w:rsidRPr="00117039" w:rsidDel="00597183">
                <w:rPr>
                  <w:rFonts w:ascii="Times New Roman" w:hAnsi="Times New Roman" w:eastAsia="Times New Roman" w:cs="Times New Roman"/>
                  <w:sz w:val="16"/>
                  <w:szCs w:val="16"/>
                  <w:lang w:val="en-GB" w:eastAsia="nb-NO"/>
                </w:rPr>
                <w:delText xml:space="preserve">Product </w:delText>
              </w:r>
              <w:r w:rsidRPr="0FB228BD" w:rsidDel="00597183" w:rsidR="002E0638">
                <w:rPr>
                  <w:rFonts w:ascii="Times New Roman" w:hAnsi="Times New Roman" w:eastAsia="Times New Roman" w:cs="Times New Roman"/>
                  <w:sz w:val="16"/>
                  <w:szCs w:val="16"/>
                  <w:lang w:val="en-GB" w:eastAsia="nb-NO"/>
                </w:rPr>
                <w:delText>prequalification</w:delText>
              </w:r>
              <w:r w:rsidRPr="00117039" w:rsidDel="00597183">
                <w:rPr>
                  <w:rFonts w:ascii="Times New Roman" w:hAnsi="Times New Roman" w:eastAsia="Times New Roman" w:cs="Times New Roman"/>
                  <w:sz w:val="16"/>
                  <w:szCs w:val="16"/>
                  <w:lang w:val="en-GB" w:eastAsia="nb-NO"/>
                </w:rPr>
                <w:delText xml:space="preserve"> responsible</w:delText>
              </w:r>
              <w:r w:rsidDel="00597183" w:rsidR="00C907C1">
                <w:rPr>
                  <w:rFonts w:ascii="Times New Roman" w:hAnsi="Times New Roman" w:eastAsia="Times New Roman" w:cs="Times New Roman"/>
                  <w:sz w:val="16"/>
                  <w:szCs w:val="16"/>
                  <w:lang w:val="en-GB" w:eastAsia="nb-NO"/>
                </w:rPr>
                <w:delText xml:space="preserve"> party</w:delText>
              </w:r>
            </w:del>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Carmen Garcia Montero" w:date="2025-11-03T11:15:00Z" w:id="4096">
              <w:tcPr>
                <w:tcW w:w="132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7B1B" w:rsidR="00902710" w:rsidDel="00597183" w:rsidP="0082726A" w:rsidRDefault="00517B54" w14:paraId="535AB993" w14:textId="6F0C3C6D">
            <w:pPr>
              <w:spacing w:after="0" w:line="240" w:lineRule="auto"/>
              <w:textAlignment w:val="baseline"/>
              <w:rPr>
                <w:del w:author="Carmen Garcia Montero" w:date="2025-11-03T11:51:00Z" w:id="4097"/>
                <w:rFonts w:ascii="Times New Roman" w:hAnsi="Times New Roman" w:eastAsia="Times New Roman" w:cs="Times New Roman"/>
                <w:sz w:val="16"/>
                <w:szCs w:val="16"/>
                <w:lang w:val="en-GB" w:eastAsia="nb-NO"/>
              </w:rPr>
            </w:pPr>
            <w:del w:author="Carmen Garcia Montero" w:date="2025-11-03T11:51:00Z" w:id="4098">
              <w:r w:rsidDel="00597183">
                <w:rPr>
                  <w:rFonts w:ascii="Times New Roman" w:hAnsi="Times New Roman" w:eastAsia="Times New Roman" w:cs="Times New Roman"/>
                  <w:sz w:val="16"/>
                  <w:szCs w:val="16"/>
                  <w:lang w:val="en-GB" w:eastAsia="nb-NO"/>
                </w:rPr>
                <w:delText>Entitled parties</w:delText>
              </w:r>
            </w:del>
          </w:p>
        </w:tc>
        <w:tc>
          <w:tcPr>
            <w:tcW w:w="1289" w:type="dxa"/>
            <w:gridSpan w:val="3"/>
            <w:tcBorders>
              <w:top w:val="single" w:color="000000" w:themeColor="text1" w:sz="6" w:space="0"/>
              <w:left w:val="single" w:color="000000" w:themeColor="text1" w:sz="6" w:space="0"/>
              <w:bottom w:val="single" w:color="000000" w:themeColor="text1" w:sz="6" w:space="0"/>
              <w:right w:val="single" w:color="auto" w:sz="6" w:space="0"/>
            </w:tcBorders>
            <w:tcPrChange w:author="Carmen Garcia Montero" w:date="2025-11-03T11:15:00Z" w:id="4099">
              <w:tcPr>
                <w:tcW w:w="1236" w:type="dxa"/>
                <w:gridSpan w:val="5"/>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902710" w:rsidDel="00597183" w:rsidP="0082726A" w:rsidRDefault="015B8A6C" w14:paraId="5A8E2321" w14:textId="5EA1D54E">
            <w:pPr>
              <w:spacing w:after="0" w:line="240" w:lineRule="auto"/>
              <w:textAlignment w:val="baseline"/>
              <w:rPr>
                <w:del w:author="Carmen Garcia Montero" w:date="2025-11-03T11:51:00Z" w:id="4100"/>
                <w:rFonts w:ascii="Times New Roman" w:hAnsi="Times New Roman" w:eastAsia="Times New Roman" w:cs="Times New Roman"/>
                <w:sz w:val="16"/>
                <w:szCs w:val="16"/>
                <w:lang w:val="en-GB" w:eastAsia="nb-NO"/>
              </w:rPr>
            </w:pPr>
            <w:del w:author="Carmen Garcia Montero" w:date="2025-11-03T11:51:00Z" w:id="4101">
              <w:r w:rsidRPr="0FB228BD" w:rsidDel="00597183">
                <w:rPr>
                  <w:rFonts w:ascii="Times New Roman" w:hAnsi="Times New Roman" w:eastAsia="Times New Roman" w:cs="Times New Roman"/>
                  <w:sz w:val="16"/>
                  <w:szCs w:val="16"/>
                  <w:lang w:val="en-GB" w:eastAsia="nb-NO"/>
                </w:rPr>
                <w:delText>AY</w:delText>
              </w:r>
              <w:r w:rsidRPr="0FB228BD" w:rsidDel="00597183" w:rsidR="22D9E6DF">
                <w:rPr>
                  <w:rFonts w:ascii="Times New Roman" w:hAnsi="Times New Roman" w:eastAsia="Times New Roman" w:cs="Times New Roman"/>
                  <w:sz w:val="16"/>
                  <w:szCs w:val="16"/>
                  <w:lang w:val="en-GB" w:eastAsia="nb-NO"/>
                </w:rPr>
                <w:delText xml:space="preserve"> – Product </w:delText>
              </w:r>
              <w:r w:rsidRPr="0FB228BD" w:rsidDel="00597183" w:rsidR="002E0638">
                <w:rPr>
                  <w:rFonts w:ascii="Times New Roman" w:hAnsi="Times New Roman" w:eastAsia="Times New Roman" w:cs="Times New Roman"/>
                  <w:sz w:val="16"/>
                  <w:szCs w:val="16"/>
                  <w:lang w:val="en-GB" w:eastAsia="nb-NO"/>
                </w:rPr>
                <w:delText>prequalification</w:delText>
              </w:r>
              <w:r w:rsidRPr="0FB228BD" w:rsidDel="00597183" w:rsidR="22D9E6DF">
                <w:rPr>
                  <w:rFonts w:ascii="Times New Roman" w:hAnsi="Times New Roman" w:eastAsia="Times New Roman" w:cs="Times New Roman"/>
                  <w:sz w:val="16"/>
                  <w:szCs w:val="16"/>
                  <w:lang w:val="en-GB" w:eastAsia="nb-NO"/>
                </w:rPr>
                <w:delText xml:space="preserve"> result</w:delText>
              </w:r>
            </w:del>
          </w:p>
        </w:tc>
      </w:tr>
    </w:tbl>
    <w:p w:rsidRPr="00117039" w:rsidR="4BB91AB8" w:rsidDel="00597183" w:rsidRDefault="4BB91AB8" w14:paraId="4A9320EF" w14:textId="734DD3F8">
      <w:pPr>
        <w:rPr>
          <w:del w:author="Carmen Garcia Montero" w:date="2025-11-03T11:51:00Z" w:id="4102"/>
          <w:lang w:val="en-GB"/>
        </w:rPr>
      </w:pPr>
    </w:p>
    <w:p w:rsidRPr="00117039" w:rsidR="00807468" w:rsidDel="00597183" w:rsidP="00807468" w:rsidRDefault="00807468" w14:paraId="566A3B91" w14:textId="1EA2F732">
      <w:pPr>
        <w:keepNext/>
        <w:spacing w:line="276" w:lineRule="auto"/>
        <w:rPr>
          <w:del w:author="Carmen Garcia Montero" w:date="2025-11-03T11:51:00Z" w:id="4103"/>
          <w:rFonts w:ascii="Times New Roman" w:hAnsi="Times New Roman" w:cs="Times New Roman"/>
          <w:lang w:val="en-GB"/>
        </w:rPr>
      </w:pPr>
      <w:del w:author="Carmen Garcia Montero" w:date="2025-11-03T11:51:00Z" w:id="4104">
        <w:r w:rsidRPr="00EB5A57" w:rsidDel="00597183">
          <w:rPr>
            <w:rFonts w:ascii="Times New Roman" w:hAnsi="Times New Roman" w:cs="Times New Roman"/>
            <w:lang w:val="en-GB"/>
          </w:rPr>
          <w:delText xml:space="preserve">Diagram </w:delText>
        </w:r>
        <w:r w:rsidDel="00597183">
          <w:rPr>
            <w:rFonts w:ascii="Times New Roman" w:hAnsi="Times New Roman" w:cs="Times New Roman"/>
            <w:lang w:val="en-GB"/>
          </w:rPr>
          <w:delText>20</w:delText>
        </w:r>
        <w:r w:rsidRPr="00EB5A57" w:rsidDel="00597183">
          <w:rPr>
            <w:rFonts w:ascii="Times New Roman" w:hAnsi="Times New Roman" w:cs="Times New Roman"/>
            <w:lang w:val="en-GB"/>
          </w:rPr>
          <w:delText xml:space="preserve"> – Procedure ‘</w:delText>
        </w:r>
        <w:r w:rsidRPr="008F46DB" w:rsidDel="00597183">
          <w:rPr>
            <w:rFonts w:ascii="Times New Roman" w:hAnsi="Times New Roman" w:cs="Times New Roman"/>
            <w:lang w:val="en-GB"/>
          </w:rPr>
          <w:delText xml:space="preserve">SPG or SPU </w:delText>
        </w:r>
        <w:commentRangeStart w:id="4105"/>
        <w:r w:rsidRPr="008F46DB" w:rsidDel="00597183">
          <w:rPr>
            <w:rFonts w:ascii="Times New Roman" w:hAnsi="Times New Roman" w:cs="Times New Roman"/>
            <w:lang w:val="en-GB"/>
          </w:rPr>
          <w:delText xml:space="preserve">product </w:delText>
        </w:r>
        <w:commentRangeEnd w:id="4105"/>
        <w:r w:rsidRPr="36FE32B0" w:rsidDel="00597183">
          <w:rPr>
            <w:rStyle w:val="CommentReference"/>
            <w:rFonts w:ascii="Times New Roman" w:hAnsi="Times New Roman" w:cs="Times New Roman"/>
            <w:sz w:val="22"/>
            <w:szCs w:val="22"/>
            <w:lang w:val="en-GB"/>
          </w:rPr>
          <w:commentReference w:id="4105"/>
        </w:r>
        <w:r w:rsidRPr="36FE32B0" w:rsidDel="00597183" w:rsidR="009B728F">
          <w:rPr>
            <w:rFonts w:ascii="Times New Roman" w:hAnsi="Times New Roman" w:cs="Times New Roman"/>
            <w:lang w:val="en-GB"/>
          </w:rPr>
          <w:delText>pre</w:delText>
        </w:r>
        <w:r w:rsidRPr="36FE32B0" w:rsidDel="00597183">
          <w:rPr>
            <w:rFonts w:ascii="Times New Roman" w:hAnsi="Times New Roman" w:cs="Times New Roman"/>
            <w:lang w:val="en-GB"/>
          </w:rPr>
          <w:delText>qualification’</w:delText>
        </w:r>
      </w:del>
    </w:p>
    <w:p w:rsidRPr="00117039" w:rsidR="0000504F" w:rsidDel="00597183" w:rsidP="00F03AEC" w:rsidRDefault="0000504F" w14:paraId="738A6B7D" w14:textId="77777777">
      <w:pPr>
        <w:spacing w:line="276" w:lineRule="auto"/>
        <w:rPr>
          <w:del w:author="Carmen Garcia Montero" w:date="2025-11-03T11:51:00Z" w:id="4106"/>
          <w:rFonts w:ascii="Times New Roman" w:hAnsi="Times New Roman" w:cs="Times New Roman"/>
          <w:lang w:val="en-GB"/>
        </w:rPr>
      </w:pPr>
    </w:p>
    <w:p w:rsidRPr="00117039" w:rsidR="0062509E" w:rsidDel="00597183" w:rsidP="00F03AEC" w:rsidRDefault="0002086A" w14:paraId="21CDA824" w14:textId="6D497672">
      <w:pPr>
        <w:spacing w:line="276" w:lineRule="auto"/>
        <w:rPr>
          <w:del w:author="Carmen Garcia Montero" w:date="2025-11-03T11:51:00Z" w:id="4107"/>
          <w:rFonts w:ascii="Times New Roman" w:hAnsi="Times New Roman" w:cs="Times New Roman"/>
          <w:lang w:val="en-GB"/>
        </w:rPr>
      </w:pPr>
      <w:del w:author="Carmen Garcia Montero" w:date="2025-10-14T11:47:00Z" w:id="4108">
        <w:r w:rsidRPr="00117039">
          <w:rPr>
            <w:noProof/>
            <w:lang w:val="en-GB"/>
          </w:rPr>
          <w:drawing>
            <wp:inline distT="0" distB="0" distL="0" distR="0" wp14:anchorId="1C550D7E" wp14:editId="5EE9C19C">
              <wp:extent cx="5760720" cy="5860415"/>
              <wp:effectExtent l="0" t="0" r="0" b="6985"/>
              <wp:docPr id="83410855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8554" name="Picture 1" descr="A screenshot of a diagram&#10;&#10;Description automatically generated"/>
                      <pic:cNvPicPr/>
                    </pic:nvPicPr>
                    <pic:blipFill>
                      <a:blip r:embed="rId37"/>
                      <a:stretch>
                        <a:fillRect/>
                      </a:stretch>
                    </pic:blipFill>
                    <pic:spPr>
                      <a:xfrm>
                        <a:off x="0" y="0"/>
                        <a:ext cx="5760720" cy="5860415"/>
                      </a:xfrm>
                      <a:prstGeom prst="rect">
                        <a:avLst/>
                      </a:prstGeom>
                    </pic:spPr>
                  </pic:pic>
                </a:graphicData>
              </a:graphic>
            </wp:inline>
          </w:drawing>
        </w:r>
      </w:del>
      <w:commentRangeStart w:id="4109"/>
      <w:del w:author="Carmen Garcia Montero" w:date="2025-11-03T11:51:00Z" w:id="4110">
        <w:commentRangeEnd w:id="4109"/>
        <w:r w:rsidRPr="00117039" w:rsidDel="00597183" w:rsidR="007017B0">
          <w:rPr>
            <w:rStyle w:val="CommentReference"/>
            <w:rFonts w:ascii="Times New Roman" w:hAnsi="Times New Roman" w:cs="Times New Roman"/>
            <w:sz w:val="22"/>
            <w:szCs w:val="22"/>
            <w:lang w:val="en-GB"/>
          </w:rPr>
          <w:commentReference w:id="4109"/>
        </w:r>
      </w:del>
    </w:p>
    <w:p w:rsidRPr="00117039" w:rsidR="00990E4E" w:rsidDel="00597183" w:rsidP="00F03AEC" w:rsidRDefault="00990E4E" w14:paraId="04E5C51E" w14:textId="77777777">
      <w:pPr>
        <w:spacing w:line="276" w:lineRule="auto"/>
        <w:rPr>
          <w:del w:author="Carmen Garcia Montero" w:date="2025-11-03T11:51:00Z" w:id="4111"/>
          <w:rFonts w:ascii="Times New Roman" w:hAnsi="Times New Roman" w:cs="Times New Roman"/>
          <w:lang w:val="en-GB"/>
        </w:rPr>
      </w:pPr>
    </w:p>
    <w:tbl>
      <w:tblPr>
        <w:tblW w:w="9014" w:type="dxa"/>
        <w:tblBorders>
          <w:top w:val="outset" w:color="auto" w:sz="6" w:space="0"/>
          <w:left w:val="outset" w:color="auto" w:sz="6" w:space="0"/>
          <w:bottom w:val="outset" w:color="auto" w:sz="6" w:space="0"/>
          <w:right w:val="outset" w:color="auto" w:sz="6" w:space="0"/>
        </w:tblBorders>
        <w:tblLayout w:type="fixed"/>
        <w:tblLook w:val="04A0" w:firstRow="1" w:lastRow="0" w:firstColumn="1" w:lastColumn="0" w:noHBand="0" w:noVBand="1"/>
        <w:tblPrChange w:author="DO Giao" w:date="2025-08-21T15:18:00Z" w:id="4112">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PrChange>
      </w:tblPr>
      <w:tblGrid>
        <w:gridCol w:w="565"/>
        <w:gridCol w:w="1210"/>
        <w:gridCol w:w="2186"/>
        <w:gridCol w:w="1005"/>
        <w:gridCol w:w="1029"/>
        <w:gridCol w:w="1024"/>
        <w:gridCol w:w="1029"/>
        <w:gridCol w:w="966"/>
        <w:tblGridChange w:id="4113">
          <w:tblGrid>
            <w:gridCol w:w="565"/>
            <w:gridCol w:w="155"/>
            <w:gridCol w:w="1055"/>
            <w:gridCol w:w="25"/>
            <w:gridCol w:w="360"/>
            <w:gridCol w:w="720"/>
            <w:gridCol w:w="360"/>
            <w:gridCol w:w="702"/>
            <w:gridCol w:w="378"/>
            <w:gridCol w:w="360"/>
            <w:gridCol w:w="286"/>
            <w:gridCol w:w="74"/>
            <w:gridCol w:w="720"/>
            <w:gridCol w:w="235"/>
            <w:gridCol w:w="485"/>
            <w:gridCol w:w="539"/>
            <w:gridCol w:w="181"/>
            <w:gridCol w:w="360"/>
            <w:gridCol w:w="488"/>
            <w:gridCol w:w="592"/>
            <w:gridCol w:w="360"/>
            <w:gridCol w:w="14"/>
            <w:gridCol w:w="706"/>
          </w:tblGrid>
        </w:tblGridChange>
      </w:tblGrid>
      <w:tr w:rsidR="0071400D" w:rsidDel="00597183" w:rsidTr="0ED7321B" w14:paraId="1BA23442" w14:textId="7FDC9330">
        <w:trPr>
          <w:trHeight w:val="300"/>
          <w:del w:author="Carmen Garcia Montero" w:date="2025-11-03T11:51:00Z" w:id="4114"/>
          <w:trPrChange w:author="DO Giao" w:date="2025-08-21T15:18:00Z" w:id="4115">
            <w:trPr>
              <w:gridAfter w:val="0"/>
              <w:trHeight w:val="300"/>
            </w:trPr>
          </w:trPrChange>
        </w:trPr>
        <w:tc>
          <w:tcPr>
            <w:tcW w:w="9014" w:type="dxa"/>
            <w:gridSpan w:val="8"/>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vAlign w:val="center"/>
            <w:hideMark/>
            <w:tcPrChange w:author="DO Giao" w:date="2025-08-21T15:18:00Z" w:id="4116">
              <w:tcPr>
                <w:tcW w:w="8955" w:type="dxa"/>
                <w:gridSpan w:val="20"/>
                <w:tcBorders>
                  <w:top w:val="single" w:color="auto" w:sz="6" w:space="0"/>
                  <w:left w:val="single" w:color="auto" w:sz="6" w:space="0"/>
                  <w:bottom w:val="single" w:color="000000" w:sz="6" w:space="0"/>
                  <w:right w:val="single" w:color="auto" w:sz="6" w:space="0"/>
                </w:tcBorders>
                <w:shd w:val="clear" w:color="auto" w:fill="D0CECE"/>
                <w:hideMark/>
              </w:tcPr>
            </w:tcPrChange>
          </w:tcPr>
          <w:p w:rsidRPr="00117039" w:rsidR="0071400D" w:rsidDel="00597183" w:rsidP="0071400D" w:rsidRDefault="0071400D" w14:paraId="5720AD38" w14:textId="00602C9D">
            <w:pPr>
              <w:spacing w:after="0" w:line="240" w:lineRule="auto"/>
              <w:jc w:val="center"/>
              <w:textAlignment w:val="baseline"/>
              <w:rPr>
                <w:del w:author="Carmen Garcia Montero" w:date="2025-11-03T11:51:00Z" w:id="4117"/>
                <w:rFonts w:ascii="Times New Roman" w:hAnsi="Times New Roman" w:eastAsia="Times New Roman" w:cs="Times New Roman"/>
                <w:sz w:val="16"/>
                <w:szCs w:val="16"/>
                <w:lang w:val="en-GB" w:eastAsia="nb-NO"/>
              </w:rPr>
            </w:pPr>
            <w:del w:author="Carmen Garcia Montero" w:date="2025-11-03T11:51:00Z" w:id="4118">
              <w:r w:rsidRPr="00117039" w:rsidDel="00597183">
                <w:rPr>
                  <w:rFonts w:ascii="Times New Roman" w:hAnsi="Times New Roman" w:eastAsia="Times New Roman" w:cs="Times New Roman"/>
                  <w:b/>
                  <w:i/>
                  <w:sz w:val="16"/>
                  <w:szCs w:val="16"/>
                  <w:lang w:val="en-GB" w:eastAsia="nb-NO"/>
                </w:rPr>
                <w:delText>Table III.</w:delText>
              </w:r>
              <w:r w:rsidRPr="00117039" w:rsidDel="00597183" w:rsidR="00F66501">
                <w:rPr>
                  <w:rFonts w:ascii="Times New Roman" w:hAnsi="Times New Roman" w:eastAsia="Times New Roman" w:cs="Times New Roman"/>
                  <w:b/>
                  <w:i/>
                  <w:sz w:val="16"/>
                  <w:szCs w:val="16"/>
                  <w:highlight w:val="yellow"/>
                  <w:lang w:val="en-GB" w:eastAsia="nb-NO"/>
                </w:rPr>
                <w:delText>21</w:delText>
              </w:r>
              <w:r w:rsidRPr="00117039" w:rsidDel="00597183">
                <w:rPr>
                  <w:rFonts w:ascii="Times New Roman" w:hAnsi="Times New Roman" w:eastAsia="Times New Roman" w:cs="Times New Roman"/>
                  <w:b/>
                  <w:i/>
                  <w:sz w:val="16"/>
                  <w:szCs w:val="16"/>
                  <w:lang w:val="en-GB" w:eastAsia="nb-NO"/>
                </w:rPr>
                <w:delText xml:space="preserve"> – Procedure </w:delText>
              </w:r>
              <w:r w:rsidRPr="00117039" w:rsidDel="00597183" w:rsidR="00F66501">
                <w:rPr>
                  <w:rFonts w:ascii="Times New Roman" w:hAnsi="Times New Roman" w:eastAsia="Times New Roman" w:cs="Times New Roman"/>
                  <w:b/>
                  <w:i/>
                  <w:sz w:val="16"/>
                  <w:szCs w:val="16"/>
                  <w:lang w:val="en-GB" w:eastAsia="nb-NO"/>
                </w:rPr>
                <w:delText>21</w:delText>
              </w:r>
            </w:del>
          </w:p>
        </w:tc>
      </w:tr>
      <w:tr w:rsidRPr="00D26981" w:rsidR="00E2657F" w:rsidDel="00597183" w:rsidTr="000E0AA4" w14:paraId="51DAF631" w14:textId="654CABFA">
        <w:tblPrEx>
          <w:tblPrExChange w:author="Wout van Voornveld" w:date="2025-09-04T12:47:00Z" w:id="4119">
            <w:tblPrEx>
              <w:tblW w:w="9064" w:type="dxa"/>
              <w:tblLayout w:type="fixed"/>
            </w:tblPrEx>
          </w:tblPrExChange>
        </w:tblPrEx>
        <w:trPr>
          <w:trHeight w:val="300"/>
          <w:del w:author="Carmen Garcia Montero" w:date="2025-11-03T11:51:00Z" w:id="4120"/>
          <w:trPrChange w:author="Wout van Voornveld" w:date="2025-09-04T12:47:00Z" w:id="4121">
            <w:trPr>
              <w:trHeight w:val="300"/>
            </w:trPr>
          </w:trPrChange>
        </w:trPr>
        <w:tc>
          <w:tcPr>
            <w:tcW w:w="1775"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Change w:author="Wout van Voornveld" w:date="2025-09-04T12:47:00Z" w:id="4122">
              <w:tcPr>
                <w:tcW w:w="2716" w:type="dxa"/>
                <w:gridSpan w:val="5"/>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hideMark/>
              </w:tcPr>
            </w:tcPrChange>
          </w:tcPr>
          <w:p w:rsidRPr="00117039" w:rsidR="0071400D" w:rsidDel="00597183" w:rsidP="00117039" w:rsidRDefault="0071400D" w14:paraId="38BB8592" w14:textId="77777777">
            <w:pPr>
              <w:spacing w:after="0" w:line="240" w:lineRule="auto"/>
              <w:rPr>
                <w:del w:author="Carmen Garcia Montero" w:date="2025-11-03T11:51:00Z" w:id="4123"/>
                <w:rFonts w:ascii="Times New Roman" w:hAnsi="Times New Roman" w:eastAsia="Times New Roman" w:cs="Times New Roman"/>
                <w:b/>
                <w:i/>
                <w:sz w:val="16"/>
                <w:szCs w:val="16"/>
                <w:lang w:val="en-GB" w:eastAsia="nb-NO"/>
              </w:rPr>
            </w:pPr>
            <w:del w:author="Carmen Garcia Montero" w:date="2025-11-03T11:51:00Z" w:id="4124">
              <w:r w:rsidRPr="00117039" w:rsidDel="00597183">
                <w:rPr>
                  <w:rFonts w:ascii="Times New Roman" w:hAnsi="Times New Roman" w:eastAsia="Times New Roman" w:cs="Times New Roman"/>
                  <w:b/>
                  <w:i/>
                  <w:sz w:val="16"/>
                  <w:szCs w:val="16"/>
                  <w:lang w:val="en-GB" w:eastAsia="nb-NO"/>
                </w:rPr>
                <w:delText>Procedure name </w:delText>
              </w:r>
            </w:del>
          </w:p>
        </w:tc>
        <w:tc>
          <w:tcPr>
            <w:tcW w:w="7239" w:type="dxa"/>
            <w:gridSpan w:val="6"/>
            <w:tcBorders>
              <w:top w:val="single" w:color="000000" w:themeColor="text1" w:sz="6" w:space="0"/>
              <w:left w:val="single" w:color="000000" w:themeColor="text1" w:sz="6" w:space="0"/>
              <w:bottom w:val="single" w:color="000000" w:themeColor="text1" w:sz="6" w:space="0"/>
              <w:right w:val="single" w:color="auto" w:sz="6" w:space="0"/>
            </w:tcBorders>
            <w:vAlign w:val="center"/>
            <w:hideMark/>
            <w:tcPrChange w:author="Wout van Voornveld" w:date="2025-09-04T12:47:00Z" w:id="4125">
              <w:tcPr>
                <w:tcW w:w="6348" w:type="dxa"/>
                <w:gridSpan w:val="18"/>
                <w:tcBorders>
                  <w:top w:val="single" w:color="000000" w:themeColor="text1" w:sz="6" w:space="0"/>
                  <w:left w:val="single" w:color="000000" w:themeColor="text1" w:sz="6" w:space="0"/>
                  <w:bottom w:val="single" w:color="000000" w:themeColor="text1" w:sz="6" w:space="0"/>
                  <w:right w:val="single" w:color="auto" w:sz="6" w:space="0"/>
                </w:tcBorders>
                <w:hideMark/>
              </w:tcPr>
            </w:tcPrChange>
          </w:tcPr>
          <w:p w:rsidRPr="00117039" w:rsidR="0071400D" w:rsidDel="00597183" w:rsidP="00117039" w:rsidRDefault="006F2CB4" w14:paraId="0CFFF15B" w14:textId="37666704">
            <w:pPr>
              <w:keepNext/>
              <w:spacing w:after="0" w:line="240" w:lineRule="auto"/>
              <w:rPr>
                <w:del w:author="Carmen Garcia Montero" w:date="2025-11-03T11:51:00Z" w:id="4126"/>
                <w:rFonts w:ascii="Times New Roman" w:hAnsi="Times New Roman" w:eastAsia="Times New Roman" w:cs="Times New Roman"/>
                <w:i/>
                <w:sz w:val="16"/>
                <w:szCs w:val="16"/>
                <w:lang w:val="en-GB" w:eastAsia="nb-NO"/>
              </w:rPr>
            </w:pPr>
            <w:bookmarkStart w:name="_Toc212680696" w:id="4127"/>
            <w:del w:author="Carmen Garcia Montero" w:date="2025-11-03T11:51:00Z" w:id="4128">
              <w:r w:rsidRPr="00117039" w:rsidDel="00597183">
                <w:rPr>
                  <w:rFonts w:ascii="Times New Roman" w:hAnsi="Times New Roman" w:eastAsia="Times New Roman" w:cs="Times New Roman"/>
                  <w:i/>
                  <w:sz w:val="16"/>
                  <w:szCs w:val="16"/>
                  <w:lang w:val="en-GB" w:eastAsia="nb-NO"/>
                </w:rPr>
                <w:delText xml:space="preserve">Table </w:delText>
              </w:r>
              <w:r w:rsidRPr="00117039" w:rsidDel="00597183">
                <w:rPr>
                  <w:rFonts w:ascii="Times New Roman" w:hAnsi="Times New Roman" w:eastAsia="Times New Roman" w:cs="Times New Roman"/>
                  <w:i/>
                  <w:sz w:val="16"/>
                  <w:szCs w:val="16"/>
                  <w:lang w:val="en-GB" w:eastAsia="nb-NO"/>
                </w:rPr>
                <w:fldChar w:fldCharType="begin"/>
              </w:r>
              <w:r w:rsidRPr="00117039" w:rsidDel="00597183">
                <w:rPr>
                  <w:rFonts w:ascii="Times New Roman" w:hAnsi="Times New Roman" w:eastAsia="Times New Roman" w:cs="Times New Roman"/>
                  <w:i/>
                  <w:sz w:val="16"/>
                  <w:szCs w:val="16"/>
                  <w:lang w:val="en-GB" w:eastAsia="nb-NO"/>
                </w:rPr>
                <w:delInstrText xml:space="preserve"> SEQ Table \* ARABIC </w:delInstrText>
              </w:r>
              <w:r w:rsidRPr="00117039" w:rsidDel="00597183">
                <w:rPr>
                  <w:rFonts w:ascii="Times New Roman" w:hAnsi="Times New Roman" w:eastAsia="Times New Roman" w:cs="Times New Roman"/>
                  <w:i/>
                  <w:sz w:val="16"/>
                  <w:szCs w:val="16"/>
                  <w:lang w:val="en-GB" w:eastAsia="nb-NO"/>
                </w:rPr>
                <w:fldChar w:fldCharType="separate"/>
              </w:r>
              <w:r w:rsidRPr="00117039" w:rsidDel="00597183">
                <w:rPr>
                  <w:rFonts w:ascii="Times New Roman" w:hAnsi="Times New Roman" w:eastAsia="Times New Roman" w:cs="Times New Roman"/>
                  <w:i/>
                  <w:sz w:val="16"/>
                  <w:szCs w:val="16"/>
                  <w:lang w:val="en-GB" w:eastAsia="nb-NO"/>
                </w:rPr>
                <w:fldChar w:fldCharType="end"/>
              </w:r>
              <w:r w:rsidRPr="00117039" w:rsidDel="00597183" w:rsidR="007173B9">
                <w:rPr>
                  <w:rFonts w:ascii="Times New Roman" w:hAnsi="Times New Roman" w:eastAsia="Times New Roman" w:cs="Times New Roman"/>
                  <w:i/>
                  <w:sz w:val="16"/>
                  <w:szCs w:val="16"/>
                  <w:lang w:val="en-GB" w:eastAsia="nb-NO"/>
                </w:rPr>
                <w:delText xml:space="preserve"> </w:delText>
              </w:r>
              <w:r w:rsidRPr="00117039" w:rsidDel="00597183" w:rsidR="0071400D">
                <w:rPr>
                  <w:rFonts w:ascii="Times New Roman" w:hAnsi="Times New Roman" w:eastAsia="Times New Roman" w:cs="Times New Roman"/>
                  <w:i/>
                  <w:sz w:val="16"/>
                  <w:szCs w:val="16"/>
                  <w:lang w:val="en-GB" w:eastAsia="nb-NO"/>
                </w:rPr>
                <w:delText xml:space="preserve">SPG </w:delText>
              </w:r>
              <w:r w:rsidRPr="00117039" w:rsidDel="00597183" w:rsidR="00257679">
                <w:rPr>
                  <w:rFonts w:ascii="Times New Roman" w:hAnsi="Times New Roman" w:eastAsia="Times New Roman" w:cs="Times New Roman"/>
                  <w:i/>
                  <w:sz w:val="16"/>
                  <w:szCs w:val="16"/>
                  <w:lang w:val="en-GB" w:eastAsia="nb-NO"/>
                </w:rPr>
                <w:delText>or SPU</w:delText>
              </w:r>
              <w:r w:rsidRPr="00117039" w:rsidDel="00597183" w:rsidR="0071400D">
                <w:rPr>
                  <w:rFonts w:ascii="Times New Roman" w:hAnsi="Times New Roman" w:eastAsia="Times New Roman" w:cs="Times New Roman"/>
                  <w:i/>
                  <w:sz w:val="16"/>
                  <w:szCs w:val="16"/>
                  <w:lang w:val="en-GB" w:eastAsia="nb-NO"/>
                </w:rPr>
                <w:delText xml:space="preserve"> product verification</w:delText>
              </w:r>
              <w:bookmarkEnd w:id="4127"/>
              <w:r w:rsidRPr="00117039" w:rsidDel="00597183" w:rsidR="00257679">
                <w:rPr>
                  <w:rFonts w:ascii="Times New Roman" w:hAnsi="Times New Roman" w:eastAsia="Times New Roman" w:cs="Times New Roman"/>
                  <w:i/>
                  <w:sz w:val="16"/>
                  <w:szCs w:val="16"/>
                  <w:lang w:val="en-GB" w:eastAsia="nb-NO"/>
                </w:rPr>
                <w:delText xml:space="preserve"> </w:delText>
              </w:r>
            </w:del>
          </w:p>
        </w:tc>
      </w:tr>
      <w:tr w:rsidR="001942BB" w:rsidDel="00597183" w:rsidTr="000E0AA4" w14:paraId="54DB507F" w14:textId="74790E85">
        <w:tblPrEx>
          <w:tblCellMar>
            <w:left w:w="0" w:type="dxa"/>
            <w:right w:w="0" w:type="dxa"/>
          </w:tblCellMar>
        </w:tblPrEx>
        <w:trPr>
          <w:trHeight w:val="300"/>
          <w:del w:author="Carmen Garcia Montero" w:date="2025-11-03T11:51:00Z" w:id="4129"/>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71400D" w:rsidDel="00597183" w:rsidP="00117039" w:rsidRDefault="0071400D" w14:paraId="5823903D" w14:textId="6BB464EE">
            <w:pPr>
              <w:spacing w:after="0" w:line="240" w:lineRule="auto"/>
              <w:jc w:val="center"/>
              <w:rPr>
                <w:del w:author="Carmen Garcia Montero" w:date="2025-11-03T11:51:00Z" w:id="4130"/>
                <w:rFonts w:ascii="Times New Roman" w:hAnsi="Times New Roman" w:eastAsia="Times New Roman" w:cs="Times New Roman"/>
                <w:b/>
                <w:sz w:val="16"/>
                <w:szCs w:val="16"/>
                <w:lang w:val="en-GB" w:eastAsia="nb-NO"/>
              </w:rPr>
            </w:pPr>
            <w:del w:author="Carmen Garcia Montero" w:date="2025-11-03T11:51:00Z" w:id="4131">
              <w:r w:rsidRPr="00117039" w:rsidDel="00597183">
                <w:rPr>
                  <w:rFonts w:ascii="Times New Roman" w:hAnsi="Times New Roman" w:eastAsia="Times New Roman" w:cs="Times New Roman"/>
                  <w:b/>
                  <w:sz w:val="16"/>
                  <w:szCs w:val="16"/>
                  <w:lang w:val="en-GB" w:eastAsia="nb-NO"/>
                </w:rPr>
                <w:delText>Step No.</w:delText>
              </w:r>
            </w:del>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71400D" w:rsidDel="00597183" w:rsidP="00117039" w:rsidRDefault="0071400D" w14:paraId="67615737" w14:textId="0290DEF9">
            <w:pPr>
              <w:spacing w:after="0" w:line="240" w:lineRule="auto"/>
              <w:jc w:val="center"/>
              <w:rPr>
                <w:del w:author="Carmen Garcia Montero" w:date="2025-11-03T11:51:00Z" w:id="4132"/>
                <w:rFonts w:ascii="Times New Roman" w:hAnsi="Times New Roman" w:eastAsia="Times New Roman" w:cs="Times New Roman"/>
                <w:b/>
                <w:sz w:val="16"/>
                <w:szCs w:val="16"/>
                <w:lang w:val="en-GB" w:eastAsia="nb-NO"/>
              </w:rPr>
            </w:pPr>
            <w:del w:author="Carmen Garcia Montero" w:date="2025-11-03T11:51:00Z" w:id="4133">
              <w:r w:rsidRPr="00117039" w:rsidDel="00597183">
                <w:rPr>
                  <w:rFonts w:ascii="Times New Roman" w:hAnsi="Times New Roman" w:eastAsia="Times New Roman" w:cs="Times New Roman"/>
                  <w:b/>
                  <w:sz w:val="16"/>
                  <w:szCs w:val="16"/>
                  <w:lang w:val="en-GB" w:eastAsia="nb-NO"/>
                </w:rPr>
                <w:delText>Step</w:delText>
              </w:r>
            </w:del>
          </w:p>
        </w:tc>
        <w:tc>
          <w:tcPr>
            <w:tcW w:w="42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71400D" w:rsidDel="00597183" w:rsidP="00117039" w:rsidRDefault="0071400D" w14:paraId="1C5BB7C4" w14:textId="0AC6A823">
            <w:pPr>
              <w:spacing w:after="0" w:line="240" w:lineRule="auto"/>
              <w:jc w:val="center"/>
              <w:rPr>
                <w:del w:author="Carmen Garcia Montero" w:date="2025-11-03T11:51:00Z" w:id="4134"/>
                <w:rFonts w:ascii="Times New Roman" w:hAnsi="Times New Roman" w:eastAsia="Times New Roman" w:cs="Times New Roman"/>
                <w:b/>
                <w:sz w:val="16"/>
                <w:szCs w:val="16"/>
                <w:lang w:val="en-GB" w:eastAsia="nb-NO"/>
              </w:rPr>
            </w:pPr>
            <w:del w:author="Carmen Garcia Montero" w:date="2025-11-03T11:51:00Z" w:id="4135">
              <w:r w:rsidRPr="00117039" w:rsidDel="00597183">
                <w:rPr>
                  <w:rFonts w:ascii="Times New Roman" w:hAnsi="Times New Roman" w:eastAsia="Times New Roman" w:cs="Times New Roman"/>
                  <w:b/>
                  <w:sz w:val="16"/>
                  <w:szCs w:val="16"/>
                  <w:lang w:val="en-GB" w:eastAsia="nb-NO"/>
                </w:rPr>
                <w:delText>Step description</w:delText>
              </w:r>
            </w:del>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71400D" w:rsidDel="00597183" w:rsidP="00117039" w:rsidRDefault="0071400D" w14:paraId="05A5AB6E" w14:textId="022D0A9B">
            <w:pPr>
              <w:spacing w:after="0" w:line="240" w:lineRule="auto"/>
              <w:jc w:val="center"/>
              <w:rPr>
                <w:del w:author="Carmen Garcia Montero" w:date="2025-11-03T11:51:00Z" w:id="4136"/>
                <w:rFonts w:ascii="Times New Roman" w:hAnsi="Times New Roman" w:eastAsia="Times New Roman" w:cs="Times New Roman"/>
                <w:b/>
                <w:sz w:val="16"/>
                <w:szCs w:val="16"/>
                <w:lang w:val="en-GB" w:eastAsia="nb-NO"/>
              </w:rPr>
            </w:pPr>
            <w:del w:author="Carmen Garcia Montero" w:date="2025-11-03T11:51:00Z" w:id="4137">
              <w:r w:rsidRPr="00117039" w:rsidDel="00597183">
                <w:rPr>
                  <w:rFonts w:ascii="Times New Roman" w:hAnsi="Times New Roman" w:eastAsia="Times New Roman" w:cs="Times New Roman"/>
                  <w:b/>
                  <w:sz w:val="16"/>
                  <w:szCs w:val="16"/>
                  <w:lang w:val="en-GB" w:eastAsia="nb-NO"/>
                </w:rPr>
                <w:delText>Information producer (actor)</w:delText>
              </w:r>
            </w:del>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71400D" w:rsidDel="00597183" w:rsidP="00117039" w:rsidRDefault="0071400D" w14:paraId="3FAE4A8A" w14:textId="14FC9626">
            <w:pPr>
              <w:spacing w:after="0" w:line="240" w:lineRule="auto"/>
              <w:jc w:val="center"/>
              <w:rPr>
                <w:del w:author="Carmen Garcia Montero" w:date="2025-11-03T11:51:00Z" w:id="4138"/>
                <w:rFonts w:ascii="Times New Roman" w:hAnsi="Times New Roman" w:eastAsia="Times New Roman" w:cs="Times New Roman"/>
                <w:b/>
                <w:sz w:val="16"/>
                <w:szCs w:val="16"/>
                <w:lang w:val="en-GB" w:eastAsia="nb-NO"/>
              </w:rPr>
            </w:pPr>
            <w:del w:author="Carmen Garcia Montero" w:date="2025-11-03T11:51:00Z" w:id="4139">
              <w:r w:rsidRPr="00117039" w:rsidDel="00597183">
                <w:rPr>
                  <w:rFonts w:ascii="Times New Roman" w:hAnsi="Times New Roman" w:eastAsia="Times New Roman" w:cs="Times New Roman"/>
                  <w:b/>
                  <w:sz w:val="16"/>
                  <w:szCs w:val="16"/>
                  <w:lang w:val="en-GB" w:eastAsia="nb-NO"/>
                </w:rPr>
                <w:delText>Information receiver (actor)</w:delText>
              </w:r>
            </w:del>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hideMark/>
          </w:tcPr>
          <w:p w:rsidRPr="00117039" w:rsidR="0071400D" w:rsidDel="00597183" w:rsidP="00117039" w:rsidRDefault="0071400D" w14:paraId="1C6E7716" w14:textId="3918DCB8">
            <w:pPr>
              <w:spacing w:after="0" w:line="240" w:lineRule="auto"/>
              <w:jc w:val="center"/>
              <w:rPr>
                <w:del w:author="Carmen Garcia Montero" w:date="2025-11-03T11:51:00Z" w:id="4140"/>
                <w:rFonts w:ascii="Times New Roman" w:hAnsi="Times New Roman" w:eastAsia="Times New Roman" w:cs="Times New Roman"/>
                <w:b/>
                <w:sz w:val="16"/>
                <w:szCs w:val="16"/>
                <w:lang w:val="en-GB" w:eastAsia="nb-NO"/>
              </w:rPr>
            </w:pPr>
            <w:del w:author="Carmen Garcia Montero" w:date="2025-11-03T11:51:00Z" w:id="4141">
              <w:r w:rsidRPr="00117039" w:rsidDel="00597183">
                <w:rPr>
                  <w:rFonts w:ascii="Times New Roman" w:hAnsi="Times New Roman" w:eastAsia="Times New Roman" w:cs="Times New Roman"/>
                  <w:b/>
                  <w:sz w:val="16"/>
                  <w:szCs w:val="16"/>
                  <w:lang w:val="en-GB" w:eastAsia="nb-NO"/>
                </w:rPr>
                <w:delText>Information exchanged (IDs)</w:delText>
              </w:r>
            </w:del>
          </w:p>
        </w:tc>
      </w:tr>
      <w:tr w:rsidRPr="008F7555" w:rsidR="004E5C2A" w:rsidDel="00597183" w:rsidTr="000E0AA4" w14:paraId="42893CBC" w14:textId="5381BAEA">
        <w:tblPrEx>
          <w:tblCellMar>
            <w:left w:w="0" w:type="dxa"/>
            <w:right w:w="0" w:type="dxa"/>
          </w:tblCellMar>
          <w:tblPrExChange w:author="Fernando Dominguez" w:date="2025-10-20T11:56:00Z" w:id="4142">
            <w:tblPrEx>
              <w:tblW w:w="9014" w:type="dxa"/>
              <w:tblLayout w:type="fixed"/>
            </w:tblPrEx>
          </w:tblPrExChange>
        </w:tblPrEx>
        <w:trPr>
          <w:gridAfter w:val="2"/>
          <w:wAfter w:w="1995" w:type="dxa"/>
          <w:trHeight w:val="300"/>
          <w:del w:author="Carmen Garcia Montero" w:date="2025-11-03T11:51:00Z" w:id="4143"/>
          <w:trPrChange w:author="Fernando Dominguez" w:date="2025-10-20T11:56:00Z" w:id="4144">
            <w:trPr>
              <w:gridAfter w:val="2"/>
              <w:wAfter w:w="2327" w:type="dxa"/>
              <w:trHeight w:val="300"/>
            </w:trPr>
          </w:trPrChange>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10-20T11:56:00Z" w:id="4145">
              <w:tcPr>
                <w:tcW w:w="686"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3A49A6" w:rsidDel="00597183" w:rsidP="0B701F91" w:rsidRDefault="003A49A6" w14:paraId="2A15CA9A" w14:textId="28AD3E86">
            <w:pPr>
              <w:spacing w:after="0" w:line="240" w:lineRule="auto"/>
              <w:textAlignment w:val="baseline"/>
              <w:rPr>
                <w:del w:author="Carmen Garcia Montero" w:date="2025-11-03T11:51:00Z" w:id="4146"/>
                <w:rFonts w:ascii="Times New Roman" w:hAnsi="Times New Roman" w:eastAsia="Times New Roman" w:cs="Times New Roman"/>
                <w:sz w:val="16"/>
                <w:szCs w:val="16"/>
                <w:lang w:val="en-GB" w:eastAsia="nb-NO"/>
              </w:rPr>
            </w:pPr>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10-20T11:56:00Z" w:id="4147">
              <w:tcPr>
                <w:tcW w:w="157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2ED3" w:rsidR="003A49A6" w:rsidDel="00597183" w:rsidP="0B701F91" w:rsidRDefault="003A49A6" w14:paraId="210A4CDD" w14:textId="77777777">
            <w:pPr>
              <w:spacing w:after="0" w:line="240" w:lineRule="auto"/>
              <w:textAlignment w:val="baseline"/>
              <w:rPr>
                <w:del w:author="Carmen Garcia Montero" w:date="2025-11-03T11:51:00Z" w:id="4148"/>
                <w:rFonts w:ascii="Times New Roman" w:hAnsi="Times New Roman" w:eastAsia="Times New Roman" w:cs="Times New Roman"/>
                <w:sz w:val="16"/>
                <w:szCs w:val="16"/>
                <w:lang w:val="en-GB" w:eastAsia="nb-NO"/>
              </w:rPr>
            </w:pPr>
          </w:p>
        </w:tc>
        <w:tc>
          <w:tcPr>
            <w:tcW w:w="2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10-20T11:56:00Z" w:id="4149">
              <w:tcPr>
                <w:tcW w:w="2880" w:type="dxa"/>
                <w:gridSpan w:val="5"/>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A49A6" w:rsidDel="00597183" w:rsidP="0B701F91" w:rsidRDefault="003A49A6" w14:paraId="0B1174F5" w14:textId="49B83D6D">
            <w:pPr>
              <w:spacing w:after="0" w:line="240" w:lineRule="auto"/>
              <w:textAlignment w:val="baseline"/>
              <w:rPr>
                <w:del w:author="Carmen Garcia Montero" w:date="2025-11-03T11:51:00Z" w:id="4150"/>
                <w:rFonts w:ascii="Times New Roman" w:hAnsi="Times New Roman" w:eastAsia="Times New Roman" w:cs="Times New Roman"/>
                <w:sz w:val="16"/>
                <w:szCs w:val="16"/>
                <w:lang w:val="en-GB" w:eastAsia="nb-NO"/>
              </w:rPr>
            </w:pPr>
          </w:p>
        </w:tc>
        <w:tc>
          <w:tcPr>
            <w:tcW w:w="10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10-20T11:56:00Z" w:id="4151">
              <w:tcPr>
                <w:tcW w:w="131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B713E" w:rsidDel="00597183" w:rsidP="0B701F91" w:rsidRDefault="00FB713E" w14:paraId="3538FC3B" w14:textId="72993F6D">
            <w:pPr>
              <w:spacing w:after="0" w:line="240" w:lineRule="auto"/>
              <w:textAlignment w:val="baseline"/>
              <w:rPr>
                <w:del w:author="Carmen Garcia Montero" w:date="2025-11-03T11:51:00Z" w:id="4152"/>
                <w:rFonts w:ascii="Times New Roman" w:hAnsi="Times New Roman" w:eastAsia="Times New Roman" w:cs="Times New Roman"/>
                <w:sz w:val="16"/>
                <w:szCs w:val="16"/>
                <w:lang w:val="en-GB" w:eastAsia="nb-NO"/>
              </w:rPr>
            </w:pPr>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10-20T11:56:00Z" w:id="4153">
              <w:tcPr>
                <w:tcW w:w="132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3A49A6" w:rsidDel="00597183" w:rsidP="0B701F91" w:rsidRDefault="003A49A6" w14:paraId="37C09A9E" w14:textId="24FAB0DE">
            <w:pPr>
              <w:spacing w:after="0" w:line="240" w:lineRule="auto"/>
              <w:textAlignment w:val="baseline"/>
              <w:rPr>
                <w:del w:author="Carmen Garcia Montero" w:date="2025-11-03T11:51:00Z" w:id="4154"/>
                <w:rFonts w:ascii="Times New Roman" w:hAnsi="Times New Roman" w:eastAsia="Times New Roman" w:cs="Times New Roman"/>
                <w:sz w:val="16"/>
                <w:szCs w:val="16"/>
                <w:lang w:val="en-GB" w:eastAsia="nb-NO"/>
              </w:rPr>
            </w:pPr>
          </w:p>
        </w:tc>
        <w:tc>
          <w:tcPr>
            <w:tcW w:w="1024"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10-20T11:56:00Z" w:id="4155">
              <w:tcPr>
                <w:tcW w:w="1236"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632ED3" w:rsidR="003A49A6" w:rsidDel="00597183" w:rsidP="0B701F91" w:rsidRDefault="003A49A6" w14:paraId="72F88167" w14:textId="61303FDE">
            <w:pPr>
              <w:spacing w:after="0" w:line="240" w:lineRule="auto"/>
              <w:textAlignment w:val="baseline"/>
              <w:rPr>
                <w:del w:author="Carmen Garcia Montero" w:date="2025-11-03T11:51:00Z" w:id="4156"/>
                <w:rFonts w:ascii="Times New Roman" w:hAnsi="Times New Roman" w:eastAsia="Times New Roman" w:cs="Times New Roman"/>
                <w:sz w:val="16"/>
                <w:szCs w:val="16"/>
                <w:lang w:val="en-GB" w:eastAsia="nb-NO"/>
              </w:rPr>
            </w:pPr>
          </w:p>
        </w:tc>
      </w:tr>
      <w:tr w:rsidRPr="00D26981" w:rsidR="006434D5" w:rsidDel="00597183" w:rsidTr="36FE32B0" w14:paraId="5C91C0B6" w14:textId="6DF32266">
        <w:tblPrEx>
          <w:tblCellMar>
            <w:left w:w="0" w:type="dxa"/>
            <w:right w:w="0" w:type="dxa"/>
          </w:tblCellMar>
        </w:tblPrEx>
        <w:trPr>
          <w:trHeight w:val="300"/>
          <w:ins w:author="Fernando Dominguez" w:date="2025-10-30T15:46:00Z" w:id="4157"/>
          <w:del w:author="Carmen Garcia Montero" w:date="2025-11-03T11:51:00Z" w:id="4158"/>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6434D5" w:rsidDel="00597183" w:rsidP="006434D5" w:rsidRDefault="006434D5" w14:paraId="11FA3337" w14:textId="6355DBFD">
            <w:pPr>
              <w:spacing w:after="0" w:line="240" w:lineRule="auto"/>
              <w:textAlignment w:val="baseline"/>
              <w:rPr>
                <w:del w:author="Carmen Garcia Montero" w:date="2025-11-03T11:51:00Z" w:id="4159"/>
                <w:rFonts w:ascii="Times New Roman" w:hAnsi="Times New Roman" w:eastAsia="Times New Roman" w:cs="Times New Roman"/>
                <w:sz w:val="16"/>
                <w:szCs w:val="16"/>
                <w:lang w:val="en-GB" w:eastAsia="nb-NO"/>
              </w:rPr>
            </w:pPr>
            <w:del w:author="Carmen Garcia Montero" w:date="2025-11-03T11:51:00Z" w:id="4160">
              <w:r w:rsidRPr="36FE32B0" w:rsidDel="00597183">
                <w:rPr>
                  <w:rFonts w:ascii="Times New Roman" w:hAnsi="Times New Roman" w:eastAsia="Times New Roman" w:cs="Times New Roman"/>
                  <w:sz w:val="16"/>
                  <w:szCs w:val="16"/>
                  <w:lang w:val="en-GB" w:eastAsia="nb-NO"/>
                </w:rPr>
                <w:delText>21.1</w:delText>
              </w:r>
            </w:del>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ED7321B" w:rsidR="006434D5" w:rsidDel="00597183" w:rsidP="006434D5" w:rsidRDefault="006434D5" w14:paraId="468B759C" w14:textId="26C5C3D6">
            <w:pPr>
              <w:spacing w:after="0" w:line="240" w:lineRule="auto"/>
              <w:textAlignment w:val="baseline"/>
              <w:rPr>
                <w:del w:author="Carmen Garcia Montero" w:date="2025-11-03T11:51:00Z" w:id="4161"/>
                <w:rFonts w:ascii="Times New Roman" w:hAnsi="Times New Roman" w:eastAsia="Times New Roman" w:cs="Times New Roman"/>
                <w:sz w:val="16"/>
                <w:szCs w:val="16"/>
                <w:lang w:val="en-GB" w:eastAsia="nb-NO"/>
              </w:rPr>
            </w:pPr>
            <w:del w:author="Carmen Garcia Montero" w:date="2025-11-03T11:51:00Z" w:id="4162">
              <w:r w:rsidRPr="36FE32B0" w:rsidDel="00597183">
                <w:rPr>
                  <w:rFonts w:ascii="Times New Roman" w:hAnsi="Times New Roman" w:eastAsia="Times New Roman" w:cs="Times New Roman"/>
                  <w:sz w:val="16"/>
                  <w:szCs w:val="16"/>
                  <w:lang w:val="en-GB" w:eastAsia="nb-NO"/>
                </w:rPr>
                <w:delText>[Conditional] Notify information about the start of the product verification</w:delText>
              </w:r>
            </w:del>
          </w:p>
        </w:tc>
        <w:tc>
          <w:tcPr>
            <w:tcW w:w="42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B5A57" w:rsidR="006434D5" w:rsidDel="00597183" w:rsidP="006434D5" w:rsidRDefault="006434D5" w14:paraId="6F2BB716" w14:textId="4C457203">
            <w:pPr>
              <w:spacing w:after="0" w:line="240" w:lineRule="auto"/>
              <w:textAlignment w:val="baseline"/>
              <w:rPr>
                <w:del w:author="Carmen Garcia Montero" w:date="2025-11-03T11:51:00Z" w:id="4163"/>
                <w:rFonts w:ascii="Times New Roman" w:hAnsi="Times New Roman" w:eastAsia="Times New Roman" w:cs="Times New Roman"/>
                <w:sz w:val="16"/>
                <w:szCs w:val="16"/>
                <w:lang w:val="en-GB" w:eastAsia="nb-NO"/>
              </w:rPr>
            </w:pPr>
            <w:del w:author="Carmen Garcia Montero" w:date="2025-11-03T11:51:00Z" w:id="4164">
              <w:r w:rsidRPr="36FE32B0" w:rsidDel="00597183">
                <w:rPr>
                  <w:rFonts w:ascii="Times New Roman" w:hAnsi="Times New Roman" w:eastAsia="Times New Roman" w:cs="Times New Roman"/>
                  <w:sz w:val="16"/>
                  <w:szCs w:val="16"/>
                  <w:lang w:val="en-GB" w:eastAsia="nb-NO"/>
                </w:rPr>
                <w:delText>[Conditional] The service provider is informed by the product verification responsible party that a product verification according to national terms and conditions has been started.</w:delText>
              </w:r>
            </w:del>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6434D5" w:rsidDel="00597183" w:rsidP="006434D5" w:rsidRDefault="006434D5" w14:paraId="7B1BC9E3" w14:textId="37DBB398">
            <w:pPr>
              <w:spacing w:after="0" w:line="240" w:lineRule="auto"/>
              <w:textAlignment w:val="baseline"/>
              <w:rPr>
                <w:del w:author="Carmen Garcia Montero" w:date="2025-11-03T11:51:00Z" w:id="4165"/>
                <w:rFonts w:ascii="Times New Roman" w:hAnsi="Times New Roman" w:eastAsia="Times New Roman" w:cs="Times New Roman"/>
                <w:sz w:val="16"/>
                <w:szCs w:val="16"/>
                <w:lang w:val="en-GB" w:eastAsia="nb-NO"/>
              </w:rPr>
            </w:pPr>
            <w:commentRangeStart w:id="4166"/>
            <w:commentRangeStart w:id="4167"/>
            <w:commentRangeStart w:id="4168"/>
            <w:commentRangeStart w:id="4169"/>
            <w:del w:author="Carmen Garcia Montero" w:date="2025-11-03T11:51:00Z" w:id="4170">
              <w:r w:rsidRPr="36FE32B0" w:rsidDel="00597183">
                <w:rPr>
                  <w:rFonts w:ascii="Times New Roman" w:hAnsi="Times New Roman" w:eastAsia="Times New Roman" w:cs="Times New Roman"/>
                  <w:sz w:val="16"/>
                  <w:szCs w:val="16"/>
                  <w:lang w:val="en-GB" w:eastAsia="nb-NO"/>
                </w:rPr>
                <w:delText>Product verification responsible</w:delText>
              </w:r>
              <w:commentRangeEnd w:id="4166"/>
              <w:r w:rsidRPr="36FE32B0" w:rsidDel="00597183">
                <w:rPr>
                  <w:rStyle w:val="CommentReference"/>
                  <w:rFonts w:ascii="Times New Roman" w:hAnsi="Times New Roman" w:eastAsia="Times New Roman" w:cs="Times New Roman"/>
                  <w:lang w:val="en-GB" w:eastAsia="nb-NO"/>
                </w:rPr>
                <w:commentReference w:id="4166"/>
              </w:r>
              <w:commentRangeEnd w:id="4167"/>
              <w:r w:rsidRPr="36FE32B0" w:rsidDel="00597183">
                <w:rPr>
                  <w:rStyle w:val="CommentReference"/>
                  <w:rFonts w:ascii="Times New Roman" w:hAnsi="Times New Roman" w:eastAsia="Times New Roman" w:cs="Times New Roman"/>
                  <w:lang w:val="en-GB" w:eastAsia="nb-NO"/>
                </w:rPr>
                <w:commentReference w:id="4167"/>
              </w:r>
              <w:commentRangeEnd w:id="4168"/>
              <w:r w:rsidRPr="36FE32B0" w:rsidDel="00597183">
                <w:rPr>
                  <w:rStyle w:val="CommentReference"/>
                  <w:rFonts w:ascii="Times New Roman" w:hAnsi="Times New Roman" w:eastAsia="Times New Roman" w:cs="Times New Roman"/>
                  <w:lang w:val="en-GB" w:eastAsia="nb-NO"/>
                </w:rPr>
                <w:commentReference w:id="4168"/>
              </w:r>
              <w:commentRangeEnd w:id="4169"/>
              <w:r w:rsidRPr="36FE32B0" w:rsidDel="00597183">
                <w:rPr>
                  <w:rStyle w:val="CommentReference"/>
                  <w:rFonts w:ascii="Times New Roman" w:hAnsi="Times New Roman" w:eastAsia="Times New Roman" w:cs="Times New Roman"/>
                  <w:lang w:val="en-GB" w:eastAsia="nb-NO"/>
                </w:rPr>
                <w:commentReference w:id="4169"/>
              </w:r>
              <w:r w:rsidRPr="36FE32B0" w:rsidDel="00597183">
                <w:rPr>
                  <w:rFonts w:ascii="Times New Roman" w:hAnsi="Times New Roman" w:eastAsia="Times New Roman" w:cs="Times New Roman"/>
                  <w:sz w:val="16"/>
                  <w:szCs w:val="16"/>
                  <w:lang w:val="en-GB" w:eastAsia="nb-NO"/>
                </w:rPr>
                <w:delText xml:space="preserve"> party </w:delText>
              </w:r>
            </w:del>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6434D5" w:rsidDel="00597183" w:rsidP="006434D5" w:rsidRDefault="006434D5" w14:paraId="741D1641" w14:textId="59EEC022">
            <w:pPr>
              <w:spacing w:after="0" w:line="240" w:lineRule="auto"/>
              <w:textAlignment w:val="baseline"/>
              <w:rPr>
                <w:del w:author="Carmen Garcia Montero" w:date="2025-11-03T11:51:00Z" w:id="4171"/>
                <w:rFonts w:ascii="Times New Roman" w:hAnsi="Times New Roman" w:cs="Times New Roman"/>
                <w:sz w:val="16"/>
                <w:szCs w:val="16"/>
                <w:lang w:val="en-GB"/>
              </w:rPr>
            </w:pPr>
            <w:del w:author="Carmen Garcia Montero" w:date="2025-11-03T11:51:00Z" w:id="4172">
              <w:r w:rsidRPr="36FE32B0" w:rsidDel="00597183">
                <w:rPr>
                  <w:rFonts w:ascii="Times New Roman" w:hAnsi="Times New Roman" w:eastAsia="Times New Roman" w:cs="Times New Roman"/>
                  <w:sz w:val="16"/>
                  <w:szCs w:val="16"/>
                  <w:lang w:val="en-GB" w:eastAsia="nb-NO"/>
                </w:rPr>
                <w:delText>Service provider</w:delText>
              </w:r>
            </w:del>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tcPr>
          <w:p w:rsidR="006434D5" w:rsidDel="00597183" w:rsidP="006434D5" w:rsidRDefault="006434D5" w14:paraId="1AEBA125" w14:textId="6DDD09C5">
            <w:pPr>
              <w:widowControl w:val="0"/>
              <w:spacing w:after="0" w:line="276" w:lineRule="auto"/>
              <w:jc w:val="both"/>
              <w:textAlignment w:val="baseline"/>
              <w:rPr>
                <w:del w:author="Carmen Garcia Montero" w:date="2025-11-03T11:51:00Z" w:id="4173"/>
                <w:rFonts w:ascii="Times New Roman" w:hAnsi="Times New Roman" w:cs="Times New Roman"/>
                <w:sz w:val="16"/>
                <w:szCs w:val="16"/>
                <w:lang w:val="en-GB"/>
              </w:rPr>
            </w:pPr>
            <w:del w:author="Carmen Garcia Montero" w:date="2025-11-03T11:51:00Z" w:id="4174">
              <w:r w:rsidRPr="36FE32B0" w:rsidDel="00597183">
                <w:rPr>
                  <w:rFonts w:ascii="Times New Roman" w:hAnsi="Times New Roman" w:eastAsia="Times New Roman" w:cs="Times New Roman"/>
                  <w:sz w:val="16"/>
                  <w:szCs w:val="16"/>
                  <w:lang w:val="en-GB" w:eastAsia="nb-NO"/>
                </w:rPr>
                <w:delText>AZ – Information about the start of a product verification</w:delText>
              </w:r>
            </w:del>
          </w:p>
        </w:tc>
      </w:tr>
      <w:tr w:rsidRPr="00D26981" w:rsidR="00B90A6D" w:rsidDel="00597183" w:rsidTr="000E0AA4" w14:paraId="765BA4E4" w14:textId="1B506F1C">
        <w:tblPrEx>
          <w:tblPrExChange w:author="DO Giao" w:date="2025-08-21T15:19:00Z" w:id="4175">
            <w:tblPrEx>
              <w:tblW w:w="10119" w:type="dxa"/>
            </w:tblPrEx>
          </w:tblPrExChange>
        </w:tblPrEx>
        <w:trPr>
          <w:trHeight w:val="300"/>
          <w:del w:author="Carmen Garcia Montero" w:date="2025-11-03T11:51:00Z" w:id="4176"/>
          <w:trPrChange w:author="DO Giao" w:date="2025-08-21T15:19:00Z" w:id="4177">
            <w:trPr>
              <w:gridAfter w:val="0"/>
              <w:wAfter w:w="1196" w:type="dxa"/>
              <w:trHeight w:val="300"/>
            </w:trPr>
          </w:trPrChange>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hideMark/>
            <w:tcPrChange w:author="DO Giao" w:date="2025-08-21T15:19:00Z" w:id="4178">
              <w:tcPr>
                <w:tcW w:w="2046" w:type="dxa"/>
                <w:gridSpan w:val="4"/>
                <w:tcBorders>
                  <w:top w:val="single" w:color="000000" w:themeColor="text1" w:sz="6" w:space="0"/>
                  <w:left w:val="single" w:color="auto" w:sz="6" w:space="0"/>
                  <w:bottom w:val="single" w:color="000000" w:themeColor="text1" w:sz="6" w:space="0"/>
                  <w:right w:val="single" w:color="000000" w:themeColor="text1" w:sz="6" w:space="0"/>
                </w:tcBorders>
                <w:hideMark/>
              </w:tcPr>
            </w:tcPrChange>
          </w:tcPr>
          <w:p w:rsidRPr="00117039" w:rsidR="0071400D" w:rsidDel="00597183" w:rsidP="0071400D" w:rsidRDefault="008C2C49" w14:paraId="6AAECCBA" w14:textId="35035F9C">
            <w:pPr>
              <w:spacing w:after="0" w:line="240" w:lineRule="auto"/>
              <w:textAlignment w:val="baseline"/>
              <w:rPr>
                <w:del w:author="Carmen Garcia Montero" w:date="2025-11-03T11:51:00Z" w:id="4179"/>
                <w:rFonts w:ascii="Times New Roman" w:hAnsi="Times New Roman" w:eastAsia="Times New Roman" w:cs="Times New Roman"/>
                <w:sz w:val="16"/>
                <w:szCs w:val="16"/>
                <w:lang w:val="en-GB" w:eastAsia="nb-NO"/>
              </w:rPr>
            </w:pPr>
            <w:del w:author="Carmen Garcia Montero" w:date="2025-11-03T11:51:00Z" w:id="4180">
              <w:r w:rsidRPr="00117039" w:rsidDel="00597183">
                <w:rPr>
                  <w:rFonts w:ascii="Times New Roman" w:hAnsi="Times New Roman" w:eastAsia="Times New Roman" w:cs="Times New Roman"/>
                  <w:sz w:val="16"/>
                  <w:szCs w:val="16"/>
                  <w:lang w:val="en-GB" w:eastAsia="nb-NO"/>
                </w:rPr>
                <w:delText>21.</w:delText>
              </w:r>
              <w:r w:rsidRPr="00117039" w:rsidDel="00597183" w:rsidR="5CEE0E42">
                <w:rPr>
                  <w:rFonts w:ascii="Times New Roman" w:hAnsi="Times New Roman" w:eastAsia="Times New Roman" w:cs="Times New Roman"/>
                  <w:sz w:val="16"/>
                  <w:szCs w:val="16"/>
                  <w:lang w:val="en-GB" w:eastAsia="nb-NO"/>
                </w:rPr>
                <w:delText>2a</w:delText>
              </w:r>
            </w:del>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DO Giao" w:date="2025-08-21T15:19:00Z" w:id="4181">
              <w:tcPr>
                <w:tcW w:w="73"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117039" w:rsidR="0071400D" w:rsidDel="00597183" w:rsidP="0071400D" w:rsidRDefault="49A15529" w14:paraId="4EF0F81A" w14:textId="14313D43">
            <w:pPr>
              <w:spacing w:after="0" w:line="240" w:lineRule="auto"/>
              <w:textAlignment w:val="baseline"/>
              <w:rPr>
                <w:del w:author="Carmen Garcia Montero" w:date="2025-11-03T11:51:00Z" w:id="4182"/>
                <w:rFonts w:ascii="Times New Roman" w:hAnsi="Times New Roman" w:eastAsia="Times New Roman" w:cs="Times New Roman"/>
                <w:sz w:val="16"/>
                <w:szCs w:val="16"/>
                <w:lang w:val="en-GB" w:eastAsia="nb-NO"/>
              </w:rPr>
            </w:pPr>
            <w:del w:author="Carmen Garcia Montero" w:date="2025-11-03T11:51:00Z" w:id="4183">
              <w:r w:rsidRPr="0ED7321B" w:rsidDel="00597183">
                <w:rPr>
                  <w:rFonts w:ascii="Times New Roman" w:hAnsi="Times New Roman" w:eastAsia="Times New Roman" w:cs="Times New Roman"/>
                  <w:sz w:val="16"/>
                  <w:szCs w:val="16"/>
                  <w:lang w:val="en-GB" w:eastAsia="nb-NO"/>
                </w:rPr>
                <w:delText xml:space="preserve">[Conditional] </w:delText>
              </w:r>
              <w:r w:rsidRPr="0ED7321B" w:rsidDel="00597183" w:rsidR="2956948E">
                <w:rPr>
                  <w:rFonts w:ascii="Times New Roman" w:hAnsi="Times New Roman" w:eastAsia="Times New Roman" w:cs="Times New Roman"/>
                  <w:sz w:val="16"/>
                  <w:szCs w:val="16"/>
                  <w:lang w:val="en-GB" w:eastAsia="nb-NO"/>
                </w:rPr>
                <w:delText xml:space="preserve">Request </w:delText>
              </w:r>
              <w:r w:rsidRPr="0ED7321B" w:rsidDel="00597183" w:rsidR="25950B97">
                <w:rPr>
                  <w:rFonts w:ascii="Times New Roman" w:hAnsi="Times New Roman" w:eastAsia="Times New Roman" w:cs="Times New Roman"/>
                  <w:sz w:val="16"/>
                  <w:szCs w:val="16"/>
                  <w:lang w:val="en-GB" w:eastAsia="nb-NO"/>
                </w:rPr>
                <w:delText>(aggregated)</w:delText>
              </w:r>
              <w:r w:rsidRPr="0ED7321B" w:rsidDel="00597183" w:rsidR="2956948E">
                <w:rPr>
                  <w:rFonts w:ascii="Times New Roman" w:hAnsi="Times New Roman" w:eastAsia="Times New Roman" w:cs="Times New Roman"/>
                  <w:sz w:val="16"/>
                  <w:szCs w:val="16"/>
                  <w:lang w:val="en-GB" w:eastAsia="nb-NO"/>
                </w:rPr>
                <w:delText xml:space="preserve"> meter</w:delText>
              </w:r>
              <w:r w:rsidRPr="0ED7321B" w:rsidDel="00597183" w:rsidR="1E4A9661">
                <w:rPr>
                  <w:rFonts w:ascii="Times New Roman" w:hAnsi="Times New Roman" w:eastAsia="Times New Roman" w:cs="Times New Roman"/>
                  <w:sz w:val="16"/>
                  <w:szCs w:val="16"/>
                  <w:lang w:val="en-GB" w:eastAsia="nb-NO"/>
                </w:rPr>
                <w:delText>ed</w:delText>
              </w:r>
              <w:r w:rsidRPr="0ED7321B" w:rsidDel="00597183" w:rsidR="2956948E">
                <w:rPr>
                  <w:rFonts w:ascii="Times New Roman" w:hAnsi="Times New Roman" w:eastAsia="Times New Roman" w:cs="Times New Roman"/>
                  <w:sz w:val="16"/>
                  <w:szCs w:val="16"/>
                  <w:lang w:val="en-GB" w:eastAsia="nb-NO"/>
                </w:rPr>
                <w:delText xml:space="preserve"> data for </w:delText>
              </w:r>
              <w:r w:rsidRPr="0ED7321B" w:rsidDel="00597183" w:rsidR="0CC5B567">
                <w:rPr>
                  <w:rFonts w:ascii="Times New Roman" w:hAnsi="Times New Roman" w:eastAsia="Times New Roman" w:cs="Times New Roman"/>
                  <w:sz w:val="16"/>
                  <w:szCs w:val="16"/>
                  <w:lang w:val="en-GB" w:eastAsia="nb-NO"/>
                </w:rPr>
                <w:delText>product</w:delText>
              </w:r>
              <w:r w:rsidRPr="0ED7321B" w:rsidDel="00597183" w:rsidR="2956948E">
                <w:rPr>
                  <w:rFonts w:ascii="Times New Roman" w:hAnsi="Times New Roman" w:eastAsia="Times New Roman" w:cs="Times New Roman"/>
                  <w:sz w:val="16"/>
                  <w:szCs w:val="16"/>
                  <w:lang w:val="en-GB" w:eastAsia="nb-NO"/>
                </w:rPr>
                <w:delText xml:space="preserve"> verification</w:delText>
              </w:r>
            </w:del>
          </w:p>
        </w:tc>
        <w:tc>
          <w:tcPr>
            <w:tcW w:w="42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DO Giao" w:date="2025-08-21T15:19:00Z" w:id="4184">
              <w:tcPr>
                <w:tcW w:w="2897"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EB5A57" w:rsidR="0071400D" w:rsidDel="00597183" w:rsidP="0071400D" w:rsidRDefault="5E3382FE" w14:paraId="0D6AD2F1" w14:textId="02955DA1">
            <w:pPr>
              <w:spacing w:after="0" w:line="240" w:lineRule="auto"/>
              <w:textAlignment w:val="baseline"/>
              <w:rPr>
                <w:del w:author="Carmen Garcia Montero" w:date="2025-11-03T11:51:00Z" w:id="4185"/>
                <w:rFonts w:ascii="Times New Roman" w:hAnsi="Times New Roman" w:eastAsia="Times New Roman" w:cs="Times New Roman"/>
                <w:sz w:val="16"/>
                <w:szCs w:val="16"/>
                <w:lang w:val="en-GB" w:eastAsia="nb-NO"/>
              </w:rPr>
            </w:pPr>
            <w:del w:author="Carmen Garcia Montero" w:date="2025-11-03T11:51:00Z" w:id="4186">
              <w:r w:rsidRPr="00EB5A57" w:rsidDel="00597183">
                <w:rPr>
                  <w:rFonts w:ascii="Times New Roman" w:hAnsi="Times New Roman" w:eastAsia="Times New Roman" w:cs="Times New Roman"/>
                  <w:sz w:val="16"/>
                  <w:szCs w:val="16"/>
                  <w:lang w:val="en-GB" w:eastAsia="nb-NO"/>
                </w:rPr>
                <w:delText xml:space="preserve">[Conditional] </w:delText>
              </w:r>
              <w:r w:rsidRPr="00EB5A57" w:rsidDel="00597183" w:rsidR="00BE6A74">
                <w:rPr>
                  <w:rFonts w:ascii="Times New Roman" w:hAnsi="Times New Roman" w:eastAsia="Times New Roman" w:cs="Times New Roman"/>
                  <w:sz w:val="16"/>
                  <w:szCs w:val="16"/>
                  <w:lang w:val="en-GB" w:eastAsia="nb-NO"/>
                </w:rPr>
                <w:delText>The</w:delText>
              </w:r>
              <w:r w:rsidRPr="00EB5A57" w:rsidDel="00597183" w:rsidR="00F51C36">
                <w:rPr>
                  <w:rFonts w:ascii="Times New Roman" w:hAnsi="Times New Roman" w:eastAsia="Times New Roman" w:cs="Times New Roman"/>
                  <w:sz w:val="16"/>
                  <w:szCs w:val="16"/>
                  <w:lang w:val="en-GB" w:eastAsia="nb-NO"/>
                </w:rPr>
                <w:delText xml:space="preserve"> </w:delText>
              </w:r>
              <w:r w:rsidRPr="00EB5A57" w:rsidDel="00597183" w:rsidR="00C74F25">
                <w:rPr>
                  <w:rFonts w:ascii="Times New Roman" w:hAnsi="Times New Roman" w:eastAsia="Times New Roman" w:cs="Times New Roman"/>
                  <w:sz w:val="16"/>
                  <w:szCs w:val="16"/>
                  <w:lang w:val="en-GB" w:eastAsia="nb-NO"/>
                </w:rPr>
                <w:delText>product</w:delText>
              </w:r>
              <w:r w:rsidRPr="00EB5A57" w:rsidDel="00597183" w:rsidR="00BE6A74">
                <w:rPr>
                  <w:rFonts w:ascii="Times New Roman" w:hAnsi="Times New Roman" w:eastAsia="Times New Roman" w:cs="Times New Roman"/>
                  <w:sz w:val="16"/>
                  <w:szCs w:val="16"/>
                  <w:lang w:val="en-GB" w:eastAsia="nb-NO"/>
                </w:rPr>
                <w:delText xml:space="preserve"> </w:delText>
              </w:r>
              <w:r w:rsidRPr="00EB5A57" w:rsidDel="00597183" w:rsidR="00402B2E">
                <w:rPr>
                  <w:rFonts w:ascii="Times New Roman" w:hAnsi="Times New Roman" w:eastAsia="Times New Roman" w:cs="Times New Roman"/>
                  <w:sz w:val="16"/>
                  <w:szCs w:val="16"/>
                  <w:lang w:val="en-GB" w:eastAsia="nb-NO"/>
                </w:rPr>
                <w:delText xml:space="preserve">verification responsible </w:delText>
              </w:r>
              <w:r w:rsidRPr="36FE32B0" w:rsidDel="00597183" w:rsidR="00427379">
                <w:rPr>
                  <w:rFonts w:ascii="Times New Roman" w:hAnsi="Times New Roman" w:eastAsia="Times New Roman" w:cs="Times New Roman"/>
                  <w:sz w:val="16"/>
                  <w:szCs w:val="16"/>
                  <w:lang w:val="en-GB" w:eastAsia="nb-NO"/>
                </w:rPr>
                <w:delText xml:space="preserve">party </w:delText>
              </w:r>
              <w:r w:rsidRPr="00EB5A57" w:rsidDel="00597183" w:rsidR="00402B2E">
                <w:rPr>
                  <w:rFonts w:ascii="Times New Roman" w:hAnsi="Times New Roman" w:eastAsia="Times New Roman" w:cs="Times New Roman"/>
                  <w:sz w:val="16"/>
                  <w:szCs w:val="16"/>
                  <w:lang w:val="en-GB" w:eastAsia="nb-NO"/>
                </w:rPr>
                <w:delText xml:space="preserve">requests the </w:delText>
              </w:r>
              <w:r w:rsidRPr="00EB5A57" w:rsidDel="00597183" w:rsidR="19718160">
                <w:rPr>
                  <w:rFonts w:ascii="Times New Roman" w:hAnsi="Times New Roman" w:eastAsia="Times New Roman" w:cs="Times New Roman"/>
                  <w:sz w:val="16"/>
                  <w:szCs w:val="16"/>
                  <w:lang w:val="en-GB" w:eastAsia="nb-NO"/>
                </w:rPr>
                <w:delText xml:space="preserve">(aggregated) </w:delText>
              </w:r>
              <w:r w:rsidRPr="00EB5A57" w:rsidDel="00597183" w:rsidR="00402B2E">
                <w:rPr>
                  <w:rFonts w:ascii="Times New Roman" w:hAnsi="Times New Roman" w:eastAsia="Times New Roman" w:cs="Times New Roman"/>
                  <w:sz w:val="16"/>
                  <w:szCs w:val="16"/>
                  <w:lang w:val="en-GB" w:eastAsia="nb-NO"/>
                </w:rPr>
                <w:delText xml:space="preserve">metered </w:delText>
              </w:r>
              <w:r w:rsidRPr="00EB5A57" w:rsidDel="00597183" w:rsidR="00977364">
                <w:rPr>
                  <w:rFonts w:ascii="Times New Roman" w:hAnsi="Times New Roman" w:eastAsia="Times New Roman" w:cs="Times New Roman"/>
                  <w:sz w:val="16"/>
                  <w:szCs w:val="16"/>
                  <w:lang w:val="en-GB" w:eastAsia="nb-NO"/>
                </w:rPr>
                <w:delText xml:space="preserve">data to perform the ex-post verification from the </w:delText>
              </w:r>
              <w:r w:rsidRPr="00EB5A57" w:rsidDel="00597183" w:rsidR="00FD4F16">
                <w:rPr>
                  <w:rFonts w:ascii="Times New Roman" w:hAnsi="Times New Roman" w:cs="Times New Roman"/>
                  <w:sz w:val="16"/>
                  <w:szCs w:val="16"/>
                  <w:lang w:val="en-GB"/>
                </w:rPr>
                <w:delText>Quantification data aggregator</w:delText>
              </w:r>
              <w:r w:rsidRPr="00EB5A57" w:rsidDel="00597183" w:rsidR="00DA2F40">
                <w:rPr>
                  <w:rFonts w:ascii="Times New Roman" w:hAnsi="Times New Roman" w:cs="Times New Roman"/>
                  <w:sz w:val="16"/>
                  <w:szCs w:val="16"/>
                  <w:lang w:val="en-GB"/>
                </w:rPr>
                <w:delText>.</w:delText>
              </w:r>
            </w:del>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DO Giao" w:date="2025-08-21T15:19:00Z" w:id="4187">
              <w:tcPr>
                <w:tcW w:w="974"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117039" w:rsidR="0071400D" w:rsidDel="00597183" w:rsidP="0071400D" w:rsidRDefault="00C74F25" w14:paraId="562B24B1" w14:textId="3CB0F525">
            <w:pPr>
              <w:spacing w:after="0" w:line="240" w:lineRule="auto"/>
              <w:textAlignment w:val="baseline"/>
              <w:rPr>
                <w:del w:author="Carmen Garcia Montero" w:date="2025-11-03T11:51:00Z" w:id="4188"/>
                <w:rFonts w:ascii="Times New Roman" w:hAnsi="Times New Roman" w:eastAsia="Times New Roman" w:cs="Times New Roman"/>
                <w:sz w:val="16"/>
                <w:szCs w:val="16"/>
                <w:lang w:val="en-GB" w:eastAsia="nb-NO"/>
              </w:rPr>
            </w:pPr>
            <w:del w:author="Carmen Garcia Montero" w:date="2025-11-03T11:51:00Z" w:id="4189">
              <w:r w:rsidRPr="00117039" w:rsidDel="00597183">
                <w:rPr>
                  <w:rFonts w:ascii="Times New Roman" w:hAnsi="Times New Roman" w:eastAsia="Times New Roman" w:cs="Times New Roman"/>
                  <w:sz w:val="16"/>
                  <w:szCs w:val="16"/>
                  <w:lang w:val="en-GB" w:eastAsia="nb-NO"/>
                </w:rPr>
                <w:delText>Product</w:delText>
              </w:r>
              <w:r w:rsidRPr="00117039" w:rsidDel="00597183" w:rsidR="00F51C36">
                <w:rPr>
                  <w:rFonts w:ascii="Times New Roman" w:hAnsi="Times New Roman" w:eastAsia="Times New Roman" w:cs="Times New Roman"/>
                  <w:sz w:val="16"/>
                  <w:szCs w:val="16"/>
                  <w:lang w:val="en-GB" w:eastAsia="nb-NO"/>
                </w:rPr>
                <w:delText xml:space="preserve"> v</w:delText>
              </w:r>
              <w:r w:rsidRPr="00117039" w:rsidDel="00597183" w:rsidR="00DA2F40">
                <w:rPr>
                  <w:rFonts w:ascii="Times New Roman" w:hAnsi="Times New Roman" w:eastAsia="Times New Roman" w:cs="Times New Roman"/>
                  <w:sz w:val="16"/>
                  <w:szCs w:val="16"/>
                  <w:lang w:val="en-GB" w:eastAsia="nb-NO"/>
                </w:rPr>
                <w:delText>erification responsible</w:delText>
              </w:r>
              <w:r w:rsidRPr="36FE32B0" w:rsidDel="00597183" w:rsidR="00427379">
                <w:rPr>
                  <w:rFonts w:ascii="Times New Roman" w:hAnsi="Times New Roman" w:eastAsia="Times New Roman" w:cs="Times New Roman"/>
                  <w:sz w:val="16"/>
                  <w:szCs w:val="16"/>
                  <w:lang w:val="en-GB" w:eastAsia="nb-NO"/>
                </w:rPr>
                <w:delText xml:space="preserve"> party</w:delText>
              </w:r>
            </w:del>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Change w:author="DO Giao" w:date="2025-08-21T15:19:00Z" w:id="4190">
              <w:tcPr>
                <w:tcW w:w="940"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tcPrChange>
          </w:tcPr>
          <w:p w:rsidRPr="00117039" w:rsidR="0071400D" w:rsidDel="00597183" w:rsidP="0071400D" w:rsidRDefault="00FD4F16" w14:paraId="502B7C88" w14:textId="53FBBBFB">
            <w:pPr>
              <w:spacing w:after="0" w:line="240" w:lineRule="auto"/>
              <w:textAlignment w:val="baseline"/>
              <w:rPr>
                <w:del w:author="Carmen Garcia Montero" w:date="2025-11-03T11:51:00Z" w:id="4191"/>
                <w:rFonts w:ascii="Times New Roman" w:hAnsi="Times New Roman" w:eastAsia="Times New Roman" w:cs="Times New Roman"/>
                <w:sz w:val="16"/>
                <w:szCs w:val="16"/>
                <w:lang w:val="en-GB" w:eastAsia="nb-NO"/>
              </w:rPr>
            </w:pPr>
            <w:del w:author="Carmen Garcia Montero" w:date="2025-11-03T11:51:00Z" w:id="4192">
              <w:r w:rsidRPr="00117039" w:rsidDel="00597183">
                <w:rPr>
                  <w:rFonts w:ascii="Times New Roman" w:hAnsi="Times New Roman" w:cs="Times New Roman"/>
                  <w:sz w:val="16"/>
                  <w:szCs w:val="16"/>
                  <w:lang w:val="en-GB"/>
                </w:rPr>
                <w:delText>Quantification data aggregator</w:delText>
              </w:r>
            </w:del>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hideMark/>
            <w:tcPrChange w:author="DO Giao" w:date="2025-08-21T15:19:00Z" w:id="4193">
              <w:tcPr>
                <w:tcW w:w="1993" w:type="dxa"/>
                <w:gridSpan w:val="4"/>
                <w:tcBorders>
                  <w:top w:val="single" w:color="000000" w:themeColor="text1" w:sz="6" w:space="0"/>
                  <w:left w:val="single" w:color="000000" w:themeColor="text1" w:sz="6" w:space="0"/>
                  <w:bottom w:val="single" w:color="000000" w:themeColor="text1" w:sz="6" w:space="0"/>
                  <w:right w:val="single" w:color="auto" w:sz="6" w:space="0"/>
                </w:tcBorders>
                <w:hideMark/>
              </w:tcPr>
            </w:tcPrChange>
          </w:tcPr>
          <w:p w:rsidRPr="00EB5A57" w:rsidR="0071400D" w:rsidDel="00597183" w:rsidP="0B701F91" w:rsidRDefault="00D77AD0" w14:paraId="2F554C44" w14:textId="1F9C4028">
            <w:pPr>
              <w:widowControl w:val="0"/>
              <w:spacing w:after="0" w:line="276" w:lineRule="auto"/>
              <w:jc w:val="both"/>
              <w:textAlignment w:val="baseline"/>
              <w:rPr>
                <w:del w:author="Carmen Garcia Montero" w:date="2025-11-03T11:51:00Z" w:id="4194"/>
                <w:rFonts w:ascii="Times New Roman" w:hAnsi="Times New Roman" w:eastAsia="Calibri" w:cs="Times New Roman"/>
                <w:sz w:val="16"/>
                <w:szCs w:val="16"/>
                <w:lang w:val="en-GB" w:eastAsia="zh-CN"/>
              </w:rPr>
            </w:pPr>
            <w:del w:author="Carmen Garcia Montero" w:date="2025-11-03T11:51:00Z" w:id="4195">
              <w:r w:rsidDel="00597183">
                <w:rPr>
                  <w:rFonts w:ascii="Times New Roman" w:hAnsi="Times New Roman" w:cs="Times New Roman"/>
                  <w:sz w:val="16"/>
                  <w:szCs w:val="16"/>
                  <w:lang w:val="en-GB"/>
                </w:rPr>
                <w:delText>BA</w:delText>
              </w:r>
              <w:r w:rsidRPr="00EB5A57" w:rsidDel="00597183" w:rsidR="1564052A">
                <w:rPr>
                  <w:rFonts w:ascii="Times New Roman" w:hAnsi="Times New Roman" w:cs="Times New Roman"/>
                  <w:sz w:val="16"/>
                  <w:szCs w:val="16"/>
                  <w:lang w:val="en-GB"/>
                </w:rPr>
                <w:delText xml:space="preserve"> – (aggregated) metered data request</w:delText>
              </w:r>
            </w:del>
          </w:p>
        </w:tc>
      </w:tr>
      <w:tr w:rsidRPr="001113BE" w:rsidR="00B90A6D" w:rsidDel="00597183" w:rsidTr="000E0AA4" w14:paraId="631D7B15" w14:textId="5808E89E">
        <w:tblPrEx>
          <w:tblPrExChange w:author="DO Giao" w:date="2025-08-21T15:19:00Z" w:id="4196">
            <w:tblPrEx>
              <w:tblW w:w="10119" w:type="dxa"/>
            </w:tblPrEx>
          </w:tblPrExChange>
        </w:tblPrEx>
        <w:trPr>
          <w:trHeight w:val="300"/>
          <w:del w:author="Carmen Garcia Montero" w:date="2025-11-03T11:51:00Z" w:id="4197"/>
          <w:trPrChange w:author="DO Giao" w:date="2025-08-21T15:19:00Z" w:id="4198">
            <w:trPr>
              <w:gridAfter w:val="0"/>
              <w:wAfter w:w="1196" w:type="dxa"/>
              <w:trHeight w:val="300"/>
            </w:trPr>
          </w:trPrChange>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Change w:author="DO Giao" w:date="2025-08-21T15:19:00Z" w:id="4199">
              <w:tcPr>
                <w:tcW w:w="2046" w:type="dxa"/>
                <w:gridSpan w:val="4"/>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FF3321" w:rsidDel="00597183" w:rsidP="00FF3321" w:rsidRDefault="00C352BB" w14:paraId="05CA77D3" w14:textId="5D77A6F5">
            <w:pPr>
              <w:spacing w:after="0" w:line="240" w:lineRule="auto"/>
              <w:textAlignment w:val="baseline"/>
              <w:rPr>
                <w:del w:author="Carmen Garcia Montero" w:date="2025-11-03T11:51:00Z" w:id="4200"/>
                <w:rFonts w:ascii="Times New Roman" w:hAnsi="Times New Roman" w:eastAsia="Times New Roman" w:cs="Times New Roman"/>
                <w:sz w:val="16"/>
                <w:szCs w:val="16"/>
                <w:lang w:val="en-GB" w:eastAsia="nb-NO"/>
              </w:rPr>
            </w:pPr>
            <w:del w:author="Carmen Garcia Montero" w:date="2025-11-03T11:51:00Z" w:id="4201">
              <w:r w:rsidRPr="00117039" w:rsidDel="00597183">
                <w:rPr>
                  <w:rFonts w:ascii="Times New Roman" w:hAnsi="Times New Roman" w:eastAsia="Times New Roman" w:cs="Times New Roman"/>
                  <w:sz w:val="16"/>
                  <w:szCs w:val="16"/>
                  <w:lang w:val="en-GB" w:eastAsia="nb-NO"/>
                </w:rPr>
                <w:delText>21.</w:delText>
              </w:r>
              <w:r w:rsidRPr="00117039" w:rsidDel="00597183" w:rsidR="01B6B840">
                <w:rPr>
                  <w:rFonts w:ascii="Times New Roman" w:hAnsi="Times New Roman" w:eastAsia="Times New Roman" w:cs="Times New Roman"/>
                  <w:sz w:val="16"/>
                  <w:szCs w:val="16"/>
                  <w:lang w:val="en-GB" w:eastAsia="nb-NO"/>
                </w:rPr>
                <w:delText>2b</w:delText>
              </w:r>
            </w:del>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02">
              <w:tcPr>
                <w:tcW w:w="73"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F3321" w:rsidDel="00597183" w:rsidP="00FF3321" w:rsidRDefault="001C2E67" w14:paraId="436397EB" w14:textId="6EF90097">
            <w:pPr>
              <w:spacing w:after="0" w:line="240" w:lineRule="auto"/>
              <w:textAlignment w:val="baseline"/>
              <w:rPr>
                <w:del w:author="Carmen Garcia Montero" w:date="2025-11-03T11:51:00Z" w:id="4203"/>
                <w:rFonts w:ascii="Times New Roman" w:hAnsi="Times New Roman" w:eastAsia="Times New Roman" w:cs="Times New Roman"/>
                <w:sz w:val="16"/>
                <w:szCs w:val="16"/>
                <w:lang w:val="en-GB" w:eastAsia="nb-NO"/>
              </w:rPr>
            </w:pPr>
            <w:del w:author="Carmen Garcia Montero" w:date="2025-11-03T11:51:00Z" w:id="4204">
              <w:r w:rsidRPr="00117039" w:rsidDel="00597183">
                <w:rPr>
                  <w:rFonts w:ascii="Times New Roman" w:hAnsi="Times New Roman" w:eastAsia="Times New Roman" w:cs="Times New Roman"/>
                  <w:sz w:val="16"/>
                  <w:szCs w:val="16"/>
                  <w:lang w:val="en-GB" w:eastAsia="nb-NO"/>
                </w:rPr>
                <w:delText>Send</w:delText>
              </w:r>
              <w:r w:rsidRPr="00117039" w:rsidDel="00597183" w:rsidR="00FF3321">
                <w:rPr>
                  <w:rFonts w:ascii="Times New Roman" w:hAnsi="Times New Roman" w:eastAsia="Times New Roman" w:cs="Times New Roman"/>
                  <w:sz w:val="16"/>
                  <w:szCs w:val="16"/>
                  <w:lang w:val="en-GB" w:eastAsia="nb-NO"/>
                </w:rPr>
                <w:delText xml:space="preserve"> </w:delText>
              </w:r>
              <w:r w:rsidRPr="00117039" w:rsidDel="00597183" w:rsidR="638BAAE7">
                <w:rPr>
                  <w:rFonts w:ascii="Times New Roman" w:hAnsi="Times New Roman" w:eastAsia="Times New Roman" w:cs="Times New Roman"/>
                  <w:sz w:val="16"/>
                  <w:szCs w:val="16"/>
                  <w:lang w:val="en-GB" w:eastAsia="nb-NO"/>
                </w:rPr>
                <w:delText>(aggregated)</w:delText>
              </w:r>
              <w:r w:rsidRPr="00117039" w:rsidDel="00597183" w:rsidR="00FF3321">
                <w:rPr>
                  <w:rFonts w:ascii="Times New Roman" w:hAnsi="Times New Roman" w:eastAsia="Times New Roman" w:cs="Times New Roman"/>
                  <w:sz w:val="16"/>
                  <w:szCs w:val="16"/>
                  <w:lang w:val="en-GB" w:eastAsia="nb-NO"/>
                </w:rPr>
                <w:delText xml:space="preserve"> meter</w:delText>
              </w:r>
              <w:r w:rsidRPr="00117039" w:rsidDel="00597183" w:rsidR="7B4438CA">
                <w:rPr>
                  <w:rFonts w:ascii="Times New Roman" w:hAnsi="Times New Roman" w:eastAsia="Times New Roman" w:cs="Times New Roman"/>
                  <w:sz w:val="16"/>
                  <w:szCs w:val="16"/>
                  <w:lang w:val="en-GB" w:eastAsia="nb-NO"/>
                </w:rPr>
                <w:delText>ed</w:delText>
              </w:r>
              <w:r w:rsidRPr="00117039" w:rsidDel="00597183" w:rsidR="00FF3321">
                <w:rPr>
                  <w:rFonts w:ascii="Times New Roman" w:hAnsi="Times New Roman" w:eastAsia="Times New Roman" w:cs="Times New Roman"/>
                  <w:sz w:val="16"/>
                  <w:szCs w:val="16"/>
                  <w:lang w:val="en-GB" w:eastAsia="nb-NO"/>
                </w:rPr>
                <w:delText xml:space="preserve"> data for </w:delText>
              </w:r>
              <w:r w:rsidRPr="36FE32B0" w:rsidDel="00597183" w:rsidR="0DA0EDAD">
                <w:rPr>
                  <w:rFonts w:ascii="Times New Roman" w:hAnsi="Times New Roman" w:eastAsia="Times New Roman" w:cs="Times New Roman"/>
                  <w:sz w:val="16"/>
                  <w:szCs w:val="16"/>
                  <w:lang w:val="en-GB" w:eastAsia="nb-NO"/>
                </w:rPr>
                <w:delText>produc</w:delText>
              </w:r>
              <w:r w:rsidRPr="00117039" w:rsidDel="00597183" w:rsidR="00FF3321">
                <w:rPr>
                  <w:rFonts w:ascii="Times New Roman" w:hAnsi="Times New Roman" w:eastAsia="Times New Roman" w:cs="Times New Roman"/>
                  <w:sz w:val="16"/>
                  <w:szCs w:val="16"/>
                  <w:lang w:val="en-GB" w:eastAsia="nb-NO"/>
                </w:rPr>
                <w:delText xml:space="preserve"> verification</w:delText>
              </w:r>
            </w:del>
          </w:p>
        </w:tc>
        <w:tc>
          <w:tcPr>
            <w:tcW w:w="42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05">
              <w:tcPr>
                <w:tcW w:w="2897"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EB5A57" w:rsidR="00FF3321" w:rsidDel="00597183" w:rsidP="00FF3321" w:rsidRDefault="00FF3321" w14:paraId="5EC7EA09" w14:textId="063245FC">
            <w:pPr>
              <w:spacing w:after="0" w:line="240" w:lineRule="auto"/>
              <w:textAlignment w:val="baseline"/>
              <w:rPr>
                <w:del w:author="Carmen Garcia Montero" w:date="2025-11-03T11:51:00Z" w:id="4206"/>
                <w:rFonts w:ascii="Times New Roman" w:hAnsi="Times New Roman" w:eastAsia="Times New Roman" w:cs="Times New Roman"/>
                <w:sz w:val="16"/>
                <w:szCs w:val="16"/>
                <w:lang w:val="en-GB" w:eastAsia="nb-NO"/>
              </w:rPr>
            </w:pPr>
            <w:del w:author="Carmen Garcia Montero" w:date="2025-11-03T11:51:00Z" w:id="4207">
              <w:r w:rsidRPr="00EB5A57" w:rsidDel="00597183">
                <w:rPr>
                  <w:rFonts w:ascii="Times New Roman" w:hAnsi="Times New Roman" w:eastAsia="Times New Roman" w:cs="Times New Roman"/>
                  <w:sz w:val="16"/>
                  <w:szCs w:val="16"/>
                  <w:lang w:val="en-GB" w:eastAsia="nb-NO"/>
                </w:rPr>
                <w:delText xml:space="preserve">The </w:delText>
              </w:r>
              <w:r w:rsidRPr="00EB5A57" w:rsidDel="00597183">
                <w:rPr>
                  <w:rFonts w:ascii="Times New Roman" w:hAnsi="Times New Roman" w:cs="Times New Roman"/>
                  <w:sz w:val="16"/>
                  <w:szCs w:val="16"/>
                  <w:lang w:val="en-GB"/>
                </w:rPr>
                <w:delText>Quantification data aggregator sends</w:delText>
              </w:r>
              <w:r w:rsidRPr="00EB5A57" w:rsidDel="00597183">
                <w:rPr>
                  <w:rFonts w:ascii="Times New Roman" w:hAnsi="Times New Roman" w:eastAsia="Times New Roman" w:cs="Times New Roman"/>
                  <w:sz w:val="16"/>
                  <w:szCs w:val="16"/>
                  <w:lang w:val="en-GB" w:eastAsia="nb-NO"/>
                </w:rPr>
                <w:delText xml:space="preserve"> the requested </w:delText>
              </w:r>
              <w:r w:rsidRPr="00EB5A57" w:rsidDel="00597183" w:rsidR="7D960AA4">
                <w:rPr>
                  <w:rFonts w:ascii="Times New Roman" w:hAnsi="Times New Roman" w:eastAsia="Times New Roman" w:cs="Times New Roman"/>
                  <w:sz w:val="16"/>
                  <w:szCs w:val="16"/>
                  <w:lang w:val="en-GB" w:eastAsia="nb-NO"/>
                </w:rPr>
                <w:delText xml:space="preserve">(aggregated) </w:delText>
              </w:r>
              <w:r w:rsidRPr="00EB5A57" w:rsidDel="00597183">
                <w:rPr>
                  <w:rFonts w:ascii="Times New Roman" w:hAnsi="Times New Roman" w:eastAsia="Times New Roman" w:cs="Times New Roman"/>
                  <w:sz w:val="16"/>
                  <w:szCs w:val="16"/>
                  <w:lang w:val="en-GB" w:eastAsia="nb-NO"/>
                </w:rPr>
                <w:delText>metered data to perform the ex-post verification.</w:delText>
              </w:r>
            </w:del>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08">
              <w:tcPr>
                <w:tcW w:w="974"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F3321" w:rsidDel="00597183" w:rsidP="00FF3321" w:rsidRDefault="00FF3321" w14:paraId="366A490A" w14:textId="04A25618">
            <w:pPr>
              <w:spacing w:after="0" w:line="240" w:lineRule="auto"/>
              <w:textAlignment w:val="baseline"/>
              <w:rPr>
                <w:del w:author="Carmen Garcia Montero" w:date="2025-11-03T11:51:00Z" w:id="4209"/>
                <w:rFonts w:ascii="Times New Roman" w:hAnsi="Times New Roman" w:eastAsia="Times New Roman" w:cs="Times New Roman"/>
                <w:sz w:val="16"/>
                <w:szCs w:val="16"/>
                <w:lang w:val="en-GB" w:eastAsia="nb-NO"/>
              </w:rPr>
            </w:pPr>
            <w:del w:author="Carmen Garcia Montero" w:date="2025-11-03T11:51:00Z" w:id="4210">
              <w:r w:rsidRPr="00117039" w:rsidDel="00597183">
                <w:rPr>
                  <w:rFonts w:ascii="Times New Roman" w:hAnsi="Times New Roman" w:cs="Times New Roman"/>
                  <w:sz w:val="16"/>
                  <w:szCs w:val="16"/>
                  <w:lang w:val="en-GB"/>
                </w:rPr>
                <w:delText>Quantification data aggregator</w:delText>
              </w:r>
            </w:del>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11">
              <w:tcPr>
                <w:tcW w:w="940"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F3321" w:rsidDel="00597183" w:rsidP="00FF3321" w:rsidRDefault="00C74F25" w14:paraId="2680E272" w14:textId="2B69E9F8">
            <w:pPr>
              <w:spacing w:after="0" w:line="240" w:lineRule="auto"/>
              <w:textAlignment w:val="baseline"/>
              <w:rPr>
                <w:del w:author="Carmen Garcia Montero" w:date="2025-11-03T11:51:00Z" w:id="4212"/>
                <w:rFonts w:ascii="Times New Roman" w:hAnsi="Times New Roman" w:cs="Times New Roman"/>
                <w:sz w:val="16"/>
                <w:szCs w:val="16"/>
                <w:lang w:val="en-GB"/>
              </w:rPr>
            </w:pPr>
            <w:del w:author="Carmen Garcia Montero" w:date="2025-11-03T11:51:00Z" w:id="4213">
              <w:r w:rsidRPr="00117039" w:rsidDel="00597183">
                <w:rPr>
                  <w:rFonts w:ascii="Times New Roman" w:hAnsi="Times New Roman" w:eastAsia="Times New Roman" w:cs="Times New Roman"/>
                  <w:sz w:val="16"/>
                  <w:szCs w:val="16"/>
                  <w:lang w:val="en-GB" w:eastAsia="nb-NO"/>
                </w:rPr>
                <w:delText>Product</w:delText>
              </w:r>
              <w:r w:rsidRPr="00117039" w:rsidDel="00597183" w:rsidR="00F51C36">
                <w:rPr>
                  <w:rFonts w:ascii="Times New Roman" w:hAnsi="Times New Roman" w:eastAsia="Times New Roman" w:cs="Times New Roman"/>
                  <w:sz w:val="16"/>
                  <w:szCs w:val="16"/>
                  <w:lang w:val="en-GB" w:eastAsia="nb-NO"/>
                </w:rPr>
                <w:delText xml:space="preserve"> v</w:delText>
              </w:r>
              <w:r w:rsidRPr="00117039" w:rsidDel="00597183" w:rsidR="00FF3321">
                <w:rPr>
                  <w:rFonts w:ascii="Times New Roman" w:hAnsi="Times New Roman" w:eastAsia="Times New Roman" w:cs="Times New Roman"/>
                  <w:sz w:val="16"/>
                  <w:szCs w:val="16"/>
                  <w:lang w:val="en-GB" w:eastAsia="nb-NO"/>
                </w:rPr>
                <w:delText>erification responsible</w:delText>
              </w:r>
              <w:r w:rsidRPr="36FE32B0" w:rsidDel="00597183" w:rsidR="00427379">
                <w:rPr>
                  <w:rFonts w:ascii="Times New Roman" w:hAnsi="Times New Roman" w:eastAsia="Times New Roman" w:cs="Times New Roman"/>
                  <w:sz w:val="16"/>
                  <w:szCs w:val="16"/>
                  <w:lang w:val="en-GB" w:eastAsia="nb-NO"/>
                </w:rPr>
                <w:delText xml:space="preserve"> party</w:delText>
              </w:r>
            </w:del>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tcPrChange w:author="DO Giao" w:date="2025-08-21T15:19:00Z" w:id="4214">
              <w:tcPr>
                <w:tcW w:w="1993" w:type="dxa"/>
                <w:gridSpan w:val="4"/>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FF3321" w:rsidDel="00597183" w:rsidP="52AFC7DC" w:rsidRDefault="00D77AD0" w14:paraId="7297538F" w14:textId="5D62AC75">
            <w:pPr>
              <w:widowControl w:val="0"/>
              <w:spacing w:after="0" w:line="276" w:lineRule="auto"/>
              <w:jc w:val="both"/>
              <w:textAlignment w:val="baseline"/>
              <w:rPr>
                <w:del w:author="Carmen Garcia Montero" w:date="2025-11-03T11:51:00Z" w:id="4215"/>
                <w:rFonts w:ascii="Times New Roman" w:hAnsi="Times New Roman" w:eastAsia="Calibri" w:cs="Times New Roman"/>
                <w:sz w:val="16"/>
                <w:szCs w:val="16"/>
                <w:lang w:val="en-GB" w:eastAsia="zh-CN"/>
              </w:rPr>
            </w:pPr>
            <w:del w:author="Carmen Garcia Montero" w:date="2025-11-03T11:51:00Z" w:id="4216">
              <w:r w:rsidDel="00597183">
                <w:rPr>
                  <w:rFonts w:ascii="Times New Roman" w:hAnsi="Times New Roman" w:cs="Times New Roman"/>
                  <w:sz w:val="16"/>
                  <w:szCs w:val="16"/>
                  <w:lang w:val="en-GB"/>
                </w:rPr>
                <w:delText>BB</w:delText>
              </w:r>
              <w:r w:rsidRPr="00117039" w:rsidDel="00597183" w:rsidR="4096ECA6">
                <w:rPr>
                  <w:rFonts w:ascii="Times New Roman" w:hAnsi="Times New Roman" w:cs="Times New Roman"/>
                  <w:sz w:val="16"/>
                  <w:szCs w:val="16"/>
                  <w:lang w:val="en-GB"/>
                </w:rPr>
                <w:delText xml:space="preserve"> – timeseries</w:delText>
              </w:r>
            </w:del>
          </w:p>
          <w:p w:rsidRPr="00117039" w:rsidR="00FF3321" w:rsidDel="00597183" w:rsidP="00FF3321" w:rsidRDefault="00FF3321" w14:paraId="397BF2C6" w14:textId="73AADA9D">
            <w:pPr>
              <w:spacing w:after="0" w:line="240" w:lineRule="auto"/>
              <w:textAlignment w:val="baseline"/>
              <w:rPr>
                <w:del w:author="Carmen Garcia Montero" w:date="2025-11-03T11:51:00Z" w:id="4217"/>
                <w:rFonts w:ascii="Times New Roman" w:hAnsi="Times New Roman" w:eastAsia="Times New Roman" w:cs="Times New Roman"/>
                <w:sz w:val="16"/>
                <w:szCs w:val="16"/>
                <w:lang w:val="en-GB" w:eastAsia="nb-NO"/>
              </w:rPr>
            </w:pPr>
          </w:p>
        </w:tc>
      </w:tr>
      <w:tr w:rsidRPr="00FF3321" w:rsidR="00B90A6D" w:rsidDel="00597183" w:rsidTr="000E0AA4" w14:paraId="00B40962" w14:textId="3F2BCBB9">
        <w:tblPrEx>
          <w:tblPrExChange w:author="DO Giao" w:date="2025-08-21T15:19:00Z" w:id="4218">
            <w:tblPrEx>
              <w:tblW w:w="10119" w:type="dxa"/>
            </w:tblPrEx>
          </w:tblPrExChange>
        </w:tblPrEx>
        <w:trPr>
          <w:trHeight w:val="300"/>
          <w:del w:author="Carmen Garcia Montero" w:date="2025-11-03T11:51:00Z" w:id="4219"/>
          <w:trPrChange w:author="DO Giao" w:date="2025-08-21T15:19:00Z" w:id="4220">
            <w:trPr>
              <w:gridAfter w:val="0"/>
              <w:wAfter w:w="1196" w:type="dxa"/>
              <w:trHeight w:val="300"/>
            </w:trPr>
          </w:trPrChange>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Change w:author="DO Giao" w:date="2025-08-21T15:19:00Z" w:id="4221">
              <w:tcPr>
                <w:tcW w:w="2046" w:type="dxa"/>
                <w:gridSpan w:val="4"/>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FF3321" w:rsidDel="00597183" w:rsidP="00FF3321" w:rsidRDefault="008C2C49" w14:paraId="1435D8BC" w14:textId="48526959">
            <w:pPr>
              <w:spacing w:after="0" w:line="240" w:lineRule="auto"/>
              <w:textAlignment w:val="baseline"/>
              <w:rPr>
                <w:del w:author="Carmen Garcia Montero" w:date="2025-11-03T11:51:00Z" w:id="4222"/>
                <w:rFonts w:ascii="Times New Roman" w:hAnsi="Times New Roman" w:eastAsia="Times New Roman" w:cs="Times New Roman"/>
                <w:sz w:val="16"/>
                <w:szCs w:val="16"/>
                <w:lang w:val="en-GB" w:eastAsia="nb-NO"/>
              </w:rPr>
            </w:pPr>
            <w:del w:author="Carmen Garcia Montero" w:date="2025-11-03T11:51:00Z" w:id="4223">
              <w:r w:rsidRPr="00117039" w:rsidDel="00597183">
                <w:rPr>
                  <w:rFonts w:ascii="Times New Roman" w:hAnsi="Times New Roman" w:eastAsia="Times New Roman" w:cs="Times New Roman"/>
                  <w:sz w:val="16"/>
                  <w:szCs w:val="16"/>
                  <w:lang w:val="en-GB" w:eastAsia="nb-NO"/>
                </w:rPr>
                <w:delText>21</w:delText>
              </w:r>
              <w:r w:rsidRPr="00117039" w:rsidDel="00597183" w:rsidR="00CF0C69">
                <w:rPr>
                  <w:rFonts w:ascii="Times New Roman" w:hAnsi="Times New Roman" w:eastAsia="Times New Roman" w:cs="Times New Roman"/>
                  <w:sz w:val="16"/>
                  <w:szCs w:val="16"/>
                  <w:lang w:val="en-GB" w:eastAsia="nb-NO"/>
                </w:rPr>
                <w:delText>.</w:delText>
              </w:r>
              <w:r w:rsidRPr="36FE32B0" w:rsidDel="00597183" w:rsidR="007E3C67">
                <w:rPr>
                  <w:rFonts w:ascii="Times New Roman" w:hAnsi="Times New Roman" w:eastAsia="Times New Roman" w:cs="Times New Roman"/>
                  <w:sz w:val="16"/>
                  <w:szCs w:val="16"/>
                  <w:lang w:val="en-GB" w:eastAsia="nb-NO"/>
                </w:rPr>
                <w:delText>3</w:delText>
              </w:r>
            </w:del>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24">
              <w:tcPr>
                <w:tcW w:w="73"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F3321" w:rsidDel="00597183" w:rsidP="00FF3321" w:rsidRDefault="1F8394B8" w14:paraId="70C860B0" w14:textId="7F5FB4E8">
            <w:pPr>
              <w:spacing w:after="0" w:line="240" w:lineRule="auto"/>
              <w:textAlignment w:val="baseline"/>
              <w:rPr>
                <w:del w:author="Carmen Garcia Montero" w:date="2025-11-03T11:51:00Z" w:id="4225"/>
                <w:rFonts w:ascii="Times New Roman" w:hAnsi="Times New Roman" w:eastAsia="Times New Roman" w:cs="Times New Roman"/>
                <w:sz w:val="16"/>
                <w:szCs w:val="16"/>
                <w:lang w:val="en-GB" w:eastAsia="nb-NO"/>
              </w:rPr>
            </w:pPr>
            <w:del w:author="Carmen Garcia Montero" w:date="2025-11-03T11:51:00Z" w:id="4226">
              <w:r w:rsidRPr="00117039" w:rsidDel="00597183">
                <w:rPr>
                  <w:rFonts w:ascii="Times New Roman" w:hAnsi="Times New Roman" w:eastAsia="Times New Roman" w:cs="Times New Roman"/>
                  <w:sz w:val="16"/>
                  <w:szCs w:val="16"/>
                  <w:lang w:val="en-GB" w:eastAsia="nb-NO"/>
                </w:rPr>
                <w:delText>Execute</w:delText>
              </w:r>
              <w:r w:rsidRPr="00117039" w:rsidDel="00597183" w:rsidR="00CF0C69">
                <w:rPr>
                  <w:rFonts w:ascii="Times New Roman" w:hAnsi="Times New Roman" w:eastAsia="Times New Roman" w:cs="Times New Roman"/>
                  <w:sz w:val="16"/>
                  <w:szCs w:val="16"/>
                  <w:lang w:val="en-GB" w:eastAsia="nb-NO"/>
                </w:rPr>
                <w:delText xml:space="preserve"> product verification</w:delText>
              </w:r>
            </w:del>
          </w:p>
        </w:tc>
        <w:tc>
          <w:tcPr>
            <w:tcW w:w="42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27">
              <w:tcPr>
                <w:tcW w:w="2897"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5A457E" w:rsidDel="00597183" w:rsidP="00FF3321" w:rsidRDefault="00CF0C69" w14:paraId="7E1EFC34" w14:textId="13FB3DEB">
            <w:pPr>
              <w:spacing w:after="0" w:line="240" w:lineRule="auto"/>
              <w:textAlignment w:val="baseline"/>
              <w:rPr>
                <w:del w:author="Carmen Garcia Montero" w:date="2025-11-03T11:51:00Z" w:id="4228"/>
                <w:rFonts w:ascii="Times New Roman" w:hAnsi="Times New Roman" w:cs="Times New Roman"/>
                <w:sz w:val="16"/>
                <w:szCs w:val="16"/>
                <w:lang w:val="en-GB"/>
              </w:rPr>
            </w:pPr>
            <w:del w:author="Carmen Garcia Montero" w:date="2025-11-03T11:51:00Z" w:id="4229">
              <w:r w:rsidRPr="00117039" w:rsidDel="00597183">
                <w:rPr>
                  <w:rFonts w:ascii="Times New Roman" w:hAnsi="Times New Roman" w:cs="Times New Roman"/>
                  <w:sz w:val="16"/>
                  <w:szCs w:val="16"/>
                  <w:lang w:val="en-GB"/>
                </w:rPr>
                <w:delText xml:space="preserve">The </w:delText>
              </w:r>
              <w:r w:rsidRPr="00117039" w:rsidDel="00597183" w:rsidR="00AC7C42">
                <w:rPr>
                  <w:rFonts w:ascii="Times New Roman" w:hAnsi="Times New Roman" w:cs="Times New Roman"/>
                  <w:sz w:val="16"/>
                  <w:szCs w:val="16"/>
                  <w:lang w:val="en-GB"/>
                </w:rPr>
                <w:delText>product</w:delText>
              </w:r>
              <w:r w:rsidRPr="00117039" w:rsidDel="00597183" w:rsidR="00F51C36">
                <w:rPr>
                  <w:rFonts w:ascii="Times New Roman" w:hAnsi="Times New Roman" w:cs="Times New Roman"/>
                  <w:sz w:val="16"/>
                  <w:szCs w:val="16"/>
                  <w:lang w:val="en-GB"/>
                </w:rPr>
                <w:delText xml:space="preserve"> </w:delText>
              </w:r>
              <w:r w:rsidRPr="00117039" w:rsidDel="00597183">
                <w:rPr>
                  <w:rFonts w:ascii="Times New Roman" w:hAnsi="Times New Roman" w:cs="Times New Roman"/>
                  <w:sz w:val="16"/>
                  <w:szCs w:val="16"/>
                  <w:lang w:val="en-GB"/>
                </w:rPr>
                <w:delText xml:space="preserve">verification responsible </w:delText>
              </w:r>
              <w:r w:rsidRPr="36FE32B0" w:rsidDel="00597183" w:rsidR="00427379">
                <w:rPr>
                  <w:rFonts w:ascii="Times New Roman" w:hAnsi="Times New Roman" w:cs="Times New Roman"/>
                  <w:sz w:val="16"/>
                  <w:szCs w:val="16"/>
                  <w:lang w:val="en-GB"/>
                </w:rPr>
                <w:delText>party</w:delText>
              </w:r>
              <w:r w:rsidRPr="36FE32B0" w:rsidDel="00597183">
                <w:rPr>
                  <w:rFonts w:ascii="Times New Roman" w:hAnsi="Times New Roman" w:cs="Times New Roman"/>
                  <w:sz w:val="16"/>
                  <w:szCs w:val="16"/>
                  <w:lang w:val="en-GB"/>
                </w:rPr>
                <w:delText xml:space="preserve"> </w:delText>
              </w:r>
              <w:r w:rsidRPr="00117039" w:rsidDel="00597183">
                <w:rPr>
                  <w:rFonts w:ascii="Times New Roman" w:hAnsi="Times New Roman" w:cs="Times New Roman"/>
                  <w:sz w:val="16"/>
                  <w:szCs w:val="16"/>
                  <w:lang w:val="en-GB"/>
                </w:rPr>
                <w:delText xml:space="preserve">performs the </w:delText>
              </w:r>
              <w:r w:rsidRPr="00117039" w:rsidDel="00597183" w:rsidR="00AC7C42">
                <w:rPr>
                  <w:rFonts w:ascii="Times New Roman" w:hAnsi="Times New Roman" w:cs="Times New Roman"/>
                  <w:sz w:val="16"/>
                  <w:szCs w:val="16"/>
                  <w:lang w:val="en-GB"/>
                </w:rPr>
                <w:delText>product</w:delText>
              </w:r>
              <w:r w:rsidRPr="00117039" w:rsidDel="00597183">
                <w:rPr>
                  <w:rFonts w:ascii="Times New Roman" w:hAnsi="Times New Roman" w:cs="Times New Roman"/>
                  <w:sz w:val="16"/>
                  <w:szCs w:val="16"/>
                  <w:lang w:val="en-GB"/>
                </w:rPr>
                <w:delText xml:space="preserve"> verification according to the national terms &amp; conditions.</w:delText>
              </w:r>
            </w:del>
          </w:p>
          <w:p w:rsidRPr="00117039" w:rsidR="001D116F" w:rsidDel="00597183" w:rsidP="00FF3321" w:rsidRDefault="001D116F" w14:paraId="74398D5B" w14:textId="77777777">
            <w:pPr>
              <w:spacing w:after="0" w:line="240" w:lineRule="auto"/>
              <w:textAlignment w:val="baseline"/>
              <w:rPr>
                <w:del w:author="Carmen Garcia Montero" w:date="2025-11-03T11:51:00Z" w:id="4230"/>
                <w:rFonts w:ascii="Times New Roman" w:hAnsi="Times New Roman" w:cs="Times New Roman"/>
                <w:sz w:val="16"/>
                <w:szCs w:val="16"/>
                <w:lang w:val="en-GB"/>
              </w:rPr>
            </w:pPr>
          </w:p>
          <w:p w:rsidRPr="00117039" w:rsidR="001D116F" w:rsidDel="00597183" w:rsidP="00FF3321" w:rsidRDefault="001D116F" w14:paraId="52322936" w14:textId="2D7EDD72">
            <w:pPr>
              <w:spacing w:after="0" w:line="240" w:lineRule="auto"/>
              <w:textAlignment w:val="baseline"/>
              <w:rPr>
                <w:del w:author="Carmen Garcia Montero" w:date="2025-11-03T11:51:00Z" w:id="4231"/>
                <w:rFonts w:ascii="Times New Roman" w:hAnsi="Times New Roman" w:cs="Times New Roman"/>
                <w:sz w:val="16"/>
                <w:szCs w:val="16"/>
                <w:lang w:val="en-GB"/>
              </w:rPr>
            </w:pPr>
            <w:del w:author="Carmen Garcia Montero" w:date="2025-11-03T11:51:00Z" w:id="4232">
              <w:r w:rsidRPr="00117039" w:rsidDel="00597183">
                <w:rPr>
                  <w:rFonts w:ascii="Times New Roman" w:hAnsi="Times New Roman" w:cs="Times New Roman"/>
                  <w:sz w:val="16"/>
                  <w:szCs w:val="16"/>
                  <w:lang w:val="en-GB"/>
                </w:rPr>
                <w:delText xml:space="preserve">Note: </w:delText>
              </w:r>
              <w:r w:rsidRPr="00117039" w:rsidDel="00597183" w:rsidR="00F14529">
                <w:rPr>
                  <w:rFonts w:ascii="Times New Roman" w:hAnsi="Times New Roman" w:cs="Times New Roman"/>
                  <w:sz w:val="16"/>
                  <w:szCs w:val="16"/>
                  <w:lang w:val="en-GB"/>
                </w:rPr>
                <w:delText>A</w:delText>
              </w:r>
              <w:r w:rsidRPr="00117039" w:rsidDel="00597183" w:rsidR="002C774D">
                <w:rPr>
                  <w:rFonts w:ascii="Times New Roman" w:hAnsi="Times New Roman" w:cs="Times New Roman"/>
                  <w:sz w:val="16"/>
                  <w:szCs w:val="16"/>
                  <w:lang w:val="en-GB"/>
                </w:rPr>
                <w:delText xml:space="preserve">ccording to national </w:delText>
              </w:r>
              <w:r w:rsidDel="00597183" w:rsidR="005B604D">
                <w:rPr>
                  <w:rFonts w:ascii="Times New Roman" w:hAnsi="Times New Roman" w:cs="Times New Roman"/>
                  <w:sz w:val="16"/>
                  <w:szCs w:val="16"/>
                  <w:lang w:val="en-GB"/>
                </w:rPr>
                <w:delText>terms and conditions</w:delText>
              </w:r>
              <w:r w:rsidRPr="00117039" w:rsidDel="00597183" w:rsidR="002C774D">
                <w:rPr>
                  <w:rFonts w:ascii="Times New Roman" w:hAnsi="Times New Roman" w:cs="Times New Roman"/>
                  <w:sz w:val="16"/>
                  <w:szCs w:val="16"/>
                  <w:lang w:val="en-GB"/>
                </w:rPr>
                <w:delText xml:space="preserve"> </w:delText>
              </w:r>
              <w:r w:rsidRPr="00117039" w:rsidDel="00597183" w:rsidR="004423CB">
                <w:rPr>
                  <w:rFonts w:ascii="Times New Roman" w:hAnsi="Times New Roman" w:cs="Times New Roman"/>
                  <w:sz w:val="16"/>
                  <w:szCs w:val="16"/>
                  <w:lang w:val="en-GB"/>
                </w:rPr>
                <w:delText xml:space="preserve">an activation test </w:delText>
              </w:r>
              <w:r w:rsidRPr="00117039" w:rsidDel="00597183" w:rsidR="00F14529">
                <w:rPr>
                  <w:rFonts w:ascii="Times New Roman" w:hAnsi="Times New Roman" w:cs="Times New Roman"/>
                  <w:sz w:val="16"/>
                  <w:szCs w:val="16"/>
                  <w:lang w:val="en-GB"/>
                </w:rPr>
                <w:delText>can</w:delText>
              </w:r>
              <w:r w:rsidRPr="00117039" w:rsidDel="00597183" w:rsidR="002C774D">
                <w:rPr>
                  <w:rFonts w:ascii="Times New Roman" w:hAnsi="Times New Roman" w:cs="Times New Roman"/>
                  <w:sz w:val="16"/>
                  <w:szCs w:val="16"/>
                  <w:lang w:val="en-GB"/>
                </w:rPr>
                <w:delText xml:space="preserve"> be </w:delText>
              </w:r>
              <w:r w:rsidRPr="00117039" w:rsidDel="00597183" w:rsidR="00F152A6">
                <w:rPr>
                  <w:rFonts w:ascii="Times New Roman" w:hAnsi="Times New Roman" w:cs="Times New Roman"/>
                  <w:sz w:val="16"/>
                  <w:szCs w:val="16"/>
                  <w:lang w:val="en-GB"/>
                </w:rPr>
                <w:delText>requested</w:delText>
              </w:r>
              <w:r w:rsidRPr="00117039" w:rsidDel="00597183" w:rsidR="003F76B8">
                <w:rPr>
                  <w:rFonts w:ascii="Times New Roman" w:hAnsi="Times New Roman" w:cs="Times New Roman"/>
                  <w:sz w:val="16"/>
                  <w:szCs w:val="16"/>
                  <w:lang w:val="en-GB"/>
                </w:rPr>
                <w:delText xml:space="preserve"> as defined </w:delText>
              </w:r>
              <w:r w:rsidRPr="00117039" w:rsidDel="00597183" w:rsidR="00C47844">
                <w:rPr>
                  <w:rFonts w:ascii="Times New Roman" w:hAnsi="Times New Roman" w:cs="Times New Roman"/>
                  <w:sz w:val="16"/>
                  <w:szCs w:val="16"/>
                  <w:lang w:val="en-GB"/>
                </w:rPr>
                <w:delText>in</w:delText>
              </w:r>
              <w:r w:rsidRPr="00117039" w:rsidDel="00597183" w:rsidR="003F76B8">
                <w:rPr>
                  <w:rFonts w:ascii="Times New Roman" w:hAnsi="Times New Roman" w:cs="Times New Roman"/>
                  <w:sz w:val="16"/>
                  <w:szCs w:val="16"/>
                  <w:lang w:val="en-GB"/>
                </w:rPr>
                <w:delText xml:space="preserve"> NC </w:delText>
              </w:r>
              <w:r w:rsidRPr="00117039" w:rsidDel="00597183" w:rsidR="00C47844">
                <w:rPr>
                  <w:rFonts w:ascii="Times New Roman" w:hAnsi="Times New Roman" w:cs="Times New Roman"/>
                  <w:sz w:val="16"/>
                  <w:szCs w:val="16"/>
                  <w:lang w:val="en-GB"/>
                </w:rPr>
                <w:delText xml:space="preserve">DR </w:delText>
              </w:r>
              <w:r w:rsidRPr="00117039" w:rsidDel="00597183" w:rsidR="003F76B8">
                <w:rPr>
                  <w:rFonts w:ascii="Times New Roman" w:hAnsi="Times New Roman" w:cs="Times New Roman"/>
                  <w:sz w:val="16"/>
                  <w:szCs w:val="16"/>
                  <w:lang w:val="en-GB"/>
                </w:rPr>
                <w:delText>Art. 19 (3).</w:delText>
              </w:r>
            </w:del>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33">
              <w:tcPr>
                <w:tcW w:w="974"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F3321" w:rsidDel="00597183" w:rsidP="00FF3321" w:rsidRDefault="002D7FA6" w14:paraId="6963DE65" w14:textId="2ED49337">
            <w:pPr>
              <w:spacing w:after="0" w:line="240" w:lineRule="auto"/>
              <w:textAlignment w:val="baseline"/>
              <w:rPr>
                <w:del w:author="Carmen Garcia Montero" w:date="2025-11-03T11:51:00Z" w:id="4234"/>
                <w:rFonts w:ascii="Times New Roman" w:hAnsi="Times New Roman" w:eastAsia="Times New Roman" w:cs="Times New Roman"/>
                <w:sz w:val="16"/>
                <w:szCs w:val="16"/>
                <w:lang w:val="en-GB" w:eastAsia="nb-NO"/>
              </w:rPr>
            </w:pPr>
            <w:del w:author="Carmen Garcia Montero" w:date="2025-11-03T11:51:00Z" w:id="4235">
              <w:r w:rsidRPr="00117039" w:rsidDel="00597183">
                <w:rPr>
                  <w:rFonts w:ascii="Times New Roman" w:hAnsi="Times New Roman" w:eastAsia="Times New Roman" w:cs="Times New Roman"/>
                  <w:sz w:val="16"/>
                  <w:szCs w:val="16"/>
                  <w:lang w:val="en-GB" w:eastAsia="nb-NO"/>
                </w:rPr>
                <w:delText>Product</w:delText>
              </w:r>
              <w:r w:rsidRPr="00117039" w:rsidDel="00597183" w:rsidR="00B754ED">
                <w:rPr>
                  <w:rFonts w:ascii="Times New Roman" w:hAnsi="Times New Roman" w:eastAsia="Times New Roman" w:cs="Times New Roman"/>
                  <w:sz w:val="16"/>
                  <w:szCs w:val="16"/>
                  <w:lang w:val="en-GB" w:eastAsia="nb-NO"/>
                </w:rPr>
                <w:delText xml:space="preserve"> verification </w:delText>
              </w:r>
              <w:r w:rsidRPr="00117039" w:rsidDel="00597183" w:rsidR="00CF0C69">
                <w:rPr>
                  <w:rFonts w:ascii="Times New Roman" w:hAnsi="Times New Roman" w:eastAsia="Times New Roman" w:cs="Times New Roman"/>
                  <w:sz w:val="16"/>
                  <w:szCs w:val="16"/>
                  <w:lang w:val="en-GB" w:eastAsia="nb-NO"/>
                </w:rPr>
                <w:delText>responsible</w:delText>
              </w:r>
              <w:r w:rsidRPr="36FE32B0" w:rsidDel="00597183" w:rsidR="00427379">
                <w:rPr>
                  <w:rFonts w:ascii="Times New Roman" w:hAnsi="Times New Roman" w:eastAsia="Times New Roman" w:cs="Times New Roman"/>
                  <w:sz w:val="16"/>
                  <w:szCs w:val="16"/>
                  <w:lang w:val="en-GB" w:eastAsia="nb-NO"/>
                </w:rPr>
                <w:delText xml:space="preserve"> party</w:delText>
              </w:r>
            </w:del>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36">
              <w:tcPr>
                <w:tcW w:w="940"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F3321" w:rsidDel="00597183" w:rsidP="00FF3321" w:rsidRDefault="00CF0C69" w14:paraId="3757CA78" w14:textId="1922429F">
            <w:pPr>
              <w:spacing w:after="0" w:line="240" w:lineRule="auto"/>
              <w:textAlignment w:val="baseline"/>
              <w:rPr>
                <w:del w:author="Carmen Garcia Montero" w:date="2025-11-03T11:51:00Z" w:id="4237"/>
                <w:rFonts w:ascii="Times New Roman" w:hAnsi="Times New Roman" w:cs="Times New Roman"/>
                <w:sz w:val="16"/>
                <w:szCs w:val="16"/>
                <w:lang w:val="en-GB"/>
              </w:rPr>
            </w:pPr>
            <w:del w:author="Carmen Garcia Montero" w:date="2025-11-03T11:51:00Z" w:id="4238">
              <w:r w:rsidRPr="00117039" w:rsidDel="00597183">
                <w:rPr>
                  <w:rFonts w:ascii="Times New Roman" w:hAnsi="Times New Roman" w:cs="Times New Roman"/>
                  <w:sz w:val="16"/>
                  <w:szCs w:val="16"/>
                  <w:lang w:val="en-GB"/>
                </w:rPr>
                <w:delText>[not relevant]</w:delText>
              </w:r>
            </w:del>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tcPrChange w:author="DO Giao" w:date="2025-08-21T15:19:00Z" w:id="4239">
              <w:tcPr>
                <w:tcW w:w="1993" w:type="dxa"/>
                <w:gridSpan w:val="4"/>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FF3321" w:rsidDel="00597183" w:rsidP="00FF3321" w:rsidRDefault="00FF3321" w14:paraId="3DFF2826" w14:textId="77777777">
            <w:pPr>
              <w:spacing w:after="0" w:line="240" w:lineRule="auto"/>
              <w:textAlignment w:val="baseline"/>
              <w:rPr>
                <w:del w:author="Carmen Garcia Montero" w:date="2025-11-03T11:51:00Z" w:id="4240"/>
                <w:rFonts w:ascii="Times New Roman" w:hAnsi="Times New Roman" w:eastAsia="Times New Roman" w:cs="Times New Roman"/>
                <w:sz w:val="16"/>
                <w:szCs w:val="16"/>
                <w:lang w:val="en-GB" w:eastAsia="nb-NO"/>
              </w:rPr>
            </w:pPr>
          </w:p>
        </w:tc>
      </w:tr>
      <w:tr w:rsidRPr="00555E04" w:rsidR="004D485E" w:rsidDel="00597183" w:rsidTr="000E0AA4" w14:paraId="3DB379B4" w14:textId="7593E31A">
        <w:tblPrEx>
          <w:tblPrExChange w:author="DO Giao" w:date="2025-08-22T10:53:00Z" w:id="4241">
            <w:tblPrEx>
              <w:tblW w:w="9064" w:type="dxa"/>
            </w:tblPrEx>
          </w:tblPrExChange>
        </w:tblPrEx>
        <w:trPr>
          <w:trHeight w:val="300"/>
          <w:del w:author="Carmen Garcia Montero" w:date="2025-11-03T11:51:00Z" w:id="4242"/>
          <w:trPrChange w:author="DO Giao" w:date="2025-08-22T10:53:00Z" w:id="4243">
            <w:trPr>
              <w:gridAfter w:val="0"/>
              <w:trHeight w:val="300"/>
            </w:trPr>
          </w:trPrChange>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Change w:author="DO Giao" w:date="2025-08-22T10:53:00Z" w:id="4244">
              <w:tcPr>
                <w:tcW w:w="890" w:type="dxa"/>
                <w:gridSpan w:val="2"/>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4D485E" w:rsidDel="00597183" w:rsidRDefault="004D485E" w14:paraId="0D813E90" w14:textId="0476CA85">
            <w:pPr>
              <w:spacing w:after="0" w:line="240" w:lineRule="auto"/>
              <w:textAlignment w:val="baseline"/>
              <w:rPr>
                <w:del w:author="Carmen Garcia Montero" w:date="2025-11-03T11:51:00Z" w:id="4245"/>
                <w:rFonts w:ascii="Times New Roman" w:hAnsi="Times New Roman" w:eastAsia="Times New Roman" w:cs="Times New Roman"/>
                <w:sz w:val="16"/>
                <w:szCs w:val="16"/>
                <w:lang w:val="en-GB" w:eastAsia="nb-NO"/>
              </w:rPr>
            </w:pPr>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2T10:53:00Z" w:id="4246">
              <w:tcPr>
                <w:tcW w:w="2842"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4D485E" w:rsidDel="00597183" w:rsidRDefault="004D485E" w14:paraId="3249CED7" w14:textId="34C994FF">
            <w:pPr>
              <w:spacing w:after="0" w:line="240" w:lineRule="auto"/>
              <w:textAlignment w:val="baseline"/>
              <w:rPr>
                <w:del w:author="Carmen Garcia Montero" w:date="2025-11-03T11:51:00Z" w:id="4247"/>
                <w:rFonts w:ascii="Times New Roman" w:hAnsi="Times New Roman" w:eastAsia="Times New Roman" w:cs="Times New Roman"/>
                <w:sz w:val="16"/>
                <w:szCs w:val="16"/>
                <w:lang w:val="en-GB" w:eastAsia="nb-NO"/>
              </w:rPr>
            </w:pPr>
          </w:p>
        </w:tc>
        <w:tc>
          <w:tcPr>
            <w:tcW w:w="42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2T10:53:00Z" w:id="4248">
              <w:tcPr>
                <w:tcW w:w="2522"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4D485E" w:rsidDel="00597183" w:rsidP="004D485E" w:rsidRDefault="004D485E" w14:paraId="5490CE3E" w14:textId="7877FAA2">
            <w:pPr>
              <w:spacing w:after="0" w:line="240" w:lineRule="auto"/>
              <w:textAlignment w:val="baseline"/>
              <w:rPr>
                <w:del w:author="Carmen Garcia Montero" w:date="2025-11-03T11:51:00Z" w:id="4249"/>
                <w:rFonts w:ascii="Times New Roman" w:hAnsi="Times New Roman" w:cs="Times New Roman"/>
                <w:sz w:val="16"/>
                <w:szCs w:val="16"/>
                <w:lang w:val="en-GB"/>
              </w:rPr>
            </w:pPr>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2T10:53:00Z" w:id="4250">
              <w:tcPr>
                <w:tcW w:w="84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4D485E" w:rsidDel="00597183" w:rsidRDefault="004D485E" w14:paraId="52450CF2" w14:textId="28502D48">
            <w:pPr>
              <w:spacing w:after="0" w:line="240" w:lineRule="auto"/>
              <w:textAlignment w:val="baseline"/>
              <w:rPr>
                <w:del w:author="Carmen Garcia Montero" w:date="2025-11-03T11:51:00Z" w:id="4251"/>
                <w:rFonts w:ascii="Times New Roman" w:hAnsi="Times New Roman" w:eastAsia="Times New Roman" w:cs="Times New Roman"/>
                <w:sz w:val="16"/>
                <w:szCs w:val="16"/>
                <w:lang w:val="en-GB" w:eastAsia="nb-NO"/>
              </w:rPr>
            </w:pPr>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2T10:53:00Z" w:id="4252">
              <w:tcPr>
                <w:tcW w:w="86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4D485E" w:rsidDel="00597183" w:rsidRDefault="004D485E" w14:paraId="3E0E7362" w14:textId="1F28B8F6">
            <w:pPr>
              <w:spacing w:after="0" w:line="240" w:lineRule="auto"/>
              <w:textAlignment w:val="baseline"/>
              <w:rPr>
                <w:del w:author="Carmen Garcia Montero" w:date="2025-11-03T11:51:00Z" w:id="4253"/>
                <w:rFonts w:ascii="Times New Roman" w:hAnsi="Times New Roman" w:cs="Times New Roman"/>
                <w:sz w:val="16"/>
                <w:szCs w:val="16"/>
                <w:lang w:val="en-GB"/>
              </w:rPr>
            </w:pPr>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tcPrChange w:author="DO Giao" w:date="2025-08-22T10:53:00Z" w:id="4254">
              <w:tcPr>
                <w:tcW w:w="1104" w:type="dxa"/>
                <w:gridSpan w:val="3"/>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4D485E" w:rsidDel="00597183" w:rsidRDefault="004D485E" w14:paraId="4B6D5DC7" w14:textId="77777777">
            <w:pPr>
              <w:spacing w:after="0" w:line="240" w:lineRule="auto"/>
              <w:textAlignment w:val="baseline"/>
              <w:rPr>
                <w:del w:author="Carmen Garcia Montero" w:date="2025-11-03T11:51:00Z" w:id="4255"/>
                <w:rFonts w:ascii="Times New Roman" w:hAnsi="Times New Roman" w:eastAsia="Times New Roman" w:cs="Times New Roman"/>
                <w:sz w:val="16"/>
                <w:szCs w:val="16"/>
                <w:lang w:val="en-GB" w:eastAsia="nb-NO"/>
              </w:rPr>
            </w:pPr>
          </w:p>
        </w:tc>
      </w:tr>
      <w:tr w:rsidRPr="00DE66DD" w:rsidR="00026EFF" w:rsidDel="00597183" w:rsidTr="000E0AA4" w14:paraId="6DC0B63D" w14:textId="3C97EBF9">
        <w:tblPrEx>
          <w:tblPrExChange w:author="DO Giao" w:date="2025-08-21T15:19:00Z" w:id="4256">
            <w:tblPrEx>
              <w:tblW w:w="10119" w:type="dxa"/>
            </w:tblPrEx>
          </w:tblPrExChange>
        </w:tblPrEx>
        <w:trPr>
          <w:trHeight w:val="300"/>
          <w:del w:author="Carmen Garcia Montero" w:date="2025-11-03T11:51:00Z" w:id="4257"/>
          <w:trPrChange w:author="DO Giao" w:date="2025-08-21T15:19:00Z" w:id="4258">
            <w:trPr>
              <w:gridAfter w:val="0"/>
              <w:wAfter w:w="1196" w:type="dxa"/>
              <w:trHeight w:val="300"/>
            </w:trPr>
          </w:trPrChange>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Change w:author="DO Giao" w:date="2025-08-21T15:19:00Z" w:id="4259">
              <w:tcPr>
                <w:tcW w:w="2046" w:type="dxa"/>
                <w:gridSpan w:val="4"/>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117039" w:rsidR="00026EFF" w:rsidDel="00597183" w:rsidP="00026EFF" w:rsidRDefault="6A185A9A" w14:paraId="674F7F34" w14:textId="509AFB7B">
            <w:pPr>
              <w:spacing w:after="0" w:line="240" w:lineRule="auto"/>
              <w:textAlignment w:val="baseline"/>
              <w:rPr>
                <w:del w:author="Carmen Garcia Montero" w:date="2025-11-03T11:51:00Z" w:id="4260"/>
                <w:rFonts w:ascii="Times New Roman" w:hAnsi="Times New Roman" w:eastAsia="Times New Roman" w:cs="Times New Roman"/>
                <w:sz w:val="16"/>
                <w:szCs w:val="16"/>
                <w:lang w:val="en-GB" w:eastAsia="nb-NO"/>
              </w:rPr>
            </w:pPr>
            <w:del w:author="Carmen Garcia Montero" w:date="2025-11-03T11:51:00Z" w:id="4261">
              <w:r w:rsidRPr="36FE32B0" w:rsidDel="00597183">
                <w:rPr>
                  <w:rFonts w:ascii="Times New Roman" w:hAnsi="Times New Roman" w:eastAsia="Times New Roman" w:cs="Times New Roman"/>
                  <w:sz w:val="16"/>
                  <w:szCs w:val="16"/>
                  <w:lang w:val="en-GB" w:eastAsia="nb-NO"/>
                </w:rPr>
                <w:delText>2</w:delText>
              </w:r>
              <w:r w:rsidRPr="36FE32B0" w:rsidDel="00597183" w:rsidR="40E1BF5D">
                <w:rPr>
                  <w:rFonts w:ascii="Times New Roman" w:hAnsi="Times New Roman" w:eastAsia="Times New Roman" w:cs="Times New Roman"/>
                  <w:sz w:val="16"/>
                  <w:szCs w:val="16"/>
                  <w:lang w:val="en-GB" w:eastAsia="nb-NO"/>
                </w:rPr>
                <w:delText>1</w:delText>
              </w:r>
              <w:r w:rsidRPr="36FE32B0" w:rsidDel="00597183" w:rsidR="21956AAD">
                <w:rPr>
                  <w:rFonts w:ascii="Times New Roman" w:hAnsi="Times New Roman" w:eastAsia="Times New Roman" w:cs="Times New Roman"/>
                  <w:sz w:val="16"/>
                  <w:szCs w:val="16"/>
                  <w:lang w:val="en-GB" w:eastAsia="nb-NO"/>
                </w:rPr>
                <w:delText xml:space="preserve">. </w:delText>
              </w:r>
            </w:del>
            <w:del w:author="Carmen Garcia Montero" w:date="2025-11-03T11:26:00Z" w:id="4262">
              <w:r w:rsidRPr="36FE32B0" w:rsidDel="00CE49E5" w:rsidR="691B6213">
                <w:rPr>
                  <w:rFonts w:ascii="Times New Roman" w:hAnsi="Times New Roman" w:eastAsia="Times New Roman" w:cs="Times New Roman"/>
                  <w:sz w:val="16"/>
                  <w:szCs w:val="16"/>
                  <w:lang w:val="en-GB" w:eastAsia="nb-NO"/>
                </w:rPr>
                <w:delText>5</w:delText>
              </w:r>
            </w:del>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63">
              <w:tcPr>
                <w:tcW w:w="73"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026EFF" w:rsidDel="00597183" w:rsidP="00026EFF" w:rsidRDefault="58FF69CE" w14:paraId="6FCFDBA8" w14:textId="7E08799A">
            <w:pPr>
              <w:spacing w:after="0" w:line="240" w:lineRule="auto"/>
              <w:textAlignment w:val="baseline"/>
              <w:rPr>
                <w:del w:author="Carmen Garcia Montero" w:date="2025-11-03T11:51:00Z" w:id="4264"/>
                <w:rFonts w:ascii="Times New Roman" w:hAnsi="Times New Roman" w:eastAsia="Times New Roman" w:cs="Times New Roman"/>
                <w:sz w:val="16"/>
                <w:szCs w:val="16"/>
                <w:lang w:val="en-GB" w:eastAsia="nb-NO"/>
              </w:rPr>
            </w:pPr>
            <w:del w:author="Carmen Garcia Montero" w:date="2025-11-03T11:51:00Z" w:id="4265">
              <w:r w:rsidRPr="36FE32B0" w:rsidDel="00597183">
                <w:rPr>
                  <w:rFonts w:ascii="Times New Roman" w:hAnsi="Times New Roman" w:eastAsia="Times New Roman" w:cs="Times New Roman"/>
                  <w:sz w:val="16"/>
                  <w:szCs w:val="16"/>
                  <w:lang w:val="en-GB" w:eastAsia="nb-NO"/>
                </w:rPr>
                <w:delText>Notif</w:delText>
              </w:r>
              <w:r w:rsidRPr="36FE32B0" w:rsidDel="00597183" w:rsidR="10532606">
                <w:rPr>
                  <w:rFonts w:ascii="Times New Roman" w:hAnsi="Times New Roman" w:eastAsia="Times New Roman" w:cs="Times New Roman"/>
                  <w:sz w:val="16"/>
                  <w:szCs w:val="16"/>
                  <w:lang w:val="en-GB" w:eastAsia="nb-NO"/>
                </w:rPr>
                <w:delText>y</w:delText>
              </w:r>
              <w:r w:rsidRPr="00117039" w:rsidDel="00597183" w:rsidR="00026EFF">
                <w:rPr>
                  <w:rFonts w:ascii="Times New Roman" w:hAnsi="Times New Roman" w:eastAsia="Times New Roman" w:cs="Times New Roman"/>
                  <w:sz w:val="16"/>
                  <w:szCs w:val="16"/>
                  <w:lang w:val="en-GB" w:eastAsia="nb-NO"/>
                </w:rPr>
                <w:delText xml:space="preserve"> the result of the </w:delText>
              </w:r>
              <w:r w:rsidRPr="00117039" w:rsidDel="00597183" w:rsidR="002D7FA6">
                <w:rPr>
                  <w:rFonts w:ascii="Times New Roman" w:hAnsi="Times New Roman" w:eastAsia="Times New Roman" w:cs="Times New Roman"/>
                  <w:sz w:val="16"/>
                  <w:szCs w:val="16"/>
                  <w:lang w:val="en-GB" w:eastAsia="nb-NO"/>
                </w:rPr>
                <w:delText>product</w:delText>
              </w:r>
              <w:r w:rsidRPr="00117039" w:rsidDel="00597183" w:rsidR="00026EFF">
                <w:rPr>
                  <w:rFonts w:ascii="Times New Roman" w:hAnsi="Times New Roman" w:eastAsia="Times New Roman" w:cs="Times New Roman"/>
                  <w:sz w:val="16"/>
                  <w:szCs w:val="16"/>
                  <w:lang w:val="en-GB" w:eastAsia="nb-NO"/>
                </w:rPr>
                <w:delText xml:space="preserve"> verification</w:delText>
              </w:r>
            </w:del>
          </w:p>
        </w:tc>
        <w:tc>
          <w:tcPr>
            <w:tcW w:w="42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66">
              <w:tcPr>
                <w:tcW w:w="2897"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026EFF" w:rsidDel="00597183" w:rsidP="00026EFF" w:rsidRDefault="00026EFF" w14:paraId="142AC035" w14:textId="4A4934D5">
            <w:pPr>
              <w:rPr>
                <w:del w:author="Carmen Garcia Montero" w:date="2025-11-03T11:51:00Z" w:id="4267"/>
                <w:rFonts w:ascii="Times New Roman" w:hAnsi="Times New Roman" w:cs="Times New Roman"/>
                <w:sz w:val="16"/>
                <w:szCs w:val="16"/>
                <w:lang w:val="en-GB"/>
              </w:rPr>
            </w:pPr>
            <w:del w:author="Carmen Garcia Montero" w:date="2025-11-03T11:51:00Z" w:id="4268">
              <w:r w:rsidRPr="00117039" w:rsidDel="00597183">
                <w:rPr>
                  <w:rFonts w:ascii="Times New Roman" w:hAnsi="Times New Roman" w:cs="Times New Roman"/>
                  <w:sz w:val="16"/>
                  <w:szCs w:val="16"/>
                  <w:lang w:val="en-GB"/>
                </w:rPr>
                <w:delText xml:space="preserve">The </w:delText>
              </w:r>
              <w:r w:rsidRPr="00117039" w:rsidDel="00597183" w:rsidR="002D7FA6">
                <w:rPr>
                  <w:rFonts w:ascii="Times New Roman" w:hAnsi="Times New Roman" w:cs="Times New Roman"/>
                  <w:sz w:val="16"/>
                  <w:szCs w:val="16"/>
                  <w:lang w:val="en-GB"/>
                </w:rPr>
                <w:delText>product</w:delText>
              </w:r>
              <w:r w:rsidRPr="00117039" w:rsidDel="00597183" w:rsidR="005F2216">
                <w:rPr>
                  <w:rFonts w:ascii="Times New Roman" w:hAnsi="Times New Roman" w:cs="Times New Roman"/>
                  <w:sz w:val="16"/>
                  <w:szCs w:val="16"/>
                  <w:lang w:val="en-GB"/>
                </w:rPr>
                <w:delText xml:space="preserve"> </w:delText>
              </w:r>
              <w:r w:rsidRPr="00117039" w:rsidDel="00597183">
                <w:rPr>
                  <w:rFonts w:ascii="Times New Roman" w:hAnsi="Times New Roman" w:cs="Times New Roman"/>
                  <w:sz w:val="16"/>
                  <w:szCs w:val="16"/>
                  <w:lang w:val="en-GB"/>
                </w:rPr>
                <w:delText xml:space="preserve">verification responsible </w:delText>
              </w:r>
              <w:r w:rsidRPr="36FE32B0" w:rsidDel="00597183" w:rsidR="00427379">
                <w:rPr>
                  <w:rFonts w:ascii="Times New Roman" w:hAnsi="Times New Roman" w:cs="Times New Roman"/>
                  <w:sz w:val="16"/>
                  <w:szCs w:val="16"/>
                  <w:lang w:val="en-GB"/>
                </w:rPr>
                <w:delText xml:space="preserve">party </w:delText>
              </w:r>
              <w:r w:rsidRPr="00117039" w:rsidDel="00597183">
                <w:rPr>
                  <w:rFonts w:ascii="Times New Roman" w:hAnsi="Times New Roman" w:cs="Times New Roman"/>
                  <w:sz w:val="16"/>
                  <w:szCs w:val="16"/>
                  <w:lang w:val="en-GB"/>
                </w:rPr>
                <w:delText xml:space="preserve">notifies the </w:delText>
              </w:r>
              <w:r w:rsidRPr="00117039" w:rsidDel="00597183" w:rsidR="000A716C">
                <w:rPr>
                  <w:rFonts w:ascii="Times New Roman" w:hAnsi="Times New Roman" w:cs="Times New Roman"/>
                  <w:sz w:val="16"/>
                  <w:szCs w:val="16"/>
                  <w:lang w:val="en-GB"/>
                </w:rPr>
                <w:delText>entitled parties</w:delText>
              </w:r>
              <w:r w:rsidRPr="00117039" w:rsidDel="00597183">
                <w:rPr>
                  <w:rFonts w:ascii="Times New Roman" w:hAnsi="Times New Roman" w:cs="Times New Roman"/>
                  <w:sz w:val="16"/>
                  <w:szCs w:val="16"/>
                  <w:lang w:val="en-GB"/>
                </w:rPr>
                <w:delText xml:space="preserve"> of the result of the </w:delText>
              </w:r>
              <w:r w:rsidRPr="36FE32B0" w:rsidDel="00597183" w:rsidR="00717668">
                <w:rPr>
                  <w:rFonts w:ascii="Times New Roman" w:hAnsi="Times New Roman" w:cs="Times New Roman"/>
                  <w:sz w:val="16"/>
                  <w:szCs w:val="16"/>
                  <w:lang w:val="en-GB"/>
                </w:rPr>
                <w:delText>product</w:delText>
              </w:r>
              <w:r w:rsidRPr="00117039" w:rsidDel="00597183">
                <w:rPr>
                  <w:rFonts w:ascii="Times New Roman" w:hAnsi="Times New Roman" w:cs="Times New Roman"/>
                  <w:sz w:val="16"/>
                  <w:szCs w:val="16"/>
                  <w:lang w:val="en-GB"/>
                </w:rPr>
                <w:delText xml:space="preserve"> verification</w:delText>
              </w:r>
              <w:r w:rsidDel="00597183" w:rsidR="007B0C4D">
                <w:rPr>
                  <w:rFonts w:ascii="Times New Roman" w:hAnsi="Times New Roman" w:cs="Times New Roman"/>
                  <w:sz w:val="16"/>
                  <w:szCs w:val="16"/>
                  <w:lang w:val="en-GB"/>
                </w:rPr>
                <w:delText xml:space="preserve"> </w:delText>
              </w:r>
              <w:r w:rsidDel="00597183" w:rsidR="008E7D02">
                <w:rPr>
                  <w:rFonts w:ascii="Times New Roman" w:hAnsi="Times New Roman" w:cs="Times New Roman"/>
                  <w:sz w:val="16"/>
                  <w:szCs w:val="16"/>
                  <w:lang w:val="en-GB"/>
                </w:rPr>
                <w:delText>and confirms the SPU and SPG characteristics registered in the SP module</w:delText>
              </w:r>
              <w:r w:rsidRPr="00117039" w:rsidDel="00597183">
                <w:rPr>
                  <w:rFonts w:ascii="Times New Roman" w:hAnsi="Times New Roman" w:cs="Times New Roman"/>
                  <w:sz w:val="16"/>
                  <w:szCs w:val="16"/>
                  <w:lang w:val="en-GB"/>
                </w:rPr>
                <w:delText>.</w:delText>
              </w:r>
            </w:del>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69">
              <w:tcPr>
                <w:tcW w:w="974"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026EFF" w:rsidDel="00597183" w:rsidP="00026EFF" w:rsidRDefault="002D7FA6" w14:paraId="471C749D" w14:textId="18895461">
            <w:pPr>
              <w:spacing w:after="0" w:line="240" w:lineRule="auto"/>
              <w:textAlignment w:val="baseline"/>
              <w:rPr>
                <w:del w:author="Carmen Garcia Montero" w:date="2025-11-03T11:51:00Z" w:id="4270"/>
                <w:rFonts w:ascii="Times New Roman" w:hAnsi="Times New Roman" w:eastAsia="Times New Roman" w:cs="Times New Roman"/>
                <w:sz w:val="16"/>
                <w:szCs w:val="16"/>
                <w:lang w:val="en-GB" w:eastAsia="nb-NO"/>
              </w:rPr>
            </w:pPr>
            <w:del w:author="Carmen Garcia Montero" w:date="2025-11-03T11:51:00Z" w:id="4271">
              <w:r w:rsidRPr="00117039" w:rsidDel="00597183">
                <w:rPr>
                  <w:rFonts w:ascii="Times New Roman" w:hAnsi="Times New Roman" w:eastAsia="Times New Roman" w:cs="Times New Roman"/>
                  <w:sz w:val="16"/>
                  <w:szCs w:val="16"/>
                  <w:lang w:val="en-GB" w:eastAsia="nb-NO"/>
                </w:rPr>
                <w:delText>Product</w:delText>
              </w:r>
              <w:r w:rsidRPr="00117039" w:rsidDel="00597183" w:rsidR="00B754ED">
                <w:rPr>
                  <w:rFonts w:ascii="Times New Roman" w:hAnsi="Times New Roman" w:eastAsia="Times New Roman" w:cs="Times New Roman"/>
                  <w:sz w:val="16"/>
                  <w:szCs w:val="16"/>
                  <w:lang w:val="en-GB" w:eastAsia="nb-NO"/>
                </w:rPr>
                <w:delText xml:space="preserve"> verification responsible</w:delText>
              </w:r>
              <w:r w:rsidRPr="36FE32B0" w:rsidDel="00597183" w:rsidR="00427379">
                <w:rPr>
                  <w:rFonts w:ascii="Times New Roman" w:hAnsi="Times New Roman" w:eastAsia="Times New Roman" w:cs="Times New Roman"/>
                  <w:sz w:val="16"/>
                  <w:szCs w:val="16"/>
                  <w:lang w:val="en-GB" w:eastAsia="nb-NO"/>
                </w:rPr>
                <w:delText xml:space="preserve"> party</w:delText>
              </w:r>
            </w:del>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DO Giao" w:date="2025-08-21T15:19:00Z" w:id="4272">
              <w:tcPr>
                <w:tcW w:w="940"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026EFF" w:rsidDel="00597183" w:rsidP="00026EFF" w:rsidRDefault="000A716C" w14:paraId="29B29031" w14:textId="6A70FA16">
            <w:pPr>
              <w:spacing w:after="0" w:line="240" w:lineRule="auto"/>
              <w:textAlignment w:val="baseline"/>
              <w:rPr>
                <w:del w:author="Carmen Garcia Montero" w:date="2025-11-03T11:51:00Z" w:id="4273"/>
                <w:rFonts w:ascii="Times New Roman" w:hAnsi="Times New Roman" w:eastAsia="Times New Roman" w:cs="Times New Roman"/>
                <w:sz w:val="16"/>
                <w:szCs w:val="16"/>
                <w:lang w:val="en-GB" w:eastAsia="nb-NO"/>
              </w:rPr>
            </w:pPr>
            <w:del w:author="Carmen Garcia Montero" w:date="2025-11-03T11:51:00Z" w:id="4274">
              <w:r w:rsidRPr="00117039" w:rsidDel="00597183">
                <w:rPr>
                  <w:rFonts w:ascii="Times New Roman" w:hAnsi="Times New Roman" w:eastAsia="Times New Roman" w:cs="Times New Roman"/>
                  <w:sz w:val="16"/>
                  <w:szCs w:val="16"/>
                  <w:lang w:val="en-GB" w:eastAsia="nb-NO"/>
                </w:rPr>
                <w:delText>Entitled parties</w:delText>
              </w:r>
            </w:del>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tcPrChange w:author="DO Giao" w:date="2025-08-21T15:19:00Z" w:id="4275">
              <w:tcPr>
                <w:tcW w:w="1993" w:type="dxa"/>
                <w:gridSpan w:val="4"/>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026EFF" w:rsidDel="00597183" w:rsidP="00026EFF" w:rsidRDefault="00D77AD0" w14:paraId="42526385" w14:textId="28F32148">
            <w:pPr>
              <w:spacing w:after="0" w:line="240" w:lineRule="auto"/>
              <w:textAlignment w:val="baseline"/>
              <w:rPr>
                <w:del w:author="Carmen Garcia Montero" w:date="2025-11-03T11:51:00Z" w:id="4276"/>
                <w:rFonts w:ascii="Times New Roman" w:hAnsi="Times New Roman" w:eastAsia="Times New Roman" w:cs="Times New Roman"/>
                <w:sz w:val="16"/>
                <w:szCs w:val="16"/>
                <w:lang w:val="en-GB" w:eastAsia="nb-NO"/>
              </w:rPr>
            </w:pPr>
            <w:del w:author="Carmen Garcia Montero" w:date="2025-11-03T11:51:00Z" w:id="4277">
              <w:r w:rsidDel="00597183">
                <w:rPr>
                  <w:rFonts w:ascii="Times New Roman" w:hAnsi="Times New Roman" w:eastAsia="Times New Roman" w:cs="Times New Roman"/>
                  <w:sz w:val="16"/>
                  <w:szCs w:val="16"/>
                  <w:lang w:val="en-GB" w:eastAsia="nb-NO"/>
                </w:rPr>
                <w:delText>BC</w:delText>
              </w:r>
              <w:r w:rsidRPr="00117039" w:rsidDel="00597183" w:rsidR="00026EFF">
                <w:rPr>
                  <w:rFonts w:ascii="Times New Roman" w:hAnsi="Times New Roman" w:eastAsia="Times New Roman" w:cs="Times New Roman"/>
                  <w:sz w:val="16"/>
                  <w:szCs w:val="16"/>
                  <w:lang w:val="en-GB" w:eastAsia="nb-NO"/>
                </w:rPr>
                <w:delText xml:space="preserve"> – </w:delText>
              </w:r>
              <w:r w:rsidRPr="00117039" w:rsidDel="00597183" w:rsidR="00FD7B26">
                <w:rPr>
                  <w:rFonts w:ascii="Times New Roman" w:hAnsi="Times New Roman" w:eastAsia="Times New Roman" w:cs="Times New Roman"/>
                  <w:sz w:val="16"/>
                  <w:szCs w:val="16"/>
                  <w:lang w:val="en-GB" w:eastAsia="nb-NO"/>
                </w:rPr>
                <w:delText>product</w:delText>
              </w:r>
              <w:r w:rsidRPr="00117039" w:rsidDel="00597183" w:rsidR="00026EFF">
                <w:rPr>
                  <w:rFonts w:ascii="Times New Roman" w:hAnsi="Times New Roman" w:eastAsia="Times New Roman" w:cs="Times New Roman"/>
                  <w:sz w:val="16"/>
                  <w:szCs w:val="16"/>
                  <w:lang w:val="en-GB" w:eastAsia="nb-NO"/>
                </w:rPr>
                <w:delText xml:space="preserve"> verification result</w:delText>
              </w:r>
            </w:del>
          </w:p>
        </w:tc>
      </w:tr>
    </w:tbl>
    <w:p w:rsidRPr="00117039" w:rsidR="1A412240" w:rsidDel="00597183" w:rsidRDefault="1A412240" w14:paraId="12F08B5A" w14:textId="036DF553">
      <w:pPr>
        <w:rPr>
          <w:del w:author="Carmen Garcia Montero" w:date="2025-11-03T11:51:00Z" w:id="4278"/>
          <w:lang w:val="en-GB"/>
        </w:rPr>
      </w:pPr>
    </w:p>
    <w:p w:rsidRPr="00117039" w:rsidR="0071400D" w:rsidDel="00597183" w:rsidP="00F03AEC" w:rsidRDefault="0071400D" w14:paraId="394AAF27" w14:textId="54535CE1">
      <w:pPr>
        <w:spacing w:line="276" w:lineRule="auto"/>
        <w:rPr>
          <w:del w:author="Carmen Garcia Montero" w:date="2025-11-03T11:51:00Z" w:id="4279"/>
          <w:rFonts w:ascii="Times New Roman" w:hAnsi="Times New Roman" w:cs="Times New Roman"/>
          <w:lang w:val="en-GB"/>
        </w:rPr>
      </w:pPr>
    </w:p>
    <w:p w:rsidRPr="00117039" w:rsidR="00C22D67" w:rsidDel="00597183" w:rsidP="00F03AEC" w:rsidRDefault="00747FAF" w14:paraId="38D07096" w14:textId="760887D9">
      <w:pPr>
        <w:spacing w:line="276" w:lineRule="auto"/>
        <w:rPr>
          <w:del w:author="Carmen Garcia Montero" w:date="2025-11-03T11:51:00Z" w:id="4280"/>
          <w:rFonts w:ascii="Times New Roman" w:hAnsi="Times New Roman" w:cs="Times New Roman"/>
          <w:lang w:val="en-GB"/>
        </w:rPr>
      </w:pPr>
      <w:del w:author="Carmen Garcia Montero" w:date="2025-10-14T11:53:00Z" w:id="4281">
        <w:r w:rsidRPr="00117039">
          <w:rPr>
            <w:noProof/>
            <w:lang w:val="en-GB"/>
          </w:rPr>
          <w:drawing>
            <wp:inline distT="0" distB="0" distL="0" distR="0" wp14:anchorId="5A2688F0" wp14:editId="5F1C3D2E">
              <wp:extent cx="5760720" cy="4824730"/>
              <wp:effectExtent l="0" t="0" r="0" b="0"/>
              <wp:docPr id="213040937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09374" name="Picture 1" descr="A screenshot of a diagram&#10;&#10;Description automatically generated"/>
                      <pic:cNvPicPr/>
                    </pic:nvPicPr>
                    <pic:blipFill>
                      <a:blip r:embed="rId38"/>
                      <a:stretch>
                        <a:fillRect/>
                      </a:stretch>
                    </pic:blipFill>
                    <pic:spPr>
                      <a:xfrm>
                        <a:off x="0" y="0"/>
                        <a:ext cx="5760720" cy="4824730"/>
                      </a:xfrm>
                      <a:prstGeom prst="rect">
                        <a:avLst/>
                      </a:prstGeom>
                    </pic:spPr>
                  </pic:pic>
                </a:graphicData>
              </a:graphic>
            </wp:inline>
          </w:drawing>
        </w:r>
      </w:del>
    </w:p>
    <w:p w:rsidRPr="00117039" w:rsidR="0000504F" w:rsidDel="00597183" w:rsidP="00F03AEC" w:rsidRDefault="0000504F" w14:paraId="669387F4" w14:textId="77777777">
      <w:pPr>
        <w:spacing w:line="276" w:lineRule="auto"/>
        <w:rPr>
          <w:del w:author="Carmen Garcia Montero" w:date="2025-11-03T11:51:00Z" w:id="4282"/>
          <w:rFonts w:ascii="Times New Roman" w:hAnsi="Times New Roman" w:cs="Times New Roman"/>
          <w:lang w:val="en-GB"/>
        </w:rPr>
      </w:pPr>
    </w:p>
    <w:tbl>
      <w:tblPr>
        <w:tblStyle w:val="TableGrid"/>
        <w:tblW w:w="9016"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4283">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4284">
          <w:tblGrid>
            <w:gridCol w:w="17"/>
            <w:gridCol w:w="687"/>
            <w:gridCol w:w="1573"/>
            <w:gridCol w:w="2884"/>
            <w:gridCol w:w="1317"/>
            <w:gridCol w:w="1319"/>
            <w:gridCol w:w="1112"/>
            <w:gridCol w:w="124"/>
          </w:tblGrid>
        </w:tblGridChange>
      </w:tblGrid>
      <w:tr w:rsidRPr="00BB227F" w:rsidR="00175CC7" w:rsidTr="0010715E" w14:paraId="1F904476" w14:textId="77777777">
        <w:trPr>
          <w:gridAfter w:val="1"/>
          <w:wAfter w:w="108" w:type="dxa"/>
          <w:trHeight w:val="300"/>
          <w:trPrChange w:author="Fernando Dominguez" w:date="2025-09-12T14:02:00Z" w:id="4285">
            <w:trPr>
              <w:gridBefore w:val="1"/>
            </w:trPr>
          </w:trPrChange>
        </w:trPr>
        <w:tc>
          <w:tcPr>
            <w:tcW w:w="9016" w:type="dxa"/>
            <w:gridSpan w:val="6"/>
            <w:shd w:val="clear" w:color="auto" w:fill="D0CECE" w:themeFill="background2" w:themeFillShade="E6"/>
            <w:vAlign w:val="center"/>
            <w:tcPrChange w:author="Fernando Dominguez" w:date="2025-09-12T14:02:00Z" w:id="4286">
              <w:tcPr>
                <w:tcW w:w="9016" w:type="dxa"/>
                <w:gridSpan w:val="7"/>
                <w:shd w:val="clear" w:color="auto" w:fill="D0CECE" w:themeFill="background2" w:themeFillShade="E6"/>
              </w:tcPr>
            </w:tcPrChange>
          </w:tcPr>
          <w:p w:rsidRPr="00117039" w:rsidR="00175CC7" w:rsidRDefault="00175CC7" w14:paraId="3D707DA0" w14:textId="0EF796BB">
            <w:pPr>
              <w:widowControl w:val="0"/>
              <w:spacing w:after="0" w:line="276" w:lineRule="auto"/>
              <w:jc w:val="center"/>
              <w:rPr>
                <w:rFonts w:ascii="Times New Roman" w:hAnsi="Times New Roman" w:eastAsia="Arial" w:cs="Times New Roman"/>
                <w:b/>
                <w:i/>
                <w:sz w:val="16"/>
                <w:szCs w:val="16"/>
                <w:highlight w:val="yellow"/>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eastAsia="Calibri" w:cs="Times New Roman"/>
                <w:b/>
                <w:i/>
                <w:sz w:val="16"/>
                <w:szCs w:val="16"/>
                <w:highlight w:val="yellow"/>
                <w:lang w:val="en-GB" w:eastAsia="zh-CN"/>
              </w:rPr>
              <w:t>Table III.</w:t>
            </w:r>
            <w:ins w:author="Carmen Garcia Montero" w:date="2025-11-03T11:59:00Z" w:id="4287">
              <w:r w:rsidR="00F346D8">
                <w:rPr>
                  <w:rFonts w:ascii="Times New Roman" w:hAnsi="Times New Roman" w:eastAsia="Calibri" w:cs="Times New Roman"/>
                  <w:b/>
                  <w:i/>
                  <w:sz w:val="16"/>
                  <w:szCs w:val="16"/>
                  <w:highlight w:val="yellow"/>
                  <w:lang w:val="en-GB" w:eastAsia="zh-CN"/>
                </w:rPr>
                <w:t>1</w:t>
              </w:r>
            </w:ins>
            <w:ins w:author="Carmen Garcia Montero" w:date="2025-11-03T12:07:00Z" w:id="4288">
              <w:r w:rsidR="00BF1954">
                <w:rPr>
                  <w:rFonts w:ascii="Times New Roman" w:hAnsi="Times New Roman" w:eastAsia="Calibri" w:cs="Times New Roman"/>
                  <w:b/>
                  <w:i/>
                  <w:sz w:val="16"/>
                  <w:szCs w:val="16"/>
                  <w:highlight w:val="yellow"/>
                  <w:lang w:val="en-GB" w:eastAsia="zh-CN"/>
                </w:rPr>
                <w:t>8</w:t>
              </w:r>
            </w:ins>
            <w:del w:author="Carmen Garcia Montero" w:date="2025-11-03T11:59:00Z" w:id="4289">
              <w:r w:rsidRPr="00117039" w:rsidDel="00F346D8" w:rsidR="2A649342">
                <w:rPr>
                  <w:rFonts w:ascii="Times New Roman" w:hAnsi="Times New Roman" w:eastAsia="Calibri" w:cs="Times New Roman"/>
                  <w:b/>
                  <w:i/>
                  <w:sz w:val="16"/>
                  <w:szCs w:val="16"/>
                  <w:highlight w:val="yellow"/>
                  <w:lang w:val="en-GB" w:eastAsia="zh-CN"/>
                </w:rPr>
                <w:delText>22</w:delText>
              </w:r>
            </w:del>
            <w:r w:rsidRPr="00117039">
              <w:rPr>
                <w:rFonts w:ascii="Times New Roman" w:hAnsi="Times New Roman" w:eastAsia="Arial" w:cs="Times New Roman"/>
                <w:b/>
                <w:i/>
                <w:sz w:val="16"/>
                <w:szCs w:val="16"/>
                <w:highlight w:val="yellow"/>
                <w:lang w:val="en-GB" w:eastAsia="zh-CN"/>
              </w:rPr>
              <w:t xml:space="preserve"> – Procedure </w:t>
            </w:r>
            <w:del w:author="Carmen Garcia Montero" w:date="2025-11-03T11:59:00Z" w:id="4290">
              <w:r w:rsidRPr="00117039" w:rsidDel="00F346D8" w:rsidR="2A649342">
                <w:rPr>
                  <w:rFonts w:ascii="Times New Roman" w:hAnsi="Times New Roman" w:eastAsia="Arial" w:cs="Times New Roman"/>
                  <w:b/>
                  <w:i/>
                  <w:sz w:val="16"/>
                  <w:szCs w:val="16"/>
                  <w:highlight w:val="yellow"/>
                  <w:lang w:val="en-GB" w:eastAsia="zh-CN"/>
                </w:rPr>
                <w:delText>2</w:delText>
              </w:r>
            </w:del>
            <w:ins w:author="Carmen Garcia Montero" w:date="2025-11-03T11:59:00Z" w:id="4291">
              <w:r w:rsidR="00F346D8">
                <w:rPr>
                  <w:rFonts w:ascii="Times New Roman" w:hAnsi="Times New Roman" w:eastAsia="Arial" w:cs="Times New Roman"/>
                  <w:b/>
                  <w:i/>
                  <w:sz w:val="16"/>
                  <w:szCs w:val="16"/>
                  <w:highlight w:val="yellow"/>
                  <w:lang w:val="en-GB" w:eastAsia="zh-CN"/>
                </w:rPr>
                <w:t>1</w:t>
              </w:r>
            </w:ins>
            <w:ins w:author="Carmen Garcia Montero" w:date="2025-11-03T12:07:00Z" w:id="4292">
              <w:r w:rsidR="00BF1954">
                <w:rPr>
                  <w:rFonts w:ascii="Times New Roman" w:hAnsi="Times New Roman" w:eastAsia="Arial" w:cs="Times New Roman"/>
                  <w:b/>
                  <w:i/>
                  <w:sz w:val="16"/>
                  <w:szCs w:val="16"/>
                  <w:highlight w:val="yellow"/>
                  <w:lang w:val="en-GB" w:eastAsia="zh-CN"/>
                </w:rPr>
                <w:t>8</w:t>
              </w:r>
            </w:ins>
            <w:del w:author="Carmen Garcia Montero" w:date="2025-11-03T11:59:00Z" w:id="4293">
              <w:r w:rsidRPr="00117039" w:rsidDel="00F346D8" w:rsidR="2A649342">
                <w:rPr>
                  <w:rFonts w:ascii="Times New Roman" w:hAnsi="Times New Roman" w:eastAsia="Arial" w:cs="Times New Roman"/>
                  <w:b/>
                  <w:i/>
                  <w:sz w:val="16"/>
                  <w:szCs w:val="16"/>
                  <w:highlight w:val="yellow"/>
                  <w:lang w:val="en-GB" w:eastAsia="zh-CN"/>
                </w:rPr>
                <w:delText>2</w:delText>
              </w:r>
            </w:del>
          </w:p>
        </w:tc>
      </w:tr>
      <w:tr w:rsidRPr="00D26981" w:rsidR="00175CC7" w:rsidTr="0010715E" w14:paraId="4103B8C7" w14:textId="77777777">
        <w:trPr>
          <w:gridAfter w:val="1"/>
          <w:wAfter w:w="108" w:type="dxa"/>
          <w:trHeight w:val="300"/>
          <w:trPrChange w:author="Fernando Dominguez" w:date="2025-09-12T14:02:00Z" w:id="4294">
            <w:trPr>
              <w:gridBefore w:val="1"/>
            </w:trPr>
          </w:trPrChange>
        </w:trPr>
        <w:tc>
          <w:tcPr>
            <w:tcW w:w="2260" w:type="dxa"/>
            <w:gridSpan w:val="2"/>
            <w:shd w:val="clear" w:color="auto" w:fill="D0CECE" w:themeFill="background2" w:themeFillShade="E6"/>
            <w:vAlign w:val="center"/>
            <w:tcPrChange w:author="Fernando Dominguez" w:date="2025-09-12T14:02:00Z" w:id="4295">
              <w:tcPr>
                <w:tcW w:w="2260" w:type="dxa"/>
                <w:gridSpan w:val="2"/>
                <w:shd w:val="clear" w:color="auto" w:fill="D0CECE" w:themeFill="background2" w:themeFillShade="E6"/>
              </w:tcPr>
            </w:tcPrChange>
          </w:tcPr>
          <w:p w:rsidRPr="00117039" w:rsidR="00175CC7" w:rsidP="00117039" w:rsidRDefault="00175CC7" w14:paraId="7C9F1477"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09-12T14:02:00Z" w:id="4296">
              <w:tcPr>
                <w:tcW w:w="6756" w:type="dxa"/>
                <w:gridSpan w:val="5"/>
              </w:tcPr>
            </w:tcPrChange>
          </w:tcPr>
          <w:p w:rsidRPr="00117039" w:rsidR="00175CC7" w:rsidP="00117039" w:rsidRDefault="007173B9" w14:paraId="7DE122DF" w14:textId="6E8ADFA3">
            <w:pPr>
              <w:pStyle w:val="Caption"/>
              <w:keepNext/>
              <w:spacing w:after="0"/>
              <w:rPr>
                <w:rFonts w:ascii="Times New Roman" w:hAnsi="Times New Roman" w:eastAsia="Calibri" w:cs="Times New Roman"/>
                <w:color w:val="auto"/>
                <w:sz w:val="16"/>
                <w:szCs w:val="16"/>
                <w:lang w:val="en-GB" w:eastAsia="zh-CN"/>
              </w:rPr>
            </w:pPr>
            <w:bookmarkStart w:name="_Toc212680697" w:id="4297"/>
            <w:r w:rsidRPr="00117039">
              <w:rPr>
                <w:rFonts w:ascii="Times New Roman" w:hAnsi="Times New Roman" w:cs="Times New Roman"/>
                <w:color w:val="auto"/>
                <w:sz w:val="16"/>
                <w:szCs w:val="16"/>
                <w:lang w:val="en-GB"/>
              </w:rPr>
              <w:t xml:space="preserve">Table </w:t>
            </w:r>
            <w:r w:rsidRPr="00117039">
              <w:rPr>
                <w:rFonts w:ascii="Times New Roman" w:hAnsi="Times New Roman" w:cs="Times New Roman"/>
                <w:color w:val="auto"/>
                <w:sz w:val="16"/>
                <w:szCs w:val="16"/>
                <w:lang w:val="en-GB"/>
              </w:rPr>
              <w:fldChar w:fldCharType="begin"/>
            </w:r>
            <w:r w:rsidRPr="00117039">
              <w:rPr>
                <w:rFonts w:ascii="Times New Roman" w:hAnsi="Times New Roman" w:cs="Times New Roman"/>
                <w:color w:val="auto"/>
                <w:sz w:val="16"/>
                <w:szCs w:val="16"/>
                <w:lang w:val="en-GB"/>
              </w:rPr>
              <w:instrText xml:space="preserve"> SEQ Table \* ARABIC </w:instrText>
            </w:r>
            <w:r w:rsidRPr="00117039">
              <w:rPr>
                <w:rFonts w:ascii="Times New Roman" w:hAnsi="Times New Roman" w:cs="Times New Roman"/>
                <w:color w:val="auto"/>
                <w:sz w:val="16"/>
                <w:szCs w:val="16"/>
                <w:lang w:val="en-GB"/>
              </w:rPr>
              <w:fldChar w:fldCharType="separate"/>
            </w:r>
            <w:r w:rsidRPr="00117039">
              <w:rPr>
                <w:rFonts w:ascii="Times New Roman" w:hAnsi="Times New Roman" w:cs="Times New Roman"/>
                <w:color w:val="auto"/>
                <w:sz w:val="16"/>
                <w:szCs w:val="16"/>
                <w:lang w:val="en-GB"/>
              </w:rPr>
              <w:fldChar w:fldCharType="end"/>
            </w:r>
            <w:r w:rsidRPr="00117039">
              <w:rPr>
                <w:rFonts w:ascii="Times New Roman" w:hAnsi="Times New Roman" w:cs="Times New Roman"/>
                <w:color w:val="auto"/>
                <w:sz w:val="16"/>
                <w:szCs w:val="16"/>
                <w:lang w:val="en-GB"/>
              </w:rPr>
              <w:t xml:space="preserve"> </w:t>
            </w:r>
            <w:r w:rsidRPr="00117039" w:rsidR="00175CC7">
              <w:rPr>
                <w:rFonts w:ascii="Times New Roman" w:hAnsi="Times New Roman" w:eastAsia="Calibri" w:cs="Times New Roman"/>
                <w:color w:val="auto"/>
                <w:sz w:val="16"/>
                <w:szCs w:val="16"/>
                <w:lang w:val="en-GB" w:eastAsia="zh-CN"/>
              </w:rPr>
              <w:t>SPU</w:t>
            </w:r>
            <w:r w:rsidRPr="00117039" w:rsidR="00522B6D">
              <w:rPr>
                <w:rFonts w:ascii="Times New Roman" w:hAnsi="Times New Roman" w:eastAsia="Calibri" w:cs="Times New Roman"/>
                <w:color w:val="auto"/>
                <w:sz w:val="16"/>
                <w:szCs w:val="16"/>
                <w:lang w:val="en-GB" w:eastAsia="zh-CN"/>
              </w:rPr>
              <w:t xml:space="preserve"> or SPG</w:t>
            </w:r>
            <w:r w:rsidRPr="00117039" w:rsidR="00175CC7">
              <w:rPr>
                <w:rFonts w:ascii="Times New Roman" w:hAnsi="Times New Roman" w:eastAsia="Calibri" w:cs="Times New Roman"/>
                <w:color w:val="auto"/>
                <w:sz w:val="16"/>
                <w:szCs w:val="16"/>
                <w:lang w:val="en-GB" w:eastAsia="zh-CN"/>
              </w:rPr>
              <w:t xml:space="preserve"> registration</w:t>
            </w:r>
            <w:bookmarkEnd w:id="4297"/>
          </w:p>
        </w:tc>
      </w:tr>
      <w:tr w:rsidRPr="00390DC1" w:rsidR="00175CC7" w:rsidTr="0010715E" w14:paraId="6F12C69E" w14:textId="77777777">
        <w:trPr>
          <w:gridAfter w:val="1"/>
          <w:wAfter w:w="108" w:type="dxa"/>
          <w:trPrChange w:author="Fernando Dominguez" w:date="2025-09-12T14:02:00Z" w:id="4298">
            <w:trPr>
              <w:gridBefore w:val="1"/>
            </w:trPr>
          </w:trPrChange>
        </w:trPr>
        <w:tc>
          <w:tcPr>
            <w:tcW w:w="687" w:type="dxa"/>
            <w:shd w:val="clear" w:color="auto" w:fill="D0CECE" w:themeFill="background2" w:themeFillShade="E6"/>
            <w:vAlign w:val="center"/>
            <w:tcPrChange w:author="Fernando Dominguez" w:date="2025-09-12T14:02:00Z" w:id="4299">
              <w:tcPr>
                <w:tcW w:w="687" w:type="dxa"/>
                <w:shd w:val="clear" w:color="auto" w:fill="D0CECE" w:themeFill="background2" w:themeFillShade="E6"/>
              </w:tcPr>
            </w:tcPrChange>
          </w:tcPr>
          <w:p w:rsidRPr="00117039" w:rsidR="00175CC7" w:rsidP="00117039" w:rsidRDefault="00175CC7" w14:paraId="46D47632"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4300">
              <w:tcPr>
                <w:tcW w:w="1573" w:type="dxa"/>
                <w:shd w:val="clear" w:color="auto" w:fill="D0CECE" w:themeFill="background2" w:themeFillShade="E6"/>
              </w:tcPr>
            </w:tcPrChange>
          </w:tcPr>
          <w:p w:rsidRPr="00117039" w:rsidR="00175CC7" w:rsidP="00117039" w:rsidRDefault="00175CC7" w14:paraId="5FC73614"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4301">
              <w:tcPr>
                <w:tcW w:w="2884" w:type="dxa"/>
                <w:shd w:val="clear" w:color="auto" w:fill="D0CECE" w:themeFill="background2" w:themeFillShade="E6"/>
              </w:tcPr>
            </w:tcPrChange>
          </w:tcPr>
          <w:p w:rsidRPr="00117039" w:rsidR="00175CC7" w:rsidP="00117039" w:rsidRDefault="00175CC7" w14:paraId="787275E7"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4302">
              <w:tcPr>
                <w:tcW w:w="1317" w:type="dxa"/>
                <w:shd w:val="clear" w:color="auto" w:fill="D0CECE" w:themeFill="background2" w:themeFillShade="E6"/>
              </w:tcPr>
            </w:tcPrChange>
          </w:tcPr>
          <w:p w:rsidRPr="00117039" w:rsidR="00175CC7" w:rsidP="00117039" w:rsidRDefault="00175CC7" w14:paraId="5A221A8C"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4303">
              <w:tcPr>
                <w:tcW w:w="1319" w:type="dxa"/>
                <w:shd w:val="clear" w:color="auto" w:fill="D0CECE" w:themeFill="background2" w:themeFillShade="E6"/>
              </w:tcPr>
            </w:tcPrChange>
          </w:tcPr>
          <w:p w:rsidRPr="00117039" w:rsidR="00175CC7" w:rsidP="00117039" w:rsidRDefault="00175CC7" w14:paraId="696161F8"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4304">
              <w:tcPr>
                <w:tcW w:w="1236" w:type="dxa"/>
                <w:gridSpan w:val="2"/>
                <w:shd w:val="clear" w:color="auto" w:fill="D0CECE" w:themeFill="background2" w:themeFillShade="E6"/>
              </w:tcPr>
            </w:tcPrChange>
          </w:tcPr>
          <w:p w:rsidRPr="00117039" w:rsidR="00175CC7" w:rsidP="00117039" w:rsidRDefault="00175CC7" w14:paraId="57F863A0"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D26981" w:rsidR="00175CC7" w:rsidTr="0010715E" w14:paraId="4C0FDF21" w14:textId="77777777">
        <w:trPr>
          <w:trPrChange w:author="Fernando Dominguez" w:date="2025-11-03T09:17:00Z" w:id="4305">
            <w:trPr>
              <w:gridBefore w:val="1"/>
            </w:trPr>
          </w:trPrChange>
        </w:trPr>
        <w:tc>
          <w:tcPr>
            <w:tcW w:w="687" w:type="dxa"/>
            <w:tcPrChange w:author="Fernando Dominguez" w:date="2025-11-03T09:17:00Z" w:id="4306">
              <w:tcPr>
                <w:tcW w:w="687" w:type="dxa"/>
              </w:tcPr>
            </w:tcPrChange>
          </w:tcPr>
          <w:p w:rsidRPr="00117039" w:rsidR="00175CC7" w:rsidP="00117039" w:rsidRDefault="00F346D8" w14:paraId="3E5A7EE7" w14:textId="4B1B1A64">
            <w:pPr>
              <w:widowControl w:val="0"/>
              <w:spacing w:after="0" w:line="276" w:lineRule="auto"/>
              <w:rPr>
                <w:rFonts w:ascii="Times New Roman" w:hAnsi="Times New Roman" w:eastAsia="Calibri" w:cs="Times New Roman"/>
                <w:sz w:val="16"/>
                <w:szCs w:val="16"/>
                <w:lang w:val="en-GB" w:eastAsia="zh-CN"/>
              </w:rPr>
            </w:pPr>
            <w:ins w:author="Carmen Garcia Montero" w:date="2025-11-03T11:59:00Z" w:id="4307">
              <w:r>
                <w:rPr>
                  <w:rFonts w:ascii="Times New Roman" w:hAnsi="Times New Roman" w:eastAsia="Calibri" w:cs="Times New Roman"/>
                  <w:sz w:val="16"/>
                  <w:szCs w:val="16"/>
                  <w:lang w:val="en-GB" w:eastAsia="zh-CN"/>
                </w:rPr>
                <w:t>1</w:t>
              </w:r>
            </w:ins>
            <w:ins w:author="Carmen Garcia Montero" w:date="2025-11-03T12:07:00Z" w:id="4308">
              <w:r w:rsidR="00BF1954">
                <w:rPr>
                  <w:rFonts w:ascii="Times New Roman" w:hAnsi="Times New Roman" w:eastAsia="Calibri" w:cs="Times New Roman"/>
                  <w:sz w:val="16"/>
                  <w:szCs w:val="16"/>
                  <w:lang w:val="en-GB" w:eastAsia="zh-CN"/>
                </w:rPr>
                <w:t>8</w:t>
              </w:r>
            </w:ins>
            <w:del w:author="Carmen Garcia Montero" w:date="2025-11-03T11:59:00Z" w:id="4309">
              <w:r w:rsidRPr="00117039" w:rsidDel="00F346D8" w:rsidR="005D4289">
                <w:rPr>
                  <w:rFonts w:ascii="Times New Roman" w:hAnsi="Times New Roman" w:eastAsia="Calibri" w:cs="Times New Roman"/>
                  <w:sz w:val="16"/>
                  <w:szCs w:val="16"/>
                  <w:lang w:val="en-GB" w:eastAsia="zh-CN"/>
                </w:rPr>
                <w:delText>22</w:delText>
              </w:r>
            </w:del>
            <w:r w:rsidRPr="00117039" w:rsidR="00175CC7">
              <w:rPr>
                <w:rFonts w:ascii="Times New Roman" w:hAnsi="Times New Roman" w:eastAsia="Calibri" w:cs="Times New Roman"/>
                <w:sz w:val="16"/>
                <w:szCs w:val="16"/>
                <w:lang w:val="en-GB" w:eastAsia="zh-CN"/>
              </w:rPr>
              <w:t>.1</w:t>
            </w:r>
          </w:p>
        </w:tc>
        <w:tc>
          <w:tcPr>
            <w:tcW w:w="1573" w:type="dxa"/>
            <w:tcPrChange w:author="Fernando Dominguez" w:date="2025-11-03T09:17:00Z" w:id="4310">
              <w:tcPr>
                <w:tcW w:w="1573" w:type="dxa"/>
              </w:tcPr>
            </w:tcPrChange>
          </w:tcPr>
          <w:p w:rsidRPr="00117039" w:rsidR="00175CC7" w:rsidP="00117039" w:rsidRDefault="00175CC7" w14:paraId="30C34626" w14:textId="5FC709A4">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Request </w:t>
            </w:r>
            <w:r w:rsidRPr="00117039" w:rsidR="00E0368F">
              <w:rPr>
                <w:rFonts w:ascii="Times New Roman" w:hAnsi="Times New Roman" w:eastAsia="Calibri" w:cs="Times New Roman"/>
                <w:sz w:val="16"/>
                <w:szCs w:val="16"/>
                <w:lang w:val="en-GB" w:eastAsia="zh-CN"/>
              </w:rPr>
              <w:t xml:space="preserve">SPU or SPG </w:t>
            </w:r>
            <w:r w:rsidRPr="00117039">
              <w:rPr>
                <w:rFonts w:ascii="Times New Roman" w:hAnsi="Times New Roman" w:eastAsia="Calibri" w:cs="Times New Roman"/>
                <w:sz w:val="16"/>
                <w:szCs w:val="16"/>
                <w:lang w:val="en-GB" w:eastAsia="zh-CN"/>
              </w:rPr>
              <w:t xml:space="preserve">registration </w:t>
            </w:r>
          </w:p>
        </w:tc>
        <w:tc>
          <w:tcPr>
            <w:tcW w:w="2884" w:type="dxa"/>
            <w:tcPrChange w:author="Fernando Dominguez" w:date="2025-11-03T09:17:00Z" w:id="4311">
              <w:tcPr>
                <w:tcW w:w="2884" w:type="dxa"/>
              </w:tcPr>
            </w:tcPrChange>
          </w:tcPr>
          <w:p w:rsidRPr="00117039" w:rsidR="00175CC7" w:rsidP="00117039" w:rsidRDefault="00C640D3" w14:paraId="4E66FEAA" w14:textId="3F76D87B">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SP requests to register a new SPU or SPG in the </w:t>
            </w:r>
            <w:r w:rsidRPr="00117039" w:rsidR="00B0106B">
              <w:rPr>
                <w:rFonts w:ascii="Times New Roman" w:hAnsi="Times New Roman" w:eastAsia="Calibri" w:cs="Times New Roman"/>
                <w:sz w:val="16"/>
                <w:szCs w:val="16"/>
                <w:lang w:val="en-GB" w:eastAsia="zh-CN"/>
              </w:rPr>
              <w:t xml:space="preserve">flexibility information system. </w:t>
            </w:r>
            <w:r w:rsidRPr="00117039" w:rsidR="00980CAD">
              <w:rPr>
                <w:rFonts w:ascii="Times New Roman" w:hAnsi="Times New Roman" w:eastAsia="Calibri" w:cs="Times New Roman"/>
                <w:sz w:val="16"/>
                <w:szCs w:val="16"/>
                <w:lang w:val="en-GB" w:eastAsia="zh-CN"/>
              </w:rPr>
              <w:t xml:space="preserve">They </w:t>
            </w:r>
            <w:r w:rsidRPr="00117039" w:rsidR="002C57B3">
              <w:rPr>
                <w:rFonts w:ascii="Times New Roman" w:hAnsi="Times New Roman" w:eastAsia="Calibri" w:cs="Times New Roman"/>
                <w:sz w:val="16"/>
                <w:szCs w:val="16"/>
                <w:lang w:val="en-GB" w:eastAsia="zh-CN"/>
              </w:rPr>
              <w:t xml:space="preserve">may choose to </w:t>
            </w:r>
            <w:r w:rsidRPr="00117039" w:rsidR="00980CAD">
              <w:rPr>
                <w:rFonts w:ascii="Times New Roman" w:hAnsi="Times New Roman" w:eastAsia="Calibri" w:cs="Times New Roman"/>
                <w:sz w:val="16"/>
                <w:szCs w:val="16"/>
                <w:lang w:val="en-GB" w:eastAsia="zh-CN"/>
              </w:rPr>
              <w:t xml:space="preserve">use </w:t>
            </w:r>
            <w:r w:rsidRPr="00117039" w:rsidR="002C57B3">
              <w:rPr>
                <w:rFonts w:ascii="Times New Roman" w:hAnsi="Times New Roman" w:eastAsia="Calibri" w:cs="Times New Roman"/>
                <w:sz w:val="16"/>
                <w:szCs w:val="16"/>
                <w:lang w:val="en-GB" w:eastAsia="zh-CN"/>
              </w:rPr>
              <w:t xml:space="preserve">an existing identification code </w:t>
            </w:r>
            <w:r w:rsidRPr="00117039" w:rsidR="006B25A1">
              <w:rPr>
                <w:rFonts w:ascii="Times New Roman" w:hAnsi="Times New Roman" w:eastAsia="Calibri" w:cs="Times New Roman"/>
                <w:sz w:val="16"/>
                <w:szCs w:val="16"/>
                <w:lang w:val="en-GB" w:eastAsia="zh-CN"/>
              </w:rPr>
              <w:t xml:space="preserve">for the SPU or SPG </w:t>
            </w:r>
            <w:r w:rsidRPr="00117039" w:rsidR="002C57B3">
              <w:rPr>
                <w:rFonts w:ascii="Times New Roman" w:hAnsi="Times New Roman" w:eastAsia="Calibri" w:cs="Times New Roman"/>
                <w:sz w:val="16"/>
                <w:szCs w:val="16"/>
                <w:lang w:val="en-GB" w:eastAsia="zh-CN"/>
              </w:rPr>
              <w:t xml:space="preserve">if they have previously received an identification code that is valid according to the national terms and conditions. </w:t>
            </w:r>
            <w:r w:rsidRPr="00117039" w:rsidR="002C57B3">
              <w:rPr>
                <w:rStyle w:val="CommentReference"/>
                <w:rFonts w:ascii="Times New Roman" w:hAnsi="Times New Roman" w:cs="Times New Roman"/>
                <w:lang w:val="en-GB"/>
              </w:rPr>
              <w:t xml:space="preserve">Otherwise, they can </w:t>
            </w:r>
            <w:r w:rsidRPr="00117039" w:rsidR="002C57B3">
              <w:rPr>
                <w:rFonts w:ascii="Times New Roman" w:hAnsi="Times New Roman" w:eastAsia="Calibri" w:cs="Times New Roman"/>
                <w:sz w:val="16"/>
                <w:szCs w:val="16"/>
                <w:lang w:val="en-GB" w:eastAsia="zh-CN"/>
              </w:rPr>
              <w:t>request and receive a new identification code</w:t>
            </w:r>
            <w:r w:rsidRPr="00117039" w:rsidR="00980CAD">
              <w:rPr>
                <w:rFonts w:ascii="Times New Roman" w:hAnsi="Times New Roman" w:eastAsia="Calibri" w:cs="Times New Roman"/>
                <w:sz w:val="16"/>
                <w:szCs w:val="16"/>
                <w:lang w:val="en-GB" w:eastAsia="zh-CN"/>
              </w:rPr>
              <w:t xml:space="preserve"> during registration</w:t>
            </w:r>
            <w:r w:rsidRPr="00117039" w:rsidR="002C57B3">
              <w:rPr>
                <w:rFonts w:ascii="Times New Roman" w:hAnsi="Times New Roman" w:eastAsia="Calibri" w:cs="Times New Roman"/>
                <w:sz w:val="16"/>
                <w:szCs w:val="16"/>
                <w:lang w:val="en-GB" w:eastAsia="zh-CN"/>
              </w:rPr>
              <w:t>.</w:t>
            </w:r>
          </w:p>
        </w:tc>
        <w:tc>
          <w:tcPr>
            <w:tcW w:w="1317" w:type="dxa"/>
            <w:tcPrChange w:author="Fernando Dominguez" w:date="2025-11-03T09:17:00Z" w:id="4312">
              <w:tcPr>
                <w:tcW w:w="1317" w:type="dxa"/>
              </w:tcPr>
            </w:tcPrChange>
          </w:tcPr>
          <w:p w:rsidRPr="00117039" w:rsidR="00175CC7" w:rsidP="00117039" w:rsidRDefault="00175CC7" w14:paraId="604497F2"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319" w:type="dxa"/>
            <w:tcPrChange w:author="Fernando Dominguez" w:date="2025-11-03T09:17:00Z" w:id="4313">
              <w:tcPr>
                <w:tcW w:w="1319" w:type="dxa"/>
              </w:tcPr>
            </w:tcPrChange>
          </w:tcPr>
          <w:p w:rsidRPr="00117039" w:rsidR="00175CC7" w:rsidP="00117039" w:rsidRDefault="00175CC7" w14:paraId="42861719" w14:textId="17657DB4">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SP module </w:t>
            </w:r>
            <w:r w:rsidRPr="00117039" w:rsidR="009B19C8">
              <w:rPr>
                <w:rFonts w:ascii="Times New Roman" w:hAnsi="Times New Roman" w:eastAsia="Calibri" w:cs="Times New Roman"/>
                <w:sz w:val="16"/>
                <w:szCs w:val="16"/>
                <w:lang w:val="en-GB" w:eastAsia="zh-CN"/>
              </w:rPr>
              <w:t>administrator</w:t>
            </w:r>
          </w:p>
        </w:tc>
        <w:tc>
          <w:tcPr>
            <w:tcW w:w="1236" w:type="dxa"/>
            <w:gridSpan w:val="2"/>
            <w:tcPrChange w:author="Fernando Dominguez" w:date="2025-11-03T09:17:00Z" w:id="4314">
              <w:tcPr>
                <w:tcW w:w="1236" w:type="dxa"/>
                <w:gridSpan w:val="2"/>
              </w:tcPr>
            </w:tcPrChange>
          </w:tcPr>
          <w:p w:rsidRPr="00117039" w:rsidR="00175CC7" w:rsidP="00117039" w:rsidRDefault="003E70DF" w14:paraId="2D310169" w14:textId="54FB441C">
            <w:pPr>
              <w:widowControl w:val="0"/>
              <w:spacing w:after="0" w:line="276" w:lineRule="auto"/>
              <w:rPr>
                <w:rFonts w:ascii="Times New Roman" w:hAnsi="Times New Roman" w:eastAsia="Calibri" w:cs="Times New Roman"/>
                <w:sz w:val="16"/>
                <w:szCs w:val="16"/>
                <w:lang w:val="en-GB" w:eastAsia="zh-CN"/>
              </w:rPr>
            </w:pPr>
            <w:ins w:author="Carmen Garcia Montero" w:date="2025-11-03T14:59:00Z" w:id="4315">
              <w:r>
                <w:rPr>
                  <w:rFonts w:ascii="Times New Roman" w:hAnsi="Times New Roman" w:eastAsia="Calibri" w:cs="Times New Roman"/>
                  <w:sz w:val="16"/>
                  <w:szCs w:val="16"/>
                  <w:lang w:val="en-GB" w:eastAsia="zh-CN"/>
                </w:rPr>
                <w:t>AT</w:t>
              </w:r>
            </w:ins>
            <w:del w:author="Carmen Garcia Montero" w:date="2025-11-03T14:59:00Z" w:id="4316">
              <w:r w:rsidDel="003E70DF" w:rsidR="00923CDD">
                <w:rPr>
                  <w:rFonts w:ascii="Times New Roman" w:hAnsi="Times New Roman" w:eastAsia="Calibri" w:cs="Times New Roman"/>
                  <w:sz w:val="16"/>
                  <w:szCs w:val="16"/>
                  <w:lang w:val="en-GB" w:eastAsia="zh-CN"/>
                </w:rPr>
                <w:delText>BD</w:delText>
              </w:r>
            </w:del>
            <w:r w:rsidRPr="00117039" w:rsidR="00175CC7">
              <w:rPr>
                <w:rFonts w:ascii="Times New Roman" w:hAnsi="Times New Roman" w:eastAsia="Calibri" w:cs="Times New Roman"/>
                <w:sz w:val="16"/>
                <w:szCs w:val="16"/>
                <w:lang w:val="en-GB" w:eastAsia="zh-CN"/>
              </w:rPr>
              <w:t xml:space="preserve"> –</w:t>
            </w:r>
            <w:r w:rsidRPr="00117039" w:rsidR="00F854AC">
              <w:rPr>
                <w:rFonts w:ascii="Times New Roman" w:hAnsi="Times New Roman" w:eastAsia="Calibri" w:cs="Times New Roman"/>
                <w:sz w:val="16"/>
                <w:szCs w:val="16"/>
                <w:lang w:val="en-GB" w:eastAsia="zh-CN"/>
              </w:rPr>
              <w:t>SPU</w:t>
            </w:r>
            <w:r w:rsidRPr="00117039" w:rsidR="0061034A">
              <w:rPr>
                <w:rFonts w:ascii="Times New Roman" w:hAnsi="Times New Roman" w:eastAsia="Calibri" w:cs="Times New Roman"/>
                <w:sz w:val="16"/>
                <w:szCs w:val="16"/>
                <w:lang w:val="en-GB" w:eastAsia="zh-CN"/>
              </w:rPr>
              <w:t xml:space="preserve"> or SPG</w:t>
            </w:r>
            <w:r w:rsidRPr="00117039" w:rsidR="00175CC7">
              <w:rPr>
                <w:rFonts w:ascii="Times New Roman" w:hAnsi="Times New Roman" w:eastAsia="Calibri" w:cs="Times New Roman"/>
                <w:sz w:val="16"/>
                <w:szCs w:val="16"/>
                <w:lang w:val="en-GB" w:eastAsia="zh-CN"/>
              </w:rPr>
              <w:t xml:space="preserve"> registration request</w:t>
            </w:r>
          </w:p>
        </w:tc>
      </w:tr>
      <w:tr w:rsidRPr="00390DC1" w:rsidR="00175CC7" w:rsidTr="0010715E" w14:paraId="02BC9E7B" w14:textId="77777777">
        <w:trPr>
          <w:trPrChange w:author="Fernando Dominguez" w:date="2025-11-03T09:17:00Z" w:id="4317">
            <w:trPr>
              <w:gridBefore w:val="1"/>
            </w:trPr>
          </w:trPrChange>
        </w:trPr>
        <w:tc>
          <w:tcPr>
            <w:tcW w:w="687" w:type="dxa"/>
            <w:tcPrChange w:author="Fernando Dominguez" w:date="2025-11-03T09:17:00Z" w:id="4318">
              <w:tcPr>
                <w:tcW w:w="687" w:type="dxa"/>
              </w:tcPr>
            </w:tcPrChange>
          </w:tcPr>
          <w:p w:rsidRPr="00117039" w:rsidR="00175CC7" w:rsidP="00117039" w:rsidRDefault="00F346D8" w14:paraId="17EFC17E" w14:textId="3960018F">
            <w:pPr>
              <w:widowControl w:val="0"/>
              <w:spacing w:after="0" w:line="276" w:lineRule="auto"/>
              <w:rPr>
                <w:rFonts w:ascii="Times New Roman" w:hAnsi="Times New Roman" w:eastAsia="Calibri" w:cs="Times New Roman"/>
                <w:sz w:val="16"/>
                <w:szCs w:val="16"/>
                <w:lang w:val="en-GB" w:eastAsia="zh-CN"/>
              </w:rPr>
            </w:pPr>
            <w:ins w:author="Carmen Garcia Montero" w:date="2025-11-03T11:59:00Z" w:id="4319">
              <w:r>
                <w:rPr>
                  <w:rFonts w:ascii="Times New Roman" w:hAnsi="Times New Roman" w:eastAsia="Calibri" w:cs="Times New Roman"/>
                  <w:sz w:val="16"/>
                  <w:szCs w:val="16"/>
                  <w:lang w:val="en-GB" w:eastAsia="zh-CN"/>
                </w:rPr>
                <w:t>1</w:t>
              </w:r>
            </w:ins>
            <w:ins w:author="Carmen Garcia Montero" w:date="2025-11-03T12:07:00Z" w:id="4320">
              <w:r w:rsidR="00BF1954">
                <w:rPr>
                  <w:rFonts w:ascii="Times New Roman" w:hAnsi="Times New Roman" w:eastAsia="Calibri" w:cs="Times New Roman"/>
                  <w:sz w:val="16"/>
                  <w:szCs w:val="16"/>
                  <w:lang w:val="en-GB" w:eastAsia="zh-CN"/>
                </w:rPr>
                <w:t>8</w:t>
              </w:r>
            </w:ins>
            <w:del w:author="Carmen Garcia Montero" w:date="2025-11-03T11:59:00Z" w:id="4321">
              <w:r w:rsidRPr="00117039" w:rsidDel="00F346D8" w:rsidR="005D4289">
                <w:rPr>
                  <w:rFonts w:ascii="Times New Roman" w:hAnsi="Times New Roman" w:eastAsia="Calibri" w:cs="Times New Roman"/>
                  <w:sz w:val="16"/>
                  <w:szCs w:val="16"/>
                  <w:lang w:val="en-GB" w:eastAsia="zh-CN"/>
                </w:rPr>
                <w:delText>22</w:delText>
              </w:r>
            </w:del>
            <w:r w:rsidRPr="00117039" w:rsidR="00175CC7">
              <w:rPr>
                <w:rFonts w:ascii="Times New Roman" w:hAnsi="Times New Roman" w:eastAsia="Calibri" w:cs="Times New Roman"/>
                <w:sz w:val="16"/>
                <w:szCs w:val="16"/>
                <w:lang w:val="en-GB" w:eastAsia="zh-CN"/>
              </w:rPr>
              <w:t>.2</w:t>
            </w:r>
          </w:p>
        </w:tc>
        <w:tc>
          <w:tcPr>
            <w:tcW w:w="1573" w:type="dxa"/>
            <w:tcPrChange w:author="Fernando Dominguez" w:date="2025-11-03T09:17:00Z" w:id="4322">
              <w:tcPr>
                <w:tcW w:w="1573" w:type="dxa"/>
              </w:tcPr>
            </w:tcPrChange>
          </w:tcPr>
          <w:p w:rsidRPr="00117039" w:rsidR="00175CC7" w:rsidP="00117039" w:rsidRDefault="00175CC7" w14:paraId="63DEC3B5" w14:textId="063C8934">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Validate </w:t>
            </w:r>
            <w:r w:rsidRPr="00117039" w:rsidR="002728A1">
              <w:rPr>
                <w:rFonts w:ascii="Times New Roman" w:hAnsi="Times New Roman" w:eastAsia="Calibri" w:cs="Times New Roman"/>
                <w:sz w:val="16"/>
                <w:szCs w:val="16"/>
                <w:lang w:val="en-GB" w:eastAsia="zh-CN"/>
              </w:rPr>
              <w:t xml:space="preserve">SPU or SPG </w:t>
            </w:r>
            <w:r w:rsidRPr="00117039">
              <w:rPr>
                <w:rFonts w:ascii="Times New Roman" w:hAnsi="Times New Roman" w:eastAsia="Calibri" w:cs="Times New Roman"/>
                <w:sz w:val="16"/>
                <w:szCs w:val="16"/>
                <w:lang w:val="en-GB" w:eastAsia="zh-CN"/>
              </w:rPr>
              <w:t>registration request</w:t>
            </w:r>
          </w:p>
        </w:tc>
        <w:tc>
          <w:tcPr>
            <w:tcW w:w="2884" w:type="dxa"/>
            <w:tcPrChange w:author="Fernando Dominguez" w:date="2025-11-03T09:17:00Z" w:id="4323">
              <w:tcPr>
                <w:tcW w:w="2884" w:type="dxa"/>
              </w:tcPr>
            </w:tcPrChange>
          </w:tcPr>
          <w:p w:rsidRPr="00117039" w:rsidR="00175CC7" w:rsidP="00117039" w:rsidRDefault="00175CC7" w14:paraId="7406D4C9" w14:textId="69E2EB7A">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SP module </w:t>
            </w:r>
            <w:r w:rsidRPr="00117039" w:rsidR="009B19C8">
              <w:rPr>
                <w:rFonts w:ascii="Times New Roman" w:hAnsi="Times New Roman" w:eastAsia="Calibri" w:cs="Times New Roman"/>
                <w:sz w:val="16"/>
                <w:szCs w:val="16"/>
                <w:lang w:val="en-GB" w:eastAsia="zh-CN"/>
              </w:rPr>
              <w:t>administrator</w:t>
            </w:r>
            <w:r w:rsidRPr="00117039">
              <w:rPr>
                <w:rFonts w:ascii="Times New Roman" w:hAnsi="Times New Roman" w:eastAsia="Calibri" w:cs="Times New Roman"/>
                <w:sz w:val="16"/>
                <w:szCs w:val="16"/>
                <w:lang w:val="en-GB" w:eastAsia="zh-CN"/>
              </w:rPr>
              <w:t xml:space="preserve"> validates whether the</w:t>
            </w:r>
            <w:r w:rsidRPr="00117039" w:rsidR="007713C9">
              <w:rPr>
                <w:rFonts w:ascii="Times New Roman" w:hAnsi="Times New Roman" w:eastAsia="Calibri" w:cs="Times New Roman"/>
                <w:sz w:val="16"/>
                <w:szCs w:val="16"/>
                <w:lang w:val="en-GB" w:eastAsia="zh-CN"/>
              </w:rPr>
              <w:t xml:space="preserve"> </w:t>
            </w:r>
            <w:r w:rsidRPr="00117039" w:rsidR="000A5ADA">
              <w:rPr>
                <w:rFonts w:ascii="Times New Roman" w:hAnsi="Times New Roman" w:eastAsia="Calibri" w:cs="Times New Roman"/>
                <w:sz w:val="16"/>
                <w:szCs w:val="16"/>
                <w:lang w:val="en-GB" w:eastAsia="zh-CN"/>
              </w:rPr>
              <w:t>service provider</w:t>
            </w:r>
            <w:r w:rsidRPr="00117039" w:rsidR="00D037B2">
              <w:rPr>
                <w:rFonts w:ascii="Times New Roman" w:hAnsi="Times New Roman" w:eastAsia="Calibri" w:cs="Times New Roman"/>
                <w:sz w:val="16"/>
                <w:szCs w:val="16"/>
                <w:lang w:val="en-GB" w:eastAsia="zh-CN"/>
              </w:rPr>
              <w:t xml:space="preserve"> itself</w:t>
            </w:r>
            <w:r w:rsidRPr="00117039" w:rsidR="000A5ADA">
              <w:rPr>
                <w:rFonts w:ascii="Times New Roman" w:hAnsi="Times New Roman" w:eastAsia="Calibri" w:cs="Times New Roman"/>
                <w:sz w:val="16"/>
                <w:szCs w:val="16"/>
                <w:lang w:val="en-GB" w:eastAsia="zh-CN"/>
              </w:rPr>
              <w:t xml:space="preserve"> is </w:t>
            </w:r>
            <w:r w:rsidRPr="00117039" w:rsidR="0084620F">
              <w:rPr>
                <w:rFonts w:ascii="Times New Roman" w:hAnsi="Times New Roman" w:eastAsia="Calibri" w:cs="Times New Roman"/>
                <w:sz w:val="16"/>
                <w:szCs w:val="16"/>
                <w:lang w:val="en-GB" w:eastAsia="zh-CN"/>
              </w:rPr>
              <w:t>not suspended</w:t>
            </w:r>
            <w:r w:rsidRPr="00117039" w:rsidR="007713C9">
              <w:rPr>
                <w:rFonts w:ascii="Times New Roman" w:hAnsi="Times New Roman" w:eastAsia="Calibri" w:cs="Times New Roman"/>
                <w:sz w:val="16"/>
                <w:szCs w:val="16"/>
                <w:lang w:val="en-GB" w:eastAsia="zh-CN"/>
              </w:rPr>
              <w:t xml:space="preserve"> </w:t>
            </w:r>
            <w:r w:rsidRPr="00117039" w:rsidR="006D5BDC">
              <w:rPr>
                <w:rFonts w:ascii="Times New Roman" w:hAnsi="Times New Roman" w:eastAsia="Calibri" w:cs="Times New Roman"/>
                <w:sz w:val="16"/>
                <w:szCs w:val="16"/>
                <w:lang w:val="en-GB" w:eastAsia="zh-CN"/>
              </w:rPr>
              <w:t>and whether the</w:t>
            </w:r>
            <w:r w:rsidRPr="00117039" w:rsidR="007713C9">
              <w:rPr>
                <w:rFonts w:ascii="Times New Roman" w:hAnsi="Times New Roman" w:eastAsia="Calibri" w:cs="Times New Roman"/>
                <w:sz w:val="16"/>
                <w:szCs w:val="16"/>
                <w:lang w:val="en-GB" w:eastAsia="zh-CN"/>
              </w:rPr>
              <w:t xml:space="preserve"> request of the</w:t>
            </w:r>
            <w:r w:rsidRPr="00117039">
              <w:rPr>
                <w:rFonts w:ascii="Times New Roman" w:hAnsi="Times New Roman" w:eastAsia="Calibri" w:cs="Times New Roman"/>
                <w:sz w:val="16"/>
                <w:szCs w:val="16"/>
                <w:lang w:val="en-GB" w:eastAsia="zh-CN"/>
              </w:rPr>
              <w:t xml:space="preserve"> service provider is eligible for </w:t>
            </w:r>
            <w:r w:rsidRPr="00117039" w:rsidR="002D57A5">
              <w:rPr>
                <w:rFonts w:ascii="Times New Roman" w:hAnsi="Times New Roman" w:eastAsia="Calibri" w:cs="Times New Roman"/>
                <w:sz w:val="16"/>
                <w:szCs w:val="16"/>
                <w:lang w:val="en-GB" w:eastAsia="zh-CN"/>
              </w:rPr>
              <w:t xml:space="preserve">creating a </w:t>
            </w:r>
            <w:del w:author="DO Giao" w:date="2025-10-29T16:30:00Z" w:id="4324">
              <w:r w:rsidRPr="00117039" w:rsidR="002D57A5">
                <w:rPr>
                  <w:rFonts w:ascii="Times New Roman" w:hAnsi="Times New Roman" w:eastAsia="Calibri" w:cs="Times New Roman"/>
                  <w:sz w:val="16"/>
                  <w:szCs w:val="16"/>
                  <w:lang w:val="en-GB" w:eastAsia="zh-CN"/>
                </w:rPr>
                <w:delText xml:space="preserve">European-wide </w:delText>
              </w:r>
            </w:del>
            <w:r w:rsidRPr="00117039" w:rsidR="002D57A5">
              <w:rPr>
                <w:rFonts w:ascii="Times New Roman" w:hAnsi="Times New Roman" w:eastAsia="Calibri" w:cs="Times New Roman"/>
                <w:sz w:val="16"/>
                <w:szCs w:val="16"/>
                <w:lang w:val="en-GB" w:eastAsia="zh-CN"/>
              </w:rPr>
              <w:t>unique identification for an SPU or SPG</w:t>
            </w:r>
            <w:r w:rsidRPr="00117039" w:rsidR="00695825">
              <w:rPr>
                <w:rFonts w:ascii="Times New Roman" w:hAnsi="Times New Roman" w:eastAsia="Calibri" w:cs="Times New Roman"/>
                <w:sz w:val="16"/>
                <w:szCs w:val="16"/>
                <w:lang w:val="en-GB" w:eastAsia="zh-CN"/>
              </w:rPr>
              <w:t xml:space="preserve"> by the SP module administrator</w:t>
            </w:r>
            <w:r w:rsidRPr="00117039">
              <w:rPr>
                <w:rFonts w:ascii="Times New Roman" w:hAnsi="Times New Roman" w:eastAsia="Calibri" w:cs="Times New Roman"/>
                <w:sz w:val="16"/>
                <w:szCs w:val="16"/>
                <w:lang w:val="en-GB" w:eastAsia="zh-CN"/>
              </w:rPr>
              <w:t xml:space="preserve"> </w:t>
            </w:r>
            <w:r w:rsidRPr="00117039">
              <w:rPr>
                <w:rFonts w:ascii="Times New Roman" w:hAnsi="Times New Roman" w:cs="Times New Roman"/>
                <w:sz w:val="16"/>
                <w:szCs w:val="16"/>
                <w:lang w:val="en-GB" w:eastAsia="zh-CN"/>
              </w:rPr>
              <w:t>and provides a meaningful indication in case of an invalid request.</w:t>
            </w:r>
          </w:p>
        </w:tc>
        <w:tc>
          <w:tcPr>
            <w:tcW w:w="1317" w:type="dxa"/>
            <w:tcPrChange w:author="Fernando Dominguez" w:date="2025-11-03T09:17:00Z" w:id="4325">
              <w:tcPr>
                <w:tcW w:w="1317" w:type="dxa"/>
              </w:tcPr>
            </w:tcPrChange>
          </w:tcPr>
          <w:p w:rsidRPr="00117039" w:rsidR="00175CC7" w:rsidP="00117039" w:rsidRDefault="00175CC7" w14:paraId="451E21A6" w14:textId="28852323">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SP module </w:t>
            </w:r>
            <w:r w:rsidRPr="00117039" w:rsidR="007713C9">
              <w:rPr>
                <w:rFonts w:ascii="Times New Roman" w:hAnsi="Times New Roman" w:eastAsia="Calibri" w:cs="Times New Roman"/>
                <w:sz w:val="16"/>
                <w:szCs w:val="16"/>
                <w:lang w:val="en-GB" w:eastAsia="zh-CN"/>
              </w:rPr>
              <w:t>administrator</w:t>
            </w:r>
          </w:p>
        </w:tc>
        <w:tc>
          <w:tcPr>
            <w:tcW w:w="1319" w:type="dxa"/>
            <w:tcPrChange w:author="Fernando Dominguez" w:date="2025-11-03T09:17:00Z" w:id="4326">
              <w:tcPr>
                <w:tcW w:w="1319" w:type="dxa"/>
              </w:tcPr>
            </w:tcPrChange>
          </w:tcPr>
          <w:p w:rsidRPr="00117039" w:rsidR="00175CC7" w:rsidP="00117039" w:rsidRDefault="00175CC7" w14:paraId="2FFDB63F"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4327">
              <w:tcPr>
                <w:tcW w:w="1236" w:type="dxa"/>
                <w:gridSpan w:val="2"/>
              </w:tcPr>
            </w:tcPrChange>
          </w:tcPr>
          <w:p w:rsidRPr="00117039" w:rsidR="00175CC7" w:rsidP="00117039" w:rsidRDefault="00175CC7" w14:paraId="334559AB" w14:textId="0C33126A">
            <w:pPr>
              <w:widowControl w:val="0"/>
              <w:spacing w:after="0" w:line="276" w:lineRule="auto"/>
              <w:rPr>
                <w:del w:author="DO Giao" w:date="2025-10-29T17:14:00Z" w:id="4328"/>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B – </w:t>
            </w:r>
            <w:del w:author="DO Giao" w:date="2025-10-29T17:14:00Z" w:id="4329">
              <w:r w:rsidRPr="00117039">
                <w:rPr>
                  <w:rFonts w:ascii="Times New Roman" w:hAnsi="Times New Roman" w:eastAsia="Calibri" w:cs="Times New Roman"/>
                  <w:sz w:val="16"/>
                  <w:szCs w:val="16"/>
                  <w:lang w:val="en-GB" w:eastAsia="zh-CN"/>
                </w:rPr>
                <w:delText xml:space="preserve">Request </w:delText>
              </w:r>
            </w:del>
          </w:p>
          <w:p w:rsidRPr="00117039" w:rsidR="00175CC7" w:rsidP="00117039" w:rsidRDefault="00175CC7" w14:paraId="068DB33E" w14:textId="1E561173">
            <w:pPr>
              <w:widowControl w:val="0"/>
              <w:spacing w:after="0" w:line="276" w:lineRule="auto"/>
              <w:rPr>
                <w:del w:author="DO Giao" w:date="2025-10-29T17:14:00Z" w:id="4330"/>
                <w:rFonts w:ascii="Times New Roman" w:hAnsi="Times New Roman" w:eastAsia="Calibri" w:cs="Times New Roman"/>
                <w:sz w:val="16"/>
                <w:szCs w:val="16"/>
                <w:lang w:val="en-GB" w:eastAsia="zh-CN"/>
              </w:rPr>
            </w:pPr>
            <w:del w:author="DO Giao" w:date="2025-10-29T17:14:00Z" w:id="4331">
              <w:r w:rsidRPr="00117039">
                <w:rPr>
                  <w:rFonts w:ascii="Times New Roman" w:hAnsi="Times New Roman" w:eastAsia="Calibri" w:cs="Times New Roman"/>
                  <w:sz w:val="16"/>
                  <w:szCs w:val="16"/>
                  <w:lang w:val="en-GB" w:eastAsia="zh-CN"/>
                </w:rPr>
                <w:delText xml:space="preserve">validation </w:delText>
              </w:r>
            </w:del>
          </w:p>
          <w:p w:rsidRPr="00117039" w:rsidR="00175CC7" w:rsidP="00117039" w:rsidRDefault="00175CC7" w14:paraId="0521F4E5" w14:textId="6A1882F9">
            <w:pPr>
              <w:widowControl w:val="0"/>
              <w:spacing w:after="0" w:line="276" w:lineRule="auto"/>
              <w:rPr>
                <w:rFonts w:ascii="Times New Roman" w:hAnsi="Times New Roman" w:eastAsia="Calibri" w:cs="Times New Roman"/>
                <w:sz w:val="16"/>
                <w:szCs w:val="16"/>
                <w:lang w:val="en-GB" w:eastAsia="zh-CN"/>
              </w:rPr>
            </w:pPr>
            <w:del w:author="DO Giao" w:date="2025-10-29T17:14:00Z" w:id="4332">
              <w:r w:rsidRPr="00117039" w:rsidDel="00E91246">
                <w:rPr>
                  <w:rFonts w:ascii="Times New Roman" w:hAnsi="Times New Roman" w:eastAsia="Calibri" w:cs="Times New Roman"/>
                  <w:sz w:val="16"/>
                  <w:szCs w:val="16"/>
                  <w:lang w:val="en-GB" w:eastAsia="zh-CN"/>
                </w:rPr>
                <w:delText>information</w:delText>
              </w:r>
            </w:del>
            <w:ins w:author="DO Giao" w:date="2025-10-29T17:14:00Z" w:id="4333">
              <w:r w:rsidR="00E91246">
                <w:rPr>
                  <w:rFonts w:ascii="Times New Roman" w:hAnsi="Times New Roman" w:eastAsia="Calibri" w:cs="Times New Roman"/>
                  <w:sz w:val="16"/>
                  <w:szCs w:val="16"/>
                  <w:lang w:val="en-GB" w:eastAsia="zh-CN"/>
                </w:rPr>
                <w:t>Information o</w:t>
              </w:r>
              <w:r w:rsidR="001827CB">
                <w:rPr>
                  <w:rFonts w:ascii="Times New Roman" w:hAnsi="Times New Roman" w:eastAsia="Calibri" w:cs="Times New Roman"/>
                  <w:sz w:val="16"/>
                  <w:szCs w:val="16"/>
                  <w:lang w:val="en-GB" w:eastAsia="zh-CN"/>
                </w:rPr>
                <w:t>n validation</w:t>
              </w:r>
            </w:ins>
          </w:p>
        </w:tc>
      </w:tr>
      <w:tr w:rsidRPr="00BB227F" w:rsidR="00175CC7" w:rsidTr="0010715E" w14:paraId="1685312D" w14:textId="77777777">
        <w:trPr>
          <w:trPrChange w:author="Fernando Dominguez" w:date="2025-11-03T09:17:00Z" w:id="4334">
            <w:trPr>
              <w:gridBefore w:val="1"/>
            </w:trPr>
          </w:trPrChange>
        </w:trPr>
        <w:tc>
          <w:tcPr>
            <w:tcW w:w="687" w:type="dxa"/>
            <w:tcPrChange w:author="Fernando Dominguez" w:date="2025-11-03T09:17:00Z" w:id="4335">
              <w:tcPr>
                <w:tcW w:w="687" w:type="dxa"/>
              </w:tcPr>
            </w:tcPrChange>
          </w:tcPr>
          <w:p w:rsidRPr="00117039" w:rsidR="00175CC7" w:rsidP="00117039" w:rsidRDefault="00F346D8" w14:paraId="19188B62" w14:textId="5804DA32">
            <w:pPr>
              <w:widowControl w:val="0"/>
              <w:spacing w:after="0" w:line="276" w:lineRule="auto"/>
              <w:rPr>
                <w:rFonts w:ascii="Times New Roman" w:hAnsi="Times New Roman" w:eastAsia="Calibri" w:cs="Times New Roman"/>
                <w:sz w:val="16"/>
                <w:szCs w:val="16"/>
                <w:lang w:val="en-GB" w:eastAsia="zh-CN"/>
              </w:rPr>
            </w:pPr>
            <w:ins w:author="Carmen Garcia Montero" w:date="2025-11-03T11:59:00Z" w:id="4336">
              <w:r>
                <w:rPr>
                  <w:rFonts w:ascii="Times New Roman" w:hAnsi="Times New Roman" w:eastAsia="Calibri" w:cs="Times New Roman"/>
                  <w:sz w:val="16"/>
                  <w:szCs w:val="16"/>
                  <w:lang w:val="en-GB" w:eastAsia="zh-CN"/>
                </w:rPr>
                <w:t>1</w:t>
              </w:r>
            </w:ins>
            <w:ins w:author="Carmen Garcia Montero" w:date="2025-11-03T12:07:00Z" w:id="4337">
              <w:r w:rsidR="00BF1954">
                <w:rPr>
                  <w:rFonts w:ascii="Times New Roman" w:hAnsi="Times New Roman" w:eastAsia="Calibri" w:cs="Times New Roman"/>
                  <w:sz w:val="16"/>
                  <w:szCs w:val="16"/>
                  <w:lang w:val="en-GB" w:eastAsia="zh-CN"/>
                </w:rPr>
                <w:t>8</w:t>
              </w:r>
            </w:ins>
            <w:del w:author="Carmen Garcia Montero" w:date="2025-11-03T11:59:00Z" w:id="4338">
              <w:r w:rsidRPr="00117039" w:rsidDel="00F346D8" w:rsidR="005D4289">
                <w:rPr>
                  <w:rFonts w:ascii="Times New Roman" w:hAnsi="Times New Roman" w:eastAsia="Calibri" w:cs="Times New Roman"/>
                  <w:sz w:val="16"/>
                  <w:szCs w:val="16"/>
                  <w:lang w:val="en-GB" w:eastAsia="zh-CN"/>
                </w:rPr>
                <w:delText>22</w:delText>
              </w:r>
            </w:del>
            <w:r w:rsidRPr="00117039" w:rsidR="00175CC7">
              <w:rPr>
                <w:rFonts w:ascii="Times New Roman" w:hAnsi="Times New Roman" w:eastAsia="Calibri" w:cs="Times New Roman"/>
                <w:sz w:val="16"/>
                <w:szCs w:val="16"/>
                <w:lang w:val="en-GB" w:eastAsia="zh-CN"/>
              </w:rPr>
              <w:t>.3</w:t>
            </w:r>
          </w:p>
        </w:tc>
        <w:tc>
          <w:tcPr>
            <w:tcW w:w="1573" w:type="dxa"/>
            <w:tcPrChange w:author="Fernando Dominguez" w:date="2025-11-03T09:17:00Z" w:id="4339">
              <w:tcPr>
                <w:tcW w:w="1573" w:type="dxa"/>
              </w:tcPr>
            </w:tcPrChange>
          </w:tcPr>
          <w:p w:rsidRPr="00117039" w:rsidR="00175CC7" w:rsidP="00117039" w:rsidRDefault="007C7514" w14:paraId="5DA7F902" w14:textId="5476870A">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Register SPU or SPG</w:t>
            </w:r>
          </w:p>
        </w:tc>
        <w:tc>
          <w:tcPr>
            <w:tcW w:w="2884" w:type="dxa"/>
            <w:tcPrChange w:author="Fernando Dominguez" w:date="2025-11-03T09:17:00Z" w:id="4340">
              <w:tcPr>
                <w:tcW w:w="2884" w:type="dxa"/>
              </w:tcPr>
            </w:tcPrChange>
          </w:tcPr>
          <w:p w:rsidRPr="00117039" w:rsidR="00175CC7" w:rsidP="00117039" w:rsidRDefault="00DD1E7D" w14:paraId="10089A5F" w14:textId="0FC8B64E">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SP module administrator registers the SPU or SPG in the </w:t>
            </w:r>
            <w:r w:rsidRPr="00117039" w:rsidR="00766E15">
              <w:rPr>
                <w:rFonts w:ascii="Times New Roman" w:hAnsi="Times New Roman" w:eastAsia="Calibri" w:cs="Times New Roman"/>
                <w:sz w:val="16"/>
                <w:szCs w:val="16"/>
                <w:lang w:val="en-GB" w:eastAsia="zh-CN"/>
              </w:rPr>
              <w:t>SP module</w:t>
            </w:r>
            <w:r w:rsidRPr="00117039" w:rsidR="00344636">
              <w:rPr>
                <w:rFonts w:ascii="Times New Roman" w:hAnsi="Times New Roman" w:eastAsia="Calibri" w:cs="Times New Roman"/>
                <w:sz w:val="16"/>
                <w:szCs w:val="16"/>
                <w:lang w:val="en-GB" w:eastAsia="zh-CN"/>
              </w:rPr>
              <w:t>.</w:t>
            </w:r>
            <w:r w:rsidRPr="00117039" w:rsidR="00175CC7">
              <w:rPr>
                <w:rFonts w:ascii="Times New Roman" w:hAnsi="Times New Roman" w:eastAsia="Calibri" w:cs="Times New Roman"/>
                <w:sz w:val="16"/>
                <w:szCs w:val="16"/>
                <w:lang w:val="en-GB" w:eastAsia="zh-CN"/>
              </w:rPr>
              <w:t xml:space="preserve"> </w:t>
            </w:r>
          </w:p>
        </w:tc>
        <w:tc>
          <w:tcPr>
            <w:tcW w:w="1317" w:type="dxa"/>
            <w:tcPrChange w:author="Fernando Dominguez" w:date="2025-11-03T09:17:00Z" w:id="4341">
              <w:tcPr>
                <w:tcW w:w="1317" w:type="dxa"/>
              </w:tcPr>
            </w:tcPrChange>
          </w:tcPr>
          <w:p w:rsidRPr="00117039" w:rsidR="00175CC7" w:rsidP="00117039" w:rsidRDefault="00175CC7" w14:paraId="3516DD6B" w14:textId="564FC082">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SP module </w:t>
            </w:r>
            <w:r w:rsidRPr="00117039" w:rsidR="002B0E0B">
              <w:rPr>
                <w:rFonts w:ascii="Times New Roman" w:hAnsi="Times New Roman" w:eastAsia="Calibri" w:cs="Times New Roman"/>
                <w:sz w:val="16"/>
                <w:szCs w:val="16"/>
                <w:lang w:val="en-GB" w:eastAsia="zh-CN"/>
              </w:rPr>
              <w:t>administrator</w:t>
            </w:r>
          </w:p>
        </w:tc>
        <w:tc>
          <w:tcPr>
            <w:tcW w:w="1319" w:type="dxa"/>
            <w:tcPrChange w:author="Fernando Dominguez" w:date="2025-11-03T09:17:00Z" w:id="4342">
              <w:tcPr>
                <w:tcW w:w="1319" w:type="dxa"/>
              </w:tcPr>
            </w:tcPrChange>
          </w:tcPr>
          <w:p w:rsidRPr="00117039" w:rsidR="00175CC7" w:rsidP="00117039" w:rsidRDefault="00076535" w14:paraId="49392078" w14:textId="7726BFD1">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 relevant]</w:t>
            </w:r>
          </w:p>
        </w:tc>
        <w:tc>
          <w:tcPr>
            <w:tcW w:w="1236" w:type="dxa"/>
            <w:gridSpan w:val="2"/>
            <w:tcPrChange w:author="Fernando Dominguez" w:date="2025-11-03T09:17:00Z" w:id="4343">
              <w:tcPr>
                <w:tcW w:w="1236" w:type="dxa"/>
                <w:gridSpan w:val="2"/>
              </w:tcPr>
            </w:tcPrChange>
          </w:tcPr>
          <w:p w:rsidRPr="00117039" w:rsidR="00175CC7" w:rsidP="00117039" w:rsidRDefault="00947EC3" w14:paraId="2F9F8A30" w14:textId="3598F749">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 relevant]</w:t>
            </w:r>
          </w:p>
        </w:tc>
      </w:tr>
      <w:tr w:rsidRPr="00D26981" w:rsidR="00175CC7" w:rsidTr="0010715E" w14:paraId="4576F3A6" w14:textId="77777777">
        <w:trPr>
          <w:trPrChange w:author="Fernando Dominguez" w:date="2025-11-03T09:17:00Z" w:id="4344">
            <w:trPr>
              <w:gridBefore w:val="1"/>
            </w:trPr>
          </w:trPrChange>
        </w:trPr>
        <w:tc>
          <w:tcPr>
            <w:tcW w:w="687" w:type="dxa"/>
            <w:tcPrChange w:author="Fernando Dominguez" w:date="2025-11-03T09:17:00Z" w:id="4345">
              <w:tcPr>
                <w:tcW w:w="687" w:type="dxa"/>
              </w:tcPr>
            </w:tcPrChange>
          </w:tcPr>
          <w:p w:rsidRPr="00117039" w:rsidR="00175CC7" w:rsidP="00117039" w:rsidRDefault="00F346D8" w14:paraId="7E266037" w14:textId="72011791">
            <w:pPr>
              <w:widowControl w:val="0"/>
              <w:spacing w:after="0" w:line="276" w:lineRule="auto"/>
              <w:rPr>
                <w:rFonts w:ascii="Times New Roman" w:hAnsi="Times New Roman" w:eastAsia="Calibri" w:cs="Times New Roman"/>
                <w:sz w:val="16"/>
                <w:szCs w:val="16"/>
                <w:lang w:val="en-GB" w:eastAsia="zh-CN"/>
              </w:rPr>
            </w:pPr>
            <w:ins w:author="Carmen Garcia Montero" w:date="2025-11-03T12:00:00Z" w:id="4346">
              <w:r>
                <w:rPr>
                  <w:rFonts w:ascii="Times New Roman" w:hAnsi="Times New Roman" w:eastAsia="Calibri" w:cs="Times New Roman"/>
                  <w:sz w:val="16"/>
                  <w:szCs w:val="16"/>
                  <w:lang w:val="en-GB" w:eastAsia="zh-CN"/>
                </w:rPr>
                <w:t>1</w:t>
              </w:r>
            </w:ins>
            <w:ins w:author="Carmen Garcia Montero" w:date="2025-11-03T12:07:00Z" w:id="4347">
              <w:r w:rsidR="00BF1954">
                <w:rPr>
                  <w:rFonts w:ascii="Times New Roman" w:hAnsi="Times New Roman" w:eastAsia="Calibri" w:cs="Times New Roman"/>
                  <w:sz w:val="16"/>
                  <w:szCs w:val="16"/>
                  <w:lang w:val="en-GB" w:eastAsia="zh-CN"/>
                </w:rPr>
                <w:t>8</w:t>
              </w:r>
            </w:ins>
            <w:del w:author="Carmen Garcia Montero" w:date="2025-11-03T12:00:00Z" w:id="4348">
              <w:r w:rsidRPr="00117039" w:rsidDel="00F346D8" w:rsidR="00DE66DD">
                <w:rPr>
                  <w:rFonts w:ascii="Times New Roman" w:hAnsi="Times New Roman" w:eastAsia="Calibri" w:cs="Times New Roman"/>
                  <w:sz w:val="16"/>
                  <w:szCs w:val="16"/>
                  <w:lang w:val="en-GB" w:eastAsia="zh-CN"/>
                </w:rPr>
                <w:delText>22</w:delText>
              </w:r>
            </w:del>
            <w:r w:rsidRPr="00117039" w:rsidDel="00DE66DD" w:rsidR="00344636">
              <w:rPr>
                <w:rFonts w:ascii="Times New Roman" w:hAnsi="Times New Roman" w:eastAsia="Calibri" w:cs="Times New Roman"/>
                <w:sz w:val="16"/>
                <w:szCs w:val="16"/>
                <w:lang w:val="en-GB" w:eastAsia="zh-CN"/>
              </w:rPr>
              <w:t>.4</w:t>
            </w:r>
          </w:p>
        </w:tc>
        <w:tc>
          <w:tcPr>
            <w:tcW w:w="1573" w:type="dxa"/>
            <w:tcPrChange w:author="Fernando Dominguez" w:date="2025-11-03T09:17:00Z" w:id="4349">
              <w:tcPr>
                <w:tcW w:w="1573" w:type="dxa"/>
              </w:tcPr>
            </w:tcPrChange>
          </w:tcPr>
          <w:p w:rsidRPr="00117039" w:rsidR="00175CC7" w:rsidP="00117039" w:rsidRDefault="00175CC7" w14:paraId="2146229C" w14:textId="52D41A2D">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Notify about successful SP</w:t>
            </w:r>
            <w:r w:rsidRPr="00117039" w:rsidR="00344636">
              <w:rPr>
                <w:rFonts w:ascii="Times New Roman" w:hAnsi="Times New Roman" w:eastAsia="Calibri" w:cs="Times New Roman"/>
                <w:sz w:val="16"/>
                <w:szCs w:val="16"/>
                <w:lang w:val="en-GB" w:eastAsia="zh-CN"/>
              </w:rPr>
              <w:t>U or SPG</w:t>
            </w:r>
            <w:r w:rsidRPr="00117039">
              <w:rPr>
                <w:rFonts w:ascii="Times New Roman" w:hAnsi="Times New Roman" w:eastAsia="Calibri" w:cs="Times New Roman"/>
                <w:sz w:val="16"/>
                <w:szCs w:val="16"/>
                <w:lang w:val="en-GB" w:eastAsia="zh-CN"/>
              </w:rPr>
              <w:t xml:space="preserve"> registration</w:t>
            </w:r>
          </w:p>
        </w:tc>
        <w:tc>
          <w:tcPr>
            <w:tcW w:w="2884" w:type="dxa"/>
            <w:tcPrChange w:author="Fernando Dominguez" w:date="2025-11-03T09:17:00Z" w:id="4350">
              <w:tcPr>
                <w:tcW w:w="2884" w:type="dxa"/>
              </w:tcPr>
            </w:tcPrChange>
          </w:tcPr>
          <w:p w:rsidRPr="00117039" w:rsidR="00175CC7" w:rsidP="00117039" w:rsidRDefault="00175CC7" w14:paraId="1AAA7232" w14:textId="250BEA2A">
            <w:pPr>
              <w:widowControl w:val="0"/>
              <w:spacing w:after="0" w:line="276" w:lineRule="auto"/>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 xml:space="preserve">The SP module </w:t>
            </w:r>
            <w:r w:rsidRPr="00117039" w:rsidR="00344636">
              <w:rPr>
                <w:rFonts w:ascii="Times New Roman" w:hAnsi="Times New Roman" w:cs="Times New Roman" w:eastAsiaTheme="minorEastAsia"/>
                <w:sz w:val="16"/>
                <w:szCs w:val="16"/>
                <w:lang w:val="en-GB" w:eastAsia="zh-CN"/>
              </w:rPr>
              <w:t xml:space="preserve">administrator </w:t>
            </w:r>
            <w:r w:rsidRPr="00117039">
              <w:rPr>
                <w:rFonts w:ascii="Times New Roman" w:hAnsi="Times New Roman" w:cs="Times New Roman" w:eastAsiaTheme="minorEastAsia"/>
                <w:sz w:val="16"/>
                <w:szCs w:val="16"/>
                <w:lang w:val="en-GB" w:eastAsia="zh-CN"/>
              </w:rPr>
              <w:t xml:space="preserve">informs the service provider about the result of </w:t>
            </w:r>
            <w:r w:rsidRPr="00117039" w:rsidR="00344636">
              <w:rPr>
                <w:rFonts w:ascii="Times New Roman" w:hAnsi="Times New Roman" w:cs="Times New Roman" w:eastAsiaTheme="minorEastAsia"/>
                <w:sz w:val="16"/>
                <w:szCs w:val="16"/>
                <w:lang w:val="en-GB" w:eastAsia="zh-CN"/>
              </w:rPr>
              <w:t xml:space="preserve">the requested </w:t>
            </w:r>
            <w:r w:rsidRPr="00117039">
              <w:rPr>
                <w:rFonts w:ascii="Times New Roman" w:hAnsi="Times New Roman" w:cs="Times New Roman" w:eastAsiaTheme="minorEastAsia"/>
                <w:sz w:val="16"/>
                <w:szCs w:val="16"/>
                <w:lang w:val="en-GB" w:eastAsia="zh-CN"/>
              </w:rPr>
              <w:t>registration</w:t>
            </w:r>
            <w:r w:rsidRPr="00117039" w:rsidR="00344636">
              <w:rPr>
                <w:rFonts w:ascii="Times New Roman" w:hAnsi="Times New Roman" w:cs="Times New Roman" w:eastAsiaTheme="minorEastAsia"/>
                <w:sz w:val="16"/>
                <w:szCs w:val="16"/>
                <w:lang w:val="en-GB" w:eastAsia="zh-CN"/>
              </w:rPr>
              <w:t xml:space="preserve"> of SPU or SPG</w:t>
            </w:r>
          </w:p>
        </w:tc>
        <w:tc>
          <w:tcPr>
            <w:tcW w:w="1317" w:type="dxa"/>
            <w:tcPrChange w:author="Fernando Dominguez" w:date="2025-11-03T09:17:00Z" w:id="4351">
              <w:tcPr>
                <w:tcW w:w="1317" w:type="dxa"/>
              </w:tcPr>
            </w:tcPrChange>
          </w:tcPr>
          <w:p w:rsidRPr="00117039" w:rsidR="00175CC7" w:rsidP="00117039" w:rsidRDefault="00175CC7" w14:paraId="17EBB27F" w14:textId="0045AA15">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SP module </w:t>
            </w:r>
            <w:r w:rsidRPr="00117039" w:rsidR="00344636">
              <w:rPr>
                <w:rFonts w:ascii="Times New Roman" w:hAnsi="Times New Roman" w:eastAsia="Calibri" w:cs="Times New Roman"/>
                <w:sz w:val="16"/>
                <w:szCs w:val="16"/>
                <w:lang w:val="en-GB" w:eastAsia="zh-CN"/>
              </w:rPr>
              <w:t>administrator</w:t>
            </w:r>
          </w:p>
        </w:tc>
        <w:tc>
          <w:tcPr>
            <w:tcW w:w="1319" w:type="dxa"/>
            <w:tcPrChange w:author="Fernando Dominguez" w:date="2025-11-03T09:17:00Z" w:id="4352">
              <w:tcPr>
                <w:tcW w:w="1319" w:type="dxa"/>
              </w:tcPr>
            </w:tcPrChange>
          </w:tcPr>
          <w:p w:rsidRPr="00117039" w:rsidR="00175CC7" w:rsidP="00117039" w:rsidRDefault="00175CC7" w14:paraId="482B6CCE"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4353">
              <w:tcPr>
                <w:tcW w:w="1236" w:type="dxa"/>
                <w:gridSpan w:val="2"/>
              </w:tcPr>
            </w:tcPrChange>
          </w:tcPr>
          <w:p w:rsidRPr="00117039" w:rsidR="00175CC7" w:rsidP="00117039" w:rsidRDefault="0051268E" w14:paraId="44F9FD4B" w14:textId="5433E6A2">
            <w:pPr>
              <w:widowControl w:val="0"/>
              <w:spacing w:after="0" w:line="276" w:lineRule="auto"/>
              <w:rPr>
                <w:rFonts w:ascii="Times New Roman" w:hAnsi="Times New Roman" w:eastAsia="Calibri" w:cs="Times New Roman"/>
                <w:sz w:val="16"/>
                <w:szCs w:val="16"/>
                <w:lang w:val="en-GB" w:eastAsia="zh-CN"/>
              </w:rPr>
            </w:pPr>
            <w:ins w:author="Carmen Garcia Montero" w:date="2025-11-03T15:00:00Z" w:id="4354">
              <w:r>
                <w:rPr>
                  <w:rFonts w:ascii="Times New Roman" w:hAnsi="Times New Roman" w:eastAsia="Calibri" w:cs="Times New Roman"/>
                  <w:sz w:val="16"/>
                  <w:szCs w:val="16"/>
                  <w:lang w:val="en-GB" w:eastAsia="zh-CN"/>
                </w:rPr>
                <w:t>AU</w:t>
              </w:r>
            </w:ins>
            <w:del w:author="Carmen Garcia Montero" w:date="2025-11-03T15:00:00Z" w:id="4355">
              <w:r w:rsidDel="0051268E" w:rsidR="00923CDD">
                <w:rPr>
                  <w:rFonts w:ascii="Times New Roman" w:hAnsi="Times New Roman" w:eastAsia="Calibri" w:cs="Times New Roman"/>
                  <w:sz w:val="16"/>
                  <w:szCs w:val="16"/>
                  <w:lang w:val="en-GB" w:eastAsia="zh-CN"/>
                </w:rPr>
                <w:delText>BE</w:delText>
              </w:r>
            </w:del>
            <w:r w:rsidRPr="00117039" w:rsidR="00175CC7">
              <w:rPr>
                <w:rFonts w:ascii="Times New Roman" w:hAnsi="Times New Roman" w:eastAsia="Calibri" w:cs="Times New Roman"/>
                <w:sz w:val="16"/>
                <w:szCs w:val="16"/>
                <w:lang w:val="en-GB" w:eastAsia="zh-CN"/>
              </w:rPr>
              <w:t xml:space="preserve"> – </w:t>
            </w:r>
            <w:r w:rsidRPr="00117039" w:rsidR="00A46230">
              <w:rPr>
                <w:rFonts w:ascii="Times New Roman" w:hAnsi="Times New Roman" w:eastAsia="Calibri" w:cs="Times New Roman"/>
                <w:sz w:val="16"/>
                <w:szCs w:val="16"/>
                <w:lang w:val="en-GB" w:eastAsia="zh-CN"/>
              </w:rPr>
              <w:t xml:space="preserve">SPU or SPG </w:t>
            </w:r>
            <w:r w:rsidRPr="00117039" w:rsidR="00175CC7">
              <w:rPr>
                <w:rFonts w:ascii="Times New Roman" w:hAnsi="Times New Roman" w:eastAsia="Calibri" w:cs="Times New Roman"/>
                <w:sz w:val="16"/>
                <w:szCs w:val="16"/>
                <w:lang w:val="en-GB" w:eastAsia="zh-CN"/>
              </w:rPr>
              <w:t>registration confirmation</w:t>
            </w:r>
          </w:p>
        </w:tc>
      </w:tr>
    </w:tbl>
    <w:p w:rsidRPr="00117039" w:rsidR="000059D6" w:rsidRDefault="000059D6" w14:paraId="0BB7FC51" w14:textId="32773B5C">
      <w:pPr>
        <w:rPr>
          <w:lang w:val="en-GB"/>
        </w:rPr>
      </w:pPr>
    </w:p>
    <w:p w:rsidRPr="00117039" w:rsidR="00472CE1" w:rsidRDefault="00472CE1" w14:paraId="2CE76933" w14:textId="57BD3CBD">
      <w:pPr>
        <w:rPr>
          <w:lang w:val="en-GB"/>
        </w:rPr>
      </w:pPr>
    </w:p>
    <w:p w:rsidRPr="00117039" w:rsidR="00327A9B" w:rsidP="00327A9B" w:rsidRDefault="00327A9B" w14:paraId="4CAC86FE" w14:textId="3C992A6A">
      <w:pPr>
        <w:keepNext/>
        <w:spacing w:line="276" w:lineRule="auto"/>
        <w:rPr>
          <w:rFonts w:ascii="Times New Roman" w:hAnsi="Times New Roman" w:cs="Times New Roman"/>
          <w:lang w:val="en-GB"/>
        </w:rPr>
      </w:pPr>
      <w:r w:rsidRPr="00EB5A57">
        <w:rPr>
          <w:rFonts w:ascii="Times New Roman" w:hAnsi="Times New Roman" w:cs="Times New Roman"/>
          <w:lang w:val="en-GB"/>
        </w:rPr>
        <w:t xml:space="preserve">Diagram </w:t>
      </w:r>
      <w:ins w:author="Carmen Garcia Montero" w:date="2025-11-03T12:01:00Z" w:id="4356">
        <w:r w:rsidR="00F70DCD">
          <w:rPr>
            <w:rFonts w:ascii="Times New Roman" w:hAnsi="Times New Roman" w:cs="Times New Roman"/>
            <w:lang w:val="en-GB"/>
          </w:rPr>
          <w:t>1</w:t>
        </w:r>
      </w:ins>
      <w:ins w:author="Carmen Garcia Montero" w:date="2025-11-03T12:08:00Z" w:id="4357">
        <w:r w:rsidR="00BF1954">
          <w:rPr>
            <w:rFonts w:ascii="Times New Roman" w:hAnsi="Times New Roman" w:cs="Times New Roman"/>
            <w:lang w:val="en-GB"/>
          </w:rPr>
          <w:t>8</w:t>
        </w:r>
      </w:ins>
      <w:del w:author="Carmen Garcia Montero" w:date="2025-11-03T12:01:00Z" w:id="4358">
        <w:r w:rsidDel="00F70DCD">
          <w:rPr>
            <w:rFonts w:ascii="Times New Roman" w:hAnsi="Times New Roman" w:cs="Times New Roman"/>
            <w:lang w:val="en-GB"/>
          </w:rPr>
          <w:delText>22</w:delText>
        </w:r>
      </w:del>
      <w:r w:rsidRPr="00EB5A57">
        <w:rPr>
          <w:rFonts w:ascii="Times New Roman" w:hAnsi="Times New Roman" w:cs="Times New Roman"/>
          <w:lang w:val="en-GB"/>
        </w:rPr>
        <w:t xml:space="preserve"> – Procedure ‘</w:t>
      </w:r>
      <w:r w:rsidRPr="005C02F3">
        <w:rPr>
          <w:rFonts w:ascii="Times New Roman" w:hAnsi="Times New Roman" w:cs="Times New Roman"/>
          <w:lang w:val="en-GB"/>
        </w:rPr>
        <w:t>SPU or SPG registration</w:t>
      </w:r>
      <w:r>
        <w:rPr>
          <w:rFonts w:ascii="Times New Roman" w:hAnsi="Times New Roman" w:cs="Times New Roman"/>
          <w:lang w:val="en-GB"/>
        </w:rPr>
        <w:t>’</w:t>
      </w:r>
      <w:r w:rsidRPr="00EB5A57">
        <w:rPr>
          <w:rFonts w:ascii="Times New Roman" w:hAnsi="Times New Roman" w:cs="Times New Roman"/>
          <w:lang w:val="en-GB"/>
        </w:rPr>
        <w:t>.</w:t>
      </w:r>
    </w:p>
    <w:p w:rsidRPr="00117039" w:rsidR="00327A9B" w:rsidP="00327A9B" w:rsidRDefault="00327A9B" w14:paraId="11C3A3F4" w14:textId="26B0EB90">
      <w:pPr>
        <w:rPr>
          <w:lang w:val="en-GB"/>
        </w:rPr>
      </w:pPr>
      <w:r>
        <w:rPr>
          <w:noProof/>
        </w:rPr>
        <w:drawing>
          <wp:inline distT="0" distB="0" distL="0" distR="0" wp14:anchorId="4DCCBF5E" wp14:editId="42D65C34">
            <wp:extent cx="5760720" cy="2460625"/>
            <wp:effectExtent l="0" t="0" r="0" b="0"/>
            <wp:docPr id="869756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56263" name="Picture 1" descr="A screenshot of a computer&#10;&#10;AI-generated content may be incorrect."/>
                    <pic:cNvPicPr/>
                  </pic:nvPicPr>
                  <pic:blipFill>
                    <a:blip r:embed="rId39"/>
                    <a:stretch>
                      <a:fillRect/>
                    </a:stretch>
                  </pic:blipFill>
                  <pic:spPr>
                    <a:xfrm>
                      <a:off x="0" y="0"/>
                      <a:ext cx="5760720" cy="2460625"/>
                    </a:xfrm>
                    <a:prstGeom prst="rect">
                      <a:avLst/>
                    </a:prstGeom>
                  </pic:spPr>
                </pic:pic>
              </a:graphicData>
            </a:graphic>
          </wp:inline>
        </w:drawing>
      </w:r>
    </w:p>
    <w:p w:rsidRPr="00117039" w:rsidR="00327A9B" w:rsidP="00327A9B" w:rsidRDefault="00327A9B" w14:paraId="19758DC7" w14:textId="77777777">
      <w:pPr>
        <w:rPr>
          <w:lang w:val="en-GB"/>
        </w:rPr>
      </w:pPr>
    </w:p>
    <w:p w:rsidRPr="00117039" w:rsidR="000059D6" w:rsidRDefault="000059D6" w14:paraId="42887ED3" w14:textId="77777777">
      <w:pPr>
        <w:rPr>
          <w:lang w:val="en-GB"/>
        </w:rPr>
      </w:pPr>
    </w:p>
    <w:tbl>
      <w:tblPr>
        <w:tblStyle w:val="TableGrid"/>
        <w:tblW w:w="9016"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4359">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4360">
          <w:tblGrid>
            <w:gridCol w:w="17"/>
            <w:gridCol w:w="687"/>
            <w:gridCol w:w="1573"/>
            <w:gridCol w:w="2884"/>
            <w:gridCol w:w="1317"/>
            <w:gridCol w:w="1319"/>
            <w:gridCol w:w="1112"/>
            <w:gridCol w:w="124"/>
          </w:tblGrid>
        </w:tblGridChange>
      </w:tblGrid>
      <w:tr w:rsidRPr="00BE662D" w:rsidR="00A410FE" w:rsidTr="0010715E" w14:paraId="2927680D" w14:textId="77777777">
        <w:trPr>
          <w:gridAfter w:val="1"/>
          <w:wAfter w:w="108" w:type="dxa"/>
          <w:trHeight w:val="300"/>
          <w:trPrChange w:author="Fernando Dominguez" w:date="2025-09-12T14:02:00Z" w:id="4361">
            <w:trPr>
              <w:gridBefore w:val="1"/>
              <w:trHeight w:val="300"/>
            </w:trPr>
          </w:trPrChange>
        </w:trPr>
        <w:tc>
          <w:tcPr>
            <w:tcW w:w="9016" w:type="dxa"/>
            <w:gridSpan w:val="6"/>
            <w:shd w:val="clear" w:color="auto" w:fill="D0CECE" w:themeFill="background2" w:themeFillShade="E6"/>
            <w:vAlign w:val="center"/>
            <w:tcPrChange w:author="Fernando Dominguez" w:date="2025-09-12T14:02:00Z" w:id="4362">
              <w:tcPr>
                <w:tcW w:w="9016" w:type="dxa"/>
                <w:gridSpan w:val="7"/>
                <w:shd w:val="clear" w:color="auto" w:fill="D0CECE" w:themeFill="background2" w:themeFillShade="E6"/>
              </w:tcPr>
            </w:tcPrChange>
          </w:tcPr>
          <w:p w:rsidRPr="00117039" w:rsidR="00A410FE" w:rsidRDefault="00A410FE" w14:paraId="4E443162" w14:textId="4C9F09FF">
            <w:pPr>
              <w:widowControl w:val="0"/>
              <w:spacing w:after="0" w:line="276" w:lineRule="auto"/>
              <w:jc w:val="center"/>
              <w:rPr>
                <w:rFonts w:ascii="Times New Roman" w:hAnsi="Times New Roman" w:eastAsia="Arial" w:cs="Times New Roman"/>
                <w:b/>
                <w:i/>
                <w:sz w:val="16"/>
                <w:szCs w:val="16"/>
                <w:highlight w:val="yellow"/>
                <w:lang w:val="en-GB" w:eastAsia="zh-CN"/>
              </w:rPr>
            </w:pPr>
            <w:r w:rsidRPr="00117039">
              <w:rPr>
                <w:rFonts w:ascii="Times New Roman" w:hAnsi="Times New Roman" w:cs="Times New Roman"/>
                <w:i/>
                <w:sz w:val="24"/>
                <w:szCs w:val="24"/>
                <w:lang w:val="en-GB" w:eastAsia="zh-CN"/>
              </w:rPr>
              <w:br w:type="page"/>
            </w:r>
            <w:r w:rsidRPr="00117039">
              <w:rPr>
                <w:rFonts w:ascii="Times New Roman" w:hAnsi="Times New Roman" w:eastAsia="Calibri" w:cs="Times New Roman"/>
                <w:b/>
                <w:i/>
                <w:sz w:val="16"/>
                <w:szCs w:val="16"/>
                <w:highlight w:val="yellow"/>
                <w:lang w:val="en-GB" w:eastAsia="zh-CN"/>
              </w:rPr>
              <w:t>Table III.</w:t>
            </w:r>
            <w:ins w:author="Carmen Garcia Montero" w:date="2025-11-03T12:08:00Z" w:id="4363">
              <w:r w:rsidR="00632A05">
                <w:rPr>
                  <w:rFonts w:ascii="Times New Roman" w:hAnsi="Times New Roman" w:eastAsia="Calibri" w:cs="Times New Roman"/>
                  <w:b/>
                  <w:i/>
                  <w:sz w:val="16"/>
                  <w:szCs w:val="16"/>
                  <w:highlight w:val="yellow"/>
                  <w:lang w:val="en-GB" w:eastAsia="zh-CN"/>
                </w:rPr>
                <w:t>19</w:t>
              </w:r>
            </w:ins>
            <w:del w:author="Carmen Garcia Montero" w:date="2025-11-03T12:08:00Z" w:id="4364">
              <w:r w:rsidRPr="00117039" w:rsidDel="00632A05" w:rsidR="002375DD">
                <w:rPr>
                  <w:rFonts w:ascii="Times New Roman" w:hAnsi="Times New Roman" w:eastAsia="Calibri" w:cs="Times New Roman"/>
                  <w:b/>
                  <w:i/>
                  <w:sz w:val="16"/>
                  <w:szCs w:val="16"/>
                  <w:highlight w:val="yellow"/>
                  <w:lang w:val="en-GB" w:eastAsia="zh-CN"/>
                </w:rPr>
                <w:delText>2</w:delText>
              </w:r>
            </w:del>
            <w:del w:author="Carmen Garcia Montero" w:date="2025-11-03T12:01:00Z" w:id="4365">
              <w:r w:rsidRPr="00117039" w:rsidDel="00F70DCD" w:rsidR="002375DD">
                <w:rPr>
                  <w:rFonts w:ascii="Times New Roman" w:hAnsi="Times New Roman" w:eastAsia="Calibri" w:cs="Times New Roman"/>
                  <w:b/>
                  <w:i/>
                  <w:sz w:val="16"/>
                  <w:szCs w:val="16"/>
                  <w:highlight w:val="yellow"/>
                  <w:lang w:val="en-GB" w:eastAsia="zh-CN"/>
                </w:rPr>
                <w:delText>3</w:delText>
              </w:r>
            </w:del>
            <w:r w:rsidRPr="00117039">
              <w:rPr>
                <w:rFonts w:ascii="Times New Roman" w:hAnsi="Times New Roman" w:eastAsia="Arial" w:cs="Times New Roman"/>
                <w:b/>
                <w:i/>
                <w:sz w:val="16"/>
                <w:szCs w:val="16"/>
                <w:highlight w:val="yellow"/>
                <w:lang w:val="en-GB" w:eastAsia="zh-CN"/>
              </w:rPr>
              <w:t xml:space="preserve"> – Procedure </w:t>
            </w:r>
            <w:ins w:author="Carmen Garcia Montero" w:date="2025-11-03T12:08:00Z" w:id="4366">
              <w:r w:rsidR="00632A05">
                <w:rPr>
                  <w:rFonts w:ascii="Times New Roman" w:hAnsi="Times New Roman" w:eastAsia="Arial" w:cs="Times New Roman"/>
                  <w:b/>
                  <w:i/>
                  <w:sz w:val="16"/>
                  <w:szCs w:val="16"/>
                  <w:highlight w:val="yellow"/>
                  <w:lang w:val="en-GB" w:eastAsia="zh-CN"/>
                </w:rPr>
                <w:t>19</w:t>
              </w:r>
            </w:ins>
            <w:del w:author="Carmen Garcia Montero" w:date="2025-11-03T12:08:00Z" w:id="4367">
              <w:r w:rsidRPr="00117039" w:rsidDel="00632A05" w:rsidR="002375DD">
                <w:rPr>
                  <w:rFonts w:ascii="Times New Roman" w:hAnsi="Times New Roman" w:eastAsia="Arial" w:cs="Times New Roman"/>
                  <w:b/>
                  <w:i/>
                  <w:sz w:val="16"/>
                  <w:szCs w:val="16"/>
                  <w:highlight w:val="yellow"/>
                  <w:lang w:val="en-GB" w:eastAsia="zh-CN"/>
                </w:rPr>
                <w:delText>2</w:delText>
              </w:r>
            </w:del>
            <w:del w:author="Carmen Garcia Montero" w:date="2025-11-03T12:01:00Z" w:id="4368">
              <w:r w:rsidRPr="00117039" w:rsidDel="00F70DCD" w:rsidR="002375DD">
                <w:rPr>
                  <w:rFonts w:ascii="Times New Roman" w:hAnsi="Times New Roman" w:eastAsia="Arial" w:cs="Times New Roman"/>
                  <w:b/>
                  <w:i/>
                  <w:sz w:val="16"/>
                  <w:szCs w:val="16"/>
                  <w:highlight w:val="yellow"/>
                  <w:lang w:val="en-GB" w:eastAsia="zh-CN"/>
                </w:rPr>
                <w:delText>3</w:delText>
              </w:r>
            </w:del>
          </w:p>
        </w:tc>
      </w:tr>
      <w:tr w:rsidRPr="00D26981" w:rsidR="00A410FE" w:rsidTr="0010715E" w14:paraId="71AAD374" w14:textId="77777777">
        <w:trPr>
          <w:gridAfter w:val="1"/>
          <w:wAfter w:w="108" w:type="dxa"/>
          <w:trHeight w:val="300"/>
          <w:trPrChange w:author="Fernando Dominguez" w:date="2025-09-12T14:02:00Z" w:id="4369">
            <w:trPr>
              <w:gridBefore w:val="1"/>
              <w:trHeight w:val="300"/>
            </w:trPr>
          </w:trPrChange>
        </w:trPr>
        <w:tc>
          <w:tcPr>
            <w:tcW w:w="2260" w:type="dxa"/>
            <w:gridSpan w:val="2"/>
            <w:shd w:val="clear" w:color="auto" w:fill="D0CECE" w:themeFill="background2" w:themeFillShade="E6"/>
            <w:vAlign w:val="center"/>
            <w:tcPrChange w:author="Fernando Dominguez" w:date="2025-09-12T14:02:00Z" w:id="4370">
              <w:tcPr>
                <w:tcW w:w="2260" w:type="dxa"/>
                <w:gridSpan w:val="2"/>
                <w:shd w:val="clear" w:color="auto" w:fill="D0CECE" w:themeFill="background2" w:themeFillShade="E6"/>
              </w:tcPr>
            </w:tcPrChange>
          </w:tcPr>
          <w:p w:rsidRPr="00117039" w:rsidR="00A410FE" w:rsidP="00117039" w:rsidRDefault="00A410FE" w14:paraId="67CF8054"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09-12T14:02:00Z" w:id="4371">
              <w:tcPr>
                <w:tcW w:w="6756" w:type="dxa"/>
                <w:gridSpan w:val="5"/>
              </w:tcPr>
            </w:tcPrChange>
          </w:tcPr>
          <w:p w:rsidRPr="00117039" w:rsidR="00A410FE" w:rsidP="00117039" w:rsidRDefault="007173B9" w14:paraId="1E7B0CE8" w14:textId="60B27297">
            <w:pPr>
              <w:pStyle w:val="Caption"/>
              <w:keepNext/>
              <w:spacing w:after="0"/>
              <w:rPr>
                <w:rFonts w:ascii="Times New Roman" w:hAnsi="Times New Roman" w:eastAsia="Calibri" w:cs="Times New Roman"/>
                <w:color w:val="auto"/>
                <w:sz w:val="16"/>
                <w:szCs w:val="16"/>
                <w:lang w:val="en-GB" w:eastAsia="zh-CN"/>
              </w:rPr>
            </w:pPr>
            <w:bookmarkStart w:name="_Toc212680698" w:id="4372"/>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Pr>
                <w:color w:val="auto"/>
                <w:lang w:val="en-GB"/>
              </w:rPr>
              <w:fldChar w:fldCharType="end"/>
            </w:r>
            <w:r w:rsidRPr="00117039" w:rsidR="00025B93">
              <w:rPr>
                <w:color w:val="auto"/>
                <w:lang w:val="en-GB"/>
              </w:rPr>
              <w:t xml:space="preserve"> </w:t>
            </w:r>
            <w:commentRangeStart w:id="4373"/>
            <w:r w:rsidRPr="00117039" w:rsidR="00A410FE">
              <w:rPr>
                <w:rFonts w:ascii="Times New Roman" w:hAnsi="Times New Roman" w:eastAsia="Calibri" w:cs="Times New Roman"/>
                <w:color w:val="auto"/>
                <w:sz w:val="16"/>
                <w:szCs w:val="16"/>
                <w:lang w:val="en-GB" w:eastAsia="zh-CN"/>
              </w:rPr>
              <w:t>SPU</w:t>
            </w:r>
            <w:r w:rsidRPr="00117039" w:rsidR="00522B6D">
              <w:rPr>
                <w:rFonts w:ascii="Times New Roman" w:hAnsi="Times New Roman" w:eastAsia="Calibri" w:cs="Times New Roman"/>
                <w:color w:val="auto"/>
                <w:sz w:val="16"/>
                <w:szCs w:val="16"/>
                <w:lang w:val="en-GB" w:eastAsia="zh-CN"/>
              </w:rPr>
              <w:t xml:space="preserve"> or SP</w:t>
            </w:r>
            <w:r w:rsidRPr="00117039" w:rsidR="00A410FE">
              <w:rPr>
                <w:rFonts w:ascii="Times New Roman" w:hAnsi="Times New Roman" w:eastAsia="Calibri" w:cs="Times New Roman"/>
                <w:color w:val="auto"/>
                <w:sz w:val="16"/>
                <w:szCs w:val="16"/>
                <w:lang w:val="en-GB" w:eastAsia="zh-CN"/>
              </w:rPr>
              <w:t xml:space="preserve">G </w:t>
            </w:r>
            <w:r w:rsidRPr="00117039" w:rsidR="00522B6D">
              <w:rPr>
                <w:rFonts w:ascii="Times New Roman" w:hAnsi="Times New Roman" w:eastAsia="Calibri" w:cs="Times New Roman"/>
                <w:color w:val="auto"/>
                <w:sz w:val="16"/>
                <w:szCs w:val="16"/>
                <w:lang w:val="en-GB" w:eastAsia="zh-CN"/>
              </w:rPr>
              <w:t>update</w:t>
            </w:r>
            <w:bookmarkEnd w:id="4372"/>
            <w:commentRangeEnd w:id="4373"/>
            <w:r w:rsidRPr="00117039" w:rsidR="0038580C">
              <w:rPr>
                <w:rStyle w:val="CommentReference"/>
                <w:rFonts w:ascii="Times New Roman" w:hAnsi="Times New Roman" w:eastAsia="Calibri" w:cs="Times New Roman"/>
                <w:color w:val="auto"/>
                <w:lang w:val="en-GB" w:eastAsia="zh-CN"/>
              </w:rPr>
              <w:commentReference w:id="4373"/>
            </w:r>
          </w:p>
        </w:tc>
      </w:tr>
      <w:tr w:rsidRPr="00390DC1" w:rsidR="00A410FE" w:rsidTr="0010715E" w14:paraId="3BDA3C71" w14:textId="77777777">
        <w:trPr>
          <w:gridAfter w:val="1"/>
          <w:wAfter w:w="108" w:type="dxa"/>
          <w:trHeight w:val="300"/>
          <w:trPrChange w:author="Fernando Dominguez" w:date="2025-09-12T14:02:00Z" w:id="4374">
            <w:trPr>
              <w:gridBefore w:val="1"/>
              <w:trHeight w:val="300"/>
            </w:trPr>
          </w:trPrChange>
        </w:trPr>
        <w:tc>
          <w:tcPr>
            <w:tcW w:w="687" w:type="dxa"/>
            <w:shd w:val="clear" w:color="auto" w:fill="D0CECE" w:themeFill="background2" w:themeFillShade="E6"/>
            <w:vAlign w:val="center"/>
            <w:tcPrChange w:author="Fernando Dominguez" w:date="2025-09-12T14:02:00Z" w:id="4375">
              <w:tcPr>
                <w:tcW w:w="687" w:type="dxa"/>
                <w:shd w:val="clear" w:color="auto" w:fill="D0CECE" w:themeFill="background2" w:themeFillShade="E6"/>
              </w:tcPr>
            </w:tcPrChange>
          </w:tcPr>
          <w:p w:rsidRPr="00117039" w:rsidR="00A410FE" w:rsidP="00117039" w:rsidRDefault="00A410FE" w14:paraId="417F0BAA" w14:textId="19D201F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4376">
              <w:tcPr>
                <w:tcW w:w="1573" w:type="dxa"/>
                <w:shd w:val="clear" w:color="auto" w:fill="D0CECE" w:themeFill="background2" w:themeFillShade="E6"/>
              </w:tcPr>
            </w:tcPrChange>
          </w:tcPr>
          <w:p w:rsidRPr="00117039" w:rsidR="00A410FE" w:rsidP="00117039" w:rsidRDefault="00A410FE" w14:paraId="41EF62C8"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4377">
              <w:tcPr>
                <w:tcW w:w="2884" w:type="dxa"/>
                <w:shd w:val="clear" w:color="auto" w:fill="D0CECE" w:themeFill="background2" w:themeFillShade="E6"/>
              </w:tcPr>
            </w:tcPrChange>
          </w:tcPr>
          <w:p w:rsidRPr="00117039" w:rsidR="00A410FE" w:rsidP="00117039" w:rsidRDefault="00A410FE" w14:paraId="17AD6D53"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4378">
              <w:tcPr>
                <w:tcW w:w="1317" w:type="dxa"/>
                <w:shd w:val="clear" w:color="auto" w:fill="D0CECE" w:themeFill="background2" w:themeFillShade="E6"/>
              </w:tcPr>
            </w:tcPrChange>
          </w:tcPr>
          <w:p w:rsidRPr="00117039" w:rsidR="00A410FE" w:rsidP="00117039" w:rsidRDefault="00A410FE" w14:paraId="7347B462"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4379">
              <w:tcPr>
                <w:tcW w:w="1319" w:type="dxa"/>
                <w:shd w:val="clear" w:color="auto" w:fill="D0CECE" w:themeFill="background2" w:themeFillShade="E6"/>
              </w:tcPr>
            </w:tcPrChange>
          </w:tcPr>
          <w:p w:rsidRPr="00117039" w:rsidR="00A410FE" w:rsidP="00117039" w:rsidRDefault="00A410FE" w14:paraId="20E00C63"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4380">
              <w:tcPr>
                <w:tcW w:w="1236" w:type="dxa"/>
                <w:gridSpan w:val="2"/>
                <w:shd w:val="clear" w:color="auto" w:fill="D0CECE" w:themeFill="background2" w:themeFillShade="E6"/>
              </w:tcPr>
            </w:tcPrChange>
          </w:tcPr>
          <w:p w:rsidRPr="00117039" w:rsidR="00A410FE" w:rsidP="00117039" w:rsidRDefault="00A410FE" w14:paraId="4E48044F"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D26981" w:rsidR="00A410FE" w:rsidTr="0010715E" w14:paraId="7BA43D31" w14:textId="77777777">
        <w:trPr>
          <w:trHeight w:val="300"/>
          <w:trPrChange w:author="Fernando Dominguez" w:date="2025-11-03T09:17:00Z" w:id="4381">
            <w:trPr>
              <w:gridBefore w:val="1"/>
              <w:trHeight w:val="300"/>
            </w:trPr>
          </w:trPrChange>
        </w:trPr>
        <w:tc>
          <w:tcPr>
            <w:tcW w:w="687" w:type="dxa"/>
            <w:tcPrChange w:author="Fernando Dominguez" w:date="2025-11-03T09:17:00Z" w:id="4382">
              <w:tcPr>
                <w:tcW w:w="687" w:type="dxa"/>
              </w:tcPr>
            </w:tcPrChange>
          </w:tcPr>
          <w:p w:rsidRPr="00117039" w:rsidR="00A410FE" w:rsidP="00117039" w:rsidRDefault="00632A05" w14:paraId="3E4D8A8D" w14:textId="49D63AFC">
            <w:pPr>
              <w:widowControl w:val="0"/>
              <w:spacing w:after="0" w:line="276" w:lineRule="auto"/>
              <w:rPr>
                <w:rFonts w:ascii="Times New Roman" w:hAnsi="Times New Roman" w:eastAsia="Calibri" w:cs="Times New Roman"/>
                <w:sz w:val="16"/>
                <w:szCs w:val="16"/>
                <w:lang w:val="en-GB" w:eastAsia="zh-CN"/>
              </w:rPr>
            </w:pPr>
            <w:ins w:author="Carmen Garcia Montero" w:date="2025-11-03T12:08:00Z" w:id="4383">
              <w:r>
                <w:rPr>
                  <w:rFonts w:ascii="Times New Roman" w:hAnsi="Times New Roman" w:eastAsia="Calibri" w:cs="Times New Roman"/>
                  <w:sz w:val="16"/>
                  <w:szCs w:val="16"/>
                  <w:lang w:val="en-GB" w:eastAsia="zh-CN"/>
                </w:rPr>
                <w:t>19</w:t>
              </w:r>
            </w:ins>
            <w:del w:author="Carmen Garcia Montero" w:date="2025-11-03T12:08:00Z" w:id="4384">
              <w:r w:rsidRPr="00117039" w:rsidDel="00632A05" w:rsidR="002375DD">
                <w:rPr>
                  <w:rFonts w:ascii="Times New Roman" w:hAnsi="Times New Roman" w:eastAsia="Calibri" w:cs="Times New Roman"/>
                  <w:sz w:val="16"/>
                  <w:szCs w:val="16"/>
                  <w:lang w:val="en-GB" w:eastAsia="zh-CN"/>
                </w:rPr>
                <w:delText>2</w:delText>
              </w:r>
            </w:del>
            <w:del w:author="Carmen Garcia Montero" w:date="2025-11-03T12:01:00Z" w:id="4385">
              <w:r w:rsidRPr="00117039" w:rsidDel="006422DB" w:rsidR="002375DD">
                <w:rPr>
                  <w:rFonts w:ascii="Times New Roman" w:hAnsi="Times New Roman" w:eastAsia="Calibri" w:cs="Times New Roman"/>
                  <w:sz w:val="16"/>
                  <w:szCs w:val="16"/>
                  <w:lang w:val="en-GB" w:eastAsia="zh-CN"/>
                </w:rPr>
                <w:delText>3</w:delText>
              </w:r>
            </w:del>
            <w:r w:rsidRPr="00117039" w:rsidR="00A410FE">
              <w:rPr>
                <w:rFonts w:ascii="Times New Roman" w:hAnsi="Times New Roman" w:eastAsia="Calibri" w:cs="Times New Roman"/>
                <w:sz w:val="16"/>
                <w:szCs w:val="16"/>
                <w:lang w:val="en-GB" w:eastAsia="zh-CN"/>
              </w:rPr>
              <w:t>.1</w:t>
            </w:r>
          </w:p>
        </w:tc>
        <w:tc>
          <w:tcPr>
            <w:tcW w:w="1573" w:type="dxa"/>
            <w:tcPrChange w:author="Fernando Dominguez" w:date="2025-11-03T09:17:00Z" w:id="4386">
              <w:tcPr>
                <w:tcW w:w="1573" w:type="dxa"/>
              </w:tcPr>
            </w:tcPrChange>
          </w:tcPr>
          <w:p w:rsidRPr="00117039" w:rsidR="00A410FE" w:rsidP="00117039" w:rsidRDefault="00A410FE" w14:paraId="3FC91259" w14:textId="52D94EA9">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Request </w:t>
            </w:r>
            <w:r w:rsidRPr="00117039" w:rsidR="006617D8">
              <w:rPr>
                <w:rFonts w:ascii="Times New Roman" w:hAnsi="Times New Roman" w:eastAsia="Calibri" w:cs="Times New Roman"/>
                <w:sz w:val="16"/>
                <w:szCs w:val="16"/>
                <w:lang w:val="en-GB" w:eastAsia="zh-CN"/>
              </w:rPr>
              <w:t>SPU or SPG</w:t>
            </w:r>
            <w:r w:rsidRPr="00117039" w:rsidR="00B03354">
              <w:rPr>
                <w:rFonts w:ascii="Times New Roman" w:hAnsi="Times New Roman" w:eastAsia="Calibri" w:cs="Times New Roman"/>
                <w:sz w:val="16"/>
                <w:szCs w:val="16"/>
                <w:lang w:val="en-GB" w:eastAsia="zh-CN"/>
              </w:rPr>
              <w:t xml:space="preserve"> update</w:t>
            </w:r>
            <w:r w:rsidRPr="00117039">
              <w:rPr>
                <w:rFonts w:ascii="Times New Roman" w:hAnsi="Times New Roman" w:eastAsia="Calibri" w:cs="Times New Roman"/>
                <w:sz w:val="16"/>
                <w:szCs w:val="16"/>
                <w:lang w:val="en-GB" w:eastAsia="zh-CN"/>
              </w:rPr>
              <w:t xml:space="preserve"> </w:t>
            </w:r>
          </w:p>
        </w:tc>
        <w:tc>
          <w:tcPr>
            <w:tcW w:w="2884" w:type="dxa"/>
            <w:tcPrChange w:author="Fernando Dominguez" w:date="2025-11-03T09:17:00Z" w:id="4387">
              <w:tcPr>
                <w:tcW w:w="2884" w:type="dxa"/>
              </w:tcPr>
            </w:tcPrChange>
          </w:tcPr>
          <w:p w:rsidRPr="00117039" w:rsidR="00CC1999" w:rsidP="00117039" w:rsidRDefault="00A410FE" w14:paraId="1FD1B2FB" w14:textId="343E9EC1">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w:t>
            </w:r>
            <w:del w:author="Kokki Teemu" w:date="2025-09-19T12:20:00Z" w:id="4388">
              <w:r w:rsidRPr="00117039" w:rsidDel="00150489" w:rsidR="00137AD4">
                <w:rPr>
                  <w:rFonts w:ascii="Times New Roman" w:hAnsi="Times New Roman" w:eastAsia="Calibri" w:cs="Times New Roman"/>
                  <w:sz w:val="16"/>
                  <w:szCs w:val="16"/>
                  <w:lang w:val="en-GB" w:eastAsia="zh-CN"/>
                </w:rPr>
                <w:delText xml:space="preserve">eligible </w:delText>
              </w:r>
            </w:del>
            <w:ins w:author="Kokki Teemu" w:date="2025-09-19T12:20:00Z" w:id="4389">
              <w:r w:rsidR="00150489">
                <w:rPr>
                  <w:rFonts w:ascii="Times New Roman" w:hAnsi="Times New Roman" w:eastAsia="Calibri" w:cs="Times New Roman"/>
                  <w:sz w:val="16"/>
                  <w:szCs w:val="16"/>
                  <w:lang w:val="en-GB" w:eastAsia="zh-CN"/>
                </w:rPr>
                <w:t>entitled</w:t>
              </w:r>
              <w:r w:rsidRPr="00117039" w:rsidR="00150489">
                <w:rPr>
                  <w:rFonts w:ascii="Times New Roman" w:hAnsi="Times New Roman" w:eastAsia="Calibri" w:cs="Times New Roman"/>
                  <w:sz w:val="16"/>
                  <w:szCs w:val="16"/>
                  <w:lang w:val="en-GB" w:eastAsia="zh-CN"/>
                </w:rPr>
                <w:t xml:space="preserve"> </w:t>
              </w:r>
            </w:ins>
            <w:r w:rsidRPr="00117039" w:rsidR="004E1538">
              <w:rPr>
                <w:rFonts w:ascii="Times New Roman" w:hAnsi="Times New Roman" w:eastAsia="Calibri" w:cs="Times New Roman"/>
                <w:sz w:val="16"/>
                <w:szCs w:val="16"/>
                <w:lang w:val="en-GB" w:eastAsia="zh-CN"/>
              </w:rPr>
              <w:t>party</w:t>
            </w:r>
            <w:r w:rsidRPr="00117039">
              <w:rPr>
                <w:rFonts w:ascii="Times New Roman" w:hAnsi="Times New Roman" w:eastAsia="Calibri" w:cs="Times New Roman"/>
                <w:sz w:val="16"/>
                <w:szCs w:val="16"/>
                <w:lang w:val="en-GB" w:eastAsia="zh-CN"/>
              </w:rPr>
              <w:t xml:space="preserve"> requests a</w:t>
            </w:r>
            <w:r w:rsidRPr="00117039" w:rsidR="00DB1C27">
              <w:rPr>
                <w:rFonts w:ascii="Times New Roman" w:hAnsi="Times New Roman" w:eastAsia="Calibri" w:cs="Times New Roman"/>
                <w:sz w:val="16"/>
                <w:szCs w:val="16"/>
                <w:lang w:val="en-GB" w:eastAsia="zh-CN"/>
              </w:rPr>
              <w:t>n update</w:t>
            </w:r>
            <w:r w:rsidRPr="00117039">
              <w:rPr>
                <w:rFonts w:ascii="Times New Roman" w:hAnsi="Times New Roman" w:eastAsia="Calibri" w:cs="Times New Roman"/>
                <w:sz w:val="16"/>
                <w:szCs w:val="16"/>
                <w:lang w:val="en-GB" w:eastAsia="zh-CN"/>
              </w:rPr>
              <w:t xml:space="preserve"> for </w:t>
            </w:r>
            <w:r w:rsidRPr="00117039" w:rsidR="00866691">
              <w:rPr>
                <w:rFonts w:ascii="Times New Roman" w:hAnsi="Times New Roman" w:eastAsia="Calibri" w:cs="Times New Roman"/>
                <w:sz w:val="16"/>
                <w:szCs w:val="16"/>
                <w:lang w:val="en-GB" w:eastAsia="zh-CN"/>
              </w:rPr>
              <w:t>the</w:t>
            </w:r>
            <w:r w:rsidRPr="00117039">
              <w:rPr>
                <w:rFonts w:ascii="Times New Roman" w:hAnsi="Times New Roman" w:eastAsia="Calibri" w:cs="Times New Roman"/>
                <w:sz w:val="16"/>
                <w:szCs w:val="16"/>
                <w:lang w:val="en-GB" w:eastAsia="zh-CN"/>
              </w:rPr>
              <w:t xml:space="preserve"> SPU or SPG </w:t>
            </w:r>
            <w:r w:rsidRPr="00117039" w:rsidR="00C961A9">
              <w:rPr>
                <w:rFonts w:ascii="Times New Roman" w:hAnsi="Times New Roman" w:eastAsia="Calibri" w:cs="Times New Roman"/>
                <w:sz w:val="16"/>
                <w:szCs w:val="16"/>
                <w:lang w:val="en-GB" w:eastAsia="zh-CN"/>
              </w:rPr>
              <w:t xml:space="preserve">providing </w:t>
            </w:r>
            <w:r w:rsidRPr="00117039" w:rsidR="00EA63F8">
              <w:rPr>
                <w:rFonts w:ascii="Times New Roman" w:hAnsi="Times New Roman" w:eastAsia="Calibri" w:cs="Times New Roman"/>
                <w:sz w:val="16"/>
                <w:szCs w:val="16"/>
                <w:lang w:val="en-GB" w:eastAsia="zh-CN"/>
              </w:rPr>
              <w:t xml:space="preserve">relevant data. </w:t>
            </w:r>
          </w:p>
        </w:tc>
        <w:tc>
          <w:tcPr>
            <w:tcW w:w="1317" w:type="dxa"/>
            <w:tcPrChange w:author="Fernando Dominguez" w:date="2025-11-03T09:17:00Z" w:id="4390">
              <w:tcPr>
                <w:tcW w:w="1317" w:type="dxa"/>
              </w:tcPr>
            </w:tcPrChange>
          </w:tcPr>
          <w:p w:rsidRPr="00117039" w:rsidR="00A410FE" w:rsidP="00117039" w:rsidRDefault="00137AD4" w14:paraId="4ACC0812" w14:textId="47096FCB">
            <w:pPr>
              <w:widowControl w:val="0"/>
              <w:spacing w:after="0" w:line="276" w:lineRule="auto"/>
              <w:rPr>
                <w:rFonts w:ascii="Times New Roman" w:hAnsi="Times New Roman" w:eastAsia="Calibri" w:cs="Times New Roman"/>
                <w:sz w:val="16"/>
                <w:szCs w:val="16"/>
                <w:lang w:val="en-GB" w:eastAsia="zh-CN"/>
              </w:rPr>
            </w:pPr>
            <w:commentRangeStart w:id="4391"/>
            <w:commentRangeStart w:id="4392"/>
            <w:del w:author="Kokki Teemu" w:date="2025-09-19T12:20:00Z" w:id="4393">
              <w:r w:rsidRPr="00117039" w:rsidDel="00150489">
                <w:rPr>
                  <w:rFonts w:ascii="Times New Roman" w:hAnsi="Times New Roman" w:eastAsia="Calibri" w:cs="Times New Roman"/>
                  <w:sz w:val="16"/>
                  <w:szCs w:val="16"/>
                  <w:lang w:val="en-GB" w:eastAsia="zh-CN"/>
                </w:rPr>
                <w:delText>Eligible</w:delText>
              </w:r>
              <w:r w:rsidRPr="00117039" w:rsidDel="00150489" w:rsidR="00B957F1">
                <w:rPr>
                  <w:rFonts w:ascii="Times New Roman" w:hAnsi="Times New Roman" w:eastAsia="Calibri" w:cs="Times New Roman"/>
                  <w:sz w:val="16"/>
                  <w:szCs w:val="16"/>
                  <w:lang w:val="en-GB" w:eastAsia="zh-CN"/>
                </w:rPr>
                <w:delText xml:space="preserve"> </w:delText>
              </w:r>
            </w:del>
            <w:ins w:author="Kokki Teemu" w:date="2025-09-19T12:20:00Z" w:id="4394">
              <w:r w:rsidR="00150489">
                <w:rPr>
                  <w:rFonts w:ascii="Times New Roman" w:hAnsi="Times New Roman" w:eastAsia="Calibri" w:cs="Times New Roman"/>
                  <w:sz w:val="16"/>
                  <w:szCs w:val="16"/>
                  <w:lang w:val="en-GB" w:eastAsia="zh-CN"/>
                </w:rPr>
                <w:t>Entitled</w:t>
              </w:r>
              <w:r w:rsidRPr="00117039" w:rsidR="00150489">
                <w:rPr>
                  <w:rFonts w:ascii="Times New Roman" w:hAnsi="Times New Roman" w:eastAsia="Calibri" w:cs="Times New Roman"/>
                  <w:sz w:val="16"/>
                  <w:szCs w:val="16"/>
                  <w:lang w:val="en-GB" w:eastAsia="zh-CN"/>
                </w:rPr>
                <w:t xml:space="preserve"> </w:t>
              </w:r>
            </w:ins>
            <w:r w:rsidRPr="00117039" w:rsidR="00B957F1">
              <w:rPr>
                <w:rFonts w:ascii="Times New Roman" w:hAnsi="Times New Roman" w:eastAsia="Calibri" w:cs="Times New Roman"/>
                <w:sz w:val="16"/>
                <w:szCs w:val="16"/>
                <w:lang w:val="en-GB" w:eastAsia="zh-CN"/>
              </w:rPr>
              <w:t>party</w:t>
            </w:r>
            <w:commentRangeEnd w:id="4391"/>
            <w:r w:rsidRPr="00117039">
              <w:rPr>
                <w:rStyle w:val="CommentReference"/>
                <w:rFonts w:ascii="Times New Roman" w:hAnsi="Times New Roman" w:eastAsia="Calibri" w:cs="Times New Roman"/>
                <w:lang w:val="en-GB" w:eastAsia="zh-CN"/>
              </w:rPr>
              <w:commentReference w:id="4391"/>
            </w:r>
            <w:commentRangeEnd w:id="4392"/>
            <w:r w:rsidRPr="00117039" w:rsidR="0008642F">
              <w:rPr>
                <w:rStyle w:val="CommentReference"/>
                <w:rFonts w:ascii="Times New Roman" w:hAnsi="Times New Roman" w:eastAsia="Calibri" w:cs="Times New Roman"/>
                <w:lang w:val="en-GB" w:eastAsia="zh-CN"/>
              </w:rPr>
              <w:commentReference w:id="4392"/>
            </w:r>
          </w:p>
        </w:tc>
        <w:tc>
          <w:tcPr>
            <w:tcW w:w="1319" w:type="dxa"/>
            <w:tcPrChange w:author="Fernando Dominguez" w:date="2025-11-03T09:17:00Z" w:id="4395">
              <w:tcPr>
                <w:tcW w:w="1319" w:type="dxa"/>
              </w:tcPr>
            </w:tcPrChange>
          </w:tcPr>
          <w:p w:rsidRPr="00117039" w:rsidR="00A410FE" w:rsidP="00117039" w:rsidRDefault="00A410FE" w14:paraId="105E7FEC"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236" w:type="dxa"/>
            <w:gridSpan w:val="2"/>
            <w:tcPrChange w:author="Fernando Dominguez" w:date="2025-11-03T09:17:00Z" w:id="4396">
              <w:tcPr>
                <w:tcW w:w="1236" w:type="dxa"/>
                <w:gridSpan w:val="2"/>
              </w:tcPr>
            </w:tcPrChange>
          </w:tcPr>
          <w:p w:rsidRPr="00117039" w:rsidR="00A410FE" w:rsidP="00117039" w:rsidRDefault="00781062" w14:paraId="145E2AFF" w14:textId="45BF4A8A">
            <w:pPr>
              <w:widowControl w:val="0"/>
              <w:spacing w:after="0" w:line="276" w:lineRule="auto"/>
              <w:rPr>
                <w:rFonts w:ascii="Times New Roman" w:hAnsi="Times New Roman" w:eastAsia="Calibri" w:cs="Times New Roman"/>
                <w:sz w:val="16"/>
                <w:szCs w:val="16"/>
                <w:lang w:val="en-GB" w:eastAsia="zh-CN"/>
              </w:rPr>
            </w:pPr>
            <w:ins w:author="Carmen Garcia Montero" w:date="2025-11-03T15:00:00Z" w:id="4397">
              <w:r>
                <w:rPr>
                  <w:rFonts w:ascii="Times New Roman" w:hAnsi="Times New Roman" w:eastAsia="Calibri" w:cs="Times New Roman"/>
                  <w:sz w:val="16"/>
                  <w:szCs w:val="16"/>
                  <w:lang w:val="en-GB" w:eastAsia="zh-CN"/>
                </w:rPr>
                <w:t>AV</w:t>
              </w:r>
            </w:ins>
            <w:del w:author="Carmen Garcia Montero" w:date="2025-11-03T15:00:00Z" w:id="4398">
              <w:r w:rsidDel="00781062" w:rsidR="00923CDD">
                <w:rPr>
                  <w:rFonts w:ascii="Times New Roman" w:hAnsi="Times New Roman" w:eastAsia="Calibri" w:cs="Times New Roman"/>
                  <w:sz w:val="16"/>
                  <w:szCs w:val="16"/>
                  <w:lang w:val="en-GB" w:eastAsia="zh-CN"/>
                </w:rPr>
                <w:delText>BF</w:delText>
              </w:r>
            </w:del>
            <w:r w:rsidRPr="00117039" w:rsidR="00A410FE">
              <w:rPr>
                <w:rFonts w:ascii="Times New Roman" w:hAnsi="Times New Roman" w:eastAsia="Calibri" w:cs="Times New Roman"/>
                <w:sz w:val="16"/>
                <w:szCs w:val="16"/>
                <w:lang w:val="en-GB" w:eastAsia="zh-CN"/>
              </w:rPr>
              <w:t xml:space="preserve"> – SPU</w:t>
            </w:r>
            <w:r w:rsidRPr="00117039" w:rsidR="00D200BD">
              <w:rPr>
                <w:rFonts w:ascii="Times New Roman" w:hAnsi="Times New Roman" w:eastAsia="Calibri" w:cs="Times New Roman"/>
                <w:sz w:val="16"/>
                <w:szCs w:val="16"/>
                <w:lang w:val="en-GB" w:eastAsia="zh-CN"/>
              </w:rPr>
              <w:t xml:space="preserve"> or SP</w:t>
            </w:r>
            <w:r w:rsidRPr="00117039" w:rsidR="00A410FE">
              <w:rPr>
                <w:rFonts w:ascii="Times New Roman" w:hAnsi="Times New Roman" w:eastAsia="Calibri" w:cs="Times New Roman"/>
                <w:sz w:val="16"/>
                <w:szCs w:val="16"/>
                <w:lang w:val="en-GB" w:eastAsia="zh-CN"/>
              </w:rPr>
              <w:t xml:space="preserve">G </w:t>
            </w:r>
            <w:r w:rsidRPr="00117039" w:rsidR="00D200BD">
              <w:rPr>
                <w:rFonts w:ascii="Times New Roman" w:hAnsi="Times New Roman" w:eastAsia="Calibri" w:cs="Times New Roman"/>
                <w:sz w:val="16"/>
                <w:szCs w:val="16"/>
                <w:lang w:val="en-GB" w:eastAsia="zh-CN"/>
              </w:rPr>
              <w:t>update</w:t>
            </w:r>
            <w:r w:rsidRPr="00117039" w:rsidR="00A410FE">
              <w:rPr>
                <w:rFonts w:ascii="Times New Roman" w:hAnsi="Times New Roman" w:eastAsia="Calibri" w:cs="Times New Roman"/>
                <w:sz w:val="16"/>
                <w:szCs w:val="16"/>
                <w:lang w:val="en-GB" w:eastAsia="zh-CN"/>
              </w:rPr>
              <w:t xml:space="preserve"> request</w:t>
            </w:r>
          </w:p>
        </w:tc>
      </w:tr>
      <w:tr w:rsidRPr="00390DC1" w:rsidR="00A410FE" w:rsidTr="0010715E" w14:paraId="7D598D13" w14:textId="77777777">
        <w:trPr>
          <w:trHeight w:val="300"/>
          <w:trPrChange w:author="Fernando Dominguez" w:date="2025-11-03T09:17:00Z" w:id="4399">
            <w:trPr>
              <w:gridBefore w:val="1"/>
              <w:trHeight w:val="300"/>
            </w:trPr>
          </w:trPrChange>
        </w:trPr>
        <w:tc>
          <w:tcPr>
            <w:tcW w:w="687" w:type="dxa"/>
            <w:tcPrChange w:author="Fernando Dominguez" w:date="2025-11-03T09:17:00Z" w:id="4400">
              <w:tcPr>
                <w:tcW w:w="687" w:type="dxa"/>
              </w:tcPr>
            </w:tcPrChange>
          </w:tcPr>
          <w:p w:rsidRPr="00117039" w:rsidR="00A410FE" w:rsidP="00117039" w:rsidRDefault="00632A05" w14:paraId="66CC88B8" w14:textId="55E07B83">
            <w:pPr>
              <w:widowControl w:val="0"/>
              <w:spacing w:after="0" w:line="276" w:lineRule="auto"/>
              <w:rPr>
                <w:rFonts w:ascii="Times New Roman" w:hAnsi="Times New Roman" w:eastAsia="Calibri" w:cs="Times New Roman"/>
                <w:sz w:val="16"/>
                <w:szCs w:val="16"/>
                <w:lang w:val="en-GB" w:eastAsia="zh-CN"/>
              </w:rPr>
            </w:pPr>
            <w:ins w:author="Carmen Garcia Montero" w:date="2025-11-03T12:08:00Z" w:id="4401">
              <w:r>
                <w:rPr>
                  <w:rFonts w:ascii="Times New Roman" w:hAnsi="Times New Roman" w:eastAsia="Calibri" w:cs="Times New Roman"/>
                  <w:sz w:val="16"/>
                  <w:szCs w:val="16"/>
                  <w:lang w:val="en-GB" w:eastAsia="zh-CN"/>
                </w:rPr>
                <w:t>19</w:t>
              </w:r>
            </w:ins>
            <w:del w:author="Carmen Garcia Montero" w:date="2025-11-03T12:08:00Z" w:id="4402">
              <w:r w:rsidRPr="00117039" w:rsidDel="00632A05" w:rsidR="002375DD">
                <w:rPr>
                  <w:rFonts w:ascii="Times New Roman" w:hAnsi="Times New Roman" w:eastAsia="Calibri" w:cs="Times New Roman"/>
                  <w:sz w:val="16"/>
                  <w:szCs w:val="16"/>
                  <w:lang w:val="en-GB" w:eastAsia="zh-CN"/>
                </w:rPr>
                <w:delText>2</w:delText>
              </w:r>
            </w:del>
            <w:del w:author="Carmen Garcia Montero" w:date="2025-11-03T12:01:00Z" w:id="4403">
              <w:r w:rsidRPr="00117039" w:rsidDel="006422DB" w:rsidR="002375DD">
                <w:rPr>
                  <w:rFonts w:ascii="Times New Roman" w:hAnsi="Times New Roman" w:eastAsia="Calibri" w:cs="Times New Roman"/>
                  <w:sz w:val="16"/>
                  <w:szCs w:val="16"/>
                  <w:lang w:val="en-GB" w:eastAsia="zh-CN"/>
                </w:rPr>
                <w:delText>3</w:delText>
              </w:r>
            </w:del>
            <w:r w:rsidRPr="00117039" w:rsidR="00A410FE">
              <w:rPr>
                <w:rFonts w:ascii="Times New Roman" w:hAnsi="Times New Roman" w:eastAsia="Calibri" w:cs="Times New Roman"/>
                <w:sz w:val="16"/>
                <w:szCs w:val="16"/>
                <w:lang w:val="en-GB" w:eastAsia="zh-CN"/>
              </w:rPr>
              <w:t>.2</w:t>
            </w:r>
          </w:p>
        </w:tc>
        <w:tc>
          <w:tcPr>
            <w:tcW w:w="1573" w:type="dxa"/>
            <w:tcPrChange w:author="Fernando Dominguez" w:date="2025-11-03T09:17:00Z" w:id="4404">
              <w:tcPr>
                <w:tcW w:w="1573" w:type="dxa"/>
              </w:tcPr>
            </w:tcPrChange>
          </w:tcPr>
          <w:p w:rsidRPr="00117039" w:rsidR="00A410FE" w:rsidP="00117039" w:rsidRDefault="00A410FE" w14:paraId="4FA5E7DD" w14:textId="713A7B86">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Validate </w:t>
            </w:r>
            <w:r w:rsidRPr="00117039" w:rsidR="002F2E17">
              <w:rPr>
                <w:rFonts w:ascii="Times New Roman" w:hAnsi="Times New Roman" w:eastAsia="Calibri" w:cs="Times New Roman"/>
                <w:sz w:val="16"/>
                <w:szCs w:val="16"/>
                <w:lang w:val="en-GB" w:eastAsia="zh-CN"/>
              </w:rPr>
              <w:t xml:space="preserve">SPU or SPG </w:t>
            </w:r>
            <w:r w:rsidRPr="00117039" w:rsidR="00B03354">
              <w:rPr>
                <w:rFonts w:ascii="Times New Roman" w:hAnsi="Times New Roman" w:eastAsia="Calibri" w:cs="Times New Roman"/>
                <w:sz w:val="16"/>
                <w:szCs w:val="16"/>
                <w:lang w:val="en-GB" w:eastAsia="zh-CN"/>
              </w:rPr>
              <w:t>update</w:t>
            </w:r>
            <w:r w:rsidRPr="00117039">
              <w:rPr>
                <w:rFonts w:ascii="Times New Roman" w:hAnsi="Times New Roman" w:eastAsia="Calibri" w:cs="Times New Roman"/>
                <w:sz w:val="16"/>
                <w:szCs w:val="16"/>
                <w:lang w:val="en-GB" w:eastAsia="zh-CN"/>
              </w:rPr>
              <w:t xml:space="preserve"> request</w:t>
            </w:r>
          </w:p>
        </w:tc>
        <w:tc>
          <w:tcPr>
            <w:tcW w:w="2884" w:type="dxa"/>
            <w:tcPrChange w:author="Fernando Dominguez" w:date="2025-11-03T09:17:00Z" w:id="4405">
              <w:tcPr>
                <w:tcW w:w="2884" w:type="dxa"/>
              </w:tcPr>
            </w:tcPrChange>
          </w:tcPr>
          <w:p w:rsidRPr="00117039" w:rsidR="00A410FE" w:rsidP="00117039" w:rsidRDefault="00A410FE" w14:paraId="2ABCEE24" w14:textId="0ED60DDB">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SP module administrator validates whether the request of the </w:t>
            </w:r>
            <w:del w:author="Kokki Teemu" w:date="2025-09-19T12:20:00Z" w:id="4406">
              <w:r w:rsidRPr="00117039" w:rsidDel="003D17C5" w:rsidR="00C961A9">
                <w:rPr>
                  <w:rFonts w:ascii="Times New Roman" w:hAnsi="Times New Roman" w:eastAsia="Calibri" w:cs="Times New Roman"/>
                  <w:sz w:val="16"/>
                  <w:szCs w:val="16"/>
                  <w:lang w:val="en-GB" w:eastAsia="zh-CN"/>
                </w:rPr>
                <w:delText>eligible</w:delText>
              </w:r>
              <w:r w:rsidRPr="00117039" w:rsidDel="003D17C5" w:rsidR="00391BBA">
                <w:rPr>
                  <w:rFonts w:ascii="Times New Roman" w:hAnsi="Times New Roman" w:eastAsia="Calibri" w:cs="Times New Roman"/>
                  <w:sz w:val="16"/>
                  <w:szCs w:val="16"/>
                  <w:lang w:val="en-GB" w:eastAsia="zh-CN"/>
                </w:rPr>
                <w:delText xml:space="preserve"> </w:delText>
              </w:r>
            </w:del>
            <w:ins w:author="Kokki Teemu" w:date="2025-09-19T12:20:00Z" w:id="4407">
              <w:r w:rsidR="003D17C5">
                <w:rPr>
                  <w:rFonts w:ascii="Times New Roman" w:hAnsi="Times New Roman" w:eastAsia="Calibri" w:cs="Times New Roman"/>
                  <w:sz w:val="16"/>
                  <w:szCs w:val="16"/>
                  <w:lang w:val="en-GB" w:eastAsia="zh-CN"/>
                </w:rPr>
                <w:t>entitled</w:t>
              </w:r>
              <w:r w:rsidRPr="00117039" w:rsidR="003D17C5">
                <w:rPr>
                  <w:rFonts w:ascii="Times New Roman" w:hAnsi="Times New Roman" w:eastAsia="Calibri" w:cs="Times New Roman"/>
                  <w:sz w:val="16"/>
                  <w:szCs w:val="16"/>
                  <w:lang w:val="en-GB" w:eastAsia="zh-CN"/>
                </w:rPr>
                <w:t xml:space="preserve"> </w:t>
              </w:r>
            </w:ins>
            <w:r w:rsidRPr="00117039" w:rsidR="00391BBA">
              <w:rPr>
                <w:rFonts w:ascii="Times New Roman" w:hAnsi="Times New Roman" w:eastAsia="Calibri" w:cs="Times New Roman"/>
                <w:sz w:val="16"/>
                <w:szCs w:val="16"/>
                <w:lang w:val="en-GB" w:eastAsia="zh-CN"/>
              </w:rPr>
              <w:t>party</w:t>
            </w:r>
            <w:r w:rsidRPr="00117039">
              <w:rPr>
                <w:rFonts w:ascii="Times New Roman" w:hAnsi="Times New Roman" w:eastAsia="Calibri" w:cs="Times New Roman"/>
                <w:sz w:val="16"/>
                <w:szCs w:val="16"/>
                <w:lang w:val="en-GB" w:eastAsia="zh-CN"/>
              </w:rPr>
              <w:t xml:space="preserve"> is eligible for </w:t>
            </w:r>
            <w:r w:rsidRPr="00117039" w:rsidR="00426D54">
              <w:rPr>
                <w:rFonts w:ascii="Times New Roman" w:hAnsi="Times New Roman" w:eastAsia="Calibri" w:cs="Times New Roman"/>
                <w:sz w:val="16"/>
                <w:szCs w:val="16"/>
                <w:lang w:val="en-GB" w:eastAsia="zh-CN"/>
              </w:rPr>
              <w:t xml:space="preserve">updating </w:t>
            </w:r>
            <w:r w:rsidRPr="00117039">
              <w:rPr>
                <w:rFonts w:ascii="Times New Roman" w:hAnsi="Times New Roman" w:eastAsia="Calibri" w:cs="Times New Roman"/>
                <w:sz w:val="16"/>
                <w:szCs w:val="16"/>
                <w:lang w:val="en-GB" w:eastAsia="zh-CN"/>
              </w:rPr>
              <w:t xml:space="preserve">SPU or SPG by the SP module administrator </w:t>
            </w:r>
            <w:r w:rsidRPr="00117039">
              <w:rPr>
                <w:rFonts w:ascii="Times New Roman" w:hAnsi="Times New Roman" w:cs="Times New Roman"/>
                <w:sz w:val="16"/>
                <w:szCs w:val="16"/>
                <w:lang w:val="en-GB" w:eastAsia="zh-CN"/>
              </w:rPr>
              <w:t>and provides a meaningful indication in case of an invalid request.</w:t>
            </w:r>
          </w:p>
        </w:tc>
        <w:tc>
          <w:tcPr>
            <w:tcW w:w="1317" w:type="dxa"/>
            <w:tcPrChange w:author="Fernando Dominguez" w:date="2025-11-03T09:17:00Z" w:id="4408">
              <w:tcPr>
                <w:tcW w:w="1317" w:type="dxa"/>
              </w:tcPr>
            </w:tcPrChange>
          </w:tcPr>
          <w:p w:rsidRPr="00117039" w:rsidR="00A410FE" w:rsidP="00117039" w:rsidRDefault="00A410FE" w14:paraId="2D08A14A"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409">
              <w:tcPr>
                <w:tcW w:w="1319" w:type="dxa"/>
              </w:tcPr>
            </w:tcPrChange>
          </w:tcPr>
          <w:p w:rsidRPr="00117039" w:rsidR="00A410FE" w:rsidP="00117039" w:rsidRDefault="00C961A9" w14:paraId="3F204EED" w14:textId="463D7750">
            <w:pPr>
              <w:widowControl w:val="0"/>
              <w:spacing w:after="0" w:line="276" w:lineRule="auto"/>
              <w:rPr>
                <w:rFonts w:ascii="Times New Roman" w:hAnsi="Times New Roman" w:eastAsia="Calibri" w:cs="Times New Roman"/>
                <w:sz w:val="16"/>
                <w:szCs w:val="16"/>
                <w:lang w:val="en-GB" w:eastAsia="zh-CN"/>
              </w:rPr>
            </w:pPr>
            <w:del w:author="Carmen Garcia Montero" w:date="2025-10-14T11:54:00Z" w:id="4410">
              <w:r w:rsidRPr="00117039">
                <w:rPr>
                  <w:rFonts w:ascii="Times New Roman" w:hAnsi="Times New Roman" w:eastAsia="Calibri" w:cs="Times New Roman"/>
                  <w:sz w:val="16"/>
                  <w:szCs w:val="16"/>
                  <w:lang w:val="en-GB" w:eastAsia="zh-CN"/>
                </w:rPr>
                <w:delText xml:space="preserve">Eligible </w:delText>
              </w:r>
            </w:del>
            <w:ins w:author="Carmen Garcia Montero" w:date="2025-10-14T11:54:00Z" w:id="4411">
              <w:r w:rsidR="006F1D9E">
                <w:rPr>
                  <w:rFonts w:ascii="Times New Roman" w:hAnsi="Times New Roman" w:eastAsia="Calibri" w:cs="Times New Roman"/>
                  <w:sz w:val="16"/>
                  <w:szCs w:val="16"/>
                  <w:lang w:val="en-GB" w:eastAsia="zh-CN"/>
                </w:rPr>
                <w:t>Entitled</w:t>
              </w:r>
              <w:r w:rsidRPr="00117039" w:rsidR="006F1D9E">
                <w:rPr>
                  <w:rFonts w:ascii="Times New Roman" w:hAnsi="Times New Roman" w:eastAsia="Calibri" w:cs="Times New Roman"/>
                  <w:sz w:val="16"/>
                  <w:szCs w:val="16"/>
                  <w:lang w:val="en-GB" w:eastAsia="zh-CN"/>
                </w:rPr>
                <w:t xml:space="preserve"> </w:t>
              </w:r>
            </w:ins>
            <w:r w:rsidRPr="00117039" w:rsidR="00391BBA">
              <w:rPr>
                <w:rFonts w:ascii="Times New Roman" w:hAnsi="Times New Roman" w:eastAsia="Calibri" w:cs="Times New Roman"/>
                <w:sz w:val="16"/>
                <w:szCs w:val="16"/>
                <w:lang w:val="en-GB" w:eastAsia="zh-CN"/>
              </w:rPr>
              <w:t>party</w:t>
            </w:r>
          </w:p>
        </w:tc>
        <w:tc>
          <w:tcPr>
            <w:tcW w:w="1236" w:type="dxa"/>
            <w:gridSpan w:val="2"/>
            <w:tcPrChange w:author="Fernando Dominguez" w:date="2025-11-03T09:17:00Z" w:id="4412">
              <w:tcPr>
                <w:tcW w:w="1236" w:type="dxa"/>
                <w:gridSpan w:val="2"/>
              </w:tcPr>
            </w:tcPrChange>
          </w:tcPr>
          <w:p w:rsidRPr="00117039" w:rsidR="00A410FE" w:rsidP="00117039" w:rsidRDefault="00A410FE" w14:paraId="5580B908"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B – Request </w:t>
            </w:r>
          </w:p>
          <w:p w:rsidRPr="00117039" w:rsidR="00A410FE" w:rsidP="00117039" w:rsidRDefault="00A410FE" w14:paraId="46474711"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validation </w:t>
            </w:r>
          </w:p>
          <w:p w:rsidRPr="00117039" w:rsidR="00A410FE" w:rsidP="00117039" w:rsidRDefault="00A410FE" w14:paraId="377E24E1"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information</w:t>
            </w:r>
          </w:p>
        </w:tc>
      </w:tr>
      <w:tr w:rsidRPr="00BB227F" w:rsidR="00A410FE" w:rsidTr="0010715E" w14:paraId="690BC236" w14:textId="77777777">
        <w:trPr>
          <w:trHeight w:val="300"/>
          <w:trPrChange w:author="Fernando Dominguez" w:date="2025-11-03T09:17:00Z" w:id="4413">
            <w:trPr>
              <w:gridBefore w:val="1"/>
              <w:trHeight w:val="300"/>
            </w:trPr>
          </w:trPrChange>
        </w:trPr>
        <w:tc>
          <w:tcPr>
            <w:tcW w:w="687" w:type="dxa"/>
            <w:tcPrChange w:author="Fernando Dominguez" w:date="2025-11-03T09:17:00Z" w:id="4414">
              <w:tcPr>
                <w:tcW w:w="687" w:type="dxa"/>
              </w:tcPr>
            </w:tcPrChange>
          </w:tcPr>
          <w:p w:rsidRPr="00117039" w:rsidR="00A410FE" w:rsidP="00117039" w:rsidRDefault="00632A05" w14:paraId="6F85FAB9" w14:textId="0E20A4BA">
            <w:pPr>
              <w:widowControl w:val="0"/>
              <w:spacing w:after="0" w:line="276" w:lineRule="auto"/>
              <w:rPr>
                <w:rFonts w:ascii="Times New Roman" w:hAnsi="Times New Roman" w:eastAsia="Calibri" w:cs="Times New Roman"/>
                <w:sz w:val="16"/>
                <w:szCs w:val="16"/>
                <w:lang w:val="en-GB" w:eastAsia="zh-CN"/>
              </w:rPr>
            </w:pPr>
            <w:ins w:author="Carmen Garcia Montero" w:date="2025-11-03T12:08:00Z" w:id="4415">
              <w:r>
                <w:rPr>
                  <w:rFonts w:ascii="Times New Roman" w:hAnsi="Times New Roman" w:eastAsia="Calibri" w:cs="Times New Roman"/>
                  <w:sz w:val="16"/>
                  <w:szCs w:val="16"/>
                  <w:lang w:val="en-GB" w:eastAsia="zh-CN"/>
                </w:rPr>
                <w:t>19</w:t>
              </w:r>
            </w:ins>
            <w:del w:author="Carmen Garcia Montero" w:date="2025-11-03T12:08:00Z" w:id="4416">
              <w:r w:rsidRPr="00117039" w:rsidDel="00632A05" w:rsidR="002375DD">
                <w:rPr>
                  <w:rFonts w:ascii="Times New Roman" w:hAnsi="Times New Roman" w:eastAsia="Calibri" w:cs="Times New Roman"/>
                  <w:sz w:val="16"/>
                  <w:szCs w:val="16"/>
                  <w:lang w:val="en-GB" w:eastAsia="zh-CN"/>
                </w:rPr>
                <w:delText>2</w:delText>
              </w:r>
            </w:del>
            <w:del w:author="Carmen Garcia Montero" w:date="2025-11-03T12:01:00Z" w:id="4417">
              <w:r w:rsidRPr="00117039" w:rsidDel="006422DB" w:rsidR="002375DD">
                <w:rPr>
                  <w:rFonts w:ascii="Times New Roman" w:hAnsi="Times New Roman" w:eastAsia="Calibri" w:cs="Times New Roman"/>
                  <w:sz w:val="16"/>
                  <w:szCs w:val="16"/>
                  <w:lang w:val="en-GB" w:eastAsia="zh-CN"/>
                </w:rPr>
                <w:delText>3</w:delText>
              </w:r>
            </w:del>
            <w:r w:rsidRPr="00117039" w:rsidR="00A410FE">
              <w:rPr>
                <w:rFonts w:ascii="Times New Roman" w:hAnsi="Times New Roman" w:eastAsia="Calibri" w:cs="Times New Roman"/>
                <w:sz w:val="16"/>
                <w:szCs w:val="16"/>
                <w:lang w:val="en-GB" w:eastAsia="zh-CN"/>
              </w:rPr>
              <w:t>.3</w:t>
            </w:r>
          </w:p>
        </w:tc>
        <w:tc>
          <w:tcPr>
            <w:tcW w:w="1573" w:type="dxa"/>
            <w:tcPrChange w:author="Fernando Dominguez" w:date="2025-11-03T09:17:00Z" w:id="4418">
              <w:tcPr>
                <w:tcW w:w="1573" w:type="dxa"/>
              </w:tcPr>
            </w:tcPrChange>
          </w:tcPr>
          <w:p w:rsidRPr="00117039" w:rsidR="00A410FE" w:rsidP="00117039" w:rsidRDefault="00897AF3" w14:paraId="01F08FE9" w14:textId="41E38058">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Register</w:t>
            </w:r>
            <w:r w:rsidRPr="00117039" w:rsidR="00A410FE">
              <w:rPr>
                <w:rFonts w:ascii="Times New Roman" w:hAnsi="Times New Roman" w:eastAsia="Calibri" w:cs="Times New Roman"/>
                <w:sz w:val="16"/>
                <w:szCs w:val="16"/>
                <w:lang w:val="en-GB" w:eastAsia="zh-CN"/>
              </w:rPr>
              <w:t xml:space="preserve"> SPU or SPG</w:t>
            </w:r>
            <w:r w:rsidRPr="00117039" w:rsidR="009730C0">
              <w:rPr>
                <w:rFonts w:ascii="Times New Roman" w:hAnsi="Times New Roman" w:eastAsia="Calibri" w:cs="Times New Roman"/>
                <w:sz w:val="16"/>
                <w:szCs w:val="16"/>
                <w:lang w:val="en-GB" w:eastAsia="zh-CN"/>
              </w:rPr>
              <w:t xml:space="preserve"> update</w:t>
            </w:r>
          </w:p>
        </w:tc>
        <w:tc>
          <w:tcPr>
            <w:tcW w:w="2884" w:type="dxa"/>
            <w:tcPrChange w:author="Fernando Dominguez" w:date="2025-11-03T09:17:00Z" w:id="4419">
              <w:tcPr>
                <w:tcW w:w="2884" w:type="dxa"/>
              </w:tcPr>
            </w:tcPrChange>
          </w:tcPr>
          <w:p w:rsidRPr="00117039" w:rsidR="00A410FE" w:rsidP="00117039" w:rsidRDefault="00A410FE" w14:paraId="04CD8523" w14:textId="1B8B488E">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SP module administrator </w:t>
            </w:r>
            <w:r w:rsidRPr="00117039" w:rsidR="00C90584">
              <w:rPr>
                <w:rFonts w:ascii="Times New Roman" w:hAnsi="Times New Roman" w:eastAsia="Calibri" w:cs="Times New Roman"/>
                <w:sz w:val="16"/>
                <w:szCs w:val="16"/>
                <w:lang w:val="en-GB" w:eastAsia="zh-CN"/>
              </w:rPr>
              <w:t>updates</w:t>
            </w:r>
            <w:r w:rsidRPr="00117039">
              <w:rPr>
                <w:rFonts w:ascii="Times New Roman" w:hAnsi="Times New Roman" w:eastAsia="Calibri" w:cs="Times New Roman"/>
                <w:sz w:val="16"/>
                <w:szCs w:val="16"/>
                <w:lang w:val="en-GB" w:eastAsia="zh-CN"/>
              </w:rPr>
              <w:t xml:space="preserve"> the SPU or SPG in the SP module of the FIS. </w:t>
            </w:r>
          </w:p>
        </w:tc>
        <w:tc>
          <w:tcPr>
            <w:tcW w:w="1317" w:type="dxa"/>
            <w:tcPrChange w:author="Fernando Dominguez" w:date="2025-11-03T09:17:00Z" w:id="4420">
              <w:tcPr>
                <w:tcW w:w="1317" w:type="dxa"/>
              </w:tcPr>
            </w:tcPrChange>
          </w:tcPr>
          <w:p w:rsidRPr="00117039" w:rsidR="00A410FE" w:rsidP="00117039" w:rsidRDefault="00A410FE" w14:paraId="5B7938A0" w14:textId="77777777">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421">
              <w:tcPr>
                <w:tcW w:w="1319" w:type="dxa"/>
              </w:tcPr>
            </w:tcPrChange>
          </w:tcPr>
          <w:p w:rsidRPr="00117039" w:rsidR="00A410FE" w:rsidP="00117039" w:rsidRDefault="004039AA" w14:paraId="547E49B3" w14:textId="2D8FE571">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 relevant]</w:t>
            </w:r>
          </w:p>
        </w:tc>
        <w:tc>
          <w:tcPr>
            <w:tcW w:w="1236" w:type="dxa"/>
            <w:gridSpan w:val="2"/>
            <w:tcPrChange w:author="Fernando Dominguez" w:date="2025-11-03T09:17:00Z" w:id="4422">
              <w:tcPr>
                <w:tcW w:w="1236" w:type="dxa"/>
                <w:gridSpan w:val="2"/>
              </w:tcPr>
            </w:tcPrChange>
          </w:tcPr>
          <w:p w:rsidRPr="00117039" w:rsidR="00A410FE" w:rsidP="00117039" w:rsidRDefault="003B78FD" w14:paraId="0BDE450D" w14:textId="53A3006C">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 relevant]</w:t>
            </w:r>
          </w:p>
        </w:tc>
      </w:tr>
      <w:tr w:rsidRPr="00D26981" w:rsidR="00A410FE" w:rsidTr="0010715E" w14:paraId="68736B88" w14:textId="77777777">
        <w:trPr>
          <w:trHeight w:val="300"/>
          <w:trPrChange w:author="Fernando Dominguez" w:date="2025-11-03T09:17:00Z" w:id="4423">
            <w:trPr>
              <w:gridBefore w:val="1"/>
              <w:trHeight w:val="300"/>
            </w:trPr>
          </w:trPrChange>
        </w:trPr>
        <w:tc>
          <w:tcPr>
            <w:tcW w:w="687" w:type="dxa"/>
            <w:tcPrChange w:author="Fernando Dominguez" w:date="2025-11-03T09:17:00Z" w:id="4424">
              <w:tcPr>
                <w:tcW w:w="687" w:type="dxa"/>
              </w:tcPr>
            </w:tcPrChange>
          </w:tcPr>
          <w:p w:rsidRPr="00117039" w:rsidR="00A410FE" w:rsidP="00117039" w:rsidRDefault="00632A05" w14:paraId="03267E31" w14:textId="23C193AB">
            <w:pPr>
              <w:widowControl w:val="0"/>
              <w:spacing w:after="0" w:line="276" w:lineRule="auto"/>
              <w:rPr>
                <w:rFonts w:ascii="Times New Roman" w:hAnsi="Times New Roman" w:eastAsia="Calibri" w:cs="Times New Roman"/>
                <w:sz w:val="16"/>
                <w:szCs w:val="16"/>
                <w:lang w:val="en-GB" w:eastAsia="zh-CN"/>
              </w:rPr>
            </w:pPr>
            <w:ins w:author="Carmen Garcia Montero" w:date="2025-11-03T12:08:00Z" w:id="4425">
              <w:r>
                <w:rPr>
                  <w:rFonts w:ascii="Times New Roman" w:hAnsi="Times New Roman" w:eastAsia="Calibri" w:cs="Times New Roman"/>
                  <w:sz w:val="16"/>
                  <w:szCs w:val="16"/>
                  <w:lang w:val="en-GB" w:eastAsia="zh-CN"/>
                </w:rPr>
                <w:t>19</w:t>
              </w:r>
            </w:ins>
            <w:del w:author="Carmen Garcia Montero" w:date="2025-11-03T12:08:00Z" w:id="4426">
              <w:r w:rsidRPr="00117039" w:rsidDel="00632A05" w:rsidR="002375DD">
                <w:rPr>
                  <w:rFonts w:ascii="Times New Roman" w:hAnsi="Times New Roman" w:eastAsia="Calibri" w:cs="Times New Roman"/>
                  <w:sz w:val="16"/>
                  <w:szCs w:val="16"/>
                  <w:lang w:val="en-GB" w:eastAsia="zh-CN"/>
                </w:rPr>
                <w:delText>2</w:delText>
              </w:r>
            </w:del>
            <w:del w:author="Carmen Garcia Montero" w:date="2025-11-03T12:01:00Z" w:id="4427">
              <w:r w:rsidRPr="00117039" w:rsidDel="006422DB" w:rsidR="002375DD">
                <w:rPr>
                  <w:rFonts w:ascii="Times New Roman" w:hAnsi="Times New Roman" w:eastAsia="Calibri" w:cs="Times New Roman"/>
                  <w:sz w:val="16"/>
                  <w:szCs w:val="16"/>
                  <w:lang w:val="en-GB" w:eastAsia="zh-CN"/>
                </w:rPr>
                <w:delText>3</w:delText>
              </w:r>
            </w:del>
            <w:r w:rsidRPr="00117039" w:rsidR="00A410FE">
              <w:rPr>
                <w:rFonts w:ascii="Times New Roman" w:hAnsi="Times New Roman" w:eastAsia="Calibri" w:cs="Times New Roman"/>
                <w:sz w:val="16"/>
                <w:szCs w:val="16"/>
                <w:lang w:val="en-GB" w:eastAsia="zh-CN"/>
              </w:rPr>
              <w:t>.4</w:t>
            </w:r>
          </w:p>
        </w:tc>
        <w:tc>
          <w:tcPr>
            <w:tcW w:w="1573" w:type="dxa"/>
            <w:tcPrChange w:author="Fernando Dominguez" w:date="2025-11-03T09:17:00Z" w:id="4428">
              <w:tcPr>
                <w:tcW w:w="1573" w:type="dxa"/>
              </w:tcPr>
            </w:tcPrChange>
          </w:tcPr>
          <w:p w:rsidRPr="00117039" w:rsidR="00A410FE" w:rsidP="00117039" w:rsidRDefault="00A410FE" w14:paraId="76C3D8D7" w14:textId="155387F8">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Notify about successful SPU or SPG </w:t>
            </w:r>
            <w:r w:rsidRPr="00117039" w:rsidR="00B03354">
              <w:rPr>
                <w:rFonts w:ascii="Times New Roman" w:hAnsi="Times New Roman" w:eastAsia="Calibri" w:cs="Times New Roman"/>
                <w:sz w:val="16"/>
                <w:szCs w:val="16"/>
                <w:lang w:val="en-GB" w:eastAsia="zh-CN"/>
              </w:rPr>
              <w:t>update</w:t>
            </w:r>
          </w:p>
        </w:tc>
        <w:tc>
          <w:tcPr>
            <w:tcW w:w="2884" w:type="dxa"/>
            <w:tcPrChange w:author="Fernando Dominguez" w:date="2025-11-03T09:17:00Z" w:id="4429">
              <w:tcPr>
                <w:tcW w:w="2884" w:type="dxa"/>
              </w:tcPr>
            </w:tcPrChange>
          </w:tcPr>
          <w:p w:rsidRPr="00117039" w:rsidR="00A410FE" w:rsidP="00117039" w:rsidRDefault="00A410FE" w14:paraId="5262B568" w14:textId="55B23E0B">
            <w:pPr>
              <w:widowControl w:val="0"/>
              <w:spacing w:after="0" w:line="276" w:lineRule="auto"/>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 xml:space="preserve">The SP module administrator informs the service provider about the result of the requested </w:t>
            </w:r>
            <w:r w:rsidRPr="00117039" w:rsidR="00C90584">
              <w:rPr>
                <w:rFonts w:ascii="Times New Roman" w:hAnsi="Times New Roman" w:cs="Times New Roman" w:eastAsiaTheme="minorEastAsia"/>
                <w:sz w:val="16"/>
                <w:szCs w:val="16"/>
                <w:lang w:val="en-GB" w:eastAsia="zh-CN"/>
              </w:rPr>
              <w:t>update</w:t>
            </w:r>
            <w:r w:rsidRPr="00117039">
              <w:rPr>
                <w:rFonts w:ascii="Times New Roman" w:hAnsi="Times New Roman" w:cs="Times New Roman" w:eastAsiaTheme="minorEastAsia"/>
                <w:sz w:val="16"/>
                <w:szCs w:val="16"/>
                <w:lang w:val="en-GB" w:eastAsia="zh-CN"/>
              </w:rPr>
              <w:t xml:space="preserve"> of SPU or SPG</w:t>
            </w:r>
          </w:p>
        </w:tc>
        <w:tc>
          <w:tcPr>
            <w:tcW w:w="1317" w:type="dxa"/>
            <w:tcPrChange w:author="Fernando Dominguez" w:date="2025-11-03T09:17:00Z" w:id="4430">
              <w:tcPr>
                <w:tcW w:w="1317" w:type="dxa"/>
              </w:tcPr>
            </w:tcPrChange>
          </w:tcPr>
          <w:p w:rsidRPr="00117039" w:rsidR="00A410FE" w:rsidP="00117039" w:rsidRDefault="00A410FE" w14:paraId="2FD62695" w14:textId="30B74C28">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431">
              <w:tcPr>
                <w:tcW w:w="1319" w:type="dxa"/>
              </w:tcPr>
            </w:tcPrChange>
          </w:tcPr>
          <w:p w:rsidRPr="00117039" w:rsidR="00A410FE" w:rsidP="00117039" w:rsidRDefault="0010504A" w14:paraId="4592E6C3" w14:textId="6BB11284">
            <w:pPr>
              <w:widowControl w:val="0"/>
              <w:spacing w:after="0" w:line="276" w:lineRule="auto"/>
              <w:rPr>
                <w:rFonts w:ascii="Times New Roman" w:hAnsi="Times New Roman" w:eastAsia="Calibri" w:cs="Times New Roman"/>
                <w:sz w:val="16"/>
                <w:szCs w:val="16"/>
                <w:lang w:val="en-GB" w:eastAsia="zh-CN"/>
              </w:rPr>
            </w:pPr>
            <w:del w:author="Kokki Teemu" w:date="2025-09-19T12:21:00Z" w:id="4432">
              <w:r w:rsidRPr="00117039" w:rsidDel="0059116E">
                <w:rPr>
                  <w:rFonts w:ascii="Times New Roman" w:hAnsi="Times New Roman" w:eastAsia="Calibri" w:cs="Times New Roman"/>
                  <w:sz w:val="16"/>
                  <w:szCs w:val="16"/>
                  <w:lang w:val="en-GB" w:eastAsia="zh-CN"/>
                </w:rPr>
                <w:delText>Eligible party</w:delText>
              </w:r>
            </w:del>
            <w:ins w:author="Kokki Teemu" w:date="2025-09-19T12:21:00Z" w:id="4433">
              <w:r w:rsidR="0059116E">
                <w:rPr>
                  <w:rFonts w:ascii="Times New Roman" w:hAnsi="Times New Roman" w:eastAsia="Calibri" w:cs="Times New Roman"/>
                  <w:sz w:val="16"/>
                  <w:szCs w:val="16"/>
                  <w:lang w:val="en-GB" w:eastAsia="zh-CN"/>
                </w:rPr>
                <w:t>Service provider</w:t>
              </w:r>
            </w:ins>
          </w:p>
        </w:tc>
        <w:tc>
          <w:tcPr>
            <w:tcW w:w="1236" w:type="dxa"/>
            <w:gridSpan w:val="2"/>
            <w:tcPrChange w:author="Fernando Dominguez" w:date="2025-11-03T09:17:00Z" w:id="4434">
              <w:tcPr>
                <w:tcW w:w="1236" w:type="dxa"/>
                <w:gridSpan w:val="2"/>
              </w:tcPr>
            </w:tcPrChange>
          </w:tcPr>
          <w:p w:rsidRPr="00117039" w:rsidR="00A410FE" w:rsidP="00117039" w:rsidRDefault="00DA01CD" w14:paraId="2FABAF5E" w14:textId="6D74E82C">
            <w:pPr>
              <w:widowControl w:val="0"/>
              <w:spacing w:after="0" w:line="276" w:lineRule="auto"/>
              <w:rPr>
                <w:rFonts w:ascii="Times New Roman" w:hAnsi="Times New Roman" w:eastAsia="Calibri" w:cs="Times New Roman"/>
                <w:sz w:val="16"/>
                <w:szCs w:val="16"/>
                <w:lang w:val="en-GB" w:eastAsia="zh-CN"/>
              </w:rPr>
            </w:pPr>
            <w:ins w:author="Carmen Garcia Montero" w:date="2025-11-03T15:01:00Z" w:id="4435">
              <w:r>
                <w:rPr>
                  <w:rFonts w:ascii="Times New Roman" w:hAnsi="Times New Roman" w:eastAsia="Calibri" w:cs="Times New Roman"/>
                  <w:sz w:val="16"/>
                  <w:szCs w:val="16"/>
                  <w:lang w:val="en-GB" w:eastAsia="zh-CN"/>
                </w:rPr>
                <w:t>AW</w:t>
              </w:r>
            </w:ins>
            <w:del w:author="Carmen Garcia Montero" w:date="2025-11-03T15:01:00Z" w:id="4436">
              <w:r w:rsidDel="00DA01CD" w:rsidR="00923CDD">
                <w:rPr>
                  <w:rFonts w:ascii="Times New Roman" w:hAnsi="Times New Roman" w:eastAsia="Calibri" w:cs="Times New Roman"/>
                  <w:sz w:val="16"/>
                  <w:szCs w:val="16"/>
                  <w:lang w:val="en-GB" w:eastAsia="zh-CN"/>
                </w:rPr>
                <w:delText>BG</w:delText>
              </w:r>
            </w:del>
            <w:r w:rsidR="00AD6485">
              <w:rPr>
                <w:rFonts w:ascii="Times New Roman" w:hAnsi="Times New Roman" w:eastAsia="Calibri" w:cs="Times New Roman"/>
                <w:sz w:val="16"/>
                <w:szCs w:val="16"/>
                <w:lang w:val="en-GB" w:eastAsia="zh-CN"/>
              </w:rPr>
              <w:t xml:space="preserve"> </w:t>
            </w:r>
            <w:r w:rsidRPr="00117039" w:rsidR="00AD6485">
              <w:rPr>
                <w:rFonts w:ascii="Times New Roman" w:hAnsi="Times New Roman" w:eastAsia="Calibri" w:cs="Times New Roman"/>
                <w:sz w:val="16"/>
                <w:szCs w:val="16"/>
                <w:lang w:val="en-GB" w:eastAsia="zh-CN"/>
              </w:rPr>
              <w:t xml:space="preserve">– SPU or SPG update </w:t>
            </w:r>
            <w:r w:rsidRPr="00117039" w:rsidR="00C230AE">
              <w:rPr>
                <w:rFonts w:ascii="Times New Roman" w:hAnsi="Times New Roman" w:eastAsia="Calibri" w:cs="Times New Roman"/>
                <w:sz w:val="16"/>
                <w:szCs w:val="16"/>
                <w:lang w:val="en-GB" w:eastAsia="zh-CN"/>
              </w:rPr>
              <w:t>confirmation</w:t>
            </w:r>
          </w:p>
        </w:tc>
      </w:tr>
      <w:tr w:rsidRPr="00D26981" w:rsidR="007D4124" w:rsidTr="0010715E" w14:paraId="3DAA8DFB" w14:textId="77777777">
        <w:trPr>
          <w:trHeight w:val="300"/>
          <w:trPrChange w:author="Fernando Dominguez" w:date="2025-11-03T09:17:00Z" w:id="4437">
            <w:trPr>
              <w:gridBefore w:val="1"/>
              <w:trHeight w:val="300"/>
            </w:trPr>
          </w:trPrChange>
        </w:trPr>
        <w:tc>
          <w:tcPr>
            <w:tcW w:w="687" w:type="dxa"/>
            <w:tcPrChange w:author="Fernando Dominguez" w:date="2025-11-03T09:17:00Z" w:id="4438">
              <w:tcPr>
                <w:tcW w:w="687" w:type="dxa"/>
              </w:tcPr>
            </w:tcPrChange>
          </w:tcPr>
          <w:p w:rsidRPr="00117039" w:rsidR="007D4124" w:rsidP="00117039" w:rsidRDefault="00632A05" w14:paraId="092C6475" w14:textId="636502D5">
            <w:pPr>
              <w:widowControl w:val="0"/>
              <w:spacing w:after="0" w:line="276" w:lineRule="auto"/>
              <w:rPr>
                <w:rFonts w:ascii="Times New Roman" w:hAnsi="Times New Roman" w:eastAsia="Calibri" w:cs="Times New Roman"/>
                <w:sz w:val="16"/>
                <w:szCs w:val="16"/>
                <w:lang w:val="en-GB" w:eastAsia="zh-CN"/>
              </w:rPr>
            </w:pPr>
            <w:ins w:author="Carmen Garcia Montero" w:date="2025-11-03T12:08:00Z" w:id="4439">
              <w:r>
                <w:rPr>
                  <w:rFonts w:ascii="Times New Roman" w:hAnsi="Times New Roman" w:eastAsia="Calibri" w:cs="Times New Roman"/>
                  <w:sz w:val="16"/>
                  <w:szCs w:val="16"/>
                  <w:lang w:val="en-GB" w:eastAsia="zh-CN"/>
                </w:rPr>
                <w:t>19</w:t>
              </w:r>
            </w:ins>
            <w:del w:author="Carmen Garcia Montero" w:date="2025-11-03T12:08:00Z" w:id="4440">
              <w:r w:rsidRPr="00117039" w:rsidDel="00632A05" w:rsidR="007D4124">
                <w:rPr>
                  <w:rFonts w:ascii="Times New Roman" w:hAnsi="Times New Roman" w:eastAsia="Calibri" w:cs="Times New Roman"/>
                  <w:sz w:val="16"/>
                  <w:szCs w:val="16"/>
                  <w:lang w:val="en-GB" w:eastAsia="zh-CN"/>
                </w:rPr>
                <w:delText>2</w:delText>
              </w:r>
            </w:del>
            <w:del w:author="Carmen Garcia Montero" w:date="2025-11-03T12:01:00Z" w:id="4441">
              <w:r w:rsidRPr="00117039" w:rsidDel="006422DB" w:rsidR="007D4124">
                <w:rPr>
                  <w:rFonts w:ascii="Times New Roman" w:hAnsi="Times New Roman" w:eastAsia="Calibri" w:cs="Times New Roman"/>
                  <w:sz w:val="16"/>
                  <w:szCs w:val="16"/>
                  <w:lang w:val="en-GB" w:eastAsia="zh-CN"/>
                </w:rPr>
                <w:delText>3</w:delText>
              </w:r>
            </w:del>
            <w:r w:rsidRPr="00117039" w:rsidR="007D4124">
              <w:rPr>
                <w:rFonts w:ascii="Times New Roman" w:hAnsi="Times New Roman" w:eastAsia="Calibri" w:cs="Times New Roman"/>
                <w:sz w:val="16"/>
                <w:szCs w:val="16"/>
                <w:lang w:val="en-GB" w:eastAsia="zh-CN"/>
              </w:rPr>
              <w:t>.5</w:t>
            </w:r>
          </w:p>
        </w:tc>
        <w:tc>
          <w:tcPr>
            <w:tcW w:w="1573" w:type="dxa"/>
            <w:tcPrChange w:author="Fernando Dominguez" w:date="2025-11-03T09:17:00Z" w:id="4442">
              <w:tcPr>
                <w:tcW w:w="1573" w:type="dxa"/>
              </w:tcPr>
            </w:tcPrChange>
          </w:tcPr>
          <w:p w:rsidRPr="00117039" w:rsidR="007D4124" w:rsidP="00117039" w:rsidRDefault="007D4124" w14:paraId="0716A051" w14:textId="298CCAA3">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Notify </w:t>
            </w:r>
            <w:r w:rsidRPr="00117039" w:rsidR="00803BCD">
              <w:rPr>
                <w:rFonts w:ascii="Times New Roman" w:hAnsi="Times New Roman" w:eastAsia="Calibri" w:cs="Times New Roman"/>
                <w:sz w:val="16"/>
                <w:szCs w:val="16"/>
                <w:lang w:val="en-GB" w:eastAsia="zh-CN"/>
              </w:rPr>
              <w:t xml:space="preserve">updated </w:t>
            </w:r>
            <w:r w:rsidRPr="00117039">
              <w:rPr>
                <w:rFonts w:ascii="Times New Roman" w:hAnsi="Times New Roman" w:eastAsia="Calibri" w:cs="Times New Roman"/>
                <w:sz w:val="16"/>
                <w:szCs w:val="16"/>
                <w:lang w:val="en-GB" w:eastAsia="zh-CN"/>
              </w:rPr>
              <w:t xml:space="preserve">SPU or </w:t>
            </w:r>
            <w:r w:rsidRPr="00117039" w:rsidR="00E546C5">
              <w:rPr>
                <w:rFonts w:ascii="Times New Roman" w:hAnsi="Times New Roman" w:eastAsia="Calibri" w:cs="Times New Roman"/>
                <w:sz w:val="16"/>
                <w:szCs w:val="16"/>
                <w:lang w:val="en-GB" w:eastAsia="zh-CN"/>
              </w:rPr>
              <w:t xml:space="preserve">SPG </w:t>
            </w:r>
            <w:r w:rsidRPr="00117039" w:rsidR="00D536DB">
              <w:rPr>
                <w:rFonts w:ascii="Times New Roman" w:hAnsi="Times New Roman" w:eastAsia="Calibri" w:cs="Times New Roman"/>
                <w:sz w:val="16"/>
                <w:szCs w:val="16"/>
                <w:lang w:val="en-GB" w:eastAsia="zh-CN"/>
              </w:rPr>
              <w:t>data</w:t>
            </w:r>
            <w:r w:rsidRPr="00117039" w:rsidR="00803BCD">
              <w:rPr>
                <w:rFonts w:ascii="Times New Roman" w:hAnsi="Times New Roman" w:eastAsia="Calibri" w:cs="Times New Roman"/>
                <w:sz w:val="16"/>
                <w:szCs w:val="16"/>
                <w:lang w:val="en-GB" w:eastAsia="zh-CN"/>
              </w:rPr>
              <w:t xml:space="preserve"> </w:t>
            </w:r>
          </w:p>
        </w:tc>
        <w:tc>
          <w:tcPr>
            <w:tcW w:w="2884" w:type="dxa"/>
            <w:tcPrChange w:author="Fernando Dominguez" w:date="2025-11-03T09:17:00Z" w:id="4443">
              <w:tcPr>
                <w:tcW w:w="2884" w:type="dxa"/>
              </w:tcPr>
            </w:tcPrChange>
          </w:tcPr>
          <w:p w:rsidR="007D4124" w:rsidP="00117039" w:rsidRDefault="00E546C5" w14:paraId="0B4A2D2F" w14:textId="77777777">
            <w:pPr>
              <w:widowControl w:val="0"/>
              <w:spacing w:after="0" w:line="276" w:lineRule="auto"/>
              <w:rPr>
                <w:ins w:author="Kokki Teemu" w:date="2025-10-15T10:27:00Z" w:id="4444"/>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 xml:space="preserve">The SP module administrator informs entitled parties about the </w:t>
            </w:r>
            <w:r w:rsidRPr="00117039" w:rsidR="00350FE9">
              <w:rPr>
                <w:rFonts w:ascii="Times New Roman" w:hAnsi="Times New Roman" w:cs="Times New Roman" w:eastAsiaTheme="minorEastAsia"/>
                <w:sz w:val="16"/>
                <w:szCs w:val="16"/>
                <w:lang w:val="en-GB" w:eastAsia="zh-CN"/>
              </w:rPr>
              <w:t xml:space="preserve">updated </w:t>
            </w:r>
            <w:r w:rsidRPr="00117039">
              <w:rPr>
                <w:rFonts w:ascii="Times New Roman" w:hAnsi="Times New Roman" w:cs="Times New Roman" w:eastAsiaTheme="minorEastAsia"/>
                <w:sz w:val="16"/>
                <w:szCs w:val="16"/>
                <w:lang w:val="en-GB" w:eastAsia="zh-CN"/>
              </w:rPr>
              <w:t>SPU or SPG</w:t>
            </w:r>
            <w:r w:rsidRPr="00117039" w:rsidR="00350FE9">
              <w:rPr>
                <w:rFonts w:ascii="Times New Roman" w:hAnsi="Times New Roman" w:cs="Times New Roman" w:eastAsiaTheme="minorEastAsia"/>
                <w:sz w:val="16"/>
                <w:szCs w:val="16"/>
                <w:lang w:val="en-GB" w:eastAsia="zh-CN"/>
              </w:rPr>
              <w:t xml:space="preserve"> </w:t>
            </w:r>
            <w:r w:rsidRPr="00117039" w:rsidR="00D536DB">
              <w:rPr>
                <w:rFonts w:ascii="Times New Roman" w:hAnsi="Times New Roman" w:cs="Times New Roman" w:eastAsiaTheme="minorEastAsia"/>
                <w:sz w:val="16"/>
                <w:szCs w:val="16"/>
                <w:lang w:val="en-GB" w:eastAsia="zh-CN"/>
              </w:rPr>
              <w:t>data</w:t>
            </w:r>
            <w:ins w:author="Kokki Teemu" w:date="2025-10-15T10:26:00Z" w:id="4445">
              <w:r w:rsidR="002A5DFC">
                <w:rPr>
                  <w:rFonts w:ascii="Times New Roman" w:hAnsi="Times New Roman" w:cs="Times New Roman" w:eastAsiaTheme="minorEastAsia"/>
                  <w:sz w:val="16"/>
                  <w:szCs w:val="16"/>
                  <w:lang w:val="en-GB" w:eastAsia="zh-CN"/>
                </w:rPr>
                <w:t xml:space="preserve">. </w:t>
              </w:r>
            </w:ins>
          </w:p>
          <w:p w:rsidRPr="00117039" w:rsidR="007D4124" w:rsidP="00117039" w:rsidRDefault="00623A9E" w14:paraId="0A1105AA" w14:textId="31B58716">
            <w:pPr>
              <w:widowControl w:val="0"/>
              <w:spacing w:after="0" w:line="276" w:lineRule="auto"/>
              <w:rPr>
                <w:rFonts w:ascii="Times New Roman" w:hAnsi="Times New Roman" w:cs="Times New Roman" w:eastAsiaTheme="minorEastAsia"/>
                <w:sz w:val="16"/>
                <w:szCs w:val="16"/>
                <w:lang w:val="en-GB" w:eastAsia="zh-CN"/>
              </w:rPr>
            </w:pPr>
            <w:ins w:author="Kokki Teemu" w:date="2025-10-15T10:28:00Z" w:id="4446">
              <w:r>
                <w:rPr>
                  <w:rFonts w:ascii="Times New Roman" w:hAnsi="Times New Roman" w:cs="Times New Roman" w:eastAsiaTheme="minorEastAsia"/>
                  <w:sz w:val="16"/>
                  <w:szCs w:val="16"/>
                  <w:lang w:val="en-GB" w:eastAsia="zh-CN"/>
                </w:rPr>
                <w:t xml:space="preserve">Note: </w:t>
              </w:r>
            </w:ins>
            <w:ins w:author="Kokki Teemu" w:date="2025-10-17T11:45:00Z" w:id="4447">
              <w:r w:rsidR="00D056FB">
                <w:rPr>
                  <w:rFonts w:ascii="Times New Roman" w:hAnsi="Times New Roman" w:cs="Times New Roman" w:eastAsiaTheme="minorEastAsia"/>
                  <w:sz w:val="16"/>
                  <w:szCs w:val="16"/>
                  <w:lang w:val="en-GB" w:eastAsia="zh-CN"/>
                </w:rPr>
                <w:t>A</w:t>
              </w:r>
            </w:ins>
            <w:ins w:author="Kokki Teemu" w:date="2025-10-15T10:27:00Z" w:id="4448">
              <w:r w:rsidR="00EB4904">
                <w:rPr>
                  <w:rFonts w:ascii="Times New Roman" w:hAnsi="Times New Roman" w:cs="Times New Roman" w:eastAsiaTheme="minorEastAsia"/>
                  <w:sz w:val="16"/>
                  <w:szCs w:val="16"/>
                  <w:lang w:val="en-GB" w:eastAsia="zh-CN"/>
                </w:rPr>
                <w:t xml:space="preserve"> party </w:t>
              </w:r>
            </w:ins>
            <w:ins w:author="Kokki Teemu" w:date="2025-10-17T11:48:00Z" w:id="4449">
              <w:r w:rsidR="00FB11A3">
                <w:rPr>
                  <w:rFonts w:ascii="Times New Roman" w:hAnsi="Times New Roman" w:cs="Times New Roman" w:eastAsiaTheme="minorEastAsia"/>
                  <w:sz w:val="16"/>
                  <w:szCs w:val="16"/>
                  <w:lang w:val="en-GB" w:eastAsia="zh-CN"/>
                </w:rPr>
                <w:t xml:space="preserve">entitled to do so </w:t>
              </w:r>
            </w:ins>
            <w:ins w:author="Kokki Teemu" w:date="2025-10-15T10:27:00Z" w:id="4450">
              <w:r w:rsidR="00EB4904">
                <w:rPr>
                  <w:rFonts w:ascii="Times New Roman" w:hAnsi="Times New Roman" w:cs="Times New Roman" w:eastAsiaTheme="minorEastAsia"/>
                  <w:sz w:val="16"/>
                  <w:szCs w:val="16"/>
                  <w:lang w:val="en-GB" w:eastAsia="zh-CN"/>
                </w:rPr>
                <w:t xml:space="preserve">may consider whether new product prequalification or product verification is </w:t>
              </w:r>
              <w:r>
                <w:rPr>
                  <w:rFonts w:ascii="Times New Roman" w:hAnsi="Times New Roman" w:cs="Times New Roman" w:eastAsiaTheme="minorEastAsia"/>
                  <w:sz w:val="16"/>
                  <w:szCs w:val="16"/>
                  <w:lang w:val="en-GB" w:eastAsia="zh-CN"/>
                </w:rPr>
                <w:t>needed due to the update</w:t>
              </w:r>
            </w:ins>
            <w:ins w:author="Kokki Teemu" w:date="2025-10-17T11:40:00Z" w:id="4451">
              <w:r w:rsidR="00DB6177">
                <w:rPr>
                  <w:rFonts w:ascii="Times New Roman" w:hAnsi="Times New Roman" w:cs="Times New Roman" w:eastAsiaTheme="minorEastAsia"/>
                  <w:sz w:val="16"/>
                  <w:szCs w:val="16"/>
                  <w:lang w:val="en-GB" w:eastAsia="zh-CN"/>
                </w:rPr>
                <w:t xml:space="preserve"> </w:t>
              </w:r>
            </w:ins>
            <w:ins w:author="Kokki Teemu" w:date="2025-10-17T11:48:00Z" w:id="4452">
              <w:r w:rsidR="008410EB">
                <w:rPr>
                  <w:rFonts w:ascii="Times New Roman" w:hAnsi="Times New Roman" w:cs="Times New Roman" w:eastAsiaTheme="minorEastAsia"/>
                  <w:sz w:val="16"/>
                  <w:szCs w:val="16"/>
                  <w:lang w:val="en-GB" w:eastAsia="zh-CN"/>
                </w:rPr>
                <w:t xml:space="preserve">of SPU or SPG data </w:t>
              </w:r>
            </w:ins>
            <w:ins w:author="Kokki Teemu" w:date="2025-10-17T11:42:00Z" w:id="4453">
              <w:r w:rsidR="00D077C1">
                <w:rPr>
                  <w:rFonts w:ascii="Times New Roman" w:hAnsi="Times New Roman" w:cs="Times New Roman" w:eastAsiaTheme="minorEastAsia"/>
                  <w:sz w:val="16"/>
                  <w:szCs w:val="16"/>
                  <w:lang w:val="en-GB" w:eastAsia="zh-CN"/>
                </w:rPr>
                <w:t>in accordance with the provisions of NC DR Art 22</w:t>
              </w:r>
            </w:ins>
            <w:ins w:author="Kokki Teemu" w:date="2025-10-17T11:51:00Z" w:id="4454">
              <w:r w:rsidR="003A635B">
                <w:rPr>
                  <w:rFonts w:ascii="Times New Roman" w:hAnsi="Times New Roman" w:cs="Times New Roman" w:eastAsiaTheme="minorEastAsia"/>
                  <w:sz w:val="16"/>
                  <w:szCs w:val="16"/>
                  <w:lang w:val="en-GB" w:eastAsia="zh-CN"/>
                </w:rPr>
                <w:t xml:space="preserve"> (</w:t>
              </w:r>
            </w:ins>
            <w:ins w:author="Kokki Teemu" w:date="2025-10-17T11:42:00Z" w:id="4455">
              <w:r w:rsidR="00D077C1">
                <w:rPr>
                  <w:rFonts w:ascii="Times New Roman" w:hAnsi="Times New Roman" w:cs="Times New Roman" w:eastAsiaTheme="minorEastAsia"/>
                  <w:sz w:val="16"/>
                  <w:szCs w:val="16"/>
                  <w:lang w:val="en-GB" w:eastAsia="zh-CN"/>
                </w:rPr>
                <w:t>2</w:t>
              </w:r>
            </w:ins>
            <w:ins w:author="Kokki Teemu" w:date="2025-10-17T11:51:00Z" w:id="4456">
              <w:r w:rsidR="003A635B">
                <w:rPr>
                  <w:rFonts w:ascii="Times New Roman" w:hAnsi="Times New Roman" w:cs="Times New Roman" w:eastAsiaTheme="minorEastAsia"/>
                  <w:sz w:val="16"/>
                  <w:szCs w:val="16"/>
                  <w:lang w:val="en-GB" w:eastAsia="zh-CN"/>
                </w:rPr>
                <w:t>) and national T&amp;C for service providers</w:t>
              </w:r>
            </w:ins>
            <w:ins w:author="Kokki Teemu" w:date="2025-10-15T10:27:00Z" w:id="4457">
              <w:r>
                <w:rPr>
                  <w:rFonts w:ascii="Times New Roman" w:hAnsi="Times New Roman" w:cs="Times New Roman" w:eastAsiaTheme="minorEastAsia"/>
                  <w:sz w:val="16"/>
                  <w:szCs w:val="16"/>
                  <w:lang w:val="en-GB" w:eastAsia="zh-CN"/>
                </w:rPr>
                <w:t xml:space="preserve">. </w:t>
              </w:r>
            </w:ins>
          </w:p>
        </w:tc>
        <w:tc>
          <w:tcPr>
            <w:tcW w:w="1317" w:type="dxa"/>
            <w:tcPrChange w:author="Fernando Dominguez" w:date="2025-11-03T09:17:00Z" w:id="4458">
              <w:tcPr>
                <w:tcW w:w="1317" w:type="dxa"/>
              </w:tcPr>
            </w:tcPrChange>
          </w:tcPr>
          <w:p w:rsidRPr="00117039" w:rsidR="007D4124" w:rsidP="00117039" w:rsidRDefault="00350FE9" w14:paraId="4A13141D" w14:textId="23EEC61F">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459">
              <w:tcPr>
                <w:tcW w:w="1319" w:type="dxa"/>
              </w:tcPr>
            </w:tcPrChange>
          </w:tcPr>
          <w:p w:rsidRPr="00117039" w:rsidR="007D4124" w:rsidP="00117039" w:rsidRDefault="00350FE9" w14:paraId="58F76FB4" w14:textId="1EF74D78">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Entitled </w:t>
            </w:r>
            <w:r w:rsidRPr="00117039" w:rsidR="008B251E">
              <w:rPr>
                <w:rFonts w:ascii="Times New Roman" w:hAnsi="Times New Roman" w:eastAsia="Calibri" w:cs="Times New Roman"/>
                <w:sz w:val="16"/>
                <w:szCs w:val="16"/>
                <w:lang w:val="en-GB" w:eastAsia="zh-CN"/>
              </w:rPr>
              <w:t>party</w:t>
            </w:r>
          </w:p>
        </w:tc>
        <w:tc>
          <w:tcPr>
            <w:tcW w:w="1236" w:type="dxa"/>
            <w:gridSpan w:val="2"/>
            <w:tcPrChange w:author="Fernando Dominguez" w:date="2025-11-03T09:17:00Z" w:id="4460">
              <w:tcPr>
                <w:tcW w:w="1236" w:type="dxa"/>
                <w:gridSpan w:val="2"/>
              </w:tcPr>
            </w:tcPrChange>
          </w:tcPr>
          <w:p w:rsidRPr="00117039" w:rsidR="007D4124" w:rsidDel="00D200BD" w:rsidP="00117039" w:rsidRDefault="00DA01CD" w14:paraId="27853E0F" w14:textId="79379F1B">
            <w:pPr>
              <w:widowControl w:val="0"/>
              <w:spacing w:after="0" w:line="276" w:lineRule="auto"/>
              <w:rPr>
                <w:rFonts w:ascii="Times New Roman" w:hAnsi="Times New Roman" w:eastAsia="Calibri" w:cs="Times New Roman"/>
                <w:sz w:val="16"/>
                <w:szCs w:val="16"/>
                <w:lang w:val="en-GB" w:eastAsia="zh-CN"/>
              </w:rPr>
            </w:pPr>
            <w:ins w:author="Carmen Garcia Montero" w:date="2025-11-03T15:02:00Z" w:id="4461">
              <w:r>
                <w:rPr>
                  <w:rFonts w:ascii="Times New Roman" w:hAnsi="Times New Roman" w:eastAsia="Calibri" w:cs="Times New Roman"/>
                  <w:sz w:val="16"/>
                  <w:szCs w:val="16"/>
                  <w:lang w:val="en-GB" w:eastAsia="zh-CN"/>
                </w:rPr>
                <w:t>AX</w:t>
              </w:r>
            </w:ins>
            <w:del w:author="Carmen Garcia Montero" w:date="2025-11-03T15:02:00Z" w:id="4462">
              <w:r w:rsidDel="00DA01CD" w:rsidR="00923CDD">
                <w:rPr>
                  <w:rFonts w:ascii="Times New Roman" w:hAnsi="Times New Roman" w:eastAsia="Calibri" w:cs="Times New Roman"/>
                  <w:sz w:val="16"/>
                  <w:szCs w:val="16"/>
                  <w:lang w:val="en-GB" w:eastAsia="zh-CN"/>
                </w:rPr>
                <w:delText>BH</w:delText>
              </w:r>
            </w:del>
            <w:r w:rsidRPr="00117039" w:rsidR="00AD6485">
              <w:rPr>
                <w:rFonts w:ascii="Times New Roman" w:hAnsi="Times New Roman" w:eastAsia="Calibri" w:cs="Times New Roman"/>
                <w:sz w:val="16"/>
                <w:szCs w:val="16"/>
                <w:lang w:val="en-GB" w:eastAsia="zh-CN"/>
              </w:rPr>
              <w:t xml:space="preserve"> – SPU or SPG update notification</w:t>
            </w:r>
          </w:p>
        </w:tc>
      </w:tr>
    </w:tbl>
    <w:p w:rsidRPr="00117039" w:rsidR="437AD5E4" w:rsidP="5DF56FBF" w:rsidRDefault="437AD5E4" w14:paraId="7B964BF9" w14:textId="3108223A">
      <w:pPr>
        <w:spacing w:line="276" w:lineRule="auto"/>
        <w:rPr>
          <w:rFonts w:ascii="Times New Roman" w:hAnsi="Times New Roman" w:cs="Times New Roman"/>
          <w:lang w:val="en-GB"/>
        </w:rPr>
      </w:pPr>
    </w:p>
    <w:p w:rsidRPr="00117039" w:rsidR="008909F3" w:rsidP="5DF56FBF" w:rsidRDefault="008909F3" w14:paraId="1E6E4972" w14:textId="49DA2F14">
      <w:pPr>
        <w:spacing w:line="276" w:lineRule="auto"/>
        <w:rPr>
          <w:rFonts w:ascii="Times New Roman" w:hAnsi="Times New Roman" w:cs="Times New Roman"/>
          <w:lang w:val="en-GB"/>
        </w:rPr>
      </w:pPr>
    </w:p>
    <w:p w:rsidRPr="00117039" w:rsidR="73FBB696" w:rsidRDefault="001F34E2" w14:paraId="6752451B" w14:textId="2491D9CE">
      <w:pPr>
        <w:rPr>
          <w:lang w:val="en-GB"/>
        </w:rPr>
      </w:pPr>
      <w:del w:author="Carmen Garcia Montero" w:date="2025-10-14T11:55:00Z" w:id="4463">
        <w:r w:rsidRPr="00117039">
          <w:rPr>
            <w:noProof/>
            <w:lang w:val="en-GB"/>
          </w:rPr>
          <w:drawing>
            <wp:inline distT="0" distB="0" distL="0" distR="0" wp14:anchorId="3DE8A679" wp14:editId="208F6E0A">
              <wp:extent cx="5760720" cy="2460625"/>
              <wp:effectExtent l="0" t="0" r="0" b="0"/>
              <wp:docPr id="1458551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51828" name="Picture 1" descr="A screenshot of a computer&#10;&#10;Description automatically generated"/>
                      <pic:cNvPicPr/>
                    </pic:nvPicPr>
                    <pic:blipFill>
                      <a:blip r:embed="rId40"/>
                      <a:stretch>
                        <a:fillRect/>
                      </a:stretch>
                    </pic:blipFill>
                    <pic:spPr>
                      <a:xfrm>
                        <a:off x="0" y="0"/>
                        <a:ext cx="5760720" cy="2460625"/>
                      </a:xfrm>
                      <a:prstGeom prst="rect">
                        <a:avLst/>
                      </a:prstGeom>
                    </pic:spPr>
                  </pic:pic>
                </a:graphicData>
              </a:graphic>
            </wp:inline>
          </w:drawing>
        </w:r>
      </w:del>
    </w:p>
    <w:p w:rsidRPr="00117039" w:rsidR="008C41EE" w:rsidP="008C41EE" w:rsidRDefault="008C41EE" w14:paraId="03A92EB8" w14:textId="6D9255AA">
      <w:pPr>
        <w:keepNext/>
        <w:spacing w:line="276" w:lineRule="auto"/>
        <w:rPr>
          <w:ins w:author="Carmen Garcia Montero" w:date="2025-10-14T11:55:00Z" w:id="4464"/>
          <w:rFonts w:ascii="Times New Roman" w:hAnsi="Times New Roman" w:cs="Times New Roman"/>
          <w:lang w:val="en-GB"/>
        </w:rPr>
      </w:pPr>
      <w:ins w:author="Carmen Garcia Montero" w:date="2025-10-14T11:55:00Z" w:id="4465">
        <w:r w:rsidRPr="00EB5A57">
          <w:rPr>
            <w:rFonts w:ascii="Times New Roman" w:hAnsi="Times New Roman" w:cs="Times New Roman"/>
            <w:lang w:val="en-GB"/>
          </w:rPr>
          <w:t xml:space="preserve">Diagram </w:t>
        </w:r>
      </w:ins>
      <w:ins w:author="Carmen Garcia Montero" w:date="2025-11-03T12:08:00Z" w:id="4466">
        <w:r w:rsidR="00632A05">
          <w:rPr>
            <w:rFonts w:ascii="Times New Roman" w:hAnsi="Times New Roman" w:cs="Times New Roman"/>
            <w:lang w:val="en-GB"/>
          </w:rPr>
          <w:t>19</w:t>
        </w:r>
      </w:ins>
      <w:ins w:author="Carmen Garcia Montero" w:date="2025-10-14T11:55:00Z" w:id="4467">
        <w:r w:rsidRPr="00EB5A57">
          <w:rPr>
            <w:rFonts w:ascii="Times New Roman" w:hAnsi="Times New Roman" w:cs="Times New Roman"/>
            <w:lang w:val="en-GB"/>
          </w:rPr>
          <w:t xml:space="preserve"> – Procedure ‘</w:t>
        </w:r>
        <w:r w:rsidRPr="00EA4D12">
          <w:rPr>
            <w:rFonts w:ascii="Times New Roman" w:hAnsi="Times New Roman" w:cs="Times New Roman"/>
            <w:lang w:val="en-GB"/>
          </w:rPr>
          <w:t>SPU or SPG update</w:t>
        </w:r>
        <w:r>
          <w:rPr>
            <w:rFonts w:ascii="Times New Roman" w:hAnsi="Times New Roman" w:cs="Times New Roman"/>
            <w:lang w:val="en-GB"/>
          </w:rPr>
          <w:t>’</w:t>
        </w:r>
        <w:r w:rsidRPr="00EB5A57">
          <w:rPr>
            <w:rFonts w:ascii="Times New Roman" w:hAnsi="Times New Roman" w:cs="Times New Roman"/>
            <w:lang w:val="en-GB"/>
          </w:rPr>
          <w:t>.</w:t>
        </w:r>
      </w:ins>
    </w:p>
    <w:p w:rsidRPr="00117039" w:rsidR="008C41EE" w:rsidP="008C41EE" w:rsidRDefault="008C41EE" w14:paraId="0C71FAC0" w14:textId="77777777">
      <w:pPr>
        <w:spacing w:line="276" w:lineRule="auto"/>
        <w:rPr>
          <w:ins w:author="Carmen Garcia Montero" w:date="2025-10-14T11:55:00Z" w:id="4468"/>
          <w:rFonts w:ascii="Times New Roman" w:hAnsi="Times New Roman" w:cs="Times New Roman"/>
          <w:lang w:val="en-GB"/>
        </w:rPr>
      </w:pPr>
      <w:ins w:author="Carmen Garcia Montero" w:date="2025-10-14T11:55:00Z" w:id="4469">
        <w:r>
          <w:rPr>
            <w:noProof/>
          </w:rPr>
          <w:drawing>
            <wp:inline distT="0" distB="0" distL="0" distR="0" wp14:anchorId="1203838E" wp14:editId="2BDAA4F2">
              <wp:extent cx="5760720" cy="3487420"/>
              <wp:effectExtent l="0" t="0" r="0" b="0"/>
              <wp:docPr id="132689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92330" name="Picture 1" descr="A screenshot of a computer&#10;&#10;AI-generated content may be incorrect."/>
                      <pic:cNvPicPr/>
                    </pic:nvPicPr>
                    <pic:blipFill>
                      <a:blip r:embed="rId41"/>
                      <a:stretch>
                        <a:fillRect/>
                      </a:stretch>
                    </pic:blipFill>
                    <pic:spPr>
                      <a:xfrm>
                        <a:off x="0" y="0"/>
                        <a:ext cx="5760720" cy="3487420"/>
                      </a:xfrm>
                      <a:prstGeom prst="rect">
                        <a:avLst/>
                      </a:prstGeom>
                    </pic:spPr>
                  </pic:pic>
                </a:graphicData>
              </a:graphic>
            </wp:inline>
          </w:drawing>
        </w:r>
      </w:ins>
    </w:p>
    <w:p w:rsidRPr="00117039" w:rsidR="008C41EE" w:rsidP="008C41EE" w:rsidRDefault="008C41EE" w14:paraId="0BAD4A2E" w14:textId="77777777">
      <w:pPr>
        <w:spacing w:line="276" w:lineRule="auto"/>
        <w:rPr>
          <w:ins w:author="Carmen Garcia Montero" w:date="2025-10-14T11:55:00Z" w:id="4470"/>
          <w:rFonts w:ascii="Times New Roman" w:hAnsi="Times New Roman" w:cs="Times New Roman"/>
          <w:lang w:val="en-GB"/>
        </w:rPr>
      </w:pPr>
    </w:p>
    <w:p w:rsidRPr="00117039" w:rsidR="4BB91AB8" w:rsidRDefault="4BB91AB8" w14:paraId="7B119BD4" w14:textId="03A999F4">
      <w:pPr>
        <w:rPr>
          <w:lang w:val="en-GB"/>
        </w:rPr>
      </w:pPr>
    </w:p>
    <w:p w:rsidRPr="00117039" w:rsidR="00A97C99" w:rsidP="00F03AEC" w:rsidRDefault="00A97C99" w14:paraId="51EE5EC3" w14:textId="77777777">
      <w:pPr>
        <w:spacing w:line="276" w:lineRule="auto"/>
        <w:rPr>
          <w:rFonts w:ascii="Times New Roman" w:hAnsi="Times New Roman" w:cs="Times New Roman"/>
          <w:lang w:val="en-GB"/>
        </w:rPr>
      </w:pPr>
    </w:p>
    <w:tbl>
      <w:tblPr>
        <w:tblStyle w:val="TableGrid"/>
        <w:tblW w:w="9016"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4471">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4472">
          <w:tblGrid>
            <w:gridCol w:w="17"/>
            <w:gridCol w:w="687"/>
            <w:gridCol w:w="1573"/>
            <w:gridCol w:w="2884"/>
            <w:gridCol w:w="1317"/>
            <w:gridCol w:w="1319"/>
            <w:gridCol w:w="1112"/>
            <w:gridCol w:w="124"/>
          </w:tblGrid>
        </w:tblGridChange>
      </w:tblGrid>
      <w:tr w:rsidRPr="000059D6" w:rsidR="000059D6" w:rsidTr="002853DD" w14:paraId="636F9AB0" w14:textId="77777777">
        <w:trPr>
          <w:gridAfter w:val="1"/>
          <w:wAfter w:w="108" w:type="dxa"/>
          <w:trHeight w:val="300"/>
          <w:trPrChange w:author="Fernando Dominguez" w:date="2025-09-12T14:02:00Z" w:id="4473">
            <w:trPr>
              <w:gridBefore w:val="1"/>
            </w:trPr>
          </w:trPrChange>
        </w:trPr>
        <w:tc>
          <w:tcPr>
            <w:tcW w:w="9016" w:type="dxa"/>
            <w:gridSpan w:val="6"/>
            <w:shd w:val="clear" w:color="auto" w:fill="D0CECE" w:themeFill="background2" w:themeFillShade="E6"/>
            <w:vAlign w:val="center"/>
            <w:tcPrChange w:author="Fernando Dominguez" w:date="2025-09-12T14:02:00Z" w:id="4474">
              <w:tcPr>
                <w:tcW w:w="9016" w:type="dxa"/>
                <w:gridSpan w:val="7"/>
                <w:shd w:val="clear" w:color="auto" w:fill="D0CECE" w:themeFill="background2" w:themeFillShade="E6"/>
              </w:tcPr>
            </w:tcPrChange>
          </w:tcPr>
          <w:p w:rsidRPr="00117039" w:rsidR="000059D6" w:rsidP="00D85DDD" w:rsidRDefault="000059D6" w14:paraId="3D46E297" w14:textId="27323EDC">
            <w:pPr>
              <w:widowControl w:val="0"/>
              <w:spacing w:after="0" w:line="276" w:lineRule="auto"/>
              <w:jc w:val="center"/>
              <w:rPr>
                <w:rFonts w:ascii="Times New Roman" w:hAnsi="Times New Roman" w:eastAsia="Arial" w:cs="Times New Roman"/>
                <w:b/>
                <w:i/>
                <w:sz w:val="16"/>
                <w:szCs w:val="16"/>
                <w:highlight w:val="yellow"/>
                <w:lang w:val="en-GB" w:eastAsia="zh-CN"/>
              </w:rPr>
            </w:pPr>
            <w:r w:rsidRPr="00117039">
              <w:rPr>
                <w:rFonts w:ascii="Times New Roman" w:hAnsi="Times New Roman" w:cs="Times New Roman"/>
                <w:i/>
                <w:sz w:val="16"/>
                <w:szCs w:val="16"/>
                <w:lang w:val="en-GB" w:eastAsia="zh-CN"/>
              </w:rPr>
              <w:br w:type="page"/>
            </w:r>
            <w:r w:rsidRPr="00746877">
              <w:rPr>
                <w:rFonts w:ascii="Times New Roman" w:hAnsi="Times New Roman" w:eastAsia="Calibri" w:cs="Times New Roman"/>
                <w:b/>
                <w:i/>
                <w:sz w:val="16"/>
                <w:szCs w:val="16"/>
                <w:highlight w:val="yellow"/>
                <w:lang w:val="en-GB" w:eastAsia="zh-CN"/>
              </w:rPr>
              <w:t>Table III.</w:t>
            </w:r>
            <w:r w:rsidRPr="006C1016" w:rsidR="00A86E4F">
              <w:rPr>
                <w:rFonts w:ascii="Times New Roman" w:hAnsi="Times New Roman" w:eastAsia="Calibri" w:cs="Times New Roman"/>
                <w:b/>
                <w:i/>
                <w:sz w:val="16"/>
                <w:szCs w:val="16"/>
                <w:highlight w:val="yellow"/>
                <w:lang w:val="en-GB" w:eastAsia="zh-CN"/>
              </w:rPr>
              <w:t>2</w:t>
            </w:r>
            <w:ins w:author="Carmen Garcia Montero" w:date="2025-11-03T12:08:00Z" w:id="4475">
              <w:r w:rsidR="00632A05">
                <w:rPr>
                  <w:rFonts w:ascii="Times New Roman" w:hAnsi="Times New Roman" w:eastAsia="Calibri" w:cs="Times New Roman"/>
                  <w:b/>
                  <w:i/>
                  <w:sz w:val="16"/>
                  <w:szCs w:val="16"/>
                  <w:highlight w:val="yellow"/>
                  <w:lang w:val="en-GB" w:eastAsia="zh-CN"/>
                </w:rPr>
                <w:t>0</w:t>
              </w:r>
            </w:ins>
            <w:del w:author="Carmen Garcia Montero" w:date="2025-11-03T12:08:00Z" w:id="4476">
              <w:r w:rsidRPr="006C1016" w:rsidDel="00632A05" w:rsidR="00A86E4F">
                <w:rPr>
                  <w:rFonts w:ascii="Times New Roman" w:hAnsi="Times New Roman" w:eastAsia="Calibri" w:cs="Times New Roman"/>
                  <w:b/>
                  <w:i/>
                  <w:sz w:val="16"/>
                  <w:szCs w:val="16"/>
                  <w:highlight w:val="yellow"/>
                  <w:lang w:val="en-GB" w:eastAsia="zh-CN"/>
                </w:rPr>
                <w:delText>4</w:delText>
              </w:r>
            </w:del>
            <w:r w:rsidRPr="00117039">
              <w:rPr>
                <w:rFonts w:ascii="Times New Roman" w:hAnsi="Times New Roman" w:eastAsia="Arial" w:cs="Times New Roman"/>
                <w:b/>
                <w:i/>
                <w:sz w:val="16"/>
                <w:szCs w:val="16"/>
                <w:highlight w:val="yellow"/>
                <w:lang w:val="en-GB" w:eastAsia="zh-CN"/>
              </w:rPr>
              <w:t xml:space="preserve"> – Procedure </w:t>
            </w:r>
            <w:r w:rsidRPr="00117039" w:rsidR="002375DD">
              <w:rPr>
                <w:rFonts w:ascii="Times New Roman" w:hAnsi="Times New Roman" w:eastAsia="Arial" w:cs="Times New Roman"/>
                <w:b/>
                <w:i/>
                <w:sz w:val="16"/>
                <w:szCs w:val="16"/>
                <w:highlight w:val="yellow"/>
                <w:lang w:val="en-GB" w:eastAsia="zh-CN"/>
              </w:rPr>
              <w:t>2</w:t>
            </w:r>
            <w:ins w:author="Carmen Garcia Montero" w:date="2025-11-03T12:08:00Z" w:id="4477">
              <w:r w:rsidR="00632A05">
                <w:rPr>
                  <w:rFonts w:ascii="Times New Roman" w:hAnsi="Times New Roman" w:eastAsia="Arial" w:cs="Times New Roman"/>
                  <w:b/>
                  <w:i/>
                  <w:sz w:val="16"/>
                  <w:szCs w:val="16"/>
                  <w:highlight w:val="yellow"/>
                  <w:lang w:val="en-GB" w:eastAsia="zh-CN"/>
                </w:rPr>
                <w:t>0</w:t>
              </w:r>
            </w:ins>
            <w:del w:author="Carmen Garcia Montero" w:date="2025-11-03T12:08:00Z" w:id="4478">
              <w:r w:rsidRPr="00117039" w:rsidDel="00632A05" w:rsidR="002375DD">
                <w:rPr>
                  <w:rFonts w:ascii="Times New Roman" w:hAnsi="Times New Roman" w:eastAsia="Arial" w:cs="Times New Roman"/>
                  <w:b/>
                  <w:i/>
                  <w:sz w:val="16"/>
                  <w:szCs w:val="16"/>
                  <w:highlight w:val="yellow"/>
                  <w:lang w:val="en-GB" w:eastAsia="zh-CN"/>
                </w:rPr>
                <w:delText>4</w:delText>
              </w:r>
            </w:del>
          </w:p>
        </w:tc>
      </w:tr>
      <w:tr w:rsidRPr="00D26981" w:rsidR="000059D6" w:rsidTr="002853DD" w14:paraId="6215434C" w14:textId="77777777">
        <w:trPr>
          <w:gridAfter w:val="1"/>
          <w:wAfter w:w="108" w:type="dxa"/>
          <w:trHeight w:val="300"/>
          <w:trPrChange w:author="Fernando Dominguez" w:date="2025-09-12T14:02:00Z" w:id="4479">
            <w:trPr>
              <w:gridBefore w:val="1"/>
            </w:trPr>
          </w:trPrChange>
        </w:trPr>
        <w:tc>
          <w:tcPr>
            <w:tcW w:w="2260" w:type="dxa"/>
            <w:gridSpan w:val="2"/>
            <w:shd w:val="clear" w:color="auto" w:fill="D0CECE" w:themeFill="background2" w:themeFillShade="E6"/>
            <w:vAlign w:val="center"/>
            <w:tcPrChange w:author="Fernando Dominguez" w:date="2025-09-12T14:02:00Z" w:id="4480">
              <w:tcPr>
                <w:tcW w:w="2260" w:type="dxa"/>
                <w:gridSpan w:val="2"/>
                <w:shd w:val="clear" w:color="auto" w:fill="D0CECE" w:themeFill="background2" w:themeFillShade="E6"/>
              </w:tcPr>
            </w:tcPrChange>
          </w:tcPr>
          <w:p w:rsidRPr="00BA5B6F" w:rsidR="000059D6" w:rsidP="00117039" w:rsidRDefault="000059D6" w14:paraId="4B8E37FD" w14:textId="77777777">
            <w:pPr>
              <w:widowControl w:val="0"/>
              <w:spacing w:after="0" w:line="276" w:lineRule="auto"/>
              <w:rPr>
                <w:rFonts w:ascii="Times New Roman" w:hAnsi="Times New Roman" w:eastAsia="Arial" w:cs="Times New Roman"/>
                <w:b/>
                <w:i/>
                <w:sz w:val="16"/>
                <w:szCs w:val="16"/>
                <w:lang w:val="en-GB" w:eastAsia="zh-CN"/>
              </w:rPr>
            </w:pPr>
            <w:r w:rsidRPr="00BA5B6F">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09-12T14:02:00Z" w:id="4481">
              <w:tcPr>
                <w:tcW w:w="6756" w:type="dxa"/>
                <w:gridSpan w:val="5"/>
              </w:tcPr>
            </w:tcPrChange>
          </w:tcPr>
          <w:p w:rsidRPr="00117039" w:rsidR="000059D6" w:rsidP="00117039" w:rsidRDefault="00025B93" w14:paraId="2A06CDE3" w14:textId="38E2E6CB">
            <w:pPr>
              <w:pStyle w:val="Caption"/>
              <w:keepNext/>
              <w:spacing w:after="0"/>
              <w:rPr>
                <w:rFonts w:ascii="Times New Roman" w:hAnsi="Times New Roman" w:eastAsia="Calibri" w:cs="Times New Roman"/>
                <w:color w:val="auto"/>
                <w:sz w:val="16"/>
                <w:szCs w:val="16"/>
                <w:lang w:val="en-GB" w:eastAsia="zh-CN"/>
              </w:rPr>
            </w:pPr>
            <w:bookmarkStart w:name="_Toc212680699" w:id="4482"/>
            <w:r w:rsidRPr="00117039">
              <w:rPr>
                <w:rFonts w:ascii="Times New Roman" w:hAnsi="Times New Roman" w:cs="Times New Roman"/>
                <w:color w:val="auto"/>
                <w:sz w:val="16"/>
                <w:szCs w:val="16"/>
                <w:lang w:val="en-GB"/>
              </w:rPr>
              <w:t xml:space="preserve">Table </w:t>
            </w:r>
            <w:r w:rsidRPr="00117039">
              <w:rPr>
                <w:rFonts w:ascii="Times New Roman" w:hAnsi="Times New Roman" w:cs="Times New Roman"/>
                <w:color w:val="auto"/>
                <w:sz w:val="16"/>
                <w:szCs w:val="16"/>
                <w:lang w:val="en-GB"/>
              </w:rPr>
              <w:fldChar w:fldCharType="begin"/>
            </w:r>
            <w:r w:rsidRPr="00117039">
              <w:rPr>
                <w:rFonts w:ascii="Times New Roman" w:hAnsi="Times New Roman" w:cs="Times New Roman"/>
                <w:color w:val="auto"/>
                <w:sz w:val="16"/>
                <w:szCs w:val="16"/>
                <w:lang w:val="en-GB"/>
              </w:rPr>
              <w:instrText xml:space="preserve"> SEQ Table \* ARABIC </w:instrText>
            </w:r>
            <w:r w:rsidRPr="00117039">
              <w:rPr>
                <w:rFonts w:ascii="Times New Roman" w:hAnsi="Times New Roman" w:cs="Times New Roman"/>
                <w:color w:val="auto"/>
                <w:sz w:val="16"/>
                <w:szCs w:val="16"/>
                <w:lang w:val="en-GB"/>
              </w:rPr>
              <w:fldChar w:fldCharType="separate"/>
            </w:r>
            <w:r w:rsidRPr="00117039">
              <w:rPr>
                <w:rFonts w:ascii="Times New Roman" w:hAnsi="Times New Roman" w:cs="Times New Roman"/>
                <w:color w:val="auto"/>
                <w:sz w:val="16"/>
                <w:szCs w:val="16"/>
                <w:lang w:val="en-GB"/>
              </w:rPr>
              <w:fldChar w:fldCharType="end"/>
            </w:r>
            <w:r w:rsidRPr="00117039">
              <w:rPr>
                <w:rFonts w:ascii="Times New Roman" w:hAnsi="Times New Roman" w:cs="Times New Roman"/>
                <w:color w:val="auto"/>
                <w:sz w:val="16"/>
                <w:szCs w:val="16"/>
                <w:lang w:val="en-GB"/>
              </w:rPr>
              <w:t xml:space="preserve"> </w:t>
            </w:r>
            <w:r w:rsidRPr="00117039" w:rsidR="000059D6">
              <w:rPr>
                <w:rFonts w:ascii="Times New Roman" w:hAnsi="Times New Roman" w:eastAsia="Calibri" w:cs="Times New Roman"/>
                <w:color w:val="auto"/>
                <w:sz w:val="16"/>
                <w:szCs w:val="16"/>
                <w:lang w:val="en-GB" w:eastAsia="zh-CN"/>
              </w:rPr>
              <w:t>SPU or SPG de-registration</w:t>
            </w:r>
            <w:bookmarkEnd w:id="4482"/>
          </w:p>
        </w:tc>
      </w:tr>
      <w:tr w:rsidRPr="00390DC1" w:rsidR="000059D6" w:rsidTr="002853DD" w14:paraId="57480E7C" w14:textId="77777777">
        <w:trPr>
          <w:gridAfter w:val="1"/>
          <w:wAfter w:w="108" w:type="dxa"/>
          <w:trPrChange w:author="Fernando Dominguez" w:date="2025-09-12T14:02:00Z" w:id="4483">
            <w:trPr>
              <w:gridBefore w:val="1"/>
            </w:trPr>
          </w:trPrChange>
        </w:trPr>
        <w:tc>
          <w:tcPr>
            <w:tcW w:w="687" w:type="dxa"/>
            <w:shd w:val="clear" w:color="auto" w:fill="D0CECE" w:themeFill="background2" w:themeFillShade="E6"/>
            <w:vAlign w:val="center"/>
            <w:tcPrChange w:author="Fernando Dominguez" w:date="2025-09-12T14:02:00Z" w:id="4484">
              <w:tcPr>
                <w:tcW w:w="687" w:type="dxa"/>
                <w:shd w:val="clear" w:color="auto" w:fill="D0CECE" w:themeFill="background2" w:themeFillShade="E6"/>
              </w:tcPr>
            </w:tcPrChange>
          </w:tcPr>
          <w:p w:rsidRPr="00390DC1" w:rsidR="000059D6" w:rsidP="00117039" w:rsidRDefault="000059D6" w14:paraId="64C39F89"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4485">
              <w:tcPr>
                <w:tcW w:w="1573" w:type="dxa"/>
                <w:shd w:val="clear" w:color="auto" w:fill="D0CECE" w:themeFill="background2" w:themeFillShade="E6"/>
              </w:tcPr>
            </w:tcPrChange>
          </w:tcPr>
          <w:p w:rsidRPr="00390DC1" w:rsidR="000059D6" w:rsidP="00117039" w:rsidRDefault="000059D6" w14:paraId="3FCC3E4F"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4486">
              <w:tcPr>
                <w:tcW w:w="2884" w:type="dxa"/>
                <w:shd w:val="clear" w:color="auto" w:fill="D0CECE" w:themeFill="background2" w:themeFillShade="E6"/>
              </w:tcPr>
            </w:tcPrChange>
          </w:tcPr>
          <w:p w:rsidRPr="00390DC1" w:rsidR="000059D6" w:rsidP="00117039" w:rsidRDefault="000059D6" w14:paraId="197F39FD"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4487">
              <w:tcPr>
                <w:tcW w:w="1317" w:type="dxa"/>
                <w:shd w:val="clear" w:color="auto" w:fill="D0CECE" w:themeFill="background2" w:themeFillShade="E6"/>
              </w:tcPr>
            </w:tcPrChange>
          </w:tcPr>
          <w:p w:rsidRPr="00390DC1" w:rsidR="000059D6" w:rsidP="00117039" w:rsidRDefault="000059D6" w14:paraId="40E057DB"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4488">
              <w:tcPr>
                <w:tcW w:w="1319" w:type="dxa"/>
                <w:shd w:val="clear" w:color="auto" w:fill="D0CECE" w:themeFill="background2" w:themeFillShade="E6"/>
              </w:tcPr>
            </w:tcPrChange>
          </w:tcPr>
          <w:p w:rsidRPr="00390DC1" w:rsidR="000059D6" w:rsidP="00117039" w:rsidRDefault="000059D6" w14:paraId="79974831"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4489">
              <w:tcPr>
                <w:tcW w:w="1236" w:type="dxa"/>
                <w:gridSpan w:val="2"/>
                <w:shd w:val="clear" w:color="auto" w:fill="D0CECE" w:themeFill="background2" w:themeFillShade="E6"/>
              </w:tcPr>
            </w:tcPrChange>
          </w:tcPr>
          <w:p w:rsidRPr="00390DC1" w:rsidR="000059D6" w:rsidP="00117039" w:rsidRDefault="000059D6" w14:paraId="3BB985A0"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Information exchanged (IDs)</w:t>
            </w:r>
          </w:p>
        </w:tc>
      </w:tr>
      <w:tr w:rsidRPr="00D26981" w:rsidR="000059D6" w:rsidTr="002853DD" w14:paraId="4EE8F7FC" w14:textId="77777777">
        <w:trPr>
          <w:trPrChange w:author="Fernando Dominguez" w:date="2025-11-03T09:17:00Z" w:id="4490">
            <w:trPr>
              <w:gridBefore w:val="1"/>
            </w:trPr>
          </w:trPrChange>
        </w:trPr>
        <w:tc>
          <w:tcPr>
            <w:tcW w:w="687" w:type="dxa"/>
            <w:tcPrChange w:author="Fernando Dominguez" w:date="2025-11-03T09:17:00Z" w:id="4491">
              <w:tcPr>
                <w:tcW w:w="687" w:type="dxa"/>
              </w:tcPr>
            </w:tcPrChange>
          </w:tcPr>
          <w:p w:rsidRPr="00390DC1" w:rsidR="000059D6" w:rsidP="00D85DDD" w:rsidRDefault="00606FB5" w14:paraId="02609034" w14:textId="4DA2530A">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2</w:t>
            </w:r>
            <w:ins w:author="Carmen Garcia Montero" w:date="2025-11-03T12:08:00Z" w:id="4492">
              <w:r w:rsidR="00632A05">
                <w:rPr>
                  <w:rFonts w:ascii="Times New Roman" w:hAnsi="Times New Roman" w:eastAsia="Calibri" w:cs="Times New Roman"/>
                  <w:sz w:val="16"/>
                  <w:szCs w:val="16"/>
                  <w:lang w:val="en-GB" w:eastAsia="zh-CN"/>
                </w:rPr>
                <w:t>0</w:t>
              </w:r>
            </w:ins>
            <w:del w:author="Carmen Garcia Montero" w:date="2025-11-03T12:08:00Z" w:id="4493">
              <w:r w:rsidDel="00632A05">
                <w:rPr>
                  <w:rFonts w:ascii="Times New Roman" w:hAnsi="Times New Roman" w:eastAsia="Calibri" w:cs="Times New Roman"/>
                  <w:sz w:val="16"/>
                  <w:szCs w:val="16"/>
                  <w:lang w:val="en-GB" w:eastAsia="zh-CN"/>
                </w:rPr>
                <w:delText>4</w:delText>
              </w:r>
            </w:del>
            <w:r w:rsidRPr="00390DC1" w:rsidR="000059D6">
              <w:rPr>
                <w:rFonts w:ascii="Times New Roman" w:hAnsi="Times New Roman" w:eastAsia="Calibri" w:cs="Times New Roman"/>
                <w:sz w:val="16"/>
                <w:szCs w:val="16"/>
                <w:lang w:val="en-GB" w:eastAsia="zh-CN"/>
              </w:rPr>
              <w:t>.1</w:t>
            </w:r>
          </w:p>
        </w:tc>
        <w:tc>
          <w:tcPr>
            <w:tcW w:w="1573" w:type="dxa"/>
            <w:tcPrChange w:author="Fernando Dominguez" w:date="2025-11-03T09:17:00Z" w:id="4494">
              <w:tcPr>
                <w:tcW w:w="1573" w:type="dxa"/>
              </w:tcPr>
            </w:tcPrChange>
          </w:tcPr>
          <w:p w:rsidRPr="00390DC1" w:rsidR="000059D6" w:rsidP="00D85DDD" w:rsidRDefault="000059D6" w14:paraId="4D88D69C" w14:textId="45C5F006">
            <w:pPr>
              <w:widowControl w:val="0"/>
              <w:spacing w:after="0" w:line="276" w:lineRule="auto"/>
              <w:jc w:val="both"/>
              <w:rPr>
                <w:rFonts w:ascii="Times New Roman" w:hAnsi="Times New Roman" w:eastAsia="Calibri" w:cs="Times New Roman"/>
                <w:sz w:val="16"/>
                <w:szCs w:val="16"/>
                <w:lang w:val="en-GB" w:eastAsia="zh-CN"/>
              </w:rPr>
            </w:pPr>
            <w:commentRangeStart w:id="4495"/>
            <w:r w:rsidRPr="00390DC1">
              <w:rPr>
                <w:rFonts w:ascii="Times New Roman" w:hAnsi="Times New Roman" w:eastAsia="Calibri" w:cs="Times New Roman"/>
                <w:sz w:val="16"/>
                <w:szCs w:val="16"/>
                <w:lang w:val="en-GB" w:eastAsia="zh-CN"/>
              </w:rPr>
              <w:t xml:space="preserve">Request </w:t>
            </w:r>
            <w:r w:rsidR="00C4480A">
              <w:rPr>
                <w:rFonts w:ascii="Times New Roman" w:hAnsi="Times New Roman" w:eastAsia="Calibri" w:cs="Times New Roman"/>
                <w:sz w:val="16"/>
                <w:szCs w:val="16"/>
                <w:lang w:val="en-GB" w:eastAsia="zh-CN"/>
              </w:rPr>
              <w:t xml:space="preserve">SPU or SPG </w:t>
            </w:r>
            <w:r>
              <w:rPr>
                <w:rFonts w:ascii="Times New Roman" w:hAnsi="Times New Roman" w:eastAsia="Calibri" w:cs="Times New Roman"/>
                <w:sz w:val="16"/>
                <w:szCs w:val="16"/>
                <w:lang w:val="en-GB" w:eastAsia="zh-CN"/>
              </w:rPr>
              <w:t>de-</w:t>
            </w:r>
            <w:r w:rsidRPr="00390DC1">
              <w:rPr>
                <w:rFonts w:ascii="Times New Roman" w:hAnsi="Times New Roman" w:eastAsia="Calibri" w:cs="Times New Roman"/>
                <w:sz w:val="16"/>
                <w:szCs w:val="16"/>
                <w:lang w:val="en-GB" w:eastAsia="zh-CN"/>
              </w:rPr>
              <w:t xml:space="preserve">registration </w:t>
            </w:r>
            <w:commentRangeEnd w:id="4495"/>
            <w:r w:rsidRPr="00390DC1">
              <w:rPr>
                <w:rStyle w:val="CommentReference"/>
                <w:rFonts w:ascii="Times New Roman" w:hAnsi="Times New Roman" w:eastAsia="Calibri" w:cs="Times New Roman"/>
                <w:lang w:val="en-GB" w:eastAsia="zh-CN"/>
              </w:rPr>
              <w:commentReference w:id="4495"/>
            </w:r>
          </w:p>
        </w:tc>
        <w:tc>
          <w:tcPr>
            <w:tcW w:w="2884" w:type="dxa"/>
            <w:tcPrChange w:author="Fernando Dominguez" w:date="2025-11-03T09:17:00Z" w:id="4496">
              <w:tcPr>
                <w:tcW w:w="2884" w:type="dxa"/>
              </w:tcPr>
            </w:tcPrChange>
          </w:tcPr>
          <w:p w:rsidRPr="00390DC1" w:rsidR="000059D6" w:rsidP="00D85DDD" w:rsidRDefault="000059D6" w14:paraId="159DEF9A" w14:textId="57914CB5">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The </w:t>
            </w:r>
            <w:r>
              <w:rPr>
                <w:rFonts w:ascii="Times New Roman" w:hAnsi="Times New Roman" w:eastAsia="Calibri" w:cs="Times New Roman"/>
                <w:sz w:val="16"/>
                <w:szCs w:val="16"/>
                <w:lang w:val="en-GB" w:eastAsia="zh-CN"/>
              </w:rPr>
              <w:t>SP</w:t>
            </w:r>
            <w:r w:rsidRPr="00390DC1">
              <w:rPr>
                <w:rFonts w:ascii="Times New Roman" w:hAnsi="Times New Roman" w:eastAsia="Calibri" w:cs="Times New Roman"/>
                <w:sz w:val="16"/>
                <w:szCs w:val="16"/>
                <w:lang w:val="en-GB" w:eastAsia="zh-CN"/>
              </w:rPr>
              <w:t xml:space="preserve"> </w:t>
            </w:r>
            <w:r>
              <w:rPr>
                <w:rFonts w:ascii="Times New Roman" w:hAnsi="Times New Roman" w:eastAsia="Calibri" w:cs="Times New Roman"/>
                <w:sz w:val="16"/>
                <w:szCs w:val="16"/>
                <w:lang w:val="en-GB" w:eastAsia="zh-CN"/>
              </w:rPr>
              <w:t xml:space="preserve">requests a de-registration for </w:t>
            </w:r>
            <w:r w:rsidR="00F23E98">
              <w:rPr>
                <w:rFonts w:ascii="Times New Roman" w:hAnsi="Times New Roman" w:eastAsia="Calibri" w:cs="Times New Roman"/>
                <w:sz w:val="16"/>
                <w:szCs w:val="16"/>
                <w:lang w:val="en-GB" w:eastAsia="zh-CN"/>
              </w:rPr>
              <w:t>their</w:t>
            </w:r>
            <w:r>
              <w:rPr>
                <w:rFonts w:ascii="Times New Roman" w:hAnsi="Times New Roman" w:eastAsia="Calibri" w:cs="Times New Roman"/>
                <w:sz w:val="16"/>
                <w:szCs w:val="16"/>
                <w:lang w:val="en-GB" w:eastAsia="zh-CN"/>
              </w:rPr>
              <w:t xml:space="preserve"> SPU or SPG with providing </w:t>
            </w:r>
            <w:r w:rsidR="001C36D0">
              <w:rPr>
                <w:rFonts w:ascii="Times New Roman" w:hAnsi="Times New Roman" w:eastAsia="Calibri" w:cs="Times New Roman"/>
                <w:sz w:val="16"/>
                <w:szCs w:val="16"/>
                <w:lang w:val="en-GB" w:eastAsia="zh-CN"/>
              </w:rPr>
              <w:t>their</w:t>
            </w:r>
            <w:r>
              <w:rPr>
                <w:rFonts w:ascii="Times New Roman" w:hAnsi="Times New Roman" w:eastAsia="Calibri" w:cs="Times New Roman"/>
                <w:sz w:val="16"/>
                <w:szCs w:val="16"/>
                <w:lang w:val="en-GB" w:eastAsia="zh-CN"/>
              </w:rPr>
              <w:t xml:space="preserve"> unique SP</w:t>
            </w:r>
            <w:r w:rsidR="008674A2">
              <w:rPr>
                <w:rFonts w:ascii="Times New Roman" w:hAnsi="Times New Roman" w:eastAsia="Calibri" w:cs="Times New Roman"/>
                <w:sz w:val="16"/>
                <w:szCs w:val="16"/>
                <w:lang w:val="en-GB" w:eastAsia="zh-CN"/>
              </w:rPr>
              <w:t xml:space="preserve"> </w:t>
            </w:r>
            <w:r w:rsidR="00606FB5">
              <w:rPr>
                <w:rFonts w:ascii="Times New Roman" w:hAnsi="Times New Roman" w:eastAsia="Calibri" w:cs="Times New Roman"/>
                <w:sz w:val="16"/>
                <w:szCs w:val="16"/>
                <w:lang w:val="en-GB" w:eastAsia="zh-CN"/>
              </w:rPr>
              <w:t>identification</w:t>
            </w:r>
            <w:r>
              <w:rPr>
                <w:rFonts w:ascii="Times New Roman" w:hAnsi="Times New Roman" w:eastAsia="Calibri" w:cs="Times New Roman"/>
                <w:sz w:val="16"/>
                <w:szCs w:val="16"/>
                <w:lang w:val="en-GB" w:eastAsia="zh-CN"/>
              </w:rPr>
              <w:t xml:space="preserve"> as well as the </w:t>
            </w:r>
            <w:del w:author="DO Giao" w:date="2025-10-29T16:31:00Z" w:id="4497">
              <w:r>
                <w:rPr>
                  <w:rFonts w:ascii="Times New Roman" w:hAnsi="Times New Roman" w:eastAsia="Calibri" w:cs="Times New Roman"/>
                  <w:sz w:val="16"/>
                  <w:szCs w:val="16"/>
                  <w:lang w:val="en-GB" w:eastAsia="zh-CN"/>
                </w:rPr>
                <w:delText xml:space="preserve">European-wide </w:delText>
              </w:r>
            </w:del>
            <w:r>
              <w:rPr>
                <w:rFonts w:ascii="Times New Roman" w:hAnsi="Times New Roman" w:eastAsia="Calibri" w:cs="Times New Roman"/>
                <w:sz w:val="16"/>
                <w:szCs w:val="16"/>
                <w:lang w:val="en-GB" w:eastAsia="zh-CN"/>
              </w:rPr>
              <w:t xml:space="preserve">unique identification code for </w:t>
            </w:r>
            <w:r w:rsidR="001C36D0">
              <w:rPr>
                <w:rFonts w:ascii="Times New Roman" w:hAnsi="Times New Roman" w:eastAsia="Calibri" w:cs="Times New Roman"/>
                <w:sz w:val="16"/>
                <w:szCs w:val="16"/>
                <w:lang w:val="en-GB" w:eastAsia="zh-CN"/>
              </w:rPr>
              <w:t>the</w:t>
            </w:r>
            <w:r>
              <w:rPr>
                <w:rFonts w:ascii="Times New Roman" w:hAnsi="Times New Roman" w:eastAsia="Calibri" w:cs="Times New Roman"/>
                <w:sz w:val="16"/>
                <w:szCs w:val="16"/>
                <w:lang w:val="en-GB" w:eastAsia="zh-CN"/>
              </w:rPr>
              <w:t xml:space="preserve"> SPU or SPG</w:t>
            </w:r>
            <w:r w:rsidRPr="00390DC1">
              <w:rPr>
                <w:rFonts w:ascii="Times New Roman" w:hAnsi="Times New Roman" w:eastAsia="Calibri" w:cs="Times New Roman"/>
                <w:sz w:val="16"/>
                <w:szCs w:val="16"/>
                <w:lang w:val="en-GB" w:eastAsia="zh-CN"/>
              </w:rPr>
              <w:t>.</w:t>
            </w:r>
          </w:p>
        </w:tc>
        <w:tc>
          <w:tcPr>
            <w:tcW w:w="1317" w:type="dxa"/>
            <w:tcPrChange w:author="Fernando Dominguez" w:date="2025-11-03T09:17:00Z" w:id="4498">
              <w:tcPr>
                <w:tcW w:w="1317" w:type="dxa"/>
              </w:tcPr>
            </w:tcPrChange>
          </w:tcPr>
          <w:p w:rsidRPr="00390DC1" w:rsidR="000059D6" w:rsidP="00D85DDD" w:rsidRDefault="000059D6" w14:paraId="66FD91A7"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Service provider</w:t>
            </w:r>
          </w:p>
        </w:tc>
        <w:tc>
          <w:tcPr>
            <w:tcW w:w="1319" w:type="dxa"/>
            <w:tcPrChange w:author="Fernando Dominguez" w:date="2025-11-03T09:17:00Z" w:id="4499">
              <w:tcPr>
                <w:tcW w:w="1319" w:type="dxa"/>
              </w:tcPr>
            </w:tcPrChange>
          </w:tcPr>
          <w:p w:rsidRPr="00390DC1" w:rsidR="000059D6" w:rsidP="00D85DDD" w:rsidRDefault="000059D6" w14:paraId="28C9A20A"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SP module </w:t>
            </w:r>
            <w:r>
              <w:rPr>
                <w:rFonts w:ascii="Times New Roman" w:hAnsi="Times New Roman" w:eastAsia="Calibri" w:cs="Times New Roman"/>
                <w:sz w:val="16"/>
                <w:szCs w:val="16"/>
                <w:lang w:val="en-GB" w:eastAsia="zh-CN"/>
              </w:rPr>
              <w:t>administrator</w:t>
            </w:r>
          </w:p>
        </w:tc>
        <w:tc>
          <w:tcPr>
            <w:tcW w:w="1236" w:type="dxa"/>
            <w:gridSpan w:val="2"/>
            <w:tcPrChange w:author="Fernando Dominguez" w:date="2025-11-03T09:17:00Z" w:id="4500">
              <w:tcPr>
                <w:tcW w:w="1236" w:type="dxa"/>
                <w:gridSpan w:val="2"/>
              </w:tcPr>
            </w:tcPrChange>
          </w:tcPr>
          <w:p w:rsidRPr="007944B4" w:rsidR="000059D6" w:rsidP="00D85DDD" w:rsidRDefault="006E7173" w14:paraId="5A5A2276" w14:textId="7F6A3848">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09:00Z" w:id="4501">
              <w:r>
                <w:rPr>
                  <w:rFonts w:ascii="Times New Roman" w:hAnsi="Times New Roman" w:eastAsia="Calibri" w:cs="Times New Roman"/>
                  <w:sz w:val="16"/>
                  <w:szCs w:val="16"/>
                  <w:lang w:val="en-GB" w:eastAsia="zh-CN"/>
                </w:rPr>
                <w:t>AY</w:t>
              </w:r>
            </w:ins>
            <w:del w:author="Carmen Garcia Montero" w:date="2025-11-03T15:09:00Z" w:id="4502">
              <w:r w:rsidDel="006E7173" w:rsidR="00923CDD">
                <w:rPr>
                  <w:rFonts w:ascii="Times New Roman" w:hAnsi="Times New Roman" w:eastAsia="Calibri" w:cs="Times New Roman"/>
                  <w:sz w:val="16"/>
                  <w:szCs w:val="16"/>
                  <w:lang w:val="en-GB" w:eastAsia="zh-CN"/>
                </w:rPr>
                <w:delText>BI</w:delText>
              </w:r>
            </w:del>
            <w:r w:rsidRPr="007944B4" w:rsidR="000059D6">
              <w:rPr>
                <w:rFonts w:ascii="Times New Roman" w:hAnsi="Times New Roman" w:eastAsia="Calibri" w:cs="Times New Roman"/>
                <w:sz w:val="16"/>
                <w:szCs w:val="16"/>
                <w:lang w:val="en-GB" w:eastAsia="zh-CN"/>
              </w:rPr>
              <w:t xml:space="preserve"> – SPU</w:t>
            </w:r>
            <w:r w:rsidRPr="007944B4" w:rsidR="00AE42D5">
              <w:rPr>
                <w:rFonts w:ascii="Times New Roman" w:hAnsi="Times New Roman" w:eastAsia="Calibri" w:cs="Times New Roman"/>
                <w:sz w:val="16"/>
                <w:szCs w:val="16"/>
                <w:lang w:val="en-GB" w:eastAsia="zh-CN"/>
              </w:rPr>
              <w:t xml:space="preserve"> or SP</w:t>
            </w:r>
            <w:r w:rsidRPr="007944B4" w:rsidR="000059D6">
              <w:rPr>
                <w:rFonts w:ascii="Times New Roman" w:hAnsi="Times New Roman" w:eastAsia="Calibri" w:cs="Times New Roman"/>
                <w:sz w:val="16"/>
                <w:szCs w:val="16"/>
                <w:lang w:val="en-GB" w:eastAsia="zh-CN"/>
              </w:rPr>
              <w:t xml:space="preserve">G </w:t>
            </w:r>
            <w:r w:rsidRPr="007944B4" w:rsidR="0086645B">
              <w:rPr>
                <w:rFonts w:ascii="Times New Roman" w:hAnsi="Times New Roman" w:eastAsia="Calibri" w:cs="Times New Roman"/>
                <w:sz w:val="16"/>
                <w:szCs w:val="16"/>
                <w:lang w:val="en-GB" w:eastAsia="zh-CN"/>
              </w:rPr>
              <w:t>de-</w:t>
            </w:r>
            <w:r w:rsidRPr="007944B4" w:rsidR="000059D6">
              <w:rPr>
                <w:rFonts w:ascii="Times New Roman" w:hAnsi="Times New Roman" w:eastAsia="Calibri" w:cs="Times New Roman"/>
                <w:sz w:val="16"/>
                <w:szCs w:val="16"/>
                <w:lang w:val="en-GB" w:eastAsia="zh-CN"/>
              </w:rPr>
              <w:t>registration request</w:t>
            </w:r>
          </w:p>
        </w:tc>
      </w:tr>
      <w:tr w:rsidRPr="00390DC1" w:rsidR="000059D6" w:rsidTr="002853DD" w14:paraId="56CE5612" w14:textId="77777777">
        <w:trPr>
          <w:trPrChange w:author="Fernando Dominguez" w:date="2025-11-03T09:17:00Z" w:id="4503">
            <w:trPr>
              <w:gridBefore w:val="1"/>
            </w:trPr>
          </w:trPrChange>
        </w:trPr>
        <w:tc>
          <w:tcPr>
            <w:tcW w:w="687" w:type="dxa"/>
            <w:tcPrChange w:author="Fernando Dominguez" w:date="2025-11-03T09:17:00Z" w:id="4504">
              <w:tcPr>
                <w:tcW w:w="687" w:type="dxa"/>
              </w:tcPr>
            </w:tcPrChange>
          </w:tcPr>
          <w:p w:rsidRPr="00390DC1" w:rsidR="000059D6" w:rsidP="00D85DDD" w:rsidRDefault="00606FB5" w14:paraId="5A7E66B2" w14:textId="67588DA8">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2</w:t>
            </w:r>
            <w:ins w:author="Carmen Garcia Montero" w:date="2025-11-03T12:08:00Z" w:id="4505">
              <w:r w:rsidR="00632A05">
                <w:rPr>
                  <w:rFonts w:ascii="Times New Roman" w:hAnsi="Times New Roman" w:eastAsia="Calibri" w:cs="Times New Roman"/>
                  <w:sz w:val="16"/>
                  <w:szCs w:val="16"/>
                  <w:lang w:val="en-GB" w:eastAsia="zh-CN"/>
                </w:rPr>
                <w:t>0</w:t>
              </w:r>
            </w:ins>
            <w:del w:author="Carmen Garcia Montero" w:date="2025-11-03T12:08:00Z" w:id="4506">
              <w:r w:rsidDel="00632A05">
                <w:rPr>
                  <w:rFonts w:ascii="Times New Roman" w:hAnsi="Times New Roman" w:eastAsia="Calibri" w:cs="Times New Roman"/>
                  <w:sz w:val="16"/>
                  <w:szCs w:val="16"/>
                  <w:lang w:val="en-GB" w:eastAsia="zh-CN"/>
                </w:rPr>
                <w:delText>4</w:delText>
              </w:r>
            </w:del>
            <w:r w:rsidRPr="00390DC1" w:rsidR="000059D6">
              <w:rPr>
                <w:rFonts w:ascii="Times New Roman" w:hAnsi="Times New Roman" w:eastAsia="Calibri" w:cs="Times New Roman"/>
                <w:sz w:val="16"/>
                <w:szCs w:val="16"/>
                <w:lang w:val="en-GB" w:eastAsia="zh-CN"/>
              </w:rPr>
              <w:t>.2</w:t>
            </w:r>
          </w:p>
        </w:tc>
        <w:tc>
          <w:tcPr>
            <w:tcW w:w="1573" w:type="dxa"/>
            <w:tcPrChange w:author="Fernando Dominguez" w:date="2025-11-03T09:17:00Z" w:id="4507">
              <w:tcPr>
                <w:tcW w:w="1573" w:type="dxa"/>
              </w:tcPr>
            </w:tcPrChange>
          </w:tcPr>
          <w:p w:rsidRPr="007944B4" w:rsidR="000059D6" w:rsidP="00D85DDD" w:rsidRDefault="000059D6" w14:paraId="3E36A6F0" w14:textId="7F3B5F62">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Validate </w:t>
            </w:r>
            <w:r w:rsidR="00B46E50">
              <w:rPr>
                <w:rFonts w:ascii="Times New Roman" w:hAnsi="Times New Roman" w:eastAsia="Calibri" w:cs="Times New Roman"/>
                <w:sz w:val="16"/>
                <w:szCs w:val="16"/>
                <w:lang w:val="en-GB" w:eastAsia="zh-CN"/>
              </w:rPr>
              <w:t xml:space="preserve">SPU or SPG </w:t>
            </w:r>
            <w:r w:rsidR="008674A2">
              <w:rPr>
                <w:rFonts w:ascii="Times New Roman" w:hAnsi="Times New Roman" w:eastAsia="Calibri" w:cs="Times New Roman"/>
                <w:sz w:val="16"/>
                <w:szCs w:val="16"/>
                <w:lang w:val="en-GB" w:eastAsia="zh-CN"/>
              </w:rPr>
              <w:t>de-</w:t>
            </w:r>
            <w:r w:rsidRPr="00390DC1">
              <w:rPr>
                <w:rFonts w:ascii="Times New Roman" w:hAnsi="Times New Roman" w:eastAsia="Calibri" w:cs="Times New Roman"/>
                <w:sz w:val="16"/>
                <w:szCs w:val="16"/>
                <w:lang w:val="en-GB" w:eastAsia="zh-CN"/>
              </w:rPr>
              <w:t>registration request</w:t>
            </w:r>
          </w:p>
        </w:tc>
        <w:tc>
          <w:tcPr>
            <w:tcW w:w="2884" w:type="dxa"/>
            <w:tcPrChange w:author="Fernando Dominguez" w:date="2025-11-03T09:17:00Z" w:id="4508">
              <w:tcPr>
                <w:tcW w:w="2884" w:type="dxa"/>
              </w:tcPr>
            </w:tcPrChange>
          </w:tcPr>
          <w:p w:rsidRPr="00390DC1" w:rsidR="000059D6" w:rsidP="00D85DDD" w:rsidRDefault="000059D6" w14:paraId="51AF0AB8" w14:textId="6F13835C">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The SP module </w:t>
            </w:r>
            <w:r>
              <w:rPr>
                <w:rFonts w:ascii="Times New Roman" w:hAnsi="Times New Roman" w:eastAsia="Calibri" w:cs="Times New Roman"/>
                <w:sz w:val="16"/>
                <w:szCs w:val="16"/>
                <w:lang w:val="en-GB" w:eastAsia="zh-CN"/>
              </w:rPr>
              <w:t>administrator</w:t>
            </w:r>
            <w:r w:rsidRPr="00390DC1">
              <w:rPr>
                <w:rFonts w:ascii="Times New Roman" w:hAnsi="Times New Roman" w:eastAsia="Calibri" w:cs="Times New Roman"/>
                <w:sz w:val="16"/>
                <w:szCs w:val="16"/>
                <w:lang w:val="en-GB" w:eastAsia="zh-CN"/>
              </w:rPr>
              <w:t xml:space="preserve"> validates whether the</w:t>
            </w:r>
            <w:r>
              <w:rPr>
                <w:rFonts w:ascii="Times New Roman" w:hAnsi="Times New Roman" w:eastAsia="Calibri" w:cs="Times New Roman"/>
                <w:sz w:val="16"/>
                <w:szCs w:val="16"/>
                <w:lang w:val="en-GB" w:eastAsia="zh-CN"/>
              </w:rPr>
              <w:t xml:space="preserve"> service provider itself is </w:t>
            </w:r>
            <w:r w:rsidR="00F00F14">
              <w:rPr>
                <w:rFonts w:ascii="Times New Roman" w:hAnsi="Times New Roman" w:eastAsia="Calibri" w:cs="Times New Roman"/>
                <w:sz w:val="16"/>
                <w:szCs w:val="16"/>
                <w:lang w:val="en-GB" w:eastAsia="zh-CN"/>
              </w:rPr>
              <w:t>registered</w:t>
            </w:r>
            <w:r w:rsidR="00281D0B">
              <w:rPr>
                <w:rFonts w:ascii="Times New Roman" w:hAnsi="Times New Roman" w:eastAsia="Calibri" w:cs="Times New Roman"/>
                <w:sz w:val="16"/>
                <w:szCs w:val="16"/>
                <w:lang w:val="en-GB" w:eastAsia="zh-CN"/>
              </w:rPr>
              <w:t xml:space="preserve"> </w:t>
            </w:r>
            <w:r>
              <w:rPr>
                <w:rFonts w:ascii="Times New Roman" w:hAnsi="Times New Roman" w:eastAsia="Calibri" w:cs="Times New Roman"/>
                <w:sz w:val="16"/>
                <w:szCs w:val="16"/>
                <w:lang w:val="en-GB" w:eastAsia="zh-CN"/>
              </w:rPr>
              <w:t>and whether the request of the</w:t>
            </w:r>
            <w:r w:rsidRPr="00390DC1">
              <w:rPr>
                <w:rFonts w:ascii="Times New Roman" w:hAnsi="Times New Roman" w:eastAsia="Calibri" w:cs="Times New Roman"/>
                <w:sz w:val="16"/>
                <w:szCs w:val="16"/>
                <w:lang w:val="en-GB" w:eastAsia="zh-CN"/>
              </w:rPr>
              <w:t xml:space="preserve"> service provider is eligible for </w:t>
            </w:r>
            <w:r w:rsidR="001A5D5E">
              <w:rPr>
                <w:rFonts w:ascii="Times New Roman" w:hAnsi="Times New Roman" w:eastAsia="Calibri" w:cs="Times New Roman"/>
                <w:sz w:val="16"/>
                <w:szCs w:val="16"/>
                <w:lang w:val="en-GB" w:eastAsia="zh-CN"/>
              </w:rPr>
              <w:t>de-</w:t>
            </w:r>
            <w:r w:rsidR="00C225D6">
              <w:rPr>
                <w:rFonts w:ascii="Times New Roman" w:hAnsi="Times New Roman" w:eastAsia="Calibri" w:cs="Times New Roman"/>
                <w:sz w:val="16"/>
                <w:szCs w:val="16"/>
                <w:lang w:val="en-GB" w:eastAsia="zh-CN"/>
              </w:rPr>
              <w:t>registering</w:t>
            </w:r>
            <w:r>
              <w:rPr>
                <w:rFonts w:ascii="Times New Roman" w:hAnsi="Times New Roman" w:eastAsia="Calibri" w:cs="Times New Roman"/>
                <w:sz w:val="16"/>
                <w:szCs w:val="16"/>
                <w:lang w:val="en-GB" w:eastAsia="zh-CN"/>
              </w:rPr>
              <w:t xml:space="preserve"> a </w:t>
            </w:r>
            <w:del w:author="DO Giao" w:date="2025-10-29T16:31:00Z" w:id="4509">
              <w:r>
                <w:rPr>
                  <w:rFonts w:ascii="Times New Roman" w:hAnsi="Times New Roman" w:eastAsia="Calibri" w:cs="Times New Roman"/>
                  <w:sz w:val="16"/>
                  <w:szCs w:val="16"/>
                  <w:lang w:val="en-GB" w:eastAsia="zh-CN"/>
                </w:rPr>
                <w:delText xml:space="preserve">European-wide </w:delText>
              </w:r>
            </w:del>
            <w:r>
              <w:rPr>
                <w:rFonts w:ascii="Times New Roman" w:hAnsi="Times New Roman" w:eastAsia="Calibri" w:cs="Times New Roman"/>
                <w:sz w:val="16"/>
                <w:szCs w:val="16"/>
                <w:lang w:val="en-GB" w:eastAsia="zh-CN"/>
              </w:rPr>
              <w:t>unique identification for an SPU or SPG by the SP module administrator</w:t>
            </w:r>
            <w:r w:rsidRPr="00390DC1">
              <w:rPr>
                <w:rFonts w:ascii="Times New Roman" w:hAnsi="Times New Roman" w:eastAsia="Calibri" w:cs="Times New Roman"/>
                <w:sz w:val="16"/>
                <w:szCs w:val="16"/>
                <w:lang w:val="en-GB" w:eastAsia="zh-CN"/>
              </w:rPr>
              <w:t xml:space="preserve"> </w:t>
            </w:r>
            <w:r w:rsidRPr="00390DC1">
              <w:rPr>
                <w:rFonts w:ascii="Times New Roman" w:hAnsi="Times New Roman" w:cs="Times New Roman"/>
                <w:sz w:val="16"/>
                <w:szCs w:val="16"/>
                <w:lang w:val="en-GB" w:eastAsia="zh-CN"/>
              </w:rPr>
              <w:t>and provides a meaningful indication in case of an invalid request.</w:t>
            </w:r>
          </w:p>
        </w:tc>
        <w:tc>
          <w:tcPr>
            <w:tcW w:w="1317" w:type="dxa"/>
            <w:tcPrChange w:author="Fernando Dominguez" w:date="2025-11-03T09:17:00Z" w:id="4510">
              <w:tcPr>
                <w:tcW w:w="1317" w:type="dxa"/>
              </w:tcPr>
            </w:tcPrChange>
          </w:tcPr>
          <w:p w:rsidRPr="00390DC1" w:rsidR="000059D6" w:rsidP="00D85DDD" w:rsidRDefault="000059D6" w14:paraId="433B2443"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SP module </w:t>
            </w:r>
            <w:r>
              <w:rPr>
                <w:rFonts w:ascii="Times New Roman" w:hAnsi="Times New Roman" w:eastAsia="Calibri" w:cs="Times New Roman"/>
                <w:sz w:val="16"/>
                <w:szCs w:val="16"/>
                <w:lang w:val="en-GB" w:eastAsia="zh-CN"/>
              </w:rPr>
              <w:t>administrator</w:t>
            </w:r>
          </w:p>
        </w:tc>
        <w:tc>
          <w:tcPr>
            <w:tcW w:w="1319" w:type="dxa"/>
            <w:tcPrChange w:author="Fernando Dominguez" w:date="2025-11-03T09:17:00Z" w:id="4511">
              <w:tcPr>
                <w:tcW w:w="1319" w:type="dxa"/>
              </w:tcPr>
            </w:tcPrChange>
          </w:tcPr>
          <w:p w:rsidRPr="00390DC1" w:rsidR="000059D6" w:rsidP="00D85DDD" w:rsidRDefault="000059D6" w14:paraId="4EEAFC00"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4512">
              <w:tcPr>
                <w:tcW w:w="1236" w:type="dxa"/>
                <w:gridSpan w:val="2"/>
              </w:tcPr>
            </w:tcPrChange>
          </w:tcPr>
          <w:p w:rsidRPr="00390DC1" w:rsidR="000059D6" w:rsidP="00D85DDD" w:rsidRDefault="000059D6" w14:paraId="27D267CA"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B </w:t>
            </w:r>
            <w:r>
              <w:rPr>
                <w:rFonts w:ascii="Times New Roman" w:hAnsi="Times New Roman" w:eastAsia="Calibri" w:cs="Times New Roman"/>
                <w:sz w:val="16"/>
                <w:szCs w:val="16"/>
                <w:lang w:val="en-GB" w:eastAsia="zh-CN"/>
              </w:rPr>
              <w:t>–</w:t>
            </w:r>
            <w:r w:rsidRPr="00390DC1">
              <w:rPr>
                <w:rFonts w:ascii="Times New Roman" w:hAnsi="Times New Roman" w:eastAsia="Calibri" w:cs="Times New Roman"/>
                <w:sz w:val="16"/>
                <w:szCs w:val="16"/>
                <w:lang w:val="en-GB" w:eastAsia="zh-CN"/>
              </w:rPr>
              <w:t xml:space="preserve"> Request </w:t>
            </w:r>
          </w:p>
          <w:p w:rsidRPr="00390DC1" w:rsidR="000059D6" w:rsidP="00D85DDD" w:rsidRDefault="000059D6" w14:paraId="4DE4776A"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validation </w:t>
            </w:r>
          </w:p>
          <w:p w:rsidRPr="00390DC1" w:rsidR="000059D6" w:rsidP="00D85DDD" w:rsidRDefault="000059D6" w14:paraId="50C5FED7"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information</w:t>
            </w:r>
          </w:p>
        </w:tc>
      </w:tr>
      <w:tr w:rsidRPr="00BB227F" w:rsidR="000059D6" w:rsidTr="002853DD" w14:paraId="0C792F2F" w14:textId="77777777">
        <w:trPr>
          <w:trPrChange w:author="Fernando Dominguez" w:date="2025-11-03T09:17:00Z" w:id="4513">
            <w:trPr>
              <w:gridBefore w:val="1"/>
            </w:trPr>
          </w:trPrChange>
        </w:trPr>
        <w:tc>
          <w:tcPr>
            <w:tcW w:w="687" w:type="dxa"/>
            <w:tcPrChange w:author="Fernando Dominguez" w:date="2025-11-03T09:17:00Z" w:id="4514">
              <w:tcPr>
                <w:tcW w:w="687" w:type="dxa"/>
              </w:tcPr>
            </w:tcPrChange>
          </w:tcPr>
          <w:p w:rsidRPr="00390DC1" w:rsidR="000059D6" w:rsidP="00D85DDD" w:rsidRDefault="00606FB5" w14:paraId="44C8D3D2" w14:textId="4B3F5CDE">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2</w:t>
            </w:r>
            <w:ins w:author="Carmen Garcia Montero" w:date="2025-11-03T12:08:00Z" w:id="4515">
              <w:r w:rsidR="00632A05">
                <w:rPr>
                  <w:rFonts w:ascii="Times New Roman" w:hAnsi="Times New Roman" w:eastAsia="Calibri" w:cs="Times New Roman"/>
                  <w:sz w:val="16"/>
                  <w:szCs w:val="16"/>
                  <w:lang w:val="en-GB" w:eastAsia="zh-CN"/>
                </w:rPr>
                <w:t>0</w:t>
              </w:r>
            </w:ins>
            <w:del w:author="Carmen Garcia Montero" w:date="2025-11-03T12:08:00Z" w:id="4516">
              <w:r w:rsidDel="00632A05">
                <w:rPr>
                  <w:rFonts w:ascii="Times New Roman" w:hAnsi="Times New Roman" w:eastAsia="Calibri" w:cs="Times New Roman"/>
                  <w:sz w:val="16"/>
                  <w:szCs w:val="16"/>
                  <w:lang w:val="en-GB" w:eastAsia="zh-CN"/>
                </w:rPr>
                <w:delText>4</w:delText>
              </w:r>
            </w:del>
            <w:r w:rsidRPr="00390DC1" w:rsidR="000059D6">
              <w:rPr>
                <w:rFonts w:ascii="Times New Roman" w:hAnsi="Times New Roman" w:eastAsia="Calibri" w:cs="Times New Roman"/>
                <w:sz w:val="16"/>
                <w:szCs w:val="16"/>
                <w:lang w:val="en-GB" w:eastAsia="zh-CN"/>
              </w:rPr>
              <w:t>.3</w:t>
            </w:r>
          </w:p>
        </w:tc>
        <w:tc>
          <w:tcPr>
            <w:tcW w:w="1573" w:type="dxa"/>
            <w:tcPrChange w:author="Fernando Dominguez" w:date="2025-11-03T09:17:00Z" w:id="4517">
              <w:tcPr>
                <w:tcW w:w="1573" w:type="dxa"/>
              </w:tcPr>
            </w:tcPrChange>
          </w:tcPr>
          <w:p w:rsidRPr="007944B4" w:rsidR="000059D6" w:rsidP="00D85DDD" w:rsidRDefault="00072567" w14:paraId="6772EC9D" w14:textId="0C41E3B1">
            <w:pPr>
              <w:widowControl w:val="0"/>
              <w:spacing w:after="0" w:line="276" w:lineRule="auto"/>
              <w:jc w:val="both"/>
              <w:rPr>
                <w:rFonts w:ascii="Times New Roman" w:hAnsi="Times New Roman" w:eastAsia="Calibri" w:cs="Times New Roman"/>
                <w:sz w:val="16"/>
                <w:szCs w:val="16"/>
                <w:lang w:val="en-GB" w:eastAsia="zh-CN"/>
              </w:rPr>
            </w:pPr>
            <w:r w:rsidRPr="007944B4">
              <w:rPr>
                <w:rFonts w:ascii="Times New Roman" w:hAnsi="Times New Roman" w:eastAsia="Calibri" w:cs="Times New Roman"/>
                <w:sz w:val="16"/>
                <w:szCs w:val="16"/>
                <w:lang w:val="en-GB" w:eastAsia="zh-CN"/>
              </w:rPr>
              <w:t>Execute d</w:t>
            </w:r>
            <w:r w:rsidRPr="007944B4" w:rsidR="00C225D6">
              <w:rPr>
                <w:rFonts w:ascii="Times New Roman" w:hAnsi="Times New Roman" w:eastAsia="Calibri" w:cs="Times New Roman"/>
                <w:sz w:val="16"/>
                <w:szCs w:val="16"/>
                <w:lang w:val="en-GB" w:eastAsia="zh-CN"/>
              </w:rPr>
              <w:t>e-r</w:t>
            </w:r>
            <w:r w:rsidRPr="007944B4" w:rsidR="000059D6">
              <w:rPr>
                <w:rFonts w:ascii="Times New Roman" w:hAnsi="Times New Roman" w:eastAsia="Calibri" w:cs="Times New Roman"/>
                <w:sz w:val="16"/>
                <w:szCs w:val="16"/>
                <w:lang w:val="en-GB" w:eastAsia="zh-CN"/>
              </w:rPr>
              <w:t>egist</w:t>
            </w:r>
            <w:r w:rsidRPr="007944B4">
              <w:rPr>
                <w:rFonts w:ascii="Times New Roman" w:hAnsi="Times New Roman" w:eastAsia="Calibri" w:cs="Times New Roman"/>
                <w:sz w:val="16"/>
                <w:szCs w:val="16"/>
                <w:lang w:val="en-GB" w:eastAsia="zh-CN"/>
              </w:rPr>
              <w:t>ration</w:t>
            </w:r>
            <w:r w:rsidRPr="007944B4" w:rsidR="000059D6">
              <w:rPr>
                <w:rFonts w:ascii="Times New Roman" w:hAnsi="Times New Roman" w:eastAsia="Calibri" w:cs="Times New Roman"/>
                <w:sz w:val="16"/>
                <w:szCs w:val="16"/>
                <w:lang w:val="en-GB" w:eastAsia="zh-CN"/>
              </w:rPr>
              <w:t xml:space="preserve"> </w:t>
            </w:r>
            <w:r w:rsidRPr="007944B4">
              <w:rPr>
                <w:rFonts w:ascii="Times New Roman" w:hAnsi="Times New Roman" w:eastAsia="Calibri" w:cs="Times New Roman"/>
                <w:sz w:val="16"/>
                <w:szCs w:val="16"/>
                <w:lang w:val="en-GB" w:eastAsia="zh-CN"/>
              </w:rPr>
              <w:t>of</w:t>
            </w:r>
            <w:r w:rsidRPr="007944B4" w:rsidR="000059D6">
              <w:rPr>
                <w:rFonts w:ascii="Times New Roman" w:hAnsi="Times New Roman" w:eastAsia="Calibri" w:cs="Times New Roman"/>
                <w:sz w:val="16"/>
                <w:szCs w:val="16"/>
                <w:lang w:val="en-GB" w:eastAsia="zh-CN"/>
              </w:rPr>
              <w:t xml:space="preserve"> SPU or SPG</w:t>
            </w:r>
          </w:p>
        </w:tc>
        <w:tc>
          <w:tcPr>
            <w:tcW w:w="2884" w:type="dxa"/>
            <w:tcPrChange w:author="Fernando Dominguez" w:date="2025-11-03T09:17:00Z" w:id="4518">
              <w:tcPr>
                <w:tcW w:w="2884" w:type="dxa"/>
              </w:tcPr>
            </w:tcPrChange>
          </w:tcPr>
          <w:p w:rsidRPr="00390DC1" w:rsidR="000059D6" w:rsidP="00D85DDD" w:rsidRDefault="000059D6" w14:paraId="3EEC2E42" w14:textId="3FE9FF17">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 xml:space="preserve">The SP module administrator </w:t>
            </w:r>
            <w:r w:rsidR="00C225D6">
              <w:rPr>
                <w:rFonts w:ascii="Times New Roman" w:hAnsi="Times New Roman" w:eastAsia="Calibri" w:cs="Times New Roman"/>
                <w:sz w:val="16"/>
                <w:szCs w:val="16"/>
                <w:lang w:val="en-GB" w:eastAsia="zh-CN"/>
              </w:rPr>
              <w:t>de-</w:t>
            </w:r>
            <w:r>
              <w:rPr>
                <w:rFonts w:ascii="Times New Roman" w:hAnsi="Times New Roman" w:eastAsia="Calibri" w:cs="Times New Roman"/>
                <w:sz w:val="16"/>
                <w:szCs w:val="16"/>
                <w:lang w:val="en-GB" w:eastAsia="zh-CN"/>
              </w:rPr>
              <w:t>registers the SPU or SPG in the SP module.</w:t>
            </w:r>
            <w:r w:rsidRPr="00390DC1">
              <w:rPr>
                <w:rFonts w:ascii="Times New Roman" w:hAnsi="Times New Roman" w:eastAsia="Calibri" w:cs="Times New Roman"/>
                <w:sz w:val="16"/>
                <w:szCs w:val="16"/>
                <w:lang w:val="en-GB" w:eastAsia="zh-CN"/>
              </w:rPr>
              <w:t xml:space="preserve"> </w:t>
            </w:r>
          </w:p>
        </w:tc>
        <w:tc>
          <w:tcPr>
            <w:tcW w:w="1317" w:type="dxa"/>
            <w:tcPrChange w:author="Fernando Dominguez" w:date="2025-11-03T09:17:00Z" w:id="4519">
              <w:tcPr>
                <w:tcW w:w="1317" w:type="dxa"/>
              </w:tcPr>
            </w:tcPrChange>
          </w:tcPr>
          <w:p w:rsidRPr="00390DC1" w:rsidR="000059D6" w:rsidP="00D85DDD" w:rsidRDefault="000059D6" w14:paraId="05B7710C"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SP module </w:t>
            </w:r>
            <w:r>
              <w:rPr>
                <w:rFonts w:ascii="Times New Roman" w:hAnsi="Times New Roman" w:eastAsia="Calibri" w:cs="Times New Roman"/>
                <w:sz w:val="16"/>
                <w:szCs w:val="16"/>
                <w:lang w:val="en-GB" w:eastAsia="zh-CN"/>
              </w:rPr>
              <w:t>administrator</w:t>
            </w:r>
          </w:p>
        </w:tc>
        <w:tc>
          <w:tcPr>
            <w:tcW w:w="1319" w:type="dxa"/>
            <w:tcPrChange w:author="Fernando Dominguez" w:date="2025-11-03T09:17:00Z" w:id="4520">
              <w:tcPr>
                <w:tcW w:w="1319" w:type="dxa"/>
              </w:tcPr>
            </w:tcPrChange>
          </w:tcPr>
          <w:p w:rsidRPr="00390DC1" w:rsidR="000059D6" w:rsidP="00D85DDD" w:rsidRDefault="00DD1D1E" w14:paraId="69788F61" w14:textId="043084BF">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[not relevant]</w:t>
            </w:r>
          </w:p>
        </w:tc>
        <w:tc>
          <w:tcPr>
            <w:tcW w:w="1236" w:type="dxa"/>
            <w:gridSpan w:val="2"/>
            <w:tcPrChange w:author="Fernando Dominguez" w:date="2025-11-03T09:17:00Z" w:id="4521">
              <w:tcPr>
                <w:tcW w:w="1236" w:type="dxa"/>
                <w:gridSpan w:val="2"/>
              </w:tcPr>
            </w:tcPrChange>
          </w:tcPr>
          <w:p w:rsidRPr="00390DC1" w:rsidR="000059D6" w:rsidP="00D85DDD" w:rsidRDefault="00823AE7" w14:paraId="51217B04" w14:textId="6DDBFE38">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[not relevant]</w:t>
            </w:r>
          </w:p>
        </w:tc>
      </w:tr>
      <w:tr w:rsidRPr="00D26981" w:rsidR="000059D6" w:rsidTr="002853DD" w14:paraId="58831112" w14:textId="77777777">
        <w:trPr>
          <w:trPrChange w:author="Fernando Dominguez" w:date="2025-11-03T09:17:00Z" w:id="4522">
            <w:trPr>
              <w:gridBefore w:val="1"/>
            </w:trPr>
          </w:trPrChange>
        </w:trPr>
        <w:tc>
          <w:tcPr>
            <w:tcW w:w="687" w:type="dxa"/>
            <w:tcPrChange w:author="Fernando Dominguez" w:date="2025-11-03T09:17:00Z" w:id="4523">
              <w:tcPr>
                <w:tcW w:w="687" w:type="dxa"/>
              </w:tcPr>
            </w:tcPrChange>
          </w:tcPr>
          <w:p w:rsidRPr="00390DC1" w:rsidR="000059D6" w:rsidP="00D85DDD" w:rsidRDefault="00606FB5" w14:paraId="2013D2AD" w14:textId="58DA8DA2">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2</w:t>
            </w:r>
            <w:ins w:author="Carmen Garcia Montero" w:date="2025-11-03T12:08:00Z" w:id="4524">
              <w:r w:rsidR="00632A05">
                <w:rPr>
                  <w:rFonts w:ascii="Times New Roman" w:hAnsi="Times New Roman" w:eastAsia="Calibri" w:cs="Times New Roman"/>
                  <w:sz w:val="16"/>
                  <w:szCs w:val="16"/>
                  <w:lang w:val="en-GB" w:eastAsia="zh-CN"/>
                </w:rPr>
                <w:t>0</w:t>
              </w:r>
            </w:ins>
            <w:del w:author="Carmen Garcia Montero" w:date="2025-11-03T12:08:00Z" w:id="4525">
              <w:r w:rsidDel="00632A05">
                <w:rPr>
                  <w:rFonts w:ascii="Times New Roman" w:hAnsi="Times New Roman" w:eastAsia="Calibri" w:cs="Times New Roman"/>
                  <w:sz w:val="16"/>
                  <w:szCs w:val="16"/>
                  <w:lang w:val="en-GB" w:eastAsia="zh-CN"/>
                </w:rPr>
                <w:delText>4</w:delText>
              </w:r>
            </w:del>
            <w:r w:rsidR="000059D6">
              <w:rPr>
                <w:rFonts w:ascii="Times New Roman" w:hAnsi="Times New Roman" w:eastAsia="Calibri" w:cs="Times New Roman"/>
                <w:sz w:val="16"/>
                <w:szCs w:val="16"/>
                <w:lang w:val="en-GB" w:eastAsia="zh-CN"/>
              </w:rPr>
              <w:t>.4</w:t>
            </w:r>
          </w:p>
        </w:tc>
        <w:tc>
          <w:tcPr>
            <w:tcW w:w="1573" w:type="dxa"/>
            <w:tcPrChange w:author="Fernando Dominguez" w:date="2025-11-03T09:17:00Z" w:id="4526">
              <w:tcPr>
                <w:tcW w:w="1573" w:type="dxa"/>
              </w:tcPr>
            </w:tcPrChange>
          </w:tcPr>
          <w:p w:rsidRPr="00390DC1" w:rsidR="000059D6" w:rsidP="00D85DDD" w:rsidRDefault="000059D6" w14:paraId="3385FDF5" w14:textId="41ED268F">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Notify about successful SP</w:t>
            </w:r>
            <w:r>
              <w:rPr>
                <w:rFonts w:ascii="Times New Roman" w:hAnsi="Times New Roman" w:eastAsia="Calibri" w:cs="Times New Roman"/>
                <w:sz w:val="16"/>
                <w:szCs w:val="16"/>
                <w:lang w:val="en-GB" w:eastAsia="zh-CN"/>
              </w:rPr>
              <w:t>U or SPG</w:t>
            </w:r>
            <w:r w:rsidRPr="00390DC1">
              <w:rPr>
                <w:rFonts w:ascii="Times New Roman" w:hAnsi="Times New Roman" w:eastAsia="Calibri" w:cs="Times New Roman"/>
                <w:sz w:val="16"/>
                <w:szCs w:val="16"/>
                <w:lang w:val="en-GB" w:eastAsia="zh-CN"/>
              </w:rPr>
              <w:t xml:space="preserve"> </w:t>
            </w:r>
            <w:r w:rsidR="00D85DDD">
              <w:rPr>
                <w:rFonts w:ascii="Times New Roman" w:hAnsi="Times New Roman" w:eastAsia="Calibri" w:cs="Times New Roman"/>
                <w:sz w:val="16"/>
                <w:szCs w:val="16"/>
                <w:lang w:val="en-GB" w:eastAsia="zh-CN"/>
              </w:rPr>
              <w:t>de-</w:t>
            </w:r>
            <w:r w:rsidRPr="00390DC1">
              <w:rPr>
                <w:rFonts w:ascii="Times New Roman" w:hAnsi="Times New Roman" w:eastAsia="Calibri" w:cs="Times New Roman"/>
                <w:sz w:val="16"/>
                <w:szCs w:val="16"/>
                <w:lang w:val="en-GB" w:eastAsia="zh-CN"/>
              </w:rPr>
              <w:t>registration</w:t>
            </w:r>
          </w:p>
        </w:tc>
        <w:tc>
          <w:tcPr>
            <w:tcW w:w="2884" w:type="dxa"/>
            <w:tcPrChange w:author="Fernando Dominguez" w:date="2025-11-03T09:17:00Z" w:id="4527">
              <w:tcPr>
                <w:tcW w:w="2884" w:type="dxa"/>
              </w:tcPr>
            </w:tcPrChange>
          </w:tcPr>
          <w:p w:rsidRPr="00390DC1" w:rsidR="000059D6" w:rsidP="00D85DDD" w:rsidRDefault="000059D6" w14:paraId="366C61F1" w14:textId="41346DFF">
            <w:pPr>
              <w:widowControl w:val="0"/>
              <w:spacing w:after="0" w:line="276" w:lineRule="auto"/>
              <w:jc w:val="both"/>
              <w:rPr>
                <w:rFonts w:ascii="Times New Roman" w:hAnsi="Times New Roman" w:cs="Times New Roman" w:eastAsiaTheme="minorEastAsia"/>
                <w:sz w:val="16"/>
                <w:szCs w:val="16"/>
                <w:lang w:val="en-GB" w:eastAsia="zh-CN"/>
              </w:rPr>
            </w:pPr>
            <w:r w:rsidRPr="00390DC1">
              <w:rPr>
                <w:rFonts w:ascii="Times New Roman" w:hAnsi="Times New Roman" w:cs="Times New Roman" w:eastAsiaTheme="minorEastAsia"/>
                <w:sz w:val="16"/>
                <w:szCs w:val="16"/>
                <w:lang w:val="en-GB" w:eastAsia="zh-CN"/>
              </w:rPr>
              <w:t xml:space="preserve">The SP module </w:t>
            </w:r>
            <w:r>
              <w:rPr>
                <w:rFonts w:ascii="Times New Roman" w:hAnsi="Times New Roman" w:cs="Times New Roman" w:eastAsiaTheme="minorEastAsia"/>
                <w:sz w:val="16"/>
                <w:szCs w:val="16"/>
                <w:lang w:val="en-GB" w:eastAsia="zh-CN"/>
              </w:rPr>
              <w:t>administrator</w:t>
            </w:r>
            <w:r w:rsidRPr="00390DC1">
              <w:rPr>
                <w:rFonts w:ascii="Times New Roman" w:hAnsi="Times New Roman" w:cs="Times New Roman" w:eastAsiaTheme="minorEastAsia"/>
                <w:sz w:val="16"/>
                <w:szCs w:val="16"/>
                <w:lang w:val="en-GB" w:eastAsia="zh-CN"/>
              </w:rPr>
              <w:t xml:space="preserve"> informs the service provider about the result of </w:t>
            </w:r>
            <w:r>
              <w:rPr>
                <w:rFonts w:ascii="Times New Roman" w:hAnsi="Times New Roman" w:cs="Times New Roman" w:eastAsiaTheme="minorEastAsia"/>
                <w:sz w:val="16"/>
                <w:szCs w:val="16"/>
                <w:lang w:val="en-GB" w:eastAsia="zh-CN"/>
              </w:rPr>
              <w:t>the requested</w:t>
            </w:r>
            <w:r w:rsidRPr="00390DC1">
              <w:rPr>
                <w:rFonts w:ascii="Times New Roman" w:hAnsi="Times New Roman" w:cs="Times New Roman" w:eastAsiaTheme="minorEastAsia"/>
                <w:sz w:val="16"/>
                <w:szCs w:val="16"/>
                <w:lang w:val="en-GB" w:eastAsia="zh-CN"/>
              </w:rPr>
              <w:t xml:space="preserve"> </w:t>
            </w:r>
            <w:r w:rsidR="00D85DDD">
              <w:rPr>
                <w:rFonts w:ascii="Times New Roman" w:hAnsi="Times New Roman" w:cs="Times New Roman" w:eastAsiaTheme="minorEastAsia"/>
                <w:sz w:val="16"/>
                <w:szCs w:val="16"/>
                <w:lang w:val="en-GB" w:eastAsia="zh-CN"/>
              </w:rPr>
              <w:t>de-</w:t>
            </w:r>
            <w:r w:rsidRPr="00390DC1">
              <w:rPr>
                <w:rFonts w:ascii="Times New Roman" w:hAnsi="Times New Roman" w:cs="Times New Roman" w:eastAsiaTheme="minorEastAsia"/>
                <w:sz w:val="16"/>
                <w:szCs w:val="16"/>
                <w:lang w:val="en-GB" w:eastAsia="zh-CN"/>
              </w:rPr>
              <w:t>registration</w:t>
            </w:r>
            <w:r>
              <w:rPr>
                <w:rFonts w:ascii="Times New Roman" w:hAnsi="Times New Roman" w:cs="Times New Roman" w:eastAsiaTheme="minorEastAsia"/>
                <w:sz w:val="16"/>
                <w:szCs w:val="16"/>
                <w:lang w:val="en-GB" w:eastAsia="zh-CN"/>
              </w:rPr>
              <w:t xml:space="preserve"> of SPU or SPG</w:t>
            </w:r>
          </w:p>
        </w:tc>
        <w:tc>
          <w:tcPr>
            <w:tcW w:w="1317" w:type="dxa"/>
            <w:tcPrChange w:author="Fernando Dominguez" w:date="2025-11-03T09:17:00Z" w:id="4528">
              <w:tcPr>
                <w:tcW w:w="1317" w:type="dxa"/>
              </w:tcPr>
            </w:tcPrChange>
          </w:tcPr>
          <w:p w:rsidRPr="00390DC1" w:rsidR="000059D6" w:rsidP="00D85DDD" w:rsidRDefault="000059D6" w14:paraId="76F62E64" w14:textId="187FCF20">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SP module </w:t>
            </w:r>
            <w:r>
              <w:rPr>
                <w:rFonts w:ascii="Times New Roman" w:hAnsi="Times New Roman" w:eastAsia="Calibri" w:cs="Times New Roman"/>
                <w:sz w:val="16"/>
                <w:szCs w:val="16"/>
                <w:lang w:val="en-GB" w:eastAsia="zh-CN"/>
              </w:rPr>
              <w:t>administrator</w:t>
            </w:r>
          </w:p>
        </w:tc>
        <w:tc>
          <w:tcPr>
            <w:tcW w:w="1319" w:type="dxa"/>
            <w:tcPrChange w:author="Fernando Dominguez" w:date="2025-11-03T09:17:00Z" w:id="4529">
              <w:tcPr>
                <w:tcW w:w="1319" w:type="dxa"/>
              </w:tcPr>
            </w:tcPrChange>
          </w:tcPr>
          <w:p w:rsidRPr="00390DC1" w:rsidR="000059D6" w:rsidP="00D85DDD" w:rsidRDefault="000059D6" w14:paraId="5D5EBC58"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4530">
              <w:tcPr>
                <w:tcW w:w="1236" w:type="dxa"/>
                <w:gridSpan w:val="2"/>
              </w:tcPr>
            </w:tcPrChange>
          </w:tcPr>
          <w:p w:rsidRPr="00390DC1" w:rsidR="000059D6" w:rsidP="00D85DDD" w:rsidRDefault="00FE32BB" w14:paraId="166C6C4A" w14:textId="1863BEBE">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10:00Z" w:id="4531">
              <w:r>
                <w:rPr>
                  <w:rFonts w:ascii="Times New Roman" w:hAnsi="Times New Roman" w:eastAsia="Calibri" w:cs="Times New Roman"/>
                  <w:sz w:val="16"/>
                  <w:szCs w:val="16"/>
                  <w:lang w:val="en-GB" w:eastAsia="zh-CN"/>
                </w:rPr>
                <w:t>AZ</w:t>
              </w:r>
            </w:ins>
            <w:del w:author="Carmen Garcia Montero" w:date="2025-11-03T15:10:00Z" w:id="4532">
              <w:r w:rsidDel="00FE32BB" w:rsidR="00923CDD">
                <w:rPr>
                  <w:rFonts w:ascii="Times New Roman" w:hAnsi="Times New Roman" w:eastAsia="Calibri" w:cs="Times New Roman"/>
                  <w:sz w:val="16"/>
                  <w:szCs w:val="16"/>
                  <w:lang w:val="en-GB" w:eastAsia="zh-CN"/>
                </w:rPr>
                <w:delText>BJ</w:delText>
              </w:r>
            </w:del>
            <w:r w:rsidR="00FD2865">
              <w:rPr>
                <w:rFonts w:ascii="Times New Roman" w:hAnsi="Times New Roman" w:eastAsia="Calibri" w:cs="Times New Roman"/>
                <w:sz w:val="16"/>
                <w:szCs w:val="16"/>
                <w:lang w:val="en-GB" w:eastAsia="zh-CN"/>
              </w:rPr>
              <w:t xml:space="preserve"> - </w:t>
            </w:r>
            <w:r w:rsidR="00463108">
              <w:rPr>
                <w:rFonts w:ascii="Times New Roman" w:hAnsi="Times New Roman" w:eastAsia="Calibri" w:cs="Times New Roman"/>
                <w:sz w:val="16"/>
                <w:szCs w:val="16"/>
                <w:lang w:val="en-GB" w:eastAsia="zh-CN"/>
              </w:rPr>
              <w:t>SPU or SPG de-</w:t>
            </w:r>
            <w:r w:rsidRPr="00390DC1" w:rsidR="000059D6">
              <w:rPr>
                <w:rFonts w:ascii="Times New Roman" w:hAnsi="Times New Roman" w:eastAsia="Calibri" w:cs="Times New Roman"/>
                <w:sz w:val="16"/>
                <w:szCs w:val="16"/>
                <w:lang w:val="en-GB" w:eastAsia="zh-CN"/>
              </w:rPr>
              <w:t>registration confirmation</w:t>
            </w:r>
          </w:p>
        </w:tc>
      </w:tr>
    </w:tbl>
    <w:p w:rsidRPr="00117039" w:rsidR="000059D6" w:rsidP="00F03AEC" w:rsidRDefault="000059D6" w14:paraId="41CF002F" w14:textId="77777777">
      <w:pPr>
        <w:spacing w:line="276" w:lineRule="auto"/>
        <w:rPr>
          <w:ins w:author="Carmen Garcia Montero" w:date="2025-10-14T12:00:00Z" w:id="4533"/>
          <w:rFonts w:ascii="Times New Roman" w:hAnsi="Times New Roman" w:cs="Times New Roman"/>
          <w:lang w:val="en-GB"/>
        </w:rPr>
      </w:pPr>
    </w:p>
    <w:p w:rsidRPr="008A0A5C" w:rsidR="008403D1" w:rsidP="008403D1" w:rsidRDefault="008403D1" w14:paraId="64FCBBA9" w14:textId="4D79F16D">
      <w:pPr>
        <w:keepNext/>
        <w:spacing w:line="276" w:lineRule="auto"/>
        <w:rPr>
          <w:ins w:author="Carmen Garcia Montero" w:date="2025-10-14T12:00:00Z" w:id="4534"/>
          <w:rFonts w:ascii="Times New Roman" w:hAnsi="Times New Roman" w:cs="Times New Roman"/>
          <w:lang w:val="nl-NL"/>
        </w:rPr>
      </w:pPr>
      <w:ins w:author="Carmen Garcia Montero" w:date="2025-10-14T12:00:00Z" w:id="4535">
        <w:r w:rsidRPr="008A0A5C">
          <w:rPr>
            <w:rFonts w:ascii="Times New Roman" w:hAnsi="Times New Roman" w:cs="Times New Roman"/>
            <w:lang w:val="nl-NL"/>
          </w:rPr>
          <w:t>Diagram 2</w:t>
        </w:r>
      </w:ins>
      <w:ins w:author="Carmen Garcia Montero" w:date="2025-11-03T12:08:00Z" w:id="4536">
        <w:r w:rsidR="00632A05">
          <w:rPr>
            <w:rFonts w:ascii="Times New Roman" w:hAnsi="Times New Roman" w:cs="Times New Roman"/>
            <w:lang w:val="nl-NL"/>
          </w:rPr>
          <w:t>0</w:t>
        </w:r>
      </w:ins>
      <w:ins w:author="Carmen Garcia Montero" w:date="2025-10-14T12:00:00Z" w:id="4537">
        <w:r w:rsidRPr="008A0A5C">
          <w:rPr>
            <w:rFonts w:ascii="Times New Roman" w:hAnsi="Times New Roman" w:cs="Times New Roman"/>
            <w:lang w:val="nl-NL"/>
          </w:rPr>
          <w:t xml:space="preserve"> – Procedure ‘SPU or SPG de-registration’.</w:t>
        </w:r>
      </w:ins>
    </w:p>
    <w:p w:rsidRPr="008A0A5C" w:rsidR="008403D1" w:rsidP="008403D1" w:rsidRDefault="008403D1" w14:paraId="4EB82AD8" w14:textId="77777777">
      <w:pPr>
        <w:spacing w:line="276" w:lineRule="auto"/>
        <w:rPr>
          <w:ins w:author="Carmen Garcia Montero" w:date="2025-10-14T12:00:00Z" w:id="4538"/>
          <w:rFonts w:ascii="Times New Roman" w:hAnsi="Times New Roman" w:cs="Times New Roman"/>
          <w:lang w:val="nl-NL"/>
        </w:rPr>
      </w:pPr>
      <w:ins w:author="Carmen Garcia Montero" w:date="2025-10-14T12:00:00Z" w:id="4539">
        <w:r>
          <w:rPr>
            <w:noProof/>
          </w:rPr>
          <w:drawing>
            <wp:inline distT="0" distB="0" distL="0" distR="0" wp14:anchorId="4DA1ACA9" wp14:editId="4E69C050">
              <wp:extent cx="5760720" cy="2811145"/>
              <wp:effectExtent l="0" t="0" r="0" b="8255"/>
              <wp:docPr id="117944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49708" name=""/>
                      <pic:cNvPicPr/>
                    </pic:nvPicPr>
                    <pic:blipFill>
                      <a:blip r:embed="rId42"/>
                      <a:stretch>
                        <a:fillRect/>
                      </a:stretch>
                    </pic:blipFill>
                    <pic:spPr>
                      <a:xfrm>
                        <a:off x="0" y="0"/>
                        <a:ext cx="5760720" cy="2811145"/>
                      </a:xfrm>
                      <a:prstGeom prst="rect">
                        <a:avLst/>
                      </a:prstGeom>
                    </pic:spPr>
                  </pic:pic>
                </a:graphicData>
              </a:graphic>
            </wp:inline>
          </w:drawing>
        </w:r>
      </w:ins>
    </w:p>
    <w:p w:rsidRPr="00117039" w:rsidR="008403D1" w:rsidP="008403D1" w:rsidRDefault="008403D1" w14:paraId="0A508241" w14:textId="77777777">
      <w:pPr>
        <w:spacing w:line="276" w:lineRule="auto"/>
        <w:rPr>
          <w:ins w:author="Carmen Garcia Montero" w:date="2025-10-14T12:00:00Z" w:id="4540"/>
          <w:rFonts w:ascii="Times New Roman" w:hAnsi="Times New Roman" w:cs="Times New Roman"/>
          <w:lang w:val="en-GB"/>
        </w:rPr>
      </w:pPr>
    </w:p>
    <w:p w:rsidRPr="00117039" w:rsidR="008403D1" w:rsidP="00F03AEC" w:rsidRDefault="008403D1" w14:paraId="1E554280" w14:textId="77777777">
      <w:pPr>
        <w:spacing w:line="276" w:lineRule="auto"/>
        <w:rPr>
          <w:rFonts w:ascii="Times New Roman" w:hAnsi="Times New Roman" w:cs="Times New Roman"/>
          <w:lang w:val="en-GB"/>
        </w:rPr>
      </w:pPr>
    </w:p>
    <w:p w:rsidRPr="00117039" w:rsidR="00814637" w:rsidP="00F03AEC" w:rsidRDefault="00814637" w14:paraId="1EF6B027" w14:textId="31F35CD8">
      <w:pPr>
        <w:spacing w:line="276" w:lineRule="auto"/>
        <w:rPr>
          <w:rFonts w:ascii="Times New Roman" w:hAnsi="Times New Roman" w:cs="Times New Roman"/>
          <w:lang w:val="en-GB"/>
        </w:rPr>
      </w:pPr>
      <w:del w:author="Carmen Garcia Montero" w:date="2025-10-14T12:00:00Z" w:id="4541">
        <w:r w:rsidRPr="00117039">
          <w:rPr>
            <w:noProof/>
            <w:lang w:val="en-GB"/>
          </w:rPr>
          <w:drawing>
            <wp:inline distT="0" distB="0" distL="0" distR="0" wp14:anchorId="7C68F345" wp14:editId="0F3D92CA">
              <wp:extent cx="5760720" cy="2460625"/>
              <wp:effectExtent l="0" t="0" r="0" b="0"/>
              <wp:docPr id="114156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65113" name="Picture 1" descr="A screenshot of a computer&#10;&#10;Description automatically generated"/>
                      <pic:cNvPicPr/>
                    </pic:nvPicPr>
                    <pic:blipFill>
                      <a:blip r:embed="rId43"/>
                      <a:stretch>
                        <a:fillRect/>
                      </a:stretch>
                    </pic:blipFill>
                    <pic:spPr>
                      <a:xfrm>
                        <a:off x="0" y="0"/>
                        <a:ext cx="5760720" cy="2460625"/>
                      </a:xfrm>
                      <a:prstGeom prst="rect">
                        <a:avLst/>
                      </a:prstGeom>
                    </pic:spPr>
                  </pic:pic>
                </a:graphicData>
              </a:graphic>
            </wp:inline>
          </w:drawing>
        </w:r>
      </w:del>
    </w:p>
    <w:tbl>
      <w:tblPr>
        <w:tblStyle w:val="TableGrid"/>
        <w:tblW w:w="9016"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4542">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4543">
          <w:tblGrid>
            <w:gridCol w:w="17"/>
            <w:gridCol w:w="687"/>
            <w:gridCol w:w="1573"/>
            <w:gridCol w:w="2884"/>
            <w:gridCol w:w="1317"/>
            <w:gridCol w:w="1319"/>
            <w:gridCol w:w="1112"/>
            <w:gridCol w:w="124"/>
          </w:tblGrid>
        </w:tblGridChange>
      </w:tblGrid>
      <w:tr w:rsidRPr="003E666D" w:rsidR="001D233B" w:rsidTr="6DD40E47" w14:paraId="5BB2E0F7" w14:textId="77777777">
        <w:trPr>
          <w:gridAfter w:val="1"/>
          <w:wAfter w:w="108" w:type="dxa"/>
          <w:trHeight w:val="300"/>
          <w:trPrChange w:author="Fernando Dominguez" w:date="2025-09-12T14:02:00Z" w:id="4544">
            <w:trPr>
              <w:gridBefore w:val="1"/>
            </w:trPr>
          </w:trPrChange>
        </w:trPr>
        <w:tc>
          <w:tcPr>
            <w:tcW w:w="9016" w:type="dxa"/>
            <w:gridSpan w:val="6"/>
            <w:shd w:val="clear" w:color="auto" w:fill="D0CECE" w:themeFill="background2" w:themeFillShade="E6"/>
            <w:vAlign w:val="center"/>
            <w:tcPrChange w:author="Fernando Dominguez" w:date="2025-09-12T14:02:00Z" w:id="4545">
              <w:tcPr>
                <w:tcW w:w="9016" w:type="dxa"/>
                <w:gridSpan w:val="7"/>
                <w:shd w:val="clear" w:color="auto" w:fill="D0CECE" w:themeFill="background2" w:themeFillShade="E6"/>
              </w:tcPr>
            </w:tcPrChange>
          </w:tcPr>
          <w:p w:rsidRPr="00117039" w:rsidR="001D233B" w:rsidRDefault="001D233B" w14:paraId="12477DD4" w14:textId="74FAFF3E">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24"/>
                <w:szCs w:val="24"/>
                <w:lang w:val="en-GB" w:eastAsia="zh-CN"/>
              </w:rPr>
              <w:br w:type="page"/>
            </w:r>
            <w:r w:rsidRPr="00117039">
              <w:rPr>
                <w:rFonts w:ascii="Times New Roman" w:hAnsi="Times New Roman" w:eastAsia="Calibri" w:cs="Times New Roman"/>
                <w:b/>
                <w:i/>
                <w:sz w:val="16"/>
                <w:szCs w:val="16"/>
                <w:highlight w:val="yellow"/>
                <w:lang w:val="en-GB" w:eastAsia="zh-CN"/>
              </w:rPr>
              <w:t>Table III.</w:t>
            </w:r>
            <w:r w:rsidRPr="00117039" w:rsidR="002D604F">
              <w:rPr>
                <w:rFonts w:ascii="Times New Roman" w:hAnsi="Times New Roman" w:eastAsia="Calibri" w:cs="Times New Roman"/>
                <w:b/>
                <w:i/>
                <w:sz w:val="16"/>
                <w:szCs w:val="16"/>
                <w:highlight w:val="yellow"/>
                <w:lang w:val="en-GB" w:eastAsia="zh-CN"/>
              </w:rPr>
              <w:t>2</w:t>
            </w:r>
            <w:ins w:author="Carmen Garcia Montero" w:date="2025-11-03T12:09:00Z" w:id="4546">
              <w:r w:rsidR="00632A05">
                <w:rPr>
                  <w:rFonts w:ascii="Times New Roman" w:hAnsi="Times New Roman" w:eastAsia="Calibri" w:cs="Times New Roman"/>
                  <w:b/>
                  <w:i/>
                  <w:sz w:val="16"/>
                  <w:szCs w:val="16"/>
                  <w:highlight w:val="yellow"/>
                  <w:lang w:val="en-GB" w:eastAsia="zh-CN"/>
                </w:rPr>
                <w:t>1</w:t>
              </w:r>
            </w:ins>
            <w:del w:author="Carmen Garcia Montero" w:date="2025-11-03T12:09:00Z" w:id="4547">
              <w:r w:rsidRPr="00117039" w:rsidDel="00632A05" w:rsidR="002D604F">
                <w:rPr>
                  <w:rFonts w:ascii="Times New Roman" w:hAnsi="Times New Roman" w:eastAsia="Calibri" w:cs="Times New Roman"/>
                  <w:b/>
                  <w:i/>
                  <w:sz w:val="16"/>
                  <w:szCs w:val="16"/>
                  <w:highlight w:val="yellow"/>
                  <w:lang w:val="en-GB" w:eastAsia="zh-CN"/>
                </w:rPr>
                <w:delText>5</w:delText>
              </w:r>
            </w:del>
            <w:r w:rsidRPr="00117039">
              <w:rPr>
                <w:rFonts w:ascii="Times New Roman" w:hAnsi="Times New Roman" w:eastAsia="Arial" w:cs="Times New Roman"/>
                <w:b/>
                <w:i/>
                <w:sz w:val="16"/>
                <w:szCs w:val="16"/>
                <w:highlight w:val="yellow"/>
                <w:lang w:val="en-GB" w:eastAsia="zh-CN"/>
              </w:rPr>
              <w:t xml:space="preserve"> – Procedure 2</w:t>
            </w:r>
            <w:ins w:author="Carmen Garcia Montero" w:date="2025-11-03T12:09:00Z" w:id="4548">
              <w:r w:rsidR="00632A05">
                <w:rPr>
                  <w:rFonts w:ascii="Times New Roman" w:hAnsi="Times New Roman" w:eastAsia="Arial" w:cs="Times New Roman"/>
                  <w:b/>
                  <w:i/>
                  <w:sz w:val="16"/>
                  <w:szCs w:val="16"/>
                  <w:lang w:val="en-GB" w:eastAsia="zh-CN"/>
                </w:rPr>
                <w:t>1</w:t>
              </w:r>
            </w:ins>
            <w:del w:author="Carmen Garcia Montero" w:date="2025-11-03T12:09:00Z" w:id="4549">
              <w:r w:rsidRPr="00117039" w:rsidDel="00632A05" w:rsidR="004542EA">
                <w:rPr>
                  <w:rFonts w:ascii="Times New Roman" w:hAnsi="Times New Roman" w:eastAsia="Arial" w:cs="Times New Roman"/>
                  <w:b/>
                  <w:i/>
                  <w:sz w:val="16"/>
                  <w:szCs w:val="16"/>
                  <w:lang w:val="en-GB" w:eastAsia="zh-CN"/>
                </w:rPr>
                <w:delText>5</w:delText>
              </w:r>
            </w:del>
          </w:p>
        </w:tc>
      </w:tr>
      <w:tr w:rsidRPr="00D26981" w:rsidR="001D233B" w:rsidTr="6DD40E47" w14:paraId="0C99E1CC" w14:textId="77777777">
        <w:trPr>
          <w:gridAfter w:val="1"/>
          <w:wAfter w:w="108" w:type="dxa"/>
          <w:trHeight w:val="300"/>
          <w:trPrChange w:author="Fernando Dominguez" w:date="2025-09-12T14:02:00Z" w:id="4550">
            <w:trPr>
              <w:gridBefore w:val="1"/>
            </w:trPr>
          </w:trPrChange>
        </w:trPr>
        <w:tc>
          <w:tcPr>
            <w:tcW w:w="2260" w:type="dxa"/>
            <w:gridSpan w:val="2"/>
            <w:shd w:val="clear" w:color="auto" w:fill="D0CECE" w:themeFill="background2" w:themeFillShade="E6"/>
            <w:vAlign w:val="center"/>
            <w:tcPrChange w:author="Fernando Dominguez" w:date="2025-09-12T14:02:00Z" w:id="4551">
              <w:tcPr>
                <w:tcW w:w="2260" w:type="dxa"/>
                <w:gridSpan w:val="2"/>
                <w:shd w:val="clear" w:color="auto" w:fill="D0CECE" w:themeFill="background2" w:themeFillShade="E6"/>
              </w:tcPr>
            </w:tcPrChange>
          </w:tcPr>
          <w:p w:rsidRPr="00117039" w:rsidR="001D233B" w:rsidP="00117039" w:rsidRDefault="001D233B" w14:paraId="786D5159"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09-12T14:02:00Z" w:id="4552">
              <w:tcPr>
                <w:tcW w:w="6756" w:type="dxa"/>
                <w:gridSpan w:val="5"/>
              </w:tcPr>
            </w:tcPrChange>
          </w:tcPr>
          <w:p w:rsidRPr="00117039" w:rsidR="001D233B" w:rsidP="00117039" w:rsidRDefault="002D604F" w14:paraId="14D6B992" w14:textId="37C20C6B">
            <w:pPr>
              <w:pStyle w:val="Caption"/>
              <w:keepNext/>
              <w:spacing w:after="0"/>
              <w:rPr>
                <w:rFonts w:ascii="Times New Roman" w:hAnsi="Times New Roman" w:eastAsia="Calibri" w:cs="Times New Roman"/>
                <w:color w:val="auto"/>
                <w:sz w:val="16"/>
                <w:szCs w:val="16"/>
                <w:lang w:val="en-GB" w:eastAsia="zh-CN"/>
              </w:rPr>
            </w:pPr>
            <w:r w:rsidRPr="00117039">
              <w:rPr>
                <w:color w:val="auto"/>
                <w:lang w:val="en-GB"/>
              </w:rPr>
              <w:t xml:space="preserve">Table </w:t>
            </w:r>
            <w:r w:rsidRPr="00117039" w:rsidR="001D233B">
              <w:rPr>
                <w:rFonts w:ascii="Times New Roman" w:hAnsi="Times New Roman" w:eastAsia="Calibri" w:cs="Times New Roman"/>
                <w:color w:val="auto"/>
                <w:sz w:val="16"/>
                <w:szCs w:val="16"/>
                <w:lang w:val="en-GB" w:eastAsia="zh-CN"/>
              </w:rPr>
              <w:t xml:space="preserve">SPU or SPG </w:t>
            </w:r>
            <w:r w:rsidRPr="00117039" w:rsidR="00EC3C23">
              <w:rPr>
                <w:rFonts w:ascii="Times New Roman" w:hAnsi="Times New Roman" w:eastAsia="Calibri" w:cs="Times New Roman"/>
                <w:color w:val="auto"/>
                <w:sz w:val="16"/>
                <w:szCs w:val="16"/>
                <w:lang w:val="en-GB" w:eastAsia="zh-CN"/>
              </w:rPr>
              <w:t>application</w:t>
            </w:r>
          </w:p>
        </w:tc>
      </w:tr>
      <w:tr w:rsidRPr="00390DC1" w:rsidR="001D233B" w:rsidTr="6DD40E47" w14:paraId="3D9459FA" w14:textId="77777777">
        <w:trPr>
          <w:gridAfter w:val="1"/>
          <w:wAfter w:w="108" w:type="dxa"/>
          <w:trPrChange w:author="Fernando Dominguez" w:date="2025-09-12T14:02:00Z" w:id="4553">
            <w:trPr>
              <w:gridBefore w:val="1"/>
            </w:trPr>
          </w:trPrChange>
        </w:trPr>
        <w:tc>
          <w:tcPr>
            <w:tcW w:w="687" w:type="dxa"/>
            <w:shd w:val="clear" w:color="auto" w:fill="D0CECE" w:themeFill="background2" w:themeFillShade="E6"/>
            <w:vAlign w:val="center"/>
            <w:tcPrChange w:author="Fernando Dominguez" w:date="2025-09-12T14:02:00Z" w:id="4554">
              <w:tcPr>
                <w:tcW w:w="687" w:type="dxa"/>
                <w:shd w:val="clear" w:color="auto" w:fill="D0CECE" w:themeFill="background2" w:themeFillShade="E6"/>
              </w:tcPr>
            </w:tcPrChange>
          </w:tcPr>
          <w:p w:rsidRPr="00117039" w:rsidR="001D233B" w:rsidP="00117039" w:rsidRDefault="001D233B" w14:paraId="0677F4BA"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4555">
              <w:tcPr>
                <w:tcW w:w="1573" w:type="dxa"/>
                <w:shd w:val="clear" w:color="auto" w:fill="D0CECE" w:themeFill="background2" w:themeFillShade="E6"/>
              </w:tcPr>
            </w:tcPrChange>
          </w:tcPr>
          <w:p w:rsidRPr="00117039" w:rsidR="001D233B" w:rsidP="00117039" w:rsidRDefault="001D233B" w14:paraId="42F43E17"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4556">
              <w:tcPr>
                <w:tcW w:w="2884" w:type="dxa"/>
                <w:shd w:val="clear" w:color="auto" w:fill="D0CECE" w:themeFill="background2" w:themeFillShade="E6"/>
              </w:tcPr>
            </w:tcPrChange>
          </w:tcPr>
          <w:p w:rsidRPr="00117039" w:rsidR="001D233B" w:rsidP="00117039" w:rsidRDefault="001D233B" w14:paraId="2EFECCE0"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4557">
              <w:tcPr>
                <w:tcW w:w="1317" w:type="dxa"/>
                <w:shd w:val="clear" w:color="auto" w:fill="D0CECE" w:themeFill="background2" w:themeFillShade="E6"/>
              </w:tcPr>
            </w:tcPrChange>
          </w:tcPr>
          <w:p w:rsidRPr="00117039" w:rsidR="001D233B" w:rsidP="00117039" w:rsidRDefault="001D233B" w14:paraId="00068306"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4558">
              <w:tcPr>
                <w:tcW w:w="1319" w:type="dxa"/>
                <w:shd w:val="clear" w:color="auto" w:fill="D0CECE" w:themeFill="background2" w:themeFillShade="E6"/>
              </w:tcPr>
            </w:tcPrChange>
          </w:tcPr>
          <w:p w:rsidRPr="00117039" w:rsidR="001D233B" w:rsidP="00117039" w:rsidRDefault="001D233B" w14:paraId="14DD21E6"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4559">
              <w:tcPr>
                <w:tcW w:w="1236" w:type="dxa"/>
                <w:gridSpan w:val="2"/>
                <w:shd w:val="clear" w:color="auto" w:fill="D0CECE" w:themeFill="background2" w:themeFillShade="E6"/>
              </w:tcPr>
            </w:tcPrChange>
          </w:tcPr>
          <w:p w:rsidRPr="00117039" w:rsidR="001D233B" w:rsidP="00117039" w:rsidRDefault="001D233B" w14:paraId="026A2830"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D26981" w:rsidR="001D233B" w:rsidTr="6DD40E47" w14:paraId="6F2BBB13" w14:textId="77777777">
        <w:trPr>
          <w:trPrChange w:author="Fernando Dominguez" w:date="2025-11-03T09:17:00Z" w:id="4560">
            <w:trPr>
              <w:gridBefore w:val="1"/>
            </w:trPr>
          </w:trPrChange>
        </w:trPr>
        <w:tc>
          <w:tcPr>
            <w:tcW w:w="687" w:type="dxa"/>
            <w:tcPrChange w:author="Fernando Dominguez" w:date="2025-11-03T09:17:00Z" w:id="4561">
              <w:tcPr>
                <w:tcW w:w="687" w:type="dxa"/>
              </w:tcPr>
            </w:tcPrChange>
          </w:tcPr>
          <w:p w:rsidRPr="00117039" w:rsidR="001D233B" w:rsidRDefault="0016711A" w14:paraId="7F4C975E" w14:textId="5C9532BD">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9:00Z" w:id="4562">
              <w:r w:rsidR="00855EE5">
                <w:rPr>
                  <w:rFonts w:ascii="Times New Roman" w:hAnsi="Times New Roman" w:eastAsia="Calibri" w:cs="Times New Roman"/>
                  <w:sz w:val="16"/>
                  <w:szCs w:val="16"/>
                  <w:lang w:val="en-GB" w:eastAsia="zh-CN"/>
                </w:rPr>
                <w:t>1</w:t>
              </w:r>
            </w:ins>
            <w:del w:author="Carmen Garcia Montero" w:date="2025-11-03T12:09:00Z" w:id="4563">
              <w:r w:rsidRPr="00117039" w:rsidDel="00855EE5">
                <w:rPr>
                  <w:rFonts w:ascii="Times New Roman" w:hAnsi="Times New Roman" w:eastAsia="Calibri" w:cs="Times New Roman"/>
                  <w:sz w:val="16"/>
                  <w:szCs w:val="16"/>
                  <w:lang w:val="en-GB" w:eastAsia="zh-CN"/>
                </w:rPr>
                <w:delText>5</w:delText>
              </w:r>
            </w:del>
            <w:r w:rsidRPr="00117039">
              <w:rPr>
                <w:rFonts w:ascii="Times New Roman" w:hAnsi="Times New Roman" w:eastAsia="Calibri" w:cs="Times New Roman"/>
                <w:sz w:val="16"/>
                <w:szCs w:val="16"/>
                <w:lang w:val="en-GB" w:eastAsia="zh-CN"/>
              </w:rPr>
              <w:t>.1</w:t>
            </w:r>
          </w:p>
        </w:tc>
        <w:tc>
          <w:tcPr>
            <w:tcW w:w="1573" w:type="dxa"/>
            <w:tcPrChange w:author="Fernando Dominguez" w:date="2025-11-03T09:17:00Z" w:id="4564">
              <w:tcPr>
                <w:tcW w:w="1573" w:type="dxa"/>
              </w:tcPr>
            </w:tcPrChange>
          </w:tcPr>
          <w:p w:rsidRPr="00117039" w:rsidR="001D233B" w:rsidRDefault="002D0CBE" w14:paraId="3857DDB8" w14:textId="4EF039C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Request for </w:t>
            </w:r>
            <w:r w:rsidRPr="00117039" w:rsidR="004E3131">
              <w:rPr>
                <w:rFonts w:ascii="Times New Roman" w:hAnsi="Times New Roman" w:eastAsia="Calibri" w:cs="Times New Roman"/>
                <w:sz w:val="16"/>
                <w:szCs w:val="16"/>
                <w:lang w:val="en-GB" w:eastAsia="zh-CN"/>
              </w:rPr>
              <w:t>product application</w:t>
            </w:r>
          </w:p>
        </w:tc>
        <w:tc>
          <w:tcPr>
            <w:tcW w:w="2884" w:type="dxa"/>
            <w:tcPrChange w:author="Fernando Dominguez" w:date="2025-11-03T09:17:00Z" w:id="4565">
              <w:tcPr>
                <w:tcW w:w="2884" w:type="dxa"/>
              </w:tcPr>
            </w:tcPrChange>
          </w:tcPr>
          <w:p w:rsidRPr="00117039" w:rsidR="001D233B" w:rsidRDefault="004E3131" w14:paraId="1DE1BD54" w14:textId="2EB819B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 applies for products with their SPU or SPG</w:t>
            </w:r>
            <w:r w:rsidRPr="00117039" w:rsidR="00534756">
              <w:rPr>
                <w:rFonts w:ascii="Times New Roman" w:hAnsi="Times New Roman" w:eastAsia="Calibri" w:cs="Times New Roman"/>
                <w:sz w:val="16"/>
                <w:szCs w:val="16"/>
                <w:lang w:val="en-GB" w:eastAsia="zh-CN"/>
              </w:rPr>
              <w:t xml:space="preserve"> as defined in the national terms and conditions for service providers</w:t>
            </w:r>
            <w:r w:rsidRPr="00117039" w:rsidR="0059071A">
              <w:rPr>
                <w:rFonts w:ascii="Times New Roman" w:hAnsi="Times New Roman" w:eastAsia="Calibri" w:cs="Times New Roman"/>
                <w:sz w:val="16"/>
                <w:szCs w:val="16"/>
                <w:lang w:val="en-GB" w:eastAsia="zh-CN"/>
              </w:rPr>
              <w:t xml:space="preserve">. </w:t>
            </w:r>
          </w:p>
        </w:tc>
        <w:tc>
          <w:tcPr>
            <w:tcW w:w="1317" w:type="dxa"/>
            <w:tcPrChange w:author="Fernando Dominguez" w:date="2025-11-03T09:17:00Z" w:id="4566">
              <w:tcPr>
                <w:tcW w:w="1317" w:type="dxa"/>
              </w:tcPr>
            </w:tcPrChange>
          </w:tcPr>
          <w:p w:rsidRPr="00117039" w:rsidR="001D233B" w:rsidRDefault="0059071A" w14:paraId="7828FF0D" w14:textId="46A69096">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319" w:type="dxa"/>
            <w:tcPrChange w:author="Fernando Dominguez" w:date="2025-11-03T09:17:00Z" w:id="4567">
              <w:tcPr>
                <w:tcW w:w="1319" w:type="dxa"/>
              </w:tcPr>
            </w:tcPrChange>
          </w:tcPr>
          <w:p w:rsidRPr="00117039" w:rsidR="001D233B" w:rsidRDefault="0059071A" w14:paraId="57CD971F" w14:textId="5F53E9E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236" w:type="dxa"/>
            <w:gridSpan w:val="2"/>
            <w:tcPrChange w:author="Fernando Dominguez" w:date="2025-11-03T09:17:00Z" w:id="4568">
              <w:tcPr>
                <w:tcW w:w="1236" w:type="dxa"/>
                <w:gridSpan w:val="2"/>
              </w:tcPr>
            </w:tcPrChange>
          </w:tcPr>
          <w:p w:rsidRPr="00117039" w:rsidR="001D233B" w:rsidRDefault="00135996" w14:paraId="052B74C7" w14:textId="6A141BC9">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5:00Z" w:id="4569">
              <w:r>
                <w:rPr>
                  <w:rFonts w:ascii="Times New Roman" w:hAnsi="Times New Roman" w:eastAsia="Calibri" w:cs="Times New Roman"/>
                  <w:sz w:val="16"/>
                  <w:szCs w:val="16"/>
                  <w:lang w:val="en-GB" w:eastAsia="zh-CN"/>
                </w:rPr>
                <w:t>B</w:t>
              </w:r>
            </w:ins>
            <w:ins w:author="Carmen Garcia Montero" w:date="2025-11-03T15:10:00Z" w:id="4570">
              <w:r w:rsidR="00FE32BB">
                <w:rPr>
                  <w:rFonts w:ascii="Times New Roman" w:hAnsi="Times New Roman" w:eastAsia="Calibri" w:cs="Times New Roman"/>
                  <w:sz w:val="16"/>
                  <w:szCs w:val="16"/>
                  <w:lang w:val="en-GB" w:eastAsia="zh-CN"/>
                </w:rPr>
                <w:t>A</w:t>
              </w:r>
            </w:ins>
            <w:commentRangeStart w:id="4571"/>
            <w:commentRangeStart w:id="4572"/>
            <w:del w:author="Carmen Garcia Montero" w:date="2025-11-03T15:10:00Z" w:id="4573">
              <w:r w:rsidDel="00FE32BB" w:rsidR="00923CDD">
                <w:rPr>
                  <w:rFonts w:ascii="Times New Roman" w:hAnsi="Times New Roman" w:eastAsia="Calibri" w:cs="Times New Roman"/>
                  <w:sz w:val="16"/>
                  <w:szCs w:val="16"/>
                  <w:lang w:val="en-GB" w:eastAsia="zh-CN"/>
                </w:rPr>
                <w:delText>BK</w:delText>
              </w:r>
            </w:del>
            <w:r w:rsidRPr="00117039" w:rsidR="00093902">
              <w:rPr>
                <w:rFonts w:ascii="Times New Roman" w:hAnsi="Times New Roman" w:eastAsia="Calibri" w:cs="Times New Roman"/>
                <w:sz w:val="16"/>
                <w:szCs w:val="16"/>
                <w:lang w:val="en-GB" w:eastAsia="zh-CN"/>
              </w:rPr>
              <w:t>– SPU or SPG product application request</w:t>
            </w:r>
            <w:commentRangeEnd w:id="4571"/>
            <w:r w:rsidRPr="00117039" w:rsidR="006E0D8B">
              <w:rPr>
                <w:rStyle w:val="CommentReference"/>
                <w:rFonts w:ascii="Times New Roman" w:hAnsi="Times New Roman" w:eastAsia="Calibri" w:cs="Times New Roman"/>
                <w:lang w:val="en-GB" w:eastAsia="zh-CN"/>
              </w:rPr>
              <w:commentReference w:id="4571"/>
            </w:r>
            <w:commentRangeEnd w:id="4572"/>
            <w:r w:rsidRPr="00117039" w:rsidR="00923CDD">
              <w:rPr>
                <w:rStyle w:val="CommentReference"/>
                <w:rFonts w:ascii="Times New Roman" w:hAnsi="Times New Roman" w:eastAsia="Calibri" w:cs="Times New Roman"/>
                <w:lang w:val="en-GB" w:eastAsia="zh-CN"/>
              </w:rPr>
              <w:commentReference w:id="4572"/>
            </w:r>
          </w:p>
        </w:tc>
      </w:tr>
      <w:tr w:rsidRPr="00390DC1" w:rsidR="001D233B" w:rsidTr="6DD40E47" w14:paraId="043A710C" w14:textId="77777777">
        <w:trPr>
          <w:trPrChange w:author="Fernando Dominguez" w:date="2025-11-03T09:17:00Z" w:id="4574">
            <w:trPr>
              <w:gridBefore w:val="1"/>
            </w:trPr>
          </w:trPrChange>
        </w:trPr>
        <w:tc>
          <w:tcPr>
            <w:tcW w:w="687" w:type="dxa"/>
            <w:tcPrChange w:author="Fernando Dominguez" w:date="2025-11-03T09:17:00Z" w:id="4575">
              <w:tcPr>
                <w:tcW w:w="687" w:type="dxa"/>
              </w:tcPr>
            </w:tcPrChange>
          </w:tcPr>
          <w:p w:rsidRPr="00117039" w:rsidR="001D233B" w:rsidRDefault="0016711A" w14:paraId="7BB4BE5C" w14:textId="4742E1A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9:00Z" w:id="4576">
              <w:r w:rsidR="00855EE5">
                <w:rPr>
                  <w:rFonts w:ascii="Times New Roman" w:hAnsi="Times New Roman" w:eastAsia="Calibri" w:cs="Times New Roman"/>
                  <w:sz w:val="16"/>
                  <w:szCs w:val="16"/>
                  <w:lang w:val="en-GB" w:eastAsia="zh-CN"/>
                </w:rPr>
                <w:t>1</w:t>
              </w:r>
            </w:ins>
            <w:del w:author="Carmen Garcia Montero" w:date="2025-11-03T12:09:00Z" w:id="4577">
              <w:r w:rsidRPr="00117039" w:rsidDel="00855EE5">
                <w:rPr>
                  <w:rFonts w:ascii="Times New Roman" w:hAnsi="Times New Roman" w:eastAsia="Calibri" w:cs="Times New Roman"/>
                  <w:sz w:val="16"/>
                  <w:szCs w:val="16"/>
                  <w:lang w:val="en-GB" w:eastAsia="zh-CN"/>
                </w:rPr>
                <w:delText>5</w:delText>
              </w:r>
            </w:del>
            <w:r w:rsidRPr="00117039">
              <w:rPr>
                <w:rFonts w:ascii="Times New Roman" w:hAnsi="Times New Roman" w:eastAsia="Calibri" w:cs="Times New Roman"/>
                <w:sz w:val="16"/>
                <w:szCs w:val="16"/>
                <w:lang w:val="en-GB" w:eastAsia="zh-CN"/>
              </w:rPr>
              <w:t>.2</w:t>
            </w:r>
          </w:p>
        </w:tc>
        <w:tc>
          <w:tcPr>
            <w:tcW w:w="1573" w:type="dxa"/>
            <w:tcPrChange w:author="Fernando Dominguez" w:date="2025-11-03T09:17:00Z" w:id="4578">
              <w:tcPr>
                <w:tcW w:w="1573" w:type="dxa"/>
              </w:tcPr>
            </w:tcPrChange>
          </w:tcPr>
          <w:p w:rsidRPr="00117039" w:rsidR="001D233B" w:rsidRDefault="0059071A" w14:paraId="5FF7D65E" w14:textId="5F2BAE7F">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Validate product application</w:t>
            </w:r>
            <w:r w:rsidRPr="00117039" w:rsidR="003B5676">
              <w:rPr>
                <w:rFonts w:ascii="Times New Roman" w:hAnsi="Times New Roman" w:eastAsia="Calibri" w:cs="Times New Roman"/>
                <w:sz w:val="16"/>
                <w:szCs w:val="16"/>
                <w:lang w:val="en-GB" w:eastAsia="zh-CN"/>
              </w:rPr>
              <w:t xml:space="preserve"> request</w:t>
            </w:r>
          </w:p>
        </w:tc>
        <w:tc>
          <w:tcPr>
            <w:tcW w:w="2884" w:type="dxa"/>
            <w:tcPrChange w:author="Fernando Dominguez" w:date="2025-11-03T09:17:00Z" w:id="4579">
              <w:tcPr>
                <w:tcW w:w="2884" w:type="dxa"/>
              </w:tcPr>
            </w:tcPrChange>
          </w:tcPr>
          <w:p w:rsidRPr="00117039" w:rsidR="001D233B" w:rsidRDefault="006C19A6" w14:paraId="41E7B33C" w14:textId="65EFAED2">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Times New Roman" w:cs="Times New Roman"/>
                <w:sz w:val="16"/>
                <w:szCs w:val="16"/>
                <w:lang w:val="en-GB" w:eastAsia="nb-NO"/>
              </w:rPr>
              <w:t>SP module administrator validates the product application request. In case of an invalid request, a meaningful indication is provided. </w:t>
            </w:r>
          </w:p>
        </w:tc>
        <w:tc>
          <w:tcPr>
            <w:tcW w:w="1317" w:type="dxa"/>
            <w:tcPrChange w:author="Fernando Dominguez" w:date="2025-11-03T09:17:00Z" w:id="4580">
              <w:tcPr>
                <w:tcW w:w="1317" w:type="dxa"/>
              </w:tcPr>
            </w:tcPrChange>
          </w:tcPr>
          <w:p w:rsidRPr="00117039" w:rsidR="001D233B" w:rsidRDefault="006C19A6" w14:paraId="70D3CB87" w14:textId="17582050">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581">
              <w:tcPr>
                <w:tcW w:w="1319" w:type="dxa"/>
              </w:tcPr>
            </w:tcPrChange>
          </w:tcPr>
          <w:p w:rsidRPr="00117039" w:rsidR="001D233B" w:rsidRDefault="00E20A77" w14:paraId="0833E5DE" w14:textId="5353A3F1">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Service provider</w:t>
            </w:r>
          </w:p>
        </w:tc>
        <w:tc>
          <w:tcPr>
            <w:tcW w:w="1236" w:type="dxa"/>
            <w:gridSpan w:val="2"/>
            <w:tcPrChange w:author="Fernando Dominguez" w:date="2025-11-03T09:17:00Z" w:id="4582">
              <w:tcPr>
                <w:tcW w:w="1236" w:type="dxa"/>
                <w:gridSpan w:val="2"/>
              </w:tcPr>
            </w:tcPrChange>
          </w:tcPr>
          <w:p w:rsidRPr="00117039" w:rsidR="00760B9B" w:rsidP="00760B9B" w:rsidRDefault="00760B9B" w14:paraId="6794683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B – Request </w:t>
            </w:r>
          </w:p>
          <w:p w:rsidRPr="00117039" w:rsidR="00760B9B" w:rsidP="00760B9B" w:rsidRDefault="00760B9B" w14:paraId="436F5BD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validation </w:t>
            </w:r>
          </w:p>
          <w:p w:rsidRPr="00117039" w:rsidR="001D233B" w:rsidRDefault="00760B9B" w14:paraId="3DD08992" w14:textId="222296E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information</w:t>
            </w:r>
          </w:p>
        </w:tc>
      </w:tr>
      <w:tr w:rsidRPr="00BB227F" w:rsidR="001D233B" w:rsidTr="6DD40E47" w14:paraId="2B937218" w14:textId="77777777">
        <w:trPr>
          <w:trPrChange w:author="Fernando Dominguez" w:date="2025-11-03T09:17:00Z" w:id="4583">
            <w:trPr>
              <w:gridBefore w:val="1"/>
            </w:trPr>
          </w:trPrChange>
        </w:trPr>
        <w:tc>
          <w:tcPr>
            <w:tcW w:w="687" w:type="dxa"/>
            <w:tcPrChange w:author="Fernando Dominguez" w:date="2025-11-03T09:17:00Z" w:id="4584">
              <w:tcPr>
                <w:tcW w:w="687" w:type="dxa"/>
              </w:tcPr>
            </w:tcPrChange>
          </w:tcPr>
          <w:p w:rsidRPr="00117039" w:rsidR="001D233B" w:rsidRDefault="0016711A" w14:paraId="510F8604" w14:textId="6ACAEE59">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9:00Z" w:id="4585">
              <w:r w:rsidR="00855EE5">
                <w:rPr>
                  <w:rFonts w:ascii="Times New Roman" w:hAnsi="Times New Roman" w:eastAsia="Calibri" w:cs="Times New Roman"/>
                  <w:sz w:val="16"/>
                  <w:szCs w:val="16"/>
                  <w:lang w:val="en-GB" w:eastAsia="zh-CN"/>
                </w:rPr>
                <w:t>1</w:t>
              </w:r>
            </w:ins>
            <w:del w:author="Carmen Garcia Montero" w:date="2025-11-03T12:09:00Z" w:id="4586">
              <w:r w:rsidRPr="00117039" w:rsidDel="00855EE5">
                <w:rPr>
                  <w:rFonts w:ascii="Times New Roman" w:hAnsi="Times New Roman" w:eastAsia="Calibri" w:cs="Times New Roman"/>
                  <w:sz w:val="16"/>
                  <w:szCs w:val="16"/>
                  <w:lang w:val="en-GB" w:eastAsia="zh-CN"/>
                </w:rPr>
                <w:delText>5</w:delText>
              </w:r>
            </w:del>
            <w:r w:rsidRPr="00117039">
              <w:rPr>
                <w:rFonts w:ascii="Times New Roman" w:hAnsi="Times New Roman" w:eastAsia="Calibri" w:cs="Times New Roman"/>
                <w:sz w:val="16"/>
                <w:szCs w:val="16"/>
                <w:lang w:val="en-GB" w:eastAsia="zh-CN"/>
              </w:rPr>
              <w:t>.3</w:t>
            </w:r>
          </w:p>
        </w:tc>
        <w:tc>
          <w:tcPr>
            <w:tcW w:w="1573" w:type="dxa"/>
            <w:tcPrChange w:author="Fernando Dominguez" w:date="2025-11-03T09:17:00Z" w:id="4587">
              <w:tcPr>
                <w:tcW w:w="1573" w:type="dxa"/>
              </w:tcPr>
            </w:tcPrChange>
          </w:tcPr>
          <w:p w:rsidRPr="00117039" w:rsidR="001D233B" w:rsidRDefault="00E20A77" w14:paraId="5B952B2E" w14:textId="227E6506">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Register product application</w:t>
            </w:r>
          </w:p>
        </w:tc>
        <w:tc>
          <w:tcPr>
            <w:tcW w:w="2884" w:type="dxa"/>
            <w:tcPrChange w:author="Fernando Dominguez" w:date="2025-11-03T09:17:00Z" w:id="4588">
              <w:tcPr>
                <w:tcW w:w="2884" w:type="dxa"/>
              </w:tcPr>
            </w:tcPrChange>
          </w:tcPr>
          <w:p w:rsidRPr="00117039" w:rsidR="001D233B" w:rsidRDefault="00E20A77" w14:paraId="04A67ADA" w14:textId="637B9CE2">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 registers the product application in the flexibility information system.</w:t>
            </w:r>
          </w:p>
        </w:tc>
        <w:tc>
          <w:tcPr>
            <w:tcW w:w="1317" w:type="dxa"/>
            <w:tcPrChange w:author="Fernando Dominguez" w:date="2025-11-03T09:17:00Z" w:id="4589">
              <w:tcPr>
                <w:tcW w:w="1317" w:type="dxa"/>
              </w:tcPr>
            </w:tcPrChange>
          </w:tcPr>
          <w:p w:rsidRPr="00117039" w:rsidR="001D233B" w:rsidRDefault="00E20A77" w14:paraId="01C3A955" w14:textId="7906191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590">
              <w:tcPr>
                <w:tcW w:w="1319" w:type="dxa"/>
              </w:tcPr>
            </w:tcPrChange>
          </w:tcPr>
          <w:p w:rsidRPr="00117039" w:rsidR="001D233B" w:rsidRDefault="00E20A77" w14:paraId="4A43D4D4" w14:textId="3D09BF79">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Times New Roman" w:cs="Times New Roman"/>
                <w:sz w:val="16"/>
                <w:szCs w:val="16"/>
                <w:lang w:val="en-GB" w:eastAsia="nb-NO"/>
              </w:rPr>
              <w:t>[not relevant]</w:t>
            </w:r>
          </w:p>
        </w:tc>
        <w:tc>
          <w:tcPr>
            <w:tcW w:w="1236" w:type="dxa"/>
            <w:gridSpan w:val="2"/>
            <w:tcPrChange w:author="Fernando Dominguez" w:date="2025-11-03T09:17:00Z" w:id="4591">
              <w:tcPr>
                <w:tcW w:w="1236" w:type="dxa"/>
                <w:gridSpan w:val="2"/>
              </w:tcPr>
            </w:tcPrChange>
          </w:tcPr>
          <w:p w:rsidRPr="00117039" w:rsidR="001D233B" w:rsidRDefault="00E20A77" w14:paraId="2748B6A4" w14:textId="7DF13B46">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Times New Roman" w:cs="Times New Roman"/>
                <w:sz w:val="16"/>
                <w:szCs w:val="16"/>
                <w:lang w:val="en-GB" w:eastAsia="nb-NO"/>
              </w:rPr>
              <w:t>[not relevant]</w:t>
            </w:r>
          </w:p>
        </w:tc>
      </w:tr>
      <w:tr w:rsidRPr="00D26981" w:rsidR="001D233B" w:rsidTr="6DD40E47" w14:paraId="397CB252" w14:textId="77777777">
        <w:trPr>
          <w:trPrChange w:author="Fernando Dominguez" w:date="2025-11-03T09:17:00Z" w:id="4592">
            <w:trPr>
              <w:gridBefore w:val="1"/>
            </w:trPr>
          </w:trPrChange>
        </w:trPr>
        <w:tc>
          <w:tcPr>
            <w:tcW w:w="687" w:type="dxa"/>
            <w:tcPrChange w:author="Fernando Dominguez" w:date="2025-11-03T09:17:00Z" w:id="4593">
              <w:tcPr>
                <w:tcW w:w="687" w:type="dxa"/>
              </w:tcPr>
            </w:tcPrChange>
          </w:tcPr>
          <w:p w:rsidRPr="00117039" w:rsidR="001D233B" w:rsidRDefault="0016711A" w14:paraId="528CC541" w14:textId="506E5523">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9:00Z" w:id="4594">
              <w:r w:rsidR="00855EE5">
                <w:rPr>
                  <w:rFonts w:ascii="Times New Roman" w:hAnsi="Times New Roman" w:eastAsia="Calibri" w:cs="Times New Roman"/>
                  <w:sz w:val="16"/>
                  <w:szCs w:val="16"/>
                  <w:lang w:val="en-GB" w:eastAsia="zh-CN"/>
                </w:rPr>
                <w:t>1</w:t>
              </w:r>
            </w:ins>
            <w:del w:author="Carmen Garcia Montero" w:date="2025-11-03T12:09:00Z" w:id="4595">
              <w:r w:rsidRPr="00117039" w:rsidDel="00855EE5">
                <w:rPr>
                  <w:rFonts w:ascii="Times New Roman" w:hAnsi="Times New Roman" w:eastAsia="Calibri" w:cs="Times New Roman"/>
                  <w:sz w:val="16"/>
                  <w:szCs w:val="16"/>
                  <w:lang w:val="en-GB" w:eastAsia="zh-CN"/>
                </w:rPr>
                <w:delText>5</w:delText>
              </w:r>
            </w:del>
            <w:r w:rsidRPr="00117039">
              <w:rPr>
                <w:rFonts w:ascii="Times New Roman" w:hAnsi="Times New Roman" w:eastAsia="Calibri" w:cs="Times New Roman"/>
                <w:sz w:val="16"/>
                <w:szCs w:val="16"/>
                <w:lang w:val="en-GB" w:eastAsia="zh-CN"/>
              </w:rPr>
              <w:t>.4</w:t>
            </w:r>
          </w:p>
        </w:tc>
        <w:tc>
          <w:tcPr>
            <w:tcW w:w="1573" w:type="dxa"/>
            <w:tcPrChange w:author="Fernando Dominguez" w:date="2025-11-03T09:17:00Z" w:id="4596">
              <w:tcPr>
                <w:tcW w:w="1573" w:type="dxa"/>
              </w:tcPr>
            </w:tcPrChange>
          </w:tcPr>
          <w:p w:rsidRPr="00117039" w:rsidR="001D233B" w:rsidRDefault="00112CE4" w14:paraId="7D7833D7" w14:textId="2964FD5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Send product application</w:t>
            </w:r>
          </w:p>
        </w:tc>
        <w:tc>
          <w:tcPr>
            <w:tcW w:w="2884" w:type="dxa"/>
            <w:tcPrChange w:author="Fernando Dominguez" w:date="2025-11-03T09:17:00Z" w:id="4597">
              <w:tcPr>
                <w:tcW w:w="2884" w:type="dxa"/>
              </w:tcPr>
            </w:tcPrChange>
          </w:tcPr>
          <w:p w:rsidRPr="00117039" w:rsidR="001D233B" w:rsidRDefault="003B2183" w14:paraId="0769A829" w14:textId="25F6657C">
            <w:pPr>
              <w:widowControl w:val="0"/>
              <w:spacing w:after="0" w:line="276" w:lineRule="auto"/>
              <w:jc w:val="both"/>
              <w:rPr>
                <w:rFonts w:ascii="Times New Roman" w:hAnsi="Times New Roman" w:cs="Times New Roman" w:eastAsiaTheme="minorEastAsia"/>
                <w:sz w:val="16"/>
                <w:szCs w:val="16"/>
                <w:lang w:val="en-GB" w:eastAsia="zh-CN"/>
              </w:rPr>
            </w:pPr>
            <w:r w:rsidRPr="00117039">
              <w:rPr>
                <w:rFonts w:ascii="Times New Roman" w:hAnsi="Times New Roman" w:cs="Times New Roman" w:eastAsiaTheme="minorEastAsia"/>
                <w:sz w:val="16"/>
                <w:szCs w:val="16"/>
                <w:lang w:val="en-GB" w:eastAsia="zh-CN"/>
              </w:rPr>
              <w:t xml:space="preserve">SP module administrator informs </w:t>
            </w:r>
            <w:commentRangeStart w:id="4598"/>
            <w:commentRangeStart w:id="4599"/>
            <w:r w:rsidRPr="00117039" w:rsidR="000454F0">
              <w:rPr>
                <w:rFonts w:ascii="Times New Roman" w:hAnsi="Times New Roman" w:cs="Times New Roman" w:eastAsiaTheme="minorEastAsia"/>
                <w:sz w:val="16"/>
                <w:szCs w:val="16"/>
                <w:lang w:val="en-GB" w:eastAsia="zh-CN"/>
              </w:rPr>
              <w:t xml:space="preserve">the </w:t>
            </w:r>
            <w:ins w:author="Kokki Teemu" w:date="2025-10-20T15:27:00Z" w:id="4600">
              <w:del w:author="Carmen Garcia Montero" w:date="2025-11-03T10:45:00Z" w:id="4601">
                <w:r w:rsidDel="008823F7" w:rsidR="00A211A0">
                  <w:rPr>
                    <w:rFonts w:ascii="Times New Roman" w:hAnsi="Times New Roman" w:cs="Times New Roman" w:eastAsiaTheme="minorEastAsia"/>
                    <w:sz w:val="16"/>
                    <w:szCs w:val="16"/>
                    <w:lang w:val="en-GB" w:eastAsia="zh-CN"/>
                  </w:rPr>
                  <w:delText xml:space="preserve">product </w:delText>
                </w:r>
              </w:del>
            </w:ins>
            <w:ins w:author="Kokki Teemu" w:date="2025-10-20T15:28:00Z" w:id="4602">
              <w:del w:author="Carmen Garcia Montero" w:date="2025-11-03T10:45:00Z" w:id="4603">
                <w:r w:rsidDel="008823F7" w:rsidR="00A211A0">
                  <w:rPr>
                    <w:rFonts w:ascii="Times New Roman" w:hAnsi="Times New Roman" w:cs="Times New Roman" w:eastAsiaTheme="minorEastAsia"/>
                    <w:sz w:val="16"/>
                    <w:szCs w:val="16"/>
                    <w:lang w:val="en-GB" w:eastAsia="zh-CN"/>
                  </w:rPr>
                  <w:delText>pre</w:delText>
                </w:r>
              </w:del>
            </w:ins>
            <w:ins w:author="Marek Jonas" w:date="2025-10-27T13:46:00Z" w:id="4604">
              <w:del w:author="Carmen Garcia Montero" w:date="2025-11-03T10:45:00Z" w:id="4605">
                <w:r w:rsidDel="008823F7" w:rsidR="007261E2">
                  <w:rPr>
                    <w:rFonts w:ascii="Times New Roman" w:hAnsi="Times New Roman" w:cs="Times New Roman" w:eastAsiaTheme="minorEastAsia"/>
                    <w:sz w:val="16"/>
                    <w:szCs w:val="16"/>
                    <w:lang w:val="en-GB" w:eastAsia="zh-CN"/>
                  </w:rPr>
                  <w:delText>-</w:delText>
                </w:r>
              </w:del>
            </w:ins>
            <w:ins w:author="DION-DEMAEL Michele" w:date="2025-10-30T16:23:00Z" w:id="4606">
              <w:del w:author="Carmen Garcia Montero" w:date="2025-11-03T10:45:00Z" w:id="4607">
                <w:r w:rsidDel="008823F7" w:rsidR="00A211A0">
                  <w:rPr>
                    <w:rFonts w:ascii="Times New Roman" w:hAnsi="Times New Roman" w:cs="Times New Roman" w:eastAsiaTheme="minorEastAsia"/>
                    <w:sz w:val="16"/>
                    <w:szCs w:val="16"/>
                    <w:lang w:val="en-GB" w:eastAsia="zh-CN"/>
                  </w:rPr>
                  <w:delText>pre</w:delText>
                </w:r>
              </w:del>
            </w:ins>
            <w:ins w:author="Kokki Teemu" w:date="2025-10-20T15:28:00Z" w:id="4608">
              <w:del w:author="Carmen Garcia Montero" w:date="2025-11-03T10:45:00Z" w:id="4609">
                <w:r w:rsidDel="008823F7" w:rsidR="00A211A0">
                  <w:rPr>
                    <w:rFonts w:ascii="Times New Roman" w:hAnsi="Times New Roman" w:cs="Times New Roman" w:eastAsiaTheme="minorEastAsia"/>
                    <w:sz w:val="16"/>
                    <w:szCs w:val="16"/>
                    <w:lang w:val="en-GB" w:eastAsia="zh-CN"/>
                  </w:rPr>
                  <w:delText>qualification or product verification responsible</w:delText>
                </w:r>
              </w:del>
            </w:ins>
            <w:ins w:author="DO Giao" w:date="2025-10-29T16:56:00Z" w:id="4610">
              <w:del w:author="Carmen Garcia Montero" w:date="2025-11-03T10:45:00Z" w:id="4611">
                <w:r w:rsidRPr="00117039" w:rsidDel="008823F7" w:rsidR="000454F0">
                  <w:rPr>
                    <w:rFonts w:ascii="Times New Roman" w:hAnsi="Times New Roman" w:cs="Times New Roman" w:eastAsiaTheme="minorEastAsia"/>
                    <w:sz w:val="16"/>
                    <w:szCs w:val="16"/>
                    <w:lang w:val="en-GB" w:eastAsia="zh-CN"/>
                  </w:rPr>
                  <w:delText xml:space="preserve"> </w:delText>
                </w:r>
                <w:r w:rsidDel="008823F7" w:rsidR="0032542A">
                  <w:rPr>
                    <w:rFonts w:ascii="Times New Roman" w:hAnsi="Times New Roman" w:cs="Times New Roman" w:eastAsiaTheme="minorEastAsia"/>
                    <w:sz w:val="16"/>
                    <w:szCs w:val="16"/>
                    <w:lang w:val="en-GB" w:eastAsia="zh-CN"/>
                  </w:rPr>
                  <w:delText>party</w:delText>
                </w:r>
              </w:del>
            </w:ins>
            <w:ins w:author="Carmen Garcia Montero" w:date="2025-11-03T10:45:00Z" w:id="4612">
              <w:r w:rsidR="008823F7">
                <w:rPr>
                  <w:rFonts w:ascii="Times New Roman" w:hAnsi="Times New Roman" w:cs="Times New Roman" w:eastAsiaTheme="minorEastAsia"/>
                  <w:sz w:val="16"/>
                  <w:szCs w:val="16"/>
                  <w:lang w:val="en-GB" w:eastAsia="zh-CN"/>
                </w:rPr>
                <w:t xml:space="preserve">procuring </w:t>
              </w:r>
              <w:r w:rsidR="0027724D">
                <w:rPr>
                  <w:rFonts w:ascii="Times New Roman" w:hAnsi="Times New Roman" w:cs="Times New Roman" w:eastAsiaTheme="minorEastAsia"/>
                  <w:sz w:val="16"/>
                  <w:szCs w:val="16"/>
                  <w:lang w:val="en-GB" w:eastAsia="zh-CN"/>
                </w:rPr>
                <w:t xml:space="preserve">system </w:t>
              </w:r>
            </w:ins>
            <w:ins w:author="Carmen Garcia Montero" w:date="2025-11-03T10:46:00Z" w:id="4613">
              <w:r w:rsidR="0027724D">
                <w:rPr>
                  <w:rFonts w:ascii="Times New Roman" w:hAnsi="Times New Roman" w:cs="Times New Roman" w:eastAsiaTheme="minorEastAsia"/>
                  <w:sz w:val="16"/>
                  <w:szCs w:val="16"/>
                  <w:lang w:val="en-GB" w:eastAsia="zh-CN"/>
                </w:rPr>
                <w:t>operator</w:t>
              </w:r>
            </w:ins>
            <w:r w:rsidRPr="00117039" w:rsidR="000454F0">
              <w:rPr>
                <w:rFonts w:ascii="Times New Roman" w:hAnsi="Times New Roman" w:cs="Times New Roman" w:eastAsiaTheme="minorEastAsia"/>
                <w:sz w:val="16"/>
                <w:szCs w:val="16"/>
                <w:lang w:val="en-GB" w:eastAsia="zh-CN"/>
              </w:rPr>
              <w:t xml:space="preserve"> about pending product application. </w:t>
            </w:r>
            <w:commentRangeEnd w:id="4598"/>
            <w:r w:rsidRPr="00117039" w:rsidR="00D56385">
              <w:rPr>
                <w:rStyle w:val="CommentReference"/>
                <w:rFonts w:ascii="Times New Roman" w:hAnsi="Times New Roman" w:cs="Times New Roman" w:eastAsiaTheme="minorEastAsia"/>
                <w:lang w:val="en-GB" w:eastAsia="zh-CN"/>
              </w:rPr>
              <w:commentReference w:id="4598"/>
            </w:r>
            <w:commentRangeEnd w:id="4599"/>
            <w:r w:rsidRPr="00117039">
              <w:rPr>
                <w:rStyle w:val="CommentReference"/>
                <w:rFonts w:ascii="Times New Roman" w:hAnsi="Times New Roman" w:cs="Times New Roman" w:eastAsiaTheme="minorEastAsia"/>
                <w:lang w:val="en-GB" w:eastAsia="zh-CN"/>
              </w:rPr>
              <w:commentReference w:id="4599"/>
            </w:r>
          </w:p>
        </w:tc>
        <w:tc>
          <w:tcPr>
            <w:tcW w:w="1317" w:type="dxa"/>
            <w:tcPrChange w:author="Fernando Dominguez" w:date="2025-11-03T09:17:00Z" w:id="4614">
              <w:tcPr>
                <w:tcW w:w="1317" w:type="dxa"/>
              </w:tcPr>
            </w:tcPrChange>
          </w:tcPr>
          <w:p w:rsidRPr="00117039" w:rsidR="001D233B" w:rsidRDefault="00112CE4" w14:paraId="7B64D37B" w14:textId="1CFD9F83">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615">
              <w:tcPr>
                <w:tcW w:w="1319" w:type="dxa"/>
              </w:tcPr>
            </w:tcPrChange>
          </w:tcPr>
          <w:p w:rsidR="00EB14DC" w:rsidDel="0027724D" w:rsidRDefault="00AF3F51" w14:paraId="69C89DF2" w14:textId="5EAEDDF4">
            <w:pPr>
              <w:widowControl w:val="0"/>
              <w:spacing w:after="0" w:line="276" w:lineRule="auto"/>
              <w:jc w:val="both"/>
              <w:rPr>
                <w:ins w:author="Kokki Teemu" w:date="2025-10-17T13:35:00Z" w:id="4616"/>
                <w:del w:author="Carmen Garcia Montero" w:date="2025-11-03T10:46:00Z" w:id="4617"/>
                <w:rFonts w:ascii="Times New Roman" w:hAnsi="Times New Roman" w:eastAsia="Times New Roman" w:cs="Times New Roman"/>
                <w:sz w:val="16"/>
                <w:szCs w:val="16"/>
                <w:lang w:val="en-GB" w:eastAsia="nb-NO"/>
              </w:rPr>
            </w:pPr>
            <w:commentRangeStart w:id="4618"/>
            <w:commentRangeStart w:id="4619"/>
            <w:ins w:author="Kokki Teemu" w:date="2025-10-17T13:34:00Z" w:id="4620">
              <w:del w:author="Carmen Garcia Montero" w:date="2025-11-03T10:46:00Z" w:id="4621">
                <w:r w:rsidRPr="00117039" w:rsidDel="0027724D">
                  <w:rPr>
                    <w:rFonts w:ascii="Times New Roman" w:hAnsi="Times New Roman" w:eastAsia="Times New Roman" w:cs="Times New Roman"/>
                    <w:sz w:val="16"/>
                    <w:szCs w:val="16"/>
                    <w:lang w:val="en-GB" w:eastAsia="nb-NO"/>
                  </w:rPr>
                  <w:delText xml:space="preserve">Product </w:delText>
                </w:r>
                <w:r w:rsidDel="0027724D">
                  <w:rPr>
                    <w:rFonts w:ascii="Times New Roman" w:hAnsi="Times New Roman" w:eastAsia="Times New Roman" w:cs="Times New Roman"/>
                    <w:sz w:val="16"/>
                    <w:szCs w:val="16"/>
                    <w:lang w:val="en-GB" w:eastAsia="nb-NO"/>
                  </w:rPr>
                  <w:delText>prequalification</w:delText>
                </w:r>
                <w:r w:rsidRPr="00117039" w:rsidDel="0027724D">
                  <w:rPr>
                    <w:rFonts w:ascii="Times New Roman" w:hAnsi="Times New Roman" w:eastAsia="Times New Roman" w:cs="Times New Roman"/>
                    <w:sz w:val="16"/>
                    <w:szCs w:val="16"/>
                    <w:lang w:val="en-GB" w:eastAsia="nb-NO"/>
                  </w:rPr>
                  <w:delText xml:space="preserve"> responsible</w:delText>
                </w:r>
              </w:del>
            </w:ins>
            <w:ins w:author="DO Giao" w:date="2025-10-29T16:56:00Z" w:id="4622">
              <w:del w:author="Carmen Garcia Montero" w:date="2025-11-03T10:46:00Z" w:id="4623">
                <w:r w:rsidDel="0027724D" w:rsidR="00B31B72">
                  <w:rPr>
                    <w:rFonts w:ascii="Times New Roman" w:hAnsi="Times New Roman" w:eastAsia="Times New Roman" w:cs="Times New Roman"/>
                    <w:sz w:val="16"/>
                    <w:szCs w:val="16"/>
                    <w:lang w:val="en-GB" w:eastAsia="nb-NO"/>
                  </w:rPr>
                  <w:delText xml:space="preserve"> party</w:delText>
                </w:r>
              </w:del>
            </w:ins>
          </w:p>
          <w:p w:rsidR="00EB14DC" w:rsidDel="0027724D" w:rsidRDefault="00EB14DC" w14:paraId="7BAAC527" w14:textId="478FD60D">
            <w:pPr>
              <w:widowControl w:val="0"/>
              <w:spacing w:after="0" w:line="276" w:lineRule="auto"/>
              <w:jc w:val="both"/>
              <w:rPr>
                <w:ins w:author="Kokki Teemu" w:date="2025-10-17T13:35:00Z" w:id="4624"/>
                <w:del w:author="Carmen Garcia Montero" w:date="2025-11-03T10:46:00Z" w:id="4625"/>
                <w:rFonts w:ascii="Times New Roman" w:hAnsi="Times New Roman" w:eastAsia="Times New Roman" w:cs="Times New Roman"/>
                <w:sz w:val="16"/>
                <w:szCs w:val="16"/>
                <w:lang w:val="en-GB" w:eastAsia="nb-NO"/>
              </w:rPr>
            </w:pPr>
            <w:ins w:author="Kokki Teemu" w:date="2025-10-17T13:35:00Z" w:id="4626">
              <w:del w:author="Carmen Garcia Montero" w:date="2025-11-03T10:46:00Z" w:id="4627">
                <w:r w:rsidDel="0027724D">
                  <w:rPr>
                    <w:rFonts w:ascii="Times New Roman" w:hAnsi="Times New Roman" w:eastAsia="Times New Roman" w:cs="Times New Roman"/>
                    <w:sz w:val="16"/>
                    <w:szCs w:val="16"/>
                    <w:lang w:val="en-GB" w:eastAsia="nb-NO"/>
                  </w:rPr>
                  <w:delText xml:space="preserve">or </w:delText>
                </w:r>
              </w:del>
            </w:ins>
          </w:p>
          <w:p w:rsidR="00EB14DC" w:rsidRDefault="00EB14DC" w14:paraId="571DF8B8" w14:textId="652193C8">
            <w:pPr>
              <w:widowControl w:val="0"/>
              <w:spacing w:after="0" w:line="276" w:lineRule="auto"/>
              <w:jc w:val="both"/>
              <w:rPr>
                <w:ins w:author="Kokki Teemu" w:date="2025-10-17T13:35:00Z" w:id="4628"/>
                <w:rFonts w:ascii="Times New Roman" w:hAnsi="Times New Roman" w:eastAsia="Times New Roman" w:cs="Times New Roman"/>
                <w:sz w:val="16"/>
                <w:szCs w:val="16"/>
                <w:lang w:val="en-GB" w:eastAsia="nb-NO"/>
              </w:rPr>
            </w:pPr>
            <w:ins w:author="Kokki Teemu" w:date="2025-10-17T13:35:00Z" w:id="4629">
              <w:del w:author="Carmen Garcia Montero" w:date="2025-11-03T10:46:00Z" w:id="4630">
                <w:r w:rsidRPr="00117039" w:rsidDel="0027724D">
                  <w:rPr>
                    <w:rFonts w:ascii="Times New Roman" w:hAnsi="Times New Roman" w:eastAsia="Times New Roman" w:cs="Times New Roman"/>
                    <w:sz w:val="16"/>
                    <w:szCs w:val="16"/>
                    <w:lang w:val="en-GB" w:eastAsia="nb-NO"/>
                  </w:rPr>
                  <w:delText xml:space="preserve">Product </w:delText>
                </w:r>
                <w:r w:rsidDel="0027724D">
                  <w:rPr>
                    <w:rFonts w:ascii="Times New Roman" w:hAnsi="Times New Roman" w:eastAsia="Times New Roman" w:cs="Times New Roman"/>
                    <w:sz w:val="16"/>
                    <w:szCs w:val="16"/>
                    <w:lang w:val="en-GB" w:eastAsia="nb-NO"/>
                  </w:rPr>
                  <w:delText xml:space="preserve">verification </w:delText>
                </w:r>
                <w:r w:rsidRPr="00117039" w:rsidDel="0027724D">
                  <w:rPr>
                    <w:rFonts w:ascii="Times New Roman" w:hAnsi="Times New Roman" w:eastAsia="Times New Roman" w:cs="Times New Roman"/>
                    <w:sz w:val="16"/>
                    <w:szCs w:val="16"/>
                    <w:lang w:val="en-GB" w:eastAsia="nb-NO"/>
                  </w:rPr>
                  <w:delText>responsible</w:delText>
                </w:r>
              </w:del>
            </w:ins>
            <w:ins w:author="Kokki Teemu" w:date="2025-10-17T13:37:00Z" w:id="4631">
              <w:del w:author="Carmen Garcia Montero" w:date="2025-11-03T10:46:00Z" w:id="4632">
                <w:commentRangeEnd w:id="4618"/>
                <w:r w:rsidDel="0027724D" w:rsidR="00CB7C8A">
                  <w:rPr>
                    <w:rStyle w:val="CommentReference"/>
                    <w:rFonts w:ascii="Times New Roman" w:hAnsi="Times New Roman" w:eastAsia="Times New Roman" w:cs="Times New Roman"/>
                    <w:lang w:val="en-GB" w:eastAsia="nb-NO"/>
                  </w:rPr>
                  <w:commentReference w:id="4618"/>
                </w:r>
              </w:del>
            </w:ins>
            <w:ins w:author="Kokki Teemu" w:date="2025-10-17T13:39:00Z" w:id="4633">
              <w:del w:author="Carmen Garcia Montero" w:date="2025-11-03T10:46:00Z" w:id="4634">
                <w:commentRangeEnd w:id="4619"/>
                <w:r w:rsidDel="0027724D" w:rsidR="001F145B">
                  <w:rPr>
                    <w:rStyle w:val="CommentReference"/>
                    <w:rFonts w:ascii="Times New Roman" w:hAnsi="Times New Roman" w:eastAsia="Times New Roman" w:cs="Times New Roman"/>
                    <w:lang w:val="en-GB" w:eastAsia="nb-NO"/>
                  </w:rPr>
                  <w:commentReference w:id="4619"/>
                </w:r>
              </w:del>
            </w:ins>
            <w:ins w:author="DO Giao" w:date="2025-10-29T16:56:00Z" w:id="4635">
              <w:del w:author="Carmen Garcia Montero" w:date="2025-11-03T10:46:00Z" w:id="4636">
                <w:r w:rsidDel="0027724D" w:rsidR="00B31B72">
                  <w:rPr>
                    <w:rFonts w:ascii="Times New Roman" w:hAnsi="Times New Roman" w:eastAsia="Times New Roman" w:cs="Times New Roman"/>
                    <w:sz w:val="16"/>
                    <w:szCs w:val="16"/>
                    <w:lang w:val="en-GB" w:eastAsia="nb-NO"/>
                  </w:rPr>
                  <w:delText xml:space="preserve"> party</w:delText>
                </w:r>
              </w:del>
            </w:ins>
            <w:ins w:author="Carmen Garcia Montero" w:date="2025-11-03T10:46:00Z" w:id="4637">
              <w:r w:rsidR="0027724D">
                <w:rPr>
                  <w:rFonts w:ascii="Times New Roman" w:hAnsi="Times New Roman" w:eastAsia="Times New Roman" w:cs="Times New Roman"/>
                  <w:sz w:val="16"/>
                  <w:szCs w:val="16"/>
                  <w:lang w:val="en-GB" w:eastAsia="nb-NO"/>
                </w:rPr>
                <w:t>Procuring system operator</w:t>
              </w:r>
            </w:ins>
          </w:p>
          <w:p w:rsidRPr="00117039" w:rsidR="001D233B" w:rsidRDefault="0035258C" w14:paraId="6612046D" w14:textId="681E3448">
            <w:pPr>
              <w:widowControl w:val="0"/>
              <w:spacing w:after="0" w:line="276" w:lineRule="auto"/>
              <w:jc w:val="both"/>
              <w:rPr>
                <w:rFonts w:ascii="Times New Roman" w:hAnsi="Times New Roman" w:eastAsia="Calibri" w:cs="Times New Roman"/>
                <w:sz w:val="16"/>
                <w:szCs w:val="16"/>
                <w:lang w:val="en-GB" w:eastAsia="zh-CN"/>
              </w:rPr>
            </w:pPr>
            <w:del w:author="Kokki Teemu" w:date="2025-10-17T13:34:00Z" w:id="4638">
              <w:r w:rsidRPr="00117039" w:rsidDel="00AF3F51">
                <w:rPr>
                  <w:rFonts w:ascii="Times New Roman" w:hAnsi="Times New Roman" w:eastAsia="Calibri" w:cs="Times New Roman"/>
                  <w:sz w:val="16"/>
                  <w:szCs w:val="16"/>
                  <w:lang w:val="en-GB" w:eastAsia="zh-CN"/>
                </w:rPr>
                <w:delText>Procuring s</w:delText>
              </w:r>
              <w:r w:rsidRPr="00117039" w:rsidDel="00AF3F51" w:rsidR="00112CE4">
                <w:rPr>
                  <w:rFonts w:ascii="Times New Roman" w:hAnsi="Times New Roman" w:eastAsia="Calibri" w:cs="Times New Roman"/>
                  <w:sz w:val="16"/>
                  <w:szCs w:val="16"/>
                  <w:lang w:val="en-GB" w:eastAsia="zh-CN"/>
                </w:rPr>
                <w:delText>ystem operator</w:delText>
              </w:r>
            </w:del>
          </w:p>
        </w:tc>
        <w:tc>
          <w:tcPr>
            <w:tcW w:w="1236" w:type="dxa"/>
            <w:gridSpan w:val="2"/>
            <w:tcPrChange w:author="Fernando Dominguez" w:date="2025-11-03T09:17:00Z" w:id="4639">
              <w:tcPr>
                <w:tcW w:w="1236" w:type="dxa"/>
                <w:gridSpan w:val="2"/>
              </w:tcPr>
            </w:tcPrChange>
          </w:tcPr>
          <w:p w:rsidRPr="00117039" w:rsidR="001D233B" w:rsidRDefault="00B0472E" w14:paraId="5C40B56B" w14:textId="6E4C1ABF">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7:00Z" w:id="4640">
              <w:r>
                <w:rPr>
                  <w:rFonts w:ascii="Times New Roman" w:hAnsi="Times New Roman" w:eastAsia="Calibri" w:cs="Times New Roman"/>
                  <w:sz w:val="16"/>
                  <w:szCs w:val="16"/>
                  <w:lang w:val="en-GB" w:eastAsia="zh-CN"/>
                </w:rPr>
                <w:t>B</w:t>
              </w:r>
            </w:ins>
            <w:ins w:author="Carmen Garcia Montero" w:date="2025-11-03T15:10:00Z" w:id="4641">
              <w:r w:rsidR="00FE32BB">
                <w:rPr>
                  <w:rFonts w:ascii="Times New Roman" w:hAnsi="Times New Roman" w:eastAsia="Calibri" w:cs="Times New Roman"/>
                  <w:sz w:val="16"/>
                  <w:szCs w:val="16"/>
                  <w:lang w:val="en-GB" w:eastAsia="zh-CN"/>
                </w:rPr>
                <w:t>A</w:t>
              </w:r>
            </w:ins>
            <w:del w:author="Carmen Garcia Montero" w:date="2025-11-03T15:10:00Z" w:id="4642">
              <w:r w:rsidDel="00FE32BB" w:rsidR="00FF616C">
                <w:rPr>
                  <w:rFonts w:ascii="Times New Roman" w:hAnsi="Times New Roman" w:eastAsia="Calibri" w:cs="Times New Roman"/>
                  <w:sz w:val="16"/>
                  <w:szCs w:val="16"/>
                  <w:lang w:val="en-GB" w:eastAsia="zh-CN"/>
                </w:rPr>
                <w:delText>BK</w:delText>
              </w:r>
            </w:del>
            <w:r w:rsidRPr="00117039" w:rsidR="00760B9B">
              <w:rPr>
                <w:rFonts w:ascii="Times New Roman" w:hAnsi="Times New Roman" w:eastAsia="Calibri" w:cs="Times New Roman"/>
                <w:sz w:val="16"/>
                <w:szCs w:val="16"/>
                <w:lang w:val="en-GB" w:eastAsia="zh-CN"/>
              </w:rPr>
              <w:t xml:space="preserve"> – SPU or SPG product application request</w:t>
            </w:r>
          </w:p>
        </w:tc>
      </w:tr>
      <w:tr w:rsidR="1ADD2467" w:rsidTr="6DD40E47" w14:paraId="60E9A27D" w14:textId="77777777">
        <w:trPr>
          <w:trHeight w:val="300"/>
          <w:ins w:author="Wojciech Lubczyński" w:date="2025-10-19T09:35:00Z" w:id="4643"/>
          <w:trPrChange w:author="Fernando Dominguez" w:date="2025-11-03T09:17:00Z" w:id="4644">
            <w:trPr>
              <w:gridBefore w:val="1"/>
              <w:trHeight w:val="300"/>
            </w:trPr>
          </w:trPrChange>
        </w:trPr>
        <w:tc>
          <w:tcPr>
            <w:tcW w:w="687" w:type="dxa"/>
            <w:tcPrChange w:author="Fernando Dominguez" w:date="2025-11-03T09:17:00Z" w:id="4645">
              <w:tcPr>
                <w:tcW w:w="687" w:type="dxa"/>
              </w:tcPr>
            </w:tcPrChange>
          </w:tcPr>
          <w:p w:rsidR="381E49D2" w:rsidP="1ADD2467" w:rsidRDefault="381E49D2" w14:paraId="13129AA1" w14:textId="294AD1C4">
            <w:pPr>
              <w:spacing w:line="276" w:lineRule="auto"/>
              <w:jc w:val="both"/>
              <w:rPr>
                <w:rFonts w:ascii="Times New Roman" w:hAnsi="Times New Roman" w:eastAsia="Calibri" w:cs="Times New Roman"/>
                <w:sz w:val="16"/>
                <w:szCs w:val="16"/>
                <w:lang w:val="en-GB" w:eastAsia="zh-CN"/>
              </w:rPr>
            </w:pPr>
            <w:ins w:author="Wojciech Lubczyński" w:date="2025-10-19T09:35:00Z" w:id="4646">
              <w:r w:rsidRPr="1ADD2467">
                <w:rPr>
                  <w:rFonts w:ascii="Times New Roman" w:hAnsi="Times New Roman" w:eastAsia="Calibri" w:cs="Times New Roman"/>
                  <w:sz w:val="16"/>
                  <w:szCs w:val="16"/>
                  <w:lang w:val="en-GB" w:eastAsia="zh-CN"/>
                </w:rPr>
                <w:t>2</w:t>
              </w:r>
            </w:ins>
            <w:ins w:author="Carmen Garcia Montero" w:date="2025-11-03T12:09:00Z" w:id="4647">
              <w:r w:rsidR="00855EE5">
                <w:rPr>
                  <w:rFonts w:ascii="Times New Roman" w:hAnsi="Times New Roman" w:eastAsia="Calibri" w:cs="Times New Roman"/>
                  <w:sz w:val="16"/>
                  <w:szCs w:val="16"/>
                  <w:lang w:val="en-GB" w:eastAsia="zh-CN"/>
                </w:rPr>
                <w:t>1</w:t>
              </w:r>
            </w:ins>
            <w:ins w:author="Wojciech Lubczyński" w:date="2025-10-19T09:35:00Z" w:id="4648">
              <w:del w:author="Carmen Garcia Montero" w:date="2025-11-03T12:09:00Z" w:id="4649">
                <w:r w:rsidRPr="1ADD2467" w:rsidDel="00855EE5">
                  <w:rPr>
                    <w:rFonts w:ascii="Times New Roman" w:hAnsi="Times New Roman" w:eastAsia="Calibri" w:cs="Times New Roman"/>
                    <w:sz w:val="16"/>
                    <w:szCs w:val="16"/>
                    <w:lang w:val="en-GB" w:eastAsia="zh-CN"/>
                  </w:rPr>
                  <w:delText>5</w:delText>
                </w:r>
              </w:del>
              <w:r w:rsidRPr="1ADD2467">
                <w:rPr>
                  <w:rFonts w:ascii="Times New Roman" w:hAnsi="Times New Roman" w:eastAsia="Calibri" w:cs="Times New Roman"/>
                  <w:sz w:val="16"/>
                  <w:szCs w:val="16"/>
                  <w:lang w:val="en-GB" w:eastAsia="zh-CN"/>
                </w:rPr>
                <w:t>.5</w:t>
              </w:r>
            </w:ins>
          </w:p>
        </w:tc>
        <w:tc>
          <w:tcPr>
            <w:tcW w:w="1573" w:type="dxa"/>
            <w:tcPrChange w:author="Fernando Dominguez" w:date="2025-11-03T09:17:00Z" w:id="4650">
              <w:tcPr>
                <w:tcW w:w="1573" w:type="dxa"/>
              </w:tcPr>
            </w:tcPrChange>
          </w:tcPr>
          <w:p w:rsidR="7B6CD049" w:rsidP="1ADD2467" w:rsidRDefault="7B6CD049" w14:paraId="634D01AA" w14:textId="29092A76">
            <w:pPr>
              <w:spacing w:line="276" w:lineRule="auto"/>
              <w:jc w:val="both"/>
              <w:rPr>
                <w:ins w:author="Wojciech Lubczyński" w:date="2025-10-19T09:41:00Z" w:id="4651"/>
                <w:rFonts w:ascii="Times New Roman" w:hAnsi="Times New Roman" w:eastAsia="Calibri" w:cs="Times New Roman"/>
                <w:sz w:val="16"/>
                <w:szCs w:val="16"/>
                <w:lang w:val="en-GB" w:eastAsia="zh-CN"/>
              </w:rPr>
            </w:pPr>
            <w:ins w:author="Wojciech Lubczyński" w:date="2025-10-19T09:41:00Z" w:id="4652">
              <w:r w:rsidRPr="1ADD2467">
                <w:rPr>
                  <w:rFonts w:ascii="Times New Roman" w:hAnsi="Times New Roman" w:eastAsia="Calibri" w:cs="Times New Roman"/>
                  <w:sz w:val="16"/>
                  <w:szCs w:val="16"/>
                  <w:lang w:val="en-GB" w:eastAsia="zh-CN"/>
                </w:rPr>
                <w:t>[conditional]</w:t>
              </w:r>
            </w:ins>
          </w:p>
          <w:p w:rsidR="4287C5E1" w:rsidP="1ADD2467" w:rsidRDefault="4287C5E1" w14:paraId="66DBF919" w14:textId="20311495">
            <w:pPr>
              <w:spacing w:line="276" w:lineRule="auto"/>
              <w:jc w:val="both"/>
              <w:rPr>
                <w:rFonts w:ascii="Times New Roman" w:hAnsi="Times New Roman" w:eastAsia="Calibri" w:cs="Times New Roman"/>
                <w:sz w:val="16"/>
                <w:szCs w:val="16"/>
                <w:lang w:val="en-GB" w:eastAsia="zh-CN"/>
              </w:rPr>
            </w:pPr>
            <w:ins w:author="Wojciech Lubczyński" w:date="2025-10-19T09:47:00Z" w:id="4653">
              <w:r w:rsidRPr="1ADD2467">
                <w:rPr>
                  <w:rFonts w:ascii="Times New Roman" w:hAnsi="Times New Roman" w:eastAsia="Calibri" w:cs="Times New Roman"/>
                  <w:sz w:val="16"/>
                  <w:szCs w:val="16"/>
                  <w:lang w:val="en-GB" w:eastAsia="zh-CN"/>
                </w:rPr>
                <w:t xml:space="preserve">Reconfigure the ICT infrastructure </w:t>
              </w:r>
            </w:ins>
          </w:p>
        </w:tc>
        <w:tc>
          <w:tcPr>
            <w:tcW w:w="2884" w:type="dxa"/>
            <w:tcPrChange w:author="Fernando Dominguez" w:date="2025-11-03T09:17:00Z" w:id="4654">
              <w:tcPr>
                <w:tcW w:w="2884" w:type="dxa"/>
              </w:tcPr>
            </w:tcPrChange>
          </w:tcPr>
          <w:p w:rsidR="29389698" w:rsidDel="00A44A5E" w:rsidP="1ADD2467" w:rsidRDefault="53020191" w14:paraId="63846165" w14:textId="3B8A5530">
            <w:pPr>
              <w:widowControl w:val="0"/>
              <w:spacing w:after="0" w:line="276" w:lineRule="auto"/>
              <w:jc w:val="both"/>
              <w:rPr>
                <w:ins w:author="Wojciech Lubczyński" w:date="2025-10-19T09:36:00Z" w:id="4655"/>
                <w:del w:author="Carmen Garcia Montero" w:date="2025-11-03T10:47:00Z" w:id="4656"/>
                <w:rFonts w:ascii="Times New Roman" w:hAnsi="Times New Roman" w:eastAsia="Times New Roman" w:cs="Times New Roman"/>
                <w:sz w:val="16"/>
                <w:szCs w:val="16"/>
                <w:lang w:val="en-GB" w:eastAsia="nb-NO"/>
              </w:rPr>
            </w:pPr>
            <w:ins w:author="Wojciech Lubczyński" w:date="2025-10-19T09:37:00Z" w:id="4657">
              <w:del w:author="Carmen Garcia Montero" w:date="2025-11-03T10:47:00Z" w:id="4658">
                <w:r w:rsidRPr="1ADD2467" w:rsidDel="00A44A5E">
                  <w:rPr>
                    <w:rFonts w:ascii="Times New Roman" w:hAnsi="Times New Roman" w:eastAsia="Times New Roman" w:cs="Times New Roman"/>
                    <w:sz w:val="16"/>
                    <w:szCs w:val="16"/>
                    <w:lang w:val="en-GB" w:eastAsia="nb-NO"/>
                  </w:rPr>
                  <w:delText>P</w:delText>
                </w:r>
              </w:del>
            </w:ins>
            <w:ins w:author="Wojciech Lubczyński" w:date="2025-10-19T09:36:00Z" w:id="4659">
              <w:del w:author="Carmen Garcia Montero" w:date="2025-11-03T10:47:00Z" w:id="4660">
                <w:r w:rsidRPr="1ADD2467" w:rsidDel="00A44A5E">
                  <w:rPr>
                    <w:rFonts w:ascii="Times New Roman" w:hAnsi="Times New Roman" w:eastAsia="Times New Roman" w:cs="Times New Roman"/>
                    <w:sz w:val="16"/>
                    <w:szCs w:val="16"/>
                    <w:lang w:val="en-GB" w:eastAsia="nb-NO"/>
                  </w:rPr>
                  <w:delText xml:space="preserve">roduct prequalification responsible </w:delText>
                </w:r>
              </w:del>
            </w:ins>
            <w:ins w:author="DO Giao" w:date="2025-10-29T16:56:00Z" w:id="4661">
              <w:del w:author="Carmen Garcia Montero" w:date="2025-11-03T10:47:00Z" w:id="4662">
                <w:r w:rsidDel="00A44A5E" w:rsidR="00B31B72">
                  <w:rPr>
                    <w:rFonts w:ascii="Times New Roman" w:hAnsi="Times New Roman" w:eastAsia="Times New Roman" w:cs="Times New Roman"/>
                    <w:sz w:val="16"/>
                    <w:szCs w:val="16"/>
                    <w:lang w:val="en-GB" w:eastAsia="nb-NO"/>
                  </w:rPr>
                  <w:delText xml:space="preserve">party </w:delText>
                </w:r>
              </w:del>
            </w:ins>
            <w:ins w:author="Wojciech Lubczyński" w:date="2025-10-19T09:36:00Z" w:id="4663">
              <w:del w:author="Carmen Garcia Montero" w:date="2025-11-03T10:47:00Z" w:id="4664">
                <w:r w:rsidRPr="1ADD2467" w:rsidDel="00A44A5E">
                  <w:rPr>
                    <w:rFonts w:ascii="Times New Roman" w:hAnsi="Times New Roman" w:eastAsia="Times New Roman" w:cs="Times New Roman"/>
                    <w:sz w:val="16"/>
                    <w:szCs w:val="16"/>
                    <w:lang w:val="en-GB" w:eastAsia="nb-NO"/>
                  </w:rPr>
                  <w:delText xml:space="preserve">or </w:delText>
                </w:r>
              </w:del>
            </w:ins>
          </w:p>
          <w:p w:rsidR="53020191" w:rsidP="1ADD2467" w:rsidRDefault="53020191" w14:paraId="378F3CF0" w14:textId="4EBB8948">
            <w:pPr>
              <w:widowControl w:val="0"/>
              <w:spacing w:after="0" w:line="276" w:lineRule="auto"/>
              <w:jc w:val="both"/>
              <w:rPr>
                <w:rFonts w:ascii="Times New Roman" w:hAnsi="Times New Roman" w:eastAsia="Times New Roman" w:cs="Times New Roman"/>
                <w:sz w:val="16"/>
                <w:szCs w:val="16"/>
                <w:lang w:val="en-GB" w:eastAsia="nb-NO"/>
              </w:rPr>
            </w:pPr>
            <w:ins w:author="Wojciech Lubczyński" w:date="2025-10-19T09:36:00Z" w:id="4665">
              <w:del w:author="Carmen Garcia Montero" w:date="2025-11-03T10:47:00Z" w:id="4666">
                <w:r w:rsidRPr="1ADD2467" w:rsidDel="00A44A5E">
                  <w:rPr>
                    <w:rFonts w:ascii="Times New Roman" w:hAnsi="Times New Roman" w:eastAsia="Times New Roman" w:cs="Times New Roman"/>
                    <w:sz w:val="16"/>
                    <w:szCs w:val="16"/>
                    <w:lang w:val="en-GB" w:eastAsia="nb-NO"/>
                  </w:rPr>
                  <w:delText>Product verification responsibl</w:delText>
                </w:r>
              </w:del>
            </w:ins>
            <w:ins w:author="Wojciech Lubczyński" w:date="2025-10-19T09:38:00Z" w:id="4667">
              <w:del w:author="Carmen Garcia Montero" w:date="2025-11-03T10:47:00Z" w:id="4668">
                <w:r w:rsidRPr="1ADD2467" w:rsidDel="00A44A5E" w:rsidR="16361A53">
                  <w:rPr>
                    <w:rFonts w:ascii="Times New Roman" w:hAnsi="Times New Roman" w:eastAsia="Times New Roman" w:cs="Times New Roman"/>
                    <w:sz w:val="16"/>
                    <w:szCs w:val="16"/>
                    <w:lang w:val="en-GB" w:eastAsia="nb-NO"/>
                  </w:rPr>
                  <w:delText xml:space="preserve">e </w:delText>
                </w:r>
              </w:del>
            </w:ins>
            <w:ins w:author="DO Giao" w:date="2025-10-29T16:57:00Z" w:id="4669">
              <w:del w:author="Carmen Garcia Montero" w:date="2025-11-03T10:47:00Z" w:id="4670">
                <w:r w:rsidDel="00A44A5E" w:rsidR="00B31B72">
                  <w:rPr>
                    <w:rFonts w:ascii="Times New Roman" w:hAnsi="Times New Roman" w:eastAsia="Times New Roman" w:cs="Times New Roman"/>
                    <w:sz w:val="16"/>
                    <w:szCs w:val="16"/>
                    <w:lang w:val="en-GB" w:eastAsia="nb-NO"/>
                  </w:rPr>
                  <w:delText>party</w:delText>
                </w:r>
              </w:del>
            </w:ins>
            <w:ins w:author="Carmen Garcia Montero" w:date="2025-11-03T10:47:00Z" w:id="4671">
              <w:r w:rsidR="00A44A5E">
                <w:rPr>
                  <w:rFonts w:ascii="Times New Roman" w:hAnsi="Times New Roman" w:eastAsia="Times New Roman" w:cs="Times New Roman"/>
                  <w:sz w:val="16"/>
                  <w:szCs w:val="16"/>
                  <w:lang w:val="en-GB" w:eastAsia="nb-NO"/>
                </w:rPr>
                <w:t>Procuring system operator</w:t>
              </w:r>
            </w:ins>
            <w:ins w:author="DO Giao" w:date="2025-10-29T16:57:00Z" w:id="4672">
              <w:r w:rsidR="00B31B72">
                <w:rPr>
                  <w:rFonts w:ascii="Times New Roman" w:hAnsi="Times New Roman" w:eastAsia="Times New Roman" w:cs="Times New Roman"/>
                  <w:sz w:val="16"/>
                  <w:szCs w:val="16"/>
                  <w:lang w:val="en-GB" w:eastAsia="nb-NO"/>
                </w:rPr>
                <w:t xml:space="preserve"> </w:t>
              </w:r>
            </w:ins>
            <w:ins w:author="Wojciech Lubczyński" w:date="2025-10-19T09:38:00Z" w:id="4673">
              <w:r w:rsidRPr="1ADD2467" w:rsidR="16361A53">
                <w:rPr>
                  <w:rFonts w:ascii="Times New Roman" w:hAnsi="Times New Roman" w:eastAsia="Times New Roman" w:cs="Times New Roman"/>
                  <w:sz w:val="16"/>
                  <w:szCs w:val="16"/>
                  <w:lang w:val="en-GB" w:eastAsia="nb-NO"/>
                </w:rPr>
                <w:t xml:space="preserve">shall </w:t>
              </w:r>
            </w:ins>
            <w:ins w:author="Wojciech Lubczyński" w:date="2025-10-19T09:47:00Z" w:id="4674">
              <w:r w:rsidRPr="1ADD2467" w:rsidR="6689FD9D">
                <w:rPr>
                  <w:rFonts w:ascii="Times New Roman" w:hAnsi="Times New Roman" w:eastAsia="Times New Roman" w:cs="Times New Roman"/>
                  <w:sz w:val="16"/>
                  <w:szCs w:val="16"/>
                  <w:lang w:val="en-GB" w:eastAsia="nb-NO"/>
                </w:rPr>
                <w:t xml:space="preserve">reconfigure and, if necessary, test the ICT infrastructure used to measure and control the delivery of a specific product (in accordance with Article 18.3 of the NCDR), </w:t>
              </w:r>
            </w:ins>
            <w:ins w:author="Wojciech Lubczyński" w:date="2025-10-19T09:49:00Z" w:id="4675">
              <w:r w:rsidRPr="1ADD2467" w:rsidR="189AC4FF">
                <w:rPr>
                  <w:rFonts w:ascii="Times New Roman" w:hAnsi="Times New Roman" w:eastAsia="Times New Roman" w:cs="Times New Roman"/>
                  <w:sz w:val="16"/>
                  <w:szCs w:val="16"/>
                  <w:lang w:val="en-GB" w:eastAsia="nb-NO"/>
                </w:rPr>
                <w:t xml:space="preserve">in </w:t>
              </w:r>
            </w:ins>
            <w:ins w:author="Wojciech Lubczyński" w:date="2025-10-19T09:52:00Z" w:id="4676">
              <w:r w:rsidRPr="1ADD2467" w:rsidR="5A7420B6">
                <w:rPr>
                  <w:rFonts w:ascii="Times New Roman" w:hAnsi="Times New Roman" w:eastAsia="Times New Roman" w:cs="Times New Roman"/>
                  <w:sz w:val="16"/>
                  <w:szCs w:val="16"/>
                  <w:lang w:val="en-GB" w:eastAsia="nb-NO"/>
                </w:rPr>
                <w:t xml:space="preserve">case </w:t>
              </w:r>
            </w:ins>
            <w:ins w:author="Wojciech Lubczyński" w:date="2025-10-19T09:49:00Z" w:id="4677">
              <w:r w:rsidRPr="1ADD2467" w:rsidR="189AC4FF">
                <w:rPr>
                  <w:rFonts w:ascii="Times New Roman" w:hAnsi="Times New Roman" w:eastAsia="Times New Roman" w:cs="Times New Roman"/>
                  <w:sz w:val="16"/>
                  <w:szCs w:val="16"/>
                  <w:lang w:val="en-GB" w:eastAsia="nb-NO"/>
                </w:rPr>
                <w:t xml:space="preserve">the SP </w:t>
              </w:r>
            </w:ins>
            <w:ins w:author="Wojciech Lubczyński" w:date="2025-10-19T09:51:00Z" w:id="4678">
              <w:r w:rsidRPr="1ADD2467" w:rsidR="0F00D404">
                <w:rPr>
                  <w:rFonts w:ascii="Times New Roman" w:hAnsi="Times New Roman" w:eastAsia="Times New Roman" w:cs="Times New Roman"/>
                  <w:sz w:val="16"/>
                  <w:szCs w:val="16"/>
                  <w:lang w:val="en-GB" w:eastAsia="nb-NO"/>
                </w:rPr>
                <w:t>applies for</w:t>
              </w:r>
            </w:ins>
            <w:ins w:author="Wojciech Lubczyński" w:date="2025-10-19T09:52:00Z" w:id="4679">
              <w:r w:rsidRPr="1ADD2467" w:rsidR="0CAE8FD4">
                <w:rPr>
                  <w:rFonts w:ascii="Times New Roman" w:hAnsi="Times New Roman" w:eastAsia="Times New Roman" w:cs="Times New Roman"/>
                  <w:sz w:val="16"/>
                  <w:szCs w:val="16"/>
                  <w:lang w:val="en-GB" w:eastAsia="nb-NO"/>
                </w:rPr>
                <w:t xml:space="preserve"> the same</w:t>
              </w:r>
            </w:ins>
            <w:ins w:author="Wojciech Lubczyński" w:date="2025-10-19T09:51:00Z" w:id="4680">
              <w:r w:rsidRPr="1ADD2467" w:rsidR="0F00D404">
                <w:rPr>
                  <w:rFonts w:ascii="Times New Roman" w:hAnsi="Times New Roman" w:eastAsia="Times New Roman" w:cs="Times New Roman"/>
                  <w:sz w:val="16"/>
                  <w:szCs w:val="16"/>
                  <w:lang w:val="en-GB" w:eastAsia="nb-NO"/>
                </w:rPr>
                <w:t xml:space="preserve"> product with </w:t>
              </w:r>
            </w:ins>
            <w:ins w:author="Wojciech Lubczyński" w:date="2025-10-19T09:49:00Z" w:id="4681">
              <w:r w:rsidRPr="1ADD2467" w:rsidR="189AC4FF">
                <w:rPr>
                  <w:rFonts w:ascii="Times New Roman" w:hAnsi="Times New Roman" w:eastAsia="Times New Roman" w:cs="Times New Roman"/>
                  <w:sz w:val="16"/>
                  <w:szCs w:val="16"/>
                  <w:lang w:val="en-GB" w:eastAsia="nb-NO"/>
                </w:rPr>
                <w:t>a new</w:t>
              </w:r>
            </w:ins>
            <w:ins w:author="Wojciech Lubczyński" w:date="2025-10-19T09:51:00Z" w:id="4682">
              <w:r w:rsidRPr="1ADD2467" w:rsidR="3F0E4B6F">
                <w:rPr>
                  <w:rFonts w:ascii="Times New Roman" w:hAnsi="Times New Roman" w:eastAsia="Times New Roman" w:cs="Times New Roman"/>
                  <w:sz w:val="16"/>
                  <w:szCs w:val="16"/>
                  <w:lang w:val="en-GB" w:eastAsia="nb-NO"/>
                </w:rPr>
                <w:t xml:space="preserve">ly created </w:t>
              </w:r>
            </w:ins>
            <w:ins w:author="Wojciech Lubczyński" w:date="2025-10-19T09:49:00Z" w:id="4683">
              <w:r w:rsidRPr="1ADD2467" w:rsidR="189AC4FF">
                <w:rPr>
                  <w:rFonts w:ascii="Times New Roman" w:hAnsi="Times New Roman" w:eastAsia="Times New Roman" w:cs="Times New Roman"/>
                  <w:sz w:val="16"/>
                  <w:szCs w:val="16"/>
                  <w:lang w:val="en-GB" w:eastAsia="nb-NO"/>
                </w:rPr>
                <w:t>SPU or SPG</w:t>
              </w:r>
            </w:ins>
          </w:p>
        </w:tc>
        <w:tc>
          <w:tcPr>
            <w:tcW w:w="1317" w:type="dxa"/>
            <w:tcPrChange w:author="Fernando Dominguez" w:date="2025-11-03T09:17:00Z" w:id="4684">
              <w:tcPr>
                <w:tcW w:w="1317" w:type="dxa"/>
              </w:tcPr>
            </w:tcPrChange>
          </w:tcPr>
          <w:p w:rsidR="29389698" w:rsidDel="0027724D" w:rsidP="1ADD2467" w:rsidRDefault="79B0C727" w14:paraId="4F775E6B" w14:textId="4165D3F8">
            <w:pPr>
              <w:widowControl w:val="0"/>
              <w:spacing w:after="0" w:line="276" w:lineRule="auto"/>
              <w:jc w:val="both"/>
              <w:rPr>
                <w:ins w:author="Wojciech Lubczyński" w:date="2025-10-19T09:36:00Z" w:id="4685"/>
                <w:del w:author="Carmen Garcia Montero" w:date="2025-11-03T10:46:00Z" w:id="4686"/>
                <w:rFonts w:ascii="Times New Roman" w:hAnsi="Times New Roman" w:eastAsia="Times New Roman" w:cs="Times New Roman"/>
                <w:sz w:val="16"/>
                <w:szCs w:val="16"/>
                <w:lang w:val="en-GB" w:eastAsia="nb-NO"/>
              </w:rPr>
            </w:pPr>
            <w:ins w:author="Wojciech Lubczyński" w:date="2025-10-19T09:36:00Z" w:id="4687">
              <w:del w:author="Carmen Garcia Montero" w:date="2025-11-03T10:46:00Z" w:id="4688">
                <w:r w:rsidRPr="1ADD2467" w:rsidDel="0027724D">
                  <w:rPr>
                    <w:rFonts w:ascii="Times New Roman" w:hAnsi="Times New Roman" w:eastAsia="Times New Roman" w:cs="Times New Roman"/>
                    <w:sz w:val="16"/>
                    <w:szCs w:val="16"/>
                    <w:lang w:val="en-GB" w:eastAsia="nb-NO"/>
                  </w:rPr>
                  <w:delText>Product prequalification responsible</w:delText>
                </w:r>
              </w:del>
            </w:ins>
            <w:ins w:author="DO Giao" w:date="2025-10-29T16:56:00Z" w:id="4689">
              <w:del w:author="Carmen Garcia Montero" w:date="2025-11-03T10:46:00Z" w:id="4690">
                <w:r w:rsidDel="0027724D" w:rsidR="00B31B72">
                  <w:rPr>
                    <w:rFonts w:ascii="Times New Roman" w:hAnsi="Times New Roman" w:eastAsia="Times New Roman" w:cs="Times New Roman"/>
                    <w:sz w:val="16"/>
                    <w:szCs w:val="16"/>
                    <w:lang w:val="en-GB" w:eastAsia="nb-NO"/>
                  </w:rPr>
                  <w:delText xml:space="preserve"> party</w:delText>
                </w:r>
              </w:del>
            </w:ins>
          </w:p>
          <w:p w:rsidR="79B0C727" w:rsidDel="0027724D" w:rsidP="1ADD2467" w:rsidRDefault="79B0C727" w14:paraId="5C1D471A" w14:textId="77777777">
            <w:pPr>
              <w:widowControl w:val="0"/>
              <w:spacing w:after="0" w:line="276" w:lineRule="auto"/>
              <w:jc w:val="both"/>
              <w:rPr>
                <w:ins w:author="Wojciech Lubczyński" w:date="2025-10-19T09:36:00Z" w:id="4691"/>
                <w:del w:author="Carmen Garcia Montero" w:date="2025-11-03T10:46:00Z" w:id="4692"/>
                <w:rFonts w:ascii="Times New Roman" w:hAnsi="Times New Roman" w:eastAsia="Times New Roman" w:cs="Times New Roman"/>
                <w:sz w:val="16"/>
                <w:szCs w:val="16"/>
                <w:lang w:val="en-GB" w:eastAsia="nb-NO"/>
              </w:rPr>
            </w:pPr>
            <w:ins w:author="Wojciech Lubczyński" w:date="2025-10-19T09:36:00Z" w:id="4693">
              <w:del w:author="Carmen Garcia Montero" w:date="2025-11-03T10:46:00Z" w:id="4694">
                <w:r w:rsidRPr="1ADD2467" w:rsidDel="0027724D">
                  <w:rPr>
                    <w:rFonts w:ascii="Times New Roman" w:hAnsi="Times New Roman" w:eastAsia="Times New Roman" w:cs="Times New Roman"/>
                    <w:sz w:val="16"/>
                    <w:szCs w:val="16"/>
                    <w:lang w:val="en-GB" w:eastAsia="nb-NO"/>
                  </w:rPr>
                  <w:delText xml:space="preserve">or </w:delText>
                </w:r>
              </w:del>
            </w:ins>
          </w:p>
          <w:p w:rsidR="79B0C727" w:rsidP="1ADD2467" w:rsidRDefault="79B0C727" w14:paraId="22D52254" w14:textId="6EACB3B4">
            <w:pPr>
              <w:widowControl w:val="0"/>
              <w:spacing w:after="0" w:line="276" w:lineRule="auto"/>
              <w:jc w:val="both"/>
              <w:rPr>
                <w:rFonts w:ascii="Times New Roman" w:hAnsi="Times New Roman" w:eastAsia="Times New Roman" w:cs="Times New Roman"/>
                <w:sz w:val="16"/>
                <w:szCs w:val="16"/>
                <w:lang w:val="en-GB" w:eastAsia="nb-NO"/>
              </w:rPr>
            </w:pPr>
            <w:ins w:author="Wojciech Lubczyński" w:date="2025-10-19T09:36:00Z" w:id="4695">
              <w:del w:author="Carmen Garcia Montero" w:date="2025-11-03T10:46:00Z" w:id="4696">
                <w:r w:rsidRPr="1ADD2467" w:rsidDel="0027724D">
                  <w:rPr>
                    <w:rFonts w:ascii="Times New Roman" w:hAnsi="Times New Roman" w:eastAsia="Times New Roman" w:cs="Times New Roman"/>
                    <w:sz w:val="16"/>
                    <w:szCs w:val="16"/>
                    <w:lang w:val="en-GB" w:eastAsia="nb-NO"/>
                  </w:rPr>
                  <w:delText>Product verification responsible</w:delText>
                </w:r>
              </w:del>
            </w:ins>
            <w:ins w:author="DO Giao" w:date="2025-10-29T16:56:00Z" w:id="4697">
              <w:del w:author="Carmen Garcia Montero" w:date="2025-11-03T10:46:00Z" w:id="4698">
                <w:r w:rsidDel="0027724D" w:rsidR="00B31B72">
                  <w:rPr>
                    <w:rFonts w:ascii="Times New Roman" w:hAnsi="Times New Roman" w:eastAsia="Times New Roman" w:cs="Times New Roman"/>
                    <w:sz w:val="16"/>
                    <w:szCs w:val="16"/>
                    <w:lang w:val="en-GB" w:eastAsia="nb-NO"/>
                  </w:rPr>
                  <w:delText xml:space="preserve"> party</w:delText>
                </w:r>
              </w:del>
            </w:ins>
            <w:ins w:author="Carmen Garcia Montero" w:date="2025-11-03T10:46:00Z" w:id="4699">
              <w:r w:rsidR="0027724D">
                <w:rPr>
                  <w:rFonts w:ascii="Times New Roman" w:hAnsi="Times New Roman" w:eastAsia="Times New Roman" w:cs="Times New Roman"/>
                  <w:sz w:val="16"/>
                  <w:szCs w:val="16"/>
                  <w:lang w:val="en-GB" w:eastAsia="nb-NO"/>
                </w:rPr>
                <w:t>Procuring system operator</w:t>
              </w:r>
            </w:ins>
          </w:p>
        </w:tc>
        <w:tc>
          <w:tcPr>
            <w:tcW w:w="1319" w:type="dxa"/>
            <w:tcPrChange w:author="Fernando Dominguez" w:date="2025-11-03T09:17:00Z" w:id="4700">
              <w:tcPr>
                <w:tcW w:w="1319" w:type="dxa"/>
              </w:tcPr>
            </w:tcPrChange>
          </w:tcPr>
          <w:p w:rsidR="79B0C727" w:rsidP="1ADD2467" w:rsidRDefault="79B0C727" w14:paraId="4390A67A" w14:textId="009F2BBF">
            <w:pPr>
              <w:widowControl w:val="0"/>
              <w:spacing w:after="0" w:line="276" w:lineRule="auto"/>
              <w:jc w:val="both"/>
              <w:rPr>
                <w:ins w:author="Wojciech Lubczyński" w:date="2025-10-19T09:36:00Z" w:id="4701"/>
                <w:rFonts w:ascii="Times New Roman" w:hAnsi="Times New Roman" w:eastAsia="Calibri" w:cs="Times New Roman"/>
                <w:sz w:val="16"/>
                <w:szCs w:val="16"/>
                <w:lang w:val="en-GB" w:eastAsia="zh-CN"/>
              </w:rPr>
            </w:pPr>
            <w:ins w:author="Wojciech Lubczyński" w:date="2025-10-19T09:36:00Z" w:id="4702">
              <w:r w:rsidRPr="1ADD2467">
                <w:rPr>
                  <w:rFonts w:ascii="Times New Roman" w:hAnsi="Times New Roman" w:eastAsia="Times New Roman" w:cs="Times New Roman"/>
                  <w:sz w:val="16"/>
                  <w:szCs w:val="16"/>
                  <w:lang w:val="en-GB" w:eastAsia="nb-NO"/>
                </w:rPr>
                <w:t>[not relevant]</w:t>
              </w:r>
            </w:ins>
          </w:p>
          <w:p w:rsidR="1ADD2467" w:rsidP="1ADD2467" w:rsidRDefault="1ADD2467" w14:paraId="6E59AF0A" w14:textId="3F2637DE">
            <w:pPr>
              <w:spacing w:line="276" w:lineRule="auto"/>
              <w:jc w:val="both"/>
              <w:rPr>
                <w:rFonts w:ascii="Times New Roman" w:hAnsi="Times New Roman" w:eastAsia="Times New Roman" w:cs="Times New Roman"/>
                <w:sz w:val="16"/>
                <w:szCs w:val="16"/>
                <w:lang w:val="en-GB" w:eastAsia="nb-NO"/>
              </w:rPr>
            </w:pPr>
          </w:p>
        </w:tc>
        <w:tc>
          <w:tcPr>
            <w:tcW w:w="1236" w:type="dxa"/>
            <w:gridSpan w:val="2"/>
            <w:tcPrChange w:author="Fernando Dominguez" w:date="2025-11-03T09:17:00Z" w:id="4703">
              <w:tcPr>
                <w:tcW w:w="1236" w:type="dxa"/>
                <w:gridSpan w:val="2"/>
              </w:tcPr>
            </w:tcPrChange>
          </w:tcPr>
          <w:p w:rsidR="79B0C727" w:rsidP="1ADD2467" w:rsidRDefault="79B0C727" w14:paraId="7ABF633B" w14:textId="009F2BBF">
            <w:pPr>
              <w:widowControl w:val="0"/>
              <w:spacing w:after="0" w:line="276" w:lineRule="auto"/>
              <w:jc w:val="both"/>
              <w:rPr>
                <w:ins w:author="Wojciech Lubczyński" w:date="2025-10-19T09:36:00Z" w:id="4704"/>
                <w:rFonts w:ascii="Times New Roman" w:hAnsi="Times New Roman" w:eastAsia="Calibri" w:cs="Times New Roman"/>
                <w:sz w:val="16"/>
                <w:szCs w:val="16"/>
                <w:lang w:val="en-GB" w:eastAsia="zh-CN"/>
              </w:rPr>
            </w:pPr>
            <w:ins w:author="Wojciech Lubczyński" w:date="2025-10-19T09:36:00Z" w:id="4705">
              <w:r w:rsidRPr="1ADD2467">
                <w:rPr>
                  <w:rFonts w:ascii="Times New Roman" w:hAnsi="Times New Roman" w:eastAsia="Times New Roman" w:cs="Times New Roman"/>
                  <w:sz w:val="16"/>
                  <w:szCs w:val="16"/>
                  <w:lang w:val="en-GB" w:eastAsia="nb-NO"/>
                </w:rPr>
                <w:t>[not relevant]</w:t>
              </w:r>
            </w:ins>
          </w:p>
          <w:p w:rsidR="1ADD2467" w:rsidP="1ADD2467" w:rsidRDefault="1ADD2467" w14:paraId="351765B6" w14:textId="20606805">
            <w:pPr>
              <w:spacing w:line="276" w:lineRule="auto"/>
              <w:jc w:val="both"/>
              <w:rPr>
                <w:rFonts w:ascii="Times New Roman" w:hAnsi="Times New Roman" w:eastAsia="Calibri" w:cs="Times New Roman"/>
                <w:sz w:val="16"/>
                <w:szCs w:val="16"/>
                <w:lang w:val="en-GB" w:eastAsia="zh-CN"/>
              </w:rPr>
            </w:pPr>
          </w:p>
        </w:tc>
      </w:tr>
      <w:tr w:rsidRPr="00D26981" w:rsidR="007A0474" w:rsidTr="6DD40E47" w14:paraId="15C63DE0" w14:textId="77777777">
        <w:trPr>
          <w:trPrChange w:author="Fernando Dominguez" w:date="2025-11-03T09:17:00Z" w:id="4706">
            <w:trPr>
              <w:gridBefore w:val="1"/>
            </w:trPr>
          </w:trPrChange>
        </w:trPr>
        <w:tc>
          <w:tcPr>
            <w:tcW w:w="687" w:type="dxa"/>
            <w:tcPrChange w:author="Fernando Dominguez" w:date="2025-11-03T09:17:00Z" w:id="4707">
              <w:tcPr>
                <w:tcW w:w="687" w:type="dxa"/>
              </w:tcPr>
            </w:tcPrChange>
          </w:tcPr>
          <w:p w:rsidRPr="00117039" w:rsidR="007A0474" w:rsidRDefault="0016711A" w14:paraId="4D690EFA" w14:textId="152E0ED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9:00Z" w:id="4708">
              <w:r w:rsidR="00855EE5">
                <w:rPr>
                  <w:rFonts w:ascii="Times New Roman" w:hAnsi="Times New Roman" w:eastAsia="Calibri" w:cs="Times New Roman"/>
                  <w:sz w:val="16"/>
                  <w:szCs w:val="16"/>
                  <w:lang w:val="en-GB" w:eastAsia="zh-CN"/>
                </w:rPr>
                <w:t>1</w:t>
              </w:r>
            </w:ins>
            <w:del w:author="Carmen Garcia Montero" w:date="2025-11-03T12:09:00Z" w:id="4709">
              <w:r w:rsidRPr="00117039" w:rsidDel="00855EE5">
                <w:rPr>
                  <w:rFonts w:ascii="Times New Roman" w:hAnsi="Times New Roman" w:eastAsia="Calibri" w:cs="Times New Roman"/>
                  <w:sz w:val="16"/>
                  <w:szCs w:val="16"/>
                  <w:lang w:val="en-GB" w:eastAsia="zh-CN"/>
                </w:rPr>
                <w:delText>5</w:delText>
              </w:r>
            </w:del>
            <w:r w:rsidRPr="00117039">
              <w:rPr>
                <w:rFonts w:ascii="Times New Roman" w:hAnsi="Times New Roman" w:eastAsia="Calibri" w:cs="Times New Roman"/>
                <w:sz w:val="16"/>
                <w:szCs w:val="16"/>
                <w:lang w:val="en-GB" w:eastAsia="zh-CN"/>
              </w:rPr>
              <w:t>.</w:t>
            </w:r>
            <w:ins w:author="Kokki Teemu" w:date="2025-10-20T15:13:00Z" w:id="4710">
              <w:r w:rsidR="0036616A">
                <w:rPr>
                  <w:rFonts w:ascii="Times New Roman" w:hAnsi="Times New Roman" w:eastAsia="Calibri" w:cs="Times New Roman"/>
                  <w:sz w:val="16"/>
                  <w:szCs w:val="16"/>
                  <w:lang w:val="en-GB" w:eastAsia="zh-CN"/>
                </w:rPr>
                <w:t>6</w:t>
              </w:r>
            </w:ins>
            <w:del w:author="Kokki Teemu" w:date="2025-10-20T15:13:00Z" w:id="4711">
              <w:r w:rsidRPr="1ADD2467" w:rsidDel="0036616A" w:rsidR="4ECEB902">
                <w:rPr>
                  <w:rFonts w:ascii="Times New Roman" w:hAnsi="Times New Roman" w:eastAsia="Calibri" w:cs="Times New Roman"/>
                  <w:sz w:val="16"/>
                  <w:szCs w:val="16"/>
                  <w:lang w:val="en-GB" w:eastAsia="zh-CN"/>
                </w:rPr>
                <w:delText>5</w:delText>
              </w:r>
            </w:del>
            <w:ins w:author="Wojciech Lubczyński" w:date="2025-10-19T09:35:00Z" w:id="4712">
              <w:del w:author="Kokki Teemu" w:date="2025-10-20T15:13:00Z" w:id="4713">
                <w:r w:rsidRPr="1ADD2467" w:rsidDel="0036616A" w:rsidR="4CD585DB">
                  <w:rPr>
                    <w:rFonts w:ascii="Times New Roman" w:hAnsi="Times New Roman" w:eastAsia="Calibri" w:cs="Times New Roman"/>
                    <w:sz w:val="16"/>
                    <w:szCs w:val="16"/>
                    <w:lang w:val="en-GB" w:eastAsia="zh-CN"/>
                  </w:rPr>
                  <w:delText>b</w:delText>
                </w:r>
              </w:del>
            </w:ins>
          </w:p>
        </w:tc>
        <w:tc>
          <w:tcPr>
            <w:tcW w:w="1573" w:type="dxa"/>
            <w:tcPrChange w:author="Fernando Dominguez" w:date="2025-11-03T09:17:00Z" w:id="4714">
              <w:tcPr>
                <w:tcW w:w="1573" w:type="dxa"/>
              </w:tcPr>
            </w:tcPrChange>
          </w:tcPr>
          <w:p w:rsidRPr="00117039" w:rsidR="007A0474" w:rsidRDefault="007A0474" w14:paraId="527074BF" w14:textId="4C5720ED">
            <w:pPr>
              <w:widowControl w:val="0"/>
              <w:spacing w:after="0" w:line="276" w:lineRule="auto"/>
              <w:jc w:val="both"/>
              <w:rPr>
                <w:rFonts w:ascii="Times New Roman" w:hAnsi="Times New Roman" w:eastAsia="Calibri" w:cs="Times New Roman"/>
                <w:sz w:val="16"/>
                <w:szCs w:val="16"/>
                <w:lang w:val="en-GB" w:eastAsia="zh-CN"/>
              </w:rPr>
            </w:pPr>
            <w:commentRangeStart w:id="4715"/>
            <w:r w:rsidRPr="00117039">
              <w:rPr>
                <w:rFonts w:ascii="Times New Roman" w:hAnsi="Times New Roman" w:eastAsia="Calibri" w:cs="Times New Roman"/>
                <w:sz w:val="16"/>
                <w:szCs w:val="16"/>
                <w:lang w:val="en-GB" w:eastAsia="zh-CN"/>
              </w:rPr>
              <w:t>Validate product application</w:t>
            </w:r>
            <w:r w:rsidRPr="00117039" w:rsidR="00212798">
              <w:rPr>
                <w:rFonts w:ascii="Times New Roman" w:hAnsi="Times New Roman" w:eastAsia="Calibri" w:cs="Times New Roman"/>
                <w:sz w:val="16"/>
                <w:szCs w:val="16"/>
                <w:lang w:val="en-GB" w:eastAsia="zh-CN"/>
              </w:rPr>
              <w:t xml:space="preserve"> for completeness</w:t>
            </w:r>
            <w:commentRangeEnd w:id="4715"/>
            <w:r w:rsidRPr="00117039" w:rsidR="005C511E">
              <w:rPr>
                <w:rStyle w:val="CommentReference"/>
                <w:rFonts w:ascii="Times New Roman" w:hAnsi="Times New Roman" w:eastAsia="Calibri" w:cs="Times New Roman"/>
                <w:lang w:val="en-GB" w:eastAsia="zh-CN"/>
              </w:rPr>
              <w:commentReference w:id="4715"/>
            </w:r>
          </w:p>
        </w:tc>
        <w:tc>
          <w:tcPr>
            <w:tcW w:w="2884" w:type="dxa"/>
            <w:tcPrChange w:author="Fernando Dominguez" w:date="2025-11-03T09:17:00Z" w:id="4716">
              <w:tcPr>
                <w:tcW w:w="2884" w:type="dxa"/>
              </w:tcPr>
            </w:tcPrChange>
          </w:tcPr>
          <w:p w:rsidRPr="00117039" w:rsidR="007A0474" w:rsidRDefault="00DC5896" w14:paraId="3F3B9AC1" w14:textId="304A84A9">
            <w:pPr>
              <w:widowControl w:val="0"/>
              <w:spacing w:after="0" w:line="276" w:lineRule="auto"/>
              <w:jc w:val="both"/>
              <w:rPr>
                <w:rFonts w:ascii="Times New Roman" w:hAnsi="Times New Roman" w:cs="Times New Roman" w:eastAsiaTheme="minorEastAsia"/>
                <w:sz w:val="16"/>
                <w:szCs w:val="16"/>
                <w:lang w:val="en-GB" w:eastAsia="zh-CN"/>
              </w:rPr>
            </w:pPr>
            <w:del w:author="Kokki Teemu" w:date="2025-10-20T15:28:00Z" w:id="4717">
              <w:r w:rsidRPr="00117039" w:rsidDel="0072650B">
                <w:rPr>
                  <w:rFonts w:ascii="Times New Roman" w:hAnsi="Times New Roman" w:cs="Times New Roman" w:eastAsiaTheme="minorEastAsia"/>
                  <w:sz w:val="16"/>
                  <w:szCs w:val="16"/>
                  <w:lang w:val="en-GB" w:eastAsia="zh-CN"/>
                </w:rPr>
                <w:delText xml:space="preserve">Procuring system </w:delText>
              </w:r>
            </w:del>
            <w:del w:author="Carmen Garcia Montero" w:date="2025-11-03T10:47:00Z" w:id="4718">
              <w:r w:rsidRPr="00117039" w:rsidDel="00A44A5E">
                <w:rPr>
                  <w:rFonts w:ascii="Times New Roman" w:hAnsi="Times New Roman" w:cs="Times New Roman" w:eastAsiaTheme="minorEastAsia"/>
                  <w:sz w:val="16"/>
                  <w:szCs w:val="16"/>
                  <w:lang w:val="en-GB" w:eastAsia="zh-CN"/>
                </w:rPr>
                <w:delText>operator</w:delText>
              </w:r>
              <w:commentRangeStart w:id="4719"/>
              <w:commentRangeStart w:id="4720"/>
              <w:commentRangeEnd w:id="4720"/>
              <w:r w:rsidDel="00A44A5E">
                <w:rPr>
                  <w:rStyle w:val="CommentReference"/>
                  <w:rFonts w:ascii="Times New Roman" w:hAnsi="Times New Roman" w:cs="Times New Roman" w:eastAsiaTheme="minorEastAsia"/>
                  <w:lang w:val="en-GB" w:eastAsia="zh-CN"/>
                </w:rPr>
                <w:commentReference w:id="4720"/>
              </w:r>
              <w:commentRangeEnd w:id="4719"/>
              <w:r w:rsidDel="00A44A5E" w:rsidR="004D5F00">
                <w:rPr>
                  <w:rStyle w:val="CommentReference"/>
                  <w:rFonts w:ascii="Times New Roman" w:hAnsi="Times New Roman" w:cs="Times New Roman" w:eastAsiaTheme="minorEastAsia"/>
                  <w:lang w:val="en-GB" w:eastAsia="zh-CN"/>
                </w:rPr>
                <w:commentReference w:id="4719"/>
              </w:r>
            </w:del>
            <w:commentRangeStart w:id="4721"/>
            <w:ins w:author="Kokki Teemu" w:date="2025-10-20T15:28:00Z" w:id="4722">
              <w:del w:author="Carmen Garcia Montero" w:date="2025-11-03T10:47:00Z" w:id="4723">
                <w:r w:rsidDel="00A44A5E" w:rsidR="0072650B">
                  <w:rPr>
                    <w:rFonts w:ascii="Times New Roman" w:hAnsi="Times New Roman" w:cs="Times New Roman" w:eastAsiaTheme="minorEastAsia"/>
                    <w:sz w:val="16"/>
                    <w:szCs w:val="16"/>
                    <w:lang w:val="en-GB" w:eastAsia="zh-CN"/>
                  </w:rPr>
                  <w:delText>Prod</w:delText>
                </w:r>
                <w:r w:rsidDel="00A44A5E" w:rsidR="00332ECA">
                  <w:rPr>
                    <w:rFonts w:ascii="Times New Roman" w:hAnsi="Times New Roman" w:cs="Times New Roman" w:eastAsiaTheme="minorEastAsia"/>
                    <w:sz w:val="16"/>
                    <w:szCs w:val="16"/>
                    <w:lang w:val="en-GB" w:eastAsia="zh-CN"/>
                  </w:rPr>
                  <w:delText>uct prequalification or product verification responsible</w:delText>
                </w:r>
              </w:del>
            </w:ins>
            <w:del w:author="Carmen Garcia Montero" w:date="2025-11-03T10:47:00Z" w:id="4724">
              <w:r w:rsidRPr="00117039" w:rsidDel="00A44A5E">
                <w:rPr>
                  <w:rFonts w:ascii="Times New Roman" w:hAnsi="Times New Roman" w:cs="Times New Roman" w:eastAsiaTheme="minorEastAsia"/>
                  <w:sz w:val="16"/>
                  <w:szCs w:val="16"/>
                  <w:lang w:val="en-GB" w:eastAsia="zh-CN"/>
                </w:rPr>
                <w:delText xml:space="preserve"> </w:delText>
              </w:r>
            </w:del>
            <w:ins w:author="DO Giao" w:date="2025-10-29T16:57:00Z" w:id="4725">
              <w:del w:author="Carmen Garcia Montero" w:date="2025-11-03T10:47:00Z" w:id="4726">
                <w:r w:rsidDel="00A44A5E" w:rsidR="00B31B72">
                  <w:rPr>
                    <w:rFonts w:ascii="Times New Roman" w:hAnsi="Times New Roman" w:cs="Times New Roman" w:eastAsiaTheme="minorEastAsia"/>
                    <w:sz w:val="16"/>
                    <w:szCs w:val="16"/>
                    <w:lang w:val="en-GB" w:eastAsia="zh-CN"/>
                  </w:rPr>
                  <w:delText>party</w:delText>
                </w:r>
              </w:del>
            </w:ins>
            <w:ins w:author="Carmen Garcia Montero" w:date="2025-11-03T10:47:00Z" w:id="4727">
              <w:r w:rsidR="00A44A5E">
                <w:rPr>
                  <w:rFonts w:ascii="Times New Roman" w:hAnsi="Times New Roman" w:cs="Times New Roman" w:eastAsiaTheme="minorEastAsia"/>
                  <w:sz w:val="16"/>
                  <w:szCs w:val="16"/>
                  <w:lang w:val="en-GB" w:eastAsia="zh-CN"/>
                </w:rPr>
                <w:t>Procuring system operator</w:t>
              </w:r>
            </w:ins>
            <w:ins w:author="DO Giao" w:date="2025-10-29T16:57:00Z" w:id="4728">
              <w:r w:rsidR="00B31B72">
                <w:rPr>
                  <w:rFonts w:ascii="Times New Roman" w:hAnsi="Times New Roman" w:cs="Times New Roman" w:eastAsiaTheme="minorEastAsia"/>
                  <w:sz w:val="16"/>
                  <w:szCs w:val="16"/>
                  <w:lang w:val="en-GB" w:eastAsia="zh-CN"/>
                </w:rPr>
                <w:t xml:space="preserve"> </w:t>
              </w:r>
            </w:ins>
            <w:r w:rsidRPr="00117039" w:rsidR="00212798">
              <w:rPr>
                <w:rFonts w:ascii="Times New Roman" w:hAnsi="Times New Roman" w:cs="Times New Roman" w:eastAsiaTheme="minorEastAsia"/>
                <w:sz w:val="16"/>
                <w:szCs w:val="16"/>
                <w:lang w:val="en-GB" w:eastAsia="zh-CN"/>
              </w:rPr>
              <w:t xml:space="preserve">validates that the </w:t>
            </w:r>
            <w:r w:rsidRPr="00117039" w:rsidR="00350546">
              <w:rPr>
                <w:rFonts w:ascii="Times New Roman" w:hAnsi="Times New Roman" w:cs="Times New Roman" w:eastAsiaTheme="minorEastAsia"/>
                <w:sz w:val="16"/>
                <w:szCs w:val="16"/>
                <w:lang w:val="en-GB" w:eastAsia="zh-CN"/>
              </w:rPr>
              <w:t>product application</w:t>
            </w:r>
            <w:r w:rsidRPr="00117039" w:rsidR="00B2383D">
              <w:rPr>
                <w:rFonts w:ascii="Times New Roman" w:hAnsi="Times New Roman" w:cs="Times New Roman" w:eastAsiaTheme="minorEastAsia"/>
                <w:sz w:val="16"/>
                <w:szCs w:val="16"/>
                <w:lang w:val="en-GB" w:eastAsia="zh-CN"/>
              </w:rPr>
              <w:t xml:space="preserve"> is complete as defined in the national terms and conditions for service providers</w:t>
            </w:r>
            <w:r w:rsidRPr="00117039" w:rsidR="009B1351">
              <w:rPr>
                <w:rFonts w:ascii="Times New Roman" w:hAnsi="Times New Roman" w:cs="Times New Roman" w:eastAsiaTheme="minorEastAsia"/>
                <w:sz w:val="16"/>
                <w:szCs w:val="16"/>
                <w:lang w:val="en-GB" w:eastAsia="zh-CN"/>
              </w:rPr>
              <w:t xml:space="preserve"> and provides a meaningful indication of the result. The result should include </w:t>
            </w:r>
            <w:r w:rsidRPr="00117039" w:rsidR="00BA0F19">
              <w:rPr>
                <w:rFonts w:ascii="Times New Roman" w:hAnsi="Times New Roman" w:cs="Times New Roman" w:eastAsiaTheme="minorEastAsia"/>
                <w:sz w:val="16"/>
                <w:szCs w:val="16"/>
                <w:lang w:val="en-GB" w:eastAsia="zh-CN"/>
              </w:rPr>
              <w:t xml:space="preserve">information about required </w:t>
            </w:r>
            <w:del w:author="DO Giao" w:date="2025-10-10T17:49:00Z" w:id="4729">
              <w:r w:rsidRPr="00117039" w:rsidR="00BA0F19">
                <w:rPr>
                  <w:rFonts w:ascii="Times New Roman" w:hAnsi="Times New Roman" w:cs="Times New Roman" w:eastAsiaTheme="minorEastAsia"/>
                  <w:sz w:val="16"/>
                  <w:szCs w:val="16"/>
                  <w:lang w:val="en-GB" w:eastAsia="zh-CN"/>
                </w:rPr>
                <w:delText>pre-qualification</w:delText>
              </w:r>
            </w:del>
            <w:ins w:author="Wojciech Lubczyński" w:date="2025-10-19T09:34:00Z" w:id="4730">
              <w:r w:rsidRPr="1ADD2467" w:rsidR="38DA745B">
                <w:rPr>
                  <w:rFonts w:ascii="Times New Roman" w:hAnsi="Times New Roman" w:cs="Times New Roman" w:eastAsiaTheme="minorEastAsia"/>
                  <w:sz w:val="16"/>
                  <w:szCs w:val="16"/>
                  <w:lang w:val="en-GB" w:eastAsia="zh-CN"/>
                </w:rPr>
                <w:t xml:space="preserve"> </w:t>
              </w:r>
            </w:ins>
            <w:ins w:author="DO Giao" w:date="2025-10-10T17:49:00Z" w:id="4731">
              <w:r w:rsidRPr="1ADD2467" w:rsidR="221F90F1">
                <w:rPr>
                  <w:rFonts w:ascii="Times New Roman" w:hAnsi="Times New Roman" w:cs="Times New Roman" w:eastAsiaTheme="minorEastAsia"/>
                  <w:sz w:val="16"/>
                  <w:szCs w:val="16"/>
                  <w:lang w:val="en-GB" w:eastAsia="zh-CN"/>
                </w:rPr>
                <w:t>prequalification</w:t>
              </w:r>
            </w:ins>
            <w:r w:rsidRPr="00117039" w:rsidR="00BA0F19">
              <w:rPr>
                <w:rFonts w:ascii="Times New Roman" w:hAnsi="Times New Roman" w:cs="Times New Roman" w:eastAsiaTheme="minorEastAsia"/>
                <w:sz w:val="16"/>
                <w:szCs w:val="16"/>
                <w:lang w:val="en-GB" w:eastAsia="zh-CN"/>
              </w:rPr>
              <w:t xml:space="preserve"> </w:t>
            </w:r>
            <w:ins w:author="Kokki Teemu" w:date="2025-10-17T13:45:00Z" w:id="4732">
              <w:r w:rsidR="007124F9">
                <w:rPr>
                  <w:rFonts w:ascii="Times New Roman" w:hAnsi="Times New Roman" w:cs="Times New Roman" w:eastAsiaTheme="minorEastAsia"/>
                  <w:sz w:val="16"/>
                  <w:szCs w:val="16"/>
                  <w:lang w:val="en-GB" w:eastAsia="zh-CN"/>
                </w:rPr>
                <w:t xml:space="preserve">process </w:t>
              </w:r>
            </w:ins>
            <w:r w:rsidRPr="00117039" w:rsidR="00BA0F19">
              <w:rPr>
                <w:rFonts w:ascii="Times New Roman" w:hAnsi="Times New Roman" w:cs="Times New Roman" w:eastAsiaTheme="minorEastAsia"/>
                <w:sz w:val="16"/>
                <w:szCs w:val="16"/>
                <w:lang w:val="en-GB" w:eastAsia="zh-CN"/>
              </w:rPr>
              <w:t>or verification process</w:t>
            </w:r>
            <w:ins w:author="Kokki Teemu" w:date="2025-10-17T13:45:00Z" w:id="4733">
              <w:r w:rsidR="007124F9">
                <w:rPr>
                  <w:rFonts w:ascii="Times New Roman" w:hAnsi="Times New Roman" w:cs="Times New Roman" w:eastAsiaTheme="minorEastAsia"/>
                  <w:sz w:val="16"/>
                  <w:szCs w:val="16"/>
                  <w:lang w:val="en-GB" w:eastAsia="zh-CN"/>
                </w:rPr>
                <w:t xml:space="preserve"> including temporary qualification</w:t>
              </w:r>
            </w:ins>
            <w:r w:rsidRPr="00117039" w:rsidR="00BA0F19">
              <w:rPr>
                <w:rFonts w:ascii="Times New Roman" w:hAnsi="Times New Roman" w:cs="Times New Roman" w:eastAsiaTheme="minorEastAsia"/>
                <w:sz w:val="16"/>
                <w:szCs w:val="16"/>
                <w:lang w:val="en-GB" w:eastAsia="zh-CN"/>
              </w:rPr>
              <w:t xml:space="preserve">. </w:t>
            </w:r>
            <w:commentRangeEnd w:id="4721"/>
            <w:r w:rsidRPr="00117039" w:rsidR="00342679">
              <w:rPr>
                <w:rStyle w:val="CommentReference"/>
                <w:rFonts w:ascii="Times New Roman" w:hAnsi="Times New Roman" w:cs="Times New Roman" w:eastAsiaTheme="minorEastAsia"/>
                <w:lang w:val="en-GB" w:eastAsia="zh-CN"/>
              </w:rPr>
              <w:commentReference w:id="4721"/>
            </w:r>
          </w:p>
        </w:tc>
        <w:tc>
          <w:tcPr>
            <w:tcW w:w="1317" w:type="dxa"/>
            <w:tcPrChange w:author="Fernando Dominguez" w:date="2025-11-03T09:17:00Z" w:id="4734">
              <w:tcPr>
                <w:tcW w:w="1317" w:type="dxa"/>
              </w:tcPr>
            </w:tcPrChange>
          </w:tcPr>
          <w:p w:rsidR="00622E8A" w:rsidDel="00A44A5E" w:rsidP="00622E8A" w:rsidRDefault="00622E8A" w14:paraId="6E03E62C" w14:textId="5361DCB5">
            <w:pPr>
              <w:widowControl w:val="0"/>
              <w:spacing w:after="0" w:line="276" w:lineRule="auto"/>
              <w:jc w:val="both"/>
              <w:rPr>
                <w:ins w:author="Kokki Teemu" w:date="2025-10-17T13:38:00Z" w:id="4735"/>
                <w:del w:author="Carmen Garcia Montero" w:date="2025-11-03T10:47:00Z" w:id="4736"/>
                <w:rFonts w:ascii="Times New Roman" w:hAnsi="Times New Roman" w:eastAsia="Times New Roman" w:cs="Times New Roman"/>
                <w:sz w:val="16"/>
                <w:szCs w:val="16"/>
                <w:lang w:val="en-GB" w:eastAsia="nb-NO"/>
              </w:rPr>
            </w:pPr>
            <w:ins w:author="Kokki Teemu" w:date="2025-10-17T13:38:00Z" w:id="4737">
              <w:del w:author="Carmen Garcia Montero" w:date="2025-11-03T10:47:00Z" w:id="4738">
                <w:r w:rsidRPr="00117039" w:rsidDel="00A44A5E">
                  <w:rPr>
                    <w:rFonts w:ascii="Times New Roman" w:hAnsi="Times New Roman" w:eastAsia="Times New Roman" w:cs="Times New Roman"/>
                    <w:sz w:val="16"/>
                    <w:szCs w:val="16"/>
                    <w:lang w:val="en-GB" w:eastAsia="nb-NO"/>
                  </w:rPr>
                  <w:delText xml:space="preserve">Product </w:delText>
                </w:r>
                <w:r w:rsidDel="00A44A5E">
                  <w:rPr>
                    <w:rFonts w:ascii="Times New Roman" w:hAnsi="Times New Roman" w:eastAsia="Times New Roman" w:cs="Times New Roman"/>
                    <w:sz w:val="16"/>
                    <w:szCs w:val="16"/>
                    <w:lang w:val="en-GB" w:eastAsia="nb-NO"/>
                  </w:rPr>
                  <w:delText>prequalification</w:delText>
                </w:r>
                <w:r w:rsidRPr="00117039" w:rsidDel="00A44A5E">
                  <w:rPr>
                    <w:rFonts w:ascii="Times New Roman" w:hAnsi="Times New Roman" w:eastAsia="Times New Roman" w:cs="Times New Roman"/>
                    <w:sz w:val="16"/>
                    <w:szCs w:val="16"/>
                    <w:lang w:val="en-GB" w:eastAsia="nb-NO"/>
                  </w:rPr>
                  <w:delText xml:space="preserve"> responsible</w:delText>
                </w:r>
              </w:del>
            </w:ins>
            <w:ins w:author="DO Giao" w:date="2025-10-29T16:57:00Z" w:id="4739">
              <w:del w:author="Carmen Garcia Montero" w:date="2025-11-03T10:47:00Z" w:id="4740">
                <w:r w:rsidDel="00A44A5E" w:rsidR="009D3744">
                  <w:rPr>
                    <w:rFonts w:ascii="Times New Roman" w:hAnsi="Times New Roman" w:eastAsia="Times New Roman" w:cs="Times New Roman"/>
                    <w:sz w:val="16"/>
                    <w:szCs w:val="16"/>
                    <w:lang w:val="en-GB" w:eastAsia="nb-NO"/>
                  </w:rPr>
                  <w:delText xml:space="preserve"> party</w:delText>
                </w:r>
              </w:del>
            </w:ins>
          </w:p>
          <w:p w:rsidR="00622E8A" w:rsidDel="00A44A5E" w:rsidP="00622E8A" w:rsidRDefault="00622E8A" w14:paraId="26A20D8A" w14:textId="77777777">
            <w:pPr>
              <w:widowControl w:val="0"/>
              <w:spacing w:after="0" w:line="276" w:lineRule="auto"/>
              <w:jc w:val="both"/>
              <w:rPr>
                <w:ins w:author="Kokki Teemu" w:date="2025-10-17T13:38:00Z" w:id="4741"/>
                <w:del w:author="Carmen Garcia Montero" w:date="2025-11-03T10:47:00Z" w:id="4742"/>
                <w:rFonts w:ascii="Times New Roman" w:hAnsi="Times New Roman" w:eastAsia="Times New Roman" w:cs="Times New Roman"/>
                <w:sz w:val="16"/>
                <w:szCs w:val="16"/>
                <w:lang w:val="en-GB" w:eastAsia="nb-NO"/>
              </w:rPr>
            </w:pPr>
            <w:ins w:author="Kokki Teemu" w:date="2025-10-17T13:38:00Z" w:id="4743">
              <w:del w:author="Carmen Garcia Montero" w:date="2025-11-03T10:47:00Z" w:id="4744">
                <w:r w:rsidDel="00A44A5E">
                  <w:rPr>
                    <w:rFonts w:ascii="Times New Roman" w:hAnsi="Times New Roman" w:eastAsia="Times New Roman" w:cs="Times New Roman"/>
                    <w:sz w:val="16"/>
                    <w:szCs w:val="16"/>
                    <w:lang w:val="en-GB" w:eastAsia="nb-NO"/>
                  </w:rPr>
                  <w:delText xml:space="preserve">or </w:delText>
                </w:r>
              </w:del>
            </w:ins>
          </w:p>
          <w:p w:rsidR="00622E8A" w:rsidP="00622E8A" w:rsidRDefault="00622E8A" w14:paraId="31EE1BCF" w14:textId="0316D07F">
            <w:pPr>
              <w:widowControl w:val="0"/>
              <w:spacing w:after="0" w:line="276" w:lineRule="auto"/>
              <w:jc w:val="both"/>
              <w:rPr>
                <w:ins w:author="Kokki Teemu" w:date="2025-10-17T13:38:00Z" w:id="4745"/>
                <w:rFonts w:ascii="Times New Roman" w:hAnsi="Times New Roman" w:eastAsia="Times New Roman" w:cs="Times New Roman"/>
                <w:sz w:val="16"/>
                <w:szCs w:val="16"/>
                <w:lang w:val="en-GB" w:eastAsia="nb-NO"/>
              </w:rPr>
            </w:pPr>
            <w:ins w:author="Kokki Teemu" w:date="2025-10-17T13:38:00Z" w:id="4746">
              <w:del w:author="Carmen Garcia Montero" w:date="2025-11-03T10:47:00Z" w:id="4747">
                <w:r w:rsidRPr="00117039" w:rsidDel="00A44A5E">
                  <w:rPr>
                    <w:rFonts w:ascii="Times New Roman" w:hAnsi="Times New Roman" w:eastAsia="Times New Roman" w:cs="Times New Roman"/>
                    <w:sz w:val="16"/>
                    <w:szCs w:val="16"/>
                    <w:lang w:val="en-GB" w:eastAsia="nb-NO"/>
                  </w:rPr>
                  <w:delText xml:space="preserve">Product </w:delText>
                </w:r>
                <w:r w:rsidDel="00A44A5E">
                  <w:rPr>
                    <w:rFonts w:ascii="Times New Roman" w:hAnsi="Times New Roman" w:eastAsia="Times New Roman" w:cs="Times New Roman"/>
                    <w:sz w:val="16"/>
                    <w:szCs w:val="16"/>
                    <w:lang w:val="en-GB" w:eastAsia="nb-NO"/>
                  </w:rPr>
                  <w:delText xml:space="preserve">verification </w:delText>
                </w:r>
                <w:r w:rsidRPr="00117039" w:rsidDel="00A44A5E">
                  <w:rPr>
                    <w:rFonts w:ascii="Times New Roman" w:hAnsi="Times New Roman" w:eastAsia="Times New Roman" w:cs="Times New Roman"/>
                    <w:sz w:val="16"/>
                    <w:szCs w:val="16"/>
                    <w:lang w:val="en-GB" w:eastAsia="nb-NO"/>
                  </w:rPr>
                  <w:delText>responsible</w:delText>
                </w:r>
              </w:del>
            </w:ins>
            <w:ins w:author="DO Giao" w:date="2025-10-29T16:57:00Z" w:id="4748">
              <w:del w:author="Carmen Garcia Montero" w:date="2025-11-03T10:47:00Z" w:id="4749">
                <w:r w:rsidDel="00A44A5E" w:rsidR="009D3744">
                  <w:rPr>
                    <w:rFonts w:ascii="Times New Roman" w:hAnsi="Times New Roman" w:eastAsia="Times New Roman" w:cs="Times New Roman"/>
                    <w:sz w:val="16"/>
                    <w:szCs w:val="16"/>
                    <w:lang w:val="en-GB" w:eastAsia="nb-NO"/>
                  </w:rPr>
                  <w:delText xml:space="preserve"> party</w:delText>
                </w:r>
              </w:del>
            </w:ins>
            <w:ins w:author="Carmen Garcia Montero" w:date="2025-11-03T10:47:00Z" w:id="4750">
              <w:r w:rsidR="00A44A5E">
                <w:rPr>
                  <w:rFonts w:ascii="Times New Roman" w:hAnsi="Times New Roman" w:eastAsia="Times New Roman" w:cs="Times New Roman"/>
                  <w:sz w:val="16"/>
                  <w:szCs w:val="16"/>
                  <w:lang w:val="en-GB" w:eastAsia="nb-NO"/>
                </w:rPr>
                <w:t>Procuring system operator</w:t>
              </w:r>
            </w:ins>
          </w:p>
          <w:p w:rsidRPr="00117039" w:rsidR="007A0474" w:rsidRDefault="00754888" w14:paraId="6CACB002" w14:textId="43A9D618">
            <w:pPr>
              <w:widowControl w:val="0"/>
              <w:spacing w:after="0" w:line="276" w:lineRule="auto"/>
              <w:jc w:val="both"/>
              <w:rPr>
                <w:rFonts w:ascii="Times New Roman" w:hAnsi="Times New Roman" w:eastAsia="Calibri" w:cs="Times New Roman"/>
                <w:sz w:val="16"/>
                <w:szCs w:val="16"/>
                <w:lang w:val="en-GB" w:eastAsia="zh-CN"/>
              </w:rPr>
            </w:pPr>
            <w:del w:author="Kokki Teemu" w:date="2025-10-17T13:38:00Z" w:id="4751">
              <w:r w:rsidRPr="00117039" w:rsidDel="00622E8A">
                <w:rPr>
                  <w:rFonts w:ascii="Times New Roman" w:hAnsi="Times New Roman" w:eastAsia="Calibri" w:cs="Times New Roman"/>
                  <w:sz w:val="16"/>
                  <w:szCs w:val="16"/>
                  <w:lang w:val="en-GB" w:eastAsia="zh-CN"/>
                </w:rPr>
                <w:delText>Procuring system operator</w:delText>
              </w:r>
            </w:del>
          </w:p>
        </w:tc>
        <w:tc>
          <w:tcPr>
            <w:tcW w:w="1319" w:type="dxa"/>
            <w:tcPrChange w:author="Fernando Dominguez" w:date="2025-11-03T09:17:00Z" w:id="4752">
              <w:tcPr>
                <w:tcW w:w="1319" w:type="dxa"/>
              </w:tcPr>
            </w:tcPrChange>
          </w:tcPr>
          <w:p w:rsidRPr="00117039" w:rsidR="007A0474" w:rsidRDefault="00BA0F19" w14:paraId="37E92B06" w14:textId="7200CF0B">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236" w:type="dxa"/>
            <w:gridSpan w:val="2"/>
            <w:tcPrChange w:author="Fernando Dominguez" w:date="2025-11-03T09:17:00Z" w:id="4753">
              <w:tcPr>
                <w:tcW w:w="1236" w:type="dxa"/>
                <w:gridSpan w:val="2"/>
              </w:tcPr>
            </w:tcPrChange>
          </w:tcPr>
          <w:p w:rsidRPr="00117039" w:rsidR="00760B9B" w:rsidP="00760B9B" w:rsidRDefault="00B0472E" w14:paraId="0F06437D" w14:textId="6E4DF316">
            <w:pPr>
              <w:widowControl w:val="0"/>
              <w:spacing w:after="0" w:line="276" w:lineRule="auto"/>
              <w:jc w:val="both"/>
              <w:rPr>
                <w:del w:author="Kokki Teemu" w:date="2025-10-27T14:53:00Z" w:id="4754"/>
                <w:rFonts w:ascii="Times New Roman" w:hAnsi="Times New Roman" w:eastAsia="Calibri" w:cs="Times New Roman"/>
                <w:sz w:val="16"/>
                <w:szCs w:val="16"/>
                <w:lang w:val="en-GB" w:eastAsia="zh-CN"/>
              </w:rPr>
            </w:pPr>
            <w:ins w:author="Carmen Garcia Montero" w:date="2025-11-03T15:37:00Z" w:id="4755">
              <w:r>
                <w:rPr>
                  <w:rFonts w:ascii="Times New Roman" w:hAnsi="Times New Roman" w:eastAsia="Calibri" w:cs="Times New Roman"/>
                  <w:sz w:val="16"/>
                  <w:szCs w:val="16"/>
                  <w:lang w:val="en-GB" w:eastAsia="zh-CN"/>
                </w:rPr>
                <w:t>B</w:t>
              </w:r>
            </w:ins>
            <w:ins w:author="Carmen Garcia Montero" w:date="2025-11-03T15:10:00Z" w:id="4756">
              <w:r w:rsidR="00B80B21">
                <w:rPr>
                  <w:rFonts w:ascii="Times New Roman" w:hAnsi="Times New Roman" w:eastAsia="Calibri" w:cs="Times New Roman"/>
                  <w:sz w:val="16"/>
                  <w:szCs w:val="16"/>
                  <w:lang w:val="en-GB" w:eastAsia="zh-CN"/>
                </w:rPr>
                <w:t>B</w:t>
              </w:r>
            </w:ins>
            <w:ins w:author="Kokki Teemu" w:date="2025-10-27T14:53:00Z" w:id="4757">
              <w:del w:author="Carmen Garcia Montero" w:date="2025-11-03T15:10:00Z" w:id="4758">
                <w:r w:rsidDel="00B80B21" w:rsidR="00DD391C">
                  <w:rPr>
                    <w:rFonts w:ascii="Times New Roman" w:hAnsi="Times New Roman" w:eastAsia="Calibri" w:cs="Times New Roman"/>
                    <w:sz w:val="16"/>
                    <w:szCs w:val="16"/>
                    <w:lang w:val="en-GB" w:eastAsia="zh-CN"/>
                  </w:rPr>
                  <w:delText>BL</w:delText>
                </w:r>
              </w:del>
              <w:r w:rsidRPr="00117039" w:rsidR="00DD391C">
                <w:rPr>
                  <w:rFonts w:ascii="Times New Roman" w:hAnsi="Times New Roman" w:eastAsia="Calibri" w:cs="Times New Roman"/>
                  <w:sz w:val="16"/>
                  <w:szCs w:val="16"/>
                  <w:lang w:val="en-GB" w:eastAsia="zh-CN"/>
                </w:rPr>
                <w:t xml:space="preserve"> – SPU or SPG product application confirmation</w:t>
              </w:r>
            </w:ins>
            <w:del w:author="Kokki Teemu" w:date="2025-10-27T14:53:00Z" w:id="4759">
              <w:r w:rsidRPr="00117039" w:rsidDel="00DD391C" w:rsidR="00760B9B">
                <w:rPr>
                  <w:rFonts w:ascii="Times New Roman" w:hAnsi="Times New Roman" w:eastAsia="Calibri" w:cs="Times New Roman"/>
                  <w:sz w:val="16"/>
                  <w:szCs w:val="16"/>
                  <w:lang w:val="en-GB" w:eastAsia="zh-CN"/>
                </w:rPr>
                <w:delText xml:space="preserve">B – Request </w:delText>
              </w:r>
              <w:commentRangeStart w:id="4760"/>
              <w:commentRangeStart w:id="4761"/>
              <w:commentRangeStart w:id="4762"/>
            </w:del>
          </w:p>
          <w:p w:rsidRPr="00117039" w:rsidR="00760B9B" w:rsidP="00760B9B" w:rsidRDefault="00760B9B" w14:paraId="7E57D132" w14:textId="77777777">
            <w:pPr>
              <w:widowControl w:val="0"/>
              <w:spacing w:after="0" w:line="276" w:lineRule="auto"/>
              <w:jc w:val="both"/>
              <w:rPr>
                <w:del w:author="Kokki Teemu" w:date="2025-10-27T14:53:00Z" w:id="4763"/>
                <w:rFonts w:ascii="Times New Roman" w:hAnsi="Times New Roman" w:eastAsia="Calibri" w:cs="Times New Roman"/>
                <w:sz w:val="16"/>
                <w:szCs w:val="16"/>
                <w:lang w:val="en-GB" w:eastAsia="zh-CN"/>
              </w:rPr>
            </w:pPr>
            <w:del w:author="Kokki Teemu" w:date="2025-10-27T14:53:00Z" w:id="4764">
              <w:r w:rsidRPr="00117039">
                <w:rPr>
                  <w:rFonts w:ascii="Times New Roman" w:hAnsi="Times New Roman" w:eastAsia="Calibri" w:cs="Times New Roman"/>
                  <w:sz w:val="16"/>
                  <w:szCs w:val="16"/>
                  <w:lang w:val="en-GB" w:eastAsia="zh-CN"/>
                </w:rPr>
                <w:delText xml:space="preserve">validation </w:delText>
              </w:r>
            </w:del>
          </w:p>
          <w:p w:rsidRPr="00117039" w:rsidR="007A0474" w:rsidRDefault="00DC0686" w14:paraId="0724470C" w14:textId="252E1AD0">
            <w:pPr>
              <w:widowControl w:val="0"/>
              <w:spacing w:after="0" w:line="276" w:lineRule="auto"/>
              <w:jc w:val="both"/>
              <w:rPr>
                <w:rFonts w:ascii="Times New Roman" w:hAnsi="Times New Roman" w:eastAsia="Calibri" w:cs="Times New Roman"/>
                <w:sz w:val="16"/>
                <w:szCs w:val="16"/>
                <w:lang w:val="en-GB" w:eastAsia="zh-CN"/>
              </w:rPr>
            </w:pPr>
            <w:del w:author="Kokki Teemu" w:date="2025-10-27T14:53:00Z" w:id="4765">
              <w:commentRangeEnd w:id="4760"/>
              <w:r w:rsidRPr="1ADD2467">
                <w:rPr>
                  <w:rStyle w:val="CommentReference"/>
                  <w:rFonts w:ascii="Times New Roman" w:hAnsi="Times New Roman" w:eastAsia="Calibri" w:cs="Times New Roman"/>
                  <w:lang w:val="en-GB" w:eastAsia="zh-CN"/>
                </w:rPr>
                <w:commentReference w:id="4760"/>
              </w:r>
              <w:commentRangeEnd w:id="4761"/>
              <w:r w:rsidRPr="1ADD2467" w:rsidDel="00DD391C" w:rsidR="0044739B">
                <w:rPr>
                  <w:rStyle w:val="CommentReference"/>
                  <w:rFonts w:ascii="Times New Roman" w:hAnsi="Times New Roman" w:eastAsia="Calibri" w:cs="Times New Roman"/>
                  <w:lang w:val="en-GB" w:eastAsia="zh-CN"/>
                </w:rPr>
                <w:commentReference w:id="4761"/>
              </w:r>
            </w:del>
            <w:commentRangeEnd w:id="4762"/>
            <w:r w:rsidRPr="1ADD2467" w:rsidR="00224CA7">
              <w:rPr>
                <w:rStyle w:val="CommentReference"/>
                <w:rFonts w:ascii="Times New Roman" w:hAnsi="Times New Roman" w:eastAsia="Calibri" w:cs="Times New Roman"/>
                <w:lang w:val="en-GB" w:eastAsia="zh-CN"/>
              </w:rPr>
              <w:commentReference w:id="4762"/>
            </w:r>
            <w:del w:author="Kokki Teemu" w:date="2025-10-27T14:53:00Z" w:id="4766">
              <w:r w:rsidRPr="1ADD2467" w:rsidDel="00DD391C" w:rsidR="00760B9B">
                <w:rPr>
                  <w:rFonts w:ascii="Times New Roman" w:hAnsi="Times New Roman" w:eastAsia="Calibri" w:cs="Times New Roman"/>
                  <w:sz w:val="16"/>
                  <w:szCs w:val="16"/>
                  <w:lang w:val="en-GB" w:eastAsia="zh-CN"/>
                </w:rPr>
                <w:delText>i</w:delText>
              </w:r>
            </w:del>
            <w:ins w:author="Wojciech Lubczyński" w:date="2025-10-19T09:37:00Z" w:id="4767">
              <w:del w:author="Kokki Teemu" w:date="2025-10-27T14:53:00Z" w:id="4768">
                <w:r w:rsidRPr="1ADD2467" w:rsidDel="00DD391C" w:rsidR="6CB8F974">
                  <w:rPr>
                    <w:rFonts w:ascii="Times New Roman" w:hAnsi="Times New Roman" w:eastAsia="Calibri" w:cs="Times New Roman"/>
                    <w:sz w:val="16"/>
                    <w:szCs w:val="16"/>
                    <w:lang w:val="en-GB" w:eastAsia="zh-CN"/>
                  </w:rPr>
                  <w:delText>I</w:delText>
                </w:r>
              </w:del>
            </w:ins>
            <w:del w:author="Kokki Teemu" w:date="2025-10-27T14:53:00Z" w:id="4769">
              <w:r w:rsidRPr="1ADD2467" w:rsidDel="00DD391C" w:rsidR="29CFF6B7">
                <w:rPr>
                  <w:rFonts w:ascii="Times New Roman" w:hAnsi="Times New Roman" w:eastAsia="Calibri" w:cs="Times New Roman"/>
                  <w:sz w:val="16"/>
                  <w:szCs w:val="16"/>
                  <w:lang w:val="en-GB" w:eastAsia="zh-CN"/>
                </w:rPr>
                <w:delText>nformation</w:delText>
              </w:r>
            </w:del>
            <w:ins w:author="Wojciech Lubczyński" w:date="2025-10-19T09:37:00Z" w:id="4770">
              <w:del w:author="Kokki Teemu" w:date="2025-10-27T14:53:00Z" w:id="4771">
                <w:r w:rsidRPr="1ADD2467" w:rsidDel="00DD391C" w:rsidR="6CB8F974">
                  <w:rPr>
                    <w:rFonts w:ascii="Times New Roman" w:hAnsi="Times New Roman" w:eastAsia="Calibri" w:cs="Times New Roman"/>
                    <w:sz w:val="16"/>
                    <w:szCs w:val="16"/>
                    <w:lang w:val="en-GB" w:eastAsia="zh-CN"/>
                  </w:rPr>
                  <w:delText xml:space="preserve"> sh</w:delText>
                </w:r>
              </w:del>
            </w:ins>
          </w:p>
        </w:tc>
      </w:tr>
      <w:tr w:rsidRPr="001D233B" w:rsidR="004C72F9" w:rsidTr="6DD40E47" w14:paraId="0E7C0F97" w14:textId="77777777">
        <w:trPr>
          <w:trPrChange w:author="Fernando Dominguez" w:date="2025-11-03T09:17:00Z" w:id="4772">
            <w:trPr>
              <w:gridBefore w:val="1"/>
            </w:trPr>
          </w:trPrChange>
        </w:trPr>
        <w:tc>
          <w:tcPr>
            <w:tcW w:w="687" w:type="dxa"/>
            <w:tcPrChange w:author="Fernando Dominguez" w:date="2025-11-03T09:17:00Z" w:id="4773">
              <w:tcPr>
                <w:tcW w:w="687" w:type="dxa"/>
              </w:tcPr>
            </w:tcPrChange>
          </w:tcPr>
          <w:p w:rsidRPr="00117039" w:rsidR="004C72F9" w:rsidP="004C72F9" w:rsidRDefault="00424730" w14:paraId="0F47DAB7" w14:textId="32B76CC6">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9:00Z" w:id="4774">
              <w:r w:rsidR="00855EE5">
                <w:rPr>
                  <w:rFonts w:ascii="Times New Roman" w:hAnsi="Times New Roman" w:eastAsia="Calibri" w:cs="Times New Roman"/>
                  <w:sz w:val="16"/>
                  <w:szCs w:val="16"/>
                  <w:lang w:val="en-GB" w:eastAsia="zh-CN"/>
                </w:rPr>
                <w:t>1</w:t>
              </w:r>
            </w:ins>
            <w:del w:author="Carmen Garcia Montero" w:date="2025-11-03T12:09:00Z" w:id="4775">
              <w:r w:rsidRPr="00117039" w:rsidDel="00855EE5">
                <w:rPr>
                  <w:rFonts w:ascii="Times New Roman" w:hAnsi="Times New Roman" w:eastAsia="Calibri" w:cs="Times New Roman"/>
                  <w:sz w:val="16"/>
                  <w:szCs w:val="16"/>
                  <w:lang w:val="en-GB" w:eastAsia="zh-CN"/>
                </w:rPr>
                <w:delText>5</w:delText>
              </w:r>
            </w:del>
            <w:r w:rsidRPr="00117039">
              <w:rPr>
                <w:rFonts w:ascii="Times New Roman" w:hAnsi="Times New Roman" w:eastAsia="Calibri" w:cs="Times New Roman"/>
                <w:sz w:val="16"/>
                <w:szCs w:val="16"/>
                <w:lang w:val="en-GB" w:eastAsia="zh-CN"/>
              </w:rPr>
              <w:t>.</w:t>
            </w:r>
            <w:ins w:author="Kokki Teemu" w:date="2025-10-20T15:13:00Z" w:id="4776">
              <w:r w:rsidR="0036616A">
                <w:rPr>
                  <w:rFonts w:ascii="Times New Roman" w:hAnsi="Times New Roman" w:eastAsia="Calibri" w:cs="Times New Roman"/>
                  <w:sz w:val="16"/>
                  <w:szCs w:val="16"/>
                  <w:lang w:val="en-GB" w:eastAsia="zh-CN"/>
                </w:rPr>
                <w:t>7</w:t>
              </w:r>
            </w:ins>
            <w:del w:author="Kokki Teemu" w:date="2025-10-20T15:13:00Z" w:id="4777">
              <w:r w:rsidRPr="00117039" w:rsidDel="0036616A" w:rsidR="00636324">
                <w:rPr>
                  <w:rFonts w:ascii="Times New Roman" w:hAnsi="Times New Roman" w:eastAsia="Calibri" w:cs="Times New Roman"/>
                  <w:sz w:val="16"/>
                  <w:szCs w:val="16"/>
                  <w:lang w:val="en-GB" w:eastAsia="zh-CN"/>
                </w:rPr>
                <w:delText>6</w:delText>
              </w:r>
            </w:del>
          </w:p>
        </w:tc>
        <w:tc>
          <w:tcPr>
            <w:tcW w:w="1573" w:type="dxa"/>
            <w:tcPrChange w:author="Fernando Dominguez" w:date="2025-11-03T09:17:00Z" w:id="4778">
              <w:tcPr>
                <w:tcW w:w="1573" w:type="dxa"/>
              </w:tcPr>
            </w:tcPrChange>
          </w:tcPr>
          <w:p w:rsidRPr="00117039" w:rsidR="004C72F9" w:rsidP="004C72F9" w:rsidRDefault="004C72F9" w14:paraId="529E4BBD" w14:textId="283DE935">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Register product application </w:t>
            </w:r>
            <w:r w:rsidRPr="00117039" w:rsidR="00AD2955">
              <w:rPr>
                <w:rFonts w:ascii="Times New Roman" w:hAnsi="Times New Roman" w:eastAsia="Calibri" w:cs="Times New Roman"/>
                <w:sz w:val="16"/>
                <w:szCs w:val="16"/>
                <w:lang w:val="en-GB" w:eastAsia="zh-CN"/>
              </w:rPr>
              <w:t>as complete</w:t>
            </w:r>
          </w:p>
        </w:tc>
        <w:tc>
          <w:tcPr>
            <w:tcW w:w="2884" w:type="dxa"/>
            <w:tcPrChange w:author="Fernando Dominguez" w:date="2025-11-03T09:17:00Z" w:id="4779">
              <w:tcPr>
                <w:tcW w:w="2884" w:type="dxa"/>
              </w:tcPr>
            </w:tcPrChange>
          </w:tcPr>
          <w:p w:rsidRPr="00117039" w:rsidR="004C72F9" w:rsidP="004C72F9" w:rsidRDefault="004C72F9" w14:paraId="1DCC606A" w14:textId="1A54EB25">
            <w:pPr>
              <w:widowControl w:val="0"/>
              <w:spacing w:after="0" w:line="276" w:lineRule="auto"/>
              <w:jc w:val="both"/>
              <w:rPr>
                <w:rFonts w:ascii="Times New Roman" w:hAnsi="Times New Roman" w:eastAsia="Times New Roman" w:cs="Times New Roman"/>
                <w:sz w:val="16"/>
                <w:szCs w:val="16"/>
                <w:lang w:val="en-GB" w:eastAsia="nb-NO"/>
              </w:rPr>
            </w:pPr>
            <w:r w:rsidRPr="00117039">
              <w:rPr>
                <w:rFonts w:ascii="Times New Roman" w:hAnsi="Times New Roman" w:eastAsia="Calibri" w:cs="Times New Roman"/>
                <w:sz w:val="16"/>
                <w:szCs w:val="16"/>
                <w:lang w:val="en-GB" w:eastAsia="zh-CN"/>
              </w:rPr>
              <w:t xml:space="preserve">SP module administrator registers the product application </w:t>
            </w:r>
            <w:r w:rsidRPr="00117039" w:rsidR="00AD2955">
              <w:rPr>
                <w:rFonts w:ascii="Times New Roman" w:hAnsi="Times New Roman" w:eastAsia="Calibri" w:cs="Times New Roman"/>
                <w:sz w:val="16"/>
                <w:szCs w:val="16"/>
                <w:lang w:val="en-GB" w:eastAsia="zh-CN"/>
              </w:rPr>
              <w:t>as complete</w:t>
            </w:r>
            <w:r w:rsidRPr="00117039">
              <w:rPr>
                <w:rFonts w:ascii="Times New Roman" w:hAnsi="Times New Roman" w:eastAsia="Calibri" w:cs="Times New Roman"/>
                <w:sz w:val="16"/>
                <w:szCs w:val="16"/>
                <w:lang w:val="en-GB" w:eastAsia="zh-CN"/>
              </w:rPr>
              <w:t xml:space="preserve"> in the flexibility information system.</w:t>
            </w:r>
          </w:p>
        </w:tc>
        <w:tc>
          <w:tcPr>
            <w:tcW w:w="1317" w:type="dxa"/>
            <w:tcPrChange w:author="Fernando Dominguez" w:date="2025-11-03T09:17:00Z" w:id="4780">
              <w:tcPr>
                <w:tcW w:w="1317" w:type="dxa"/>
              </w:tcPr>
            </w:tcPrChange>
          </w:tcPr>
          <w:p w:rsidRPr="00117039" w:rsidR="004C72F9" w:rsidP="004C72F9" w:rsidRDefault="004C72F9" w14:paraId="449B7250" w14:textId="43DFED4B">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781">
              <w:tcPr>
                <w:tcW w:w="1319" w:type="dxa"/>
              </w:tcPr>
            </w:tcPrChange>
          </w:tcPr>
          <w:p w:rsidRPr="00117039" w:rsidR="004C72F9" w:rsidP="004C72F9" w:rsidRDefault="004C72F9" w14:paraId="1A7D3C8F" w14:textId="009F2BBF">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Times New Roman" w:cs="Times New Roman"/>
                <w:sz w:val="16"/>
                <w:szCs w:val="16"/>
                <w:lang w:val="en-GB" w:eastAsia="nb-NO"/>
              </w:rPr>
              <w:t>[not relevant]</w:t>
            </w:r>
          </w:p>
        </w:tc>
        <w:tc>
          <w:tcPr>
            <w:tcW w:w="1236" w:type="dxa"/>
            <w:gridSpan w:val="2"/>
            <w:tcPrChange w:author="Fernando Dominguez" w:date="2025-11-03T09:17:00Z" w:id="4782">
              <w:tcPr>
                <w:tcW w:w="1236" w:type="dxa"/>
                <w:gridSpan w:val="2"/>
              </w:tcPr>
            </w:tcPrChange>
          </w:tcPr>
          <w:p w:rsidRPr="00117039" w:rsidR="004C72F9" w:rsidP="004C72F9" w:rsidRDefault="004C72F9" w14:paraId="5188F717" w14:textId="755DE38C">
            <w:pPr>
              <w:widowControl w:val="0"/>
              <w:spacing w:after="0" w:line="276" w:lineRule="auto"/>
              <w:jc w:val="both"/>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[not relevant]</w:t>
            </w:r>
          </w:p>
        </w:tc>
      </w:tr>
      <w:tr w:rsidRPr="00D26981" w:rsidR="009522DE" w:rsidTr="6DD40E47" w14:paraId="4CAE126F" w14:textId="77777777">
        <w:trPr>
          <w:trPrChange w:author="Fernando Dominguez" w:date="2025-11-03T09:17:00Z" w:id="4783">
            <w:trPr>
              <w:gridBefore w:val="1"/>
            </w:trPr>
          </w:trPrChange>
        </w:trPr>
        <w:tc>
          <w:tcPr>
            <w:tcW w:w="687" w:type="dxa"/>
            <w:tcPrChange w:author="Fernando Dominguez" w:date="2025-11-03T09:17:00Z" w:id="4784">
              <w:tcPr>
                <w:tcW w:w="687" w:type="dxa"/>
              </w:tcPr>
            </w:tcPrChange>
          </w:tcPr>
          <w:p w:rsidRPr="00117039" w:rsidR="009522DE" w:rsidP="004C72F9" w:rsidRDefault="00424730" w14:paraId="22684794" w14:textId="2BA02C64">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9:00Z" w:id="4785">
              <w:r w:rsidR="00855EE5">
                <w:rPr>
                  <w:rFonts w:ascii="Times New Roman" w:hAnsi="Times New Roman" w:eastAsia="Calibri" w:cs="Times New Roman"/>
                  <w:sz w:val="16"/>
                  <w:szCs w:val="16"/>
                  <w:lang w:val="en-GB" w:eastAsia="zh-CN"/>
                </w:rPr>
                <w:t>1</w:t>
              </w:r>
            </w:ins>
            <w:del w:author="Carmen Garcia Montero" w:date="2025-11-03T12:09:00Z" w:id="4786">
              <w:r w:rsidRPr="00117039" w:rsidDel="00855EE5">
                <w:rPr>
                  <w:rFonts w:ascii="Times New Roman" w:hAnsi="Times New Roman" w:eastAsia="Calibri" w:cs="Times New Roman"/>
                  <w:sz w:val="16"/>
                  <w:szCs w:val="16"/>
                  <w:lang w:val="en-GB" w:eastAsia="zh-CN"/>
                </w:rPr>
                <w:delText>5</w:delText>
              </w:r>
            </w:del>
            <w:r w:rsidRPr="00117039">
              <w:rPr>
                <w:rFonts w:ascii="Times New Roman" w:hAnsi="Times New Roman" w:eastAsia="Calibri" w:cs="Times New Roman"/>
                <w:sz w:val="16"/>
                <w:szCs w:val="16"/>
                <w:lang w:val="en-GB" w:eastAsia="zh-CN"/>
              </w:rPr>
              <w:t>.</w:t>
            </w:r>
            <w:ins w:author="Kokki Teemu" w:date="2025-10-20T15:13:00Z" w:id="4787">
              <w:r w:rsidR="0036616A">
                <w:rPr>
                  <w:rFonts w:ascii="Times New Roman" w:hAnsi="Times New Roman" w:eastAsia="Calibri" w:cs="Times New Roman"/>
                  <w:sz w:val="16"/>
                  <w:szCs w:val="16"/>
                  <w:lang w:val="en-GB" w:eastAsia="zh-CN"/>
                </w:rPr>
                <w:t>8</w:t>
              </w:r>
            </w:ins>
            <w:del w:author="Kokki Teemu" w:date="2025-10-20T15:13:00Z" w:id="4788">
              <w:r w:rsidRPr="00117039" w:rsidDel="0036616A" w:rsidR="00636324">
                <w:rPr>
                  <w:rFonts w:ascii="Times New Roman" w:hAnsi="Times New Roman" w:eastAsia="Calibri" w:cs="Times New Roman"/>
                  <w:sz w:val="16"/>
                  <w:szCs w:val="16"/>
                  <w:lang w:val="en-GB" w:eastAsia="zh-CN"/>
                </w:rPr>
                <w:delText>7</w:delText>
              </w:r>
            </w:del>
          </w:p>
        </w:tc>
        <w:tc>
          <w:tcPr>
            <w:tcW w:w="1573" w:type="dxa"/>
            <w:tcPrChange w:author="Fernando Dominguez" w:date="2025-11-03T09:17:00Z" w:id="4789">
              <w:tcPr>
                <w:tcW w:w="1573" w:type="dxa"/>
              </w:tcPr>
            </w:tcPrChange>
          </w:tcPr>
          <w:p w:rsidRPr="00117039" w:rsidR="009522DE" w:rsidP="004C72F9" w:rsidRDefault="009522DE" w14:paraId="158EAB6C" w14:textId="69A81AA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Notify about </w:t>
            </w:r>
            <w:r w:rsidRPr="00117039" w:rsidR="00AD2955">
              <w:rPr>
                <w:rFonts w:ascii="Times New Roman" w:hAnsi="Times New Roman" w:eastAsia="Calibri" w:cs="Times New Roman"/>
                <w:sz w:val="16"/>
                <w:szCs w:val="16"/>
                <w:lang w:val="en-GB" w:eastAsia="zh-CN"/>
              </w:rPr>
              <w:t>complete</w:t>
            </w:r>
            <w:r w:rsidRPr="00117039">
              <w:rPr>
                <w:rFonts w:ascii="Times New Roman" w:hAnsi="Times New Roman" w:eastAsia="Calibri" w:cs="Times New Roman"/>
                <w:sz w:val="16"/>
                <w:szCs w:val="16"/>
                <w:lang w:val="en-GB" w:eastAsia="zh-CN"/>
              </w:rPr>
              <w:t xml:space="preserve"> product application</w:t>
            </w:r>
            <w:r w:rsidRPr="00117039" w:rsidR="00284134">
              <w:rPr>
                <w:rFonts w:ascii="Times New Roman" w:hAnsi="Times New Roman" w:eastAsia="Calibri" w:cs="Times New Roman"/>
                <w:sz w:val="16"/>
                <w:szCs w:val="16"/>
                <w:lang w:val="en-GB" w:eastAsia="zh-CN"/>
              </w:rPr>
              <w:t xml:space="preserve"> to service provider</w:t>
            </w:r>
          </w:p>
        </w:tc>
        <w:tc>
          <w:tcPr>
            <w:tcW w:w="2884" w:type="dxa"/>
            <w:tcPrChange w:author="Fernando Dominguez" w:date="2025-11-03T09:17:00Z" w:id="4790">
              <w:tcPr>
                <w:tcW w:w="2884" w:type="dxa"/>
              </w:tcPr>
            </w:tcPrChange>
          </w:tcPr>
          <w:p w:rsidR="009522DE" w:rsidP="004C72F9" w:rsidRDefault="009522DE" w14:paraId="2986351C" w14:textId="77777777">
            <w:pPr>
              <w:widowControl w:val="0"/>
              <w:spacing w:after="0" w:line="276" w:lineRule="auto"/>
              <w:jc w:val="both"/>
              <w:rPr>
                <w:ins w:author="Kokki Teemu" w:date="2025-10-27T14:44:00Z" w:id="4791"/>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r w:rsidRPr="00117039" w:rsidR="004D7517">
              <w:rPr>
                <w:rFonts w:ascii="Times New Roman" w:hAnsi="Times New Roman" w:eastAsia="Calibri" w:cs="Times New Roman"/>
                <w:sz w:val="16"/>
                <w:szCs w:val="16"/>
                <w:lang w:val="en-GB" w:eastAsia="zh-CN"/>
              </w:rPr>
              <w:t xml:space="preserve"> notifies </w:t>
            </w:r>
            <w:r w:rsidRPr="00117039" w:rsidR="00284134">
              <w:rPr>
                <w:rFonts w:ascii="Times New Roman" w:hAnsi="Times New Roman" w:eastAsia="Calibri" w:cs="Times New Roman"/>
                <w:sz w:val="16"/>
                <w:szCs w:val="16"/>
                <w:lang w:val="en-GB" w:eastAsia="zh-CN"/>
              </w:rPr>
              <w:t xml:space="preserve">service provider </w:t>
            </w:r>
            <w:r w:rsidRPr="00117039" w:rsidR="004D7517">
              <w:rPr>
                <w:rFonts w:ascii="Times New Roman" w:hAnsi="Times New Roman" w:eastAsia="Calibri" w:cs="Times New Roman"/>
                <w:sz w:val="16"/>
                <w:szCs w:val="16"/>
                <w:lang w:val="en-GB" w:eastAsia="zh-CN"/>
              </w:rPr>
              <w:t xml:space="preserve">about the </w:t>
            </w:r>
            <w:r w:rsidRPr="00117039" w:rsidR="00AD2955">
              <w:rPr>
                <w:rFonts w:ascii="Times New Roman" w:hAnsi="Times New Roman" w:eastAsia="Calibri" w:cs="Times New Roman"/>
                <w:sz w:val="16"/>
                <w:szCs w:val="16"/>
                <w:lang w:val="en-GB" w:eastAsia="zh-CN"/>
              </w:rPr>
              <w:t>complete</w:t>
            </w:r>
            <w:r w:rsidRPr="00117039" w:rsidR="00732C2B">
              <w:rPr>
                <w:rFonts w:ascii="Times New Roman" w:hAnsi="Times New Roman" w:eastAsia="Calibri" w:cs="Times New Roman"/>
                <w:sz w:val="16"/>
                <w:szCs w:val="16"/>
                <w:lang w:val="en-GB" w:eastAsia="zh-CN"/>
              </w:rPr>
              <w:t xml:space="preserve"> product application. </w:t>
            </w:r>
          </w:p>
          <w:p w:rsidR="00CC56BE" w:rsidP="004C72F9" w:rsidRDefault="00CC56BE" w14:paraId="37F8E494" w14:textId="77777777">
            <w:pPr>
              <w:widowControl w:val="0"/>
              <w:spacing w:after="0" w:line="276" w:lineRule="auto"/>
              <w:jc w:val="both"/>
              <w:rPr>
                <w:ins w:author="Kokki Teemu" w:date="2025-10-27T14:44:00Z" w:id="4792"/>
                <w:rFonts w:ascii="Times New Roman" w:hAnsi="Times New Roman" w:eastAsia="Calibri" w:cs="Times New Roman"/>
                <w:sz w:val="16"/>
                <w:szCs w:val="16"/>
                <w:lang w:val="en-GB" w:eastAsia="zh-CN"/>
              </w:rPr>
            </w:pPr>
          </w:p>
          <w:p w:rsidRPr="00117039" w:rsidR="009522DE" w:rsidP="004C72F9" w:rsidRDefault="00EB3D5F" w14:paraId="1D52F99F" w14:textId="562CF23D">
            <w:pPr>
              <w:widowControl w:val="0"/>
              <w:spacing w:after="0" w:line="276" w:lineRule="auto"/>
              <w:jc w:val="both"/>
              <w:rPr>
                <w:rFonts w:ascii="Times New Roman" w:hAnsi="Times New Roman" w:eastAsia="Calibri" w:cs="Times New Roman"/>
                <w:sz w:val="16"/>
                <w:szCs w:val="16"/>
                <w:lang w:val="en-GB" w:eastAsia="zh-CN"/>
              </w:rPr>
            </w:pPr>
            <w:ins w:author="Kokki Teemu" w:date="2025-10-27T14:44:00Z" w:id="4793">
              <w:r w:rsidRPr="6DD40E47">
                <w:rPr>
                  <w:rFonts w:ascii="Times New Roman" w:hAnsi="Times New Roman" w:eastAsia="Calibri" w:cs="Times New Roman"/>
                  <w:sz w:val="16"/>
                  <w:szCs w:val="16"/>
                  <w:lang w:val="en-GB" w:eastAsia="zh-CN"/>
                </w:rPr>
                <w:t xml:space="preserve">Note: </w:t>
              </w:r>
              <w:commentRangeStart w:id="4794"/>
              <w:commentRangeStart w:id="4795"/>
              <w:r w:rsidRPr="6DD40E47">
                <w:rPr>
                  <w:rFonts w:ascii="Times New Roman" w:hAnsi="Times New Roman" w:eastAsia="Calibri" w:cs="Times New Roman"/>
                  <w:sz w:val="16"/>
                  <w:szCs w:val="16"/>
                  <w:lang w:val="en-GB" w:eastAsia="zh-CN"/>
                </w:rPr>
                <w:t xml:space="preserve">If product prequalification is required, the </w:t>
              </w:r>
            </w:ins>
            <w:ins w:author="Kokki Teemu" w:date="2025-10-27T14:45:00Z" w:id="4796">
              <w:r w:rsidRPr="6DD40E47">
                <w:rPr>
                  <w:rFonts w:ascii="Times New Roman" w:hAnsi="Times New Roman" w:eastAsia="Calibri" w:cs="Times New Roman"/>
                  <w:sz w:val="16"/>
                  <w:szCs w:val="16"/>
                  <w:lang w:val="en-GB" w:eastAsia="zh-CN"/>
                </w:rPr>
                <w:t>product</w:t>
              </w:r>
            </w:ins>
            <w:ins w:author="Kokki Teemu" w:date="2025-11-03T10:39:00Z" w:id="4797">
              <w:r w:rsidR="00AF5B4C">
                <w:rPr>
                  <w:rFonts w:ascii="Times New Roman" w:hAnsi="Times New Roman" w:eastAsia="Calibri" w:cs="Times New Roman"/>
                  <w:sz w:val="16"/>
                  <w:szCs w:val="16"/>
                  <w:lang w:val="en-GB" w:eastAsia="zh-CN"/>
                </w:rPr>
                <w:t xml:space="preserve"> prequalification </w:t>
              </w:r>
            </w:ins>
            <w:ins w:author="Kokki Teemu" w:date="2025-11-03T10:40:00Z" w:id="4798">
              <w:r w:rsidR="00AF5B4C">
                <w:rPr>
                  <w:rFonts w:ascii="Times New Roman" w:hAnsi="Times New Roman" w:eastAsia="Calibri" w:cs="Times New Roman"/>
                  <w:sz w:val="16"/>
                  <w:szCs w:val="16"/>
                  <w:lang w:val="en-GB" w:eastAsia="zh-CN"/>
                </w:rPr>
                <w:t>responsible party will notify the service provider of the start of the product prequalification</w:t>
              </w:r>
            </w:ins>
            <w:ins w:author="Kokki Teemu" w:date="2025-10-27T14:45:00Z" w:id="4799">
              <w:r w:rsidRPr="6DD40E47">
                <w:rPr>
                  <w:rFonts w:ascii="Times New Roman" w:hAnsi="Times New Roman" w:eastAsia="Calibri" w:cs="Times New Roman"/>
                  <w:sz w:val="16"/>
                  <w:szCs w:val="16"/>
                  <w:lang w:val="en-GB" w:eastAsia="zh-CN"/>
                </w:rPr>
                <w:t>. If product verification is req</w:t>
              </w:r>
            </w:ins>
            <w:ins w:author="Kokki Teemu" w:date="2025-10-27T14:46:00Z" w:id="4800">
              <w:r w:rsidRPr="6DD40E47">
                <w:rPr>
                  <w:rFonts w:ascii="Times New Roman" w:hAnsi="Times New Roman" w:eastAsia="Calibri" w:cs="Times New Roman"/>
                  <w:sz w:val="16"/>
                  <w:szCs w:val="16"/>
                  <w:lang w:val="en-GB" w:eastAsia="zh-CN"/>
                </w:rPr>
                <w:t xml:space="preserve">uired, the service provider should have temporary </w:t>
              </w:r>
            </w:ins>
            <w:ins w:author="Kokki Teemu" w:date="2025-10-27T14:54:00Z" w:id="4801">
              <w:r w:rsidRPr="6DD40E47" w:rsidR="00DD391C">
                <w:rPr>
                  <w:rFonts w:ascii="Times New Roman" w:hAnsi="Times New Roman" w:eastAsia="Calibri" w:cs="Times New Roman"/>
                  <w:sz w:val="16"/>
                  <w:szCs w:val="16"/>
                  <w:lang w:val="en-GB" w:eastAsia="zh-CN"/>
                </w:rPr>
                <w:t>qualification</w:t>
              </w:r>
            </w:ins>
            <w:ins w:author="Kokki Teemu" w:date="2025-11-03T10:43:00Z" w:id="4802">
              <w:r w:rsidR="00863084">
                <w:rPr>
                  <w:rFonts w:ascii="Times New Roman" w:hAnsi="Times New Roman" w:eastAsia="Calibri" w:cs="Times New Roman"/>
                  <w:sz w:val="16"/>
                  <w:szCs w:val="16"/>
                  <w:lang w:val="en-GB" w:eastAsia="zh-CN"/>
                </w:rPr>
                <w:t xml:space="preserve"> for the SPU or SPG</w:t>
              </w:r>
            </w:ins>
            <w:ins w:author="Kokki Teemu" w:date="2025-10-27T14:54:00Z" w:id="4803">
              <w:r w:rsidRPr="6DD40E47" w:rsidR="00DD391C">
                <w:rPr>
                  <w:rFonts w:ascii="Times New Roman" w:hAnsi="Times New Roman" w:eastAsia="Calibri" w:cs="Times New Roman"/>
                  <w:sz w:val="16"/>
                  <w:szCs w:val="16"/>
                  <w:lang w:val="en-GB" w:eastAsia="zh-CN"/>
                </w:rPr>
                <w:t>,</w:t>
              </w:r>
            </w:ins>
            <w:ins w:author="Kokki Teemu" w:date="2025-10-27T14:46:00Z" w:id="4804">
              <w:r w:rsidRPr="6DD40E47">
                <w:rPr>
                  <w:rFonts w:ascii="Times New Roman" w:hAnsi="Times New Roman" w:eastAsia="Calibri" w:cs="Times New Roman"/>
                  <w:sz w:val="16"/>
                  <w:szCs w:val="16"/>
                  <w:lang w:val="en-GB" w:eastAsia="zh-CN"/>
                </w:rPr>
                <w:t xml:space="preserve"> and </w:t>
              </w:r>
              <w:r w:rsidRPr="6DD40E47" w:rsidR="00FB7461">
                <w:rPr>
                  <w:rFonts w:ascii="Times New Roman" w:hAnsi="Times New Roman" w:eastAsia="Calibri" w:cs="Times New Roman"/>
                  <w:sz w:val="16"/>
                  <w:szCs w:val="16"/>
                  <w:lang w:val="en-GB" w:eastAsia="zh-CN"/>
                </w:rPr>
                <w:t>they may start to utilize the SPU or SPG for pro</w:t>
              </w:r>
            </w:ins>
            <w:ins w:author="Kokki Teemu" w:date="2025-10-27T14:47:00Z" w:id="4805">
              <w:r w:rsidRPr="6DD40E47" w:rsidR="00FB7461">
                <w:rPr>
                  <w:rFonts w:ascii="Times New Roman" w:hAnsi="Times New Roman" w:eastAsia="Calibri" w:cs="Times New Roman"/>
                  <w:sz w:val="16"/>
                  <w:szCs w:val="16"/>
                  <w:lang w:val="en-GB" w:eastAsia="zh-CN"/>
                </w:rPr>
                <w:t xml:space="preserve">viding demand </w:t>
              </w:r>
            </w:ins>
            <w:ins w:author="Kokki Teemu" w:date="2025-11-03T10:43:00Z" w:id="4806">
              <w:r w:rsidR="00863084">
                <w:rPr>
                  <w:rFonts w:ascii="Times New Roman" w:hAnsi="Times New Roman" w:eastAsia="Calibri" w:cs="Times New Roman"/>
                  <w:sz w:val="16"/>
                  <w:szCs w:val="16"/>
                  <w:lang w:val="en-GB" w:eastAsia="zh-CN"/>
                </w:rPr>
                <w:t xml:space="preserve">response </w:t>
              </w:r>
            </w:ins>
            <w:ins w:author="Kokki Teemu" w:date="2025-10-27T14:47:00Z" w:id="4807">
              <w:r w:rsidRPr="6DD40E47" w:rsidR="00FB7461">
                <w:rPr>
                  <w:rFonts w:ascii="Times New Roman" w:hAnsi="Times New Roman" w:eastAsia="Calibri" w:cs="Times New Roman"/>
                  <w:sz w:val="16"/>
                  <w:szCs w:val="16"/>
                  <w:lang w:val="en-GB" w:eastAsia="zh-CN"/>
                </w:rPr>
                <w:t xml:space="preserve">services. </w:t>
              </w:r>
            </w:ins>
            <w:commentRangeEnd w:id="4794"/>
            <w:r w:rsidRPr="00117039">
              <w:rPr>
                <w:rStyle w:val="CommentReference"/>
                <w:rFonts w:ascii="Times New Roman" w:hAnsi="Times New Roman" w:eastAsia="Calibri" w:cs="Times New Roman"/>
                <w:lang w:val="en-GB" w:eastAsia="zh-CN"/>
              </w:rPr>
              <w:commentReference w:id="4794"/>
            </w:r>
            <w:commentRangeEnd w:id="4795"/>
            <w:r w:rsidRPr="00117039" w:rsidR="0088370A">
              <w:rPr>
                <w:rStyle w:val="CommentReference"/>
                <w:rFonts w:ascii="Times New Roman" w:hAnsi="Times New Roman" w:eastAsia="Calibri" w:cs="Times New Roman"/>
                <w:lang w:val="en-GB" w:eastAsia="zh-CN"/>
              </w:rPr>
              <w:commentReference w:id="4795"/>
            </w:r>
          </w:p>
        </w:tc>
        <w:tc>
          <w:tcPr>
            <w:tcW w:w="1317" w:type="dxa"/>
            <w:tcPrChange w:author="Fernando Dominguez" w:date="2025-11-03T09:17:00Z" w:id="4808">
              <w:tcPr>
                <w:tcW w:w="1317" w:type="dxa"/>
              </w:tcPr>
            </w:tcPrChange>
          </w:tcPr>
          <w:p w:rsidRPr="00117039" w:rsidR="009522DE" w:rsidP="004C72F9" w:rsidRDefault="009522DE" w14:paraId="133F02C2" w14:textId="78BB0CE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809">
              <w:tcPr>
                <w:tcW w:w="1319" w:type="dxa"/>
              </w:tcPr>
            </w:tcPrChange>
          </w:tcPr>
          <w:p w:rsidRPr="00117039" w:rsidR="009522DE" w:rsidP="004C72F9" w:rsidRDefault="00284134" w14:paraId="73599694" w14:textId="317D8E75">
            <w:pPr>
              <w:widowControl w:val="0"/>
              <w:spacing w:after="0" w:line="276" w:lineRule="auto"/>
              <w:jc w:val="both"/>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Service provider</w:t>
            </w:r>
          </w:p>
        </w:tc>
        <w:tc>
          <w:tcPr>
            <w:tcW w:w="1236" w:type="dxa"/>
            <w:gridSpan w:val="2"/>
            <w:tcPrChange w:author="Fernando Dominguez" w:date="2025-11-03T09:17:00Z" w:id="4810">
              <w:tcPr>
                <w:tcW w:w="1236" w:type="dxa"/>
                <w:gridSpan w:val="2"/>
              </w:tcPr>
            </w:tcPrChange>
          </w:tcPr>
          <w:p w:rsidRPr="00117039" w:rsidR="009522DE" w:rsidP="004C72F9" w:rsidRDefault="00B0472E" w14:paraId="4EF29E41" w14:textId="0C6ECB78">
            <w:pPr>
              <w:widowControl w:val="0"/>
              <w:spacing w:after="0" w:line="276" w:lineRule="auto"/>
              <w:jc w:val="both"/>
              <w:rPr>
                <w:rFonts w:ascii="Times New Roman" w:hAnsi="Times New Roman" w:eastAsia="Times New Roman" w:cs="Times New Roman"/>
                <w:sz w:val="16"/>
                <w:szCs w:val="16"/>
                <w:lang w:val="en-GB" w:eastAsia="nb-NO"/>
              </w:rPr>
            </w:pPr>
            <w:ins w:author="Carmen Garcia Montero" w:date="2025-11-03T15:37:00Z" w:id="4811">
              <w:r>
                <w:rPr>
                  <w:rFonts w:ascii="Times New Roman" w:hAnsi="Times New Roman" w:eastAsia="Calibri" w:cs="Times New Roman"/>
                  <w:sz w:val="16"/>
                  <w:szCs w:val="16"/>
                  <w:lang w:val="en-GB" w:eastAsia="zh-CN"/>
                </w:rPr>
                <w:t>B</w:t>
              </w:r>
            </w:ins>
            <w:ins w:author="Carmen Garcia Montero" w:date="2025-11-03T15:10:00Z" w:id="4812">
              <w:r w:rsidR="00B80B21">
                <w:rPr>
                  <w:rFonts w:ascii="Times New Roman" w:hAnsi="Times New Roman" w:eastAsia="Calibri" w:cs="Times New Roman"/>
                  <w:sz w:val="16"/>
                  <w:szCs w:val="16"/>
                  <w:lang w:val="en-GB" w:eastAsia="zh-CN"/>
                </w:rPr>
                <w:t>B</w:t>
              </w:r>
            </w:ins>
            <w:del w:author="Carmen Garcia Montero" w:date="2025-11-03T15:10:00Z" w:id="4813">
              <w:r w:rsidDel="00B80B21" w:rsidR="00FF616C">
                <w:rPr>
                  <w:rFonts w:ascii="Times New Roman" w:hAnsi="Times New Roman" w:eastAsia="Calibri" w:cs="Times New Roman"/>
                  <w:sz w:val="16"/>
                  <w:szCs w:val="16"/>
                  <w:lang w:val="en-GB" w:eastAsia="zh-CN"/>
                </w:rPr>
                <w:delText>BL</w:delText>
              </w:r>
            </w:del>
            <w:r w:rsidRPr="00117039" w:rsidR="00760B9B">
              <w:rPr>
                <w:rFonts w:ascii="Times New Roman" w:hAnsi="Times New Roman" w:eastAsia="Calibri" w:cs="Times New Roman"/>
                <w:sz w:val="16"/>
                <w:szCs w:val="16"/>
                <w:lang w:val="en-GB" w:eastAsia="zh-CN"/>
              </w:rPr>
              <w:t xml:space="preserve"> – SPU or SPG product application confirmation</w:t>
            </w:r>
          </w:p>
        </w:tc>
      </w:tr>
      <w:tr w:rsidRPr="00D26981" w:rsidR="00284134" w:rsidTr="6DD40E47" w14:paraId="0DDE48ED" w14:textId="77777777">
        <w:trPr>
          <w:trPrChange w:author="Fernando Dominguez" w:date="2025-11-03T09:17:00Z" w:id="4814">
            <w:trPr>
              <w:gridBefore w:val="1"/>
            </w:trPr>
          </w:trPrChange>
        </w:trPr>
        <w:tc>
          <w:tcPr>
            <w:tcW w:w="687" w:type="dxa"/>
            <w:tcPrChange w:author="Fernando Dominguez" w:date="2025-11-03T09:17:00Z" w:id="4815">
              <w:tcPr>
                <w:tcW w:w="687" w:type="dxa"/>
              </w:tcPr>
            </w:tcPrChange>
          </w:tcPr>
          <w:p w:rsidRPr="00117039" w:rsidR="00284134" w:rsidP="00284134" w:rsidRDefault="00284134" w14:paraId="7998169D" w14:textId="43BF746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09:00Z" w:id="4816">
              <w:r w:rsidR="00855EE5">
                <w:rPr>
                  <w:rFonts w:ascii="Times New Roman" w:hAnsi="Times New Roman" w:eastAsia="Calibri" w:cs="Times New Roman"/>
                  <w:sz w:val="16"/>
                  <w:szCs w:val="16"/>
                  <w:lang w:val="en-GB" w:eastAsia="zh-CN"/>
                </w:rPr>
                <w:t>1</w:t>
              </w:r>
            </w:ins>
            <w:del w:author="Carmen Garcia Montero" w:date="2025-11-03T12:09:00Z" w:id="4817">
              <w:r w:rsidRPr="00117039" w:rsidDel="00855EE5">
                <w:rPr>
                  <w:rFonts w:ascii="Times New Roman" w:hAnsi="Times New Roman" w:eastAsia="Calibri" w:cs="Times New Roman"/>
                  <w:sz w:val="16"/>
                  <w:szCs w:val="16"/>
                  <w:lang w:val="en-GB" w:eastAsia="zh-CN"/>
                </w:rPr>
                <w:delText>5</w:delText>
              </w:r>
            </w:del>
            <w:r w:rsidRPr="00117039">
              <w:rPr>
                <w:rFonts w:ascii="Times New Roman" w:hAnsi="Times New Roman" w:eastAsia="Calibri" w:cs="Times New Roman"/>
                <w:sz w:val="16"/>
                <w:szCs w:val="16"/>
                <w:lang w:val="en-GB" w:eastAsia="zh-CN"/>
              </w:rPr>
              <w:t>.</w:t>
            </w:r>
            <w:ins w:author="Kokki Teemu" w:date="2025-10-20T15:13:00Z" w:id="4818">
              <w:r w:rsidR="0036616A">
                <w:rPr>
                  <w:rFonts w:ascii="Times New Roman" w:hAnsi="Times New Roman" w:eastAsia="Calibri" w:cs="Times New Roman"/>
                  <w:sz w:val="16"/>
                  <w:szCs w:val="16"/>
                  <w:lang w:val="en-GB" w:eastAsia="zh-CN"/>
                </w:rPr>
                <w:t>9</w:t>
              </w:r>
            </w:ins>
            <w:del w:author="Kokki Teemu" w:date="2025-10-20T15:13:00Z" w:id="4819">
              <w:r w:rsidRPr="00117039" w:rsidDel="0036616A">
                <w:rPr>
                  <w:rFonts w:ascii="Times New Roman" w:hAnsi="Times New Roman" w:eastAsia="Calibri" w:cs="Times New Roman"/>
                  <w:sz w:val="16"/>
                  <w:szCs w:val="16"/>
                  <w:lang w:val="en-GB" w:eastAsia="zh-CN"/>
                </w:rPr>
                <w:delText>8</w:delText>
              </w:r>
            </w:del>
          </w:p>
        </w:tc>
        <w:tc>
          <w:tcPr>
            <w:tcW w:w="1573" w:type="dxa"/>
            <w:tcPrChange w:author="Fernando Dominguez" w:date="2025-11-03T09:17:00Z" w:id="4820">
              <w:tcPr>
                <w:tcW w:w="1573" w:type="dxa"/>
              </w:tcPr>
            </w:tcPrChange>
          </w:tcPr>
          <w:p w:rsidRPr="00117039" w:rsidR="00284134" w:rsidP="00284134" w:rsidRDefault="00284134" w14:paraId="5AA88AC8" w14:textId="2A153F50">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Notify about complete product application to entitled parties</w:t>
            </w:r>
          </w:p>
        </w:tc>
        <w:tc>
          <w:tcPr>
            <w:tcW w:w="2884" w:type="dxa"/>
            <w:tcPrChange w:author="Fernando Dominguez" w:date="2025-11-03T09:17:00Z" w:id="4821">
              <w:tcPr>
                <w:tcW w:w="2884" w:type="dxa"/>
              </w:tcPr>
            </w:tcPrChange>
          </w:tcPr>
          <w:p w:rsidR="00284134" w:rsidP="00284134" w:rsidRDefault="00284134" w14:paraId="1085DB92" w14:textId="77777777">
            <w:pPr>
              <w:widowControl w:val="0"/>
              <w:spacing w:after="0" w:line="276" w:lineRule="auto"/>
              <w:jc w:val="both"/>
              <w:rPr>
                <w:ins w:author="Kokki Teemu" w:date="2025-10-17T13:42:00Z" w:id="4822"/>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SP module administrator notifies entitled parties about the complete product application. Entitled parties include service provider and possibly connecting or impacted system operators. </w:t>
            </w:r>
          </w:p>
          <w:p w:rsidRPr="00117039" w:rsidR="00D65CDE" w:rsidP="00284134" w:rsidRDefault="00D65CDE" w14:paraId="0EE0FD57" w14:textId="29020228">
            <w:pPr>
              <w:widowControl w:val="0"/>
              <w:spacing w:after="0" w:line="276" w:lineRule="auto"/>
              <w:jc w:val="both"/>
              <w:rPr>
                <w:rFonts w:ascii="Times New Roman" w:hAnsi="Times New Roman" w:eastAsia="Calibri" w:cs="Times New Roman"/>
                <w:sz w:val="16"/>
                <w:szCs w:val="16"/>
                <w:lang w:val="en-GB" w:eastAsia="zh-CN"/>
              </w:rPr>
            </w:pPr>
          </w:p>
        </w:tc>
        <w:tc>
          <w:tcPr>
            <w:tcW w:w="1317" w:type="dxa"/>
            <w:tcPrChange w:author="Fernando Dominguez" w:date="2025-11-03T09:17:00Z" w:id="4823">
              <w:tcPr>
                <w:tcW w:w="1317" w:type="dxa"/>
              </w:tcPr>
            </w:tcPrChange>
          </w:tcPr>
          <w:p w:rsidRPr="00117039" w:rsidR="00284134" w:rsidP="00284134" w:rsidRDefault="00284134" w14:paraId="6863AE8C" w14:textId="4D197E24">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SP module administrator</w:t>
            </w:r>
          </w:p>
        </w:tc>
        <w:tc>
          <w:tcPr>
            <w:tcW w:w="1319" w:type="dxa"/>
            <w:tcPrChange w:author="Fernando Dominguez" w:date="2025-11-03T09:17:00Z" w:id="4824">
              <w:tcPr>
                <w:tcW w:w="1319" w:type="dxa"/>
              </w:tcPr>
            </w:tcPrChange>
          </w:tcPr>
          <w:p w:rsidRPr="00117039" w:rsidR="00284134" w:rsidP="00284134" w:rsidRDefault="00284134" w14:paraId="532C16B0" w14:textId="435800FC">
            <w:pPr>
              <w:widowControl w:val="0"/>
              <w:spacing w:after="0" w:line="276" w:lineRule="auto"/>
              <w:jc w:val="both"/>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Entitled </w:t>
            </w:r>
            <w:r w:rsidRPr="00117039" w:rsidR="006742AF">
              <w:rPr>
                <w:rFonts w:ascii="Times New Roman" w:hAnsi="Times New Roman" w:eastAsia="Times New Roman" w:cs="Times New Roman"/>
                <w:sz w:val="16"/>
                <w:szCs w:val="16"/>
                <w:lang w:val="en-GB" w:eastAsia="nb-NO"/>
              </w:rPr>
              <w:t>party</w:t>
            </w:r>
          </w:p>
        </w:tc>
        <w:tc>
          <w:tcPr>
            <w:tcW w:w="1236" w:type="dxa"/>
            <w:gridSpan w:val="2"/>
            <w:tcPrChange w:author="Fernando Dominguez" w:date="2025-11-03T09:17:00Z" w:id="4825">
              <w:tcPr>
                <w:tcW w:w="1236" w:type="dxa"/>
                <w:gridSpan w:val="2"/>
              </w:tcPr>
            </w:tcPrChange>
          </w:tcPr>
          <w:p w:rsidRPr="00117039" w:rsidR="00284134" w:rsidP="00284134" w:rsidRDefault="00B0472E" w14:paraId="5D6F3201" w14:textId="04AA0021">
            <w:pPr>
              <w:widowControl w:val="0"/>
              <w:spacing w:after="0" w:line="276" w:lineRule="auto"/>
              <w:jc w:val="both"/>
              <w:rPr>
                <w:rFonts w:ascii="Times New Roman" w:hAnsi="Times New Roman" w:eastAsia="Times New Roman" w:cs="Times New Roman"/>
                <w:sz w:val="16"/>
                <w:szCs w:val="16"/>
                <w:lang w:val="en-GB" w:eastAsia="nb-NO"/>
              </w:rPr>
            </w:pPr>
            <w:ins w:author="Carmen Garcia Montero" w:date="2025-11-03T15:37:00Z" w:id="4826">
              <w:r>
                <w:rPr>
                  <w:rFonts w:ascii="Times New Roman" w:hAnsi="Times New Roman" w:eastAsia="Calibri" w:cs="Times New Roman"/>
                  <w:sz w:val="16"/>
                  <w:szCs w:val="16"/>
                  <w:lang w:val="en-GB" w:eastAsia="zh-CN"/>
                </w:rPr>
                <w:t>B</w:t>
              </w:r>
            </w:ins>
            <w:ins w:author="Carmen Garcia Montero" w:date="2025-11-03T15:11:00Z" w:id="4827">
              <w:r w:rsidR="00B80B21">
                <w:rPr>
                  <w:rFonts w:ascii="Times New Roman" w:hAnsi="Times New Roman" w:eastAsia="Calibri" w:cs="Times New Roman"/>
                  <w:sz w:val="16"/>
                  <w:szCs w:val="16"/>
                  <w:lang w:val="en-GB" w:eastAsia="zh-CN"/>
                </w:rPr>
                <w:t>C</w:t>
              </w:r>
            </w:ins>
            <w:del w:author="Carmen Garcia Montero" w:date="2025-11-03T15:11:00Z" w:id="4828">
              <w:r w:rsidDel="00B80B21" w:rsidR="00FF616C">
                <w:rPr>
                  <w:rFonts w:ascii="Times New Roman" w:hAnsi="Times New Roman" w:eastAsia="Calibri" w:cs="Times New Roman"/>
                  <w:sz w:val="16"/>
                  <w:szCs w:val="16"/>
                  <w:lang w:val="en-GB" w:eastAsia="zh-CN"/>
                </w:rPr>
                <w:delText>BM</w:delText>
              </w:r>
            </w:del>
            <w:r w:rsidRPr="00117039" w:rsidR="00760B9B">
              <w:rPr>
                <w:rFonts w:ascii="Times New Roman" w:hAnsi="Times New Roman" w:eastAsia="Calibri" w:cs="Times New Roman"/>
                <w:sz w:val="16"/>
                <w:szCs w:val="16"/>
                <w:lang w:val="en-GB" w:eastAsia="zh-CN"/>
              </w:rPr>
              <w:t xml:space="preserve"> – SPU or SPG product application notification</w:t>
            </w:r>
          </w:p>
        </w:tc>
      </w:tr>
    </w:tbl>
    <w:p w:rsidRPr="00117039" w:rsidR="001D233B" w:rsidP="00F03AEC" w:rsidRDefault="001D233B" w14:paraId="23628A34" w14:textId="77777777">
      <w:pPr>
        <w:spacing w:line="276" w:lineRule="auto"/>
        <w:rPr>
          <w:rFonts w:ascii="Times New Roman" w:hAnsi="Times New Roman" w:cs="Times New Roman"/>
          <w:lang w:val="en-GB"/>
        </w:rPr>
      </w:pPr>
    </w:p>
    <w:p w:rsidRPr="00117039" w:rsidR="00567DD9" w:rsidP="00F03AEC" w:rsidRDefault="000E1718" w14:paraId="6BB9CA70" w14:textId="4CB8BB49">
      <w:pPr>
        <w:spacing w:line="276" w:lineRule="auto"/>
        <w:rPr>
          <w:rFonts w:ascii="Times New Roman" w:hAnsi="Times New Roman" w:cs="Times New Roman"/>
          <w:lang w:val="en-GB"/>
        </w:rPr>
      </w:pPr>
      <w:del w:author="Carmen Garcia Montero" w:date="2025-10-14T12:00:00Z" w:id="4829">
        <w:r w:rsidRPr="00117039">
          <w:rPr>
            <w:noProof/>
            <w:lang w:val="en-GB"/>
          </w:rPr>
          <w:drawing>
            <wp:inline distT="0" distB="0" distL="0" distR="0" wp14:anchorId="67012A77" wp14:editId="71A99F45">
              <wp:extent cx="5760720" cy="4897755"/>
              <wp:effectExtent l="0" t="0" r="0" b="0"/>
              <wp:docPr id="230501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01538" name="Picture 1" descr="A screenshot of a computer&#10;&#10;Description automatically generated"/>
                      <pic:cNvPicPr/>
                    </pic:nvPicPr>
                    <pic:blipFill>
                      <a:blip r:embed="rId44"/>
                      <a:stretch>
                        <a:fillRect/>
                      </a:stretch>
                    </pic:blipFill>
                    <pic:spPr>
                      <a:xfrm>
                        <a:off x="0" y="0"/>
                        <a:ext cx="5760720" cy="4897755"/>
                      </a:xfrm>
                      <a:prstGeom prst="rect">
                        <a:avLst/>
                      </a:prstGeom>
                    </pic:spPr>
                  </pic:pic>
                </a:graphicData>
              </a:graphic>
            </wp:inline>
          </w:drawing>
        </w:r>
      </w:del>
    </w:p>
    <w:p w:rsidRPr="00117039" w:rsidR="00393B86" w:rsidP="00393B86" w:rsidRDefault="00393B86" w14:paraId="546B6651" w14:textId="25040C4A">
      <w:pPr>
        <w:keepNext/>
        <w:spacing w:line="276" w:lineRule="auto"/>
        <w:rPr>
          <w:ins w:author="Carmen Garcia Montero" w:date="2025-10-14T12:01:00Z" w:id="4830"/>
          <w:rFonts w:ascii="Times New Roman" w:hAnsi="Times New Roman" w:cs="Times New Roman"/>
          <w:lang w:val="en-GB"/>
        </w:rPr>
      </w:pPr>
      <w:ins w:author="Carmen Garcia Montero" w:date="2025-10-14T12:01:00Z" w:id="4831">
        <w:r w:rsidRPr="00EB5A57">
          <w:rPr>
            <w:rFonts w:ascii="Times New Roman" w:hAnsi="Times New Roman" w:cs="Times New Roman"/>
            <w:lang w:val="en-GB"/>
          </w:rPr>
          <w:t xml:space="preserve">Diagram </w:t>
        </w:r>
        <w:r>
          <w:rPr>
            <w:rFonts w:ascii="Times New Roman" w:hAnsi="Times New Roman" w:cs="Times New Roman"/>
            <w:lang w:val="en-GB"/>
          </w:rPr>
          <w:t>2</w:t>
        </w:r>
      </w:ins>
      <w:ins w:author="Carmen Garcia Montero" w:date="2025-11-03T12:09:00Z" w:id="4832">
        <w:r w:rsidR="00855EE5">
          <w:rPr>
            <w:rFonts w:ascii="Times New Roman" w:hAnsi="Times New Roman" w:cs="Times New Roman"/>
            <w:lang w:val="en-GB"/>
          </w:rPr>
          <w:t>1</w:t>
        </w:r>
      </w:ins>
      <w:ins w:author="Carmen Garcia Montero" w:date="2025-10-14T12:01:00Z" w:id="4833">
        <w:r w:rsidRPr="00EB5A57">
          <w:rPr>
            <w:rFonts w:ascii="Times New Roman" w:hAnsi="Times New Roman" w:cs="Times New Roman"/>
            <w:lang w:val="en-GB"/>
          </w:rPr>
          <w:t xml:space="preserve"> – Procedure ‘</w:t>
        </w:r>
        <w:r w:rsidRPr="005D2557">
          <w:rPr>
            <w:rFonts w:ascii="Times New Roman" w:hAnsi="Times New Roman" w:cs="Times New Roman"/>
            <w:lang w:val="en-GB"/>
          </w:rPr>
          <w:t>SPU or SPG application</w:t>
        </w:r>
        <w:r>
          <w:rPr>
            <w:rFonts w:ascii="Times New Roman" w:hAnsi="Times New Roman" w:cs="Times New Roman"/>
            <w:lang w:val="en-GB"/>
          </w:rPr>
          <w:t>’</w:t>
        </w:r>
        <w:r w:rsidRPr="00EB5A57">
          <w:rPr>
            <w:rFonts w:ascii="Times New Roman" w:hAnsi="Times New Roman" w:cs="Times New Roman"/>
            <w:lang w:val="en-GB"/>
          </w:rPr>
          <w:t>.</w:t>
        </w:r>
      </w:ins>
    </w:p>
    <w:p w:rsidRPr="00117039" w:rsidR="00393B86" w:rsidP="00393B86" w:rsidRDefault="00393B86" w14:paraId="374117EE" w14:textId="77777777">
      <w:pPr>
        <w:spacing w:line="276" w:lineRule="auto"/>
        <w:rPr>
          <w:ins w:author="Carmen Garcia Montero" w:date="2025-10-14T12:01:00Z" w:id="4834"/>
          <w:rFonts w:ascii="Times New Roman" w:hAnsi="Times New Roman" w:cs="Times New Roman"/>
          <w:lang w:val="en-GB"/>
        </w:rPr>
      </w:pPr>
      <w:ins w:author="Carmen Garcia Montero" w:date="2025-10-14T12:01:00Z" w:id="4835">
        <w:r>
          <w:rPr>
            <w:noProof/>
          </w:rPr>
          <w:drawing>
            <wp:inline distT="0" distB="0" distL="0" distR="0" wp14:anchorId="456F80C9" wp14:editId="61AC8632">
              <wp:extent cx="5760720" cy="4688205"/>
              <wp:effectExtent l="0" t="0" r="0" b="0"/>
              <wp:docPr id="2047978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78625" name="Picture 1" descr="A screenshot of a computer&#10;&#10;AI-generated content may be incorrect."/>
                      <pic:cNvPicPr/>
                    </pic:nvPicPr>
                    <pic:blipFill>
                      <a:blip r:embed="rId45"/>
                      <a:stretch>
                        <a:fillRect/>
                      </a:stretch>
                    </pic:blipFill>
                    <pic:spPr>
                      <a:xfrm>
                        <a:off x="0" y="0"/>
                        <a:ext cx="5760720" cy="4688205"/>
                      </a:xfrm>
                      <a:prstGeom prst="rect">
                        <a:avLst/>
                      </a:prstGeom>
                    </pic:spPr>
                  </pic:pic>
                </a:graphicData>
              </a:graphic>
            </wp:inline>
          </w:drawing>
        </w:r>
      </w:ins>
    </w:p>
    <w:p w:rsidRPr="00117039" w:rsidR="00393B86" w:rsidP="00393B86" w:rsidRDefault="00393B86" w14:paraId="573FCB85" w14:textId="77777777">
      <w:pPr>
        <w:spacing w:line="276" w:lineRule="auto"/>
        <w:rPr>
          <w:ins w:author="Carmen Garcia Montero" w:date="2025-10-14T12:01:00Z" w:id="4836"/>
          <w:rFonts w:ascii="Times New Roman" w:hAnsi="Times New Roman" w:cs="Times New Roman"/>
          <w:lang w:val="en-GB"/>
        </w:rPr>
      </w:pPr>
    </w:p>
    <w:p w:rsidRPr="00117039" w:rsidR="0008514E" w:rsidP="00F03AEC" w:rsidRDefault="0008514E" w14:paraId="77CA61DB" w14:textId="77777777">
      <w:pPr>
        <w:spacing w:line="276" w:lineRule="auto"/>
        <w:rPr>
          <w:rFonts w:ascii="Times New Roman" w:hAnsi="Times New Roman" w:cs="Times New Roman"/>
          <w:lang w:val="en-GB"/>
        </w:rPr>
      </w:pPr>
    </w:p>
    <w:tbl>
      <w:tblPr>
        <w:tblW w:w="9014" w:type="dxa"/>
        <w:tblBorders>
          <w:top w:val="outset" w:color="auto" w:sz="6" w:space="0"/>
          <w:left w:val="outset" w:color="auto" w:sz="6" w:space="0"/>
          <w:bottom w:val="outset" w:color="auto" w:sz="6" w:space="0"/>
          <w:right w:val="outset" w:color="auto" w:sz="6" w:space="0"/>
        </w:tblBorders>
        <w:tblLayout w:type="fixed"/>
        <w:tblLook w:val="04A0" w:firstRow="1" w:lastRow="0" w:firstColumn="1" w:lastColumn="0" w:noHBand="0" w:noVBand="1"/>
        <w:tblPrChange w:author="Fernando Dominguez" w:date="2025-09-12T14:02:00Z" w:id="4837">
          <w:tblPr>
            <w:tblW w:w="895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PrChange>
      </w:tblPr>
      <w:tblGrid>
        <w:gridCol w:w="686"/>
        <w:gridCol w:w="1570"/>
        <w:gridCol w:w="2880"/>
        <w:gridCol w:w="1315"/>
        <w:gridCol w:w="1321"/>
        <w:gridCol w:w="1242"/>
        <w:tblGridChange w:id="4838">
          <w:tblGrid>
            <w:gridCol w:w="675"/>
            <w:gridCol w:w="11"/>
            <w:gridCol w:w="1549"/>
            <w:gridCol w:w="21"/>
            <w:gridCol w:w="2859"/>
            <w:gridCol w:w="21"/>
            <w:gridCol w:w="1284"/>
            <w:gridCol w:w="31"/>
            <w:gridCol w:w="1274"/>
            <w:gridCol w:w="47"/>
            <w:gridCol w:w="1183"/>
            <w:gridCol w:w="59"/>
          </w:tblGrid>
        </w:tblGridChange>
      </w:tblGrid>
      <w:tr w:rsidR="00A9228A" w:rsidTr="006B2F01" w14:paraId="4F6A1D2A" w14:textId="77777777">
        <w:trPr>
          <w:trHeight w:val="300"/>
          <w:trPrChange w:author="Fernando Dominguez" w:date="2025-09-12T14:02:00Z" w:id="4839">
            <w:trPr>
              <w:gridAfter w:val="0"/>
              <w:trHeight w:val="300"/>
            </w:trPr>
          </w:trPrChange>
        </w:trPr>
        <w:tc>
          <w:tcPr>
            <w:tcW w:w="9014"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vAlign w:val="center"/>
            <w:tcPrChange w:author="Fernando Dominguez" w:date="2025-09-12T14:02:00Z" w:id="4840">
              <w:tcPr>
                <w:tcW w:w="8955" w:type="dxa"/>
                <w:gridSpan w:val="11"/>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tcPr>
            </w:tcPrChange>
          </w:tcPr>
          <w:p w:rsidRPr="00637C03" w:rsidR="00A9228A" w:rsidRDefault="00A9228A" w14:paraId="45DD21E5" w14:textId="3D75A23D">
            <w:pPr>
              <w:spacing w:after="0" w:line="240" w:lineRule="auto"/>
              <w:jc w:val="center"/>
              <w:textAlignment w:val="baseline"/>
              <w:rPr>
                <w:rFonts w:ascii="Segoe UI" w:hAnsi="Segoe UI" w:eastAsia="Times New Roman" w:cs="Segoe UI"/>
                <w:sz w:val="18"/>
                <w:szCs w:val="18"/>
                <w:lang w:val="en-GB" w:eastAsia="nb-NO"/>
              </w:rPr>
            </w:pPr>
            <w:r>
              <w:rPr>
                <w:rFonts w:ascii="Times New Roman" w:hAnsi="Times New Roman" w:eastAsia="Times New Roman" w:cs="Times New Roman"/>
                <w:b/>
                <w:bCs/>
                <w:i/>
                <w:iCs/>
                <w:sz w:val="16"/>
                <w:szCs w:val="16"/>
                <w:lang w:val="en-GB" w:eastAsia="nb-NO"/>
              </w:rPr>
              <w:t>Table III.</w:t>
            </w:r>
            <w:r w:rsidR="004542EA">
              <w:rPr>
                <w:rFonts w:ascii="Times New Roman" w:hAnsi="Times New Roman" w:eastAsia="Times New Roman" w:cs="Times New Roman"/>
                <w:b/>
                <w:bCs/>
                <w:i/>
                <w:iCs/>
                <w:sz w:val="16"/>
                <w:szCs w:val="16"/>
                <w:lang w:val="en-GB" w:eastAsia="nb-NO"/>
              </w:rPr>
              <w:t>2</w:t>
            </w:r>
            <w:ins w:author="Carmen Garcia Montero" w:date="2025-11-03T12:10:00Z" w:id="4841">
              <w:r w:rsidR="00855EE5">
                <w:rPr>
                  <w:rFonts w:ascii="Times New Roman" w:hAnsi="Times New Roman" w:eastAsia="Times New Roman" w:cs="Times New Roman"/>
                  <w:b/>
                  <w:bCs/>
                  <w:i/>
                  <w:iCs/>
                  <w:sz w:val="16"/>
                  <w:szCs w:val="16"/>
                  <w:lang w:val="en-GB" w:eastAsia="nb-NO"/>
                </w:rPr>
                <w:t>2</w:t>
              </w:r>
            </w:ins>
            <w:del w:author="Carmen Garcia Montero" w:date="2025-11-03T12:10:00Z" w:id="4842">
              <w:r w:rsidDel="00855EE5" w:rsidR="004542EA">
                <w:rPr>
                  <w:rFonts w:ascii="Times New Roman" w:hAnsi="Times New Roman" w:eastAsia="Times New Roman" w:cs="Times New Roman"/>
                  <w:b/>
                  <w:bCs/>
                  <w:i/>
                  <w:iCs/>
                  <w:sz w:val="16"/>
                  <w:szCs w:val="16"/>
                  <w:lang w:val="en-GB" w:eastAsia="nb-NO"/>
                </w:rPr>
                <w:delText>6</w:delText>
              </w:r>
            </w:del>
            <w:r>
              <w:rPr>
                <w:rFonts w:ascii="Times New Roman" w:hAnsi="Times New Roman" w:eastAsia="Times New Roman" w:cs="Times New Roman"/>
                <w:b/>
                <w:bCs/>
                <w:i/>
                <w:iCs/>
                <w:sz w:val="16"/>
                <w:szCs w:val="16"/>
                <w:lang w:val="en-GB" w:eastAsia="nb-NO"/>
              </w:rPr>
              <w:t xml:space="preserve"> – Procedure </w:t>
            </w:r>
            <w:r w:rsidR="004542EA">
              <w:rPr>
                <w:rFonts w:ascii="Times New Roman" w:hAnsi="Times New Roman" w:eastAsia="Times New Roman" w:cs="Times New Roman"/>
                <w:b/>
                <w:bCs/>
                <w:i/>
                <w:iCs/>
                <w:sz w:val="16"/>
                <w:szCs w:val="16"/>
                <w:lang w:val="en-GB" w:eastAsia="nb-NO"/>
              </w:rPr>
              <w:t>2</w:t>
            </w:r>
            <w:ins w:author="Carmen Garcia Montero" w:date="2025-11-03T12:10:00Z" w:id="4843">
              <w:r w:rsidR="00855EE5">
                <w:rPr>
                  <w:rFonts w:ascii="Times New Roman" w:hAnsi="Times New Roman" w:eastAsia="Times New Roman" w:cs="Times New Roman"/>
                  <w:b/>
                  <w:bCs/>
                  <w:i/>
                  <w:iCs/>
                  <w:sz w:val="16"/>
                  <w:szCs w:val="16"/>
                  <w:lang w:val="en-GB" w:eastAsia="nb-NO"/>
                </w:rPr>
                <w:t>2</w:t>
              </w:r>
            </w:ins>
            <w:del w:author="Carmen Garcia Montero" w:date="2025-11-03T12:10:00Z" w:id="4844">
              <w:r w:rsidDel="00855EE5" w:rsidR="004542EA">
                <w:rPr>
                  <w:rFonts w:ascii="Times New Roman" w:hAnsi="Times New Roman" w:eastAsia="Times New Roman" w:cs="Times New Roman"/>
                  <w:b/>
                  <w:bCs/>
                  <w:i/>
                  <w:iCs/>
                  <w:sz w:val="16"/>
                  <w:szCs w:val="16"/>
                  <w:lang w:val="en-GB" w:eastAsia="nb-NO"/>
                </w:rPr>
                <w:delText>6</w:delText>
              </w:r>
            </w:del>
          </w:p>
        </w:tc>
      </w:tr>
      <w:tr w:rsidRPr="004749C7" w:rsidR="00A9228A" w:rsidTr="006B2F01" w14:paraId="52E4D65B" w14:textId="77777777">
        <w:trPr>
          <w:trHeight w:val="300"/>
          <w:trPrChange w:author="Fernando Dominguez" w:date="2025-09-12T14:02:00Z" w:id="4845">
            <w:trPr>
              <w:gridAfter w:val="0"/>
              <w:trHeight w:val="300"/>
            </w:trPr>
          </w:trPrChange>
        </w:trPr>
        <w:tc>
          <w:tcPr>
            <w:tcW w:w="2256"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4846">
              <w:tcPr>
                <w:tcW w:w="2235" w:type="dxa"/>
                <w:gridSpan w:val="3"/>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tcPr>
            </w:tcPrChange>
          </w:tcPr>
          <w:p w:rsidRPr="00117039" w:rsidR="00A9228A" w:rsidP="00117039" w:rsidRDefault="00A9228A" w14:paraId="34EDBF55" w14:textId="77777777">
            <w:pPr>
              <w:spacing w:after="0" w:line="240" w:lineRule="auto"/>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bCs/>
                <w:i/>
                <w:iCs/>
                <w:sz w:val="16"/>
                <w:szCs w:val="16"/>
                <w:lang w:val="en-GB" w:eastAsia="nb-NO"/>
              </w:rPr>
              <w:t>Procedure name</w:t>
            </w:r>
            <w:r w:rsidRPr="00637C03">
              <w:rPr>
                <w:rFonts w:ascii="Times New Roman" w:hAnsi="Times New Roman" w:eastAsia="Times New Roman" w:cs="Times New Roman"/>
                <w:sz w:val="16"/>
                <w:szCs w:val="16"/>
                <w:lang w:val="en-GB" w:eastAsia="nb-NO"/>
              </w:rPr>
              <w:t> </w:t>
            </w:r>
          </w:p>
        </w:tc>
        <w:tc>
          <w:tcPr>
            <w:tcW w:w="6758" w:type="dxa"/>
            <w:gridSpan w:val="4"/>
            <w:tcBorders>
              <w:top w:val="single" w:color="000000" w:themeColor="text1" w:sz="6" w:space="0"/>
              <w:left w:val="single" w:color="000000" w:themeColor="text1" w:sz="6" w:space="0"/>
              <w:bottom w:val="single" w:color="000000" w:themeColor="text1" w:sz="6" w:space="0"/>
              <w:right w:val="single" w:color="auto" w:sz="6" w:space="0"/>
            </w:tcBorders>
            <w:vAlign w:val="center"/>
            <w:tcPrChange w:author="Fernando Dominguez" w:date="2025-09-12T14:02:00Z" w:id="4847">
              <w:tcPr>
                <w:tcW w:w="6720" w:type="dxa"/>
                <w:gridSpan w:val="8"/>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A9228A" w:rsidP="00117039" w:rsidRDefault="002D604F" w14:paraId="1FD1E903" w14:textId="4F88EB52">
            <w:pPr>
              <w:pStyle w:val="Caption"/>
              <w:keepNext/>
              <w:spacing w:after="0"/>
              <w:rPr>
                <w:rFonts w:ascii="Times New Roman" w:hAnsi="Times New Roman" w:eastAsia="Calibri" w:cs="Times New Roman"/>
                <w:color w:val="auto"/>
                <w:sz w:val="16"/>
                <w:szCs w:val="16"/>
                <w:lang w:val="en-GB" w:eastAsia="zh-CN" w:bidi="hi-IN"/>
              </w:rPr>
            </w:pPr>
            <w:r w:rsidRPr="00117039">
              <w:rPr>
                <w:rFonts w:ascii="Times New Roman" w:hAnsi="Times New Roman" w:cs="Times New Roman"/>
                <w:color w:val="auto"/>
                <w:sz w:val="16"/>
                <w:szCs w:val="16"/>
                <w:lang w:val="en-GB"/>
              </w:rPr>
              <w:t xml:space="preserve">Table </w:t>
            </w:r>
            <w:r w:rsidRPr="00117039" w:rsidR="00A9228A">
              <w:rPr>
                <w:rFonts w:ascii="Times New Roman" w:hAnsi="Times New Roman" w:eastAsia="Calibri" w:cs="Times New Roman"/>
                <w:color w:val="auto"/>
                <w:sz w:val="16"/>
                <w:szCs w:val="16"/>
                <w:lang w:val="en-GB" w:eastAsia="zh-CN" w:bidi="hi-IN"/>
              </w:rPr>
              <w:t>SPU or SPG suspension</w:t>
            </w:r>
          </w:p>
        </w:tc>
      </w:tr>
      <w:tr w:rsidR="00FB4FAB" w:rsidTr="00DC45DC" w14:paraId="7BD7E439" w14:textId="77777777">
        <w:tblPrEx>
          <w:tblCellMar>
            <w:left w:w="0" w:type="dxa"/>
            <w:right w:w="0" w:type="dxa"/>
          </w:tblCellMar>
        </w:tblPrEx>
        <w:trPr>
          <w:trHeight w:val="300"/>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
          <w:p w:rsidRPr="00637C03" w:rsidR="00A9228A" w:rsidP="00117039" w:rsidRDefault="00A9228A" w14:paraId="300038BA" w14:textId="22D6D644">
            <w:pPr>
              <w:spacing w:after="0" w:line="240" w:lineRule="auto"/>
              <w:jc w:val="center"/>
              <w:textAlignment w:val="baseline"/>
              <w:rPr>
                <w:rFonts w:ascii="Segoe UI" w:hAnsi="Segoe UI" w:eastAsia="Times New Roman" w:cs="Segoe UI"/>
                <w:sz w:val="18"/>
                <w:szCs w:val="18"/>
                <w:lang w:val="en-GB" w:eastAsia="nb-NO"/>
              </w:rPr>
            </w:pPr>
            <w:r>
              <w:rPr>
                <w:rFonts w:ascii="Times New Roman" w:hAnsi="Times New Roman" w:eastAsia="Times New Roman" w:cs="Times New Roman"/>
                <w:b/>
                <w:bCs/>
                <w:i/>
                <w:iCs/>
                <w:sz w:val="16"/>
                <w:szCs w:val="16"/>
                <w:lang w:val="en-GB" w:eastAsia="nb-NO"/>
              </w:rPr>
              <w:t>Step No.</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
          <w:p w:rsidRPr="00637C03" w:rsidR="00A9228A" w:rsidP="00117039" w:rsidRDefault="00A9228A" w14:paraId="138CFEFB" w14:textId="26E6C40C">
            <w:pPr>
              <w:spacing w:after="0" w:line="240" w:lineRule="auto"/>
              <w:jc w:val="center"/>
              <w:textAlignment w:val="baseline"/>
              <w:rPr>
                <w:rFonts w:ascii="Segoe UI" w:hAnsi="Segoe UI" w:eastAsia="Times New Roman" w:cs="Segoe UI"/>
                <w:sz w:val="18"/>
                <w:szCs w:val="18"/>
                <w:lang w:val="en-GB" w:eastAsia="nb-NO"/>
              </w:rPr>
            </w:pPr>
            <w:r>
              <w:rPr>
                <w:rFonts w:ascii="Times New Roman" w:hAnsi="Times New Roman" w:eastAsia="Times New Roman" w:cs="Times New Roman"/>
                <w:b/>
                <w:bCs/>
                <w:i/>
                <w:iCs/>
                <w:sz w:val="16"/>
                <w:szCs w:val="16"/>
                <w:lang w:val="en-GB" w:eastAsia="nb-NO"/>
              </w:rPr>
              <w:t>Step</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
          <w:p w:rsidRPr="00637C03" w:rsidR="00A9228A" w:rsidP="00117039" w:rsidRDefault="00A9228A" w14:paraId="231E9AA2" w14:textId="7DFBD5ED">
            <w:pPr>
              <w:spacing w:after="0" w:line="240" w:lineRule="auto"/>
              <w:jc w:val="center"/>
              <w:textAlignment w:val="baseline"/>
              <w:rPr>
                <w:rFonts w:ascii="Segoe UI" w:hAnsi="Segoe UI" w:eastAsia="Times New Roman" w:cs="Segoe UI"/>
                <w:sz w:val="18"/>
                <w:szCs w:val="18"/>
                <w:lang w:val="en-GB" w:eastAsia="nb-NO"/>
              </w:rPr>
            </w:pPr>
            <w:r>
              <w:rPr>
                <w:rFonts w:ascii="Times New Roman" w:hAnsi="Times New Roman" w:eastAsia="Times New Roman" w:cs="Times New Roman"/>
                <w:b/>
                <w:bCs/>
                <w:i/>
                <w:iCs/>
                <w:sz w:val="16"/>
                <w:szCs w:val="16"/>
                <w:lang w:val="en-GB" w:eastAsia="nb-NO"/>
              </w:rPr>
              <w:t>Step description</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
          <w:p w:rsidRPr="00637C03" w:rsidR="00A9228A" w:rsidP="00117039" w:rsidRDefault="00A9228A" w14:paraId="681EFC36" w14:textId="414ACF92">
            <w:pPr>
              <w:spacing w:after="0" w:line="240" w:lineRule="auto"/>
              <w:jc w:val="center"/>
              <w:textAlignment w:val="baseline"/>
              <w:rPr>
                <w:rFonts w:ascii="Segoe UI" w:hAnsi="Segoe UI" w:eastAsia="Times New Roman" w:cs="Segoe UI"/>
                <w:sz w:val="18"/>
                <w:szCs w:val="18"/>
                <w:lang w:val="en-GB" w:eastAsia="nb-NO"/>
              </w:rPr>
            </w:pPr>
            <w:r>
              <w:rPr>
                <w:rFonts w:ascii="Times New Roman" w:hAnsi="Times New Roman" w:eastAsia="Times New Roman" w:cs="Times New Roman"/>
                <w:b/>
                <w:bCs/>
                <w:i/>
                <w:iCs/>
                <w:sz w:val="16"/>
                <w:szCs w:val="16"/>
                <w:lang w:val="en-GB" w:eastAsia="nb-NO"/>
              </w:rPr>
              <w:t>Information producer (actor)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
          <w:p w:rsidRPr="00637C03" w:rsidR="00A9228A" w:rsidP="00117039" w:rsidRDefault="00A9228A" w14:paraId="07BE88C6" w14:textId="6E09F239">
            <w:pPr>
              <w:spacing w:after="0" w:line="240" w:lineRule="auto"/>
              <w:jc w:val="center"/>
              <w:textAlignment w:val="baseline"/>
              <w:rPr>
                <w:rFonts w:ascii="Segoe UI" w:hAnsi="Segoe UI" w:eastAsia="Times New Roman" w:cs="Segoe UI"/>
                <w:sz w:val="18"/>
                <w:szCs w:val="18"/>
                <w:lang w:val="en-GB" w:eastAsia="nb-NO"/>
              </w:rPr>
            </w:pPr>
            <w:r>
              <w:rPr>
                <w:rFonts w:ascii="Times New Roman" w:hAnsi="Times New Roman" w:eastAsia="Times New Roman" w:cs="Times New Roman"/>
                <w:b/>
                <w:bCs/>
                <w:i/>
                <w:iCs/>
                <w:sz w:val="16"/>
                <w:szCs w:val="16"/>
                <w:lang w:val="en-GB" w:eastAsia="nb-NO"/>
              </w:rPr>
              <w:t>Information receiver (actor)</w:t>
            </w:r>
          </w:p>
        </w:tc>
        <w:tc>
          <w:tcPr>
            <w:tcW w:w="1242"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tcPr>
          <w:p w:rsidRPr="00637C03" w:rsidR="00A9228A" w:rsidP="00117039" w:rsidRDefault="00A9228A" w14:paraId="3391CFA6" w14:textId="0E9E5AEA">
            <w:pPr>
              <w:spacing w:after="0" w:line="240" w:lineRule="auto"/>
              <w:jc w:val="center"/>
              <w:textAlignment w:val="baseline"/>
              <w:rPr>
                <w:rFonts w:ascii="Segoe UI" w:hAnsi="Segoe UI" w:eastAsia="Times New Roman" w:cs="Segoe UI"/>
                <w:sz w:val="18"/>
                <w:szCs w:val="18"/>
                <w:lang w:val="en-GB" w:eastAsia="nb-NO"/>
              </w:rPr>
            </w:pPr>
            <w:r>
              <w:rPr>
                <w:rFonts w:ascii="Times New Roman" w:hAnsi="Times New Roman" w:eastAsia="Times New Roman" w:cs="Times New Roman"/>
                <w:b/>
                <w:bCs/>
                <w:i/>
                <w:iCs/>
                <w:sz w:val="16"/>
                <w:szCs w:val="16"/>
                <w:lang w:val="en-GB" w:eastAsia="nb-NO"/>
              </w:rPr>
              <w:t>Information exchanged (IDs)</w:t>
            </w:r>
          </w:p>
        </w:tc>
      </w:tr>
      <w:tr w:rsidRPr="004749C7" w:rsidR="00A9228A" w:rsidTr="00DC45DC" w14:paraId="0871ED80" w14:textId="77777777">
        <w:trPr>
          <w:trHeight w:val="300"/>
          <w:trPrChange w:author="Fernando Dominguez" w:date="2025-09-12T14:02:00Z" w:id="4848">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4849">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637C03" w:rsidR="00A9228A" w:rsidRDefault="004542EA" w14:paraId="245B6581" w14:textId="2C25AB00">
            <w:pPr>
              <w:spacing w:after="0" w:line="240" w:lineRule="auto"/>
              <w:textAlignment w:val="baseline"/>
              <w:rPr>
                <w:rFonts w:ascii="Times New Roman" w:hAnsi="Times New Roman" w:eastAsia="Times New Roman" w:cs="Times New Roman"/>
                <w:sz w:val="16"/>
                <w:szCs w:val="16"/>
                <w:highlight w:val="yellow"/>
                <w:lang w:val="en-GB" w:eastAsia="nb-NO"/>
              </w:rPr>
            </w:pPr>
            <w:r w:rsidRPr="00637C03">
              <w:rPr>
                <w:rFonts w:ascii="Times New Roman" w:hAnsi="Times New Roman" w:eastAsia="Times New Roman" w:cs="Times New Roman"/>
                <w:sz w:val="16"/>
                <w:szCs w:val="16"/>
                <w:lang w:val="en-GB" w:eastAsia="nb-NO"/>
              </w:rPr>
              <w:t>2</w:t>
            </w:r>
            <w:ins w:author="Carmen Garcia Montero" w:date="2025-11-03T12:10:00Z" w:id="4850">
              <w:r w:rsidR="00855EE5">
                <w:rPr>
                  <w:rFonts w:ascii="Times New Roman" w:hAnsi="Times New Roman" w:eastAsia="Times New Roman" w:cs="Times New Roman"/>
                  <w:sz w:val="16"/>
                  <w:szCs w:val="16"/>
                  <w:lang w:val="en-GB" w:eastAsia="nb-NO"/>
                </w:rPr>
                <w:t>2</w:t>
              </w:r>
            </w:ins>
            <w:del w:author="Carmen Garcia Montero" w:date="2025-11-03T12:10:00Z" w:id="4851">
              <w:r w:rsidRPr="00637C03" w:rsidDel="00855EE5">
                <w:rPr>
                  <w:rFonts w:ascii="Times New Roman" w:hAnsi="Times New Roman" w:eastAsia="Times New Roman" w:cs="Times New Roman"/>
                  <w:sz w:val="16"/>
                  <w:szCs w:val="16"/>
                  <w:lang w:val="en-GB" w:eastAsia="nb-NO"/>
                </w:rPr>
                <w:delText>6</w:delText>
              </w:r>
            </w:del>
            <w:r w:rsidRPr="00637C03">
              <w:rPr>
                <w:rFonts w:ascii="Times New Roman" w:hAnsi="Times New Roman" w:eastAsia="Times New Roman" w:cs="Times New Roman"/>
                <w:sz w:val="16"/>
                <w:szCs w:val="16"/>
                <w:lang w:val="en-GB" w:eastAsia="nb-NO"/>
              </w:rPr>
              <w:t>.1</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52">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756282" w:rsidR="00A9228A" w:rsidRDefault="00A9228A" w14:paraId="6151D702" w14:textId="10D528AA">
            <w:pPr>
              <w:spacing w:after="0" w:line="240" w:lineRule="auto"/>
              <w:textAlignment w:val="baseline"/>
              <w:rPr>
                <w:rFonts w:ascii="Times New Roman" w:hAnsi="Times New Roman" w:eastAsia="Times New Roman" w:cs="Times New Roman"/>
                <w:sz w:val="16"/>
                <w:szCs w:val="16"/>
                <w:lang w:val="en-GB" w:eastAsia="nb-NO"/>
              </w:rPr>
            </w:pPr>
            <w:r w:rsidRPr="00756282">
              <w:rPr>
                <w:rFonts w:ascii="Times New Roman" w:hAnsi="Times New Roman" w:eastAsia="Times New Roman" w:cs="Times New Roman"/>
                <w:sz w:val="16"/>
                <w:szCs w:val="16"/>
                <w:lang w:val="en-GB" w:eastAsia="nb-NO"/>
              </w:rPr>
              <w:t xml:space="preserve">Request </w:t>
            </w:r>
            <w:r w:rsidR="0042670F">
              <w:rPr>
                <w:rFonts w:ascii="Times New Roman" w:hAnsi="Times New Roman" w:eastAsia="Times New Roman" w:cs="Times New Roman"/>
                <w:sz w:val="16"/>
                <w:szCs w:val="16"/>
                <w:lang w:val="en-GB" w:eastAsia="nb-NO"/>
              </w:rPr>
              <w:t xml:space="preserve">SPU or SPG </w:t>
            </w:r>
            <w:r w:rsidRPr="00756282">
              <w:rPr>
                <w:rFonts w:ascii="Times New Roman" w:hAnsi="Times New Roman" w:eastAsia="Times New Roman" w:cs="Times New Roman"/>
                <w:sz w:val="16"/>
                <w:szCs w:val="16"/>
                <w:lang w:val="en-GB" w:eastAsia="nb-NO"/>
              </w:rPr>
              <w:t xml:space="preserve">suspension </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53">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A9228A" w:rsidRDefault="00A9228A" w14:paraId="1BB25D11" w14:textId="34B64641">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System operator requests temporary suspension of an SP</w:t>
            </w:r>
            <w:r w:rsidR="00235263">
              <w:rPr>
                <w:rFonts w:ascii="Times New Roman" w:hAnsi="Times New Roman" w:eastAsia="Times New Roman" w:cs="Times New Roman"/>
                <w:sz w:val="16"/>
                <w:szCs w:val="16"/>
                <w:lang w:val="en-GB" w:eastAsia="nb-NO"/>
              </w:rPr>
              <w:t>U</w:t>
            </w:r>
            <w:r w:rsidRPr="00B349A8">
              <w:rPr>
                <w:rFonts w:ascii="Times New Roman" w:hAnsi="Times New Roman" w:eastAsia="Times New Roman" w:cs="Times New Roman"/>
                <w:sz w:val="16"/>
                <w:szCs w:val="16"/>
                <w:lang w:val="en-GB" w:eastAsia="nb-NO"/>
              </w:rPr>
              <w:t xml:space="preserve"> or SPG </w:t>
            </w:r>
            <w:commentRangeStart w:id="4854"/>
            <w:commentRangeStart w:id="4855"/>
            <w:r w:rsidR="007621AB">
              <w:rPr>
                <w:rFonts w:ascii="Times New Roman" w:hAnsi="Times New Roman" w:eastAsia="Times New Roman" w:cs="Times New Roman"/>
                <w:sz w:val="16"/>
                <w:szCs w:val="16"/>
                <w:lang w:val="en-GB" w:eastAsia="nb-NO"/>
              </w:rPr>
              <w:t>qualification</w:t>
            </w:r>
            <w:r w:rsidRPr="00B349A8">
              <w:rPr>
                <w:rFonts w:ascii="Times New Roman" w:hAnsi="Times New Roman" w:eastAsia="Times New Roman" w:cs="Times New Roman"/>
                <w:sz w:val="16"/>
                <w:szCs w:val="16"/>
                <w:lang w:val="en-GB" w:eastAsia="nb-NO"/>
              </w:rPr>
              <w:t xml:space="preserve"> for a product</w:t>
            </w:r>
            <w:ins w:author="Wojciech Lubczyński" w:date="2025-10-13T06:03:00Z" w:id="4856">
              <w:r w:rsidRPr="0A08617B" w:rsidR="5251A4FD">
                <w:rPr>
                  <w:rFonts w:ascii="Times New Roman" w:hAnsi="Times New Roman" w:eastAsia="Times New Roman" w:cs="Times New Roman"/>
                  <w:sz w:val="16"/>
                  <w:szCs w:val="16"/>
                  <w:lang w:val="en-GB" w:eastAsia="nb-NO"/>
                </w:rPr>
                <w:t xml:space="preserve"> </w:t>
              </w:r>
              <w:commentRangeStart w:id="4857"/>
              <w:r w:rsidRPr="0A08617B" w:rsidR="5251A4FD">
                <w:rPr>
                  <w:rFonts w:ascii="Times New Roman" w:hAnsi="Times New Roman" w:eastAsia="Times New Roman" w:cs="Times New Roman"/>
                  <w:sz w:val="16"/>
                  <w:szCs w:val="16"/>
                  <w:lang w:val="en-GB" w:eastAsia="nb-NO"/>
                </w:rPr>
                <w:t xml:space="preserve">specifying </w:t>
              </w:r>
            </w:ins>
            <w:ins w:author="Kokki Teemu" w:date="2025-10-20T09:10:00Z" w:id="4858">
              <w:r w:rsidR="00F055E7">
                <w:rPr>
                  <w:rFonts w:ascii="Times New Roman" w:hAnsi="Times New Roman" w:eastAsia="Times New Roman" w:cs="Times New Roman"/>
                  <w:sz w:val="16"/>
                  <w:szCs w:val="16"/>
                  <w:lang w:val="en-GB" w:eastAsia="nb-NO"/>
                </w:rPr>
                <w:t>a</w:t>
              </w:r>
            </w:ins>
            <w:ins w:author="Wojciech Lubczyński" w:date="2025-10-13T06:03:00Z" w:id="4859">
              <w:r w:rsidRPr="0A08617B" w:rsidR="5251A4FD">
                <w:rPr>
                  <w:rFonts w:ascii="Times New Roman" w:hAnsi="Times New Roman" w:eastAsia="Times New Roman" w:cs="Times New Roman"/>
                  <w:sz w:val="16"/>
                  <w:szCs w:val="16"/>
                  <w:lang w:val="en-GB" w:eastAsia="nb-NO"/>
                </w:rPr>
                <w:t xml:space="preserve"> </w:t>
              </w:r>
              <w:r w:rsidRPr="1ADD2467" w:rsidR="6B7E0BAC">
                <w:rPr>
                  <w:rFonts w:ascii="Times New Roman" w:hAnsi="Times New Roman" w:eastAsia="Times New Roman" w:cs="Times New Roman"/>
                  <w:sz w:val="16"/>
                  <w:szCs w:val="16"/>
                  <w:lang w:val="en-GB" w:eastAsia="nb-NO"/>
                </w:rPr>
                <w:t>meaningful</w:t>
              </w:r>
              <w:r w:rsidRPr="0A08617B" w:rsidR="5251A4FD">
                <w:rPr>
                  <w:rFonts w:ascii="Times New Roman" w:hAnsi="Times New Roman" w:eastAsia="Times New Roman" w:cs="Times New Roman"/>
                  <w:sz w:val="16"/>
                  <w:szCs w:val="16"/>
                  <w:lang w:val="en-GB" w:eastAsia="nb-NO"/>
                </w:rPr>
                <w:t xml:space="preserve"> re</w:t>
              </w:r>
            </w:ins>
            <w:ins w:author="Wojciech Lubczyński" w:date="2025-10-13T06:04:00Z" w:id="4860">
              <w:r w:rsidRPr="0A08617B" w:rsidR="5251A4FD">
                <w:rPr>
                  <w:rFonts w:ascii="Times New Roman" w:hAnsi="Times New Roman" w:eastAsia="Times New Roman" w:cs="Times New Roman"/>
                  <w:sz w:val="16"/>
                  <w:szCs w:val="16"/>
                  <w:lang w:val="en-GB" w:eastAsia="nb-NO"/>
                </w:rPr>
                <w:t>ason</w:t>
              </w:r>
            </w:ins>
            <w:commentRangeEnd w:id="4857"/>
            <w:r w:rsidRPr="00B349A8">
              <w:rPr>
                <w:rStyle w:val="CommentReference"/>
                <w:rFonts w:ascii="Times New Roman" w:hAnsi="Times New Roman" w:eastAsia="Times New Roman" w:cs="Times New Roman"/>
                <w:lang w:val="en-GB" w:eastAsia="nb-NO"/>
              </w:rPr>
              <w:commentReference w:id="4857"/>
            </w:r>
            <w:r w:rsidRPr="00B349A8">
              <w:rPr>
                <w:rFonts w:ascii="Times New Roman" w:hAnsi="Times New Roman" w:eastAsia="Times New Roman" w:cs="Times New Roman"/>
                <w:sz w:val="16"/>
                <w:szCs w:val="16"/>
                <w:lang w:val="en-GB" w:eastAsia="nb-NO"/>
              </w:rPr>
              <w:t xml:space="preserve">. </w:t>
            </w:r>
            <w:commentRangeEnd w:id="4854"/>
            <w:r w:rsidRPr="00B349A8" w:rsidR="00A07AB9">
              <w:rPr>
                <w:rStyle w:val="CommentReference"/>
                <w:rFonts w:ascii="Times New Roman" w:hAnsi="Times New Roman" w:eastAsia="Times New Roman" w:cs="Times New Roman"/>
                <w:lang w:val="en-GB" w:eastAsia="nb-NO"/>
              </w:rPr>
              <w:commentReference w:id="4854"/>
            </w:r>
            <w:commentRangeEnd w:id="4855"/>
            <w:r w:rsidRPr="00B349A8" w:rsidR="000F01AC">
              <w:rPr>
                <w:rStyle w:val="CommentReference"/>
                <w:rFonts w:ascii="Times New Roman" w:hAnsi="Times New Roman" w:eastAsia="Times New Roman" w:cs="Times New Roman"/>
                <w:lang w:val="en-GB" w:eastAsia="nb-NO"/>
              </w:rPr>
              <w:commentReference w:id="4855"/>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61">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A9228A" w:rsidRDefault="00A9228A" w14:paraId="24A919E3" w14:textId="77777777">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System Operator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62">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7C03" w:rsidR="00A9228A" w:rsidRDefault="00A9228A" w14:paraId="0652E299" w14:textId="77777777">
            <w:pPr>
              <w:spacing w:after="0" w:line="240" w:lineRule="auto"/>
              <w:textAlignment w:val="baseline"/>
              <w:rPr>
                <w:rFonts w:ascii="Times New Roman" w:hAnsi="Times New Roman" w:eastAsia="Times New Roman" w:cs="Times New Roman"/>
                <w:sz w:val="16"/>
                <w:szCs w:val="16"/>
                <w:lang w:val="en-GB" w:eastAsia="nb-NO"/>
              </w:rPr>
            </w:pPr>
            <w:r w:rsidRPr="00637C03">
              <w:rPr>
                <w:rFonts w:ascii="Times New Roman" w:hAnsi="Times New Roman" w:eastAsia="Times New Roman" w:cs="Times New Roman"/>
                <w:sz w:val="16"/>
                <w:szCs w:val="16"/>
                <w:lang w:val="en-GB" w:eastAsia="nb-NO"/>
              </w:rPr>
              <w:t>SP Module Administrator</w:t>
            </w:r>
          </w:p>
        </w:tc>
        <w:tc>
          <w:tcPr>
            <w:tcW w:w="1242"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4863">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637C03" w:rsidR="00A9228A" w:rsidRDefault="00567F06" w14:paraId="34CBC5D9" w14:textId="2E672FFF">
            <w:pPr>
              <w:spacing w:after="0" w:line="240" w:lineRule="auto"/>
              <w:textAlignment w:val="baseline"/>
              <w:rPr>
                <w:rFonts w:ascii="Times New Roman" w:hAnsi="Times New Roman" w:eastAsia="Times New Roman" w:cs="Times New Roman"/>
                <w:sz w:val="16"/>
                <w:szCs w:val="16"/>
                <w:lang w:val="en-GB" w:eastAsia="nb-NO"/>
              </w:rPr>
            </w:pPr>
            <w:ins w:author="Carmen Garcia Montero" w:date="2025-11-03T15:38:00Z" w:id="4864">
              <w:r>
                <w:rPr>
                  <w:rFonts w:ascii="Times New Roman" w:hAnsi="Times New Roman" w:eastAsia="Times New Roman" w:cs="Times New Roman"/>
                  <w:sz w:val="16"/>
                  <w:szCs w:val="16"/>
                  <w:lang w:val="en-GB" w:eastAsia="nb-NO"/>
                </w:rPr>
                <w:t>B</w:t>
              </w:r>
            </w:ins>
            <w:ins w:author="Carmen Garcia Montero" w:date="2025-11-03T15:11:00Z" w:id="4865">
              <w:r w:rsidR="009D58F9">
                <w:rPr>
                  <w:rFonts w:ascii="Times New Roman" w:hAnsi="Times New Roman" w:eastAsia="Times New Roman" w:cs="Times New Roman"/>
                  <w:sz w:val="16"/>
                  <w:szCs w:val="16"/>
                  <w:lang w:val="en-GB" w:eastAsia="nb-NO"/>
                </w:rPr>
                <w:t>D</w:t>
              </w:r>
            </w:ins>
            <w:del w:author="Carmen Garcia Montero" w:date="2025-11-03T15:11:00Z" w:id="4866">
              <w:r w:rsidDel="009D58F9" w:rsidR="00FF616C">
                <w:rPr>
                  <w:rFonts w:ascii="Times New Roman" w:hAnsi="Times New Roman" w:eastAsia="Times New Roman" w:cs="Times New Roman"/>
                  <w:sz w:val="16"/>
                  <w:szCs w:val="16"/>
                  <w:lang w:val="en-GB" w:eastAsia="nb-NO"/>
                </w:rPr>
                <w:delText>BN</w:delText>
              </w:r>
            </w:del>
            <w:r w:rsidRPr="00637C03" w:rsidR="008B303E">
              <w:rPr>
                <w:rFonts w:ascii="Times New Roman" w:hAnsi="Times New Roman" w:eastAsia="Times New Roman" w:cs="Times New Roman"/>
                <w:sz w:val="16"/>
                <w:szCs w:val="16"/>
                <w:lang w:val="en-GB" w:eastAsia="nb-NO"/>
              </w:rPr>
              <w:t xml:space="preserve"> – SPU or SPG suspension request</w:t>
            </w:r>
          </w:p>
        </w:tc>
      </w:tr>
      <w:tr w:rsidR="00A9228A" w:rsidTr="00DC45DC" w14:paraId="157853C0" w14:textId="77777777">
        <w:trPr>
          <w:trHeight w:val="300"/>
          <w:trPrChange w:author="Fernando Dominguez" w:date="2025-09-12T14:02:00Z" w:id="4867">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4868">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637C03" w:rsidR="00A9228A" w:rsidRDefault="00454086" w14:paraId="15B10EE9" w14:textId="40E15C53">
            <w:pPr>
              <w:spacing w:after="0" w:line="240" w:lineRule="auto"/>
              <w:textAlignment w:val="baseline"/>
              <w:rPr>
                <w:rFonts w:ascii="Times New Roman" w:hAnsi="Times New Roman" w:eastAsia="Times New Roman" w:cs="Times New Roman"/>
                <w:sz w:val="16"/>
                <w:szCs w:val="16"/>
                <w:highlight w:val="yellow"/>
                <w:lang w:val="en-GB" w:eastAsia="nb-NO"/>
              </w:rPr>
            </w:pPr>
            <w:r w:rsidRPr="00637C03">
              <w:rPr>
                <w:rFonts w:ascii="Times New Roman" w:hAnsi="Times New Roman" w:eastAsia="Times New Roman" w:cs="Times New Roman"/>
                <w:sz w:val="16"/>
                <w:szCs w:val="16"/>
                <w:lang w:val="en-GB" w:eastAsia="nb-NO"/>
              </w:rPr>
              <w:t>2</w:t>
            </w:r>
            <w:ins w:author="Carmen Garcia Montero" w:date="2025-11-03T12:10:00Z" w:id="4869">
              <w:r w:rsidR="00855EE5">
                <w:rPr>
                  <w:rFonts w:ascii="Times New Roman" w:hAnsi="Times New Roman" w:eastAsia="Times New Roman" w:cs="Times New Roman"/>
                  <w:sz w:val="16"/>
                  <w:szCs w:val="16"/>
                  <w:lang w:val="en-GB" w:eastAsia="nb-NO"/>
                </w:rPr>
                <w:t>2</w:t>
              </w:r>
            </w:ins>
            <w:del w:author="Carmen Garcia Montero" w:date="2025-11-03T12:10:00Z" w:id="4870">
              <w:r w:rsidRPr="00637C03" w:rsidDel="00855EE5">
                <w:rPr>
                  <w:rFonts w:ascii="Times New Roman" w:hAnsi="Times New Roman" w:eastAsia="Times New Roman" w:cs="Times New Roman"/>
                  <w:sz w:val="16"/>
                  <w:szCs w:val="16"/>
                  <w:lang w:val="en-GB" w:eastAsia="nb-NO"/>
                </w:rPr>
                <w:delText>6</w:delText>
              </w:r>
            </w:del>
            <w:r w:rsidRPr="00637C03">
              <w:rPr>
                <w:rFonts w:ascii="Times New Roman" w:hAnsi="Times New Roman" w:eastAsia="Times New Roman" w:cs="Times New Roman"/>
                <w:sz w:val="16"/>
                <w:szCs w:val="16"/>
                <w:lang w:val="en-GB" w:eastAsia="nb-NO"/>
              </w:rPr>
              <w:t>.2</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71">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7C03" w:rsidR="00A9228A" w:rsidRDefault="00A9228A" w14:paraId="4495B817" w14:textId="470BEF47">
            <w:pPr>
              <w:spacing w:after="0" w:line="240" w:lineRule="auto"/>
              <w:textAlignment w:val="baseline"/>
              <w:rPr>
                <w:rFonts w:ascii="Times New Roman" w:hAnsi="Times New Roman" w:eastAsia="Times New Roman" w:cs="Times New Roman"/>
                <w:sz w:val="16"/>
                <w:szCs w:val="16"/>
                <w:lang w:val="en-GB" w:eastAsia="nb-NO"/>
              </w:rPr>
            </w:pPr>
            <w:r w:rsidRPr="00637C03">
              <w:rPr>
                <w:rFonts w:ascii="Times New Roman" w:hAnsi="Times New Roman" w:eastAsia="Times New Roman" w:cs="Times New Roman"/>
                <w:sz w:val="16"/>
                <w:szCs w:val="16"/>
                <w:lang w:val="en-GB" w:eastAsia="nb-NO"/>
              </w:rPr>
              <w:t xml:space="preserve">Validate </w:t>
            </w:r>
            <w:r w:rsidRPr="00637C03" w:rsidR="0042670F">
              <w:rPr>
                <w:rFonts w:ascii="Times New Roman" w:hAnsi="Times New Roman" w:eastAsia="Times New Roman" w:cs="Times New Roman"/>
                <w:sz w:val="16"/>
                <w:szCs w:val="16"/>
                <w:lang w:val="en-GB" w:eastAsia="nb-NO"/>
              </w:rPr>
              <w:t>SPU or SPG</w:t>
            </w:r>
            <w:r w:rsidRPr="00637C03">
              <w:rPr>
                <w:rFonts w:ascii="Times New Roman" w:hAnsi="Times New Roman" w:eastAsia="Times New Roman" w:cs="Times New Roman"/>
                <w:sz w:val="16"/>
                <w:szCs w:val="16"/>
                <w:lang w:val="en-GB" w:eastAsia="nb-NO"/>
              </w:rPr>
              <w:t xml:space="preserve"> suspension request</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72">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A9228A" w:rsidRDefault="00A9228A" w14:paraId="3EC43414" w14:textId="77777777">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SP module administrator validates the suspension request. In case of an invalid request, a meaningful indication is provided.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73">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7C03" w:rsidR="00A9228A" w:rsidRDefault="00A9228A" w14:paraId="080EC86C" w14:textId="2125B5DD">
            <w:pPr>
              <w:spacing w:after="0" w:line="240" w:lineRule="auto"/>
              <w:textAlignment w:val="baseline"/>
              <w:rPr>
                <w:rFonts w:ascii="Times New Roman" w:hAnsi="Times New Roman" w:eastAsia="Times New Roman" w:cs="Times New Roman"/>
                <w:sz w:val="16"/>
                <w:szCs w:val="16"/>
                <w:lang w:val="en-GB" w:eastAsia="nb-NO"/>
              </w:rPr>
            </w:pPr>
            <w:r w:rsidRPr="00637C03">
              <w:rPr>
                <w:rFonts w:ascii="Times New Roman" w:hAnsi="Times New Roman" w:eastAsia="Times New Roman" w:cs="Times New Roman"/>
                <w:sz w:val="16"/>
                <w:szCs w:val="16"/>
                <w:lang w:val="en-GB" w:eastAsia="nb-NO"/>
              </w:rPr>
              <w:t xml:space="preserve">SP Module </w:t>
            </w:r>
            <w:r w:rsidR="00393B86">
              <w:rPr>
                <w:rFonts w:ascii="Times New Roman" w:hAnsi="Times New Roman" w:eastAsia="Times New Roman" w:cs="Times New Roman"/>
                <w:sz w:val="16"/>
                <w:szCs w:val="16"/>
                <w:lang w:val="en-GB" w:eastAsia="nb-NO"/>
              </w:rPr>
              <w:t>Administrator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74">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A9228A" w:rsidRDefault="00A9228A" w14:paraId="3A2B92F4" w14:textId="77777777">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System Operator</w:t>
            </w:r>
          </w:p>
        </w:tc>
        <w:tc>
          <w:tcPr>
            <w:tcW w:w="1242"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4875">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390DC1" w:rsidR="008B303E" w:rsidP="008B303E" w:rsidRDefault="008B303E" w14:paraId="7C685DBA"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B </w:t>
            </w:r>
            <w:r>
              <w:rPr>
                <w:rFonts w:ascii="Times New Roman" w:hAnsi="Times New Roman" w:eastAsia="Calibri" w:cs="Times New Roman"/>
                <w:sz w:val="16"/>
                <w:szCs w:val="16"/>
                <w:lang w:val="en-GB" w:eastAsia="zh-CN"/>
              </w:rPr>
              <w:t>–</w:t>
            </w:r>
            <w:r w:rsidRPr="00390DC1">
              <w:rPr>
                <w:rFonts w:ascii="Times New Roman" w:hAnsi="Times New Roman" w:eastAsia="Calibri" w:cs="Times New Roman"/>
                <w:sz w:val="16"/>
                <w:szCs w:val="16"/>
                <w:lang w:val="en-GB" w:eastAsia="zh-CN"/>
              </w:rPr>
              <w:t xml:space="preserve"> Request </w:t>
            </w:r>
          </w:p>
          <w:p w:rsidRPr="00390DC1" w:rsidR="008B303E" w:rsidP="008B303E" w:rsidRDefault="008B303E" w14:paraId="4AE0949E"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validation </w:t>
            </w:r>
          </w:p>
          <w:p w:rsidRPr="00637C03" w:rsidR="00A9228A" w:rsidRDefault="008B303E" w14:paraId="34B16B90" w14:textId="24B2488B">
            <w:pPr>
              <w:spacing w:after="0" w:line="240" w:lineRule="auto"/>
              <w:textAlignment w:val="baseline"/>
              <w:rPr>
                <w:rFonts w:ascii="Times New Roman" w:hAnsi="Times New Roman" w:eastAsia="Times New Roman" w:cs="Times New Roman"/>
                <w:sz w:val="16"/>
                <w:szCs w:val="16"/>
                <w:lang w:val="en-GB" w:eastAsia="nb-NO"/>
              </w:rPr>
            </w:pPr>
            <w:r w:rsidRPr="00390DC1">
              <w:rPr>
                <w:rFonts w:ascii="Times New Roman" w:hAnsi="Times New Roman" w:eastAsia="Calibri" w:cs="Times New Roman"/>
                <w:sz w:val="16"/>
                <w:szCs w:val="16"/>
                <w:lang w:val="en-GB" w:eastAsia="zh-CN"/>
              </w:rPr>
              <w:t>information</w:t>
            </w:r>
          </w:p>
        </w:tc>
      </w:tr>
      <w:tr w:rsidR="00A9228A" w:rsidTr="00DC45DC" w14:paraId="5C80FBD6" w14:textId="77777777">
        <w:trPr>
          <w:trHeight w:val="300"/>
          <w:trPrChange w:author="Fernando Dominguez" w:date="2025-09-12T14:02:00Z" w:id="4876">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4877">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637C03" w:rsidR="00A9228A" w:rsidRDefault="00454086" w14:paraId="44319776" w14:textId="4E392159">
            <w:pPr>
              <w:spacing w:after="0" w:line="240" w:lineRule="auto"/>
              <w:textAlignment w:val="baseline"/>
              <w:rPr>
                <w:rFonts w:ascii="Times New Roman" w:hAnsi="Times New Roman" w:eastAsia="Times New Roman" w:cs="Times New Roman"/>
                <w:sz w:val="16"/>
                <w:szCs w:val="16"/>
                <w:highlight w:val="yellow"/>
                <w:lang w:val="en-GB" w:eastAsia="nb-NO"/>
              </w:rPr>
            </w:pPr>
            <w:r w:rsidRPr="00637C03">
              <w:rPr>
                <w:rFonts w:ascii="Times New Roman" w:hAnsi="Times New Roman" w:eastAsia="Times New Roman" w:cs="Times New Roman"/>
                <w:sz w:val="16"/>
                <w:szCs w:val="16"/>
                <w:lang w:val="en-GB" w:eastAsia="nb-NO"/>
              </w:rPr>
              <w:t>2</w:t>
            </w:r>
            <w:ins w:author="Carmen Garcia Montero" w:date="2025-11-03T12:10:00Z" w:id="4878">
              <w:r w:rsidR="00855EE5">
                <w:rPr>
                  <w:rFonts w:ascii="Times New Roman" w:hAnsi="Times New Roman" w:eastAsia="Times New Roman" w:cs="Times New Roman"/>
                  <w:sz w:val="16"/>
                  <w:szCs w:val="16"/>
                  <w:lang w:val="en-GB" w:eastAsia="nb-NO"/>
                </w:rPr>
                <w:t>2</w:t>
              </w:r>
            </w:ins>
            <w:del w:author="Carmen Garcia Montero" w:date="2025-11-03T12:10:00Z" w:id="4879">
              <w:r w:rsidRPr="00637C03" w:rsidDel="00855EE5">
                <w:rPr>
                  <w:rFonts w:ascii="Times New Roman" w:hAnsi="Times New Roman" w:eastAsia="Times New Roman" w:cs="Times New Roman"/>
                  <w:sz w:val="16"/>
                  <w:szCs w:val="16"/>
                  <w:lang w:val="en-GB" w:eastAsia="nb-NO"/>
                </w:rPr>
                <w:delText>6</w:delText>
              </w:r>
            </w:del>
            <w:r w:rsidRPr="00637C03">
              <w:rPr>
                <w:rFonts w:ascii="Times New Roman" w:hAnsi="Times New Roman" w:eastAsia="Times New Roman" w:cs="Times New Roman"/>
                <w:sz w:val="16"/>
                <w:szCs w:val="16"/>
                <w:lang w:val="en-GB" w:eastAsia="nb-NO"/>
              </w:rPr>
              <w:t>.3</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80">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756282" w:rsidR="00A9228A" w:rsidRDefault="00664E83" w14:paraId="3D8C51E0" w14:textId="31D541D7">
            <w:pPr>
              <w:spacing w:after="0" w:line="240" w:lineRule="auto"/>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sz w:val="16"/>
                <w:szCs w:val="16"/>
                <w:lang w:val="en-GB" w:eastAsia="nb-NO"/>
              </w:rPr>
              <w:t>Register</w:t>
            </w:r>
            <w:r w:rsidRPr="00756282" w:rsidR="00A9228A">
              <w:rPr>
                <w:rFonts w:ascii="Times New Roman" w:hAnsi="Times New Roman" w:eastAsia="Times New Roman" w:cs="Times New Roman"/>
                <w:sz w:val="16"/>
                <w:szCs w:val="16"/>
                <w:lang w:val="en-GB" w:eastAsia="nb-NO"/>
              </w:rPr>
              <w:t xml:space="preserve"> updated status for the SPG</w:t>
            </w:r>
            <w:r w:rsidR="00257679">
              <w:rPr>
                <w:rFonts w:ascii="Times New Roman" w:hAnsi="Times New Roman" w:eastAsia="Times New Roman" w:cs="Times New Roman"/>
                <w:sz w:val="16"/>
                <w:szCs w:val="16"/>
                <w:lang w:val="en-GB" w:eastAsia="nb-NO"/>
              </w:rPr>
              <w:t xml:space="preserve"> or SPU</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81">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A9228A" w:rsidRDefault="00A9228A" w14:paraId="4B2DC734" w14:textId="1469192B">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The SP module administrator suspends the SPG or SPU in the SP module for the requested product.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82">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7C03" w:rsidR="00A9228A" w:rsidRDefault="00A9228A" w14:paraId="36400503" w14:textId="13A1E629">
            <w:pPr>
              <w:spacing w:after="0" w:line="240" w:lineRule="auto"/>
              <w:textAlignment w:val="baseline"/>
              <w:rPr>
                <w:rFonts w:ascii="Times New Roman" w:hAnsi="Times New Roman" w:eastAsia="Times New Roman" w:cs="Times New Roman"/>
                <w:sz w:val="16"/>
                <w:szCs w:val="16"/>
                <w:lang w:val="en-GB" w:eastAsia="nb-NO"/>
              </w:rPr>
            </w:pPr>
            <w:r w:rsidRPr="00637C03">
              <w:rPr>
                <w:rFonts w:ascii="Times New Roman" w:hAnsi="Times New Roman" w:eastAsia="Times New Roman" w:cs="Times New Roman"/>
                <w:sz w:val="16"/>
                <w:szCs w:val="16"/>
                <w:lang w:val="en-GB" w:eastAsia="nb-NO"/>
              </w:rPr>
              <w:t xml:space="preserve">SP Module </w:t>
            </w:r>
            <w:ins w:author="Carmen Garcia Montero" w:date="2025-10-14T12:01:00Z" w:id="4883">
              <w:r w:rsidR="00393B86">
                <w:rPr>
                  <w:rFonts w:ascii="Times New Roman" w:hAnsi="Times New Roman" w:eastAsia="Times New Roman" w:cs="Times New Roman"/>
                  <w:sz w:val="16"/>
                  <w:szCs w:val="16"/>
                  <w:lang w:val="en-GB" w:eastAsia="nb-NO"/>
                </w:rPr>
                <w:t>Administrator</w:t>
              </w:r>
            </w:ins>
            <w:del w:author="Carmen Garcia Montero" w:date="2025-10-14T12:01:00Z" w:id="4884">
              <w:r w:rsidRPr="00637C03">
                <w:rPr>
                  <w:rFonts w:ascii="Times New Roman" w:hAnsi="Times New Roman" w:eastAsia="Times New Roman" w:cs="Times New Roman"/>
                  <w:sz w:val="16"/>
                  <w:szCs w:val="16"/>
                  <w:lang w:val="en-GB" w:eastAsia="nb-NO"/>
                </w:rPr>
                <w:delText>Operator</w:delText>
              </w:r>
            </w:del>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85">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7C03" w:rsidR="00A9228A" w:rsidRDefault="00A9228A" w14:paraId="510D05E0" w14:textId="77777777">
            <w:pPr>
              <w:spacing w:after="0" w:line="240" w:lineRule="auto"/>
              <w:textAlignment w:val="baseline"/>
              <w:rPr>
                <w:rFonts w:ascii="Times New Roman" w:hAnsi="Times New Roman" w:eastAsia="Times New Roman" w:cs="Times New Roman"/>
                <w:sz w:val="16"/>
                <w:szCs w:val="16"/>
                <w:lang w:val="en-GB" w:eastAsia="nb-NO"/>
              </w:rPr>
            </w:pPr>
            <w:r w:rsidRPr="00637C03">
              <w:rPr>
                <w:rFonts w:ascii="Times New Roman" w:hAnsi="Times New Roman" w:eastAsia="Times New Roman" w:cs="Times New Roman"/>
                <w:sz w:val="16"/>
                <w:szCs w:val="16"/>
                <w:lang w:val="en-GB" w:eastAsia="nb-NO"/>
              </w:rPr>
              <w:t>[not relevant]</w:t>
            </w:r>
          </w:p>
        </w:tc>
        <w:tc>
          <w:tcPr>
            <w:tcW w:w="1242"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4886">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637C03" w:rsidR="00A9228A" w:rsidRDefault="00A9228A" w14:paraId="7BA74EA5" w14:textId="77777777">
            <w:pPr>
              <w:spacing w:after="0" w:line="240" w:lineRule="auto"/>
              <w:textAlignment w:val="baseline"/>
              <w:rPr>
                <w:rFonts w:ascii="Times New Roman" w:hAnsi="Times New Roman" w:eastAsia="Times New Roman" w:cs="Times New Roman"/>
                <w:sz w:val="16"/>
                <w:szCs w:val="16"/>
                <w:lang w:val="en-GB" w:eastAsia="nb-NO"/>
              </w:rPr>
            </w:pPr>
            <w:r w:rsidRPr="00637C03">
              <w:rPr>
                <w:rFonts w:ascii="Times New Roman" w:hAnsi="Times New Roman" w:eastAsia="Times New Roman" w:cs="Times New Roman"/>
                <w:sz w:val="16"/>
                <w:szCs w:val="16"/>
                <w:lang w:val="en-GB" w:eastAsia="nb-NO"/>
              </w:rPr>
              <w:t>[not relevant]</w:t>
            </w:r>
          </w:p>
        </w:tc>
      </w:tr>
      <w:tr w:rsidRPr="004749C7" w:rsidR="00A9228A" w:rsidTr="00DC45DC" w14:paraId="4E69DD48" w14:textId="77777777">
        <w:trPr>
          <w:trHeight w:val="300"/>
          <w:trPrChange w:author="Fernando Dominguez" w:date="2025-09-12T14:02:00Z" w:id="4887">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4888">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637C03" w:rsidR="00A9228A" w:rsidRDefault="00454086" w14:paraId="5B4A3029" w14:textId="6D98EC84">
            <w:pPr>
              <w:spacing w:after="0" w:line="240" w:lineRule="auto"/>
              <w:textAlignment w:val="baseline"/>
              <w:rPr>
                <w:rFonts w:ascii="Times New Roman" w:hAnsi="Times New Roman" w:eastAsia="Times New Roman" w:cs="Times New Roman"/>
                <w:sz w:val="16"/>
                <w:szCs w:val="16"/>
                <w:highlight w:val="yellow"/>
                <w:lang w:val="en-GB" w:eastAsia="nb-NO"/>
              </w:rPr>
            </w:pPr>
            <w:r w:rsidRPr="00637C03">
              <w:rPr>
                <w:rFonts w:ascii="Times New Roman" w:hAnsi="Times New Roman" w:eastAsia="Times New Roman" w:cs="Times New Roman"/>
                <w:sz w:val="16"/>
                <w:szCs w:val="16"/>
                <w:lang w:val="en-GB" w:eastAsia="nb-NO"/>
              </w:rPr>
              <w:t>2</w:t>
            </w:r>
            <w:ins w:author="Carmen Garcia Montero" w:date="2025-11-03T12:10:00Z" w:id="4889">
              <w:r w:rsidR="00855EE5">
                <w:rPr>
                  <w:rFonts w:ascii="Times New Roman" w:hAnsi="Times New Roman" w:eastAsia="Times New Roman" w:cs="Times New Roman"/>
                  <w:sz w:val="16"/>
                  <w:szCs w:val="16"/>
                  <w:lang w:val="en-GB" w:eastAsia="nb-NO"/>
                </w:rPr>
                <w:t>2</w:t>
              </w:r>
            </w:ins>
            <w:del w:author="Carmen Garcia Montero" w:date="2025-11-03T12:10:00Z" w:id="4890">
              <w:r w:rsidRPr="00637C03" w:rsidDel="00855EE5">
                <w:rPr>
                  <w:rFonts w:ascii="Times New Roman" w:hAnsi="Times New Roman" w:eastAsia="Times New Roman" w:cs="Times New Roman"/>
                  <w:sz w:val="16"/>
                  <w:szCs w:val="16"/>
                  <w:lang w:val="en-GB" w:eastAsia="nb-NO"/>
                </w:rPr>
                <w:delText>6</w:delText>
              </w:r>
            </w:del>
            <w:r w:rsidRPr="00637C03">
              <w:rPr>
                <w:rFonts w:ascii="Times New Roman" w:hAnsi="Times New Roman" w:eastAsia="Times New Roman" w:cs="Times New Roman"/>
                <w:sz w:val="16"/>
                <w:szCs w:val="16"/>
                <w:lang w:val="en-GB" w:eastAsia="nb-NO"/>
              </w:rPr>
              <w:t>.4</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91">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A9228A" w:rsidRDefault="00A9228A" w14:paraId="4826728E" w14:textId="6E21F070">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Notify about </w:t>
            </w:r>
            <w:r w:rsidR="00422A77">
              <w:rPr>
                <w:rFonts w:ascii="Times New Roman" w:hAnsi="Times New Roman" w:eastAsia="Times New Roman" w:cs="Times New Roman"/>
                <w:sz w:val="16"/>
                <w:szCs w:val="16"/>
                <w:lang w:val="en-GB" w:eastAsia="nb-NO"/>
              </w:rPr>
              <w:t>SP</w:t>
            </w:r>
            <w:r w:rsidRPr="00B349A8">
              <w:rPr>
                <w:rFonts w:ascii="Times New Roman" w:hAnsi="Times New Roman" w:eastAsia="Times New Roman" w:cs="Times New Roman"/>
                <w:sz w:val="16"/>
                <w:szCs w:val="16"/>
                <w:lang w:val="en-GB" w:eastAsia="nb-NO"/>
              </w:rPr>
              <w:t xml:space="preserve">U </w:t>
            </w:r>
            <w:r w:rsidR="00422A77">
              <w:rPr>
                <w:rFonts w:ascii="Times New Roman" w:hAnsi="Times New Roman" w:eastAsia="Times New Roman" w:cs="Times New Roman"/>
                <w:sz w:val="16"/>
                <w:szCs w:val="16"/>
                <w:lang w:val="en-GB" w:eastAsia="nb-NO"/>
              </w:rPr>
              <w:t xml:space="preserve">or </w:t>
            </w:r>
            <w:r w:rsidRPr="00B349A8">
              <w:rPr>
                <w:rFonts w:ascii="Times New Roman" w:hAnsi="Times New Roman" w:eastAsia="Times New Roman" w:cs="Times New Roman"/>
                <w:sz w:val="16"/>
                <w:szCs w:val="16"/>
                <w:lang w:val="en-GB" w:eastAsia="nb-NO"/>
              </w:rPr>
              <w:t>SPG suspension</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92">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A9228A" w:rsidRDefault="00A9228A" w14:paraId="06058D61" w14:textId="77777777">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The SP module administrator notifies the service provider of the SPG or SPU about the suspension, including the reason for the suspension and which entity has initiated the suspension procedure.</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93">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7C03" w:rsidR="00A9228A" w:rsidRDefault="00A9228A" w14:paraId="1E0D62E9" w14:textId="57E72D3F">
            <w:pPr>
              <w:spacing w:after="0" w:line="240" w:lineRule="auto"/>
              <w:textAlignment w:val="baseline"/>
              <w:rPr>
                <w:rFonts w:ascii="Times New Roman" w:hAnsi="Times New Roman" w:eastAsia="Times New Roman" w:cs="Times New Roman"/>
                <w:sz w:val="16"/>
                <w:szCs w:val="16"/>
                <w:lang w:val="en-GB" w:eastAsia="nb-NO"/>
              </w:rPr>
            </w:pPr>
            <w:r w:rsidRPr="00637C03">
              <w:rPr>
                <w:rFonts w:ascii="Times New Roman" w:hAnsi="Times New Roman" w:eastAsia="Times New Roman" w:cs="Times New Roman"/>
                <w:sz w:val="16"/>
                <w:szCs w:val="16"/>
                <w:lang w:val="en-GB" w:eastAsia="nb-NO"/>
              </w:rPr>
              <w:t xml:space="preserve">SP Module </w:t>
            </w:r>
            <w:ins w:author="Carmen Garcia Montero" w:date="2025-10-14T12:01:00Z" w:id="4894">
              <w:r w:rsidR="00393B86">
                <w:rPr>
                  <w:rFonts w:ascii="Times New Roman" w:hAnsi="Times New Roman" w:eastAsia="Times New Roman" w:cs="Times New Roman"/>
                  <w:sz w:val="16"/>
                  <w:szCs w:val="16"/>
                  <w:lang w:val="en-GB" w:eastAsia="nb-NO"/>
                </w:rPr>
                <w:t>Administrator</w:t>
              </w:r>
            </w:ins>
            <w:del w:author="Carmen Garcia Montero" w:date="2025-10-14T12:01:00Z" w:id="4895">
              <w:r w:rsidRPr="00637C03">
                <w:rPr>
                  <w:rFonts w:ascii="Times New Roman" w:hAnsi="Times New Roman" w:eastAsia="Times New Roman" w:cs="Times New Roman"/>
                  <w:sz w:val="16"/>
                  <w:szCs w:val="16"/>
                  <w:lang w:val="en-GB" w:eastAsia="nb-NO"/>
                </w:rPr>
                <w:delText>Operator</w:delText>
              </w:r>
            </w:del>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896">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7C03" w:rsidR="00A9228A" w:rsidRDefault="00A9228A" w14:paraId="02983F9E" w14:textId="77777777">
            <w:pPr>
              <w:spacing w:after="0" w:line="240" w:lineRule="auto"/>
              <w:textAlignment w:val="baseline"/>
              <w:rPr>
                <w:rFonts w:ascii="Times New Roman" w:hAnsi="Times New Roman" w:eastAsia="Times New Roman" w:cs="Times New Roman"/>
                <w:sz w:val="16"/>
                <w:szCs w:val="16"/>
                <w:lang w:val="en-GB" w:eastAsia="nb-NO"/>
              </w:rPr>
            </w:pPr>
            <w:r w:rsidRPr="00637C03">
              <w:rPr>
                <w:rFonts w:ascii="Times New Roman" w:hAnsi="Times New Roman" w:eastAsia="Times New Roman" w:cs="Times New Roman"/>
                <w:sz w:val="16"/>
                <w:szCs w:val="16"/>
                <w:lang w:val="en-GB" w:eastAsia="nb-NO"/>
              </w:rPr>
              <w:t>Service Provider</w:t>
            </w:r>
          </w:p>
        </w:tc>
        <w:tc>
          <w:tcPr>
            <w:tcW w:w="1242"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4897">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B349A8" w:rsidR="00A9228A" w:rsidRDefault="00567F06" w14:paraId="25CD4201" w14:textId="6819B0AE">
            <w:pPr>
              <w:spacing w:after="0" w:line="240" w:lineRule="auto"/>
              <w:textAlignment w:val="baseline"/>
              <w:rPr>
                <w:rFonts w:ascii="Times New Roman" w:hAnsi="Times New Roman" w:eastAsia="Times New Roman" w:cs="Times New Roman"/>
                <w:sz w:val="16"/>
                <w:szCs w:val="16"/>
                <w:lang w:val="en-GB" w:eastAsia="nb-NO"/>
              </w:rPr>
            </w:pPr>
            <w:ins w:author="Carmen Garcia Montero" w:date="2025-11-03T15:38:00Z" w:id="4898">
              <w:r>
                <w:rPr>
                  <w:rFonts w:ascii="Times New Roman" w:hAnsi="Times New Roman" w:eastAsia="Times New Roman" w:cs="Times New Roman"/>
                  <w:sz w:val="16"/>
                  <w:szCs w:val="16"/>
                  <w:lang w:val="en-GB" w:eastAsia="nb-NO"/>
                </w:rPr>
                <w:t>B</w:t>
              </w:r>
            </w:ins>
            <w:del w:author="Carmen Garcia Montero" w:date="2025-11-03T15:11:00Z" w:id="4899">
              <w:r w:rsidDel="008C4B90" w:rsidR="00FF616C">
                <w:rPr>
                  <w:rFonts w:ascii="Times New Roman" w:hAnsi="Times New Roman" w:eastAsia="Times New Roman" w:cs="Times New Roman"/>
                  <w:sz w:val="16"/>
                  <w:szCs w:val="16"/>
                  <w:lang w:val="en-GB" w:eastAsia="nb-NO"/>
                </w:rPr>
                <w:delText>B</w:delText>
              </w:r>
            </w:del>
            <w:ins w:author="Carmen Garcia Montero" w:date="2025-11-03T15:11:00Z" w:id="4900">
              <w:r w:rsidR="009D58F9">
                <w:rPr>
                  <w:rFonts w:ascii="Times New Roman" w:hAnsi="Times New Roman" w:eastAsia="Times New Roman" w:cs="Times New Roman"/>
                  <w:sz w:val="16"/>
                  <w:szCs w:val="16"/>
                  <w:lang w:val="en-GB" w:eastAsia="nb-NO"/>
                </w:rPr>
                <w:t>E</w:t>
              </w:r>
            </w:ins>
            <w:del w:author="Carmen Garcia Montero" w:date="2025-11-03T15:11:00Z" w:id="4901">
              <w:r w:rsidDel="009D58F9" w:rsidR="00FF616C">
                <w:rPr>
                  <w:rFonts w:ascii="Times New Roman" w:hAnsi="Times New Roman" w:eastAsia="Times New Roman" w:cs="Times New Roman"/>
                  <w:sz w:val="16"/>
                  <w:szCs w:val="16"/>
                  <w:lang w:val="en-GB" w:eastAsia="nb-NO"/>
                </w:rPr>
                <w:delText>O</w:delText>
              </w:r>
            </w:del>
            <w:r w:rsidRPr="003F4AD1" w:rsidR="00A06ACA">
              <w:rPr>
                <w:rFonts w:ascii="Times New Roman" w:hAnsi="Times New Roman" w:eastAsia="Times New Roman" w:cs="Times New Roman"/>
                <w:sz w:val="16"/>
                <w:szCs w:val="16"/>
                <w:lang w:val="en-GB" w:eastAsia="nb-NO"/>
              </w:rPr>
              <w:t xml:space="preserve"> – SPU or SPG suspension notification</w:t>
            </w:r>
          </w:p>
        </w:tc>
      </w:tr>
      <w:tr w:rsidRPr="004749C7" w:rsidR="00A9228A" w:rsidTr="00DC45DC" w14:paraId="571A52A4" w14:textId="77777777">
        <w:trPr>
          <w:trHeight w:val="300"/>
          <w:trPrChange w:author="Fernando Dominguez" w:date="2025-09-12T14:02:00Z" w:id="4902">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4903">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637C03" w:rsidR="00A9228A" w:rsidRDefault="002D604F" w14:paraId="4E5AF77C" w14:textId="0E8856CE">
            <w:pPr>
              <w:spacing w:after="0" w:line="240" w:lineRule="auto"/>
              <w:textAlignment w:val="baseline"/>
              <w:rPr>
                <w:rFonts w:ascii="Times New Roman" w:hAnsi="Times New Roman" w:eastAsia="Times New Roman" w:cs="Times New Roman"/>
                <w:sz w:val="16"/>
                <w:szCs w:val="16"/>
                <w:highlight w:val="yellow"/>
                <w:lang w:val="en-GB" w:eastAsia="nb-NO"/>
              </w:rPr>
            </w:pPr>
            <w:r w:rsidRPr="00637C03">
              <w:rPr>
                <w:rFonts w:ascii="Times New Roman" w:hAnsi="Times New Roman" w:eastAsia="Times New Roman" w:cs="Times New Roman"/>
                <w:sz w:val="16"/>
                <w:szCs w:val="16"/>
                <w:lang w:val="en-GB" w:eastAsia="nb-NO"/>
              </w:rPr>
              <w:t>2</w:t>
            </w:r>
            <w:ins w:author="Carmen Garcia Montero" w:date="2025-11-03T12:10:00Z" w:id="4904">
              <w:r w:rsidR="00855EE5">
                <w:rPr>
                  <w:rFonts w:ascii="Times New Roman" w:hAnsi="Times New Roman" w:eastAsia="Times New Roman" w:cs="Times New Roman"/>
                  <w:sz w:val="16"/>
                  <w:szCs w:val="16"/>
                  <w:lang w:val="en-GB" w:eastAsia="nb-NO"/>
                </w:rPr>
                <w:t>2</w:t>
              </w:r>
            </w:ins>
            <w:del w:author="Carmen Garcia Montero" w:date="2025-11-03T12:10:00Z" w:id="4905">
              <w:r w:rsidRPr="00637C03" w:rsidDel="00855EE5">
                <w:rPr>
                  <w:rFonts w:ascii="Times New Roman" w:hAnsi="Times New Roman" w:eastAsia="Times New Roman" w:cs="Times New Roman"/>
                  <w:sz w:val="16"/>
                  <w:szCs w:val="16"/>
                  <w:lang w:val="en-GB" w:eastAsia="nb-NO"/>
                </w:rPr>
                <w:delText>6</w:delText>
              </w:r>
            </w:del>
            <w:r w:rsidRPr="00637C03">
              <w:rPr>
                <w:rFonts w:ascii="Times New Roman" w:hAnsi="Times New Roman" w:eastAsia="Times New Roman" w:cs="Times New Roman"/>
                <w:sz w:val="16"/>
                <w:szCs w:val="16"/>
                <w:lang w:val="en-GB" w:eastAsia="nb-NO"/>
              </w:rPr>
              <w:t>.5</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06">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A9228A" w:rsidRDefault="00A9228A" w14:paraId="12D53235" w14:textId="2896C81B">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Notify about updated </w:t>
            </w:r>
            <w:r w:rsidR="00422A77">
              <w:rPr>
                <w:rFonts w:ascii="Times New Roman" w:hAnsi="Times New Roman" w:eastAsia="Times New Roman" w:cs="Times New Roman"/>
                <w:sz w:val="16"/>
                <w:szCs w:val="16"/>
                <w:lang w:val="en-GB" w:eastAsia="nb-NO"/>
              </w:rPr>
              <w:t xml:space="preserve">SPU or </w:t>
            </w:r>
            <w:r w:rsidRPr="00B349A8">
              <w:rPr>
                <w:rFonts w:ascii="Times New Roman" w:hAnsi="Times New Roman" w:eastAsia="Times New Roman" w:cs="Times New Roman"/>
                <w:sz w:val="16"/>
                <w:szCs w:val="16"/>
                <w:lang w:val="en-GB" w:eastAsia="nb-NO"/>
              </w:rPr>
              <w:t>SPG information</w:t>
            </w:r>
            <w:r w:rsidR="00892923">
              <w:rPr>
                <w:rFonts w:ascii="Times New Roman" w:hAnsi="Times New Roman" w:eastAsia="Times New Roman" w:cs="Times New Roman"/>
                <w:sz w:val="16"/>
                <w:szCs w:val="16"/>
                <w:lang w:val="en-GB" w:eastAsia="nb-NO"/>
              </w:rPr>
              <w:t xml:space="preserve"> to entitled parties</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07">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A9228A" w:rsidRDefault="00A9228A" w14:paraId="17F3CCC9" w14:textId="77777777">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The SP module administrator notifies entitled parties about the updated status of the SPG or SPU.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08">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637C03" w:rsidR="00A9228A" w:rsidRDefault="00A9228A" w14:paraId="7F03F0F7" w14:textId="2C6CB912">
            <w:pPr>
              <w:spacing w:after="0" w:line="240" w:lineRule="auto"/>
              <w:textAlignment w:val="baseline"/>
              <w:rPr>
                <w:rFonts w:ascii="Times New Roman" w:hAnsi="Times New Roman" w:eastAsia="Times New Roman" w:cs="Times New Roman"/>
                <w:sz w:val="16"/>
                <w:szCs w:val="16"/>
                <w:lang w:val="en-GB" w:eastAsia="nb-NO"/>
              </w:rPr>
            </w:pPr>
            <w:r w:rsidRPr="00637C03">
              <w:rPr>
                <w:rFonts w:ascii="Times New Roman" w:hAnsi="Times New Roman" w:eastAsia="Times New Roman" w:cs="Times New Roman"/>
                <w:sz w:val="16"/>
                <w:szCs w:val="16"/>
                <w:lang w:val="en-GB" w:eastAsia="nb-NO"/>
              </w:rPr>
              <w:t xml:space="preserve">SP Module </w:t>
            </w:r>
            <w:ins w:author="Carmen Garcia Montero" w:date="2025-10-14T12:01:00Z" w:id="4909">
              <w:r w:rsidR="00393B86">
                <w:rPr>
                  <w:rFonts w:ascii="Times New Roman" w:hAnsi="Times New Roman" w:eastAsia="Times New Roman" w:cs="Times New Roman"/>
                  <w:sz w:val="16"/>
                  <w:szCs w:val="16"/>
                  <w:lang w:val="en-GB" w:eastAsia="nb-NO"/>
                </w:rPr>
                <w:t>Administrator</w:t>
              </w:r>
            </w:ins>
            <w:del w:author="Carmen Garcia Montero" w:date="2025-10-14T12:01:00Z" w:id="4910">
              <w:r w:rsidRPr="00637C03">
                <w:rPr>
                  <w:rFonts w:ascii="Times New Roman" w:hAnsi="Times New Roman" w:eastAsia="Times New Roman" w:cs="Times New Roman"/>
                  <w:sz w:val="16"/>
                  <w:szCs w:val="16"/>
                  <w:lang w:val="en-GB" w:eastAsia="nb-NO"/>
                </w:rPr>
                <w:delText>Operator</w:delText>
              </w:r>
            </w:del>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11">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DD5BFE" w:rsidR="00A9228A" w:rsidRDefault="00A9228A" w14:paraId="55402B8A" w14:textId="28E7FD7B">
            <w:pPr>
              <w:spacing w:after="0" w:line="240" w:lineRule="auto"/>
              <w:textAlignment w:val="baseline"/>
              <w:rPr>
                <w:rFonts w:ascii="Times New Roman" w:hAnsi="Times New Roman" w:eastAsia="Times New Roman" w:cs="Times New Roman"/>
                <w:sz w:val="16"/>
                <w:szCs w:val="16"/>
                <w:lang w:val="en-GB" w:eastAsia="nb-NO"/>
              </w:rPr>
            </w:pPr>
            <w:r w:rsidRPr="00DD5BFE">
              <w:rPr>
                <w:rFonts w:ascii="Times New Roman" w:hAnsi="Times New Roman" w:eastAsia="Times New Roman" w:cs="Times New Roman"/>
                <w:sz w:val="16"/>
                <w:szCs w:val="16"/>
                <w:lang w:val="en-GB" w:eastAsia="nb-NO"/>
              </w:rPr>
              <w:t xml:space="preserve">Entitled </w:t>
            </w:r>
            <w:r w:rsidRPr="00637C03" w:rsidR="006742AF">
              <w:rPr>
                <w:rFonts w:ascii="Times New Roman" w:hAnsi="Times New Roman" w:eastAsia="Times New Roman" w:cs="Times New Roman"/>
                <w:sz w:val="16"/>
                <w:szCs w:val="16"/>
                <w:lang w:val="en-GB" w:eastAsia="nb-NO"/>
              </w:rPr>
              <w:t>party</w:t>
            </w:r>
          </w:p>
        </w:tc>
        <w:tc>
          <w:tcPr>
            <w:tcW w:w="1242"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4912">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B349A8" w:rsidR="00A9228A" w:rsidRDefault="00567F06" w14:paraId="19D3380F" w14:textId="40063D3A">
            <w:pPr>
              <w:spacing w:after="0" w:line="240" w:lineRule="auto"/>
              <w:textAlignment w:val="baseline"/>
              <w:rPr>
                <w:rFonts w:ascii="Times New Roman" w:hAnsi="Times New Roman" w:eastAsia="Times New Roman" w:cs="Times New Roman"/>
                <w:sz w:val="16"/>
                <w:szCs w:val="16"/>
                <w:lang w:val="en-GB" w:eastAsia="nb-NO"/>
              </w:rPr>
            </w:pPr>
            <w:ins w:author="Carmen Garcia Montero" w:date="2025-11-03T15:38:00Z" w:id="4913">
              <w:r>
                <w:rPr>
                  <w:rFonts w:ascii="Times New Roman" w:hAnsi="Times New Roman" w:eastAsia="Times New Roman" w:cs="Times New Roman"/>
                  <w:sz w:val="16"/>
                  <w:szCs w:val="16"/>
                  <w:lang w:val="en-GB" w:eastAsia="nb-NO"/>
                </w:rPr>
                <w:t>B</w:t>
              </w:r>
            </w:ins>
            <w:del w:author="Carmen Garcia Montero" w:date="2025-11-03T15:11:00Z" w:id="4914">
              <w:r w:rsidDel="008C4B90" w:rsidR="00FF616C">
                <w:rPr>
                  <w:rFonts w:ascii="Times New Roman" w:hAnsi="Times New Roman" w:eastAsia="Times New Roman" w:cs="Times New Roman"/>
                  <w:sz w:val="16"/>
                  <w:szCs w:val="16"/>
                  <w:lang w:val="en-GB" w:eastAsia="nb-NO"/>
                </w:rPr>
                <w:delText>B</w:delText>
              </w:r>
            </w:del>
            <w:ins w:author="Carmen Garcia Montero" w:date="2025-11-03T15:11:00Z" w:id="4915">
              <w:r w:rsidR="009D58F9">
                <w:rPr>
                  <w:rFonts w:ascii="Times New Roman" w:hAnsi="Times New Roman" w:eastAsia="Times New Roman" w:cs="Times New Roman"/>
                  <w:sz w:val="16"/>
                  <w:szCs w:val="16"/>
                  <w:lang w:val="en-GB" w:eastAsia="nb-NO"/>
                </w:rPr>
                <w:t>E</w:t>
              </w:r>
            </w:ins>
            <w:del w:author="Carmen Garcia Montero" w:date="2025-11-03T15:11:00Z" w:id="4916">
              <w:r w:rsidDel="009D58F9" w:rsidR="00FF616C">
                <w:rPr>
                  <w:rFonts w:ascii="Times New Roman" w:hAnsi="Times New Roman" w:eastAsia="Times New Roman" w:cs="Times New Roman"/>
                  <w:sz w:val="16"/>
                  <w:szCs w:val="16"/>
                  <w:lang w:val="en-GB" w:eastAsia="nb-NO"/>
                </w:rPr>
                <w:delText>O</w:delText>
              </w:r>
            </w:del>
            <w:r w:rsidRPr="003F4AD1" w:rsidR="00A06ACA">
              <w:rPr>
                <w:rFonts w:ascii="Times New Roman" w:hAnsi="Times New Roman" w:eastAsia="Times New Roman" w:cs="Times New Roman"/>
                <w:sz w:val="16"/>
                <w:szCs w:val="16"/>
                <w:lang w:val="en-GB" w:eastAsia="nb-NO"/>
              </w:rPr>
              <w:t xml:space="preserve"> – SPU or SPG suspension notification</w:t>
            </w:r>
          </w:p>
        </w:tc>
      </w:tr>
    </w:tbl>
    <w:p w:rsidRPr="00117039" w:rsidR="00DC45DC" w:rsidP="00DC45DC" w:rsidRDefault="00DC45DC" w14:paraId="4D49EE28" w14:textId="313B5613">
      <w:pPr>
        <w:keepNext/>
        <w:spacing w:line="276" w:lineRule="auto"/>
        <w:rPr>
          <w:ins w:author="Carmen Garcia Montero" w:date="2025-10-14T12:01:00Z" w:id="4917"/>
          <w:rFonts w:ascii="Times New Roman" w:hAnsi="Times New Roman" w:cs="Times New Roman"/>
          <w:lang w:val="en-GB"/>
        </w:rPr>
      </w:pPr>
      <w:ins w:author="Carmen Garcia Montero" w:date="2025-10-14T12:01:00Z" w:id="4918">
        <w:r w:rsidRPr="00EB5A57">
          <w:rPr>
            <w:rFonts w:ascii="Times New Roman" w:hAnsi="Times New Roman" w:cs="Times New Roman"/>
            <w:lang w:val="en-GB"/>
          </w:rPr>
          <w:t xml:space="preserve">Diagram </w:t>
        </w:r>
        <w:r>
          <w:rPr>
            <w:rFonts w:ascii="Times New Roman" w:hAnsi="Times New Roman" w:cs="Times New Roman"/>
            <w:lang w:val="en-GB"/>
          </w:rPr>
          <w:t>2</w:t>
        </w:r>
      </w:ins>
      <w:ins w:author="Carmen Garcia Montero" w:date="2025-11-03T12:10:00Z" w:id="4919">
        <w:r w:rsidR="00855EE5">
          <w:rPr>
            <w:rFonts w:ascii="Times New Roman" w:hAnsi="Times New Roman" w:cs="Times New Roman"/>
            <w:lang w:val="en-GB"/>
          </w:rPr>
          <w:t>2</w:t>
        </w:r>
      </w:ins>
      <w:ins w:author="Carmen Garcia Montero" w:date="2025-10-14T12:01:00Z" w:id="4920">
        <w:r w:rsidRPr="00EB5A57">
          <w:rPr>
            <w:rFonts w:ascii="Times New Roman" w:hAnsi="Times New Roman" w:cs="Times New Roman"/>
            <w:lang w:val="en-GB"/>
          </w:rPr>
          <w:t xml:space="preserve"> – Procedure ‘</w:t>
        </w:r>
        <w:r w:rsidRPr="00C23337">
          <w:rPr>
            <w:rFonts w:ascii="Times New Roman" w:hAnsi="Times New Roman" w:cs="Times New Roman"/>
            <w:lang w:val="en-GB"/>
          </w:rPr>
          <w:t>SPU or SPG suspension</w:t>
        </w:r>
        <w:r>
          <w:rPr>
            <w:rFonts w:ascii="Times New Roman" w:hAnsi="Times New Roman" w:cs="Times New Roman"/>
            <w:lang w:val="en-GB"/>
          </w:rPr>
          <w:t>’</w:t>
        </w:r>
        <w:r w:rsidRPr="00EB5A57">
          <w:rPr>
            <w:rFonts w:ascii="Times New Roman" w:hAnsi="Times New Roman" w:cs="Times New Roman"/>
            <w:lang w:val="en-GB"/>
          </w:rPr>
          <w:t>.</w:t>
        </w:r>
      </w:ins>
    </w:p>
    <w:p w:rsidRPr="00117039" w:rsidR="00DC45DC" w:rsidP="00DC45DC" w:rsidRDefault="00DC45DC" w14:paraId="2842417C" w14:textId="77777777">
      <w:pPr>
        <w:spacing w:line="276" w:lineRule="auto"/>
        <w:rPr>
          <w:ins w:author="Carmen Garcia Montero" w:date="2025-10-14T12:01:00Z" w:id="4921"/>
          <w:rFonts w:ascii="Times New Roman" w:hAnsi="Times New Roman" w:cs="Times New Roman"/>
          <w:lang w:val="en-GB"/>
        </w:rPr>
      </w:pPr>
      <w:ins w:author="Carmen Garcia Montero" w:date="2025-10-14T12:01:00Z" w:id="4922">
        <w:r>
          <w:rPr>
            <w:noProof/>
          </w:rPr>
          <w:drawing>
            <wp:inline distT="0" distB="0" distL="0" distR="0" wp14:anchorId="10D6FA6E" wp14:editId="22521346">
              <wp:extent cx="5760720" cy="4279900"/>
              <wp:effectExtent l="0" t="0" r="0" b="6350"/>
              <wp:docPr id="197484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48192" name=""/>
                      <pic:cNvPicPr/>
                    </pic:nvPicPr>
                    <pic:blipFill>
                      <a:blip r:embed="rId46"/>
                      <a:stretch>
                        <a:fillRect/>
                      </a:stretch>
                    </pic:blipFill>
                    <pic:spPr>
                      <a:xfrm>
                        <a:off x="0" y="0"/>
                        <a:ext cx="5760720" cy="4279900"/>
                      </a:xfrm>
                      <a:prstGeom prst="rect">
                        <a:avLst/>
                      </a:prstGeom>
                    </pic:spPr>
                  </pic:pic>
                </a:graphicData>
              </a:graphic>
            </wp:inline>
          </w:drawing>
        </w:r>
      </w:ins>
    </w:p>
    <w:p w:rsidRPr="00117039" w:rsidR="00784C27" w:rsidP="00784C27" w:rsidRDefault="00784C27" w14:paraId="3C119ABD" w14:textId="77777777">
      <w:pPr>
        <w:spacing w:line="276" w:lineRule="auto"/>
        <w:rPr>
          <w:rFonts w:ascii="Times New Roman" w:hAnsi="Times New Roman" w:cs="Times New Roman"/>
          <w:lang w:val="en-GB"/>
        </w:rPr>
      </w:pPr>
    </w:p>
    <w:p w:rsidRPr="00117039" w:rsidR="00B02920" w:rsidP="00784C27" w:rsidRDefault="00B02920" w14:paraId="7CD552C8" w14:textId="3A2E2C70">
      <w:pPr>
        <w:spacing w:line="276" w:lineRule="auto"/>
        <w:rPr>
          <w:rFonts w:ascii="Times New Roman" w:hAnsi="Times New Roman" w:cs="Times New Roman"/>
          <w:lang w:val="en-GB"/>
        </w:rPr>
      </w:pPr>
      <w:del w:author="Carmen Garcia Montero" w:date="2025-10-14T12:01:00Z" w:id="4923">
        <w:r w:rsidRPr="00117039">
          <w:rPr>
            <w:noProof/>
            <w:lang w:val="en-GB"/>
          </w:rPr>
          <w:drawing>
            <wp:inline distT="0" distB="0" distL="0" distR="0" wp14:anchorId="43052C2F" wp14:editId="610447EC">
              <wp:extent cx="5760720" cy="4279900"/>
              <wp:effectExtent l="0" t="0" r="0" b="6350"/>
              <wp:docPr id="1839514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14279" name="Picture 1" descr="A screenshot of a computer&#10;&#10;Description automatically generated"/>
                      <pic:cNvPicPr/>
                    </pic:nvPicPr>
                    <pic:blipFill>
                      <a:blip r:embed="rId47"/>
                      <a:stretch>
                        <a:fillRect/>
                      </a:stretch>
                    </pic:blipFill>
                    <pic:spPr>
                      <a:xfrm>
                        <a:off x="0" y="0"/>
                        <a:ext cx="5760720" cy="4279900"/>
                      </a:xfrm>
                      <a:prstGeom prst="rect">
                        <a:avLst/>
                      </a:prstGeom>
                    </pic:spPr>
                  </pic:pic>
                </a:graphicData>
              </a:graphic>
            </wp:inline>
          </w:drawing>
        </w:r>
      </w:del>
    </w:p>
    <w:tbl>
      <w:tblPr>
        <w:tblW w:w="9014" w:type="dxa"/>
        <w:tblBorders>
          <w:top w:val="outset" w:color="auto" w:sz="6" w:space="0"/>
          <w:left w:val="outset" w:color="auto" w:sz="6" w:space="0"/>
          <w:bottom w:val="outset" w:color="auto" w:sz="6" w:space="0"/>
          <w:right w:val="outset" w:color="auto" w:sz="6" w:space="0"/>
        </w:tblBorders>
        <w:tblLayout w:type="fixed"/>
        <w:tblLook w:val="04A0" w:firstRow="1" w:lastRow="0" w:firstColumn="1" w:lastColumn="0" w:noHBand="0" w:noVBand="1"/>
        <w:tblPrChange w:author="Fernando Dominguez" w:date="2025-09-12T14:02:00Z" w:id="4924">
          <w:tblPr>
            <w:tblW w:w="895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PrChange>
      </w:tblPr>
      <w:tblGrid>
        <w:gridCol w:w="686"/>
        <w:gridCol w:w="1570"/>
        <w:gridCol w:w="2880"/>
        <w:gridCol w:w="1315"/>
        <w:gridCol w:w="1321"/>
        <w:gridCol w:w="1242"/>
        <w:tblGridChange w:id="4925">
          <w:tblGrid>
            <w:gridCol w:w="675"/>
            <w:gridCol w:w="11"/>
            <w:gridCol w:w="1549"/>
            <w:gridCol w:w="21"/>
            <w:gridCol w:w="2859"/>
            <w:gridCol w:w="21"/>
            <w:gridCol w:w="1284"/>
            <w:gridCol w:w="31"/>
            <w:gridCol w:w="1274"/>
            <w:gridCol w:w="47"/>
            <w:gridCol w:w="1183"/>
            <w:gridCol w:w="59"/>
          </w:tblGrid>
        </w:tblGridChange>
      </w:tblGrid>
      <w:tr w:rsidRPr="00FF1E94" w:rsidR="00014D8A" w:rsidTr="006B2F01" w14:paraId="598AC8DE" w14:textId="77777777">
        <w:trPr>
          <w:trHeight w:val="300"/>
          <w:trPrChange w:author="Fernando Dominguez" w:date="2025-09-12T14:02:00Z" w:id="4926">
            <w:trPr>
              <w:gridAfter w:val="0"/>
              <w:trHeight w:val="300"/>
            </w:trPr>
          </w:trPrChange>
        </w:trPr>
        <w:tc>
          <w:tcPr>
            <w:tcW w:w="9014"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vAlign w:val="center"/>
            <w:tcPrChange w:author="Fernando Dominguez" w:date="2025-09-12T14:02:00Z" w:id="4927">
              <w:tcPr>
                <w:tcW w:w="8955" w:type="dxa"/>
                <w:gridSpan w:val="11"/>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tcPr>
            </w:tcPrChange>
          </w:tcPr>
          <w:p w:rsidRPr="00117039" w:rsidR="00014D8A" w:rsidRDefault="00014D8A" w14:paraId="03C5E264" w14:textId="6D4E85C3">
            <w:pPr>
              <w:spacing w:after="0" w:line="240" w:lineRule="auto"/>
              <w:jc w:val="center"/>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bCs/>
                <w:i/>
                <w:iCs/>
                <w:sz w:val="16"/>
                <w:szCs w:val="16"/>
                <w:lang w:val="en-GB" w:eastAsia="nb-NO"/>
              </w:rPr>
              <w:t>Table III.</w:t>
            </w:r>
            <w:r w:rsidRPr="000B1E31" w:rsidR="00A86E4F">
              <w:rPr>
                <w:rFonts w:ascii="Times New Roman" w:hAnsi="Times New Roman" w:eastAsia="Times New Roman" w:cs="Times New Roman"/>
                <w:b/>
                <w:bCs/>
                <w:i/>
                <w:iCs/>
                <w:sz w:val="16"/>
                <w:szCs w:val="16"/>
                <w:lang w:val="en-GB" w:eastAsia="nb-NO"/>
              </w:rPr>
              <w:t>2</w:t>
            </w:r>
            <w:ins w:author="Carmen Garcia Montero" w:date="2025-11-03T12:10:00Z" w:id="4928">
              <w:r w:rsidR="00855EE5">
                <w:rPr>
                  <w:rFonts w:ascii="Times New Roman" w:hAnsi="Times New Roman" w:eastAsia="Times New Roman" w:cs="Times New Roman"/>
                  <w:b/>
                  <w:bCs/>
                  <w:i/>
                  <w:iCs/>
                  <w:sz w:val="16"/>
                  <w:szCs w:val="16"/>
                  <w:lang w:val="en-GB" w:eastAsia="nb-NO"/>
                </w:rPr>
                <w:t>3</w:t>
              </w:r>
            </w:ins>
            <w:del w:author="Carmen Garcia Montero" w:date="2025-11-03T12:10:00Z" w:id="4929">
              <w:r w:rsidRPr="000B1E31" w:rsidDel="00855EE5" w:rsidR="00A86E4F">
                <w:rPr>
                  <w:rFonts w:ascii="Times New Roman" w:hAnsi="Times New Roman" w:eastAsia="Times New Roman" w:cs="Times New Roman"/>
                  <w:b/>
                  <w:bCs/>
                  <w:i/>
                  <w:iCs/>
                  <w:sz w:val="16"/>
                  <w:szCs w:val="16"/>
                  <w:lang w:val="en-GB" w:eastAsia="nb-NO"/>
                </w:rPr>
                <w:delText>7</w:delText>
              </w:r>
            </w:del>
            <w:r>
              <w:rPr>
                <w:rFonts w:ascii="Times New Roman" w:hAnsi="Times New Roman" w:eastAsia="Times New Roman" w:cs="Times New Roman"/>
                <w:b/>
                <w:bCs/>
                <w:i/>
                <w:iCs/>
                <w:sz w:val="16"/>
                <w:szCs w:val="16"/>
                <w:lang w:val="en-GB" w:eastAsia="nb-NO"/>
              </w:rPr>
              <w:t xml:space="preserve"> – Procedure </w:t>
            </w:r>
            <w:r w:rsidRPr="000B1E31" w:rsidR="00A86E4F">
              <w:rPr>
                <w:rFonts w:ascii="Times New Roman" w:hAnsi="Times New Roman" w:eastAsia="Times New Roman" w:cs="Times New Roman"/>
                <w:b/>
                <w:bCs/>
                <w:i/>
                <w:iCs/>
                <w:sz w:val="16"/>
                <w:szCs w:val="16"/>
                <w:lang w:val="en-GB" w:eastAsia="nb-NO"/>
              </w:rPr>
              <w:t>2</w:t>
            </w:r>
            <w:ins w:author="Carmen Garcia Montero" w:date="2025-11-03T12:10:00Z" w:id="4930">
              <w:r w:rsidR="00855EE5">
                <w:rPr>
                  <w:rFonts w:ascii="Times New Roman" w:hAnsi="Times New Roman" w:eastAsia="Times New Roman" w:cs="Times New Roman"/>
                  <w:b/>
                  <w:bCs/>
                  <w:i/>
                  <w:iCs/>
                  <w:sz w:val="16"/>
                  <w:szCs w:val="16"/>
                  <w:lang w:val="en-GB" w:eastAsia="nb-NO"/>
                </w:rPr>
                <w:t>3</w:t>
              </w:r>
            </w:ins>
            <w:del w:author="Carmen Garcia Montero" w:date="2025-11-03T12:10:00Z" w:id="4931">
              <w:r w:rsidRPr="000B1E31" w:rsidDel="00855EE5" w:rsidR="00A86E4F">
                <w:rPr>
                  <w:rFonts w:ascii="Times New Roman" w:hAnsi="Times New Roman" w:eastAsia="Times New Roman" w:cs="Times New Roman"/>
                  <w:b/>
                  <w:bCs/>
                  <w:i/>
                  <w:iCs/>
                  <w:sz w:val="16"/>
                  <w:szCs w:val="16"/>
                  <w:lang w:val="en-GB" w:eastAsia="nb-NO"/>
                </w:rPr>
                <w:delText>7</w:delText>
              </w:r>
            </w:del>
          </w:p>
        </w:tc>
      </w:tr>
      <w:tr w:rsidRPr="004749C7" w:rsidR="00014D8A" w:rsidTr="006B2F01" w14:paraId="171AC228" w14:textId="77777777">
        <w:trPr>
          <w:trHeight w:val="300"/>
          <w:trPrChange w:author="Fernando Dominguez" w:date="2025-09-12T14:02:00Z" w:id="4932">
            <w:trPr>
              <w:gridAfter w:val="0"/>
              <w:trHeight w:val="300"/>
            </w:trPr>
          </w:trPrChange>
        </w:trPr>
        <w:tc>
          <w:tcPr>
            <w:tcW w:w="2256"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Change w:author="Fernando Dominguez" w:date="2025-09-12T14:02:00Z" w:id="4933">
              <w:tcPr>
                <w:tcW w:w="2235" w:type="dxa"/>
                <w:gridSpan w:val="3"/>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tcPr>
            </w:tcPrChange>
          </w:tcPr>
          <w:p w:rsidRPr="00117039" w:rsidR="00014D8A" w:rsidP="00117039" w:rsidRDefault="00014D8A" w14:paraId="3C48C720" w14:textId="4EFD0BBF">
            <w:pPr>
              <w:spacing w:after="0" w:line="240" w:lineRule="auto"/>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bCs/>
                <w:i/>
                <w:iCs/>
                <w:sz w:val="16"/>
                <w:szCs w:val="16"/>
                <w:lang w:val="en-GB" w:eastAsia="nb-NO"/>
              </w:rPr>
              <w:t>Procedure name</w:t>
            </w:r>
          </w:p>
        </w:tc>
        <w:tc>
          <w:tcPr>
            <w:tcW w:w="6758" w:type="dxa"/>
            <w:gridSpan w:val="4"/>
            <w:tcBorders>
              <w:top w:val="single" w:color="000000" w:themeColor="text1" w:sz="6" w:space="0"/>
              <w:left w:val="single" w:color="000000" w:themeColor="text1" w:sz="6" w:space="0"/>
              <w:bottom w:val="single" w:color="000000" w:themeColor="text1" w:sz="6" w:space="0"/>
              <w:right w:val="single" w:color="auto" w:sz="6" w:space="0"/>
            </w:tcBorders>
            <w:vAlign w:val="center"/>
            <w:tcPrChange w:author="Fernando Dominguez" w:date="2025-09-12T14:02:00Z" w:id="4934">
              <w:tcPr>
                <w:tcW w:w="6720" w:type="dxa"/>
                <w:gridSpan w:val="8"/>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17039" w:rsidR="00014D8A" w:rsidRDefault="0007413C" w14:paraId="4F0BE9F2" w14:textId="7089A6DA">
            <w:pPr>
              <w:pStyle w:val="Caption"/>
              <w:keepNext/>
              <w:rPr>
                <w:rFonts w:ascii="Times New Roman" w:hAnsi="Times New Roman" w:eastAsia="Calibri" w:cs="Times New Roman"/>
                <w:color w:val="auto"/>
                <w:sz w:val="16"/>
                <w:szCs w:val="16"/>
                <w:lang w:val="en-GB" w:eastAsia="zh-CN" w:bidi="hi-IN"/>
              </w:rPr>
              <w:pPrChange w:author="Fernando Dominguez" w:date="2025-10-20T11:58:00Z" w:id="4935">
                <w:pPr>
                  <w:pStyle w:val="Caption"/>
                  <w:keepNext/>
                  <w:spacing w:after="0"/>
                </w:pPr>
              </w:pPrChange>
            </w:pPr>
            <w:bookmarkStart w:name="_Toc212680700" w:id="4936"/>
            <w:ins w:author="Fernando Dominguez" w:date="2025-10-20T10:57:00Z" w:id="4937">
              <w:r w:rsidRPr="007943A2">
                <w:rPr>
                  <w:lang w:val="en-GB"/>
                  <w:rPrChange w:author="Fernando Dominguez" w:date="2025-11-03T09:17:00Z" w:id="4938">
                    <w:rPr/>
                  </w:rPrChange>
                </w:rPr>
                <w:t xml:space="preserve">Table </w:t>
              </w:r>
              <w:r>
                <w:fldChar w:fldCharType="begin"/>
              </w:r>
              <w:r w:rsidRPr="007943A2">
                <w:rPr>
                  <w:lang w:val="en-GB"/>
                  <w:rPrChange w:author="Fernando Dominguez" w:date="2025-11-03T09:17:00Z" w:id="4939">
                    <w:rPr/>
                  </w:rPrChange>
                </w:rPr>
                <w:instrText xml:space="preserve"> SEQ Table \* ARABIC </w:instrText>
              </w:r>
            </w:ins>
            <w:r>
              <w:fldChar w:fldCharType="separate"/>
            </w:r>
            <w:ins w:author="Fernando Dominguez" w:date="2025-10-20T10:57:00Z" w:id="4940">
              <w:r w:rsidRPr="007943A2">
                <w:rPr>
                  <w:lang w:val="en-GB"/>
                  <w:rPrChange w:author="Fernando Dominguez" w:date="2025-11-03T09:17:00Z" w:id="4941">
                    <w:rPr>
                      <w:noProof/>
                    </w:rPr>
                  </w:rPrChange>
                </w:rPr>
                <w:t>29</w:t>
              </w:r>
              <w:r>
                <w:fldChar w:fldCharType="end"/>
              </w:r>
              <w:r w:rsidRPr="007943A2">
                <w:rPr>
                  <w:lang w:val="en-GB"/>
                  <w:rPrChange w:author="Fernando Dominguez" w:date="2025-11-03T09:17:00Z" w:id="4942">
                    <w:rPr/>
                  </w:rPrChange>
                </w:rPr>
                <w:t xml:space="preserve"> </w:t>
              </w:r>
            </w:ins>
            <w:r w:rsidRPr="00117039" w:rsidR="00014D8A">
              <w:rPr>
                <w:rFonts w:ascii="Times New Roman" w:hAnsi="Times New Roman" w:eastAsia="Calibri" w:cs="Times New Roman"/>
                <w:color w:val="auto"/>
                <w:sz w:val="16"/>
                <w:szCs w:val="16"/>
                <w:lang w:val="en-GB" w:eastAsia="zh-CN" w:bidi="hi-IN"/>
              </w:rPr>
              <w:t xml:space="preserve">SPU or SPG </w:t>
            </w:r>
            <w:r w:rsidRPr="00117039" w:rsidR="00ED69C8">
              <w:rPr>
                <w:rFonts w:ascii="Times New Roman" w:hAnsi="Times New Roman" w:eastAsia="Calibri" w:cs="Times New Roman"/>
                <w:color w:val="auto"/>
                <w:sz w:val="16"/>
                <w:szCs w:val="16"/>
                <w:lang w:val="en-GB" w:eastAsia="zh-CN" w:bidi="hi-IN"/>
              </w:rPr>
              <w:t>re-activation</w:t>
            </w:r>
            <w:bookmarkEnd w:id="4936"/>
          </w:p>
        </w:tc>
      </w:tr>
      <w:tr w:rsidR="00014D8A" w:rsidTr="006B2F01" w14:paraId="78DF265E" w14:textId="77777777">
        <w:tblPrEx>
          <w:tblCellMar>
            <w:left w:w="0" w:type="dxa"/>
            <w:right w:w="0" w:type="dxa"/>
          </w:tblCellMar>
        </w:tblPrEx>
        <w:trPr>
          <w:trHeight w:val="300"/>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
          <w:p w:rsidRPr="00117039" w:rsidR="00014D8A" w:rsidP="00117039" w:rsidRDefault="00014D8A" w14:paraId="789738D1" w14:textId="0C3C521F">
            <w:pPr>
              <w:spacing w:after="0" w:line="240" w:lineRule="auto"/>
              <w:jc w:val="center"/>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bCs/>
                <w:i/>
                <w:iCs/>
                <w:sz w:val="16"/>
                <w:szCs w:val="16"/>
                <w:lang w:val="en-GB" w:eastAsia="nb-NO"/>
              </w:rPr>
              <w:t>Step No.</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
          <w:p w:rsidRPr="00117039" w:rsidR="00014D8A" w:rsidP="00117039" w:rsidRDefault="00014D8A" w14:paraId="5C6BA448" w14:textId="01272CEF">
            <w:pPr>
              <w:spacing w:after="0" w:line="240" w:lineRule="auto"/>
              <w:jc w:val="center"/>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bCs/>
                <w:i/>
                <w:iCs/>
                <w:sz w:val="16"/>
                <w:szCs w:val="16"/>
                <w:lang w:val="en-GB" w:eastAsia="nb-NO"/>
              </w:rPr>
              <w:t>Step</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
          <w:p w:rsidRPr="00117039" w:rsidR="00014D8A" w:rsidP="00117039" w:rsidRDefault="00014D8A" w14:paraId="288A4FD3" w14:textId="56F36CBE">
            <w:pPr>
              <w:spacing w:after="0" w:line="240" w:lineRule="auto"/>
              <w:jc w:val="center"/>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bCs/>
                <w:i/>
                <w:iCs/>
                <w:sz w:val="16"/>
                <w:szCs w:val="16"/>
                <w:lang w:val="en-GB" w:eastAsia="nb-NO"/>
              </w:rPr>
              <w:t>Step description</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
          <w:p w:rsidRPr="00117039" w:rsidR="00014D8A" w:rsidP="00117039" w:rsidRDefault="00014D8A" w14:paraId="5D251A2E" w14:textId="539F9D66">
            <w:pPr>
              <w:spacing w:after="0" w:line="240" w:lineRule="auto"/>
              <w:jc w:val="center"/>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bCs/>
                <w:i/>
                <w:iCs/>
                <w:sz w:val="16"/>
                <w:szCs w:val="16"/>
                <w:lang w:val="en-GB" w:eastAsia="nb-NO"/>
              </w:rPr>
              <w:t>Information producer (actor)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tcPr>
          <w:p w:rsidRPr="00117039" w:rsidR="00014D8A" w:rsidP="00117039" w:rsidRDefault="00014D8A" w14:paraId="736A5051" w14:textId="2D663855">
            <w:pPr>
              <w:spacing w:after="0" w:line="240" w:lineRule="auto"/>
              <w:jc w:val="center"/>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bCs/>
                <w:i/>
                <w:iCs/>
                <w:sz w:val="16"/>
                <w:szCs w:val="16"/>
                <w:lang w:val="en-GB" w:eastAsia="nb-NO"/>
              </w:rPr>
              <w:t>Information receiver (actor)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tcPr>
          <w:p w:rsidRPr="00117039" w:rsidR="00014D8A" w:rsidP="00117039" w:rsidRDefault="00014D8A" w14:paraId="50982C0F" w14:textId="458BEC65">
            <w:pPr>
              <w:spacing w:after="0" w:line="240" w:lineRule="auto"/>
              <w:jc w:val="center"/>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b/>
                <w:bCs/>
                <w:i/>
                <w:iCs/>
                <w:sz w:val="16"/>
                <w:szCs w:val="16"/>
                <w:lang w:val="en-GB" w:eastAsia="nb-NO"/>
              </w:rPr>
              <w:t>Information exchanged (IDs)</w:t>
            </w:r>
          </w:p>
        </w:tc>
      </w:tr>
      <w:tr w:rsidRPr="004749C7" w:rsidR="00014D8A" w:rsidTr="004D0D6D" w14:paraId="7A70550D" w14:textId="77777777">
        <w:trPr>
          <w:trHeight w:val="300"/>
          <w:trPrChange w:author="Fernando Dominguez" w:date="2025-09-12T14:02:00Z" w:id="4943">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4944">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DC45DC" w:rsidR="00014D8A" w:rsidRDefault="00A86E4F" w14:paraId="23CFEC12" w14:textId="72309FC4">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4945">
                  <w:rPr>
                    <w:rFonts w:ascii="Times New Roman" w:hAnsi="Times New Roman" w:eastAsia="Times New Roman" w:cs="Times New Roman"/>
                    <w:sz w:val="16"/>
                    <w:szCs w:val="16"/>
                    <w:highlight w:val="yellow"/>
                    <w:lang w:val="en-GB" w:eastAsia="nb-NO"/>
                  </w:rPr>
                </w:rPrChange>
              </w:rPr>
            </w:pPr>
            <w:r w:rsidRPr="00DC45DC">
              <w:rPr>
                <w:rFonts w:ascii="Times New Roman" w:hAnsi="Times New Roman" w:eastAsia="Times New Roman" w:cs="Times New Roman"/>
                <w:sz w:val="16"/>
                <w:szCs w:val="16"/>
                <w:lang w:val="en-GB" w:eastAsia="nb-NO"/>
                <w:rPrChange w:author="Carmen Garcia Montero" w:date="2025-10-16T08:56:00Z" w:id="4946">
                  <w:rPr>
                    <w:rFonts w:ascii="Times New Roman" w:hAnsi="Times New Roman" w:eastAsia="Times New Roman" w:cs="Times New Roman"/>
                    <w:sz w:val="16"/>
                    <w:szCs w:val="16"/>
                    <w:highlight w:val="yellow"/>
                    <w:lang w:val="en-GB" w:eastAsia="nb-NO"/>
                  </w:rPr>
                </w:rPrChange>
              </w:rPr>
              <w:t>2</w:t>
            </w:r>
            <w:ins w:author="Carmen Garcia Montero" w:date="2025-11-03T12:10:00Z" w:id="4947">
              <w:r w:rsidR="00855EE5">
                <w:rPr>
                  <w:rFonts w:ascii="Times New Roman" w:hAnsi="Times New Roman" w:eastAsia="Times New Roman" w:cs="Times New Roman"/>
                  <w:sz w:val="16"/>
                  <w:szCs w:val="16"/>
                  <w:lang w:val="en-GB" w:eastAsia="nb-NO"/>
                </w:rPr>
                <w:t>3</w:t>
              </w:r>
            </w:ins>
            <w:del w:author="Carmen Garcia Montero" w:date="2025-11-03T12:10:00Z" w:id="4948">
              <w:r w:rsidRPr="00DC45DC" w:rsidDel="00855EE5">
                <w:rPr>
                  <w:rFonts w:ascii="Times New Roman" w:hAnsi="Times New Roman" w:eastAsia="Times New Roman" w:cs="Times New Roman"/>
                  <w:sz w:val="16"/>
                  <w:szCs w:val="16"/>
                  <w:lang w:val="en-GB" w:eastAsia="nb-NO"/>
                  <w:rPrChange w:author="Carmen Garcia Montero" w:date="2025-10-16T08:56:00Z" w:id="4949">
                    <w:rPr>
                      <w:rFonts w:ascii="Times New Roman" w:hAnsi="Times New Roman" w:eastAsia="Times New Roman" w:cs="Times New Roman"/>
                      <w:sz w:val="16"/>
                      <w:szCs w:val="16"/>
                      <w:highlight w:val="yellow"/>
                      <w:lang w:val="en-GB" w:eastAsia="nb-NO"/>
                    </w:rPr>
                  </w:rPrChange>
                </w:rPr>
                <w:delText>7</w:delText>
              </w:r>
            </w:del>
            <w:r w:rsidRPr="00DC45DC" w:rsidR="00014D8A">
              <w:rPr>
                <w:rFonts w:ascii="Times New Roman" w:hAnsi="Times New Roman" w:eastAsia="Times New Roman" w:cs="Times New Roman"/>
                <w:sz w:val="16"/>
                <w:szCs w:val="16"/>
                <w:lang w:val="en-GB" w:eastAsia="nb-NO"/>
                <w:rPrChange w:author="Carmen Garcia Montero" w:date="2025-10-16T08:56:00Z" w:id="4950">
                  <w:rPr>
                    <w:rFonts w:ascii="Times New Roman" w:hAnsi="Times New Roman" w:eastAsia="Times New Roman" w:cs="Times New Roman"/>
                    <w:sz w:val="16"/>
                    <w:szCs w:val="16"/>
                    <w:highlight w:val="yellow"/>
                    <w:lang w:val="en-GB" w:eastAsia="nb-NO"/>
                  </w:rPr>
                </w:rPrChange>
              </w:rPr>
              <w:t>.1</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51">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756282" w:rsidR="00014D8A" w:rsidRDefault="00014D8A" w14:paraId="7AA03531" w14:textId="77FD220B">
            <w:pPr>
              <w:spacing w:after="0" w:line="240" w:lineRule="auto"/>
              <w:textAlignment w:val="baseline"/>
              <w:rPr>
                <w:rFonts w:ascii="Times New Roman" w:hAnsi="Times New Roman" w:eastAsia="Times New Roman" w:cs="Times New Roman"/>
                <w:sz w:val="16"/>
                <w:szCs w:val="16"/>
                <w:lang w:val="en-GB" w:eastAsia="nb-NO"/>
              </w:rPr>
            </w:pPr>
            <w:r w:rsidRPr="00756282">
              <w:rPr>
                <w:rFonts w:ascii="Times New Roman" w:hAnsi="Times New Roman" w:eastAsia="Times New Roman" w:cs="Times New Roman"/>
                <w:sz w:val="16"/>
                <w:szCs w:val="16"/>
                <w:lang w:val="en-GB" w:eastAsia="nb-NO"/>
              </w:rPr>
              <w:t xml:space="preserve">Request </w:t>
            </w:r>
            <w:r w:rsidR="00356DDF">
              <w:rPr>
                <w:rFonts w:ascii="Times New Roman" w:hAnsi="Times New Roman" w:eastAsia="Times New Roman" w:cs="Times New Roman"/>
                <w:sz w:val="16"/>
                <w:szCs w:val="16"/>
                <w:lang w:val="en-GB" w:eastAsia="nb-NO"/>
              </w:rPr>
              <w:t xml:space="preserve">SPU or SPG </w:t>
            </w:r>
            <w:r w:rsidR="007621AB">
              <w:rPr>
                <w:rFonts w:ascii="Times New Roman" w:hAnsi="Times New Roman" w:eastAsia="Times New Roman" w:cs="Times New Roman"/>
                <w:sz w:val="16"/>
                <w:szCs w:val="16"/>
                <w:lang w:val="en-GB" w:eastAsia="nb-NO"/>
              </w:rPr>
              <w:t>re-activation</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52">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014D8A" w:rsidRDefault="00014D8A" w14:paraId="6F25A404" w14:textId="42AB5BDC">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System operator requests </w:t>
            </w:r>
            <w:r w:rsidR="005A2BCE">
              <w:rPr>
                <w:rFonts w:ascii="Times New Roman" w:hAnsi="Times New Roman" w:eastAsia="Times New Roman" w:cs="Times New Roman"/>
                <w:sz w:val="16"/>
                <w:szCs w:val="16"/>
                <w:lang w:val="en-GB" w:eastAsia="nb-NO"/>
              </w:rPr>
              <w:t xml:space="preserve">re-activation of a suspended </w:t>
            </w:r>
            <w:r w:rsidRPr="00B349A8">
              <w:rPr>
                <w:rFonts w:ascii="Times New Roman" w:hAnsi="Times New Roman" w:eastAsia="Times New Roman" w:cs="Times New Roman"/>
                <w:sz w:val="16"/>
                <w:szCs w:val="16"/>
                <w:lang w:val="en-GB" w:eastAsia="nb-NO"/>
              </w:rPr>
              <w:t>SP</w:t>
            </w:r>
            <w:r w:rsidR="00235263">
              <w:rPr>
                <w:rFonts w:ascii="Times New Roman" w:hAnsi="Times New Roman" w:eastAsia="Times New Roman" w:cs="Times New Roman"/>
                <w:sz w:val="16"/>
                <w:szCs w:val="16"/>
                <w:lang w:val="en-GB" w:eastAsia="nb-NO"/>
              </w:rPr>
              <w:t>U</w:t>
            </w:r>
            <w:r w:rsidRPr="00B349A8">
              <w:rPr>
                <w:rFonts w:ascii="Times New Roman" w:hAnsi="Times New Roman" w:eastAsia="Times New Roman" w:cs="Times New Roman"/>
                <w:sz w:val="16"/>
                <w:szCs w:val="16"/>
                <w:lang w:val="en-GB" w:eastAsia="nb-NO"/>
              </w:rPr>
              <w:t xml:space="preserve"> or SP</w:t>
            </w:r>
            <w:r w:rsidR="00235263">
              <w:rPr>
                <w:rFonts w:ascii="Times New Roman" w:hAnsi="Times New Roman" w:eastAsia="Times New Roman" w:cs="Times New Roman"/>
                <w:sz w:val="16"/>
                <w:szCs w:val="16"/>
                <w:lang w:val="en-GB" w:eastAsia="nb-NO"/>
              </w:rPr>
              <w:t>G</w:t>
            </w:r>
            <w:r w:rsidRPr="00B349A8">
              <w:rPr>
                <w:rFonts w:ascii="Times New Roman" w:hAnsi="Times New Roman" w:eastAsia="Times New Roman" w:cs="Times New Roman"/>
                <w:sz w:val="16"/>
                <w:szCs w:val="16"/>
                <w:lang w:val="en-GB" w:eastAsia="nb-NO"/>
              </w:rPr>
              <w:t xml:space="preserve"> for a product</w:t>
            </w:r>
            <w:ins w:author="Wojciech Lubczyński" w:date="2025-10-13T06:05:00Z" w:id="4953">
              <w:r w:rsidRPr="0A08617B" w:rsidR="6CF43274">
                <w:rPr>
                  <w:rFonts w:ascii="Times New Roman" w:hAnsi="Times New Roman" w:eastAsia="Times New Roman" w:cs="Times New Roman"/>
                  <w:sz w:val="16"/>
                  <w:szCs w:val="16"/>
                  <w:lang w:val="en-GB" w:eastAsia="nb-NO"/>
                </w:rPr>
                <w:t xml:space="preserve"> </w:t>
              </w:r>
              <w:commentRangeStart w:id="4954"/>
              <w:r w:rsidRPr="0A08617B" w:rsidR="6CF43274">
                <w:rPr>
                  <w:rFonts w:ascii="Times New Roman" w:hAnsi="Times New Roman" w:eastAsia="Times New Roman" w:cs="Times New Roman"/>
                  <w:sz w:val="16"/>
                  <w:szCs w:val="16"/>
                  <w:lang w:val="en-GB" w:eastAsia="nb-NO"/>
                </w:rPr>
                <w:t>specifying the meaningful reason</w:t>
              </w:r>
            </w:ins>
            <w:commentRangeEnd w:id="4954"/>
            <w:r w:rsidRPr="00B349A8">
              <w:rPr>
                <w:rStyle w:val="CommentReference"/>
                <w:rFonts w:ascii="Times New Roman" w:hAnsi="Times New Roman" w:eastAsia="Times New Roman" w:cs="Times New Roman"/>
                <w:lang w:val="en-GB" w:eastAsia="nb-NO"/>
              </w:rPr>
              <w:commentReference w:id="4954"/>
            </w:r>
            <w:r w:rsidRPr="00B349A8">
              <w:rPr>
                <w:rFonts w:ascii="Times New Roman" w:hAnsi="Times New Roman" w:eastAsia="Times New Roman" w:cs="Times New Roman"/>
                <w:sz w:val="16"/>
                <w:szCs w:val="16"/>
                <w:lang w:val="en-GB" w:eastAsia="nb-NO"/>
              </w:rPr>
              <w:t xml:space="preserve">.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55">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014D8A" w:rsidRDefault="00014D8A" w14:paraId="12121A2D" w14:textId="77777777">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System Operator</w:t>
            </w:r>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56">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4C69" w:rsidR="00014D8A" w:rsidRDefault="00014D8A" w14:paraId="5B82F967" w14:textId="77777777">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SP Module Administrator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4957">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64C69" w:rsidR="00014D8A" w:rsidRDefault="00567F06" w14:paraId="4AA6C214" w14:textId="54DCC598">
            <w:pPr>
              <w:spacing w:after="0" w:line="240" w:lineRule="auto"/>
              <w:textAlignment w:val="baseline"/>
              <w:rPr>
                <w:rFonts w:ascii="Times New Roman" w:hAnsi="Times New Roman" w:eastAsia="Times New Roman" w:cs="Times New Roman"/>
                <w:sz w:val="16"/>
                <w:szCs w:val="16"/>
                <w:lang w:val="en-GB" w:eastAsia="nb-NO"/>
              </w:rPr>
            </w:pPr>
            <w:ins w:author="Carmen Garcia Montero" w:date="2025-11-03T15:38:00Z" w:id="4958">
              <w:r>
                <w:rPr>
                  <w:rFonts w:ascii="Times New Roman" w:hAnsi="Times New Roman" w:eastAsia="Times New Roman" w:cs="Times New Roman"/>
                  <w:sz w:val="16"/>
                  <w:szCs w:val="16"/>
                  <w:lang w:val="en-GB" w:eastAsia="nb-NO"/>
                </w:rPr>
                <w:t>B</w:t>
              </w:r>
            </w:ins>
            <w:ins w:author="Carmen Garcia Montero" w:date="2025-11-03T15:13:00Z" w:id="4959">
              <w:r w:rsidR="005146AF">
                <w:rPr>
                  <w:rFonts w:ascii="Times New Roman" w:hAnsi="Times New Roman" w:eastAsia="Times New Roman" w:cs="Times New Roman"/>
                  <w:sz w:val="16"/>
                  <w:szCs w:val="16"/>
                  <w:lang w:val="en-GB" w:eastAsia="nb-NO"/>
                </w:rPr>
                <w:t>F</w:t>
              </w:r>
            </w:ins>
            <w:del w:author="Carmen Garcia Montero" w:date="2025-11-03T15:13:00Z" w:id="4960">
              <w:r w:rsidDel="005146AF" w:rsidR="00AC2B0E">
                <w:rPr>
                  <w:rFonts w:ascii="Times New Roman" w:hAnsi="Times New Roman" w:eastAsia="Times New Roman" w:cs="Times New Roman"/>
                  <w:sz w:val="16"/>
                  <w:szCs w:val="16"/>
                  <w:lang w:val="en-GB" w:eastAsia="nb-NO"/>
                </w:rPr>
                <w:delText>BP</w:delText>
              </w:r>
            </w:del>
            <w:r w:rsidRPr="00164C69" w:rsidR="00565428">
              <w:rPr>
                <w:rFonts w:ascii="Times New Roman" w:hAnsi="Times New Roman" w:eastAsia="Times New Roman" w:cs="Times New Roman"/>
                <w:sz w:val="16"/>
                <w:szCs w:val="16"/>
                <w:lang w:val="en-GB" w:eastAsia="nb-NO"/>
              </w:rPr>
              <w:t xml:space="preserve"> – SPU or SPG re-activation request</w:t>
            </w:r>
          </w:p>
        </w:tc>
      </w:tr>
      <w:tr w:rsidR="00014D8A" w:rsidTr="004D0D6D" w14:paraId="0EE3E3A0" w14:textId="77777777">
        <w:trPr>
          <w:trHeight w:val="300"/>
          <w:trPrChange w:author="Fernando Dominguez" w:date="2025-09-12T14:02:00Z" w:id="4961">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4962">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DC45DC" w:rsidR="00014D8A" w:rsidRDefault="00A86E4F" w14:paraId="427BC11E" w14:textId="39E8CAD6">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4963">
                  <w:rPr>
                    <w:rFonts w:ascii="Times New Roman" w:hAnsi="Times New Roman" w:eastAsia="Times New Roman" w:cs="Times New Roman"/>
                    <w:sz w:val="16"/>
                    <w:szCs w:val="16"/>
                    <w:highlight w:val="yellow"/>
                    <w:lang w:val="en-GB" w:eastAsia="nb-NO"/>
                  </w:rPr>
                </w:rPrChange>
              </w:rPr>
            </w:pPr>
            <w:r w:rsidRPr="00DC45DC">
              <w:rPr>
                <w:rFonts w:ascii="Times New Roman" w:hAnsi="Times New Roman" w:eastAsia="Times New Roman" w:cs="Times New Roman"/>
                <w:sz w:val="16"/>
                <w:szCs w:val="16"/>
                <w:lang w:val="en-GB" w:eastAsia="nb-NO"/>
                <w:rPrChange w:author="Carmen Garcia Montero" w:date="2025-10-16T08:56:00Z" w:id="4964">
                  <w:rPr>
                    <w:rFonts w:ascii="Times New Roman" w:hAnsi="Times New Roman" w:eastAsia="Times New Roman" w:cs="Times New Roman"/>
                    <w:sz w:val="16"/>
                    <w:szCs w:val="16"/>
                    <w:highlight w:val="yellow"/>
                    <w:lang w:val="en-GB" w:eastAsia="nb-NO"/>
                  </w:rPr>
                </w:rPrChange>
              </w:rPr>
              <w:t>2</w:t>
            </w:r>
            <w:ins w:author="Carmen Garcia Montero" w:date="2025-11-03T12:10:00Z" w:id="4965">
              <w:r w:rsidR="00855EE5">
                <w:rPr>
                  <w:rFonts w:ascii="Times New Roman" w:hAnsi="Times New Roman" w:eastAsia="Times New Roman" w:cs="Times New Roman"/>
                  <w:sz w:val="16"/>
                  <w:szCs w:val="16"/>
                  <w:lang w:val="en-GB" w:eastAsia="nb-NO"/>
                </w:rPr>
                <w:t>3</w:t>
              </w:r>
            </w:ins>
            <w:del w:author="Carmen Garcia Montero" w:date="2025-11-03T12:10:00Z" w:id="4966">
              <w:r w:rsidRPr="00DC45DC" w:rsidDel="00855EE5">
                <w:rPr>
                  <w:rFonts w:ascii="Times New Roman" w:hAnsi="Times New Roman" w:eastAsia="Times New Roman" w:cs="Times New Roman"/>
                  <w:sz w:val="16"/>
                  <w:szCs w:val="16"/>
                  <w:lang w:val="en-GB" w:eastAsia="nb-NO"/>
                  <w:rPrChange w:author="Carmen Garcia Montero" w:date="2025-10-16T08:56:00Z" w:id="4967">
                    <w:rPr>
                      <w:rFonts w:ascii="Times New Roman" w:hAnsi="Times New Roman" w:eastAsia="Times New Roman" w:cs="Times New Roman"/>
                      <w:sz w:val="16"/>
                      <w:szCs w:val="16"/>
                      <w:highlight w:val="yellow"/>
                      <w:lang w:val="en-GB" w:eastAsia="nb-NO"/>
                    </w:rPr>
                  </w:rPrChange>
                </w:rPr>
                <w:delText>7</w:delText>
              </w:r>
            </w:del>
            <w:r w:rsidRPr="00DC45DC" w:rsidR="00014D8A">
              <w:rPr>
                <w:rFonts w:ascii="Times New Roman" w:hAnsi="Times New Roman" w:eastAsia="Times New Roman" w:cs="Times New Roman"/>
                <w:sz w:val="16"/>
                <w:szCs w:val="16"/>
                <w:lang w:val="en-GB" w:eastAsia="nb-NO"/>
                <w:rPrChange w:author="Carmen Garcia Montero" w:date="2025-10-16T08:56:00Z" w:id="4968">
                  <w:rPr>
                    <w:rFonts w:ascii="Times New Roman" w:hAnsi="Times New Roman" w:eastAsia="Times New Roman" w:cs="Times New Roman"/>
                    <w:sz w:val="16"/>
                    <w:szCs w:val="16"/>
                    <w:highlight w:val="yellow"/>
                    <w:lang w:val="en-GB" w:eastAsia="nb-NO"/>
                  </w:rPr>
                </w:rPrChange>
              </w:rPr>
              <w:t>.2</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69">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4C69" w:rsidR="00014D8A" w:rsidRDefault="00014D8A" w14:paraId="20AC7D3C" w14:textId="0AC20F86">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 xml:space="preserve">Validate </w:t>
            </w:r>
            <w:r w:rsidRPr="00164C69" w:rsidR="00D26C5A">
              <w:rPr>
                <w:rFonts w:ascii="Times New Roman" w:hAnsi="Times New Roman" w:eastAsia="Times New Roman" w:cs="Times New Roman"/>
                <w:sz w:val="16"/>
                <w:szCs w:val="16"/>
                <w:lang w:val="en-GB" w:eastAsia="nb-NO"/>
              </w:rPr>
              <w:t>SPU or SPG</w:t>
            </w:r>
            <w:r w:rsidRPr="00164C69">
              <w:rPr>
                <w:rFonts w:ascii="Times New Roman" w:hAnsi="Times New Roman" w:eastAsia="Times New Roman" w:cs="Times New Roman"/>
                <w:sz w:val="16"/>
                <w:szCs w:val="16"/>
                <w:lang w:val="en-GB" w:eastAsia="nb-NO"/>
              </w:rPr>
              <w:t xml:space="preserve"> </w:t>
            </w:r>
            <w:r w:rsidRPr="00164C69" w:rsidR="005A2BCE">
              <w:rPr>
                <w:rFonts w:ascii="Times New Roman" w:hAnsi="Times New Roman" w:eastAsia="Times New Roman" w:cs="Times New Roman"/>
                <w:sz w:val="16"/>
                <w:szCs w:val="16"/>
                <w:lang w:val="en-GB" w:eastAsia="nb-NO"/>
              </w:rPr>
              <w:t>re-activation</w:t>
            </w:r>
            <w:r w:rsidRPr="00164C69">
              <w:rPr>
                <w:rFonts w:ascii="Times New Roman" w:hAnsi="Times New Roman" w:eastAsia="Times New Roman" w:cs="Times New Roman"/>
                <w:sz w:val="16"/>
                <w:szCs w:val="16"/>
                <w:lang w:val="en-GB" w:eastAsia="nb-NO"/>
              </w:rPr>
              <w:t xml:space="preserve"> request</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70">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014D8A" w:rsidRDefault="00014D8A" w14:paraId="144D1867" w14:textId="4574E370">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SP module administrator validates the </w:t>
            </w:r>
            <w:r w:rsidR="005A2BCE">
              <w:rPr>
                <w:rFonts w:ascii="Times New Roman" w:hAnsi="Times New Roman" w:eastAsia="Times New Roman" w:cs="Times New Roman"/>
                <w:sz w:val="16"/>
                <w:szCs w:val="16"/>
                <w:lang w:val="en-GB" w:eastAsia="nb-NO"/>
              </w:rPr>
              <w:t>re-activation</w:t>
            </w:r>
            <w:r w:rsidRPr="00B349A8">
              <w:rPr>
                <w:rFonts w:ascii="Times New Roman" w:hAnsi="Times New Roman" w:eastAsia="Times New Roman" w:cs="Times New Roman"/>
                <w:sz w:val="16"/>
                <w:szCs w:val="16"/>
                <w:lang w:val="en-GB" w:eastAsia="nb-NO"/>
              </w:rPr>
              <w:t xml:space="preserve"> request. In case of an invalid request, a meaningful indication is provided.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71">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4C69" w:rsidR="00014D8A" w:rsidRDefault="00014D8A" w14:paraId="6CADE455" w14:textId="3773EFCE">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 xml:space="preserve">SP Module </w:t>
            </w:r>
            <w:del w:author="Carmen Garcia Montero" w:date="2025-10-14T12:02:00Z" w:id="4972">
              <w:r w:rsidRPr="00164C69">
                <w:rPr>
                  <w:rFonts w:ascii="Times New Roman" w:hAnsi="Times New Roman" w:eastAsia="Times New Roman" w:cs="Times New Roman"/>
                  <w:sz w:val="16"/>
                  <w:szCs w:val="16"/>
                  <w:lang w:val="en-GB" w:eastAsia="nb-NO"/>
                </w:rPr>
                <w:delText>Operator</w:delText>
              </w:r>
            </w:del>
            <w:ins w:author="Carmen Garcia Montero" w:date="2025-10-14T12:02:00Z" w:id="4973">
              <w:r w:rsidR="00DC45DC">
                <w:rPr>
                  <w:rFonts w:ascii="Times New Roman" w:hAnsi="Times New Roman" w:eastAsia="Times New Roman" w:cs="Times New Roman"/>
                  <w:sz w:val="16"/>
                  <w:szCs w:val="16"/>
                  <w:lang w:val="en-GB" w:eastAsia="nb-NO"/>
                </w:rPr>
                <w:t>Administrator</w:t>
              </w:r>
            </w:ins>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74">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014D8A" w:rsidRDefault="00014D8A" w14:paraId="661D8491" w14:textId="77777777">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System Operator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4975">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390DC1" w:rsidR="00D26C5A" w:rsidP="00D26C5A" w:rsidRDefault="00D26C5A" w14:paraId="204BA808"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B </w:t>
            </w:r>
            <w:r>
              <w:rPr>
                <w:rFonts w:ascii="Times New Roman" w:hAnsi="Times New Roman" w:eastAsia="Calibri" w:cs="Times New Roman"/>
                <w:sz w:val="16"/>
                <w:szCs w:val="16"/>
                <w:lang w:val="en-GB" w:eastAsia="zh-CN"/>
              </w:rPr>
              <w:t>–</w:t>
            </w:r>
            <w:r w:rsidRPr="00390DC1">
              <w:rPr>
                <w:rFonts w:ascii="Times New Roman" w:hAnsi="Times New Roman" w:eastAsia="Calibri" w:cs="Times New Roman"/>
                <w:sz w:val="16"/>
                <w:szCs w:val="16"/>
                <w:lang w:val="en-GB" w:eastAsia="zh-CN"/>
              </w:rPr>
              <w:t xml:space="preserve"> Request </w:t>
            </w:r>
          </w:p>
          <w:p w:rsidRPr="00390DC1" w:rsidR="00D26C5A" w:rsidP="00D26C5A" w:rsidRDefault="00D26C5A" w14:paraId="1179EB9D"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validation </w:t>
            </w:r>
          </w:p>
          <w:p w:rsidRPr="00164C69" w:rsidR="00014D8A" w:rsidRDefault="00D26C5A" w14:paraId="157399E7" w14:textId="0D509C10">
            <w:pPr>
              <w:spacing w:after="0" w:line="240" w:lineRule="auto"/>
              <w:textAlignment w:val="baseline"/>
              <w:rPr>
                <w:rFonts w:ascii="Times New Roman" w:hAnsi="Times New Roman" w:eastAsia="Times New Roman" w:cs="Times New Roman"/>
                <w:sz w:val="16"/>
                <w:szCs w:val="16"/>
                <w:lang w:val="en-GB" w:eastAsia="nb-NO"/>
              </w:rPr>
            </w:pPr>
            <w:r w:rsidRPr="00390DC1">
              <w:rPr>
                <w:rFonts w:ascii="Times New Roman" w:hAnsi="Times New Roman" w:eastAsia="Calibri" w:cs="Times New Roman"/>
                <w:sz w:val="16"/>
                <w:szCs w:val="16"/>
                <w:lang w:val="en-GB" w:eastAsia="zh-CN"/>
              </w:rPr>
              <w:t>information</w:t>
            </w:r>
          </w:p>
        </w:tc>
      </w:tr>
      <w:tr w:rsidR="00014D8A" w:rsidTr="004D0D6D" w14:paraId="6CFA2068" w14:textId="77777777">
        <w:trPr>
          <w:trHeight w:val="300"/>
          <w:trPrChange w:author="Fernando Dominguez" w:date="2025-09-12T14:02:00Z" w:id="4976">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4977">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DC45DC" w:rsidR="00014D8A" w:rsidRDefault="00A86E4F" w14:paraId="57A02726" w14:textId="6C008CE6">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4978">
                  <w:rPr>
                    <w:rFonts w:ascii="Times New Roman" w:hAnsi="Times New Roman" w:eastAsia="Times New Roman" w:cs="Times New Roman"/>
                    <w:sz w:val="16"/>
                    <w:szCs w:val="16"/>
                    <w:highlight w:val="yellow"/>
                    <w:lang w:val="en-GB" w:eastAsia="nb-NO"/>
                  </w:rPr>
                </w:rPrChange>
              </w:rPr>
            </w:pPr>
            <w:r w:rsidRPr="00DC45DC">
              <w:rPr>
                <w:rFonts w:ascii="Times New Roman" w:hAnsi="Times New Roman" w:eastAsia="Times New Roman" w:cs="Times New Roman"/>
                <w:sz w:val="16"/>
                <w:szCs w:val="16"/>
                <w:lang w:val="en-GB" w:eastAsia="nb-NO"/>
                <w:rPrChange w:author="Carmen Garcia Montero" w:date="2025-10-16T08:56:00Z" w:id="4979">
                  <w:rPr>
                    <w:rFonts w:ascii="Times New Roman" w:hAnsi="Times New Roman" w:eastAsia="Times New Roman" w:cs="Times New Roman"/>
                    <w:sz w:val="16"/>
                    <w:szCs w:val="16"/>
                    <w:highlight w:val="yellow"/>
                    <w:lang w:val="en-GB" w:eastAsia="nb-NO"/>
                  </w:rPr>
                </w:rPrChange>
              </w:rPr>
              <w:t>2</w:t>
            </w:r>
            <w:ins w:author="Carmen Garcia Montero" w:date="2025-11-03T12:10:00Z" w:id="4980">
              <w:r w:rsidR="00855EE5">
                <w:rPr>
                  <w:rFonts w:ascii="Times New Roman" w:hAnsi="Times New Roman" w:eastAsia="Times New Roman" w:cs="Times New Roman"/>
                  <w:sz w:val="16"/>
                  <w:szCs w:val="16"/>
                  <w:lang w:val="en-GB" w:eastAsia="nb-NO"/>
                </w:rPr>
                <w:t>3</w:t>
              </w:r>
            </w:ins>
            <w:del w:author="Carmen Garcia Montero" w:date="2025-11-03T12:10:00Z" w:id="4981">
              <w:r w:rsidRPr="00DC45DC" w:rsidDel="00855EE5">
                <w:rPr>
                  <w:rFonts w:ascii="Times New Roman" w:hAnsi="Times New Roman" w:eastAsia="Times New Roman" w:cs="Times New Roman"/>
                  <w:sz w:val="16"/>
                  <w:szCs w:val="16"/>
                  <w:lang w:val="en-GB" w:eastAsia="nb-NO"/>
                  <w:rPrChange w:author="Carmen Garcia Montero" w:date="2025-10-16T08:56:00Z" w:id="4982">
                    <w:rPr>
                      <w:rFonts w:ascii="Times New Roman" w:hAnsi="Times New Roman" w:eastAsia="Times New Roman" w:cs="Times New Roman"/>
                      <w:sz w:val="16"/>
                      <w:szCs w:val="16"/>
                      <w:highlight w:val="yellow"/>
                      <w:lang w:val="en-GB" w:eastAsia="nb-NO"/>
                    </w:rPr>
                  </w:rPrChange>
                </w:rPr>
                <w:delText>7</w:delText>
              </w:r>
            </w:del>
            <w:r w:rsidRPr="00DC45DC" w:rsidR="00014D8A">
              <w:rPr>
                <w:rFonts w:ascii="Times New Roman" w:hAnsi="Times New Roman" w:eastAsia="Times New Roman" w:cs="Times New Roman"/>
                <w:sz w:val="16"/>
                <w:szCs w:val="16"/>
                <w:lang w:val="en-GB" w:eastAsia="nb-NO"/>
                <w:rPrChange w:author="Carmen Garcia Montero" w:date="2025-10-16T08:56:00Z" w:id="4983">
                  <w:rPr>
                    <w:rFonts w:ascii="Times New Roman" w:hAnsi="Times New Roman" w:eastAsia="Times New Roman" w:cs="Times New Roman"/>
                    <w:sz w:val="16"/>
                    <w:szCs w:val="16"/>
                    <w:highlight w:val="yellow"/>
                    <w:lang w:val="en-GB" w:eastAsia="nb-NO"/>
                  </w:rPr>
                </w:rPrChange>
              </w:rPr>
              <w:t>.3</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84">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756282" w:rsidR="00014D8A" w:rsidRDefault="00014D8A" w14:paraId="360AB539" w14:textId="19DAB739">
            <w:pPr>
              <w:spacing w:after="0" w:line="240" w:lineRule="auto"/>
              <w:textAlignment w:val="baseline"/>
              <w:rPr>
                <w:rFonts w:ascii="Times New Roman" w:hAnsi="Times New Roman" w:eastAsia="Times New Roman" w:cs="Times New Roman"/>
                <w:sz w:val="16"/>
                <w:szCs w:val="16"/>
                <w:lang w:val="en-GB" w:eastAsia="nb-NO"/>
              </w:rPr>
            </w:pPr>
            <w:r>
              <w:rPr>
                <w:rFonts w:ascii="Times New Roman" w:hAnsi="Times New Roman" w:eastAsia="Times New Roman" w:cs="Times New Roman"/>
                <w:sz w:val="16"/>
                <w:szCs w:val="16"/>
                <w:lang w:val="en-GB" w:eastAsia="nb-NO"/>
              </w:rPr>
              <w:t>Register</w:t>
            </w:r>
            <w:r w:rsidRPr="00756282">
              <w:rPr>
                <w:rFonts w:ascii="Times New Roman" w:hAnsi="Times New Roman" w:eastAsia="Times New Roman" w:cs="Times New Roman"/>
                <w:sz w:val="16"/>
                <w:szCs w:val="16"/>
                <w:lang w:val="en-GB" w:eastAsia="nb-NO"/>
              </w:rPr>
              <w:t xml:space="preserve"> updated status for the </w:t>
            </w:r>
            <w:r w:rsidR="00D26C5A">
              <w:rPr>
                <w:rFonts w:ascii="Times New Roman" w:hAnsi="Times New Roman" w:eastAsia="Times New Roman" w:cs="Times New Roman"/>
                <w:sz w:val="16"/>
                <w:szCs w:val="16"/>
                <w:lang w:val="en-GB" w:eastAsia="nb-NO"/>
              </w:rPr>
              <w:t xml:space="preserve">SPU or </w:t>
            </w:r>
            <w:r w:rsidRPr="00756282">
              <w:rPr>
                <w:rFonts w:ascii="Times New Roman" w:hAnsi="Times New Roman" w:eastAsia="Times New Roman" w:cs="Times New Roman"/>
                <w:sz w:val="16"/>
                <w:szCs w:val="16"/>
                <w:lang w:val="en-GB" w:eastAsia="nb-NO"/>
              </w:rPr>
              <w:t>SPG</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85">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014D8A" w:rsidRDefault="00014D8A" w14:paraId="53D70C12" w14:textId="42A3700C">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The SP module administrator </w:t>
            </w:r>
            <w:r w:rsidR="005A2BCE">
              <w:rPr>
                <w:rFonts w:ascii="Times New Roman" w:hAnsi="Times New Roman" w:eastAsia="Times New Roman" w:cs="Times New Roman"/>
                <w:sz w:val="16"/>
                <w:szCs w:val="16"/>
                <w:lang w:val="en-GB" w:eastAsia="nb-NO"/>
              </w:rPr>
              <w:t>re-activates</w:t>
            </w:r>
            <w:r w:rsidRPr="00B349A8">
              <w:rPr>
                <w:rFonts w:ascii="Times New Roman" w:hAnsi="Times New Roman" w:eastAsia="Times New Roman" w:cs="Times New Roman"/>
                <w:sz w:val="16"/>
                <w:szCs w:val="16"/>
                <w:lang w:val="en-GB" w:eastAsia="nb-NO"/>
              </w:rPr>
              <w:t xml:space="preserve"> the SPG or SPU in the SP module for the requested product.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86">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4C69" w:rsidR="00014D8A" w:rsidRDefault="00014D8A" w14:paraId="7BF6E980" w14:textId="74BA43F8">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 xml:space="preserve">SP Module </w:t>
            </w:r>
            <w:ins w:author="Carmen Garcia Montero" w:date="2025-10-14T12:02:00Z" w:id="4987">
              <w:r w:rsidR="00DC45DC">
                <w:rPr>
                  <w:rFonts w:ascii="Times New Roman" w:hAnsi="Times New Roman" w:eastAsia="Times New Roman" w:cs="Times New Roman"/>
                  <w:sz w:val="16"/>
                  <w:szCs w:val="16"/>
                  <w:lang w:val="en-GB" w:eastAsia="nb-NO"/>
                </w:rPr>
                <w:t>Administrator</w:t>
              </w:r>
            </w:ins>
            <w:del w:author="Carmen Garcia Montero" w:date="2025-10-14T12:02:00Z" w:id="4988">
              <w:r w:rsidRPr="00164C69">
                <w:rPr>
                  <w:rFonts w:ascii="Times New Roman" w:hAnsi="Times New Roman" w:eastAsia="Times New Roman" w:cs="Times New Roman"/>
                  <w:sz w:val="16"/>
                  <w:szCs w:val="16"/>
                  <w:lang w:val="en-GB" w:eastAsia="nb-NO"/>
                </w:rPr>
                <w:delText>Operator</w:delText>
              </w:r>
            </w:del>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89">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4C69" w:rsidR="00014D8A" w:rsidRDefault="00014D8A" w14:paraId="4A68C0F8" w14:textId="77777777">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[not relevant]</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4990">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164C69" w:rsidR="00014D8A" w:rsidRDefault="00014D8A" w14:paraId="2FBFD278" w14:textId="77777777">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[not relevant]</w:t>
            </w:r>
          </w:p>
        </w:tc>
      </w:tr>
      <w:tr w:rsidRPr="004749C7" w:rsidR="00014D8A" w:rsidTr="004D0D6D" w14:paraId="10DA0D6C" w14:textId="77777777">
        <w:trPr>
          <w:trHeight w:val="300"/>
          <w:trPrChange w:author="Fernando Dominguez" w:date="2025-09-12T14:02:00Z" w:id="4991">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4992">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DC45DC" w:rsidR="00014D8A" w:rsidRDefault="00A86E4F" w14:paraId="52BA1550" w14:textId="47D48EC4">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4993">
                  <w:rPr>
                    <w:rFonts w:ascii="Times New Roman" w:hAnsi="Times New Roman" w:eastAsia="Times New Roman" w:cs="Times New Roman"/>
                    <w:sz w:val="16"/>
                    <w:szCs w:val="16"/>
                    <w:highlight w:val="yellow"/>
                    <w:lang w:val="en-GB" w:eastAsia="nb-NO"/>
                  </w:rPr>
                </w:rPrChange>
              </w:rPr>
            </w:pPr>
            <w:r w:rsidRPr="00DC45DC">
              <w:rPr>
                <w:rFonts w:ascii="Times New Roman" w:hAnsi="Times New Roman" w:eastAsia="Times New Roman" w:cs="Times New Roman"/>
                <w:sz w:val="16"/>
                <w:szCs w:val="16"/>
                <w:lang w:val="en-GB" w:eastAsia="nb-NO"/>
                <w:rPrChange w:author="Carmen Garcia Montero" w:date="2025-10-16T08:56:00Z" w:id="4994">
                  <w:rPr>
                    <w:rFonts w:ascii="Times New Roman" w:hAnsi="Times New Roman" w:eastAsia="Times New Roman" w:cs="Times New Roman"/>
                    <w:sz w:val="16"/>
                    <w:szCs w:val="16"/>
                    <w:highlight w:val="yellow"/>
                    <w:lang w:val="en-GB" w:eastAsia="nb-NO"/>
                  </w:rPr>
                </w:rPrChange>
              </w:rPr>
              <w:t>2</w:t>
            </w:r>
            <w:ins w:author="Carmen Garcia Montero" w:date="2025-11-03T12:10:00Z" w:id="4995">
              <w:r w:rsidR="00855EE5">
                <w:rPr>
                  <w:rFonts w:ascii="Times New Roman" w:hAnsi="Times New Roman" w:eastAsia="Times New Roman" w:cs="Times New Roman"/>
                  <w:sz w:val="16"/>
                  <w:szCs w:val="16"/>
                  <w:lang w:val="en-GB" w:eastAsia="nb-NO"/>
                </w:rPr>
                <w:t>3</w:t>
              </w:r>
            </w:ins>
            <w:del w:author="Carmen Garcia Montero" w:date="2025-11-03T12:10:00Z" w:id="4996">
              <w:r w:rsidRPr="00DC45DC" w:rsidDel="00855EE5">
                <w:rPr>
                  <w:rFonts w:ascii="Times New Roman" w:hAnsi="Times New Roman" w:eastAsia="Times New Roman" w:cs="Times New Roman"/>
                  <w:sz w:val="16"/>
                  <w:szCs w:val="16"/>
                  <w:lang w:val="en-GB" w:eastAsia="nb-NO"/>
                  <w:rPrChange w:author="Carmen Garcia Montero" w:date="2025-10-16T08:56:00Z" w:id="4997">
                    <w:rPr>
                      <w:rFonts w:ascii="Times New Roman" w:hAnsi="Times New Roman" w:eastAsia="Times New Roman" w:cs="Times New Roman"/>
                      <w:sz w:val="16"/>
                      <w:szCs w:val="16"/>
                      <w:highlight w:val="yellow"/>
                      <w:lang w:val="en-GB" w:eastAsia="nb-NO"/>
                    </w:rPr>
                  </w:rPrChange>
                </w:rPr>
                <w:delText>7</w:delText>
              </w:r>
            </w:del>
            <w:r w:rsidRPr="00DC45DC" w:rsidR="00014D8A">
              <w:rPr>
                <w:rFonts w:ascii="Times New Roman" w:hAnsi="Times New Roman" w:eastAsia="Times New Roman" w:cs="Times New Roman"/>
                <w:sz w:val="16"/>
                <w:szCs w:val="16"/>
                <w:lang w:val="en-GB" w:eastAsia="nb-NO"/>
                <w:rPrChange w:author="Carmen Garcia Montero" w:date="2025-10-16T08:56:00Z" w:id="4998">
                  <w:rPr>
                    <w:rFonts w:ascii="Times New Roman" w:hAnsi="Times New Roman" w:eastAsia="Times New Roman" w:cs="Times New Roman"/>
                    <w:sz w:val="16"/>
                    <w:szCs w:val="16"/>
                    <w:highlight w:val="yellow"/>
                    <w:lang w:val="en-GB" w:eastAsia="nb-NO"/>
                  </w:rPr>
                </w:rPrChange>
              </w:rPr>
              <w:t>.4</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4999">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014D8A" w:rsidRDefault="00014D8A" w14:paraId="47D08EAE" w14:textId="75B989CD">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Notify about </w:t>
            </w:r>
            <w:r w:rsidR="00D26C5A">
              <w:rPr>
                <w:rFonts w:ascii="Times New Roman" w:hAnsi="Times New Roman" w:eastAsia="Times New Roman" w:cs="Times New Roman"/>
                <w:sz w:val="16"/>
                <w:szCs w:val="16"/>
                <w:lang w:val="en-GB" w:eastAsia="nb-NO"/>
              </w:rPr>
              <w:t xml:space="preserve">SPU or </w:t>
            </w:r>
            <w:r w:rsidRPr="00B349A8">
              <w:rPr>
                <w:rFonts w:ascii="Times New Roman" w:hAnsi="Times New Roman" w:eastAsia="Times New Roman" w:cs="Times New Roman"/>
                <w:sz w:val="16"/>
                <w:szCs w:val="16"/>
                <w:lang w:val="en-GB" w:eastAsia="nb-NO"/>
              </w:rPr>
              <w:t>SPG</w:t>
            </w:r>
            <w:r w:rsidR="00D26C5A">
              <w:rPr>
                <w:rFonts w:ascii="Times New Roman" w:hAnsi="Times New Roman" w:eastAsia="Times New Roman" w:cs="Times New Roman"/>
                <w:sz w:val="16"/>
                <w:szCs w:val="16"/>
                <w:lang w:val="en-GB" w:eastAsia="nb-NO"/>
              </w:rPr>
              <w:t xml:space="preserve"> re-activation</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5000">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014D8A" w:rsidRDefault="00014D8A" w14:paraId="26FE8347" w14:textId="2099367D">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The SP module administrator notifies the service provider of the SPG or SPU about the </w:t>
            </w:r>
            <w:r w:rsidR="005A2BCE">
              <w:rPr>
                <w:rFonts w:ascii="Times New Roman" w:hAnsi="Times New Roman" w:eastAsia="Times New Roman" w:cs="Times New Roman"/>
                <w:sz w:val="16"/>
                <w:szCs w:val="16"/>
                <w:lang w:val="en-GB" w:eastAsia="nb-NO"/>
              </w:rPr>
              <w:t>re-activation</w:t>
            </w:r>
            <w:r w:rsidRPr="00B349A8">
              <w:rPr>
                <w:rFonts w:ascii="Times New Roman" w:hAnsi="Times New Roman" w:eastAsia="Times New Roman" w:cs="Times New Roman"/>
                <w:sz w:val="16"/>
                <w:szCs w:val="16"/>
                <w:lang w:val="en-GB" w:eastAsia="nb-NO"/>
              </w:rPr>
              <w:t>, including the reason for the</w:t>
            </w:r>
            <w:r w:rsidR="003166C3">
              <w:rPr>
                <w:rFonts w:ascii="Times New Roman" w:hAnsi="Times New Roman" w:eastAsia="Times New Roman" w:cs="Times New Roman"/>
                <w:sz w:val="16"/>
                <w:szCs w:val="16"/>
                <w:lang w:val="en-GB" w:eastAsia="nb-NO"/>
              </w:rPr>
              <w:t xml:space="preserve"> re-activation</w:t>
            </w:r>
            <w:r w:rsidRPr="00B349A8">
              <w:rPr>
                <w:rFonts w:ascii="Times New Roman" w:hAnsi="Times New Roman" w:eastAsia="Times New Roman" w:cs="Times New Roman"/>
                <w:sz w:val="16"/>
                <w:szCs w:val="16"/>
                <w:lang w:val="en-GB" w:eastAsia="nb-NO"/>
              </w:rPr>
              <w:t>.</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5001">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4C69" w:rsidR="00014D8A" w:rsidRDefault="00014D8A" w14:paraId="0CFEFB03" w14:textId="62CC1DD1">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 xml:space="preserve">SP Module </w:t>
            </w:r>
            <w:ins w:author="Carmen Garcia Montero" w:date="2025-10-14T12:02:00Z" w:id="5002">
              <w:r w:rsidR="00DC45DC">
                <w:rPr>
                  <w:rFonts w:ascii="Times New Roman" w:hAnsi="Times New Roman" w:eastAsia="Times New Roman" w:cs="Times New Roman"/>
                  <w:sz w:val="16"/>
                  <w:szCs w:val="16"/>
                  <w:lang w:val="en-GB" w:eastAsia="nb-NO"/>
                </w:rPr>
                <w:t>Administrator</w:t>
              </w:r>
            </w:ins>
            <w:del w:author="Carmen Garcia Montero" w:date="2025-10-14T12:02:00Z" w:id="5003">
              <w:r w:rsidRPr="00164C69">
                <w:rPr>
                  <w:rFonts w:ascii="Times New Roman" w:hAnsi="Times New Roman" w:eastAsia="Times New Roman" w:cs="Times New Roman"/>
                  <w:sz w:val="16"/>
                  <w:szCs w:val="16"/>
                  <w:lang w:val="en-GB" w:eastAsia="nb-NO"/>
                </w:rPr>
                <w:delText>Operator</w:delText>
              </w:r>
            </w:del>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5004">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4C69" w:rsidR="00014D8A" w:rsidRDefault="00014D8A" w14:paraId="2CF048C1" w14:textId="77777777">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Service Provider</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5005">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B349A8" w:rsidR="00014D8A" w:rsidRDefault="00567F06" w14:paraId="1923E377" w14:textId="24548530">
            <w:pPr>
              <w:spacing w:after="0" w:line="240" w:lineRule="auto"/>
              <w:textAlignment w:val="baseline"/>
              <w:rPr>
                <w:rFonts w:ascii="Times New Roman" w:hAnsi="Times New Roman" w:eastAsia="Times New Roman" w:cs="Times New Roman"/>
                <w:sz w:val="16"/>
                <w:szCs w:val="16"/>
                <w:lang w:val="en-GB" w:eastAsia="nb-NO"/>
              </w:rPr>
            </w:pPr>
            <w:ins w:author="Carmen Garcia Montero" w:date="2025-11-03T15:38:00Z" w:id="5006">
              <w:r>
                <w:rPr>
                  <w:rFonts w:ascii="Times New Roman" w:hAnsi="Times New Roman" w:eastAsia="Times New Roman" w:cs="Times New Roman"/>
                  <w:sz w:val="16"/>
                  <w:szCs w:val="16"/>
                  <w:lang w:val="en-GB" w:eastAsia="nb-NO"/>
                </w:rPr>
                <w:t>B</w:t>
              </w:r>
            </w:ins>
            <w:ins w:author="Carmen Garcia Montero" w:date="2025-11-03T15:14:00Z" w:id="5007">
              <w:r w:rsidR="002A2323">
                <w:rPr>
                  <w:rFonts w:ascii="Times New Roman" w:hAnsi="Times New Roman" w:eastAsia="Times New Roman" w:cs="Times New Roman"/>
                  <w:sz w:val="16"/>
                  <w:szCs w:val="16"/>
                  <w:lang w:val="en-GB" w:eastAsia="nb-NO"/>
                </w:rPr>
                <w:t>G</w:t>
              </w:r>
            </w:ins>
            <w:del w:author="Carmen Garcia Montero" w:date="2025-11-03T15:14:00Z" w:id="5008">
              <w:r w:rsidDel="002A2323" w:rsidR="00AC2B0E">
                <w:rPr>
                  <w:rFonts w:ascii="Times New Roman" w:hAnsi="Times New Roman" w:eastAsia="Times New Roman" w:cs="Times New Roman"/>
                  <w:sz w:val="16"/>
                  <w:szCs w:val="16"/>
                  <w:lang w:val="en-GB" w:eastAsia="nb-NO"/>
                </w:rPr>
                <w:delText>BQ</w:delText>
              </w:r>
            </w:del>
            <w:r w:rsidRPr="00AA692D" w:rsidR="00D26C5A">
              <w:rPr>
                <w:rFonts w:ascii="Times New Roman" w:hAnsi="Times New Roman" w:eastAsia="Times New Roman" w:cs="Times New Roman"/>
                <w:sz w:val="16"/>
                <w:szCs w:val="16"/>
                <w:lang w:val="en-GB" w:eastAsia="nb-NO"/>
              </w:rPr>
              <w:t xml:space="preserve"> – SPU or SPG re-activation </w:t>
            </w:r>
            <w:r w:rsidRPr="00AA692D" w:rsidR="001A4E1A">
              <w:rPr>
                <w:rFonts w:ascii="Times New Roman" w:hAnsi="Times New Roman" w:eastAsia="Times New Roman" w:cs="Times New Roman"/>
                <w:sz w:val="16"/>
                <w:szCs w:val="16"/>
                <w:lang w:val="en-GB" w:eastAsia="nb-NO"/>
              </w:rPr>
              <w:t>notification</w:t>
            </w:r>
          </w:p>
        </w:tc>
      </w:tr>
      <w:tr w:rsidRPr="004749C7" w:rsidR="00014D8A" w:rsidTr="004D0D6D" w14:paraId="016F9F2F" w14:textId="77777777">
        <w:trPr>
          <w:trHeight w:val="300"/>
          <w:trPrChange w:author="Fernando Dominguez" w:date="2025-09-12T14:02:00Z" w:id="5009">
            <w:trPr>
              <w:gridAfter w:val="0"/>
              <w:trHeight w:val="300"/>
            </w:trPr>
          </w:trPrChange>
        </w:trPr>
        <w:tc>
          <w:tcPr>
            <w:tcW w:w="686" w:type="dxa"/>
            <w:tcBorders>
              <w:top w:val="single" w:color="000000" w:themeColor="text1" w:sz="6" w:space="0"/>
              <w:left w:val="single" w:color="auto" w:sz="6" w:space="0"/>
              <w:bottom w:val="single" w:color="000000" w:themeColor="text1" w:sz="6" w:space="0"/>
              <w:right w:val="single" w:color="000000" w:themeColor="text1" w:sz="6" w:space="0"/>
            </w:tcBorders>
            <w:tcPrChange w:author="Fernando Dominguez" w:date="2025-09-12T14:02:00Z" w:id="5010">
              <w:tcPr>
                <w:tcW w:w="675" w:type="dxa"/>
                <w:tcBorders>
                  <w:top w:val="single" w:color="000000" w:themeColor="text1" w:sz="6" w:space="0"/>
                  <w:left w:val="single" w:color="auto" w:sz="6" w:space="0"/>
                  <w:bottom w:val="single" w:color="000000" w:themeColor="text1" w:sz="6" w:space="0"/>
                  <w:right w:val="single" w:color="000000" w:themeColor="text1" w:sz="6" w:space="0"/>
                </w:tcBorders>
              </w:tcPr>
            </w:tcPrChange>
          </w:tcPr>
          <w:p w:rsidRPr="00DC45DC" w:rsidR="00014D8A" w:rsidRDefault="00A86E4F" w14:paraId="18419CC3" w14:textId="6DB35789">
            <w:pPr>
              <w:spacing w:after="0" w:line="240" w:lineRule="auto"/>
              <w:textAlignment w:val="baseline"/>
              <w:rPr>
                <w:rFonts w:ascii="Times New Roman" w:hAnsi="Times New Roman" w:eastAsia="Times New Roman" w:cs="Times New Roman"/>
                <w:sz w:val="16"/>
                <w:szCs w:val="16"/>
                <w:lang w:val="en-GB" w:eastAsia="nb-NO"/>
                <w:rPrChange w:author="Carmen Garcia Montero" w:date="2025-10-16T08:56:00Z" w:id="5011">
                  <w:rPr>
                    <w:rFonts w:ascii="Times New Roman" w:hAnsi="Times New Roman" w:eastAsia="Times New Roman" w:cs="Times New Roman"/>
                    <w:sz w:val="16"/>
                    <w:szCs w:val="16"/>
                    <w:highlight w:val="yellow"/>
                    <w:lang w:val="en-GB" w:eastAsia="nb-NO"/>
                  </w:rPr>
                </w:rPrChange>
              </w:rPr>
            </w:pPr>
            <w:r w:rsidRPr="00DC45DC">
              <w:rPr>
                <w:rFonts w:ascii="Times New Roman" w:hAnsi="Times New Roman" w:eastAsia="Times New Roman" w:cs="Times New Roman"/>
                <w:sz w:val="16"/>
                <w:szCs w:val="16"/>
                <w:lang w:val="en-GB" w:eastAsia="nb-NO"/>
                <w:rPrChange w:author="Carmen Garcia Montero" w:date="2025-10-16T08:56:00Z" w:id="5012">
                  <w:rPr>
                    <w:rFonts w:ascii="Times New Roman" w:hAnsi="Times New Roman" w:eastAsia="Times New Roman" w:cs="Times New Roman"/>
                    <w:sz w:val="16"/>
                    <w:szCs w:val="16"/>
                    <w:highlight w:val="yellow"/>
                    <w:lang w:val="en-GB" w:eastAsia="nb-NO"/>
                  </w:rPr>
                </w:rPrChange>
              </w:rPr>
              <w:t>2</w:t>
            </w:r>
            <w:ins w:author="Carmen Garcia Montero" w:date="2025-11-03T12:10:00Z" w:id="5013">
              <w:r w:rsidR="00855EE5">
                <w:rPr>
                  <w:rFonts w:ascii="Times New Roman" w:hAnsi="Times New Roman" w:eastAsia="Times New Roman" w:cs="Times New Roman"/>
                  <w:sz w:val="16"/>
                  <w:szCs w:val="16"/>
                  <w:lang w:val="en-GB" w:eastAsia="nb-NO"/>
                </w:rPr>
                <w:t>3</w:t>
              </w:r>
            </w:ins>
            <w:del w:author="Carmen Garcia Montero" w:date="2025-11-03T12:10:00Z" w:id="5014">
              <w:r w:rsidRPr="00DC45DC" w:rsidDel="00855EE5">
                <w:rPr>
                  <w:rFonts w:ascii="Times New Roman" w:hAnsi="Times New Roman" w:eastAsia="Times New Roman" w:cs="Times New Roman"/>
                  <w:sz w:val="16"/>
                  <w:szCs w:val="16"/>
                  <w:lang w:val="en-GB" w:eastAsia="nb-NO"/>
                  <w:rPrChange w:author="Carmen Garcia Montero" w:date="2025-10-16T08:56:00Z" w:id="5015">
                    <w:rPr>
                      <w:rFonts w:ascii="Times New Roman" w:hAnsi="Times New Roman" w:eastAsia="Times New Roman" w:cs="Times New Roman"/>
                      <w:sz w:val="16"/>
                      <w:szCs w:val="16"/>
                      <w:highlight w:val="yellow"/>
                      <w:lang w:val="en-GB" w:eastAsia="nb-NO"/>
                    </w:rPr>
                  </w:rPrChange>
                </w:rPr>
                <w:delText>7</w:delText>
              </w:r>
            </w:del>
            <w:r w:rsidRPr="00DC45DC" w:rsidR="00014D8A">
              <w:rPr>
                <w:rFonts w:ascii="Times New Roman" w:hAnsi="Times New Roman" w:eastAsia="Times New Roman" w:cs="Times New Roman"/>
                <w:sz w:val="16"/>
                <w:szCs w:val="16"/>
                <w:lang w:val="en-GB" w:eastAsia="nb-NO"/>
                <w:rPrChange w:author="Carmen Garcia Montero" w:date="2025-10-16T08:56:00Z" w:id="5016">
                  <w:rPr>
                    <w:rFonts w:ascii="Times New Roman" w:hAnsi="Times New Roman" w:eastAsia="Times New Roman" w:cs="Times New Roman"/>
                    <w:sz w:val="16"/>
                    <w:szCs w:val="16"/>
                    <w:highlight w:val="yellow"/>
                    <w:lang w:val="en-GB" w:eastAsia="nb-NO"/>
                  </w:rPr>
                </w:rPrChange>
              </w:rPr>
              <w:t>.5</w:t>
            </w:r>
          </w:p>
        </w:tc>
        <w:tc>
          <w:tcPr>
            <w:tcW w:w="1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5017">
              <w:tcPr>
                <w:tcW w:w="15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014D8A" w:rsidRDefault="00014D8A" w14:paraId="2827A4FB" w14:textId="6124BD81">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Notify about updated </w:t>
            </w:r>
            <w:r w:rsidR="001A4E1A">
              <w:rPr>
                <w:rFonts w:ascii="Times New Roman" w:hAnsi="Times New Roman" w:eastAsia="Times New Roman" w:cs="Times New Roman"/>
                <w:sz w:val="16"/>
                <w:szCs w:val="16"/>
                <w:lang w:val="en-GB" w:eastAsia="nb-NO"/>
              </w:rPr>
              <w:t xml:space="preserve">SPU or </w:t>
            </w:r>
            <w:r w:rsidRPr="00B349A8">
              <w:rPr>
                <w:rFonts w:ascii="Times New Roman" w:hAnsi="Times New Roman" w:eastAsia="Times New Roman" w:cs="Times New Roman"/>
                <w:sz w:val="16"/>
                <w:szCs w:val="16"/>
                <w:lang w:val="en-GB" w:eastAsia="nb-NO"/>
              </w:rPr>
              <w:t>SPG information</w:t>
            </w:r>
            <w:r>
              <w:rPr>
                <w:rFonts w:ascii="Times New Roman" w:hAnsi="Times New Roman" w:eastAsia="Times New Roman" w:cs="Times New Roman"/>
                <w:sz w:val="16"/>
                <w:szCs w:val="16"/>
                <w:lang w:val="en-GB" w:eastAsia="nb-NO"/>
              </w:rPr>
              <w:t xml:space="preserve"> </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5018">
              <w:tcPr>
                <w:tcW w:w="28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B349A8" w:rsidR="00014D8A" w:rsidRDefault="00014D8A" w14:paraId="13F0F73F" w14:textId="0459DC2F">
            <w:pPr>
              <w:spacing w:after="0" w:line="240" w:lineRule="auto"/>
              <w:textAlignment w:val="baseline"/>
              <w:rPr>
                <w:rFonts w:ascii="Times New Roman" w:hAnsi="Times New Roman" w:eastAsia="Times New Roman" w:cs="Times New Roman"/>
                <w:sz w:val="16"/>
                <w:szCs w:val="16"/>
                <w:lang w:val="en-GB" w:eastAsia="nb-NO"/>
              </w:rPr>
            </w:pPr>
            <w:r w:rsidRPr="00B349A8">
              <w:rPr>
                <w:rFonts w:ascii="Times New Roman" w:hAnsi="Times New Roman" w:eastAsia="Times New Roman" w:cs="Times New Roman"/>
                <w:sz w:val="16"/>
                <w:szCs w:val="16"/>
                <w:lang w:val="en-GB" w:eastAsia="nb-NO"/>
              </w:rPr>
              <w:t xml:space="preserve">The SP module administrator notifies entitled parties about the updated status of the SPG or SPU. </w:t>
            </w:r>
          </w:p>
        </w:tc>
        <w:tc>
          <w:tcPr>
            <w:tcW w:w="131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5019">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4C69" w:rsidR="00014D8A" w:rsidRDefault="00014D8A" w14:paraId="1E49D8FF" w14:textId="74EF6556">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 xml:space="preserve">SP Module </w:t>
            </w:r>
            <w:ins w:author="Carmen Garcia Montero" w:date="2025-10-14T12:02:00Z" w:id="5020">
              <w:r w:rsidR="00DC45DC">
                <w:rPr>
                  <w:rFonts w:ascii="Times New Roman" w:hAnsi="Times New Roman" w:eastAsia="Times New Roman" w:cs="Times New Roman"/>
                  <w:sz w:val="16"/>
                  <w:szCs w:val="16"/>
                  <w:lang w:val="en-GB" w:eastAsia="nb-NO"/>
                </w:rPr>
                <w:t>Administrator</w:t>
              </w:r>
            </w:ins>
            <w:del w:author="Carmen Garcia Montero" w:date="2025-10-14T12:02:00Z" w:id="5021">
              <w:r w:rsidRPr="00164C69">
                <w:rPr>
                  <w:rFonts w:ascii="Times New Roman" w:hAnsi="Times New Roman" w:eastAsia="Times New Roman" w:cs="Times New Roman"/>
                  <w:sz w:val="16"/>
                  <w:szCs w:val="16"/>
                  <w:lang w:val="en-GB" w:eastAsia="nb-NO"/>
                </w:rPr>
                <w:delText>Operator</w:delText>
              </w:r>
            </w:del>
          </w:p>
        </w:tc>
        <w:tc>
          <w:tcPr>
            <w:tcW w:w="132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Change w:author="Fernando Dominguez" w:date="2025-09-12T14:02:00Z" w:id="5022">
              <w:tcPr>
                <w:tcW w:w="13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64C69" w:rsidR="00014D8A" w:rsidRDefault="00014D8A" w14:paraId="12166F74" w14:textId="194E59F5">
            <w:pPr>
              <w:spacing w:after="0" w:line="240" w:lineRule="auto"/>
              <w:textAlignment w:val="baseline"/>
              <w:rPr>
                <w:rFonts w:ascii="Times New Roman" w:hAnsi="Times New Roman" w:eastAsia="Times New Roman" w:cs="Times New Roman"/>
                <w:sz w:val="16"/>
                <w:szCs w:val="16"/>
                <w:lang w:val="en-GB" w:eastAsia="nb-NO"/>
              </w:rPr>
            </w:pPr>
            <w:r w:rsidRPr="00164C69">
              <w:rPr>
                <w:rFonts w:ascii="Times New Roman" w:hAnsi="Times New Roman" w:eastAsia="Times New Roman" w:cs="Times New Roman"/>
                <w:sz w:val="16"/>
                <w:szCs w:val="16"/>
                <w:lang w:val="en-GB" w:eastAsia="nb-NO"/>
              </w:rPr>
              <w:t xml:space="preserve">Entitled </w:t>
            </w:r>
            <w:r w:rsidRPr="00164C69" w:rsidR="006742AF">
              <w:rPr>
                <w:rFonts w:ascii="Times New Roman" w:hAnsi="Times New Roman" w:eastAsia="Times New Roman" w:cs="Times New Roman"/>
                <w:sz w:val="16"/>
                <w:szCs w:val="16"/>
                <w:lang w:val="en-GB" w:eastAsia="nb-NO"/>
              </w:rPr>
              <w:t>party</w:t>
            </w:r>
          </w:p>
        </w:tc>
        <w:tc>
          <w:tcPr>
            <w:tcW w:w="1236" w:type="dxa"/>
            <w:tcBorders>
              <w:top w:val="single" w:color="000000" w:themeColor="text1" w:sz="6" w:space="0"/>
              <w:left w:val="single" w:color="000000" w:themeColor="text1" w:sz="6" w:space="0"/>
              <w:bottom w:val="single" w:color="000000" w:themeColor="text1" w:sz="6" w:space="0"/>
              <w:right w:val="single" w:color="auto" w:sz="6" w:space="0"/>
            </w:tcBorders>
            <w:tcPrChange w:author="Fernando Dominguez" w:date="2025-09-12T14:02:00Z" w:id="5023">
              <w:tcPr>
                <w:tcW w:w="1230" w:type="dxa"/>
                <w:gridSpan w:val="2"/>
                <w:tcBorders>
                  <w:top w:val="single" w:color="000000" w:themeColor="text1" w:sz="6" w:space="0"/>
                  <w:left w:val="single" w:color="000000" w:themeColor="text1" w:sz="6" w:space="0"/>
                  <w:bottom w:val="single" w:color="000000" w:themeColor="text1" w:sz="6" w:space="0"/>
                  <w:right w:val="single" w:color="auto" w:sz="6" w:space="0"/>
                </w:tcBorders>
              </w:tcPr>
            </w:tcPrChange>
          </w:tcPr>
          <w:p w:rsidRPr="00B349A8" w:rsidR="00014D8A" w:rsidRDefault="00567F06" w14:paraId="01BE6D31" w14:textId="313059CE">
            <w:pPr>
              <w:spacing w:after="0" w:line="240" w:lineRule="auto"/>
              <w:textAlignment w:val="baseline"/>
              <w:rPr>
                <w:rFonts w:ascii="Times New Roman" w:hAnsi="Times New Roman" w:eastAsia="Times New Roman" w:cs="Times New Roman"/>
                <w:sz w:val="16"/>
                <w:szCs w:val="16"/>
                <w:lang w:val="en-GB" w:eastAsia="nb-NO"/>
              </w:rPr>
            </w:pPr>
            <w:ins w:author="Carmen Garcia Montero" w:date="2025-11-03T15:38:00Z" w:id="5024">
              <w:r>
                <w:rPr>
                  <w:rFonts w:ascii="Times New Roman" w:hAnsi="Times New Roman" w:eastAsia="Times New Roman" w:cs="Times New Roman"/>
                  <w:sz w:val="16"/>
                  <w:szCs w:val="16"/>
                  <w:lang w:val="en-GB" w:eastAsia="nb-NO"/>
                </w:rPr>
                <w:t>B</w:t>
              </w:r>
            </w:ins>
            <w:ins w:author="Carmen Garcia Montero" w:date="2025-11-03T15:14:00Z" w:id="5025">
              <w:r w:rsidR="002A2323">
                <w:rPr>
                  <w:rFonts w:ascii="Times New Roman" w:hAnsi="Times New Roman" w:eastAsia="Times New Roman" w:cs="Times New Roman"/>
                  <w:sz w:val="16"/>
                  <w:szCs w:val="16"/>
                  <w:lang w:val="en-GB" w:eastAsia="nb-NO"/>
                </w:rPr>
                <w:t>G</w:t>
              </w:r>
            </w:ins>
            <w:del w:author="Carmen Garcia Montero" w:date="2025-11-03T15:14:00Z" w:id="5026">
              <w:r w:rsidDel="002A2323" w:rsidR="00AC2B0E">
                <w:rPr>
                  <w:rFonts w:ascii="Times New Roman" w:hAnsi="Times New Roman" w:eastAsia="Times New Roman" w:cs="Times New Roman"/>
                  <w:sz w:val="16"/>
                  <w:szCs w:val="16"/>
                  <w:lang w:val="en-GB" w:eastAsia="nb-NO"/>
                </w:rPr>
                <w:delText>BQ</w:delText>
              </w:r>
            </w:del>
            <w:r w:rsidRPr="00AA692D" w:rsidR="001A4E1A">
              <w:rPr>
                <w:rFonts w:ascii="Times New Roman" w:hAnsi="Times New Roman" w:eastAsia="Times New Roman" w:cs="Times New Roman"/>
                <w:sz w:val="16"/>
                <w:szCs w:val="16"/>
                <w:lang w:val="en-GB" w:eastAsia="nb-NO"/>
              </w:rPr>
              <w:t xml:space="preserve"> – SPU or SPG re-activation notification</w:t>
            </w:r>
          </w:p>
        </w:tc>
      </w:tr>
    </w:tbl>
    <w:p w:rsidRPr="00117039" w:rsidR="00014D8A" w:rsidP="00784C27" w:rsidRDefault="00014D8A" w14:paraId="21D3D458" w14:textId="77777777">
      <w:pPr>
        <w:spacing w:line="276" w:lineRule="auto"/>
        <w:rPr>
          <w:rFonts w:ascii="Times New Roman" w:hAnsi="Times New Roman" w:cs="Times New Roman"/>
          <w:lang w:val="en-GB"/>
        </w:rPr>
      </w:pPr>
    </w:p>
    <w:p w:rsidRPr="00117039" w:rsidR="00D67CD6" w:rsidP="00D67CD6" w:rsidRDefault="00D67CD6" w14:paraId="5CA4C177" w14:textId="1F379B92">
      <w:pPr>
        <w:keepNext/>
        <w:spacing w:line="276" w:lineRule="auto"/>
        <w:rPr>
          <w:ins w:author="Carmen Garcia Montero" w:date="2025-10-14T12:02:00Z" w:id="5027"/>
          <w:rFonts w:ascii="Times New Roman" w:hAnsi="Times New Roman" w:cs="Times New Roman"/>
          <w:lang w:val="en-GB"/>
        </w:rPr>
      </w:pPr>
      <w:ins w:author="Carmen Garcia Montero" w:date="2025-10-14T12:02:00Z" w:id="5028">
        <w:r w:rsidRPr="00EB5A57">
          <w:rPr>
            <w:rFonts w:ascii="Times New Roman" w:hAnsi="Times New Roman" w:cs="Times New Roman"/>
            <w:lang w:val="en-GB"/>
          </w:rPr>
          <w:t xml:space="preserve">Diagram </w:t>
        </w:r>
        <w:r>
          <w:rPr>
            <w:rFonts w:ascii="Times New Roman" w:hAnsi="Times New Roman" w:cs="Times New Roman"/>
            <w:lang w:val="en-GB"/>
          </w:rPr>
          <w:t>2</w:t>
        </w:r>
      </w:ins>
      <w:ins w:author="Carmen Garcia Montero" w:date="2025-11-03T12:10:00Z" w:id="5029">
        <w:r w:rsidR="00855EE5">
          <w:rPr>
            <w:rFonts w:ascii="Times New Roman" w:hAnsi="Times New Roman" w:cs="Times New Roman"/>
            <w:lang w:val="en-GB"/>
          </w:rPr>
          <w:t>3</w:t>
        </w:r>
      </w:ins>
      <w:ins w:author="Carmen Garcia Montero" w:date="2025-10-14T12:02:00Z" w:id="5030">
        <w:r w:rsidRPr="00EB5A57">
          <w:rPr>
            <w:rFonts w:ascii="Times New Roman" w:hAnsi="Times New Roman" w:cs="Times New Roman"/>
            <w:lang w:val="en-GB"/>
          </w:rPr>
          <w:t>– Procedure ‘</w:t>
        </w:r>
        <w:r w:rsidRPr="00EC5A24">
          <w:rPr>
            <w:rFonts w:ascii="Times New Roman" w:hAnsi="Times New Roman" w:cs="Times New Roman"/>
            <w:lang w:val="en-GB"/>
          </w:rPr>
          <w:t>SPU or SPG re-activation</w:t>
        </w:r>
        <w:r>
          <w:rPr>
            <w:rFonts w:ascii="Times New Roman" w:hAnsi="Times New Roman" w:cs="Times New Roman"/>
            <w:lang w:val="en-GB"/>
          </w:rPr>
          <w:t>’</w:t>
        </w:r>
        <w:r w:rsidRPr="00EB5A57">
          <w:rPr>
            <w:rFonts w:ascii="Times New Roman" w:hAnsi="Times New Roman" w:cs="Times New Roman"/>
            <w:lang w:val="en-GB"/>
          </w:rPr>
          <w:t>.</w:t>
        </w:r>
      </w:ins>
    </w:p>
    <w:p w:rsidRPr="003F32D7" w:rsidR="00D67CD6" w:rsidP="00D67CD6" w:rsidRDefault="00D67CD6" w14:paraId="379EE7F2" w14:textId="77777777">
      <w:pPr>
        <w:spacing w:line="276" w:lineRule="auto"/>
        <w:rPr>
          <w:ins w:author="Carmen Garcia Montero" w:date="2025-10-14T12:02:00Z" w:id="5031"/>
          <w:rFonts w:ascii="Times New Roman" w:hAnsi="Times New Roman" w:cs="Times New Roman"/>
          <w:lang w:val="en-GB"/>
        </w:rPr>
      </w:pPr>
      <w:ins w:author="Carmen Garcia Montero" w:date="2025-10-14T12:02:00Z" w:id="5032">
        <w:r>
          <w:rPr>
            <w:noProof/>
          </w:rPr>
          <w:drawing>
            <wp:inline distT="0" distB="0" distL="0" distR="0" wp14:anchorId="17EBF056" wp14:editId="516FD361">
              <wp:extent cx="5760720" cy="4279900"/>
              <wp:effectExtent l="0" t="0" r="0" b="6350"/>
              <wp:docPr id="202789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93417" name=""/>
                      <pic:cNvPicPr/>
                    </pic:nvPicPr>
                    <pic:blipFill>
                      <a:blip r:embed="rId48"/>
                      <a:stretch>
                        <a:fillRect/>
                      </a:stretch>
                    </pic:blipFill>
                    <pic:spPr>
                      <a:xfrm>
                        <a:off x="0" y="0"/>
                        <a:ext cx="5760720" cy="4279900"/>
                      </a:xfrm>
                      <a:prstGeom prst="rect">
                        <a:avLst/>
                      </a:prstGeom>
                    </pic:spPr>
                  </pic:pic>
                </a:graphicData>
              </a:graphic>
            </wp:inline>
          </w:drawing>
        </w:r>
      </w:ins>
    </w:p>
    <w:p w:rsidRPr="00117039" w:rsidR="00597183" w:rsidP="00597183" w:rsidRDefault="00597183" w14:paraId="78C92F36" w14:textId="77777777">
      <w:pPr>
        <w:spacing w:line="276" w:lineRule="auto"/>
        <w:rPr>
          <w:ins w:author="Carmen Garcia Montero" w:date="2025-11-03T11:51:00Z" w:id="5033"/>
          <w:rFonts w:ascii="Times New Roman" w:hAnsi="Times New Roman" w:cs="Times New Roman"/>
          <w:lang w:val="en-GB"/>
        </w:rPr>
      </w:pPr>
    </w:p>
    <w:p w:rsidRPr="00117039" w:rsidR="00597183" w:rsidP="00597183" w:rsidRDefault="00597183" w14:paraId="59252C9E" w14:textId="77777777">
      <w:pPr>
        <w:spacing w:line="276" w:lineRule="auto"/>
        <w:rPr>
          <w:ins w:author="Carmen Garcia Montero" w:date="2025-11-03T11:51:00Z" w:id="5034"/>
          <w:rFonts w:ascii="Times New Roman" w:hAnsi="Times New Roman" w:cs="Times New Roman"/>
          <w:lang w:val="en-GB"/>
        </w:rPr>
      </w:pPr>
    </w:p>
    <w:tbl>
      <w:tblPr>
        <w:tblStyle w:val="TableGrid"/>
        <w:tblW w:w="0" w:type="auto"/>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87"/>
        <w:gridCol w:w="1573"/>
        <w:gridCol w:w="2884"/>
        <w:gridCol w:w="1317"/>
        <w:gridCol w:w="1319"/>
        <w:gridCol w:w="1236"/>
      </w:tblGrid>
      <w:tr w:rsidR="00597183" w:rsidTr="00CB5327" w14:paraId="27EB0301" w14:textId="77777777">
        <w:trPr>
          <w:trHeight w:val="300"/>
          <w:ins w:author="Carmen Garcia Montero" w:date="2025-11-03T11:51:00Z" w:id="5035"/>
        </w:trPr>
        <w:tc>
          <w:tcPr>
            <w:tcW w:w="9016" w:type="dxa"/>
            <w:gridSpan w:val="6"/>
            <w:shd w:val="clear" w:color="auto" w:fill="D0CECE" w:themeFill="background2" w:themeFillShade="E6"/>
            <w:tcMar>
              <w:left w:w="108" w:type="dxa"/>
              <w:right w:w="108" w:type="dxa"/>
            </w:tcMar>
            <w:vAlign w:val="center"/>
          </w:tcPr>
          <w:p w:rsidRPr="00117039" w:rsidR="00597183" w:rsidP="00CB5327" w:rsidRDefault="00597183" w14:paraId="022D88F0" w14:textId="632FAD64">
            <w:pPr>
              <w:spacing w:after="0" w:line="257" w:lineRule="auto"/>
              <w:jc w:val="center"/>
              <w:rPr>
                <w:ins w:author="Carmen Garcia Montero" w:date="2025-11-03T11:51:00Z" w:id="5036"/>
                <w:rFonts w:ascii="Times New Roman" w:hAnsi="Times New Roman" w:eastAsia="Times New Roman" w:cs="Times New Roman"/>
                <w:sz w:val="16"/>
                <w:szCs w:val="16"/>
                <w:lang w:val="en-GB"/>
              </w:rPr>
            </w:pPr>
            <w:ins w:author="Carmen Garcia Montero" w:date="2025-11-03T11:51:00Z" w:id="5037">
              <w:r w:rsidRPr="00117039">
                <w:rPr>
                  <w:rFonts w:ascii="Times New Roman" w:hAnsi="Times New Roman" w:eastAsia="Calibri" w:cs="Times New Roman"/>
                  <w:b/>
                  <w:i/>
                  <w:sz w:val="16"/>
                  <w:szCs w:val="16"/>
                  <w:highlight w:val="yellow"/>
                  <w:lang w:val="en-GB" w:eastAsia="zh-CN"/>
                </w:rPr>
                <w:t>Table III.</w:t>
              </w:r>
            </w:ins>
            <w:ins w:author="Carmen Garcia Montero" w:date="2025-11-03T12:11:00Z" w:id="5038">
              <w:r w:rsidR="00855EE5">
                <w:rPr>
                  <w:rFonts w:ascii="Times New Roman" w:hAnsi="Times New Roman" w:eastAsia="Calibri" w:cs="Times New Roman"/>
                  <w:b/>
                  <w:i/>
                  <w:sz w:val="16"/>
                  <w:szCs w:val="16"/>
                  <w:highlight w:val="yellow"/>
                  <w:lang w:val="en-GB" w:eastAsia="zh-CN"/>
                </w:rPr>
                <w:t>24</w:t>
              </w:r>
            </w:ins>
            <w:ins w:author="Carmen Garcia Montero" w:date="2025-11-03T11:51:00Z" w:id="5039">
              <w:r w:rsidRPr="00117039">
                <w:rPr>
                  <w:rFonts w:ascii="Times New Roman" w:hAnsi="Times New Roman" w:eastAsia="Arial" w:cs="Times New Roman"/>
                  <w:b/>
                  <w:i/>
                  <w:sz w:val="16"/>
                  <w:szCs w:val="16"/>
                  <w:highlight w:val="yellow"/>
                  <w:lang w:val="en-GB" w:eastAsia="zh-CN"/>
                </w:rPr>
                <w:t xml:space="preserve"> – Procedure </w:t>
              </w:r>
            </w:ins>
            <w:ins w:author="Carmen Garcia Montero" w:date="2025-11-03T12:11:00Z" w:id="5040">
              <w:r w:rsidR="00855EE5">
                <w:rPr>
                  <w:rFonts w:ascii="Times New Roman" w:hAnsi="Times New Roman" w:eastAsia="Arial" w:cs="Times New Roman"/>
                  <w:b/>
                  <w:i/>
                  <w:sz w:val="16"/>
                  <w:szCs w:val="16"/>
                  <w:lang w:val="en-GB" w:eastAsia="zh-CN"/>
                </w:rPr>
                <w:t>24</w:t>
              </w:r>
            </w:ins>
          </w:p>
        </w:tc>
      </w:tr>
      <w:tr w:rsidRPr="00FE7956" w:rsidR="00597183" w:rsidTr="00CB5327" w14:paraId="709C66E9" w14:textId="77777777">
        <w:trPr>
          <w:trHeight w:val="300"/>
          <w:ins w:author="Carmen Garcia Montero" w:date="2025-11-03T11:51:00Z" w:id="5041"/>
        </w:trPr>
        <w:tc>
          <w:tcPr>
            <w:tcW w:w="2260" w:type="dxa"/>
            <w:gridSpan w:val="2"/>
            <w:shd w:val="clear" w:color="auto" w:fill="D0CECE" w:themeFill="background2" w:themeFillShade="E6"/>
            <w:tcMar>
              <w:left w:w="108" w:type="dxa"/>
              <w:right w:w="108" w:type="dxa"/>
            </w:tcMar>
            <w:vAlign w:val="center"/>
          </w:tcPr>
          <w:p w:rsidRPr="00117039" w:rsidR="00597183" w:rsidP="00CB5327" w:rsidRDefault="00597183" w14:paraId="7DDF1075" w14:textId="77777777">
            <w:pPr>
              <w:spacing w:after="0" w:line="276" w:lineRule="auto"/>
              <w:rPr>
                <w:ins w:author="Carmen Garcia Montero" w:date="2025-11-03T11:51:00Z" w:id="5042"/>
                <w:rFonts w:ascii="Times New Roman" w:hAnsi="Times New Roman" w:eastAsia="Times New Roman" w:cs="Times New Roman"/>
                <w:b/>
                <w:i/>
                <w:sz w:val="16"/>
                <w:szCs w:val="16"/>
                <w:lang w:val="en-GB"/>
              </w:rPr>
            </w:pPr>
            <w:ins w:author="Carmen Garcia Montero" w:date="2025-11-03T11:51:00Z" w:id="5043">
              <w:r w:rsidRPr="00117039">
                <w:rPr>
                  <w:rFonts w:ascii="Times New Roman" w:hAnsi="Times New Roman" w:eastAsia="Arial" w:cs="Times New Roman"/>
                  <w:b/>
                  <w:i/>
                  <w:sz w:val="16"/>
                  <w:szCs w:val="16"/>
                  <w:lang w:val="en-GB" w:eastAsia="zh-CN"/>
                </w:rPr>
                <w:t>Procedure name</w:t>
              </w:r>
            </w:ins>
          </w:p>
        </w:tc>
        <w:tc>
          <w:tcPr>
            <w:tcW w:w="6756" w:type="dxa"/>
            <w:gridSpan w:val="4"/>
            <w:tcMar>
              <w:left w:w="108" w:type="dxa"/>
              <w:right w:w="108" w:type="dxa"/>
            </w:tcMar>
            <w:vAlign w:val="center"/>
          </w:tcPr>
          <w:p w:rsidRPr="00117039" w:rsidR="00597183" w:rsidP="00CB5327" w:rsidRDefault="00597183" w14:paraId="71875A34" w14:textId="77777777">
            <w:pPr>
              <w:pStyle w:val="Caption"/>
              <w:keepNext/>
              <w:rPr>
                <w:ins w:author="Carmen Garcia Montero" w:date="2025-11-03T11:51:00Z" w:id="5044"/>
                <w:rFonts w:ascii="Times New Roman" w:hAnsi="Times New Roman" w:eastAsia="Times New Roman" w:cs="Times New Roman"/>
                <w:sz w:val="16"/>
                <w:szCs w:val="16"/>
                <w:lang w:val="en-GB"/>
              </w:rPr>
            </w:pPr>
            <w:ins w:author="Carmen Garcia Montero" w:date="2025-11-03T11:51:00Z" w:id="5045">
              <w:r w:rsidRPr="49C8DE42">
                <w:rPr>
                  <w:lang w:val="en-US"/>
                </w:rPr>
                <w:t xml:space="preserve">Table </w:t>
              </w:r>
              <w:r>
                <w:fldChar w:fldCharType="begin"/>
              </w:r>
              <w:r w:rsidRPr="49C8DE42">
                <w:rPr>
                  <w:lang w:val="en-US"/>
                </w:rPr>
                <w:instrText xml:space="preserve"> SEQ Table \* ARABIC </w:instrText>
              </w:r>
              <w:r>
                <w:fldChar w:fldCharType="separate"/>
              </w:r>
              <w:r w:rsidRPr="49C8DE42">
                <w:rPr>
                  <w:lang w:val="en-US"/>
                </w:rPr>
                <w:t>23</w:t>
              </w:r>
              <w:r>
                <w:fldChar w:fldCharType="end"/>
              </w:r>
              <w:r w:rsidRPr="49C8DE42">
                <w:rPr>
                  <w:lang w:val="en-US"/>
                </w:rPr>
                <w:t xml:space="preserve"> </w:t>
              </w:r>
              <w:r w:rsidRPr="225DF6DF">
                <w:rPr>
                  <w:rFonts w:ascii="Times New Roman" w:hAnsi="Times New Roman" w:eastAsia="Times New Roman" w:cs="Times New Roman"/>
                  <w:i w:val="0"/>
                  <w:sz w:val="16"/>
                  <w:szCs w:val="16"/>
                  <w:lang w:val="en-GB"/>
                </w:rPr>
                <w:t xml:space="preserve">SPU or SPG grid </w:t>
              </w:r>
              <w:r w:rsidRPr="49C8DE42">
                <w:rPr>
                  <w:rFonts w:ascii="Times New Roman" w:hAnsi="Times New Roman" w:eastAsia="Times New Roman" w:cs="Times New Roman"/>
                  <w:i w:val="0"/>
                  <w:iCs w:val="0"/>
                  <w:sz w:val="16"/>
                  <w:szCs w:val="16"/>
                  <w:lang w:val="en-GB"/>
                </w:rPr>
                <w:t>prequalification</w:t>
              </w:r>
              <w:commentRangeStart w:id="5046"/>
              <w:commentRangeStart w:id="5047"/>
              <w:commentRangeStart w:id="5048"/>
              <w:commentRangeStart w:id="5049"/>
              <w:commentRangeEnd w:id="5048"/>
              <w:r w:rsidRPr="00117039">
                <w:rPr>
                  <w:rStyle w:val="CommentReference"/>
                  <w:rFonts w:ascii="Times New Roman" w:hAnsi="Times New Roman" w:eastAsia="Times New Roman" w:cs="Times New Roman"/>
                  <w:lang w:val="en-GB"/>
                </w:rPr>
                <w:commentReference w:id="5048"/>
              </w:r>
              <w:commentRangeEnd w:id="5049"/>
              <w:r w:rsidRPr="00117039">
                <w:rPr>
                  <w:rStyle w:val="CommentReference"/>
                  <w:rFonts w:ascii="Times New Roman" w:hAnsi="Times New Roman" w:eastAsia="Times New Roman" w:cs="Times New Roman"/>
                  <w:lang w:val="en-GB"/>
                </w:rPr>
                <w:commentReference w:id="5049"/>
              </w:r>
              <w:commentRangeEnd w:id="5046"/>
              <w:r w:rsidRPr="00117039">
                <w:rPr>
                  <w:rStyle w:val="CommentReference"/>
                  <w:rFonts w:ascii="Times New Roman" w:hAnsi="Times New Roman" w:eastAsia="Times New Roman" w:cs="Times New Roman"/>
                  <w:lang w:val="en-GB"/>
                </w:rPr>
                <w:commentReference w:id="5046"/>
              </w:r>
              <w:commentRangeEnd w:id="5047"/>
              <w:r w:rsidRPr="00117039">
                <w:rPr>
                  <w:rStyle w:val="CommentReference"/>
                  <w:rFonts w:ascii="Times New Roman" w:hAnsi="Times New Roman" w:eastAsia="Times New Roman" w:cs="Times New Roman"/>
                  <w:lang w:val="en-GB"/>
                </w:rPr>
                <w:commentReference w:id="5047"/>
              </w:r>
            </w:ins>
          </w:p>
        </w:tc>
      </w:tr>
      <w:tr w:rsidR="00597183" w:rsidTr="00CB5327" w14:paraId="3EBBEA46" w14:textId="77777777">
        <w:trPr>
          <w:trHeight w:val="300"/>
          <w:ins w:author="Carmen Garcia Montero" w:date="2025-11-03T11:51:00Z" w:id="5050"/>
        </w:trPr>
        <w:tc>
          <w:tcPr>
            <w:tcW w:w="687" w:type="dxa"/>
            <w:shd w:val="clear" w:color="auto" w:fill="D0CECE" w:themeFill="background2" w:themeFillShade="E6"/>
            <w:tcMar>
              <w:left w:w="108" w:type="dxa"/>
              <w:right w:w="108" w:type="dxa"/>
            </w:tcMar>
            <w:vAlign w:val="center"/>
          </w:tcPr>
          <w:p w:rsidRPr="00117039" w:rsidR="00597183" w:rsidP="00CB5327" w:rsidRDefault="00597183" w14:paraId="3B24F9BF" w14:textId="77777777">
            <w:pPr>
              <w:spacing w:after="0" w:line="276" w:lineRule="auto"/>
              <w:jc w:val="center"/>
              <w:rPr>
                <w:ins w:author="Carmen Garcia Montero" w:date="2025-11-03T11:51:00Z" w:id="5051"/>
                <w:rFonts w:ascii="Times New Roman" w:hAnsi="Times New Roman" w:eastAsia="Times New Roman" w:cs="Times New Roman"/>
                <w:b/>
                <w:i/>
                <w:sz w:val="16"/>
                <w:szCs w:val="16"/>
                <w:lang w:val="en-GB"/>
              </w:rPr>
            </w:pPr>
            <w:ins w:author="Carmen Garcia Montero" w:date="2025-11-03T11:51:00Z" w:id="5052">
              <w:r w:rsidRPr="00117039">
                <w:rPr>
                  <w:rFonts w:ascii="Times New Roman" w:hAnsi="Times New Roman" w:eastAsia="Times New Roman" w:cs="Times New Roman"/>
                  <w:b/>
                  <w:i/>
                  <w:sz w:val="16"/>
                  <w:szCs w:val="16"/>
                  <w:lang w:val="en-GB"/>
                </w:rPr>
                <w:t>Step No.</w:t>
              </w:r>
            </w:ins>
          </w:p>
        </w:tc>
        <w:tc>
          <w:tcPr>
            <w:tcW w:w="1573" w:type="dxa"/>
            <w:shd w:val="clear" w:color="auto" w:fill="D0CECE" w:themeFill="background2" w:themeFillShade="E6"/>
            <w:tcMar>
              <w:left w:w="108" w:type="dxa"/>
              <w:right w:w="108" w:type="dxa"/>
            </w:tcMar>
            <w:vAlign w:val="center"/>
          </w:tcPr>
          <w:p w:rsidRPr="00117039" w:rsidR="00597183" w:rsidP="00CB5327" w:rsidRDefault="00597183" w14:paraId="148DED08" w14:textId="77777777">
            <w:pPr>
              <w:spacing w:after="0" w:line="276" w:lineRule="auto"/>
              <w:jc w:val="center"/>
              <w:rPr>
                <w:ins w:author="Carmen Garcia Montero" w:date="2025-11-03T11:51:00Z" w:id="5053"/>
                <w:rFonts w:ascii="Times New Roman" w:hAnsi="Times New Roman" w:eastAsia="Times New Roman" w:cs="Times New Roman"/>
                <w:b/>
                <w:i/>
                <w:sz w:val="16"/>
                <w:szCs w:val="16"/>
                <w:lang w:val="en-GB"/>
              </w:rPr>
            </w:pPr>
            <w:ins w:author="Carmen Garcia Montero" w:date="2025-11-03T11:51:00Z" w:id="5054">
              <w:r w:rsidRPr="00117039">
                <w:rPr>
                  <w:rFonts w:ascii="Times New Roman" w:hAnsi="Times New Roman" w:eastAsia="Times New Roman" w:cs="Times New Roman"/>
                  <w:b/>
                  <w:i/>
                  <w:sz w:val="16"/>
                  <w:szCs w:val="16"/>
                  <w:lang w:val="en-GB"/>
                </w:rPr>
                <w:t>Step</w:t>
              </w:r>
            </w:ins>
          </w:p>
        </w:tc>
        <w:tc>
          <w:tcPr>
            <w:tcW w:w="2884" w:type="dxa"/>
            <w:shd w:val="clear" w:color="auto" w:fill="D0CECE" w:themeFill="background2" w:themeFillShade="E6"/>
            <w:tcMar>
              <w:left w:w="108" w:type="dxa"/>
              <w:right w:w="108" w:type="dxa"/>
            </w:tcMar>
            <w:vAlign w:val="center"/>
          </w:tcPr>
          <w:p w:rsidRPr="00117039" w:rsidR="00597183" w:rsidP="00CB5327" w:rsidRDefault="00597183" w14:paraId="23CAFAD0" w14:textId="77777777">
            <w:pPr>
              <w:spacing w:after="0" w:line="276" w:lineRule="auto"/>
              <w:jc w:val="center"/>
              <w:rPr>
                <w:ins w:author="Carmen Garcia Montero" w:date="2025-11-03T11:51:00Z" w:id="5055"/>
                <w:rFonts w:ascii="Times New Roman" w:hAnsi="Times New Roman" w:eastAsia="Times New Roman" w:cs="Times New Roman"/>
                <w:b/>
                <w:i/>
                <w:sz w:val="16"/>
                <w:szCs w:val="16"/>
                <w:lang w:val="en-GB"/>
              </w:rPr>
            </w:pPr>
            <w:ins w:author="Carmen Garcia Montero" w:date="2025-11-03T11:51:00Z" w:id="5056">
              <w:r w:rsidRPr="00117039">
                <w:rPr>
                  <w:rFonts w:ascii="Times New Roman" w:hAnsi="Times New Roman" w:eastAsia="Times New Roman" w:cs="Times New Roman"/>
                  <w:b/>
                  <w:i/>
                  <w:sz w:val="16"/>
                  <w:szCs w:val="16"/>
                  <w:lang w:val="en-GB"/>
                </w:rPr>
                <w:t>Step description</w:t>
              </w:r>
            </w:ins>
          </w:p>
        </w:tc>
        <w:tc>
          <w:tcPr>
            <w:tcW w:w="1317" w:type="dxa"/>
            <w:shd w:val="clear" w:color="auto" w:fill="D0CECE" w:themeFill="background2" w:themeFillShade="E6"/>
            <w:tcMar>
              <w:left w:w="108" w:type="dxa"/>
              <w:right w:w="108" w:type="dxa"/>
            </w:tcMar>
            <w:vAlign w:val="center"/>
          </w:tcPr>
          <w:p w:rsidRPr="00117039" w:rsidR="00597183" w:rsidP="00CB5327" w:rsidRDefault="00597183" w14:paraId="3D04CC2A" w14:textId="77777777">
            <w:pPr>
              <w:spacing w:after="0" w:line="276" w:lineRule="auto"/>
              <w:jc w:val="center"/>
              <w:rPr>
                <w:ins w:author="Carmen Garcia Montero" w:date="2025-11-03T11:51:00Z" w:id="5057"/>
                <w:rFonts w:ascii="Times New Roman" w:hAnsi="Times New Roman" w:eastAsia="Times New Roman" w:cs="Times New Roman"/>
                <w:b/>
                <w:i/>
                <w:sz w:val="16"/>
                <w:szCs w:val="16"/>
                <w:lang w:val="en-GB"/>
              </w:rPr>
            </w:pPr>
            <w:ins w:author="Carmen Garcia Montero" w:date="2025-11-03T11:51:00Z" w:id="5058">
              <w:r w:rsidRPr="00117039">
                <w:rPr>
                  <w:rFonts w:ascii="Times New Roman" w:hAnsi="Times New Roman" w:eastAsia="Times New Roman" w:cs="Times New Roman"/>
                  <w:b/>
                  <w:i/>
                  <w:sz w:val="16"/>
                  <w:szCs w:val="16"/>
                  <w:lang w:val="en-GB"/>
                </w:rPr>
                <w:t>Information producer (actor)</w:t>
              </w:r>
            </w:ins>
          </w:p>
        </w:tc>
        <w:tc>
          <w:tcPr>
            <w:tcW w:w="1319" w:type="dxa"/>
            <w:shd w:val="clear" w:color="auto" w:fill="D0CECE" w:themeFill="background2" w:themeFillShade="E6"/>
            <w:tcMar>
              <w:left w:w="108" w:type="dxa"/>
              <w:right w:w="108" w:type="dxa"/>
            </w:tcMar>
            <w:vAlign w:val="center"/>
          </w:tcPr>
          <w:p w:rsidRPr="00117039" w:rsidR="00597183" w:rsidP="00CB5327" w:rsidRDefault="00597183" w14:paraId="7C192F7C" w14:textId="77777777">
            <w:pPr>
              <w:spacing w:after="0" w:line="276" w:lineRule="auto"/>
              <w:jc w:val="center"/>
              <w:rPr>
                <w:ins w:author="Carmen Garcia Montero" w:date="2025-11-03T11:51:00Z" w:id="5059"/>
                <w:rFonts w:ascii="Times New Roman" w:hAnsi="Times New Roman" w:eastAsia="Times New Roman" w:cs="Times New Roman"/>
                <w:b/>
                <w:i/>
                <w:sz w:val="16"/>
                <w:szCs w:val="16"/>
                <w:lang w:val="en-GB"/>
              </w:rPr>
            </w:pPr>
            <w:ins w:author="Carmen Garcia Montero" w:date="2025-11-03T11:51:00Z" w:id="5060">
              <w:r w:rsidRPr="00117039">
                <w:rPr>
                  <w:rFonts w:ascii="Times New Roman" w:hAnsi="Times New Roman" w:eastAsia="Times New Roman" w:cs="Times New Roman"/>
                  <w:b/>
                  <w:i/>
                  <w:sz w:val="16"/>
                  <w:szCs w:val="16"/>
                  <w:lang w:val="en-GB"/>
                </w:rPr>
                <w:t>Information receiver (actor)</w:t>
              </w:r>
            </w:ins>
          </w:p>
        </w:tc>
        <w:tc>
          <w:tcPr>
            <w:tcW w:w="1236" w:type="dxa"/>
            <w:shd w:val="clear" w:color="auto" w:fill="D0CECE" w:themeFill="background2" w:themeFillShade="E6"/>
            <w:tcMar>
              <w:left w:w="108" w:type="dxa"/>
              <w:right w:w="108" w:type="dxa"/>
            </w:tcMar>
            <w:vAlign w:val="center"/>
          </w:tcPr>
          <w:p w:rsidRPr="00117039" w:rsidR="00597183" w:rsidP="00CB5327" w:rsidRDefault="00597183" w14:paraId="6D3FAC25" w14:textId="77777777">
            <w:pPr>
              <w:spacing w:after="0" w:line="276" w:lineRule="auto"/>
              <w:jc w:val="center"/>
              <w:rPr>
                <w:ins w:author="Carmen Garcia Montero" w:date="2025-11-03T11:51:00Z" w:id="5061"/>
                <w:rFonts w:ascii="Times New Roman" w:hAnsi="Times New Roman" w:eastAsia="Times New Roman" w:cs="Times New Roman"/>
                <w:b/>
                <w:i/>
                <w:sz w:val="16"/>
                <w:szCs w:val="16"/>
                <w:lang w:val="en-GB"/>
              </w:rPr>
            </w:pPr>
            <w:ins w:author="Carmen Garcia Montero" w:date="2025-11-03T11:51:00Z" w:id="5062">
              <w:r w:rsidRPr="00117039">
                <w:rPr>
                  <w:rFonts w:ascii="Times New Roman" w:hAnsi="Times New Roman" w:eastAsia="Times New Roman" w:cs="Times New Roman"/>
                  <w:b/>
                  <w:i/>
                  <w:sz w:val="16"/>
                  <w:szCs w:val="16"/>
                  <w:lang w:val="en-GB"/>
                </w:rPr>
                <w:t>Information exchanged (IDs)</w:t>
              </w:r>
            </w:ins>
          </w:p>
        </w:tc>
      </w:tr>
      <w:tr w:rsidR="00597183" w14:paraId="2F8C6EBD" w14:textId="77777777">
        <w:trPr>
          <w:trHeight w:val="530"/>
          <w:ins w:author="Carmen Garcia Montero" w:date="2025-11-03T11:51:00Z" w:id="5063"/>
        </w:trPr>
        <w:tc>
          <w:tcPr>
            <w:tcW w:w="687" w:type="dxa"/>
            <w:tcMar>
              <w:left w:w="108" w:type="dxa"/>
              <w:right w:w="108" w:type="dxa"/>
            </w:tcMar>
          </w:tcPr>
          <w:p w:rsidRPr="00117039" w:rsidR="00597183" w:rsidP="00CB5327" w:rsidRDefault="00855EE5" w14:paraId="4A174962" w14:textId="64ACFE48">
            <w:pPr>
              <w:spacing w:line="276" w:lineRule="auto"/>
              <w:jc w:val="both"/>
              <w:rPr>
                <w:ins w:author="Carmen Garcia Montero" w:date="2025-11-03T11:51:00Z" w:id="5064"/>
                <w:rFonts w:ascii="Times New Roman" w:hAnsi="Times New Roman" w:eastAsia="Times New Roman" w:cs="Times New Roman"/>
                <w:sz w:val="16"/>
                <w:szCs w:val="16"/>
                <w:lang w:val="en-GB"/>
              </w:rPr>
            </w:pPr>
            <w:ins w:author="Carmen Garcia Montero" w:date="2025-11-03T12:11:00Z" w:id="5065">
              <w:r>
                <w:rPr>
                  <w:rFonts w:ascii="Times New Roman" w:hAnsi="Times New Roman" w:eastAsia="Times New Roman" w:cs="Times New Roman"/>
                  <w:sz w:val="16"/>
                  <w:szCs w:val="16"/>
                  <w:lang w:val="en-GB"/>
                </w:rPr>
                <w:t>24</w:t>
              </w:r>
            </w:ins>
            <w:ins w:author="Carmen Garcia Montero" w:date="2025-11-03T11:51:00Z" w:id="5066">
              <w:r w:rsidRPr="00117039" w:rsidR="00597183">
                <w:rPr>
                  <w:rFonts w:ascii="Times New Roman" w:hAnsi="Times New Roman" w:eastAsia="Times New Roman" w:cs="Times New Roman"/>
                  <w:sz w:val="16"/>
                  <w:szCs w:val="16"/>
                  <w:lang w:val="en-GB"/>
                </w:rPr>
                <w:t>.1</w:t>
              </w:r>
            </w:ins>
          </w:p>
        </w:tc>
        <w:tc>
          <w:tcPr>
            <w:tcW w:w="1573" w:type="dxa"/>
            <w:tcMar>
              <w:left w:w="108" w:type="dxa"/>
              <w:right w:w="108" w:type="dxa"/>
            </w:tcMar>
          </w:tcPr>
          <w:p w:rsidRPr="00117039" w:rsidR="00597183" w:rsidP="00CB5327" w:rsidRDefault="00597183" w14:paraId="7A671927" w14:textId="77777777">
            <w:pPr>
              <w:spacing w:line="276" w:lineRule="auto"/>
              <w:jc w:val="both"/>
              <w:rPr>
                <w:ins w:author="Carmen Garcia Montero" w:date="2025-11-03T11:51:00Z" w:id="5067"/>
                <w:rFonts w:ascii="Times New Roman" w:hAnsi="Times New Roman" w:eastAsia="Times New Roman" w:cs="Times New Roman"/>
                <w:sz w:val="16"/>
                <w:szCs w:val="16"/>
                <w:lang w:val="en-GB"/>
              </w:rPr>
            </w:pPr>
            <w:ins w:author="Carmen Garcia Montero" w:date="2025-11-03T11:51:00Z" w:id="5068">
              <w:r w:rsidRPr="00117039">
                <w:rPr>
                  <w:rFonts w:ascii="Times New Roman" w:hAnsi="Times New Roman" w:eastAsia="Times New Roman" w:cs="Times New Roman"/>
                  <w:sz w:val="16"/>
                  <w:szCs w:val="16"/>
                  <w:lang w:val="en-GB"/>
                </w:rPr>
                <w:t>Request grid prequalification</w:t>
              </w:r>
            </w:ins>
          </w:p>
        </w:tc>
        <w:tc>
          <w:tcPr>
            <w:tcW w:w="2884" w:type="dxa"/>
            <w:tcMar>
              <w:left w:w="108" w:type="dxa"/>
              <w:right w:w="108" w:type="dxa"/>
            </w:tcMar>
          </w:tcPr>
          <w:p w:rsidRPr="00117039" w:rsidR="00597183" w:rsidP="00CB5327" w:rsidRDefault="00597183" w14:paraId="603CE43A" w14:textId="77777777">
            <w:pPr>
              <w:spacing w:line="276" w:lineRule="auto"/>
              <w:jc w:val="both"/>
              <w:rPr>
                <w:ins w:author="Carmen Garcia Montero" w:date="2025-11-03T11:51:00Z" w:id="5069"/>
                <w:rFonts w:ascii="Times New Roman" w:hAnsi="Times New Roman" w:eastAsia="Times New Roman" w:cs="Times New Roman"/>
                <w:sz w:val="16"/>
                <w:szCs w:val="16"/>
                <w:lang w:val="en-GB"/>
              </w:rPr>
            </w:pPr>
            <w:ins w:author="Carmen Garcia Montero" w:date="2025-11-03T11:51:00Z" w:id="5070">
              <w:r w:rsidRPr="00117039">
                <w:rPr>
                  <w:rFonts w:ascii="Times New Roman" w:hAnsi="Times New Roman" w:eastAsia="Times New Roman" w:cs="Times New Roman"/>
                  <w:sz w:val="16"/>
                  <w:szCs w:val="16"/>
                  <w:lang w:val="en-GB"/>
                </w:rPr>
                <w:t xml:space="preserve">The entitled party sends the request to the relevant Grid </w:t>
              </w:r>
              <w:r w:rsidRPr="49C8DE42">
                <w:rPr>
                  <w:rFonts w:ascii="Times New Roman" w:hAnsi="Times New Roman" w:eastAsia="Times New Roman" w:cs="Times New Roman"/>
                  <w:sz w:val="16"/>
                  <w:szCs w:val="16"/>
                  <w:lang w:val="en-GB"/>
                </w:rPr>
                <w:t>prequalification</w:t>
              </w:r>
              <w:r w:rsidRPr="00117039">
                <w:rPr>
                  <w:rFonts w:ascii="Times New Roman" w:hAnsi="Times New Roman" w:eastAsia="Times New Roman" w:cs="Times New Roman"/>
                  <w:sz w:val="16"/>
                  <w:szCs w:val="16"/>
                  <w:lang w:val="en-GB"/>
                </w:rPr>
                <w:t xml:space="preserve"> coordinator to coordinate Grid </w:t>
              </w:r>
              <w:commentRangeStart w:id="5071"/>
              <w:commentRangeStart w:id="5072"/>
              <w:commentRangeEnd w:id="5071"/>
              <w:r w:rsidDel="00BB1C1A">
                <w:rPr>
                  <w:rStyle w:val="CommentReference"/>
                  <w:rFonts w:ascii="Times New Roman" w:hAnsi="Times New Roman" w:eastAsia="Times New Roman" w:cs="Times New Roman"/>
                  <w:lang w:val="en-GB"/>
                </w:rPr>
                <w:commentReference w:id="5071"/>
              </w:r>
              <w:commentRangeEnd w:id="5072"/>
              <w:r>
                <w:rPr>
                  <w:rStyle w:val="CommentReference"/>
                  <w:rFonts w:ascii="Times New Roman" w:hAnsi="Times New Roman" w:eastAsia="Times New Roman" w:cs="Times New Roman"/>
                  <w:lang w:val="en-GB"/>
                </w:rPr>
                <w:commentReference w:id="5072"/>
              </w:r>
              <w:r>
                <w:rPr>
                  <w:rFonts w:ascii="Times New Roman" w:hAnsi="Times New Roman" w:eastAsia="Times New Roman" w:cs="Times New Roman"/>
                  <w:sz w:val="16"/>
                  <w:szCs w:val="16"/>
                  <w:lang w:val="en-GB"/>
                </w:rPr>
                <w:t>prequalification</w:t>
              </w:r>
            </w:ins>
          </w:p>
        </w:tc>
        <w:tc>
          <w:tcPr>
            <w:tcW w:w="1317" w:type="dxa"/>
            <w:tcMar>
              <w:left w:w="108" w:type="dxa"/>
              <w:right w:w="108" w:type="dxa"/>
            </w:tcMar>
          </w:tcPr>
          <w:p w:rsidRPr="00117039" w:rsidR="00597183" w:rsidP="00CB5327" w:rsidRDefault="00597183" w14:paraId="1B0C770A" w14:textId="77777777">
            <w:pPr>
              <w:spacing w:line="276" w:lineRule="auto"/>
              <w:jc w:val="both"/>
              <w:rPr>
                <w:ins w:author="Carmen Garcia Montero" w:date="2025-11-03T11:51:00Z" w:id="5073"/>
                <w:rFonts w:ascii="Times New Roman" w:hAnsi="Times New Roman" w:eastAsia="Times New Roman" w:cs="Times New Roman"/>
                <w:sz w:val="16"/>
                <w:szCs w:val="16"/>
                <w:lang w:val="en-GB"/>
              </w:rPr>
            </w:pPr>
            <w:commentRangeStart w:id="5074"/>
            <w:ins w:author="Carmen Garcia Montero" w:date="2025-11-03T11:51:00Z" w:id="5075">
              <w:r w:rsidRPr="00117039">
                <w:rPr>
                  <w:rFonts w:ascii="Times New Roman" w:hAnsi="Times New Roman" w:eastAsia="Times New Roman" w:cs="Times New Roman"/>
                  <w:sz w:val="16"/>
                  <w:szCs w:val="16"/>
                  <w:lang w:val="en-GB"/>
                </w:rPr>
                <w:t xml:space="preserve">Entitled </w:t>
              </w:r>
              <w:commentRangeEnd w:id="5074"/>
              <w:r w:rsidRPr="00117039">
                <w:rPr>
                  <w:rStyle w:val="CommentReference"/>
                  <w:rFonts w:ascii="Times New Roman" w:hAnsi="Times New Roman" w:eastAsia="Times New Roman" w:cs="Times New Roman"/>
                  <w:lang w:val="en-GB"/>
                </w:rPr>
                <w:commentReference w:id="5074"/>
              </w:r>
              <w:commentRangeStart w:id="5076"/>
              <w:commentRangeStart w:id="5077"/>
              <w:r w:rsidRPr="00117039">
                <w:rPr>
                  <w:rFonts w:ascii="Times New Roman" w:hAnsi="Times New Roman" w:eastAsia="Times New Roman" w:cs="Times New Roman"/>
                  <w:sz w:val="16"/>
                  <w:szCs w:val="16"/>
                  <w:lang w:val="en-GB"/>
                </w:rPr>
                <w:t>party</w:t>
              </w:r>
              <w:commentRangeEnd w:id="5076"/>
              <w:r w:rsidRPr="00117039">
                <w:rPr>
                  <w:rStyle w:val="CommentReference"/>
                  <w:rFonts w:ascii="Times New Roman" w:hAnsi="Times New Roman" w:eastAsia="Times New Roman" w:cs="Times New Roman"/>
                  <w:lang w:val="en-GB"/>
                </w:rPr>
                <w:commentReference w:id="5076"/>
              </w:r>
              <w:commentRangeEnd w:id="5077"/>
              <w:r w:rsidRPr="00117039">
                <w:rPr>
                  <w:rStyle w:val="CommentReference"/>
                  <w:rFonts w:ascii="Times New Roman" w:hAnsi="Times New Roman" w:eastAsia="Times New Roman" w:cs="Times New Roman"/>
                  <w:lang w:val="en-GB"/>
                </w:rPr>
                <w:commentReference w:id="5077"/>
              </w:r>
            </w:ins>
          </w:p>
        </w:tc>
        <w:tc>
          <w:tcPr>
            <w:tcW w:w="1319" w:type="dxa"/>
            <w:tcMar>
              <w:left w:w="108" w:type="dxa"/>
              <w:right w:w="108" w:type="dxa"/>
            </w:tcMar>
          </w:tcPr>
          <w:p w:rsidRPr="00117039" w:rsidR="00597183" w:rsidP="00CB5327" w:rsidRDefault="00597183" w14:paraId="483F78AC" w14:textId="77777777">
            <w:pPr>
              <w:spacing w:line="276" w:lineRule="auto"/>
              <w:jc w:val="both"/>
              <w:rPr>
                <w:ins w:author="Carmen Garcia Montero" w:date="2025-11-03T11:51:00Z" w:id="5078"/>
                <w:rFonts w:ascii="Times New Roman" w:hAnsi="Times New Roman" w:eastAsia="Times New Roman" w:cs="Times New Roman"/>
                <w:sz w:val="16"/>
                <w:szCs w:val="16"/>
                <w:lang w:val="en-GB"/>
              </w:rPr>
            </w:pPr>
            <w:ins w:author="Carmen Garcia Montero" w:date="2025-11-03T11:51:00Z" w:id="5079">
              <w:r w:rsidRPr="49C8DE42">
                <w:rPr>
                  <w:rFonts w:ascii="Times New Roman" w:hAnsi="Times New Roman" w:eastAsia="Times New Roman" w:cs="Times New Roman"/>
                  <w:sz w:val="16"/>
                  <w:szCs w:val="16"/>
                  <w:lang w:val="en-GB"/>
                </w:rPr>
                <w:t>Grid prequalification coordinator</w:t>
              </w:r>
            </w:ins>
          </w:p>
        </w:tc>
        <w:tc>
          <w:tcPr>
            <w:tcW w:w="1236" w:type="dxa"/>
            <w:tcMar>
              <w:left w:w="108" w:type="dxa"/>
              <w:right w:w="108" w:type="dxa"/>
            </w:tcMar>
          </w:tcPr>
          <w:p w:rsidRPr="00117039" w:rsidR="00597183" w:rsidP="00CB5327" w:rsidRDefault="00AD4009" w14:paraId="4605479C" w14:textId="62718746">
            <w:pPr>
              <w:spacing w:line="257" w:lineRule="auto"/>
              <w:jc w:val="both"/>
              <w:rPr>
                <w:ins w:author="Carmen Garcia Montero" w:date="2025-11-03T11:51:00Z" w:id="5080"/>
                <w:rFonts w:ascii="Times New Roman" w:hAnsi="Times New Roman" w:eastAsia="Times New Roman" w:cs="Times New Roman"/>
                <w:sz w:val="16"/>
                <w:szCs w:val="16"/>
                <w:lang w:val="en-GB"/>
              </w:rPr>
            </w:pPr>
            <w:ins w:author="Carmen Garcia Montero" w:date="2025-11-03T15:38:00Z" w:id="5081">
              <w:r>
                <w:rPr>
                  <w:rFonts w:ascii="Times New Roman" w:hAnsi="Times New Roman" w:eastAsia="Times New Roman" w:cs="Times New Roman"/>
                  <w:sz w:val="16"/>
                  <w:szCs w:val="16"/>
                  <w:lang w:val="en-GB"/>
                </w:rPr>
                <w:t>B</w:t>
              </w:r>
            </w:ins>
            <w:ins w:author="Carmen Garcia Montero" w:date="2025-11-03T15:15:00Z" w:id="5082">
              <w:r w:rsidR="00A03E64">
                <w:rPr>
                  <w:rFonts w:ascii="Times New Roman" w:hAnsi="Times New Roman" w:eastAsia="Times New Roman" w:cs="Times New Roman"/>
                  <w:sz w:val="16"/>
                  <w:szCs w:val="16"/>
                  <w:lang w:val="en-GB"/>
                </w:rPr>
                <w:t>H</w:t>
              </w:r>
            </w:ins>
            <w:ins w:author="Carmen Garcia Montero" w:date="2025-11-03T11:51:00Z" w:id="5083">
              <w:r w:rsidRPr="49C8DE42" w:rsidR="00597183">
                <w:rPr>
                  <w:rFonts w:ascii="Times New Roman" w:hAnsi="Times New Roman" w:eastAsia="Times New Roman" w:cs="Times New Roman"/>
                  <w:sz w:val="16"/>
                  <w:szCs w:val="16"/>
                  <w:lang w:val="en-GB"/>
                </w:rPr>
                <w:t xml:space="preserve"> - Grid prequalification request </w:t>
              </w:r>
            </w:ins>
          </w:p>
          <w:p w:rsidRPr="00117039" w:rsidR="00597183" w:rsidP="00CB5327" w:rsidRDefault="00597183" w14:paraId="5398FF71" w14:textId="77777777">
            <w:pPr>
              <w:spacing w:after="0" w:line="276" w:lineRule="auto"/>
              <w:jc w:val="both"/>
              <w:rPr>
                <w:ins w:author="Carmen Garcia Montero" w:date="2025-11-03T11:51:00Z" w:id="5084"/>
                <w:lang w:val="en-GB"/>
              </w:rPr>
            </w:pPr>
          </w:p>
        </w:tc>
      </w:tr>
      <w:tr w:rsidR="00597183" w14:paraId="30140E43" w14:textId="77777777">
        <w:trPr>
          <w:trHeight w:val="530"/>
          <w:ins w:author="Carmen Garcia Montero" w:date="2025-11-03T11:51:00Z" w:id="5085"/>
        </w:trPr>
        <w:tc>
          <w:tcPr>
            <w:tcW w:w="687" w:type="dxa"/>
            <w:tcMar>
              <w:left w:w="108" w:type="dxa"/>
              <w:right w:w="108" w:type="dxa"/>
            </w:tcMar>
          </w:tcPr>
          <w:p w:rsidRPr="00117039" w:rsidR="00597183" w:rsidP="00CB5327" w:rsidRDefault="00855EE5" w14:paraId="39811696" w14:textId="72D9B1A5">
            <w:pPr>
              <w:spacing w:line="276" w:lineRule="auto"/>
              <w:jc w:val="both"/>
              <w:rPr>
                <w:ins w:author="Carmen Garcia Montero" w:date="2025-11-03T11:51:00Z" w:id="5086"/>
                <w:rFonts w:ascii="Times New Roman" w:hAnsi="Times New Roman" w:eastAsia="Times New Roman" w:cs="Times New Roman"/>
                <w:sz w:val="16"/>
                <w:szCs w:val="16"/>
                <w:lang w:val="en-GB"/>
              </w:rPr>
            </w:pPr>
            <w:ins w:author="Carmen Garcia Montero" w:date="2025-11-03T12:11:00Z" w:id="5087">
              <w:r>
                <w:rPr>
                  <w:rFonts w:ascii="Times New Roman" w:hAnsi="Times New Roman" w:eastAsia="Times New Roman" w:cs="Times New Roman"/>
                  <w:sz w:val="16"/>
                  <w:szCs w:val="16"/>
                  <w:lang w:val="en-GB"/>
                </w:rPr>
                <w:t>24</w:t>
              </w:r>
            </w:ins>
            <w:ins w:author="Carmen Garcia Montero" w:date="2025-11-03T11:51:00Z" w:id="5088">
              <w:r w:rsidR="00597183">
                <w:rPr>
                  <w:rFonts w:ascii="Times New Roman" w:hAnsi="Times New Roman" w:eastAsia="Times New Roman" w:cs="Times New Roman"/>
                  <w:sz w:val="16"/>
                  <w:szCs w:val="16"/>
                  <w:lang w:val="en-GB"/>
                </w:rPr>
                <w:t>.2</w:t>
              </w:r>
            </w:ins>
          </w:p>
        </w:tc>
        <w:tc>
          <w:tcPr>
            <w:tcW w:w="1573" w:type="dxa"/>
            <w:tcMar>
              <w:left w:w="108" w:type="dxa"/>
              <w:right w:w="108" w:type="dxa"/>
            </w:tcMar>
          </w:tcPr>
          <w:p w:rsidRPr="00117039" w:rsidR="00597183" w:rsidP="00CB5327" w:rsidRDefault="00597183" w14:paraId="284C4EBD" w14:textId="77777777">
            <w:pPr>
              <w:spacing w:line="276" w:lineRule="auto"/>
              <w:jc w:val="both"/>
              <w:rPr>
                <w:ins w:author="Carmen Garcia Montero" w:date="2025-11-03T11:51:00Z" w:id="5089"/>
                <w:rFonts w:ascii="Times New Roman" w:hAnsi="Times New Roman" w:eastAsia="Times New Roman" w:cs="Times New Roman"/>
                <w:sz w:val="16"/>
                <w:szCs w:val="16"/>
                <w:lang w:val="en-GB"/>
              </w:rPr>
            </w:pPr>
            <w:ins w:author="Carmen Garcia Montero" w:date="2025-11-03T11:51:00Z" w:id="5090">
              <w:r w:rsidRPr="00EB5A57">
                <w:rPr>
                  <w:rFonts w:ascii="Times New Roman" w:hAnsi="Times New Roman" w:eastAsia="Times New Roman" w:cs="Times New Roman"/>
                  <w:sz w:val="16"/>
                  <w:szCs w:val="16"/>
                  <w:lang w:val="en-GB" w:eastAsia="nb-NO"/>
                </w:rPr>
                <w:t xml:space="preserve">Validate the </w:t>
              </w:r>
              <w:r>
                <w:rPr>
                  <w:rFonts w:ascii="Times New Roman" w:hAnsi="Times New Roman" w:eastAsia="Times New Roman" w:cs="Times New Roman"/>
                  <w:sz w:val="16"/>
                  <w:szCs w:val="16"/>
                  <w:lang w:val="en-GB" w:eastAsia="nb-NO"/>
                </w:rPr>
                <w:t xml:space="preserve">grid prequalification </w:t>
              </w:r>
              <w:r w:rsidRPr="00EB5A57">
                <w:rPr>
                  <w:rFonts w:ascii="Times New Roman" w:hAnsi="Times New Roman" w:eastAsia="Times New Roman" w:cs="Times New Roman"/>
                  <w:sz w:val="16"/>
                  <w:szCs w:val="16"/>
                  <w:lang w:val="en-GB" w:eastAsia="nb-NO"/>
                </w:rPr>
                <w:t>request</w:t>
              </w:r>
            </w:ins>
          </w:p>
        </w:tc>
        <w:tc>
          <w:tcPr>
            <w:tcW w:w="2884" w:type="dxa"/>
            <w:tcMar>
              <w:left w:w="108" w:type="dxa"/>
              <w:right w:w="108" w:type="dxa"/>
            </w:tcMar>
          </w:tcPr>
          <w:p w:rsidRPr="00117039" w:rsidR="00597183" w:rsidP="00CB5327" w:rsidRDefault="00597183" w14:paraId="12755EC3" w14:textId="77777777">
            <w:pPr>
              <w:spacing w:line="276" w:lineRule="auto"/>
              <w:jc w:val="both"/>
              <w:rPr>
                <w:ins w:author="Carmen Garcia Montero" w:date="2025-11-03T11:51:00Z" w:id="5091"/>
                <w:rFonts w:ascii="Times New Roman" w:hAnsi="Times New Roman" w:eastAsia="Times New Roman" w:cs="Times New Roman"/>
                <w:sz w:val="16"/>
                <w:szCs w:val="16"/>
                <w:lang w:val="en-GB"/>
              </w:rPr>
            </w:pPr>
            <w:ins w:author="Carmen Garcia Montero" w:date="2025-11-03T11:51:00Z" w:id="5092">
              <w:r w:rsidRPr="00EB5A57">
                <w:rPr>
                  <w:rFonts w:ascii="Times New Roman" w:hAnsi="Times New Roman" w:eastAsia="Times New Roman" w:cs="Times New Roman"/>
                  <w:sz w:val="16"/>
                  <w:szCs w:val="16"/>
                  <w:lang w:val="en-GB" w:eastAsia="nb-NO"/>
                </w:rPr>
                <w:t xml:space="preserve">The </w:t>
              </w:r>
              <w:r>
                <w:rPr>
                  <w:rFonts w:ascii="Times New Roman" w:hAnsi="Times New Roman" w:eastAsia="Times New Roman" w:cs="Times New Roman"/>
                  <w:sz w:val="16"/>
                  <w:szCs w:val="16"/>
                  <w:lang w:val="en-GB" w:eastAsia="nb-NO"/>
                </w:rPr>
                <w:t>Grid prequalification coordinator</w:t>
              </w:r>
              <w:r w:rsidRPr="00EB5A57">
                <w:rPr>
                  <w:rFonts w:ascii="Times New Roman" w:hAnsi="Times New Roman" w:eastAsia="Times New Roman" w:cs="Times New Roman"/>
                  <w:sz w:val="16"/>
                  <w:szCs w:val="16"/>
                  <w:lang w:val="en-GB" w:eastAsia="nb-NO"/>
                </w:rPr>
                <w:t xml:space="preserve"> validates the </w:t>
              </w:r>
              <w:r>
                <w:rPr>
                  <w:rFonts w:ascii="Times New Roman" w:hAnsi="Times New Roman" w:eastAsia="Times New Roman" w:cs="Times New Roman"/>
                  <w:sz w:val="16"/>
                  <w:szCs w:val="16"/>
                  <w:lang w:val="en-GB" w:eastAsia="nb-NO"/>
                </w:rPr>
                <w:t xml:space="preserve">gird prequalification </w:t>
              </w:r>
              <w:r w:rsidRPr="00EB5A57">
                <w:rPr>
                  <w:rFonts w:ascii="Times New Roman" w:hAnsi="Times New Roman" w:eastAsia="Times New Roman" w:cs="Times New Roman"/>
                  <w:sz w:val="16"/>
                  <w:szCs w:val="16"/>
                  <w:lang w:val="en-GB" w:eastAsia="nb-NO"/>
                </w:rPr>
                <w:t>request. In case of an invalid request, a meaningful indication is provided</w:t>
              </w:r>
            </w:ins>
          </w:p>
        </w:tc>
        <w:tc>
          <w:tcPr>
            <w:tcW w:w="1317" w:type="dxa"/>
            <w:tcMar>
              <w:left w:w="108" w:type="dxa"/>
              <w:right w:w="108" w:type="dxa"/>
            </w:tcMar>
          </w:tcPr>
          <w:p w:rsidRPr="00117039" w:rsidR="00597183" w:rsidP="00CB5327" w:rsidRDefault="00597183" w14:paraId="3BC117DC" w14:textId="77777777">
            <w:pPr>
              <w:spacing w:line="276" w:lineRule="auto"/>
              <w:jc w:val="both"/>
              <w:rPr>
                <w:ins w:author="Carmen Garcia Montero" w:date="2025-11-03T11:51:00Z" w:id="5093"/>
                <w:rFonts w:ascii="Times New Roman" w:hAnsi="Times New Roman" w:eastAsia="Times New Roman" w:cs="Times New Roman"/>
                <w:sz w:val="16"/>
                <w:szCs w:val="16"/>
                <w:lang w:val="en-GB"/>
              </w:rPr>
            </w:pPr>
            <w:ins w:author="Carmen Garcia Montero" w:date="2025-11-03T11:51:00Z" w:id="5094">
              <w:r>
                <w:rPr>
                  <w:rFonts w:ascii="Times New Roman" w:hAnsi="Times New Roman" w:eastAsia="Times New Roman" w:cs="Times New Roman"/>
                  <w:sz w:val="16"/>
                  <w:szCs w:val="16"/>
                  <w:lang w:val="en-GB"/>
                </w:rPr>
                <w:t>Grid prequalification coordinator</w:t>
              </w:r>
            </w:ins>
          </w:p>
        </w:tc>
        <w:tc>
          <w:tcPr>
            <w:tcW w:w="1319" w:type="dxa"/>
            <w:tcMar>
              <w:left w:w="108" w:type="dxa"/>
              <w:right w:w="108" w:type="dxa"/>
            </w:tcMar>
          </w:tcPr>
          <w:p w:rsidRPr="49C8DE42" w:rsidR="00597183" w:rsidP="00CB5327" w:rsidRDefault="00597183" w14:paraId="79BD3586" w14:textId="77777777">
            <w:pPr>
              <w:spacing w:line="276" w:lineRule="auto"/>
              <w:jc w:val="both"/>
              <w:rPr>
                <w:ins w:author="Carmen Garcia Montero" w:date="2025-11-03T11:51:00Z" w:id="5095"/>
                <w:rFonts w:ascii="Times New Roman" w:hAnsi="Times New Roman" w:eastAsia="Times New Roman" w:cs="Times New Roman"/>
                <w:sz w:val="16"/>
                <w:szCs w:val="16"/>
                <w:lang w:val="en-GB"/>
              </w:rPr>
            </w:pPr>
            <w:ins w:author="Carmen Garcia Montero" w:date="2025-11-03T11:51:00Z" w:id="5096">
              <w:r>
                <w:rPr>
                  <w:rFonts w:ascii="Times New Roman" w:hAnsi="Times New Roman" w:eastAsia="Times New Roman" w:cs="Times New Roman"/>
                  <w:sz w:val="16"/>
                  <w:szCs w:val="16"/>
                  <w:lang w:val="en-GB"/>
                </w:rPr>
                <w:t>Entitled party</w:t>
              </w:r>
            </w:ins>
          </w:p>
        </w:tc>
        <w:tc>
          <w:tcPr>
            <w:tcW w:w="1236" w:type="dxa"/>
            <w:tcMar>
              <w:left w:w="108" w:type="dxa"/>
              <w:right w:w="108" w:type="dxa"/>
            </w:tcMar>
          </w:tcPr>
          <w:p w:rsidRPr="49C8DE42" w:rsidR="00597183" w:rsidP="00CB5327" w:rsidRDefault="00597183" w14:paraId="6ABB5761" w14:textId="77777777">
            <w:pPr>
              <w:spacing w:line="257" w:lineRule="auto"/>
              <w:jc w:val="both"/>
              <w:rPr>
                <w:ins w:author="Carmen Garcia Montero" w:date="2025-11-03T11:51:00Z" w:id="5097"/>
                <w:rFonts w:ascii="Times New Roman" w:hAnsi="Times New Roman" w:eastAsia="Times New Roman" w:cs="Times New Roman"/>
                <w:sz w:val="16"/>
                <w:szCs w:val="16"/>
                <w:lang w:val="en-GB"/>
              </w:rPr>
            </w:pPr>
            <w:ins w:author="Carmen Garcia Montero" w:date="2025-11-03T11:51:00Z" w:id="5098">
              <w:r w:rsidRPr="008B79A6">
                <w:rPr>
                  <w:rFonts w:ascii="Times New Roman" w:hAnsi="Times New Roman" w:eastAsia="Times New Roman" w:cs="Times New Roman"/>
                  <w:sz w:val="16"/>
                  <w:szCs w:val="16"/>
                  <w:lang w:val="en-GB" w:eastAsia="nb-NO"/>
                </w:rPr>
                <w:t xml:space="preserve">B – </w:t>
              </w:r>
              <w:r>
                <w:rPr>
                  <w:rFonts w:ascii="Times New Roman" w:hAnsi="Times New Roman" w:eastAsia="Times New Roman" w:cs="Times New Roman"/>
                  <w:sz w:val="16"/>
                  <w:szCs w:val="16"/>
                  <w:lang w:val="en-GB" w:eastAsia="nb-NO"/>
                </w:rPr>
                <w:t>Information on validation</w:t>
              </w:r>
            </w:ins>
          </w:p>
        </w:tc>
      </w:tr>
      <w:tr w:rsidR="00597183" w:rsidTr="00CB5327" w14:paraId="0A361871" w14:textId="77777777">
        <w:trPr>
          <w:trHeight w:val="300"/>
          <w:ins w:author="Carmen Garcia Montero" w:date="2025-11-03T11:51:00Z" w:id="5099"/>
        </w:trPr>
        <w:tc>
          <w:tcPr>
            <w:tcW w:w="687" w:type="dxa"/>
            <w:tcMar>
              <w:left w:w="108" w:type="dxa"/>
              <w:right w:w="108" w:type="dxa"/>
            </w:tcMar>
          </w:tcPr>
          <w:p w:rsidRPr="00117039" w:rsidR="00597183" w:rsidP="00CB5327" w:rsidRDefault="00855EE5" w14:paraId="0C73FB02" w14:textId="54341551">
            <w:pPr>
              <w:spacing w:after="0" w:line="276" w:lineRule="auto"/>
              <w:jc w:val="both"/>
              <w:rPr>
                <w:ins w:author="Carmen Garcia Montero" w:date="2025-11-03T11:51:00Z" w:id="5100"/>
                <w:rFonts w:ascii="Times New Roman" w:hAnsi="Times New Roman" w:eastAsia="Times New Roman" w:cs="Times New Roman"/>
                <w:sz w:val="16"/>
                <w:szCs w:val="16"/>
                <w:lang w:val="en-GB"/>
              </w:rPr>
            </w:pPr>
            <w:ins w:author="Carmen Garcia Montero" w:date="2025-11-03T12:11:00Z" w:id="5101">
              <w:r>
                <w:rPr>
                  <w:rFonts w:ascii="Times New Roman" w:hAnsi="Times New Roman" w:eastAsia="Times New Roman" w:cs="Times New Roman"/>
                  <w:sz w:val="16"/>
                  <w:szCs w:val="16"/>
                  <w:lang w:val="en-GB"/>
                </w:rPr>
                <w:t>24</w:t>
              </w:r>
            </w:ins>
            <w:ins w:author="Carmen Garcia Montero" w:date="2025-11-03T11:51:00Z" w:id="5102">
              <w:r w:rsidRPr="00117039" w:rsidR="00597183">
                <w:rPr>
                  <w:rFonts w:ascii="Times New Roman" w:hAnsi="Times New Roman" w:eastAsia="Times New Roman" w:cs="Times New Roman"/>
                  <w:sz w:val="16"/>
                  <w:szCs w:val="16"/>
                  <w:lang w:val="en-GB"/>
                </w:rPr>
                <w:t>.</w:t>
              </w:r>
              <w:r w:rsidR="00597183">
                <w:rPr>
                  <w:rFonts w:ascii="Times New Roman" w:hAnsi="Times New Roman" w:eastAsia="Times New Roman" w:cs="Times New Roman"/>
                  <w:sz w:val="16"/>
                  <w:szCs w:val="16"/>
                  <w:lang w:val="en-GB"/>
                </w:rPr>
                <w:t>3</w:t>
              </w:r>
              <w:commentRangeStart w:id="5103"/>
              <w:commentRangeStart w:id="5104"/>
              <w:commentRangeEnd w:id="5103"/>
              <w:r w:rsidRPr="00117039" w:rsidR="00597183">
                <w:rPr>
                  <w:rStyle w:val="CommentReference"/>
                  <w:rFonts w:ascii="Times New Roman" w:hAnsi="Times New Roman" w:eastAsia="Times New Roman" w:cs="Times New Roman"/>
                  <w:lang w:val="en-GB"/>
                </w:rPr>
                <w:commentReference w:id="5103"/>
              </w:r>
              <w:commentRangeEnd w:id="5104"/>
              <w:r w:rsidRPr="00117039" w:rsidR="00597183">
                <w:rPr>
                  <w:rStyle w:val="CommentReference"/>
                  <w:rFonts w:ascii="Times New Roman" w:hAnsi="Times New Roman" w:eastAsia="Times New Roman" w:cs="Times New Roman"/>
                  <w:lang w:val="en-GB"/>
                </w:rPr>
                <w:commentReference w:id="5104"/>
              </w:r>
            </w:ins>
          </w:p>
        </w:tc>
        <w:tc>
          <w:tcPr>
            <w:tcW w:w="1573" w:type="dxa"/>
            <w:tcMar>
              <w:left w:w="108" w:type="dxa"/>
              <w:right w:w="108" w:type="dxa"/>
            </w:tcMar>
          </w:tcPr>
          <w:p w:rsidRPr="00117039" w:rsidR="00597183" w:rsidP="00CB5327" w:rsidRDefault="00597183" w14:paraId="587126F6" w14:textId="77777777">
            <w:pPr>
              <w:spacing w:after="0" w:line="276" w:lineRule="auto"/>
              <w:jc w:val="both"/>
              <w:rPr>
                <w:ins w:author="Carmen Garcia Montero" w:date="2025-11-03T11:51:00Z" w:id="5105"/>
                <w:rFonts w:ascii="Times New Roman" w:hAnsi="Times New Roman" w:eastAsia="Times New Roman" w:cs="Times New Roman"/>
                <w:sz w:val="16"/>
                <w:szCs w:val="16"/>
                <w:lang w:val="en-GB"/>
              </w:rPr>
            </w:pPr>
            <w:ins w:author="Carmen Garcia Montero" w:date="2025-11-03T11:51:00Z" w:id="5106">
              <w:r w:rsidRPr="49C8DE42">
                <w:rPr>
                  <w:rFonts w:ascii="Times New Roman" w:hAnsi="Times New Roman" w:eastAsia="Times New Roman" w:cs="Times New Roman"/>
                  <w:sz w:val="16"/>
                  <w:szCs w:val="16"/>
                  <w:lang w:val="en-GB"/>
                </w:rPr>
                <w:t>Execute grid prequalification coordination</w:t>
              </w:r>
              <w:commentRangeStart w:id="5107"/>
              <w:commentRangeStart w:id="5108"/>
              <w:commentRangeEnd w:id="5107"/>
              <w:r w:rsidRPr="00117039">
                <w:rPr>
                  <w:rStyle w:val="CommentReference"/>
                  <w:rFonts w:ascii="Times New Roman" w:hAnsi="Times New Roman" w:eastAsia="Times New Roman" w:cs="Times New Roman"/>
                  <w:lang w:val="en-GB"/>
                </w:rPr>
                <w:commentReference w:id="5107"/>
              </w:r>
              <w:commentRangeEnd w:id="5108"/>
              <w:r w:rsidRPr="00117039">
                <w:rPr>
                  <w:rStyle w:val="CommentReference"/>
                  <w:rFonts w:ascii="Times New Roman" w:hAnsi="Times New Roman" w:eastAsia="Times New Roman" w:cs="Times New Roman"/>
                  <w:lang w:val="en-GB"/>
                </w:rPr>
                <w:commentReference w:id="5108"/>
              </w:r>
            </w:ins>
          </w:p>
        </w:tc>
        <w:tc>
          <w:tcPr>
            <w:tcW w:w="2884" w:type="dxa"/>
            <w:tcMar>
              <w:left w:w="108" w:type="dxa"/>
              <w:right w:w="108" w:type="dxa"/>
            </w:tcMar>
          </w:tcPr>
          <w:p w:rsidRPr="00117039" w:rsidR="00597183" w:rsidP="00CB5327" w:rsidRDefault="00597183" w14:paraId="07F07DCB" w14:textId="77777777">
            <w:pPr>
              <w:spacing w:after="0" w:line="276" w:lineRule="auto"/>
              <w:jc w:val="both"/>
              <w:rPr>
                <w:ins w:author="Carmen Garcia Montero" w:date="2025-11-03T11:51:00Z" w:id="5109"/>
                <w:rFonts w:ascii="Times New Roman" w:hAnsi="Times New Roman" w:eastAsia="Times New Roman" w:cs="Times New Roman"/>
                <w:sz w:val="16"/>
                <w:szCs w:val="16"/>
                <w:lang w:val="en-GB"/>
              </w:rPr>
            </w:pPr>
            <w:ins w:author="Carmen Garcia Montero" w:date="2025-11-03T11:51:00Z" w:id="5110">
              <w:r w:rsidRPr="49C8DE42">
                <w:rPr>
                  <w:rFonts w:ascii="Times New Roman" w:hAnsi="Times New Roman" w:eastAsia="Times New Roman" w:cs="Times New Roman"/>
                  <w:sz w:val="16"/>
                  <w:szCs w:val="16"/>
                  <w:lang w:val="en-GB"/>
                </w:rPr>
                <w:t xml:space="preserve">Grid prequalification </w:t>
              </w:r>
              <w:r w:rsidRPr="00117039">
                <w:rPr>
                  <w:rFonts w:ascii="Times New Roman" w:hAnsi="Times New Roman" w:eastAsia="Times New Roman" w:cs="Times New Roman"/>
                  <w:sz w:val="16"/>
                  <w:szCs w:val="16"/>
                  <w:lang w:val="en-GB"/>
                </w:rPr>
                <w:t xml:space="preserve">coordinator coordinates Grid prequalification process as described in national </w:t>
              </w:r>
              <w:r>
                <w:rPr>
                  <w:rFonts w:ascii="Times New Roman" w:hAnsi="Times New Roman" w:eastAsia="Times New Roman" w:cs="Times New Roman"/>
                  <w:sz w:val="16"/>
                  <w:szCs w:val="16"/>
                  <w:lang w:val="en-GB"/>
                </w:rPr>
                <w:t>terms and conditions</w:t>
              </w:r>
              <w:r w:rsidRPr="00117039">
                <w:rPr>
                  <w:rFonts w:ascii="Times New Roman" w:hAnsi="Times New Roman" w:eastAsia="Times New Roman" w:cs="Times New Roman"/>
                  <w:sz w:val="16"/>
                  <w:szCs w:val="16"/>
                  <w:lang w:val="en-GB"/>
                </w:rPr>
                <w:t xml:space="preserve"> pursuant to Article 45 of NC DR</w:t>
              </w:r>
            </w:ins>
          </w:p>
        </w:tc>
        <w:tc>
          <w:tcPr>
            <w:tcW w:w="1317" w:type="dxa"/>
            <w:tcMar>
              <w:left w:w="108" w:type="dxa"/>
              <w:right w:w="108" w:type="dxa"/>
            </w:tcMar>
          </w:tcPr>
          <w:p w:rsidRPr="00117039" w:rsidR="00597183" w:rsidP="00CB5327" w:rsidRDefault="00597183" w14:paraId="301680BB" w14:textId="77777777">
            <w:pPr>
              <w:spacing w:after="0" w:line="276" w:lineRule="auto"/>
              <w:jc w:val="both"/>
              <w:rPr>
                <w:ins w:author="Carmen Garcia Montero" w:date="2025-11-03T11:51:00Z" w:id="5111"/>
                <w:rFonts w:ascii="Times New Roman" w:hAnsi="Times New Roman" w:eastAsia="Times New Roman" w:cs="Times New Roman"/>
                <w:sz w:val="16"/>
                <w:szCs w:val="16"/>
                <w:lang w:val="en-GB"/>
              </w:rPr>
            </w:pPr>
            <w:ins w:author="Carmen Garcia Montero" w:date="2025-11-03T11:51:00Z" w:id="5112">
              <w:r w:rsidRPr="49C8DE42">
                <w:rPr>
                  <w:rFonts w:ascii="Times New Roman" w:hAnsi="Times New Roman" w:eastAsia="Times New Roman" w:cs="Times New Roman"/>
                  <w:sz w:val="16"/>
                  <w:szCs w:val="16"/>
                  <w:lang w:val="en-GB"/>
                </w:rPr>
                <w:t>Grid prequalification coordinator</w:t>
              </w:r>
            </w:ins>
          </w:p>
        </w:tc>
        <w:tc>
          <w:tcPr>
            <w:tcW w:w="1319" w:type="dxa"/>
            <w:tcMar>
              <w:left w:w="108" w:type="dxa"/>
              <w:right w:w="108" w:type="dxa"/>
            </w:tcMar>
          </w:tcPr>
          <w:p w:rsidRPr="00117039" w:rsidR="00597183" w:rsidP="00CB5327" w:rsidRDefault="00597183" w14:paraId="6A55514F" w14:textId="77777777">
            <w:pPr>
              <w:spacing w:after="0" w:line="276" w:lineRule="auto"/>
              <w:jc w:val="both"/>
              <w:rPr>
                <w:ins w:author="Carmen Garcia Montero" w:date="2025-11-03T11:51:00Z" w:id="5113"/>
                <w:rFonts w:ascii="Times New Roman" w:hAnsi="Times New Roman" w:eastAsia="Times New Roman" w:cs="Times New Roman"/>
                <w:sz w:val="16"/>
                <w:szCs w:val="16"/>
                <w:lang w:val="en-GB"/>
              </w:rPr>
            </w:pPr>
            <w:ins w:author="Carmen Garcia Montero" w:date="2025-11-03T11:51:00Z" w:id="5114">
              <w:r w:rsidRPr="00117039">
                <w:rPr>
                  <w:rFonts w:ascii="Times New Roman" w:hAnsi="Times New Roman" w:eastAsia="Times New Roman" w:cs="Times New Roman"/>
                  <w:sz w:val="16"/>
                  <w:szCs w:val="16"/>
                  <w:lang w:val="en-GB"/>
                </w:rPr>
                <w:t>[not relevant]</w:t>
              </w:r>
            </w:ins>
          </w:p>
        </w:tc>
        <w:tc>
          <w:tcPr>
            <w:tcW w:w="1236" w:type="dxa"/>
            <w:tcMar>
              <w:left w:w="108" w:type="dxa"/>
              <w:right w:w="108" w:type="dxa"/>
            </w:tcMar>
          </w:tcPr>
          <w:p w:rsidRPr="00117039" w:rsidR="00597183" w:rsidP="00CB5327" w:rsidRDefault="00597183" w14:paraId="661D398F" w14:textId="77777777">
            <w:pPr>
              <w:spacing w:after="0" w:line="276" w:lineRule="auto"/>
              <w:jc w:val="both"/>
              <w:rPr>
                <w:ins w:author="Carmen Garcia Montero" w:date="2025-11-03T11:51:00Z" w:id="5115"/>
                <w:rFonts w:ascii="Times New Roman" w:hAnsi="Times New Roman" w:eastAsia="Times New Roman" w:cs="Times New Roman"/>
                <w:sz w:val="16"/>
                <w:szCs w:val="16"/>
                <w:lang w:val="en-GB"/>
              </w:rPr>
            </w:pPr>
            <w:ins w:author="Carmen Garcia Montero" w:date="2025-11-03T11:51:00Z" w:id="5116">
              <w:r w:rsidRPr="00117039">
                <w:rPr>
                  <w:rFonts w:ascii="Times New Roman" w:hAnsi="Times New Roman" w:eastAsia="Times New Roman" w:cs="Times New Roman"/>
                  <w:sz w:val="16"/>
                  <w:szCs w:val="16"/>
                  <w:lang w:val="en-GB"/>
                </w:rPr>
                <w:t>[not relevant]</w:t>
              </w:r>
            </w:ins>
          </w:p>
        </w:tc>
      </w:tr>
      <w:tr w:rsidR="00597183" w:rsidTr="00CB5327" w14:paraId="49F880C0" w14:textId="77777777">
        <w:trPr>
          <w:trHeight w:val="300"/>
          <w:ins w:author="Carmen Garcia Montero" w:date="2025-11-03T11:51:00Z" w:id="5117"/>
        </w:trPr>
        <w:tc>
          <w:tcPr>
            <w:tcW w:w="687" w:type="dxa"/>
            <w:tcMar>
              <w:left w:w="108" w:type="dxa"/>
              <w:right w:w="108" w:type="dxa"/>
            </w:tcMar>
          </w:tcPr>
          <w:p w:rsidRPr="00117039" w:rsidR="00597183" w:rsidP="00CB5327" w:rsidRDefault="00855EE5" w14:paraId="58545355" w14:textId="3A30EE81">
            <w:pPr>
              <w:spacing w:after="0" w:line="276" w:lineRule="auto"/>
              <w:jc w:val="both"/>
              <w:rPr>
                <w:ins w:author="Carmen Garcia Montero" w:date="2025-11-03T11:51:00Z" w:id="5118"/>
                <w:rFonts w:ascii="Times New Roman" w:hAnsi="Times New Roman" w:eastAsia="Times New Roman" w:cs="Times New Roman"/>
                <w:sz w:val="16"/>
                <w:szCs w:val="16"/>
                <w:lang w:val="en-GB"/>
              </w:rPr>
            </w:pPr>
            <w:ins w:author="Carmen Garcia Montero" w:date="2025-11-03T12:11:00Z" w:id="5119">
              <w:r>
                <w:rPr>
                  <w:rFonts w:ascii="Times New Roman" w:hAnsi="Times New Roman" w:eastAsia="Times New Roman" w:cs="Times New Roman"/>
                  <w:sz w:val="16"/>
                  <w:szCs w:val="16"/>
                  <w:lang w:val="en-GB"/>
                </w:rPr>
                <w:t>24</w:t>
              </w:r>
            </w:ins>
            <w:ins w:author="Carmen Garcia Montero" w:date="2025-11-03T11:51:00Z" w:id="5120">
              <w:r w:rsidRPr="00117039" w:rsidR="00597183">
                <w:rPr>
                  <w:rFonts w:ascii="Times New Roman" w:hAnsi="Times New Roman" w:eastAsia="Times New Roman" w:cs="Times New Roman"/>
                  <w:sz w:val="16"/>
                  <w:szCs w:val="16"/>
                  <w:lang w:val="en-GB"/>
                </w:rPr>
                <w:t>.</w:t>
              </w:r>
              <w:r w:rsidR="00597183">
                <w:rPr>
                  <w:rFonts w:ascii="Times New Roman" w:hAnsi="Times New Roman" w:eastAsia="Times New Roman" w:cs="Times New Roman"/>
                  <w:sz w:val="16"/>
                  <w:szCs w:val="16"/>
                  <w:lang w:val="en-GB"/>
                </w:rPr>
                <w:t>4</w:t>
              </w:r>
            </w:ins>
          </w:p>
        </w:tc>
        <w:tc>
          <w:tcPr>
            <w:tcW w:w="1573" w:type="dxa"/>
            <w:tcMar>
              <w:left w:w="108" w:type="dxa"/>
              <w:right w:w="108" w:type="dxa"/>
            </w:tcMar>
          </w:tcPr>
          <w:p w:rsidRPr="00117039" w:rsidR="00597183" w:rsidP="00CB5327" w:rsidRDefault="00597183" w14:paraId="360DCB22" w14:textId="77777777">
            <w:pPr>
              <w:spacing w:after="0" w:line="276" w:lineRule="auto"/>
              <w:jc w:val="both"/>
              <w:rPr>
                <w:ins w:author="Carmen Garcia Montero" w:date="2025-11-03T11:51:00Z" w:id="5121"/>
                <w:rFonts w:ascii="Times New Roman" w:hAnsi="Times New Roman" w:eastAsia="Times New Roman" w:cs="Times New Roman"/>
                <w:sz w:val="16"/>
                <w:szCs w:val="16"/>
                <w:lang w:val="en-GB"/>
              </w:rPr>
            </w:pPr>
            <w:ins w:author="Carmen Garcia Montero" w:date="2025-11-03T11:51:00Z" w:id="5122">
              <w:r w:rsidRPr="49C8DE42">
                <w:rPr>
                  <w:rFonts w:ascii="Times New Roman" w:hAnsi="Times New Roman" w:eastAsia="Times New Roman" w:cs="Times New Roman"/>
                  <w:sz w:val="16"/>
                  <w:szCs w:val="16"/>
                  <w:lang w:val="en-GB"/>
                </w:rPr>
                <w:t>Notify grid prequalification results</w:t>
              </w:r>
            </w:ins>
          </w:p>
        </w:tc>
        <w:tc>
          <w:tcPr>
            <w:tcW w:w="2884" w:type="dxa"/>
            <w:tcMar>
              <w:left w:w="108" w:type="dxa"/>
              <w:right w:w="108" w:type="dxa"/>
            </w:tcMar>
          </w:tcPr>
          <w:p w:rsidRPr="00117039" w:rsidR="00597183" w:rsidP="00CB5327" w:rsidRDefault="00597183" w14:paraId="4A36965E" w14:textId="77777777">
            <w:pPr>
              <w:spacing w:after="0" w:line="276" w:lineRule="auto"/>
              <w:jc w:val="both"/>
              <w:rPr>
                <w:ins w:author="Carmen Garcia Montero" w:date="2025-11-03T11:51:00Z" w:id="5123"/>
                <w:rFonts w:ascii="Times New Roman" w:hAnsi="Times New Roman" w:eastAsia="Times New Roman" w:cs="Times New Roman"/>
                <w:sz w:val="16"/>
                <w:szCs w:val="16"/>
                <w:lang w:val="en-GB"/>
              </w:rPr>
            </w:pPr>
            <w:ins w:author="Carmen Garcia Montero" w:date="2025-11-03T11:51:00Z" w:id="5124">
              <w:r w:rsidRPr="00117039">
                <w:rPr>
                  <w:rFonts w:ascii="Times New Roman" w:hAnsi="Times New Roman" w:eastAsia="Times New Roman" w:cs="Times New Roman"/>
                  <w:sz w:val="16"/>
                  <w:szCs w:val="16"/>
                  <w:lang w:val="en-GB"/>
                </w:rPr>
                <w:t xml:space="preserve">The Grid </w:t>
              </w:r>
              <w:r w:rsidRPr="49C8DE42">
                <w:rPr>
                  <w:rFonts w:ascii="Times New Roman" w:hAnsi="Times New Roman" w:eastAsia="Times New Roman" w:cs="Times New Roman"/>
                  <w:sz w:val="16"/>
                  <w:szCs w:val="16"/>
                  <w:lang w:val="en-GB"/>
                </w:rPr>
                <w:t xml:space="preserve">prequalification </w:t>
              </w:r>
              <w:r w:rsidRPr="00117039">
                <w:rPr>
                  <w:rFonts w:ascii="Times New Roman" w:hAnsi="Times New Roman" w:eastAsia="Times New Roman" w:cs="Times New Roman"/>
                  <w:sz w:val="16"/>
                  <w:szCs w:val="16"/>
                  <w:lang w:val="en-GB"/>
                </w:rPr>
                <w:t>coordinator sends the status of the completed Grid prequalification to the entitled parties</w:t>
              </w:r>
            </w:ins>
          </w:p>
        </w:tc>
        <w:tc>
          <w:tcPr>
            <w:tcW w:w="1317" w:type="dxa"/>
            <w:tcMar>
              <w:left w:w="108" w:type="dxa"/>
              <w:right w:w="108" w:type="dxa"/>
            </w:tcMar>
          </w:tcPr>
          <w:p w:rsidRPr="00117039" w:rsidR="00597183" w:rsidP="00CB5327" w:rsidRDefault="00597183" w14:paraId="2B3364C6" w14:textId="77777777">
            <w:pPr>
              <w:spacing w:after="0" w:line="276" w:lineRule="auto"/>
              <w:jc w:val="both"/>
              <w:rPr>
                <w:ins w:author="Carmen Garcia Montero" w:date="2025-11-03T11:51:00Z" w:id="5125"/>
                <w:rFonts w:ascii="Times New Roman" w:hAnsi="Times New Roman" w:eastAsia="Times New Roman" w:cs="Times New Roman"/>
                <w:sz w:val="16"/>
                <w:szCs w:val="16"/>
                <w:lang w:val="en-GB"/>
              </w:rPr>
            </w:pPr>
            <w:ins w:author="Carmen Garcia Montero" w:date="2025-11-03T11:51:00Z" w:id="5126">
              <w:r w:rsidRPr="00117039">
                <w:rPr>
                  <w:rFonts w:ascii="Times New Roman" w:hAnsi="Times New Roman" w:eastAsia="Times New Roman" w:cs="Times New Roman"/>
                  <w:sz w:val="16"/>
                  <w:szCs w:val="16"/>
                  <w:lang w:val="en-GB"/>
                </w:rPr>
                <w:t xml:space="preserve">Grid </w:t>
              </w:r>
              <w:r w:rsidRPr="1F456B31">
                <w:rPr>
                  <w:rFonts w:ascii="Times New Roman" w:hAnsi="Times New Roman" w:eastAsia="Times New Roman" w:cs="Times New Roman"/>
                  <w:sz w:val="16"/>
                  <w:szCs w:val="16"/>
                  <w:lang w:val="en-GB"/>
                </w:rPr>
                <w:t>prequalification</w:t>
              </w:r>
              <w:r w:rsidRPr="00117039">
                <w:rPr>
                  <w:rFonts w:ascii="Times New Roman" w:hAnsi="Times New Roman" w:eastAsia="Times New Roman" w:cs="Times New Roman"/>
                  <w:sz w:val="16"/>
                  <w:szCs w:val="16"/>
                  <w:lang w:val="en-GB"/>
                </w:rPr>
                <w:t xml:space="preserve"> coordinator</w:t>
              </w:r>
            </w:ins>
          </w:p>
        </w:tc>
        <w:tc>
          <w:tcPr>
            <w:tcW w:w="1319" w:type="dxa"/>
            <w:tcMar>
              <w:left w:w="108" w:type="dxa"/>
              <w:right w:w="108" w:type="dxa"/>
            </w:tcMar>
          </w:tcPr>
          <w:p w:rsidRPr="00117039" w:rsidR="00597183" w:rsidP="00CB5327" w:rsidRDefault="00597183" w14:paraId="6DADC47D" w14:textId="77777777">
            <w:pPr>
              <w:spacing w:after="0" w:line="276" w:lineRule="auto"/>
              <w:jc w:val="both"/>
              <w:rPr>
                <w:ins w:author="Carmen Garcia Montero" w:date="2025-11-03T11:51:00Z" w:id="5127"/>
                <w:rFonts w:ascii="Times New Roman" w:hAnsi="Times New Roman" w:eastAsia="Times New Roman" w:cs="Times New Roman"/>
                <w:sz w:val="16"/>
                <w:szCs w:val="16"/>
                <w:lang w:val="en-GB"/>
              </w:rPr>
            </w:pPr>
            <w:ins w:author="Carmen Garcia Montero" w:date="2025-11-03T11:51:00Z" w:id="5128">
              <w:r w:rsidRPr="00117039">
                <w:rPr>
                  <w:rFonts w:ascii="Times New Roman" w:hAnsi="Times New Roman" w:eastAsia="Times New Roman" w:cs="Times New Roman"/>
                  <w:sz w:val="16"/>
                  <w:szCs w:val="16"/>
                  <w:lang w:val="en-GB"/>
                </w:rPr>
                <w:t>Entitled parties</w:t>
              </w:r>
            </w:ins>
          </w:p>
        </w:tc>
        <w:tc>
          <w:tcPr>
            <w:tcW w:w="1236" w:type="dxa"/>
            <w:tcMar>
              <w:left w:w="108" w:type="dxa"/>
              <w:right w:w="108" w:type="dxa"/>
            </w:tcMar>
          </w:tcPr>
          <w:p w:rsidRPr="00117039" w:rsidR="00597183" w:rsidP="00CB5327" w:rsidRDefault="00AD4009" w14:paraId="3E57D0F8" w14:textId="0934C19B">
            <w:pPr>
              <w:spacing w:after="0" w:line="276" w:lineRule="auto"/>
              <w:jc w:val="both"/>
              <w:rPr>
                <w:ins w:author="Carmen Garcia Montero" w:date="2025-11-03T11:51:00Z" w:id="5129"/>
                <w:rFonts w:ascii="Times New Roman" w:hAnsi="Times New Roman" w:eastAsia="Times New Roman" w:cs="Times New Roman"/>
                <w:sz w:val="16"/>
                <w:szCs w:val="16"/>
                <w:lang w:val="en-GB"/>
              </w:rPr>
            </w:pPr>
            <w:ins w:author="Carmen Garcia Montero" w:date="2025-11-03T15:38:00Z" w:id="5130">
              <w:r>
                <w:rPr>
                  <w:rFonts w:ascii="Times New Roman" w:hAnsi="Times New Roman" w:eastAsia="Times New Roman" w:cs="Times New Roman"/>
                  <w:sz w:val="16"/>
                  <w:szCs w:val="16"/>
                  <w:lang w:val="en-GB"/>
                </w:rPr>
                <w:t>B</w:t>
              </w:r>
            </w:ins>
            <w:ins w:author="Carmen Garcia Montero" w:date="2025-11-03T15:15:00Z" w:id="5131">
              <w:r w:rsidR="00641A2E">
                <w:rPr>
                  <w:rFonts w:ascii="Times New Roman" w:hAnsi="Times New Roman" w:eastAsia="Times New Roman" w:cs="Times New Roman"/>
                  <w:sz w:val="16"/>
                  <w:szCs w:val="16"/>
                  <w:lang w:val="en-GB"/>
                </w:rPr>
                <w:t>I</w:t>
              </w:r>
            </w:ins>
            <w:ins w:author="Carmen Garcia Montero" w:date="2025-11-03T11:51:00Z" w:id="5132">
              <w:r w:rsidRPr="49C8DE42" w:rsidR="00597183">
                <w:rPr>
                  <w:rFonts w:ascii="Times New Roman" w:hAnsi="Times New Roman" w:eastAsia="Times New Roman" w:cs="Times New Roman"/>
                  <w:sz w:val="16"/>
                  <w:szCs w:val="16"/>
                  <w:lang w:val="en-GB"/>
                </w:rPr>
                <w:t xml:space="preserve"> - Grid prequalification result </w:t>
              </w:r>
            </w:ins>
          </w:p>
        </w:tc>
      </w:tr>
    </w:tbl>
    <w:p w:rsidRPr="00117039" w:rsidR="00597183" w:rsidP="00597183" w:rsidRDefault="00597183" w14:paraId="5D702A9A" w14:textId="77777777">
      <w:pPr>
        <w:spacing w:line="276" w:lineRule="auto"/>
        <w:rPr>
          <w:ins w:author="Carmen Garcia Montero" w:date="2025-11-03T11:51:00Z" w:id="5133"/>
          <w:rFonts w:ascii="Times New Roman" w:hAnsi="Times New Roman" w:cs="Times New Roman"/>
          <w:lang w:val="en-GB"/>
        </w:rPr>
      </w:pPr>
      <w:ins w:author="Carmen Garcia Montero" w:date="2025-11-03T11:51:00Z" w:id="5134">
        <w:r w:rsidRPr="6E02ABED">
          <w:rPr>
            <w:rFonts w:ascii="Times New Roman" w:hAnsi="Times New Roman" w:cs="Times New Roman"/>
            <w:lang w:val="en-GB"/>
          </w:rPr>
          <w:t>Note: This procedure covers parts of SPG as mentioned in the Article 27 (f) of NCDR</w:t>
        </w:r>
        <w:r w:rsidRPr="4017ABFC">
          <w:rPr>
            <w:rFonts w:ascii="Times New Roman" w:hAnsi="Times New Roman" w:cs="Times New Roman"/>
            <w:lang w:val="en-GB"/>
          </w:rPr>
          <w:t xml:space="preserve"> and CU as mentioned in Article 28 (e) of NCDR</w:t>
        </w:r>
        <w:r w:rsidRPr="6E02ABED">
          <w:rPr>
            <w:rFonts w:ascii="Times New Roman" w:hAnsi="Times New Roman" w:cs="Times New Roman"/>
            <w:lang w:val="en-GB"/>
          </w:rPr>
          <w:t>.</w:t>
        </w:r>
      </w:ins>
    </w:p>
    <w:p w:rsidRPr="00117039" w:rsidR="00597183" w:rsidP="00597183" w:rsidRDefault="00597183" w14:paraId="331F4284" w14:textId="75E3BE72">
      <w:pPr>
        <w:keepNext/>
        <w:spacing w:line="276" w:lineRule="auto"/>
        <w:rPr>
          <w:ins w:author="Carmen Garcia Montero" w:date="2025-11-03T11:51:00Z" w:id="5135"/>
          <w:rFonts w:ascii="Times New Roman" w:hAnsi="Times New Roman" w:cs="Times New Roman"/>
          <w:lang w:val="en-GB"/>
        </w:rPr>
      </w:pPr>
      <w:ins w:author="Carmen Garcia Montero" w:date="2025-11-03T11:51:00Z" w:id="5136">
        <w:r w:rsidRPr="00EB5A57">
          <w:rPr>
            <w:rFonts w:ascii="Times New Roman" w:hAnsi="Times New Roman" w:cs="Times New Roman"/>
            <w:lang w:val="en-GB"/>
          </w:rPr>
          <w:t xml:space="preserve">Diagram </w:t>
        </w:r>
      </w:ins>
      <w:ins w:author="Carmen Garcia Montero" w:date="2025-11-03T12:11:00Z" w:id="5137">
        <w:r w:rsidR="00855EE5">
          <w:rPr>
            <w:rFonts w:ascii="Times New Roman" w:hAnsi="Times New Roman" w:cs="Times New Roman"/>
            <w:lang w:val="en-GB"/>
          </w:rPr>
          <w:t>24</w:t>
        </w:r>
      </w:ins>
      <w:ins w:author="Carmen Garcia Montero" w:date="2025-11-03T11:51:00Z" w:id="5138">
        <w:r w:rsidRPr="00EB5A57">
          <w:rPr>
            <w:rFonts w:ascii="Times New Roman" w:hAnsi="Times New Roman" w:cs="Times New Roman"/>
            <w:lang w:val="en-GB"/>
          </w:rPr>
          <w:t xml:space="preserve"> – Procedure ‘</w:t>
        </w:r>
        <w:r w:rsidRPr="00760CA8">
          <w:rPr>
            <w:rFonts w:ascii="Times New Roman" w:hAnsi="Times New Roman" w:cs="Times New Roman"/>
            <w:lang w:val="en-GB"/>
          </w:rPr>
          <w:t xml:space="preserve">SPU or SPG grid </w:t>
        </w:r>
        <w:r w:rsidRPr="2CD723C9">
          <w:rPr>
            <w:rFonts w:ascii="Times New Roman" w:hAnsi="Times New Roman" w:cs="Times New Roman"/>
            <w:lang w:val="en-GB"/>
          </w:rPr>
          <w:t>prequalification’</w:t>
        </w:r>
        <w:r w:rsidRPr="00EB5A57">
          <w:rPr>
            <w:rFonts w:ascii="Times New Roman" w:hAnsi="Times New Roman" w:cs="Times New Roman"/>
            <w:lang w:val="en-GB"/>
          </w:rPr>
          <w:t>.</w:t>
        </w:r>
      </w:ins>
    </w:p>
    <w:p w:rsidRPr="00117039" w:rsidR="00597183" w:rsidP="00597183" w:rsidRDefault="00597183" w14:paraId="5147A35C" w14:textId="77777777">
      <w:pPr>
        <w:spacing w:line="276" w:lineRule="auto"/>
        <w:rPr>
          <w:ins w:author="Carmen Garcia Montero" w:date="2025-11-03T11:51:00Z" w:id="5139"/>
          <w:rFonts w:ascii="Times New Roman" w:hAnsi="Times New Roman" w:cs="Times New Roman"/>
          <w:lang w:val="en-GB"/>
        </w:rPr>
      </w:pPr>
      <w:ins w:author="Carmen Garcia Montero" w:date="2025-11-03T11:51:00Z" w:id="5140">
        <w:r>
          <w:rPr>
            <w:noProof/>
          </w:rPr>
          <w:drawing>
            <wp:inline distT="0" distB="0" distL="0" distR="0" wp14:anchorId="212BA8A7" wp14:editId="22F1E417">
              <wp:extent cx="5760720" cy="3015615"/>
              <wp:effectExtent l="0" t="0" r="0" b="0"/>
              <wp:docPr id="206096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6074" name=""/>
                      <pic:cNvPicPr/>
                    </pic:nvPicPr>
                    <pic:blipFill>
                      <a:blip r:embed="rId49"/>
                      <a:stretch>
                        <a:fillRect/>
                      </a:stretch>
                    </pic:blipFill>
                    <pic:spPr>
                      <a:xfrm>
                        <a:off x="0" y="0"/>
                        <a:ext cx="5760720" cy="3015615"/>
                      </a:xfrm>
                      <a:prstGeom prst="rect">
                        <a:avLst/>
                      </a:prstGeom>
                    </pic:spPr>
                  </pic:pic>
                </a:graphicData>
              </a:graphic>
            </wp:inline>
          </w:drawing>
        </w:r>
      </w:ins>
    </w:p>
    <w:p w:rsidRPr="00117039" w:rsidR="00597183" w:rsidP="00597183" w:rsidRDefault="00597183" w14:paraId="4452DF5B" w14:textId="77777777">
      <w:pPr>
        <w:spacing w:line="276" w:lineRule="auto"/>
        <w:rPr>
          <w:ins w:author="Carmen Garcia Montero" w:date="2025-11-03T11:51:00Z" w:id="5141"/>
          <w:rFonts w:ascii="Times New Roman" w:hAnsi="Times New Roman" w:cs="Times New Roman"/>
          <w:lang w:val="en-GB"/>
        </w:rPr>
      </w:pPr>
    </w:p>
    <w:p w:rsidRPr="00117039" w:rsidR="00597183" w:rsidP="00597183" w:rsidRDefault="00597183" w14:paraId="3A4F8538" w14:textId="77777777">
      <w:pPr>
        <w:spacing w:line="276" w:lineRule="auto"/>
        <w:rPr>
          <w:ins w:author="Carmen Garcia Montero" w:date="2025-11-03T11:51:00Z" w:id="5142"/>
          <w:rFonts w:ascii="Times New Roman" w:hAnsi="Times New Roman" w:cs="Times New Roman"/>
          <w:lang w:val="en-GB"/>
        </w:rPr>
      </w:pPr>
    </w:p>
    <w:p w:rsidRPr="00117039" w:rsidR="00597183" w:rsidP="00597183" w:rsidRDefault="00597183" w14:paraId="17B6830C" w14:textId="77777777">
      <w:pPr>
        <w:spacing w:line="276" w:lineRule="auto"/>
        <w:rPr>
          <w:ins w:author="Carmen Garcia Montero" w:date="2025-11-03T11:51:00Z" w:id="5143"/>
          <w:rFonts w:ascii="Times New Roman" w:hAnsi="Times New Roman" w:cs="Times New Roman"/>
          <w:lang w:val="en-GB"/>
        </w:rPr>
      </w:pPr>
    </w:p>
    <w:p w:rsidRPr="00117039" w:rsidR="00597183" w:rsidP="00597183" w:rsidRDefault="00597183" w14:paraId="4FCE24B2" w14:textId="77777777">
      <w:pPr>
        <w:spacing w:line="276" w:lineRule="auto"/>
        <w:rPr>
          <w:ins w:author="Carmen Garcia Montero" w:date="2025-11-03T11:51:00Z" w:id="5144"/>
          <w:rFonts w:ascii="Times New Roman" w:hAnsi="Times New Roman" w:cs="Times New Roman"/>
          <w:lang w:val="en-GB"/>
        </w:rPr>
      </w:pPr>
    </w:p>
    <w:tbl>
      <w:tblPr>
        <w:tblW w:w="8992" w:type="dxa"/>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Grid>
        <w:gridCol w:w="681"/>
        <w:gridCol w:w="1556"/>
        <w:gridCol w:w="2852"/>
        <w:gridCol w:w="1304"/>
        <w:gridCol w:w="1310"/>
        <w:gridCol w:w="1225"/>
        <w:gridCol w:w="6"/>
        <w:gridCol w:w="58"/>
      </w:tblGrid>
      <w:tr w:rsidR="00597183" w:rsidTr="00CB5327" w14:paraId="0E0CFEAC" w14:textId="77777777">
        <w:trPr>
          <w:gridAfter w:val="1"/>
          <w:wAfter w:w="58" w:type="dxa"/>
          <w:trHeight w:val="300"/>
          <w:ins w:author="Carmen Garcia Montero" w:date="2025-11-03T11:51:00Z" w:id="5145"/>
        </w:trPr>
        <w:tc>
          <w:tcPr>
            <w:tcW w:w="8934" w:type="dxa"/>
            <w:gridSpan w:val="7"/>
            <w:tcBorders>
              <w:top w:val="single" w:color="000000" w:themeColor="text1" w:sz="6" w:space="0"/>
              <w:left w:val="single" w:color="auto" w:sz="6" w:space="0"/>
              <w:bottom w:val="single" w:color="000000" w:themeColor="text1" w:sz="6" w:space="0"/>
              <w:right w:val="single" w:color="auto" w:sz="6" w:space="0"/>
            </w:tcBorders>
            <w:shd w:val="clear" w:color="auto" w:fill="D0CECE" w:themeFill="background2" w:themeFillShade="E6"/>
            <w:vAlign w:val="center"/>
          </w:tcPr>
          <w:p w:rsidRPr="00117039" w:rsidR="00597183" w:rsidP="00CB5327" w:rsidRDefault="00597183" w14:paraId="3262A97D" w14:textId="6680A58A">
            <w:pPr>
              <w:spacing w:after="0" w:line="240" w:lineRule="auto"/>
              <w:jc w:val="center"/>
              <w:textAlignment w:val="baseline"/>
              <w:rPr>
                <w:ins w:author="Carmen Garcia Montero" w:date="2025-11-03T11:51:00Z" w:id="5146"/>
                <w:rFonts w:ascii="Times New Roman" w:hAnsi="Times New Roman" w:eastAsia="Times New Roman" w:cs="Times New Roman"/>
                <w:b/>
                <w:i/>
                <w:sz w:val="16"/>
                <w:szCs w:val="16"/>
                <w:lang w:val="en-GB" w:eastAsia="nb-NO"/>
              </w:rPr>
            </w:pPr>
            <w:ins w:author="Carmen Garcia Montero" w:date="2025-11-03T11:51:00Z" w:id="5147">
              <w:r w:rsidRPr="00117039">
                <w:rPr>
                  <w:rFonts w:ascii="Times New Roman" w:hAnsi="Times New Roman" w:eastAsia="Times New Roman" w:cs="Times New Roman"/>
                  <w:b/>
                  <w:i/>
                  <w:sz w:val="16"/>
                  <w:szCs w:val="16"/>
                  <w:lang w:val="en-GB" w:eastAsia="nb-NO"/>
                </w:rPr>
                <w:t>Table III.2</w:t>
              </w:r>
            </w:ins>
            <w:ins w:author="Carmen Garcia Montero" w:date="2025-11-03T12:11:00Z" w:id="5148">
              <w:r w:rsidR="004203E1">
                <w:rPr>
                  <w:rFonts w:ascii="Times New Roman" w:hAnsi="Times New Roman" w:eastAsia="Times New Roman" w:cs="Times New Roman"/>
                  <w:b/>
                  <w:i/>
                  <w:sz w:val="16"/>
                  <w:szCs w:val="16"/>
                  <w:lang w:val="en-GB" w:eastAsia="nb-NO"/>
                </w:rPr>
                <w:t>5</w:t>
              </w:r>
            </w:ins>
            <w:ins w:author="Carmen Garcia Montero" w:date="2025-11-03T11:51:00Z" w:id="5149">
              <w:r w:rsidRPr="00117039">
                <w:rPr>
                  <w:rFonts w:ascii="Times New Roman" w:hAnsi="Times New Roman" w:eastAsia="Times New Roman" w:cs="Times New Roman"/>
                  <w:b/>
                  <w:i/>
                  <w:sz w:val="16"/>
                  <w:szCs w:val="16"/>
                  <w:lang w:val="en-GB" w:eastAsia="nb-NO"/>
                </w:rPr>
                <w:t xml:space="preserve"> – Procedure</w:t>
              </w:r>
            </w:ins>
            <w:ins w:author="Carmen Garcia Montero" w:date="2025-11-03T12:11:00Z" w:id="5150">
              <w:r w:rsidR="00855EE5">
                <w:rPr>
                  <w:rFonts w:ascii="Times New Roman" w:hAnsi="Times New Roman" w:eastAsia="Times New Roman" w:cs="Times New Roman"/>
                  <w:b/>
                  <w:i/>
                  <w:sz w:val="16"/>
                  <w:szCs w:val="16"/>
                  <w:lang w:val="en-GB" w:eastAsia="nb-NO"/>
                </w:rPr>
                <w:t xml:space="preserve"> 25</w:t>
              </w:r>
            </w:ins>
          </w:p>
        </w:tc>
      </w:tr>
      <w:tr w:rsidRPr="00FE7956" w:rsidR="00597183" w:rsidTr="00CB5327" w14:paraId="45469AD0" w14:textId="77777777">
        <w:trPr>
          <w:gridAfter w:val="1"/>
          <w:wAfter w:w="58" w:type="dxa"/>
          <w:trHeight w:val="300"/>
          <w:ins w:author="Carmen Garcia Montero" w:date="2025-11-03T11:51:00Z" w:id="5151"/>
        </w:trPr>
        <w:tc>
          <w:tcPr>
            <w:tcW w:w="2237"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tcPr>
          <w:p w:rsidRPr="00117039" w:rsidR="00597183" w:rsidP="00CB5327" w:rsidRDefault="00597183" w14:paraId="2392D34B" w14:textId="77777777">
            <w:pPr>
              <w:spacing w:after="0" w:line="240" w:lineRule="auto"/>
              <w:textAlignment w:val="baseline"/>
              <w:rPr>
                <w:ins w:author="Carmen Garcia Montero" w:date="2025-11-03T11:51:00Z" w:id="5152"/>
                <w:rFonts w:ascii="Times New Roman" w:hAnsi="Times New Roman" w:eastAsia="Times New Roman" w:cs="Times New Roman"/>
                <w:b/>
                <w:i/>
                <w:sz w:val="16"/>
                <w:szCs w:val="16"/>
                <w:lang w:val="en-GB" w:eastAsia="nb-NO"/>
              </w:rPr>
            </w:pPr>
            <w:ins w:author="Carmen Garcia Montero" w:date="2025-11-03T11:51:00Z" w:id="5153">
              <w:r w:rsidRPr="00117039">
                <w:rPr>
                  <w:rFonts w:ascii="Times New Roman" w:hAnsi="Times New Roman" w:eastAsia="Times New Roman" w:cs="Times New Roman"/>
                  <w:b/>
                  <w:i/>
                  <w:sz w:val="16"/>
                  <w:szCs w:val="16"/>
                  <w:lang w:val="en-GB" w:eastAsia="nb-NO"/>
                </w:rPr>
                <w:t>Procedure name</w:t>
              </w:r>
            </w:ins>
          </w:p>
        </w:tc>
        <w:tc>
          <w:tcPr>
            <w:tcW w:w="6697" w:type="dxa"/>
            <w:gridSpan w:val="5"/>
            <w:tcBorders>
              <w:top w:val="single" w:color="000000" w:themeColor="text1" w:sz="6" w:space="0"/>
              <w:left w:val="single" w:color="000000" w:themeColor="text1" w:sz="6" w:space="0"/>
              <w:bottom w:val="single" w:color="000000" w:themeColor="text1" w:sz="6" w:space="0"/>
              <w:right w:val="single" w:color="auto" w:sz="6" w:space="0"/>
            </w:tcBorders>
            <w:vAlign w:val="center"/>
          </w:tcPr>
          <w:p w:rsidRPr="00117039" w:rsidR="00597183" w:rsidP="00CB5327" w:rsidRDefault="00597183" w14:paraId="52C0B0AC" w14:textId="77777777">
            <w:pPr>
              <w:pStyle w:val="Caption"/>
              <w:keepNext/>
              <w:rPr>
                <w:ins w:author="Carmen Garcia Montero" w:date="2025-11-03T11:51:00Z" w:id="5154"/>
                <w:rFonts w:ascii="Times New Roman" w:hAnsi="Times New Roman" w:eastAsia="Times New Roman" w:cs="Times New Roman"/>
                <w:sz w:val="16"/>
                <w:szCs w:val="16"/>
                <w:lang w:val="en-GB" w:eastAsia="nb-NO"/>
              </w:rPr>
            </w:pPr>
            <w:ins w:author="Carmen Garcia Montero" w:date="2025-11-03T11:51:00Z" w:id="5155">
              <w:r w:rsidRPr="0FB228BD">
                <w:rPr>
                  <w:lang w:val="en-GB"/>
                </w:rPr>
                <w:t xml:space="preserve">Table </w:t>
              </w:r>
              <w:r>
                <w:fldChar w:fldCharType="begin"/>
              </w:r>
              <w:r w:rsidRPr="0FB228BD">
                <w:rPr>
                  <w:lang w:val="en-GB"/>
                </w:rPr>
                <w:instrText xml:space="preserve"> SEQ Table \* ARABIC </w:instrText>
              </w:r>
              <w:r>
                <w:fldChar w:fldCharType="separate"/>
              </w:r>
              <w:r w:rsidRPr="0FB228BD">
                <w:rPr>
                  <w:lang w:val="en-GB"/>
                </w:rPr>
                <w:t>24</w:t>
              </w:r>
              <w:r>
                <w:fldChar w:fldCharType="end"/>
              </w:r>
              <w:r w:rsidRPr="0FB228BD">
                <w:rPr>
                  <w:lang w:val="en-GB"/>
                </w:rPr>
                <w:t xml:space="preserve"> </w:t>
              </w:r>
              <w:r w:rsidRPr="00117039">
                <w:rPr>
                  <w:rFonts w:ascii="Times New Roman" w:hAnsi="Times New Roman" w:eastAsia="Times New Roman" w:cs="Times New Roman"/>
                  <w:i w:val="0"/>
                  <w:sz w:val="16"/>
                  <w:szCs w:val="16"/>
                  <w:lang w:val="en-GB" w:eastAsia="nb-NO"/>
                </w:rPr>
                <w:t xml:space="preserve">SPG or SPU product </w:t>
              </w:r>
              <w:r w:rsidRPr="0FB228BD">
                <w:rPr>
                  <w:rFonts w:ascii="Times New Roman" w:hAnsi="Times New Roman" w:eastAsia="Times New Roman" w:cs="Times New Roman"/>
                  <w:i w:val="0"/>
                  <w:iCs w:val="0"/>
                  <w:sz w:val="16"/>
                  <w:szCs w:val="16"/>
                  <w:lang w:val="en-GB" w:eastAsia="nb-NO"/>
                </w:rPr>
                <w:t>prequalification</w:t>
              </w:r>
              <w:r>
                <w:rPr>
                  <w:rFonts w:ascii="Times New Roman" w:hAnsi="Times New Roman" w:eastAsia="Times New Roman" w:cs="Times New Roman"/>
                  <w:sz w:val="16"/>
                  <w:szCs w:val="16"/>
                  <w:lang w:val="en-GB" w:eastAsia="nb-NO"/>
                </w:rPr>
                <w:t xml:space="preserve"> </w:t>
              </w:r>
            </w:ins>
          </w:p>
        </w:tc>
      </w:tr>
      <w:tr w:rsidR="00597183" w:rsidTr="00CB5327" w14:paraId="3E9C9C57" w14:textId="77777777">
        <w:trPr>
          <w:gridAfter w:val="2"/>
          <w:wAfter w:w="64" w:type="dxa"/>
          <w:trHeight w:val="300"/>
          <w:ins w:author="Carmen Garcia Montero" w:date="2025-11-03T11:51:00Z" w:id="5156"/>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40ADFFB8" w14:textId="77777777">
            <w:pPr>
              <w:spacing w:after="0" w:line="240" w:lineRule="auto"/>
              <w:jc w:val="center"/>
              <w:textAlignment w:val="baseline"/>
              <w:rPr>
                <w:ins w:author="Carmen Garcia Montero" w:date="2025-11-03T11:51:00Z" w:id="5157"/>
                <w:rFonts w:ascii="Times New Roman" w:hAnsi="Times New Roman" w:eastAsia="Times New Roman" w:cs="Times New Roman"/>
                <w:sz w:val="16"/>
                <w:szCs w:val="16"/>
                <w:lang w:val="en-GB" w:eastAsia="nb-NO"/>
              </w:rPr>
            </w:pPr>
            <w:ins w:author="Carmen Garcia Montero" w:date="2025-11-03T11:51:00Z" w:id="5158">
              <w:r w:rsidRPr="00117039">
                <w:rPr>
                  <w:rFonts w:ascii="Times New Roman" w:hAnsi="Times New Roman" w:eastAsia="Times New Roman" w:cs="Times New Roman"/>
                  <w:b/>
                  <w:i/>
                  <w:sz w:val="16"/>
                  <w:szCs w:val="16"/>
                  <w:lang w:val="en-GB" w:eastAsia="nb-NO"/>
                </w:rPr>
                <w:t>Step No.</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6E380DBB" w14:textId="77777777">
            <w:pPr>
              <w:spacing w:after="0" w:line="240" w:lineRule="auto"/>
              <w:jc w:val="center"/>
              <w:textAlignment w:val="baseline"/>
              <w:rPr>
                <w:ins w:author="Carmen Garcia Montero" w:date="2025-11-03T11:51:00Z" w:id="5159"/>
                <w:rFonts w:ascii="Times New Roman" w:hAnsi="Times New Roman" w:eastAsia="Times New Roman" w:cs="Times New Roman"/>
                <w:sz w:val="16"/>
                <w:szCs w:val="16"/>
                <w:lang w:val="en-GB" w:eastAsia="nb-NO"/>
              </w:rPr>
            </w:pPr>
            <w:ins w:author="Carmen Garcia Montero" w:date="2025-11-03T11:51:00Z" w:id="5160">
              <w:r w:rsidRPr="00117039">
                <w:rPr>
                  <w:rFonts w:ascii="Times New Roman" w:hAnsi="Times New Roman" w:eastAsia="Times New Roman" w:cs="Times New Roman"/>
                  <w:b/>
                  <w:i/>
                  <w:sz w:val="16"/>
                  <w:szCs w:val="16"/>
                  <w:lang w:val="en-GB" w:eastAsia="nb-NO"/>
                </w:rPr>
                <w:t>Step</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7773C19B" w14:textId="77777777">
            <w:pPr>
              <w:spacing w:after="0" w:line="240" w:lineRule="auto"/>
              <w:jc w:val="center"/>
              <w:textAlignment w:val="baseline"/>
              <w:rPr>
                <w:ins w:author="Carmen Garcia Montero" w:date="2025-11-03T11:51:00Z" w:id="5161"/>
                <w:rFonts w:ascii="Times New Roman" w:hAnsi="Times New Roman" w:eastAsia="Times New Roman" w:cs="Times New Roman"/>
                <w:sz w:val="16"/>
                <w:szCs w:val="16"/>
                <w:lang w:val="en-GB" w:eastAsia="nb-NO"/>
              </w:rPr>
            </w:pPr>
            <w:ins w:author="Carmen Garcia Montero" w:date="2025-11-03T11:51:00Z" w:id="5162">
              <w:r w:rsidRPr="00117039">
                <w:rPr>
                  <w:rFonts w:ascii="Times New Roman" w:hAnsi="Times New Roman" w:eastAsia="Times New Roman" w:cs="Times New Roman"/>
                  <w:b/>
                  <w:i/>
                  <w:sz w:val="16"/>
                  <w:szCs w:val="16"/>
                  <w:lang w:val="en-GB" w:eastAsia="nb-NO"/>
                </w:rPr>
                <w:t>Step description</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2ED74F1F" w14:textId="77777777">
            <w:pPr>
              <w:spacing w:after="0" w:line="240" w:lineRule="auto"/>
              <w:jc w:val="center"/>
              <w:textAlignment w:val="baseline"/>
              <w:rPr>
                <w:ins w:author="Carmen Garcia Montero" w:date="2025-11-03T11:51:00Z" w:id="5163"/>
                <w:rFonts w:ascii="Times New Roman" w:hAnsi="Times New Roman" w:eastAsia="Times New Roman" w:cs="Times New Roman"/>
                <w:sz w:val="16"/>
                <w:szCs w:val="16"/>
                <w:lang w:val="en-GB" w:eastAsia="nb-NO"/>
              </w:rPr>
            </w:pPr>
            <w:ins w:author="Carmen Garcia Montero" w:date="2025-11-03T11:51:00Z" w:id="5164">
              <w:r w:rsidRPr="00117039">
                <w:rPr>
                  <w:rFonts w:ascii="Times New Roman" w:hAnsi="Times New Roman" w:eastAsia="Times New Roman" w:cs="Times New Roman"/>
                  <w:b/>
                  <w:i/>
                  <w:sz w:val="16"/>
                  <w:szCs w:val="16"/>
                  <w:lang w:val="en-GB" w:eastAsia="nb-NO"/>
                </w:rPr>
                <w:t>Information producer (actor)</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15031CD3" w14:textId="77777777">
            <w:pPr>
              <w:spacing w:after="0" w:line="240" w:lineRule="auto"/>
              <w:jc w:val="center"/>
              <w:textAlignment w:val="baseline"/>
              <w:rPr>
                <w:ins w:author="Carmen Garcia Montero" w:date="2025-11-03T11:51:00Z" w:id="5165"/>
                <w:rFonts w:ascii="Times New Roman" w:hAnsi="Times New Roman" w:eastAsia="Times New Roman" w:cs="Times New Roman"/>
                <w:sz w:val="16"/>
                <w:szCs w:val="16"/>
                <w:lang w:val="en-GB" w:eastAsia="nb-NO"/>
              </w:rPr>
            </w:pPr>
            <w:ins w:author="Carmen Garcia Montero" w:date="2025-11-03T11:51:00Z" w:id="5166">
              <w:r w:rsidRPr="00117039">
                <w:rPr>
                  <w:rFonts w:ascii="Times New Roman" w:hAnsi="Times New Roman" w:eastAsia="Times New Roman" w:cs="Times New Roman"/>
                  <w:b/>
                  <w:i/>
                  <w:sz w:val="16"/>
                  <w:szCs w:val="16"/>
                  <w:lang w:val="en-GB" w:eastAsia="nb-NO"/>
                </w:rPr>
                <w:t>Information receiver (actor)</w:t>
              </w:r>
            </w:ins>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hideMark/>
          </w:tcPr>
          <w:p w:rsidRPr="00117039" w:rsidR="00597183" w:rsidP="00CB5327" w:rsidRDefault="00597183" w14:paraId="337585D9" w14:textId="77777777">
            <w:pPr>
              <w:spacing w:after="0" w:line="240" w:lineRule="auto"/>
              <w:jc w:val="center"/>
              <w:textAlignment w:val="baseline"/>
              <w:rPr>
                <w:ins w:author="Carmen Garcia Montero" w:date="2025-11-03T11:51:00Z" w:id="5167"/>
                <w:rFonts w:ascii="Times New Roman" w:hAnsi="Times New Roman" w:eastAsia="Times New Roman" w:cs="Times New Roman"/>
                <w:sz w:val="16"/>
                <w:szCs w:val="16"/>
                <w:lang w:val="en-GB" w:eastAsia="nb-NO"/>
              </w:rPr>
            </w:pPr>
            <w:ins w:author="Carmen Garcia Montero" w:date="2025-11-03T11:51:00Z" w:id="5168">
              <w:r w:rsidRPr="00117039">
                <w:rPr>
                  <w:rFonts w:ascii="Times New Roman" w:hAnsi="Times New Roman" w:eastAsia="Times New Roman" w:cs="Times New Roman"/>
                  <w:b/>
                  <w:i/>
                  <w:sz w:val="16"/>
                  <w:szCs w:val="16"/>
                  <w:lang w:val="en-GB" w:eastAsia="nb-NO"/>
                </w:rPr>
                <w:t>Information exchanged (IDs)</w:t>
              </w:r>
            </w:ins>
          </w:p>
        </w:tc>
      </w:tr>
      <w:tr w:rsidRPr="00FE7956" w:rsidR="00597183" w:rsidTr="00CB5327" w14:paraId="1BF461F5" w14:textId="77777777">
        <w:trPr>
          <w:gridAfter w:val="2"/>
          <w:wAfter w:w="64" w:type="dxa"/>
          <w:trHeight w:val="300"/>
          <w:ins w:author="Carmen Garcia Montero" w:date="2025-11-03T11:51:00Z" w:id="5169"/>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19268C86" w14:textId="03B9B1E2">
            <w:pPr>
              <w:spacing w:after="0" w:line="240" w:lineRule="auto"/>
              <w:textAlignment w:val="baseline"/>
              <w:rPr>
                <w:ins w:author="Carmen Garcia Montero" w:date="2025-11-03T11:51:00Z" w:id="5170"/>
                <w:rFonts w:ascii="Times New Roman" w:hAnsi="Times New Roman" w:eastAsia="Times New Roman" w:cs="Times New Roman"/>
                <w:sz w:val="16"/>
                <w:szCs w:val="16"/>
                <w:lang w:val="en-GB" w:eastAsia="nb-NO"/>
              </w:rPr>
            </w:pPr>
            <w:ins w:author="Carmen Garcia Montero" w:date="2025-11-03T11:51:00Z" w:id="5171">
              <w:r w:rsidRPr="00117039">
                <w:rPr>
                  <w:rFonts w:ascii="Times New Roman" w:hAnsi="Times New Roman" w:eastAsia="Times New Roman" w:cs="Times New Roman"/>
                  <w:sz w:val="16"/>
                  <w:szCs w:val="16"/>
                  <w:lang w:val="en-GB" w:eastAsia="nb-NO"/>
                </w:rPr>
                <w:t>2</w:t>
              </w:r>
            </w:ins>
            <w:ins w:author="Carmen Garcia Montero" w:date="2025-11-03T12:11:00Z" w:id="5172">
              <w:r w:rsidR="004203E1">
                <w:rPr>
                  <w:rFonts w:ascii="Times New Roman" w:hAnsi="Times New Roman" w:eastAsia="Times New Roman" w:cs="Times New Roman"/>
                  <w:sz w:val="16"/>
                  <w:szCs w:val="16"/>
                  <w:lang w:val="en-GB" w:eastAsia="nb-NO"/>
                </w:rPr>
                <w:t>5</w:t>
              </w:r>
            </w:ins>
            <w:ins w:author="Carmen Garcia Montero" w:date="2025-11-03T11:51:00Z" w:id="5173">
              <w:r w:rsidRPr="00117039">
                <w:rPr>
                  <w:rFonts w:ascii="Times New Roman" w:hAnsi="Times New Roman" w:eastAsia="Times New Roman" w:cs="Times New Roman"/>
                  <w:sz w:val="16"/>
                  <w:szCs w:val="16"/>
                  <w:lang w:val="en-GB" w:eastAsia="nb-NO"/>
                </w:rPr>
                <w:t>.1</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76E9BF20" w14:textId="77777777">
            <w:pPr>
              <w:spacing w:after="0" w:line="240" w:lineRule="auto"/>
              <w:textAlignment w:val="baseline"/>
              <w:rPr>
                <w:ins w:author="Carmen Garcia Montero" w:date="2025-11-03T11:51:00Z" w:id="5174"/>
                <w:rFonts w:ascii="Times New Roman" w:hAnsi="Times New Roman" w:eastAsia="Times New Roman" w:cs="Times New Roman"/>
                <w:sz w:val="16"/>
                <w:szCs w:val="16"/>
                <w:lang w:val="en-GB" w:eastAsia="nb-NO"/>
              </w:rPr>
            </w:pPr>
            <w:ins w:author="Carmen Garcia Montero" w:date="2025-11-03T11:51:00Z" w:id="5175">
              <w:r w:rsidRPr="00117039">
                <w:rPr>
                  <w:rFonts w:ascii="Times New Roman" w:hAnsi="Times New Roman" w:eastAsia="Times New Roman" w:cs="Times New Roman"/>
                  <w:sz w:val="16"/>
                  <w:szCs w:val="16"/>
                  <w:lang w:val="en-GB" w:eastAsia="nb-NO"/>
                </w:rPr>
                <w:t xml:space="preserve">Notify information about the start of the product </w:t>
              </w:r>
              <w:r w:rsidRPr="0FB228BD">
                <w:rPr>
                  <w:rFonts w:ascii="Times New Roman" w:hAnsi="Times New Roman" w:eastAsia="Times New Roman" w:cs="Times New Roman"/>
                  <w:sz w:val="16"/>
                  <w:szCs w:val="16"/>
                  <w:lang w:val="en-GB" w:eastAsia="nb-NO"/>
                </w:rPr>
                <w:t>prequalification</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67B1B" w:rsidR="00597183" w:rsidP="00CB5327" w:rsidRDefault="00597183" w14:paraId="005635A6" w14:textId="77777777">
            <w:pPr>
              <w:spacing w:after="0" w:line="240" w:lineRule="auto"/>
              <w:textAlignment w:val="baseline"/>
              <w:rPr>
                <w:ins w:author="Carmen Garcia Montero" w:date="2025-11-03T11:51:00Z" w:id="5176"/>
                <w:rFonts w:ascii="Times New Roman" w:hAnsi="Times New Roman" w:eastAsia="Times New Roman" w:cs="Times New Roman"/>
                <w:sz w:val="16"/>
                <w:szCs w:val="16"/>
                <w:lang w:val="en-GB" w:eastAsia="nb-NO"/>
              </w:rPr>
            </w:pPr>
            <w:ins w:author="Carmen Garcia Montero" w:date="2025-11-03T11:51:00Z" w:id="5177">
              <w:r w:rsidRPr="00117039">
                <w:rPr>
                  <w:rFonts w:ascii="Times New Roman" w:hAnsi="Times New Roman" w:eastAsia="Times New Roman" w:cs="Times New Roman"/>
                  <w:sz w:val="16"/>
                  <w:szCs w:val="16"/>
                  <w:lang w:val="en-GB" w:eastAsia="nb-NO"/>
                </w:rPr>
                <w:t xml:space="preserve">The service provider is informed by the product </w:t>
              </w:r>
              <w:r w:rsidRPr="0FB228BD">
                <w:rPr>
                  <w:rFonts w:ascii="Times New Roman" w:hAnsi="Times New Roman" w:eastAsia="Times New Roman" w:cs="Times New Roman"/>
                  <w:sz w:val="16"/>
                  <w:szCs w:val="16"/>
                  <w:lang w:val="en-GB" w:eastAsia="nb-NO"/>
                </w:rPr>
                <w:t>prequalification</w:t>
              </w:r>
              <w:r w:rsidRPr="00117039">
                <w:rPr>
                  <w:rFonts w:ascii="Times New Roman" w:hAnsi="Times New Roman" w:eastAsia="Times New Roman" w:cs="Times New Roman"/>
                  <w:sz w:val="16"/>
                  <w:szCs w:val="16"/>
                  <w:lang w:val="en-GB" w:eastAsia="nb-NO"/>
                </w:rPr>
                <w:t xml:space="preserve"> responsible </w:t>
              </w:r>
              <w:r>
                <w:rPr>
                  <w:rFonts w:ascii="Times New Roman" w:hAnsi="Times New Roman" w:eastAsia="Times New Roman" w:cs="Times New Roman"/>
                  <w:sz w:val="16"/>
                  <w:szCs w:val="16"/>
                  <w:lang w:val="en-GB" w:eastAsia="nb-NO"/>
                </w:rPr>
                <w:t>party</w:t>
              </w:r>
              <w:r w:rsidRPr="00117039">
                <w:rPr>
                  <w:rFonts w:ascii="Times New Roman" w:hAnsi="Times New Roman" w:eastAsia="Times New Roman" w:cs="Times New Roman"/>
                  <w:sz w:val="16"/>
                  <w:szCs w:val="16"/>
                  <w:lang w:val="en-GB" w:eastAsia="nb-NO"/>
                </w:rPr>
                <w:t xml:space="preserve"> that product </w:t>
              </w:r>
              <w:r w:rsidRPr="0FB228BD">
                <w:rPr>
                  <w:rFonts w:ascii="Times New Roman" w:hAnsi="Times New Roman" w:eastAsia="Times New Roman" w:cs="Times New Roman"/>
                  <w:sz w:val="16"/>
                  <w:szCs w:val="16"/>
                  <w:lang w:val="en-GB" w:eastAsia="nb-NO"/>
                </w:rPr>
                <w:t>prequalification</w:t>
              </w:r>
              <w:r w:rsidRPr="00117039">
                <w:rPr>
                  <w:rFonts w:ascii="Times New Roman" w:hAnsi="Times New Roman" w:eastAsia="Times New Roman" w:cs="Times New Roman"/>
                  <w:sz w:val="16"/>
                  <w:szCs w:val="16"/>
                  <w:lang w:val="en-GB" w:eastAsia="nb-NO"/>
                </w:rPr>
                <w:t xml:space="preserve"> according to national T&amp;C has been started.</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0654E113" w14:textId="77777777">
            <w:pPr>
              <w:spacing w:after="0" w:line="240" w:lineRule="auto"/>
              <w:textAlignment w:val="baseline"/>
              <w:rPr>
                <w:ins w:author="Carmen Garcia Montero" w:date="2025-11-03T11:51:00Z" w:id="5178"/>
                <w:rFonts w:ascii="Times New Roman" w:hAnsi="Times New Roman" w:eastAsia="Times New Roman" w:cs="Times New Roman"/>
                <w:sz w:val="16"/>
                <w:szCs w:val="16"/>
                <w:lang w:val="en-GB" w:eastAsia="nb-NO"/>
              </w:rPr>
            </w:pPr>
            <w:ins w:author="Carmen Garcia Montero" w:date="2025-11-03T11:51:00Z" w:id="5179">
              <w:r w:rsidRPr="0FB228BD">
                <w:rPr>
                  <w:rFonts w:ascii="Times New Roman" w:hAnsi="Times New Roman" w:eastAsia="Times New Roman" w:cs="Times New Roman"/>
                  <w:sz w:val="16"/>
                  <w:szCs w:val="16"/>
                  <w:lang w:val="en-GB" w:eastAsia="nb-NO"/>
                </w:rPr>
                <w:t>Product prequalification responsible party</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014B3920" w14:textId="77777777">
            <w:pPr>
              <w:spacing w:after="0" w:line="240" w:lineRule="auto"/>
              <w:textAlignment w:val="baseline"/>
              <w:rPr>
                <w:ins w:author="Carmen Garcia Montero" w:date="2025-11-03T11:51:00Z" w:id="5180"/>
                <w:rFonts w:ascii="Times New Roman" w:hAnsi="Times New Roman" w:eastAsia="Times New Roman" w:cs="Times New Roman"/>
                <w:sz w:val="16"/>
                <w:szCs w:val="16"/>
                <w:lang w:val="en-GB" w:eastAsia="nb-NO"/>
              </w:rPr>
            </w:pPr>
            <w:ins w:author="Carmen Garcia Montero" w:date="2025-11-03T11:51:00Z" w:id="5181">
              <w:r w:rsidRPr="00117039">
                <w:rPr>
                  <w:rFonts w:ascii="Times New Roman" w:hAnsi="Times New Roman" w:eastAsia="Times New Roman" w:cs="Times New Roman"/>
                  <w:sz w:val="16"/>
                  <w:szCs w:val="16"/>
                  <w:lang w:val="en-GB" w:eastAsia="nb-NO"/>
                </w:rPr>
                <w:t>Service provider</w:t>
              </w:r>
            </w:ins>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597183" w:rsidP="00CB5327" w:rsidRDefault="00AD4009" w14:paraId="3DDB2A59" w14:textId="755C6D6D">
            <w:pPr>
              <w:spacing w:after="0" w:line="240" w:lineRule="auto"/>
              <w:textAlignment w:val="baseline"/>
              <w:rPr>
                <w:ins w:author="Carmen Garcia Montero" w:date="2025-11-03T11:51:00Z" w:id="5182"/>
                <w:rFonts w:ascii="Times New Roman" w:hAnsi="Times New Roman" w:eastAsia="Times New Roman" w:cs="Times New Roman"/>
                <w:sz w:val="16"/>
                <w:szCs w:val="16"/>
                <w:lang w:val="en-GB" w:eastAsia="nb-NO"/>
              </w:rPr>
            </w:pPr>
            <w:ins w:author="Carmen Garcia Montero" w:date="2025-11-03T15:38:00Z" w:id="5183">
              <w:r>
                <w:rPr>
                  <w:rFonts w:ascii="Times New Roman" w:hAnsi="Times New Roman" w:eastAsia="Times New Roman" w:cs="Times New Roman"/>
                  <w:sz w:val="16"/>
                  <w:szCs w:val="16"/>
                  <w:lang w:val="en-GB" w:eastAsia="nb-NO"/>
                </w:rPr>
                <w:t>B</w:t>
              </w:r>
            </w:ins>
            <w:ins w:author="Carmen Garcia Montero" w:date="2025-11-03T15:16:00Z" w:id="5184">
              <w:r w:rsidR="00183714">
                <w:rPr>
                  <w:rFonts w:ascii="Times New Roman" w:hAnsi="Times New Roman" w:eastAsia="Times New Roman" w:cs="Times New Roman"/>
                  <w:sz w:val="16"/>
                  <w:szCs w:val="16"/>
                  <w:lang w:val="en-GB" w:eastAsia="nb-NO"/>
                </w:rPr>
                <w:t>J</w:t>
              </w:r>
            </w:ins>
            <w:ins w:author="Carmen Garcia Montero" w:date="2025-11-03T11:51:00Z" w:id="5185">
              <w:r w:rsidRPr="00117039" w:rsidR="00597183">
                <w:rPr>
                  <w:rFonts w:ascii="Times New Roman" w:hAnsi="Times New Roman" w:eastAsia="Times New Roman" w:cs="Times New Roman"/>
                  <w:sz w:val="16"/>
                  <w:szCs w:val="16"/>
                  <w:lang w:val="en-GB" w:eastAsia="nb-NO"/>
                </w:rPr>
                <w:t xml:space="preserve"> – Information about the start of a product </w:t>
              </w:r>
              <w:r w:rsidRPr="0FB228BD" w:rsidR="00597183">
                <w:rPr>
                  <w:rFonts w:ascii="Times New Roman" w:hAnsi="Times New Roman" w:eastAsia="Times New Roman" w:cs="Times New Roman"/>
                  <w:sz w:val="16"/>
                  <w:szCs w:val="16"/>
                  <w:lang w:val="en-GB" w:eastAsia="nb-NO"/>
                </w:rPr>
                <w:t>prequalification</w:t>
              </w:r>
            </w:ins>
          </w:p>
        </w:tc>
      </w:tr>
      <w:tr w:rsidRPr="00FE7956" w:rsidR="00597183" w14:paraId="7C2D77B5" w14:textId="77777777">
        <w:trPr>
          <w:gridAfter w:val="2"/>
          <w:wAfter w:w="64" w:type="dxa"/>
          <w:trHeight w:val="300"/>
          <w:ins w:author="Carmen Garcia Montero" w:date="2025-11-03T11:51:00Z" w:id="5186"/>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095EB92B" w14:textId="4554CBBF">
            <w:pPr>
              <w:spacing w:after="0" w:line="240" w:lineRule="auto"/>
              <w:textAlignment w:val="baseline"/>
              <w:rPr>
                <w:ins w:author="Carmen Garcia Montero" w:date="2025-11-03T11:51:00Z" w:id="5187"/>
                <w:rFonts w:ascii="Times New Roman" w:hAnsi="Times New Roman" w:eastAsia="Times New Roman" w:cs="Times New Roman"/>
                <w:sz w:val="16"/>
                <w:szCs w:val="16"/>
                <w:lang w:val="en-GB" w:eastAsia="nb-NO"/>
              </w:rPr>
            </w:pPr>
            <w:ins w:author="Carmen Garcia Montero" w:date="2025-11-03T11:51:00Z" w:id="5188">
              <w:r>
                <w:rPr>
                  <w:rFonts w:ascii="Times New Roman" w:hAnsi="Times New Roman" w:eastAsia="Times New Roman" w:cs="Times New Roman"/>
                  <w:sz w:val="16"/>
                  <w:szCs w:val="16"/>
                  <w:lang w:val="en-GB" w:eastAsia="nb-NO"/>
                </w:rPr>
                <w:t>2</w:t>
              </w:r>
            </w:ins>
            <w:ins w:author="Carmen Garcia Montero" w:date="2025-11-03T12:11:00Z" w:id="5189">
              <w:r w:rsidR="004203E1">
                <w:rPr>
                  <w:rFonts w:ascii="Times New Roman" w:hAnsi="Times New Roman" w:eastAsia="Times New Roman" w:cs="Times New Roman"/>
                  <w:sz w:val="16"/>
                  <w:szCs w:val="16"/>
                  <w:lang w:val="en-GB" w:eastAsia="nb-NO"/>
                </w:rPr>
                <w:t>5</w:t>
              </w:r>
            </w:ins>
            <w:ins w:author="Carmen Garcia Montero" w:date="2025-11-03T11:51:00Z" w:id="5190">
              <w:r>
                <w:rPr>
                  <w:rFonts w:ascii="Times New Roman" w:hAnsi="Times New Roman" w:eastAsia="Times New Roman" w:cs="Times New Roman"/>
                  <w:sz w:val="16"/>
                  <w:szCs w:val="16"/>
                  <w:lang w:val="en-GB" w:eastAsia="nb-NO"/>
                </w:rPr>
                <w:t>.2a</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11F24CD6" w14:textId="77777777">
            <w:pPr>
              <w:spacing w:after="0" w:line="240" w:lineRule="auto"/>
              <w:textAlignment w:val="baseline"/>
              <w:rPr>
                <w:ins w:author="Carmen Garcia Montero" w:date="2025-11-03T11:51:00Z" w:id="5191"/>
                <w:rFonts w:ascii="Times New Roman" w:hAnsi="Times New Roman" w:eastAsia="Times New Roman" w:cs="Times New Roman"/>
                <w:sz w:val="16"/>
                <w:szCs w:val="16"/>
                <w:lang w:val="en-GB" w:eastAsia="nb-NO"/>
              </w:rPr>
            </w:pPr>
            <w:ins w:author="Carmen Garcia Montero" w:date="2025-11-03T11:51:00Z" w:id="5192">
              <w:r>
                <w:rPr>
                  <w:rFonts w:ascii="Times New Roman" w:hAnsi="Times New Roman" w:eastAsia="Times New Roman" w:cs="Times New Roman"/>
                  <w:sz w:val="16"/>
                  <w:szCs w:val="16"/>
                  <w:lang w:val="en-GB" w:eastAsia="nb-NO"/>
                </w:rPr>
                <w:t>[Conditional] Request technical data for the product prequalification</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177A79A6" w14:textId="77777777">
            <w:pPr>
              <w:spacing w:after="0" w:line="240" w:lineRule="auto"/>
              <w:textAlignment w:val="baseline"/>
              <w:rPr>
                <w:ins w:author="Carmen Garcia Montero" w:date="2025-11-03T11:51:00Z" w:id="5193"/>
                <w:rFonts w:ascii="Times New Roman" w:hAnsi="Times New Roman" w:eastAsia="Times New Roman" w:cs="Times New Roman"/>
                <w:sz w:val="16"/>
                <w:szCs w:val="16"/>
                <w:lang w:val="en-GB" w:eastAsia="nb-NO"/>
              </w:rPr>
            </w:pPr>
            <w:ins w:author="Carmen Garcia Montero" w:date="2025-11-03T11:51:00Z" w:id="5194">
              <w:r>
                <w:rPr>
                  <w:rFonts w:ascii="Times New Roman" w:hAnsi="Times New Roman" w:eastAsia="Times New Roman" w:cs="Times New Roman"/>
                  <w:sz w:val="16"/>
                  <w:szCs w:val="16"/>
                  <w:lang w:val="en-GB" w:eastAsia="nb-NO"/>
                </w:rPr>
                <w:t>[Conditional] Product prequalification responsible party requests the technical data to the Service provider.</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FB228BD" w:rsidR="00597183" w:rsidP="00CB5327" w:rsidRDefault="00597183" w14:paraId="509988DB" w14:textId="77777777">
            <w:pPr>
              <w:spacing w:after="0" w:line="240" w:lineRule="auto"/>
              <w:textAlignment w:val="baseline"/>
              <w:rPr>
                <w:ins w:author="Carmen Garcia Montero" w:date="2025-11-03T11:51:00Z" w:id="5195"/>
                <w:rFonts w:ascii="Times New Roman" w:hAnsi="Times New Roman" w:eastAsia="Times New Roman" w:cs="Times New Roman"/>
                <w:sz w:val="16"/>
                <w:szCs w:val="16"/>
                <w:lang w:val="en-GB" w:eastAsia="nb-NO"/>
              </w:rPr>
            </w:pPr>
            <w:ins w:author="Carmen Garcia Montero" w:date="2025-11-03T11:51:00Z" w:id="5196">
              <w:r w:rsidRPr="0FB228BD">
                <w:rPr>
                  <w:rFonts w:ascii="Times New Roman" w:hAnsi="Times New Roman" w:eastAsia="Times New Roman" w:cs="Times New Roman"/>
                  <w:sz w:val="16"/>
                  <w:szCs w:val="16"/>
                  <w:lang w:val="en-GB" w:eastAsia="nb-NO"/>
                </w:rPr>
                <w:t>Product prequalification responsible party</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2D241233" w14:textId="77777777">
            <w:pPr>
              <w:spacing w:after="0" w:line="240" w:lineRule="auto"/>
              <w:textAlignment w:val="baseline"/>
              <w:rPr>
                <w:ins w:author="Carmen Garcia Montero" w:date="2025-11-03T11:51:00Z" w:id="5197"/>
                <w:rFonts w:ascii="Times New Roman" w:hAnsi="Times New Roman" w:eastAsia="Times New Roman" w:cs="Times New Roman"/>
                <w:sz w:val="16"/>
                <w:szCs w:val="16"/>
                <w:lang w:val="en-GB" w:eastAsia="nb-NO"/>
              </w:rPr>
            </w:pPr>
            <w:ins w:author="Carmen Garcia Montero" w:date="2025-11-03T11:51:00Z" w:id="5198">
              <w:r w:rsidRPr="00117039">
                <w:rPr>
                  <w:rFonts w:ascii="Times New Roman" w:hAnsi="Times New Roman" w:eastAsia="Times New Roman" w:cs="Times New Roman"/>
                  <w:sz w:val="16"/>
                  <w:szCs w:val="16"/>
                  <w:lang w:val="en-GB" w:eastAsia="nb-NO"/>
                </w:rPr>
                <w:t>Service provider</w:t>
              </w:r>
            </w:ins>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
          <w:p w:rsidR="00597183" w:rsidP="00CB5327" w:rsidRDefault="00AD4009" w14:paraId="5BDB03CB" w14:textId="0B52D2B2">
            <w:pPr>
              <w:spacing w:after="0" w:line="240" w:lineRule="auto"/>
              <w:textAlignment w:val="baseline"/>
              <w:rPr>
                <w:ins w:author="Carmen Garcia Montero" w:date="2025-11-03T11:51:00Z" w:id="5199"/>
                <w:rFonts w:ascii="Times New Roman" w:hAnsi="Times New Roman" w:eastAsia="Times New Roman" w:cs="Times New Roman"/>
                <w:sz w:val="16"/>
                <w:szCs w:val="16"/>
                <w:lang w:val="en-GB" w:eastAsia="nb-NO"/>
              </w:rPr>
            </w:pPr>
            <w:ins w:author="Carmen Garcia Montero" w:date="2025-11-03T15:38:00Z" w:id="5200">
              <w:r>
                <w:rPr>
                  <w:rFonts w:ascii="Times New Roman" w:hAnsi="Times New Roman" w:eastAsia="Times New Roman" w:cs="Times New Roman"/>
                  <w:sz w:val="16"/>
                  <w:szCs w:val="16"/>
                  <w:lang w:val="en-GB" w:eastAsia="nb-NO"/>
                </w:rPr>
                <w:t>B</w:t>
              </w:r>
            </w:ins>
            <w:ins w:author="Carmen Garcia Montero" w:date="2025-11-03T15:17:00Z" w:id="5201">
              <w:r w:rsidR="00785832">
                <w:rPr>
                  <w:rFonts w:ascii="Times New Roman" w:hAnsi="Times New Roman" w:eastAsia="Times New Roman" w:cs="Times New Roman"/>
                  <w:sz w:val="16"/>
                  <w:szCs w:val="16"/>
                  <w:lang w:val="en-GB" w:eastAsia="nb-NO"/>
                </w:rPr>
                <w:t>K</w:t>
              </w:r>
            </w:ins>
            <w:ins w:author="Carmen Garcia Montero" w:date="2025-11-03T11:51:00Z" w:id="5202">
              <w:r w:rsidR="00597183">
                <w:rPr>
                  <w:rFonts w:ascii="Times New Roman" w:hAnsi="Times New Roman" w:eastAsia="Times New Roman" w:cs="Times New Roman"/>
                  <w:sz w:val="16"/>
                  <w:szCs w:val="16"/>
                  <w:lang w:val="en-GB" w:eastAsia="nb-NO"/>
                </w:rPr>
                <w:t xml:space="preserve"> – Request technical data for product prequalification</w:t>
              </w:r>
            </w:ins>
          </w:p>
        </w:tc>
      </w:tr>
      <w:tr w:rsidRPr="00FE7956" w:rsidR="00597183" w:rsidTr="00CB5327" w14:paraId="05066D3F" w14:textId="77777777">
        <w:trPr>
          <w:gridAfter w:val="2"/>
          <w:wAfter w:w="64" w:type="dxa"/>
          <w:trHeight w:val="300"/>
          <w:ins w:author="Carmen Garcia Montero" w:date="2025-11-03T11:51:00Z" w:id="5203"/>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77564958" w14:textId="541D1A40">
            <w:pPr>
              <w:spacing w:after="0" w:line="240" w:lineRule="auto"/>
              <w:textAlignment w:val="baseline"/>
              <w:rPr>
                <w:ins w:author="Carmen Garcia Montero" w:date="2025-11-03T11:51:00Z" w:id="5204"/>
                <w:rFonts w:ascii="Times New Roman" w:hAnsi="Times New Roman" w:eastAsia="Times New Roman" w:cs="Times New Roman"/>
                <w:sz w:val="16"/>
                <w:szCs w:val="16"/>
                <w:lang w:val="en-GB" w:eastAsia="nb-NO"/>
              </w:rPr>
            </w:pPr>
            <w:ins w:author="Carmen Garcia Montero" w:date="2025-11-03T11:51:00Z" w:id="5205">
              <w:r w:rsidRPr="00117039">
                <w:rPr>
                  <w:rFonts w:ascii="Times New Roman" w:hAnsi="Times New Roman" w:eastAsia="Times New Roman" w:cs="Times New Roman"/>
                  <w:sz w:val="16"/>
                  <w:szCs w:val="16"/>
                  <w:lang w:val="en-GB" w:eastAsia="nb-NO"/>
                </w:rPr>
                <w:t>2</w:t>
              </w:r>
            </w:ins>
            <w:ins w:author="Carmen Garcia Montero" w:date="2025-11-03T12:11:00Z" w:id="5206">
              <w:r w:rsidR="004203E1">
                <w:rPr>
                  <w:rFonts w:ascii="Times New Roman" w:hAnsi="Times New Roman" w:eastAsia="Times New Roman" w:cs="Times New Roman"/>
                  <w:sz w:val="16"/>
                  <w:szCs w:val="16"/>
                  <w:lang w:val="en-GB" w:eastAsia="nb-NO"/>
                </w:rPr>
                <w:t>5</w:t>
              </w:r>
            </w:ins>
            <w:ins w:author="Carmen Garcia Montero" w:date="2025-11-03T11:51:00Z" w:id="5207">
              <w:r w:rsidRPr="00117039">
                <w:rPr>
                  <w:rFonts w:ascii="Times New Roman" w:hAnsi="Times New Roman" w:eastAsia="Times New Roman" w:cs="Times New Roman"/>
                  <w:sz w:val="16"/>
                  <w:szCs w:val="16"/>
                  <w:lang w:val="en-GB" w:eastAsia="nb-NO"/>
                </w:rPr>
                <w:t>.</w:t>
              </w:r>
              <w:r w:rsidRPr="0FB228BD">
                <w:rPr>
                  <w:rFonts w:ascii="Times New Roman" w:hAnsi="Times New Roman" w:eastAsia="Times New Roman" w:cs="Times New Roman"/>
                  <w:sz w:val="16"/>
                  <w:szCs w:val="16"/>
                  <w:lang w:val="en-GB" w:eastAsia="nb-NO"/>
                </w:rPr>
                <w:t>2</w:t>
              </w:r>
              <w:r>
                <w:rPr>
                  <w:rFonts w:ascii="Times New Roman" w:hAnsi="Times New Roman" w:eastAsia="Times New Roman" w:cs="Times New Roman"/>
                  <w:sz w:val="16"/>
                  <w:szCs w:val="16"/>
                  <w:lang w:val="en-GB" w:eastAsia="nb-NO"/>
                </w:rPr>
                <w:t>b</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4448B911" w14:textId="77777777">
            <w:pPr>
              <w:spacing w:after="0" w:line="240" w:lineRule="auto"/>
              <w:textAlignment w:val="baseline"/>
              <w:rPr>
                <w:ins w:author="Carmen Garcia Montero" w:date="2025-11-03T11:51:00Z" w:id="5208"/>
                <w:rFonts w:ascii="Times New Roman" w:hAnsi="Times New Roman" w:eastAsia="Times New Roman" w:cs="Times New Roman"/>
                <w:sz w:val="16"/>
                <w:szCs w:val="16"/>
                <w:lang w:val="en-GB" w:eastAsia="nb-NO"/>
              </w:rPr>
            </w:pPr>
            <w:ins w:author="Carmen Garcia Montero" w:date="2025-11-03T11:51:00Z" w:id="5209">
              <w:r w:rsidRPr="00117039">
                <w:rPr>
                  <w:rFonts w:ascii="Times New Roman" w:hAnsi="Times New Roman" w:eastAsia="Times New Roman" w:cs="Times New Roman"/>
                  <w:sz w:val="16"/>
                  <w:szCs w:val="16"/>
                  <w:lang w:val="en-GB" w:eastAsia="nb-NO"/>
                </w:rPr>
                <w:t xml:space="preserve"> Send technical data for the product </w:t>
              </w:r>
              <w:r w:rsidRPr="0FB228BD">
                <w:rPr>
                  <w:rFonts w:ascii="Times New Roman" w:hAnsi="Times New Roman" w:eastAsia="Times New Roman" w:cs="Times New Roman"/>
                  <w:sz w:val="16"/>
                  <w:szCs w:val="16"/>
                  <w:lang w:val="en-GB" w:eastAsia="nb-NO"/>
                </w:rPr>
                <w:t>prequalification</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34F0A402" w14:textId="77777777">
            <w:pPr>
              <w:spacing w:after="0" w:line="240" w:lineRule="auto"/>
              <w:textAlignment w:val="baseline"/>
              <w:rPr>
                <w:ins w:author="Carmen Garcia Montero" w:date="2025-11-03T11:51:00Z" w:id="5210"/>
                <w:rFonts w:ascii="Times New Roman" w:hAnsi="Times New Roman" w:eastAsia="Times New Roman" w:cs="Times New Roman"/>
                <w:sz w:val="16"/>
                <w:szCs w:val="16"/>
                <w:lang w:val="en-GB" w:eastAsia="nb-NO"/>
              </w:rPr>
            </w:pPr>
            <w:ins w:author="Carmen Garcia Montero" w:date="2025-11-03T11:51:00Z" w:id="5211">
              <w:r w:rsidRPr="00117039">
                <w:rPr>
                  <w:rFonts w:ascii="Times New Roman" w:hAnsi="Times New Roman" w:eastAsia="Times New Roman" w:cs="Times New Roman"/>
                  <w:sz w:val="16"/>
                  <w:szCs w:val="16"/>
                  <w:lang w:val="en-GB" w:eastAsia="nb-NO"/>
                </w:rPr>
                <w:t xml:space="preserve"> The service provider sends the required technical data for performing the product </w:t>
              </w:r>
              <w:r w:rsidRPr="0FB228BD">
                <w:rPr>
                  <w:rFonts w:ascii="Times New Roman" w:hAnsi="Times New Roman" w:eastAsia="Times New Roman" w:cs="Times New Roman"/>
                  <w:sz w:val="16"/>
                  <w:szCs w:val="16"/>
                  <w:lang w:val="en-GB" w:eastAsia="nb-NO"/>
                </w:rPr>
                <w:t>prequalification</w:t>
              </w:r>
              <w:r w:rsidRPr="00117039">
                <w:rPr>
                  <w:rFonts w:ascii="Times New Roman" w:hAnsi="Times New Roman" w:eastAsia="Times New Roman" w:cs="Times New Roman"/>
                  <w:sz w:val="16"/>
                  <w:szCs w:val="16"/>
                  <w:lang w:val="en-GB" w:eastAsia="nb-NO"/>
                </w:rPr>
                <w:t>.</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632ED3" w:rsidR="00597183" w:rsidP="00CB5327" w:rsidRDefault="00597183" w14:paraId="0ED0AA9C" w14:textId="77777777">
            <w:pPr>
              <w:spacing w:after="0" w:line="240" w:lineRule="auto"/>
              <w:textAlignment w:val="baseline"/>
              <w:rPr>
                <w:ins w:author="Carmen Garcia Montero" w:date="2025-11-03T11:51:00Z" w:id="5212"/>
                <w:rFonts w:ascii="Times New Roman" w:hAnsi="Times New Roman" w:eastAsia="Times New Roman" w:cs="Times New Roman"/>
                <w:sz w:val="16"/>
                <w:szCs w:val="16"/>
                <w:lang w:val="en-GB" w:eastAsia="nb-NO"/>
              </w:rPr>
            </w:pPr>
            <w:ins w:author="Carmen Garcia Montero" w:date="2025-11-03T11:51:00Z" w:id="5213">
              <w:r w:rsidRPr="00117039">
                <w:rPr>
                  <w:rFonts w:ascii="Times New Roman" w:hAnsi="Times New Roman" w:eastAsia="Times New Roman" w:cs="Times New Roman"/>
                  <w:sz w:val="16"/>
                  <w:szCs w:val="16"/>
                  <w:lang w:val="en-GB" w:eastAsia="nb-NO"/>
                </w:rPr>
                <w:t>Service provider</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762DD9E4" w14:textId="77777777">
            <w:pPr>
              <w:spacing w:after="0" w:line="240" w:lineRule="auto"/>
              <w:textAlignment w:val="baseline"/>
              <w:rPr>
                <w:ins w:author="Carmen Garcia Montero" w:date="2025-11-03T11:51:00Z" w:id="5214"/>
                <w:rFonts w:ascii="Times New Roman" w:hAnsi="Times New Roman" w:eastAsia="Times New Roman" w:cs="Times New Roman"/>
                <w:sz w:val="16"/>
                <w:szCs w:val="16"/>
                <w:lang w:val="en-GB" w:eastAsia="nb-NO"/>
              </w:rPr>
            </w:pPr>
            <w:ins w:author="Carmen Garcia Montero" w:date="2025-11-03T11:51:00Z" w:id="5215">
              <w:r w:rsidRPr="0FB228BD">
                <w:rPr>
                  <w:rFonts w:ascii="Times New Roman" w:hAnsi="Times New Roman" w:eastAsia="Times New Roman" w:cs="Times New Roman"/>
                  <w:sz w:val="16"/>
                  <w:szCs w:val="16"/>
                  <w:lang w:val="en-GB" w:eastAsia="nb-NO"/>
                </w:rPr>
                <w:t>Product prequalification responsible party</w:t>
              </w:r>
            </w:ins>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597183" w:rsidP="00CB5327" w:rsidRDefault="00AD4009" w14:paraId="580CFB02" w14:textId="3A19AE44">
            <w:pPr>
              <w:spacing w:after="0" w:line="240" w:lineRule="auto"/>
              <w:textAlignment w:val="baseline"/>
              <w:rPr>
                <w:ins w:author="Carmen Garcia Montero" w:date="2025-11-03T11:51:00Z" w:id="5216"/>
                <w:rFonts w:ascii="Times New Roman" w:hAnsi="Times New Roman" w:eastAsia="Times New Roman" w:cs="Times New Roman"/>
                <w:sz w:val="16"/>
                <w:szCs w:val="16"/>
                <w:lang w:val="en-GB" w:eastAsia="nb-NO"/>
              </w:rPr>
            </w:pPr>
            <w:ins w:author="Carmen Garcia Montero" w:date="2025-11-03T15:38:00Z" w:id="5217">
              <w:r>
                <w:rPr>
                  <w:rFonts w:ascii="Times New Roman" w:hAnsi="Times New Roman" w:eastAsia="Times New Roman" w:cs="Times New Roman"/>
                  <w:sz w:val="16"/>
                  <w:szCs w:val="16"/>
                  <w:lang w:val="en-GB" w:eastAsia="nb-NO"/>
                </w:rPr>
                <w:t>B</w:t>
              </w:r>
            </w:ins>
            <w:ins w:author="Carmen Garcia Montero" w:date="2025-11-03T15:17:00Z" w:id="5218">
              <w:r w:rsidR="00785832">
                <w:rPr>
                  <w:rFonts w:ascii="Times New Roman" w:hAnsi="Times New Roman" w:eastAsia="Times New Roman" w:cs="Times New Roman"/>
                  <w:sz w:val="16"/>
                  <w:szCs w:val="16"/>
                  <w:lang w:val="en-GB" w:eastAsia="nb-NO"/>
                </w:rPr>
                <w:t>L</w:t>
              </w:r>
            </w:ins>
            <w:ins w:author="Carmen Garcia Montero" w:date="2025-11-03T11:51:00Z" w:id="5219">
              <w:r w:rsidRPr="0FB228BD" w:rsidR="00597183">
                <w:rPr>
                  <w:rFonts w:ascii="Times New Roman" w:hAnsi="Times New Roman" w:eastAsia="Times New Roman" w:cs="Times New Roman"/>
                  <w:sz w:val="16"/>
                  <w:szCs w:val="16"/>
                  <w:lang w:val="en-GB" w:eastAsia="nb-NO"/>
                </w:rPr>
                <w:t xml:space="preserve"> – Technical data for product prequalification</w:t>
              </w:r>
            </w:ins>
          </w:p>
        </w:tc>
      </w:tr>
      <w:tr w:rsidRPr="00FE7956" w:rsidR="00597183" w:rsidTr="00CB5327" w14:paraId="60B66500" w14:textId="77777777">
        <w:trPr>
          <w:trHeight w:val="300"/>
          <w:ins w:author="Carmen Garcia Montero" w:date="2025-11-03T11:51:00Z" w:id="5220"/>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6299C47B" w14:textId="7AA5EA81">
            <w:pPr>
              <w:spacing w:after="0" w:line="240" w:lineRule="auto"/>
              <w:textAlignment w:val="baseline"/>
              <w:rPr>
                <w:ins w:author="Carmen Garcia Montero" w:date="2025-11-03T11:51:00Z" w:id="5221"/>
                <w:rFonts w:ascii="Times New Roman" w:hAnsi="Times New Roman" w:eastAsia="Times New Roman" w:cs="Times New Roman"/>
                <w:sz w:val="16"/>
                <w:szCs w:val="16"/>
                <w:lang w:val="en-GB" w:eastAsia="nb-NO"/>
              </w:rPr>
            </w:pPr>
            <w:ins w:author="Carmen Garcia Montero" w:date="2025-11-03T11:51:00Z" w:id="5222">
              <w:r>
                <w:rPr>
                  <w:rFonts w:ascii="Times New Roman" w:hAnsi="Times New Roman" w:eastAsia="Times New Roman" w:cs="Times New Roman"/>
                  <w:sz w:val="16"/>
                  <w:szCs w:val="16"/>
                  <w:lang w:val="en-GB" w:eastAsia="nb-NO"/>
                </w:rPr>
                <w:t>2</w:t>
              </w:r>
            </w:ins>
            <w:ins w:author="Carmen Garcia Montero" w:date="2025-11-03T12:11:00Z" w:id="5223">
              <w:r w:rsidR="004203E1">
                <w:rPr>
                  <w:rFonts w:ascii="Times New Roman" w:hAnsi="Times New Roman" w:eastAsia="Times New Roman" w:cs="Times New Roman"/>
                  <w:sz w:val="16"/>
                  <w:szCs w:val="16"/>
                  <w:lang w:val="en-GB" w:eastAsia="nb-NO"/>
                </w:rPr>
                <w:t>5</w:t>
              </w:r>
            </w:ins>
            <w:ins w:author="Carmen Garcia Montero" w:date="2025-11-03T11:51:00Z" w:id="5224">
              <w:r>
                <w:rPr>
                  <w:rFonts w:ascii="Times New Roman" w:hAnsi="Times New Roman" w:eastAsia="Times New Roman" w:cs="Times New Roman"/>
                  <w:sz w:val="16"/>
                  <w:szCs w:val="16"/>
                  <w:lang w:val="en-GB" w:eastAsia="nb-NO"/>
                </w:rPr>
                <w:t>.</w:t>
              </w:r>
              <w:r w:rsidRPr="0FB228BD">
                <w:rPr>
                  <w:rFonts w:ascii="Times New Roman" w:hAnsi="Times New Roman" w:eastAsia="Times New Roman" w:cs="Times New Roman"/>
                  <w:sz w:val="16"/>
                  <w:szCs w:val="16"/>
                  <w:lang w:val="en-GB" w:eastAsia="nb-NO"/>
                </w:rPr>
                <w:t>2</w:t>
              </w:r>
              <w:r>
                <w:rPr>
                  <w:rFonts w:ascii="Times New Roman" w:hAnsi="Times New Roman" w:eastAsia="Times New Roman" w:cs="Times New Roman"/>
                  <w:sz w:val="16"/>
                  <w:szCs w:val="16"/>
                  <w:lang w:val="en-GB" w:eastAsia="nb-NO"/>
                </w:rPr>
                <w:t>c</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40137E2C" w14:textId="77777777">
            <w:pPr>
              <w:spacing w:after="0" w:line="240" w:lineRule="auto"/>
              <w:textAlignment w:val="baseline"/>
              <w:rPr>
                <w:ins w:author="Carmen Garcia Montero" w:date="2025-11-03T11:51:00Z" w:id="5225"/>
                <w:rFonts w:ascii="Times New Roman" w:hAnsi="Times New Roman" w:eastAsia="Times New Roman" w:cs="Times New Roman"/>
                <w:sz w:val="16"/>
                <w:szCs w:val="16"/>
                <w:lang w:val="en-GB" w:eastAsia="nb-NO"/>
              </w:rPr>
            </w:pPr>
            <w:ins w:author="Carmen Garcia Montero" w:date="2025-11-03T11:51:00Z" w:id="5226">
              <w:r w:rsidRPr="00117039">
                <w:rPr>
                  <w:rFonts w:ascii="Times New Roman" w:hAnsi="Times New Roman" w:eastAsia="Times New Roman" w:cs="Times New Roman"/>
                  <w:sz w:val="16"/>
                  <w:szCs w:val="16"/>
                  <w:lang w:val="en-GB" w:eastAsia="nb-NO"/>
                </w:rPr>
                <w:t xml:space="preserve">Send technical data for the product </w:t>
              </w:r>
              <w:r w:rsidRPr="0FB228BD">
                <w:rPr>
                  <w:rFonts w:ascii="Times New Roman" w:hAnsi="Times New Roman" w:eastAsia="Times New Roman" w:cs="Times New Roman"/>
                  <w:sz w:val="16"/>
                  <w:szCs w:val="16"/>
                  <w:lang w:val="en-GB" w:eastAsia="nb-NO"/>
                </w:rPr>
                <w:t>prequalification</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46DC2F82" w14:textId="77777777">
            <w:pPr>
              <w:spacing w:after="0" w:line="240" w:lineRule="auto"/>
              <w:textAlignment w:val="baseline"/>
              <w:rPr>
                <w:ins w:author="Carmen Garcia Montero" w:date="2025-11-03T11:51:00Z" w:id="5227"/>
                <w:rFonts w:ascii="Times New Roman" w:hAnsi="Times New Roman" w:eastAsia="Times New Roman" w:cs="Times New Roman"/>
                <w:sz w:val="16"/>
                <w:szCs w:val="16"/>
                <w:lang w:val="en-GB" w:eastAsia="nb-NO"/>
              </w:rPr>
            </w:pPr>
            <w:ins w:author="Carmen Garcia Montero" w:date="2025-11-03T11:51:00Z" w:id="5228">
              <w:r>
                <w:rPr>
                  <w:rFonts w:ascii="Times New Roman" w:hAnsi="Times New Roman" w:eastAsia="Times New Roman" w:cs="Times New Roman"/>
                  <w:sz w:val="16"/>
                  <w:szCs w:val="16"/>
                  <w:lang w:val="en-GB" w:eastAsia="nb-NO"/>
                </w:rPr>
                <w:t xml:space="preserve">The </w:t>
              </w:r>
              <w:r w:rsidRPr="0FB228BD">
                <w:rPr>
                  <w:rFonts w:ascii="Times New Roman" w:hAnsi="Times New Roman" w:eastAsia="Times New Roman" w:cs="Times New Roman"/>
                  <w:sz w:val="16"/>
                  <w:szCs w:val="16"/>
                  <w:lang w:val="en-GB" w:eastAsia="nb-NO"/>
                </w:rPr>
                <w:t>Service</w:t>
              </w:r>
              <w:r>
                <w:rPr>
                  <w:rFonts w:ascii="Times New Roman" w:hAnsi="Times New Roman" w:eastAsia="Times New Roman" w:cs="Times New Roman"/>
                  <w:sz w:val="16"/>
                  <w:szCs w:val="16"/>
                  <w:lang w:val="en-GB" w:eastAsia="nb-NO"/>
                </w:rPr>
                <w:t xml:space="preserve"> provider sends the technical data to the SP module administrator, who will store it</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081759AF" w14:textId="77777777">
            <w:pPr>
              <w:spacing w:after="0" w:line="240" w:lineRule="auto"/>
              <w:textAlignment w:val="baseline"/>
              <w:rPr>
                <w:ins w:author="Carmen Garcia Montero" w:date="2025-11-03T11:51:00Z" w:id="5229"/>
                <w:rFonts w:ascii="Times New Roman" w:hAnsi="Times New Roman" w:eastAsia="Times New Roman" w:cs="Times New Roman"/>
                <w:sz w:val="16"/>
                <w:szCs w:val="16"/>
                <w:lang w:val="en-GB" w:eastAsia="nb-NO"/>
              </w:rPr>
            </w:pPr>
            <w:ins w:author="Carmen Garcia Montero" w:date="2025-11-03T11:51:00Z" w:id="5230">
              <w:r w:rsidRPr="0FB228BD">
                <w:rPr>
                  <w:rFonts w:ascii="Times New Roman" w:hAnsi="Times New Roman" w:eastAsia="Times New Roman" w:cs="Times New Roman"/>
                  <w:sz w:val="16"/>
                  <w:szCs w:val="16"/>
                  <w:lang w:val="en-GB" w:eastAsia="nb-NO"/>
                </w:rPr>
                <w:t>Service provider</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02D83EAF" w14:textId="77777777">
            <w:pPr>
              <w:spacing w:after="0" w:line="240" w:lineRule="auto"/>
              <w:textAlignment w:val="baseline"/>
              <w:rPr>
                <w:ins w:author="Carmen Garcia Montero" w:date="2025-11-03T11:51:00Z" w:id="5231"/>
                <w:rFonts w:ascii="Times New Roman" w:hAnsi="Times New Roman" w:eastAsia="Times New Roman" w:cs="Times New Roman"/>
                <w:sz w:val="16"/>
                <w:szCs w:val="16"/>
                <w:lang w:val="en-GB" w:eastAsia="nb-NO"/>
              </w:rPr>
            </w:pPr>
            <w:ins w:author="Carmen Garcia Montero" w:date="2025-11-03T11:51:00Z" w:id="5232">
              <w:r>
                <w:rPr>
                  <w:rFonts w:ascii="Times New Roman" w:hAnsi="Times New Roman" w:eastAsia="Times New Roman" w:cs="Times New Roman"/>
                  <w:sz w:val="16"/>
                  <w:szCs w:val="16"/>
                  <w:lang w:val="en-GB" w:eastAsia="nb-NO"/>
                </w:rPr>
                <w:t>SP Module administrator</w:t>
              </w:r>
            </w:ins>
          </w:p>
        </w:tc>
        <w:tc>
          <w:tcPr>
            <w:tcW w:w="1289" w:type="dxa"/>
            <w:gridSpan w:val="3"/>
            <w:tcBorders>
              <w:top w:val="single" w:color="000000" w:themeColor="text1" w:sz="6" w:space="0"/>
              <w:left w:val="single" w:color="000000" w:themeColor="text1" w:sz="6" w:space="0"/>
              <w:bottom w:val="single" w:color="000000" w:themeColor="text1" w:sz="6" w:space="0"/>
              <w:right w:val="single" w:color="auto" w:sz="6" w:space="0"/>
            </w:tcBorders>
          </w:tcPr>
          <w:p w:rsidR="00597183" w:rsidP="00CB5327" w:rsidRDefault="00AD4009" w14:paraId="3CE96437" w14:textId="4F328943">
            <w:pPr>
              <w:spacing w:after="0" w:line="240" w:lineRule="auto"/>
              <w:textAlignment w:val="baseline"/>
              <w:rPr>
                <w:ins w:author="Carmen Garcia Montero" w:date="2025-11-03T11:51:00Z" w:id="5233"/>
                <w:rFonts w:ascii="Times New Roman" w:hAnsi="Times New Roman" w:eastAsia="Times New Roman" w:cs="Times New Roman"/>
                <w:sz w:val="16"/>
                <w:szCs w:val="16"/>
                <w:lang w:val="en-GB" w:eastAsia="nb-NO"/>
              </w:rPr>
            </w:pPr>
            <w:ins w:author="Carmen Garcia Montero" w:date="2025-11-03T15:38:00Z" w:id="5234">
              <w:r>
                <w:rPr>
                  <w:rFonts w:ascii="Times New Roman" w:hAnsi="Times New Roman" w:eastAsia="Times New Roman" w:cs="Times New Roman"/>
                  <w:sz w:val="16"/>
                  <w:szCs w:val="16"/>
                  <w:lang w:val="en-GB" w:eastAsia="nb-NO"/>
                </w:rPr>
                <w:t>B</w:t>
              </w:r>
            </w:ins>
            <w:ins w:author="Carmen Garcia Montero" w:date="2025-11-03T15:17:00Z" w:id="5235">
              <w:r w:rsidR="00785832">
                <w:rPr>
                  <w:rFonts w:ascii="Times New Roman" w:hAnsi="Times New Roman" w:eastAsia="Times New Roman" w:cs="Times New Roman"/>
                  <w:sz w:val="16"/>
                  <w:szCs w:val="16"/>
                  <w:lang w:val="en-GB" w:eastAsia="nb-NO"/>
                </w:rPr>
                <w:t>L</w:t>
              </w:r>
            </w:ins>
            <w:ins w:author="Carmen Garcia Montero" w:date="2025-11-03T11:51:00Z" w:id="5236">
              <w:r w:rsidRPr="00117039" w:rsidR="00597183">
                <w:rPr>
                  <w:rFonts w:ascii="Times New Roman" w:hAnsi="Times New Roman" w:eastAsia="Times New Roman" w:cs="Times New Roman"/>
                  <w:sz w:val="16"/>
                  <w:szCs w:val="16"/>
                  <w:lang w:val="en-GB" w:eastAsia="nb-NO"/>
                </w:rPr>
                <w:t xml:space="preserve"> – Technical data for product prequalification</w:t>
              </w:r>
            </w:ins>
          </w:p>
        </w:tc>
      </w:tr>
      <w:tr w:rsidRPr="00DE66DD" w:rsidR="00597183" w:rsidTr="00CB5327" w14:paraId="0A7CCB0D" w14:textId="77777777">
        <w:trPr>
          <w:gridAfter w:val="2"/>
          <w:wAfter w:w="64" w:type="dxa"/>
          <w:trHeight w:val="300"/>
          <w:ins w:author="Carmen Garcia Montero" w:date="2025-11-03T11:51:00Z" w:id="5237"/>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504DABBB" w14:textId="3052ED84">
            <w:pPr>
              <w:spacing w:after="0" w:line="240" w:lineRule="auto"/>
              <w:textAlignment w:val="baseline"/>
              <w:rPr>
                <w:ins w:author="Carmen Garcia Montero" w:date="2025-11-03T11:51:00Z" w:id="5238"/>
                <w:rFonts w:ascii="Times New Roman" w:hAnsi="Times New Roman" w:eastAsia="Times New Roman" w:cs="Times New Roman"/>
                <w:sz w:val="16"/>
                <w:szCs w:val="16"/>
                <w:lang w:val="en-GB" w:eastAsia="nb-NO"/>
              </w:rPr>
            </w:pPr>
            <w:ins w:author="Carmen Garcia Montero" w:date="2025-11-03T11:51:00Z" w:id="5239">
              <w:r w:rsidRPr="00117039" w:rsidDel="006A64CC">
                <w:rPr>
                  <w:rFonts w:ascii="Times New Roman" w:hAnsi="Times New Roman" w:eastAsia="Times New Roman" w:cs="Times New Roman"/>
                  <w:sz w:val="16"/>
                  <w:szCs w:val="16"/>
                  <w:lang w:val="en-GB" w:eastAsia="nb-NO"/>
                </w:rPr>
                <w:t>2</w:t>
              </w:r>
            </w:ins>
            <w:ins w:author="Carmen Garcia Montero" w:date="2025-11-03T12:11:00Z" w:id="5240">
              <w:r w:rsidR="004203E1">
                <w:rPr>
                  <w:rFonts w:ascii="Times New Roman" w:hAnsi="Times New Roman" w:eastAsia="Times New Roman" w:cs="Times New Roman"/>
                  <w:sz w:val="16"/>
                  <w:szCs w:val="16"/>
                  <w:lang w:val="en-GB" w:eastAsia="nb-NO"/>
                </w:rPr>
                <w:t>5</w:t>
              </w:r>
            </w:ins>
            <w:ins w:author="Carmen Garcia Montero" w:date="2025-11-03T11:51:00Z" w:id="5241">
              <w:r w:rsidRPr="00117039">
                <w:rPr>
                  <w:rFonts w:ascii="Times New Roman" w:hAnsi="Times New Roman" w:eastAsia="Times New Roman" w:cs="Times New Roman"/>
                  <w:sz w:val="16"/>
                  <w:szCs w:val="16"/>
                  <w:lang w:val="en-GB" w:eastAsia="nb-NO"/>
                </w:rPr>
                <w:t>.3</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4EC21301" w14:textId="77777777">
            <w:pPr>
              <w:spacing w:after="0" w:line="240" w:lineRule="auto"/>
              <w:textAlignment w:val="baseline"/>
              <w:rPr>
                <w:ins w:author="Carmen Garcia Montero" w:date="2025-11-03T11:51:00Z" w:id="5242"/>
                <w:rFonts w:ascii="Times New Roman" w:hAnsi="Times New Roman" w:eastAsia="Times New Roman" w:cs="Times New Roman"/>
                <w:sz w:val="16"/>
                <w:szCs w:val="16"/>
                <w:lang w:val="en-GB" w:eastAsia="nb-NO"/>
              </w:rPr>
            </w:pPr>
            <w:ins w:author="Carmen Garcia Montero" w:date="2025-11-03T11:51:00Z" w:id="5243">
              <w:r w:rsidRPr="0FB228BD">
                <w:rPr>
                  <w:rFonts w:ascii="Times New Roman" w:hAnsi="Times New Roman" w:eastAsia="Times New Roman" w:cs="Times New Roman"/>
                  <w:sz w:val="16"/>
                  <w:szCs w:val="16"/>
                  <w:lang w:val="en-GB" w:eastAsia="nb-NO"/>
                </w:rPr>
                <w:t>Execute product prequalification</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065FE0B0" w14:textId="77777777">
            <w:pPr>
              <w:rPr>
                <w:ins w:author="Carmen Garcia Montero" w:date="2025-11-03T11:51:00Z" w:id="5244"/>
                <w:rFonts w:ascii="Times New Roman" w:hAnsi="Times New Roman" w:cs="Times New Roman"/>
                <w:sz w:val="16"/>
                <w:szCs w:val="16"/>
                <w:lang w:val="en-GB"/>
              </w:rPr>
            </w:pPr>
            <w:ins w:author="Carmen Garcia Montero" w:date="2025-11-03T11:51:00Z" w:id="5245">
              <w:r w:rsidRPr="00117039">
                <w:rPr>
                  <w:rFonts w:ascii="Times New Roman" w:hAnsi="Times New Roman" w:cs="Times New Roman"/>
                  <w:sz w:val="16"/>
                  <w:szCs w:val="16"/>
                  <w:lang w:val="en-GB"/>
                </w:rPr>
                <w:t xml:space="preserve">The product </w:t>
              </w:r>
              <w:r w:rsidRPr="0FB228BD">
                <w:rPr>
                  <w:rFonts w:ascii="Times New Roman" w:hAnsi="Times New Roman" w:cs="Times New Roman"/>
                  <w:sz w:val="16"/>
                  <w:szCs w:val="16"/>
                  <w:lang w:val="en-GB"/>
                </w:rPr>
                <w:t>prequalification</w:t>
              </w:r>
              <w:r w:rsidRPr="00117039">
                <w:rPr>
                  <w:rFonts w:ascii="Times New Roman" w:hAnsi="Times New Roman" w:cs="Times New Roman"/>
                  <w:sz w:val="16"/>
                  <w:szCs w:val="16"/>
                  <w:lang w:val="en-GB"/>
                </w:rPr>
                <w:t xml:space="preserve"> responsible </w:t>
              </w:r>
              <w:r>
                <w:rPr>
                  <w:rFonts w:ascii="Times New Roman" w:hAnsi="Times New Roman" w:cs="Times New Roman"/>
                  <w:sz w:val="16"/>
                  <w:szCs w:val="16"/>
                  <w:lang w:val="en-GB"/>
                </w:rPr>
                <w:t>party</w:t>
              </w:r>
              <w:r w:rsidRPr="00117039">
                <w:rPr>
                  <w:rFonts w:ascii="Times New Roman" w:hAnsi="Times New Roman" w:cs="Times New Roman"/>
                  <w:sz w:val="16"/>
                  <w:szCs w:val="16"/>
                  <w:lang w:val="en-GB"/>
                </w:rPr>
                <w:t xml:space="preserve"> performs the product </w:t>
              </w:r>
              <w:r w:rsidRPr="0FB228BD">
                <w:rPr>
                  <w:rFonts w:ascii="Times New Roman" w:hAnsi="Times New Roman" w:cs="Times New Roman"/>
                  <w:sz w:val="16"/>
                  <w:szCs w:val="16"/>
                  <w:lang w:val="en-GB"/>
                </w:rPr>
                <w:t>prequalification.</w:t>
              </w:r>
              <w:r w:rsidRPr="00117039">
                <w:rPr>
                  <w:rFonts w:ascii="Times New Roman" w:hAnsi="Times New Roman" w:cs="Times New Roman"/>
                  <w:sz w:val="16"/>
                  <w:szCs w:val="16"/>
                  <w:lang w:val="en-GB"/>
                </w:rPr>
                <w:t xml:space="preserve"> The product </w:t>
              </w:r>
              <w:r w:rsidRPr="0FB228BD">
                <w:rPr>
                  <w:rFonts w:ascii="Times New Roman" w:hAnsi="Times New Roman" w:cs="Times New Roman"/>
                  <w:sz w:val="16"/>
                  <w:szCs w:val="16"/>
                  <w:lang w:val="en-GB"/>
                </w:rPr>
                <w:t>prequalification</w:t>
              </w:r>
              <w:r w:rsidRPr="00117039">
                <w:rPr>
                  <w:rFonts w:ascii="Times New Roman" w:hAnsi="Times New Roman" w:cs="Times New Roman"/>
                  <w:sz w:val="16"/>
                  <w:szCs w:val="16"/>
                  <w:lang w:val="en-GB"/>
                </w:rPr>
                <w:t xml:space="preserve"> responsible </w:t>
              </w:r>
              <w:r>
                <w:rPr>
                  <w:rFonts w:ascii="Times New Roman" w:hAnsi="Times New Roman" w:cs="Times New Roman"/>
                  <w:sz w:val="16"/>
                  <w:szCs w:val="16"/>
                  <w:lang w:val="en-GB"/>
                </w:rPr>
                <w:t>party</w:t>
              </w:r>
              <w:r w:rsidRPr="00117039">
                <w:rPr>
                  <w:rFonts w:ascii="Times New Roman" w:hAnsi="Times New Roman" w:cs="Times New Roman"/>
                  <w:sz w:val="16"/>
                  <w:szCs w:val="16"/>
                  <w:lang w:val="en-GB"/>
                </w:rPr>
                <w:t xml:space="preserve"> makes use of the procedure General Access to SPG or SPU data to receive necessary data for prequalification.</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273B72D1" w14:textId="77777777">
            <w:pPr>
              <w:spacing w:after="0" w:line="240" w:lineRule="auto"/>
              <w:textAlignment w:val="baseline"/>
              <w:rPr>
                <w:ins w:author="Carmen Garcia Montero" w:date="2025-11-03T11:51:00Z" w:id="5246"/>
                <w:rFonts w:ascii="Times New Roman" w:hAnsi="Times New Roman" w:eastAsia="Times New Roman" w:cs="Times New Roman"/>
                <w:sz w:val="16"/>
                <w:szCs w:val="16"/>
                <w:lang w:val="en-GB" w:eastAsia="nb-NO"/>
              </w:rPr>
            </w:pPr>
            <w:ins w:author="Carmen Garcia Montero" w:date="2025-11-03T11:51:00Z" w:id="5247">
              <w:r w:rsidRPr="00117039">
                <w:rPr>
                  <w:rFonts w:ascii="Times New Roman" w:hAnsi="Times New Roman" w:eastAsia="Times New Roman" w:cs="Times New Roman"/>
                  <w:sz w:val="16"/>
                  <w:szCs w:val="16"/>
                  <w:lang w:val="en-GB" w:eastAsia="nb-NO"/>
                </w:rPr>
                <w:t xml:space="preserve">Product </w:t>
              </w:r>
              <w:r w:rsidRPr="0FB228BD">
                <w:rPr>
                  <w:rFonts w:ascii="Times New Roman" w:hAnsi="Times New Roman" w:eastAsia="Times New Roman" w:cs="Times New Roman"/>
                  <w:sz w:val="16"/>
                  <w:szCs w:val="16"/>
                  <w:lang w:val="en-GB" w:eastAsia="nb-NO"/>
                </w:rPr>
                <w:t>prequalification</w:t>
              </w:r>
              <w:r w:rsidRPr="00117039">
                <w:rPr>
                  <w:rFonts w:ascii="Times New Roman" w:hAnsi="Times New Roman" w:eastAsia="Times New Roman" w:cs="Times New Roman"/>
                  <w:sz w:val="16"/>
                  <w:szCs w:val="16"/>
                  <w:lang w:val="en-GB" w:eastAsia="nb-NO"/>
                </w:rPr>
                <w:t xml:space="preserve"> responsible</w:t>
              </w:r>
              <w:r>
                <w:rPr>
                  <w:rFonts w:ascii="Times New Roman" w:hAnsi="Times New Roman" w:eastAsia="Times New Roman" w:cs="Times New Roman"/>
                  <w:sz w:val="16"/>
                  <w:szCs w:val="16"/>
                  <w:lang w:val="en-GB" w:eastAsia="nb-NO"/>
                </w:rPr>
                <w:t xml:space="preserve"> party</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2EB07C37" w14:textId="77777777">
            <w:pPr>
              <w:spacing w:after="0" w:line="240" w:lineRule="auto"/>
              <w:textAlignment w:val="baseline"/>
              <w:rPr>
                <w:ins w:author="Carmen Garcia Montero" w:date="2025-11-03T11:51:00Z" w:id="5248"/>
                <w:rFonts w:ascii="Times New Roman" w:hAnsi="Times New Roman" w:eastAsia="Times New Roman" w:cs="Times New Roman"/>
                <w:sz w:val="16"/>
                <w:szCs w:val="16"/>
                <w:lang w:val="en-GB" w:eastAsia="nb-NO"/>
              </w:rPr>
            </w:pPr>
            <w:ins w:author="Carmen Garcia Montero" w:date="2025-11-03T11:51:00Z" w:id="5249">
              <w:r w:rsidRPr="00117039">
                <w:rPr>
                  <w:rFonts w:ascii="Times New Roman" w:hAnsi="Times New Roman" w:eastAsia="Times New Roman" w:cs="Times New Roman"/>
                  <w:sz w:val="16"/>
                  <w:szCs w:val="16"/>
                  <w:lang w:val="en-GB" w:eastAsia="nb-NO"/>
                </w:rPr>
                <w:t>[not relevant]</w:t>
              </w:r>
            </w:ins>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597183" w:rsidP="00CB5327" w:rsidRDefault="00597183" w14:paraId="439A1DFA" w14:textId="77777777">
            <w:pPr>
              <w:spacing w:after="0" w:line="240" w:lineRule="auto"/>
              <w:textAlignment w:val="baseline"/>
              <w:rPr>
                <w:ins w:author="Carmen Garcia Montero" w:date="2025-11-03T11:51:00Z" w:id="5250"/>
                <w:rFonts w:ascii="Times New Roman" w:hAnsi="Times New Roman" w:eastAsia="Times New Roman" w:cs="Times New Roman"/>
                <w:sz w:val="16"/>
                <w:szCs w:val="16"/>
                <w:lang w:val="en-GB" w:eastAsia="nb-NO"/>
              </w:rPr>
            </w:pPr>
          </w:p>
        </w:tc>
      </w:tr>
      <w:tr w:rsidRPr="00DE66DD" w:rsidR="00597183" w:rsidTr="00CB5327" w14:paraId="09A19252" w14:textId="77777777">
        <w:trPr>
          <w:gridAfter w:val="2"/>
          <w:wAfter w:w="64" w:type="dxa"/>
          <w:trHeight w:val="300"/>
          <w:ins w:author="Carmen Garcia Montero" w:date="2025-11-03T11:51:00Z" w:id="5251"/>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70867348" w14:textId="6B9CF8DF">
            <w:pPr>
              <w:spacing w:after="0" w:line="240" w:lineRule="auto"/>
              <w:textAlignment w:val="baseline"/>
              <w:rPr>
                <w:ins w:author="Carmen Garcia Montero" w:date="2025-11-03T11:51:00Z" w:id="5252"/>
                <w:rFonts w:ascii="Times New Roman" w:hAnsi="Times New Roman" w:eastAsia="Times New Roman" w:cs="Times New Roman"/>
                <w:sz w:val="16"/>
                <w:szCs w:val="16"/>
                <w:lang w:val="en-GB" w:eastAsia="nb-NO"/>
              </w:rPr>
            </w:pPr>
            <w:ins w:author="Carmen Garcia Montero" w:date="2025-11-03T11:51:00Z" w:id="5253">
              <w:r w:rsidRPr="00117039">
                <w:rPr>
                  <w:rFonts w:ascii="Times New Roman" w:hAnsi="Times New Roman" w:eastAsia="Times New Roman" w:cs="Times New Roman"/>
                  <w:sz w:val="16"/>
                  <w:szCs w:val="16"/>
                  <w:lang w:val="en-GB" w:eastAsia="nb-NO"/>
                </w:rPr>
                <w:t>2</w:t>
              </w:r>
            </w:ins>
            <w:ins w:author="Carmen Garcia Montero" w:date="2025-11-03T12:11:00Z" w:id="5254">
              <w:r w:rsidR="004203E1">
                <w:rPr>
                  <w:rFonts w:ascii="Times New Roman" w:hAnsi="Times New Roman" w:eastAsia="Times New Roman" w:cs="Times New Roman"/>
                  <w:sz w:val="16"/>
                  <w:szCs w:val="16"/>
                  <w:lang w:val="en-GB" w:eastAsia="nb-NO"/>
                </w:rPr>
                <w:t>5</w:t>
              </w:r>
            </w:ins>
            <w:ins w:author="Carmen Garcia Montero" w:date="2025-11-03T11:51:00Z" w:id="5255">
              <w:r w:rsidRPr="00117039">
                <w:rPr>
                  <w:rFonts w:ascii="Times New Roman" w:hAnsi="Times New Roman" w:eastAsia="Times New Roman" w:cs="Times New Roman"/>
                  <w:sz w:val="16"/>
                  <w:szCs w:val="16"/>
                  <w:lang w:val="en-GB" w:eastAsia="nb-NO"/>
                </w:rPr>
                <w:t>.4a</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71018EE2" w14:textId="77777777">
            <w:pPr>
              <w:spacing w:after="0" w:line="240" w:lineRule="auto"/>
              <w:textAlignment w:val="baseline"/>
              <w:rPr>
                <w:ins w:author="Carmen Garcia Montero" w:date="2025-11-03T11:51:00Z" w:id="5256"/>
                <w:rFonts w:ascii="Times New Roman" w:hAnsi="Times New Roman" w:eastAsia="Times New Roman" w:cs="Times New Roman"/>
                <w:sz w:val="16"/>
                <w:szCs w:val="16"/>
                <w:lang w:val="en-GB" w:eastAsia="nb-NO"/>
              </w:rPr>
            </w:pPr>
            <w:ins w:author="Carmen Garcia Montero" w:date="2025-11-03T11:51:00Z" w:id="5257">
              <w:r>
                <w:rPr>
                  <w:rFonts w:ascii="Times New Roman" w:hAnsi="Times New Roman" w:eastAsia="Times New Roman" w:cs="Times New Roman"/>
                  <w:sz w:val="16"/>
                  <w:szCs w:val="16"/>
                  <w:lang w:val="en-GB" w:eastAsia="nb-NO"/>
                </w:rPr>
                <w:t>[</w:t>
              </w:r>
              <w:r w:rsidRPr="00117039">
                <w:rPr>
                  <w:rFonts w:ascii="Times New Roman" w:hAnsi="Times New Roman" w:eastAsia="Times New Roman" w:cs="Times New Roman"/>
                  <w:sz w:val="16"/>
                  <w:szCs w:val="16"/>
                  <w:lang w:val="en-GB" w:eastAsia="nb-NO"/>
                </w:rPr>
                <w:t>Conditional</w:t>
              </w:r>
              <w:r w:rsidRPr="0FB228BD">
                <w:rPr>
                  <w:rFonts w:ascii="Times New Roman" w:hAnsi="Times New Roman" w:eastAsia="Times New Roman" w:cs="Times New Roman"/>
                  <w:sz w:val="16"/>
                  <w:szCs w:val="16"/>
                  <w:lang w:val="en-GB" w:eastAsia="nb-NO"/>
                </w:rPr>
                <w:t>]</w:t>
              </w:r>
              <w:r w:rsidRPr="00117039">
                <w:rPr>
                  <w:rFonts w:ascii="Times New Roman" w:hAnsi="Times New Roman" w:eastAsia="Times New Roman" w:cs="Times New Roman"/>
                  <w:sz w:val="16"/>
                  <w:szCs w:val="16"/>
                  <w:lang w:val="en-GB" w:eastAsia="nb-NO"/>
                </w:rPr>
                <w:t xml:space="preserve"> Request activation test </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63D36C82" w14:textId="77777777">
            <w:pPr>
              <w:rPr>
                <w:ins w:author="Carmen Garcia Montero" w:date="2025-11-03T11:51:00Z" w:id="5258"/>
                <w:rFonts w:ascii="Times New Roman" w:hAnsi="Times New Roman" w:cs="Times New Roman"/>
                <w:sz w:val="16"/>
                <w:szCs w:val="16"/>
                <w:lang w:val="en-GB"/>
              </w:rPr>
            </w:pPr>
            <w:ins w:author="Carmen Garcia Montero" w:date="2025-11-03T11:51:00Z" w:id="5259">
              <w:r w:rsidRPr="00117039">
                <w:rPr>
                  <w:rFonts w:ascii="Times New Roman" w:hAnsi="Times New Roman" w:cs="Times New Roman"/>
                  <w:sz w:val="16"/>
                  <w:szCs w:val="16"/>
                  <w:lang w:val="en-GB"/>
                </w:rPr>
                <w:t xml:space="preserve">Conditional: According to the national </w:t>
              </w:r>
              <w:r>
                <w:rPr>
                  <w:rFonts w:ascii="Times New Roman" w:hAnsi="Times New Roman" w:cs="Times New Roman"/>
                  <w:sz w:val="16"/>
                  <w:szCs w:val="16"/>
                  <w:lang w:val="en-GB"/>
                </w:rPr>
                <w:t>terms and conditions</w:t>
              </w:r>
              <w:r w:rsidRPr="00117039">
                <w:rPr>
                  <w:rFonts w:ascii="Times New Roman" w:hAnsi="Times New Roman" w:cs="Times New Roman"/>
                  <w:sz w:val="16"/>
                  <w:szCs w:val="16"/>
                  <w:lang w:val="en-GB"/>
                </w:rPr>
                <w:t xml:space="preserve"> for Service Providers an activation test is requested by the product </w:t>
              </w:r>
              <w:r w:rsidRPr="0FB228BD">
                <w:rPr>
                  <w:rFonts w:ascii="Times New Roman" w:hAnsi="Times New Roman" w:cs="Times New Roman"/>
                  <w:sz w:val="16"/>
                  <w:szCs w:val="16"/>
                  <w:lang w:val="en-GB"/>
                </w:rPr>
                <w:t>prequalification</w:t>
              </w:r>
              <w:r w:rsidRPr="00117039">
                <w:rPr>
                  <w:rFonts w:ascii="Times New Roman" w:hAnsi="Times New Roman" w:cs="Times New Roman"/>
                  <w:sz w:val="16"/>
                  <w:szCs w:val="16"/>
                  <w:lang w:val="en-GB"/>
                </w:rPr>
                <w:t xml:space="preserve"> responsible</w:t>
              </w:r>
              <w:r>
                <w:rPr>
                  <w:rFonts w:ascii="Times New Roman" w:hAnsi="Times New Roman" w:cs="Times New Roman"/>
                  <w:sz w:val="16"/>
                  <w:szCs w:val="16"/>
                  <w:lang w:val="en-GB"/>
                </w:rPr>
                <w:t xml:space="preserve"> party</w:t>
              </w:r>
              <w:r w:rsidRPr="00117039">
                <w:rPr>
                  <w:rFonts w:ascii="Times New Roman" w:hAnsi="Times New Roman" w:cs="Times New Roman"/>
                  <w:sz w:val="16"/>
                  <w:szCs w:val="16"/>
                  <w:lang w:val="en-GB"/>
                </w:rPr>
                <w:t>.</w:t>
              </w:r>
            </w:ins>
          </w:p>
          <w:p w:rsidRPr="00117039" w:rsidR="00597183" w:rsidP="00CB5327" w:rsidRDefault="00597183" w14:paraId="40F6B388" w14:textId="77777777">
            <w:pPr>
              <w:rPr>
                <w:ins w:author="Carmen Garcia Montero" w:date="2025-11-03T11:51:00Z" w:id="5260"/>
                <w:rFonts w:ascii="Times New Roman" w:hAnsi="Times New Roman" w:cs="Times New Roman"/>
                <w:sz w:val="16"/>
                <w:szCs w:val="16"/>
                <w:lang w:val="en-GB"/>
              </w:rPr>
            </w:pPr>
            <w:ins w:author="Carmen Garcia Montero" w:date="2025-11-03T11:51:00Z" w:id="5261">
              <w:r w:rsidRPr="00117039">
                <w:rPr>
                  <w:rFonts w:ascii="Times New Roman" w:hAnsi="Times New Roman" w:cs="Times New Roman"/>
                  <w:sz w:val="16"/>
                  <w:szCs w:val="16"/>
                  <w:lang w:val="en-GB"/>
                </w:rPr>
                <w:t xml:space="preserve">Note: Grid </w:t>
              </w:r>
              <w:r w:rsidRPr="0FB228BD">
                <w:rPr>
                  <w:rFonts w:ascii="Times New Roman" w:hAnsi="Times New Roman" w:cs="Times New Roman"/>
                  <w:sz w:val="16"/>
                  <w:szCs w:val="16"/>
                  <w:lang w:val="en-GB"/>
                </w:rPr>
                <w:t>prequalification</w:t>
              </w:r>
              <w:r w:rsidRPr="00117039">
                <w:rPr>
                  <w:rFonts w:ascii="Times New Roman" w:hAnsi="Times New Roman" w:cs="Times New Roman"/>
                  <w:sz w:val="16"/>
                  <w:szCs w:val="16"/>
                  <w:lang w:val="en-GB"/>
                </w:rPr>
                <w:t xml:space="preserve"> may be required before initiating the activation test. The connecting and impacted system operators are informed of the activation test.</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53524F5B" w14:textId="77777777">
            <w:pPr>
              <w:spacing w:after="0" w:line="240" w:lineRule="auto"/>
              <w:textAlignment w:val="baseline"/>
              <w:rPr>
                <w:ins w:author="Carmen Garcia Montero" w:date="2025-11-03T11:51:00Z" w:id="5262"/>
                <w:rFonts w:ascii="Times New Roman" w:hAnsi="Times New Roman" w:eastAsia="Times New Roman" w:cs="Times New Roman"/>
                <w:sz w:val="16"/>
                <w:szCs w:val="16"/>
                <w:lang w:val="en-GB" w:eastAsia="nb-NO"/>
              </w:rPr>
            </w:pPr>
            <w:ins w:author="Carmen Garcia Montero" w:date="2025-11-03T11:51:00Z" w:id="5263">
              <w:r w:rsidRPr="00117039">
                <w:rPr>
                  <w:rFonts w:ascii="Times New Roman" w:hAnsi="Times New Roman" w:eastAsia="Times New Roman" w:cs="Times New Roman"/>
                  <w:sz w:val="16"/>
                  <w:szCs w:val="16"/>
                  <w:lang w:val="en-GB" w:eastAsia="nb-NO"/>
                </w:rPr>
                <w:t xml:space="preserve">Product </w:t>
              </w:r>
              <w:r w:rsidRPr="0FB228BD">
                <w:rPr>
                  <w:rFonts w:ascii="Times New Roman" w:hAnsi="Times New Roman" w:eastAsia="Times New Roman" w:cs="Times New Roman"/>
                  <w:sz w:val="16"/>
                  <w:szCs w:val="16"/>
                  <w:lang w:val="en-GB" w:eastAsia="nb-NO"/>
                </w:rPr>
                <w:t>prequalification</w:t>
              </w:r>
              <w:r w:rsidRPr="00117039">
                <w:rPr>
                  <w:rFonts w:ascii="Times New Roman" w:hAnsi="Times New Roman" w:eastAsia="Times New Roman" w:cs="Times New Roman"/>
                  <w:sz w:val="16"/>
                  <w:szCs w:val="16"/>
                  <w:lang w:val="en-GB" w:eastAsia="nb-NO"/>
                </w:rPr>
                <w:t xml:space="preserve"> responsible</w:t>
              </w:r>
              <w:r>
                <w:rPr>
                  <w:rFonts w:ascii="Times New Roman" w:hAnsi="Times New Roman" w:eastAsia="Times New Roman" w:cs="Times New Roman"/>
                  <w:sz w:val="16"/>
                  <w:szCs w:val="16"/>
                  <w:lang w:val="en-GB" w:eastAsia="nb-NO"/>
                </w:rPr>
                <w:t xml:space="preserve"> party</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17BB45EE" w14:textId="77777777">
            <w:pPr>
              <w:spacing w:after="0" w:line="240" w:lineRule="auto"/>
              <w:textAlignment w:val="baseline"/>
              <w:rPr>
                <w:ins w:author="Carmen Garcia Montero" w:date="2025-11-03T11:51:00Z" w:id="5264"/>
                <w:rFonts w:ascii="Times New Roman" w:hAnsi="Times New Roman" w:eastAsia="Times New Roman" w:cs="Times New Roman"/>
                <w:sz w:val="16"/>
                <w:szCs w:val="16"/>
                <w:lang w:val="en-GB" w:eastAsia="nb-NO"/>
              </w:rPr>
            </w:pPr>
            <w:ins w:author="Carmen Garcia Montero" w:date="2025-11-03T11:51:00Z" w:id="5265">
              <w:r w:rsidRPr="00117039">
                <w:rPr>
                  <w:rFonts w:ascii="Times New Roman" w:hAnsi="Times New Roman" w:eastAsia="Times New Roman" w:cs="Times New Roman"/>
                  <w:sz w:val="16"/>
                  <w:szCs w:val="16"/>
                  <w:lang w:val="en-GB" w:eastAsia="nb-NO"/>
                </w:rPr>
                <w:t>Activation test responsible</w:t>
              </w:r>
            </w:ins>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597183" w:rsidP="00CB5327" w:rsidRDefault="00AD4009" w14:paraId="06767635" w14:textId="0BE1A3AD">
            <w:pPr>
              <w:spacing w:after="0" w:line="240" w:lineRule="auto"/>
              <w:textAlignment w:val="baseline"/>
              <w:rPr>
                <w:ins w:author="Carmen Garcia Montero" w:date="2025-11-03T11:51:00Z" w:id="5266"/>
                <w:rFonts w:ascii="Times New Roman" w:hAnsi="Times New Roman" w:eastAsia="Times New Roman" w:cs="Times New Roman"/>
                <w:sz w:val="16"/>
                <w:szCs w:val="16"/>
                <w:lang w:val="en-GB" w:eastAsia="nb-NO"/>
              </w:rPr>
            </w:pPr>
            <w:ins w:author="Carmen Garcia Montero" w:date="2025-11-03T15:39:00Z" w:id="5267">
              <w:r>
                <w:rPr>
                  <w:rFonts w:ascii="Times New Roman" w:hAnsi="Times New Roman" w:eastAsia="Times New Roman" w:cs="Times New Roman"/>
                  <w:sz w:val="16"/>
                  <w:szCs w:val="16"/>
                  <w:lang w:val="en-GB" w:eastAsia="nb-NO"/>
                </w:rPr>
                <w:t>B</w:t>
              </w:r>
            </w:ins>
            <w:ins w:author="Carmen Garcia Montero" w:date="2025-11-03T15:18:00Z" w:id="5268">
              <w:r w:rsidR="00B434CE">
                <w:rPr>
                  <w:rFonts w:ascii="Times New Roman" w:hAnsi="Times New Roman" w:eastAsia="Times New Roman" w:cs="Times New Roman"/>
                  <w:sz w:val="16"/>
                  <w:szCs w:val="16"/>
                  <w:lang w:val="en-GB" w:eastAsia="nb-NO"/>
                </w:rPr>
                <w:t>M</w:t>
              </w:r>
            </w:ins>
            <w:ins w:author="Carmen Garcia Montero" w:date="2025-11-03T11:51:00Z" w:id="5269">
              <w:r w:rsidRPr="00117039" w:rsidR="00597183">
                <w:rPr>
                  <w:rFonts w:ascii="Times New Roman" w:hAnsi="Times New Roman" w:eastAsia="Times New Roman" w:cs="Times New Roman"/>
                  <w:sz w:val="16"/>
                  <w:szCs w:val="16"/>
                  <w:lang w:val="en-GB" w:eastAsia="nb-NO"/>
                </w:rPr>
                <w:t xml:space="preserve"> – Request activation test </w:t>
              </w:r>
            </w:ins>
          </w:p>
        </w:tc>
      </w:tr>
      <w:tr w:rsidRPr="00DE66DD" w:rsidR="00597183" w:rsidTr="00CB5327" w14:paraId="48C41BC0" w14:textId="77777777">
        <w:trPr>
          <w:gridAfter w:val="2"/>
          <w:wAfter w:w="64" w:type="dxa"/>
          <w:trHeight w:val="300"/>
          <w:ins w:author="Carmen Garcia Montero" w:date="2025-11-03T11:51:00Z" w:id="5270"/>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1676F6B5" w14:textId="2B0F38A7">
            <w:pPr>
              <w:spacing w:after="0" w:line="240" w:lineRule="auto"/>
              <w:textAlignment w:val="baseline"/>
              <w:rPr>
                <w:ins w:author="Carmen Garcia Montero" w:date="2025-11-03T11:51:00Z" w:id="5271"/>
                <w:rFonts w:ascii="Times New Roman" w:hAnsi="Times New Roman" w:eastAsia="Times New Roman" w:cs="Times New Roman"/>
                <w:sz w:val="16"/>
                <w:szCs w:val="16"/>
                <w:lang w:val="en-GB" w:eastAsia="nb-NO"/>
              </w:rPr>
            </w:pPr>
            <w:ins w:author="Carmen Garcia Montero" w:date="2025-11-03T11:51:00Z" w:id="5272">
              <w:r w:rsidRPr="00117039">
                <w:rPr>
                  <w:rFonts w:ascii="Times New Roman" w:hAnsi="Times New Roman" w:eastAsia="Times New Roman" w:cs="Times New Roman"/>
                  <w:sz w:val="16"/>
                  <w:szCs w:val="16"/>
                  <w:lang w:val="en-GB" w:eastAsia="nb-NO"/>
                </w:rPr>
                <w:t>2</w:t>
              </w:r>
            </w:ins>
            <w:ins w:author="Carmen Garcia Montero" w:date="2025-11-03T12:11:00Z" w:id="5273">
              <w:r w:rsidR="004203E1">
                <w:rPr>
                  <w:rFonts w:ascii="Times New Roman" w:hAnsi="Times New Roman" w:eastAsia="Times New Roman" w:cs="Times New Roman"/>
                  <w:sz w:val="16"/>
                  <w:szCs w:val="16"/>
                  <w:lang w:val="en-GB" w:eastAsia="nb-NO"/>
                </w:rPr>
                <w:t>5</w:t>
              </w:r>
            </w:ins>
            <w:ins w:author="Carmen Garcia Montero" w:date="2025-11-03T11:51:00Z" w:id="5274">
              <w:r w:rsidRPr="00117039">
                <w:rPr>
                  <w:rFonts w:ascii="Times New Roman" w:hAnsi="Times New Roman" w:eastAsia="Times New Roman" w:cs="Times New Roman"/>
                  <w:sz w:val="16"/>
                  <w:szCs w:val="16"/>
                  <w:lang w:val="en-GB" w:eastAsia="nb-NO"/>
                </w:rPr>
                <w:t>.4b</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6CE349F4" w14:textId="77777777">
            <w:pPr>
              <w:spacing w:after="0" w:line="240" w:lineRule="auto"/>
              <w:textAlignment w:val="baseline"/>
              <w:rPr>
                <w:ins w:author="Carmen Garcia Montero" w:date="2025-11-03T11:51:00Z" w:id="5275"/>
                <w:rFonts w:ascii="Times New Roman" w:hAnsi="Times New Roman" w:eastAsia="Times New Roman" w:cs="Times New Roman"/>
                <w:sz w:val="16"/>
                <w:szCs w:val="16"/>
                <w:lang w:val="en-GB" w:eastAsia="nb-NO"/>
              </w:rPr>
            </w:pPr>
            <w:ins w:author="Carmen Garcia Montero" w:date="2025-11-03T11:51:00Z" w:id="5276">
              <w:r w:rsidRPr="00117039">
                <w:rPr>
                  <w:rFonts w:ascii="Times New Roman" w:hAnsi="Times New Roman" w:eastAsia="Times New Roman" w:cs="Times New Roman"/>
                  <w:sz w:val="16"/>
                  <w:szCs w:val="16"/>
                  <w:lang w:val="en-GB" w:eastAsia="nb-NO"/>
                </w:rPr>
                <w:t xml:space="preserve">Execute activation test </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66990B6D" w14:textId="77777777">
            <w:pPr>
              <w:rPr>
                <w:ins w:author="Carmen Garcia Montero" w:date="2025-11-03T11:51:00Z" w:id="5277"/>
                <w:rFonts w:ascii="Times New Roman" w:hAnsi="Times New Roman" w:cs="Times New Roman"/>
                <w:sz w:val="16"/>
                <w:szCs w:val="16"/>
                <w:lang w:val="en-GB"/>
              </w:rPr>
            </w:pPr>
            <w:ins w:author="Carmen Garcia Montero" w:date="2025-11-03T11:51:00Z" w:id="5278">
              <w:r w:rsidRPr="00117039">
                <w:rPr>
                  <w:rFonts w:ascii="Times New Roman" w:hAnsi="Times New Roman" w:cs="Times New Roman"/>
                  <w:sz w:val="16"/>
                  <w:szCs w:val="16"/>
                  <w:lang w:val="en-GB"/>
                </w:rPr>
                <w:t xml:space="preserve">The activation test responsible </w:t>
              </w:r>
              <w:r>
                <w:rPr>
                  <w:rFonts w:ascii="Times New Roman" w:hAnsi="Times New Roman" w:cs="Times New Roman"/>
                  <w:sz w:val="16"/>
                  <w:szCs w:val="16"/>
                  <w:lang w:val="en-GB"/>
                </w:rPr>
                <w:t>party</w:t>
              </w:r>
              <w:r w:rsidRPr="00117039">
                <w:rPr>
                  <w:rFonts w:ascii="Times New Roman" w:hAnsi="Times New Roman" w:cs="Times New Roman"/>
                  <w:sz w:val="16"/>
                  <w:szCs w:val="16"/>
                  <w:lang w:val="en-GB"/>
                </w:rPr>
                <w:t xml:space="preserve"> performs the activation test.</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1858431F" w14:textId="77777777">
            <w:pPr>
              <w:spacing w:after="0" w:line="240" w:lineRule="auto"/>
              <w:textAlignment w:val="baseline"/>
              <w:rPr>
                <w:ins w:author="Carmen Garcia Montero" w:date="2025-11-03T11:51:00Z" w:id="5279"/>
                <w:rFonts w:ascii="Times New Roman" w:hAnsi="Times New Roman" w:eastAsia="Times New Roman" w:cs="Times New Roman"/>
                <w:sz w:val="16"/>
                <w:szCs w:val="16"/>
                <w:lang w:val="en-GB" w:eastAsia="nb-NO"/>
              </w:rPr>
            </w:pPr>
            <w:ins w:author="Carmen Garcia Montero" w:date="2025-11-03T11:51:00Z" w:id="5280">
              <w:r w:rsidRPr="00117039">
                <w:rPr>
                  <w:rFonts w:ascii="Times New Roman" w:hAnsi="Times New Roman" w:eastAsia="Times New Roman" w:cs="Times New Roman"/>
                  <w:sz w:val="16"/>
                  <w:szCs w:val="16"/>
                  <w:lang w:val="en-GB" w:eastAsia="nb-NO"/>
                </w:rPr>
                <w:t>Activation test responsible</w:t>
              </w:r>
              <w:r>
                <w:rPr>
                  <w:rFonts w:ascii="Times New Roman" w:hAnsi="Times New Roman" w:eastAsia="Times New Roman" w:cs="Times New Roman"/>
                  <w:sz w:val="16"/>
                  <w:szCs w:val="16"/>
                  <w:lang w:val="en-GB" w:eastAsia="nb-NO"/>
                </w:rPr>
                <w:t xml:space="preserve"> party</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0D13ACAB" w14:textId="77777777">
            <w:pPr>
              <w:spacing w:after="0" w:line="240" w:lineRule="auto"/>
              <w:textAlignment w:val="baseline"/>
              <w:rPr>
                <w:ins w:author="Carmen Garcia Montero" w:date="2025-11-03T11:51:00Z" w:id="5281"/>
                <w:rFonts w:ascii="Times New Roman" w:hAnsi="Times New Roman" w:eastAsia="Times New Roman" w:cs="Times New Roman"/>
                <w:sz w:val="16"/>
                <w:szCs w:val="16"/>
                <w:lang w:val="en-GB" w:eastAsia="nb-NO"/>
              </w:rPr>
            </w:pPr>
            <w:ins w:author="Carmen Garcia Montero" w:date="2025-11-03T11:51:00Z" w:id="5282">
              <w:r w:rsidRPr="00117039">
                <w:rPr>
                  <w:rFonts w:ascii="Times New Roman" w:hAnsi="Times New Roman" w:eastAsia="Times New Roman" w:cs="Times New Roman"/>
                  <w:sz w:val="16"/>
                  <w:szCs w:val="16"/>
                  <w:lang w:val="en-GB" w:eastAsia="nb-NO"/>
                </w:rPr>
                <w:t>Service provider</w:t>
              </w:r>
            </w:ins>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597183" w:rsidP="00CB5327" w:rsidRDefault="00AD4009" w14:paraId="46D3DCA2" w14:textId="48B90343">
            <w:pPr>
              <w:spacing w:after="0" w:line="240" w:lineRule="auto"/>
              <w:textAlignment w:val="baseline"/>
              <w:rPr>
                <w:ins w:author="Carmen Garcia Montero" w:date="2025-11-03T11:51:00Z" w:id="5283"/>
                <w:rFonts w:ascii="Times New Roman" w:hAnsi="Times New Roman" w:eastAsia="Times New Roman" w:cs="Times New Roman"/>
                <w:sz w:val="16"/>
                <w:szCs w:val="16"/>
                <w:lang w:val="en-GB" w:eastAsia="nb-NO"/>
              </w:rPr>
            </w:pPr>
            <w:ins w:author="Carmen Garcia Montero" w:date="2025-11-03T15:39:00Z" w:id="5284">
              <w:r>
                <w:rPr>
                  <w:rFonts w:ascii="Times New Roman" w:hAnsi="Times New Roman" w:eastAsia="Times New Roman" w:cs="Times New Roman"/>
                  <w:sz w:val="16"/>
                  <w:szCs w:val="16"/>
                  <w:lang w:val="en-GB" w:eastAsia="nb-NO"/>
                </w:rPr>
                <w:t>B</w:t>
              </w:r>
            </w:ins>
            <w:ins w:author="Carmen Garcia Montero" w:date="2025-11-03T15:18:00Z" w:id="5285">
              <w:r w:rsidR="00745F90">
                <w:rPr>
                  <w:rFonts w:ascii="Times New Roman" w:hAnsi="Times New Roman" w:eastAsia="Times New Roman" w:cs="Times New Roman"/>
                  <w:sz w:val="16"/>
                  <w:szCs w:val="16"/>
                  <w:lang w:val="en-GB" w:eastAsia="nb-NO"/>
                </w:rPr>
                <w:t>N</w:t>
              </w:r>
            </w:ins>
            <w:ins w:author="Carmen Garcia Montero" w:date="2025-11-03T11:51:00Z" w:id="5286">
              <w:r w:rsidRPr="00117039" w:rsidR="00597183">
                <w:rPr>
                  <w:rFonts w:ascii="Times New Roman" w:hAnsi="Times New Roman" w:eastAsia="Times New Roman" w:cs="Times New Roman"/>
                  <w:sz w:val="16"/>
                  <w:szCs w:val="16"/>
                  <w:lang w:val="en-GB" w:eastAsia="nb-NO"/>
                </w:rPr>
                <w:t xml:space="preserve"> – Activation test </w:t>
              </w:r>
            </w:ins>
          </w:p>
        </w:tc>
      </w:tr>
      <w:tr w:rsidRPr="00DE66DD" w:rsidR="00597183" w:rsidTr="00CB5327" w14:paraId="3E502AA9" w14:textId="77777777">
        <w:trPr>
          <w:gridAfter w:val="2"/>
          <w:wAfter w:w="64" w:type="dxa"/>
          <w:trHeight w:val="300"/>
          <w:ins w:author="Carmen Garcia Montero" w:date="2025-11-03T11:51:00Z" w:id="5287"/>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266979FB" w14:textId="74BA16FF">
            <w:pPr>
              <w:spacing w:after="0" w:line="240" w:lineRule="auto"/>
              <w:textAlignment w:val="baseline"/>
              <w:rPr>
                <w:ins w:author="Carmen Garcia Montero" w:date="2025-11-03T11:51:00Z" w:id="5288"/>
                <w:rFonts w:ascii="Times New Roman" w:hAnsi="Times New Roman" w:eastAsia="Times New Roman" w:cs="Times New Roman"/>
                <w:sz w:val="16"/>
                <w:szCs w:val="16"/>
                <w:lang w:val="en-GB" w:eastAsia="nb-NO"/>
              </w:rPr>
            </w:pPr>
            <w:commentRangeStart w:id="5289"/>
            <w:commentRangeStart w:id="5290"/>
            <w:commentRangeStart w:id="5291"/>
            <w:commentRangeStart w:id="5292"/>
            <w:ins w:author="Carmen Garcia Montero" w:date="2025-11-03T11:51:00Z" w:id="5293">
              <w:r w:rsidRPr="00117039">
                <w:rPr>
                  <w:rFonts w:ascii="Times New Roman" w:hAnsi="Times New Roman" w:eastAsia="Times New Roman" w:cs="Times New Roman"/>
                  <w:sz w:val="16"/>
                  <w:szCs w:val="16"/>
                  <w:lang w:val="en-GB" w:eastAsia="nb-NO"/>
                </w:rPr>
                <w:t>2</w:t>
              </w:r>
            </w:ins>
            <w:ins w:author="Carmen Garcia Montero" w:date="2025-11-03T12:11:00Z" w:id="5294">
              <w:r w:rsidR="004203E1">
                <w:rPr>
                  <w:rFonts w:ascii="Times New Roman" w:hAnsi="Times New Roman" w:eastAsia="Times New Roman" w:cs="Times New Roman"/>
                  <w:sz w:val="16"/>
                  <w:szCs w:val="16"/>
                  <w:lang w:val="en-GB" w:eastAsia="nb-NO"/>
                </w:rPr>
                <w:t>5</w:t>
              </w:r>
            </w:ins>
            <w:ins w:author="Carmen Garcia Montero" w:date="2025-11-03T11:51:00Z" w:id="5295">
              <w:r w:rsidRPr="00117039">
                <w:rPr>
                  <w:rFonts w:ascii="Times New Roman" w:hAnsi="Times New Roman" w:eastAsia="Times New Roman" w:cs="Times New Roman"/>
                  <w:sz w:val="16"/>
                  <w:szCs w:val="16"/>
                  <w:lang w:val="en-GB" w:eastAsia="nb-NO"/>
                </w:rPr>
                <w:t>.4c</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377954DF" w14:textId="77777777">
            <w:pPr>
              <w:spacing w:after="0" w:line="240" w:lineRule="auto"/>
              <w:textAlignment w:val="baseline"/>
              <w:rPr>
                <w:ins w:author="Carmen Garcia Montero" w:date="2025-11-03T11:51:00Z" w:id="5296"/>
                <w:rFonts w:ascii="Times New Roman" w:hAnsi="Times New Roman" w:eastAsia="Times New Roman" w:cs="Times New Roman"/>
                <w:sz w:val="16"/>
                <w:szCs w:val="16"/>
                <w:lang w:val="en-GB" w:eastAsia="nb-NO"/>
              </w:rPr>
            </w:pPr>
            <w:ins w:author="Carmen Garcia Montero" w:date="2025-11-03T11:51:00Z" w:id="5297">
              <w:r w:rsidRPr="00117039">
                <w:rPr>
                  <w:rFonts w:ascii="Times New Roman" w:hAnsi="Times New Roman" w:eastAsia="Times New Roman" w:cs="Times New Roman"/>
                  <w:sz w:val="16"/>
                  <w:szCs w:val="16"/>
                  <w:lang w:val="en-GB" w:eastAsia="nb-NO"/>
                </w:rPr>
                <w:t>Send activation test result</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67B1B" w:rsidR="00597183" w:rsidP="00CB5327" w:rsidRDefault="00597183" w14:paraId="44B9BBD0" w14:textId="77777777">
            <w:pPr>
              <w:spacing w:after="0" w:line="240" w:lineRule="auto"/>
              <w:textAlignment w:val="baseline"/>
              <w:rPr>
                <w:ins w:author="Carmen Garcia Montero" w:date="2025-11-03T11:51:00Z" w:id="5298"/>
                <w:rFonts w:ascii="Times New Roman" w:hAnsi="Times New Roman" w:eastAsia="Calibri" w:cs="Times New Roman"/>
                <w:sz w:val="16"/>
                <w:szCs w:val="16"/>
                <w:lang w:val="en-GB" w:eastAsia="zh-CN"/>
              </w:rPr>
            </w:pPr>
            <w:ins w:author="Carmen Garcia Montero" w:date="2025-11-03T11:51:00Z" w:id="5299">
              <w:r w:rsidRPr="00167B1B">
                <w:rPr>
                  <w:rFonts w:ascii="Times New Roman" w:hAnsi="Times New Roman" w:eastAsia="Calibri" w:cs="Times New Roman"/>
                  <w:sz w:val="16"/>
                  <w:szCs w:val="16"/>
                  <w:lang w:val="en-GB" w:eastAsia="zh-CN"/>
                </w:rPr>
                <w:t xml:space="preserve">The activation test responsible </w:t>
              </w:r>
              <w:r>
                <w:rPr>
                  <w:rFonts w:ascii="Times New Roman" w:hAnsi="Times New Roman" w:eastAsia="Calibri" w:cs="Times New Roman"/>
                  <w:sz w:val="16"/>
                  <w:szCs w:val="16"/>
                  <w:lang w:val="en-GB" w:eastAsia="zh-CN"/>
                </w:rPr>
                <w:t xml:space="preserve">party </w:t>
              </w:r>
              <w:r w:rsidRPr="00167B1B">
                <w:rPr>
                  <w:rFonts w:ascii="Times New Roman" w:hAnsi="Times New Roman" w:eastAsia="Calibri" w:cs="Times New Roman"/>
                  <w:sz w:val="16"/>
                  <w:szCs w:val="16"/>
                  <w:lang w:val="en-GB" w:eastAsia="zh-CN"/>
                </w:rPr>
                <w:t xml:space="preserve">sends the result of the activation test to the product </w:t>
              </w:r>
              <w:r w:rsidRPr="0FB228BD">
                <w:rPr>
                  <w:rFonts w:ascii="Times New Roman" w:hAnsi="Times New Roman" w:eastAsia="Calibri" w:cs="Times New Roman"/>
                  <w:sz w:val="16"/>
                  <w:szCs w:val="16"/>
                  <w:lang w:val="en-GB" w:eastAsia="zh-CN"/>
                </w:rPr>
                <w:t>prequalification</w:t>
              </w:r>
              <w:r w:rsidRPr="00167B1B">
                <w:rPr>
                  <w:rFonts w:ascii="Times New Roman" w:hAnsi="Times New Roman" w:eastAsia="Calibri" w:cs="Times New Roman"/>
                  <w:sz w:val="16"/>
                  <w:szCs w:val="16"/>
                  <w:lang w:val="en-GB" w:eastAsia="zh-CN"/>
                </w:rPr>
                <w:t xml:space="preserve"> responsible</w:t>
              </w:r>
              <w:r>
                <w:rPr>
                  <w:rFonts w:ascii="Times New Roman" w:hAnsi="Times New Roman" w:cs="Times New Roman"/>
                  <w:sz w:val="16"/>
                  <w:szCs w:val="16"/>
                  <w:lang w:val="en-GB" w:eastAsia="zh-CN"/>
                </w:rPr>
                <w:t xml:space="preserve"> </w:t>
              </w:r>
              <w:r>
                <w:rPr>
                  <w:rFonts w:ascii="Times New Roman" w:hAnsi="Times New Roman" w:eastAsia="Calibri" w:cs="Times New Roman"/>
                  <w:sz w:val="16"/>
                  <w:szCs w:val="16"/>
                  <w:lang w:val="en-GB" w:eastAsia="zh-CN"/>
                </w:rPr>
                <w:t>party</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2466FB5F" w14:textId="77777777">
            <w:pPr>
              <w:spacing w:after="0" w:line="240" w:lineRule="auto"/>
              <w:textAlignment w:val="baseline"/>
              <w:rPr>
                <w:ins w:author="Carmen Garcia Montero" w:date="2025-11-03T11:51:00Z" w:id="5300"/>
                <w:rFonts w:ascii="Times New Roman" w:hAnsi="Times New Roman" w:eastAsia="Times New Roman" w:cs="Times New Roman"/>
                <w:sz w:val="16"/>
                <w:szCs w:val="16"/>
                <w:lang w:val="en-GB" w:eastAsia="nb-NO"/>
              </w:rPr>
            </w:pPr>
            <w:ins w:author="Carmen Garcia Montero" w:date="2025-11-03T11:51:00Z" w:id="5301">
              <w:r w:rsidRPr="00117039">
                <w:rPr>
                  <w:rFonts w:ascii="Times New Roman" w:hAnsi="Times New Roman" w:eastAsia="Times New Roman" w:cs="Times New Roman"/>
                  <w:sz w:val="16"/>
                  <w:szCs w:val="16"/>
                  <w:lang w:val="en-GB" w:eastAsia="nb-NO"/>
                </w:rPr>
                <w:t>Activation test responsible</w:t>
              </w:r>
              <w:r>
                <w:rPr>
                  <w:rFonts w:ascii="Times New Roman" w:hAnsi="Times New Roman" w:eastAsia="Times New Roman" w:cs="Times New Roman"/>
                  <w:sz w:val="16"/>
                  <w:szCs w:val="16"/>
                  <w:lang w:val="en-GB" w:eastAsia="nb-NO"/>
                </w:rPr>
                <w:t xml:space="preserve"> party</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1DC63911" w14:textId="77777777">
            <w:pPr>
              <w:spacing w:after="0" w:line="240" w:lineRule="auto"/>
              <w:textAlignment w:val="baseline"/>
              <w:rPr>
                <w:ins w:author="Carmen Garcia Montero" w:date="2025-11-03T11:51:00Z" w:id="5302"/>
                <w:rFonts w:ascii="Times New Roman" w:hAnsi="Times New Roman" w:eastAsia="Times New Roman" w:cs="Times New Roman"/>
                <w:sz w:val="16"/>
                <w:szCs w:val="16"/>
                <w:lang w:val="en-GB" w:eastAsia="nb-NO"/>
              </w:rPr>
            </w:pPr>
            <w:ins w:author="Carmen Garcia Montero" w:date="2025-11-03T11:51:00Z" w:id="5303">
              <w:r w:rsidRPr="0FB228BD">
                <w:rPr>
                  <w:rFonts w:ascii="Times New Roman" w:hAnsi="Times New Roman" w:eastAsia="Times New Roman" w:cs="Times New Roman"/>
                  <w:sz w:val="16"/>
                  <w:szCs w:val="16"/>
                  <w:lang w:val="en-GB" w:eastAsia="nb-NO"/>
                </w:rPr>
                <w:t xml:space="preserve">Product prequalification responsible party </w:t>
              </w:r>
            </w:ins>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597183" w:rsidP="00CB5327" w:rsidRDefault="00597183" w14:paraId="5887F493" w14:textId="77777777">
            <w:pPr>
              <w:widowControl w:val="0"/>
              <w:spacing w:after="0" w:line="276" w:lineRule="auto"/>
              <w:jc w:val="both"/>
              <w:rPr>
                <w:ins w:author="Carmen Garcia Montero" w:date="2025-11-03T11:51:00Z" w:id="5304"/>
                <w:rFonts w:ascii="Times New Roman" w:hAnsi="Times New Roman" w:eastAsia="Calibri" w:cs="Times New Roman"/>
                <w:sz w:val="16"/>
                <w:szCs w:val="16"/>
                <w:lang w:val="en-GB" w:eastAsia="zh-CN"/>
              </w:rPr>
            </w:pPr>
            <w:ins w:author="Carmen Garcia Montero" w:date="2025-11-03T11:51:00Z" w:id="5305">
              <w:r w:rsidRPr="00117039">
                <w:rPr>
                  <w:rFonts w:ascii="Times New Roman" w:hAnsi="Times New Roman" w:eastAsia="Calibri" w:cs="Times New Roman"/>
                  <w:sz w:val="16"/>
                  <w:szCs w:val="16"/>
                  <w:lang w:val="en-GB" w:eastAsia="zh-CN"/>
                </w:rPr>
                <w:t xml:space="preserve">B – Request </w:t>
              </w:r>
            </w:ins>
          </w:p>
          <w:p w:rsidRPr="00117039" w:rsidR="00597183" w:rsidP="00CB5327" w:rsidRDefault="00597183" w14:paraId="72BE9C77" w14:textId="77777777">
            <w:pPr>
              <w:widowControl w:val="0"/>
              <w:spacing w:after="0" w:line="276" w:lineRule="auto"/>
              <w:jc w:val="both"/>
              <w:rPr>
                <w:ins w:author="Carmen Garcia Montero" w:date="2025-11-03T11:51:00Z" w:id="5306"/>
                <w:rFonts w:ascii="Times New Roman" w:hAnsi="Times New Roman" w:eastAsia="Calibri" w:cs="Times New Roman"/>
                <w:sz w:val="16"/>
                <w:szCs w:val="16"/>
                <w:lang w:val="en-GB" w:eastAsia="zh-CN"/>
              </w:rPr>
            </w:pPr>
            <w:ins w:author="Carmen Garcia Montero" w:date="2025-11-03T11:51:00Z" w:id="5307">
              <w:r w:rsidRPr="00117039">
                <w:rPr>
                  <w:rFonts w:ascii="Times New Roman" w:hAnsi="Times New Roman" w:eastAsia="Calibri" w:cs="Times New Roman"/>
                  <w:sz w:val="16"/>
                  <w:szCs w:val="16"/>
                  <w:lang w:val="en-GB" w:eastAsia="zh-CN"/>
                </w:rPr>
                <w:t xml:space="preserve">validation </w:t>
              </w:r>
            </w:ins>
          </w:p>
          <w:p w:rsidRPr="00117039" w:rsidR="00597183" w:rsidP="00CB5327" w:rsidRDefault="00597183" w14:paraId="1585851B" w14:textId="77777777">
            <w:pPr>
              <w:spacing w:after="0" w:line="240" w:lineRule="auto"/>
              <w:textAlignment w:val="baseline"/>
              <w:rPr>
                <w:ins w:author="Carmen Garcia Montero" w:date="2025-11-03T11:51:00Z" w:id="5308"/>
                <w:rFonts w:ascii="Times New Roman" w:hAnsi="Times New Roman" w:eastAsia="Times New Roman" w:cs="Times New Roman"/>
                <w:sz w:val="16"/>
                <w:szCs w:val="16"/>
                <w:lang w:val="en-GB" w:eastAsia="nb-NO"/>
              </w:rPr>
            </w:pPr>
            <w:ins w:author="Carmen Garcia Montero" w:date="2025-11-03T11:51:00Z" w:id="5309">
              <w:r w:rsidRPr="00117039">
                <w:rPr>
                  <w:rFonts w:ascii="Times New Roman" w:hAnsi="Times New Roman" w:eastAsia="Calibri" w:cs="Times New Roman"/>
                  <w:sz w:val="16"/>
                  <w:szCs w:val="16"/>
                  <w:lang w:val="en-GB" w:eastAsia="zh-CN"/>
                </w:rPr>
                <w:t>information</w:t>
              </w:r>
              <w:commentRangeEnd w:id="5289"/>
              <w:r w:rsidRPr="00117039">
                <w:rPr>
                  <w:rStyle w:val="CommentReference"/>
                  <w:rFonts w:ascii="Times New Roman" w:hAnsi="Times New Roman" w:eastAsia="Times New Roman" w:cs="Times New Roman"/>
                  <w:lang w:val="en-GB" w:eastAsia="nb-NO"/>
                </w:rPr>
                <w:commentReference w:id="5289"/>
              </w:r>
              <w:commentRangeEnd w:id="5290"/>
              <w:r w:rsidRPr="00117039">
                <w:rPr>
                  <w:rStyle w:val="CommentReference"/>
                  <w:rFonts w:ascii="Times New Roman" w:hAnsi="Times New Roman" w:eastAsia="Times New Roman" w:cs="Times New Roman"/>
                  <w:lang w:val="en-GB" w:eastAsia="nb-NO"/>
                </w:rPr>
                <w:commentReference w:id="5290"/>
              </w:r>
              <w:commentRangeEnd w:id="5291"/>
              <w:r w:rsidRPr="00117039">
                <w:rPr>
                  <w:rStyle w:val="CommentReference"/>
                  <w:rFonts w:ascii="Times New Roman" w:hAnsi="Times New Roman" w:eastAsia="Times New Roman" w:cs="Times New Roman"/>
                  <w:lang w:val="en-GB" w:eastAsia="nb-NO"/>
                </w:rPr>
                <w:commentReference w:id="5291"/>
              </w:r>
              <w:commentRangeEnd w:id="5292"/>
              <w:r w:rsidRPr="00117039">
                <w:rPr>
                  <w:rStyle w:val="CommentReference"/>
                  <w:rFonts w:ascii="Times New Roman" w:hAnsi="Times New Roman" w:eastAsia="Times New Roman" w:cs="Times New Roman"/>
                  <w:lang w:val="en-GB" w:eastAsia="nb-NO"/>
                </w:rPr>
                <w:commentReference w:id="5292"/>
              </w:r>
            </w:ins>
          </w:p>
        </w:tc>
      </w:tr>
      <w:tr w:rsidRPr="00555E04" w:rsidR="004203E1" w:rsidTr="00CB5327" w14:paraId="24DC3938" w14:textId="77777777">
        <w:trPr>
          <w:gridAfter w:val="2"/>
          <w:wAfter w:w="64" w:type="dxa"/>
          <w:trHeight w:val="300"/>
          <w:ins w:author="Carmen Garcia Montero" w:date="2025-11-03T11:51:00Z" w:id="5310"/>
        </w:trPr>
        <w:tc>
          <w:tcPr>
            <w:tcW w:w="681"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4203E1" w:rsidDel="00DE66DD" w:rsidP="004203E1" w:rsidRDefault="004203E1" w14:paraId="248164AC" w14:textId="6D02D137">
            <w:pPr>
              <w:spacing w:after="0" w:line="240" w:lineRule="auto"/>
              <w:textAlignment w:val="baseline"/>
              <w:rPr>
                <w:ins w:author="Carmen Garcia Montero" w:date="2025-11-03T11:51:00Z" w:id="5311"/>
                <w:rFonts w:ascii="Times New Roman" w:hAnsi="Times New Roman" w:eastAsia="Times New Roman" w:cs="Times New Roman"/>
                <w:sz w:val="16"/>
                <w:szCs w:val="16"/>
                <w:lang w:val="en-GB" w:eastAsia="nb-NO"/>
              </w:rPr>
            </w:pPr>
            <w:ins w:author="Carmen Garcia Montero" w:date="2025-11-03T12:12:00Z" w:id="5312">
              <w:r w:rsidRPr="00117039">
                <w:rPr>
                  <w:rFonts w:ascii="Times New Roman" w:hAnsi="Times New Roman" w:eastAsia="Times New Roman" w:cs="Times New Roman"/>
                  <w:sz w:val="16"/>
                  <w:szCs w:val="16"/>
                  <w:lang w:val="en-GB" w:eastAsia="nb-NO"/>
                </w:rPr>
                <w:t>2</w:t>
              </w:r>
              <w:r>
                <w:rPr>
                  <w:rFonts w:ascii="Times New Roman" w:hAnsi="Times New Roman" w:eastAsia="Times New Roman" w:cs="Times New Roman"/>
                  <w:sz w:val="16"/>
                  <w:szCs w:val="16"/>
                  <w:lang w:val="en-GB" w:eastAsia="nb-NO"/>
                </w:rPr>
                <w:t>5</w:t>
              </w:r>
              <w:r w:rsidRPr="00117039">
                <w:rPr>
                  <w:rFonts w:ascii="Times New Roman" w:hAnsi="Times New Roman" w:eastAsia="Times New Roman" w:cs="Times New Roman"/>
                  <w:sz w:val="16"/>
                  <w:szCs w:val="16"/>
                  <w:lang w:val="en-GB" w:eastAsia="nb-NO"/>
                </w:rPr>
                <w:t>.</w:t>
              </w:r>
              <w:r w:rsidRPr="0FB228BD">
                <w:rPr>
                  <w:rFonts w:ascii="Times New Roman" w:hAnsi="Times New Roman" w:eastAsia="Times New Roman" w:cs="Times New Roman"/>
                  <w:sz w:val="16"/>
                  <w:szCs w:val="16"/>
                  <w:lang w:val="en-GB" w:eastAsia="nb-NO"/>
                </w:rPr>
                <w:t>5</w:t>
              </w:r>
            </w:ins>
          </w:p>
        </w:tc>
        <w:tc>
          <w:tcPr>
            <w:tcW w:w="1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4203E1" w:rsidP="004203E1" w:rsidRDefault="004203E1" w14:paraId="12FFD4B5" w14:textId="2021178E">
            <w:pPr>
              <w:spacing w:after="0" w:line="240" w:lineRule="auto"/>
              <w:textAlignment w:val="baseline"/>
              <w:rPr>
                <w:ins w:author="Carmen Garcia Montero" w:date="2025-11-03T11:51:00Z" w:id="5313"/>
                <w:rFonts w:ascii="Times New Roman" w:hAnsi="Times New Roman" w:eastAsia="Times New Roman" w:cs="Times New Roman"/>
                <w:sz w:val="16"/>
                <w:szCs w:val="16"/>
                <w:lang w:val="en-GB" w:eastAsia="nb-NO"/>
              </w:rPr>
            </w:pPr>
            <w:ins w:author="Carmen Garcia Montero" w:date="2025-11-03T12:12:00Z" w:id="5314">
              <w:r w:rsidRPr="0FB228BD">
                <w:rPr>
                  <w:rFonts w:ascii="Times New Roman" w:hAnsi="Times New Roman" w:eastAsia="Times New Roman" w:cs="Times New Roman"/>
                  <w:sz w:val="16"/>
                  <w:szCs w:val="16"/>
                  <w:lang w:val="en-GB" w:eastAsia="nb-NO"/>
                </w:rPr>
                <w:t>Notify the result of the product prequalification</w:t>
              </w:r>
            </w:ins>
          </w:p>
        </w:tc>
        <w:tc>
          <w:tcPr>
            <w:tcW w:w="285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4203E1" w:rsidP="004203E1" w:rsidRDefault="004203E1" w14:paraId="7B8FDC65" w14:textId="30915DB5">
            <w:pPr>
              <w:rPr>
                <w:ins w:author="Carmen Garcia Montero" w:date="2025-11-03T11:51:00Z" w:id="5315"/>
                <w:rFonts w:ascii="Times New Roman" w:hAnsi="Times New Roman" w:cs="Times New Roman"/>
                <w:sz w:val="16"/>
                <w:szCs w:val="16"/>
                <w:lang w:val="en-GB"/>
              </w:rPr>
            </w:pPr>
            <w:ins w:author="Carmen Garcia Montero" w:date="2025-11-03T12:12:00Z" w:id="5316">
              <w:r w:rsidRPr="00117039">
                <w:rPr>
                  <w:rFonts w:ascii="Times New Roman" w:hAnsi="Times New Roman" w:cs="Times New Roman"/>
                  <w:sz w:val="16"/>
                  <w:szCs w:val="16"/>
                  <w:lang w:val="en-GB"/>
                </w:rPr>
                <w:t xml:space="preserve">The product </w:t>
              </w:r>
              <w:r w:rsidRPr="0FB228BD">
                <w:rPr>
                  <w:rFonts w:ascii="Times New Roman" w:hAnsi="Times New Roman" w:cs="Times New Roman"/>
                  <w:sz w:val="16"/>
                  <w:szCs w:val="16"/>
                  <w:lang w:val="en-GB"/>
                </w:rPr>
                <w:t xml:space="preserve">prequalification </w:t>
              </w:r>
              <w:r w:rsidRPr="00117039">
                <w:rPr>
                  <w:rFonts w:ascii="Times New Roman" w:hAnsi="Times New Roman" w:cs="Times New Roman"/>
                  <w:sz w:val="16"/>
                  <w:szCs w:val="16"/>
                  <w:lang w:val="en-GB"/>
                </w:rPr>
                <w:t xml:space="preserve">responsible </w:t>
              </w:r>
              <w:r>
                <w:rPr>
                  <w:rFonts w:ascii="Times New Roman" w:hAnsi="Times New Roman" w:cs="Times New Roman"/>
                  <w:sz w:val="16"/>
                  <w:szCs w:val="16"/>
                  <w:lang w:val="en-GB"/>
                </w:rPr>
                <w:t>party</w:t>
              </w:r>
              <w:r w:rsidRPr="00117039">
                <w:rPr>
                  <w:rFonts w:ascii="Times New Roman" w:hAnsi="Times New Roman" w:cs="Times New Roman"/>
                  <w:sz w:val="16"/>
                  <w:szCs w:val="16"/>
                  <w:lang w:val="en-GB"/>
                </w:rPr>
                <w:t xml:space="preserve"> notifies the entitled parties of the result of the product prequalification</w:t>
              </w:r>
              <w:r>
                <w:rPr>
                  <w:rFonts w:ascii="Times New Roman" w:hAnsi="Times New Roman" w:cs="Times New Roman"/>
                  <w:sz w:val="16"/>
                  <w:szCs w:val="16"/>
                  <w:lang w:val="en-GB"/>
                </w:rPr>
                <w:t xml:space="preserve"> and confirms the SPU or SPG characteristics registered in the SP module</w:t>
              </w:r>
              <w:r w:rsidRPr="00117039">
                <w:rPr>
                  <w:rFonts w:ascii="Times New Roman" w:hAnsi="Times New Roman" w:cs="Times New Roman"/>
                  <w:sz w:val="16"/>
                  <w:szCs w:val="16"/>
                  <w:lang w:val="en-GB"/>
                </w:rPr>
                <w:t>.</w:t>
              </w:r>
            </w:ins>
          </w:p>
        </w:tc>
        <w:tc>
          <w:tcPr>
            <w:tcW w:w="130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4203E1" w:rsidP="004203E1" w:rsidRDefault="004203E1" w14:paraId="59071B2E" w14:textId="53C4A84B">
            <w:pPr>
              <w:spacing w:after="0" w:line="240" w:lineRule="auto"/>
              <w:textAlignment w:val="baseline"/>
              <w:rPr>
                <w:ins w:author="Carmen Garcia Montero" w:date="2025-11-03T11:51:00Z" w:id="5317"/>
                <w:rFonts w:ascii="Times New Roman" w:hAnsi="Times New Roman" w:eastAsia="Times New Roman" w:cs="Times New Roman"/>
                <w:sz w:val="16"/>
                <w:szCs w:val="16"/>
                <w:lang w:val="en-GB" w:eastAsia="nb-NO"/>
              </w:rPr>
            </w:pPr>
            <w:ins w:author="Carmen Garcia Montero" w:date="2025-11-03T12:12:00Z" w:id="5318">
              <w:r w:rsidRPr="00117039">
                <w:rPr>
                  <w:rFonts w:ascii="Times New Roman" w:hAnsi="Times New Roman" w:eastAsia="Times New Roman" w:cs="Times New Roman"/>
                  <w:sz w:val="16"/>
                  <w:szCs w:val="16"/>
                  <w:lang w:val="en-GB" w:eastAsia="nb-NO"/>
                </w:rPr>
                <w:t xml:space="preserve">Product </w:t>
              </w:r>
              <w:r w:rsidRPr="0FB228BD">
                <w:rPr>
                  <w:rFonts w:ascii="Times New Roman" w:hAnsi="Times New Roman" w:eastAsia="Times New Roman" w:cs="Times New Roman"/>
                  <w:sz w:val="16"/>
                  <w:szCs w:val="16"/>
                  <w:lang w:val="en-GB" w:eastAsia="nb-NO"/>
                </w:rPr>
                <w:t>prequalification</w:t>
              </w:r>
              <w:r w:rsidRPr="00117039">
                <w:rPr>
                  <w:rFonts w:ascii="Times New Roman" w:hAnsi="Times New Roman" w:eastAsia="Times New Roman" w:cs="Times New Roman"/>
                  <w:sz w:val="16"/>
                  <w:szCs w:val="16"/>
                  <w:lang w:val="en-GB" w:eastAsia="nb-NO"/>
                </w:rPr>
                <w:t xml:space="preserve"> responsible</w:t>
              </w:r>
              <w:r>
                <w:rPr>
                  <w:rFonts w:ascii="Times New Roman" w:hAnsi="Times New Roman" w:eastAsia="Times New Roman" w:cs="Times New Roman"/>
                  <w:sz w:val="16"/>
                  <w:szCs w:val="16"/>
                  <w:lang w:val="en-GB" w:eastAsia="nb-NO"/>
                </w:rPr>
                <w:t xml:space="preserve"> party</w:t>
              </w:r>
            </w:ins>
          </w:p>
        </w:tc>
        <w:tc>
          <w:tcPr>
            <w:tcW w:w="13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4203E1" w:rsidP="004203E1" w:rsidRDefault="004203E1" w14:paraId="00AAA3BC" w14:textId="3A792049">
            <w:pPr>
              <w:spacing w:after="0" w:line="240" w:lineRule="auto"/>
              <w:textAlignment w:val="baseline"/>
              <w:rPr>
                <w:ins w:author="Carmen Garcia Montero" w:date="2025-11-03T11:51:00Z" w:id="5319"/>
                <w:rFonts w:ascii="Times New Roman" w:hAnsi="Times New Roman" w:eastAsia="Times New Roman" w:cs="Times New Roman"/>
                <w:sz w:val="16"/>
                <w:szCs w:val="16"/>
                <w:lang w:val="en-GB" w:eastAsia="nb-NO"/>
              </w:rPr>
            </w:pPr>
            <w:ins w:author="Carmen Garcia Montero" w:date="2025-11-03T12:12:00Z" w:id="5320">
              <w:r>
                <w:rPr>
                  <w:rFonts w:ascii="Times New Roman" w:hAnsi="Times New Roman" w:eastAsia="Times New Roman" w:cs="Times New Roman"/>
                  <w:sz w:val="16"/>
                  <w:szCs w:val="16"/>
                  <w:lang w:val="en-GB" w:eastAsia="nb-NO"/>
                </w:rPr>
                <w:t>Entitled parties</w:t>
              </w:r>
            </w:ins>
          </w:p>
        </w:tc>
        <w:tc>
          <w:tcPr>
            <w:tcW w:w="1225"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4203E1" w:rsidP="004203E1" w:rsidRDefault="00AD4009" w14:paraId="2D58059E" w14:textId="6EE74D3B">
            <w:pPr>
              <w:spacing w:after="0" w:line="240" w:lineRule="auto"/>
              <w:textAlignment w:val="baseline"/>
              <w:rPr>
                <w:ins w:author="Carmen Garcia Montero" w:date="2025-11-03T11:51:00Z" w:id="5321"/>
                <w:rFonts w:ascii="Times New Roman" w:hAnsi="Times New Roman" w:eastAsia="Times New Roman" w:cs="Times New Roman"/>
                <w:sz w:val="16"/>
                <w:szCs w:val="16"/>
                <w:lang w:val="en-GB" w:eastAsia="nb-NO"/>
              </w:rPr>
            </w:pPr>
            <w:ins w:author="Carmen Garcia Montero" w:date="2025-11-03T15:39:00Z" w:id="5322">
              <w:r>
                <w:rPr>
                  <w:rFonts w:ascii="Times New Roman" w:hAnsi="Times New Roman" w:eastAsia="Times New Roman" w:cs="Times New Roman"/>
                  <w:sz w:val="16"/>
                  <w:szCs w:val="16"/>
                  <w:lang w:val="en-GB" w:eastAsia="nb-NO"/>
                </w:rPr>
                <w:t>B</w:t>
              </w:r>
            </w:ins>
            <w:ins w:author="Carmen Garcia Montero" w:date="2025-11-03T15:18:00Z" w:id="5323">
              <w:r w:rsidR="00745F90">
                <w:rPr>
                  <w:rFonts w:ascii="Times New Roman" w:hAnsi="Times New Roman" w:eastAsia="Times New Roman" w:cs="Times New Roman"/>
                  <w:sz w:val="16"/>
                  <w:szCs w:val="16"/>
                  <w:lang w:val="en-GB" w:eastAsia="nb-NO"/>
                </w:rPr>
                <w:t>O</w:t>
              </w:r>
            </w:ins>
            <w:ins w:author="Carmen Garcia Montero" w:date="2025-11-03T12:12:00Z" w:id="5324">
              <w:r w:rsidRPr="0FB228BD" w:rsidR="004203E1">
                <w:rPr>
                  <w:rFonts w:ascii="Times New Roman" w:hAnsi="Times New Roman" w:eastAsia="Times New Roman" w:cs="Times New Roman"/>
                  <w:sz w:val="16"/>
                  <w:szCs w:val="16"/>
                  <w:lang w:val="en-GB" w:eastAsia="nb-NO"/>
                </w:rPr>
                <w:t xml:space="preserve"> – Product prequalification result</w:t>
              </w:r>
            </w:ins>
          </w:p>
        </w:tc>
      </w:tr>
    </w:tbl>
    <w:p w:rsidRPr="00117039" w:rsidR="00597183" w:rsidP="00597183" w:rsidRDefault="00597183" w14:paraId="3BCE153D" w14:textId="77777777">
      <w:pPr>
        <w:rPr>
          <w:ins w:author="Carmen Garcia Montero" w:date="2025-11-03T11:51:00Z" w:id="5325"/>
          <w:lang w:val="en-GB"/>
        </w:rPr>
      </w:pPr>
    </w:p>
    <w:p w:rsidRPr="00117039" w:rsidR="00597183" w:rsidP="00597183" w:rsidRDefault="00597183" w14:paraId="6C119781" w14:textId="2D38D4DB">
      <w:pPr>
        <w:keepNext/>
        <w:spacing w:line="276" w:lineRule="auto"/>
        <w:rPr>
          <w:ins w:author="Carmen Garcia Montero" w:date="2025-11-03T11:51:00Z" w:id="5326"/>
          <w:rFonts w:ascii="Times New Roman" w:hAnsi="Times New Roman" w:cs="Times New Roman"/>
          <w:lang w:val="en-GB"/>
        </w:rPr>
      </w:pPr>
      <w:ins w:author="Carmen Garcia Montero" w:date="2025-11-03T11:51:00Z" w:id="5327">
        <w:r w:rsidRPr="00EB5A57">
          <w:rPr>
            <w:rFonts w:ascii="Times New Roman" w:hAnsi="Times New Roman" w:cs="Times New Roman"/>
            <w:lang w:val="en-GB"/>
          </w:rPr>
          <w:t xml:space="preserve">Diagram </w:t>
        </w:r>
        <w:r>
          <w:rPr>
            <w:rFonts w:ascii="Times New Roman" w:hAnsi="Times New Roman" w:cs="Times New Roman"/>
            <w:lang w:val="en-GB"/>
          </w:rPr>
          <w:t>2</w:t>
        </w:r>
      </w:ins>
      <w:ins w:author="Carmen Garcia Montero" w:date="2025-11-03T12:12:00Z" w:id="5328">
        <w:r w:rsidR="004203E1">
          <w:rPr>
            <w:rFonts w:ascii="Times New Roman" w:hAnsi="Times New Roman" w:cs="Times New Roman"/>
            <w:lang w:val="en-GB"/>
          </w:rPr>
          <w:t>5</w:t>
        </w:r>
      </w:ins>
      <w:ins w:author="Carmen Garcia Montero" w:date="2025-11-03T11:51:00Z" w:id="5329">
        <w:r w:rsidRPr="00EB5A57">
          <w:rPr>
            <w:rFonts w:ascii="Times New Roman" w:hAnsi="Times New Roman" w:cs="Times New Roman"/>
            <w:lang w:val="en-GB"/>
          </w:rPr>
          <w:t xml:space="preserve"> – Procedure ‘</w:t>
        </w:r>
        <w:r w:rsidRPr="008F46DB">
          <w:rPr>
            <w:rFonts w:ascii="Times New Roman" w:hAnsi="Times New Roman" w:cs="Times New Roman"/>
            <w:lang w:val="en-GB"/>
          </w:rPr>
          <w:t xml:space="preserve">SPG or SPU </w:t>
        </w:r>
        <w:commentRangeStart w:id="5330"/>
        <w:r w:rsidRPr="008F46DB">
          <w:rPr>
            <w:rFonts w:ascii="Times New Roman" w:hAnsi="Times New Roman" w:cs="Times New Roman"/>
            <w:lang w:val="en-GB"/>
          </w:rPr>
          <w:t xml:space="preserve">product </w:t>
        </w:r>
        <w:commentRangeEnd w:id="5330"/>
        <w:r w:rsidRPr="36FE32B0">
          <w:rPr>
            <w:rStyle w:val="CommentReference"/>
            <w:rFonts w:ascii="Times New Roman" w:hAnsi="Times New Roman" w:cs="Times New Roman"/>
            <w:sz w:val="22"/>
            <w:szCs w:val="22"/>
            <w:lang w:val="en-GB"/>
          </w:rPr>
          <w:commentReference w:id="5330"/>
        </w:r>
        <w:r w:rsidRPr="36FE32B0">
          <w:rPr>
            <w:rFonts w:ascii="Times New Roman" w:hAnsi="Times New Roman" w:cs="Times New Roman"/>
            <w:lang w:val="en-GB"/>
          </w:rPr>
          <w:t>prequalification’</w:t>
        </w:r>
      </w:ins>
    </w:p>
    <w:p w:rsidRPr="00117039" w:rsidR="00597183" w:rsidP="00597183" w:rsidRDefault="00597183" w14:paraId="79EE219A" w14:textId="77777777">
      <w:pPr>
        <w:rPr>
          <w:ins w:author="Carmen Garcia Montero" w:date="2025-11-03T11:51:00Z" w:id="5331"/>
          <w:lang w:val="en-GB"/>
        </w:rPr>
      </w:pPr>
      <w:ins w:author="Carmen Garcia Montero" w:date="2025-11-03T11:51:00Z" w:id="5332">
        <w:r>
          <w:rPr>
            <w:noProof/>
          </w:rPr>
          <w:drawing>
            <wp:inline distT="0" distB="0" distL="0" distR="0" wp14:anchorId="34C7FC88" wp14:editId="772FAD64">
              <wp:extent cx="5760720" cy="7823200"/>
              <wp:effectExtent l="0" t="0" r="0" b="6350"/>
              <wp:docPr id="1524717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17753" name="Picture 1" descr="A screenshot of a computer&#10;&#10;AI-generated content may be incorrect."/>
                      <pic:cNvPicPr/>
                    </pic:nvPicPr>
                    <pic:blipFill>
                      <a:blip r:embed="rId50"/>
                      <a:stretch>
                        <a:fillRect/>
                      </a:stretch>
                    </pic:blipFill>
                    <pic:spPr>
                      <a:xfrm>
                        <a:off x="0" y="0"/>
                        <a:ext cx="5760720" cy="7823200"/>
                      </a:xfrm>
                      <a:prstGeom prst="rect">
                        <a:avLst/>
                      </a:prstGeom>
                    </pic:spPr>
                  </pic:pic>
                </a:graphicData>
              </a:graphic>
            </wp:inline>
          </w:drawing>
        </w:r>
      </w:ins>
    </w:p>
    <w:p w:rsidRPr="00117039" w:rsidR="00597183" w:rsidP="00597183" w:rsidRDefault="00597183" w14:paraId="3F8C06F5" w14:textId="77777777">
      <w:pPr>
        <w:spacing w:line="276" w:lineRule="auto"/>
        <w:rPr>
          <w:ins w:author="Carmen Garcia Montero" w:date="2025-11-03T11:51:00Z" w:id="5333"/>
          <w:rFonts w:ascii="Times New Roman" w:hAnsi="Times New Roman" w:cs="Times New Roman"/>
          <w:lang w:val="en-GB"/>
        </w:rPr>
      </w:pPr>
    </w:p>
    <w:p w:rsidRPr="00117039" w:rsidR="00597183" w:rsidP="00597183" w:rsidRDefault="00597183" w14:paraId="79F3C223" w14:textId="77777777">
      <w:pPr>
        <w:spacing w:line="276" w:lineRule="auto"/>
        <w:rPr>
          <w:ins w:author="Carmen Garcia Montero" w:date="2025-11-03T11:51:00Z" w:id="5334"/>
          <w:rFonts w:ascii="Times New Roman" w:hAnsi="Times New Roman" w:cs="Times New Roman"/>
          <w:lang w:val="en-GB"/>
        </w:rPr>
      </w:pPr>
    </w:p>
    <w:p w:rsidRPr="00117039" w:rsidR="00597183" w:rsidP="00597183" w:rsidRDefault="00597183" w14:paraId="176BB074" w14:textId="77777777">
      <w:pPr>
        <w:spacing w:line="276" w:lineRule="auto"/>
        <w:rPr>
          <w:ins w:author="Carmen Garcia Montero" w:date="2025-11-03T11:51:00Z" w:id="5335"/>
          <w:rFonts w:ascii="Times New Roman" w:hAnsi="Times New Roman" w:cs="Times New Roman"/>
          <w:lang w:val="en-GB"/>
        </w:rPr>
      </w:pPr>
      <w:commentRangeStart w:id="5336"/>
      <w:ins w:author="Carmen Garcia Montero" w:date="2025-11-03T11:51:00Z" w:id="5337">
        <w:commentRangeEnd w:id="5336"/>
        <w:r w:rsidRPr="00117039">
          <w:rPr>
            <w:rStyle w:val="CommentReference"/>
            <w:rFonts w:ascii="Times New Roman" w:hAnsi="Times New Roman" w:cs="Times New Roman"/>
            <w:sz w:val="22"/>
            <w:szCs w:val="22"/>
            <w:lang w:val="en-GB"/>
          </w:rPr>
          <w:commentReference w:id="5336"/>
        </w:r>
      </w:ins>
    </w:p>
    <w:p w:rsidRPr="00117039" w:rsidR="00597183" w:rsidP="00597183" w:rsidRDefault="00597183" w14:paraId="195D0FCF" w14:textId="77777777">
      <w:pPr>
        <w:spacing w:line="276" w:lineRule="auto"/>
        <w:rPr>
          <w:ins w:author="Carmen Garcia Montero" w:date="2025-11-03T11:51:00Z" w:id="5338"/>
          <w:rFonts w:ascii="Times New Roman" w:hAnsi="Times New Roman" w:cs="Times New Roman"/>
          <w:lang w:val="en-GB"/>
        </w:rPr>
      </w:pPr>
    </w:p>
    <w:tbl>
      <w:tblPr>
        <w:tblW w:w="9014" w:type="dxa"/>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Grid>
        <w:gridCol w:w="565"/>
        <w:gridCol w:w="1210"/>
        <w:gridCol w:w="4220"/>
        <w:gridCol w:w="1024"/>
        <w:gridCol w:w="1029"/>
        <w:gridCol w:w="966"/>
      </w:tblGrid>
      <w:tr w:rsidR="00597183" w:rsidTr="00CB5327" w14:paraId="494DDD0F" w14:textId="77777777">
        <w:trPr>
          <w:trHeight w:val="300"/>
          <w:ins w:author="Carmen Garcia Montero" w:date="2025-11-03T11:51:00Z" w:id="5339"/>
        </w:trPr>
        <w:tc>
          <w:tcPr>
            <w:tcW w:w="9014" w:type="dxa"/>
            <w:gridSpan w:val="6"/>
            <w:tcBorders>
              <w:top w:val="single" w:color="auto" w:sz="6" w:space="0"/>
              <w:left w:val="single" w:color="auto" w:sz="6" w:space="0"/>
              <w:bottom w:val="single" w:color="000000" w:themeColor="text1" w:sz="6" w:space="0"/>
              <w:right w:val="single" w:color="auto" w:sz="6" w:space="0"/>
            </w:tcBorders>
            <w:shd w:val="clear" w:color="auto" w:fill="D0CECE" w:themeFill="background2" w:themeFillShade="E6"/>
            <w:vAlign w:val="center"/>
            <w:hideMark/>
          </w:tcPr>
          <w:p w:rsidRPr="00117039" w:rsidR="00597183" w:rsidP="00CB5327" w:rsidRDefault="00597183" w14:paraId="22343E7C" w14:textId="5C4E9A1C">
            <w:pPr>
              <w:spacing w:after="0" w:line="240" w:lineRule="auto"/>
              <w:jc w:val="center"/>
              <w:textAlignment w:val="baseline"/>
              <w:rPr>
                <w:ins w:author="Carmen Garcia Montero" w:date="2025-11-03T11:51:00Z" w:id="5340"/>
                <w:rFonts w:ascii="Times New Roman" w:hAnsi="Times New Roman" w:eastAsia="Times New Roman" w:cs="Times New Roman"/>
                <w:sz w:val="16"/>
                <w:szCs w:val="16"/>
                <w:lang w:val="en-GB" w:eastAsia="nb-NO"/>
              </w:rPr>
            </w:pPr>
            <w:ins w:author="Carmen Garcia Montero" w:date="2025-11-03T11:51:00Z" w:id="5341">
              <w:r w:rsidRPr="00117039">
                <w:rPr>
                  <w:rFonts w:ascii="Times New Roman" w:hAnsi="Times New Roman" w:eastAsia="Times New Roman" w:cs="Times New Roman"/>
                  <w:b/>
                  <w:i/>
                  <w:sz w:val="16"/>
                  <w:szCs w:val="16"/>
                  <w:lang w:val="en-GB" w:eastAsia="nb-NO"/>
                </w:rPr>
                <w:t>Table III.</w:t>
              </w:r>
              <w:r w:rsidRPr="00117039">
                <w:rPr>
                  <w:rFonts w:ascii="Times New Roman" w:hAnsi="Times New Roman" w:eastAsia="Times New Roman" w:cs="Times New Roman"/>
                  <w:b/>
                  <w:i/>
                  <w:sz w:val="16"/>
                  <w:szCs w:val="16"/>
                  <w:highlight w:val="yellow"/>
                  <w:lang w:val="en-GB" w:eastAsia="nb-NO"/>
                </w:rPr>
                <w:t>2</w:t>
              </w:r>
            </w:ins>
            <w:ins w:author="Carmen Garcia Montero" w:date="2025-11-03T12:12:00Z" w:id="5342">
              <w:r w:rsidR="004203E1">
                <w:rPr>
                  <w:rFonts w:ascii="Times New Roman" w:hAnsi="Times New Roman" w:eastAsia="Times New Roman" w:cs="Times New Roman"/>
                  <w:b/>
                  <w:i/>
                  <w:sz w:val="16"/>
                  <w:szCs w:val="16"/>
                  <w:lang w:val="en-GB" w:eastAsia="nb-NO"/>
                </w:rPr>
                <w:t>6</w:t>
              </w:r>
            </w:ins>
            <w:ins w:author="Carmen Garcia Montero" w:date="2025-11-03T11:51:00Z" w:id="5343">
              <w:r w:rsidRPr="00117039">
                <w:rPr>
                  <w:rFonts w:ascii="Times New Roman" w:hAnsi="Times New Roman" w:eastAsia="Times New Roman" w:cs="Times New Roman"/>
                  <w:b/>
                  <w:i/>
                  <w:sz w:val="16"/>
                  <w:szCs w:val="16"/>
                  <w:lang w:val="en-GB" w:eastAsia="nb-NO"/>
                </w:rPr>
                <w:t xml:space="preserve"> – Procedure 2</w:t>
              </w:r>
            </w:ins>
            <w:ins w:author="Carmen Garcia Montero" w:date="2025-11-03T12:12:00Z" w:id="5344">
              <w:r w:rsidR="004203E1">
                <w:rPr>
                  <w:rFonts w:ascii="Times New Roman" w:hAnsi="Times New Roman" w:eastAsia="Times New Roman" w:cs="Times New Roman"/>
                  <w:b/>
                  <w:i/>
                  <w:sz w:val="16"/>
                  <w:szCs w:val="16"/>
                  <w:lang w:val="en-GB" w:eastAsia="nb-NO"/>
                </w:rPr>
                <w:t>6</w:t>
              </w:r>
            </w:ins>
          </w:p>
        </w:tc>
      </w:tr>
      <w:tr w:rsidRPr="00FE7956" w:rsidR="00597183" w:rsidTr="00CB5327" w14:paraId="0E51BB8F" w14:textId="77777777">
        <w:trPr>
          <w:trHeight w:val="300"/>
          <w:ins w:author="Carmen Garcia Montero" w:date="2025-11-03T11:51:00Z" w:id="5345"/>
        </w:trPr>
        <w:tc>
          <w:tcPr>
            <w:tcW w:w="1775" w:type="dxa"/>
            <w:gridSpan w:val="2"/>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4B266343" w14:textId="77777777">
            <w:pPr>
              <w:spacing w:after="0" w:line="240" w:lineRule="auto"/>
              <w:rPr>
                <w:ins w:author="Carmen Garcia Montero" w:date="2025-11-03T11:51:00Z" w:id="5346"/>
                <w:rFonts w:ascii="Times New Roman" w:hAnsi="Times New Roman" w:eastAsia="Times New Roman" w:cs="Times New Roman"/>
                <w:b/>
                <w:i/>
                <w:sz w:val="16"/>
                <w:szCs w:val="16"/>
                <w:lang w:val="en-GB" w:eastAsia="nb-NO"/>
              </w:rPr>
            </w:pPr>
            <w:ins w:author="Carmen Garcia Montero" w:date="2025-11-03T11:51:00Z" w:id="5347">
              <w:r w:rsidRPr="00117039">
                <w:rPr>
                  <w:rFonts w:ascii="Times New Roman" w:hAnsi="Times New Roman" w:eastAsia="Times New Roman" w:cs="Times New Roman"/>
                  <w:b/>
                  <w:i/>
                  <w:sz w:val="16"/>
                  <w:szCs w:val="16"/>
                  <w:lang w:val="en-GB" w:eastAsia="nb-NO"/>
                </w:rPr>
                <w:t>Procedure name </w:t>
              </w:r>
            </w:ins>
          </w:p>
        </w:tc>
        <w:tc>
          <w:tcPr>
            <w:tcW w:w="7239" w:type="dxa"/>
            <w:gridSpan w:val="4"/>
            <w:tcBorders>
              <w:top w:val="single" w:color="000000" w:themeColor="text1" w:sz="6" w:space="0"/>
              <w:left w:val="single" w:color="000000" w:themeColor="text1" w:sz="6" w:space="0"/>
              <w:bottom w:val="single" w:color="000000" w:themeColor="text1" w:sz="6" w:space="0"/>
              <w:right w:val="single" w:color="auto" w:sz="6" w:space="0"/>
            </w:tcBorders>
            <w:vAlign w:val="center"/>
            <w:hideMark/>
          </w:tcPr>
          <w:p w:rsidRPr="00117039" w:rsidR="00597183" w:rsidP="00CB5327" w:rsidRDefault="00597183" w14:paraId="1ABAE0E0" w14:textId="77777777">
            <w:pPr>
              <w:keepNext/>
              <w:spacing w:after="0" w:line="240" w:lineRule="auto"/>
              <w:rPr>
                <w:ins w:author="Carmen Garcia Montero" w:date="2025-11-03T11:51:00Z" w:id="5348"/>
                <w:rFonts w:ascii="Times New Roman" w:hAnsi="Times New Roman" w:eastAsia="Times New Roman" w:cs="Times New Roman"/>
                <w:i/>
                <w:sz w:val="16"/>
                <w:szCs w:val="16"/>
                <w:lang w:val="en-GB" w:eastAsia="nb-NO"/>
              </w:rPr>
            </w:pPr>
            <w:ins w:author="Carmen Garcia Montero" w:date="2025-11-03T11:51:00Z" w:id="5349">
              <w:r w:rsidRPr="00117039">
                <w:rPr>
                  <w:rFonts w:ascii="Times New Roman" w:hAnsi="Times New Roman" w:eastAsia="Times New Roman" w:cs="Times New Roman"/>
                  <w:i/>
                  <w:sz w:val="16"/>
                  <w:szCs w:val="16"/>
                  <w:lang w:val="en-GB" w:eastAsia="nb-NO"/>
                </w:rPr>
                <w:t xml:space="preserve">Table </w:t>
              </w:r>
              <w:r w:rsidRPr="00117039">
                <w:rPr>
                  <w:rFonts w:ascii="Times New Roman" w:hAnsi="Times New Roman" w:eastAsia="Times New Roman" w:cs="Times New Roman"/>
                  <w:i/>
                  <w:sz w:val="16"/>
                  <w:szCs w:val="16"/>
                  <w:lang w:val="en-GB" w:eastAsia="nb-NO"/>
                </w:rPr>
                <w:fldChar w:fldCharType="begin"/>
              </w:r>
              <w:r w:rsidRPr="00117039">
                <w:rPr>
                  <w:rFonts w:ascii="Times New Roman" w:hAnsi="Times New Roman" w:eastAsia="Times New Roman" w:cs="Times New Roman"/>
                  <w:i/>
                  <w:sz w:val="16"/>
                  <w:szCs w:val="16"/>
                  <w:lang w:val="en-GB" w:eastAsia="nb-NO"/>
                </w:rPr>
                <w:instrText xml:space="preserve"> SEQ Table \* ARABIC </w:instrText>
              </w:r>
              <w:r w:rsidRPr="00117039">
                <w:rPr>
                  <w:rFonts w:ascii="Times New Roman" w:hAnsi="Times New Roman" w:eastAsia="Times New Roman" w:cs="Times New Roman"/>
                  <w:i/>
                  <w:sz w:val="16"/>
                  <w:szCs w:val="16"/>
                  <w:lang w:val="en-GB" w:eastAsia="nb-NO"/>
                </w:rPr>
                <w:fldChar w:fldCharType="separate"/>
              </w:r>
              <w:r w:rsidRPr="00117039">
                <w:rPr>
                  <w:rFonts w:ascii="Times New Roman" w:hAnsi="Times New Roman" w:eastAsia="Times New Roman" w:cs="Times New Roman"/>
                  <w:i/>
                  <w:sz w:val="16"/>
                  <w:szCs w:val="16"/>
                  <w:lang w:val="en-GB" w:eastAsia="nb-NO"/>
                </w:rPr>
                <w:fldChar w:fldCharType="end"/>
              </w:r>
              <w:r w:rsidRPr="00117039">
                <w:rPr>
                  <w:rFonts w:ascii="Times New Roman" w:hAnsi="Times New Roman" w:eastAsia="Times New Roman" w:cs="Times New Roman"/>
                  <w:i/>
                  <w:sz w:val="16"/>
                  <w:szCs w:val="16"/>
                  <w:lang w:val="en-GB" w:eastAsia="nb-NO"/>
                </w:rPr>
                <w:t xml:space="preserve"> SPG or SPU product verification </w:t>
              </w:r>
            </w:ins>
          </w:p>
        </w:tc>
      </w:tr>
      <w:tr w:rsidR="00597183" w:rsidTr="00CB5327" w14:paraId="671284DC" w14:textId="77777777">
        <w:trPr>
          <w:trHeight w:val="300"/>
          <w:ins w:author="Carmen Garcia Montero" w:date="2025-11-03T11:51:00Z" w:id="5350"/>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709509AE" w14:textId="77777777">
            <w:pPr>
              <w:spacing w:after="0" w:line="240" w:lineRule="auto"/>
              <w:jc w:val="center"/>
              <w:rPr>
                <w:ins w:author="Carmen Garcia Montero" w:date="2025-11-03T11:51:00Z" w:id="5351"/>
                <w:rFonts w:ascii="Times New Roman" w:hAnsi="Times New Roman" w:eastAsia="Times New Roman" w:cs="Times New Roman"/>
                <w:b/>
                <w:sz w:val="16"/>
                <w:szCs w:val="16"/>
                <w:lang w:val="en-GB" w:eastAsia="nb-NO"/>
              </w:rPr>
            </w:pPr>
            <w:ins w:author="Carmen Garcia Montero" w:date="2025-11-03T11:51:00Z" w:id="5352">
              <w:r w:rsidRPr="00117039">
                <w:rPr>
                  <w:rFonts w:ascii="Times New Roman" w:hAnsi="Times New Roman" w:eastAsia="Times New Roman" w:cs="Times New Roman"/>
                  <w:b/>
                  <w:sz w:val="16"/>
                  <w:szCs w:val="16"/>
                  <w:lang w:val="en-GB" w:eastAsia="nb-NO"/>
                </w:rPr>
                <w:t>Step No.</w:t>
              </w:r>
            </w:ins>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20A142E9" w14:textId="77777777">
            <w:pPr>
              <w:spacing w:after="0" w:line="240" w:lineRule="auto"/>
              <w:jc w:val="center"/>
              <w:rPr>
                <w:ins w:author="Carmen Garcia Montero" w:date="2025-11-03T11:51:00Z" w:id="5353"/>
                <w:rFonts w:ascii="Times New Roman" w:hAnsi="Times New Roman" w:eastAsia="Times New Roman" w:cs="Times New Roman"/>
                <w:b/>
                <w:sz w:val="16"/>
                <w:szCs w:val="16"/>
                <w:lang w:val="en-GB" w:eastAsia="nb-NO"/>
              </w:rPr>
            </w:pPr>
            <w:ins w:author="Carmen Garcia Montero" w:date="2025-11-03T11:51:00Z" w:id="5354">
              <w:r w:rsidRPr="00117039">
                <w:rPr>
                  <w:rFonts w:ascii="Times New Roman" w:hAnsi="Times New Roman" w:eastAsia="Times New Roman" w:cs="Times New Roman"/>
                  <w:b/>
                  <w:sz w:val="16"/>
                  <w:szCs w:val="16"/>
                  <w:lang w:val="en-GB" w:eastAsia="nb-NO"/>
                </w:rPr>
                <w:t>Step</w:t>
              </w:r>
            </w:ins>
          </w:p>
        </w:tc>
        <w:tc>
          <w:tcPr>
            <w:tcW w:w="42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6590B14B" w14:textId="77777777">
            <w:pPr>
              <w:spacing w:after="0" w:line="240" w:lineRule="auto"/>
              <w:jc w:val="center"/>
              <w:rPr>
                <w:ins w:author="Carmen Garcia Montero" w:date="2025-11-03T11:51:00Z" w:id="5355"/>
                <w:rFonts w:ascii="Times New Roman" w:hAnsi="Times New Roman" w:eastAsia="Times New Roman" w:cs="Times New Roman"/>
                <w:b/>
                <w:sz w:val="16"/>
                <w:szCs w:val="16"/>
                <w:lang w:val="en-GB" w:eastAsia="nb-NO"/>
              </w:rPr>
            </w:pPr>
            <w:ins w:author="Carmen Garcia Montero" w:date="2025-11-03T11:51:00Z" w:id="5356">
              <w:r w:rsidRPr="00117039">
                <w:rPr>
                  <w:rFonts w:ascii="Times New Roman" w:hAnsi="Times New Roman" w:eastAsia="Times New Roman" w:cs="Times New Roman"/>
                  <w:b/>
                  <w:sz w:val="16"/>
                  <w:szCs w:val="16"/>
                  <w:lang w:val="en-GB" w:eastAsia="nb-NO"/>
                </w:rPr>
                <w:t>Step description</w:t>
              </w:r>
            </w:ins>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7AEE837A" w14:textId="77777777">
            <w:pPr>
              <w:spacing w:after="0" w:line="240" w:lineRule="auto"/>
              <w:jc w:val="center"/>
              <w:rPr>
                <w:ins w:author="Carmen Garcia Montero" w:date="2025-11-03T11:51:00Z" w:id="5357"/>
                <w:rFonts w:ascii="Times New Roman" w:hAnsi="Times New Roman" w:eastAsia="Times New Roman" w:cs="Times New Roman"/>
                <w:b/>
                <w:sz w:val="16"/>
                <w:szCs w:val="16"/>
                <w:lang w:val="en-GB" w:eastAsia="nb-NO"/>
              </w:rPr>
            </w:pPr>
            <w:ins w:author="Carmen Garcia Montero" w:date="2025-11-03T11:51:00Z" w:id="5358">
              <w:r w:rsidRPr="00117039">
                <w:rPr>
                  <w:rFonts w:ascii="Times New Roman" w:hAnsi="Times New Roman" w:eastAsia="Times New Roman" w:cs="Times New Roman"/>
                  <w:b/>
                  <w:sz w:val="16"/>
                  <w:szCs w:val="16"/>
                  <w:lang w:val="en-GB" w:eastAsia="nb-NO"/>
                </w:rPr>
                <w:t>Information producer (actor)</w:t>
              </w:r>
            </w:ins>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vAlign w:val="center"/>
            <w:hideMark/>
          </w:tcPr>
          <w:p w:rsidRPr="00117039" w:rsidR="00597183" w:rsidP="00CB5327" w:rsidRDefault="00597183" w14:paraId="2B36DB7A" w14:textId="77777777">
            <w:pPr>
              <w:spacing w:after="0" w:line="240" w:lineRule="auto"/>
              <w:jc w:val="center"/>
              <w:rPr>
                <w:ins w:author="Carmen Garcia Montero" w:date="2025-11-03T11:51:00Z" w:id="5359"/>
                <w:rFonts w:ascii="Times New Roman" w:hAnsi="Times New Roman" w:eastAsia="Times New Roman" w:cs="Times New Roman"/>
                <w:b/>
                <w:sz w:val="16"/>
                <w:szCs w:val="16"/>
                <w:lang w:val="en-GB" w:eastAsia="nb-NO"/>
              </w:rPr>
            </w:pPr>
            <w:ins w:author="Carmen Garcia Montero" w:date="2025-11-03T11:51:00Z" w:id="5360">
              <w:r w:rsidRPr="00117039">
                <w:rPr>
                  <w:rFonts w:ascii="Times New Roman" w:hAnsi="Times New Roman" w:eastAsia="Times New Roman" w:cs="Times New Roman"/>
                  <w:b/>
                  <w:sz w:val="16"/>
                  <w:szCs w:val="16"/>
                  <w:lang w:val="en-GB" w:eastAsia="nb-NO"/>
                </w:rPr>
                <w:t>Information receiver (actor)</w:t>
              </w:r>
            </w:ins>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shd w:val="clear" w:color="auto" w:fill="D0CECE" w:themeFill="background2" w:themeFillShade="E6"/>
            <w:vAlign w:val="center"/>
            <w:hideMark/>
          </w:tcPr>
          <w:p w:rsidRPr="00117039" w:rsidR="00597183" w:rsidP="00CB5327" w:rsidRDefault="00597183" w14:paraId="728EB068" w14:textId="77777777">
            <w:pPr>
              <w:spacing w:after="0" w:line="240" w:lineRule="auto"/>
              <w:jc w:val="center"/>
              <w:rPr>
                <w:ins w:author="Carmen Garcia Montero" w:date="2025-11-03T11:51:00Z" w:id="5361"/>
                <w:rFonts w:ascii="Times New Roman" w:hAnsi="Times New Roman" w:eastAsia="Times New Roman" w:cs="Times New Roman"/>
                <w:b/>
                <w:sz w:val="16"/>
                <w:szCs w:val="16"/>
                <w:lang w:val="en-GB" w:eastAsia="nb-NO"/>
              </w:rPr>
            </w:pPr>
            <w:ins w:author="Carmen Garcia Montero" w:date="2025-11-03T11:51:00Z" w:id="5362">
              <w:r w:rsidRPr="00117039">
                <w:rPr>
                  <w:rFonts w:ascii="Times New Roman" w:hAnsi="Times New Roman" w:eastAsia="Times New Roman" w:cs="Times New Roman"/>
                  <w:b/>
                  <w:sz w:val="16"/>
                  <w:szCs w:val="16"/>
                  <w:lang w:val="en-GB" w:eastAsia="nb-NO"/>
                </w:rPr>
                <w:t>Information exchanged (IDs)</w:t>
              </w:r>
            </w:ins>
          </w:p>
        </w:tc>
      </w:tr>
      <w:tr w:rsidRPr="00FE7956" w:rsidR="00597183" w:rsidTr="00CB5327" w14:paraId="5CE7D9E3" w14:textId="77777777">
        <w:trPr>
          <w:trHeight w:val="300"/>
          <w:ins w:author="Carmen Garcia Montero" w:date="2025-11-03T11:51:00Z" w:id="5363"/>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0CE83105" w14:textId="761CC88B">
            <w:pPr>
              <w:spacing w:after="0" w:line="240" w:lineRule="auto"/>
              <w:textAlignment w:val="baseline"/>
              <w:rPr>
                <w:ins w:author="Carmen Garcia Montero" w:date="2025-11-03T11:51:00Z" w:id="5364"/>
                <w:rFonts w:ascii="Times New Roman" w:hAnsi="Times New Roman" w:eastAsia="Times New Roman" w:cs="Times New Roman"/>
                <w:sz w:val="16"/>
                <w:szCs w:val="16"/>
                <w:lang w:val="en-GB" w:eastAsia="nb-NO"/>
              </w:rPr>
            </w:pPr>
            <w:ins w:author="Carmen Garcia Montero" w:date="2025-11-03T11:51:00Z" w:id="5365">
              <w:r w:rsidRPr="36FE32B0">
                <w:rPr>
                  <w:rFonts w:ascii="Times New Roman" w:hAnsi="Times New Roman" w:eastAsia="Times New Roman" w:cs="Times New Roman"/>
                  <w:sz w:val="16"/>
                  <w:szCs w:val="16"/>
                  <w:lang w:val="en-GB" w:eastAsia="nb-NO"/>
                </w:rPr>
                <w:t>2</w:t>
              </w:r>
            </w:ins>
            <w:ins w:author="Carmen Garcia Montero" w:date="2025-11-03T12:12:00Z" w:id="5366">
              <w:r w:rsidR="004203E1">
                <w:rPr>
                  <w:rFonts w:ascii="Times New Roman" w:hAnsi="Times New Roman" w:eastAsia="Times New Roman" w:cs="Times New Roman"/>
                  <w:sz w:val="16"/>
                  <w:szCs w:val="16"/>
                  <w:lang w:val="en-GB" w:eastAsia="nb-NO"/>
                </w:rPr>
                <w:t>6</w:t>
              </w:r>
            </w:ins>
            <w:ins w:author="Carmen Garcia Montero" w:date="2025-11-03T11:51:00Z" w:id="5367">
              <w:r w:rsidRPr="36FE32B0">
                <w:rPr>
                  <w:rFonts w:ascii="Times New Roman" w:hAnsi="Times New Roman" w:eastAsia="Times New Roman" w:cs="Times New Roman"/>
                  <w:sz w:val="16"/>
                  <w:szCs w:val="16"/>
                  <w:lang w:val="en-GB" w:eastAsia="nb-NO"/>
                </w:rPr>
                <w:t>.1</w:t>
              </w:r>
            </w:ins>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ED7321B" w:rsidR="00597183" w:rsidP="00CB5327" w:rsidRDefault="00597183" w14:paraId="42AD458A" w14:textId="77777777">
            <w:pPr>
              <w:spacing w:after="0" w:line="240" w:lineRule="auto"/>
              <w:textAlignment w:val="baseline"/>
              <w:rPr>
                <w:ins w:author="Carmen Garcia Montero" w:date="2025-11-03T11:51:00Z" w:id="5368"/>
                <w:rFonts w:ascii="Times New Roman" w:hAnsi="Times New Roman" w:eastAsia="Times New Roman" w:cs="Times New Roman"/>
                <w:sz w:val="16"/>
                <w:szCs w:val="16"/>
                <w:lang w:val="en-GB" w:eastAsia="nb-NO"/>
              </w:rPr>
            </w:pPr>
            <w:ins w:author="Carmen Garcia Montero" w:date="2025-11-03T11:51:00Z" w:id="5369">
              <w:r w:rsidRPr="36FE32B0">
                <w:rPr>
                  <w:rFonts w:ascii="Times New Roman" w:hAnsi="Times New Roman" w:eastAsia="Times New Roman" w:cs="Times New Roman"/>
                  <w:sz w:val="16"/>
                  <w:szCs w:val="16"/>
                  <w:lang w:val="en-GB" w:eastAsia="nb-NO"/>
                </w:rPr>
                <w:t>[Conditional] Notify information about the start of the product verification</w:t>
              </w:r>
            </w:ins>
          </w:p>
        </w:tc>
        <w:tc>
          <w:tcPr>
            <w:tcW w:w="42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B5A57" w:rsidR="00597183" w:rsidP="00CB5327" w:rsidRDefault="00597183" w14:paraId="0C5185DE" w14:textId="77777777">
            <w:pPr>
              <w:spacing w:after="0" w:line="240" w:lineRule="auto"/>
              <w:textAlignment w:val="baseline"/>
              <w:rPr>
                <w:ins w:author="Carmen Garcia Montero" w:date="2025-11-03T11:51:00Z" w:id="5370"/>
                <w:rFonts w:ascii="Times New Roman" w:hAnsi="Times New Roman" w:eastAsia="Times New Roman" w:cs="Times New Roman"/>
                <w:sz w:val="16"/>
                <w:szCs w:val="16"/>
                <w:lang w:val="en-GB" w:eastAsia="nb-NO"/>
              </w:rPr>
            </w:pPr>
            <w:ins w:author="Carmen Garcia Montero" w:date="2025-11-03T11:51:00Z" w:id="5371">
              <w:r w:rsidRPr="36FE32B0">
                <w:rPr>
                  <w:rFonts w:ascii="Times New Roman" w:hAnsi="Times New Roman" w:eastAsia="Times New Roman" w:cs="Times New Roman"/>
                  <w:sz w:val="16"/>
                  <w:szCs w:val="16"/>
                  <w:lang w:val="en-GB" w:eastAsia="nb-NO"/>
                </w:rPr>
                <w:t>[Conditional] The service provider is informed by the product verification responsible party that a product verification according to national terms and conditions has been started.</w:t>
              </w:r>
            </w:ins>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2E895B1C" w14:textId="77777777">
            <w:pPr>
              <w:spacing w:after="0" w:line="240" w:lineRule="auto"/>
              <w:textAlignment w:val="baseline"/>
              <w:rPr>
                <w:ins w:author="Carmen Garcia Montero" w:date="2025-11-03T11:51:00Z" w:id="5372"/>
                <w:rFonts w:ascii="Times New Roman" w:hAnsi="Times New Roman" w:eastAsia="Times New Roman" w:cs="Times New Roman"/>
                <w:sz w:val="16"/>
                <w:szCs w:val="16"/>
                <w:lang w:val="en-GB" w:eastAsia="nb-NO"/>
              </w:rPr>
            </w:pPr>
            <w:commentRangeStart w:id="5373"/>
            <w:commentRangeStart w:id="5374"/>
            <w:commentRangeStart w:id="5375"/>
            <w:commentRangeStart w:id="5376"/>
            <w:ins w:author="Carmen Garcia Montero" w:date="2025-11-03T11:51:00Z" w:id="5377">
              <w:r w:rsidRPr="36FE32B0">
                <w:rPr>
                  <w:rFonts w:ascii="Times New Roman" w:hAnsi="Times New Roman" w:eastAsia="Times New Roman" w:cs="Times New Roman"/>
                  <w:sz w:val="16"/>
                  <w:szCs w:val="16"/>
                  <w:lang w:val="en-GB" w:eastAsia="nb-NO"/>
                </w:rPr>
                <w:t>Product verification responsible</w:t>
              </w:r>
              <w:commentRangeEnd w:id="5373"/>
              <w:r w:rsidRPr="36FE32B0">
                <w:rPr>
                  <w:rStyle w:val="CommentReference"/>
                  <w:rFonts w:ascii="Times New Roman" w:hAnsi="Times New Roman" w:eastAsia="Times New Roman" w:cs="Times New Roman"/>
                  <w:lang w:val="en-GB" w:eastAsia="nb-NO"/>
                </w:rPr>
                <w:commentReference w:id="5373"/>
              </w:r>
              <w:commentRangeEnd w:id="5374"/>
              <w:r w:rsidRPr="36FE32B0">
                <w:rPr>
                  <w:rStyle w:val="CommentReference"/>
                  <w:rFonts w:ascii="Times New Roman" w:hAnsi="Times New Roman" w:eastAsia="Times New Roman" w:cs="Times New Roman"/>
                  <w:lang w:val="en-GB" w:eastAsia="nb-NO"/>
                </w:rPr>
                <w:commentReference w:id="5374"/>
              </w:r>
              <w:commentRangeEnd w:id="5375"/>
              <w:r w:rsidRPr="36FE32B0">
                <w:rPr>
                  <w:rStyle w:val="CommentReference"/>
                  <w:rFonts w:ascii="Times New Roman" w:hAnsi="Times New Roman" w:eastAsia="Times New Roman" w:cs="Times New Roman"/>
                  <w:lang w:val="en-GB" w:eastAsia="nb-NO"/>
                </w:rPr>
                <w:commentReference w:id="5375"/>
              </w:r>
              <w:commentRangeEnd w:id="5376"/>
              <w:r w:rsidRPr="36FE32B0">
                <w:rPr>
                  <w:rStyle w:val="CommentReference"/>
                  <w:rFonts w:ascii="Times New Roman" w:hAnsi="Times New Roman" w:eastAsia="Times New Roman" w:cs="Times New Roman"/>
                  <w:lang w:val="en-GB" w:eastAsia="nb-NO"/>
                </w:rPr>
                <w:commentReference w:id="5376"/>
              </w:r>
              <w:r w:rsidRPr="36FE32B0">
                <w:rPr>
                  <w:rFonts w:ascii="Times New Roman" w:hAnsi="Times New Roman" w:eastAsia="Times New Roman" w:cs="Times New Roman"/>
                  <w:sz w:val="16"/>
                  <w:szCs w:val="16"/>
                  <w:lang w:val="en-GB" w:eastAsia="nb-NO"/>
                </w:rPr>
                <w:t xml:space="preserve"> party </w:t>
              </w:r>
            </w:ins>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66790342" w14:textId="77777777">
            <w:pPr>
              <w:spacing w:after="0" w:line="240" w:lineRule="auto"/>
              <w:textAlignment w:val="baseline"/>
              <w:rPr>
                <w:ins w:author="Carmen Garcia Montero" w:date="2025-11-03T11:51:00Z" w:id="5378"/>
                <w:rFonts w:ascii="Times New Roman" w:hAnsi="Times New Roman" w:cs="Times New Roman"/>
                <w:sz w:val="16"/>
                <w:szCs w:val="16"/>
                <w:lang w:val="en-GB"/>
              </w:rPr>
            </w:pPr>
            <w:ins w:author="Carmen Garcia Montero" w:date="2025-11-03T11:51:00Z" w:id="5379">
              <w:r w:rsidRPr="36FE32B0">
                <w:rPr>
                  <w:rFonts w:ascii="Times New Roman" w:hAnsi="Times New Roman" w:eastAsia="Times New Roman" w:cs="Times New Roman"/>
                  <w:sz w:val="16"/>
                  <w:szCs w:val="16"/>
                  <w:lang w:val="en-GB" w:eastAsia="nb-NO"/>
                </w:rPr>
                <w:t>Service provider</w:t>
              </w:r>
            </w:ins>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tcPr>
          <w:p w:rsidR="00597183" w:rsidP="00CB5327" w:rsidRDefault="00743EED" w14:paraId="4B7EDCC2" w14:textId="4C98056F">
            <w:pPr>
              <w:widowControl w:val="0"/>
              <w:spacing w:after="0" w:line="276" w:lineRule="auto"/>
              <w:jc w:val="both"/>
              <w:textAlignment w:val="baseline"/>
              <w:rPr>
                <w:ins w:author="Carmen Garcia Montero" w:date="2025-11-03T11:51:00Z" w:id="5380"/>
                <w:rFonts w:ascii="Times New Roman" w:hAnsi="Times New Roman" w:cs="Times New Roman"/>
                <w:sz w:val="16"/>
                <w:szCs w:val="16"/>
                <w:lang w:val="en-GB"/>
              </w:rPr>
            </w:pPr>
            <w:ins w:author="Carmen Garcia Montero" w:date="2025-11-03T15:39:00Z" w:id="5381">
              <w:r>
                <w:rPr>
                  <w:rFonts w:ascii="Times New Roman" w:hAnsi="Times New Roman" w:eastAsia="Times New Roman" w:cs="Times New Roman"/>
                  <w:sz w:val="16"/>
                  <w:szCs w:val="16"/>
                  <w:lang w:val="en-GB" w:eastAsia="nb-NO"/>
                </w:rPr>
                <w:t>B</w:t>
              </w:r>
            </w:ins>
            <w:ins w:author="Carmen Garcia Montero" w:date="2025-11-03T15:18:00Z" w:id="5382">
              <w:r w:rsidR="001E70FF">
                <w:rPr>
                  <w:rFonts w:ascii="Times New Roman" w:hAnsi="Times New Roman" w:eastAsia="Times New Roman" w:cs="Times New Roman"/>
                  <w:sz w:val="16"/>
                  <w:szCs w:val="16"/>
                  <w:lang w:val="en-GB" w:eastAsia="nb-NO"/>
                </w:rPr>
                <w:t>P</w:t>
              </w:r>
            </w:ins>
            <w:ins w:author="Carmen Garcia Montero" w:date="2025-11-03T11:51:00Z" w:id="5383">
              <w:r w:rsidRPr="36FE32B0" w:rsidR="00597183">
                <w:rPr>
                  <w:rFonts w:ascii="Times New Roman" w:hAnsi="Times New Roman" w:eastAsia="Times New Roman" w:cs="Times New Roman"/>
                  <w:sz w:val="16"/>
                  <w:szCs w:val="16"/>
                  <w:lang w:val="en-GB" w:eastAsia="nb-NO"/>
                </w:rPr>
                <w:t xml:space="preserve"> – Information about the start of a product verification</w:t>
              </w:r>
            </w:ins>
          </w:p>
        </w:tc>
      </w:tr>
      <w:tr w:rsidRPr="00FE7956" w:rsidR="00597183" w:rsidTr="00CB5327" w14:paraId="51CB6AA3" w14:textId="77777777">
        <w:trPr>
          <w:trHeight w:val="300"/>
          <w:ins w:author="Carmen Garcia Montero" w:date="2025-11-03T11:51:00Z" w:id="5384"/>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hideMark/>
          </w:tcPr>
          <w:p w:rsidRPr="00117039" w:rsidR="00597183" w:rsidP="00CB5327" w:rsidRDefault="00597183" w14:paraId="459ECA62" w14:textId="522DC72F">
            <w:pPr>
              <w:spacing w:after="0" w:line="240" w:lineRule="auto"/>
              <w:textAlignment w:val="baseline"/>
              <w:rPr>
                <w:ins w:author="Carmen Garcia Montero" w:date="2025-11-03T11:51:00Z" w:id="5385"/>
                <w:rFonts w:ascii="Times New Roman" w:hAnsi="Times New Roman" w:eastAsia="Times New Roman" w:cs="Times New Roman"/>
                <w:sz w:val="16"/>
                <w:szCs w:val="16"/>
                <w:lang w:val="en-GB" w:eastAsia="nb-NO"/>
              </w:rPr>
            </w:pPr>
            <w:ins w:author="Carmen Garcia Montero" w:date="2025-11-03T11:51:00Z" w:id="5386">
              <w:r w:rsidRPr="00117039">
                <w:rPr>
                  <w:rFonts w:ascii="Times New Roman" w:hAnsi="Times New Roman" w:eastAsia="Times New Roman" w:cs="Times New Roman"/>
                  <w:sz w:val="16"/>
                  <w:szCs w:val="16"/>
                  <w:lang w:val="en-GB" w:eastAsia="nb-NO"/>
                </w:rPr>
                <w:t>2</w:t>
              </w:r>
            </w:ins>
            <w:ins w:author="Carmen Garcia Montero" w:date="2025-11-03T12:12:00Z" w:id="5387">
              <w:r w:rsidR="004203E1">
                <w:rPr>
                  <w:rFonts w:ascii="Times New Roman" w:hAnsi="Times New Roman" w:eastAsia="Times New Roman" w:cs="Times New Roman"/>
                  <w:sz w:val="16"/>
                  <w:szCs w:val="16"/>
                  <w:lang w:val="en-GB" w:eastAsia="nb-NO"/>
                </w:rPr>
                <w:t>6</w:t>
              </w:r>
            </w:ins>
            <w:ins w:author="Carmen Garcia Montero" w:date="2025-11-03T11:51:00Z" w:id="5388">
              <w:r w:rsidRPr="00117039">
                <w:rPr>
                  <w:rFonts w:ascii="Times New Roman" w:hAnsi="Times New Roman" w:eastAsia="Times New Roman" w:cs="Times New Roman"/>
                  <w:sz w:val="16"/>
                  <w:szCs w:val="16"/>
                  <w:lang w:val="en-GB" w:eastAsia="nb-NO"/>
                </w:rPr>
                <w:t>.2a</w:t>
              </w:r>
            </w:ins>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597183" w:rsidP="00CB5327" w:rsidRDefault="00597183" w14:paraId="77C6E12C" w14:textId="77777777">
            <w:pPr>
              <w:spacing w:after="0" w:line="240" w:lineRule="auto"/>
              <w:textAlignment w:val="baseline"/>
              <w:rPr>
                <w:ins w:author="Carmen Garcia Montero" w:date="2025-11-03T11:51:00Z" w:id="5389"/>
                <w:rFonts w:ascii="Times New Roman" w:hAnsi="Times New Roman" w:eastAsia="Times New Roman" w:cs="Times New Roman"/>
                <w:sz w:val="16"/>
                <w:szCs w:val="16"/>
                <w:lang w:val="en-GB" w:eastAsia="nb-NO"/>
              </w:rPr>
            </w:pPr>
            <w:ins w:author="Carmen Garcia Montero" w:date="2025-11-03T11:51:00Z" w:id="5390">
              <w:r w:rsidRPr="0ED7321B">
                <w:rPr>
                  <w:rFonts w:ascii="Times New Roman" w:hAnsi="Times New Roman" w:eastAsia="Times New Roman" w:cs="Times New Roman"/>
                  <w:sz w:val="16"/>
                  <w:szCs w:val="16"/>
                  <w:lang w:val="en-GB" w:eastAsia="nb-NO"/>
                </w:rPr>
                <w:t>[Conditional] Request (aggregated) metered data for product verification</w:t>
              </w:r>
            </w:ins>
          </w:p>
        </w:tc>
        <w:tc>
          <w:tcPr>
            <w:tcW w:w="4220"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EB5A57" w:rsidR="00597183" w:rsidP="00CB5327" w:rsidRDefault="00597183" w14:paraId="23B95171" w14:textId="77777777">
            <w:pPr>
              <w:spacing w:after="0" w:line="240" w:lineRule="auto"/>
              <w:textAlignment w:val="baseline"/>
              <w:rPr>
                <w:ins w:author="Carmen Garcia Montero" w:date="2025-11-03T11:51:00Z" w:id="5391"/>
                <w:rFonts w:ascii="Times New Roman" w:hAnsi="Times New Roman" w:eastAsia="Times New Roman" w:cs="Times New Roman"/>
                <w:sz w:val="16"/>
                <w:szCs w:val="16"/>
                <w:lang w:val="en-GB" w:eastAsia="nb-NO"/>
              </w:rPr>
            </w:pPr>
            <w:ins w:author="Carmen Garcia Montero" w:date="2025-11-03T11:51:00Z" w:id="5392">
              <w:r w:rsidRPr="00EB5A57">
                <w:rPr>
                  <w:rFonts w:ascii="Times New Roman" w:hAnsi="Times New Roman" w:eastAsia="Times New Roman" w:cs="Times New Roman"/>
                  <w:sz w:val="16"/>
                  <w:szCs w:val="16"/>
                  <w:lang w:val="en-GB" w:eastAsia="nb-NO"/>
                </w:rPr>
                <w:t xml:space="preserve">[Conditional] The product verification responsible </w:t>
              </w:r>
              <w:r w:rsidRPr="36FE32B0">
                <w:rPr>
                  <w:rFonts w:ascii="Times New Roman" w:hAnsi="Times New Roman" w:eastAsia="Times New Roman" w:cs="Times New Roman"/>
                  <w:sz w:val="16"/>
                  <w:szCs w:val="16"/>
                  <w:lang w:val="en-GB" w:eastAsia="nb-NO"/>
                </w:rPr>
                <w:t xml:space="preserve">party </w:t>
              </w:r>
              <w:r w:rsidRPr="00EB5A57">
                <w:rPr>
                  <w:rFonts w:ascii="Times New Roman" w:hAnsi="Times New Roman" w:eastAsia="Times New Roman" w:cs="Times New Roman"/>
                  <w:sz w:val="16"/>
                  <w:szCs w:val="16"/>
                  <w:lang w:val="en-GB" w:eastAsia="nb-NO"/>
                </w:rPr>
                <w:t xml:space="preserve">requests the (aggregated) metered data to perform the ex-post verification from the </w:t>
              </w:r>
              <w:r w:rsidRPr="00EB5A57">
                <w:rPr>
                  <w:rFonts w:ascii="Times New Roman" w:hAnsi="Times New Roman" w:cs="Times New Roman"/>
                  <w:sz w:val="16"/>
                  <w:szCs w:val="16"/>
                  <w:lang w:val="en-GB"/>
                </w:rPr>
                <w:t>Quantification data aggregator.</w:t>
              </w:r>
            </w:ins>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597183" w:rsidP="00CB5327" w:rsidRDefault="00597183" w14:paraId="17762AA7" w14:textId="77777777">
            <w:pPr>
              <w:spacing w:after="0" w:line="240" w:lineRule="auto"/>
              <w:textAlignment w:val="baseline"/>
              <w:rPr>
                <w:ins w:author="Carmen Garcia Montero" w:date="2025-11-03T11:51:00Z" w:id="5393"/>
                <w:rFonts w:ascii="Times New Roman" w:hAnsi="Times New Roman" w:eastAsia="Times New Roman" w:cs="Times New Roman"/>
                <w:sz w:val="16"/>
                <w:szCs w:val="16"/>
                <w:lang w:val="en-GB" w:eastAsia="nb-NO"/>
              </w:rPr>
            </w:pPr>
            <w:ins w:author="Carmen Garcia Montero" w:date="2025-11-03T11:51:00Z" w:id="5394">
              <w:r w:rsidRPr="00117039">
                <w:rPr>
                  <w:rFonts w:ascii="Times New Roman" w:hAnsi="Times New Roman" w:eastAsia="Times New Roman" w:cs="Times New Roman"/>
                  <w:sz w:val="16"/>
                  <w:szCs w:val="16"/>
                  <w:lang w:val="en-GB" w:eastAsia="nb-NO"/>
                </w:rPr>
                <w:t>Product verification responsible</w:t>
              </w:r>
              <w:r w:rsidRPr="36FE32B0">
                <w:rPr>
                  <w:rFonts w:ascii="Times New Roman" w:hAnsi="Times New Roman" w:eastAsia="Times New Roman" w:cs="Times New Roman"/>
                  <w:sz w:val="16"/>
                  <w:szCs w:val="16"/>
                  <w:lang w:val="en-GB" w:eastAsia="nb-NO"/>
                </w:rPr>
                <w:t xml:space="preserve"> party</w:t>
              </w:r>
            </w:ins>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Pr="00117039" w:rsidR="00597183" w:rsidP="00CB5327" w:rsidRDefault="00597183" w14:paraId="2B4F10E7" w14:textId="77777777">
            <w:pPr>
              <w:spacing w:after="0" w:line="240" w:lineRule="auto"/>
              <w:textAlignment w:val="baseline"/>
              <w:rPr>
                <w:ins w:author="Carmen Garcia Montero" w:date="2025-11-03T11:51:00Z" w:id="5395"/>
                <w:rFonts w:ascii="Times New Roman" w:hAnsi="Times New Roman" w:eastAsia="Times New Roman" w:cs="Times New Roman"/>
                <w:sz w:val="16"/>
                <w:szCs w:val="16"/>
                <w:lang w:val="en-GB" w:eastAsia="nb-NO"/>
              </w:rPr>
            </w:pPr>
            <w:ins w:author="Carmen Garcia Montero" w:date="2025-11-03T11:51:00Z" w:id="5396">
              <w:r w:rsidRPr="00117039">
                <w:rPr>
                  <w:rFonts w:ascii="Times New Roman" w:hAnsi="Times New Roman" w:cs="Times New Roman"/>
                  <w:sz w:val="16"/>
                  <w:szCs w:val="16"/>
                  <w:lang w:val="en-GB"/>
                </w:rPr>
                <w:t>Quantification data aggregator</w:t>
              </w:r>
            </w:ins>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hideMark/>
          </w:tcPr>
          <w:p w:rsidRPr="00EB5A57" w:rsidR="00597183" w:rsidP="00CB5327" w:rsidRDefault="00743EED" w14:paraId="1348254B" w14:textId="1A56AB8D">
            <w:pPr>
              <w:widowControl w:val="0"/>
              <w:spacing w:after="0" w:line="276" w:lineRule="auto"/>
              <w:jc w:val="both"/>
              <w:textAlignment w:val="baseline"/>
              <w:rPr>
                <w:ins w:author="Carmen Garcia Montero" w:date="2025-11-03T11:51:00Z" w:id="5397"/>
                <w:rFonts w:ascii="Times New Roman" w:hAnsi="Times New Roman" w:eastAsia="Calibri" w:cs="Times New Roman"/>
                <w:sz w:val="16"/>
                <w:szCs w:val="16"/>
                <w:lang w:val="en-GB" w:eastAsia="zh-CN"/>
              </w:rPr>
            </w:pPr>
            <w:ins w:author="Carmen Garcia Montero" w:date="2025-11-03T15:39:00Z" w:id="5398">
              <w:r>
                <w:rPr>
                  <w:rFonts w:ascii="Times New Roman" w:hAnsi="Times New Roman" w:cs="Times New Roman"/>
                  <w:sz w:val="16"/>
                  <w:szCs w:val="16"/>
                  <w:lang w:val="en-GB"/>
                </w:rPr>
                <w:t>B</w:t>
              </w:r>
            </w:ins>
            <w:ins w:author="Carmen Garcia Montero" w:date="2025-11-03T15:20:00Z" w:id="5399">
              <w:r w:rsidR="00267D51">
                <w:rPr>
                  <w:rFonts w:ascii="Times New Roman" w:hAnsi="Times New Roman" w:cs="Times New Roman"/>
                  <w:sz w:val="16"/>
                  <w:szCs w:val="16"/>
                  <w:lang w:val="en-GB"/>
                </w:rPr>
                <w:t>Q</w:t>
              </w:r>
            </w:ins>
            <w:ins w:author="Carmen Garcia Montero" w:date="2025-11-03T11:51:00Z" w:id="5400">
              <w:r w:rsidRPr="00EB5A57" w:rsidR="00597183">
                <w:rPr>
                  <w:rFonts w:ascii="Times New Roman" w:hAnsi="Times New Roman" w:cs="Times New Roman"/>
                  <w:sz w:val="16"/>
                  <w:szCs w:val="16"/>
                  <w:lang w:val="en-GB"/>
                </w:rPr>
                <w:t xml:space="preserve"> – (aggregated) metered data request</w:t>
              </w:r>
            </w:ins>
          </w:p>
        </w:tc>
      </w:tr>
      <w:tr w:rsidRPr="001113BE" w:rsidR="00597183" w:rsidTr="00CB5327" w14:paraId="338ADAF4" w14:textId="77777777">
        <w:trPr>
          <w:trHeight w:val="300"/>
          <w:ins w:author="Carmen Garcia Montero" w:date="2025-11-03T11:51:00Z" w:id="5401"/>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03C6D87E" w14:textId="76DC6069">
            <w:pPr>
              <w:spacing w:after="0" w:line="240" w:lineRule="auto"/>
              <w:textAlignment w:val="baseline"/>
              <w:rPr>
                <w:ins w:author="Carmen Garcia Montero" w:date="2025-11-03T11:51:00Z" w:id="5402"/>
                <w:rFonts w:ascii="Times New Roman" w:hAnsi="Times New Roman" w:eastAsia="Times New Roman" w:cs="Times New Roman"/>
                <w:sz w:val="16"/>
                <w:szCs w:val="16"/>
                <w:lang w:val="en-GB" w:eastAsia="nb-NO"/>
              </w:rPr>
            </w:pPr>
            <w:ins w:author="Carmen Garcia Montero" w:date="2025-11-03T11:51:00Z" w:id="5403">
              <w:r w:rsidRPr="00117039">
                <w:rPr>
                  <w:rFonts w:ascii="Times New Roman" w:hAnsi="Times New Roman" w:eastAsia="Times New Roman" w:cs="Times New Roman"/>
                  <w:sz w:val="16"/>
                  <w:szCs w:val="16"/>
                  <w:lang w:val="en-GB" w:eastAsia="nb-NO"/>
                </w:rPr>
                <w:t>2</w:t>
              </w:r>
            </w:ins>
            <w:ins w:author="Carmen Garcia Montero" w:date="2025-11-03T12:12:00Z" w:id="5404">
              <w:r w:rsidR="004203E1">
                <w:rPr>
                  <w:rFonts w:ascii="Times New Roman" w:hAnsi="Times New Roman" w:eastAsia="Times New Roman" w:cs="Times New Roman"/>
                  <w:sz w:val="16"/>
                  <w:szCs w:val="16"/>
                  <w:lang w:val="en-GB" w:eastAsia="nb-NO"/>
                </w:rPr>
                <w:t>6</w:t>
              </w:r>
            </w:ins>
            <w:ins w:author="Carmen Garcia Montero" w:date="2025-11-03T11:51:00Z" w:id="5405">
              <w:r w:rsidRPr="00117039">
                <w:rPr>
                  <w:rFonts w:ascii="Times New Roman" w:hAnsi="Times New Roman" w:eastAsia="Times New Roman" w:cs="Times New Roman"/>
                  <w:sz w:val="16"/>
                  <w:szCs w:val="16"/>
                  <w:lang w:val="en-GB" w:eastAsia="nb-NO"/>
                </w:rPr>
                <w:t>.2b</w:t>
              </w:r>
            </w:ins>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7E6C151D" w14:textId="77777777">
            <w:pPr>
              <w:spacing w:after="0" w:line="240" w:lineRule="auto"/>
              <w:textAlignment w:val="baseline"/>
              <w:rPr>
                <w:ins w:author="Carmen Garcia Montero" w:date="2025-11-03T11:51:00Z" w:id="5406"/>
                <w:rFonts w:ascii="Times New Roman" w:hAnsi="Times New Roman" w:eastAsia="Times New Roman" w:cs="Times New Roman"/>
                <w:sz w:val="16"/>
                <w:szCs w:val="16"/>
                <w:lang w:val="en-GB" w:eastAsia="nb-NO"/>
              </w:rPr>
            </w:pPr>
            <w:ins w:author="Carmen Garcia Montero" w:date="2025-11-03T11:51:00Z" w:id="5407">
              <w:r w:rsidRPr="00117039">
                <w:rPr>
                  <w:rFonts w:ascii="Times New Roman" w:hAnsi="Times New Roman" w:eastAsia="Times New Roman" w:cs="Times New Roman"/>
                  <w:sz w:val="16"/>
                  <w:szCs w:val="16"/>
                  <w:lang w:val="en-GB" w:eastAsia="nb-NO"/>
                </w:rPr>
                <w:t xml:space="preserve">Send (aggregated) metered data for </w:t>
              </w:r>
              <w:r w:rsidRPr="36FE32B0">
                <w:rPr>
                  <w:rFonts w:ascii="Times New Roman" w:hAnsi="Times New Roman" w:eastAsia="Times New Roman" w:cs="Times New Roman"/>
                  <w:sz w:val="16"/>
                  <w:szCs w:val="16"/>
                  <w:lang w:val="en-GB" w:eastAsia="nb-NO"/>
                </w:rPr>
                <w:t>produc</w:t>
              </w:r>
              <w:r w:rsidRPr="00117039">
                <w:rPr>
                  <w:rFonts w:ascii="Times New Roman" w:hAnsi="Times New Roman" w:eastAsia="Times New Roman" w:cs="Times New Roman"/>
                  <w:sz w:val="16"/>
                  <w:szCs w:val="16"/>
                  <w:lang w:val="en-GB" w:eastAsia="nb-NO"/>
                </w:rPr>
                <w:t xml:space="preserve"> verification</w:t>
              </w:r>
            </w:ins>
          </w:p>
        </w:tc>
        <w:tc>
          <w:tcPr>
            <w:tcW w:w="42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EB5A57" w:rsidR="00597183" w:rsidP="00CB5327" w:rsidRDefault="00597183" w14:paraId="1372F458" w14:textId="77777777">
            <w:pPr>
              <w:spacing w:after="0" w:line="240" w:lineRule="auto"/>
              <w:textAlignment w:val="baseline"/>
              <w:rPr>
                <w:ins w:author="Carmen Garcia Montero" w:date="2025-11-03T11:51:00Z" w:id="5408"/>
                <w:rFonts w:ascii="Times New Roman" w:hAnsi="Times New Roman" w:eastAsia="Times New Roman" w:cs="Times New Roman"/>
                <w:sz w:val="16"/>
                <w:szCs w:val="16"/>
                <w:lang w:val="en-GB" w:eastAsia="nb-NO"/>
              </w:rPr>
            </w:pPr>
            <w:ins w:author="Carmen Garcia Montero" w:date="2025-11-03T11:51:00Z" w:id="5409">
              <w:r w:rsidRPr="00EB5A57">
                <w:rPr>
                  <w:rFonts w:ascii="Times New Roman" w:hAnsi="Times New Roman" w:eastAsia="Times New Roman" w:cs="Times New Roman"/>
                  <w:sz w:val="16"/>
                  <w:szCs w:val="16"/>
                  <w:lang w:val="en-GB" w:eastAsia="nb-NO"/>
                </w:rPr>
                <w:t xml:space="preserve">The </w:t>
              </w:r>
              <w:r w:rsidRPr="00EB5A57">
                <w:rPr>
                  <w:rFonts w:ascii="Times New Roman" w:hAnsi="Times New Roman" w:cs="Times New Roman"/>
                  <w:sz w:val="16"/>
                  <w:szCs w:val="16"/>
                  <w:lang w:val="en-GB"/>
                </w:rPr>
                <w:t>Quantification data aggregator sends</w:t>
              </w:r>
              <w:r w:rsidRPr="00EB5A57">
                <w:rPr>
                  <w:rFonts w:ascii="Times New Roman" w:hAnsi="Times New Roman" w:eastAsia="Times New Roman" w:cs="Times New Roman"/>
                  <w:sz w:val="16"/>
                  <w:szCs w:val="16"/>
                  <w:lang w:val="en-GB" w:eastAsia="nb-NO"/>
                </w:rPr>
                <w:t xml:space="preserve"> the requested (aggregated) metered data to perform the ex-post verification.</w:t>
              </w:r>
            </w:ins>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3C14A2B8" w14:textId="77777777">
            <w:pPr>
              <w:spacing w:after="0" w:line="240" w:lineRule="auto"/>
              <w:textAlignment w:val="baseline"/>
              <w:rPr>
                <w:ins w:author="Carmen Garcia Montero" w:date="2025-11-03T11:51:00Z" w:id="5410"/>
                <w:rFonts w:ascii="Times New Roman" w:hAnsi="Times New Roman" w:eastAsia="Times New Roman" w:cs="Times New Roman"/>
                <w:sz w:val="16"/>
                <w:szCs w:val="16"/>
                <w:lang w:val="en-GB" w:eastAsia="nb-NO"/>
              </w:rPr>
            </w:pPr>
            <w:ins w:author="Carmen Garcia Montero" w:date="2025-11-03T11:51:00Z" w:id="5411">
              <w:r w:rsidRPr="00117039">
                <w:rPr>
                  <w:rFonts w:ascii="Times New Roman" w:hAnsi="Times New Roman" w:cs="Times New Roman"/>
                  <w:sz w:val="16"/>
                  <w:szCs w:val="16"/>
                  <w:lang w:val="en-GB"/>
                </w:rPr>
                <w:t>Quantification data aggregator</w:t>
              </w:r>
            </w:ins>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7EB34302" w14:textId="77777777">
            <w:pPr>
              <w:spacing w:after="0" w:line="240" w:lineRule="auto"/>
              <w:textAlignment w:val="baseline"/>
              <w:rPr>
                <w:ins w:author="Carmen Garcia Montero" w:date="2025-11-03T11:51:00Z" w:id="5412"/>
                <w:rFonts w:ascii="Times New Roman" w:hAnsi="Times New Roman" w:cs="Times New Roman"/>
                <w:sz w:val="16"/>
                <w:szCs w:val="16"/>
                <w:lang w:val="en-GB"/>
              </w:rPr>
            </w:pPr>
            <w:ins w:author="Carmen Garcia Montero" w:date="2025-11-03T11:51:00Z" w:id="5413">
              <w:r w:rsidRPr="00117039">
                <w:rPr>
                  <w:rFonts w:ascii="Times New Roman" w:hAnsi="Times New Roman" w:eastAsia="Times New Roman" w:cs="Times New Roman"/>
                  <w:sz w:val="16"/>
                  <w:szCs w:val="16"/>
                  <w:lang w:val="en-GB" w:eastAsia="nb-NO"/>
                </w:rPr>
                <w:t>Product verification responsible</w:t>
              </w:r>
              <w:r w:rsidRPr="36FE32B0">
                <w:rPr>
                  <w:rFonts w:ascii="Times New Roman" w:hAnsi="Times New Roman" w:eastAsia="Times New Roman" w:cs="Times New Roman"/>
                  <w:sz w:val="16"/>
                  <w:szCs w:val="16"/>
                  <w:lang w:val="en-GB" w:eastAsia="nb-NO"/>
                </w:rPr>
                <w:t xml:space="preserve"> party</w:t>
              </w:r>
            </w:ins>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597183" w:rsidP="00CB5327" w:rsidRDefault="002271EA" w14:paraId="3E1E9F95" w14:textId="47DEF4D0">
            <w:pPr>
              <w:widowControl w:val="0"/>
              <w:spacing w:after="0" w:line="276" w:lineRule="auto"/>
              <w:jc w:val="both"/>
              <w:textAlignment w:val="baseline"/>
              <w:rPr>
                <w:ins w:author="Carmen Garcia Montero" w:date="2025-11-03T11:51:00Z" w:id="5414"/>
                <w:rFonts w:ascii="Times New Roman" w:hAnsi="Times New Roman" w:eastAsia="Calibri" w:cs="Times New Roman"/>
                <w:sz w:val="16"/>
                <w:szCs w:val="16"/>
                <w:lang w:val="en-GB" w:eastAsia="zh-CN"/>
              </w:rPr>
            </w:pPr>
            <w:ins w:author="Carmen Garcia Montero" w:date="2025-11-03T15:21:00Z" w:id="5415">
              <w:r>
                <w:rPr>
                  <w:rFonts w:ascii="Times New Roman" w:hAnsi="Times New Roman" w:cs="Times New Roman"/>
                  <w:sz w:val="16"/>
                  <w:szCs w:val="16"/>
                  <w:lang w:val="en-GB"/>
                </w:rPr>
                <w:t>AR</w:t>
              </w:r>
            </w:ins>
            <w:ins w:author="Carmen Garcia Montero" w:date="2025-11-03T11:51:00Z" w:id="5416">
              <w:r w:rsidRPr="00117039" w:rsidR="00597183">
                <w:rPr>
                  <w:rFonts w:ascii="Times New Roman" w:hAnsi="Times New Roman" w:cs="Times New Roman"/>
                  <w:sz w:val="16"/>
                  <w:szCs w:val="16"/>
                  <w:lang w:val="en-GB"/>
                </w:rPr>
                <w:t xml:space="preserve"> – timeseries</w:t>
              </w:r>
            </w:ins>
          </w:p>
          <w:p w:rsidRPr="00117039" w:rsidR="00597183" w:rsidP="00CB5327" w:rsidRDefault="00597183" w14:paraId="37DCFAB6" w14:textId="77777777">
            <w:pPr>
              <w:spacing w:after="0" w:line="240" w:lineRule="auto"/>
              <w:textAlignment w:val="baseline"/>
              <w:rPr>
                <w:ins w:author="Carmen Garcia Montero" w:date="2025-11-03T11:51:00Z" w:id="5417"/>
                <w:rFonts w:ascii="Times New Roman" w:hAnsi="Times New Roman" w:eastAsia="Times New Roman" w:cs="Times New Roman"/>
                <w:sz w:val="16"/>
                <w:szCs w:val="16"/>
                <w:lang w:val="en-GB" w:eastAsia="nb-NO"/>
              </w:rPr>
            </w:pPr>
          </w:p>
        </w:tc>
      </w:tr>
      <w:tr w:rsidRPr="00FF3321" w:rsidR="00597183" w:rsidTr="00CB5327" w14:paraId="00E07E93" w14:textId="77777777">
        <w:trPr>
          <w:trHeight w:val="300"/>
          <w:ins w:author="Carmen Garcia Montero" w:date="2025-11-03T11:51:00Z" w:id="5418"/>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597183" w:rsidP="00CB5327" w:rsidRDefault="00597183" w14:paraId="70FE9D60" w14:textId="474A7699">
            <w:pPr>
              <w:spacing w:after="0" w:line="240" w:lineRule="auto"/>
              <w:textAlignment w:val="baseline"/>
              <w:rPr>
                <w:ins w:author="Carmen Garcia Montero" w:date="2025-11-03T11:51:00Z" w:id="5419"/>
                <w:rFonts w:ascii="Times New Roman" w:hAnsi="Times New Roman" w:eastAsia="Times New Roman" w:cs="Times New Roman"/>
                <w:sz w:val="16"/>
                <w:szCs w:val="16"/>
                <w:lang w:val="en-GB" w:eastAsia="nb-NO"/>
              </w:rPr>
            </w:pPr>
            <w:ins w:author="Carmen Garcia Montero" w:date="2025-11-03T11:51:00Z" w:id="5420">
              <w:r w:rsidRPr="00117039">
                <w:rPr>
                  <w:rFonts w:ascii="Times New Roman" w:hAnsi="Times New Roman" w:eastAsia="Times New Roman" w:cs="Times New Roman"/>
                  <w:sz w:val="16"/>
                  <w:szCs w:val="16"/>
                  <w:lang w:val="en-GB" w:eastAsia="nb-NO"/>
                </w:rPr>
                <w:t>2</w:t>
              </w:r>
            </w:ins>
            <w:ins w:author="Carmen Garcia Montero" w:date="2025-11-03T12:12:00Z" w:id="5421">
              <w:r w:rsidR="004203E1">
                <w:rPr>
                  <w:rFonts w:ascii="Times New Roman" w:hAnsi="Times New Roman" w:eastAsia="Times New Roman" w:cs="Times New Roman"/>
                  <w:sz w:val="16"/>
                  <w:szCs w:val="16"/>
                  <w:lang w:val="en-GB" w:eastAsia="nb-NO"/>
                </w:rPr>
                <w:t>6</w:t>
              </w:r>
            </w:ins>
            <w:ins w:author="Carmen Garcia Montero" w:date="2025-11-03T11:51:00Z" w:id="5422">
              <w:r w:rsidRPr="00117039">
                <w:rPr>
                  <w:rFonts w:ascii="Times New Roman" w:hAnsi="Times New Roman" w:eastAsia="Times New Roman" w:cs="Times New Roman"/>
                  <w:sz w:val="16"/>
                  <w:szCs w:val="16"/>
                  <w:lang w:val="en-GB" w:eastAsia="nb-NO"/>
                </w:rPr>
                <w:t>.</w:t>
              </w:r>
              <w:r w:rsidRPr="36FE32B0">
                <w:rPr>
                  <w:rFonts w:ascii="Times New Roman" w:hAnsi="Times New Roman" w:eastAsia="Times New Roman" w:cs="Times New Roman"/>
                  <w:sz w:val="16"/>
                  <w:szCs w:val="16"/>
                  <w:lang w:val="en-GB" w:eastAsia="nb-NO"/>
                </w:rPr>
                <w:t>3</w:t>
              </w:r>
            </w:ins>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72E86ACD" w14:textId="77777777">
            <w:pPr>
              <w:spacing w:after="0" w:line="240" w:lineRule="auto"/>
              <w:textAlignment w:val="baseline"/>
              <w:rPr>
                <w:ins w:author="Carmen Garcia Montero" w:date="2025-11-03T11:51:00Z" w:id="5423"/>
                <w:rFonts w:ascii="Times New Roman" w:hAnsi="Times New Roman" w:eastAsia="Times New Roman" w:cs="Times New Roman"/>
                <w:sz w:val="16"/>
                <w:szCs w:val="16"/>
                <w:lang w:val="en-GB" w:eastAsia="nb-NO"/>
              </w:rPr>
            </w:pPr>
            <w:ins w:author="Carmen Garcia Montero" w:date="2025-11-03T11:51:00Z" w:id="5424">
              <w:r w:rsidRPr="00117039">
                <w:rPr>
                  <w:rFonts w:ascii="Times New Roman" w:hAnsi="Times New Roman" w:eastAsia="Times New Roman" w:cs="Times New Roman"/>
                  <w:sz w:val="16"/>
                  <w:szCs w:val="16"/>
                  <w:lang w:val="en-GB" w:eastAsia="nb-NO"/>
                </w:rPr>
                <w:t>Execute product verification</w:t>
              </w:r>
            </w:ins>
          </w:p>
        </w:tc>
        <w:tc>
          <w:tcPr>
            <w:tcW w:w="42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59562F49" w14:textId="77777777">
            <w:pPr>
              <w:spacing w:after="0" w:line="240" w:lineRule="auto"/>
              <w:textAlignment w:val="baseline"/>
              <w:rPr>
                <w:ins w:author="Carmen Garcia Montero" w:date="2025-11-03T11:51:00Z" w:id="5425"/>
                <w:rFonts w:ascii="Times New Roman" w:hAnsi="Times New Roman" w:cs="Times New Roman"/>
                <w:sz w:val="16"/>
                <w:szCs w:val="16"/>
                <w:lang w:val="en-GB"/>
              </w:rPr>
            </w:pPr>
            <w:ins w:author="Carmen Garcia Montero" w:date="2025-11-03T11:51:00Z" w:id="5426">
              <w:r w:rsidRPr="00117039">
                <w:rPr>
                  <w:rFonts w:ascii="Times New Roman" w:hAnsi="Times New Roman" w:cs="Times New Roman"/>
                  <w:sz w:val="16"/>
                  <w:szCs w:val="16"/>
                  <w:lang w:val="en-GB"/>
                </w:rPr>
                <w:t xml:space="preserve">The product verification responsible </w:t>
              </w:r>
              <w:r w:rsidRPr="36FE32B0">
                <w:rPr>
                  <w:rFonts w:ascii="Times New Roman" w:hAnsi="Times New Roman" w:cs="Times New Roman"/>
                  <w:sz w:val="16"/>
                  <w:szCs w:val="16"/>
                  <w:lang w:val="en-GB"/>
                </w:rPr>
                <w:t xml:space="preserve">party </w:t>
              </w:r>
              <w:r w:rsidRPr="00117039">
                <w:rPr>
                  <w:rFonts w:ascii="Times New Roman" w:hAnsi="Times New Roman" w:cs="Times New Roman"/>
                  <w:sz w:val="16"/>
                  <w:szCs w:val="16"/>
                  <w:lang w:val="en-GB"/>
                </w:rPr>
                <w:t>performs the product verification according to the national terms &amp; conditions.</w:t>
              </w:r>
            </w:ins>
          </w:p>
          <w:p w:rsidRPr="00117039" w:rsidR="00597183" w:rsidP="00CB5327" w:rsidRDefault="00597183" w14:paraId="5A60E440" w14:textId="77777777">
            <w:pPr>
              <w:spacing w:after="0" w:line="240" w:lineRule="auto"/>
              <w:textAlignment w:val="baseline"/>
              <w:rPr>
                <w:ins w:author="Carmen Garcia Montero" w:date="2025-11-03T11:51:00Z" w:id="5427"/>
                <w:rFonts w:ascii="Times New Roman" w:hAnsi="Times New Roman" w:cs="Times New Roman"/>
                <w:sz w:val="16"/>
                <w:szCs w:val="16"/>
                <w:lang w:val="en-GB"/>
              </w:rPr>
            </w:pPr>
          </w:p>
          <w:p w:rsidRPr="00117039" w:rsidR="00597183" w:rsidP="00CB5327" w:rsidRDefault="00597183" w14:paraId="52215832" w14:textId="77777777">
            <w:pPr>
              <w:spacing w:after="0" w:line="240" w:lineRule="auto"/>
              <w:textAlignment w:val="baseline"/>
              <w:rPr>
                <w:ins w:author="Carmen Garcia Montero" w:date="2025-11-03T11:51:00Z" w:id="5428"/>
                <w:rFonts w:ascii="Times New Roman" w:hAnsi="Times New Roman" w:cs="Times New Roman"/>
                <w:sz w:val="16"/>
                <w:szCs w:val="16"/>
                <w:lang w:val="en-GB"/>
              </w:rPr>
            </w:pPr>
            <w:ins w:author="Carmen Garcia Montero" w:date="2025-11-03T11:51:00Z" w:id="5429">
              <w:r w:rsidRPr="00117039">
                <w:rPr>
                  <w:rFonts w:ascii="Times New Roman" w:hAnsi="Times New Roman" w:cs="Times New Roman"/>
                  <w:sz w:val="16"/>
                  <w:szCs w:val="16"/>
                  <w:lang w:val="en-GB"/>
                </w:rPr>
                <w:t xml:space="preserve">Note: According to national </w:t>
              </w:r>
              <w:r>
                <w:rPr>
                  <w:rFonts w:ascii="Times New Roman" w:hAnsi="Times New Roman" w:cs="Times New Roman"/>
                  <w:sz w:val="16"/>
                  <w:szCs w:val="16"/>
                  <w:lang w:val="en-GB"/>
                </w:rPr>
                <w:t>terms and conditions</w:t>
              </w:r>
              <w:r w:rsidRPr="00117039">
                <w:rPr>
                  <w:rFonts w:ascii="Times New Roman" w:hAnsi="Times New Roman" w:cs="Times New Roman"/>
                  <w:sz w:val="16"/>
                  <w:szCs w:val="16"/>
                  <w:lang w:val="en-GB"/>
                </w:rPr>
                <w:t xml:space="preserve"> an activation test can</w:t>
              </w:r>
              <w:r w:rsidRPr="00117039" w:rsidDel="0040182D">
                <w:rPr>
                  <w:rFonts w:ascii="Times New Roman" w:hAnsi="Times New Roman" w:cs="Times New Roman"/>
                  <w:sz w:val="16"/>
                  <w:szCs w:val="16"/>
                  <w:lang w:val="en-GB"/>
                </w:rPr>
                <w:t xml:space="preserve"> </w:t>
              </w:r>
              <w:r w:rsidRPr="00117039">
                <w:rPr>
                  <w:rFonts w:ascii="Times New Roman" w:hAnsi="Times New Roman" w:cs="Times New Roman"/>
                  <w:sz w:val="16"/>
                  <w:szCs w:val="16"/>
                  <w:lang w:val="en-GB"/>
                </w:rPr>
                <w:t>be requested as defined in NC DR Art. 19 (3).</w:t>
              </w:r>
            </w:ins>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6441540C" w14:textId="77777777">
            <w:pPr>
              <w:spacing w:after="0" w:line="240" w:lineRule="auto"/>
              <w:textAlignment w:val="baseline"/>
              <w:rPr>
                <w:ins w:author="Carmen Garcia Montero" w:date="2025-11-03T11:51:00Z" w:id="5430"/>
                <w:rFonts w:ascii="Times New Roman" w:hAnsi="Times New Roman" w:eastAsia="Times New Roman" w:cs="Times New Roman"/>
                <w:sz w:val="16"/>
                <w:szCs w:val="16"/>
                <w:lang w:val="en-GB" w:eastAsia="nb-NO"/>
              </w:rPr>
            </w:pPr>
            <w:ins w:author="Carmen Garcia Montero" w:date="2025-11-03T11:51:00Z" w:id="5431">
              <w:r w:rsidRPr="00117039">
                <w:rPr>
                  <w:rFonts w:ascii="Times New Roman" w:hAnsi="Times New Roman" w:eastAsia="Times New Roman" w:cs="Times New Roman"/>
                  <w:sz w:val="16"/>
                  <w:szCs w:val="16"/>
                  <w:lang w:val="en-GB" w:eastAsia="nb-NO"/>
                </w:rPr>
                <w:t>Product verification responsible</w:t>
              </w:r>
              <w:r w:rsidRPr="36FE32B0">
                <w:rPr>
                  <w:rFonts w:ascii="Times New Roman" w:hAnsi="Times New Roman" w:eastAsia="Times New Roman" w:cs="Times New Roman"/>
                  <w:sz w:val="16"/>
                  <w:szCs w:val="16"/>
                  <w:lang w:val="en-GB" w:eastAsia="nb-NO"/>
                </w:rPr>
                <w:t xml:space="preserve"> party</w:t>
              </w:r>
            </w:ins>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597183" w:rsidP="00CB5327" w:rsidRDefault="00597183" w14:paraId="3942410D" w14:textId="77777777">
            <w:pPr>
              <w:spacing w:after="0" w:line="240" w:lineRule="auto"/>
              <w:textAlignment w:val="baseline"/>
              <w:rPr>
                <w:ins w:author="Carmen Garcia Montero" w:date="2025-11-03T11:51:00Z" w:id="5432"/>
                <w:rFonts w:ascii="Times New Roman" w:hAnsi="Times New Roman" w:cs="Times New Roman"/>
                <w:sz w:val="16"/>
                <w:szCs w:val="16"/>
                <w:lang w:val="en-GB"/>
              </w:rPr>
            </w:pPr>
            <w:ins w:author="Carmen Garcia Montero" w:date="2025-11-03T11:51:00Z" w:id="5433">
              <w:r w:rsidRPr="00117039">
                <w:rPr>
                  <w:rFonts w:ascii="Times New Roman" w:hAnsi="Times New Roman" w:cs="Times New Roman"/>
                  <w:sz w:val="16"/>
                  <w:szCs w:val="16"/>
                  <w:lang w:val="en-GB"/>
                </w:rPr>
                <w:t>[not relevant]</w:t>
              </w:r>
            </w:ins>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597183" w:rsidP="00CB5327" w:rsidRDefault="00597183" w14:paraId="3DC670C1" w14:textId="77777777">
            <w:pPr>
              <w:spacing w:after="0" w:line="240" w:lineRule="auto"/>
              <w:textAlignment w:val="baseline"/>
              <w:rPr>
                <w:ins w:author="Carmen Garcia Montero" w:date="2025-11-03T11:51:00Z" w:id="5434"/>
                <w:rFonts w:ascii="Times New Roman" w:hAnsi="Times New Roman" w:eastAsia="Times New Roman" w:cs="Times New Roman"/>
                <w:sz w:val="16"/>
                <w:szCs w:val="16"/>
                <w:lang w:val="en-GB" w:eastAsia="nb-NO"/>
              </w:rPr>
            </w:pPr>
          </w:p>
        </w:tc>
      </w:tr>
      <w:tr w:rsidRPr="00555E04" w:rsidR="004203E1" w:rsidTr="00CB5327" w14:paraId="6CEB8C08" w14:textId="77777777">
        <w:trPr>
          <w:trHeight w:val="300"/>
          <w:ins w:author="Carmen Garcia Montero" w:date="2025-11-03T11:51:00Z" w:id="5435"/>
        </w:trPr>
        <w:tc>
          <w:tcPr>
            <w:tcW w:w="565" w:type="dxa"/>
            <w:tcBorders>
              <w:top w:val="single" w:color="000000" w:themeColor="text1" w:sz="6" w:space="0"/>
              <w:left w:val="single" w:color="auto" w:sz="6" w:space="0"/>
              <w:bottom w:val="single" w:color="000000" w:themeColor="text1" w:sz="6" w:space="0"/>
              <w:right w:val="single" w:color="000000" w:themeColor="text1" w:sz="6" w:space="0"/>
            </w:tcBorders>
          </w:tcPr>
          <w:p w:rsidRPr="00117039" w:rsidR="004203E1" w:rsidDel="00DE66DD" w:rsidP="004203E1" w:rsidRDefault="004203E1" w14:paraId="3F647471" w14:textId="5D0CE421">
            <w:pPr>
              <w:spacing w:after="0" w:line="240" w:lineRule="auto"/>
              <w:textAlignment w:val="baseline"/>
              <w:rPr>
                <w:ins w:author="Carmen Garcia Montero" w:date="2025-11-03T11:51:00Z" w:id="5436"/>
                <w:rFonts w:ascii="Times New Roman" w:hAnsi="Times New Roman" w:eastAsia="Times New Roman" w:cs="Times New Roman"/>
                <w:sz w:val="16"/>
                <w:szCs w:val="16"/>
                <w:lang w:val="en-GB" w:eastAsia="nb-NO"/>
              </w:rPr>
            </w:pPr>
            <w:ins w:author="Carmen Garcia Montero" w:date="2025-11-03T12:12:00Z" w:id="5437">
              <w:r w:rsidRPr="36FE32B0">
                <w:rPr>
                  <w:rFonts w:ascii="Times New Roman" w:hAnsi="Times New Roman" w:eastAsia="Times New Roman" w:cs="Times New Roman"/>
                  <w:sz w:val="16"/>
                  <w:szCs w:val="16"/>
                  <w:lang w:val="en-GB" w:eastAsia="nb-NO"/>
                </w:rPr>
                <w:t>2</w:t>
              </w:r>
              <w:r>
                <w:rPr>
                  <w:rFonts w:ascii="Times New Roman" w:hAnsi="Times New Roman" w:eastAsia="Times New Roman" w:cs="Times New Roman"/>
                  <w:sz w:val="16"/>
                  <w:szCs w:val="16"/>
                  <w:lang w:val="en-GB" w:eastAsia="nb-NO"/>
                </w:rPr>
                <w:t>6</w:t>
              </w:r>
              <w:r w:rsidRPr="36FE32B0">
                <w:rPr>
                  <w:rFonts w:ascii="Times New Roman" w:hAnsi="Times New Roman" w:eastAsia="Times New Roman" w:cs="Times New Roman"/>
                  <w:sz w:val="16"/>
                  <w:szCs w:val="16"/>
                  <w:lang w:val="en-GB" w:eastAsia="nb-NO"/>
                </w:rPr>
                <w:t xml:space="preserve">. </w:t>
              </w:r>
              <w:r>
                <w:rPr>
                  <w:rFonts w:ascii="Times New Roman" w:hAnsi="Times New Roman" w:eastAsia="Times New Roman" w:cs="Times New Roman"/>
                  <w:sz w:val="16"/>
                  <w:szCs w:val="16"/>
                  <w:lang w:val="en-GB" w:eastAsia="nb-NO"/>
                </w:rPr>
                <w:t>4</w:t>
              </w:r>
            </w:ins>
          </w:p>
        </w:tc>
        <w:tc>
          <w:tcPr>
            <w:tcW w:w="1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4203E1" w:rsidP="004203E1" w:rsidRDefault="004203E1" w14:paraId="0BD3DEE2" w14:textId="5298A479">
            <w:pPr>
              <w:spacing w:after="0" w:line="240" w:lineRule="auto"/>
              <w:textAlignment w:val="baseline"/>
              <w:rPr>
                <w:ins w:author="Carmen Garcia Montero" w:date="2025-11-03T11:51:00Z" w:id="5438"/>
                <w:rFonts w:ascii="Times New Roman" w:hAnsi="Times New Roman" w:eastAsia="Times New Roman" w:cs="Times New Roman"/>
                <w:sz w:val="16"/>
                <w:szCs w:val="16"/>
                <w:lang w:val="en-GB" w:eastAsia="nb-NO"/>
              </w:rPr>
            </w:pPr>
            <w:ins w:author="Carmen Garcia Montero" w:date="2025-11-03T12:12:00Z" w:id="5439">
              <w:r w:rsidRPr="36FE32B0">
                <w:rPr>
                  <w:rFonts w:ascii="Times New Roman" w:hAnsi="Times New Roman" w:eastAsia="Times New Roman" w:cs="Times New Roman"/>
                  <w:sz w:val="16"/>
                  <w:szCs w:val="16"/>
                  <w:lang w:val="en-GB" w:eastAsia="nb-NO"/>
                </w:rPr>
                <w:t>Notify</w:t>
              </w:r>
              <w:r w:rsidRPr="00117039">
                <w:rPr>
                  <w:rFonts w:ascii="Times New Roman" w:hAnsi="Times New Roman" w:eastAsia="Times New Roman" w:cs="Times New Roman"/>
                  <w:sz w:val="16"/>
                  <w:szCs w:val="16"/>
                  <w:lang w:val="en-GB" w:eastAsia="nb-NO"/>
                </w:rPr>
                <w:t xml:space="preserve"> the result of the product verification</w:t>
              </w:r>
            </w:ins>
          </w:p>
        </w:tc>
        <w:tc>
          <w:tcPr>
            <w:tcW w:w="42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4203E1" w:rsidP="004203E1" w:rsidRDefault="004203E1" w14:paraId="5A1A3C26" w14:textId="44EA91AB">
            <w:pPr>
              <w:spacing w:after="0" w:line="240" w:lineRule="auto"/>
              <w:textAlignment w:val="baseline"/>
              <w:rPr>
                <w:ins w:author="Carmen Garcia Montero" w:date="2025-11-03T11:51:00Z" w:id="5440"/>
                <w:rFonts w:ascii="Times New Roman" w:hAnsi="Times New Roman" w:cs="Times New Roman"/>
                <w:sz w:val="16"/>
                <w:szCs w:val="16"/>
                <w:lang w:val="en-GB"/>
              </w:rPr>
            </w:pPr>
            <w:ins w:author="Carmen Garcia Montero" w:date="2025-11-03T12:12:00Z" w:id="5441">
              <w:r w:rsidRPr="00117039">
                <w:rPr>
                  <w:rFonts w:ascii="Times New Roman" w:hAnsi="Times New Roman" w:cs="Times New Roman"/>
                  <w:sz w:val="16"/>
                  <w:szCs w:val="16"/>
                  <w:lang w:val="en-GB"/>
                </w:rPr>
                <w:t xml:space="preserve">The product verification responsible </w:t>
              </w:r>
              <w:r w:rsidRPr="36FE32B0">
                <w:rPr>
                  <w:rFonts w:ascii="Times New Roman" w:hAnsi="Times New Roman" w:cs="Times New Roman"/>
                  <w:sz w:val="16"/>
                  <w:szCs w:val="16"/>
                  <w:lang w:val="en-GB"/>
                </w:rPr>
                <w:t xml:space="preserve">party </w:t>
              </w:r>
              <w:r w:rsidRPr="00117039">
                <w:rPr>
                  <w:rFonts w:ascii="Times New Roman" w:hAnsi="Times New Roman" w:cs="Times New Roman"/>
                  <w:sz w:val="16"/>
                  <w:szCs w:val="16"/>
                  <w:lang w:val="en-GB"/>
                </w:rPr>
                <w:t xml:space="preserve">notifies the entitled parties of the result of the </w:t>
              </w:r>
              <w:r w:rsidRPr="36FE32B0">
                <w:rPr>
                  <w:rFonts w:ascii="Times New Roman" w:hAnsi="Times New Roman" w:cs="Times New Roman"/>
                  <w:sz w:val="16"/>
                  <w:szCs w:val="16"/>
                  <w:lang w:val="en-GB"/>
                </w:rPr>
                <w:t>product</w:t>
              </w:r>
              <w:r w:rsidRPr="00117039">
                <w:rPr>
                  <w:rFonts w:ascii="Times New Roman" w:hAnsi="Times New Roman" w:cs="Times New Roman"/>
                  <w:sz w:val="16"/>
                  <w:szCs w:val="16"/>
                  <w:lang w:val="en-GB"/>
                </w:rPr>
                <w:t xml:space="preserve"> verification</w:t>
              </w:r>
              <w:r>
                <w:rPr>
                  <w:rFonts w:ascii="Times New Roman" w:hAnsi="Times New Roman" w:cs="Times New Roman"/>
                  <w:sz w:val="16"/>
                  <w:szCs w:val="16"/>
                  <w:lang w:val="en-GB"/>
                </w:rPr>
                <w:t xml:space="preserve"> and confirms the SPU and SPG characteristics registered in the SP module</w:t>
              </w:r>
              <w:r w:rsidRPr="00117039">
                <w:rPr>
                  <w:rFonts w:ascii="Times New Roman" w:hAnsi="Times New Roman" w:cs="Times New Roman"/>
                  <w:sz w:val="16"/>
                  <w:szCs w:val="16"/>
                  <w:lang w:val="en-GB"/>
                </w:rPr>
                <w:t>.</w:t>
              </w:r>
            </w:ins>
          </w:p>
        </w:tc>
        <w:tc>
          <w:tcPr>
            <w:tcW w:w="1024"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4203E1" w:rsidP="004203E1" w:rsidRDefault="004203E1" w14:paraId="3B82528D" w14:textId="75E3338C">
            <w:pPr>
              <w:spacing w:after="0" w:line="240" w:lineRule="auto"/>
              <w:textAlignment w:val="baseline"/>
              <w:rPr>
                <w:ins w:author="Carmen Garcia Montero" w:date="2025-11-03T11:51:00Z" w:id="5442"/>
                <w:rFonts w:ascii="Times New Roman" w:hAnsi="Times New Roman" w:eastAsia="Times New Roman" w:cs="Times New Roman"/>
                <w:sz w:val="16"/>
                <w:szCs w:val="16"/>
                <w:lang w:val="en-GB" w:eastAsia="nb-NO"/>
              </w:rPr>
            </w:pPr>
            <w:ins w:author="Carmen Garcia Montero" w:date="2025-11-03T12:12:00Z" w:id="5443">
              <w:r w:rsidRPr="00117039">
                <w:rPr>
                  <w:rFonts w:ascii="Times New Roman" w:hAnsi="Times New Roman" w:eastAsia="Times New Roman" w:cs="Times New Roman"/>
                  <w:sz w:val="16"/>
                  <w:szCs w:val="16"/>
                  <w:lang w:val="en-GB" w:eastAsia="nb-NO"/>
                </w:rPr>
                <w:t>Product verification responsible</w:t>
              </w:r>
              <w:r w:rsidRPr="36FE32B0">
                <w:rPr>
                  <w:rFonts w:ascii="Times New Roman" w:hAnsi="Times New Roman" w:eastAsia="Times New Roman" w:cs="Times New Roman"/>
                  <w:sz w:val="16"/>
                  <w:szCs w:val="16"/>
                  <w:lang w:val="en-GB" w:eastAsia="nb-NO"/>
                </w:rPr>
                <w:t xml:space="preserve"> party</w:t>
              </w:r>
            </w:ins>
          </w:p>
        </w:tc>
        <w:tc>
          <w:tcPr>
            <w:tcW w:w="102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Pr="00117039" w:rsidR="004203E1" w:rsidP="004203E1" w:rsidRDefault="004203E1" w14:paraId="11A5AF69" w14:textId="283D6750">
            <w:pPr>
              <w:spacing w:after="0" w:line="240" w:lineRule="auto"/>
              <w:textAlignment w:val="baseline"/>
              <w:rPr>
                <w:ins w:author="Carmen Garcia Montero" w:date="2025-11-03T11:51:00Z" w:id="5444"/>
                <w:rFonts w:ascii="Times New Roman" w:hAnsi="Times New Roman" w:cs="Times New Roman"/>
                <w:sz w:val="16"/>
                <w:szCs w:val="16"/>
                <w:lang w:val="en-GB"/>
              </w:rPr>
            </w:pPr>
            <w:ins w:author="Carmen Garcia Montero" w:date="2025-11-03T12:12:00Z" w:id="5445">
              <w:r w:rsidRPr="00117039">
                <w:rPr>
                  <w:rFonts w:ascii="Times New Roman" w:hAnsi="Times New Roman" w:eastAsia="Times New Roman" w:cs="Times New Roman"/>
                  <w:sz w:val="16"/>
                  <w:szCs w:val="16"/>
                  <w:lang w:val="en-GB" w:eastAsia="nb-NO"/>
                </w:rPr>
                <w:t>Entitled parties</w:t>
              </w:r>
            </w:ins>
          </w:p>
        </w:tc>
        <w:tc>
          <w:tcPr>
            <w:tcW w:w="966" w:type="dxa"/>
            <w:tcBorders>
              <w:top w:val="single" w:color="000000" w:themeColor="text1" w:sz="6" w:space="0"/>
              <w:left w:val="single" w:color="000000" w:themeColor="text1" w:sz="6" w:space="0"/>
              <w:bottom w:val="single" w:color="000000" w:themeColor="text1" w:sz="6" w:space="0"/>
              <w:right w:val="single" w:color="auto" w:sz="6" w:space="0"/>
            </w:tcBorders>
          </w:tcPr>
          <w:p w:rsidRPr="00117039" w:rsidR="004203E1" w:rsidP="004203E1" w:rsidRDefault="00743EED" w14:paraId="1C470DDD" w14:textId="5D3786CA">
            <w:pPr>
              <w:spacing w:after="0" w:line="240" w:lineRule="auto"/>
              <w:textAlignment w:val="baseline"/>
              <w:rPr>
                <w:ins w:author="Carmen Garcia Montero" w:date="2025-11-03T11:51:00Z" w:id="5446"/>
                <w:rFonts w:ascii="Times New Roman" w:hAnsi="Times New Roman" w:eastAsia="Times New Roman" w:cs="Times New Roman"/>
                <w:sz w:val="16"/>
                <w:szCs w:val="16"/>
                <w:lang w:val="en-GB" w:eastAsia="nb-NO"/>
              </w:rPr>
            </w:pPr>
            <w:ins w:author="Carmen Garcia Montero" w:date="2025-11-03T15:39:00Z" w:id="5447">
              <w:r>
                <w:rPr>
                  <w:rFonts w:ascii="Times New Roman" w:hAnsi="Times New Roman" w:eastAsia="Times New Roman" w:cs="Times New Roman"/>
                  <w:sz w:val="16"/>
                  <w:szCs w:val="16"/>
                  <w:lang w:val="en-GB" w:eastAsia="nb-NO"/>
                </w:rPr>
                <w:t>B</w:t>
              </w:r>
            </w:ins>
            <w:ins w:author="Carmen Garcia Montero" w:date="2025-11-03T15:21:00Z" w:id="5448">
              <w:r w:rsidR="002271EA">
                <w:rPr>
                  <w:rFonts w:ascii="Times New Roman" w:hAnsi="Times New Roman" w:eastAsia="Times New Roman" w:cs="Times New Roman"/>
                  <w:sz w:val="16"/>
                  <w:szCs w:val="16"/>
                  <w:lang w:val="en-GB" w:eastAsia="nb-NO"/>
                </w:rPr>
                <w:t>S</w:t>
              </w:r>
            </w:ins>
            <w:ins w:author="Carmen Garcia Montero" w:date="2025-11-03T12:12:00Z" w:id="5449">
              <w:r w:rsidRPr="00117039" w:rsidR="004203E1">
                <w:rPr>
                  <w:rFonts w:ascii="Times New Roman" w:hAnsi="Times New Roman" w:eastAsia="Times New Roman" w:cs="Times New Roman"/>
                  <w:sz w:val="16"/>
                  <w:szCs w:val="16"/>
                  <w:lang w:val="en-GB" w:eastAsia="nb-NO"/>
                </w:rPr>
                <w:t xml:space="preserve"> – product verification result</w:t>
              </w:r>
            </w:ins>
          </w:p>
        </w:tc>
      </w:tr>
    </w:tbl>
    <w:p w:rsidRPr="00117039" w:rsidR="00597183" w:rsidP="00597183" w:rsidRDefault="00597183" w14:paraId="1F4C93C8" w14:textId="77777777">
      <w:pPr>
        <w:rPr>
          <w:ins w:author="Carmen Garcia Montero" w:date="2025-11-03T11:51:00Z" w:id="5450"/>
          <w:lang w:val="en-GB"/>
        </w:rPr>
      </w:pPr>
    </w:p>
    <w:p w:rsidRPr="00117039" w:rsidR="00597183" w:rsidP="00597183" w:rsidRDefault="00597183" w14:paraId="57CE1EE5" w14:textId="613A4275">
      <w:pPr>
        <w:keepNext/>
        <w:spacing w:line="276" w:lineRule="auto"/>
        <w:rPr>
          <w:ins w:author="Carmen Garcia Montero" w:date="2025-11-03T11:51:00Z" w:id="5451"/>
          <w:rFonts w:ascii="Times New Roman" w:hAnsi="Times New Roman" w:cs="Times New Roman"/>
          <w:lang w:val="en-GB"/>
        </w:rPr>
      </w:pPr>
      <w:ins w:author="Carmen Garcia Montero" w:date="2025-11-03T11:51:00Z" w:id="5452">
        <w:r w:rsidRPr="00EB5A57">
          <w:rPr>
            <w:rFonts w:ascii="Times New Roman" w:hAnsi="Times New Roman" w:cs="Times New Roman"/>
            <w:lang w:val="en-GB"/>
          </w:rPr>
          <w:t xml:space="preserve">Diagram </w:t>
        </w:r>
        <w:r>
          <w:rPr>
            <w:rFonts w:ascii="Times New Roman" w:hAnsi="Times New Roman" w:cs="Times New Roman"/>
            <w:lang w:val="en-GB"/>
          </w:rPr>
          <w:t>2</w:t>
        </w:r>
      </w:ins>
      <w:ins w:author="Carmen Garcia Montero" w:date="2025-11-03T12:12:00Z" w:id="5453">
        <w:r w:rsidR="004203E1">
          <w:rPr>
            <w:rFonts w:ascii="Times New Roman" w:hAnsi="Times New Roman" w:cs="Times New Roman"/>
            <w:lang w:val="en-GB"/>
          </w:rPr>
          <w:t>6</w:t>
        </w:r>
      </w:ins>
      <w:ins w:author="Carmen Garcia Montero" w:date="2025-11-03T11:51:00Z" w:id="5454">
        <w:r w:rsidRPr="00EB5A57">
          <w:rPr>
            <w:rFonts w:ascii="Times New Roman" w:hAnsi="Times New Roman" w:cs="Times New Roman"/>
            <w:lang w:val="en-GB"/>
          </w:rPr>
          <w:t xml:space="preserve"> – Procedure ‘</w:t>
        </w:r>
        <w:r w:rsidRPr="009E5DE3">
          <w:rPr>
            <w:rFonts w:ascii="Times New Roman" w:hAnsi="Times New Roman" w:cs="Times New Roman"/>
            <w:lang w:val="en-GB"/>
          </w:rPr>
          <w:t xml:space="preserve">SPG or SPU </w:t>
        </w:r>
        <w:commentRangeStart w:id="5455"/>
        <w:commentRangeStart w:id="5456"/>
        <w:r w:rsidRPr="009E5DE3">
          <w:rPr>
            <w:rFonts w:ascii="Times New Roman" w:hAnsi="Times New Roman" w:cs="Times New Roman"/>
            <w:lang w:val="en-GB"/>
          </w:rPr>
          <w:t>product verification</w:t>
        </w:r>
        <w:r>
          <w:rPr>
            <w:rFonts w:ascii="Times New Roman" w:hAnsi="Times New Roman" w:cs="Times New Roman"/>
            <w:lang w:val="en-GB"/>
          </w:rPr>
          <w:t>’</w:t>
        </w:r>
        <w:commentRangeEnd w:id="5455"/>
        <w:r w:rsidRPr="00EB5A57">
          <w:rPr>
            <w:rStyle w:val="CommentReference"/>
            <w:rFonts w:ascii="Times New Roman" w:hAnsi="Times New Roman" w:cs="Times New Roman"/>
            <w:sz w:val="22"/>
            <w:szCs w:val="22"/>
            <w:lang w:val="en-GB"/>
          </w:rPr>
          <w:commentReference w:id="5455"/>
        </w:r>
        <w:commentRangeEnd w:id="5456"/>
        <w:r w:rsidRPr="00EB5A57">
          <w:rPr>
            <w:rStyle w:val="CommentReference"/>
            <w:rFonts w:ascii="Times New Roman" w:hAnsi="Times New Roman" w:cs="Times New Roman"/>
            <w:sz w:val="22"/>
            <w:szCs w:val="22"/>
            <w:lang w:val="en-GB"/>
          </w:rPr>
          <w:commentReference w:id="5456"/>
        </w:r>
        <w:r w:rsidRPr="00EB5A57">
          <w:rPr>
            <w:rFonts w:ascii="Times New Roman" w:hAnsi="Times New Roman" w:cs="Times New Roman"/>
            <w:lang w:val="en-GB"/>
          </w:rPr>
          <w:t>.</w:t>
        </w:r>
      </w:ins>
    </w:p>
    <w:p w:rsidRPr="00117039" w:rsidR="00597183" w:rsidP="00597183" w:rsidRDefault="00597183" w14:paraId="19841CB9" w14:textId="77777777">
      <w:pPr>
        <w:spacing w:line="276" w:lineRule="auto"/>
        <w:rPr>
          <w:ins w:author="Carmen Garcia Montero" w:date="2025-11-03T11:51:00Z" w:id="5457"/>
          <w:rFonts w:ascii="Times New Roman" w:hAnsi="Times New Roman" w:cs="Times New Roman"/>
          <w:lang w:val="en-GB"/>
        </w:rPr>
      </w:pPr>
      <w:ins w:author="Carmen Garcia Montero" w:date="2025-11-03T11:51:00Z" w:id="5458">
        <w:r>
          <w:rPr>
            <w:noProof/>
          </w:rPr>
          <w:drawing>
            <wp:inline distT="0" distB="0" distL="0" distR="0" wp14:anchorId="7B1BDA2C" wp14:editId="768DCC22">
              <wp:extent cx="5760720" cy="5180965"/>
              <wp:effectExtent l="0" t="0" r="0" b="635"/>
              <wp:docPr id="1796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739" name=""/>
                      <pic:cNvPicPr/>
                    </pic:nvPicPr>
                    <pic:blipFill>
                      <a:blip r:embed="rId51"/>
                      <a:stretch>
                        <a:fillRect/>
                      </a:stretch>
                    </pic:blipFill>
                    <pic:spPr>
                      <a:xfrm>
                        <a:off x="0" y="0"/>
                        <a:ext cx="5760720" cy="5180965"/>
                      </a:xfrm>
                      <a:prstGeom prst="rect">
                        <a:avLst/>
                      </a:prstGeom>
                    </pic:spPr>
                  </pic:pic>
                </a:graphicData>
              </a:graphic>
            </wp:inline>
          </w:drawing>
        </w:r>
      </w:ins>
    </w:p>
    <w:p w:rsidRPr="00117039" w:rsidR="00597183" w:rsidP="00597183" w:rsidRDefault="00597183" w14:paraId="7C4E9D66" w14:textId="77777777">
      <w:pPr>
        <w:spacing w:line="276" w:lineRule="auto"/>
        <w:rPr>
          <w:ins w:author="Carmen Garcia Montero" w:date="2025-11-03T11:51:00Z" w:id="5459"/>
          <w:rFonts w:ascii="Times New Roman" w:hAnsi="Times New Roman" w:cs="Times New Roman"/>
          <w:lang w:val="en-GB"/>
        </w:rPr>
      </w:pPr>
    </w:p>
    <w:p w:rsidRPr="00117039" w:rsidR="00597183" w:rsidP="00597183" w:rsidRDefault="00597183" w14:paraId="6EF95B19" w14:textId="77777777">
      <w:pPr>
        <w:spacing w:line="276" w:lineRule="auto"/>
        <w:rPr>
          <w:ins w:author="Carmen Garcia Montero" w:date="2025-11-03T11:51:00Z" w:id="5460"/>
          <w:rFonts w:ascii="Times New Roman" w:hAnsi="Times New Roman" w:cs="Times New Roman"/>
          <w:lang w:val="en-GB"/>
        </w:rPr>
      </w:pPr>
    </w:p>
    <w:p w:rsidRPr="00117039" w:rsidR="00597183" w:rsidP="00597183" w:rsidRDefault="00597183" w14:paraId="6F28B076" w14:textId="77777777">
      <w:pPr>
        <w:spacing w:line="276" w:lineRule="auto"/>
        <w:rPr>
          <w:ins w:author="Carmen Garcia Montero" w:date="2025-11-03T11:51:00Z" w:id="5461"/>
          <w:rFonts w:ascii="Times New Roman" w:hAnsi="Times New Roman" w:cs="Times New Roman"/>
          <w:lang w:val="en-GB"/>
        </w:rPr>
      </w:pPr>
    </w:p>
    <w:p w:rsidRPr="00117039" w:rsidR="00597183" w:rsidP="00597183" w:rsidRDefault="00597183" w14:paraId="07068BBE" w14:textId="77777777">
      <w:pPr>
        <w:spacing w:line="276" w:lineRule="auto"/>
        <w:rPr>
          <w:ins w:author="Carmen Garcia Montero" w:date="2025-11-03T11:51:00Z" w:id="5462"/>
          <w:rFonts w:ascii="Times New Roman" w:hAnsi="Times New Roman" w:cs="Times New Roman"/>
          <w:lang w:val="en-GB"/>
        </w:rPr>
      </w:pPr>
    </w:p>
    <w:p w:rsidRPr="003F32D7" w:rsidR="00D67CD6" w:rsidP="00D67CD6" w:rsidRDefault="00D67CD6" w14:paraId="6634F01A" w14:textId="77777777">
      <w:pPr>
        <w:spacing w:line="276" w:lineRule="auto"/>
        <w:rPr>
          <w:ins w:author="Carmen Garcia Montero" w:date="2025-10-14T12:02:00Z" w:id="5463"/>
          <w:rFonts w:ascii="Times New Roman" w:hAnsi="Times New Roman" w:cs="Times New Roman"/>
          <w:lang w:val="en-GB"/>
        </w:rPr>
      </w:pPr>
    </w:p>
    <w:p w:rsidRPr="00117039" w:rsidR="00B4308E" w:rsidP="00784C27" w:rsidRDefault="00B4308E" w14:paraId="2B268F23" w14:textId="77777777">
      <w:pPr>
        <w:spacing w:line="276" w:lineRule="auto"/>
        <w:rPr>
          <w:rFonts w:ascii="Times New Roman" w:hAnsi="Times New Roman" w:cs="Times New Roman"/>
          <w:lang w:val="en-GB"/>
        </w:rPr>
      </w:pPr>
    </w:p>
    <w:tbl>
      <w:tblPr>
        <w:tblStyle w:val="TableGrid"/>
        <w:tblW w:w="9016"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5464">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5465">
          <w:tblGrid>
            <w:gridCol w:w="17"/>
            <w:gridCol w:w="687"/>
            <w:gridCol w:w="1573"/>
            <w:gridCol w:w="2884"/>
            <w:gridCol w:w="1317"/>
            <w:gridCol w:w="1319"/>
            <w:gridCol w:w="1112"/>
            <w:gridCol w:w="124"/>
          </w:tblGrid>
        </w:tblGridChange>
      </w:tblGrid>
      <w:tr w:rsidRPr="003E666D" w:rsidR="0075539A" w:rsidTr="002853DD" w14:paraId="7EA45F15" w14:textId="77777777">
        <w:trPr>
          <w:gridAfter w:val="1"/>
          <w:wAfter w:w="108" w:type="dxa"/>
          <w:trHeight w:val="300"/>
          <w:trPrChange w:author="Fernando Dominguez" w:date="2025-09-12T14:02:00Z" w:id="5466">
            <w:trPr>
              <w:gridBefore w:val="1"/>
            </w:trPr>
          </w:trPrChange>
        </w:trPr>
        <w:tc>
          <w:tcPr>
            <w:tcW w:w="9016" w:type="dxa"/>
            <w:gridSpan w:val="6"/>
            <w:shd w:val="clear" w:color="auto" w:fill="D0CECE" w:themeFill="background2" w:themeFillShade="E6"/>
            <w:vAlign w:val="center"/>
            <w:tcPrChange w:author="Fernando Dominguez" w:date="2025-09-12T14:02:00Z" w:id="5467">
              <w:tcPr>
                <w:tcW w:w="9016" w:type="dxa"/>
                <w:gridSpan w:val="7"/>
                <w:shd w:val="clear" w:color="auto" w:fill="D0CECE" w:themeFill="background2" w:themeFillShade="E6"/>
              </w:tcPr>
            </w:tcPrChange>
          </w:tcPr>
          <w:p w:rsidRPr="00390DC1" w:rsidR="0075539A" w:rsidRDefault="0075539A" w14:paraId="29F03169" w14:textId="4117847E">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16"/>
                <w:szCs w:val="16"/>
                <w:lang w:val="en-GB" w:eastAsia="zh-CN"/>
              </w:rPr>
              <w:br w:type="page"/>
            </w:r>
            <w:r w:rsidRPr="00746877">
              <w:rPr>
                <w:rFonts w:ascii="Times New Roman" w:hAnsi="Times New Roman" w:eastAsia="Calibri" w:cs="Times New Roman"/>
                <w:b/>
                <w:i/>
                <w:sz w:val="16"/>
                <w:szCs w:val="16"/>
                <w:highlight w:val="yellow"/>
                <w:lang w:val="en-GB" w:eastAsia="zh-CN"/>
              </w:rPr>
              <w:t>Table III.</w:t>
            </w:r>
            <w:r>
              <w:rPr>
                <w:rFonts w:ascii="Times New Roman" w:hAnsi="Times New Roman" w:eastAsia="Calibri" w:cs="Times New Roman"/>
                <w:b/>
                <w:i/>
                <w:sz w:val="16"/>
                <w:szCs w:val="16"/>
                <w:highlight w:val="yellow"/>
                <w:lang w:val="en-GB" w:eastAsia="zh-CN"/>
              </w:rPr>
              <w:t>2</w:t>
            </w:r>
            <w:ins w:author="Carmen Garcia Montero" w:date="2025-11-03T12:13:00Z" w:id="5468">
              <w:r w:rsidR="004203E1">
                <w:rPr>
                  <w:rFonts w:ascii="Times New Roman" w:hAnsi="Times New Roman" w:eastAsia="Calibri" w:cs="Times New Roman"/>
                  <w:b/>
                  <w:i/>
                  <w:sz w:val="16"/>
                  <w:szCs w:val="16"/>
                  <w:highlight w:val="yellow"/>
                  <w:lang w:val="en-GB" w:eastAsia="zh-CN"/>
                </w:rPr>
                <w:t>7</w:t>
              </w:r>
            </w:ins>
            <w:del w:author="Carmen Garcia Montero" w:date="2025-11-03T12:13:00Z" w:id="5469">
              <w:r w:rsidDel="004203E1">
                <w:rPr>
                  <w:rFonts w:ascii="Times New Roman" w:hAnsi="Times New Roman" w:eastAsia="Calibri" w:cs="Times New Roman"/>
                  <w:b/>
                  <w:i/>
                  <w:sz w:val="16"/>
                  <w:szCs w:val="16"/>
                  <w:highlight w:val="yellow"/>
                  <w:lang w:val="en-GB" w:eastAsia="zh-CN"/>
                </w:rPr>
                <w:delText>8</w:delText>
              </w:r>
            </w:del>
            <w:r w:rsidRPr="00117039">
              <w:rPr>
                <w:rFonts w:ascii="Times New Roman" w:hAnsi="Times New Roman" w:eastAsia="Arial" w:cs="Times New Roman"/>
                <w:b/>
                <w:i/>
                <w:sz w:val="16"/>
                <w:szCs w:val="16"/>
                <w:highlight w:val="yellow"/>
                <w:lang w:val="en-GB" w:eastAsia="zh-CN"/>
              </w:rPr>
              <w:t xml:space="preserve"> – Procedure 2</w:t>
            </w:r>
            <w:ins w:author="Carmen Garcia Montero" w:date="2025-11-03T12:13:00Z" w:id="5470">
              <w:r w:rsidR="004203E1">
                <w:rPr>
                  <w:rFonts w:ascii="Times New Roman" w:hAnsi="Times New Roman" w:eastAsia="Arial" w:cs="Times New Roman"/>
                  <w:b/>
                  <w:i/>
                  <w:sz w:val="16"/>
                  <w:szCs w:val="16"/>
                  <w:lang w:val="en-GB" w:eastAsia="zh-CN"/>
                </w:rPr>
                <w:t>7</w:t>
              </w:r>
            </w:ins>
            <w:del w:author="Carmen Garcia Montero" w:date="2025-11-03T12:13:00Z" w:id="5471">
              <w:r w:rsidRPr="00117039" w:rsidDel="004203E1">
                <w:rPr>
                  <w:rFonts w:ascii="Times New Roman" w:hAnsi="Times New Roman" w:eastAsia="Arial" w:cs="Times New Roman"/>
                  <w:b/>
                  <w:i/>
                  <w:sz w:val="16"/>
                  <w:szCs w:val="16"/>
                  <w:lang w:val="en-GB" w:eastAsia="zh-CN"/>
                </w:rPr>
                <w:delText>8</w:delText>
              </w:r>
            </w:del>
          </w:p>
        </w:tc>
      </w:tr>
      <w:tr w:rsidRPr="004749C7" w:rsidR="0075539A" w:rsidTr="002853DD" w14:paraId="76F17FB8" w14:textId="77777777">
        <w:trPr>
          <w:gridAfter w:val="1"/>
          <w:wAfter w:w="108" w:type="dxa"/>
          <w:trHeight w:val="300"/>
          <w:trPrChange w:author="Fernando Dominguez" w:date="2025-09-12T14:02:00Z" w:id="5472">
            <w:trPr>
              <w:gridBefore w:val="1"/>
            </w:trPr>
          </w:trPrChange>
        </w:trPr>
        <w:tc>
          <w:tcPr>
            <w:tcW w:w="2260" w:type="dxa"/>
            <w:gridSpan w:val="2"/>
            <w:shd w:val="clear" w:color="auto" w:fill="D0CECE" w:themeFill="background2" w:themeFillShade="E6"/>
            <w:vAlign w:val="center"/>
            <w:tcPrChange w:author="Fernando Dominguez" w:date="2025-09-12T14:02:00Z" w:id="5473">
              <w:tcPr>
                <w:tcW w:w="2260" w:type="dxa"/>
                <w:gridSpan w:val="2"/>
                <w:shd w:val="clear" w:color="auto" w:fill="D0CECE" w:themeFill="background2" w:themeFillShade="E6"/>
              </w:tcPr>
            </w:tcPrChange>
          </w:tcPr>
          <w:p w:rsidRPr="00BA5B6F" w:rsidR="0075539A" w:rsidP="00117039" w:rsidRDefault="0075539A" w14:paraId="02E0B5F3" w14:textId="77777777">
            <w:pPr>
              <w:widowControl w:val="0"/>
              <w:spacing w:after="0" w:line="276" w:lineRule="auto"/>
              <w:rPr>
                <w:rFonts w:ascii="Times New Roman" w:hAnsi="Times New Roman" w:eastAsia="Arial" w:cs="Times New Roman"/>
                <w:b/>
                <w:i/>
                <w:sz w:val="16"/>
                <w:szCs w:val="16"/>
                <w:lang w:val="en-GB" w:eastAsia="zh-CN"/>
              </w:rPr>
            </w:pPr>
            <w:r w:rsidRPr="00BA5B6F">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09-12T14:02:00Z" w:id="5474">
              <w:tcPr>
                <w:tcW w:w="6756" w:type="dxa"/>
                <w:gridSpan w:val="5"/>
              </w:tcPr>
            </w:tcPrChange>
          </w:tcPr>
          <w:p w:rsidRPr="00117039" w:rsidR="0075539A" w:rsidRDefault="0007413C" w14:paraId="01B0CE93" w14:textId="2501137A">
            <w:pPr>
              <w:pStyle w:val="Caption"/>
              <w:keepNext/>
              <w:suppressAutoHyphens w:val="0"/>
              <w:rPr>
                <w:rFonts w:ascii="Times New Roman" w:hAnsi="Times New Roman" w:eastAsia="Calibri" w:cs="Times New Roman"/>
                <w:color w:val="auto"/>
                <w:sz w:val="16"/>
                <w:szCs w:val="16"/>
                <w:lang w:val="en-GB" w:eastAsia="zh-CN"/>
              </w:rPr>
              <w:pPrChange w:author="Fernando Dominguez" w:date="2025-10-20T11:58:00Z" w:id="5475">
                <w:pPr>
                  <w:pStyle w:val="Caption"/>
                  <w:keepNext/>
                  <w:spacing w:after="0"/>
                </w:pPr>
              </w:pPrChange>
            </w:pPr>
            <w:bookmarkStart w:name="_Toc212680701" w:id="5476"/>
            <w:ins w:author="Fernando Dominguez" w:date="2025-10-20T10:57:00Z" w:id="5477">
              <w:r w:rsidRPr="007E7A7D">
                <w:rPr>
                  <w:lang w:val="en-US"/>
                  <w:rPrChange w:author="Rick van Beek" w:date="2025-11-03T09:17:00Z" w:id="5478">
                    <w:rPr/>
                  </w:rPrChange>
                </w:rPr>
                <w:t xml:space="preserve">Table </w:t>
              </w:r>
              <w:r>
                <w:fldChar w:fldCharType="begin"/>
              </w:r>
              <w:r w:rsidRPr="007E7A7D">
                <w:rPr>
                  <w:lang w:val="en-US"/>
                  <w:rPrChange w:author="Rick van Beek" w:date="2025-11-03T09:17:00Z" w:id="5479">
                    <w:rPr/>
                  </w:rPrChange>
                </w:rPr>
                <w:instrText xml:space="preserve"> SEQ Table \* ARABIC </w:instrText>
              </w:r>
            </w:ins>
            <w:r>
              <w:fldChar w:fldCharType="separate"/>
            </w:r>
            <w:ins w:author="Fernando Dominguez" w:date="2025-10-20T10:57:00Z" w:id="5480">
              <w:r w:rsidRPr="007E7A7D">
                <w:rPr>
                  <w:lang w:val="en-US"/>
                  <w:rPrChange w:author="Rick van Beek" w:date="2025-11-03T09:17:00Z" w:id="5481">
                    <w:rPr>
                      <w:noProof/>
                    </w:rPr>
                  </w:rPrChange>
                </w:rPr>
                <w:t>30</w:t>
              </w:r>
              <w:r>
                <w:fldChar w:fldCharType="end"/>
              </w:r>
              <w:r w:rsidRPr="007E7A7D">
                <w:rPr>
                  <w:lang w:val="en-US"/>
                  <w:rPrChange w:author="Rick van Beek" w:date="2025-11-03T09:17:00Z" w:id="5482">
                    <w:rPr/>
                  </w:rPrChange>
                </w:rPr>
                <w:t xml:space="preserve"> </w:t>
              </w:r>
            </w:ins>
            <w:r w:rsidRPr="00117039" w:rsidR="0075539A">
              <w:rPr>
                <w:rFonts w:ascii="Times New Roman" w:hAnsi="Times New Roman" w:eastAsia="Calibri" w:cs="Times New Roman"/>
                <w:color w:val="auto"/>
                <w:sz w:val="16"/>
                <w:szCs w:val="16"/>
                <w:lang w:val="en-GB" w:eastAsia="zh-CN"/>
              </w:rPr>
              <w:t>General access to SPU</w:t>
            </w:r>
            <w:r w:rsidRPr="00117039" w:rsidR="008B1E30">
              <w:rPr>
                <w:rFonts w:ascii="Times New Roman" w:hAnsi="Times New Roman" w:eastAsia="Calibri" w:cs="Times New Roman"/>
                <w:color w:val="auto"/>
                <w:sz w:val="16"/>
                <w:szCs w:val="16"/>
                <w:lang w:val="en-GB" w:eastAsia="zh-CN"/>
              </w:rPr>
              <w:t xml:space="preserve"> or SPG master</w:t>
            </w:r>
            <w:r w:rsidRPr="00117039" w:rsidR="0075539A">
              <w:rPr>
                <w:rFonts w:ascii="Times New Roman" w:hAnsi="Times New Roman" w:eastAsia="Calibri" w:cs="Times New Roman"/>
                <w:color w:val="auto"/>
                <w:sz w:val="16"/>
                <w:szCs w:val="16"/>
                <w:lang w:val="en-GB" w:eastAsia="zh-CN"/>
              </w:rPr>
              <w:t xml:space="preserve"> data</w:t>
            </w:r>
            <w:r w:rsidRPr="00117039" w:rsidR="008B1E30">
              <w:rPr>
                <w:rFonts w:ascii="Times New Roman" w:hAnsi="Times New Roman" w:eastAsia="Calibri" w:cs="Times New Roman"/>
                <w:color w:val="auto"/>
                <w:sz w:val="16"/>
                <w:szCs w:val="16"/>
                <w:lang w:val="en-GB" w:eastAsia="zh-CN"/>
              </w:rPr>
              <w:t xml:space="preserve"> by an entitled party</w:t>
            </w:r>
            <w:bookmarkEnd w:id="5476"/>
            <w:r w:rsidRPr="00117039" w:rsidR="008B1E30">
              <w:rPr>
                <w:rFonts w:ascii="Times New Roman" w:hAnsi="Times New Roman" w:eastAsia="Calibri" w:cs="Times New Roman"/>
                <w:color w:val="auto"/>
                <w:sz w:val="16"/>
                <w:szCs w:val="16"/>
                <w:lang w:val="en-GB" w:eastAsia="zh-CN"/>
              </w:rPr>
              <w:t xml:space="preserve"> </w:t>
            </w:r>
          </w:p>
        </w:tc>
      </w:tr>
      <w:tr w:rsidRPr="00390DC1" w:rsidR="0075539A" w:rsidTr="002853DD" w14:paraId="07F9AC4D" w14:textId="77777777">
        <w:trPr>
          <w:gridAfter w:val="1"/>
          <w:wAfter w:w="108" w:type="dxa"/>
          <w:trPrChange w:author="Fernando Dominguez" w:date="2025-09-12T14:02:00Z" w:id="5483">
            <w:trPr>
              <w:gridBefore w:val="1"/>
            </w:trPr>
          </w:trPrChange>
        </w:trPr>
        <w:tc>
          <w:tcPr>
            <w:tcW w:w="687" w:type="dxa"/>
            <w:shd w:val="clear" w:color="auto" w:fill="D0CECE" w:themeFill="background2" w:themeFillShade="E6"/>
            <w:vAlign w:val="center"/>
            <w:tcPrChange w:author="Fernando Dominguez" w:date="2025-09-12T14:02:00Z" w:id="5484">
              <w:tcPr>
                <w:tcW w:w="687" w:type="dxa"/>
                <w:shd w:val="clear" w:color="auto" w:fill="D0CECE" w:themeFill="background2" w:themeFillShade="E6"/>
              </w:tcPr>
            </w:tcPrChange>
          </w:tcPr>
          <w:p w:rsidRPr="00390DC1" w:rsidR="0075539A" w:rsidP="00117039" w:rsidRDefault="0075539A" w14:paraId="29BDAE07"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5485">
              <w:tcPr>
                <w:tcW w:w="1573" w:type="dxa"/>
                <w:shd w:val="clear" w:color="auto" w:fill="D0CECE" w:themeFill="background2" w:themeFillShade="E6"/>
              </w:tcPr>
            </w:tcPrChange>
          </w:tcPr>
          <w:p w:rsidRPr="00390DC1" w:rsidR="0075539A" w:rsidP="00117039" w:rsidRDefault="0075539A" w14:paraId="6CC9FC03"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5486">
              <w:tcPr>
                <w:tcW w:w="2884" w:type="dxa"/>
                <w:shd w:val="clear" w:color="auto" w:fill="D0CECE" w:themeFill="background2" w:themeFillShade="E6"/>
              </w:tcPr>
            </w:tcPrChange>
          </w:tcPr>
          <w:p w:rsidRPr="00390DC1" w:rsidR="0075539A" w:rsidP="00117039" w:rsidRDefault="0075539A" w14:paraId="1BD5E525"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5487">
              <w:tcPr>
                <w:tcW w:w="1317" w:type="dxa"/>
                <w:shd w:val="clear" w:color="auto" w:fill="D0CECE" w:themeFill="background2" w:themeFillShade="E6"/>
              </w:tcPr>
            </w:tcPrChange>
          </w:tcPr>
          <w:p w:rsidRPr="00390DC1" w:rsidR="0075539A" w:rsidP="00117039" w:rsidRDefault="0075539A" w14:paraId="77C47F33" w14:textId="063B75BF">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 xml:space="preserve">Information producer </w:t>
            </w:r>
            <w:ins w:author="Wojciech Lubczyński" w:date="2025-10-13T06:05:00Z" w:id="5488">
              <w:r w:rsidRPr="0A08617B" w:rsidR="16E38500">
                <w:rPr>
                  <w:rFonts w:ascii="Times New Roman" w:hAnsi="Times New Roman" w:eastAsia="Arial" w:cs="Times New Roman"/>
                  <w:b/>
                  <w:bCs/>
                  <w:i/>
                  <w:iCs/>
                  <w:sz w:val="16"/>
                  <w:szCs w:val="16"/>
                  <w:lang w:val="en-GB" w:eastAsia="zh-CN"/>
                </w:rPr>
                <w:t xml:space="preserve"> </w:t>
              </w:r>
            </w:ins>
            <w:r w:rsidRPr="00BA5B6F">
              <w:rPr>
                <w:rFonts w:ascii="Times New Roman" w:hAnsi="Times New Roman" w:eastAsia="Arial" w:cs="Times New Roman"/>
                <w:b/>
                <w:i/>
                <w:sz w:val="16"/>
                <w:szCs w:val="16"/>
                <w:lang w:val="en-GB" w:eastAsia="zh-CN"/>
              </w:rPr>
              <w:t>(actor)</w:t>
            </w:r>
          </w:p>
        </w:tc>
        <w:tc>
          <w:tcPr>
            <w:tcW w:w="1319" w:type="dxa"/>
            <w:shd w:val="clear" w:color="auto" w:fill="D0CECE" w:themeFill="background2" w:themeFillShade="E6"/>
            <w:vAlign w:val="center"/>
            <w:tcPrChange w:author="Fernando Dominguez" w:date="2025-09-12T14:02:00Z" w:id="5489">
              <w:tcPr>
                <w:tcW w:w="1319" w:type="dxa"/>
                <w:shd w:val="clear" w:color="auto" w:fill="D0CECE" w:themeFill="background2" w:themeFillShade="E6"/>
              </w:tcPr>
            </w:tcPrChange>
          </w:tcPr>
          <w:p w:rsidRPr="00390DC1" w:rsidR="0075539A" w:rsidP="00117039" w:rsidRDefault="0075539A" w14:paraId="4850C1A9"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5490">
              <w:tcPr>
                <w:tcW w:w="1236" w:type="dxa"/>
                <w:gridSpan w:val="2"/>
                <w:shd w:val="clear" w:color="auto" w:fill="D0CECE" w:themeFill="background2" w:themeFillShade="E6"/>
              </w:tcPr>
            </w:tcPrChange>
          </w:tcPr>
          <w:p w:rsidRPr="00390DC1" w:rsidR="0075539A" w:rsidP="00117039" w:rsidRDefault="0075539A" w14:paraId="5D224D3B" w14:textId="77777777">
            <w:pPr>
              <w:widowControl w:val="0"/>
              <w:spacing w:after="0" w:line="276" w:lineRule="auto"/>
              <w:jc w:val="center"/>
              <w:rPr>
                <w:rFonts w:ascii="Times New Roman" w:hAnsi="Times New Roman" w:eastAsia="Arial" w:cs="Times New Roman"/>
                <w:sz w:val="16"/>
                <w:szCs w:val="16"/>
                <w:lang w:val="en-GB" w:eastAsia="zh-CN"/>
              </w:rPr>
            </w:pPr>
            <w:r w:rsidRPr="00BA5B6F">
              <w:rPr>
                <w:rFonts w:ascii="Times New Roman" w:hAnsi="Times New Roman" w:eastAsia="Arial" w:cs="Times New Roman"/>
                <w:b/>
                <w:i/>
                <w:sz w:val="16"/>
                <w:szCs w:val="16"/>
                <w:lang w:val="en-GB" w:eastAsia="zh-CN"/>
              </w:rPr>
              <w:t>Information exchanged (IDs)</w:t>
            </w:r>
          </w:p>
        </w:tc>
      </w:tr>
      <w:tr w:rsidRPr="004749C7" w:rsidR="003B27BC" w:rsidTr="002853DD" w14:paraId="1EE40E64" w14:textId="77777777">
        <w:trPr>
          <w:trPrChange w:author="Fernando Dominguez" w:date="2025-11-03T09:17:00Z" w:id="5491">
            <w:trPr>
              <w:gridBefore w:val="1"/>
            </w:trPr>
          </w:trPrChange>
        </w:trPr>
        <w:tc>
          <w:tcPr>
            <w:tcW w:w="687" w:type="dxa"/>
            <w:tcPrChange w:author="Fernando Dominguez" w:date="2025-11-03T09:17:00Z" w:id="5492">
              <w:tcPr>
                <w:tcW w:w="687" w:type="dxa"/>
              </w:tcPr>
            </w:tcPrChange>
          </w:tcPr>
          <w:p w:rsidRPr="00390DC1" w:rsidR="003B27BC" w:rsidRDefault="00350A84" w14:paraId="4BC9B3F7" w14:textId="0030FED6">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2</w:t>
            </w:r>
            <w:ins w:author="Carmen Garcia Montero" w:date="2025-11-03T12:13:00Z" w:id="5493">
              <w:r w:rsidR="004203E1">
                <w:rPr>
                  <w:rFonts w:ascii="Times New Roman" w:hAnsi="Times New Roman" w:eastAsia="Calibri" w:cs="Times New Roman"/>
                  <w:sz w:val="16"/>
                  <w:szCs w:val="16"/>
                  <w:lang w:val="en-GB" w:eastAsia="zh-CN"/>
                </w:rPr>
                <w:t>7</w:t>
              </w:r>
            </w:ins>
            <w:del w:author="Carmen Garcia Montero" w:date="2025-11-03T12:13:00Z" w:id="5494">
              <w:r w:rsidDel="004203E1">
                <w:rPr>
                  <w:rFonts w:ascii="Times New Roman" w:hAnsi="Times New Roman" w:eastAsia="Calibri" w:cs="Times New Roman"/>
                  <w:sz w:val="16"/>
                  <w:szCs w:val="16"/>
                  <w:lang w:val="en-GB" w:eastAsia="zh-CN"/>
                </w:rPr>
                <w:delText>8</w:delText>
              </w:r>
            </w:del>
            <w:r w:rsidRPr="00390DC1" w:rsidR="003B27BC">
              <w:rPr>
                <w:rFonts w:ascii="Times New Roman" w:hAnsi="Times New Roman" w:eastAsia="Calibri" w:cs="Times New Roman"/>
                <w:sz w:val="16"/>
                <w:szCs w:val="16"/>
                <w:lang w:val="en-GB" w:eastAsia="zh-CN"/>
              </w:rPr>
              <w:t>.1</w:t>
            </w:r>
          </w:p>
        </w:tc>
        <w:tc>
          <w:tcPr>
            <w:tcW w:w="1573" w:type="dxa"/>
            <w:tcPrChange w:author="Fernando Dominguez" w:date="2025-11-03T09:17:00Z" w:id="5495">
              <w:tcPr>
                <w:tcW w:w="1573" w:type="dxa"/>
              </w:tcPr>
            </w:tcPrChange>
          </w:tcPr>
          <w:p w:rsidRPr="00390DC1" w:rsidR="003B27BC" w:rsidRDefault="003B27BC" w14:paraId="1409D92F" w14:textId="3C6712E5">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Request for </w:t>
            </w:r>
            <w:r>
              <w:rPr>
                <w:rFonts w:ascii="Times New Roman" w:hAnsi="Times New Roman" w:eastAsia="Calibri" w:cs="Times New Roman"/>
                <w:sz w:val="16"/>
                <w:szCs w:val="16"/>
                <w:lang w:val="en-GB" w:eastAsia="zh-CN"/>
              </w:rPr>
              <w:t>SPU or SPG</w:t>
            </w:r>
            <w:r w:rsidRPr="00390DC1">
              <w:rPr>
                <w:rFonts w:ascii="Times New Roman" w:hAnsi="Times New Roman" w:eastAsia="Calibri" w:cs="Times New Roman"/>
                <w:sz w:val="16"/>
                <w:szCs w:val="16"/>
                <w:lang w:val="en-GB" w:eastAsia="zh-CN"/>
              </w:rPr>
              <w:t xml:space="preserve"> master data </w:t>
            </w:r>
          </w:p>
        </w:tc>
        <w:tc>
          <w:tcPr>
            <w:tcW w:w="2884" w:type="dxa"/>
            <w:tcPrChange w:author="Fernando Dominguez" w:date="2025-11-03T09:17:00Z" w:id="5496">
              <w:tcPr>
                <w:tcW w:w="2884" w:type="dxa"/>
              </w:tcPr>
            </w:tcPrChange>
          </w:tcPr>
          <w:p w:rsidRPr="00390DC1" w:rsidR="003B27BC" w:rsidRDefault="003B27BC" w14:paraId="58DD9A5E" w14:textId="1734E532">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An entitled party requests to receive the </w:t>
            </w:r>
            <w:r w:rsidR="004455D3">
              <w:rPr>
                <w:rFonts w:ascii="Times New Roman" w:hAnsi="Times New Roman" w:eastAsia="Calibri" w:cs="Times New Roman"/>
                <w:sz w:val="16"/>
                <w:szCs w:val="16"/>
                <w:lang w:val="en-GB" w:eastAsia="zh-CN"/>
              </w:rPr>
              <w:t>SPU or SPG</w:t>
            </w:r>
            <w:r w:rsidRPr="00390DC1">
              <w:rPr>
                <w:rFonts w:ascii="Times New Roman" w:hAnsi="Times New Roman" w:eastAsia="Calibri" w:cs="Times New Roman"/>
                <w:sz w:val="16"/>
                <w:szCs w:val="16"/>
                <w:lang w:val="en-GB" w:eastAsia="zh-CN"/>
              </w:rPr>
              <w:t xml:space="preserve"> master data for </w:t>
            </w:r>
            <w:r w:rsidR="004D7E54">
              <w:rPr>
                <w:rFonts w:ascii="Times New Roman" w:hAnsi="Times New Roman" w:eastAsia="Calibri" w:cs="Times New Roman"/>
                <w:sz w:val="16"/>
                <w:szCs w:val="16"/>
                <w:lang w:val="en-GB" w:eastAsia="zh-CN"/>
              </w:rPr>
              <w:t xml:space="preserve">one </w:t>
            </w:r>
            <w:r w:rsidR="00426E9B">
              <w:rPr>
                <w:rFonts w:ascii="Times New Roman" w:hAnsi="Times New Roman" w:eastAsia="Calibri" w:cs="Times New Roman"/>
                <w:sz w:val="16"/>
                <w:szCs w:val="16"/>
                <w:lang w:val="en-GB" w:eastAsia="zh-CN"/>
              </w:rPr>
              <w:t>SPU or SPG which is</w:t>
            </w:r>
            <w:r w:rsidRPr="00390DC1">
              <w:rPr>
                <w:rFonts w:ascii="Times New Roman" w:hAnsi="Times New Roman" w:eastAsia="Calibri" w:cs="Times New Roman"/>
                <w:sz w:val="16"/>
                <w:szCs w:val="16"/>
                <w:lang w:val="en-GB" w:eastAsia="zh-CN"/>
              </w:rPr>
              <w:t xml:space="preserve"> registered in the Flexibility information system and linked to the requesting entitled party</w:t>
            </w:r>
            <w:r>
              <w:rPr>
                <w:rFonts w:ascii="Times New Roman" w:hAnsi="Times New Roman" w:eastAsia="Calibri" w:cs="Times New Roman"/>
                <w:sz w:val="16"/>
                <w:szCs w:val="16"/>
                <w:lang w:val="en-GB" w:eastAsia="zh-CN"/>
              </w:rPr>
              <w:t>.</w:t>
            </w:r>
          </w:p>
        </w:tc>
        <w:tc>
          <w:tcPr>
            <w:tcW w:w="1317" w:type="dxa"/>
            <w:tcPrChange w:author="Fernando Dominguez" w:date="2025-11-03T09:17:00Z" w:id="5497">
              <w:tcPr>
                <w:tcW w:w="1317" w:type="dxa"/>
              </w:tcPr>
            </w:tcPrChange>
          </w:tcPr>
          <w:p w:rsidRPr="00390DC1" w:rsidR="003B27BC" w:rsidRDefault="003B27BC" w14:paraId="4877EE20"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Entitled party</w:t>
            </w:r>
          </w:p>
        </w:tc>
        <w:tc>
          <w:tcPr>
            <w:tcW w:w="1319" w:type="dxa"/>
            <w:tcPrChange w:author="Fernando Dominguez" w:date="2025-11-03T09:17:00Z" w:id="5498">
              <w:tcPr>
                <w:tcW w:w="1319" w:type="dxa"/>
              </w:tcPr>
            </w:tcPrChange>
          </w:tcPr>
          <w:p w:rsidRPr="00390DC1" w:rsidR="003B27BC" w:rsidRDefault="00817302" w14:paraId="3BF723A2" w14:textId="32671E57">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 xml:space="preserve">SP </w:t>
            </w:r>
            <w:r w:rsidRPr="00390DC1" w:rsidR="003B27BC">
              <w:rPr>
                <w:rFonts w:ascii="Times New Roman" w:hAnsi="Times New Roman" w:eastAsia="Calibri" w:cs="Times New Roman"/>
                <w:sz w:val="16"/>
                <w:szCs w:val="16"/>
                <w:lang w:val="en-GB" w:eastAsia="zh-CN"/>
              </w:rPr>
              <w:t xml:space="preserve">module administrator </w:t>
            </w:r>
          </w:p>
        </w:tc>
        <w:tc>
          <w:tcPr>
            <w:tcW w:w="1236" w:type="dxa"/>
            <w:gridSpan w:val="2"/>
            <w:tcPrChange w:author="Fernando Dominguez" w:date="2025-11-03T09:17:00Z" w:id="5499">
              <w:tcPr>
                <w:tcW w:w="1236" w:type="dxa"/>
                <w:gridSpan w:val="2"/>
              </w:tcPr>
            </w:tcPrChange>
          </w:tcPr>
          <w:p w:rsidRPr="00390DC1" w:rsidR="003B27BC" w:rsidRDefault="00743EED" w14:paraId="131EC7CF" w14:textId="3D251AEC">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9:00Z" w:id="5500">
              <w:r>
                <w:rPr>
                  <w:rFonts w:ascii="Times New Roman" w:hAnsi="Times New Roman" w:eastAsia="Calibri" w:cs="Times New Roman"/>
                  <w:sz w:val="16"/>
                  <w:szCs w:val="16"/>
                  <w:lang w:val="en-GB" w:eastAsia="zh-CN"/>
                </w:rPr>
                <w:t>B</w:t>
              </w:r>
            </w:ins>
            <w:ins w:author="Carmen Garcia Montero" w:date="2025-11-03T15:21:00Z" w:id="5501">
              <w:r w:rsidR="00BF6F23">
                <w:rPr>
                  <w:rFonts w:ascii="Times New Roman" w:hAnsi="Times New Roman" w:eastAsia="Calibri" w:cs="Times New Roman"/>
                  <w:sz w:val="16"/>
                  <w:szCs w:val="16"/>
                  <w:lang w:val="en-GB" w:eastAsia="zh-CN"/>
                </w:rPr>
                <w:t>T</w:t>
              </w:r>
            </w:ins>
            <w:del w:author="Carmen Garcia Montero" w:date="2025-11-03T15:21:00Z" w:id="5502">
              <w:r w:rsidDel="00BF6F23" w:rsidR="00B104FB">
                <w:rPr>
                  <w:rFonts w:ascii="Times New Roman" w:hAnsi="Times New Roman" w:eastAsia="Calibri" w:cs="Times New Roman"/>
                  <w:sz w:val="16"/>
                  <w:szCs w:val="16"/>
                  <w:lang w:val="en-GB" w:eastAsia="zh-CN"/>
                </w:rPr>
                <w:delText>BR</w:delText>
              </w:r>
            </w:del>
            <w:r w:rsidR="00FB7A02">
              <w:rPr>
                <w:rFonts w:ascii="Times New Roman" w:hAnsi="Times New Roman" w:eastAsia="Calibri" w:cs="Times New Roman"/>
                <w:sz w:val="16"/>
                <w:szCs w:val="16"/>
                <w:lang w:val="en-GB" w:eastAsia="zh-CN"/>
              </w:rPr>
              <w:t xml:space="preserve"> </w:t>
            </w:r>
            <w:r w:rsidR="002D6B1A">
              <w:rPr>
                <w:rFonts w:ascii="Times New Roman" w:hAnsi="Times New Roman" w:eastAsia="Calibri" w:cs="Times New Roman"/>
                <w:sz w:val="16"/>
                <w:szCs w:val="16"/>
                <w:lang w:val="en-GB" w:eastAsia="zh-CN"/>
              </w:rPr>
              <w:t>–</w:t>
            </w:r>
            <w:r w:rsidR="00FB7A02">
              <w:rPr>
                <w:rFonts w:ascii="Times New Roman" w:hAnsi="Times New Roman" w:eastAsia="Calibri" w:cs="Times New Roman"/>
                <w:sz w:val="16"/>
                <w:szCs w:val="16"/>
                <w:lang w:val="en-GB" w:eastAsia="zh-CN"/>
              </w:rPr>
              <w:t xml:space="preserve"> </w:t>
            </w:r>
            <w:r w:rsidR="002D6B1A">
              <w:rPr>
                <w:rFonts w:ascii="Times New Roman" w:hAnsi="Times New Roman" w:eastAsia="Calibri" w:cs="Times New Roman"/>
                <w:sz w:val="16"/>
                <w:szCs w:val="16"/>
                <w:lang w:val="en-GB" w:eastAsia="zh-CN"/>
              </w:rPr>
              <w:t xml:space="preserve">SPU or </w:t>
            </w:r>
            <w:r w:rsidR="00817302">
              <w:rPr>
                <w:rFonts w:ascii="Times New Roman" w:hAnsi="Times New Roman" w:eastAsia="Calibri" w:cs="Times New Roman"/>
                <w:sz w:val="16"/>
                <w:szCs w:val="16"/>
                <w:lang w:val="en-GB" w:eastAsia="zh-CN"/>
              </w:rPr>
              <w:t xml:space="preserve">SPG </w:t>
            </w:r>
            <w:r w:rsidRPr="00390DC1" w:rsidR="003B27BC">
              <w:rPr>
                <w:rFonts w:ascii="Times New Roman" w:hAnsi="Times New Roman" w:eastAsia="Calibri" w:cs="Times New Roman"/>
                <w:sz w:val="16"/>
                <w:szCs w:val="16"/>
                <w:lang w:val="en-GB" w:eastAsia="zh-CN"/>
              </w:rPr>
              <w:t>master data request</w:t>
            </w:r>
          </w:p>
        </w:tc>
      </w:tr>
      <w:tr w:rsidRPr="00390DC1" w:rsidR="003B27BC" w:rsidTr="002853DD" w14:paraId="3908759A" w14:textId="77777777">
        <w:trPr>
          <w:trPrChange w:author="Fernando Dominguez" w:date="2025-11-03T09:17:00Z" w:id="5503">
            <w:trPr>
              <w:gridBefore w:val="1"/>
            </w:trPr>
          </w:trPrChange>
        </w:trPr>
        <w:tc>
          <w:tcPr>
            <w:tcW w:w="687" w:type="dxa"/>
            <w:tcPrChange w:author="Fernando Dominguez" w:date="2025-11-03T09:17:00Z" w:id="5504">
              <w:tcPr>
                <w:tcW w:w="687" w:type="dxa"/>
              </w:tcPr>
            </w:tcPrChange>
          </w:tcPr>
          <w:p w:rsidRPr="00390DC1" w:rsidR="003B27BC" w:rsidRDefault="00350A84" w14:paraId="2E08E307" w14:textId="605213B9">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2</w:t>
            </w:r>
            <w:ins w:author="Carmen Garcia Montero" w:date="2025-11-03T12:13:00Z" w:id="5505">
              <w:r w:rsidR="004203E1">
                <w:rPr>
                  <w:rFonts w:ascii="Times New Roman" w:hAnsi="Times New Roman" w:eastAsia="Calibri" w:cs="Times New Roman"/>
                  <w:sz w:val="16"/>
                  <w:szCs w:val="16"/>
                  <w:lang w:val="en-GB" w:eastAsia="zh-CN"/>
                </w:rPr>
                <w:t>7</w:t>
              </w:r>
            </w:ins>
            <w:del w:author="Carmen Garcia Montero" w:date="2025-11-03T12:13:00Z" w:id="5506">
              <w:r w:rsidDel="004203E1">
                <w:rPr>
                  <w:rFonts w:ascii="Times New Roman" w:hAnsi="Times New Roman" w:eastAsia="Calibri" w:cs="Times New Roman"/>
                  <w:sz w:val="16"/>
                  <w:szCs w:val="16"/>
                  <w:lang w:val="en-GB" w:eastAsia="zh-CN"/>
                </w:rPr>
                <w:delText>8</w:delText>
              </w:r>
            </w:del>
            <w:r w:rsidRPr="00390DC1" w:rsidR="003B27BC">
              <w:rPr>
                <w:rFonts w:ascii="Times New Roman" w:hAnsi="Times New Roman" w:eastAsia="Calibri" w:cs="Times New Roman"/>
                <w:sz w:val="16"/>
                <w:szCs w:val="16"/>
                <w:lang w:val="en-GB" w:eastAsia="zh-CN"/>
              </w:rPr>
              <w:t>.2</w:t>
            </w:r>
          </w:p>
        </w:tc>
        <w:tc>
          <w:tcPr>
            <w:tcW w:w="1573" w:type="dxa"/>
            <w:tcPrChange w:author="Fernando Dominguez" w:date="2025-11-03T09:17:00Z" w:id="5507">
              <w:tcPr>
                <w:tcW w:w="1573" w:type="dxa"/>
              </w:tcPr>
            </w:tcPrChange>
          </w:tcPr>
          <w:p w:rsidRPr="00390DC1" w:rsidR="003B27BC" w:rsidRDefault="003B27BC" w14:paraId="25FA4F13" w14:textId="3966DC55">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Validate </w:t>
            </w:r>
            <w:r>
              <w:rPr>
                <w:rFonts w:ascii="Times New Roman" w:hAnsi="Times New Roman" w:eastAsia="Calibri" w:cs="Times New Roman"/>
                <w:sz w:val="16"/>
                <w:szCs w:val="16"/>
                <w:lang w:val="en-GB" w:eastAsia="zh-CN"/>
              </w:rPr>
              <w:t xml:space="preserve">SPU or SPG </w:t>
            </w:r>
            <w:r w:rsidRPr="00390DC1">
              <w:rPr>
                <w:rFonts w:ascii="Times New Roman" w:hAnsi="Times New Roman" w:eastAsia="Calibri" w:cs="Times New Roman"/>
                <w:sz w:val="16"/>
                <w:szCs w:val="16"/>
                <w:lang w:val="en-GB" w:eastAsia="zh-CN"/>
              </w:rPr>
              <w:t xml:space="preserve">master data request </w:t>
            </w:r>
          </w:p>
        </w:tc>
        <w:tc>
          <w:tcPr>
            <w:tcW w:w="2884" w:type="dxa"/>
            <w:tcPrChange w:author="Fernando Dominguez" w:date="2025-11-03T09:17:00Z" w:id="5508">
              <w:tcPr>
                <w:tcW w:w="2884" w:type="dxa"/>
              </w:tcPr>
            </w:tcPrChange>
          </w:tcPr>
          <w:p w:rsidRPr="00117039" w:rsidR="003B27BC" w:rsidRDefault="003B27BC" w14:paraId="0EB842FA" w14:textId="16DDEBCC">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The </w:t>
            </w:r>
            <w:r w:rsidRPr="00117039" w:rsidR="00426E9B">
              <w:rPr>
                <w:rFonts w:ascii="Times New Roman" w:hAnsi="Times New Roman" w:cs="Times New Roman"/>
                <w:color w:val="auto"/>
                <w:sz w:val="16"/>
                <w:szCs w:val="16"/>
                <w:lang w:val="en-GB"/>
              </w:rPr>
              <w:t>SP</w:t>
            </w:r>
            <w:r w:rsidRPr="00117039">
              <w:rPr>
                <w:rFonts w:ascii="Times New Roman" w:hAnsi="Times New Roman" w:cs="Times New Roman"/>
                <w:color w:val="auto"/>
                <w:sz w:val="16"/>
                <w:szCs w:val="16"/>
                <w:lang w:val="en-GB"/>
              </w:rPr>
              <w:t xml:space="preserve"> module administrator validates whether the information request is permitted or not and provides a meaningful indication in case of an invalid request. </w:t>
            </w:r>
          </w:p>
        </w:tc>
        <w:tc>
          <w:tcPr>
            <w:tcW w:w="1317" w:type="dxa"/>
            <w:tcPrChange w:author="Fernando Dominguez" w:date="2025-11-03T09:17:00Z" w:id="5509">
              <w:tcPr>
                <w:tcW w:w="1317" w:type="dxa"/>
              </w:tcPr>
            </w:tcPrChange>
          </w:tcPr>
          <w:p w:rsidRPr="00390DC1" w:rsidR="003B27BC" w:rsidRDefault="00817302" w14:paraId="4DEE37B4" w14:textId="7B1DB280">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SP</w:t>
            </w:r>
            <w:r w:rsidRPr="00390DC1" w:rsidR="003B27BC">
              <w:rPr>
                <w:rFonts w:ascii="Times New Roman" w:hAnsi="Times New Roman" w:eastAsia="Calibri" w:cs="Times New Roman"/>
                <w:sz w:val="16"/>
                <w:szCs w:val="16"/>
                <w:lang w:val="en-GB" w:eastAsia="zh-CN"/>
              </w:rPr>
              <w:t xml:space="preserve"> module administrator</w:t>
            </w:r>
          </w:p>
        </w:tc>
        <w:tc>
          <w:tcPr>
            <w:tcW w:w="1319" w:type="dxa"/>
            <w:tcPrChange w:author="Fernando Dominguez" w:date="2025-11-03T09:17:00Z" w:id="5510">
              <w:tcPr>
                <w:tcW w:w="1319" w:type="dxa"/>
              </w:tcPr>
            </w:tcPrChange>
          </w:tcPr>
          <w:p w:rsidRPr="00390DC1" w:rsidR="003B27BC" w:rsidRDefault="003B27BC" w14:paraId="46DBC7C9"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Entitled party</w:t>
            </w:r>
          </w:p>
        </w:tc>
        <w:tc>
          <w:tcPr>
            <w:tcW w:w="1236" w:type="dxa"/>
            <w:gridSpan w:val="2"/>
            <w:tcPrChange w:author="Fernando Dominguez" w:date="2025-11-03T09:17:00Z" w:id="5511">
              <w:tcPr>
                <w:tcW w:w="1236" w:type="dxa"/>
                <w:gridSpan w:val="2"/>
              </w:tcPr>
            </w:tcPrChange>
          </w:tcPr>
          <w:p w:rsidRPr="00390DC1" w:rsidR="003B27BC" w:rsidRDefault="003B27BC" w14:paraId="788C4A39" w14:textId="3FA792B8">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cs="Times New Roman"/>
                <w:sz w:val="16"/>
                <w:szCs w:val="16"/>
                <w:lang w:val="en-GB" w:eastAsia="nl-NL"/>
              </w:rPr>
              <w:t>B –</w:t>
            </w:r>
            <w:r>
              <w:rPr>
                <w:rFonts w:ascii="Times New Roman" w:hAnsi="Times New Roman" w:cs="Times New Roman"/>
                <w:sz w:val="16"/>
                <w:szCs w:val="16"/>
                <w:lang w:val="en-GB" w:eastAsia="nl-NL"/>
              </w:rPr>
              <w:t xml:space="preserve"> </w:t>
            </w:r>
            <w:del w:author="Albrecht, Patrick" w:date="2025-10-29T16:25:00Z" w:id="5512">
              <w:r w:rsidRPr="00390DC1">
                <w:rPr>
                  <w:rFonts w:ascii="Times New Roman" w:hAnsi="Times New Roman" w:cs="Times New Roman"/>
                  <w:sz w:val="16"/>
                  <w:szCs w:val="16"/>
                  <w:lang w:val="en-GB" w:eastAsia="nl-NL"/>
                </w:rPr>
                <w:delText>request validation information</w:delText>
              </w:r>
            </w:del>
            <w:ins w:author="Albrecht, Patrick" w:date="2025-10-29T16:25:00Z" w:id="5513">
              <w:r w:rsidR="007A3E14">
                <w:rPr>
                  <w:rFonts w:ascii="Times New Roman" w:hAnsi="Times New Roman" w:cs="Times New Roman"/>
                  <w:sz w:val="16"/>
                  <w:szCs w:val="16"/>
                  <w:lang w:val="en-GB" w:eastAsia="nl-NL"/>
                </w:rPr>
                <w:t>Information on validation</w:t>
              </w:r>
            </w:ins>
          </w:p>
        </w:tc>
      </w:tr>
      <w:tr w:rsidRPr="004749C7" w:rsidR="003B27BC" w:rsidTr="002853DD" w14:paraId="1576C41F" w14:textId="77777777">
        <w:trPr>
          <w:trPrChange w:author="Fernando Dominguez" w:date="2025-11-03T09:17:00Z" w:id="5514">
            <w:trPr>
              <w:gridBefore w:val="1"/>
            </w:trPr>
          </w:trPrChange>
        </w:trPr>
        <w:tc>
          <w:tcPr>
            <w:tcW w:w="687" w:type="dxa"/>
            <w:tcPrChange w:author="Fernando Dominguez" w:date="2025-11-03T09:17:00Z" w:id="5515">
              <w:tcPr>
                <w:tcW w:w="687" w:type="dxa"/>
              </w:tcPr>
            </w:tcPrChange>
          </w:tcPr>
          <w:p w:rsidRPr="00390DC1" w:rsidR="003B27BC" w:rsidRDefault="00350A84" w14:paraId="14946964" w14:textId="337B52A3">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2</w:t>
            </w:r>
            <w:ins w:author="Carmen Garcia Montero" w:date="2025-11-03T12:13:00Z" w:id="5516">
              <w:r w:rsidR="004203E1">
                <w:rPr>
                  <w:rFonts w:ascii="Times New Roman" w:hAnsi="Times New Roman" w:eastAsia="Calibri" w:cs="Times New Roman"/>
                  <w:sz w:val="16"/>
                  <w:szCs w:val="16"/>
                  <w:lang w:val="en-GB" w:eastAsia="zh-CN"/>
                </w:rPr>
                <w:t>7</w:t>
              </w:r>
            </w:ins>
            <w:del w:author="Carmen Garcia Montero" w:date="2025-11-03T12:13:00Z" w:id="5517">
              <w:r w:rsidDel="004203E1">
                <w:rPr>
                  <w:rFonts w:ascii="Times New Roman" w:hAnsi="Times New Roman" w:eastAsia="Calibri" w:cs="Times New Roman"/>
                  <w:sz w:val="16"/>
                  <w:szCs w:val="16"/>
                  <w:lang w:val="en-GB" w:eastAsia="zh-CN"/>
                </w:rPr>
                <w:delText>8</w:delText>
              </w:r>
            </w:del>
            <w:r w:rsidRPr="00390DC1" w:rsidR="003B27BC">
              <w:rPr>
                <w:rFonts w:ascii="Times New Roman" w:hAnsi="Times New Roman" w:eastAsia="Calibri" w:cs="Times New Roman"/>
                <w:sz w:val="16"/>
                <w:szCs w:val="16"/>
                <w:lang w:val="en-GB" w:eastAsia="zh-CN"/>
              </w:rPr>
              <w:t>.3</w:t>
            </w:r>
          </w:p>
        </w:tc>
        <w:tc>
          <w:tcPr>
            <w:tcW w:w="1573" w:type="dxa"/>
            <w:tcPrChange w:author="Fernando Dominguez" w:date="2025-11-03T09:17:00Z" w:id="5518">
              <w:tcPr>
                <w:tcW w:w="1573" w:type="dxa"/>
              </w:tcPr>
            </w:tcPrChange>
          </w:tcPr>
          <w:p w:rsidRPr="00390DC1" w:rsidR="003B27BC" w:rsidDel="006556AF" w:rsidRDefault="003D784F" w14:paraId="5E790D3A" w14:textId="00C7F9F7">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Notify</w:t>
            </w:r>
            <w:r w:rsidRPr="00390DC1" w:rsidR="003B27BC">
              <w:rPr>
                <w:rFonts w:ascii="Times New Roman" w:hAnsi="Times New Roman" w:eastAsia="Calibri" w:cs="Times New Roman"/>
                <w:sz w:val="16"/>
                <w:szCs w:val="16"/>
                <w:lang w:val="en-GB" w:eastAsia="zh-CN"/>
              </w:rPr>
              <w:t xml:space="preserve"> </w:t>
            </w:r>
            <w:r w:rsidR="003B27BC">
              <w:rPr>
                <w:rFonts w:ascii="Times New Roman" w:hAnsi="Times New Roman" w:eastAsia="Calibri" w:cs="Times New Roman"/>
                <w:sz w:val="16"/>
                <w:szCs w:val="16"/>
                <w:lang w:val="en-GB" w:eastAsia="zh-CN"/>
              </w:rPr>
              <w:t xml:space="preserve">SPU or SPG </w:t>
            </w:r>
            <w:r w:rsidRPr="00390DC1" w:rsidR="003B27BC">
              <w:rPr>
                <w:rFonts w:ascii="Times New Roman" w:hAnsi="Times New Roman" w:eastAsia="Calibri" w:cs="Times New Roman"/>
                <w:sz w:val="16"/>
                <w:szCs w:val="16"/>
                <w:lang w:val="en-GB" w:eastAsia="zh-CN"/>
              </w:rPr>
              <w:t xml:space="preserve">master data </w:t>
            </w:r>
          </w:p>
          <w:p w:rsidRPr="00390DC1" w:rsidR="003B27BC" w:rsidDel="006556AF" w:rsidRDefault="003B27BC" w14:paraId="64FD4FD3" w14:textId="77777777">
            <w:pPr>
              <w:widowControl w:val="0"/>
              <w:spacing w:after="0" w:line="276" w:lineRule="auto"/>
              <w:jc w:val="both"/>
              <w:rPr>
                <w:rFonts w:ascii="Times New Roman" w:hAnsi="Times New Roman" w:eastAsia="Calibri" w:cs="Times New Roman"/>
                <w:sz w:val="16"/>
                <w:szCs w:val="16"/>
                <w:lang w:val="en-GB" w:eastAsia="zh-CN"/>
              </w:rPr>
            </w:pPr>
          </w:p>
        </w:tc>
        <w:tc>
          <w:tcPr>
            <w:tcW w:w="2884" w:type="dxa"/>
            <w:tcPrChange w:author="Fernando Dominguez" w:date="2025-11-03T09:17:00Z" w:id="5519">
              <w:tcPr>
                <w:tcW w:w="2884" w:type="dxa"/>
              </w:tcPr>
            </w:tcPrChange>
          </w:tcPr>
          <w:p w:rsidRPr="00117039" w:rsidR="003B27BC" w:rsidRDefault="003B27BC" w14:paraId="64EC35C1" w14:textId="1832486D">
            <w:pPr>
              <w:pStyle w:val="Default"/>
              <w:spacing w:line="276" w:lineRule="auto"/>
              <w:jc w:val="both"/>
              <w:rPr>
                <w:rFonts w:ascii="Times New Roman" w:hAnsi="Times New Roman" w:cs="Times New Roman" w:eastAsiaTheme="minorEastAsia"/>
                <w:color w:val="auto"/>
                <w:sz w:val="16"/>
                <w:szCs w:val="16"/>
                <w:lang w:val="en-GB"/>
              </w:rPr>
            </w:pPr>
            <w:r w:rsidRPr="00117039">
              <w:rPr>
                <w:rFonts w:ascii="Times New Roman" w:hAnsi="Times New Roman" w:cs="Times New Roman" w:eastAsiaTheme="minorEastAsia"/>
                <w:color w:val="auto"/>
                <w:sz w:val="16"/>
                <w:szCs w:val="16"/>
                <w:lang w:val="en-GB"/>
              </w:rPr>
              <w:t xml:space="preserve">The </w:t>
            </w:r>
            <w:r w:rsidRPr="00117039" w:rsidR="00846C48">
              <w:rPr>
                <w:rFonts w:ascii="Times New Roman" w:hAnsi="Times New Roman" w:cs="Times New Roman" w:eastAsiaTheme="minorEastAsia"/>
                <w:color w:val="auto"/>
                <w:sz w:val="16"/>
                <w:szCs w:val="16"/>
                <w:lang w:val="en-GB"/>
              </w:rPr>
              <w:t>SP</w:t>
            </w:r>
            <w:r w:rsidRPr="00117039">
              <w:rPr>
                <w:rFonts w:ascii="Times New Roman" w:hAnsi="Times New Roman" w:cs="Times New Roman" w:eastAsiaTheme="minorEastAsia"/>
                <w:color w:val="auto"/>
                <w:sz w:val="16"/>
                <w:szCs w:val="16"/>
                <w:lang w:val="en-GB"/>
              </w:rPr>
              <w:t xml:space="preserve"> module administrator sends back the requested information from the flexibility information system.</w:t>
            </w:r>
          </w:p>
        </w:tc>
        <w:tc>
          <w:tcPr>
            <w:tcW w:w="1317" w:type="dxa"/>
            <w:tcPrChange w:author="Fernando Dominguez" w:date="2025-11-03T09:17:00Z" w:id="5520">
              <w:tcPr>
                <w:tcW w:w="1317" w:type="dxa"/>
              </w:tcPr>
            </w:tcPrChange>
          </w:tcPr>
          <w:p w:rsidRPr="00390DC1" w:rsidR="003B27BC" w:rsidRDefault="00817302" w14:paraId="54D720BA" w14:textId="407468E0">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SP</w:t>
            </w:r>
            <w:r w:rsidRPr="00390DC1" w:rsidR="003B27BC">
              <w:rPr>
                <w:rFonts w:ascii="Times New Roman" w:hAnsi="Times New Roman" w:eastAsia="Calibri" w:cs="Times New Roman"/>
                <w:sz w:val="16"/>
                <w:szCs w:val="16"/>
                <w:lang w:val="en-GB" w:eastAsia="zh-CN"/>
              </w:rPr>
              <w:t xml:space="preserve"> module administrator</w:t>
            </w:r>
          </w:p>
        </w:tc>
        <w:tc>
          <w:tcPr>
            <w:tcW w:w="1319" w:type="dxa"/>
            <w:tcPrChange w:author="Fernando Dominguez" w:date="2025-11-03T09:17:00Z" w:id="5521">
              <w:tcPr>
                <w:tcW w:w="1319" w:type="dxa"/>
              </w:tcPr>
            </w:tcPrChange>
          </w:tcPr>
          <w:p w:rsidRPr="00390DC1" w:rsidR="003B27BC" w:rsidRDefault="003B27BC" w14:paraId="5C0F63D3" w14:textId="77777777">
            <w:pPr>
              <w:widowControl w:val="0"/>
              <w:spacing w:after="0" w:line="276" w:lineRule="auto"/>
              <w:jc w:val="both"/>
              <w:rPr>
                <w:rFonts w:ascii="Times New Roman" w:hAnsi="Times New Roman" w:eastAsia="Calibri" w:cs="Times New Roman"/>
                <w:sz w:val="16"/>
                <w:szCs w:val="16"/>
                <w:lang w:val="en-GB" w:eastAsia="zh-CN"/>
              </w:rPr>
            </w:pPr>
            <w:r w:rsidRPr="00390DC1">
              <w:rPr>
                <w:rFonts w:ascii="Times New Roman" w:hAnsi="Times New Roman" w:eastAsia="Calibri" w:cs="Times New Roman"/>
                <w:sz w:val="16"/>
                <w:szCs w:val="16"/>
                <w:lang w:val="en-GB" w:eastAsia="zh-CN"/>
              </w:rPr>
              <w:t xml:space="preserve">Entitled party </w:t>
            </w:r>
          </w:p>
        </w:tc>
        <w:tc>
          <w:tcPr>
            <w:tcW w:w="1236" w:type="dxa"/>
            <w:gridSpan w:val="2"/>
            <w:tcPrChange w:author="Fernando Dominguez" w:date="2025-11-03T09:17:00Z" w:id="5522">
              <w:tcPr>
                <w:tcW w:w="1236" w:type="dxa"/>
                <w:gridSpan w:val="2"/>
              </w:tcPr>
            </w:tcPrChange>
          </w:tcPr>
          <w:p w:rsidRPr="00390DC1" w:rsidR="003B27BC" w:rsidRDefault="00743EED" w14:paraId="557570D7" w14:textId="54537167">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9:00Z" w:id="5523">
              <w:r>
                <w:rPr>
                  <w:rFonts w:ascii="Times New Roman" w:hAnsi="Times New Roman" w:eastAsia="Calibri" w:cs="Times New Roman"/>
                  <w:sz w:val="16"/>
                  <w:szCs w:val="16"/>
                  <w:lang w:val="en-GB" w:eastAsia="zh-CN"/>
                </w:rPr>
                <w:t>B</w:t>
              </w:r>
            </w:ins>
            <w:ins w:author="Carmen Garcia Montero" w:date="2025-11-03T15:24:00Z" w:id="5524">
              <w:r w:rsidR="00F06F1F">
                <w:rPr>
                  <w:rFonts w:ascii="Times New Roman" w:hAnsi="Times New Roman" w:eastAsia="Calibri" w:cs="Times New Roman"/>
                  <w:sz w:val="16"/>
                  <w:szCs w:val="16"/>
                  <w:lang w:val="en-GB" w:eastAsia="zh-CN"/>
                </w:rPr>
                <w:t>U</w:t>
              </w:r>
            </w:ins>
            <w:del w:author="Carmen Garcia Montero" w:date="2025-11-03T15:24:00Z" w:id="5525">
              <w:r w:rsidDel="00F06F1F" w:rsidR="00D86CF7">
                <w:rPr>
                  <w:rFonts w:ascii="Times New Roman" w:hAnsi="Times New Roman" w:eastAsia="Calibri" w:cs="Times New Roman"/>
                  <w:sz w:val="16"/>
                  <w:szCs w:val="16"/>
                  <w:lang w:val="en-GB" w:eastAsia="zh-CN"/>
                </w:rPr>
                <w:delText>BS</w:delText>
              </w:r>
            </w:del>
            <w:r w:rsidR="00214F8E">
              <w:rPr>
                <w:rFonts w:ascii="Times New Roman" w:hAnsi="Times New Roman" w:eastAsia="Calibri" w:cs="Times New Roman"/>
                <w:sz w:val="16"/>
                <w:szCs w:val="16"/>
                <w:lang w:val="en-GB" w:eastAsia="zh-CN"/>
              </w:rPr>
              <w:t xml:space="preserve"> </w:t>
            </w:r>
            <w:r w:rsidR="002D6B1A">
              <w:rPr>
                <w:rFonts w:ascii="Times New Roman" w:hAnsi="Times New Roman" w:eastAsia="Calibri" w:cs="Times New Roman"/>
                <w:sz w:val="16"/>
                <w:szCs w:val="16"/>
                <w:lang w:val="en-GB" w:eastAsia="zh-CN"/>
              </w:rPr>
              <w:t>–</w:t>
            </w:r>
            <w:r w:rsidR="00214F8E">
              <w:rPr>
                <w:rFonts w:ascii="Times New Roman" w:hAnsi="Times New Roman" w:eastAsia="Calibri" w:cs="Times New Roman"/>
                <w:sz w:val="16"/>
                <w:szCs w:val="16"/>
                <w:lang w:val="en-GB" w:eastAsia="zh-CN"/>
              </w:rPr>
              <w:t xml:space="preserve"> </w:t>
            </w:r>
            <w:r w:rsidR="002D6B1A">
              <w:rPr>
                <w:rFonts w:ascii="Times New Roman" w:hAnsi="Times New Roman" w:eastAsia="Calibri" w:cs="Times New Roman"/>
                <w:sz w:val="16"/>
                <w:szCs w:val="16"/>
                <w:lang w:val="en-GB" w:eastAsia="zh-CN"/>
              </w:rPr>
              <w:t xml:space="preserve">SPU or </w:t>
            </w:r>
            <w:r w:rsidR="004D7E54">
              <w:rPr>
                <w:rFonts w:ascii="Times New Roman" w:hAnsi="Times New Roman" w:eastAsia="Calibri" w:cs="Times New Roman"/>
                <w:sz w:val="16"/>
                <w:szCs w:val="16"/>
                <w:lang w:val="en-GB" w:eastAsia="zh-CN"/>
              </w:rPr>
              <w:t>SPG</w:t>
            </w:r>
            <w:r w:rsidRPr="00390DC1" w:rsidR="003B27BC">
              <w:rPr>
                <w:rFonts w:ascii="Times New Roman" w:hAnsi="Times New Roman" w:eastAsia="Calibri" w:cs="Times New Roman"/>
                <w:sz w:val="16"/>
                <w:szCs w:val="16"/>
                <w:lang w:val="en-GB" w:eastAsia="zh-CN"/>
              </w:rPr>
              <w:t xml:space="preserve"> master data </w:t>
            </w:r>
            <w:ins w:author="Kokki Teemu" w:date="2025-09-12T15:54:00Z" w:id="5526">
              <w:r w:rsidR="000F1002">
                <w:rPr>
                  <w:rFonts w:ascii="Times New Roman" w:hAnsi="Times New Roman" w:eastAsia="Calibri" w:cs="Times New Roman"/>
                  <w:sz w:val="16"/>
                  <w:szCs w:val="16"/>
                  <w:lang w:val="en-GB" w:eastAsia="zh-CN"/>
                </w:rPr>
                <w:t>result</w:t>
              </w:r>
            </w:ins>
          </w:p>
        </w:tc>
      </w:tr>
    </w:tbl>
    <w:p w:rsidRPr="00117039" w:rsidR="0075539A" w:rsidP="00784C27" w:rsidRDefault="0075539A" w14:paraId="5EF9EBEB" w14:textId="77777777">
      <w:pPr>
        <w:spacing w:line="276" w:lineRule="auto"/>
        <w:rPr>
          <w:ins w:author="Carmen Garcia Montero" w:date="2025-10-14T12:02:00Z" w:id="5527"/>
          <w:rFonts w:ascii="Times New Roman" w:hAnsi="Times New Roman" w:cs="Times New Roman"/>
          <w:lang w:val="en-GB"/>
        </w:rPr>
      </w:pPr>
    </w:p>
    <w:p w:rsidRPr="00117039" w:rsidR="003E60BA" w:rsidP="003E60BA" w:rsidRDefault="003E60BA" w14:paraId="627013AF" w14:textId="32812740">
      <w:pPr>
        <w:keepNext/>
        <w:spacing w:line="276" w:lineRule="auto"/>
        <w:rPr>
          <w:ins w:author="Carmen Garcia Montero" w:date="2025-10-14T12:03:00Z" w:id="5528"/>
          <w:rFonts w:ascii="Times New Roman" w:hAnsi="Times New Roman" w:cs="Times New Roman"/>
          <w:lang w:val="en-GB"/>
        </w:rPr>
      </w:pPr>
      <w:ins w:author="Carmen Garcia Montero" w:date="2025-10-14T12:03:00Z" w:id="5529">
        <w:r w:rsidRPr="00EB5A57">
          <w:rPr>
            <w:rFonts w:ascii="Times New Roman" w:hAnsi="Times New Roman" w:cs="Times New Roman"/>
            <w:lang w:val="en-GB"/>
          </w:rPr>
          <w:t xml:space="preserve">Diagram </w:t>
        </w:r>
        <w:r>
          <w:rPr>
            <w:rFonts w:ascii="Times New Roman" w:hAnsi="Times New Roman" w:cs="Times New Roman"/>
            <w:lang w:val="en-GB"/>
          </w:rPr>
          <w:t>2</w:t>
        </w:r>
      </w:ins>
      <w:ins w:author="Carmen Garcia Montero" w:date="2025-11-03T12:13:00Z" w:id="5530">
        <w:r w:rsidR="004203E1">
          <w:rPr>
            <w:rFonts w:ascii="Times New Roman" w:hAnsi="Times New Roman" w:cs="Times New Roman"/>
            <w:lang w:val="en-GB"/>
          </w:rPr>
          <w:t>7</w:t>
        </w:r>
      </w:ins>
      <w:ins w:author="Carmen Garcia Montero" w:date="2025-10-14T12:03:00Z" w:id="5531">
        <w:r w:rsidRPr="00EB5A57">
          <w:rPr>
            <w:rFonts w:ascii="Times New Roman" w:hAnsi="Times New Roman" w:cs="Times New Roman"/>
            <w:lang w:val="en-GB"/>
          </w:rPr>
          <w:t xml:space="preserve"> – Procedure ‘</w:t>
        </w:r>
        <w:r>
          <w:rPr>
            <w:rFonts w:ascii="Times New Roman" w:hAnsi="Times New Roman" w:cs="Times New Roman"/>
            <w:lang w:val="en-GB"/>
          </w:rPr>
          <w:t>General access to SPU or SPG master data by an entitled party’</w:t>
        </w:r>
        <w:r w:rsidRPr="00EB5A57">
          <w:rPr>
            <w:rFonts w:ascii="Times New Roman" w:hAnsi="Times New Roman" w:cs="Times New Roman"/>
            <w:lang w:val="en-GB"/>
          </w:rPr>
          <w:t>.</w:t>
        </w:r>
      </w:ins>
    </w:p>
    <w:p w:rsidRPr="00117039" w:rsidR="003E60BA" w:rsidP="003E60BA" w:rsidRDefault="003E60BA" w14:paraId="00B01CA9" w14:textId="77777777">
      <w:pPr>
        <w:spacing w:line="276" w:lineRule="auto"/>
        <w:rPr>
          <w:ins w:author="Carmen Garcia Montero" w:date="2025-10-14T12:03:00Z" w:id="5532"/>
          <w:rFonts w:ascii="Times New Roman" w:hAnsi="Times New Roman" w:cs="Times New Roman"/>
          <w:lang w:val="en-GB"/>
        </w:rPr>
      </w:pPr>
      <w:ins w:author="Carmen Garcia Montero" w:date="2025-10-14T12:03:00Z" w:id="5533">
        <w:r>
          <w:rPr>
            <w:noProof/>
          </w:rPr>
          <w:drawing>
            <wp:inline distT="0" distB="0" distL="0" distR="0" wp14:anchorId="0EA97423" wp14:editId="15D927E0">
              <wp:extent cx="5760720" cy="2573020"/>
              <wp:effectExtent l="0" t="0" r="0" b="0"/>
              <wp:docPr id="101706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6721" name=""/>
                      <pic:cNvPicPr/>
                    </pic:nvPicPr>
                    <pic:blipFill>
                      <a:blip r:embed="rId52"/>
                      <a:stretch>
                        <a:fillRect/>
                      </a:stretch>
                    </pic:blipFill>
                    <pic:spPr>
                      <a:xfrm>
                        <a:off x="0" y="0"/>
                        <a:ext cx="5760720" cy="2573020"/>
                      </a:xfrm>
                      <a:prstGeom prst="rect">
                        <a:avLst/>
                      </a:prstGeom>
                    </pic:spPr>
                  </pic:pic>
                </a:graphicData>
              </a:graphic>
            </wp:inline>
          </w:drawing>
        </w:r>
      </w:ins>
    </w:p>
    <w:p w:rsidRPr="00117039" w:rsidR="003E60BA" w:rsidP="003E60BA" w:rsidRDefault="003E60BA" w14:paraId="7F482B13" w14:textId="77777777">
      <w:pPr>
        <w:spacing w:line="276" w:lineRule="auto"/>
        <w:rPr>
          <w:ins w:author="Carmen Garcia Montero" w:date="2025-10-14T12:03:00Z" w:id="5534"/>
          <w:rFonts w:ascii="Times New Roman" w:hAnsi="Times New Roman" w:cs="Times New Roman"/>
          <w:lang w:val="en-GB"/>
        </w:rPr>
      </w:pPr>
    </w:p>
    <w:p w:rsidRPr="00117039" w:rsidR="003E60BA" w:rsidP="00784C27" w:rsidRDefault="003E60BA" w14:paraId="6E8E1B31" w14:textId="77777777">
      <w:pPr>
        <w:spacing w:line="276" w:lineRule="auto"/>
        <w:rPr>
          <w:rFonts w:ascii="Times New Roman" w:hAnsi="Times New Roman" w:cs="Times New Roman"/>
          <w:lang w:val="en-GB"/>
        </w:rPr>
      </w:pPr>
    </w:p>
    <w:p w:rsidRPr="00117039" w:rsidR="00A9228A" w:rsidP="00784C27" w:rsidRDefault="00EB4F9E" w14:paraId="1EA8A9CD" w14:textId="6B178CF7">
      <w:pPr>
        <w:spacing w:line="276" w:lineRule="auto"/>
        <w:rPr>
          <w:rFonts w:ascii="Times New Roman" w:hAnsi="Times New Roman" w:cs="Times New Roman"/>
          <w:lang w:val="en-GB"/>
        </w:rPr>
      </w:pPr>
      <w:del w:author="Carmen Garcia Montero" w:date="2025-10-14T12:02:00Z" w:id="5535">
        <w:r w:rsidRPr="00117039">
          <w:rPr>
            <w:noProof/>
            <w:lang w:val="en-GB"/>
          </w:rPr>
          <w:drawing>
            <wp:inline distT="0" distB="0" distL="0" distR="0" wp14:anchorId="0618649F" wp14:editId="592F9F12">
              <wp:extent cx="5760720" cy="2440305"/>
              <wp:effectExtent l="0" t="0" r="0" b="0"/>
              <wp:docPr id="192722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9499" name="Picture 1" descr="A screenshot of a computer&#10;&#10;Description automatically generated"/>
                      <pic:cNvPicPr/>
                    </pic:nvPicPr>
                    <pic:blipFill>
                      <a:blip r:embed="rId53"/>
                      <a:stretch>
                        <a:fillRect/>
                      </a:stretch>
                    </pic:blipFill>
                    <pic:spPr>
                      <a:xfrm>
                        <a:off x="0" y="0"/>
                        <a:ext cx="5760720" cy="2440305"/>
                      </a:xfrm>
                      <a:prstGeom prst="rect">
                        <a:avLst/>
                      </a:prstGeom>
                    </pic:spPr>
                  </pic:pic>
                </a:graphicData>
              </a:graphic>
            </wp:inline>
          </w:drawing>
        </w:r>
      </w:del>
    </w:p>
    <w:tbl>
      <w:tblPr>
        <w:tblStyle w:val="TableGrid"/>
        <w:tblW w:w="9008"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Borchardt, Frank" w:date="2025-08-21T15:12:00Z" w:id="5536">
          <w:tblPr>
            <w:tblStyle w:val="TableGrid"/>
            <w:tblW w:w="9016" w:type="dxa"/>
            <w:tblLayout w:type="fixed"/>
            <w:tblLook w:val="04A0" w:firstRow="1" w:lastRow="0" w:firstColumn="1" w:lastColumn="0" w:noHBand="0" w:noVBand="1"/>
          </w:tblPr>
        </w:tblPrChange>
      </w:tblPr>
      <w:tblGrid>
        <w:gridCol w:w="679"/>
        <w:gridCol w:w="1551"/>
        <w:gridCol w:w="2846"/>
        <w:gridCol w:w="1299"/>
        <w:gridCol w:w="1305"/>
        <w:gridCol w:w="1221"/>
        <w:gridCol w:w="107"/>
        <w:tblGridChange w:id="5537">
          <w:tblGrid>
            <w:gridCol w:w="17"/>
            <w:gridCol w:w="662"/>
            <w:gridCol w:w="58"/>
            <w:gridCol w:w="360"/>
            <w:gridCol w:w="360"/>
            <w:gridCol w:w="720"/>
            <w:gridCol w:w="53"/>
            <w:gridCol w:w="307"/>
            <w:gridCol w:w="360"/>
            <w:gridCol w:w="360"/>
            <w:gridCol w:w="360"/>
            <w:gridCol w:w="720"/>
            <w:gridCol w:w="720"/>
            <w:gridCol w:w="19"/>
            <w:gridCol w:w="701"/>
            <w:gridCol w:w="598"/>
            <w:gridCol w:w="122"/>
            <w:gridCol w:w="1183"/>
            <w:gridCol w:w="1221"/>
            <w:gridCol w:w="107"/>
          </w:tblGrid>
        </w:tblGridChange>
      </w:tblGrid>
      <w:tr w:rsidRPr="001B481B" w:rsidR="00784C27" w:rsidTr="002853DD" w14:paraId="212FC80F" w14:textId="77777777">
        <w:trPr>
          <w:gridAfter w:val="1"/>
          <w:wAfter w:w="108" w:type="dxa"/>
          <w:trHeight w:val="300"/>
          <w:trPrChange w:author="Borchardt, Frank" w:date="2025-08-21T15:12:00Z" w:id="5538">
            <w:trPr>
              <w:gridBefore w:val="1"/>
              <w:gridAfter w:val="1"/>
            </w:trPr>
          </w:trPrChange>
        </w:trPr>
        <w:tc>
          <w:tcPr>
            <w:tcW w:w="9008" w:type="dxa"/>
            <w:gridSpan w:val="6"/>
            <w:shd w:val="clear" w:color="auto" w:fill="D0CECE" w:themeFill="background2" w:themeFillShade="E6"/>
            <w:vAlign w:val="center"/>
            <w:tcPrChange w:author="Borchardt, Frank" w:date="2025-08-21T15:12:00Z" w:id="5539">
              <w:tcPr>
                <w:tcW w:w="9016" w:type="dxa"/>
                <w:gridSpan w:val="16"/>
                <w:shd w:val="clear" w:color="auto" w:fill="D0CECE" w:themeFill="background2" w:themeFillShade="E6"/>
              </w:tcPr>
            </w:tcPrChange>
          </w:tcPr>
          <w:p w:rsidRPr="00117039" w:rsidR="00784C27" w:rsidRDefault="00784C27" w14:paraId="0A6A0ADF" w14:textId="4F5F541D">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eastAsia="Calibri" w:cs="Times New Roman"/>
                <w:b/>
                <w:i/>
                <w:sz w:val="16"/>
                <w:szCs w:val="16"/>
                <w:lang w:val="en-GB" w:eastAsia="zh-CN"/>
              </w:rPr>
              <w:t>Table III.</w:t>
            </w:r>
            <w:r w:rsidRPr="00117039" w:rsidR="00F57027">
              <w:rPr>
                <w:rFonts w:ascii="Times New Roman" w:hAnsi="Times New Roman" w:eastAsia="Calibri" w:cs="Times New Roman"/>
                <w:b/>
                <w:i/>
                <w:sz w:val="16"/>
                <w:szCs w:val="16"/>
                <w:lang w:val="en-GB" w:eastAsia="zh-CN"/>
              </w:rPr>
              <w:t>2</w:t>
            </w:r>
            <w:ins w:author="Carmen Garcia Montero" w:date="2025-11-03T12:13:00Z" w:id="5540">
              <w:r w:rsidR="004203E1">
                <w:rPr>
                  <w:rFonts w:ascii="Times New Roman" w:hAnsi="Times New Roman" w:eastAsia="Calibri" w:cs="Times New Roman"/>
                  <w:b/>
                  <w:i/>
                  <w:sz w:val="16"/>
                  <w:szCs w:val="16"/>
                  <w:lang w:val="en-GB" w:eastAsia="zh-CN"/>
                </w:rPr>
                <w:t>8</w:t>
              </w:r>
            </w:ins>
            <w:del w:author="Carmen Garcia Montero" w:date="2025-11-03T12:13:00Z" w:id="5541">
              <w:r w:rsidRPr="00117039" w:rsidDel="004203E1" w:rsidR="00F57027">
                <w:rPr>
                  <w:rFonts w:ascii="Times New Roman" w:hAnsi="Times New Roman" w:eastAsia="Calibri" w:cs="Times New Roman"/>
                  <w:b/>
                  <w:i/>
                  <w:sz w:val="16"/>
                  <w:szCs w:val="16"/>
                  <w:lang w:val="en-GB" w:eastAsia="zh-CN"/>
                </w:rPr>
                <w:delText>9</w:delText>
              </w:r>
            </w:del>
            <w:r w:rsidRPr="00117039">
              <w:rPr>
                <w:rFonts w:ascii="Times New Roman" w:hAnsi="Times New Roman" w:eastAsia="Arial" w:cs="Times New Roman"/>
                <w:b/>
                <w:i/>
                <w:sz w:val="16"/>
                <w:szCs w:val="16"/>
                <w:lang w:val="en-GB" w:eastAsia="zh-CN"/>
              </w:rPr>
              <w:t xml:space="preserve"> – Procedure </w:t>
            </w:r>
            <w:r w:rsidRPr="00117039" w:rsidR="00F57027">
              <w:rPr>
                <w:rFonts w:ascii="Times New Roman" w:hAnsi="Times New Roman" w:eastAsia="Arial" w:cs="Times New Roman"/>
                <w:b/>
                <w:i/>
                <w:sz w:val="16"/>
                <w:szCs w:val="16"/>
                <w:lang w:val="en-GB" w:eastAsia="zh-CN"/>
              </w:rPr>
              <w:t>2</w:t>
            </w:r>
            <w:ins w:author="Carmen Garcia Montero" w:date="2025-11-03T12:13:00Z" w:id="5542">
              <w:r w:rsidR="004203E1">
                <w:rPr>
                  <w:rFonts w:ascii="Times New Roman" w:hAnsi="Times New Roman" w:eastAsia="Arial" w:cs="Times New Roman"/>
                  <w:b/>
                  <w:i/>
                  <w:sz w:val="16"/>
                  <w:szCs w:val="16"/>
                  <w:lang w:val="en-GB" w:eastAsia="zh-CN"/>
                </w:rPr>
                <w:t>8</w:t>
              </w:r>
            </w:ins>
            <w:del w:author="Carmen Garcia Montero" w:date="2025-11-03T12:13:00Z" w:id="5543">
              <w:r w:rsidRPr="00117039" w:rsidDel="004203E1" w:rsidR="00F57027">
                <w:rPr>
                  <w:rFonts w:ascii="Times New Roman" w:hAnsi="Times New Roman" w:eastAsia="Arial" w:cs="Times New Roman"/>
                  <w:b/>
                  <w:i/>
                  <w:sz w:val="16"/>
                  <w:szCs w:val="16"/>
                  <w:lang w:val="en-GB" w:eastAsia="zh-CN"/>
                </w:rPr>
                <w:delText>9</w:delText>
              </w:r>
            </w:del>
          </w:p>
        </w:tc>
      </w:tr>
      <w:tr w:rsidRPr="004749C7" w:rsidR="00784C27" w:rsidTr="002853DD" w14:paraId="1AA04A86" w14:textId="77777777">
        <w:trPr>
          <w:gridAfter w:val="1"/>
          <w:wAfter w:w="108" w:type="dxa"/>
          <w:trHeight w:val="300"/>
          <w:trPrChange w:author="Borchardt, Frank" w:date="2025-08-21T15:12:00Z" w:id="5544">
            <w:trPr>
              <w:gridBefore w:val="1"/>
              <w:gridAfter w:val="1"/>
            </w:trPr>
          </w:trPrChange>
        </w:trPr>
        <w:tc>
          <w:tcPr>
            <w:tcW w:w="2256" w:type="dxa"/>
            <w:gridSpan w:val="2"/>
            <w:shd w:val="clear" w:color="auto" w:fill="D0CECE" w:themeFill="background2" w:themeFillShade="E6"/>
            <w:vAlign w:val="center"/>
            <w:tcPrChange w:author="Borchardt, Frank" w:date="2025-08-21T15:12:00Z" w:id="5545">
              <w:tcPr>
                <w:tcW w:w="2260" w:type="dxa"/>
                <w:gridSpan w:val="5"/>
                <w:shd w:val="clear" w:color="auto" w:fill="D0CECE" w:themeFill="background2" w:themeFillShade="E6"/>
              </w:tcPr>
            </w:tcPrChange>
          </w:tcPr>
          <w:p w:rsidRPr="00117039" w:rsidR="00784C27" w:rsidRDefault="00784C27" w14:paraId="411AA005"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2" w:type="dxa"/>
            <w:gridSpan w:val="4"/>
            <w:vAlign w:val="center"/>
            <w:tcPrChange w:author="Borchardt, Frank" w:date="2025-08-21T15:12:00Z" w:id="5546">
              <w:tcPr>
                <w:tcW w:w="6756" w:type="dxa"/>
                <w:gridSpan w:val="11"/>
              </w:tcPr>
            </w:tcPrChange>
          </w:tcPr>
          <w:p w:rsidRPr="00117039" w:rsidR="00784C27" w:rsidP="000E43D9" w:rsidRDefault="0007413C" w14:paraId="3579BEFA" w14:textId="376F470F">
            <w:pPr>
              <w:pStyle w:val="Caption"/>
              <w:keepNext/>
              <w:suppressAutoHyphens w:val="0"/>
              <w:rPr>
                <w:rFonts w:ascii="Times New Roman" w:hAnsi="Times New Roman" w:eastAsia="Calibri" w:cs="Times New Roman"/>
                <w:color w:val="auto"/>
                <w:sz w:val="16"/>
                <w:szCs w:val="16"/>
                <w:lang w:val="en-GB" w:eastAsia="zh-CN"/>
              </w:rPr>
            </w:pPr>
            <w:bookmarkStart w:name="_Toc212680702" w:id="5547"/>
            <w:ins w:author="Fernando Dominguez" w:date="2025-10-20T10:58:00Z" w:id="5548">
              <w:r w:rsidRPr="003607A4">
                <w:rPr>
                  <w:lang w:val="en-US"/>
                  <w:rPrChange w:author="Rick van Beek" w:date="2025-11-03T09:17:00Z" w:id="5549">
                    <w:rPr/>
                  </w:rPrChange>
                </w:rPr>
                <w:t xml:space="preserve">Table </w:t>
              </w:r>
              <w:r>
                <w:fldChar w:fldCharType="begin"/>
              </w:r>
              <w:r w:rsidRPr="003607A4">
                <w:rPr>
                  <w:lang w:val="en-US"/>
                  <w:rPrChange w:author="Rick van Beek" w:date="2025-11-03T09:17:00Z" w:id="5550">
                    <w:rPr/>
                  </w:rPrChange>
                </w:rPr>
                <w:instrText xml:space="preserve"> SEQ Table \* ARABIC </w:instrText>
              </w:r>
            </w:ins>
            <w:r>
              <w:fldChar w:fldCharType="separate"/>
            </w:r>
            <w:ins w:author="Fernando Dominguez" w:date="2025-10-20T10:58:00Z" w:id="5551">
              <w:r w:rsidRPr="003607A4">
                <w:rPr>
                  <w:lang w:val="en-US"/>
                  <w:rPrChange w:author="Rick van Beek" w:date="2025-11-03T09:17:00Z" w:id="5552">
                    <w:rPr>
                      <w:noProof/>
                    </w:rPr>
                  </w:rPrChange>
                </w:rPr>
                <w:t>31</w:t>
              </w:r>
              <w:r>
                <w:fldChar w:fldCharType="end"/>
              </w:r>
              <w:r w:rsidRPr="003607A4">
                <w:rPr>
                  <w:lang w:val="en-US"/>
                  <w:rPrChange w:author="Rick van Beek" w:date="2025-11-03T09:17:00Z" w:id="5553">
                    <w:rPr/>
                  </w:rPrChange>
                </w:rPr>
                <w:t xml:space="preserve"> </w:t>
              </w:r>
            </w:ins>
            <w:r w:rsidRPr="7E62AF0A" w:rsidR="00784C27">
              <w:rPr>
                <w:rFonts w:ascii="Times New Roman" w:hAnsi="Times New Roman" w:eastAsia="Calibri" w:cs="Times New Roman"/>
                <w:color w:val="auto"/>
                <w:sz w:val="16"/>
                <w:szCs w:val="16"/>
                <w:lang w:val="en-GB" w:eastAsia="zh-CN"/>
              </w:rPr>
              <w:t xml:space="preserve">Bidding and activation of </w:t>
            </w:r>
            <w:commentRangeStart w:id="5554"/>
            <w:r w:rsidRPr="7E62AF0A" w:rsidR="7CD51321">
              <w:rPr>
                <w:rFonts w:ascii="Times New Roman" w:hAnsi="Times New Roman" w:eastAsia="Calibri" w:cs="Times New Roman"/>
                <w:color w:val="auto"/>
                <w:sz w:val="16"/>
                <w:szCs w:val="16"/>
                <w:lang w:val="en-GB" w:eastAsia="zh-CN"/>
              </w:rPr>
              <w:t xml:space="preserve">active power </w:t>
            </w:r>
            <w:commentRangeEnd w:id="5554"/>
            <w:r w:rsidRPr="7E62AF0A" w:rsidR="00784C27">
              <w:rPr>
                <w:rStyle w:val="CommentReference"/>
                <w:rFonts w:ascii="Times New Roman" w:hAnsi="Times New Roman" w:eastAsia="Calibri" w:cs="Times New Roman"/>
                <w:color w:val="auto"/>
                <w:lang w:val="en-GB" w:eastAsia="zh-CN"/>
              </w:rPr>
              <w:commentReference w:id="5554"/>
            </w:r>
            <w:r w:rsidRPr="7E62AF0A" w:rsidR="00784C27">
              <w:rPr>
                <w:rFonts w:ascii="Times New Roman" w:hAnsi="Times New Roman" w:eastAsia="Calibri" w:cs="Times New Roman"/>
                <w:color w:val="auto"/>
                <w:sz w:val="16"/>
                <w:szCs w:val="16"/>
                <w:lang w:val="en-GB" w:eastAsia="zh-CN"/>
              </w:rPr>
              <w:t>flexibility product</w:t>
            </w:r>
            <w:bookmarkEnd w:id="5547"/>
          </w:p>
        </w:tc>
      </w:tr>
      <w:tr w:rsidRPr="00390DC1" w:rsidR="00784C27" w:rsidTr="002853DD" w14:paraId="696A02B9" w14:textId="77777777">
        <w:trPr>
          <w:gridAfter w:val="1"/>
          <w:wAfter w:w="108" w:type="dxa"/>
          <w:trHeight w:val="300"/>
          <w:trPrChange w:author="Borchardt, Frank" w:date="2025-08-21T15:12:00Z" w:id="5555">
            <w:trPr>
              <w:gridBefore w:val="1"/>
              <w:gridAfter w:val="1"/>
            </w:trPr>
          </w:trPrChange>
        </w:trPr>
        <w:tc>
          <w:tcPr>
            <w:tcW w:w="686" w:type="dxa"/>
            <w:shd w:val="clear" w:color="auto" w:fill="D0CECE" w:themeFill="background2" w:themeFillShade="E6"/>
            <w:vAlign w:val="center"/>
            <w:tcPrChange w:author="Borchardt, Frank" w:date="2025-08-21T15:12:00Z" w:id="5556">
              <w:tcPr>
                <w:tcW w:w="687" w:type="dxa"/>
                <w:gridSpan w:val="2"/>
                <w:shd w:val="clear" w:color="auto" w:fill="D0CECE" w:themeFill="background2" w:themeFillShade="E6"/>
              </w:tcPr>
            </w:tcPrChange>
          </w:tcPr>
          <w:p w:rsidRPr="00117039" w:rsidR="00784C27" w:rsidP="00117039" w:rsidRDefault="00784C27" w14:paraId="1257B805"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0" w:type="dxa"/>
            <w:shd w:val="clear" w:color="auto" w:fill="D0CECE" w:themeFill="background2" w:themeFillShade="E6"/>
            <w:vAlign w:val="center"/>
            <w:tcPrChange w:author="Borchardt, Frank" w:date="2025-08-21T15:12:00Z" w:id="5557">
              <w:tcPr>
                <w:tcW w:w="1573" w:type="dxa"/>
                <w:gridSpan w:val="3"/>
                <w:shd w:val="clear" w:color="auto" w:fill="D0CECE" w:themeFill="background2" w:themeFillShade="E6"/>
              </w:tcPr>
            </w:tcPrChange>
          </w:tcPr>
          <w:p w:rsidRPr="00117039" w:rsidR="00784C27" w:rsidP="00117039" w:rsidRDefault="00784C27" w14:paraId="4A3B5A47"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0" w:type="dxa"/>
            <w:shd w:val="clear" w:color="auto" w:fill="D0CECE" w:themeFill="background2" w:themeFillShade="E6"/>
            <w:vAlign w:val="center"/>
            <w:tcPrChange w:author="Borchardt, Frank" w:date="2025-08-21T15:12:00Z" w:id="5558">
              <w:tcPr>
                <w:tcW w:w="2884" w:type="dxa"/>
                <w:gridSpan w:val="6"/>
                <w:shd w:val="clear" w:color="auto" w:fill="D0CECE" w:themeFill="background2" w:themeFillShade="E6"/>
              </w:tcPr>
            </w:tcPrChange>
          </w:tcPr>
          <w:p w:rsidRPr="00117039" w:rsidR="00784C27" w:rsidP="00117039" w:rsidRDefault="00784C27" w14:paraId="6203340D"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5" w:type="dxa"/>
            <w:shd w:val="clear" w:color="auto" w:fill="D0CECE" w:themeFill="background2" w:themeFillShade="E6"/>
            <w:vAlign w:val="center"/>
            <w:tcPrChange w:author="Borchardt, Frank" w:date="2025-08-21T15:12:00Z" w:id="5559">
              <w:tcPr>
                <w:tcW w:w="1317" w:type="dxa"/>
                <w:shd w:val="clear" w:color="auto" w:fill="D0CECE" w:themeFill="background2" w:themeFillShade="E6"/>
              </w:tcPr>
            </w:tcPrChange>
          </w:tcPr>
          <w:p w:rsidRPr="00117039" w:rsidR="00784C27" w:rsidP="00117039" w:rsidRDefault="00784C27" w14:paraId="2FF0C3E5"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21" w:type="dxa"/>
            <w:shd w:val="clear" w:color="auto" w:fill="D0CECE" w:themeFill="background2" w:themeFillShade="E6"/>
            <w:vAlign w:val="center"/>
            <w:tcPrChange w:author="Borchardt, Frank" w:date="2025-08-21T15:12:00Z" w:id="5560">
              <w:tcPr>
                <w:tcW w:w="1319" w:type="dxa"/>
                <w:gridSpan w:val="2"/>
                <w:shd w:val="clear" w:color="auto" w:fill="D0CECE" w:themeFill="background2" w:themeFillShade="E6"/>
              </w:tcPr>
            </w:tcPrChange>
          </w:tcPr>
          <w:p w:rsidRPr="00117039" w:rsidR="00784C27" w:rsidP="00117039" w:rsidRDefault="00784C27" w14:paraId="4297F49E"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Borchardt, Frank" w:date="2025-08-21T15:12:00Z" w:id="5561">
              <w:tcPr>
                <w:tcW w:w="1236" w:type="dxa"/>
                <w:gridSpan w:val="2"/>
                <w:shd w:val="clear" w:color="auto" w:fill="D0CECE" w:themeFill="background2" w:themeFillShade="E6"/>
              </w:tcPr>
            </w:tcPrChange>
          </w:tcPr>
          <w:p w:rsidRPr="00117039" w:rsidR="00784C27" w:rsidP="00117039" w:rsidRDefault="00784C27" w14:paraId="5A9035BA" w14:textId="334153CF">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FF1E94" w:rsidR="00784C27" w:rsidTr="002853DD" w14:paraId="48C9D81B" w14:textId="77777777">
        <w:trPr>
          <w:trHeight w:val="776"/>
          <w:trPrChange w:author="Borchardt, Frank" w:date="2025-08-21T15:12:00Z" w:id="5562">
            <w:trPr>
              <w:gridBefore w:val="1"/>
              <w:gridAfter w:val="0"/>
            </w:trPr>
          </w:trPrChange>
        </w:trPr>
        <w:tc>
          <w:tcPr>
            <w:tcW w:w="686" w:type="dxa"/>
            <w:tcPrChange w:author="Borchardt, Frank" w:date="2025-08-21T15:12:00Z" w:id="5563">
              <w:tcPr>
                <w:tcW w:w="687" w:type="dxa"/>
                <w:gridSpan w:val="2"/>
              </w:tcPr>
            </w:tcPrChange>
          </w:tcPr>
          <w:p w:rsidRPr="00117039" w:rsidR="00784C27" w:rsidRDefault="00F57027" w14:paraId="015B1C6E" w14:textId="4595FAE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13:00Z" w:id="5564">
              <w:r w:rsidR="004203E1">
                <w:rPr>
                  <w:rFonts w:ascii="Times New Roman" w:hAnsi="Times New Roman" w:eastAsia="Calibri" w:cs="Times New Roman"/>
                  <w:sz w:val="16"/>
                  <w:szCs w:val="16"/>
                  <w:lang w:val="en-GB" w:eastAsia="zh-CN"/>
                </w:rPr>
                <w:t>8</w:t>
              </w:r>
            </w:ins>
            <w:del w:author="Carmen Garcia Montero" w:date="2025-11-03T12:13:00Z" w:id="5565">
              <w:r w:rsidRPr="00117039" w:rsidDel="004203E1">
                <w:rPr>
                  <w:rFonts w:ascii="Times New Roman" w:hAnsi="Times New Roman" w:eastAsia="Calibri" w:cs="Times New Roman"/>
                  <w:sz w:val="16"/>
                  <w:szCs w:val="16"/>
                  <w:lang w:val="en-GB" w:eastAsia="zh-CN"/>
                </w:rPr>
                <w:delText>9</w:delText>
              </w:r>
            </w:del>
            <w:r w:rsidRPr="00117039" w:rsidR="00784C27">
              <w:rPr>
                <w:rFonts w:ascii="Times New Roman" w:hAnsi="Times New Roman" w:eastAsia="Calibri" w:cs="Times New Roman"/>
                <w:sz w:val="16"/>
                <w:szCs w:val="16"/>
                <w:lang w:val="en-GB" w:eastAsia="zh-CN"/>
              </w:rPr>
              <w:t>.1</w:t>
            </w:r>
          </w:p>
        </w:tc>
        <w:tc>
          <w:tcPr>
            <w:tcW w:w="1570" w:type="dxa"/>
            <w:tcPrChange w:author="Borchardt, Frank" w:date="2025-08-21T15:12:00Z" w:id="5566">
              <w:tcPr>
                <w:tcW w:w="1573" w:type="dxa"/>
                <w:gridSpan w:val="3"/>
              </w:tcPr>
            </w:tcPrChange>
          </w:tcPr>
          <w:p w:rsidRPr="00117039" w:rsidR="00784C27" w:rsidRDefault="00784C27" w14:paraId="1F5E4975" w14:textId="35424E7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Send Bid</w:t>
            </w:r>
            <w:r w:rsidRPr="00117039" w:rsidR="233E9F31">
              <w:rPr>
                <w:rFonts w:ascii="Times New Roman" w:hAnsi="Times New Roman" w:eastAsia="Calibri" w:cs="Times New Roman"/>
                <w:sz w:val="16"/>
                <w:szCs w:val="16"/>
                <w:lang w:val="en-GB" w:eastAsia="zh-CN"/>
              </w:rPr>
              <w:t>[s]</w:t>
            </w:r>
          </w:p>
        </w:tc>
        <w:tc>
          <w:tcPr>
            <w:tcW w:w="2880" w:type="dxa"/>
            <w:tcPrChange w:author="Borchardt, Frank" w:date="2025-08-21T15:12:00Z" w:id="5567">
              <w:tcPr>
                <w:tcW w:w="2884" w:type="dxa"/>
                <w:gridSpan w:val="6"/>
              </w:tcPr>
            </w:tcPrChange>
          </w:tcPr>
          <w:p w:rsidRPr="00805E23" w:rsidR="00784C27" w:rsidRDefault="7C4A35D9" w14:paraId="7F34C865" w14:textId="3A7247E3">
            <w:pPr>
              <w:widowControl w:val="0"/>
              <w:spacing w:after="0" w:line="276" w:lineRule="auto"/>
              <w:jc w:val="both"/>
              <w:rPr>
                <w:rFonts w:ascii="Times New Roman" w:hAnsi="Times New Roman" w:eastAsia="Calibri" w:cs="Times New Roman"/>
                <w:sz w:val="16"/>
                <w:szCs w:val="16"/>
                <w:lang w:val="en-GB" w:eastAsia="zh-CN"/>
              </w:rPr>
            </w:pPr>
            <w:commentRangeStart w:id="5568"/>
            <w:commentRangeStart w:id="5569"/>
            <w:r w:rsidRPr="00805E23">
              <w:rPr>
                <w:rFonts w:ascii="Times New Roman" w:hAnsi="Times New Roman" w:eastAsia="Calibri" w:cs="Times New Roman"/>
                <w:sz w:val="16"/>
                <w:szCs w:val="16"/>
                <w:lang w:val="en-GB" w:eastAsia="zh-CN"/>
              </w:rPr>
              <w:t xml:space="preserve">The Service Provider </w:t>
            </w:r>
            <w:r w:rsidR="0099186A">
              <w:rPr>
                <w:rFonts w:ascii="Times New Roman" w:hAnsi="Times New Roman" w:eastAsia="Calibri" w:cs="Times New Roman"/>
                <w:sz w:val="16"/>
                <w:szCs w:val="16"/>
                <w:lang w:val="en-GB" w:eastAsia="zh-CN"/>
              </w:rPr>
              <w:t>makes</w:t>
            </w:r>
            <w:r w:rsidRPr="00805E23" w:rsidR="0099186A">
              <w:rPr>
                <w:rFonts w:ascii="Times New Roman" w:hAnsi="Times New Roman" w:eastAsia="Calibri" w:cs="Times New Roman"/>
                <w:sz w:val="16"/>
                <w:szCs w:val="16"/>
                <w:lang w:val="en-GB" w:eastAsia="zh-CN"/>
              </w:rPr>
              <w:t xml:space="preserve"> </w:t>
            </w:r>
            <w:r w:rsidRPr="00805E23">
              <w:rPr>
                <w:rFonts w:ascii="Times New Roman" w:hAnsi="Times New Roman" w:eastAsia="Calibri" w:cs="Times New Roman"/>
                <w:sz w:val="16"/>
                <w:szCs w:val="16"/>
                <w:lang w:val="en-GB" w:eastAsia="zh-CN"/>
              </w:rPr>
              <w:t>their bid</w:t>
            </w:r>
            <w:r w:rsidRPr="00805E23" w:rsidR="50DF46F8">
              <w:rPr>
                <w:rFonts w:ascii="Times New Roman" w:hAnsi="Times New Roman" w:eastAsia="Calibri" w:cs="Times New Roman"/>
                <w:sz w:val="16"/>
                <w:szCs w:val="16"/>
                <w:lang w:val="en-GB" w:eastAsia="zh-CN"/>
              </w:rPr>
              <w:t>[s]</w:t>
            </w:r>
            <w:r w:rsidRPr="00805E23">
              <w:rPr>
                <w:rFonts w:ascii="Times New Roman" w:hAnsi="Times New Roman" w:eastAsia="Calibri" w:cs="Times New Roman"/>
                <w:sz w:val="16"/>
                <w:szCs w:val="16"/>
                <w:lang w:val="en-GB" w:eastAsia="zh-CN"/>
              </w:rPr>
              <w:t xml:space="preserve"> </w:t>
            </w:r>
            <w:r w:rsidR="00C20744">
              <w:rPr>
                <w:rFonts w:ascii="Times New Roman" w:hAnsi="Times New Roman" w:eastAsia="Calibri" w:cs="Times New Roman"/>
                <w:sz w:val="16"/>
                <w:szCs w:val="16"/>
                <w:lang w:val="en-GB" w:eastAsia="zh-CN"/>
              </w:rPr>
              <w:t>available</w:t>
            </w:r>
            <w:r w:rsidRPr="00805E23">
              <w:rPr>
                <w:rFonts w:ascii="Times New Roman" w:hAnsi="Times New Roman" w:eastAsia="Calibri" w:cs="Times New Roman"/>
                <w:sz w:val="16"/>
                <w:szCs w:val="16"/>
                <w:lang w:val="en-GB" w:eastAsia="zh-CN"/>
              </w:rPr>
              <w:t xml:space="preserve"> to the </w:t>
            </w:r>
            <w:r w:rsidR="00AD5A19">
              <w:rPr>
                <w:rFonts w:ascii="Times New Roman" w:hAnsi="Times New Roman" w:eastAsia="Calibri" w:cs="Times New Roman"/>
                <w:sz w:val="16"/>
                <w:szCs w:val="16"/>
                <w:lang w:val="en-US" w:eastAsia="zh-CN"/>
              </w:rPr>
              <w:t xml:space="preserve">Service </w:t>
            </w:r>
            <w:r w:rsidRPr="007E1B62" w:rsidR="007E1B62">
              <w:rPr>
                <w:rFonts w:ascii="Times New Roman" w:hAnsi="Times New Roman" w:eastAsia="Calibri" w:cs="Times New Roman"/>
                <w:sz w:val="16"/>
                <w:szCs w:val="16"/>
                <w:lang w:val="en-US" w:eastAsia="zh-CN"/>
              </w:rPr>
              <w:t>acquirin</w:t>
            </w:r>
            <w:r w:rsidR="007E1B62">
              <w:rPr>
                <w:rFonts w:ascii="Times New Roman" w:hAnsi="Times New Roman" w:eastAsia="Calibri" w:cs="Times New Roman"/>
                <w:sz w:val="16"/>
                <w:szCs w:val="16"/>
                <w:lang w:val="en-US" w:eastAsia="zh-CN"/>
              </w:rPr>
              <w:t>g</w:t>
            </w:r>
            <w:r w:rsidR="00015516">
              <w:rPr>
                <w:rFonts w:ascii="Times New Roman" w:hAnsi="Times New Roman" w:eastAsia="Calibri" w:cs="Times New Roman"/>
                <w:sz w:val="16"/>
                <w:szCs w:val="16"/>
                <w:lang w:val="en-US" w:eastAsia="zh-CN"/>
              </w:rPr>
              <w:t xml:space="preserve"> responsible</w:t>
            </w:r>
            <w:r w:rsidDel="00AD5A19" w:rsidR="00015516">
              <w:rPr>
                <w:rFonts w:ascii="Times New Roman" w:hAnsi="Times New Roman" w:eastAsia="Calibri" w:cs="Times New Roman"/>
                <w:sz w:val="16"/>
                <w:szCs w:val="16"/>
                <w:lang w:val="en-US" w:eastAsia="zh-CN"/>
              </w:rPr>
              <w:t xml:space="preserve"> </w:t>
            </w:r>
            <w:r w:rsidR="00836C6C">
              <w:rPr>
                <w:rFonts w:ascii="Times New Roman" w:hAnsi="Times New Roman" w:eastAsia="Calibri" w:cs="Times New Roman"/>
                <w:sz w:val="16"/>
                <w:szCs w:val="16"/>
                <w:lang w:val="en-US" w:eastAsia="zh-CN"/>
              </w:rPr>
              <w:t>party</w:t>
            </w:r>
            <w:r w:rsidRPr="00805E23" w:rsidDel="00AD5A19" w:rsidR="00015516">
              <w:rPr>
                <w:rFonts w:ascii="Times New Roman" w:hAnsi="Times New Roman" w:eastAsia="Calibri" w:cs="Times New Roman"/>
                <w:sz w:val="16"/>
                <w:szCs w:val="16"/>
                <w:lang w:val="en-GB" w:eastAsia="zh-CN"/>
              </w:rPr>
              <w:t xml:space="preserve"> </w:t>
            </w:r>
            <w:r w:rsidRPr="00805E23" w:rsidR="6BBE01EE">
              <w:rPr>
                <w:rFonts w:ascii="Times New Roman" w:hAnsi="Times New Roman" w:eastAsia="Calibri" w:cs="Times New Roman"/>
                <w:sz w:val="16"/>
                <w:szCs w:val="16"/>
                <w:lang w:val="en-GB" w:eastAsia="zh-CN"/>
              </w:rPr>
              <w:t xml:space="preserve">. </w:t>
            </w:r>
            <w:commentRangeEnd w:id="5568"/>
            <w:r w:rsidRPr="00805E23" w:rsidR="00BE377C">
              <w:rPr>
                <w:rStyle w:val="CommentReference"/>
                <w:rFonts w:ascii="Times New Roman" w:hAnsi="Times New Roman" w:eastAsia="Calibri" w:cs="Times New Roman"/>
                <w:lang w:val="en-GB" w:eastAsia="zh-CN"/>
              </w:rPr>
              <w:commentReference w:id="5568"/>
            </w:r>
            <w:commentRangeEnd w:id="5569"/>
            <w:r w:rsidRPr="00805E23" w:rsidR="003B2328">
              <w:rPr>
                <w:rStyle w:val="CommentReference"/>
                <w:rFonts w:ascii="Times New Roman" w:hAnsi="Times New Roman" w:eastAsia="Calibri" w:cs="Times New Roman"/>
                <w:lang w:val="en-GB" w:eastAsia="zh-CN"/>
              </w:rPr>
              <w:commentReference w:id="5569"/>
            </w:r>
          </w:p>
        </w:tc>
        <w:tc>
          <w:tcPr>
            <w:tcW w:w="1315" w:type="dxa"/>
            <w:tcPrChange w:author="Borchardt, Frank" w:date="2025-08-21T15:12:00Z" w:id="5570">
              <w:tcPr>
                <w:tcW w:w="1317" w:type="dxa"/>
              </w:tcPr>
            </w:tcPrChange>
          </w:tcPr>
          <w:p w:rsidRPr="00C41D34" w:rsidR="00784C27" w:rsidRDefault="00784C27" w14:paraId="26F8CD8E" w14:textId="77777777">
            <w:pPr>
              <w:widowControl w:val="0"/>
              <w:spacing w:after="0" w:line="276" w:lineRule="auto"/>
              <w:jc w:val="both"/>
              <w:rPr>
                <w:rFonts w:ascii="Times New Roman" w:hAnsi="Times New Roman" w:eastAsia="Calibri" w:cs="Times New Roman"/>
                <w:sz w:val="16"/>
                <w:szCs w:val="16"/>
                <w:lang w:val="en-US" w:eastAsia="zh-CN"/>
                <w:rPrChange w:author="Albrecht, Patrick" w:date="2025-11-03T09:17:00Z" w:id="5571">
                  <w:rPr>
                    <w:rFonts w:ascii="Times New Roman" w:hAnsi="Times New Roman" w:eastAsia="Calibri" w:cs="Times New Roman"/>
                    <w:sz w:val="16"/>
                    <w:szCs w:val="16"/>
                    <w:lang w:val="en-GB" w:eastAsia="zh-CN"/>
                  </w:rPr>
                </w:rPrChange>
              </w:rPr>
            </w:pPr>
            <w:r w:rsidRPr="00C41D34">
              <w:rPr>
                <w:rFonts w:ascii="Times New Roman" w:hAnsi="Times New Roman" w:eastAsia="Calibri" w:cs="Times New Roman"/>
                <w:sz w:val="16"/>
                <w:szCs w:val="16"/>
                <w:lang w:val="en-US" w:eastAsia="zh-CN"/>
                <w:rPrChange w:author="Albrecht, Patrick" w:date="2025-11-03T09:17:00Z" w:id="5572">
                  <w:rPr>
                    <w:rFonts w:ascii="Times New Roman" w:hAnsi="Times New Roman" w:eastAsia="Calibri" w:cs="Times New Roman"/>
                    <w:sz w:val="16"/>
                    <w:szCs w:val="16"/>
                    <w:lang w:val="en-GB" w:eastAsia="zh-CN"/>
                  </w:rPr>
                </w:rPrChange>
              </w:rPr>
              <w:t>Service Provider</w:t>
            </w:r>
          </w:p>
        </w:tc>
        <w:tc>
          <w:tcPr>
            <w:tcW w:w="1321" w:type="dxa"/>
            <w:tcPrChange w:author="Borchardt, Frank" w:date="2025-08-21T15:12:00Z" w:id="5573">
              <w:tcPr>
                <w:tcW w:w="1319" w:type="dxa"/>
                <w:gridSpan w:val="2"/>
              </w:tcPr>
            </w:tcPrChange>
          </w:tcPr>
          <w:p w:rsidRPr="00C41D34" w:rsidR="00784C27" w:rsidRDefault="00AD5A19" w14:paraId="31F29063" w14:textId="587A7251">
            <w:pPr>
              <w:widowControl w:val="0"/>
              <w:spacing w:after="0" w:line="276" w:lineRule="auto"/>
              <w:jc w:val="both"/>
              <w:rPr>
                <w:rFonts w:ascii="Times New Roman" w:hAnsi="Times New Roman" w:eastAsia="Calibri" w:cs="Times New Roman"/>
                <w:sz w:val="16"/>
                <w:szCs w:val="16"/>
                <w:lang w:val="en-US" w:eastAsia="zh-CN"/>
                <w:rPrChange w:author="Albrecht, Patrick" w:date="2025-11-03T09:17:00Z" w:id="5574">
                  <w:rPr>
                    <w:rFonts w:ascii="Times New Roman" w:hAnsi="Times New Roman" w:eastAsia="Calibri" w:cs="Times New Roman"/>
                    <w:sz w:val="16"/>
                    <w:szCs w:val="16"/>
                    <w:lang w:val="en-GB" w:eastAsia="zh-CN"/>
                  </w:rPr>
                </w:rPrChange>
              </w:rPr>
            </w:pPr>
            <w:commentRangeStart w:id="5575"/>
            <w:r w:rsidRPr="00C41D34">
              <w:rPr>
                <w:rFonts w:ascii="Times New Roman" w:hAnsi="Times New Roman" w:eastAsia="Calibri" w:cs="Times New Roman"/>
                <w:sz w:val="16"/>
                <w:szCs w:val="16"/>
                <w:lang w:val="en-US" w:eastAsia="zh-CN"/>
                <w:rPrChange w:author="Albrecht, Patrick" w:date="2025-11-03T09:17:00Z" w:id="5576">
                  <w:rPr>
                    <w:rFonts w:ascii="Times New Roman" w:hAnsi="Times New Roman" w:eastAsia="Calibri" w:cs="Times New Roman"/>
                    <w:sz w:val="16"/>
                    <w:szCs w:val="16"/>
                    <w:lang w:eastAsia="zh-CN"/>
                  </w:rPr>
                </w:rPrChange>
              </w:rPr>
              <w:t xml:space="preserve">Service </w:t>
            </w:r>
            <w:r w:rsidRPr="004671A1" w:rsidR="007E1B62">
              <w:rPr>
                <w:rFonts w:ascii="Times New Roman" w:hAnsi="Times New Roman" w:eastAsia="Calibri" w:cs="Times New Roman"/>
                <w:sz w:val="16"/>
                <w:szCs w:val="16"/>
                <w:lang w:val="en-US" w:eastAsia="zh-CN"/>
              </w:rPr>
              <w:t xml:space="preserve">acquiring </w:t>
            </w:r>
            <w:r w:rsidRPr="00C41D34" w:rsidR="00015516">
              <w:rPr>
                <w:rFonts w:ascii="Times New Roman" w:hAnsi="Times New Roman" w:eastAsia="Calibri" w:cs="Times New Roman"/>
                <w:sz w:val="16"/>
                <w:szCs w:val="16"/>
                <w:lang w:val="en-US" w:eastAsia="zh-CN"/>
                <w:rPrChange w:author="Albrecht, Patrick" w:date="2025-11-03T09:17:00Z" w:id="5577">
                  <w:rPr>
                    <w:rFonts w:ascii="Times New Roman" w:hAnsi="Times New Roman" w:eastAsia="Calibri" w:cs="Times New Roman"/>
                    <w:sz w:val="16"/>
                    <w:szCs w:val="16"/>
                    <w:lang w:eastAsia="zh-CN"/>
                  </w:rPr>
                </w:rPrChange>
              </w:rPr>
              <w:t>responsible</w:t>
            </w:r>
            <w:r w:rsidRPr="00C41D34" w:rsidDel="00AD5A19">
              <w:rPr>
                <w:rFonts w:ascii="Times New Roman" w:hAnsi="Times New Roman" w:eastAsia="Calibri" w:cs="Times New Roman"/>
                <w:sz w:val="16"/>
                <w:szCs w:val="16"/>
                <w:lang w:val="en-US" w:eastAsia="zh-CN"/>
                <w:rPrChange w:author="Albrecht, Patrick" w:date="2025-11-03T09:17:00Z" w:id="5578">
                  <w:rPr>
                    <w:rFonts w:ascii="Times New Roman" w:hAnsi="Times New Roman" w:eastAsia="Calibri" w:cs="Times New Roman"/>
                    <w:sz w:val="16"/>
                    <w:szCs w:val="16"/>
                    <w:lang w:val="en-GB" w:eastAsia="zh-CN"/>
                  </w:rPr>
                </w:rPrChange>
              </w:rPr>
              <w:t xml:space="preserve"> </w:t>
            </w:r>
            <w:commentRangeEnd w:id="5575"/>
            <w:r w:rsidRPr="00C41D34" w:rsidR="72CDD9D2">
              <w:rPr>
                <w:rStyle w:val="CommentReference"/>
                <w:rFonts w:ascii="Times New Roman" w:hAnsi="Times New Roman" w:eastAsia="Calibri" w:cs="Times New Roman"/>
                <w:lang w:val="en-US" w:eastAsia="zh-CN"/>
                <w:rPrChange w:author="Albrecht, Patrick" w:date="2025-10-31T14:39:00Z" w:id="5579">
                  <w:rPr>
                    <w:rStyle w:val="CommentReference"/>
                    <w:rFonts w:ascii="Times New Roman" w:hAnsi="Times New Roman" w:eastAsia="Calibri" w:cs="Times New Roman"/>
                    <w:lang w:eastAsia="zh-CN"/>
                  </w:rPr>
                </w:rPrChange>
              </w:rPr>
              <w:commentReference w:id="5575"/>
            </w:r>
            <w:r w:rsidRPr="00C41D34" w:rsidR="00836C6C">
              <w:rPr>
                <w:rFonts w:ascii="Times New Roman" w:hAnsi="Times New Roman" w:eastAsia="Calibri" w:cs="Times New Roman"/>
                <w:sz w:val="16"/>
                <w:szCs w:val="16"/>
                <w:lang w:val="en-US" w:eastAsia="zh-CN"/>
                <w:rPrChange w:author="Albrecht, Patrick" w:date="2025-10-31T14:39:00Z" w:id="5580">
                  <w:rPr>
                    <w:rFonts w:ascii="Times New Roman" w:hAnsi="Times New Roman" w:eastAsia="Calibri" w:cs="Times New Roman"/>
                    <w:sz w:val="16"/>
                    <w:szCs w:val="16"/>
                    <w:lang w:eastAsia="zh-CN"/>
                  </w:rPr>
                </w:rPrChange>
              </w:rPr>
              <w:t>party</w:t>
            </w:r>
            <w:r w:rsidRPr="00C41D34" w:rsidDel="00AD5A19">
              <w:rPr>
                <w:rFonts w:ascii="Times New Roman" w:hAnsi="Times New Roman" w:eastAsia="Calibri" w:cs="Times New Roman"/>
                <w:sz w:val="16"/>
                <w:szCs w:val="16"/>
                <w:lang w:val="en-US" w:eastAsia="zh-CN"/>
                <w:rPrChange w:author="Albrecht, Patrick" w:date="2025-10-31T14:39:00Z" w:id="5581">
                  <w:rPr>
                    <w:rFonts w:ascii="Times New Roman" w:hAnsi="Times New Roman" w:eastAsia="Calibri" w:cs="Times New Roman"/>
                    <w:sz w:val="16"/>
                    <w:szCs w:val="16"/>
                    <w:lang w:val="en-GB" w:eastAsia="zh-CN"/>
                  </w:rPr>
                </w:rPrChange>
              </w:rPr>
              <w:t xml:space="preserve"> </w:t>
            </w:r>
          </w:p>
        </w:tc>
        <w:tc>
          <w:tcPr>
            <w:tcW w:w="1236" w:type="dxa"/>
            <w:gridSpan w:val="2"/>
            <w:tcPrChange w:author="Borchardt, Frank" w:date="2025-08-21T15:12:00Z" w:id="5582">
              <w:tcPr>
                <w:tcW w:w="1236" w:type="dxa"/>
                <w:gridSpan w:val="2"/>
              </w:tcPr>
            </w:tcPrChange>
          </w:tcPr>
          <w:p w:rsidRPr="00805E23" w:rsidR="00784C27" w:rsidRDefault="00743EED" w14:paraId="4199EA99" w14:textId="4E5681C3">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9:00Z" w:id="5583">
              <w:r>
                <w:rPr>
                  <w:rFonts w:ascii="Times New Roman" w:hAnsi="Times New Roman" w:eastAsia="Calibri" w:cs="Times New Roman"/>
                  <w:sz w:val="16"/>
                  <w:szCs w:val="16"/>
                  <w:lang w:val="en-GB" w:eastAsia="zh-CN"/>
                </w:rPr>
                <w:t>B</w:t>
              </w:r>
            </w:ins>
            <w:ins w:author="Carmen Garcia Montero" w:date="2025-11-03T15:24:00Z" w:id="5584">
              <w:r w:rsidR="00257141">
                <w:rPr>
                  <w:rFonts w:ascii="Times New Roman" w:hAnsi="Times New Roman" w:eastAsia="Calibri" w:cs="Times New Roman"/>
                  <w:sz w:val="16"/>
                  <w:szCs w:val="16"/>
                  <w:lang w:val="en-GB" w:eastAsia="zh-CN"/>
                </w:rPr>
                <w:t>V</w:t>
              </w:r>
            </w:ins>
            <w:del w:author="Carmen Garcia Montero" w:date="2025-11-03T15:24:00Z" w:id="5585">
              <w:r w:rsidDel="00257141" w:rsidR="00D86CF7">
                <w:rPr>
                  <w:rFonts w:ascii="Times New Roman" w:hAnsi="Times New Roman" w:eastAsia="Calibri" w:cs="Times New Roman"/>
                  <w:sz w:val="16"/>
                  <w:szCs w:val="16"/>
                  <w:lang w:val="en-GB" w:eastAsia="zh-CN"/>
                </w:rPr>
                <w:delText>BT</w:delText>
              </w:r>
            </w:del>
            <w:r w:rsidRPr="00117039" w:rsidR="00725656">
              <w:rPr>
                <w:rFonts w:ascii="Times New Roman" w:hAnsi="Times New Roman" w:eastAsia="Calibri" w:cs="Times New Roman"/>
                <w:sz w:val="16"/>
                <w:szCs w:val="16"/>
                <w:lang w:val="en-GB" w:eastAsia="zh-CN"/>
              </w:rPr>
              <w:t xml:space="preserve"> - </w:t>
            </w:r>
            <w:r w:rsidRPr="00805E23" w:rsidR="00666CF1">
              <w:rPr>
                <w:rFonts w:ascii="Times New Roman" w:hAnsi="Times New Roman" w:eastAsia="Calibri" w:cs="Times New Roman"/>
                <w:sz w:val="16"/>
                <w:szCs w:val="16"/>
                <w:lang w:val="en-GB" w:eastAsia="zh-CN"/>
              </w:rPr>
              <w:t>Bid information</w:t>
            </w:r>
            <w:r w:rsidRPr="00805E23" w:rsidR="00AB15EB">
              <w:rPr>
                <w:rFonts w:ascii="Times New Roman" w:hAnsi="Times New Roman" w:eastAsia="Calibri" w:cs="Times New Roman"/>
                <w:sz w:val="16"/>
                <w:szCs w:val="16"/>
                <w:lang w:val="en-GB" w:eastAsia="zh-CN"/>
              </w:rPr>
              <w:t xml:space="preserve"> </w:t>
            </w:r>
            <w:r w:rsidRPr="00117039" w:rsidDel="00F27D86" w:rsidR="00F27D86">
              <w:rPr>
                <w:rFonts w:ascii="Times New Roman" w:hAnsi="Times New Roman" w:eastAsia="Calibri" w:cs="Times New Roman"/>
                <w:sz w:val="16"/>
                <w:szCs w:val="16"/>
                <w:lang w:val="en-GB" w:eastAsia="zh-CN"/>
              </w:rPr>
              <w:t xml:space="preserve"> </w:t>
            </w:r>
          </w:p>
        </w:tc>
      </w:tr>
      <w:tr w:rsidRPr="00390DC1" w:rsidR="00784C27" w:rsidTr="00AD1B2D" w14:paraId="099D12BE" w14:textId="77777777">
        <w:trPr>
          <w:trHeight w:val="300"/>
        </w:trPr>
        <w:tc>
          <w:tcPr>
            <w:tcW w:w="686" w:type="dxa"/>
          </w:tcPr>
          <w:p w:rsidRPr="00117039" w:rsidR="00784C27" w:rsidRDefault="37E37781" w14:paraId="02746C90" w14:textId="00599EE3">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13:00Z" w:id="5586">
              <w:r w:rsidR="004203E1">
                <w:rPr>
                  <w:rFonts w:ascii="Times New Roman" w:hAnsi="Times New Roman" w:eastAsia="Calibri" w:cs="Times New Roman"/>
                  <w:sz w:val="16"/>
                  <w:szCs w:val="16"/>
                  <w:lang w:val="en-GB" w:eastAsia="zh-CN"/>
                </w:rPr>
                <w:t>8</w:t>
              </w:r>
            </w:ins>
            <w:del w:author="Carmen Garcia Montero" w:date="2025-11-03T12:13:00Z" w:id="5587">
              <w:r w:rsidRPr="00117039" w:rsidDel="004203E1">
                <w:rPr>
                  <w:rFonts w:ascii="Times New Roman" w:hAnsi="Times New Roman" w:eastAsia="Calibri" w:cs="Times New Roman"/>
                  <w:sz w:val="16"/>
                  <w:szCs w:val="16"/>
                  <w:lang w:val="en-GB" w:eastAsia="zh-CN"/>
                </w:rPr>
                <w:delText>9</w:delText>
              </w:r>
            </w:del>
            <w:r w:rsidRPr="00117039">
              <w:rPr>
                <w:rFonts w:ascii="Times New Roman" w:hAnsi="Times New Roman" w:eastAsia="Calibri" w:cs="Times New Roman"/>
                <w:sz w:val="16"/>
                <w:szCs w:val="16"/>
                <w:lang w:val="en-GB" w:eastAsia="zh-CN"/>
              </w:rPr>
              <w:t>.2</w:t>
            </w:r>
          </w:p>
        </w:tc>
        <w:tc>
          <w:tcPr>
            <w:tcW w:w="1570" w:type="dxa"/>
          </w:tcPr>
          <w:p w:rsidRPr="00117039" w:rsidR="00784C27" w:rsidRDefault="00784C27" w14:paraId="4775813E" w14:textId="0BAB2B7F">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Validate received bid</w:t>
            </w:r>
            <w:r w:rsidRPr="00117039" w:rsidR="001331E8">
              <w:rPr>
                <w:rFonts w:ascii="Times New Roman" w:hAnsi="Times New Roman" w:eastAsia="Calibri" w:cs="Times New Roman"/>
                <w:sz w:val="16"/>
                <w:szCs w:val="16"/>
                <w:lang w:val="en-GB" w:eastAsia="zh-CN"/>
              </w:rPr>
              <w:t>[s]</w:t>
            </w:r>
            <w:r w:rsidR="00B750D0">
              <w:rPr>
                <w:rFonts w:ascii="Times New Roman" w:hAnsi="Times New Roman" w:eastAsia="Calibri" w:cs="Times New Roman"/>
                <w:sz w:val="16"/>
                <w:szCs w:val="16"/>
                <w:lang w:val="en-GB" w:eastAsia="zh-CN"/>
              </w:rPr>
              <w:t xml:space="preserve"> message</w:t>
            </w:r>
          </w:p>
        </w:tc>
        <w:tc>
          <w:tcPr>
            <w:tcW w:w="2880" w:type="dxa"/>
          </w:tcPr>
          <w:p w:rsidRPr="00117039" w:rsidR="00784C27" w:rsidRDefault="00AD5A19" w14:paraId="01EBF275" w14:textId="03B09064">
            <w:pPr>
              <w:pStyle w:val="Default"/>
              <w:spacing w:line="276" w:lineRule="auto"/>
              <w:jc w:val="both"/>
              <w:rPr>
                <w:rFonts w:ascii="Times New Roman" w:hAnsi="Times New Roman" w:cs="Times New Roman"/>
                <w:color w:val="auto"/>
                <w:sz w:val="16"/>
                <w:szCs w:val="16"/>
                <w:lang w:val="en-GB"/>
              </w:rPr>
            </w:pPr>
            <w:r>
              <w:rPr>
                <w:rFonts w:ascii="Times New Roman" w:hAnsi="Times New Roman" w:cs="Times New Roman"/>
                <w:color w:val="auto"/>
                <w:sz w:val="16"/>
                <w:szCs w:val="16"/>
                <w:lang w:val="en-US"/>
              </w:rPr>
              <w:t xml:space="preserve">Service </w:t>
            </w:r>
            <w:r w:rsidR="007E1B62">
              <w:rPr>
                <w:rFonts w:ascii="Times New Roman" w:hAnsi="Times New Roman" w:cs="Times New Roman"/>
                <w:color w:val="auto"/>
                <w:sz w:val="16"/>
                <w:szCs w:val="16"/>
                <w:lang w:val="en-US"/>
              </w:rPr>
              <w:t xml:space="preserve">acquiring </w:t>
            </w:r>
            <w:r w:rsidR="00015516">
              <w:rPr>
                <w:rFonts w:ascii="Times New Roman" w:hAnsi="Times New Roman" w:cs="Times New Roman"/>
                <w:color w:val="auto"/>
                <w:sz w:val="16"/>
                <w:szCs w:val="16"/>
                <w:lang w:val="en-US"/>
              </w:rPr>
              <w:t>responsible</w:t>
            </w:r>
            <w:r w:rsidDel="00AD5A19">
              <w:rPr>
                <w:rFonts w:ascii="Times New Roman" w:hAnsi="Times New Roman" w:cs="Times New Roman"/>
                <w:color w:val="auto"/>
                <w:sz w:val="16"/>
                <w:szCs w:val="16"/>
                <w:lang w:val="en-US"/>
              </w:rPr>
              <w:t xml:space="preserve"> </w:t>
            </w:r>
            <w:r w:rsidR="00836C6C">
              <w:rPr>
                <w:rFonts w:ascii="Times New Roman" w:hAnsi="Times New Roman" w:cs="Times New Roman"/>
                <w:color w:val="auto"/>
                <w:sz w:val="16"/>
                <w:szCs w:val="16"/>
                <w:lang w:val="en-US"/>
              </w:rPr>
              <w:t>party</w:t>
            </w:r>
            <w:r w:rsidRPr="00117039" w:rsidDel="00AD5A19" w:rsidR="71B3BB88">
              <w:rPr>
                <w:rFonts w:ascii="Times New Roman" w:hAnsi="Times New Roman" w:cs="Times New Roman"/>
                <w:color w:val="auto"/>
                <w:sz w:val="16"/>
                <w:szCs w:val="16"/>
                <w:lang w:val="en-GB"/>
              </w:rPr>
              <w:t xml:space="preserve"> </w:t>
            </w:r>
            <w:r>
              <w:rPr>
                <w:rFonts w:ascii="Times New Roman" w:hAnsi="Times New Roman" w:cs="Times New Roman"/>
                <w:color w:val="auto"/>
                <w:sz w:val="16"/>
                <w:szCs w:val="16"/>
                <w:lang w:val="en-GB"/>
              </w:rPr>
              <w:t xml:space="preserve"> </w:t>
            </w:r>
            <w:r w:rsidRPr="00117039" w:rsidR="71B3BB88">
              <w:rPr>
                <w:rFonts w:ascii="Times New Roman" w:hAnsi="Times New Roman" w:cs="Times New Roman"/>
                <w:color w:val="auto"/>
                <w:sz w:val="16"/>
                <w:szCs w:val="16"/>
                <w:lang w:val="en-GB"/>
              </w:rPr>
              <w:t>validates the received bid</w:t>
            </w:r>
            <w:r w:rsidRPr="00117039" w:rsidR="002142A2">
              <w:rPr>
                <w:rFonts w:ascii="Times New Roman" w:hAnsi="Times New Roman" w:cs="Times New Roman"/>
                <w:color w:val="auto"/>
                <w:sz w:val="16"/>
                <w:szCs w:val="16"/>
                <w:lang w:val="en-GB"/>
              </w:rPr>
              <w:t>[s]</w:t>
            </w:r>
            <w:r w:rsidR="00AD1B2D">
              <w:rPr>
                <w:rFonts w:ascii="Times New Roman" w:hAnsi="Times New Roman" w:cs="Times New Roman"/>
                <w:color w:val="auto"/>
                <w:sz w:val="16"/>
                <w:szCs w:val="16"/>
                <w:lang w:val="en-GB"/>
              </w:rPr>
              <w:t xml:space="preserve"> message</w:t>
            </w:r>
            <w:r w:rsidR="00744498">
              <w:rPr>
                <w:rFonts w:ascii="Times New Roman" w:hAnsi="Times New Roman" w:cs="Times New Roman"/>
                <w:color w:val="auto"/>
                <w:sz w:val="16"/>
                <w:szCs w:val="16"/>
                <w:lang w:val="en-GB"/>
              </w:rPr>
              <w:t xml:space="preserve">. </w:t>
            </w:r>
            <w:r w:rsidRPr="00744498" w:rsidR="00744498">
              <w:rPr>
                <w:rFonts w:ascii="Times New Roman" w:hAnsi="Times New Roman" w:cs="Times New Roman"/>
                <w:color w:val="auto"/>
                <w:sz w:val="16"/>
                <w:szCs w:val="16"/>
                <w:lang w:val="en-GB"/>
              </w:rPr>
              <w:t xml:space="preserve">In case of an invalid </w:t>
            </w:r>
            <w:r w:rsidR="00AD1B2D">
              <w:rPr>
                <w:rFonts w:ascii="Times New Roman" w:hAnsi="Times New Roman" w:cs="Times New Roman"/>
                <w:color w:val="auto"/>
                <w:sz w:val="16"/>
                <w:szCs w:val="16"/>
                <w:lang w:val="en-GB"/>
              </w:rPr>
              <w:t>message</w:t>
            </w:r>
            <w:r w:rsidRPr="00744498" w:rsidR="00744498">
              <w:rPr>
                <w:rFonts w:ascii="Times New Roman" w:hAnsi="Times New Roman" w:cs="Times New Roman"/>
                <w:color w:val="auto"/>
                <w:sz w:val="16"/>
                <w:szCs w:val="16"/>
                <w:lang w:val="en-GB"/>
              </w:rPr>
              <w:t>, a meaningful indication is provided</w:t>
            </w:r>
            <w:r w:rsidR="00744498">
              <w:rPr>
                <w:rFonts w:ascii="Times New Roman" w:hAnsi="Times New Roman" w:cs="Times New Roman"/>
                <w:color w:val="auto"/>
                <w:sz w:val="16"/>
                <w:szCs w:val="16"/>
                <w:lang w:val="en-GB"/>
              </w:rPr>
              <w:br/>
            </w:r>
          </w:p>
        </w:tc>
        <w:tc>
          <w:tcPr>
            <w:tcW w:w="1315" w:type="dxa"/>
          </w:tcPr>
          <w:p w:rsidRPr="00C41D34" w:rsidR="00784C27" w:rsidRDefault="00AD5A19" w14:paraId="53C12F32" w14:textId="54FFDD88">
            <w:pPr>
              <w:widowControl w:val="0"/>
              <w:spacing w:after="0" w:line="276" w:lineRule="auto"/>
              <w:jc w:val="both"/>
              <w:rPr>
                <w:rFonts w:ascii="Times New Roman" w:hAnsi="Times New Roman" w:eastAsia="Calibri" w:cs="Times New Roman"/>
                <w:sz w:val="16"/>
                <w:szCs w:val="16"/>
                <w:lang w:val="en-US" w:eastAsia="zh-CN"/>
                <w:rPrChange w:author="Albrecht, Patrick" w:date="2025-11-03T09:17:00Z" w:id="5588">
                  <w:rPr>
                    <w:rFonts w:ascii="Times New Roman" w:hAnsi="Times New Roman" w:eastAsia="Calibri" w:cs="Times New Roman"/>
                    <w:sz w:val="16"/>
                    <w:szCs w:val="16"/>
                    <w:lang w:val="en-GB" w:eastAsia="zh-CN"/>
                  </w:rPr>
                </w:rPrChange>
              </w:rPr>
            </w:pPr>
            <w:r w:rsidRPr="00C41D34">
              <w:rPr>
                <w:rFonts w:ascii="Times New Roman" w:hAnsi="Times New Roman" w:eastAsia="Calibri" w:cs="Times New Roman"/>
                <w:sz w:val="16"/>
                <w:szCs w:val="16"/>
                <w:lang w:val="en-US" w:eastAsia="zh-CN"/>
                <w:rPrChange w:author="Albrecht, Patrick" w:date="2025-11-03T09:17:00Z" w:id="5589">
                  <w:rPr>
                    <w:rFonts w:ascii="Times New Roman" w:hAnsi="Times New Roman" w:eastAsia="Calibri" w:cs="Times New Roman"/>
                    <w:sz w:val="16"/>
                    <w:szCs w:val="16"/>
                    <w:lang w:eastAsia="zh-CN"/>
                  </w:rPr>
                </w:rPrChange>
              </w:rPr>
              <w:t xml:space="preserve">Service </w:t>
            </w:r>
            <w:r w:rsidRPr="004671A1" w:rsidR="007E1B62">
              <w:rPr>
                <w:rFonts w:ascii="Times New Roman" w:hAnsi="Times New Roman" w:eastAsia="Calibri" w:cs="Times New Roman"/>
                <w:sz w:val="16"/>
                <w:szCs w:val="16"/>
                <w:lang w:val="en-US" w:eastAsia="zh-CN"/>
              </w:rPr>
              <w:t xml:space="preserve">acquiring </w:t>
            </w:r>
            <w:r w:rsidRPr="00C41D34" w:rsidR="00015516">
              <w:rPr>
                <w:rFonts w:ascii="Times New Roman" w:hAnsi="Times New Roman" w:eastAsia="Calibri" w:cs="Times New Roman"/>
                <w:sz w:val="16"/>
                <w:szCs w:val="16"/>
                <w:lang w:val="en-US" w:eastAsia="zh-CN"/>
                <w:rPrChange w:author="Albrecht, Patrick" w:date="2025-11-03T09:17:00Z" w:id="5590">
                  <w:rPr>
                    <w:rFonts w:ascii="Times New Roman" w:hAnsi="Times New Roman" w:eastAsia="Calibri" w:cs="Times New Roman"/>
                    <w:sz w:val="16"/>
                    <w:szCs w:val="16"/>
                    <w:lang w:eastAsia="zh-CN"/>
                  </w:rPr>
                </w:rPrChange>
              </w:rPr>
              <w:t>responsible</w:t>
            </w:r>
            <w:r w:rsidRPr="00C41D34" w:rsidDel="00AD5A19" w:rsidR="00015516">
              <w:rPr>
                <w:rFonts w:ascii="Times New Roman" w:hAnsi="Times New Roman" w:eastAsia="Calibri" w:cs="Times New Roman"/>
                <w:sz w:val="16"/>
                <w:szCs w:val="16"/>
                <w:lang w:val="en-US" w:eastAsia="zh-CN"/>
                <w:rPrChange w:author="Albrecht, Patrick" w:date="2025-11-03T09:17:00Z" w:id="5591">
                  <w:rPr>
                    <w:rFonts w:ascii="Times New Roman" w:hAnsi="Times New Roman" w:eastAsia="Calibri" w:cs="Times New Roman"/>
                    <w:sz w:val="16"/>
                    <w:szCs w:val="16"/>
                    <w:lang w:val="en-GB" w:eastAsia="zh-CN"/>
                  </w:rPr>
                </w:rPrChange>
              </w:rPr>
              <w:t xml:space="preserve"> </w:t>
            </w:r>
            <w:r w:rsidRPr="00C41D34" w:rsidR="00836C6C">
              <w:rPr>
                <w:rFonts w:ascii="Times New Roman" w:hAnsi="Times New Roman" w:eastAsia="Calibri" w:cs="Times New Roman"/>
                <w:sz w:val="16"/>
                <w:szCs w:val="16"/>
                <w:lang w:val="en-US" w:eastAsia="zh-CN"/>
                <w:rPrChange w:author="Albrecht, Patrick" w:date="2025-10-31T14:39:00Z" w:id="5592">
                  <w:rPr>
                    <w:rFonts w:ascii="Times New Roman" w:hAnsi="Times New Roman" w:eastAsia="Calibri" w:cs="Times New Roman"/>
                    <w:sz w:val="16"/>
                    <w:szCs w:val="16"/>
                    <w:lang w:eastAsia="zh-CN"/>
                  </w:rPr>
                </w:rPrChange>
              </w:rPr>
              <w:t>party</w:t>
            </w:r>
            <w:r w:rsidRPr="00C41D34" w:rsidDel="00AD5A19" w:rsidR="00015516">
              <w:rPr>
                <w:rFonts w:ascii="Times New Roman" w:hAnsi="Times New Roman" w:eastAsia="Calibri" w:cs="Times New Roman"/>
                <w:sz w:val="16"/>
                <w:szCs w:val="16"/>
                <w:lang w:val="en-US" w:eastAsia="zh-CN"/>
                <w:rPrChange w:author="Albrecht, Patrick" w:date="2025-10-31T14:39:00Z" w:id="5593">
                  <w:rPr>
                    <w:rFonts w:ascii="Times New Roman" w:hAnsi="Times New Roman" w:eastAsia="Calibri" w:cs="Times New Roman"/>
                    <w:sz w:val="16"/>
                    <w:szCs w:val="16"/>
                    <w:lang w:val="en-GB" w:eastAsia="zh-CN"/>
                  </w:rPr>
                </w:rPrChange>
              </w:rPr>
              <w:t xml:space="preserve"> </w:t>
            </w:r>
          </w:p>
        </w:tc>
        <w:tc>
          <w:tcPr>
            <w:tcW w:w="1321" w:type="dxa"/>
          </w:tcPr>
          <w:p w:rsidRPr="00C41D34" w:rsidR="00784C27" w:rsidRDefault="00B14122" w14:paraId="353C6FF4" w14:textId="233B6D39">
            <w:pPr>
              <w:widowControl w:val="0"/>
              <w:spacing w:after="0" w:line="276" w:lineRule="auto"/>
              <w:jc w:val="both"/>
              <w:rPr>
                <w:rFonts w:ascii="Times New Roman" w:hAnsi="Times New Roman" w:eastAsia="Calibri" w:cs="Times New Roman"/>
                <w:sz w:val="16"/>
                <w:szCs w:val="16"/>
                <w:lang w:val="en-US" w:eastAsia="zh-CN"/>
                <w:rPrChange w:author="Albrecht, Patrick" w:date="2025-11-03T09:17:00Z" w:id="5594">
                  <w:rPr>
                    <w:rFonts w:ascii="Times New Roman" w:hAnsi="Times New Roman" w:eastAsia="Calibri" w:cs="Times New Roman"/>
                    <w:sz w:val="16"/>
                    <w:szCs w:val="16"/>
                    <w:lang w:val="en-GB" w:eastAsia="zh-CN"/>
                  </w:rPr>
                </w:rPrChange>
              </w:rPr>
            </w:pPr>
            <w:r w:rsidRPr="00C41D34">
              <w:rPr>
                <w:rFonts w:ascii="Times New Roman" w:hAnsi="Times New Roman" w:eastAsia="Calibri" w:cs="Times New Roman"/>
                <w:sz w:val="16"/>
                <w:szCs w:val="16"/>
                <w:lang w:val="en-US" w:eastAsia="zh-CN"/>
                <w:rPrChange w:author="Albrecht, Patrick" w:date="2025-11-03T09:17:00Z" w:id="5595">
                  <w:rPr>
                    <w:rFonts w:ascii="Times New Roman" w:hAnsi="Times New Roman" w:eastAsia="Calibri" w:cs="Times New Roman"/>
                    <w:sz w:val="16"/>
                    <w:szCs w:val="16"/>
                    <w:lang w:val="en-GB" w:eastAsia="zh-CN"/>
                  </w:rPr>
                </w:rPrChange>
              </w:rPr>
              <w:t>[not relevant]</w:t>
            </w:r>
          </w:p>
        </w:tc>
        <w:tc>
          <w:tcPr>
            <w:tcW w:w="1236" w:type="dxa"/>
            <w:gridSpan w:val="2"/>
          </w:tcPr>
          <w:p w:rsidRPr="00117039" w:rsidR="00784C27" w:rsidRDefault="42828608" w14:paraId="6A9FA580" w14:textId="2F1194EF">
            <w:pPr>
              <w:widowControl w:val="0"/>
              <w:spacing w:after="0" w:line="276" w:lineRule="auto"/>
              <w:jc w:val="both"/>
              <w:rPr>
                <w:rFonts w:ascii="Times New Roman" w:hAnsi="Times New Roman" w:eastAsia="Calibri" w:cs="Times New Roman"/>
                <w:sz w:val="16"/>
                <w:szCs w:val="16"/>
                <w:lang w:val="en-GB" w:eastAsia="zh-CN"/>
              </w:rPr>
            </w:pPr>
            <w:commentRangeStart w:id="5596"/>
            <w:commentRangeStart w:id="5597"/>
            <w:r w:rsidRPr="00117039">
              <w:rPr>
                <w:rFonts w:ascii="Times New Roman" w:hAnsi="Times New Roman" w:eastAsia="Calibri" w:cs="Times New Roman"/>
                <w:sz w:val="16"/>
                <w:szCs w:val="16"/>
                <w:lang w:val="en-GB" w:eastAsia="zh-CN"/>
              </w:rPr>
              <w:t>[not relevant]</w:t>
            </w:r>
            <w:commentRangeEnd w:id="5596"/>
            <w:r w:rsidRPr="00117039">
              <w:rPr>
                <w:rStyle w:val="CommentReference"/>
                <w:rFonts w:ascii="Times New Roman" w:hAnsi="Times New Roman" w:eastAsia="Calibri" w:cs="Times New Roman"/>
                <w:lang w:val="en-GB" w:eastAsia="zh-CN"/>
              </w:rPr>
              <w:commentReference w:id="5596"/>
            </w:r>
            <w:commentRangeEnd w:id="5597"/>
            <w:r w:rsidRPr="00117039" w:rsidR="00937FF7">
              <w:rPr>
                <w:rStyle w:val="CommentReference"/>
                <w:rFonts w:ascii="Times New Roman" w:hAnsi="Times New Roman" w:eastAsia="Calibri" w:cs="Times New Roman"/>
                <w:lang w:val="en-GB" w:eastAsia="zh-CN"/>
              </w:rPr>
              <w:commentReference w:id="5597"/>
            </w:r>
          </w:p>
        </w:tc>
      </w:tr>
      <w:tr w:rsidRPr="00390DC1" w:rsidR="00784C27" w:rsidTr="002853DD" w14:paraId="1504777A" w14:textId="77777777">
        <w:trPr>
          <w:trHeight w:val="300"/>
          <w:trPrChange w:author="Borchardt, Frank" w:date="2025-08-21T15:12:00Z" w:id="5598">
            <w:trPr>
              <w:gridBefore w:val="1"/>
              <w:gridAfter w:val="0"/>
            </w:trPr>
          </w:trPrChange>
        </w:trPr>
        <w:tc>
          <w:tcPr>
            <w:tcW w:w="686" w:type="dxa"/>
            <w:tcPrChange w:author="Borchardt, Frank" w:date="2025-08-21T15:12:00Z" w:id="5599">
              <w:tcPr>
                <w:tcW w:w="687" w:type="dxa"/>
                <w:gridSpan w:val="2"/>
              </w:tcPr>
            </w:tcPrChange>
          </w:tcPr>
          <w:p w:rsidRPr="00117039" w:rsidR="00784C27" w:rsidDel="004C710F" w:rsidRDefault="74BEAD9B" w14:paraId="69E4C46F" w14:textId="591089B3">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2</w:t>
            </w:r>
            <w:ins w:author="Carmen Garcia Montero" w:date="2025-11-03T12:13:00Z" w:id="5600">
              <w:r w:rsidR="004203E1">
                <w:rPr>
                  <w:rFonts w:ascii="Times New Roman" w:hAnsi="Times New Roman" w:eastAsia="Calibri" w:cs="Times New Roman"/>
                  <w:sz w:val="16"/>
                  <w:szCs w:val="16"/>
                  <w:lang w:val="en-GB" w:eastAsia="zh-CN"/>
                </w:rPr>
                <w:t>8</w:t>
              </w:r>
            </w:ins>
            <w:del w:author="Carmen Garcia Montero" w:date="2025-11-03T12:13:00Z" w:id="5601">
              <w:r w:rsidRPr="00117039" w:rsidDel="004203E1">
                <w:rPr>
                  <w:rFonts w:ascii="Times New Roman" w:hAnsi="Times New Roman" w:eastAsia="Calibri" w:cs="Times New Roman"/>
                  <w:sz w:val="16"/>
                  <w:szCs w:val="16"/>
                  <w:lang w:val="en-GB" w:eastAsia="zh-CN"/>
                </w:rPr>
                <w:delText>9</w:delText>
              </w:r>
            </w:del>
            <w:r w:rsidRPr="00117039">
              <w:rPr>
                <w:rFonts w:ascii="Times New Roman" w:hAnsi="Times New Roman" w:eastAsia="Calibri" w:cs="Times New Roman"/>
                <w:sz w:val="16"/>
                <w:szCs w:val="16"/>
                <w:lang w:val="en-GB" w:eastAsia="zh-CN"/>
              </w:rPr>
              <w:t>.3</w:t>
            </w:r>
          </w:p>
        </w:tc>
        <w:tc>
          <w:tcPr>
            <w:tcW w:w="1570" w:type="dxa"/>
            <w:tcPrChange w:author="Borchardt, Frank" w:date="2025-08-21T15:12:00Z" w:id="5602">
              <w:tcPr>
                <w:tcW w:w="1573" w:type="dxa"/>
                <w:gridSpan w:val="3"/>
              </w:tcPr>
            </w:tcPrChange>
          </w:tcPr>
          <w:p w:rsidRPr="00117039" w:rsidR="00784C27" w:rsidDel="004C710F" w:rsidRDefault="4ABADD75" w14:paraId="0850C61F" w14:textId="73440BFB">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Execute s</w:t>
            </w:r>
            <w:r w:rsidRPr="00117039" w:rsidR="00784C27">
              <w:rPr>
                <w:rFonts w:ascii="Times New Roman" w:hAnsi="Times New Roman" w:eastAsia="Calibri" w:cs="Times New Roman"/>
                <w:sz w:val="16"/>
                <w:szCs w:val="16"/>
                <w:lang w:val="en-GB" w:eastAsia="zh-CN"/>
              </w:rPr>
              <w:t>election of bids</w:t>
            </w:r>
          </w:p>
        </w:tc>
        <w:tc>
          <w:tcPr>
            <w:tcW w:w="2880" w:type="dxa"/>
            <w:tcPrChange w:author="Borchardt, Frank" w:date="2025-08-21T15:12:00Z" w:id="5603">
              <w:tcPr>
                <w:tcW w:w="2884" w:type="dxa"/>
                <w:gridSpan w:val="6"/>
              </w:tcPr>
            </w:tcPrChange>
          </w:tcPr>
          <w:p w:rsidRPr="00805E23" w:rsidR="005B741D" w:rsidDel="004C710F" w:rsidP="005B741D" w:rsidRDefault="00AD5A19" w14:paraId="584853A2" w14:textId="158718FE">
            <w:pPr>
              <w:widowControl w:val="0"/>
              <w:spacing w:after="0" w:line="276" w:lineRule="auto"/>
              <w:jc w:val="both"/>
              <w:rPr>
                <w:rFonts w:ascii="Times New Roman" w:hAnsi="Times New Roman" w:cs="Times New Roman"/>
                <w:sz w:val="16"/>
                <w:szCs w:val="16"/>
                <w:highlight w:val="yellow"/>
                <w:lang w:val="en-GB" w:eastAsia="nl-NL"/>
              </w:rPr>
            </w:pPr>
            <w:r>
              <w:rPr>
                <w:rFonts w:ascii="Times New Roman" w:hAnsi="Times New Roman" w:cs="Times New Roman"/>
                <w:sz w:val="16"/>
                <w:szCs w:val="16"/>
                <w:lang w:val="en-US"/>
              </w:rPr>
              <w:t xml:space="preserve">Service </w:t>
            </w:r>
            <w:r w:rsidR="007E1B62">
              <w:rPr>
                <w:rFonts w:ascii="Times New Roman" w:hAnsi="Times New Roman" w:cs="Times New Roman"/>
                <w:sz w:val="16"/>
                <w:szCs w:val="16"/>
                <w:lang w:val="en-US"/>
              </w:rPr>
              <w:t xml:space="preserve">acquiring </w:t>
            </w:r>
            <w:r w:rsidR="00015516">
              <w:rPr>
                <w:rFonts w:ascii="Times New Roman" w:hAnsi="Times New Roman" w:cs="Times New Roman"/>
                <w:sz w:val="16"/>
                <w:szCs w:val="16"/>
                <w:lang w:val="en-US"/>
              </w:rPr>
              <w:t>responsible</w:t>
            </w:r>
            <w:r w:rsidDel="00AD5A19">
              <w:rPr>
                <w:rFonts w:ascii="Times New Roman" w:hAnsi="Times New Roman" w:cs="Times New Roman"/>
                <w:sz w:val="16"/>
                <w:szCs w:val="16"/>
                <w:lang w:val="en-US"/>
              </w:rPr>
              <w:t xml:space="preserve"> </w:t>
            </w:r>
            <w:r w:rsidR="00836C6C">
              <w:rPr>
                <w:rFonts w:ascii="Times New Roman" w:hAnsi="Times New Roman" w:cs="Times New Roman"/>
                <w:sz w:val="16"/>
                <w:szCs w:val="16"/>
                <w:lang w:val="en-US"/>
              </w:rPr>
              <w:t>party</w:t>
            </w:r>
            <w:r w:rsidRPr="00805E23" w:rsidDel="00AD5A19" w:rsidR="295CFF56">
              <w:rPr>
                <w:rFonts w:ascii="Times New Roman" w:hAnsi="Times New Roman" w:cs="Times New Roman"/>
                <w:sz w:val="16"/>
                <w:szCs w:val="16"/>
                <w:lang w:val="en-GB"/>
              </w:rPr>
              <w:t xml:space="preserve"> </w:t>
            </w:r>
            <w:r>
              <w:rPr>
                <w:rFonts w:ascii="Times New Roman" w:hAnsi="Times New Roman" w:cs="Times New Roman"/>
                <w:sz w:val="16"/>
                <w:szCs w:val="16"/>
                <w:lang w:val="en-GB"/>
              </w:rPr>
              <w:t xml:space="preserve"> </w:t>
            </w:r>
            <w:r w:rsidRPr="00805E23" w:rsidR="504E4BA8">
              <w:rPr>
                <w:rFonts w:ascii="Times New Roman" w:hAnsi="Times New Roman" w:cs="Times New Roman"/>
                <w:sz w:val="16"/>
                <w:szCs w:val="16"/>
                <w:lang w:val="en-GB"/>
              </w:rPr>
              <w:t xml:space="preserve">executes </w:t>
            </w:r>
            <w:r w:rsidR="008F7555">
              <w:rPr>
                <w:rFonts w:ascii="Times New Roman" w:hAnsi="Times New Roman" w:cs="Times New Roman"/>
                <w:sz w:val="16"/>
                <w:szCs w:val="16"/>
                <w:lang w:val="en-GB"/>
              </w:rPr>
              <w:t xml:space="preserve">necessary </w:t>
            </w:r>
            <w:r w:rsidR="004A0C78">
              <w:rPr>
                <w:rFonts w:ascii="Times New Roman" w:hAnsi="Times New Roman" w:cs="Times New Roman"/>
                <w:sz w:val="16"/>
                <w:szCs w:val="16"/>
                <w:lang w:val="en-GB"/>
              </w:rPr>
              <w:t>actions</w:t>
            </w:r>
            <w:r w:rsidR="008F7555">
              <w:rPr>
                <w:rFonts w:ascii="Times New Roman" w:hAnsi="Times New Roman" w:cs="Times New Roman"/>
                <w:sz w:val="16"/>
                <w:szCs w:val="16"/>
                <w:lang w:val="en-GB"/>
              </w:rPr>
              <w:t xml:space="preserve"> to </w:t>
            </w:r>
            <w:r w:rsidR="002E74BB">
              <w:rPr>
                <w:rFonts w:ascii="Times New Roman" w:hAnsi="Times New Roman" w:cs="Times New Roman"/>
                <w:sz w:val="16"/>
                <w:szCs w:val="16"/>
                <w:lang w:val="en-GB"/>
              </w:rPr>
              <w:t>trigger</w:t>
            </w:r>
            <w:r w:rsidRPr="00805E23" w:rsidR="2A35620B">
              <w:rPr>
                <w:rFonts w:ascii="Times New Roman" w:hAnsi="Times New Roman" w:cs="Times New Roman"/>
                <w:sz w:val="16"/>
                <w:szCs w:val="16"/>
                <w:lang w:val="en-GB"/>
              </w:rPr>
              <w:t xml:space="preserve"> the selection of </w:t>
            </w:r>
            <w:r w:rsidRPr="00117039" w:rsidR="2A35620B">
              <w:rPr>
                <w:rFonts w:ascii="Times New Roman" w:hAnsi="Times New Roman" w:cs="Times New Roman"/>
                <w:sz w:val="16"/>
                <w:szCs w:val="16"/>
                <w:lang w:val="en-GB"/>
              </w:rPr>
              <w:t>bid</w:t>
            </w:r>
            <w:r w:rsidRPr="00117039" w:rsidR="00CA18B9">
              <w:rPr>
                <w:rFonts w:ascii="Times New Roman" w:hAnsi="Times New Roman" w:cs="Times New Roman"/>
                <w:sz w:val="16"/>
                <w:szCs w:val="16"/>
                <w:lang w:val="en-GB"/>
              </w:rPr>
              <w:t>[</w:t>
            </w:r>
            <w:r w:rsidRPr="00117039" w:rsidR="2A35620B">
              <w:rPr>
                <w:rFonts w:ascii="Times New Roman" w:hAnsi="Times New Roman" w:cs="Times New Roman"/>
                <w:sz w:val="16"/>
                <w:szCs w:val="16"/>
                <w:lang w:val="en-GB"/>
              </w:rPr>
              <w:t>s</w:t>
            </w:r>
            <w:r w:rsidRPr="00117039" w:rsidR="00CA18B9">
              <w:rPr>
                <w:rFonts w:ascii="Times New Roman" w:hAnsi="Times New Roman" w:cs="Times New Roman"/>
                <w:sz w:val="16"/>
                <w:szCs w:val="16"/>
                <w:lang w:val="en-GB"/>
              </w:rPr>
              <w:t>]</w:t>
            </w:r>
            <w:r w:rsidR="00B90B23">
              <w:rPr>
                <w:rFonts w:ascii="Times New Roman" w:hAnsi="Times New Roman" w:cs="Times New Roman"/>
                <w:sz w:val="16"/>
                <w:szCs w:val="16"/>
                <w:lang w:val="en-GB"/>
              </w:rPr>
              <w:t xml:space="preserve"> and </w:t>
            </w:r>
            <w:r w:rsidR="00D67A87">
              <w:rPr>
                <w:rFonts w:ascii="Times New Roman" w:hAnsi="Times New Roman" w:cs="Times New Roman"/>
                <w:sz w:val="16"/>
                <w:szCs w:val="16"/>
                <w:lang w:val="en-GB"/>
              </w:rPr>
              <w:t>gets</w:t>
            </w:r>
            <w:r w:rsidR="00B90B23">
              <w:rPr>
                <w:rFonts w:ascii="Times New Roman" w:hAnsi="Times New Roman" w:cs="Times New Roman"/>
                <w:sz w:val="16"/>
                <w:szCs w:val="16"/>
                <w:lang w:val="en-GB"/>
              </w:rPr>
              <w:t xml:space="preserve"> the  related results.</w:t>
            </w:r>
            <w:r w:rsidRPr="00117039" w:rsidR="005B741D">
              <w:rPr>
                <w:rFonts w:ascii="Times New Roman" w:hAnsi="Times New Roman" w:cs="Times New Roman"/>
                <w:sz w:val="16"/>
                <w:szCs w:val="16"/>
                <w:lang w:val="en-GB"/>
              </w:rPr>
              <w:br/>
            </w:r>
            <w:r w:rsidRPr="00805E23" w:rsidR="005B741D">
              <w:rPr>
                <w:rFonts w:ascii="Times New Roman" w:hAnsi="Times New Roman" w:cs="Times New Roman"/>
                <w:sz w:val="16"/>
                <w:szCs w:val="16"/>
                <w:lang w:val="en-GB"/>
              </w:rPr>
              <w:t xml:space="preserve">Note: </w:t>
            </w:r>
            <w:r w:rsidRPr="00805E23" w:rsidR="005B741D">
              <w:rPr>
                <w:rFonts w:ascii="Times New Roman" w:hAnsi="Times New Roman" w:cs="Times New Roman"/>
                <w:sz w:val="16"/>
                <w:szCs w:val="16"/>
                <w:lang w:val="en-GB" w:eastAsia="nl-NL"/>
              </w:rPr>
              <w:t xml:space="preserve">selection takes place </w:t>
            </w:r>
            <w:r w:rsidR="00402660">
              <w:rPr>
                <w:rFonts w:ascii="Times New Roman" w:hAnsi="Times New Roman" w:cs="Times New Roman"/>
                <w:sz w:val="16"/>
                <w:szCs w:val="16"/>
                <w:lang w:val="en-GB" w:eastAsia="nl-NL"/>
              </w:rPr>
              <w:t>as a result from</w:t>
            </w:r>
            <w:r w:rsidRPr="00805E23" w:rsidR="00402660">
              <w:rPr>
                <w:rFonts w:ascii="Times New Roman" w:hAnsi="Times New Roman" w:cs="Times New Roman"/>
                <w:sz w:val="16"/>
                <w:szCs w:val="16"/>
                <w:lang w:val="en-GB" w:eastAsia="nl-NL"/>
              </w:rPr>
              <w:t xml:space="preserve"> </w:t>
            </w:r>
            <w:r w:rsidRPr="00805E23" w:rsidR="005B741D">
              <w:rPr>
                <w:rFonts w:ascii="Times New Roman" w:hAnsi="Times New Roman" w:cs="Times New Roman"/>
                <w:sz w:val="16"/>
                <w:szCs w:val="16"/>
                <w:lang w:val="en-GB" w:eastAsia="nl-NL"/>
              </w:rPr>
              <w:t>this step</w:t>
            </w:r>
            <w:r w:rsidRPr="00805E23" w:rsidR="00F3168D">
              <w:rPr>
                <w:rFonts w:ascii="Times New Roman" w:hAnsi="Times New Roman" w:cs="Times New Roman"/>
                <w:sz w:val="16"/>
                <w:szCs w:val="16"/>
                <w:lang w:val="en-GB" w:eastAsia="nl-NL"/>
              </w:rPr>
              <w:t xml:space="preserve"> </w:t>
            </w:r>
            <w:r w:rsidR="00402660">
              <w:rPr>
                <w:rFonts w:ascii="Times New Roman" w:hAnsi="Times New Roman" w:cs="Times New Roman"/>
                <w:sz w:val="16"/>
                <w:szCs w:val="16"/>
                <w:lang w:val="en-GB" w:eastAsia="nl-NL"/>
              </w:rPr>
              <w:t xml:space="preserve">but is not </w:t>
            </w:r>
            <w:r w:rsidR="000967F5">
              <w:rPr>
                <w:rFonts w:ascii="Times New Roman" w:hAnsi="Times New Roman" w:cs="Times New Roman"/>
                <w:sz w:val="16"/>
                <w:szCs w:val="16"/>
                <w:lang w:val="en-GB" w:eastAsia="nl-NL"/>
              </w:rPr>
              <w:t>described</w:t>
            </w:r>
            <w:r w:rsidR="00B90B23">
              <w:rPr>
                <w:rFonts w:ascii="Times New Roman" w:hAnsi="Times New Roman" w:cs="Times New Roman"/>
                <w:sz w:val="16"/>
                <w:szCs w:val="16"/>
                <w:lang w:val="en-GB" w:eastAsia="nl-NL"/>
              </w:rPr>
              <w:t xml:space="preserve"> it might include different parties</w:t>
            </w:r>
            <w:r w:rsidR="000967F5">
              <w:rPr>
                <w:rFonts w:ascii="Times New Roman" w:hAnsi="Times New Roman" w:cs="Times New Roman"/>
                <w:sz w:val="16"/>
                <w:szCs w:val="16"/>
                <w:lang w:val="en-GB" w:eastAsia="nl-NL"/>
              </w:rPr>
              <w:t xml:space="preserve"> </w:t>
            </w:r>
            <w:r w:rsidRPr="00805E23" w:rsidR="00F3168D">
              <w:rPr>
                <w:rFonts w:ascii="Times New Roman" w:hAnsi="Times New Roman" w:cs="Times New Roman"/>
                <w:sz w:val="16"/>
                <w:szCs w:val="16"/>
                <w:lang w:val="en-GB"/>
              </w:rPr>
              <w:t>(automated by algorithm, etc.)</w:t>
            </w:r>
          </w:p>
          <w:p w:rsidRPr="00117039" w:rsidR="00784C27" w:rsidRDefault="00784C27" w14:paraId="1DCD470A" w14:textId="69BD5B65">
            <w:pPr>
              <w:pStyle w:val="Default"/>
              <w:spacing w:line="276" w:lineRule="auto"/>
              <w:jc w:val="both"/>
              <w:rPr>
                <w:rFonts w:ascii="Times New Roman" w:hAnsi="Times New Roman" w:cs="Times New Roman"/>
                <w:color w:val="auto"/>
                <w:sz w:val="16"/>
                <w:szCs w:val="16"/>
                <w:lang w:val="en-GB"/>
              </w:rPr>
            </w:pPr>
          </w:p>
        </w:tc>
        <w:tc>
          <w:tcPr>
            <w:tcW w:w="1315" w:type="dxa"/>
            <w:tcPrChange w:author="Borchardt, Frank" w:date="2025-08-21T15:12:00Z" w:id="5604">
              <w:tcPr>
                <w:tcW w:w="1317" w:type="dxa"/>
              </w:tcPr>
            </w:tcPrChange>
          </w:tcPr>
          <w:p w:rsidRPr="00C41D34" w:rsidR="00784C27" w:rsidRDefault="00AD5A19" w14:paraId="672B11D0" w14:textId="7F764295">
            <w:pPr>
              <w:widowControl w:val="0"/>
              <w:spacing w:after="0" w:line="276" w:lineRule="auto"/>
              <w:jc w:val="both"/>
              <w:rPr>
                <w:rFonts w:ascii="Times New Roman" w:hAnsi="Times New Roman" w:eastAsia="Calibri" w:cs="Times New Roman"/>
                <w:sz w:val="16"/>
                <w:szCs w:val="16"/>
                <w:lang w:val="en-US" w:eastAsia="zh-CN"/>
                <w:rPrChange w:author="Albrecht, Patrick" w:date="2025-11-03T09:17:00Z" w:id="5605">
                  <w:rPr>
                    <w:rFonts w:ascii="Times New Roman" w:hAnsi="Times New Roman" w:eastAsia="Calibri" w:cs="Times New Roman"/>
                    <w:sz w:val="16"/>
                    <w:szCs w:val="16"/>
                    <w:lang w:val="en-GB" w:eastAsia="zh-CN"/>
                  </w:rPr>
                </w:rPrChange>
              </w:rPr>
            </w:pPr>
            <w:r w:rsidRPr="00C41D34">
              <w:rPr>
                <w:rFonts w:ascii="Times New Roman" w:hAnsi="Times New Roman" w:eastAsia="Calibri" w:cs="Times New Roman"/>
                <w:sz w:val="16"/>
                <w:szCs w:val="16"/>
                <w:lang w:val="en-US" w:eastAsia="zh-CN"/>
                <w:rPrChange w:author="Albrecht, Patrick" w:date="2025-11-03T09:17:00Z" w:id="5606">
                  <w:rPr>
                    <w:rFonts w:ascii="Times New Roman" w:hAnsi="Times New Roman" w:eastAsia="Calibri" w:cs="Times New Roman"/>
                    <w:sz w:val="16"/>
                    <w:szCs w:val="16"/>
                    <w:lang w:eastAsia="zh-CN"/>
                  </w:rPr>
                </w:rPrChange>
              </w:rPr>
              <w:t xml:space="preserve">Service </w:t>
            </w:r>
            <w:r w:rsidRPr="004671A1" w:rsidR="007E1B62">
              <w:rPr>
                <w:rFonts w:ascii="Times New Roman" w:hAnsi="Times New Roman" w:eastAsia="Calibri" w:cs="Times New Roman"/>
                <w:sz w:val="16"/>
                <w:szCs w:val="16"/>
                <w:lang w:val="en-US" w:eastAsia="zh-CN"/>
              </w:rPr>
              <w:t xml:space="preserve">acquiring </w:t>
            </w:r>
            <w:r w:rsidRPr="00C41D34" w:rsidR="00015516">
              <w:rPr>
                <w:rFonts w:ascii="Times New Roman" w:hAnsi="Times New Roman" w:eastAsia="Calibri" w:cs="Times New Roman"/>
                <w:sz w:val="16"/>
                <w:szCs w:val="16"/>
                <w:lang w:val="en-US" w:eastAsia="zh-CN"/>
                <w:rPrChange w:author="Albrecht, Patrick" w:date="2025-11-03T09:17:00Z" w:id="5607">
                  <w:rPr>
                    <w:rFonts w:ascii="Times New Roman" w:hAnsi="Times New Roman" w:eastAsia="Calibri" w:cs="Times New Roman"/>
                    <w:sz w:val="16"/>
                    <w:szCs w:val="16"/>
                    <w:lang w:eastAsia="zh-CN"/>
                  </w:rPr>
                </w:rPrChange>
              </w:rPr>
              <w:t>responsible</w:t>
            </w:r>
            <w:r w:rsidRPr="00C41D34" w:rsidDel="00AD5A19" w:rsidR="00015516">
              <w:rPr>
                <w:rFonts w:ascii="Times New Roman" w:hAnsi="Times New Roman" w:eastAsia="Calibri" w:cs="Times New Roman"/>
                <w:sz w:val="16"/>
                <w:szCs w:val="16"/>
                <w:lang w:val="en-US" w:eastAsia="zh-CN"/>
                <w:rPrChange w:author="Albrecht, Patrick" w:date="2025-11-03T09:17:00Z" w:id="5608">
                  <w:rPr>
                    <w:rFonts w:ascii="Times New Roman" w:hAnsi="Times New Roman" w:eastAsia="Calibri" w:cs="Times New Roman"/>
                    <w:sz w:val="16"/>
                    <w:szCs w:val="16"/>
                    <w:lang w:val="en-GB" w:eastAsia="zh-CN"/>
                  </w:rPr>
                </w:rPrChange>
              </w:rPr>
              <w:t xml:space="preserve"> </w:t>
            </w:r>
            <w:r w:rsidRPr="00C41D34" w:rsidR="00836C6C">
              <w:rPr>
                <w:rFonts w:ascii="Times New Roman" w:hAnsi="Times New Roman" w:eastAsia="Calibri" w:cs="Times New Roman"/>
                <w:sz w:val="16"/>
                <w:szCs w:val="16"/>
                <w:lang w:val="en-US" w:eastAsia="zh-CN"/>
                <w:rPrChange w:author="Albrecht, Patrick" w:date="2025-10-31T14:39:00Z" w:id="5609">
                  <w:rPr>
                    <w:rFonts w:ascii="Times New Roman" w:hAnsi="Times New Roman" w:eastAsia="Calibri" w:cs="Times New Roman"/>
                    <w:sz w:val="16"/>
                    <w:szCs w:val="16"/>
                    <w:lang w:eastAsia="zh-CN"/>
                  </w:rPr>
                </w:rPrChange>
              </w:rPr>
              <w:t>party</w:t>
            </w:r>
            <w:r w:rsidRPr="00C41D34" w:rsidDel="00AD5A19" w:rsidR="00015516">
              <w:rPr>
                <w:rFonts w:ascii="Times New Roman" w:hAnsi="Times New Roman" w:eastAsia="Calibri" w:cs="Times New Roman"/>
                <w:sz w:val="16"/>
                <w:szCs w:val="16"/>
                <w:lang w:val="en-US" w:eastAsia="zh-CN"/>
                <w:rPrChange w:author="Albrecht, Patrick" w:date="2025-10-31T14:39:00Z" w:id="5610">
                  <w:rPr>
                    <w:rFonts w:ascii="Times New Roman" w:hAnsi="Times New Roman" w:eastAsia="Calibri" w:cs="Times New Roman"/>
                    <w:sz w:val="16"/>
                    <w:szCs w:val="16"/>
                    <w:lang w:val="en-GB" w:eastAsia="zh-CN"/>
                  </w:rPr>
                </w:rPrChange>
              </w:rPr>
              <w:t xml:space="preserve"> </w:t>
            </w:r>
          </w:p>
        </w:tc>
        <w:tc>
          <w:tcPr>
            <w:tcW w:w="1321" w:type="dxa"/>
            <w:tcPrChange w:author="Borchardt, Frank" w:date="2025-08-21T15:12:00Z" w:id="5611">
              <w:tcPr>
                <w:tcW w:w="1319" w:type="dxa"/>
                <w:gridSpan w:val="2"/>
              </w:tcPr>
            </w:tcPrChange>
          </w:tcPr>
          <w:p w:rsidRPr="00C41D34" w:rsidR="00784C27" w:rsidRDefault="00A92E2F" w14:paraId="7A5747D4" w14:textId="1F48C64D">
            <w:pPr>
              <w:widowControl w:val="0"/>
              <w:spacing w:after="0" w:line="276" w:lineRule="auto"/>
              <w:jc w:val="both"/>
              <w:rPr>
                <w:rFonts w:ascii="Times New Roman" w:hAnsi="Times New Roman" w:eastAsia="Calibri" w:cs="Times New Roman"/>
                <w:sz w:val="16"/>
                <w:szCs w:val="16"/>
                <w:lang w:val="en-US" w:eastAsia="zh-CN"/>
                <w:rPrChange w:author="Albrecht, Patrick" w:date="2025-11-03T09:17:00Z" w:id="5612">
                  <w:rPr>
                    <w:rFonts w:ascii="Times New Roman" w:hAnsi="Times New Roman" w:eastAsia="Calibri" w:cs="Times New Roman"/>
                    <w:sz w:val="16"/>
                    <w:szCs w:val="16"/>
                    <w:lang w:val="en-GB" w:eastAsia="zh-CN"/>
                  </w:rPr>
                </w:rPrChange>
              </w:rPr>
            </w:pPr>
            <w:r w:rsidRPr="00C41D34">
              <w:rPr>
                <w:rFonts w:ascii="Times New Roman" w:hAnsi="Times New Roman" w:eastAsia="Calibri" w:cs="Times New Roman"/>
                <w:sz w:val="16"/>
                <w:szCs w:val="16"/>
                <w:lang w:val="en-US" w:eastAsia="zh-CN"/>
                <w:rPrChange w:author="Albrecht, Patrick" w:date="2025-11-03T09:17:00Z" w:id="5613">
                  <w:rPr>
                    <w:rFonts w:ascii="Times New Roman" w:hAnsi="Times New Roman" w:eastAsia="Calibri" w:cs="Times New Roman"/>
                    <w:sz w:val="16"/>
                    <w:szCs w:val="16"/>
                    <w:lang w:val="en-GB" w:eastAsia="zh-CN"/>
                  </w:rPr>
                </w:rPrChange>
              </w:rPr>
              <w:t>[not relevant]</w:t>
            </w:r>
          </w:p>
        </w:tc>
        <w:tc>
          <w:tcPr>
            <w:tcW w:w="1236" w:type="dxa"/>
            <w:gridSpan w:val="2"/>
            <w:tcPrChange w:author="Borchardt, Frank" w:date="2025-08-21T15:12:00Z" w:id="5614">
              <w:tcPr>
                <w:tcW w:w="1236" w:type="dxa"/>
                <w:gridSpan w:val="2"/>
              </w:tcPr>
            </w:tcPrChange>
          </w:tcPr>
          <w:p w:rsidRPr="00117039" w:rsidR="00784C27" w:rsidDel="004C710F" w:rsidRDefault="4EA4D3DA" w14:paraId="016B861B" w14:textId="5A443EB0">
            <w:pPr>
              <w:widowControl w:val="0"/>
              <w:spacing w:after="0" w:line="276" w:lineRule="auto"/>
              <w:jc w:val="both"/>
              <w:rPr>
                <w:rFonts w:ascii="Times New Roman" w:hAnsi="Times New Roman" w:cs="Times New Roman"/>
                <w:sz w:val="16"/>
                <w:szCs w:val="16"/>
                <w:lang w:val="en-GB" w:eastAsia="nl-NL"/>
              </w:rPr>
            </w:pPr>
            <w:r w:rsidRPr="00117039">
              <w:rPr>
                <w:rFonts w:ascii="Times New Roman" w:hAnsi="Times New Roman" w:cs="Times New Roman"/>
                <w:sz w:val="16"/>
                <w:szCs w:val="16"/>
                <w:lang w:val="en-GB" w:eastAsia="nl-NL"/>
              </w:rPr>
              <w:t>[not relevant]</w:t>
            </w:r>
          </w:p>
        </w:tc>
      </w:tr>
      <w:tr w:rsidRPr="004749C7" w:rsidR="00784C27" w:rsidTr="002853DD" w14:paraId="01C27CA7" w14:textId="77777777">
        <w:trPr>
          <w:trHeight w:val="300"/>
          <w:trPrChange w:author="Borchardt, Frank" w:date="2025-08-21T15:12:00Z" w:id="5615">
            <w:trPr>
              <w:gridBefore w:val="1"/>
              <w:gridAfter w:val="0"/>
            </w:trPr>
          </w:trPrChange>
        </w:trPr>
        <w:tc>
          <w:tcPr>
            <w:tcW w:w="686" w:type="dxa"/>
            <w:tcPrChange w:author="Borchardt, Frank" w:date="2025-08-21T15:12:00Z" w:id="5616">
              <w:tcPr>
                <w:tcW w:w="687" w:type="dxa"/>
                <w:gridSpan w:val="2"/>
              </w:tcPr>
            </w:tcPrChange>
          </w:tcPr>
          <w:p w:rsidRPr="00117039" w:rsidR="00784C27" w:rsidRDefault="005A36F3" w14:paraId="6768499A" w14:textId="2A6156C2">
            <w:pPr>
              <w:widowControl w:val="0"/>
              <w:spacing w:after="0" w:line="276" w:lineRule="auto"/>
              <w:jc w:val="both"/>
              <w:rPr>
                <w:rFonts w:ascii="Times New Roman" w:hAnsi="Times New Roman" w:eastAsia="Calibri" w:cs="Times New Roman"/>
                <w:sz w:val="16"/>
                <w:szCs w:val="16"/>
                <w:lang w:val="en-GB" w:eastAsia="zh-CN"/>
              </w:rPr>
            </w:pPr>
            <w:commentRangeStart w:id="5617"/>
            <w:r w:rsidRPr="00117039">
              <w:rPr>
                <w:rFonts w:ascii="Times New Roman" w:hAnsi="Times New Roman" w:eastAsia="Calibri" w:cs="Times New Roman"/>
                <w:sz w:val="16"/>
                <w:szCs w:val="16"/>
                <w:lang w:val="en-GB" w:eastAsia="zh-CN"/>
              </w:rPr>
              <w:t>2</w:t>
            </w:r>
            <w:ins w:author="Carmen Garcia Montero" w:date="2025-11-03T12:13:00Z" w:id="5618">
              <w:r w:rsidR="004203E1">
                <w:rPr>
                  <w:rFonts w:ascii="Times New Roman" w:hAnsi="Times New Roman" w:eastAsia="Calibri" w:cs="Times New Roman"/>
                  <w:sz w:val="16"/>
                  <w:szCs w:val="16"/>
                  <w:lang w:val="en-GB" w:eastAsia="zh-CN"/>
                </w:rPr>
                <w:t>8</w:t>
              </w:r>
            </w:ins>
            <w:del w:author="Carmen Garcia Montero" w:date="2025-11-03T12:13:00Z" w:id="5619">
              <w:r w:rsidRPr="00117039" w:rsidDel="004203E1">
                <w:rPr>
                  <w:rFonts w:ascii="Times New Roman" w:hAnsi="Times New Roman" w:eastAsia="Calibri" w:cs="Times New Roman"/>
                  <w:sz w:val="16"/>
                  <w:szCs w:val="16"/>
                  <w:lang w:val="en-GB" w:eastAsia="zh-CN"/>
                </w:rPr>
                <w:delText>9</w:delText>
              </w:r>
            </w:del>
            <w:r w:rsidRPr="00117039" w:rsidR="00784C27">
              <w:rPr>
                <w:rFonts w:ascii="Times New Roman" w:hAnsi="Times New Roman" w:eastAsia="Calibri" w:cs="Times New Roman"/>
                <w:sz w:val="16"/>
                <w:szCs w:val="16"/>
                <w:lang w:val="en-GB" w:eastAsia="zh-CN"/>
              </w:rPr>
              <w:t>.</w:t>
            </w:r>
            <w:r w:rsidRPr="00117039" w:rsidR="00BE0578">
              <w:rPr>
                <w:rFonts w:ascii="Times New Roman" w:hAnsi="Times New Roman" w:eastAsia="Calibri" w:cs="Times New Roman"/>
                <w:sz w:val="16"/>
                <w:szCs w:val="16"/>
                <w:lang w:val="en-GB" w:eastAsia="zh-CN"/>
              </w:rPr>
              <w:t>4</w:t>
            </w:r>
            <w:commentRangeEnd w:id="5617"/>
            <w:r w:rsidRPr="00117039">
              <w:rPr>
                <w:rStyle w:val="CommentReference"/>
                <w:rFonts w:ascii="Times New Roman" w:hAnsi="Times New Roman" w:eastAsia="Calibri" w:cs="Times New Roman"/>
                <w:lang w:val="en-GB" w:eastAsia="zh-CN"/>
              </w:rPr>
              <w:commentReference w:id="5617"/>
            </w:r>
          </w:p>
        </w:tc>
        <w:tc>
          <w:tcPr>
            <w:tcW w:w="1570" w:type="dxa"/>
            <w:tcPrChange w:author="Borchardt, Frank" w:date="2025-08-21T15:12:00Z" w:id="5620">
              <w:tcPr>
                <w:tcW w:w="1573" w:type="dxa"/>
                <w:gridSpan w:val="3"/>
              </w:tcPr>
            </w:tcPrChange>
          </w:tcPr>
          <w:p w:rsidRPr="00805E23" w:rsidR="00784C27" w:rsidDel="006556AF" w:rsidRDefault="5E00CE88" w14:paraId="26DC8CD3" w14:textId="018A526F">
            <w:pPr>
              <w:widowControl w:val="0"/>
              <w:spacing w:after="0" w:line="276" w:lineRule="auto"/>
              <w:jc w:val="both"/>
              <w:rPr>
                <w:rFonts w:ascii="Times New Roman" w:hAnsi="Times New Roman" w:eastAsia="Calibri" w:cs="Times New Roman"/>
                <w:sz w:val="16"/>
                <w:szCs w:val="16"/>
                <w:lang w:val="en-GB" w:eastAsia="zh-CN"/>
              </w:rPr>
            </w:pPr>
            <w:r w:rsidRPr="7E62AF0A">
              <w:rPr>
                <w:rFonts w:ascii="Times New Roman" w:hAnsi="Times New Roman" w:eastAsia="Times New Roman" w:cs="Times New Roman"/>
                <w:sz w:val="16"/>
                <w:szCs w:val="16"/>
                <w:lang w:val="en-GB"/>
              </w:rPr>
              <w:t xml:space="preserve">Notify </w:t>
            </w:r>
            <w:commentRangeStart w:id="5621"/>
            <w:commentRangeEnd w:id="5621"/>
            <w:r w:rsidRPr="7E62AF0A" w:rsidR="56584CB3">
              <w:rPr>
                <w:rStyle w:val="CommentReference"/>
                <w:rFonts w:ascii="Times New Roman" w:hAnsi="Times New Roman" w:eastAsia="Times New Roman" w:cs="Times New Roman"/>
                <w:lang w:val="en-GB"/>
              </w:rPr>
              <w:commentReference w:id="5621"/>
            </w:r>
            <w:r w:rsidRPr="7E62AF0A" w:rsidR="56584CB3">
              <w:rPr>
                <w:rFonts w:ascii="Times New Roman" w:hAnsi="Times New Roman" w:eastAsia="Times New Roman" w:cs="Times New Roman"/>
                <w:sz w:val="16"/>
                <w:szCs w:val="16"/>
                <w:lang w:val="en-GB"/>
              </w:rPr>
              <w:t xml:space="preserve"> of selected bid</w:t>
            </w:r>
            <w:r w:rsidRPr="7E62AF0A" w:rsidR="7CFE7E5C">
              <w:rPr>
                <w:rFonts w:ascii="Times New Roman" w:hAnsi="Times New Roman" w:eastAsia="Times New Roman" w:cs="Times New Roman"/>
                <w:sz w:val="16"/>
                <w:szCs w:val="16"/>
                <w:lang w:val="en-GB"/>
              </w:rPr>
              <w:t>[</w:t>
            </w:r>
            <w:r w:rsidRPr="7E62AF0A" w:rsidR="56584CB3">
              <w:rPr>
                <w:rFonts w:ascii="Times New Roman" w:hAnsi="Times New Roman" w:eastAsia="Times New Roman" w:cs="Times New Roman"/>
                <w:sz w:val="16"/>
                <w:szCs w:val="16"/>
                <w:lang w:val="en-GB"/>
              </w:rPr>
              <w:t>s</w:t>
            </w:r>
            <w:r w:rsidRPr="7E62AF0A" w:rsidR="7CFE7E5C">
              <w:rPr>
                <w:rFonts w:ascii="Times New Roman" w:hAnsi="Times New Roman" w:eastAsia="Times New Roman" w:cs="Times New Roman"/>
                <w:sz w:val="16"/>
                <w:szCs w:val="16"/>
                <w:lang w:val="en-GB"/>
              </w:rPr>
              <w:t>]</w:t>
            </w:r>
            <w:r w:rsidRPr="7E62AF0A" w:rsidR="56584CB3">
              <w:rPr>
                <w:rFonts w:ascii="Times New Roman" w:hAnsi="Times New Roman" w:eastAsia="Times New Roman" w:cs="Times New Roman"/>
                <w:sz w:val="16"/>
                <w:szCs w:val="16"/>
                <w:lang w:val="en-GB"/>
              </w:rPr>
              <w:t xml:space="preserve"> to the S</w:t>
            </w:r>
            <w:r w:rsidRPr="7E62AF0A" w:rsidR="00CA18B9">
              <w:rPr>
                <w:rFonts w:ascii="Times New Roman" w:hAnsi="Times New Roman" w:eastAsia="Times New Roman" w:cs="Times New Roman"/>
                <w:sz w:val="16"/>
                <w:szCs w:val="16"/>
                <w:lang w:val="en-GB"/>
              </w:rPr>
              <w:t xml:space="preserve">ervice </w:t>
            </w:r>
            <w:r w:rsidRPr="7E62AF0A" w:rsidR="56584CB3">
              <w:rPr>
                <w:rFonts w:ascii="Times New Roman" w:hAnsi="Times New Roman" w:eastAsia="Times New Roman" w:cs="Times New Roman"/>
                <w:sz w:val="16"/>
                <w:szCs w:val="16"/>
                <w:lang w:val="en-GB"/>
              </w:rPr>
              <w:t>P</w:t>
            </w:r>
            <w:r w:rsidRPr="7E62AF0A" w:rsidR="00CA18B9">
              <w:rPr>
                <w:rFonts w:ascii="Times New Roman" w:hAnsi="Times New Roman" w:eastAsia="Times New Roman" w:cs="Times New Roman"/>
                <w:sz w:val="16"/>
                <w:szCs w:val="16"/>
                <w:lang w:val="en-GB"/>
              </w:rPr>
              <w:t>rovider</w:t>
            </w:r>
            <w:r w:rsidRPr="7E62AF0A" w:rsidR="56584CB3">
              <w:rPr>
                <w:rFonts w:ascii="Times New Roman" w:hAnsi="Times New Roman" w:eastAsia="Times New Roman" w:cs="Times New Roman"/>
                <w:sz w:val="16"/>
                <w:szCs w:val="16"/>
                <w:lang w:val="en-GB"/>
              </w:rPr>
              <w:t xml:space="preserve"> </w:t>
            </w:r>
          </w:p>
        </w:tc>
        <w:tc>
          <w:tcPr>
            <w:tcW w:w="2880" w:type="dxa"/>
            <w:tcPrChange w:author="Borchardt, Frank" w:date="2025-08-21T15:12:00Z" w:id="5622">
              <w:tcPr>
                <w:tcW w:w="2884" w:type="dxa"/>
                <w:gridSpan w:val="6"/>
              </w:tcPr>
            </w:tcPrChange>
          </w:tcPr>
          <w:p w:rsidRPr="00117039" w:rsidR="00784C27" w:rsidRDefault="00DA3A41" w14:paraId="76133DC9" w14:textId="173901A7">
            <w:pPr>
              <w:pStyle w:val="Default"/>
              <w:spacing w:line="276" w:lineRule="auto"/>
              <w:jc w:val="both"/>
              <w:rPr>
                <w:rFonts w:ascii="Times New Roman" w:hAnsi="Times New Roman" w:cs="Times New Roman" w:eastAsiaTheme="minorEastAsia"/>
                <w:color w:val="auto"/>
                <w:sz w:val="16"/>
                <w:szCs w:val="16"/>
                <w:lang w:val="en-GB"/>
              </w:rPr>
            </w:pPr>
            <w:r w:rsidRPr="00117039">
              <w:rPr>
                <w:rFonts w:ascii="Times New Roman" w:hAnsi="Times New Roman" w:cs="Times New Roman" w:eastAsiaTheme="minorEastAsia"/>
                <w:color w:val="auto"/>
                <w:sz w:val="16"/>
                <w:szCs w:val="16"/>
                <w:lang w:val="en-GB"/>
              </w:rPr>
              <w:t xml:space="preserve">The </w:t>
            </w:r>
            <w:r w:rsidR="00AD5A19">
              <w:rPr>
                <w:rFonts w:ascii="Times New Roman" w:hAnsi="Times New Roman" w:cs="Times New Roman" w:eastAsiaTheme="minorEastAsia"/>
                <w:color w:val="auto"/>
                <w:sz w:val="16"/>
                <w:szCs w:val="16"/>
                <w:lang w:val="en-US"/>
              </w:rPr>
              <w:t xml:space="preserve">Service </w:t>
            </w:r>
            <w:r w:rsidR="007E1B62">
              <w:rPr>
                <w:rFonts w:ascii="Times New Roman" w:hAnsi="Times New Roman" w:cs="Times New Roman" w:eastAsiaTheme="minorEastAsia"/>
                <w:color w:val="auto"/>
                <w:sz w:val="16"/>
                <w:szCs w:val="16"/>
                <w:lang w:val="en-US"/>
              </w:rPr>
              <w:t xml:space="preserve">acquiring </w:t>
            </w:r>
            <w:r w:rsidR="00015516">
              <w:rPr>
                <w:rFonts w:ascii="Times New Roman" w:hAnsi="Times New Roman" w:cs="Times New Roman" w:eastAsiaTheme="minorEastAsia"/>
                <w:color w:val="auto"/>
                <w:sz w:val="16"/>
                <w:szCs w:val="16"/>
                <w:lang w:val="en-US"/>
              </w:rPr>
              <w:t>responsible</w:t>
            </w:r>
            <w:r w:rsidDel="00AD5A19" w:rsidR="00015516">
              <w:rPr>
                <w:rFonts w:ascii="Times New Roman" w:hAnsi="Times New Roman" w:cs="Times New Roman" w:eastAsiaTheme="minorEastAsia"/>
                <w:color w:val="auto"/>
                <w:sz w:val="16"/>
                <w:szCs w:val="16"/>
                <w:lang w:val="en-US"/>
              </w:rPr>
              <w:t xml:space="preserve"> </w:t>
            </w:r>
            <w:r w:rsidR="00836C6C">
              <w:rPr>
                <w:rFonts w:ascii="Times New Roman" w:hAnsi="Times New Roman" w:cs="Times New Roman" w:eastAsiaTheme="minorEastAsia"/>
                <w:color w:val="auto"/>
                <w:sz w:val="16"/>
                <w:szCs w:val="16"/>
                <w:lang w:val="en-US"/>
              </w:rPr>
              <w:t>party</w:t>
            </w:r>
            <w:r w:rsidRPr="00117039" w:rsidDel="00AD5A19" w:rsidR="00015516">
              <w:rPr>
                <w:rFonts w:ascii="Times New Roman" w:hAnsi="Times New Roman" w:cs="Times New Roman" w:eastAsiaTheme="minorEastAsia"/>
                <w:color w:val="auto"/>
                <w:sz w:val="16"/>
                <w:szCs w:val="16"/>
                <w:lang w:val="en-GB"/>
              </w:rPr>
              <w:t xml:space="preserve"> </w:t>
            </w:r>
            <w:r w:rsidRPr="00117039" w:rsidDel="00AD5A19">
              <w:rPr>
                <w:rFonts w:ascii="Times New Roman" w:hAnsi="Times New Roman" w:cs="Times New Roman" w:eastAsiaTheme="minorEastAsia"/>
                <w:color w:val="auto"/>
                <w:sz w:val="16"/>
                <w:szCs w:val="16"/>
                <w:lang w:val="en-GB"/>
              </w:rPr>
              <w:t xml:space="preserve"> </w:t>
            </w:r>
            <w:r w:rsidRPr="00117039">
              <w:rPr>
                <w:rFonts w:ascii="Times New Roman" w:hAnsi="Times New Roman" w:cs="Times New Roman" w:eastAsiaTheme="minorEastAsia"/>
                <w:color w:val="auto"/>
                <w:sz w:val="16"/>
                <w:szCs w:val="16"/>
                <w:lang w:val="en-GB"/>
              </w:rPr>
              <w:t>send</w:t>
            </w:r>
            <w:r w:rsidR="0076007D">
              <w:rPr>
                <w:rFonts w:ascii="Times New Roman" w:hAnsi="Times New Roman" w:cs="Times New Roman" w:eastAsiaTheme="minorEastAsia"/>
                <w:color w:val="auto"/>
                <w:sz w:val="16"/>
                <w:szCs w:val="16"/>
                <w:lang w:val="en-GB"/>
              </w:rPr>
              <w:t>s</w:t>
            </w:r>
            <w:r w:rsidRPr="00117039">
              <w:rPr>
                <w:rFonts w:ascii="Times New Roman" w:hAnsi="Times New Roman" w:cs="Times New Roman" w:eastAsiaTheme="minorEastAsia"/>
                <w:color w:val="auto"/>
                <w:sz w:val="16"/>
                <w:szCs w:val="16"/>
                <w:lang w:val="en-GB"/>
              </w:rPr>
              <w:t xml:space="preserve"> the information that the bid[s] of the service provider has been selected</w:t>
            </w:r>
            <w:r w:rsidRPr="00117039" w:rsidR="000719CB">
              <w:rPr>
                <w:rFonts w:ascii="Times New Roman" w:hAnsi="Times New Roman" w:cs="Times New Roman" w:eastAsiaTheme="minorEastAsia"/>
                <w:color w:val="auto"/>
                <w:sz w:val="16"/>
                <w:szCs w:val="16"/>
                <w:lang w:val="en-GB"/>
              </w:rPr>
              <w:t xml:space="preserve"> and the </w:t>
            </w:r>
            <w:r w:rsidRPr="00117039" w:rsidR="00885C0F">
              <w:rPr>
                <w:rFonts w:ascii="Times New Roman" w:hAnsi="Times New Roman" w:cs="Times New Roman" w:eastAsiaTheme="minorEastAsia"/>
                <w:color w:val="auto"/>
                <w:sz w:val="16"/>
                <w:szCs w:val="16"/>
                <w:lang w:val="en-GB"/>
              </w:rPr>
              <w:t>related</w:t>
            </w:r>
            <w:r w:rsidRPr="00117039" w:rsidR="000719CB">
              <w:rPr>
                <w:rFonts w:ascii="Times New Roman" w:hAnsi="Times New Roman" w:cs="Times New Roman" w:eastAsiaTheme="minorEastAsia"/>
                <w:color w:val="auto"/>
                <w:sz w:val="16"/>
                <w:szCs w:val="16"/>
                <w:lang w:val="en-GB"/>
              </w:rPr>
              <w:t xml:space="preserve"> information</w:t>
            </w:r>
            <w:r w:rsidRPr="00117039">
              <w:rPr>
                <w:rFonts w:ascii="Times New Roman" w:hAnsi="Times New Roman" w:cs="Times New Roman" w:eastAsiaTheme="minorEastAsia"/>
                <w:color w:val="auto"/>
                <w:sz w:val="16"/>
                <w:szCs w:val="16"/>
                <w:lang w:val="en-GB"/>
              </w:rPr>
              <w:t>.</w:t>
            </w:r>
          </w:p>
        </w:tc>
        <w:tc>
          <w:tcPr>
            <w:tcW w:w="1315" w:type="dxa"/>
            <w:tcPrChange w:author="Borchardt, Frank" w:date="2025-08-21T15:12:00Z" w:id="5623">
              <w:tcPr>
                <w:tcW w:w="1317" w:type="dxa"/>
              </w:tcPr>
            </w:tcPrChange>
          </w:tcPr>
          <w:p w:rsidRPr="00117039" w:rsidR="00784C27" w:rsidRDefault="00AD5A19" w14:paraId="5B363EA1" w14:textId="3ECA9B86">
            <w:pPr>
              <w:widowControl w:val="0"/>
              <w:spacing w:after="0" w:line="276" w:lineRule="auto"/>
              <w:jc w:val="both"/>
              <w:rPr>
                <w:rFonts w:ascii="Times New Roman" w:hAnsi="Times New Roman" w:eastAsia="Calibri" w:cs="Times New Roman"/>
                <w:sz w:val="16"/>
                <w:szCs w:val="16"/>
                <w:lang w:val="en-GB" w:eastAsia="zh-CN"/>
              </w:rPr>
            </w:pPr>
            <w:r w:rsidRPr="00AD5A19">
              <w:rPr>
                <w:rFonts w:ascii="Times New Roman" w:hAnsi="Times New Roman" w:eastAsia="Calibri" w:cs="Times New Roman"/>
                <w:sz w:val="16"/>
                <w:szCs w:val="16"/>
                <w:lang w:val="de-DE" w:eastAsia="zh-CN"/>
              </w:rPr>
              <w:t xml:space="preserve">Service </w:t>
            </w:r>
            <w:r w:rsidR="007E1B62">
              <w:rPr>
                <w:rFonts w:ascii="Times New Roman" w:hAnsi="Times New Roman" w:eastAsia="Calibri" w:cs="Times New Roman"/>
                <w:sz w:val="16"/>
                <w:szCs w:val="16"/>
                <w:lang w:val="de-DE" w:eastAsia="zh-CN"/>
              </w:rPr>
              <w:t xml:space="preserve">acquiring </w:t>
            </w:r>
            <w:r w:rsidR="00015516">
              <w:rPr>
                <w:rFonts w:ascii="Times New Roman" w:hAnsi="Times New Roman" w:eastAsia="Calibri" w:cs="Times New Roman"/>
                <w:sz w:val="16"/>
                <w:szCs w:val="16"/>
                <w:lang w:val="de-DE" w:eastAsia="zh-CN"/>
              </w:rPr>
              <w:t>responsible</w:t>
            </w:r>
            <w:r w:rsidDel="00AD5A19" w:rsidR="00015516">
              <w:rPr>
                <w:rFonts w:ascii="Times New Roman" w:hAnsi="Times New Roman" w:eastAsia="Calibri" w:cs="Times New Roman"/>
                <w:sz w:val="16"/>
                <w:szCs w:val="16"/>
                <w:lang w:val="de-DE" w:eastAsia="zh-CN"/>
              </w:rPr>
              <w:t xml:space="preserve"> </w:t>
            </w:r>
            <w:r w:rsidR="00836C6C">
              <w:rPr>
                <w:rFonts w:ascii="Times New Roman" w:hAnsi="Times New Roman" w:eastAsia="Calibri" w:cs="Times New Roman"/>
                <w:sz w:val="16"/>
                <w:szCs w:val="16"/>
                <w:lang w:val="de-DE" w:eastAsia="zh-CN"/>
              </w:rPr>
              <w:t>party</w:t>
            </w:r>
            <w:r w:rsidRPr="00117039" w:rsidDel="00AD5A19" w:rsidR="00015516">
              <w:rPr>
                <w:rFonts w:ascii="Times New Roman" w:hAnsi="Times New Roman" w:eastAsia="Calibri" w:cs="Times New Roman"/>
                <w:sz w:val="16"/>
                <w:szCs w:val="16"/>
                <w:lang w:val="en-GB" w:eastAsia="zh-CN"/>
              </w:rPr>
              <w:t xml:space="preserve"> </w:t>
            </w:r>
          </w:p>
        </w:tc>
        <w:tc>
          <w:tcPr>
            <w:tcW w:w="1321" w:type="dxa"/>
            <w:tcPrChange w:author="Borchardt, Frank" w:date="2025-08-21T15:12:00Z" w:id="5624">
              <w:tcPr>
                <w:tcW w:w="1319" w:type="dxa"/>
                <w:gridSpan w:val="2"/>
              </w:tcPr>
            </w:tcPrChange>
          </w:tcPr>
          <w:p w:rsidRPr="00117039" w:rsidR="00784C27" w:rsidRDefault="00784C27" w14:paraId="4B0D9502" w14:textId="2ACF236D">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Service </w:t>
            </w:r>
            <w:r w:rsidRPr="00117039" w:rsidR="006E763F">
              <w:rPr>
                <w:rFonts w:ascii="Times New Roman" w:hAnsi="Times New Roman" w:eastAsia="Calibri" w:cs="Times New Roman"/>
                <w:sz w:val="16"/>
                <w:szCs w:val="16"/>
                <w:lang w:val="en-GB" w:eastAsia="zh-CN"/>
              </w:rPr>
              <w:t>P</w:t>
            </w:r>
            <w:r w:rsidRPr="00117039">
              <w:rPr>
                <w:rFonts w:ascii="Times New Roman" w:hAnsi="Times New Roman" w:eastAsia="Calibri" w:cs="Times New Roman"/>
                <w:sz w:val="16"/>
                <w:szCs w:val="16"/>
                <w:lang w:val="en-GB" w:eastAsia="zh-CN"/>
              </w:rPr>
              <w:t>rovider</w:t>
            </w:r>
          </w:p>
        </w:tc>
        <w:tc>
          <w:tcPr>
            <w:tcW w:w="1236" w:type="dxa"/>
            <w:gridSpan w:val="2"/>
            <w:tcPrChange w:author="Borchardt, Frank" w:date="2025-08-21T15:12:00Z" w:id="5625">
              <w:tcPr>
                <w:tcW w:w="1236" w:type="dxa"/>
                <w:gridSpan w:val="2"/>
              </w:tcPr>
            </w:tcPrChange>
          </w:tcPr>
          <w:p w:rsidRPr="00117039" w:rsidR="00784C27" w:rsidRDefault="00743EED" w14:paraId="631A447E" w14:textId="69F2446F">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9:00Z" w:id="5626">
              <w:r>
                <w:rPr>
                  <w:rFonts w:ascii="Times New Roman" w:hAnsi="Times New Roman" w:cs="Times New Roman"/>
                  <w:sz w:val="16"/>
                  <w:szCs w:val="16"/>
                  <w:lang w:val="en-GB" w:eastAsia="nl-NL"/>
                </w:rPr>
                <w:t>B</w:t>
              </w:r>
            </w:ins>
            <w:ins w:author="Carmen Garcia Montero" w:date="2025-11-03T15:25:00Z" w:id="5627">
              <w:r w:rsidR="004F620C">
                <w:rPr>
                  <w:rFonts w:ascii="Times New Roman" w:hAnsi="Times New Roman" w:cs="Times New Roman"/>
                  <w:sz w:val="16"/>
                  <w:szCs w:val="16"/>
                  <w:lang w:val="en-GB" w:eastAsia="nl-NL"/>
                </w:rPr>
                <w:t>W</w:t>
              </w:r>
            </w:ins>
            <w:del w:author="Carmen Garcia Montero" w:date="2025-11-03T15:25:00Z" w:id="5628">
              <w:r w:rsidRPr="7E62AF0A" w:rsidDel="004F620C" w:rsidR="72094A0B">
                <w:rPr>
                  <w:rFonts w:ascii="Times New Roman" w:hAnsi="Times New Roman" w:cs="Times New Roman"/>
                  <w:sz w:val="16"/>
                  <w:szCs w:val="16"/>
                  <w:lang w:val="en-GB" w:eastAsia="nl-NL"/>
                </w:rPr>
                <w:delText>CI</w:delText>
              </w:r>
            </w:del>
            <w:r w:rsidRPr="7E62AF0A" w:rsidR="00E7061C">
              <w:rPr>
                <w:rFonts w:ascii="Times New Roman" w:hAnsi="Times New Roman" w:cs="Times New Roman"/>
                <w:sz w:val="16"/>
                <w:szCs w:val="16"/>
                <w:lang w:val="en-GB" w:eastAsia="nl-NL"/>
              </w:rPr>
              <w:t xml:space="preserve">– </w:t>
            </w:r>
            <w:r w:rsidRPr="7E62AF0A" w:rsidR="2DE07874">
              <w:rPr>
                <w:rFonts w:ascii="Times New Roman" w:hAnsi="Times New Roman" w:cs="Times New Roman"/>
                <w:sz w:val="16"/>
                <w:szCs w:val="16"/>
                <w:lang w:val="en-GB" w:eastAsia="nl-NL"/>
              </w:rPr>
              <w:t xml:space="preserve">Selection </w:t>
            </w:r>
            <w:r w:rsidRPr="7E62AF0A" w:rsidR="00E7061C">
              <w:rPr>
                <w:rFonts w:ascii="Times New Roman" w:hAnsi="Times New Roman" w:cs="Times New Roman"/>
                <w:sz w:val="16"/>
                <w:szCs w:val="16"/>
                <w:lang w:val="en-GB" w:eastAsia="nl-NL"/>
              </w:rPr>
              <w:t>of bid[s]</w:t>
            </w:r>
          </w:p>
        </w:tc>
      </w:tr>
      <w:tr w:rsidRPr="004749C7" w:rsidR="7E62AF0A" w:rsidTr="00D50866" w14:paraId="4C76F8D3" w14:textId="77777777">
        <w:trPr>
          <w:trHeight w:val="300"/>
        </w:trPr>
        <w:tc>
          <w:tcPr>
            <w:tcW w:w="686" w:type="dxa"/>
          </w:tcPr>
          <w:p w:rsidR="48226BF1" w:rsidP="7E62AF0A" w:rsidRDefault="48226BF1" w14:paraId="6012EC3A" w14:textId="1C3EC978">
            <w:pPr>
              <w:spacing w:line="276" w:lineRule="auto"/>
              <w:jc w:val="both"/>
              <w:rPr>
                <w:rFonts w:ascii="Times New Roman" w:hAnsi="Times New Roman" w:eastAsia="Calibri" w:cs="Times New Roman"/>
                <w:sz w:val="16"/>
                <w:szCs w:val="16"/>
                <w:lang w:val="en-GB" w:eastAsia="zh-CN"/>
              </w:rPr>
            </w:pPr>
            <w:r w:rsidRPr="7E62AF0A">
              <w:rPr>
                <w:rFonts w:ascii="Times New Roman" w:hAnsi="Times New Roman" w:eastAsia="Calibri" w:cs="Times New Roman"/>
                <w:sz w:val="16"/>
                <w:szCs w:val="16"/>
                <w:lang w:val="en-GB" w:eastAsia="zh-CN"/>
              </w:rPr>
              <w:t>2</w:t>
            </w:r>
            <w:ins w:author="Carmen Garcia Montero" w:date="2025-11-03T12:13:00Z" w:id="5629">
              <w:r w:rsidR="004203E1">
                <w:rPr>
                  <w:rFonts w:ascii="Times New Roman" w:hAnsi="Times New Roman" w:eastAsia="Calibri" w:cs="Times New Roman"/>
                  <w:sz w:val="16"/>
                  <w:szCs w:val="16"/>
                  <w:lang w:val="en-GB" w:eastAsia="zh-CN"/>
                </w:rPr>
                <w:t>8</w:t>
              </w:r>
            </w:ins>
            <w:del w:author="Carmen Garcia Montero" w:date="2025-11-03T12:13:00Z" w:id="5630">
              <w:r w:rsidRPr="7E62AF0A" w:rsidDel="004203E1">
                <w:rPr>
                  <w:rFonts w:ascii="Times New Roman" w:hAnsi="Times New Roman" w:eastAsia="Calibri" w:cs="Times New Roman"/>
                  <w:sz w:val="16"/>
                  <w:szCs w:val="16"/>
                  <w:lang w:val="en-GB" w:eastAsia="zh-CN"/>
                </w:rPr>
                <w:delText>9</w:delText>
              </w:r>
            </w:del>
            <w:r w:rsidRPr="7E62AF0A">
              <w:rPr>
                <w:rFonts w:ascii="Times New Roman" w:hAnsi="Times New Roman" w:eastAsia="Calibri" w:cs="Times New Roman"/>
                <w:sz w:val="16"/>
                <w:szCs w:val="16"/>
                <w:lang w:val="en-GB" w:eastAsia="zh-CN"/>
              </w:rPr>
              <w:t>.5</w:t>
            </w:r>
            <w:r w:rsidR="00E05911">
              <w:rPr>
                <w:rFonts w:ascii="Times New Roman" w:hAnsi="Times New Roman" w:eastAsia="Calibri" w:cs="Times New Roman"/>
                <w:sz w:val="16"/>
                <w:szCs w:val="16"/>
                <w:lang w:val="en-GB" w:eastAsia="zh-CN"/>
              </w:rPr>
              <w:t>a</w:t>
            </w:r>
          </w:p>
        </w:tc>
        <w:tc>
          <w:tcPr>
            <w:tcW w:w="1570" w:type="dxa"/>
          </w:tcPr>
          <w:p w:rsidR="0C502AE8" w:rsidP="7E62AF0A" w:rsidRDefault="0C502AE8" w14:paraId="132B7CC6" w14:textId="4199AACD">
            <w:pPr>
              <w:spacing w:line="276" w:lineRule="auto"/>
              <w:jc w:val="both"/>
              <w:rPr>
                <w:rFonts w:ascii="Times New Roman" w:hAnsi="Times New Roman" w:eastAsia="Times New Roman" w:cs="Times New Roman"/>
                <w:sz w:val="16"/>
                <w:szCs w:val="16"/>
                <w:lang w:val="en-GB"/>
              </w:rPr>
            </w:pPr>
            <w:r w:rsidRPr="7E62AF0A">
              <w:rPr>
                <w:rFonts w:ascii="Times New Roman" w:hAnsi="Times New Roman" w:eastAsia="Times New Roman" w:cs="Times New Roman"/>
                <w:sz w:val="16"/>
                <w:szCs w:val="16"/>
                <w:lang w:val="en-GB"/>
              </w:rPr>
              <w:t>[conditional]</w:t>
            </w:r>
            <w:r w:rsidRPr="7E62AF0A" w:rsidR="7333A0A6">
              <w:rPr>
                <w:rFonts w:ascii="Times New Roman" w:hAnsi="Times New Roman" w:eastAsia="Times New Roman" w:cs="Times New Roman"/>
                <w:sz w:val="16"/>
                <w:szCs w:val="16"/>
                <w:lang w:val="en-GB"/>
              </w:rPr>
              <w:t xml:space="preserve"> </w:t>
            </w:r>
            <w:r w:rsidRPr="7E62AF0A" w:rsidR="50CF087D">
              <w:rPr>
                <w:rFonts w:ascii="Times New Roman" w:hAnsi="Times New Roman" w:eastAsia="Times New Roman" w:cs="Times New Roman"/>
                <w:sz w:val="16"/>
                <w:szCs w:val="16"/>
                <w:lang w:val="en-GB"/>
              </w:rPr>
              <w:t>Send an activation message of selected bid[s] to the Service Provider</w:t>
            </w:r>
          </w:p>
        </w:tc>
        <w:tc>
          <w:tcPr>
            <w:tcW w:w="2880" w:type="dxa"/>
          </w:tcPr>
          <w:p w:rsidR="7333A0A6" w:rsidP="7E62AF0A" w:rsidRDefault="7333A0A6" w14:paraId="65C9D5E9" w14:textId="0F3418AD">
            <w:pPr>
              <w:pStyle w:val="Default"/>
              <w:spacing w:line="276" w:lineRule="auto"/>
              <w:jc w:val="both"/>
              <w:rPr>
                <w:rFonts w:ascii="Times New Roman" w:hAnsi="Times New Roman" w:cs="Times New Roman" w:eastAsiaTheme="minorEastAsia"/>
                <w:color w:val="auto"/>
                <w:sz w:val="16"/>
                <w:szCs w:val="16"/>
                <w:lang w:val="en-GB"/>
              </w:rPr>
            </w:pPr>
            <w:r w:rsidRPr="7E62AF0A">
              <w:rPr>
                <w:rFonts w:ascii="Times New Roman" w:hAnsi="Times New Roman" w:cs="Times New Roman" w:eastAsiaTheme="minorEastAsia"/>
                <w:color w:val="auto"/>
                <w:sz w:val="16"/>
                <w:szCs w:val="16"/>
                <w:lang w:val="en-GB"/>
              </w:rPr>
              <w:t xml:space="preserve">The </w:t>
            </w:r>
            <w:r w:rsidR="00AD5A19">
              <w:rPr>
                <w:rFonts w:ascii="Times New Roman" w:hAnsi="Times New Roman" w:cs="Times New Roman" w:eastAsiaTheme="minorEastAsia"/>
                <w:color w:val="auto"/>
                <w:sz w:val="16"/>
                <w:szCs w:val="16"/>
                <w:lang w:val="en-US"/>
              </w:rPr>
              <w:t xml:space="preserve">Service </w:t>
            </w:r>
            <w:r w:rsidR="12B591C2">
              <w:rPr>
                <w:rFonts w:ascii="Times New Roman" w:hAnsi="Times New Roman" w:cs="Times New Roman" w:eastAsiaTheme="minorEastAsia"/>
                <w:color w:val="auto"/>
                <w:sz w:val="16"/>
                <w:szCs w:val="16"/>
                <w:lang w:val="en-US"/>
              </w:rPr>
              <w:t>acquir</w:t>
            </w:r>
            <w:r w:rsidRPr="475B6DD2" w:rsidR="0D3873B0">
              <w:rPr>
                <w:rFonts w:ascii="Times New Roman" w:hAnsi="Times New Roman" w:cs="Times New Roman" w:eastAsiaTheme="minorEastAsia"/>
                <w:color w:val="auto"/>
                <w:sz w:val="16"/>
                <w:szCs w:val="16"/>
                <w:lang w:val="en-US"/>
              </w:rPr>
              <w:t>ing</w:t>
            </w:r>
            <w:r w:rsidR="00015516">
              <w:rPr>
                <w:rFonts w:ascii="Times New Roman" w:hAnsi="Times New Roman" w:cs="Times New Roman" w:eastAsiaTheme="minorEastAsia"/>
                <w:color w:val="auto"/>
                <w:sz w:val="16"/>
                <w:szCs w:val="16"/>
                <w:lang w:val="en-US"/>
              </w:rPr>
              <w:t xml:space="preserve"> responsible</w:t>
            </w:r>
            <w:r w:rsidR="00AD5A19">
              <w:rPr>
                <w:rFonts w:ascii="Times New Roman" w:hAnsi="Times New Roman" w:cs="Times New Roman" w:eastAsiaTheme="minorEastAsia"/>
                <w:color w:val="auto"/>
                <w:sz w:val="16"/>
                <w:szCs w:val="16"/>
                <w:lang w:val="en-US"/>
              </w:rPr>
              <w:t xml:space="preserve"> </w:t>
            </w:r>
            <w:r w:rsidR="00836C6C">
              <w:rPr>
                <w:rFonts w:ascii="Times New Roman" w:hAnsi="Times New Roman" w:cs="Times New Roman" w:eastAsiaTheme="minorEastAsia"/>
                <w:color w:val="auto"/>
                <w:sz w:val="16"/>
                <w:szCs w:val="16"/>
                <w:lang w:val="en-US"/>
              </w:rPr>
              <w:t>party</w:t>
            </w:r>
            <w:r w:rsidRPr="00AD5A19" w:rsidR="00AD5A19">
              <w:rPr>
                <w:rFonts w:ascii="Times New Roman" w:hAnsi="Times New Roman" w:cs="Times New Roman" w:eastAsiaTheme="minorEastAsia"/>
                <w:color w:val="auto"/>
                <w:sz w:val="16"/>
                <w:szCs w:val="16"/>
                <w:lang w:val="en-GB"/>
              </w:rPr>
              <w:t xml:space="preserve"> </w:t>
            </w:r>
            <w:r w:rsidRPr="7E62AF0A">
              <w:rPr>
                <w:rFonts w:ascii="Times New Roman" w:hAnsi="Times New Roman" w:cs="Times New Roman" w:eastAsiaTheme="minorEastAsia"/>
                <w:color w:val="auto"/>
                <w:sz w:val="16"/>
                <w:szCs w:val="16"/>
                <w:lang w:val="en-GB"/>
              </w:rPr>
              <w:t>send</w:t>
            </w:r>
            <w:r w:rsidR="0076007D">
              <w:rPr>
                <w:rFonts w:ascii="Times New Roman" w:hAnsi="Times New Roman" w:cs="Times New Roman" w:eastAsiaTheme="minorEastAsia"/>
                <w:color w:val="auto"/>
                <w:sz w:val="16"/>
                <w:szCs w:val="16"/>
                <w:lang w:val="en-GB"/>
              </w:rPr>
              <w:t>s</w:t>
            </w:r>
            <w:r w:rsidRPr="7E62AF0A">
              <w:rPr>
                <w:rFonts w:ascii="Times New Roman" w:hAnsi="Times New Roman" w:cs="Times New Roman" w:eastAsiaTheme="minorEastAsia"/>
                <w:color w:val="auto"/>
                <w:sz w:val="16"/>
                <w:szCs w:val="16"/>
                <w:lang w:val="en-GB"/>
              </w:rPr>
              <w:t xml:space="preserve"> the information that the bid[s] of the service provider has been </w:t>
            </w:r>
            <w:r w:rsidRPr="7E62AF0A" w:rsidR="33EEAB38">
              <w:rPr>
                <w:rFonts w:ascii="Times New Roman" w:hAnsi="Times New Roman" w:cs="Times New Roman" w:eastAsiaTheme="minorEastAsia"/>
                <w:color w:val="auto"/>
                <w:sz w:val="16"/>
                <w:szCs w:val="16"/>
                <w:lang w:val="en-GB"/>
              </w:rPr>
              <w:t xml:space="preserve">activated </w:t>
            </w:r>
            <w:r w:rsidRPr="7E62AF0A">
              <w:rPr>
                <w:rFonts w:ascii="Times New Roman" w:hAnsi="Times New Roman" w:cs="Times New Roman" w:eastAsiaTheme="minorEastAsia"/>
                <w:color w:val="auto"/>
                <w:sz w:val="16"/>
                <w:szCs w:val="16"/>
                <w:lang w:val="en-GB"/>
              </w:rPr>
              <w:t>and the related information.</w:t>
            </w:r>
          </w:p>
          <w:p w:rsidR="7E62AF0A" w:rsidP="7E62AF0A" w:rsidRDefault="7E62AF0A" w14:paraId="4343B156" w14:textId="37EE91D9">
            <w:pPr>
              <w:pStyle w:val="Default"/>
              <w:spacing w:line="276" w:lineRule="auto"/>
              <w:jc w:val="both"/>
              <w:rPr>
                <w:rFonts w:ascii="Times New Roman" w:hAnsi="Times New Roman" w:cs="Times New Roman" w:eastAsiaTheme="minorEastAsia"/>
                <w:color w:val="auto"/>
                <w:sz w:val="16"/>
                <w:szCs w:val="16"/>
                <w:lang w:val="en-GB"/>
              </w:rPr>
            </w:pPr>
          </w:p>
        </w:tc>
        <w:tc>
          <w:tcPr>
            <w:tcW w:w="1315" w:type="dxa"/>
          </w:tcPr>
          <w:p w:rsidR="7E62AF0A" w:rsidP="7E62AF0A" w:rsidRDefault="00AD5A19" w14:paraId="6963914D" w14:textId="714AF12A">
            <w:pPr>
              <w:spacing w:line="276" w:lineRule="auto"/>
              <w:jc w:val="both"/>
              <w:rPr>
                <w:rFonts w:ascii="Times New Roman" w:hAnsi="Times New Roman" w:eastAsia="Calibri" w:cs="Times New Roman"/>
                <w:sz w:val="16"/>
                <w:szCs w:val="16"/>
                <w:lang w:val="en-GB" w:eastAsia="zh-CN"/>
              </w:rPr>
            </w:pPr>
            <w:r w:rsidRPr="00AD5A19">
              <w:rPr>
                <w:rFonts w:ascii="Times New Roman" w:hAnsi="Times New Roman" w:eastAsia="Calibri" w:cs="Times New Roman"/>
                <w:sz w:val="16"/>
                <w:szCs w:val="16"/>
                <w:lang w:val="de-DE" w:eastAsia="zh-CN"/>
              </w:rPr>
              <w:t>Service acquir</w:t>
            </w:r>
            <w:r w:rsidRPr="777EEF09" w:rsidR="0DA877AE">
              <w:rPr>
                <w:rFonts w:ascii="Times New Roman" w:hAnsi="Times New Roman" w:eastAsia="Calibri" w:cs="Times New Roman"/>
                <w:sz w:val="16"/>
                <w:szCs w:val="16"/>
                <w:lang w:val="de-DE" w:eastAsia="zh-CN"/>
              </w:rPr>
              <w:t>ing</w:t>
            </w:r>
            <w:r w:rsidRPr="00AD5A19">
              <w:rPr>
                <w:rFonts w:ascii="Times New Roman" w:hAnsi="Times New Roman" w:eastAsia="Calibri" w:cs="Times New Roman"/>
                <w:sz w:val="16"/>
                <w:szCs w:val="16"/>
                <w:lang w:val="en-GB" w:eastAsia="zh-CN"/>
              </w:rPr>
              <w:t xml:space="preserve"> </w:t>
            </w:r>
            <w:r w:rsidR="00015516">
              <w:rPr>
                <w:rFonts w:ascii="Times New Roman" w:hAnsi="Times New Roman" w:eastAsia="Calibri" w:cs="Times New Roman"/>
                <w:sz w:val="16"/>
                <w:szCs w:val="16"/>
                <w:lang w:val="de-DE" w:eastAsia="zh-CN"/>
              </w:rPr>
              <w:t>responsible</w:t>
            </w:r>
            <w:r w:rsidR="00836C6C">
              <w:rPr>
                <w:rFonts w:ascii="Times New Roman" w:hAnsi="Times New Roman" w:eastAsia="Calibri" w:cs="Times New Roman"/>
                <w:sz w:val="16"/>
                <w:szCs w:val="16"/>
                <w:lang w:val="de-DE" w:eastAsia="zh-CN"/>
              </w:rPr>
              <w:t xml:space="preserve"> party</w:t>
            </w:r>
          </w:p>
        </w:tc>
        <w:tc>
          <w:tcPr>
            <w:tcW w:w="1321" w:type="dxa"/>
          </w:tcPr>
          <w:p w:rsidR="7333A0A6" w:rsidP="7E62AF0A" w:rsidRDefault="7333A0A6" w14:paraId="7D25C4FA" w14:textId="2ACF236D">
            <w:pPr>
              <w:widowControl w:val="0"/>
              <w:spacing w:after="0" w:line="276" w:lineRule="auto"/>
              <w:jc w:val="both"/>
              <w:rPr>
                <w:rFonts w:ascii="Times New Roman" w:hAnsi="Times New Roman" w:eastAsia="Calibri" w:cs="Times New Roman"/>
                <w:sz w:val="16"/>
                <w:szCs w:val="16"/>
                <w:lang w:val="en-GB" w:eastAsia="zh-CN"/>
              </w:rPr>
            </w:pPr>
            <w:r w:rsidRPr="7E62AF0A">
              <w:rPr>
                <w:rFonts w:ascii="Times New Roman" w:hAnsi="Times New Roman" w:eastAsia="Calibri" w:cs="Times New Roman"/>
                <w:sz w:val="16"/>
                <w:szCs w:val="16"/>
                <w:lang w:val="en-GB" w:eastAsia="zh-CN"/>
              </w:rPr>
              <w:t>Service Provider</w:t>
            </w:r>
          </w:p>
          <w:p w:rsidR="7E62AF0A" w:rsidP="7E62AF0A" w:rsidRDefault="7E62AF0A" w14:paraId="62E6C2CC" w14:textId="7485D505">
            <w:pPr>
              <w:spacing w:line="276" w:lineRule="auto"/>
              <w:jc w:val="both"/>
              <w:rPr>
                <w:rFonts w:ascii="Times New Roman" w:hAnsi="Times New Roman" w:eastAsia="Calibri" w:cs="Times New Roman"/>
                <w:sz w:val="16"/>
                <w:szCs w:val="16"/>
                <w:lang w:val="en-GB" w:eastAsia="zh-CN"/>
              </w:rPr>
            </w:pPr>
          </w:p>
        </w:tc>
        <w:tc>
          <w:tcPr>
            <w:tcW w:w="1236" w:type="dxa"/>
            <w:gridSpan w:val="2"/>
          </w:tcPr>
          <w:p w:rsidR="7333A0A6" w:rsidP="7E62AF0A" w:rsidRDefault="00743EED" w14:paraId="1F20B8AD" w14:textId="249B4371">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9:00Z" w:id="5631">
              <w:r>
                <w:rPr>
                  <w:rFonts w:ascii="Times New Roman" w:hAnsi="Times New Roman" w:cs="Times New Roman"/>
                  <w:sz w:val="16"/>
                  <w:szCs w:val="16"/>
                  <w:lang w:val="en-GB" w:eastAsia="nl-NL"/>
                </w:rPr>
                <w:t>B</w:t>
              </w:r>
            </w:ins>
            <w:ins w:author="Carmen Garcia Montero" w:date="2025-11-03T15:25:00Z" w:id="5632">
              <w:r w:rsidR="004F620C">
                <w:rPr>
                  <w:rFonts w:ascii="Times New Roman" w:hAnsi="Times New Roman" w:cs="Times New Roman"/>
                  <w:sz w:val="16"/>
                  <w:szCs w:val="16"/>
                  <w:lang w:val="en-GB" w:eastAsia="nl-NL"/>
                </w:rPr>
                <w:t>X</w:t>
              </w:r>
            </w:ins>
            <w:del w:author="Carmen Garcia Montero" w:date="2025-11-03T15:25:00Z" w:id="5633">
              <w:r w:rsidRPr="7E62AF0A" w:rsidDel="004F620C" w:rsidR="7333A0A6">
                <w:rPr>
                  <w:rFonts w:ascii="Times New Roman" w:hAnsi="Times New Roman" w:cs="Times New Roman"/>
                  <w:sz w:val="16"/>
                  <w:szCs w:val="16"/>
                  <w:lang w:val="en-GB" w:eastAsia="nl-NL"/>
                </w:rPr>
                <w:delText>BU</w:delText>
              </w:r>
            </w:del>
            <w:r w:rsidRPr="7E62AF0A" w:rsidR="7333A0A6">
              <w:rPr>
                <w:rFonts w:ascii="Times New Roman" w:hAnsi="Times New Roman" w:cs="Times New Roman"/>
                <w:sz w:val="16"/>
                <w:szCs w:val="16"/>
                <w:lang w:val="en-GB" w:eastAsia="nl-NL"/>
              </w:rPr>
              <w:t xml:space="preserve"> – Activation of bid[s]</w:t>
            </w:r>
          </w:p>
          <w:p w:rsidR="7E62AF0A" w:rsidP="7E62AF0A" w:rsidRDefault="7E62AF0A" w14:paraId="1B65E321" w14:textId="23A7C05F">
            <w:pPr>
              <w:spacing w:line="276" w:lineRule="auto"/>
              <w:jc w:val="both"/>
              <w:rPr>
                <w:rFonts w:ascii="Times New Roman" w:hAnsi="Times New Roman" w:cs="Times New Roman"/>
                <w:sz w:val="16"/>
                <w:szCs w:val="16"/>
                <w:lang w:val="en-GB" w:eastAsia="nl-NL"/>
              </w:rPr>
            </w:pPr>
          </w:p>
        </w:tc>
      </w:tr>
      <w:tr w:rsidRPr="004749C7" w:rsidR="00066C2F" w:rsidTr="00D50866" w14:paraId="06FF5735" w14:textId="77777777">
        <w:trPr>
          <w:trHeight w:val="300"/>
        </w:trPr>
        <w:tc>
          <w:tcPr>
            <w:tcW w:w="686" w:type="dxa"/>
          </w:tcPr>
          <w:p w:rsidRPr="7E62AF0A" w:rsidR="00066C2F" w:rsidP="7E62AF0A" w:rsidRDefault="00066C2F" w14:paraId="7682A36D" w14:textId="4D1F79B8">
            <w:pPr>
              <w:spacing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2</w:t>
            </w:r>
            <w:ins w:author="Carmen Garcia Montero" w:date="2025-11-03T12:13:00Z" w:id="5634">
              <w:r w:rsidR="004203E1">
                <w:rPr>
                  <w:rFonts w:ascii="Times New Roman" w:hAnsi="Times New Roman" w:eastAsia="Calibri" w:cs="Times New Roman"/>
                  <w:sz w:val="16"/>
                  <w:szCs w:val="16"/>
                  <w:lang w:val="en-GB" w:eastAsia="zh-CN"/>
                </w:rPr>
                <w:t>8</w:t>
              </w:r>
            </w:ins>
            <w:del w:author="Carmen Garcia Montero" w:date="2025-11-03T12:13:00Z" w:id="5635">
              <w:r w:rsidDel="004203E1">
                <w:rPr>
                  <w:rFonts w:ascii="Times New Roman" w:hAnsi="Times New Roman" w:eastAsia="Calibri" w:cs="Times New Roman"/>
                  <w:sz w:val="16"/>
                  <w:szCs w:val="16"/>
                  <w:lang w:val="en-GB" w:eastAsia="zh-CN"/>
                </w:rPr>
                <w:delText>9</w:delText>
              </w:r>
            </w:del>
            <w:r>
              <w:rPr>
                <w:rFonts w:ascii="Times New Roman" w:hAnsi="Times New Roman" w:eastAsia="Calibri" w:cs="Times New Roman"/>
                <w:sz w:val="16"/>
                <w:szCs w:val="16"/>
                <w:lang w:val="en-GB" w:eastAsia="zh-CN"/>
              </w:rPr>
              <w:t>.</w:t>
            </w:r>
            <w:r w:rsidR="00E05911">
              <w:rPr>
                <w:rFonts w:ascii="Times New Roman" w:hAnsi="Times New Roman" w:eastAsia="Calibri" w:cs="Times New Roman"/>
                <w:sz w:val="16"/>
                <w:szCs w:val="16"/>
                <w:lang w:val="en-GB" w:eastAsia="zh-CN"/>
              </w:rPr>
              <w:t>5b</w:t>
            </w:r>
          </w:p>
        </w:tc>
        <w:tc>
          <w:tcPr>
            <w:tcW w:w="1570" w:type="dxa"/>
          </w:tcPr>
          <w:p w:rsidRPr="7E62AF0A" w:rsidR="00066C2F" w:rsidP="7E62AF0A" w:rsidRDefault="009723AE" w14:paraId="0CC49233" w14:textId="37E74D46">
            <w:pPr>
              <w:spacing w:line="276" w:lineRule="auto"/>
              <w:jc w:val="both"/>
              <w:rPr>
                <w:rFonts w:ascii="Times New Roman" w:hAnsi="Times New Roman" w:eastAsia="Times New Roman" w:cs="Times New Roman"/>
                <w:sz w:val="16"/>
                <w:szCs w:val="16"/>
                <w:lang w:val="en-GB"/>
              </w:rPr>
            </w:pPr>
            <w:r>
              <w:rPr>
                <w:rFonts w:ascii="Times New Roman" w:hAnsi="Times New Roman" w:eastAsia="Times New Roman" w:cs="Times New Roman"/>
                <w:sz w:val="16"/>
                <w:szCs w:val="16"/>
                <w:lang w:val="en-GB"/>
              </w:rPr>
              <w:t xml:space="preserve">[conditional] </w:t>
            </w:r>
            <w:r w:rsidR="00AD3C30">
              <w:rPr>
                <w:rFonts w:ascii="Times New Roman" w:hAnsi="Times New Roman" w:eastAsia="Times New Roman" w:cs="Times New Roman"/>
                <w:sz w:val="16"/>
                <w:szCs w:val="16"/>
                <w:lang w:val="en-GB"/>
              </w:rPr>
              <w:t>Send a r</w:t>
            </w:r>
            <w:r w:rsidR="00E067BB">
              <w:rPr>
                <w:rFonts w:ascii="Times New Roman" w:hAnsi="Times New Roman" w:eastAsia="Times New Roman" w:cs="Times New Roman"/>
                <w:sz w:val="16"/>
                <w:szCs w:val="16"/>
                <w:lang w:val="en-GB"/>
              </w:rPr>
              <w:t xml:space="preserve">esponse to the activation </w:t>
            </w:r>
            <w:r w:rsidR="00F0558E">
              <w:rPr>
                <w:rFonts w:ascii="Times New Roman" w:hAnsi="Times New Roman" w:eastAsia="Times New Roman" w:cs="Times New Roman"/>
                <w:sz w:val="16"/>
                <w:szCs w:val="16"/>
                <w:lang w:val="en-GB"/>
              </w:rPr>
              <w:t>message of selected bid[s]</w:t>
            </w:r>
          </w:p>
        </w:tc>
        <w:tc>
          <w:tcPr>
            <w:tcW w:w="2880" w:type="dxa"/>
          </w:tcPr>
          <w:p w:rsidRPr="7E62AF0A" w:rsidR="00066C2F" w:rsidP="7E62AF0A" w:rsidRDefault="5A4C7DAF" w14:paraId="6C295CE8" w14:textId="5B421A09">
            <w:pPr>
              <w:pStyle w:val="Default"/>
              <w:spacing w:line="276" w:lineRule="auto"/>
              <w:jc w:val="both"/>
              <w:rPr>
                <w:rFonts w:ascii="Times New Roman" w:hAnsi="Times New Roman" w:cs="Times New Roman" w:eastAsiaTheme="minorEastAsia"/>
                <w:color w:val="auto"/>
                <w:sz w:val="16"/>
                <w:szCs w:val="16"/>
                <w:lang w:val="en-GB"/>
              </w:rPr>
            </w:pPr>
            <w:r w:rsidRPr="44728299">
              <w:rPr>
                <w:rFonts w:ascii="Times New Roman" w:hAnsi="Times New Roman" w:cs="Times New Roman" w:eastAsiaTheme="minorEastAsia"/>
                <w:color w:val="auto"/>
                <w:sz w:val="16"/>
                <w:szCs w:val="16"/>
                <w:lang w:val="en-GB"/>
              </w:rPr>
              <w:t xml:space="preserve">The Service Provider sends a response with information on the implementation of the </w:t>
            </w:r>
            <w:r w:rsidR="00BC1586">
              <w:rPr>
                <w:rFonts w:ascii="Times New Roman" w:hAnsi="Times New Roman" w:cs="Times New Roman" w:eastAsiaTheme="minorEastAsia"/>
                <w:color w:val="auto"/>
                <w:sz w:val="16"/>
                <w:szCs w:val="16"/>
                <w:lang w:val="en-GB"/>
              </w:rPr>
              <w:t>activation message</w:t>
            </w:r>
            <w:r w:rsidRPr="44728299">
              <w:rPr>
                <w:rFonts w:ascii="Times New Roman" w:hAnsi="Times New Roman" w:cs="Times New Roman" w:eastAsiaTheme="minorEastAsia"/>
                <w:color w:val="auto"/>
                <w:sz w:val="16"/>
                <w:szCs w:val="16"/>
                <w:lang w:val="en-GB"/>
              </w:rPr>
              <w:t>.</w:t>
            </w:r>
          </w:p>
        </w:tc>
        <w:tc>
          <w:tcPr>
            <w:tcW w:w="1315" w:type="dxa"/>
          </w:tcPr>
          <w:p w:rsidRPr="00AD5A19" w:rsidR="00066C2F" w:rsidP="7E62AF0A" w:rsidRDefault="00066C2F" w14:paraId="09DE1AD5" w14:textId="09ED0577">
            <w:pPr>
              <w:spacing w:line="276" w:lineRule="auto"/>
              <w:jc w:val="both"/>
              <w:rPr>
                <w:rFonts w:ascii="Times New Roman" w:hAnsi="Times New Roman" w:eastAsia="Calibri" w:cs="Times New Roman"/>
                <w:sz w:val="16"/>
                <w:szCs w:val="16"/>
                <w:lang w:eastAsia="zh-CN"/>
              </w:rPr>
            </w:pPr>
            <w:r>
              <w:rPr>
                <w:rFonts w:ascii="Times New Roman" w:hAnsi="Times New Roman" w:eastAsia="Calibri" w:cs="Times New Roman"/>
                <w:sz w:val="16"/>
                <w:szCs w:val="16"/>
                <w:lang w:eastAsia="zh-CN"/>
              </w:rPr>
              <w:t>Service Provider</w:t>
            </w:r>
          </w:p>
        </w:tc>
        <w:tc>
          <w:tcPr>
            <w:tcW w:w="1321" w:type="dxa"/>
          </w:tcPr>
          <w:p w:rsidRPr="7E62AF0A" w:rsidR="00066C2F" w:rsidP="7E62AF0A" w:rsidRDefault="00066C2F" w14:paraId="28B81C3F" w14:textId="3EC9859D">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Service acquiring responsible</w:t>
            </w:r>
            <w:r w:rsidR="00836C6C">
              <w:rPr>
                <w:rFonts w:ascii="Times New Roman" w:hAnsi="Times New Roman" w:eastAsia="Calibri" w:cs="Times New Roman"/>
                <w:sz w:val="16"/>
                <w:szCs w:val="16"/>
                <w:lang w:val="en-GB" w:eastAsia="zh-CN"/>
              </w:rPr>
              <w:t xml:space="preserve"> party</w:t>
            </w:r>
          </w:p>
        </w:tc>
        <w:tc>
          <w:tcPr>
            <w:tcW w:w="1236" w:type="dxa"/>
            <w:gridSpan w:val="2"/>
          </w:tcPr>
          <w:p w:rsidRPr="7E62AF0A" w:rsidR="00066C2F" w:rsidP="7E62AF0A" w:rsidRDefault="00243841" w14:paraId="3A205F93" w14:textId="45FF0550">
            <w:pPr>
              <w:widowControl w:val="0"/>
              <w:spacing w:after="0" w:line="276" w:lineRule="auto"/>
              <w:jc w:val="both"/>
              <w:rPr>
                <w:rFonts w:ascii="Times New Roman" w:hAnsi="Times New Roman" w:cs="Times New Roman"/>
                <w:sz w:val="16"/>
                <w:szCs w:val="16"/>
                <w:lang w:val="en-GB" w:eastAsia="nl-NL"/>
              </w:rPr>
            </w:pPr>
            <w:ins w:author="Carmen Garcia Montero" w:date="2025-11-03T15:26:00Z" w:id="5636">
              <w:r>
                <w:rPr>
                  <w:rFonts w:ascii="Times New Roman" w:hAnsi="Times New Roman" w:cs="Times New Roman"/>
                  <w:sz w:val="16"/>
                  <w:szCs w:val="16"/>
                  <w:lang w:val="en-GB" w:eastAsia="nl-NL"/>
                </w:rPr>
                <w:t>E</w:t>
              </w:r>
            </w:ins>
            <w:del w:author="Carmen Garcia Montero" w:date="2025-11-03T15:26:00Z" w:id="5637">
              <w:r w:rsidRPr="37751AE2" w:rsidDel="00243841" w:rsidR="58109262">
                <w:rPr>
                  <w:rFonts w:ascii="Times New Roman" w:hAnsi="Times New Roman" w:cs="Times New Roman"/>
                  <w:sz w:val="16"/>
                  <w:szCs w:val="16"/>
                  <w:lang w:val="en-GB" w:eastAsia="nl-NL"/>
                </w:rPr>
                <w:delText>CK</w:delText>
              </w:r>
            </w:del>
            <w:commentRangeStart w:id="5638"/>
            <w:r w:rsidR="003A68AB">
              <w:rPr>
                <w:rFonts w:ascii="Times New Roman" w:hAnsi="Times New Roman" w:cs="Times New Roman"/>
                <w:sz w:val="16"/>
                <w:szCs w:val="16"/>
                <w:lang w:val="en-GB" w:eastAsia="nl-NL"/>
              </w:rPr>
              <w:t>- Response to activation of bid[s]</w:t>
            </w:r>
            <w:commentRangeEnd w:id="5638"/>
            <w:r w:rsidRPr="7E62AF0A" w:rsidR="00FF25B6">
              <w:rPr>
                <w:rStyle w:val="CommentReference"/>
                <w:rFonts w:ascii="Times New Roman" w:hAnsi="Times New Roman" w:cs="Times New Roman"/>
                <w:lang w:val="en-GB" w:eastAsia="nl-NL"/>
              </w:rPr>
              <w:commentReference w:id="5638"/>
            </w:r>
          </w:p>
        </w:tc>
      </w:tr>
      <w:tr w:rsidRPr="00582DB5" w:rsidR="007D5550" w:rsidTr="002853DD" w14:paraId="3E95368B" w14:textId="77777777">
        <w:tblPrEx>
          <w:tblPrExChange w:author="Wout van Voornveld" w:date="2025-08-22T12:34:00Z" w:id="5639">
            <w:tblPrEx>
              <w:tblW w:w="5544" w:type="pct"/>
            </w:tblPrEx>
          </w:tblPrExChange>
        </w:tblPrEx>
        <w:trPr>
          <w:trHeight w:val="300"/>
          <w:trPrChange w:author="Wout van Voornveld" w:date="2025-08-22T12:34:00Z" w:id="5640">
            <w:trPr>
              <w:gridBefore w:val="1"/>
              <w:gridAfter w:val="0"/>
              <w:wAfter w:w="487" w:type="pct"/>
              <w:trHeight w:val="300"/>
            </w:trPr>
          </w:trPrChange>
        </w:trPr>
        <w:tc>
          <w:tcPr>
            <w:tcW w:w="686" w:type="dxa"/>
            <w:tcPrChange w:author="Wout van Voornveld" w:date="2025-08-22T12:34:00Z" w:id="5641">
              <w:tcPr>
                <w:tcW w:w="736" w:type="pct"/>
                <w:gridSpan w:val="3"/>
              </w:tcPr>
            </w:tcPrChange>
          </w:tcPr>
          <w:p w:rsidRPr="00117039" w:rsidR="007D5550" w:rsidP="3686A86C" w:rsidRDefault="007D5550" w14:paraId="658C42A0" w14:textId="1DEF9AE1">
            <w:pPr>
              <w:spacing w:line="276" w:lineRule="auto"/>
              <w:jc w:val="both"/>
              <w:rPr>
                <w:rFonts w:ascii="Times New Roman" w:hAnsi="Times New Roman" w:eastAsia="Calibri" w:cs="Times New Roman"/>
                <w:sz w:val="16"/>
                <w:szCs w:val="16"/>
                <w:lang w:val="en-GB" w:eastAsia="zh-CN"/>
              </w:rPr>
            </w:pPr>
            <w:r w:rsidRPr="7E62AF0A" w:rsidDel="50B8F010">
              <w:rPr>
                <w:rFonts w:ascii="Times New Roman" w:hAnsi="Times New Roman" w:eastAsia="Calibri" w:cs="Times New Roman"/>
                <w:sz w:val="16"/>
                <w:szCs w:val="16"/>
                <w:lang w:val="en-GB" w:eastAsia="zh-CN"/>
              </w:rPr>
              <w:t>2</w:t>
            </w:r>
            <w:ins w:author="Carmen Garcia Montero" w:date="2025-11-03T12:13:00Z" w:id="5642">
              <w:r w:rsidR="004203E1">
                <w:rPr>
                  <w:rFonts w:ascii="Times New Roman" w:hAnsi="Times New Roman" w:eastAsia="Calibri" w:cs="Times New Roman"/>
                  <w:sz w:val="16"/>
                  <w:szCs w:val="16"/>
                  <w:lang w:val="en-GB" w:eastAsia="zh-CN"/>
                </w:rPr>
                <w:t>8</w:t>
              </w:r>
            </w:ins>
            <w:del w:author="Carmen Garcia Montero" w:date="2025-11-03T12:13:00Z" w:id="5643">
              <w:r w:rsidRPr="7E62AF0A" w:rsidDel="004203E1">
                <w:rPr>
                  <w:rFonts w:ascii="Times New Roman" w:hAnsi="Times New Roman" w:eastAsia="Calibri" w:cs="Times New Roman"/>
                  <w:sz w:val="16"/>
                  <w:szCs w:val="16"/>
                  <w:lang w:val="en-GB" w:eastAsia="zh-CN"/>
                </w:rPr>
                <w:delText>9</w:delText>
              </w:r>
            </w:del>
            <w:r w:rsidRPr="7E62AF0A" w:rsidDel="50B8F010">
              <w:rPr>
                <w:rFonts w:ascii="Times New Roman" w:hAnsi="Times New Roman" w:eastAsia="Calibri" w:cs="Times New Roman"/>
                <w:sz w:val="16"/>
                <w:szCs w:val="16"/>
                <w:lang w:val="en-GB" w:eastAsia="zh-CN"/>
              </w:rPr>
              <w:t>.</w:t>
            </w:r>
            <w:r w:rsidR="00C41D34">
              <w:rPr>
                <w:rFonts w:ascii="Times New Roman" w:hAnsi="Times New Roman" w:eastAsia="Calibri" w:cs="Times New Roman"/>
                <w:sz w:val="16"/>
                <w:szCs w:val="16"/>
                <w:lang w:val="en-GB" w:eastAsia="zh-CN"/>
              </w:rPr>
              <w:t>6</w:t>
            </w:r>
          </w:p>
        </w:tc>
        <w:tc>
          <w:tcPr>
            <w:tcW w:w="1570" w:type="dxa"/>
            <w:tcPrChange w:author="Wout van Voornveld" w:date="2025-08-22T12:34:00Z" w:id="5644">
              <w:tcPr>
                <w:tcW w:w="488" w:type="pct"/>
              </w:tcPr>
            </w:tcPrChange>
          </w:tcPr>
          <w:p w:rsidRPr="00805E23" w:rsidR="007D5550" w:rsidP="3686A86C" w:rsidRDefault="007D5550" w14:paraId="797877F4" w14:textId="15586A26">
            <w:pPr>
              <w:spacing w:line="276" w:lineRule="auto"/>
              <w:jc w:val="both"/>
              <w:rPr>
                <w:rFonts w:ascii="Times New Roman" w:hAnsi="Times New Roman" w:eastAsia="Calibri" w:cs="Times New Roman"/>
                <w:sz w:val="16"/>
                <w:szCs w:val="16"/>
                <w:lang w:val="en-GB" w:eastAsia="zh-CN"/>
              </w:rPr>
            </w:pPr>
            <w:r w:rsidRPr="00805E23">
              <w:rPr>
                <w:rFonts w:ascii="Times New Roman" w:hAnsi="Times New Roman" w:eastAsia="Calibri" w:cs="Times New Roman"/>
                <w:sz w:val="16"/>
                <w:szCs w:val="16"/>
                <w:lang w:val="en-GB" w:eastAsia="zh-CN"/>
              </w:rPr>
              <w:t xml:space="preserve">[conditional] Notify </w:t>
            </w:r>
            <w:r w:rsidRPr="00805E23" w:rsidDel="54CD73CF">
              <w:rPr>
                <w:rFonts w:ascii="Times New Roman" w:hAnsi="Times New Roman" w:eastAsia="Calibri" w:cs="Times New Roman"/>
                <w:sz w:val="16"/>
                <w:szCs w:val="16"/>
                <w:lang w:val="en-GB" w:eastAsia="zh-CN"/>
              </w:rPr>
              <w:t xml:space="preserve">Information about rejected </w:t>
            </w:r>
            <w:r w:rsidRPr="00117039" w:rsidDel="54CD73CF">
              <w:rPr>
                <w:rFonts w:ascii="Times New Roman" w:hAnsi="Times New Roman" w:eastAsia="Calibri" w:cs="Times New Roman"/>
                <w:sz w:val="16"/>
                <w:szCs w:val="16"/>
                <w:lang w:val="en-GB" w:eastAsia="zh-CN"/>
              </w:rPr>
              <w:t>bid</w:t>
            </w:r>
          </w:p>
        </w:tc>
        <w:tc>
          <w:tcPr>
            <w:tcW w:w="2880" w:type="dxa"/>
            <w:tcPrChange w:author="Wout van Voornveld" w:date="2025-08-22T12:34:00Z" w:id="5645">
              <w:tcPr>
                <w:tcW w:w="565" w:type="pct"/>
                <w:gridSpan w:val="3"/>
              </w:tcPr>
            </w:tcPrChange>
          </w:tcPr>
          <w:p w:rsidRPr="00117039" w:rsidR="007D5550" w:rsidP="316ABA8B" w:rsidRDefault="00F9695F" w14:paraId="1D9EC2C7" w14:textId="511A648A">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 xml:space="preserve">The </w:t>
            </w:r>
            <w:r w:rsidR="00AD5A19">
              <w:rPr>
                <w:rFonts w:ascii="Times New Roman" w:hAnsi="Times New Roman" w:cs="Times New Roman"/>
                <w:color w:val="auto"/>
                <w:sz w:val="16"/>
                <w:szCs w:val="16"/>
                <w:lang w:val="en-US"/>
              </w:rPr>
              <w:t xml:space="preserve">Service </w:t>
            </w:r>
            <w:r w:rsidR="12B591C2">
              <w:rPr>
                <w:rFonts w:ascii="Times New Roman" w:hAnsi="Times New Roman" w:cs="Times New Roman"/>
                <w:color w:val="auto"/>
                <w:sz w:val="16"/>
                <w:szCs w:val="16"/>
                <w:lang w:val="en-US"/>
              </w:rPr>
              <w:t>acquir</w:t>
            </w:r>
            <w:r w:rsidRPr="475B6DD2" w:rsidR="6FCA93A4">
              <w:rPr>
                <w:rFonts w:ascii="Times New Roman" w:hAnsi="Times New Roman" w:cs="Times New Roman"/>
                <w:color w:val="auto"/>
                <w:sz w:val="16"/>
                <w:szCs w:val="16"/>
                <w:lang w:val="en-US"/>
              </w:rPr>
              <w:t>ing responsible</w:t>
            </w:r>
            <w:r w:rsidDel="00AD5A19" w:rsidR="00AD5A19">
              <w:rPr>
                <w:rFonts w:ascii="Times New Roman" w:hAnsi="Times New Roman" w:cs="Times New Roman"/>
                <w:color w:val="auto"/>
                <w:sz w:val="16"/>
                <w:szCs w:val="16"/>
                <w:lang w:val="en-US"/>
              </w:rPr>
              <w:t xml:space="preserve"> </w:t>
            </w:r>
            <w:r w:rsidR="00836C6C">
              <w:rPr>
                <w:rFonts w:ascii="Times New Roman" w:hAnsi="Times New Roman" w:cs="Times New Roman"/>
                <w:color w:val="auto"/>
                <w:sz w:val="16"/>
                <w:szCs w:val="16"/>
                <w:lang w:val="en-US"/>
              </w:rPr>
              <w:t>party</w:t>
            </w:r>
            <w:r w:rsidRPr="00117039" w:rsidDel="00AD5A19">
              <w:rPr>
                <w:rFonts w:ascii="Times New Roman" w:hAnsi="Times New Roman" w:cs="Times New Roman"/>
                <w:color w:val="auto"/>
                <w:sz w:val="16"/>
                <w:szCs w:val="16"/>
                <w:lang w:val="en-GB"/>
              </w:rPr>
              <w:t xml:space="preserve"> </w:t>
            </w:r>
            <w:r w:rsidRPr="00117039">
              <w:rPr>
                <w:rFonts w:ascii="Times New Roman" w:hAnsi="Times New Roman" w:cs="Times New Roman"/>
                <w:color w:val="auto"/>
                <w:sz w:val="16"/>
                <w:szCs w:val="16"/>
                <w:lang w:val="en-GB"/>
              </w:rPr>
              <w:t>notif</w:t>
            </w:r>
            <w:r w:rsidRPr="00117039" w:rsidR="00F426ED">
              <w:rPr>
                <w:rFonts w:ascii="Times New Roman" w:hAnsi="Times New Roman" w:cs="Times New Roman"/>
                <w:color w:val="auto"/>
                <w:sz w:val="16"/>
                <w:szCs w:val="16"/>
                <w:lang w:val="en-GB"/>
              </w:rPr>
              <w:t xml:space="preserve">ies the service provider about </w:t>
            </w:r>
            <w:commentRangeStart w:id="5646"/>
            <w:r w:rsidRPr="00117039" w:rsidR="27A6ED2A">
              <w:rPr>
                <w:rFonts w:ascii="Times New Roman" w:hAnsi="Times New Roman" w:cs="Times New Roman"/>
                <w:color w:val="auto"/>
                <w:sz w:val="16"/>
                <w:szCs w:val="16"/>
                <w:lang w:val="en-GB"/>
              </w:rPr>
              <w:t xml:space="preserve">the reason for </w:t>
            </w:r>
            <w:r w:rsidRPr="00117039" w:rsidR="3AE2D00F">
              <w:rPr>
                <w:rFonts w:ascii="Times New Roman" w:hAnsi="Times New Roman" w:cs="Times New Roman"/>
                <w:color w:val="auto"/>
                <w:sz w:val="16"/>
                <w:szCs w:val="16"/>
                <w:lang w:val="en-GB"/>
              </w:rPr>
              <w:t>the</w:t>
            </w:r>
            <w:r w:rsidRPr="00117039" w:rsidR="1DB0D38A">
              <w:rPr>
                <w:rFonts w:ascii="Times New Roman" w:hAnsi="Times New Roman" w:cs="Times New Roman"/>
                <w:color w:val="auto"/>
                <w:sz w:val="16"/>
                <w:szCs w:val="16"/>
                <w:lang w:val="en-GB"/>
              </w:rPr>
              <w:t>ir</w:t>
            </w:r>
            <w:r w:rsidRPr="00117039" w:rsidR="00F426ED">
              <w:rPr>
                <w:rFonts w:ascii="Times New Roman" w:hAnsi="Times New Roman" w:cs="Times New Roman"/>
                <w:color w:val="auto"/>
                <w:sz w:val="16"/>
                <w:szCs w:val="16"/>
                <w:lang w:val="en-GB"/>
              </w:rPr>
              <w:t xml:space="preserve"> rejected</w:t>
            </w:r>
            <w:commentRangeEnd w:id="5646"/>
            <w:r w:rsidRPr="00117039">
              <w:rPr>
                <w:rStyle w:val="CommentReference"/>
                <w:rFonts w:ascii="Times New Roman" w:hAnsi="Times New Roman" w:cs="Times New Roman"/>
                <w:color w:val="auto"/>
                <w:lang w:val="en-GB"/>
              </w:rPr>
              <w:commentReference w:id="5646"/>
            </w:r>
            <w:r w:rsidRPr="00117039" w:rsidR="00F426ED">
              <w:rPr>
                <w:rFonts w:ascii="Times New Roman" w:hAnsi="Times New Roman" w:cs="Times New Roman"/>
                <w:color w:val="auto"/>
                <w:sz w:val="16"/>
                <w:szCs w:val="16"/>
                <w:lang w:val="en-GB"/>
              </w:rPr>
              <w:t xml:space="preserve"> bid</w:t>
            </w:r>
          </w:p>
        </w:tc>
        <w:tc>
          <w:tcPr>
            <w:tcW w:w="1315" w:type="dxa"/>
            <w:tcPrChange w:author="Wout van Voornveld" w:date="2025-08-22T12:34:00Z" w:id="5647">
              <w:tcPr>
                <w:tcW w:w="921" w:type="pct"/>
              </w:tcPr>
            </w:tcPrChange>
          </w:tcPr>
          <w:p w:rsidRPr="00117039" w:rsidR="007D5550" w:rsidP="3686A86C" w:rsidRDefault="00836C6C" w14:paraId="6EA31EF0" w14:textId="6E2B0139">
            <w:pPr>
              <w:spacing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de-DE" w:eastAsia="zh-CN"/>
              </w:rPr>
              <w:t>Service</w:t>
            </w:r>
            <w:r w:rsidRPr="00AD5A19" w:rsidR="00AD5A19">
              <w:rPr>
                <w:rFonts w:ascii="Times New Roman" w:hAnsi="Times New Roman" w:eastAsia="Calibri" w:cs="Times New Roman"/>
                <w:sz w:val="16"/>
                <w:szCs w:val="16"/>
                <w:lang w:val="de-DE" w:eastAsia="zh-CN"/>
              </w:rPr>
              <w:t xml:space="preserve"> </w:t>
            </w:r>
            <w:r w:rsidRPr="777EEF09" w:rsidR="00AD5A19">
              <w:rPr>
                <w:rFonts w:ascii="Times New Roman" w:hAnsi="Times New Roman" w:eastAsia="Calibri" w:cs="Times New Roman"/>
                <w:sz w:val="16"/>
                <w:szCs w:val="16"/>
                <w:lang w:val="de-DE" w:eastAsia="zh-CN"/>
              </w:rPr>
              <w:t>acquir</w:t>
            </w:r>
            <w:r w:rsidRPr="777EEF09" w:rsidR="543C66DE">
              <w:rPr>
                <w:rFonts w:ascii="Times New Roman" w:hAnsi="Times New Roman" w:eastAsia="Calibri" w:cs="Times New Roman"/>
                <w:sz w:val="16"/>
                <w:szCs w:val="16"/>
                <w:lang w:val="de-DE" w:eastAsia="zh-CN"/>
              </w:rPr>
              <w:t xml:space="preserve">ing </w:t>
            </w:r>
            <w:r>
              <w:rPr>
                <w:rFonts w:ascii="Times New Roman" w:hAnsi="Times New Roman" w:eastAsia="Calibri" w:cs="Times New Roman"/>
                <w:sz w:val="16"/>
                <w:szCs w:val="16"/>
                <w:lang w:val="de-DE" w:eastAsia="zh-CN"/>
              </w:rPr>
              <w:t>responsible party</w:t>
            </w:r>
          </w:p>
        </w:tc>
        <w:tc>
          <w:tcPr>
            <w:tcW w:w="1321" w:type="dxa"/>
            <w:tcPrChange w:author="Wout van Voornveld" w:date="2025-08-22T12:34:00Z" w:id="5648">
              <w:tcPr>
                <w:tcW w:w="1165" w:type="pct"/>
              </w:tcPr>
            </w:tcPrChange>
          </w:tcPr>
          <w:p w:rsidRPr="00117039" w:rsidR="007D5550" w:rsidP="3686A86C" w:rsidRDefault="007D5550" w14:paraId="02E6C471" w14:textId="679F6FB3">
            <w:pPr>
              <w:spacing w:line="276" w:lineRule="auto"/>
              <w:jc w:val="both"/>
              <w:rPr>
                <w:rFonts w:ascii="Times New Roman" w:hAnsi="Times New Roman" w:eastAsia="Calibri" w:cs="Times New Roman"/>
                <w:sz w:val="16"/>
                <w:szCs w:val="16"/>
                <w:lang w:val="en-GB" w:eastAsia="zh-CN"/>
              </w:rPr>
            </w:pPr>
            <w:r w:rsidRPr="00117039" w:rsidDel="61D4E3FA">
              <w:rPr>
                <w:rFonts w:ascii="Times New Roman" w:hAnsi="Times New Roman" w:eastAsia="Calibri" w:cs="Times New Roman"/>
                <w:sz w:val="16"/>
                <w:szCs w:val="16"/>
                <w:lang w:val="en-GB" w:eastAsia="zh-CN"/>
              </w:rPr>
              <w:t>Service Provider</w:t>
            </w:r>
          </w:p>
        </w:tc>
        <w:tc>
          <w:tcPr>
            <w:tcW w:w="1236" w:type="dxa"/>
            <w:gridSpan w:val="2"/>
            <w:tcPrChange w:author="Wout van Voornveld" w:date="2025-08-22T12:34:00Z" w:id="5649">
              <w:tcPr>
                <w:tcW w:w="638" w:type="pct"/>
              </w:tcPr>
            </w:tcPrChange>
          </w:tcPr>
          <w:p w:rsidRPr="00117039" w:rsidR="007D5550" w:rsidP="510A1221" w:rsidRDefault="00F771F3" w14:paraId="6A0AE237" w14:textId="01B94F28">
            <w:pPr>
              <w:spacing w:line="276" w:lineRule="auto"/>
              <w:jc w:val="both"/>
              <w:rPr>
                <w:rFonts w:ascii="Times New Roman" w:hAnsi="Times New Roman" w:eastAsia="Calibri" w:cs="Times New Roman"/>
                <w:sz w:val="16"/>
                <w:szCs w:val="16"/>
                <w:lang w:val="en-GB" w:eastAsia="zh-CN"/>
              </w:rPr>
            </w:pPr>
            <w:ins w:author="Carmen Garcia Montero" w:date="2025-11-03T15:26:00Z" w:id="5650">
              <w:r>
                <w:rPr>
                  <w:rFonts w:ascii="Times New Roman" w:hAnsi="Times New Roman" w:eastAsia="Calibri" w:cs="Times New Roman"/>
                  <w:sz w:val="16"/>
                  <w:szCs w:val="16"/>
                  <w:lang w:val="en-GB" w:eastAsia="zh-CN"/>
                </w:rPr>
                <w:t>BY</w:t>
              </w:r>
            </w:ins>
            <w:del w:author="Carmen Garcia Montero" w:date="2025-11-03T15:26:00Z" w:id="5651">
              <w:r w:rsidDel="00F771F3" w:rsidR="00D86CF7">
                <w:rPr>
                  <w:rFonts w:ascii="Times New Roman" w:hAnsi="Times New Roman" w:eastAsia="Calibri" w:cs="Times New Roman"/>
                  <w:sz w:val="16"/>
                  <w:szCs w:val="16"/>
                  <w:lang w:val="en-GB" w:eastAsia="zh-CN"/>
                </w:rPr>
                <w:delText>BV</w:delText>
              </w:r>
            </w:del>
            <w:r w:rsidRPr="00117039" w:rsidR="00E7061C">
              <w:rPr>
                <w:rFonts w:ascii="Times New Roman" w:hAnsi="Times New Roman" w:eastAsia="Calibri" w:cs="Times New Roman"/>
                <w:sz w:val="16"/>
                <w:szCs w:val="16"/>
                <w:lang w:val="en-GB" w:eastAsia="zh-CN"/>
              </w:rPr>
              <w:t xml:space="preserve"> </w:t>
            </w:r>
            <w:r w:rsidRPr="00117039" w:rsidR="00F9695F">
              <w:rPr>
                <w:rFonts w:ascii="Times New Roman" w:hAnsi="Times New Roman" w:eastAsia="Calibri" w:cs="Times New Roman"/>
                <w:sz w:val="16"/>
                <w:szCs w:val="16"/>
                <w:lang w:val="en-GB" w:eastAsia="zh-CN"/>
              </w:rPr>
              <w:t>–</w:t>
            </w:r>
            <w:r w:rsidRPr="00117039" w:rsidR="00E7061C">
              <w:rPr>
                <w:rFonts w:ascii="Times New Roman" w:hAnsi="Times New Roman" w:eastAsia="Calibri" w:cs="Times New Roman"/>
                <w:sz w:val="16"/>
                <w:szCs w:val="16"/>
                <w:lang w:val="en-GB" w:eastAsia="zh-CN"/>
              </w:rPr>
              <w:t xml:space="preserve"> </w:t>
            </w:r>
            <w:r w:rsidRPr="00117039" w:rsidR="00F9695F">
              <w:rPr>
                <w:rFonts w:ascii="Times New Roman" w:hAnsi="Times New Roman" w:eastAsia="Calibri" w:cs="Times New Roman"/>
                <w:sz w:val="16"/>
                <w:szCs w:val="16"/>
                <w:lang w:val="en-GB" w:eastAsia="zh-CN"/>
              </w:rPr>
              <w:t>Rejected bid information</w:t>
            </w:r>
          </w:p>
        </w:tc>
      </w:tr>
    </w:tbl>
    <w:p w:rsidRPr="00117039" w:rsidR="1BB13937" w:rsidRDefault="1BB13937" w14:paraId="6E57AED4" w14:textId="27A6BA50">
      <w:pPr>
        <w:rPr>
          <w:lang w:val="en-GB"/>
        </w:rPr>
      </w:pPr>
    </w:p>
    <w:p w:rsidRPr="00117039" w:rsidR="00784C27" w:rsidP="00784C27" w:rsidRDefault="00784C27" w14:paraId="1D34D535" w14:textId="77777777">
      <w:pPr>
        <w:spacing w:line="276" w:lineRule="auto"/>
        <w:rPr>
          <w:rFonts w:ascii="Times New Roman" w:hAnsi="Times New Roman" w:cs="Times New Roman"/>
          <w:lang w:val="en-GB"/>
        </w:rPr>
      </w:pPr>
    </w:p>
    <w:p w:rsidRPr="00117039" w:rsidR="008F128B" w:rsidP="00784C27" w:rsidRDefault="007134FD" w14:paraId="5E2D6E65" w14:textId="6A551F77">
      <w:pPr>
        <w:spacing w:line="276" w:lineRule="auto"/>
        <w:rPr>
          <w:rFonts w:ascii="Times New Roman" w:hAnsi="Times New Roman" w:cs="Times New Roman"/>
          <w:lang w:val="en-GB"/>
        </w:rPr>
      </w:pPr>
      <w:r w:rsidRPr="00117039">
        <w:rPr>
          <w:noProof/>
          <w:lang w:val="en-GB"/>
        </w:rPr>
        <mc:AlternateContent>
          <mc:Choice Requires="wpi">
            <w:drawing>
              <wp:anchor distT="0" distB="0" distL="114300" distR="114300" simplePos="0" relativeHeight="251658242" behindDoc="0" locked="0" layoutInCell="1" allowOverlap="1" wp14:anchorId="4920FEB2" wp14:editId="22E5413E">
                <wp:simplePos x="0" y="0"/>
                <wp:positionH relativeFrom="column">
                  <wp:posOffset>3402330</wp:posOffset>
                </wp:positionH>
                <wp:positionV relativeFrom="paragraph">
                  <wp:posOffset>3093720</wp:posOffset>
                </wp:positionV>
                <wp:extent cx="1440180" cy="311150"/>
                <wp:effectExtent l="76200" t="95250" r="83820" b="88900"/>
                <wp:wrapNone/>
                <wp:docPr id="321352203" name="Freihand 16"/>
                <wp:cNvGraphicFramePr/>
                <a:graphic xmlns:a="http://schemas.openxmlformats.org/drawingml/2006/main">
                  <a:graphicData uri="http://schemas.microsoft.com/office/word/2010/wordprocessingInk">
                    <w14:contentPart bwMode="auto" r:id="rId54">
                      <w14:nvContentPartPr>
                        <w14:cNvContentPartPr/>
                      </w14:nvContentPartPr>
                      <w14:xfrm>
                        <a:off x="0" y="0"/>
                        <a:ext cx="1440180" cy="31115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9728F96">
              <v:shapetype id="_x0000_t75" coordsize="21600,21600" filled="f" stroked="f" o:spt="75" o:preferrelative="t" path="m@4@5l@4@11@9@11@9@5xe" w14:anchorId="15DA1E6A">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Freihand 16" style="position:absolute;margin-left:265.05pt;margin-top:240.75pt;width:119.05pt;height:30.15pt;z-index:25165824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">
                <v:imagedata o:title="" r:id="rId55"/>
              </v:shape>
            </w:pict>
          </mc:Fallback>
        </mc:AlternateContent>
      </w:r>
      <w:r w:rsidRPr="00117039">
        <w:rPr>
          <w:noProof/>
          <w:lang w:val="en-GB"/>
        </w:rPr>
        <mc:AlternateContent>
          <mc:Choice Requires="wpi">
            <w:drawing>
              <wp:anchor distT="0" distB="0" distL="114300" distR="114300" simplePos="0" relativeHeight="251658241" behindDoc="0" locked="0" layoutInCell="1" allowOverlap="1" wp14:anchorId="08FFBA08" wp14:editId="6777D07B">
                <wp:simplePos x="0" y="0"/>
                <wp:positionH relativeFrom="column">
                  <wp:posOffset>2382676</wp:posOffset>
                </wp:positionH>
                <wp:positionV relativeFrom="paragraph">
                  <wp:posOffset>2261328</wp:posOffset>
                </wp:positionV>
                <wp:extent cx="1137960" cy="329040"/>
                <wp:effectExtent l="95250" t="95250" r="62230" b="90170"/>
                <wp:wrapNone/>
                <wp:docPr id="1384655620" name="Freihand 13"/>
                <wp:cNvGraphicFramePr/>
                <a:graphic xmlns:a="http://schemas.openxmlformats.org/drawingml/2006/main">
                  <a:graphicData uri="http://schemas.microsoft.com/office/word/2010/wordprocessingInk">
                    <w14:contentPart bwMode="auto" r:id="rId56">
                      <w14:nvContentPartPr>
                        <w14:cNvContentPartPr/>
                      </w14:nvContentPartPr>
                      <w14:xfrm>
                        <a:off x="0" y="0"/>
                        <a:ext cx="1137960" cy="32904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3443726">
              <v:shape id="Freihand 13" style="position:absolute;margin-left:184.75pt;margin-top:175.2pt;width:95.25pt;height:31.55pt;z-index:25165824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" w14:anchorId="2D796C53">
                <v:imagedata o:title="" r:id="rId57"/>
              </v:shape>
            </w:pict>
          </mc:Fallback>
        </mc:AlternateContent>
      </w:r>
      <w:r w:rsidRPr="00117039">
        <w:rPr>
          <w:noProof/>
          <w:lang w:val="en-GB"/>
        </w:rPr>
        <mc:AlternateContent>
          <mc:Choice Requires="wpi">
            <w:drawing>
              <wp:anchor distT="0" distB="0" distL="114300" distR="114300" simplePos="0" relativeHeight="251658240" behindDoc="0" locked="0" layoutInCell="1" allowOverlap="1" wp14:anchorId="1F03092E" wp14:editId="089EED2C">
                <wp:simplePos x="0" y="0"/>
                <wp:positionH relativeFrom="column">
                  <wp:posOffset>2282956</wp:posOffset>
                </wp:positionH>
                <wp:positionV relativeFrom="paragraph">
                  <wp:posOffset>2267448</wp:posOffset>
                </wp:positionV>
                <wp:extent cx="1509840" cy="296640"/>
                <wp:effectExtent l="95250" t="95250" r="90805" b="84455"/>
                <wp:wrapNone/>
                <wp:docPr id="59974768" name="Freihand 12"/>
                <wp:cNvGraphicFramePr/>
                <a:graphic xmlns:a="http://schemas.openxmlformats.org/drawingml/2006/main">
                  <a:graphicData uri="http://schemas.microsoft.com/office/word/2010/wordprocessingInk">
                    <w14:contentPart bwMode="auto" r:id="rId58">
                      <w14:nvContentPartPr>
                        <w14:cNvContentPartPr/>
                      </w14:nvContentPartPr>
                      <w14:xfrm>
                        <a:off x="0" y="0"/>
                        <a:ext cx="1509840" cy="29664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32C28C0">
              <v:shape id="Freihand 12" style="position:absolute;margin-left:176.9pt;margin-top:175.7pt;width:124.55pt;height:29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" w14:anchorId="40C90D96">
                <v:imagedata o:title="" r:id="rId59"/>
              </v:shape>
            </w:pict>
          </mc:Fallback>
        </mc:AlternateContent>
      </w:r>
      <w:del w:author="Carmen Garcia Montero" w:date="2025-10-14T12:04:00Z" w:id="5652">
        <w:r w:rsidRPr="00117039" w:rsidR="008F128B">
          <w:rPr>
            <w:noProof/>
            <w:lang w:val="en-GB"/>
          </w:rPr>
          <w:drawing>
            <wp:inline distT="0" distB="0" distL="0" distR="0" wp14:anchorId="0C6E8498" wp14:editId="2FECB64A">
              <wp:extent cx="5760720" cy="5039995"/>
              <wp:effectExtent l="0" t="0" r="0" b="8255"/>
              <wp:docPr id="48400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7185" name="Picture 1" descr="A screenshot of a computer&#10;&#10;Description automatically generated"/>
                      <pic:cNvPicPr/>
                    </pic:nvPicPr>
                    <pic:blipFill>
                      <a:blip r:embed="rId60"/>
                      <a:stretch>
                        <a:fillRect/>
                      </a:stretch>
                    </pic:blipFill>
                    <pic:spPr>
                      <a:xfrm>
                        <a:off x="0" y="0"/>
                        <a:ext cx="5760720" cy="5039995"/>
                      </a:xfrm>
                      <a:prstGeom prst="rect">
                        <a:avLst/>
                      </a:prstGeom>
                    </pic:spPr>
                  </pic:pic>
                </a:graphicData>
              </a:graphic>
            </wp:inline>
          </w:drawing>
        </w:r>
      </w:del>
    </w:p>
    <w:p w:rsidRPr="00117039" w:rsidR="00BF3BF5" w:rsidP="00BF3BF5" w:rsidRDefault="00BF3BF5" w14:paraId="64E27E6D" w14:textId="056EA06E">
      <w:pPr>
        <w:keepNext/>
        <w:spacing w:line="276" w:lineRule="auto"/>
        <w:rPr>
          <w:ins w:author="Carmen Garcia Montero" w:date="2025-10-14T12:04:00Z" w:id="5653"/>
          <w:rFonts w:ascii="Times New Roman" w:hAnsi="Times New Roman" w:cs="Times New Roman"/>
          <w:lang w:val="en-GB"/>
        </w:rPr>
      </w:pPr>
      <w:ins w:author="Carmen Garcia Montero" w:date="2025-10-14T12:04:00Z" w:id="5654">
        <w:r w:rsidRPr="00EB5A57">
          <w:rPr>
            <w:rFonts w:ascii="Times New Roman" w:hAnsi="Times New Roman" w:cs="Times New Roman"/>
            <w:lang w:val="en-GB"/>
          </w:rPr>
          <w:t xml:space="preserve">Diagram </w:t>
        </w:r>
        <w:r>
          <w:rPr>
            <w:rFonts w:ascii="Times New Roman" w:hAnsi="Times New Roman" w:cs="Times New Roman"/>
            <w:lang w:val="en-GB"/>
          </w:rPr>
          <w:t>2</w:t>
        </w:r>
      </w:ins>
      <w:ins w:author="Carmen Garcia Montero" w:date="2025-11-03T12:13:00Z" w:id="5655">
        <w:r w:rsidR="004203E1">
          <w:rPr>
            <w:rFonts w:ascii="Times New Roman" w:hAnsi="Times New Roman" w:cs="Times New Roman"/>
            <w:lang w:val="en-GB"/>
          </w:rPr>
          <w:t>8</w:t>
        </w:r>
      </w:ins>
      <w:ins w:author="Carmen Garcia Montero" w:date="2025-10-14T12:04:00Z" w:id="5656">
        <w:r w:rsidRPr="00EB5A57">
          <w:rPr>
            <w:rFonts w:ascii="Times New Roman" w:hAnsi="Times New Roman" w:cs="Times New Roman"/>
            <w:lang w:val="en-GB"/>
          </w:rPr>
          <w:t xml:space="preserve"> – Procedure ‘</w:t>
        </w:r>
        <w:r w:rsidRPr="00622F65">
          <w:rPr>
            <w:rFonts w:ascii="Times New Roman" w:hAnsi="Times New Roman" w:cs="Times New Roman"/>
            <w:lang w:val="en-GB"/>
          </w:rPr>
          <w:t>Bidding and activation of active power flexibility product</w:t>
        </w:r>
        <w:r>
          <w:rPr>
            <w:rFonts w:ascii="Times New Roman" w:hAnsi="Times New Roman" w:cs="Times New Roman"/>
            <w:lang w:val="en-GB"/>
          </w:rPr>
          <w:t>’</w:t>
        </w:r>
        <w:r w:rsidRPr="00EB5A57">
          <w:rPr>
            <w:rFonts w:ascii="Times New Roman" w:hAnsi="Times New Roman" w:cs="Times New Roman"/>
            <w:lang w:val="en-GB"/>
          </w:rPr>
          <w:t>.</w:t>
        </w:r>
      </w:ins>
    </w:p>
    <w:p w:rsidRPr="00680AE7" w:rsidR="00BF3BF5" w:rsidP="00BF3BF5" w:rsidRDefault="00BF3BF5" w14:paraId="60190E76" w14:textId="77777777">
      <w:pPr>
        <w:rPr>
          <w:ins w:author="Carmen Garcia Montero" w:date="2025-10-14T12:04:00Z" w:id="5657"/>
        </w:rPr>
      </w:pPr>
      <w:ins w:author="Carmen Garcia Montero" w:date="2025-10-14T12:04:00Z" w:id="5658">
        <w:r>
          <w:rPr>
            <w:noProof/>
          </w:rPr>
          <w:drawing>
            <wp:inline distT="0" distB="0" distL="0" distR="0" wp14:anchorId="650F194A" wp14:editId="0F4A2A84">
              <wp:extent cx="5760720" cy="4817745"/>
              <wp:effectExtent l="0" t="0" r="0" b="1905"/>
              <wp:docPr id="1349086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6295" name="Picture 1" descr="A screenshot of a computer&#10;&#10;AI-generated content may be incorrect."/>
                      <pic:cNvPicPr/>
                    </pic:nvPicPr>
                    <pic:blipFill>
                      <a:blip r:embed="rId61"/>
                      <a:stretch>
                        <a:fillRect/>
                      </a:stretch>
                    </pic:blipFill>
                    <pic:spPr>
                      <a:xfrm>
                        <a:off x="0" y="0"/>
                        <a:ext cx="5760720" cy="4817745"/>
                      </a:xfrm>
                      <a:prstGeom prst="rect">
                        <a:avLst/>
                      </a:prstGeom>
                    </pic:spPr>
                  </pic:pic>
                </a:graphicData>
              </a:graphic>
            </wp:inline>
          </w:drawing>
        </w:r>
      </w:ins>
    </w:p>
    <w:p w:rsidRPr="00117039" w:rsidR="00BF3BF5" w:rsidP="00BF3BF5" w:rsidRDefault="00BF3BF5" w14:paraId="3C4CB02A" w14:textId="77777777">
      <w:pPr>
        <w:spacing w:line="276" w:lineRule="auto"/>
        <w:rPr>
          <w:ins w:author="Carmen Garcia Montero" w:date="2025-10-14T12:04:00Z" w:id="5659"/>
          <w:rFonts w:ascii="Times New Roman" w:hAnsi="Times New Roman" w:cs="Times New Roman"/>
          <w:lang w:val="en-GB"/>
        </w:rPr>
      </w:pPr>
    </w:p>
    <w:p w:rsidRPr="00117039" w:rsidR="008F128B" w:rsidP="00784C27" w:rsidRDefault="008F128B" w14:paraId="1D12210E" w14:textId="77777777">
      <w:pPr>
        <w:spacing w:line="276" w:lineRule="auto"/>
        <w:rPr>
          <w:rFonts w:ascii="Times New Roman" w:hAnsi="Times New Roman" w:cs="Times New Roman"/>
          <w:lang w:val="en-GB"/>
        </w:rPr>
      </w:pPr>
    </w:p>
    <w:tbl>
      <w:tblPr>
        <w:tblStyle w:val="TableGrid"/>
        <w:tblW w:w="9016"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5660">
          <w:tblPr>
            <w:tblStyle w:val="TableGrid"/>
            <w:tblW w:w="9016" w:type="dxa"/>
            <w:tblLayout w:type="fixed"/>
            <w:tblLook w:val="04A0" w:firstRow="1" w:lastRow="0" w:firstColumn="1" w:lastColumn="0" w:noHBand="0" w:noVBand="1"/>
          </w:tblPr>
        </w:tblPrChange>
      </w:tblPr>
      <w:tblGrid>
        <w:gridCol w:w="680"/>
        <w:gridCol w:w="1554"/>
        <w:gridCol w:w="2850"/>
        <w:gridCol w:w="1301"/>
        <w:gridCol w:w="1303"/>
        <w:gridCol w:w="1221"/>
        <w:gridCol w:w="107"/>
        <w:tblGridChange w:id="5661">
          <w:tblGrid>
            <w:gridCol w:w="17"/>
            <w:gridCol w:w="687"/>
            <w:gridCol w:w="1573"/>
            <w:gridCol w:w="2884"/>
            <w:gridCol w:w="1317"/>
            <w:gridCol w:w="1319"/>
            <w:gridCol w:w="1112"/>
            <w:gridCol w:w="124"/>
          </w:tblGrid>
        </w:tblGridChange>
      </w:tblGrid>
      <w:tr w:rsidRPr="00C21F48" w:rsidR="00784C27" w:rsidTr="002853DD" w14:paraId="5E71ABF3" w14:textId="77777777">
        <w:trPr>
          <w:gridAfter w:val="1"/>
          <w:wAfter w:w="108" w:type="dxa"/>
          <w:trHeight w:val="300"/>
          <w:trPrChange w:author="Fernando Dominguez" w:date="2025-09-12T14:02:00Z" w:id="5662">
            <w:trPr>
              <w:gridBefore w:val="1"/>
              <w:trHeight w:val="300"/>
            </w:trPr>
          </w:trPrChange>
        </w:trPr>
        <w:tc>
          <w:tcPr>
            <w:tcW w:w="9016" w:type="dxa"/>
            <w:gridSpan w:val="6"/>
            <w:shd w:val="clear" w:color="auto" w:fill="D0CECE" w:themeFill="background2" w:themeFillShade="E6"/>
            <w:vAlign w:val="center"/>
            <w:tcPrChange w:author="Fernando Dominguez" w:date="2025-09-12T14:02:00Z" w:id="5663">
              <w:tcPr>
                <w:tcW w:w="9016" w:type="dxa"/>
                <w:gridSpan w:val="7"/>
                <w:shd w:val="clear" w:color="auto" w:fill="D0CECE" w:themeFill="background2" w:themeFillShade="E6"/>
              </w:tcPr>
            </w:tcPrChange>
          </w:tcPr>
          <w:p w:rsidRPr="00117039" w:rsidR="00784C27" w:rsidRDefault="00784C27" w14:paraId="0EE41120" w14:textId="6A1BA3ED">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eastAsia="Calibri" w:cs="Times New Roman"/>
                <w:b/>
                <w:i/>
                <w:sz w:val="16"/>
                <w:szCs w:val="16"/>
                <w:lang w:val="en-GB" w:eastAsia="zh-CN"/>
              </w:rPr>
              <w:t>Table III.</w:t>
            </w:r>
            <w:ins w:author="Carmen Garcia Montero" w:date="2025-11-03T12:13:00Z" w:id="5664">
              <w:r w:rsidR="004203E1">
                <w:rPr>
                  <w:rFonts w:ascii="Times New Roman" w:hAnsi="Times New Roman" w:eastAsia="Calibri" w:cs="Times New Roman"/>
                  <w:b/>
                  <w:i/>
                  <w:sz w:val="16"/>
                  <w:szCs w:val="16"/>
                  <w:lang w:val="en-GB" w:eastAsia="zh-CN"/>
                </w:rPr>
                <w:t>29</w:t>
              </w:r>
            </w:ins>
            <w:del w:author="Carmen Garcia Montero" w:date="2025-11-03T12:13:00Z" w:id="5665">
              <w:r w:rsidRPr="00117039" w:rsidDel="004203E1" w:rsidR="005A36F3">
                <w:rPr>
                  <w:rFonts w:ascii="Times New Roman" w:hAnsi="Times New Roman" w:eastAsia="Calibri" w:cs="Times New Roman"/>
                  <w:b/>
                  <w:i/>
                  <w:sz w:val="16"/>
                  <w:szCs w:val="16"/>
                  <w:lang w:val="en-GB" w:eastAsia="zh-CN"/>
                </w:rPr>
                <w:delText>30</w:delText>
              </w:r>
            </w:del>
            <w:r w:rsidRPr="00117039">
              <w:rPr>
                <w:rFonts w:ascii="Times New Roman" w:hAnsi="Times New Roman" w:eastAsia="Arial" w:cs="Times New Roman"/>
                <w:b/>
                <w:i/>
                <w:sz w:val="16"/>
                <w:szCs w:val="16"/>
                <w:lang w:val="en-GB" w:eastAsia="zh-CN"/>
              </w:rPr>
              <w:t xml:space="preserve"> – Procedure </w:t>
            </w:r>
            <w:ins w:author="Carmen Garcia Montero" w:date="2025-11-03T12:13:00Z" w:id="5666">
              <w:r w:rsidR="004203E1">
                <w:rPr>
                  <w:rFonts w:ascii="Times New Roman" w:hAnsi="Times New Roman" w:eastAsia="Arial" w:cs="Times New Roman"/>
                  <w:b/>
                  <w:i/>
                  <w:sz w:val="16"/>
                  <w:szCs w:val="16"/>
                  <w:highlight w:val="yellow"/>
                  <w:lang w:val="en-GB" w:eastAsia="zh-CN"/>
                </w:rPr>
                <w:t>29</w:t>
              </w:r>
            </w:ins>
            <w:del w:author="Carmen Garcia Montero" w:date="2025-11-03T12:13:00Z" w:id="5667">
              <w:r w:rsidRPr="00117039" w:rsidDel="004203E1" w:rsidR="005A36F3">
                <w:rPr>
                  <w:rFonts w:ascii="Times New Roman" w:hAnsi="Times New Roman" w:eastAsia="Arial" w:cs="Times New Roman"/>
                  <w:b/>
                  <w:i/>
                  <w:sz w:val="16"/>
                  <w:szCs w:val="16"/>
                  <w:highlight w:val="yellow"/>
                  <w:lang w:val="en-GB" w:eastAsia="zh-CN"/>
                </w:rPr>
                <w:delText>30</w:delText>
              </w:r>
            </w:del>
          </w:p>
        </w:tc>
      </w:tr>
      <w:tr w:rsidRPr="00A71147" w:rsidR="00784C27" w:rsidTr="002853DD" w14:paraId="07AF47B5" w14:textId="77777777">
        <w:trPr>
          <w:gridAfter w:val="1"/>
          <w:wAfter w:w="108" w:type="dxa"/>
          <w:trHeight w:val="300"/>
          <w:trPrChange w:author="Fernando Dominguez" w:date="2025-09-12T14:02:00Z" w:id="5668">
            <w:trPr>
              <w:gridBefore w:val="1"/>
              <w:trHeight w:val="300"/>
            </w:trPr>
          </w:trPrChange>
        </w:trPr>
        <w:tc>
          <w:tcPr>
            <w:tcW w:w="2260" w:type="dxa"/>
            <w:gridSpan w:val="2"/>
            <w:shd w:val="clear" w:color="auto" w:fill="D0CECE" w:themeFill="background2" w:themeFillShade="E6"/>
            <w:vAlign w:val="center"/>
            <w:tcPrChange w:author="Fernando Dominguez" w:date="2025-09-12T14:02:00Z" w:id="5669">
              <w:tcPr>
                <w:tcW w:w="2260" w:type="dxa"/>
                <w:gridSpan w:val="2"/>
                <w:shd w:val="clear" w:color="auto" w:fill="D0CECE" w:themeFill="background2" w:themeFillShade="E6"/>
              </w:tcPr>
            </w:tcPrChange>
          </w:tcPr>
          <w:p w:rsidRPr="00117039" w:rsidR="00784C27" w:rsidRDefault="00784C27" w14:paraId="49DE7360"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09-12T14:02:00Z" w:id="5670">
              <w:tcPr>
                <w:tcW w:w="6756" w:type="dxa"/>
                <w:gridSpan w:val="5"/>
              </w:tcPr>
            </w:tcPrChange>
          </w:tcPr>
          <w:p w:rsidRPr="00117039" w:rsidR="00784C27" w:rsidRDefault="0007413C" w14:paraId="75FD0B81" w14:textId="01BDBC56">
            <w:pPr>
              <w:pStyle w:val="Caption"/>
              <w:keepNext/>
              <w:rPr>
                <w:rFonts w:ascii="Times New Roman" w:hAnsi="Times New Roman" w:eastAsia="Calibri" w:cs="Times New Roman"/>
                <w:color w:val="auto"/>
                <w:sz w:val="16"/>
                <w:szCs w:val="16"/>
                <w:lang w:val="en-GB" w:eastAsia="zh-CN"/>
              </w:rPr>
              <w:pPrChange w:author="Fernando Dominguez" w:date="2025-10-20T11:58:00Z" w:id="5671">
                <w:pPr>
                  <w:pStyle w:val="Caption"/>
                  <w:keepNext/>
                  <w:spacing w:after="0"/>
                </w:pPr>
              </w:pPrChange>
            </w:pPr>
            <w:bookmarkStart w:name="_Toc212680703" w:id="5672"/>
            <w:ins w:author="Fernando Dominguez" w:date="2025-10-20T10:58:00Z" w:id="5673">
              <w:r>
                <w:t xml:space="preserve">Table </w:t>
              </w:r>
              <w:r>
                <w:fldChar w:fldCharType="begin"/>
              </w:r>
              <w:r>
                <w:instrText xml:space="preserve"> SEQ Table \* ARABIC </w:instrText>
              </w:r>
            </w:ins>
            <w:r>
              <w:fldChar w:fldCharType="separate"/>
            </w:r>
            <w:ins w:author="Fernando Dominguez" w:date="2025-10-20T10:58:00Z" w:id="5674">
              <w:r>
                <w:rPr>
                  <w:noProof/>
                </w:rPr>
                <w:t>32</w:t>
              </w:r>
              <w:r>
                <w:fldChar w:fldCharType="end"/>
              </w:r>
              <w:r>
                <w:t xml:space="preserve"> </w:t>
              </w:r>
            </w:ins>
            <w:r w:rsidRPr="00117039" w:rsidR="00FF0484">
              <w:rPr>
                <w:rFonts w:ascii="Times New Roman" w:hAnsi="Times New Roman" w:cs="Times New Roman"/>
                <w:color w:val="auto"/>
                <w:sz w:val="16"/>
                <w:szCs w:val="16"/>
                <w:lang w:val="en-GB"/>
              </w:rPr>
              <w:t xml:space="preserve">(conditional) </w:t>
            </w:r>
            <w:r w:rsidRPr="00117039" w:rsidR="00784C27">
              <w:rPr>
                <w:rFonts w:ascii="Times New Roman" w:hAnsi="Times New Roman" w:eastAsia="Calibri" w:cs="Times New Roman"/>
                <w:color w:val="auto"/>
                <w:sz w:val="16"/>
                <w:szCs w:val="16"/>
                <w:lang w:val="en-GB" w:eastAsia="zh-CN"/>
              </w:rPr>
              <w:t>Temporary limits</w:t>
            </w:r>
            <w:bookmarkEnd w:id="5672"/>
          </w:p>
        </w:tc>
      </w:tr>
      <w:tr w:rsidRPr="00390DC1" w:rsidR="00784C27" w:rsidTr="002853DD" w14:paraId="6CD25DCB" w14:textId="77777777">
        <w:trPr>
          <w:gridAfter w:val="1"/>
          <w:wAfter w:w="108" w:type="dxa"/>
          <w:trHeight w:val="300"/>
          <w:trPrChange w:author="Fernando Dominguez" w:date="2025-09-12T14:02:00Z" w:id="5675">
            <w:trPr>
              <w:gridBefore w:val="1"/>
              <w:trHeight w:val="300"/>
            </w:trPr>
          </w:trPrChange>
        </w:trPr>
        <w:tc>
          <w:tcPr>
            <w:tcW w:w="687" w:type="dxa"/>
            <w:shd w:val="clear" w:color="auto" w:fill="D0CECE" w:themeFill="background2" w:themeFillShade="E6"/>
            <w:vAlign w:val="center"/>
            <w:tcPrChange w:author="Fernando Dominguez" w:date="2025-09-12T14:02:00Z" w:id="5676">
              <w:tcPr>
                <w:tcW w:w="687" w:type="dxa"/>
                <w:shd w:val="clear" w:color="auto" w:fill="D0CECE" w:themeFill="background2" w:themeFillShade="E6"/>
              </w:tcPr>
            </w:tcPrChange>
          </w:tcPr>
          <w:p w:rsidRPr="00117039" w:rsidR="00784C27" w:rsidP="00117039" w:rsidRDefault="00784C27" w14:paraId="6A5E9756"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5677">
              <w:tcPr>
                <w:tcW w:w="1573" w:type="dxa"/>
                <w:shd w:val="clear" w:color="auto" w:fill="D0CECE" w:themeFill="background2" w:themeFillShade="E6"/>
              </w:tcPr>
            </w:tcPrChange>
          </w:tcPr>
          <w:p w:rsidRPr="00117039" w:rsidR="00784C27" w:rsidP="00117039" w:rsidRDefault="00784C27" w14:paraId="49E09B01"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5678">
              <w:tcPr>
                <w:tcW w:w="2884" w:type="dxa"/>
                <w:shd w:val="clear" w:color="auto" w:fill="D0CECE" w:themeFill="background2" w:themeFillShade="E6"/>
              </w:tcPr>
            </w:tcPrChange>
          </w:tcPr>
          <w:p w:rsidRPr="00117039" w:rsidR="00784C27" w:rsidP="00117039" w:rsidRDefault="00784C27" w14:paraId="48A74A42"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5679">
              <w:tcPr>
                <w:tcW w:w="1317" w:type="dxa"/>
                <w:shd w:val="clear" w:color="auto" w:fill="D0CECE" w:themeFill="background2" w:themeFillShade="E6"/>
              </w:tcPr>
            </w:tcPrChange>
          </w:tcPr>
          <w:p w:rsidRPr="00117039" w:rsidR="00784C27" w:rsidP="00117039" w:rsidRDefault="00784C27" w14:paraId="54D89819"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5680">
              <w:tcPr>
                <w:tcW w:w="1319" w:type="dxa"/>
                <w:shd w:val="clear" w:color="auto" w:fill="D0CECE" w:themeFill="background2" w:themeFillShade="E6"/>
              </w:tcPr>
            </w:tcPrChange>
          </w:tcPr>
          <w:p w:rsidRPr="00117039" w:rsidR="00784C27" w:rsidP="00117039" w:rsidRDefault="00784C27" w14:paraId="144FD3EC"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5681">
              <w:tcPr>
                <w:tcW w:w="1236" w:type="dxa"/>
                <w:gridSpan w:val="2"/>
                <w:shd w:val="clear" w:color="auto" w:fill="D0CECE" w:themeFill="background2" w:themeFillShade="E6"/>
              </w:tcPr>
            </w:tcPrChange>
          </w:tcPr>
          <w:p w:rsidRPr="00117039" w:rsidR="00784C27" w:rsidP="00117039" w:rsidRDefault="00784C27" w14:paraId="5581BA3B"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390DC1" w:rsidR="00784C27" w:rsidTr="002853DD" w14:paraId="4E9F6AED" w14:textId="77777777">
        <w:trPr>
          <w:trHeight w:val="300"/>
          <w:trPrChange w:author="Fernando Dominguez" w:date="2025-11-03T09:17:00Z" w:id="5682">
            <w:trPr>
              <w:gridBefore w:val="1"/>
              <w:trHeight w:val="300"/>
            </w:trPr>
          </w:trPrChange>
        </w:trPr>
        <w:tc>
          <w:tcPr>
            <w:tcW w:w="687" w:type="dxa"/>
            <w:tcPrChange w:author="Fernando Dominguez" w:date="2025-11-03T09:17:00Z" w:id="5683">
              <w:tcPr>
                <w:tcW w:w="687" w:type="dxa"/>
              </w:tcPr>
            </w:tcPrChange>
          </w:tcPr>
          <w:p w:rsidRPr="00117039" w:rsidR="00784C27" w:rsidRDefault="004203E1" w14:paraId="5D653852" w14:textId="0A46C325">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13:00Z" w:id="5684">
              <w:r>
                <w:rPr>
                  <w:rFonts w:ascii="Times New Roman" w:hAnsi="Times New Roman" w:eastAsia="Calibri" w:cs="Times New Roman"/>
                  <w:sz w:val="16"/>
                  <w:szCs w:val="16"/>
                  <w:lang w:val="en-GB" w:eastAsia="zh-CN"/>
                </w:rPr>
                <w:t>29</w:t>
              </w:r>
            </w:ins>
            <w:del w:author="Carmen Garcia Montero" w:date="2025-11-03T12:13:00Z" w:id="5685">
              <w:r w:rsidRPr="00117039" w:rsidDel="004203E1" w:rsidR="005A36F3">
                <w:rPr>
                  <w:rFonts w:ascii="Times New Roman" w:hAnsi="Times New Roman" w:eastAsia="Calibri" w:cs="Times New Roman"/>
                  <w:sz w:val="16"/>
                  <w:szCs w:val="16"/>
                  <w:lang w:val="en-GB" w:eastAsia="zh-CN"/>
                </w:rPr>
                <w:delText>30</w:delText>
              </w:r>
            </w:del>
            <w:r w:rsidRPr="00117039" w:rsidR="00784C27">
              <w:rPr>
                <w:rFonts w:ascii="Times New Roman" w:hAnsi="Times New Roman" w:eastAsia="Calibri" w:cs="Times New Roman"/>
                <w:sz w:val="16"/>
                <w:szCs w:val="16"/>
                <w:lang w:val="en-GB" w:eastAsia="zh-CN"/>
              </w:rPr>
              <w:t>.1</w:t>
            </w:r>
          </w:p>
        </w:tc>
        <w:tc>
          <w:tcPr>
            <w:tcW w:w="1573" w:type="dxa"/>
            <w:tcPrChange w:author="Fernando Dominguez" w:date="2025-11-03T09:17:00Z" w:id="5686">
              <w:tcPr>
                <w:tcW w:w="1573" w:type="dxa"/>
              </w:tcPr>
            </w:tcPrChange>
          </w:tcPr>
          <w:p w:rsidRPr="00117039" w:rsidR="00784C27" w:rsidRDefault="00D93D0E" w14:paraId="0F2E7A22" w14:textId="2BBEA739">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Execute </w:t>
            </w:r>
            <w:r w:rsidRPr="00117039" w:rsidR="00784C27">
              <w:rPr>
                <w:rFonts w:ascii="Times New Roman" w:hAnsi="Times New Roman" w:eastAsia="Calibri" w:cs="Times New Roman"/>
                <w:sz w:val="16"/>
                <w:szCs w:val="16"/>
                <w:lang w:val="en-GB" w:eastAsia="zh-CN"/>
              </w:rPr>
              <w:t>Temporary limit</w:t>
            </w:r>
            <w:r w:rsidRPr="00117039">
              <w:rPr>
                <w:rFonts w:ascii="Times New Roman" w:hAnsi="Times New Roman" w:eastAsia="Calibri" w:cs="Times New Roman"/>
                <w:sz w:val="16"/>
                <w:szCs w:val="16"/>
                <w:lang w:val="en-GB" w:eastAsia="zh-CN"/>
              </w:rPr>
              <w:t xml:space="preserve"> determination</w:t>
            </w:r>
          </w:p>
        </w:tc>
        <w:tc>
          <w:tcPr>
            <w:tcW w:w="2884" w:type="dxa"/>
            <w:tcPrChange w:author="Fernando Dominguez" w:date="2025-11-03T09:17:00Z" w:id="5687">
              <w:tcPr>
                <w:tcW w:w="2884" w:type="dxa"/>
              </w:tcPr>
            </w:tcPrChange>
          </w:tcPr>
          <w:p w:rsidRPr="00117039" w:rsidR="00784C27" w:rsidRDefault="00784C27" w14:paraId="051023C0" w14:textId="77777777">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The relevant system operator updates an existing or sets a new temporary limit on system elements, SPUs, SPGs or parts of SPGs</w:t>
            </w:r>
          </w:p>
        </w:tc>
        <w:tc>
          <w:tcPr>
            <w:tcW w:w="1317" w:type="dxa"/>
            <w:tcPrChange w:author="Fernando Dominguez" w:date="2025-11-03T09:17:00Z" w:id="5688">
              <w:tcPr>
                <w:tcW w:w="1317" w:type="dxa"/>
              </w:tcPr>
            </w:tcPrChange>
          </w:tcPr>
          <w:p w:rsidRPr="00117039" w:rsidR="00784C27" w:rsidRDefault="00784C27" w14:paraId="57383578"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System operator</w:t>
            </w:r>
          </w:p>
        </w:tc>
        <w:tc>
          <w:tcPr>
            <w:tcW w:w="1319" w:type="dxa"/>
            <w:tcPrChange w:author="Fernando Dominguez" w:date="2025-11-03T09:17:00Z" w:id="5689">
              <w:tcPr>
                <w:tcW w:w="1319" w:type="dxa"/>
              </w:tcPr>
            </w:tcPrChange>
          </w:tcPr>
          <w:p w:rsidRPr="00117039" w:rsidR="00784C27" w:rsidRDefault="76232C57" w14:paraId="226829B1" w14:textId="4C21FC5D">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 [not relevant] </w:t>
            </w:r>
          </w:p>
        </w:tc>
        <w:tc>
          <w:tcPr>
            <w:tcW w:w="1236" w:type="dxa"/>
            <w:gridSpan w:val="2"/>
            <w:tcPrChange w:author="Fernando Dominguez" w:date="2025-11-03T09:17:00Z" w:id="5690">
              <w:tcPr>
                <w:tcW w:w="1236" w:type="dxa"/>
                <w:gridSpan w:val="2"/>
              </w:tcPr>
            </w:tcPrChange>
          </w:tcPr>
          <w:p w:rsidRPr="00117039" w:rsidR="00784C27" w:rsidRDefault="00F05E51" w14:paraId="111430C3" w14:textId="3EBAD553">
            <w:pPr>
              <w:widowControl w:val="0"/>
              <w:spacing w:after="0" w:line="276" w:lineRule="auto"/>
              <w:jc w:val="both"/>
              <w:rPr>
                <w:rFonts w:ascii="Times New Roman" w:hAnsi="Times New Roman" w:eastAsia="Calibri" w:cs="Times New Roman"/>
                <w:sz w:val="16"/>
                <w:szCs w:val="16"/>
                <w:highlight w:val="yellow"/>
                <w:lang w:val="en-GB" w:eastAsia="zh-CN"/>
              </w:rPr>
            </w:pPr>
            <w:r w:rsidRPr="00117039">
              <w:rPr>
                <w:rFonts w:ascii="Times New Roman" w:hAnsi="Times New Roman" w:cs="Times New Roman"/>
                <w:sz w:val="16"/>
                <w:szCs w:val="16"/>
                <w:highlight w:val="yellow"/>
                <w:lang w:val="en-GB" w:eastAsia="nl-NL"/>
              </w:rPr>
              <w:t>[not relevant]</w:t>
            </w:r>
          </w:p>
        </w:tc>
      </w:tr>
      <w:tr w:rsidRPr="00390DC1" w:rsidR="00784C27" w:rsidTr="002853DD" w14:paraId="4C1435F1" w14:textId="77777777">
        <w:trPr>
          <w:trHeight w:val="300"/>
          <w:trPrChange w:author="Fernando Dominguez" w:date="2025-11-03T09:17:00Z" w:id="5691">
            <w:trPr>
              <w:gridBefore w:val="1"/>
              <w:trHeight w:val="300"/>
            </w:trPr>
          </w:trPrChange>
        </w:trPr>
        <w:tc>
          <w:tcPr>
            <w:tcW w:w="687" w:type="dxa"/>
            <w:tcPrChange w:author="Fernando Dominguez" w:date="2025-11-03T09:17:00Z" w:id="5692">
              <w:tcPr>
                <w:tcW w:w="687" w:type="dxa"/>
              </w:tcPr>
            </w:tcPrChange>
          </w:tcPr>
          <w:p w:rsidRPr="00117039" w:rsidR="00784C27" w:rsidRDefault="004203E1" w14:paraId="54D5E7E1" w14:textId="6B2059EA">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13:00Z" w:id="5693">
              <w:r>
                <w:rPr>
                  <w:rFonts w:ascii="Times New Roman" w:hAnsi="Times New Roman" w:eastAsia="Calibri" w:cs="Times New Roman"/>
                  <w:sz w:val="16"/>
                  <w:szCs w:val="16"/>
                  <w:lang w:val="en-GB" w:eastAsia="zh-CN"/>
                </w:rPr>
                <w:t>29</w:t>
              </w:r>
            </w:ins>
            <w:del w:author="Carmen Garcia Montero" w:date="2025-11-03T12:13:00Z" w:id="5694">
              <w:r w:rsidRPr="00117039" w:rsidDel="004203E1" w:rsidR="005A36F3">
                <w:rPr>
                  <w:rFonts w:ascii="Times New Roman" w:hAnsi="Times New Roman" w:eastAsia="Calibri" w:cs="Times New Roman"/>
                  <w:sz w:val="16"/>
                  <w:szCs w:val="16"/>
                  <w:lang w:val="en-GB" w:eastAsia="zh-CN"/>
                </w:rPr>
                <w:delText>30</w:delText>
              </w:r>
            </w:del>
            <w:r w:rsidRPr="00117039" w:rsidR="00784C27">
              <w:rPr>
                <w:rFonts w:ascii="Times New Roman" w:hAnsi="Times New Roman" w:eastAsia="Calibri" w:cs="Times New Roman"/>
                <w:sz w:val="16"/>
                <w:szCs w:val="16"/>
                <w:lang w:val="en-GB" w:eastAsia="zh-CN"/>
              </w:rPr>
              <w:t>.2</w:t>
            </w:r>
          </w:p>
        </w:tc>
        <w:tc>
          <w:tcPr>
            <w:tcW w:w="1573" w:type="dxa"/>
            <w:tcPrChange w:author="Fernando Dominguez" w:date="2025-11-03T09:17:00Z" w:id="5695">
              <w:tcPr>
                <w:tcW w:w="1573" w:type="dxa"/>
              </w:tcPr>
            </w:tcPrChange>
          </w:tcPr>
          <w:p w:rsidRPr="00117039" w:rsidR="00784C27" w:rsidDel="006556AF" w:rsidRDefault="00BF3BF5" w14:paraId="2D2D7E27" w14:textId="19B69B11">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Send</w:t>
            </w:r>
            <w:r w:rsidRPr="00117039">
              <w:rPr>
                <w:rFonts w:ascii="Times New Roman" w:hAnsi="Times New Roman" w:eastAsia="Calibri" w:cs="Times New Roman"/>
                <w:sz w:val="16"/>
                <w:szCs w:val="16"/>
                <w:lang w:val="en-GB" w:eastAsia="zh-CN"/>
              </w:rPr>
              <w:t xml:space="preserve"> </w:t>
            </w:r>
            <w:r w:rsidRPr="00117039" w:rsidR="00784C27">
              <w:rPr>
                <w:rFonts w:ascii="Times New Roman" w:hAnsi="Times New Roman" w:eastAsia="Calibri" w:cs="Times New Roman"/>
                <w:sz w:val="16"/>
                <w:szCs w:val="16"/>
                <w:lang w:val="en-GB" w:eastAsia="zh-CN"/>
              </w:rPr>
              <w:t>temporary limit</w:t>
            </w:r>
          </w:p>
          <w:p w:rsidRPr="00117039" w:rsidR="00784C27" w:rsidRDefault="00784C27" w14:paraId="454D68B9" w14:textId="77777777">
            <w:pPr>
              <w:widowControl w:val="0"/>
              <w:spacing w:after="0" w:line="276" w:lineRule="auto"/>
              <w:jc w:val="both"/>
              <w:rPr>
                <w:rFonts w:ascii="Times New Roman" w:hAnsi="Times New Roman" w:eastAsia="Calibri" w:cs="Times New Roman"/>
                <w:sz w:val="16"/>
                <w:szCs w:val="16"/>
                <w:lang w:val="en-GB" w:eastAsia="zh-CN"/>
              </w:rPr>
            </w:pPr>
          </w:p>
        </w:tc>
        <w:tc>
          <w:tcPr>
            <w:tcW w:w="2884" w:type="dxa"/>
            <w:tcPrChange w:author="Fernando Dominguez" w:date="2025-11-03T09:17:00Z" w:id="5696">
              <w:tcPr>
                <w:tcW w:w="2884" w:type="dxa"/>
              </w:tcPr>
            </w:tcPrChange>
          </w:tcPr>
          <w:p w:rsidRPr="00117039" w:rsidR="00784C27" w:rsidRDefault="00AF12B1" w14:paraId="45B750C8" w14:textId="3766E865">
            <w:pPr>
              <w:pStyle w:val="Default"/>
              <w:spacing w:line="276" w:lineRule="auto"/>
              <w:jc w:val="both"/>
              <w:rPr>
                <w:rFonts w:ascii="Times New Roman" w:hAnsi="Times New Roman" w:cs="Times New Roman"/>
                <w:color w:val="auto"/>
                <w:sz w:val="16"/>
                <w:szCs w:val="16"/>
                <w:lang w:val="en-GB"/>
              </w:rPr>
            </w:pPr>
            <w:r w:rsidRPr="00117039">
              <w:rPr>
                <w:rFonts w:ascii="Times New Roman" w:hAnsi="Times New Roman" w:cs="Times New Roman" w:eastAsiaTheme="minorEastAsia"/>
                <w:color w:val="auto"/>
                <w:sz w:val="16"/>
                <w:szCs w:val="16"/>
                <w:lang w:val="en-GB"/>
              </w:rPr>
              <w:t>The relevant system operator sends the determined temporary limit to the Temporary limit administrator</w:t>
            </w:r>
          </w:p>
        </w:tc>
        <w:tc>
          <w:tcPr>
            <w:tcW w:w="1317" w:type="dxa"/>
            <w:tcPrChange w:author="Fernando Dominguez" w:date="2025-11-03T09:17:00Z" w:id="5697">
              <w:tcPr>
                <w:tcW w:w="1317" w:type="dxa"/>
              </w:tcPr>
            </w:tcPrChange>
          </w:tcPr>
          <w:p w:rsidRPr="00117039" w:rsidR="00784C27" w:rsidRDefault="00784C27" w14:paraId="24A2DEC0" w14:textId="511739C9">
            <w:pPr>
              <w:widowControl w:val="0"/>
              <w:spacing w:after="0" w:line="276" w:lineRule="auto"/>
              <w:jc w:val="both"/>
              <w:rPr>
                <w:rFonts w:ascii="Times New Roman" w:hAnsi="Times New Roman" w:cs="Times New Roman" w:eastAsiaTheme="minorEastAsia"/>
                <w:sz w:val="16"/>
                <w:szCs w:val="16"/>
                <w:lang w:val="en-GB"/>
              </w:rPr>
            </w:pPr>
            <w:r w:rsidRPr="00117039">
              <w:rPr>
                <w:rFonts w:ascii="Times New Roman" w:hAnsi="Times New Roman" w:eastAsia="Calibri" w:cs="Times New Roman"/>
                <w:sz w:val="16"/>
                <w:szCs w:val="16"/>
                <w:lang w:val="en-GB" w:eastAsia="zh-CN"/>
              </w:rPr>
              <w:t>System operator</w:t>
            </w:r>
            <w:commentRangeStart w:id="5698"/>
            <w:commentRangeEnd w:id="5698"/>
            <w:r w:rsidRPr="00117039">
              <w:rPr>
                <w:rStyle w:val="CommentReference"/>
                <w:rFonts w:ascii="Times New Roman" w:hAnsi="Times New Roman" w:cs="Times New Roman" w:eastAsiaTheme="minorEastAsia"/>
                <w:lang w:val="en-GB"/>
              </w:rPr>
              <w:commentReference w:id="5698"/>
            </w:r>
          </w:p>
        </w:tc>
        <w:tc>
          <w:tcPr>
            <w:tcW w:w="1319" w:type="dxa"/>
            <w:tcPrChange w:author="Fernando Dominguez" w:date="2025-11-03T09:17:00Z" w:id="5699">
              <w:tcPr>
                <w:tcW w:w="1319" w:type="dxa"/>
              </w:tcPr>
            </w:tcPrChange>
          </w:tcPr>
          <w:p w:rsidRPr="00117039" w:rsidR="00784C27" w:rsidRDefault="00784C27" w14:paraId="17483A47" w14:textId="4FE39FB3">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Temporary limit administrator</w:t>
            </w:r>
          </w:p>
        </w:tc>
        <w:tc>
          <w:tcPr>
            <w:tcW w:w="1236" w:type="dxa"/>
            <w:gridSpan w:val="2"/>
            <w:tcPrChange w:author="Fernando Dominguez" w:date="2025-11-03T09:17:00Z" w:id="5700">
              <w:tcPr>
                <w:tcW w:w="1236" w:type="dxa"/>
                <w:gridSpan w:val="2"/>
              </w:tcPr>
            </w:tcPrChange>
          </w:tcPr>
          <w:p w:rsidRPr="00117039" w:rsidR="00784C27" w:rsidRDefault="00345DFA" w14:paraId="48F0770E" w14:textId="7C9AB4F4">
            <w:pPr>
              <w:widowControl w:val="0"/>
              <w:spacing w:after="0" w:line="276" w:lineRule="auto"/>
              <w:jc w:val="both"/>
              <w:rPr>
                <w:rFonts w:ascii="Times New Roman" w:hAnsi="Times New Roman" w:cs="Times New Roman"/>
                <w:sz w:val="16"/>
                <w:szCs w:val="16"/>
                <w:lang w:val="en-GB" w:eastAsia="nl-NL"/>
              </w:rPr>
            </w:pPr>
            <w:ins w:author="Carmen Garcia Montero" w:date="2025-11-03T15:40:00Z" w:id="5701">
              <w:r>
                <w:rPr>
                  <w:rFonts w:ascii="Times New Roman" w:hAnsi="Times New Roman" w:cs="Times New Roman"/>
                  <w:sz w:val="16"/>
                  <w:szCs w:val="16"/>
                  <w:lang w:val="en-GB" w:eastAsia="nl-NL"/>
                </w:rPr>
                <w:t>B</w:t>
              </w:r>
            </w:ins>
            <w:ins w:author="Carmen Garcia Montero" w:date="2025-11-03T15:26:00Z" w:id="5702">
              <w:r w:rsidR="006379BF">
                <w:rPr>
                  <w:rFonts w:ascii="Times New Roman" w:hAnsi="Times New Roman" w:cs="Times New Roman"/>
                  <w:sz w:val="16"/>
                  <w:szCs w:val="16"/>
                  <w:lang w:val="en-GB" w:eastAsia="nl-NL"/>
                </w:rPr>
                <w:t>Z</w:t>
              </w:r>
            </w:ins>
            <w:del w:author="Carmen Garcia Montero" w:date="2025-11-03T15:26:00Z" w:id="5703">
              <w:r w:rsidRPr="00117039" w:rsidDel="006379BF" w:rsidR="00D86CF7">
                <w:rPr>
                  <w:rFonts w:ascii="Times New Roman" w:hAnsi="Times New Roman" w:cs="Times New Roman"/>
                  <w:sz w:val="16"/>
                  <w:szCs w:val="16"/>
                  <w:lang w:val="en-GB" w:eastAsia="nl-NL"/>
                </w:rPr>
                <w:delText>BW</w:delText>
              </w:r>
            </w:del>
            <w:r w:rsidRPr="00117039" w:rsidR="00D86CF7">
              <w:rPr>
                <w:rFonts w:ascii="Times New Roman" w:hAnsi="Times New Roman" w:cs="Times New Roman"/>
                <w:sz w:val="16"/>
                <w:szCs w:val="16"/>
                <w:lang w:val="en-GB" w:eastAsia="nl-NL"/>
              </w:rPr>
              <w:t xml:space="preserve"> -</w:t>
            </w:r>
            <w:r w:rsidRPr="00117039" w:rsidR="00F623B5">
              <w:rPr>
                <w:rFonts w:ascii="Times New Roman" w:hAnsi="Times New Roman" w:cs="Times New Roman"/>
                <w:sz w:val="16"/>
                <w:szCs w:val="16"/>
                <w:lang w:val="en-GB" w:eastAsia="nl-NL"/>
              </w:rPr>
              <w:t xml:space="preserve"> Temporary limit</w:t>
            </w:r>
          </w:p>
        </w:tc>
      </w:tr>
      <w:tr w:rsidRPr="00390DC1" w:rsidR="00784C27" w:rsidTr="002853DD" w14:paraId="0E2B4EC4" w14:textId="77777777">
        <w:trPr>
          <w:trHeight w:val="300"/>
          <w:trPrChange w:author="Fernando Dominguez" w:date="2025-11-03T09:17:00Z" w:id="5704">
            <w:trPr>
              <w:gridBefore w:val="1"/>
              <w:trHeight w:val="300"/>
            </w:trPr>
          </w:trPrChange>
        </w:trPr>
        <w:tc>
          <w:tcPr>
            <w:tcW w:w="687" w:type="dxa"/>
            <w:tcPrChange w:author="Fernando Dominguez" w:date="2025-11-03T09:17:00Z" w:id="5705">
              <w:tcPr>
                <w:tcW w:w="687" w:type="dxa"/>
              </w:tcPr>
            </w:tcPrChange>
          </w:tcPr>
          <w:p w:rsidRPr="00117039" w:rsidR="00784C27" w:rsidRDefault="004203E1" w14:paraId="3E6640EF" w14:textId="2374EF8D">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2:13:00Z" w:id="5706">
              <w:r>
                <w:rPr>
                  <w:rFonts w:ascii="Times New Roman" w:hAnsi="Times New Roman" w:eastAsia="Calibri" w:cs="Times New Roman"/>
                  <w:sz w:val="16"/>
                  <w:szCs w:val="16"/>
                  <w:lang w:val="en-GB" w:eastAsia="zh-CN"/>
                </w:rPr>
                <w:t>29</w:t>
              </w:r>
            </w:ins>
            <w:del w:author="Carmen Garcia Montero" w:date="2025-11-03T12:13:00Z" w:id="5707">
              <w:r w:rsidRPr="00117039" w:rsidDel="004203E1" w:rsidR="00E51227">
                <w:rPr>
                  <w:rFonts w:ascii="Times New Roman" w:hAnsi="Times New Roman" w:eastAsia="Calibri" w:cs="Times New Roman"/>
                  <w:sz w:val="16"/>
                  <w:szCs w:val="16"/>
                  <w:lang w:val="en-GB" w:eastAsia="zh-CN"/>
                </w:rPr>
                <w:delText>30</w:delText>
              </w:r>
            </w:del>
            <w:r w:rsidRPr="00117039" w:rsidR="00784C27">
              <w:rPr>
                <w:rFonts w:ascii="Times New Roman" w:hAnsi="Times New Roman" w:eastAsia="Calibri" w:cs="Times New Roman"/>
                <w:sz w:val="16"/>
                <w:szCs w:val="16"/>
                <w:lang w:val="en-GB" w:eastAsia="zh-CN"/>
              </w:rPr>
              <w:t>.</w:t>
            </w:r>
            <w:r w:rsidRPr="00117039" w:rsidR="1168DEC4">
              <w:rPr>
                <w:rFonts w:ascii="Times New Roman" w:hAnsi="Times New Roman" w:eastAsia="Calibri" w:cs="Times New Roman"/>
                <w:sz w:val="16"/>
                <w:szCs w:val="16"/>
                <w:lang w:val="en-GB" w:eastAsia="zh-CN"/>
              </w:rPr>
              <w:t>3</w:t>
            </w:r>
          </w:p>
        </w:tc>
        <w:tc>
          <w:tcPr>
            <w:tcW w:w="1573" w:type="dxa"/>
            <w:tcPrChange w:author="Fernando Dominguez" w:date="2025-11-03T09:17:00Z" w:id="5708">
              <w:tcPr>
                <w:tcW w:w="1573" w:type="dxa"/>
              </w:tcPr>
            </w:tcPrChange>
          </w:tcPr>
          <w:p w:rsidRPr="00117039" w:rsidR="00784C27" w:rsidDel="006556AF" w:rsidRDefault="00BF3BF5" w14:paraId="73D5D741" w14:textId="49776761">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Notify</w:t>
            </w:r>
            <w:r w:rsidRPr="00117039">
              <w:rPr>
                <w:rFonts w:ascii="Times New Roman" w:hAnsi="Times New Roman" w:eastAsia="Calibri" w:cs="Times New Roman"/>
                <w:sz w:val="16"/>
                <w:szCs w:val="16"/>
                <w:lang w:val="en-GB" w:eastAsia="zh-CN"/>
              </w:rPr>
              <w:t xml:space="preserve"> </w:t>
            </w:r>
            <w:r w:rsidRPr="00117039" w:rsidR="00784C27">
              <w:rPr>
                <w:rFonts w:ascii="Times New Roman" w:hAnsi="Times New Roman" w:eastAsia="Calibri" w:cs="Times New Roman"/>
                <w:sz w:val="16"/>
                <w:szCs w:val="16"/>
                <w:lang w:val="en-GB" w:eastAsia="zh-CN"/>
              </w:rPr>
              <w:t>temporary limit</w:t>
            </w:r>
          </w:p>
          <w:p w:rsidRPr="00117039" w:rsidR="00784C27" w:rsidDel="006556AF" w:rsidRDefault="00784C27" w14:paraId="6DAFCEEC" w14:textId="77777777">
            <w:pPr>
              <w:widowControl w:val="0"/>
              <w:spacing w:after="0" w:line="276" w:lineRule="auto"/>
              <w:jc w:val="both"/>
              <w:rPr>
                <w:rFonts w:ascii="Times New Roman" w:hAnsi="Times New Roman" w:eastAsia="Calibri" w:cs="Times New Roman"/>
                <w:sz w:val="16"/>
                <w:szCs w:val="16"/>
                <w:lang w:val="en-GB" w:eastAsia="zh-CN"/>
              </w:rPr>
            </w:pPr>
          </w:p>
        </w:tc>
        <w:tc>
          <w:tcPr>
            <w:tcW w:w="2884" w:type="dxa"/>
            <w:tcPrChange w:author="Fernando Dominguez" w:date="2025-11-03T09:17:00Z" w:id="5709">
              <w:tcPr>
                <w:tcW w:w="2884" w:type="dxa"/>
              </w:tcPr>
            </w:tcPrChange>
          </w:tcPr>
          <w:p w:rsidRPr="00117039" w:rsidR="00784C27" w:rsidRDefault="00784C27" w14:paraId="0CA22CBF" w14:textId="0CAA91C1">
            <w:pPr>
              <w:pStyle w:val="Default"/>
              <w:spacing w:line="276" w:lineRule="auto"/>
              <w:jc w:val="both"/>
              <w:rPr>
                <w:rFonts w:ascii="Times New Roman" w:hAnsi="Times New Roman" w:cs="Times New Roman" w:eastAsiaTheme="minorEastAsia"/>
                <w:color w:val="auto"/>
                <w:sz w:val="16"/>
                <w:szCs w:val="16"/>
                <w:lang w:val="en-GB"/>
              </w:rPr>
            </w:pPr>
            <w:r w:rsidRPr="00117039">
              <w:rPr>
                <w:rFonts w:ascii="Times New Roman" w:hAnsi="Times New Roman" w:cs="Times New Roman" w:eastAsiaTheme="minorEastAsia"/>
                <w:color w:val="auto"/>
                <w:sz w:val="16"/>
                <w:szCs w:val="16"/>
                <w:lang w:val="en-GB"/>
              </w:rPr>
              <w:t xml:space="preserve">The </w:t>
            </w:r>
            <w:r w:rsidRPr="00117039" w:rsidR="00AF12B1">
              <w:rPr>
                <w:rFonts w:ascii="Times New Roman" w:hAnsi="Times New Roman" w:cs="Times New Roman" w:eastAsiaTheme="minorEastAsia"/>
                <w:color w:val="auto"/>
                <w:sz w:val="16"/>
                <w:szCs w:val="16"/>
                <w:lang w:val="en-GB"/>
              </w:rPr>
              <w:t>temporary limit administrator</w:t>
            </w:r>
            <w:r w:rsidRPr="00117039">
              <w:rPr>
                <w:rFonts w:ascii="Times New Roman" w:hAnsi="Times New Roman" w:cs="Times New Roman" w:eastAsiaTheme="minorEastAsia"/>
                <w:color w:val="auto"/>
                <w:sz w:val="16"/>
                <w:szCs w:val="16"/>
                <w:lang w:val="en-GB"/>
              </w:rPr>
              <w:t xml:space="preserve"> </w:t>
            </w:r>
            <w:r w:rsidRPr="00117039" w:rsidR="00AF12B1">
              <w:rPr>
                <w:rFonts w:ascii="Times New Roman" w:hAnsi="Times New Roman" w:cs="Times New Roman" w:eastAsiaTheme="minorEastAsia"/>
                <w:color w:val="auto"/>
                <w:sz w:val="16"/>
                <w:szCs w:val="16"/>
                <w:lang w:val="en-GB"/>
              </w:rPr>
              <w:t xml:space="preserve">distributes </w:t>
            </w:r>
            <w:r w:rsidRPr="00117039">
              <w:rPr>
                <w:rFonts w:ascii="Times New Roman" w:hAnsi="Times New Roman" w:cs="Times New Roman" w:eastAsiaTheme="minorEastAsia"/>
                <w:color w:val="auto"/>
                <w:sz w:val="16"/>
                <w:szCs w:val="16"/>
                <w:lang w:val="en-GB"/>
              </w:rPr>
              <w:t xml:space="preserve">the </w:t>
            </w:r>
            <w:r w:rsidRPr="00117039" w:rsidR="00AF12B1">
              <w:rPr>
                <w:rFonts w:ascii="Times New Roman" w:hAnsi="Times New Roman" w:cs="Times New Roman" w:eastAsiaTheme="minorEastAsia"/>
                <w:color w:val="auto"/>
                <w:sz w:val="16"/>
                <w:szCs w:val="16"/>
                <w:lang w:val="en-GB"/>
              </w:rPr>
              <w:t>received</w:t>
            </w:r>
            <w:r w:rsidRPr="00117039">
              <w:rPr>
                <w:rFonts w:ascii="Times New Roman" w:hAnsi="Times New Roman" w:cs="Times New Roman" w:eastAsiaTheme="minorEastAsia"/>
                <w:color w:val="auto"/>
                <w:sz w:val="16"/>
                <w:szCs w:val="16"/>
                <w:lang w:val="en-GB"/>
              </w:rPr>
              <w:t xml:space="preserve"> temporary limit to the </w:t>
            </w:r>
            <w:r w:rsidRPr="00117039" w:rsidR="00B4126E">
              <w:rPr>
                <w:rFonts w:ascii="Times New Roman" w:hAnsi="Times New Roman" w:cs="Times New Roman" w:eastAsiaTheme="minorEastAsia"/>
                <w:color w:val="auto"/>
                <w:sz w:val="16"/>
                <w:szCs w:val="16"/>
                <w:lang w:val="en-GB"/>
              </w:rPr>
              <w:t>entitled party</w:t>
            </w:r>
            <w:r w:rsidRPr="00117039">
              <w:rPr>
                <w:rFonts w:ascii="Times New Roman" w:hAnsi="Times New Roman" w:cs="Times New Roman" w:eastAsiaTheme="minorEastAsia"/>
                <w:color w:val="auto"/>
                <w:sz w:val="16"/>
                <w:szCs w:val="16"/>
                <w:lang w:val="en-GB"/>
              </w:rPr>
              <w:t>.</w:t>
            </w:r>
            <w:r w:rsidR="00D54577">
              <w:rPr>
                <w:rFonts w:ascii="Times New Roman" w:hAnsi="Times New Roman" w:cs="Times New Roman" w:eastAsiaTheme="minorEastAsia"/>
                <w:color w:val="auto"/>
                <w:sz w:val="16"/>
                <w:szCs w:val="16"/>
                <w:lang w:val="en-GB"/>
              </w:rPr>
              <w:t xml:space="preserve"> Note: This might also </w:t>
            </w:r>
            <w:r w:rsidR="007322A5">
              <w:rPr>
                <w:rFonts w:ascii="Times New Roman" w:hAnsi="Times New Roman" w:cs="Times New Roman" w:eastAsiaTheme="minorEastAsia"/>
                <w:color w:val="auto"/>
                <w:sz w:val="16"/>
                <w:szCs w:val="16"/>
                <w:lang w:val="en-GB"/>
              </w:rPr>
              <w:t>require conditionally a feedback loop towards the System operator.</w:t>
            </w:r>
          </w:p>
        </w:tc>
        <w:tc>
          <w:tcPr>
            <w:tcW w:w="1317" w:type="dxa"/>
            <w:tcPrChange w:author="Fernando Dominguez" w:date="2025-11-03T09:17:00Z" w:id="5710">
              <w:tcPr>
                <w:tcW w:w="1317" w:type="dxa"/>
              </w:tcPr>
            </w:tcPrChange>
          </w:tcPr>
          <w:p w:rsidRPr="00117039" w:rsidR="00784C27" w:rsidRDefault="00784C27" w14:paraId="449B5C5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Temporary limit administrator</w:t>
            </w:r>
          </w:p>
          <w:p w:rsidRPr="00117039" w:rsidR="00784C27" w:rsidRDefault="00784C27" w14:paraId="1732AEAE" w14:textId="77777777">
            <w:pPr>
              <w:widowControl w:val="0"/>
              <w:spacing w:after="0" w:line="276" w:lineRule="auto"/>
              <w:jc w:val="both"/>
              <w:rPr>
                <w:rFonts w:ascii="Times New Roman" w:hAnsi="Times New Roman" w:eastAsia="Calibri" w:cs="Times New Roman"/>
                <w:sz w:val="16"/>
                <w:szCs w:val="16"/>
                <w:lang w:val="en-GB" w:eastAsia="zh-CN"/>
              </w:rPr>
            </w:pPr>
          </w:p>
        </w:tc>
        <w:tc>
          <w:tcPr>
            <w:tcW w:w="1319" w:type="dxa"/>
            <w:tcPrChange w:author="Fernando Dominguez" w:date="2025-11-03T09:17:00Z" w:id="5711">
              <w:tcPr>
                <w:tcW w:w="1319" w:type="dxa"/>
              </w:tcPr>
            </w:tcPrChange>
          </w:tcPr>
          <w:p w:rsidRPr="00117039" w:rsidR="00784C27" w:rsidRDefault="2F7538DE" w14:paraId="30A1D26A" w14:textId="5895839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Party</w:t>
            </w:r>
          </w:p>
        </w:tc>
        <w:tc>
          <w:tcPr>
            <w:tcW w:w="1236" w:type="dxa"/>
            <w:gridSpan w:val="2"/>
            <w:tcPrChange w:author="Fernando Dominguez" w:date="2025-11-03T09:17:00Z" w:id="5712">
              <w:tcPr>
                <w:tcW w:w="1236" w:type="dxa"/>
                <w:gridSpan w:val="2"/>
              </w:tcPr>
            </w:tcPrChange>
          </w:tcPr>
          <w:p w:rsidRPr="00117039" w:rsidR="00784C27" w:rsidRDefault="00345DFA" w14:paraId="4B120A8B" w14:textId="15A275E5">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40:00Z" w:id="5713">
              <w:r>
                <w:rPr>
                  <w:rFonts w:ascii="Times New Roman" w:hAnsi="Times New Roman" w:cs="Times New Roman"/>
                  <w:sz w:val="16"/>
                  <w:szCs w:val="16"/>
                  <w:lang w:val="en-GB" w:eastAsia="nl-NL"/>
                </w:rPr>
                <w:t>B</w:t>
              </w:r>
            </w:ins>
            <w:ins w:author="Carmen Garcia Montero" w:date="2025-11-03T15:26:00Z" w:id="5714">
              <w:r w:rsidR="006379BF">
                <w:rPr>
                  <w:rFonts w:ascii="Times New Roman" w:hAnsi="Times New Roman" w:cs="Times New Roman"/>
                  <w:sz w:val="16"/>
                  <w:szCs w:val="16"/>
                  <w:lang w:val="en-GB" w:eastAsia="nl-NL"/>
                </w:rPr>
                <w:t>Z</w:t>
              </w:r>
            </w:ins>
            <w:del w:author="Carmen Garcia Montero" w:date="2025-11-03T15:26:00Z" w:id="5715">
              <w:r w:rsidRPr="00117039" w:rsidDel="006379BF" w:rsidR="00D86CF7">
                <w:rPr>
                  <w:rFonts w:ascii="Times New Roman" w:hAnsi="Times New Roman" w:cs="Times New Roman"/>
                  <w:sz w:val="16"/>
                  <w:szCs w:val="16"/>
                  <w:lang w:val="en-GB" w:eastAsia="nl-NL"/>
                </w:rPr>
                <w:delText>BW</w:delText>
              </w:r>
            </w:del>
            <w:r w:rsidRPr="00117039" w:rsidR="00D86CF7">
              <w:rPr>
                <w:rFonts w:ascii="Times New Roman" w:hAnsi="Times New Roman" w:cs="Times New Roman"/>
                <w:sz w:val="16"/>
                <w:szCs w:val="16"/>
                <w:lang w:val="en-GB" w:eastAsia="nl-NL"/>
              </w:rPr>
              <w:t xml:space="preserve"> -</w:t>
            </w:r>
            <w:r w:rsidRPr="00117039" w:rsidR="00F623B5">
              <w:rPr>
                <w:rFonts w:ascii="Times New Roman" w:hAnsi="Times New Roman" w:cs="Times New Roman"/>
                <w:sz w:val="16"/>
                <w:szCs w:val="16"/>
                <w:lang w:val="en-GB" w:eastAsia="nl-NL"/>
              </w:rPr>
              <w:t xml:space="preserve"> Temporary limit</w:t>
            </w:r>
          </w:p>
        </w:tc>
      </w:tr>
    </w:tbl>
    <w:p w:rsidRPr="00117039" w:rsidR="007C445B" w:rsidP="00694581" w:rsidRDefault="00180032" w14:paraId="5E73E341" w14:textId="4753AAB1">
      <w:pPr>
        <w:pStyle w:val="ListParagraph"/>
        <w:numPr>
          <w:ilvl w:val="0"/>
          <w:numId w:val="43"/>
        </w:numPr>
        <w:spacing w:line="276" w:lineRule="auto"/>
        <w:rPr>
          <w:rFonts w:ascii="Times New Roman" w:hAnsi="Times New Roman" w:cs="Times New Roman"/>
          <w:lang w:val="en-GB"/>
        </w:rPr>
      </w:pPr>
      <w:r w:rsidRPr="00117039">
        <w:rPr>
          <w:rFonts w:ascii="Times New Roman" w:hAnsi="Times New Roman" w:cs="Times New Roman"/>
          <w:lang w:val="en-GB"/>
        </w:rPr>
        <w:t xml:space="preserve">This procedure </w:t>
      </w:r>
      <w:r w:rsidRPr="00117039" w:rsidR="00B23C16">
        <w:rPr>
          <w:rFonts w:ascii="Times New Roman" w:hAnsi="Times New Roman" w:cs="Times New Roman"/>
          <w:lang w:val="en-GB"/>
        </w:rPr>
        <w:t xml:space="preserve">only </w:t>
      </w:r>
      <w:r w:rsidRPr="00117039">
        <w:rPr>
          <w:rFonts w:ascii="Times New Roman" w:hAnsi="Times New Roman" w:cs="Times New Roman"/>
          <w:lang w:val="en-GB"/>
        </w:rPr>
        <w:t xml:space="preserve">needs to be mapped if the SPs </w:t>
      </w:r>
      <w:r w:rsidRPr="00117039" w:rsidR="1DE9D635">
        <w:rPr>
          <w:rFonts w:ascii="Times New Roman" w:hAnsi="Times New Roman" w:cs="Times New Roman"/>
          <w:lang w:val="en-GB"/>
        </w:rPr>
        <w:t xml:space="preserve">as entitled parties </w:t>
      </w:r>
      <w:r w:rsidRPr="00117039">
        <w:rPr>
          <w:rFonts w:ascii="Times New Roman" w:hAnsi="Times New Roman" w:cs="Times New Roman"/>
          <w:lang w:val="en-GB"/>
        </w:rPr>
        <w:t xml:space="preserve">are </w:t>
      </w:r>
      <w:r w:rsidRPr="00117039" w:rsidR="00B23C16">
        <w:rPr>
          <w:rFonts w:ascii="Times New Roman" w:hAnsi="Times New Roman" w:cs="Times New Roman"/>
          <w:lang w:val="en-GB"/>
        </w:rPr>
        <w:t xml:space="preserve">actively </w:t>
      </w:r>
      <w:r w:rsidRPr="00117039">
        <w:rPr>
          <w:rFonts w:ascii="Times New Roman" w:hAnsi="Times New Roman" w:cs="Times New Roman"/>
          <w:lang w:val="en-GB"/>
        </w:rPr>
        <w:t xml:space="preserve">involved </w:t>
      </w:r>
      <w:r w:rsidRPr="00117039" w:rsidR="00B84A64">
        <w:rPr>
          <w:rFonts w:ascii="Times New Roman" w:hAnsi="Times New Roman" w:cs="Times New Roman"/>
          <w:lang w:val="en-GB"/>
        </w:rPr>
        <w:t xml:space="preserve">in this procedure </w:t>
      </w:r>
      <w:r w:rsidRPr="00117039">
        <w:rPr>
          <w:rFonts w:ascii="Times New Roman" w:hAnsi="Times New Roman" w:cs="Times New Roman"/>
          <w:lang w:val="en-GB"/>
        </w:rPr>
        <w:t>based on the national Terms and conditions.</w:t>
      </w:r>
    </w:p>
    <w:p w:rsidRPr="00117039" w:rsidR="008F128B" w:rsidP="008F128B" w:rsidRDefault="00147257" w14:paraId="31B1181C" w14:textId="34F8B1B9">
      <w:pPr>
        <w:spacing w:line="276" w:lineRule="auto"/>
        <w:rPr>
          <w:rFonts w:ascii="Times New Roman" w:hAnsi="Times New Roman" w:cs="Times New Roman"/>
          <w:lang w:val="en-GB"/>
        </w:rPr>
      </w:pPr>
      <w:del w:author="Carmen Garcia Montero" w:date="2025-10-14T12:04:00Z" w:id="5716">
        <w:r w:rsidRPr="00117039">
          <w:rPr>
            <w:noProof/>
            <w:lang w:val="en-GB"/>
          </w:rPr>
          <w:drawing>
            <wp:inline distT="0" distB="0" distL="0" distR="0" wp14:anchorId="4CE61BD4" wp14:editId="613FF7DA">
              <wp:extent cx="5760720" cy="3095625"/>
              <wp:effectExtent l="0" t="0" r="0" b="9525"/>
              <wp:docPr id="214282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2425" name="Picture 1" descr="A screenshot of a computer&#10;&#10;Description automatically generated"/>
                      <pic:cNvPicPr/>
                    </pic:nvPicPr>
                    <pic:blipFill>
                      <a:blip r:embed="rId62"/>
                      <a:stretch>
                        <a:fillRect/>
                      </a:stretch>
                    </pic:blipFill>
                    <pic:spPr>
                      <a:xfrm>
                        <a:off x="0" y="0"/>
                        <a:ext cx="5760720" cy="3095625"/>
                      </a:xfrm>
                      <a:prstGeom prst="rect">
                        <a:avLst/>
                      </a:prstGeom>
                    </pic:spPr>
                  </pic:pic>
                </a:graphicData>
              </a:graphic>
            </wp:inline>
          </w:drawing>
        </w:r>
      </w:del>
    </w:p>
    <w:p w:rsidRPr="00117039" w:rsidR="000C3795" w:rsidP="000C3795" w:rsidRDefault="000C3795" w14:paraId="2B0CAF87" w14:textId="245F1C04">
      <w:pPr>
        <w:keepNext/>
        <w:spacing w:line="276" w:lineRule="auto"/>
        <w:rPr>
          <w:ins w:author="Carmen Garcia Montero" w:date="2025-10-14T12:04:00Z" w:id="5717"/>
          <w:rFonts w:ascii="Times New Roman" w:hAnsi="Times New Roman" w:cs="Times New Roman"/>
          <w:lang w:val="en-GB"/>
        </w:rPr>
      </w:pPr>
      <w:ins w:author="Carmen Garcia Montero" w:date="2025-10-14T12:04:00Z" w:id="5718">
        <w:r w:rsidRPr="4028C954">
          <w:rPr>
            <w:rFonts w:ascii="Times New Roman" w:hAnsi="Times New Roman" w:cs="Times New Roman"/>
            <w:lang w:val="en-GB"/>
          </w:rPr>
          <w:t xml:space="preserve">Diagram </w:t>
        </w:r>
      </w:ins>
      <w:ins w:author="Carmen Garcia Montero" w:date="2025-11-03T12:14:00Z" w:id="5719">
        <w:r w:rsidR="004203E1">
          <w:rPr>
            <w:rFonts w:ascii="Times New Roman" w:hAnsi="Times New Roman" w:cs="Times New Roman"/>
            <w:lang w:val="en-GB"/>
          </w:rPr>
          <w:t>29</w:t>
        </w:r>
      </w:ins>
      <w:ins w:author="Carmen Garcia Montero" w:date="2025-10-14T12:04:00Z" w:id="5720">
        <w:r w:rsidRPr="4028C954">
          <w:rPr>
            <w:rFonts w:ascii="Times New Roman" w:hAnsi="Times New Roman" w:cs="Times New Roman"/>
            <w:lang w:val="en-GB"/>
          </w:rPr>
          <w:t xml:space="preserve"> – Procedure ‘(conditional) Temporary limits’.</w:t>
        </w:r>
      </w:ins>
    </w:p>
    <w:p w:rsidRPr="00C70A34" w:rsidR="000C3795" w:rsidP="000C3795" w:rsidRDefault="000C3795" w14:paraId="20B68711" w14:textId="77777777">
      <w:pPr>
        <w:spacing w:line="276" w:lineRule="auto"/>
        <w:rPr>
          <w:ins w:author="Carmen Garcia Montero" w:date="2025-10-14T12:04:00Z" w:id="5721"/>
          <w:rFonts w:ascii="Times New Roman" w:hAnsi="Times New Roman" w:cs="Times New Roman"/>
          <w:lang w:val="en-GB"/>
        </w:rPr>
      </w:pPr>
      <w:ins w:author="Carmen Garcia Montero" w:date="2025-10-14T12:04:00Z" w:id="5722">
        <w:r>
          <w:rPr>
            <w:noProof/>
          </w:rPr>
          <w:drawing>
            <wp:inline distT="0" distB="0" distL="0" distR="0" wp14:anchorId="5E550B35" wp14:editId="7F9BDA33">
              <wp:extent cx="5760720" cy="3446145"/>
              <wp:effectExtent l="0" t="0" r="0" b="1905"/>
              <wp:docPr id="47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18" name=""/>
                      <pic:cNvPicPr/>
                    </pic:nvPicPr>
                    <pic:blipFill>
                      <a:blip r:embed="rId63"/>
                      <a:stretch>
                        <a:fillRect/>
                      </a:stretch>
                    </pic:blipFill>
                    <pic:spPr>
                      <a:xfrm>
                        <a:off x="0" y="0"/>
                        <a:ext cx="5760720" cy="3446145"/>
                      </a:xfrm>
                      <a:prstGeom prst="rect">
                        <a:avLst/>
                      </a:prstGeom>
                    </pic:spPr>
                  </pic:pic>
                </a:graphicData>
              </a:graphic>
            </wp:inline>
          </w:drawing>
        </w:r>
      </w:ins>
    </w:p>
    <w:p w:rsidRPr="00117039" w:rsidR="000C3795" w:rsidP="000C3795" w:rsidRDefault="000C3795" w14:paraId="1568536C" w14:textId="77777777">
      <w:pPr>
        <w:spacing w:line="276" w:lineRule="auto"/>
        <w:rPr>
          <w:ins w:author="Carmen Garcia Montero" w:date="2025-10-14T12:04:00Z" w:id="5723"/>
          <w:rFonts w:ascii="Times New Roman" w:hAnsi="Times New Roman" w:cs="Times New Roman"/>
          <w:lang w:val="en-GB"/>
        </w:rPr>
      </w:pPr>
    </w:p>
    <w:p w:rsidRPr="00117039" w:rsidR="008F128B" w:rsidP="00C8461B" w:rsidRDefault="008F128B" w14:paraId="2DDCCF77" w14:textId="77777777">
      <w:pPr>
        <w:spacing w:line="276" w:lineRule="auto"/>
        <w:rPr>
          <w:rFonts w:ascii="Times New Roman" w:hAnsi="Times New Roman" w:cs="Times New Roman"/>
          <w:lang w:val="en-GB"/>
        </w:rPr>
      </w:pPr>
    </w:p>
    <w:p w:rsidRPr="00117039" w:rsidR="007C445B" w:rsidP="00F03AEC" w:rsidRDefault="007C445B" w14:paraId="662DF1D0" w14:textId="2CBC72E7">
      <w:pPr>
        <w:spacing w:line="276" w:lineRule="auto"/>
        <w:rPr>
          <w:rFonts w:ascii="Times New Roman" w:hAnsi="Times New Roman" w:cs="Times New Roman"/>
          <w:lang w:val="en-GB"/>
        </w:rPr>
      </w:pPr>
    </w:p>
    <w:tbl>
      <w:tblPr>
        <w:tblStyle w:val="TableGrid"/>
        <w:tblW w:w="9008"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5724">
          <w:tblPr>
            <w:tblStyle w:val="TableGrid"/>
            <w:tblW w:w="9016" w:type="dxa"/>
            <w:tblLayout w:type="fixed"/>
            <w:tblLook w:val="04A0" w:firstRow="1" w:lastRow="0" w:firstColumn="1" w:lastColumn="0" w:noHBand="0" w:noVBand="1"/>
          </w:tblPr>
        </w:tblPrChange>
      </w:tblPr>
      <w:tblGrid>
        <w:gridCol w:w="679"/>
        <w:gridCol w:w="1551"/>
        <w:gridCol w:w="2846"/>
        <w:gridCol w:w="1301"/>
        <w:gridCol w:w="1303"/>
        <w:gridCol w:w="1221"/>
        <w:gridCol w:w="107"/>
        <w:tblGridChange w:id="5725">
          <w:tblGrid>
            <w:gridCol w:w="17"/>
            <w:gridCol w:w="360"/>
            <w:gridCol w:w="302"/>
            <w:gridCol w:w="24"/>
            <w:gridCol w:w="34"/>
            <w:gridCol w:w="360"/>
            <w:gridCol w:w="360"/>
            <w:gridCol w:w="360"/>
            <w:gridCol w:w="413"/>
            <w:gridCol w:w="43"/>
            <w:gridCol w:w="264"/>
            <w:gridCol w:w="2539"/>
            <w:gridCol w:w="77"/>
            <w:gridCol w:w="1224"/>
            <w:gridCol w:w="93"/>
            <w:gridCol w:w="1210"/>
            <w:gridCol w:w="109"/>
            <w:gridCol w:w="1112"/>
            <w:gridCol w:w="124"/>
          </w:tblGrid>
        </w:tblGridChange>
      </w:tblGrid>
      <w:tr w:rsidRPr="00390DC1" w:rsidR="00967E75" w:rsidTr="2EB82A82" w14:paraId="79B5D860" w14:textId="77777777">
        <w:trPr>
          <w:gridAfter w:val="1"/>
          <w:wAfter w:w="108" w:type="dxa"/>
          <w:trHeight w:val="300"/>
          <w:trPrChange w:author="Fernando Dominguez" w:date="2025-09-12T14:02:00Z" w:id="5726">
            <w:trPr>
              <w:gridBefore w:val="1"/>
              <w:gridAfter w:val="1"/>
              <w:trHeight w:val="300"/>
            </w:trPr>
          </w:trPrChange>
        </w:trPr>
        <w:tc>
          <w:tcPr>
            <w:tcW w:w="9008" w:type="dxa"/>
            <w:gridSpan w:val="6"/>
            <w:shd w:val="clear" w:color="auto" w:fill="D0CECE" w:themeFill="background2" w:themeFillShade="E6"/>
            <w:vAlign w:val="center"/>
            <w:tcPrChange w:author="Fernando Dominguez" w:date="2025-09-12T14:02:00Z" w:id="5727">
              <w:tcPr>
                <w:tcW w:w="9016" w:type="dxa"/>
                <w:gridSpan w:val="10"/>
                <w:shd w:val="clear" w:color="auto" w:fill="D0CECE" w:themeFill="background2" w:themeFillShade="E6"/>
              </w:tcPr>
            </w:tcPrChange>
          </w:tcPr>
          <w:p w:rsidRPr="00117039" w:rsidR="00967E75" w:rsidRDefault="00967E75" w14:paraId="1D98605F" w14:textId="61FB7A7C">
            <w:pPr>
              <w:widowControl w:val="0"/>
              <w:spacing w:after="0" w:line="276" w:lineRule="auto"/>
              <w:jc w:val="center"/>
              <w:rPr>
                <w:rFonts w:ascii="Times New Roman" w:hAnsi="Times New Roman" w:eastAsia="Calibri" w:cs="Times New Roman"/>
                <w:sz w:val="16"/>
                <w:szCs w:val="16"/>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eastAsia="Calibri" w:cs="Times New Roman"/>
                <w:b/>
                <w:i/>
                <w:sz w:val="16"/>
                <w:szCs w:val="16"/>
                <w:lang w:val="en-GB" w:eastAsia="zh-CN"/>
              </w:rPr>
              <w:t>Table III.3</w:t>
            </w:r>
            <w:ins w:author="Carmen Garcia Montero" w:date="2025-11-03T12:14:00Z" w:id="5728">
              <w:r w:rsidR="004203E1">
                <w:rPr>
                  <w:rFonts w:ascii="Times New Roman" w:hAnsi="Times New Roman" w:eastAsia="Calibri" w:cs="Times New Roman"/>
                  <w:b/>
                  <w:i/>
                  <w:sz w:val="16"/>
                  <w:szCs w:val="16"/>
                  <w:lang w:val="en-GB" w:eastAsia="zh-CN"/>
                </w:rPr>
                <w:t>0</w:t>
              </w:r>
            </w:ins>
            <w:del w:author="Carmen Garcia Montero" w:date="2025-11-03T12:14:00Z" w:id="5729">
              <w:r w:rsidRPr="00117039" w:rsidDel="004203E1">
                <w:rPr>
                  <w:rFonts w:ascii="Times New Roman" w:hAnsi="Times New Roman" w:eastAsia="Calibri" w:cs="Times New Roman"/>
                  <w:b/>
                  <w:i/>
                  <w:sz w:val="16"/>
                  <w:szCs w:val="16"/>
                  <w:lang w:val="en-GB" w:eastAsia="zh-CN"/>
                </w:rPr>
                <w:delText>1</w:delText>
              </w:r>
            </w:del>
            <w:r w:rsidRPr="00117039">
              <w:rPr>
                <w:rFonts w:ascii="Times New Roman" w:hAnsi="Times New Roman" w:eastAsia="Arial" w:cs="Times New Roman"/>
                <w:b/>
                <w:i/>
                <w:sz w:val="16"/>
                <w:szCs w:val="16"/>
                <w:lang w:val="en-GB" w:eastAsia="zh-CN"/>
              </w:rPr>
              <w:t xml:space="preserve"> – Procedure 3</w:t>
            </w:r>
            <w:ins w:author="Carmen Garcia Montero" w:date="2025-11-03T12:14:00Z" w:id="5730">
              <w:r w:rsidR="004203E1">
                <w:rPr>
                  <w:rFonts w:ascii="Times New Roman" w:hAnsi="Times New Roman" w:eastAsia="Arial" w:cs="Times New Roman"/>
                  <w:b/>
                  <w:i/>
                  <w:sz w:val="16"/>
                  <w:szCs w:val="16"/>
                  <w:lang w:val="en-GB" w:eastAsia="zh-CN"/>
                </w:rPr>
                <w:t>0</w:t>
              </w:r>
            </w:ins>
            <w:del w:author="Carmen Garcia Montero" w:date="2025-11-03T12:14:00Z" w:id="5731">
              <w:r w:rsidRPr="00117039" w:rsidDel="004203E1">
                <w:rPr>
                  <w:rFonts w:ascii="Times New Roman" w:hAnsi="Times New Roman" w:eastAsia="Arial" w:cs="Times New Roman"/>
                  <w:b/>
                  <w:i/>
                  <w:sz w:val="16"/>
                  <w:szCs w:val="16"/>
                  <w:lang w:val="en-GB" w:eastAsia="zh-CN"/>
                </w:rPr>
                <w:delText>1</w:delText>
              </w:r>
            </w:del>
          </w:p>
        </w:tc>
      </w:tr>
      <w:tr w:rsidRPr="00390DC1" w:rsidR="00967E75" w:rsidTr="2EB82A82" w14:paraId="7C27C9FD" w14:textId="77777777">
        <w:trPr>
          <w:gridAfter w:val="1"/>
          <w:wAfter w:w="108" w:type="dxa"/>
          <w:trHeight w:val="300"/>
          <w:trPrChange w:author="Fernando Dominguez" w:date="2025-09-12T14:02:00Z" w:id="5732">
            <w:trPr>
              <w:gridBefore w:val="1"/>
              <w:gridAfter w:val="1"/>
            </w:trPr>
          </w:trPrChange>
        </w:trPr>
        <w:tc>
          <w:tcPr>
            <w:tcW w:w="2256" w:type="dxa"/>
            <w:gridSpan w:val="2"/>
            <w:shd w:val="clear" w:color="auto" w:fill="D0CECE" w:themeFill="background2" w:themeFillShade="E6"/>
            <w:vAlign w:val="center"/>
            <w:tcPrChange w:author="Fernando Dominguez" w:date="2025-09-12T14:02:00Z" w:id="5733">
              <w:tcPr>
                <w:tcW w:w="2574" w:type="dxa"/>
                <w:gridSpan w:val="4"/>
                <w:shd w:val="clear" w:color="auto" w:fill="D0CECE" w:themeFill="background2" w:themeFillShade="E6"/>
              </w:tcPr>
            </w:tcPrChange>
          </w:tcPr>
          <w:p w:rsidRPr="00117039" w:rsidR="00967E75" w:rsidP="00117039" w:rsidRDefault="00967E75" w14:paraId="503AE019"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2" w:type="dxa"/>
            <w:gridSpan w:val="4"/>
            <w:vAlign w:val="center"/>
            <w:tcPrChange w:author="Fernando Dominguez" w:date="2025-09-12T14:02:00Z" w:id="5734">
              <w:tcPr>
                <w:tcW w:w="6442" w:type="dxa"/>
                <w:gridSpan w:val="6"/>
              </w:tcPr>
            </w:tcPrChange>
          </w:tcPr>
          <w:p w:rsidRPr="00117039" w:rsidR="00967E75" w:rsidP="00117039" w:rsidRDefault="0022537F" w14:paraId="7DB3F76B" w14:textId="3749F2DB">
            <w:pPr>
              <w:pStyle w:val="Caption"/>
              <w:keepNext/>
              <w:spacing w:after="0"/>
              <w:rPr>
                <w:rFonts w:ascii="Times New Roman" w:hAnsi="Times New Roman" w:eastAsia="Calibri" w:cs="Times New Roman"/>
                <w:sz w:val="16"/>
                <w:szCs w:val="16"/>
                <w:lang w:val="en-GB" w:eastAsia="zh-CN"/>
              </w:rPr>
            </w:pPr>
            <w:r w:rsidRPr="00117039">
              <w:rPr>
                <w:rFonts w:ascii="Times New Roman" w:hAnsi="Times New Roman" w:cs="Times New Roman"/>
                <w:color w:val="auto"/>
                <w:sz w:val="16"/>
                <w:szCs w:val="16"/>
                <w:lang w:val="en-GB"/>
              </w:rPr>
              <w:t xml:space="preserve">Table </w:t>
            </w:r>
            <w:r w:rsidRPr="00117039" w:rsidR="00967E75">
              <w:rPr>
                <w:rFonts w:ascii="Times New Roman" w:hAnsi="Times New Roman" w:eastAsia="Calibri" w:cs="Times New Roman"/>
                <w:color w:val="auto"/>
                <w:sz w:val="16"/>
                <w:szCs w:val="16"/>
                <w:lang w:val="en-GB" w:eastAsia="zh-CN"/>
              </w:rPr>
              <w:t>Baseline data handling</w:t>
            </w:r>
          </w:p>
        </w:tc>
      </w:tr>
      <w:tr w:rsidRPr="00390DC1" w:rsidR="00967E75" w:rsidTr="2EB82A82" w14:paraId="4B9B401B" w14:textId="77777777">
        <w:trPr>
          <w:gridAfter w:val="1"/>
          <w:wAfter w:w="108" w:type="dxa"/>
        </w:trPr>
        <w:tc>
          <w:tcPr>
            <w:tcW w:w="686" w:type="dxa"/>
            <w:shd w:val="clear" w:color="auto" w:fill="D0CECE" w:themeFill="background2" w:themeFillShade="E6"/>
            <w:vAlign w:val="center"/>
          </w:tcPr>
          <w:p w:rsidRPr="00117039" w:rsidR="00967E75" w:rsidP="00117039" w:rsidRDefault="00967E75" w14:paraId="1D7CF482"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0" w:type="dxa"/>
            <w:shd w:val="clear" w:color="auto" w:fill="D0CECE" w:themeFill="background2" w:themeFillShade="E6"/>
            <w:vAlign w:val="center"/>
          </w:tcPr>
          <w:p w:rsidRPr="00117039" w:rsidR="00967E75" w:rsidP="00117039" w:rsidRDefault="00967E75" w14:paraId="5DBCF3F8"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0" w:type="dxa"/>
            <w:shd w:val="clear" w:color="auto" w:fill="D0CECE" w:themeFill="background2" w:themeFillShade="E6"/>
            <w:vAlign w:val="center"/>
          </w:tcPr>
          <w:p w:rsidRPr="00117039" w:rsidR="00967E75" w:rsidP="00117039" w:rsidRDefault="00967E75" w14:paraId="34E85BA5"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
          <w:p w:rsidRPr="00117039" w:rsidR="00967E75" w:rsidP="00117039" w:rsidRDefault="00967E75" w14:paraId="511087A8"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
          <w:p w:rsidRPr="00117039" w:rsidR="00967E75" w:rsidP="00117039" w:rsidRDefault="00967E75" w14:paraId="02311326"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
          <w:p w:rsidRPr="00117039" w:rsidR="00967E75" w:rsidP="00117039" w:rsidRDefault="00967E75" w14:paraId="2FB8477D"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C82F7D" w:rsidR="00F87766" w:rsidTr="2EB82A82" w14:paraId="474D4565" w14:textId="77777777">
        <w:tblPrEx>
          <w:tblPrExChange w:author="Fernando Dominguez" w:date="2025-10-13T11:04:00Z" w:id="5735">
            <w:tblPrEx>
              <w:tblW w:w="9008" w:type="dxa"/>
            </w:tblPrEx>
          </w:tblPrExChange>
        </w:tblPrEx>
        <w:trPr>
          <w:trPrChange w:author="Fernando Dominguez" w:date="2025-10-13T11:04:00Z" w:id="5736">
            <w:trPr>
              <w:gridBefore w:val="1"/>
            </w:trPr>
          </w:trPrChange>
        </w:trPr>
        <w:tc>
          <w:tcPr>
            <w:tcW w:w="686" w:type="dxa"/>
            <w:tcPrChange w:author="Fernando Dominguez" w:date="2025-10-13T11:04:00Z" w:id="5737">
              <w:tcPr>
                <w:tcW w:w="686"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87766" w:rsidRDefault="00F87766" w14:paraId="76895B2C" w14:textId="7C390653">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3</w:t>
            </w:r>
            <w:ins w:author="Carmen Garcia Montero" w:date="2025-11-03T12:14:00Z" w:id="5738">
              <w:r w:rsidR="004203E1">
                <w:rPr>
                  <w:rFonts w:ascii="Times New Roman" w:hAnsi="Times New Roman" w:eastAsia="Calibri" w:cs="Times New Roman"/>
                  <w:sz w:val="16"/>
                  <w:szCs w:val="16"/>
                  <w:lang w:val="en-GB" w:eastAsia="zh-CN"/>
                </w:rPr>
                <w:t>0</w:t>
              </w:r>
            </w:ins>
            <w:del w:author="Carmen Garcia Montero" w:date="2025-11-03T12:14:00Z" w:id="5739">
              <w:r w:rsidDel="004203E1">
                <w:rPr>
                  <w:rFonts w:ascii="Times New Roman" w:hAnsi="Times New Roman" w:eastAsia="Calibri" w:cs="Times New Roman"/>
                  <w:sz w:val="16"/>
                  <w:szCs w:val="16"/>
                  <w:lang w:val="en-GB" w:eastAsia="zh-CN"/>
                </w:rPr>
                <w:delText>1</w:delText>
              </w:r>
            </w:del>
            <w:r>
              <w:rPr>
                <w:rFonts w:ascii="Times New Roman" w:hAnsi="Times New Roman" w:eastAsia="Calibri" w:cs="Times New Roman"/>
                <w:sz w:val="16"/>
                <w:szCs w:val="16"/>
                <w:lang w:val="en-GB" w:eastAsia="zh-CN"/>
              </w:rPr>
              <w:t>.1</w:t>
            </w:r>
          </w:p>
        </w:tc>
        <w:tc>
          <w:tcPr>
            <w:tcW w:w="1570" w:type="dxa"/>
            <w:tcPrChange w:author="Fernando Dominguez" w:date="2025-10-13T11:04:00Z" w:id="5740">
              <w:tcPr>
                <w:tcW w:w="157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F87766" w:rsidRDefault="00F87766" w14:paraId="0E7BA637" w14:textId="1FDF8FCE">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 xml:space="preserve">[Conditional] Request </w:t>
            </w:r>
            <w:r w:rsidRPr="00805E23" w:rsidR="00C82F7D">
              <w:rPr>
                <w:rFonts w:ascii="Times New Roman" w:hAnsi="Times New Roman" w:eastAsia="Calibri" w:cs="Times New Roman"/>
                <w:sz w:val="16"/>
                <w:szCs w:val="16"/>
                <w:lang w:val="en-GB" w:eastAsia="zh-CN"/>
              </w:rPr>
              <w:t>necessary data to determine the baseline</w:t>
            </w:r>
          </w:p>
        </w:tc>
        <w:tc>
          <w:tcPr>
            <w:tcW w:w="2880" w:type="dxa"/>
            <w:tcPrChange w:author="Fernando Dominguez" w:date="2025-10-13T11:04:00Z" w:id="5741">
              <w:tcPr>
                <w:tcW w:w="288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F87766" w:rsidRDefault="00C82F7D" w14:paraId="38A44FF1" w14:textId="6505917C">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The Baseline calculator request</w:t>
            </w:r>
            <w:r w:rsidR="00CA6CD1">
              <w:rPr>
                <w:rFonts w:ascii="Times New Roman" w:hAnsi="Times New Roman" w:eastAsia="Calibri" w:cs="Times New Roman"/>
                <w:sz w:val="16"/>
                <w:szCs w:val="16"/>
                <w:lang w:val="en-GB" w:eastAsia="zh-CN"/>
              </w:rPr>
              <w:t>s</w:t>
            </w:r>
            <w:r>
              <w:rPr>
                <w:rFonts w:ascii="Times New Roman" w:hAnsi="Times New Roman" w:eastAsia="Calibri" w:cs="Times New Roman"/>
                <w:sz w:val="16"/>
                <w:szCs w:val="16"/>
                <w:lang w:val="en-GB" w:eastAsia="zh-CN"/>
              </w:rPr>
              <w:t xml:space="preserve"> </w:t>
            </w:r>
            <w:r w:rsidR="00C22391">
              <w:rPr>
                <w:rFonts w:ascii="Times New Roman" w:hAnsi="Times New Roman" w:eastAsia="Calibri" w:cs="Times New Roman"/>
                <w:sz w:val="16"/>
                <w:szCs w:val="16"/>
                <w:lang w:val="en-GB" w:eastAsia="zh-CN"/>
              </w:rPr>
              <w:t xml:space="preserve">the necessary data to determine the baseline from </w:t>
            </w:r>
            <w:r w:rsidR="00623CF7">
              <w:rPr>
                <w:rFonts w:ascii="Times New Roman" w:hAnsi="Times New Roman" w:eastAsia="Calibri" w:cs="Times New Roman"/>
                <w:sz w:val="16"/>
                <w:szCs w:val="16"/>
                <w:lang w:val="en-GB" w:eastAsia="zh-CN"/>
              </w:rPr>
              <w:t>a</w:t>
            </w:r>
            <w:r w:rsidRPr="00805E23" w:rsidR="00623CF7">
              <w:rPr>
                <w:rFonts w:ascii="Times New Roman" w:hAnsi="Times New Roman" w:eastAsia="Calibri" w:cs="Times New Roman"/>
                <w:sz w:val="16"/>
                <w:szCs w:val="16"/>
                <w:lang w:val="en-GB" w:eastAsia="zh-CN"/>
              </w:rPr>
              <w:t>n entitled party defined in the national TC</w:t>
            </w:r>
          </w:p>
        </w:tc>
        <w:tc>
          <w:tcPr>
            <w:tcW w:w="1317" w:type="dxa"/>
            <w:tcPrChange w:author="Fernando Dominguez" w:date="2025-10-13T11:04:00Z" w:id="5742">
              <w:tcPr>
                <w:tcW w:w="1317"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87766" w:rsidRDefault="00623CF7" w14:paraId="129BA0BA" w14:textId="7CBDD8BD">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Baseline calculator</w:t>
            </w:r>
          </w:p>
        </w:tc>
        <w:tc>
          <w:tcPr>
            <w:tcW w:w="1319" w:type="dxa"/>
            <w:tcPrChange w:author="Fernando Dominguez" w:date="2025-10-13T11:04:00Z" w:id="5743">
              <w:tcPr>
                <w:tcW w:w="1319"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F87766" w:rsidRDefault="00623CF7" w14:paraId="7771C0AE" w14:textId="72C27192">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Entitled party</w:t>
            </w:r>
          </w:p>
        </w:tc>
        <w:tc>
          <w:tcPr>
            <w:tcW w:w="1236" w:type="dxa"/>
            <w:gridSpan w:val="2"/>
            <w:tcPrChange w:author="Fernando Dominguez" w:date="2025-10-13T11:04:00Z" w:id="5744">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00F87766" w:rsidRDefault="00345DFA" w14:paraId="61F9CD7E" w14:textId="726925C4">
            <w:pPr>
              <w:widowControl w:val="0"/>
              <w:spacing w:after="0" w:line="276" w:lineRule="auto"/>
              <w:jc w:val="both"/>
              <w:rPr>
                <w:rFonts w:ascii="Times New Roman" w:hAnsi="Times New Roman" w:eastAsia="Times New Roman" w:cs="Times New Roman"/>
                <w:sz w:val="16"/>
                <w:szCs w:val="16"/>
                <w:lang w:val="en-GB"/>
              </w:rPr>
            </w:pPr>
            <w:ins w:author="Carmen Garcia Montero" w:date="2025-11-03T15:40:00Z" w:id="5745">
              <w:r>
                <w:rPr>
                  <w:rFonts w:ascii="Times New Roman" w:hAnsi="Times New Roman" w:eastAsia="Times New Roman" w:cs="Times New Roman"/>
                  <w:sz w:val="16"/>
                  <w:szCs w:val="16"/>
                  <w:lang w:val="en-GB"/>
                </w:rPr>
                <w:t>C</w:t>
              </w:r>
            </w:ins>
            <w:ins w:author="Carmen Garcia Montero" w:date="2025-11-03T15:27:00Z" w:id="5746">
              <w:r w:rsidR="009140A3">
                <w:rPr>
                  <w:rFonts w:ascii="Times New Roman" w:hAnsi="Times New Roman" w:eastAsia="Times New Roman" w:cs="Times New Roman"/>
                  <w:sz w:val="16"/>
                  <w:szCs w:val="16"/>
                  <w:lang w:val="en-GB"/>
                </w:rPr>
                <w:t>A</w:t>
              </w:r>
            </w:ins>
            <w:del w:author="Carmen Garcia Montero" w:date="2025-11-03T15:27:00Z" w:id="5747">
              <w:r w:rsidRPr="48C9737E" w:rsidDel="009140A3" w:rsidR="006A539D">
                <w:rPr>
                  <w:rFonts w:ascii="Times New Roman" w:hAnsi="Times New Roman" w:eastAsia="Times New Roman" w:cs="Times New Roman"/>
                  <w:sz w:val="16"/>
                  <w:szCs w:val="16"/>
                  <w:lang w:val="en-GB"/>
                </w:rPr>
                <w:delText>CG</w:delText>
              </w:r>
            </w:del>
            <w:r w:rsidRPr="48C9737E" w:rsidR="006A539D">
              <w:rPr>
                <w:rFonts w:ascii="Times New Roman" w:hAnsi="Times New Roman" w:eastAsia="Times New Roman" w:cs="Times New Roman"/>
                <w:sz w:val="16"/>
                <w:szCs w:val="16"/>
                <w:lang w:val="en-GB"/>
              </w:rPr>
              <w:t xml:space="preserve"> –Baseline information request</w:t>
            </w:r>
          </w:p>
        </w:tc>
      </w:tr>
      <w:tr w:rsidRPr="00390DC1" w:rsidR="00967E75" w:rsidTr="2EB82A82" w14:paraId="31007A10" w14:textId="77777777">
        <w:trPr>
          <w:trPrChange w:author="Fernando Dominguez" w:date="2025-09-12T14:02:00Z" w:id="5748">
            <w:trPr>
              <w:gridBefore w:val="1"/>
              <w:gridAfter w:val="0"/>
            </w:trPr>
          </w:trPrChange>
        </w:trPr>
        <w:tc>
          <w:tcPr>
            <w:tcW w:w="686" w:type="dxa"/>
            <w:tcPrChange w:author="Fernando Dominguez" w:date="2025-09-12T14:02:00Z" w:id="5749">
              <w:tcPr>
                <w:tcW w:w="68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1DF73768" w14:textId="021D3DC5">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14:00Z" w:id="5750">
              <w:r w:rsidR="004203E1">
                <w:rPr>
                  <w:rFonts w:ascii="Times New Roman" w:hAnsi="Times New Roman" w:eastAsia="Calibri" w:cs="Times New Roman"/>
                  <w:sz w:val="16"/>
                  <w:szCs w:val="16"/>
                  <w:lang w:val="en-GB" w:eastAsia="zh-CN"/>
                </w:rPr>
                <w:t>0</w:t>
              </w:r>
            </w:ins>
            <w:del w:author="Carmen Garcia Montero" w:date="2025-11-03T12:14:00Z" w:id="5751">
              <w:r w:rsidRPr="00117039" w:rsidDel="004203E1">
                <w:rPr>
                  <w:rFonts w:ascii="Times New Roman" w:hAnsi="Times New Roman" w:eastAsia="Calibri" w:cs="Times New Roman"/>
                  <w:sz w:val="16"/>
                  <w:szCs w:val="16"/>
                  <w:lang w:val="en-GB" w:eastAsia="zh-CN"/>
                </w:rPr>
                <w:delText>1</w:delText>
              </w:r>
            </w:del>
            <w:r w:rsidRPr="00117039">
              <w:rPr>
                <w:rFonts w:ascii="Times New Roman" w:hAnsi="Times New Roman" w:eastAsia="Calibri" w:cs="Times New Roman"/>
                <w:sz w:val="16"/>
                <w:szCs w:val="16"/>
                <w:lang w:val="en-GB" w:eastAsia="zh-CN"/>
              </w:rPr>
              <w:t>.1</w:t>
            </w:r>
          </w:p>
        </w:tc>
        <w:tc>
          <w:tcPr>
            <w:tcW w:w="1570" w:type="dxa"/>
            <w:tcPrChange w:author="Fernando Dominguez" w:date="2025-09-12T14:02:00Z" w:id="5752">
              <w:tcPr>
                <w:tcW w:w="188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30156454" w14:textId="77777777">
            <w:pPr>
              <w:widowControl w:val="0"/>
              <w:spacing w:after="0" w:line="276" w:lineRule="auto"/>
              <w:jc w:val="both"/>
              <w:rPr>
                <w:rFonts w:ascii="Times New Roman" w:hAnsi="Times New Roman" w:eastAsia="Calibri" w:cs="Times New Roman"/>
                <w:sz w:val="16"/>
                <w:szCs w:val="16"/>
                <w:lang w:val="en-GB" w:eastAsia="zh-CN"/>
              </w:rPr>
            </w:pPr>
            <w:r w:rsidRPr="00805E23">
              <w:rPr>
                <w:rFonts w:ascii="Times New Roman" w:hAnsi="Times New Roman" w:eastAsia="Calibri" w:cs="Times New Roman"/>
                <w:sz w:val="16"/>
                <w:szCs w:val="16"/>
                <w:lang w:val="en-GB" w:eastAsia="zh-CN"/>
              </w:rPr>
              <w:t>Send necessary data to determine the baseline</w:t>
            </w:r>
          </w:p>
        </w:tc>
        <w:tc>
          <w:tcPr>
            <w:tcW w:w="2880" w:type="dxa"/>
            <w:tcPrChange w:author="Fernando Dominguez" w:date="2025-09-12T14:02:00Z" w:id="5753">
              <w:tcPr>
                <w:tcW w:w="2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3FB6B24C" w14:textId="5CA89429">
            <w:pPr>
              <w:widowControl w:val="0"/>
              <w:spacing w:after="0" w:line="276" w:lineRule="auto"/>
              <w:jc w:val="both"/>
              <w:rPr>
                <w:rFonts w:ascii="Times New Roman" w:hAnsi="Times New Roman" w:eastAsia="Calibri" w:cs="Times New Roman"/>
                <w:sz w:val="16"/>
                <w:szCs w:val="16"/>
                <w:lang w:val="en-GB" w:eastAsia="zh-CN"/>
              </w:rPr>
            </w:pPr>
            <w:r w:rsidRPr="00805E23">
              <w:rPr>
                <w:rFonts w:ascii="Times New Roman" w:hAnsi="Times New Roman" w:eastAsia="Calibri" w:cs="Times New Roman"/>
                <w:sz w:val="16"/>
                <w:szCs w:val="16"/>
                <w:lang w:val="en-GB" w:eastAsia="zh-CN"/>
              </w:rPr>
              <w:t>An entitled party defined in the national TC will acquire the relevant data used in the baselining method and send the data to the baseline calculator.</w:t>
            </w:r>
          </w:p>
        </w:tc>
        <w:tc>
          <w:tcPr>
            <w:tcW w:w="1317" w:type="dxa"/>
            <w:tcPrChange w:author="Fernando Dominguez" w:date="2025-09-12T14:02:00Z" w:id="5754">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5EE2E7E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party</w:t>
            </w:r>
          </w:p>
        </w:tc>
        <w:tc>
          <w:tcPr>
            <w:tcW w:w="1319" w:type="dxa"/>
            <w:tcPrChange w:author="Fernando Dominguez" w:date="2025-09-12T14:02:00Z" w:id="5755">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41E737A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calculator</w:t>
            </w:r>
          </w:p>
        </w:tc>
        <w:tc>
          <w:tcPr>
            <w:tcW w:w="1236" w:type="dxa"/>
            <w:gridSpan w:val="2"/>
            <w:tcPrChange w:author="Fernando Dominguez" w:date="2025-09-12T14:02:00Z" w:id="5756">
              <w:tcPr>
                <w:tcW w:w="1236"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345DFA" w14:paraId="5E4FA882" w14:textId="4D5D67B6">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40:00Z" w:id="5757">
              <w:r>
                <w:rPr>
                  <w:rFonts w:ascii="Times New Roman" w:hAnsi="Times New Roman" w:eastAsia="Calibri" w:cs="Times New Roman"/>
                  <w:sz w:val="16"/>
                  <w:szCs w:val="16"/>
                  <w:lang w:val="en-GB" w:eastAsia="zh-CN"/>
                </w:rPr>
                <w:t>C</w:t>
              </w:r>
            </w:ins>
            <w:del w:author="Carmen Garcia Montero" w:date="2025-11-03T15:40:00Z" w:id="5758">
              <w:r w:rsidDel="00345DFA" w:rsidR="00D86CF7">
                <w:rPr>
                  <w:rFonts w:ascii="Times New Roman" w:hAnsi="Times New Roman" w:eastAsia="Calibri" w:cs="Times New Roman"/>
                  <w:sz w:val="16"/>
                  <w:szCs w:val="16"/>
                  <w:lang w:val="en-GB" w:eastAsia="zh-CN"/>
                </w:rPr>
                <w:delText>B</w:delText>
              </w:r>
            </w:del>
            <w:ins w:author="Carmen Garcia Montero" w:date="2025-11-03T15:27:00Z" w:id="5759">
              <w:r w:rsidR="009140A3">
                <w:rPr>
                  <w:rFonts w:ascii="Times New Roman" w:hAnsi="Times New Roman" w:eastAsia="Calibri" w:cs="Times New Roman"/>
                  <w:sz w:val="16"/>
                  <w:szCs w:val="16"/>
                  <w:lang w:val="en-GB" w:eastAsia="zh-CN"/>
                </w:rPr>
                <w:t>B</w:t>
              </w:r>
            </w:ins>
            <w:del w:author="Carmen Garcia Montero" w:date="2025-11-03T15:27:00Z" w:id="5760">
              <w:r w:rsidDel="009140A3" w:rsidR="00D86CF7">
                <w:rPr>
                  <w:rFonts w:ascii="Times New Roman" w:hAnsi="Times New Roman" w:eastAsia="Calibri" w:cs="Times New Roman"/>
                  <w:sz w:val="16"/>
                  <w:szCs w:val="16"/>
                  <w:lang w:val="en-GB" w:eastAsia="zh-CN"/>
                </w:rPr>
                <w:delText>X</w:delText>
              </w:r>
            </w:del>
            <w:r w:rsidRPr="00117039" w:rsidR="00967E75">
              <w:rPr>
                <w:rFonts w:ascii="Times New Roman" w:hAnsi="Times New Roman" w:eastAsia="Calibri" w:cs="Times New Roman"/>
                <w:sz w:val="16"/>
                <w:szCs w:val="16"/>
                <w:lang w:val="en-GB" w:eastAsia="zh-CN"/>
              </w:rPr>
              <w:t xml:space="preserve"> – Baseline information </w:t>
            </w:r>
          </w:p>
        </w:tc>
      </w:tr>
      <w:tr w:rsidRPr="00390DC1" w:rsidR="00967E75" w:rsidTr="2EB82A82" w14:paraId="35E2780B" w14:textId="77777777">
        <w:trPr>
          <w:trPrChange w:author="Fernando Dominguez" w:date="2025-09-12T14:02:00Z" w:id="5761">
            <w:trPr>
              <w:gridBefore w:val="1"/>
              <w:gridAfter w:val="0"/>
            </w:trPr>
          </w:trPrChange>
        </w:trPr>
        <w:tc>
          <w:tcPr>
            <w:tcW w:w="686" w:type="dxa"/>
            <w:tcPrChange w:author="Fernando Dominguez" w:date="2025-09-12T14:02:00Z" w:id="5762">
              <w:tcPr>
                <w:tcW w:w="68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7A5794CC" w14:textId="114E07C2">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14:00Z" w:id="5763">
              <w:r w:rsidR="004203E1">
                <w:rPr>
                  <w:rFonts w:ascii="Times New Roman" w:hAnsi="Times New Roman" w:eastAsia="Calibri" w:cs="Times New Roman"/>
                  <w:sz w:val="16"/>
                  <w:szCs w:val="16"/>
                  <w:lang w:val="en-GB" w:eastAsia="zh-CN"/>
                </w:rPr>
                <w:t>0</w:t>
              </w:r>
            </w:ins>
            <w:del w:author="Carmen Garcia Montero" w:date="2025-11-03T12:14:00Z" w:id="5764">
              <w:r w:rsidRPr="00117039" w:rsidDel="004203E1">
                <w:rPr>
                  <w:rFonts w:ascii="Times New Roman" w:hAnsi="Times New Roman" w:eastAsia="Calibri" w:cs="Times New Roman"/>
                  <w:sz w:val="16"/>
                  <w:szCs w:val="16"/>
                  <w:lang w:val="en-GB" w:eastAsia="zh-CN"/>
                </w:rPr>
                <w:delText>1</w:delText>
              </w:r>
            </w:del>
            <w:r w:rsidRPr="00117039">
              <w:rPr>
                <w:rFonts w:ascii="Times New Roman" w:hAnsi="Times New Roman" w:eastAsia="Calibri" w:cs="Times New Roman"/>
                <w:sz w:val="16"/>
                <w:szCs w:val="16"/>
                <w:lang w:val="en-GB" w:eastAsia="zh-CN"/>
              </w:rPr>
              <w:t>.2</w:t>
            </w:r>
          </w:p>
        </w:tc>
        <w:tc>
          <w:tcPr>
            <w:tcW w:w="1570" w:type="dxa"/>
            <w:tcPrChange w:author="Fernando Dominguez" w:date="2025-09-12T14:02:00Z" w:id="5765">
              <w:tcPr>
                <w:tcW w:w="188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0CF43FE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Determine baseline</w:t>
            </w:r>
          </w:p>
        </w:tc>
        <w:tc>
          <w:tcPr>
            <w:tcW w:w="2880" w:type="dxa"/>
            <w:tcPrChange w:author="Fernando Dominguez" w:date="2025-09-12T14:02:00Z" w:id="5766">
              <w:tcPr>
                <w:tcW w:w="2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11449368" w14:textId="77777777">
            <w:pPr>
              <w:widowControl w:val="0"/>
              <w:spacing w:after="0" w:line="276" w:lineRule="auto"/>
              <w:jc w:val="both"/>
              <w:rPr>
                <w:rFonts w:ascii="Times New Roman" w:hAnsi="Times New Roman" w:eastAsia="Calibri" w:cs="Times New Roman"/>
                <w:sz w:val="16"/>
                <w:szCs w:val="16"/>
                <w:lang w:val="en-GB" w:eastAsia="zh-CN"/>
              </w:rPr>
            </w:pPr>
            <w:r w:rsidRPr="00805E23">
              <w:rPr>
                <w:rFonts w:ascii="Times New Roman" w:hAnsi="Times New Roman" w:eastAsia="Calibri" w:cs="Times New Roman"/>
                <w:sz w:val="16"/>
                <w:szCs w:val="16"/>
                <w:lang w:val="en-GB" w:eastAsia="zh-CN"/>
              </w:rPr>
              <w:t xml:space="preserve">The baseline calculator calculates or otherwise determines the baseline using the baselining method and the relevant data. </w:t>
            </w:r>
          </w:p>
        </w:tc>
        <w:tc>
          <w:tcPr>
            <w:tcW w:w="1317" w:type="dxa"/>
            <w:tcPrChange w:author="Fernando Dominguez" w:date="2025-09-12T14:02:00Z" w:id="5767">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0ED7B46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calculator</w:t>
            </w:r>
          </w:p>
        </w:tc>
        <w:tc>
          <w:tcPr>
            <w:tcW w:w="1319" w:type="dxa"/>
            <w:tcPrChange w:author="Fernando Dominguez" w:date="2025-09-12T14:02:00Z" w:id="5768">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042FBE8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eastAsia="en-GB"/>
              </w:rPr>
              <w:t>[not relevant]</w:t>
            </w:r>
          </w:p>
        </w:tc>
        <w:tc>
          <w:tcPr>
            <w:tcW w:w="1236" w:type="dxa"/>
            <w:gridSpan w:val="2"/>
            <w:tcPrChange w:author="Fernando Dominguez" w:date="2025-09-12T14:02:00Z" w:id="5769">
              <w:tcPr>
                <w:tcW w:w="1236"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36AD6AA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 relevant]</w:t>
            </w:r>
          </w:p>
        </w:tc>
      </w:tr>
      <w:tr w:rsidRPr="00390DC1" w:rsidR="00967E75" w:rsidTr="2EB82A82" w14:paraId="6AC9056E" w14:textId="77777777">
        <w:trPr>
          <w:trPrChange w:author="Fernando Dominguez" w:date="2025-09-12T14:02:00Z" w:id="5770">
            <w:trPr>
              <w:gridBefore w:val="1"/>
              <w:gridAfter w:val="0"/>
            </w:trPr>
          </w:trPrChange>
        </w:trPr>
        <w:tc>
          <w:tcPr>
            <w:tcW w:w="686" w:type="dxa"/>
            <w:tcPrChange w:author="Fernando Dominguez" w:date="2025-09-12T14:02:00Z" w:id="5771">
              <w:tcPr>
                <w:tcW w:w="68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Del="00D9357F" w:rsidRDefault="00967E75" w14:paraId="4C2407E0" w14:textId="38DA0104">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14:00Z" w:id="5772">
              <w:r w:rsidR="004203E1">
                <w:rPr>
                  <w:rFonts w:ascii="Times New Roman" w:hAnsi="Times New Roman" w:eastAsia="Calibri" w:cs="Times New Roman"/>
                  <w:sz w:val="16"/>
                  <w:szCs w:val="16"/>
                  <w:lang w:val="en-GB" w:eastAsia="zh-CN"/>
                </w:rPr>
                <w:t>0</w:t>
              </w:r>
            </w:ins>
            <w:del w:author="Carmen Garcia Montero" w:date="2025-11-03T12:14:00Z" w:id="5773">
              <w:r w:rsidRPr="00117039" w:rsidDel="004203E1">
                <w:rPr>
                  <w:rFonts w:ascii="Times New Roman" w:hAnsi="Times New Roman" w:eastAsia="Calibri" w:cs="Times New Roman"/>
                  <w:sz w:val="16"/>
                  <w:szCs w:val="16"/>
                  <w:lang w:val="en-GB" w:eastAsia="zh-CN"/>
                </w:rPr>
                <w:delText>1</w:delText>
              </w:r>
            </w:del>
            <w:r w:rsidRPr="00117039">
              <w:rPr>
                <w:rFonts w:ascii="Times New Roman" w:hAnsi="Times New Roman" w:eastAsia="Calibri" w:cs="Times New Roman"/>
                <w:sz w:val="16"/>
                <w:szCs w:val="16"/>
                <w:lang w:val="en-GB" w:eastAsia="zh-CN"/>
              </w:rPr>
              <w:t>.3</w:t>
            </w:r>
          </w:p>
        </w:tc>
        <w:tc>
          <w:tcPr>
            <w:tcW w:w="1570" w:type="dxa"/>
            <w:tcPrChange w:author="Fernando Dominguez" w:date="2025-09-12T14:02:00Z" w:id="5774">
              <w:tcPr>
                <w:tcW w:w="188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1D4EF9F6"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Send the baseline </w:t>
            </w:r>
          </w:p>
        </w:tc>
        <w:tc>
          <w:tcPr>
            <w:tcW w:w="2880" w:type="dxa"/>
            <w:tcPrChange w:author="Fernando Dominguez" w:date="2025-09-12T14:02:00Z" w:id="5775">
              <w:tcPr>
                <w:tcW w:w="2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74642796" w14:textId="59E03E7B">
            <w:pPr>
              <w:widowControl w:val="0"/>
              <w:spacing w:after="0" w:line="276" w:lineRule="auto"/>
              <w:jc w:val="both"/>
              <w:rPr>
                <w:rFonts w:ascii="Times New Roman" w:hAnsi="Times New Roman" w:eastAsia="Calibri" w:cs="Times New Roman"/>
                <w:sz w:val="16"/>
                <w:szCs w:val="16"/>
                <w:lang w:val="en-GB" w:eastAsia="zh-CN"/>
              </w:rPr>
            </w:pPr>
            <w:r w:rsidRPr="00805E23">
              <w:rPr>
                <w:rFonts w:ascii="Times New Roman" w:hAnsi="Times New Roman" w:eastAsia="Calibri" w:cs="Times New Roman"/>
                <w:sz w:val="16"/>
                <w:szCs w:val="16"/>
                <w:lang w:val="en-GB" w:eastAsia="zh-CN"/>
              </w:rPr>
              <w:t xml:space="preserve">The baseline calculator sends the baseline to the baseline administrator.  </w:t>
            </w:r>
          </w:p>
        </w:tc>
        <w:tc>
          <w:tcPr>
            <w:tcW w:w="1317" w:type="dxa"/>
            <w:tcPrChange w:author="Fernando Dominguez" w:date="2025-09-12T14:02:00Z" w:id="5776">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414FACE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calculator</w:t>
            </w:r>
          </w:p>
        </w:tc>
        <w:tc>
          <w:tcPr>
            <w:tcW w:w="1319" w:type="dxa"/>
            <w:tcPrChange w:author="Fernando Dominguez" w:date="2025-09-12T14:02:00Z" w:id="5777">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28A862FF" w14:textId="13344192">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administrator</w:t>
            </w:r>
          </w:p>
        </w:tc>
        <w:tc>
          <w:tcPr>
            <w:tcW w:w="1236" w:type="dxa"/>
            <w:gridSpan w:val="2"/>
            <w:tcPrChange w:author="Fernando Dominguez" w:date="2025-09-12T14:02:00Z" w:id="5778">
              <w:tcPr>
                <w:tcW w:w="1236"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FA0D31" w14:paraId="5EEAA501" w14:textId="2FA0B4ED">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28:00Z" w:id="5779">
              <w:r>
                <w:rPr>
                  <w:rFonts w:ascii="Times New Roman" w:hAnsi="Times New Roman" w:cs="Times New Roman"/>
                  <w:sz w:val="16"/>
                  <w:szCs w:val="16"/>
                  <w:lang w:val="en-GB"/>
                </w:rPr>
                <w:t>AR</w:t>
              </w:r>
            </w:ins>
            <w:del w:author="Carmen Garcia Montero" w:date="2025-11-03T15:28:00Z" w:id="5780">
              <w:r w:rsidDel="00FA0D31" w:rsidR="003D7AD3">
                <w:rPr>
                  <w:rFonts w:ascii="Times New Roman" w:hAnsi="Times New Roman" w:cs="Times New Roman"/>
                  <w:sz w:val="16"/>
                  <w:szCs w:val="16"/>
                  <w:lang w:val="en-GB"/>
                </w:rPr>
                <w:delText>BB</w:delText>
              </w:r>
            </w:del>
            <w:r w:rsidRPr="00117039" w:rsidR="00967E75">
              <w:rPr>
                <w:rFonts w:ascii="Times New Roman" w:hAnsi="Times New Roman" w:cs="Times New Roman"/>
                <w:sz w:val="16"/>
                <w:szCs w:val="16"/>
                <w:lang w:val="en-GB"/>
              </w:rPr>
              <w:t xml:space="preserve"> –Timeseries</w:t>
            </w:r>
            <w:r w:rsidRPr="00117039" w:rsidDel="00BC1115" w:rsidR="00967E75">
              <w:rPr>
                <w:rFonts w:ascii="Times New Roman" w:hAnsi="Times New Roman" w:eastAsia="Calibri" w:cs="Times New Roman"/>
                <w:sz w:val="16"/>
                <w:szCs w:val="16"/>
                <w:lang w:val="en-GB" w:eastAsia="zh-CN"/>
              </w:rPr>
              <w:t xml:space="preserve"> </w:t>
            </w:r>
          </w:p>
        </w:tc>
      </w:tr>
      <w:tr w:rsidRPr="00390DC1" w:rsidR="00967E75" w:rsidTr="2EB82A82" w14:paraId="376363E9" w14:textId="77777777">
        <w:trPr>
          <w:trPrChange w:author="Fernando Dominguez" w:date="2025-09-12T14:02:00Z" w:id="5781">
            <w:trPr>
              <w:gridBefore w:val="1"/>
              <w:gridAfter w:val="0"/>
            </w:trPr>
          </w:trPrChange>
        </w:trPr>
        <w:tc>
          <w:tcPr>
            <w:tcW w:w="686" w:type="dxa"/>
            <w:tcPrChange w:author="Fernando Dominguez" w:date="2025-09-12T14:02:00Z" w:id="5782">
              <w:tcPr>
                <w:tcW w:w="68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3CE246A5" w14:textId="572A158A">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14:00Z" w:id="5783">
              <w:r w:rsidR="004203E1">
                <w:rPr>
                  <w:rFonts w:ascii="Times New Roman" w:hAnsi="Times New Roman" w:eastAsia="Calibri" w:cs="Times New Roman"/>
                  <w:sz w:val="16"/>
                  <w:szCs w:val="16"/>
                  <w:lang w:val="en-GB" w:eastAsia="zh-CN"/>
                </w:rPr>
                <w:t>0</w:t>
              </w:r>
            </w:ins>
            <w:del w:author="Carmen Garcia Montero" w:date="2025-11-03T12:14:00Z" w:id="5784">
              <w:r w:rsidRPr="00117039" w:rsidDel="004203E1">
                <w:rPr>
                  <w:rFonts w:ascii="Times New Roman" w:hAnsi="Times New Roman" w:eastAsia="Calibri" w:cs="Times New Roman"/>
                  <w:sz w:val="16"/>
                  <w:szCs w:val="16"/>
                  <w:lang w:val="en-GB" w:eastAsia="zh-CN"/>
                </w:rPr>
                <w:delText>1</w:delText>
              </w:r>
            </w:del>
            <w:r w:rsidRPr="00117039">
              <w:rPr>
                <w:rFonts w:ascii="Times New Roman" w:hAnsi="Times New Roman" w:eastAsia="Calibri" w:cs="Times New Roman"/>
                <w:sz w:val="16"/>
                <w:szCs w:val="16"/>
                <w:lang w:val="en-GB" w:eastAsia="zh-CN"/>
              </w:rPr>
              <w:t>.4</w:t>
            </w:r>
          </w:p>
        </w:tc>
        <w:tc>
          <w:tcPr>
            <w:tcW w:w="1570" w:type="dxa"/>
            <w:tcPrChange w:author="Fernando Dominguez" w:date="2025-09-12T14:02:00Z" w:id="5785">
              <w:tcPr>
                <w:tcW w:w="188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4FBD012E" w14:textId="77777777">
            <w:pPr>
              <w:widowControl w:val="0"/>
              <w:spacing w:after="0" w:line="276" w:lineRule="auto"/>
              <w:jc w:val="both"/>
              <w:rPr>
                <w:rFonts w:ascii="Times New Roman" w:hAnsi="Times New Roman" w:eastAsia="Calibri" w:cs="Times New Roman"/>
                <w:sz w:val="16"/>
                <w:szCs w:val="16"/>
                <w:lang w:val="en-GB" w:eastAsia="zh-CN"/>
              </w:rPr>
            </w:pPr>
            <w:r w:rsidRPr="00805E23">
              <w:rPr>
                <w:rFonts w:ascii="Times New Roman" w:hAnsi="Times New Roman" w:eastAsia="Calibri" w:cs="Times New Roman"/>
                <w:sz w:val="16"/>
                <w:szCs w:val="16"/>
                <w:lang w:val="en-GB" w:eastAsia="zh-CN"/>
              </w:rPr>
              <w:t>Notify about the baseline data</w:t>
            </w:r>
          </w:p>
        </w:tc>
        <w:tc>
          <w:tcPr>
            <w:tcW w:w="2880" w:type="dxa"/>
            <w:tcPrChange w:author="Fernando Dominguez" w:date="2025-09-12T14:02:00Z" w:id="5786">
              <w:tcPr>
                <w:tcW w:w="2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392A5C44" w14:paraId="20E3285D" w14:textId="2B92F0AE">
            <w:pPr>
              <w:widowControl w:val="0"/>
              <w:spacing w:after="0" w:line="276" w:lineRule="auto"/>
              <w:jc w:val="both"/>
              <w:rPr>
                <w:rFonts w:ascii="Times New Roman" w:hAnsi="Times New Roman" w:eastAsia="Calibri" w:cs="Times New Roman"/>
                <w:sz w:val="16"/>
                <w:szCs w:val="16"/>
                <w:lang w:val="en-GB" w:eastAsia="zh-CN"/>
              </w:rPr>
            </w:pPr>
            <w:r w:rsidRPr="2B041C50">
              <w:rPr>
                <w:rFonts w:ascii="Times New Roman" w:hAnsi="Times New Roman" w:eastAsia="Calibri" w:cs="Times New Roman"/>
                <w:sz w:val="16"/>
                <w:szCs w:val="16"/>
                <w:lang w:val="en-GB" w:eastAsia="zh-CN"/>
              </w:rPr>
              <w:t>The baseline administrator makes the baseline available to entitled parties.</w:t>
            </w:r>
          </w:p>
        </w:tc>
        <w:tc>
          <w:tcPr>
            <w:tcW w:w="1317" w:type="dxa"/>
            <w:tcPrChange w:author="Fernando Dominguez" w:date="2025-09-12T14:02:00Z" w:id="5787">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45904BC8" w14:textId="56C43C61">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administrator</w:t>
            </w:r>
          </w:p>
        </w:tc>
        <w:tc>
          <w:tcPr>
            <w:tcW w:w="1319" w:type="dxa"/>
            <w:tcPrChange w:author="Fernando Dominguez" w:date="2025-09-12T14:02:00Z" w:id="5788">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4BB802E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parties</w:t>
            </w:r>
          </w:p>
        </w:tc>
        <w:tc>
          <w:tcPr>
            <w:tcW w:w="1236" w:type="dxa"/>
            <w:gridSpan w:val="2"/>
            <w:tcPrChange w:author="Fernando Dominguez" w:date="2025-09-12T14:02:00Z" w:id="5789">
              <w:tcPr>
                <w:tcW w:w="1236"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FA0D31" w14:paraId="6D538006" w14:textId="7C158EB9">
            <w:pPr>
              <w:widowControl w:val="0"/>
              <w:spacing w:after="0" w:line="276" w:lineRule="auto"/>
              <w:jc w:val="both"/>
              <w:rPr>
                <w:rFonts w:ascii="Times New Roman" w:hAnsi="Times New Roman" w:cs="Times New Roman"/>
                <w:sz w:val="16"/>
                <w:szCs w:val="16"/>
                <w:lang w:val="en-GB"/>
              </w:rPr>
            </w:pPr>
            <w:ins w:author="Carmen Garcia Montero" w:date="2025-11-03T15:28:00Z" w:id="5790">
              <w:r>
                <w:rPr>
                  <w:rFonts w:ascii="Times New Roman" w:hAnsi="Times New Roman" w:cs="Times New Roman"/>
                  <w:sz w:val="16"/>
                  <w:szCs w:val="16"/>
                  <w:lang w:val="en-GB"/>
                </w:rPr>
                <w:t>AR</w:t>
              </w:r>
            </w:ins>
            <w:del w:author="Carmen Garcia Montero" w:date="2025-11-03T15:28:00Z" w:id="5791">
              <w:r w:rsidDel="00FA0D31" w:rsidR="003D7AD3">
                <w:rPr>
                  <w:rFonts w:ascii="Times New Roman" w:hAnsi="Times New Roman" w:cs="Times New Roman"/>
                  <w:sz w:val="16"/>
                  <w:szCs w:val="16"/>
                  <w:lang w:val="en-GB"/>
                </w:rPr>
                <w:delText>BB</w:delText>
              </w:r>
            </w:del>
            <w:r w:rsidRPr="00117039" w:rsidR="00967E75">
              <w:rPr>
                <w:rFonts w:ascii="Times New Roman" w:hAnsi="Times New Roman" w:cs="Times New Roman"/>
                <w:sz w:val="16"/>
                <w:szCs w:val="16"/>
                <w:lang w:val="en-GB"/>
              </w:rPr>
              <w:t xml:space="preserve"> –Timeseries</w:t>
            </w:r>
            <w:r w:rsidRPr="00117039" w:rsidDel="00BC1115" w:rsidR="00967E75">
              <w:rPr>
                <w:rFonts w:ascii="Times New Roman" w:hAnsi="Times New Roman" w:eastAsia="Calibri" w:cs="Times New Roman"/>
                <w:sz w:val="16"/>
                <w:szCs w:val="16"/>
                <w:lang w:val="en-GB" w:eastAsia="zh-CN"/>
              </w:rPr>
              <w:t xml:space="preserve"> </w:t>
            </w:r>
          </w:p>
        </w:tc>
      </w:tr>
    </w:tbl>
    <w:p w:rsidRPr="00117039" w:rsidR="00967E75" w:rsidP="00967E75" w:rsidRDefault="00967E75" w14:paraId="7AFCB3B0" w14:textId="77777777">
      <w:pPr>
        <w:spacing w:line="276" w:lineRule="auto"/>
        <w:rPr>
          <w:rFonts w:ascii="Times New Roman" w:hAnsi="Times New Roman" w:cs="Times New Roman"/>
          <w:b/>
          <w:lang w:val="en-GB"/>
        </w:rPr>
      </w:pPr>
    </w:p>
    <w:p w:rsidRPr="00117039" w:rsidR="00967E75" w:rsidP="00967E75" w:rsidRDefault="00967E75" w14:paraId="4B86632B" w14:textId="77777777">
      <w:pPr>
        <w:spacing w:line="276" w:lineRule="auto"/>
        <w:rPr>
          <w:rFonts w:ascii="Times New Roman" w:hAnsi="Times New Roman" w:cs="Times New Roman"/>
          <w:lang w:val="en-GB"/>
        </w:rPr>
      </w:pPr>
      <w:r w:rsidRPr="00117039">
        <w:rPr>
          <w:rFonts w:ascii="Times New Roman" w:hAnsi="Times New Roman" w:cs="Times New Roman"/>
          <w:b/>
          <w:lang w:val="en-GB"/>
        </w:rPr>
        <w:t xml:space="preserve">Note: </w:t>
      </w:r>
      <w:r w:rsidRPr="00117039">
        <w:rPr>
          <w:rFonts w:ascii="Times New Roman" w:hAnsi="Times New Roman" w:cs="Times New Roman"/>
          <w:lang w:val="en-GB"/>
        </w:rPr>
        <w:t xml:space="preserve">In case the entities involved in the procedure depend on the aggregation level of the baseline, the procedure should be mapped multiple times in the national reporting. </w:t>
      </w:r>
    </w:p>
    <w:p w:rsidRPr="00117039" w:rsidR="00967E75" w:rsidP="00967E75" w:rsidRDefault="00967E75" w14:paraId="7D9748C0" w14:textId="0DA12E73">
      <w:pPr>
        <w:keepNext/>
        <w:spacing w:line="276" w:lineRule="auto"/>
        <w:rPr>
          <w:ins w:author="Carmen Garcia Montero" w:date="2025-10-14T12:05:00Z" w:id="5792"/>
          <w:rFonts w:ascii="Times New Roman" w:hAnsi="Times New Roman" w:cs="Times New Roman"/>
          <w:lang w:val="en-GB"/>
        </w:rPr>
      </w:pPr>
      <w:r w:rsidRPr="00117039">
        <w:rPr>
          <w:rFonts w:ascii="Times New Roman" w:hAnsi="Times New Roman" w:cs="Times New Roman"/>
          <w:lang w:val="en-GB"/>
        </w:rPr>
        <w:t>Diagram 3</w:t>
      </w:r>
      <w:ins w:author="Carmen Garcia Montero" w:date="2025-11-03T12:14:00Z" w:id="5793">
        <w:r w:rsidR="004203E1">
          <w:rPr>
            <w:rFonts w:ascii="Times New Roman" w:hAnsi="Times New Roman" w:cs="Times New Roman"/>
            <w:lang w:val="en-GB"/>
          </w:rPr>
          <w:t>0</w:t>
        </w:r>
      </w:ins>
      <w:del w:author="Carmen Garcia Montero" w:date="2025-11-03T12:14:00Z" w:id="5794">
        <w:r w:rsidRPr="00117039" w:rsidDel="004203E1">
          <w:rPr>
            <w:rFonts w:ascii="Times New Roman" w:hAnsi="Times New Roman" w:cs="Times New Roman"/>
            <w:lang w:val="en-GB"/>
          </w:rPr>
          <w:delText>1</w:delText>
        </w:r>
      </w:del>
      <w:r w:rsidRPr="00117039">
        <w:rPr>
          <w:rFonts w:ascii="Times New Roman" w:hAnsi="Times New Roman" w:cs="Times New Roman"/>
          <w:lang w:val="en-GB"/>
        </w:rPr>
        <w:t xml:space="preserve"> – Procedure </w:t>
      </w:r>
      <w:r w:rsidRPr="00EB5A57">
        <w:rPr>
          <w:rFonts w:ascii="Times New Roman" w:hAnsi="Times New Roman" w:cs="Times New Roman"/>
          <w:lang w:val="en-GB"/>
        </w:rPr>
        <w:t>‘</w:t>
      </w:r>
      <w:r w:rsidRPr="00117039">
        <w:rPr>
          <w:rFonts w:ascii="Times New Roman" w:hAnsi="Times New Roman" w:cs="Times New Roman"/>
          <w:lang w:val="en-GB"/>
        </w:rPr>
        <w:t>Baseline data handling’.</w:t>
      </w:r>
    </w:p>
    <w:p w:rsidRPr="00117039" w:rsidR="00E628C9" w:rsidP="00967E75" w:rsidRDefault="00E628C9" w14:paraId="26AD2400" w14:textId="162799CA">
      <w:pPr>
        <w:keepNext/>
        <w:spacing w:line="276" w:lineRule="auto"/>
        <w:rPr>
          <w:rFonts w:ascii="Times New Roman" w:hAnsi="Times New Roman" w:cs="Times New Roman"/>
          <w:lang w:val="en-GB"/>
        </w:rPr>
      </w:pPr>
      <w:ins w:author="Carmen Garcia Montero" w:date="2025-10-14T12:05:00Z" w:id="5795">
        <w:r>
          <w:rPr>
            <w:noProof/>
          </w:rPr>
          <w:drawing>
            <wp:inline distT="0" distB="0" distL="0" distR="0" wp14:anchorId="0843961B" wp14:editId="7C659449">
              <wp:extent cx="5760720" cy="3265170"/>
              <wp:effectExtent l="0" t="0" r="0" b="0"/>
              <wp:docPr id="10698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9908" name=""/>
                      <pic:cNvPicPr/>
                    </pic:nvPicPr>
                    <pic:blipFill>
                      <a:blip r:embed="rId64"/>
                      <a:stretch>
                        <a:fillRect/>
                      </a:stretch>
                    </pic:blipFill>
                    <pic:spPr>
                      <a:xfrm>
                        <a:off x="0" y="0"/>
                        <a:ext cx="5760720" cy="3265170"/>
                      </a:xfrm>
                      <a:prstGeom prst="rect">
                        <a:avLst/>
                      </a:prstGeom>
                    </pic:spPr>
                  </pic:pic>
                </a:graphicData>
              </a:graphic>
            </wp:inline>
          </w:drawing>
        </w:r>
      </w:ins>
    </w:p>
    <w:p w:rsidRPr="00117039" w:rsidR="00967E75" w:rsidP="00967E75" w:rsidRDefault="00967E75" w14:paraId="2FCEEFAD" w14:textId="25353915">
      <w:pPr>
        <w:keepNext/>
        <w:spacing w:line="276" w:lineRule="auto"/>
        <w:rPr>
          <w:rFonts w:ascii="Times New Roman" w:hAnsi="Times New Roman" w:cs="Times New Roman"/>
          <w:lang w:val="en-GB"/>
        </w:rPr>
      </w:pPr>
      <w:del w:author="Carmen Garcia Montero" w:date="2025-10-14T12:05:00Z" w:id="5796">
        <w:r w:rsidRPr="00117039">
          <w:rPr>
            <w:noProof/>
            <w:lang w:val="en-GB"/>
          </w:rPr>
          <w:drawing>
            <wp:inline distT="0" distB="0" distL="0" distR="0" wp14:anchorId="31F1D9A2" wp14:editId="11C3FE6F">
              <wp:extent cx="5760720" cy="4163695"/>
              <wp:effectExtent l="0" t="0" r="0" b="8255"/>
              <wp:docPr id="1124904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931" name="Picture 1" descr="A screenshot of a computer&#10;&#10;AI-generated content may be incorrect."/>
                      <pic:cNvPicPr/>
                    </pic:nvPicPr>
                    <pic:blipFill>
                      <a:blip r:embed="rId65"/>
                      <a:stretch>
                        <a:fillRect/>
                      </a:stretch>
                    </pic:blipFill>
                    <pic:spPr>
                      <a:xfrm>
                        <a:off x="0" y="0"/>
                        <a:ext cx="5760720" cy="4163695"/>
                      </a:xfrm>
                      <a:prstGeom prst="rect">
                        <a:avLst/>
                      </a:prstGeom>
                    </pic:spPr>
                  </pic:pic>
                </a:graphicData>
              </a:graphic>
            </wp:inline>
          </w:drawing>
        </w:r>
      </w:del>
    </w:p>
    <w:p w:rsidRPr="00117039" w:rsidR="00967E75" w:rsidP="00967E75" w:rsidRDefault="00967E75" w14:paraId="30CD987D" w14:textId="77777777">
      <w:pPr>
        <w:keepNext/>
        <w:spacing w:line="276" w:lineRule="auto"/>
        <w:rPr>
          <w:rFonts w:ascii="Times New Roman" w:hAnsi="Times New Roman" w:cs="Times New Roman"/>
          <w:lang w:val="en-GB"/>
        </w:rPr>
      </w:pPr>
    </w:p>
    <w:tbl>
      <w:tblPr>
        <w:tblW w:w="90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Look w:val="04A0" w:firstRow="1" w:lastRow="0" w:firstColumn="1" w:lastColumn="0" w:noHBand="0" w:noVBand="1"/>
        <w:tblPrChange w:author="Fernando Dominguez" w:date="2025-09-12T14:02:00Z" w:id="5797">
          <w:tblPr>
            <w:tblW w:w="90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Look w:val="04A0" w:firstRow="1" w:lastRow="0" w:firstColumn="1" w:lastColumn="0" w:noHBand="0" w:noVBand="1"/>
          </w:tblPr>
        </w:tblPrChange>
      </w:tblPr>
      <w:tblGrid>
        <w:gridCol w:w="687"/>
        <w:gridCol w:w="1573"/>
        <w:gridCol w:w="2884"/>
        <w:gridCol w:w="1317"/>
        <w:gridCol w:w="1319"/>
        <w:gridCol w:w="1236"/>
        <w:tblGridChange w:id="5798">
          <w:tblGrid>
            <w:gridCol w:w="360"/>
            <w:gridCol w:w="327"/>
            <w:gridCol w:w="33"/>
            <w:gridCol w:w="360"/>
            <w:gridCol w:w="360"/>
            <w:gridCol w:w="360"/>
            <w:gridCol w:w="360"/>
            <w:gridCol w:w="100"/>
            <w:gridCol w:w="2884"/>
            <w:gridCol w:w="1317"/>
            <w:gridCol w:w="1319"/>
            <w:gridCol w:w="1236"/>
          </w:tblGrid>
        </w:tblGridChange>
      </w:tblGrid>
      <w:tr w:rsidRPr="00390DC1" w:rsidR="00967E75" w:rsidTr="225DF6DF" w14:paraId="218DB8CC" w14:textId="77777777">
        <w:trPr>
          <w:trHeight w:val="300"/>
          <w:trPrChange w:author="Fernando Dominguez" w:date="2025-09-12T14:02:00Z" w:id="5799">
            <w:trPr>
              <w:gridAfter w:val="0"/>
              <w:trHeight w:val="300"/>
            </w:trPr>
          </w:trPrChange>
        </w:trPr>
        <w:tc>
          <w:tcPr>
            <w:tcW w:w="9016" w:type="dxa"/>
            <w:gridSpan w:val="6"/>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Change w:author="Fernando Dominguez" w:date="2025-09-12T14:02:00Z" w:id="5800">
              <w:tcPr>
                <w:tcW w:w="9016" w:type="dxa"/>
                <w:gridSpan w:val="7"/>
                <w:tcBorders>
                  <w:top w:val="single" w:color="auto" w:sz="4" w:space="0"/>
                  <w:left w:val="single" w:color="auto" w:sz="4" w:space="0"/>
                  <w:bottom w:val="single" w:color="auto" w:sz="4" w:space="0"/>
                  <w:right w:val="single" w:color="auto" w:sz="4" w:space="0"/>
                </w:tcBorders>
                <w:shd w:val="clear" w:color="auto" w:fill="D0CECE" w:themeFill="background2" w:themeFillShade="E6"/>
              </w:tcPr>
            </w:tcPrChange>
          </w:tcPr>
          <w:p w:rsidRPr="00117039" w:rsidR="00967E75" w:rsidP="00117039" w:rsidRDefault="00967E75" w14:paraId="27A289D0" w14:textId="505D1E41">
            <w:pPr>
              <w:spacing w:after="0" w:line="240" w:lineRule="auto"/>
              <w:jc w:val="center"/>
              <w:rPr>
                <w:rFonts w:ascii="Times New Roman" w:hAnsi="Times New Roman" w:cs="Times New Roman"/>
                <w:b/>
                <w:i/>
                <w:sz w:val="16"/>
                <w:szCs w:val="16"/>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cs="Times New Roman"/>
                <w:b/>
                <w:i/>
                <w:sz w:val="16"/>
                <w:szCs w:val="16"/>
                <w:lang w:val="en-GB" w:eastAsia="zh-CN"/>
              </w:rPr>
              <w:t>Table III.3</w:t>
            </w:r>
            <w:ins w:author="Carmen Garcia Montero" w:date="2025-11-03T12:14:00Z" w:id="5801">
              <w:r w:rsidR="004203E1">
                <w:rPr>
                  <w:rFonts w:ascii="Times New Roman" w:hAnsi="Times New Roman" w:cs="Times New Roman"/>
                  <w:b/>
                  <w:i/>
                  <w:sz w:val="16"/>
                  <w:szCs w:val="16"/>
                  <w:lang w:val="en-GB" w:eastAsia="zh-CN"/>
                </w:rPr>
                <w:t>1</w:t>
              </w:r>
            </w:ins>
            <w:del w:author="Carmen Garcia Montero" w:date="2025-11-03T12:14:00Z" w:id="5802">
              <w:r w:rsidRPr="00117039" w:rsidDel="004203E1">
                <w:rPr>
                  <w:rFonts w:ascii="Times New Roman" w:hAnsi="Times New Roman" w:cs="Times New Roman"/>
                  <w:b/>
                  <w:i/>
                  <w:sz w:val="16"/>
                  <w:szCs w:val="16"/>
                  <w:lang w:val="en-GB" w:eastAsia="zh-CN"/>
                </w:rPr>
                <w:delText>2</w:delText>
              </w:r>
            </w:del>
            <w:r w:rsidRPr="00117039">
              <w:rPr>
                <w:rFonts w:ascii="Times New Roman" w:hAnsi="Times New Roman" w:cs="Times New Roman"/>
                <w:b/>
                <w:i/>
                <w:sz w:val="16"/>
                <w:szCs w:val="16"/>
                <w:lang w:val="en-GB" w:eastAsia="zh-CN"/>
              </w:rPr>
              <w:t xml:space="preserve"> – Procedure 3</w:t>
            </w:r>
            <w:ins w:author="Carmen Garcia Montero" w:date="2025-11-03T12:14:00Z" w:id="5803">
              <w:r w:rsidR="004203E1">
                <w:rPr>
                  <w:rFonts w:ascii="Times New Roman" w:hAnsi="Times New Roman" w:cs="Times New Roman"/>
                  <w:b/>
                  <w:i/>
                  <w:sz w:val="16"/>
                  <w:szCs w:val="16"/>
                  <w:lang w:val="en-GB" w:eastAsia="zh-CN"/>
                </w:rPr>
                <w:t>1</w:t>
              </w:r>
            </w:ins>
            <w:del w:author="Carmen Garcia Montero" w:date="2025-11-03T12:14:00Z" w:id="5804">
              <w:r w:rsidRPr="00117039" w:rsidDel="004203E1">
                <w:rPr>
                  <w:rFonts w:ascii="Times New Roman" w:hAnsi="Times New Roman" w:cs="Times New Roman"/>
                  <w:b/>
                  <w:i/>
                  <w:sz w:val="16"/>
                  <w:szCs w:val="16"/>
                  <w:lang w:val="en-GB" w:eastAsia="zh-CN"/>
                </w:rPr>
                <w:delText>2</w:delText>
              </w:r>
            </w:del>
          </w:p>
        </w:tc>
      </w:tr>
      <w:tr w:rsidRPr="004749C7" w:rsidR="00967E75" w:rsidTr="225DF6DF" w14:paraId="63EA07F6" w14:textId="77777777">
        <w:trPr>
          <w:trHeight w:val="300"/>
          <w:trPrChange w:author="Fernando Dominguez" w:date="2025-09-12T14:02:00Z" w:id="5805">
            <w:trPr>
              <w:gridAfter w:val="0"/>
              <w:trHeight w:val="300"/>
            </w:trPr>
          </w:trPrChange>
        </w:trPr>
        <w:tc>
          <w:tcPr>
            <w:tcW w:w="2260" w:type="dxa"/>
            <w:gridSpan w:val="2"/>
            <w:shd w:val="clear" w:color="auto" w:fill="D0CECE" w:themeFill="background2" w:themeFillShade="E6"/>
            <w:vAlign w:val="center"/>
            <w:tcPrChange w:author="Fernando Dominguez" w:date="2025-09-12T14:02:00Z" w:id="5806">
              <w:tcPr>
                <w:tcW w:w="2260" w:type="dxa"/>
                <w:gridSpan w:val="3"/>
                <w:shd w:val="clear" w:color="auto" w:fill="D0CECE" w:themeFill="background2" w:themeFillShade="E6"/>
              </w:tcPr>
            </w:tcPrChange>
          </w:tcPr>
          <w:p w:rsidRPr="00117039" w:rsidR="00967E75" w:rsidP="00117039" w:rsidRDefault="00967E75" w14:paraId="54F7217B" w14:textId="77777777">
            <w:pPr>
              <w:widowControl w:val="0"/>
              <w:spacing w:after="0" w:line="276"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09-12T14:02:00Z" w:id="5807">
              <w:tcPr>
                <w:tcW w:w="6756" w:type="dxa"/>
                <w:gridSpan w:val="4"/>
              </w:tcPr>
            </w:tcPrChange>
          </w:tcPr>
          <w:p w:rsidRPr="00117039" w:rsidR="00967E75" w:rsidP="00117039" w:rsidRDefault="77F5B63B" w14:paraId="27CC4E71" w14:textId="414D33DF">
            <w:pPr>
              <w:pStyle w:val="Caption"/>
              <w:keepNext/>
              <w:spacing w:after="0"/>
              <w:rPr>
                <w:rFonts w:ascii="Times New Roman" w:hAnsi="Times New Roman" w:eastAsia="Calibri" w:cs="Times New Roman"/>
                <w:sz w:val="16"/>
                <w:szCs w:val="16"/>
                <w:lang w:val="en-GB" w:eastAsia="zh-CN"/>
              </w:rPr>
            </w:pPr>
            <w:r w:rsidRPr="225DF6DF">
              <w:rPr>
                <w:rFonts w:ascii="Times New Roman" w:hAnsi="Times New Roman" w:cs="Times New Roman"/>
                <w:color w:val="auto"/>
                <w:sz w:val="16"/>
                <w:szCs w:val="16"/>
                <w:lang w:val="en-GB"/>
              </w:rPr>
              <w:t xml:space="preserve">Table </w:t>
            </w:r>
            <w:commentRangeStart w:id="5808"/>
            <w:r w:rsidRPr="225DF6DF" w:rsidR="00967E75">
              <w:rPr>
                <w:rFonts w:ascii="Times New Roman" w:hAnsi="Times New Roman" w:cs="Times New Roman"/>
                <w:color w:val="auto"/>
                <w:sz w:val="16"/>
                <w:szCs w:val="16"/>
                <w:lang w:val="en-GB"/>
              </w:rPr>
              <w:t>Making measurement data available</w:t>
            </w:r>
            <w:commentRangeEnd w:id="5808"/>
            <w:r w:rsidRPr="00117039" w:rsidR="00133D57">
              <w:rPr>
                <w:rStyle w:val="CommentReference"/>
                <w:rFonts w:ascii="Times New Roman" w:hAnsi="Times New Roman" w:eastAsia="Calibri" w:cs="Times New Roman"/>
                <w:lang w:val="en-GB" w:eastAsia="zh-CN"/>
              </w:rPr>
              <w:commentReference w:id="5808"/>
            </w:r>
          </w:p>
        </w:tc>
      </w:tr>
      <w:tr w:rsidRPr="00390DC1" w:rsidR="00967E75" w:rsidTr="225DF6DF" w14:paraId="08F05FA5" w14:textId="77777777">
        <w:trPr>
          <w:trHeight w:val="300"/>
          <w:trPrChange w:author="Fernando Dominguez" w:date="2025-09-12T14:02:00Z" w:id="5809">
            <w:trPr>
              <w:gridAfter w:val="0"/>
              <w:trHeight w:val="300"/>
            </w:trPr>
          </w:trPrChange>
        </w:trPr>
        <w:tc>
          <w:tcPr>
            <w:tcW w:w="687" w:type="dxa"/>
            <w:shd w:val="clear" w:color="auto" w:fill="D0CECE" w:themeFill="background2" w:themeFillShade="E6"/>
            <w:vAlign w:val="center"/>
            <w:tcPrChange w:author="Fernando Dominguez" w:date="2025-09-12T14:02:00Z" w:id="5810">
              <w:tcPr>
                <w:tcW w:w="687" w:type="dxa"/>
                <w:shd w:val="clear" w:color="auto" w:fill="D0CECE" w:themeFill="background2" w:themeFillShade="E6"/>
              </w:tcPr>
            </w:tcPrChange>
          </w:tcPr>
          <w:p w:rsidRPr="00117039" w:rsidR="00967E75" w:rsidP="00117039" w:rsidRDefault="00967E75" w14:paraId="24404A13"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5811">
              <w:tcPr>
                <w:tcW w:w="1573" w:type="dxa"/>
                <w:gridSpan w:val="2"/>
                <w:shd w:val="clear" w:color="auto" w:fill="D0CECE" w:themeFill="background2" w:themeFillShade="E6"/>
              </w:tcPr>
            </w:tcPrChange>
          </w:tcPr>
          <w:p w:rsidRPr="00117039" w:rsidR="00967E75" w:rsidP="00117039" w:rsidRDefault="00967E75" w14:paraId="51668F59"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5812">
              <w:tcPr>
                <w:tcW w:w="2884" w:type="dxa"/>
                <w:shd w:val="clear" w:color="auto" w:fill="D0CECE" w:themeFill="background2" w:themeFillShade="E6"/>
              </w:tcPr>
            </w:tcPrChange>
          </w:tcPr>
          <w:p w:rsidRPr="00117039" w:rsidR="00967E75" w:rsidP="00117039" w:rsidRDefault="00967E75" w14:paraId="66961801"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5813">
              <w:tcPr>
                <w:tcW w:w="1317" w:type="dxa"/>
                <w:shd w:val="clear" w:color="auto" w:fill="D0CECE" w:themeFill="background2" w:themeFillShade="E6"/>
              </w:tcPr>
            </w:tcPrChange>
          </w:tcPr>
          <w:p w:rsidRPr="00117039" w:rsidR="00967E75" w:rsidP="00117039" w:rsidRDefault="00967E75" w14:paraId="2723D3ED"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5814">
              <w:tcPr>
                <w:tcW w:w="1319" w:type="dxa"/>
                <w:shd w:val="clear" w:color="auto" w:fill="D0CECE" w:themeFill="background2" w:themeFillShade="E6"/>
              </w:tcPr>
            </w:tcPrChange>
          </w:tcPr>
          <w:p w:rsidRPr="00117039" w:rsidR="00967E75" w:rsidP="00117039" w:rsidRDefault="00967E75" w14:paraId="248604B7"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5815">
              <w:tcPr>
                <w:tcW w:w="1236" w:type="dxa"/>
                <w:shd w:val="clear" w:color="auto" w:fill="D0CECE" w:themeFill="background2" w:themeFillShade="E6"/>
              </w:tcPr>
            </w:tcPrChange>
          </w:tcPr>
          <w:p w:rsidRPr="00117039" w:rsidR="00967E75" w:rsidP="00117039" w:rsidRDefault="00967E75" w14:paraId="446F9D3F"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4749C7" w:rsidR="00967E75" w:rsidTr="225DF6DF" w14:paraId="1958FD81" w14:textId="77777777">
        <w:trPr>
          <w:trHeight w:val="643"/>
        </w:trPr>
        <w:tc>
          <w:tcPr>
            <w:tcW w:w="687" w:type="dxa"/>
          </w:tcPr>
          <w:p w:rsidRPr="00117039" w:rsidR="00967E75" w:rsidRDefault="00967E75" w14:paraId="0891E3AF" w14:textId="68AA73E3">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16">
              <w:r w:rsidR="00AB19E2">
                <w:rPr>
                  <w:rFonts w:ascii="Times New Roman" w:hAnsi="Times New Roman" w:cs="Times New Roman"/>
                  <w:sz w:val="16"/>
                  <w:szCs w:val="16"/>
                  <w:lang w:val="en-GB"/>
                </w:rPr>
                <w:t>1</w:t>
              </w:r>
            </w:ins>
            <w:del w:author="Carmen Garcia Montero" w:date="2025-11-03T12:16:00Z" w:id="5817">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.1a</w:t>
            </w:r>
          </w:p>
        </w:tc>
        <w:tc>
          <w:tcPr>
            <w:tcW w:w="1573" w:type="dxa"/>
          </w:tcPr>
          <w:p w:rsidRPr="008814FB" w:rsidR="00967E75" w:rsidRDefault="00967E75" w14:paraId="5FD8608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[Conditional] Request validated historical metering and consumption data for CU</w:t>
            </w:r>
          </w:p>
        </w:tc>
        <w:tc>
          <w:tcPr>
            <w:tcW w:w="2884" w:type="dxa"/>
          </w:tcPr>
          <w:p w:rsidRPr="00117039" w:rsidR="00967E75" w:rsidRDefault="00967E75" w14:paraId="0AFBFE7A" w14:textId="5586F0A2">
            <w:pPr>
              <w:widowControl w:val="0"/>
              <w:spacing w:after="0" w:line="276" w:lineRule="auto"/>
              <w:jc w:val="both"/>
              <w:rPr>
                <w:rFonts w:ascii="Times New Roman" w:hAnsi="Times New Roman" w:eastAsia="Calibri" w:cs="Times New Roman"/>
                <w:sz w:val="16"/>
                <w:szCs w:val="16"/>
                <w:lang w:val="en-GB" w:eastAsia="zh-CN"/>
              </w:rPr>
            </w:pPr>
            <w:commentRangeStart w:id="5818"/>
            <w:r w:rsidRPr="00117039">
              <w:rPr>
                <w:rFonts w:ascii="Times New Roman" w:hAnsi="Times New Roman" w:cs="Times New Roman"/>
                <w:sz w:val="16"/>
                <w:szCs w:val="16"/>
                <w:lang w:val="en-GB"/>
              </w:rPr>
              <w:t xml:space="preserve">The </w:t>
            </w:r>
            <w:r w:rsidR="002C6BB8">
              <w:rPr>
                <w:rFonts w:ascii="Times New Roman" w:hAnsi="Times New Roman" w:cs="Times New Roman"/>
                <w:sz w:val="16"/>
                <w:szCs w:val="16"/>
                <w:lang w:val="en-GB"/>
              </w:rPr>
              <w:t>q</w:t>
            </w:r>
            <w:r w:rsidRPr="00117039">
              <w:rPr>
                <w:rFonts w:ascii="Times New Roman" w:hAnsi="Times New Roman" w:cs="Times New Roman"/>
                <w:sz w:val="16"/>
                <w:szCs w:val="16"/>
                <w:lang w:val="en-GB"/>
              </w:rPr>
              <w:t>uantification data aggregator requests validated historical metering and consumption data from the metered data administrator for the controllable units.</w:t>
            </w:r>
            <w:commentRangeEnd w:id="5818"/>
            <w:r w:rsidRPr="00117039">
              <w:rPr>
                <w:rStyle w:val="CommentReference"/>
                <w:rFonts w:ascii="Times New Roman" w:hAnsi="Times New Roman" w:cs="Times New Roman"/>
                <w:lang w:val="en-GB"/>
              </w:rPr>
              <w:commentReference w:id="5818"/>
            </w:r>
            <w:r w:rsidRPr="00117039" w:rsidR="00257679">
              <w:rPr>
                <w:rFonts w:ascii="Times New Roman" w:hAnsi="Times New Roman" w:cs="Times New Roman"/>
                <w:sz w:val="16"/>
                <w:szCs w:val="16"/>
                <w:lang w:val="en-GB"/>
              </w:rPr>
              <w:t xml:space="preserve"> </w:t>
            </w:r>
          </w:p>
          <w:p w:rsidRPr="008814FB" w:rsidR="00967E75" w:rsidRDefault="00967E75" w14:paraId="005E4339" w14:textId="77777777">
            <w:pPr>
              <w:widowControl w:val="0"/>
              <w:spacing w:after="0" w:line="276" w:lineRule="auto"/>
              <w:jc w:val="both"/>
              <w:rPr>
                <w:rFonts w:ascii="Times New Roman" w:hAnsi="Times New Roman" w:eastAsia="Calibri" w:cs="Times New Roman"/>
                <w:sz w:val="16"/>
                <w:szCs w:val="16"/>
                <w:lang w:val="en-GB" w:eastAsia="zh-CN"/>
              </w:rPr>
            </w:pPr>
          </w:p>
        </w:tc>
        <w:tc>
          <w:tcPr>
            <w:tcW w:w="1317" w:type="dxa"/>
          </w:tcPr>
          <w:p w:rsidRPr="00117039" w:rsidR="00967E75" w:rsidRDefault="00967E75" w14:paraId="3B459E53"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319" w:type="dxa"/>
          </w:tcPr>
          <w:p w:rsidRPr="00117039" w:rsidR="00967E75" w:rsidRDefault="00967E75" w14:paraId="78D7ADF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Metered data administrator</w:t>
            </w:r>
          </w:p>
        </w:tc>
        <w:tc>
          <w:tcPr>
            <w:tcW w:w="1236" w:type="dxa"/>
          </w:tcPr>
          <w:p w:rsidRPr="008814FB" w:rsidR="00967E75" w:rsidRDefault="0024529C" w14:paraId="0539E6D4" w14:textId="63CC43EE">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40:00Z" w:id="5819">
              <w:r>
                <w:rPr>
                  <w:rFonts w:ascii="Times New Roman" w:hAnsi="Times New Roman" w:cs="Times New Roman"/>
                  <w:sz w:val="16"/>
                  <w:szCs w:val="16"/>
                  <w:lang w:val="en-GB"/>
                </w:rPr>
                <w:t>C</w:t>
              </w:r>
            </w:ins>
            <w:del w:author="Carmen Garcia Montero" w:date="2025-11-03T15:40:00Z" w:id="5820">
              <w:r w:rsidDel="0024529C" w:rsidR="003D7AD3">
                <w:rPr>
                  <w:rFonts w:ascii="Times New Roman" w:hAnsi="Times New Roman" w:cs="Times New Roman"/>
                  <w:sz w:val="16"/>
                  <w:szCs w:val="16"/>
                  <w:lang w:val="en-GB"/>
                </w:rPr>
                <w:delText>B</w:delText>
              </w:r>
            </w:del>
            <w:ins w:author="Carmen Garcia Montero" w:date="2025-11-03T15:28:00Z" w:id="5821">
              <w:r w:rsidR="00FA0D31">
                <w:rPr>
                  <w:rFonts w:ascii="Times New Roman" w:hAnsi="Times New Roman" w:cs="Times New Roman"/>
                  <w:sz w:val="16"/>
                  <w:szCs w:val="16"/>
                  <w:lang w:val="en-GB"/>
                </w:rPr>
                <w:t>C</w:t>
              </w:r>
            </w:ins>
            <w:del w:author="Carmen Garcia Montero" w:date="2025-11-03T15:28:00Z" w:id="5822">
              <w:r w:rsidDel="00FA0D31" w:rsidR="003D7AD3">
                <w:rPr>
                  <w:rFonts w:ascii="Times New Roman" w:hAnsi="Times New Roman" w:cs="Times New Roman"/>
                  <w:sz w:val="16"/>
                  <w:szCs w:val="16"/>
                  <w:lang w:val="en-GB"/>
                </w:rPr>
                <w:delText>Y</w:delText>
              </w:r>
            </w:del>
            <w:r w:rsidRPr="00117039" w:rsidR="00967E75">
              <w:rPr>
                <w:rFonts w:ascii="Times New Roman" w:hAnsi="Times New Roman" w:cs="Times New Roman"/>
                <w:sz w:val="16"/>
                <w:szCs w:val="16"/>
                <w:lang w:val="en-GB"/>
              </w:rPr>
              <w:t xml:space="preserve"> - “Metered data request” - defined as object H in the Implementing Regulation (EU) 2023/1162 </w:t>
            </w:r>
          </w:p>
        </w:tc>
      </w:tr>
      <w:tr w:rsidRPr="00390DC1" w:rsidR="00967E75" w:rsidTr="225DF6DF" w14:paraId="4F537726" w14:textId="77777777">
        <w:trPr>
          <w:trHeight w:val="643"/>
        </w:trPr>
        <w:tc>
          <w:tcPr>
            <w:tcW w:w="687" w:type="dxa"/>
          </w:tcPr>
          <w:p w:rsidRPr="00117039" w:rsidR="00967E75" w:rsidRDefault="00967E75" w14:paraId="0601F0F8" w14:textId="5820F070">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23">
              <w:r w:rsidR="00AB19E2">
                <w:rPr>
                  <w:rFonts w:ascii="Times New Roman" w:hAnsi="Times New Roman" w:cs="Times New Roman"/>
                  <w:sz w:val="16"/>
                  <w:szCs w:val="16"/>
                  <w:lang w:val="en-GB"/>
                </w:rPr>
                <w:t>1</w:t>
              </w:r>
            </w:ins>
            <w:del w:author="Carmen Garcia Montero" w:date="2025-11-03T12:16:00Z" w:id="5824">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.1b</w:t>
            </w:r>
          </w:p>
        </w:tc>
        <w:tc>
          <w:tcPr>
            <w:tcW w:w="1573" w:type="dxa"/>
          </w:tcPr>
          <w:p w:rsidRPr="008814FB" w:rsidR="00967E75" w:rsidRDefault="00967E75" w14:paraId="138608E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Validate request for </w:t>
            </w:r>
            <w:r w:rsidRPr="00117039">
              <w:rPr>
                <w:rFonts w:ascii="Times New Roman" w:hAnsi="Times New Roman" w:cs="Times New Roman"/>
                <w:sz w:val="16"/>
                <w:szCs w:val="16"/>
                <w:lang w:val="en-GB"/>
              </w:rPr>
              <w:t>validated historical metering and consumption data</w:t>
            </w:r>
            <w:r w:rsidRPr="00117039">
              <w:rPr>
                <w:rFonts w:ascii="Times New Roman" w:hAnsi="Times New Roman" w:eastAsia="Calibri" w:cs="Times New Roman"/>
                <w:sz w:val="16"/>
                <w:szCs w:val="16"/>
                <w:lang w:val="en-GB" w:eastAsia="zh-CN"/>
              </w:rPr>
              <w:t xml:space="preserve"> </w:t>
            </w:r>
            <w:r w:rsidRPr="00117039">
              <w:rPr>
                <w:rFonts w:ascii="Times New Roman" w:hAnsi="Times New Roman" w:cs="Times New Roman"/>
                <w:sz w:val="16"/>
                <w:szCs w:val="16"/>
                <w:lang w:val="en-GB"/>
              </w:rPr>
              <w:t>for CU</w:t>
            </w:r>
            <w:r w:rsidRPr="00117039">
              <w:rPr>
                <w:rFonts w:ascii="Times New Roman" w:hAnsi="Times New Roman" w:eastAsia="Calibri" w:cs="Times New Roman"/>
                <w:sz w:val="16"/>
                <w:szCs w:val="16"/>
                <w:lang w:val="en-GB" w:eastAsia="zh-CN"/>
              </w:rPr>
              <w:t xml:space="preserve"> </w:t>
            </w:r>
          </w:p>
          <w:p w:rsidRPr="008814FB" w:rsidR="00967E75" w:rsidRDefault="00967E75" w14:paraId="181133BB" w14:textId="77777777">
            <w:pPr>
              <w:widowControl w:val="0"/>
              <w:spacing w:after="0" w:line="276" w:lineRule="auto"/>
              <w:jc w:val="both"/>
              <w:rPr>
                <w:rFonts w:ascii="Times New Roman" w:hAnsi="Times New Roman" w:eastAsia="Calibri" w:cs="Times New Roman"/>
                <w:sz w:val="16"/>
                <w:szCs w:val="16"/>
                <w:lang w:val="en-GB" w:eastAsia="zh-CN"/>
              </w:rPr>
            </w:pPr>
          </w:p>
          <w:p w:rsidRPr="008814FB" w:rsidR="00967E75" w:rsidRDefault="00967E75" w14:paraId="66FA5949" w14:textId="7A06D3F7">
            <w:pPr>
              <w:widowControl w:val="0"/>
              <w:spacing w:after="0" w:line="276" w:lineRule="auto"/>
              <w:jc w:val="both"/>
              <w:rPr>
                <w:rFonts w:ascii="Times New Roman" w:hAnsi="Times New Roman" w:eastAsia="Calibri" w:cs="Times New Roman"/>
                <w:sz w:val="16"/>
                <w:szCs w:val="16"/>
                <w:lang w:val="en-GB" w:eastAsia="zh-CN"/>
              </w:rPr>
            </w:pPr>
            <w:r>
              <w:rPr>
                <w:rFonts w:ascii="Times New Roman" w:hAnsi="Times New Roman" w:eastAsia="Calibri" w:cs="Times New Roman"/>
                <w:sz w:val="16"/>
                <w:szCs w:val="16"/>
                <w:lang w:val="en-GB" w:eastAsia="zh-CN"/>
              </w:rPr>
              <w:t xml:space="preserve"> </w:t>
            </w:r>
          </w:p>
        </w:tc>
        <w:tc>
          <w:tcPr>
            <w:tcW w:w="2884" w:type="dxa"/>
          </w:tcPr>
          <w:p w:rsidRPr="008814FB" w:rsidR="00967E75" w:rsidRDefault="00967E75" w14:paraId="2D4022E2"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metered data administrator validates the specified request for </w:t>
            </w:r>
            <w:r w:rsidRPr="00117039">
              <w:rPr>
                <w:rFonts w:ascii="Times New Roman" w:hAnsi="Times New Roman" w:cs="Times New Roman"/>
                <w:sz w:val="16"/>
                <w:szCs w:val="16"/>
                <w:lang w:val="en-GB"/>
              </w:rPr>
              <w:t>validated historical metering and consumption data</w:t>
            </w:r>
            <w:r w:rsidRPr="00117039">
              <w:rPr>
                <w:rFonts w:ascii="Times New Roman" w:hAnsi="Times New Roman" w:eastAsia="Calibri" w:cs="Times New Roman"/>
                <w:sz w:val="16"/>
                <w:szCs w:val="16"/>
                <w:lang w:val="en-GB" w:eastAsia="zh-CN"/>
              </w:rPr>
              <w:t xml:space="preserve"> and provides a meaningful indication in case of an invalid request.</w:t>
            </w:r>
          </w:p>
        </w:tc>
        <w:tc>
          <w:tcPr>
            <w:tcW w:w="1317" w:type="dxa"/>
          </w:tcPr>
          <w:p w:rsidRPr="00117039" w:rsidR="00967E75" w:rsidRDefault="00967E75" w14:paraId="1086F80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Metered data administrator</w:t>
            </w:r>
          </w:p>
        </w:tc>
        <w:tc>
          <w:tcPr>
            <w:tcW w:w="1319" w:type="dxa"/>
          </w:tcPr>
          <w:p w:rsidRPr="00117039" w:rsidR="00967E75" w:rsidRDefault="00967E75" w14:paraId="24E588F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236" w:type="dxa"/>
          </w:tcPr>
          <w:p w:rsidRPr="00117039" w:rsidR="00967E75" w:rsidRDefault="00967E75" w14:paraId="14C471EE" w14:textId="52B8B093">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en-GB"/>
              </w:rPr>
              <w:t xml:space="preserve">B – </w:t>
            </w:r>
            <w:r w:rsidR="007A3E14">
              <w:rPr>
                <w:rFonts w:ascii="Times New Roman" w:hAnsi="Times New Roman" w:eastAsia="Calibri" w:cs="Times New Roman"/>
                <w:sz w:val="16"/>
                <w:szCs w:val="16"/>
                <w:lang w:val="en-GB" w:eastAsia="en-GB"/>
              </w:rPr>
              <w:t>Information on</w:t>
            </w:r>
            <w:r w:rsidRPr="00117039">
              <w:rPr>
                <w:rFonts w:ascii="Times New Roman" w:hAnsi="Times New Roman" w:eastAsia="Calibri" w:cs="Times New Roman"/>
                <w:sz w:val="16"/>
                <w:szCs w:val="16"/>
                <w:lang w:val="en-GB" w:eastAsia="en-GB"/>
              </w:rPr>
              <w:t xml:space="preserve"> validation</w:t>
            </w:r>
          </w:p>
        </w:tc>
      </w:tr>
      <w:tr w:rsidRPr="004749C7" w:rsidR="00967E75" w:rsidTr="225DF6DF" w14:paraId="4CC33490" w14:textId="77777777">
        <w:trPr>
          <w:trHeight w:val="643"/>
        </w:trPr>
        <w:tc>
          <w:tcPr>
            <w:tcW w:w="687" w:type="dxa"/>
          </w:tcPr>
          <w:p w:rsidRPr="00117039" w:rsidR="00967E75" w:rsidRDefault="00967E75" w14:paraId="500ED5C7" w14:textId="0E92B740">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25">
              <w:r w:rsidR="00AB19E2">
                <w:rPr>
                  <w:rFonts w:ascii="Times New Roman" w:hAnsi="Times New Roman" w:cs="Times New Roman"/>
                  <w:sz w:val="16"/>
                  <w:szCs w:val="16"/>
                  <w:lang w:val="en-GB"/>
                </w:rPr>
                <w:t>1</w:t>
              </w:r>
            </w:ins>
            <w:del w:author="Carmen Garcia Montero" w:date="2025-11-03T12:16:00Z" w:id="5826">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.1c</w:t>
            </w:r>
          </w:p>
        </w:tc>
        <w:tc>
          <w:tcPr>
            <w:tcW w:w="1573" w:type="dxa"/>
          </w:tcPr>
          <w:p w:rsidRPr="008814FB" w:rsidR="00967E75" w:rsidRDefault="00967E75" w14:paraId="642C1F7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Send validated historical metering and consumption data for CU</w:t>
            </w:r>
          </w:p>
        </w:tc>
        <w:tc>
          <w:tcPr>
            <w:tcW w:w="2884" w:type="dxa"/>
          </w:tcPr>
          <w:p w:rsidRPr="008814FB" w:rsidR="00967E75" w:rsidRDefault="00967E75" w14:paraId="0BC0E358"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 xml:space="preserve">The metered data administrator makes available validated historical metering and consumption data to the quantification data aggregator. </w:t>
            </w:r>
          </w:p>
        </w:tc>
        <w:tc>
          <w:tcPr>
            <w:tcW w:w="1317" w:type="dxa"/>
          </w:tcPr>
          <w:p w:rsidRPr="00117039" w:rsidR="00967E75" w:rsidRDefault="00967E75" w14:paraId="01DE4DC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Metered data administrator</w:t>
            </w:r>
          </w:p>
        </w:tc>
        <w:tc>
          <w:tcPr>
            <w:tcW w:w="1319" w:type="dxa"/>
          </w:tcPr>
          <w:p w:rsidRPr="00117039" w:rsidR="00967E75" w:rsidRDefault="00967E75" w14:paraId="485ACEF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236" w:type="dxa"/>
          </w:tcPr>
          <w:p w:rsidRPr="008814FB" w:rsidR="00967E75" w:rsidRDefault="0024529C" w14:paraId="5EC1D2DC" w14:textId="456B34ED">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40:00Z" w:id="5827">
              <w:r>
                <w:rPr>
                  <w:rFonts w:ascii="Times New Roman" w:hAnsi="Times New Roman" w:cs="Times New Roman"/>
                  <w:sz w:val="16"/>
                  <w:szCs w:val="16"/>
                  <w:lang w:val="en-GB"/>
                </w:rPr>
                <w:t>C</w:t>
              </w:r>
            </w:ins>
            <w:del w:author="Carmen Garcia Montero" w:date="2025-11-03T15:40:00Z" w:id="5828">
              <w:r w:rsidDel="0024529C" w:rsidR="003D7AD3">
                <w:rPr>
                  <w:rFonts w:ascii="Times New Roman" w:hAnsi="Times New Roman" w:cs="Times New Roman"/>
                  <w:sz w:val="16"/>
                  <w:szCs w:val="16"/>
                  <w:lang w:val="en-GB"/>
                </w:rPr>
                <w:delText>B</w:delText>
              </w:r>
            </w:del>
            <w:ins w:author="Carmen Garcia Montero" w:date="2025-11-03T15:29:00Z" w:id="5829">
              <w:r w:rsidR="009869F2">
                <w:rPr>
                  <w:rFonts w:ascii="Times New Roman" w:hAnsi="Times New Roman" w:cs="Times New Roman"/>
                  <w:sz w:val="16"/>
                  <w:szCs w:val="16"/>
                  <w:lang w:val="en-GB"/>
                </w:rPr>
                <w:t>D</w:t>
              </w:r>
            </w:ins>
            <w:del w:author="Carmen Garcia Montero" w:date="2025-11-03T15:29:00Z" w:id="5830">
              <w:r w:rsidDel="009869F2" w:rsidR="003D7AD3">
                <w:rPr>
                  <w:rFonts w:ascii="Times New Roman" w:hAnsi="Times New Roman" w:cs="Times New Roman"/>
                  <w:sz w:val="16"/>
                  <w:szCs w:val="16"/>
                  <w:lang w:val="en-GB"/>
                </w:rPr>
                <w:delText>Z</w:delText>
              </w:r>
            </w:del>
            <w:r w:rsidRPr="00117039" w:rsidR="00967E75">
              <w:rPr>
                <w:rFonts w:ascii="Times New Roman" w:hAnsi="Times New Roman" w:cs="Times New Roman"/>
                <w:sz w:val="16"/>
                <w:szCs w:val="16"/>
                <w:lang w:val="en-GB"/>
              </w:rPr>
              <w:t xml:space="preserve"> - “Validated historical data” - defined as object F in the Implementing Regulation (EU) 2023/1162”</w:t>
            </w:r>
          </w:p>
        </w:tc>
      </w:tr>
      <w:tr w:rsidRPr="00390DC1" w:rsidR="00967E75" w:rsidTr="225DF6DF" w14:paraId="065A4B09" w14:textId="77777777">
        <w:trPr>
          <w:trHeight w:val="643"/>
        </w:trPr>
        <w:tc>
          <w:tcPr>
            <w:tcW w:w="687" w:type="dxa"/>
          </w:tcPr>
          <w:p w:rsidRPr="00117039" w:rsidR="00967E75" w:rsidRDefault="00967E75" w14:paraId="77C44EB4" w14:textId="26D36CA4">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31">
              <w:r w:rsidR="00AB19E2">
                <w:rPr>
                  <w:rFonts w:ascii="Times New Roman" w:hAnsi="Times New Roman" w:cs="Times New Roman"/>
                  <w:sz w:val="16"/>
                  <w:szCs w:val="16"/>
                  <w:lang w:val="en-GB"/>
                </w:rPr>
                <w:t>1</w:t>
              </w:r>
            </w:ins>
            <w:del w:author="Carmen Garcia Montero" w:date="2025-11-03T12:16:00Z" w:id="5832">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.2a</w:t>
            </w:r>
          </w:p>
        </w:tc>
        <w:tc>
          <w:tcPr>
            <w:tcW w:w="1573" w:type="dxa"/>
          </w:tcPr>
          <w:p w:rsidRPr="00117039" w:rsidR="00967E75" w:rsidRDefault="00967E75" w14:paraId="410C39CA" w14:textId="77777777">
            <w:pPr>
              <w:spacing w:line="276" w:lineRule="auto"/>
              <w:jc w:val="both"/>
              <w:textAlignment w:val="baseline"/>
              <w:rPr>
                <w:rFonts w:ascii="Times New Roman" w:hAnsi="Times New Roman" w:cs="Times New Roman"/>
                <w:sz w:val="16"/>
                <w:szCs w:val="16"/>
                <w:lang w:val="en-GB"/>
              </w:rPr>
            </w:pPr>
            <w:r w:rsidRPr="00117039">
              <w:rPr>
                <w:rFonts w:ascii="Times New Roman" w:hAnsi="Times New Roman" w:cs="Times New Roman"/>
                <w:sz w:val="16"/>
                <w:szCs w:val="16"/>
                <w:lang w:val="en-GB"/>
              </w:rPr>
              <w:t>[Conditional]</w:t>
            </w:r>
          </w:p>
          <w:p w:rsidRPr="008814FB" w:rsidR="00967E75" w:rsidRDefault="00967E75" w14:paraId="0D11D187" w14:textId="069A3B45">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Request for DMD data for CU</w:t>
            </w:r>
          </w:p>
        </w:tc>
        <w:tc>
          <w:tcPr>
            <w:tcW w:w="2884" w:type="dxa"/>
          </w:tcPr>
          <w:p w:rsidRPr="00117039" w:rsidR="00967E75" w:rsidRDefault="00967E75" w14:paraId="7F9FE508" w14:textId="54A9A4D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 xml:space="preserve">The quantification data aggregator requests DMD data from the dedicated measurement device data administrator for the controllable units. </w:t>
            </w:r>
          </w:p>
        </w:tc>
        <w:tc>
          <w:tcPr>
            <w:tcW w:w="1317" w:type="dxa"/>
          </w:tcPr>
          <w:p w:rsidRPr="00117039" w:rsidR="00967E75" w:rsidRDefault="00967E75" w14:paraId="34225E9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319" w:type="dxa"/>
          </w:tcPr>
          <w:p w:rsidRPr="008814FB" w:rsidR="00967E75" w:rsidRDefault="00967E75" w14:paraId="2592A17E"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Dedicated measurement device data administrator</w:t>
            </w:r>
          </w:p>
        </w:tc>
        <w:tc>
          <w:tcPr>
            <w:tcW w:w="1236" w:type="dxa"/>
          </w:tcPr>
          <w:p w:rsidRPr="00117039" w:rsidR="00967E75" w:rsidRDefault="0024529C" w14:paraId="054A16D3" w14:textId="353E409C">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40:00Z" w:id="5833">
              <w:r>
                <w:rPr>
                  <w:rFonts w:ascii="Times New Roman" w:hAnsi="Times New Roman" w:cs="Times New Roman"/>
                  <w:sz w:val="16"/>
                  <w:szCs w:val="16"/>
                  <w:lang w:val="en-GB"/>
                </w:rPr>
                <w:t>C</w:t>
              </w:r>
            </w:ins>
            <w:ins w:author="Carmen Garcia Montero" w:date="2025-11-03T15:29:00Z" w:id="5834">
              <w:r w:rsidR="009869F2">
                <w:rPr>
                  <w:rFonts w:ascii="Times New Roman" w:hAnsi="Times New Roman" w:cs="Times New Roman"/>
                  <w:sz w:val="16"/>
                  <w:szCs w:val="16"/>
                  <w:lang w:val="en-GB"/>
                </w:rPr>
                <w:t>E</w:t>
              </w:r>
            </w:ins>
            <w:del w:author="Carmen Garcia Montero" w:date="2025-11-03T15:29:00Z" w:id="5835">
              <w:r w:rsidDel="009869F2" w:rsidR="003D7AD3">
                <w:rPr>
                  <w:rFonts w:ascii="Times New Roman" w:hAnsi="Times New Roman" w:cs="Times New Roman"/>
                  <w:sz w:val="16"/>
                  <w:szCs w:val="16"/>
                  <w:lang w:val="en-GB"/>
                </w:rPr>
                <w:delText>CA</w:delText>
              </w:r>
            </w:del>
            <w:r w:rsidRPr="00117039" w:rsidR="00967E75">
              <w:rPr>
                <w:rFonts w:ascii="Times New Roman" w:hAnsi="Times New Roman" w:cs="Times New Roman"/>
                <w:sz w:val="16"/>
                <w:szCs w:val="16"/>
                <w:lang w:val="en-GB"/>
              </w:rPr>
              <w:t xml:space="preserve"> – DMD data request</w:t>
            </w:r>
            <w:r w:rsidRPr="00117039" w:rsidDel="00BC1115" w:rsidR="00967E75">
              <w:rPr>
                <w:rFonts w:ascii="Times New Roman" w:hAnsi="Times New Roman" w:cs="Times New Roman"/>
                <w:sz w:val="16"/>
                <w:szCs w:val="16"/>
                <w:lang w:val="en-GB"/>
              </w:rPr>
              <w:t xml:space="preserve"> </w:t>
            </w:r>
          </w:p>
        </w:tc>
      </w:tr>
      <w:tr w:rsidRPr="00390DC1" w:rsidR="00967E75" w:rsidTr="225DF6DF" w14:paraId="27690058" w14:textId="77777777">
        <w:trPr>
          <w:trHeight w:val="643"/>
        </w:trPr>
        <w:tc>
          <w:tcPr>
            <w:tcW w:w="687" w:type="dxa"/>
          </w:tcPr>
          <w:p w:rsidRPr="00117039" w:rsidR="00967E75" w:rsidRDefault="00967E75" w14:paraId="50FD5C74" w14:textId="40656903">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36">
              <w:r w:rsidR="00AB19E2">
                <w:rPr>
                  <w:rFonts w:ascii="Times New Roman" w:hAnsi="Times New Roman" w:cs="Times New Roman"/>
                  <w:sz w:val="16"/>
                  <w:szCs w:val="16"/>
                  <w:lang w:val="en-GB"/>
                </w:rPr>
                <w:t>1</w:t>
              </w:r>
            </w:ins>
            <w:del w:author="Carmen Garcia Montero" w:date="2025-11-03T12:16:00Z" w:id="5837">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.2b</w:t>
            </w:r>
          </w:p>
        </w:tc>
        <w:tc>
          <w:tcPr>
            <w:tcW w:w="1573" w:type="dxa"/>
          </w:tcPr>
          <w:p w:rsidRPr="008814FB" w:rsidR="00967E75" w:rsidRDefault="00967E75" w14:paraId="22D0B339" w14:textId="6D33CB0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Validate request </w:t>
            </w:r>
            <w:r w:rsidRPr="00117039">
              <w:rPr>
                <w:rFonts w:ascii="Times New Roman" w:hAnsi="Times New Roman" w:cs="Times New Roman"/>
                <w:sz w:val="16"/>
                <w:szCs w:val="16"/>
                <w:lang w:val="en-GB"/>
              </w:rPr>
              <w:t xml:space="preserve">DMD </w:t>
            </w:r>
            <w:r w:rsidRPr="00117039">
              <w:rPr>
                <w:rFonts w:ascii="Times New Roman" w:hAnsi="Times New Roman" w:eastAsia="Calibri" w:cs="Times New Roman"/>
                <w:sz w:val="16"/>
                <w:szCs w:val="16"/>
                <w:lang w:val="en-GB" w:eastAsia="zh-CN"/>
              </w:rPr>
              <w:t>data for CU</w:t>
            </w:r>
          </w:p>
        </w:tc>
        <w:tc>
          <w:tcPr>
            <w:tcW w:w="2884" w:type="dxa"/>
          </w:tcPr>
          <w:p w:rsidRPr="008814FB" w:rsidR="00967E75" w:rsidRDefault="00967E75" w14:paraId="3B78467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w:t>
            </w:r>
            <w:r w:rsidRPr="00117039">
              <w:rPr>
                <w:rFonts w:ascii="Times New Roman" w:hAnsi="Times New Roman" w:cs="Times New Roman"/>
                <w:sz w:val="16"/>
                <w:szCs w:val="16"/>
                <w:lang w:val="en-GB"/>
              </w:rPr>
              <w:t xml:space="preserve">dedicated measurement </w:t>
            </w:r>
            <w:r w:rsidRPr="00117039">
              <w:rPr>
                <w:rFonts w:ascii="Times New Roman" w:hAnsi="Times New Roman" w:eastAsia="Calibri" w:cs="Times New Roman"/>
                <w:sz w:val="16"/>
                <w:szCs w:val="16"/>
                <w:lang w:val="en-GB" w:eastAsia="zh-CN"/>
              </w:rPr>
              <w:t>device data administrator validates the specified request for dedicated</w:t>
            </w:r>
            <w:r w:rsidRPr="00117039">
              <w:rPr>
                <w:rFonts w:ascii="Times New Roman" w:hAnsi="Times New Roman" w:cs="Times New Roman"/>
                <w:sz w:val="16"/>
                <w:szCs w:val="16"/>
                <w:lang w:val="en-GB"/>
              </w:rPr>
              <w:t xml:space="preserve"> measurement device </w:t>
            </w:r>
            <w:r w:rsidRPr="00117039">
              <w:rPr>
                <w:rFonts w:ascii="Times New Roman" w:hAnsi="Times New Roman" w:eastAsia="Calibri" w:cs="Times New Roman"/>
                <w:sz w:val="16"/>
                <w:szCs w:val="16"/>
                <w:lang w:val="en-GB" w:eastAsia="zh-CN"/>
              </w:rPr>
              <w:t>data and provides a meaningful indication in case of an invalid request.</w:t>
            </w:r>
          </w:p>
        </w:tc>
        <w:tc>
          <w:tcPr>
            <w:tcW w:w="1317" w:type="dxa"/>
          </w:tcPr>
          <w:p w:rsidRPr="008814FB" w:rsidR="00967E75" w:rsidRDefault="00967E75" w14:paraId="1033CB8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Dedicated measurement device data administrator</w:t>
            </w:r>
          </w:p>
        </w:tc>
        <w:tc>
          <w:tcPr>
            <w:tcW w:w="1319" w:type="dxa"/>
          </w:tcPr>
          <w:p w:rsidRPr="00117039" w:rsidR="00967E75" w:rsidRDefault="00967E75" w14:paraId="2E1499E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236" w:type="dxa"/>
          </w:tcPr>
          <w:p w:rsidRPr="00117039" w:rsidR="00967E75" w:rsidRDefault="00967E75" w14:paraId="6761A0F7" w14:textId="1F58C983">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en-GB"/>
              </w:rPr>
              <w:t xml:space="preserve">B – </w:t>
            </w:r>
            <w:r w:rsidR="007A3E14">
              <w:rPr>
                <w:rFonts w:ascii="Times New Roman" w:hAnsi="Times New Roman" w:eastAsia="Calibri" w:cs="Times New Roman"/>
                <w:sz w:val="16"/>
                <w:szCs w:val="16"/>
                <w:lang w:val="en-GB" w:eastAsia="en-GB"/>
              </w:rPr>
              <w:t>Information on</w:t>
            </w:r>
            <w:r w:rsidRPr="00117039">
              <w:rPr>
                <w:rFonts w:ascii="Times New Roman" w:hAnsi="Times New Roman" w:eastAsia="Calibri" w:cs="Times New Roman"/>
                <w:sz w:val="16"/>
                <w:szCs w:val="16"/>
                <w:lang w:val="en-GB" w:eastAsia="en-GB"/>
              </w:rPr>
              <w:t xml:space="preserve"> validation</w:t>
            </w:r>
          </w:p>
        </w:tc>
      </w:tr>
      <w:tr w:rsidRPr="00390DC1" w:rsidR="00967E75" w:rsidTr="225DF6DF" w14:paraId="62DB9EAD" w14:textId="77777777">
        <w:trPr>
          <w:trHeight w:val="643"/>
        </w:trPr>
        <w:tc>
          <w:tcPr>
            <w:tcW w:w="687" w:type="dxa"/>
          </w:tcPr>
          <w:p w:rsidRPr="00117039" w:rsidR="00967E75" w:rsidRDefault="00967E75" w14:paraId="023EF6EE" w14:textId="77A569C5">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38">
              <w:r w:rsidR="00AB19E2">
                <w:rPr>
                  <w:rFonts w:ascii="Times New Roman" w:hAnsi="Times New Roman" w:cs="Times New Roman"/>
                  <w:sz w:val="16"/>
                  <w:szCs w:val="16"/>
                  <w:lang w:val="en-GB"/>
                </w:rPr>
                <w:t>1</w:t>
              </w:r>
            </w:ins>
            <w:del w:author="Carmen Garcia Montero" w:date="2025-11-03T12:16:00Z" w:id="5839">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.2c</w:t>
            </w:r>
          </w:p>
        </w:tc>
        <w:tc>
          <w:tcPr>
            <w:tcW w:w="1573" w:type="dxa"/>
          </w:tcPr>
          <w:p w:rsidRPr="008814FB" w:rsidR="00967E75" w:rsidRDefault="00967E75" w14:paraId="4493BC76" w14:textId="2DE2DC91">
            <w:pPr>
              <w:widowControl w:val="0"/>
              <w:spacing w:after="0" w:line="276" w:lineRule="auto"/>
              <w:jc w:val="both"/>
              <w:rPr>
                <w:rFonts w:ascii="Times New Roman" w:hAnsi="Times New Roman" w:cs="Times New Roman"/>
                <w:sz w:val="16"/>
                <w:szCs w:val="16"/>
                <w:lang w:val="en-GB"/>
              </w:rPr>
            </w:pPr>
            <w:r w:rsidRPr="00117039">
              <w:rPr>
                <w:rFonts w:ascii="Times New Roman" w:hAnsi="Times New Roman" w:cs="Times New Roman"/>
                <w:sz w:val="16"/>
                <w:szCs w:val="16"/>
                <w:lang w:val="en-GB"/>
              </w:rPr>
              <w:t>Send DMD data for CU</w:t>
            </w:r>
          </w:p>
        </w:tc>
        <w:tc>
          <w:tcPr>
            <w:tcW w:w="2884" w:type="dxa"/>
          </w:tcPr>
          <w:p w:rsidRPr="008814FB" w:rsidR="00967E75" w:rsidRDefault="00967E75" w14:paraId="72B1D6F4" w14:textId="6616761F">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 xml:space="preserve">A dedicated measurement device data administrator makes available DMD data to the quantification data aggregator. </w:t>
            </w:r>
          </w:p>
        </w:tc>
        <w:tc>
          <w:tcPr>
            <w:tcW w:w="1317" w:type="dxa"/>
          </w:tcPr>
          <w:p w:rsidRPr="008814FB" w:rsidR="00967E75" w:rsidRDefault="00967E75" w14:paraId="2B90488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Dedicated measurement device data administrator</w:t>
            </w:r>
          </w:p>
        </w:tc>
        <w:tc>
          <w:tcPr>
            <w:tcW w:w="1319" w:type="dxa"/>
          </w:tcPr>
          <w:p w:rsidRPr="00117039" w:rsidR="00967E75" w:rsidRDefault="00967E75" w14:paraId="593C1114"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236" w:type="dxa"/>
          </w:tcPr>
          <w:p w:rsidRPr="00117039" w:rsidR="00967E75" w:rsidRDefault="00967E75" w14:paraId="70680D85" w14:textId="557737A5">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 xml:space="preserve"> </w:t>
            </w:r>
            <w:ins w:author="Carmen Garcia Montero" w:date="2025-11-03T15:30:00Z" w:id="5840">
              <w:r w:rsidR="009869F2">
                <w:rPr>
                  <w:rFonts w:ascii="Times New Roman" w:hAnsi="Times New Roman" w:cs="Times New Roman"/>
                  <w:sz w:val="16"/>
                  <w:szCs w:val="16"/>
                  <w:lang w:val="en-GB"/>
                </w:rPr>
                <w:t>AR</w:t>
              </w:r>
            </w:ins>
            <w:del w:author="Carmen Garcia Montero" w:date="2025-11-03T15:30:00Z" w:id="5841">
              <w:r w:rsidDel="009869F2" w:rsidR="003D7AD3">
                <w:rPr>
                  <w:rFonts w:ascii="Times New Roman" w:hAnsi="Times New Roman" w:cs="Times New Roman"/>
                  <w:sz w:val="16"/>
                  <w:szCs w:val="16"/>
                  <w:lang w:val="en-GB"/>
                </w:rPr>
                <w:delText>BB</w:delText>
              </w:r>
            </w:del>
            <w:r w:rsidRPr="00117039">
              <w:rPr>
                <w:rFonts w:ascii="Times New Roman" w:hAnsi="Times New Roman" w:cs="Times New Roman"/>
                <w:sz w:val="16"/>
                <w:szCs w:val="16"/>
                <w:lang w:val="en-GB"/>
              </w:rPr>
              <w:t xml:space="preserve"> – Timeseries</w:t>
            </w:r>
          </w:p>
        </w:tc>
      </w:tr>
      <w:tr w:rsidRPr="004749C7" w:rsidR="00967E75" w:rsidTr="225DF6DF" w14:paraId="580217D9" w14:textId="77777777">
        <w:trPr>
          <w:trHeight w:val="643"/>
        </w:trPr>
        <w:tc>
          <w:tcPr>
            <w:tcW w:w="687" w:type="dxa"/>
          </w:tcPr>
          <w:p w:rsidRPr="00117039" w:rsidR="00967E75" w:rsidRDefault="00967E75" w14:paraId="1E633A53" w14:textId="6B03ED5F">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42">
              <w:r w:rsidR="00AB19E2">
                <w:rPr>
                  <w:rFonts w:ascii="Times New Roman" w:hAnsi="Times New Roman" w:cs="Times New Roman"/>
                  <w:sz w:val="16"/>
                  <w:szCs w:val="16"/>
                  <w:lang w:val="en-GB"/>
                </w:rPr>
                <w:t>1</w:t>
              </w:r>
            </w:ins>
            <w:del w:author="Carmen Garcia Montero" w:date="2025-11-03T12:16:00Z" w:id="5843">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.3a</w:t>
            </w:r>
          </w:p>
        </w:tc>
        <w:tc>
          <w:tcPr>
            <w:tcW w:w="1573" w:type="dxa"/>
          </w:tcPr>
          <w:p w:rsidRPr="00117039" w:rsidR="00967E75" w:rsidRDefault="00967E75" w14:paraId="5FC15612" w14:textId="77777777">
            <w:pPr>
              <w:spacing w:line="276" w:lineRule="auto"/>
              <w:jc w:val="both"/>
              <w:textAlignment w:val="baseline"/>
              <w:rPr>
                <w:rFonts w:ascii="Times New Roman" w:hAnsi="Times New Roman" w:cs="Times New Roman"/>
                <w:sz w:val="16"/>
                <w:szCs w:val="16"/>
                <w:lang w:val="en-GB"/>
              </w:rPr>
            </w:pPr>
            <w:r w:rsidRPr="00117039">
              <w:rPr>
                <w:rFonts w:ascii="Times New Roman" w:hAnsi="Times New Roman" w:cs="Times New Roman"/>
                <w:sz w:val="16"/>
                <w:szCs w:val="16"/>
                <w:lang w:val="en-GB"/>
              </w:rPr>
              <w:t>[Conditional]</w:t>
            </w:r>
          </w:p>
          <w:p w:rsidRPr="008814FB" w:rsidR="00967E75" w:rsidRDefault="00967E75" w14:paraId="170FDB2A" w14:textId="275FC2B1">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Request for near-real-time metering and consumption data for CU</w:t>
            </w:r>
          </w:p>
        </w:tc>
        <w:tc>
          <w:tcPr>
            <w:tcW w:w="2884" w:type="dxa"/>
          </w:tcPr>
          <w:p w:rsidRPr="00117039" w:rsidR="00967E75" w:rsidRDefault="00967E75" w14:paraId="56579FF1" w14:textId="7427E289">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 xml:space="preserve">The quantification data aggregator requests near real-time metering and consumption data from the near real-time metering data administrator for the controllable units. </w:t>
            </w:r>
          </w:p>
        </w:tc>
        <w:tc>
          <w:tcPr>
            <w:tcW w:w="1317" w:type="dxa"/>
          </w:tcPr>
          <w:p w:rsidRPr="00117039" w:rsidR="00967E75" w:rsidRDefault="00967E75" w14:paraId="7A9FB78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319" w:type="dxa"/>
          </w:tcPr>
          <w:p w:rsidRPr="008814FB" w:rsidR="00967E75" w:rsidRDefault="00967E75" w14:paraId="5C5124E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Near real-time metering data administrator</w:t>
            </w:r>
          </w:p>
        </w:tc>
        <w:tc>
          <w:tcPr>
            <w:tcW w:w="1236" w:type="dxa"/>
          </w:tcPr>
          <w:p w:rsidRPr="008814FB" w:rsidR="00967E75" w:rsidRDefault="0024529C" w14:paraId="3002018C" w14:textId="2E3682C4">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40:00Z" w:id="5844">
              <w:r>
                <w:rPr>
                  <w:rFonts w:ascii="Times New Roman" w:hAnsi="Times New Roman" w:cs="Times New Roman"/>
                  <w:sz w:val="16"/>
                  <w:szCs w:val="16"/>
                  <w:lang w:val="en-GB"/>
                </w:rPr>
                <w:t>C</w:t>
              </w:r>
            </w:ins>
            <w:ins w:author="Carmen Garcia Montero" w:date="2025-11-03T15:30:00Z" w:id="5845">
              <w:r w:rsidR="00E50240">
                <w:rPr>
                  <w:rFonts w:ascii="Times New Roman" w:hAnsi="Times New Roman" w:cs="Times New Roman"/>
                  <w:sz w:val="16"/>
                  <w:szCs w:val="16"/>
                  <w:lang w:val="en-GB"/>
                </w:rPr>
                <w:t>F</w:t>
              </w:r>
            </w:ins>
            <w:del w:author="Carmen Garcia Montero" w:date="2025-11-03T15:30:00Z" w:id="5846">
              <w:r w:rsidDel="00E50240" w:rsidR="003D7AD3">
                <w:rPr>
                  <w:rFonts w:ascii="Times New Roman" w:hAnsi="Times New Roman" w:cs="Times New Roman"/>
                  <w:sz w:val="16"/>
                  <w:szCs w:val="16"/>
                  <w:lang w:val="en-GB"/>
                </w:rPr>
                <w:delText>CB</w:delText>
              </w:r>
            </w:del>
            <w:r w:rsidRPr="00117039" w:rsidR="00967E75">
              <w:rPr>
                <w:rFonts w:ascii="Times New Roman" w:hAnsi="Times New Roman" w:cs="Times New Roman"/>
                <w:sz w:val="16"/>
                <w:szCs w:val="16"/>
                <w:lang w:val="en-GB"/>
              </w:rPr>
              <w:t xml:space="preserve"> – near real-time metering and consumption data request</w:t>
            </w:r>
          </w:p>
        </w:tc>
      </w:tr>
      <w:tr w:rsidRPr="00390DC1" w:rsidR="00967E75" w:rsidTr="225DF6DF" w14:paraId="1BD4739F" w14:textId="77777777">
        <w:trPr>
          <w:trHeight w:val="643"/>
        </w:trPr>
        <w:tc>
          <w:tcPr>
            <w:tcW w:w="687" w:type="dxa"/>
          </w:tcPr>
          <w:p w:rsidRPr="00117039" w:rsidR="00967E75" w:rsidRDefault="00967E75" w14:paraId="6359BE51" w14:textId="415E6C9E">
            <w:pPr>
              <w:spacing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3</w:t>
            </w:r>
            <w:ins w:author="Carmen Garcia Montero" w:date="2025-11-03T12:16:00Z" w:id="5847">
              <w:r w:rsidR="00AB19E2">
                <w:rPr>
                  <w:rFonts w:ascii="Times New Roman" w:hAnsi="Times New Roman" w:cs="Times New Roman"/>
                  <w:sz w:val="16"/>
                  <w:szCs w:val="16"/>
                  <w:lang w:val="en-GB"/>
                </w:rPr>
                <w:t>1</w:t>
              </w:r>
            </w:ins>
            <w:del w:author="Carmen Garcia Montero" w:date="2025-11-03T12:16:00Z" w:id="5848">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.3b</w:t>
            </w:r>
          </w:p>
        </w:tc>
        <w:tc>
          <w:tcPr>
            <w:tcW w:w="1573" w:type="dxa"/>
          </w:tcPr>
          <w:p w:rsidRPr="00117039" w:rsidR="00967E75" w:rsidRDefault="00967E75" w14:paraId="04E70524" w14:textId="77777777">
            <w:pPr>
              <w:spacing w:line="276" w:lineRule="auto"/>
              <w:jc w:val="both"/>
              <w:rPr>
                <w:rFonts w:ascii="Times New Roman" w:hAnsi="Times New Roman" w:cs="Times New Roman"/>
                <w:sz w:val="16"/>
                <w:szCs w:val="16"/>
                <w:lang w:val="en-GB"/>
              </w:rPr>
            </w:pPr>
            <w:r w:rsidRPr="00117039">
              <w:rPr>
                <w:rFonts w:ascii="Times New Roman" w:hAnsi="Times New Roman" w:cs="Times New Roman"/>
                <w:sz w:val="16"/>
                <w:szCs w:val="16"/>
                <w:lang w:val="en-GB"/>
              </w:rPr>
              <w:t>Validate request near real-time metering and consumption measurement data for CU</w:t>
            </w:r>
          </w:p>
        </w:tc>
        <w:tc>
          <w:tcPr>
            <w:tcW w:w="2884" w:type="dxa"/>
          </w:tcPr>
          <w:p w:rsidRPr="00117039" w:rsidR="00967E75" w:rsidRDefault="00967E75" w14:paraId="2DBCF625" w14:textId="77777777">
            <w:pPr>
              <w:spacing w:line="276" w:lineRule="auto"/>
              <w:jc w:val="both"/>
              <w:rPr>
                <w:rFonts w:ascii="Times New Roman" w:hAnsi="Times New Roman" w:cs="Times New Roman"/>
                <w:sz w:val="16"/>
                <w:szCs w:val="16"/>
                <w:lang w:val="en-GB"/>
              </w:rPr>
            </w:pPr>
            <w:r w:rsidRPr="00117039">
              <w:rPr>
                <w:rFonts w:ascii="Times New Roman" w:hAnsi="Times New Roman" w:eastAsia="Calibri" w:cs="Times New Roman"/>
                <w:sz w:val="16"/>
                <w:szCs w:val="16"/>
                <w:lang w:val="en-GB" w:eastAsia="zh-CN"/>
              </w:rPr>
              <w:t xml:space="preserve">The </w:t>
            </w:r>
            <w:r w:rsidRPr="00117039">
              <w:rPr>
                <w:rFonts w:ascii="Times New Roman" w:hAnsi="Times New Roman" w:cs="Times New Roman"/>
                <w:sz w:val="16"/>
                <w:szCs w:val="16"/>
                <w:lang w:val="en-GB"/>
              </w:rPr>
              <w:t xml:space="preserve">near real-time metering data administrator </w:t>
            </w:r>
            <w:r w:rsidRPr="00117039">
              <w:rPr>
                <w:rFonts w:ascii="Times New Roman" w:hAnsi="Times New Roman" w:eastAsia="Calibri" w:cs="Times New Roman"/>
                <w:sz w:val="16"/>
                <w:szCs w:val="16"/>
                <w:lang w:val="en-GB" w:eastAsia="zh-CN"/>
              </w:rPr>
              <w:t xml:space="preserve">validates the specified request for </w:t>
            </w:r>
            <w:r w:rsidRPr="00117039">
              <w:rPr>
                <w:rFonts w:ascii="Times New Roman" w:hAnsi="Times New Roman" w:cs="Times New Roman"/>
                <w:sz w:val="16"/>
                <w:szCs w:val="16"/>
                <w:lang w:val="en-GB"/>
              </w:rPr>
              <w:t>near real-time metering and consumption data</w:t>
            </w:r>
            <w:r w:rsidRPr="00117039">
              <w:rPr>
                <w:rFonts w:ascii="Times New Roman" w:hAnsi="Times New Roman" w:eastAsia="Calibri" w:cs="Times New Roman"/>
                <w:sz w:val="16"/>
                <w:szCs w:val="16"/>
                <w:lang w:val="en-GB" w:eastAsia="zh-CN"/>
              </w:rPr>
              <w:t xml:space="preserve"> and provides a meaningful indication in case of an invalid request.</w:t>
            </w:r>
          </w:p>
        </w:tc>
        <w:tc>
          <w:tcPr>
            <w:tcW w:w="1317" w:type="dxa"/>
          </w:tcPr>
          <w:p w:rsidRPr="00117039" w:rsidR="00967E75" w:rsidRDefault="00967E75" w14:paraId="453BA888" w14:textId="77777777">
            <w:pPr>
              <w:spacing w:line="276" w:lineRule="auto"/>
              <w:jc w:val="both"/>
              <w:rPr>
                <w:rFonts w:ascii="Times New Roman" w:hAnsi="Times New Roman" w:cs="Times New Roman"/>
                <w:b/>
                <w:sz w:val="16"/>
                <w:szCs w:val="16"/>
                <w:lang w:val="en-GB"/>
              </w:rPr>
            </w:pPr>
            <w:r w:rsidRPr="00117039">
              <w:rPr>
                <w:rFonts w:ascii="Times New Roman" w:hAnsi="Times New Roman" w:cs="Times New Roman"/>
                <w:sz w:val="16"/>
                <w:szCs w:val="16"/>
                <w:lang w:val="en-GB"/>
              </w:rPr>
              <w:t>Near real-time metering data administrator</w:t>
            </w:r>
          </w:p>
        </w:tc>
        <w:tc>
          <w:tcPr>
            <w:tcW w:w="1319" w:type="dxa"/>
          </w:tcPr>
          <w:p w:rsidRPr="00117039" w:rsidR="00967E75" w:rsidRDefault="00967E75" w14:paraId="1CBD4100" w14:textId="77777777">
            <w:pPr>
              <w:spacing w:line="276" w:lineRule="auto"/>
              <w:jc w:val="both"/>
              <w:rPr>
                <w:rFonts w:ascii="Times New Roman" w:hAnsi="Times New Roman" w:cs="Times New Roman"/>
                <w:sz w:val="16"/>
                <w:szCs w:val="16"/>
                <w:lang w:val="en-GB"/>
              </w:rPr>
            </w:pPr>
            <w:r w:rsidRPr="00117039">
              <w:rPr>
                <w:rFonts w:ascii="Times New Roman" w:hAnsi="Times New Roman" w:cs="Times New Roman"/>
                <w:sz w:val="16"/>
                <w:szCs w:val="16"/>
                <w:lang w:val="en-GB"/>
              </w:rPr>
              <w:t>Quantification data aggregator</w:t>
            </w:r>
          </w:p>
        </w:tc>
        <w:tc>
          <w:tcPr>
            <w:tcW w:w="1236" w:type="dxa"/>
          </w:tcPr>
          <w:p w:rsidRPr="00117039" w:rsidR="00967E75" w:rsidRDefault="00967E75" w14:paraId="23735D71" w14:textId="7525C0D3">
            <w:pPr>
              <w:spacing w:line="276" w:lineRule="auto"/>
              <w:jc w:val="both"/>
              <w:rPr>
                <w:rFonts w:ascii="Times New Roman" w:hAnsi="Times New Roman" w:cs="Times New Roman"/>
                <w:sz w:val="16"/>
                <w:szCs w:val="16"/>
                <w:lang w:val="en-GB"/>
              </w:rPr>
            </w:pPr>
            <w:r w:rsidRPr="00117039">
              <w:rPr>
                <w:rFonts w:ascii="Times New Roman" w:hAnsi="Times New Roman" w:eastAsia="Calibri" w:cs="Times New Roman"/>
                <w:sz w:val="16"/>
                <w:szCs w:val="16"/>
                <w:lang w:val="en-GB" w:eastAsia="en-GB"/>
              </w:rPr>
              <w:t xml:space="preserve">B – </w:t>
            </w:r>
            <w:r w:rsidR="007A3E14">
              <w:rPr>
                <w:rFonts w:ascii="Times New Roman" w:hAnsi="Times New Roman" w:eastAsia="Calibri" w:cs="Times New Roman"/>
                <w:sz w:val="16"/>
                <w:szCs w:val="16"/>
                <w:lang w:val="en-GB" w:eastAsia="en-GB"/>
              </w:rPr>
              <w:t>Information on</w:t>
            </w:r>
            <w:r w:rsidRPr="00117039">
              <w:rPr>
                <w:rFonts w:ascii="Times New Roman" w:hAnsi="Times New Roman" w:eastAsia="Calibri" w:cs="Times New Roman"/>
                <w:sz w:val="16"/>
                <w:szCs w:val="16"/>
                <w:lang w:val="en-GB" w:eastAsia="en-GB"/>
              </w:rPr>
              <w:t xml:space="preserve"> validation</w:t>
            </w:r>
          </w:p>
        </w:tc>
      </w:tr>
      <w:tr w:rsidRPr="00390DC1" w:rsidR="00967E75" w:rsidTr="225DF6DF" w14:paraId="3CAE5BEB" w14:textId="77777777">
        <w:trPr>
          <w:trHeight w:val="643"/>
        </w:trPr>
        <w:tc>
          <w:tcPr>
            <w:tcW w:w="687" w:type="dxa"/>
          </w:tcPr>
          <w:p w:rsidRPr="00117039" w:rsidR="00967E75" w:rsidRDefault="00967E75" w14:paraId="40645DBF" w14:textId="5D14EC92">
            <w:pPr>
              <w:spacing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49">
              <w:r w:rsidR="00AB19E2">
                <w:rPr>
                  <w:rFonts w:ascii="Times New Roman" w:hAnsi="Times New Roman" w:cs="Times New Roman"/>
                  <w:sz w:val="16"/>
                  <w:szCs w:val="16"/>
                  <w:lang w:val="en-GB"/>
                </w:rPr>
                <w:t>1</w:t>
              </w:r>
            </w:ins>
            <w:del w:author="Carmen Garcia Montero" w:date="2025-11-03T12:16:00Z" w:id="5850">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.3c</w:t>
            </w:r>
          </w:p>
        </w:tc>
        <w:tc>
          <w:tcPr>
            <w:tcW w:w="1573" w:type="dxa"/>
          </w:tcPr>
          <w:p w:rsidRPr="008814FB" w:rsidR="00967E75" w:rsidRDefault="00967E75" w14:paraId="656D510F" w14:textId="5EFF4160">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Send</w:t>
            </w:r>
            <w:r w:rsidRPr="00117039" w:rsidDel="00B31F1B">
              <w:rPr>
                <w:rFonts w:ascii="Times New Roman" w:hAnsi="Times New Roman" w:cs="Times New Roman"/>
                <w:sz w:val="16"/>
                <w:szCs w:val="16"/>
                <w:lang w:val="en-GB"/>
              </w:rPr>
              <w:t xml:space="preserve"> </w:t>
            </w:r>
            <w:r w:rsidRPr="00117039">
              <w:rPr>
                <w:rFonts w:ascii="Times New Roman" w:hAnsi="Times New Roman" w:cs="Times New Roman"/>
                <w:sz w:val="16"/>
                <w:szCs w:val="16"/>
                <w:lang w:val="en-GB"/>
              </w:rPr>
              <w:t>near real-time metering and consumption data for CU</w:t>
            </w:r>
          </w:p>
        </w:tc>
        <w:tc>
          <w:tcPr>
            <w:tcW w:w="2884" w:type="dxa"/>
          </w:tcPr>
          <w:p w:rsidRPr="008814FB" w:rsidR="00967E75" w:rsidRDefault="00967E75" w14:paraId="2DCBA323" w14:textId="017BEEC6">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 xml:space="preserve">Near real-time metering data administrator makes available near real-time metering and consumption data to the quantification data aggregator. </w:t>
            </w:r>
          </w:p>
        </w:tc>
        <w:tc>
          <w:tcPr>
            <w:tcW w:w="1317" w:type="dxa"/>
          </w:tcPr>
          <w:p w:rsidRPr="008814FB" w:rsidR="00967E75" w:rsidRDefault="00967E75" w14:paraId="783E44C3"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Near real-time metering data administrator</w:t>
            </w:r>
          </w:p>
        </w:tc>
        <w:tc>
          <w:tcPr>
            <w:tcW w:w="1319" w:type="dxa"/>
          </w:tcPr>
          <w:p w:rsidRPr="00117039" w:rsidR="00967E75" w:rsidRDefault="00967E75" w14:paraId="07E0DEE2"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236" w:type="dxa"/>
          </w:tcPr>
          <w:p w:rsidRPr="00117039" w:rsidR="00967E75" w:rsidRDefault="00E50240" w14:paraId="58D34942" w14:textId="680F9BEE">
            <w:pPr>
              <w:spacing w:line="276" w:lineRule="auto"/>
              <w:jc w:val="both"/>
              <w:rPr>
                <w:rFonts w:ascii="Times New Roman" w:hAnsi="Times New Roman" w:eastAsia="Calibri" w:cs="Times New Roman"/>
                <w:sz w:val="16"/>
                <w:szCs w:val="16"/>
                <w:lang w:val="en-GB" w:eastAsia="zh-CN"/>
              </w:rPr>
            </w:pPr>
            <w:ins w:author="Carmen Garcia Montero" w:date="2025-11-03T15:30:00Z" w:id="5851">
              <w:r>
                <w:rPr>
                  <w:rFonts w:ascii="Times New Roman" w:hAnsi="Times New Roman" w:cs="Times New Roman"/>
                  <w:sz w:val="16"/>
                  <w:szCs w:val="16"/>
                  <w:lang w:val="en-GB"/>
                </w:rPr>
                <w:t>AR</w:t>
              </w:r>
            </w:ins>
            <w:del w:author="Carmen Garcia Montero" w:date="2025-11-03T15:30:00Z" w:id="5852">
              <w:r w:rsidDel="00E50240" w:rsidR="003D7AD3">
                <w:rPr>
                  <w:rFonts w:ascii="Times New Roman" w:hAnsi="Times New Roman" w:cs="Times New Roman"/>
                  <w:sz w:val="16"/>
                  <w:szCs w:val="16"/>
                  <w:lang w:val="en-GB"/>
                </w:rPr>
                <w:delText>BB</w:delText>
              </w:r>
            </w:del>
            <w:r w:rsidRPr="00117039" w:rsidR="00967E75">
              <w:rPr>
                <w:rFonts w:ascii="Times New Roman" w:hAnsi="Times New Roman" w:cs="Times New Roman"/>
                <w:sz w:val="16"/>
                <w:szCs w:val="16"/>
                <w:lang w:val="en-GB"/>
              </w:rPr>
              <w:t xml:space="preserve"> – Timeseries</w:t>
            </w:r>
          </w:p>
        </w:tc>
      </w:tr>
      <w:tr w:rsidRPr="00390DC1" w:rsidR="00967E75" w:rsidTr="225DF6DF" w14:paraId="383CB6FE" w14:textId="77777777">
        <w:trPr>
          <w:trHeight w:val="643"/>
        </w:trPr>
        <w:tc>
          <w:tcPr>
            <w:tcW w:w="687" w:type="dxa"/>
          </w:tcPr>
          <w:p w:rsidRPr="00117039" w:rsidR="00967E75" w:rsidRDefault="00967E75" w14:paraId="08091247" w14:textId="7188CF26">
            <w:pPr>
              <w:spacing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53">
              <w:r w:rsidR="00AB19E2">
                <w:rPr>
                  <w:rFonts w:ascii="Times New Roman" w:hAnsi="Times New Roman" w:cs="Times New Roman"/>
                  <w:sz w:val="16"/>
                  <w:szCs w:val="16"/>
                  <w:lang w:val="en-GB"/>
                </w:rPr>
                <w:t>1</w:t>
              </w:r>
            </w:ins>
            <w:del w:author="Carmen Garcia Montero" w:date="2025-11-03T12:16:00Z" w:id="5854">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.4a</w:t>
            </w:r>
          </w:p>
        </w:tc>
        <w:tc>
          <w:tcPr>
            <w:tcW w:w="1573" w:type="dxa"/>
          </w:tcPr>
          <w:p w:rsidRPr="00117039" w:rsidR="00967E75" w:rsidRDefault="00967E75" w14:paraId="5F0EE158" w14:textId="77777777">
            <w:pPr>
              <w:spacing w:line="276" w:lineRule="auto"/>
              <w:jc w:val="both"/>
              <w:textAlignment w:val="baseline"/>
              <w:rPr>
                <w:rFonts w:ascii="Times New Roman" w:hAnsi="Times New Roman" w:cs="Times New Roman"/>
                <w:sz w:val="16"/>
                <w:szCs w:val="16"/>
                <w:lang w:val="en-GB"/>
              </w:rPr>
            </w:pPr>
            <w:r w:rsidRPr="00117039">
              <w:rPr>
                <w:rFonts w:ascii="Times New Roman" w:hAnsi="Times New Roman" w:cs="Times New Roman"/>
                <w:sz w:val="16"/>
                <w:szCs w:val="16"/>
                <w:lang w:val="en-GB"/>
              </w:rPr>
              <w:t>[Conditional]</w:t>
            </w:r>
          </w:p>
          <w:p w:rsidRPr="008814FB" w:rsidR="00967E75" w:rsidRDefault="00967E75" w14:paraId="58E7C59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Request calculated data for CU</w:t>
            </w:r>
          </w:p>
        </w:tc>
        <w:tc>
          <w:tcPr>
            <w:tcW w:w="2884" w:type="dxa"/>
          </w:tcPr>
          <w:p w:rsidRPr="00117039" w:rsidR="00967E75" w:rsidRDefault="00967E75" w14:paraId="4E94C6F1" w14:textId="7E60ED40">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 xml:space="preserve">The quantification data aggregator requests calculated data from the calculated data administrator for the controllable units. </w:t>
            </w:r>
          </w:p>
        </w:tc>
        <w:tc>
          <w:tcPr>
            <w:tcW w:w="1317" w:type="dxa"/>
          </w:tcPr>
          <w:p w:rsidRPr="00117039" w:rsidR="00967E75" w:rsidRDefault="00967E75" w14:paraId="3CA0DA27"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319" w:type="dxa"/>
          </w:tcPr>
          <w:p w:rsidRPr="008814FB" w:rsidR="00967E75" w:rsidRDefault="00967E75" w14:paraId="01DDD267" w14:textId="014823B3">
            <w:pPr>
              <w:spacing w:after="0" w:line="276" w:lineRule="auto"/>
              <w:rPr>
                <w:rFonts w:ascii="Times New Roman" w:hAnsi="Times New Roman" w:eastAsia="Calibri" w:cs="Times New Roman"/>
                <w:sz w:val="16"/>
                <w:szCs w:val="16"/>
                <w:lang w:val="en-GB"/>
              </w:rPr>
            </w:pPr>
            <w:r w:rsidRPr="008814FB">
              <w:rPr>
                <w:rFonts w:ascii="Times New Roman" w:hAnsi="Times New Roman" w:eastAsia="Calibri" w:cs="Times New Roman"/>
                <w:sz w:val="16"/>
                <w:szCs w:val="16"/>
                <w:lang w:val="en-GB"/>
              </w:rPr>
              <w:t>Calculated data administrator</w:t>
            </w:r>
          </w:p>
          <w:p w:rsidRPr="00117039" w:rsidR="00967E75" w:rsidRDefault="00967E75" w14:paraId="35DD70CA" w14:textId="77777777">
            <w:pPr>
              <w:spacing w:line="276" w:lineRule="auto"/>
              <w:jc w:val="both"/>
              <w:rPr>
                <w:rFonts w:ascii="Times New Roman" w:hAnsi="Times New Roman" w:cs="Times New Roman"/>
                <w:sz w:val="16"/>
                <w:szCs w:val="16"/>
                <w:lang w:val="en-GB"/>
              </w:rPr>
            </w:pPr>
          </w:p>
        </w:tc>
        <w:tc>
          <w:tcPr>
            <w:tcW w:w="1236" w:type="dxa"/>
          </w:tcPr>
          <w:p w:rsidRPr="00117039" w:rsidR="00967E75" w:rsidRDefault="0024529C" w14:paraId="0B3CD825" w14:textId="71DC1195">
            <w:pPr>
              <w:spacing w:line="276" w:lineRule="auto"/>
              <w:jc w:val="both"/>
              <w:rPr>
                <w:rFonts w:ascii="Times New Roman" w:hAnsi="Times New Roman" w:eastAsia="Calibri" w:cs="Times New Roman"/>
                <w:sz w:val="16"/>
                <w:szCs w:val="16"/>
                <w:lang w:val="en-GB" w:eastAsia="zh-CN"/>
              </w:rPr>
            </w:pPr>
            <w:ins w:author="Carmen Garcia Montero" w:date="2025-11-03T15:40:00Z" w:id="5855">
              <w:r>
                <w:rPr>
                  <w:rFonts w:ascii="Times New Roman" w:hAnsi="Times New Roman" w:cs="Times New Roman"/>
                  <w:sz w:val="16"/>
                  <w:szCs w:val="16"/>
                  <w:lang w:val="en-GB"/>
                </w:rPr>
                <w:t>C</w:t>
              </w:r>
            </w:ins>
            <w:ins w:author="Carmen Garcia Montero" w:date="2025-11-03T15:30:00Z" w:id="5856">
              <w:r w:rsidR="00DC5159">
                <w:rPr>
                  <w:rFonts w:ascii="Times New Roman" w:hAnsi="Times New Roman" w:cs="Times New Roman"/>
                  <w:sz w:val="16"/>
                  <w:szCs w:val="16"/>
                  <w:lang w:val="en-GB"/>
                </w:rPr>
                <w:t>G</w:t>
              </w:r>
            </w:ins>
            <w:del w:author="Carmen Garcia Montero" w:date="2025-11-03T15:30:00Z" w:id="5857">
              <w:r w:rsidDel="00DC5159" w:rsidR="00FD0BAF">
                <w:rPr>
                  <w:rFonts w:ascii="Times New Roman" w:hAnsi="Times New Roman" w:cs="Times New Roman"/>
                  <w:sz w:val="16"/>
                  <w:szCs w:val="16"/>
                  <w:lang w:val="en-GB"/>
                </w:rPr>
                <w:delText>CC</w:delText>
              </w:r>
            </w:del>
            <w:r w:rsidRPr="00117039" w:rsidR="00967E75">
              <w:rPr>
                <w:rFonts w:ascii="Times New Roman" w:hAnsi="Times New Roman" w:cs="Times New Roman"/>
                <w:sz w:val="16"/>
                <w:szCs w:val="16"/>
                <w:lang w:val="en-GB"/>
              </w:rPr>
              <w:t xml:space="preserve"> – Calculated data request</w:t>
            </w:r>
          </w:p>
        </w:tc>
      </w:tr>
      <w:tr w:rsidRPr="00390DC1" w:rsidR="00967E75" w:rsidTr="225DF6DF" w14:paraId="2B9FFC04" w14:textId="77777777">
        <w:trPr>
          <w:trHeight w:val="643"/>
        </w:trPr>
        <w:tc>
          <w:tcPr>
            <w:tcW w:w="687" w:type="dxa"/>
          </w:tcPr>
          <w:p w:rsidRPr="00117039" w:rsidR="00967E75" w:rsidRDefault="00967E75" w14:paraId="0C4506EB" w14:textId="0C2B1EB8">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6:00Z" w:id="5858">
              <w:r w:rsidR="00AB19E2">
                <w:rPr>
                  <w:rFonts w:ascii="Times New Roman" w:hAnsi="Times New Roman" w:cs="Times New Roman"/>
                  <w:sz w:val="16"/>
                  <w:szCs w:val="16"/>
                  <w:lang w:val="en-GB"/>
                </w:rPr>
                <w:t>1</w:t>
              </w:r>
            </w:ins>
            <w:del w:author="Carmen Garcia Montero" w:date="2025-11-03T12:16:00Z" w:id="5859">
              <w:r w:rsidRPr="00117039" w:rsidDel="00AB19E2">
                <w:rPr>
                  <w:rFonts w:ascii="Times New Roman" w:hAnsi="Times New Roman" w:cs="Times New Roman"/>
                  <w:sz w:val="16"/>
                  <w:szCs w:val="16"/>
                  <w:lang w:val="en-GB"/>
                </w:rPr>
                <w:delText>2</w:delText>
              </w:r>
            </w:del>
            <w:r w:rsidRPr="00117039">
              <w:rPr>
                <w:rFonts w:ascii="Times New Roman" w:hAnsi="Times New Roman" w:cs="Times New Roman"/>
                <w:sz w:val="16"/>
                <w:szCs w:val="16"/>
                <w:lang w:val="en-GB"/>
              </w:rPr>
              <w:t>.4b</w:t>
            </w:r>
          </w:p>
        </w:tc>
        <w:tc>
          <w:tcPr>
            <w:tcW w:w="1573" w:type="dxa"/>
          </w:tcPr>
          <w:p w:rsidRPr="008814FB" w:rsidR="00967E75" w:rsidRDefault="00967E75" w14:paraId="4F271447"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Validate request </w:t>
            </w:r>
            <w:r w:rsidRPr="00117039">
              <w:rPr>
                <w:rFonts w:ascii="Times New Roman" w:hAnsi="Times New Roman" w:cs="Times New Roman"/>
                <w:sz w:val="16"/>
                <w:szCs w:val="16"/>
                <w:lang w:val="en-GB"/>
              </w:rPr>
              <w:t xml:space="preserve">calculated </w:t>
            </w:r>
            <w:r w:rsidRPr="00117039">
              <w:rPr>
                <w:rFonts w:ascii="Times New Roman" w:hAnsi="Times New Roman" w:eastAsia="Calibri" w:cs="Times New Roman"/>
                <w:sz w:val="16"/>
                <w:szCs w:val="16"/>
                <w:lang w:val="en-GB" w:eastAsia="zh-CN"/>
              </w:rPr>
              <w:t xml:space="preserve">data for CU </w:t>
            </w:r>
          </w:p>
        </w:tc>
        <w:tc>
          <w:tcPr>
            <w:tcW w:w="2884" w:type="dxa"/>
          </w:tcPr>
          <w:p w:rsidRPr="008814FB" w:rsidR="00967E75" w:rsidRDefault="00967E75" w14:paraId="2941B66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The </w:t>
            </w:r>
            <w:r w:rsidRPr="00117039">
              <w:rPr>
                <w:rFonts w:ascii="Times New Roman" w:hAnsi="Times New Roman" w:cs="Times New Roman"/>
                <w:sz w:val="16"/>
                <w:szCs w:val="16"/>
                <w:lang w:val="en-GB"/>
              </w:rPr>
              <w:t xml:space="preserve">calculated </w:t>
            </w:r>
            <w:r w:rsidRPr="00117039">
              <w:rPr>
                <w:rFonts w:ascii="Times New Roman" w:hAnsi="Times New Roman" w:eastAsia="Calibri" w:cs="Times New Roman"/>
                <w:sz w:val="16"/>
                <w:szCs w:val="16"/>
                <w:lang w:val="en-GB" w:eastAsia="zh-CN"/>
              </w:rPr>
              <w:t xml:space="preserve">data administrator validates the specified request for </w:t>
            </w:r>
            <w:r w:rsidRPr="00117039">
              <w:rPr>
                <w:rFonts w:ascii="Times New Roman" w:hAnsi="Times New Roman" w:cs="Times New Roman"/>
                <w:sz w:val="16"/>
                <w:szCs w:val="16"/>
                <w:lang w:val="en-GB"/>
              </w:rPr>
              <w:t xml:space="preserve">calculated </w:t>
            </w:r>
            <w:r w:rsidRPr="00117039">
              <w:rPr>
                <w:rFonts w:ascii="Times New Roman" w:hAnsi="Times New Roman" w:eastAsia="Calibri" w:cs="Times New Roman"/>
                <w:sz w:val="16"/>
                <w:szCs w:val="16"/>
                <w:lang w:val="en-GB" w:eastAsia="zh-CN"/>
              </w:rPr>
              <w:t>data and provides a meaningful indication in case of an invalid request.</w:t>
            </w:r>
          </w:p>
        </w:tc>
        <w:tc>
          <w:tcPr>
            <w:tcW w:w="1317" w:type="dxa"/>
          </w:tcPr>
          <w:p w:rsidRPr="00117039" w:rsidR="00967E75" w:rsidRDefault="00967E75" w14:paraId="58FF08EC" w14:textId="77777777">
            <w:pPr>
              <w:widowControl w:val="0"/>
              <w:spacing w:after="0" w:line="276" w:lineRule="auto"/>
              <w:rPr>
                <w:rFonts w:ascii="Times New Roman" w:hAnsi="Times New Roman" w:eastAsia="Calibri" w:cs="Times New Roman"/>
                <w:sz w:val="16"/>
                <w:szCs w:val="16"/>
                <w:lang w:val="en-GB"/>
              </w:rPr>
            </w:pPr>
            <w:r w:rsidRPr="008814FB">
              <w:rPr>
                <w:rFonts w:ascii="Times New Roman" w:hAnsi="Times New Roman" w:eastAsia="Calibri" w:cs="Times New Roman"/>
                <w:sz w:val="16"/>
                <w:szCs w:val="16"/>
                <w:lang w:val="en-GB"/>
              </w:rPr>
              <w:t xml:space="preserve"> </w:t>
            </w:r>
            <w:r w:rsidRPr="00117039">
              <w:rPr>
                <w:rFonts w:ascii="Times New Roman" w:hAnsi="Times New Roman" w:eastAsia="Calibri" w:cs="Times New Roman"/>
                <w:sz w:val="16"/>
                <w:szCs w:val="16"/>
                <w:lang w:val="en-GB"/>
              </w:rPr>
              <w:t>Calculated data administrator</w:t>
            </w:r>
          </w:p>
          <w:p w:rsidRPr="00117039" w:rsidR="00967E75" w:rsidRDefault="00967E75" w14:paraId="4B062378" w14:textId="77777777">
            <w:pPr>
              <w:widowControl w:val="0"/>
              <w:spacing w:after="0" w:line="276" w:lineRule="auto"/>
              <w:jc w:val="both"/>
              <w:rPr>
                <w:rFonts w:ascii="Times New Roman" w:hAnsi="Times New Roman" w:cs="Times New Roman"/>
                <w:sz w:val="16"/>
                <w:szCs w:val="16"/>
                <w:lang w:val="en-GB"/>
              </w:rPr>
            </w:pPr>
          </w:p>
        </w:tc>
        <w:tc>
          <w:tcPr>
            <w:tcW w:w="1319" w:type="dxa"/>
          </w:tcPr>
          <w:p w:rsidRPr="00117039" w:rsidR="00967E75" w:rsidRDefault="00967E75" w14:paraId="458B9559"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236" w:type="dxa"/>
          </w:tcPr>
          <w:p w:rsidRPr="00117039" w:rsidR="00967E75" w:rsidRDefault="00967E75" w14:paraId="16ED609C" w14:textId="1734A138">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en-GB"/>
              </w:rPr>
              <w:t xml:space="preserve">B – </w:t>
            </w:r>
            <w:r w:rsidR="007A3E14">
              <w:rPr>
                <w:rFonts w:ascii="Times New Roman" w:hAnsi="Times New Roman" w:eastAsia="Calibri" w:cs="Times New Roman"/>
                <w:sz w:val="16"/>
                <w:szCs w:val="16"/>
                <w:lang w:val="en-GB" w:eastAsia="en-GB"/>
              </w:rPr>
              <w:t>Information on</w:t>
            </w:r>
            <w:r w:rsidRPr="00117039">
              <w:rPr>
                <w:rFonts w:ascii="Times New Roman" w:hAnsi="Times New Roman" w:eastAsia="Calibri" w:cs="Times New Roman"/>
                <w:sz w:val="16"/>
                <w:szCs w:val="16"/>
                <w:lang w:val="en-GB" w:eastAsia="en-GB"/>
              </w:rPr>
              <w:t xml:space="preserve"> validation</w:t>
            </w:r>
          </w:p>
        </w:tc>
      </w:tr>
      <w:tr w:rsidRPr="00390DC1" w:rsidR="00967E75" w:rsidTr="225DF6DF" w14:paraId="3B3A167C" w14:textId="77777777">
        <w:trPr>
          <w:trHeight w:val="643"/>
        </w:trPr>
        <w:tc>
          <w:tcPr>
            <w:tcW w:w="687" w:type="dxa"/>
          </w:tcPr>
          <w:p w:rsidRPr="00117039" w:rsidR="00967E75" w:rsidRDefault="00967E75" w14:paraId="3393F9E6" w14:textId="053EB0D3">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16:00Z" w:id="5860">
              <w:r w:rsidR="00AB19E2">
                <w:rPr>
                  <w:rFonts w:ascii="Times New Roman" w:hAnsi="Times New Roman" w:eastAsia="Calibri" w:cs="Times New Roman"/>
                  <w:sz w:val="16"/>
                  <w:szCs w:val="16"/>
                  <w:lang w:val="en-GB" w:eastAsia="zh-CN"/>
                </w:rPr>
                <w:t>1</w:t>
              </w:r>
            </w:ins>
            <w:del w:author="Carmen Garcia Montero" w:date="2025-11-03T12:16:00Z" w:id="5861">
              <w:r w:rsidRPr="00117039" w:rsidDel="00AB19E2">
                <w:rPr>
                  <w:rFonts w:ascii="Times New Roman" w:hAnsi="Times New Roman" w:eastAsia="Calibri" w:cs="Times New Roman"/>
                  <w:sz w:val="16"/>
                  <w:szCs w:val="16"/>
                  <w:lang w:val="en-GB" w:eastAsia="zh-CN"/>
                </w:rPr>
                <w:delText>2</w:delText>
              </w:r>
            </w:del>
            <w:r w:rsidRPr="00117039">
              <w:rPr>
                <w:rFonts w:ascii="Times New Roman" w:hAnsi="Times New Roman" w:eastAsia="Calibri" w:cs="Times New Roman"/>
                <w:sz w:val="16"/>
                <w:szCs w:val="16"/>
                <w:lang w:val="en-GB" w:eastAsia="zh-CN"/>
              </w:rPr>
              <w:t>.4c</w:t>
            </w:r>
          </w:p>
        </w:tc>
        <w:tc>
          <w:tcPr>
            <w:tcW w:w="1573" w:type="dxa"/>
          </w:tcPr>
          <w:p w:rsidRPr="00117039" w:rsidR="00967E75" w:rsidRDefault="00967E75" w14:paraId="4EE6BB3B" w14:textId="74237A1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Send calculated data</w:t>
            </w:r>
          </w:p>
        </w:tc>
        <w:tc>
          <w:tcPr>
            <w:tcW w:w="2884" w:type="dxa"/>
          </w:tcPr>
          <w:p w:rsidRPr="008814FB" w:rsidR="00967E75" w:rsidRDefault="00967E75" w14:paraId="04A995A3" w14:textId="58FC4ECC">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 xml:space="preserve">The calculated data administrator makes calculated values available to the quantification data aggregator. </w:t>
            </w:r>
          </w:p>
        </w:tc>
        <w:tc>
          <w:tcPr>
            <w:tcW w:w="1317" w:type="dxa"/>
          </w:tcPr>
          <w:p w:rsidRPr="00117039" w:rsidR="00967E75" w:rsidRDefault="00967E75" w14:paraId="78DE4176" w14:textId="77777777">
            <w:pPr>
              <w:widowControl w:val="0"/>
              <w:spacing w:after="0" w:line="276" w:lineRule="auto"/>
              <w:rPr>
                <w:rFonts w:ascii="Times New Roman" w:hAnsi="Times New Roman" w:eastAsia="Calibri" w:cs="Times New Roman"/>
                <w:sz w:val="16"/>
                <w:szCs w:val="16"/>
                <w:lang w:val="en-GB"/>
              </w:rPr>
            </w:pPr>
            <w:r w:rsidRPr="008814FB">
              <w:rPr>
                <w:rFonts w:ascii="Times New Roman" w:hAnsi="Times New Roman" w:eastAsia="Calibri" w:cs="Times New Roman"/>
                <w:sz w:val="16"/>
                <w:szCs w:val="16"/>
                <w:lang w:val="en-GB"/>
              </w:rPr>
              <w:t xml:space="preserve"> </w:t>
            </w:r>
            <w:r w:rsidRPr="00117039">
              <w:rPr>
                <w:rFonts w:ascii="Times New Roman" w:hAnsi="Times New Roman" w:eastAsia="Calibri" w:cs="Times New Roman"/>
                <w:sz w:val="16"/>
                <w:szCs w:val="16"/>
                <w:lang w:val="en-GB"/>
              </w:rPr>
              <w:t>Calculated data administrator</w:t>
            </w:r>
          </w:p>
          <w:p w:rsidRPr="00117039" w:rsidR="00967E75" w:rsidRDefault="00967E75" w14:paraId="0182555D" w14:textId="77777777">
            <w:pPr>
              <w:widowControl w:val="0"/>
              <w:spacing w:after="0" w:line="276" w:lineRule="auto"/>
              <w:jc w:val="both"/>
              <w:rPr>
                <w:rFonts w:ascii="Times New Roman" w:hAnsi="Times New Roman" w:cs="Times New Roman"/>
                <w:sz w:val="16"/>
                <w:szCs w:val="16"/>
                <w:lang w:val="en-GB"/>
              </w:rPr>
            </w:pPr>
          </w:p>
        </w:tc>
        <w:tc>
          <w:tcPr>
            <w:tcW w:w="1319" w:type="dxa"/>
          </w:tcPr>
          <w:p w:rsidRPr="00117039" w:rsidR="00967E75" w:rsidRDefault="00967E75" w14:paraId="0011904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236" w:type="dxa"/>
          </w:tcPr>
          <w:p w:rsidRPr="00117039" w:rsidR="00967E75" w:rsidRDefault="00DC5159" w14:paraId="3CD7BB52" w14:textId="430C81CB">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0:00Z" w:id="5862">
              <w:r>
                <w:rPr>
                  <w:rFonts w:ascii="Times New Roman" w:hAnsi="Times New Roman" w:cs="Times New Roman"/>
                  <w:sz w:val="16"/>
                  <w:szCs w:val="16"/>
                  <w:lang w:val="en-GB"/>
                </w:rPr>
                <w:t>AR</w:t>
              </w:r>
            </w:ins>
            <w:del w:author="Carmen Garcia Montero" w:date="2025-11-03T15:30:00Z" w:id="5863">
              <w:r w:rsidDel="00DC5159" w:rsidR="00FD0BAF">
                <w:rPr>
                  <w:rFonts w:ascii="Times New Roman" w:hAnsi="Times New Roman" w:cs="Times New Roman"/>
                  <w:sz w:val="16"/>
                  <w:szCs w:val="16"/>
                  <w:lang w:val="en-GB"/>
                </w:rPr>
                <w:delText>BB</w:delText>
              </w:r>
            </w:del>
            <w:r w:rsidRPr="00117039" w:rsidR="00967E75">
              <w:rPr>
                <w:rFonts w:ascii="Times New Roman" w:hAnsi="Times New Roman" w:cs="Times New Roman"/>
                <w:sz w:val="16"/>
                <w:szCs w:val="16"/>
                <w:lang w:val="en-GB"/>
              </w:rPr>
              <w:t xml:space="preserve"> – Timeseries</w:t>
            </w:r>
          </w:p>
        </w:tc>
      </w:tr>
    </w:tbl>
    <w:p w:rsidRPr="00117039" w:rsidR="00967E75" w:rsidP="00967E75" w:rsidRDefault="00207B98" w14:paraId="3E7D70A2" w14:textId="26914111">
      <w:pPr>
        <w:keepNext/>
        <w:spacing w:line="276" w:lineRule="auto"/>
        <w:rPr>
          <w:rFonts w:ascii="Times New Roman" w:hAnsi="Times New Roman" w:cs="Times New Roman"/>
          <w:lang w:val="en-GB"/>
        </w:rPr>
      </w:pPr>
      <w:r>
        <w:rPr>
          <w:rFonts w:ascii="Times New Roman" w:hAnsi="Times New Roman" w:cs="Times New Roman"/>
          <w:lang w:val="en-GB"/>
        </w:rPr>
        <w:t xml:space="preserve">In </w:t>
      </w:r>
      <w:r w:rsidR="002F5280">
        <w:rPr>
          <w:rFonts w:ascii="Times New Roman" w:hAnsi="Times New Roman" w:cs="Times New Roman"/>
          <w:lang w:val="en-GB"/>
        </w:rPr>
        <w:t>the procedure ‘Making measurement da</w:t>
      </w:r>
      <w:r w:rsidR="002B2B4E">
        <w:rPr>
          <w:rFonts w:ascii="Times New Roman" w:hAnsi="Times New Roman" w:cs="Times New Roman"/>
          <w:lang w:val="en-GB"/>
        </w:rPr>
        <w:t>t</w:t>
      </w:r>
      <w:r w:rsidR="002F5280">
        <w:rPr>
          <w:rFonts w:ascii="Times New Roman" w:hAnsi="Times New Roman" w:cs="Times New Roman"/>
          <w:lang w:val="en-GB"/>
        </w:rPr>
        <w:t xml:space="preserve">a available’ the </w:t>
      </w:r>
      <w:r w:rsidR="00D371F6">
        <w:rPr>
          <w:rFonts w:ascii="Times New Roman" w:hAnsi="Times New Roman" w:cs="Times New Roman"/>
          <w:lang w:val="en-GB"/>
        </w:rPr>
        <w:t>steps for request</w:t>
      </w:r>
      <w:r w:rsidR="008561FE">
        <w:rPr>
          <w:rFonts w:ascii="Times New Roman" w:hAnsi="Times New Roman" w:cs="Times New Roman"/>
          <w:lang w:val="en-GB"/>
        </w:rPr>
        <w:t xml:space="preserve"> (</w:t>
      </w:r>
      <w:r w:rsidR="004C2C62">
        <w:rPr>
          <w:rFonts w:ascii="Times New Roman" w:hAnsi="Times New Roman" w:cs="Times New Roman"/>
          <w:lang w:val="en-GB"/>
        </w:rPr>
        <w:t>3</w:t>
      </w:r>
      <w:ins w:author="Carmen Garcia Montero" w:date="2025-11-03T12:17:00Z" w:id="5864">
        <w:r w:rsidR="00AB19E2">
          <w:rPr>
            <w:rFonts w:ascii="Times New Roman" w:hAnsi="Times New Roman" w:cs="Times New Roman"/>
            <w:lang w:val="en-GB"/>
          </w:rPr>
          <w:t>1</w:t>
        </w:r>
      </w:ins>
      <w:del w:author="Carmen Garcia Montero" w:date="2025-11-03T12:17:00Z" w:id="5865">
        <w:r w:rsidDel="00AB19E2" w:rsidR="004C2C62">
          <w:rPr>
            <w:rFonts w:ascii="Times New Roman" w:hAnsi="Times New Roman" w:cs="Times New Roman"/>
            <w:lang w:val="en-GB"/>
          </w:rPr>
          <w:delText>2</w:delText>
        </w:r>
      </w:del>
      <w:r w:rsidR="004C2C62">
        <w:rPr>
          <w:rFonts w:ascii="Times New Roman" w:hAnsi="Times New Roman" w:cs="Times New Roman"/>
          <w:lang w:val="en-GB"/>
        </w:rPr>
        <w:t>.1.a, 3</w:t>
      </w:r>
      <w:ins w:author="Carmen Garcia Montero" w:date="2025-11-03T12:17:00Z" w:id="5866">
        <w:r w:rsidR="00AB19E2">
          <w:rPr>
            <w:rFonts w:ascii="Times New Roman" w:hAnsi="Times New Roman" w:cs="Times New Roman"/>
            <w:lang w:val="en-GB"/>
          </w:rPr>
          <w:t>1</w:t>
        </w:r>
      </w:ins>
      <w:del w:author="Carmen Garcia Montero" w:date="2025-11-03T12:17:00Z" w:id="5867">
        <w:r w:rsidDel="00AB19E2" w:rsidR="004C2C62">
          <w:rPr>
            <w:rFonts w:ascii="Times New Roman" w:hAnsi="Times New Roman" w:cs="Times New Roman"/>
            <w:lang w:val="en-GB"/>
          </w:rPr>
          <w:delText>2</w:delText>
        </w:r>
      </w:del>
      <w:r w:rsidR="004C2C62">
        <w:rPr>
          <w:rFonts w:ascii="Times New Roman" w:hAnsi="Times New Roman" w:cs="Times New Roman"/>
          <w:lang w:val="en-GB"/>
        </w:rPr>
        <w:t>.2.</w:t>
      </w:r>
      <w:r w:rsidR="00997EF8">
        <w:rPr>
          <w:rFonts w:ascii="Times New Roman" w:hAnsi="Times New Roman" w:cs="Times New Roman"/>
          <w:lang w:val="en-GB"/>
        </w:rPr>
        <w:t>a, 3</w:t>
      </w:r>
      <w:ins w:author="Carmen Garcia Montero" w:date="2025-11-03T12:17:00Z" w:id="5868">
        <w:r w:rsidR="00AB19E2">
          <w:rPr>
            <w:rFonts w:ascii="Times New Roman" w:hAnsi="Times New Roman" w:cs="Times New Roman"/>
            <w:lang w:val="en-GB"/>
          </w:rPr>
          <w:t>1</w:t>
        </w:r>
      </w:ins>
      <w:del w:author="Carmen Garcia Montero" w:date="2025-11-03T12:17:00Z" w:id="5869">
        <w:r w:rsidDel="00AB19E2" w:rsidR="00997EF8">
          <w:rPr>
            <w:rFonts w:ascii="Times New Roman" w:hAnsi="Times New Roman" w:cs="Times New Roman"/>
            <w:lang w:val="en-GB"/>
          </w:rPr>
          <w:delText>2</w:delText>
        </w:r>
      </w:del>
      <w:r w:rsidR="00997EF8">
        <w:rPr>
          <w:rFonts w:ascii="Times New Roman" w:hAnsi="Times New Roman" w:cs="Times New Roman"/>
          <w:lang w:val="en-GB"/>
        </w:rPr>
        <w:t>.3.a and 3</w:t>
      </w:r>
      <w:ins w:author="Carmen Garcia Montero" w:date="2025-11-03T12:17:00Z" w:id="5870">
        <w:r w:rsidR="00AB19E2">
          <w:rPr>
            <w:rFonts w:ascii="Times New Roman" w:hAnsi="Times New Roman" w:cs="Times New Roman"/>
            <w:lang w:val="en-GB"/>
          </w:rPr>
          <w:t>1</w:t>
        </w:r>
      </w:ins>
      <w:del w:author="Carmen Garcia Montero" w:date="2025-11-03T12:17:00Z" w:id="5871">
        <w:r w:rsidDel="00AB19E2" w:rsidR="00997EF8">
          <w:rPr>
            <w:rFonts w:ascii="Times New Roman" w:hAnsi="Times New Roman" w:cs="Times New Roman"/>
            <w:lang w:val="en-GB"/>
          </w:rPr>
          <w:delText>2</w:delText>
        </w:r>
      </w:del>
      <w:r w:rsidR="00997EF8">
        <w:rPr>
          <w:rFonts w:ascii="Times New Roman" w:hAnsi="Times New Roman" w:cs="Times New Roman"/>
          <w:lang w:val="en-GB"/>
        </w:rPr>
        <w:t>.4.a)</w:t>
      </w:r>
      <w:r w:rsidR="00D371F6">
        <w:rPr>
          <w:rFonts w:ascii="Times New Roman" w:hAnsi="Times New Roman" w:cs="Times New Roman"/>
          <w:lang w:val="en-GB"/>
        </w:rPr>
        <w:t xml:space="preserve"> and validate request </w:t>
      </w:r>
      <w:r w:rsidR="00997EF8">
        <w:rPr>
          <w:rFonts w:ascii="Times New Roman" w:hAnsi="Times New Roman" w:cs="Times New Roman"/>
          <w:lang w:val="en-GB"/>
        </w:rPr>
        <w:t>(3</w:t>
      </w:r>
      <w:ins w:author="Carmen Garcia Montero" w:date="2025-11-03T12:17:00Z" w:id="5872">
        <w:r w:rsidR="00AB19E2">
          <w:rPr>
            <w:rFonts w:ascii="Times New Roman" w:hAnsi="Times New Roman" w:cs="Times New Roman"/>
            <w:lang w:val="en-GB"/>
          </w:rPr>
          <w:t>1</w:t>
        </w:r>
      </w:ins>
      <w:del w:author="Carmen Garcia Montero" w:date="2025-11-03T12:17:00Z" w:id="5873">
        <w:r w:rsidDel="00AB19E2" w:rsidR="00997EF8">
          <w:rPr>
            <w:rFonts w:ascii="Times New Roman" w:hAnsi="Times New Roman" w:cs="Times New Roman"/>
            <w:lang w:val="en-GB"/>
          </w:rPr>
          <w:delText>2</w:delText>
        </w:r>
      </w:del>
      <w:r w:rsidR="00997EF8">
        <w:rPr>
          <w:rFonts w:ascii="Times New Roman" w:hAnsi="Times New Roman" w:cs="Times New Roman"/>
          <w:lang w:val="en-GB"/>
        </w:rPr>
        <w:t>.1.b, 3</w:t>
      </w:r>
      <w:ins w:author="Carmen Garcia Montero" w:date="2025-11-03T12:17:00Z" w:id="5874">
        <w:r w:rsidR="00AB19E2">
          <w:rPr>
            <w:rFonts w:ascii="Times New Roman" w:hAnsi="Times New Roman" w:cs="Times New Roman"/>
            <w:lang w:val="en-GB"/>
          </w:rPr>
          <w:t>1</w:t>
        </w:r>
      </w:ins>
      <w:del w:author="Carmen Garcia Montero" w:date="2025-11-03T12:17:00Z" w:id="5875">
        <w:r w:rsidDel="00AB19E2" w:rsidR="00997EF8">
          <w:rPr>
            <w:rFonts w:ascii="Times New Roman" w:hAnsi="Times New Roman" w:cs="Times New Roman"/>
            <w:lang w:val="en-GB"/>
          </w:rPr>
          <w:delText>2</w:delText>
        </w:r>
      </w:del>
      <w:r w:rsidR="00997EF8">
        <w:rPr>
          <w:rFonts w:ascii="Times New Roman" w:hAnsi="Times New Roman" w:cs="Times New Roman"/>
          <w:lang w:val="en-GB"/>
        </w:rPr>
        <w:t>.2.b, 3</w:t>
      </w:r>
      <w:ins w:author="Carmen Garcia Montero" w:date="2025-11-03T12:17:00Z" w:id="5876">
        <w:r w:rsidR="00AB19E2">
          <w:rPr>
            <w:rFonts w:ascii="Times New Roman" w:hAnsi="Times New Roman" w:cs="Times New Roman"/>
            <w:lang w:val="en-GB"/>
          </w:rPr>
          <w:t>1</w:t>
        </w:r>
      </w:ins>
      <w:del w:author="Carmen Garcia Montero" w:date="2025-11-03T12:17:00Z" w:id="5877">
        <w:r w:rsidDel="00AB19E2" w:rsidR="00997EF8">
          <w:rPr>
            <w:rFonts w:ascii="Times New Roman" w:hAnsi="Times New Roman" w:cs="Times New Roman"/>
            <w:lang w:val="en-GB"/>
          </w:rPr>
          <w:delText>2</w:delText>
        </w:r>
      </w:del>
      <w:r w:rsidR="00997EF8">
        <w:rPr>
          <w:rFonts w:ascii="Times New Roman" w:hAnsi="Times New Roman" w:cs="Times New Roman"/>
          <w:lang w:val="en-GB"/>
        </w:rPr>
        <w:t>.3.b and 3</w:t>
      </w:r>
      <w:ins w:author="Carmen Garcia Montero" w:date="2025-11-03T12:17:00Z" w:id="5878">
        <w:r w:rsidR="00AB19E2">
          <w:rPr>
            <w:rFonts w:ascii="Times New Roman" w:hAnsi="Times New Roman" w:cs="Times New Roman"/>
            <w:lang w:val="en-GB"/>
          </w:rPr>
          <w:t>1</w:t>
        </w:r>
      </w:ins>
      <w:del w:author="Carmen Garcia Montero" w:date="2025-11-03T12:17:00Z" w:id="5879">
        <w:r w:rsidDel="00AB19E2" w:rsidR="00997EF8">
          <w:rPr>
            <w:rFonts w:ascii="Times New Roman" w:hAnsi="Times New Roman" w:cs="Times New Roman"/>
            <w:lang w:val="en-GB"/>
          </w:rPr>
          <w:delText>2</w:delText>
        </w:r>
      </w:del>
      <w:r w:rsidR="00997EF8">
        <w:rPr>
          <w:rFonts w:ascii="Times New Roman" w:hAnsi="Times New Roman" w:cs="Times New Roman"/>
          <w:lang w:val="en-GB"/>
        </w:rPr>
        <w:t xml:space="preserve">.4.b) </w:t>
      </w:r>
      <w:r w:rsidR="00D371F6">
        <w:rPr>
          <w:rFonts w:ascii="Times New Roman" w:hAnsi="Times New Roman" w:cs="Times New Roman"/>
          <w:lang w:val="en-GB"/>
        </w:rPr>
        <w:t xml:space="preserve">may be omitted in cases where the </w:t>
      </w:r>
      <w:r w:rsidR="002B2B4E">
        <w:rPr>
          <w:rFonts w:ascii="Times New Roman" w:hAnsi="Times New Roman" w:cs="Times New Roman"/>
          <w:lang w:val="en-GB"/>
        </w:rPr>
        <w:t xml:space="preserve">respective </w:t>
      </w:r>
      <w:r w:rsidR="008561FE">
        <w:rPr>
          <w:rFonts w:ascii="Times New Roman" w:hAnsi="Times New Roman" w:cs="Times New Roman"/>
          <w:lang w:val="en-GB"/>
        </w:rPr>
        <w:t xml:space="preserve">data </w:t>
      </w:r>
      <w:r w:rsidR="002B2B4E">
        <w:rPr>
          <w:rFonts w:ascii="Times New Roman" w:hAnsi="Times New Roman" w:cs="Times New Roman"/>
          <w:lang w:val="en-GB"/>
        </w:rPr>
        <w:t>administrator provides the data proactively.</w:t>
      </w:r>
    </w:p>
    <w:p w:rsidRPr="00117039" w:rsidR="00967E75" w:rsidP="00967E75" w:rsidRDefault="00967E75" w14:paraId="6D56CBAB" w14:textId="2791CE52">
      <w:pPr>
        <w:keepNext/>
        <w:spacing w:line="276" w:lineRule="auto"/>
        <w:rPr>
          <w:rFonts w:ascii="Times New Roman" w:hAnsi="Times New Roman" w:cs="Times New Roman"/>
          <w:sz w:val="24"/>
          <w:szCs w:val="24"/>
          <w:lang w:val="en-GB"/>
        </w:rPr>
      </w:pPr>
      <w:r w:rsidRPr="00117039">
        <w:rPr>
          <w:rFonts w:ascii="Times New Roman" w:hAnsi="Times New Roman" w:cs="Times New Roman"/>
          <w:lang w:val="en-GB"/>
        </w:rPr>
        <w:t>Diagram 3</w:t>
      </w:r>
      <w:ins w:author="Carmen Garcia Montero" w:date="2025-11-03T12:17:00Z" w:id="5880">
        <w:r w:rsidR="00AB19E2">
          <w:rPr>
            <w:rFonts w:ascii="Times New Roman" w:hAnsi="Times New Roman" w:cs="Times New Roman"/>
            <w:lang w:val="en-GB"/>
          </w:rPr>
          <w:t>1</w:t>
        </w:r>
      </w:ins>
      <w:del w:author="Carmen Garcia Montero" w:date="2025-11-03T12:17:00Z" w:id="5881">
        <w:r w:rsidRPr="00117039" w:rsidDel="00AB19E2">
          <w:rPr>
            <w:rFonts w:ascii="Times New Roman" w:hAnsi="Times New Roman" w:cs="Times New Roman"/>
            <w:lang w:val="en-GB"/>
          </w:rPr>
          <w:delText>2</w:delText>
        </w:r>
      </w:del>
      <w:r w:rsidRPr="00117039">
        <w:rPr>
          <w:rFonts w:ascii="Times New Roman" w:hAnsi="Times New Roman" w:cs="Times New Roman"/>
          <w:lang w:val="en-GB"/>
        </w:rPr>
        <w:t xml:space="preserve"> – Procedure ‘Making measurement data available</w:t>
      </w:r>
      <w:r w:rsidRPr="00EB5A57">
        <w:rPr>
          <w:rFonts w:ascii="Times New Roman" w:hAnsi="Times New Roman" w:cs="Times New Roman"/>
          <w:lang w:val="en-GB"/>
        </w:rPr>
        <w:t>’.</w:t>
      </w:r>
    </w:p>
    <w:p w:rsidRPr="00117039" w:rsidR="00967E75" w:rsidP="00967E75" w:rsidRDefault="00967E75" w14:paraId="35D050A3" w14:textId="05DB9049">
      <w:pPr>
        <w:keepNext/>
        <w:spacing w:line="276" w:lineRule="auto"/>
        <w:rPr>
          <w:rFonts w:ascii="Times New Roman" w:hAnsi="Times New Roman" w:cs="Times New Roman"/>
          <w:lang w:val="en-GB"/>
        </w:rPr>
      </w:pPr>
      <w:del w:author="Carmen Garcia Montero" w:date="2025-10-14T12:06:00Z" w:id="5882">
        <w:r w:rsidRPr="00117039">
          <w:rPr>
            <w:noProof/>
            <w:lang w:val="en-GB"/>
          </w:rPr>
          <w:drawing>
            <wp:inline distT="0" distB="0" distL="0" distR="0" wp14:anchorId="4B26A39D" wp14:editId="69E36BDD">
              <wp:extent cx="5643349" cy="8134350"/>
              <wp:effectExtent l="0" t="0" r="0" b="0"/>
              <wp:docPr id="20676416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07203" name="Picture 1" descr="A screenshot of a computer program&#10;&#10;AI-generated content may be incorrect."/>
                      <pic:cNvPicPr/>
                    </pic:nvPicPr>
                    <pic:blipFill rotWithShape="1">
                      <a:blip r:embed="rId66"/>
                      <a:srcRect r="6804"/>
                      <a:stretch/>
                    </pic:blipFill>
                    <pic:spPr bwMode="auto">
                      <a:xfrm>
                        <a:off x="0" y="0"/>
                        <a:ext cx="5678279" cy="8184698"/>
                      </a:xfrm>
                      <a:prstGeom prst="rect">
                        <a:avLst/>
                      </a:prstGeom>
                      <a:ln>
                        <a:noFill/>
                      </a:ln>
                      <a:extLst>
                        <a:ext uri="{53640926-AAD7-44D8-BBD7-CCE9431645EC}">
                          <a14:shadowObscured xmlns:a14="http://schemas.microsoft.com/office/drawing/2010/main"/>
                        </a:ext>
                      </a:extLst>
                    </pic:spPr>
                  </pic:pic>
                </a:graphicData>
              </a:graphic>
            </wp:inline>
          </w:drawing>
        </w:r>
      </w:del>
    </w:p>
    <w:p w:rsidRPr="00117039" w:rsidR="00967E75" w:rsidP="00967E75" w:rsidRDefault="00214B0F" w14:paraId="13B25E40" w14:textId="51D82C0A">
      <w:pPr>
        <w:keepNext/>
        <w:spacing w:line="276" w:lineRule="auto"/>
        <w:rPr>
          <w:rFonts w:ascii="Times New Roman" w:hAnsi="Times New Roman" w:cs="Times New Roman"/>
          <w:lang w:val="en-GB"/>
        </w:rPr>
      </w:pPr>
      <w:ins w:author="Carmen Garcia Montero" w:date="2025-10-14T12:06:00Z" w:id="5883">
        <w:r>
          <w:rPr>
            <w:noProof/>
          </w:rPr>
          <w:drawing>
            <wp:inline distT="0" distB="0" distL="0" distR="0" wp14:anchorId="6D1E6BF3" wp14:editId="43202DD5">
              <wp:extent cx="5265420" cy="9754546"/>
              <wp:effectExtent l="0" t="0" r="0" b="0"/>
              <wp:docPr id="8032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5908" name=""/>
                      <pic:cNvPicPr/>
                    </pic:nvPicPr>
                    <pic:blipFill>
                      <a:blip r:embed="rId67"/>
                      <a:stretch>
                        <a:fillRect/>
                      </a:stretch>
                    </pic:blipFill>
                    <pic:spPr>
                      <a:xfrm>
                        <a:off x="0" y="0"/>
                        <a:ext cx="5267440" cy="9758288"/>
                      </a:xfrm>
                      <a:prstGeom prst="rect">
                        <a:avLst/>
                      </a:prstGeom>
                    </pic:spPr>
                  </pic:pic>
                </a:graphicData>
              </a:graphic>
            </wp:inline>
          </w:drawing>
        </w:r>
      </w:ins>
    </w:p>
    <w:tbl>
      <w:tblPr>
        <w:tblW w:w="90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Look w:val="04A0" w:firstRow="1" w:lastRow="0" w:firstColumn="1" w:lastColumn="0" w:noHBand="0" w:noVBand="1"/>
        <w:tblPrChange w:author="Fernando Dominguez" w:date="2025-09-12T14:02:00Z" w:id="5884">
          <w:tblPr>
            <w:tblW w:w="90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Look w:val="04A0" w:firstRow="1" w:lastRow="0" w:firstColumn="1" w:lastColumn="0" w:noHBand="0" w:noVBand="1"/>
          </w:tblPr>
        </w:tblPrChange>
      </w:tblPr>
      <w:tblGrid>
        <w:gridCol w:w="687"/>
        <w:gridCol w:w="1573"/>
        <w:gridCol w:w="2884"/>
        <w:gridCol w:w="1317"/>
        <w:gridCol w:w="1319"/>
        <w:gridCol w:w="1236"/>
        <w:tblGridChange w:id="5885">
          <w:tblGrid>
            <w:gridCol w:w="687"/>
            <w:gridCol w:w="1573"/>
            <w:gridCol w:w="2884"/>
            <w:gridCol w:w="1317"/>
            <w:gridCol w:w="1319"/>
            <w:gridCol w:w="1236"/>
          </w:tblGrid>
        </w:tblGridChange>
      </w:tblGrid>
      <w:tr w:rsidRPr="00390DC1" w:rsidR="00967E75" w:rsidTr="00D7274E" w14:paraId="0AF9F260" w14:textId="77777777">
        <w:trPr>
          <w:trHeight w:val="300"/>
          <w:trPrChange w:author="Fernando Dominguez" w:date="2025-09-12T14:02:00Z" w:id="5886">
            <w:trPr>
              <w:trHeight w:val="300"/>
            </w:trPr>
          </w:trPrChange>
        </w:trPr>
        <w:tc>
          <w:tcPr>
            <w:tcW w:w="9016" w:type="dxa"/>
            <w:gridSpan w:val="6"/>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Change w:author="Fernando Dominguez" w:date="2025-09-12T14:02:00Z" w:id="5887">
              <w:tcPr>
                <w:tcW w:w="9016" w:type="dxa"/>
                <w:gridSpan w:val="6"/>
                <w:tcBorders>
                  <w:top w:val="single" w:color="auto" w:sz="4" w:space="0"/>
                  <w:left w:val="single" w:color="auto" w:sz="4" w:space="0"/>
                  <w:bottom w:val="single" w:color="auto" w:sz="4" w:space="0"/>
                  <w:right w:val="single" w:color="auto" w:sz="4" w:space="0"/>
                </w:tcBorders>
                <w:shd w:val="clear" w:color="auto" w:fill="D0CECE" w:themeFill="background2" w:themeFillShade="E6"/>
              </w:tcPr>
            </w:tcPrChange>
          </w:tcPr>
          <w:p w:rsidRPr="00117039" w:rsidR="00967E75" w:rsidP="00117039" w:rsidRDefault="00967E75" w14:paraId="3CD67958" w14:textId="3715D67A">
            <w:pPr>
              <w:spacing w:after="0" w:line="240" w:lineRule="auto"/>
              <w:jc w:val="center"/>
              <w:rPr>
                <w:rFonts w:ascii="Times New Roman" w:hAnsi="Times New Roman" w:cs="Times New Roman"/>
                <w:b/>
                <w:i/>
                <w:sz w:val="16"/>
                <w:szCs w:val="16"/>
                <w:lang w:val="en-GB" w:eastAsia="zh-CN"/>
              </w:rPr>
            </w:pPr>
            <w:r w:rsidRPr="00117039">
              <w:rPr>
                <w:rFonts w:ascii="Times New Roman" w:hAnsi="Times New Roman" w:cs="Times New Roman"/>
                <w:i/>
                <w:sz w:val="16"/>
                <w:szCs w:val="16"/>
                <w:lang w:val="en-GB" w:eastAsia="zh-CN"/>
              </w:rPr>
              <w:br w:type="page"/>
            </w:r>
            <w:r w:rsidRPr="00117039">
              <w:rPr>
                <w:rFonts w:ascii="Times New Roman" w:hAnsi="Times New Roman" w:cs="Times New Roman"/>
                <w:b/>
                <w:i/>
                <w:sz w:val="16"/>
                <w:szCs w:val="16"/>
                <w:lang w:val="en-GB" w:eastAsia="zh-CN"/>
              </w:rPr>
              <w:t>Table III.</w:t>
            </w:r>
            <w:r w:rsidRPr="00117039" w:rsidR="00C54701">
              <w:rPr>
                <w:rFonts w:ascii="Times New Roman" w:hAnsi="Times New Roman" w:cs="Times New Roman"/>
                <w:b/>
                <w:i/>
                <w:sz w:val="16"/>
                <w:szCs w:val="16"/>
                <w:lang w:val="en-GB" w:eastAsia="zh-CN"/>
              </w:rPr>
              <w:t>3</w:t>
            </w:r>
            <w:ins w:author="Carmen Garcia Montero" w:date="2025-11-03T12:17:00Z" w:id="5888">
              <w:r w:rsidR="002F626C">
                <w:rPr>
                  <w:rFonts w:ascii="Times New Roman" w:hAnsi="Times New Roman" w:cs="Times New Roman"/>
                  <w:b/>
                  <w:i/>
                  <w:sz w:val="16"/>
                  <w:szCs w:val="16"/>
                  <w:lang w:val="en-GB" w:eastAsia="zh-CN"/>
                </w:rPr>
                <w:t>2</w:t>
              </w:r>
            </w:ins>
            <w:del w:author="Carmen Garcia Montero" w:date="2025-11-03T12:17:00Z" w:id="5889">
              <w:r w:rsidRPr="00117039" w:rsidDel="002F626C" w:rsidR="00C54701">
                <w:rPr>
                  <w:rFonts w:ascii="Times New Roman" w:hAnsi="Times New Roman" w:cs="Times New Roman"/>
                  <w:b/>
                  <w:i/>
                  <w:sz w:val="16"/>
                  <w:szCs w:val="16"/>
                  <w:lang w:val="en-GB" w:eastAsia="zh-CN"/>
                </w:rPr>
                <w:delText>3</w:delText>
              </w:r>
            </w:del>
            <w:r w:rsidRPr="00117039">
              <w:rPr>
                <w:rFonts w:ascii="Times New Roman" w:hAnsi="Times New Roman" w:cs="Times New Roman"/>
                <w:b/>
                <w:i/>
                <w:sz w:val="16"/>
                <w:szCs w:val="16"/>
                <w:lang w:val="en-GB" w:eastAsia="zh-CN"/>
              </w:rPr>
              <w:t xml:space="preserve"> – Procedure </w:t>
            </w:r>
            <w:r w:rsidRPr="00117039" w:rsidR="00C54701">
              <w:rPr>
                <w:rFonts w:ascii="Times New Roman" w:hAnsi="Times New Roman" w:cs="Times New Roman"/>
                <w:b/>
                <w:i/>
                <w:sz w:val="16"/>
                <w:szCs w:val="16"/>
                <w:lang w:val="en-GB" w:eastAsia="zh-CN"/>
              </w:rPr>
              <w:t>3</w:t>
            </w:r>
            <w:ins w:author="Carmen Garcia Montero" w:date="2025-11-03T12:17:00Z" w:id="5890">
              <w:r w:rsidR="002F626C">
                <w:rPr>
                  <w:rFonts w:ascii="Times New Roman" w:hAnsi="Times New Roman" w:cs="Times New Roman"/>
                  <w:b/>
                  <w:i/>
                  <w:sz w:val="16"/>
                  <w:szCs w:val="16"/>
                  <w:lang w:val="en-GB" w:eastAsia="zh-CN"/>
                </w:rPr>
                <w:t>2</w:t>
              </w:r>
            </w:ins>
            <w:del w:author="Carmen Garcia Montero" w:date="2025-11-03T12:17:00Z" w:id="5891">
              <w:r w:rsidRPr="00117039" w:rsidDel="002F626C" w:rsidR="00C54701">
                <w:rPr>
                  <w:rFonts w:ascii="Times New Roman" w:hAnsi="Times New Roman" w:cs="Times New Roman"/>
                  <w:b/>
                  <w:i/>
                  <w:sz w:val="16"/>
                  <w:szCs w:val="16"/>
                  <w:lang w:val="en-GB" w:eastAsia="zh-CN"/>
                </w:rPr>
                <w:delText>3</w:delText>
              </w:r>
            </w:del>
          </w:p>
        </w:tc>
      </w:tr>
      <w:tr w:rsidRPr="00390DC1" w:rsidR="00967E75" w:rsidTr="00D7274E" w14:paraId="7141EBFB" w14:textId="77777777">
        <w:trPr>
          <w:trHeight w:val="300"/>
          <w:trPrChange w:author="Fernando Dominguez" w:date="2025-09-12T14:02:00Z" w:id="5892">
            <w:trPr>
              <w:trHeight w:val="300"/>
            </w:trPr>
          </w:trPrChange>
        </w:trPr>
        <w:tc>
          <w:tcPr>
            <w:tcW w:w="2260" w:type="dxa"/>
            <w:gridSpan w:val="2"/>
            <w:shd w:val="clear" w:color="auto" w:fill="D0CECE" w:themeFill="background2" w:themeFillShade="E6"/>
            <w:vAlign w:val="center"/>
            <w:tcPrChange w:author="Fernando Dominguez" w:date="2025-09-12T14:02:00Z" w:id="5893">
              <w:tcPr>
                <w:tcW w:w="2260" w:type="dxa"/>
                <w:gridSpan w:val="2"/>
                <w:shd w:val="clear" w:color="auto" w:fill="D0CECE" w:themeFill="background2" w:themeFillShade="E6"/>
              </w:tcPr>
            </w:tcPrChange>
          </w:tcPr>
          <w:p w:rsidRPr="00117039" w:rsidR="00967E75" w:rsidP="00117039" w:rsidRDefault="00967E75" w14:paraId="31D3F257" w14:textId="77777777">
            <w:pPr>
              <w:widowControl w:val="0"/>
              <w:spacing w:after="0" w:line="240" w:lineRule="auto"/>
              <w:rPr>
                <w:rFonts w:ascii="Times New Roman" w:hAnsi="Times New Roman" w:eastAsia="Arial" w:cs="Times New Roman"/>
                <w:b/>
                <w:i/>
                <w:sz w:val="16"/>
                <w:szCs w:val="16"/>
                <w:lang w:val="en-GB" w:eastAsia="zh-CN"/>
              </w:rPr>
            </w:pPr>
            <w:r w:rsidRPr="00117039">
              <w:rPr>
                <w:rFonts w:ascii="Times New Roman" w:hAnsi="Times New Roman" w:eastAsia="Arial" w:cs="Times New Roman"/>
                <w:b/>
                <w:i/>
                <w:sz w:val="16"/>
                <w:szCs w:val="16"/>
                <w:lang w:val="en-GB" w:eastAsia="zh-CN"/>
              </w:rPr>
              <w:t>Procedure name</w:t>
            </w:r>
          </w:p>
        </w:tc>
        <w:tc>
          <w:tcPr>
            <w:tcW w:w="6756" w:type="dxa"/>
            <w:gridSpan w:val="4"/>
            <w:vAlign w:val="center"/>
            <w:tcPrChange w:author="Fernando Dominguez" w:date="2025-09-12T14:02:00Z" w:id="5894">
              <w:tcPr>
                <w:tcW w:w="6756" w:type="dxa"/>
                <w:gridSpan w:val="4"/>
              </w:tcPr>
            </w:tcPrChange>
          </w:tcPr>
          <w:p w:rsidRPr="00117039" w:rsidR="00967E75" w:rsidP="00117039" w:rsidRDefault="00133D57" w14:paraId="2B04C68D" w14:textId="2E843742">
            <w:pPr>
              <w:pStyle w:val="Caption"/>
              <w:keepNext/>
              <w:spacing w:after="0"/>
              <w:rPr>
                <w:rFonts w:ascii="Times New Roman" w:hAnsi="Times New Roman" w:eastAsia="Calibri" w:cs="Times New Roman"/>
                <w:sz w:val="16"/>
                <w:szCs w:val="16"/>
                <w:lang w:val="en-GB" w:eastAsia="zh-CN"/>
              </w:rPr>
            </w:pPr>
            <w:r w:rsidRPr="00117039">
              <w:rPr>
                <w:color w:val="auto"/>
                <w:lang w:val="en-GB"/>
              </w:rPr>
              <w:t xml:space="preserve">Table </w:t>
            </w:r>
            <w:r w:rsidRPr="00117039" w:rsidR="00967E75">
              <w:rPr>
                <w:rFonts w:ascii="Times New Roman" w:hAnsi="Times New Roman" w:eastAsia="Calibri" w:cs="Times New Roman"/>
                <w:color w:val="auto"/>
                <w:sz w:val="16"/>
                <w:szCs w:val="16"/>
                <w:lang w:val="en-GB" w:eastAsia="zh-CN"/>
              </w:rPr>
              <w:t>Quantification</w:t>
            </w:r>
          </w:p>
        </w:tc>
      </w:tr>
      <w:tr w:rsidRPr="00390DC1" w:rsidR="00967E75" w:rsidTr="00D7274E" w14:paraId="4B0DD6A0" w14:textId="77777777">
        <w:trPr>
          <w:trHeight w:val="300"/>
          <w:trPrChange w:author="Fernando Dominguez" w:date="2025-09-12T14:02:00Z" w:id="5895">
            <w:trPr>
              <w:trHeight w:val="300"/>
            </w:trPr>
          </w:trPrChange>
        </w:trPr>
        <w:tc>
          <w:tcPr>
            <w:tcW w:w="687" w:type="dxa"/>
            <w:shd w:val="clear" w:color="auto" w:fill="D0CECE" w:themeFill="background2" w:themeFillShade="E6"/>
            <w:vAlign w:val="center"/>
            <w:tcPrChange w:author="Fernando Dominguez" w:date="2025-09-12T14:02:00Z" w:id="5896">
              <w:tcPr>
                <w:tcW w:w="687" w:type="dxa"/>
                <w:shd w:val="clear" w:color="auto" w:fill="D0CECE" w:themeFill="background2" w:themeFillShade="E6"/>
              </w:tcPr>
            </w:tcPrChange>
          </w:tcPr>
          <w:p w:rsidRPr="00117039" w:rsidR="00967E75" w:rsidP="00117039" w:rsidRDefault="00967E75" w14:paraId="0906F772"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No.</w:t>
            </w:r>
          </w:p>
        </w:tc>
        <w:tc>
          <w:tcPr>
            <w:tcW w:w="1573" w:type="dxa"/>
            <w:shd w:val="clear" w:color="auto" w:fill="D0CECE" w:themeFill="background2" w:themeFillShade="E6"/>
            <w:vAlign w:val="center"/>
            <w:tcPrChange w:author="Fernando Dominguez" w:date="2025-09-12T14:02:00Z" w:id="5897">
              <w:tcPr>
                <w:tcW w:w="1573" w:type="dxa"/>
                <w:shd w:val="clear" w:color="auto" w:fill="D0CECE" w:themeFill="background2" w:themeFillShade="E6"/>
              </w:tcPr>
            </w:tcPrChange>
          </w:tcPr>
          <w:p w:rsidRPr="00117039" w:rsidR="00967E75" w:rsidP="00117039" w:rsidRDefault="00967E75" w14:paraId="6B4F7C3F"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w:t>
            </w:r>
          </w:p>
        </w:tc>
        <w:tc>
          <w:tcPr>
            <w:tcW w:w="2884" w:type="dxa"/>
            <w:shd w:val="clear" w:color="auto" w:fill="D0CECE" w:themeFill="background2" w:themeFillShade="E6"/>
            <w:vAlign w:val="center"/>
            <w:tcPrChange w:author="Fernando Dominguez" w:date="2025-09-12T14:02:00Z" w:id="5898">
              <w:tcPr>
                <w:tcW w:w="2884" w:type="dxa"/>
                <w:shd w:val="clear" w:color="auto" w:fill="D0CECE" w:themeFill="background2" w:themeFillShade="E6"/>
              </w:tcPr>
            </w:tcPrChange>
          </w:tcPr>
          <w:p w:rsidRPr="00117039" w:rsidR="00967E75" w:rsidP="00117039" w:rsidRDefault="00967E75" w14:paraId="635E60B0"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Step description</w:t>
            </w:r>
          </w:p>
        </w:tc>
        <w:tc>
          <w:tcPr>
            <w:tcW w:w="1317" w:type="dxa"/>
            <w:shd w:val="clear" w:color="auto" w:fill="D0CECE" w:themeFill="background2" w:themeFillShade="E6"/>
            <w:vAlign w:val="center"/>
            <w:tcPrChange w:author="Fernando Dominguez" w:date="2025-09-12T14:02:00Z" w:id="5899">
              <w:tcPr>
                <w:tcW w:w="1317" w:type="dxa"/>
                <w:shd w:val="clear" w:color="auto" w:fill="D0CECE" w:themeFill="background2" w:themeFillShade="E6"/>
              </w:tcPr>
            </w:tcPrChange>
          </w:tcPr>
          <w:p w:rsidRPr="00117039" w:rsidR="00967E75" w:rsidP="00117039" w:rsidRDefault="00967E75" w14:paraId="36B03E0B"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producer (actor)</w:t>
            </w:r>
          </w:p>
        </w:tc>
        <w:tc>
          <w:tcPr>
            <w:tcW w:w="1319" w:type="dxa"/>
            <w:shd w:val="clear" w:color="auto" w:fill="D0CECE" w:themeFill="background2" w:themeFillShade="E6"/>
            <w:vAlign w:val="center"/>
            <w:tcPrChange w:author="Fernando Dominguez" w:date="2025-09-12T14:02:00Z" w:id="5900">
              <w:tcPr>
                <w:tcW w:w="1319" w:type="dxa"/>
                <w:shd w:val="clear" w:color="auto" w:fill="D0CECE" w:themeFill="background2" w:themeFillShade="E6"/>
              </w:tcPr>
            </w:tcPrChange>
          </w:tcPr>
          <w:p w:rsidRPr="00117039" w:rsidR="00967E75" w:rsidP="00117039" w:rsidRDefault="00967E75" w14:paraId="2248FA60"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receiver (actor)</w:t>
            </w:r>
          </w:p>
        </w:tc>
        <w:tc>
          <w:tcPr>
            <w:tcW w:w="1236" w:type="dxa"/>
            <w:shd w:val="clear" w:color="auto" w:fill="D0CECE" w:themeFill="background2" w:themeFillShade="E6"/>
            <w:vAlign w:val="center"/>
            <w:tcPrChange w:author="Fernando Dominguez" w:date="2025-09-12T14:02:00Z" w:id="5901">
              <w:tcPr>
                <w:tcW w:w="1236" w:type="dxa"/>
                <w:shd w:val="clear" w:color="auto" w:fill="D0CECE" w:themeFill="background2" w:themeFillShade="E6"/>
              </w:tcPr>
            </w:tcPrChange>
          </w:tcPr>
          <w:p w:rsidRPr="00117039" w:rsidR="00967E75" w:rsidP="00117039" w:rsidRDefault="00967E75" w14:paraId="64B9E833" w14:textId="77777777">
            <w:pPr>
              <w:widowControl w:val="0"/>
              <w:spacing w:after="0" w:line="276" w:lineRule="auto"/>
              <w:jc w:val="center"/>
              <w:rPr>
                <w:rFonts w:ascii="Times New Roman" w:hAnsi="Times New Roman" w:eastAsia="Arial" w:cs="Times New Roman"/>
                <w:sz w:val="16"/>
                <w:szCs w:val="16"/>
                <w:lang w:val="en-GB" w:eastAsia="zh-CN"/>
              </w:rPr>
            </w:pPr>
            <w:r w:rsidRPr="00117039">
              <w:rPr>
                <w:rFonts w:ascii="Times New Roman" w:hAnsi="Times New Roman" w:eastAsia="Arial" w:cs="Times New Roman"/>
                <w:b/>
                <w:i/>
                <w:sz w:val="16"/>
                <w:szCs w:val="16"/>
                <w:lang w:val="en-GB" w:eastAsia="zh-CN"/>
              </w:rPr>
              <w:t>Information exchanged (IDs)</w:t>
            </w:r>
          </w:p>
        </w:tc>
      </w:tr>
      <w:tr w:rsidRPr="004749C7" w:rsidR="00967E75" w14:paraId="555AC57F" w14:textId="77777777">
        <w:trPr>
          <w:trHeight w:val="643"/>
        </w:trPr>
        <w:tc>
          <w:tcPr>
            <w:tcW w:w="687" w:type="dxa"/>
          </w:tcPr>
          <w:p w:rsidRPr="00117039" w:rsidR="00967E75" w:rsidRDefault="00C54701" w14:paraId="26494A72" w14:textId="68E2FF9C">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8:00Z" w:id="5902">
              <w:r w:rsidR="002F626C">
                <w:rPr>
                  <w:rFonts w:ascii="Times New Roman" w:hAnsi="Times New Roman" w:cs="Times New Roman"/>
                  <w:sz w:val="16"/>
                  <w:szCs w:val="16"/>
                  <w:lang w:val="en-GB"/>
                </w:rPr>
                <w:t>2</w:t>
              </w:r>
            </w:ins>
            <w:del w:author="Carmen Garcia Montero" w:date="2025-11-03T12:18:00Z" w:id="5903">
              <w:r w:rsidRPr="00117039" w:rsidDel="002F626C">
                <w:rPr>
                  <w:rFonts w:ascii="Times New Roman" w:hAnsi="Times New Roman" w:cs="Times New Roman"/>
                  <w:sz w:val="16"/>
                  <w:szCs w:val="16"/>
                  <w:lang w:val="en-GB"/>
                </w:rPr>
                <w:delText>3</w:delText>
              </w:r>
            </w:del>
            <w:r w:rsidRPr="00117039" w:rsidR="00967E75">
              <w:rPr>
                <w:rFonts w:ascii="Times New Roman" w:hAnsi="Times New Roman" w:cs="Times New Roman"/>
                <w:sz w:val="16"/>
                <w:szCs w:val="16"/>
                <w:lang w:val="en-GB"/>
              </w:rPr>
              <w:t>.</w:t>
            </w:r>
            <w:r w:rsidR="002D28CB">
              <w:rPr>
                <w:rFonts w:ascii="Times New Roman" w:hAnsi="Times New Roman" w:cs="Times New Roman"/>
                <w:sz w:val="16"/>
                <w:szCs w:val="16"/>
                <w:lang w:val="en-GB"/>
              </w:rPr>
              <w:t>1</w:t>
            </w:r>
          </w:p>
        </w:tc>
        <w:tc>
          <w:tcPr>
            <w:tcW w:w="1573" w:type="dxa"/>
          </w:tcPr>
          <w:p w:rsidRPr="00EB5A57" w:rsidR="00967E75" w:rsidRDefault="00967E75" w14:paraId="64B9B53A" w14:textId="4A8B3719">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cs="Times New Roman"/>
                <w:sz w:val="16"/>
                <w:szCs w:val="16"/>
                <w:lang w:val="en-GB"/>
              </w:rPr>
              <w:t>Request (aggregated) metered data for the activation period.</w:t>
            </w:r>
          </w:p>
        </w:tc>
        <w:tc>
          <w:tcPr>
            <w:tcW w:w="2884" w:type="dxa"/>
          </w:tcPr>
          <w:p w:rsidRPr="00EB5A57" w:rsidR="00967E75" w:rsidRDefault="00967E75" w14:paraId="436A6CA7" w14:textId="59CDA24E">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 xml:space="preserve">The Quantification responsible </w:t>
            </w:r>
            <w:r w:rsidR="00637793">
              <w:rPr>
                <w:rFonts w:ascii="Times New Roman" w:hAnsi="Times New Roman" w:eastAsia="Calibri" w:cs="Times New Roman"/>
                <w:sz w:val="16"/>
                <w:szCs w:val="16"/>
                <w:lang w:val="en-GB" w:eastAsia="zh-CN"/>
              </w:rPr>
              <w:t xml:space="preserve">party </w:t>
            </w:r>
            <w:r w:rsidRPr="00EB5A57">
              <w:rPr>
                <w:rFonts w:ascii="Times New Roman" w:hAnsi="Times New Roman" w:eastAsia="Calibri" w:cs="Times New Roman"/>
                <w:sz w:val="16"/>
                <w:szCs w:val="16"/>
                <w:lang w:val="en-GB" w:eastAsia="zh-CN"/>
              </w:rPr>
              <w:t xml:space="preserve">requests the (aggregated) metered data from the </w:t>
            </w:r>
            <w:r w:rsidRPr="00EB5A57">
              <w:rPr>
                <w:rFonts w:ascii="Times New Roman" w:hAnsi="Times New Roman" w:cs="Times New Roman"/>
                <w:sz w:val="16"/>
                <w:szCs w:val="16"/>
                <w:lang w:val="en-GB"/>
              </w:rPr>
              <w:t xml:space="preserve">quantification data aggregator </w:t>
            </w:r>
            <w:r w:rsidRPr="00EB5A57">
              <w:rPr>
                <w:rFonts w:ascii="Times New Roman" w:hAnsi="Times New Roman" w:eastAsia="Calibri" w:cs="Times New Roman"/>
                <w:sz w:val="16"/>
                <w:szCs w:val="16"/>
                <w:lang w:val="en-GB" w:eastAsia="zh-CN"/>
              </w:rPr>
              <w:t>for the activation period.</w:t>
            </w:r>
          </w:p>
          <w:p w:rsidRPr="00EB5A57" w:rsidR="00967E75" w:rsidRDefault="00967E75" w14:paraId="64D722CD" w14:textId="77777777">
            <w:pPr>
              <w:widowControl w:val="0"/>
              <w:spacing w:after="0" w:line="276" w:lineRule="auto"/>
              <w:jc w:val="both"/>
              <w:rPr>
                <w:rFonts w:ascii="Times New Roman" w:hAnsi="Times New Roman" w:eastAsia="Calibri" w:cs="Times New Roman"/>
                <w:sz w:val="16"/>
                <w:szCs w:val="16"/>
                <w:lang w:val="en-GB" w:eastAsia="zh-CN"/>
              </w:rPr>
            </w:pPr>
          </w:p>
          <w:p w:rsidRPr="00EB5A57" w:rsidR="00967E75" w:rsidRDefault="00967E75" w14:paraId="2C5EEE09" w14:textId="40D87D93">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b/>
                <w:sz w:val="16"/>
                <w:szCs w:val="16"/>
                <w:lang w:val="en-GB" w:eastAsia="zh-CN"/>
              </w:rPr>
              <w:t>Note:</w:t>
            </w:r>
            <w:r w:rsidRPr="00EB5A57">
              <w:rPr>
                <w:rFonts w:ascii="Times New Roman" w:hAnsi="Times New Roman" w:eastAsia="Calibri" w:cs="Times New Roman"/>
                <w:sz w:val="16"/>
                <w:szCs w:val="16"/>
                <w:lang w:val="en-GB" w:eastAsia="zh-CN"/>
              </w:rPr>
              <w:t xml:space="preserve"> The</w:t>
            </w:r>
            <w:r w:rsidRPr="00EB5A57" w:rsidDel="00541640">
              <w:rPr>
                <w:rFonts w:ascii="Times New Roman" w:hAnsi="Times New Roman" w:eastAsia="Calibri" w:cs="Times New Roman"/>
                <w:sz w:val="16"/>
                <w:szCs w:val="16"/>
                <w:lang w:val="en-GB" w:eastAsia="zh-CN"/>
              </w:rPr>
              <w:t xml:space="preserve"> </w:t>
            </w:r>
            <w:r w:rsidRPr="00EB5A57">
              <w:rPr>
                <w:rFonts w:ascii="Times New Roman" w:hAnsi="Times New Roman" w:eastAsia="Calibri" w:cs="Times New Roman"/>
                <w:sz w:val="16"/>
                <w:szCs w:val="16"/>
                <w:lang w:val="en-GB" w:eastAsia="zh-CN"/>
              </w:rPr>
              <w:t xml:space="preserve">(aggregated) metered data might reflect different levels, e.g., individual CU, part of </w:t>
            </w:r>
            <w:r w:rsidRPr="00EB5A57" w:rsidR="00257679">
              <w:rPr>
                <w:rFonts w:ascii="Times New Roman" w:hAnsi="Times New Roman" w:eastAsia="Calibri" w:cs="Times New Roman"/>
                <w:sz w:val="16"/>
                <w:szCs w:val="16"/>
                <w:lang w:val="en-GB" w:eastAsia="zh-CN"/>
              </w:rPr>
              <w:t>SPG</w:t>
            </w:r>
            <w:r w:rsidR="00257679">
              <w:rPr>
                <w:rFonts w:ascii="Times New Roman" w:hAnsi="Times New Roman" w:eastAsia="Calibri" w:cs="Times New Roman"/>
                <w:sz w:val="16"/>
                <w:szCs w:val="16"/>
                <w:lang w:val="en-GB" w:eastAsia="zh-CN"/>
              </w:rPr>
              <w:t xml:space="preserve"> or </w:t>
            </w:r>
            <w:r>
              <w:rPr>
                <w:rFonts w:ascii="Times New Roman" w:hAnsi="Times New Roman" w:eastAsia="Calibri" w:cs="Times New Roman"/>
                <w:sz w:val="16"/>
                <w:szCs w:val="16"/>
                <w:lang w:val="en-GB" w:eastAsia="zh-CN"/>
              </w:rPr>
              <w:t>SPU</w:t>
            </w:r>
            <w:r w:rsidRPr="00EB5A57">
              <w:rPr>
                <w:rFonts w:ascii="Times New Roman" w:hAnsi="Times New Roman" w:eastAsia="Calibri" w:cs="Times New Roman"/>
                <w:sz w:val="16"/>
                <w:szCs w:val="16"/>
                <w:lang w:val="en-GB" w:eastAsia="zh-CN"/>
              </w:rPr>
              <w:t>, SPU, or SPGs, among others.</w:t>
            </w:r>
          </w:p>
        </w:tc>
        <w:tc>
          <w:tcPr>
            <w:tcW w:w="1317" w:type="dxa"/>
          </w:tcPr>
          <w:p w:rsidRPr="00117039" w:rsidR="00967E75" w:rsidRDefault="00967E75" w14:paraId="50DEA7C2" w14:textId="2FE1C9B0">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Quantification responsible</w:t>
            </w:r>
            <w:r w:rsidR="00637793">
              <w:rPr>
                <w:rFonts w:ascii="Times New Roman" w:hAnsi="Times New Roman" w:eastAsia="Calibri" w:cs="Times New Roman"/>
                <w:sz w:val="16"/>
                <w:szCs w:val="16"/>
                <w:lang w:val="en-GB" w:eastAsia="zh-CN"/>
              </w:rPr>
              <w:t xml:space="preserve"> party</w:t>
            </w:r>
          </w:p>
        </w:tc>
        <w:tc>
          <w:tcPr>
            <w:tcW w:w="1319" w:type="dxa"/>
          </w:tcPr>
          <w:p w:rsidRPr="00117039" w:rsidR="00967E75" w:rsidRDefault="00967E75" w14:paraId="08D6AB2D"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236" w:type="dxa"/>
          </w:tcPr>
          <w:p w:rsidRPr="00EB5A57" w:rsidR="00967E75" w:rsidRDefault="00D40C31" w14:paraId="2E718DD4" w14:textId="3A5AB444">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41:00Z" w:id="5904">
              <w:r>
                <w:rPr>
                  <w:rFonts w:ascii="Times New Roman" w:hAnsi="Times New Roman" w:cs="Times New Roman"/>
                  <w:sz w:val="16"/>
                  <w:szCs w:val="16"/>
                  <w:lang w:val="en-GB"/>
                </w:rPr>
                <w:t>B</w:t>
              </w:r>
            </w:ins>
            <w:ins w:author="Carmen Garcia Montero" w:date="2025-11-03T15:31:00Z" w:id="5905">
              <w:r w:rsidR="00DC5159">
                <w:rPr>
                  <w:rFonts w:ascii="Times New Roman" w:hAnsi="Times New Roman" w:cs="Times New Roman"/>
                  <w:sz w:val="16"/>
                  <w:szCs w:val="16"/>
                  <w:lang w:val="en-GB"/>
                </w:rPr>
                <w:t>Q</w:t>
              </w:r>
            </w:ins>
            <w:del w:author="Carmen Garcia Montero" w:date="2025-11-03T15:31:00Z" w:id="5906">
              <w:r w:rsidDel="00DC5159" w:rsidR="004868C1">
                <w:rPr>
                  <w:rFonts w:ascii="Times New Roman" w:hAnsi="Times New Roman" w:cs="Times New Roman"/>
                  <w:sz w:val="16"/>
                  <w:szCs w:val="16"/>
                  <w:lang w:val="en-GB"/>
                </w:rPr>
                <w:delText>BA</w:delText>
              </w:r>
            </w:del>
            <w:r w:rsidRPr="00EB5A57" w:rsidR="00967E75">
              <w:rPr>
                <w:rFonts w:ascii="Times New Roman" w:hAnsi="Times New Roman" w:cs="Times New Roman"/>
                <w:sz w:val="16"/>
                <w:szCs w:val="16"/>
                <w:lang w:val="en-GB"/>
              </w:rPr>
              <w:t xml:space="preserve"> – (aggregated) metered data request</w:t>
            </w:r>
          </w:p>
        </w:tc>
      </w:tr>
      <w:tr w:rsidRPr="00390DC1" w:rsidR="00967E75" w14:paraId="6A0FACDC" w14:textId="77777777">
        <w:trPr>
          <w:trHeight w:val="643"/>
        </w:trPr>
        <w:tc>
          <w:tcPr>
            <w:tcW w:w="687" w:type="dxa"/>
          </w:tcPr>
          <w:p w:rsidRPr="00117039" w:rsidR="00967E75" w:rsidRDefault="00C54701" w14:paraId="16577DEB" w14:textId="10BD2B21">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8:00Z" w:id="5907">
              <w:r w:rsidR="002F626C">
                <w:rPr>
                  <w:rFonts w:ascii="Times New Roman" w:hAnsi="Times New Roman" w:cs="Times New Roman"/>
                  <w:sz w:val="16"/>
                  <w:szCs w:val="16"/>
                  <w:lang w:val="en-GB"/>
                </w:rPr>
                <w:t>2</w:t>
              </w:r>
            </w:ins>
            <w:del w:author="Carmen Garcia Montero" w:date="2025-11-03T12:18:00Z" w:id="5908">
              <w:r w:rsidRPr="00117039" w:rsidDel="002F626C">
                <w:rPr>
                  <w:rFonts w:ascii="Times New Roman" w:hAnsi="Times New Roman" w:cs="Times New Roman"/>
                  <w:sz w:val="16"/>
                  <w:szCs w:val="16"/>
                  <w:lang w:val="en-GB"/>
                </w:rPr>
                <w:delText>3</w:delText>
              </w:r>
            </w:del>
            <w:r w:rsidRPr="00117039" w:rsidR="00967E75">
              <w:rPr>
                <w:rFonts w:ascii="Times New Roman" w:hAnsi="Times New Roman" w:cs="Times New Roman"/>
                <w:sz w:val="16"/>
                <w:szCs w:val="16"/>
                <w:lang w:val="en-GB"/>
              </w:rPr>
              <w:t>.</w:t>
            </w:r>
            <w:r w:rsidR="002D28CB">
              <w:rPr>
                <w:rFonts w:ascii="Times New Roman" w:hAnsi="Times New Roman" w:cs="Times New Roman"/>
                <w:sz w:val="16"/>
                <w:szCs w:val="16"/>
                <w:lang w:val="en-GB"/>
              </w:rPr>
              <w:t>2</w:t>
            </w:r>
          </w:p>
        </w:tc>
        <w:tc>
          <w:tcPr>
            <w:tcW w:w="1573" w:type="dxa"/>
          </w:tcPr>
          <w:p w:rsidRPr="00EB5A57" w:rsidR="00967E75" w:rsidRDefault="00967E75" w14:paraId="35865F9D" w14:textId="33CF8D38">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Validate (aggregated) metered data request.</w:t>
            </w:r>
          </w:p>
        </w:tc>
        <w:tc>
          <w:tcPr>
            <w:tcW w:w="2884" w:type="dxa"/>
          </w:tcPr>
          <w:p w:rsidRPr="00EB5A57" w:rsidR="00967E75" w:rsidRDefault="00967E75" w14:paraId="7F0EC932" w14:textId="3634D501">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 xml:space="preserve">The </w:t>
            </w:r>
            <w:r w:rsidRPr="00EB5A57">
              <w:rPr>
                <w:rFonts w:ascii="Times New Roman" w:hAnsi="Times New Roman" w:cs="Times New Roman"/>
                <w:sz w:val="16"/>
                <w:szCs w:val="16"/>
                <w:lang w:val="en-GB"/>
              </w:rPr>
              <w:t xml:space="preserve">quantification data aggregator </w:t>
            </w:r>
            <w:r w:rsidRPr="00EB5A57">
              <w:rPr>
                <w:rFonts w:ascii="Times New Roman" w:hAnsi="Times New Roman" w:eastAsia="Calibri" w:cs="Times New Roman"/>
                <w:sz w:val="16"/>
                <w:szCs w:val="16"/>
                <w:lang w:val="en-GB" w:eastAsia="zh-CN"/>
              </w:rPr>
              <w:t>validates the specified (aggregated) metered data request and provides a meaningful indication in case of an invalid request.</w:t>
            </w:r>
          </w:p>
        </w:tc>
        <w:tc>
          <w:tcPr>
            <w:tcW w:w="1317" w:type="dxa"/>
          </w:tcPr>
          <w:p w:rsidRPr="00117039" w:rsidR="00967E75" w:rsidRDefault="00967E75" w14:paraId="7549881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319" w:type="dxa"/>
          </w:tcPr>
          <w:p w:rsidRPr="00117039" w:rsidR="00967E75" w:rsidRDefault="00967E75" w14:paraId="20F696D3" w14:textId="1643A57E">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Quantification responsible</w:t>
            </w:r>
            <w:r w:rsidR="00637793">
              <w:rPr>
                <w:rFonts w:ascii="Times New Roman" w:hAnsi="Times New Roman" w:eastAsia="Calibri" w:cs="Times New Roman"/>
                <w:sz w:val="16"/>
                <w:szCs w:val="16"/>
                <w:lang w:val="en-GB" w:eastAsia="zh-CN"/>
              </w:rPr>
              <w:t xml:space="preserve"> party</w:t>
            </w:r>
          </w:p>
        </w:tc>
        <w:tc>
          <w:tcPr>
            <w:tcW w:w="1236" w:type="dxa"/>
          </w:tcPr>
          <w:p w:rsidRPr="00117039" w:rsidR="00967E75" w:rsidRDefault="00967E75" w14:paraId="2F04E69C" w14:textId="23DC4508">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en-GB"/>
              </w:rPr>
              <w:t xml:space="preserve">B – </w:t>
            </w:r>
            <w:r w:rsidR="007A3E14">
              <w:rPr>
                <w:rFonts w:ascii="Times New Roman" w:hAnsi="Times New Roman" w:eastAsia="Calibri" w:cs="Times New Roman"/>
                <w:sz w:val="16"/>
                <w:szCs w:val="16"/>
                <w:lang w:val="en-GB" w:eastAsia="en-GB"/>
              </w:rPr>
              <w:t>Information on</w:t>
            </w:r>
            <w:r w:rsidRPr="00117039">
              <w:rPr>
                <w:rFonts w:ascii="Times New Roman" w:hAnsi="Times New Roman" w:eastAsia="Calibri" w:cs="Times New Roman"/>
                <w:sz w:val="16"/>
                <w:szCs w:val="16"/>
                <w:lang w:val="en-GB" w:eastAsia="en-GB"/>
              </w:rPr>
              <w:t xml:space="preserve"> validation</w:t>
            </w:r>
          </w:p>
        </w:tc>
      </w:tr>
      <w:tr w:rsidRPr="00390DC1" w:rsidR="00967E75" w14:paraId="7A501CBA" w14:textId="77777777">
        <w:trPr>
          <w:trHeight w:val="643"/>
        </w:trPr>
        <w:tc>
          <w:tcPr>
            <w:tcW w:w="687" w:type="dxa"/>
          </w:tcPr>
          <w:p w:rsidRPr="00117039" w:rsidR="00967E75" w:rsidRDefault="00C54701" w14:paraId="76676AFB" w14:textId="1F1D7C74">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8:00Z" w:id="5909">
              <w:r w:rsidR="002F626C">
                <w:rPr>
                  <w:rFonts w:ascii="Times New Roman" w:hAnsi="Times New Roman" w:cs="Times New Roman"/>
                  <w:sz w:val="16"/>
                  <w:szCs w:val="16"/>
                  <w:lang w:val="en-GB"/>
                </w:rPr>
                <w:t>2</w:t>
              </w:r>
            </w:ins>
            <w:del w:author="Carmen Garcia Montero" w:date="2025-11-03T12:18:00Z" w:id="5910">
              <w:r w:rsidRPr="00117039" w:rsidDel="002F626C">
                <w:rPr>
                  <w:rFonts w:ascii="Times New Roman" w:hAnsi="Times New Roman" w:cs="Times New Roman"/>
                  <w:sz w:val="16"/>
                  <w:szCs w:val="16"/>
                  <w:lang w:val="en-GB"/>
                </w:rPr>
                <w:delText>3</w:delText>
              </w:r>
            </w:del>
            <w:r w:rsidRPr="00117039" w:rsidR="00967E75">
              <w:rPr>
                <w:rFonts w:ascii="Times New Roman" w:hAnsi="Times New Roman" w:cs="Times New Roman"/>
                <w:sz w:val="16"/>
                <w:szCs w:val="16"/>
                <w:lang w:val="en-GB"/>
              </w:rPr>
              <w:t>.</w:t>
            </w:r>
            <w:r w:rsidR="002D28CB">
              <w:rPr>
                <w:rFonts w:ascii="Times New Roman" w:hAnsi="Times New Roman" w:cs="Times New Roman"/>
                <w:sz w:val="16"/>
                <w:szCs w:val="16"/>
                <w:lang w:val="en-GB"/>
              </w:rPr>
              <w:t>3</w:t>
            </w:r>
          </w:p>
        </w:tc>
        <w:tc>
          <w:tcPr>
            <w:tcW w:w="1573" w:type="dxa"/>
          </w:tcPr>
          <w:p w:rsidRPr="00EB5A57" w:rsidR="00967E75" w:rsidRDefault="00967E75" w14:paraId="78801112" w14:textId="4400BBD0">
            <w:pPr>
              <w:widowControl w:val="0"/>
              <w:spacing w:after="0" w:line="276" w:lineRule="auto"/>
              <w:jc w:val="both"/>
              <w:rPr>
                <w:rFonts w:ascii="Times New Roman" w:hAnsi="Times New Roman" w:cs="Times New Roman"/>
                <w:sz w:val="16"/>
                <w:szCs w:val="16"/>
                <w:lang w:val="en-GB"/>
              </w:rPr>
            </w:pPr>
            <w:r w:rsidRPr="00EB5A57">
              <w:rPr>
                <w:rFonts w:ascii="Times New Roman" w:hAnsi="Times New Roman" w:cs="Times New Roman"/>
                <w:sz w:val="16"/>
                <w:szCs w:val="16"/>
                <w:lang w:val="en-GB"/>
              </w:rPr>
              <w:t>Send (aggregated) metered data</w:t>
            </w:r>
          </w:p>
        </w:tc>
        <w:tc>
          <w:tcPr>
            <w:tcW w:w="2884" w:type="dxa"/>
          </w:tcPr>
          <w:p w:rsidRPr="00EB5A57" w:rsidR="00967E75" w:rsidRDefault="00967E75" w14:paraId="641BE356" w14:textId="6B31F560">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 xml:space="preserve">The </w:t>
            </w:r>
            <w:r w:rsidRPr="00EB5A57">
              <w:rPr>
                <w:rFonts w:ascii="Times New Roman" w:hAnsi="Times New Roman" w:cs="Times New Roman"/>
                <w:sz w:val="16"/>
                <w:szCs w:val="16"/>
                <w:lang w:val="en-GB"/>
              </w:rPr>
              <w:t xml:space="preserve">quantification data aggregator </w:t>
            </w:r>
            <w:r w:rsidRPr="00EB5A57">
              <w:rPr>
                <w:rFonts w:ascii="Times New Roman" w:hAnsi="Times New Roman" w:eastAsia="Calibri" w:cs="Times New Roman"/>
                <w:sz w:val="16"/>
                <w:szCs w:val="16"/>
                <w:lang w:val="en-GB" w:eastAsia="zh-CN"/>
              </w:rPr>
              <w:t>makes available the requested (aggregated) metered data.</w:t>
            </w:r>
          </w:p>
        </w:tc>
        <w:tc>
          <w:tcPr>
            <w:tcW w:w="1317" w:type="dxa"/>
          </w:tcPr>
          <w:p w:rsidRPr="00117039" w:rsidR="00967E75" w:rsidRDefault="00967E75" w14:paraId="1CED479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Quantification data aggregator</w:t>
            </w:r>
          </w:p>
        </w:tc>
        <w:tc>
          <w:tcPr>
            <w:tcW w:w="1319" w:type="dxa"/>
          </w:tcPr>
          <w:p w:rsidRPr="00117039" w:rsidR="00967E75" w:rsidRDefault="00967E75" w14:paraId="55DF39AD" w14:textId="525EDCB8">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Quantification responsible</w:t>
            </w:r>
            <w:r w:rsidR="00D772C8">
              <w:rPr>
                <w:rFonts w:ascii="Times New Roman" w:hAnsi="Times New Roman" w:eastAsia="Calibri" w:cs="Times New Roman"/>
                <w:sz w:val="16"/>
                <w:szCs w:val="16"/>
                <w:lang w:val="en-GB" w:eastAsia="zh-CN"/>
              </w:rPr>
              <w:t xml:space="preserve"> party</w:t>
            </w:r>
          </w:p>
        </w:tc>
        <w:tc>
          <w:tcPr>
            <w:tcW w:w="1236" w:type="dxa"/>
          </w:tcPr>
          <w:p w:rsidRPr="00117039" w:rsidR="00967E75" w:rsidRDefault="00DC5159" w14:paraId="6FB47DEF" w14:textId="4F69BA9C">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1:00Z" w:id="5911">
              <w:r>
                <w:rPr>
                  <w:rFonts w:ascii="Times New Roman" w:hAnsi="Times New Roman" w:cs="Times New Roman"/>
                  <w:sz w:val="16"/>
                  <w:szCs w:val="16"/>
                  <w:lang w:val="en-GB"/>
                </w:rPr>
                <w:t>AR</w:t>
              </w:r>
            </w:ins>
            <w:del w:author="Carmen Garcia Montero" w:date="2025-11-03T15:31:00Z" w:id="5912">
              <w:r w:rsidDel="00DC5159" w:rsidR="004868C1">
                <w:rPr>
                  <w:rFonts w:ascii="Times New Roman" w:hAnsi="Times New Roman" w:cs="Times New Roman"/>
                  <w:sz w:val="16"/>
                  <w:szCs w:val="16"/>
                  <w:lang w:val="en-GB"/>
                </w:rPr>
                <w:delText>BB</w:delText>
              </w:r>
            </w:del>
            <w:r w:rsidRPr="00117039" w:rsidR="00967E75">
              <w:rPr>
                <w:rFonts w:ascii="Times New Roman" w:hAnsi="Times New Roman" w:cs="Times New Roman"/>
                <w:sz w:val="16"/>
                <w:szCs w:val="16"/>
                <w:lang w:val="en-GB"/>
              </w:rPr>
              <w:t xml:space="preserve"> – timeseries</w:t>
            </w:r>
            <w:r w:rsidRPr="00117039" w:rsidDel="00BC1115" w:rsidR="00967E75">
              <w:rPr>
                <w:rFonts w:ascii="Times New Roman" w:hAnsi="Times New Roman" w:eastAsia="Calibri" w:cs="Times New Roman"/>
                <w:sz w:val="16"/>
                <w:szCs w:val="16"/>
                <w:lang w:val="en-GB" w:eastAsia="zh-CN"/>
              </w:rPr>
              <w:t xml:space="preserve"> </w:t>
            </w:r>
          </w:p>
        </w:tc>
      </w:tr>
      <w:tr w:rsidRPr="00390DC1" w:rsidR="00967E75" w14:paraId="21074191" w14:textId="77777777">
        <w:trPr>
          <w:trHeight w:val="643"/>
        </w:trPr>
        <w:tc>
          <w:tcPr>
            <w:tcW w:w="687" w:type="dxa"/>
          </w:tcPr>
          <w:p w:rsidRPr="00117039" w:rsidR="00967E75" w:rsidRDefault="00C54701" w14:paraId="6E6B02C7" w14:textId="4D9B045B">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8:00Z" w:id="5913">
              <w:r w:rsidR="002F626C">
                <w:rPr>
                  <w:rFonts w:ascii="Times New Roman" w:hAnsi="Times New Roman" w:cs="Times New Roman"/>
                  <w:sz w:val="16"/>
                  <w:szCs w:val="16"/>
                  <w:lang w:val="en-GB"/>
                </w:rPr>
                <w:t>2</w:t>
              </w:r>
            </w:ins>
            <w:del w:author="Carmen Garcia Montero" w:date="2025-11-03T12:18:00Z" w:id="5914">
              <w:r w:rsidRPr="00117039" w:rsidDel="002F626C">
                <w:rPr>
                  <w:rFonts w:ascii="Times New Roman" w:hAnsi="Times New Roman" w:cs="Times New Roman"/>
                  <w:sz w:val="16"/>
                  <w:szCs w:val="16"/>
                  <w:lang w:val="en-GB"/>
                </w:rPr>
                <w:delText>3</w:delText>
              </w:r>
            </w:del>
            <w:r w:rsidRPr="00117039" w:rsidR="00967E75">
              <w:rPr>
                <w:rFonts w:ascii="Times New Roman" w:hAnsi="Times New Roman" w:cs="Times New Roman"/>
                <w:sz w:val="16"/>
                <w:szCs w:val="16"/>
                <w:lang w:val="en-GB"/>
              </w:rPr>
              <w:t>.</w:t>
            </w:r>
            <w:r w:rsidR="002D28CB">
              <w:rPr>
                <w:rFonts w:ascii="Times New Roman" w:hAnsi="Times New Roman" w:cs="Times New Roman"/>
                <w:sz w:val="16"/>
                <w:szCs w:val="16"/>
                <w:lang w:val="en-GB"/>
              </w:rPr>
              <w:t>4</w:t>
            </w:r>
          </w:p>
        </w:tc>
        <w:tc>
          <w:tcPr>
            <w:tcW w:w="1573" w:type="dxa"/>
          </w:tcPr>
          <w:p w:rsidRPr="00EB5A57" w:rsidR="00967E75" w:rsidRDefault="00967E75" w14:paraId="1A568C33" w14:textId="767E73B5">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Request baseline for the activation period</w:t>
            </w:r>
          </w:p>
        </w:tc>
        <w:tc>
          <w:tcPr>
            <w:tcW w:w="2884" w:type="dxa"/>
          </w:tcPr>
          <w:p w:rsidRPr="00EB5A57" w:rsidR="00967E75" w:rsidRDefault="00967E75" w14:paraId="054D3668" w14:textId="35C276E0">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 xml:space="preserve">The Quantification responsible </w:t>
            </w:r>
            <w:r w:rsidR="00D772C8">
              <w:rPr>
                <w:rFonts w:ascii="Times New Roman" w:hAnsi="Times New Roman" w:eastAsia="Calibri" w:cs="Times New Roman"/>
                <w:sz w:val="16"/>
                <w:szCs w:val="16"/>
                <w:lang w:val="en-GB" w:eastAsia="zh-CN"/>
              </w:rPr>
              <w:t xml:space="preserve">party </w:t>
            </w:r>
            <w:r w:rsidRPr="00EB5A57">
              <w:rPr>
                <w:rFonts w:ascii="Times New Roman" w:hAnsi="Times New Roman" w:eastAsia="Calibri" w:cs="Times New Roman"/>
                <w:sz w:val="16"/>
                <w:szCs w:val="16"/>
                <w:lang w:val="en-GB" w:eastAsia="zh-CN"/>
              </w:rPr>
              <w:t>requests the baseline from the baseline administrator.</w:t>
            </w:r>
          </w:p>
          <w:p w:rsidRPr="00EB5A57" w:rsidR="00967E75" w:rsidRDefault="00967E75" w14:paraId="7E2CD7E5" w14:textId="77777777">
            <w:pPr>
              <w:widowControl w:val="0"/>
              <w:spacing w:after="0" w:line="276" w:lineRule="auto"/>
              <w:jc w:val="both"/>
              <w:rPr>
                <w:rFonts w:ascii="Times New Roman" w:hAnsi="Times New Roman" w:eastAsia="Calibri" w:cs="Times New Roman"/>
                <w:sz w:val="16"/>
                <w:szCs w:val="16"/>
                <w:lang w:val="en-GB" w:eastAsia="zh-CN"/>
              </w:rPr>
            </w:pPr>
          </w:p>
          <w:p w:rsidRPr="00EB5A57" w:rsidR="00967E75" w:rsidRDefault="00967E75" w14:paraId="19635B2A" w14:textId="4618BDC7">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b/>
                <w:sz w:val="16"/>
                <w:szCs w:val="16"/>
                <w:lang w:val="en-GB" w:eastAsia="zh-CN"/>
              </w:rPr>
              <w:t xml:space="preserve">Note: </w:t>
            </w:r>
            <w:r w:rsidRPr="00EB5A57">
              <w:rPr>
                <w:rFonts w:ascii="Times New Roman" w:hAnsi="Times New Roman" w:eastAsia="Calibri" w:cs="Times New Roman"/>
                <w:sz w:val="16"/>
                <w:szCs w:val="16"/>
                <w:lang w:val="en-GB" w:eastAsia="zh-CN"/>
              </w:rPr>
              <w:t xml:space="preserve">The baseline might reflect different aggregation levels, e.g., individual CU, part of </w:t>
            </w:r>
            <w:r w:rsidRPr="00EB5A57" w:rsidR="00257679">
              <w:rPr>
                <w:rFonts w:ascii="Times New Roman" w:hAnsi="Times New Roman" w:eastAsia="Calibri" w:cs="Times New Roman"/>
                <w:sz w:val="16"/>
                <w:szCs w:val="16"/>
                <w:lang w:val="en-GB" w:eastAsia="zh-CN"/>
              </w:rPr>
              <w:t>SPG</w:t>
            </w:r>
            <w:r w:rsidR="00257679">
              <w:rPr>
                <w:rFonts w:ascii="Times New Roman" w:hAnsi="Times New Roman" w:eastAsia="Calibri" w:cs="Times New Roman"/>
                <w:sz w:val="16"/>
                <w:szCs w:val="16"/>
                <w:lang w:val="en-GB" w:eastAsia="zh-CN"/>
              </w:rPr>
              <w:t xml:space="preserve"> or </w:t>
            </w:r>
            <w:r>
              <w:rPr>
                <w:rFonts w:ascii="Times New Roman" w:hAnsi="Times New Roman" w:eastAsia="Calibri" w:cs="Times New Roman"/>
                <w:sz w:val="16"/>
                <w:szCs w:val="16"/>
                <w:lang w:val="en-GB" w:eastAsia="zh-CN"/>
              </w:rPr>
              <w:t>SPU</w:t>
            </w:r>
            <w:r w:rsidRPr="00EB5A57">
              <w:rPr>
                <w:rFonts w:ascii="Times New Roman" w:hAnsi="Times New Roman" w:eastAsia="Calibri" w:cs="Times New Roman"/>
                <w:sz w:val="16"/>
                <w:szCs w:val="16"/>
                <w:lang w:val="en-GB" w:eastAsia="zh-CN"/>
              </w:rPr>
              <w:t>, SPU, or SPGs, among others.</w:t>
            </w:r>
          </w:p>
        </w:tc>
        <w:tc>
          <w:tcPr>
            <w:tcW w:w="1317" w:type="dxa"/>
          </w:tcPr>
          <w:p w:rsidRPr="00117039" w:rsidR="00967E75" w:rsidRDefault="00967E75" w14:paraId="13AD0E30" w14:textId="7BAE4AC4">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Quantification responsible</w:t>
            </w:r>
            <w:r w:rsidR="00D772C8">
              <w:rPr>
                <w:rFonts w:ascii="Times New Roman" w:hAnsi="Times New Roman" w:eastAsia="Calibri" w:cs="Times New Roman"/>
                <w:sz w:val="16"/>
                <w:szCs w:val="16"/>
                <w:lang w:val="en-GB" w:eastAsia="zh-CN"/>
              </w:rPr>
              <w:t xml:space="preserve"> party</w:t>
            </w:r>
          </w:p>
        </w:tc>
        <w:tc>
          <w:tcPr>
            <w:tcW w:w="1319" w:type="dxa"/>
          </w:tcPr>
          <w:p w:rsidRPr="00117039" w:rsidR="00967E75" w:rsidRDefault="00967E75" w14:paraId="7105F631"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administrator</w:t>
            </w:r>
          </w:p>
        </w:tc>
        <w:tc>
          <w:tcPr>
            <w:tcW w:w="1236" w:type="dxa"/>
          </w:tcPr>
          <w:p w:rsidRPr="00117039" w:rsidR="00967E75" w:rsidRDefault="00D40C31" w14:paraId="0CC29CD5" w14:textId="3DEDD159">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41:00Z" w:id="5915">
              <w:r>
                <w:rPr>
                  <w:rFonts w:ascii="Times New Roman" w:hAnsi="Times New Roman" w:eastAsia="Calibri" w:cs="Times New Roman"/>
                  <w:sz w:val="16"/>
                  <w:szCs w:val="16"/>
                  <w:lang w:val="en-GB" w:eastAsia="zh-CN"/>
                </w:rPr>
                <w:t>C</w:t>
              </w:r>
            </w:ins>
            <w:ins w:author="Carmen Garcia Montero" w:date="2025-11-03T15:31:00Z" w:id="5916">
              <w:r w:rsidR="001C54A6">
                <w:rPr>
                  <w:rFonts w:ascii="Times New Roman" w:hAnsi="Times New Roman" w:eastAsia="Calibri" w:cs="Times New Roman"/>
                  <w:sz w:val="16"/>
                  <w:szCs w:val="16"/>
                  <w:lang w:val="en-GB" w:eastAsia="zh-CN"/>
                </w:rPr>
                <w:t>H</w:t>
              </w:r>
            </w:ins>
            <w:del w:author="Carmen Garcia Montero" w:date="2025-11-03T15:31:00Z" w:id="5917">
              <w:r w:rsidDel="001C54A6" w:rsidR="004868C1">
                <w:rPr>
                  <w:rFonts w:ascii="Times New Roman" w:hAnsi="Times New Roman" w:eastAsia="Calibri" w:cs="Times New Roman"/>
                  <w:sz w:val="16"/>
                  <w:szCs w:val="16"/>
                  <w:lang w:val="en-GB" w:eastAsia="zh-CN"/>
                </w:rPr>
                <w:delText>CF</w:delText>
              </w:r>
            </w:del>
            <w:r w:rsidRPr="00117039" w:rsidR="00967E75">
              <w:rPr>
                <w:rFonts w:ascii="Times New Roman" w:hAnsi="Times New Roman" w:eastAsia="Calibri" w:cs="Times New Roman"/>
                <w:sz w:val="16"/>
                <w:szCs w:val="16"/>
                <w:lang w:val="en-GB" w:eastAsia="zh-CN"/>
              </w:rPr>
              <w:t xml:space="preserve"> – Request Baseline</w:t>
            </w:r>
            <w:r w:rsidRPr="00117039" w:rsidDel="00BC1115" w:rsidR="00967E75">
              <w:rPr>
                <w:rFonts w:ascii="Times New Roman" w:hAnsi="Times New Roman" w:eastAsia="Calibri" w:cs="Times New Roman"/>
                <w:sz w:val="16"/>
                <w:szCs w:val="16"/>
                <w:lang w:val="en-GB" w:eastAsia="zh-CN"/>
              </w:rPr>
              <w:t xml:space="preserve"> </w:t>
            </w:r>
          </w:p>
        </w:tc>
      </w:tr>
      <w:tr w:rsidRPr="00390DC1" w:rsidR="00967E75" w14:paraId="748B23E7" w14:textId="77777777">
        <w:trPr>
          <w:trHeight w:val="643"/>
        </w:trPr>
        <w:tc>
          <w:tcPr>
            <w:tcW w:w="687" w:type="dxa"/>
          </w:tcPr>
          <w:p w:rsidRPr="00117039" w:rsidR="00967E75" w:rsidRDefault="0051010C" w14:paraId="2E6B1545" w14:textId="44E05173">
            <w:pPr>
              <w:spacing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8:00Z" w:id="5918">
              <w:r w:rsidR="002F626C">
                <w:rPr>
                  <w:rFonts w:ascii="Times New Roman" w:hAnsi="Times New Roman" w:cs="Times New Roman"/>
                  <w:sz w:val="16"/>
                  <w:szCs w:val="16"/>
                  <w:lang w:val="en-GB"/>
                </w:rPr>
                <w:t>2</w:t>
              </w:r>
            </w:ins>
            <w:del w:author="Carmen Garcia Montero" w:date="2025-11-03T12:18:00Z" w:id="5919">
              <w:r w:rsidRPr="00117039" w:rsidDel="002F626C">
                <w:rPr>
                  <w:rFonts w:ascii="Times New Roman" w:hAnsi="Times New Roman" w:cs="Times New Roman"/>
                  <w:sz w:val="16"/>
                  <w:szCs w:val="16"/>
                  <w:lang w:val="en-GB"/>
                </w:rPr>
                <w:delText>3</w:delText>
              </w:r>
            </w:del>
            <w:r w:rsidRPr="00117039" w:rsidR="00967E75">
              <w:rPr>
                <w:rFonts w:ascii="Times New Roman" w:hAnsi="Times New Roman" w:cs="Times New Roman"/>
                <w:sz w:val="16"/>
                <w:szCs w:val="16"/>
                <w:lang w:val="en-GB"/>
              </w:rPr>
              <w:t>.</w:t>
            </w:r>
            <w:r w:rsidR="002D28CB">
              <w:rPr>
                <w:rFonts w:ascii="Times New Roman" w:hAnsi="Times New Roman" w:cs="Times New Roman"/>
                <w:sz w:val="16"/>
                <w:szCs w:val="16"/>
                <w:lang w:val="en-GB"/>
              </w:rPr>
              <w:t>5</w:t>
            </w:r>
          </w:p>
        </w:tc>
        <w:tc>
          <w:tcPr>
            <w:tcW w:w="1573" w:type="dxa"/>
          </w:tcPr>
          <w:p w:rsidRPr="00117039" w:rsidR="00967E75" w:rsidRDefault="00967E75" w14:paraId="5D1BB761" w14:textId="3E35549C">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Validate baseline request </w:t>
            </w:r>
          </w:p>
        </w:tc>
        <w:tc>
          <w:tcPr>
            <w:tcW w:w="2884" w:type="dxa"/>
          </w:tcPr>
          <w:p w:rsidRPr="00EB5A57" w:rsidR="00967E75" w:rsidRDefault="00967E75" w14:paraId="0B56F0BD" w14:textId="77777777">
            <w:pPr>
              <w:spacing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The baseline administrator validates the specified baseline request and provides a meaningful indication in case of an invalid request.</w:t>
            </w:r>
          </w:p>
        </w:tc>
        <w:tc>
          <w:tcPr>
            <w:tcW w:w="1317" w:type="dxa"/>
          </w:tcPr>
          <w:p w:rsidRPr="00117039" w:rsidR="00967E75" w:rsidRDefault="00967E75" w14:paraId="215E36BD"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administrator</w:t>
            </w:r>
          </w:p>
        </w:tc>
        <w:tc>
          <w:tcPr>
            <w:tcW w:w="1319" w:type="dxa"/>
          </w:tcPr>
          <w:p w:rsidRPr="00117039" w:rsidR="00967E75" w:rsidRDefault="00967E75" w14:paraId="3666AD5A" w14:textId="2B00BC5F">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Quantification responsible</w:t>
            </w:r>
            <w:r w:rsidR="00D772C8">
              <w:rPr>
                <w:rFonts w:ascii="Times New Roman" w:hAnsi="Times New Roman" w:eastAsia="Calibri" w:cs="Times New Roman"/>
                <w:sz w:val="16"/>
                <w:szCs w:val="16"/>
                <w:lang w:val="en-GB" w:eastAsia="zh-CN"/>
              </w:rPr>
              <w:t xml:space="preserve"> party</w:t>
            </w:r>
          </w:p>
        </w:tc>
        <w:tc>
          <w:tcPr>
            <w:tcW w:w="1236" w:type="dxa"/>
          </w:tcPr>
          <w:p w:rsidRPr="00117039" w:rsidR="00967E75" w:rsidRDefault="00967E75" w14:paraId="1C15347B" w14:textId="64DF6C31">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en-GB"/>
              </w:rPr>
              <w:t xml:space="preserve">B – </w:t>
            </w:r>
            <w:r w:rsidR="007A3E14">
              <w:rPr>
                <w:rFonts w:ascii="Times New Roman" w:hAnsi="Times New Roman" w:eastAsia="Calibri" w:cs="Times New Roman"/>
                <w:sz w:val="16"/>
                <w:szCs w:val="16"/>
                <w:lang w:val="en-GB" w:eastAsia="en-GB"/>
              </w:rPr>
              <w:t>Information on</w:t>
            </w:r>
            <w:r w:rsidRPr="00117039">
              <w:rPr>
                <w:rFonts w:ascii="Times New Roman" w:hAnsi="Times New Roman" w:eastAsia="Calibri" w:cs="Times New Roman"/>
                <w:sz w:val="16"/>
                <w:szCs w:val="16"/>
                <w:lang w:val="en-GB" w:eastAsia="en-GB"/>
              </w:rPr>
              <w:t xml:space="preserve"> validation</w:t>
            </w:r>
          </w:p>
        </w:tc>
      </w:tr>
      <w:tr w:rsidRPr="00390DC1" w:rsidR="00967E75" w14:paraId="2573C326" w14:textId="77777777">
        <w:trPr>
          <w:trHeight w:val="643"/>
        </w:trPr>
        <w:tc>
          <w:tcPr>
            <w:tcW w:w="687" w:type="dxa"/>
          </w:tcPr>
          <w:p w:rsidRPr="00117039" w:rsidR="00967E75" w:rsidRDefault="0051010C" w14:paraId="18ED513A" w14:textId="6F56D209">
            <w:pPr>
              <w:spacing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8:00Z" w:id="5920">
              <w:r w:rsidR="002F626C">
                <w:rPr>
                  <w:rFonts w:ascii="Times New Roman" w:hAnsi="Times New Roman" w:cs="Times New Roman"/>
                  <w:sz w:val="16"/>
                  <w:szCs w:val="16"/>
                  <w:lang w:val="en-GB"/>
                </w:rPr>
                <w:t>2</w:t>
              </w:r>
            </w:ins>
            <w:del w:author="Carmen Garcia Montero" w:date="2025-11-03T12:18:00Z" w:id="5921">
              <w:r w:rsidRPr="00117039" w:rsidDel="002F626C">
                <w:rPr>
                  <w:rFonts w:ascii="Times New Roman" w:hAnsi="Times New Roman" w:cs="Times New Roman"/>
                  <w:sz w:val="16"/>
                  <w:szCs w:val="16"/>
                  <w:lang w:val="en-GB"/>
                </w:rPr>
                <w:delText>3</w:delText>
              </w:r>
            </w:del>
            <w:r w:rsidRPr="00117039" w:rsidR="00967E75">
              <w:rPr>
                <w:rFonts w:ascii="Times New Roman" w:hAnsi="Times New Roman" w:cs="Times New Roman"/>
                <w:sz w:val="16"/>
                <w:szCs w:val="16"/>
                <w:lang w:val="en-GB"/>
              </w:rPr>
              <w:t>.</w:t>
            </w:r>
            <w:r w:rsidR="002D28CB">
              <w:rPr>
                <w:rFonts w:ascii="Times New Roman" w:hAnsi="Times New Roman" w:cs="Times New Roman"/>
                <w:sz w:val="16"/>
                <w:szCs w:val="16"/>
                <w:lang w:val="en-GB"/>
              </w:rPr>
              <w:t>6</w:t>
            </w:r>
          </w:p>
        </w:tc>
        <w:tc>
          <w:tcPr>
            <w:tcW w:w="1573" w:type="dxa"/>
          </w:tcPr>
          <w:p w:rsidRPr="00117039" w:rsidR="00967E75" w:rsidRDefault="00967E75" w14:paraId="6351DEB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Send baseline data</w:t>
            </w:r>
          </w:p>
        </w:tc>
        <w:tc>
          <w:tcPr>
            <w:tcW w:w="2884" w:type="dxa"/>
          </w:tcPr>
          <w:p w:rsidRPr="00EB5A57" w:rsidR="00967E75" w:rsidRDefault="00967E75" w14:paraId="56DAA2C5" w14:textId="77777777">
            <w:pPr>
              <w:spacing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The baseline administrator sends back the requested baseline.</w:t>
            </w:r>
          </w:p>
        </w:tc>
        <w:tc>
          <w:tcPr>
            <w:tcW w:w="1317" w:type="dxa"/>
          </w:tcPr>
          <w:p w:rsidRPr="00117039" w:rsidR="00967E75" w:rsidRDefault="00967E75" w14:paraId="1CA33C8E" w14:textId="77777777">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Baseline administrator</w:t>
            </w:r>
          </w:p>
        </w:tc>
        <w:tc>
          <w:tcPr>
            <w:tcW w:w="1319" w:type="dxa"/>
          </w:tcPr>
          <w:p w:rsidRPr="00117039" w:rsidR="00967E75" w:rsidRDefault="00967E75" w14:paraId="3D56D706" w14:textId="6D727325">
            <w:pPr>
              <w:spacing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Quantification responsible</w:t>
            </w:r>
            <w:r w:rsidR="00D772C8">
              <w:rPr>
                <w:rFonts w:ascii="Times New Roman" w:hAnsi="Times New Roman" w:eastAsia="Calibri" w:cs="Times New Roman"/>
                <w:sz w:val="16"/>
                <w:szCs w:val="16"/>
                <w:lang w:val="en-GB" w:eastAsia="zh-CN"/>
              </w:rPr>
              <w:t xml:space="preserve"> party</w:t>
            </w:r>
          </w:p>
        </w:tc>
        <w:tc>
          <w:tcPr>
            <w:tcW w:w="1236" w:type="dxa"/>
          </w:tcPr>
          <w:p w:rsidRPr="00117039" w:rsidR="00967E75" w:rsidRDefault="00F008E0" w14:paraId="4783C6F0" w14:textId="46292888">
            <w:pPr>
              <w:spacing w:line="276" w:lineRule="auto"/>
              <w:jc w:val="both"/>
              <w:rPr>
                <w:rFonts w:ascii="Times New Roman" w:hAnsi="Times New Roman" w:eastAsia="Calibri" w:cs="Times New Roman"/>
                <w:sz w:val="16"/>
                <w:szCs w:val="16"/>
                <w:lang w:val="en-GB" w:eastAsia="zh-CN"/>
              </w:rPr>
            </w:pPr>
            <w:ins w:author="Carmen Garcia Montero" w:date="2025-11-03T15:32:00Z" w:id="5922">
              <w:r>
                <w:rPr>
                  <w:rFonts w:ascii="Times New Roman" w:hAnsi="Times New Roman" w:cs="Times New Roman"/>
                  <w:sz w:val="16"/>
                  <w:szCs w:val="16"/>
                  <w:lang w:val="en-GB"/>
                </w:rPr>
                <w:t>AR</w:t>
              </w:r>
            </w:ins>
            <w:del w:author="Carmen Garcia Montero" w:date="2025-11-03T15:32:00Z" w:id="5923">
              <w:r w:rsidDel="00F008E0" w:rsidR="004868C1">
                <w:rPr>
                  <w:rFonts w:ascii="Times New Roman" w:hAnsi="Times New Roman" w:cs="Times New Roman"/>
                  <w:sz w:val="16"/>
                  <w:szCs w:val="16"/>
                  <w:lang w:val="en-GB"/>
                </w:rPr>
                <w:delText>BB</w:delText>
              </w:r>
            </w:del>
            <w:r w:rsidRPr="00117039" w:rsidR="00967E75">
              <w:rPr>
                <w:rFonts w:ascii="Times New Roman" w:hAnsi="Times New Roman" w:cs="Times New Roman"/>
                <w:sz w:val="16"/>
                <w:szCs w:val="16"/>
                <w:lang w:val="en-GB"/>
              </w:rPr>
              <w:t xml:space="preserve"> – Timeseries</w:t>
            </w:r>
            <w:r w:rsidRPr="00117039" w:rsidDel="00BC1115" w:rsidR="00967E75">
              <w:rPr>
                <w:rFonts w:ascii="Times New Roman" w:hAnsi="Times New Roman" w:eastAsia="Calibri" w:cs="Times New Roman"/>
                <w:sz w:val="16"/>
                <w:szCs w:val="16"/>
                <w:lang w:val="en-GB" w:eastAsia="zh-CN"/>
              </w:rPr>
              <w:t xml:space="preserve"> </w:t>
            </w:r>
          </w:p>
        </w:tc>
      </w:tr>
      <w:tr w:rsidRPr="00390DC1" w:rsidR="00967E75" w14:paraId="43CCFC88" w14:textId="77777777">
        <w:trPr>
          <w:trHeight w:val="643"/>
        </w:trPr>
        <w:tc>
          <w:tcPr>
            <w:tcW w:w="687" w:type="dxa"/>
          </w:tcPr>
          <w:p w:rsidRPr="00117039" w:rsidR="00967E75" w:rsidRDefault="0051010C" w14:paraId="65125A1A" w14:textId="420445A0">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cs="Times New Roman"/>
                <w:sz w:val="16"/>
                <w:szCs w:val="16"/>
                <w:lang w:val="en-GB"/>
              </w:rPr>
              <w:t>3</w:t>
            </w:r>
            <w:ins w:author="Carmen Garcia Montero" w:date="2025-11-03T12:18:00Z" w:id="5924">
              <w:r w:rsidR="002F626C">
                <w:rPr>
                  <w:rFonts w:ascii="Times New Roman" w:hAnsi="Times New Roman" w:cs="Times New Roman"/>
                  <w:sz w:val="16"/>
                  <w:szCs w:val="16"/>
                  <w:lang w:val="en-GB"/>
                </w:rPr>
                <w:t>2</w:t>
              </w:r>
            </w:ins>
            <w:del w:author="Carmen Garcia Montero" w:date="2025-11-03T12:18:00Z" w:id="5925">
              <w:r w:rsidRPr="00117039" w:rsidDel="002F626C">
                <w:rPr>
                  <w:rFonts w:ascii="Times New Roman" w:hAnsi="Times New Roman" w:cs="Times New Roman"/>
                  <w:sz w:val="16"/>
                  <w:szCs w:val="16"/>
                  <w:lang w:val="en-GB"/>
                </w:rPr>
                <w:delText>3</w:delText>
              </w:r>
            </w:del>
            <w:r w:rsidRPr="00117039" w:rsidR="00967E75">
              <w:rPr>
                <w:rFonts w:ascii="Times New Roman" w:hAnsi="Times New Roman" w:cs="Times New Roman"/>
                <w:sz w:val="16"/>
                <w:szCs w:val="16"/>
                <w:lang w:val="en-GB"/>
              </w:rPr>
              <w:t>.</w:t>
            </w:r>
            <w:r w:rsidR="002D28CB">
              <w:rPr>
                <w:rFonts w:ascii="Times New Roman" w:hAnsi="Times New Roman" w:cs="Times New Roman"/>
                <w:sz w:val="16"/>
                <w:szCs w:val="16"/>
                <w:lang w:val="en-GB"/>
              </w:rPr>
              <w:t>7</w:t>
            </w:r>
          </w:p>
        </w:tc>
        <w:tc>
          <w:tcPr>
            <w:tcW w:w="1573" w:type="dxa"/>
          </w:tcPr>
          <w:p w:rsidRPr="00117039" w:rsidR="00967E75" w:rsidRDefault="00967E75" w14:paraId="0C17745C"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Quantify the requested volume</w:t>
            </w:r>
          </w:p>
        </w:tc>
        <w:tc>
          <w:tcPr>
            <w:tcW w:w="2884" w:type="dxa"/>
          </w:tcPr>
          <w:p w:rsidRPr="00EB5A57" w:rsidR="00967E75" w:rsidRDefault="00967E75" w14:paraId="7AD7A9E3" w14:textId="11C57FE3">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 xml:space="preserve">The Quantification responsible </w:t>
            </w:r>
            <w:r w:rsidR="00D772C8">
              <w:rPr>
                <w:rFonts w:ascii="Times New Roman" w:hAnsi="Times New Roman" w:eastAsia="Calibri" w:cs="Times New Roman"/>
                <w:sz w:val="16"/>
                <w:szCs w:val="16"/>
                <w:lang w:val="en-GB" w:eastAsia="zh-CN"/>
              </w:rPr>
              <w:t>party</w:t>
            </w:r>
            <w:r w:rsidRPr="00EB5A57">
              <w:rPr>
                <w:rFonts w:ascii="Times New Roman" w:hAnsi="Times New Roman" w:eastAsia="Calibri" w:cs="Times New Roman"/>
                <w:sz w:val="16"/>
                <w:szCs w:val="16"/>
                <w:lang w:val="en-GB" w:eastAsia="zh-CN"/>
              </w:rPr>
              <w:t xml:space="preserve"> determines the </w:t>
            </w:r>
            <w:r w:rsidR="00F24862">
              <w:rPr>
                <w:rFonts w:ascii="Times New Roman" w:hAnsi="Times New Roman" w:eastAsia="Calibri" w:cs="Times New Roman"/>
                <w:sz w:val="16"/>
                <w:szCs w:val="16"/>
                <w:lang w:val="en-GB" w:eastAsia="zh-CN"/>
              </w:rPr>
              <w:t>delivered</w:t>
            </w:r>
            <w:r w:rsidRPr="00EB5A57" w:rsidR="00F24862">
              <w:rPr>
                <w:rFonts w:ascii="Times New Roman" w:hAnsi="Times New Roman" w:eastAsia="Calibri" w:cs="Times New Roman"/>
                <w:sz w:val="16"/>
                <w:szCs w:val="16"/>
                <w:lang w:val="en-GB" w:eastAsia="zh-CN"/>
              </w:rPr>
              <w:t xml:space="preserve"> </w:t>
            </w:r>
            <w:r w:rsidRPr="00EB5A57">
              <w:rPr>
                <w:rFonts w:ascii="Times New Roman" w:hAnsi="Times New Roman" w:eastAsia="Calibri" w:cs="Times New Roman"/>
                <w:sz w:val="16"/>
                <w:szCs w:val="16"/>
                <w:lang w:val="en-GB" w:eastAsia="zh-CN"/>
              </w:rPr>
              <w:t>volume.</w:t>
            </w:r>
          </w:p>
        </w:tc>
        <w:tc>
          <w:tcPr>
            <w:tcW w:w="1317" w:type="dxa"/>
          </w:tcPr>
          <w:p w:rsidRPr="00117039" w:rsidR="00967E75" w:rsidRDefault="00967E75" w14:paraId="3E9D59B5"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Quantification responsible</w:t>
            </w:r>
          </w:p>
        </w:tc>
        <w:tc>
          <w:tcPr>
            <w:tcW w:w="1319" w:type="dxa"/>
          </w:tcPr>
          <w:p w:rsidRPr="00117039" w:rsidR="00967E75" w:rsidRDefault="00967E75" w14:paraId="3587527D" w14:textId="77777777">
            <w:pPr>
              <w:widowControl w:val="0"/>
              <w:spacing w:after="0" w:line="276" w:lineRule="auto"/>
              <w:jc w:val="both"/>
              <w:rPr>
                <w:rFonts w:ascii="Times New Roman" w:hAnsi="Times New Roman" w:eastAsia="Calibri" w:cs="Times New Roman"/>
                <w:sz w:val="16"/>
                <w:szCs w:val="16"/>
                <w:lang w:val="en-GB" w:eastAsia="zh-CN"/>
              </w:rPr>
            </w:pPr>
          </w:p>
        </w:tc>
        <w:tc>
          <w:tcPr>
            <w:tcW w:w="1236" w:type="dxa"/>
          </w:tcPr>
          <w:p w:rsidRPr="00117039" w:rsidR="00967E75" w:rsidRDefault="00967E75" w14:paraId="2374682B"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[not relevant]</w:t>
            </w:r>
          </w:p>
        </w:tc>
      </w:tr>
      <w:tr w:rsidRPr="00390DC1" w:rsidR="00967E75" w14:paraId="7EC1DB81" w14:textId="77777777">
        <w:trPr>
          <w:trHeight w:val="643"/>
        </w:trPr>
        <w:tc>
          <w:tcPr>
            <w:tcW w:w="687" w:type="dxa"/>
          </w:tcPr>
          <w:p w:rsidRPr="00117039" w:rsidR="00967E75" w:rsidRDefault="0051010C" w14:paraId="2A00CF1D" w14:textId="66D80A7A">
            <w:pPr>
              <w:widowControl w:val="0"/>
              <w:spacing w:after="0" w:line="276" w:lineRule="auto"/>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3</w:t>
            </w:r>
            <w:ins w:author="Carmen Garcia Montero" w:date="2025-11-03T12:18:00Z" w:id="5926">
              <w:r w:rsidR="002F626C">
                <w:rPr>
                  <w:rFonts w:ascii="Times New Roman" w:hAnsi="Times New Roman" w:eastAsia="Calibri" w:cs="Times New Roman"/>
                  <w:sz w:val="16"/>
                  <w:szCs w:val="16"/>
                  <w:lang w:val="en-GB" w:eastAsia="zh-CN"/>
                </w:rPr>
                <w:t>2</w:t>
              </w:r>
            </w:ins>
            <w:del w:author="Carmen Garcia Montero" w:date="2025-11-03T12:18:00Z" w:id="5927">
              <w:r w:rsidRPr="00117039" w:rsidDel="002F626C">
                <w:rPr>
                  <w:rFonts w:ascii="Times New Roman" w:hAnsi="Times New Roman" w:eastAsia="Calibri" w:cs="Times New Roman"/>
                  <w:sz w:val="16"/>
                  <w:szCs w:val="16"/>
                  <w:lang w:val="en-GB" w:eastAsia="zh-CN"/>
                </w:rPr>
                <w:delText>3</w:delText>
              </w:r>
            </w:del>
            <w:r w:rsidRPr="00117039" w:rsidR="00967E75">
              <w:rPr>
                <w:rFonts w:ascii="Times New Roman" w:hAnsi="Times New Roman" w:eastAsia="Calibri" w:cs="Times New Roman"/>
                <w:sz w:val="16"/>
                <w:szCs w:val="16"/>
                <w:lang w:val="en-GB" w:eastAsia="zh-CN"/>
              </w:rPr>
              <w:t>.</w:t>
            </w:r>
            <w:r w:rsidR="002D28CB">
              <w:rPr>
                <w:rFonts w:ascii="Times New Roman" w:hAnsi="Times New Roman" w:eastAsia="Calibri" w:cs="Times New Roman"/>
                <w:sz w:val="16"/>
                <w:szCs w:val="16"/>
                <w:lang w:val="en-GB" w:eastAsia="zh-CN"/>
              </w:rPr>
              <w:t>8</w:t>
            </w:r>
          </w:p>
        </w:tc>
        <w:tc>
          <w:tcPr>
            <w:tcW w:w="1573" w:type="dxa"/>
          </w:tcPr>
          <w:p w:rsidRPr="00117039" w:rsidR="00967E75" w:rsidRDefault="00967E75" w14:paraId="7C165FFA"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 xml:space="preserve">Notify the quantified volume </w:t>
            </w:r>
          </w:p>
        </w:tc>
        <w:tc>
          <w:tcPr>
            <w:tcW w:w="2884" w:type="dxa"/>
          </w:tcPr>
          <w:p w:rsidRPr="00EB5A57" w:rsidR="00967E75" w:rsidRDefault="00967E75" w14:paraId="016CEEDD" w14:textId="68C6828B">
            <w:pPr>
              <w:widowControl w:val="0"/>
              <w:spacing w:after="0" w:line="276" w:lineRule="auto"/>
              <w:jc w:val="both"/>
              <w:rPr>
                <w:rFonts w:ascii="Times New Roman" w:hAnsi="Times New Roman" w:eastAsia="Calibri" w:cs="Times New Roman"/>
                <w:sz w:val="16"/>
                <w:szCs w:val="16"/>
                <w:lang w:val="en-GB" w:eastAsia="zh-CN"/>
              </w:rPr>
            </w:pPr>
            <w:r w:rsidRPr="00EB5A57">
              <w:rPr>
                <w:rFonts w:ascii="Times New Roman" w:hAnsi="Times New Roman" w:eastAsia="Calibri" w:cs="Times New Roman"/>
                <w:sz w:val="16"/>
                <w:szCs w:val="16"/>
                <w:lang w:val="en-GB" w:eastAsia="zh-CN"/>
              </w:rPr>
              <w:t xml:space="preserve">The Quantification responsible </w:t>
            </w:r>
            <w:r w:rsidR="00D772C8">
              <w:rPr>
                <w:rFonts w:ascii="Times New Roman" w:hAnsi="Times New Roman" w:eastAsia="Calibri" w:cs="Times New Roman"/>
                <w:sz w:val="16"/>
                <w:szCs w:val="16"/>
                <w:lang w:val="en-GB" w:eastAsia="zh-CN"/>
              </w:rPr>
              <w:t xml:space="preserve">party </w:t>
            </w:r>
            <w:r w:rsidRPr="00EB5A57">
              <w:rPr>
                <w:rFonts w:ascii="Times New Roman" w:hAnsi="Times New Roman" w:eastAsia="Calibri" w:cs="Times New Roman"/>
                <w:sz w:val="16"/>
                <w:szCs w:val="16"/>
                <w:lang w:val="en-GB" w:eastAsia="zh-CN"/>
              </w:rPr>
              <w:t xml:space="preserve">makes available the result of the quantification. </w:t>
            </w:r>
          </w:p>
        </w:tc>
        <w:tc>
          <w:tcPr>
            <w:tcW w:w="1317" w:type="dxa"/>
          </w:tcPr>
          <w:p w:rsidRPr="00117039" w:rsidR="00967E75" w:rsidRDefault="00967E75" w14:paraId="4B143D45" w14:textId="3E65B442">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Quantification responsible</w:t>
            </w:r>
            <w:r w:rsidR="00D772C8">
              <w:rPr>
                <w:rFonts w:ascii="Times New Roman" w:hAnsi="Times New Roman" w:eastAsia="Calibri" w:cs="Times New Roman"/>
                <w:sz w:val="16"/>
                <w:szCs w:val="16"/>
                <w:lang w:val="en-GB" w:eastAsia="zh-CN"/>
              </w:rPr>
              <w:t xml:space="preserve"> party</w:t>
            </w:r>
          </w:p>
          <w:p w:rsidRPr="00117039" w:rsidR="00967E75" w:rsidRDefault="00967E75" w14:paraId="627F679E" w14:textId="77777777">
            <w:pPr>
              <w:widowControl w:val="0"/>
              <w:spacing w:after="0" w:line="276" w:lineRule="auto"/>
              <w:jc w:val="both"/>
              <w:rPr>
                <w:rFonts w:ascii="Times New Roman" w:hAnsi="Times New Roman" w:eastAsia="Calibri" w:cs="Times New Roman"/>
                <w:sz w:val="16"/>
                <w:szCs w:val="16"/>
                <w:lang w:val="en-GB" w:eastAsia="zh-CN"/>
              </w:rPr>
            </w:pPr>
          </w:p>
        </w:tc>
        <w:tc>
          <w:tcPr>
            <w:tcW w:w="1319" w:type="dxa"/>
          </w:tcPr>
          <w:p w:rsidRPr="00117039" w:rsidR="00967E75" w:rsidRDefault="00967E75" w14:paraId="4CB6FEC0" w14:textId="77777777">
            <w:pPr>
              <w:widowControl w:val="0"/>
              <w:spacing w:after="0" w:line="276" w:lineRule="auto"/>
              <w:jc w:val="both"/>
              <w:rPr>
                <w:rFonts w:ascii="Times New Roman" w:hAnsi="Times New Roman" w:eastAsia="Calibri" w:cs="Times New Roman"/>
                <w:sz w:val="16"/>
                <w:szCs w:val="16"/>
                <w:lang w:val="en-GB" w:eastAsia="zh-CN"/>
              </w:rPr>
            </w:pPr>
            <w:r w:rsidRPr="00117039">
              <w:rPr>
                <w:rFonts w:ascii="Times New Roman" w:hAnsi="Times New Roman" w:eastAsia="Calibri" w:cs="Times New Roman"/>
                <w:sz w:val="16"/>
                <w:szCs w:val="16"/>
                <w:lang w:val="en-GB" w:eastAsia="zh-CN"/>
              </w:rPr>
              <w:t>Entitled Party</w:t>
            </w:r>
          </w:p>
        </w:tc>
        <w:tc>
          <w:tcPr>
            <w:tcW w:w="1236" w:type="dxa"/>
          </w:tcPr>
          <w:p w:rsidRPr="00117039" w:rsidR="00967E75" w:rsidRDefault="00F008E0" w14:paraId="2357EA3D" w14:textId="739EB483">
            <w:pPr>
              <w:widowControl w:val="0"/>
              <w:spacing w:after="0" w:line="276" w:lineRule="auto"/>
              <w:jc w:val="both"/>
              <w:rPr>
                <w:rFonts w:ascii="Times New Roman" w:hAnsi="Times New Roman" w:eastAsia="Calibri" w:cs="Times New Roman"/>
                <w:sz w:val="16"/>
                <w:szCs w:val="16"/>
                <w:lang w:val="en-GB" w:eastAsia="zh-CN"/>
              </w:rPr>
            </w:pPr>
            <w:ins w:author="Carmen Garcia Montero" w:date="2025-11-03T15:32:00Z" w:id="5928">
              <w:r>
                <w:rPr>
                  <w:rFonts w:ascii="Times New Roman" w:hAnsi="Times New Roman" w:cs="Times New Roman"/>
                  <w:sz w:val="16"/>
                  <w:szCs w:val="16"/>
                  <w:lang w:val="en-GB"/>
                </w:rPr>
                <w:t>AR</w:t>
              </w:r>
            </w:ins>
            <w:del w:author="Carmen Garcia Montero" w:date="2025-11-03T15:32:00Z" w:id="5929">
              <w:r w:rsidDel="00F008E0" w:rsidR="004868C1">
                <w:rPr>
                  <w:rFonts w:ascii="Times New Roman" w:hAnsi="Times New Roman" w:cs="Times New Roman"/>
                  <w:sz w:val="16"/>
                  <w:szCs w:val="16"/>
                  <w:lang w:val="en-GB"/>
                </w:rPr>
                <w:delText>BB</w:delText>
              </w:r>
            </w:del>
            <w:r w:rsidRPr="00117039" w:rsidR="00967E75">
              <w:rPr>
                <w:rFonts w:ascii="Times New Roman" w:hAnsi="Times New Roman" w:cs="Times New Roman"/>
                <w:sz w:val="16"/>
                <w:szCs w:val="16"/>
                <w:lang w:val="en-GB"/>
              </w:rPr>
              <w:t xml:space="preserve"> – Timeseries</w:t>
            </w:r>
            <w:r w:rsidRPr="00117039" w:rsidDel="00BC1115" w:rsidR="00967E75">
              <w:rPr>
                <w:rFonts w:ascii="Times New Roman" w:hAnsi="Times New Roman" w:eastAsia="Calibri" w:cs="Times New Roman"/>
                <w:sz w:val="16"/>
                <w:szCs w:val="16"/>
                <w:lang w:val="en-GB" w:eastAsia="zh-CN"/>
              </w:rPr>
              <w:t xml:space="preserve"> </w:t>
            </w:r>
          </w:p>
        </w:tc>
      </w:tr>
    </w:tbl>
    <w:p w:rsidRPr="00117039" w:rsidR="002D28CB" w:rsidP="002D28CB" w:rsidRDefault="002D28CB" w14:paraId="40F8AA80" w14:textId="07A6A70B">
      <w:pPr>
        <w:keepNext/>
        <w:spacing w:line="276" w:lineRule="auto"/>
        <w:rPr>
          <w:rFonts w:ascii="Times New Roman" w:hAnsi="Times New Roman" w:cs="Times New Roman"/>
          <w:lang w:val="en-GB"/>
        </w:rPr>
      </w:pPr>
      <w:r>
        <w:rPr>
          <w:rFonts w:ascii="Times New Roman" w:hAnsi="Times New Roman" w:cs="Times New Roman"/>
          <w:lang w:val="en-GB"/>
        </w:rPr>
        <w:t>In the procedure ‘</w:t>
      </w:r>
      <w:r w:rsidRPr="002D28CB">
        <w:rPr>
          <w:rFonts w:ascii="Times New Roman" w:hAnsi="Times New Roman" w:cs="Times New Roman"/>
          <w:lang w:val="en-GB"/>
        </w:rPr>
        <w:t xml:space="preserve">Quantification </w:t>
      </w:r>
      <w:r>
        <w:rPr>
          <w:rFonts w:ascii="Times New Roman" w:hAnsi="Times New Roman" w:cs="Times New Roman"/>
          <w:lang w:val="en-GB"/>
        </w:rPr>
        <w:t>the steps for request (3</w:t>
      </w:r>
      <w:ins w:author="Carmen Garcia Montero" w:date="2025-11-03T12:18:00Z" w:id="5930">
        <w:r w:rsidR="002F626C">
          <w:rPr>
            <w:rFonts w:ascii="Times New Roman" w:hAnsi="Times New Roman" w:cs="Times New Roman"/>
            <w:lang w:val="en-GB"/>
          </w:rPr>
          <w:t>2</w:t>
        </w:r>
      </w:ins>
      <w:del w:author="Carmen Garcia Montero" w:date="2025-11-03T12:18:00Z" w:id="5931">
        <w:r w:rsidDel="002F626C">
          <w:rPr>
            <w:rFonts w:ascii="Times New Roman" w:hAnsi="Times New Roman" w:cs="Times New Roman"/>
            <w:lang w:val="en-GB"/>
          </w:rPr>
          <w:delText>3</w:delText>
        </w:r>
      </w:del>
      <w:r>
        <w:rPr>
          <w:rFonts w:ascii="Times New Roman" w:hAnsi="Times New Roman" w:cs="Times New Roman"/>
          <w:lang w:val="en-GB"/>
        </w:rPr>
        <w:t>.1, 3</w:t>
      </w:r>
      <w:ins w:author="Carmen Garcia Montero" w:date="2025-11-03T12:18:00Z" w:id="5932">
        <w:r w:rsidR="002F626C">
          <w:rPr>
            <w:rFonts w:ascii="Times New Roman" w:hAnsi="Times New Roman" w:cs="Times New Roman"/>
            <w:lang w:val="en-GB"/>
          </w:rPr>
          <w:t>2</w:t>
        </w:r>
      </w:ins>
      <w:del w:author="Carmen Garcia Montero" w:date="2025-11-03T12:18:00Z" w:id="5933">
        <w:r w:rsidDel="002F626C">
          <w:rPr>
            <w:rFonts w:ascii="Times New Roman" w:hAnsi="Times New Roman" w:cs="Times New Roman"/>
            <w:lang w:val="en-GB"/>
          </w:rPr>
          <w:delText>3</w:delText>
        </w:r>
      </w:del>
      <w:r>
        <w:rPr>
          <w:rFonts w:ascii="Times New Roman" w:hAnsi="Times New Roman" w:cs="Times New Roman"/>
          <w:lang w:val="en-GB"/>
        </w:rPr>
        <w:t>.4) and validate request (3</w:t>
      </w:r>
      <w:ins w:author="Carmen Garcia Montero" w:date="2025-11-03T12:18:00Z" w:id="5934">
        <w:r w:rsidR="002F626C">
          <w:rPr>
            <w:rFonts w:ascii="Times New Roman" w:hAnsi="Times New Roman" w:cs="Times New Roman"/>
            <w:lang w:val="en-GB"/>
          </w:rPr>
          <w:t>2</w:t>
        </w:r>
      </w:ins>
      <w:del w:author="Carmen Garcia Montero" w:date="2025-11-03T12:18:00Z" w:id="5935">
        <w:r w:rsidDel="002F626C">
          <w:rPr>
            <w:rFonts w:ascii="Times New Roman" w:hAnsi="Times New Roman" w:cs="Times New Roman"/>
            <w:lang w:val="en-GB"/>
          </w:rPr>
          <w:delText>3</w:delText>
        </w:r>
      </w:del>
      <w:r>
        <w:rPr>
          <w:rFonts w:ascii="Times New Roman" w:hAnsi="Times New Roman" w:cs="Times New Roman"/>
          <w:lang w:val="en-GB"/>
        </w:rPr>
        <w:t>.2, 3</w:t>
      </w:r>
      <w:ins w:author="Carmen Garcia Montero" w:date="2025-11-03T12:18:00Z" w:id="5936">
        <w:r w:rsidR="002F626C">
          <w:rPr>
            <w:rFonts w:ascii="Times New Roman" w:hAnsi="Times New Roman" w:cs="Times New Roman"/>
            <w:lang w:val="en-GB"/>
          </w:rPr>
          <w:t>2</w:t>
        </w:r>
      </w:ins>
      <w:del w:author="Carmen Garcia Montero" w:date="2025-11-03T12:18:00Z" w:id="5937">
        <w:r w:rsidDel="002F626C">
          <w:rPr>
            <w:rFonts w:ascii="Times New Roman" w:hAnsi="Times New Roman" w:cs="Times New Roman"/>
            <w:lang w:val="en-GB"/>
          </w:rPr>
          <w:delText>3</w:delText>
        </w:r>
      </w:del>
      <w:r>
        <w:rPr>
          <w:rFonts w:ascii="Times New Roman" w:hAnsi="Times New Roman" w:cs="Times New Roman"/>
          <w:lang w:val="en-GB"/>
        </w:rPr>
        <w:t>.5) may be omitted in cases where the Ba</w:t>
      </w:r>
      <w:r w:rsidR="00307FDF">
        <w:rPr>
          <w:rFonts w:ascii="Times New Roman" w:hAnsi="Times New Roman" w:cs="Times New Roman"/>
          <w:lang w:val="en-GB"/>
        </w:rPr>
        <w:t>se</w:t>
      </w:r>
      <w:r>
        <w:rPr>
          <w:rFonts w:ascii="Times New Roman" w:hAnsi="Times New Roman" w:cs="Times New Roman"/>
          <w:lang w:val="en-GB"/>
        </w:rPr>
        <w:t xml:space="preserve">line administrator </w:t>
      </w:r>
      <w:r w:rsidR="00307FDF">
        <w:rPr>
          <w:rFonts w:ascii="Times New Roman" w:hAnsi="Times New Roman" w:cs="Times New Roman"/>
          <w:lang w:val="en-GB"/>
        </w:rPr>
        <w:t xml:space="preserve">or Quantification data aggregator </w:t>
      </w:r>
      <w:r>
        <w:rPr>
          <w:rFonts w:ascii="Times New Roman" w:hAnsi="Times New Roman" w:cs="Times New Roman"/>
          <w:lang w:val="en-GB"/>
        </w:rPr>
        <w:t>provides the data proactively.</w:t>
      </w:r>
    </w:p>
    <w:p w:rsidRPr="00117039" w:rsidR="00967E75" w:rsidP="00C8461B" w:rsidRDefault="00967E75" w14:paraId="6E0EF0A7" w14:textId="77777777">
      <w:pPr>
        <w:spacing w:line="276" w:lineRule="auto"/>
        <w:ind w:left="709" w:hanging="709"/>
        <w:rPr>
          <w:rFonts w:ascii="Times New Roman" w:hAnsi="Times New Roman" w:cs="Times New Roman"/>
          <w:lang w:val="en-GB"/>
        </w:rPr>
      </w:pPr>
    </w:p>
    <w:p w:rsidRPr="00117039" w:rsidR="00967E75" w:rsidP="00967E75" w:rsidRDefault="00967E75" w14:paraId="4E331C32" w14:textId="0AB983B3">
      <w:pPr>
        <w:keepNext/>
        <w:spacing w:line="276" w:lineRule="auto"/>
        <w:rPr>
          <w:ins w:author="Carmen Garcia Montero" w:date="2025-10-14T12:07:00Z" w:id="5938"/>
          <w:rFonts w:ascii="Times New Roman" w:hAnsi="Times New Roman" w:cs="Times New Roman"/>
          <w:lang w:val="en-GB"/>
        </w:rPr>
      </w:pPr>
      <w:r w:rsidRPr="00117039">
        <w:rPr>
          <w:rFonts w:ascii="Times New Roman" w:hAnsi="Times New Roman" w:cs="Times New Roman"/>
          <w:lang w:val="en-GB"/>
        </w:rPr>
        <w:t xml:space="preserve">Diagram </w:t>
      </w:r>
      <w:r w:rsidRPr="00117039" w:rsidR="0051010C">
        <w:rPr>
          <w:rFonts w:ascii="Times New Roman" w:hAnsi="Times New Roman" w:cs="Times New Roman"/>
          <w:lang w:val="en-GB"/>
        </w:rPr>
        <w:t>3</w:t>
      </w:r>
      <w:ins w:author="Carmen Garcia Montero" w:date="2025-11-03T12:18:00Z" w:id="5939">
        <w:r w:rsidR="002F626C">
          <w:rPr>
            <w:rFonts w:ascii="Times New Roman" w:hAnsi="Times New Roman" w:cs="Times New Roman"/>
            <w:lang w:val="en-GB"/>
          </w:rPr>
          <w:t>2</w:t>
        </w:r>
      </w:ins>
      <w:del w:author="Carmen Garcia Montero" w:date="2025-11-03T12:18:00Z" w:id="5940">
        <w:r w:rsidRPr="00117039" w:rsidDel="002F626C" w:rsidR="0051010C">
          <w:rPr>
            <w:rFonts w:ascii="Times New Roman" w:hAnsi="Times New Roman" w:cs="Times New Roman"/>
            <w:lang w:val="en-GB"/>
          </w:rPr>
          <w:delText>3</w:delText>
        </w:r>
      </w:del>
      <w:r w:rsidRPr="00117039">
        <w:rPr>
          <w:rFonts w:ascii="Times New Roman" w:hAnsi="Times New Roman" w:cs="Times New Roman"/>
          <w:lang w:val="en-GB"/>
        </w:rPr>
        <w:t xml:space="preserve"> – Procedure ‘Quantification’.</w:t>
      </w:r>
    </w:p>
    <w:p w:rsidRPr="00117039" w:rsidR="004F4C8D" w:rsidP="00967E75" w:rsidRDefault="004F4C8D" w14:paraId="34D5F143" w14:textId="052D1FB1">
      <w:pPr>
        <w:keepNext/>
        <w:spacing w:line="276" w:lineRule="auto"/>
        <w:rPr>
          <w:rFonts w:ascii="Times New Roman" w:hAnsi="Times New Roman" w:cs="Times New Roman"/>
          <w:lang w:val="en-GB"/>
        </w:rPr>
      </w:pPr>
      <w:ins w:author="Carmen Garcia Montero" w:date="2025-10-14T12:07:00Z" w:id="5941">
        <w:r>
          <w:rPr>
            <w:noProof/>
          </w:rPr>
          <w:drawing>
            <wp:inline distT="0" distB="0" distL="0" distR="0" wp14:anchorId="2F25719D" wp14:editId="3BAE71AC">
              <wp:extent cx="5760720" cy="7004050"/>
              <wp:effectExtent l="0" t="0" r="0" b="6350"/>
              <wp:docPr id="63077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9942" name=""/>
                      <pic:cNvPicPr/>
                    </pic:nvPicPr>
                    <pic:blipFill>
                      <a:blip r:embed="rId68"/>
                      <a:stretch>
                        <a:fillRect/>
                      </a:stretch>
                    </pic:blipFill>
                    <pic:spPr>
                      <a:xfrm>
                        <a:off x="0" y="0"/>
                        <a:ext cx="5760720" cy="7004050"/>
                      </a:xfrm>
                      <a:prstGeom prst="rect">
                        <a:avLst/>
                      </a:prstGeom>
                    </pic:spPr>
                  </pic:pic>
                </a:graphicData>
              </a:graphic>
            </wp:inline>
          </w:drawing>
        </w:r>
      </w:ins>
    </w:p>
    <w:p w:rsidRPr="00117039" w:rsidR="00967E75" w:rsidP="00967E75" w:rsidRDefault="00967E75" w14:paraId="19CD88CD" w14:textId="533AE6BB">
      <w:pPr>
        <w:spacing w:line="276" w:lineRule="auto"/>
        <w:rPr>
          <w:rFonts w:ascii="Times New Roman" w:hAnsi="Times New Roman" w:cs="Times New Roman"/>
          <w:lang w:val="en-GB"/>
        </w:rPr>
      </w:pPr>
      <w:del w:author="Carmen Garcia Montero" w:date="2025-10-14T12:07:00Z" w:id="5942">
        <w:r w:rsidRPr="00117039">
          <w:rPr>
            <w:noProof/>
            <w:lang w:val="en-GB"/>
          </w:rPr>
          <w:drawing>
            <wp:inline distT="0" distB="0" distL="0" distR="0" wp14:anchorId="0DDD5CC5" wp14:editId="2DA9B5B2">
              <wp:extent cx="5760720" cy="7005320"/>
              <wp:effectExtent l="0" t="0" r="0" b="5080"/>
              <wp:docPr id="22424726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1975" name="Picture 1" descr="A diagram of a computer&#10;&#10;AI-generated content may be incorrect."/>
                      <pic:cNvPicPr/>
                    </pic:nvPicPr>
                    <pic:blipFill>
                      <a:blip r:embed="rId69"/>
                      <a:stretch>
                        <a:fillRect/>
                      </a:stretch>
                    </pic:blipFill>
                    <pic:spPr>
                      <a:xfrm>
                        <a:off x="0" y="0"/>
                        <a:ext cx="5760720" cy="7005320"/>
                      </a:xfrm>
                      <a:prstGeom prst="rect">
                        <a:avLst/>
                      </a:prstGeom>
                    </pic:spPr>
                  </pic:pic>
                </a:graphicData>
              </a:graphic>
            </wp:inline>
          </w:drawing>
        </w:r>
      </w:del>
    </w:p>
    <w:p w:rsidRPr="00117039" w:rsidR="00967E75" w:rsidP="00967E75" w:rsidRDefault="00967E75" w14:paraId="7D05E3C1" w14:textId="77777777">
      <w:pPr>
        <w:spacing w:line="276" w:lineRule="auto"/>
        <w:rPr>
          <w:rFonts w:ascii="Times New Roman" w:hAnsi="Times New Roman" w:cs="Times New Roman"/>
          <w:lang w:val="en-GB"/>
        </w:rPr>
      </w:pPr>
    </w:p>
    <w:tbl>
      <w:tblPr>
        <w:tblStyle w:val="TableGrid"/>
        <w:tblW w:w="9009"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Change w:author="Fernando Dominguez" w:date="2025-09-12T14:02:00Z" w:id="5943">
          <w:tblPr>
            <w:tblStyle w:val="TableGrid"/>
            <w:tblW w:w="9019" w:type="dxa"/>
            <w:tblLayout w:type="fixed"/>
            <w:tblLook w:val="04A0" w:firstRow="1" w:lastRow="0" w:firstColumn="1" w:lastColumn="0" w:noHBand="0" w:noVBand="1"/>
          </w:tblPr>
        </w:tblPrChange>
      </w:tblPr>
      <w:tblGrid>
        <w:gridCol w:w="679"/>
        <w:gridCol w:w="1551"/>
        <w:gridCol w:w="2845"/>
        <w:gridCol w:w="1301"/>
        <w:gridCol w:w="1303"/>
        <w:gridCol w:w="1223"/>
        <w:gridCol w:w="107"/>
        <w:tblGridChange w:id="5944">
          <w:tblGrid>
            <w:gridCol w:w="17"/>
            <w:gridCol w:w="688"/>
            <w:gridCol w:w="1888"/>
            <w:gridCol w:w="2571"/>
            <w:gridCol w:w="1317"/>
            <w:gridCol w:w="1319"/>
            <w:gridCol w:w="1102"/>
            <w:gridCol w:w="134"/>
          </w:tblGrid>
        </w:tblGridChange>
      </w:tblGrid>
      <w:tr w:rsidRPr="00390DC1" w:rsidR="00967E75" w:rsidTr="002853DD" w14:paraId="1238A4AD" w14:textId="77777777">
        <w:trPr>
          <w:gridAfter w:val="1"/>
          <w:wAfter w:w="108" w:type="dxa"/>
          <w:trHeight w:val="300"/>
          <w:trPrChange w:author="Fernando Dominguez" w:date="2025-09-12T14:02:00Z" w:id="5945">
            <w:trPr>
              <w:gridBefore w:val="1"/>
              <w:trHeight w:val="306"/>
            </w:trPr>
          </w:trPrChange>
        </w:trPr>
        <w:tc>
          <w:tcPr>
            <w:tcW w:w="9009" w:type="dxa"/>
            <w:gridSpan w:val="6"/>
            <w:shd w:val="clear" w:color="auto" w:fill="D0CECE" w:themeFill="background2" w:themeFillShade="E6"/>
            <w:vAlign w:val="center"/>
            <w:tcPrChange w:author="Fernando Dominguez" w:date="2025-09-12T14:02:00Z" w:id="5946">
              <w:tcPr>
                <w:tcW w:w="9019" w:type="dxa"/>
                <w:gridSpan w:val="7"/>
                <w:shd w:val="clear" w:color="auto" w:fill="D0CECE" w:themeFill="background2" w:themeFillShade="E6"/>
              </w:tcPr>
            </w:tcPrChange>
          </w:tcPr>
          <w:p w:rsidRPr="00117039" w:rsidR="00967E75" w:rsidP="00117039" w:rsidRDefault="00967E75" w14:paraId="65FF67A9" w14:textId="11076CAB">
            <w:pPr>
              <w:widowControl w:val="0"/>
              <w:spacing w:after="0" w:line="240" w:lineRule="auto"/>
              <w:jc w:val="center"/>
              <w:rPr>
                <w:rFonts w:ascii="Times New Roman" w:hAnsi="Times New Roman" w:eastAsia="Calibri" w:cs="Times New Roman"/>
                <w:sz w:val="16"/>
                <w:szCs w:val="16"/>
                <w:lang w:val="en-GB"/>
              </w:rPr>
            </w:pPr>
            <w:r w:rsidRPr="00117039">
              <w:rPr>
                <w:rFonts w:ascii="Times New Roman" w:hAnsi="Times New Roman" w:cs="Times New Roman"/>
                <w:i/>
                <w:sz w:val="16"/>
                <w:szCs w:val="16"/>
                <w:lang w:val="en-GB"/>
              </w:rPr>
              <w:br w:type="page"/>
            </w:r>
            <w:r w:rsidRPr="00117039">
              <w:rPr>
                <w:rFonts w:ascii="Times New Roman" w:hAnsi="Times New Roman" w:eastAsia="Calibri" w:cs="Times New Roman"/>
                <w:b/>
                <w:i/>
                <w:sz w:val="16"/>
                <w:szCs w:val="16"/>
                <w:lang w:val="en-GB"/>
              </w:rPr>
              <w:t>Table III.</w:t>
            </w:r>
            <w:r w:rsidRPr="00117039" w:rsidR="00991FBF">
              <w:rPr>
                <w:rFonts w:ascii="Times New Roman" w:hAnsi="Times New Roman" w:eastAsia="Calibri" w:cs="Times New Roman"/>
                <w:b/>
                <w:i/>
                <w:sz w:val="16"/>
                <w:szCs w:val="16"/>
                <w:lang w:val="en-GB"/>
              </w:rPr>
              <w:t>3</w:t>
            </w:r>
            <w:ins w:author="Carmen Garcia Montero" w:date="2025-11-03T12:18:00Z" w:id="5947">
              <w:r w:rsidR="002F626C">
                <w:rPr>
                  <w:rFonts w:ascii="Times New Roman" w:hAnsi="Times New Roman" w:eastAsia="Calibri" w:cs="Times New Roman"/>
                  <w:b/>
                  <w:i/>
                  <w:sz w:val="16"/>
                  <w:szCs w:val="16"/>
                  <w:lang w:val="en-GB"/>
                </w:rPr>
                <w:t>3</w:t>
              </w:r>
            </w:ins>
            <w:del w:author="Carmen Garcia Montero" w:date="2025-11-03T12:18:00Z" w:id="5948">
              <w:r w:rsidRPr="00117039" w:rsidDel="002F626C" w:rsidR="00991FBF">
                <w:rPr>
                  <w:rFonts w:ascii="Times New Roman" w:hAnsi="Times New Roman" w:eastAsia="Calibri" w:cs="Times New Roman"/>
                  <w:b/>
                  <w:i/>
                  <w:sz w:val="16"/>
                  <w:szCs w:val="16"/>
                  <w:lang w:val="en-GB"/>
                </w:rPr>
                <w:delText>4</w:delText>
              </w:r>
            </w:del>
            <w:r w:rsidRPr="00117039">
              <w:rPr>
                <w:rFonts w:ascii="Times New Roman" w:hAnsi="Times New Roman" w:eastAsia="Arial" w:cs="Times New Roman"/>
                <w:b/>
                <w:i/>
                <w:sz w:val="16"/>
                <w:szCs w:val="16"/>
                <w:lang w:val="en-GB"/>
              </w:rPr>
              <w:t xml:space="preserve"> – Procedure </w:t>
            </w:r>
            <w:r w:rsidRPr="00117039" w:rsidR="00991FBF">
              <w:rPr>
                <w:rFonts w:ascii="Times New Roman" w:hAnsi="Times New Roman" w:eastAsia="Arial" w:cs="Times New Roman"/>
                <w:b/>
                <w:i/>
                <w:sz w:val="16"/>
                <w:szCs w:val="16"/>
                <w:lang w:val="en-GB"/>
              </w:rPr>
              <w:t>3</w:t>
            </w:r>
            <w:ins w:author="Carmen Garcia Montero" w:date="2025-11-03T12:18:00Z" w:id="5949">
              <w:r w:rsidR="002F626C">
                <w:rPr>
                  <w:rFonts w:ascii="Times New Roman" w:hAnsi="Times New Roman" w:eastAsia="Arial" w:cs="Times New Roman"/>
                  <w:b/>
                  <w:i/>
                  <w:sz w:val="16"/>
                  <w:szCs w:val="16"/>
                  <w:lang w:val="en-GB"/>
                </w:rPr>
                <w:t>2</w:t>
              </w:r>
            </w:ins>
            <w:del w:author="Carmen Garcia Montero" w:date="2025-11-03T12:18:00Z" w:id="5950">
              <w:r w:rsidRPr="00117039" w:rsidDel="002F626C" w:rsidR="00991FBF">
                <w:rPr>
                  <w:rFonts w:ascii="Times New Roman" w:hAnsi="Times New Roman" w:eastAsia="Arial" w:cs="Times New Roman"/>
                  <w:b/>
                  <w:i/>
                  <w:sz w:val="16"/>
                  <w:szCs w:val="16"/>
                  <w:lang w:val="en-GB"/>
                </w:rPr>
                <w:delText>4</w:delText>
              </w:r>
            </w:del>
          </w:p>
        </w:tc>
      </w:tr>
      <w:tr w:rsidRPr="00390DC1" w:rsidR="00967E75" w:rsidTr="002853DD" w14:paraId="5527166E" w14:textId="77777777">
        <w:trPr>
          <w:gridAfter w:val="1"/>
          <w:wAfter w:w="108" w:type="dxa"/>
          <w:trHeight w:val="300"/>
          <w:trPrChange w:author="Fernando Dominguez" w:date="2025-09-12T14:02:00Z" w:id="5951">
            <w:trPr>
              <w:gridBefore w:val="1"/>
            </w:trPr>
          </w:trPrChange>
        </w:trPr>
        <w:tc>
          <w:tcPr>
            <w:tcW w:w="2256" w:type="dxa"/>
            <w:gridSpan w:val="2"/>
            <w:shd w:val="clear" w:color="auto" w:fill="D0CECE" w:themeFill="background2" w:themeFillShade="E6"/>
            <w:vAlign w:val="center"/>
            <w:tcPrChange w:author="Fernando Dominguez" w:date="2025-09-12T14:02:00Z" w:id="5952">
              <w:tcPr>
                <w:tcW w:w="2576" w:type="dxa"/>
                <w:gridSpan w:val="2"/>
                <w:shd w:val="clear" w:color="auto" w:fill="D0CECE" w:themeFill="background2" w:themeFillShade="E6"/>
              </w:tcPr>
            </w:tcPrChange>
          </w:tcPr>
          <w:p w:rsidRPr="00117039" w:rsidR="00967E75" w:rsidP="00117039" w:rsidRDefault="00967E75" w14:paraId="22123201" w14:textId="77777777">
            <w:pPr>
              <w:widowControl w:val="0"/>
              <w:spacing w:after="0" w:line="240" w:lineRule="auto"/>
              <w:rPr>
                <w:rFonts w:ascii="Times New Roman" w:hAnsi="Times New Roman" w:eastAsia="Arial" w:cs="Times New Roman"/>
                <w:b/>
                <w:i/>
                <w:sz w:val="16"/>
                <w:szCs w:val="16"/>
                <w:lang w:val="en-GB"/>
              </w:rPr>
            </w:pPr>
            <w:r w:rsidRPr="00117039">
              <w:rPr>
                <w:rFonts w:ascii="Times New Roman" w:hAnsi="Times New Roman" w:eastAsia="Arial" w:cs="Times New Roman"/>
                <w:b/>
                <w:i/>
                <w:sz w:val="16"/>
                <w:szCs w:val="16"/>
                <w:lang w:val="en-GB"/>
              </w:rPr>
              <w:t>Procedure name</w:t>
            </w:r>
          </w:p>
        </w:tc>
        <w:tc>
          <w:tcPr>
            <w:tcW w:w="6752" w:type="dxa"/>
            <w:gridSpan w:val="4"/>
            <w:vAlign w:val="center"/>
            <w:tcPrChange w:author="Fernando Dominguez" w:date="2025-09-12T14:02:00Z" w:id="5953">
              <w:tcPr>
                <w:tcW w:w="6443" w:type="dxa"/>
                <w:gridSpan w:val="5"/>
              </w:tcPr>
            </w:tcPrChange>
          </w:tcPr>
          <w:p w:rsidRPr="00117039" w:rsidR="00967E75" w:rsidRDefault="002C3BE1" w14:paraId="2F1509D6" w14:textId="1A93F619">
            <w:pPr>
              <w:pStyle w:val="Caption"/>
              <w:keepNext/>
              <w:rPr>
                <w:rFonts w:ascii="Times New Roman" w:hAnsi="Times New Roman" w:eastAsia="Calibri" w:cs="Times New Roman"/>
                <w:sz w:val="16"/>
                <w:szCs w:val="16"/>
                <w:lang w:val="en-GB"/>
              </w:rPr>
              <w:pPrChange w:author="Fernando Dominguez" w:date="2025-10-20T12:00:00Z" w:id="5954">
                <w:pPr>
                  <w:pStyle w:val="Caption"/>
                  <w:keepNext/>
                  <w:spacing w:after="0"/>
                </w:pPr>
              </w:pPrChange>
            </w:pPr>
            <w:bookmarkStart w:name="_Toc212680704" w:id="5955"/>
            <w:ins w:author="Fernando Dominguez" w:date="2025-10-20T10:59:00Z" w:id="5956">
              <w:r>
                <w:t xml:space="preserve">Table </w:t>
              </w:r>
              <w:r>
                <w:fldChar w:fldCharType="begin"/>
              </w:r>
              <w:r>
                <w:instrText xml:space="preserve"> SEQ Table \* ARABIC </w:instrText>
              </w:r>
            </w:ins>
            <w:r>
              <w:fldChar w:fldCharType="separate"/>
            </w:r>
            <w:ins w:author="Fernando Dominguez" w:date="2025-10-20T10:59:00Z" w:id="5957">
              <w:r>
                <w:rPr>
                  <w:noProof/>
                </w:rPr>
                <w:t>33</w:t>
              </w:r>
              <w:r>
                <w:fldChar w:fldCharType="end"/>
              </w:r>
              <w:r>
                <w:t xml:space="preserve"> </w:t>
              </w:r>
            </w:ins>
            <w:r w:rsidRPr="00117039" w:rsidR="00F50656">
              <w:rPr>
                <w:rFonts w:ascii="Times New Roman" w:hAnsi="Times New Roman" w:cs="Times New Roman"/>
                <w:color w:val="auto"/>
                <w:sz w:val="16"/>
                <w:szCs w:val="16"/>
                <w:lang w:val="en-GB"/>
              </w:rPr>
              <w:t>(</w:t>
            </w:r>
            <w:r w:rsidRPr="00117039" w:rsidR="00991FBF">
              <w:rPr>
                <w:rFonts w:ascii="Times New Roman" w:hAnsi="Times New Roman" w:eastAsia="Calibri" w:cs="Times New Roman"/>
                <w:color w:val="auto"/>
                <w:sz w:val="16"/>
                <w:szCs w:val="16"/>
                <w:lang w:val="en-GB"/>
              </w:rPr>
              <w:t xml:space="preserve">Optional) </w:t>
            </w:r>
            <w:r w:rsidRPr="00117039" w:rsidR="00967E75">
              <w:rPr>
                <w:rFonts w:ascii="Times New Roman" w:hAnsi="Times New Roman" w:eastAsia="Calibri" w:cs="Times New Roman"/>
                <w:color w:val="auto"/>
                <w:sz w:val="16"/>
                <w:szCs w:val="16"/>
                <w:lang w:val="en-GB"/>
              </w:rPr>
              <w:t>Baseline validation</w:t>
            </w:r>
            <w:bookmarkEnd w:id="5955"/>
          </w:p>
        </w:tc>
      </w:tr>
      <w:tr w:rsidRPr="00390DC1" w:rsidR="00967E75" w:rsidTr="002853DD" w14:paraId="4492B6AB" w14:textId="77777777">
        <w:trPr>
          <w:gridAfter w:val="1"/>
          <w:wAfter w:w="108" w:type="dxa"/>
          <w:trPrChange w:author="Fernando Dominguez" w:date="2025-09-12T14:02:00Z" w:id="5958">
            <w:trPr>
              <w:gridBefore w:val="1"/>
            </w:trPr>
          </w:trPrChange>
        </w:trPr>
        <w:tc>
          <w:tcPr>
            <w:tcW w:w="686" w:type="dxa"/>
            <w:shd w:val="clear" w:color="auto" w:fill="D0CECE" w:themeFill="background2" w:themeFillShade="E6"/>
            <w:vAlign w:val="center"/>
            <w:tcPrChange w:author="Fernando Dominguez" w:date="2025-09-12T14:02:00Z" w:id="5959">
              <w:tcPr>
                <w:tcW w:w="688" w:type="dxa"/>
                <w:shd w:val="clear" w:color="auto" w:fill="D0CECE" w:themeFill="background2" w:themeFillShade="E6"/>
              </w:tcPr>
            </w:tcPrChange>
          </w:tcPr>
          <w:p w:rsidRPr="00117039" w:rsidR="00967E75" w:rsidP="00117039" w:rsidRDefault="00967E75" w14:paraId="579462EF" w14:textId="77777777">
            <w:pPr>
              <w:widowControl w:val="0"/>
              <w:spacing w:after="0" w:line="240"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 No.</w:t>
            </w:r>
          </w:p>
        </w:tc>
        <w:tc>
          <w:tcPr>
            <w:tcW w:w="1570" w:type="dxa"/>
            <w:shd w:val="clear" w:color="auto" w:fill="D0CECE" w:themeFill="background2" w:themeFillShade="E6"/>
            <w:vAlign w:val="center"/>
            <w:tcPrChange w:author="Fernando Dominguez" w:date="2025-09-12T14:02:00Z" w:id="5960">
              <w:tcPr>
                <w:tcW w:w="1888" w:type="dxa"/>
                <w:shd w:val="clear" w:color="auto" w:fill="D0CECE" w:themeFill="background2" w:themeFillShade="E6"/>
              </w:tcPr>
            </w:tcPrChange>
          </w:tcPr>
          <w:p w:rsidRPr="00117039" w:rsidR="00967E75" w:rsidP="00117039" w:rsidRDefault="00967E75" w14:paraId="72A45705" w14:textId="77777777">
            <w:pPr>
              <w:widowControl w:val="0"/>
              <w:spacing w:after="0" w:line="240"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w:t>
            </w:r>
          </w:p>
        </w:tc>
        <w:tc>
          <w:tcPr>
            <w:tcW w:w="2879" w:type="dxa"/>
            <w:shd w:val="clear" w:color="auto" w:fill="D0CECE" w:themeFill="background2" w:themeFillShade="E6"/>
            <w:vAlign w:val="center"/>
            <w:tcPrChange w:author="Fernando Dominguez" w:date="2025-09-12T14:02:00Z" w:id="5961">
              <w:tcPr>
                <w:tcW w:w="2571" w:type="dxa"/>
                <w:shd w:val="clear" w:color="auto" w:fill="D0CECE" w:themeFill="background2" w:themeFillShade="E6"/>
              </w:tcPr>
            </w:tcPrChange>
          </w:tcPr>
          <w:p w:rsidRPr="00117039" w:rsidR="00967E75" w:rsidP="00117039" w:rsidRDefault="00967E75" w14:paraId="25AB3FBF" w14:textId="77777777">
            <w:pPr>
              <w:widowControl w:val="0"/>
              <w:spacing w:after="0" w:line="240"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Step description</w:t>
            </w:r>
          </w:p>
        </w:tc>
        <w:tc>
          <w:tcPr>
            <w:tcW w:w="1317" w:type="dxa"/>
            <w:shd w:val="clear" w:color="auto" w:fill="D0CECE" w:themeFill="background2" w:themeFillShade="E6"/>
            <w:vAlign w:val="center"/>
            <w:tcPrChange w:author="Fernando Dominguez" w:date="2025-09-12T14:02:00Z" w:id="5962">
              <w:tcPr>
                <w:tcW w:w="1317" w:type="dxa"/>
                <w:shd w:val="clear" w:color="auto" w:fill="D0CECE" w:themeFill="background2" w:themeFillShade="E6"/>
              </w:tcPr>
            </w:tcPrChange>
          </w:tcPr>
          <w:p w:rsidRPr="00117039" w:rsidR="00967E75" w:rsidP="00117039" w:rsidRDefault="00967E75" w14:paraId="35B94FA4" w14:textId="77777777">
            <w:pPr>
              <w:widowControl w:val="0"/>
              <w:spacing w:after="0" w:line="240"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producer (actor)</w:t>
            </w:r>
          </w:p>
        </w:tc>
        <w:tc>
          <w:tcPr>
            <w:tcW w:w="1319" w:type="dxa"/>
            <w:shd w:val="clear" w:color="auto" w:fill="D0CECE" w:themeFill="background2" w:themeFillShade="E6"/>
            <w:vAlign w:val="center"/>
            <w:tcPrChange w:author="Fernando Dominguez" w:date="2025-09-12T14:02:00Z" w:id="5963">
              <w:tcPr>
                <w:tcW w:w="1319" w:type="dxa"/>
                <w:shd w:val="clear" w:color="auto" w:fill="D0CECE" w:themeFill="background2" w:themeFillShade="E6"/>
              </w:tcPr>
            </w:tcPrChange>
          </w:tcPr>
          <w:p w:rsidRPr="00117039" w:rsidR="00967E75" w:rsidP="00117039" w:rsidRDefault="00967E75" w14:paraId="21310479" w14:textId="77777777">
            <w:pPr>
              <w:widowControl w:val="0"/>
              <w:spacing w:after="0" w:line="240"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receiver (actor)</w:t>
            </w:r>
          </w:p>
        </w:tc>
        <w:tc>
          <w:tcPr>
            <w:tcW w:w="1237" w:type="dxa"/>
            <w:shd w:val="clear" w:color="auto" w:fill="D0CECE" w:themeFill="background2" w:themeFillShade="E6"/>
            <w:vAlign w:val="center"/>
            <w:tcPrChange w:author="Fernando Dominguez" w:date="2025-09-12T14:02:00Z" w:id="5964">
              <w:tcPr>
                <w:tcW w:w="1236" w:type="dxa"/>
                <w:gridSpan w:val="2"/>
                <w:shd w:val="clear" w:color="auto" w:fill="D0CECE" w:themeFill="background2" w:themeFillShade="E6"/>
              </w:tcPr>
            </w:tcPrChange>
          </w:tcPr>
          <w:p w:rsidRPr="00117039" w:rsidR="00967E75" w:rsidP="00117039" w:rsidRDefault="00967E75" w14:paraId="70854AC7" w14:textId="77777777">
            <w:pPr>
              <w:widowControl w:val="0"/>
              <w:spacing w:after="0" w:line="240" w:lineRule="auto"/>
              <w:jc w:val="center"/>
              <w:rPr>
                <w:rFonts w:ascii="Times New Roman" w:hAnsi="Times New Roman" w:eastAsia="Arial" w:cs="Times New Roman"/>
                <w:sz w:val="16"/>
                <w:szCs w:val="16"/>
                <w:lang w:val="en-GB"/>
              </w:rPr>
            </w:pPr>
            <w:r w:rsidRPr="00117039">
              <w:rPr>
                <w:rFonts w:ascii="Times New Roman" w:hAnsi="Times New Roman" w:eastAsia="Arial" w:cs="Times New Roman"/>
                <w:b/>
                <w:i/>
                <w:sz w:val="16"/>
                <w:szCs w:val="16"/>
                <w:lang w:val="en-GB"/>
              </w:rPr>
              <w:t>Information exchanged (IDs)</w:t>
            </w:r>
          </w:p>
        </w:tc>
      </w:tr>
      <w:tr w:rsidRPr="003E666D" w:rsidR="00967E75" w:rsidTr="002853DD" w14:paraId="56F2C398" w14:textId="77777777">
        <w:trPr>
          <w:trPrChange w:author="Fernando Dominguez" w:date="2025-09-12T14:02:00Z" w:id="5965">
            <w:trPr>
              <w:gridBefore w:val="1"/>
            </w:trPr>
          </w:trPrChange>
        </w:trPr>
        <w:tc>
          <w:tcPr>
            <w:tcW w:w="686" w:type="dxa"/>
            <w:tcPrChange w:author="Fernando Dominguez" w:date="2025-09-12T14:02:00Z" w:id="5966">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91FBF" w14:paraId="4B769A0F" w14:textId="46292FA8">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5967">
              <w:r w:rsidR="002F626C">
                <w:rPr>
                  <w:rFonts w:ascii="Times New Roman" w:hAnsi="Times New Roman" w:eastAsia="Calibri" w:cs="Times New Roman"/>
                  <w:sz w:val="16"/>
                  <w:szCs w:val="16"/>
                  <w:lang w:val="en-GB"/>
                </w:rPr>
                <w:t>2</w:t>
              </w:r>
            </w:ins>
            <w:del w:author="Carmen Garcia Montero" w:date="2025-11-03T12:18:00Z" w:id="5968">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.1a</w:t>
            </w:r>
          </w:p>
        </w:tc>
        <w:tc>
          <w:tcPr>
            <w:tcW w:w="1570" w:type="dxa"/>
            <w:tcPrChange w:author="Fernando Dominguez" w:date="2025-09-12T14:02:00Z" w:id="5969">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2001066C"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[Optional] Request activation period</w:t>
            </w:r>
          </w:p>
        </w:tc>
        <w:tc>
          <w:tcPr>
            <w:tcW w:w="2879" w:type="dxa"/>
            <w:tcPrChange w:author="Fernando Dominguez" w:date="2025-09-12T14:02:00Z" w:id="5970">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62600FF6" w14:textId="613D3F23">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rPr>
              <w:t xml:space="preserve">Baseline validation </w:t>
            </w:r>
            <w:del w:author="DO Giao" w:date="2025-10-16T12:27:00Z" w:id="5971">
              <w:r w:rsidRPr="00805E23" w:rsidDel="00D50177">
                <w:rPr>
                  <w:rFonts w:ascii="Times New Roman" w:hAnsi="Times New Roman" w:eastAsia="Calibri" w:cs="Times New Roman"/>
                  <w:sz w:val="16"/>
                  <w:szCs w:val="16"/>
                  <w:lang w:val="en-GB"/>
                </w:rPr>
                <w:delText xml:space="preserve">is </w:delText>
              </w:r>
            </w:del>
            <w:r w:rsidRPr="00805E23">
              <w:rPr>
                <w:rFonts w:ascii="Times New Roman" w:hAnsi="Times New Roman" w:eastAsia="Calibri" w:cs="Times New Roman"/>
                <w:sz w:val="16"/>
                <w:szCs w:val="16"/>
                <w:lang w:val="en-GB"/>
              </w:rPr>
              <w:t>responsible</w:t>
            </w:r>
            <w:ins w:author="DO Giao" w:date="2025-10-16T12:27:00Z" w:id="5972">
              <w:r w:rsidR="00D50177">
                <w:rPr>
                  <w:rFonts w:ascii="Times New Roman" w:hAnsi="Times New Roman" w:eastAsia="Calibri" w:cs="Times New Roman"/>
                  <w:sz w:val="16"/>
                  <w:szCs w:val="16"/>
                  <w:lang w:val="en-GB"/>
                </w:rPr>
                <w:t xml:space="preserve"> sends</w:t>
              </w:r>
              <w:r w:rsidR="00E36282">
                <w:rPr>
                  <w:rFonts w:ascii="Times New Roman" w:hAnsi="Times New Roman" w:eastAsia="Calibri" w:cs="Times New Roman"/>
                  <w:sz w:val="16"/>
                  <w:szCs w:val="16"/>
                  <w:lang w:val="en-GB"/>
                </w:rPr>
                <w:t xml:space="preserve"> the request</w:t>
              </w:r>
            </w:ins>
            <w:r w:rsidRPr="00805E23">
              <w:rPr>
                <w:rFonts w:ascii="Times New Roman" w:hAnsi="Times New Roman" w:eastAsia="Calibri" w:cs="Times New Roman"/>
                <w:sz w:val="16"/>
                <w:szCs w:val="16"/>
                <w:lang w:val="en-GB"/>
              </w:rPr>
              <w:t xml:space="preserve"> for </w:t>
            </w:r>
            <w:del w:author="DO Giao" w:date="2025-10-16T12:27:00Z" w:id="5973">
              <w:r w:rsidRPr="00805E23" w:rsidDel="00E36282">
                <w:rPr>
                  <w:rFonts w:ascii="Times New Roman" w:hAnsi="Times New Roman" w:eastAsia="Calibri" w:cs="Times New Roman"/>
                  <w:sz w:val="16"/>
                  <w:szCs w:val="16"/>
                  <w:lang w:val="en-GB"/>
                </w:rPr>
                <w:delText xml:space="preserve">requesting </w:delText>
              </w:r>
            </w:del>
            <w:r w:rsidRPr="00805E23">
              <w:rPr>
                <w:rFonts w:ascii="Times New Roman" w:hAnsi="Times New Roman" w:eastAsia="Calibri" w:cs="Times New Roman"/>
                <w:sz w:val="16"/>
                <w:szCs w:val="16"/>
                <w:lang w:val="en-GB"/>
              </w:rPr>
              <w:t>activation period(s) as appropriate, and if applicable, for the validation process.</w:t>
            </w:r>
          </w:p>
        </w:tc>
        <w:tc>
          <w:tcPr>
            <w:tcW w:w="1317" w:type="dxa"/>
            <w:tcPrChange w:author="Fernando Dominguez" w:date="2025-09-12T14:02:00Z" w:id="5974">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1A512916" w14:textId="5174D7BF">
            <w:pPr>
              <w:widowControl w:val="0"/>
              <w:spacing w:line="276" w:lineRule="auto"/>
              <w:jc w:val="both"/>
              <w:rPr>
                <w:rFonts w:ascii="Times New Roman" w:hAnsi="Times New Roman" w:eastAsia="Calibri" w:cs="Times New Roman"/>
                <w:sz w:val="16"/>
                <w:szCs w:val="16"/>
                <w:lang w:val="en-GB"/>
              </w:rPr>
            </w:pPr>
            <w:del w:author="Albrecht, Patrick" w:date="2025-10-31T13:27:00Z" w:id="5975">
              <w:r w:rsidRPr="00117039">
                <w:rPr>
                  <w:rFonts w:ascii="Times New Roman" w:hAnsi="Times New Roman" w:eastAsia="Calibri" w:cs="Times New Roman"/>
                  <w:sz w:val="16"/>
                  <w:szCs w:val="16"/>
                  <w:lang w:val="en-GB"/>
                </w:rPr>
                <w:delText>Baseline validation responsible</w:delText>
              </w:r>
            </w:del>
            <w:ins w:author="Albrecht, Patrick" w:date="2025-10-31T13:27:00Z" w:id="5976">
              <w:r w:rsidR="005D4999">
                <w:rPr>
                  <w:rFonts w:ascii="Times New Roman" w:hAnsi="Times New Roman" w:eastAsia="Calibri" w:cs="Times New Roman"/>
                  <w:sz w:val="16"/>
                  <w:szCs w:val="16"/>
                  <w:lang w:val="en-GB"/>
                </w:rPr>
                <w:t>Baseline validation responsible party</w:t>
              </w:r>
            </w:ins>
          </w:p>
        </w:tc>
        <w:tc>
          <w:tcPr>
            <w:tcW w:w="1319" w:type="dxa"/>
            <w:tcPrChange w:author="Fernando Dominguez" w:date="2025-09-12T14:02:00Z" w:id="5977">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36A1E6DE"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eastAsia="zh-CN"/>
              </w:rPr>
              <w:t xml:space="preserve">Entitled </w:t>
            </w:r>
            <w:r w:rsidRPr="00117039">
              <w:rPr>
                <w:rFonts w:ascii="Times New Roman" w:hAnsi="Times New Roman" w:cs="Times New Roman"/>
                <w:sz w:val="16"/>
                <w:szCs w:val="16"/>
                <w:lang w:val="en-GB" w:eastAsia="en-GB"/>
              </w:rPr>
              <w:t>party</w:t>
            </w:r>
          </w:p>
        </w:tc>
        <w:tc>
          <w:tcPr>
            <w:tcW w:w="1237" w:type="dxa"/>
            <w:gridSpan w:val="2"/>
            <w:tcPrChange w:author="Fernando Dominguez" w:date="2025-09-12T14:02:00Z" w:id="5978">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D40C31" w14:paraId="7C229D20" w14:textId="67AFC4B4">
            <w:pPr>
              <w:widowControl w:val="0"/>
              <w:spacing w:line="276" w:lineRule="auto"/>
              <w:jc w:val="both"/>
              <w:rPr>
                <w:rFonts w:ascii="Times New Roman" w:hAnsi="Times New Roman" w:eastAsia="Calibri" w:cs="Times New Roman"/>
                <w:sz w:val="16"/>
                <w:szCs w:val="16"/>
                <w:lang w:val="en-GB"/>
              </w:rPr>
            </w:pPr>
            <w:ins w:author="Carmen Garcia Montero" w:date="2025-11-03T15:41:00Z" w:id="5979">
              <w:r>
                <w:rPr>
                  <w:rFonts w:ascii="Times New Roman" w:hAnsi="Times New Roman" w:eastAsia="Calibri" w:cs="Times New Roman"/>
                  <w:sz w:val="16"/>
                  <w:szCs w:val="16"/>
                  <w:lang w:val="en-GB"/>
                </w:rPr>
                <w:t>C</w:t>
              </w:r>
            </w:ins>
            <w:ins w:author="Carmen Garcia Montero" w:date="2025-11-03T15:33:00Z" w:id="5980">
              <w:r w:rsidR="00E46DD4">
                <w:rPr>
                  <w:rFonts w:ascii="Times New Roman" w:hAnsi="Times New Roman" w:eastAsia="Calibri" w:cs="Times New Roman"/>
                  <w:sz w:val="16"/>
                  <w:szCs w:val="16"/>
                  <w:lang w:val="en-GB"/>
                </w:rPr>
                <w:t>I</w:t>
              </w:r>
            </w:ins>
            <w:del w:author="Carmen Garcia Montero" w:date="2025-11-03T15:33:00Z" w:id="5981">
              <w:r w:rsidDel="00E46DD4" w:rsidR="00962508">
                <w:rPr>
                  <w:rFonts w:ascii="Times New Roman" w:hAnsi="Times New Roman" w:eastAsia="Calibri" w:cs="Times New Roman"/>
                  <w:sz w:val="16"/>
                  <w:szCs w:val="16"/>
                  <w:lang w:val="en-GB"/>
                </w:rPr>
                <w:delText>CD</w:delText>
              </w:r>
            </w:del>
            <w:r w:rsidRPr="00117039" w:rsidR="00967E75">
              <w:rPr>
                <w:rFonts w:ascii="Times New Roman" w:hAnsi="Times New Roman" w:eastAsia="Calibri" w:cs="Times New Roman"/>
                <w:sz w:val="16"/>
                <w:szCs w:val="16"/>
                <w:lang w:val="en-GB"/>
              </w:rPr>
              <w:t xml:space="preserve"> – Activation period request</w:t>
            </w:r>
          </w:p>
        </w:tc>
      </w:tr>
      <w:tr w:rsidRPr="00390DC1" w:rsidR="00967E75" w:rsidTr="002853DD" w14:paraId="548872A3" w14:textId="77777777">
        <w:trPr>
          <w:trPrChange w:author="Fernando Dominguez" w:date="2025-09-12T14:02:00Z" w:id="5982">
            <w:trPr>
              <w:gridBefore w:val="1"/>
            </w:trPr>
          </w:trPrChange>
        </w:trPr>
        <w:tc>
          <w:tcPr>
            <w:tcW w:w="686" w:type="dxa"/>
            <w:tcPrChange w:author="Fernando Dominguez" w:date="2025-09-12T14:02:00Z" w:id="5983">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Del="00D9357F" w:rsidRDefault="00991FBF" w14:paraId="3A467882" w14:textId="02F0A3F6">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5984">
              <w:r w:rsidR="002F626C">
                <w:rPr>
                  <w:rFonts w:ascii="Times New Roman" w:hAnsi="Times New Roman" w:eastAsia="Calibri" w:cs="Times New Roman"/>
                  <w:sz w:val="16"/>
                  <w:szCs w:val="16"/>
                  <w:lang w:val="en-GB"/>
                </w:rPr>
                <w:t>2</w:t>
              </w:r>
            </w:ins>
            <w:del w:author="Carmen Garcia Montero" w:date="2025-11-03T12:18:00Z" w:id="5985">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.1b</w:t>
            </w:r>
          </w:p>
        </w:tc>
        <w:tc>
          <w:tcPr>
            <w:tcW w:w="1570" w:type="dxa"/>
            <w:tcPrChange w:author="Fernando Dominguez" w:date="2025-09-12T14:02:00Z" w:id="5986">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3C89E858" w14:textId="1EFBABEE">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Send activation period</w:t>
            </w:r>
          </w:p>
        </w:tc>
        <w:tc>
          <w:tcPr>
            <w:tcW w:w="2879" w:type="dxa"/>
            <w:tcPrChange w:author="Fernando Dominguez" w:date="2025-09-12T14:02:00Z" w:id="5987">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11A35F00" w14:textId="77777777">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eastAsia="zh-CN"/>
              </w:rPr>
              <w:t xml:space="preserve">The entitled </w:t>
            </w:r>
            <w:r w:rsidRPr="00805E23">
              <w:rPr>
                <w:rFonts w:ascii="Times New Roman" w:hAnsi="Times New Roman" w:eastAsia="Calibri" w:cs="Times New Roman"/>
                <w:sz w:val="16"/>
                <w:szCs w:val="16"/>
                <w:lang w:val="en-GB"/>
              </w:rPr>
              <w:t>party makes available the requested activation period(s).</w:t>
            </w:r>
          </w:p>
        </w:tc>
        <w:tc>
          <w:tcPr>
            <w:tcW w:w="1317" w:type="dxa"/>
            <w:tcPrChange w:author="Fernando Dominguez" w:date="2025-09-12T14:02:00Z" w:id="5988">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43802D1C"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eastAsia="zh-CN"/>
              </w:rPr>
              <w:t xml:space="preserve">Entitled </w:t>
            </w:r>
            <w:r w:rsidRPr="00117039">
              <w:rPr>
                <w:rFonts w:ascii="Times New Roman" w:hAnsi="Times New Roman" w:eastAsia="Calibri" w:cs="Times New Roman"/>
                <w:sz w:val="16"/>
                <w:szCs w:val="16"/>
                <w:lang w:val="en-GB"/>
              </w:rPr>
              <w:t>party</w:t>
            </w:r>
          </w:p>
        </w:tc>
        <w:tc>
          <w:tcPr>
            <w:tcW w:w="1319" w:type="dxa"/>
            <w:tcPrChange w:author="Fernando Dominguez" w:date="2025-09-12T14:02:00Z" w:id="5989">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274F6829" w14:textId="5D54E6D5">
            <w:pPr>
              <w:widowControl w:val="0"/>
              <w:spacing w:line="276" w:lineRule="auto"/>
              <w:jc w:val="both"/>
              <w:rPr>
                <w:rFonts w:ascii="Times New Roman" w:hAnsi="Times New Roman" w:eastAsia="Calibri" w:cs="Times New Roman"/>
                <w:sz w:val="16"/>
                <w:szCs w:val="16"/>
                <w:lang w:val="en-GB"/>
              </w:rPr>
            </w:pPr>
            <w:del w:author="Albrecht, Patrick" w:date="2025-10-31T13:27:00Z" w:id="5990">
              <w:r w:rsidRPr="00117039">
                <w:rPr>
                  <w:rFonts w:ascii="Times New Roman" w:hAnsi="Times New Roman" w:eastAsia="Calibri" w:cs="Times New Roman"/>
                  <w:sz w:val="16"/>
                  <w:szCs w:val="16"/>
                  <w:lang w:val="en-GB"/>
                </w:rPr>
                <w:delText>Baseline validation responsible</w:delText>
              </w:r>
            </w:del>
            <w:ins w:author="Albrecht, Patrick" w:date="2025-10-31T13:27:00Z" w:id="5991">
              <w:r w:rsidR="005D4999">
                <w:rPr>
                  <w:rFonts w:ascii="Times New Roman" w:hAnsi="Times New Roman" w:eastAsia="Calibri" w:cs="Times New Roman"/>
                  <w:sz w:val="16"/>
                  <w:szCs w:val="16"/>
                  <w:lang w:val="en-GB"/>
                </w:rPr>
                <w:t>Baseline validation responsible party</w:t>
              </w:r>
            </w:ins>
          </w:p>
        </w:tc>
        <w:tc>
          <w:tcPr>
            <w:tcW w:w="1237" w:type="dxa"/>
            <w:gridSpan w:val="2"/>
            <w:tcPrChange w:author="Fernando Dominguez" w:date="2025-09-12T14:02:00Z" w:id="5992">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D40C31" w14:paraId="2C5BB055" w14:textId="41F156A6">
            <w:pPr>
              <w:widowControl w:val="0"/>
              <w:spacing w:line="276" w:lineRule="auto"/>
              <w:jc w:val="both"/>
              <w:rPr>
                <w:rFonts w:ascii="Times New Roman" w:hAnsi="Times New Roman" w:eastAsia="Calibri" w:cs="Times New Roman"/>
                <w:sz w:val="16"/>
                <w:szCs w:val="16"/>
                <w:lang w:val="en-GB"/>
              </w:rPr>
            </w:pPr>
            <w:ins w:author="Carmen Garcia Montero" w:date="2025-11-03T15:41:00Z" w:id="5993">
              <w:r>
                <w:rPr>
                  <w:rFonts w:ascii="Times New Roman" w:hAnsi="Times New Roman" w:eastAsia="Calibri" w:cs="Times New Roman"/>
                  <w:sz w:val="16"/>
                  <w:szCs w:val="16"/>
                  <w:lang w:val="en-GB"/>
                </w:rPr>
                <w:t>C</w:t>
              </w:r>
            </w:ins>
            <w:ins w:author="Carmen Garcia Montero" w:date="2025-11-03T15:33:00Z" w:id="5994">
              <w:r w:rsidR="00A04520">
                <w:rPr>
                  <w:rFonts w:ascii="Times New Roman" w:hAnsi="Times New Roman" w:eastAsia="Calibri" w:cs="Times New Roman"/>
                  <w:sz w:val="16"/>
                  <w:szCs w:val="16"/>
                  <w:lang w:val="en-GB"/>
                </w:rPr>
                <w:t>J</w:t>
              </w:r>
            </w:ins>
            <w:del w:author="Carmen Garcia Montero" w:date="2025-11-03T15:33:00Z" w:id="5995">
              <w:r w:rsidDel="00A04520" w:rsidR="00962508">
                <w:rPr>
                  <w:rFonts w:ascii="Times New Roman" w:hAnsi="Times New Roman" w:eastAsia="Calibri" w:cs="Times New Roman"/>
                  <w:sz w:val="16"/>
                  <w:szCs w:val="16"/>
                  <w:lang w:val="en-GB"/>
                </w:rPr>
                <w:delText>CE</w:delText>
              </w:r>
            </w:del>
            <w:r w:rsidRPr="00117039" w:rsidR="00967E75">
              <w:rPr>
                <w:rFonts w:ascii="Times New Roman" w:hAnsi="Times New Roman" w:eastAsia="Calibri" w:cs="Times New Roman"/>
                <w:sz w:val="16"/>
                <w:szCs w:val="16"/>
                <w:lang w:val="en-GB"/>
              </w:rPr>
              <w:t xml:space="preserve"> – Activation period</w:t>
            </w:r>
          </w:p>
        </w:tc>
      </w:tr>
      <w:tr w:rsidRPr="00390DC1" w:rsidR="00967E75" w:rsidTr="002853DD" w14:paraId="2A4CFB1C" w14:textId="77777777">
        <w:trPr>
          <w:trPrChange w:author="Fernando Dominguez" w:date="2025-09-12T14:02:00Z" w:id="5996">
            <w:trPr>
              <w:gridBefore w:val="1"/>
            </w:trPr>
          </w:trPrChange>
        </w:trPr>
        <w:tc>
          <w:tcPr>
            <w:tcW w:w="686" w:type="dxa"/>
            <w:tcPrChange w:author="Fernando Dominguez" w:date="2025-09-12T14:02:00Z" w:id="5997">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91FBF" w14:paraId="11A2B52E" w14:textId="59D9D21B">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5998">
              <w:r w:rsidR="002F626C">
                <w:rPr>
                  <w:rFonts w:ascii="Times New Roman" w:hAnsi="Times New Roman" w:eastAsia="Calibri" w:cs="Times New Roman"/>
                  <w:sz w:val="16"/>
                  <w:szCs w:val="16"/>
                  <w:lang w:val="en-GB"/>
                </w:rPr>
                <w:t>2</w:t>
              </w:r>
            </w:ins>
            <w:del w:author="Carmen Garcia Montero" w:date="2025-11-03T12:18:00Z" w:id="5999">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.2a</w:t>
            </w:r>
          </w:p>
        </w:tc>
        <w:tc>
          <w:tcPr>
            <w:tcW w:w="1570" w:type="dxa"/>
            <w:tcPrChange w:author="Fernando Dominguez" w:date="2025-09-12T14:02:00Z" w:id="6000">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2A0D50A6" w14:textId="77777777">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rPr>
              <w:t>[Optional] Request information used in determining the baseline</w:t>
            </w:r>
          </w:p>
        </w:tc>
        <w:tc>
          <w:tcPr>
            <w:tcW w:w="2879" w:type="dxa"/>
            <w:tcPrChange w:author="Fernando Dominguez" w:date="2025-09-12T14:02:00Z" w:id="6001">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5BDBA6DA" w14:textId="72DA0ECF">
            <w:pPr>
              <w:widowControl w:val="0"/>
              <w:spacing w:line="276" w:lineRule="auto"/>
              <w:jc w:val="both"/>
              <w:rPr>
                <w:rFonts w:ascii="Times New Roman" w:hAnsi="Times New Roman" w:eastAsia="Calibri" w:cs="Times New Roman"/>
                <w:sz w:val="16"/>
                <w:szCs w:val="16"/>
                <w:lang w:val="en-GB"/>
              </w:rPr>
            </w:pPr>
            <w:del w:author="Albrecht, Patrick" w:date="2025-10-31T13:27:00Z" w:id="6002">
              <w:r w:rsidRPr="00805E23">
                <w:rPr>
                  <w:rFonts w:ascii="Times New Roman" w:hAnsi="Times New Roman" w:eastAsia="Calibri" w:cs="Times New Roman"/>
                  <w:sz w:val="16"/>
                  <w:szCs w:val="16"/>
                  <w:lang w:val="en-GB"/>
                </w:rPr>
                <w:delText>Baseline validation responsible</w:delText>
              </w:r>
            </w:del>
            <w:ins w:author="Albrecht, Patrick" w:date="2025-10-31T13:27:00Z" w:id="6003">
              <w:r w:rsidR="005D4999">
                <w:rPr>
                  <w:rFonts w:ascii="Times New Roman" w:hAnsi="Times New Roman" w:eastAsia="Calibri" w:cs="Times New Roman"/>
                  <w:sz w:val="16"/>
                  <w:szCs w:val="16"/>
                  <w:lang w:val="en-GB"/>
                </w:rPr>
                <w:t>Baseline validation responsible party</w:t>
              </w:r>
            </w:ins>
            <w:r w:rsidRPr="00805E23">
              <w:rPr>
                <w:rFonts w:ascii="Times New Roman" w:hAnsi="Times New Roman" w:eastAsia="Calibri" w:cs="Times New Roman"/>
                <w:sz w:val="16"/>
                <w:szCs w:val="16"/>
                <w:lang w:val="en-GB"/>
              </w:rPr>
              <w:t xml:space="preserve"> requests the information used in determining the baseline, if applicable, and for a timeframe appropriate for the validation process.</w:t>
            </w:r>
          </w:p>
        </w:tc>
        <w:tc>
          <w:tcPr>
            <w:tcW w:w="1317" w:type="dxa"/>
            <w:tcPrChange w:author="Fernando Dominguez" w:date="2025-09-12T14:02:00Z" w:id="6004">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149CDC07" w14:textId="1AC5F7F4">
            <w:pPr>
              <w:widowControl w:val="0"/>
              <w:spacing w:line="276" w:lineRule="auto"/>
              <w:jc w:val="both"/>
              <w:rPr>
                <w:rFonts w:ascii="Times New Roman" w:hAnsi="Times New Roman" w:eastAsia="Calibri" w:cs="Times New Roman"/>
                <w:sz w:val="16"/>
                <w:szCs w:val="16"/>
                <w:lang w:val="en-GB"/>
              </w:rPr>
            </w:pPr>
            <w:del w:author="Albrecht, Patrick" w:date="2025-10-31T13:27:00Z" w:id="6005">
              <w:r w:rsidRPr="00117039">
                <w:rPr>
                  <w:rStyle w:val="CommentReference"/>
                  <w:rFonts w:ascii="Times New Roman" w:hAnsi="Times New Roman" w:cs="Times New Roman"/>
                  <w:lang w:val="en-GB"/>
                </w:rPr>
                <w:delText>Baseline validation responsible</w:delText>
              </w:r>
            </w:del>
            <w:ins w:author="Albrecht, Patrick" w:date="2025-10-31T13:27:00Z" w:id="6006">
              <w:r w:rsidR="005D4999">
                <w:rPr>
                  <w:rStyle w:val="CommentReference"/>
                  <w:rFonts w:ascii="Times New Roman" w:hAnsi="Times New Roman" w:cs="Times New Roman"/>
                  <w:lang w:val="en-GB"/>
                </w:rPr>
                <w:t>Baseline validation responsible party</w:t>
              </w:r>
            </w:ins>
          </w:p>
        </w:tc>
        <w:tc>
          <w:tcPr>
            <w:tcW w:w="1319" w:type="dxa"/>
            <w:tcPrChange w:author="Fernando Dominguez" w:date="2025-09-12T14:02:00Z" w:id="6007">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60B1C26C"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eastAsia="zh-CN"/>
              </w:rPr>
              <w:t xml:space="preserve">Entitled </w:t>
            </w:r>
            <w:r w:rsidRPr="00117039">
              <w:rPr>
                <w:rFonts w:ascii="Times New Roman" w:hAnsi="Times New Roman" w:eastAsia="Calibri" w:cs="Times New Roman"/>
                <w:sz w:val="16"/>
                <w:szCs w:val="16"/>
                <w:lang w:val="en-GB"/>
              </w:rPr>
              <w:t>party</w:t>
            </w:r>
          </w:p>
        </w:tc>
        <w:tc>
          <w:tcPr>
            <w:tcW w:w="1237" w:type="dxa"/>
            <w:gridSpan w:val="2"/>
            <w:tcPrChange w:author="Fernando Dominguez" w:date="2025-09-12T14:02:00Z" w:id="6008">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AF4A5B" w14:paraId="1E7C86D2" w14:textId="4237BCA5">
            <w:pPr>
              <w:widowControl w:val="0"/>
              <w:spacing w:line="276" w:lineRule="auto"/>
              <w:jc w:val="both"/>
              <w:rPr>
                <w:rFonts w:ascii="Times New Roman" w:hAnsi="Times New Roman" w:eastAsia="Calibri" w:cs="Times New Roman"/>
                <w:sz w:val="16"/>
                <w:szCs w:val="16"/>
                <w:lang w:val="en-GB"/>
              </w:rPr>
            </w:pPr>
            <w:ins w:author="Carmen Garcia Montero" w:date="2025-11-03T15:42:00Z" w:id="6009">
              <w:r>
                <w:rPr>
                  <w:rFonts w:ascii="Times New Roman" w:hAnsi="Times New Roman" w:eastAsia="Calibri" w:cs="Times New Roman"/>
                  <w:sz w:val="16"/>
                  <w:szCs w:val="16"/>
                  <w:lang w:val="en-GB"/>
                </w:rPr>
                <w:t>C</w:t>
              </w:r>
            </w:ins>
            <w:ins w:author="Carmen Garcia Montero" w:date="2025-11-03T15:33:00Z" w:id="6010">
              <w:r w:rsidR="0058276D">
                <w:rPr>
                  <w:rFonts w:ascii="Times New Roman" w:hAnsi="Times New Roman" w:eastAsia="Calibri" w:cs="Times New Roman"/>
                  <w:sz w:val="16"/>
                  <w:szCs w:val="16"/>
                  <w:lang w:val="en-GB"/>
                </w:rPr>
                <w:t>A</w:t>
              </w:r>
            </w:ins>
            <w:del w:author="Carmen Garcia Montero" w:date="2025-11-03T15:33:00Z" w:id="6011">
              <w:r w:rsidDel="0058276D" w:rsidR="00962508">
                <w:rPr>
                  <w:rFonts w:ascii="Times New Roman" w:hAnsi="Times New Roman" w:eastAsia="Calibri" w:cs="Times New Roman"/>
                  <w:sz w:val="16"/>
                  <w:szCs w:val="16"/>
                  <w:lang w:val="en-GB"/>
                </w:rPr>
                <w:delText>CG</w:delText>
              </w:r>
            </w:del>
            <w:r w:rsidRPr="00117039" w:rsidR="00967E75">
              <w:rPr>
                <w:rFonts w:ascii="Times New Roman" w:hAnsi="Times New Roman" w:eastAsia="Calibri" w:cs="Times New Roman"/>
                <w:sz w:val="16"/>
                <w:szCs w:val="16"/>
                <w:lang w:val="en-GB"/>
              </w:rPr>
              <w:t xml:space="preserve"> –Baseline information request</w:t>
            </w:r>
          </w:p>
        </w:tc>
      </w:tr>
      <w:tr w:rsidRPr="00390DC1" w:rsidR="00967E75" w:rsidTr="002853DD" w14:paraId="49B11D44" w14:textId="77777777">
        <w:trPr>
          <w:trPrChange w:author="Fernando Dominguez" w:date="2025-09-12T14:02:00Z" w:id="6012">
            <w:trPr>
              <w:gridBefore w:val="1"/>
            </w:trPr>
          </w:trPrChange>
        </w:trPr>
        <w:tc>
          <w:tcPr>
            <w:tcW w:w="686" w:type="dxa"/>
            <w:tcPrChange w:author="Fernando Dominguez" w:date="2025-09-12T14:02:00Z" w:id="6013">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91FBF" w14:paraId="664A2C53" w14:textId="4589CA3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6014">
              <w:r w:rsidR="002F626C">
                <w:rPr>
                  <w:rFonts w:ascii="Times New Roman" w:hAnsi="Times New Roman" w:eastAsia="Calibri" w:cs="Times New Roman"/>
                  <w:sz w:val="16"/>
                  <w:szCs w:val="16"/>
                  <w:lang w:val="en-GB"/>
                </w:rPr>
                <w:t>2</w:t>
              </w:r>
            </w:ins>
            <w:del w:author="Carmen Garcia Montero" w:date="2025-11-03T12:18:00Z" w:id="6015">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.2b</w:t>
            </w:r>
          </w:p>
        </w:tc>
        <w:tc>
          <w:tcPr>
            <w:tcW w:w="1570" w:type="dxa"/>
            <w:tcPrChange w:author="Fernando Dominguez" w:date="2025-09-12T14:02:00Z" w:id="6016">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46934D1C"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Send baseline information</w:t>
            </w:r>
          </w:p>
        </w:tc>
        <w:tc>
          <w:tcPr>
            <w:tcW w:w="2879" w:type="dxa"/>
            <w:tcPrChange w:author="Fernando Dominguez" w:date="2025-09-12T14:02:00Z" w:id="6017">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1C0206A9" w14:textId="77777777">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eastAsia="zh-CN"/>
              </w:rPr>
              <w:t xml:space="preserve">The entitled </w:t>
            </w:r>
            <w:r w:rsidRPr="00805E23">
              <w:rPr>
                <w:rFonts w:ascii="Times New Roman" w:hAnsi="Times New Roman" w:eastAsia="Calibri" w:cs="Times New Roman"/>
                <w:sz w:val="16"/>
                <w:szCs w:val="16"/>
                <w:lang w:val="en-GB"/>
              </w:rPr>
              <w:t xml:space="preserve">party makes available the requested information used in determining the baseline. </w:t>
            </w:r>
          </w:p>
        </w:tc>
        <w:tc>
          <w:tcPr>
            <w:tcW w:w="1317" w:type="dxa"/>
            <w:tcPrChange w:author="Fernando Dominguez" w:date="2025-09-12T14:02:00Z" w:id="6018">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14C652EB" w14:textId="77777777">
            <w:pPr>
              <w:widowControl w:val="0"/>
              <w:spacing w:line="276" w:lineRule="auto"/>
              <w:jc w:val="both"/>
              <w:rPr>
                <w:rStyle w:val="CommentReference"/>
                <w:rFonts w:ascii="Times New Roman" w:hAnsi="Times New Roman" w:cs="Times New Roman"/>
                <w:lang w:val="en-GB"/>
              </w:rPr>
            </w:pPr>
            <w:r w:rsidRPr="00117039">
              <w:rPr>
                <w:rFonts w:ascii="Times New Roman" w:hAnsi="Times New Roman" w:eastAsia="Calibri" w:cs="Times New Roman"/>
                <w:sz w:val="16"/>
                <w:szCs w:val="16"/>
                <w:lang w:val="en-GB" w:eastAsia="zh-CN"/>
              </w:rPr>
              <w:t xml:space="preserve">Entitled </w:t>
            </w:r>
            <w:r w:rsidRPr="00117039">
              <w:rPr>
                <w:rFonts w:ascii="Times New Roman" w:hAnsi="Times New Roman" w:eastAsia="Calibri" w:cs="Times New Roman"/>
                <w:sz w:val="16"/>
                <w:szCs w:val="16"/>
                <w:lang w:val="en-GB"/>
              </w:rPr>
              <w:t>party</w:t>
            </w:r>
          </w:p>
        </w:tc>
        <w:tc>
          <w:tcPr>
            <w:tcW w:w="1319" w:type="dxa"/>
            <w:tcPrChange w:author="Fernando Dominguez" w:date="2025-09-12T14:02:00Z" w:id="6019">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1767CCD4" w14:textId="7D1EED5C">
            <w:pPr>
              <w:widowControl w:val="0"/>
              <w:spacing w:line="276" w:lineRule="auto"/>
              <w:jc w:val="both"/>
              <w:rPr>
                <w:rFonts w:ascii="Times New Roman" w:hAnsi="Times New Roman" w:eastAsia="Calibri" w:cs="Times New Roman"/>
                <w:sz w:val="16"/>
                <w:szCs w:val="16"/>
                <w:lang w:val="en-GB"/>
              </w:rPr>
            </w:pPr>
            <w:del w:author="Albrecht, Patrick" w:date="2025-10-31T13:27:00Z" w:id="6020">
              <w:r w:rsidRPr="00117039">
                <w:rPr>
                  <w:rFonts w:ascii="Times New Roman" w:hAnsi="Times New Roman" w:eastAsia="Calibri" w:cs="Times New Roman"/>
                  <w:sz w:val="16"/>
                  <w:szCs w:val="16"/>
                  <w:lang w:val="en-GB"/>
                </w:rPr>
                <w:delText>Baseline validation responsible</w:delText>
              </w:r>
            </w:del>
            <w:ins w:author="Albrecht, Patrick" w:date="2025-10-31T13:27:00Z" w:id="6021">
              <w:r w:rsidR="005D4999">
                <w:rPr>
                  <w:rFonts w:ascii="Times New Roman" w:hAnsi="Times New Roman" w:eastAsia="Calibri" w:cs="Times New Roman"/>
                  <w:sz w:val="16"/>
                  <w:szCs w:val="16"/>
                  <w:lang w:val="en-GB"/>
                </w:rPr>
                <w:t>Baseline validation responsible party</w:t>
              </w:r>
            </w:ins>
          </w:p>
        </w:tc>
        <w:tc>
          <w:tcPr>
            <w:tcW w:w="1237" w:type="dxa"/>
            <w:gridSpan w:val="2"/>
            <w:tcPrChange w:author="Fernando Dominguez" w:date="2025-09-12T14:02:00Z" w:id="6022">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AF4A5B" w14:paraId="04299120" w14:textId="194F22FC">
            <w:pPr>
              <w:widowControl w:val="0"/>
              <w:spacing w:line="276" w:lineRule="auto"/>
              <w:jc w:val="both"/>
              <w:rPr>
                <w:rFonts w:ascii="Times New Roman" w:hAnsi="Times New Roman" w:eastAsia="Calibri" w:cs="Times New Roman"/>
                <w:sz w:val="16"/>
                <w:szCs w:val="16"/>
                <w:lang w:val="en-GB"/>
              </w:rPr>
            </w:pPr>
            <w:ins w:author="Carmen Garcia Montero" w:date="2025-11-03T15:42:00Z" w:id="6023">
              <w:r>
                <w:rPr>
                  <w:rFonts w:ascii="Times New Roman" w:hAnsi="Times New Roman" w:eastAsia="Calibri" w:cs="Times New Roman"/>
                  <w:sz w:val="16"/>
                  <w:szCs w:val="16"/>
                  <w:lang w:val="en-GB"/>
                </w:rPr>
                <w:t>C</w:t>
              </w:r>
            </w:ins>
            <w:del w:author="Carmen Garcia Montero" w:date="2025-11-03T15:42:00Z" w:id="6024">
              <w:r w:rsidDel="00AF4A5B" w:rsidR="00962508">
                <w:rPr>
                  <w:rFonts w:ascii="Times New Roman" w:hAnsi="Times New Roman" w:eastAsia="Calibri" w:cs="Times New Roman"/>
                  <w:sz w:val="16"/>
                  <w:szCs w:val="16"/>
                  <w:lang w:val="en-GB"/>
                </w:rPr>
                <w:delText>B</w:delText>
              </w:r>
            </w:del>
            <w:ins w:author="Carmen Garcia Montero" w:date="2025-11-03T15:34:00Z" w:id="6025">
              <w:r w:rsidR="0058276D">
                <w:rPr>
                  <w:rFonts w:ascii="Times New Roman" w:hAnsi="Times New Roman" w:eastAsia="Calibri" w:cs="Times New Roman"/>
                  <w:sz w:val="16"/>
                  <w:szCs w:val="16"/>
                  <w:lang w:val="en-GB"/>
                </w:rPr>
                <w:t>B</w:t>
              </w:r>
            </w:ins>
            <w:del w:author="Carmen Garcia Montero" w:date="2025-11-03T15:34:00Z" w:id="6026">
              <w:r w:rsidDel="0058276D" w:rsidR="00962508">
                <w:rPr>
                  <w:rFonts w:ascii="Times New Roman" w:hAnsi="Times New Roman" w:eastAsia="Calibri" w:cs="Times New Roman"/>
                  <w:sz w:val="16"/>
                  <w:szCs w:val="16"/>
                  <w:lang w:val="en-GB"/>
                </w:rPr>
                <w:delText>X</w:delText>
              </w:r>
            </w:del>
            <w:r w:rsidRPr="00117039" w:rsidR="00967E75">
              <w:rPr>
                <w:rFonts w:ascii="Times New Roman" w:hAnsi="Times New Roman" w:eastAsia="Calibri" w:cs="Times New Roman"/>
                <w:sz w:val="16"/>
                <w:szCs w:val="16"/>
                <w:lang w:val="en-GB"/>
              </w:rPr>
              <w:t xml:space="preserve"> – Baseline information</w:t>
            </w:r>
          </w:p>
        </w:tc>
      </w:tr>
      <w:tr w:rsidRPr="00390DC1" w:rsidR="00967E75" w:rsidTr="002853DD" w14:paraId="3AF512C4" w14:textId="77777777">
        <w:trPr>
          <w:trPrChange w:author="Fernando Dominguez" w:date="2025-09-12T14:02:00Z" w:id="6027">
            <w:trPr>
              <w:gridBefore w:val="1"/>
            </w:trPr>
          </w:trPrChange>
        </w:trPr>
        <w:tc>
          <w:tcPr>
            <w:tcW w:w="686" w:type="dxa"/>
            <w:tcPrChange w:author="Fernando Dominguez" w:date="2025-09-12T14:02:00Z" w:id="6028">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91FBF" w14:paraId="2ABC8CBA" w14:textId="4947B3F0">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6029">
              <w:r w:rsidR="002F626C">
                <w:rPr>
                  <w:rFonts w:ascii="Times New Roman" w:hAnsi="Times New Roman" w:eastAsia="Calibri" w:cs="Times New Roman"/>
                  <w:sz w:val="16"/>
                  <w:szCs w:val="16"/>
                  <w:lang w:val="en-GB"/>
                </w:rPr>
                <w:t>2</w:t>
              </w:r>
            </w:ins>
            <w:del w:author="Carmen Garcia Montero" w:date="2025-11-03T12:18:00Z" w:id="6030">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.3a</w:t>
            </w:r>
          </w:p>
        </w:tc>
        <w:tc>
          <w:tcPr>
            <w:tcW w:w="1570" w:type="dxa"/>
            <w:tcPrChange w:author="Fernando Dominguez" w:date="2025-09-12T14:02:00Z" w:id="6031">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1E6F78F0"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[Optional] Request baseline</w:t>
            </w:r>
          </w:p>
        </w:tc>
        <w:tc>
          <w:tcPr>
            <w:tcW w:w="2879" w:type="dxa"/>
            <w:tcPrChange w:author="Fernando Dominguez" w:date="2025-09-12T14:02:00Z" w:id="6032">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357F5FF6" w14:textId="1F39B411">
            <w:pPr>
              <w:widowControl w:val="0"/>
              <w:spacing w:line="276" w:lineRule="auto"/>
              <w:jc w:val="both"/>
              <w:rPr>
                <w:rFonts w:ascii="Times New Roman" w:hAnsi="Times New Roman" w:eastAsia="Calibri" w:cs="Times New Roman"/>
                <w:sz w:val="16"/>
                <w:szCs w:val="16"/>
                <w:lang w:val="en-GB"/>
              </w:rPr>
            </w:pPr>
            <w:del w:author="Albrecht, Patrick" w:date="2025-10-31T13:27:00Z" w:id="6033">
              <w:r w:rsidRPr="00805E23">
                <w:rPr>
                  <w:rFonts w:ascii="Times New Roman" w:hAnsi="Times New Roman" w:eastAsia="Calibri" w:cs="Times New Roman"/>
                  <w:sz w:val="16"/>
                  <w:szCs w:val="16"/>
                  <w:lang w:val="en-GB"/>
                </w:rPr>
                <w:delText>Baseline validation responsible</w:delText>
              </w:r>
            </w:del>
            <w:ins w:author="Albrecht, Patrick" w:date="2025-10-31T13:27:00Z" w:id="6034">
              <w:r w:rsidR="005D4999">
                <w:rPr>
                  <w:rFonts w:ascii="Times New Roman" w:hAnsi="Times New Roman" w:eastAsia="Calibri" w:cs="Times New Roman"/>
                  <w:sz w:val="16"/>
                  <w:szCs w:val="16"/>
                  <w:lang w:val="en-GB"/>
                </w:rPr>
                <w:t>Baseline validation responsible party</w:t>
              </w:r>
            </w:ins>
            <w:r w:rsidRPr="00805E23">
              <w:rPr>
                <w:rFonts w:ascii="Times New Roman" w:hAnsi="Times New Roman" w:eastAsia="Calibri" w:cs="Times New Roman"/>
                <w:sz w:val="16"/>
                <w:szCs w:val="16"/>
                <w:lang w:val="en-GB"/>
              </w:rPr>
              <w:t xml:space="preserve"> requests the baseline from the baseline admnistrator, if applicable, and for a timeframe appropriate for the validation process.</w:t>
            </w:r>
          </w:p>
        </w:tc>
        <w:tc>
          <w:tcPr>
            <w:tcW w:w="1317" w:type="dxa"/>
            <w:tcPrChange w:author="Fernando Dominguez" w:date="2025-09-12T14:02:00Z" w:id="6035">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729132DC" w14:textId="4EDB0B7D">
            <w:pPr>
              <w:widowControl w:val="0"/>
              <w:spacing w:line="276" w:lineRule="auto"/>
              <w:jc w:val="both"/>
              <w:rPr>
                <w:rFonts w:ascii="Times New Roman" w:hAnsi="Times New Roman" w:eastAsia="Calibri" w:cs="Times New Roman"/>
                <w:sz w:val="16"/>
                <w:szCs w:val="16"/>
                <w:lang w:val="en-GB"/>
              </w:rPr>
            </w:pPr>
            <w:del w:author="Albrecht, Patrick" w:date="2025-10-31T13:27:00Z" w:id="6036">
              <w:r w:rsidRPr="00117039">
                <w:rPr>
                  <w:rFonts w:ascii="Times New Roman" w:hAnsi="Times New Roman" w:eastAsia="Calibri" w:cs="Times New Roman"/>
                  <w:sz w:val="16"/>
                  <w:szCs w:val="16"/>
                  <w:lang w:val="en-GB"/>
                </w:rPr>
                <w:delText>Baseline validation responsible</w:delText>
              </w:r>
            </w:del>
            <w:ins w:author="Albrecht, Patrick" w:date="2025-10-31T13:27:00Z" w:id="6037">
              <w:r w:rsidR="005D4999">
                <w:rPr>
                  <w:rFonts w:ascii="Times New Roman" w:hAnsi="Times New Roman" w:eastAsia="Calibri" w:cs="Times New Roman"/>
                  <w:sz w:val="16"/>
                  <w:szCs w:val="16"/>
                  <w:lang w:val="en-GB"/>
                </w:rPr>
                <w:t>Baseline validation responsible party</w:t>
              </w:r>
            </w:ins>
          </w:p>
        </w:tc>
        <w:tc>
          <w:tcPr>
            <w:tcW w:w="1319" w:type="dxa"/>
            <w:tcPrChange w:author="Fernando Dominguez" w:date="2025-09-12T14:02:00Z" w:id="6038">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47592199"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Baseline administrator</w:t>
            </w:r>
          </w:p>
        </w:tc>
        <w:tc>
          <w:tcPr>
            <w:tcW w:w="1237" w:type="dxa"/>
            <w:gridSpan w:val="2"/>
            <w:tcPrChange w:author="Fernando Dominguez" w:date="2025-09-12T14:02:00Z" w:id="6039">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AF4A5B" w14:paraId="416AD834" w14:textId="626F1FB0">
            <w:pPr>
              <w:widowControl w:val="0"/>
              <w:spacing w:line="276" w:lineRule="auto"/>
              <w:jc w:val="both"/>
              <w:rPr>
                <w:rFonts w:ascii="Times New Roman" w:hAnsi="Times New Roman" w:eastAsia="Calibri" w:cs="Times New Roman"/>
                <w:sz w:val="16"/>
                <w:szCs w:val="16"/>
                <w:lang w:val="en-GB"/>
              </w:rPr>
            </w:pPr>
            <w:ins w:author="Carmen Garcia Montero" w:date="2025-11-03T15:42:00Z" w:id="6040">
              <w:r>
                <w:rPr>
                  <w:rFonts w:ascii="Times New Roman" w:hAnsi="Times New Roman" w:eastAsia="Calibri" w:cs="Times New Roman"/>
                  <w:sz w:val="16"/>
                  <w:szCs w:val="16"/>
                  <w:lang w:val="en-GB"/>
                </w:rPr>
                <w:t>C</w:t>
              </w:r>
            </w:ins>
            <w:ins w:author="Carmen Garcia Montero" w:date="2025-11-03T15:34:00Z" w:id="6041">
              <w:r w:rsidR="00A31211">
                <w:rPr>
                  <w:rFonts w:ascii="Times New Roman" w:hAnsi="Times New Roman" w:eastAsia="Calibri" w:cs="Times New Roman"/>
                  <w:sz w:val="16"/>
                  <w:szCs w:val="16"/>
                  <w:lang w:val="en-GB"/>
                </w:rPr>
                <w:t>H</w:t>
              </w:r>
            </w:ins>
            <w:del w:author="Carmen Garcia Montero" w:date="2025-11-03T15:34:00Z" w:id="6042">
              <w:r w:rsidDel="00A31211" w:rsidR="00962508">
                <w:rPr>
                  <w:rFonts w:ascii="Times New Roman" w:hAnsi="Times New Roman" w:eastAsia="Calibri" w:cs="Times New Roman"/>
                  <w:sz w:val="16"/>
                  <w:szCs w:val="16"/>
                  <w:lang w:val="en-GB"/>
                </w:rPr>
                <w:delText>CF</w:delText>
              </w:r>
            </w:del>
            <w:r w:rsidRPr="00117039" w:rsidR="00967E75">
              <w:rPr>
                <w:rFonts w:ascii="Times New Roman" w:hAnsi="Times New Roman" w:eastAsia="Calibri" w:cs="Times New Roman"/>
                <w:sz w:val="16"/>
                <w:szCs w:val="16"/>
                <w:lang w:val="en-GB"/>
              </w:rPr>
              <w:t xml:space="preserve"> – Request Baseline</w:t>
            </w:r>
          </w:p>
        </w:tc>
      </w:tr>
      <w:tr w:rsidRPr="00390DC1" w:rsidR="00967E75" w:rsidTr="002853DD" w14:paraId="254746D8" w14:textId="77777777">
        <w:trPr>
          <w:trPrChange w:author="Fernando Dominguez" w:date="2025-09-12T14:02:00Z" w:id="6043">
            <w:trPr>
              <w:gridBefore w:val="1"/>
            </w:trPr>
          </w:trPrChange>
        </w:trPr>
        <w:tc>
          <w:tcPr>
            <w:tcW w:w="686" w:type="dxa"/>
            <w:tcPrChange w:author="Fernando Dominguez" w:date="2025-09-12T14:02:00Z" w:id="6044">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91FBF" w14:paraId="66DDB4CE" w14:textId="33DA2A76">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6045">
              <w:r w:rsidR="002F626C">
                <w:rPr>
                  <w:rFonts w:ascii="Times New Roman" w:hAnsi="Times New Roman" w:eastAsia="Calibri" w:cs="Times New Roman"/>
                  <w:sz w:val="16"/>
                  <w:szCs w:val="16"/>
                  <w:lang w:val="en-GB"/>
                </w:rPr>
                <w:t>2</w:t>
              </w:r>
            </w:ins>
            <w:del w:author="Carmen Garcia Montero" w:date="2025-11-03T12:18:00Z" w:id="6046">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.3b</w:t>
            </w:r>
          </w:p>
        </w:tc>
        <w:tc>
          <w:tcPr>
            <w:tcW w:w="1570" w:type="dxa"/>
            <w:tcPrChange w:author="Fernando Dominguez" w:date="2025-09-12T14:02:00Z" w:id="6047">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626E273D"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Send baseline </w:t>
            </w:r>
          </w:p>
        </w:tc>
        <w:tc>
          <w:tcPr>
            <w:tcW w:w="2879" w:type="dxa"/>
            <w:tcPrChange w:author="Fernando Dominguez" w:date="2025-09-12T14:02:00Z" w:id="6048">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36E43849" w14:textId="77777777">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rPr>
              <w:t xml:space="preserve">The baseline administrator makes available the requested baseline. </w:t>
            </w:r>
          </w:p>
        </w:tc>
        <w:tc>
          <w:tcPr>
            <w:tcW w:w="1317" w:type="dxa"/>
            <w:tcPrChange w:author="Fernando Dominguez" w:date="2025-09-12T14:02:00Z" w:id="6049">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6C501C49"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Baseline administrator</w:t>
            </w:r>
          </w:p>
        </w:tc>
        <w:tc>
          <w:tcPr>
            <w:tcW w:w="1319" w:type="dxa"/>
            <w:tcPrChange w:author="Fernando Dominguez" w:date="2025-09-12T14:02:00Z" w:id="6050">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585A1F91" w14:textId="152BBBB1">
            <w:pPr>
              <w:widowControl w:val="0"/>
              <w:spacing w:line="276" w:lineRule="auto"/>
              <w:jc w:val="both"/>
              <w:rPr>
                <w:rFonts w:ascii="Times New Roman" w:hAnsi="Times New Roman" w:eastAsia="Calibri" w:cs="Times New Roman"/>
                <w:sz w:val="16"/>
                <w:szCs w:val="16"/>
                <w:lang w:val="en-GB"/>
              </w:rPr>
            </w:pPr>
            <w:del w:author="Albrecht, Patrick" w:date="2025-10-31T13:27:00Z" w:id="6051">
              <w:r w:rsidRPr="00117039">
                <w:rPr>
                  <w:rFonts w:ascii="Times New Roman" w:hAnsi="Times New Roman" w:eastAsia="Calibri" w:cs="Times New Roman"/>
                  <w:sz w:val="16"/>
                  <w:szCs w:val="16"/>
                  <w:lang w:val="en-GB"/>
                </w:rPr>
                <w:delText>Baseline validation responsible</w:delText>
              </w:r>
            </w:del>
            <w:ins w:author="Albrecht, Patrick" w:date="2025-10-31T13:27:00Z" w:id="6052">
              <w:r w:rsidR="005D4999">
                <w:rPr>
                  <w:rFonts w:ascii="Times New Roman" w:hAnsi="Times New Roman" w:eastAsia="Calibri" w:cs="Times New Roman"/>
                  <w:sz w:val="16"/>
                  <w:szCs w:val="16"/>
                  <w:lang w:val="en-GB"/>
                </w:rPr>
                <w:t>Baseline validation responsible party</w:t>
              </w:r>
            </w:ins>
          </w:p>
        </w:tc>
        <w:tc>
          <w:tcPr>
            <w:tcW w:w="1237" w:type="dxa"/>
            <w:gridSpan w:val="2"/>
            <w:tcPrChange w:author="Fernando Dominguez" w:date="2025-09-12T14:02:00Z" w:id="6053">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A31211" w14:paraId="1479F20B" w14:textId="7EC20815">
            <w:pPr>
              <w:widowControl w:val="0"/>
              <w:spacing w:line="276" w:lineRule="auto"/>
              <w:jc w:val="both"/>
              <w:rPr>
                <w:rFonts w:ascii="Times New Roman" w:hAnsi="Times New Roman" w:eastAsia="Calibri" w:cs="Times New Roman"/>
                <w:sz w:val="16"/>
                <w:szCs w:val="16"/>
                <w:lang w:val="en-GB"/>
              </w:rPr>
            </w:pPr>
            <w:ins w:author="Carmen Garcia Montero" w:date="2025-11-03T15:34:00Z" w:id="6054">
              <w:r>
                <w:rPr>
                  <w:rFonts w:ascii="Times New Roman" w:hAnsi="Times New Roman" w:cs="Times New Roman"/>
                  <w:sz w:val="16"/>
                  <w:szCs w:val="16"/>
                  <w:lang w:val="en-GB"/>
                </w:rPr>
                <w:t>AR</w:t>
              </w:r>
            </w:ins>
            <w:del w:author="Carmen Garcia Montero" w:date="2025-11-03T15:34:00Z" w:id="6055">
              <w:r w:rsidDel="00A31211" w:rsidR="00962508">
                <w:rPr>
                  <w:rFonts w:ascii="Times New Roman" w:hAnsi="Times New Roman" w:cs="Times New Roman"/>
                  <w:sz w:val="16"/>
                  <w:szCs w:val="16"/>
                  <w:lang w:val="en-GB"/>
                </w:rPr>
                <w:delText>BB</w:delText>
              </w:r>
            </w:del>
            <w:r w:rsidRPr="00117039" w:rsidR="00967E75">
              <w:rPr>
                <w:rFonts w:ascii="Times New Roman" w:hAnsi="Times New Roman" w:cs="Times New Roman"/>
                <w:sz w:val="16"/>
                <w:szCs w:val="16"/>
                <w:lang w:val="en-GB"/>
              </w:rPr>
              <w:t xml:space="preserve"> –Timeseries</w:t>
            </w:r>
          </w:p>
        </w:tc>
      </w:tr>
      <w:tr w:rsidRPr="00390DC1" w:rsidR="00967E75" w:rsidTr="002853DD" w14:paraId="35DC72DF" w14:textId="77777777">
        <w:trPr>
          <w:trPrChange w:author="Fernando Dominguez" w:date="2025-09-12T14:02:00Z" w:id="6056">
            <w:trPr>
              <w:gridBefore w:val="1"/>
            </w:trPr>
          </w:trPrChange>
        </w:trPr>
        <w:tc>
          <w:tcPr>
            <w:tcW w:w="686" w:type="dxa"/>
            <w:tcPrChange w:author="Fernando Dominguez" w:date="2025-09-12T14:02:00Z" w:id="6057">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91FBF" w14:paraId="3A75A4CF" w14:textId="1A7F5BE8">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6058">
              <w:r w:rsidR="002F626C">
                <w:rPr>
                  <w:rFonts w:ascii="Times New Roman" w:hAnsi="Times New Roman" w:eastAsia="Calibri" w:cs="Times New Roman"/>
                  <w:sz w:val="16"/>
                  <w:szCs w:val="16"/>
                  <w:lang w:val="en-GB"/>
                </w:rPr>
                <w:t>2</w:t>
              </w:r>
            </w:ins>
            <w:del w:author="Carmen Garcia Montero" w:date="2025-11-03T12:18:00Z" w:id="6059">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 xml:space="preserve">.4a </w:t>
            </w:r>
          </w:p>
        </w:tc>
        <w:tc>
          <w:tcPr>
            <w:tcW w:w="1570" w:type="dxa"/>
            <w:tcPrChange w:author="Fernando Dominguez" w:date="2025-09-12T14:02:00Z" w:id="6060">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4E4078F5" w14:textId="77777777">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rPr>
              <w:t xml:space="preserve">[Optional] Request </w:t>
            </w:r>
            <w:del w:author="Albrecht, Patrick" w:date="2025-10-28T07:21:00Z" w:id="6061">
              <w:r w:rsidRPr="00805E23">
                <w:rPr>
                  <w:rFonts w:ascii="Times New Roman" w:hAnsi="Times New Roman" w:eastAsia="Calibri" w:cs="Times New Roman"/>
                  <w:sz w:val="16"/>
                  <w:szCs w:val="16"/>
                  <w:lang w:val="en-GB"/>
                </w:rPr>
                <w:delText xml:space="preserve">validated </w:delText>
              </w:r>
            </w:del>
            <w:r w:rsidRPr="00805E23">
              <w:rPr>
                <w:rFonts w:ascii="Times New Roman" w:hAnsi="Times New Roman" w:eastAsia="Calibri" w:cs="Times New Roman"/>
                <w:sz w:val="16"/>
                <w:szCs w:val="16"/>
                <w:lang w:val="en-GB"/>
              </w:rPr>
              <w:t xml:space="preserve">metered data </w:t>
            </w:r>
          </w:p>
        </w:tc>
        <w:tc>
          <w:tcPr>
            <w:tcW w:w="2879" w:type="dxa"/>
            <w:tcPrChange w:author="Fernando Dominguez" w:date="2025-09-12T14:02:00Z" w:id="6062">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1A6D2E17" w14:textId="40456F5B">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rPr>
              <w:t xml:space="preserve">Baseline validation is responsible requests </w:t>
            </w:r>
            <w:del w:author="Albrecht, Patrick" w:date="2025-10-28T07:21:00Z" w:id="6063">
              <w:r w:rsidRPr="00805E23">
                <w:rPr>
                  <w:rFonts w:ascii="Times New Roman" w:hAnsi="Times New Roman" w:eastAsia="Calibri" w:cs="Times New Roman"/>
                  <w:sz w:val="16"/>
                  <w:szCs w:val="16"/>
                  <w:lang w:val="en-GB"/>
                </w:rPr>
                <w:delText>validat</w:delText>
              </w:r>
            </w:del>
            <w:del w:author="DO Giao" w:date="2025-10-16T12:29:00Z" w:id="6064">
              <w:r w:rsidRPr="00805E23" w:rsidDel="00A55901">
                <w:rPr>
                  <w:rFonts w:ascii="Times New Roman" w:hAnsi="Times New Roman" w:eastAsia="Calibri" w:cs="Times New Roman"/>
                  <w:sz w:val="16"/>
                  <w:szCs w:val="16"/>
                  <w:lang w:val="en-GB"/>
                </w:rPr>
                <w:delText>in</w:delText>
              </w:r>
            </w:del>
            <w:ins w:author="DO Giao" w:date="2025-10-16T12:29:00Z" w:id="6065">
              <w:del w:author="Albrecht, Patrick" w:date="2025-10-28T07:21:00Z" w:id="6066">
                <w:r w:rsidR="002E39DF">
                  <w:rPr>
                    <w:rFonts w:ascii="Times New Roman" w:hAnsi="Times New Roman" w:eastAsia="Calibri" w:cs="Times New Roman"/>
                    <w:sz w:val="16"/>
                    <w:szCs w:val="16"/>
                    <w:lang w:val="en-GB"/>
                  </w:rPr>
                  <w:delText>ed</w:delText>
                </w:r>
              </w:del>
            </w:ins>
            <w:del w:author="Albrecht, Patrick" w:date="2025-10-28T07:21:00Z" w:id="6067">
              <w:r w:rsidRPr="00805E23" w:rsidDel="002E39DF">
                <w:rPr>
                  <w:rFonts w:ascii="Times New Roman" w:hAnsi="Times New Roman" w:eastAsia="Calibri" w:cs="Times New Roman"/>
                  <w:sz w:val="16"/>
                  <w:szCs w:val="16"/>
                  <w:lang w:val="en-GB"/>
                </w:rPr>
                <w:delText>g</w:delText>
              </w:r>
            </w:del>
            <w:r w:rsidRPr="00805E23">
              <w:rPr>
                <w:rFonts w:ascii="Times New Roman" w:hAnsi="Times New Roman" w:eastAsia="Calibri" w:cs="Times New Roman"/>
                <w:sz w:val="16"/>
                <w:szCs w:val="16"/>
                <w:lang w:val="en-GB"/>
              </w:rPr>
              <w:t xml:space="preserve"> metered data, if applicable, and for a timeframe appropriate for the validation process.</w:t>
            </w:r>
          </w:p>
        </w:tc>
        <w:tc>
          <w:tcPr>
            <w:tcW w:w="1317" w:type="dxa"/>
            <w:tcPrChange w:author="Fernando Dominguez" w:date="2025-09-12T14:02:00Z" w:id="6068">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698DEF16" w14:textId="66741A71">
            <w:pPr>
              <w:widowControl w:val="0"/>
              <w:spacing w:line="276" w:lineRule="auto"/>
              <w:jc w:val="both"/>
              <w:rPr>
                <w:rFonts w:ascii="Times New Roman" w:hAnsi="Times New Roman" w:eastAsia="Calibri" w:cs="Times New Roman"/>
                <w:sz w:val="16"/>
                <w:szCs w:val="16"/>
                <w:lang w:val="en-GB"/>
              </w:rPr>
            </w:pPr>
            <w:del w:author="Albrecht, Patrick" w:date="2025-10-31T13:27:00Z" w:id="6069">
              <w:r w:rsidRPr="00117039">
                <w:rPr>
                  <w:rFonts w:ascii="Times New Roman" w:hAnsi="Times New Roman" w:eastAsia="Calibri" w:cs="Times New Roman"/>
                  <w:sz w:val="16"/>
                  <w:szCs w:val="16"/>
                  <w:lang w:val="en-GB"/>
                </w:rPr>
                <w:delText>Baseline validation responsible</w:delText>
              </w:r>
            </w:del>
            <w:ins w:author="Albrecht, Patrick" w:date="2025-10-31T13:27:00Z" w:id="6070">
              <w:r w:rsidR="005D4999">
                <w:rPr>
                  <w:rFonts w:ascii="Times New Roman" w:hAnsi="Times New Roman" w:eastAsia="Calibri" w:cs="Times New Roman"/>
                  <w:sz w:val="16"/>
                  <w:szCs w:val="16"/>
                  <w:lang w:val="en-GB"/>
                </w:rPr>
                <w:t>Baseline validation responsible party</w:t>
              </w:r>
            </w:ins>
          </w:p>
        </w:tc>
        <w:tc>
          <w:tcPr>
            <w:tcW w:w="1319" w:type="dxa"/>
            <w:tcPrChange w:author="Fernando Dominguez" w:date="2025-09-12T14:02:00Z" w:id="6071">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051A0AD1"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Quantification data aggregator</w:t>
            </w:r>
          </w:p>
        </w:tc>
        <w:tc>
          <w:tcPr>
            <w:tcW w:w="1237" w:type="dxa"/>
            <w:gridSpan w:val="2"/>
            <w:tcPrChange w:author="Fernando Dominguez" w:date="2025-09-12T14:02:00Z" w:id="6072">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A31211" w14:paraId="531DB603" w14:textId="3984F081">
            <w:pPr>
              <w:widowControl w:val="0"/>
              <w:spacing w:line="276" w:lineRule="auto"/>
              <w:jc w:val="both"/>
              <w:rPr>
                <w:rFonts w:ascii="Times New Roman" w:hAnsi="Times New Roman" w:cs="Times New Roman"/>
                <w:sz w:val="16"/>
                <w:szCs w:val="16"/>
                <w:lang w:val="en-GB"/>
              </w:rPr>
            </w:pPr>
            <w:ins w:author="Carmen Garcia Montero" w:date="2025-11-03T15:34:00Z" w:id="6073">
              <w:r>
                <w:rPr>
                  <w:rFonts w:ascii="Times New Roman" w:hAnsi="Times New Roman" w:eastAsia="Calibri" w:cs="Times New Roman"/>
                  <w:sz w:val="16"/>
                  <w:szCs w:val="16"/>
                  <w:lang w:val="en-GB"/>
                </w:rPr>
                <w:t>AR</w:t>
              </w:r>
            </w:ins>
            <w:del w:author="Carmen Garcia Montero" w:date="2025-11-03T15:34:00Z" w:id="6074">
              <w:r w:rsidDel="00A31211" w:rsidR="00962508">
                <w:rPr>
                  <w:rFonts w:ascii="Times New Roman" w:hAnsi="Times New Roman" w:eastAsia="Calibri" w:cs="Times New Roman"/>
                  <w:sz w:val="16"/>
                  <w:szCs w:val="16"/>
                  <w:lang w:val="en-GB"/>
                </w:rPr>
                <w:delText>BB</w:delText>
              </w:r>
            </w:del>
            <w:r w:rsidRPr="00117039" w:rsidR="00967E75">
              <w:rPr>
                <w:rFonts w:ascii="Times New Roman" w:hAnsi="Times New Roman" w:cs="Times New Roman"/>
                <w:sz w:val="16"/>
                <w:szCs w:val="16"/>
                <w:lang w:val="en-GB"/>
              </w:rPr>
              <w:t xml:space="preserve"> –Timeseries</w:t>
            </w:r>
          </w:p>
        </w:tc>
      </w:tr>
      <w:tr w:rsidRPr="00390DC1" w:rsidR="00967E75" w:rsidTr="002853DD" w14:paraId="7A1A9F2E" w14:textId="77777777">
        <w:trPr>
          <w:trPrChange w:author="Fernando Dominguez" w:date="2025-09-12T14:02:00Z" w:id="6075">
            <w:trPr>
              <w:gridBefore w:val="1"/>
            </w:trPr>
          </w:trPrChange>
        </w:trPr>
        <w:tc>
          <w:tcPr>
            <w:tcW w:w="686" w:type="dxa"/>
            <w:tcPrChange w:author="Fernando Dominguez" w:date="2025-09-12T14:02:00Z" w:id="6076">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91FBF" w14:paraId="652FB06C" w14:textId="0CEEA8EC">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6077">
              <w:r w:rsidR="002F626C">
                <w:rPr>
                  <w:rFonts w:ascii="Times New Roman" w:hAnsi="Times New Roman" w:eastAsia="Calibri" w:cs="Times New Roman"/>
                  <w:sz w:val="16"/>
                  <w:szCs w:val="16"/>
                  <w:lang w:val="en-GB"/>
                </w:rPr>
                <w:t>2</w:t>
              </w:r>
            </w:ins>
            <w:del w:author="Carmen Garcia Montero" w:date="2025-11-03T12:18:00Z" w:id="6078">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.4b</w:t>
            </w:r>
          </w:p>
        </w:tc>
        <w:tc>
          <w:tcPr>
            <w:tcW w:w="1570" w:type="dxa"/>
            <w:tcPrChange w:author="Fernando Dominguez" w:date="2025-09-12T14:02:00Z" w:id="6079">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71901026"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 xml:space="preserve">Send </w:t>
            </w:r>
            <w:del w:author="Albrecht, Patrick" w:date="2025-10-28T07:22:00Z" w:id="6080">
              <w:r w:rsidRPr="00117039">
                <w:rPr>
                  <w:rFonts w:ascii="Times New Roman" w:hAnsi="Times New Roman" w:eastAsia="Calibri" w:cs="Times New Roman"/>
                  <w:sz w:val="16"/>
                  <w:szCs w:val="16"/>
                  <w:lang w:val="en-GB"/>
                </w:rPr>
                <w:delText xml:space="preserve">validated </w:delText>
              </w:r>
            </w:del>
            <w:r w:rsidRPr="00117039">
              <w:rPr>
                <w:rFonts w:ascii="Times New Roman" w:hAnsi="Times New Roman" w:eastAsia="Calibri" w:cs="Times New Roman"/>
                <w:sz w:val="16"/>
                <w:szCs w:val="16"/>
                <w:lang w:val="en-GB"/>
              </w:rPr>
              <w:t>metered data</w:t>
            </w:r>
          </w:p>
        </w:tc>
        <w:tc>
          <w:tcPr>
            <w:tcW w:w="2879" w:type="dxa"/>
            <w:tcPrChange w:author="Fernando Dominguez" w:date="2025-09-12T14:02:00Z" w:id="6081">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3EC877BE" w14:textId="77777777">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rPr>
              <w:t xml:space="preserve">Quantification data aggregator makes available the requested </w:t>
            </w:r>
            <w:del w:author="Albrecht, Patrick" w:date="2025-10-28T07:22:00Z" w:id="6082">
              <w:r w:rsidRPr="00805E23">
                <w:rPr>
                  <w:rFonts w:ascii="Times New Roman" w:hAnsi="Times New Roman" w:eastAsia="Calibri" w:cs="Times New Roman"/>
                  <w:sz w:val="16"/>
                  <w:szCs w:val="16"/>
                  <w:lang w:val="en-GB"/>
                </w:rPr>
                <w:delText xml:space="preserve">validated </w:delText>
              </w:r>
            </w:del>
            <w:r w:rsidRPr="00805E23">
              <w:rPr>
                <w:rFonts w:ascii="Times New Roman" w:hAnsi="Times New Roman" w:eastAsia="Calibri" w:cs="Times New Roman"/>
                <w:sz w:val="16"/>
                <w:szCs w:val="16"/>
                <w:lang w:val="en-GB"/>
              </w:rPr>
              <w:t>metered data.</w:t>
            </w:r>
          </w:p>
        </w:tc>
        <w:tc>
          <w:tcPr>
            <w:tcW w:w="1317" w:type="dxa"/>
            <w:tcPrChange w:author="Fernando Dominguez" w:date="2025-09-12T14:02:00Z" w:id="6083">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2BA68A44"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Quantification data aggregator</w:t>
            </w:r>
          </w:p>
        </w:tc>
        <w:tc>
          <w:tcPr>
            <w:tcW w:w="1319" w:type="dxa"/>
            <w:tcPrChange w:author="Fernando Dominguez" w:date="2025-09-12T14:02:00Z" w:id="6084">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2F132F2A" w14:textId="67CB4B18">
            <w:pPr>
              <w:widowControl w:val="0"/>
              <w:spacing w:line="276" w:lineRule="auto"/>
              <w:jc w:val="both"/>
              <w:rPr>
                <w:rFonts w:ascii="Times New Roman" w:hAnsi="Times New Roman" w:eastAsia="Calibri" w:cs="Times New Roman"/>
                <w:sz w:val="16"/>
                <w:szCs w:val="16"/>
                <w:lang w:val="en-GB"/>
              </w:rPr>
            </w:pPr>
            <w:del w:author="Albrecht, Patrick" w:date="2025-10-31T13:27:00Z" w:id="6085">
              <w:r w:rsidRPr="00117039">
                <w:rPr>
                  <w:rFonts w:ascii="Times New Roman" w:hAnsi="Times New Roman" w:eastAsia="Calibri" w:cs="Times New Roman"/>
                  <w:sz w:val="16"/>
                  <w:szCs w:val="16"/>
                  <w:lang w:val="en-GB"/>
                </w:rPr>
                <w:delText>Baseline validation responsible</w:delText>
              </w:r>
            </w:del>
            <w:ins w:author="Albrecht, Patrick" w:date="2025-10-31T13:27:00Z" w:id="6086">
              <w:r w:rsidR="005D4999">
                <w:rPr>
                  <w:rFonts w:ascii="Times New Roman" w:hAnsi="Times New Roman" w:eastAsia="Calibri" w:cs="Times New Roman"/>
                  <w:sz w:val="16"/>
                  <w:szCs w:val="16"/>
                  <w:lang w:val="en-GB"/>
                </w:rPr>
                <w:t>Baseline validation responsible party</w:t>
              </w:r>
            </w:ins>
          </w:p>
        </w:tc>
        <w:tc>
          <w:tcPr>
            <w:tcW w:w="1237" w:type="dxa"/>
            <w:gridSpan w:val="2"/>
            <w:tcPrChange w:author="Fernando Dominguez" w:date="2025-09-12T14:02:00Z" w:id="6087">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A31211" w14:paraId="0E053DA5" w14:textId="75FC101D">
            <w:pPr>
              <w:widowControl w:val="0"/>
              <w:spacing w:line="276" w:lineRule="auto"/>
              <w:jc w:val="both"/>
              <w:rPr>
                <w:rFonts w:ascii="Times New Roman" w:hAnsi="Times New Roman" w:eastAsia="Calibri" w:cs="Times New Roman"/>
                <w:sz w:val="16"/>
                <w:szCs w:val="16"/>
                <w:lang w:val="en-GB"/>
              </w:rPr>
            </w:pPr>
            <w:ins w:author="Carmen Garcia Montero" w:date="2025-11-03T15:34:00Z" w:id="6088">
              <w:r>
                <w:rPr>
                  <w:rFonts w:ascii="Times New Roman" w:hAnsi="Times New Roman" w:cs="Times New Roman"/>
                  <w:sz w:val="16"/>
                  <w:szCs w:val="16"/>
                  <w:lang w:val="en-GB"/>
                </w:rPr>
                <w:t>AR</w:t>
              </w:r>
            </w:ins>
            <w:del w:author="Carmen Garcia Montero" w:date="2025-11-03T15:34:00Z" w:id="6089">
              <w:r w:rsidDel="00A31211" w:rsidR="00962508">
                <w:rPr>
                  <w:rFonts w:ascii="Times New Roman" w:hAnsi="Times New Roman" w:cs="Times New Roman"/>
                  <w:sz w:val="16"/>
                  <w:szCs w:val="16"/>
                  <w:lang w:val="en-GB"/>
                </w:rPr>
                <w:delText>BB</w:delText>
              </w:r>
            </w:del>
            <w:r w:rsidRPr="00117039" w:rsidR="00967E75">
              <w:rPr>
                <w:rFonts w:ascii="Times New Roman" w:hAnsi="Times New Roman" w:cs="Times New Roman"/>
                <w:sz w:val="16"/>
                <w:szCs w:val="16"/>
                <w:lang w:val="en-GB"/>
              </w:rPr>
              <w:t xml:space="preserve"> – Timeseries</w:t>
            </w:r>
          </w:p>
        </w:tc>
      </w:tr>
      <w:tr w:rsidRPr="00390DC1" w:rsidR="00967E75" w:rsidTr="002853DD" w14:paraId="6FE0550F" w14:textId="77777777">
        <w:trPr>
          <w:trPrChange w:author="Fernando Dominguez" w:date="2025-09-12T14:02:00Z" w:id="6090">
            <w:trPr>
              <w:gridBefore w:val="1"/>
            </w:trPr>
          </w:trPrChange>
        </w:trPr>
        <w:tc>
          <w:tcPr>
            <w:tcW w:w="686" w:type="dxa"/>
            <w:tcPrChange w:author="Fernando Dominguez" w:date="2025-09-12T14:02:00Z" w:id="6091">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91FBF" w14:paraId="6A59A969" w14:textId="16F2300E">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6092">
              <w:r w:rsidR="002F626C">
                <w:rPr>
                  <w:rFonts w:ascii="Times New Roman" w:hAnsi="Times New Roman" w:eastAsia="Calibri" w:cs="Times New Roman"/>
                  <w:sz w:val="16"/>
                  <w:szCs w:val="16"/>
                  <w:lang w:val="en-GB"/>
                </w:rPr>
                <w:t>2</w:t>
              </w:r>
            </w:ins>
            <w:del w:author="Carmen Garcia Montero" w:date="2025-11-03T12:18:00Z" w:id="6093">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.5</w:t>
            </w:r>
          </w:p>
        </w:tc>
        <w:tc>
          <w:tcPr>
            <w:tcW w:w="1570" w:type="dxa"/>
            <w:tcPrChange w:author="Fernando Dominguez" w:date="2025-09-12T14:02:00Z" w:id="6094">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0CC50B2C"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Validate baseline</w:t>
            </w:r>
          </w:p>
        </w:tc>
        <w:tc>
          <w:tcPr>
            <w:tcW w:w="2879" w:type="dxa"/>
            <w:tcPrChange w:author="Fernando Dominguez" w:date="2025-09-12T14:02:00Z" w:id="6095">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7E4A4B48" w14:textId="77777777">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rPr>
              <w:t>Baseline validation is responsible for validating the baseline using information and a timeframe appropriate for the validation process.</w:t>
            </w:r>
          </w:p>
        </w:tc>
        <w:tc>
          <w:tcPr>
            <w:tcW w:w="1317" w:type="dxa"/>
            <w:tcPrChange w:author="Fernando Dominguez" w:date="2025-09-12T14:02:00Z" w:id="6096">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0337011F" w14:textId="2CD1EF84">
            <w:pPr>
              <w:widowControl w:val="0"/>
              <w:spacing w:line="276" w:lineRule="auto"/>
              <w:jc w:val="both"/>
              <w:rPr>
                <w:rFonts w:ascii="Times New Roman" w:hAnsi="Times New Roman" w:eastAsia="Calibri" w:cs="Times New Roman"/>
                <w:sz w:val="16"/>
                <w:szCs w:val="16"/>
                <w:lang w:val="en-GB"/>
              </w:rPr>
            </w:pPr>
            <w:del w:author="Albrecht, Patrick" w:date="2025-10-31T13:27:00Z" w:id="6097">
              <w:r w:rsidRPr="00117039">
                <w:rPr>
                  <w:rFonts w:ascii="Times New Roman" w:hAnsi="Times New Roman" w:eastAsia="Calibri" w:cs="Times New Roman"/>
                  <w:sz w:val="16"/>
                  <w:szCs w:val="16"/>
                  <w:lang w:val="en-GB"/>
                </w:rPr>
                <w:delText>Baseline validation responsible</w:delText>
              </w:r>
            </w:del>
            <w:ins w:author="Albrecht, Patrick" w:date="2025-10-31T13:27:00Z" w:id="6098">
              <w:r w:rsidR="005D4999">
                <w:rPr>
                  <w:rFonts w:ascii="Times New Roman" w:hAnsi="Times New Roman" w:eastAsia="Calibri" w:cs="Times New Roman"/>
                  <w:sz w:val="16"/>
                  <w:szCs w:val="16"/>
                  <w:lang w:val="en-GB"/>
                </w:rPr>
                <w:t>Baseline validation responsible party</w:t>
              </w:r>
            </w:ins>
          </w:p>
        </w:tc>
        <w:tc>
          <w:tcPr>
            <w:tcW w:w="1319" w:type="dxa"/>
            <w:tcPrChange w:author="Fernando Dominguez" w:date="2025-09-12T14:02:00Z" w:id="6099">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7032AE64"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[not relevant]</w:t>
            </w:r>
          </w:p>
        </w:tc>
        <w:tc>
          <w:tcPr>
            <w:tcW w:w="1237" w:type="dxa"/>
            <w:gridSpan w:val="2"/>
            <w:tcPrChange w:author="Fernando Dominguez" w:date="2025-09-12T14:02:00Z" w:id="6100">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63593202" w14:textId="77777777">
            <w:pPr>
              <w:widowControl w:val="0"/>
              <w:spacing w:line="276" w:lineRule="auto"/>
              <w:jc w:val="both"/>
              <w:rPr>
                <w:rFonts w:ascii="Times New Roman" w:hAnsi="Times New Roman" w:cs="Times New Roman"/>
                <w:sz w:val="16"/>
                <w:szCs w:val="16"/>
                <w:lang w:val="en-GB"/>
              </w:rPr>
            </w:pPr>
            <w:r w:rsidRPr="00117039">
              <w:rPr>
                <w:rFonts w:ascii="Times New Roman" w:hAnsi="Times New Roman" w:cs="Times New Roman"/>
                <w:sz w:val="16"/>
                <w:szCs w:val="16"/>
                <w:lang w:val="en-GB"/>
              </w:rPr>
              <w:t>[not relevant]</w:t>
            </w:r>
          </w:p>
        </w:tc>
      </w:tr>
      <w:tr w:rsidRPr="00390DC1" w:rsidR="00967E75" w:rsidTr="002853DD" w14:paraId="6A2C957F" w14:textId="77777777">
        <w:trPr>
          <w:trPrChange w:author="Fernando Dominguez" w:date="2025-09-12T14:02:00Z" w:id="6101">
            <w:trPr>
              <w:gridBefore w:val="1"/>
            </w:trPr>
          </w:trPrChange>
        </w:trPr>
        <w:tc>
          <w:tcPr>
            <w:tcW w:w="686" w:type="dxa"/>
            <w:tcPrChange w:author="Fernando Dominguez" w:date="2025-09-12T14:02:00Z" w:id="6102">
              <w:tcPr>
                <w:tcW w:w="6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91FBF" w14:paraId="0C2C1497" w14:textId="416381B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rPr>
              <w:t>3</w:t>
            </w:r>
            <w:ins w:author="Carmen Garcia Montero" w:date="2025-11-03T12:18:00Z" w:id="6103">
              <w:r w:rsidR="002F626C">
                <w:rPr>
                  <w:rFonts w:ascii="Times New Roman" w:hAnsi="Times New Roman" w:eastAsia="Calibri" w:cs="Times New Roman"/>
                  <w:sz w:val="16"/>
                  <w:szCs w:val="16"/>
                  <w:lang w:val="en-GB"/>
                </w:rPr>
                <w:t>2</w:t>
              </w:r>
            </w:ins>
            <w:del w:author="Carmen Garcia Montero" w:date="2025-11-03T12:18:00Z" w:id="6104">
              <w:r w:rsidRPr="00117039" w:rsidDel="002F626C">
                <w:rPr>
                  <w:rFonts w:ascii="Times New Roman" w:hAnsi="Times New Roman" w:eastAsia="Calibri" w:cs="Times New Roman"/>
                  <w:sz w:val="16"/>
                  <w:szCs w:val="16"/>
                  <w:lang w:val="en-GB"/>
                </w:rPr>
                <w:delText>4</w:delText>
              </w:r>
            </w:del>
            <w:r w:rsidRPr="00117039" w:rsidR="00967E75">
              <w:rPr>
                <w:rFonts w:ascii="Times New Roman" w:hAnsi="Times New Roman" w:eastAsia="Calibri" w:cs="Times New Roman"/>
                <w:sz w:val="16"/>
                <w:szCs w:val="16"/>
                <w:lang w:val="en-GB"/>
              </w:rPr>
              <w:t>.6</w:t>
            </w:r>
          </w:p>
        </w:tc>
        <w:tc>
          <w:tcPr>
            <w:tcW w:w="1570" w:type="dxa"/>
            <w:tcPrChange w:author="Fernando Dominguez" w:date="2025-09-12T14:02:00Z" w:id="6105">
              <w:tcPr>
                <w:tcW w:w="1888"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121EAD50" w14:textId="77777777">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rPr>
              <w:t>[Conditional] Notify baseline validation result</w:t>
            </w:r>
          </w:p>
        </w:tc>
        <w:tc>
          <w:tcPr>
            <w:tcW w:w="2879" w:type="dxa"/>
            <w:tcPrChange w:author="Fernando Dominguez" w:date="2025-09-12T14:02:00Z" w:id="6106">
              <w:tcPr>
                <w:tcW w:w="2571"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805E23" w:rsidR="00967E75" w:rsidRDefault="00967E75" w14:paraId="3DEBA257" w14:textId="77777777">
            <w:pPr>
              <w:widowControl w:val="0"/>
              <w:spacing w:line="276" w:lineRule="auto"/>
              <w:jc w:val="both"/>
              <w:rPr>
                <w:rFonts w:ascii="Times New Roman" w:hAnsi="Times New Roman" w:eastAsia="Calibri" w:cs="Times New Roman"/>
                <w:sz w:val="16"/>
                <w:szCs w:val="16"/>
                <w:lang w:val="en-GB"/>
              </w:rPr>
            </w:pPr>
            <w:r w:rsidRPr="00805E23">
              <w:rPr>
                <w:rFonts w:ascii="Times New Roman" w:hAnsi="Times New Roman" w:eastAsia="Calibri" w:cs="Times New Roman"/>
                <w:sz w:val="16"/>
                <w:szCs w:val="16"/>
                <w:lang w:val="en-GB"/>
              </w:rPr>
              <w:t>Baseline validation is responsible for notifying parties of the validation result as defined in the national TC for baselining methods.</w:t>
            </w:r>
          </w:p>
        </w:tc>
        <w:tc>
          <w:tcPr>
            <w:tcW w:w="1317" w:type="dxa"/>
            <w:tcPrChange w:author="Fernando Dominguez" w:date="2025-09-12T14:02:00Z" w:id="6107">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13BFBA00" w14:textId="46E20799">
            <w:pPr>
              <w:widowControl w:val="0"/>
              <w:spacing w:line="276" w:lineRule="auto"/>
              <w:jc w:val="both"/>
              <w:rPr>
                <w:rFonts w:ascii="Times New Roman" w:hAnsi="Times New Roman" w:eastAsia="Calibri" w:cs="Times New Roman"/>
                <w:sz w:val="16"/>
                <w:szCs w:val="16"/>
                <w:lang w:val="en-GB"/>
              </w:rPr>
            </w:pPr>
            <w:del w:author="Albrecht, Patrick" w:date="2025-10-31T13:27:00Z" w:id="6108">
              <w:r w:rsidRPr="00117039">
                <w:rPr>
                  <w:rFonts w:ascii="Times New Roman" w:hAnsi="Times New Roman" w:eastAsia="Calibri" w:cs="Times New Roman"/>
                  <w:sz w:val="16"/>
                  <w:szCs w:val="16"/>
                  <w:lang w:val="en-GB"/>
                </w:rPr>
                <w:delText>Baseline validation responsible</w:delText>
              </w:r>
            </w:del>
            <w:ins w:author="Albrecht, Patrick" w:date="2025-10-31T13:27:00Z" w:id="6109">
              <w:r w:rsidR="005D4999">
                <w:rPr>
                  <w:rFonts w:ascii="Times New Roman" w:hAnsi="Times New Roman" w:eastAsia="Calibri" w:cs="Times New Roman"/>
                  <w:sz w:val="16"/>
                  <w:szCs w:val="16"/>
                  <w:lang w:val="en-GB"/>
                </w:rPr>
                <w:t>Baseline validation responsible party</w:t>
              </w:r>
            </w:ins>
          </w:p>
        </w:tc>
        <w:tc>
          <w:tcPr>
            <w:tcW w:w="1319" w:type="dxa"/>
            <w:tcPrChange w:author="Fernando Dominguez" w:date="2025-09-12T14:02:00Z" w:id="6110">
              <w:tcPr>
                <w:tcW w:w="1319"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967E75" w14:paraId="3D4F5609" w14:textId="77777777">
            <w:pPr>
              <w:widowControl w:val="0"/>
              <w:spacing w:line="276" w:lineRule="auto"/>
              <w:jc w:val="both"/>
              <w:rPr>
                <w:rFonts w:ascii="Times New Roman" w:hAnsi="Times New Roman" w:eastAsia="Calibri" w:cs="Times New Roman"/>
                <w:sz w:val="16"/>
                <w:szCs w:val="16"/>
                <w:lang w:val="en-GB"/>
              </w:rPr>
            </w:pPr>
            <w:r w:rsidRPr="00117039">
              <w:rPr>
                <w:rFonts w:ascii="Times New Roman" w:hAnsi="Times New Roman" w:eastAsia="Calibri" w:cs="Times New Roman"/>
                <w:sz w:val="16"/>
                <w:szCs w:val="16"/>
                <w:lang w:val="en-GB" w:eastAsia="zh-CN"/>
              </w:rPr>
              <w:t xml:space="preserve">Entitled </w:t>
            </w:r>
            <w:r w:rsidRPr="00117039">
              <w:rPr>
                <w:rFonts w:ascii="Times New Roman" w:hAnsi="Times New Roman" w:eastAsia="Calibri" w:cs="Times New Roman"/>
                <w:sz w:val="16"/>
                <w:szCs w:val="16"/>
                <w:lang w:val="en-GB"/>
              </w:rPr>
              <w:t>parties</w:t>
            </w:r>
          </w:p>
        </w:tc>
        <w:tc>
          <w:tcPr>
            <w:tcW w:w="1237" w:type="dxa"/>
            <w:gridSpan w:val="2"/>
            <w:tcPrChange w:author="Fernando Dominguez" w:date="2025-09-12T14:02:00Z" w:id="6111">
              <w:tcPr>
                <w:tcW w:w="12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Pr>
            </w:tcPrChange>
          </w:tcPr>
          <w:p w:rsidRPr="00117039" w:rsidR="00967E75" w:rsidRDefault="002A487B" w14:paraId="27A46E6A" w14:textId="173E8ACA">
            <w:pPr>
              <w:widowControl w:val="0"/>
              <w:spacing w:line="276" w:lineRule="auto"/>
              <w:jc w:val="both"/>
              <w:rPr>
                <w:rFonts w:ascii="Times New Roman" w:hAnsi="Times New Roman" w:cs="Times New Roman"/>
                <w:sz w:val="16"/>
                <w:szCs w:val="16"/>
                <w:lang w:val="en-GB"/>
              </w:rPr>
            </w:pPr>
            <w:ins w:author="Carmen Garcia Montero" w:date="2025-11-03T15:42:00Z" w:id="6112">
              <w:r>
                <w:rPr>
                  <w:rFonts w:ascii="Times New Roman" w:hAnsi="Times New Roman" w:cs="Times New Roman"/>
                  <w:sz w:val="16"/>
                  <w:szCs w:val="16"/>
                  <w:lang w:val="en-GB"/>
                </w:rPr>
                <w:t>C</w:t>
              </w:r>
            </w:ins>
            <w:ins w:author="Carmen Garcia Montero" w:date="2025-11-03T15:34:00Z" w:id="6113">
              <w:r w:rsidR="00E2391F">
                <w:rPr>
                  <w:rFonts w:ascii="Times New Roman" w:hAnsi="Times New Roman" w:cs="Times New Roman"/>
                  <w:sz w:val="16"/>
                  <w:szCs w:val="16"/>
                  <w:lang w:val="en-GB"/>
                </w:rPr>
                <w:t>K</w:t>
              </w:r>
            </w:ins>
            <w:del w:author="Carmen Garcia Montero" w:date="2025-11-03T15:34:00Z" w:id="6114">
              <w:r w:rsidDel="00E2391F" w:rsidR="00962508">
                <w:rPr>
                  <w:rFonts w:ascii="Times New Roman" w:hAnsi="Times New Roman" w:cs="Times New Roman"/>
                  <w:sz w:val="16"/>
                  <w:szCs w:val="16"/>
                  <w:lang w:val="en-GB"/>
                </w:rPr>
                <w:delText>CH</w:delText>
              </w:r>
            </w:del>
            <w:r w:rsidRPr="00117039" w:rsidR="00967E75">
              <w:rPr>
                <w:rFonts w:ascii="Times New Roman" w:hAnsi="Times New Roman" w:cs="Times New Roman"/>
                <w:sz w:val="16"/>
                <w:szCs w:val="16"/>
                <w:lang w:val="en-GB"/>
              </w:rPr>
              <w:t xml:space="preserve"> – Baseline validation result</w:t>
            </w:r>
          </w:p>
        </w:tc>
      </w:tr>
    </w:tbl>
    <w:p w:rsidRPr="00117039" w:rsidR="00967E75" w:rsidP="00967E75" w:rsidRDefault="00967E75" w14:paraId="4B7023CB" w14:textId="77777777">
      <w:pPr>
        <w:keepNext/>
        <w:spacing w:line="276" w:lineRule="auto"/>
        <w:rPr>
          <w:rFonts w:ascii="Times New Roman" w:hAnsi="Times New Roman" w:cs="Times New Roman"/>
          <w:highlight w:val="yellow"/>
          <w:lang w:val="en-GB"/>
        </w:rPr>
      </w:pPr>
    </w:p>
    <w:p w:rsidRPr="00117039" w:rsidR="00967E75" w:rsidP="00967E75" w:rsidRDefault="00967E75" w14:paraId="281A09D9" w14:textId="36C33CDA">
      <w:pPr>
        <w:keepNext/>
        <w:spacing w:line="276" w:lineRule="auto"/>
        <w:rPr>
          <w:rFonts w:ascii="Times New Roman" w:hAnsi="Times New Roman" w:cs="Times New Roman"/>
          <w:lang w:val="en-GB"/>
        </w:rPr>
      </w:pPr>
      <w:r w:rsidRPr="00117039">
        <w:rPr>
          <w:rFonts w:ascii="Times New Roman" w:hAnsi="Times New Roman" w:cs="Times New Roman"/>
          <w:lang w:val="en-GB"/>
        </w:rPr>
        <w:t xml:space="preserve">Diagram </w:t>
      </w:r>
      <w:r w:rsidRPr="00117039" w:rsidR="00991FBF">
        <w:rPr>
          <w:rFonts w:ascii="Times New Roman" w:hAnsi="Times New Roman" w:cs="Times New Roman"/>
          <w:lang w:val="en-GB"/>
        </w:rPr>
        <w:t>3</w:t>
      </w:r>
      <w:ins w:author="Carmen Garcia Montero" w:date="2025-11-03T12:18:00Z" w:id="6115">
        <w:r w:rsidR="002F626C">
          <w:rPr>
            <w:rFonts w:ascii="Times New Roman" w:hAnsi="Times New Roman" w:cs="Times New Roman"/>
            <w:lang w:val="en-GB"/>
          </w:rPr>
          <w:t>3</w:t>
        </w:r>
      </w:ins>
      <w:del w:author="Carmen Garcia Montero" w:date="2025-11-03T12:18:00Z" w:id="6116">
        <w:r w:rsidRPr="00117039" w:rsidDel="002F626C" w:rsidR="00991FBF">
          <w:rPr>
            <w:rFonts w:ascii="Times New Roman" w:hAnsi="Times New Roman" w:cs="Times New Roman"/>
            <w:lang w:val="en-GB"/>
          </w:rPr>
          <w:delText>4</w:delText>
        </w:r>
      </w:del>
      <w:r w:rsidRPr="00117039">
        <w:rPr>
          <w:rFonts w:ascii="Times New Roman" w:hAnsi="Times New Roman" w:cs="Times New Roman"/>
          <w:lang w:val="en-GB"/>
        </w:rPr>
        <w:t xml:space="preserve"> – ‘</w:t>
      </w:r>
      <w:ins w:author="Carmen Garcia Montero" w:date="2025-10-14T12:07:00Z" w:id="6117">
        <w:r w:rsidR="00C40B6E">
          <w:rPr>
            <w:rFonts w:ascii="Times New Roman" w:hAnsi="Times New Roman" w:cs="Times New Roman"/>
            <w:lang w:val="en-GB"/>
          </w:rPr>
          <w:t>(</w:t>
        </w:r>
      </w:ins>
      <w:ins w:author="Carmen Garcia Montero" w:date="2025-10-14T12:08:00Z" w:id="6118">
        <w:r w:rsidR="00C40B6E">
          <w:rPr>
            <w:rFonts w:ascii="Times New Roman" w:hAnsi="Times New Roman" w:cs="Times New Roman"/>
            <w:lang w:val="en-GB"/>
          </w:rPr>
          <w:t xml:space="preserve">Optional) </w:t>
        </w:r>
      </w:ins>
      <w:r w:rsidRPr="00117039">
        <w:rPr>
          <w:rFonts w:ascii="Times New Roman" w:hAnsi="Times New Roman" w:cs="Times New Roman"/>
          <w:lang w:val="en-GB"/>
        </w:rPr>
        <w:t xml:space="preserve">Baseline </w:t>
      </w:r>
      <w:commentRangeStart w:id="6119"/>
      <w:del w:author="Carmen Garcia Montero" w:date="2025-10-14T12:08:00Z" w:id="6120">
        <w:r w:rsidRPr="00117039" w:rsidDel="00C40B6E">
          <w:rPr>
            <w:rFonts w:ascii="Times New Roman" w:hAnsi="Times New Roman" w:cs="Times New Roman"/>
            <w:lang w:val="en-GB"/>
          </w:rPr>
          <w:delText>V</w:delText>
        </w:r>
      </w:del>
      <w:ins w:author="Carmen Garcia Montero" w:date="2025-10-14T12:08:00Z" w:id="6121">
        <w:r w:rsidR="00C40B6E">
          <w:rPr>
            <w:rFonts w:ascii="Times New Roman" w:hAnsi="Times New Roman" w:cs="Times New Roman"/>
            <w:lang w:val="en-GB"/>
          </w:rPr>
          <w:t>v</w:t>
        </w:r>
      </w:ins>
      <w:r w:rsidRPr="00117039">
        <w:rPr>
          <w:rFonts w:ascii="Times New Roman" w:hAnsi="Times New Roman" w:cs="Times New Roman"/>
          <w:lang w:val="en-GB"/>
        </w:rPr>
        <w:t>alidation</w:t>
      </w:r>
      <w:commentRangeEnd w:id="6119"/>
      <w:r w:rsidRPr="00117039" w:rsidR="00C636E8">
        <w:rPr>
          <w:rStyle w:val="CommentReference"/>
          <w:rFonts w:ascii="Times New Roman" w:hAnsi="Times New Roman" w:cs="Times New Roman"/>
          <w:sz w:val="22"/>
          <w:szCs w:val="22"/>
          <w:lang w:val="en-GB"/>
        </w:rPr>
        <w:commentReference w:id="6119"/>
      </w:r>
      <w:r w:rsidRPr="00117039">
        <w:rPr>
          <w:rFonts w:ascii="Times New Roman" w:hAnsi="Times New Roman" w:cs="Times New Roman"/>
          <w:lang w:val="en-GB"/>
        </w:rPr>
        <w:t>’.</w:t>
      </w:r>
    </w:p>
    <w:p w:rsidRPr="00117039" w:rsidR="00967E75" w:rsidP="00967E75" w:rsidRDefault="00967E75" w14:paraId="09F8A147" w14:textId="15B28634">
      <w:pPr>
        <w:spacing w:line="276" w:lineRule="auto"/>
        <w:rPr>
          <w:rFonts w:ascii="Times New Roman" w:hAnsi="Times New Roman" w:cs="Times New Roman"/>
          <w:lang w:val="en-GB"/>
        </w:rPr>
      </w:pPr>
      <w:commentRangeStart w:id="6122"/>
      <w:r w:rsidRPr="00117039">
        <w:rPr>
          <w:noProof/>
          <w:lang w:val="en-GB"/>
        </w:rPr>
        <w:drawing>
          <wp:inline distT="0" distB="0" distL="0" distR="0" wp14:anchorId="7FD512F1" wp14:editId="271217B9">
            <wp:extent cx="5760720" cy="5725795"/>
            <wp:effectExtent l="0" t="0" r="0" b="8255"/>
            <wp:docPr id="910155353"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71899" name="Picture 1" descr="A diagram of a workflow&#10;&#10;AI-generated content may be incorrect."/>
                    <pic:cNvPicPr/>
                  </pic:nvPicPr>
                  <pic:blipFill>
                    <a:blip r:embed="rId70"/>
                    <a:stretch>
                      <a:fillRect/>
                    </a:stretch>
                  </pic:blipFill>
                  <pic:spPr>
                    <a:xfrm>
                      <a:off x="0" y="0"/>
                      <a:ext cx="5760720" cy="5725795"/>
                    </a:xfrm>
                    <a:prstGeom prst="rect">
                      <a:avLst/>
                    </a:prstGeom>
                  </pic:spPr>
                </pic:pic>
              </a:graphicData>
            </a:graphic>
          </wp:inline>
        </w:drawing>
      </w:r>
      <w:commentRangeEnd w:id="6122"/>
      <w:r w:rsidRPr="00117039" w:rsidR="00AA109E">
        <w:rPr>
          <w:rStyle w:val="CommentReference"/>
          <w:rFonts w:ascii="Times New Roman" w:hAnsi="Times New Roman" w:cs="Times New Roman"/>
          <w:sz w:val="22"/>
          <w:szCs w:val="22"/>
          <w:lang w:val="en-GB"/>
        </w:rPr>
        <w:commentReference w:id="6122"/>
      </w:r>
    </w:p>
    <w:p w:rsidRPr="00117039" w:rsidR="00967E75" w:rsidP="00967E75" w:rsidRDefault="00967E75" w14:paraId="224FD34C" w14:textId="77777777">
      <w:pPr>
        <w:spacing w:line="276" w:lineRule="auto"/>
        <w:rPr>
          <w:rFonts w:ascii="Times New Roman" w:hAnsi="Times New Roman" w:cs="Times New Roman"/>
          <w:lang w:val="en-GB"/>
        </w:rPr>
      </w:pPr>
    </w:p>
    <w:p w:rsidRPr="00117039" w:rsidR="0000504F" w:rsidP="00F03AEC" w:rsidRDefault="0000504F" w14:paraId="024E3ED4" w14:textId="77777777">
      <w:pPr>
        <w:spacing w:line="276" w:lineRule="auto"/>
        <w:rPr>
          <w:rFonts w:ascii="Times New Roman" w:hAnsi="Times New Roman" w:cs="Times New Roman"/>
          <w:lang w:val="en-GB"/>
        </w:rPr>
      </w:pPr>
    </w:p>
    <w:tbl>
      <w:tblPr>
        <w:tblW w:w="99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Change w:author="Kokki Teemu" w:date="2025-09-04T12:47:00Z" w:id="6123">
          <w:tblPr>
            <w:tblW w:w="9210"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PrChange>
      </w:tblPr>
      <w:tblGrid>
        <w:gridCol w:w="111"/>
        <w:gridCol w:w="547"/>
        <w:gridCol w:w="170"/>
        <w:gridCol w:w="1801"/>
        <w:gridCol w:w="965"/>
        <w:gridCol w:w="2950"/>
        <w:gridCol w:w="132"/>
        <w:gridCol w:w="3238"/>
        <w:tblGridChange w:id="6124">
          <w:tblGrid>
            <w:gridCol w:w="5"/>
            <w:gridCol w:w="60"/>
            <w:gridCol w:w="46"/>
            <w:gridCol w:w="5"/>
            <w:gridCol w:w="542"/>
            <w:gridCol w:w="72"/>
            <w:gridCol w:w="83"/>
            <w:gridCol w:w="15"/>
            <w:gridCol w:w="5"/>
            <w:gridCol w:w="1692"/>
            <w:gridCol w:w="104"/>
            <w:gridCol w:w="167"/>
            <w:gridCol w:w="89"/>
            <w:gridCol w:w="709"/>
            <w:gridCol w:w="5"/>
            <w:gridCol w:w="366"/>
            <w:gridCol w:w="720"/>
            <w:gridCol w:w="360"/>
            <w:gridCol w:w="360"/>
            <w:gridCol w:w="360"/>
            <w:gridCol w:w="49"/>
            <w:gridCol w:w="671"/>
            <w:gridCol w:w="59"/>
            <w:gridCol w:w="132"/>
            <w:gridCol w:w="5"/>
            <w:gridCol w:w="524"/>
            <w:gridCol w:w="360"/>
            <w:gridCol w:w="360"/>
            <w:gridCol w:w="1142"/>
            <w:gridCol w:w="847"/>
            <w:gridCol w:w="5"/>
            <w:gridCol w:w="2331"/>
          </w:tblGrid>
        </w:tblGridChange>
      </w:tblGrid>
      <w:tr w:rsidRPr="004749C7" w:rsidR="00802D9E" w:rsidTr="0DC8649F" w14:paraId="2AA19C82" w14:textId="77777777">
        <w:trPr>
          <w:trHeight w:val="300"/>
          <w:trPrChange w:author="Kokki Teemu" w:date="2025-09-04T12:47:00Z" w:id="6125">
            <w:trPr>
              <w:gridBefore w:val="6"/>
              <w:wAfter w:w="14" w:type="dxa"/>
              <w:trHeight w:val="300"/>
            </w:trPr>
          </w:trPrChange>
        </w:trPr>
        <w:tc>
          <w:tcPr>
            <w:tcW w:w="9914" w:type="dxa"/>
            <w:gridSpan w:val="8"/>
            <w:shd w:val="clear" w:color="auto" w:fill="D0CECE" w:themeFill="background2" w:themeFillShade="E6"/>
            <w:hideMark/>
            <w:tcPrChange w:author="Kokki Teemu" w:date="2025-09-04T12:47:00Z" w:id="6126">
              <w:tcPr>
                <w:tcW w:w="9196" w:type="dxa"/>
                <w:gridSpan w:val="26"/>
                <w:shd w:val="clear" w:color="auto" w:fill="D0CECE" w:themeFill="background2" w:themeFillShade="E6"/>
                <w:hideMark/>
              </w:tcPr>
            </w:tcPrChange>
          </w:tcPr>
          <w:p w:rsidRPr="00117039" w:rsidR="009F11C7" w:rsidP="00117039" w:rsidRDefault="00F50656" w14:paraId="7C46290C" w14:textId="73BCCEB6">
            <w:pPr>
              <w:pStyle w:val="Caption"/>
              <w:keepNext/>
              <w:spacing w:after="0"/>
              <w:jc w:val="center"/>
              <w:rPr>
                <w:rFonts w:ascii="Times New Roman" w:hAnsi="Times New Roman" w:cs="Times New Roman"/>
                <w:color w:val="auto"/>
                <w:sz w:val="16"/>
                <w:szCs w:val="16"/>
                <w:lang w:val="en-GB"/>
              </w:rPr>
            </w:pPr>
            <w:bookmarkStart w:name="_Toc212680705" w:id="6127"/>
            <w:r w:rsidRPr="00117039">
              <w:rPr>
                <w:color w:val="auto"/>
                <w:lang w:val="en-GB"/>
              </w:rPr>
              <w:t xml:space="preserve">Table </w:t>
            </w:r>
            <w:r w:rsidRPr="00117039">
              <w:rPr>
                <w:color w:val="auto"/>
                <w:lang w:val="en-GB"/>
              </w:rPr>
              <w:fldChar w:fldCharType="begin"/>
            </w:r>
            <w:r w:rsidRPr="00117039">
              <w:rPr>
                <w:color w:val="auto"/>
                <w:lang w:val="en-GB"/>
              </w:rPr>
              <w:instrText xml:space="preserve"> SEQ Table \* ARABIC </w:instrText>
            </w:r>
            <w:r w:rsidRPr="00117039">
              <w:rPr>
                <w:color w:val="auto"/>
                <w:lang w:val="en-GB"/>
              </w:rPr>
              <w:fldChar w:fldCharType="separate"/>
            </w:r>
            <w:r w:rsidRPr="00117039">
              <w:rPr>
                <w:color w:val="auto"/>
                <w:lang w:val="en-GB"/>
              </w:rPr>
              <w:fldChar w:fldCharType="end"/>
            </w:r>
            <w:r w:rsidRPr="00117039" w:rsidR="004359C2">
              <w:rPr>
                <w:color w:val="auto"/>
                <w:lang w:val="en-GB"/>
              </w:rPr>
              <w:t xml:space="preserve"> </w:t>
            </w:r>
            <w:r w:rsidRPr="00117039" w:rsidR="009F11C7">
              <w:rPr>
                <w:rFonts w:ascii="Times New Roman" w:hAnsi="Times New Roman" w:cs="Times New Roman"/>
                <w:b/>
                <w:i w:val="0"/>
                <w:color w:val="auto"/>
                <w:sz w:val="16"/>
                <w:szCs w:val="16"/>
                <w:lang w:val="en-GB"/>
              </w:rPr>
              <w:t xml:space="preserve">Table IV - </w:t>
            </w:r>
            <w:commentRangeStart w:id="6128"/>
            <w:r w:rsidRPr="00117039" w:rsidR="009F11C7">
              <w:rPr>
                <w:rFonts w:ascii="Times New Roman" w:hAnsi="Times New Roman" w:cs="Times New Roman"/>
                <w:b/>
                <w:i w:val="0"/>
                <w:color w:val="auto"/>
                <w:sz w:val="16"/>
                <w:szCs w:val="16"/>
                <w:lang w:val="en-GB"/>
              </w:rPr>
              <w:t xml:space="preserve">Information objects </w:t>
            </w:r>
            <w:commentRangeStart w:id="6129"/>
            <w:r w:rsidRPr="00117039" w:rsidR="009F11C7">
              <w:rPr>
                <w:rFonts w:ascii="Times New Roman" w:hAnsi="Times New Roman" w:cs="Times New Roman"/>
                <w:b/>
                <w:i w:val="0"/>
                <w:color w:val="auto"/>
                <w:sz w:val="16"/>
                <w:szCs w:val="16"/>
                <w:lang w:val="en-GB"/>
              </w:rPr>
              <w:t>exchanged</w:t>
            </w:r>
            <w:commentRangeEnd w:id="6129"/>
            <w:r w:rsidRPr="00117039" w:rsidR="007215F3">
              <w:rPr>
                <w:rStyle w:val="CommentReference"/>
                <w:rFonts w:ascii="Times New Roman" w:hAnsi="Times New Roman" w:cs="Times New Roman"/>
                <w:color w:val="auto"/>
                <w:lang w:val="en-GB"/>
              </w:rPr>
              <w:commentReference w:id="6129"/>
            </w:r>
            <w:r w:rsidRPr="00117039" w:rsidR="009F11C7">
              <w:rPr>
                <w:rFonts w:ascii="Times New Roman" w:hAnsi="Times New Roman" w:cs="Times New Roman"/>
                <w:color w:val="auto"/>
                <w:sz w:val="16"/>
                <w:szCs w:val="16"/>
                <w:lang w:val="en-GB"/>
              </w:rPr>
              <w:t> </w:t>
            </w:r>
            <w:bookmarkEnd w:id="6127"/>
            <w:commentRangeEnd w:id="6128"/>
            <w:r w:rsidRPr="00117039">
              <w:rPr>
                <w:rStyle w:val="CommentReference"/>
                <w:rFonts w:ascii="Times New Roman" w:hAnsi="Times New Roman" w:cs="Times New Roman"/>
                <w:color w:val="auto"/>
                <w:lang w:val="en-GB"/>
              </w:rPr>
              <w:commentReference w:id="6128"/>
            </w:r>
          </w:p>
        </w:tc>
      </w:tr>
      <w:tr w:rsidRPr="006077CA" w:rsidR="000251CF" w:rsidTr="0DC8649F" w14:paraId="36D36F0E" w14:textId="77777777">
        <w:tblPrEx>
          <w:tblPrExChange w:author="Kokki Teemu" w:date="2025-11-03T09:17:00Z" w:id="6130">
            <w:tblPrEx>
              <w:tblW w:w="9067" w:type="dxa"/>
              <w:tblInd w:w="-5" w:type="dxa"/>
            </w:tblPrEx>
          </w:tblPrExChange>
        </w:tblPrEx>
        <w:trPr>
          <w:trHeight w:val="300"/>
          <w:trPrChange w:author="Kokki Teemu" w:date="2025-11-03T09:17:00Z" w:id="6131">
            <w:trPr>
              <w:gridAfter w:val="0"/>
              <w:trHeight w:val="300"/>
            </w:trPr>
          </w:trPrChange>
        </w:trPr>
        <w:tc>
          <w:tcPr>
            <w:tcW w:w="828" w:type="dxa"/>
            <w:gridSpan w:val="3"/>
            <w:shd w:val="clear" w:color="auto" w:fill="D0CECE" w:themeFill="background2" w:themeFillShade="E6"/>
            <w:vAlign w:val="center"/>
            <w:hideMark/>
            <w:tcPrChange w:author="Kokki Teemu" w:date="2025-11-03T09:17:00Z" w:id="6132">
              <w:tcPr>
                <w:tcW w:w="813" w:type="dxa"/>
                <w:gridSpan w:val="7"/>
                <w:shd w:val="clear" w:color="auto" w:fill="D0CECE" w:themeFill="background2" w:themeFillShade="E6"/>
                <w:vAlign w:val="center"/>
                <w:hideMark/>
              </w:tcPr>
            </w:tcPrChange>
          </w:tcPr>
          <w:p w:rsidRPr="00117039" w:rsidR="009F11C7" w:rsidP="00117039" w:rsidRDefault="009F11C7" w14:paraId="14FDF77A" w14:textId="77777777">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b/>
                <w:i/>
                <w:sz w:val="16"/>
                <w:szCs w:val="16"/>
                <w:lang w:val="en-GB"/>
              </w:rPr>
              <w:t>Information exchanged, ID</w:t>
            </w:r>
            <w:r w:rsidRPr="00117039">
              <w:rPr>
                <w:rFonts w:ascii="Times New Roman" w:hAnsi="Times New Roman" w:cs="Times New Roman"/>
                <w:sz w:val="16"/>
                <w:szCs w:val="16"/>
                <w:lang w:val="en-GB"/>
              </w:rPr>
              <w:t> </w:t>
            </w:r>
          </w:p>
        </w:tc>
        <w:tc>
          <w:tcPr>
            <w:tcW w:w="2766" w:type="dxa"/>
            <w:gridSpan w:val="2"/>
            <w:shd w:val="clear" w:color="auto" w:fill="D0CECE" w:themeFill="background2" w:themeFillShade="E6"/>
            <w:vAlign w:val="center"/>
            <w:hideMark/>
            <w:tcPrChange w:author="Kokki Teemu" w:date="2025-11-03T09:17:00Z" w:id="6133">
              <w:tcPr>
                <w:tcW w:w="1984" w:type="dxa"/>
                <w:gridSpan w:val="5"/>
                <w:shd w:val="clear" w:color="auto" w:fill="D0CECE" w:themeFill="background2" w:themeFillShade="E6"/>
                <w:vAlign w:val="center"/>
                <w:hideMark/>
              </w:tcPr>
            </w:tcPrChange>
          </w:tcPr>
          <w:p w:rsidRPr="00117039" w:rsidR="009F11C7" w:rsidP="00117039" w:rsidRDefault="009F11C7" w14:paraId="6E0BCB66" w14:textId="77777777">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b/>
                <w:i/>
                <w:sz w:val="16"/>
                <w:szCs w:val="16"/>
                <w:lang w:val="en-GB"/>
              </w:rPr>
              <w:t>Name of information</w:t>
            </w:r>
            <w:r w:rsidRPr="00117039">
              <w:rPr>
                <w:rFonts w:ascii="Times New Roman" w:hAnsi="Times New Roman" w:cs="Times New Roman"/>
                <w:sz w:val="16"/>
                <w:szCs w:val="16"/>
                <w:lang w:val="en-GB"/>
              </w:rPr>
              <w:t> </w:t>
            </w:r>
          </w:p>
        </w:tc>
        <w:tc>
          <w:tcPr>
            <w:tcW w:w="6320" w:type="dxa"/>
            <w:gridSpan w:val="3"/>
            <w:shd w:val="clear" w:color="auto" w:fill="D0CECE" w:themeFill="background2" w:themeFillShade="E6"/>
            <w:vAlign w:val="center"/>
            <w:hideMark/>
            <w:tcPrChange w:author="Kokki Teemu" w:date="2025-11-03T09:17:00Z" w:id="6134">
              <w:tcPr>
                <w:tcW w:w="6270" w:type="dxa"/>
                <w:gridSpan w:val="17"/>
                <w:shd w:val="clear" w:color="auto" w:fill="D0CECE" w:themeFill="background2" w:themeFillShade="E6"/>
                <w:vAlign w:val="center"/>
                <w:hideMark/>
              </w:tcPr>
            </w:tcPrChange>
          </w:tcPr>
          <w:p w:rsidRPr="00117039" w:rsidR="009F11C7" w:rsidP="00117039" w:rsidRDefault="009F11C7" w14:paraId="5586FE37" w14:textId="77777777">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b/>
                <w:i/>
                <w:sz w:val="16"/>
                <w:szCs w:val="16"/>
                <w:lang w:val="en-GB"/>
              </w:rPr>
              <w:t>Description of information exchanged</w:t>
            </w:r>
            <w:r w:rsidRPr="00117039">
              <w:rPr>
                <w:rFonts w:ascii="Times New Roman" w:hAnsi="Times New Roman" w:cs="Times New Roman"/>
                <w:sz w:val="16"/>
                <w:szCs w:val="16"/>
                <w:lang w:val="en-GB"/>
              </w:rPr>
              <w:t> </w:t>
            </w:r>
          </w:p>
        </w:tc>
      </w:tr>
      <w:tr w:rsidRPr="004749C7" w:rsidR="00F4714A" w:rsidTr="0DC8649F" w14:paraId="4F0B8C56" w14:textId="77777777">
        <w:trPr>
          <w:trHeight w:val="300"/>
        </w:trPr>
        <w:tc>
          <w:tcPr>
            <w:tcW w:w="828" w:type="dxa"/>
            <w:gridSpan w:val="3"/>
            <w:vMerge w:val="restart"/>
          </w:tcPr>
          <w:p w:rsidRPr="00117039" w:rsidR="00396FBA" w:rsidP="00117039" w:rsidRDefault="00396FBA" w14:paraId="651633C9" w14:textId="5A3ABB7E">
            <w:pPr>
              <w:spacing w:after="0" w:line="276" w:lineRule="auto"/>
              <w:jc w:val="center"/>
              <w:rPr>
                <w:rFonts w:ascii="Times New Roman" w:hAnsi="Times New Roman" w:eastAsia="Calibri" w:cs="Times New Roman"/>
                <w:sz w:val="16"/>
                <w:szCs w:val="16"/>
                <w:lang w:val="en-GB" w:bidi="hi-IN"/>
              </w:rPr>
            </w:pPr>
            <w:r w:rsidRPr="00117039">
              <w:rPr>
                <w:rFonts w:ascii="Times New Roman" w:hAnsi="Times New Roman" w:eastAsia="Calibri" w:cs="Times New Roman"/>
                <w:sz w:val="16"/>
                <w:szCs w:val="16"/>
                <w:lang w:val="en-GB" w:bidi="hi-IN"/>
              </w:rPr>
              <w:t>A</w:t>
            </w:r>
          </w:p>
        </w:tc>
        <w:tc>
          <w:tcPr>
            <w:tcW w:w="2766" w:type="dxa"/>
            <w:gridSpan w:val="2"/>
            <w:vMerge w:val="restart"/>
          </w:tcPr>
          <w:p w:rsidRPr="00117039" w:rsidR="00396FBA" w:rsidP="00117039" w:rsidRDefault="00396FBA" w14:paraId="1FCD864E" w14:textId="1A37A4EC">
            <w:pPr>
              <w:spacing w:after="0" w:line="276" w:lineRule="auto"/>
              <w:rPr>
                <w:rFonts w:ascii="Times New Roman" w:hAnsi="Times New Roman" w:eastAsia="Calibri" w:cs="Times New Roman"/>
                <w:sz w:val="16"/>
                <w:szCs w:val="16"/>
                <w:lang w:val="en-GB" w:bidi="hi-IN"/>
              </w:rPr>
            </w:pPr>
            <w:r w:rsidRPr="00117039">
              <w:rPr>
                <w:rFonts w:ascii="Times New Roman" w:hAnsi="Times New Roman" w:eastAsia="Calibri" w:cs="Times New Roman"/>
                <w:sz w:val="16"/>
                <w:szCs w:val="16"/>
                <w:lang w:val="en-GB" w:bidi="hi-IN"/>
              </w:rPr>
              <w:t>CU master data request </w:t>
            </w:r>
          </w:p>
        </w:tc>
        <w:tc>
          <w:tcPr>
            <w:tcW w:w="3082" w:type="dxa"/>
            <w:gridSpan w:val="2"/>
          </w:tcPr>
          <w:p w:rsidRPr="00117039" w:rsidR="00396FBA" w:rsidP="00117039" w:rsidRDefault="00396FBA" w14:paraId="2AA62179" w14:textId="75FA7667">
            <w:pPr>
              <w:spacing w:after="0" w:line="276" w:lineRule="auto"/>
              <w:rPr>
                <w:rFonts w:ascii="Times New Roman" w:hAnsi="Times New Roman" w:eastAsia="Calibri" w:cs="Times New Roman"/>
                <w:sz w:val="16"/>
                <w:szCs w:val="16"/>
                <w:lang w:val="en-GB" w:bidi="hi-IN"/>
              </w:rPr>
            </w:pPr>
            <w:r w:rsidRPr="00117039">
              <w:rPr>
                <w:rFonts w:ascii="Times New Roman" w:hAnsi="Times New Roman" w:eastAsia="Calibri" w:cs="Times New Roman"/>
                <w:sz w:val="16"/>
                <w:szCs w:val="16"/>
                <w:lang w:val="en-GB" w:bidi="hi-IN"/>
              </w:rPr>
              <w:t>Entitled party </w:t>
            </w:r>
          </w:p>
        </w:tc>
        <w:tc>
          <w:tcPr>
            <w:tcW w:w="3238" w:type="dxa"/>
          </w:tcPr>
          <w:p w:rsidRPr="00117039" w:rsidR="00396FBA" w:rsidP="00117039" w:rsidRDefault="00396FBA" w14:paraId="425EEF35" w14:textId="249D3186">
            <w:pPr>
              <w:spacing w:after="0" w:line="276" w:lineRule="auto"/>
              <w:rPr>
                <w:rFonts w:ascii="Times New Roman" w:hAnsi="Times New Roman" w:eastAsia="Calibri" w:cs="Times New Roman"/>
                <w:sz w:val="16"/>
                <w:szCs w:val="16"/>
                <w:lang w:val="en-GB" w:bidi="hi-IN"/>
              </w:rPr>
            </w:pPr>
            <w:r w:rsidRPr="00117039">
              <w:rPr>
                <w:rFonts w:ascii="Times New Roman" w:hAnsi="Times New Roman" w:eastAsia="Calibri" w:cs="Times New Roman"/>
                <w:sz w:val="16"/>
                <w:szCs w:val="16"/>
                <w:lang w:val="en-GB" w:bidi="hi-IN"/>
              </w:rPr>
              <w:t>Entitled party which is issuing the information request </w:t>
            </w:r>
          </w:p>
        </w:tc>
      </w:tr>
      <w:tr w:rsidRPr="00A26CDE" w:rsidR="000251CF" w:rsidTr="0DC8649F" w14:paraId="3E215018" w14:textId="77777777">
        <w:trPr>
          <w:trHeight w:val="300"/>
        </w:trPr>
        <w:tc>
          <w:tcPr>
            <w:tcW w:w="828" w:type="dxa"/>
            <w:gridSpan w:val="3"/>
            <w:vMerge/>
          </w:tcPr>
          <w:p w:rsidRPr="00117039" w:rsidR="00396FBA" w:rsidP="00117039" w:rsidRDefault="00396FBA" w14:paraId="1C4D624C" w14:textId="77777777">
            <w:pPr>
              <w:spacing w:after="0" w:line="276" w:lineRule="auto"/>
              <w:jc w:val="center"/>
              <w:rPr>
                <w:rFonts w:ascii="Times New Roman" w:hAnsi="Times New Roman" w:eastAsia="Calibri" w:cs="Times New Roman"/>
                <w:sz w:val="16"/>
                <w:szCs w:val="16"/>
                <w:lang w:val="en-GB" w:bidi="hi-IN"/>
              </w:rPr>
            </w:pPr>
          </w:p>
        </w:tc>
        <w:tc>
          <w:tcPr>
            <w:tcW w:w="2766" w:type="dxa"/>
            <w:gridSpan w:val="2"/>
            <w:vMerge/>
          </w:tcPr>
          <w:p w:rsidRPr="00117039" w:rsidR="00396FBA" w:rsidP="00117039" w:rsidRDefault="00396FBA" w14:paraId="5FC0C863" w14:textId="77777777">
            <w:pPr>
              <w:spacing w:after="0" w:line="276" w:lineRule="auto"/>
              <w:rPr>
                <w:rFonts w:ascii="Times New Roman" w:hAnsi="Times New Roman" w:eastAsia="Calibri" w:cs="Times New Roman"/>
                <w:sz w:val="16"/>
                <w:szCs w:val="16"/>
                <w:lang w:val="en-GB" w:bidi="hi-IN"/>
              </w:rPr>
            </w:pPr>
          </w:p>
        </w:tc>
        <w:tc>
          <w:tcPr>
            <w:tcW w:w="3082" w:type="dxa"/>
            <w:gridSpan w:val="2"/>
          </w:tcPr>
          <w:p w:rsidRPr="00117039" w:rsidR="00396FBA" w:rsidP="00117039" w:rsidRDefault="069EB8D9" w14:paraId="01D46273" w14:textId="0FF4C783">
            <w:pPr>
              <w:spacing w:after="0" w:line="276" w:lineRule="auto"/>
              <w:rPr>
                <w:rFonts w:ascii="Times New Roman" w:hAnsi="Times New Roman" w:eastAsia="Calibri" w:cs="Times New Roman"/>
                <w:sz w:val="16"/>
                <w:szCs w:val="16"/>
                <w:lang w:val="en-GB" w:bidi="hi-IN"/>
              </w:rPr>
            </w:pPr>
            <w:r w:rsidRPr="00117039">
              <w:rPr>
                <w:rFonts w:ascii="Times New Roman" w:hAnsi="Times New Roman" w:cs="Times New Roman"/>
                <w:sz w:val="16"/>
                <w:szCs w:val="16"/>
                <w:lang w:val="en-GB"/>
              </w:rPr>
              <w:t xml:space="preserve">Request </w:t>
            </w:r>
            <w:r w:rsidRPr="00117039" w:rsidR="00396FBA">
              <w:rPr>
                <w:rFonts w:ascii="Times New Roman" w:hAnsi="Times New Roman" w:cs="Times New Roman"/>
                <w:sz w:val="16"/>
                <w:szCs w:val="16"/>
                <w:lang w:val="en-GB"/>
              </w:rPr>
              <w:t>type</w:t>
            </w:r>
          </w:p>
        </w:tc>
        <w:tc>
          <w:tcPr>
            <w:tcW w:w="3238" w:type="dxa"/>
          </w:tcPr>
          <w:p w:rsidRPr="00117039" w:rsidR="00396FBA" w:rsidP="00117039" w:rsidRDefault="00396FBA" w14:paraId="4BD17925" w14:textId="73073E28">
            <w:pPr>
              <w:spacing w:after="0" w:line="276" w:lineRule="auto"/>
              <w:rPr>
                <w:rFonts w:ascii="Times New Roman" w:hAnsi="Times New Roman" w:eastAsia="Calibri" w:cs="Times New Roman"/>
                <w:sz w:val="16"/>
                <w:szCs w:val="16"/>
                <w:lang w:val="en-GB" w:bidi="hi-IN"/>
              </w:rPr>
            </w:pPr>
            <w:r w:rsidRPr="00117039">
              <w:rPr>
                <w:rFonts w:ascii="Times New Roman" w:hAnsi="Times New Roman" w:cs="Times New Roman"/>
                <w:sz w:val="16"/>
                <w:szCs w:val="16"/>
                <w:lang w:val="en-GB"/>
              </w:rPr>
              <w:t>CU master data list </w:t>
            </w:r>
          </w:p>
        </w:tc>
      </w:tr>
      <w:tr w:rsidRPr="004749C7" w:rsidR="00802D9E" w:rsidTr="0DC8649F" w14:paraId="799506AB" w14:textId="77777777">
        <w:tblPrEx>
          <w:tblPrExChange w:author="Kokki Teemu" w:date="2025-11-03T09:17:00Z" w:id="6135">
            <w:tblPrEx>
              <w:tblW w:w="9067" w:type="dxa"/>
              <w:tblInd w:w="-5" w:type="dxa"/>
            </w:tblPrEx>
          </w:tblPrExChange>
        </w:tblPrEx>
        <w:trPr>
          <w:trHeight w:val="300"/>
          <w:trPrChange w:author="Kokki Teemu" w:date="2025-11-03T09:17:00Z" w:id="6136">
            <w:trPr>
              <w:gridAfter w:val="0"/>
              <w:trHeight w:val="300"/>
            </w:trPr>
          </w:trPrChange>
        </w:trPr>
        <w:tc>
          <w:tcPr>
            <w:tcW w:w="828" w:type="dxa"/>
            <w:gridSpan w:val="3"/>
            <w:hideMark/>
            <w:tcPrChange w:author="Kokki Teemu" w:date="2025-11-03T09:17:00Z" w:id="6137">
              <w:tcPr>
                <w:tcW w:w="813" w:type="dxa"/>
                <w:gridSpan w:val="7"/>
                <w:hideMark/>
              </w:tcPr>
            </w:tcPrChange>
          </w:tcPr>
          <w:p w:rsidRPr="00117039" w:rsidR="009F11C7" w:rsidP="00117039" w:rsidRDefault="009F11C7" w14:paraId="324E188E" w14:textId="2083E4E3">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B</w:t>
            </w:r>
          </w:p>
        </w:tc>
        <w:tc>
          <w:tcPr>
            <w:tcW w:w="2766" w:type="dxa"/>
            <w:gridSpan w:val="2"/>
            <w:hideMark/>
            <w:tcPrChange w:author="Kokki Teemu" w:date="2025-11-03T09:17:00Z" w:id="6138">
              <w:tcPr>
                <w:tcW w:w="1984" w:type="dxa"/>
                <w:gridSpan w:val="5"/>
                <w:hideMark/>
              </w:tcPr>
            </w:tcPrChange>
          </w:tcPr>
          <w:p w:rsidRPr="00117039" w:rsidR="009F11C7" w:rsidP="00117039" w:rsidRDefault="007B0811" w14:paraId="18222415" w14:textId="12E79691">
            <w:pPr>
              <w:spacing w:after="0" w:line="276" w:lineRule="auto"/>
              <w:rPr>
                <w:rFonts w:ascii="Times New Roman" w:hAnsi="Times New Roman" w:cs="Times New Roman"/>
                <w:sz w:val="16"/>
                <w:szCs w:val="16"/>
                <w:lang w:val="en-GB"/>
              </w:rPr>
            </w:pPr>
            <w:del w:author="Albrecht, Patrick" w:date="2025-10-29T15:21:00Z" w:id="6139">
              <w:r w:rsidRPr="00117039">
                <w:rPr>
                  <w:rFonts w:ascii="Times New Roman" w:hAnsi="Times New Roman" w:cs="Times New Roman"/>
                  <w:sz w:val="16"/>
                  <w:szCs w:val="16"/>
                  <w:lang w:val="en-GB"/>
                </w:rPr>
                <w:delText>Request validation inf</w:delText>
              </w:r>
              <w:r w:rsidRPr="00117039" w:rsidR="00A66A9C">
                <w:rPr>
                  <w:rFonts w:ascii="Times New Roman" w:hAnsi="Times New Roman" w:cs="Times New Roman"/>
                  <w:sz w:val="16"/>
                  <w:szCs w:val="16"/>
                  <w:lang w:val="en-GB"/>
                </w:rPr>
                <w:delText>ormation</w:delText>
              </w:r>
            </w:del>
            <w:ins w:author="Albrecht, Patrick" w:date="2025-10-29T15:21:00Z" w:id="6140">
              <w:r w:rsidRPr="6C0599B3" w:rsidR="24A665CF">
                <w:rPr>
                  <w:rFonts w:ascii="Times New Roman" w:hAnsi="Times New Roman" w:cs="Times New Roman"/>
                  <w:sz w:val="16"/>
                  <w:szCs w:val="16"/>
                  <w:lang w:val="en-GB"/>
                </w:rPr>
                <w:t xml:space="preserve"> Information on validation</w:t>
              </w:r>
            </w:ins>
          </w:p>
        </w:tc>
        <w:tc>
          <w:tcPr>
            <w:tcW w:w="3082" w:type="dxa"/>
            <w:gridSpan w:val="2"/>
            <w:hideMark/>
            <w:tcPrChange w:author="Kokki Teemu" w:date="2025-11-03T09:17:00Z" w:id="6141">
              <w:tcPr>
                <w:tcW w:w="3018" w:type="dxa"/>
                <w:gridSpan w:val="9"/>
                <w:hideMark/>
              </w:tcPr>
            </w:tcPrChange>
          </w:tcPr>
          <w:p w:rsidRPr="00117039" w:rsidR="009F11C7" w:rsidP="00117039" w:rsidRDefault="009F11C7" w14:paraId="70CEFE8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Validation result </w:t>
            </w:r>
          </w:p>
        </w:tc>
        <w:tc>
          <w:tcPr>
            <w:tcW w:w="3238" w:type="dxa"/>
            <w:hideMark/>
            <w:tcPrChange w:author="Kokki Teemu" w:date="2025-11-03T09:17:00Z" w:id="6142">
              <w:tcPr>
                <w:tcW w:w="3252" w:type="dxa"/>
                <w:gridSpan w:val="8"/>
                <w:hideMark/>
              </w:tcPr>
            </w:tcPrChange>
          </w:tcPr>
          <w:p w:rsidRPr="00117039" w:rsidR="009F11C7" w:rsidP="00117039" w:rsidRDefault="009F11C7" w14:paraId="5008B85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Information about the outcome of the validation step. </w:t>
            </w:r>
          </w:p>
        </w:tc>
      </w:tr>
      <w:tr w:rsidRPr="004749C7" w:rsidR="00802D9E" w:rsidTr="0DC8649F" w14:paraId="05185AD1" w14:textId="77777777">
        <w:trPr>
          <w:trHeight w:val="300"/>
        </w:trPr>
        <w:tc>
          <w:tcPr>
            <w:tcW w:w="828" w:type="dxa"/>
            <w:gridSpan w:val="3"/>
            <w:vMerge w:val="restart"/>
            <w:hideMark/>
          </w:tcPr>
          <w:p w:rsidRPr="00117039" w:rsidR="000D7D4C" w:rsidP="00117039" w:rsidRDefault="000D7D4C" w14:paraId="11149CB2" w14:textId="65FA3041">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C</w:t>
            </w:r>
          </w:p>
        </w:tc>
        <w:tc>
          <w:tcPr>
            <w:tcW w:w="2766" w:type="dxa"/>
            <w:gridSpan w:val="2"/>
            <w:vMerge w:val="restart"/>
            <w:hideMark/>
          </w:tcPr>
          <w:p w:rsidRPr="00117039" w:rsidR="000D7D4C" w:rsidP="00117039" w:rsidRDefault="000D7D4C" w14:paraId="5ECC24B7" w14:textId="63AA43D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master data</w:t>
            </w:r>
            <w:r w:rsidRPr="00117039" w:rsidR="00C972D0">
              <w:rPr>
                <w:rFonts w:ascii="Times New Roman" w:hAnsi="Times New Roman" w:cs="Times New Roman"/>
                <w:sz w:val="16"/>
                <w:szCs w:val="16"/>
                <w:lang w:val="en-GB"/>
              </w:rPr>
              <w:t xml:space="preserve"> </w:t>
            </w:r>
            <w:r w:rsidRPr="00117039">
              <w:rPr>
                <w:rFonts w:ascii="Times New Roman" w:hAnsi="Times New Roman" w:cs="Times New Roman"/>
                <w:sz w:val="16"/>
                <w:szCs w:val="16"/>
                <w:lang w:val="en-GB"/>
              </w:rPr>
              <w:t> </w:t>
            </w:r>
          </w:p>
        </w:tc>
        <w:tc>
          <w:tcPr>
            <w:tcW w:w="3082" w:type="dxa"/>
            <w:gridSpan w:val="2"/>
            <w:hideMark/>
          </w:tcPr>
          <w:p w:rsidRPr="00117039" w:rsidR="000D7D4C" w:rsidP="00117039" w:rsidRDefault="000D7D4C" w14:paraId="58A9685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module </w:t>
            </w:r>
          </w:p>
        </w:tc>
        <w:tc>
          <w:tcPr>
            <w:tcW w:w="3238" w:type="dxa"/>
            <w:hideMark/>
          </w:tcPr>
          <w:p w:rsidRPr="00117039" w:rsidR="000D7D4C" w:rsidP="00117039" w:rsidRDefault="000D7D4C" w14:paraId="7614554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CU module </w:t>
            </w:r>
          </w:p>
        </w:tc>
      </w:tr>
      <w:tr w:rsidRPr="004749C7" w:rsidR="00802D9E" w:rsidTr="0DC8649F" w14:paraId="022734C2" w14:textId="77777777">
        <w:trPr>
          <w:trHeight w:val="300"/>
        </w:trPr>
        <w:tc>
          <w:tcPr>
            <w:tcW w:w="828" w:type="dxa"/>
            <w:gridSpan w:val="3"/>
            <w:vMerge/>
            <w:hideMark/>
          </w:tcPr>
          <w:p w:rsidRPr="00117039" w:rsidR="000D7D4C" w:rsidP="00117039" w:rsidRDefault="000D7D4C" w14:paraId="1260A51F"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D7D4C" w:rsidP="00117039" w:rsidRDefault="000D7D4C" w14:paraId="20AB5BA6"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D7D4C" w:rsidP="00117039" w:rsidRDefault="000D7D4C" w14:paraId="68E7AA6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0D7D4C" w:rsidP="00117039" w:rsidRDefault="000D7D4C" w14:paraId="1A81D724" w14:textId="219C226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controllable unit </w:t>
            </w:r>
          </w:p>
        </w:tc>
      </w:tr>
      <w:tr w:rsidRPr="004749C7" w:rsidR="00802D9E" w:rsidTr="0DC8649F" w14:paraId="02DC2268" w14:textId="77777777">
        <w:trPr>
          <w:trHeight w:val="300"/>
        </w:trPr>
        <w:tc>
          <w:tcPr>
            <w:tcW w:w="828" w:type="dxa"/>
            <w:gridSpan w:val="3"/>
            <w:vMerge/>
            <w:hideMark/>
          </w:tcPr>
          <w:p w:rsidRPr="00117039" w:rsidR="000D7D4C" w:rsidP="00117039" w:rsidRDefault="000D7D4C" w14:paraId="351F9E31"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D7D4C" w:rsidP="00117039" w:rsidRDefault="000D7D4C" w14:paraId="19047B9F"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D7D4C" w:rsidP="00117039" w:rsidRDefault="000D7D4C" w14:paraId="5C07479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w:t>
            </w:r>
          </w:p>
        </w:tc>
        <w:tc>
          <w:tcPr>
            <w:tcW w:w="3238" w:type="dxa"/>
            <w:hideMark/>
          </w:tcPr>
          <w:p w:rsidRPr="00117039" w:rsidR="000D7D4C" w:rsidP="00117039" w:rsidRDefault="000D7D4C" w14:paraId="1E5375D5" w14:textId="2BE4FC2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If the controllable unit is assigned to a service provider, </w:t>
            </w:r>
            <w:ins w:author="Rick van Beek" w:date="2025-10-29T16:17:00Z" w:id="6143">
              <w:r w:rsidRPr="00117039" w:rsidR="00B47D66">
                <w:rPr>
                  <w:rFonts w:ascii="Times New Roman" w:hAnsi="Times New Roman" w:cs="Times New Roman"/>
                  <w:sz w:val="16"/>
                  <w:szCs w:val="16"/>
                  <w:lang w:val="en-GB"/>
                </w:rPr>
                <w:t>European wide unique identification code of the service provider</w:t>
              </w:r>
            </w:ins>
            <w:del w:author="Rick van Beek" w:date="2025-10-29T16:17:00Z" w:id="6144">
              <w:r w:rsidRPr="00117039">
                <w:rPr>
                  <w:rFonts w:ascii="Times New Roman" w:hAnsi="Times New Roman" w:cs="Times New Roman"/>
                  <w:sz w:val="16"/>
                  <w:szCs w:val="16"/>
                  <w:lang w:val="en-GB"/>
                </w:rPr>
                <w:delText>the identification of the service provider. </w:delText>
              </w:r>
            </w:del>
          </w:p>
        </w:tc>
      </w:tr>
      <w:tr w:rsidRPr="006077CA" w:rsidR="00802D9E" w:rsidTr="0DC8649F" w14:paraId="6F4A9D09" w14:textId="77777777">
        <w:trPr>
          <w:trHeight w:val="300"/>
        </w:trPr>
        <w:tc>
          <w:tcPr>
            <w:tcW w:w="828" w:type="dxa"/>
            <w:gridSpan w:val="3"/>
            <w:vMerge/>
            <w:hideMark/>
          </w:tcPr>
          <w:p w:rsidRPr="00117039" w:rsidR="000D7D4C" w:rsidP="00117039" w:rsidRDefault="000D7D4C" w14:paraId="5220A1D5"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D7D4C" w:rsidP="00117039" w:rsidRDefault="000D7D4C" w14:paraId="48ED4F1C"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D7D4C" w:rsidP="00117039" w:rsidRDefault="000D7D4C" w14:paraId="5300B0C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delivery status </w:t>
            </w:r>
          </w:p>
        </w:tc>
        <w:tc>
          <w:tcPr>
            <w:tcW w:w="3238" w:type="dxa"/>
            <w:hideMark/>
          </w:tcPr>
          <w:p w:rsidRPr="00117039" w:rsidR="004D47B0" w:rsidP="004D47B0" w:rsidRDefault="004D47B0" w14:paraId="61394CD5" w14:textId="3CEA86D2">
            <w:pPr>
              <w:spacing w:after="0" w:line="276" w:lineRule="auto"/>
              <w:rPr>
                <w:ins w:author="Kokki Teemu" w:date="2025-10-27T09:37:00Z" w:id="6145"/>
                <w:rFonts w:ascii="Times New Roman" w:hAnsi="Times New Roman" w:cs="Times New Roman"/>
                <w:sz w:val="16"/>
                <w:szCs w:val="16"/>
                <w:lang w:val="en-GB"/>
              </w:rPr>
            </w:pPr>
            <w:ins w:author="Kokki Teemu" w:date="2025-10-27T09:37:00Z" w:id="6146">
              <w:r w:rsidRPr="00117039">
                <w:rPr>
                  <w:rFonts w:ascii="Times New Roman" w:hAnsi="Times New Roman" w:cs="Times New Roman"/>
                  <w:sz w:val="16"/>
                  <w:szCs w:val="16"/>
                  <w:lang w:val="en-GB"/>
                </w:rPr>
                <w:t xml:space="preserve">An indication </w:t>
              </w:r>
              <w:r>
                <w:rPr>
                  <w:rFonts w:ascii="Times New Roman" w:hAnsi="Times New Roman" w:cs="Times New Roman"/>
                  <w:sz w:val="16"/>
                  <w:szCs w:val="16"/>
                  <w:lang w:val="en-GB"/>
                </w:rPr>
                <w:t xml:space="preserve">of the status of the CU. Non-exhaustive list of examples include: </w:t>
              </w:r>
            </w:ins>
          </w:p>
          <w:p w:rsidR="00336ED3" w:rsidP="00117039" w:rsidRDefault="00336ED3" w14:paraId="30F98B2E" w14:textId="77777777">
            <w:pPr>
              <w:numPr>
                <w:ilvl w:val="0"/>
                <w:numId w:val="16"/>
              </w:numPr>
              <w:spacing w:after="0" w:line="276" w:lineRule="auto"/>
              <w:rPr>
                <w:ins w:author="Marek Jonas" w:date="2025-10-24T11:47:00Z" w:id="6147"/>
                <w:rFonts w:ascii="Times New Roman" w:hAnsi="Times New Roman" w:cs="Times New Roman"/>
                <w:sz w:val="16"/>
                <w:szCs w:val="16"/>
                <w:lang w:val="en-GB"/>
              </w:rPr>
            </w:pPr>
            <w:ins w:author="Marek Jonas" w:date="2025-10-24T11:47:00Z" w:id="6148">
              <w:r>
                <w:rPr>
                  <w:rFonts w:ascii="Times New Roman" w:hAnsi="Times New Roman" w:cs="Times New Roman"/>
                  <w:sz w:val="16"/>
                  <w:szCs w:val="16"/>
                  <w:lang w:val="en-GB"/>
                </w:rPr>
                <w:t>Planned</w:t>
              </w:r>
            </w:ins>
          </w:p>
          <w:p w:rsidRPr="00117039" w:rsidR="000D7D4C" w:rsidP="00117039" w:rsidRDefault="000D7D4C" w14:paraId="486A2601" w14:textId="2968B521">
            <w:pPr>
              <w:numPr>
                <w:ilvl w:val="0"/>
                <w:numId w:val="16"/>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Operational </w:t>
            </w:r>
          </w:p>
          <w:p w:rsidRPr="00117039" w:rsidR="000D7D4C" w:rsidP="00117039" w:rsidRDefault="000D7D4C" w14:paraId="2B40C822" w14:textId="77777777">
            <w:pPr>
              <w:numPr>
                <w:ilvl w:val="0"/>
                <w:numId w:val="17"/>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Suspended </w:t>
            </w:r>
          </w:p>
        </w:tc>
      </w:tr>
      <w:tr w:rsidRPr="004749C7" w:rsidR="00802D9E" w:rsidTr="0DC8649F" w14:paraId="13ED6CE7" w14:textId="77777777">
        <w:trPr>
          <w:trHeight w:val="300"/>
        </w:trPr>
        <w:tc>
          <w:tcPr>
            <w:tcW w:w="828" w:type="dxa"/>
            <w:gridSpan w:val="3"/>
            <w:vMerge/>
            <w:hideMark/>
          </w:tcPr>
          <w:p w:rsidRPr="00117039" w:rsidR="000D7D4C" w:rsidP="00117039" w:rsidRDefault="000D7D4C" w14:paraId="1C775690"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D7D4C" w:rsidP="00117039" w:rsidRDefault="000D7D4C" w14:paraId="29408232"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D7D4C" w:rsidP="00117039" w:rsidRDefault="000D7D4C" w14:paraId="2ACF6E4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Accounting point identifier(s) </w:t>
            </w:r>
          </w:p>
        </w:tc>
        <w:tc>
          <w:tcPr>
            <w:tcW w:w="3238" w:type="dxa"/>
            <w:hideMark/>
          </w:tcPr>
          <w:p w:rsidRPr="00117039" w:rsidR="000D7D4C" w:rsidP="00117039" w:rsidRDefault="000D7D4C" w14:paraId="2C249ED0" w14:textId="2390E92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Identifier of the accounting point(s) the controllable unit has an impact on. </w:t>
            </w:r>
          </w:p>
        </w:tc>
      </w:tr>
      <w:tr w:rsidRPr="00171EDB" w:rsidR="00802D9E" w:rsidTr="0DC8649F" w14:paraId="7A07417C" w14:textId="77777777">
        <w:trPr>
          <w:trHeight w:val="300"/>
        </w:trPr>
        <w:tc>
          <w:tcPr>
            <w:tcW w:w="828" w:type="dxa"/>
            <w:gridSpan w:val="3"/>
            <w:vMerge/>
          </w:tcPr>
          <w:p w:rsidRPr="00117039" w:rsidR="000D7D4C" w:rsidP="00117039" w:rsidRDefault="000D7D4C" w14:paraId="16779D8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0D7D4C" w:rsidP="00117039" w:rsidRDefault="000D7D4C" w14:paraId="05E23190" w14:textId="77777777">
            <w:pPr>
              <w:spacing w:after="0" w:line="276" w:lineRule="auto"/>
              <w:rPr>
                <w:rFonts w:ascii="Times New Roman" w:hAnsi="Times New Roman" w:cs="Times New Roman"/>
                <w:sz w:val="16"/>
                <w:szCs w:val="16"/>
                <w:lang w:val="en-GB"/>
              </w:rPr>
            </w:pPr>
          </w:p>
        </w:tc>
        <w:tc>
          <w:tcPr>
            <w:tcW w:w="3082" w:type="dxa"/>
            <w:gridSpan w:val="2"/>
          </w:tcPr>
          <w:p w:rsidRPr="00117039" w:rsidR="000D7D4C" w:rsidP="00117039" w:rsidRDefault="000D7D4C" w14:paraId="519410A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Locational information</w:t>
            </w:r>
          </w:p>
        </w:tc>
        <w:tc>
          <w:tcPr>
            <w:tcW w:w="3238" w:type="dxa"/>
          </w:tcPr>
          <w:p w:rsidRPr="00117039" w:rsidR="000D7D4C" w:rsidP="00117039" w:rsidRDefault="000D7D4C" w14:paraId="3850422B" w14:textId="585CFC67">
            <w:pPr>
              <w:spacing w:after="0" w:line="276" w:lineRule="auto"/>
              <w:rPr>
                <w:rFonts w:ascii="Times New Roman" w:hAnsi="Times New Roman" w:cs="Times New Roman"/>
                <w:sz w:val="16"/>
                <w:szCs w:val="16"/>
                <w:lang w:val="en-GB"/>
              </w:rPr>
            </w:pPr>
            <w:del w:author="Marek Jonas" w:date="2025-10-24T11:25:00Z" w:id="6149">
              <w:r w:rsidRPr="00117039">
                <w:rPr>
                  <w:rFonts w:ascii="Times New Roman" w:hAnsi="Times New Roman" w:cs="Times New Roman"/>
                  <w:sz w:val="16"/>
                  <w:szCs w:val="16"/>
                  <w:lang w:val="en-GB"/>
                </w:rPr>
                <w:delText>Optional</w:delText>
              </w:r>
            </w:del>
            <w:ins w:author="Marek Jonas" w:date="2025-10-24T11:25:00Z" w:id="6150">
              <w:r w:rsidR="00025579">
                <w:rPr>
                  <w:rFonts w:ascii="Times New Roman" w:hAnsi="Times New Roman" w:cs="Times New Roman"/>
                  <w:sz w:val="16"/>
                  <w:szCs w:val="16"/>
                  <w:lang w:val="en-GB"/>
                </w:rPr>
                <w:t>Conditional</w:t>
              </w:r>
            </w:ins>
            <w:r w:rsidRPr="00117039">
              <w:rPr>
                <w:rFonts w:ascii="Times New Roman" w:hAnsi="Times New Roman" w:cs="Times New Roman"/>
                <w:sz w:val="16"/>
                <w:szCs w:val="16"/>
                <w:lang w:val="en-GB"/>
              </w:rPr>
              <w:t>. Information about the location of the connection point of the CU. For example metering grid area.</w:t>
            </w:r>
          </w:p>
        </w:tc>
      </w:tr>
      <w:tr w:rsidRPr="004749C7" w:rsidR="00802D9E" w:rsidTr="0DC8649F" w14:paraId="5F6E6168" w14:textId="77777777">
        <w:trPr>
          <w:trHeight w:val="300"/>
        </w:trPr>
        <w:tc>
          <w:tcPr>
            <w:tcW w:w="828" w:type="dxa"/>
            <w:gridSpan w:val="3"/>
            <w:vMerge/>
            <w:hideMark/>
          </w:tcPr>
          <w:p w:rsidRPr="00117039" w:rsidR="000D7D4C" w:rsidP="00117039" w:rsidRDefault="000D7D4C" w14:paraId="03683866"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D7D4C" w:rsidP="00117039" w:rsidRDefault="000D7D4C" w14:paraId="50484864"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D7D4C" w:rsidP="00117039" w:rsidRDefault="000D7D4C" w14:paraId="000E0C0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Technical characteristics </w:t>
            </w:r>
          </w:p>
        </w:tc>
        <w:tc>
          <w:tcPr>
            <w:tcW w:w="3238" w:type="dxa"/>
            <w:hideMark/>
          </w:tcPr>
          <w:p w:rsidRPr="00117039" w:rsidR="000D7D4C" w:rsidP="00117039" w:rsidRDefault="000D7D4C" w14:paraId="35F0515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Information on technical characteristics of CU (e.g. minimum and maximum capacity of a battery, ramp-up times, </w:t>
            </w:r>
            <w:commentRangeStart w:id="6151"/>
            <w:r w:rsidRPr="00117039">
              <w:rPr>
                <w:rFonts w:ascii="Times New Roman" w:hAnsi="Times New Roman" w:cs="Times New Roman"/>
                <w:sz w:val="16"/>
                <w:szCs w:val="16"/>
                <w:lang w:val="en-GB"/>
              </w:rPr>
              <w:t>etc</w:t>
            </w:r>
            <w:r w:rsidRPr="6592187C" w:rsidR="6AEF777A">
              <w:rPr>
                <w:rFonts w:ascii="Times New Roman" w:hAnsi="Times New Roman" w:cs="Times New Roman"/>
                <w:sz w:val="16"/>
                <w:szCs w:val="16"/>
                <w:lang w:val="en-GB"/>
              </w:rPr>
              <w:t>.</w:t>
            </w:r>
            <w:commentRangeEnd w:id="6151"/>
            <w:r w:rsidRPr="6592187C">
              <w:rPr>
                <w:rStyle w:val="CommentReference"/>
                <w:rFonts w:ascii="Times New Roman" w:hAnsi="Times New Roman" w:cs="Times New Roman"/>
                <w:lang w:val="en-GB"/>
              </w:rPr>
              <w:commentReference w:id="6151"/>
            </w:r>
            <w:r w:rsidRPr="6592187C" w:rsidR="6AEF777A">
              <w:rPr>
                <w:rFonts w:ascii="Times New Roman" w:hAnsi="Times New Roman" w:cs="Times New Roman"/>
                <w:sz w:val="16"/>
                <w:szCs w:val="16"/>
                <w:lang w:val="en-GB"/>
              </w:rPr>
              <w:t>)</w:t>
            </w:r>
            <w:r w:rsidRPr="00117039">
              <w:rPr>
                <w:rFonts w:ascii="Times New Roman" w:hAnsi="Times New Roman" w:cs="Times New Roman"/>
                <w:sz w:val="16"/>
                <w:szCs w:val="16"/>
                <w:lang w:val="en-GB"/>
              </w:rPr>
              <w:t> </w:t>
            </w:r>
          </w:p>
        </w:tc>
      </w:tr>
      <w:tr w:rsidRPr="004749C7" w:rsidR="00802D9E" w:rsidTr="0DC8649F" w14:paraId="19B53FBD" w14:textId="77777777">
        <w:trPr>
          <w:trHeight w:val="300"/>
        </w:trPr>
        <w:tc>
          <w:tcPr>
            <w:tcW w:w="828" w:type="dxa"/>
            <w:gridSpan w:val="3"/>
            <w:vMerge/>
            <w:hideMark/>
          </w:tcPr>
          <w:p w:rsidRPr="00117039" w:rsidR="000D7D4C" w:rsidP="00117039" w:rsidRDefault="000D7D4C" w14:paraId="289BCD97"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D7D4C" w:rsidP="00117039" w:rsidRDefault="000D7D4C" w14:paraId="7C2AE887"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D7D4C" w:rsidP="00117039" w:rsidRDefault="000D7D4C" w14:paraId="1527789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Data exchange standard implemented </w:t>
            </w:r>
          </w:p>
        </w:tc>
        <w:tc>
          <w:tcPr>
            <w:tcW w:w="3238" w:type="dxa"/>
            <w:hideMark/>
          </w:tcPr>
          <w:p w:rsidRPr="00117039" w:rsidR="000D7D4C" w:rsidP="00117039" w:rsidRDefault="000D7D4C" w14:paraId="264AAC00" w14:textId="0D551079">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If applicable, the reference to the information exchange standard implemented </w:t>
            </w:r>
            <w:commentRangeStart w:id="6152"/>
            <w:r w:rsidRPr="00117039">
              <w:rPr>
                <w:rFonts w:ascii="Times New Roman" w:hAnsi="Times New Roman" w:cs="Times New Roman"/>
                <w:sz w:val="16"/>
                <w:szCs w:val="16"/>
                <w:lang w:val="en-GB"/>
              </w:rPr>
              <w:t>by</w:t>
            </w:r>
            <w:commentRangeEnd w:id="6152"/>
            <w:r w:rsidRPr="00117039">
              <w:rPr>
                <w:rStyle w:val="CommentReference"/>
                <w:rFonts w:ascii="Times New Roman" w:hAnsi="Times New Roman" w:cs="Times New Roman"/>
                <w:lang w:val="en-GB"/>
              </w:rPr>
              <w:commentReference w:id="6152"/>
            </w:r>
            <w:r w:rsidRPr="00117039">
              <w:rPr>
                <w:rFonts w:ascii="Times New Roman" w:hAnsi="Times New Roman" w:cs="Times New Roman"/>
                <w:sz w:val="16"/>
                <w:szCs w:val="16"/>
                <w:lang w:val="en-GB"/>
              </w:rPr>
              <w:t xml:space="preserve"> the controllable unit. </w:t>
            </w:r>
          </w:p>
        </w:tc>
      </w:tr>
      <w:tr w:rsidRPr="004749C7" w:rsidR="00802D9E" w:rsidTr="0DC8649F" w14:paraId="569137A6" w14:textId="77777777">
        <w:trPr>
          <w:trHeight w:val="300"/>
        </w:trPr>
        <w:tc>
          <w:tcPr>
            <w:tcW w:w="828" w:type="dxa"/>
            <w:gridSpan w:val="3"/>
            <w:vMerge/>
            <w:hideMark/>
          </w:tcPr>
          <w:p w:rsidRPr="00117039" w:rsidR="000D7D4C" w:rsidP="00117039" w:rsidRDefault="000D7D4C" w14:paraId="595AF0ED"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D7D4C" w:rsidP="00117039" w:rsidRDefault="000D7D4C" w14:paraId="10D9A7F1"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D7D4C" w:rsidP="00117039" w:rsidRDefault="000D7D4C" w14:paraId="090C74FD" w14:textId="5F27ECB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Customer connection point identifier</w:t>
            </w:r>
            <w:r w:rsidRPr="00117039" w:rsidR="00C972D0">
              <w:rPr>
                <w:rFonts w:ascii="Times New Roman" w:hAnsi="Times New Roman" w:cs="Times New Roman"/>
                <w:sz w:val="16"/>
                <w:szCs w:val="16"/>
                <w:lang w:val="en-GB"/>
              </w:rPr>
              <w:t xml:space="preserve"> </w:t>
            </w:r>
            <w:r w:rsidRPr="00117039">
              <w:rPr>
                <w:rFonts w:ascii="Times New Roman" w:hAnsi="Times New Roman" w:cs="Times New Roman"/>
                <w:sz w:val="16"/>
                <w:szCs w:val="16"/>
                <w:lang w:val="en-GB"/>
              </w:rPr>
              <w:t> </w:t>
            </w:r>
          </w:p>
        </w:tc>
        <w:tc>
          <w:tcPr>
            <w:tcW w:w="3238" w:type="dxa"/>
            <w:hideMark/>
          </w:tcPr>
          <w:p w:rsidRPr="00117039" w:rsidR="000D7D4C" w:rsidP="00117039" w:rsidRDefault="000D7D4C" w14:paraId="3DF0B65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of the customer connection point the controllable unit is connected to. </w:t>
            </w:r>
          </w:p>
        </w:tc>
      </w:tr>
      <w:tr w:rsidRPr="004749C7" w:rsidR="00802D9E" w:rsidTr="0DC8649F" w14:paraId="613F798A" w14:textId="77777777">
        <w:trPr>
          <w:trHeight w:val="300"/>
        </w:trPr>
        <w:tc>
          <w:tcPr>
            <w:tcW w:w="828" w:type="dxa"/>
            <w:gridSpan w:val="3"/>
            <w:vMerge/>
            <w:hideMark/>
          </w:tcPr>
          <w:p w:rsidRPr="00117039" w:rsidR="000D7D4C" w:rsidP="00117039" w:rsidRDefault="000D7D4C" w14:paraId="1C10ACAE" w14:textId="77777777">
            <w:pPr>
              <w:spacing w:after="0" w:line="276" w:lineRule="auto"/>
              <w:jc w:val="center"/>
              <w:rPr>
                <w:rFonts w:ascii="Times New Roman" w:hAnsi="Times New Roman" w:cs="Times New Roman"/>
                <w:sz w:val="16"/>
                <w:szCs w:val="16"/>
                <w:lang w:val="en-GB"/>
              </w:rPr>
            </w:pPr>
            <w:commentRangeStart w:id="6153"/>
          </w:p>
        </w:tc>
        <w:tc>
          <w:tcPr>
            <w:tcW w:w="2766" w:type="dxa"/>
            <w:gridSpan w:val="2"/>
            <w:vMerge/>
            <w:hideMark/>
          </w:tcPr>
          <w:p w:rsidRPr="00117039" w:rsidR="000D7D4C" w:rsidP="00117039" w:rsidRDefault="000D7D4C" w14:paraId="46BD4CBA"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D7D4C" w:rsidP="00117039" w:rsidRDefault="000D7D4C" w14:paraId="67355A4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Metering configuration characteristics </w:t>
            </w:r>
          </w:p>
        </w:tc>
        <w:tc>
          <w:tcPr>
            <w:tcW w:w="3238" w:type="dxa"/>
            <w:hideMark/>
          </w:tcPr>
          <w:p w:rsidRPr="00117039" w:rsidR="000D7D4C" w:rsidP="00117039" w:rsidRDefault="000D7D4C" w14:paraId="04D5466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measured by one or more, or a combination of the following: </w:t>
            </w:r>
          </w:p>
          <w:p w:rsidRPr="00117039" w:rsidR="000D7D4C" w:rsidP="00117039" w:rsidRDefault="000D7D4C" w14:paraId="04FB0436" w14:textId="77777777">
            <w:pPr>
              <w:numPr>
                <w:ilvl w:val="0"/>
                <w:numId w:val="18"/>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DMD </w:t>
            </w:r>
          </w:p>
          <w:p w:rsidRPr="00117039" w:rsidR="000D7D4C" w:rsidP="00117039" w:rsidRDefault="000D7D4C" w14:paraId="2CDD4BD5" w14:textId="77777777">
            <w:pPr>
              <w:numPr>
                <w:ilvl w:val="0"/>
                <w:numId w:val="19"/>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smart metering system</w:t>
            </w:r>
          </w:p>
          <w:p w:rsidRPr="00117039" w:rsidR="000D7D4C" w:rsidP="00117039" w:rsidRDefault="000D7D4C" w14:paraId="40B2F768" w14:textId="77777777">
            <w:pPr>
              <w:numPr>
                <w:ilvl w:val="0"/>
                <w:numId w:val="19"/>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Calculated data method</w:t>
            </w:r>
          </w:p>
          <w:p w:rsidRPr="00117039" w:rsidR="000D7D4C" w:rsidP="00117039" w:rsidRDefault="00632A68" w14:paraId="2CCA2022" w14:textId="22A2DD0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NCDR</w:t>
            </w:r>
            <w:r w:rsidRPr="00117039" w:rsidR="000D7D4C">
              <w:rPr>
                <w:rFonts w:ascii="Times New Roman" w:hAnsi="Times New Roman" w:cs="Times New Roman"/>
                <w:sz w:val="16"/>
                <w:szCs w:val="16"/>
                <w:lang w:val="en-GB"/>
              </w:rPr>
              <w:t xml:space="preserve"> Article 12 – Settlement volumes determination</w:t>
            </w:r>
            <w:commentRangeEnd w:id="6153"/>
            <w:r w:rsidRPr="00117039">
              <w:rPr>
                <w:rStyle w:val="CommentReference"/>
                <w:rFonts w:ascii="Times New Roman" w:hAnsi="Times New Roman" w:cs="Times New Roman"/>
                <w:lang w:val="en-GB"/>
              </w:rPr>
              <w:commentReference w:id="6153"/>
            </w:r>
          </w:p>
        </w:tc>
      </w:tr>
      <w:tr w:rsidRPr="004749C7" w:rsidR="00802D9E" w:rsidTr="0DC8649F" w14:paraId="57772C18" w14:textId="77777777">
        <w:trPr>
          <w:trHeight w:val="300"/>
        </w:trPr>
        <w:tc>
          <w:tcPr>
            <w:tcW w:w="828" w:type="dxa"/>
            <w:gridSpan w:val="3"/>
            <w:vMerge/>
            <w:hideMark/>
          </w:tcPr>
          <w:p w:rsidRPr="00117039" w:rsidR="000D7D4C" w:rsidP="00117039" w:rsidRDefault="000D7D4C" w14:paraId="5B267E05"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D7D4C" w:rsidP="00117039" w:rsidRDefault="000D7D4C" w14:paraId="6EBD6C51" w14:textId="77777777">
            <w:pPr>
              <w:spacing w:after="0" w:line="276" w:lineRule="auto"/>
              <w:rPr>
                <w:rFonts w:ascii="Times New Roman" w:hAnsi="Times New Roman" w:cs="Times New Roman"/>
                <w:sz w:val="16"/>
                <w:szCs w:val="16"/>
                <w:lang w:val="en-GB"/>
              </w:rPr>
            </w:pPr>
          </w:p>
        </w:tc>
        <w:tc>
          <w:tcPr>
            <w:tcW w:w="3082" w:type="dxa"/>
            <w:gridSpan w:val="2"/>
          </w:tcPr>
          <w:p w:rsidRPr="00117039" w:rsidR="000D7D4C" w:rsidP="00117039" w:rsidRDefault="000D7D4C" w14:paraId="73F14BD8" w14:textId="4D02DA60">
            <w:pPr>
              <w:spacing w:after="0" w:line="276" w:lineRule="auto"/>
              <w:rPr>
                <w:rFonts w:ascii="Times New Roman" w:hAnsi="Times New Roman" w:cs="Times New Roman"/>
                <w:sz w:val="16"/>
                <w:szCs w:val="16"/>
                <w:lang w:val="en-GB"/>
              </w:rPr>
            </w:pPr>
            <w:del w:author="Kokki Teemu" w:date="2025-10-27T09:39:00Z" w:id="6154">
              <w:r w:rsidRPr="00117039">
                <w:rPr>
                  <w:rFonts w:ascii="Times New Roman" w:hAnsi="Times New Roman" w:cs="Times New Roman"/>
                  <w:sz w:val="16"/>
                  <w:szCs w:val="16"/>
                  <w:lang w:val="en-GB"/>
                </w:rPr>
                <w:delText>Active time period </w:delText>
              </w:r>
            </w:del>
          </w:p>
        </w:tc>
        <w:tc>
          <w:tcPr>
            <w:tcW w:w="3238" w:type="dxa"/>
          </w:tcPr>
          <w:p w:rsidRPr="00117039" w:rsidR="000D7D4C" w:rsidP="00117039" w:rsidRDefault="000D7D4C" w14:paraId="0AF79761" w14:textId="24A79B70">
            <w:pPr>
              <w:spacing w:after="0" w:line="276" w:lineRule="auto"/>
              <w:rPr>
                <w:rFonts w:ascii="Times New Roman" w:hAnsi="Times New Roman" w:cs="Times New Roman"/>
                <w:sz w:val="16"/>
                <w:szCs w:val="16"/>
                <w:lang w:val="en-GB"/>
              </w:rPr>
            </w:pPr>
            <w:del w:author="Kokki Teemu" w:date="2025-10-27T09:39:00Z" w:id="6155">
              <w:r w:rsidRPr="00117039">
                <w:rPr>
                  <w:rFonts w:ascii="Times New Roman" w:hAnsi="Times New Roman" w:cs="Times New Roman"/>
                  <w:sz w:val="16"/>
                  <w:szCs w:val="16"/>
                  <w:lang w:val="en-GB"/>
                </w:rPr>
                <w:delText>Time period when the CU is active. </w:delText>
              </w:r>
            </w:del>
          </w:p>
        </w:tc>
      </w:tr>
      <w:tr w:rsidRPr="00D36BE7" w:rsidR="00802D9E" w:rsidTr="0DC8649F" w14:paraId="23A89090" w14:textId="77777777">
        <w:trPr>
          <w:trHeight w:val="300"/>
        </w:trPr>
        <w:tc>
          <w:tcPr>
            <w:tcW w:w="828" w:type="dxa"/>
            <w:gridSpan w:val="3"/>
            <w:vMerge w:val="restart"/>
            <w:hideMark/>
          </w:tcPr>
          <w:p w:rsidRPr="00117039" w:rsidR="009F11C7" w:rsidP="00117039" w:rsidRDefault="009F11C7" w14:paraId="60834031" w14:textId="6D522CED">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D</w:t>
            </w:r>
          </w:p>
        </w:tc>
        <w:tc>
          <w:tcPr>
            <w:tcW w:w="2766" w:type="dxa"/>
            <w:gridSpan w:val="2"/>
            <w:vMerge w:val="restart"/>
            <w:hideMark/>
          </w:tcPr>
          <w:p w:rsidRPr="00117039" w:rsidR="009F11C7" w:rsidP="00117039" w:rsidRDefault="009F11C7" w14:paraId="2642707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registration request </w:t>
            </w:r>
          </w:p>
        </w:tc>
        <w:tc>
          <w:tcPr>
            <w:tcW w:w="3082" w:type="dxa"/>
            <w:gridSpan w:val="2"/>
            <w:hideMark/>
          </w:tcPr>
          <w:p w:rsidRPr="00117039" w:rsidR="009F11C7" w:rsidP="00117039" w:rsidRDefault="009F11C7" w14:paraId="5DE07451" w14:textId="580CFE7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module </w:t>
            </w:r>
          </w:p>
        </w:tc>
        <w:tc>
          <w:tcPr>
            <w:tcW w:w="3238" w:type="dxa"/>
            <w:hideMark/>
          </w:tcPr>
          <w:p w:rsidRPr="00117039" w:rsidR="009F11C7" w:rsidP="00117039" w:rsidRDefault="009F11C7" w14:paraId="06DB3C65" w14:textId="19B1B63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a flexibility information system module</w:t>
            </w:r>
          </w:p>
        </w:tc>
      </w:tr>
      <w:tr w:rsidRPr="00D36BE7" w:rsidR="00802D9E" w:rsidTr="0DC8649F" w14:paraId="65EF1FBE" w14:textId="77777777">
        <w:trPr>
          <w:trHeight w:val="300"/>
        </w:trPr>
        <w:tc>
          <w:tcPr>
            <w:tcW w:w="828" w:type="dxa"/>
            <w:gridSpan w:val="3"/>
            <w:vMerge/>
            <w:hideMark/>
          </w:tcPr>
          <w:p w:rsidRPr="00117039" w:rsidR="009F11C7" w:rsidP="00117039" w:rsidRDefault="009F11C7" w14:paraId="14BE9BB0"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9F11C7" w:rsidP="00117039" w:rsidRDefault="009F11C7" w14:paraId="6F676B54"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9F11C7" w:rsidP="00117039" w:rsidRDefault="00B85D36" w14:paraId="6D8D5ECA" w14:textId="15E3FDC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w:t>
            </w:r>
            <w:r w:rsidRPr="00117039" w:rsidR="009F11C7">
              <w:rPr>
                <w:rFonts w:ascii="Times New Roman" w:hAnsi="Times New Roman" w:cs="Times New Roman"/>
                <w:sz w:val="16"/>
                <w:szCs w:val="16"/>
                <w:lang w:val="en-GB"/>
              </w:rPr>
              <w:t> </w:t>
            </w:r>
          </w:p>
        </w:tc>
        <w:tc>
          <w:tcPr>
            <w:tcW w:w="3238" w:type="dxa"/>
            <w:hideMark/>
          </w:tcPr>
          <w:p w:rsidRPr="00117039" w:rsidR="009F11C7" w:rsidP="00117039" w:rsidRDefault="00945404" w14:paraId="637A4D2A" w14:textId="24E5073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final customer</w:t>
            </w:r>
          </w:p>
        </w:tc>
      </w:tr>
      <w:tr w:rsidRPr="00D36BE7" w:rsidR="00802D9E" w:rsidTr="0DC8649F" w14:paraId="5C9CEE17" w14:textId="77777777">
        <w:trPr>
          <w:trHeight w:val="300"/>
        </w:trPr>
        <w:tc>
          <w:tcPr>
            <w:tcW w:w="828" w:type="dxa"/>
            <w:gridSpan w:val="3"/>
            <w:vMerge/>
            <w:hideMark/>
          </w:tcPr>
          <w:p w:rsidRPr="00117039" w:rsidR="009F11C7" w:rsidP="00117039" w:rsidRDefault="009F11C7" w14:paraId="21A1B3E9"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9F11C7" w:rsidP="00117039" w:rsidRDefault="009F11C7" w14:paraId="537FBD1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9F11C7" w:rsidP="00117039" w:rsidRDefault="009F11C7" w14:paraId="66863E8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Registration date </w:t>
            </w:r>
          </w:p>
        </w:tc>
        <w:tc>
          <w:tcPr>
            <w:tcW w:w="3238" w:type="dxa"/>
            <w:hideMark/>
          </w:tcPr>
          <w:p w:rsidRPr="00117039" w:rsidR="009F11C7" w:rsidP="00117039" w:rsidRDefault="009F11C7" w14:paraId="471A723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for when the registration shall be considered active </w:t>
            </w:r>
          </w:p>
        </w:tc>
      </w:tr>
      <w:tr w:rsidRPr="00D36BE7" w:rsidR="00802D9E" w:rsidTr="0DC8649F" w14:paraId="4DEEA892" w14:textId="77777777">
        <w:trPr>
          <w:trHeight w:val="300"/>
        </w:trPr>
        <w:tc>
          <w:tcPr>
            <w:tcW w:w="828" w:type="dxa"/>
            <w:gridSpan w:val="3"/>
            <w:vMerge/>
          </w:tcPr>
          <w:p w:rsidRPr="00117039" w:rsidR="00396FBA" w:rsidP="00117039" w:rsidRDefault="00396FBA" w14:paraId="087E662A" w14:textId="77777777">
            <w:pPr>
              <w:spacing w:after="0" w:line="276" w:lineRule="auto"/>
              <w:ind w:left="194"/>
              <w:jc w:val="center"/>
              <w:rPr>
                <w:rFonts w:ascii="Times New Roman" w:hAnsi="Times New Roman" w:cs="Times New Roman"/>
                <w:sz w:val="16"/>
                <w:szCs w:val="16"/>
                <w:lang w:val="en-GB"/>
              </w:rPr>
            </w:pPr>
          </w:p>
        </w:tc>
        <w:tc>
          <w:tcPr>
            <w:tcW w:w="2766" w:type="dxa"/>
            <w:gridSpan w:val="2"/>
            <w:vMerge/>
          </w:tcPr>
          <w:p w:rsidRPr="00117039" w:rsidR="00396FBA" w:rsidP="00117039" w:rsidRDefault="00396FBA" w14:paraId="7422113A" w14:textId="77777777">
            <w:pPr>
              <w:spacing w:after="0" w:line="276" w:lineRule="auto"/>
              <w:rPr>
                <w:rFonts w:ascii="Times New Roman" w:hAnsi="Times New Roman" w:cs="Times New Roman"/>
                <w:sz w:val="16"/>
                <w:szCs w:val="16"/>
                <w:lang w:val="en-GB"/>
              </w:rPr>
            </w:pPr>
          </w:p>
        </w:tc>
        <w:tc>
          <w:tcPr>
            <w:tcW w:w="3082" w:type="dxa"/>
            <w:gridSpan w:val="2"/>
          </w:tcPr>
          <w:p w:rsidRPr="00117039" w:rsidR="00396FBA" w:rsidP="00117039" w:rsidRDefault="00715C10" w14:paraId="59FBD235" w14:textId="2224803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w:t>
            </w:r>
          </w:p>
        </w:tc>
        <w:tc>
          <w:tcPr>
            <w:tcW w:w="3238" w:type="dxa"/>
          </w:tcPr>
          <w:p w:rsidRPr="00117039" w:rsidR="00396FBA" w:rsidP="00117039" w:rsidRDefault="00396FBA" w14:paraId="2CBC2A13" w14:textId="20DDAB5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An existing </w:t>
            </w:r>
            <w:del w:author="DO Giao" w:date="2025-10-29T16:07:00Z" w:id="6156">
              <w:r w:rsidRPr="00117039">
                <w:rPr>
                  <w:rFonts w:ascii="Times New Roman" w:hAnsi="Times New Roman" w:cs="Times New Roman"/>
                  <w:sz w:val="16"/>
                  <w:szCs w:val="16"/>
                  <w:lang w:val="en-GB"/>
                </w:rPr>
                <w:delText xml:space="preserve">European wide </w:delText>
              </w:r>
            </w:del>
            <w:r w:rsidRPr="00117039">
              <w:rPr>
                <w:rFonts w:ascii="Times New Roman" w:hAnsi="Times New Roman" w:cs="Times New Roman"/>
                <w:sz w:val="16"/>
                <w:szCs w:val="16"/>
                <w:lang w:val="en-GB"/>
              </w:rPr>
              <w:t>unique identification code for the CU to be used in registration, if already available.</w:t>
            </w:r>
          </w:p>
        </w:tc>
      </w:tr>
      <w:tr w:rsidRPr="00D36BE7" w:rsidR="00267C2F" w:rsidTr="0DC8649F" w14:paraId="181F72BD" w14:textId="77777777">
        <w:trPr>
          <w:trHeight w:val="300"/>
          <w:ins w:author="Carmen Garcia Montero" w:date="2025-11-03T15:44:00Z" w:id="6157"/>
        </w:trPr>
        <w:tc>
          <w:tcPr>
            <w:tcW w:w="828" w:type="dxa"/>
            <w:gridSpan w:val="3"/>
          </w:tcPr>
          <w:p w:rsidRPr="00117039" w:rsidR="00267C2F" w:rsidP="00267C2F" w:rsidRDefault="00267C2F" w14:paraId="7D22C8BB" w14:textId="0A1D9626">
            <w:pPr>
              <w:spacing w:after="0" w:line="276" w:lineRule="auto"/>
              <w:jc w:val="center"/>
              <w:rPr>
                <w:ins w:author="Carmen Garcia Montero" w:date="2025-11-03T15:44:00Z" w:id="6158"/>
                <w:rFonts w:ascii="Times New Roman" w:hAnsi="Times New Roman" w:cs="Times New Roman"/>
                <w:sz w:val="16"/>
                <w:szCs w:val="16"/>
                <w:lang w:val="en-GB"/>
              </w:rPr>
            </w:pPr>
            <w:ins w:author="Carmen Garcia Montero" w:date="2025-11-03T15:47:00Z" w:id="6159">
              <w:r>
                <w:rPr>
                  <w:rFonts w:ascii="Times New Roman" w:hAnsi="Times New Roman" w:cs="Times New Roman"/>
                  <w:sz w:val="16"/>
                  <w:szCs w:val="16"/>
                  <w:lang w:val="en-GB"/>
                </w:rPr>
                <w:t>E</w:t>
              </w:r>
            </w:ins>
          </w:p>
        </w:tc>
        <w:tc>
          <w:tcPr>
            <w:tcW w:w="2766" w:type="dxa"/>
            <w:gridSpan w:val="2"/>
          </w:tcPr>
          <w:p w:rsidRPr="00117039" w:rsidR="00267C2F" w:rsidP="00267C2F" w:rsidRDefault="00267C2F" w14:paraId="3A7BA7B1" w14:textId="60A045B2">
            <w:pPr>
              <w:spacing w:after="0" w:line="276" w:lineRule="auto"/>
              <w:rPr>
                <w:ins w:author="Carmen Garcia Montero" w:date="2025-11-03T15:44:00Z" w:id="6160"/>
                <w:rFonts w:ascii="Times New Roman" w:hAnsi="Times New Roman" w:cs="Times New Roman"/>
                <w:sz w:val="16"/>
                <w:szCs w:val="16"/>
                <w:lang w:val="en-GB"/>
              </w:rPr>
            </w:pPr>
            <w:ins w:author="Carmen Garcia Montero" w:date="2025-11-03T15:47:00Z" w:id="6161">
              <w:r>
                <w:rPr>
                  <w:rFonts w:ascii="Times New Roman" w:hAnsi="Times New Roman" w:cs="Times New Roman"/>
                  <w:sz w:val="16"/>
                  <w:szCs w:val="16"/>
                  <w:u w:val="single"/>
                  <w:lang w:val="en-GB"/>
                </w:rPr>
                <w:t>Permission validation request CU registration responsible party</w:t>
              </w:r>
            </w:ins>
          </w:p>
        </w:tc>
        <w:tc>
          <w:tcPr>
            <w:tcW w:w="3082" w:type="dxa"/>
            <w:gridSpan w:val="2"/>
          </w:tcPr>
          <w:p w:rsidRPr="00117039" w:rsidR="00267C2F" w:rsidP="00267C2F" w:rsidRDefault="00267C2F" w14:paraId="34DD1196" w14:textId="7F9EA416">
            <w:pPr>
              <w:spacing w:after="0" w:line="276" w:lineRule="auto"/>
              <w:rPr>
                <w:ins w:author="Carmen Garcia Montero" w:date="2025-11-03T15:44:00Z" w:id="6162"/>
                <w:rFonts w:ascii="Times New Roman" w:hAnsi="Times New Roman" w:cs="Times New Roman"/>
                <w:sz w:val="16"/>
                <w:szCs w:val="16"/>
                <w:lang w:val="en-GB"/>
              </w:rPr>
            </w:pPr>
            <w:ins w:author="Carmen Garcia Montero" w:date="2025-11-03T15:47:00Z" w:id="6163">
              <w:r>
                <w:rPr>
                  <w:rFonts w:ascii="Times New Roman" w:hAnsi="Times New Roman" w:cs="Times New Roman"/>
                  <w:sz w:val="16"/>
                  <w:szCs w:val="16"/>
                  <w:lang w:val="en-US"/>
                </w:rPr>
                <w:t>CU module</w:t>
              </w:r>
            </w:ins>
          </w:p>
        </w:tc>
        <w:tc>
          <w:tcPr>
            <w:tcW w:w="3238" w:type="dxa"/>
          </w:tcPr>
          <w:p w:rsidRPr="00117039" w:rsidR="00267C2F" w:rsidP="00267C2F" w:rsidRDefault="00267C2F" w14:paraId="1FF86AA1" w14:textId="0409EBD0">
            <w:pPr>
              <w:spacing w:after="0" w:line="276" w:lineRule="auto"/>
              <w:rPr>
                <w:ins w:author="Carmen Garcia Montero" w:date="2025-11-03T15:44:00Z" w:id="6164"/>
                <w:rFonts w:ascii="Times New Roman" w:hAnsi="Times New Roman" w:cs="Times New Roman"/>
                <w:sz w:val="16"/>
                <w:szCs w:val="16"/>
                <w:lang w:val="en-GB"/>
              </w:rPr>
            </w:pPr>
            <w:ins w:author="Carmen Garcia Montero" w:date="2025-11-03T15:47:00Z" w:id="6165">
              <w:r w:rsidRPr="00117039">
                <w:rPr>
                  <w:rFonts w:ascii="Times New Roman" w:hAnsi="Times New Roman" w:cs="Times New Roman"/>
                  <w:sz w:val="16"/>
                  <w:szCs w:val="16"/>
                  <w:lang w:val="en-GB"/>
                </w:rPr>
                <w:t>Identification of a flexibility information system module</w:t>
              </w:r>
            </w:ins>
          </w:p>
        </w:tc>
      </w:tr>
      <w:tr w:rsidRPr="00D36BE7" w:rsidR="00267C2F" w:rsidTr="0DC8649F" w14:paraId="38D928BF" w14:textId="77777777">
        <w:trPr>
          <w:trHeight w:val="300"/>
          <w:ins w:author="Carmen Garcia Montero" w:date="2025-11-03T15:44:00Z" w:id="6166"/>
        </w:trPr>
        <w:tc>
          <w:tcPr>
            <w:tcW w:w="828" w:type="dxa"/>
            <w:gridSpan w:val="3"/>
          </w:tcPr>
          <w:p w:rsidRPr="00117039" w:rsidR="00267C2F" w:rsidP="00267C2F" w:rsidRDefault="00267C2F" w14:paraId="5C2348FB" w14:textId="77777777">
            <w:pPr>
              <w:spacing w:after="0" w:line="276" w:lineRule="auto"/>
              <w:jc w:val="center"/>
              <w:rPr>
                <w:ins w:author="Carmen Garcia Montero" w:date="2025-11-03T15:44:00Z" w:id="6167"/>
                <w:rFonts w:ascii="Times New Roman" w:hAnsi="Times New Roman" w:cs="Times New Roman"/>
                <w:sz w:val="16"/>
                <w:szCs w:val="16"/>
                <w:lang w:val="en-GB"/>
              </w:rPr>
            </w:pPr>
          </w:p>
        </w:tc>
        <w:tc>
          <w:tcPr>
            <w:tcW w:w="2766" w:type="dxa"/>
            <w:gridSpan w:val="2"/>
          </w:tcPr>
          <w:p w:rsidRPr="00117039" w:rsidR="00267C2F" w:rsidP="00267C2F" w:rsidRDefault="00267C2F" w14:paraId="50B39FC5" w14:textId="77777777">
            <w:pPr>
              <w:spacing w:after="0" w:line="276" w:lineRule="auto"/>
              <w:rPr>
                <w:ins w:author="Carmen Garcia Montero" w:date="2025-11-03T15:44:00Z" w:id="6168"/>
                <w:rFonts w:ascii="Times New Roman" w:hAnsi="Times New Roman" w:cs="Times New Roman"/>
                <w:sz w:val="16"/>
                <w:szCs w:val="16"/>
                <w:lang w:val="en-GB"/>
              </w:rPr>
            </w:pPr>
          </w:p>
        </w:tc>
        <w:tc>
          <w:tcPr>
            <w:tcW w:w="3082" w:type="dxa"/>
            <w:gridSpan w:val="2"/>
          </w:tcPr>
          <w:p w:rsidRPr="00117039" w:rsidR="00267C2F" w:rsidP="00267C2F" w:rsidRDefault="00267C2F" w14:paraId="16053990" w14:textId="0BA83BF2">
            <w:pPr>
              <w:spacing w:after="0" w:line="276" w:lineRule="auto"/>
              <w:rPr>
                <w:ins w:author="Carmen Garcia Montero" w:date="2025-11-03T15:44:00Z" w:id="6169"/>
                <w:rFonts w:ascii="Times New Roman" w:hAnsi="Times New Roman" w:cs="Times New Roman"/>
                <w:sz w:val="16"/>
                <w:szCs w:val="16"/>
                <w:lang w:val="en-GB"/>
              </w:rPr>
            </w:pPr>
            <w:ins w:author="Carmen Garcia Montero" w:date="2025-11-03T15:47:00Z" w:id="6170">
              <w:r>
                <w:rPr>
                  <w:rFonts w:ascii="Times New Roman" w:hAnsi="Times New Roman" w:cs="Times New Roman"/>
                  <w:sz w:val="16"/>
                  <w:szCs w:val="16"/>
                  <w:lang w:val="en-US"/>
                </w:rPr>
                <w:t>Accounting point identifier</w:t>
              </w:r>
            </w:ins>
          </w:p>
        </w:tc>
        <w:tc>
          <w:tcPr>
            <w:tcW w:w="3238" w:type="dxa"/>
          </w:tcPr>
          <w:p w:rsidRPr="00117039" w:rsidR="00267C2F" w:rsidP="00267C2F" w:rsidRDefault="00267C2F" w14:paraId="617DF97D" w14:textId="50105AED">
            <w:pPr>
              <w:spacing w:after="0" w:line="276" w:lineRule="auto"/>
              <w:rPr>
                <w:ins w:author="Carmen Garcia Montero" w:date="2025-11-03T15:44:00Z" w:id="6171"/>
                <w:rFonts w:ascii="Times New Roman" w:hAnsi="Times New Roman" w:cs="Times New Roman"/>
                <w:sz w:val="16"/>
                <w:szCs w:val="16"/>
                <w:lang w:val="en-GB"/>
              </w:rPr>
            </w:pPr>
            <w:ins w:author="Carmen Garcia Montero" w:date="2025-11-03T15:47:00Z" w:id="6172">
              <w:r w:rsidRPr="00117039">
                <w:rPr>
                  <w:rFonts w:ascii="Times New Roman" w:hAnsi="Times New Roman" w:cs="Times New Roman"/>
                  <w:sz w:val="16"/>
                  <w:szCs w:val="16"/>
                  <w:lang w:val="en-GB"/>
                </w:rPr>
                <w:t>Identifier of the accounting point(s) the controllable unit has an impact on.</w:t>
              </w:r>
            </w:ins>
          </w:p>
        </w:tc>
      </w:tr>
      <w:tr w:rsidRPr="00D36BE7" w:rsidR="00267C2F" w:rsidTr="0DC8649F" w14:paraId="54C4C741" w14:textId="77777777">
        <w:trPr>
          <w:trHeight w:val="300"/>
          <w:ins w:author="Carmen Garcia Montero" w:date="2025-11-03T15:44:00Z" w:id="6173"/>
        </w:trPr>
        <w:tc>
          <w:tcPr>
            <w:tcW w:w="828" w:type="dxa"/>
            <w:gridSpan w:val="3"/>
          </w:tcPr>
          <w:p w:rsidRPr="00117039" w:rsidR="00267C2F" w:rsidP="00267C2F" w:rsidRDefault="00267C2F" w14:paraId="3034E2A6" w14:textId="77777777">
            <w:pPr>
              <w:spacing w:after="0" w:line="276" w:lineRule="auto"/>
              <w:jc w:val="center"/>
              <w:rPr>
                <w:ins w:author="Carmen Garcia Montero" w:date="2025-11-03T15:44:00Z" w:id="6174"/>
                <w:rFonts w:ascii="Times New Roman" w:hAnsi="Times New Roman" w:cs="Times New Roman"/>
                <w:sz w:val="16"/>
                <w:szCs w:val="16"/>
                <w:lang w:val="en-GB"/>
              </w:rPr>
            </w:pPr>
          </w:p>
        </w:tc>
        <w:tc>
          <w:tcPr>
            <w:tcW w:w="2766" w:type="dxa"/>
            <w:gridSpan w:val="2"/>
          </w:tcPr>
          <w:p w:rsidRPr="00117039" w:rsidR="00267C2F" w:rsidP="00267C2F" w:rsidRDefault="00267C2F" w14:paraId="77E7D3D7" w14:textId="77777777">
            <w:pPr>
              <w:spacing w:after="0" w:line="276" w:lineRule="auto"/>
              <w:rPr>
                <w:ins w:author="Carmen Garcia Montero" w:date="2025-11-03T15:44:00Z" w:id="6175"/>
                <w:rFonts w:ascii="Times New Roman" w:hAnsi="Times New Roman" w:cs="Times New Roman"/>
                <w:sz w:val="16"/>
                <w:szCs w:val="16"/>
                <w:lang w:val="en-GB"/>
              </w:rPr>
            </w:pPr>
          </w:p>
        </w:tc>
        <w:tc>
          <w:tcPr>
            <w:tcW w:w="3082" w:type="dxa"/>
            <w:gridSpan w:val="2"/>
          </w:tcPr>
          <w:p w:rsidRPr="00117039" w:rsidR="00267C2F" w:rsidP="00267C2F" w:rsidRDefault="00267C2F" w14:paraId="13B6E1A2" w14:textId="1E7D0FCA">
            <w:pPr>
              <w:spacing w:after="0" w:line="276" w:lineRule="auto"/>
              <w:rPr>
                <w:ins w:author="Carmen Garcia Montero" w:date="2025-11-03T15:44:00Z" w:id="6176"/>
                <w:rFonts w:ascii="Times New Roman" w:hAnsi="Times New Roman" w:cs="Times New Roman"/>
                <w:sz w:val="16"/>
                <w:szCs w:val="16"/>
                <w:lang w:val="en-GB"/>
              </w:rPr>
            </w:pPr>
            <w:ins w:author="Carmen Garcia Montero" w:date="2025-11-03T15:47:00Z" w:id="6177">
              <w:r>
                <w:rPr>
                  <w:rFonts w:ascii="Times New Roman" w:hAnsi="Times New Roman" w:cs="Times New Roman"/>
                  <w:sz w:val="16"/>
                  <w:szCs w:val="16"/>
                  <w:lang w:val="en-US"/>
                </w:rPr>
                <w:t>CU registration responsible party identification</w:t>
              </w:r>
            </w:ins>
          </w:p>
        </w:tc>
        <w:tc>
          <w:tcPr>
            <w:tcW w:w="3238" w:type="dxa"/>
          </w:tcPr>
          <w:p w:rsidRPr="00117039" w:rsidR="00267C2F" w:rsidP="00267C2F" w:rsidRDefault="00267C2F" w14:paraId="69FAC782" w14:textId="3ED37C1E">
            <w:pPr>
              <w:spacing w:after="0" w:line="276" w:lineRule="auto"/>
              <w:rPr>
                <w:ins w:author="Carmen Garcia Montero" w:date="2025-11-03T15:44:00Z" w:id="6178"/>
                <w:rFonts w:ascii="Times New Roman" w:hAnsi="Times New Roman" w:cs="Times New Roman"/>
                <w:sz w:val="16"/>
                <w:szCs w:val="16"/>
                <w:lang w:val="en-GB"/>
              </w:rPr>
            </w:pPr>
            <w:ins w:author="Carmen Garcia Montero" w:date="2025-11-03T15:47:00Z" w:id="6179">
              <w:r>
                <w:rPr>
                  <w:rFonts w:ascii="Times New Roman" w:hAnsi="Times New Roman" w:cs="Times New Roman"/>
                  <w:sz w:val="16"/>
                  <w:szCs w:val="16"/>
                  <w:lang w:val="en-GB"/>
                </w:rPr>
                <w:t>U</w:t>
              </w:r>
              <w:r w:rsidRPr="00117039">
                <w:rPr>
                  <w:rFonts w:ascii="Times New Roman" w:hAnsi="Times New Roman" w:cs="Times New Roman"/>
                  <w:sz w:val="16"/>
                  <w:szCs w:val="16"/>
                  <w:lang w:val="en-GB"/>
                </w:rPr>
                <w:t xml:space="preserve">nique identification code of the </w:t>
              </w:r>
              <w:r>
                <w:rPr>
                  <w:rFonts w:ascii="Times New Roman" w:hAnsi="Times New Roman" w:cs="Times New Roman"/>
                  <w:sz w:val="16"/>
                  <w:szCs w:val="16"/>
                  <w:lang w:val="en-GB"/>
                </w:rPr>
                <w:t>CU registration responsible up to the national T&amp;C.</w:t>
              </w:r>
            </w:ins>
          </w:p>
        </w:tc>
      </w:tr>
      <w:tr w:rsidRPr="00D36BE7" w:rsidR="00267C2F" w:rsidTr="0DC8649F" w14:paraId="78305FBA" w14:textId="77777777">
        <w:trPr>
          <w:trHeight w:val="300"/>
          <w:ins w:author="Carmen Garcia Montero" w:date="2025-11-03T15:44:00Z" w:id="6180"/>
        </w:trPr>
        <w:tc>
          <w:tcPr>
            <w:tcW w:w="828" w:type="dxa"/>
            <w:gridSpan w:val="3"/>
          </w:tcPr>
          <w:p w:rsidRPr="00117039" w:rsidR="00267C2F" w:rsidP="00267C2F" w:rsidRDefault="00267C2F" w14:paraId="0AF3CAD3" w14:textId="77777777">
            <w:pPr>
              <w:spacing w:after="0" w:line="276" w:lineRule="auto"/>
              <w:jc w:val="center"/>
              <w:rPr>
                <w:ins w:author="Carmen Garcia Montero" w:date="2025-11-03T15:44:00Z" w:id="6181"/>
                <w:rFonts w:ascii="Times New Roman" w:hAnsi="Times New Roman" w:cs="Times New Roman"/>
                <w:sz w:val="16"/>
                <w:szCs w:val="16"/>
                <w:lang w:val="en-GB"/>
              </w:rPr>
            </w:pPr>
          </w:p>
        </w:tc>
        <w:tc>
          <w:tcPr>
            <w:tcW w:w="2766" w:type="dxa"/>
            <w:gridSpan w:val="2"/>
          </w:tcPr>
          <w:p w:rsidRPr="00117039" w:rsidR="00267C2F" w:rsidP="00267C2F" w:rsidRDefault="00267C2F" w14:paraId="45B8B0FB" w14:textId="77777777">
            <w:pPr>
              <w:spacing w:after="0" w:line="276" w:lineRule="auto"/>
              <w:rPr>
                <w:ins w:author="Carmen Garcia Montero" w:date="2025-11-03T15:44:00Z" w:id="6182"/>
                <w:rFonts w:ascii="Times New Roman" w:hAnsi="Times New Roman" w:cs="Times New Roman"/>
                <w:sz w:val="16"/>
                <w:szCs w:val="16"/>
                <w:lang w:val="en-GB"/>
              </w:rPr>
            </w:pPr>
          </w:p>
        </w:tc>
        <w:tc>
          <w:tcPr>
            <w:tcW w:w="3082" w:type="dxa"/>
            <w:gridSpan w:val="2"/>
          </w:tcPr>
          <w:p w:rsidRPr="00117039" w:rsidR="00267C2F" w:rsidP="00267C2F" w:rsidRDefault="00267C2F" w14:paraId="596A6D17" w14:textId="524D6C87">
            <w:pPr>
              <w:spacing w:after="0" w:line="276" w:lineRule="auto"/>
              <w:rPr>
                <w:ins w:author="Carmen Garcia Montero" w:date="2025-11-03T15:44:00Z" w:id="6183"/>
                <w:rFonts w:ascii="Times New Roman" w:hAnsi="Times New Roman" w:cs="Times New Roman"/>
                <w:sz w:val="16"/>
                <w:szCs w:val="16"/>
                <w:lang w:val="en-GB"/>
              </w:rPr>
            </w:pPr>
            <w:ins w:author="Carmen Garcia Montero" w:date="2025-11-03T15:47:00Z" w:id="6184">
              <w:r>
                <w:rPr>
                  <w:rFonts w:ascii="Times New Roman" w:hAnsi="Times New Roman" w:cs="Times New Roman"/>
                  <w:sz w:val="16"/>
                  <w:szCs w:val="16"/>
                  <w:lang w:val="en-US"/>
                </w:rPr>
                <w:t>Scope</w:t>
              </w:r>
            </w:ins>
          </w:p>
        </w:tc>
        <w:tc>
          <w:tcPr>
            <w:tcW w:w="3238" w:type="dxa"/>
          </w:tcPr>
          <w:p w:rsidRPr="00117039" w:rsidR="00267C2F" w:rsidP="00267C2F" w:rsidRDefault="00267C2F" w14:paraId="62E7F860" w14:textId="7F496AE1">
            <w:pPr>
              <w:spacing w:after="0" w:line="276" w:lineRule="auto"/>
              <w:rPr>
                <w:ins w:author="Carmen Garcia Montero" w:date="2025-11-03T15:44:00Z" w:id="6185"/>
                <w:rFonts w:ascii="Times New Roman" w:hAnsi="Times New Roman" w:cs="Times New Roman"/>
                <w:sz w:val="16"/>
                <w:szCs w:val="16"/>
                <w:lang w:val="en-GB"/>
              </w:rPr>
            </w:pPr>
            <w:ins w:author="Carmen Garcia Montero" w:date="2025-11-03T15:47:00Z" w:id="6186">
              <w:r>
                <w:rPr>
                  <w:rFonts w:ascii="Times New Roman" w:hAnsi="Times New Roman" w:cs="Times New Roman"/>
                  <w:sz w:val="16"/>
                  <w:szCs w:val="16"/>
                  <w:lang w:val="en-GB"/>
                </w:rPr>
                <w:t>The scope of the permission requested to be given to the CU registration responsible party by the final customer</w:t>
              </w:r>
            </w:ins>
          </w:p>
        </w:tc>
      </w:tr>
      <w:tr w:rsidRPr="00D36BE7" w:rsidR="00267C2F" w:rsidTr="0DC8649F" w14:paraId="62F883AA" w14:textId="77777777">
        <w:trPr>
          <w:trHeight w:val="300"/>
        </w:trPr>
        <w:tc>
          <w:tcPr>
            <w:tcW w:w="828" w:type="dxa"/>
            <w:gridSpan w:val="3"/>
            <w:vMerge w:val="restart"/>
          </w:tcPr>
          <w:p w:rsidRPr="00117039" w:rsidR="00267C2F" w:rsidP="00267C2F" w:rsidRDefault="00267C2F" w14:paraId="539437DB" w14:textId="33FD034E">
            <w:pPr>
              <w:spacing w:after="0" w:line="276" w:lineRule="auto"/>
              <w:jc w:val="center"/>
              <w:rPr>
                <w:rFonts w:ascii="Times New Roman" w:hAnsi="Times New Roman" w:cs="Times New Roman"/>
                <w:sz w:val="16"/>
                <w:szCs w:val="16"/>
                <w:lang w:val="en-GB"/>
              </w:rPr>
            </w:pPr>
            <w:ins w:author="Carmen Garcia Montero" w:date="2025-11-03T15:47:00Z" w:id="6187">
              <w:r>
                <w:rPr>
                  <w:rFonts w:ascii="Times New Roman" w:hAnsi="Times New Roman" w:cs="Times New Roman"/>
                  <w:sz w:val="16"/>
                  <w:szCs w:val="16"/>
                  <w:lang w:val="en-GB"/>
                </w:rPr>
                <w:t>F</w:t>
              </w:r>
            </w:ins>
            <w:del w:author="Carmen Garcia Montero" w:date="2025-11-03T15:47:00Z" w:id="6188">
              <w:r w:rsidRPr="00117039" w:rsidDel="00267C2F">
                <w:rPr>
                  <w:rFonts w:ascii="Times New Roman" w:hAnsi="Times New Roman" w:cs="Times New Roman"/>
                  <w:sz w:val="16"/>
                  <w:szCs w:val="16"/>
                  <w:lang w:val="en-GB"/>
                </w:rPr>
                <w:delText>E</w:delText>
              </w:r>
            </w:del>
          </w:p>
        </w:tc>
        <w:tc>
          <w:tcPr>
            <w:tcW w:w="2766" w:type="dxa"/>
            <w:gridSpan w:val="2"/>
            <w:vMerge w:val="restart"/>
          </w:tcPr>
          <w:p w:rsidRPr="00117039" w:rsidR="00267C2F" w:rsidP="00267C2F" w:rsidRDefault="00267C2F" w14:paraId="782FAF63" w14:textId="33E2324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w:t>
            </w:r>
          </w:p>
        </w:tc>
        <w:tc>
          <w:tcPr>
            <w:tcW w:w="3082" w:type="dxa"/>
            <w:gridSpan w:val="2"/>
          </w:tcPr>
          <w:p w:rsidRPr="00117039" w:rsidR="00267C2F" w:rsidP="00267C2F" w:rsidRDefault="00267C2F" w14:paraId="58685935" w14:textId="294FCB0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w:t>
            </w:r>
          </w:p>
        </w:tc>
        <w:tc>
          <w:tcPr>
            <w:tcW w:w="3238" w:type="dxa"/>
          </w:tcPr>
          <w:p w:rsidRPr="00117039" w:rsidR="00267C2F" w:rsidP="00267C2F" w:rsidRDefault="00267C2F" w14:paraId="363323FD" w14:textId="3AD1B89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w:t>
            </w:r>
          </w:p>
        </w:tc>
      </w:tr>
      <w:tr w:rsidRPr="00D36BE7" w:rsidR="00267C2F" w:rsidTr="0DC8649F" w14:paraId="4DC1FB49" w14:textId="77777777">
        <w:trPr>
          <w:trHeight w:val="300"/>
        </w:trPr>
        <w:tc>
          <w:tcPr>
            <w:tcW w:w="828" w:type="dxa"/>
            <w:gridSpan w:val="3"/>
            <w:vMerge/>
          </w:tcPr>
          <w:p w:rsidRPr="00117039" w:rsidR="00267C2F" w:rsidP="00267C2F" w:rsidRDefault="00267C2F" w14:paraId="0ADB444C"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18D7BC67"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27637604" w14:textId="2E7665A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Creation date</w:t>
            </w:r>
          </w:p>
        </w:tc>
        <w:tc>
          <w:tcPr>
            <w:tcW w:w="3238" w:type="dxa"/>
          </w:tcPr>
          <w:p w:rsidRPr="00117039" w:rsidR="00267C2F" w:rsidP="00267C2F" w:rsidRDefault="00267C2F" w14:paraId="2DB32C94" w14:textId="0DB7683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of CU ID creation</w:t>
            </w:r>
          </w:p>
        </w:tc>
      </w:tr>
      <w:tr w:rsidRPr="00D36BE7" w:rsidR="00267C2F" w:rsidTr="0DC8649F" w14:paraId="0712FD15" w14:textId="77777777">
        <w:trPr>
          <w:trHeight w:val="300"/>
        </w:trPr>
        <w:tc>
          <w:tcPr>
            <w:tcW w:w="828" w:type="dxa"/>
            <w:gridSpan w:val="3"/>
            <w:vMerge w:val="restart"/>
            <w:hideMark/>
          </w:tcPr>
          <w:p w:rsidRPr="00117039" w:rsidR="00267C2F" w:rsidP="00267C2F" w:rsidRDefault="00267C2F" w14:paraId="4991A590" w14:textId="37B35B28">
            <w:pPr>
              <w:spacing w:after="0" w:line="276" w:lineRule="auto"/>
              <w:jc w:val="center"/>
              <w:rPr>
                <w:rFonts w:ascii="Times New Roman" w:hAnsi="Times New Roman" w:cs="Times New Roman"/>
                <w:sz w:val="16"/>
                <w:szCs w:val="16"/>
                <w:lang w:val="en-GB"/>
              </w:rPr>
            </w:pPr>
            <w:ins w:author="Carmen Garcia Montero" w:date="2025-11-03T15:47:00Z" w:id="6189">
              <w:r>
                <w:rPr>
                  <w:rFonts w:ascii="Times New Roman" w:hAnsi="Times New Roman" w:cs="Times New Roman"/>
                  <w:sz w:val="16"/>
                  <w:szCs w:val="16"/>
                  <w:lang w:val="en-GB"/>
                </w:rPr>
                <w:t>G</w:t>
              </w:r>
            </w:ins>
            <w:del w:author="Carmen Garcia Montero" w:date="2025-11-03T15:47:00Z" w:id="6190">
              <w:r w:rsidRPr="00117039" w:rsidDel="00267C2F">
                <w:rPr>
                  <w:rFonts w:ascii="Times New Roman" w:hAnsi="Times New Roman" w:cs="Times New Roman"/>
                  <w:sz w:val="16"/>
                  <w:szCs w:val="16"/>
                  <w:lang w:val="en-GB"/>
                </w:rPr>
                <w:delText>F</w:delText>
              </w:r>
            </w:del>
          </w:p>
        </w:tc>
        <w:tc>
          <w:tcPr>
            <w:tcW w:w="2766" w:type="dxa"/>
            <w:gridSpan w:val="2"/>
            <w:vMerge w:val="restart"/>
            <w:hideMark/>
          </w:tcPr>
          <w:p w:rsidRPr="00117039" w:rsidR="00267C2F" w:rsidP="00267C2F" w:rsidRDefault="00267C2F" w14:paraId="73895E5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de-registration request </w:t>
            </w:r>
          </w:p>
        </w:tc>
        <w:tc>
          <w:tcPr>
            <w:tcW w:w="3082" w:type="dxa"/>
            <w:gridSpan w:val="2"/>
            <w:hideMark/>
          </w:tcPr>
          <w:p w:rsidRPr="00117039" w:rsidR="00267C2F" w:rsidP="00267C2F" w:rsidRDefault="00267C2F" w14:paraId="77F48E4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module </w:t>
            </w:r>
          </w:p>
        </w:tc>
        <w:tc>
          <w:tcPr>
            <w:tcW w:w="3238" w:type="dxa"/>
            <w:hideMark/>
          </w:tcPr>
          <w:p w:rsidRPr="00117039" w:rsidR="00267C2F" w:rsidP="00267C2F" w:rsidRDefault="00267C2F" w14:paraId="7C0280C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a flexibility information system module at EU level. </w:t>
            </w:r>
          </w:p>
        </w:tc>
      </w:tr>
      <w:tr w:rsidRPr="00D36BE7" w:rsidR="00267C2F" w:rsidTr="0DC8649F" w14:paraId="67F25262" w14:textId="77777777">
        <w:trPr>
          <w:trHeight w:val="300"/>
        </w:trPr>
        <w:tc>
          <w:tcPr>
            <w:tcW w:w="828" w:type="dxa"/>
            <w:gridSpan w:val="3"/>
            <w:vMerge/>
            <w:hideMark/>
          </w:tcPr>
          <w:p w:rsidRPr="00117039" w:rsidR="00267C2F" w:rsidP="00267C2F" w:rsidRDefault="00267C2F" w14:paraId="7E83B750"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1E1C6A1B"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431F52F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23BEC0A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controllable unit. </w:t>
            </w:r>
          </w:p>
        </w:tc>
      </w:tr>
      <w:tr w:rsidRPr="00D36BE7" w:rsidR="00267C2F" w:rsidTr="0DC8649F" w14:paraId="08997940" w14:textId="77777777">
        <w:trPr>
          <w:trHeight w:val="300"/>
        </w:trPr>
        <w:tc>
          <w:tcPr>
            <w:tcW w:w="828" w:type="dxa"/>
            <w:gridSpan w:val="3"/>
            <w:vMerge/>
            <w:hideMark/>
          </w:tcPr>
          <w:p w:rsidRPr="00117039" w:rsidR="00267C2F" w:rsidP="00267C2F" w:rsidRDefault="00267C2F" w14:paraId="564F79E1"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42038561"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1C20AF8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De-registration date </w:t>
            </w:r>
          </w:p>
        </w:tc>
        <w:tc>
          <w:tcPr>
            <w:tcW w:w="3238" w:type="dxa"/>
            <w:hideMark/>
          </w:tcPr>
          <w:p w:rsidRPr="00117039" w:rsidR="00267C2F" w:rsidP="00267C2F" w:rsidRDefault="00267C2F" w14:paraId="2CF9DCD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for when the de-registration shall be considered active. </w:t>
            </w:r>
          </w:p>
        </w:tc>
      </w:tr>
      <w:tr w:rsidRPr="00D36BE7" w:rsidR="00267C2F" w:rsidTr="0DC8649F" w14:paraId="45D16F8E" w14:textId="77777777">
        <w:trPr>
          <w:trHeight w:val="300"/>
        </w:trPr>
        <w:tc>
          <w:tcPr>
            <w:tcW w:w="828" w:type="dxa"/>
            <w:gridSpan w:val="3"/>
            <w:vMerge/>
          </w:tcPr>
          <w:p w:rsidRPr="00117039" w:rsidR="00267C2F" w:rsidP="00267C2F" w:rsidRDefault="00267C2F" w14:paraId="4CCE456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2049D597"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4B93D2C7" w14:textId="567BB39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267C2F" w:rsidP="00267C2F" w:rsidRDefault="00267C2F" w14:paraId="0109FCBB" w14:textId="28860BD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for the de-registration request.</w:t>
            </w:r>
          </w:p>
        </w:tc>
      </w:tr>
      <w:tr w:rsidRPr="00D36BE7" w:rsidR="00267C2F" w:rsidTr="0DC8649F" w14:paraId="1EE76309" w14:textId="77777777">
        <w:trPr>
          <w:trHeight w:val="300"/>
        </w:trPr>
        <w:tc>
          <w:tcPr>
            <w:tcW w:w="828" w:type="dxa"/>
            <w:gridSpan w:val="3"/>
            <w:vMerge w:val="restart"/>
            <w:hideMark/>
          </w:tcPr>
          <w:p w:rsidRPr="00117039" w:rsidR="00267C2F" w:rsidP="00267C2F" w:rsidRDefault="009061E9" w14:paraId="02CD43A0" w14:textId="4A45F1FF">
            <w:pPr>
              <w:spacing w:after="0" w:line="276" w:lineRule="auto"/>
              <w:jc w:val="center"/>
              <w:rPr>
                <w:rFonts w:ascii="Times New Roman" w:hAnsi="Times New Roman" w:cs="Times New Roman"/>
                <w:sz w:val="16"/>
                <w:szCs w:val="16"/>
                <w:lang w:val="en-GB"/>
              </w:rPr>
            </w:pPr>
            <w:ins w:author="Carmen Garcia Montero" w:date="2025-11-03T15:51:00Z" w:id="6191">
              <w:r>
                <w:rPr>
                  <w:rFonts w:ascii="Times New Roman" w:hAnsi="Times New Roman" w:cs="Times New Roman"/>
                  <w:sz w:val="16"/>
                  <w:szCs w:val="16"/>
                  <w:lang w:val="en-GB"/>
                </w:rPr>
                <w:t>H</w:t>
              </w:r>
            </w:ins>
            <w:del w:author="Carmen Garcia Montero" w:date="2025-11-03T15:51:00Z" w:id="6192">
              <w:r w:rsidRPr="00117039" w:rsidDel="009061E9" w:rsidR="00267C2F">
                <w:rPr>
                  <w:rFonts w:ascii="Times New Roman" w:hAnsi="Times New Roman" w:cs="Times New Roman"/>
                  <w:sz w:val="16"/>
                  <w:szCs w:val="16"/>
                  <w:lang w:val="en-GB"/>
                </w:rPr>
                <w:delText>G</w:delText>
              </w:r>
            </w:del>
          </w:p>
        </w:tc>
        <w:tc>
          <w:tcPr>
            <w:tcW w:w="2766" w:type="dxa"/>
            <w:gridSpan w:val="2"/>
            <w:vMerge w:val="restart"/>
            <w:hideMark/>
          </w:tcPr>
          <w:p w:rsidRPr="00117039" w:rsidR="00267C2F" w:rsidP="00267C2F" w:rsidRDefault="00267C2F" w14:paraId="17A80D8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de-registration notification </w:t>
            </w:r>
          </w:p>
        </w:tc>
        <w:tc>
          <w:tcPr>
            <w:tcW w:w="3082" w:type="dxa"/>
            <w:gridSpan w:val="2"/>
            <w:hideMark/>
          </w:tcPr>
          <w:p w:rsidRPr="00117039" w:rsidR="00267C2F" w:rsidP="00267C2F" w:rsidRDefault="00267C2F" w14:paraId="251B6A3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27C72BC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 </w:t>
            </w:r>
          </w:p>
        </w:tc>
      </w:tr>
      <w:tr w:rsidRPr="00D36BE7" w:rsidR="00267C2F" w:rsidTr="0DC8649F" w14:paraId="54130AE5" w14:textId="77777777">
        <w:trPr>
          <w:trHeight w:val="300"/>
        </w:trPr>
        <w:tc>
          <w:tcPr>
            <w:tcW w:w="828" w:type="dxa"/>
            <w:gridSpan w:val="3"/>
            <w:vMerge/>
            <w:hideMark/>
          </w:tcPr>
          <w:p w:rsidRPr="00117039" w:rsidR="00267C2F" w:rsidP="00267C2F" w:rsidRDefault="00267C2F" w14:paraId="0B40D9BB"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51ED9FDE"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241AE5A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De-registration date </w:t>
            </w:r>
          </w:p>
        </w:tc>
        <w:tc>
          <w:tcPr>
            <w:tcW w:w="3238" w:type="dxa"/>
            <w:hideMark/>
          </w:tcPr>
          <w:p w:rsidRPr="00117039" w:rsidR="00267C2F" w:rsidP="00267C2F" w:rsidRDefault="00267C2F" w14:paraId="36EA42D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for when the de-registration shall be considered active. </w:t>
            </w:r>
          </w:p>
        </w:tc>
      </w:tr>
      <w:tr w:rsidRPr="00D36BE7" w:rsidR="00267C2F" w:rsidTr="0DC8649F" w14:paraId="37EC93AE" w14:textId="77777777">
        <w:trPr>
          <w:trHeight w:val="300"/>
        </w:trPr>
        <w:tc>
          <w:tcPr>
            <w:tcW w:w="828" w:type="dxa"/>
            <w:gridSpan w:val="3"/>
            <w:vMerge/>
          </w:tcPr>
          <w:p w:rsidRPr="00117039" w:rsidR="00267C2F" w:rsidP="00267C2F" w:rsidRDefault="00267C2F" w14:paraId="68369B25"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11EAC119"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75FE89B6" w14:textId="39ACB12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267C2F" w:rsidP="00267C2F" w:rsidRDefault="00267C2F" w14:paraId="40F5FCB5" w14:textId="7ABEA7B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Reason for the de-registration. </w:t>
            </w:r>
          </w:p>
        </w:tc>
      </w:tr>
      <w:tr w:rsidRPr="00D36BE7" w:rsidR="00267C2F" w:rsidTr="0DC8649F" w14:paraId="38EE7D3F" w14:textId="77777777">
        <w:trPr>
          <w:trHeight w:val="300"/>
        </w:trPr>
        <w:tc>
          <w:tcPr>
            <w:tcW w:w="828" w:type="dxa"/>
            <w:gridSpan w:val="3"/>
            <w:vMerge w:val="restart"/>
            <w:hideMark/>
          </w:tcPr>
          <w:p w:rsidRPr="00117039" w:rsidR="00267C2F" w:rsidP="00267C2F" w:rsidRDefault="009061E9" w14:paraId="7995D665" w14:textId="69A46C46">
            <w:pPr>
              <w:spacing w:after="0" w:line="276" w:lineRule="auto"/>
              <w:jc w:val="center"/>
              <w:rPr>
                <w:rFonts w:ascii="Times New Roman" w:hAnsi="Times New Roman" w:cs="Times New Roman"/>
                <w:sz w:val="16"/>
                <w:szCs w:val="16"/>
                <w:lang w:val="en-GB"/>
              </w:rPr>
            </w:pPr>
            <w:ins w:author="Carmen Garcia Montero" w:date="2025-11-03T15:51:00Z" w:id="6193">
              <w:r>
                <w:rPr>
                  <w:rFonts w:ascii="Times New Roman" w:hAnsi="Times New Roman" w:cs="Times New Roman"/>
                  <w:sz w:val="16"/>
                  <w:szCs w:val="16"/>
                  <w:lang w:val="en-GB"/>
                </w:rPr>
                <w:t>I</w:t>
              </w:r>
            </w:ins>
            <w:del w:author="Carmen Garcia Montero" w:date="2025-11-03T15:51:00Z" w:id="6194">
              <w:r w:rsidRPr="00117039" w:rsidDel="009061E9" w:rsidR="00267C2F">
                <w:rPr>
                  <w:rFonts w:ascii="Times New Roman" w:hAnsi="Times New Roman" w:cs="Times New Roman"/>
                  <w:sz w:val="16"/>
                  <w:szCs w:val="16"/>
                  <w:lang w:val="en-GB"/>
                </w:rPr>
                <w:delText>H</w:delText>
              </w:r>
            </w:del>
          </w:p>
        </w:tc>
        <w:tc>
          <w:tcPr>
            <w:tcW w:w="2766" w:type="dxa"/>
            <w:gridSpan w:val="2"/>
            <w:vMerge w:val="restart"/>
            <w:hideMark/>
          </w:tcPr>
          <w:p w:rsidRPr="00117039" w:rsidR="00267C2F" w:rsidP="00267C2F" w:rsidRDefault="00267C2F" w14:paraId="044ECD6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suspension request </w:t>
            </w:r>
          </w:p>
        </w:tc>
        <w:tc>
          <w:tcPr>
            <w:tcW w:w="3082" w:type="dxa"/>
            <w:gridSpan w:val="2"/>
            <w:hideMark/>
          </w:tcPr>
          <w:p w:rsidRPr="00117039" w:rsidR="00267C2F" w:rsidP="00267C2F" w:rsidRDefault="00267C2F" w14:paraId="5E2B249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382685F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 </w:t>
            </w:r>
          </w:p>
        </w:tc>
      </w:tr>
      <w:tr w:rsidRPr="00D36BE7" w:rsidR="00267C2F" w:rsidTr="0DC8649F" w14:paraId="28BAB5EF" w14:textId="77777777">
        <w:trPr>
          <w:trHeight w:val="300"/>
        </w:trPr>
        <w:tc>
          <w:tcPr>
            <w:tcW w:w="828" w:type="dxa"/>
            <w:gridSpan w:val="3"/>
            <w:vMerge/>
            <w:hideMark/>
          </w:tcPr>
          <w:p w:rsidRPr="00117039" w:rsidR="00267C2F" w:rsidP="00267C2F" w:rsidRDefault="00267C2F" w14:paraId="3047A0EC"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46F538B4"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488D295B" w14:textId="412A447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Suspension date </w:t>
            </w:r>
          </w:p>
        </w:tc>
        <w:tc>
          <w:tcPr>
            <w:tcW w:w="3238" w:type="dxa"/>
            <w:hideMark/>
          </w:tcPr>
          <w:p w:rsidRPr="00117039" w:rsidR="00267C2F" w:rsidP="00267C2F" w:rsidRDefault="00267C2F" w14:paraId="6A786B56" w14:textId="0D9143C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for when the suspension shall be considered active. </w:t>
            </w:r>
          </w:p>
        </w:tc>
      </w:tr>
      <w:tr w:rsidRPr="00625E07" w:rsidR="00267C2F" w:rsidTr="0DC8649F" w14:paraId="24AF78A3" w14:textId="77777777">
        <w:trPr>
          <w:trHeight w:val="300"/>
        </w:trPr>
        <w:tc>
          <w:tcPr>
            <w:tcW w:w="828" w:type="dxa"/>
            <w:gridSpan w:val="3"/>
            <w:vMerge/>
          </w:tcPr>
          <w:p w:rsidRPr="00117039" w:rsidR="00267C2F" w:rsidP="00267C2F" w:rsidRDefault="00267C2F" w14:paraId="3B325EC5"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166A717A"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0C901ADB" w14:textId="0E6CC21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267C2F" w:rsidP="00267C2F" w:rsidRDefault="00267C2F" w14:paraId="0F630C9E" w14:textId="5516B119">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for the suspension request.</w:t>
            </w:r>
          </w:p>
        </w:tc>
      </w:tr>
      <w:tr w:rsidRPr="00625E07" w:rsidR="00267C2F" w:rsidTr="0DC8649F" w14:paraId="19D40B2C" w14:textId="77777777">
        <w:trPr>
          <w:trHeight w:val="300"/>
        </w:trPr>
        <w:tc>
          <w:tcPr>
            <w:tcW w:w="828" w:type="dxa"/>
            <w:gridSpan w:val="3"/>
            <w:vMerge w:val="restart"/>
            <w:hideMark/>
          </w:tcPr>
          <w:p w:rsidRPr="00117039" w:rsidR="00267C2F" w:rsidP="00267C2F" w:rsidRDefault="009061E9" w14:paraId="1DE256B0" w14:textId="15B4B597">
            <w:pPr>
              <w:spacing w:after="0" w:line="276" w:lineRule="auto"/>
              <w:jc w:val="center"/>
              <w:rPr>
                <w:rFonts w:ascii="Times New Roman" w:hAnsi="Times New Roman" w:cs="Times New Roman"/>
                <w:sz w:val="16"/>
                <w:szCs w:val="16"/>
                <w:lang w:val="en-GB"/>
              </w:rPr>
            </w:pPr>
            <w:ins w:author="Carmen Garcia Montero" w:date="2025-11-03T15:51:00Z" w:id="6195">
              <w:r>
                <w:rPr>
                  <w:rFonts w:ascii="Times New Roman" w:hAnsi="Times New Roman" w:cs="Times New Roman"/>
                  <w:sz w:val="16"/>
                  <w:szCs w:val="16"/>
                  <w:lang w:val="en-GB"/>
                </w:rPr>
                <w:t>J</w:t>
              </w:r>
            </w:ins>
            <w:del w:author="Carmen Garcia Montero" w:date="2025-11-03T15:51:00Z" w:id="6196">
              <w:r w:rsidRPr="00117039" w:rsidDel="009061E9" w:rsidR="00267C2F">
                <w:rPr>
                  <w:rFonts w:ascii="Times New Roman" w:hAnsi="Times New Roman" w:cs="Times New Roman"/>
                  <w:sz w:val="16"/>
                  <w:szCs w:val="16"/>
                  <w:lang w:val="en-GB"/>
                </w:rPr>
                <w:delText>I</w:delText>
              </w:r>
            </w:del>
          </w:p>
        </w:tc>
        <w:tc>
          <w:tcPr>
            <w:tcW w:w="2766" w:type="dxa"/>
            <w:gridSpan w:val="2"/>
            <w:vMerge w:val="restart"/>
            <w:hideMark/>
          </w:tcPr>
          <w:p w:rsidRPr="00117039" w:rsidR="00267C2F" w:rsidP="00267C2F" w:rsidRDefault="00267C2F" w14:paraId="0F244EA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suspension notification </w:t>
            </w:r>
          </w:p>
        </w:tc>
        <w:tc>
          <w:tcPr>
            <w:tcW w:w="3082" w:type="dxa"/>
            <w:gridSpan w:val="2"/>
            <w:hideMark/>
          </w:tcPr>
          <w:p w:rsidRPr="00117039" w:rsidR="00267C2F" w:rsidP="00267C2F" w:rsidRDefault="00267C2F" w14:paraId="7EE9C5F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695C6D2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 </w:t>
            </w:r>
          </w:p>
        </w:tc>
      </w:tr>
      <w:tr w:rsidRPr="00625E07" w:rsidR="00267C2F" w:rsidTr="0DC8649F" w14:paraId="25469B76" w14:textId="77777777">
        <w:trPr>
          <w:trHeight w:val="300"/>
        </w:trPr>
        <w:tc>
          <w:tcPr>
            <w:tcW w:w="828" w:type="dxa"/>
            <w:gridSpan w:val="3"/>
            <w:vMerge/>
            <w:hideMark/>
          </w:tcPr>
          <w:p w:rsidRPr="00117039" w:rsidR="00267C2F" w:rsidP="00267C2F" w:rsidRDefault="00267C2F" w14:paraId="76BD4B95"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5709809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229755F6" w14:textId="60989A8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Suspension date </w:t>
            </w:r>
          </w:p>
        </w:tc>
        <w:tc>
          <w:tcPr>
            <w:tcW w:w="3238" w:type="dxa"/>
            <w:hideMark/>
          </w:tcPr>
          <w:p w:rsidRPr="00117039" w:rsidR="00267C2F" w:rsidP="00267C2F" w:rsidRDefault="00267C2F" w14:paraId="22C972D2" w14:textId="0894B9B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for when the suspension shall be considered active. </w:t>
            </w:r>
          </w:p>
        </w:tc>
      </w:tr>
      <w:tr w:rsidRPr="00171EDB" w:rsidR="00267C2F" w:rsidTr="0DC8649F" w14:paraId="3296D3A3" w14:textId="77777777">
        <w:trPr>
          <w:trHeight w:val="300"/>
        </w:trPr>
        <w:tc>
          <w:tcPr>
            <w:tcW w:w="828" w:type="dxa"/>
            <w:gridSpan w:val="3"/>
            <w:vMerge/>
          </w:tcPr>
          <w:p w:rsidRPr="00117039" w:rsidR="00267C2F" w:rsidP="00267C2F" w:rsidRDefault="00267C2F" w14:paraId="0BEE71F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559616E5"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79F9420E" w14:textId="635822E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267C2F" w:rsidP="00267C2F" w:rsidRDefault="00267C2F" w14:paraId="6A67FE62" w14:textId="413089B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for the suspension.</w:t>
            </w:r>
          </w:p>
        </w:tc>
      </w:tr>
      <w:tr w:rsidRPr="00625E07" w:rsidR="00267C2F" w:rsidTr="0DC8649F" w14:paraId="43446859" w14:textId="77777777">
        <w:trPr>
          <w:trHeight w:val="300"/>
        </w:trPr>
        <w:tc>
          <w:tcPr>
            <w:tcW w:w="828" w:type="dxa"/>
            <w:gridSpan w:val="3"/>
            <w:vMerge w:val="restart"/>
            <w:hideMark/>
          </w:tcPr>
          <w:p w:rsidRPr="00117039" w:rsidR="00267C2F" w:rsidP="00267C2F" w:rsidRDefault="009061E9" w14:paraId="20C6C80C" w14:textId="6373B7C1">
            <w:pPr>
              <w:spacing w:after="0" w:line="276" w:lineRule="auto"/>
              <w:jc w:val="center"/>
              <w:rPr>
                <w:rFonts w:ascii="Times New Roman" w:hAnsi="Times New Roman" w:cs="Times New Roman"/>
                <w:sz w:val="16"/>
                <w:szCs w:val="16"/>
                <w:lang w:val="en-GB"/>
              </w:rPr>
            </w:pPr>
            <w:ins w:author="Carmen Garcia Montero" w:date="2025-11-03T15:51:00Z" w:id="6197">
              <w:r>
                <w:rPr>
                  <w:rFonts w:ascii="Times New Roman" w:hAnsi="Times New Roman" w:cs="Times New Roman"/>
                  <w:sz w:val="16"/>
                  <w:szCs w:val="16"/>
                  <w:lang w:val="en-GB"/>
                </w:rPr>
                <w:t>K</w:t>
              </w:r>
            </w:ins>
            <w:del w:author="Carmen Garcia Montero" w:date="2025-11-03T15:51:00Z" w:id="6198">
              <w:r w:rsidRPr="00117039" w:rsidDel="009061E9" w:rsidR="00267C2F">
                <w:rPr>
                  <w:rFonts w:ascii="Times New Roman" w:hAnsi="Times New Roman" w:cs="Times New Roman"/>
                  <w:sz w:val="16"/>
                  <w:szCs w:val="16"/>
                  <w:lang w:val="en-GB"/>
                </w:rPr>
                <w:delText>J</w:delText>
              </w:r>
            </w:del>
          </w:p>
        </w:tc>
        <w:tc>
          <w:tcPr>
            <w:tcW w:w="2766" w:type="dxa"/>
            <w:gridSpan w:val="2"/>
            <w:vMerge w:val="restart"/>
            <w:hideMark/>
          </w:tcPr>
          <w:p w:rsidRPr="00117039" w:rsidR="00267C2F" w:rsidP="00267C2F" w:rsidRDefault="00267C2F" w14:paraId="04F5477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re-activation request </w:t>
            </w:r>
          </w:p>
        </w:tc>
        <w:tc>
          <w:tcPr>
            <w:tcW w:w="3082" w:type="dxa"/>
            <w:gridSpan w:val="2"/>
            <w:hideMark/>
          </w:tcPr>
          <w:p w:rsidRPr="00117039" w:rsidR="00267C2F" w:rsidP="00267C2F" w:rsidRDefault="00267C2F" w14:paraId="50C317D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67765FC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 </w:t>
            </w:r>
          </w:p>
        </w:tc>
      </w:tr>
      <w:tr w:rsidRPr="00625E07" w:rsidR="00267C2F" w:rsidTr="0DC8649F" w14:paraId="525E30D8" w14:textId="77777777">
        <w:trPr>
          <w:trHeight w:val="407"/>
        </w:trPr>
        <w:tc>
          <w:tcPr>
            <w:tcW w:w="828" w:type="dxa"/>
            <w:gridSpan w:val="3"/>
            <w:vMerge/>
            <w:hideMark/>
          </w:tcPr>
          <w:p w:rsidRPr="00117039" w:rsidR="00267C2F" w:rsidP="00267C2F" w:rsidRDefault="00267C2F" w14:paraId="3263F420"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3F9948A4"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76848D5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Re-activation timestamp </w:t>
            </w:r>
          </w:p>
        </w:tc>
        <w:tc>
          <w:tcPr>
            <w:tcW w:w="3238" w:type="dxa"/>
            <w:hideMark/>
          </w:tcPr>
          <w:p w:rsidRPr="00117039" w:rsidR="00267C2F" w:rsidP="00267C2F" w:rsidRDefault="00267C2F" w14:paraId="562E898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Timestamp from when the re-activation shall be active. </w:t>
            </w:r>
          </w:p>
        </w:tc>
      </w:tr>
      <w:tr w:rsidRPr="00625E07" w:rsidR="00267C2F" w:rsidTr="0DC8649F" w14:paraId="1BDD9393" w14:textId="77777777">
        <w:trPr>
          <w:trHeight w:val="300"/>
        </w:trPr>
        <w:tc>
          <w:tcPr>
            <w:tcW w:w="828" w:type="dxa"/>
            <w:gridSpan w:val="3"/>
            <w:vMerge/>
          </w:tcPr>
          <w:p w:rsidRPr="00117039" w:rsidR="00267C2F" w:rsidP="00267C2F" w:rsidRDefault="00267C2F" w14:paraId="0054446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3BD009E4"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371842B3" w14:textId="55EE970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267C2F" w:rsidP="00267C2F" w:rsidRDefault="00267C2F" w14:paraId="38C3B135" w14:textId="597AB02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for the re-activation request.</w:t>
            </w:r>
          </w:p>
        </w:tc>
      </w:tr>
      <w:tr w:rsidRPr="00625E07" w:rsidR="00267C2F" w:rsidTr="0DC8649F" w14:paraId="3F0E7E99" w14:textId="77777777">
        <w:trPr>
          <w:trHeight w:val="300"/>
        </w:trPr>
        <w:tc>
          <w:tcPr>
            <w:tcW w:w="828" w:type="dxa"/>
            <w:gridSpan w:val="3"/>
            <w:vMerge w:val="restart"/>
            <w:hideMark/>
          </w:tcPr>
          <w:p w:rsidRPr="00117039" w:rsidR="00267C2F" w:rsidP="00267C2F" w:rsidRDefault="009061E9" w14:paraId="0284A889" w14:textId="0052D6C6">
            <w:pPr>
              <w:spacing w:after="0" w:line="276" w:lineRule="auto"/>
              <w:jc w:val="center"/>
              <w:rPr>
                <w:rFonts w:ascii="Times New Roman" w:hAnsi="Times New Roman" w:cs="Times New Roman"/>
                <w:sz w:val="16"/>
                <w:szCs w:val="16"/>
                <w:lang w:val="en-GB"/>
              </w:rPr>
            </w:pPr>
            <w:ins w:author="Carmen Garcia Montero" w:date="2025-11-03T15:51:00Z" w:id="6199">
              <w:r>
                <w:rPr>
                  <w:rFonts w:ascii="Times New Roman" w:hAnsi="Times New Roman" w:cs="Times New Roman"/>
                  <w:sz w:val="16"/>
                  <w:szCs w:val="16"/>
                  <w:lang w:val="en-GB"/>
                </w:rPr>
                <w:t>L</w:t>
              </w:r>
            </w:ins>
            <w:del w:author="Carmen Garcia Montero" w:date="2025-11-03T15:51:00Z" w:id="6200">
              <w:r w:rsidRPr="00117039" w:rsidDel="009061E9" w:rsidR="00267C2F">
                <w:rPr>
                  <w:rFonts w:ascii="Times New Roman" w:hAnsi="Times New Roman" w:cs="Times New Roman"/>
                  <w:sz w:val="16"/>
                  <w:szCs w:val="16"/>
                  <w:lang w:val="en-GB"/>
                </w:rPr>
                <w:delText>K</w:delText>
              </w:r>
            </w:del>
          </w:p>
        </w:tc>
        <w:tc>
          <w:tcPr>
            <w:tcW w:w="2766" w:type="dxa"/>
            <w:gridSpan w:val="2"/>
            <w:vMerge w:val="restart"/>
            <w:hideMark/>
          </w:tcPr>
          <w:p w:rsidRPr="00117039" w:rsidR="00267C2F" w:rsidP="00267C2F" w:rsidRDefault="00267C2F" w14:paraId="36424FF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re-activation notification </w:t>
            </w:r>
          </w:p>
        </w:tc>
        <w:tc>
          <w:tcPr>
            <w:tcW w:w="3082" w:type="dxa"/>
            <w:gridSpan w:val="2"/>
            <w:hideMark/>
          </w:tcPr>
          <w:p w:rsidRPr="00117039" w:rsidR="00267C2F" w:rsidP="00267C2F" w:rsidRDefault="00267C2F" w14:paraId="2903439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7D4444C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 </w:t>
            </w:r>
          </w:p>
        </w:tc>
      </w:tr>
      <w:tr w:rsidRPr="00625E07" w:rsidR="00267C2F" w:rsidTr="0DC8649F" w14:paraId="4691F756" w14:textId="77777777">
        <w:trPr>
          <w:trHeight w:val="300"/>
        </w:trPr>
        <w:tc>
          <w:tcPr>
            <w:tcW w:w="828" w:type="dxa"/>
            <w:gridSpan w:val="3"/>
            <w:vMerge/>
            <w:hideMark/>
          </w:tcPr>
          <w:p w:rsidRPr="00117039" w:rsidR="00267C2F" w:rsidP="00267C2F" w:rsidRDefault="00267C2F" w14:paraId="2A1B8F5F"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7E57F68A"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0F9A13D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Re-activation timestamp </w:t>
            </w:r>
          </w:p>
        </w:tc>
        <w:tc>
          <w:tcPr>
            <w:tcW w:w="3238" w:type="dxa"/>
            <w:hideMark/>
          </w:tcPr>
          <w:p w:rsidRPr="00117039" w:rsidR="00267C2F" w:rsidP="00267C2F" w:rsidRDefault="00267C2F" w14:paraId="24F7840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Timestamp from when the re-activation shall be active. </w:t>
            </w:r>
          </w:p>
        </w:tc>
      </w:tr>
      <w:tr w:rsidRPr="00625E07" w:rsidR="00267C2F" w:rsidTr="0DC8649F" w14:paraId="3C5A5C92" w14:textId="77777777">
        <w:trPr>
          <w:trHeight w:val="300"/>
        </w:trPr>
        <w:tc>
          <w:tcPr>
            <w:tcW w:w="828" w:type="dxa"/>
            <w:gridSpan w:val="3"/>
            <w:vMerge/>
          </w:tcPr>
          <w:p w:rsidRPr="00117039" w:rsidR="00267C2F" w:rsidP="00267C2F" w:rsidRDefault="00267C2F" w14:paraId="310A1B91"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6BD05247"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31F16E5F" w14:textId="2AC86E2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267C2F" w:rsidP="00267C2F" w:rsidRDefault="00267C2F" w14:paraId="162400AA" w14:textId="7ED517F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for the re-activation.</w:t>
            </w:r>
          </w:p>
        </w:tc>
      </w:tr>
      <w:tr w:rsidRPr="00625E07" w:rsidR="00267C2F" w:rsidTr="0DC8649F" w14:paraId="28A103CA" w14:textId="77777777">
        <w:trPr>
          <w:trHeight w:val="300"/>
        </w:trPr>
        <w:tc>
          <w:tcPr>
            <w:tcW w:w="828" w:type="dxa"/>
            <w:gridSpan w:val="3"/>
            <w:vMerge w:val="restart"/>
            <w:hideMark/>
          </w:tcPr>
          <w:p w:rsidRPr="00117039" w:rsidR="00267C2F" w:rsidP="00267C2F" w:rsidRDefault="009061E9" w14:paraId="37EF6C03" w14:textId="3BCEBFD6">
            <w:pPr>
              <w:spacing w:after="0" w:line="276" w:lineRule="auto"/>
              <w:jc w:val="center"/>
              <w:rPr>
                <w:rFonts w:ascii="Times New Roman" w:hAnsi="Times New Roman" w:cs="Times New Roman"/>
                <w:sz w:val="16"/>
                <w:szCs w:val="16"/>
                <w:lang w:val="en-GB"/>
              </w:rPr>
            </w:pPr>
            <w:ins w:author="Carmen Garcia Montero" w:date="2025-11-03T15:51:00Z" w:id="6201">
              <w:r>
                <w:rPr>
                  <w:rFonts w:ascii="Times New Roman" w:hAnsi="Times New Roman" w:cs="Times New Roman"/>
                  <w:sz w:val="16"/>
                  <w:szCs w:val="16"/>
                  <w:lang w:val="en-GB"/>
                </w:rPr>
                <w:t>M</w:t>
              </w:r>
            </w:ins>
            <w:del w:author="Carmen Garcia Montero" w:date="2025-11-03T15:51:00Z" w:id="6202">
              <w:r w:rsidRPr="00117039" w:rsidDel="009061E9" w:rsidR="00267C2F">
                <w:rPr>
                  <w:rFonts w:ascii="Times New Roman" w:hAnsi="Times New Roman" w:cs="Times New Roman"/>
                  <w:sz w:val="16"/>
                  <w:szCs w:val="16"/>
                  <w:lang w:val="en-GB"/>
                </w:rPr>
                <w:delText>L</w:delText>
              </w:r>
            </w:del>
          </w:p>
        </w:tc>
        <w:tc>
          <w:tcPr>
            <w:tcW w:w="2766" w:type="dxa"/>
            <w:gridSpan w:val="2"/>
            <w:vMerge w:val="restart"/>
            <w:hideMark/>
          </w:tcPr>
          <w:p w:rsidRPr="00117039" w:rsidR="00267C2F" w:rsidP="00267C2F" w:rsidRDefault="00267C2F" w14:paraId="29136EFF" w14:textId="481B0CB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registration request  </w:t>
            </w:r>
          </w:p>
        </w:tc>
        <w:tc>
          <w:tcPr>
            <w:tcW w:w="3082" w:type="dxa"/>
            <w:gridSpan w:val="2"/>
            <w:hideMark/>
          </w:tcPr>
          <w:p w:rsidRPr="00117039" w:rsidR="00267C2F" w:rsidP="00267C2F" w:rsidRDefault="00267C2F" w14:paraId="6996071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Name </w:t>
            </w:r>
          </w:p>
        </w:tc>
        <w:tc>
          <w:tcPr>
            <w:tcW w:w="3238" w:type="dxa"/>
            <w:hideMark/>
          </w:tcPr>
          <w:p w:rsidRPr="00117039" w:rsidR="00267C2F" w:rsidP="00267C2F" w:rsidRDefault="00267C2F" w14:paraId="3B9A46F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Name of the service provider in a human readable and clearly identifiable form </w:t>
            </w:r>
          </w:p>
        </w:tc>
      </w:tr>
      <w:tr w:rsidRPr="00FF1E94" w:rsidR="00267C2F" w:rsidTr="0DC8649F" w14:paraId="6EBBC2DF" w14:textId="77777777">
        <w:trPr>
          <w:trHeight w:val="300"/>
        </w:trPr>
        <w:tc>
          <w:tcPr>
            <w:tcW w:w="828" w:type="dxa"/>
            <w:gridSpan w:val="3"/>
            <w:vMerge/>
            <w:hideMark/>
          </w:tcPr>
          <w:p w:rsidRPr="00117039" w:rsidR="00267C2F" w:rsidP="00267C2F" w:rsidRDefault="00267C2F" w14:paraId="441B2D9B"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61B16940"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6E1FA33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module identification </w:t>
            </w:r>
          </w:p>
        </w:tc>
        <w:tc>
          <w:tcPr>
            <w:tcW w:w="3238" w:type="dxa"/>
            <w:hideMark/>
          </w:tcPr>
          <w:p w:rsidRPr="00117039" w:rsidR="00267C2F" w:rsidP="00267C2F" w:rsidRDefault="00267C2F" w14:paraId="4EC4CB65" w14:textId="50C48E0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SP module </w:t>
            </w:r>
          </w:p>
        </w:tc>
      </w:tr>
      <w:tr w:rsidRPr="00625E07" w:rsidR="00267C2F" w:rsidTr="0DC8649F" w14:paraId="74760EBD" w14:textId="77777777">
        <w:trPr>
          <w:trHeight w:val="653"/>
        </w:trPr>
        <w:tc>
          <w:tcPr>
            <w:tcW w:w="828" w:type="dxa"/>
            <w:gridSpan w:val="3"/>
            <w:vMerge/>
            <w:hideMark/>
          </w:tcPr>
          <w:p w:rsidRPr="00117039" w:rsidR="00267C2F" w:rsidP="00267C2F" w:rsidRDefault="00267C2F" w14:paraId="342FD568"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2A1ABBF1"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5EA8D92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identification </w:t>
            </w:r>
          </w:p>
        </w:tc>
        <w:tc>
          <w:tcPr>
            <w:tcW w:w="3238" w:type="dxa"/>
            <w:hideMark/>
          </w:tcPr>
          <w:p w:rsidRPr="00117039" w:rsidR="00267C2F" w:rsidP="00267C2F" w:rsidRDefault="00267C2F" w14:paraId="0E9E92E5" w14:textId="405BEA57">
            <w:pPr>
              <w:spacing w:after="0" w:line="276" w:lineRule="auto"/>
              <w:rPr>
                <w:rFonts w:ascii="Times New Roman" w:hAnsi="Times New Roman" w:cs="Times New Roman"/>
                <w:sz w:val="16"/>
                <w:szCs w:val="16"/>
                <w:lang w:val="en-GB"/>
              </w:rPr>
            </w:pPr>
            <w:ins w:author="Rick van Beek" w:date="2025-10-29T16:18:00Z" w:id="6203">
              <w:r w:rsidRPr="00117039">
                <w:rPr>
                  <w:rFonts w:ascii="Times New Roman" w:hAnsi="Times New Roman" w:cs="Times New Roman"/>
                  <w:sz w:val="16"/>
                  <w:szCs w:val="16"/>
                  <w:lang w:val="en-GB"/>
                </w:rPr>
                <w:t>European wide unique identification code of the service provider</w:t>
              </w:r>
              <w:r w:rsidRPr="00117039" w:rsidDel="00DD3939">
                <w:rPr>
                  <w:rFonts w:ascii="Times New Roman" w:hAnsi="Times New Roman" w:cs="Times New Roman"/>
                  <w:sz w:val="16"/>
                  <w:szCs w:val="16"/>
                  <w:lang w:val="en-GB"/>
                </w:rPr>
                <w:t xml:space="preserve"> </w:t>
              </w:r>
            </w:ins>
            <w:del w:author="Rick van Beek" w:date="2025-10-29T16:18:00Z" w:id="6204">
              <w:r w:rsidRPr="00117039">
                <w:rPr>
                  <w:rFonts w:ascii="Times New Roman" w:hAnsi="Times New Roman" w:cs="Times New Roman"/>
                  <w:sz w:val="16"/>
                  <w:szCs w:val="16"/>
                  <w:lang w:val="en-GB"/>
                </w:rPr>
                <w:delText xml:space="preserve">An existing European wide unique identification code for the service provider </w:delText>
              </w:r>
            </w:del>
            <w:r w:rsidRPr="00117039">
              <w:rPr>
                <w:rFonts w:ascii="Times New Roman" w:hAnsi="Times New Roman" w:cs="Times New Roman"/>
                <w:sz w:val="16"/>
                <w:szCs w:val="16"/>
                <w:lang w:val="en-GB"/>
              </w:rPr>
              <w:t>to be used in registration. </w:t>
            </w:r>
          </w:p>
        </w:tc>
      </w:tr>
      <w:tr w:rsidRPr="00625E07" w:rsidR="00267C2F" w:rsidTr="0DC8649F" w14:paraId="7EA01A76" w14:textId="77777777">
        <w:trPr>
          <w:trHeight w:val="300"/>
        </w:trPr>
        <w:tc>
          <w:tcPr>
            <w:tcW w:w="828" w:type="dxa"/>
            <w:gridSpan w:val="3"/>
            <w:vMerge w:val="restart"/>
            <w:hideMark/>
          </w:tcPr>
          <w:p w:rsidRPr="00117039" w:rsidR="00267C2F" w:rsidP="00267C2F" w:rsidRDefault="009061E9" w14:paraId="702067A9" w14:textId="45049E3E">
            <w:pPr>
              <w:spacing w:after="0" w:line="276" w:lineRule="auto"/>
              <w:jc w:val="center"/>
              <w:rPr>
                <w:rFonts w:ascii="Times New Roman" w:hAnsi="Times New Roman" w:cs="Times New Roman"/>
                <w:sz w:val="16"/>
                <w:szCs w:val="16"/>
                <w:lang w:val="en-GB"/>
              </w:rPr>
            </w:pPr>
            <w:ins w:author="Carmen Garcia Montero" w:date="2025-11-03T15:51:00Z" w:id="6205">
              <w:r>
                <w:rPr>
                  <w:rFonts w:ascii="Times New Roman" w:hAnsi="Times New Roman" w:cs="Times New Roman"/>
                  <w:sz w:val="16"/>
                  <w:szCs w:val="16"/>
                  <w:lang w:val="en-GB"/>
                </w:rPr>
                <w:t>N</w:t>
              </w:r>
            </w:ins>
            <w:del w:author="Carmen Garcia Montero" w:date="2025-11-03T15:51:00Z" w:id="6206">
              <w:r w:rsidRPr="00117039" w:rsidDel="009061E9" w:rsidR="00267C2F">
                <w:rPr>
                  <w:rFonts w:ascii="Times New Roman" w:hAnsi="Times New Roman" w:cs="Times New Roman"/>
                  <w:sz w:val="16"/>
                  <w:szCs w:val="16"/>
                  <w:lang w:val="en-GB"/>
                </w:rPr>
                <w:delText>M</w:delText>
              </w:r>
            </w:del>
          </w:p>
        </w:tc>
        <w:tc>
          <w:tcPr>
            <w:tcW w:w="2766" w:type="dxa"/>
            <w:gridSpan w:val="2"/>
            <w:vMerge w:val="restart"/>
            <w:hideMark/>
          </w:tcPr>
          <w:p w:rsidRPr="00117039" w:rsidR="00267C2F" w:rsidP="00267C2F" w:rsidRDefault="00267C2F" w14:paraId="2635BA1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identification information </w:t>
            </w:r>
          </w:p>
        </w:tc>
        <w:tc>
          <w:tcPr>
            <w:tcW w:w="3082" w:type="dxa"/>
            <w:gridSpan w:val="2"/>
            <w:hideMark/>
          </w:tcPr>
          <w:p w:rsidRPr="00117039" w:rsidR="00267C2F" w:rsidP="00267C2F" w:rsidRDefault="00267C2F" w14:paraId="76314D1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identification </w:t>
            </w:r>
          </w:p>
        </w:tc>
        <w:tc>
          <w:tcPr>
            <w:tcW w:w="3238" w:type="dxa"/>
            <w:hideMark/>
          </w:tcPr>
          <w:p w:rsidRPr="00117039" w:rsidR="00267C2F" w:rsidP="00267C2F" w:rsidRDefault="00267C2F" w14:paraId="5C67366F" w14:textId="77777777">
            <w:pPr>
              <w:spacing w:after="0" w:line="276" w:lineRule="auto"/>
              <w:rPr>
                <w:rFonts w:ascii="Times New Roman" w:hAnsi="Times New Roman" w:cs="Times New Roman"/>
                <w:sz w:val="16"/>
                <w:szCs w:val="16"/>
                <w:lang w:val="en-GB"/>
              </w:rPr>
            </w:pPr>
            <w:del w:author="Rick van Beek" w:date="2025-10-29T16:18:00Z" w:id="6207">
              <w:r w:rsidRPr="00117039">
                <w:rPr>
                  <w:rFonts w:ascii="Times New Roman" w:hAnsi="Times New Roman" w:cs="Times New Roman"/>
                  <w:sz w:val="16"/>
                  <w:szCs w:val="16"/>
                  <w:lang w:val="en-GB"/>
                </w:rPr>
                <w:delText xml:space="preserve">A </w:delText>
              </w:r>
            </w:del>
            <w:r w:rsidRPr="00117039">
              <w:rPr>
                <w:rFonts w:ascii="Times New Roman" w:hAnsi="Times New Roman" w:cs="Times New Roman"/>
                <w:sz w:val="16"/>
                <w:szCs w:val="16"/>
                <w:lang w:val="en-GB"/>
              </w:rPr>
              <w:t>European wide unique identification code the service provider was registered with, if the service provider already has one. </w:t>
            </w:r>
          </w:p>
        </w:tc>
      </w:tr>
      <w:tr w:rsidRPr="001F0E9D" w:rsidR="00267C2F" w:rsidTr="0DC8649F" w14:paraId="4588B1FE" w14:textId="77777777">
        <w:trPr>
          <w:trHeight w:val="300"/>
        </w:trPr>
        <w:tc>
          <w:tcPr>
            <w:tcW w:w="828" w:type="dxa"/>
            <w:gridSpan w:val="3"/>
            <w:vMerge/>
            <w:hideMark/>
          </w:tcPr>
          <w:p w:rsidRPr="00117039" w:rsidR="00267C2F" w:rsidP="00267C2F" w:rsidRDefault="00267C2F" w14:paraId="5F240E69"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0549C191"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79938EF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module identification </w:t>
            </w:r>
          </w:p>
        </w:tc>
        <w:tc>
          <w:tcPr>
            <w:tcW w:w="3238" w:type="dxa"/>
            <w:hideMark/>
          </w:tcPr>
          <w:p w:rsidRPr="00117039" w:rsidR="00267C2F" w:rsidP="00267C2F" w:rsidRDefault="00267C2F" w14:paraId="2CE0C23F" w14:textId="1F8A1E9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 Identification of SP module</w:t>
            </w:r>
          </w:p>
        </w:tc>
      </w:tr>
      <w:tr w:rsidRPr="00625E07" w:rsidR="00267C2F" w:rsidTr="0DC8649F" w14:paraId="6A015696" w14:textId="77777777">
        <w:trPr>
          <w:trHeight w:val="300"/>
        </w:trPr>
        <w:tc>
          <w:tcPr>
            <w:tcW w:w="828" w:type="dxa"/>
            <w:gridSpan w:val="3"/>
            <w:vMerge/>
            <w:hideMark/>
          </w:tcPr>
          <w:p w:rsidRPr="00117039" w:rsidR="00267C2F" w:rsidP="00267C2F" w:rsidRDefault="00267C2F" w14:paraId="28214593"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1F76EC40"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3052108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Sign-in information </w:t>
            </w:r>
          </w:p>
        </w:tc>
        <w:tc>
          <w:tcPr>
            <w:tcW w:w="3238" w:type="dxa"/>
            <w:hideMark/>
          </w:tcPr>
          <w:p w:rsidRPr="00117039" w:rsidR="00267C2F" w:rsidP="00267C2F" w:rsidRDefault="00267C2F" w14:paraId="57516E4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Credentials or other information to be used by the service provider to sign in into the SP module. </w:t>
            </w:r>
          </w:p>
        </w:tc>
      </w:tr>
      <w:tr w:rsidRPr="00625E07" w:rsidR="00267C2F" w:rsidTr="0DC8649F" w14:paraId="1321AFC7" w14:textId="77777777">
        <w:trPr>
          <w:trHeight w:val="300"/>
        </w:trPr>
        <w:tc>
          <w:tcPr>
            <w:tcW w:w="828" w:type="dxa"/>
            <w:gridSpan w:val="3"/>
            <w:vMerge w:val="restart"/>
            <w:hideMark/>
          </w:tcPr>
          <w:p w:rsidRPr="00117039" w:rsidR="00267C2F" w:rsidP="00267C2F" w:rsidRDefault="009061E9" w14:paraId="1C8ED7E4" w14:textId="49AF91EC">
            <w:pPr>
              <w:spacing w:after="0" w:line="276" w:lineRule="auto"/>
              <w:jc w:val="center"/>
              <w:rPr>
                <w:rFonts w:ascii="Times New Roman" w:hAnsi="Times New Roman" w:cs="Times New Roman"/>
                <w:sz w:val="16"/>
                <w:szCs w:val="16"/>
                <w:lang w:val="en-GB"/>
              </w:rPr>
            </w:pPr>
            <w:ins w:author="Carmen Garcia Montero" w:date="2025-11-03T15:51:00Z" w:id="6208">
              <w:r>
                <w:rPr>
                  <w:rFonts w:ascii="Times New Roman" w:hAnsi="Times New Roman" w:cs="Times New Roman"/>
                  <w:sz w:val="16"/>
                  <w:szCs w:val="16"/>
                  <w:lang w:val="en-GB"/>
                </w:rPr>
                <w:t>O</w:t>
              </w:r>
            </w:ins>
            <w:del w:author="Carmen Garcia Montero" w:date="2025-11-03T15:51:00Z" w:id="6209">
              <w:r w:rsidRPr="00117039" w:rsidDel="009061E9" w:rsidR="00267C2F">
                <w:rPr>
                  <w:rFonts w:ascii="Times New Roman" w:hAnsi="Times New Roman" w:cs="Times New Roman"/>
                  <w:sz w:val="16"/>
                  <w:szCs w:val="16"/>
                  <w:lang w:val="en-GB"/>
                </w:rPr>
                <w:delText>N</w:delText>
              </w:r>
            </w:del>
          </w:p>
        </w:tc>
        <w:tc>
          <w:tcPr>
            <w:tcW w:w="2766" w:type="dxa"/>
            <w:gridSpan w:val="2"/>
            <w:vMerge w:val="restart"/>
            <w:hideMark/>
          </w:tcPr>
          <w:p w:rsidRPr="00117039" w:rsidR="00267C2F" w:rsidP="00267C2F" w:rsidRDefault="00267C2F" w14:paraId="2EFD03F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profile information </w:t>
            </w:r>
          </w:p>
          <w:p w:rsidRPr="00117039" w:rsidR="00267C2F" w:rsidP="00267C2F" w:rsidRDefault="00267C2F" w14:paraId="3B8D24A5" w14:textId="6A37151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 </w:t>
            </w:r>
          </w:p>
        </w:tc>
        <w:tc>
          <w:tcPr>
            <w:tcW w:w="3082" w:type="dxa"/>
            <w:gridSpan w:val="2"/>
            <w:hideMark/>
          </w:tcPr>
          <w:p w:rsidRPr="00117039" w:rsidR="00267C2F" w:rsidP="00267C2F" w:rsidRDefault="00267C2F" w14:paraId="30C39D9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identification </w:t>
            </w:r>
          </w:p>
        </w:tc>
        <w:tc>
          <w:tcPr>
            <w:tcW w:w="3238" w:type="dxa"/>
            <w:hideMark/>
          </w:tcPr>
          <w:p w:rsidRPr="00117039" w:rsidR="00267C2F" w:rsidP="00267C2F" w:rsidRDefault="00267C2F" w14:paraId="5B8186EA" w14:textId="7EDAD8B5">
            <w:pPr>
              <w:spacing w:after="0" w:line="276" w:lineRule="auto"/>
              <w:rPr>
                <w:rFonts w:ascii="Times New Roman" w:hAnsi="Times New Roman" w:cs="Times New Roman"/>
                <w:sz w:val="16"/>
                <w:szCs w:val="16"/>
                <w:lang w:val="en-GB"/>
              </w:rPr>
            </w:pPr>
            <w:ins w:author="Rick van Beek" w:date="2025-10-29T16:18:00Z" w:id="6210">
              <w:r w:rsidRPr="00117039">
                <w:rPr>
                  <w:rFonts w:ascii="Times New Roman" w:hAnsi="Times New Roman" w:cs="Times New Roman"/>
                  <w:sz w:val="16"/>
                  <w:szCs w:val="16"/>
                  <w:lang w:val="en-GB"/>
                </w:rPr>
                <w:t>European wide unique identification code of the service provider</w:t>
              </w:r>
            </w:ins>
            <w:del w:author="Rick van Beek" w:date="2025-10-29T16:18:00Z" w:id="6211">
              <w:r w:rsidRPr="00117039">
                <w:rPr>
                  <w:rFonts w:ascii="Times New Roman" w:hAnsi="Times New Roman" w:cs="Times New Roman"/>
                  <w:sz w:val="16"/>
                  <w:szCs w:val="16"/>
                  <w:lang w:val="en-GB"/>
                </w:rPr>
                <w:delText>A European wide unique identification code for the service provider </w:delText>
              </w:r>
            </w:del>
          </w:p>
        </w:tc>
      </w:tr>
      <w:tr w:rsidRPr="006077CA" w:rsidR="00267C2F" w:rsidTr="0DC8649F" w14:paraId="466FCB45" w14:textId="77777777">
        <w:trPr>
          <w:trHeight w:val="300"/>
        </w:trPr>
        <w:tc>
          <w:tcPr>
            <w:tcW w:w="828" w:type="dxa"/>
            <w:gridSpan w:val="3"/>
            <w:vMerge/>
            <w:hideMark/>
          </w:tcPr>
          <w:p w:rsidRPr="00117039" w:rsidR="00267C2F" w:rsidP="00267C2F" w:rsidRDefault="00267C2F" w14:paraId="0E6126EF"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401F56CC"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0D519DE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License issued by the NRA </w:t>
            </w:r>
          </w:p>
        </w:tc>
        <w:tc>
          <w:tcPr>
            <w:tcW w:w="3238" w:type="dxa"/>
            <w:hideMark/>
          </w:tcPr>
          <w:p w:rsidRPr="00117039" w:rsidR="00267C2F" w:rsidP="00267C2F" w:rsidRDefault="00267C2F" w14:paraId="0F22D5C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If applicable </w:t>
            </w:r>
          </w:p>
        </w:tc>
      </w:tr>
      <w:tr w:rsidRPr="00625E07" w:rsidR="00267C2F" w:rsidTr="0DC8649F" w14:paraId="54B95AB8" w14:textId="77777777">
        <w:trPr>
          <w:trHeight w:val="300"/>
        </w:trPr>
        <w:tc>
          <w:tcPr>
            <w:tcW w:w="828" w:type="dxa"/>
            <w:gridSpan w:val="3"/>
            <w:vMerge/>
            <w:hideMark/>
          </w:tcPr>
          <w:p w:rsidRPr="00117039" w:rsidR="00267C2F" w:rsidP="00267C2F" w:rsidRDefault="00267C2F" w14:paraId="49D5F4B3"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301960AD"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589EAB0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Name </w:t>
            </w:r>
          </w:p>
        </w:tc>
        <w:tc>
          <w:tcPr>
            <w:tcW w:w="3238" w:type="dxa"/>
            <w:hideMark/>
          </w:tcPr>
          <w:p w:rsidRPr="00117039" w:rsidR="00267C2F" w:rsidP="00267C2F" w:rsidRDefault="00267C2F" w14:paraId="5A14381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Name of the service provider in a human readable and clearly identifiable form </w:t>
            </w:r>
          </w:p>
        </w:tc>
      </w:tr>
      <w:tr w:rsidRPr="00625E07" w:rsidR="00267C2F" w:rsidTr="0DC8649F" w14:paraId="1DF15763" w14:textId="77777777">
        <w:trPr>
          <w:trHeight w:val="300"/>
        </w:trPr>
        <w:tc>
          <w:tcPr>
            <w:tcW w:w="828" w:type="dxa"/>
            <w:gridSpan w:val="3"/>
            <w:vMerge/>
            <w:hideMark/>
          </w:tcPr>
          <w:p w:rsidRPr="00117039" w:rsidR="00267C2F" w:rsidP="00267C2F" w:rsidRDefault="00267C2F" w14:paraId="65DA28CC"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7D5BFFC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4D70AE8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Contact information </w:t>
            </w:r>
          </w:p>
        </w:tc>
        <w:tc>
          <w:tcPr>
            <w:tcW w:w="3238" w:type="dxa"/>
            <w:hideMark/>
          </w:tcPr>
          <w:p w:rsidRPr="00117039" w:rsidR="00267C2F" w:rsidP="00267C2F" w:rsidRDefault="00267C2F" w14:paraId="76E3D863" w14:textId="4D8246A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Comprising of at least, but not exclusive, phone number, email, and postal address </w:t>
            </w:r>
          </w:p>
        </w:tc>
      </w:tr>
      <w:tr w:rsidRPr="00625E07" w:rsidR="00267C2F" w:rsidTr="0DC8649F" w14:paraId="2DC6BB0B" w14:textId="77777777">
        <w:trPr>
          <w:trHeight w:val="300"/>
        </w:trPr>
        <w:tc>
          <w:tcPr>
            <w:tcW w:w="828" w:type="dxa"/>
            <w:gridSpan w:val="3"/>
            <w:vMerge/>
            <w:hideMark/>
          </w:tcPr>
          <w:p w:rsidRPr="00117039" w:rsidR="00267C2F" w:rsidP="00267C2F" w:rsidRDefault="00267C2F" w14:paraId="4EB22989"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23F04BEE"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549DB72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Settlement information </w:t>
            </w:r>
          </w:p>
        </w:tc>
        <w:tc>
          <w:tcPr>
            <w:tcW w:w="3238" w:type="dxa"/>
            <w:hideMark/>
          </w:tcPr>
          <w:p w:rsidRPr="00117039" w:rsidR="00267C2F" w:rsidP="00267C2F" w:rsidRDefault="00267C2F" w14:paraId="41888798" w14:textId="7959D8E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Comprise of at least the VAT number or other identification if applicable, bank account and other related data </w:t>
            </w:r>
          </w:p>
        </w:tc>
      </w:tr>
      <w:tr w:rsidRPr="00625E07" w:rsidR="00267C2F" w:rsidTr="0DC8649F" w14:paraId="75BA882D" w14:textId="77777777">
        <w:trPr>
          <w:trHeight w:val="300"/>
        </w:trPr>
        <w:tc>
          <w:tcPr>
            <w:tcW w:w="828" w:type="dxa"/>
            <w:gridSpan w:val="3"/>
            <w:vMerge/>
            <w:hideMark/>
          </w:tcPr>
          <w:p w:rsidRPr="00117039" w:rsidR="00267C2F" w:rsidP="00267C2F" w:rsidRDefault="00267C2F" w14:paraId="3C027342"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450C71C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0975F87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module identification </w:t>
            </w:r>
          </w:p>
        </w:tc>
        <w:tc>
          <w:tcPr>
            <w:tcW w:w="3238" w:type="dxa"/>
            <w:hideMark/>
          </w:tcPr>
          <w:p w:rsidRPr="00117039" w:rsidR="00267C2F" w:rsidP="00267C2F" w:rsidRDefault="00267C2F" w14:paraId="0DC911BF" w14:textId="67E193D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flexibility information system SP module with which the service provider intends to register. </w:t>
            </w:r>
          </w:p>
        </w:tc>
      </w:tr>
      <w:tr w:rsidRPr="00625E07" w:rsidR="00267C2F" w:rsidTr="0DC8649F" w14:paraId="5A7DF479" w14:textId="77777777">
        <w:trPr>
          <w:trHeight w:val="300"/>
        </w:trPr>
        <w:tc>
          <w:tcPr>
            <w:tcW w:w="828" w:type="dxa"/>
            <w:gridSpan w:val="3"/>
            <w:vMerge/>
          </w:tcPr>
          <w:p w:rsidRPr="00117039" w:rsidR="00267C2F" w:rsidP="00267C2F" w:rsidRDefault="00267C2F" w14:paraId="5D536C23"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64686CFB"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1529B31A" w14:textId="4E08AB0C">
            <w:pPr>
              <w:spacing w:after="0" w:line="276" w:lineRule="auto"/>
              <w:rPr>
                <w:rFonts w:ascii="Times New Roman" w:hAnsi="Times New Roman" w:cs="Times New Roman"/>
                <w:sz w:val="16"/>
                <w:szCs w:val="16"/>
                <w:lang w:val="en-GB"/>
              </w:rPr>
            </w:pPr>
            <w:del w:author="Kokki Teemu" w:date="2025-10-28T12:00:00Z" w:id="6212">
              <w:r w:rsidRPr="00117039">
                <w:rPr>
                  <w:rFonts w:ascii="Times New Roman" w:hAnsi="Times New Roman" w:cs="Times New Roman"/>
                  <w:sz w:val="16"/>
                  <w:szCs w:val="16"/>
                  <w:lang w:val="en-GB"/>
                </w:rPr>
                <w:delText>Critical profile information</w:delText>
              </w:r>
            </w:del>
          </w:p>
        </w:tc>
        <w:tc>
          <w:tcPr>
            <w:tcW w:w="3238" w:type="dxa"/>
          </w:tcPr>
          <w:p w:rsidRPr="00117039" w:rsidR="00267C2F" w:rsidP="00267C2F" w:rsidRDefault="00267C2F" w14:paraId="7BC89EB8" w14:textId="38D7E8BF">
            <w:pPr>
              <w:spacing w:after="0" w:line="276" w:lineRule="auto"/>
              <w:rPr>
                <w:rFonts w:ascii="Times New Roman" w:hAnsi="Times New Roman" w:cs="Times New Roman"/>
                <w:sz w:val="16"/>
                <w:szCs w:val="16"/>
                <w:lang w:val="en-GB"/>
              </w:rPr>
            </w:pPr>
            <w:del w:author="Kokki Teemu" w:date="2025-10-28T12:00:00Z" w:id="6213">
              <w:r w:rsidRPr="00117039">
                <w:rPr>
                  <w:rFonts w:ascii="Times New Roman" w:hAnsi="Times New Roman" w:cs="Times New Roman"/>
                  <w:sz w:val="16"/>
                  <w:szCs w:val="16"/>
                  <w:lang w:val="en-GB"/>
                </w:rPr>
                <w:delText xml:space="preserve">Profile information that could lead to re-assessing the qualification status of the service provider as defined in national terms and condition and Art 22 of NC DR. </w:delText>
              </w:r>
            </w:del>
          </w:p>
        </w:tc>
      </w:tr>
      <w:tr w:rsidRPr="00625E07" w:rsidR="00267C2F" w:rsidTr="0DC8649F" w14:paraId="3DC3F36C" w14:textId="77777777">
        <w:trPr>
          <w:trHeight w:val="300"/>
        </w:trPr>
        <w:tc>
          <w:tcPr>
            <w:tcW w:w="828" w:type="dxa"/>
            <w:gridSpan w:val="3"/>
            <w:vMerge w:val="restart"/>
            <w:hideMark/>
          </w:tcPr>
          <w:p w:rsidRPr="00117039" w:rsidR="00267C2F" w:rsidP="00267C2F" w:rsidRDefault="009061E9" w14:paraId="1007249B" w14:textId="5AE94044">
            <w:pPr>
              <w:spacing w:after="0" w:line="276" w:lineRule="auto"/>
              <w:jc w:val="center"/>
              <w:rPr>
                <w:rFonts w:ascii="Times New Roman" w:hAnsi="Times New Roman" w:cs="Times New Roman"/>
                <w:sz w:val="16"/>
                <w:szCs w:val="16"/>
                <w:lang w:val="en-GB"/>
              </w:rPr>
            </w:pPr>
            <w:ins w:author="Carmen Garcia Montero" w:date="2025-11-03T15:51:00Z" w:id="6214">
              <w:r>
                <w:rPr>
                  <w:rFonts w:ascii="Times New Roman" w:hAnsi="Times New Roman" w:cs="Times New Roman"/>
                  <w:sz w:val="16"/>
                  <w:szCs w:val="16"/>
                  <w:lang w:val="en-GB"/>
                </w:rPr>
                <w:t>P</w:t>
              </w:r>
            </w:ins>
            <w:del w:author="Carmen Garcia Montero" w:date="2025-11-03T15:51:00Z" w:id="6215">
              <w:r w:rsidRPr="00117039" w:rsidDel="009061E9" w:rsidR="00267C2F">
                <w:rPr>
                  <w:rFonts w:ascii="Times New Roman" w:hAnsi="Times New Roman" w:cs="Times New Roman"/>
                  <w:sz w:val="16"/>
                  <w:szCs w:val="16"/>
                  <w:lang w:val="en-GB"/>
                </w:rPr>
                <w:delText>O</w:delText>
              </w:r>
            </w:del>
          </w:p>
        </w:tc>
        <w:tc>
          <w:tcPr>
            <w:tcW w:w="2766" w:type="dxa"/>
            <w:gridSpan w:val="2"/>
            <w:vMerge w:val="restart"/>
            <w:hideMark/>
          </w:tcPr>
          <w:p w:rsidRPr="00117039" w:rsidR="00267C2F" w:rsidP="00267C2F" w:rsidRDefault="00267C2F" w14:paraId="7D14045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registration confirmation </w:t>
            </w:r>
          </w:p>
        </w:tc>
        <w:tc>
          <w:tcPr>
            <w:tcW w:w="3082" w:type="dxa"/>
            <w:gridSpan w:val="2"/>
            <w:hideMark/>
          </w:tcPr>
          <w:p w:rsidRPr="00117039" w:rsidR="00267C2F" w:rsidP="00267C2F" w:rsidRDefault="00267C2F" w14:paraId="03F7094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identification </w:t>
            </w:r>
          </w:p>
        </w:tc>
        <w:tc>
          <w:tcPr>
            <w:tcW w:w="3238" w:type="dxa"/>
            <w:hideMark/>
          </w:tcPr>
          <w:p w:rsidRPr="00117039" w:rsidR="00267C2F" w:rsidP="00267C2F" w:rsidRDefault="00267C2F" w14:paraId="372C68F9" w14:textId="7088A6D0">
            <w:pPr>
              <w:spacing w:after="0" w:line="276" w:lineRule="auto"/>
              <w:rPr>
                <w:rFonts w:ascii="Times New Roman" w:hAnsi="Times New Roman" w:cs="Times New Roman"/>
                <w:sz w:val="16"/>
                <w:szCs w:val="16"/>
                <w:lang w:val="en-GB"/>
              </w:rPr>
            </w:pPr>
            <w:ins w:author="Rick van Beek" w:date="2025-10-29T16:18:00Z" w:id="6216">
              <w:r w:rsidRPr="00117039">
                <w:rPr>
                  <w:rFonts w:ascii="Times New Roman" w:hAnsi="Times New Roman" w:cs="Times New Roman"/>
                  <w:sz w:val="16"/>
                  <w:szCs w:val="16"/>
                  <w:lang w:val="en-GB"/>
                </w:rPr>
                <w:t>European wide unique identification code of the service provider</w:t>
              </w:r>
            </w:ins>
            <w:del w:author="Rick van Beek" w:date="2025-10-29T16:18:00Z" w:id="6217">
              <w:r w:rsidRPr="00117039">
                <w:rPr>
                  <w:rFonts w:ascii="Times New Roman" w:hAnsi="Times New Roman" w:cs="Times New Roman"/>
                  <w:sz w:val="16"/>
                  <w:szCs w:val="16"/>
                  <w:lang w:val="en-GB"/>
                </w:rPr>
                <w:delText>A European wide unique identification code the service provider was registered with. </w:delText>
              </w:r>
            </w:del>
          </w:p>
        </w:tc>
      </w:tr>
      <w:tr w:rsidRPr="00625E07" w:rsidR="00267C2F" w:rsidTr="0DC8649F" w14:paraId="2B5900F6" w14:textId="77777777">
        <w:trPr>
          <w:trHeight w:val="300"/>
        </w:trPr>
        <w:tc>
          <w:tcPr>
            <w:tcW w:w="828" w:type="dxa"/>
            <w:gridSpan w:val="3"/>
            <w:vMerge/>
            <w:hideMark/>
          </w:tcPr>
          <w:p w:rsidRPr="00117039" w:rsidR="00267C2F" w:rsidP="00267C2F" w:rsidRDefault="00267C2F" w14:paraId="215E3D58"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37641AE8"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16690A2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module identification </w:t>
            </w:r>
          </w:p>
        </w:tc>
        <w:tc>
          <w:tcPr>
            <w:tcW w:w="3238" w:type="dxa"/>
            <w:hideMark/>
          </w:tcPr>
          <w:p w:rsidRPr="00117039" w:rsidR="00267C2F" w:rsidP="00267C2F" w:rsidRDefault="00267C2F" w14:paraId="56B65147" w14:textId="1D5DAB3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SP module</w:t>
            </w:r>
          </w:p>
        </w:tc>
      </w:tr>
      <w:tr w:rsidRPr="00625E07" w:rsidR="00267C2F" w:rsidTr="0DC8649F" w14:paraId="2E22072D" w14:textId="77777777">
        <w:trPr>
          <w:trHeight w:val="300"/>
        </w:trPr>
        <w:tc>
          <w:tcPr>
            <w:tcW w:w="828" w:type="dxa"/>
            <w:gridSpan w:val="3"/>
            <w:vMerge/>
            <w:hideMark/>
          </w:tcPr>
          <w:p w:rsidRPr="00117039" w:rsidR="00267C2F" w:rsidP="00267C2F" w:rsidRDefault="00267C2F" w14:paraId="1086B3FD"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1AB3A37D"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7893BD2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w:t>
            </w:r>
          </w:p>
        </w:tc>
        <w:tc>
          <w:tcPr>
            <w:tcW w:w="3238" w:type="dxa"/>
            <w:hideMark/>
          </w:tcPr>
          <w:p w:rsidRPr="00117039" w:rsidR="00267C2F" w:rsidP="00267C2F" w:rsidRDefault="00267C2F" w14:paraId="56CDBEE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of when the registration has been completed </w:t>
            </w:r>
          </w:p>
        </w:tc>
      </w:tr>
      <w:tr w:rsidRPr="008463F3" w:rsidR="00267C2F" w:rsidTr="0DC8649F" w14:paraId="13B88B78" w14:textId="77777777">
        <w:trPr>
          <w:trHeight w:val="300"/>
        </w:trPr>
        <w:tc>
          <w:tcPr>
            <w:tcW w:w="828" w:type="dxa"/>
            <w:gridSpan w:val="3"/>
            <w:vMerge w:val="restart"/>
            <w:hideMark/>
          </w:tcPr>
          <w:p w:rsidRPr="00117039" w:rsidR="00267C2F" w:rsidP="00267C2F" w:rsidRDefault="009061E9" w14:paraId="6A7A1FF6" w14:textId="7B785FAB">
            <w:pPr>
              <w:spacing w:after="0" w:line="276" w:lineRule="auto"/>
              <w:jc w:val="center"/>
              <w:rPr>
                <w:rFonts w:ascii="Times New Roman" w:hAnsi="Times New Roman" w:cs="Times New Roman"/>
                <w:sz w:val="16"/>
                <w:szCs w:val="16"/>
                <w:lang w:val="en-GB"/>
              </w:rPr>
            </w:pPr>
            <w:ins w:author="Carmen Garcia Montero" w:date="2025-11-03T15:51:00Z" w:id="6218">
              <w:r>
                <w:rPr>
                  <w:rFonts w:ascii="Times New Roman" w:hAnsi="Times New Roman" w:cs="Times New Roman"/>
                  <w:sz w:val="16"/>
                  <w:szCs w:val="16"/>
                  <w:lang w:val="en-GB"/>
                </w:rPr>
                <w:t>Q</w:t>
              </w:r>
            </w:ins>
            <w:del w:author="Carmen Garcia Montero" w:date="2025-11-03T15:51:00Z" w:id="6219">
              <w:r w:rsidRPr="00117039" w:rsidDel="009061E9" w:rsidR="00267C2F">
                <w:rPr>
                  <w:rFonts w:ascii="Times New Roman" w:hAnsi="Times New Roman" w:cs="Times New Roman"/>
                  <w:sz w:val="16"/>
                  <w:szCs w:val="16"/>
                  <w:lang w:val="en-GB"/>
                </w:rPr>
                <w:delText>P</w:delText>
              </w:r>
            </w:del>
          </w:p>
        </w:tc>
        <w:tc>
          <w:tcPr>
            <w:tcW w:w="2766" w:type="dxa"/>
            <w:gridSpan w:val="2"/>
            <w:vMerge w:val="restart"/>
            <w:hideMark/>
          </w:tcPr>
          <w:p w:rsidRPr="00117039" w:rsidR="00267C2F" w:rsidP="00267C2F" w:rsidRDefault="00267C2F" w14:paraId="6A291FA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Request for service provider qualification </w:t>
            </w:r>
          </w:p>
        </w:tc>
        <w:tc>
          <w:tcPr>
            <w:tcW w:w="3082" w:type="dxa"/>
            <w:gridSpan w:val="2"/>
            <w:hideMark/>
          </w:tcPr>
          <w:p w:rsidRPr="00117039" w:rsidR="00267C2F" w:rsidP="00267C2F" w:rsidRDefault="00267C2F" w14:paraId="08CBF2D3" w14:textId="5A3A105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Procuring system operator identification </w:t>
            </w:r>
          </w:p>
        </w:tc>
        <w:tc>
          <w:tcPr>
            <w:tcW w:w="3238" w:type="dxa"/>
            <w:hideMark/>
          </w:tcPr>
          <w:p w:rsidRPr="00117039" w:rsidR="00267C2F" w:rsidP="00267C2F" w:rsidRDefault="00267C2F" w14:paraId="132F2C06" w14:textId="51F8A37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procuring system operator responsible for the qualification </w:t>
            </w:r>
          </w:p>
        </w:tc>
      </w:tr>
      <w:tr w:rsidRPr="008463F3" w:rsidR="00267C2F" w:rsidTr="0DC8649F" w14:paraId="17025643" w14:textId="77777777">
        <w:trPr>
          <w:trHeight w:val="300"/>
        </w:trPr>
        <w:tc>
          <w:tcPr>
            <w:tcW w:w="828" w:type="dxa"/>
            <w:gridSpan w:val="3"/>
            <w:vMerge/>
            <w:hideMark/>
          </w:tcPr>
          <w:p w:rsidRPr="00117039" w:rsidR="00267C2F" w:rsidP="00267C2F" w:rsidRDefault="00267C2F" w14:paraId="29CB314B"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732ED4A6"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66A0CC4E" w14:textId="0927808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identification </w:t>
            </w:r>
          </w:p>
        </w:tc>
        <w:tc>
          <w:tcPr>
            <w:tcW w:w="3238" w:type="dxa"/>
            <w:hideMark/>
          </w:tcPr>
          <w:p w:rsidRPr="00117039" w:rsidR="00267C2F" w:rsidP="00267C2F" w:rsidRDefault="00267C2F" w14:paraId="41CAAAAC" w14:textId="4295F0AA">
            <w:pPr>
              <w:spacing w:after="0" w:line="276" w:lineRule="auto"/>
              <w:rPr>
                <w:rFonts w:ascii="Times New Roman" w:hAnsi="Times New Roman" w:cs="Times New Roman"/>
                <w:sz w:val="16"/>
                <w:szCs w:val="16"/>
                <w:lang w:val="en-GB"/>
              </w:rPr>
            </w:pPr>
            <w:ins w:author="Rick van Beek" w:date="2025-10-29T16:19:00Z" w:id="6220">
              <w:r w:rsidRPr="00117039">
                <w:rPr>
                  <w:rFonts w:ascii="Times New Roman" w:hAnsi="Times New Roman" w:cs="Times New Roman"/>
                  <w:sz w:val="16"/>
                  <w:szCs w:val="16"/>
                  <w:lang w:val="en-GB"/>
                </w:rPr>
                <w:t>European wide unique identification code of the service provider</w:t>
              </w:r>
              <w:r w:rsidRPr="00117039" w:rsidDel="00931BB5">
                <w:rPr>
                  <w:rFonts w:ascii="Times New Roman" w:hAnsi="Times New Roman" w:cs="Times New Roman"/>
                  <w:sz w:val="16"/>
                  <w:szCs w:val="16"/>
                  <w:lang w:val="en-GB"/>
                </w:rPr>
                <w:t xml:space="preserve"> </w:t>
              </w:r>
            </w:ins>
            <w:del w:author="Rick van Beek" w:date="2025-10-29T16:10:00Z" w:id="6221">
              <w:r w:rsidRPr="00117039">
                <w:rPr>
                  <w:rFonts w:ascii="Times New Roman" w:hAnsi="Times New Roman" w:cs="Times New Roman"/>
                  <w:sz w:val="16"/>
                  <w:szCs w:val="16"/>
                  <w:lang w:val="en-GB"/>
                </w:rPr>
                <w:delText xml:space="preserve">Identification </w:delText>
              </w:r>
            </w:del>
            <w:del w:author="Rick van Beek" w:date="2025-10-29T16:19:00Z" w:id="6222">
              <w:r w:rsidRPr="00117039">
                <w:rPr>
                  <w:rFonts w:ascii="Times New Roman" w:hAnsi="Times New Roman" w:cs="Times New Roman"/>
                  <w:sz w:val="16"/>
                  <w:szCs w:val="16"/>
                  <w:lang w:val="en-GB"/>
                </w:rPr>
                <w:delText xml:space="preserve">of the service provider </w:delText>
              </w:r>
            </w:del>
            <w:r w:rsidRPr="00117039">
              <w:rPr>
                <w:rFonts w:ascii="Times New Roman" w:hAnsi="Times New Roman" w:cs="Times New Roman"/>
                <w:sz w:val="16"/>
                <w:szCs w:val="16"/>
                <w:lang w:val="en-GB"/>
              </w:rPr>
              <w:t>to be qualified </w:t>
            </w:r>
          </w:p>
        </w:tc>
      </w:tr>
      <w:tr w:rsidRPr="008463F3" w:rsidR="00267C2F" w:rsidTr="0DC8649F" w14:paraId="49DFDBE9" w14:textId="77777777">
        <w:trPr>
          <w:trHeight w:val="300"/>
        </w:trPr>
        <w:tc>
          <w:tcPr>
            <w:tcW w:w="828" w:type="dxa"/>
            <w:gridSpan w:val="3"/>
            <w:vMerge/>
            <w:hideMark/>
          </w:tcPr>
          <w:p w:rsidRPr="00117039" w:rsidR="00267C2F" w:rsidP="00267C2F" w:rsidRDefault="00267C2F" w14:paraId="4FB410A5"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49EF6EA5"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01748E94" w14:textId="6E91CC0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 </w:t>
            </w:r>
          </w:p>
        </w:tc>
        <w:tc>
          <w:tcPr>
            <w:tcW w:w="3238" w:type="dxa"/>
            <w:hideMark/>
          </w:tcPr>
          <w:p w:rsidRPr="00117039" w:rsidR="00267C2F" w:rsidP="00267C2F" w:rsidRDefault="00267C2F" w14:paraId="6F8E870C" w14:textId="07A9C969">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product for which the service provider should be qualified </w:t>
            </w:r>
          </w:p>
        </w:tc>
      </w:tr>
      <w:tr w:rsidRPr="008463F3" w:rsidR="00267C2F" w:rsidTr="0DC8649F" w14:paraId="37205B5C" w14:textId="77777777">
        <w:trPr>
          <w:trHeight w:val="300"/>
        </w:trPr>
        <w:tc>
          <w:tcPr>
            <w:tcW w:w="828" w:type="dxa"/>
            <w:gridSpan w:val="3"/>
            <w:vMerge w:val="restart"/>
            <w:hideMark/>
          </w:tcPr>
          <w:p w:rsidRPr="00117039" w:rsidR="00267C2F" w:rsidP="00267C2F" w:rsidRDefault="009061E9" w14:paraId="384220C4" w14:textId="4CFB0D65">
            <w:pPr>
              <w:spacing w:after="0" w:line="276" w:lineRule="auto"/>
              <w:jc w:val="center"/>
              <w:rPr>
                <w:rFonts w:ascii="Times New Roman" w:hAnsi="Times New Roman" w:cs="Times New Roman"/>
                <w:sz w:val="16"/>
                <w:szCs w:val="16"/>
                <w:lang w:val="en-GB"/>
              </w:rPr>
            </w:pPr>
            <w:ins w:author="Carmen Garcia Montero" w:date="2025-11-03T15:51:00Z" w:id="6223">
              <w:r>
                <w:rPr>
                  <w:rFonts w:ascii="Times New Roman" w:hAnsi="Times New Roman" w:cs="Times New Roman"/>
                  <w:sz w:val="16"/>
                  <w:szCs w:val="16"/>
                  <w:lang w:val="en-GB"/>
                </w:rPr>
                <w:t>R</w:t>
              </w:r>
            </w:ins>
            <w:del w:author="Carmen Garcia Montero" w:date="2025-11-03T15:51:00Z" w:id="6224">
              <w:r w:rsidRPr="00117039" w:rsidDel="009061E9" w:rsidR="00267C2F">
                <w:rPr>
                  <w:rFonts w:ascii="Times New Roman" w:hAnsi="Times New Roman" w:cs="Times New Roman"/>
                  <w:sz w:val="16"/>
                  <w:szCs w:val="16"/>
                  <w:lang w:val="en-GB"/>
                </w:rPr>
                <w:delText>Q</w:delText>
              </w:r>
            </w:del>
          </w:p>
        </w:tc>
        <w:tc>
          <w:tcPr>
            <w:tcW w:w="2766" w:type="dxa"/>
            <w:gridSpan w:val="2"/>
            <w:vMerge w:val="restart"/>
            <w:hideMark/>
          </w:tcPr>
          <w:p w:rsidRPr="00117039" w:rsidR="00267C2F" w:rsidP="00267C2F" w:rsidRDefault="00267C2F" w14:paraId="5BEFD1B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qualification status update </w:t>
            </w:r>
          </w:p>
        </w:tc>
        <w:tc>
          <w:tcPr>
            <w:tcW w:w="3082" w:type="dxa"/>
            <w:gridSpan w:val="2"/>
            <w:hideMark/>
          </w:tcPr>
          <w:p w:rsidRPr="00117039" w:rsidR="00267C2F" w:rsidP="00267C2F" w:rsidRDefault="00267C2F" w14:paraId="07A38C3B" w14:textId="12B6DC3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Service provider identification  </w:t>
            </w:r>
          </w:p>
        </w:tc>
        <w:tc>
          <w:tcPr>
            <w:tcW w:w="3238" w:type="dxa"/>
            <w:hideMark/>
          </w:tcPr>
          <w:p w:rsidRPr="00117039" w:rsidR="00267C2F" w:rsidP="00267C2F" w:rsidRDefault="00267C2F" w14:paraId="54C57B84" w14:textId="6CA2DE43">
            <w:pPr>
              <w:spacing w:after="0" w:line="276" w:lineRule="auto"/>
              <w:rPr>
                <w:rFonts w:ascii="Times New Roman" w:hAnsi="Times New Roman" w:cs="Times New Roman"/>
                <w:sz w:val="16"/>
                <w:szCs w:val="16"/>
                <w:lang w:val="en-GB"/>
              </w:rPr>
            </w:pPr>
            <w:ins w:author="Rick van Beek" w:date="2025-10-29T16:10:00Z" w:id="6225">
              <w:r w:rsidRPr="00117039">
                <w:rPr>
                  <w:rFonts w:ascii="Times New Roman" w:hAnsi="Times New Roman" w:cs="Times New Roman"/>
                  <w:sz w:val="16"/>
                  <w:szCs w:val="16"/>
                  <w:lang w:val="en-GB"/>
                </w:rPr>
                <w:t xml:space="preserve">European wide unique identification code </w:t>
              </w:r>
            </w:ins>
            <w:del w:author="Rick van Beek" w:date="2025-10-29T16:10:00Z" w:id="6226">
              <w:r w:rsidRPr="00117039">
                <w:rPr>
                  <w:rFonts w:ascii="Times New Roman" w:hAnsi="Times New Roman" w:cs="Times New Roman"/>
                  <w:sz w:val="16"/>
                  <w:szCs w:val="16"/>
                  <w:lang w:val="en-GB"/>
                </w:rPr>
                <w:delText xml:space="preserve">Identification </w:delText>
              </w:r>
            </w:del>
            <w:r w:rsidRPr="00117039">
              <w:rPr>
                <w:rFonts w:ascii="Times New Roman" w:hAnsi="Times New Roman" w:cs="Times New Roman"/>
                <w:sz w:val="16"/>
                <w:szCs w:val="16"/>
                <w:lang w:val="en-GB"/>
              </w:rPr>
              <w:t>of the service provider to be qualified  </w:t>
            </w:r>
          </w:p>
        </w:tc>
      </w:tr>
      <w:tr w:rsidRPr="008463F3" w:rsidR="00267C2F" w:rsidTr="0DC8649F" w14:paraId="53786266" w14:textId="77777777">
        <w:trPr>
          <w:trHeight w:val="300"/>
        </w:trPr>
        <w:tc>
          <w:tcPr>
            <w:tcW w:w="828" w:type="dxa"/>
            <w:gridSpan w:val="3"/>
            <w:vMerge/>
            <w:hideMark/>
          </w:tcPr>
          <w:p w:rsidRPr="00117039" w:rsidR="00267C2F" w:rsidP="00267C2F" w:rsidRDefault="00267C2F" w14:paraId="6F5D9B2E"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75172DD7"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1546944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Procuring system operator identification </w:t>
            </w:r>
          </w:p>
        </w:tc>
        <w:tc>
          <w:tcPr>
            <w:tcW w:w="3238" w:type="dxa"/>
            <w:hideMark/>
          </w:tcPr>
          <w:p w:rsidRPr="00117039" w:rsidR="00267C2F" w:rsidP="00267C2F" w:rsidRDefault="00267C2F" w14:paraId="4FB4504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procuring system operator responsible for qualification </w:t>
            </w:r>
          </w:p>
        </w:tc>
      </w:tr>
      <w:tr w:rsidRPr="008463F3" w:rsidR="00267C2F" w:rsidTr="0DC8649F" w14:paraId="63993EF7" w14:textId="77777777">
        <w:trPr>
          <w:trHeight w:val="300"/>
        </w:trPr>
        <w:tc>
          <w:tcPr>
            <w:tcW w:w="828" w:type="dxa"/>
            <w:gridSpan w:val="3"/>
            <w:vMerge/>
            <w:hideMark/>
          </w:tcPr>
          <w:p w:rsidRPr="00117039" w:rsidR="00267C2F" w:rsidP="00267C2F" w:rsidRDefault="00267C2F" w14:paraId="4C63BC25"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2935B02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0BB3CAC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 </w:t>
            </w:r>
          </w:p>
        </w:tc>
        <w:tc>
          <w:tcPr>
            <w:tcW w:w="3238" w:type="dxa"/>
            <w:hideMark/>
          </w:tcPr>
          <w:p w:rsidRPr="00117039" w:rsidR="00267C2F" w:rsidP="00267C2F" w:rsidRDefault="00267C2F" w14:paraId="0B76B20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product for which the service provider should be qualified </w:t>
            </w:r>
          </w:p>
        </w:tc>
      </w:tr>
      <w:tr w:rsidRPr="008463F3" w:rsidR="00267C2F" w:rsidTr="0DC8649F" w14:paraId="13004B7C" w14:textId="77777777">
        <w:trPr>
          <w:trHeight w:val="300"/>
        </w:trPr>
        <w:tc>
          <w:tcPr>
            <w:tcW w:w="828" w:type="dxa"/>
            <w:gridSpan w:val="3"/>
            <w:vMerge/>
            <w:hideMark/>
          </w:tcPr>
          <w:p w:rsidRPr="00117039" w:rsidR="00267C2F" w:rsidP="00267C2F" w:rsidRDefault="00267C2F" w14:paraId="091163F3"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7B340910"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164C95F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Qualification status </w:t>
            </w:r>
          </w:p>
        </w:tc>
        <w:tc>
          <w:tcPr>
            <w:tcW w:w="3238" w:type="dxa"/>
            <w:hideMark/>
          </w:tcPr>
          <w:p w:rsidRPr="00117039" w:rsidR="00267C2F" w:rsidP="00267C2F" w:rsidRDefault="00267C2F" w14:paraId="1321CE9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Status of the qualification process </w:t>
            </w:r>
          </w:p>
        </w:tc>
      </w:tr>
      <w:tr w:rsidRPr="006077CA" w:rsidR="00267C2F" w:rsidTr="0DC8649F" w14:paraId="0EF521A7" w14:textId="77777777">
        <w:trPr>
          <w:trHeight w:val="300"/>
        </w:trPr>
        <w:tc>
          <w:tcPr>
            <w:tcW w:w="828" w:type="dxa"/>
            <w:gridSpan w:val="3"/>
            <w:vMerge/>
            <w:hideMark/>
          </w:tcPr>
          <w:p w:rsidRPr="00117039" w:rsidR="00267C2F" w:rsidP="00267C2F" w:rsidRDefault="00267C2F" w14:paraId="0D5C7D7C"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3046C2AF"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25A775B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w:t>
            </w:r>
          </w:p>
        </w:tc>
        <w:tc>
          <w:tcPr>
            <w:tcW w:w="3238" w:type="dxa"/>
            <w:hideMark/>
          </w:tcPr>
          <w:p w:rsidRPr="00117039" w:rsidR="00267C2F" w:rsidP="00267C2F" w:rsidRDefault="00267C2F" w14:paraId="245C960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Information complimenting the status </w:t>
            </w:r>
          </w:p>
        </w:tc>
      </w:tr>
      <w:tr w:rsidRPr="008463F3" w:rsidR="00267C2F" w:rsidTr="0DC8649F" w14:paraId="1B42533D" w14:textId="77777777">
        <w:trPr>
          <w:trHeight w:val="300"/>
        </w:trPr>
        <w:tc>
          <w:tcPr>
            <w:tcW w:w="828" w:type="dxa"/>
            <w:gridSpan w:val="3"/>
            <w:vMerge w:val="restart"/>
            <w:hideMark/>
          </w:tcPr>
          <w:p w:rsidRPr="00117039" w:rsidR="00267C2F" w:rsidP="00267C2F" w:rsidRDefault="009061E9" w14:paraId="6D18CE98" w14:textId="58A7C038">
            <w:pPr>
              <w:spacing w:after="0" w:line="276" w:lineRule="auto"/>
              <w:jc w:val="center"/>
              <w:rPr>
                <w:rFonts w:ascii="Times New Roman" w:hAnsi="Times New Roman" w:cs="Times New Roman"/>
                <w:sz w:val="16"/>
                <w:szCs w:val="16"/>
                <w:lang w:val="en-GB"/>
              </w:rPr>
            </w:pPr>
            <w:ins w:author="Carmen Garcia Montero" w:date="2025-11-03T15:51:00Z" w:id="6227">
              <w:r>
                <w:rPr>
                  <w:rFonts w:ascii="Times New Roman" w:hAnsi="Times New Roman" w:cs="Times New Roman"/>
                  <w:sz w:val="16"/>
                  <w:szCs w:val="16"/>
                  <w:lang w:val="en-GB"/>
                </w:rPr>
                <w:t>S</w:t>
              </w:r>
            </w:ins>
            <w:del w:author="Carmen Garcia Montero" w:date="2025-11-03T15:51:00Z" w:id="6228">
              <w:r w:rsidRPr="00117039" w:rsidDel="009061E9" w:rsidR="00267C2F">
                <w:rPr>
                  <w:rFonts w:ascii="Times New Roman" w:hAnsi="Times New Roman" w:cs="Times New Roman"/>
                  <w:sz w:val="16"/>
                  <w:szCs w:val="16"/>
                  <w:lang w:val="en-GB"/>
                </w:rPr>
                <w:delText>R</w:delText>
              </w:r>
            </w:del>
          </w:p>
        </w:tc>
        <w:tc>
          <w:tcPr>
            <w:tcW w:w="2766" w:type="dxa"/>
            <w:gridSpan w:val="2"/>
            <w:vMerge w:val="restart"/>
            <w:hideMark/>
          </w:tcPr>
          <w:p w:rsidRPr="00117039" w:rsidR="00267C2F" w:rsidP="00267C2F" w:rsidRDefault="00267C2F" w14:paraId="6BBA8FA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Contract termination request </w:t>
            </w:r>
          </w:p>
        </w:tc>
        <w:tc>
          <w:tcPr>
            <w:tcW w:w="3082" w:type="dxa"/>
            <w:gridSpan w:val="2"/>
            <w:hideMark/>
          </w:tcPr>
          <w:p w:rsidRPr="00117039" w:rsidR="00267C2F" w:rsidP="00267C2F" w:rsidRDefault="00267C2F" w14:paraId="6F2521C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Final customer identification </w:t>
            </w:r>
          </w:p>
        </w:tc>
        <w:tc>
          <w:tcPr>
            <w:tcW w:w="3238" w:type="dxa"/>
            <w:hideMark/>
          </w:tcPr>
          <w:p w:rsidRPr="00117039" w:rsidR="00267C2F" w:rsidP="00267C2F" w:rsidRDefault="00267C2F" w14:paraId="7E8DA6BB" w14:textId="6A2A165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Identification of the final customer. </w:t>
            </w:r>
          </w:p>
        </w:tc>
      </w:tr>
      <w:tr w:rsidRPr="008463F3" w:rsidR="00267C2F" w:rsidTr="0DC8649F" w14:paraId="043021D9" w14:textId="77777777">
        <w:trPr>
          <w:trHeight w:val="300"/>
        </w:trPr>
        <w:tc>
          <w:tcPr>
            <w:tcW w:w="828" w:type="dxa"/>
            <w:gridSpan w:val="3"/>
            <w:vMerge/>
            <w:hideMark/>
          </w:tcPr>
          <w:p w:rsidRPr="00117039" w:rsidR="00267C2F" w:rsidP="00267C2F" w:rsidRDefault="00267C2F" w14:paraId="5A801603"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7ED95C8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73BFDFB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22F74C20" w14:textId="302A21B7">
            <w:pPr>
              <w:spacing w:after="0" w:line="276" w:lineRule="auto"/>
              <w:rPr>
                <w:rFonts w:ascii="Times New Roman" w:hAnsi="Times New Roman" w:cs="Times New Roman"/>
                <w:sz w:val="16"/>
                <w:szCs w:val="16"/>
                <w:lang w:val="en-GB"/>
              </w:rPr>
            </w:pPr>
            <w:ins w:author="Marek Jonas" w:date="2025-10-30T09:10:00Z" w:id="6229">
              <w:r w:rsidRPr="00117039">
                <w:rPr>
                  <w:rFonts w:ascii="Times New Roman" w:hAnsi="Times New Roman" w:cs="Times New Roman"/>
                  <w:sz w:val="16"/>
                  <w:szCs w:val="16"/>
                  <w:lang w:val="en-GB"/>
                </w:rPr>
                <w:t>Nationally unique identification of the CU. </w:t>
              </w:r>
            </w:ins>
            <w:del w:author="Marek Jonas" w:date="2025-10-30T09:10:00Z" w:id="6230">
              <w:r w:rsidRPr="00117039">
                <w:rPr>
                  <w:rFonts w:ascii="Times New Roman" w:hAnsi="Times New Roman" w:cs="Times New Roman"/>
                  <w:sz w:val="16"/>
                  <w:szCs w:val="16"/>
                  <w:lang w:val="en-GB"/>
                </w:rPr>
                <w:delText xml:space="preserve">A unique identifier of the controllable unit </w:delText>
              </w:r>
            </w:del>
          </w:p>
        </w:tc>
      </w:tr>
      <w:tr w:rsidRPr="008463F3" w:rsidR="00267C2F" w:rsidTr="0DC8649F" w14:paraId="2C96E329" w14:textId="77777777">
        <w:trPr>
          <w:trHeight w:val="300"/>
        </w:trPr>
        <w:tc>
          <w:tcPr>
            <w:tcW w:w="828" w:type="dxa"/>
            <w:gridSpan w:val="3"/>
            <w:vMerge/>
            <w:hideMark/>
          </w:tcPr>
          <w:p w:rsidRPr="00117039" w:rsidR="00267C2F" w:rsidP="00267C2F" w:rsidRDefault="00267C2F" w14:paraId="458F3A7A"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22C34073"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3C585BB0" w14:textId="3A880F5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Termination date </w:t>
            </w:r>
          </w:p>
        </w:tc>
        <w:tc>
          <w:tcPr>
            <w:tcW w:w="3238" w:type="dxa"/>
            <w:hideMark/>
          </w:tcPr>
          <w:p w:rsidRPr="00117039" w:rsidR="00267C2F" w:rsidP="00267C2F" w:rsidRDefault="00267C2F" w14:paraId="49DC8995" w14:textId="10C0E78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Date of the requested contract termination </w:t>
            </w:r>
          </w:p>
        </w:tc>
      </w:tr>
      <w:tr w:rsidRPr="008463F3" w:rsidR="00267C2F" w:rsidTr="0DC8649F" w14:paraId="6FCFDF56" w14:textId="77777777">
        <w:trPr>
          <w:trHeight w:val="300"/>
        </w:trPr>
        <w:tc>
          <w:tcPr>
            <w:tcW w:w="828" w:type="dxa"/>
            <w:gridSpan w:val="3"/>
            <w:vMerge w:val="restart"/>
            <w:hideMark/>
          </w:tcPr>
          <w:p w:rsidRPr="00117039" w:rsidR="00267C2F" w:rsidP="00267C2F" w:rsidRDefault="009061E9" w14:paraId="3395610E" w14:textId="19DCEFD9">
            <w:pPr>
              <w:spacing w:after="0" w:line="276" w:lineRule="auto"/>
              <w:jc w:val="center"/>
              <w:rPr>
                <w:rFonts w:ascii="Times New Roman" w:hAnsi="Times New Roman" w:cs="Times New Roman"/>
                <w:sz w:val="16"/>
                <w:szCs w:val="16"/>
                <w:lang w:val="en-GB"/>
              </w:rPr>
            </w:pPr>
            <w:ins w:author="Carmen Garcia Montero" w:date="2025-11-03T15:51:00Z" w:id="6231">
              <w:r>
                <w:rPr>
                  <w:rFonts w:ascii="Times New Roman" w:hAnsi="Times New Roman" w:cs="Times New Roman"/>
                  <w:sz w:val="16"/>
                  <w:szCs w:val="16"/>
                  <w:lang w:val="en-GB"/>
                </w:rPr>
                <w:t>T</w:t>
              </w:r>
            </w:ins>
            <w:del w:author="Carmen Garcia Montero" w:date="2025-11-03T15:51:00Z" w:id="6232">
              <w:r w:rsidRPr="00117039" w:rsidDel="009061E9" w:rsidR="00267C2F">
                <w:rPr>
                  <w:rFonts w:ascii="Times New Roman" w:hAnsi="Times New Roman" w:cs="Times New Roman"/>
                  <w:sz w:val="16"/>
                  <w:szCs w:val="16"/>
                  <w:lang w:val="en-GB"/>
                </w:rPr>
                <w:delText>S</w:delText>
              </w:r>
            </w:del>
          </w:p>
        </w:tc>
        <w:tc>
          <w:tcPr>
            <w:tcW w:w="2766" w:type="dxa"/>
            <w:gridSpan w:val="2"/>
            <w:vMerge w:val="restart"/>
            <w:hideMark/>
          </w:tcPr>
          <w:p w:rsidRPr="00117039" w:rsidR="00267C2F" w:rsidP="00267C2F" w:rsidRDefault="00267C2F" w14:paraId="04B922AB" w14:textId="37764B8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assignment data</w:t>
            </w:r>
          </w:p>
        </w:tc>
        <w:tc>
          <w:tcPr>
            <w:tcW w:w="3082" w:type="dxa"/>
            <w:gridSpan w:val="2"/>
            <w:hideMark/>
          </w:tcPr>
          <w:p w:rsidRPr="00117039" w:rsidR="00267C2F" w:rsidP="00267C2F" w:rsidRDefault="00267C2F" w14:paraId="4D739FA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67C0F04E" w14:textId="63DF9366">
            <w:pPr>
              <w:spacing w:after="0" w:line="276" w:lineRule="auto"/>
              <w:rPr>
                <w:rFonts w:ascii="Times New Roman" w:hAnsi="Times New Roman" w:cs="Times New Roman"/>
                <w:sz w:val="16"/>
                <w:szCs w:val="16"/>
                <w:lang w:val="en-GB"/>
              </w:rPr>
            </w:pPr>
            <w:ins w:author="Marek Jonas" w:date="2025-10-30T09:10:00Z" w:id="6233">
              <w:r w:rsidRPr="00117039">
                <w:rPr>
                  <w:rFonts w:ascii="Times New Roman" w:hAnsi="Times New Roman" w:cs="Times New Roman"/>
                  <w:sz w:val="16"/>
                  <w:szCs w:val="16"/>
                  <w:lang w:val="en-GB"/>
                </w:rPr>
                <w:t>Nationally unique identification of the CU. </w:t>
              </w:r>
            </w:ins>
            <w:del w:author="Marek Jonas" w:date="2025-10-30T09:10:00Z" w:id="6234">
              <w:r w:rsidRPr="00117039">
                <w:rPr>
                  <w:rFonts w:ascii="Times New Roman" w:hAnsi="Times New Roman" w:cs="Times New Roman"/>
                  <w:sz w:val="16"/>
                  <w:szCs w:val="16"/>
                  <w:lang w:val="en-GB"/>
                </w:rPr>
                <w:delText>A unique identifier of the controllable unit</w:delText>
              </w:r>
            </w:del>
          </w:p>
        </w:tc>
      </w:tr>
      <w:tr w:rsidRPr="008463F3" w:rsidR="00267C2F" w:rsidTr="0DC8649F" w14:paraId="31BA5E68" w14:textId="77777777">
        <w:trPr>
          <w:trHeight w:val="300"/>
        </w:trPr>
        <w:tc>
          <w:tcPr>
            <w:tcW w:w="828" w:type="dxa"/>
            <w:gridSpan w:val="3"/>
            <w:vMerge/>
            <w:hideMark/>
          </w:tcPr>
          <w:p w:rsidRPr="00117039" w:rsidR="00267C2F" w:rsidP="00267C2F" w:rsidRDefault="00267C2F" w14:paraId="14B7E1E0"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6D611D1F"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41A72AC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identification </w:t>
            </w:r>
          </w:p>
        </w:tc>
        <w:tc>
          <w:tcPr>
            <w:tcW w:w="3238" w:type="dxa"/>
            <w:hideMark/>
          </w:tcPr>
          <w:p w:rsidRPr="00117039" w:rsidR="00267C2F" w:rsidP="00267C2F" w:rsidRDefault="00267C2F" w14:paraId="45218364" w14:textId="40339EE5">
            <w:pPr>
              <w:spacing w:after="0" w:line="276" w:lineRule="auto"/>
              <w:rPr>
                <w:rFonts w:ascii="Times New Roman" w:hAnsi="Times New Roman" w:cs="Times New Roman"/>
                <w:sz w:val="16"/>
                <w:szCs w:val="16"/>
                <w:lang w:val="en-GB"/>
              </w:rPr>
            </w:pPr>
            <w:ins w:author="Rick van Beek" w:date="2025-10-29T16:19:00Z" w:id="6235">
              <w:r w:rsidRPr="00117039">
                <w:rPr>
                  <w:rFonts w:ascii="Times New Roman" w:hAnsi="Times New Roman" w:cs="Times New Roman"/>
                  <w:sz w:val="16"/>
                  <w:szCs w:val="16"/>
                  <w:lang w:val="en-GB"/>
                </w:rPr>
                <w:t>European wide unique identification code of the service provider</w:t>
              </w:r>
            </w:ins>
            <w:del w:author="Rick van Beek" w:date="2025-10-29T16:19:00Z" w:id="6236">
              <w:r w:rsidRPr="00117039">
                <w:rPr>
                  <w:rFonts w:ascii="Times New Roman" w:hAnsi="Times New Roman" w:cs="Times New Roman"/>
                  <w:sz w:val="16"/>
                  <w:szCs w:val="16"/>
                  <w:lang w:val="en-GB"/>
                </w:rPr>
                <w:delText>A unique identifier of the Service Provider</w:delText>
              </w:r>
            </w:del>
          </w:p>
        </w:tc>
      </w:tr>
      <w:tr w:rsidRPr="008463F3" w:rsidR="00267C2F" w:rsidTr="0DC8649F" w14:paraId="36A9FD1E" w14:textId="77777777">
        <w:trPr>
          <w:trHeight w:val="300"/>
        </w:trPr>
        <w:tc>
          <w:tcPr>
            <w:tcW w:w="828" w:type="dxa"/>
            <w:gridSpan w:val="3"/>
            <w:vMerge/>
            <w:hideMark/>
          </w:tcPr>
          <w:p w:rsidRPr="00117039" w:rsidR="00267C2F" w:rsidP="00267C2F" w:rsidRDefault="00267C2F" w14:paraId="55C495C5"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71B2862C"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68D23D7E" w14:textId="2F27456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w:t>
            </w:r>
          </w:p>
        </w:tc>
        <w:tc>
          <w:tcPr>
            <w:tcW w:w="3238" w:type="dxa"/>
            <w:hideMark/>
          </w:tcPr>
          <w:p w:rsidRPr="00117039" w:rsidR="00267C2F" w:rsidP="00267C2F" w:rsidRDefault="00267C2F" w14:paraId="648E002F" w14:textId="7FE1766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Date at which the CU should be </w:t>
            </w:r>
            <w:ins w:author="Kokki Teemu" w:date="2025-10-24T10:53:00Z" w:id="6237">
              <w:r>
                <w:rPr>
                  <w:rFonts w:ascii="Times New Roman" w:hAnsi="Times New Roman" w:cs="Times New Roman"/>
                  <w:sz w:val="16"/>
                  <w:szCs w:val="16"/>
                  <w:lang w:val="en-GB"/>
                </w:rPr>
                <w:t xml:space="preserve">assigned to or </w:t>
              </w:r>
            </w:ins>
            <w:r w:rsidRPr="00117039">
              <w:rPr>
                <w:rFonts w:ascii="Times New Roman" w:hAnsi="Times New Roman" w:cs="Times New Roman"/>
                <w:sz w:val="16"/>
                <w:szCs w:val="16"/>
                <w:lang w:val="en-GB"/>
              </w:rPr>
              <w:t>unassigned from the service provider </w:t>
            </w:r>
          </w:p>
        </w:tc>
      </w:tr>
      <w:tr w:rsidRPr="008463F3" w:rsidR="00267C2F" w:rsidTr="0DC8649F" w14:paraId="7E0D4A8A" w14:textId="77777777">
        <w:trPr>
          <w:trHeight w:val="300"/>
        </w:trPr>
        <w:tc>
          <w:tcPr>
            <w:tcW w:w="828" w:type="dxa"/>
            <w:gridSpan w:val="3"/>
            <w:vMerge/>
          </w:tcPr>
          <w:p w:rsidRPr="00117039" w:rsidR="00267C2F" w:rsidP="00267C2F" w:rsidRDefault="00267C2F" w14:paraId="4D4268FB"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07C24E03"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Del="00F03AEC" w:rsidP="00267C2F" w:rsidRDefault="00267C2F" w14:paraId="443780FD" w14:textId="2228AE7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Type of assignment</w:t>
            </w:r>
          </w:p>
        </w:tc>
        <w:tc>
          <w:tcPr>
            <w:tcW w:w="3238" w:type="dxa"/>
          </w:tcPr>
          <w:p w:rsidRPr="00117039" w:rsidR="00267C2F" w:rsidP="00267C2F" w:rsidRDefault="00267C2F" w14:paraId="205C30B8" w14:textId="1C20E48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Type for the change</w:t>
            </w:r>
            <w:del w:author="Kokki Teemu" w:date="2025-10-24T10:57:00Z" w:id="6238">
              <w:r w:rsidRPr="00117039">
                <w:rPr>
                  <w:rFonts w:ascii="Times New Roman" w:hAnsi="Times New Roman" w:cs="Times New Roman"/>
                  <w:sz w:val="16"/>
                  <w:szCs w:val="16"/>
                  <w:lang w:val="en-GB"/>
                </w:rPr>
                <w:delText xml:space="preserve"> in CU assignment</w:delText>
              </w:r>
            </w:del>
            <w:r w:rsidRPr="00117039">
              <w:rPr>
                <w:rFonts w:ascii="Times New Roman" w:hAnsi="Times New Roman" w:cs="Times New Roman"/>
                <w:sz w:val="16"/>
                <w:szCs w:val="16"/>
                <w:lang w:val="en-GB"/>
              </w:rPr>
              <w:t xml:space="preserve">. Eg. add </w:t>
            </w:r>
            <w:ins w:author="Kokki Teemu" w:date="2025-10-24T10:57:00Z" w:id="6239">
              <w:r>
                <w:rPr>
                  <w:rFonts w:ascii="Times New Roman" w:hAnsi="Times New Roman" w:cs="Times New Roman"/>
                  <w:sz w:val="16"/>
                  <w:szCs w:val="16"/>
                  <w:lang w:val="en-GB"/>
                </w:rPr>
                <w:t xml:space="preserve">CU to </w:t>
              </w:r>
            </w:ins>
            <w:r w:rsidRPr="00117039">
              <w:rPr>
                <w:rFonts w:ascii="Times New Roman" w:hAnsi="Times New Roman" w:cs="Times New Roman"/>
                <w:sz w:val="16"/>
                <w:szCs w:val="16"/>
                <w:lang w:val="en-GB"/>
              </w:rPr>
              <w:t xml:space="preserve">service provider, remove </w:t>
            </w:r>
            <w:ins w:author="Kokki Teemu" w:date="2025-10-24T10:57:00Z" w:id="6240">
              <w:r>
                <w:rPr>
                  <w:rFonts w:ascii="Times New Roman" w:hAnsi="Times New Roman" w:cs="Times New Roman"/>
                  <w:sz w:val="16"/>
                  <w:szCs w:val="16"/>
                  <w:lang w:val="en-GB"/>
                </w:rPr>
                <w:t xml:space="preserve">CU from </w:t>
              </w:r>
            </w:ins>
            <w:r w:rsidRPr="00117039">
              <w:rPr>
                <w:rFonts w:ascii="Times New Roman" w:hAnsi="Times New Roman" w:cs="Times New Roman"/>
                <w:sz w:val="16"/>
                <w:szCs w:val="16"/>
                <w:lang w:val="en-GB"/>
              </w:rPr>
              <w:t xml:space="preserve">service provider. </w:t>
            </w:r>
          </w:p>
        </w:tc>
      </w:tr>
      <w:tr w:rsidRPr="008463F3" w:rsidR="00267C2F" w:rsidTr="0DC8649F" w14:paraId="16D32492" w14:textId="77777777">
        <w:trPr>
          <w:trHeight w:val="300"/>
        </w:trPr>
        <w:tc>
          <w:tcPr>
            <w:tcW w:w="828" w:type="dxa"/>
            <w:gridSpan w:val="3"/>
            <w:vMerge w:val="restart"/>
            <w:hideMark/>
          </w:tcPr>
          <w:p w:rsidRPr="00117039" w:rsidR="00267C2F" w:rsidP="00267C2F" w:rsidRDefault="009061E9" w14:paraId="32602CE9" w14:textId="3B1F10DA">
            <w:pPr>
              <w:spacing w:after="0" w:line="276" w:lineRule="auto"/>
              <w:jc w:val="center"/>
              <w:rPr>
                <w:rFonts w:ascii="Times New Roman" w:hAnsi="Times New Roman" w:cs="Times New Roman"/>
                <w:sz w:val="16"/>
                <w:szCs w:val="16"/>
                <w:lang w:val="en-GB"/>
              </w:rPr>
            </w:pPr>
            <w:ins w:author="Carmen Garcia Montero" w:date="2025-11-03T15:51:00Z" w:id="6241">
              <w:r>
                <w:rPr>
                  <w:rFonts w:ascii="Times New Roman" w:hAnsi="Times New Roman" w:cs="Times New Roman"/>
                  <w:sz w:val="16"/>
                  <w:szCs w:val="16"/>
                  <w:lang w:val="en-GB"/>
                </w:rPr>
                <w:t>U</w:t>
              </w:r>
            </w:ins>
            <w:del w:author="Carmen Garcia Montero" w:date="2025-11-03T15:51:00Z" w:id="6242">
              <w:r w:rsidRPr="00117039" w:rsidDel="009061E9" w:rsidR="00267C2F">
                <w:rPr>
                  <w:rFonts w:ascii="Times New Roman" w:hAnsi="Times New Roman" w:cs="Times New Roman"/>
                  <w:sz w:val="16"/>
                  <w:szCs w:val="16"/>
                  <w:lang w:val="en-GB"/>
                </w:rPr>
                <w:delText>T</w:delText>
              </w:r>
            </w:del>
          </w:p>
        </w:tc>
        <w:tc>
          <w:tcPr>
            <w:tcW w:w="2766" w:type="dxa"/>
            <w:gridSpan w:val="2"/>
            <w:vMerge w:val="restart"/>
            <w:hideMark/>
          </w:tcPr>
          <w:p w:rsidRPr="00117039" w:rsidR="00267C2F" w:rsidP="00267C2F" w:rsidRDefault="00267C2F" w14:paraId="2EA7A54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Accounting point entitlement notification </w:t>
            </w:r>
          </w:p>
        </w:tc>
        <w:tc>
          <w:tcPr>
            <w:tcW w:w="3082" w:type="dxa"/>
            <w:gridSpan w:val="2"/>
            <w:hideMark/>
          </w:tcPr>
          <w:p w:rsidRPr="00117039" w:rsidR="00267C2F" w:rsidP="00267C2F" w:rsidRDefault="00267C2F" w14:paraId="707CB5A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Accounting point identification </w:t>
            </w:r>
          </w:p>
        </w:tc>
        <w:tc>
          <w:tcPr>
            <w:tcW w:w="3238" w:type="dxa"/>
            <w:hideMark/>
          </w:tcPr>
          <w:p w:rsidRPr="00117039" w:rsidR="00267C2F" w:rsidP="00267C2F" w:rsidRDefault="00267C2F" w14:paraId="7B5213E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accounting point </w:t>
            </w:r>
          </w:p>
        </w:tc>
      </w:tr>
      <w:tr w:rsidRPr="008463F3" w:rsidR="00267C2F" w:rsidTr="0DC8649F" w14:paraId="4AC2F6FA" w14:textId="77777777">
        <w:trPr>
          <w:trHeight w:val="300"/>
        </w:trPr>
        <w:tc>
          <w:tcPr>
            <w:tcW w:w="828" w:type="dxa"/>
            <w:gridSpan w:val="3"/>
            <w:vMerge/>
            <w:hideMark/>
          </w:tcPr>
          <w:p w:rsidRPr="00117039" w:rsidR="00267C2F" w:rsidP="00267C2F" w:rsidRDefault="00267C2F" w14:paraId="3D2EB4CE"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43DB0C6A"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4578269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Final customer identification </w:t>
            </w:r>
          </w:p>
        </w:tc>
        <w:tc>
          <w:tcPr>
            <w:tcW w:w="3238" w:type="dxa"/>
            <w:hideMark/>
          </w:tcPr>
          <w:p w:rsidRPr="00117039" w:rsidR="00267C2F" w:rsidP="00267C2F" w:rsidRDefault="00267C2F" w14:paraId="2D6D076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final customer </w:t>
            </w:r>
          </w:p>
        </w:tc>
      </w:tr>
      <w:tr w:rsidRPr="008463F3" w:rsidR="00267C2F" w:rsidTr="0DC8649F" w14:paraId="3F6FFB19" w14:textId="77777777">
        <w:trPr>
          <w:trHeight w:val="300"/>
        </w:trPr>
        <w:tc>
          <w:tcPr>
            <w:tcW w:w="828" w:type="dxa"/>
            <w:gridSpan w:val="3"/>
            <w:vMerge/>
            <w:hideMark/>
          </w:tcPr>
          <w:p w:rsidRPr="00117039" w:rsidR="00267C2F" w:rsidP="00267C2F" w:rsidRDefault="00267C2F" w14:paraId="3489C3DD"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242BD678"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40CF83A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w:t>
            </w:r>
          </w:p>
        </w:tc>
        <w:tc>
          <w:tcPr>
            <w:tcW w:w="3238" w:type="dxa"/>
            <w:hideMark/>
          </w:tcPr>
          <w:p w:rsidRPr="00117039" w:rsidR="00267C2F" w:rsidP="00267C2F" w:rsidRDefault="00267C2F" w14:paraId="73F9564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at which the change takes places </w:t>
            </w:r>
          </w:p>
        </w:tc>
      </w:tr>
      <w:tr w:rsidRPr="008463F3" w:rsidR="00267C2F" w:rsidTr="0DC8649F" w14:paraId="3DF48794" w14:textId="77777777">
        <w:trPr>
          <w:trHeight w:val="300"/>
        </w:trPr>
        <w:tc>
          <w:tcPr>
            <w:tcW w:w="828" w:type="dxa"/>
            <w:gridSpan w:val="3"/>
            <w:vMerge/>
          </w:tcPr>
          <w:p w:rsidRPr="00117039" w:rsidR="00267C2F" w:rsidP="00267C2F" w:rsidRDefault="00267C2F" w14:paraId="10C3A44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3C826A0C"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722B2CEB" w14:textId="09B682B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Type of change</w:t>
            </w:r>
          </w:p>
        </w:tc>
        <w:tc>
          <w:tcPr>
            <w:tcW w:w="3238" w:type="dxa"/>
          </w:tcPr>
          <w:p w:rsidRPr="00117039" w:rsidR="00267C2F" w:rsidP="00267C2F" w:rsidRDefault="00267C2F" w14:paraId="7D67160C" w14:textId="001791D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Type for the change in accounting point entitlement. For example: lose entitlement, gain entitlement</w:t>
            </w:r>
          </w:p>
        </w:tc>
      </w:tr>
      <w:tr w:rsidRPr="008463F3" w:rsidR="00267C2F" w:rsidTr="0DC8649F" w14:paraId="7B86EE46" w14:textId="77777777">
        <w:trPr>
          <w:trHeight w:val="300"/>
        </w:trPr>
        <w:tc>
          <w:tcPr>
            <w:tcW w:w="828" w:type="dxa"/>
            <w:gridSpan w:val="3"/>
            <w:vMerge w:val="restart"/>
          </w:tcPr>
          <w:p w:rsidRPr="00117039" w:rsidR="00267C2F" w:rsidP="00267C2F" w:rsidRDefault="009061E9" w14:paraId="4A79ACFC" w14:textId="15E75290">
            <w:pPr>
              <w:spacing w:after="0" w:line="276" w:lineRule="auto"/>
              <w:jc w:val="center"/>
              <w:rPr>
                <w:rFonts w:ascii="Times New Roman" w:hAnsi="Times New Roman" w:cs="Times New Roman"/>
                <w:sz w:val="16"/>
                <w:szCs w:val="16"/>
                <w:lang w:val="en-GB"/>
              </w:rPr>
            </w:pPr>
            <w:ins w:author="Carmen Garcia Montero" w:date="2025-11-03T15:51:00Z" w:id="6243">
              <w:r>
                <w:rPr>
                  <w:rFonts w:ascii="Times New Roman" w:hAnsi="Times New Roman" w:cs="Times New Roman"/>
                  <w:sz w:val="16"/>
                  <w:szCs w:val="16"/>
                  <w:lang w:val="en-GB"/>
                </w:rPr>
                <w:t>V</w:t>
              </w:r>
            </w:ins>
            <w:del w:author="Carmen Garcia Montero" w:date="2025-11-03T15:51:00Z" w:id="6244">
              <w:r w:rsidRPr="00117039" w:rsidDel="009061E9" w:rsidR="00267C2F">
                <w:rPr>
                  <w:rFonts w:ascii="Times New Roman" w:hAnsi="Times New Roman" w:cs="Times New Roman"/>
                  <w:sz w:val="16"/>
                  <w:szCs w:val="16"/>
                  <w:lang w:val="en-GB"/>
                </w:rPr>
                <w:delText>U</w:delText>
              </w:r>
            </w:del>
          </w:p>
        </w:tc>
        <w:tc>
          <w:tcPr>
            <w:tcW w:w="2766" w:type="dxa"/>
            <w:gridSpan w:val="2"/>
            <w:vMerge w:val="restart"/>
          </w:tcPr>
          <w:p w:rsidRPr="00117039" w:rsidR="00267C2F" w:rsidP="00267C2F" w:rsidRDefault="00267C2F" w14:paraId="38EE21B4" w14:textId="4A1E4B6E">
            <w:pPr>
              <w:spacing w:after="0" w:line="276" w:lineRule="auto"/>
              <w:rPr>
                <w:rFonts w:ascii="Times New Roman" w:hAnsi="Times New Roman" w:cs="Times New Roman"/>
                <w:sz w:val="16"/>
                <w:szCs w:val="16"/>
                <w:lang w:val="en-GB"/>
              </w:rPr>
            </w:pPr>
            <w:del w:author="Wojciech Lubczyński" w:date="2025-10-28T12:50:00Z" w:id="6245">
              <w:r w:rsidRPr="00117039">
                <w:rPr>
                  <w:rFonts w:ascii="Times New Roman" w:hAnsi="Times New Roman" w:cs="Times New Roman"/>
                  <w:sz w:val="16"/>
                  <w:szCs w:val="16"/>
                  <w:lang w:val="en-GB"/>
                </w:rPr>
                <w:delText xml:space="preserve">Contractless </w:delText>
              </w:r>
            </w:del>
            <w:r w:rsidRPr="00117039">
              <w:rPr>
                <w:rFonts w:ascii="Times New Roman" w:hAnsi="Times New Roman" w:cs="Times New Roman"/>
                <w:sz w:val="16"/>
                <w:szCs w:val="16"/>
                <w:lang w:val="en-GB"/>
              </w:rPr>
              <w:t xml:space="preserve">CU </w:t>
            </w:r>
            <w:ins w:author="Kokki Teemu" w:date="2025-10-31T15:48:00Z" w:id="6246">
              <w:r>
                <w:rPr>
                  <w:rFonts w:ascii="Times New Roman" w:hAnsi="Times New Roman" w:cs="Times New Roman"/>
                  <w:sz w:val="16"/>
                  <w:szCs w:val="16"/>
                  <w:lang w:val="en-GB"/>
                </w:rPr>
                <w:t>removal</w:t>
              </w:r>
            </w:ins>
            <w:ins w:author="Wojciech Lubczyński" w:date="2025-10-28T14:18:00Z" w:id="6247">
              <w:r w:rsidRPr="1E3EC664">
                <w:rPr>
                  <w:rFonts w:ascii="Times New Roman" w:hAnsi="Times New Roman" w:cs="Times New Roman"/>
                  <w:sz w:val="16"/>
                  <w:szCs w:val="16"/>
                  <w:lang w:val="en-GB"/>
                </w:rPr>
                <w:t xml:space="preserve"> </w:t>
              </w:r>
            </w:ins>
            <w:r w:rsidRPr="00117039">
              <w:rPr>
                <w:rFonts w:ascii="Times New Roman" w:hAnsi="Times New Roman" w:cs="Times New Roman"/>
                <w:sz w:val="16"/>
                <w:szCs w:val="16"/>
                <w:lang w:val="en-GB"/>
              </w:rPr>
              <w:t>notification</w:t>
            </w:r>
          </w:p>
        </w:tc>
        <w:tc>
          <w:tcPr>
            <w:tcW w:w="3082" w:type="dxa"/>
            <w:gridSpan w:val="2"/>
          </w:tcPr>
          <w:p w:rsidRPr="00117039" w:rsidR="00267C2F" w:rsidP="00267C2F" w:rsidRDefault="00267C2F" w14:paraId="228FCE49" w14:textId="33097DA1">
            <w:pPr>
              <w:spacing w:after="0" w:line="276" w:lineRule="auto"/>
              <w:rPr>
                <w:rFonts w:ascii="Times New Roman" w:hAnsi="Times New Roman" w:cs="Times New Roman"/>
                <w:sz w:val="16"/>
                <w:szCs w:val="16"/>
                <w:lang w:val="en-GB"/>
              </w:rPr>
            </w:pPr>
            <w:commentRangeStart w:id="6248"/>
            <w:commentRangeStart w:id="6249"/>
            <w:r w:rsidRPr="00117039">
              <w:rPr>
                <w:rFonts w:ascii="Times New Roman" w:hAnsi="Times New Roman" w:cs="Times New Roman"/>
                <w:sz w:val="16"/>
                <w:szCs w:val="16"/>
                <w:lang w:val="en-GB"/>
              </w:rPr>
              <w:t>CU identification</w:t>
            </w:r>
            <w:commentRangeEnd w:id="6248"/>
            <w:r w:rsidRPr="00117039">
              <w:rPr>
                <w:rStyle w:val="CommentReference"/>
                <w:rFonts w:ascii="Times New Roman" w:hAnsi="Times New Roman" w:cs="Times New Roman"/>
                <w:lang w:val="en-GB"/>
              </w:rPr>
              <w:commentReference w:id="6248"/>
            </w:r>
            <w:commentRangeEnd w:id="6249"/>
            <w:r w:rsidRPr="00117039">
              <w:rPr>
                <w:rStyle w:val="CommentReference"/>
                <w:rFonts w:ascii="Times New Roman" w:hAnsi="Times New Roman" w:cs="Times New Roman"/>
                <w:lang w:val="en-GB"/>
              </w:rPr>
              <w:commentReference w:id="6249"/>
            </w:r>
          </w:p>
        </w:tc>
        <w:tc>
          <w:tcPr>
            <w:tcW w:w="3238" w:type="dxa"/>
          </w:tcPr>
          <w:p w:rsidRPr="00117039" w:rsidR="00267C2F" w:rsidP="00267C2F" w:rsidRDefault="00267C2F" w14:paraId="01E97C79" w14:textId="69508EF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controllable unit</w:t>
            </w:r>
          </w:p>
        </w:tc>
      </w:tr>
      <w:tr w:rsidRPr="008463F3" w:rsidR="00267C2F" w:rsidTr="0DC8649F" w14:paraId="6828244D" w14:textId="77777777">
        <w:trPr>
          <w:trHeight w:val="300"/>
        </w:trPr>
        <w:tc>
          <w:tcPr>
            <w:tcW w:w="828" w:type="dxa"/>
            <w:gridSpan w:val="3"/>
            <w:vMerge/>
          </w:tcPr>
          <w:p w:rsidRPr="00117039" w:rsidR="00267C2F" w:rsidP="00267C2F" w:rsidRDefault="00267C2F" w14:paraId="0BFA246D"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1654198E"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336519A7" w14:textId="6F57930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w:t>
            </w:r>
          </w:p>
        </w:tc>
        <w:tc>
          <w:tcPr>
            <w:tcW w:w="3238" w:type="dxa"/>
          </w:tcPr>
          <w:p w:rsidRPr="00117039" w:rsidR="00267C2F" w:rsidP="00267C2F" w:rsidRDefault="00267C2F" w14:paraId="4895F6EE" w14:textId="5D57F8D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at which the CU is left without a service provider</w:t>
            </w:r>
          </w:p>
        </w:tc>
      </w:tr>
      <w:tr w:rsidRPr="008463F3" w:rsidR="00267C2F" w:rsidTr="0DC8649F" w14:paraId="766CC43B" w14:textId="77777777">
        <w:trPr>
          <w:trHeight w:val="300"/>
          <w:ins w:author="Kokki Teemu" w:date="2025-10-31T15:43:00Z" w:id="6250"/>
        </w:trPr>
        <w:tc>
          <w:tcPr>
            <w:tcW w:w="828" w:type="dxa"/>
            <w:gridSpan w:val="3"/>
            <w:vMerge/>
          </w:tcPr>
          <w:p w:rsidRPr="00117039" w:rsidR="00267C2F" w:rsidP="00267C2F" w:rsidRDefault="00267C2F" w14:paraId="6686A6C0" w14:textId="77777777">
            <w:pPr>
              <w:spacing w:after="0" w:line="276" w:lineRule="auto"/>
              <w:jc w:val="center"/>
              <w:rPr>
                <w:ins w:author="Kokki Teemu" w:date="2025-10-31T15:43:00Z" w:id="6251"/>
                <w:rFonts w:ascii="Times New Roman" w:hAnsi="Times New Roman" w:cs="Times New Roman"/>
                <w:sz w:val="16"/>
                <w:szCs w:val="16"/>
                <w:lang w:val="en-GB"/>
              </w:rPr>
            </w:pPr>
          </w:p>
        </w:tc>
        <w:tc>
          <w:tcPr>
            <w:tcW w:w="2766" w:type="dxa"/>
            <w:gridSpan w:val="2"/>
            <w:vMerge/>
          </w:tcPr>
          <w:p w:rsidRPr="00117039" w:rsidR="00267C2F" w:rsidP="00267C2F" w:rsidRDefault="00267C2F" w14:paraId="56B7FE12" w14:textId="77777777">
            <w:pPr>
              <w:spacing w:after="0" w:line="276" w:lineRule="auto"/>
              <w:rPr>
                <w:ins w:author="Kokki Teemu" w:date="2025-10-31T15:43:00Z" w:id="6252"/>
                <w:rFonts w:ascii="Times New Roman" w:hAnsi="Times New Roman" w:cs="Times New Roman"/>
                <w:sz w:val="16"/>
                <w:szCs w:val="16"/>
                <w:lang w:val="en-GB"/>
              </w:rPr>
            </w:pPr>
          </w:p>
        </w:tc>
        <w:tc>
          <w:tcPr>
            <w:tcW w:w="3082" w:type="dxa"/>
            <w:gridSpan w:val="2"/>
          </w:tcPr>
          <w:p w:rsidRPr="00117039" w:rsidR="00267C2F" w:rsidP="00267C2F" w:rsidRDefault="00267C2F" w14:paraId="6B9AEF13" w14:textId="79638D87">
            <w:pPr>
              <w:spacing w:after="0" w:line="276" w:lineRule="auto"/>
              <w:rPr>
                <w:ins w:author="Kokki Teemu" w:date="2025-10-31T15:43:00Z" w:id="6253"/>
                <w:rFonts w:ascii="Times New Roman" w:hAnsi="Times New Roman" w:cs="Times New Roman"/>
                <w:sz w:val="16"/>
                <w:szCs w:val="16"/>
                <w:lang w:val="en-GB"/>
              </w:rPr>
            </w:pPr>
            <w:ins w:author="Kokki Teemu" w:date="2025-10-31T15:44:00Z" w:id="6254">
              <w:r>
                <w:rPr>
                  <w:rFonts w:ascii="Times New Roman" w:hAnsi="Times New Roman" w:cs="Times New Roman"/>
                  <w:sz w:val="16"/>
                  <w:szCs w:val="16"/>
                  <w:lang w:val="en-GB"/>
                </w:rPr>
                <w:t>Service provider identification</w:t>
              </w:r>
            </w:ins>
          </w:p>
        </w:tc>
        <w:tc>
          <w:tcPr>
            <w:tcW w:w="3238" w:type="dxa"/>
          </w:tcPr>
          <w:p w:rsidRPr="00117039" w:rsidR="00267C2F" w:rsidP="00267C2F" w:rsidRDefault="00267C2F" w14:paraId="31D29361" w14:textId="160CC40E">
            <w:pPr>
              <w:spacing w:after="0" w:line="276" w:lineRule="auto"/>
              <w:rPr>
                <w:ins w:author="Kokki Teemu" w:date="2025-10-31T15:43:00Z" w:id="6255"/>
                <w:rFonts w:ascii="Times New Roman" w:hAnsi="Times New Roman" w:cs="Times New Roman"/>
                <w:sz w:val="16"/>
                <w:szCs w:val="16"/>
                <w:lang w:val="en-GB"/>
              </w:rPr>
            </w:pPr>
            <w:ins w:author="Kokki Teemu" w:date="2025-10-31T15:48:00Z" w:id="6256">
              <w:r w:rsidRPr="00117039">
                <w:rPr>
                  <w:rFonts w:ascii="Times New Roman" w:hAnsi="Times New Roman" w:cs="Times New Roman"/>
                  <w:sz w:val="16"/>
                  <w:szCs w:val="16"/>
                  <w:lang w:val="en-GB"/>
                </w:rPr>
                <w:t>European wide unique identification code of the service provider</w:t>
              </w:r>
              <w:r w:rsidRPr="00117039" w:rsidDel="00931BB5">
                <w:rPr>
                  <w:rFonts w:ascii="Times New Roman" w:hAnsi="Times New Roman" w:cs="Times New Roman"/>
                  <w:sz w:val="16"/>
                  <w:szCs w:val="16"/>
                  <w:lang w:val="en-GB"/>
                </w:rPr>
                <w:t xml:space="preserve"> </w:t>
              </w:r>
            </w:ins>
            <w:ins w:author="Kokki Teemu" w:date="2025-10-31T15:44:00Z" w:id="6257">
              <w:r>
                <w:rPr>
                  <w:rFonts w:ascii="Times New Roman" w:hAnsi="Times New Roman" w:cs="Times New Roman"/>
                  <w:sz w:val="16"/>
                  <w:szCs w:val="16"/>
                  <w:lang w:val="en-GB"/>
                </w:rPr>
                <w:t xml:space="preserve">of the terminated contract. </w:t>
              </w:r>
            </w:ins>
          </w:p>
        </w:tc>
      </w:tr>
      <w:tr w:rsidRPr="008463F3" w:rsidR="00267C2F" w:rsidTr="0DC8649F" w14:paraId="203D118F" w14:textId="77777777">
        <w:trPr>
          <w:trHeight w:val="300"/>
        </w:trPr>
        <w:tc>
          <w:tcPr>
            <w:tcW w:w="828" w:type="dxa"/>
            <w:gridSpan w:val="3"/>
            <w:vMerge w:val="restart"/>
          </w:tcPr>
          <w:p w:rsidRPr="00117039" w:rsidR="00267C2F" w:rsidP="00267C2F" w:rsidRDefault="009061E9" w14:paraId="21610C28" w14:textId="23C43008">
            <w:pPr>
              <w:spacing w:after="0" w:line="276" w:lineRule="auto"/>
              <w:jc w:val="center"/>
              <w:rPr>
                <w:rFonts w:ascii="Times New Roman" w:hAnsi="Times New Roman" w:cs="Times New Roman"/>
                <w:sz w:val="16"/>
                <w:szCs w:val="16"/>
                <w:lang w:val="en-GB"/>
              </w:rPr>
            </w:pPr>
            <w:ins w:author="Carmen Garcia Montero" w:date="2025-11-03T15:51:00Z" w:id="6258">
              <w:r>
                <w:rPr>
                  <w:rFonts w:ascii="Times New Roman" w:hAnsi="Times New Roman" w:cs="Times New Roman"/>
                  <w:sz w:val="16"/>
                  <w:szCs w:val="16"/>
                  <w:lang w:val="en-GB"/>
                </w:rPr>
                <w:t>W</w:t>
              </w:r>
            </w:ins>
            <w:del w:author="Carmen Garcia Montero" w:date="2025-11-03T15:51:00Z" w:id="6259">
              <w:r w:rsidRPr="00117039" w:rsidDel="009061E9" w:rsidR="00267C2F">
                <w:rPr>
                  <w:rFonts w:ascii="Times New Roman" w:hAnsi="Times New Roman" w:cs="Times New Roman"/>
                  <w:sz w:val="16"/>
                  <w:szCs w:val="16"/>
                  <w:lang w:val="en-GB"/>
                </w:rPr>
                <w:delText>V</w:delText>
              </w:r>
            </w:del>
          </w:p>
        </w:tc>
        <w:tc>
          <w:tcPr>
            <w:tcW w:w="2766" w:type="dxa"/>
            <w:gridSpan w:val="2"/>
            <w:vMerge w:val="restart"/>
          </w:tcPr>
          <w:p w:rsidRPr="00117039" w:rsidR="00267C2F" w:rsidP="00267C2F" w:rsidRDefault="00267C2F" w14:paraId="231C2CBB" w14:textId="19303E7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Contract termination notification</w:t>
            </w:r>
          </w:p>
        </w:tc>
        <w:tc>
          <w:tcPr>
            <w:tcW w:w="3082" w:type="dxa"/>
            <w:gridSpan w:val="2"/>
          </w:tcPr>
          <w:p w:rsidRPr="00117039" w:rsidR="00267C2F" w:rsidP="00267C2F" w:rsidRDefault="00267C2F" w14:paraId="0AECBF61" w14:textId="1A5D703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tcPr>
          <w:p w:rsidRPr="00117039" w:rsidR="00267C2F" w:rsidP="00267C2F" w:rsidRDefault="00267C2F" w14:paraId="37769D9E" w14:textId="05B887B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respective controllable unit of the terminated contract.</w:t>
            </w:r>
          </w:p>
        </w:tc>
      </w:tr>
      <w:tr w:rsidRPr="008463F3" w:rsidR="00267C2F" w:rsidTr="0DC8649F" w14:paraId="1FBC902F" w14:textId="77777777">
        <w:trPr>
          <w:trHeight w:val="300"/>
        </w:trPr>
        <w:tc>
          <w:tcPr>
            <w:tcW w:w="828" w:type="dxa"/>
            <w:gridSpan w:val="3"/>
            <w:vMerge/>
          </w:tcPr>
          <w:p w:rsidRPr="00117039" w:rsidR="00267C2F" w:rsidP="00267C2F" w:rsidRDefault="00267C2F" w14:paraId="16976C41"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4A20B482"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63B9B039" w14:textId="618D2C3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Final customer identification </w:t>
            </w:r>
          </w:p>
        </w:tc>
        <w:tc>
          <w:tcPr>
            <w:tcW w:w="3238" w:type="dxa"/>
          </w:tcPr>
          <w:p w:rsidRPr="00117039" w:rsidR="00267C2F" w:rsidP="00267C2F" w:rsidRDefault="00267C2F" w14:paraId="65AA621B" w14:textId="46AF39B9">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final customer of the terminated contract.</w:t>
            </w:r>
          </w:p>
        </w:tc>
      </w:tr>
      <w:tr w:rsidRPr="008463F3" w:rsidR="00267C2F" w:rsidTr="0DC8649F" w14:paraId="23A7AC48" w14:textId="77777777">
        <w:trPr>
          <w:trHeight w:val="300"/>
        </w:trPr>
        <w:tc>
          <w:tcPr>
            <w:tcW w:w="828" w:type="dxa"/>
            <w:gridSpan w:val="3"/>
            <w:vMerge/>
          </w:tcPr>
          <w:p w:rsidRPr="00117039" w:rsidR="00267C2F" w:rsidP="00267C2F" w:rsidRDefault="00267C2F" w14:paraId="79FFF29D"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6B0B5C2E"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2DDC4753" w14:textId="79A2619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identification</w:t>
            </w:r>
          </w:p>
        </w:tc>
        <w:tc>
          <w:tcPr>
            <w:tcW w:w="3238" w:type="dxa"/>
          </w:tcPr>
          <w:p w:rsidRPr="00117039" w:rsidR="00267C2F" w:rsidP="00267C2F" w:rsidRDefault="00267C2F" w14:paraId="76A9034E" w14:textId="0391D30D">
            <w:pPr>
              <w:spacing w:after="0" w:line="276" w:lineRule="auto"/>
              <w:rPr>
                <w:rFonts w:ascii="Times New Roman" w:hAnsi="Times New Roman" w:cs="Times New Roman"/>
                <w:sz w:val="16"/>
                <w:szCs w:val="16"/>
                <w:lang w:val="en-GB"/>
              </w:rPr>
            </w:pPr>
            <w:ins w:author="Rick van Beek" w:date="2025-10-29T16:19:00Z" w:id="6260">
              <w:r w:rsidRPr="00117039">
                <w:rPr>
                  <w:rFonts w:ascii="Times New Roman" w:hAnsi="Times New Roman" w:cs="Times New Roman"/>
                  <w:sz w:val="16"/>
                  <w:szCs w:val="16"/>
                  <w:lang w:val="en-GB"/>
                </w:rPr>
                <w:t>European wide unique identification code of the service provider</w:t>
              </w:r>
              <w:r w:rsidRPr="00117039" w:rsidDel="00931BB5">
                <w:rPr>
                  <w:rFonts w:ascii="Times New Roman" w:hAnsi="Times New Roman" w:cs="Times New Roman"/>
                  <w:sz w:val="16"/>
                  <w:szCs w:val="16"/>
                  <w:lang w:val="en-GB"/>
                </w:rPr>
                <w:t xml:space="preserve"> </w:t>
              </w:r>
            </w:ins>
            <w:del w:author="Rick van Beek" w:date="2025-10-29T16:11:00Z" w:id="6261">
              <w:r w:rsidRPr="00117039">
                <w:rPr>
                  <w:rFonts w:ascii="Times New Roman" w:hAnsi="Times New Roman" w:cs="Times New Roman"/>
                  <w:sz w:val="16"/>
                  <w:szCs w:val="16"/>
                  <w:lang w:val="en-GB"/>
                </w:rPr>
                <w:delText xml:space="preserve">Identification </w:delText>
              </w:r>
            </w:del>
            <w:del w:author="Rick van Beek" w:date="2025-10-29T16:19:00Z" w:id="6262">
              <w:r w:rsidRPr="00117039">
                <w:rPr>
                  <w:rFonts w:ascii="Times New Roman" w:hAnsi="Times New Roman" w:cs="Times New Roman"/>
                  <w:sz w:val="16"/>
                  <w:szCs w:val="16"/>
                  <w:lang w:val="en-GB"/>
                </w:rPr>
                <w:delText xml:space="preserve">of the service provider </w:delText>
              </w:r>
            </w:del>
            <w:r w:rsidRPr="00117039">
              <w:rPr>
                <w:rFonts w:ascii="Times New Roman" w:hAnsi="Times New Roman" w:cs="Times New Roman"/>
                <w:sz w:val="16"/>
                <w:szCs w:val="16"/>
                <w:lang w:val="en-GB"/>
              </w:rPr>
              <w:t>of the terminated contract.</w:t>
            </w:r>
          </w:p>
        </w:tc>
      </w:tr>
      <w:tr w:rsidRPr="008463F3" w:rsidR="00267C2F" w:rsidTr="0DC8649F" w14:paraId="5B88E57D" w14:textId="77777777">
        <w:trPr>
          <w:trHeight w:val="300"/>
        </w:trPr>
        <w:tc>
          <w:tcPr>
            <w:tcW w:w="828" w:type="dxa"/>
            <w:gridSpan w:val="3"/>
            <w:vMerge/>
          </w:tcPr>
          <w:p w:rsidRPr="00117039" w:rsidR="00267C2F" w:rsidP="00267C2F" w:rsidRDefault="00267C2F" w14:paraId="3E56CC0E"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267C2F" w:rsidP="00267C2F" w:rsidRDefault="00267C2F" w14:paraId="22DF1C1D" w14:textId="77777777">
            <w:pPr>
              <w:spacing w:after="0" w:line="276" w:lineRule="auto"/>
              <w:rPr>
                <w:rFonts w:ascii="Times New Roman" w:hAnsi="Times New Roman" w:cs="Times New Roman"/>
                <w:sz w:val="16"/>
                <w:szCs w:val="16"/>
                <w:lang w:val="en-GB"/>
              </w:rPr>
            </w:pPr>
          </w:p>
        </w:tc>
        <w:tc>
          <w:tcPr>
            <w:tcW w:w="3082" w:type="dxa"/>
            <w:gridSpan w:val="2"/>
          </w:tcPr>
          <w:p w:rsidRPr="00117039" w:rsidR="00267C2F" w:rsidP="00267C2F" w:rsidRDefault="00267C2F" w14:paraId="64465502" w14:textId="36BC949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Termination date </w:t>
            </w:r>
          </w:p>
        </w:tc>
        <w:tc>
          <w:tcPr>
            <w:tcW w:w="3238" w:type="dxa"/>
          </w:tcPr>
          <w:p w:rsidRPr="00117039" w:rsidR="00267C2F" w:rsidP="00267C2F" w:rsidRDefault="00267C2F" w14:paraId="79380AB6" w14:textId="193147A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Date at which the contract termination takes places </w:t>
            </w:r>
          </w:p>
        </w:tc>
      </w:tr>
      <w:tr w:rsidRPr="008463F3" w:rsidR="00267C2F" w:rsidTr="0DC8649F" w14:paraId="674CAE79" w14:textId="77777777">
        <w:trPr>
          <w:trHeight w:val="300"/>
        </w:trPr>
        <w:tc>
          <w:tcPr>
            <w:tcW w:w="828" w:type="dxa"/>
            <w:gridSpan w:val="3"/>
            <w:vMerge w:val="restart"/>
            <w:hideMark/>
          </w:tcPr>
          <w:p w:rsidRPr="00117039" w:rsidR="00267C2F" w:rsidP="00267C2F" w:rsidRDefault="00EF3A4D" w14:paraId="4600BA22" w14:textId="1509AEB7">
            <w:pPr>
              <w:spacing w:after="0" w:line="276" w:lineRule="auto"/>
              <w:jc w:val="center"/>
              <w:rPr>
                <w:rFonts w:ascii="Times New Roman" w:hAnsi="Times New Roman" w:cs="Times New Roman"/>
                <w:sz w:val="16"/>
                <w:szCs w:val="16"/>
                <w:lang w:val="en-GB"/>
              </w:rPr>
            </w:pPr>
            <w:ins w:author="Carmen Garcia Montero" w:date="2025-11-03T15:52:00Z" w:id="6263">
              <w:r>
                <w:rPr>
                  <w:rFonts w:ascii="Times New Roman" w:hAnsi="Times New Roman" w:cs="Times New Roman"/>
                  <w:sz w:val="16"/>
                  <w:szCs w:val="16"/>
                  <w:lang w:val="en-GB"/>
                </w:rPr>
                <w:t>X</w:t>
              </w:r>
            </w:ins>
            <w:del w:author="Carmen Garcia Montero" w:date="2025-11-03T15:52:00Z" w:id="6264">
              <w:r w:rsidRPr="00117039" w:rsidDel="00EF3A4D" w:rsidR="00267C2F">
                <w:rPr>
                  <w:rFonts w:ascii="Times New Roman" w:hAnsi="Times New Roman" w:cs="Times New Roman"/>
                  <w:sz w:val="16"/>
                  <w:szCs w:val="16"/>
                  <w:lang w:val="en-GB"/>
                </w:rPr>
                <w:delText>W</w:delText>
              </w:r>
            </w:del>
          </w:p>
        </w:tc>
        <w:tc>
          <w:tcPr>
            <w:tcW w:w="2766" w:type="dxa"/>
            <w:gridSpan w:val="2"/>
            <w:vMerge w:val="restart"/>
            <w:hideMark/>
          </w:tcPr>
          <w:p w:rsidRPr="00117039" w:rsidR="00267C2F" w:rsidP="00267C2F" w:rsidRDefault="00267C2F" w14:paraId="24F1923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New service provider contract request </w:t>
            </w:r>
          </w:p>
        </w:tc>
        <w:tc>
          <w:tcPr>
            <w:tcW w:w="3082" w:type="dxa"/>
            <w:gridSpan w:val="2"/>
            <w:hideMark/>
          </w:tcPr>
          <w:p w:rsidRPr="00117039" w:rsidR="00267C2F" w:rsidP="00267C2F" w:rsidRDefault="00267C2F" w14:paraId="6282A54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490BDDE6" w14:textId="17414D9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identifier of the CU. </w:t>
            </w:r>
          </w:p>
        </w:tc>
      </w:tr>
      <w:tr w:rsidRPr="008463F3" w:rsidR="00267C2F" w:rsidTr="0DC8649F" w14:paraId="215D1B70" w14:textId="77777777">
        <w:trPr>
          <w:trHeight w:val="300"/>
        </w:trPr>
        <w:tc>
          <w:tcPr>
            <w:tcW w:w="828" w:type="dxa"/>
            <w:gridSpan w:val="3"/>
            <w:vMerge/>
            <w:hideMark/>
          </w:tcPr>
          <w:p w:rsidRPr="00117039" w:rsidR="00267C2F" w:rsidP="00267C2F" w:rsidRDefault="00267C2F" w14:paraId="03CE43B5"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1B0831E0"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246E1DE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Accounting point identification(s) </w:t>
            </w:r>
          </w:p>
        </w:tc>
        <w:tc>
          <w:tcPr>
            <w:tcW w:w="3238" w:type="dxa"/>
            <w:hideMark/>
          </w:tcPr>
          <w:p w:rsidRPr="00117039" w:rsidR="00267C2F" w:rsidP="00267C2F" w:rsidRDefault="00267C2F" w14:paraId="2F7E750C" w14:textId="2798B85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Identifier(s) of the accounting point(s) for which the controllable unit has an impact. </w:t>
            </w:r>
          </w:p>
        </w:tc>
      </w:tr>
      <w:tr w:rsidRPr="008463F3" w:rsidR="00267C2F" w:rsidTr="0DC8649F" w14:paraId="5A588ADA" w14:textId="77777777">
        <w:trPr>
          <w:trHeight w:val="300"/>
        </w:trPr>
        <w:tc>
          <w:tcPr>
            <w:tcW w:w="828" w:type="dxa"/>
            <w:gridSpan w:val="3"/>
            <w:vMerge/>
            <w:hideMark/>
          </w:tcPr>
          <w:p w:rsidRPr="00117039" w:rsidR="00267C2F" w:rsidP="00267C2F" w:rsidRDefault="00267C2F" w14:paraId="0BF25582"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6AC70A15"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70DAA7C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Requested start data </w:t>
            </w:r>
          </w:p>
        </w:tc>
        <w:tc>
          <w:tcPr>
            <w:tcW w:w="3238" w:type="dxa"/>
            <w:hideMark/>
          </w:tcPr>
          <w:p w:rsidRPr="00117039" w:rsidR="00267C2F" w:rsidP="00267C2F" w:rsidRDefault="00267C2F" w14:paraId="0F62BF7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Requested date by the final customer for start of CU services by the service provider. </w:t>
            </w:r>
          </w:p>
        </w:tc>
      </w:tr>
      <w:tr w:rsidRPr="008463F3" w:rsidR="00267C2F" w:rsidTr="0DC8649F" w14:paraId="13A87C5D" w14:textId="77777777">
        <w:trPr>
          <w:gridBefore w:val="1"/>
          <w:wBefore w:w="111" w:type="dxa"/>
          <w:trHeight w:val="300"/>
        </w:trPr>
        <w:tc>
          <w:tcPr>
            <w:tcW w:w="717" w:type="dxa"/>
            <w:gridSpan w:val="2"/>
            <w:vMerge w:val="restart"/>
            <w:hideMark/>
          </w:tcPr>
          <w:p w:rsidRPr="00117039" w:rsidR="00267C2F" w:rsidP="00267C2F" w:rsidRDefault="00B64777" w14:paraId="1582630D" w14:textId="159D9FA2">
            <w:pPr>
              <w:spacing w:after="0" w:line="276" w:lineRule="auto"/>
              <w:jc w:val="center"/>
              <w:rPr>
                <w:rFonts w:ascii="Times New Roman" w:hAnsi="Times New Roman" w:cs="Times New Roman"/>
                <w:sz w:val="16"/>
                <w:szCs w:val="16"/>
                <w:lang w:val="en-GB"/>
              </w:rPr>
            </w:pPr>
            <w:ins w:author="Carmen Garcia Montero" w:date="2025-11-03T15:54:00Z" w:id="6265">
              <w:r>
                <w:rPr>
                  <w:rFonts w:ascii="Times New Roman" w:hAnsi="Times New Roman" w:cs="Times New Roman"/>
                  <w:sz w:val="16"/>
                  <w:szCs w:val="16"/>
                  <w:lang w:val="en-GB"/>
                </w:rPr>
                <w:t>Y</w:t>
              </w:r>
            </w:ins>
            <w:del w:author="Carmen Garcia Montero" w:date="2025-11-03T15:52:00Z" w:id="6266">
              <w:r w:rsidRPr="00117039" w:rsidDel="00EF3A4D" w:rsidR="00267C2F">
                <w:rPr>
                  <w:rFonts w:ascii="Times New Roman" w:hAnsi="Times New Roman" w:cs="Times New Roman"/>
                  <w:sz w:val="16"/>
                  <w:szCs w:val="16"/>
                  <w:lang w:val="en-GB"/>
                </w:rPr>
                <w:delText>X</w:delText>
              </w:r>
            </w:del>
          </w:p>
        </w:tc>
        <w:tc>
          <w:tcPr>
            <w:tcW w:w="2766" w:type="dxa"/>
            <w:gridSpan w:val="2"/>
            <w:vMerge w:val="restart"/>
            <w:hideMark/>
          </w:tcPr>
          <w:p w:rsidRPr="00117039" w:rsidR="00267C2F" w:rsidP="00267C2F" w:rsidRDefault="00267C2F" w14:paraId="461EB75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Up-front CU master data request </w:t>
            </w:r>
          </w:p>
        </w:tc>
        <w:tc>
          <w:tcPr>
            <w:tcW w:w="3082" w:type="dxa"/>
            <w:gridSpan w:val="2"/>
            <w:hideMark/>
          </w:tcPr>
          <w:p w:rsidRPr="00117039" w:rsidR="00267C2F" w:rsidP="00267C2F" w:rsidRDefault="00267C2F" w14:paraId="236CB21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267C2F" w:rsidP="00267C2F" w:rsidRDefault="00267C2F" w14:paraId="1BF7FCC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identifier of the CU. </w:t>
            </w:r>
          </w:p>
        </w:tc>
      </w:tr>
      <w:tr w:rsidRPr="008463F3" w:rsidR="00267C2F" w:rsidTr="0DC8649F" w14:paraId="664EF103" w14:textId="77777777">
        <w:trPr>
          <w:gridBefore w:val="1"/>
          <w:wBefore w:w="111" w:type="dxa"/>
          <w:trHeight w:val="300"/>
        </w:trPr>
        <w:tc>
          <w:tcPr>
            <w:tcW w:w="717" w:type="dxa"/>
            <w:gridSpan w:val="2"/>
            <w:vMerge/>
            <w:hideMark/>
          </w:tcPr>
          <w:p w:rsidRPr="00117039" w:rsidR="00267C2F" w:rsidP="00267C2F" w:rsidRDefault="00267C2F" w14:paraId="41B7C61D"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42382791"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7F52C82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provider identification </w:t>
            </w:r>
          </w:p>
        </w:tc>
        <w:tc>
          <w:tcPr>
            <w:tcW w:w="3238" w:type="dxa"/>
            <w:hideMark/>
          </w:tcPr>
          <w:p w:rsidRPr="00117039" w:rsidR="00267C2F" w:rsidP="00267C2F" w:rsidRDefault="00267C2F" w14:paraId="25D48DC1" w14:textId="35CF15F7">
            <w:pPr>
              <w:spacing w:after="0" w:line="276" w:lineRule="auto"/>
              <w:rPr>
                <w:rFonts w:ascii="Times New Roman" w:hAnsi="Times New Roman" w:cs="Times New Roman"/>
                <w:sz w:val="16"/>
                <w:szCs w:val="16"/>
                <w:lang w:val="en-GB"/>
              </w:rPr>
            </w:pPr>
            <w:ins w:author="Rick van Beek" w:date="2025-10-29T16:19:00Z" w:id="6267">
              <w:r w:rsidRPr="00117039">
                <w:rPr>
                  <w:rFonts w:ascii="Times New Roman" w:hAnsi="Times New Roman" w:cs="Times New Roman"/>
                  <w:sz w:val="16"/>
                  <w:szCs w:val="16"/>
                  <w:lang w:val="en-GB"/>
                </w:rPr>
                <w:t>European wide unique identification code of the service provider</w:t>
              </w:r>
            </w:ins>
            <w:del w:author="Rick van Beek" w:date="2025-10-29T16:11:00Z" w:id="6268">
              <w:r w:rsidRPr="00117039" w:rsidDel="00931BB5">
                <w:rPr>
                  <w:rFonts w:ascii="Times New Roman" w:hAnsi="Times New Roman" w:cs="Times New Roman"/>
                  <w:sz w:val="16"/>
                  <w:szCs w:val="16"/>
                  <w:lang w:val="en-GB"/>
                </w:rPr>
                <w:delText xml:space="preserve">Identification </w:delText>
              </w:r>
            </w:del>
            <w:del w:author="Rick van Beek" w:date="2025-10-29T16:19:00Z" w:id="6269">
              <w:r w:rsidRPr="00117039" w:rsidDel="003E4404">
                <w:rPr>
                  <w:rFonts w:ascii="Times New Roman" w:hAnsi="Times New Roman" w:cs="Times New Roman"/>
                  <w:sz w:val="16"/>
                  <w:szCs w:val="16"/>
                  <w:lang w:val="en-GB"/>
                </w:rPr>
                <w:delText>of the service provider</w:delText>
              </w:r>
            </w:del>
          </w:p>
        </w:tc>
      </w:tr>
      <w:tr w:rsidRPr="008463F3" w:rsidR="00267C2F" w:rsidTr="0DC8649F" w14:paraId="298AFA31" w14:textId="77777777">
        <w:trPr>
          <w:gridBefore w:val="1"/>
          <w:wBefore w:w="111" w:type="dxa"/>
          <w:trHeight w:val="300"/>
        </w:trPr>
        <w:tc>
          <w:tcPr>
            <w:tcW w:w="717" w:type="dxa"/>
            <w:gridSpan w:val="2"/>
            <w:vMerge/>
            <w:hideMark/>
          </w:tcPr>
          <w:p w:rsidRPr="00117039" w:rsidR="00267C2F" w:rsidP="00267C2F" w:rsidRDefault="00267C2F" w14:paraId="7D81005D"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267C2F" w:rsidP="00267C2F" w:rsidRDefault="00267C2F" w14:paraId="58F7EECA"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267C2F" w:rsidP="00267C2F" w:rsidRDefault="00267C2F" w14:paraId="3A9090B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Request reason </w:t>
            </w:r>
          </w:p>
        </w:tc>
        <w:tc>
          <w:tcPr>
            <w:tcW w:w="3238" w:type="dxa"/>
            <w:hideMark/>
          </w:tcPr>
          <w:p w:rsidRPr="00117039" w:rsidR="00267C2F" w:rsidP="00267C2F" w:rsidRDefault="00267C2F" w14:paraId="570D052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for requesting access to CU master data. </w:t>
            </w:r>
          </w:p>
        </w:tc>
      </w:tr>
      <w:tr w:rsidRPr="008463F3" w:rsidR="0006245A" w:rsidTr="0DC8649F" w14:paraId="276B9458" w14:textId="77777777">
        <w:trPr>
          <w:gridBefore w:val="1"/>
          <w:wBefore w:w="111" w:type="dxa"/>
          <w:trHeight w:val="300"/>
          <w:ins w:author="Carmen Garcia Montero" w:date="2025-11-03T15:54:00Z" w:id="6270"/>
        </w:trPr>
        <w:tc>
          <w:tcPr>
            <w:tcW w:w="717" w:type="dxa"/>
            <w:gridSpan w:val="2"/>
          </w:tcPr>
          <w:p w:rsidRPr="00117039" w:rsidR="0006245A" w:rsidP="0006245A" w:rsidRDefault="0006245A" w14:paraId="5B616517" w14:textId="1636A9C3">
            <w:pPr>
              <w:spacing w:after="0" w:line="276" w:lineRule="auto"/>
              <w:jc w:val="center"/>
              <w:rPr>
                <w:ins w:author="Carmen Garcia Montero" w:date="2025-11-03T15:54:00Z" w:id="6271"/>
                <w:rFonts w:ascii="Times New Roman" w:hAnsi="Times New Roman" w:cs="Times New Roman"/>
                <w:sz w:val="16"/>
                <w:szCs w:val="16"/>
                <w:lang w:val="en-GB"/>
              </w:rPr>
            </w:pPr>
            <w:ins w:author="Carmen Garcia Montero" w:date="2025-11-03T15:54:00Z" w:id="6272">
              <w:r>
                <w:rPr>
                  <w:rFonts w:ascii="Times New Roman" w:hAnsi="Times New Roman" w:cs="Times New Roman"/>
                  <w:sz w:val="16"/>
                  <w:szCs w:val="16"/>
                  <w:lang w:val="en-GB"/>
                </w:rPr>
                <w:t>Z</w:t>
              </w:r>
            </w:ins>
          </w:p>
        </w:tc>
        <w:tc>
          <w:tcPr>
            <w:tcW w:w="2766" w:type="dxa"/>
            <w:gridSpan w:val="2"/>
          </w:tcPr>
          <w:p w:rsidRPr="028BD9D1" w:rsidR="0006245A" w:rsidP="0006245A" w:rsidRDefault="0006245A" w14:paraId="42701758" w14:textId="0E29BD18">
            <w:pPr>
              <w:spacing w:after="0" w:line="276" w:lineRule="auto"/>
              <w:rPr>
                <w:ins w:author="Carmen Garcia Montero" w:date="2025-11-03T15:54:00Z" w:id="6273"/>
                <w:rFonts w:ascii="Times New Roman" w:hAnsi="Times New Roman" w:cs="Times New Roman"/>
                <w:sz w:val="16"/>
                <w:szCs w:val="16"/>
                <w:lang w:val="en-GB"/>
              </w:rPr>
            </w:pPr>
            <w:ins w:author="Carmen Garcia Montero" w:date="2025-11-03T15:54:00Z" w:id="6274">
              <w:r>
                <w:rPr>
                  <w:rFonts w:ascii="Times New Roman" w:hAnsi="Times New Roman" w:cs="Times New Roman"/>
                  <w:sz w:val="16"/>
                  <w:szCs w:val="16"/>
                  <w:u w:val="single"/>
                  <w:lang w:val="en-GB"/>
                </w:rPr>
                <w:t>Permission validation request service provider</w:t>
              </w:r>
            </w:ins>
          </w:p>
        </w:tc>
        <w:tc>
          <w:tcPr>
            <w:tcW w:w="3082" w:type="dxa"/>
            <w:gridSpan w:val="2"/>
          </w:tcPr>
          <w:p w:rsidRPr="00117039" w:rsidR="0006245A" w:rsidP="0006245A" w:rsidRDefault="0006245A" w14:paraId="613C6BB3" w14:textId="724809B9">
            <w:pPr>
              <w:spacing w:after="0" w:line="276" w:lineRule="auto"/>
              <w:rPr>
                <w:ins w:author="Carmen Garcia Montero" w:date="2025-11-03T15:54:00Z" w:id="6275"/>
                <w:rFonts w:ascii="Times New Roman" w:hAnsi="Times New Roman" w:cs="Times New Roman"/>
                <w:sz w:val="16"/>
                <w:szCs w:val="16"/>
                <w:lang w:val="en-GB"/>
              </w:rPr>
            </w:pPr>
            <w:ins w:author="Carmen Garcia Montero" w:date="2025-11-03T15:54:00Z" w:id="6276">
              <w:r>
                <w:rPr>
                  <w:rFonts w:ascii="Times New Roman" w:hAnsi="Times New Roman" w:cs="Times New Roman"/>
                  <w:sz w:val="16"/>
                  <w:szCs w:val="16"/>
                  <w:lang w:val="en-US"/>
                </w:rPr>
                <w:t>CU module</w:t>
              </w:r>
            </w:ins>
          </w:p>
        </w:tc>
        <w:tc>
          <w:tcPr>
            <w:tcW w:w="3238" w:type="dxa"/>
          </w:tcPr>
          <w:p w:rsidRPr="00117039" w:rsidR="0006245A" w:rsidP="0006245A" w:rsidRDefault="0006245A" w14:paraId="65FC9EF9" w14:textId="50A9ED66">
            <w:pPr>
              <w:spacing w:after="0" w:line="276" w:lineRule="auto"/>
              <w:rPr>
                <w:ins w:author="Carmen Garcia Montero" w:date="2025-11-03T15:54:00Z" w:id="6277"/>
                <w:rFonts w:ascii="Times New Roman" w:hAnsi="Times New Roman" w:cs="Times New Roman"/>
                <w:sz w:val="16"/>
                <w:szCs w:val="16"/>
                <w:lang w:val="en-GB"/>
              </w:rPr>
            </w:pPr>
            <w:ins w:author="Carmen Garcia Montero" w:date="2025-11-03T15:54:00Z" w:id="6278">
              <w:r w:rsidRPr="00117039">
                <w:rPr>
                  <w:rFonts w:ascii="Times New Roman" w:hAnsi="Times New Roman" w:cs="Times New Roman"/>
                  <w:sz w:val="16"/>
                  <w:szCs w:val="16"/>
                  <w:lang w:val="en-GB"/>
                </w:rPr>
                <w:t>Identification of a flexibility information system module</w:t>
              </w:r>
            </w:ins>
          </w:p>
        </w:tc>
      </w:tr>
      <w:tr w:rsidRPr="008463F3" w:rsidR="0006245A" w:rsidTr="0DC8649F" w14:paraId="36026267" w14:textId="77777777">
        <w:trPr>
          <w:gridBefore w:val="1"/>
          <w:wBefore w:w="111" w:type="dxa"/>
          <w:trHeight w:val="300"/>
          <w:ins w:author="Carmen Garcia Montero" w:date="2025-11-03T15:54:00Z" w:id="6279"/>
        </w:trPr>
        <w:tc>
          <w:tcPr>
            <w:tcW w:w="717" w:type="dxa"/>
            <w:gridSpan w:val="2"/>
          </w:tcPr>
          <w:p w:rsidRPr="00117039" w:rsidR="0006245A" w:rsidP="0006245A" w:rsidRDefault="0006245A" w14:paraId="46CED798" w14:textId="77777777">
            <w:pPr>
              <w:spacing w:after="0" w:line="276" w:lineRule="auto"/>
              <w:jc w:val="center"/>
              <w:rPr>
                <w:ins w:author="Carmen Garcia Montero" w:date="2025-11-03T15:54:00Z" w:id="6280"/>
                <w:rFonts w:ascii="Times New Roman" w:hAnsi="Times New Roman" w:cs="Times New Roman"/>
                <w:sz w:val="16"/>
                <w:szCs w:val="16"/>
                <w:lang w:val="en-GB"/>
              </w:rPr>
            </w:pPr>
          </w:p>
        </w:tc>
        <w:tc>
          <w:tcPr>
            <w:tcW w:w="2766" w:type="dxa"/>
            <w:gridSpan w:val="2"/>
          </w:tcPr>
          <w:p w:rsidRPr="028BD9D1" w:rsidR="0006245A" w:rsidP="0006245A" w:rsidRDefault="0006245A" w14:paraId="0831BCF6" w14:textId="77777777">
            <w:pPr>
              <w:spacing w:after="0" w:line="276" w:lineRule="auto"/>
              <w:rPr>
                <w:ins w:author="Carmen Garcia Montero" w:date="2025-11-03T15:54:00Z" w:id="6281"/>
                <w:rFonts w:ascii="Times New Roman" w:hAnsi="Times New Roman" w:cs="Times New Roman"/>
                <w:sz w:val="16"/>
                <w:szCs w:val="16"/>
                <w:lang w:val="en-GB"/>
              </w:rPr>
            </w:pPr>
          </w:p>
        </w:tc>
        <w:tc>
          <w:tcPr>
            <w:tcW w:w="3082" w:type="dxa"/>
            <w:gridSpan w:val="2"/>
          </w:tcPr>
          <w:p w:rsidRPr="00117039" w:rsidR="0006245A" w:rsidP="0006245A" w:rsidRDefault="0006245A" w14:paraId="772ADB91" w14:textId="2205512D">
            <w:pPr>
              <w:spacing w:after="0" w:line="276" w:lineRule="auto"/>
              <w:rPr>
                <w:ins w:author="Carmen Garcia Montero" w:date="2025-11-03T15:54:00Z" w:id="6282"/>
                <w:rFonts w:ascii="Times New Roman" w:hAnsi="Times New Roman" w:cs="Times New Roman"/>
                <w:sz w:val="16"/>
                <w:szCs w:val="16"/>
                <w:lang w:val="en-GB"/>
              </w:rPr>
            </w:pPr>
            <w:ins w:author="Carmen Garcia Montero" w:date="2025-11-03T15:54:00Z" w:id="6283">
              <w:r>
                <w:rPr>
                  <w:rFonts w:ascii="Times New Roman" w:hAnsi="Times New Roman" w:cs="Times New Roman"/>
                  <w:sz w:val="16"/>
                  <w:szCs w:val="16"/>
                  <w:lang w:val="en-US"/>
                </w:rPr>
                <w:t>Accounting point identifier</w:t>
              </w:r>
            </w:ins>
          </w:p>
        </w:tc>
        <w:tc>
          <w:tcPr>
            <w:tcW w:w="3238" w:type="dxa"/>
          </w:tcPr>
          <w:p w:rsidRPr="00117039" w:rsidR="0006245A" w:rsidP="0006245A" w:rsidRDefault="0006245A" w14:paraId="42363E57" w14:textId="4107ED23">
            <w:pPr>
              <w:spacing w:after="0" w:line="276" w:lineRule="auto"/>
              <w:rPr>
                <w:ins w:author="Carmen Garcia Montero" w:date="2025-11-03T15:54:00Z" w:id="6284"/>
                <w:rFonts w:ascii="Times New Roman" w:hAnsi="Times New Roman" w:cs="Times New Roman"/>
                <w:sz w:val="16"/>
                <w:szCs w:val="16"/>
                <w:lang w:val="en-GB"/>
              </w:rPr>
            </w:pPr>
            <w:ins w:author="Carmen Garcia Montero" w:date="2025-11-03T15:54:00Z" w:id="6285">
              <w:r w:rsidRPr="00117039">
                <w:rPr>
                  <w:rFonts w:ascii="Times New Roman" w:hAnsi="Times New Roman" w:cs="Times New Roman"/>
                  <w:sz w:val="16"/>
                  <w:szCs w:val="16"/>
                  <w:lang w:val="en-GB"/>
                </w:rPr>
                <w:t>Identifier of the accounting point(s) the controllable unit has an impact on.</w:t>
              </w:r>
            </w:ins>
          </w:p>
        </w:tc>
      </w:tr>
      <w:tr w:rsidRPr="008463F3" w:rsidR="0006245A" w:rsidTr="0DC8649F" w14:paraId="3A847135" w14:textId="77777777">
        <w:trPr>
          <w:gridBefore w:val="1"/>
          <w:wBefore w:w="111" w:type="dxa"/>
          <w:trHeight w:val="300"/>
          <w:ins w:author="Carmen Garcia Montero" w:date="2025-11-03T15:54:00Z" w:id="6286"/>
        </w:trPr>
        <w:tc>
          <w:tcPr>
            <w:tcW w:w="717" w:type="dxa"/>
            <w:gridSpan w:val="2"/>
          </w:tcPr>
          <w:p w:rsidRPr="00117039" w:rsidR="0006245A" w:rsidP="0006245A" w:rsidRDefault="0006245A" w14:paraId="5B141FD1" w14:textId="77777777">
            <w:pPr>
              <w:spacing w:after="0" w:line="276" w:lineRule="auto"/>
              <w:jc w:val="center"/>
              <w:rPr>
                <w:ins w:author="Carmen Garcia Montero" w:date="2025-11-03T15:54:00Z" w:id="6287"/>
                <w:rFonts w:ascii="Times New Roman" w:hAnsi="Times New Roman" w:cs="Times New Roman"/>
                <w:sz w:val="16"/>
                <w:szCs w:val="16"/>
                <w:lang w:val="en-GB"/>
              </w:rPr>
            </w:pPr>
          </w:p>
        </w:tc>
        <w:tc>
          <w:tcPr>
            <w:tcW w:w="2766" w:type="dxa"/>
            <w:gridSpan w:val="2"/>
          </w:tcPr>
          <w:p w:rsidRPr="028BD9D1" w:rsidR="0006245A" w:rsidP="0006245A" w:rsidRDefault="0006245A" w14:paraId="2E157908" w14:textId="77777777">
            <w:pPr>
              <w:spacing w:after="0" w:line="276" w:lineRule="auto"/>
              <w:rPr>
                <w:ins w:author="Carmen Garcia Montero" w:date="2025-11-03T15:54:00Z" w:id="6288"/>
                <w:rFonts w:ascii="Times New Roman" w:hAnsi="Times New Roman" w:cs="Times New Roman"/>
                <w:sz w:val="16"/>
                <w:szCs w:val="16"/>
                <w:lang w:val="en-GB"/>
              </w:rPr>
            </w:pPr>
          </w:p>
        </w:tc>
        <w:tc>
          <w:tcPr>
            <w:tcW w:w="3082" w:type="dxa"/>
            <w:gridSpan w:val="2"/>
          </w:tcPr>
          <w:p w:rsidRPr="00117039" w:rsidR="0006245A" w:rsidP="0006245A" w:rsidRDefault="0006245A" w14:paraId="08D0F529" w14:textId="68211D9F">
            <w:pPr>
              <w:spacing w:after="0" w:line="276" w:lineRule="auto"/>
              <w:rPr>
                <w:ins w:author="Carmen Garcia Montero" w:date="2025-11-03T15:54:00Z" w:id="6289"/>
                <w:rFonts w:ascii="Times New Roman" w:hAnsi="Times New Roman" w:cs="Times New Roman"/>
                <w:sz w:val="16"/>
                <w:szCs w:val="16"/>
                <w:lang w:val="en-GB"/>
              </w:rPr>
            </w:pPr>
            <w:ins w:author="Carmen Garcia Montero" w:date="2025-11-03T15:54:00Z" w:id="6290">
              <w:r>
                <w:rPr>
                  <w:rFonts w:ascii="Times New Roman" w:hAnsi="Times New Roman" w:cs="Times New Roman"/>
                  <w:sz w:val="16"/>
                  <w:szCs w:val="16"/>
                  <w:lang w:val="en-US"/>
                </w:rPr>
                <w:t>Service provider identification</w:t>
              </w:r>
            </w:ins>
          </w:p>
        </w:tc>
        <w:tc>
          <w:tcPr>
            <w:tcW w:w="3238" w:type="dxa"/>
          </w:tcPr>
          <w:p w:rsidRPr="00117039" w:rsidR="0006245A" w:rsidP="0006245A" w:rsidRDefault="0006245A" w14:paraId="5359E3C9" w14:textId="597A48A8">
            <w:pPr>
              <w:spacing w:after="0" w:line="276" w:lineRule="auto"/>
              <w:rPr>
                <w:ins w:author="Carmen Garcia Montero" w:date="2025-11-03T15:54:00Z" w:id="6291"/>
                <w:rFonts w:ascii="Times New Roman" w:hAnsi="Times New Roman" w:cs="Times New Roman"/>
                <w:sz w:val="16"/>
                <w:szCs w:val="16"/>
                <w:lang w:val="en-GB"/>
              </w:rPr>
            </w:pPr>
            <w:ins w:author="Carmen Garcia Montero" w:date="2025-11-03T15:54:00Z" w:id="6292">
              <w:r w:rsidRPr="00117039">
                <w:rPr>
                  <w:rFonts w:ascii="Times New Roman" w:hAnsi="Times New Roman" w:cs="Times New Roman"/>
                  <w:sz w:val="16"/>
                  <w:szCs w:val="16"/>
                  <w:lang w:val="en-GB"/>
                </w:rPr>
                <w:t>European wide unique identification code of the service provider</w:t>
              </w:r>
            </w:ins>
          </w:p>
        </w:tc>
      </w:tr>
      <w:tr w:rsidRPr="008463F3" w:rsidR="0006245A" w:rsidTr="0DC8649F" w14:paraId="3C6C7260" w14:textId="77777777">
        <w:trPr>
          <w:gridBefore w:val="1"/>
          <w:wBefore w:w="111" w:type="dxa"/>
          <w:trHeight w:val="300"/>
          <w:ins w:author="Carmen Garcia Montero" w:date="2025-11-03T15:54:00Z" w:id="6293"/>
        </w:trPr>
        <w:tc>
          <w:tcPr>
            <w:tcW w:w="717" w:type="dxa"/>
            <w:gridSpan w:val="2"/>
          </w:tcPr>
          <w:p w:rsidRPr="00117039" w:rsidR="0006245A" w:rsidP="0006245A" w:rsidRDefault="0006245A" w14:paraId="0653D40C" w14:textId="77777777">
            <w:pPr>
              <w:spacing w:after="0" w:line="276" w:lineRule="auto"/>
              <w:jc w:val="center"/>
              <w:rPr>
                <w:ins w:author="Carmen Garcia Montero" w:date="2025-11-03T15:54:00Z" w:id="6294"/>
                <w:rFonts w:ascii="Times New Roman" w:hAnsi="Times New Roman" w:cs="Times New Roman"/>
                <w:sz w:val="16"/>
                <w:szCs w:val="16"/>
                <w:lang w:val="en-GB"/>
              </w:rPr>
            </w:pPr>
          </w:p>
        </w:tc>
        <w:tc>
          <w:tcPr>
            <w:tcW w:w="2766" w:type="dxa"/>
            <w:gridSpan w:val="2"/>
          </w:tcPr>
          <w:p w:rsidRPr="028BD9D1" w:rsidR="0006245A" w:rsidP="0006245A" w:rsidRDefault="0006245A" w14:paraId="58FA92BF" w14:textId="77777777">
            <w:pPr>
              <w:spacing w:after="0" w:line="276" w:lineRule="auto"/>
              <w:rPr>
                <w:ins w:author="Carmen Garcia Montero" w:date="2025-11-03T15:54:00Z" w:id="6295"/>
                <w:rFonts w:ascii="Times New Roman" w:hAnsi="Times New Roman" w:cs="Times New Roman"/>
                <w:sz w:val="16"/>
                <w:szCs w:val="16"/>
                <w:lang w:val="en-GB"/>
              </w:rPr>
            </w:pPr>
          </w:p>
        </w:tc>
        <w:tc>
          <w:tcPr>
            <w:tcW w:w="3082" w:type="dxa"/>
            <w:gridSpan w:val="2"/>
          </w:tcPr>
          <w:p w:rsidRPr="00117039" w:rsidR="0006245A" w:rsidP="0006245A" w:rsidRDefault="0006245A" w14:paraId="1FDC97AD" w14:textId="43424473">
            <w:pPr>
              <w:spacing w:after="0" w:line="276" w:lineRule="auto"/>
              <w:rPr>
                <w:ins w:author="Carmen Garcia Montero" w:date="2025-11-03T15:54:00Z" w:id="6296"/>
                <w:rFonts w:ascii="Times New Roman" w:hAnsi="Times New Roman" w:cs="Times New Roman"/>
                <w:sz w:val="16"/>
                <w:szCs w:val="16"/>
                <w:lang w:val="en-GB"/>
              </w:rPr>
            </w:pPr>
            <w:ins w:author="Carmen Garcia Montero" w:date="2025-11-03T15:54:00Z" w:id="6297">
              <w:r>
                <w:rPr>
                  <w:rFonts w:ascii="Times New Roman" w:hAnsi="Times New Roman" w:cs="Times New Roman"/>
                  <w:sz w:val="16"/>
                  <w:szCs w:val="16"/>
                  <w:lang w:val="en-US"/>
                </w:rPr>
                <w:t>Scope</w:t>
              </w:r>
            </w:ins>
          </w:p>
        </w:tc>
        <w:tc>
          <w:tcPr>
            <w:tcW w:w="3238" w:type="dxa"/>
          </w:tcPr>
          <w:p w:rsidRPr="00117039" w:rsidR="0006245A" w:rsidP="0006245A" w:rsidRDefault="0006245A" w14:paraId="6CB37A6C" w14:textId="6048CD70">
            <w:pPr>
              <w:spacing w:after="0" w:line="276" w:lineRule="auto"/>
              <w:rPr>
                <w:ins w:author="Carmen Garcia Montero" w:date="2025-11-03T15:54:00Z" w:id="6298"/>
                <w:rFonts w:ascii="Times New Roman" w:hAnsi="Times New Roman" w:cs="Times New Roman"/>
                <w:sz w:val="16"/>
                <w:szCs w:val="16"/>
                <w:lang w:val="en-GB"/>
              </w:rPr>
            </w:pPr>
            <w:ins w:author="Carmen Garcia Montero" w:date="2025-11-03T15:54:00Z" w:id="6299">
              <w:r>
                <w:rPr>
                  <w:rFonts w:ascii="Times New Roman" w:hAnsi="Times New Roman" w:cs="Times New Roman"/>
                  <w:sz w:val="16"/>
                  <w:szCs w:val="16"/>
                  <w:lang w:val="en-GB"/>
                </w:rPr>
                <w:t>The scope of the permission requested to be given to the service provider by the final customer</w:t>
              </w:r>
            </w:ins>
          </w:p>
        </w:tc>
      </w:tr>
      <w:tr w:rsidRPr="008463F3" w:rsidR="0006245A" w:rsidTr="0DC8649F" w14:paraId="20A2DE24" w14:textId="77777777">
        <w:trPr>
          <w:gridBefore w:val="1"/>
          <w:wBefore w:w="111" w:type="dxa"/>
          <w:trHeight w:val="300"/>
        </w:trPr>
        <w:tc>
          <w:tcPr>
            <w:tcW w:w="717" w:type="dxa"/>
            <w:gridSpan w:val="2"/>
            <w:vMerge w:val="restart"/>
            <w:hideMark/>
          </w:tcPr>
          <w:p w:rsidRPr="00117039" w:rsidR="0006245A" w:rsidP="0006245A" w:rsidRDefault="0006245A" w14:paraId="41839589" w14:textId="4545ED43">
            <w:pPr>
              <w:spacing w:after="0" w:line="276" w:lineRule="auto"/>
              <w:jc w:val="center"/>
              <w:rPr>
                <w:rFonts w:ascii="Times New Roman" w:hAnsi="Times New Roman" w:cs="Times New Roman"/>
                <w:sz w:val="16"/>
                <w:szCs w:val="16"/>
                <w:lang w:val="en-GB"/>
              </w:rPr>
            </w:pPr>
            <w:ins w:author="Carmen Garcia Montero" w:date="2025-11-03T15:54:00Z" w:id="6300">
              <w:r>
                <w:rPr>
                  <w:rFonts w:ascii="Times New Roman" w:hAnsi="Times New Roman" w:cs="Times New Roman"/>
                  <w:sz w:val="16"/>
                  <w:szCs w:val="16"/>
                  <w:lang w:val="en-GB"/>
                </w:rPr>
                <w:t>AA</w:t>
              </w:r>
            </w:ins>
            <w:del w:author="Carmen Garcia Montero" w:date="2025-11-03T15:54:00Z" w:id="6301">
              <w:r w:rsidRPr="00117039" w:rsidDel="0006245A">
                <w:rPr>
                  <w:rFonts w:ascii="Times New Roman" w:hAnsi="Times New Roman" w:cs="Times New Roman"/>
                  <w:sz w:val="16"/>
                  <w:szCs w:val="16"/>
                  <w:lang w:val="en-GB"/>
                </w:rPr>
                <w:delText>Y</w:delText>
              </w:r>
            </w:del>
          </w:p>
        </w:tc>
        <w:tc>
          <w:tcPr>
            <w:tcW w:w="2766" w:type="dxa"/>
            <w:gridSpan w:val="2"/>
            <w:vMerge w:val="restart"/>
            <w:hideMark/>
          </w:tcPr>
          <w:p w:rsidRPr="00EB5A57" w:rsidR="0006245A" w:rsidP="0006245A" w:rsidRDefault="0006245A" w14:paraId="700C8A8C" w14:textId="001DE704">
            <w:pPr>
              <w:spacing w:after="0" w:line="276" w:lineRule="auto"/>
              <w:rPr>
                <w:rFonts w:ascii="Times New Roman" w:hAnsi="Times New Roman" w:cs="Times New Roman"/>
                <w:sz w:val="16"/>
                <w:szCs w:val="16"/>
                <w:lang w:val="en-GB"/>
              </w:rPr>
            </w:pPr>
            <w:commentRangeStart w:id="6302"/>
            <w:commentRangeStart w:id="6303"/>
            <w:r w:rsidRPr="028BD9D1">
              <w:rPr>
                <w:rFonts w:ascii="Times New Roman" w:hAnsi="Times New Roman" w:cs="Times New Roman"/>
                <w:sz w:val="16"/>
                <w:szCs w:val="16"/>
                <w:lang w:val="en-GB"/>
              </w:rPr>
              <w:t>Up-front CU master data  </w:t>
            </w:r>
            <w:commentRangeEnd w:id="6302"/>
            <w:r w:rsidRPr="00EB5A57">
              <w:rPr>
                <w:rStyle w:val="CommentReference"/>
                <w:rFonts w:ascii="Times New Roman" w:hAnsi="Times New Roman" w:cs="Times New Roman"/>
                <w:lang w:val="en-GB"/>
              </w:rPr>
              <w:commentReference w:id="6302"/>
            </w:r>
            <w:commentRangeEnd w:id="6303"/>
            <w:r w:rsidRPr="00EB5A57">
              <w:rPr>
                <w:rStyle w:val="CommentReference"/>
                <w:rFonts w:ascii="Times New Roman" w:hAnsi="Times New Roman" w:cs="Times New Roman"/>
                <w:lang w:val="en-GB"/>
              </w:rPr>
              <w:commentReference w:id="6303"/>
            </w:r>
          </w:p>
        </w:tc>
        <w:tc>
          <w:tcPr>
            <w:tcW w:w="3082" w:type="dxa"/>
            <w:gridSpan w:val="2"/>
            <w:hideMark/>
          </w:tcPr>
          <w:p w:rsidRPr="00117039" w:rsidR="0006245A" w:rsidP="0006245A" w:rsidRDefault="0006245A" w14:paraId="2C2C1EA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module </w:t>
            </w:r>
          </w:p>
        </w:tc>
        <w:tc>
          <w:tcPr>
            <w:tcW w:w="3238" w:type="dxa"/>
            <w:hideMark/>
          </w:tcPr>
          <w:p w:rsidRPr="00117039" w:rsidR="0006245A" w:rsidP="0006245A" w:rsidRDefault="0006245A" w14:paraId="33A01DC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CU module </w:t>
            </w:r>
          </w:p>
        </w:tc>
      </w:tr>
      <w:tr w:rsidRPr="008463F3" w:rsidR="0006245A" w:rsidTr="0DC8649F" w14:paraId="56CFAF1A" w14:textId="77777777">
        <w:trPr>
          <w:gridBefore w:val="1"/>
          <w:wBefore w:w="111" w:type="dxa"/>
          <w:trHeight w:val="300"/>
        </w:trPr>
        <w:tc>
          <w:tcPr>
            <w:tcW w:w="717" w:type="dxa"/>
            <w:gridSpan w:val="2"/>
            <w:vMerge/>
            <w:hideMark/>
          </w:tcPr>
          <w:p w:rsidRPr="00117039" w:rsidR="0006245A" w:rsidP="0006245A" w:rsidRDefault="0006245A" w14:paraId="2330E12C"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253B2383"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68CE19D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06245A" w:rsidP="0006245A" w:rsidRDefault="0006245A" w14:paraId="45C2A20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controllable unit </w:t>
            </w:r>
          </w:p>
        </w:tc>
      </w:tr>
      <w:tr w:rsidRPr="003220F3" w:rsidR="0006245A" w:rsidTr="0DC8649F" w14:paraId="57D3B7CB" w14:textId="77777777">
        <w:trPr>
          <w:gridBefore w:val="1"/>
          <w:wBefore w:w="111" w:type="dxa"/>
          <w:trHeight w:val="300"/>
        </w:trPr>
        <w:tc>
          <w:tcPr>
            <w:tcW w:w="717" w:type="dxa"/>
            <w:gridSpan w:val="2"/>
            <w:vMerge/>
            <w:hideMark/>
          </w:tcPr>
          <w:p w:rsidRPr="00117039" w:rsidR="0006245A" w:rsidP="0006245A" w:rsidRDefault="0006245A" w14:paraId="787D653D"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7DA1CB78"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4307B39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Service delivery status </w:t>
            </w:r>
          </w:p>
        </w:tc>
        <w:tc>
          <w:tcPr>
            <w:tcW w:w="3238" w:type="dxa"/>
            <w:hideMark/>
          </w:tcPr>
          <w:p w:rsidRPr="00117039" w:rsidR="0006245A" w:rsidP="0006245A" w:rsidRDefault="0006245A" w14:paraId="19820246" w14:textId="0AB9C96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An indication </w:t>
            </w:r>
            <w:ins w:author="Kokki Teemu" w:date="2025-10-27T09:36:00Z" w:id="6304">
              <w:r>
                <w:rPr>
                  <w:rFonts w:ascii="Times New Roman" w:hAnsi="Times New Roman" w:cs="Times New Roman"/>
                  <w:sz w:val="16"/>
                  <w:szCs w:val="16"/>
                  <w:lang w:val="en-GB"/>
                </w:rPr>
                <w:t>of the status of</w:t>
              </w:r>
              <w:r w:rsidRPr="00117039">
                <w:rPr>
                  <w:rFonts w:ascii="Times New Roman" w:hAnsi="Times New Roman" w:cs="Times New Roman"/>
                  <w:sz w:val="16"/>
                  <w:szCs w:val="16"/>
                  <w:lang w:val="en-GB"/>
                </w:rPr>
                <w:t xml:space="preserve"> the CU</w:t>
              </w:r>
              <w:r>
                <w:rPr>
                  <w:rFonts w:ascii="Times New Roman" w:hAnsi="Times New Roman" w:cs="Times New Roman"/>
                  <w:sz w:val="16"/>
                  <w:szCs w:val="16"/>
                  <w:lang w:val="en-GB"/>
                </w:rPr>
                <w:t xml:space="preserve">. Non-exhaustive list of examples include: </w:t>
              </w:r>
            </w:ins>
          </w:p>
          <w:p w:rsidR="0006245A" w:rsidP="0006245A" w:rsidRDefault="0006245A" w14:paraId="5D231682" w14:textId="77777777">
            <w:pPr>
              <w:numPr>
                <w:ilvl w:val="0"/>
                <w:numId w:val="16"/>
              </w:numPr>
              <w:spacing w:after="0" w:line="276" w:lineRule="auto"/>
              <w:rPr>
                <w:ins w:author="Marek Jonas" w:date="2025-10-24T11:48:00Z" w:id="6305"/>
                <w:rFonts w:ascii="Times New Roman" w:hAnsi="Times New Roman" w:cs="Times New Roman"/>
                <w:sz w:val="16"/>
                <w:szCs w:val="16"/>
                <w:lang w:val="en-GB"/>
              </w:rPr>
            </w:pPr>
            <w:ins w:author="Marek Jonas" w:date="2025-10-24T11:48:00Z" w:id="6306">
              <w:r>
                <w:rPr>
                  <w:rFonts w:ascii="Times New Roman" w:hAnsi="Times New Roman" w:cs="Times New Roman"/>
                  <w:sz w:val="16"/>
                  <w:szCs w:val="16"/>
                  <w:lang w:val="en-GB"/>
                </w:rPr>
                <w:t>Planned</w:t>
              </w:r>
            </w:ins>
          </w:p>
          <w:p w:rsidRPr="00117039" w:rsidR="0006245A" w:rsidP="0006245A" w:rsidRDefault="0006245A" w14:paraId="2B9DFD6A" w14:textId="07BF9E28">
            <w:pPr>
              <w:numPr>
                <w:ilvl w:val="0"/>
                <w:numId w:val="16"/>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Operational </w:t>
            </w:r>
          </w:p>
          <w:p w:rsidRPr="00117039" w:rsidR="0006245A" w:rsidP="0006245A" w:rsidRDefault="0006245A" w14:paraId="670F9802" w14:textId="77777777">
            <w:pPr>
              <w:numPr>
                <w:ilvl w:val="0"/>
                <w:numId w:val="17"/>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Suspended </w:t>
            </w:r>
          </w:p>
        </w:tc>
      </w:tr>
      <w:tr w:rsidRPr="00495BA1" w:rsidR="0006245A" w:rsidTr="0DC8649F" w14:paraId="5ED8F865" w14:textId="77777777">
        <w:trPr>
          <w:gridBefore w:val="1"/>
          <w:wBefore w:w="111" w:type="dxa"/>
          <w:trHeight w:val="300"/>
        </w:trPr>
        <w:tc>
          <w:tcPr>
            <w:tcW w:w="717" w:type="dxa"/>
            <w:gridSpan w:val="2"/>
            <w:vMerge/>
            <w:hideMark/>
          </w:tcPr>
          <w:p w:rsidRPr="00117039" w:rsidR="0006245A" w:rsidP="0006245A" w:rsidRDefault="0006245A" w14:paraId="3BA17437"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3BF43A3F"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236B5BA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Accounting point identifier(s) </w:t>
            </w:r>
          </w:p>
        </w:tc>
        <w:tc>
          <w:tcPr>
            <w:tcW w:w="3238" w:type="dxa"/>
            <w:hideMark/>
          </w:tcPr>
          <w:p w:rsidRPr="00117039" w:rsidR="0006245A" w:rsidP="0006245A" w:rsidRDefault="0006245A" w14:paraId="68A8DF0D" w14:textId="6BDF7C4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Identifier of the accounting point(s) the controllable unit has an impact on. </w:t>
            </w:r>
          </w:p>
          <w:p w:rsidRPr="00117039" w:rsidR="0006245A" w:rsidP="0006245A" w:rsidRDefault="0006245A" w14:paraId="3181E272" w14:textId="77777777">
            <w:pPr>
              <w:spacing w:after="0" w:line="240" w:lineRule="auto"/>
              <w:rPr>
                <w:rFonts w:ascii="Times New Roman" w:hAnsi="Times New Roman" w:cs="Times New Roman"/>
                <w:sz w:val="16"/>
                <w:szCs w:val="16"/>
                <w:lang w:val="en-GB"/>
              </w:rPr>
            </w:pPr>
          </w:p>
        </w:tc>
      </w:tr>
      <w:tr w:rsidRPr="003220F3" w:rsidR="0006245A" w:rsidTr="0DC8649F" w14:paraId="3862743B" w14:textId="77777777">
        <w:trPr>
          <w:gridBefore w:val="1"/>
          <w:wBefore w:w="111" w:type="dxa"/>
          <w:trHeight w:val="300"/>
        </w:trPr>
        <w:tc>
          <w:tcPr>
            <w:tcW w:w="717" w:type="dxa"/>
            <w:gridSpan w:val="2"/>
            <w:vMerge/>
          </w:tcPr>
          <w:p w:rsidRPr="00117039" w:rsidR="0006245A" w:rsidP="0006245A" w:rsidRDefault="0006245A" w14:paraId="44BE116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06245A" w:rsidP="0006245A" w:rsidRDefault="0006245A" w14:paraId="4AADBC82" w14:textId="77777777">
            <w:pPr>
              <w:spacing w:after="0" w:line="276" w:lineRule="auto"/>
              <w:rPr>
                <w:rFonts w:ascii="Times New Roman" w:hAnsi="Times New Roman" w:cs="Times New Roman"/>
                <w:sz w:val="16"/>
                <w:szCs w:val="16"/>
                <w:lang w:val="en-GB"/>
              </w:rPr>
            </w:pPr>
          </w:p>
        </w:tc>
        <w:tc>
          <w:tcPr>
            <w:tcW w:w="3082" w:type="dxa"/>
            <w:gridSpan w:val="2"/>
          </w:tcPr>
          <w:p w:rsidRPr="00117039" w:rsidR="0006245A" w:rsidP="0006245A" w:rsidRDefault="0006245A" w14:paraId="0625B44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Locational information</w:t>
            </w:r>
          </w:p>
        </w:tc>
        <w:tc>
          <w:tcPr>
            <w:tcW w:w="3238" w:type="dxa"/>
          </w:tcPr>
          <w:p w:rsidRPr="00117039" w:rsidR="0006245A" w:rsidP="0006245A" w:rsidRDefault="0006245A" w14:paraId="6F80B9B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Information about the location of the connection point of the CU. For example metering grid area.</w:t>
            </w:r>
          </w:p>
        </w:tc>
      </w:tr>
      <w:tr w:rsidRPr="00495BA1" w:rsidR="0006245A" w:rsidTr="0DC8649F" w14:paraId="4F88667C" w14:textId="77777777">
        <w:trPr>
          <w:gridBefore w:val="1"/>
          <w:wBefore w:w="111" w:type="dxa"/>
          <w:trHeight w:val="300"/>
        </w:trPr>
        <w:tc>
          <w:tcPr>
            <w:tcW w:w="717" w:type="dxa"/>
            <w:gridSpan w:val="2"/>
            <w:vMerge/>
            <w:hideMark/>
          </w:tcPr>
          <w:p w:rsidRPr="00117039" w:rsidR="0006245A" w:rsidP="0006245A" w:rsidRDefault="0006245A" w14:paraId="3411DCEB"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2C54E2E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4F91DFA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Technical characteristics </w:t>
            </w:r>
          </w:p>
        </w:tc>
        <w:tc>
          <w:tcPr>
            <w:tcW w:w="3238" w:type="dxa"/>
            <w:hideMark/>
          </w:tcPr>
          <w:p w:rsidRPr="00117039" w:rsidR="0006245A" w:rsidP="0006245A" w:rsidRDefault="0006245A" w14:paraId="2A3F0AA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Information on technical characteristics of CU (e.g. minimum and maximum capacity of a battery, ramp-up times, etc.) </w:t>
            </w:r>
          </w:p>
        </w:tc>
      </w:tr>
      <w:tr w:rsidRPr="00495BA1" w:rsidR="0006245A" w:rsidTr="0DC8649F" w14:paraId="2F8A8059" w14:textId="77777777">
        <w:trPr>
          <w:gridBefore w:val="1"/>
          <w:wBefore w:w="111" w:type="dxa"/>
          <w:trHeight w:val="300"/>
        </w:trPr>
        <w:tc>
          <w:tcPr>
            <w:tcW w:w="717" w:type="dxa"/>
            <w:gridSpan w:val="2"/>
            <w:vMerge/>
            <w:hideMark/>
          </w:tcPr>
          <w:p w:rsidRPr="00117039" w:rsidR="0006245A" w:rsidP="0006245A" w:rsidRDefault="0006245A" w14:paraId="3ED07744"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5E7C4BD6"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61762C4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Data exchange standard implemented </w:t>
            </w:r>
          </w:p>
        </w:tc>
        <w:tc>
          <w:tcPr>
            <w:tcW w:w="3238" w:type="dxa"/>
            <w:hideMark/>
          </w:tcPr>
          <w:p w:rsidRPr="00117039" w:rsidR="0006245A" w:rsidP="0006245A" w:rsidRDefault="0006245A" w14:paraId="0D8E84D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If applicable, the reference to the information exchange standard implemented by the controllable unit. </w:t>
            </w:r>
          </w:p>
        </w:tc>
      </w:tr>
      <w:tr w:rsidRPr="00495BA1" w:rsidR="0006245A" w:rsidTr="0DC8649F" w14:paraId="123B03A5" w14:textId="77777777">
        <w:trPr>
          <w:gridBefore w:val="1"/>
          <w:wBefore w:w="111" w:type="dxa"/>
          <w:trHeight w:val="300"/>
        </w:trPr>
        <w:tc>
          <w:tcPr>
            <w:tcW w:w="717" w:type="dxa"/>
            <w:gridSpan w:val="2"/>
            <w:vMerge/>
            <w:hideMark/>
          </w:tcPr>
          <w:p w:rsidRPr="00117039" w:rsidR="0006245A" w:rsidP="0006245A" w:rsidRDefault="0006245A" w14:paraId="6F6AAD2C"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6A825ED4"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267CCFF2" w14:textId="5048EA5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Customer connection point identifier  </w:t>
            </w:r>
          </w:p>
        </w:tc>
        <w:tc>
          <w:tcPr>
            <w:tcW w:w="3238" w:type="dxa"/>
            <w:hideMark/>
          </w:tcPr>
          <w:p w:rsidRPr="00117039" w:rsidR="0006245A" w:rsidP="0006245A" w:rsidRDefault="0006245A" w14:paraId="1D42441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of the customer connection point the controllable unit is connected to. </w:t>
            </w:r>
          </w:p>
        </w:tc>
      </w:tr>
      <w:tr w:rsidRPr="00495BA1" w:rsidR="0006245A" w:rsidTr="0DC8649F" w14:paraId="53477AFC" w14:textId="77777777">
        <w:trPr>
          <w:gridBefore w:val="1"/>
          <w:wBefore w:w="111" w:type="dxa"/>
          <w:trHeight w:val="300"/>
        </w:trPr>
        <w:tc>
          <w:tcPr>
            <w:tcW w:w="717" w:type="dxa"/>
            <w:gridSpan w:val="2"/>
            <w:vMerge/>
            <w:hideMark/>
          </w:tcPr>
          <w:p w:rsidRPr="00117039" w:rsidR="0006245A" w:rsidP="0006245A" w:rsidRDefault="0006245A" w14:paraId="7D0789E2"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2541A51B"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6267B5F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Metering configuration characteristics </w:t>
            </w:r>
          </w:p>
        </w:tc>
        <w:tc>
          <w:tcPr>
            <w:tcW w:w="3238" w:type="dxa"/>
            <w:hideMark/>
          </w:tcPr>
          <w:p w:rsidRPr="00117039" w:rsidR="0006245A" w:rsidP="0006245A" w:rsidRDefault="0006245A" w14:paraId="3FBD285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measured by one or more, or a combination of the following: </w:t>
            </w:r>
          </w:p>
          <w:p w:rsidRPr="00117039" w:rsidR="0006245A" w:rsidP="0006245A" w:rsidRDefault="0006245A" w14:paraId="56C24AE1" w14:textId="77777777">
            <w:pPr>
              <w:numPr>
                <w:ilvl w:val="0"/>
                <w:numId w:val="18"/>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DMD </w:t>
            </w:r>
          </w:p>
          <w:p w:rsidRPr="00117039" w:rsidR="0006245A" w:rsidP="0006245A" w:rsidRDefault="0006245A" w14:paraId="76BF846F" w14:textId="77777777">
            <w:pPr>
              <w:numPr>
                <w:ilvl w:val="0"/>
                <w:numId w:val="19"/>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smart metering system</w:t>
            </w:r>
          </w:p>
          <w:p w:rsidRPr="00117039" w:rsidR="0006245A" w:rsidP="0006245A" w:rsidRDefault="0006245A" w14:paraId="2C488957" w14:textId="77777777">
            <w:pPr>
              <w:numPr>
                <w:ilvl w:val="0"/>
                <w:numId w:val="19"/>
              </w:num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Calculated data method</w:t>
            </w:r>
          </w:p>
          <w:p w:rsidRPr="00117039" w:rsidR="0006245A" w:rsidP="0006245A" w:rsidRDefault="0006245A" w14:paraId="75C9A18C" w14:textId="17A8831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NCDR Article 12 – Settlement volumes determination</w:t>
            </w:r>
          </w:p>
        </w:tc>
      </w:tr>
      <w:tr w:rsidRPr="00495BA1" w:rsidR="0006245A" w:rsidTr="0DC8649F" w14:paraId="0EF48FB1" w14:textId="77777777">
        <w:trPr>
          <w:gridBefore w:val="1"/>
          <w:wBefore w:w="111" w:type="dxa"/>
          <w:trHeight w:val="300"/>
        </w:trPr>
        <w:tc>
          <w:tcPr>
            <w:tcW w:w="717" w:type="dxa"/>
            <w:gridSpan w:val="2"/>
            <w:vMerge/>
            <w:hideMark/>
          </w:tcPr>
          <w:p w:rsidRPr="00117039" w:rsidR="0006245A" w:rsidP="0006245A" w:rsidRDefault="0006245A" w14:paraId="7845EA96"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2D4582EA"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5EBC1FC0" w14:textId="77777777">
            <w:pPr>
              <w:spacing w:after="0" w:line="276" w:lineRule="auto"/>
              <w:rPr>
                <w:rFonts w:ascii="Times New Roman" w:hAnsi="Times New Roman" w:cs="Times New Roman"/>
                <w:sz w:val="16"/>
                <w:szCs w:val="16"/>
                <w:lang w:val="en-GB"/>
              </w:rPr>
            </w:pPr>
            <w:del w:author="Kokki Teemu" w:date="2025-10-27T09:40:00Z" w:id="6307">
              <w:r w:rsidRPr="00117039">
                <w:rPr>
                  <w:rFonts w:ascii="Times New Roman" w:hAnsi="Times New Roman" w:cs="Times New Roman"/>
                  <w:sz w:val="16"/>
                  <w:szCs w:val="16"/>
                  <w:lang w:val="en-GB"/>
                </w:rPr>
                <w:delText>Active time period </w:delText>
              </w:r>
            </w:del>
          </w:p>
        </w:tc>
        <w:tc>
          <w:tcPr>
            <w:tcW w:w="3238" w:type="dxa"/>
            <w:hideMark/>
          </w:tcPr>
          <w:p w:rsidRPr="00117039" w:rsidR="0006245A" w:rsidP="0006245A" w:rsidRDefault="0006245A" w14:paraId="721AF34C" w14:textId="77777777">
            <w:pPr>
              <w:spacing w:after="0" w:line="276" w:lineRule="auto"/>
              <w:rPr>
                <w:rFonts w:ascii="Times New Roman" w:hAnsi="Times New Roman" w:cs="Times New Roman"/>
                <w:sz w:val="16"/>
                <w:szCs w:val="16"/>
                <w:lang w:val="en-GB"/>
              </w:rPr>
            </w:pPr>
            <w:del w:author="Kokki Teemu" w:date="2025-10-27T09:40:00Z" w:id="6308">
              <w:r w:rsidRPr="00117039">
                <w:rPr>
                  <w:rFonts w:ascii="Times New Roman" w:hAnsi="Times New Roman" w:cs="Times New Roman"/>
                  <w:sz w:val="16"/>
                  <w:szCs w:val="16"/>
                  <w:lang w:val="en-GB"/>
                </w:rPr>
                <w:delText>Time period when the CU is active. </w:delText>
              </w:r>
            </w:del>
          </w:p>
        </w:tc>
      </w:tr>
      <w:tr w:rsidRPr="00495BA1" w:rsidR="0006245A" w:rsidTr="0DC8649F" w14:paraId="29B7091E" w14:textId="77777777">
        <w:tblPrEx>
          <w:tblPrExChange w:author="Kokki Teemu" w:date="2025-11-03T09:17:00Z" w:id="6309">
            <w:tblPrEx>
              <w:tblW w:w="9067" w:type="dxa"/>
              <w:tblInd w:w="-5" w:type="dxa"/>
            </w:tblPrEx>
          </w:tblPrExChange>
        </w:tblPrEx>
        <w:trPr>
          <w:trHeight w:val="300"/>
          <w:trPrChange w:author="Kokki Teemu" w:date="2025-11-03T09:17:00Z" w:id="6310">
            <w:trPr>
              <w:gridAfter w:val="0"/>
              <w:trHeight w:val="300"/>
            </w:trPr>
          </w:trPrChange>
        </w:trPr>
        <w:tc>
          <w:tcPr>
            <w:tcW w:w="828" w:type="dxa"/>
            <w:gridSpan w:val="3"/>
            <w:hideMark/>
            <w:tcPrChange w:author="Kokki Teemu" w:date="2025-11-03T09:17:00Z" w:id="6311">
              <w:tcPr>
                <w:tcW w:w="813" w:type="dxa"/>
                <w:gridSpan w:val="7"/>
                <w:hideMark/>
              </w:tcPr>
            </w:tcPrChange>
          </w:tcPr>
          <w:p w:rsidRPr="00117039" w:rsidR="0006245A" w:rsidP="0006245A" w:rsidRDefault="0006245A" w14:paraId="0671689A" w14:textId="585AC36C">
            <w:pPr>
              <w:spacing w:after="0" w:line="276" w:lineRule="auto"/>
              <w:jc w:val="center"/>
              <w:rPr>
                <w:rFonts w:ascii="Times New Roman" w:hAnsi="Times New Roman" w:cs="Times New Roman"/>
                <w:sz w:val="16"/>
                <w:szCs w:val="16"/>
                <w:lang w:val="en-GB"/>
              </w:rPr>
            </w:pPr>
            <w:ins w:author="Carmen Garcia Montero" w:date="2025-11-03T15:54:00Z" w:id="6312">
              <w:r>
                <w:rPr>
                  <w:rFonts w:ascii="Times New Roman" w:hAnsi="Times New Roman" w:cs="Times New Roman"/>
                  <w:sz w:val="16"/>
                  <w:szCs w:val="16"/>
                  <w:lang w:val="en-GB"/>
                </w:rPr>
                <w:t>AB</w:t>
              </w:r>
            </w:ins>
            <w:del w:author="Carmen Garcia Montero" w:date="2025-11-03T15:54:00Z" w:id="6313">
              <w:r w:rsidRPr="00117039" w:rsidDel="0006245A">
                <w:rPr>
                  <w:rFonts w:ascii="Times New Roman" w:hAnsi="Times New Roman" w:cs="Times New Roman"/>
                  <w:sz w:val="16"/>
                  <w:szCs w:val="16"/>
                  <w:lang w:val="en-GB"/>
                </w:rPr>
                <w:delText>Z</w:delText>
              </w:r>
            </w:del>
          </w:p>
        </w:tc>
        <w:tc>
          <w:tcPr>
            <w:tcW w:w="2766" w:type="dxa"/>
            <w:gridSpan w:val="2"/>
            <w:hideMark/>
            <w:tcPrChange w:author="Kokki Teemu" w:date="2025-11-03T09:17:00Z" w:id="6314">
              <w:tcPr>
                <w:tcW w:w="1984" w:type="dxa"/>
                <w:gridSpan w:val="5"/>
                <w:hideMark/>
              </w:tcPr>
            </w:tcPrChange>
          </w:tcPr>
          <w:p w:rsidRPr="00117039" w:rsidR="0006245A" w:rsidP="0006245A" w:rsidRDefault="0006245A" w14:paraId="47C68F9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Contract confirmation </w:t>
            </w:r>
          </w:p>
        </w:tc>
        <w:tc>
          <w:tcPr>
            <w:tcW w:w="3082" w:type="dxa"/>
            <w:gridSpan w:val="2"/>
            <w:hideMark/>
            <w:tcPrChange w:author="Kokki Teemu" w:date="2025-11-03T09:17:00Z" w:id="6315">
              <w:tcPr>
                <w:tcW w:w="3018" w:type="dxa"/>
                <w:gridSpan w:val="9"/>
                <w:hideMark/>
              </w:tcPr>
            </w:tcPrChange>
          </w:tcPr>
          <w:p w:rsidRPr="00117039" w:rsidR="0006245A" w:rsidP="0006245A" w:rsidRDefault="0006245A" w14:paraId="277EB3A6" w14:textId="37D87B2C">
            <w:pPr>
              <w:spacing w:after="0" w:line="276" w:lineRule="auto"/>
              <w:rPr>
                <w:rFonts w:ascii="Times New Roman" w:hAnsi="Times New Roman" w:cs="Times New Roman"/>
                <w:sz w:val="16"/>
                <w:szCs w:val="16"/>
                <w:lang w:val="en-GB"/>
              </w:rPr>
            </w:pPr>
            <w:del w:author="Rick van Beek" w:date="2025-10-31T11:29:00Z" w:id="6316">
              <w:r w:rsidRPr="00117039" w:rsidDel="007077CA">
                <w:rPr>
                  <w:rFonts w:ascii="Times New Roman" w:hAnsi="Times New Roman" w:cs="Times New Roman"/>
                  <w:sz w:val="16"/>
                  <w:szCs w:val="16"/>
                  <w:lang w:val="en-GB"/>
                </w:rPr>
                <w:delText>Information </w:delText>
              </w:r>
            </w:del>
            <w:ins w:author="Rick van Beek" w:date="2025-10-31T11:29:00Z" w:id="6317">
              <w:r>
                <w:rPr>
                  <w:rFonts w:ascii="Times New Roman" w:hAnsi="Times New Roman" w:cs="Times New Roman"/>
                  <w:sz w:val="16"/>
                  <w:szCs w:val="16"/>
                  <w:lang w:val="en-GB"/>
                </w:rPr>
                <w:t>No definition, free format</w:t>
              </w:r>
            </w:ins>
          </w:p>
        </w:tc>
        <w:tc>
          <w:tcPr>
            <w:tcW w:w="3238" w:type="dxa"/>
            <w:hideMark/>
            <w:tcPrChange w:author="Kokki Teemu" w:date="2025-11-03T09:17:00Z" w:id="6318">
              <w:tcPr>
                <w:tcW w:w="3252" w:type="dxa"/>
                <w:gridSpan w:val="8"/>
                <w:hideMark/>
              </w:tcPr>
            </w:tcPrChange>
          </w:tcPr>
          <w:p w:rsidRPr="00117039" w:rsidR="0006245A" w:rsidP="0006245A" w:rsidRDefault="0006245A" w14:paraId="42BEB874" w14:textId="51B5AEB0">
            <w:pPr>
              <w:spacing w:after="0" w:line="276" w:lineRule="auto"/>
              <w:rPr>
                <w:rFonts w:ascii="Times New Roman" w:hAnsi="Times New Roman" w:cs="Times New Roman"/>
                <w:sz w:val="16"/>
                <w:szCs w:val="16"/>
                <w:lang w:val="en-GB"/>
              </w:rPr>
            </w:pPr>
            <w:del w:author="Rick van Beek" w:date="2025-10-31T11:30:00Z" w:id="6319">
              <w:r w:rsidRPr="00117039">
                <w:rPr>
                  <w:rFonts w:ascii="Times New Roman" w:hAnsi="Times New Roman" w:cs="Times New Roman"/>
                  <w:sz w:val="16"/>
                  <w:szCs w:val="16"/>
                  <w:lang w:val="en-GB"/>
                </w:rPr>
                <w:delText xml:space="preserve">Information about the </w:delText>
              </w:r>
            </w:del>
            <w:del w:author="Rick van Beek" w:date="2025-10-31T11:24:00Z" w:id="6320">
              <w:r w:rsidRPr="00117039">
                <w:rPr>
                  <w:rFonts w:ascii="Times New Roman" w:hAnsi="Times New Roman" w:cs="Times New Roman"/>
                  <w:sz w:val="16"/>
                  <w:szCs w:val="16"/>
                  <w:lang w:val="en-GB"/>
                </w:rPr>
                <w:delText xml:space="preserve">confirmed </w:delText>
              </w:r>
            </w:del>
            <w:del w:author="Rick van Beek" w:date="2025-10-31T11:30:00Z" w:id="6321">
              <w:r w:rsidRPr="00117039">
                <w:rPr>
                  <w:rFonts w:ascii="Times New Roman" w:hAnsi="Times New Roman" w:cs="Times New Roman"/>
                  <w:sz w:val="16"/>
                  <w:szCs w:val="16"/>
                  <w:lang w:val="en-GB"/>
                </w:rPr>
                <w:delText>contract </w:delText>
              </w:r>
            </w:del>
          </w:p>
        </w:tc>
      </w:tr>
      <w:tr w:rsidRPr="00495BA1" w:rsidR="0006245A" w:rsidTr="0DC8649F" w14:paraId="3C33E2F1" w14:textId="77777777">
        <w:trPr>
          <w:trHeight w:val="300"/>
        </w:trPr>
        <w:tc>
          <w:tcPr>
            <w:tcW w:w="828" w:type="dxa"/>
            <w:gridSpan w:val="3"/>
            <w:vMerge w:val="restart"/>
            <w:hideMark/>
          </w:tcPr>
          <w:p w:rsidRPr="00117039" w:rsidR="0006245A" w:rsidP="0006245A" w:rsidRDefault="0006245A" w14:paraId="6DE5889B" w14:textId="50E0431C">
            <w:pPr>
              <w:spacing w:after="0" w:line="276" w:lineRule="auto"/>
              <w:jc w:val="center"/>
              <w:rPr>
                <w:rFonts w:ascii="Times New Roman" w:hAnsi="Times New Roman" w:cs="Times New Roman"/>
                <w:sz w:val="16"/>
                <w:szCs w:val="16"/>
                <w:lang w:val="en-GB"/>
              </w:rPr>
            </w:pPr>
            <w:ins w:author="Carmen Garcia Montero" w:date="2025-11-03T15:54:00Z" w:id="6322">
              <w:r>
                <w:rPr>
                  <w:rFonts w:ascii="Times New Roman" w:hAnsi="Times New Roman" w:cs="Times New Roman"/>
                  <w:sz w:val="16"/>
                  <w:szCs w:val="16"/>
                  <w:lang w:val="en-GB"/>
                </w:rPr>
                <w:t>AC</w:t>
              </w:r>
            </w:ins>
            <w:del w:author="Carmen Garcia Montero" w:date="2025-11-03T15:54:00Z" w:id="6323">
              <w:r w:rsidRPr="00117039" w:rsidDel="0006245A">
                <w:rPr>
                  <w:rFonts w:ascii="Times New Roman" w:hAnsi="Times New Roman" w:cs="Times New Roman"/>
                  <w:sz w:val="16"/>
                  <w:szCs w:val="16"/>
                  <w:lang w:val="en-GB"/>
                </w:rPr>
                <w:delText>AA</w:delText>
              </w:r>
            </w:del>
          </w:p>
        </w:tc>
        <w:tc>
          <w:tcPr>
            <w:tcW w:w="2766" w:type="dxa"/>
            <w:gridSpan w:val="2"/>
            <w:vMerge w:val="restart"/>
            <w:hideMark/>
          </w:tcPr>
          <w:p w:rsidRPr="00117039" w:rsidR="0006245A" w:rsidP="0006245A" w:rsidRDefault="0006245A" w14:paraId="19B691CE" w14:textId="327621E9">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Technical </w:t>
            </w:r>
            <w:del w:author="Rick van Beek" w:date="2025-10-31T11:25:00Z" w:id="6324">
              <w:r w:rsidRPr="00117039">
                <w:rPr>
                  <w:rFonts w:ascii="Times New Roman" w:hAnsi="Times New Roman" w:cs="Times New Roman"/>
                  <w:sz w:val="16"/>
                  <w:szCs w:val="16"/>
                  <w:lang w:val="en-GB"/>
                </w:rPr>
                <w:delText xml:space="preserve">contract </w:delText>
              </w:r>
            </w:del>
            <w:r w:rsidRPr="00117039">
              <w:rPr>
                <w:rFonts w:ascii="Times New Roman" w:hAnsi="Times New Roman" w:cs="Times New Roman"/>
                <w:sz w:val="16"/>
                <w:szCs w:val="16"/>
                <w:lang w:val="en-GB"/>
              </w:rPr>
              <w:t>registration request </w:t>
            </w:r>
          </w:p>
        </w:tc>
        <w:tc>
          <w:tcPr>
            <w:tcW w:w="3082" w:type="dxa"/>
            <w:gridSpan w:val="2"/>
            <w:hideMark/>
          </w:tcPr>
          <w:p w:rsidRPr="00117039" w:rsidR="0006245A" w:rsidP="0006245A" w:rsidRDefault="0006245A" w14:paraId="0C044A1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date </w:t>
            </w:r>
          </w:p>
        </w:tc>
        <w:tc>
          <w:tcPr>
            <w:tcW w:w="3238" w:type="dxa"/>
            <w:hideMark/>
          </w:tcPr>
          <w:p w:rsidRPr="00117039" w:rsidR="0006245A" w:rsidP="0006245A" w:rsidRDefault="0006245A" w14:paraId="1B9B9F1D" w14:textId="0189EDD9">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The date requested by the new service provider to </w:t>
            </w:r>
            <w:del w:author="Rick van Beek" w:date="2025-10-29T21:29:00Z" w:id="6325">
              <w:r w:rsidRPr="00117039">
                <w:rPr>
                  <w:rFonts w:ascii="Times New Roman" w:hAnsi="Times New Roman" w:cs="Times New Roman"/>
                  <w:sz w:val="16"/>
                  <w:szCs w:val="16"/>
                  <w:lang w:val="en-GB"/>
                </w:rPr>
                <w:delText>take over the CU services for</w:delText>
              </w:r>
            </w:del>
            <w:ins w:author="Rick van Beek" w:date="2025-10-29T21:29:00Z" w:id="6326">
              <w:r>
                <w:rPr>
                  <w:rFonts w:ascii="Times New Roman" w:hAnsi="Times New Roman" w:cs="Times New Roman"/>
                  <w:sz w:val="16"/>
                  <w:szCs w:val="16"/>
                  <w:lang w:val="en-GB"/>
                </w:rPr>
                <w:t>register on</w:t>
              </w:r>
            </w:ins>
            <w:r w:rsidRPr="00117039">
              <w:rPr>
                <w:rFonts w:ascii="Times New Roman" w:hAnsi="Times New Roman" w:cs="Times New Roman"/>
                <w:sz w:val="16"/>
                <w:szCs w:val="16"/>
                <w:lang w:val="en-GB"/>
              </w:rPr>
              <w:t xml:space="preserve"> this CU. The date must be in the future of the request date. </w:t>
            </w:r>
          </w:p>
        </w:tc>
      </w:tr>
      <w:tr w:rsidRPr="00495BA1" w:rsidR="0006245A" w:rsidTr="0DC8649F" w14:paraId="56AA13A3" w14:textId="77777777">
        <w:trPr>
          <w:trHeight w:val="300"/>
        </w:trPr>
        <w:tc>
          <w:tcPr>
            <w:tcW w:w="828" w:type="dxa"/>
            <w:gridSpan w:val="3"/>
            <w:vMerge/>
            <w:hideMark/>
          </w:tcPr>
          <w:p w:rsidRPr="00117039" w:rsidR="0006245A" w:rsidP="0006245A" w:rsidRDefault="0006245A" w14:paraId="2D96155D"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71BE5425"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2DAEF49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06245A" w:rsidP="0006245A" w:rsidRDefault="0006245A" w14:paraId="2BEA4D74" w14:textId="1375209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The nationally unique identification of the CU that is intended to be</w:t>
            </w:r>
            <w:ins w:author="Rick van Beek" w:date="2025-10-31T11:25:00Z" w:id="6327">
              <w:r w:rsidRPr="00117039">
                <w:rPr>
                  <w:rFonts w:ascii="Times New Roman" w:hAnsi="Times New Roman" w:cs="Times New Roman"/>
                  <w:sz w:val="16"/>
                  <w:szCs w:val="16"/>
                  <w:lang w:val="en-GB"/>
                </w:rPr>
                <w:t xml:space="preserve"> </w:t>
              </w:r>
              <w:r>
                <w:rPr>
                  <w:rFonts w:ascii="Times New Roman" w:hAnsi="Times New Roman" w:cs="Times New Roman"/>
                  <w:sz w:val="16"/>
                  <w:szCs w:val="16"/>
                  <w:lang w:val="en-GB"/>
                </w:rPr>
                <w:t>registered or</w:t>
              </w:r>
            </w:ins>
            <w:r w:rsidRPr="00117039">
              <w:rPr>
                <w:rFonts w:ascii="Times New Roman" w:hAnsi="Times New Roman" w:cs="Times New Roman"/>
                <w:sz w:val="16"/>
                <w:szCs w:val="16"/>
                <w:lang w:val="en-GB"/>
              </w:rPr>
              <w:t xml:space="preserve"> switched to a new service provider. </w:t>
            </w:r>
          </w:p>
        </w:tc>
      </w:tr>
      <w:tr w:rsidRPr="00495BA1" w:rsidR="0006245A" w:rsidTr="0DC8649F" w14:paraId="7BAF0802" w14:textId="77777777">
        <w:trPr>
          <w:trHeight w:val="300"/>
        </w:trPr>
        <w:tc>
          <w:tcPr>
            <w:tcW w:w="828" w:type="dxa"/>
            <w:gridSpan w:val="3"/>
            <w:vMerge/>
            <w:hideMark/>
          </w:tcPr>
          <w:p w:rsidRPr="00117039" w:rsidR="0006245A" w:rsidP="0006245A" w:rsidRDefault="0006245A" w14:paraId="55C02C68"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06245A" w:rsidP="0006245A" w:rsidRDefault="0006245A" w14:paraId="4874639A"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06245A" w:rsidP="0006245A" w:rsidRDefault="0006245A" w14:paraId="341DF24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New service provider identification </w:t>
            </w:r>
          </w:p>
        </w:tc>
        <w:tc>
          <w:tcPr>
            <w:tcW w:w="3238" w:type="dxa"/>
            <w:hideMark/>
          </w:tcPr>
          <w:p w:rsidRPr="00117039" w:rsidR="0006245A" w:rsidP="0006245A" w:rsidRDefault="0006245A" w14:paraId="7BE42D69" w14:textId="6E198046">
            <w:pPr>
              <w:spacing w:after="0" w:line="276" w:lineRule="auto"/>
              <w:rPr>
                <w:rFonts w:ascii="Times New Roman" w:hAnsi="Times New Roman" w:cs="Times New Roman"/>
                <w:sz w:val="16"/>
                <w:szCs w:val="16"/>
                <w:lang w:val="en-GB"/>
              </w:rPr>
            </w:pPr>
            <w:ins w:author="Rick van Beek" w:date="2025-10-29T16:20:00Z" w:id="6328">
              <w:r w:rsidRPr="00117039">
                <w:rPr>
                  <w:rFonts w:ascii="Times New Roman" w:hAnsi="Times New Roman" w:cs="Times New Roman"/>
                  <w:sz w:val="16"/>
                  <w:szCs w:val="16"/>
                  <w:lang w:val="en-GB"/>
                </w:rPr>
                <w:t>European wide unique identification code of the service provider</w:t>
              </w:r>
            </w:ins>
            <w:del w:author="Rick van Beek" w:date="2025-10-29T16:20:00Z" w:id="6329">
              <w:r w:rsidRPr="00117039">
                <w:rPr>
                  <w:rFonts w:ascii="Times New Roman" w:hAnsi="Times New Roman" w:cs="Times New Roman"/>
                  <w:sz w:val="16"/>
                  <w:szCs w:val="16"/>
                  <w:lang w:val="en-GB"/>
                </w:rPr>
                <w:delText>European-wide unique identification of the service provider. </w:delText>
              </w:r>
            </w:del>
          </w:p>
        </w:tc>
      </w:tr>
      <w:tr w:rsidRPr="00495BA1" w:rsidR="00E264E6" w:rsidTr="0DC8649F" w14:paraId="49215425" w14:textId="77777777">
        <w:trPr>
          <w:gridBefore w:val="1"/>
          <w:wBefore w:w="111" w:type="dxa"/>
          <w:trHeight w:val="300"/>
          <w:ins w:author="Carmen Garcia Montero" w:date="2025-11-03T15:55:00Z" w:id="6330"/>
        </w:trPr>
        <w:tc>
          <w:tcPr>
            <w:tcW w:w="717" w:type="dxa"/>
            <w:gridSpan w:val="2"/>
          </w:tcPr>
          <w:p w:rsidRPr="00117039" w:rsidR="00E264E6" w:rsidP="00E264E6" w:rsidRDefault="00E264E6" w14:paraId="498EF46F" w14:textId="7B001399">
            <w:pPr>
              <w:spacing w:after="0" w:line="276" w:lineRule="auto"/>
              <w:jc w:val="center"/>
              <w:rPr>
                <w:ins w:author="Carmen Garcia Montero" w:date="2025-11-03T15:55:00Z" w:id="6331"/>
                <w:rFonts w:ascii="Times New Roman" w:hAnsi="Times New Roman" w:cs="Times New Roman"/>
                <w:sz w:val="16"/>
                <w:szCs w:val="16"/>
                <w:lang w:val="en-GB"/>
              </w:rPr>
            </w:pPr>
            <w:ins w:author="Carmen Garcia Montero" w:date="2025-11-03T15:55:00Z" w:id="6332">
              <w:r w:rsidRPr="00117039">
                <w:rPr>
                  <w:rFonts w:ascii="Times New Roman" w:hAnsi="Times New Roman" w:cs="Times New Roman"/>
                  <w:sz w:val="16"/>
                  <w:szCs w:val="16"/>
                  <w:lang w:val="en-GB"/>
                </w:rPr>
                <w:t>AD</w:t>
              </w:r>
            </w:ins>
          </w:p>
        </w:tc>
        <w:tc>
          <w:tcPr>
            <w:tcW w:w="2766" w:type="dxa"/>
            <w:gridSpan w:val="2"/>
          </w:tcPr>
          <w:p w:rsidR="00E264E6" w:rsidP="00E264E6" w:rsidRDefault="00E264E6" w14:paraId="0C4428EF" w14:textId="4CFCC1E7">
            <w:pPr>
              <w:spacing w:after="0" w:line="276" w:lineRule="auto"/>
              <w:rPr>
                <w:ins w:author="Carmen Garcia Montero" w:date="2025-11-03T15:55:00Z" w:id="6333"/>
                <w:rFonts w:ascii="Times New Roman" w:hAnsi="Times New Roman" w:cs="Times New Roman"/>
                <w:sz w:val="16"/>
                <w:szCs w:val="16"/>
                <w:lang w:val="en-GB"/>
              </w:rPr>
            </w:pPr>
            <w:ins w:author="Carmen Garcia Montero" w:date="2025-11-03T15:55:00Z" w:id="6334">
              <w:r w:rsidRPr="00117039">
                <w:rPr>
                  <w:rFonts w:ascii="Times New Roman" w:hAnsi="Times New Roman" w:cs="Times New Roman"/>
                  <w:sz w:val="16"/>
                  <w:szCs w:val="16"/>
                  <w:lang w:val="en-GB"/>
                </w:rPr>
                <w:t>Contract registration notification to affected parties</w:t>
              </w:r>
            </w:ins>
          </w:p>
        </w:tc>
        <w:tc>
          <w:tcPr>
            <w:tcW w:w="3082" w:type="dxa"/>
            <w:gridSpan w:val="2"/>
          </w:tcPr>
          <w:p w:rsidRPr="00117039" w:rsidR="00E264E6" w:rsidP="00E264E6" w:rsidRDefault="00E264E6" w14:paraId="2DE30DCD" w14:textId="17A7955C">
            <w:pPr>
              <w:spacing w:after="0" w:line="276" w:lineRule="auto"/>
              <w:rPr>
                <w:ins w:author="Carmen Garcia Montero" w:date="2025-11-03T15:55:00Z" w:id="6335"/>
                <w:rFonts w:ascii="Times New Roman" w:hAnsi="Times New Roman" w:cs="Times New Roman"/>
                <w:sz w:val="16"/>
                <w:szCs w:val="16"/>
                <w:lang w:val="en-GB"/>
              </w:rPr>
            </w:pPr>
            <w:ins w:author="Carmen Garcia Montero" w:date="2025-11-03T15:55:00Z" w:id="6336">
              <w:r w:rsidRPr="00117039">
                <w:rPr>
                  <w:rFonts w:ascii="Times New Roman" w:hAnsi="Times New Roman" w:cs="Times New Roman"/>
                  <w:sz w:val="16"/>
                  <w:szCs w:val="16"/>
                  <w:lang w:val="en-GB"/>
                </w:rPr>
                <w:t>CU identification </w:t>
              </w:r>
            </w:ins>
          </w:p>
        </w:tc>
        <w:tc>
          <w:tcPr>
            <w:tcW w:w="3238" w:type="dxa"/>
          </w:tcPr>
          <w:p w:rsidRPr="00117039" w:rsidR="00E264E6" w:rsidP="00E264E6" w:rsidRDefault="00E264E6" w14:paraId="7A95350E" w14:textId="1319A71E">
            <w:pPr>
              <w:spacing w:after="0" w:line="276" w:lineRule="auto"/>
              <w:rPr>
                <w:ins w:author="Carmen Garcia Montero" w:date="2025-11-03T15:55:00Z" w:id="6337"/>
                <w:rFonts w:ascii="Times New Roman" w:hAnsi="Times New Roman" w:cs="Times New Roman"/>
                <w:sz w:val="16"/>
                <w:szCs w:val="16"/>
                <w:lang w:val="en-GB"/>
              </w:rPr>
            </w:pPr>
            <w:ins w:author="Carmen Garcia Montero" w:date="2025-11-03T15:55:00Z" w:id="6338">
              <w:r w:rsidRPr="00117039">
                <w:rPr>
                  <w:rFonts w:ascii="Times New Roman" w:hAnsi="Times New Roman" w:cs="Times New Roman"/>
                  <w:sz w:val="16"/>
                  <w:szCs w:val="16"/>
                  <w:lang w:val="en-GB"/>
                </w:rPr>
                <w:t>Nationally unique identification of the CU. </w:t>
              </w:r>
            </w:ins>
          </w:p>
        </w:tc>
      </w:tr>
      <w:tr w:rsidRPr="00495BA1" w:rsidR="00E264E6" w:rsidTr="0DC8649F" w14:paraId="52D26362" w14:textId="77777777">
        <w:trPr>
          <w:gridBefore w:val="1"/>
          <w:wBefore w:w="111" w:type="dxa"/>
          <w:trHeight w:val="300"/>
          <w:ins w:author="Carmen Garcia Montero" w:date="2025-11-03T15:55:00Z" w:id="6339"/>
        </w:trPr>
        <w:tc>
          <w:tcPr>
            <w:tcW w:w="717" w:type="dxa"/>
            <w:gridSpan w:val="2"/>
          </w:tcPr>
          <w:p w:rsidRPr="00117039" w:rsidR="00E264E6" w:rsidP="00E264E6" w:rsidRDefault="00E264E6" w14:paraId="338BA68E" w14:textId="77777777">
            <w:pPr>
              <w:spacing w:after="0" w:line="276" w:lineRule="auto"/>
              <w:jc w:val="center"/>
              <w:rPr>
                <w:ins w:author="Carmen Garcia Montero" w:date="2025-11-03T15:55:00Z" w:id="6340"/>
                <w:rFonts w:ascii="Times New Roman" w:hAnsi="Times New Roman" w:cs="Times New Roman"/>
                <w:sz w:val="16"/>
                <w:szCs w:val="16"/>
                <w:lang w:val="en-GB"/>
              </w:rPr>
            </w:pPr>
          </w:p>
        </w:tc>
        <w:tc>
          <w:tcPr>
            <w:tcW w:w="2766" w:type="dxa"/>
            <w:gridSpan w:val="2"/>
          </w:tcPr>
          <w:p w:rsidR="00E264E6" w:rsidP="00E264E6" w:rsidRDefault="00E264E6" w14:paraId="0F815EA5" w14:textId="77777777">
            <w:pPr>
              <w:spacing w:after="0" w:line="276" w:lineRule="auto"/>
              <w:rPr>
                <w:ins w:author="Carmen Garcia Montero" w:date="2025-11-03T15:55:00Z" w:id="6341"/>
                <w:rFonts w:ascii="Times New Roman" w:hAnsi="Times New Roman" w:cs="Times New Roman"/>
                <w:sz w:val="16"/>
                <w:szCs w:val="16"/>
                <w:lang w:val="en-GB"/>
              </w:rPr>
            </w:pPr>
          </w:p>
        </w:tc>
        <w:tc>
          <w:tcPr>
            <w:tcW w:w="3082" w:type="dxa"/>
            <w:gridSpan w:val="2"/>
          </w:tcPr>
          <w:p w:rsidRPr="00117039" w:rsidR="00E264E6" w:rsidP="00E264E6" w:rsidRDefault="00E264E6" w14:paraId="7118973C" w14:textId="5A2CE251">
            <w:pPr>
              <w:spacing w:after="0" w:line="276" w:lineRule="auto"/>
              <w:rPr>
                <w:ins w:author="Carmen Garcia Montero" w:date="2025-11-03T15:55:00Z" w:id="6342"/>
                <w:rFonts w:ascii="Times New Roman" w:hAnsi="Times New Roman" w:cs="Times New Roman"/>
                <w:sz w:val="16"/>
                <w:szCs w:val="16"/>
                <w:lang w:val="en-GB"/>
              </w:rPr>
            </w:pPr>
            <w:ins w:author="Carmen Garcia Montero" w:date="2025-11-03T15:55:00Z" w:id="6343">
              <w:r w:rsidRPr="00117039">
                <w:rPr>
                  <w:rFonts w:ascii="Times New Roman" w:hAnsi="Times New Roman" w:cs="Times New Roman"/>
                  <w:sz w:val="16"/>
                  <w:szCs w:val="16"/>
                  <w:lang w:val="en-GB"/>
                </w:rPr>
                <w:t>Handover date </w:t>
              </w:r>
            </w:ins>
          </w:p>
        </w:tc>
        <w:tc>
          <w:tcPr>
            <w:tcW w:w="3238" w:type="dxa"/>
          </w:tcPr>
          <w:p w:rsidRPr="00117039" w:rsidR="00E264E6" w:rsidP="00E264E6" w:rsidRDefault="00E264E6" w14:paraId="576EDAF2" w14:textId="06F33504">
            <w:pPr>
              <w:spacing w:after="0" w:line="276" w:lineRule="auto"/>
              <w:rPr>
                <w:ins w:author="Carmen Garcia Montero" w:date="2025-11-03T15:55:00Z" w:id="6344"/>
                <w:rFonts w:ascii="Times New Roman" w:hAnsi="Times New Roman" w:cs="Times New Roman"/>
                <w:sz w:val="16"/>
                <w:szCs w:val="16"/>
                <w:lang w:val="en-GB"/>
              </w:rPr>
            </w:pPr>
            <w:ins w:author="Carmen Garcia Montero" w:date="2025-11-03T15:55:00Z" w:id="6345">
              <w:r w:rsidRPr="00117039">
                <w:rPr>
                  <w:rFonts w:ascii="Times New Roman" w:hAnsi="Times New Roman" w:cs="Times New Roman"/>
                  <w:sz w:val="16"/>
                  <w:szCs w:val="16"/>
                  <w:lang w:val="en-GB"/>
                </w:rPr>
                <w:t xml:space="preserve">The date on which the present </w:t>
              </w:r>
              <w:r>
                <w:rPr>
                  <w:rFonts w:ascii="Times New Roman" w:hAnsi="Times New Roman" w:cs="Times New Roman"/>
                  <w:sz w:val="16"/>
                  <w:szCs w:val="16"/>
                  <w:lang w:val="en-GB"/>
                </w:rPr>
                <w:t>service provider</w:t>
              </w:r>
              <w:r w:rsidRPr="00117039">
                <w:rPr>
                  <w:rFonts w:ascii="Times New Roman" w:hAnsi="Times New Roman" w:cs="Times New Roman"/>
                  <w:sz w:val="16"/>
                  <w:szCs w:val="16"/>
                  <w:lang w:val="en-GB"/>
                </w:rPr>
                <w:t xml:space="preserve"> no longer has the service responsibility for this CU (LOSS) or the date on which the new </w:t>
              </w:r>
              <w:r>
                <w:rPr>
                  <w:rFonts w:ascii="Times New Roman" w:hAnsi="Times New Roman" w:cs="Times New Roman"/>
                  <w:sz w:val="16"/>
                  <w:szCs w:val="16"/>
                  <w:lang w:val="en-GB"/>
                </w:rPr>
                <w:t>service provider</w:t>
              </w:r>
              <w:r w:rsidRPr="00117039">
                <w:rPr>
                  <w:rFonts w:ascii="Times New Roman" w:hAnsi="Times New Roman" w:cs="Times New Roman"/>
                  <w:sz w:val="16"/>
                  <w:szCs w:val="16"/>
                  <w:lang w:val="en-GB"/>
                </w:rPr>
                <w:t xml:space="preserve"> will have the service responsibility for this CU (GAIN). </w:t>
              </w:r>
            </w:ins>
          </w:p>
        </w:tc>
      </w:tr>
      <w:tr w:rsidRPr="00495BA1" w:rsidR="00E264E6" w:rsidTr="0DC8649F" w14:paraId="0094BD3F" w14:textId="77777777">
        <w:trPr>
          <w:gridBefore w:val="1"/>
          <w:wBefore w:w="111" w:type="dxa"/>
          <w:trHeight w:val="300"/>
        </w:trPr>
        <w:tc>
          <w:tcPr>
            <w:tcW w:w="717" w:type="dxa"/>
            <w:gridSpan w:val="2"/>
            <w:vMerge w:val="restart"/>
          </w:tcPr>
          <w:p w:rsidRPr="00117039" w:rsidR="00E264E6" w:rsidP="00E264E6" w:rsidRDefault="00E264E6" w14:paraId="0F830498" w14:textId="12BB6E0B">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5:00Z" w:id="6346">
              <w:r w:rsidR="008A1721">
                <w:rPr>
                  <w:rFonts w:ascii="Times New Roman" w:hAnsi="Times New Roman" w:cs="Times New Roman"/>
                  <w:sz w:val="16"/>
                  <w:szCs w:val="16"/>
                  <w:lang w:val="en-GB"/>
                </w:rPr>
                <w:t>E</w:t>
              </w:r>
            </w:ins>
            <w:del w:author="Carmen Garcia Montero" w:date="2025-11-03T15:55:00Z" w:id="6347">
              <w:r w:rsidRPr="00117039" w:rsidDel="008A1721">
                <w:rPr>
                  <w:rFonts w:ascii="Times New Roman" w:hAnsi="Times New Roman" w:cs="Times New Roman"/>
                  <w:sz w:val="16"/>
                  <w:szCs w:val="16"/>
                  <w:lang w:val="en-GB"/>
                </w:rPr>
                <w:delText>C</w:delText>
              </w:r>
            </w:del>
          </w:p>
        </w:tc>
        <w:tc>
          <w:tcPr>
            <w:tcW w:w="2766" w:type="dxa"/>
            <w:gridSpan w:val="2"/>
            <w:vMerge w:val="restart"/>
          </w:tcPr>
          <w:p w:rsidRPr="00117039" w:rsidR="00E264E6" w:rsidP="00E264E6" w:rsidRDefault="00E264E6" w14:paraId="30540373" w14:textId="132B9986">
            <w:pPr>
              <w:spacing w:after="0" w:line="276" w:lineRule="auto"/>
              <w:rPr>
                <w:rFonts w:ascii="Times New Roman" w:hAnsi="Times New Roman" w:cs="Times New Roman"/>
                <w:sz w:val="16"/>
                <w:szCs w:val="16"/>
                <w:lang w:val="en-GB"/>
              </w:rPr>
            </w:pPr>
            <w:ins w:author="Rick van Beek" w:date="2025-10-31T11:27:00Z" w:id="6348">
              <w:r>
                <w:rPr>
                  <w:rFonts w:ascii="Times New Roman" w:hAnsi="Times New Roman" w:cs="Times New Roman"/>
                  <w:sz w:val="16"/>
                  <w:szCs w:val="16"/>
                  <w:lang w:val="en-GB"/>
                </w:rPr>
                <w:t>R</w:t>
              </w:r>
            </w:ins>
            <w:del w:author="Rick van Beek" w:date="2025-10-31T11:27:00Z" w:id="6349">
              <w:r w:rsidRPr="00117039">
                <w:rPr>
                  <w:rFonts w:ascii="Times New Roman" w:hAnsi="Times New Roman" w:cs="Times New Roman"/>
                  <w:sz w:val="16"/>
                  <w:szCs w:val="16"/>
                  <w:lang w:val="en-GB"/>
                </w:rPr>
                <w:delText>Contract r</w:delText>
              </w:r>
            </w:del>
            <w:r w:rsidRPr="00117039">
              <w:rPr>
                <w:rFonts w:ascii="Times New Roman" w:hAnsi="Times New Roman" w:cs="Times New Roman"/>
                <w:sz w:val="16"/>
                <w:szCs w:val="16"/>
                <w:lang w:val="en-GB"/>
              </w:rPr>
              <w:t xml:space="preserve">egistration result to SP </w:t>
            </w:r>
          </w:p>
        </w:tc>
        <w:tc>
          <w:tcPr>
            <w:tcW w:w="3082" w:type="dxa"/>
            <w:gridSpan w:val="2"/>
          </w:tcPr>
          <w:p w:rsidRPr="00117039" w:rsidR="00E264E6" w:rsidP="00E264E6" w:rsidRDefault="00E264E6" w14:paraId="2215308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w:t>
            </w:r>
          </w:p>
        </w:tc>
        <w:tc>
          <w:tcPr>
            <w:tcW w:w="3238" w:type="dxa"/>
          </w:tcPr>
          <w:p w:rsidRPr="00117039" w:rsidR="00E264E6" w:rsidP="00E264E6" w:rsidRDefault="00E264E6" w14:paraId="21F2F45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 </w:t>
            </w:r>
          </w:p>
        </w:tc>
      </w:tr>
      <w:tr w:rsidRPr="00495BA1" w:rsidR="00E264E6" w:rsidTr="0DC8649F" w14:paraId="72B601A3" w14:textId="77777777">
        <w:trPr>
          <w:gridBefore w:val="1"/>
          <w:wBefore w:w="111" w:type="dxa"/>
          <w:trHeight w:val="300"/>
        </w:trPr>
        <w:tc>
          <w:tcPr>
            <w:tcW w:w="717" w:type="dxa"/>
            <w:gridSpan w:val="2"/>
            <w:vMerge/>
          </w:tcPr>
          <w:p w:rsidRPr="00117039" w:rsidR="00E264E6" w:rsidP="00E264E6" w:rsidRDefault="00E264E6" w14:paraId="652CD53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E264E6" w:rsidP="00E264E6" w:rsidRDefault="00E264E6" w14:paraId="03FD0CE2" w14:textId="77777777">
            <w:pPr>
              <w:spacing w:after="0" w:line="276" w:lineRule="auto"/>
              <w:rPr>
                <w:rFonts w:ascii="Times New Roman" w:hAnsi="Times New Roman" w:cs="Times New Roman"/>
                <w:sz w:val="16"/>
                <w:szCs w:val="16"/>
                <w:lang w:val="en-GB"/>
              </w:rPr>
            </w:pPr>
          </w:p>
        </w:tc>
        <w:tc>
          <w:tcPr>
            <w:tcW w:w="3082" w:type="dxa"/>
            <w:gridSpan w:val="2"/>
          </w:tcPr>
          <w:p w:rsidRPr="00117039" w:rsidR="00E264E6" w:rsidP="00E264E6" w:rsidRDefault="00E264E6" w14:paraId="1DE3EDE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New service provider identification</w:t>
            </w:r>
          </w:p>
        </w:tc>
        <w:tc>
          <w:tcPr>
            <w:tcW w:w="3238" w:type="dxa"/>
          </w:tcPr>
          <w:p w:rsidRPr="00117039" w:rsidR="00E264E6" w:rsidP="00E264E6" w:rsidRDefault="00E264E6" w14:paraId="4C2997EB" w14:textId="27D7277C">
            <w:pPr>
              <w:spacing w:after="0" w:line="276" w:lineRule="auto"/>
              <w:rPr>
                <w:rFonts w:ascii="Times New Roman" w:hAnsi="Times New Roman" w:cs="Times New Roman"/>
                <w:sz w:val="16"/>
                <w:szCs w:val="16"/>
                <w:lang w:val="en-GB"/>
              </w:rPr>
            </w:pPr>
            <w:ins w:author="Rick van Beek" w:date="2025-10-29T16:20:00Z" w:id="6350">
              <w:r w:rsidRPr="00117039">
                <w:rPr>
                  <w:rFonts w:ascii="Times New Roman" w:hAnsi="Times New Roman" w:cs="Times New Roman"/>
                  <w:sz w:val="16"/>
                  <w:szCs w:val="16"/>
                  <w:lang w:val="en-GB"/>
                </w:rPr>
                <w:t>European wide unique identification code of the service provider</w:t>
              </w:r>
            </w:ins>
            <w:del w:author="Rick van Beek" w:date="2025-10-29T16:11:00Z" w:id="6351">
              <w:r w:rsidRPr="00117039" w:rsidDel="00A5543F">
                <w:rPr>
                  <w:rFonts w:ascii="Times New Roman" w:hAnsi="Times New Roman" w:cs="Times New Roman"/>
                  <w:sz w:val="16"/>
                  <w:szCs w:val="16"/>
                  <w:lang w:val="en-GB"/>
                </w:rPr>
                <w:delText xml:space="preserve">Identification </w:delText>
              </w:r>
            </w:del>
            <w:del w:author="Rick van Beek" w:date="2025-10-29T16:20:00Z" w:id="6352">
              <w:r w:rsidRPr="00117039" w:rsidDel="00444BD2">
                <w:rPr>
                  <w:rFonts w:ascii="Times New Roman" w:hAnsi="Times New Roman" w:cs="Times New Roman"/>
                  <w:sz w:val="16"/>
                  <w:szCs w:val="16"/>
                  <w:lang w:val="en-GB"/>
                </w:rPr>
                <w:delText>of the service provider</w:delText>
              </w:r>
            </w:del>
          </w:p>
        </w:tc>
      </w:tr>
      <w:tr w:rsidRPr="00495BA1" w:rsidR="00E264E6" w:rsidTr="0DC8649F" w14:paraId="70BFA5B1" w14:textId="77777777">
        <w:trPr>
          <w:gridBefore w:val="1"/>
          <w:wBefore w:w="111" w:type="dxa"/>
          <w:trHeight w:val="300"/>
        </w:trPr>
        <w:tc>
          <w:tcPr>
            <w:tcW w:w="717" w:type="dxa"/>
            <w:gridSpan w:val="2"/>
            <w:vMerge/>
          </w:tcPr>
          <w:p w:rsidRPr="00117039" w:rsidR="00E264E6" w:rsidP="00E264E6" w:rsidRDefault="00E264E6" w14:paraId="4B69C04D"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E264E6" w:rsidP="00E264E6" w:rsidRDefault="00E264E6" w14:paraId="33032E01" w14:textId="77777777">
            <w:pPr>
              <w:spacing w:after="0" w:line="276" w:lineRule="auto"/>
              <w:rPr>
                <w:rFonts w:ascii="Times New Roman" w:hAnsi="Times New Roman" w:cs="Times New Roman"/>
                <w:sz w:val="16"/>
                <w:szCs w:val="16"/>
                <w:lang w:val="en-GB"/>
              </w:rPr>
            </w:pPr>
          </w:p>
        </w:tc>
        <w:tc>
          <w:tcPr>
            <w:tcW w:w="3082" w:type="dxa"/>
            <w:gridSpan w:val="2"/>
          </w:tcPr>
          <w:p w:rsidRPr="00117039" w:rsidR="00E264E6" w:rsidP="00E264E6" w:rsidRDefault="00E264E6" w14:paraId="1C08A2A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Request result </w:t>
            </w:r>
          </w:p>
        </w:tc>
        <w:tc>
          <w:tcPr>
            <w:tcW w:w="3238" w:type="dxa"/>
          </w:tcPr>
          <w:p w:rsidRPr="00EB5A57" w:rsidR="00E264E6" w:rsidP="00E264E6" w:rsidRDefault="00E264E6" w14:paraId="12547C52" w14:textId="77777777">
            <w:pPr>
              <w:spacing w:after="0"/>
              <w:textAlignment w:val="baseline"/>
              <w:rPr>
                <w:rFonts w:ascii="Times New Roman" w:hAnsi="Times New Roman" w:cs="Times New Roman"/>
                <w:sz w:val="16"/>
                <w:szCs w:val="16"/>
                <w:lang w:val="en-GB" w:eastAsia="nl-NL"/>
              </w:rPr>
            </w:pPr>
            <w:r w:rsidRPr="00EB5A57">
              <w:rPr>
                <w:rFonts w:ascii="Times New Roman" w:hAnsi="Times New Roman" w:cs="Times New Roman"/>
                <w:sz w:val="16"/>
                <w:szCs w:val="16"/>
                <w:lang w:val="en-GB" w:eastAsia="nl-NL"/>
              </w:rPr>
              <w:t xml:space="preserve">{if rejected} A code specifying (one of) the reason(s) for the rejection of the requested switch of service provider. </w:t>
            </w:r>
          </w:p>
          <w:p w:rsidRPr="00117039" w:rsidR="00E264E6" w:rsidP="00E264E6" w:rsidRDefault="00E264E6" w14:paraId="4E320A3D" w14:textId="77777777">
            <w:pPr>
              <w:spacing w:after="0"/>
              <w:rPr>
                <w:rFonts w:ascii="Times New Roman" w:hAnsi="Times New Roman" w:cs="Times New Roman"/>
                <w:sz w:val="16"/>
                <w:szCs w:val="16"/>
                <w:lang w:val="en-GB"/>
              </w:rPr>
            </w:pPr>
            <w:r w:rsidRPr="00EB5A57">
              <w:rPr>
                <w:rFonts w:ascii="Times New Roman" w:hAnsi="Times New Roman" w:cs="Times New Roman"/>
                <w:sz w:val="16"/>
                <w:szCs w:val="16"/>
                <w:lang w:val="en-GB" w:eastAsia="nl-NL"/>
              </w:rPr>
              <w:t>The codes are not specified in the Regulation, to be described in business standardisation.</w:t>
            </w:r>
          </w:p>
        </w:tc>
      </w:tr>
      <w:tr w:rsidRPr="00495BA1" w:rsidR="00E264E6" w:rsidTr="0DC8649F" w14:paraId="6B26F39E" w14:textId="77777777">
        <w:trPr>
          <w:gridBefore w:val="1"/>
          <w:wBefore w:w="111" w:type="dxa"/>
          <w:trHeight w:val="300"/>
        </w:trPr>
        <w:tc>
          <w:tcPr>
            <w:tcW w:w="717" w:type="dxa"/>
            <w:gridSpan w:val="2"/>
            <w:vMerge w:val="restart"/>
          </w:tcPr>
          <w:p w:rsidRPr="00117039" w:rsidR="00E264E6" w:rsidP="00E264E6" w:rsidRDefault="00E264E6" w14:paraId="0579C95D" w14:textId="19D223C0">
            <w:pPr>
              <w:spacing w:after="0" w:line="276" w:lineRule="auto"/>
              <w:jc w:val="center"/>
              <w:rPr>
                <w:rFonts w:ascii="Times New Roman" w:hAnsi="Times New Roman" w:cs="Times New Roman"/>
                <w:sz w:val="16"/>
                <w:szCs w:val="16"/>
                <w:lang w:val="en-GB"/>
              </w:rPr>
            </w:pPr>
            <w:del w:author="Carmen Garcia Montero" w:date="2025-11-03T15:55:00Z" w:id="6353">
              <w:r w:rsidRPr="00117039" w:rsidDel="00E264E6">
                <w:rPr>
                  <w:rFonts w:ascii="Times New Roman" w:hAnsi="Times New Roman" w:cs="Times New Roman"/>
                  <w:sz w:val="16"/>
                  <w:szCs w:val="16"/>
                  <w:lang w:val="en-GB"/>
                </w:rPr>
                <w:delText>AD</w:delText>
              </w:r>
            </w:del>
          </w:p>
        </w:tc>
        <w:tc>
          <w:tcPr>
            <w:tcW w:w="2766" w:type="dxa"/>
            <w:gridSpan w:val="2"/>
            <w:vMerge w:val="restart"/>
          </w:tcPr>
          <w:p w:rsidRPr="00117039" w:rsidR="00E264E6" w:rsidP="00E264E6" w:rsidRDefault="00E264E6" w14:paraId="2C2EB0A8" w14:textId="0A1EBF82">
            <w:pPr>
              <w:spacing w:after="0" w:line="276" w:lineRule="auto"/>
              <w:rPr>
                <w:rFonts w:ascii="Times New Roman" w:hAnsi="Times New Roman" w:cs="Times New Roman"/>
                <w:sz w:val="16"/>
                <w:szCs w:val="16"/>
                <w:highlight w:val="yellow"/>
                <w:lang w:val="en-GB"/>
              </w:rPr>
            </w:pPr>
            <w:del w:author="Carmen Garcia Montero" w:date="2025-11-03T15:55:00Z" w:id="6354">
              <w:r w:rsidRPr="00117039" w:rsidDel="00E264E6">
                <w:rPr>
                  <w:rFonts w:ascii="Times New Roman" w:hAnsi="Times New Roman" w:cs="Times New Roman"/>
                  <w:sz w:val="16"/>
                  <w:szCs w:val="16"/>
                  <w:lang w:val="en-GB"/>
                </w:rPr>
                <w:delText>Contract registration notification to affected parties</w:delText>
              </w:r>
            </w:del>
          </w:p>
        </w:tc>
        <w:tc>
          <w:tcPr>
            <w:tcW w:w="3082" w:type="dxa"/>
            <w:gridSpan w:val="2"/>
          </w:tcPr>
          <w:p w:rsidRPr="00117039" w:rsidR="00E264E6" w:rsidP="00E264E6" w:rsidRDefault="00E264E6" w14:paraId="163BD588" w14:textId="22793C78">
            <w:pPr>
              <w:spacing w:after="0" w:line="276" w:lineRule="auto"/>
              <w:rPr>
                <w:rFonts w:ascii="Times New Roman" w:hAnsi="Times New Roman" w:cs="Times New Roman"/>
                <w:sz w:val="16"/>
                <w:szCs w:val="16"/>
                <w:lang w:val="en-GB"/>
              </w:rPr>
            </w:pPr>
            <w:del w:author="Carmen Garcia Montero" w:date="2025-11-03T15:55:00Z" w:id="6355">
              <w:r w:rsidRPr="00117039" w:rsidDel="00E264E6">
                <w:rPr>
                  <w:rFonts w:ascii="Times New Roman" w:hAnsi="Times New Roman" w:cs="Times New Roman"/>
                  <w:sz w:val="16"/>
                  <w:szCs w:val="16"/>
                  <w:lang w:val="en-GB"/>
                </w:rPr>
                <w:delText>CU identification </w:delText>
              </w:r>
            </w:del>
          </w:p>
        </w:tc>
        <w:tc>
          <w:tcPr>
            <w:tcW w:w="3238" w:type="dxa"/>
          </w:tcPr>
          <w:p w:rsidRPr="00117039" w:rsidR="00E264E6" w:rsidP="00E264E6" w:rsidRDefault="00E264E6" w14:paraId="107B743D" w14:textId="20118F01">
            <w:pPr>
              <w:spacing w:after="0" w:line="276" w:lineRule="auto"/>
              <w:rPr>
                <w:rFonts w:ascii="Times New Roman" w:hAnsi="Times New Roman" w:cs="Times New Roman"/>
                <w:sz w:val="16"/>
                <w:szCs w:val="16"/>
                <w:lang w:val="en-GB"/>
              </w:rPr>
            </w:pPr>
            <w:del w:author="Carmen Garcia Montero" w:date="2025-11-03T15:55:00Z" w:id="6356">
              <w:r w:rsidRPr="00117039" w:rsidDel="00E264E6">
                <w:rPr>
                  <w:rFonts w:ascii="Times New Roman" w:hAnsi="Times New Roman" w:cs="Times New Roman"/>
                  <w:sz w:val="16"/>
                  <w:szCs w:val="16"/>
                  <w:lang w:val="en-GB"/>
                </w:rPr>
                <w:delText>Nationally unique identification of the CU. </w:delText>
              </w:r>
            </w:del>
          </w:p>
        </w:tc>
      </w:tr>
      <w:tr w:rsidRPr="00495BA1" w:rsidR="00E264E6" w:rsidTr="0DC8649F" w14:paraId="3E0E4FA1" w14:textId="77777777">
        <w:trPr>
          <w:gridBefore w:val="1"/>
          <w:wBefore w:w="111" w:type="dxa"/>
          <w:trHeight w:val="300"/>
        </w:trPr>
        <w:tc>
          <w:tcPr>
            <w:tcW w:w="717" w:type="dxa"/>
            <w:gridSpan w:val="2"/>
            <w:vMerge/>
          </w:tcPr>
          <w:p w:rsidRPr="00117039" w:rsidR="00E264E6" w:rsidP="00E264E6" w:rsidRDefault="00E264E6" w14:paraId="2187D56D"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E264E6" w:rsidP="00E264E6" w:rsidRDefault="00E264E6" w14:paraId="73137F6D" w14:textId="77777777">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E264E6" w:rsidP="00E264E6" w:rsidRDefault="00E264E6" w14:paraId="4E0C67B7" w14:textId="5CA7D0CF">
            <w:pPr>
              <w:spacing w:after="0" w:line="276" w:lineRule="auto"/>
              <w:rPr>
                <w:rFonts w:ascii="Times New Roman" w:hAnsi="Times New Roman" w:cs="Times New Roman"/>
                <w:sz w:val="16"/>
                <w:szCs w:val="16"/>
                <w:lang w:val="en-GB"/>
              </w:rPr>
            </w:pPr>
            <w:del w:author="Carmen Garcia Montero" w:date="2025-11-03T15:55:00Z" w:id="6357">
              <w:r w:rsidRPr="00117039" w:rsidDel="00E264E6">
                <w:rPr>
                  <w:rFonts w:ascii="Times New Roman" w:hAnsi="Times New Roman" w:cs="Times New Roman"/>
                  <w:sz w:val="16"/>
                  <w:szCs w:val="16"/>
                  <w:lang w:val="en-GB"/>
                </w:rPr>
                <w:delText>Handover date </w:delText>
              </w:r>
            </w:del>
          </w:p>
        </w:tc>
        <w:tc>
          <w:tcPr>
            <w:tcW w:w="3238" w:type="dxa"/>
          </w:tcPr>
          <w:p w:rsidRPr="00117039" w:rsidR="00E264E6" w:rsidP="00E264E6" w:rsidRDefault="00E264E6" w14:paraId="4CF3BFB5" w14:textId="5FF6BA5D">
            <w:pPr>
              <w:spacing w:after="0" w:line="276" w:lineRule="auto"/>
              <w:rPr>
                <w:rFonts w:ascii="Times New Roman" w:hAnsi="Times New Roman" w:cs="Times New Roman"/>
                <w:sz w:val="16"/>
                <w:szCs w:val="16"/>
                <w:lang w:val="en-GB"/>
              </w:rPr>
            </w:pPr>
            <w:del w:author="Carmen Garcia Montero" w:date="2025-11-03T15:55:00Z" w:id="6358">
              <w:r w:rsidRPr="00117039" w:rsidDel="00E264E6">
                <w:rPr>
                  <w:rFonts w:ascii="Times New Roman" w:hAnsi="Times New Roman" w:cs="Times New Roman"/>
                  <w:sz w:val="16"/>
                  <w:szCs w:val="16"/>
                  <w:lang w:val="en-GB"/>
                </w:rPr>
                <w:delText xml:space="preserve">The date on which the present affected </w:delText>
              </w:r>
            </w:del>
            <w:ins w:author="Rick van Beek" w:date="2025-10-31T11:28:00Z" w:id="6359">
              <w:del w:author="Carmen Garcia Montero" w:date="2025-11-03T15:55:00Z" w:id="6360">
                <w:r w:rsidDel="00E264E6">
                  <w:rPr>
                    <w:rFonts w:ascii="Times New Roman" w:hAnsi="Times New Roman" w:cs="Times New Roman"/>
                    <w:sz w:val="16"/>
                    <w:szCs w:val="16"/>
                    <w:lang w:val="en-GB"/>
                  </w:rPr>
                  <w:delText>service provider</w:delText>
                </w:r>
              </w:del>
            </w:ins>
            <w:del w:author="Carmen Garcia Montero" w:date="2025-11-03T15:55:00Z" w:id="6361">
              <w:r w:rsidRPr="00117039" w:rsidDel="00E264E6">
                <w:rPr>
                  <w:rFonts w:ascii="Times New Roman" w:hAnsi="Times New Roman" w:cs="Times New Roman"/>
                  <w:sz w:val="16"/>
                  <w:szCs w:val="16"/>
                  <w:lang w:val="en-GB"/>
                </w:rPr>
                <w:delText xml:space="preserve">party no longer has the service responsibility for this CU (LOSS) or the date on which the new affected </w:delText>
              </w:r>
            </w:del>
            <w:ins w:author="Rick van Beek" w:date="2025-10-31T11:27:00Z" w:id="6362">
              <w:del w:author="Carmen Garcia Montero" w:date="2025-11-03T15:55:00Z" w:id="6363">
                <w:r w:rsidDel="00E264E6">
                  <w:rPr>
                    <w:rFonts w:ascii="Times New Roman" w:hAnsi="Times New Roman" w:cs="Times New Roman"/>
                    <w:sz w:val="16"/>
                    <w:szCs w:val="16"/>
                    <w:lang w:val="en-GB"/>
                  </w:rPr>
                  <w:delText>service provider</w:delText>
                </w:r>
                <w:r w:rsidRPr="00117039" w:rsidDel="00E264E6">
                  <w:rPr>
                    <w:rFonts w:ascii="Times New Roman" w:hAnsi="Times New Roman" w:cs="Times New Roman"/>
                    <w:sz w:val="16"/>
                    <w:szCs w:val="16"/>
                    <w:lang w:val="en-GB"/>
                  </w:rPr>
                  <w:delText xml:space="preserve"> </w:delText>
                </w:r>
              </w:del>
            </w:ins>
            <w:del w:author="Carmen Garcia Montero" w:date="2025-11-03T15:55:00Z" w:id="6364">
              <w:r w:rsidRPr="00117039" w:rsidDel="00E264E6">
                <w:rPr>
                  <w:rFonts w:ascii="Times New Roman" w:hAnsi="Times New Roman" w:cs="Times New Roman"/>
                  <w:sz w:val="16"/>
                  <w:szCs w:val="16"/>
                  <w:lang w:val="en-GB"/>
                </w:rPr>
                <w:delText xml:space="preserve">party will have the service responsibility for this CU (GAIN). </w:delText>
              </w:r>
            </w:del>
          </w:p>
        </w:tc>
      </w:tr>
      <w:tr w:rsidRPr="00495BA1" w:rsidR="00E264E6" w:rsidTr="0DC8649F" w14:paraId="3D75AABA" w14:textId="77777777">
        <w:trPr>
          <w:trHeight w:val="300"/>
        </w:trPr>
        <w:tc>
          <w:tcPr>
            <w:tcW w:w="828" w:type="dxa"/>
            <w:gridSpan w:val="3"/>
            <w:vMerge w:val="restart"/>
            <w:hideMark/>
          </w:tcPr>
          <w:p w:rsidRPr="00117039" w:rsidR="00E264E6" w:rsidP="00E264E6" w:rsidRDefault="00E264E6" w14:paraId="3B461586" w14:textId="3F02BFE4">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7:00Z" w:id="6365">
              <w:r w:rsidR="001A28E9">
                <w:rPr>
                  <w:rFonts w:ascii="Times New Roman" w:hAnsi="Times New Roman" w:cs="Times New Roman"/>
                  <w:sz w:val="16"/>
                  <w:szCs w:val="16"/>
                  <w:lang w:val="en-GB"/>
                </w:rPr>
                <w:t>F</w:t>
              </w:r>
            </w:ins>
            <w:del w:author="Carmen Garcia Montero" w:date="2025-11-03T15:57:00Z" w:id="6366">
              <w:r w:rsidRPr="00117039" w:rsidDel="001A28E9">
                <w:rPr>
                  <w:rFonts w:ascii="Times New Roman" w:hAnsi="Times New Roman" w:cs="Times New Roman"/>
                  <w:sz w:val="16"/>
                  <w:szCs w:val="16"/>
                  <w:lang w:val="en-GB"/>
                </w:rPr>
                <w:delText>E</w:delText>
              </w:r>
            </w:del>
          </w:p>
        </w:tc>
        <w:tc>
          <w:tcPr>
            <w:tcW w:w="2766" w:type="dxa"/>
            <w:gridSpan w:val="2"/>
            <w:vMerge w:val="restart"/>
            <w:hideMark/>
          </w:tcPr>
          <w:p w:rsidRPr="00117039" w:rsidR="00E264E6" w:rsidP="00E264E6" w:rsidRDefault="00E264E6" w14:paraId="0AB4930B" w14:textId="7042BC9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master data notification </w:t>
            </w:r>
          </w:p>
        </w:tc>
        <w:tc>
          <w:tcPr>
            <w:tcW w:w="3082" w:type="dxa"/>
            <w:gridSpan w:val="2"/>
            <w:hideMark/>
          </w:tcPr>
          <w:p w:rsidRPr="00117039" w:rsidR="00E264E6" w:rsidP="00E264E6" w:rsidRDefault="00E264E6" w14:paraId="4C79CCE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 </w:t>
            </w:r>
          </w:p>
        </w:tc>
        <w:tc>
          <w:tcPr>
            <w:tcW w:w="3238" w:type="dxa"/>
            <w:hideMark/>
          </w:tcPr>
          <w:p w:rsidRPr="00117039" w:rsidR="00E264E6" w:rsidP="00E264E6" w:rsidRDefault="00E264E6" w14:paraId="77B6DE2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 </w:t>
            </w:r>
          </w:p>
        </w:tc>
      </w:tr>
      <w:tr w:rsidRPr="00495BA1" w:rsidR="00E264E6" w:rsidTr="0DC8649F" w14:paraId="02A026E3" w14:textId="77777777">
        <w:trPr>
          <w:trHeight w:val="300"/>
        </w:trPr>
        <w:tc>
          <w:tcPr>
            <w:tcW w:w="828" w:type="dxa"/>
            <w:gridSpan w:val="3"/>
            <w:vMerge/>
            <w:hideMark/>
          </w:tcPr>
          <w:p w:rsidRPr="00117039" w:rsidR="00E264E6" w:rsidP="00E264E6" w:rsidRDefault="00E264E6" w14:paraId="662387B2"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E264E6" w:rsidP="00E264E6" w:rsidRDefault="00E264E6" w14:paraId="7C19A79B"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E264E6" w:rsidP="00E264E6" w:rsidRDefault="00E264E6" w14:paraId="7F3FCD6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Handover date </w:t>
            </w:r>
          </w:p>
        </w:tc>
        <w:tc>
          <w:tcPr>
            <w:tcW w:w="3238" w:type="dxa"/>
            <w:hideMark/>
          </w:tcPr>
          <w:p w:rsidRPr="00117039" w:rsidR="00E264E6" w:rsidP="00E264E6" w:rsidRDefault="00E264E6" w14:paraId="4DB70DFB" w14:textId="26336D3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The date on which the present </w:t>
            </w:r>
            <w:del w:author="Rick van Beek" w:date="2025-10-31T11:28:00Z" w:id="6367">
              <w:r w:rsidRPr="00117039">
                <w:rPr>
                  <w:rFonts w:ascii="Times New Roman" w:hAnsi="Times New Roman" w:cs="Times New Roman"/>
                  <w:sz w:val="16"/>
                  <w:szCs w:val="16"/>
                  <w:lang w:val="en-GB"/>
                </w:rPr>
                <w:delText xml:space="preserve">affected </w:delText>
              </w:r>
            </w:del>
            <w:ins w:author="Rick van Beek" w:date="2025-10-31T11:28:00Z" w:id="6368">
              <w:r>
                <w:rPr>
                  <w:rFonts w:ascii="Times New Roman" w:hAnsi="Times New Roman" w:cs="Times New Roman"/>
                  <w:sz w:val="16"/>
                  <w:szCs w:val="16"/>
                  <w:lang w:val="en-GB"/>
                </w:rPr>
                <w:t>service provider</w:t>
              </w:r>
            </w:ins>
            <w:del w:author="Rick van Beek" w:date="2025-10-31T11:28:00Z" w:id="6369">
              <w:r w:rsidRPr="00117039">
                <w:rPr>
                  <w:rFonts w:ascii="Times New Roman" w:hAnsi="Times New Roman" w:cs="Times New Roman"/>
                  <w:sz w:val="16"/>
                  <w:szCs w:val="16"/>
                  <w:lang w:val="en-GB"/>
                </w:rPr>
                <w:delText>party</w:delText>
              </w:r>
            </w:del>
            <w:r w:rsidRPr="00117039">
              <w:rPr>
                <w:rFonts w:ascii="Times New Roman" w:hAnsi="Times New Roman" w:cs="Times New Roman"/>
                <w:sz w:val="16"/>
                <w:szCs w:val="16"/>
                <w:lang w:val="en-GB"/>
              </w:rPr>
              <w:t xml:space="preserve"> no longer has the service responsibility for this CU (LOSS) or the date on which the new </w:t>
            </w:r>
            <w:del w:author="Rick van Beek" w:date="2025-10-31T11:28:00Z" w:id="6370">
              <w:r w:rsidRPr="00117039">
                <w:rPr>
                  <w:rFonts w:ascii="Times New Roman" w:hAnsi="Times New Roman" w:cs="Times New Roman"/>
                  <w:sz w:val="16"/>
                  <w:szCs w:val="16"/>
                  <w:lang w:val="en-GB"/>
                </w:rPr>
                <w:delText xml:space="preserve">affected </w:delText>
              </w:r>
            </w:del>
            <w:ins w:author="Rick van Beek" w:date="2025-10-31T11:28:00Z" w:id="6371">
              <w:r>
                <w:rPr>
                  <w:rFonts w:ascii="Times New Roman" w:hAnsi="Times New Roman" w:cs="Times New Roman"/>
                  <w:sz w:val="16"/>
                  <w:szCs w:val="16"/>
                  <w:lang w:val="en-GB"/>
                </w:rPr>
                <w:t>service provider</w:t>
              </w:r>
              <w:r w:rsidRPr="00117039">
                <w:rPr>
                  <w:rFonts w:ascii="Times New Roman" w:hAnsi="Times New Roman" w:cs="Times New Roman"/>
                  <w:sz w:val="16"/>
                  <w:szCs w:val="16"/>
                  <w:lang w:val="en-GB"/>
                </w:rPr>
                <w:t xml:space="preserve"> </w:t>
              </w:r>
            </w:ins>
            <w:del w:author="Rick van Beek" w:date="2025-10-31T11:28:00Z" w:id="6372">
              <w:r w:rsidRPr="00117039">
                <w:rPr>
                  <w:rFonts w:ascii="Times New Roman" w:hAnsi="Times New Roman" w:cs="Times New Roman"/>
                  <w:sz w:val="16"/>
                  <w:szCs w:val="16"/>
                  <w:lang w:val="en-GB"/>
                </w:rPr>
                <w:delText xml:space="preserve">party </w:delText>
              </w:r>
            </w:del>
            <w:r w:rsidRPr="00117039">
              <w:rPr>
                <w:rFonts w:ascii="Times New Roman" w:hAnsi="Times New Roman" w:cs="Times New Roman"/>
                <w:sz w:val="16"/>
                <w:szCs w:val="16"/>
                <w:lang w:val="en-GB"/>
              </w:rPr>
              <w:t>will have the service responsibility for this CU (GAIN). </w:t>
            </w:r>
          </w:p>
        </w:tc>
      </w:tr>
      <w:tr w:rsidRPr="00495BA1" w:rsidR="00E264E6" w:rsidTr="0DC8649F" w14:paraId="56B5EC68" w14:textId="77777777">
        <w:trPr>
          <w:trHeight w:val="300"/>
        </w:trPr>
        <w:tc>
          <w:tcPr>
            <w:tcW w:w="828" w:type="dxa"/>
            <w:gridSpan w:val="3"/>
            <w:vMerge/>
            <w:hideMark/>
          </w:tcPr>
          <w:p w:rsidRPr="00117039" w:rsidR="00E264E6" w:rsidP="00E264E6" w:rsidRDefault="00E264E6" w14:paraId="550077A1"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E264E6" w:rsidP="00E264E6" w:rsidRDefault="00E264E6" w14:paraId="0DFA38EE"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E264E6" w:rsidP="00E264E6" w:rsidRDefault="00E264E6" w14:paraId="5366B9F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Accounting point identification(s) </w:t>
            </w:r>
          </w:p>
        </w:tc>
        <w:tc>
          <w:tcPr>
            <w:tcW w:w="3238" w:type="dxa"/>
            <w:hideMark/>
          </w:tcPr>
          <w:p w:rsidRPr="00117039" w:rsidR="00E264E6" w:rsidP="00E264E6" w:rsidRDefault="00E264E6" w14:paraId="26F9C2E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of the accounting points the controllable unit has an impact for. </w:t>
            </w:r>
          </w:p>
        </w:tc>
      </w:tr>
      <w:tr w:rsidRPr="00495BA1" w:rsidR="00E264E6" w:rsidTr="0DC8649F" w14:paraId="20D0A3F1" w14:textId="77777777">
        <w:trPr>
          <w:trHeight w:val="300"/>
        </w:trPr>
        <w:tc>
          <w:tcPr>
            <w:tcW w:w="828" w:type="dxa"/>
            <w:gridSpan w:val="3"/>
            <w:vMerge/>
            <w:hideMark/>
          </w:tcPr>
          <w:p w:rsidRPr="00117039" w:rsidR="00E264E6" w:rsidP="00E264E6" w:rsidRDefault="00E264E6" w14:paraId="1C3B343D"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E264E6" w:rsidP="00E264E6" w:rsidRDefault="00E264E6" w14:paraId="264FD590"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E264E6" w:rsidP="00E264E6" w:rsidRDefault="00E264E6" w14:paraId="5FC0C12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New service provider identification </w:t>
            </w:r>
          </w:p>
        </w:tc>
        <w:tc>
          <w:tcPr>
            <w:tcW w:w="3238" w:type="dxa"/>
            <w:hideMark/>
          </w:tcPr>
          <w:p w:rsidRPr="00117039" w:rsidR="00E264E6" w:rsidP="00E264E6" w:rsidRDefault="00E264E6" w14:paraId="00BE5507" w14:textId="5B97A1A6">
            <w:pPr>
              <w:spacing w:after="0" w:line="276" w:lineRule="auto"/>
              <w:rPr>
                <w:rFonts w:ascii="Times New Roman" w:hAnsi="Times New Roman" w:cs="Times New Roman"/>
                <w:sz w:val="16"/>
                <w:szCs w:val="16"/>
                <w:lang w:val="en-GB"/>
              </w:rPr>
            </w:pPr>
            <w:ins w:author="Rick van Beek" w:date="2025-10-29T16:20:00Z" w:id="6373">
              <w:r w:rsidRPr="00117039">
                <w:rPr>
                  <w:rFonts w:ascii="Times New Roman" w:hAnsi="Times New Roman" w:cs="Times New Roman"/>
                  <w:sz w:val="16"/>
                  <w:szCs w:val="16"/>
                  <w:lang w:val="en-GB"/>
                </w:rPr>
                <w:t>European wide unique identification code of the service provider</w:t>
              </w:r>
            </w:ins>
            <w:del w:author="Rick van Beek" w:date="2025-10-29T16:12:00Z" w:id="6374">
              <w:r w:rsidRPr="00117039">
                <w:rPr>
                  <w:rFonts w:ascii="Times New Roman" w:hAnsi="Times New Roman" w:cs="Times New Roman"/>
                  <w:sz w:val="16"/>
                  <w:szCs w:val="16"/>
                  <w:lang w:val="en-GB"/>
                </w:rPr>
                <w:delText xml:space="preserve">European-wide unique identifier </w:delText>
              </w:r>
            </w:del>
            <w:del w:author="Rick van Beek" w:date="2025-10-29T16:20:00Z" w:id="6375">
              <w:r w:rsidRPr="00117039">
                <w:rPr>
                  <w:rFonts w:ascii="Times New Roman" w:hAnsi="Times New Roman" w:cs="Times New Roman"/>
                  <w:sz w:val="16"/>
                  <w:szCs w:val="16"/>
                  <w:lang w:val="en-GB"/>
                </w:rPr>
                <w:delText>of the service provider. </w:delText>
              </w:r>
            </w:del>
          </w:p>
        </w:tc>
      </w:tr>
      <w:tr w:rsidRPr="00171EDB" w:rsidR="00E264E6" w:rsidTr="0DC8649F" w14:paraId="2CF9B50D" w14:textId="77777777">
        <w:tblPrEx>
          <w:tblPrExChange w:author="Kokki Teemu" w:date="2025-11-03T09:17:00Z" w:id="6376">
            <w:tblPrEx>
              <w:tblW w:w="9067" w:type="dxa"/>
              <w:tblInd w:w="-5" w:type="dxa"/>
            </w:tblPrEx>
          </w:tblPrExChange>
        </w:tblPrEx>
        <w:trPr>
          <w:gridBefore w:val="1"/>
          <w:wBefore w:w="111" w:type="dxa"/>
          <w:trHeight w:val="300"/>
          <w:trPrChange w:author="Kokki Teemu" w:date="2025-11-03T09:17:00Z" w:id="6377">
            <w:trPr>
              <w:gridBefore w:val="2"/>
              <w:gridAfter w:val="0"/>
              <w:wBefore w:w="62" w:type="dxa"/>
              <w:trHeight w:val="300"/>
            </w:trPr>
          </w:trPrChange>
        </w:trPr>
        <w:tc>
          <w:tcPr>
            <w:tcW w:w="717" w:type="dxa"/>
            <w:gridSpan w:val="2"/>
            <w:tcPrChange w:author="Kokki Teemu" w:date="2025-11-03T09:17:00Z" w:id="6378">
              <w:tcPr>
                <w:tcW w:w="751" w:type="dxa"/>
                <w:gridSpan w:val="5"/>
              </w:tcPr>
            </w:tcPrChange>
          </w:tcPr>
          <w:p w:rsidRPr="00117039" w:rsidR="00E264E6" w:rsidP="00E264E6" w:rsidRDefault="00E264E6" w14:paraId="085DE130" w14:textId="408A2F37">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7:00Z" w:id="6379">
              <w:r w:rsidR="001A28E9">
                <w:rPr>
                  <w:rFonts w:ascii="Times New Roman" w:hAnsi="Times New Roman" w:cs="Times New Roman"/>
                  <w:sz w:val="16"/>
                  <w:szCs w:val="16"/>
                  <w:lang w:val="en-GB"/>
                </w:rPr>
                <w:t>G</w:t>
              </w:r>
            </w:ins>
            <w:del w:author="Carmen Garcia Montero" w:date="2025-11-03T15:57:00Z" w:id="6380">
              <w:r w:rsidRPr="00117039" w:rsidDel="001A28E9">
                <w:rPr>
                  <w:rFonts w:ascii="Times New Roman" w:hAnsi="Times New Roman" w:cs="Times New Roman"/>
                  <w:sz w:val="16"/>
                  <w:szCs w:val="16"/>
                  <w:lang w:val="en-GB"/>
                </w:rPr>
                <w:delText>F</w:delText>
              </w:r>
            </w:del>
          </w:p>
        </w:tc>
        <w:tc>
          <w:tcPr>
            <w:tcW w:w="2766" w:type="dxa"/>
            <w:gridSpan w:val="2"/>
            <w:tcPrChange w:author="Kokki Teemu" w:date="2025-11-03T09:17:00Z" w:id="6381">
              <w:tcPr>
                <w:tcW w:w="1984" w:type="dxa"/>
                <w:gridSpan w:val="5"/>
              </w:tcPr>
            </w:tcPrChange>
          </w:tcPr>
          <w:p w:rsidRPr="00117039" w:rsidR="00E264E6" w:rsidP="00E264E6" w:rsidRDefault="00E264E6" w14:paraId="1494A48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Contract cancellation request</w:t>
            </w:r>
          </w:p>
        </w:tc>
        <w:tc>
          <w:tcPr>
            <w:tcW w:w="3082" w:type="dxa"/>
            <w:gridSpan w:val="2"/>
            <w:tcPrChange w:author="Kokki Teemu" w:date="2025-11-03T09:17:00Z" w:id="6382">
              <w:tcPr>
                <w:tcW w:w="3018" w:type="dxa"/>
                <w:gridSpan w:val="9"/>
              </w:tcPr>
            </w:tcPrChange>
          </w:tcPr>
          <w:p w:rsidRPr="00117039" w:rsidR="00E264E6" w:rsidP="00E264E6" w:rsidRDefault="00E264E6" w14:paraId="2578FB2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No definition, free format</w:t>
            </w:r>
          </w:p>
        </w:tc>
        <w:tc>
          <w:tcPr>
            <w:tcW w:w="3238" w:type="dxa"/>
            <w:tcPrChange w:author="Kokki Teemu" w:date="2025-11-03T09:17:00Z" w:id="6383">
              <w:tcPr>
                <w:tcW w:w="3252" w:type="dxa"/>
                <w:gridSpan w:val="8"/>
              </w:tcPr>
            </w:tcPrChange>
          </w:tcPr>
          <w:p w:rsidRPr="00117039" w:rsidR="00E264E6" w:rsidP="00E264E6" w:rsidRDefault="00E264E6" w14:paraId="2D47E9C6" w14:textId="77777777">
            <w:pPr>
              <w:spacing w:after="0" w:line="276" w:lineRule="auto"/>
              <w:rPr>
                <w:rFonts w:ascii="Times New Roman" w:hAnsi="Times New Roman" w:cs="Times New Roman"/>
                <w:sz w:val="16"/>
                <w:szCs w:val="16"/>
                <w:lang w:val="en-GB"/>
              </w:rPr>
            </w:pPr>
          </w:p>
        </w:tc>
      </w:tr>
      <w:tr w:rsidRPr="00171EDB" w:rsidR="00E264E6" w:rsidTr="0DC8649F" w14:paraId="1D855A10" w14:textId="77777777">
        <w:trPr>
          <w:gridBefore w:val="1"/>
          <w:wBefore w:w="111" w:type="dxa"/>
          <w:trHeight w:val="300"/>
        </w:trPr>
        <w:tc>
          <w:tcPr>
            <w:tcW w:w="717" w:type="dxa"/>
            <w:gridSpan w:val="2"/>
            <w:vMerge w:val="restart"/>
          </w:tcPr>
          <w:p w:rsidRPr="00117039" w:rsidR="00E264E6" w:rsidP="00E264E6" w:rsidRDefault="00E264E6" w14:paraId="450F16A7" w14:textId="2FD66C30">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7:00Z" w:id="6384">
              <w:r w:rsidR="001A28E9">
                <w:rPr>
                  <w:rFonts w:ascii="Times New Roman" w:hAnsi="Times New Roman" w:cs="Times New Roman"/>
                  <w:sz w:val="16"/>
                  <w:szCs w:val="16"/>
                  <w:lang w:val="en-GB"/>
                </w:rPr>
                <w:t>H</w:t>
              </w:r>
            </w:ins>
            <w:del w:author="Carmen Garcia Montero" w:date="2025-11-03T15:57:00Z" w:id="6385">
              <w:r w:rsidRPr="00117039" w:rsidDel="001A28E9">
                <w:rPr>
                  <w:rFonts w:ascii="Times New Roman" w:hAnsi="Times New Roman" w:cs="Times New Roman"/>
                  <w:sz w:val="16"/>
                  <w:szCs w:val="16"/>
                  <w:lang w:val="en-GB"/>
                </w:rPr>
                <w:delText>G</w:delText>
              </w:r>
            </w:del>
          </w:p>
        </w:tc>
        <w:tc>
          <w:tcPr>
            <w:tcW w:w="2766" w:type="dxa"/>
            <w:gridSpan w:val="2"/>
            <w:vMerge w:val="restart"/>
          </w:tcPr>
          <w:p w:rsidRPr="00117039" w:rsidR="00E264E6" w:rsidP="00E264E6" w:rsidRDefault="00E264E6" w14:paraId="6EE4D85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Contract registration cancellation in CU module request</w:t>
            </w:r>
          </w:p>
        </w:tc>
        <w:tc>
          <w:tcPr>
            <w:tcW w:w="3082" w:type="dxa"/>
            <w:gridSpan w:val="2"/>
          </w:tcPr>
          <w:p w:rsidRPr="00117039" w:rsidR="00E264E6" w:rsidP="00E264E6" w:rsidRDefault="00E264E6" w14:paraId="5C4D3D8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date</w:t>
            </w:r>
          </w:p>
        </w:tc>
        <w:tc>
          <w:tcPr>
            <w:tcW w:w="3238" w:type="dxa"/>
          </w:tcPr>
          <w:p w:rsidRPr="00117039" w:rsidR="00E264E6" w:rsidP="00E264E6" w:rsidRDefault="00E264E6" w14:paraId="1A3D4FE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The date on which the new service provider was to take over the service for this CU. The date must be in the future.</w:t>
            </w:r>
          </w:p>
        </w:tc>
      </w:tr>
      <w:tr w:rsidRPr="00495BA1" w:rsidR="00E264E6" w:rsidTr="0DC8649F" w14:paraId="1328C8C3" w14:textId="77777777">
        <w:trPr>
          <w:gridBefore w:val="1"/>
          <w:wBefore w:w="111" w:type="dxa"/>
          <w:trHeight w:val="300"/>
        </w:trPr>
        <w:tc>
          <w:tcPr>
            <w:tcW w:w="717" w:type="dxa"/>
            <w:gridSpan w:val="2"/>
            <w:vMerge/>
          </w:tcPr>
          <w:p w:rsidRPr="00117039" w:rsidR="00E264E6" w:rsidP="00E264E6" w:rsidRDefault="00E264E6" w14:paraId="606F489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E264E6" w:rsidP="00E264E6" w:rsidRDefault="00E264E6" w14:paraId="283FFD08" w14:textId="77777777">
            <w:pPr>
              <w:spacing w:after="0" w:line="276" w:lineRule="auto"/>
              <w:rPr>
                <w:rFonts w:ascii="Times New Roman" w:hAnsi="Times New Roman" w:cs="Times New Roman"/>
                <w:sz w:val="16"/>
                <w:szCs w:val="16"/>
                <w:lang w:val="en-GB"/>
              </w:rPr>
            </w:pPr>
          </w:p>
        </w:tc>
        <w:tc>
          <w:tcPr>
            <w:tcW w:w="3082" w:type="dxa"/>
            <w:gridSpan w:val="2"/>
          </w:tcPr>
          <w:p w:rsidRPr="00117039" w:rsidR="00E264E6" w:rsidP="00E264E6" w:rsidRDefault="00E264E6" w14:paraId="39DAD64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w:t>
            </w:r>
          </w:p>
        </w:tc>
        <w:tc>
          <w:tcPr>
            <w:tcW w:w="3238" w:type="dxa"/>
          </w:tcPr>
          <w:p w:rsidRPr="00117039" w:rsidR="00E264E6" w:rsidP="00E264E6" w:rsidRDefault="00E264E6" w14:paraId="1B5B286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 </w:t>
            </w:r>
          </w:p>
        </w:tc>
      </w:tr>
      <w:tr w:rsidRPr="00495BA1" w:rsidR="00E264E6" w:rsidTr="0DC8649F" w14:paraId="7B849371" w14:textId="77777777">
        <w:trPr>
          <w:gridBefore w:val="1"/>
          <w:wBefore w:w="111" w:type="dxa"/>
          <w:trHeight w:val="300"/>
        </w:trPr>
        <w:tc>
          <w:tcPr>
            <w:tcW w:w="717" w:type="dxa"/>
            <w:gridSpan w:val="2"/>
            <w:vMerge/>
          </w:tcPr>
          <w:p w:rsidRPr="00117039" w:rsidR="00E264E6" w:rsidP="00E264E6" w:rsidRDefault="00E264E6" w14:paraId="1EAAAB2C"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E264E6" w:rsidP="00E264E6" w:rsidRDefault="00E264E6" w14:paraId="147571A8" w14:textId="77777777">
            <w:pPr>
              <w:spacing w:after="0" w:line="276" w:lineRule="auto"/>
              <w:rPr>
                <w:rFonts w:ascii="Times New Roman" w:hAnsi="Times New Roman" w:cs="Times New Roman"/>
                <w:sz w:val="16"/>
                <w:szCs w:val="16"/>
                <w:lang w:val="en-GB"/>
              </w:rPr>
            </w:pPr>
          </w:p>
        </w:tc>
        <w:tc>
          <w:tcPr>
            <w:tcW w:w="3082" w:type="dxa"/>
            <w:gridSpan w:val="2"/>
          </w:tcPr>
          <w:p w:rsidRPr="00117039" w:rsidR="00E264E6" w:rsidP="00E264E6" w:rsidRDefault="00E264E6" w14:paraId="7895F61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New service provider identification</w:t>
            </w:r>
          </w:p>
        </w:tc>
        <w:tc>
          <w:tcPr>
            <w:tcW w:w="3238" w:type="dxa"/>
          </w:tcPr>
          <w:p w:rsidRPr="00117039" w:rsidR="00E264E6" w:rsidP="00E264E6" w:rsidRDefault="00E264E6" w14:paraId="2C0FF707" w14:textId="4F83E5D8">
            <w:pPr>
              <w:spacing w:after="0" w:line="276" w:lineRule="auto"/>
              <w:rPr>
                <w:rFonts w:ascii="Times New Roman" w:hAnsi="Times New Roman" w:cs="Times New Roman"/>
                <w:sz w:val="16"/>
                <w:szCs w:val="16"/>
                <w:lang w:val="en-GB"/>
              </w:rPr>
            </w:pPr>
            <w:ins w:author="Rick van Beek" w:date="2025-10-29T16:20:00Z" w:id="6386">
              <w:r w:rsidRPr="00117039">
                <w:rPr>
                  <w:rFonts w:ascii="Times New Roman" w:hAnsi="Times New Roman" w:cs="Times New Roman"/>
                  <w:sz w:val="16"/>
                  <w:szCs w:val="16"/>
                  <w:lang w:val="en-GB"/>
                </w:rPr>
                <w:t>European wide unique identification code of the service provider</w:t>
              </w:r>
            </w:ins>
            <w:del w:author="Rick van Beek" w:date="2025-10-29T16:20:00Z" w:id="6387">
              <w:r w:rsidRPr="00117039" w:rsidDel="00444BD2">
                <w:rPr>
                  <w:rFonts w:ascii="Times New Roman" w:hAnsi="Times New Roman" w:cs="Times New Roman"/>
                  <w:sz w:val="16"/>
                  <w:szCs w:val="16"/>
                  <w:lang w:val="en-GB"/>
                </w:rPr>
                <w:delText>Identification of the service provider</w:delText>
              </w:r>
            </w:del>
          </w:p>
        </w:tc>
      </w:tr>
      <w:tr w:rsidRPr="00495BA1" w:rsidR="00E264E6" w:rsidTr="0DC8649F" w14:paraId="347E3F3F" w14:textId="77777777">
        <w:trPr>
          <w:gridBefore w:val="1"/>
          <w:wBefore w:w="111" w:type="dxa"/>
          <w:trHeight w:val="300"/>
        </w:trPr>
        <w:tc>
          <w:tcPr>
            <w:tcW w:w="717" w:type="dxa"/>
            <w:gridSpan w:val="2"/>
            <w:vMerge w:val="restart"/>
          </w:tcPr>
          <w:p w:rsidRPr="00117039" w:rsidR="00E264E6" w:rsidP="00E264E6" w:rsidRDefault="00E264E6" w14:paraId="646945EB" w14:textId="6EF9C19B">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7:00Z" w:id="6388">
              <w:r w:rsidR="001A28E9">
                <w:rPr>
                  <w:rFonts w:ascii="Times New Roman" w:hAnsi="Times New Roman" w:cs="Times New Roman"/>
                  <w:sz w:val="16"/>
                  <w:szCs w:val="16"/>
                  <w:lang w:val="en-GB"/>
                </w:rPr>
                <w:t>I</w:t>
              </w:r>
            </w:ins>
            <w:del w:author="Carmen Garcia Montero" w:date="2025-11-03T15:57:00Z" w:id="6389">
              <w:r w:rsidRPr="00117039" w:rsidDel="001A28E9">
                <w:rPr>
                  <w:rFonts w:ascii="Times New Roman" w:hAnsi="Times New Roman" w:cs="Times New Roman"/>
                  <w:sz w:val="16"/>
                  <w:szCs w:val="16"/>
                  <w:lang w:val="en-GB"/>
                </w:rPr>
                <w:delText>H</w:delText>
              </w:r>
            </w:del>
          </w:p>
        </w:tc>
        <w:tc>
          <w:tcPr>
            <w:tcW w:w="2766" w:type="dxa"/>
            <w:gridSpan w:val="2"/>
            <w:vMerge w:val="restart"/>
          </w:tcPr>
          <w:p w:rsidRPr="00117039" w:rsidR="00E264E6" w:rsidP="00E264E6" w:rsidRDefault="00E264E6" w14:paraId="35AC3D0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Contract registration cancellation in CU module result</w:t>
            </w:r>
          </w:p>
        </w:tc>
        <w:tc>
          <w:tcPr>
            <w:tcW w:w="3082" w:type="dxa"/>
            <w:gridSpan w:val="2"/>
          </w:tcPr>
          <w:p w:rsidRPr="00117039" w:rsidR="00E264E6" w:rsidP="00E264E6" w:rsidRDefault="00E264E6" w14:paraId="2BAE54F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w:t>
            </w:r>
          </w:p>
        </w:tc>
        <w:tc>
          <w:tcPr>
            <w:tcW w:w="3238" w:type="dxa"/>
          </w:tcPr>
          <w:p w:rsidRPr="00EB5A57" w:rsidR="00E264E6" w:rsidP="00E264E6" w:rsidRDefault="00E264E6" w14:paraId="59FF5C21" w14:textId="77777777">
            <w:pPr>
              <w:spacing w:after="0"/>
              <w:textAlignment w:val="baseline"/>
              <w:rPr>
                <w:rFonts w:ascii="Times New Roman" w:hAnsi="Times New Roman" w:cs="Times New Roman"/>
                <w:sz w:val="16"/>
                <w:szCs w:val="16"/>
                <w:lang w:val="en-GB" w:eastAsia="nl-NL"/>
              </w:rPr>
            </w:pPr>
            <w:r w:rsidRPr="00117039">
              <w:rPr>
                <w:rFonts w:ascii="Times New Roman" w:hAnsi="Times New Roman" w:cs="Times New Roman"/>
                <w:sz w:val="16"/>
                <w:szCs w:val="16"/>
                <w:lang w:val="en-GB"/>
              </w:rPr>
              <w:t>Nationally unique identification of the CU. </w:t>
            </w:r>
          </w:p>
        </w:tc>
      </w:tr>
      <w:tr w:rsidRPr="00495BA1" w:rsidR="00E264E6" w:rsidTr="0DC8649F" w14:paraId="6CD93401" w14:textId="77777777">
        <w:trPr>
          <w:gridBefore w:val="1"/>
          <w:wBefore w:w="111" w:type="dxa"/>
          <w:trHeight w:val="300"/>
        </w:trPr>
        <w:tc>
          <w:tcPr>
            <w:tcW w:w="717" w:type="dxa"/>
            <w:gridSpan w:val="2"/>
            <w:vMerge/>
          </w:tcPr>
          <w:p w:rsidRPr="00117039" w:rsidR="00E264E6" w:rsidP="00E264E6" w:rsidRDefault="00E264E6" w14:paraId="6A4D24E2" w14:textId="77777777">
            <w:pPr>
              <w:spacing w:after="0" w:line="276" w:lineRule="auto"/>
              <w:rPr>
                <w:rFonts w:ascii="Times New Roman" w:hAnsi="Times New Roman" w:cs="Times New Roman"/>
                <w:sz w:val="16"/>
                <w:szCs w:val="16"/>
                <w:lang w:val="en-GB"/>
              </w:rPr>
            </w:pPr>
          </w:p>
        </w:tc>
        <w:tc>
          <w:tcPr>
            <w:tcW w:w="2766" w:type="dxa"/>
            <w:gridSpan w:val="2"/>
            <w:vMerge/>
          </w:tcPr>
          <w:p w:rsidRPr="00117039" w:rsidR="00E264E6" w:rsidP="00E264E6" w:rsidRDefault="00E264E6" w14:paraId="2C8CD981" w14:textId="77777777">
            <w:pPr>
              <w:spacing w:after="0" w:line="276" w:lineRule="auto"/>
              <w:rPr>
                <w:rFonts w:ascii="Times New Roman" w:hAnsi="Times New Roman" w:cs="Times New Roman"/>
                <w:sz w:val="16"/>
                <w:szCs w:val="16"/>
                <w:lang w:val="en-GB"/>
              </w:rPr>
            </w:pPr>
          </w:p>
        </w:tc>
        <w:tc>
          <w:tcPr>
            <w:tcW w:w="3082" w:type="dxa"/>
            <w:gridSpan w:val="2"/>
          </w:tcPr>
          <w:p w:rsidRPr="00117039" w:rsidR="00E264E6" w:rsidP="00E264E6" w:rsidRDefault="00E264E6" w14:paraId="3280F6D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New service provider identification</w:t>
            </w:r>
          </w:p>
        </w:tc>
        <w:tc>
          <w:tcPr>
            <w:tcW w:w="3238" w:type="dxa"/>
          </w:tcPr>
          <w:p w:rsidRPr="00117039" w:rsidR="00E264E6" w:rsidP="00E264E6" w:rsidRDefault="00E264E6" w14:paraId="1889784F" w14:textId="72D9FCE2">
            <w:pPr>
              <w:spacing w:after="0"/>
              <w:textAlignment w:val="baseline"/>
              <w:rPr>
                <w:rFonts w:ascii="Times New Roman" w:hAnsi="Times New Roman" w:cs="Times New Roman"/>
                <w:sz w:val="16"/>
                <w:szCs w:val="16"/>
                <w:lang w:val="en-GB"/>
              </w:rPr>
            </w:pPr>
            <w:ins w:author="Rick van Beek" w:date="2025-10-29T16:20:00Z" w:id="6390">
              <w:r w:rsidRPr="00117039">
                <w:rPr>
                  <w:rFonts w:ascii="Times New Roman" w:hAnsi="Times New Roman" w:cs="Times New Roman"/>
                  <w:sz w:val="16"/>
                  <w:szCs w:val="16"/>
                  <w:lang w:val="en-GB"/>
                </w:rPr>
                <w:t>European wide unique identification code of the service provider</w:t>
              </w:r>
            </w:ins>
            <w:del w:author="Rick van Beek" w:date="2025-10-29T16:12:00Z" w:id="6391">
              <w:r w:rsidRPr="00117039" w:rsidDel="00A5543F">
                <w:rPr>
                  <w:rFonts w:ascii="Times New Roman" w:hAnsi="Times New Roman" w:cs="Times New Roman"/>
                  <w:sz w:val="16"/>
                  <w:szCs w:val="16"/>
                  <w:lang w:val="en-GB"/>
                </w:rPr>
                <w:delText xml:space="preserve">Identification </w:delText>
              </w:r>
            </w:del>
            <w:del w:author="Rick van Beek" w:date="2025-10-29T16:20:00Z" w:id="6392">
              <w:r w:rsidRPr="00117039" w:rsidDel="00444BD2">
                <w:rPr>
                  <w:rFonts w:ascii="Times New Roman" w:hAnsi="Times New Roman" w:cs="Times New Roman"/>
                  <w:sz w:val="16"/>
                  <w:szCs w:val="16"/>
                  <w:lang w:val="en-GB"/>
                </w:rPr>
                <w:delText>of the service provider</w:delText>
              </w:r>
            </w:del>
          </w:p>
        </w:tc>
      </w:tr>
      <w:tr w:rsidRPr="00495BA1" w:rsidR="00E264E6" w:rsidTr="0DC8649F" w14:paraId="45351F5B" w14:textId="77777777">
        <w:trPr>
          <w:gridBefore w:val="1"/>
          <w:wBefore w:w="111" w:type="dxa"/>
          <w:trHeight w:val="300"/>
        </w:trPr>
        <w:tc>
          <w:tcPr>
            <w:tcW w:w="717" w:type="dxa"/>
            <w:gridSpan w:val="2"/>
            <w:vMerge/>
          </w:tcPr>
          <w:p w:rsidRPr="00117039" w:rsidR="00E264E6" w:rsidP="00E264E6" w:rsidRDefault="00E264E6" w14:paraId="63AD0B3D" w14:textId="77777777">
            <w:pPr>
              <w:spacing w:after="0" w:line="276" w:lineRule="auto"/>
              <w:rPr>
                <w:rFonts w:ascii="Times New Roman" w:hAnsi="Times New Roman" w:cs="Times New Roman"/>
                <w:sz w:val="16"/>
                <w:szCs w:val="16"/>
                <w:lang w:val="en-GB"/>
              </w:rPr>
            </w:pPr>
          </w:p>
        </w:tc>
        <w:tc>
          <w:tcPr>
            <w:tcW w:w="2766" w:type="dxa"/>
            <w:gridSpan w:val="2"/>
            <w:vMerge/>
          </w:tcPr>
          <w:p w:rsidRPr="00117039" w:rsidR="00E264E6" w:rsidP="00E264E6" w:rsidRDefault="00E264E6" w14:paraId="00950D30" w14:textId="77777777">
            <w:pPr>
              <w:spacing w:after="0" w:line="276" w:lineRule="auto"/>
              <w:rPr>
                <w:rFonts w:ascii="Times New Roman" w:hAnsi="Times New Roman" w:cs="Times New Roman"/>
                <w:sz w:val="16"/>
                <w:szCs w:val="16"/>
                <w:lang w:val="en-GB"/>
              </w:rPr>
            </w:pPr>
          </w:p>
        </w:tc>
        <w:tc>
          <w:tcPr>
            <w:tcW w:w="3082" w:type="dxa"/>
            <w:gridSpan w:val="2"/>
          </w:tcPr>
          <w:p w:rsidRPr="00117039" w:rsidR="00E264E6" w:rsidP="00E264E6" w:rsidRDefault="00E264E6" w14:paraId="71279EB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Request result </w:t>
            </w:r>
          </w:p>
        </w:tc>
        <w:tc>
          <w:tcPr>
            <w:tcW w:w="3238" w:type="dxa"/>
          </w:tcPr>
          <w:p w:rsidRPr="00EB5A57" w:rsidR="00E264E6" w:rsidP="00E264E6" w:rsidRDefault="00E264E6" w14:paraId="18018A43" w14:textId="2EC0B4DF">
            <w:pPr>
              <w:spacing w:after="0"/>
              <w:textAlignment w:val="baseline"/>
              <w:rPr>
                <w:rFonts w:ascii="Times New Roman" w:hAnsi="Times New Roman" w:cs="Times New Roman"/>
                <w:sz w:val="16"/>
                <w:szCs w:val="16"/>
                <w:lang w:val="en-GB" w:eastAsia="nl-NL"/>
              </w:rPr>
            </w:pPr>
            <w:r w:rsidRPr="00EB5A57">
              <w:rPr>
                <w:rFonts w:ascii="Times New Roman" w:hAnsi="Times New Roman" w:cs="Times New Roman"/>
                <w:sz w:val="16"/>
                <w:szCs w:val="16"/>
                <w:lang w:val="en-GB" w:eastAsia="nl-NL"/>
              </w:rPr>
              <w:t xml:space="preserve">{if rejected} A code specifying (one of) the reason(s) for the rejection of the requested cancellation of service provider </w:t>
            </w:r>
            <w:del w:author="Rick van Beek" w:date="2025-10-31T11:31:00Z" w:id="6393">
              <w:r w:rsidRPr="00EB5A57">
                <w:rPr>
                  <w:rFonts w:ascii="Times New Roman" w:hAnsi="Times New Roman" w:cs="Times New Roman"/>
                  <w:sz w:val="16"/>
                  <w:szCs w:val="16"/>
                  <w:lang w:val="en-GB" w:eastAsia="nl-NL"/>
                </w:rPr>
                <w:delText xml:space="preserve">switch </w:delText>
              </w:r>
            </w:del>
            <w:ins w:author="Rick van Beek" w:date="2025-10-31T11:31:00Z" w:id="6394">
              <w:r>
                <w:rPr>
                  <w:rFonts w:ascii="Times New Roman" w:hAnsi="Times New Roman" w:cs="Times New Roman"/>
                  <w:sz w:val="16"/>
                  <w:szCs w:val="16"/>
                  <w:lang w:val="en-GB" w:eastAsia="nl-NL"/>
                </w:rPr>
                <w:t>registration or switch</w:t>
              </w:r>
              <w:r w:rsidRPr="00EB5A57">
                <w:rPr>
                  <w:rFonts w:ascii="Times New Roman" w:hAnsi="Times New Roman" w:cs="Times New Roman"/>
                  <w:sz w:val="16"/>
                  <w:szCs w:val="16"/>
                  <w:lang w:val="en-GB" w:eastAsia="nl-NL"/>
                </w:rPr>
                <w:t xml:space="preserve"> </w:t>
              </w:r>
            </w:ins>
            <w:r w:rsidRPr="00EB5A57">
              <w:rPr>
                <w:rFonts w:ascii="Times New Roman" w:hAnsi="Times New Roman" w:cs="Times New Roman"/>
                <w:sz w:val="16"/>
                <w:szCs w:val="16"/>
                <w:lang w:val="en-GB" w:eastAsia="nl-NL"/>
              </w:rPr>
              <w:t xml:space="preserve">request. </w:t>
            </w:r>
          </w:p>
          <w:p w:rsidRPr="00117039" w:rsidR="00E264E6" w:rsidP="00E264E6" w:rsidRDefault="00E264E6" w14:paraId="0E21E404" w14:textId="77777777">
            <w:pPr>
              <w:spacing w:after="0"/>
              <w:rPr>
                <w:rFonts w:ascii="Times New Roman" w:hAnsi="Times New Roman" w:cs="Times New Roman"/>
                <w:sz w:val="16"/>
                <w:szCs w:val="16"/>
                <w:lang w:val="en-GB"/>
              </w:rPr>
            </w:pPr>
            <w:r w:rsidRPr="00EB5A57">
              <w:rPr>
                <w:rFonts w:ascii="Times New Roman" w:hAnsi="Times New Roman" w:cs="Times New Roman"/>
                <w:sz w:val="16"/>
                <w:szCs w:val="16"/>
                <w:lang w:val="en-GB" w:eastAsia="nl-NL"/>
              </w:rPr>
              <w:t>The codes are not specified in the Regulation, to be described in business standardisation.</w:t>
            </w:r>
          </w:p>
        </w:tc>
      </w:tr>
      <w:tr w:rsidRPr="00C32E19" w:rsidR="0085226E" w:rsidTr="0DC8649F" w14:paraId="73EAACB6" w14:textId="77777777">
        <w:trPr>
          <w:gridBefore w:val="1"/>
          <w:wBefore w:w="111" w:type="dxa"/>
          <w:trHeight w:val="300"/>
          <w:ins w:author="Carmen Garcia Montero" w:date="2025-11-03T15:58:00Z" w:id="6395"/>
        </w:trPr>
        <w:tc>
          <w:tcPr>
            <w:tcW w:w="717" w:type="dxa"/>
            <w:gridSpan w:val="2"/>
          </w:tcPr>
          <w:p w:rsidRPr="00117039" w:rsidR="0085226E" w:rsidP="0085226E" w:rsidRDefault="0085226E" w14:paraId="56F45D97" w14:textId="5A9D787D">
            <w:pPr>
              <w:spacing w:after="0" w:line="276" w:lineRule="auto"/>
              <w:jc w:val="center"/>
              <w:rPr>
                <w:ins w:author="Carmen Garcia Montero" w:date="2025-11-03T15:58:00Z" w:id="6396"/>
                <w:rFonts w:ascii="Times New Roman" w:hAnsi="Times New Roman" w:cs="Times New Roman"/>
                <w:sz w:val="16"/>
                <w:szCs w:val="16"/>
                <w:lang w:val="en-GB"/>
              </w:rPr>
            </w:pPr>
            <w:ins w:author="Carmen Garcia Montero" w:date="2025-11-03T15:58:00Z" w:id="6397">
              <w:r w:rsidRPr="00117039">
                <w:rPr>
                  <w:rFonts w:ascii="Times New Roman" w:hAnsi="Times New Roman" w:cs="Times New Roman"/>
                  <w:sz w:val="16"/>
                  <w:szCs w:val="16"/>
                  <w:lang w:val="en-GB"/>
                </w:rPr>
                <w:t>AJ</w:t>
              </w:r>
            </w:ins>
          </w:p>
        </w:tc>
        <w:tc>
          <w:tcPr>
            <w:tcW w:w="2766" w:type="dxa"/>
            <w:gridSpan w:val="2"/>
          </w:tcPr>
          <w:p w:rsidRPr="00117039" w:rsidR="0085226E" w:rsidP="0085226E" w:rsidRDefault="0085226E" w14:paraId="77B754ED" w14:textId="662434D1">
            <w:pPr>
              <w:spacing w:after="0" w:line="276" w:lineRule="auto"/>
              <w:rPr>
                <w:ins w:author="Carmen Garcia Montero" w:date="2025-11-03T15:58:00Z" w:id="6398"/>
                <w:rFonts w:ascii="Times New Roman" w:hAnsi="Times New Roman" w:cs="Times New Roman"/>
                <w:sz w:val="16"/>
                <w:szCs w:val="16"/>
                <w:lang w:val="en-GB"/>
              </w:rPr>
            </w:pPr>
            <w:ins w:author="Carmen Garcia Montero" w:date="2025-11-03T15:58:00Z" w:id="6399">
              <w:r w:rsidRPr="00117039">
                <w:rPr>
                  <w:rFonts w:ascii="Times New Roman" w:hAnsi="Times New Roman" w:cs="Times New Roman"/>
                  <w:sz w:val="16"/>
                  <w:szCs w:val="16"/>
                  <w:lang w:val="en-GB"/>
                </w:rPr>
                <w:t>Cancellation notification to final customer</w:t>
              </w:r>
            </w:ins>
          </w:p>
        </w:tc>
        <w:tc>
          <w:tcPr>
            <w:tcW w:w="3082" w:type="dxa"/>
            <w:gridSpan w:val="2"/>
          </w:tcPr>
          <w:p w:rsidRPr="00117039" w:rsidR="0085226E" w:rsidP="0085226E" w:rsidRDefault="0085226E" w14:paraId="4F41F797" w14:textId="160B14DD">
            <w:pPr>
              <w:spacing w:after="0" w:line="276" w:lineRule="auto"/>
              <w:rPr>
                <w:ins w:author="Carmen Garcia Montero" w:date="2025-11-03T15:58:00Z" w:id="6400"/>
                <w:rFonts w:ascii="Times New Roman" w:hAnsi="Times New Roman" w:cs="Times New Roman"/>
                <w:sz w:val="16"/>
                <w:szCs w:val="16"/>
                <w:lang w:val="en-GB"/>
              </w:rPr>
            </w:pPr>
            <w:ins w:author="Carmen Garcia Montero" w:date="2025-11-03T15:58:00Z" w:id="6401">
              <w:r w:rsidRPr="00117039">
                <w:rPr>
                  <w:rFonts w:ascii="Times New Roman" w:hAnsi="Times New Roman" w:cs="Times New Roman"/>
                  <w:sz w:val="16"/>
                  <w:szCs w:val="16"/>
                  <w:lang w:val="en-GB"/>
                </w:rPr>
                <w:t>No definition, free format</w:t>
              </w:r>
            </w:ins>
          </w:p>
        </w:tc>
        <w:tc>
          <w:tcPr>
            <w:tcW w:w="3238" w:type="dxa"/>
          </w:tcPr>
          <w:p w:rsidRPr="00EB5A57" w:rsidR="0085226E" w:rsidP="0085226E" w:rsidRDefault="0085226E" w14:paraId="30C4407C" w14:textId="77777777">
            <w:pPr>
              <w:spacing w:after="0" w:line="276" w:lineRule="auto"/>
              <w:rPr>
                <w:ins w:author="Carmen Garcia Montero" w:date="2025-11-03T15:58:00Z" w:id="6402"/>
                <w:rFonts w:ascii="Times New Roman" w:hAnsi="Times New Roman" w:cs="Times New Roman"/>
                <w:sz w:val="16"/>
                <w:szCs w:val="16"/>
                <w:lang w:val="en-GB" w:eastAsia="nl-NL"/>
              </w:rPr>
            </w:pPr>
          </w:p>
        </w:tc>
      </w:tr>
      <w:tr w:rsidRPr="00C32E19" w:rsidR="0085226E" w:rsidTr="0DC8649F" w14:paraId="18197CDE" w14:textId="77777777">
        <w:trPr>
          <w:gridBefore w:val="1"/>
          <w:wBefore w:w="111" w:type="dxa"/>
          <w:trHeight w:val="300"/>
        </w:trPr>
        <w:tc>
          <w:tcPr>
            <w:tcW w:w="717" w:type="dxa"/>
            <w:gridSpan w:val="2"/>
            <w:vMerge w:val="restart"/>
          </w:tcPr>
          <w:p w:rsidRPr="00117039" w:rsidR="0085226E" w:rsidP="0085226E" w:rsidRDefault="0085226E" w14:paraId="0FA6A470" w14:textId="41CE289B">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8:00Z" w:id="6403">
              <w:r>
                <w:rPr>
                  <w:rFonts w:ascii="Times New Roman" w:hAnsi="Times New Roman" w:cs="Times New Roman"/>
                  <w:sz w:val="16"/>
                  <w:szCs w:val="16"/>
                  <w:lang w:val="en-GB"/>
                </w:rPr>
                <w:t>K</w:t>
              </w:r>
            </w:ins>
            <w:del w:author="Carmen Garcia Montero" w:date="2025-11-03T15:58:00Z" w:id="6404">
              <w:r w:rsidRPr="00117039" w:rsidDel="0085226E">
                <w:rPr>
                  <w:rFonts w:ascii="Times New Roman" w:hAnsi="Times New Roman" w:cs="Times New Roman"/>
                  <w:sz w:val="16"/>
                  <w:szCs w:val="16"/>
                  <w:lang w:val="en-GB"/>
                </w:rPr>
                <w:delText>I</w:delText>
              </w:r>
            </w:del>
          </w:p>
        </w:tc>
        <w:tc>
          <w:tcPr>
            <w:tcW w:w="2766" w:type="dxa"/>
            <w:gridSpan w:val="2"/>
            <w:vMerge w:val="restart"/>
          </w:tcPr>
          <w:p w:rsidRPr="00117039" w:rsidR="0085226E" w:rsidP="0085226E" w:rsidRDefault="0085226E" w14:paraId="06FF1C28" w14:textId="3B30BF0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Cancellation notification to affected parties</w:t>
            </w:r>
          </w:p>
        </w:tc>
        <w:tc>
          <w:tcPr>
            <w:tcW w:w="3082" w:type="dxa"/>
            <w:gridSpan w:val="2"/>
          </w:tcPr>
          <w:p w:rsidRPr="00117039" w:rsidR="0085226E" w:rsidP="0085226E" w:rsidRDefault="0085226E" w14:paraId="03E7D83E" w14:textId="581C84E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date</w:t>
            </w:r>
          </w:p>
        </w:tc>
        <w:tc>
          <w:tcPr>
            <w:tcW w:w="3238" w:type="dxa"/>
          </w:tcPr>
          <w:p w:rsidRPr="00117039" w:rsidR="0085226E" w:rsidDel="009F11C7" w:rsidP="0085226E" w:rsidRDefault="0085226E" w14:paraId="705F6E5B" w14:textId="5924195D">
            <w:pPr>
              <w:spacing w:after="0" w:line="276" w:lineRule="auto"/>
              <w:rPr>
                <w:rFonts w:ascii="Times New Roman" w:hAnsi="Times New Roman" w:cs="Times New Roman"/>
                <w:sz w:val="16"/>
                <w:szCs w:val="16"/>
                <w:lang w:val="en-GB"/>
              </w:rPr>
            </w:pPr>
            <w:r w:rsidRPr="00EB5A57">
              <w:rPr>
                <w:rFonts w:ascii="Times New Roman" w:hAnsi="Times New Roman" w:cs="Times New Roman"/>
                <w:sz w:val="16"/>
                <w:szCs w:val="16"/>
                <w:lang w:val="en-GB" w:eastAsia="nl-NL"/>
              </w:rPr>
              <w:t xml:space="preserve">The date on which the new service provider was to take over the service for this CU. </w:t>
            </w:r>
            <w:r w:rsidRPr="00117039">
              <w:rPr>
                <w:rFonts w:ascii="Times New Roman" w:hAnsi="Times New Roman" w:cs="Times New Roman"/>
                <w:sz w:val="16"/>
                <w:szCs w:val="16"/>
                <w:lang w:val="en-GB" w:eastAsia="nl-NL"/>
              </w:rPr>
              <w:t>This date must be in the future</w:t>
            </w:r>
          </w:p>
        </w:tc>
      </w:tr>
      <w:tr w:rsidRPr="00495BA1" w:rsidR="0085226E" w:rsidTr="0DC8649F" w14:paraId="6C17BCB0" w14:textId="77777777">
        <w:trPr>
          <w:gridBefore w:val="1"/>
          <w:wBefore w:w="111" w:type="dxa"/>
          <w:trHeight w:val="300"/>
        </w:trPr>
        <w:tc>
          <w:tcPr>
            <w:tcW w:w="717" w:type="dxa"/>
            <w:gridSpan w:val="2"/>
            <w:vMerge/>
          </w:tcPr>
          <w:p w:rsidRPr="00117039" w:rsidR="0085226E" w:rsidP="0085226E" w:rsidRDefault="0085226E" w14:paraId="2253E30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07399DC0"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48657B2F" w14:textId="486C45D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CU identification</w:t>
            </w:r>
          </w:p>
        </w:tc>
        <w:tc>
          <w:tcPr>
            <w:tcW w:w="3238" w:type="dxa"/>
          </w:tcPr>
          <w:p w:rsidRPr="00117039" w:rsidR="0085226E" w:rsidDel="009F11C7" w:rsidP="0085226E" w:rsidRDefault="0085226E" w14:paraId="783388E5" w14:textId="7CBFCB2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Nationally unique identification of the CU. </w:t>
            </w:r>
          </w:p>
        </w:tc>
      </w:tr>
      <w:tr w:rsidRPr="00C32E19" w:rsidR="0085226E" w:rsidTr="0DC8649F" w14:paraId="7AB75072" w14:textId="77777777">
        <w:tblPrEx>
          <w:tblPrExChange w:author="Kokki Teemu" w:date="2025-11-03T09:17:00Z" w:id="6405">
            <w:tblPrEx>
              <w:tblW w:w="9067" w:type="dxa"/>
              <w:tblInd w:w="-5" w:type="dxa"/>
            </w:tblPrEx>
          </w:tblPrExChange>
        </w:tblPrEx>
        <w:trPr>
          <w:gridBefore w:val="1"/>
          <w:wBefore w:w="111" w:type="dxa"/>
          <w:trHeight w:val="300"/>
          <w:trPrChange w:author="Kokki Teemu" w:date="2025-11-03T09:17:00Z" w:id="6406">
            <w:trPr>
              <w:gridBefore w:val="2"/>
              <w:gridAfter w:val="0"/>
              <w:wBefore w:w="62" w:type="dxa"/>
              <w:trHeight w:val="300"/>
            </w:trPr>
          </w:trPrChange>
        </w:trPr>
        <w:tc>
          <w:tcPr>
            <w:tcW w:w="717" w:type="dxa"/>
            <w:gridSpan w:val="2"/>
            <w:tcPrChange w:author="Kokki Teemu" w:date="2025-11-03T09:17:00Z" w:id="6407">
              <w:tcPr>
                <w:tcW w:w="751" w:type="dxa"/>
                <w:gridSpan w:val="5"/>
              </w:tcPr>
            </w:tcPrChange>
          </w:tcPr>
          <w:p w:rsidRPr="00117039" w:rsidR="0085226E" w:rsidP="0085226E" w:rsidRDefault="0085226E" w14:paraId="726D520B" w14:textId="1D4F5B01">
            <w:pPr>
              <w:spacing w:after="0" w:line="276" w:lineRule="auto"/>
              <w:jc w:val="center"/>
              <w:rPr>
                <w:rFonts w:ascii="Times New Roman" w:hAnsi="Times New Roman" w:cs="Times New Roman"/>
                <w:sz w:val="16"/>
                <w:szCs w:val="16"/>
                <w:lang w:val="en-GB"/>
              </w:rPr>
            </w:pPr>
            <w:del w:author="Carmen Garcia Montero" w:date="2025-11-03T15:58:00Z" w:id="6408">
              <w:r w:rsidRPr="00117039" w:rsidDel="0085226E">
                <w:rPr>
                  <w:rFonts w:ascii="Times New Roman" w:hAnsi="Times New Roman" w:cs="Times New Roman"/>
                  <w:sz w:val="16"/>
                  <w:szCs w:val="16"/>
                  <w:lang w:val="en-GB"/>
                </w:rPr>
                <w:delText>AJ</w:delText>
              </w:r>
            </w:del>
          </w:p>
        </w:tc>
        <w:tc>
          <w:tcPr>
            <w:tcW w:w="2766" w:type="dxa"/>
            <w:gridSpan w:val="2"/>
            <w:tcPrChange w:author="Kokki Teemu" w:date="2025-11-03T09:17:00Z" w:id="6409">
              <w:tcPr>
                <w:tcW w:w="1984" w:type="dxa"/>
                <w:gridSpan w:val="5"/>
              </w:tcPr>
            </w:tcPrChange>
          </w:tcPr>
          <w:p w:rsidRPr="00117039" w:rsidR="0085226E" w:rsidP="0085226E" w:rsidRDefault="0085226E" w14:paraId="66F15DB0" w14:textId="22714827">
            <w:pPr>
              <w:spacing w:after="0" w:line="276" w:lineRule="auto"/>
              <w:rPr>
                <w:rFonts w:ascii="Times New Roman" w:hAnsi="Times New Roman" w:cs="Times New Roman"/>
                <w:sz w:val="16"/>
                <w:szCs w:val="16"/>
                <w:lang w:val="en-GB"/>
              </w:rPr>
            </w:pPr>
            <w:del w:author="Carmen Garcia Montero" w:date="2025-11-03T15:58:00Z" w:id="6410">
              <w:r w:rsidRPr="00117039" w:rsidDel="0085226E">
                <w:rPr>
                  <w:rFonts w:ascii="Times New Roman" w:hAnsi="Times New Roman" w:cs="Times New Roman"/>
                  <w:sz w:val="16"/>
                  <w:szCs w:val="16"/>
                  <w:lang w:val="en-GB"/>
                </w:rPr>
                <w:delText>Cancellation notification to final customer</w:delText>
              </w:r>
            </w:del>
          </w:p>
        </w:tc>
        <w:tc>
          <w:tcPr>
            <w:tcW w:w="3082" w:type="dxa"/>
            <w:gridSpan w:val="2"/>
            <w:tcPrChange w:author="Kokki Teemu" w:date="2025-11-03T09:17:00Z" w:id="6411">
              <w:tcPr>
                <w:tcW w:w="3018" w:type="dxa"/>
                <w:gridSpan w:val="9"/>
              </w:tcPr>
            </w:tcPrChange>
          </w:tcPr>
          <w:p w:rsidRPr="00117039" w:rsidR="0085226E" w:rsidP="0085226E" w:rsidRDefault="0085226E" w14:paraId="54A42624" w14:textId="6EE9B451">
            <w:pPr>
              <w:spacing w:after="0" w:line="276" w:lineRule="auto"/>
              <w:rPr>
                <w:rFonts w:ascii="Times New Roman" w:hAnsi="Times New Roman" w:cs="Times New Roman"/>
                <w:sz w:val="16"/>
                <w:szCs w:val="16"/>
                <w:lang w:val="en-GB"/>
              </w:rPr>
            </w:pPr>
            <w:del w:author="Carmen Garcia Montero" w:date="2025-11-03T15:58:00Z" w:id="6412">
              <w:r w:rsidRPr="00117039" w:rsidDel="0085226E">
                <w:rPr>
                  <w:rFonts w:ascii="Times New Roman" w:hAnsi="Times New Roman" w:cs="Times New Roman"/>
                  <w:sz w:val="16"/>
                  <w:szCs w:val="16"/>
                  <w:lang w:val="en-GB"/>
                </w:rPr>
                <w:delText>No definition, free format</w:delText>
              </w:r>
            </w:del>
          </w:p>
        </w:tc>
        <w:tc>
          <w:tcPr>
            <w:tcW w:w="3238" w:type="dxa"/>
            <w:tcPrChange w:author="Kokki Teemu" w:date="2025-11-03T09:17:00Z" w:id="6413">
              <w:tcPr>
                <w:tcW w:w="3252" w:type="dxa"/>
                <w:gridSpan w:val="8"/>
              </w:tcPr>
            </w:tcPrChange>
          </w:tcPr>
          <w:p w:rsidRPr="00117039" w:rsidR="0085226E" w:rsidDel="009F11C7" w:rsidP="0085226E" w:rsidRDefault="0085226E" w14:paraId="385820EC" w14:textId="586271D6">
            <w:pPr>
              <w:spacing w:after="0" w:line="276" w:lineRule="auto"/>
              <w:rPr>
                <w:rFonts w:ascii="Times New Roman" w:hAnsi="Times New Roman" w:cs="Times New Roman"/>
                <w:sz w:val="16"/>
                <w:szCs w:val="16"/>
                <w:lang w:val="en-GB"/>
              </w:rPr>
            </w:pPr>
          </w:p>
        </w:tc>
      </w:tr>
      <w:tr w:rsidRPr="00495BA1" w:rsidR="0085226E" w:rsidTr="0DC8649F" w14:paraId="4498A624" w14:textId="77777777">
        <w:trPr>
          <w:trHeight w:val="300"/>
        </w:trPr>
        <w:tc>
          <w:tcPr>
            <w:tcW w:w="828" w:type="dxa"/>
            <w:gridSpan w:val="3"/>
            <w:vMerge w:val="restart"/>
          </w:tcPr>
          <w:p w:rsidRPr="00117039" w:rsidR="0085226E" w:rsidP="0085226E" w:rsidRDefault="0085226E" w14:paraId="70D44A59" w14:textId="05A514EE">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8:00Z" w:id="6414">
              <w:r w:rsidR="00771811">
                <w:rPr>
                  <w:rFonts w:ascii="Times New Roman" w:hAnsi="Times New Roman" w:cs="Times New Roman"/>
                  <w:sz w:val="16"/>
                  <w:szCs w:val="16"/>
                  <w:lang w:val="en-GB"/>
                </w:rPr>
                <w:t>L</w:t>
              </w:r>
            </w:ins>
            <w:del w:author="Carmen Garcia Montero" w:date="2025-11-03T15:58:00Z" w:id="6415">
              <w:r w:rsidRPr="00117039" w:rsidDel="00771811">
                <w:rPr>
                  <w:rFonts w:ascii="Times New Roman" w:hAnsi="Times New Roman" w:cs="Times New Roman"/>
                  <w:sz w:val="16"/>
                  <w:szCs w:val="16"/>
                  <w:lang w:val="en-GB"/>
                </w:rPr>
                <w:delText>K</w:delText>
              </w:r>
            </w:del>
          </w:p>
        </w:tc>
        <w:tc>
          <w:tcPr>
            <w:tcW w:w="2766" w:type="dxa"/>
            <w:gridSpan w:val="2"/>
            <w:vMerge w:val="restart"/>
          </w:tcPr>
          <w:p w:rsidRPr="00117039" w:rsidR="0085226E" w:rsidP="0085226E" w:rsidRDefault="0085226E" w14:paraId="1B3537C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SP de registration request </w:t>
            </w:r>
          </w:p>
        </w:tc>
        <w:tc>
          <w:tcPr>
            <w:tcW w:w="3082" w:type="dxa"/>
            <w:gridSpan w:val="2"/>
          </w:tcPr>
          <w:p w:rsidRPr="00117039" w:rsidR="0085226E" w:rsidP="0085226E" w:rsidRDefault="0085226E" w14:paraId="63A9F2C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SP identification </w:t>
            </w:r>
          </w:p>
        </w:tc>
        <w:tc>
          <w:tcPr>
            <w:tcW w:w="3238" w:type="dxa"/>
          </w:tcPr>
          <w:p w:rsidRPr="00117039" w:rsidR="0085226E" w:rsidP="0085226E" w:rsidRDefault="0085226E" w14:paraId="09D4D268" w14:textId="2D928B5F">
            <w:pPr>
              <w:spacing w:after="0" w:line="276" w:lineRule="auto"/>
              <w:rPr>
                <w:rFonts w:ascii="Times New Roman" w:hAnsi="Times New Roman" w:cs="Times New Roman"/>
                <w:sz w:val="16"/>
                <w:szCs w:val="16"/>
                <w:lang w:val="en-GB"/>
              </w:rPr>
            </w:pPr>
            <w:ins w:author="Rick van Beek" w:date="2025-10-29T16:20:00Z" w:id="6416">
              <w:r w:rsidRPr="00117039">
                <w:rPr>
                  <w:rFonts w:ascii="Times New Roman" w:hAnsi="Times New Roman" w:cs="Times New Roman"/>
                  <w:sz w:val="16"/>
                  <w:szCs w:val="16"/>
                  <w:lang w:val="en-GB"/>
                </w:rPr>
                <w:t>European wide unique identification code of the service provider</w:t>
              </w:r>
            </w:ins>
            <w:del w:author="Rick van Beek" w:date="2025-10-29T16:12:00Z" w:id="6417">
              <w:r w:rsidRPr="00117039">
                <w:rPr>
                  <w:rFonts w:ascii="Times New Roman" w:hAnsi="Times New Roman" w:cs="Times New Roman"/>
                  <w:sz w:val="16"/>
                  <w:szCs w:val="16"/>
                  <w:lang w:val="en-GB"/>
                </w:rPr>
                <w:delText xml:space="preserve">European wide unique identification </w:delText>
              </w:r>
            </w:del>
            <w:del w:author="Rick van Beek" w:date="2025-10-29T16:20:00Z" w:id="6418">
              <w:r w:rsidRPr="00117039">
                <w:rPr>
                  <w:rFonts w:ascii="Times New Roman" w:hAnsi="Times New Roman" w:cs="Times New Roman"/>
                  <w:sz w:val="16"/>
                  <w:szCs w:val="16"/>
                  <w:lang w:val="en-GB"/>
                </w:rPr>
                <w:delText xml:space="preserve">of the SP </w:delText>
              </w:r>
            </w:del>
          </w:p>
        </w:tc>
      </w:tr>
      <w:tr w:rsidRPr="00495BA1" w:rsidR="0085226E" w:rsidTr="0DC8649F" w14:paraId="08469D88" w14:textId="77777777">
        <w:trPr>
          <w:trHeight w:val="300"/>
        </w:trPr>
        <w:tc>
          <w:tcPr>
            <w:tcW w:w="828" w:type="dxa"/>
            <w:gridSpan w:val="3"/>
            <w:vMerge/>
          </w:tcPr>
          <w:p w:rsidRPr="00EB5A57" w:rsidR="0085226E" w:rsidP="0085226E" w:rsidRDefault="0085226E" w14:paraId="2F2A7C0F"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EB5A57" w:rsidR="0085226E" w:rsidP="0085226E" w:rsidRDefault="0085226E" w14:paraId="0BE62225"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16B89EF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module identification &lt;&lt; optional&gt;&gt;</w:t>
            </w:r>
          </w:p>
        </w:tc>
        <w:tc>
          <w:tcPr>
            <w:tcW w:w="3238" w:type="dxa"/>
          </w:tcPr>
          <w:p w:rsidRPr="00117039" w:rsidR="0085226E" w:rsidP="0085226E" w:rsidRDefault="0085226E" w14:paraId="43B8169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European wide unique identification of the SP module</w:t>
            </w:r>
          </w:p>
        </w:tc>
      </w:tr>
      <w:tr w:rsidRPr="00495BA1" w:rsidR="0085226E" w:rsidTr="0DC8649F" w14:paraId="06BAF49C" w14:textId="77777777">
        <w:trPr>
          <w:trHeight w:val="300"/>
        </w:trPr>
        <w:tc>
          <w:tcPr>
            <w:tcW w:w="828" w:type="dxa"/>
            <w:gridSpan w:val="3"/>
            <w:vMerge/>
          </w:tcPr>
          <w:p w:rsidRPr="00EB5A57" w:rsidR="0085226E" w:rsidP="0085226E" w:rsidRDefault="0085226E" w14:paraId="1816309E"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EB5A57" w:rsidR="0085226E" w:rsidP="0085226E" w:rsidRDefault="0085226E" w14:paraId="2653D872"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79A345F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De registration date </w:t>
            </w:r>
          </w:p>
        </w:tc>
        <w:tc>
          <w:tcPr>
            <w:tcW w:w="3238" w:type="dxa"/>
          </w:tcPr>
          <w:p w:rsidRPr="00117039" w:rsidR="0085226E" w:rsidP="0085226E" w:rsidRDefault="0085226E" w14:paraId="07C0B3B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Date for the de registration of the SP </w:t>
            </w:r>
          </w:p>
        </w:tc>
      </w:tr>
      <w:tr w:rsidRPr="00495BA1" w:rsidR="0085226E" w:rsidTr="0DC8649F" w14:paraId="2C5150B2" w14:textId="77777777">
        <w:trPr>
          <w:trHeight w:val="300"/>
        </w:trPr>
        <w:tc>
          <w:tcPr>
            <w:tcW w:w="828" w:type="dxa"/>
            <w:gridSpan w:val="3"/>
            <w:vMerge w:val="restart"/>
          </w:tcPr>
          <w:p w:rsidRPr="00117039" w:rsidR="0085226E" w:rsidP="0085226E" w:rsidRDefault="0085226E" w14:paraId="4D46AD95" w14:textId="6220A11B">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8:00Z" w:id="6419">
              <w:r w:rsidR="00771811">
                <w:rPr>
                  <w:rFonts w:ascii="Times New Roman" w:hAnsi="Times New Roman" w:cs="Times New Roman"/>
                  <w:sz w:val="16"/>
                  <w:szCs w:val="16"/>
                  <w:lang w:val="en-GB"/>
                </w:rPr>
                <w:t>M</w:t>
              </w:r>
            </w:ins>
            <w:del w:author="Carmen Garcia Montero" w:date="2025-11-03T15:58:00Z" w:id="6420">
              <w:r w:rsidRPr="00117039" w:rsidDel="00771811">
                <w:rPr>
                  <w:rFonts w:ascii="Times New Roman" w:hAnsi="Times New Roman" w:cs="Times New Roman"/>
                  <w:sz w:val="16"/>
                  <w:szCs w:val="16"/>
                  <w:lang w:val="en-GB"/>
                </w:rPr>
                <w:delText>L</w:delText>
              </w:r>
            </w:del>
          </w:p>
        </w:tc>
        <w:tc>
          <w:tcPr>
            <w:tcW w:w="2766" w:type="dxa"/>
            <w:gridSpan w:val="2"/>
            <w:vMerge w:val="restart"/>
          </w:tcPr>
          <w:p w:rsidRPr="00117039" w:rsidR="0085226E" w:rsidP="0085226E" w:rsidRDefault="0085226E" w14:paraId="2B7E0DB7" w14:textId="5AAFFB2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SP de-registration notification </w:t>
            </w:r>
          </w:p>
        </w:tc>
        <w:tc>
          <w:tcPr>
            <w:tcW w:w="3082" w:type="dxa"/>
            <w:gridSpan w:val="2"/>
          </w:tcPr>
          <w:p w:rsidRPr="00117039" w:rsidR="0085226E" w:rsidP="0085226E" w:rsidRDefault="0085226E" w14:paraId="1DE0DE2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SP identification </w:t>
            </w:r>
          </w:p>
        </w:tc>
        <w:tc>
          <w:tcPr>
            <w:tcW w:w="3238" w:type="dxa"/>
          </w:tcPr>
          <w:p w:rsidRPr="00117039" w:rsidR="0085226E" w:rsidP="0085226E" w:rsidRDefault="0085226E" w14:paraId="56B657C0" w14:textId="2FB27B3B">
            <w:pPr>
              <w:spacing w:after="0" w:line="276" w:lineRule="auto"/>
              <w:rPr>
                <w:rFonts w:ascii="Times New Roman" w:hAnsi="Times New Roman" w:cs="Times New Roman"/>
                <w:sz w:val="16"/>
                <w:szCs w:val="16"/>
                <w:lang w:val="en-GB"/>
              </w:rPr>
            </w:pPr>
            <w:ins w:author="Rick van Beek" w:date="2025-10-29T16:20:00Z" w:id="6421">
              <w:r w:rsidRPr="00117039">
                <w:rPr>
                  <w:rFonts w:ascii="Times New Roman" w:hAnsi="Times New Roman" w:cs="Times New Roman"/>
                  <w:sz w:val="16"/>
                  <w:szCs w:val="16"/>
                  <w:lang w:val="en-GB"/>
                </w:rPr>
                <w:t>European wide unique identification code of the service provider</w:t>
              </w:r>
            </w:ins>
            <w:del w:author="Rick van Beek" w:date="2025-10-29T16:12:00Z" w:id="6422">
              <w:r w:rsidRPr="00117039">
                <w:rPr>
                  <w:rFonts w:ascii="Times New Roman" w:hAnsi="Times New Roman" w:cs="Times New Roman"/>
                  <w:sz w:val="16"/>
                  <w:szCs w:val="16"/>
                  <w:lang w:val="en-GB"/>
                </w:rPr>
                <w:delText xml:space="preserve">European wide unique identification </w:delText>
              </w:r>
            </w:del>
            <w:del w:author="Rick van Beek" w:date="2025-10-29T16:20:00Z" w:id="6423">
              <w:r w:rsidRPr="00117039">
                <w:rPr>
                  <w:rFonts w:ascii="Times New Roman" w:hAnsi="Times New Roman" w:cs="Times New Roman"/>
                  <w:sz w:val="16"/>
                  <w:szCs w:val="16"/>
                  <w:lang w:val="en-GB"/>
                </w:rPr>
                <w:delText xml:space="preserve">of the SP </w:delText>
              </w:r>
            </w:del>
          </w:p>
        </w:tc>
      </w:tr>
      <w:tr w:rsidRPr="00495BA1" w:rsidR="0085226E" w:rsidTr="0DC8649F" w14:paraId="230F3033" w14:textId="77777777">
        <w:trPr>
          <w:trHeight w:val="300"/>
        </w:trPr>
        <w:tc>
          <w:tcPr>
            <w:tcW w:w="828" w:type="dxa"/>
            <w:gridSpan w:val="3"/>
            <w:vMerge/>
          </w:tcPr>
          <w:p w:rsidRPr="00EB5A57" w:rsidR="0085226E" w:rsidP="0085226E" w:rsidRDefault="0085226E" w14:paraId="46917E60"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EB5A57" w:rsidR="0085226E" w:rsidP="0085226E" w:rsidRDefault="0085226E" w14:paraId="56AA0E2D"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54EEC45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De registration date </w:t>
            </w:r>
          </w:p>
        </w:tc>
        <w:tc>
          <w:tcPr>
            <w:tcW w:w="3238" w:type="dxa"/>
          </w:tcPr>
          <w:p w:rsidRPr="00117039" w:rsidR="0085226E" w:rsidP="0085226E" w:rsidRDefault="0085226E" w14:paraId="66F012D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Date for the deregistration of the SP </w:t>
            </w:r>
          </w:p>
        </w:tc>
      </w:tr>
      <w:tr w:rsidRPr="00495BA1" w:rsidR="0085226E" w:rsidTr="0DC8649F" w14:paraId="0B653896" w14:textId="77777777">
        <w:trPr>
          <w:trHeight w:val="300"/>
        </w:trPr>
        <w:tc>
          <w:tcPr>
            <w:tcW w:w="828" w:type="dxa"/>
            <w:gridSpan w:val="3"/>
            <w:vMerge w:val="restart"/>
          </w:tcPr>
          <w:p w:rsidRPr="00F90038" w:rsidR="0085226E" w:rsidP="0085226E" w:rsidRDefault="0085226E" w14:paraId="541D4980" w14:textId="77777777">
            <w:pPr>
              <w:spacing w:after="0" w:line="276" w:lineRule="auto"/>
              <w:jc w:val="center"/>
              <w:rPr>
                <w:del w:author="Carmen Garcia Montero" w:date="2025-10-14T12:09:00Z" w:id="6424"/>
                <w:rFonts w:ascii="Times New Roman" w:hAnsi="Times New Roman" w:cs="Times New Roman"/>
                <w:sz w:val="16"/>
                <w:szCs w:val="16"/>
                <w:lang w:val="en-GB"/>
              </w:rPr>
            </w:pPr>
            <w:del w:author="Carmen Garcia Montero" w:date="2025-10-14T12:09:00Z" w:id="6425">
              <w:r w:rsidRPr="00117039">
                <w:rPr>
                  <w:rFonts w:ascii="Times New Roman" w:hAnsi="Times New Roman" w:cs="Times New Roman"/>
                  <w:sz w:val="16"/>
                  <w:szCs w:val="16"/>
                  <w:lang w:val="en-GB"/>
                </w:rPr>
                <w:delText>AM</w:delText>
              </w:r>
            </w:del>
          </w:p>
          <w:p w:rsidRPr="00117039" w:rsidR="0085226E" w:rsidP="0085226E" w:rsidRDefault="0085226E" w14:paraId="18B8DE8F" w14:textId="02999715">
            <w:pPr>
              <w:spacing w:after="0" w:line="276" w:lineRule="auto"/>
              <w:jc w:val="center"/>
              <w:rPr>
                <w:rFonts w:ascii="Times New Roman" w:hAnsi="Times New Roman" w:cs="Times New Roman"/>
                <w:sz w:val="16"/>
                <w:szCs w:val="16"/>
                <w:lang w:val="en-GB"/>
              </w:rPr>
            </w:pPr>
            <w:del w:author="Carmen Garcia Montero" w:date="2025-10-14T12:09:00Z" w:id="6426">
              <w:r w:rsidRPr="00117039">
                <w:rPr>
                  <w:rFonts w:ascii="Times New Roman" w:hAnsi="Times New Roman" w:cs="Times New Roman"/>
                  <w:sz w:val="16"/>
                  <w:szCs w:val="16"/>
                  <w:lang w:val="en-GB"/>
                </w:rPr>
                <w:delText> </w:delText>
              </w:r>
            </w:del>
          </w:p>
        </w:tc>
        <w:tc>
          <w:tcPr>
            <w:tcW w:w="2766" w:type="dxa"/>
            <w:gridSpan w:val="2"/>
            <w:vMerge w:val="restart"/>
          </w:tcPr>
          <w:p w:rsidRPr="00F90038" w:rsidR="0085226E" w:rsidP="0085226E" w:rsidRDefault="0085226E" w14:paraId="65AC4FEB" w14:textId="77777777">
            <w:pPr>
              <w:spacing w:after="0" w:line="276" w:lineRule="auto"/>
              <w:rPr>
                <w:del w:author="Carmen Garcia Montero" w:date="2025-10-14T12:09:00Z" w:id="6427"/>
                <w:rFonts w:ascii="Times New Roman" w:hAnsi="Times New Roman" w:cs="Times New Roman"/>
                <w:sz w:val="16"/>
                <w:szCs w:val="16"/>
                <w:lang w:val="en-GB"/>
              </w:rPr>
            </w:pPr>
            <w:del w:author="Carmen Garcia Montero" w:date="2025-10-14T12:09:00Z" w:id="6428">
              <w:r w:rsidRPr="00117039">
                <w:rPr>
                  <w:rFonts w:ascii="Times New Roman" w:hAnsi="Times New Roman" w:cs="Times New Roman"/>
                  <w:sz w:val="16"/>
                  <w:szCs w:val="16"/>
                  <w:lang w:val="en-GB"/>
                </w:rPr>
                <w:delText xml:space="preserve">SP suspension request </w:delText>
              </w:r>
            </w:del>
          </w:p>
          <w:p w:rsidRPr="00117039" w:rsidR="0085226E" w:rsidP="0085226E" w:rsidRDefault="0085226E" w14:paraId="073ED91D" w14:textId="1E82E69B">
            <w:pPr>
              <w:spacing w:after="0" w:line="276" w:lineRule="auto"/>
              <w:rPr>
                <w:rFonts w:ascii="Times New Roman" w:hAnsi="Times New Roman" w:cs="Times New Roman"/>
                <w:sz w:val="16"/>
                <w:szCs w:val="16"/>
                <w:lang w:val="en-GB"/>
              </w:rPr>
            </w:pPr>
            <w:del w:author="Carmen Garcia Montero" w:date="2025-10-14T12:09:00Z" w:id="6429">
              <w:r w:rsidRPr="00117039">
                <w:rPr>
                  <w:rFonts w:ascii="Times New Roman" w:hAnsi="Times New Roman" w:cs="Times New Roman"/>
                  <w:sz w:val="16"/>
                  <w:szCs w:val="16"/>
                  <w:lang w:val="en-GB"/>
                </w:rPr>
                <w:delText> </w:delText>
              </w:r>
            </w:del>
          </w:p>
        </w:tc>
        <w:tc>
          <w:tcPr>
            <w:tcW w:w="3082" w:type="dxa"/>
            <w:gridSpan w:val="2"/>
          </w:tcPr>
          <w:p w:rsidRPr="00117039" w:rsidR="0085226E" w:rsidP="0085226E" w:rsidRDefault="0085226E" w14:paraId="111BD3C0" w14:textId="61A82108">
            <w:pPr>
              <w:spacing w:after="0" w:line="276" w:lineRule="auto"/>
              <w:rPr>
                <w:rFonts w:ascii="Times New Roman" w:hAnsi="Times New Roman" w:cs="Times New Roman"/>
                <w:sz w:val="16"/>
                <w:szCs w:val="16"/>
                <w:lang w:val="en-GB"/>
              </w:rPr>
            </w:pPr>
            <w:del w:author="Carmen Garcia Montero" w:date="2025-10-14T12:09:00Z" w:id="6430">
              <w:r w:rsidRPr="00117039">
                <w:rPr>
                  <w:rFonts w:ascii="Times New Roman" w:hAnsi="Times New Roman" w:cs="Times New Roman"/>
                  <w:sz w:val="16"/>
                  <w:szCs w:val="16"/>
                  <w:lang w:val="en-GB"/>
                </w:rPr>
                <w:delText xml:space="preserve">SP identification </w:delText>
              </w:r>
            </w:del>
          </w:p>
        </w:tc>
        <w:tc>
          <w:tcPr>
            <w:tcW w:w="3238" w:type="dxa"/>
          </w:tcPr>
          <w:p w:rsidRPr="00117039" w:rsidR="0085226E" w:rsidP="0085226E" w:rsidRDefault="0085226E" w14:paraId="739738A6" w14:textId="7652DD8A">
            <w:pPr>
              <w:spacing w:after="0" w:line="276" w:lineRule="auto"/>
              <w:rPr>
                <w:rFonts w:ascii="Times New Roman" w:hAnsi="Times New Roman" w:cs="Times New Roman"/>
                <w:sz w:val="16"/>
                <w:szCs w:val="16"/>
                <w:lang w:val="en-GB"/>
              </w:rPr>
            </w:pPr>
            <w:del w:author="Carmen Garcia Montero" w:date="2025-10-14T12:09:00Z" w:id="6431">
              <w:r w:rsidRPr="00117039">
                <w:rPr>
                  <w:rFonts w:ascii="Times New Roman" w:hAnsi="Times New Roman" w:cs="Times New Roman"/>
                  <w:sz w:val="16"/>
                  <w:szCs w:val="16"/>
                  <w:lang w:val="en-GB"/>
                </w:rPr>
                <w:delText xml:space="preserve">European wide unique identification of the SP. </w:delText>
              </w:r>
            </w:del>
          </w:p>
        </w:tc>
      </w:tr>
      <w:tr w:rsidRPr="00495BA1" w:rsidR="0085226E" w:rsidTr="0DC8649F" w14:paraId="72530043" w14:textId="77777777">
        <w:trPr>
          <w:trHeight w:val="300"/>
        </w:trPr>
        <w:tc>
          <w:tcPr>
            <w:tcW w:w="828" w:type="dxa"/>
            <w:gridSpan w:val="3"/>
            <w:vMerge/>
          </w:tcPr>
          <w:p w:rsidRPr="00117039" w:rsidR="0085226E" w:rsidP="0085226E" w:rsidRDefault="0085226E" w14:paraId="453884C5"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244A4ED6"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51BF3657" w14:textId="6DA48D16">
            <w:pPr>
              <w:spacing w:after="0" w:line="276" w:lineRule="auto"/>
              <w:rPr>
                <w:rFonts w:ascii="Times New Roman" w:hAnsi="Times New Roman" w:cs="Times New Roman"/>
                <w:sz w:val="16"/>
                <w:szCs w:val="16"/>
                <w:lang w:val="en-GB"/>
              </w:rPr>
            </w:pPr>
            <w:del w:author="Carmen Garcia Montero" w:date="2025-10-14T12:09:00Z" w:id="6432">
              <w:r w:rsidRPr="00117039">
                <w:rPr>
                  <w:rFonts w:ascii="Times New Roman" w:hAnsi="Times New Roman" w:cs="Times New Roman"/>
                  <w:sz w:val="16"/>
                  <w:szCs w:val="16"/>
                  <w:lang w:val="en-GB"/>
                </w:rPr>
                <w:delText xml:space="preserve">Suspension date </w:delText>
              </w:r>
            </w:del>
          </w:p>
        </w:tc>
        <w:tc>
          <w:tcPr>
            <w:tcW w:w="3238" w:type="dxa"/>
          </w:tcPr>
          <w:p w:rsidRPr="00117039" w:rsidR="0085226E" w:rsidP="0085226E" w:rsidRDefault="0085226E" w14:paraId="2F949633" w14:textId="1FE448E0">
            <w:pPr>
              <w:spacing w:after="0" w:line="276" w:lineRule="auto"/>
              <w:rPr>
                <w:rFonts w:ascii="Times New Roman" w:hAnsi="Times New Roman" w:cs="Times New Roman"/>
                <w:sz w:val="16"/>
                <w:szCs w:val="16"/>
                <w:lang w:val="en-GB"/>
              </w:rPr>
            </w:pPr>
            <w:del w:author="Carmen Garcia Montero" w:date="2025-10-14T12:09:00Z" w:id="6433">
              <w:r w:rsidRPr="00117039">
                <w:rPr>
                  <w:rFonts w:ascii="Times New Roman" w:hAnsi="Times New Roman" w:cs="Times New Roman"/>
                  <w:sz w:val="16"/>
                  <w:szCs w:val="16"/>
                  <w:lang w:val="en-GB"/>
                </w:rPr>
                <w:delText xml:space="preserve">Date for when the suspension shall be considered active. </w:delText>
              </w:r>
            </w:del>
          </w:p>
        </w:tc>
      </w:tr>
      <w:tr w:rsidRPr="00495BA1" w:rsidR="0085226E" w:rsidTr="0DC8649F" w14:paraId="350D419C" w14:textId="77777777">
        <w:trPr>
          <w:trHeight w:val="300"/>
        </w:trPr>
        <w:tc>
          <w:tcPr>
            <w:tcW w:w="828" w:type="dxa"/>
            <w:gridSpan w:val="3"/>
            <w:vMerge/>
          </w:tcPr>
          <w:p w:rsidRPr="00117039" w:rsidR="0085226E" w:rsidP="0085226E" w:rsidRDefault="0085226E" w14:paraId="753DED18" w14:textId="251BCBF2">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63BD9B24" w14:textId="0CE36825">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7BF5A3CB" w14:textId="77777777">
            <w:pPr>
              <w:spacing w:after="0" w:line="276" w:lineRule="auto"/>
              <w:rPr>
                <w:rFonts w:ascii="Times New Roman" w:hAnsi="Times New Roman" w:cs="Times New Roman"/>
                <w:sz w:val="16"/>
                <w:szCs w:val="16"/>
                <w:lang w:val="en-GB"/>
              </w:rPr>
            </w:pPr>
            <w:del w:author="Carmen Garcia Montero" w:date="2025-10-14T12:09:00Z" w:id="6434">
              <w:r w:rsidRPr="00117039">
                <w:rPr>
                  <w:rFonts w:ascii="Times New Roman" w:hAnsi="Times New Roman" w:cs="Times New Roman"/>
                  <w:sz w:val="16"/>
                  <w:szCs w:val="16"/>
                  <w:lang w:val="en-GB"/>
                </w:rPr>
                <w:delText>Reason </w:delText>
              </w:r>
            </w:del>
          </w:p>
        </w:tc>
        <w:tc>
          <w:tcPr>
            <w:tcW w:w="3238" w:type="dxa"/>
          </w:tcPr>
          <w:p w:rsidRPr="00117039" w:rsidR="0085226E" w:rsidP="0085226E" w:rsidRDefault="0085226E" w14:paraId="19999C48" w14:textId="77777777">
            <w:pPr>
              <w:spacing w:after="0" w:line="276" w:lineRule="auto"/>
              <w:rPr>
                <w:rFonts w:ascii="Times New Roman" w:hAnsi="Times New Roman" w:cs="Times New Roman"/>
                <w:sz w:val="16"/>
                <w:szCs w:val="16"/>
                <w:lang w:val="en-GB"/>
              </w:rPr>
            </w:pPr>
            <w:del w:author="Carmen Garcia Montero" w:date="2025-10-14T12:09:00Z" w:id="6435">
              <w:r w:rsidRPr="00117039">
                <w:rPr>
                  <w:rFonts w:ascii="Times New Roman" w:hAnsi="Times New Roman" w:cs="Times New Roman"/>
                  <w:sz w:val="16"/>
                  <w:szCs w:val="16"/>
                  <w:lang w:val="en-GB"/>
                </w:rPr>
                <w:delText>Reason for the suspension request. </w:delText>
              </w:r>
            </w:del>
          </w:p>
        </w:tc>
      </w:tr>
      <w:tr w:rsidRPr="00495BA1" w:rsidR="0085226E" w:rsidTr="0DC8649F" w14:paraId="130E1A0C" w14:textId="77777777">
        <w:trPr>
          <w:trHeight w:val="300"/>
        </w:trPr>
        <w:tc>
          <w:tcPr>
            <w:tcW w:w="828" w:type="dxa"/>
            <w:gridSpan w:val="3"/>
            <w:vMerge w:val="restart"/>
          </w:tcPr>
          <w:p w:rsidRPr="00117039" w:rsidR="0085226E" w:rsidP="0085226E" w:rsidRDefault="0085226E" w14:paraId="589AD423" w14:textId="6A7D38ED">
            <w:pPr>
              <w:spacing w:after="0" w:line="276" w:lineRule="auto"/>
              <w:jc w:val="center"/>
              <w:rPr>
                <w:rFonts w:ascii="Times New Roman" w:hAnsi="Times New Roman" w:cs="Times New Roman"/>
                <w:sz w:val="16"/>
                <w:szCs w:val="16"/>
                <w:lang w:val="en-GB"/>
              </w:rPr>
            </w:pPr>
            <w:del w:author="Carmen Garcia Montero" w:date="2025-10-14T12:09:00Z" w:id="6436">
              <w:r w:rsidRPr="00117039">
                <w:rPr>
                  <w:rFonts w:ascii="Times New Roman" w:hAnsi="Times New Roman" w:cs="Times New Roman"/>
                  <w:sz w:val="16"/>
                  <w:szCs w:val="16"/>
                  <w:lang w:val="en-GB"/>
                </w:rPr>
                <w:delText>AN</w:delText>
              </w:r>
            </w:del>
          </w:p>
        </w:tc>
        <w:tc>
          <w:tcPr>
            <w:tcW w:w="2766" w:type="dxa"/>
            <w:gridSpan w:val="2"/>
            <w:vMerge w:val="restart"/>
          </w:tcPr>
          <w:p w:rsidRPr="00117039" w:rsidR="0085226E" w:rsidP="0085226E" w:rsidRDefault="0085226E" w14:paraId="46C93415" w14:textId="29AB9CFE">
            <w:pPr>
              <w:spacing w:after="0" w:line="276" w:lineRule="auto"/>
              <w:rPr>
                <w:rFonts w:ascii="Times New Roman" w:hAnsi="Times New Roman" w:cs="Times New Roman"/>
                <w:sz w:val="16"/>
                <w:szCs w:val="16"/>
                <w:lang w:val="en-GB"/>
              </w:rPr>
            </w:pPr>
            <w:del w:author="Carmen Garcia Montero" w:date="2025-10-14T12:09:00Z" w:id="6437">
              <w:r w:rsidRPr="00117039">
                <w:rPr>
                  <w:rFonts w:ascii="Times New Roman" w:hAnsi="Times New Roman" w:cs="Times New Roman"/>
                  <w:sz w:val="16"/>
                  <w:szCs w:val="16"/>
                  <w:lang w:val="en-GB"/>
                </w:rPr>
                <w:delText xml:space="preserve">SP suspension notification </w:delText>
              </w:r>
            </w:del>
          </w:p>
        </w:tc>
        <w:tc>
          <w:tcPr>
            <w:tcW w:w="3082" w:type="dxa"/>
            <w:gridSpan w:val="2"/>
          </w:tcPr>
          <w:p w:rsidRPr="00117039" w:rsidR="0085226E" w:rsidP="0085226E" w:rsidRDefault="0085226E" w14:paraId="2FDFDCA7" w14:textId="37B2796A">
            <w:pPr>
              <w:spacing w:after="0" w:line="276" w:lineRule="auto"/>
              <w:rPr>
                <w:rFonts w:ascii="Times New Roman" w:hAnsi="Times New Roman" w:cs="Times New Roman"/>
                <w:sz w:val="16"/>
                <w:szCs w:val="16"/>
                <w:lang w:val="en-GB"/>
              </w:rPr>
            </w:pPr>
            <w:del w:author="Carmen Garcia Montero" w:date="2025-10-14T12:09:00Z" w:id="6438">
              <w:r w:rsidRPr="00117039">
                <w:rPr>
                  <w:rFonts w:ascii="Times New Roman" w:hAnsi="Times New Roman" w:cs="Times New Roman"/>
                  <w:sz w:val="16"/>
                  <w:szCs w:val="16"/>
                  <w:lang w:val="en-GB"/>
                </w:rPr>
                <w:delText xml:space="preserve">SP identification </w:delText>
              </w:r>
            </w:del>
          </w:p>
        </w:tc>
        <w:tc>
          <w:tcPr>
            <w:tcW w:w="3238" w:type="dxa"/>
          </w:tcPr>
          <w:p w:rsidRPr="00117039" w:rsidR="0085226E" w:rsidP="0085226E" w:rsidRDefault="0085226E" w14:paraId="3A20B009" w14:textId="7F2A6684">
            <w:pPr>
              <w:spacing w:after="0" w:line="276" w:lineRule="auto"/>
              <w:rPr>
                <w:rFonts w:ascii="Times New Roman" w:hAnsi="Times New Roman" w:cs="Times New Roman"/>
                <w:sz w:val="16"/>
                <w:szCs w:val="16"/>
                <w:lang w:val="en-GB"/>
              </w:rPr>
            </w:pPr>
            <w:del w:author="Carmen Garcia Montero" w:date="2025-10-14T12:09:00Z" w:id="6439">
              <w:r w:rsidRPr="00117039">
                <w:rPr>
                  <w:rFonts w:ascii="Times New Roman" w:hAnsi="Times New Roman" w:cs="Times New Roman"/>
                  <w:sz w:val="16"/>
                  <w:szCs w:val="16"/>
                  <w:lang w:val="en-GB"/>
                </w:rPr>
                <w:delText xml:space="preserve">European wide unique identification of the SP. </w:delText>
              </w:r>
            </w:del>
          </w:p>
        </w:tc>
      </w:tr>
      <w:tr w:rsidRPr="00495BA1" w:rsidR="0085226E" w:rsidTr="0DC8649F" w14:paraId="23ED6666" w14:textId="77777777">
        <w:trPr>
          <w:trHeight w:val="300"/>
        </w:trPr>
        <w:tc>
          <w:tcPr>
            <w:tcW w:w="828" w:type="dxa"/>
            <w:gridSpan w:val="3"/>
            <w:vMerge/>
          </w:tcPr>
          <w:p w:rsidRPr="00117039" w:rsidR="0085226E" w:rsidP="0085226E" w:rsidRDefault="0085226E" w14:paraId="1F09EA7F"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5A75BD16"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71E3E29C" w14:textId="13045120">
            <w:pPr>
              <w:spacing w:after="0" w:line="276" w:lineRule="auto"/>
              <w:rPr>
                <w:rFonts w:ascii="Times New Roman" w:hAnsi="Times New Roman" w:cs="Times New Roman"/>
                <w:sz w:val="16"/>
                <w:szCs w:val="16"/>
                <w:lang w:val="en-GB"/>
              </w:rPr>
            </w:pPr>
            <w:del w:author="Carmen Garcia Montero" w:date="2025-10-14T12:09:00Z" w:id="6440">
              <w:r w:rsidRPr="00117039">
                <w:rPr>
                  <w:rFonts w:ascii="Times New Roman" w:hAnsi="Times New Roman" w:cs="Times New Roman"/>
                  <w:sz w:val="16"/>
                  <w:szCs w:val="16"/>
                  <w:lang w:val="en-GB"/>
                </w:rPr>
                <w:delText xml:space="preserve">Suspension date </w:delText>
              </w:r>
            </w:del>
          </w:p>
        </w:tc>
        <w:tc>
          <w:tcPr>
            <w:tcW w:w="3238" w:type="dxa"/>
          </w:tcPr>
          <w:p w:rsidRPr="00117039" w:rsidR="0085226E" w:rsidP="0085226E" w:rsidRDefault="0085226E" w14:paraId="4E7970E8" w14:textId="19872FD0">
            <w:pPr>
              <w:spacing w:after="0" w:line="276" w:lineRule="auto"/>
              <w:rPr>
                <w:rFonts w:ascii="Times New Roman" w:hAnsi="Times New Roman" w:cs="Times New Roman"/>
                <w:sz w:val="16"/>
                <w:szCs w:val="16"/>
                <w:lang w:val="en-GB"/>
              </w:rPr>
            </w:pPr>
            <w:del w:author="Carmen Garcia Montero" w:date="2025-10-14T12:09:00Z" w:id="6441">
              <w:r w:rsidRPr="00117039">
                <w:rPr>
                  <w:rFonts w:ascii="Times New Roman" w:hAnsi="Times New Roman" w:cs="Times New Roman"/>
                  <w:sz w:val="16"/>
                  <w:szCs w:val="16"/>
                  <w:lang w:val="en-GB"/>
                </w:rPr>
                <w:delText xml:space="preserve">Date for when the suspension shall be considered active. </w:delText>
              </w:r>
            </w:del>
          </w:p>
        </w:tc>
      </w:tr>
      <w:tr w:rsidRPr="00495BA1" w:rsidR="0085226E" w:rsidTr="0DC8649F" w14:paraId="7EEAB976" w14:textId="77777777">
        <w:trPr>
          <w:trHeight w:val="300"/>
        </w:trPr>
        <w:tc>
          <w:tcPr>
            <w:tcW w:w="828" w:type="dxa"/>
            <w:gridSpan w:val="3"/>
            <w:vMerge/>
          </w:tcPr>
          <w:p w:rsidRPr="00117039" w:rsidR="0085226E" w:rsidP="0085226E" w:rsidRDefault="0085226E" w14:paraId="657E2308"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3312CACA"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72FA7BE6" w14:textId="77777777">
            <w:pPr>
              <w:spacing w:after="0" w:line="276" w:lineRule="auto"/>
              <w:rPr>
                <w:rFonts w:ascii="Times New Roman" w:hAnsi="Times New Roman" w:cs="Times New Roman"/>
                <w:sz w:val="16"/>
                <w:szCs w:val="16"/>
                <w:lang w:val="en-GB"/>
              </w:rPr>
            </w:pPr>
            <w:del w:author="Carmen Garcia Montero" w:date="2025-10-14T12:09:00Z" w:id="6442">
              <w:r w:rsidRPr="00117039">
                <w:rPr>
                  <w:rFonts w:ascii="Times New Roman" w:hAnsi="Times New Roman" w:cs="Times New Roman"/>
                  <w:sz w:val="16"/>
                  <w:szCs w:val="16"/>
                  <w:lang w:val="en-GB"/>
                </w:rPr>
                <w:delText>Reason </w:delText>
              </w:r>
            </w:del>
          </w:p>
        </w:tc>
        <w:tc>
          <w:tcPr>
            <w:tcW w:w="3238" w:type="dxa"/>
          </w:tcPr>
          <w:p w:rsidRPr="00117039" w:rsidR="0085226E" w:rsidP="0085226E" w:rsidRDefault="0085226E" w14:paraId="0E702290" w14:textId="77777777">
            <w:pPr>
              <w:spacing w:after="0" w:line="276" w:lineRule="auto"/>
              <w:rPr>
                <w:rFonts w:ascii="Times New Roman" w:hAnsi="Times New Roman" w:cs="Times New Roman"/>
                <w:sz w:val="16"/>
                <w:szCs w:val="16"/>
                <w:lang w:val="en-GB"/>
              </w:rPr>
            </w:pPr>
            <w:del w:author="Carmen Garcia Montero" w:date="2025-10-14T12:09:00Z" w:id="6443">
              <w:r w:rsidRPr="00117039">
                <w:rPr>
                  <w:rFonts w:ascii="Times New Roman" w:hAnsi="Times New Roman" w:cs="Times New Roman"/>
                  <w:sz w:val="16"/>
                  <w:szCs w:val="16"/>
                  <w:lang w:val="en-GB"/>
                </w:rPr>
                <w:delText>Reason for the suspension. </w:delText>
              </w:r>
            </w:del>
          </w:p>
        </w:tc>
      </w:tr>
      <w:tr w:rsidRPr="00495BA1" w:rsidR="0085226E" w:rsidTr="0DC8649F" w14:paraId="1F77486F" w14:textId="77777777">
        <w:trPr>
          <w:gridBefore w:val="1"/>
          <w:wBefore w:w="111" w:type="dxa"/>
          <w:trHeight w:val="300"/>
        </w:trPr>
        <w:tc>
          <w:tcPr>
            <w:tcW w:w="717" w:type="dxa"/>
            <w:gridSpan w:val="2"/>
            <w:vMerge w:val="restart"/>
          </w:tcPr>
          <w:p w:rsidRPr="00117039" w:rsidR="0085226E" w:rsidP="0085226E" w:rsidRDefault="0085226E" w14:paraId="38057EED" w14:textId="24AD1ECA">
            <w:pPr>
              <w:spacing w:after="0" w:line="276" w:lineRule="auto"/>
              <w:jc w:val="center"/>
              <w:rPr>
                <w:rFonts w:ascii="Times New Roman" w:hAnsi="Times New Roman" w:cs="Times New Roman"/>
                <w:sz w:val="16"/>
                <w:szCs w:val="16"/>
                <w:lang w:val="en-GB"/>
              </w:rPr>
            </w:pPr>
            <w:del w:author="Carmen Garcia Montero" w:date="2025-10-14T12:09:00Z" w:id="6444">
              <w:r w:rsidRPr="00117039">
                <w:rPr>
                  <w:rFonts w:ascii="Times New Roman" w:hAnsi="Times New Roman" w:cs="Times New Roman"/>
                  <w:sz w:val="16"/>
                  <w:szCs w:val="16"/>
                  <w:lang w:val="en-GB"/>
                </w:rPr>
                <w:delText>??</w:delText>
              </w:r>
            </w:del>
            <w:ins w:author="Carmen Garcia Montero" w:date="2025-10-14T12:09:00Z" w:id="6445">
              <w:r>
                <w:rPr>
                  <w:rFonts w:ascii="Times New Roman" w:hAnsi="Times New Roman" w:cs="Times New Roman"/>
                  <w:sz w:val="16"/>
                  <w:szCs w:val="16"/>
                  <w:lang w:val="en-GB"/>
                </w:rPr>
                <w:t>A</w:t>
              </w:r>
            </w:ins>
            <w:ins w:author="Carmen Garcia Montero" w:date="2025-11-03T15:58:00Z" w:id="6446">
              <w:r w:rsidR="00771811">
                <w:rPr>
                  <w:rFonts w:ascii="Times New Roman" w:hAnsi="Times New Roman" w:cs="Times New Roman"/>
                  <w:sz w:val="16"/>
                  <w:szCs w:val="16"/>
                  <w:lang w:val="en-GB"/>
                </w:rPr>
                <w:t>N</w:t>
              </w:r>
            </w:ins>
          </w:p>
        </w:tc>
        <w:tc>
          <w:tcPr>
            <w:tcW w:w="2766" w:type="dxa"/>
            <w:gridSpan w:val="2"/>
            <w:vMerge w:val="restart"/>
          </w:tcPr>
          <w:p w:rsidRPr="00117039" w:rsidR="0085226E" w:rsidP="0085226E" w:rsidRDefault="0085226E" w14:paraId="45E32D3A" w14:textId="785BA06D">
            <w:pPr>
              <w:spacing w:after="0" w:line="276"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SP-Product-</w:t>
            </w:r>
            <w:del w:author="Carmen Garcia Montero" w:date="2025-10-14T12:09:00Z" w:id="6447">
              <w:r w:rsidRPr="00117039">
                <w:rPr>
                  <w:rFonts w:ascii="Times New Roman" w:hAnsi="Times New Roman" w:eastAsia="Times New Roman" w:cs="Times New Roman"/>
                  <w:sz w:val="16"/>
                  <w:szCs w:val="16"/>
                  <w:lang w:val="en-GB" w:eastAsia="nb-NO"/>
                </w:rPr>
                <w:delText>P</w:delText>
              </w:r>
            </w:del>
            <w:r w:rsidRPr="00117039">
              <w:rPr>
                <w:rFonts w:ascii="Times New Roman" w:hAnsi="Times New Roman" w:eastAsia="Times New Roman" w:cs="Times New Roman"/>
                <w:sz w:val="16"/>
                <w:szCs w:val="16"/>
                <w:lang w:val="en-GB" w:eastAsia="nb-NO"/>
              </w:rPr>
              <w:t xml:space="preserve">SO Suspension </w:t>
            </w:r>
            <w:commentRangeStart w:id="6448"/>
            <w:commentRangeStart w:id="6449"/>
            <w:r w:rsidRPr="00117039">
              <w:rPr>
                <w:rFonts w:ascii="Times New Roman" w:hAnsi="Times New Roman" w:eastAsia="Times New Roman" w:cs="Times New Roman"/>
                <w:sz w:val="16"/>
                <w:szCs w:val="16"/>
                <w:lang w:val="en-GB" w:eastAsia="nb-NO"/>
              </w:rPr>
              <w:t>request</w:t>
            </w:r>
            <w:commentRangeEnd w:id="6448"/>
            <w:r w:rsidRPr="00117039">
              <w:rPr>
                <w:rStyle w:val="CommentReference"/>
                <w:rFonts w:ascii="Times New Roman" w:hAnsi="Times New Roman" w:eastAsia="Times New Roman" w:cs="Times New Roman"/>
                <w:lang w:val="en-GB" w:eastAsia="nb-NO"/>
              </w:rPr>
              <w:commentReference w:id="6448"/>
            </w:r>
            <w:commentRangeEnd w:id="6449"/>
            <w:r w:rsidRPr="00117039">
              <w:rPr>
                <w:rStyle w:val="CommentReference"/>
                <w:rFonts w:ascii="Times New Roman" w:hAnsi="Times New Roman" w:eastAsia="Times New Roman" w:cs="Times New Roman"/>
                <w:lang w:val="en-GB" w:eastAsia="nb-NO"/>
              </w:rPr>
              <w:commentReference w:id="6449"/>
            </w:r>
          </w:p>
        </w:tc>
        <w:tc>
          <w:tcPr>
            <w:tcW w:w="3082" w:type="dxa"/>
            <w:gridSpan w:val="2"/>
          </w:tcPr>
          <w:p w:rsidRPr="00117039" w:rsidR="0085226E" w:rsidP="0085226E" w:rsidRDefault="0085226E" w14:paraId="374AEFD3" w14:textId="6ADDDA6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Service provider identification  </w:t>
            </w:r>
          </w:p>
        </w:tc>
        <w:tc>
          <w:tcPr>
            <w:tcW w:w="3238" w:type="dxa"/>
          </w:tcPr>
          <w:p w:rsidRPr="00117039" w:rsidR="0085226E" w:rsidP="0085226E" w:rsidRDefault="0085226E" w14:paraId="50DF3EC1" w14:textId="7491C9F2">
            <w:pPr>
              <w:spacing w:after="0" w:line="276" w:lineRule="auto"/>
              <w:rPr>
                <w:rFonts w:ascii="Times New Roman" w:hAnsi="Times New Roman" w:cs="Times New Roman"/>
                <w:sz w:val="16"/>
                <w:szCs w:val="16"/>
                <w:lang w:val="en-GB"/>
              </w:rPr>
            </w:pPr>
            <w:ins w:author="Rick van Beek" w:date="2025-10-29T16:20:00Z" w:id="6450">
              <w:r w:rsidRPr="00117039">
                <w:rPr>
                  <w:rFonts w:ascii="Times New Roman" w:hAnsi="Times New Roman" w:cs="Times New Roman"/>
                  <w:sz w:val="16"/>
                  <w:szCs w:val="16"/>
                  <w:lang w:val="en-GB"/>
                </w:rPr>
                <w:t>European wide unique identification code of the service provider</w:t>
              </w:r>
              <w:r w:rsidRPr="00117039" w:rsidDel="00893917">
                <w:rPr>
                  <w:rFonts w:ascii="Times New Roman" w:hAnsi="Times New Roman" w:cs="Times New Roman"/>
                  <w:sz w:val="16"/>
                  <w:szCs w:val="16"/>
                  <w:lang w:val="en-GB"/>
                </w:rPr>
                <w:t xml:space="preserve"> </w:t>
              </w:r>
            </w:ins>
            <w:del w:author="Rick van Beek" w:date="2025-10-29T16:12:00Z" w:id="6451">
              <w:r w:rsidRPr="00117039">
                <w:rPr>
                  <w:rFonts w:ascii="Times New Roman" w:hAnsi="Times New Roman" w:cs="Times New Roman"/>
                  <w:sz w:val="16"/>
                  <w:szCs w:val="16"/>
                  <w:lang w:val="en-GB"/>
                </w:rPr>
                <w:delText xml:space="preserve">Identification </w:delText>
              </w:r>
            </w:del>
            <w:del w:author="Rick van Beek" w:date="2025-10-29T16:20:00Z" w:id="6452">
              <w:r w:rsidRPr="00117039">
                <w:rPr>
                  <w:rFonts w:ascii="Times New Roman" w:hAnsi="Times New Roman" w:cs="Times New Roman"/>
                  <w:sz w:val="16"/>
                  <w:szCs w:val="16"/>
                  <w:lang w:val="en-GB"/>
                </w:rPr>
                <w:delText xml:space="preserve">of the service provider </w:delText>
              </w:r>
            </w:del>
            <w:r w:rsidRPr="00117039">
              <w:rPr>
                <w:rFonts w:ascii="Times New Roman" w:hAnsi="Times New Roman" w:cs="Times New Roman"/>
                <w:sz w:val="16"/>
                <w:szCs w:val="16"/>
                <w:lang w:val="en-GB"/>
              </w:rPr>
              <w:t>to be qualified  </w:t>
            </w:r>
          </w:p>
        </w:tc>
      </w:tr>
      <w:tr w:rsidRPr="00495BA1" w:rsidR="0085226E" w:rsidTr="0DC8649F" w14:paraId="63A62D4A" w14:textId="77777777">
        <w:trPr>
          <w:gridBefore w:val="1"/>
          <w:wBefore w:w="111" w:type="dxa"/>
          <w:trHeight w:val="300"/>
        </w:trPr>
        <w:tc>
          <w:tcPr>
            <w:tcW w:w="717" w:type="dxa"/>
            <w:gridSpan w:val="2"/>
            <w:vMerge/>
          </w:tcPr>
          <w:p w:rsidRPr="00117039" w:rsidR="0085226E" w:rsidP="0085226E" w:rsidRDefault="0085226E" w14:paraId="3E228764"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4DB0E297"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85226E" w:rsidP="0085226E" w:rsidRDefault="0085226E" w14:paraId="15F19DD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Procuring system operator identification </w:t>
            </w:r>
          </w:p>
        </w:tc>
        <w:tc>
          <w:tcPr>
            <w:tcW w:w="3238" w:type="dxa"/>
          </w:tcPr>
          <w:p w:rsidRPr="00117039" w:rsidR="0085226E" w:rsidP="0085226E" w:rsidRDefault="0085226E" w14:paraId="7140F28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procuring system operator responsible for qualification </w:t>
            </w:r>
          </w:p>
        </w:tc>
      </w:tr>
      <w:tr w:rsidRPr="00495BA1" w:rsidR="0085226E" w:rsidTr="0DC8649F" w14:paraId="374A61C7" w14:textId="77777777">
        <w:trPr>
          <w:gridBefore w:val="1"/>
          <w:wBefore w:w="111" w:type="dxa"/>
          <w:trHeight w:val="300"/>
        </w:trPr>
        <w:tc>
          <w:tcPr>
            <w:tcW w:w="717" w:type="dxa"/>
            <w:gridSpan w:val="2"/>
            <w:vMerge/>
          </w:tcPr>
          <w:p w:rsidRPr="00117039" w:rsidR="0085226E" w:rsidP="0085226E" w:rsidRDefault="0085226E" w14:paraId="79246BE3"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054BD4E9"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85226E" w:rsidP="0085226E" w:rsidRDefault="0085226E" w14:paraId="4933A26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 </w:t>
            </w:r>
          </w:p>
        </w:tc>
        <w:tc>
          <w:tcPr>
            <w:tcW w:w="3238" w:type="dxa"/>
          </w:tcPr>
          <w:p w:rsidRPr="00117039" w:rsidR="0085226E" w:rsidP="0085226E" w:rsidRDefault="0085226E" w14:paraId="5CEAD06A" w14:textId="233BF6D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product for which the service provider should be suspended</w:t>
            </w:r>
          </w:p>
        </w:tc>
      </w:tr>
      <w:tr w:rsidRPr="00495BA1" w:rsidR="0085226E" w:rsidTr="0DC8649F" w14:paraId="7CF87E61" w14:textId="77777777">
        <w:trPr>
          <w:gridBefore w:val="1"/>
          <w:wBefore w:w="111" w:type="dxa"/>
          <w:trHeight w:val="300"/>
        </w:trPr>
        <w:tc>
          <w:tcPr>
            <w:tcW w:w="717" w:type="dxa"/>
            <w:gridSpan w:val="2"/>
            <w:vMerge/>
          </w:tcPr>
          <w:p w:rsidRPr="00117039" w:rsidR="0085226E" w:rsidP="0085226E" w:rsidRDefault="0085226E" w14:paraId="3B95DF04"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7F99807B"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85226E" w:rsidP="0085226E" w:rsidRDefault="0085226E" w14:paraId="3EE2DB5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From date-time </w:t>
            </w:r>
          </w:p>
        </w:tc>
        <w:tc>
          <w:tcPr>
            <w:tcW w:w="3238" w:type="dxa"/>
          </w:tcPr>
          <w:p w:rsidRPr="00117039" w:rsidR="0085226E" w:rsidP="0085226E" w:rsidRDefault="0085226E" w14:paraId="20050E0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Suspension from date and time </w:t>
            </w:r>
          </w:p>
        </w:tc>
      </w:tr>
      <w:tr w:rsidR="0085226E" w:rsidTr="0DC8649F" w14:paraId="494056AF" w14:textId="77777777">
        <w:trPr>
          <w:gridBefore w:val="1"/>
          <w:wBefore w:w="111" w:type="dxa"/>
          <w:trHeight w:val="300"/>
        </w:trPr>
        <w:tc>
          <w:tcPr>
            <w:tcW w:w="717" w:type="dxa"/>
            <w:gridSpan w:val="2"/>
            <w:vMerge/>
          </w:tcPr>
          <w:p w:rsidRPr="00117039" w:rsidR="0085226E" w:rsidP="0085226E" w:rsidRDefault="0085226E" w14:paraId="64154CE4"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2033B832"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85226E" w:rsidP="0085226E" w:rsidRDefault="0085226E" w14:paraId="7B2E292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Status</w:t>
            </w:r>
          </w:p>
        </w:tc>
        <w:tc>
          <w:tcPr>
            <w:tcW w:w="3238" w:type="dxa"/>
          </w:tcPr>
          <w:p w:rsidRPr="00117039" w:rsidR="0085226E" w:rsidP="0085226E" w:rsidRDefault="0085226E" w14:paraId="34EED3CE" w14:textId="0A9BE18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Status of the suspension</w:t>
            </w:r>
          </w:p>
        </w:tc>
      </w:tr>
      <w:tr w:rsidR="0085226E" w:rsidTr="0DC8649F" w14:paraId="78DE3777" w14:textId="77777777">
        <w:trPr>
          <w:gridBefore w:val="1"/>
          <w:wBefore w:w="111" w:type="dxa"/>
          <w:trHeight w:val="300"/>
        </w:trPr>
        <w:tc>
          <w:tcPr>
            <w:tcW w:w="717" w:type="dxa"/>
            <w:gridSpan w:val="2"/>
            <w:vMerge/>
          </w:tcPr>
          <w:p w:rsidRPr="00117039" w:rsidR="0085226E" w:rsidP="0085226E" w:rsidRDefault="0085226E" w14:paraId="444A510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7213C1D3"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85226E" w:rsidP="0085226E" w:rsidRDefault="0085226E" w14:paraId="7AFFA9A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w:t>
            </w:r>
          </w:p>
        </w:tc>
        <w:tc>
          <w:tcPr>
            <w:tcW w:w="3238" w:type="dxa"/>
          </w:tcPr>
          <w:p w:rsidRPr="00117039" w:rsidR="0085226E" w:rsidP="0085226E" w:rsidRDefault="0085226E" w14:paraId="3D1C11A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Information complimenting the status </w:t>
            </w:r>
          </w:p>
        </w:tc>
      </w:tr>
      <w:tr w:rsidRPr="00495BA1" w:rsidR="0085226E" w:rsidTr="0DC8649F" w14:paraId="6D939E7B" w14:textId="77777777">
        <w:trPr>
          <w:gridBefore w:val="1"/>
          <w:wBefore w:w="111" w:type="dxa"/>
          <w:trHeight w:val="300"/>
        </w:trPr>
        <w:tc>
          <w:tcPr>
            <w:tcW w:w="717" w:type="dxa"/>
            <w:gridSpan w:val="2"/>
            <w:vMerge w:val="restart"/>
          </w:tcPr>
          <w:p w:rsidRPr="00117039" w:rsidR="0085226E" w:rsidP="0085226E" w:rsidRDefault="0085226E" w14:paraId="0002BD7B" w14:textId="18FE752E">
            <w:pPr>
              <w:spacing w:after="0" w:line="276" w:lineRule="auto"/>
              <w:jc w:val="center"/>
              <w:rPr>
                <w:rFonts w:ascii="Times New Roman" w:hAnsi="Times New Roman" w:cs="Times New Roman"/>
                <w:sz w:val="16"/>
                <w:szCs w:val="16"/>
                <w:lang w:val="en-GB"/>
              </w:rPr>
            </w:pPr>
            <w:del w:author="Carmen Garcia Montero" w:date="2025-10-14T12:10:00Z" w:id="6453">
              <w:r w:rsidRPr="00117039">
                <w:rPr>
                  <w:rFonts w:ascii="Times New Roman" w:hAnsi="Times New Roman" w:cs="Times New Roman"/>
                  <w:sz w:val="16"/>
                  <w:szCs w:val="16"/>
                  <w:lang w:val="en-GB"/>
                </w:rPr>
                <w:delText>??</w:delText>
              </w:r>
            </w:del>
            <w:ins w:author="Carmen Garcia Montero" w:date="2025-10-14T12:10:00Z" w:id="6454">
              <w:r>
                <w:rPr>
                  <w:rFonts w:ascii="Times New Roman" w:hAnsi="Times New Roman" w:cs="Times New Roman"/>
                  <w:sz w:val="16"/>
                  <w:szCs w:val="16"/>
                  <w:lang w:val="en-GB"/>
                </w:rPr>
                <w:t>A</w:t>
              </w:r>
            </w:ins>
            <w:ins w:author="Carmen Garcia Montero" w:date="2025-11-03T15:58:00Z" w:id="6455">
              <w:r w:rsidR="00771811">
                <w:rPr>
                  <w:rFonts w:ascii="Times New Roman" w:hAnsi="Times New Roman" w:cs="Times New Roman"/>
                  <w:sz w:val="16"/>
                  <w:szCs w:val="16"/>
                  <w:lang w:val="en-GB"/>
                </w:rPr>
                <w:t>O</w:t>
              </w:r>
            </w:ins>
          </w:p>
        </w:tc>
        <w:tc>
          <w:tcPr>
            <w:tcW w:w="2766" w:type="dxa"/>
            <w:gridSpan w:val="2"/>
            <w:vMerge w:val="restart"/>
          </w:tcPr>
          <w:p w:rsidRPr="00117039" w:rsidR="0085226E" w:rsidP="0085226E" w:rsidRDefault="0085226E" w14:paraId="042BC4DF" w14:textId="1124E2FE">
            <w:pPr>
              <w:spacing w:after="0" w:line="276"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SP-Product-SO Suspension </w:t>
            </w:r>
            <w:commentRangeStart w:id="6456"/>
            <w:commentRangeStart w:id="6457"/>
            <w:r w:rsidRPr="00117039">
              <w:rPr>
                <w:rFonts w:ascii="Times New Roman" w:hAnsi="Times New Roman" w:eastAsia="Times New Roman" w:cs="Times New Roman"/>
                <w:sz w:val="16"/>
                <w:szCs w:val="16"/>
                <w:lang w:val="en-GB" w:eastAsia="nb-NO"/>
              </w:rPr>
              <w:t>notification</w:t>
            </w:r>
            <w:commentRangeEnd w:id="6456"/>
            <w:r w:rsidRPr="00117039">
              <w:rPr>
                <w:rStyle w:val="CommentReference"/>
                <w:rFonts w:ascii="Times New Roman" w:hAnsi="Times New Roman" w:eastAsia="Times New Roman" w:cs="Times New Roman"/>
                <w:lang w:val="en-GB" w:eastAsia="nb-NO"/>
              </w:rPr>
              <w:commentReference w:id="6456"/>
            </w:r>
            <w:commentRangeEnd w:id="6457"/>
            <w:r w:rsidRPr="00117039">
              <w:rPr>
                <w:rStyle w:val="CommentReference"/>
                <w:rFonts w:ascii="Times New Roman" w:hAnsi="Times New Roman" w:eastAsia="Times New Roman" w:cs="Times New Roman"/>
                <w:lang w:val="en-GB" w:eastAsia="nb-NO"/>
              </w:rPr>
              <w:commentReference w:id="6457"/>
            </w:r>
          </w:p>
        </w:tc>
        <w:tc>
          <w:tcPr>
            <w:tcW w:w="3082" w:type="dxa"/>
            <w:gridSpan w:val="2"/>
          </w:tcPr>
          <w:p w:rsidRPr="00117039" w:rsidR="0085226E" w:rsidP="0085226E" w:rsidRDefault="0085226E" w14:paraId="1E2C406F" w14:textId="1DC6A21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Service provider identification  </w:t>
            </w:r>
          </w:p>
        </w:tc>
        <w:tc>
          <w:tcPr>
            <w:tcW w:w="3238" w:type="dxa"/>
          </w:tcPr>
          <w:p w:rsidRPr="00117039" w:rsidR="0085226E" w:rsidP="0085226E" w:rsidRDefault="0085226E" w14:paraId="22B0A416" w14:textId="46B304BD">
            <w:pPr>
              <w:spacing w:after="0" w:line="276" w:lineRule="auto"/>
              <w:rPr>
                <w:rFonts w:ascii="Times New Roman" w:hAnsi="Times New Roman" w:cs="Times New Roman"/>
                <w:sz w:val="16"/>
                <w:szCs w:val="16"/>
                <w:lang w:val="en-GB"/>
              </w:rPr>
            </w:pPr>
            <w:ins w:author="Rick van Beek" w:date="2025-10-29T16:20:00Z" w:id="6458">
              <w:r w:rsidRPr="00117039">
                <w:rPr>
                  <w:rFonts w:ascii="Times New Roman" w:hAnsi="Times New Roman" w:cs="Times New Roman"/>
                  <w:sz w:val="16"/>
                  <w:szCs w:val="16"/>
                  <w:lang w:val="en-GB"/>
                </w:rPr>
                <w:t>European wide unique identification code of the service provider</w:t>
              </w:r>
              <w:r w:rsidRPr="00117039" w:rsidDel="00893917">
                <w:rPr>
                  <w:rFonts w:ascii="Times New Roman" w:hAnsi="Times New Roman" w:cs="Times New Roman"/>
                  <w:sz w:val="16"/>
                  <w:szCs w:val="16"/>
                  <w:lang w:val="en-GB"/>
                </w:rPr>
                <w:t xml:space="preserve"> </w:t>
              </w:r>
            </w:ins>
            <w:del w:author="Rick van Beek" w:date="2025-10-29T16:12:00Z" w:id="6459">
              <w:r w:rsidRPr="00117039">
                <w:rPr>
                  <w:rFonts w:ascii="Times New Roman" w:hAnsi="Times New Roman" w:cs="Times New Roman"/>
                  <w:sz w:val="16"/>
                  <w:szCs w:val="16"/>
                  <w:lang w:val="en-GB"/>
                </w:rPr>
                <w:delText xml:space="preserve">Identification </w:delText>
              </w:r>
            </w:del>
            <w:del w:author="Rick van Beek" w:date="2025-10-29T16:20:00Z" w:id="6460">
              <w:r w:rsidRPr="00117039">
                <w:rPr>
                  <w:rFonts w:ascii="Times New Roman" w:hAnsi="Times New Roman" w:cs="Times New Roman"/>
                  <w:sz w:val="16"/>
                  <w:szCs w:val="16"/>
                  <w:lang w:val="en-GB"/>
                </w:rPr>
                <w:delText xml:space="preserve">of the service provider </w:delText>
              </w:r>
            </w:del>
            <w:r w:rsidRPr="00117039">
              <w:rPr>
                <w:rFonts w:ascii="Times New Roman" w:hAnsi="Times New Roman" w:cs="Times New Roman"/>
                <w:sz w:val="16"/>
                <w:szCs w:val="16"/>
                <w:lang w:val="en-GB"/>
              </w:rPr>
              <w:t>to be qualified  </w:t>
            </w:r>
          </w:p>
        </w:tc>
      </w:tr>
      <w:tr w:rsidRPr="00495BA1" w:rsidR="0085226E" w:rsidTr="0DC8649F" w14:paraId="78DC568B" w14:textId="77777777">
        <w:trPr>
          <w:gridBefore w:val="1"/>
          <w:wBefore w:w="111" w:type="dxa"/>
          <w:trHeight w:val="300"/>
        </w:trPr>
        <w:tc>
          <w:tcPr>
            <w:tcW w:w="717" w:type="dxa"/>
            <w:gridSpan w:val="2"/>
            <w:vMerge/>
          </w:tcPr>
          <w:p w:rsidRPr="00117039" w:rsidR="0085226E" w:rsidP="0085226E" w:rsidRDefault="0085226E" w14:paraId="5333C141"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0389BC19"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85226E" w:rsidP="0085226E" w:rsidRDefault="0085226E" w14:paraId="5601CA9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Procuring system operator identification </w:t>
            </w:r>
          </w:p>
        </w:tc>
        <w:tc>
          <w:tcPr>
            <w:tcW w:w="3238" w:type="dxa"/>
          </w:tcPr>
          <w:p w:rsidRPr="00117039" w:rsidR="0085226E" w:rsidP="0085226E" w:rsidRDefault="0085226E" w14:paraId="1DC710C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procuring system operator responsible for qualification </w:t>
            </w:r>
          </w:p>
        </w:tc>
      </w:tr>
      <w:tr w:rsidRPr="00495BA1" w:rsidR="0085226E" w:rsidTr="0DC8649F" w14:paraId="588B00F5" w14:textId="77777777">
        <w:trPr>
          <w:gridBefore w:val="1"/>
          <w:wBefore w:w="111" w:type="dxa"/>
          <w:trHeight w:val="300"/>
        </w:trPr>
        <w:tc>
          <w:tcPr>
            <w:tcW w:w="717" w:type="dxa"/>
            <w:gridSpan w:val="2"/>
            <w:vMerge/>
          </w:tcPr>
          <w:p w:rsidRPr="00117039" w:rsidR="0085226E" w:rsidP="0085226E" w:rsidRDefault="0085226E" w14:paraId="37F11D0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37F3DCEE"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85226E" w:rsidP="0085226E" w:rsidRDefault="0085226E" w14:paraId="216F573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 </w:t>
            </w:r>
          </w:p>
        </w:tc>
        <w:tc>
          <w:tcPr>
            <w:tcW w:w="3238" w:type="dxa"/>
          </w:tcPr>
          <w:p w:rsidRPr="00117039" w:rsidR="0085226E" w:rsidP="0085226E" w:rsidRDefault="0085226E" w14:paraId="477116F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the product for which the service provider is suspended</w:t>
            </w:r>
          </w:p>
        </w:tc>
      </w:tr>
      <w:tr w:rsidRPr="008D39CD" w:rsidR="0085226E" w:rsidTr="0DC8649F" w14:paraId="3DBBBD5B" w14:textId="77777777">
        <w:trPr>
          <w:gridBefore w:val="1"/>
          <w:wBefore w:w="111" w:type="dxa"/>
          <w:trHeight w:val="300"/>
        </w:trPr>
        <w:tc>
          <w:tcPr>
            <w:tcW w:w="717" w:type="dxa"/>
            <w:gridSpan w:val="2"/>
            <w:vMerge/>
          </w:tcPr>
          <w:p w:rsidRPr="00117039" w:rsidR="0085226E" w:rsidP="0085226E" w:rsidRDefault="0085226E" w14:paraId="67B0A12D"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7E2423F2"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85226E" w:rsidP="0085226E" w:rsidRDefault="0085226E" w14:paraId="4B83EAA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Suspension status </w:t>
            </w:r>
          </w:p>
        </w:tc>
        <w:tc>
          <w:tcPr>
            <w:tcW w:w="3238" w:type="dxa"/>
          </w:tcPr>
          <w:p w:rsidRPr="00117039" w:rsidR="0085226E" w:rsidP="0085226E" w:rsidRDefault="0085226E" w14:paraId="1ECD1C19" w14:textId="390C0C1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Status of the suspension</w:t>
            </w:r>
          </w:p>
        </w:tc>
      </w:tr>
      <w:tr w:rsidRPr="008D39CD" w:rsidR="0085226E" w:rsidTr="0DC8649F" w14:paraId="1CE10DD0" w14:textId="77777777">
        <w:trPr>
          <w:gridBefore w:val="1"/>
          <w:wBefore w:w="111" w:type="dxa"/>
          <w:trHeight w:val="300"/>
        </w:trPr>
        <w:tc>
          <w:tcPr>
            <w:tcW w:w="717" w:type="dxa"/>
            <w:gridSpan w:val="2"/>
            <w:vMerge/>
          </w:tcPr>
          <w:p w:rsidRPr="00117039" w:rsidR="0085226E" w:rsidP="0085226E" w:rsidRDefault="0085226E" w14:paraId="665C1077"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74F09F36"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85226E" w:rsidP="0085226E" w:rsidRDefault="0085226E" w14:paraId="4E18CFB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w:t>
            </w:r>
          </w:p>
        </w:tc>
        <w:tc>
          <w:tcPr>
            <w:tcW w:w="3238" w:type="dxa"/>
          </w:tcPr>
          <w:p w:rsidRPr="00117039" w:rsidR="0085226E" w:rsidP="0085226E" w:rsidRDefault="0085226E" w14:paraId="28E60F2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Information complimenting the status </w:t>
            </w:r>
          </w:p>
        </w:tc>
      </w:tr>
      <w:tr w:rsidRPr="00495BA1" w:rsidR="0085226E" w:rsidTr="0DC8649F" w14:paraId="51890B99" w14:textId="77777777">
        <w:trPr>
          <w:trHeight w:val="300"/>
        </w:trPr>
        <w:tc>
          <w:tcPr>
            <w:tcW w:w="828" w:type="dxa"/>
            <w:gridSpan w:val="3"/>
            <w:vMerge w:val="restart"/>
          </w:tcPr>
          <w:p w:rsidRPr="00117039" w:rsidR="0085226E" w:rsidP="0085226E" w:rsidRDefault="0085226E" w14:paraId="0DD9EB31" w14:textId="7FF2776C">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9:00Z" w:id="6461">
              <w:r w:rsidR="00771811">
                <w:rPr>
                  <w:rFonts w:ascii="Times New Roman" w:hAnsi="Times New Roman" w:cs="Times New Roman"/>
                  <w:sz w:val="16"/>
                  <w:szCs w:val="16"/>
                  <w:lang w:val="en-GB"/>
                </w:rPr>
                <w:t>P</w:t>
              </w:r>
            </w:ins>
            <w:del w:author="Carmen Garcia Montero" w:date="2025-11-03T15:59:00Z" w:id="6462">
              <w:r w:rsidRPr="00117039" w:rsidDel="00771811">
                <w:rPr>
                  <w:rFonts w:ascii="Times New Roman" w:hAnsi="Times New Roman" w:cs="Times New Roman"/>
                  <w:sz w:val="16"/>
                  <w:szCs w:val="16"/>
                  <w:lang w:val="en-GB"/>
                </w:rPr>
                <w:delText>O</w:delText>
              </w:r>
            </w:del>
          </w:p>
        </w:tc>
        <w:tc>
          <w:tcPr>
            <w:tcW w:w="2766" w:type="dxa"/>
            <w:gridSpan w:val="2"/>
            <w:vMerge w:val="restart"/>
          </w:tcPr>
          <w:p w:rsidRPr="00117039" w:rsidR="0085226E" w:rsidP="0085226E" w:rsidRDefault="0085226E" w14:paraId="7C206C1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revocation request</w:t>
            </w:r>
          </w:p>
        </w:tc>
        <w:tc>
          <w:tcPr>
            <w:tcW w:w="3082" w:type="dxa"/>
            <w:gridSpan w:val="2"/>
          </w:tcPr>
          <w:p w:rsidRPr="00117039" w:rsidR="0085226E" w:rsidP="0085226E" w:rsidRDefault="0085226E" w14:paraId="02DEF45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identification</w:t>
            </w:r>
          </w:p>
        </w:tc>
        <w:tc>
          <w:tcPr>
            <w:tcW w:w="3238" w:type="dxa"/>
          </w:tcPr>
          <w:p w:rsidRPr="00117039" w:rsidR="0085226E" w:rsidP="0085226E" w:rsidRDefault="0085226E" w14:paraId="3E515725" w14:textId="79D85223">
            <w:pPr>
              <w:spacing w:after="0" w:line="276" w:lineRule="auto"/>
              <w:rPr>
                <w:rFonts w:ascii="Times New Roman" w:hAnsi="Times New Roman" w:cs="Times New Roman"/>
                <w:sz w:val="16"/>
                <w:szCs w:val="16"/>
                <w:lang w:val="en-GB"/>
              </w:rPr>
            </w:pPr>
            <w:ins w:author="Rick van Beek" w:date="2025-10-29T16:21:00Z" w:id="6463">
              <w:r w:rsidRPr="00117039">
                <w:rPr>
                  <w:rFonts w:ascii="Times New Roman" w:hAnsi="Times New Roman" w:cs="Times New Roman"/>
                  <w:sz w:val="16"/>
                  <w:szCs w:val="16"/>
                  <w:lang w:val="en-GB"/>
                </w:rPr>
                <w:t>European wide unique identification code of the service provider</w:t>
              </w:r>
            </w:ins>
            <w:del w:author="Rick van Beek" w:date="2025-10-29T16:13:00Z" w:id="6464">
              <w:r w:rsidRPr="00117039">
                <w:rPr>
                  <w:rFonts w:ascii="Times New Roman" w:hAnsi="Times New Roman" w:cs="Times New Roman"/>
                  <w:sz w:val="16"/>
                  <w:szCs w:val="16"/>
                  <w:lang w:val="en-GB"/>
                </w:rPr>
                <w:delText xml:space="preserve">European wide unique identification </w:delText>
              </w:r>
            </w:del>
            <w:del w:author="Rick van Beek" w:date="2025-10-29T16:21:00Z" w:id="6465">
              <w:r w:rsidRPr="00117039">
                <w:rPr>
                  <w:rFonts w:ascii="Times New Roman" w:hAnsi="Times New Roman" w:cs="Times New Roman"/>
                  <w:sz w:val="16"/>
                  <w:szCs w:val="16"/>
                  <w:lang w:val="en-GB"/>
                </w:rPr>
                <w:delText xml:space="preserve">of the SP. </w:delText>
              </w:r>
            </w:del>
          </w:p>
        </w:tc>
      </w:tr>
      <w:tr w:rsidRPr="00495BA1" w:rsidR="0085226E" w:rsidTr="0DC8649F" w14:paraId="1589D4D1" w14:textId="77777777">
        <w:trPr>
          <w:trHeight w:val="300"/>
        </w:trPr>
        <w:tc>
          <w:tcPr>
            <w:tcW w:w="828" w:type="dxa"/>
            <w:gridSpan w:val="3"/>
            <w:vMerge/>
          </w:tcPr>
          <w:p w:rsidRPr="00117039" w:rsidR="0085226E" w:rsidP="0085226E" w:rsidRDefault="0085226E" w14:paraId="118EBF4E"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2C4DDB32"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41DEC80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module identification &lt;&lt; optional&gt;&gt;</w:t>
            </w:r>
          </w:p>
        </w:tc>
        <w:tc>
          <w:tcPr>
            <w:tcW w:w="3238" w:type="dxa"/>
          </w:tcPr>
          <w:p w:rsidRPr="00117039" w:rsidR="0085226E" w:rsidP="0085226E" w:rsidRDefault="0085226E" w14:paraId="1AADB87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European wide unique identification of the SP module</w:t>
            </w:r>
          </w:p>
        </w:tc>
      </w:tr>
      <w:tr w:rsidRPr="00495BA1" w:rsidR="0085226E" w:rsidTr="0DC8649F" w14:paraId="1BB87640" w14:textId="77777777">
        <w:trPr>
          <w:trHeight w:val="300"/>
        </w:trPr>
        <w:tc>
          <w:tcPr>
            <w:tcW w:w="828" w:type="dxa"/>
            <w:gridSpan w:val="3"/>
            <w:vMerge/>
          </w:tcPr>
          <w:p w:rsidRPr="00117039" w:rsidR="0085226E" w:rsidP="0085226E" w:rsidRDefault="0085226E" w14:paraId="63B622E0"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5D64DA1E"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01109C9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Revocation date</w:t>
            </w:r>
          </w:p>
        </w:tc>
        <w:tc>
          <w:tcPr>
            <w:tcW w:w="3238" w:type="dxa"/>
          </w:tcPr>
          <w:p w:rsidRPr="00117039" w:rsidR="0085226E" w:rsidP="0085226E" w:rsidRDefault="0085226E" w14:paraId="7553678D" w14:textId="3BBCEB0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Date for when the revocation shall be considered active. </w:t>
            </w:r>
          </w:p>
        </w:tc>
      </w:tr>
      <w:tr w:rsidRPr="00B90B23" w:rsidR="0085226E" w:rsidTr="0DC8649F" w14:paraId="7A910BCD" w14:textId="77777777">
        <w:trPr>
          <w:trHeight w:val="300"/>
        </w:trPr>
        <w:tc>
          <w:tcPr>
            <w:tcW w:w="828" w:type="dxa"/>
            <w:gridSpan w:val="3"/>
            <w:vMerge/>
          </w:tcPr>
          <w:p w:rsidRPr="00117039" w:rsidR="0085226E" w:rsidP="0085226E" w:rsidRDefault="0085226E" w14:paraId="0E9D352B"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400D63C6"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5CB982C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85226E" w:rsidP="0085226E" w:rsidRDefault="0085226E" w14:paraId="53DA58E4" w14:textId="7465E45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Reason for the </w:t>
            </w:r>
            <w:commentRangeStart w:id="6466"/>
            <w:ins w:author="Wojciech Lubczyński" w:date="2025-10-13T07:05:00Z" w:id="6467">
              <w:r w:rsidRPr="2900139A">
                <w:rPr>
                  <w:rFonts w:ascii="Times New Roman" w:hAnsi="Times New Roman" w:cs="Times New Roman"/>
                  <w:sz w:val="16"/>
                  <w:szCs w:val="16"/>
                  <w:lang w:val="en-GB"/>
                </w:rPr>
                <w:t>revocation</w:t>
              </w:r>
            </w:ins>
            <w:del w:author="Wojciech Lubczyński" w:date="2025-10-13T07:05:00Z" w:id="6468">
              <w:r w:rsidRPr="2900139A" w:rsidDel="349D53B8">
                <w:rPr>
                  <w:rFonts w:ascii="Times New Roman" w:hAnsi="Times New Roman" w:cs="Times New Roman"/>
                  <w:sz w:val="16"/>
                  <w:szCs w:val="16"/>
                  <w:lang w:val="en-GB"/>
                </w:rPr>
                <w:delText>suspensio</w:delText>
              </w:r>
            </w:del>
            <w:commentRangeEnd w:id="6466"/>
            <w:r w:rsidRPr="2900139A">
              <w:rPr>
                <w:rStyle w:val="CommentReference"/>
                <w:rFonts w:ascii="Times New Roman" w:hAnsi="Times New Roman" w:cs="Times New Roman"/>
                <w:lang w:val="en-GB"/>
              </w:rPr>
              <w:commentReference w:id="6466"/>
            </w:r>
            <w:del w:author="Wojciech Lubczyński" w:date="2025-10-13T07:05:00Z" w:id="6469">
              <w:r w:rsidRPr="2900139A" w:rsidDel="349D53B8">
                <w:rPr>
                  <w:rFonts w:ascii="Times New Roman" w:hAnsi="Times New Roman" w:cs="Times New Roman"/>
                  <w:sz w:val="16"/>
                  <w:szCs w:val="16"/>
                  <w:lang w:val="en-GB"/>
                </w:rPr>
                <w:delText>n</w:delText>
              </w:r>
              <w:r w:rsidRPr="00117039">
                <w:rPr>
                  <w:rFonts w:ascii="Times New Roman" w:hAnsi="Times New Roman" w:cs="Times New Roman"/>
                  <w:sz w:val="16"/>
                  <w:szCs w:val="16"/>
                  <w:lang w:val="en-GB"/>
                </w:rPr>
                <w:delText xml:space="preserve"> </w:delText>
              </w:r>
            </w:del>
            <w:r w:rsidRPr="00117039">
              <w:rPr>
                <w:rFonts w:ascii="Times New Roman" w:hAnsi="Times New Roman" w:cs="Times New Roman"/>
                <w:sz w:val="16"/>
                <w:szCs w:val="16"/>
                <w:lang w:val="en-GB"/>
              </w:rPr>
              <w:t>request. </w:t>
            </w:r>
          </w:p>
        </w:tc>
      </w:tr>
      <w:tr w:rsidRPr="00495BA1" w:rsidR="0085226E" w:rsidTr="0DC8649F" w14:paraId="1713FE29" w14:textId="77777777">
        <w:trPr>
          <w:trHeight w:val="300"/>
        </w:trPr>
        <w:tc>
          <w:tcPr>
            <w:tcW w:w="828" w:type="dxa"/>
            <w:gridSpan w:val="3"/>
            <w:vMerge w:val="restart"/>
          </w:tcPr>
          <w:p w:rsidRPr="00117039" w:rsidR="0085226E" w:rsidP="0085226E" w:rsidRDefault="0085226E" w14:paraId="297EA3AC" w14:textId="300A11F0">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9:00Z" w:id="6470">
              <w:r w:rsidR="00771811">
                <w:rPr>
                  <w:rFonts w:ascii="Times New Roman" w:hAnsi="Times New Roman" w:cs="Times New Roman"/>
                  <w:sz w:val="16"/>
                  <w:szCs w:val="16"/>
                  <w:lang w:val="en-GB"/>
                </w:rPr>
                <w:t>Q</w:t>
              </w:r>
            </w:ins>
            <w:del w:author="Carmen Garcia Montero" w:date="2025-11-03T15:59:00Z" w:id="6471">
              <w:r w:rsidRPr="00117039" w:rsidDel="00771811">
                <w:rPr>
                  <w:rFonts w:ascii="Times New Roman" w:hAnsi="Times New Roman" w:cs="Times New Roman"/>
                  <w:sz w:val="16"/>
                  <w:szCs w:val="16"/>
                  <w:lang w:val="en-GB"/>
                </w:rPr>
                <w:delText>P</w:delText>
              </w:r>
            </w:del>
          </w:p>
        </w:tc>
        <w:tc>
          <w:tcPr>
            <w:tcW w:w="2766" w:type="dxa"/>
            <w:gridSpan w:val="2"/>
            <w:vMerge w:val="restart"/>
          </w:tcPr>
          <w:p w:rsidRPr="00117039" w:rsidR="0085226E" w:rsidP="0085226E" w:rsidRDefault="0085226E" w14:paraId="7A59BC0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revocation notification</w:t>
            </w:r>
          </w:p>
        </w:tc>
        <w:tc>
          <w:tcPr>
            <w:tcW w:w="3082" w:type="dxa"/>
            <w:gridSpan w:val="2"/>
          </w:tcPr>
          <w:p w:rsidRPr="00117039" w:rsidR="0085226E" w:rsidP="0085226E" w:rsidRDefault="0085226E" w14:paraId="5F900BE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identification</w:t>
            </w:r>
          </w:p>
        </w:tc>
        <w:tc>
          <w:tcPr>
            <w:tcW w:w="3238" w:type="dxa"/>
          </w:tcPr>
          <w:p w:rsidRPr="00117039" w:rsidR="0085226E" w:rsidP="0085226E" w:rsidRDefault="0085226E" w14:paraId="342553FE" w14:textId="19CEA59E">
            <w:pPr>
              <w:spacing w:after="0" w:line="276" w:lineRule="auto"/>
              <w:rPr>
                <w:rFonts w:ascii="Times New Roman" w:hAnsi="Times New Roman" w:cs="Times New Roman"/>
                <w:sz w:val="16"/>
                <w:szCs w:val="16"/>
                <w:lang w:val="en-GB"/>
              </w:rPr>
            </w:pPr>
            <w:ins w:author="Rick van Beek" w:date="2025-10-29T16:21:00Z" w:id="6472">
              <w:r w:rsidRPr="00117039">
                <w:rPr>
                  <w:rFonts w:ascii="Times New Roman" w:hAnsi="Times New Roman" w:cs="Times New Roman"/>
                  <w:sz w:val="16"/>
                  <w:szCs w:val="16"/>
                  <w:lang w:val="en-GB"/>
                </w:rPr>
                <w:t>European wide unique identification code of the service provider</w:t>
              </w:r>
            </w:ins>
            <w:del w:author="Rick van Beek" w:date="2025-10-29T16:13:00Z" w:id="6473">
              <w:r w:rsidRPr="00117039">
                <w:rPr>
                  <w:rFonts w:ascii="Times New Roman" w:hAnsi="Times New Roman" w:cs="Times New Roman"/>
                  <w:sz w:val="16"/>
                  <w:szCs w:val="16"/>
                  <w:lang w:val="en-GB"/>
                </w:rPr>
                <w:delText xml:space="preserve">European wide unique identification </w:delText>
              </w:r>
            </w:del>
            <w:del w:author="Rick van Beek" w:date="2025-10-29T16:21:00Z" w:id="6474">
              <w:r w:rsidRPr="00117039">
                <w:rPr>
                  <w:rFonts w:ascii="Times New Roman" w:hAnsi="Times New Roman" w:cs="Times New Roman"/>
                  <w:sz w:val="16"/>
                  <w:szCs w:val="16"/>
                  <w:lang w:val="en-GB"/>
                </w:rPr>
                <w:delText xml:space="preserve">of the SP. </w:delText>
              </w:r>
            </w:del>
          </w:p>
        </w:tc>
      </w:tr>
      <w:tr w:rsidRPr="00495BA1" w:rsidR="0085226E" w:rsidTr="0DC8649F" w14:paraId="6926F985" w14:textId="77777777">
        <w:trPr>
          <w:trHeight w:val="300"/>
        </w:trPr>
        <w:tc>
          <w:tcPr>
            <w:tcW w:w="828" w:type="dxa"/>
            <w:gridSpan w:val="3"/>
            <w:vMerge/>
          </w:tcPr>
          <w:p w:rsidRPr="00117039" w:rsidR="0085226E" w:rsidP="0085226E" w:rsidRDefault="0085226E" w14:paraId="750A17EC"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85226E" w:rsidP="0085226E" w:rsidRDefault="0085226E" w14:paraId="1F44BF4F" w14:textId="77777777">
            <w:pPr>
              <w:spacing w:after="0" w:line="276" w:lineRule="auto"/>
              <w:rPr>
                <w:rFonts w:ascii="Times New Roman" w:hAnsi="Times New Roman" w:cs="Times New Roman"/>
                <w:sz w:val="16"/>
                <w:szCs w:val="16"/>
                <w:lang w:val="en-GB"/>
              </w:rPr>
            </w:pPr>
          </w:p>
        </w:tc>
        <w:tc>
          <w:tcPr>
            <w:tcW w:w="3082" w:type="dxa"/>
            <w:gridSpan w:val="2"/>
          </w:tcPr>
          <w:p w:rsidRPr="00117039" w:rsidR="0085226E" w:rsidP="0085226E" w:rsidRDefault="0085226E" w14:paraId="2B6BF5D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module identification &lt;&lt; optional&gt;&gt;</w:t>
            </w:r>
          </w:p>
        </w:tc>
        <w:tc>
          <w:tcPr>
            <w:tcW w:w="3238" w:type="dxa"/>
          </w:tcPr>
          <w:p w:rsidRPr="00117039" w:rsidR="0085226E" w:rsidP="0085226E" w:rsidRDefault="0085226E" w14:paraId="67C41A0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European wide unique identification of the SP module</w:t>
            </w:r>
          </w:p>
        </w:tc>
      </w:tr>
      <w:tr w:rsidRPr="00495BA1" w:rsidR="0085226E" w:rsidTr="0DC8649F" w14:paraId="069B9FEC" w14:textId="77777777">
        <w:trPr>
          <w:trHeight w:val="300"/>
        </w:trPr>
        <w:tc>
          <w:tcPr>
            <w:tcW w:w="828" w:type="dxa"/>
            <w:gridSpan w:val="3"/>
            <w:vMerge/>
          </w:tcPr>
          <w:p w:rsidRPr="00117039" w:rsidR="0085226E" w:rsidP="0085226E" w:rsidRDefault="0085226E" w14:paraId="173F5D01"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85226E" w:rsidP="0085226E" w:rsidRDefault="0085226E" w14:paraId="74DFA23D"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85226E" w:rsidP="0085226E" w:rsidRDefault="0085226E" w14:paraId="425FE4D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Revocation date</w:t>
            </w:r>
          </w:p>
        </w:tc>
        <w:tc>
          <w:tcPr>
            <w:tcW w:w="3238" w:type="dxa"/>
          </w:tcPr>
          <w:p w:rsidRPr="00117039" w:rsidR="0085226E" w:rsidP="0085226E" w:rsidRDefault="0085226E" w14:paraId="73D9D3B4" w14:textId="64516E6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Date for when the revocation shall be considered active. </w:t>
            </w:r>
          </w:p>
        </w:tc>
      </w:tr>
      <w:tr w:rsidRPr="00495BA1" w:rsidR="0085226E" w:rsidTr="0DC8649F" w14:paraId="0658964F" w14:textId="77777777">
        <w:trPr>
          <w:trHeight w:val="300"/>
        </w:trPr>
        <w:tc>
          <w:tcPr>
            <w:tcW w:w="828" w:type="dxa"/>
            <w:gridSpan w:val="3"/>
            <w:vMerge/>
          </w:tcPr>
          <w:p w:rsidRPr="00117039" w:rsidR="0085226E" w:rsidP="0085226E" w:rsidRDefault="0085226E" w14:paraId="1B52DA35"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85226E" w:rsidP="0085226E" w:rsidRDefault="0085226E" w14:paraId="5489E2F1"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85226E" w:rsidP="0085226E" w:rsidRDefault="0085226E" w14:paraId="48D4208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85226E" w:rsidP="0085226E" w:rsidRDefault="0085226E" w14:paraId="0CF0A0E1" w14:textId="2ECF10A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Reason for the </w:t>
            </w:r>
            <w:ins w:author="Wojciech Lubczyński" w:date="2025-10-13T07:06:00Z" w:id="6475">
              <w:r w:rsidRPr="3F2C92AF">
                <w:rPr>
                  <w:rFonts w:ascii="Times New Roman" w:hAnsi="Times New Roman" w:cs="Times New Roman"/>
                  <w:sz w:val="16"/>
                  <w:szCs w:val="16"/>
                  <w:lang w:val="en-GB"/>
                </w:rPr>
                <w:t>r</w:t>
              </w:r>
              <w:commentRangeStart w:id="6476"/>
              <w:r w:rsidRPr="3F2C92AF">
                <w:rPr>
                  <w:rFonts w:ascii="Times New Roman" w:hAnsi="Times New Roman" w:cs="Times New Roman"/>
                  <w:sz w:val="16"/>
                  <w:szCs w:val="16"/>
                  <w:lang w:val="en-GB"/>
                </w:rPr>
                <w:t>evocation</w:t>
              </w:r>
            </w:ins>
            <w:del w:author="Wojciech Lubczyński" w:date="2025-10-13T07:07:00Z" w:id="6477">
              <w:r w:rsidRPr="3F2C92AF" w:rsidDel="00252DD3">
                <w:rPr>
                  <w:rFonts w:ascii="Times New Roman" w:hAnsi="Times New Roman" w:cs="Times New Roman"/>
                  <w:sz w:val="16"/>
                  <w:szCs w:val="16"/>
                  <w:lang w:val="en-GB"/>
                </w:rPr>
                <w:delText>suspen</w:delText>
              </w:r>
            </w:del>
            <w:del w:author="Wojciech Lubczyński" w:date="2025-10-13T07:08:00Z" w:id="6478">
              <w:r w:rsidRPr="3F2C92AF" w:rsidDel="00252DD3">
                <w:rPr>
                  <w:rFonts w:ascii="Times New Roman" w:hAnsi="Times New Roman" w:cs="Times New Roman"/>
                  <w:sz w:val="16"/>
                  <w:szCs w:val="16"/>
                  <w:lang w:val="en-GB"/>
                </w:rPr>
                <w:delText>sio</w:delText>
              </w:r>
            </w:del>
            <w:commentRangeEnd w:id="6476"/>
            <w:r w:rsidRPr="3F2C92AF">
              <w:rPr>
                <w:rStyle w:val="CommentReference"/>
                <w:rFonts w:ascii="Times New Roman" w:hAnsi="Times New Roman" w:cs="Times New Roman"/>
                <w:lang w:val="en-GB"/>
              </w:rPr>
              <w:commentReference w:id="6476"/>
            </w:r>
            <w:del w:author="Wojciech Lubczyński" w:date="2025-10-13T07:08:00Z" w:id="6479">
              <w:r w:rsidRPr="3F2C92AF" w:rsidDel="00252DD3">
                <w:rPr>
                  <w:rFonts w:ascii="Times New Roman" w:hAnsi="Times New Roman" w:cs="Times New Roman"/>
                  <w:sz w:val="16"/>
                  <w:szCs w:val="16"/>
                  <w:lang w:val="en-GB"/>
                </w:rPr>
                <w:delText>n</w:delText>
              </w:r>
            </w:del>
            <w:r w:rsidRPr="00117039">
              <w:rPr>
                <w:rFonts w:ascii="Times New Roman" w:hAnsi="Times New Roman" w:cs="Times New Roman"/>
                <w:sz w:val="16"/>
                <w:szCs w:val="16"/>
                <w:lang w:val="en-GB"/>
              </w:rPr>
              <w:t xml:space="preserve"> request. </w:t>
            </w:r>
          </w:p>
        </w:tc>
      </w:tr>
      <w:tr w:rsidRPr="00495BA1" w:rsidR="0085226E" w:rsidTr="0DC8649F" w14:paraId="3D61F003" w14:textId="77777777">
        <w:tblPrEx>
          <w:tblPrExChange w:author="Kokki Teemu" w:date="2025-11-03T09:17:00Z" w:id="6480">
            <w:tblPrEx>
              <w:tblW w:w="9067" w:type="dxa"/>
              <w:tblInd w:w="-5" w:type="dxa"/>
            </w:tblPrEx>
          </w:tblPrExChange>
        </w:tblPrEx>
        <w:trPr>
          <w:trHeight w:val="300"/>
          <w:trPrChange w:author="Kokki Teemu" w:date="2025-11-03T09:17:00Z" w:id="6481">
            <w:trPr>
              <w:gridAfter w:val="0"/>
              <w:trHeight w:val="300"/>
            </w:trPr>
          </w:trPrChange>
        </w:trPr>
        <w:tc>
          <w:tcPr>
            <w:tcW w:w="828" w:type="dxa"/>
            <w:gridSpan w:val="3"/>
            <w:tcPrChange w:author="Kokki Teemu" w:date="2025-11-03T09:17:00Z" w:id="6482">
              <w:tcPr>
                <w:tcW w:w="813" w:type="dxa"/>
                <w:gridSpan w:val="7"/>
              </w:tcPr>
            </w:tcPrChange>
          </w:tcPr>
          <w:p w:rsidRPr="00117039" w:rsidR="0085226E" w:rsidP="0085226E" w:rsidRDefault="0085226E" w14:paraId="27CA239F" w14:textId="5F9D8F67">
            <w:pPr>
              <w:spacing w:after="0" w:line="276" w:lineRule="auto"/>
              <w:jc w:val="center"/>
              <w:rPr>
                <w:rFonts w:ascii="Times New Roman" w:hAnsi="Times New Roman" w:cs="Times New Roman"/>
                <w:sz w:val="16"/>
                <w:szCs w:val="16"/>
                <w:lang w:val="en-GB"/>
              </w:rPr>
            </w:pPr>
            <w:r w:rsidRPr="00117039">
              <w:rPr>
                <w:rFonts w:ascii="Times New Roman" w:hAnsi="Times New Roman" w:cs="Times New Roman"/>
                <w:sz w:val="16"/>
                <w:szCs w:val="16"/>
                <w:lang w:val="en-GB"/>
              </w:rPr>
              <w:t>A</w:t>
            </w:r>
            <w:ins w:author="Carmen Garcia Montero" w:date="2025-11-03T15:59:00Z" w:id="6483">
              <w:r w:rsidR="00771811">
                <w:rPr>
                  <w:rFonts w:ascii="Times New Roman" w:hAnsi="Times New Roman" w:cs="Times New Roman"/>
                  <w:sz w:val="16"/>
                  <w:szCs w:val="16"/>
                  <w:lang w:val="en-GB"/>
                </w:rPr>
                <w:t>R</w:t>
              </w:r>
            </w:ins>
            <w:del w:author="Carmen Garcia Montero" w:date="2025-11-03T15:59:00Z" w:id="6484">
              <w:r w:rsidRPr="00117039" w:rsidDel="00771811">
                <w:rPr>
                  <w:rFonts w:ascii="Times New Roman" w:hAnsi="Times New Roman" w:cs="Times New Roman"/>
                  <w:sz w:val="16"/>
                  <w:szCs w:val="16"/>
                  <w:lang w:val="en-GB"/>
                </w:rPr>
                <w:delText>Q</w:delText>
              </w:r>
            </w:del>
            <w:r w:rsidRPr="00117039">
              <w:rPr>
                <w:rFonts w:ascii="Times New Roman" w:hAnsi="Times New Roman" w:cs="Times New Roman"/>
                <w:sz w:val="16"/>
                <w:szCs w:val="16"/>
                <w:lang w:val="en-GB"/>
              </w:rPr>
              <w:t xml:space="preserve"> </w:t>
            </w:r>
          </w:p>
        </w:tc>
        <w:tc>
          <w:tcPr>
            <w:tcW w:w="2766" w:type="dxa"/>
            <w:gridSpan w:val="2"/>
            <w:tcPrChange w:author="Kokki Teemu" w:date="2025-11-03T09:17:00Z" w:id="6485">
              <w:tcPr>
                <w:tcW w:w="1984" w:type="dxa"/>
                <w:gridSpan w:val="5"/>
              </w:tcPr>
            </w:tcPrChange>
          </w:tcPr>
          <w:p w:rsidRPr="00117039" w:rsidR="0085226E" w:rsidP="0085226E" w:rsidRDefault="0085226E" w14:paraId="10C5401D" w14:textId="3D17872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SP-Product-</w:t>
            </w:r>
            <w:del w:author="Carmen Garcia Montero" w:date="2025-10-14T12:10:00Z" w:id="6486">
              <w:r w:rsidRPr="00117039">
                <w:rPr>
                  <w:rFonts w:ascii="Times New Roman" w:hAnsi="Times New Roman" w:cs="Times New Roman"/>
                  <w:sz w:val="16"/>
                  <w:szCs w:val="16"/>
                  <w:lang w:val="en-GB"/>
                </w:rPr>
                <w:delText>P</w:delText>
              </w:r>
            </w:del>
            <w:r w:rsidRPr="00117039">
              <w:rPr>
                <w:rFonts w:ascii="Times New Roman" w:hAnsi="Times New Roman" w:cs="Times New Roman"/>
                <w:sz w:val="16"/>
                <w:szCs w:val="16"/>
                <w:lang w:val="en-GB"/>
              </w:rPr>
              <w:t xml:space="preserve">SO reactivation </w:t>
            </w:r>
            <w:commentRangeStart w:id="6487"/>
            <w:commentRangeStart w:id="6488"/>
            <w:r w:rsidRPr="00117039">
              <w:rPr>
                <w:rFonts w:ascii="Times New Roman" w:hAnsi="Times New Roman" w:cs="Times New Roman"/>
                <w:sz w:val="16"/>
                <w:szCs w:val="16"/>
                <w:lang w:val="en-GB"/>
              </w:rPr>
              <w:t>request</w:t>
            </w:r>
            <w:commentRangeEnd w:id="6487"/>
            <w:r w:rsidRPr="00117039">
              <w:rPr>
                <w:rStyle w:val="CommentReference"/>
                <w:rFonts w:ascii="Times New Roman" w:hAnsi="Times New Roman" w:cs="Times New Roman"/>
                <w:lang w:val="en-GB"/>
              </w:rPr>
              <w:commentReference w:id="6487"/>
            </w:r>
            <w:commentRangeEnd w:id="6488"/>
            <w:r w:rsidRPr="00117039">
              <w:rPr>
                <w:rStyle w:val="CommentReference"/>
                <w:rFonts w:ascii="Times New Roman" w:hAnsi="Times New Roman" w:cs="Times New Roman"/>
                <w:lang w:val="en-GB"/>
              </w:rPr>
              <w:commentReference w:id="6488"/>
            </w:r>
          </w:p>
        </w:tc>
        <w:tc>
          <w:tcPr>
            <w:tcW w:w="3082" w:type="dxa"/>
            <w:gridSpan w:val="2"/>
            <w:tcPrChange w:author="Kokki Teemu" w:date="2025-11-03T09:17:00Z" w:id="6489">
              <w:tcPr>
                <w:tcW w:w="3018" w:type="dxa"/>
                <w:gridSpan w:val="9"/>
              </w:tcPr>
            </w:tcPrChange>
          </w:tcPr>
          <w:p w:rsidRPr="00117039" w:rsidR="0085226E" w:rsidP="0085226E" w:rsidRDefault="0085226E" w14:paraId="7A395898" w14:textId="3149E935">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 xml:space="preserve">Service provider identification  </w:t>
            </w:r>
          </w:p>
        </w:tc>
        <w:tc>
          <w:tcPr>
            <w:tcW w:w="3238" w:type="dxa"/>
            <w:tcPrChange w:author="Kokki Teemu" w:date="2025-11-03T09:17:00Z" w:id="6490">
              <w:tcPr>
                <w:tcW w:w="3252" w:type="dxa"/>
                <w:gridSpan w:val="8"/>
              </w:tcPr>
            </w:tcPrChange>
          </w:tcPr>
          <w:p w:rsidRPr="00117039" w:rsidR="0085226E" w:rsidP="0085226E" w:rsidRDefault="0085226E" w14:paraId="0508CB0A" w14:textId="6615F428">
            <w:pPr>
              <w:spacing w:after="0" w:line="276" w:lineRule="auto"/>
              <w:rPr>
                <w:rFonts w:ascii="Times New Roman" w:hAnsi="Times New Roman" w:cs="Times New Roman"/>
                <w:sz w:val="16"/>
                <w:szCs w:val="16"/>
                <w:highlight w:val="yellow"/>
                <w:lang w:val="en-GB"/>
              </w:rPr>
            </w:pPr>
            <w:ins w:author="Rick van Beek" w:date="2025-10-29T16:21:00Z" w:id="6491">
              <w:r w:rsidRPr="00117039">
                <w:rPr>
                  <w:rFonts w:ascii="Times New Roman" w:hAnsi="Times New Roman" w:cs="Times New Roman"/>
                  <w:sz w:val="16"/>
                  <w:szCs w:val="16"/>
                  <w:lang w:val="en-GB"/>
                </w:rPr>
                <w:t>European wide unique identification code of the service provider</w:t>
              </w:r>
              <w:r w:rsidRPr="00117039" w:rsidDel="00893917">
                <w:rPr>
                  <w:rFonts w:ascii="Times New Roman" w:hAnsi="Times New Roman" w:cs="Times New Roman"/>
                  <w:sz w:val="16"/>
                  <w:szCs w:val="16"/>
                  <w:lang w:val="en-GB"/>
                </w:rPr>
                <w:t xml:space="preserve"> </w:t>
              </w:r>
            </w:ins>
            <w:del w:author="Rick van Beek" w:date="2025-10-29T16:13:00Z" w:id="6492">
              <w:r w:rsidRPr="00117039">
                <w:rPr>
                  <w:rFonts w:ascii="Times New Roman" w:hAnsi="Times New Roman" w:cs="Times New Roman"/>
                  <w:sz w:val="16"/>
                  <w:szCs w:val="16"/>
                  <w:lang w:val="en-GB"/>
                </w:rPr>
                <w:delText xml:space="preserve">Identification </w:delText>
              </w:r>
            </w:del>
            <w:del w:author="Rick van Beek" w:date="2025-10-29T16:21:00Z" w:id="6493">
              <w:r w:rsidRPr="00117039">
                <w:rPr>
                  <w:rFonts w:ascii="Times New Roman" w:hAnsi="Times New Roman" w:cs="Times New Roman"/>
                  <w:sz w:val="16"/>
                  <w:szCs w:val="16"/>
                  <w:lang w:val="en-GB"/>
                </w:rPr>
                <w:delText xml:space="preserve">of the service provider </w:delText>
              </w:r>
            </w:del>
            <w:r w:rsidRPr="00117039">
              <w:rPr>
                <w:rFonts w:ascii="Times New Roman" w:hAnsi="Times New Roman" w:cs="Times New Roman"/>
                <w:sz w:val="16"/>
                <w:szCs w:val="16"/>
                <w:lang w:val="en-GB"/>
              </w:rPr>
              <w:t>to be qualified  </w:t>
            </w:r>
          </w:p>
        </w:tc>
      </w:tr>
      <w:tr w:rsidRPr="00495BA1" w:rsidR="0085226E" w:rsidTr="0DC8649F" w14:paraId="4CE02225" w14:textId="77777777">
        <w:trPr>
          <w:gridBefore w:val="1"/>
          <w:wBefore w:w="111" w:type="dxa"/>
          <w:trHeight w:val="300"/>
        </w:trPr>
        <w:tc>
          <w:tcPr>
            <w:tcW w:w="717" w:type="dxa"/>
            <w:gridSpan w:val="2"/>
            <w:vMerge w:val="restart"/>
          </w:tcPr>
          <w:p w:rsidRPr="00117039" w:rsidR="0085226E" w:rsidP="0085226E" w:rsidRDefault="0085226E" w14:paraId="07477306" w14:textId="5B32A726">
            <w:pPr>
              <w:spacing w:after="0" w:line="276" w:lineRule="auto"/>
              <w:jc w:val="center"/>
              <w:rPr>
                <w:rFonts w:ascii="Times New Roman" w:hAnsi="Times New Roman" w:cs="Times New Roman"/>
                <w:sz w:val="16"/>
                <w:szCs w:val="16"/>
                <w:highlight w:val="yellow"/>
                <w:lang w:val="en-GB"/>
              </w:rPr>
            </w:pPr>
          </w:p>
        </w:tc>
        <w:tc>
          <w:tcPr>
            <w:tcW w:w="2766" w:type="dxa"/>
            <w:gridSpan w:val="2"/>
          </w:tcPr>
          <w:p w:rsidRPr="00117039" w:rsidR="0085226E" w:rsidP="0085226E" w:rsidRDefault="0085226E" w14:paraId="5B1467C6" w14:textId="1C76C181">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85226E" w:rsidP="0085226E" w:rsidRDefault="0085226E" w14:paraId="38DDF26B" w14:textId="2068D5F0">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Procuring system operator identification </w:t>
            </w:r>
          </w:p>
        </w:tc>
        <w:tc>
          <w:tcPr>
            <w:tcW w:w="3238" w:type="dxa"/>
          </w:tcPr>
          <w:p w:rsidRPr="00117039" w:rsidR="0085226E" w:rsidP="0085226E" w:rsidRDefault="0085226E" w14:paraId="35A9C465" w14:textId="70E42D14">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Identification of the procuring system operator responsible for qualification </w:t>
            </w:r>
          </w:p>
        </w:tc>
      </w:tr>
      <w:tr w:rsidRPr="00495BA1" w:rsidR="0085226E" w:rsidTr="0DC8649F" w14:paraId="351C73F1" w14:textId="77777777">
        <w:trPr>
          <w:gridBefore w:val="1"/>
          <w:wBefore w:w="111" w:type="dxa"/>
          <w:trHeight w:val="300"/>
        </w:trPr>
        <w:tc>
          <w:tcPr>
            <w:tcW w:w="717" w:type="dxa"/>
            <w:gridSpan w:val="2"/>
            <w:vMerge/>
          </w:tcPr>
          <w:p w:rsidRPr="00117039" w:rsidR="0085226E" w:rsidP="0085226E" w:rsidRDefault="0085226E" w14:paraId="29D86A16" w14:textId="55C4DAF6">
            <w:pPr>
              <w:spacing w:after="0" w:line="276" w:lineRule="auto"/>
              <w:jc w:val="center"/>
              <w:rPr>
                <w:rFonts w:ascii="Times New Roman" w:hAnsi="Times New Roman" w:cs="Times New Roman"/>
                <w:sz w:val="16"/>
                <w:szCs w:val="16"/>
                <w:highlight w:val="yellow"/>
                <w:lang w:val="en-GB"/>
              </w:rPr>
            </w:pPr>
          </w:p>
        </w:tc>
        <w:tc>
          <w:tcPr>
            <w:tcW w:w="2766" w:type="dxa"/>
            <w:gridSpan w:val="2"/>
          </w:tcPr>
          <w:p w:rsidRPr="00117039" w:rsidR="0085226E" w:rsidP="0085226E" w:rsidRDefault="0085226E" w14:paraId="6E6AA55B" w14:textId="41434AA6">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85226E" w:rsidP="0085226E" w:rsidRDefault="0085226E" w14:paraId="0C568C52" w14:textId="7CA250BF">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Product identification </w:t>
            </w:r>
          </w:p>
        </w:tc>
        <w:tc>
          <w:tcPr>
            <w:tcW w:w="3238" w:type="dxa"/>
          </w:tcPr>
          <w:p w:rsidRPr="00117039" w:rsidR="0085226E" w:rsidP="0085226E" w:rsidRDefault="0085226E" w14:paraId="6F51EDCB" w14:textId="3C4A2920">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Identification of the product to be reactivated</w:t>
            </w:r>
          </w:p>
        </w:tc>
      </w:tr>
      <w:tr w:rsidRPr="00495BA1" w:rsidR="0085226E" w:rsidTr="0DC8649F" w14:paraId="531B04F3" w14:textId="77777777">
        <w:trPr>
          <w:gridBefore w:val="1"/>
          <w:wBefore w:w="111" w:type="dxa"/>
          <w:trHeight w:val="300"/>
        </w:trPr>
        <w:tc>
          <w:tcPr>
            <w:tcW w:w="717" w:type="dxa"/>
            <w:gridSpan w:val="2"/>
            <w:vMerge/>
          </w:tcPr>
          <w:p w:rsidRPr="00117039" w:rsidR="0085226E" w:rsidP="0085226E" w:rsidRDefault="0085226E" w14:paraId="5D508CB4" w14:textId="7B2CCE47">
            <w:pPr>
              <w:spacing w:after="0" w:line="276" w:lineRule="auto"/>
              <w:jc w:val="center"/>
              <w:rPr>
                <w:rFonts w:ascii="Times New Roman" w:hAnsi="Times New Roman" w:cs="Times New Roman"/>
                <w:sz w:val="16"/>
                <w:szCs w:val="16"/>
                <w:highlight w:val="yellow"/>
                <w:lang w:val="en-GB"/>
              </w:rPr>
            </w:pPr>
          </w:p>
        </w:tc>
        <w:tc>
          <w:tcPr>
            <w:tcW w:w="2766" w:type="dxa"/>
            <w:gridSpan w:val="2"/>
          </w:tcPr>
          <w:p w:rsidRPr="00117039" w:rsidR="0085226E" w:rsidP="0085226E" w:rsidRDefault="0085226E" w14:paraId="7632C2EF" w14:textId="30847FC8">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85226E" w:rsidP="0085226E" w:rsidRDefault="0085226E" w14:paraId="146D3A19" w14:textId="13C12161">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From date-time </w:t>
            </w:r>
          </w:p>
        </w:tc>
        <w:tc>
          <w:tcPr>
            <w:tcW w:w="3238" w:type="dxa"/>
          </w:tcPr>
          <w:p w:rsidRPr="00117039" w:rsidR="0085226E" w:rsidP="0085226E" w:rsidRDefault="0085226E" w14:paraId="3D5A7A85" w14:textId="471E0445">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Reactivation from date and time </w:t>
            </w:r>
          </w:p>
        </w:tc>
      </w:tr>
      <w:tr w:rsidRPr="00EB5A57" w:rsidR="0085226E" w:rsidTr="0DC8649F" w14:paraId="580B48DC" w14:textId="77777777">
        <w:trPr>
          <w:gridBefore w:val="1"/>
          <w:wBefore w:w="111" w:type="dxa"/>
          <w:trHeight w:val="300"/>
        </w:trPr>
        <w:tc>
          <w:tcPr>
            <w:tcW w:w="717" w:type="dxa"/>
            <w:gridSpan w:val="2"/>
            <w:vMerge/>
          </w:tcPr>
          <w:p w:rsidRPr="00117039" w:rsidR="0085226E" w:rsidP="0085226E" w:rsidRDefault="0085226E" w14:paraId="49F4379E" w14:textId="0652F040">
            <w:pPr>
              <w:spacing w:after="0" w:line="276" w:lineRule="auto"/>
              <w:jc w:val="center"/>
              <w:rPr>
                <w:rFonts w:ascii="Times New Roman" w:hAnsi="Times New Roman" w:cs="Times New Roman"/>
                <w:sz w:val="16"/>
                <w:szCs w:val="16"/>
                <w:highlight w:val="yellow"/>
                <w:lang w:val="en-GB"/>
              </w:rPr>
            </w:pPr>
          </w:p>
        </w:tc>
        <w:tc>
          <w:tcPr>
            <w:tcW w:w="2766" w:type="dxa"/>
            <w:gridSpan w:val="2"/>
          </w:tcPr>
          <w:p w:rsidRPr="00117039" w:rsidR="0085226E" w:rsidP="0085226E" w:rsidRDefault="0085226E" w14:paraId="3906836A" w14:textId="00F2701C">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85226E" w:rsidP="0085226E" w:rsidRDefault="0085226E" w14:paraId="49EC5346" w14:textId="3436CD88">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Status</w:t>
            </w:r>
          </w:p>
        </w:tc>
        <w:tc>
          <w:tcPr>
            <w:tcW w:w="3238" w:type="dxa"/>
          </w:tcPr>
          <w:p w:rsidRPr="00117039" w:rsidR="0085226E" w:rsidP="0085226E" w:rsidRDefault="0085226E" w14:paraId="0A436F23" w14:textId="4199464A">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Status of suspension</w:t>
            </w:r>
          </w:p>
        </w:tc>
      </w:tr>
      <w:tr w:rsidRPr="00EB5A57" w:rsidR="0085226E" w:rsidTr="0DC8649F" w14:paraId="736E46EC" w14:textId="77777777">
        <w:trPr>
          <w:gridBefore w:val="1"/>
          <w:wBefore w:w="111" w:type="dxa"/>
          <w:trHeight w:val="300"/>
        </w:trPr>
        <w:tc>
          <w:tcPr>
            <w:tcW w:w="717" w:type="dxa"/>
            <w:gridSpan w:val="2"/>
            <w:vMerge/>
          </w:tcPr>
          <w:p w:rsidRPr="00117039" w:rsidR="0085226E" w:rsidP="0085226E" w:rsidRDefault="0085226E" w14:paraId="139E1FBD" w14:textId="5BBB0574">
            <w:pPr>
              <w:spacing w:after="0" w:line="276" w:lineRule="auto"/>
              <w:jc w:val="center"/>
              <w:rPr>
                <w:rFonts w:ascii="Times New Roman" w:hAnsi="Times New Roman" w:cs="Times New Roman"/>
                <w:sz w:val="16"/>
                <w:szCs w:val="16"/>
                <w:highlight w:val="yellow"/>
                <w:lang w:val="en-GB"/>
              </w:rPr>
            </w:pPr>
          </w:p>
        </w:tc>
        <w:tc>
          <w:tcPr>
            <w:tcW w:w="2766" w:type="dxa"/>
            <w:gridSpan w:val="2"/>
          </w:tcPr>
          <w:p w:rsidRPr="00117039" w:rsidR="0085226E" w:rsidP="0085226E" w:rsidRDefault="0085226E" w14:paraId="34343F65" w14:textId="020234F7">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85226E" w:rsidP="0085226E" w:rsidRDefault="0085226E" w14:paraId="5370E633" w14:textId="4AEED635">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Reason </w:t>
            </w:r>
          </w:p>
        </w:tc>
        <w:tc>
          <w:tcPr>
            <w:tcW w:w="3238" w:type="dxa"/>
          </w:tcPr>
          <w:p w:rsidRPr="00117039" w:rsidR="0085226E" w:rsidP="0085226E" w:rsidRDefault="0085226E" w14:paraId="2D3C0A92" w14:textId="479C8891">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Information complimenting the status </w:t>
            </w:r>
          </w:p>
        </w:tc>
      </w:tr>
      <w:tr w:rsidRPr="00495BA1" w:rsidR="0085226E" w:rsidTr="0DC8649F" w14:paraId="25447561" w14:textId="77777777">
        <w:tblPrEx>
          <w:tblPrExChange w:author="Kokki Teemu" w:date="2025-11-03T09:17:00Z" w:id="6494">
            <w:tblPrEx>
              <w:tblW w:w="9067" w:type="dxa"/>
              <w:tblInd w:w="-5" w:type="dxa"/>
            </w:tblPrEx>
          </w:tblPrExChange>
        </w:tblPrEx>
        <w:trPr>
          <w:trHeight w:val="300"/>
          <w:trPrChange w:author="Kokki Teemu" w:date="2025-11-03T09:17:00Z" w:id="6495">
            <w:trPr>
              <w:gridAfter w:val="0"/>
              <w:trHeight w:val="300"/>
            </w:trPr>
          </w:trPrChange>
        </w:trPr>
        <w:tc>
          <w:tcPr>
            <w:tcW w:w="828" w:type="dxa"/>
            <w:gridSpan w:val="3"/>
            <w:tcPrChange w:author="Kokki Teemu" w:date="2025-11-03T09:17:00Z" w:id="6496">
              <w:tcPr>
                <w:tcW w:w="813" w:type="dxa"/>
                <w:gridSpan w:val="7"/>
              </w:tcPr>
            </w:tcPrChange>
          </w:tcPr>
          <w:p w:rsidRPr="00117039" w:rsidR="0085226E" w:rsidP="0085226E" w:rsidRDefault="0085226E" w14:paraId="6603B4E8" w14:textId="7E464385">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A</w:t>
            </w:r>
            <w:ins w:author="Carmen Garcia Montero" w:date="2025-11-03T15:59:00Z" w:id="6497">
              <w:r w:rsidR="00771811">
                <w:rPr>
                  <w:rFonts w:ascii="Times New Roman" w:hAnsi="Times New Roman" w:cs="Times New Roman"/>
                  <w:sz w:val="16"/>
                  <w:szCs w:val="16"/>
                  <w:lang w:val="en-GB"/>
                </w:rPr>
                <w:t>S</w:t>
              </w:r>
            </w:ins>
            <w:del w:author="Carmen Garcia Montero" w:date="2025-11-03T15:59:00Z" w:id="6498">
              <w:r w:rsidDel="00771811">
                <w:rPr>
                  <w:rFonts w:ascii="Times New Roman" w:hAnsi="Times New Roman" w:cs="Times New Roman"/>
                  <w:sz w:val="16"/>
                  <w:szCs w:val="16"/>
                  <w:lang w:val="en-GB"/>
                </w:rPr>
                <w:delText>R</w:delText>
              </w:r>
            </w:del>
          </w:p>
        </w:tc>
        <w:tc>
          <w:tcPr>
            <w:tcW w:w="2766" w:type="dxa"/>
            <w:gridSpan w:val="2"/>
            <w:tcPrChange w:author="Kokki Teemu" w:date="2025-11-03T09:17:00Z" w:id="6499">
              <w:tcPr>
                <w:tcW w:w="1984" w:type="dxa"/>
                <w:gridSpan w:val="5"/>
              </w:tcPr>
            </w:tcPrChange>
          </w:tcPr>
          <w:p w:rsidRPr="00117039" w:rsidR="0085226E" w:rsidP="0085226E" w:rsidRDefault="0085226E" w14:paraId="37401C6C" w14:textId="265A42F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SP-Product-</w:t>
            </w:r>
            <w:del w:author="Carmen Garcia Montero" w:date="2025-10-14T12:10:00Z" w:id="6500">
              <w:r w:rsidRPr="00117039">
                <w:rPr>
                  <w:rFonts w:ascii="Times New Roman" w:hAnsi="Times New Roman" w:cs="Times New Roman"/>
                  <w:sz w:val="16"/>
                  <w:szCs w:val="16"/>
                  <w:lang w:val="en-GB"/>
                </w:rPr>
                <w:delText>P</w:delText>
              </w:r>
            </w:del>
            <w:r w:rsidRPr="00117039">
              <w:rPr>
                <w:rFonts w:ascii="Times New Roman" w:hAnsi="Times New Roman" w:cs="Times New Roman"/>
                <w:sz w:val="16"/>
                <w:szCs w:val="16"/>
                <w:lang w:val="en-GB"/>
              </w:rPr>
              <w:t xml:space="preserve">SO reactivation </w:t>
            </w:r>
            <w:commentRangeStart w:id="6501"/>
            <w:commentRangeStart w:id="6502"/>
            <w:r w:rsidRPr="00117039">
              <w:rPr>
                <w:rFonts w:ascii="Times New Roman" w:hAnsi="Times New Roman" w:cs="Times New Roman"/>
                <w:sz w:val="16"/>
                <w:szCs w:val="16"/>
                <w:lang w:val="en-GB"/>
              </w:rPr>
              <w:t>notification</w:t>
            </w:r>
            <w:commentRangeEnd w:id="6501"/>
            <w:r w:rsidRPr="00117039">
              <w:rPr>
                <w:rStyle w:val="CommentReference"/>
                <w:rFonts w:ascii="Times New Roman" w:hAnsi="Times New Roman" w:cs="Times New Roman"/>
                <w:lang w:val="en-GB"/>
              </w:rPr>
              <w:commentReference w:id="6501"/>
            </w:r>
            <w:commentRangeEnd w:id="6502"/>
            <w:r w:rsidRPr="00117039">
              <w:rPr>
                <w:rStyle w:val="CommentReference"/>
                <w:rFonts w:ascii="Times New Roman" w:hAnsi="Times New Roman" w:cs="Times New Roman"/>
                <w:lang w:val="en-GB"/>
              </w:rPr>
              <w:commentReference w:id="6502"/>
            </w:r>
          </w:p>
        </w:tc>
        <w:tc>
          <w:tcPr>
            <w:tcW w:w="3082" w:type="dxa"/>
            <w:gridSpan w:val="2"/>
            <w:tcPrChange w:author="Kokki Teemu" w:date="2025-11-03T09:17:00Z" w:id="6503">
              <w:tcPr>
                <w:tcW w:w="3018" w:type="dxa"/>
                <w:gridSpan w:val="9"/>
              </w:tcPr>
            </w:tcPrChange>
          </w:tcPr>
          <w:p w:rsidRPr="00117039" w:rsidR="0085226E" w:rsidP="0085226E" w:rsidRDefault="0085226E" w14:paraId="318F238B" w14:textId="40B530AF">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 xml:space="preserve">Service provider identification  </w:t>
            </w:r>
          </w:p>
        </w:tc>
        <w:tc>
          <w:tcPr>
            <w:tcW w:w="3238" w:type="dxa"/>
            <w:tcPrChange w:author="Kokki Teemu" w:date="2025-11-03T09:17:00Z" w:id="6504">
              <w:tcPr>
                <w:tcW w:w="3252" w:type="dxa"/>
                <w:gridSpan w:val="8"/>
              </w:tcPr>
            </w:tcPrChange>
          </w:tcPr>
          <w:p w:rsidRPr="00117039" w:rsidR="0085226E" w:rsidP="0085226E" w:rsidRDefault="0085226E" w14:paraId="5B5349D6" w14:textId="5B3D4C6F">
            <w:pPr>
              <w:spacing w:after="0" w:line="276" w:lineRule="auto"/>
              <w:rPr>
                <w:rFonts w:ascii="Times New Roman" w:hAnsi="Times New Roman" w:cs="Times New Roman"/>
                <w:sz w:val="16"/>
                <w:szCs w:val="16"/>
                <w:highlight w:val="yellow"/>
                <w:lang w:val="en-GB"/>
              </w:rPr>
            </w:pPr>
            <w:ins w:author="Rick van Beek" w:date="2025-10-29T16:21:00Z" w:id="6505">
              <w:r w:rsidRPr="00117039">
                <w:rPr>
                  <w:rFonts w:ascii="Times New Roman" w:hAnsi="Times New Roman" w:cs="Times New Roman"/>
                  <w:sz w:val="16"/>
                  <w:szCs w:val="16"/>
                  <w:lang w:val="en-GB"/>
                </w:rPr>
                <w:t>European wide unique identification code of the service provider</w:t>
              </w:r>
              <w:r w:rsidRPr="00117039" w:rsidDel="00893917">
                <w:rPr>
                  <w:rFonts w:ascii="Times New Roman" w:hAnsi="Times New Roman" w:cs="Times New Roman"/>
                  <w:sz w:val="16"/>
                  <w:szCs w:val="16"/>
                  <w:lang w:val="en-GB"/>
                </w:rPr>
                <w:t xml:space="preserve"> </w:t>
              </w:r>
            </w:ins>
            <w:del w:author="Rick van Beek" w:date="2025-10-29T16:13:00Z" w:id="6506">
              <w:r w:rsidRPr="00117039">
                <w:rPr>
                  <w:rFonts w:ascii="Times New Roman" w:hAnsi="Times New Roman" w:cs="Times New Roman"/>
                  <w:sz w:val="16"/>
                  <w:szCs w:val="16"/>
                  <w:lang w:val="en-GB"/>
                </w:rPr>
                <w:delText xml:space="preserve">Identification </w:delText>
              </w:r>
            </w:del>
            <w:del w:author="Rick van Beek" w:date="2025-10-29T16:21:00Z" w:id="6507">
              <w:r w:rsidRPr="00117039">
                <w:rPr>
                  <w:rFonts w:ascii="Times New Roman" w:hAnsi="Times New Roman" w:cs="Times New Roman"/>
                  <w:sz w:val="16"/>
                  <w:szCs w:val="16"/>
                  <w:lang w:val="en-GB"/>
                </w:rPr>
                <w:delText xml:space="preserve">of the service provider </w:delText>
              </w:r>
            </w:del>
            <w:r w:rsidRPr="00117039">
              <w:rPr>
                <w:rFonts w:ascii="Times New Roman" w:hAnsi="Times New Roman" w:cs="Times New Roman"/>
                <w:sz w:val="16"/>
                <w:szCs w:val="16"/>
                <w:lang w:val="en-GB"/>
              </w:rPr>
              <w:t>to be qualified  </w:t>
            </w:r>
          </w:p>
        </w:tc>
      </w:tr>
      <w:tr w:rsidRPr="00495BA1" w:rsidR="0085226E" w:rsidTr="0DC8649F" w14:paraId="0ECD8A7A" w14:textId="77777777">
        <w:trPr>
          <w:gridBefore w:val="1"/>
          <w:wBefore w:w="111" w:type="dxa"/>
          <w:trHeight w:val="300"/>
        </w:trPr>
        <w:tc>
          <w:tcPr>
            <w:tcW w:w="717" w:type="dxa"/>
            <w:gridSpan w:val="2"/>
            <w:vMerge w:val="restart"/>
          </w:tcPr>
          <w:p w:rsidRPr="00117039" w:rsidR="0085226E" w:rsidP="0085226E" w:rsidRDefault="0085226E" w14:paraId="3405DE38" w14:textId="77777777">
            <w:pPr>
              <w:spacing w:after="0" w:line="276" w:lineRule="auto"/>
              <w:jc w:val="center"/>
              <w:rPr>
                <w:rFonts w:ascii="Times New Roman" w:hAnsi="Times New Roman" w:cs="Times New Roman"/>
                <w:sz w:val="16"/>
                <w:szCs w:val="16"/>
                <w:highlight w:val="yellow"/>
                <w:lang w:val="en-GB"/>
              </w:rPr>
            </w:pPr>
          </w:p>
        </w:tc>
        <w:tc>
          <w:tcPr>
            <w:tcW w:w="2766" w:type="dxa"/>
            <w:gridSpan w:val="2"/>
          </w:tcPr>
          <w:p w:rsidRPr="00117039" w:rsidR="0085226E" w:rsidP="0085226E" w:rsidRDefault="0085226E" w14:paraId="602ACD41" w14:textId="77777777">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85226E" w:rsidP="0085226E" w:rsidRDefault="0085226E" w14:paraId="65111851" w14:textId="265D9BFE">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Procuring system operator identification </w:t>
            </w:r>
          </w:p>
        </w:tc>
        <w:tc>
          <w:tcPr>
            <w:tcW w:w="3238" w:type="dxa"/>
          </w:tcPr>
          <w:p w:rsidRPr="00117039" w:rsidR="0085226E" w:rsidP="0085226E" w:rsidRDefault="0085226E" w14:paraId="5BDED63B" w14:textId="70363750">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Identification of the procuring system operator responsible for qualification </w:t>
            </w:r>
          </w:p>
        </w:tc>
      </w:tr>
      <w:tr w:rsidRPr="00495BA1" w:rsidR="0085226E" w:rsidTr="0DC8649F" w14:paraId="30DA73DC" w14:textId="77777777">
        <w:trPr>
          <w:gridBefore w:val="1"/>
          <w:wBefore w:w="111" w:type="dxa"/>
          <w:trHeight w:val="300"/>
        </w:trPr>
        <w:tc>
          <w:tcPr>
            <w:tcW w:w="717" w:type="dxa"/>
            <w:gridSpan w:val="2"/>
            <w:vMerge/>
          </w:tcPr>
          <w:p w:rsidRPr="00117039" w:rsidR="0085226E" w:rsidP="0085226E" w:rsidRDefault="0085226E" w14:paraId="129FC71B" w14:textId="77777777">
            <w:pPr>
              <w:spacing w:after="0" w:line="276" w:lineRule="auto"/>
              <w:jc w:val="center"/>
              <w:rPr>
                <w:rFonts w:ascii="Times New Roman" w:hAnsi="Times New Roman" w:cs="Times New Roman"/>
                <w:sz w:val="16"/>
                <w:szCs w:val="16"/>
                <w:highlight w:val="yellow"/>
                <w:lang w:val="en-GB"/>
              </w:rPr>
            </w:pPr>
          </w:p>
        </w:tc>
        <w:tc>
          <w:tcPr>
            <w:tcW w:w="2766" w:type="dxa"/>
            <w:gridSpan w:val="2"/>
          </w:tcPr>
          <w:p w:rsidRPr="00117039" w:rsidR="0085226E" w:rsidP="0085226E" w:rsidRDefault="0085226E" w14:paraId="16A60917" w14:textId="77777777">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85226E" w:rsidP="0085226E" w:rsidRDefault="0085226E" w14:paraId="7AB76642" w14:textId="6AF4F950">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Product identification </w:t>
            </w:r>
          </w:p>
        </w:tc>
        <w:tc>
          <w:tcPr>
            <w:tcW w:w="3238" w:type="dxa"/>
          </w:tcPr>
          <w:p w:rsidRPr="00117039" w:rsidR="0085226E" w:rsidP="0085226E" w:rsidRDefault="0085226E" w14:paraId="68DAE6F0" w14:textId="62B467C7">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Identification of the product for which the service provider is reactivated after suspension</w:t>
            </w:r>
          </w:p>
        </w:tc>
      </w:tr>
      <w:tr w:rsidRPr="00EB5A57" w:rsidR="0085226E" w:rsidTr="0DC8649F" w14:paraId="5CD088B9" w14:textId="77777777">
        <w:trPr>
          <w:gridBefore w:val="1"/>
          <w:wBefore w:w="111" w:type="dxa"/>
          <w:trHeight w:val="300"/>
        </w:trPr>
        <w:tc>
          <w:tcPr>
            <w:tcW w:w="717" w:type="dxa"/>
            <w:gridSpan w:val="2"/>
            <w:vMerge/>
          </w:tcPr>
          <w:p w:rsidRPr="00117039" w:rsidR="0085226E" w:rsidP="0085226E" w:rsidRDefault="0085226E" w14:paraId="4AD83AD4" w14:textId="77777777">
            <w:pPr>
              <w:spacing w:after="0" w:line="276" w:lineRule="auto"/>
              <w:jc w:val="center"/>
              <w:rPr>
                <w:rFonts w:ascii="Times New Roman" w:hAnsi="Times New Roman" w:cs="Times New Roman"/>
                <w:sz w:val="16"/>
                <w:szCs w:val="16"/>
                <w:highlight w:val="yellow"/>
                <w:lang w:val="en-GB"/>
              </w:rPr>
            </w:pPr>
          </w:p>
        </w:tc>
        <w:tc>
          <w:tcPr>
            <w:tcW w:w="2766" w:type="dxa"/>
            <w:gridSpan w:val="2"/>
          </w:tcPr>
          <w:p w:rsidRPr="00117039" w:rsidR="0085226E" w:rsidP="0085226E" w:rsidRDefault="0085226E" w14:paraId="6455BCFE" w14:textId="77777777">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85226E" w:rsidP="0085226E" w:rsidRDefault="0085226E" w14:paraId="48403E48" w14:textId="420E58AE">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Suspension status </w:t>
            </w:r>
          </w:p>
        </w:tc>
        <w:tc>
          <w:tcPr>
            <w:tcW w:w="3238" w:type="dxa"/>
          </w:tcPr>
          <w:p w:rsidRPr="00117039" w:rsidR="0085226E" w:rsidP="0085226E" w:rsidRDefault="0085226E" w14:paraId="63A21A1C" w14:textId="3B6CE187">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lang w:val="en-GB"/>
              </w:rPr>
              <w:t>Status of the suspension</w:t>
            </w:r>
          </w:p>
        </w:tc>
      </w:tr>
      <w:tr w:rsidRPr="00EB5A57" w:rsidR="0085226E" w:rsidTr="0DC8649F" w14:paraId="3FB8EDCF" w14:textId="77777777">
        <w:trPr>
          <w:gridBefore w:val="1"/>
          <w:wBefore w:w="111" w:type="dxa"/>
          <w:trHeight w:val="300"/>
        </w:trPr>
        <w:tc>
          <w:tcPr>
            <w:tcW w:w="717" w:type="dxa"/>
            <w:gridSpan w:val="2"/>
            <w:vMerge/>
          </w:tcPr>
          <w:p w:rsidRPr="00117039" w:rsidR="0085226E" w:rsidP="0085226E" w:rsidRDefault="0085226E" w14:paraId="223EA08C" w14:textId="77777777">
            <w:pPr>
              <w:spacing w:after="0" w:line="276" w:lineRule="auto"/>
              <w:jc w:val="center"/>
              <w:rPr>
                <w:rFonts w:ascii="Times New Roman" w:hAnsi="Times New Roman" w:cs="Times New Roman"/>
                <w:sz w:val="16"/>
                <w:szCs w:val="16"/>
                <w:highlight w:val="yellow"/>
                <w:lang w:val="en-GB"/>
              </w:rPr>
            </w:pPr>
          </w:p>
        </w:tc>
        <w:tc>
          <w:tcPr>
            <w:tcW w:w="2766" w:type="dxa"/>
            <w:gridSpan w:val="2"/>
          </w:tcPr>
          <w:p w:rsidRPr="00117039" w:rsidR="0085226E" w:rsidP="0085226E" w:rsidRDefault="0085226E" w14:paraId="57A1DDFE" w14:textId="77777777">
            <w:pPr>
              <w:spacing w:after="0" w:line="276" w:lineRule="auto"/>
              <w:rPr>
                <w:rFonts w:ascii="Times New Roman" w:hAnsi="Times New Roman" w:cs="Times New Roman"/>
                <w:sz w:val="16"/>
                <w:szCs w:val="16"/>
                <w:highlight w:val="yellow"/>
                <w:lang w:val="en-GB"/>
              </w:rPr>
            </w:pPr>
          </w:p>
        </w:tc>
        <w:tc>
          <w:tcPr>
            <w:tcW w:w="3082" w:type="dxa"/>
            <w:gridSpan w:val="2"/>
          </w:tcPr>
          <w:p w:rsidRPr="00117039" w:rsidR="0085226E" w:rsidP="0085226E" w:rsidRDefault="0085226E" w14:paraId="77CE4FE2" w14:textId="77777777">
            <w:pPr>
              <w:spacing w:after="0" w:line="276" w:lineRule="auto"/>
              <w:rPr>
                <w:rFonts w:ascii="Times New Roman" w:hAnsi="Times New Roman" w:cs="Times New Roman"/>
                <w:sz w:val="16"/>
                <w:szCs w:val="16"/>
                <w:highlight w:val="yellow"/>
                <w:lang w:val="en-GB"/>
              </w:rPr>
            </w:pPr>
          </w:p>
        </w:tc>
        <w:tc>
          <w:tcPr>
            <w:tcW w:w="3238" w:type="dxa"/>
          </w:tcPr>
          <w:p w:rsidRPr="00117039" w:rsidR="0085226E" w:rsidP="0085226E" w:rsidRDefault="0085226E" w14:paraId="40DB7F8C" w14:textId="77777777">
            <w:pPr>
              <w:spacing w:after="0" w:line="276" w:lineRule="auto"/>
              <w:rPr>
                <w:rFonts w:ascii="Times New Roman" w:hAnsi="Times New Roman" w:cs="Times New Roman"/>
                <w:sz w:val="16"/>
                <w:szCs w:val="16"/>
                <w:highlight w:val="yellow"/>
                <w:lang w:val="en-GB"/>
              </w:rPr>
            </w:pPr>
          </w:p>
        </w:tc>
      </w:tr>
      <w:tr w:rsidRPr="00495BA1" w:rsidR="00DB28BE" w:rsidTr="0DC8649F" w14:paraId="7EB20A6F" w14:textId="77777777">
        <w:trPr>
          <w:trHeight w:val="300"/>
          <w:ins w:author="Carmen Garcia Montero" w:date="2025-11-03T16:00:00Z" w:id="6508"/>
        </w:trPr>
        <w:tc>
          <w:tcPr>
            <w:tcW w:w="828" w:type="dxa"/>
            <w:gridSpan w:val="3"/>
          </w:tcPr>
          <w:p w:rsidR="00DB28BE" w:rsidP="00DB28BE" w:rsidRDefault="00D70354" w14:paraId="1C650F6A" w14:textId="155CD99C">
            <w:pPr>
              <w:spacing w:after="0" w:line="276" w:lineRule="auto"/>
              <w:jc w:val="center"/>
              <w:rPr>
                <w:ins w:author="Carmen Garcia Montero" w:date="2025-11-03T16:00:00Z" w:id="6509"/>
                <w:rFonts w:ascii="Times New Roman" w:hAnsi="Times New Roman" w:cs="Times New Roman"/>
                <w:sz w:val="16"/>
                <w:szCs w:val="16"/>
                <w:lang w:val="en-GB"/>
              </w:rPr>
            </w:pPr>
            <w:ins w:author="Carmen Garcia Montero" w:date="2025-11-03T16:42:00Z" w:id="6510">
              <w:r>
                <w:rPr>
                  <w:rFonts w:ascii="Times New Roman" w:hAnsi="Times New Roman" w:cs="Times New Roman"/>
                  <w:sz w:val="16"/>
                  <w:szCs w:val="16"/>
                  <w:lang w:val="en-GB"/>
                </w:rPr>
                <w:t>AT</w:t>
              </w:r>
            </w:ins>
          </w:p>
        </w:tc>
        <w:tc>
          <w:tcPr>
            <w:tcW w:w="2766" w:type="dxa"/>
            <w:gridSpan w:val="2"/>
          </w:tcPr>
          <w:p w:rsidRPr="00117039" w:rsidR="00DB28BE" w:rsidP="00DB28BE" w:rsidRDefault="00DB28BE" w14:paraId="6C0D0FA6" w14:textId="3C2A5877">
            <w:pPr>
              <w:spacing w:after="0" w:line="276" w:lineRule="auto"/>
              <w:rPr>
                <w:ins w:author="Carmen Garcia Montero" w:date="2025-11-03T16:00:00Z" w:id="6511"/>
                <w:rFonts w:ascii="Times New Roman" w:hAnsi="Times New Roman" w:eastAsia="Times New Roman" w:cs="Times New Roman"/>
                <w:sz w:val="16"/>
                <w:szCs w:val="16"/>
                <w:lang w:val="en-GB" w:eastAsia="nb-NO"/>
              </w:rPr>
            </w:pPr>
            <w:ins w:author="Carmen Garcia Montero" w:date="2025-11-03T16:00:00Z" w:id="6512">
              <w:r w:rsidRPr="004C7654">
                <w:rPr>
                  <w:rFonts w:ascii="Times New Roman" w:hAnsi="Times New Roman" w:cs="Times New Roman"/>
                  <w:sz w:val="16"/>
                  <w:szCs w:val="16"/>
                  <w:lang w:val="en-GB"/>
                </w:rPr>
                <w:t>SPU or SPG registration request</w:t>
              </w:r>
            </w:ins>
          </w:p>
        </w:tc>
        <w:tc>
          <w:tcPr>
            <w:tcW w:w="3082" w:type="dxa"/>
            <w:gridSpan w:val="2"/>
          </w:tcPr>
          <w:p w:rsidRPr="00117039" w:rsidR="00DB28BE" w:rsidP="00DB28BE" w:rsidRDefault="00DB28BE" w14:paraId="4C1E51B5" w14:textId="3F90A3EC">
            <w:pPr>
              <w:spacing w:after="0" w:line="276" w:lineRule="auto"/>
              <w:rPr>
                <w:ins w:author="Carmen Garcia Montero" w:date="2025-11-03T16:00:00Z" w:id="6513"/>
                <w:rFonts w:ascii="Times New Roman" w:hAnsi="Times New Roman" w:cs="Times New Roman"/>
                <w:sz w:val="16"/>
                <w:szCs w:val="16"/>
                <w:lang w:val="en-GB"/>
              </w:rPr>
            </w:pPr>
            <w:commentRangeStart w:id="6514"/>
            <w:commentRangeStart w:id="6515"/>
            <w:ins w:author="Carmen Garcia Montero" w:date="2025-11-03T16:00:00Z" w:id="6516">
              <w:r w:rsidRPr="00117039">
                <w:rPr>
                  <w:rFonts w:ascii="Times New Roman" w:hAnsi="Times New Roman" w:cs="Times New Roman"/>
                  <w:sz w:val="16"/>
                  <w:szCs w:val="16"/>
                  <w:lang w:val="en-GB"/>
                </w:rPr>
                <w:t>SP module</w:t>
              </w:r>
              <w:commentRangeEnd w:id="6514"/>
              <w:r w:rsidRPr="00117039">
                <w:rPr>
                  <w:rStyle w:val="CommentReference"/>
                  <w:rFonts w:ascii="Times New Roman" w:hAnsi="Times New Roman" w:cs="Times New Roman"/>
                  <w:lang w:val="en-GB"/>
                </w:rPr>
                <w:commentReference w:id="6514"/>
              </w:r>
              <w:commentRangeEnd w:id="6515"/>
              <w:r w:rsidRPr="00117039">
                <w:rPr>
                  <w:rStyle w:val="CommentReference"/>
                  <w:rFonts w:ascii="Times New Roman" w:hAnsi="Times New Roman" w:cs="Times New Roman"/>
                  <w:lang w:val="en-GB"/>
                </w:rPr>
                <w:commentReference w:id="6515"/>
              </w:r>
            </w:ins>
          </w:p>
        </w:tc>
        <w:tc>
          <w:tcPr>
            <w:tcW w:w="3238" w:type="dxa"/>
          </w:tcPr>
          <w:p w:rsidRPr="00117039" w:rsidR="00DB28BE" w:rsidP="00DB28BE" w:rsidRDefault="00DB28BE" w14:paraId="42317714" w14:textId="17D76670">
            <w:pPr>
              <w:spacing w:after="0" w:line="276" w:lineRule="auto"/>
              <w:rPr>
                <w:ins w:author="Carmen Garcia Montero" w:date="2025-11-03T16:00:00Z" w:id="6517"/>
                <w:rFonts w:ascii="Times New Roman" w:hAnsi="Times New Roman" w:cs="Times New Roman"/>
                <w:sz w:val="16"/>
                <w:szCs w:val="16"/>
                <w:highlight w:val="yellow"/>
                <w:lang w:val="en-GB"/>
              </w:rPr>
            </w:pPr>
            <w:ins w:author="Carmen Garcia Montero" w:date="2025-11-03T16:00:00Z" w:id="6518">
              <w:r w:rsidRPr="00117039">
                <w:rPr>
                  <w:rFonts w:ascii="Times New Roman" w:hAnsi="Times New Roman" w:cs="Times New Roman"/>
                  <w:sz w:val="16"/>
                  <w:szCs w:val="16"/>
                  <w:lang w:val="en-GB"/>
                </w:rPr>
                <w:t>Identification of a flexibility information system module at EU level. </w:t>
              </w:r>
            </w:ins>
          </w:p>
        </w:tc>
      </w:tr>
      <w:tr w:rsidRPr="00495BA1" w:rsidR="00DB28BE" w:rsidTr="0DC8649F" w14:paraId="363307E6" w14:textId="77777777">
        <w:trPr>
          <w:trHeight w:val="300"/>
          <w:ins w:author="Carmen Garcia Montero" w:date="2025-11-03T16:00:00Z" w:id="6519"/>
        </w:trPr>
        <w:tc>
          <w:tcPr>
            <w:tcW w:w="828" w:type="dxa"/>
            <w:gridSpan w:val="3"/>
          </w:tcPr>
          <w:p w:rsidR="00DB28BE" w:rsidP="00DB28BE" w:rsidRDefault="00DB28BE" w14:paraId="05B75C81" w14:textId="77777777">
            <w:pPr>
              <w:spacing w:after="0" w:line="276" w:lineRule="auto"/>
              <w:jc w:val="center"/>
              <w:rPr>
                <w:ins w:author="Carmen Garcia Montero" w:date="2025-11-03T16:00:00Z" w:id="6520"/>
                <w:rFonts w:ascii="Times New Roman" w:hAnsi="Times New Roman" w:cs="Times New Roman"/>
                <w:sz w:val="16"/>
                <w:szCs w:val="16"/>
                <w:lang w:val="en-GB"/>
              </w:rPr>
            </w:pPr>
          </w:p>
        </w:tc>
        <w:tc>
          <w:tcPr>
            <w:tcW w:w="2766" w:type="dxa"/>
            <w:gridSpan w:val="2"/>
          </w:tcPr>
          <w:p w:rsidRPr="00117039" w:rsidR="00DB28BE" w:rsidP="00DB28BE" w:rsidRDefault="00DB28BE" w14:paraId="666479BB" w14:textId="77777777">
            <w:pPr>
              <w:spacing w:after="0" w:line="276" w:lineRule="auto"/>
              <w:rPr>
                <w:ins w:author="Carmen Garcia Montero" w:date="2025-11-03T16:00:00Z" w:id="6521"/>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79EF5F7" w14:textId="3D819D0C">
            <w:pPr>
              <w:spacing w:after="0" w:line="276" w:lineRule="auto"/>
              <w:rPr>
                <w:ins w:author="Carmen Garcia Montero" w:date="2025-11-03T16:00:00Z" w:id="6522"/>
                <w:rFonts w:ascii="Times New Roman" w:hAnsi="Times New Roman" w:cs="Times New Roman"/>
                <w:sz w:val="16"/>
                <w:szCs w:val="16"/>
                <w:lang w:val="en-GB"/>
              </w:rPr>
            </w:pPr>
            <w:ins w:author="Carmen Garcia Montero" w:date="2025-11-03T16:00:00Z" w:id="6523">
              <w:r w:rsidRPr="00117039">
                <w:rPr>
                  <w:rFonts w:ascii="Times New Roman" w:hAnsi="Times New Roman" w:cs="Times New Roman"/>
                  <w:sz w:val="16"/>
                  <w:szCs w:val="16"/>
                  <w:lang w:val="en-GB"/>
                </w:rPr>
                <w:t xml:space="preserve">Preferred registration date </w:t>
              </w:r>
            </w:ins>
          </w:p>
        </w:tc>
        <w:tc>
          <w:tcPr>
            <w:tcW w:w="3238" w:type="dxa"/>
          </w:tcPr>
          <w:p w:rsidRPr="00117039" w:rsidR="00DB28BE" w:rsidP="00DB28BE" w:rsidRDefault="00DB28BE" w14:paraId="684EE84F" w14:textId="30729E57">
            <w:pPr>
              <w:spacing w:after="0" w:line="276" w:lineRule="auto"/>
              <w:rPr>
                <w:ins w:author="Carmen Garcia Montero" w:date="2025-11-03T16:00:00Z" w:id="6524"/>
                <w:rFonts w:ascii="Times New Roman" w:hAnsi="Times New Roman" w:cs="Times New Roman"/>
                <w:sz w:val="16"/>
                <w:szCs w:val="16"/>
                <w:highlight w:val="yellow"/>
                <w:lang w:val="en-GB"/>
              </w:rPr>
            </w:pPr>
            <w:ins w:author="Carmen Garcia Montero" w:date="2025-11-03T16:00:00Z" w:id="6525">
              <w:r w:rsidRPr="004C7654">
                <w:rPr>
                  <w:rFonts w:ascii="Times New Roman" w:hAnsi="Times New Roman" w:cs="Times New Roman"/>
                  <w:sz w:val="16"/>
                  <w:szCs w:val="16"/>
                  <w:lang w:val="en-GB"/>
                </w:rPr>
                <w:t>Date for when the registration shall be considered active.</w:t>
              </w:r>
            </w:ins>
          </w:p>
        </w:tc>
      </w:tr>
      <w:tr w:rsidRPr="00495BA1" w:rsidR="00DB28BE" w:rsidTr="0DC8649F" w14:paraId="3B68583F" w14:textId="77777777">
        <w:trPr>
          <w:trHeight w:val="300"/>
          <w:ins w:author="Carmen Garcia Montero" w:date="2025-11-03T16:00:00Z" w:id="6526"/>
        </w:trPr>
        <w:tc>
          <w:tcPr>
            <w:tcW w:w="828" w:type="dxa"/>
            <w:gridSpan w:val="3"/>
          </w:tcPr>
          <w:p w:rsidR="00DB28BE" w:rsidP="00DB28BE" w:rsidRDefault="00D70354" w14:paraId="6FA8A7CC" w14:textId="5F868425">
            <w:pPr>
              <w:spacing w:after="0" w:line="276" w:lineRule="auto"/>
              <w:jc w:val="center"/>
              <w:rPr>
                <w:ins w:author="Carmen Garcia Montero" w:date="2025-11-03T16:00:00Z" w:id="6527"/>
                <w:rFonts w:ascii="Times New Roman" w:hAnsi="Times New Roman" w:cs="Times New Roman"/>
                <w:sz w:val="16"/>
                <w:szCs w:val="16"/>
                <w:lang w:val="en-GB"/>
              </w:rPr>
            </w:pPr>
            <w:ins w:author="Carmen Garcia Montero" w:date="2025-11-03T16:42:00Z" w:id="6528">
              <w:r>
                <w:rPr>
                  <w:rFonts w:ascii="Times New Roman" w:hAnsi="Times New Roman" w:cs="Times New Roman"/>
                  <w:sz w:val="16"/>
                  <w:szCs w:val="16"/>
                  <w:lang w:val="en-GB"/>
                </w:rPr>
                <w:t>AU</w:t>
              </w:r>
            </w:ins>
          </w:p>
        </w:tc>
        <w:tc>
          <w:tcPr>
            <w:tcW w:w="2766" w:type="dxa"/>
            <w:gridSpan w:val="2"/>
          </w:tcPr>
          <w:p w:rsidRPr="00117039" w:rsidR="00DB28BE" w:rsidP="00DB28BE" w:rsidRDefault="00DB28BE" w14:paraId="343A2F4D" w14:textId="5562B184">
            <w:pPr>
              <w:spacing w:after="0" w:line="276" w:lineRule="auto"/>
              <w:rPr>
                <w:ins w:author="Carmen Garcia Montero" w:date="2025-11-03T16:00:00Z" w:id="6529"/>
                <w:rFonts w:ascii="Times New Roman" w:hAnsi="Times New Roman" w:eastAsia="Times New Roman" w:cs="Times New Roman"/>
                <w:sz w:val="16"/>
                <w:szCs w:val="16"/>
                <w:lang w:val="en-GB" w:eastAsia="nb-NO"/>
              </w:rPr>
            </w:pPr>
            <w:ins w:author="Carmen Garcia Montero" w:date="2025-11-03T16:00:00Z" w:id="6530">
              <w:r w:rsidRPr="004C7654">
                <w:rPr>
                  <w:rFonts w:ascii="Times New Roman" w:hAnsi="Times New Roman" w:cs="Times New Roman"/>
                  <w:sz w:val="16"/>
                  <w:szCs w:val="16"/>
                  <w:lang w:val="en-GB"/>
                </w:rPr>
                <w:t>SPU or SPG registration confirmation</w:t>
              </w:r>
            </w:ins>
          </w:p>
        </w:tc>
        <w:tc>
          <w:tcPr>
            <w:tcW w:w="3082" w:type="dxa"/>
            <w:gridSpan w:val="2"/>
          </w:tcPr>
          <w:p w:rsidRPr="00117039" w:rsidR="00DB28BE" w:rsidP="00DB28BE" w:rsidRDefault="00DB28BE" w14:paraId="37356FEB" w14:textId="464101F9">
            <w:pPr>
              <w:spacing w:after="0" w:line="276" w:lineRule="auto"/>
              <w:rPr>
                <w:ins w:author="Carmen Garcia Montero" w:date="2025-11-03T16:00:00Z" w:id="6531"/>
                <w:rFonts w:ascii="Times New Roman" w:hAnsi="Times New Roman" w:cs="Times New Roman"/>
                <w:sz w:val="16"/>
                <w:szCs w:val="16"/>
                <w:lang w:val="en-GB"/>
              </w:rPr>
            </w:pPr>
            <w:ins w:author="Carmen Garcia Montero" w:date="2025-11-03T16:00:00Z" w:id="6532">
              <w:r w:rsidRPr="00117039">
                <w:rPr>
                  <w:rFonts w:ascii="Times New Roman" w:hAnsi="Times New Roman" w:cs="Times New Roman"/>
                  <w:sz w:val="16"/>
                  <w:szCs w:val="16"/>
                  <w:lang w:val="en-GB"/>
                </w:rPr>
                <w:t>SP identification</w:t>
              </w:r>
            </w:ins>
          </w:p>
        </w:tc>
        <w:tc>
          <w:tcPr>
            <w:tcW w:w="3238" w:type="dxa"/>
          </w:tcPr>
          <w:p w:rsidRPr="00117039" w:rsidR="00DB28BE" w:rsidP="00DB28BE" w:rsidRDefault="00DB28BE" w14:paraId="18136723" w14:textId="46F5924F">
            <w:pPr>
              <w:spacing w:after="0" w:line="276" w:lineRule="auto"/>
              <w:rPr>
                <w:ins w:author="Carmen Garcia Montero" w:date="2025-11-03T16:00:00Z" w:id="6533"/>
                <w:rFonts w:ascii="Times New Roman" w:hAnsi="Times New Roman" w:cs="Times New Roman"/>
                <w:sz w:val="16"/>
                <w:szCs w:val="16"/>
                <w:highlight w:val="yellow"/>
                <w:lang w:val="en-GB"/>
              </w:rPr>
            </w:pPr>
            <w:ins w:author="Carmen Garcia Montero" w:date="2025-11-03T16:00:00Z" w:id="6534">
              <w:r w:rsidRPr="00117039">
                <w:rPr>
                  <w:rFonts w:ascii="Times New Roman" w:hAnsi="Times New Roman" w:cs="Times New Roman"/>
                  <w:sz w:val="16"/>
                  <w:szCs w:val="16"/>
                  <w:lang w:val="en-GB"/>
                </w:rPr>
                <w:t>European wide unique identification code of the service provider</w:t>
              </w:r>
            </w:ins>
          </w:p>
        </w:tc>
      </w:tr>
      <w:tr w:rsidRPr="00495BA1" w:rsidR="00DB28BE" w:rsidTr="0DC8649F" w14:paraId="3CAF497E" w14:textId="77777777">
        <w:trPr>
          <w:trHeight w:val="300"/>
          <w:ins w:author="Carmen Garcia Montero" w:date="2025-11-03T16:00:00Z" w:id="6535"/>
        </w:trPr>
        <w:tc>
          <w:tcPr>
            <w:tcW w:w="828" w:type="dxa"/>
            <w:gridSpan w:val="3"/>
          </w:tcPr>
          <w:p w:rsidR="00DB28BE" w:rsidP="00DB28BE" w:rsidRDefault="00DB28BE" w14:paraId="3E1E4841" w14:textId="77777777">
            <w:pPr>
              <w:spacing w:after="0" w:line="276" w:lineRule="auto"/>
              <w:jc w:val="center"/>
              <w:rPr>
                <w:ins w:author="Carmen Garcia Montero" w:date="2025-11-03T16:00:00Z" w:id="6536"/>
                <w:rFonts w:ascii="Times New Roman" w:hAnsi="Times New Roman" w:cs="Times New Roman"/>
                <w:sz w:val="16"/>
                <w:szCs w:val="16"/>
                <w:lang w:val="en-GB"/>
              </w:rPr>
            </w:pPr>
          </w:p>
        </w:tc>
        <w:tc>
          <w:tcPr>
            <w:tcW w:w="2766" w:type="dxa"/>
            <w:gridSpan w:val="2"/>
          </w:tcPr>
          <w:p w:rsidRPr="00117039" w:rsidR="00DB28BE" w:rsidP="00DB28BE" w:rsidRDefault="00DB28BE" w14:paraId="2AC6C599" w14:textId="77777777">
            <w:pPr>
              <w:spacing w:after="0" w:line="276" w:lineRule="auto"/>
              <w:rPr>
                <w:ins w:author="Carmen Garcia Montero" w:date="2025-11-03T16:00:00Z" w:id="6537"/>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6974C36" w14:textId="55FACD45">
            <w:pPr>
              <w:spacing w:after="0" w:line="276" w:lineRule="auto"/>
              <w:rPr>
                <w:ins w:author="Carmen Garcia Montero" w:date="2025-11-03T16:00:00Z" w:id="6538"/>
                <w:rFonts w:ascii="Times New Roman" w:hAnsi="Times New Roman" w:cs="Times New Roman"/>
                <w:sz w:val="16"/>
                <w:szCs w:val="16"/>
                <w:lang w:val="en-GB"/>
              </w:rPr>
            </w:pPr>
            <w:ins w:author="Carmen Garcia Montero" w:date="2025-11-03T16:00:00Z" w:id="6539">
              <w:r w:rsidRPr="00117039">
                <w:rPr>
                  <w:rFonts w:ascii="Times New Roman" w:hAnsi="Times New Roman" w:cs="Times New Roman"/>
                  <w:sz w:val="16"/>
                  <w:szCs w:val="16"/>
                  <w:lang w:val="en-GB"/>
                </w:rPr>
                <w:t xml:space="preserve">Registration date </w:t>
              </w:r>
            </w:ins>
          </w:p>
        </w:tc>
        <w:tc>
          <w:tcPr>
            <w:tcW w:w="3238" w:type="dxa"/>
          </w:tcPr>
          <w:p w:rsidRPr="00117039" w:rsidR="00DB28BE" w:rsidP="00DB28BE" w:rsidRDefault="00DB28BE" w14:paraId="15536DFD" w14:textId="11A1B17A">
            <w:pPr>
              <w:spacing w:after="0" w:line="276" w:lineRule="auto"/>
              <w:rPr>
                <w:ins w:author="Carmen Garcia Montero" w:date="2025-11-03T16:00:00Z" w:id="6540"/>
                <w:rFonts w:ascii="Times New Roman" w:hAnsi="Times New Roman" w:cs="Times New Roman"/>
                <w:sz w:val="16"/>
                <w:szCs w:val="16"/>
                <w:highlight w:val="yellow"/>
                <w:lang w:val="en-GB"/>
              </w:rPr>
            </w:pPr>
            <w:ins w:author="Carmen Garcia Montero" w:date="2025-11-03T16:00:00Z" w:id="6541">
              <w:r w:rsidRPr="004C7654">
                <w:rPr>
                  <w:rFonts w:ascii="Times New Roman" w:hAnsi="Times New Roman" w:cs="Times New Roman"/>
                  <w:sz w:val="16"/>
                  <w:szCs w:val="16"/>
                  <w:lang w:val="en-GB"/>
                </w:rPr>
                <w:t>Timestamp for when the registration was performed.</w:t>
              </w:r>
            </w:ins>
          </w:p>
        </w:tc>
      </w:tr>
      <w:tr w:rsidRPr="00495BA1" w:rsidR="00DB28BE" w:rsidTr="0DC8649F" w14:paraId="0B9A7A3B" w14:textId="77777777">
        <w:trPr>
          <w:trHeight w:val="300"/>
          <w:ins w:author="Carmen Garcia Montero" w:date="2025-11-03T16:00:00Z" w:id="6542"/>
        </w:trPr>
        <w:tc>
          <w:tcPr>
            <w:tcW w:w="828" w:type="dxa"/>
            <w:gridSpan w:val="3"/>
          </w:tcPr>
          <w:p w:rsidR="00DB28BE" w:rsidP="00DB28BE" w:rsidRDefault="00DB28BE" w14:paraId="4E93A345" w14:textId="77777777">
            <w:pPr>
              <w:spacing w:after="0" w:line="276" w:lineRule="auto"/>
              <w:jc w:val="center"/>
              <w:rPr>
                <w:ins w:author="Carmen Garcia Montero" w:date="2025-11-03T16:00:00Z" w:id="6543"/>
                <w:rFonts w:ascii="Times New Roman" w:hAnsi="Times New Roman" w:cs="Times New Roman"/>
                <w:sz w:val="16"/>
                <w:szCs w:val="16"/>
                <w:lang w:val="en-GB"/>
              </w:rPr>
            </w:pPr>
          </w:p>
        </w:tc>
        <w:tc>
          <w:tcPr>
            <w:tcW w:w="2766" w:type="dxa"/>
            <w:gridSpan w:val="2"/>
          </w:tcPr>
          <w:p w:rsidRPr="00117039" w:rsidR="00DB28BE" w:rsidP="00DB28BE" w:rsidRDefault="00DB28BE" w14:paraId="10EB6A88" w14:textId="77777777">
            <w:pPr>
              <w:spacing w:after="0" w:line="276" w:lineRule="auto"/>
              <w:rPr>
                <w:ins w:author="Carmen Garcia Montero" w:date="2025-11-03T16:00:00Z" w:id="6544"/>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2629C6E" w14:textId="03224DE5">
            <w:pPr>
              <w:spacing w:after="0" w:line="276" w:lineRule="auto"/>
              <w:rPr>
                <w:ins w:author="Carmen Garcia Montero" w:date="2025-11-03T16:00:00Z" w:id="6545"/>
                <w:rFonts w:ascii="Times New Roman" w:hAnsi="Times New Roman" w:cs="Times New Roman"/>
                <w:sz w:val="16"/>
                <w:szCs w:val="16"/>
                <w:lang w:val="en-GB"/>
              </w:rPr>
            </w:pPr>
            <w:ins w:author="Carmen Garcia Montero" w:date="2025-11-03T16:00:00Z" w:id="6546">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0C17E435" w14:textId="561302FC">
            <w:pPr>
              <w:spacing w:after="0" w:line="276" w:lineRule="auto"/>
              <w:rPr>
                <w:ins w:author="Carmen Garcia Montero" w:date="2025-11-03T16:00:00Z" w:id="6547"/>
                <w:rFonts w:ascii="Times New Roman" w:hAnsi="Times New Roman" w:cs="Times New Roman"/>
                <w:sz w:val="16"/>
                <w:szCs w:val="16"/>
                <w:highlight w:val="yellow"/>
                <w:lang w:val="en-GB"/>
              </w:rPr>
            </w:pPr>
            <w:ins w:author="Carmen Garcia Montero" w:date="2025-11-03T16:00:00Z" w:id="6548">
              <w:r>
                <w:rPr>
                  <w:rFonts w:ascii="Times New Roman" w:hAnsi="Times New Roman" w:cs="Times New Roman"/>
                  <w:sz w:val="16"/>
                  <w:szCs w:val="16"/>
                  <w:lang w:val="en-GB"/>
                </w:rPr>
                <w:t>U</w:t>
              </w:r>
              <w:r w:rsidRPr="00117039">
                <w:rPr>
                  <w:rFonts w:ascii="Times New Roman" w:hAnsi="Times New Roman" w:cs="Times New Roman"/>
                  <w:sz w:val="16"/>
                  <w:szCs w:val="16"/>
                  <w:lang w:val="en-GB"/>
                </w:rPr>
                <w:t>nique identification of the SPU or SPG.</w:t>
              </w:r>
            </w:ins>
          </w:p>
        </w:tc>
      </w:tr>
      <w:tr w:rsidRPr="00495BA1" w:rsidR="00DB28BE" w:rsidTr="0DC8649F" w14:paraId="71690967" w14:textId="77777777">
        <w:trPr>
          <w:trHeight w:val="300"/>
          <w:ins w:author="Carmen Garcia Montero" w:date="2025-11-03T16:00:00Z" w:id="6549"/>
        </w:trPr>
        <w:tc>
          <w:tcPr>
            <w:tcW w:w="828" w:type="dxa"/>
            <w:gridSpan w:val="3"/>
          </w:tcPr>
          <w:p w:rsidR="00DB28BE" w:rsidP="00DB28BE" w:rsidRDefault="00D70354" w14:paraId="3CA699A7" w14:textId="74F1F9D7">
            <w:pPr>
              <w:spacing w:after="0" w:line="276" w:lineRule="auto"/>
              <w:jc w:val="center"/>
              <w:rPr>
                <w:ins w:author="Carmen Garcia Montero" w:date="2025-11-03T16:00:00Z" w:id="6550"/>
                <w:rFonts w:ascii="Times New Roman" w:hAnsi="Times New Roman" w:cs="Times New Roman"/>
                <w:sz w:val="16"/>
                <w:szCs w:val="16"/>
                <w:lang w:val="en-GB"/>
              </w:rPr>
            </w:pPr>
            <w:ins w:author="Carmen Garcia Montero" w:date="2025-11-03T16:43:00Z" w:id="6551">
              <w:r>
                <w:rPr>
                  <w:rFonts w:ascii="Times New Roman" w:hAnsi="Times New Roman" w:cs="Times New Roman"/>
                  <w:sz w:val="16"/>
                  <w:szCs w:val="16"/>
                  <w:lang w:val="en-GB"/>
                </w:rPr>
                <w:t>AV</w:t>
              </w:r>
            </w:ins>
          </w:p>
        </w:tc>
        <w:tc>
          <w:tcPr>
            <w:tcW w:w="2766" w:type="dxa"/>
            <w:gridSpan w:val="2"/>
          </w:tcPr>
          <w:p w:rsidRPr="00117039" w:rsidR="00DB28BE" w:rsidP="00DB28BE" w:rsidRDefault="00DB28BE" w14:paraId="5E61822B" w14:textId="1F216C61">
            <w:pPr>
              <w:spacing w:after="0" w:line="276" w:lineRule="auto"/>
              <w:rPr>
                <w:ins w:author="Carmen Garcia Montero" w:date="2025-11-03T16:00:00Z" w:id="6552"/>
                <w:rFonts w:ascii="Times New Roman" w:hAnsi="Times New Roman" w:eastAsia="Times New Roman" w:cs="Times New Roman"/>
                <w:sz w:val="16"/>
                <w:szCs w:val="16"/>
                <w:lang w:val="en-GB" w:eastAsia="nb-NO"/>
              </w:rPr>
            </w:pPr>
            <w:ins w:author="Carmen Garcia Montero" w:date="2025-11-03T16:00:00Z" w:id="6553">
              <w:r w:rsidRPr="004C7654">
                <w:rPr>
                  <w:rFonts w:ascii="Times New Roman" w:hAnsi="Times New Roman" w:cs="Times New Roman"/>
                  <w:sz w:val="16"/>
                  <w:szCs w:val="16"/>
                  <w:lang w:val="en-GB"/>
                </w:rPr>
                <w:t>SPU or SPG update request</w:t>
              </w:r>
            </w:ins>
          </w:p>
        </w:tc>
        <w:tc>
          <w:tcPr>
            <w:tcW w:w="3082" w:type="dxa"/>
            <w:gridSpan w:val="2"/>
          </w:tcPr>
          <w:p w:rsidRPr="00117039" w:rsidR="00DB28BE" w:rsidP="00DB28BE" w:rsidRDefault="00DB28BE" w14:paraId="5DCB980A" w14:textId="60477EA2">
            <w:pPr>
              <w:spacing w:after="0" w:line="276" w:lineRule="auto"/>
              <w:rPr>
                <w:ins w:author="Carmen Garcia Montero" w:date="2025-11-03T16:00:00Z" w:id="6554"/>
                <w:rFonts w:ascii="Times New Roman" w:hAnsi="Times New Roman" w:cs="Times New Roman"/>
                <w:sz w:val="16"/>
                <w:szCs w:val="16"/>
                <w:lang w:val="en-GB"/>
              </w:rPr>
            </w:pPr>
            <w:ins w:author="Carmen Garcia Montero" w:date="2025-11-03T16:00:00Z" w:id="6555">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6694B177" w14:textId="31D1EBF0">
            <w:pPr>
              <w:spacing w:after="0" w:line="276" w:lineRule="auto"/>
              <w:rPr>
                <w:ins w:author="Carmen Garcia Montero" w:date="2025-11-03T16:00:00Z" w:id="6556"/>
                <w:rFonts w:ascii="Times New Roman" w:hAnsi="Times New Roman" w:cs="Times New Roman"/>
                <w:sz w:val="16"/>
                <w:szCs w:val="16"/>
                <w:highlight w:val="yellow"/>
                <w:lang w:val="en-GB"/>
              </w:rPr>
            </w:pPr>
            <w:ins w:author="Carmen Garcia Montero" w:date="2025-11-03T16:00:00Z" w:id="6557">
              <w:r w:rsidRPr="00117039">
                <w:rPr>
                  <w:rFonts w:ascii="Times New Roman" w:hAnsi="Times New Roman" w:cs="Times New Roman"/>
                  <w:sz w:val="16"/>
                  <w:szCs w:val="16"/>
                  <w:lang w:val="en-GB"/>
                </w:rPr>
                <w:t>Identification of a flexibility information system module</w:t>
              </w:r>
            </w:ins>
          </w:p>
        </w:tc>
      </w:tr>
      <w:tr w:rsidRPr="00495BA1" w:rsidR="00DB28BE" w:rsidTr="0DC8649F" w14:paraId="115DBC20" w14:textId="77777777">
        <w:trPr>
          <w:trHeight w:val="300"/>
          <w:ins w:author="Carmen Garcia Montero" w:date="2025-11-03T16:00:00Z" w:id="6558"/>
        </w:trPr>
        <w:tc>
          <w:tcPr>
            <w:tcW w:w="828" w:type="dxa"/>
            <w:gridSpan w:val="3"/>
          </w:tcPr>
          <w:p w:rsidR="00DB28BE" w:rsidP="00DB28BE" w:rsidRDefault="00DB28BE" w14:paraId="48E4EA77" w14:textId="77777777">
            <w:pPr>
              <w:spacing w:after="0" w:line="276" w:lineRule="auto"/>
              <w:jc w:val="center"/>
              <w:rPr>
                <w:ins w:author="Carmen Garcia Montero" w:date="2025-11-03T16:00:00Z" w:id="6559"/>
                <w:rFonts w:ascii="Times New Roman" w:hAnsi="Times New Roman" w:cs="Times New Roman"/>
                <w:sz w:val="16"/>
                <w:szCs w:val="16"/>
                <w:lang w:val="en-GB"/>
              </w:rPr>
            </w:pPr>
          </w:p>
        </w:tc>
        <w:tc>
          <w:tcPr>
            <w:tcW w:w="2766" w:type="dxa"/>
            <w:gridSpan w:val="2"/>
          </w:tcPr>
          <w:p w:rsidRPr="00117039" w:rsidR="00DB28BE" w:rsidP="00DB28BE" w:rsidRDefault="00DB28BE" w14:paraId="1103BB1D" w14:textId="77777777">
            <w:pPr>
              <w:spacing w:after="0" w:line="276" w:lineRule="auto"/>
              <w:rPr>
                <w:ins w:author="Carmen Garcia Montero" w:date="2025-11-03T16:00:00Z" w:id="6560"/>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72DFFE1" w14:textId="5D551CEB">
            <w:pPr>
              <w:spacing w:after="0" w:line="276" w:lineRule="auto"/>
              <w:rPr>
                <w:ins w:author="Carmen Garcia Montero" w:date="2025-11-03T16:00:00Z" w:id="6561"/>
                <w:rFonts w:ascii="Times New Roman" w:hAnsi="Times New Roman" w:cs="Times New Roman"/>
                <w:sz w:val="16"/>
                <w:szCs w:val="16"/>
                <w:lang w:val="en-GB"/>
              </w:rPr>
            </w:pPr>
            <w:ins w:author="Carmen Garcia Montero" w:date="2025-11-03T16:00:00Z" w:id="6562">
              <w:r w:rsidRPr="00117039">
                <w:rPr>
                  <w:rFonts w:ascii="Times New Roman" w:hAnsi="Times New Roman" w:cs="Times New Roman"/>
                  <w:sz w:val="16"/>
                  <w:szCs w:val="16"/>
                  <w:lang w:val="en-GB"/>
                </w:rPr>
                <w:t>SPU or SPG master data</w:t>
              </w:r>
            </w:ins>
          </w:p>
        </w:tc>
        <w:tc>
          <w:tcPr>
            <w:tcW w:w="3238" w:type="dxa"/>
          </w:tcPr>
          <w:p w:rsidRPr="00117039" w:rsidR="00DB28BE" w:rsidP="00DB28BE" w:rsidRDefault="00DB28BE" w14:paraId="25434F32" w14:textId="4DE9A184">
            <w:pPr>
              <w:spacing w:after="0" w:line="276" w:lineRule="auto"/>
              <w:rPr>
                <w:ins w:author="Carmen Garcia Montero" w:date="2025-11-03T16:00:00Z" w:id="6563"/>
                <w:rFonts w:ascii="Times New Roman" w:hAnsi="Times New Roman" w:cs="Times New Roman"/>
                <w:sz w:val="16"/>
                <w:szCs w:val="16"/>
                <w:lang w:val="en-GB"/>
              </w:rPr>
            </w:pPr>
            <w:ins w:author="Carmen Garcia Montero" w:date="2025-11-03T16:00:00Z" w:id="6564">
              <w:r w:rsidRPr="00117039">
                <w:rPr>
                  <w:rFonts w:ascii="Times New Roman" w:hAnsi="Times New Roman" w:cs="Times New Roman"/>
                  <w:sz w:val="16"/>
                  <w:szCs w:val="16"/>
                  <w:lang w:val="en-GB"/>
                </w:rPr>
                <w:t xml:space="preserve">Information Object </w:t>
              </w:r>
              <w:r>
                <w:rPr>
                  <w:rFonts w:ascii="Times New Roman" w:hAnsi="Times New Roman" w:cs="Times New Roman"/>
                  <w:sz w:val="16"/>
                  <w:szCs w:val="16"/>
                  <w:lang w:val="en-GB"/>
                </w:rPr>
                <w:t>C</w:t>
              </w:r>
            </w:ins>
            <w:ins w:author="Carmen Garcia Montero" w:date="2025-11-03T16:55:00Z" w:id="6565">
              <w:r w:rsidR="00855D3F">
                <w:rPr>
                  <w:rFonts w:ascii="Times New Roman" w:hAnsi="Times New Roman" w:cs="Times New Roman"/>
                  <w:sz w:val="16"/>
                  <w:szCs w:val="16"/>
                  <w:lang w:val="en-GB"/>
                </w:rPr>
                <w:t>L</w:t>
              </w:r>
            </w:ins>
            <w:ins w:author="Carmen Garcia Montero" w:date="2025-11-03T16:00:00Z" w:id="6566">
              <w:r w:rsidRPr="00117039">
                <w:rPr>
                  <w:rFonts w:ascii="Times New Roman" w:hAnsi="Times New Roman" w:cs="Times New Roman"/>
                  <w:sz w:val="16"/>
                  <w:szCs w:val="16"/>
                  <w:lang w:val="en-GB"/>
                </w:rPr>
                <w:t xml:space="preserve"> – SPU or SPG master data</w:t>
              </w:r>
            </w:ins>
          </w:p>
          <w:p w:rsidRPr="00117039" w:rsidR="00DB28BE" w:rsidP="00DB28BE" w:rsidRDefault="00DB28BE" w14:paraId="1ABE4B5C" w14:textId="2241F341">
            <w:pPr>
              <w:spacing w:after="0" w:line="276" w:lineRule="auto"/>
              <w:rPr>
                <w:ins w:author="Carmen Garcia Montero" w:date="2025-11-03T16:00:00Z" w:id="6567"/>
                <w:rFonts w:ascii="Times New Roman" w:hAnsi="Times New Roman" w:cs="Times New Roman"/>
                <w:sz w:val="16"/>
                <w:szCs w:val="16"/>
                <w:highlight w:val="yellow"/>
                <w:lang w:val="en-GB"/>
              </w:rPr>
            </w:pPr>
            <w:ins w:author="Carmen Garcia Montero" w:date="2025-11-03T16:00:00Z" w:id="6568">
              <w:r w:rsidRPr="00117039">
                <w:rPr>
                  <w:rFonts w:ascii="Times New Roman" w:hAnsi="Times New Roman" w:cs="Times New Roman"/>
                  <w:sz w:val="16"/>
                  <w:szCs w:val="16"/>
                  <w:lang w:val="en-GB"/>
                </w:rPr>
                <w:t xml:space="preserve">Note: Only changed data is expected to be included in the request, other attributes are considered optional. </w:t>
              </w:r>
            </w:ins>
          </w:p>
        </w:tc>
      </w:tr>
      <w:tr w:rsidRPr="00495BA1" w:rsidR="00DB28BE" w:rsidTr="0DC8649F" w14:paraId="45CC033E" w14:textId="77777777">
        <w:trPr>
          <w:trHeight w:val="300"/>
          <w:ins w:author="Carmen Garcia Montero" w:date="2025-11-03T16:00:00Z" w:id="6569"/>
        </w:trPr>
        <w:tc>
          <w:tcPr>
            <w:tcW w:w="828" w:type="dxa"/>
            <w:gridSpan w:val="3"/>
          </w:tcPr>
          <w:p w:rsidR="00DB28BE" w:rsidP="00DB28BE" w:rsidRDefault="00DB28BE" w14:paraId="7C633878" w14:textId="77777777">
            <w:pPr>
              <w:spacing w:after="0" w:line="276" w:lineRule="auto"/>
              <w:jc w:val="center"/>
              <w:rPr>
                <w:ins w:author="Carmen Garcia Montero" w:date="2025-11-03T16:00:00Z" w:id="6570"/>
                <w:rFonts w:ascii="Times New Roman" w:hAnsi="Times New Roman" w:cs="Times New Roman"/>
                <w:sz w:val="16"/>
                <w:szCs w:val="16"/>
                <w:lang w:val="en-GB"/>
              </w:rPr>
            </w:pPr>
          </w:p>
        </w:tc>
        <w:tc>
          <w:tcPr>
            <w:tcW w:w="2766" w:type="dxa"/>
            <w:gridSpan w:val="2"/>
          </w:tcPr>
          <w:p w:rsidRPr="00117039" w:rsidR="00DB28BE" w:rsidP="00DB28BE" w:rsidRDefault="00DB28BE" w14:paraId="057A5DB1" w14:textId="77777777">
            <w:pPr>
              <w:spacing w:after="0" w:line="276" w:lineRule="auto"/>
              <w:rPr>
                <w:ins w:author="Carmen Garcia Montero" w:date="2025-11-03T16:00:00Z" w:id="6571"/>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4268F9C9" w14:textId="571DC008">
            <w:pPr>
              <w:spacing w:after="0" w:line="276" w:lineRule="auto"/>
              <w:rPr>
                <w:ins w:author="Carmen Garcia Montero" w:date="2025-11-03T16:00:00Z" w:id="6572"/>
                <w:rFonts w:ascii="Times New Roman" w:hAnsi="Times New Roman" w:cs="Times New Roman"/>
                <w:sz w:val="16"/>
                <w:szCs w:val="16"/>
                <w:lang w:val="en-GB"/>
              </w:rPr>
            </w:pPr>
            <w:ins w:author="Carmen Garcia Montero" w:date="2025-11-03T16:00:00Z" w:id="6573">
              <w:r w:rsidRPr="00117039">
                <w:rPr>
                  <w:rFonts w:ascii="Times New Roman" w:hAnsi="Times New Roman" w:cs="Times New Roman"/>
                  <w:sz w:val="16"/>
                  <w:szCs w:val="16"/>
                  <w:lang w:val="en-GB"/>
                </w:rPr>
                <w:t>Reason</w:t>
              </w:r>
            </w:ins>
          </w:p>
        </w:tc>
        <w:tc>
          <w:tcPr>
            <w:tcW w:w="3238" w:type="dxa"/>
          </w:tcPr>
          <w:p w:rsidRPr="00117039" w:rsidR="00DB28BE" w:rsidP="00DB28BE" w:rsidRDefault="00DB28BE" w14:paraId="50436D7C" w14:textId="2B5CCE52">
            <w:pPr>
              <w:spacing w:after="0" w:line="276" w:lineRule="auto"/>
              <w:rPr>
                <w:ins w:author="Carmen Garcia Montero" w:date="2025-11-03T16:00:00Z" w:id="6574"/>
                <w:rFonts w:ascii="Times New Roman" w:hAnsi="Times New Roman" w:cs="Times New Roman"/>
                <w:sz w:val="16"/>
                <w:szCs w:val="16"/>
                <w:highlight w:val="yellow"/>
                <w:lang w:val="en-GB"/>
              </w:rPr>
            </w:pPr>
            <w:ins w:author="Carmen Garcia Montero" w:date="2025-11-03T16:00:00Z" w:id="6575">
              <w:r w:rsidRPr="00117039">
                <w:rPr>
                  <w:rFonts w:ascii="Times New Roman" w:hAnsi="Times New Roman" w:cs="Times New Roman"/>
                  <w:sz w:val="16"/>
                  <w:szCs w:val="16"/>
                  <w:lang w:val="en-GB"/>
                </w:rPr>
                <w:t>Reason or category for the update</w:t>
              </w:r>
            </w:ins>
          </w:p>
        </w:tc>
      </w:tr>
      <w:tr w:rsidRPr="00495BA1" w:rsidR="00DB28BE" w:rsidTr="0DC8649F" w14:paraId="7D1BB964" w14:textId="77777777">
        <w:trPr>
          <w:trHeight w:val="300"/>
          <w:ins w:author="Carmen Garcia Montero" w:date="2025-11-03T16:00:00Z" w:id="6576"/>
        </w:trPr>
        <w:tc>
          <w:tcPr>
            <w:tcW w:w="828" w:type="dxa"/>
            <w:gridSpan w:val="3"/>
          </w:tcPr>
          <w:p w:rsidR="00DB28BE" w:rsidP="00DB28BE" w:rsidRDefault="00DB28BE" w14:paraId="51CFB84D" w14:textId="77777777">
            <w:pPr>
              <w:spacing w:after="0" w:line="276" w:lineRule="auto"/>
              <w:jc w:val="center"/>
              <w:rPr>
                <w:ins w:author="Carmen Garcia Montero" w:date="2025-11-03T16:00:00Z" w:id="6577"/>
                <w:rFonts w:ascii="Times New Roman" w:hAnsi="Times New Roman" w:cs="Times New Roman"/>
                <w:sz w:val="16"/>
                <w:szCs w:val="16"/>
                <w:lang w:val="en-GB"/>
              </w:rPr>
            </w:pPr>
          </w:p>
        </w:tc>
        <w:tc>
          <w:tcPr>
            <w:tcW w:w="2766" w:type="dxa"/>
            <w:gridSpan w:val="2"/>
          </w:tcPr>
          <w:p w:rsidRPr="00117039" w:rsidR="00DB28BE" w:rsidP="00DB28BE" w:rsidRDefault="00DB28BE" w14:paraId="28DE42B5" w14:textId="77777777">
            <w:pPr>
              <w:spacing w:after="0" w:line="276" w:lineRule="auto"/>
              <w:rPr>
                <w:ins w:author="Carmen Garcia Montero" w:date="2025-11-03T16:00:00Z" w:id="6578"/>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71B1E055" w14:textId="2263EA58">
            <w:pPr>
              <w:spacing w:after="0" w:line="276" w:lineRule="auto"/>
              <w:rPr>
                <w:ins w:author="Carmen Garcia Montero" w:date="2025-11-03T16:00:00Z" w:id="6579"/>
                <w:rFonts w:ascii="Times New Roman" w:hAnsi="Times New Roman" w:cs="Times New Roman"/>
                <w:sz w:val="16"/>
                <w:szCs w:val="16"/>
                <w:lang w:val="en-GB"/>
              </w:rPr>
            </w:pPr>
            <w:ins w:author="Carmen Garcia Montero" w:date="2025-11-03T16:00:00Z" w:id="6580">
              <w:r w:rsidRPr="00117039">
                <w:rPr>
                  <w:rFonts w:ascii="Times New Roman" w:hAnsi="Times New Roman" w:cs="Times New Roman"/>
                  <w:sz w:val="16"/>
                  <w:szCs w:val="16"/>
                  <w:lang w:val="en-GB"/>
                </w:rPr>
                <w:t>Information validity</w:t>
              </w:r>
            </w:ins>
          </w:p>
        </w:tc>
        <w:tc>
          <w:tcPr>
            <w:tcW w:w="3238" w:type="dxa"/>
          </w:tcPr>
          <w:p w:rsidRPr="00117039" w:rsidR="00DB28BE" w:rsidP="00DB28BE" w:rsidRDefault="00DB28BE" w14:paraId="4FF82120" w14:textId="6E22018A">
            <w:pPr>
              <w:spacing w:after="0" w:line="276" w:lineRule="auto"/>
              <w:rPr>
                <w:ins w:author="Carmen Garcia Montero" w:date="2025-11-03T16:00:00Z" w:id="6581"/>
                <w:rFonts w:ascii="Times New Roman" w:hAnsi="Times New Roman" w:cs="Times New Roman"/>
                <w:sz w:val="16"/>
                <w:szCs w:val="16"/>
                <w:highlight w:val="yellow"/>
                <w:lang w:val="en-GB"/>
              </w:rPr>
            </w:pPr>
            <w:ins w:author="Carmen Garcia Montero" w:date="2025-11-03T16:00:00Z" w:id="6582">
              <w:r w:rsidRPr="00117039">
                <w:rPr>
                  <w:rFonts w:ascii="Times New Roman" w:hAnsi="Times New Roman" w:cs="Times New Roman"/>
                  <w:sz w:val="16"/>
                  <w:szCs w:val="16"/>
                  <w:lang w:val="en-GB"/>
                </w:rPr>
                <w:t xml:space="preserve">Period during which the updated data attributes are valid. </w:t>
              </w:r>
            </w:ins>
          </w:p>
        </w:tc>
      </w:tr>
      <w:tr w:rsidRPr="00495BA1" w:rsidR="00DB28BE" w:rsidTr="0DC8649F" w14:paraId="598D7EC3" w14:textId="77777777">
        <w:trPr>
          <w:trHeight w:val="300"/>
          <w:ins w:author="Carmen Garcia Montero" w:date="2025-11-03T16:00:00Z" w:id="6583"/>
        </w:trPr>
        <w:tc>
          <w:tcPr>
            <w:tcW w:w="828" w:type="dxa"/>
            <w:gridSpan w:val="3"/>
          </w:tcPr>
          <w:p w:rsidR="00DB28BE" w:rsidP="00DB28BE" w:rsidRDefault="00D70354" w14:paraId="36BFBC59" w14:textId="3FC749E8">
            <w:pPr>
              <w:spacing w:after="0" w:line="276" w:lineRule="auto"/>
              <w:jc w:val="center"/>
              <w:rPr>
                <w:ins w:author="Carmen Garcia Montero" w:date="2025-11-03T16:00:00Z" w:id="6584"/>
                <w:rFonts w:ascii="Times New Roman" w:hAnsi="Times New Roman" w:cs="Times New Roman"/>
                <w:sz w:val="16"/>
                <w:szCs w:val="16"/>
                <w:lang w:val="en-GB"/>
              </w:rPr>
            </w:pPr>
            <w:ins w:author="Carmen Garcia Montero" w:date="2025-11-03T16:43:00Z" w:id="6585">
              <w:r>
                <w:rPr>
                  <w:rFonts w:ascii="Times New Roman" w:hAnsi="Times New Roman" w:cs="Times New Roman"/>
                  <w:sz w:val="16"/>
                  <w:szCs w:val="16"/>
                  <w:lang w:val="en-GB"/>
                </w:rPr>
                <w:t>AW</w:t>
              </w:r>
            </w:ins>
          </w:p>
        </w:tc>
        <w:tc>
          <w:tcPr>
            <w:tcW w:w="2766" w:type="dxa"/>
            <w:gridSpan w:val="2"/>
          </w:tcPr>
          <w:p w:rsidRPr="00117039" w:rsidR="00DB28BE" w:rsidP="00DB28BE" w:rsidRDefault="00DB28BE" w14:paraId="74A98469" w14:textId="4809FA75">
            <w:pPr>
              <w:spacing w:after="0" w:line="276" w:lineRule="auto"/>
              <w:rPr>
                <w:ins w:author="Carmen Garcia Montero" w:date="2025-11-03T16:00:00Z" w:id="6586"/>
                <w:rFonts w:ascii="Times New Roman" w:hAnsi="Times New Roman" w:eastAsia="Times New Roman" w:cs="Times New Roman"/>
                <w:sz w:val="16"/>
                <w:szCs w:val="16"/>
                <w:lang w:val="en-GB" w:eastAsia="nb-NO"/>
              </w:rPr>
            </w:pPr>
            <w:ins w:author="Carmen Garcia Montero" w:date="2025-11-03T16:00:00Z" w:id="6587">
              <w:r w:rsidRPr="004C7654">
                <w:rPr>
                  <w:rFonts w:ascii="Times New Roman" w:hAnsi="Times New Roman" w:cs="Times New Roman"/>
                  <w:sz w:val="16"/>
                  <w:szCs w:val="16"/>
                  <w:lang w:val="en-GB"/>
                </w:rPr>
                <w:t>SPU or SPG update confirmation</w:t>
              </w:r>
            </w:ins>
          </w:p>
        </w:tc>
        <w:tc>
          <w:tcPr>
            <w:tcW w:w="3082" w:type="dxa"/>
            <w:gridSpan w:val="2"/>
          </w:tcPr>
          <w:p w:rsidRPr="00117039" w:rsidR="00DB28BE" w:rsidP="00DB28BE" w:rsidRDefault="00DB28BE" w14:paraId="2649A76F" w14:textId="41DA22BC">
            <w:pPr>
              <w:spacing w:after="0" w:line="276" w:lineRule="auto"/>
              <w:rPr>
                <w:ins w:author="Carmen Garcia Montero" w:date="2025-11-03T16:00:00Z" w:id="6588"/>
                <w:rFonts w:ascii="Times New Roman" w:hAnsi="Times New Roman" w:cs="Times New Roman"/>
                <w:sz w:val="16"/>
                <w:szCs w:val="16"/>
                <w:lang w:val="en-GB"/>
              </w:rPr>
            </w:pPr>
            <w:ins w:author="Carmen Garcia Montero" w:date="2025-11-03T16:00:00Z" w:id="6589">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72A90764" w14:textId="68736408">
            <w:pPr>
              <w:spacing w:after="0" w:line="276" w:lineRule="auto"/>
              <w:rPr>
                <w:ins w:author="Carmen Garcia Montero" w:date="2025-11-03T16:00:00Z" w:id="6590"/>
                <w:rFonts w:ascii="Times New Roman" w:hAnsi="Times New Roman" w:cs="Times New Roman"/>
                <w:sz w:val="16"/>
                <w:szCs w:val="16"/>
                <w:highlight w:val="yellow"/>
                <w:lang w:val="en-GB"/>
              </w:rPr>
            </w:pPr>
            <w:ins w:author="Carmen Garcia Montero" w:date="2025-11-03T16:00:00Z" w:id="6591">
              <w:r w:rsidRPr="00117039">
                <w:rPr>
                  <w:rFonts w:ascii="Times New Roman" w:hAnsi="Times New Roman" w:cs="Times New Roman"/>
                  <w:sz w:val="16"/>
                  <w:szCs w:val="16"/>
                  <w:lang w:val="en-GB"/>
                </w:rPr>
                <w:t>Identification of a flexibility information system module</w:t>
              </w:r>
            </w:ins>
          </w:p>
        </w:tc>
      </w:tr>
      <w:tr w:rsidRPr="00495BA1" w:rsidR="00DB28BE" w:rsidTr="0DC8649F" w14:paraId="0F1BF9C0" w14:textId="77777777">
        <w:trPr>
          <w:trHeight w:val="300"/>
          <w:ins w:author="Carmen Garcia Montero" w:date="2025-11-03T16:00:00Z" w:id="6592"/>
        </w:trPr>
        <w:tc>
          <w:tcPr>
            <w:tcW w:w="828" w:type="dxa"/>
            <w:gridSpan w:val="3"/>
          </w:tcPr>
          <w:p w:rsidR="00DB28BE" w:rsidP="00DB28BE" w:rsidRDefault="00DB28BE" w14:paraId="0CC98C0A" w14:textId="77777777">
            <w:pPr>
              <w:spacing w:after="0" w:line="276" w:lineRule="auto"/>
              <w:jc w:val="center"/>
              <w:rPr>
                <w:ins w:author="Carmen Garcia Montero" w:date="2025-11-03T16:00:00Z" w:id="6593"/>
                <w:rFonts w:ascii="Times New Roman" w:hAnsi="Times New Roman" w:cs="Times New Roman"/>
                <w:sz w:val="16"/>
                <w:szCs w:val="16"/>
                <w:lang w:val="en-GB"/>
              </w:rPr>
            </w:pPr>
          </w:p>
        </w:tc>
        <w:tc>
          <w:tcPr>
            <w:tcW w:w="2766" w:type="dxa"/>
            <w:gridSpan w:val="2"/>
          </w:tcPr>
          <w:p w:rsidRPr="00117039" w:rsidR="00DB28BE" w:rsidP="00DB28BE" w:rsidRDefault="00DB28BE" w14:paraId="2B0E043F" w14:textId="77777777">
            <w:pPr>
              <w:spacing w:after="0" w:line="276" w:lineRule="auto"/>
              <w:rPr>
                <w:ins w:author="Carmen Garcia Montero" w:date="2025-11-03T16:00:00Z" w:id="6594"/>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3C5A998" w14:textId="2DD169AA">
            <w:pPr>
              <w:spacing w:after="0" w:line="276" w:lineRule="auto"/>
              <w:rPr>
                <w:ins w:author="Carmen Garcia Montero" w:date="2025-11-03T16:00:00Z" w:id="6595"/>
                <w:rFonts w:ascii="Times New Roman" w:hAnsi="Times New Roman" w:cs="Times New Roman"/>
                <w:sz w:val="16"/>
                <w:szCs w:val="16"/>
                <w:lang w:val="en-GB"/>
              </w:rPr>
            </w:pPr>
            <w:ins w:author="Carmen Garcia Montero" w:date="2025-11-03T16:00:00Z" w:id="6596">
              <w:r w:rsidRPr="00117039">
                <w:rPr>
                  <w:rFonts w:ascii="Times New Roman" w:hAnsi="Times New Roman" w:cs="Times New Roman"/>
                  <w:sz w:val="16"/>
                  <w:szCs w:val="16"/>
                  <w:lang w:val="en-GB"/>
                </w:rPr>
                <w:t>SPU or SPG master data</w:t>
              </w:r>
            </w:ins>
          </w:p>
        </w:tc>
        <w:tc>
          <w:tcPr>
            <w:tcW w:w="3238" w:type="dxa"/>
          </w:tcPr>
          <w:p w:rsidRPr="00117039" w:rsidR="00DB28BE" w:rsidP="00DB28BE" w:rsidRDefault="00DB28BE" w14:paraId="61081BB6" w14:textId="7E039258">
            <w:pPr>
              <w:spacing w:after="0" w:line="276" w:lineRule="auto"/>
              <w:rPr>
                <w:ins w:author="Carmen Garcia Montero" w:date="2025-11-03T16:00:00Z" w:id="6597"/>
                <w:rFonts w:ascii="Times New Roman" w:hAnsi="Times New Roman" w:cs="Times New Roman"/>
                <w:sz w:val="16"/>
                <w:szCs w:val="16"/>
                <w:highlight w:val="yellow"/>
                <w:lang w:val="en-GB"/>
              </w:rPr>
            </w:pPr>
            <w:ins w:author="Carmen Garcia Montero" w:date="2025-11-03T16:00:00Z" w:id="6598">
              <w:r w:rsidRPr="00117039">
                <w:rPr>
                  <w:rFonts w:ascii="Times New Roman" w:hAnsi="Times New Roman" w:cs="Times New Roman"/>
                  <w:sz w:val="16"/>
                  <w:szCs w:val="16"/>
                  <w:lang w:val="en-GB"/>
                </w:rPr>
                <w:t xml:space="preserve">Information Object </w:t>
              </w:r>
              <w:r>
                <w:rPr>
                  <w:rFonts w:ascii="Times New Roman" w:hAnsi="Times New Roman" w:cs="Times New Roman"/>
                  <w:sz w:val="16"/>
                  <w:szCs w:val="16"/>
                  <w:lang w:val="en-GB"/>
                </w:rPr>
                <w:t>C</w:t>
              </w:r>
            </w:ins>
            <w:ins w:author="Carmen Garcia Montero" w:date="2025-11-03T16:55:00Z" w:id="6599">
              <w:r w:rsidR="00855D3F">
                <w:rPr>
                  <w:rFonts w:ascii="Times New Roman" w:hAnsi="Times New Roman" w:cs="Times New Roman"/>
                  <w:sz w:val="16"/>
                  <w:szCs w:val="16"/>
                  <w:lang w:val="en-GB"/>
                </w:rPr>
                <w:t>L</w:t>
              </w:r>
            </w:ins>
            <w:ins w:author="Carmen Garcia Montero" w:date="2025-11-03T16:00:00Z" w:id="6600">
              <w:r w:rsidRPr="00117039">
                <w:rPr>
                  <w:rFonts w:ascii="Times New Roman" w:hAnsi="Times New Roman" w:cs="Times New Roman"/>
                  <w:sz w:val="16"/>
                  <w:szCs w:val="16"/>
                  <w:lang w:val="en-GB"/>
                </w:rPr>
                <w:t xml:space="preserve"> – SPU or SPG master data</w:t>
              </w:r>
            </w:ins>
          </w:p>
        </w:tc>
      </w:tr>
      <w:tr w:rsidRPr="00495BA1" w:rsidR="00DB28BE" w:rsidTr="0DC8649F" w14:paraId="49B26C3D" w14:textId="77777777">
        <w:trPr>
          <w:trHeight w:val="300"/>
          <w:ins w:author="Carmen Garcia Montero" w:date="2025-11-03T16:00:00Z" w:id="6601"/>
        </w:trPr>
        <w:tc>
          <w:tcPr>
            <w:tcW w:w="828" w:type="dxa"/>
            <w:gridSpan w:val="3"/>
          </w:tcPr>
          <w:p w:rsidR="00DB28BE" w:rsidP="00DB28BE" w:rsidRDefault="00DB28BE" w14:paraId="553B25B6" w14:textId="77777777">
            <w:pPr>
              <w:spacing w:after="0" w:line="276" w:lineRule="auto"/>
              <w:jc w:val="center"/>
              <w:rPr>
                <w:ins w:author="Carmen Garcia Montero" w:date="2025-11-03T16:00:00Z" w:id="6602"/>
                <w:rFonts w:ascii="Times New Roman" w:hAnsi="Times New Roman" w:cs="Times New Roman"/>
                <w:sz w:val="16"/>
                <w:szCs w:val="16"/>
                <w:lang w:val="en-GB"/>
              </w:rPr>
            </w:pPr>
          </w:p>
        </w:tc>
        <w:tc>
          <w:tcPr>
            <w:tcW w:w="2766" w:type="dxa"/>
            <w:gridSpan w:val="2"/>
          </w:tcPr>
          <w:p w:rsidRPr="00117039" w:rsidR="00DB28BE" w:rsidP="00DB28BE" w:rsidRDefault="00DB28BE" w14:paraId="59229261" w14:textId="77777777">
            <w:pPr>
              <w:spacing w:after="0" w:line="276" w:lineRule="auto"/>
              <w:rPr>
                <w:ins w:author="Carmen Garcia Montero" w:date="2025-11-03T16:00:00Z" w:id="6603"/>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1E567639" w14:textId="0FE2BED5">
            <w:pPr>
              <w:spacing w:after="0" w:line="276" w:lineRule="auto"/>
              <w:rPr>
                <w:ins w:author="Carmen Garcia Montero" w:date="2025-11-03T16:00:00Z" w:id="6604"/>
                <w:rFonts w:ascii="Times New Roman" w:hAnsi="Times New Roman" w:cs="Times New Roman"/>
                <w:sz w:val="16"/>
                <w:szCs w:val="16"/>
                <w:lang w:val="en-GB"/>
              </w:rPr>
            </w:pPr>
            <w:ins w:author="Carmen Garcia Montero" w:date="2025-11-03T16:00:00Z" w:id="6605">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76021A28" w14:textId="08BF9F77">
            <w:pPr>
              <w:spacing w:after="0" w:line="276" w:lineRule="auto"/>
              <w:rPr>
                <w:ins w:author="Carmen Garcia Montero" w:date="2025-11-03T16:00:00Z" w:id="6606"/>
                <w:rFonts w:ascii="Times New Roman" w:hAnsi="Times New Roman" w:cs="Times New Roman"/>
                <w:sz w:val="16"/>
                <w:szCs w:val="16"/>
                <w:highlight w:val="yellow"/>
                <w:lang w:val="en-GB"/>
              </w:rPr>
            </w:pPr>
            <w:ins w:author="Carmen Garcia Montero" w:date="2025-11-03T16:00:00Z" w:id="6607">
              <w:r w:rsidRPr="00117039">
                <w:rPr>
                  <w:rFonts w:ascii="Times New Roman" w:hAnsi="Times New Roman" w:cs="Times New Roman"/>
                  <w:sz w:val="16"/>
                  <w:szCs w:val="16"/>
                  <w:lang w:val="en-GB"/>
                </w:rPr>
                <w:t>An existing unique identification code for the SPU or SPG to be used in registration. </w:t>
              </w:r>
            </w:ins>
          </w:p>
        </w:tc>
      </w:tr>
      <w:tr w:rsidRPr="00495BA1" w:rsidR="00DB28BE" w:rsidTr="0DC8649F" w14:paraId="5A451E47" w14:textId="77777777">
        <w:trPr>
          <w:trHeight w:val="300"/>
          <w:ins w:author="Carmen Garcia Montero" w:date="2025-11-03T16:00:00Z" w:id="6608"/>
        </w:trPr>
        <w:tc>
          <w:tcPr>
            <w:tcW w:w="828" w:type="dxa"/>
            <w:gridSpan w:val="3"/>
          </w:tcPr>
          <w:p w:rsidR="00DB28BE" w:rsidP="00DB28BE" w:rsidRDefault="00DB28BE" w14:paraId="429E0FD4" w14:textId="77777777">
            <w:pPr>
              <w:spacing w:after="0" w:line="276" w:lineRule="auto"/>
              <w:jc w:val="center"/>
              <w:rPr>
                <w:ins w:author="Carmen Garcia Montero" w:date="2025-11-03T16:00:00Z" w:id="6609"/>
                <w:rFonts w:ascii="Times New Roman" w:hAnsi="Times New Roman" w:cs="Times New Roman"/>
                <w:sz w:val="16"/>
                <w:szCs w:val="16"/>
                <w:lang w:val="en-GB"/>
              </w:rPr>
            </w:pPr>
          </w:p>
        </w:tc>
        <w:tc>
          <w:tcPr>
            <w:tcW w:w="2766" w:type="dxa"/>
            <w:gridSpan w:val="2"/>
          </w:tcPr>
          <w:p w:rsidRPr="00117039" w:rsidR="00DB28BE" w:rsidP="00DB28BE" w:rsidRDefault="00DB28BE" w14:paraId="44D20C76" w14:textId="77777777">
            <w:pPr>
              <w:spacing w:after="0" w:line="276" w:lineRule="auto"/>
              <w:rPr>
                <w:ins w:author="Carmen Garcia Montero" w:date="2025-11-03T16:00:00Z" w:id="6610"/>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4934D98B" w14:textId="3A55408B">
            <w:pPr>
              <w:spacing w:after="0" w:line="276" w:lineRule="auto"/>
              <w:rPr>
                <w:ins w:author="Carmen Garcia Montero" w:date="2025-11-03T16:00:00Z" w:id="6611"/>
                <w:rFonts w:ascii="Times New Roman" w:hAnsi="Times New Roman" w:cs="Times New Roman"/>
                <w:sz w:val="16"/>
                <w:szCs w:val="16"/>
                <w:lang w:val="en-GB"/>
              </w:rPr>
            </w:pPr>
            <w:ins w:author="Carmen Garcia Montero" w:date="2025-11-03T16:00:00Z" w:id="6612">
              <w:r w:rsidRPr="00117039">
                <w:rPr>
                  <w:rFonts w:ascii="Times New Roman" w:hAnsi="Times New Roman" w:cs="Times New Roman"/>
                  <w:sz w:val="16"/>
                  <w:szCs w:val="16"/>
                  <w:lang w:val="en-GB"/>
                </w:rPr>
                <w:t>Update date</w:t>
              </w:r>
            </w:ins>
          </w:p>
        </w:tc>
        <w:tc>
          <w:tcPr>
            <w:tcW w:w="3238" w:type="dxa"/>
          </w:tcPr>
          <w:p w:rsidRPr="00117039" w:rsidR="00DB28BE" w:rsidP="00DB28BE" w:rsidRDefault="00DB28BE" w14:paraId="0B8A78B3" w14:textId="7399E3B1">
            <w:pPr>
              <w:spacing w:after="0" w:line="276" w:lineRule="auto"/>
              <w:rPr>
                <w:ins w:author="Carmen Garcia Montero" w:date="2025-11-03T16:00:00Z" w:id="6613"/>
                <w:rFonts w:ascii="Times New Roman" w:hAnsi="Times New Roman" w:cs="Times New Roman"/>
                <w:sz w:val="16"/>
                <w:szCs w:val="16"/>
                <w:highlight w:val="yellow"/>
                <w:lang w:val="en-GB"/>
              </w:rPr>
            </w:pPr>
            <w:ins w:author="Carmen Garcia Montero" w:date="2025-11-03T16:00:00Z" w:id="6614">
              <w:r w:rsidRPr="00117039">
                <w:rPr>
                  <w:rFonts w:ascii="Times New Roman" w:hAnsi="Times New Roman" w:cs="Times New Roman"/>
                  <w:sz w:val="16"/>
                  <w:szCs w:val="16"/>
                  <w:lang w:val="en-GB"/>
                </w:rPr>
                <w:t xml:space="preserve">Timestamp for when the update was registered in the SP module. </w:t>
              </w:r>
            </w:ins>
          </w:p>
        </w:tc>
      </w:tr>
      <w:tr w:rsidRPr="00495BA1" w:rsidR="00DB28BE" w:rsidTr="0DC8649F" w14:paraId="6B6F7E85" w14:textId="77777777">
        <w:trPr>
          <w:trHeight w:val="300"/>
          <w:ins w:author="Carmen Garcia Montero" w:date="2025-11-03T16:00:00Z" w:id="6615"/>
        </w:trPr>
        <w:tc>
          <w:tcPr>
            <w:tcW w:w="828" w:type="dxa"/>
            <w:gridSpan w:val="3"/>
          </w:tcPr>
          <w:p w:rsidR="00DB28BE" w:rsidP="00DB28BE" w:rsidRDefault="00D70354" w14:paraId="553B29B3" w14:textId="0CA473AF">
            <w:pPr>
              <w:spacing w:after="0" w:line="276" w:lineRule="auto"/>
              <w:jc w:val="center"/>
              <w:rPr>
                <w:ins w:author="Carmen Garcia Montero" w:date="2025-11-03T16:00:00Z" w:id="6616"/>
                <w:rFonts w:ascii="Times New Roman" w:hAnsi="Times New Roman" w:cs="Times New Roman"/>
                <w:sz w:val="16"/>
                <w:szCs w:val="16"/>
                <w:lang w:val="en-GB"/>
              </w:rPr>
            </w:pPr>
            <w:ins w:author="Carmen Garcia Montero" w:date="2025-11-03T16:43:00Z" w:id="6617">
              <w:r>
                <w:rPr>
                  <w:rFonts w:ascii="Times New Roman" w:hAnsi="Times New Roman" w:cs="Times New Roman"/>
                  <w:sz w:val="16"/>
                  <w:szCs w:val="16"/>
                  <w:lang w:val="en-GB"/>
                </w:rPr>
                <w:t>AX</w:t>
              </w:r>
            </w:ins>
          </w:p>
        </w:tc>
        <w:tc>
          <w:tcPr>
            <w:tcW w:w="2766" w:type="dxa"/>
            <w:gridSpan w:val="2"/>
          </w:tcPr>
          <w:p w:rsidRPr="00117039" w:rsidR="00DB28BE" w:rsidP="00DB28BE" w:rsidRDefault="00DB28BE" w14:paraId="59BBA725" w14:textId="13C16FED">
            <w:pPr>
              <w:spacing w:after="0" w:line="276" w:lineRule="auto"/>
              <w:rPr>
                <w:ins w:author="Carmen Garcia Montero" w:date="2025-11-03T16:00:00Z" w:id="6618"/>
                <w:rFonts w:ascii="Times New Roman" w:hAnsi="Times New Roman" w:eastAsia="Times New Roman" w:cs="Times New Roman"/>
                <w:sz w:val="16"/>
                <w:szCs w:val="16"/>
                <w:lang w:val="en-GB" w:eastAsia="nb-NO"/>
              </w:rPr>
            </w:pPr>
            <w:ins w:author="Carmen Garcia Montero" w:date="2025-11-03T16:00:00Z" w:id="6619">
              <w:r w:rsidRPr="004C7654">
                <w:rPr>
                  <w:rFonts w:ascii="Times New Roman" w:hAnsi="Times New Roman" w:cs="Times New Roman"/>
                  <w:sz w:val="16"/>
                  <w:szCs w:val="16"/>
                  <w:lang w:val="en-GB"/>
                </w:rPr>
                <w:t>SPU or SPG update notification</w:t>
              </w:r>
            </w:ins>
          </w:p>
        </w:tc>
        <w:tc>
          <w:tcPr>
            <w:tcW w:w="3082" w:type="dxa"/>
            <w:gridSpan w:val="2"/>
          </w:tcPr>
          <w:p w:rsidRPr="00117039" w:rsidR="00DB28BE" w:rsidP="00DB28BE" w:rsidRDefault="00DB28BE" w14:paraId="0F081E98" w14:textId="7EEF968F">
            <w:pPr>
              <w:spacing w:after="0" w:line="276" w:lineRule="auto"/>
              <w:rPr>
                <w:ins w:author="Carmen Garcia Montero" w:date="2025-11-03T16:00:00Z" w:id="6620"/>
                <w:rFonts w:ascii="Times New Roman" w:hAnsi="Times New Roman" w:cs="Times New Roman"/>
                <w:sz w:val="16"/>
                <w:szCs w:val="16"/>
                <w:lang w:val="en-GB"/>
              </w:rPr>
            </w:pPr>
            <w:ins w:author="Carmen Garcia Montero" w:date="2025-11-03T16:00:00Z" w:id="6621">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458A7320" w14:textId="486FE662">
            <w:pPr>
              <w:spacing w:after="0" w:line="276" w:lineRule="auto"/>
              <w:rPr>
                <w:ins w:author="Carmen Garcia Montero" w:date="2025-11-03T16:00:00Z" w:id="6622"/>
                <w:rFonts w:ascii="Times New Roman" w:hAnsi="Times New Roman" w:cs="Times New Roman"/>
                <w:sz w:val="16"/>
                <w:szCs w:val="16"/>
                <w:highlight w:val="yellow"/>
                <w:lang w:val="en-GB"/>
              </w:rPr>
            </w:pPr>
            <w:ins w:author="Carmen Garcia Montero" w:date="2025-11-03T16:00:00Z" w:id="6623">
              <w:r w:rsidRPr="00117039">
                <w:rPr>
                  <w:rFonts w:ascii="Times New Roman" w:hAnsi="Times New Roman" w:cs="Times New Roman"/>
                  <w:sz w:val="16"/>
                  <w:szCs w:val="16"/>
                  <w:lang w:val="en-GB"/>
                </w:rPr>
                <w:t xml:space="preserve">Identification of a flexibility information system module </w:t>
              </w:r>
            </w:ins>
          </w:p>
        </w:tc>
      </w:tr>
      <w:tr w:rsidRPr="00495BA1" w:rsidR="00DB28BE" w:rsidTr="0DC8649F" w14:paraId="584FAE8E" w14:textId="77777777">
        <w:trPr>
          <w:trHeight w:val="300"/>
          <w:ins w:author="Carmen Garcia Montero" w:date="2025-11-03T16:00:00Z" w:id="6624"/>
        </w:trPr>
        <w:tc>
          <w:tcPr>
            <w:tcW w:w="828" w:type="dxa"/>
            <w:gridSpan w:val="3"/>
          </w:tcPr>
          <w:p w:rsidR="00DB28BE" w:rsidP="00DB28BE" w:rsidRDefault="00DB28BE" w14:paraId="6ED380B5" w14:textId="77777777">
            <w:pPr>
              <w:spacing w:after="0" w:line="276" w:lineRule="auto"/>
              <w:jc w:val="center"/>
              <w:rPr>
                <w:ins w:author="Carmen Garcia Montero" w:date="2025-11-03T16:00:00Z" w:id="6625"/>
                <w:rFonts w:ascii="Times New Roman" w:hAnsi="Times New Roman" w:cs="Times New Roman"/>
                <w:sz w:val="16"/>
                <w:szCs w:val="16"/>
                <w:lang w:val="en-GB"/>
              </w:rPr>
            </w:pPr>
          </w:p>
        </w:tc>
        <w:tc>
          <w:tcPr>
            <w:tcW w:w="2766" w:type="dxa"/>
            <w:gridSpan w:val="2"/>
          </w:tcPr>
          <w:p w:rsidRPr="00117039" w:rsidR="00DB28BE" w:rsidP="00DB28BE" w:rsidRDefault="00DB28BE" w14:paraId="42FD7F36" w14:textId="77777777">
            <w:pPr>
              <w:spacing w:after="0" w:line="276" w:lineRule="auto"/>
              <w:rPr>
                <w:ins w:author="Carmen Garcia Montero" w:date="2025-11-03T16:00:00Z" w:id="6626"/>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12062458" w14:textId="07E60FF4">
            <w:pPr>
              <w:spacing w:after="0" w:line="276" w:lineRule="auto"/>
              <w:rPr>
                <w:ins w:author="Carmen Garcia Montero" w:date="2025-11-03T16:00:00Z" w:id="6627"/>
                <w:rFonts w:ascii="Times New Roman" w:hAnsi="Times New Roman" w:cs="Times New Roman"/>
                <w:sz w:val="16"/>
                <w:szCs w:val="16"/>
                <w:lang w:val="en-GB"/>
              </w:rPr>
            </w:pPr>
            <w:ins w:author="Carmen Garcia Montero" w:date="2025-11-03T16:00:00Z" w:id="6628">
              <w:r w:rsidRPr="00117039">
                <w:rPr>
                  <w:rFonts w:ascii="Times New Roman" w:hAnsi="Times New Roman" w:cs="Times New Roman"/>
                  <w:sz w:val="16"/>
                  <w:szCs w:val="16"/>
                  <w:lang w:val="en-GB"/>
                </w:rPr>
                <w:t>SPU or SPG master data</w:t>
              </w:r>
            </w:ins>
          </w:p>
        </w:tc>
        <w:tc>
          <w:tcPr>
            <w:tcW w:w="3238" w:type="dxa"/>
          </w:tcPr>
          <w:p w:rsidRPr="00117039" w:rsidR="00DB28BE" w:rsidP="00DB28BE" w:rsidRDefault="00DB28BE" w14:paraId="10AD02C3" w14:textId="6B477B32">
            <w:pPr>
              <w:spacing w:after="0" w:line="276" w:lineRule="auto"/>
              <w:rPr>
                <w:ins w:author="Carmen Garcia Montero" w:date="2025-11-03T16:00:00Z" w:id="6629"/>
                <w:rFonts w:ascii="Times New Roman" w:hAnsi="Times New Roman" w:cs="Times New Roman"/>
                <w:sz w:val="16"/>
                <w:szCs w:val="16"/>
                <w:highlight w:val="yellow"/>
                <w:lang w:val="en-GB"/>
              </w:rPr>
            </w:pPr>
            <w:ins w:author="Carmen Garcia Montero" w:date="2025-11-03T16:00:00Z" w:id="6630">
              <w:r w:rsidRPr="00117039">
                <w:rPr>
                  <w:rFonts w:ascii="Times New Roman" w:hAnsi="Times New Roman" w:cs="Times New Roman"/>
                  <w:sz w:val="16"/>
                  <w:szCs w:val="16"/>
                  <w:lang w:val="en-GB"/>
                </w:rPr>
                <w:t xml:space="preserve">Information Object </w:t>
              </w:r>
              <w:r>
                <w:rPr>
                  <w:rFonts w:ascii="Times New Roman" w:hAnsi="Times New Roman" w:cs="Times New Roman"/>
                  <w:sz w:val="16"/>
                  <w:szCs w:val="16"/>
                  <w:lang w:val="en-GB"/>
                </w:rPr>
                <w:t>C</w:t>
              </w:r>
            </w:ins>
            <w:ins w:author="Carmen Garcia Montero" w:date="2025-11-03T16:55:00Z" w:id="6631">
              <w:r w:rsidR="00855D3F">
                <w:rPr>
                  <w:rFonts w:ascii="Times New Roman" w:hAnsi="Times New Roman" w:cs="Times New Roman"/>
                  <w:sz w:val="16"/>
                  <w:szCs w:val="16"/>
                  <w:lang w:val="en-GB"/>
                </w:rPr>
                <w:t>L</w:t>
              </w:r>
            </w:ins>
            <w:ins w:author="Carmen Garcia Montero" w:date="2025-11-03T16:00:00Z" w:id="6632">
              <w:r w:rsidRPr="00117039">
                <w:rPr>
                  <w:rFonts w:ascii="Times New Roman" w:hAnsi="Times New Roman" w:cs="Times New Roman"/>
                  <w:sz w:val="16"/>
                  <w:szCs w:val="16"/>
                  <w:lang w:val="en-GB"/>
                </w:rPr>
                <w:t xml:space="preserve"> – SPU or SPG master data</w:t>
              </w:r>
            </w:ins>
          </w:p>
        </w:tc>
      </w:tr>
      <w:tr w:rsidRPr="00495BA1" w:rsidR="00DB28BE" w:rsidTr="0DC8649F" w14:paraId="2D89F46E" w14:textId="77777777">
        <w:trPr>
          <w:trHeight w:val="300"/>
          <w:ins w:author="Carmen Garcia Montero" w:date="2025-11-03T16:00:00Z" w:id="6633"/>
        </w:trPr>
        <w:tc>
          <w:tcPr>
            <w:tcW w:w="828" w:type="dxa"/>
            <w:gridSpan w:val="3"/>
          </w:tcPr>
          <w:p w:rsidR="00DB28BE" w:rsidP="00DB28BE" w:rsidRDefault="00DB28BE" w14:paraId="3A6F834E" w14:textId="77777777">
            <w:pPr>
              <w:spacing w:after="0" w:line="276" w:lineRule="auto"/>
              <w:jc w:val="center"/>
              <w:rPr>
                <w:ins w:author="Carmen Garcia Montero" w:date="2025-11-03T16:00:00Z" w:id="6634"/>
                <w:rFonts w:ascii="Times New Roman" w:hAnsi="Times New Roman" w:cs="Times New Roman"/>
                <w:sz w:val="16"/>
                <w:szCs w:val="16"/>
                <w:lang w:val="en-GB"/>
              </w:rPr>
            </w:pPr>
          </w:p>
        </w:tc>
        <w:tc>
          <w:tcPr>
            <w:tcW w:w="2766" w:type="dxa"/>
            <w:gridSpan w:val="2"/>
          </w:tcPr>
          <w:p w:rsidRPr="00117039" w:rsidR="00DB28BE" w:rsidP="00DB28BE" w:rsidRDefault="00DB28BE" w14:paraId="630D2538" w14:textId="77777777">
            <w:pPr>
              <w:spacing w:after="0" w:line="276" w:lineRule="auto"/>
              <w:rPr>
                <w:ins w:author="Carmen Garcia Montero" w:date="2025-11-03T16:00:00Z" w:id="6635"/>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0A59C60A" w14:textId="07990489">
            <w:pPr>
              <w:spacing w:after="0" w:line="276" w:lineRule="auto"/>
              <w:rPr>
                <w:ins w:author="Carmen Garcia Montero" w:date="2025-11-03T16:00:00Z" w:id="6636"/>
                <w:rFonts w:ascii="Times New Roman" w:hAnsi="Times New Roman" w:cs="Times New Roman"/>
                <w:sz w:val="16"/>
                <w:szCs w:val="16"/>
                <w:lang w:val="en-GB"/>
              </w:rPr>
            </w:pPr>
            <w:ins w:author="Carmen Garcia Montero" w:date="2025-11-03T16:00:00Z" w:id="6637">
              <w:r w:rsidRPr="00117039">
                <w:rPr>
                  <w:rFonts w:ascii="Times New Roman" w:hAnsi="Times New Roman" w:cs="Times New Roman"/>
                  <w:sz w:val="16"/>
                  <w:szCs w:val="16"/>
                  <w:lang w:val="en-GB"/>
                </w:rPr>
                <w:t>Reason</w:t>
              </w:r>
            </w:ins>
          </w:p>
        </w:tc>
        <w:tc>
          <w:tcPr>
            <w:tcW w:w="3238" w:type="dxa"/>
          </w:tcPr>
          <w:p w:rsidRPr="00117039" w:rsidR="00DB28BE" w:rsidP="00DB28BE" w:rsidRDefault="00DB28BE" w14:paraId="310F284E" w14:textId="144FA489">
            <w:pPr>
              <w:spacing w:after="0" w:line="276" w:lineRule="auto"/>
              <w:rPr>
                <w:ins w:author="Carmen Garcia Montero" w:date="2025-11-03T16:00:00Z" w:id="6638"/>
                <w:rFonts w:ascii="Times New Roman" w:hAnsi="Times New Roman" w:cs="Times New Roman"/>
                <w:sz w:val="16"/>
                <w:szCs w:val="16"/>
                <w:highlight w:val="yellow"/>
                <w:lang w:val="en-GB"/>
              </w:rPr>
            </w:pPr>
            <w:ins w:author="Carmen Garcia Montero" w:date="2025-11-03T16:00:00Z" w:id="6639">
              <w:r w:rsidRPr="00117039">
                <w:rPr>
                  <w:rFonts w:ascii="Times New Roman" w:hAnsi="Times New Roman" w:cs="Times New Roman"/>
                  <w:sz w:val="16"/>
                  <w:szCs w:val="16"/>
                  <w:lang w:val="en-GB"/>
                </w:rPr>
                <w:t>Reason or category for the update</w:t>
              </w:r>
            </w:ins>
          </w:p>
        </w:tc>
      </w:tr>
      <w:tr w:rsidRPr="00495BA1" w:rsidR="00DB28BE" w:rsidTr="0DC8649F" w14:paraId="2DB9F86F" w14:textId="77777777">
        <w:trPr>
          <w:trHeight w:val="300"/>
          <w:ins w:author="Carmen Garcia Montero" w:date="2025-11-03T16:00:00Z" w:id="6640"/>
        </w:trPr>
        <w:tc>
          <w:tcPr>
            <w:tcW w:w="828" w:type="dxa"/>
            <w:gridSpan w:val="3"/>
          </w:tcPr>
          <w:p w:rsidR="00DB28BE" w:rsidP="00DB28BE" w:rsidRDefault="00DB28BE" w14:paraId="3FA1D73C" w14:textId="77777777">
            <w:pPr>
              <w:spacing w:after="0" w:line="276" w:lineRule="auto"/>
              <w:jc w:val="center"/>
              <w:rPr>
                <w:ins w:author="Carmen Garcia Montero" w:date="2025-11-03T16:00:00Z" w:id="6641"/>
                <w:rFonts w:ascii="Times New Roman" w:hAnsi="Times New Roman" w:cs="Times New Roman"/>
                <w:sz w:val="16"/>
                <w:szCs w:val="16"/>
                <w:lang w:val="en-GB"/>
              </w:rPr>
            </w:pPr>
          </w:p>
        </w:tc>
        <w:tc>
          <w:tcPr>
            <w:tcW w:w="2766" w:type="dxa"/>
            <w:gridSpan w:val="2"/>
          </w:tcPr>
          <w:p w:rsidRPr="00117039" w:rsidR="00DB28BE" w:rsidP="00DB28BE" w:rsidRDefault="00DB28BE" w14:paraId="3ECAE3BA" w14:textId="77777777">
            <w:pPr>
              <w:spacing w:after="0" w:line="276" w:lineRule="auto"/>
              <w:rPr>
                <w:ins w:author="Carmen Garcia Montero" w:date="2025-11-03T16:00:00Z" w:id="6642"/>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088F22A0" w14:textId="4E67C80D">
            <w:pPr>
              <w:spacing w:after="0" w:line="276" w:lineRule="auto"/>
              <w:rPr>
                <w:ins w:author="Carmen Garcia Montero" w:date="2025-11-03T16:00:00Z" w:id="6643"/>
                <w:rFonts w:ascii="Times New Roman" w:hAnsi="Times New Roman" w:cs="Times New Roman"/>
                <w:sz w:val="16"/>
                <w:szCs w:val="16"/>
                <w:lang w:val="en-GB"/>
              </w:rPr>
            </w:pPr>
            <w:ins w:author="Carmen Garcia Montero" w:date="2025-11-03T16:00:00Z" w:id="6644">
              <w:r w:rsidRPr="00117039">
                <w:rPr>
                  <w:rFonts w:ascii="Times New Roman" w:hAnsi="Times New Roman" w:cs="Times New Roman"/>
                  <w:sz w:val="16"/>
                  <w:szCs w:val="16"/>
                  <w:lang w:val="en-GB"/>
                </w:rPr>
                <w:t>Information validity</w:t>
              </w:r>
            </w:ins>
          </w:p>
        </w:tc>
        <w:tc>
          <w:tcPr>
            <w:tcW w:w="3238" w:type="dxa"/>
          </w:tcPr>
          <w:p w:rsidRPr="00117039" w:rsidR="00DB28BE" w:rsidP="00DB28BE" w:rsidRDefault="00DB28BE" w14:paraId="7630159C" w14:textId="7E7281F8">
            <w:pPr>
              <w:spacing w:after="0" w:line="276" w:lineRule="auto"/>
              <w:rPr>
                <w:ins w:author="Carmen Garcia Montero" w:date="2025-11-03T16:00:00Z" w:id="6645"/>
                <w:rFonts w:ascii="Times New Roman" w:hAnsi="Times New Roman" w:cs="Times New Roman"/>
                <w:sz w:val="16"/>
                <w:szCs w:val="16"/>
                <w:highlight w:val="yellow"/>
                <w:lang w:val="en-GB"/>
              </w:rPr>
            </w:pPr>
            <w:ins w:author="Carmen Garcia Montero" w:date="2025-11-03T16:00:00Z" w:id="6646">
              <w:r w:rsidRPr="00117039">
                <w:rPr>
                  <w:rFonts w:ascii="Times New Roman" w:hAnsi="Times New Roman" w:cs="Times New Roman"/>
                  <w:sz w:val="16"/>
                  <w:szCs w:val="16"/>
                  <w:lang w:val="en-GB"/>
                </w:rPr>
                <w:t xml:space="preserve">Period during which the updated data attributes are valid. </w:t>
              </w:r>
            </w:ins>
          </w:p>
        </w:tc>
      </w:tr>
      <w:tr w:rsidRPr="00495BA1" w:rsidR="00DB28BE" w:rsidTr="0DC8649F" w14:paraId="4C29015D" w14:textId="77777777">
        <w:trPr>
          <w:trHeight w:val="300"/>
          <w:ins w:author="Carmen Garcia Montero" w:date="2025-11-03T16:00:00Z" w:id="6647"/>
        </w:trPr>
        <w:tc>
          <w:tcPr>
            <w:tcW w:w="828" w:type="dxa"/>
            <w:gridSpan w:val="3"/>
          </w:tcPr>
          <w:p w:rsidR="00DB28BE" w:rsidP="00DB28BE" w:rsidRDefault="00505A6F" w14:paraId="70C5EE0E" w14:textId="79ABCF86">
            <w:pPr>
              <w:spacing w:after="0" w:line="276" w:lineRule="auto"/>
              <w:jc w:val="center"/>
              <w:rPr>
                <w:ins w:author="Carmen Garcia Montero" w:date="2025-11-03T16:00:00Z" w:id="6648"/>
                <w:rFonts w:ascii="Times New Roman" w:hAnsi="Times New Roman" w:cs="Times New Roman"/>
                <w:sz w:val="16"/>
                <w:szCs w:val="16"/>
                <w:lang w:val="en-GB"/>
              </w:rPr>
            </w:pPr>
            <w:ins w:author="Carmen Garcia Montero" w:date="2025-11-03T16:43:00Z" w:id="6649">
              <w:r>
                <w:rPr>
                  <w:rFonts w:ascii="Times New Roman" w:hAnsi="Times New Roman" w:cs="Times New Roman"/>
                  <w:sz w:val="16"/>
                  <w:szCs w:val="16"/>
                  <w:lang w:val="en-GB"/>
                </w:rPr>
                <w:t>AY</w:t>
              </w:r>
            </w:ins>
          </w:p>
        </w:tc>
        <w:tc>
          <w:tcPr>
            <w:tcW w:w="2766" w:type="dxa"/>
            <w:gridSpan w:val="2"/>
          </w:tcPr>
          <w:p w:rsidRPr="00117039" w:rsidR="00DB28BE" w:rsidP="00DB28BE" w:rsidRDefault="00DB28BE" w14:paraId="744A834C" w14:textId="006C6C72">
            <w:pPr>
              <w:spacing w:after="0" w:line="276" w:lineRule="auto"/>
              <w:rPr>
                <w:ins w:author="Carmen Garcia Montero" w:date="2025-11-03T16:00:00Z" w:id="6650"/>
                <w:rFonts w:ascii="Times New Roman" w:hAnsi="Times New Roman" w:eastAsia="Times New Roman" w:cs="Times New Roman"/>
                <w:sz w:val="16"/>
                <w:szCs w:val="16"/>
                <w:lang w:val="en-GB" w:eastAsia="nb-NO"/>
              </w:rPr>
            </w:pPr>
            <w:ins w:author="Carmen Garcia Montero" w:date="2025-11-03T16:00:00Z" w:id="6651">
              <w:r w:rsidRPr="004C7654">
                <w:rPr>
                  <w:rFonts w:ascii="Times New Roman" w:hAnsi="Times New Roman" w:cs="Times New Roman"/>
                  <w:sz w:val="16"/>
                  <w:szCs w:val="16"/>
                  <w:lang w:val="en-GB"/>
                </w:rPr>
                <w:t>SPU or SPG de-registration request</w:t>
              </w:r>
            </w:ins>
          </w:p>
        </w:tc>
        <w:tc>
          <w:tcPr>
            <w:tcW w:w="3082" w:type="dxa"/>
            <w:gridSpan w:val="2"/>
          </w:tcPr>
          <w:p w:rsidRPr="00117039" w:rsidR="00DB28BE" w:rsidP="00DB28BE" w:rsidRDefault="00DB28BE" w14:paraId="699BF052" w14:textId="5A88F694">
            <w:pPr>
              <w:spacing w:after="0" w:line="276" w:lineRule="auto"/>
              <w:rPr>
                <w:ins w:author="Carmen Garcia Montero" w:date="2025-11-03T16:00:00Z" w:id="6652"/>
                <w:rFonts w:ascii="Times New Roman" w:hAnsi="Times New Roman" w:cs="Times New Roman"/>
                <w:sz w:val="16"/>
                <w:szCs w:val="16"/>
                <w:lang w:val="en-GB"/>
              </w:rPr>
            </w:pPr>
            <w:ins w:author="Carmen Garcia Montero" w:date="2025-11-03T16:00:00Z" w:id="6653">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1E5F616B" w14:textId="53686934">
            <w:pPr>
              <w:spacing w:after="0" w:line="276" w:lineRule="auto"/>
              <w:rPr>
                <w:ins w:author="Carmen Garcia Montero" w:date="2025-11-03T16:00:00Z" w:id="6654"/>
                <w:rFonts w:ascii="Times New Roman" w:hAnsi="Times New Roman" w:cs="Times New Roman"/>
                <w:sz w:val="16"/>
                <w:szCs w:val="16"/>
                <w:highlight w:val="yellow"/>
                <w:lang w:val="en-GB"/>
              </w:rPr>
            </w:pPr>
            <w:ins w:author="Carmen Garcia Montero" w:date="2025-11-03T16:00:00Z" w:id="6655">
              <w:r w:rsidRPr="00117039">
                <w:rPr>
                  <w:rFonts w:ascii="Times New Roman" w:hAnsi="Times New Roman" w:cs="Times New Roman"/>
                  <w:sz w:val="16"/>
                  <w:szCs w:val="16"/>
                  <w:lang w:val="en-GB"/>
                </w:rPr>
                <w:t xml:space="preserve">Identification of a flexibility information system module </w:t>
              </w:r>
            </w:ins>
          </w:p>
        </w:tc>
      </w:tr>
      <w:tr w:rsidRPr="00495BA1" w:rsidR="00DB28BE" w:rsidTr="0DC8649F" w14:paraId="23A633A4" w14:textId="77777777">
        <w:trPr>
          <w:trHeight w:val="300"/>
          <w:ins w:author="Carmen Garcia Montero" w:date="2025-11-03T16:00:00Z" w:id="6656"/>
        </w:trPr>
        <w:tc>
          <w:tcPr>
            <w:tcW w:w="828" w:type="dxa"/>
            <w:gridSpan w:val="3"/>
          </w:tcPr>
          <w:p w:rsidR="00DB28BE" w:rsidP="00DB28BE" w:rsidRDefault="00DB28BE" w14:paraId="4B8ED4AE" w14:textId="77777777">
            <w:pPr>
              <w:spacing w:after="0" w:line="276" w:lineRule="auto"/>
              <w:jc w:val="center"/>
              <w:rPr>
                <w:ins w:author="Carmen Garcia Montero" w:date="2025-11-03T16:00:00Z" w:id="6657"/>
                <w:rFonts w:ascii="Times New Roman" w:hAnsi="Times New Roman" w:cs="Times New Roman"/>
                <w:sz w:val="16"/>
                <w:szCs w:val="16"/>
                <w:lang w:val="en-GB"/>
              </w:rPr>
            </w:pPr>
          </w:p>
        </w:tc>
        <w:tc>
          <w:tcPr>
            <w:tcW w:w="2766" w:type="dxa"/>
            <w:gridSpan w:val="2"/>
          </w:tcPr>
          <w:p w:rsidRPr="00117039" w:rsidR="00DB28BE" w:rsidP="00DB28BE" w:rsidRDefault="00DB28BE" w14:paraId="418200DC" w14:textId="77777777">
            <w:pPr>
              <w:spacing w:after="0" w:line="276" w:lineRule="auto"/>
              <w:rPr>
                <w:ins w:author="Carmen Garcia Montero" w:date="2025-11-03T16:00:00Z" w:id="6658"/>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367D61C" w14:textId="6798C23C">
            <w:pPr>
              <w:spacing w:after="0" w:line="276" w:lineRule="auto"/>
              <w:rPr>
                <w:ins w:author="Carmen Garcia Montero" w:date="2025-11-03T16:00:00Z" w:id="6659"/>
                <w:rFonts w:ascii="Times New Roman" w:hAnsi="Times New Roman" w:cs="Times New Roman"/>
                <w:sz w:val="16"/>
                <w:szCs w:val="16"/>
                <w:lang w:val="en-GB"/>
              </w:rPr>
            </w:pPr>
            <w:ins w:author="Carmen Garcia Montero" w:date="2025-11-03T16:00:00Z" w:id="6660">
              <w:r w:rsidRPr="00117039">
                <w:rPr>
                  <w:rFonts w:ascii="Times New Roman" w:hAnsi="Times New Roman" w:cs="Times New Roman"/>
                  <w:sz w:val="16"/>
                  <w:szCs w:val="16"/>
                  <w:lang w:val="en-GB"/>
                </w:rPr>
                <w:t>SP identification</w:t>
              </w:r>
            </w:ins>
          </w:p>
        </w:tc>
        <w:tc>
          <w:tcPr>
            <w:tcW w:w="3238" w:type="dxa"/>
          </w:tcPr>
          <w:p w:rsidRPr="00117039" w:rsidR="00DB28BE" w:rsidP="00DB28BE" w:rsidRDefault="00DB28BE" w14:paraId="318DB003" w14:textId="6A606989">
            <w:pPr>
              <w:spacing w:after="0" w:line="276" w:lineRule="auto"/>
              <w:rPr>
                <w:ins w:author="Carmen Garcia Montero" w:date="2025-11-03T16:00:00Z" w:id="6661"/>
                <w:rFonts w:ascii="Times New Roman" w:hAnsi="Times New Roman" w:cs="Times New Roman"/>
                <w:sz w:val="16"/>
                <w:szCs w:val="16"/>
                <w:highlight w:val="yellow"/>
                <w:lang w:val="en-GB"/>
              </w:rPr>
            </w:pPr>
            <w:ins w:author="Carmen Garcia Montero" w:date="2025-11-03T16:00:00Z" w:id="6662">
              <w:r w:rsidRPr="00117039">
                <w:rPr>
                  <w:rFonts w:ascii="Times New Roman" w:hAnsi="Times New Roman" w:cs="Times New Roman"/>
                  <w:sz w:val="16"/>
                  <w:szCs w:val="16"/>
                  <w:lang w:val="en-GB"/>
                </w:rPr>
                <w:t>European wide unique identification code of the service provider</w:t>
              </w:r>
            </w:ins>
          </w:p>
        </w:tc>
      </w:tr>
      <w:tr w:rsidRPr="00495BA1" w:rsidR="00DB28BE" w:rsidTr="0DC8649F" w14:paraId="7B1DEFE9" w14:textId="77777777">
        <w:trPr>
          <w:trHeight w:val="300"/>
          <w:ins w:author="Carmen Garcia Montero" w:date="2025-11-03T16:00:00Z" w:id="6663"/>
        </w:trPr>
        <w:tc>
          <w:tcPr>
            <w:tcW w:w="828" w:type="dxa"/>
            <w:gridSpan w:val="3"/>
          </w:tcPr>
          <w:p w:rsidR="00DB28BE" w:rsidP="00DB28BE" w:rsidRDefault="00DB28BE" w14:paraId="79CB26AC" w14:textId="77777777">
            <w:pPr>
              <w:spacing w:after="0" w:line="276" w:lineRule="auto"/>
              <w:jc w:val="center"/>
              <w:rPr>
                <w:ins w:author="Carmen Garcia Montero" w:date="2025-11-03T16:00:00Z" w:id="6664"/>
                <w:rFonts w:ascii="Times New Roman" w:hAnsi="Times New Roman" w:cs="Times New Roman"/>
                <w:sz w:val="16"/>
                <w:szCs w:val="16"/>
                <w:lang w:val="en-GB"/>
              </w:rPr>
            </w:pPr>
          </w:p>
        </w:tc>
        <w:tc>
          <w:tcPr>
            <w:tcW w:w="2766" w:type="dxa"/>
            <w:gridSpan w:val="2"/>
          </w:tcPr>
          <w:p w:rsidRPr="00117039" w:rsidR="00DB28BE" w:rsidP="00DB28BE" w:rsidRDefault="00DB28BE" w14:paraId="0197918B" w14:textId="77777777">
            <w:pPr>
              <w:spacing w:after="0" w:line="276" w:lineRule="auto"/>
              <w:rPr>
                <w:ins w:author="Carmen Garcia Montero" w:date="2025-11-03T16:00:00Z" w:id="6665"/>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EB73B1E" w14:textId="0FBDA2A3">
            <w:pPr>
              <w:spacing w:after="0" w:line="276" w:lineRule="auto"/>
              <w:rPr>
                <w:ins w:author="Carmen Garcia Montero" w:date="2025-11-03T16:00:00Z" w:id="6666"/>
                <w:rFonts w:ascii="Times New Roman" w:hAnsi="Times New Roman" w:cs="Times New Roman"/>
                <w:sz w:val="16"/>
                <w:szCs w:val="16"/>
                <w:lang w:val="en-GB"/>
              </w:rPr>
            </w:pPr>
            <w:ins w:author="Carmen Garcia Montero" w:date="2025-11-03T16:00:00Z" w:id="6667">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4663BB86" w14:textId="7914EFF9">
            <w:pPr>
              <w:spacing w:after="0" w:line="276" w:lineRule="auto"/>
              <w:rPr>
                <w:ins w:author="Carmen Garcia Montero" w:date="2025-11-03T16:00:00Z" w:id="6668"/>
                <w:rFonts w:ascii="Times New Roman" w:hAnsi="Times New Roman" w:cs="Times New Roman"/>
                <w:sz w:val="16"/>
                <w:szCs w:val="16"/>
                <w:highlight w:val="yellow"/>
                <w:lang w:val="en-GB"/>
              </w:rPr>
            </w:pPr>
            <w:ins w:author="Carmen Garcia Montero" w:date="2025-11-03T16:00:00Z" w:id="6669">
              <w:r>
                <w:rPr>
                  <w:rFonts w:ascii="Times New Roman" w:hAnsi="Times New Roman" w:cs="Times New Roman"/>
                  <w:sz w:val="16"/>
                  <w:szCs w:val="16"/>
                  <w:lang w:val="en-GB"/>
                </w:rPr>
                <w:t>U</w:t>
              </w:r>
              <w:r w:rsidRPr="00117039">
                <w:rPr>
                  <w:rFonts w:ascii="Times New Roman" w:hAnsi="Times New Roman" w:cs="Times New Roman"/>
                  <w:sz w:val="16"/>
                  <w:szCs w:val="16"/>
                  <w:lang w:val="en-GB"/>
                </w:rPr>
                <w:t>nique identification of the SPU or SPG.</w:t>
              </w:r>
            </w:ins>
          </w:p>
        </w:tc>
      </w:tr>
      <w:tr w:rsidRPr="00495BA1" w:rsidR="00DB28BE" w:rsidTr="0DC8649F" w14:paraId="4C91BD78" w14:textId="77777777">
        <w:trPr>
          <w:trHeight w:val="300"/>
          <w:ins w:author="Carmen Garcia Montero" w:date="2025-11-03T16:00:00Z" w:id="6670"/>
        </w:trPr>
        <w:tc>
          <w:tcPr>
            <w:tcW w:w="828" w:type="dxa"/>
            <w:gridSpan w:val="3"/>
          </w:tcPr>
          <w:p w:rsidR="00DB28BE" w:rsidP="00DB28BE" w:rsidRDefault="00DB28BE" w14:paraId="06A72839" w14:textId="77777777">
            <w:pPr>
              <w:spacing w:after="0" w:line="276" w:lineRule="auto"/>
              <w:jc w:val="center"/>
              <w:rPr>
                <w:ins w:author="Carmen Garcia Montero" w:date="2025-11-03T16:00:00Z" w:id="6671"/>
                <w:rFonts w:ascii="Times New Roman" w:hAnsi="Times New Roman" w:cs="Times New Roman"/>
                <w:sz w:val="16"/>
                <w:szCs w:val="16"/>
                <w:lang w:val="en-GB"/>
              </w:rPr>
            </w:pPr>
          </w:p>
        </w:tc>
        <w:tc>
          <w:tcPr>
            <w:tcW w:w="2766" w:type="dxa"/>
            <w:gridSpan w:val="2"/>
          </w:tcPr>
          <w:p w:rsidRPr="00117039" w:rsidR="00DB28BE" w:rsidP="00DB28BE" w:rsidRDefault="00DB28BE" w14:paraId="55BECA3A" w14:textId="77777777">
            <w:pPr>
              <w:spacing w:after="0" w:line="276" w:lineRule="auto"/>
              <w:rPr>
                <w:ins w:author="Carmen Garcia Montero" w:date="2025-11-03T16:00:00Z" w:id="6672"/>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136103C4" w14:textId="33471C78">
            <w:pPr>
              <w:spacing w:after="0" w:line="276" w:lineRule="auto"/>
              <w:rPr>
                <w:ins w:author="Carmen Garcia Montero" w:date="2025-11-03T16:00:00Z" w:id="6673"/>
                <w:rFonts w:ascii="Times New Roman" w:hAnsi="Times New Roman" w:cs="Times New Roman"/>
                <w:sz w:val="16"/>
                <w:szCs w:val="16"/>
                <w:lang w:val="en-GB"/>
              </w:rPr>
            </w:pPr>
            <w:ins w:author="Carmen Garcia Montero" w:date="2025-11-03T16:00:00Z" w:id="6674">
              <w:r w:rsidRPr="00117039">
                <w:rPr>
                  <w:rFonts w:ascii="Times New Roman" w:hAnsi="Times New Roman" w:cs="Times New Roman"/>
                  <w:sz w:val="16"/>
                  <w:szCs w:val="16"/>
                  <w:lang w:val="en-GB"/>
                </w:rPr>
                <w:t xml:space="preserve">De-registration date </w:t>
              </w:r>
            </w:ins>
          </w:p>
        </w:tc>
        <w:tc>
          <w:tcPr>
            <w:tcW w:w="3238" w:type="dxa"/>
          </w:tcPr>
          <w:p w:rsidRPr="00117039" w:rsidR="00DB28BE" w:rsidP="00DB28BE" w:rsidRDefault="00DB28BE" w14:paraId="0BDA30E0" w14:textId="4A1BE88E">
            <w:pPr>
              <w:spacing w:after="0" w:line="276" w:lineRule="auto"/>
              <w:rPr>
                <w:ins w:author="Carmen Garcia Montero" w:date="2025-11-03T16:00:00Z" w:id="6675"/>
                <w:rFonts w:ascii="Times New Roman" w:hAnsi="Times New Roman" w:cs="Times New Roman"/>
                <w:sz w:val="16"/>
                <w:szCs w:val="16"/>
                <w:highlight w:val="yellow"/>
                <w:lang w:val="en-GB"/>
              </w:rPr>
            </w:pPr>
            <w:ins w:author="Carmen Garcia Montero" w:date="2025-11-03T16:00:00Z" w:id="6676">
              <w:r w:rsidRPr="004C7654">
                <w:rPr>
                  <w:rFonts w:ascii="Times New Roman" w:hAnsi="Times New Roman" w:cs="Times New Roman"/>
                  <w:sz w:val="16"/>
                  <w:szCs w:val="16"/>
                  <w:lang w:val="en-GB"/>
                </w:rPr>
                <w:t>Date for when the de-registration shall be considered active.</w:t>
              </w:r>
            </w:ins>
          </w:p>
        </w:tc>
      </w:tr>
      <w:tr w:rsidRPr="00495BA1" w:rsidR="00DB28BE" w:rsidTr="0DC8649F" w14:paraId="2ECB5D2A" w14:textId="77777777">
        <w:trPr>
          <w:trHeight w:val="300"/>
          <w:ins w:author="Carmen Garcia Montero" w:date="2025-11-03T16:00:00Z" w:id="6677"/>
        </w:trPr>
        <w:tc>
          <w:tcPr>
            <w:tcW w:w="828" w:type="dxa"/>
            <w:gridSpan w:val="3"/>
          </w:tcPr>
          <w:p w:rsidR="00DB28BE" w:rsidP="00DB28BE" w:rsidRDefault="00DB28BE" w14:paraId="5E064A06" w14:textId="77777777">
            <w:pPr>
              <w:spacing w:after="0" w:line="276" w:lineRule="auto"/>
              <w:jc w:val="center"/>
              <w:rPr>
                <w:ins w:author="Carmen Garcia Montero" w:date="2025-11-03T16:00:00Z" w:id="6678"/>
                <w:rFonts w:ascii="Times New Roman" w:hAnsi="Times New Roman" w:cs="Times New Roman"/>
                <w:sz w:val="16"/>
                <w:szCs w:val="16"/>
                <w:lang w:val="en-GB"/>
              </w:rPr>
            </w:pPr>
          </w:p>
        </w:tc>
        <w:tc>
          <w:tcPr>
            <w:tcW w:w="2766" w:type="dxa"/>
            <w:gridSpan w:val="2"/>
          </w:tcPr>
          <w:p w:rsidRPr="00117039" w:rsidR="00DB28BE" w:rsidP="00DB28BE" w:rsidRDefault="00DB28BE" w14:paraId="3252B979" w14:textId="77777777">
            <w:pPr>
              <w:spacing w:after="0" w:line="276" w:lineRule="auto"/>
              <w:rPr>
                <w:ins w:author="Carmen Garcia Montero" w:date="2025-11-03T16:00:00Z" w:id="6679"/>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AA22303" w14:textId="2BB57BEF">
            <w:pPr>
              <w:spacing w:after="0" w:line="276" w:lineRule="auto"/>
              <w:rPr>
                <w:ins w:author="Carmen Garcia Montero" w:date="2025-11-03T16:00:00Z" w:id="6680"/>
                <w:rFonts w:ascii="Times New Roman" w:hAnsi="Times New Roman" w:cs="Times New Roman"/>
                <w:sz w:val="16"/>
                <w:szCs w:val="16"/>
                <w:lang w:val="en-GB"/>
              </w:rPr>
            </w:pPr>
            <w:ins w:author="Carmen Garcia Montero" w:date="2025-11-03T16:00:00Z" w:id="6681">
              <w:r w:rsidRPr="00117039">
                <w:rPr>
                  <w:rFonts w:ascii="Times New Roman" w:hAnsi="Times New Roman" w:cs="Times New Roman"/>
                  <w:sz w:val="16"/>
                  <w:szCs w:val="16"/>
                  <w:lang w:val="en-GB"/>
                </w:rPr>
                <w:t>Reason</w:t>
              </w:r>
            </w:ins>
          </w:p>
        </w:tc>
        <w:tc>
          <w:tcPr>
            <w:tcW w:w="3238" w:type="dxa"/>
          </w:tcPr>
          <w:p w:rsidRPr="00117039" w:rsidR="00DB28BE" w:rsidP="00DB28BE" w:rsidRDefault="00DB28BE" w14:paraId="2925EB94" w14:textId="6C604C53">
            <w:pPr>
              <w:spacing w:after="0" w:line="276" w:lineRule="auto"/>
              <w:rPr>
                <w:ins w:author="Carmen Garcia Montero" w:date="2025-11-03T16:00:00Z" w:id="6682"/>
                <w:rFonts w:ascii="Times New Roman" w:hAnsi="Times New Roman" w:cs="Times New Roman"/>
                <w:sz w:val="16"/>
                <w:szCs w:val="16"/>
                <w:highlight w:val="yellow"/>
                <w:lang w:val="en-GB"/>
              </w:rPr>
            </w:pPr>
            <w:ins w:author="Carmen Garcia Montero" w:date="2025-11-03T16:00:00Z" w:id="6683">
              <w:r w:rsidRPr="004C7654">
                <w:rPr>
                  <w:rFonts w:ascii="Times New Roman" w:hAnsi="Times New Roman" w:cs="Times New Roman"/>
                  <w:sz w:val="16"/>
                  <w:szCs w:val="16"/>
                  <w:lang w:val="en-GB"/>
                </w:rPr>
                <w:t>(Optional) Reason for the de-registration request.</w:t>
              </w:r>
            </w:ins>
          </w:p>
        </w:tc>
      </w:tr>
      <w:tr w:rsidRPr="00495BA1" w:rsidR="00DB28BE" w:rsidTr="0DC8649F" w14:paraId="013925CB" w14:textId="77777777">
        <w:trPr>
          <w:trHeight w:val="300"/>
          <w:ins w:author="Carmen Garcia Montero" w:date="2025-11-03T16:00:00Z" w:id="6684"/>
        </w:trPr>
        <w:tc>
          <w:tcPr>
            <w:tcW w:w="828" w:type="dxa"/>
            <w:gridSpan w:val="3"/>
          </w:tcPr>
          <w:p w:rsidR="00DB28BE" w:rsidP="00DB28BE" w:rsidRDefault="00505A6F" w14:paraId="736E08E4" w14:textId="43E82289">
            <w:pPr>
              <w:spacing w:after="0" w:line="276" w:lineRule="auto"/>
              <w:jc w:val="center"/>
              <w:rPr>
                <w:ins w:author="Carmen Garcia Montero" w:date="2025-11-03T16:00:00Z" w:id="6685"/>
                <w:rFonts w:ascii="Times New Roman" w:hAnsi="Times New Roman" w:cs="Times New Roman"/>
                <w:sz w:val="16"/>
                <w:szCs w:val="16"/>
                <w:lang w:val="en-GB"/>
              </w:rPr>
            </w:pPr>
            <w:ins w:author="Carmen Garcia Montero" w:date="2025-11-03T16:43:00Z" w:id="6686">
              <w:r>
                <w:rPr>
                  <w:rFonts w:ascii="Times New Roman" w:hAnsi="Times New Roman" w:cs="Times New Roman"/>
                  <w:sz w:val="16"/>
                  <w:szCs w:val="16"/>
                  <w:lang w:val="en-GB"/>
                </w:rPr>
                <w:t>AZ</w:t>
              </w:r>
            </w:ins>
          </w:p>
        </w:tc>
        <w:tc>
          <w:tcPr>
            <w:tcW w:w="2766" w:type="dxa"/>
            <w:gridSpan w:val="2"/>
          </w:tcPr>
          <w:p w:rsidRPr="00117039" w:rsidR="00DB28BE" w:rsidP="00DB28BE" w:rsidRDefault="00DB28BE" w14:paraId="5F57FBCD" w14:textId="1A8DD4D1">
            <w:pPr>
              <w:spacing w:after="0" w:line="276" w:lineRule="auto"/>
              <w:rPr>
                <w:ins w:author="Carmen Garcia Montero" w:date="2025-11-03T16:00:00Z" w:id="6687"/>
                <w:rFonts w:ascii="Times New Roman" w:hAnsi="Times New Roman" w:eastAsia="Times New Roman" w:cs="Times New Roman"/>
                <w:sz w:val="16"/>
                <w:szCs w:val="16"/>
                <w:lang w:val="en-GB" w:eastAsia="nb-NO"/>
              </w:rPr>
            </w:pPr>
            <w:ins w:author="Carmen Garcia Montero" w:date="2025-11-03T16:00:00Z" w:id="6688">
              <w:r w:rsidRPr="004C7654">
                <w:rPr>
                  <w:rFonts w:ascii="Times New Roman" w:hAnsi="Times New Roman" w:cs="Times New Roman"/>
                  <w:sz w:val="16"/>
                  <w:szCs w:val="16"/>
                  <w:lang w:val="en-GB"/>
                </w:rPr>
                <w:t>SPU or SPG de-registration confirmation</w:t>
              </w:r>
            </w:ins>
          </w:p>
        </w:tc>
        <w:tc>
          <w:tcPr>
            <w:tcW w:w="3082" w:type="dxa"/>
            <w:gridSpan w:val="2"/>
          </w:tcPr>
          <w:p w:rsidRPr="00117039" w:rsidR="00DB28BE" w:rsidP="00DB28BE" w:rsidRDefault="00DB28BE" w14:paraId="4D63D3BE" w14:textId="4E2A07D4">
            <w:pPr>
              <w:spacing w:after="0" w:line="276" w:lineRule="auto"/>
              <w:rPr>
                <w:ins w:author="Carmen Garcia Montero" w:date="2025-11-03T16:00:00Z" w:id="6689"/>
                <w:rFonts w:ascii="Times New Roman" w:hAnsi="Times New Roman" w:cs="Times New Roman"/>
                <w:sz w:val="16"/>
                <w:szCs w:val="16"/>
                <w:lang w:val="en-GB"/>
              </w:rPr>
            </w:pPr>
            <w:ins w:author="Carmen Garcia Montero" w:date="2025-11-03T16:00:00Z" w:id="6690">
              <w:r w:rsidRPr="00117039">
                <w:rPr>
                  <w:rFonts w:ascii="Times New Roman" w:hAnsi="Times New Roman" w:cs="Times New Roman"/>
                  <w:sz w:val="16"/>
                  <w:szCs w:val="16"/>
                  <w:lang w:val="en-GB"/>
                </w:rPr>
                <w:t>SP identification</w:t>
              </w:r>
            </w:ins>
          </w:p>
        </w:tc>
        <w:tc>
          <w:tcPr>
            <w:tcW w:w="3238" w:type="dxa"/>
          </w:tcPr>
          <w:p w:rsidRPr="00117039" w:rsidR="00DB28BE" w:rsidP="00DB28BE" w:rsidRDefault="00DB28BE" w14:paraId="09BF0BEC" w14:textId="3D7B28CE">
            <w:pPr>
              <w:spacing w:after="0" w:line="276" w:lineRule="auto"/>
              <w:rPr>
                <w:ins w:author="Carmen Garcia Montero" w:date="2025-11-03T16:00:00Z" w:id="6691"/>
                <w:rFonts w:ascii="Times New Roman" w:hAnsi="Times New Roman" w:cs="Times New Roman"/>
                <w:sz w:val="16"/>
                <w:szCs w:val="16"/>
                <w:highlight w:val="yellow"/>
                <w:lang w:val="en-GB"/>
              </w:rPr>
            </w:pPr>
            <w:ins w:author="Carmen Garcia Montero" w:date="2025-11-03T16:00:00Z" w:id="6692">
              <w:r w:rsidRPr="00117039">
                <w:rPr>
                  <w:rFonts w:ascii="Times New Roman" w:hAnsi="Times New Roman" w:cs="Times New Roman"/>
                  <w:sz w:val="16"/>
                  <w:szCs w:val="16"/>
                  <w:lang w:val="en-GB"/>
                </w:rPr>
                <w:t>European wide unique identification code of the service provider</w:t>
              </w:r>
            </w:ins>
          </w:p>
        </w:tc>
      </w:tr>
      <w:tr w:rsidRPr="00495BA1" w:rsidR="00DB28BE" w:rsidTr="0DC8649F" w14:paraId="5AA2597C" w14:textId="77777777">
        <w:trPr>
          <w:trHeight w:val="300"/>
          <w:ins w:author="Carmen Garcia Montero" w:date="2025-11-03T16:00:00Z" w:id="6693"/>
        </w:trPr>
        <w:tc>
          <w:tcPr>
            <w:tcW w:w="828" w:type="dxa"/>
            <w:gridSpan w:val="3"/>
          </w:tcPr>
          <w:p w:rsidR="00DB28BE" w:rsidP="00DB28BE" w:rsidRDefault="00DB28BE" w14:paraId="6F59C62A" w14:textId="77777777">
            <w:pPr>
              <w:spacing w:after="0" w:line="276" w:lineRule="auto"/>
              <w:jc w:val="center"/>
              <w:rPr>
                <w:ins w:author="Carmen Garcia Montero" w:date="2025-11-03T16:00:00Z" w:id="6694"/>
                <w:rFonts w:ascii="Times New Roman" w:hAnsi="Times New Roman" w:cs="Times New Roman"/>
                <w:sz w:val="16"/>
                <w:szCs w:val="16"/>
                <w:lang w:val="en-GB"/>
              </w:rPr>
            </w:pPr>
          </w:p>
        </w:tc>
        <w:tc>
          <w:tcPr>
            <w:tcW w:w="2766" w:type="dxa"/>
            <w:gridSpan w:val="2"/>
          </w:tcPr>
          <w:p w:rsidRPr="00117039" w:rsidR="00DB28BE" w:rsidP="00DB28BE" w:rsidRDefault="00DB28BE" w14:paraId="621438EF" w14:textId="77777777">
            <w:pPr>
              <w:spacing w:after="0" w:line="276" w:lineRule="auto"/>
              <w:rPr>
                <w:ins w:author="Carmen Garcia Montero" w:date="2025-11-03T16:00:00Z" w:id="6695"/>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CD91672" w14:textId="38D94A0B">
            <w:pPr>
              <w:spacing w:after="0" w:line="276" w:lineRule="auto"/>
              <w:rPr>
                <w:ins w:author="Carmen Garcia Montero" w:date="2025-11-03T16:00:00Z" w:id="6696"/>
                <w:rFonts w:ascii="Times New Roman" w:hAnsi="Times New Roman" w:cs="Times New Roman"/>
                <w:sz w:val="16"/>
                <w:szCs w:val="16"/>
                <w:lang w:val="en-GB"/>
              </w:rPr>
            </w:pPr>
            <w:ins w:author="Carmen Garcia Montero" w:date="2025-11-03T16:00:00Z" w:id="6697">
              <w:r w:rsidRPr="00117039">
                <w:rPr>
                  <w:rFonts w:ascii="Times New Roman" w:hAnsi="Times New Roman" w:cs="Times New Roman"/>
                  <w:sz w:val="16"/>
                  <w:szCs w:val="16"/>
                  <w:lang w:val="en-GB"/>
                </w:rPr>
                <w:t>SPU or SPG master data</w:t>
              </w:r>
            </w:ins>
          </w:p>
        </w:tc>
        <w:tc>
          <w:tcPr>
            <w:tcW w:w="3238" w:type="dxa"/>
          </w:tcPr>
          <w:p w:rsidRPr="00117039" w:rsidR="00DB28BE" w:rsidP="00DB28BE" w:rsidRDefault="00DB28BE" w14:paraId="02FA4E5C" w14:textId="564CD8D5">
            <w:pPr>
              <w:spacing w:after="0" w:line="276" w:lineRule="auto"/>
              <w:rPr>
                <w:ins w:author="Carmen Garcia Montero" w:date="2025-11-03T16:00:00Z" w:id="6698"/>
                <w:rFonts w:ascii="Times New Roman" w:hAnsi="Times New Roman" w:cs="Times New Roman"/>
                <w:sz w:val="16"/>
                <w:szCs w:val="16"/>
                <w:lang w:val="en-GB"/>
              </w:rPr>
            </w:pPr>
            <w:ins w:author="Carmen Garcia Montero" w:date="2025-11-03T16:00:00Z" w:id="6699">
              <w:r w:rsidRPr="00117039">
                <w:rPr>
                  <w:rFonts w:ascii="Times New Roman" w:hAnsi="Times New Roman" w:cs="Times New Roman"/>
                  <w:sz w:val="16"/>
                  <w:szCs w:val="16"/>
                  <w:lang w:val="en-GB"/>
                </w:rPr>
                <w:t xml:space="preserve">Information Object </w:t>
              </w:r>
              <w:r>
                <w:rPr>
                  <w:rFonts w:ascii="Times New Roman" w:hAnsi="Times New Roman" w:cs="Times New Roman"/>
                  <w:sz w:val="16"/>
                  <w:szCs w:val="16"/>
                  <w:lang w:val="en-GB"/>
                </w:rPr>
                <w:t>C</w:t>
              </w:r>
            </w:ins>
            <w:ins w:author="Carmen Garcia Montero" w:date="2025-11-03T16:55:00Z" w:id="6700">
              <w:r w:rsidR="00855D3F">
                <w:rPr>
                  <w:rFonts w:ascii="Times New Roman" w:hAnsi="Times New Roman" w:cs="Times New Roman"/>
                  <w:sz w:val="16"/>
                  <w:szCs w:val="16"/>
                  <w:lang w:val="en-GB"/>
                </w:rPr>
                <w:t>L</w:t>
              </w:r>
            </w:ins>
            <w:ins w:author="Carmen Garcia Montero" w:date="2025-11-03T16:00:00Z" w:id="6701">
              <w:r w:rsidRPr="00117039">
                <w:rPr>
                  <w:rFonts w:ascii="Times New Roman" w:hAnsi="Times New Roman" w:cs="Times New Roman"/>
                  <w:sz w:val="16"/>
                  <w:szCs w:val="16"/>
                  <w:lang w:val="en-GB"/>
                </w:rPr>
                <w:t xml:space="preserve"> – SPU or SPG master data</w:t>
              </w:r>
            </w:ins>
          </w:p>
          <w:p w:rsidRPr="00117039" w:rsidR="00DB28BE" w:rsidP="00DB28BE" w:rsidRDefault="00DB28BE" w14:paraId="6F3EE349" w14:textId="579CC20A">
            <w:pPr>
              <w:spacing w:after="0" w:line="276" w:lineRule="auto"/>
              <w:rPr>
                <w:ins w:author="Carmen Garcia Montero" w:date="2025-11-03T16:00:00Z" w:id="6702"/>
                <w:rFonts w:ascii="Times New Roman" w:hAnsi="Times New Roman" w:cs="Times New Roman"/>
                <w:sz w:val="16"/>
                <w:szCs w:val="16"/>
                <w:highlight w:val="yellow"/>
                <w:lang w:val="en-GB"/>
              </w:rPr>
            </w:pPr>
            <w:ins w:author="Carmen Garcia Montero" w:date="2025-11-03T16:00:00Z" w:id="6703">
              <w:r w:rsidRPr="00117039">
                <w:rPr>
                  <w:rFonts w:ascii="Times New Roman" w:hAnsi="Times New Roman" w:cs="Times New Roman"/>
                  <w:sz w:val="16"/>
                  <w:szCs w:val="16"/>
                  <w:lang w:val="en-GB"/>
                </w:rPr>
                <w:t>Note: Only changed data is expected to be included in the request, other attributes are considered optional.</w:t>
              </w:r>
            </w:ins>
          </w:p>
        </w:tc>
      </w:tr>
      <w:tr w:rsidRPr="00495BA1" w:rsidR="00DB28BE" w:rsidTr="0DC8649F" w14:paraId="5355AACC" w14:textId="77777777">
        <w:trPr>
          <w:trHeight w:val="300"/>
          <w:ins w:author="Carmen Garcia Montero" w:date="2025-11-03T16:00:00Z" w:id="6704"/>
        </w:trPr>
        <w:tc>
          <w:tcPr>
            <w:tcW w:w="828" w:type="dxa"/>
            <w:gridSpan w:val="3"/>
          </w:tcPr>
          <w:p w:rsidR="00DB28BE" w:rsidP="00DB28BE" w:rsidRDefault="00DB28BE" w14:paraId="21FA9C3E" w14:textId="77777777">
            <w:pPr>
              <w:spacing w:after="0" w:line="276" w:lineRule="auto"/>
              <w:jc w:val="center"/>
              <w:rPr>
                <w:ins w:author="Carmen Garcia Montero" w:date="2025-11-03T16:00:00Z" w:id="6705"/>
                <w:rFonts w:ascii="Times New Roman" w:hAnsi="Times New Roman" w:cs="Times New Roman"/>
                <w:sz w:val="16"/>
                <w:szCs w:val="16"/>
                <w:lang w:val="en-GB"/>
              </w:rPr>
            </w:pPr>
          </w:p>
        </w:tc>
        <w:tc>
          <w:tcPr>
            <w:tcW w:w="2766" w:type="dxa"/>
            <w:gridSpan w:val="2"/>
          </w:tcPr>
          <w:p w:rsidRPr="00117039" w:rsidR="00DB28BE" w:rsidP="00DB28BE" w:rsidRDefault="00DB28BE" w14:paraId="2648B4CA" w14:textId="77777777">
            <w:pPr>
              <w:spacing w:after="0" w:line="276" w:lineRule="auto"/>
              <w:rPr>
                <w:ins w:author="Carmen Garcia Montero" w:date="2025-11-03T16:00:00Z" w:id="6706"/>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4E4C810C" w14:textId="33CCD054">
            <w:pPr>
              <w:spacing w:after="0" w:line="276" w:lineRule="auto"/>
              <w:rPr>
                <w:ins w:author="Carmen Garcia Montero" w:date="2025-11-03T16:00:00Z" w:id="6707"/>
                <w:rFonts w:ascii="Times New Roman" w:hAnsi="Times New Roman" w:cs="Times New Roman"/>
                <w:sz w:val="16"/>
                <w:szCs w:val="16"/>
                <w:lang w:val="en-GB"/>
              </w:rPr>
            </w:pPr>
            <w:ins w:author="Carmen Garcia Montero" w:date="2025-11-03T16:00:00Z" w:id="6708">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67FF9721" w14:textId="5360F710">
            <w:pPr>
              <w:spacing w:after="0" w:line="276" w:lineRule="auto"/>
              <w:rPr>
                <w:ins w:author="Carmen Garcia Montero" w:date="2025-11-03T16:00:00Z" w:id="6709"/>
                <w:rFonts w:ascii="Times New Roman" w:hAnsi="Times New Roman" w:cs="Times New Roman"/>
                <w:sz w:val="16"/>
                <w:szCs w:val="16"/>
                <w:highlight w:val="yellow"/>
                <w:lang w:val="en-GB"/>
              </w:rPr>
            </w:pPr>
            <w:ins w:author="Carmen Garcia Montero" w:date="2025-11-03T16:00:00Z" w:id="6710">
              <w:r>
                <w:rPr>
                  <w:rFonts w:ascii="Times New Roman" w:hAnsi="Times New Roman" w:cs="Times New Roman"/>
                  <w:sz w:val="16"/>
                  <w:szCs w:val="16"/>
                  <w:lang w:val="en-GB"/>
                </w:rPr>
                <w:t>U</w:t>
              </w:r>
              <w:r w:rsidRPr="00117039">
                <w:rPr>
                  <w:rFonts w:ascii="Times New Roman" w:hAnsi="Times New Roman" w:cs="Times New Roman"/>
                  <w:sz w:val="16"/>
                  <w:szCs w:val="16"/>
                  <w:lang w:val="en-GB"/>
                </w:rPr>
                <w:t>nique identification of the SPU or SPG.</w:t>
              </w:r>
            </w:ins>
          </w:p>
        </w:tc>
      </w:tr>
      <w:tr w:rsidRPr="00495BA1" w:rsidR="00DB28BE" w:rsidTr="0DC8649F" w14:paraId="5D58DF6D" w14:textId="77777777">
        <w:trPr>
          <w:trHeight w:val="300"/>
          <w:ins w:author="Carmen Garcia Montero" w:date="2025-11-03T16:00:00Z" w:id="6711"/>
        </w:trPr>
        <w:tc>
          <w:tcPr>
            <w:tcW w:w="828" w:type="dxa"/>
            <w:gridSpan w:val="3"/>
          </w:tcPr>
          <w:p w:rsidR="00DB28BE" w:rsidP="00DB28BE" w:rsidRDefault="00DB28BE" w14:paraId="46A52BAA" w14:textId="77777777">
            <w:pPr>
              <w:spacing w:after="0" w:line="276" w:lineRule="auto"/>
              <w:jc w:val="center"/>
              <w:rPr>
                <w:ins w:author="Carmen Garcia Montero" w:date="2025-11-03T16:00:00Z" w:id="6712"/>
                <w:rFonts w:ascii="Times New Roman" w:hAnsi="Times New Roman" w:cs="Times New Roman"/>
                <w:sz w:val="16"/>
                <w:szCs w:val="16"/>
                <w:lang w:val="en-GB"/>
              </w:rPr>
            </w:pPr>
          </w:p>
        </w:tc>
        <w:tc>
          <w:tcPr>
            <w:tcW w:w="2766" w:type="dxa"/>
            <w:gridSpan w:val="2"/>
          </w:tcPr>
          <w:p w:rsidRPr="00117039" w:rsidR="00DB28BE" w:rsidP="00DB28BE" w:rsidRDefault="00DB28BE" w14:paraId="498903E8" w14:textId="77777777">
            <w:pPr>
              <w:spacing w:after="0" w:line="276" w:lineRule="auto"/>
              <w:rPr>
                <w:ins w:author="Carmen Garcia Montero" w:date="2025-11-03T16:00:00Z" w:id="6713"/>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867AB62" w14:textId="49F304C4">
            <w:pPr>
              <w:spacing w:after="0" w:line="276" w:lineRule="auto"/>
              <w:rPr>
                <w:ins w:author="Carmen Garcia Montero" w:date="2025-11-03T16:00:00Z" w:id="6714"/>
                <w:rFonts w:ascii="Times New Roman" w:hAnsi="Times New Roman" w:cs="Times New Roman"/>
                <w:sz w:val="16"/>
                <w:szCs w:val="16"/>
                <w:lang w:val="en-GB"/>
              </w:rPr>
            </w:pPr>
            <w:ins w:author="Carmen Garcia Montero" w:date="2025-11-03T16:00:00Z" w:id="6715">
              <w:r w:rsidRPr="00117039">
                <w:rPr>
                  <w:rFonts w:ascii="Times New Roman" w:hAnsi="Times New Roman" w:cs="Times New Roman"/>
                  <w:sz w:val="16"/>
                  <w:szCs w:val="16"/>
                  <w:lang w:val="en-GB"/>
                </w:rPr>
                <w:t>De-registration process date</w:t>
              </w:r>
            </w:ins>
          </w:p>
        </w:tc>
        <w:tc>
          <w:tcPr>
            <w:tcW w:w="3238" w:type="dxa"/>
          </w:tcPr>
          <w:p w:rsidRPr="00117039" w:rsidR="00DB28BE" w:rsidP="00DB28BE" w:rsidRDefault="00DB28BE" w14:paraId="2C2688BF" w14:textId="0B0AB8E2">
            <w:pPr>
              <w:spacing w:after="0" w:line="276" w:lineRule="auto"/>
              <w:rPr>
                <w:ins w:author="Carmen Garcia Montero" w:date="2025-11-03T16:00:00Z" w:id="6716"/>
                <w:rFonts w:ascii="Times New Roman" w:hAnsi="Times New Roman" w:cs="Times New Roman"/>
                <w:sz w:val="16"/>
                <w:szCs w:val="16"/>
                <w:highlight w:val="yellow"/>
                <w:lang w:val="en-GB"/>
              </w:rPr>
            </w:pPr>
            <w:ins w:author="Carmen Garcia Montero" w:date="2025-11-03T16:00:00Z" w:id="6717">
              <w:r w:rsidRPr="004C7654">
                <w:rPr>
                  <w:rFonts w:ascii="Times New Roman" w:hAnsi="Times New Roman" w:cs="Times New Roman"/>
                  <w:sz w:val="16"/>
                  <w:szCs w:val="16"/>
                  <w:lang w:val="en-GB"/>
                </w:rPr>
                <w:t>Date for when the de-registration has been processed.</w:t>
              </w:r>
            </w:ins>
          </w:p>
        </w:tc>
      </w:tr>
      <w:tr w:rsidRPr="00495BA1" w:rsidR="00DB28BE" w:rsidTr="0DC8649F" w14:paraId="7DA06912" w14:textId="77777777">
        <w:trPr>
          <w:trHeight w:val="300"/>
          <w:ins w:author="Carmen Garcia Montero" w:date="2025-11-03T16:00:00Z" w:id="6718"/>
        </w:trPr>
        <w:tc>
          <w:tcPr>
            <w:tcW w:w="828" w:type="dxa"/>
            <w:gridSpan w:val="3"/>
          </w:tcPr>
          <w:p w:rsidR="00DB28BE" w:rsidP="00DB28BE" w:rsidRDefault="00DB28BE" w14:paraId="77F1122C" w14:textId="77777777">
            <w:pPr>
              <w:spacing w:after="0" w:line="276" w:lineRule="auto"/>
              <w:jc w:val="center"/>
              <w:rPr>
                <w:ins w:author="Carmen Garcia Montero" w:date="2025-11-03T16:00:00Z" w:id="6719"/>
                <w:rFonts w:ascii="Times New Roman" w:hAnsi="Times New Roman" w:cs="Times New Roman"/>
                <w:sz w:val="16"/>
                <w:szCs w:val="16"/>
                <w:lang w:val="en-GB"/>
              </w:rPr>
            </w:pPr>
          </w:p>
        </w:tc>
        <w:tc>
          <w:tcPr>
            <w:tcW w:w="2766" w:type="dxa"/>
            <w:gridSpan w:val="2"/>
          </w:tcPr>
          <w:p w:rsidRPr="00117039" w:rsidR="00DB28BE" w:rsidP="00DB28BE" w:rsidRDefault="00DB28BE" w14:paraId="76531F7C" w14:textId="77777777">
            <w:pPr>
              <w:spacing w:after="0" w:line="276" w:lineRule="auto"/>
              <w:rPr>
                <w:ins w:author="Carmen Garcia Montero" w:date="2025-11-03T16:00:00Z" w:id="6720"/>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DEBE1D6" w14:textId="35637C3C">
            <w:pPr>
              <w:spacing w:after="0" w:line="276" w:lineRule="auto"/>
              <w:rPr>
                <w:ins w:author="Carmen Garcia Montero" w:date="2025-11-03T16:00:00Z" w:id="6721"/>
                <w:rFonts w:ascii="Times New Roman" w:hAnsi="Times New Roman" w:cs="Times New Roman"/>
                <w:sz w:val="16"/>
                <w:szCs w:val="16"/>
                <w:lang w:val="en-GB"/>
              </w:rPr>
            </w:pPr>
            <w:ins w:author="Carmen Garcia Montero" w:date="2025-11-03T16:00:00Z" w:id="6722">
              <w:r w:rsidRPr="00117039">
                <w:rPr>
                  <w:rFonts w:ascii="Times New Roman" w:hAnsi="Times New Roman" w:cs="Times New Roman"/>
                  <w:sz w:val="16"/>
                  <w:szCs w:val="16"/>
                  <w:lang w:val="en-GB"/>
                </w:rPr>
                <w:t xml:space="preserve">De-registration date </w:t>
              </w:r>
            </w:ins>
          </w:p>
        </w:tc>
        <w:tc>
          <w:tcPr>
            <w:tcW w:w="3238" w:type="dxa"/>
          </w:tcPr>
          <w:p w:rsidRPr="00117039" w:rsidR="00DB28BE" w:rsidP="00DB28BE" w:rsidRDefault="00DB28BE" w14:paraId="0D43D072" w14:textId="44A1E43C">
            <w:pPr>
              <w:spacing w:after="0" w:line="276" w:lineRule="auto"/>
              <w:rPr>
                <w:ins w:author="Carmen Garcia Montero" w:date="2025-11-03T16:00:00Z" w:id="6723"/>
                <w:rFonts w:ascii="Times New Roman" w:hAnsi="Times New Roman" w:cs="Times New Roman"/>
                <w:sz w:val="16"/>
                <w:szCs w:val="16"/>
                <w:highlight w:val="yellow"/>
                <w:lang w:val="en-GB"/>
              </w:rPr>
            </w:pPr>
            <w:ins w:author="Carmen Garcia Montero" w:date="2025-11-03T16:00:00Z" w:id="6724">
              <w:r w:rsidRPr="004C7654">
                <w:rPr>
                  <w:rFonts w:ascii="Times New Roman" w:hAnsi="Times New Roman" w:cs="Times New Roman"/>
                  <w:sz w:val="16"/>
                  <w:szCs w:val="16"/>
                  <w:lang w:val="en-GB"/>
                </w:rPr>
                <w:t>Date for when the de-registration was performed.</w:t>
              </w:r>
            </w:ins>
          </w:p>
        </w:tc>
      </w:tr>
      <w:tr w:rsidRPr="00495BA1" w:rsidR="00DB28BE" w:rsidTr="0DC8649F" w14:paraId="25FACC24" w14:textId="77777777">
        <w:trPr>
          <w:trHeight w:val="300"/>
          <w:ins w:author="Carmen Garcia Montero" w:date="2025-11-03T16:00:00Z" w:id="6725"/>
        </w:trPr>
        <w:tc>
          <w:tcPr>
            <w:tcW w:w="828" w:type="dxa"/>
            <w:gridSpan w:val="3"/>
          </w:tcPr>
          <w:p w:rsidR="00DB28BE" w:rsidP="00DB28BE" w:rsidRDefault="00605F58" w14:paraId="4CB75BED" w14:textId="4934ED4E">
            <w:pPr>
              <w:spacing w:after="0" w:line="276" w:lineRule="auto"/>
              <w:jc w:val="center"/>
              <w:rPr>
                <w:ins w:author="Carmen Garcia Montero" w:date="2025-11-03T16:00:00Z" w:id="6726"/>
                <w:rFonts w:ascii="Times New Roman" w:hAnsi="Times New Roman" w:cs="Times New Roman"/>
                <w:sz w:val="16"/>
                <w:szCs w:val="16"/>
                <w:lang w:val="en-GB"/>
              </w:rPr>
            </w:pPr>
            <w:ins w:author="Carmen Garcia Montero" w:date="2025-11-03T16:44:00Z" w:id="6727">
              <w:r>
                <w:rPr>
                  <w:rFonts w:ascii="Times New Roman" w:hAnsi="Times New Roman" w:cs="Times New Roman"/>
                  <w:sz w:val="16"/>
                  <w:szCs w:val="16"/>
                  <w:lang w:val="en-GB"/>
                </w:rPr>
                <w:t>BA</w:t>
              </w:r>
            </w:ins>
          </w:p>
        </w:tc>
        <w:tc>
          <w:tcPr>
            <w:tcW w:w="2766" w:type="dxa"/>
            <w:gridSpan w:val="2"/>
          </w:tcPr>
          <w:p w:rsidRPr="00117039" w:rsidR="00DB28BE" w:rsidP="00DB28BE" w:rsidRDefault="00DB28BE" w14:paraId="314E7E9F" w14:textId="29637E29">
            <w:pPr>
              <w:spacing w:after="0" w:line="276" w:lineRule="auto"/>
              <w:rPr>
                <w:ins w:author="Carmen Garcia Montero" w:date="2025-11-03T16:00:00Z" w:id="6728"/>
                <w:rFonts w:ascii="Times New Roman" w:hAnsi="Times New Roman" w:eastAsia="Times New Roman" w:cs="Times New Roman"/>
                <w:sz w:val="16"/>
                <w:szCs w:val="16"/>
                <w:lang w:val="en-GB" w:eastAsia="nb-NO"/>
              </w:rPr>
            </w:pPr>
            <w:ins w:author="Carmen Garcia Montero" w:date="2025-11-03T16:00:00Z" w:id="6729">
              <w:r w:rsidRPr="004C7654">
                <w:rPr>
                  <w:rFonts w:ascii="Times New Roman" w:hAnsi="Times New Roman" w:cs="Times New Roman"/>
                  <w:sz w:val="16"/>
                  <w:szCs w:val="16"/>
                  <w:lang w:val="en-GB"/>
                </w:rPr>
                <w:t>SPU or SPG product application request</w:t>
              </w:r>
            </w:ins>
          </w:p>
        </w:tc>
        <w:tc>
          <w:tcPr>
            <w:tcW w:w="3082" w:type="dxa"/>
            <w:gridSpan w:val="2"/>
          </w:tcPr>
          <w:p w:rsidRPr="00117039" w:rsidR="00DB28BE" w:rsidP="00DB28BE" w:rsidRDefault="00DB28BE" w14:paraId="2B5C6657" w14:textId="68EBB466">
            <w:pPr>
              <w:spacing w:after="0" w:line="276" w:lineRule="auto"/>
              <w:rPr>
                <w:ins w:author="Carmen Garcia Montero" w:date="2025-11-03T16:00:00Z" w:id="6730"/>
                <w:rFonts w:ascii="Times New Roman" w:hAnsi="Times New Roman" w:cs="Times New Roman"/>
                <w:sz w:val="16"/>
                <w:szCs w:val="16"/>
                <w:lang w:val="en-GB"/>
              </w:rPr>
            </w:pPr>
            <w:ins w:author="Carmen Garcia Montero" w:date="2025-11-03T16:00:00Z" w:id="6731">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12CEE383" w14:textId="35748E2A">
            <w:pPr>
              <w:spacing w:after="0" w:line="276" w:lineRule="auto"/>
              <w:rPr>
                <w:ins w:author="Carmen Garcia Montero" w:date="2025-11-03T16:00:00Z" w:id="6732"/>
                <w:rFonts w:ascii="Times New Roman" w:hAnsi="Times New Roman" w:cs="Times New Roman"/>
                <w:sz w:val="16"/>
                <w:szCs w:val="16"/>
                <w:highlight w:val="yellow"/>
                <w:lang w:val="en-GB"/>
              </w:rPr>
            </w:pPr>
            <w:ins w:author="Carmen Garcia Montero" w:date="2025-11-03T16:00:00Z" w:id="6733">
              <w:r w:rsidRPr="00117039">
                <w:rPr>
                  <w:rFonts w:ascii="Times New Roman" w:hAnsi="Times New Roman" w:cs="Times New Roman"/>
                  <w:sz w:val="16"/>
                  <w:szCs w:val="16"/>
                  <w:lang w:val="en-GB"/>
                </w:rPr>
                <w:t>Identification of a flexibility information system module at EU level. </w:t>
              </w:r>
            </w:ins>
          </w:p>
        </w:tc>
      </w:tr>
      <w:tr w:rsidRPr="00495BA1" w:rsidR="00DB28BE" w:rsidTr="0DC8649F" w14:paraId="21DCA822" w14:textId="77777777">
        <w:trPr>
          <w:trHeight w:val="300"/>
          <w:ins w:author="Carmen Garcia Montero" w:date="2025-11-03T16:00:00Z" w:id="6734"/>
        </w:trPr>
        <w:tc>
          <w:tcPr>
            <w:tcW w:w="828" w:type="dxa"/>
            <w:gridSpan w:val="3"/>
          </w:tcPr>
          <w:p w:rsidR="00DB28BE" w:rsidP="00DB28BE" w:rsidRDefault="00DB28BE" w14:paraId="5478A3C9" w14:textId="77777777">
            <w:pPr>
              <w:spacing w:after="0" w:line="276" w:lineRule="auto"/>
              <w:jc w:val="center"/>
              <w:rPr>
                <w:ins w:author="Carmen Garcia Montero" w:date="2025-11-03T16:00:00Z" w:id="6735"/>
                <w:rFonts w:ascii="Times New Roman" w:hAnsi="Times New Roman" w:cs="Times New Roman"/>
                <w:sz w:val="16"/>
                <w:szCs w:val="16"/>
                <w:lang w:val="en-GB"/>
              </w:rPr>
            </w:pPr>
          </w:p>
        </w:tc>
        <w:tc>
          <w:tcPr>
            <w:tcW w:w="2766" w:type="dxa"/>
            <w:gridSpan w:val="2"/>
          </w:tcPr>
          <w:p w:rsidRPr="00117039" w:rsidR="00DB28BE" w:rsidP="00DB28BE" w:rsidRDefault="00DB28BE" w14:paraId="3330467D" w14:textId="77777777">
            <w:pPr>
              <w:spacing w:after="0" w:line="276" w:lineRule="auto"/>
              <w:rPr>
                <w:ins w:author="Carmen Garcia Montero" w:date="2025-11-03T16:00:00Z" w:id="6736"/>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E0CF589" w14:textId="537EA451">
            <w:pPr>
              <w:spacing w:after="0" w:line="276" w:lineRule="auto"/>
              <w:rPr>
                <w:ins w:author="Carmen Garcia Montero" w:date="2025-11-03T16:00:00Z" w:id="6737"/>
                <w:rFonts w:ascii="Times New Roman" w:hAnsi="Times New Roman" w:cs="Times New Roman"/>
                <w:sz w:val="16"/>
                <w:szCs w:val="16"/>
                <w:lang w:val="en-GB"/>
              </w:rPr>
            </w:pPr>
            <w:ins w:author="Carmen Garcia Montero" w:date="2025-11-03T16:00:00Z" w:id="6738">
              <w:r w:rsidRPr="00117039">
                <w:rPr>
                  <w:rFonts w:ascii="Times New Roman" w:hAnsi="Times New Roman" w:cs="Times New Roman"/>
                  <w:sz w:val="16"/>
                  <w:szCs w:val="16"/>
                  <w:lang w:val="en-GB"/>
                </w:rPr>
                <w:t>SP identification</w:t>
              </w:r>
            </w:ins>
          </w:p>
        </w:tc>
        <w:tc>
          <w:tcPr>
            <w:tcW w:w="3238" w:type="dxa"/>
          </w:tcPr>
          <w:p w:rsidRPr="00117039" w:rsidR="00DB28BE" w:rsidP="00DB28BE" w:rsidRDefault="00DB28BE" w14:paraId="32347797" w14:textId="3C72A712">
            <w:pPr>
              <w:spacing w:after="0" w:line="276" w:lineRule="auto"/>
              <w:rPr>
                <w:ins w:author="Carmen Garcia Montero" w:date="2025-11-03T16:00:00Z" w:id="6739"/>
                <w:rFonts w:ascii="Times New Roman" w:hAnsi="Times New Roman" w:cs="Times New Roman"/>
                <w:sz w:val="16"/>
                <w:szCs w:val="16"/>
                <w:highlight w:val="yellow"/>
                <w:lang w:val="en-GB"/>
              </w:rPr>
            </w:pPr>
            <w:ins w:author="Carmen Garcia Montero" w:date="2025-11-03T16:00:00Z" w:id="6740">
              <w:r w:rsidRPr="00117039">
                <w:rPr>
                  <w:rFonts w:ascii="Times New Roman" w:hAnsi="Times New Roman" w:cs="Times New Roman"/>
                  <w:sz w:val="16"/>
                  <w:szCs w:val="16"/>
                  <w:lang w:val="en-GB"/>
                </w:rPr>
                <w:t>European wide unique identification code of the service provider</w:t>
              </w:r>
            </w:ins>
          </w:p>
        </w:tc>
      </w:tr>
      <w:tr w:rsidRPr="00495BA1" w:rsidR="00DB28BE" w:rsidTr="0DC8649F" w14:paraId="027FA304" w14:textId="77777777">
        <w:trPr>
          <w:trHeight w:val="300"/>
          <w:ins w:author="Carmen Garcia Montero" w:date="2025-11-03T16:00:00Z" w:id="6741"/>
        </w:trPr>
        <w:tc>
          <w:tcPr>
            <w:tcW w:w="828" w:type="dxa"/>
            <w:gridSpan w:val="3"/>
          </w:tcPr>
          <w:p w:rsidR="00DB28BE" w:rsidP="00DB28BE" w:rsidRDefault="00DB28BE" w14:paraId="514D626F" w14:textId="77777777">
            <w:pPr>
              <w:spacing w:after="0" w:line="276" w:lineRule="auto"/>
              <w:jc w:val="center"/>
              <w:rPr>
                <w:ins w:author="Carmen Garcia Montero" w:date="2025-11-03T16:00:00Z" w:id="6742"/>
                <w:rFonts w:ascii="Times New Roman" w:hAnsi="Times New Roman" w:cs="Times New Roman"/>
                <w:sz w:val="16"/>
                <w:szCs w:val="16"/>
                <w:lang w:val="en-GB"/>
              </w:rPr>
            </w:pPr>
          </w:p>
        </w:tc>
        <w:tc>
          <w:tcPr>
            <w:tcW w:w="2766" w:type="dxa"/>
            <w:gridSpan w:val="2"/>
          </w:tcPr>
          <w:p w:rsidRPr="00117039" w:rsidR="00DB28BE" w:rsidP="00DB28BE" w:rsidRDefault="00DB28BE" w14:paraId="20C61950" w14:textId="77777777">
            <w:pPr>
              <w:spacing w:after="0" w:line="276" w:lineRule="auto"/>
              <w:rPr>
                <w:ins w:author="Carmen Garcia Montero" w:date="2025-11-03T16:00:00Z" w:id="6743"/>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AC5D57F" w14:textId="158029BE">
            <w:pPr>
              <w:spacing w:after="0" w:line="276" w:lineRule="auto"/>
              <w:rPr>
                <w:ins w:author="Carmen Garcia Montero" w:date="2025-11-03T16:00:00Z" w:id="6744"/>
                <w:rFonts w:ascii="Times New Roman" w:hAnsi="Times New Roman" w:cs="Times New Roman"/>
                <w:sz w:val="16"/>
                <w:szCs w:val="16"/>
                <w:lang w:val="en-GB"/>
              </w:rPr>
            </w:pPr>
            <w:ins w:author="Carmen Garcia Montero" w:date="2025-11-03T16:00:00Z" w:id="6745">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429C5542" w14:textId="70CE2D72">
            <w:pPr>
              <w:spacing w:after="0" w:line="276" w:lineRule="auto"/>
              <w:rPr>
                <w:ins w:author="Carmen Garcia Montero" w:date="2025-11-03T16:00:00Z" w:id="6746"/>
                <w:rFonts w:ascii="Times New Roman" w:hAnsi="Times New Roman" w:cs="Times New Roman"/>
                <w:sz w:val="16"/>
                <w:szCs w:val="16"/>
                <w:highlight w:val="yellow"/>
                <w:lang w:val="en-GB"/>
              </w:rPr>
            </w:pPr>
            <w:ins w:author="Carmen Garcia Montero" w:date="2025-11-03T16:00:00Z" w:id="6747">
              <w:r>
                <w:rPr>
                  <w:rFonts w:ascii="Times New Roman" w:hAnsi="Times New Roman" w:cs="Times New Roman"/>
                  <w:sz w:val="16"/>
                  <w:szCs w:val="16"/>
                  <w:lang w:val="en-GB"/>
                </w:rPr>
                <w:t>U</w:t>
              </w:r>
              <w:r w:rsidRPr="00117039">
                <w:rPr>
                  <w:rFonts w:ascii="Times New Roman" w:hAnsi="Times New Roman" w:cs="Times New Roman"/>
                  <w:sz w:val="16"/>
                  <w:szCs w:val="16"/>
                  <w:lang w:val="en-GB"/>
                </w:rPr>
                <w:t>nique identification of the SPU or SPG.</w:t>
              </w:r>
            </w:ins>
          </w:p>
        </w:tc>
      </w:tr>
      <w:tr w:rsidRPr="00495BA1" w:rsidR="00DB28BE" w:rsidTr="0DC8649F" w14:paraId="5BABD9EF" w14:textId="77777777">
        <w:trPr>
          <w:trHeight w:val="300"/>
          <w:ins w:author="Carmen Garcia Montero" w:date="2025-11-03T16:00:00Z" w:id="6748"/>
        </w:trPr>
        <w:tc>
          <w:tcPr>
            <w:tcW w:w="828" w:type="dxa"/>
            <w:gridSpan w:val="3"/>
          </w:tcPr>
          <w:p w:rsidR="00DB28BE" w:rsidP="00DB28BE" w:rsidRDefault="00DB28BE" w14:paraId="589D1908" w14:textId="77777777">
            <w:pPr>
              <w:spacing w:after="0" w:line="276" w:lineRule="auto"/>
              <w:jc w:val="center"/>
              <w:rPr>
                <w:ins w:author="Carmen Garcia Montero" w:date="2025-11-03T16:00:00Z" w:id="6749"/>
                <w:rFonts w:ascii="Times New Roman" w:hAnsi="Times New Roman" w:cs="Times New Roman"/>
                <w:sz w:val="16"/>
                <w:szCs w:val="16"/>
                <w:lang w:val="en-GB"/>
              </w:rPr>
            </w:pPr>
          </w:p>
        </w:tc>
        <w:tc>
          <w:tcPr>
            <w:tcW w:w="2766" w:type="dxa"/>
            <w:gridSpan w:val="2"/>
          </w:tcPr>
          <w:p w:rsidRPr="00117039" w:rsidR="00DB28BE" w:rsidP="00DB28BE" w:rsidRDefault="00DB28BE" w14:paraId="1DD62CB0" w14:textId="77777777">
            <w:pPr>
              <w:spacing w:after="0" w:line="276" w:lineRule="auto"/>
              <w:rPr>
                <w:ins w:author="Carmen Garcia Montero" w:date="2025-11-03T16:00:00Z" w:id="6750"/>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C7D1B2D" w14:textId="30B25CEF">
            <w:pPr>
              <w:spacing w:after="0" w:line="276" w:lineRule="auto"/>
              <w:rPr>
                <w:ins w:author="Carmen Garcia Montero" w:date="2025-11-03T16:00:00Z" w:id="6751"/>
                <w:rFonts w:ascii="Times New Roman" w:hAnsi="Times New Roman" w:cs="Times New Roman"/>
                <w:sz w:val="16"/>
                <w:szCs w:val="16"/>
                <w:lang w:val="en-GB"/>
              </w:rPr>
            </w:pPr>
            <w:ins w:author="Carmen Garcia Montero" w:date="2025-11-03T16:00:00Z" w:id="6752">
              <w:r w:rsidRPr="00117039">
                <w:rPr>
                  <w:rFonts w:ascii="Times New Roman" w:hAnsi="Times New Roman" w:cs="Times New Roman"/>
                  <w:sz w:val="16"/>
                  <w:szCs w:val="16"/>
                  <w:lang w:val="en-GB"/>
                </w:rPr>
                <w:t>Application date</w:t>
              </w:r>
            </w:ins>
          </w:p>
        </w:tc>
        <w:tc>
          <w:tcPr>
            <w:tcW w:w="3238" w:type="dxa"/>
          </w:tcPr>
          <w:p w:rsidRPr="00117039" w:rsidR="00DB28BE" w:rsidP="00DB28BE" w:rsidRDefault="00DB28BE" w14:paraId="268872E1" w14:textId="45A413AB">
            <w:pPr>
              <w:spacing w:after="0" w:line="276" w:lineRule="auto"/>
              <w:rPr>
                <w:ins w:author="Carmen Garcia Montero" w:date="2025-11-03T16:00:00Z" w:id="6753"/>
                <w:rFonts w:ascii="Times New Roman" w:hAnsi="Times New Roman" w:cs="Times New Roman"/>
                <w:sz w:val="16"/>
                <w:szCs w:val="16"/>
                <w:highlight w:val="yellow"/>
                <w:lang w:val="en-GB"/>
              </w:rPr>
            </w:pPr>
            <w:ins w:author="Carmen Garcia Montero" w:date="2025-11-03T16:00:00Z" w:id="6754">
              <w:r w:rsidRPr="00117039">
                <w:rPr>
                  <w:rFonts w:ascii="Times New Roman" w:hAnsi="Times New Roman" w:cs="Times New Roman"/>
                  <w:sz w:val="16"/>
                  <w:szCs w:val="16"/>
                  <w:lang w:val="en-GB"/>
                </w:rPr>
                <w:t>Date of the application</w:t>
              </w:r>
            </w:ins>
          </w:p>
        </w:tc>
      </w:tr>
      <w:tr w:rsidRPr="00495BA1" w:rsidR="00DB28BE" w:rsidTr="0DC8649F" w14:paraId="619337A1" w14:textId="77777777">
        <w:trPr>
          <w:trHeight w:val="300"/>
          <w:ins w:author="Carmen Garcia Montero" w:date="2025-11-03T16:00:00Z" w:id="6755"/>
        </w:trPr>
        <w:tc>
          <w:tcPr>
            <w:tcW w:w="828" w:type="dxa"/>
            <w:gridSpan w:val="3"/>
          </w:tcPr>
          <w:p w:rsidR="00DB28BE" w:rsidP="00DB28BE" w:rsidRDefault="00DB28BE" w14:paraId="6D5BC739" w14:textId="77777777">
            <w:pPr>
              <w:spacing w:after="0" w:line="276" w:lineRule="auto"/>
              <w:jc w:val="center"/>
              <w:rPr>
                <w:ins w:author="Carmen Garcia Montero" w:date="2025-11-03T16:00:00Z" w:id="6756"/>
                <w:rFonts w:ascii="Times New Roman" w:hAnsi="Times New Roman" w:cs="Times New Roman"/>
                <w:sz w:val="16"/>
                <w:szCs w:val="16"/>
                <w:lang w:val="en-GB"/>
              </w:rPr>
            </w:pPr>
          </w:p>
        </w:tc>
        <w:tc>
          <w:tcPr>
            <w:tcW w:w="2766" w:type="dxa"/>
            <w:gridSpan w:val="2"/>
          </w:tcPr>
          <w:p w:rsidRPr="00117039" w:rsidR="00DB28BE" w:rsidP="00DB28BE" w:rsidRDefault="00DB28BE" w14:paraId="74F6C8DE" w14:textId="77777777">
            <w:pPr>
              <w:spacing w:after="0" w:line="276" w:lineRule="auto"/>
              <w:rPr>
                <w:ins w:author="Carmen Garcia Montero" w:date="2025-11-03T16:00:00Z" w:id="6757"/>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A84F3E5" w14:textId="42934E9A">
            <w:pPr>
              <w:spacing w:after="0" w:line="276" w:lineRule="auto"/>
              <w:rPr>
                <w:ins w:author="Carmen Garcia Montero" w:date="2025-11-03T16:00:00Z" w:id="6758"/>
                <w:rFonts w:ascii="Times New Roman" w:hAnsi="Times New Roman" w:cs="Times New Roman"/>
                <w:sz w:val="16"/>
                <w:szCs w:val="16"/>
                <w:lang w:val="en-GB"/>
              </w:rPr>
            </w:pPr>
            <w:ins w:author="Carmen Garcia Montero" w:date="2025-11-03T16:00:00Z" w:id="6759">
              <w:r w:rsidRPr="00117039">
                <w:rPr>
                  <w:rFonts w:ascii="Times New Roman" w:hAnsi="Times New Roman" w:cs="Times New Roman"/>
                  <w:sz w:val="16"/>
                  <w:szCs w:val="16"/>
                  <w:lang w:val="en-GB"/>
                </w:rPr>
                <w:t>Products</w:t>
              </w:r>
            </w:ins>
          </w:p>
        </w:tc>
        <w:tc>
          <w:tcPr>
            <w:tcW w:w="3238" w:type="dxa"/>
          </w:tcPr>
          <w:p w:rsidRPr="00117039" w:rsidR="00DB28BE" w:rsidP="00DB28BE" w:rsidRDefault="00DB28BE" w14:paraId="198D6CCA" w14:textId="283B4EBA">
            <w:pPr>
              <w:spacing w:after="0" w:line="276" w:lineRule="auto"/>
              <w:rPr>
                <w:ins w:author="Carmen Garcia Montero" w:date="2025-11-03T16:00:00Z" w:id="6760"/>
                <w:rFonts w:ascii="Times New Roman" w:hAnsi="Times New Roman" w:cs="Times New Roman"/>
                <w:sz w:val="16"/>
                <w:szCs w:val="16"/>
                <w:highlight w:val="yellow"/>
                <w:lang w:val="en-GB"/>
              </w:rPr>
            </w:pPr>
            <w:ins w:author="Carmen Garcia Montero" w:date="2025-11-03T16:00:00Z" w:id="6761">
              <w:r w:rsidRPr="00117039">
                <w:rPr>
                  <w:rFonts w:ascii="Times New Roman" w:hAnsi="Times New Roman" w:cs="Times New Roman"/>
                  <w:sz w:val="16"/>
                  <w:szCs w:val="16"/>
                  <w:lang w:val="en-GB"/>
                </w:rPr>
                <w:t xml:space="preserve">Balancing or local product services to be provided with the SPU or SPG. </w:t>
              </w:r>
            </w:ins>
          </w:p>
        </w:tc>
      </w:tr>
      <w:tr w:rsidRPr="00495BA1" w:rsidR="00DB28BE" w:rsidTr="0DC8649F" w14:paraId="79E68689" w14:textId="77777777">
        <w:trPr>
          <w:trHeight w:val="300"/>
          <w:ins w:author="Carmen Garcia Montero" w:date="2025-11-03T16:00:00Z" w:id="6762"/>
        </w:trPr>
        <w:tc>
          <w:tcPr>
            <w:tcW w:w="828" w:type="dxa"/>
            <w:gridSpan w:val="3"/>
          </w:tcPr>
          <w:p w:rsidR="00DB28BE" w:rsidP="00DB28BE" w:rsidRDefault="00DB28BE" w14:paraId="4C197820" w14:textId="77777777">
            <w:pPr>
              <w:spacing w:after="0" w:line="276" w:lineRule="auto"/>
              <w:jc w:val="center"/>
              <w:rPr>
                <w:ins w:author="Carmen Garcia Montero" w:date="2025-11-03T16:00:00Z" w:id="6763"/>
                <w:rFonts w:ascii="Times New Roman" w:hAnsi="Times New Roman" w:cs="Times New Roman"/>
                <w:sz w:val="16"/>
                <w:szCs w:val="16"/>
                <w:lang w:val="en-GB"/>
              </w:rPr>
            </w:pPr>
          </w:p>
        </w:tc>
        <w:tc>
          <w:tcPr>
            <w:tcW w:w="2766" w:type="dxa"/>
            <w:gridSpan w:val="2"/>
          </w:tcPr>
          <w:p w:rsidRPr="00117039" w:rsidR="00DB28BE" w:rsidP="00DB28BE" w:rsidRDefault="00DB28BE" w14:paraId="0822433D" w14:textId="77777777">
            <w:pPr>
              <w:spacing w:after="0" w:line="276" w:lineRule="auto"/>
              <w:rPr>
                <w:ins w:author="Carmen Garcia Montero" w:date="2025-11-03T16:00:00Z" w:id="6764"/>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57A25F2" w14:textId="0647F4D0">
            <w:pPr>
              <w:spacing w:after="0" w:line="276" w:lineRule="auto"/>
              <w:rPr>
                <w:ins w:author="Carmen Garcia Montero" w:date="2025-11-03T16:00:00Z" w:id="6765"/>
                <w:rFonts w:ascii="Times New Roman" w:hAnsi="Times New Roman" w:cs="Times New Roman"/>
                <w:sz w:val="16"/>
                <w:szCs w:val="16"/>
                <w:lang w:val="en-GB"/>
              </w:rPr>
            </w:pPr>
            <w:ins w:author="Carmen Garcia Montero" w:date="2025-11-03T16:00:00Z" w:id="6766">
              <w:r>
                <w:rPr>
                  <w:rFonts w:ascii="Times New Roman" w:hAnsi="Times New Roman" w:cs="Times New Roman"/>
                  <w:sz w:val="16"/>
                  <w:szCs w:val="16"/>
                  <w:lang w:val="en-GB"/>
                </w:rPr>
                <w:t>SPU or SPG master data</w:t>
              </w:r>
            </w:ins>
          </w:p>
        </w:tc>
        <w:tc>
          <w:tcPr>
            <w:tcW w:w="3238" w:type="dxa"/>
          </w:tcPr>
          <w:p w:rsidRPr="00117039" w:rsidR="00DB28BE" w:rsidP="00DB28BE" w:rsidRDefault="00DB28BE" w14:paraId="5A0E83E3" w14:textId="1DA51585">
            <w:pPr>
              <w:spacing w:after="0" w:line="276" w:lineRule="auto"/>
              <w:rPr>
                <w:ins w:author="Carmen Garcia Montero" w:date="2025-11-03T16:00:00Z" w:id="6767"/>
                <w:rFonts w:ascii="Times New Roman" w:hAnsi="Times New Roman" w:cs="Times New Roman"/>
                <w:sz w:val="16"/>
                <w:szCs w:val="16"/>
                <w:highlight w:val="yellow"/>
                <w:lang w:val="en-GB"/>
              </w:rPr>
            </w:pPr>
            <w:ins w:author="Carmen Garcia Montero" w:date="2025-11-03T16:00:00Z" w:id="6768">
              <w:r>
                <w:rPr>
                  <w:rFonts w:ascii="Times New Roman" w:hAnsi="Times New Roman" w:cs="Times New Roman"/>
                  <w:sz w:val="16"/>
                  <w:szCs w:val="16"/>
                  <w:lang w:val="en-GB"/>
                </w:rPr>
                <w:t>Information object C</w:t>
              </w:r>
            </w:ins>
            <w:ins w:author="Carmen Garcia Montero" w:date="2025-11-03T16:55:00Z" w:id="6769">
              <w:r w:rsidR="00855D3F">
                <w:rPr>
                  <w:rFonts w:ascii="Times New Roman" w:hAnsi="Times New Roman" w:cs="Times New Roman"/>
                  <w:sz w:val="16"/>
                  <w:szCs w:val="16"/>
                  <w:lang w:val="en-GB"/>
                </w:rPr>
                <w:t>L</w:t>
              </w:r>
            </w:ins>
            <w:ins w:author="Carmen Garcia Montero" w:date="2025-11-03T16:00:00Z" w:id="6770">
              <w:r>
                <w:rPr>
                  <w:rFonts w:ascii="Times New Roman" w:hAnsi="Times New Roman" w:cs="Times New Roman"/>
                  <w:sz w:val="16"/>
                  <w:szCs w:val="16"/>
                  <w:lang w:val="en-GB"/>
                </w:rPr>
                <w:t xml:space="preserve"> – SPU or SPG master data</w:t>
              </w:r>
            </w:ins>
          </w:p>
        </w:tc>
      </w:tr>
      <w:tr w:rsidRPr="00495BA1" w:rsidR="00DB28BE" w:rsidTr="0DC8649F" w14:paraId="53E7E6BA" w14:textId="77777777">
        <w:trPr>
          <w:trHeight w:val="300"/>
          <w:ins w:author="Carmen Garcia Montero" w:date="2025-11-03T16:00:00Z" w:id="6771"/>
        </w:trPr>
        <w:tc>
          <w:tcPr>
            <w:tcW w:w="828" w:type="dxa"/>
            <w:gridSpan w:val="3"/>
          </w:tcPr>
          <w:p w:rsidR="00DB28BE" w:rsidP="00DB28BE" w:rsidRDefault="00DB28BE" w14:paraId="1920A271" w14:textId="77777777">
            <w:pPr>
              <w:spacing w:after="0" w:line="276" w:lineRule="auto"/>
              <w:jc w:val="center"/>
              <w:rPr>
                <w:ins w:author="Carmen Garcia Montero" w:date="2025-11-03T16:00:00Z" w:id="6772"/>
                <w:rFonts w:ascii="Times New Roman" w:hAnsi="Times New Roman" w:cs="Times New Roman"/>
                <w:sz w:val="16"/>
                <w:szCs w:val="16"/>
                <w:lang w:val="en-GB"/>
              </w:rPr>
            </w:pPr>
          </w:p>
        </w:tc>
        <w:tc>
          <w:tcPr>
            <w:tcW w:w="2766" w:type="dxa"/>
            <w:gridSpan w:val="2"/>
          </w:tcPr>
          <w:p w:rsidRPr="00117039" w:rsidR="00DB28BE" w:rsidP="00DB28BE" w:rsidRDefault="00DB28BE" w14:paraId="140491B0" w14:textId="77777777">
            <w:pPr>
              <w:spacing w:after="0" w:line="276" w:lineRule="auto"/>
              <w:rPr>
                <w:ins w:author="Carmen Garcia Montero" w:date="2025-11-03T16:00:00Z" w:id="6773"/>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0E55C836" w14:textId="187B5422">
            <w:pPr>
              <w:spacing w:after="0" w:line="276" w:lineRule="auto"/>
              <w:rPr>
                <w:ins w:author="Carmen Garcia Montero" w:date="2025-11-03T16:00:00Z" w:id="6774"/>
                <w:rFonts w:ascii="Times New Roman" w:hAnsi="Times New Roman" w:cs="Times New Roman"/>
                <w:sz w:val="16"/>
                <w:szCs w:val="16"/>
                <w:lang w:val="en-GB"/>
              </w:rPr>
            </w:pPr>
            <w:ins w:author="Carmen Garcia Montero" w:date="2025-11-03T16:00:00Z" w:id="6775">
              <w:r>
                <w:rPr>
                  <w:rFonts w:ascii="Times New Roman" w:hAnsi="Times New Roman" w:cs="Times New Roman"/>
                  <w:sz w:val="16"/>
                  <w:szCs w:val="16"/>
                  <w:lang w:val="en-GB"/>
                </w:rPr>
                <w:t>Additional information</w:t>
              </w:r>
            </w:ins>
          </w:p>
        </w:tc>
        <w:tc>
          <w:tcPr>
            <w:tcW w:w="3238" w:type="dxa"/>
          </w:tcPr>
          <w:p w:rsidRPr="00117039" w:rsidR="00DB28BE" w:rsidP="00DB28BE" w:rsidRDefault="00DB28BE" w14:paraId="0BEE66BC" w14:textId="4E5758AB">
            <w:pPr>
              <w:spacing w:after="0" w:line="276" w:lineRule="auto"/>
              <w:rPr>
                <w:ins w:author="Carmen Garcia Montero" w:date="2025-11-03T16:00:00Z" w:id="6776"/>
                <w:rFonts w:ascii="Times New Roman" w:hAnsi="Times New Roman" w:cs="Times New Roman"/>
                <w:sz w:val="16"/>
                <w:szCs w:val="16"/>
                <w:highlight w:val="yellow"/>
                <w:lang w:val="en-GB"/>
              </w:rPr>
            </w:pPr>
            <w:ins w:author="Carmen Garcia Montero" w:date="2025-11-03T16:00:00Z" w:id="6777">
              <w:r>
                <w:rPr>
                  <w:rFonts w:ascii="Times New Roman" w:hAnsi="Times New Roman" w:cs="Times New Roman"/>
                  <w:sz w:val="16"/>
                  <w:szCs w:val="16"/>
                  <w:lang w:val="en-GB"/>
                </w:rPr>
                <w:t>Additional information for the product application request based on national terms and conditions in accordance with NC DR Art 18 (3).</w:t>
              </w:r>
            </w:ins>
          </w:p>
        </w:tc>
      </w:tr>
      <w:tr w:rsidRPr="00495BA1" w:rsidR="00DB28BE" w:rsidTr="0DC8649F" w14:paraId="7345FF84" w14:textId="77777777">
        <w:trPr>
          <w:trHeight w:val="300"/>
          <w:ins w:author="Carmen Garcia Montero" w:date="2025-11-03T16:00:00Z" w:id="6778"/>
        </w:trPr>
        <w:tc>
          <w:tcPr>
            <w:tcW w:w="828" w:type="dxa"/>
            <w:gridSpan w:val="3"/>
          </w:tcPr>
          <w:p w:rsidR="00DB28BE" w:rsidP="00DB28BE" w:rsidRDefault="00605F58" w14:paraId="36178983" w14:textId="48E87C8B">
            <w:pPr>
              <w:spacing w:after="0" w:line="276" w:lineRule="auto"/>
              <w:jc w:val="center"/>
              <w:rPr>
                <w:ins w:author="Carmen Garcia Montero" w:date="2025-11-03T16:00:00Z" w:id="6779"/>
                <w:rFonts w:ascii="Times New Roman" w:hAnsi="Times New Roman" w:cs="Times New Roman"/>
                <w:sz w:val="16"/>
                <w:szCs w:val="16"/>
                <w:lang w:val="en-GB"/>
              </w:rPr>
            </w:pPr>
            <w:ins w:author="Carmen Garcia Montero" w:date="2025-11-03T16:44:00Z" w:id="6780">
              <w:r>
                <w:rPr>
                  <w:rFonts w:ascii="Times New Roman" w:hAnsi="Times New Roman" w:cs="Times New Roman"/>
                  <w:sz w:val="16"/>
                  <w:szCs w:val="16"/>
                  <w:lang w:val="en-GB"/>
                </w:rPr>
                <w:t>BB</w:t>
              </w:r>
            </w:ins>
          </w:p>
        </w:tc>
        <w:tc>
          <w:tcPr>
            <w:tcW w:w="2766" w:type="dxa"/>
            <w:gridSpan w:val="2"/>
          </w:tcPr>
          <w:p w:rsidRPr="00117039" w:rsidR="00DB28BE" w:rsidP="00DB28BE" w:rsidRDefault="00DB28BE" w14:paraId="40032F58" w14:textId="55F28D6D">
            <w:pPr>
              <w:spacing w:after="0" w:line="276" w:lineRule="auto"/>
              <w:rPr>
                <w:ins w:author="Carmen Garcia Montero" w:date="2025-11-03T16:00:00Z" w:id="6781"/>
                <w:rFonts w:ascii="Times New Roman" w:hAnsi="Times New Roman" w:eastAsia="Times New Roman" w:cs="Times New Roman"/>
                <w:sz w:val="16"/>
                <w:szCs w:val="16"/>
                <w:lang w:val="en-GB" w:eastAsia="nb-NO"/>
              </w:rPr>
            </w:pPr>
            <w:commentRangeStart w:id="6782"/>
            <w:ins w:author="Carmen Garcia Montero" w:date="2025-11-03T16:00:00Z" w:id="6783">
              <w:r w:rsidRPr="004C7654">
                <w:rPr>
                  <w:rFonts w:ascii="Times New Roman" w:hAnsi="Times New Roman" w:cs="Times New Roman"/>
                  <w:sz w:val="16"/>
                  <w:szCs w:val="16"/>
                  <w:lang w:val="en-GB"/>
                </w:rPr>
                <w:t>SPU or SPG product application confirmation</w:t>
              </w:r>
              <w:commentRangeEnd w:id="6782"/>
              <w:r w:rsidRPr="00117039">
                <w:rPr>
                  <w:rStyle w:val="CommentReference"/>
                  <w:rFonts w:ascii="Times New Roman" w:hAnsi="Times New Roman" w:eastAsia="Times New Roman" w:cs="Times New Roman"/>
                  <w:lang w:val="en-GB" w:eastAsia="nb-NO"/>
                </w:rPr>
                <w:commentReference w:id="6782"/>
              </w:r>
            </w:ins>
          </w:p>
        </w:tc>
        <w:tc>
          <w:tcPr>
            <w:tcW w:w="3082" w:type="dxa"/>
            <w:gridSpan w:val="2"/>
          </w:tcPr>
          <w:p w:rsidRPr="00117039" w:rsidR="00DB28BE" w:rsidP="00DB28BE" w:rsidRDefault="00DB28BE" w14:paraId="553C2B1E" w14:textId="095E0C52">
            <w:pPr>
              <w:spacing w:after="0" w:line="276" w:lineRule="auto"/>
              <w:rPr>
                <w:ins w:author="Carmen Garcia Montero" w:date="2025-11-03T16:00:00Z" w:id="6784"/>
                <w:rFonts w:ascii="Times New Roman" w:hAnsi="Times New Roman" w:cs="Times New Roman"/>
                <w:sz w:val="16"/>
                <w:szCs w:val="16"/>
                <w:lang w:val="en-GB"/>
              </w:rPr>
            </w:pPr>
            <w:ins w:author="Carmen Garcia Montero" w:date="2025-11-03T16:00:00Z" w:id="6785">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004F0A2D" w14:textId="780B633A">
            <w:pPr>
              <w:spacing w:after="0" w:line="276" w:lineRule="auto"/>
              <w:rPr>
                <w:ins w:author="Carmen Garcia Montero" w:date="2025-11-03T16:00:00Z" w:id="6786"/>
                <w:rFonts w:ascii="Times New Roman" w:hAnsi="Times New Roman" w:cs="Times New Roman"/>
                <w:sz w:val="16"/>
                <w:szCs w:val="16"/>
                <w:highlight w:val="yellow"/>
                <w:lang w:val="en-GB"/>
              </w:rPr>
            </w:pPr>
            <w:ins w:author="Carmen Garcia Montero" w:date="2025-11-03T16:00:00Z" w:id="6787">
              <w:r w:rsidRPr="00117039">
                <w:rPr>
                  <w:rFonts w:ascii="Times New Roman" w:hAnsi="Times New Roman" w:cs="Times New Roman"/>
                  <w:sz w:val="16"/>
                  <w:szCs w:val="16"/>
                  <w:lang w:val="en-GB"/>
                </w:rPr>
                <w:t>Identification of a flexibility information system module</w:t>
              </w:r>
            </w:ins>
          </w:p>
        </w:tc>
      </w:tr>
      <w:tr w:rsidRPr="00495BA1" w:rsidR="00DB28BE" w:rsidTr="0DC8649F" w14:paraId="2381112B" w14:textId="77777777">
        <w:trPr>
          <w:trHeight w:val="300"/>
          <w:ins w:author="Carmen Garcia Montero" w:date="2025-11-03T16:00:00Z" w:id="6788"/>
        </w:trPr>
        <w:tc>
          <w:tcPr>
            <w:tcW w:w="828" w:type="dxa"/>
            <w:gridSpan w:val="3"/>
          </w:tcPr>
          <w:p w:rsidR="00DB28BE" w:rsidP="00DB28BE" w:rsidRDefault="00DB28BE" w14:paraId="1E5D9940" w14:textId="77777777">
            <w:pPr>
              <w:spacing w:after="0" w:line="276" w:lineRule="auto"/>
              <w:jc w:val="center"/>
              <w:rPr>
                <w:ins w:author="Carmen Garcia Montero" w:date="2025-11-03T16:00:00Z" w:id="6789"/>
                <w:rFonts w:ascii="Times New Roman" w:hAnsi="Times New Roman" w:cs="Times New Roman"/>
                <w:sz w:val="16"/>
                <w:szCs w:val="16"/>
                <w:lang w:val="en-GB"/>
              </w:rPr>
            </w:pPr>
          </w:p>
        </w:tc>
        <w:tc>
          <w:tcPr>
            <w:tcW w:w="2766" w:type="dxa"/>
            <w:gridSpan w:val="2"/>
          </w:tcPr>
          <w:p w:rsidRPr="00117039" w:rsidR="00DB28BE" w:rsidP="00DB28BE" w:rsidRDefault="00DB28BE" w14:paraId="07CCEE1E" w14:textId="77777777">
            <w:pPr>
              <w:spacing w:after="0" w:line="276" w:lineRule="auto"/>
              <w:rPr>
                <w:ins w:author="Carmen Garcia Montero" w:date="2025-11-03T16:00:00Z" w:id="6790"/>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BD79B69" w14:textId="67EAA62C">
            <w:pPr>
              <w:spacing w:after="0" w:line="276" w:lineRule="auto"/>
              <w:rPr>
                <w:ins w:author="Carmen Garcia Montero" w:date="2025-11-03T16:00:00Z" w:id="6791"/>
                <w:rFonts w:ascii="Times New Roman" w:hAnsi="Times New Roman" w:cs="Times New Roman"/>
                <w:sz w:val="16"/>
                <w:szCs w:val="16"/>
                <w:lang w:val="en-GB"/>
              </w:rPr>
            </w:pPr>
            <w:ins w:author="Carmen Garcia Montero" w:date="2025-11-03T16:00:00Z" w:id="6792">
              <w:r w:rsidRPr="00117039">
                <w:rPr>
                  <w:rFonts w:ascii="Times New Roman" w:hAnsi="Times New Roman" w:cs="Times New Roman"/>
                  <w:sz w:val="16"/>
                  <w:szCs w:val="16"/>
                  <w:lang w:val="en-GB"/>
                </w:rPr>
                <w:t>SP identification</w:t>
              </w:r>
            </w:ins>
          </w:p>
        </w:tc>
        <w:tc>
          <w:tcPr>
            <w:tcW w:w="3238" w:type="dxa"/>
          </w:tcPr>
          <w:p w:rsidRPr="00117039" w:rsidR="00DB28BE" w:rsidP="00DB28BE" w:rsidRDefault="00DB28BE" w14:paraId="7971F2EB" w14:textId="2FF5DACD">
            <w:pPr>
              <w:spacing w:after="0" w:line="276" w:lineRule="auto"/>
              <w:rPr>
                <w:ins w:author="Carmen Garcia Montero" w:date="2025-11-03T16:00:00Z" w:id="6793"/>
                <w:rFonts w:ascii="Times New Roman" w:hAnsi="Times New Roman" w:cs="Times New Roman"/>
                <w:sz w:val="16"/>
                <w:szCs w:val="16"/>
                <w:highlight w:val="yellow"/>
                <w:lang w:val="en-GB"/>
              </w:rPr>
            </w:pPr>
            <w:ins w:author="Carmen Garcia Montero" w:date="2025-11-03T16:00:00Z" w:id="6794">
              <w:r w:rsidRPr="00117039">
                <w:rPr>
                  <w:rFonts w:ascii="Times New Roman" w:hAnsi="Times New Roman" w:cs="Times New Roman"/>
                  <w:sz w:val="16"/>
                  <w:szCs w:val="16"/>
                  <w:lang w:val="en-GB"/>
                </w:rPr>
                <w:t>European wide unique identification code of the service provider</w:t>
              </w:r>
            </w:ins>
          </w:p>
        </w:tc>
      </w:tr>
      <w:tr w:rsidRPr="00495BA1" w:rsidR="00DB28BE" w:rsidTr="0DC8649F" w14:paraId="28D81B91" w14:textId="77777777">
        <w:trPr>
          <w:trHeight w:val="300"/>
          <w:ins w:author="Carmen Garcia Montero" w:date="2025-11-03T16:00:00Z" w:id="6795"/>
        </w:trPr>
        <w:tc>
          <w:tcPr>
            <w:tcW w:w="828" w:type="dxa"/>
            <w:gridSpan w:val="3"/>
          </w:tcPr>
          <w:p w:rsidR="00DB28BE" w:rsidP="00DB28BE" w:rsidRDefault="00DB28BE" w14:paraId="356EE1AB" w14:textId="77777777">
            <w:pPr>
              <w:spacing w:after="0" w:line="276" w:lineRule="auto"/>
              <w:jc w:val="center"/>
              <w:rPr>
                <w:ins w:author="Carmen Garcia Montero" w:date="2025-11-03T16:00:00Z" w:id="6796"/>
                <w:rFonts w:ascii="Times New Roman" w:hAnsi="Times New Roman" w:cs="Times New Roman"/>
                <w:sz w:val="16"/>
                <w:szCs w:val="16"/>
                <w:lang w:val="en-GB"/>
              </w:rPr>
            </w:pPr>
          </w:p>
        </w:tc>
        <w:tc>
          <w:tcPr>
            <w:tcW w:w="2766" w:type="dxa"/>
            <w:gridSpan w:val="2"/>
          </w:tcPr>
          <w:p w:rsidRPr="00117039" w:rsidR="00DB28BE" w:rsidP="00DB28BE" w:rsidRDefault="00DB28BE" w14:paraId="79D435E8" w14:textId="77777777">
            <w:pPr>
              <w:spacing w:after="0" w:line="276" w:lineRule="auto"/>
              <w:rPr>
                <w:ins w:author="Carmen Garcia Montero" w:date="2025-11-03T16:00:00Z" w:id="6797"/>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D250ED9" w14:textId="05D7A4C5">
            <w:pPr>
              <w:spacing w:after="0" w:line="276" w:lineRule="auto"/>
              <w:rPr>
                <w:ins w:author="Carmen Garcia Montero" w:date="2025-11-03T16:00:00Z" w:id="6798"/>
                <w:rFonts w:ascii="Times New Roman" w:hAnsi="Times New Roman" w:cs="Times New Roman"/>
                <w:sz w:val="16"/>
                <w:szCs w:val="16"/>
                <w:lang w:val="en-GB"/>
              </w:rPr>
            </w:pPr>
            <w:ins w:author="Carmen Garcia Montero" w:date="2025-11-03T16:00:00Z" w:id="6799">
              <w:r>
                <w:rPr>
                  <w:rFonts w:ascii="Times New Roman" w:hAnsi="Times New Roman" w:cs="Times New Roman"/>
                  <w:sz w:val="16"/>
                  <w:szCs w:val="16"/>
                  <w:lang w:val="en-GB"/>
                </w:rPr>
                <w:t>Product prequalification responsible</w:t>
              </w:r>
            </w:ins>
          </w:p>
        </w:tc>
        <w:tc>
          <w:tcPr>
            <w:tcW w:w="3238" w:type="dxa"/>
          </w:tcPr>
          <w:p w:rsidRPr="00117039" w:rsidR="00DB28BE" w:rsidP="00DB28BE" w:rsidRDefault="00DB28BE" w14:paraId="71B7878D" w14:textId="3CD8D92E">
            <w:pPr>
              <w:spacing w:after="0" w:line="276" w:lineRule="auto"/>
              <w:rPr>
                <w:ins w:author="Carmen Garcia Montero" w:date="2025-11-03T16:00:00Z" w:id="6800"/>
                <w:rFonts w:ascii="Times New Roman" w:hAnsi="Times New Roman" w:cs="Times New Roman"/>
                <w:sz w:val="16"/>
                <w:szCs w:val="16"/>
                <w:highlight w:val="yellow"/>
                <w:lang w:val="en-GB"/>
              </w:rPr>
            </w:pPr>
            <w:ins w:author="Carmen Garcia Montero" w:date="2025-11-03T16:00:00Z" w:id="6801">
              <w:r>
                <w:rPr>
                  <w:rFonts w:ascii="Times New Roman" w:hAnsi="Times New Roman" w:cs="Times New Roman"/>
                  <w:sz w:val="16"/>
                  <w:szCs w:val="16"/>
                  <w:lang w:val="en-GB"/>
                </w:rPr>
                <w:t xml:space="preserve">(Optional) </w:t>
              </w:r>
              <w:r w:rsidRPr="00117039">
                <w:rPr>
                  <w:rFonts w:ascii="Times New Roman" w:hAnsi="Times New Roman" w:cs="Times New Roman"/>
                  <w:sz w:val="16"/>
                  <w:szCs w:val="16"/>
                  <w:lang w:val="en-GB"/>
                </w:rPr>
                <w:t xml:space="preserve">Identification of the </w:t>
              </w:r>
              <w:r>
                <w:rPr>
                  <w:rFonts w:ascii="Times New Roman" w:hAnsi="Times New Roman" w:cs="Times New Roman"/>
                  <w:sz w:val="16"/>
                  <w:szCs w:val="16"/>
                  <w:lang w:val="en-GB"/>
                </w:rPr>
                <w:t>product prequalification responsible entity</w:t>
              </w:r>
              <w:r w:rsidRPr="00117039">
                <w:rPr>
                  <w:rFonts w:ascii="Times New Roman" w:hAnsi="Times New Roman" w:cs="Times New Roman"/>
                  <w:sz w:val="16"/>
                  <w:szCs w:val="16"/>
                  <w:lang w:val="en-GB"/>
                </w:rPr>
                <w:t>.</w:t>
              </w:r>
            </w:ins>
          </w:p>
        </w:tc>
      </w:tr>
      <w:tr w:rsidRPr="00495BA1" w:rsidR="00DB28BE" w:rsidTr="0DC8649F" w14:paraId="375B6A7E" w14:textId="77777777">
        <w:trPr>
          <w:trHeight w:val="300"/>
          <w:ins w:author="Carmen Garcia Montero" w:date="2025-11-03T16:00:00Z" w:id="6802"/>
        </w:trPr>
        <w:tc>
          <w:tcPr>
            <w:tcW w:w="828" w:type="dxa"/>
            <w:gridSpan w:val="3"/>
          </w:tcPr>
          <w:p w:rsidR="00DB28BE" w:rsidP="00DB28BE" w:rsidRDefault="00DB28BE" w14:paraId="358FA413" w14:textId="77777777">
            <w:pPr>
              <w:spacing w:after="0" w:line="276" w:lineRule="auto"/>
              <w:jc w:val="center"/>
              <w:rPr>
                <w:ins w:author="Carmen Garcia Montero" w:date="2025-11-03T16:00:00Z" w:id="6803"/>
                <w:rFonts w:ascii="Times New Roman" w:hAnsi="Times New Roman" w:cs="Times New Roman"/>
                <w:sz w:val="16"/>
                <w:szCs w:val="16"/>
                <w:lang w:val="en-GB"/>
              </w:rPr>
            </w:pPr>
          </w:p>
        </w:tc>
        <w:tc>
          <w:tcPr>
            <w:tcW w:w="2766" w:type="dxa"/>
            <w:gridSpan w:val="2"/>
          </w:tcPr>
          <w:p w:rsidRPr="00117039" w:rsidR="00DB28BE" w:rsidP="00DB28BE" w:rsidRDefault="00DB28BE" w14:paraId="62964B9C" w14:textId="77777777">
            <w:pPr>
              <w:spacing w:after="0" w:line="276" w:lineRule="auto"/>
              <w:rPr>
                <w:ins w:author="Carmen Garcia Montero" w:date="2025-11-03T16:00:00Z" w:id="6804"/>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ADF904A" w14:textId="66109BB7">
            <w:pPr>
              <w:spacing w:after="0" w:line="276" w:lineRule="auto"/>
              <w:rPr>
                <w:ins w:author="Carmen Garcia Montero" w:date="2025-11-03T16:00:00Z" w:id="6805"/>
                <w:rFonts w:ascii="Times New Roman" w:hAnsi="Times New Roman" w:cs="Times New Roman"/>
                <w:sz w:val="16"/>
                <w:szCs w:val="16"/>
                <w:lang w:val="en-GB"/>
              </w:rPr>
            </w:pPr>
            <w:ins w:author="Carmen Garcia Montero" w:date="2025-11-03T16:00:00Z" w:id="6806">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2DAF40F3" w14:textId="2632ABCD">
            <w:pPr>
              <w:spacing w:after="0" w:line="276" w:lineRule="auto"/>
              <w:rPr>
                <w:ins w:author="Carmen Garcia Montero" w:date="2025-11-03T16:00:00Z" w:id="6807"/>
                <w:rFonts w:ascii="Times New Roman" w:hAnsi="Times New Roman" w:cs="Times New Roman"/>
                <w:sz w:val="16"/>
                <w:szCs w:val="16"/>
                <w:highlight w:val="yellow"/>
                <w:lang w:val="en-GB"/>
              </w:rPr>
            </w:pPr>
            <w:ins w:author="Carmen Garcia Montero" w:date="2025-11-03T16:00:00Z" w:id="6808">
              <w:r>
                <w:rPr>
                  <w:rFonts w:ascii="Times New Roman" w:hAnsi="Times New Roman" w:cs="Times New Roman"/>
                  <w:sz w:val="16"/>
                  <w:szCs w:val="16"/>
                  <w:lang w:val="en-GB"/>
                </w:rPr>
                <w:t>U</w:t>
              </w:r>
              <w:r w:rsidRPr="00117039">
                <w:rPr>
                  <w:rFonts w:ascii="Times New Roman" w:hAnsi="Times New Roman" w:cs="Times New Roman"/>
                  <w:sz w:val="16"/>
                  <w:szCs w:val="16"/>
                  <w:lang w:val="en-GB"/>
                </w:rPr>
                <w:t>nique identification of the SPU or SPG.</w:t>
              </w:r>
            </w:ins>
          </w:p>
        </w:tc>
      </w:tr>
      <w:tr w:rsidRPr="00495BA1" w:rsidR="00DB28BE" w:rsidTr="0DC8649F" w14:paraId="504304C3" w14:textId="77777777">
        <w:trPr>
          <w:trHeight w:val="300"/>
          <w:ins w:author="Carmen Garcia Montero" w:date="2025-11-03T16:00:00Z" w:id="6809"/>
        </w:trPr>
        <w:tc>
          <w:tcPr>
            <w:tcW w:w="828" w:type="dxa"/>
            <w:gridSpan w:val="3"/>
          </w:tcPr>
          <w:p w:rsidR="00DB28BE" w:rsidP="00DB28BE" w:rsidRDefault="00DB28BE" w14:paraId="6CA7D60A" w14:textId="77777777">
            <w:pPr>
              <w:spacing w:after="0" w:line="276" w:lineRule="auto"/>
              <w:jc w:val="center"/>
              <w:rPr>
                <w:ins w:author="Carmen Garcia Montero" w:date="2025-11-03T16:00:00Z" w:id="6810"/>
                <w:rFonts w:ascii="Times New Roman" w:hAnsi="Times New Roman" w:cs="Times New Roman"/>
                <w:sz w:val="16"/>
                <w:szCs w:val="16"/>
                <w:lang w:val="en-GB"/>
              </w:rPr>
            </w:pPr>
          </w:p>
        </w:tc>
        <w:tc>
          <w:tcPr>
            <w:tcW w:w="2766" w:type="dxa"/>
            <w:gridSpan w:val="2"/>
          </w:tcPr>
          <w:p w:rsidRPr="00117039" w:rsidR="00DB28BE" w:rsidP="00DB28BE" w:rsidRDefault="00DB28BE" w14:paraId="7DCB3969" w14:textId="77777777">
            <w:pPr>
              <w:spacing w:after="0" w:line="276" w:lineRule="auto"/>
              <w:rPr>
                <w:ins w:author="Carmen Garcia Montero" w:date="2025-11-03T16:00:00Z" w:id="6811"/>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7866740B" w14:textId="00F595AB">
            <w:pPr>
              <w:spacing w:after="0" w:line="276" w:lineRule="auto"/>
              <w:rPr>
                <w:ins w:author="Carmen Garcia Montero" w:date="2025-11-03T16:00:00Z" w:id="6812"/>
                <w:rFonts w:ascii="Times New Roman" w:hAnsi="Times New Roman" w:cs="Times New Roman"/>
                <w:sz w:val="16"/>
                <w:szCs w:val="16"/>
                <w:lang w:val="en-GB"/>
              </w:rPr>
            </w:pPr>
            <w:ins w:author="Carmen Garcia Montero" w:date="2025-11-03T16:00:00Z" w:id="6813">
              <w:r w:rsidRPr="00117039">
                <w:rPr>
                  <w:rFonts w:ascii="Times New Roman" w:hAnsi="Times New Roman" w:cs="Times New Roman"/>
                  <w:sz w:val="16"/>
                  <w:szCs w:val="16"/>
                  <w:lang w:val="en-GB"/>
                </w:rPr>
                <w:t>Confirmation date</w:t>
              </w:r>
            </w:ins>
          </w:p>
        </w:tc>
        <w:tc>
          <w:tcPr>
            <w:tcW w:w="3238" w:type="dxa"/>
          </w:tcPr>
          <w:p w:rsidRPr="00117039" w:rsidR="00DB28BE" w:rsidP="00DB28BE" w:rsidRDefault="00DB28BE" w14:paraId="0D7EB06D" w14:textId="687B6B74">
            <w:pPr>
              <w:spacing w:after="0" w:line="276" w:lineRule="auto"/>
              <w:rPr>
                <w:ins w:author="Carmen Garcia Montero" w:date="2025-11-03T16:00:00Z" w:id="6814"/>
                <w:rFonts w:ascii="Times New Roman" w:hAnsi="Times New Roman" w:cs="Times New Roman"/>
                <w:sz w:val="16"/>
                <w:szCs w:val="16"/>
                <w:highlight w:val="yellow"/>
                <w:lang w:val="en-GB"/>
              </w:rPr>
            </w:pPr>
            <w:ins w:author="Carmen Garcia Montero" w:date="2025-11-03T16:00:00Z" w:id="6815">
              <w:r w:rsidRPr="00117039">
                <w:rPr>
                  <w:rFonts w:ascii="Times New Roman" w:hAnsi="Times New Roman" w:cs="Times New Roman"/>
                  <w:sz w:val="16"/>
                  <w:szCs w:val="16"/>
                  <w:lang w:val="en-GB"/>
                </w:rPr>
                <w:t>Date of the confirmation that the application is complete.</w:t>
              </w:r>
            </w:ins>
          </w:p>
        </w:tc>
      </w:tr>
      <w:tr w:rsidRPr="00495BA1" w:rsidR="00DB28BE" w:rsidTr="0DC8649F" w14:paraId="0FD3D545" w14:textId="77777777">
        <w:trPr>
          <w:trHeight w:val="300"/>
          <w:ins w:author="Carmen Garcia Montero" w:date="2025-11-03T16:00:00Z" w:id="6816"/>
        </w:trPr>
        <w:tc>
          <w:tcPr>
            <w:tcW w:w="828" w:type="dxa"/>
            <w:gridSpan w:val="3"/>
          </w:tcPr>
          <w:p w:rsidR="00DB28BE" w:rsidP="00DB28BE" w:rsidRDefault="00DB28BE" w14:paraId="25CD2693" w14:textId="77777777">
            <w:pPr>
              <w:spacing w:after="0" w:line="276" w:lineRule="auto"/>
              <w:jc w:val="center"/>
              <w:rPr>
                <w:ins w:author="Carmen Garcia Montero" w:date="2025-11-03T16:00:00Z" w:id="6817"/>
                <w:rFonts w:ascii="Times New Roman" w:hAnsi="Times New Roman" w:cs="Times New Roman"/>
                <w:sz w:val="16"/>
                <w:szCs w:val="16"/>
                <w:lang w:val="en-GB"/>
              </w:rPr>
            </w:pPr>
          </w:p>
        </w:tc>
        <w:tc>
          <w:tcPr>
            <w:tcW w:w="2766" w:type="dxa"/>
            <w:gridSpan w:val="2"/>
          </w:tcPr>
          <w:p w:rsidRPr="00117039" w:rsidR="00DB28BE" w:rsidP="00DB28BE" w:rsidRDefault="00DB28BE" w14:paraId="4A4D8AD3" w14:textId="77777777">
            <w:pPr>
              <w:spacing w:after="0" w:line="276" w:lineRule="auto"/>
              <w:rPr>
                <w:ins w:author="Carmen Garcia Montero" w:date="2025-11-03T16:00:00Z" w:id="6818"/>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1BD3AE0D" w14:textId="61D63308">
            <w:pPr>
              <w:spacing w:after="0" w:line="276" w:lineRule="auto"/>
              <w:rPr>
                <w:ins w:author="Carmen Garcia Montero" w:date="2025-11-03T16:00:00Z" w:id="6819"/>
                <w:rFonts w:ascii="Times New Roman" w:hAnsi="Times New Roman" w:cs="Times New Roman"/>
                <w:sz w:val="16"/>
                <w:szCs w:val="16"/>
                <w:lang w:val="en-GB"/>
              </w:rPr>
            </w:pPr>
            <w:ins w:author="Carmen Garcia Montero" w:date="2025-11-03T16:00:00Z" w:id="6820">
              <w:r w:rsidRPr="00117039">
                <w:rPr>
                  <w:rFonts w:ascii="Times New Roman" w:hAnsi="Times New Roman" w:cs="Times New Roman"/>
                  <w:sz w:val="16"/>
                  <w:szCs w:val="16"/>
                  <w:lang w:val="en-GB"/>
                </w:rPr>
                <w:t>Products</w:t>
              </w:r>
            </w:ins>
          </w:p>
        </w:tc>
        <w:tc>
          <w:tcPr>
            <w:tcW w:w="3238" w:type="dxa"/>
          </w:tcPr>
          <w:p w:rsidRPr="00117039" w:rsidR="00DB28BE" w:rsidP="00DB28BE" w:rsidRDefault="00DB28BE" w14:paraId="22C8E3B1" w14:textId="7170A2CE">
            <w:pPr>
              <w:spacing w:after="0" w:line="276" w:lineRule="auto"/>
              <w:rPr>
                <w:ins w:author="Carmen Garcia Montero" w:date="2025-11-03T16:00:00Z" w:id="6821"/>
                <w:rFonts w:ascii="Times New Roman" w:hAnsi="Times New Roman" w:cs="Times New Roman"/>
                <w:sz w:val="16"/>
                <w:szCs w:val="16"/>
                <w:highlight w:val="yellow"/>
                <w:lang w:val="en-GB"/>
              </w:rPr>
            </w:pPr>
            <w:ins w:author="Carmen Garcia Montero" w:date="2025-11-03T16:00:00Z" w:id="6822">
              <w:r w:rsidRPr="00117039">
                <w:rPr>
                  <w:rFonts w:ascii="Times New Roman" w:hAnsi="Times New Roman" w:cs="Times New Roman"/>
                  <w:sz w:val="16"/>
                  <w:szCs w:val="16"/>
                  <w:lang w:val="en-GB"/>
                </w:rPr>
                <w:t xml:space="preserve">Balancing or local products to be provided. </w:t>
              </w:r>
            </w:ins>
          </w:p>
        </w:tc>
      </w:tr>
      <w:tr w:rsidRPr="00495BA1" w:rsidR="00DB28BE" w:rsidTr="0DC8649F" w14:paraId="73669AE4" w14:textId="77777777">
        <w:trPr>
          <w:trHeight w:val="300"/>
          <w:ins w:author="Carmen Garcia Montero" w:date="2025-11-03T16:00:00Z" w:id="6823"/>
        </w:trPr>
        <w:tc>
          <w:tcPr>
            <w:tcW w:w="828" w:type="dxa"/>
            <w:gridSpan w:val="3"/>
          </w:tcPr>
          <w:p w:rsidR="00DB28BE" w:rsidP="00DB28BE" w:rsidRDefault="00DB28BE" w14:paraId="45A177DD" w14:textId="77777777">
            <w:pPr>
              <w:spacing w:after="0" w:line="276" w:lineRule="auto"/>
              <w:jc w:val="center"/>
              <w:rPr>
                <w:ins w:author="Carmen Garcia Montero" w:date="2025-11-03T16:00:00Z" w:id="6824"/>
                <w:rFonts w:ascii="Times New Roman" w:hAnsi="Times New Roman" w:cs="Times New Roman"/>
                <w:sz w:val="16"/>
                <w:szCs w:val="16"/>
                <w:lang w:val="en-GB"/>
              </w:rPr>
            </w:pPr>
          </w:p>
        </w:tc>
        <w:tc>
          <w:tcPr>
            <w:tcW w:w="2766" w:type="dxa"/>
            <w:gridSpan w:val="2"/>
          </w:tcPr>
          <w:p w:rsidRPr="00117039" w:rsidR="00DB28BE" w:rsidP="00DB28BE" w:rsidRDefault="00DB28BE" w14:paraId="5E8032F9" w14:textId="77777777">
            <w:pPr>
              <w:spacing w:after="0" w:line="276" w:lineRule="auto"/>
              <w:rPr>
                <w:ins w:author="Carmen Garcia Montero" w:date="2025-11-03T16:00:00Z" w:id="6825"/>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7730648D" w14:textId="09229E11">
            <w:pPr>
              <w:spacing w:after="0" w:line="276" w:lineRule="auto"/>
              <w:rPr>
                <w:ins w:author="Carmen Garcia Montero" w:date="2025-11-03T16:00:00Z" w:id="6826"/>
                <w:rFonts w:ascii="Times New Roman" w:hAnsi="Times New Roman" w:cs="Times New Roman"/>
                <w:sz w:val="16"/>
                <w:szCs w:val="16"/>
                <w:lang w:val="en-GB"/>
              </w:rPr>
            </w:pPr>
            <w:ins w:author="Carmen Garcia Montero" w:date="2025-11-03T16:00:00Z" w:id="6827">
              <w:r>
                <w:rPr>
                  <w:rFonts w:ascii="Times New Roman" w:hAnsi="Times New Roman" w:cs="Times New Roman"/>
                  <w:sz w:val="16"/>
                  <w:szCs w:val="16"/>
                  <w:lang w:val="en-GB"/>
                </w:rPr>
                <w:t>Participation condition</w:t>
              </w:r>
            </w:ins>
          </w:p>
        </w:tc>
        <w:tc>
          <w:tcPr>
            <w:tcW w:w="3238" w:type="dxa"/>
          </w:tcPr>
          <w:p w:rsidR="00DB28BE" w:rsidP="00DB28BE" w:rsidRDefault="00DB28BE" w14:paraId="1016B4F1" w14:textId="77777777">
            <w:pPr>
              <w:spacing w:after="0" w:line="276" w:lineRule="auto"/>
              <w:rPr>
                <w:ins w:author="Carmen Garcia Montero" w:date="2025-11-03T16:00:00Z" w:id="6828"/>
                <w:rFonts w:ascii="Times New Roman" w:hAnsi="Times New Roman" w:cs="Times New Roman"/>
                <w:sz w:val="16"/>
                <w:szCs w:val="16"/>
                <w:lang w:val="en-GB"/>
              </w:rPr>
            </w:pPr>
            <w:ins w:author="Carmen Garcia Montero" w:date="2025-11-03T16:00:00Z" w:id="6829">
              <w:r>
                <w:rPr>
                  <w:rFonts w:ascii="Times New Roman" w:hAnsi="Times New Roman" w:cs="Times New Roman"/>
                  <w:sz w:val="16"/>
                  <w:szCs w:val="16"/>
                  <w:lang w:val="en-GB"/>
                </w:rPr>
                <w:t xml:space="preserve">Applicable prequalification or verification process for the SPU or SPG to participate in local or balancing service. </w:t>
              </w:r>
            </w:ins>
          </w:p>
          <w:p w:rsidRPr="00117039" w:rsidR="00DB28BE" w:rsidP="00DB28BE" w:rsidRDefault="00DB28BE" w14:paraId="168E7D38" w14:textId="52282EF5">
            <w:pPr>
              <w:spacing w:after="0" w:line="276" w:lineRule="auto"/>
              <w:rPr>
                <w:ins w:author="Carmen Garcia Montero" w:date="2025-11-03T16:00:00Z" w:id="6830"/>
                <w:rFonts w:ascii="Times New Roman" w:hAnsi="Times New Roman" w:cs="Times New Roman"/>
                <w:sz w:val="16"/>
                <w:szCs w:val="16"/>
                <w:highlight w:val="yellow"/>
                <w:lang w:val="en-GB"/>
              </w:rPr>
            </w:pPr>
            <w:ins w:author="Carmen Garcia Montero" w:date="2025-11-03T16:00:00Z" w:id="6831">
              <w:r>
                <w:rPr>
                  <w:rFonts w:ascii="Times New Roman" w:hAnsi="Times New Roman" w:cs="Times New Roman"/>
                  <w:sz w:val="16"/>
                  <w:szCs w:val="16"/>
                  <w:lang w:val="en-GB"/>
                </w:rPr>
                <w:t xml:space="preserve">Note: In case of product verification, the SPU or SPG may have temporary qualification to participate. </w:t>
              </w:r>
            </w:ins>
          </w:p>
        </w:tc>
      </w:tr>
      <w:tr w:rsidRPr="00495BA1" w:rsidR="00DB28BE" w:rsidTr="0DC8649F" w14:paraId="70C07703" w14:textId="77777777">
        <w:trPr>
          <w:trHeight w:val="300"/>
          <w:ins w:author="Carmen Garcia Montero" w:date="2025-11-03T16:00:00Z" w:id="6832"/>
        </w:trPr>
        <w:tc>
          <w:tcPr>
            <w:tcW w:w="828" w:type="dxa"/>
            <w:gridSpan w:val="3"/>
          </w:tcPr>
          <w:p w:rsidR="00DB28BE" w:rsidP="00DB28BE" w:rsidRDefault="00DB28BE" w14:paraId="6343E115" w14:textId="33212F0C">
            <w:pPr>
              <w:spacing w:after="0" w:line="276" w:lineRule="auto"/>
              <w:jc w:val="center"/>
              <w:rPr>
                <w:ins w:author="Carmen Garcia Montero" w:date="2025-11-03T16:00:00Z" w:id="6833"/>
                <w:rFonts w:ascii="Times New Roman" w:hAnsi="Times New Roman" w:cs="Times New Roman"/>
                <w:sz w:val="16"/>
                <w:szCs w:val="16"/>
                <w:lang w:val="en-GB"/>
              </w:rPr>
            </w:pPr>
            <w:ins w:author="Carmen Garcia Montero" w:date="2025-11-03T16:00:00Z" w:id="6834">
              <w:r>
                <w:rPr>
                  <w:rFonts w:ascii="Times New Roman" w:hAnsi="Times New Roman" w:cs="Times New Roman"/>
                  <w:sz w:val="16"/>
                  <w:szCs w:val="16"/>
                  <w:lang w:val="en-GB"/>
                </w:rPr>
                <w:t>B</w:t>
              </w:r>
            </w:ins>
            <w:ins w:author="Carmen Garcia Montero" w:date="2025-11-03T16:44:00Z" w:id="6835">
              <w:r w:rsidR="00605F58">
                <w:rPr>
                  <w:rFonts w:ascii="Times New Roman" w:hAnsi="Times New Roman" w:cs="Times New Roman"/>
                  <w:sz w:val="16"/>
                  <w:szCs w:val="16"/>
                  <w:lang w:val="en-GB"/>
                </w:rPr>
                <w:t>C</w:t>
              </w:r>
            </w:ins>
          </w:p>
        </w:tc>
        <w:tc>
          <w:tcPr>
            <w:tcW w:w="2766" w:type="dxa"/>
            <w:gridSpan w:val="2"/>
          </w:tcPr>
          <w:p w:rsidRPr="00117039" w:rsidR="00DB28BE" w:rsidP="00DB28BE" w:rsidRDefault="00DB28BE" w14:paraId="3E1EDEDC" w14:textId="557DD93A">
            <w:pPr>
              <w:spacing w:after="0" w:line="276" w:lineRule="auto"/>
              <w:rPr>
                <w:ins w:author="Carmen Garcia Montero" w:date="2025-11-03T16:00:00Z" w:id="6836"/>
                <w:rFonts w:ascii="Times New Roman" w:hAnsi="Times New Roman" w:eastAsia="Times New Roman" w:cs="Times New Roman"/>
                <w:sz w:val="16"/>
                <w:szCs w:val="16"/>
                <w:lang w:val="en-GB" w:eastAsia="nb-NO"/>
              </w:rPr>
            </w:pPr>
            <w:ins w:author="Carmen Garcia Montero" w:date="2025-11-03T16:00:00Z" w:id="6837">
              <w:r w:rsidRPr="004C7654">
                <w:rPr>
                  <w:rFonts w:ascii="Times New Roman" w:hAnsi="Times New Roman" w:cs="Times New Roman"/>
                  <w:sz w:val="16"/>
                  <w:szCs w:val="16"/>
                  <w:lang w:val="en-GB"/>
                </w:rPr>
                <w:t>SPU or SPG product application notification</w:t>
              </w:r>
            </w:ins>
          </w:p>
        </w:tc>
        <w:tc>
          <w:tcPr>
            <w:tcW w:w="3082" w:type="dxa"/>
            <w:gridSpan w:val="2"/>
          </w:tcPr>
          <w:p w:rsidRPr="00117039" w:rsidR="00DB28BE" w:rsidP="00DB28BE" w:rsidRDefault="00DB28BE" w14:paraId="41587DE8" w14:textId="58035C50">
            <w:pPr>
              <w:spacing w:after="0" w:line="276" w:lineRule="auto"/>
              <w:rPr>
                <w:ins w:author="Carmen Garcia Montero" w:date="2025-11-03T16:00:00Z" w:id="6838"/>
                <w:rFonts w:ascii="Times New Roman" w:hAnsi="Times New Roman" w:cs="Times New Roman"/>
                <w:sz w:val="16"/>
                <w:szCs w:val="16"/>
                <w:lang w:val="en-GB"/>
              </w:rPr>
            </w:pPr>
            <w:ins w:author="Carmen Garcia Montero" w:date="2025-11-03T16:00:00Z" w:id="6839">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7AE2FAE7" w14:textId="13F94587">
            <w:pPr>
              <w:spacing w:after="0" w:line="276" w:lineRule="auto"/>
              <w:rPr>
                <w:ins w:author="Carmen Garcia Montero" w:date="2025-11-03T16:00:00Z" w:id="6840"/>
                <w:rFonts w:ascii="Times New Roman" w:hAnsi="Times New Roman" w:cs="Times New Roman"/>
                <w:sz w:val="16"/>
                <w:szCs w:val="16"/>
                <w:highlight w:val="yellow"/>
                <w:lang w:val="en-GB"/>
              </w:rPr>
            </w:pPr>
            <w:ins w:author="Carmen Garcia Montero" w:date="2025-11-03T16:00:00Z" w:id="6841">
              <w:r w:rsidRPr="00117039">
                <w:rPr>
                  <w:rFonts w:ascii="Times New Roman" w:hAnsi="Times New Roman" w:cs="Times New Roman"/>
                  <w:sz w:val="16"/>
                  <w:szCs w:val="16"/>
                  <w:lang w:val="en-GB"/>
                </w:rPr>
                <w:t>Identification of a flexibility information system module</w:t>
              </w:r>
            </w:ins>
          </w:p>
        </w:tc>
      </w:tr>
      <w:tr w:rsidRPr="00495BA1" w:rsidR="00DB28BE" w:rsidTr="0DC8649F" w14:paraId="762D1394" w14:textId="77777777">
        <w:trPr>
          <w:trHeight w:val="300"/>
          <w:ins w:author="Carmen Garcia Montero" w:date="2025-11-03T16:00:00Z" w:id="6842"/>
        </w:trPr>
        <w:tc>
          <w:tcPr>
            <w:tcW w:w="828" w:type="dxa"/>
            <w:gridSpan w:val="3"/>
          </w:tcPr>
          <w:p w:rsidR="00DB28BE" w:rsidP="00DB28BE" w:rsidRDefault="00DB28BE" w14:paraId="572313B5" w14:textId="77777777">
            <w:pPr>
              <w:spacing w:after="0" w:line="276" w:lineRule="auto"/>
              <w:jc w:val="center"/>
              <w:rPr>
                <w:ins w:author="Carmen Garcia Montero" w:date="2025-11-03T16:00:00Z" w:id="6843"/>
                <w:rFonts w:ascii="Times New Roman" w:hAnsi="Times New Roman" w:cs="Times New Roman"/>
                <w:sz w:val="16"/>
                <w:szCs w:val="16"/>
                <w:lang w:val="en-GB"/>
              </w:rPr>
            </w:pPr>
          </w:p>
        </w:tc>
        <w:tc>
          <w:tcPr>
            <w:tcW w:w="2766" w:type="dxa"/>
            <w:gridSpan w:val="2"/>
          </w:tcPr>
          <w:p w:rsidRPr="00117039" w:rsidR="00DB28BE" w:rsidP="00DB28BE" w:rsidRDefault="00DB28BE" w14:paraId="77B7FA24" w14:textId="77777777">
            <w:pPr>
              <w:spacing w:after="0" w:line="276" w:lineRule="auto"/>
              <w:rPr>
                <w:ins w:author="Carmen Garcia Montero" w:date="2025-11-03T16:00:00Z" w:id="6844"/>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8042CCA" w14:textId="5CED0510">
            <w:pPr>
              <w:spacing w:after="0" w:line="276" w:lineRule="auto"/>
              <w:rPr>
                <w:ins w:author="Carmen Garcia Montero" w:date="2025-11-03T16:00:00Z" w:id="6845"/>
                <w:rFonts w:ascii="Times New Roman" w:hAnsi="Times New Roman" w:cs="Times New Roman"/>
                <w:sz w:val="16"/>
                <w:szCs w:val="16"/>
                <w:lang w:val="en-GB"/>
              </w:rPr>
            </w:pPr>
            <w:ins w:author="Carmen Garcia Montero" w:date="2025-11-03T16:00:00Z" w:id="6846">
              <w:r w:rsidRPr="00117039">
                <w:rPr>
                  <w:rFonts w:ascii="Times New Roman" w:hAnsi="Times New Roman" w:cs="Times New Roman"/>
                  <w:sz w:val="16"/>
                  <w:szCs w:val="16"/>
                  <w:lang w:val="en-GB"/>
                </w:rPr>
                <w:t>SP identification</w:t>
              </w:r>
            </w:ins>
          </w:p>
        </w:tc>
        <w:tc>
          <w:tcPr>
            <w:tcW w:w="3238" w:type="dxa"/>
          </w:tcPr>
          <w:p w:rsidRPr="00117039" w:rsidR="00DB28BE" w:rsidP="00DB28BE" w:rsidRDefault="00DB28BE" w14:paraId="03372903" w14:textId="0BE8196C">
            <w:pPr>
              <w:spacing w:after="0" w:line="276" w:lineRule="auto"/>
              <w:rPr>
                <w:ins w:author="Carmen Garcia Montero" w:date="2025-11-03T16:00:00Z" w:id="6847"/>
                <w:rFonts w:ascii="Times New Roman" w:hAnsi="Times New Roman" w:cs="Times New Roman"/>
                <w:sz w:val="16"/>
                <w:szCs w:val="16"/>
                <w:highlight w:val="yellow"/>
                <w:lang w:val="en-GB"/>
              </w:rPr>
            </w:pPr>
            <w:ins w:author="Carmen Garcia Montero" w:date="2025-11-03T16:00:00Z" w:id="6848">
              <w:r w:rsidRPr="00117039">
                <w:rPr>
                  <w:rFonts w:ascii="Times New Roman" w:hAnsi="Times New Roman" w:cs="Times New Roman"/>
                  <w:sz w:val="16"/>
                  <w:szCs w:val="16"/>
                  <w:lang w:val="en-GB"/>
                </w:rPr>
                <w:t>European wide unique identification code of the service provider</w:t>
              </w:r>
            </w:ins>
          </w:p>
        </w:tc>
      </w:tr>
      <w:tr w:rsidRPr="00495BA1" w:rsidR="00DB28BE" w:rsidTr="0DC8649F" w14:paraId="7BE7045E" w14:textId="77777777">
        <w:trPr>
          <w:trHeight w:val="300"/>
          <w:ins w:author="Carmen Garcia Montero" w:date="2025-11-03T16:00:00Z" w:id="6849"/>
        </w:trPr>
        <w:tc>
          <w:tcPr>
            <w:tcW w:w="828" w:type="dxa"/>
            <w:gridSpan w:val="3"/>
          </w:tcPr>
          <w:p w:rsidR="00DB28BE" w:rsidP="00DB28BE" w:rsidRDefault="00DB28BE" w14:paraId="1525EBF9" w14:textId="77777777">
            <w:pPr>
              <w:spacing w:after="0" w:line="276" w:lineRule="auto"/>
              <w:jc w:val="center"/>
              <w:rPr>
                <w:ins w:author="Carmen Garcia Montero" w:date="2025-11-03T16:00:00Z" w:id="6850"/>
                <w:rFonts w:ascii="Times New Roman" w:hAnsi="Times New Roman" w:cs="Times New Roman"/>
                <w:sz w:val="16"/>
                <w:szCs w:val="16"/>
                <w:lang w:val="en-GB"/>
              </w:rPr>
            </w:pPr>
          </w:p>
        </w:tc>
        <w:tc>
          <w:tcPr>
            <w:tcW w:w="2766" w:type="dxa"/>
            <w:gridSpan w:val="2"/>
          </w:tcPr>
          <w:p w:rsidRPr="00117039" w:rsidR="00DB28BE" w:rsidP="00DB28BE" w:rsidRDefault="00DB28BE" w14:paraId="6ADA7B5B" w14:textId="77777777">
            <w:pPr>
              <w:spacing w:after="0" w:line="276" w:lineRule="auto"/>
              <w:rPr>
                <w:ins w:author="Carmen Garcia Montero" w:date="2025-11-03T16:00:00Z" w:id="6851"/>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ABB5256" w14:textId="6223F935">
            <w:pPr>
              <w:spacing w:after="0" w:line="276" w:lineRule="auto"/>
              <w:rPr>
                <w:ins w:author="Carmen Garcia Montero" w:date="2025-11-03T16:00:00Z" w:id="6852"/>
                <w:rFonts w:ascii="Times New Roman" w:hAnsi="Times New Roman" w:cs="Times New Roman"/>
                <w:sz w:val="16"/>
                <w:szCs w:val="16"/>
                <w:lang w:val="en-GB"/>
              </w:rPr>
            </w:pPr>
            <w:ins w:author="Carmen Garcia Montero" w:date="2025-11-03T16:00:00Z" w:id="6853">
              <w:r>
                <w:rPr>
                  <w:rFonts w:ascii="Times New Roman" w:hAnsi="Times New Roman" w:cs="Times New Roman"/>
                  <w:sz w:val="16"/>
                  <w:szCs w:val="16"/>
                  <w:lang w:val="en-GB"/>
                </w:rPr>
                <w:t>Product prequalification responsible</w:t>
              </w:r>
            </w:ins>
          </w:p>
        </w:tc>
        <w:tc>
          <w:tcPr>
            <w:tcW w:w="3238" w:type="dxa"/>
          </w:tcPr>
          <w:p w:rsidRPr="00117039" w:rsidR="00DB28BE" w:rsidP="00DB28BE" w:rsidRDefault="00DB28BE" w14:paraId="5F5285E1" w14:textId="191C5035">
            <w:pPr>
              <w:spacing w:after="0" w:line="276" w:lineRule="auto"/>
              <w:rPr>
                <w:ins w:author="Carmen Garcia Montero" w:date="2025-11-03T16:00:00Z" w:id="6854"/>
                <w:rFonts w:ascii="Times New Roman" w:hAnsi="Times New Roman" w:cs="Times New Roman"/>
                <w:sz w:val="16"/>
                <w:szCs w:val="16"/>
                <w:highlight w:val="yellow"/>
                <w:lang w:val="en-GB"/>
              </w:rPr>
            </w:pPr>
            <w:ins w:author="Carmen Garcia Montero" w:date="2025-11-03T16:00:00Z" w:id="6855">
              <w:r>
                <w:rPr>
                  <w:rFonts w:ascii="Times New Roman" w:hAnsi="Times New Roman" w:cs="Times New Roman"/>
                  <w:sz w:val="16"/>
                  <w:szCs w:val="16"/>
                  <w:lang w:val="en-GB"/>
                </w:rPr>
                <w:t xml:space="preserve">(Optional) </w:t>
              </w:r>
              <w:r w:rsidRPr="00117039">
                <w:rPr>
                  <w:rFonts w:ascii="Times New Roman" w:hAnsi="Times New Roman" w:cs="Times New Roman"/>
                  <w:sz w:val="16"/>
                  <w:szCs w:val="16"/>
                  <w:lang w:val="en-GB"/>
                </w:rPr>
                <w:t xml:space="preserve">Identification of the </w:t>
              </w:r>
              <w:r>
                <w:rPr>
                  <w:rFonts w:ascii="Times New Roman" w:hAnsi="Times New Roman" w:cs="Times New Roman"/>
                  <w:sz w:val="16"/>
                  <w:szCs w:val="16"/>
                  <w:lang w:val="en-GB"/>
                </w:rPr>
                <w:t>product prequalification responsible entity</w:t>
              </w:r>
              <w:r w:rsidRPr="00117039">
                <w:rPr>
                  <w:rFonts w:ascii="Times New Roman" w:hAnsi="Times New Roman" w:cs="Times New Roman"/>
                  <w:sz w:val="16"/>
                  <w:szCs w:val="16"/>
                  <w:lang w:val="en-GB"/>
                </w:rPr>
                <w:t>.</w:t>
              </w:r>
            </w:ins>
          </w:p>
        </w:tc>
      </w:tr>
      <w:tr w:rsidRPr="00495BA1" w:rsidR="00DB28BE" w:rsidTr="0DC8649F" w14:paraId="775DABFF" w14:textId="77777777">
        <w:trPr>
          <w:trHeight w:val="300"/>
          <w:ins w:author="Carmen Garcia Montero" w:date="2025-11-03T16:00:00Z" w:id="6856"/>
        </w:trPr>
        <w:tc>
          <w:tcPr>
            <w:tcW w:w="828" w:type="dxa"/>
            <w:gridSpan w:val="3"/>
          </w:tcPr>
          <w:p w:rsidR="00DB28BE" w:rsidP="00DB28BE" w:rsidRDefault="00DB28BE" w14:paraId="4D6BCB45" w14:textId="77777777">
            <w:pPr>
              <w:spacing w:after="0" w:line="276" w:lineRule="auto"/>
              <w:jc w:val="center"/>
              <w:rPr>
                <w:ins w:author="Carmen Garcia Montero" w:date="2025-11-03T16:00:00Z" w:id="6857"/>
                <w:rFonts w:ascii="Times New Roman" w:hAnsi="Times New Roman" w:cs="Times New Roman"/>
                <w:sz w:val="16"/>
                <w:szCs w:val="16"/>
                <w:lang w:val="en-GB"/>
              </w:rPr>
            </w:pPr>
          </w:p>
        </w:tc>
        <w:tc>
          <w:tcPr>
            <w:tcW w:w="2766" w:type="dxa"/>
            <w:gridSpan w:val="2"/>
          </w:tcPr>
          <w:p w:rsidRPr="00117039" w:rsidR="00DB28BE" w:rsidP="00DB28BE" w:rsidRDefault="00DB28BE" w14:paraId="3B61E245" w14:textId="77777777">
            <w:pPr>
              <w:spacing w:after="0" w:line="276" w:lineRule="auto"/>
              <w:rPr>
                <w:ins w:author="Carmen Garcia Montero" w:date="2025-11-03T16:00:00Z" w:id="6858"/>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5324E5A" w14:textId="6E3DAE95">
            <w:pPr>
              <w:spacing w:after="0" w:line="276" w:lineRule="auto"/>
              <w:rPr>
                <w:ins w:author="Carmen Garcia Montero" w:date="2025-11-03T16:00:00Z" w:id="6859"/>
                <w:rFonts w:ascii="Times New Roman" w:hAnsi="Times New Roman" w:cs="Times New Roman"/>
                <w:sz w:val="16"/>
                <w:szCs w:val="16"/>
                <w:lang w:val="en-GB"/>
              </w:rPr>
            </w:pPr>
            <w:ins w:author="Carmen Garcia Montero" w:date="2025-11-03T16:00:00Z" w:id="6860">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65F4B201" w14:textId="4F5F8636">
            <w:pPr>
              <w:spacing w:after="0" w:line="276" w:lineRule="auto"/>
              <w:rPr>
                <w:ins w:author="Carmen Garcia Montero" w:date="2025-11-03T16:00:00Z" w:id="6861"/>
                <w:rFonts w:ascii="Times New Roman" w:hAnsi="Times New Roman" w:cs="Times New Roman"/>
                <w:sz w:val="16"/>
                <w:szCs w:val="16"/>
                <w:highlight w:val="yellow"/>
                <w:lang w:val="en-GB"/>
              </w:rPr>
            </w:pPr>
            <w:ins w:author="Carmen Garcia Montero" w:date="2025-11-03T16:00:00Z" w:id="6862">
              <w:r>
                <w:rPr>
                  <w:rFonts w:ascii="Times New Roman" w:hAnsi="Times New Roman" w:cs="Times New Roman"/>
                  <w:sz w:val="16"/>
                  <w:szCs w:val="16"/>
                  <w:lang w:val="en-GB"/>
                </w:rPr>
                <w:t>U</w:t>
              </w:r>
              <w:r w:rsidRPr="00117039">
                <w:rPr>
                  <w:rFonts w:ascii="Times New Roman" w:hAnsi="Times New Roman" w:cs="Times New Roman"/>
                  <w:sz w:val="16"/>
                  <w:szCs w:val="16"/>
                  <w:lang w:val="en-GB"/>
                </w:rPr>
                <w:t>nique identification of the SPU or SPG.</w:t>
              </w:r>
            </w:ins>
          </w:p>
        </w:tc>
      </w:tr>
      <w:tr w:rsidRPr="00495BA1" w:rsidR="00DB28BE" w:rsidTr="0DC8649F" w14:paraId="78207308" w14:textId="77777777">
        <w:trPr>
          <w:trHeight w:val="300"/>
          <w:ins w:author="Carmen Garcia Montero" w:date="2025-11-03T16:00:00Z" w:id="6863"/>
        </w:trPr>
        <w:tc>
          <w:tcPr>
            <w:tcW w:w="828" w:type="dxa"/>
            <w:gridSpan w:val="3"/>
          </w:tcPr>
          <w:p w:rsidR="00DB28BE" w:rsidP="00DB28BE" w:rsidRDefault="00DB28BE" w14:paraId="58C4C9AF" w14:textId="77777777">
            <w:pPr>
              <w:spacing w:after="0" w:line="276" w:lineRule="auto"/>
              <w:jc w:val="center"/>
              <w:rPr>
                <w:ins w:author="Carmen Garcia Montero" w:date="2025-11-03T16:00:00Z" w:id="6864"/>
                <w:rFonts w:ascii="Times New Roman" w:hAnsi="Times New Roman" w:cs="Times New Roman"/>
                <w:sz w:val="16"/>
                <w:szCs w:val="16"/>
                <w:lang w:val="en-GB"/>
              </w:rPr>
            </w:pPr>
          </w:p>
        </w:tc>
        <w:tc>
          <w:tcPr>
            <w:tcW w:w="2766" w:type="dxa"/>
            <w:gridSpan w:val="2"/>
          </w:tcPr>
          <w:p w:rsidRPr="00117039" w:rsidR="00DB28BE" w:rsidP="00DB28BE" w:rsidRDefault="00DB28BE" w14:paraId="107A1771" w14:textId="77777777">
            <w:pPr>
              <w:spacing w:after="0" w:line="276" w:lineRule="auto"/>
              <w:rPr>
                <w:ins w:author="Carmen Garcia Montero" w:date="2025-11-03T16:00:00Z" w:id="6865"/>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6E20DDD" w14:textId="1EAC97AB">
            <w:pPr>
              <w:spacing w:after="0" w:line="276" w:lineRule="auto"/>
              <w:rPr>
                <w:ins w:author="Carmen Garcia Montero" w:date="2025-11-03T16:00:00Z" w:id="6866"/>
                <w:rFonts w:ascii="Times New Roman" w:hAnsi="Times New Roman" w:cs="Times New Roman"/>
                <w:sz w:val="16"/>
                <w:szCs w:val="16"/>
                <w:lang w:val="en-GB"/>
              </w:rPr>
            </w:pPr>
            <w:ins w:author="Carmen Garcia Montero" w:date="2025-11-03T16:00:00Z" w:id="6867">
              <w:r w:rsidRPr="00117039">
                <w:rPr>
                  <w:rFonts w:ascii="Times New Roman" w:hAnsi="Times New Roman" w:cs="Times New Roman"/>
                  <w:sz w:val="16"/>
                  <w:szCs w:val="16"/>
                  <w:lang w:val="en-GB"/>
                </w:rPr>
                <w:t>Confirmation date</w:t>
              </w:r>
            </w:ins>
          </w:p>
        </w:tc>
        <w:tc>
          <w:tcPr>
            <w:tcW w:w="3238" w:type="dxa"/>
          </w:tcPr>
          <w:p w:rsidRPr="00117039" w:rsidR="00DB28BE" w:rsidP="00DB28BE" w:rsidRDefault="00DB28BE" w14:paraId="193A9986" w14:textId="5E432AA0">
            <w:pPr>
              <w:spacing w:after="0" w:line="276" w:lineRule="auto"/>
              <w:rPr>
                <w:ins w:author="Carmen Garcia Montero" w:date="2025-11-03T16:00:00Z" w:id="6868"/>
                <w:rFonts w:ascii="Times New Roman" w:hAnsi="Times New Roman" w:cs="Times New Roman"/>
                <w:sz w:val="16"/>
                <w:szCs w:val="16"/>
                <w:highlight w:val="yellow"/>
                <w:lang w:val="en-GB"/>
              </w:rPr>
            </w:pPr>
            <w:ins w:author="Carmen Garcia Montero" w:date="2025-11-03T16:00:00Z" w:id="6869">
              <w:r w:rsidRPr="00117039">
                <w:rPr>
                  <w:rFonts w:ascii="Times New Roman" w:hAnsi="Times New Roman" w:cs="Times New Roman"/>
                  <w:sz w:val="16"/>
                  <w:szCs w:val="16"/>
                  <w:lang w:val="en-GB"/>
                </w:rPr>
                <w:t>Date of the confirmation that the application is complete.</w:t>
              </w:r>
            </w:ins>
          </w:p>
        </w:tc>
      </w:tr>
      <w:tr w:rsidRPr="00495BA1" w:rsidR="00DB28BE" w:rsidTr="0DC8649F" w14:paraId="71B167FD" w14:textId="77777777">
        <w:trPr>
          <w:trHeight w:val="300"/>
          <w:ins w:author="Carmen Garcia Montero" w:date="2025-11-03T16:00:00Z" w:id="6870"/>
        </w:trPr>
        <w:tc>
          <w:tcPr>
            <w:tcW w:w="828" w:type="dxa"/>
            <w:gridSpan w:val="3"/>
          </w:tcPr>
          <w:p w:rsidR="00DB28BE" w:rsidP="00DB28BE" w:rsidRDefault="00DB28BE" w14:paraId="10F66D4A" w14:textId="77777777">
            <w:pPr>
              <w:spacing w:after="0" w:line="276" w:lineRule="auto"/>
              <w:jc w:val="center"/>
              <w:rPr>
                <w:ins w:author="Carmen Garcia Montero" w:date="2025-11-03T16:00:00Z" w:id="6871"/>
                <w:rFonts w:ascii="Times New Roman" w:hAnsi="Times New Roman" w:cs="Times New Roman"/>
                <w:sz w:val="16"/>
                <w:szCs w:val="16"/>
                <w:lang w:val="en-GB"/>
              </w:rPr>
            </w:pPr>
          </w:p>
        </w:tc>
        <w:tc>
          <w:tcPr>
            <w:tcW w:w="2766" w:type="dxa"/>
            <w:gridSpan w:val="2"/>
          </w:tcPr>
          <w:p w:rsidRPr="00117039" w:rsidR="00DB28BE" w:rsidP="00DB28BE" w:rsidRDefault="00DB28BE" w14:paraId="58CB7378" w14:textId="77777777">
            <w:pPr>
              <w:spacing w:after="0" w:line="276" w:lineRule="auto"/>
              <w:rPr>
                <w:ins w:author="Carmen Garcia Montero" w:date="2025-11-03T16:00:00Z" w:id="6872"/>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1019964B" w14:textId="51C71C1B">
            <w:pPr>
              <w:spacing w:after="0" w:line="276" w:lineRule="auto"/>
              <w:rPr>
                <w:ins w:author="Carmen Garcia Montero" w:date="2025-11-03T16:00:00Z" w:id="6873"/>
                <w:rFonts w:ascii="Times New Roman" w:hAnsi="Times New Roman" w:cs="Times New Roman"/>
                <w:sz w:val="16"/>
                <w:szCs w:val="16"/>
                <w:lang w:val="en-GB"/>
              </w:rPr>
            </w:pPr>
            <w:ins w:author="Carmen Garcia Montero" w:date="2025-11-03T16:00:00Z" w:id="6874">
              <w:r w:rsidRPr="00117039">
                <w:rPr>
                  <w:rFonts w:ascii="Times New Roman" w:hAnsi="Times New Roman" w:cs="Times New Roman"/>
                  <w:sz w:val="16"/>
                  <w:szCs w:val="16"/>
                  <w:lang w:val="en-GB"/>
                </w:rPr>
                <w:t>Products</w:t>
              </w:r>
            </w:ins>
          </w:p>
        </w:tc>
        <w:tc>
          <w:tcPr>
            <w:tcW w:w="3238" w:type="dxa"/>
          </w:tcPr>
          <w:p w:rsidRPr="00117039" w:rsidR="00DB28BE" w:rsidP="00DB28BE" w:rsidRDefault="00DB28BE" w14:paraId="40A76A9A" w14:textId="5E8E2BCC">
            <w:pPr>
              <w:spacing w:after="0" w:line="276" w:lineRule="auto"/>
              <w:rPr>
                <w:ins w:author="Carmen Garcia Montero" w:date="2025-11-03T16:00:00Z" w:id="6875"/>
                <w:rFonts w:ascii="Times New Roman" w:hAnsi="Times New Roman" w:cs="Times New Roman"/>
                <w:sz w:val="16"/>
                <w:szCs w:val="16"/>
                <w:highlight w:val="yellow"/>
                <w:lang w:val="en-GB"/>
              </w:rPr>
            </w:pPr>
            <w:ins w:author="Carmen Garcia Montero" w:date="2025-11-03T16:00:00Z" w:id="6876">
              <w:r w:rsidRPr="00117039">
                <w:rPr>
                  <w:rFonts w:ascii="Times New Roman" w:hAnsi="Times New Roman" w:cs="Times New Roman"/>
                  <w:sz w:val="16"/>
                  <w:szCs w:val="16"/>
                  <w:lang w:val="en-GB"/>
                </w:rPr>
                <w:t xml:space="preserve">Balancing or local products to be provided. </w:t>
              </w:r>
            </w:ins>
          </w:p>
        </w:tc>
      </w:tr>
      <w:tr w:rsidRPr="00495BA1" w:rsidR="00DB28BE" w:rsidTr="0DC8649F" w14:paraId="55F861EC" w14:textId="77777777">
        <w:trPr>
          <w:trHeight w:val="300"/>
          <w:ins w:author="Carmen Garcia Montero" w:date="2025-11-03T16:00:00Z" w:id="6877"/>
        </w:trPr>
        <w:tc>
          <w:tcPr>
            <w:tcW w:w="828" w:type="dxa"/>
            <w:gridSpan w:val="3"/>
          </w:tcPr>
          <w:p w:rsidR="00DB28BE" w:rsidP="00DB28BE" w:rsidRDefault="00DB28BE" w14:paraId="53032A23" w14:textId="0D088373">
            <w:pPr>
              <w:spacing w:after="0" w:line="276" w:lineRule="auto"/>
              <w:jc w:val="center"/>
              <w:rPr>
                <w:ins w:author="Carmen Garcia Montero" w:date="2025-11-03T16:00:00Z" w:id="6878"/>
                <w:rFonts w:ascii="Times New Roman" w:hAnsi="Times New Roman" w:cs="Times New Roman"/>
                <w:sz w:val="16"/>
                <w:szCs w:val="16"/>
                <w:lang w:val="en-GB"/>
              </w:rPr>
            </w:pPr>
            <w:ins w:author="Carmen Garcia Montero" w:date="2025-11-03T16:00:00Z" w:id="6879">
              <w:r>
                <w:rPr>
                  <w:rFonts w:ascii="Times New Roman" w:hAnsi="Times New Roman" w:cs="Times New Roman"/>
                  <w:sz w:val="16"/>
                  <w:szCs w:val="16"/>
                  <w:lang w:val="en-GB"/>
                </w:rPr>
                <w:t>B</w:t>
              </w:r>
            </w:ins>
            <w:ins w:author="Carmen Garcia Montero" w:date="2025-11-03T16:44:00Z" w:id="6880">
              <w:r w:rsidR="00605F58">
                <w:rPr>
                  <w:rFonts w:ascii="Times New Roman" w:hAnsi="Times New Roman" w:cs="Times New Roman"/>
                  <w:sz w:val="16"/>
                  <w:szCs w:val="16"/>
                  <w:lang w:val="en-GB"/>
                </w:rPr>
                <w:t>D</w:t>
              </w:r>
            </w:ins>
          </w:p>
        </w:tc>
        <w:tc>
          <w:tcPr>
            <w:tcW w:w="2766" w:type="dxa"/>
            <w:gridSpan w:val="2"/>
          </w:tcPr>
          <w:p w:rsidRPr="00117039" w:rsidR="00DB28BE" w:rsidP="00DB28BE" w:rsidRDefault="00DB28BE" w14:paraId="3B746CD6" w14:textId="3540520D">
            <w:pPr>
              <w:spacing w:after="0" w:line="276" w:lineRule="auto"/>
              <w:rPr>
                <w:ins w:author="Carmen Garcia Montero" w:date="2025-11-03T16:00:00Z" w:id="6881"/>
                <w:rFonts w:ascii="Times New Roman" w:hAnsi="Times New Roman" w:eastAsia="Times New Roman" w:cs="Times New Roman"/>
                <w:sz w:val="16"/>
                <w:szCs w:val="16"/>
                <w:lang w:val="en-GB" w:eastAsia="nb-NO"/>
              </w:rPr>
            </w:pPr>
            <w:ins w:author="Carmen Garcia Montero" w:date="2025-11-03T16:00:00Z" w:id="6882">
              <w:r w:rsidRPr="004C7654">
                <w:rPr>
                  <w:rFonts w:ascii="Times New Roman" w:hAnsi="Times New Roman" w:cs="Times New Roman"/>
                  <w:sz w:val="16"/>
                  <w:szCs w:val="16"/>
                  <w:lang w:val="en-GB"/>
                </w:rPr>
                <w:t>SPU or SPG suspension request</w:t>
              </w:r>
            </w:ins>
          </w:p>
        </w:tc>
        <w:tc>
          <w:tcPr>
            <w:tcW w:w="3082" w:type="dxa"/>
            <w:gridSpan w:val="2"/>
          </w:tcPr>
          <w:p w:rsidRPr="00117039" w:rsidR="00DB28BE" w:rsidP="00DB28BE" w:rsidRDefault="00DB28BE" w14:paraId="7C802BB3" w14:textId="7F989A9B">
            <w:pPr>
              <w:spacing w:after="0" w:line="276" w:lineRule="auto"/>
              <w:rPr>
                <w:ins w:author="Carmen Garcia Montero" w:date="2025-11-03T16:00:00Z" w:id="6883"/>
                <w:rFonts w:ascii="Times New Roman" w:hAnsi="Times New Roman" w:cs="Times New Roman"/>
                <w:sz w:val="16"/>
                <w:szCs w:val="16"/>
                <w:lang w:val="en-GB"/>
              </w:rPr>
            </w:pPr>
            <w:ins w:author="Carmen Garcia Montero" w:date="2025-11-03T16:00:00Z" w:id="6884">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5C1969B0" w14:textId="1C701D01">
            <w:pPr>
              <w:spacing w:after="0" w:line="276" w:lineRule="auto"/>
              <w:rPr>
                <w:ins w:author="Carmen Garcia Montero" w:date="2025-11-03T16:00:00Z" w:id="6885"/>
                <w:rFonts w:ascii="Times New Roman" w:hAnsi="Times New Roman" w:cs="Times New Roman"/>
                <w:sz w:val="16"/>
                <w:szCs w:val="16"/>
                <w:highlight w:val="yellow"/>
                <w:lang w:val="en-GB"/>
              </w:rPr>
            </w:pPr>
            <w:ins w:author="Carmen Garcia Montero" w:date="2025-11-03T16:00:00Z" w:id="6886">
              <w:r w:rsidRPr="00117039">
                <w:rPr>
                  <w:rFonts w:ascii="Times New Roman" w:hAnsi="Times New Roman" w:cs="Times New Roman"/>
                  <w:sz w:val="16"/>
                  <w:szCs w:val="16"/>
                  <w:lang w:val="en-GB"/>
                </w:rPr>
                <w:t>Identification of a flexibility information system module</w:t>
              </w:r>
            </w:ins>
          </w:p>
        </w:tc>
      </w:tr>
      <w:tr w:rsidRPr="00495BA1" w:rsidR="00DB28BE" w:rsidTr="0DC8649F" w14:paraId="1A29035E" w14:textId="77777777">
        <w:trPr>
          <w:trHeight w:val="300"/>
          <w:ins w:author="Carmen Garcia Montero" w:date="2025-11-03T16:00:00Z" w:id="6887"/>
        </w:trPr>
        <w:tc>
          <w:tcPr>
            <w:tcW w:w="828" w:type="dxa"/>
            <w:gridSpan w:val="3"/>
          </w:tcPr>
          <w:p w:rsidR="00DB28BE" w:rsidP="00DB28BE" w:rsidRDefault="00DB28BE" w14:paraId="52ED6B89" w14:textId="77777777">
            <w:pPr>
              <w:spacing w:after="0" w:line="276" w:lineRule="auto"/>
              <w:jc w:val="center"/>
              <w:rPr>
                <w:ins w:author="Carmen Garcia Montero" w:date="2025-11-03T16:00:00Z" w:id="6888"/>
                <w:rFonts w:ascii="Times New Roman" w:hAnsi="Times New Roman" w:cs="Times New Roman"/>
                <w:sz w:val="16"/>
                <w:szCs w:val="16"/>
                <w:lang w:val="en-GB"/>
              </w:rPr>
            </w:pPr>
          </w:p>
        </w:tc>
        <w:tc>
          <w:tcPr>
            <w:tcW w:w="2766" w:type="dxa"/>
            <w:gridSpan w:val="2"/>
          </w:tcPr>
          <w:p w:rsidRPr="00117039" w:rsidR="00DB28BE" w:rsidP="00DB28BE" w:rsidRDefault="00DB28BE" w14:paraId="79433C7C" w14:textId="77777777">
            <w:pPr>
              <w:spacing w:after="0" w:line="276" w:lineRule="auto"/>
              <w:rPr>
                <w:ins w:author="Carmen Garcia Montero" w:date="2025-11-03T16:00:00Z" w:id="6889"/>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3745975" w14:textId="14156A09">
            <w:pPr>
              <w:spacing w:after="0" w:line="276" w:lineRule="auto"/>
              <w:rPr>
                <w:ins w:author="Carmen Garcia Montero" w:date="2025-11-03T16:00:00Z" w:id="6890"/>
                <w:rFonts w:ascii="Times New Roman" w:hAnsi="Times New Roman" w:cs="Times New Roman"/>
                <w:sz w:val="16"/>
                <w:szCs w:val="16"/>
                <w:lang w:val="en-GB"/>
              </w:rPr>
            </w:pPr>
            <w:ins w:author="Carmen Garcia Montero" w:date="2025-11-03T16:00:00Z" w:id="6891">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4198B372" w14:textId="1491975D">
            <w:pPr>
              <w:spacing w:after="0" w:line="276" w:lineRule="auto"/>
              <w:rPr>
                <w:ins w:author="Carmen Garcia Montero" w:date="2025-11-03T16:00:00Z" w:id="6892"/>
                <w:rFonts w:ascii="Times New Roman" w:hAnsi="Times New Roman" w:cs="Times New Roman"/>
                <w:sz w:val="16"/>
                <w:szCs w:val="16"/>
                <w:highlight w:val="yellow"/>
                <w:lang w:val="en-GB"/>
              </w:rPr>
            </w:pPr>
            <w:ins w:author="Carmen Garcia Montero" w:date="2025-11-03T16:00:00Z" w:id="6893">
              <w:r w:rsidRPr="00117039">
                <w:rPr>
                  <w:rFonts w:ascii="Times New Roman" w:hAnsi="Times New Roman" w:cs="Times New Roman"/>
                  <w:sz w:val="16"/>
                  <w:szCs w:val="16"/>
                  <w:lang w:val="en-GB"/>
                </w:rPr>
                <w:t xml:space="preserve">European wide unique identification of the SP. </w:t>
              </w:r>
            </w:ins>
          </w:p>
        </w:tc>
      </w:tr>
      <w:tr w:rsidRPr="00495BA1" w:rsidR="00DB28BE" w:rsidTr="0DC8649F" w14:paraId="16F1D975" w14:textId="77777777">
        <w:trPr>
          <w:trHeight w:val="300"/>
          <w:ins w:author="Carmen Garcia Montero" w:date="2025-11-03T16:00:00Z" w:id="6894"/>
        </w:trPr>
        <w:tc>
          <w:tcPr>
            <w:tcW w:w="828" w:type="dxa"/>
            <w:gridSpan w:val="3"/>
          </w:tcPr>
          <w:p w:rsidR="00DB28BE" w:rsidP="00DB28BE" w:rsidRDefault="00DB28BE" w14:paraId="434CDE4A" w14:textId="77777777">
            <w:pPr>
              <w:spacing w:after="0" w:line="276" w:lineRule="auto"/>
              <w:jc w:val="center"/>
              <w:rPr>
                <w:ins w:author="Carmen Garcia Montero" w:date="2025-11-03T16:00:00Z" w:id="6895"/>
                <w:rFonts w:ascii="Times New Roman" w:hAnsi="Times New Roman" w:cs="Times New Roman"/>
                <w:sz w:val="16"/>
                <w:szCs w:val="16"/>
                <w:lang w:val="en-GB"/>
              </w:rPr>
            </w:pPr>
          </w:p>
        </w:tc>
        <w:tc>
          <w:tcPr>
            <w:tcW w:w="2766" w:type="dxa"/>
            <w:gridSpan w:val="2"/>
          </w:tcPr>
          <w:p w:rsidRPr="00117039" w:rsidR="00DB28BE" w:rsidP="00DB28BE" w:rsidRDefault="00DB28BE" w14:paraId="76F8A435" w14:textId="77777777">
            <w:pPr>
              <w:spacing w:after="0" w:line="276" w:lineRule="auto"/>
              <w:rPr>
                <w:ins w:author="Carmen Garcia Montero" w:date="2025-11-03T16:00:00Z" w:id="6896"/>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BC0719A" w14:textId="30689830">
            <w:pPr>
              <w:spacing w:after="0" w:line="276" w:lineRule="auto"/>
              <w:rPr>
                <w:ins w:author="Carmen Garcia Montero" w:date="2025-11-03T16:00:00Z" w:id="6897"/>
                <w:rFonts w:ascii="Times New Roman" w:hAnsi="Times New Roman" w:cs="Times New Roman"/>
                <w:sz w:val="16"/>
                <w:szCs w:val="16"/>
                <w:lang w:val="en-GB"/>
              </w:rPr>
            </w:pPr>
            <w:ins w:author="Carmen Garcia Montero" w:date="2025-11-03T16:00:00Z" w:id="6898">
              <w:r w:rsidRPr="00117039">
                <w:rPr>
                  <w:rFonts w:ascii="Times New Roman" w:hAnsi="Times New Roman" w:cs="Times New Roman"/>
                  <w:sz w:val="16"/>
                  <w:szCs w:val="16"/>
                  <w:lang w:val="en-GB"/>
                </w:rPr>
                <w:t>Suspension date</w:t>
              </w:r>
            </w:ins>
          </w:p>
        </w:tc>
        <w:tc>
          <w:tcPr>
            <w:tcW w:w="3238" w:type="dxa"/>
          </w:tcPr>
          <w:p w:rsidRPr="00117039" w:rsidR="00DB28BE" w:rsidP="00DB28BE" w:rsidRDefault="00DB28BE" w14:paraId="60D2ED98" w14:textId="37A33544">
            <w:pPr>
              <w:spacing w:after="0" w:line="276" w:lineRule="auto"/>
              <w:rPr>
                <w:ins w:author="Carmen Garcia Montero" w:date="2025-11-03T16:00:00Z" w:id="6899"/>
                <w:rFonts w:ascii="Times New Roman" w:hAnsi="Times New Roman" w:cs="Times New Roman"/>
                <w:sz w:val="16"/>
                <w:szCs w:val="16"/>
                <w:highlight w:val="yellow"/>
                <w:lang w:val="en-GB"/>
              </w:rPr>
            </w:pPr>
            <w:ins w:author="Carmen Garcia Montero" w:date="2025-11-03T16:00:00Z" w:id="6900">
              <w:r w:rsidRPr="00117039">
                <w:rPr>
                  <w:rFonts w:ascii="Times New Roman" w:hAnsi="Times New Roman" w:cs="Times New Roman"/>
                  <w:sz w:val="16"/>
                  <w:szCs w:val="16"/>
                  <w:lang w:val="en-GB"/>
                </w:rPr>
                <w:t>Timestamp when the suspension takes place.</w:t>
              </w:r>
            </w:ins>
          </w:p>
        </w:tc>
      </w:tr>
      <w:tr w:rsidRPr="00495BA1" w:rsidR="00DB28BE" w:rsidTr="0DC8649F" w14:paraId="32E96E1B" w14:textId="77777777">
        <w:trPr>
          <w:trHeight w:val="300"/>
          <w:ins w:author="Carmen Garcia Montero" w:date="2025-11-03T16:00:00Z" w:id="6901"/>
        </w:trPr>
        <w:tc>
          <w:tcPr>
            <w:tcW w:w="828" w:type="dxa"/>
            <w:gridSpan w:val="3"/>
          </w:tcPr>
          <w:p w:rsidR="00DB28BE" w:rsidP="00DB28BE" w:rsidRDefault="00DB28BE" w14:paraId="16B34940" w14:textId="77777777">
            <w:pPr>
              <w:spacing w:after="0" w:line="276" w:lineRule="auto"/>
              <w:jc w:val="center"/>
              <w:rPr>
                <w:ins w:author="Carmen Garcia Montero" w:date="2025-11-03T16:00:00Z" w:id="6902"/>
                <w:rFonts w:ascii="Times New Roman" w:hAnsi="Times New Roman" w:cs="Times New Roman"/>
                <w:sz w:val="16"/>
                <w:szCs w:val="16"/>
                <w:lang w:val="en-GB"/>
              </w:rPr>
            </w:pPr>
          </w:p>
        </w:tc>
        <w:tc>
          <w:tcPr>
            <w:tcW w:w="2766" w:type="dxa"/>
            <w:gridSpan w:val="2"/>
          </w:tcPr>
          <w:p w:rsidRPr="00117039" w:rsidR="00DB28BE" w:rsidP="00DB28BE" w:rsidRDefault="00DB28BE" w14:paraId="770DE8D3" w14:textId="77777777">
            <w:pPr>
              <w:spacing w:after="0" w:line="276" w:lineRule="auto"/>
              <w:rPr>
                <w:ins w:author="Carmen Garcia Montero" w:date="2025-11-03T16:00:00Z" w:id="6903"/>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BA9D8EA" w14:textId="0B3F44A7">
            <w:pPr>
              <w:spacing w:after="0" w:line="276" w:lineRule="auto"/>
              <w:rPr>
                <w:ins w:author="Carmen Garcia Montero" w:date="2025-11-03T16:00:00Z" w:id="6904"/>
                <w:rFonts w:ascii="Times New Roman" w:hAnsi="Times New Roman" w:cs="Times New Roman"/>
                <w:sz w:val="16"/>
                <w:szCs w:val="16"/>
                <w:lang w:val="en-GB"/>
              </w:rPr>
            </w:pPr>
            <w:ins w:author="Carmen Garcia Montero" w:date="2025-11-03T16:00:00Z" w:id="6905">
              <w:r w:rsidRPr="00117039">
                <w:rPr>
                  <w:rFonts w:ascii="Times New Roman" w:hAnsi="Times New Roman" w:cs="Times New Roman"/>
                  <w:sz w:val="16"/>
                  <w:szCs w:val="16"/>
                  <w:lang w:val="en-GB"/>
                </w:rPr>
                <w:t>Product</w:t>
              </w:r>
            </w:ins>
          </w:p>
        </w:tc>
        <w:tc>
          <w:tcPr>
            <w:tcW w:w="3238" w:type="dxa"/>
          </w:tcPr>
          <w:p w:rsidRPr="00117039" w:rsidR="00DB28BE" w:rsidP="00DB28BE" w:rsidRDefault="00DB28BE" w14:paraId="6DF3895C" w14:textId="15397112">
            <w:pPr>
              <w:spacing w:after="0" w:line="276" w:lineRule="auto"/>
              <w:rPr>
                <w:ins w:author="Carmen Garcia Montero" w:date="2025-11-03T16:00:00Z" w:id="6906"/>
                <w:rFonts w:ascii="Times New Roman" w:hAnsi="Times New Roman" w:cs="Times New Roman"/>
                <w:sz w:val="16"/>
                <w:szCs w:val="16"/>
                <w:highlight w:val="yellow"/>
                <w:lang w:val="en-GB"/>
              </w:rPr>
            </w:pPr>
            <w:ins w:author="Carmen Garcia Montero" w:date="2025-11-03T16:00:00Z" w:id="6907">
              <w:r w:rsidRPr="00117039">
                <w:rPr>
                  <w:rFonts w:ascii="Times New Roman" w:hAnsi="Times New Roman" w:cs="Times New Roman"/>
                  <w:sz w:val="16"/>
                  <w:szCs w:val="16"/>
                  <w:lang w:val="en-GB"/>
                </w:rPr>
                <w:t xml:space="preserve">Balancing or local product for which the right to provide service is suspended. </w:t>
              </w:r>
            </w:ins>
          </w:p>
        </w:tc>
      </w:tr>
      <w:tr w:rsidRPr="00495BA1" w:rsidR="00DB28BE" w:rsidTr="0DC8649F" w14:paraId="2274FB33" w14:textId="77777777">
        <w:trPr>
          <w:trHeight w:val="300"/>
          <w:ins w:author="Carmen Garcia Montero" w:date="2025-11-03T16:00:00Z" w:id="6908"/>
        </w:trPr>
        <w:tc>
          <w:tcPr>
            <w:tcW w:w="828" w:type="dxa"/>
            <w:gridSpan w:val="3"/>
          </w:tcPr>
          <w:p w:rsidR="00DB28BE" w:rsidP="00DB28BE" w:rsidRDefault="00DB28BE" w14:paraId="25AA81B9" w14:textId="77777777">
            <w:pPr>
              <w:spacing w:after="0" w:line="276" w:lineRule="auto"/>
              <w:jc w:val="center"/>
              <w:rPr>
                <w:ins w:author="Carmen Garcia Montero" w:date="2025-11-03T16:00:00Z" w:id="6909"/>
                <w:rFonts w:ascii="Times New Roman" w:hAnsi="Times New Roman" w:cs="Times New Roman"/>
                <w:sz w:val="16"/>
                <w:szCs w:val="16"/>
                <w:lang w:val="en-GB"/>
              </w:rPr>
            </w:pPr>
          </w:p>
        </w:tc>
        <w:tc>
          <w:tcPr>
            <w:tcW w:w="2766" w:type="dxa"/>
            <w:gridSpan w:val="2"/>
          </w:tcPr>
          <w:p w:rsidRPr="00117039" w:rsidR="00DB28BE" w:rsidP="00DB28BE" w:rsidRDefault="00DB28BE" w14:paraId="193F4DA9" w14:textId="77777777">
            <w:pPr>
              <w:spacing w:after="0" w:line="276" w:lineRule="auto"/>
              <w:rPr>
                <w:ins w:author="Carmen Garcia Montero" w:date="2025-11-03T16:00:00Z" w:id="6910"/>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C930065" w14:textId="57B36E12">
            <w:pPr>
              <w:spacing w:after="0" w:line="276" w:lineRule="auto"/>
              <w:rPr>
                <w:ins w:author="Carmen Garcia Montero" w:date="2025-11-03T16:00:00Z" w:id="6911"/>
                <w:rFonts w:ascii="Times New Roman" w:hAnsi="Times New Roman" w:cs="Times New Roman"/>
                <w:sz w:val="16"/>
                <w:szCs w:val="16"/>
                <w:lang w:val="en-GB"/>
              </w:rPr>
            </w:pPr>
            <w:ins w:author="Carmen Garcia Montero" w:date="2025-11-03T16:00:00Z" w:id="6912">
              <w:r w:rsidRPr="00117039">
                <w:rPr>
                  <w:rFonts w:ascii="Times New Roman" w:hAnsi="Times New Roman" w:cs="Times New Roman"/>
                  <w:sz w:val="16"/>
                  <w:szCs w:val="16"/>
                  <w:lang w:val="en-GB"/>
                </w:rPr>
                <w:t>Reason</w:t>
              </w:r>
            </w:ins>
          </w:p>
        </w:tc>
        <w:tc>
          <w:tcPr>
            <w:tcW w:w="3238" w:type="dxa"/>
          </w:tcPr>
          <w:p w:rsidRPr="00117039" w:rsidR="00DB28BE" w:rsidP="00DB28BE" w:rsidRDefault="00DB28BE" w14:paraId="1E82FEC8" w14:textId="19927AAA">
            <w:pPr>
              <w:spacing w:after="0" w:line="276" w:lineRule="auto"/>
              <w:rPr>
                <w:ins w:author="Carmen Garcia Montero" w:date="2025-11-03T16:00:00Z" w:id="6913"/>
                <w:rFonts w:ascii="Times New Roman" w:hAnsi="Times New Roman" w:cs="Times New Roman"/>
                <w:sz w:val="16"/>
                <w:szCs w:val="16"/>
                <w:highlight w:val="yellow"/>
                <w:lang w:val="en-GB"/>
              </w:rPr>
            </w:pPr>
            <w:ins w:author="Carmen Garcia Montero" w:date="2025-11-03T16:00:00Z" w:id="6914">
              <w:r w:rsidRPr="00117039">
                <w:rPr>
                  <w:rFonts w:ascii="Times New Roman" w:hAnsi="Times New Roman" w:cs="Times New Roman"/>
                  <w:sz w:val="16"/>
                  <w:szCs w:val="16"/>
                  <w:lang w:val="en-GB"/>
                </w:rPr>
                <w:t>Reason for the suspension</w:t>
              </w:r>
            </w:ins>
          </w:p>
        </w:tc>
      </w:tr>
      <w:tr w:rsidRPr="00495BA1" w:rsidR="00DB28BE" w:rsidTr="0DC8649F" w14:paraId="1AA36B86" w14:textId="77777777">
        <w:trPr>
          <w:trHeight w:val="300"/>
          <w:ins w:author="Carmen Garcia Montero" w:date="2025-11-03T16:00:00Z" w:id="6915"/>
        </w:trPr>
        <w:tc>
          <w:tcPr>
            <w:tcW w:w="828" w:type="dxa"/>
            <w:gridSpan w:val="3"/>
          </w:tcPr>
          <w:p w:rsidR="00DB28BE" w:rsidP="00DB28BE" w:rsidRDefault="00DB28BE" w14:paraId="5E5EB99D" w14:textId="0F6EE992">
            <w:pPr>
              <w:spacing w:after="0" w:line="276" w:lineRule="auto"/>
              <w:jc w:val="center"/>
              <w:rPr>
                <w:ins w:author="Carmen Garcia Montero" w:date="2025-11-03T16:00:00Z" w:id="6916"/>
                <w:rFonts w:ascii="Times New Roman" w:hAnsi="Times New Roman" w:cs="Times New Roman"/>
                <w:sz w:val="16"/>
                <w:szCs w:val="16"/>
                <w:lang w:val="en-GB"/>
              </w:rPr>
            </w:pPr>
            <w:ins w:author="Carmen Garcia Montero" w:date="2025-11-03T16:00:00Z" w:id="6917">
              <w:r>
                <w:rPr>
                  <w:rFonts w:ascii="Times New Roman" w:hAnsi="Times New Roman" w:cs="Times New Roman"/>
                  <w:sz w:val="16"/>
                  <w:szCs w:val="16"/>
                  <w:lang w:val="en-GB"/>
                </w:rPr>
                <w:t>B</w:t>
              </w:r>
            </w:ins>
            <w:ins w:author="Carmen Garcia Montero" w:date="2025-11-03T16:44:00Z" w:id="6918">
              <w:r w:rsidR="00605F58">
                <w:rPr>
                  <w:rFonts w:ascii="Times New Roman" w:hAnsi="Times New Roman" w:cs="Times New Roman"/>
                  <w:sz w:val="16"/>
                  <w:szCs w:val="16"/>
                  <w:lang w:val="en-GB"/>
                </w:rPr>
                <w:t>E</w:t>
              </w:r>
            </w:ins>
          </w:p>
        </w:tc>
        <w:tc>
          <w:tcPr>
            <w:tcW w:w="2766" w:type="dxa"/>
            <w:gridSpan w:val="2"/>
          </w:tcPr>
          <w:p w:rsidRPr="00117039" w:rsidR="00DB28BE" w:rsidP="00DB28BE" w:rsidRDefault="00DB28BE" w14:paraId="7303A29C" w14:textId="6128ED4B">
            <w:pPr>
              <w:spacing w:after="0" w:line="276" w:lineRule="auto"/>
              <w:rPr>
                <w:ins w:author="Carmen Garcia Montero" w:date="2025-11-03T16:00:00Z" w:id="6919"/>
                <w:rFonts w:ascii="Times New Roman" w:hAnsi="Times New Roman" w:eastAsia="Times New Roman" w:cs="Times New Roman"/>
                <w:sz w:val="16"/>
                <w:szCs w:val="16"/>
                <w:lang w:val="en-GB" w:eastAsia="nb-NO"/>
              </w:rPr>
            </w:pPr>
            <w:ins w:author="Carmen Garcia Montero" w:date="2025-11-03T16:00:00Z" w:id="6920">
              <w:r w:rsidRPr="004C7654">
                <w:rPr>
                  <w:rFonts w:ascii="Times New Roman" w:hAnsi="Times New Roman" w:cs="Times New Roman"/>
                  <w:sz w:val="16"/>
                  <w:szCs w:val="16"/>
                  <w:lang w:val="en-GB"/>
                </w:rPr>
                <w:t>SPU or SPG suspension notification</w:t>
              </w:r>
            </w:ins>
          </w:p>
        </w:tc>
        <w:tc>
          <w:tcPr>
            <w:tcW w:w="3082" w:type="dxa"/>
            <w:gridSpan w:val="2"/>
          </w:tcPr>
          <w:p w:rsidRPr="00117039" w:rsidR="00DB28BE" w:rsidP="00DB28BE" w:rsidRDefault="00DB28BE" w14:paraId="6D822E0F" w14:textId="7A244A9B">
            <w:pPr>
              <w:spacing w:after="0" w:line="276" w:lineRule="auto"/>
              <w:rPr>
                <w:ins w:author="Carmen Garcia Montero" w:date="2025-11-03T16:00:00Z" w:id="6921"/>
                <w:rFonts w:ascii="Times New Roman" w:hAnsi="Times New Roman" w:cs="Times New Roman"/>
                <w:sz w:val="16"/>
                <w:szCs w:val="16"/>
                <w:lang w:val="en-GB"/>
              </w:rPr>
            </w:pPr>
            <w:ins w:author="Carmen Garcia Montero" w:date="2025-11-03T16:00:00Z" w:id="6922">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362DEB2A" w14:textId="5D4F1FE2">
            <w:pPr>
              <w:spacing w:after="0" w:line="276" w:lineRule="auto"/>
              <w:rPr>
                <w:ins w:author="Carmen Garcia Montero" w:date="2025-11-03T16:00:00Z" w:id="6923"/>
                <w:rFonts w:ascii="Times New Roman" w:hAnsi="Times New Roman" w:cs="Times New Roman"/>
                <w:sz w:val="16"/>
                <w:szCs w:val="16"/>
                <w:highlight w:val="yellow"/>
                <w:lang w:val="en-GB"/>
              </w:rPr>
            </w:pPr>
            <w:ins w:author="Carmen Garcia Montero" w:date="2025-11-03T16:00:00Z" w:id="6924">
              <w:r w:rsidRPr="00117039">
                <w:rPr>
                  <w:rFonts w:ascii="Times New Roman" w:hAnsi="Times New Roman" w:cs="Times New Roman"/>
                  <w:sz w:val="16"/>
                  <w:szCs w:val="16"/>
                  <w:lang w:val="en-GB"/>
                </w:rPr>
                <w:t>Identification of a flexibility information system module</w:t>
              </w:r>
            </w:ins>
          </w:p>
        </w:tc>
      </w:tr>
      <w:tr w:rsidRPr="00495BA1" w:rsidR="00DB28BE" w:rsidTr="0DC8649F" w14:paraId="41481CA3" w14:textId="77777777">
        <w:trPr>
          <w:trHeight w:val="300"/>
          <w:ins w:author="Carmen Garcia Montero" w:date="2025-11-03T16:00:00Z" w:id="6925"/>
        </w:trPr>
        <w:tc>
          <w:tcPr>
            <w:tcW w:w="828" w:type="dxa"/>
            <w:gridSpan w:val="3"/>
          </w:tcPr>
          <w:p w:rsidR="00DB28BE" w:rsidP="00DB28BE" w:rsidRDefault="00DB28BE" w14:paraId="69547BD1" w14:textId="77777777">
            <w:pPr>
              <w:spacing w:after="0" w:line="276" w:lineRule="auto"/>
              <w:jc w:val="center"/>
              <w:rPr>
                <w:ins w:author="Carmen Garcia Montero" w:date="2025-11-03T16:00:00Z" w:id="6926"/>
                <w:rFonts w:ascii="Times New Roman" w:hAnsi="Times New Roman" w:cs="Times New Roman"/>
                <w:sz w:val="16"/>
                <w:szCs w:val="16"/>
                <w:lang w:val="en-GB"/>
              </w:rPr>
            </w:pPr>
          </w:p>
        </w:tc>
        <w:tc>
          <w:tcPr>
            <w:tcW w:w="2766" w:type="dxa"/>
            <w:gridSpan w:val="2"/>
          </w:tcPr>
          <w:p w:rsidRPr="00117039" w:rsidR="00DB28BE" w:rsidP="00DB28BE" w:rsidRDefault="00DB28BE" w14:paraId="691EF0A4" w14:textId="77777777">
            <w:pPr>
              <w:spacing w:after="0" w:line="276" w:lineRule="auto"/>
              <w:rPr>
                <w:ins w:author="Carmen Garcia Montero" w:date="2025-11-03T16:00:00Z" w:id="6927"/>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302BD1C" w14:textId="3F86F971">
            <w:pPr>
              <w:spacing w:after="0" w:line="276" w:lineRule="auto"/>
              <w:rPr>
                <w:ins w:author="Carmen Garcia Montero" w:date="2025-11-03T16:00:00Z" w:id="6928"/>
                <w:rFonts w:ascii="Times New Roman" w:hAnsi="Times New Roman" w:cs="Times New Roman"/>
                <w:sz w:val="16"/>
                <w:szCs w:val="16"/>
                <w:lang w:val="en-GB"/>
              </w:rPr>
            </w:pPr>
            <w:ins w:author="Carmen Garcia Montero" w:date="2025-11-03T16:00:00Z" w:id="6929">
              <w:r>
                <w:rPr>
                  <w:rFonts w:ascii="Times New Roman" w:hAnsi="Times New Roman" w:cs="Times New Roman"/>
                  <w:sz w:val="16"/>
                  <w:szCs w:val="16"/>
                  <w:lang w:val="en-GB"/>
                </w:rPr>
                <w:t>SPU or SPG master data</w:t>
              </w:r>
            </w:ins>
          </w:p>
        </w:tc>
        <w:tc>
          <w:tcPr>
            <w:tcW w:w="3238" w:type="dxa"/>
          </w:tcPr>
          <w:p w:rsidRPr="00117039" w:rsidR="00DB28BE" w:rsidP="00DB28BE" w:rsidRDefault="00DB28BE" w14:paraId="7B1DCCD6" w14:textId="6A9CD605">
            <w:pPr>
              <w:spacing w:after="0" w:line="276" w:lineRule="auto"/>
              <w:rPr>
                <w:ins w:author="Carmen Garcia Montero" w:date="2025-11-03T16:00:00Z" w:id="6930"/>
                <w:rFonts w:ascii="Times New Roman" w:hAnsi="Times New Roman" w:cs="Times New Roman"/>
                <w:sz w:val="16"/>
                <w:szCs w:val="16"/>
                <w:highlight w:val="yellow"/>
                <w:lang w:val="en-GB"/>
              </w:rPr>
            </w:pPr>
            <w:ins w:author="Carmen Garcia Montero" w:date="2025-11-03T16:00:00Z" w:id="6931">
              <w:r w:rsidRPr="00117039">
                <w:rPr>
                  <w:rFonts w:ascii="Times New Roman" w:hAnsi="Times New Roman" w:cs="Times New Roman"/>
                  <w:sz w:val="16"/>
                  <w:szCs w:val="16"/>
                  <w:lang w:val="en-GB"/>
                </w:rPr>
                <w:t xml:space="preserve">Information Object </w:t>
              </w:r>
              <w:r>
                <w:rPr>
                  <w:rFonts w:ascii="Times New Roman" w:hAnsi="Times New Roman" w:cs="Times New Roman"/>
                  <w:sz w:val="16"/>
                  <w:szCs w:val="16"/>
                  <w:lang w:val="en-GB"/>
                </w:rPr>
                <w:t>C</w:t>
              </w:r>
            </w:ins>
            <w:ins w:author="Carmen Garcia Montero" w:date="2025-11-03T16:55:00Z" w:id="6932">
              <w:r w:rsidR="00855D3F">
                <w:rPr>
                  <w:rFonts w:ascii="Times New Roman" w:hAnsi="Times New Roman" w:cs="Times New Roman"/>
                  <w:sz w:val="16"/>
                  <w:szCs w:val="16"/>
                  <w:lang w:val="en-GB"/>
                </w:rPr>
                <w:t>L</w:t>
              </w:r>
            </w:ins>
            <w:ins w:author="Carmen Garcia Montero" w:date="2025-11-03T16:00:00Z" w:id="6933">
              <w:r w:rsidRPr="00117039">
                <w:rPr>
                  <w:rFonts w:ascii="Times New Roman" w:hAnsi="Times New Roman" w:cs="Times New Roman"/>
                  <w:sz w:val="16"/>
                  <w:szCs w:val="16"/>
                  <w:lang w:val="en-GB"/>
                </w:rPr>
                <w:t xml:space="preserve"> – SPU or SPG master data</w:t>
              </w:r>
            </w:ins>
          </w:p>
        </w:tc>
      </w:tr>
      <w:tr w:rsidRPr="00495BA1" w:rsidR="00DB28BE" w:rsidTr="0DC8649F" w14:paraId="4D2792BD" w14:textId="77777777">
        <w:trPr>
          <w:trHeight w:val="300"/>
          <w:ins w:author="Carmen Garcia Montero" w:date="2025-11-03T16:00:00Z" w:id="6934"/>
        </w:trPr>
        <w:tc>
          <w:tcPr>
            <w:tcW w:w="828" w:type="dxa"/>
            <w:gridSpan w:val="3"/>
          </w:tcPr>
          <w:p w:rsidR="00DB28BE" w:rsidP="00DB28BE" w:rsidRDefault="00DB28BE" w14:paraId="082FA9C8" w14:textId="77777777">
            <w:pPr>
              <w:spacing w:after="0" w:line="276" w:lineRule="auto"/>
              <w:jc w:val="center"/>
              <w:rPr>
                <w:ins w:author="Carmen Garcia Montero" w:date="2025-11-03T16:00:00Z" w:id="6935"/>
                <w:rFonts w:ascii="Times New Roman" w:hAnsi="Times New Roman" w:cs="Times New Roman"/>
                <w:sz w:val="16"/>
                <w:szCs w:val="16"/>
                <w:lang w:val="en-GB"/>
              </w:rPr>
            </w:pPr>
          </w:p>
        </w:tc>
        <w:tc>
          <w:tcPr>
            <w:tcW w:w="2766" w:type="dxa"/>
            <w:gridSpan w:val="2"/>
          </w:tcPr>
          <w:p w:rsidRPr="00117039" w:rsidR="00DB28BE" w:rsidP="00DB28BE" w:rsidRDefault="00DB28BE" w14:paraId="2791236B" w14:textId="77777777">
            <w:pPr>
              <w:spacing w:after="0" w:line="276" w:lineRule="auto"/>
              <w:rPr>
                <w:ins w:author="Carmen Garcia Montero" w:date="2025-11-03T16:00:00Z" w:id="6936"/>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06087779" w14:textId="2F623B49">
            <w:pPr>
              <w:spacing w:after="0" w:line="276" w:lineRule="auto"/>
              <w:rPr>
                <w:ins w:author="Carmen Garcia Montero" w:date="2025-11-03T16:00:00Z" w:id="6937"/>
                <w:rFonts w:ascii="Times New Roman" w:hAnsi="Times New Roman" w:cs="Times New Roman"/>
                <w:sz w:val="16"/>
                <w:szCs w:val="16"/>
                <w:lang w:val="en-GB"/>
              </w:rPr>
            </w:pPr>
            <w:ins w:author="Carmen Garcia Montero" w:date="2025-11-03T16:00:00Z" w:id="6938">
              <w:r w:rsidRPr="00117039">
                <w:rPr>
                  <w:rFonts w:ascii="Times New Roman" w:hAnsi="Times New Roman" w:cs="Times New Roman"/>
                  <w:sz w:val="16"/>
                  <w:szCs w:val="16"/>
                  <w:lang w:val="en-GB"/>
                </w:rPr>
                <w:t>System operator identification</w:t>
              </w:r>
            </w:ins>
          </w:p>
        </w:tc>
        <w:tc>
          <w:tcPr>
            <w:tcW w:w="3238" w:type="dxa"/>
          </w:tcPr>
          <w:p w:rsidRPr="00117039" w:rsidR="00DB28BE" w:rsidP="00DB28BE" w:rsidRDefault="00DB28BE" w14:paraId="0DDC07E5" w14:textId="66892640">
            <w:pPr>
              <w:spacing w:after="0" w:line="276" w:lineRule="auto"/>
              <w:rPr>
                <w:ins w:author="Carmen Garcia Montero" w:date="2025-11-03T16:00:00Z" w:id="6939"/>
                <w:rFonts w:ascii="Times New Roman" w:hAnsi="Times New Roman" w:cs="Times New Roman"/>
                <w:sz w:val="16"/>
                <w:szCs w:val="16"/>
                <w:highlight w:val="yellow"/>
                <w:lang w:val="en-GB"/>
              </w:rPr>
            </w:pPr>
            <w:ins w:author="Carmen Garcia Montero" w:date="2025-11-03T16:00:00Z" w:id="6940">
              <w:r w:rsidRPr="00117039">
                <w:rPr>
                  <w:rFonts w:ascii="Times New Roman" w:hAnsi="Times New Roman" w:cs="Times New Roman"/>
                  <w:sz w:val="16"/>
                  <w:szCs w:val="16"/>
                  <w:lang w:val="en-GB"/>
                </w:rPr>
                <w:t>Identification of the system operator who suspended the SPU or SPG.</w:t>
              </w:r>
            </w:ins>
          </w:p>
        </w:tc>
      </w:tr>
      <w:tr w:rsidRPr="00495BA1" w:rsidR="00DB28BE" w:rsidTr="0DC8649F" w14:paraId="16C491E3" w14:textId="77777777">
        <w:trPr>
          <w:trHeight w:val="300"/>
          <w:ins w:author="Carmen Garcia Montero" w:date="2025-11-03T16:00:00Z" w:id="6941"/>
        </w:trPr>
        <w:tc>
          <w:tcPr>
            <w:tcW w:w="828" w:type="dxa"/>
            <w:gridSpan w:val="3"/>
          </w:tcPr>
          <w:p w:rsidR="00DB28BE" w:rsidP="00DB28BE" w:rsidRDefault="00DB28BE" w14:paraId="3469626F" w14:textId="77777777">
            <w:pPr>
              <w:spacing w:after="0" w:line="276" w:lineRule="auto"/>
              <w:jc w:val="center"/>
              <w:rPr>
                <w:ins w:author="Carmen Garcia Montero" w:date="2025-11-03T16:00:00Z" w:id="6942"/>
                <w:rFonts w:ascii="Times New Roman" w:hAnsi="Times New Roman" w:cs="Times New Roman"/>
                <w:sz w:val="16"/>
                <w:szCs w:val="16"/>
                <w:lang w:val="en-GB"/>
              </w:rPr>
            </w:pPr>
          </w:p>
        </w:tc>
        <w:tc>
          <w:tcPr>
            <w:tcW w:w="2766" w:type="dxa"/>
            <w:gridSpan w:val="2"/>
          </w:tcPr>
          <w:p w:rsidRPr="00117039" w:rsidR="00DB28BE" w:rsidP="00DB28BE" w:rsidRDefault="00DB28BE" w14:paraId="49F20D19" w14:textId="77777777">
            <w:pPr>
              <w:spacing w:after="0" w:line="276" w:lineRule="auto"/>
              <w:rPr>
                <w:ins w:author="Carmen Garcia Montero" w:date="2025-11-03T16:00:00Z" w:id="6943"/>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5ED4A93" w14:textId="368D5113">
            <w:pPr>
              <w:spacing w:after="0" w:line="276" w:lineRule="auto"/>
              <w:rPr>
                <w:ins w:author="Carmen Garcia Montero" w:date="2025-11-03T16:00:00Z" w:id="6944"/>
                <w:rFonts w:ascii="Times New Roman" w:hAnsi="Times New Roman" w:cs="Times New Roman"/>
                <w:sz w:val="16"/>
                <w:szCs w:val="16"/>
                <w:lang w:val="en-GB"/>
              </w:rPr>
            </w:pPr>
            <w:ins w:author="Carmen Garcia Montero" w:date="2025-11-03T16:00:00Z" w:id="6945">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5B52E914" w14:textId="666C07FD">
            <w:pPr>
              <w:spacing w:after="0" w:line="276" w:lineRule="auto"/>
              <w:rPr>
                <w:ins w:author="Carmen Garcia Montero" w:date="2025-11-03T16:00:00Z" w:id="6946"/>
                <w:rFonts w:ascii="Times New Roman" w:hAnsi="Times New Roman" w:cs="Times New Roman"/>
                <w:sz w:val="16"/>
                <w:szCs w:val="16"/>
                <w:highlight w:val="yellow"/>
                <w:lang w:val="en-GB"/>
              </w:rPr>
            </w:pPr>
            <w:ins w:author="Carmen Garcia Montero" w:date="2025-11-03T16:00:00Z" w:id="6947">
              <w:r w:rsidRPr="00117039">
                <w:rPr>
                  <w:rFonts w:ascii="Times New Roman" w:hAnsi="Times New Roman" w:cs="Times New Roman"/>
                  <w:sz w:val="16"/>
                  <w:szCs w:val="16"/>
                  <w:lang w:val="en-GB"/>
                </w:rPr>
                <w:t xml:space="preserve">European wide unique identification of the SP. </w:t>
              </w:r>
            </w:ins>
          </w:p>
        </w:tc>
      </w:tr>
      <w:tr w:rsidRPr="00495BA1" w:rsidR="00DB28BE" w:rsidTr="0DC8649F" w14:paraId="746E3885" w14:textId="77777777">
        <w:trPr>
          <w:trHeight w:val="300"/>
          <w:ins w:author="Carmen Garcia Montero" w:date="2025-11-03T16:00:00Z" w:id="6948"/>
        </w:trPr>
        <w:tc>
          <w:tcPr>
            <w:tcW w:w="828" w:type="dxa"/>
            <w:gridSpan w:val="3"/>
          </w:tcPr>
          <w:p w:rsidR="00DB28BE" w:rsidP="00DB28BE" w:rsidRDefault="00DB28BE" w14:paraId="546FB897" w14:textId="77777777">
            <w:pPr>
              <w:spacing w:after="0" w:line="276" w:lineRule="auto"/>
              <w:jc w:val="center"/>
              <w:rPr>
                <w:ins w:author="Carmen Garcia Montero" w:date="2025-11-03T16:00:00Z" w:id="6949"/>
                <w:rFonts w:ascii="Times New Roman" w:hAnsi="Times New Roman" w:cs="Times New Roman"/>
                <w:sz w:val="16"/>
                <w:szCs w:val="16"/>
                <w:lang w:val="en-GB"/>
              </w:rPr>
            </w:pPr>
          </w:p>
        </w:tc>
        <w:tc>
          <w:tcPr>
            <w:tcW w:w="2766" w:type="dxa"/>
            <w:gridSpan w:val="2"/>
          </w:tcPr>
          <w:p w:rsidRPr="00117039" w:rsidR="00DB28BE" w:rsidP="00DB28BE" w:rsidRDefault="00DB28BE" w14:paraId="5D09643A" w14:textId="77777777">
            <w:pPr>
              <w:spacing w:after="0" w:line="276" w:lineRule="auto"/>
              <w:rPr>
                <w:ins w:author="Carmen Garcia Montero" w:date="2025-11-03T16:00:00Z" w:id="6950"/>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4C56EA13" w14:textId="597B56B1">
            <w:pPr>
              <w:spacing w:after="0" w:line="276" w:lineRule="auto"/>
              <w:rPr>
                <w:ins w:author="Carmen Garcia Montero" w:date="2025-11-03T16:00:00Z" w:id="6951"/>
                <w:rFonts w:ascii="Times New Roman" w:hAnsi="Times New Roman" w:cs="Times New Roman"/>
                <w:sz w:val="16"/>
                <w:szCs w:val="16"/>
                <w:lang w:val="en-GB"/>
              </w:rPr>
            </w:pPr>
            <w:ins w:author="Carmen Garcia Montero" w:date="2025-11-03T16:00:00Z" w:id="6952">
              <w:r w:rsidRPr="00117039">
                <w:rPr>
                  <w:rFonts w:ascii="Times New Roman" w:hAnsi="Times New Roman" w:cs="Times New Roman"/>
                  <w:sz w:val="16"/>
                  <w:szCs w:val="16"/>
                  <w:lang w:val="en-GB"/>
                </w:rPr>
                <w:t>Suspension date</w:t>
              </w:r>
            </w:ins>
          </w:p>
        </w:tc>
        <w:tc>
          <w:tcPr>
            <w:tcW w:w="3238" w:type="dxa"/>
          </w:tcPr>
          <w:p w:rsidRPr="00117039" w:rsidR="00DB28BE" w:rsidP="00DB28BE" w:rsidRDefault="00DB28BE" w14:paraId="3D5EAF0C" w14:textId="6BB99FB6">
            <w:pPr>
              <w:spacing w:after="0" w:line="276" w:lineRule="auto"/>
              <w:rPr>
                <w:ins w:author="Carmen Garcia Montero" w:date="2025-11-03T16:00:00Z" w:id="6953"/>
                <w:rFonts w:ascii="Times New Roman" w:hAnsi="Times New Roman" w:cs="Times New Roman"/>
                <w:sz w:val="16"/>
                <w:szCs w:val="16"/>
                <w:highlight w:val="yellow"/>
                <w:lang w:val="en-GB"/>
              </w:rPr>
            </w:pPr>
            <w:ins w:author="Carmen Garcia Montero" w:date="2025-11-03T16:00:00Z" w:id="6954">
              <w:r w:rsidRPr="00117039">
                <w:rPr>
                  <w:rFonts w:ascii="Times New Roman" w:hAnsi="Times New Roman" w:cs="Times New Roman"/>
                  <w:sz w:val="16"/>
                  <w:szCs w:val="16"/>
                  <w:lang w:val="en-GB"/>
                </w:rPr>
                <w:t>Timestamp when the suspension takes place.</w:t>
              </w:r>
            </w:ins>
          </w:p>
        </w:tc>
      </w:tr>
      <w:tr w:rsidRPr="00495BA1" w:rsidR="00DB28BE" w:rsidTr="0DC8649F" w14:paraId="29DF1D99" w14:textId="77777777">
        <w:trPr>
          <w:trHeight w:val="300"/>
          <w:ins w:author="Carmen Garcia Montero" w:date="2025-11-03T16:00:00Z" w:id="6955"/>
        </w:trPr>
        <w:tc>
          <w:tcPr>
            <w:tcW w:w="828" w:type="dxa"/>
            <w:gridSpan w:val="3"/>
          </w:tcPr>
          <w:p w:rsidR="00DB28BE" w:rsidP="00DB28BE" w:rsidRDefault="00DB28BE" w14:paraId="57F11326" w14:textId="77777777">
            <w:pPr>
              <w:spacing w:after="0" w:line="276" w:lineRule="auto"/>
              <w:jc w:val="center"/>
              <w:rPr>
                <w:ins w:author="Carmen Garcia Montero" w:date="2025-11-03T16:00:00Z" w:id="6956"/>
                <w:rFonts w:ascii="Times New Roman" w:hAnsi="Times New Roman" w:cs="Times New Roman"/>
                <w:sz w:val="16"/>
                <w:szCs w:val="16"/>
                <w:lang w:val="en-GB"/>
              </w:rPr>
            </w:pPr>
          </w:p>
        </w:tc>
        <w:tc>
          <w:tcPr>
            <w:tcW w:w="2766" w:type="dxa"/>
            <w:gridSpan w:val="2"/>
          </w:tcPr>
          <w:p w:rsidRPr="00117039" w:rsidR="00DB28BE" w:rsidP="00DB28BE" w:rsidRDefault="00DB28BE" w14:paraId="5678775D" w14:textId="77777777">
            <w:pPr>
              <w:spacing w:after="0" w:line="276" w:lineRule="auto"/>
              <w:rPr>
                <w:ins w:author="Carmen Garcia Montero" w:date="2025-11-03T16:00:00Z" w:id="6957"/>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6880D77" w14:textId="4B30FA09">
            <w:pPr>
              <w:spacing w:after="0" w:line="276" w:lineRule="auto"/>
              <w:rPr>
                <w:ins w:author="Carmen Garcia Montero" w:date="2025-11-03T16:00:00Z" w:id="6958"/>
                <w:rFonts w:ascii="Times New Roman" w:hAnsi="Times New Roman" w:cs="Times New Roman"/>
                <w:sz w:val="16"/>
                <w:szCs w:val="16"/>
                <w:lang w:val="en-GB"/>
              </w:rPr>
            </w:pPr>
            <w:ins w:author="Carmen Garcia Montero" w:date="2025-11-03T16:00:00Z" w:id="6959">
              <w:r w:rsidRPr="00117039">
                <w:rPr>
                  <w:rFonts w:ascii="Times New Roman" w:hAnsi="Times New Roman" w:cs="Times New Roman"/>
                  <w:sz w:val="16"/>
                  <w:szCs w:val="16"/>
                  <w:lang w:val="en-GB"/>
                </w:rPr>
                <w:t>Product</w:t>
              </w:r>
            </w:ins>
          </w:p>
        </w:tc>
        <w:tc>
          <w:tcPr>
            <w:tcW w:w="3238" w:type="dxa"/>
          </w:tcPr>
          <w:p w:rsidRPr="00117039" w:rsidR="00DB28BE" w:rsidP="00DB28BE" w:rsidRDefault="00DB28BE" w14:paraId="0C79708A" w14:textId="30F4FAEB">
            <w:pPr>
              <w:spacing w:after="0" w:line="276" w:lineRule="auto"/>
              <w:rPr>
                <w:ins w:author="Carmen Garcia Montero" w:date="2025-11-03T16:00:00Z" w:id="6960"/>
                <w:rFonts w:ascii="Times New Roman" w:hAnsi="Times New Roman" w:cs="Times New Roman"/>
                <w:sz w:val="16"/>
                <w:szCs w:val="16"/>
                <w:highlight w:val="yellow"/>
                <w:lang w:val="en-GB"/>
              </w:rPr>
            </w:pPr>
            <w:ins w:author="Carmen Garcia Montero" w:date="2025-11-03T16:00:00Z" w:id="6961">
              <w:r w:rsidRPr="00117039">
                <w:rPr>
                  <w:rFonts w:ascii="Times New Roman" w:hAnsi="Times New Roman" w:cs="Times New Roman"/>
                  <w:sz w:val="16"/>
                  <w:szCs w:val="16"/>
                  <w:lang w:val="en-GB"/>
                </w:rPr>
                <w:t xml:space="preserve">Balancing or local product for which the right to provide service is suspended. </w:t>
              </w:r>
            </w:ins>
          </w:p>
        </w:tc>
      </w:tr>
      <w:tr w:rsidRPr="00495BA1" w:rsidR="00DB28BE" w:rsidTr="0DC8649F" w14:paraId="52AA8995" w14:textId="77777777">
        <w:trPr>
          <w:trHeight w:val="300"/>
          <w:ins w:author="Carmen Garcia Montero" w:date="2025-11-03T16:00:00Z" w:id="6962"/>
        </w:trPr>
        <w:tc>
          <w:tcPr>
            <w:tcW w:w="828" w:type="dxa"/>
            <w:gridSpan w:val="3"/>
          </w:tcPr>
          <w:p w:rsidR="00DB28BE" w:rsidP="00DB28BE" w:rsidRDefault="00DB28BE" w14:paraId="703DDF1D" w14:textId="77777777">
            <w:pPr>
              <w:spacing w:after="0" w:line="276" w:lineRule="auto"/>
              <w:jc w:val="center"/>
              <w:rPr>
                <w:ins w:author="Carmen Garcia Montero" w:date="2025-11-03T16:00:00Z" w:id="6963"/>
                <w:rFonts w:ascii="Times New Roman" w:hAnsi="Times New Roman" w:cs="Times New Roman"/>
                <w:sz w:val="16"/>
                <w:szCs w:val="16"/>
                <w:lang w:val="en-GB"/>
              </w:rPr>
            </w:pPr>
          </w:p>
        </w:tc>
        <w:tc>
          <w:tcPr>
            <w:tcW w:w="2766" w:type="dxa"/>
            <w:gridSpan w:val="2"/>
          </w:tcPr>
          <w:p w:rsidRPr="00117039" w:rsidR="00DB28BE" w:rsidP="00DB28BE" w:rsidRDefault="00DB28BE" w14:paraId="10A55659" w14:textId="77777777">
            <w:pPr>
              <w:spacing w:after="0" w:line="276" w:lineRule="auto"/>
              <w:rPr>
                <w:ins w:author="Carmen Garcia Montero" w:date="2025-11-03T16:00:00Z" w:id="6964"/>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1EE3CB8" w14:textId="414AE66F">
            <w:pPr>
              <w:spacing w:after="0" w:line="276" w:lineRule="auto"/>
              <w:rPr>
                <w:ins w:author="Carmen Garcia Montero" w:date="2025-11-03T16:00:00Z" w:id="6965"/>
                <w:rFonts w:ascii="Times New Roman" w:hAnsi="Times New Roman" w:cs="Times New Roman"/>
                <w:sz w:val="16"/>
                <w:szCs w:val="16"/>
                <w:lang w:val="en-GB"/>
              </w:rPr>
            </w:pPr>
            <w:ins w:author="Carmen Garcia Montero" w:date="2025-11-03T16:00:00Z" w:id="6966">
              <w:r w:rsidRPr="00117039">
                <w:rPr>
                  <w:rFonts w:ascii="Times New Roman" w:hAnsi="Times New Roman" w:cs="Times New Roman"/>
                  <w:sz w:val="16"/>
                  <w:szCs w:val="16"/>
                  <w:lang w:val="en-GB"/>
                </w:rPr>
                <w:t>Reason</w:t>
              </w:r>
            </w:ins>
          </w:p>
        </w:tc>
        <w:tc>
          <w:tcPr>
            <w:tcW w:w="3238" w:type="dxa"/>
          </w:tcPr>
          <w:p w:rsidRPr="00117039" w:rsidR="00DB28BE" w:rsidP="00DB28BE" w:rsidRDefault="00DB28BE" w14:paraId="1B9C3504" w14:textId="7176FABA">
            <w:pPr>
              <w:spacing w:after="0" w:line="276" w:lineRule="auto"/>
              <w:rPr>
                <w:ins w:author="Carmen Garcia Montero" w:date="2025-11-03T16:00:00Z" w:id="6967"/>
                <w:rFonts w:ascii="Times New Roman" w:hAnsi="Times New Roman" w:cs="Times New Roman"/>
                <w:sz w:val="16"/>
                <w:szCs w:val="16"/>
                <w:highlight w:val="yellow"/>
                <w:lang w:val="en-GB"/>
              </w:rPr>
            </w:pPr>
            <w:ins w:author="Carmen Garcia Montero" w:date="2025-11-03T16:00:00Z" w:id="6968">
              <w:r w:rsidRPr="00117039">
                <w:rPr>
                  <w:rFonts w:ascii="Times New Roman" w:hAnsi="Times New Roman" w:cs="Times New Roman"/>
                  <w:sz w:val="16"/>
                  <w:szCs w:val="16"/>
                  <w:lang w:val="en-GB"/>
                </w:rPr>
                <w:t>Reason for the suspension</w:t>
              </w:r>
            </w:ins>
          </w:p>
        </w:tc>
      </w:tr>
      <w:tr w:rsidRPr="00495BA1" w:rsidR="00DB28BE" w:rsidTr="0DC8649F" w14:paraId="7ECE9F6F" w14:textId="77777777">
        <w:trPr>
          <w:trHeight w:val="300"/>
          <w:ins w:author="Carmen Garcia Montero" w:date="2025-11-03T16:00:00Z" w:id="6969"/>
        </w:trPr>
        <w:tc>
          <w:tcPr>
            <w:tcW w:w="828" w:type="dxa"/>
            <w:gridSpan w:val="3"/>
          </w:tcPr>
          <w:p w:rsidR="00DB28BE" w:rsidP="00DB28BE" w:rsidRDefault="00DB28BE" w14:paraId="34151880" w14:textId="60926C02">
            <w:pPr>
              <w:spacing w:after="0" w:line="276" w:lineRule="auto"/>
              <w:jc w:val="center"/>
              <w:rPr>
                <w:ins w:author="Carmen Garcia Montero" w:date="2025-11-03T16:00:00Z" w:id="6970"/>
                <w:rFonts w:ascii="Times New Roman" w:hAnsi="Times New Roman" w:cs="Times New Roman"/>
                <w:sz w:val="16"/>
                <w:szCs w:val="16"/>
                <w:lang w:val="en-GB"/>
              </w:rPr>
            </w:pPr>
            <w:ins w:author="Carmen Garcia Montero" w:date="2025-11-03T16:00:00Z" w:id="6971">
              <w:r>
                <w:rPr>
                  <w:rFonts w:ascii="Times New Roman" w:hAnsi="Times New Roman" w:cs="Times New Roman"/>
                  <w:sz w:val="16"/>
                  <w:szCs w:val="16"/>
                  <w:lang w:val="en-GB"/>
                </w:rPr>
                <w:t>B</w:t>
              </w:r>
            </w:ins>
            <w:ins w:author="Carmen Garcia Montero" w:date="2025-11-03T16:44:00Z" w:id="6972">
              <w:r w:rsidR="00605F58">
                <w:rPr>
                  <w:rFonts w:ascii="Times New Roman" w:hAnsi="Times New Roman" w:cs="Times New Roman"/>
                  <w:sz w:val="16"/>
                  <w:szCs w:val="16"/>
                  <w:lang w:val="en-GB"/>
                </w:rPr>
                <w:t>F</w:t>
              </w:r>
            </w:ins>
          </w:p>
        </w:tc>
        <w:tc>
          <w:tcPr>
            <w:tcW w:w="2766" w:type="dxa"/>
            <w:gridSpan w:val="2"/>
          </w:tcPr>
          <w:p w:rsidRPr="00117039" w:rsidR="00DB28BE" w:rsidP="00DB28BE" w:rsidRDefault="00DB28BE" w14:paraId="2859C416" w14:textId="7979545F">
            <w:pPr>
              <w:spacing w:after="0" w:line="276" w:lineRule="auto"/>
              <w:rPr>
                <w:ins w:author="Carmen Garcia Montero" w:date="2025-11-03T16:00:00Z" w:id="6973"/>
                <w:rFonts w:ascii="Times New Roman" w:hAnsi="Times New Roman" w:eastAsia="Times New Roman" w:cs="Times New Roman"/>
                <w:sz w:val="16"/>
                <w:szCs w:val="16"/>
                <w:lang w:val="en-GB" w:eastAsia="nb-NO"/>
              </w:rPr>
            </w:pPr>
            <w:ins w:author="Carmen Garcia Montero" w:date="2025-11-03T16:00:00Z" w:id="6974">
              <w:r w:rsidRPr="004C7654">
                <w:rPr>
                  <w:rFonts w:ascii="Times New Roman" w:hAnsi="Times New Roman" w:cs="Times New Roman"/>
                  <w:sz w:val="16"/>
                  <w:szCs w:val="16"/>
                  <w:lang w:val="en-GB"/>
                </w:rPr>
                <w:t>SPU or SPG re-activation request</w:t>
              </w:r>
            </w:ins>
          </w:p>
        </w:tc>
        <w:tc>
          <w:tcPr>
            <w:tcW w:w="3082" w:type="dxa"/>
            <w:gridSpan w:val="2"/>
          </w:tcPr>
          <w:p w:rsidRPr="00117039" w:rsidR="00DB28BE" w:rsidP="00DB28BE" w:rsidRDefault="00DB28BE" w14:paraId="16C454D0" w14:textId="3EA6B4BA">
            <w:pPr>
              <w:spacing w:after="0" w:line="276" w:lineRule="auto"/>
              <w:rPr>
                <w:ins w:author="Carmen Garcia Montero" w:date="2025-11-03T16:00:00Z" w:id="6975"/>
                <w:rFonts w:ascii="Times New Roman" w:hAnsi="Times New Roman" w:cs="Times New Roman"/>
                <w:sz w:val="16"/>
                <w:szCs w:val="16"/>
                <w:lang w:val="en-GB"/>
              </w:rPr>
            </w:pPr>
            <w:ins w:author="Carmen Garcia Montero" w:date="2025-11-03T16:00:00Z" w:id="6976">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04F67AB8" w14:textId="1C7012EC">
            <w:pPr>
              <w:spacing w:after="0" w:line="276" w:lineRule="auto"/>
              <w:rPr>
                <w:ins w:author="Carmen Garcia Montero" w:date="2025-11-03T16:00:00Z" w:id="6977"/>
                <w:rFonts w:ascii="Times New Roman" w:hAnsi="Times New Roman" w:cs="Times New Roman"/>
                <w:sz w:val="16"/>
                <w:szCs w:val="16"/>
                <w:highlight w:val="yellow"/>
                <w:lang w:val="en-GB"/>
              </w:rPr>
            </w:pPr>
            <w:ins w:author="Carmen Garcia Montero" w:date="2025-11-03T16:00:00Z" w:id="6978">
              <w:r w:rsidRPr="00117039">
                <w:rPr>
                  <w:rFonts w:ascii="Times New Roman" w:hAnsi="Times New Roman" w:cs="Times New Roman"/>
                  <w:sz w:val="16"/>
                  <w:szCs w:val="16"/>
                  <w:lang w:val="en-GB"/>
                </w:rPr>
                <w:t>Identification of a flexibility information system module</w:t>
              </w:r>
            </w:ins>
          </w:p>
        </w:tc>
      </w:tr>
      <w:tr w:rsidRPr="00495BA1" w:rsidR="00DB28BE" w:rsidTr="0DC8649F" w14:paraId="059A1175" w14:textId="77777777">
        <w:trPr>
          <w:trHeight w:val="300"/>
          <w:ins w:author="Carmen Garcia Montero" w:date="2025-11-03T16:00:00Z" w:id="6979"/>
        </w:trPr>
        <w:tc>
          <w:tcPr>
            <w:tcW w:w="828" w:type="dxa"/>
            <w:gridSpan w:val="3"/>
          </w:tcPr>
          <w:p w:rsidR="00DB28BE" w:rsidP="00DB28BE" w:rsidRDefault="00DB28BE" w14:paraId="5B61D2AD" w14:textId="77777777">
            <w:pPr>
              <w:spacing w:after="0" w:line="276" w:lineRule="auto"/>
              <w:jc w:val="center"/>
              <w:rPr>
                <w:ins w:author="Carmen Garcia Montero" w:date="2025-11-03T16:00:00Z" w:id="6980"/>
                <w:rFonts w:ascii="Times New Roman" w:hAnsi="Times New Roman" w:cs="Times New Roman"/>
                <w:sz w:val="16"/>
                <w:szCs w:val="16"/>
                <w:lang w:val="en-GB"/>
              </w:rPr>
            </w:pPr>
          </w:p>
        </w:tc>
        <w:tc>
          <w:tcPr>
            <w:tcW w:w="2766" w:type="dxa"/>
            <w:gridSpan w:val="2"/>
          </w:tcPr>
          <w:p w:rsidRPr="00117039" w:rsidR="00DB28BE" w:rsidP="00DB28BE" w:rsidRDefault="00DB28BE" w14:paraId="52DC0BAA" w14:textId="77777777">
            <w:pPr>
              <w:spacing w:after="0" w:line="276" w:lineRule="auto"/>
              <w:rPr>
                <w:ins w:author="Carmen Garcia Montero" w:date="2025-11-03T16:00:00Z" w:id="6981"/>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EB86A46" w14:textId="1292A8ED">
            <w:pPr>
              <w:spacing w:after="0" w:line="276" w:lineRule="auto"/>
              <w:rPr>
                <w:ins w:author="Carmen Garcia Montero" w:date="2025-11-03T16:00:00Z" w:id="6982"/>
                <w:rFonts w:ascii="Times New Roman" w:hAnsi="Times New Roman" w:cs="Times New Roman"/>
                <w:sz w:val="16"/>
                <w:szCs w:val="16"/>
                <w:lang w:val="en-GB"/>
              </w:rPr>
            </w:pPr>
            <w:ins w:author="Carmen Garcia Montero" w:date="2025-11-03T16:00:00Z" w:id="6983">
              <w:r>
                <w:rPr>
                  <w:rFonts w:ascii="Times New Roman" w:hAnsi="Times New Roman" w:cs="Times New Roman"/>
                  <w:sz w:val="16"/>
                  <w:szCs w:val="16"/>
                  <w:lang w:val="en-GB"/>
                </w:rPr>
                <w:t>SPU or SPG master data</w:t>
              </w:r>
            </w:ins>
          </w:p>
        </w:tc>
        <w:tc>
          <w:tcPr>
            <w:tcW w:w="3238" w:type="dxa"/>
          </w:tcPr>
          <w:p w:rsidRPr="00117039" w:rsidR="00DB28BE" w:rsidP="00DB28BE" w:rsidRDefault="00DB28BE" w14:paraId="63D1E063" w14:textId="702FA7B2">
            <w:pPr>
              <w:spacing w:after="0" w:line="276" w:lineRule="auto"/>
              <w:rPr>
                <w:ins w:author="Carmen Garcia Montero" w:date="2025-11-03T16:00:00Z" w:id="6984"/>
                <w:rFonts w:ascii="Times New Roman" w:hAnsi="Times New Roman" w:cs="Times New Roman"/>
                <w:sz w:val="16"/>
                <w:szCs w:val="16"/>
                <w:highlight w:val="yellow"/>
                <w:lang w:val="en-GB"/>
              </w:rPr>
            </w:pPr>
            <w:ins w:author="Carmen Garcia Montero" w:date="2025-11-03T16:00:00Z" w:id="6985">
              <w:r w:rsidRPr="00117039">
                <w:rPr>
                  <w:rFonts w:ascii="Times New Roman" w:hAnsi="Times New Roman" w:cs="Times New Roman"/>
                  <w:sz w:val="16"/>
                  <w:szCs w:val="16"/>
                  <w:lang w:val="en-GB"/>
                </w:rPr>
                <w:t xml:space="preserve">Information Object </w:t>
              </w:r>
              <w:r>
                <w:rPr>
                  <w:rFonts w:ascii="Times New Roman" w:hAnsi="Times New Roman" w:cs="Times New Roman"/>
                  <w:sz w:val="16"/>
                  <w:szCs w:val="16"/>
                  <w:lang w:val="en-GB"/>
                </w:rPr>
                <w:t>C</w:t>
              </w:r>
            </w:ins>
            <w:ins w:author="Carmen Garcia Montero" w:date="2025-11-03T16:55:00Z" w:id="6986">
              <w:r w:rsidR="00855D3F">
                <w:rPr>
                  <w:rFonts w:ascii="Times New Roman" w:hAnsi="Times New Roman" w:cs="Times New Roman"/>
                  <w:sz w:val="16"/>
                  <w:szCs w:val="16"/>
                  <w:lang w:val="en-GB"/>
                </w:rPr>
                <w:t>L</w:t>
              </w:r>
            </w:ins>
            <w:ins w:author="Carmen Garcia Montero" w:date="2025-11-03T16:00:00Z" w:id="6987">
              <w:r w:rsidRPr="00117039">
                <w:rPr>
                  <w:rFonts w:ascii="Times New Roman" w:hAnsi="Times New Roman" w:cs="Times New Roman"/>
                  <w:sz w:val="16"/>
                  <w:szCs w:val="16"/>
                  <w:lang w:val="en-GB"/>
                </w:rPr>
                <w:t xml:space="preserve"> – SPU or SPG master data</w:t>
              </w:r>
            </w:ins>
          </w:p>
        </w:tc>
      </w:tr>
      <w:tr w:rsidRPr="00495BA1" w:rsidR="00DB28BE" w:rsidTr="0DC8649F" w14:paraId="30FF5C94" w14:textId="77777777">
        <w:trPr>
          <w:trHeight w:val="300"/>
          <w:ins w:author="Carmen Garcia Montero" w:date="2025-11-03T16:00:00Z" w:id="6988"/>
        </w:trPr>
        <w:tc>
          <w:tcPr>
            <w:tcW w:w="828" w:type="dxa"/>
            <w:gridSpan w:val="3"/>
          </w:tcPr>
          <w:p w:rsidR="00DB28BE" w:rsidP="00DB28BE" w:rsidRDefault="00DB28BE" w14:paraId="1B6CB87A" w14:textId="77777777">
            <w:pPr>
              <w:spacing w:after="0" w:line="276" w:lineRule="auto"/>
              <w:jc w:val="center"/>
              <w:rPr>
                <w:ins w:author="Carmen Garcia Montero" w:date="2025-11-03T16:00:00Z" w:id="6989"/>
                <w:rFonts w:ascii="Times New Roman" w:hAnsi="Times New Roman" w:cs="Times New Roman"/>
                <w:sz w:val="16"/>
                <w:szCs w:val="16"/>
                <w:lang w:val="en-GB"/>
              </w:rPr>
            </w:pPr>
          </w:p>
        </w:tc>
        <w:tc>
          <w:tcPr>
            <w:tcW w:w="2766" w:type="dxa"/>
            <w:gridSpan w:val="2"/>
          </w:tcPr>
          <w:p w:rsidRPr="00117039" w:rsidR="00DB28BE" w:rsidP="00DB28BE" w:rsidRDefault="00DB28BE" w14:paraId="34EDD8F8" w14:textId="77777777">
            <w:pPr>
              <w:spacing w:after="0" w:line="276" w:lineRule="auto"/>
              <w:rPr>
                <w:ins w:author="Carmen Garcia Montero" w:date="2025-11-03T16:00:00Z" w:id="6990"/>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3A961DC" w14:textId="5726FA43">
            <w:pPr>
              <w:spacing w:after="0" w:line="276" w:lineRule="auto"/>
              <w:rPr>
                <w:ins w:author="Carmen Garcia Montero" w:date="2025-11-03T16:00:00Z" w:id="6991"/>
                <w:rFonts w:ascii="Times New Roman" w:hAnsi="Times New Roman" w:cs="Times New Roman"/>
                <w:sz w:val="16"/>
                <w:szCs w:val="16"/>
                <w:lang w:val="en-GB"/>
              </w:rPr>
            </w:pPr>
            <w:ins w:author="Carmen Garcia Montero" w:date="2025-11-03T16:00:00Z" w:id="6992">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341BFE81" w14:textId="0D5BC8C4">
            <w:pPr>
              <w:spacing w:after="0" w:line="276" w:lineRule="auto"/>
              <w:rPr>
                <w:ins w:author="Carmen Garcia Montero" w:date="2025-11-03T16:00:00Z" w:id="6993"/>
                <w:rFonts w:ascii="Times New Roman" w:hAnsi="Times New Roman" w:cs="Times New Roman"/>
                <w:sz w:val="16"/>
                <w:szCs w:val="16"/>
                <w:highlight w:val="yellow"/>
                <w:lang w:val="en-GB"/>
              </w:rPr>
            </w:pPr>
            <w:ins w:author="Carmen Garcia Montero" w:date="2025-11-03T16:00:00Z" w:id="6994">
              <w:r w:rsidRPr="00117039">
                <w:rPr>
                  <w:rFonts w:ascii="Times New Roman" w:hAnsi="Times New Roman" w:cs="Times New Roman"/>
                  <w:sz w:val="16"/>
                  <w:szCs w:val="16"/>
                  <w:lang w:val="en-GB"/>
                </w:rPr>
                <w:t>Identification of the system operator who suspended the SPU or SPG.</w:t>
              </w:r>
            </w:ins>
          </w:p>
        </w:tc>
      </w:tr>
      <w:tr w:rsidRPr="00495BA1" w:rsidR="00DB28BE" w:rsidTr="0DC8649F" w14:paraId="0B6041CB" w14:textId="77777777">
        <w:trPr>
          <w:trHeight w:val="300"/>
          <w:ins w:author="Carmen Garcia Montero" w:date="2025-11-03T16:00:00Z" w:id="6995"/>
        </w:trPr>
        <w:tc>
          <w:tcPr>
            <w:tcW w:w="828" w:type="dxa"/>
            <w:gridSpan w:val="3"/>
          </w:tcPr>
          <w:p w:rsidR="00DB28BE" w:rsidP="00DB28BE" w:rsidRDefault="00DB28BE" w14:paraId="2C093CC1" w14:textId="77777777">
            <w:pPr>
              <w:spacing w:after="0" w:line="276" w:lineRule="auto"/>
              <w:jc w:val="center"/>
              <w:rPr>
                <w:ins w:author="Carmen Garcia Montero" w:date="2025-11-03T16:00:00Z" w:id="6996"/>
                <w:rFonts w:ascii="Times New Roman" w:hAnsi="Times New Roman" w:cs="Times New Roman"/>
                <w:sz w:val="16"/>
                <w:szCs w:val="16"/>
                <w:lang w:val="en-GB"/>
              </w:rPr>
            </w:pPr>
          </w:p>
        </w:tc>
        <w:tc>
          <w:tcPr>
            <w:tcW w:w="2766" w:type="dxa"/>
            <w:gridSpan w:val="2"/>
          </w:tcPr>
          <w:p w:rsidRPr="00117039" w:rsidR="00DB28BE" w:rsidP="00DB28BE" w:rsidRDefault="00DB28BE" w14:paraId="796C90AD" w14:textId="77777777">
            <w:pPr>
              <w:spacing w:after="0" w:line="276" w:lineRule="auto"/>
              <w:rPr>
                <w:ins w:author="Carmen Garcia Montero" w:date="2025-11-03T16:00:00Z" w:id="6997"/>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4F73183" w14:textId="1531B450">
            <w:pPr>
              <w:spacing w:after="0" w:line="276" w:lineRule="auto"/>
              <w:rPr>
                <w:ins w:author="Carmen Garcia Montero" w:date="2025-11-03T16:00:00Z" w:id="6998"/>
                <w:rFonts w:ascii="Times New Roman" w:hAnsi="Times New Roman" w:cs="Times New Roman"/>
                <w:sz w:val="16"/>
                <w:szCs w:val="16"/>
                <w:lang w:val="en-GB"/>
              </w:rPr>
            </w:pPr>
            <w:ins w:author="Carmen Garcia Montero" w:date="2025-11-03T16:00:00Z" w:id="6999">
              <w:r w:rsidRPr="00117039">
                <w:rPr>
                  <w:rFonts w:ascii="Times New Roman" w:hAnsi="Times New Roman" w:cs="Times New Roman"/>
                  <w:sz w:val="16"/>
                  <w:szCs w:val="16"/>
                  <w:lang w:val="en-GB"/>
                </w:rPr>
                <w:t>Re-activation date</w:t>
              </w:r>
            </w:ins>
          </w:p>
        </w:tc>
        <w:tc>
          <w:tcPr>
            <w:tcW w:w="3238" w:type="dxa"/>
          </w:tcPr>
          <w:p w:rsidRPr="00117039" w:rsidR="00DB28BE" w:rsidP="00DB28BE" w:rsidRDefault="00DB28BE" w14:paraId="2A334163" w14:textId="2EDF21E0">
            <w:pPr>
              <w:spacing w:after="0" w:line="276" w:lineRule="auto"/>
              <w:rPr>
                <w:ins w:author="Carmen Garcia Montero" w:date="2025-11-03T16:00:00Z" w:id="7000"/>
                <w:rFonts w:ascii="Times New Roman" w:hAnsi="Times New Roman" w:cs="Times New Roman"/>
                <w:sz w:val="16"/>
                <w:szCs w:val="16"/>
                <w:highlight w:val="yellow"/>
                <w:lang w:val="en-GB"/>
              </w:rPr>
            </w:pPr>
            <w:ins w:author="Carmen Garcia Montero" w:date="2025-11-03T16:00:00Z" w:id="7001">
              <w:r w:rsidRPr="00117039">
                <w:rPr>
                  <w:rFonts w:ascii="Times New Roman" w:hAnsi="Times New Roman" w:cs="Times New Roman"/>
                  <w:sz w:val="16"/>
                  <w:szCs w:val="16"/>
                  <w:lang w:val="en-GB"/>
                </w:rPr>
                <w:t xml:space="preserve">Timestamp when the re-activation takes place. </w:t>
              </w:r>
            </w:ins>
          </w:p>
        </w:tc>
      </w:tr>
      <w:tr w:rsidRPr="00495BA1" w:rsidR="00DB28BE" w:rsidTr="0DC8649F" w14:paraId="2ABBD1A0" w14:textId="77777777">
        <w:trPr>
          <w:trHeight w:val="300"/>
          <w:ins w:author="Carmen Garcia Montero" w:date="2025-11-03T16:00:00Z" w:id="7002"/>
        </w:trPr>
        <w:tc>
          <w:tcPr>
            <w:tcW w:w="828" w:type="dxa"/>
            <w:gridSpan w:val="3"/>
          </w:tcPr>
          <w:p w:rsidR="00DB28BE" w:rsidP="00DB28BE" w:rsidRDefault="00DB28BE" w14:paraId="1A5A7074" w14:textId="77777777">
            <w:pPr>
              <w:spacing w:after="0" w:line="276" w:lineRule="auto"/>
              <w:jc w:val="center"/>
              <w:rPr>
                <w:ins w:author="Carmen Garcia Montero" w:date="2025-11-03T16:00:00Z" w:id="7003"/>
                <w:rFonts w:ascii="Times New Roman" w:hAnsi="Times New Roman" w:cs="Times New Roman"/>
                <w:sz w:val="16"/>
                <w:szCs w:val="16"/>
                <w:lang w:val="en-GB"/>
              </w:rPr>
            </w:pPr>
          </w:p>
        </w:tc>
        <w:tc>
          <w:tcPr>
            <w:tcW w:w="2766" w:type="dxa"/>
            <w:gridSpan w:val="2"/>
          </w:tcPr>
          <w:p w:rsidRPr="00117039" w:rsidR="00DB28BE" w:rsidP="00DB28BE" w:rsidRDefault="00DB28BE" w14:paraId="1A98DAF9" w14:textId="77777777">
            <w:pPr>
              <w:spacing w:after="0" w:line="276" w:lineRule="auto"/>
              <w:rPr>
                <w:ins w:author="Carmen Garcia Montero" w:date="2025-11-03T16:00:00Z" w:id="7004"/>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75154B36" w14:textId="41236CC9">
            <w:pPr>
              <w:spacing w:after="0" w:line="276" w:lineRule="auto"/>
              <w:rPr>
                <w:ins w:author="Carmen Garcia Montero" w:date="2025-11-03T16:00:00Z" w:id="7005"/>
                <w:rFonts w:ascii="Times New Roman" w:hAnsi="Times New Roman" w:cs="Times New Roman"/>
                <w:sz w:val="16"/>
                <w:szCs w:val="16"/>
                <w:lang w:val="en-GB"/>
              </w:rPr>
            </w:pPr>
            <w:ins w:author="Carmen Garcia Montero" w:date="2025-11-03T16:00:00Z" w:id="7006">
              <w:r w:rsidRPr="00117039">
                <w:rPr>
                  <w:rFonts w:ascii="Times New Roman" w:hAnsi="Times New Roman" w:cs="Times New Roman"/>
                  <w:sz w:val="16"/>
                  <w:szCs w:val="16"/>
                  <w:lang w:val="en-GB"/>
                </w:rPr>
                <w:t>Product</w:t>
              </w:r>
            </w:ins>
          </w:p>
        </w:tc>
        <w:tc>
          <w:tcPr>
            <w:tcW w:w="3238" w:type="dxa"/>
          </w:tcPr>
          <w:p w:rsidRPr="00117039" w:rsidR="00DB28BE" w:rsidP="00DB28BE" w:rsidRDefault="00DB28BE" w14:paraId="4CF33EC4" w14:textId="07112FC4">
            <w:pPr>
              <w:spacing w:after="0" w:line="276" w:lineRule="auto"/>
              <w:rPr>
                <w:ins w:author="Carmen Garcia Montero" w:date="2025-11-03T16:00:00Z" w:id="7007"/>
                <w:rFonts w:ascii="Times New Roman" w:hAnsi="Times New Roman" w:cs="Times New Roman"/>
                <w:sz w:val="16"/>
                <w:szCs w:val="16"/>
                <w:highlight w:val="yellow"/>
                <w:lang w:val="en-GB"/>
              </w:rPr>
            </w:pPr>
            <w:ins w:author="Carmen Garcia Montero" w:date="2025-11-03T16:00:00Z" w:id="7008">
              <w:r w:rsidRPr="00117039">
                <w:rPr>
                  <w:rFonts w:ascii="Times New Roman" w:hAnsi="Times New Roman" w:cs="Times New Roman"/>
                  <w:sz w:val="16"/>
                  <w:szCs w:val="16"/>
                  <w:lang w:val="en-GB"/>
                </w:rPr>
                <w:t xml:space="preserve">Balancing or local product for which the re-activation of the right to provide service takes place. </w:t>
              </w:r>
            </w:ins>
          </w:p>
        </w:tc>
      </w:tr>
      <w:tr w:rsidRPr="00495BA1" w:rsidR="00DB28BE" w:rsidTr="0DC8649F" w14:paraId="055572FC" w14:textId="77777777">
        <w:trPr>
          <w:trHeight w:val="300"/>
          <w:ins w:author="Carmen Garcia Montero" w:date="2025-11-03T16:00:00Z" w:id="7009"/>
        </w:trPr>
        <w:tc>
          <w:tcPr>
            <w:tcW w:w="828" w:type="dxa"/>
            <w:gridSpan w:val="3"/>
          </w:tcPr>
          <w:p w:rsidR="00DB28BE" w:rsidP="00DB28BE" w:rsidRDefault="00DB28BE" w14:paraId="76B28E4B" w14:textId="77777777">
            <w:pPr>
              <w:spacing w:after="0" w:line="276" w:lineRule="auto"/>
              <w:jc w:val="center"/>
              <w:rPr>
                <w:ins w:author="Carmen Garcia Montero" w:date="2025-11-03T16:00:00Z" w:id="7010"/>
                <w:rFonts w:ascii="Times New Roman" w:hAnsi="Times New Roman" w:cs="Times New Roman"/>
                <w:sz w:val="16"/>
                <w:szCs w:val="16"/>
                <w:lang w:val="en-GB"/>
              </w:rPr>
            </w:pPr>
          </w:p>
        </w:tc>
        <w:tc>
          <w:tcPr>
            <w:tcW w:w="2766" w:type="dxa"/>
            <w:gridSpan w:val="2"/>
          </w:tcPr>
          <w:p w:rsidRPr="00117039" w:rsidR="00DB28BE" w:rsidP="00DB28BE" w:rsidRDefault="00DB28BE" w14:paraId="3B09CF1A" w14:textId="77777777">
            <w:pPr>
              <w:spacing w:after="0" w:line="276" w:lineRule="auto"/>
              <w:rPr>
                <w:ins w:author="Carmen Garcia Montero" w:date="2025-11-03T16:00:00Z" w:id="7011"/>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025AFC07" w14:textId="39623663">
            <w:pPr>
              <w:spacing w:after="0" w:line="276" w:lineRule="auto"/>
              <w:rPr>
                <w:ins w:author="Carmen Garcia Montero" w:date="2025-11-03T16:00:00Z" w:id="7012"/>
                <w:rFonts w:ascii="Times New Roman" w:hAnsi="Times New Roman" w:cs="Times New Roman"/>
                <w:sz w:val="16"/>
                <w:szCs w:val="16"/>
                <w:lang w:val="en-GB"/>
              </w:rPr>
            </w:pPr>
            <w:ins w:author="Carmen Garcia Montero" w:date="2025-11-03T16:00:00Z" w:id="7013">
              <w:r w:rsidRPr="00117039">
                <w:rPr>
                  <w:rFonts w:ascii="Times New Roman" w:hAnsi="Times New Roman" w:cs="Times New Roman"/>
                  <w:sz w:val="16"/>
                  <w:szCs w:val="16"/>
                  <w:lang w:val="en-GB"/>
                </w:rPr>
                <w:t>Reason</w:t>
              </w:r>
            </w:ins>
          </w:p>
        </w:tc>
        <w:tc>
          <w:tcPr>
            <w:tcW w:w="3238" w:type="dxa"/>
          </w:tcPr>
          <w:p w:rsidRPr="00117039" w:rsidR="00DB28BE" w:rsidP="00DB28BE" w:rsidRDefault="00DB28BE" w14:paraId="77835B60" w14:textId="07CD590C">
            <w:pPr>
              <w:spacing w:after="0" w:line="276" w:lineRule="auto"/>
              <w:rPr>
                <w:ins w:author="Carmen Garcia Montero" w:date="2025-11-03T16:00:00Z" w:id="7014"/>
                <w:rFonts w:ascii="Times New Roman" w:hAnsi="Times New Roman" w:cs="Times New Roman"/>
                <w:sz w:val="16"/>
                <w:szCs w:val="16"/>
                <w:highlight w:val="yellow"/>
                <w:lang w:val="en-GB"/>
              </w:rPr>
            </w:pPr>
            <w:ins w:author="Carmen Garcia Montero" w:date="2025-11-03T16:00:00Z" w:id="7015">
              <w:r w:rsidRPr="00117039">
                <w:rPr>
                  <w:rFonts w:ascii="Times New Roman" w:hAnsi="Times New Roman" w:cs="Times New Roman"/>
                  <w:sz w:val="16"/>
                  <w:szCs w:val="16"/>
                  <w:lang w:val="en-GB"/>
                </w:rPr>
                <w:t>(Optional) Reason for the re-activation</w:t>
              </w:r>
            </w:ins>
          </w:p>
        </w:tc>
      </w:tr>
      <w:tr w:rsidRPr="00495BA1" w:rsidR="00DB28BE" w:rsidTr="0DC8649F" w14:paraId="77AE28E6" w14:textId="77777777">
        <w:trPr>
          <w:trHeight w:val="300"/>
          <w:ins w:author="Carmen Garcia Montero" w:date="2025-11-03T16:00:00Z" w:id="7016"/>
        </w:trPr>
        <w:tc>
          <w:tcPr>
            <w:tcW w:w="828" w:type="dxa"/>
            <w:gridSpan w:val="3"/>
          </w:tcPr>
          <w:p w:rsidR="00DB28BE" w:rsidP="00DB28BE" w:rsidRDefault="00DB28BE" w14:paraId="25FCFAFE" w14:textId="2506CD80">
            <w:pPr>
              <w:spacing w:after="0" w:line="276" w:lineRule="auto"/>
              <w:jc w:val="center"/>
              <w:rPr>
                <w:ins w:author="Carmen Garcia Montero" w:date="2025-11-03T16:00:00Z" w:id="7017"/>
                <w:rFonts w:ascii="Times New Roman" w:hAnsi="Times New Roman" w:cs="Times New Roman"/>
                <w:sz w:val="16"/>
                <w:szCs w:val="16"/>
                <w:lang w:val="en-GB"/>
              </w:rPr>
            </w:pPr>
            <w:ins w:author="Carmen Garcia Montero" w:date="2025-11-03T16:00:00Z" w:id="7018">
              <w:r>
                <w:rPr>
                  <w:rFonts w:ascii="Times New Roman" w:hAnsi="Times New Roman" w:cs="Times New Roman"/>
                  <w:sz w:val="16"/>
                  <w:szCs w:val="16"/>
                  <w:lang w:val="en-GB"/>
                </w:rPr>
                <w:t>B</w:t>
              </w:r>
            </w:ins>
            <w:ins w:author="Carmen Garcia Montero" w:date="2025-11-03T16:44:00Z" w:id="7019">
              <w:r w:rsidR="00605F58">
                <w:rPr>
                  <w:rFonts w:ascii="Times New Roman" w:hAnsi="Times New Roman" w:cs="Times New Roman"/>
                  <w:sz w:val="16"/>
                  <w:szCs w:val="16"/>
                  <w:lang w:val="en-GB"/>
                </w:rPr>
                <w:t>G</w:t>
              </w:r>
            </w:ins>
          </w:p>
        </w:tc>
        <w:tc>
          <w:tcPr>
            <w:tcW w:w="2766" w:type="dxa"/>
            <w:gridSpan w:val="2"/>
          </w:tcPr>
          <w:p w:rsidRPr="00117039" w:rsidR="00DB28BE" w:rsidP="00DB28BE" w:rsidRDefault="00DB28BE" w14:paraId="7535960C" w14:textId="386BC537">
            <w:pPr>
              <w:spacing w:after="0" w:line="276" w:lineRule="auto"/>
              <w:rPr>
                <w:ins w:author="Carmen Garcia Montero" w:date="2025-11-03T16:00:00Z" w:id="7020"/>
                <w:rFonts w:ascii="Times New Roman" w:hAnsi="Times New Roman" w:eastAsia="Times New Roman" w:cs="Times New Roman"/>
                <w:sz w:val="16"/>
                <w:szCs w:val="16"/>
                <w:lang w:val="en-GB" w:eastAsia="nb-NO"/>
              </w:rPr>
            </w:pPr>
            <w:ins w:author="Carmen Garcia Montero" w:date="2025-11-03T16:00:00Z" w:id="7021">
              <w:r w:rsidRPr="004C7654">
                <w:rPr>
                  <w:rFonts w:ascii="Times New Roman" w:hAnsi="Times New Roman" w:cs="Times New Roman"/>
                  <w:sz w:val="16"/>
                  <w:szCs w:val="16"/>
                  <w:lang w:val="en-GB"/>
                </w:rPr>
                <w:t>SPU or SPG re-activation notification</w:t>
              </w:r>
            </w:ins>
          </w:p>
        </w:tc>
        <w:tc>
          <w:tcPr>
            <w:tcW w:w="3082" w:type="dxa"/>
            <w:gridSpan w:val="2"/>
          </w:tcPr>
          <w:p w:rsidRPr="00117039" w:rsidR="00DB28BE" w:rsidP="00DB28BE" w:rsidRDefault="00DB28BE" w14:paraId="23CA37E8" w14:textId="1979AF1E">
            <w:pPr>
              <w:spacing w:after="0" w:line="276" w:lineRule="auto"/>
              <w:rPr>
                <w:ins w:author="Carmen Garcia Montero" w:date="2025-11-03T16:00:00Z" w:id="7022"/>
                <w:rFonts w:ascii="Times New Roman" w:hAnsi="Times New Roman" w:cs="Times New Roman"/>
                <w:sz w:val="16"/>
                <w:szCs w:val="16"/>
                <w:lang w:val="en-GB"/>
              </w:rPr>
            </w:pPr>
            <w:ins w:author="Carmen Garcia Montero" w:date="2025-11-03T16:00:00Z" w:id="7023">
              <w:r w:rsidRPr="00117039">
                <w:rPr>
                  <w:rFonts w:ascii="Times New Roman" w:hAnsi="Times New Roman" w:cs="Times New Roman"/>
                  <w:sz w:val="16"/>
                  <w:szCs w:val="16"/>
                  <w:lang w:val="en-GB"/>
                </w:rPr>
                <w:t>SP module</w:t>
              </w:r>
            </w:ins>
          </w:p>
        </w:tc>
        <w:tc>
          <w:tcPr>
            <w:tcW w:w="3238" w:type="dxa"/>
          </w:tcPr>
          <w:p w:rsidRPr="00117039" w:rsidR="00DB28BE" w:rsidP="00DB28BE" w:rsidRDefault="00DB28BE" w14:paraId="1FCF8857" w14:textId="6C3FC718">
            <w:pPr>
              <w:spacing w:after="0" w:line="276" w:lineRule="auto"/>
              <w:rPr>
                <w:ins w:author="Carmen Garcia Montero" w:date="2025-11-03T16:00:00Z" w:id="7024"/>
                <w:rFonts w:ascii="Times New Roman" w:hAnsi="Times New Roman" w:cs="Times New Roman"/>
                <w:sz w:val="16"/>
                <w:szCs w:val="16"/>
                <w:highlight w:val="yellow"/>
                <w:lang w:val="en-GB"/>
              </w:rPr>
            </w:pPr>
            <w:ins w:author="Carmen Garcia Montero" w:date="2025-11-03T16:00:00Z" w:id="7025">
              <w:r w:rsidRPr="00117039">
                <w:rPr>
                  <w:rFonts w:ascii="Times New Roman" w:hAnsi="Times New Roman" w:cs="Times New Roman"/>
                  <w:sz w:val="16"/>
                  <w:szCs w:val="16"/>
                  <w:lang w:val="en-GB"/>
                </w:rPr>
                <w:t>Identification of a flexibility information system module</w:t>
              </w:r>
            </w:ins>
          </w:p>
        </w:tc>
      </w:tr>
      <w:tr w:rsidRPr="00495BA1" w:rsidR="00DB28BE" w:rsidTr="0DC8649F" w14:paraId="4EF44E60" w14:textId="77777777">
        <w:trPr>
          <w:trHeight w:val="300"/>
          <w:ins w:author="Carmen Garcia Montero" w:date="2025-11-03T16:00:00Z" w:id="7026"/>
        </w:trPr>
        <w:tc>
          <w:tcPr>
            <w:tcW w:w="828" w:type="dxa"/>
            <w:gridSpan w:val="3"/>
          </w:tcPr>
          <w:p w:rsidR="00DB28BE" w:rsidP="00DB28BE" w:rsidRDefault="00DB28BE" w14:paraId="693EF4EE" w14:textId="77777777">
            <w:pPr>
              <w:spacing w:after="0" w:line="276" w:lineRule="auto"/>
              <w:jc w:val="center"/>
              <w:rPr>
                <w:ins w:author="Carmen Garcia Montero" w:date="2025-11-03T16:00:00Z" w:id="7027"/>
                <w:rFonts w:ascii="Times New Roman" w:hAnsi="Times New Roman" w:cs="Times New Roman"/>
                <w:sz w:val="16"/>
                <w:szCs w:val="16"/>
                <w:lang w:val="en-GB"/>
              </w:rPr>
            </w:pPr>
          </w:p>
        </w:tc>
        <w:tc>
          <w:tcPr>
            <w:tcW w:w="2766" w:type="dxa"/>
            <w:gridSpan w:val="2"/>
          </w:tcPr>
          <w:p w:rsidRPr="00117039" w:rsidR="00DB28BE" w:rsidP="00DB28BE" w:rsidRDefault="00DB28BE" w14:paraId="2F473A82" w14:textId="77777777">
            <w:pPr>
              <w:spacing w:after="0" w:line="276" w:lineRule="auto"/>
              <w:rPr>
                <w:ins w:author="Carmen Garcia Montero" w:date="2025-11-03T16:00:00Z" w:id="7028"/>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A9C6438" w14:textId="65C5E292">
            <w:pPr>
              <w:spacing w:after="0" w:line="276" w:lineRule="auto"/>
              <w:rPr>
                <w:ins w:author="Carmen Garcia Montero" w:date="2025-11-03T16:00:00Z" w:id="7029"/>
                <w:rFonts w:ascii="Times New Roman" w:hAnsi="Times New Roman" w:cs="Times New Roman"/>
                <w:sz w:val="16"/>
                <w:szCs w:val="16"/>
                <w:lang w:val="en-GB"/>
              </w:rPr>
            </w:pPr>
            <w:ins w:author="Carmen Garcia Montero" w:date="2025-11-03T16:00:00Z" w:id="7030">
              <w:r w:rsidRPr="00117039">
                <w:rPr>
                  <w:rFonts w:ascii="Times New Roman" w:hAnsi="Times New Roman" w:cs="Times New Roman"/>
                  <w:sz w:val="16"/>
                  <w:szCs w:val="16"/>
                  <w:lang w:val="en-GB"/>
                </w:rPr>
                <w:t>System operator identification</w:t>
              </w:r>
            </w:ins>
          </w:p>
        </w:tc>
        <w:tc>
          <w:tcPr>
            <w:tcW w:w="3238" w:type="dxa"/>
          </w:tcPr>
          <w:p w:rsidRPr="00117039" w:rsidR="00DB28BE" w:rsidP="00DB28BE" w:rsidRDefault="00DB28BE" w14:paraId="3CBD8DC3" w14:textId="7391E8CE">
            <w:pPr>
              <w:spacing w:after="0" w:line="276" w:lineRule="auto"/>
              <w:rPr>
                <w:ins w:author="Carmen Garcia Montero" w:date="2025-11-03T16:00:00Z" w:id="7031"/>
                <w:rFonts w:ascii="Times New Roman" w:hAnsi="Times New Roman" w:cs="Times New Roman"/>
                <w:sz w:val="16"/>
                <w:szCs w:val="16"/>
                <w:highlight w:val="yellow"/>
                <w:lang w:val="en-GB"/>
              </w:rPr>
            </w:pPr>
            <w:ins w:author="Carmen Garcia Montero" w:date="2025-11-03T16:00:00Z" w:id="7032">
              <w:r w:rsidRPr="00117039">
                <w:rPr>
                  <w:rFonts w:ascii="Times New Roman" w:hAnsi="Times New Roman" w:cs="Times New Roman"/>
                  <w:sz w:val="16"/>
                  <w:szCs w:val="16"/>
                  <w:lang w:val="en-GB"/>
                </w:rPr>
                <w:t>Identification of the system operator who suspended the SPU or SPG.</w:t>
              </w:r>
            </w:ins>
          </w:p>
        </w:tc>
      </w:tr>
      <w:tr w:rsidRPr="00495BA1" w:rsidR="00DB28BE" w:rsidTr="0DC8649F" w14:paraId="4BEB06DE" w14:textId="77777777">
        <w:trPr>
          <w:trHeight w:val="300"/>
          <w:ins w:author="Carmen Garcia Montero" w:date="2025-11-03T16:00:00Z" w:id="7033"/>
        </w:trPr>
        <w:tc>
          <w:tcPr>
            <w:tcW w:w="828" w:type="dxa"/>
            <w:gridSpan w:val="3"/>
          </w:tcPr>
          <w:p w:rsidR="00DB28BE" w:rsidP="00DB28BE" w:rsidRDefault="00DB28BE" w14:paraId="17BC381D" w14:textId="77777777">
            <w:pPr>
              <w:spacing w:after="0" w:line="276" w:lineRule="auto"/>
              <w:jc w:val="center"/>
              <w:rPr>
                <w:ins w:author="Carmen Garcia Montero" w:date="2025-11-03T16:00:00Z" w:id="7034"/>
                <w:rFonts w:ascii="Times New Roman" w:hAnsi="Times New Roman" w:cs="Times New Roman"/>
                <w:sz w:val="16"/>
                <w:szCs w:val="16"/>
                <w:lang w:val="en-GB"/>
              </w:rPr>
            </w:pPr>
          </w:p>
        </w:tc>
        <w:tc>
          <w:tcPr>
            <w:tcW w:w="2766" w:type="dxa"/>
            <w:gridSpan w:val="2"/>
          </w:tcPr>
          <w:p w:rsidRPr="00117039" w:rsidR="00DB28BE" w:rsidP="00DB28BE" w:rsidRDefault="00DB28BE" w14:paraId="2AC169A2" w14:textId="77777777">
            <w:pPr>
              <w:spacing w:after="0" w:line="276" w:lineRule="auto"/>
              <w:rPr>
                <w:ins w:author="Carmen Garcia Montero" w:date="2025-11-03T16:00:00Z" w:id="7035"/>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8FE2F10" w14:textId="3F9D2B03">
            <w:pPr>
              <w:spacing w:after="0" w:line="276" w:lineRule="auto"/>
              <w:rPr>
                <w:ins w:author="Carmen Garcia Montero" w:date="2025-11-03T16:00:00Z" w:id="7036"/>
                <w:rFonts w:ascii="Times New Roman" w:hAnsi="Times New Roman" w:cs="Times New Roman"/>
                <w:sz w:val="16"/>
                <w:szCs w:val="16"/>
                <w:lang w:val="en-GB"/>
              </w:rPr>
            </w:pPr>
            <w:ins w:author="Carmen Garcia Montero" w:date="2025-11-03T16:00:00Z" w:id="7037">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2A605008" w14:textId="0B87D574">
            <w:pPr>
              <w:spacing w:after="0" w:line="276" w:lineRule="auto"/>
              <w:rPr>
                <w:ins w:author="Carmen Garcia Montero" w:date="2025-11-03T16:00:00Z" w:id="7038"/>
                <w:rFonts w:ascii="Times New Roman" w:hAnsi="Times New Roman" w:cs="Times New Roman"/>
                <w:sz w:val="16"/>
                <w:szCs w:val="16"/>
                <w:highlight w:val="yellow"/>
                <w:lang w:val="en-GB"/>
              </w:rPr>
            </w:pPr>
            <w:ins w:author="Carmen Garcia Montero" w:date="2025-11-03T16:00:00Z" w:id="7039">
              <w:r w:rsidRPr="00117039">
                <w:rPr>
                  <w:rFonts w:ascii="Times New Roman" w:hAnsi="Times New Roman" w:cs="Times New Roman"/>
                  <w:sz w:val="16"/>
                  <w:szCs w:val="16"/>
                  <w:lang w:val="en-GB"/>
                </w:rPr>
                <w:t>Identification of the system operator who suspended the SPU or SPG.</w:t>
              </w:r>
            </w:ins>
          </w:p>
        </w:tc>
      </w:tr>
      <w:tr w:rsidRPr="00495BA1" w:rsidR="00DB28BE" w:rsidTr="0DC8649F" w14:paraId="2D9020A3" w14:textId="77777777">
        <w:trPr>
          <w:trHeight w:val="300"/>
          <w:ins w:author="Carmen Garcia Montero" w:date="2025-11-03T16:00:00Z" w:id="7040"/>
        </w:trPr>
        <w:tc>
          <w:tcPr>
            <w:tcW w:w="828" w:type="dxa"/>
            <w:gridSpan w:val="3"/>
          </w:tcPr>
          <w:p w:rsidR="00DB28BE" w:rsidP="00DB28BE" w:rsidRDefault="00DB28BE" w14:paraId="1545E642" w14:textId="77777777">
            <w:pPr>
              <w:spacing w:after="0" w:line="276" w:lineRule="auto"/>
              <w:jc w:val="center"/>
              <w:rPr>
                <w:ins w:author="Carmen Garcia Montero" w:date="2025-11-03T16:00:00Z" w:id="7041"/>
                <w:rFonts w:ascii="Times New Roman" w:hAnsi="Times New Roman" w:cs="Times New Roman"/>
                <w:sz w:val="16"/>
                <w:szCs w:val="16"/>
                <w:lang w:val="en-GB"/>
              </w:rPr>
            </w:pPr>
          </w:p>
        </w:tc>
        <w:tc>
          <w:tcPr>
            <w:tcW w:w="2766" w:type="dxa"/>
            <w:gridSpan w:val="2"/>
          </w:tcPr>
          <w:p w:rsidRPr="00117039" w:rsidR="00DB28BE" w:rsidP="00DB28BE" w:rsidRDefault="00DB28BE" w14:paraId="359F34E3" w14:textId="77777777">
            <w:pPr>
              <w:spacing w:after="0" w:line="276" w:lineRule="auto"/>
              <w:rPr>
                <w:ins w:author="Carmen Garcia Montero" w:date="2025-11-03T16:00:00Z" w:id="7042"/>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7BCCA2C" w14:textId="751481ED">
            <w:pPr>
              <w:spacing w:after="0" w:line="276" w:lineRule="auto"/>
              <w:rPr>
                <w:ins w:author="Carmen Garcia Montero" w:date="2025-11-03T16:00:00Z" w:id="7043"/>
                <w:rFonts w:ascii="Times New Roman" w:hAnsi="Times New Roman" w:cs="Times New Roman"/>
                <w:sz w:val="16"/>
                <w:szCs w:val="16"/>
                <w:lang w:val="en-GB"/>
              </w:rPr>
            </w:pPr>
            <w:ins w:author="Carmen Garcia Montero" w:date="2025-11-03T16:00:00Z" w:id="7044">
              <w:r w:rsidRPr="00117039">
                <w:rPr>
                  <w:rFonts w:ascii="Times New Roman" w:hAnsi="Times New Roman" w:cs="Times New Roman"/>
                  <w:sz w:val="16"/>
                  <w:szCs w:val="16"/>
                  <w:lang w:val="en-GB"/>
                </w:rPr>
                <w:t>Re-activation date</w:t>
              </w:r>
            </w:ins>
          </w:p>
        </w:tc>
        <w:tc>
          <w:tcPr>
            <w:tcW w:w="3238" w:type="dxa"/>
          </w:tcPr>
          <w:p w:rsidRPr="00117039" w:rsidR="00DB28BE" w:rsidP="00DB28BE" w:rsidRDefault="00DB28BE" w14:paraId="60A4CE6D" w14:textId="2EC9698B">
            <w:pPr>
              <w:spacing w:after="0" w:line="276" w:lineRule="auto"/>
              <w:rPr>
                <w:ins w:author="Carmen Garcia Montero" w:date="2025-11-03T16:00:00Z" w:id="7045"/>
                <w:rFonts w:ascii="Times New Roman" w:hAnsi="Times New Roman" w:cs="Times New Roman"/>
                <w:sz w:val="16"/>
                <w:szCs w:val="16"/>
                <w:highlight w:val="yellow"/>
                <w:lang w:val="en-GB"/>
              </w:rPr>
            </w:pPr>
            <w:ins w:author="Carmen Garcia Montero" w:date="2025-11-03T16:00:00Z" w:id="7046">
              <w:r w:rsidRPr="00117039">
                <w:rPr>
                  <w:rFonts w:ascii="Times New Roman" w:hAnsi="Times New Roman" w:cs="Times New Roman"/>
                  <w:sz w:val="16"/>
                  <w:szCs w:val="16"/>
                  <w:lang w:val="en-GB"/>
                </w:rPr>
                <w:t xml:space="preserve">Timestamp when the re-activation takes place. </w:t>
              </w:r>
            </w:ins>
          </w:p>
        </w:tc>
      </w:tr>
      <w:tr w:rsidRPr="00495BA1" w:rsidR="00DB28BE" w:rsidTr="0DC8649F" w14:paraId="484F4DD4" w14:textId="77777777">
        <w:trPr>
          <w:trHeight w:val="300"/>
          <w:ins w:author="Carmen Garcia Montero" w:date="2025-11-03T16:00:00Z" w:id="7047"/>
        </w:trPr>
        <w:tc>
          <w:tcPr>
            <w:tcW w:w="828" w:type="dxa"/>
            <w:gridSpan w:val="3"/>
          </w:tcPr>
          <w:p w:rsidR="00DB28BE" w:rsidP="00DB28BE" w:rsidRDefault="00DB28BE" w14:paraId="29CA5C61" w14:textId="77777777">
            <w:pPr>
              <w:spacing w:after="0" w:line="276" w:lineRule="auto"/>
              <w:jc w:val="center"/>
              <w:rPr>
                <w:ins w:author="Carmen Garcia Montero" w:date="2025-11-03T16:00:00Z" w:id="7048"/>
                <w:rFonts w:ascii="Times New Roman" w:hAnsi="Times New Roman" w:cs="Times New Roman"/>
                <w:sz w:val="16"/>
                <w:szCs w:val="16"/>
                <w:lang w:val="en-GB"/>
              </w:rPr>
            </w:pPr>
          </w:p>
        </w:tc>
        <w:tc>
          <w:tcPr>
            <w:tcW w:w="2766" w:type="dxa"/>
            <w:gridSpan w:val="2"/>
          </w:tcPr>
          <w:p w:rsidRPr="00117039" w:rsidR="00DB28BE" w:rsidP="00DB28BE" w:rsidRDefault="00DB28BE" w14:paraId="5346BFDE" w14:textId="77777777">
            <w:pPr>
              <w:spacing w:after="0" w:line="276" w:lineRule="auto"/>
              <w:rPr>
                <w:ins w:author="Carmen Garcia Montero" w:date="2025-11-03T16:00:00Z" w:id="7049"/>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C3B7E30" w14:textId="7FE2CA7D">
            <w:pPr>
              <w:spacing w:after="0" w:line="276" w:lineRule="auto"/>
              <w:rPr>
                <w:ins w:author="Carmen Garcia Montero" w:date="2025-11-03T16:00:00Z" w:id="7050"/>
                <w:rFonts w:ascii="Times New Roman" w:hAnsi="Times New Roman" w:cs="Times New Roman"/>
                <w:sz w:val="16"/>
                <w:szCs w:val="16"/>
                <w:lang w:val="en-GB"/>
              </w:rPr>
            </w:pPr>
            <w:ins w:author="Carmen Garcia Montero" w:date="2025-11-03T16:00:00Z" w:id="7051">
              <w:r w:rsidRPr="00117039">
                <w:rPr>
                  <w:rFonts w:ascii="Times New Roman" w:hAnsi="Times New Roman" w:cs="Times New Roman"/>
                  <w:sz w:val="16"/>
                  <w:szCs w:val="16"/>
                  <w:lang w:val="en-GB"/>
                </w:rPr>
                <w:t>Product</w:t>
              </w:r>
            </w:ins>
          </w:p>
        </w:tc>
        <w:tc>
          <w:tcPr>
            <w:tcW w:w="3238" w:type="dxa"/>
          </w:tcPr>
          <w:p w:rsidRPr="00117039" w:rsidR="00DB28BE" w:rsidP="00DB28BE" w:rsidRDefault="00DB28BE" w14:paraId="7164EFC5" w14:textId="3A7F2B2D">
            <w:pPr>
              <w:spacing w:after="0" w:line="276" w:lineRule="auto"/>
              <w:rPr>
                <w:ins w:author="Carmen Garcia Montero" w:date="2025-11-03T16:00:00Z" w:id="7052"/>
                <w:rFonts w:ascii="Times New Roman" w:hAnsi="Times New Roman" w:cs="Times New Roman"/>
                <w:sz w:val="16"/>
                <w:szCs w:val="16"/>
                <w:highlight w:val="yellow"/>
                <w:lang w:val="en-GB"/>
              </w:rPr>
            </w:pPr>
            <w:ins w:author="Carmen Garcia Montero" w:date="2025-11-03T16:00:00Z" w:id="7053">
              <w:r w:rsidRPr="00117039">
                <w:rPr>
                  <w:rFonts w:ascii="Times New Roman" w:hAnsi="Times New Roman" w:cs="Times New Roman"/>
                  <w:sz w:val="16"/>
                  <w:szCs w:val="16"/>
                  <w:lang w:val="en-GB"/>
                </w:rPr>
                <w:t xml:space="preserve">Balancing or local product for which the re-activation of the right to provide service takes place. </w:t>
              </w:r>
            </w:ins>
          </w:p>
        </w:tc>
      </w:tr>
      <w:tr w:rsidRPr="00495BA1" w:rsidR="00DB28BE" w:rsidTr="0DC8649F" w14:paraId="5F876FF7" w14:textId="77777777">
        <w:trPr>
          <w:trHeight w:val="300"/>
          <w:ins w:author="Carmen Garcia Montero" w:date="2025-11-03T16:00:00Z" w:id="7054"/>
        </w:trPr>
        <w:tc>
          <w:tcPr>
            <w:tcW w:w="828" w:type="dxa"/>
            <w:gridSpan w:val="3"/>
          </w:tcPr>
          <w:p w:rsidR="00DB28BE" w:rsidP="00DB28BE" w:rsidRDefault="00DB28BE" w14:paraId="79A0948F" w14:textId="77777777">
            <w:pPr>
              <w:spacing w:after="0" w:line="276" w:lineRule="auto"/>
              <w:jc w:val="center"/>
              <w:rPr>
                <w:ins w:author="Carmen Garcia Montero" w:date="2025-11-03T16:00:00Z" w:id="7055"/>
                <w:rFonts w:ascii="Times New Roman" w:hAnsi="Times New Roman" w:cs="Times New Roman"/>
                <w:sz w:val="16"/>
                <w:szCs w:val="16"/>
                <w:lang w:val="en-GB"/>
              </w:rPr>
            </w:pPr>
          </w:p>
        </w:tc>
        <w:tc>
          <w:tcPr>
            <w:tcW w:w="2766" w:type="dxa"/>
            <w:gridSpan w:val="2"/>
          </w:tcPr>
          <w:p w:rsidRPr="00117039" w:rsidR="00DB28BE" w:rsidP="00DB28BE" w:rsidRDefault="00DB28BE" w14:paraId="20702CD5" w14:textId="77777777">
            <w:pPr>
              <w:spacing w:after="0" w:line="276" w:lineRule="auto"/>
              <w:rPr>
                <w:ins w:author="Carmen Garcia Montero" w:date="2025-11-03T16:00:00Z" w:id="7056"/>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0A74BD07" w14:textId="3BA82A4D">
            <w:pPr>
              <w:spacing w:after="0" w:line="276" w:lineRule="auto"/>
              <w:rPr>
                <w:ins w:author="Carmen Garcia Montero" w:date="2025-11-03T16:00:00Z" w:id="7057"/>
                <w:rFonts w:ascii="Times New Roman" w:hAnsi="Times New Roman" w:cs="Times New Roman"/>
                <w:sz w:val="16"/>
                <w:szCs w:val="16"/>
                <w:lang w:val="en-GB"/>
              </w:rPr>
            </w:pPr>
            <w:ins w:author="Carmen Garcia Montero" w:date="2025-11-03T16:00:00Z" w:id="7058">
              <w:r w:rsidRPr="00117039">
                <w:rPr>
                  <w:rFonts w:ascii="Times New Roman" w:hAnsi="Times New Roman" w:cs="Times New Roman"/>
                  <w:sz w:val="16"/>
                  <w:szCs w:val="16"/>
                  <w:lang w:val="en-GB"/>
                </w:rPr>
                <w:t>Reason</w:t>
              </w:r>
            </w:ins>
          </w:p>
        </w:tc>
        <w:tc>
          <w:tcPr>
            <w:tcW w:w="3238" w:type="dxa"/>
          </w:tcPr>
          <w:p w:rsidRPr="00117039" w:rsidR="00DB28BE" w:rsidP="00DB28BE" w:rsidRDefault="00DB28BE" w14:paraId="3B845A42" w14:textId="3D6B945B">
            <w:pPr>
              <w:spacing w:after="0" w:line="276" w:lineRule="auto"/>
              <w:rPr>
                <w:ins w:author="Carmen Garcia Montero" w:date="2025-11-03T16:00:00Z" w:id="7059"/>
                <w:rFonts w:ascii="Times New Roman" w:hAnsi="Times New Roman" w:cs="Times New Roman"/>
                <w:sz w:val="16"/>
                <w:szCs w:val="16"/>
                <w:highlight w:val="yellow"/>
                <w:lang w:val="en-GB"/>
              </w:rPr>
            </w:pPr>
            <w:ins w:author="Carmen Garcia Montero" w:date="2025-11-03T16:00:00Z" w:id="7060">
              <w:r w:rsidRPr="00117039">
                <w:rPr>
                  <w:rFonts w:ascii="Times New Roman" w:hAnsi="Times New Roman" w:cs="Times New Roman"/>
                  <w:sz w:val="16"/>
                  <w:szCs w:val="16"/>
                  <w:lang w:val="en-GB"/>
                </w:rPr>
                <w:t>(Optional) Reason for the re-activation</w:t>
              </w:r>
            </w:ins>
          </w:p>
        </w:tc>
      </w:tr>
      <w:tr w:rsidRPr="00495BA1" w:rsidR="00DB28BE" w:rsidTr="0DC8649F" w14:paraId="713CF637" w14:textId="77777777">
        <w:trPr>
          <w:trHeight w:val="300"/>
        </w:trPr>
        <w:tc>
          <w:tcPr>
            <w:tcW w:w="828" w:type="dxa"/>
            <w:gridSpan w:val="3"/>
            <w:vMerge w:val="restart"/>
          </w:tcPr>
          <w:p w:rsidRPr="00117039" w:rsidR="00DB28BE" w:rsidP="00DB28BE" w:rsidRDefault="00605F58" w14:paraId="277AB15A" w14:textId="7A4D0CB4">
            <w:pPr>
              <w:spacing w:after="0" w:line="276" w:lineRule="auto"/>
              <w:jc w:val="center"/>
              <w:rPr>
                <w:rFonts w:ascii="Times New Roman" w:hAnsi="Times New Roman" w:cs="Times New Roman"/>
                <w:sz w:val="16"/>
                <w:szCs w:val="16"/>
                <w:lang w:val="en-GB"/>
              </w:rPr>
            </w:pPr>
            <w:ins w:author="Carmen Garcia Montero" w:date="2025-11-03T16:44:00Z" w:id="7061">
              <w:r>
                <w:rPr>
                  <w:rFonts w:ascii="Times New Roman" w:hAnsi="Times New Roman" w:cs="Times New Roman"/>
                  <w:sz w:val="16"/>
                  <w:szCs w:val="16"/>
                  <w:lang w:val="en-GB"/>
                </w:rPr>
                <w:t>BH</w:t>
              </w:r>
            </w:ins>
            <w:del w:author="Carmen Garcia Montero" w:date="2025-11-03T16:44:00Z" w:id="7062">
              <w:r w:rsidDel="00605F58" w:rsidR="00DB28BE">
                <w:rPr>
                  <w:rFonts w:ascii="Times New Roman" w:hAnsi="Times New Roman" w:cs="Times New Roman"/>
                  <w:sz w:val="16"/>
                  <w:szCs w:val="16"/>
                  <w:lang w:val="en-GB"/>
                </w:rPr>
                <w:delText>AS</w:delText>
              </w:r>
            </w:del>
          </w:p>
        </w:tc>
        <w:tc>
          <w:tcPr>
            <w:tcW w:w="2766" w:type="dxa"/>
            <w:gridSpan w:val="2"/>
            <w:vMerge w:val="restart"/>
          </w:tcPr>
          <w:p w:rsidRPr="00117039" w:rsidR="00DB28BE" w:rsidP="00DB28BE" w:rsidRDefault="00DB28BE" w14:paraId="28F29DEB" w14:textId="30ADBE41">
            <w:pPr>
              <w:spacing w:after="0" w:line="276"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 Grid </w:t>
            </w:r>
            <w:r w:rsidRPr="0E43FFDA">
              <w:rPr>
                <w:rFonts w:ascii="Times New Roman" w:hAnsi="Times New Roman" w:eastAsia="Times New Roman" w:cs="Times New Roman"/>
                <w:sz w:val="16"/>
                <w:szCs w:val="16"/>
                <w:lang w:val="en-GB" w:eastAsia="nb-NO"/>
              </w:rPr>
              <w:t>prequalification</w:t>
            </w:r>
            <w:r w:rsidRPr="00117039">
              <w:rPr>
                <w:rFonts w:ascii="Times New Roman" w:hAnsi="Times New Roman" w:eastAsia="Times New Roman" w:cs="Times New Roman"/>
                <w:sz w:val="16"/>
                <w:szCs w:val="16"/>
                <w:lang w:val="en-GB" w:eastAsia="nb-NO"/>
              </w:rPr>
              <w:t xml:space="preserve"> request</w:t>
            </w:r>
          </w:p>
        </w:tc>
        <w:tc>
          <w:tcPr>
            <w:tcW w:w="3082" w:type="dxa"/>
            <w:gridSpan w:val="2"/>
          </w:tcPr>
          <w:p w:rsidRPr="00117039" w:rsidR="00DB28BE" w:rsidP="00DB28BE" w:rsidRDefault="00DB28BE" w14:paraId="7EA0FA23" w14:textId="1A95F54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DB28BE" w:rsidP="00DB28BE" w:rsidRDefault="00DB28BE" w14:paraId="00A912A5" w14:textId="59282D8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highlight w:val="yellow"/>
                <w:lang w:val="en-GB"/>
              </w:rPr>
              <w:t xml:space="preserve">Information specifying the reason for Grid </w:t>
            </w:r>
            <w:r w:rsidRPr="0E43FFDA">
              <w:rPr>
                <w:rFonts w:ascii="Times New Roman" w:hAnsi="Times New Roman" w:cs="Times New Roman"/>
                <w:sz w:val="16"/>
                <w:szCs w:val="16"/>
                <w:highlight w:val="yellow"/>
                <w:lang w:val="en-GB"/>
              </w:rPr>
              <w:t>prequalification</w:t>
            </w:r>
            <w:r w:rsidRPr="00117039">
              <w:rPr>
                <w:rFonts w:ascii="Times New Roman" w:hAnsi="Times New Roman" w:cs="Times New Roman"/>
                <w:sz w:val="16"/>
                <w:szCs w:val="16"/>
                <w:highlight w:val="yellow"/>
                <w:lang w:val="en-GB"/>
              </w:rPr>
              <w:t xml:space="preserve"> request </w:t>
            </w:r>
          </w:p>
        </w:tc>
      </w:tr>
      <w:tr w:rsidRPr="00495BA1" w:rsidR="00DB28BE" w:rsidTr="0DC8649F" w14:paraId="43BDA7DC" w14:textId="77777777">
        <w:trPr>
          <w:trHeight w:val="300"/>
        </w:trPr>
        <w:tc>
          <w:tcPr>
            <w:tcW w:w="828" w:type="dxa"/>
            <w:gridSpan w:val="3"/>
            <w:vMerge/>
          </w:tcPr>
          <w:p w:rsidRPr="00117039" w:rsidR="00DB28BE" w:rsidP="00DB28BE" w:rsidRDefault="00DB28BE" w14:paraId="4ABE979D"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0CCB3C2D"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BD05187" w14:textId="27C10C59">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w:t>
            </w:r>
          </w:p>
        </w:tc>
        <w:tc>
          <w:tcPr>
            <w:tcW w:w="3238" w:type="dxa"/>
          </w:tcPr>
          <w:p w:rsidRPr="00117039" w:rsidR="00DB28BE" w:rsidP="00DB28BE" w:rsidRDefault="00DB28BE" w14:paraId="31D49750" w14:textId="34037C8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Name of the product which are intended to be delivered and defined at national level</w:t>
            </w:r>
          </w:p>
        </w:tc>
      </w:tr>
      <w:tr w:rsidRPr="00495BA1" w:rsidR="00DB28BE" w:rsidTr="0DC8649F" w14:paraId="0F1A4666" w14:textId="77777777">
        <w:trPr>
          <w:trHeight w:val="300"/>
        </w:trPr>
        <w:tc>
          <w:tcPr>
            <w:tcW w:w="828" w:type="dxa"/>
            <w:gridSpan w:val="3"/>
            <w:vMerge/>
          </w:tcPr>
          <w:p w:rsidRPr="00117039" w:rsidR="00DB28BE" w:rsidP="00DB28BE" w:rsidRDefault="00DB28BE" w14:paraId="5DDD8DEB"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179A58E6"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175131F2" w14:textId="3471A44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tcPr>
          <w:p w:rsidRPr="00117039" w:rsidR="00DB28BE" w:rsidP="00DB28BE" w:rsidRDefault="00DB28BE" w14:paraId="20F5C1D8" w14:textId="76006A4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Unique identifier for the object of reference</w:t>
            </w:r>
          </w:p>
        </w:tc>
      </w:tr>
      <w:tr w:rsidRPr="00495BA1" w:rsidR="00DB28BE" w:rsidTr="0DC8649F" w14:paraId="0B941A8C" w14:textId="77777777">
        <w:trPr>
          <w:trHeight w:val="300"/>
        </w:trPr>
        <w:tc>
          <w:tcPr>
            <w:tcW w:w="828" w:type="dxa"/>
            <w:gridSpan w:val="3"/>
            <w:vMerge w:val="restart"/>
          </w:tcPr>
          <w:p w:rsidRPr="00117039" w:rsidR="00DB28BE" w:rsidP="00DB28BE" w:rsidRDefault="00605F58" w14:paraId="48B7CA19" w14:textId="5CA70A93">
            <w:pPr>
              <w:spacing w:after="0" w:line="276" w:lineRule="auto"/>
              <w:jc w:val="center"/>
              <w:rPr>
                <w:rFonts w:ascii="Times New Roman" w:hAnsi="Times New Roman" w:cs="Times New Roman"/>
                <w:sz w:val="16"/>
                <w:szCs w:val="16"/>
                <w:lang w:val="en-GB"/>
              </w:rPr>
            </w:pPr>
            <w:ins w:author="Carmen Garcia Montero" w:date="2025-11-03T16:44:00Z" w:id="7063">
              <w:r>
                <w:rPr>
                  <w:rFonts w:ascii="Times New Roman" w:hAnsi="Times New Roman" w:cs="Times New Roman"/>
                  <w:sz w:val="16"/>
                  <w:szCs w:val="16"/>
                  <w:lang w:val="en-GB"/>
                </w:rPr>
                <w:t>BI</w:t>
              </w:r>
            </w:ins>
            <w:del w:author="Carmen Garcia Montero" w:date="2025-11-03T16:44:00Z" w:id="7064">
              <w:r w:rsidDel="00605F58" w:rsidR="00DB28BE">
                <w:rPr>
                  <w:rFonts w:ascii="Times New Roman" w:hAnsi="Times New Roman" w:cs="Times New Roman"/>
                  <w:sz w:val="16"/>
                  <w:szCs w:val="16"/>
                  <w:lang w:val="en-GB"/>
                </w:rPr>
                <w:delText>AT</w:delText>
              </w:r>
            </w:del>
          </w:p>
        </w:tc>
        <w:tc>
          <w:tcPr>
            <w:tcW w:w="2766" w:type="dxa"/>
            <w:gridSpan w:val="2"/>
          </w:tcPr>
          <w:p w:rsidRPr="00117039" w:rsidR="00DB28BE" w:rsidP="00DB28BE" w:rsidRDefault="00DB28BE" w14:paraId="4DD103E9" w14:textId="6701825A">
            <w:pPr>
              <w:spacing w:after="0" w:line="276"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 xml:space="preserve"> Grid </w:t>
            </w:r>
            <w:r w:rsidRPr="091C3EF0">
              <w:rPr>
                <w:rFonts w:ascii="Times New Roman" w:hAnsi="Times New Roman" w:eastAsia="Times New Roman" w:cs="Times New Roman"/>
                <w:sz w:val="16"/>
                <w:szCs w:val="16"/>
                <w:lang w:val="en-GB" w:eastAsia="nb-NO"/>
              </w:rPr>
              <w:t>prequalification</w:t>
            </w:r>
            <w:r w:rsidRPr="00117039">
              <w:rPr>
                <w:rFonts w:ascii="Times New Roman" w:hAnsi="Times New Roman" w:eastAsia="Times New Roman" w:cs="Times New Roman"/>
                <w:sz w:val="16"/>
                <w:szCs w:val="16"/>
                <w:lang w:val="en-GB" w:eastAsia="nb-NO"/>
              </w:rPr>
              <w:t xml:space="preserve"> result</w:t>
            </w:r>
          </w:p>
        </w:tc>
        <w:tc>
          <w:tcPr>
            <w:tcW w:w="3082" w:type="dxa"/>
            <w:gridSpan w:val="2"/>
          </w:tcPr>
          <w:p w:rsidRPr="00117039" w:rsidR="00DB28BE" w:rsidP="00DB28BE" w:rsidRDefault="00DB28BE" w14:paraId="668FF1E3" w14:textId="1A24982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Status</w:t>
            </w:r>
          </w:p>
        </w:tc>
        <w:tc>
          <w:tcPr>
            <w:tcW w:w="3238" w:type="dxa"/>
          </w:tcPr>
          <w:p w:rsidRPr="00117039" w:rsidR="00DB28BE" w:rsidP="00DB28BE" w:rsidRDefault="00DB28BE" w14:paraId="3B3F6F0D" w14:textId="7AC8362A">
            <w:pPr>
              <w:spacing w:after="0" w:line="276" w:lineRule="auto"/>
              <w:rPr>
                <w:rFonts w:ascii="Times New Roman" w:hAnsi="Times New Roman" w:cs="Times New Roman"/>
                <w:sz w:val="16"/>
                <w:szCs w:val="16"/>
                <w:lang w:val="en-GB"/>
              </w:rPr>
            </w:pPr>
            <w:r w:rsidRPr="004C7654">
              <w:rPr>
                <w:rFonts w:ascii="Times New Roman" w:hAnsi="Times New Roman" w:eastAsia="Times New Roman" w:cs="Times New Roman"/>
                <w:sz w:val="16"/>
                <w:szCs w:val="16"/>
                <w:lang w:val="en-GB"/>
              </w:rPr>
              <w:t xml:space="preserve">Possible statuses: “Grid </w:t>
            </w:r>
            <w:r w:rsidRPr="0E1F82F4">
              <w:rPr>
                <w:rFonts w:ascii="Times New Roman" w:hAnsi="Times New Roman" w:eastAsia="Times New Roman" w:cs="Times New Roman"/>
                <w:sz w:val="16"/>
                <w:szCs w:val="16"/>
                <w:lang w:val="en-GB"/>
              </w:rPr>
              <w:t>prequalification</w:t>
            </w:r>
            <w:r w:rsidRPr="004C7654">
              <w:rPr>
                <w:rFonts w:ascii="Times New Roman" w:hAnsi="Times New Roman" w:eastAsia="Times New Roman" w:cs="Times New Roman"/>
                <w:sz w:val="16"/>
                <w:szCs w:val="16"/>
                <w:lang w:val="en-GB"/>
              </w:rPr>
              <w:t xml:space="preserve"> not approved”, “Grid </w:t>
            </w:r>
            <w:r w:rsidRPr="0E1F82F4">
              <w:rPr>
                <w:rFonts w:ascii="Times New Roman" w:hAnsi="Times New Roman" w:eastAsia="Times New Roman" w:cs="Times New Roman"/>
                <w:sz w:val="16"/>
                <w:szCs w:val="16"/>
                <w:lang w:val="en-GB"/>
              </w:rPr>
              <w:t>prequalification</w:t>
            </w:r>
            <w:r w:rsidRPr="004C7654">
              <w:rPr>
                <w:rFonts w:ascii="Times New Roman" w:hAnsi="Times New Roman" w:eastAsia="Times New Roman" w:cs="Times New Roman"/>
                <w:sz w:val="16"/>
                <w:szCs w:val="16"/>
                <w:lang w:val="en-GB"/>
              </w:rPr>
              <w:t xml:space="preserve"> conditionally approved” or “Grid </w:t>
            </w:r>
            <w:r w:rsidRPr="0E1F82F4">
              <w:rPr>
                <w:rFonts w:ascii="Times New Roman" w:hAnsi="Times New Roman" w:eastAsia="Times New Roman" w:cs="Times New Roman"/>
                <w:sz w:val="16"/>
                <w:szCs w:val="16"/>
                <w:lang w:val="en-GB"/>
              </w:rPr>
              <w:t>prequalification</w:t>
            </w:r>
            <w:r w:rsidRPr="004C7654">
              <w:rPr>
                <w:rFonts w:ascii="Times New Roman" w:hAnsi="Times New Roman" w:eastAsia="Times New Roman" w:cs="Times New Roman"/>
                <w:sz w:val="16"/>
                <w:szCs w:val="16"/>
                <w:lang w:val="en-GB"/>
              </w:rPr>
              <w:t xml:space="preserve"> approved”; </w:t>
            </w:r>
          </w:p>
        </w:tc>
      </w:tr>
      <w:tr w:rsidRPr="00495BA1" w:rsidR="00DB28BE" w:rsidTr="0DC8649F" w14:paraId="6DC76A95" w14:textId="77777777">
        <w:trPr>
          <w:trHeight w:val="300"/>
        </w:trPr>
        <w:tc>
          <w:tcPr>
            <w:tcW w:w="828" w:type="dxa"/>
            <w:gridSpan w:val="3"/>
            <w:vMerge/>
          </w:tcPr>
          <w:p w:rsidRPr="00117039" w:rsidR="00DB28BE" w:rsidP="00DB28BE" w:rsidRDefault="00DB28BE" w14:paraId="4BCB11A6" w14:textId="77777777">
            <w:pPr>
              <w:spacing w:after="0" w:line="276" w:lineRule="auto"/>
              <w:jc w:val="center"/>
              <w:rPr>
                <w:rFonts w:ascii="Times New Roman" w:hAnsi="Times New Roman" w:cs="Times New Roman"/>
                <w:sz w:val="16"/>
                <w:szCs w:val="16"/>
                <w:lang w:val="en-GB"/>
              </w:rPr>
            </w:pPr>
          </w:p>
        </w:tc>
        <w:tc>
          <w:tcPr>
            <w:tcW w:w="2766" w:type="dxa"/>
            <w:gridSpan w:val="2"/>
          </w:tcPr>
          <w:p w:rsidRPr="00117039" w:rsidR="00DB28BE" w:rsidP="00DB28BE" w:rsidRDefault="00DB28BE" w14:paraId="4870EE43"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F715BD4" w14:textId="53BFE20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tcPr>
          <w:p w:rsidRPr="004C7654" w:rsidR="00DB28BE" w:rsidP="00DB28BE" w:rsidRDefault="00DB28BE" w14:paraId="2ADCA58A" w14:textId="034ECC03">
            <w:pPr>
              <w:spacing w:after="0" w:line="276" w:lineRule="auto"/>
              <w:rPr>
                <w:rFonts w:ascii="Times New Roman" w:hAnsi="Times New Roman" w:eastAsia="Times New Roman" w:cs="Times New Roman"/>
                <w:sz w:val="16"/>
                <w:szCs w:val="16"/>
                <w:lang w:val="en-GB"/>
              </w:rPr>
            </w:pPr>
            <w:r w:rsidRPr="00117039">
              <w:rPr>
                <w:rFonts w:ascii="Times New Roman" w:hAnsi="Times New Roman" w:cs="Times New Roman"/>
                <w:sz w:val="16"/>
                <w:szCs w:val="16"/>
                <w:lang w:val="en-GB"/>
              </w:rPr>
              <w:t>Unique identifier for the object of reference</w:t>
            </w:r>
          </w:p>
        </w:tc>
      </w:tr>
      <w:tr w:rsidRPr="00495BA1" w:rsidR="00DB28BE" w:rsidTr="0DC8649F" w14:paraId="280241E5" w14:textId="77777777">
        <w:trPr>
          <w:trHeight w:val="300"/>
        </w:trPr>
        <w:tc>
          <w:tcPr>
            <w:tcW w:w="828" w:type="dxa"/>
            <w:gridSpan w:val="3"/>
            <w:vMerge/>
          </w:tcPr>
          <w:p w:rsidRPr="00117039" w:rsidR="00DB28BE" w:rsidP="00DB28BE" w:rsidRDefault="00DB28BE" w14:paraId="1650D2F6" w14:textId="77777777">
            <w:pPr>
              <w:spacing w:after="0" w:line="276" w:lineRule="auto"/>
              <w:jc w:val="center"/>
              <w:rPr>
                <w:rFonts w:ascii="Times New Roman" w:hAnsi="Times New Roman" w:cs="Times New Roman"/>
                <w:sz w:val="16"/>
                <w:szCs w:val="16"/>
                <w:lang w:val="en-GB"/>
              </w:rPr>
            </w:pPr>
          </w:p>
        </w:tc>
        <w:tc>
          <w:tcPr>
            <w:tcW w:w="2766" w:type="dxa"/>
            <w:gridSpan w:val="2"/>
          </w:tcPr>
          <w:p w:rsidRPr="00117039" w:rsidR="00DB28BE" w:rsidP="00DB28BE" w:rsidRDefault="00DB28BE" w14:paraId="35B9F285"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3999B946" w14:textId="00F53BA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4C7654" w:rsidR="00DB28BE" w:rsidP="00DB28BE" w:rsidRDefault="00DB28BE" w14:paraId="59658DEA" w14:textId="3119D6E4">
            <w:pPr>
              <w:spacing w:after="0" w:line="276" w:lineRule="auto"/>
              <w:rPr>
                <w:rFonts w:ascii="Times New Roman" w:hAnsi="Times New Roman" w:eastAsia="Times New Roman" w:cs="Times New Roman"/>
                <w:sz w:val="16"/>
                <w:szCs w:val="16"/>
                <w:lang w:val="en-GB"/>
              </w:rPr>
            </w:pPr>
            <w:r w:rsidRPr="00117039">
              <w:rPr>
                <w:rFonts w:ascii="Times New Roman" w:hAnsi="Times New Roman" w:cs="Times New Roman"/>
                <w:sz w:val="16"/>
                <w:szCs w:val="16"/>
                <w:highlight w:val="yellow"/>
                <w:lang w:val="en-GB"/>
              </w:rPr>
              <w:t>Information complimenting the status</w:t>
            </w:r>
            <w:r w:rsidRPr="004C7654">
              <w:rPr>
                <w:rFonts w:ascii="Times New Roman" w:hAnsi="Times New Roman" w:cs="Times New Roman"/>
                <w:sz w:val="16"/>
                <w:szCs w:val="16"/>
                <w:lang w:val="en-GB"/>
              </w:rPr>
              <w:t xml:space="preserve"> (e.g., conditions for the Grid </w:t>
            </w:r>
            <w:r w:rsidRPr="0E1F82F4">
              <w:rPr>
                <w:rFonts w:ascii="Times New Roman" w:hAnsi="Times New Roman" w:cs="Times New Roman"/>
                <w:sz w:val="16"/>
                <w:szCs w:val="16"/>
                <w:lang w:val="en-GB"/>
              </w:rPr>
              <w:t>prequalification</w:t>
            </w:r>
            <w:r w:rsidRPr="004C7654">
              <w:rPr>
                <w:rFonts w:ascii="Times New Roman" w:hAnsi="Times New Roman" w:cs="Times New Roman"/>
                <w:sz w:val="16"/>
                <w:szCs w:val="16"/>
                <w:lang w:val="en-GB"/>
              </w:rPr>
              <w:t xml:space="preserve"> conditionally approved, reason for Grid </w:t>
            </w:r>
            <w:r w:rsidRPr="0E1F82F4">
              <w:rPr>
                <w:rFonts w:ascii="Times New Roman" w:hAnsi="Times New Roman" w:cs="Times New Roman"/>
                <w:sz w:val="16"/>
                <w:szCs w:val="16"/>
                <w:lang w:val="en-GB"/>
              </w:rPr>
              <w:t>prequalification</w:t>
            </w:r>
            <w:r w:rsidRPr="004C7654">
              <w:rPr>
                <w:rFonts w:ascii="Times New Roman" w:hAnsi="Times New Roman" w:cs="Times New Roman"/>
                <w:sz w:val="16"/>
                <w:szCs w:val="16"/>
                <w:lang w:val="en-GB"/>
              </w:rPr>
              <w:t xml:space="preserve"> not approved)</w:t>
            </w:r>
          </w:p>
        </w:tc>
      </w:tr>
      <w:tr w:rsidRPr="00495BA1" w:rsidR="00DB28BE" w:rsidTr="0DC8649F" w14:paraId="34E4222A" w14:textId="77777777">
        <w:trPr>
          <w:trHeight w:val="300"/>
        </w:trPr>
        <w:tc>
          <w:tcPr>
            <w:tcW w:w="828" w:type="dxa"/>
            <w:gridSpan w:val="3"/>
            <w:vMerge/>
          </w:tcPr>
          <w:p w:rsidRPr="00117039" w:rsidR="00DB28BE" w:rsidP="00DB28BE" w:rsidRDefault="00DB28BE" w14:paraId="79A6B9A4" w14:textId="77777777">
            <w:pPr>
              <w:spacing w:after="0" w:line="276" w:lineRule="auto"/>
              <w:jc w:val="center"/>
              <w:rPr>
                <w:rFonts w:ascii="Times New Roman" w:hAnsi="Times New Roman" w:cs="Times New Roman"/>
                <w:sz w:val="16"/>
                <w:szCs w:val="16"/>
                <w:lang w:val="en-GB"/>
              </w:rPr>
            </w:pPr>
          </w:p>
        </w:tc>
        <w:tc>
          <w:tcPr>
            <w:tcW w:w="2766" w:type="dxa"/>
            <w:gridSpan w:val="2"/>
          </w:tcPr>
          <w:p w:rsidRPr="00117039" w:rsidR="00DB28BE" w:rsidP="00DB28BE" w:rsidRDefault="00DB28BE" w14:paraId="0C2CC56A"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C9E184D" w14:textId="066BE6C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Validity Period</w:t>
            </w:r>
          </w:p>
        </w:tc>
        <w:tc>
          <w:tcPr>
            <w:tcW w:w="3238" w:type="dxa"/>
          </w:tcPr>
          <w:p w:rsidRPr="00117039" w:rsidR="00DB28BE" w:rsidP="00DB28BE" w:rsidRDefault="00DB28BE" w14:paraId="4816FC91" w14:textId="580190E4">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highlight w:val="yellow"/>
                <w:lang w:val="en-GB"/>
              </w:rPr>
              <w:t xml:space="preserve">Start and end date during which the Grid </w:t>
            </w:r>
            <w:r w:rsidRPr="63B1EA4C">
              <w:rPr>
                <w:rFonts w:ascii="Times New Roman" w:hAnsi="Times New Roman" w:cs="Times New Roman"/>
                <w:sz w:val="16"/>
                <w:szCs w:val="16"/>
                <w:highlight w:val="yellow"/>
                <w:lang w:val="en-GB"/>
              </w:rPr>
              <w:t>prequalification</w:t>
            </w:r>
            <w:r w:rsidRPr="00117039">
              <w:rPr>
                <w:rFonts w:ascii="Times New Roman" w:hAnsi="Times New Roman" w:cs="Times New Roman"/>
                <w:sz w:val="16"/>
                <w:szCs w:val="16"/>
                <w:highlight w:val="yellow"/>
                <w:lang w:val="en-GB"/>
              </w:rPr>
              <w:t xml:space="preserve"> will be valid</w:t>
            </w:r>
          </w:p>
        </w:tc>
      </w:tr>
      <w:tr w:rsidRPr="00495BA1" w:rsidR="00DB28BE" w:rsidTr="0DC8649F" w14:paraId="39704652" w14:textId="77777777">
        <w:trPr>
          <w:trHeight w:val="300"/>
        </w:trPr>
        <w:tc>
          <w:tcPr>
            <w:tcW w:w="828" w:type="dxa"/>
            <w:gridSpan w:val="3"/>
            <w:vMerge w:val="restart"/>
          </w:tcPr>
          <w:p w:rsidRPr="00117039" w:rsidR="00DB28BE" w:rsidP="00DB28BE" w:rsidRDefault="00605F58" w14:paraId="01AD8DFD" w14:textId="4FE78DB3">
            <w:pPr>
              <w:spacing w:after="0" w:line="276" w:lineRule="auto"/>
              <w:jc w:val="center"/>
              <w:rPr>
                <w:rFonts w:ascii="Times New Roman" w:hAnsi="Times New Roman" w:cs="Times New Roman"/>
                <w:sz w:val="16"/>
                <w:szCs w:val="16"/>
                <w:lang w:val="en-GB"/>
              </w:rPr>
            </w:pPr>
            <w:ins w:author="Carmen Garcia Montero" w:date="2025-11-03T16:44:00Z" w:id="7065">
              <w:r>
                <w:rPr>
                  <w:rFonts w:ascii="Times New Roman" w:hAnsi="Times New Roman" w:cs="Times New Roman"/>
                  <w:sz w:val="16"/>
                  <w:szCs w:val="16"/>
                  <w:lang w:val="en-GB"/>
                </w:rPr>
                <w:t>BJ</w:t>
              </w:r>
            </w:ins>
            <w:del w:author="Carmen Garcia Montero" w:date="2025-11-03T16:44:00Z" w:id="7066">
              <w:r w:rsidDel="00605F58" w:rsidR="00DB28BE">
                <w:rPr>
                  <w:rFonts w:ascii="Times New Roman" w:hAnsi="Times New Roman" w:cs="Times New Roman"/>
                  <w:sz w:val="16"/>
                  <w:szCs w:val="16"/>
                  <w:lang w:val="en-GB"/>
                </w:rPr>
                <w:delText>AU</w:delText>
              </w:r>
            </w:del>
          </w:p>
        </w:tc>
        <w:tc>
          <w:tcPr>
            <w:tcW w:w="2766" w:type="dxa"/>
            <w:gridSpan w:val="2"/>
            <w:vMerge w:val="restart"/>
          </w:tcPr>
          <w:p w:rsidRPr="004C7654" w:rsidR="00DB28BE" w:rsidP="00DB28BE" w:rsidRDefault="00DB28BE" w14:paraId="7A2CC885" w14:textId="6B8C4961">
            <w:pPr>
              <w:spacing w:after="0" w:line="276" w:lineRule="auto"/>
              <w:rPr>
                <w:rFonts w:ascii="Times New Roman" w:hAnsi="Times New Roman" w:cs="Times New Roman"/>
                <w:sz w:val="16"/>
                <w:szCs w:val="16"/>
                <w:lang w:val="en-GB"/>
              </w:rPr>
            </w:pPr>
            <w:r w:rsidRPr="00117039">
              <w:rPr>
                <w:rFonts w:ascii="Times New Roman" w:hAnsi="Times New Roman" w:eastAsia="Times New Roman" w:cs="Times New Roman"/>
                <w:sz w:val="16"/>
                <w:szCs w:val="16"/>
                <w:lang w:val="en-GB" w:eastAsia="nb-NO"/>
              </w:rPr>
              <w:t xml:space="preserve">Information about the start of a product </w:t>
            </w:r>
            <w:r w:rsidRPr="091C3EF0">
              <w:rPr>
                <w:rFonts w:ascii="Times New Roman" w:hAnsi="Times New Roman" w:eastAsia="Times New Roman" w:cs="Times New Roman"/>
                <w:sz w:val="16"/>
                <w:szCs w:val="16"/>
                <w:lang w:val="en-GB" w:eastAsia="nb-NO"/>
              </w:rPr>
              <w:t>prequalification</w:t>
            </w:r>
          </w:p>
        </w:tc>
        <w:tc>
          <w:tcPr>
            <w:tcW w:w="3082" w:type="dxa"/>
            <w:gridSpan w:val="2"/>
          </w:tcPr>
          <w:p w:rsidRPr="00117039" w:rsidR="00DB28BE" w:rsidP="00DB28BE" w:rsidRDefault="00DB28BE" w14:paraId="23159D9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identification</w:t>
            </w:r>
          </w:p>
        </w:tc>
        <w:tc>
          <w:tcPr>
            <w:tcW w:w="3238" w:type="dxa"/>
          </w:tcPr>
          <w:p w:rsidRPr="00117039" w:rsidR="00DB28BE" w:rsidP="00DB28BE" w:rsidRDefault="00DB28BE" w14:paraId="0F4A88D7" w14:textId="39A5FBA9">
            <w:pPr>
              <w:spacing w:after="0" w:line="276" w:lineRule="auto"/>
              <w:rPr>
                <w:rFonts w:ascii="Times New Roman" w:hAnsi="Times New Roman" w:cs="Times New Roman"/>
                <w:sz w:val="16"/>
                <w:szCs w:val="16"/>
                <w:lang w:val="en-GB"/>
              </w:rPr>
            </w:pPr>
            <w:ins w:author="Rick van Beek" w:date="2025-10-29T16:21:00Z" w:id="7067">
              <w:r w:rsidRPr="00117039">
                <w:rPr>
                  <w:rFonts w:ascii="Times New Roman" w:hAnsi="Times New Roman" w:cs="Times New Roman"/>
                  <w:sz w:val="16"/>
                  <w:szCs w:val="16"/>
                  <w:lang w:val="en-GB"/>
                </w:rPr>
                <w:t>European wide unique identification code of the service provider</w:t>
              </w:r>
            </w:ins>
            <w:del w:author="Rick van Beek" w:date="2025-10-29T16:13:00Z" w:id="7068">
              <w:r w:rsidRPr="00117039">
                <w:rPr>
                  <w:rFonts w:ascii="Times New Roman" w:hAnsi="Times New Roman" w:cs="Times New Roman"/>
                  <w:sz w:val="16"/>
                  <w:szCs w:val="16"/>
                  <w:lang w:val="en-GB"/>
                </w:rPr>
                <w:delText xml:space="preserve">European wide unique identification </w:delText>
              </w:r>
            </w:del>
            <w:del w:author="Rick van Beek" w:date="2025-10-29T16:21:00Z" w:id="7069">
              <w:r w:rsidRPr="00117039">
                <w:rPr>
                  <w:rFonts w:ascii="Times New Roman" w:hAnsi="Times New Roman" w:cs="Times New Roman"/>
                  <w:sz w:val="16"/>
                  <w:szCs w:val="16"/>
                  <w:lang w:val="en-GB"/>
                </w:rPr>
                <w:delText xml:space="preserve">of the SP. </w:delText>
              </w:r>
            </w:del>
          </w:p>
        </w:tc>
      </w:tr>
      <w:tr w:rsidRPr="00495BA1" w:rsidR="00DB28BE" w:rsidTr="0DC8649F" w14:paraId="1D4C7F82" w14:textId="77777777">
        <w:trPr>
          <w:trHeight w:val="300"/>
        </w:trPr>
        <w:tc>
          <w:tcPr>
            <w:tcW w:w="828" w:type="dxa"/>
            <w:gridSpan w:val="3"/>
            <w:vMerge/>
          </w:tcPr>
          <w:p w:rsidRPr="00117039" w:rsidR="00DB28BE" w:rsidP="00DB28BE" w:rsidRDefault="00DB28BE" w14:paraId="234683B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6336F737"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4EB6D19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SPU or SPG identification</w:t>
            </w:r>
          </w:p>
        </w:tc>
        <w:tc>
          <w:tcPr>
            <w:tcW w:w="3238" w:type="dxa"/>
          </w:tcPr>
          <w:p w:rsidRPr="00117039" w:rsidR="00DB28BE" w:rsidP="00DB28BE" w:rsidRDefault="00DB28BE" w14:paraId="56949607" w14:textId="4BAE1B2D">
            <w:pPr>
              <w:spacing w:after="0" w:line="276" w:lineRule="auto"/>
              <w:rPr>
                <w:rFonts w:ascii="Times New Roman" w:hAnsi="Times New Roman" w:cs="Times New Roman"/>
                <w:sz w:val="16"/>
                <w:szCs w:val="16"/>
                <w:lang w:val="en-GB"/>
              </w:rPr>
            </w:pPr>
            <w:del w:author="DO Giao" w:date="2025-10-29T16:10:00Z" w:id="7070">
              <w:r w:rsidRPr="00117039">
                <w:rPr>
                  <w:rFonts w:ascii="Times New Roman" w:hAnsi="Times New Roman" w:cs="Times New Roman"/>
                  <w:sz w:val="16"/>
                  <w:szCs w:val="16"/>
                  <w:lang w:val="en-GB"/>
                </w:rPr>
                <w:delText xml:space="preserve">European wide </w:delText>
              </w:r>
              <w:r w:rsidRPr="00117039" w:rsidDel="00F70A65">
                <w:rPr>
                  <w:rFonts w:ascii="Times New Roman" w:hAnsi="Times New Roman" w:cs="Times New Roman"/>
                  <w:sz w:val="16"/>
                  <w:szCs w:val="16"/>
                  <w:lang w:val="en-GB"/>
                </w:rPr>
                <w:delText>u</w:delText>
              </w:r>
            </w:del>
            <w:ins w:author="DO Giao" w:date="2025-10-29T16:10:00Z" w:id="7071">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SPU or SPG.</w:t>
            </w:r>
          </w:p>
        </w:tc>
      </w:tr>
      <w:tr w:rsidRPr="00495BA1" w:rsidR="00DB28BE" w:rsidTr="0DC8649F" w14:paraId="1409379B" w14:textId="77777777">
        <w:trPr>
          <w:trHeight w:val="300"/>
        </w:trPr>
        <w:tc>
          <w:tcPr>
            <w:tcW w:w="828" w:type="dxa"/>
            <w:gridSpan w:val="3"/>
            <w:vMerge/>
          </w:tcPr>
          <w:p w:rsidRPr="00117039" w:rsidR="00DB28BE" w:rsidP="00DB28BE" w:rsidRDefault="00DB28BE" w14:paraId="1AC46676"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B9B743C"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15C72AE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w:t>
            </w:r>
          </w:p>
        </w:tc>
        <w:tc>
          <w:tcPr>
            <w:tcW w:w="3238" w:type="dxa"/>
          </w:tcPr>
          <w:p w:rsidRPr="00117039" w:rsidR="00DB28BE" w:rsidP="00DB28BE" w:rsidRDefault="00DB28BE" w14:paraId="14C63C6F" w14:textId="1EE30BA6">
            <w:pPr>
              <w:spacing w:after="0" w:line="276" w:lineRule="auto"/>
              <w:rPr>
                <w:rFonts w:ascii="Times New Roman" w:hAnsi="Times New Roman" w:cs="Times New Roman"/>
                <w:sz w:val="16"/>
                <w:szCs w:val="16"/>
                <w:lang w:val="en-GB"/>
              </w:rPr>
            </w:pPr>
            <w:del w:author="DO Giao" w:date="2025-10-29T16:18:00Z" w:id="7072">
              <w:r w:rsidRPr="00117039">
                <w:rPr>
                  <w:rFonts w:ascii="Times New Roman" w:hAnsi="Times New Roman" w:cs="Times New Roman"/>
                  <w:sz w:val="16"/>
                  <w:szCs w:val="16"/>
                  <w:lang w:val="en-GB"/>
                </w:rPr>
                <w:delText xml:space="preserve">European wide </w:delText>
              </w:r>
              <w:r w:rsidRPr="00117039" w:rsidDel="00F0337B">
                <w:rPr>
                  <w:rFonts w:ascii="Times New Roman" w:hAnsi="Times New Roman" w:cs="Times New Roman"/>
                  <w:sz w:val="16"/>
                  <w:szCs w:val="16"/>
                  <w:lang w:val="en-GB"/>
                </w:rPr>
                <w:delText>u</w:delText>
              </w:r>
            </w:del>
            <w:ins w:author="DO Giao" w:date="2025-10-29T16:18:00Z" w:id="7073">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product.</w:t>
            </w:r>
          </w:p>
        </w:tc>
      </w:tr>
      <w:tr w:rsidRPr="00495BA1" w:rsidR="00DB28BE" w:rsidTr="0DC8649F" w14:paraId="0AEC14DE" w14:textId="77777777">
        <w:trPr>
          <w:trHeight w:val="300"/>
          <w:ins w:author="Carmen Garcia Montero" w:date="2025-11-03T11:24:00Z" w:id="7074"/>
        </w:trPr>
        <w:tc>
          <w:tcPr>
            <w:tcW w:w="828" w:type="dxa"/>
            <w:gridSpan w:val="3"/>
          </w:tcPr>
          <w:p w:rsidRPr="00117039" w:rsidR="00DB28BE" w:rsidP="00DB28BE" w:rsidRDefault="00C727C5" w14:paraId="33996295" w14:textId="205088CE">
            <w:pPr>
              <w:spacing w:after="0" w:line="276" w:lineRule="auto"/>
              <w:jc w:val="center"/>
              <w:rPr>
                <w:ins w:author="Carmen Garcia Montero" w:date="2025-11-03T11:24:00Z" w:id="7075"/>
                <w:rFonts w:ascii="Times New Roman" w:hAnsi="Times New Roman" w:cs="Times New Roman"/>
                <w:sz w:val="16"/>
                <w:szCs w:val="16"/>
                <w:lang w:val="en-GB"/>
              </w:rPr>
            </w:pPr>
            <w:ins w:author="Carmen Garcia Montero" w:date="2025-11-03T16:45:00Z" w:id="7076">
              <w:r>
                <w:rPr>
                  <w:rFonts w:ascii="Times New Roman" w:hAnsi="Times New Roman" w:cs="Times New Roman"/>
                  <w:sz w:val="16"/>
                  <w:szCs w:val="16"/>
                  <w:lang w:val="en-GB"/>
                </w:rPr>
                <w:t>BK</w:t>
              </w:r>
            </w:ins>
          </w:p>
        </w:tc>
        <w:tc>
          <w:tcPr>
            <w:tcW w:w="2766" w:type="dxa"/>
            <w:gridSpan w:val="2"/>
          </w:tcPr>
          <w:p w:rsidRPr="004C7654" w:rsidR="00DB28BE" w:rsidP="00DB28BE" w:rsidRDefault="00DB28BE" w14:paraId="1E67C87F" w14:textId="06944FEC">
            <w:pPr>
              <w:spacing w:after="0" w:line="276" w:lineRule="auto"/>
              <w:rPr>
                <w:ins w:author="Carmen Garcia Montero" w:date="2025-11-03T11:24:00Z" w:id="7077"/>
                <w:rFonts w:ascii="Times New Roman" w:hAnsi="Times New Roman" w:cs="Times New Roman"/>
                <w:sz w:val="16"/>
                <w:szCs w:val="16"/>
                <w:lang w:val="en-GB"/>
              </w:rPr>
            </w:pPr>
            <w:ins w:author="Carmen Garcia Montero" w:date="2025-11-03T11:25:00Z" w:id="7078">
              <w:r>
                <w:rPr>
                  <w:rFonts w:ascii="Times New Roman" w:hAnsi="Times New Roman" w:cs="Times New Roman"/>
                  <w:sz w:val="16"/>
                  <w:szCs w:val="16"/>
                  <w:lang w:val="en-GB"/>
                </w:rPr>
                <w:t xml:space="preserve">Request of technical data for product prequalification </w:t>
              </w:r>
            </w:ins>
          </w:p>
        </w:tc>
        <w:tc>
          <w:tcPr>
            <w:tcW w:w="3082" w:type="dxa"/>
            <w:gridSpan w:val="2"/>
          </w:tcPr>
          <w:p w:rsidRPr="00117039" w:rsidR="00DB28BE" w:rsidP="00DB28BE" w:rsidRDefault="00DB28BE" w14:paraId="0E8365DD" w14:textId="6FEBC4C5">
            <w:pPr>
              <w:spacing w:after="0" w:line="276" w:lineRule="auto"/>
              <w:rPr>
                <w:ins w:author="Carmen Garcia Montero" w:date="2025-11-03T11:24:00Z" w:id="7079"/>
                <w:rFonts w:ascii="Times New Roman" w:hAnsi="Times New Roman" w:cs="Times New Roman"/>
                <w:sz w:val="16"/>
                <w:szCs w:val="16"/>
                <w:lang w:val="en-GB"/>
              </w:rPr>
            </w:pPr>
            <w:ins w:author="Carmen Garcia Montero" w:date="2025-11-03T11:25:00Z" w:id="7080">
              <w:r w:rsidRPr="00117039">
                <w:rPr>
                  <w:rFonts w:ascii="Times New Roman" w:hAnsi="Times New Roman" w:cs="Times New Roman"/>
                  <w:sz w:val="16"/>
                  <w:szCs w:val="16"/>
                  <w:lang w:val="en-GB"/>
                </w:rPr>
                <w:t>SP identification</w:t>
              </w:r>
            </w:ins>
          </w:p>
        </w:tc>
        <w:tc>
          <w:tcPr>
            <w:tcW w:w="3238" w:type="dxa"/>
          </w:tcPr>
          <w:p w:rsidRPr="00117039" w:rsidR="00DB28BE" w:rsidP="00DB28BE" w:rsidRDefault="00DB28BE" w14:paraId="61E78BD3" w14:textId="42E8B99E">
            <w:pPr>
              <w:spacing w:after="0" w:line="276" w:lineRule="auto"/>
              <w:rPr>
                <w:ins w:author="Carmen Garcia Montero" w:date="2025-11-03T11:24:00Z" w:id="7081"/>
                <w:rFonts w:ascii="Times New Roman" w:hAnsi="Times New Roman" w:cs="Times New Roman"/>
                <w:sz w:val="16"/>
                <w:szCs w:val="16"/>
                <w:lang w:val="en-GB"/>
              </w:rPr>
            </w:pPr>
            <w:ins w:author="Carmen Garcia Montero" w:date="2025-11-03T11:25:00Z" w:id="7082">
              <w:r w:rsidRPr="00117039">
                <w:rPr>
                  <w:rFonts w:ascii="Times New Roman" w:hAnsi="Times New Roman" w:cs="Times New Roman"/>
                  <w:sz w:val="16"/>
                  <w:szCs w:val="16"/>
                  <w:lang w:val="en-GB"/>
                </w:rPr>
                <w:t>European wide unique identification code of the service provider</w:t>
              </w:r>
            </w:ins>
          </w:p>
        </w:tc>
      </w:tr>
      <w:tr w:rsidRPr="00495BA1" w:rsidR="00DB28BE" w:rsidTr="0DC8649F" w14:paraId="1E48FDE1" w14:textId="77777777">
        <w:trPr>
          <w:trHeight w:val="300"/>
          <w:ins w:author="Carmen Garcia Montero" w:date="2025-11-03T11:25:00Z" w:id="7083"/>
        </w:trPr>
        <w:tc>
          <w:tcPr>
            <w:tcW w:w="828" w:type="dxa"/>
            <w:gridSpan w:val="3"/>
          </w:tcPr>
          <w:p w:rsidR="00DB28BE" w:rsidP="00DB28BE" w:rsidRDefault="00DB28BE" w14:paraId="34B76425" w14:textId="77777777">
            <w:pPr>
              <w:spacing w:after="0" w:line="276" w:lineRule="auto"/>
              <w:jc w:val="center"/>
              <w:rPr>
                <w:ins w:author="Carmen Garcia Montero" w:date="2025-11-03T11:25:00Z" w:id="7084"/>
                <w:rFonts w:ascii="Times New Roman" w:hAnsi="Times New Roman" w:cs="Times New Roman"/>
                <w:sz w:val="16"/>
                <w:szCs w:val="16"/>
                <w:lang w:val="en-GB"/>
              </w:rPr>
            </w:pPr>
          </w:p>
        </w:tc>
        <w:tc>
          <w:tcPr>
            <w:tcW w:w="2766" w:type="dxa"/>
            <w:gridSpan w:val="2"/>
          </w:tcPr>
          <w:p w:rsidR="00DB28BE" w:rsidP="00DB28BE" w:rsidRDefault="00DB28BE" w14:paraId="7A89A905" w14:textId="77777777">
            <w:pPr>
              <w:spacing w:after="0" w:line="276" w:lineRule="auto"/>
              <w:rPr>
                <w:ins w:author="Carmen Garcia Montero" w:date="2025-11-03T11:25:00Z" w:id="7085"/>
                <w:rFonts w:ascii="Times New Roman" w:hAnsi="Times New Roman" w:cs="Times New Roman"/>
                <w:sz w:val="16"/>
                <w:szCs w:val="16"/>
                <w:lang w:val="en-GB"/>
              </w:rPr>
            </w:pPr>
          </w:p>
        </w:tc>
        <w:tc>
          <w:tcPr>
            <w:tcW w:w="3082" w:type="dxa"/>
            <w:gridSpan w:val="2"/>
          </w:tcPr>
          <w:p w:rsidRPr="00117039" w:rsidR="00DB28BE" w:rsidP="00DB28BE" w:rsidRDefault="00DB28BE" w14:paraId="0E260CE5" w14:textId="7525CC92">
            <w:pPr>
              <w:spacing w:after="0" w:line="276" w:lineRule="auto"/>
              <w:rPr>
                <w:ins w:author="Carmen Garcia Montero" w:date="2025-11-03T11:25:00Z" w:id="7086"/>
                <w:rFonts w:ascii="Times New Roman" w:hAnsi="Times New Roman" w:cs="Times New Roman"/>
                <w:sz w:val="16"/>
                <w:szCs w:val="16"/>
                <w:lang w:val="en-GB"/>
              </w:rPr>
            </w:pPr>
            <w:ins w:author="Carmen Garcia Montero" w:date="2025-11-03T11:25:00Z" w:id="7087">
              <w:r w:rsidRPr="00117039">
                <w:rPr>
                  <w:rFonts w:ascii="Times New Roman" w:hAnsi="Times New Roman" w:cs="Times New Roman"/>
                  <w:sz w:val="16"/>
                  <w:szCs w:val="16"/>
                  <w:lang w:val="en-GB"/>
                </w:rPr>
                <w:t>SPU or SPG identification</w:t>
              </w:r>
            </w:ins>
          </w:p>
        </w:tc>
        <w:tc>
          <w:tcPr>
            <w:tcW w:w="3238" w:type="dxa"/>
          </w:tcPr>
          <w:p w:rsidRPr="00117039" w:rsidR="00DB28BE" w:rsidP="00DB28BE" w:rsidRDefault="00DB28BE" w14:paraId="64C96C34" w14:textId="4625E5A4">
            <w:pPr>
              <w:spacing w:after="0" w:line="276" w:lineRule="auto"/>
              <w:rPr>
                <w:ins w:author="Carmen Garcia Montero" w:date="2025-11-03T11:25:00Z" w:id="7088"/>
                <w:rFonts w:ascii="Times New Roman" w:hAnsi="Times New Roman" w:cs="Times New Roman"/>
                <w:sz w:val="16"/>
                <w:szCs w:val="16"/>
                <w:lang w:val="en-GB"/>
              </w:rPr>
            </w:pPr>
            <w:ins w:author="Carmen Garcia Montero" w:date="2025-11-03T11:25:00Z" w:id="7089">
              <w:r>
                <w:rPr>
                  <w:rFonts w:ascii="Times New Roman" w:hAnsi="Times New Roman" w:cs="Times New Roman"/>
                  <w:sz w:val="16"/>
                  <w:szCs w:val="16"/>
                  <w:lang w:val="en-GB"/>
                </w:rPr>
                <w:t>U</w:t>
              </w:r>
              <w:r w:rsidRPr="00117039">
                <w:rPr>
                  <w:rFonts w:ascii="Times New Roman" w:hAnsi="Times New Roman" w:cs="Times New Roman"/>
                  <w:sz w:val="16"/>
                  <w:szCs w:val="16"/>
                  <w:lang w:val="en-GB"/>
                </w:rPr>
                <w:t>nique identification of the SPU or SPG.</w:t>
              </w:r>
            </w:ins>
          </w:p>
        </w:tc>
      </w:tr>
      <w:tr w:rsidRPr="00495BA1" w:rsidR="00DB28BE" w:rsidTr="0DC8649F" w14:paraId="752422E0" w14:textId="77777777">
        <w:trPr>
          <w:trHeight w:val="300"/>
          <w:ins w:author="Carmen Garcia Montero" w:date="2025-11-03T11:25:00Z" w:id="7090"/>
        </w:trPr>
        <w:tc>
          <w:tcPr>
            <w:tcW w:w="828" w:type="dxa"/>
            <w:gridSpan w:val="3"/>
          </w:tcPr>
          <w:p w:rsidR="00DB28BE" w:rsidP="00DB28BE" w:rsidRDefault="00DB28BE" w14:paraId="2C16F9A1" w14:textId="77777777">
            <w:pPr>
              <w:spacing w:after="0" w:line="276" w:lineRule="auto"/>
              <w:jc w:val="center"/>
              <w:rPr>
                <w:ins w:author="Carmen Garcia Montero" w:date="2025-11-03T11:25:00Z" w:id="7091"/>
                <w:rFonts w:ascii="Times New Roman" w:hAnsi="Times New Roman" w:cs="Times New Roman"/>
                <w:sz w:val="16"/>
                <w:szCs w:val="16"/>
                <w:lang w:val="en-GB"/>
              </w:rPr>
            </w:pPr>
          </w:p>
        </w:tc>
        <w:tc>
          <w:tcPr>
            <w:tcW w:w="2766" w:type="dxa"/>
            <w:gridSpan w:val="2"/>
          </w:tcPr>
          <w:p w:rsidR="00DB28BE" w:rsidP="00DB28BE" w:rsidRDefault="00DB28BE" w14:paraId="08734FC9" w14:textId="77777777">
            <w:pPr>
              <w:spacing w:after="0" w:line="276" w:lineRule="auto"/>
              <w:rPr>
                <w:ins w:author="Carmen Garcia Montero" w:date="2025-11-03T11:25:00Z" w:id="7092"/>
                <w:rFonts w:ascii="Times New Roman" w:hAnsi="Times New Roman" w:cs="Times New Roman"/>
                <w:sz w:val="16"/>
                <w:szCs w:val="16"/>
                <w:lang w:val="en-GB"/>
              </w:rPr>
            </w:pPr>
          </w:p>
        </w:tc>
        <w:tc>
          <w:tcPr>
            <w:tcW w:w="3082" w:type="dxa"/>
            <w:gridSpan w:val="2"/>
          </w:tcPr>
          <w:p w:rsidRPr="00117039" w:rsidR="00DB28BE" w:rsidP="00DB28BE" w:rsidRDefault="00DB28BE" w14:paraId="4AC891A2" w14:textId="36E78DEF">
            <w:pPr>
              <w:spacing w:after="0" w:line="276" w:lineRule="auto"/>
              <w:rPr>
                <w:ins w:author="Carmen Garcia Montero" w:date="2025-11-03T11:25:00Z" w:id="7093"/>
                <w:rFonts w:ascii="Times New Roman" w:hAnsi="Times New Roman" w:cs="Times New Roman"/>
                <w:sz w:val="16"/>
                <w:szCs w:val="16"/>
                <w:lang w:val="en-GB"/>
              </w:rPr>
            </w:pPr>
            <w:ins w:author="Carmen Garcia Montero" w:date="2025-11-03T11:25:00Z" w:id="7094">
              <w:r w:rsidRPr="00117039">
                <w:rPr>
                  <w:rFonts w:ascii="Times New Roman" w:hAnsi="Times New Roman" w:cs="Times New Roman"/>
                  <w:sz w:val="16"/>
                  <w:szCs w:val="16"/>
                  <w:lang w:val="en-GB"/>
                </w:rPr>
                <w:t>Product identification</w:t>
              </w:r>
            </w:ins>
          </w:p>
        </w:tc>
        <w:tc>
          <w:tcPr>
            <w:tcW w:w="3238" w:type="dxa"/>
          </w:tcPr>
          <w:p w:rsidRPr="00117039" w:rsidR="00DB28BE" w:rsidP="00DB28BE" w:rsidRDefault="00DB28BE" w14:paraId="0B87D5DC" w14:textId="6C3CDCFE">
            <w:pPr>
              <w:spacing w:after="0" w:line="276" w:lineRule="auto"/>
              <w:rPr>
                <w:ins w:author="Carmen Garcia Montero" w:date="2025-11-03T11:25:00Z" w:id="7095"/>
                <w:rFonts w:ascii="Times New Roman" w:hAnsi="Times New Roman" w:cs="Times New Roman"/>
                <w:sz w:val="16"/>
                <w:szCs w:val="16"/>
                <w:lang w:val="en-GB"/>
              </w:rPr>
            </w:pPr>
            <w:ins w:author="Carmen Garcia Montero" w:date="2025-11-03T11:25:00Z" w:id="7096">
              <w:r>
                <w:rPr>
                  <w:rFonts w:ascii="Times New Roman" w:hAnsi="Times New Roman" w:cs="Times New Roman"/>
                  <w:sz w:val="16"/>
                  <w:szCs w:val="16"/>
                  <w:lang w:val="en-GB"/>
                </w:rPr>
                <w:t>U</w:t>
              </w:r>
              <w:r w:rsidRPr="00117039">
                <w:rPr>
                  <w:rFonts w:ascii="Times New Roman" w:hAnsi="Times New Roman" w:cs="Times New Roman"/>
                  <w:sz w:val="16"/>
                  <w:szCs w:val="16"/>
                  <w:lang w:val="en-GB"/>
                </w:rPr>
                <w:t>nique identification of the product.</w:t>
              </w:r>
            </w:ins>
          </w:p>
        </w:tc>
      </w:tr>
      <w:tr w:rsidRPr="00495BA1" w:rsidR="00DB28BE" w:rsidTr="0DC8649F" w14:paraId="7136D990" w14:textId="77777777">
        <w:trPr>
          <w:trHeight w:val="300"/>
        </w:trPr>
        <w:tc>
          <w:tcPr>
            <w:tcW w:w="828" w:type="dxa"/>
            <w:gridSpan w:val="3"/>
            <w:vMerge w:val="restart"/>
          </w:tcPr>
          <w:p w:rsidRPr="00117039" w:rsidR="00DB28BE" w:rsidP="00DB28BE" w:rsidRDefault="00C727C5" w14:paraId="40A70183" w14:textId="34A564BD">
            <w:pPr>
              <w:spacing w:after="0" w:line="276" w:lineRule="auto"/>
              <w:jc w:val="center"/>
              <w:rPr>
                <w:rFonts w:ascii="Times New Roman" w:hAnsi="Times New Roman" w:cs="Times New Roman"/>
                <w:sz w:val="16"/>
                <w:szCs w:val="16"/>
                <w:lang w:val="en-GB"/>
              </w:rPr>
            </w:pPr>
            <w:ins w:author="Carmen Garcia Montero" w:date="2025-11-03T16:45:00Z" w:id="7097">
              <w:r>
                <w:rPr>
                  <w:rFonts w:ascii="Times New Roman" w:hAnsi="Times New Roman" w:cs="Times New Roman"/>
                  <w:sz w:val="16"/>
                  <w:szCs w:val="16"/>
                  <w:lang w:val="en-GB"/>
                </w:rPr>
                <w:t>BL</w:t>
              </w:r>
            </w:ins>
            <w:del w:author="Carmen Garcia Montero" w:date="2025-11-03T16:45:00Z" w:id="7098">
              <w:r w:rsidDel="00C727C5" w:rsidR="00DB28BE">
                <w:rPr>
                  <w:rFonts w:ascii="Times New Roman" w:hAnsi="Times New Roman" w:cs="Times New Roman"/>
                  <w:sz w:val="16"/>
                  <w:szCs w:val="16"/>
                  <w:lang w:val="en-GB"/>
                </w:rPr>
                <w:delText>AV</w:delText>
              </w:r>
            </w:del>
          </w:p>
        </w:tc>
        <w:tc>
          <w:tcPr>
            <w:tcW w:w="2766" w:type="dxa"/>
            <w:gridSpan w:val="2"/>
            <w:vMerge w:val="restart"/>
          </w:tcPr>
          <w:p w:rsidRPr="004C7654" w:rsidR="00DB28BE" w:rsidP="00DB28BE" w:rsidRDefault="00DB28BE" w14:paraId="61F1CE03" w14:textId="189F9774">
            <w:pPr>
              <w:spacing w:after="0" w:line="276" w:lineRule="auto"/>
              <w:rPr>
                <w:rFonts w:ascii="Times New Roman" w:hAnsi="Times New Roman" w:cs="Times New Roman"/>
                <w:sz w:val="16"/>
                <w:szCs w:val="16"/>
                <w:lang w:val="en-GB"/>
              </w:rPr>
            </w:pPr>
            <w:r w:rsidRPr="00117039">
              <w:rPr>
                <w:rFonts w:ascii="Times New Roman" w:hAnsi="Times New Roman" w:eastAsia="Times New Roman" w:cs="Times New Roman"/>
                <w:sz w:val="16"/>
                <w:szCs w:val="16"/>
                <w:lang w:val="en-GB" w:eastAsia="nb-NO"/>
              </w:rPr>
              <w:t xml:space="preserve">Technical data for product </w:t>
            </w:r>
            <w:r w:rsidRPr="091C3EF0">
              <w:rPr>
                <w:rFonts w:ascii="Times New Roman" w:hAnsi="Times New Roman" w:eastAsia="Times New Roman" w:cs="Times New Roman"/>
                <w:sz w:val="16"/>
                <w:szCs w:val="16"/>
                <w:lang w:val="en-GB" w:eastAsia="nb-NO"/>
              </w:rPr>
              <w:t>prequalification</w:t>
            </w:r>
          </w:p>
        </w:tc>
        <w:tc>
          <w:tcPr>
            <w:tcW w:w="3082" w:type="dxa"/>
            <w:gridSpan w:val="2"/>
          </w:tcPr>
          <w:p w:rsidRPr="00117039" w:rsidR="00DB28BE" w:rsidP="00DB28BE" w:rsidRDefault="00DB28BE" w14:paraId="1479379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identification</w:t>
            </w:r>
          </w:p>
        </w:tc>
        <w:tc>
          <w:tcPr>
            <w:tcW w:w="3238" w:type="dxa"/>
          </w:tcPr>
          <w:p w:rsidRPr="00117039" w:rsidR="00DB28BE" w:rsidP="00DB28BE" w:rsidRDefault="00DB28BE" w14:paraId="09573271" w14:textId="35AD4122">
            <w:pPr>
              <w:spacing w:after="0" w:line="276" w:lineRule="auto"/>
              <w:rPr>
                <w:rFonts w:ascii="Times New Roman" w:hAnsi="Times New Roman" w:cs="Times New Roman"/>
                <w:sz w:val="16"/>
                <w:szCs w:val="16"/>
                <w:lang w:val="en-GB"/>
              </w:rPr>
            </w:pPr>
            <w:ins w:author="Rick van Beek" w:date="2025-10-29T16:21:00Z" w:id="7099">
              <w:r w:rsidRPr="00117039">
                <w:rPr>
                  <w:rFonts w:ascii="Times New Roman" w:hAnsi="Times New Roman" w:cs="Times New Roman"/>
                  <w:sz w:val="16"/>
                  <w:szCs w:val="16"/>
                  <w:lang w:val="en-GB"/>
                </w:rPr>
                <w:t>European wide unique identification code of the service provider</w:t>
              </w:r>
            </w:ins>
            <w:del w:author="Rick van Beek" w:date="2025-10-29T16:13:00Z" w:id="7100">
              <w:r w:rsidRPr="00117039">
                <w:rPr>
                  <w:rFonts w:ascii="Times New Roman" w:hAnsi="Times New Roman" w:cs="Times New Roman"/>
                  <w:sz w:val="16"/>
                  <w:szCs w:val="16"/>
                  <w:lang w:val="en-GB"/>
                </w:rPr>
                <w:delText xml:space="preserve">European wide unique identification </w:delText>
              </w:r>
            </w:del>
            <w:del w:author="Rick van Beek" w:date="2025-10-29T16:21:00Z" w:id="7101">
              <w:r w:rsidRPr="00117039">
                <w:rPr>
                  <w:rFonts w:ascii="Times New Roman" w:hAnsi="Times New Roman" w:cs="Times New Roman"/>
                  <w:sz w:val="16"/>
                  <w:szCs w:val="16"/>
                  <w:lang w:val="en-GB"/>
                </w:rPr>
                <w:delText xml:space="preserve">of the SP. </w:delText>
              </w:r>
            </w:del>
          </w:p>
        </w:tc>
      </w:tr>
      <w:tr w:rsidRPr="00495BA1" w:rsidR="00DB28BE" w:rsidTr="0DC8649F" w14:paraId="6B8DEBB4" w14:textId="77777777">
        <w:trPr>
          <w:trHeight w:val="300"/>
        </w:trPr>
        <w:tc>
          <w:tcPr>
            <w:tcW w:w="828" w:type="dxa"/>
            <w:gridSpan w:val="3"/>
            <w:vMerge/>
          </w:tcPr>
          <w:p w:rsidRPr="00117039" w:rsidR="00DB28BE" w:rsidP="00DB28BE" w:rsidRDefault="00DB28BE" w14:paraId="60455236"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5E6FC6D8"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12C358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SPU or SPG identification</w:t>
            </w:r>
          </w:p>
        </w:tc>
        <w:tc>
          <w:tcPr>
            <w:tcW w:w="3238" w:type="dxa"/>
          </w:tcPr>
          <w:p w:rsidRPr="00117039" w:rsidR="00DB28BE" w:rsidP="00DB28BE" w:rsidRDefault="00DB28BE" w14:paraId="180DFC1F" w14:textId="1E088511">
            <w:pPr>
              <w:spacing w:after="0" w:line="276" w:lineRule="auto"/>
              <w:rPr>
                <w:rFonts w:ascii="Times New Roman" w:hAnsi="Times New Roman" w:cs="Times New Roman"/>
                <w:sz w:val="16"/>
                <w:szCs w:val="16"/>
                <w:lang w:val="en-GB"/>
              </w:rPr>
            </w:pPr>
            <w:del w:author="DO Giao" w:date="2025-10-29T16:13:00Z" w:id="7102">
              <w:r w:rsidRPr="00117039">
                <w:rPr>
                  <w:rFonts w:ascii="Times New Roman" w:hAnsi="Times New Roman" w:cs="Times New Roman"/>
                  <w:sz w:val="16"/>
                  <w:szCs w:val="16"/>
                  <w:lang w:val="en-GB"/>
                </w:rPr>
                <w:delText xml:space="preserve">European wide </w:delText>
              </w:r>
              <w:r w:rsidRPr="00117039" w:rsidDel="00D24DE2">
                <w:rPr>
                  <w:rFonts w:ascii="Times New Roman" w:hAnsi="Times New Roman" w:cs="Times New Roman"/>
                  <w:sz w:val="16"/>
                  <w:szCs w:val="16"/>
                  <w:lang w:val="en-GB"/>
                </w:rPr>
                <w:delText>u</w:delText>
              </w:r>
            </w:del>
            <w:ins w:author="DO Giao" w:date="2025-10-29T16:12:00Z" w:id="7103">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SPU or SPG.</w:t>
            </w:r>
          </w:p>
        </w:tc>
      </w:tr>
      <w:tr w:rsidRPr="00495BA1" w:rsidR="00DB28BE" w:rsidTr="0DC8649F" w14:paraId="24B92D77" w14:textId="77777777">
        <w:trPr>
          <w:trHeight w:val="300"/>
        </w:trPr>
        <w:tc>
          <w:tcPr>
            <w:tcW w:w="828" w:type="dxa"/>
            <w:gridSpan w:val="3"/>
            <w:vMerge/>
          </w:tcPr>
          <w:p w:rsidRPr="00117039" w:rsidR="00DB28BE" w:rsidP="00DB28BE" w:rsidRDefault="00DB28BE" w14:paraId="3E9857CE"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56D625C"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0634C2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w:t>
            </w:r>
          </w:p>
        </w:tc>
        <w:tc>
          <w:tcPr>
            <w:tcW w:w="3238" w:type="dxa"/>
          </w:tcPr>
          <w:p w:rsidRPr="00117039" w:rsidR="00DB28BE" w:rsidP="00DB28BE" w:rsidRDefault="00DB28BE" w14:paraId="7C6E0B6C" w14:textId="6AAF01BF">
            <w:pPr>
              <w:spacing w:after="0" w:line="276" w:lineRule="auto"/>
              <w:rPr>
                <w:rFonts w:ascii="Times New Roman" w:hAnsi="Times New Roman" w:cs="Times New Roman"/>
                <w:sz w:val="16"/>
                <w:szCs w:val="16"/>
                <w:lang w:val="en-GB"/>
              </w:rPr>
            </w:pPr>
            <w:del w:author="DO Giao" w:date="2025-10-29T16:18:00Z" w:id="7104">
              <w:r w:rsidRPr="00117039">
                <w:rPr>
                  <w:rFonts w:ascii="Times New Roman" w:hAnsi="Times New Roman" w:cs="Times New Roman"/>
                  <w:sz w:val="16"/>
                  <w:szCs w:val="16"/>
                  <w:lang w:val="en-GB"/>
                </w:rPr>
                <w:delText xml:space="preserve">European wide </w:delText>
              </w:r>
              <w:r w:rsidRPr="00117039" w:rsidDel="00F0337B">
                <w:rPr>
                  <w:rFonts w:ascii="Times New Roman" w:hAnsi="Times New Roman" w:cs="Times New Roman"/>
                  <w:sz w:val="16"/>
                  <w:szCs w:val="16"/>
                  <w:lang w:val="en-GB"/>
                </w:rPr>
                <w:delText>u</w:delText>
              </w:r>
            </w:del>
            <w:ins w:author="DO Giao" w:date="2025-10-29T16:18:00Z" w:id="7105">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product.</w:t>
            </w:r>
          </w:p>
        </w:tc>
      </w:tr>
      <w:tr w:rsidRPr="00495BA1" w:rsidR="00DB28BE" w:rsidTr="0DC8649F" w14:paraId="267653C2" w14:textId="77777777">
        <w:trPr>
          <w:trHeight w:val="300"/>
        </w:trPr>
        <w:tc>
          <w:tcPr>
            <w:tcW w:w="828" w:type="dxa"/>
            <w:gridSpan w:val="3"/>
            <w:vMerge/>
          </w:tcPr>
          <w:p w:rsidRPr="00117039" w:rsidR="00DB28BE" w:rsidP="00DB28BE" w:rsidRDefault="00DB28BE" w14:paraId="6F12006D"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20A73968"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4A51FC29" w14:textId="41B1BBC8">
            <w:pPr>
              <w:spacing w:after="0" w:line="276" w:lineRule="auto"/>
              <w:rPr>
                <w:rFonts w:ascii="Times New Roman" w:hAnsi="Times New Roman" w:cs="Times New Roman"/>
                <w:sz w:val="16"/>
                <w:szCs w:val="16"/>
                <w:lang w:val="en-GB"/>
              </w:rPr>
            </w:pPr>
            <w:r w:rsidRPr="091C3EF0">
              <w:rPr>
                <w:rFonts w:ascii="Times New Roman" w:hAnsi="Times New Roman" w:cs="Times New Roman"/>
                <w:sz w:val="16"/>
                <w:szCs w:val="16"/>
                <w:lang w:val="en-GB"/>
              </w:rPr>
              <w:t>Technical prequalification data</w:t>
            </w:r>
          </w:p>
        </w:tc>
        <w:tc>
          <w:tcPr>
            <w:tcW w:w="3238" w:type="dxa"/>
          </w:tcPr>
          <w:p w:rsidRPr="00117039" w:rsidR="00DB28BE" w:rsidP="00DB28BE" w:rsidRDefault="00DB28BE" w14:paraId="46437F45" w14:textId="44DD79F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Technical data necessary for performing </w:t>
            </w:r>
            <w:r w:rsidRPr="091C3EF0">
              <w:rPr>
                <w:rFonts w:ascii="Times New Roman" w:hAnsi="Times New Roman" w:cs="Times New Roman"/>
                <w:sz w:val="16"/>
                <w:szCs w:val="16"/>
                <w:lang w:val="en-GB"/>
              </w:rPr>
              <w:t>prequalification</w:t>
            </w:r>
            <w:r w:rsidRPr="00117039">
              <w:rPr>
                <w:rFonts w:ascii="Times New Roman" w:hAnsi="Times New Roman" w:cs="Times New Roman"/>
                <w:sz w:val="16"/>
                <w:szCs w:val="16"/>
                <w:lang w:val="en-GB"/>
              </w:rPr>
              <w:t xml:space="preserve"> according to national </w:t>
            </w:r>
            <w:r>
              <w:rPr>
                <w:rFonts w:ascii="Times New Roman" w:hAnsi="Times New Roman" w:cs="Times New Roman"/>
                <w:sz w:val="16"/>
                <w:szCs w:val="16"/>
                <w:lang w:val="en-GB"/>
              </w:rPr>
              <w:t>terms and conditions</w:t>
            </w:r>
          </w:p>
        </w:tc>
      </w:tr>
      <w:tr w:rsidRPr="00495BA1" w:rsidR="00DB28BE" w:rsidTr="0DC8649F" w14:paraId="3D697CF9" w14:textId="77777777">
        <w:trPr>
          <w:trHeight w:val="300"/>
        </w:trPr>
        <w:tc>
          <w:tcPr>
            <w:tcW w:w="828" w:type="dxa"/>
            <w:gridSpan w:val="3"/>
            <w:vMerge w:val="restart"/>
          </w:tcPr>
          <w:p w:rsidRPr="00117039" w:rsidR="00DB28BE" w:rsidP="00DB28BE" w:rsidRDefault="00C727C5" w14:paraId="2477FD37" w14:textId="51D436F1">
            <w:pPr>
              <w:spacing w:after="0" w:line="276" w:lineRule="auto"/>
              <w:jc w:val="center"/>
              <w:rPr>
                <w:rFonts w:ascii="Times New Roman" w:hAnsi="Times New Roman" w:cs="Times New Roman"/>
                <w:sz w:val="16"/>
                <w:szCs w:val="16"/>
                <w:lang w:val="en-GB"/>
              </w:rPr>
            </w:pPr>
            <w:ins w:author="Carmen Garcia Montero" w:date="2025-11-03T16:45:00Z" w:id="7106">
              <w:r>
                <w:rPr>
                  <w:rFonts w:ascii="Times New Roman" w:hAnsi="Times New Roman" w:cs="Times New Roman"/>
                  <w:sz w:val="16"/>
                  <w:szCs w:val="16"/>
                  <w:lang w:val="en-GB"/>
                </w:rPr>
                <w:t>BM</w:t>
              </w:r>
            </w:ins>
            <w:del w:author="Carmen Garcia Montero" w:date="2025-11-03T16:45:00Z" w:id="7107">
              <w:r w:rsidDel="00C727C5" w:rsidR="00DB28BE">
                <w:rPr>
                  <w:rFonts w:ascii="Times New Roman" w:hAnsi="Times New Roman" w:cs="Times New Roman"/>
                  <w:sz w:val="16"/>
                  <w:szCs w:val="16"/>
                  <w:lang w:val="en-GB"/>
                </w:rPr>
                <w:delText>AW</w:delText>
              </w:r>
            </w:del>
          </w:p>
        </w:tc>
        <w:tc>
          <w:tcPr>
            <w:tcW w:w="2766" w:type="dxa"/>
            <w:gridSpan w:val="2"/>
            <w:vMerge w:val="restart"/>
          </w:tcPr>
          <w:p w:rsidRPr="00117039" w:rsidR="00DB28BE" w:rsidP="00DB28BE" w:rsidRDefault="00DB28BE" w14:paraId="2A39E24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Request activation test</w:t>
            </w:r>
          </w:p>
        </w:tc>
        <w:tc>
          <w:tcPr>
            <w:tcW w:w="3082" w:type="dxa"/>
            <w:gridSpan w:val="2"/>
          </w:tcPr>
          <w:p w:rsidRPr="00117039" w:rsidR="00DB28BE" w:rsidP="00DB28BE" w:rsidRDefault="00DB28BE" w14:paraId="09A97EB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identification</w:t>
            </w:r>
          </w:p>
        </w:tc>
        <w:tc>
          <w:tcPr>
            <w:tcW w:w="3238" w:type="dxa"/>
          </w:tcPr>
          <w:p w:rsidRPr="00117039" w:rsidR="00DB28BE" w:rsidP="00DB28BE" w:rsidRDefault="00DB28BE" w14:paraId="466F785E" w14:textId="008D9E5F">
            <w:pPr>
              <w:spacing w:after="0" w:line="276" w:lineRule="auto"/>
              <w:rPr>
                <w:rFonts w:ascii="Times New Roman" w:hAnsi="Times New Roman" w:cs="Times New Roman"/>
                <w:sz w:val="16"/>
                <w:szCs w:val="16"/>
                <w:lang w:val="en-GB"/>
              </w:rPr>
            </w:pPr>
            <w:ins w:author="Rick van Beek" w:date="2025-10-29T16:21:00Z" w:id="7108">
              <w:r w:rsidRPr="00117039">
                <w:rPr>
                  <w:rFonts w:ascii="Times New Roman" w:hAnsi="Times New Roman" w:cs="Times New Roman"/>
                  <w:sz w:val="16"/>
                  <w:szCs w:val="16"/>
                  <w:lang w:val="en-GB"/>
                </w:rPr>
                <w:t>European wide unique identification code of the service provider</w:t>
              </w:r>
            </w:ins>
            <w:del w:author="Rick van Beek" w:date="2025-10-29T16:13:00Z" w:id="7109">
              <w:r w:rsidRPr="00117039">
                <w:rPr>
                  <w:rFonts w:ascii="Times New Roman" w:hAnsi="Times New Roman" w:cs="Times New Roman"/>
                  <w:sz w:val="16"/>
                  <w:szCs w:val="16"/>
                  <w:lang w:val="en-GB"/>
                </w:rPr>
                <w:delText xml:space="preserve">European wide unique identification </w:delText>
              </w:r>
            </w:del>
            <w:del w:author="Rick van Beek" w:date="2025-10-29T16:21:00Z" w:id="7110">
              <w:r w:rsidRPr="00117039">
                <w:rPr>
                  <w:rFonts w:ascii="Times New Roman" w:hAnsi="Times New Roman" w:cs="Times New Roman"/>
                  <w:sz w:val="16"/>
                  <w:szCs w:val="16"/>
                  <w:lang w:val="en-GB"/>
                </w:rPr>
                <w:delText xml:space="preserve">of the SP. </w:delText>
              </w:r>
            </w:del>
          </w:p>
        </w:tc>
      </w:tr>
      <w:tr w:rsidRPr="00495BA1" w:rsidR="00DB28BE" w:rsidTr="0DC8649F" w14:paraId="502A3AFB" w14:textId="77777777">
        <w:trPr>
          <w:trHeight w:val="300"/>
        </w:trPr>
        <w:tc>
          <w:tcPr>
            <w:tcW w:w="828" w:type="dxa"/>
            <w:gridSpan w:val="3"/>
            <w:vMerge/>
          </w:tcPr>
          <w:p w:rsidRPr="00117039" w:rsidR="00DB28BE" w:rsidP="00DB28BE" w:rsidRDefault="00DB28BE" w14:paraId="12EC399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0B6A4D98"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82F7DB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SPU or SPG identification</w:t>
            </w:r>
          </w:p>
        </w:tc>
        <w:tc>
          <w:tcPr>
            <w:tcW w:w="3238" w:type="dxa"/>
          </w:tcPr>
          <w:p w:rsidRPr="00117039" w:rsidR="00DB28BE" w:rsidP="00DB28BE" w:rsidRDefault="00DB28BE" w14:paraId="20F77402" w14:textId="461A9AA1">
            <w:pPr>
              <w:spacing w:after="0" w:line="276" w:lineRule="auto"/>
              <w:rPr>
                <w:rFonts w:ascii="Times New Roman" w:hAnsi="Times New Roman" w:cs="Times New Roman"/>
                <w:sz w:val="16"/>
                <w:szCs w:val="16"/>
                <w:lang w:val="en-GB"/>
              </w:rPr>
            </w:pPr>
            <w:del w:author="DO Giao" w:date="2025-10-29T16:13:00Z" w:id="7111">
              <w:r w:rsidRPr="00117039">
                <w:rPr>
                  <w:rFonts w:ascii="Times New Roman" w:hAnsi="Times New Roman" w:cs="Times New Roman"/>
                  <w:sz w:val="16"/>
                  <w:szCs w:val="16"/>
                  <w:lang w:val="en-GB"/>
                </w:rPr>
                <w:delText xml:space="preserve">European wide </w:delText>
              </w:r>
              <w:r w:rsidRPr="00117039" w:rsidDel="00D24DE2">
                <w:rPr>
                  <w:rFonts w:ascii="Times New Roman" w:hAnsi="Times New Roman" w:cs="Times New Roman"/>
                  <w:sz w:val="16"/>
                  <w:szCs w:val="16"/>
                  <w:lang w:val="en-GB"/>
                </w:rPr>
                <w:delText>u</w:delText>
              </w:r>
            </w:del>
            <w:ins w:author="DO Giao" w:date="2025-10-29T16:13:00Z" w:id="7112">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SPU or SPG.</w:t>
            </w:r>
          </w:p>
        </w:tc>
      </w:tr>
      <w:tr w:rsidRPr="00495BA1" w:rsidR="00DB28BE" w:rsidTr="0DC8649F" w14:paraId="3E038698" w14:textId="77777777">
        <w:trPr>
          <w:trHeight w:val="300"/>
        </w:trPr>
        <w:tc>
          <w:tcPr>
            <w:tcW w:w="828" w:type="dxa"/>
            <w:gridSpan w:val="3"/>
            <w:vMerge/>
          </w:tcPr>
          <w:p w:rsidRPr="00117039" w:rsidR="00DB28BE" w:rsidP="00DB28BE" w:rsidRDefault="00DB28BE" w14:paraId="7F25893E"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5E0F1C76"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4C3CE5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w:t>
            </w:r>
          </w:p>
        </w:tc>
        <w:tc>
          <w:tcPr>
            <w:tcW w:w="3238" w:type="dxa"/>
          </w:tcPr>
          <w:p w:rsidRPr="00117039" w:rsidR="00DB28BE" w:rsidP="00DB28BE" w:rsidRDefault="00DB28BE" w14:paraId="66CF6932" w14:textId="522D776E">
            <w:pPr>
              <w:spacing w:after="0" w:line="276" w:lineRule="auto"/>
              <w:rPr>
                <w:rFonts w:ascii="Times New Roman" w:hAnsi="Times New Roman" w:cs="Times New Roman"/>
                <w:sz w:val="16"/>
                <w:szCs w:val="16"/>
                <w:lang w:val="en-GB"/>
              </w:rPr>
            </w:pPr>
            <w:del w:author="DO Giao" w:date="2025-10-29T16:18:00Z" w:id="7113">
              <w:r w:rsidRPr="00117039">
                <w:rPr>
                  <w:rFonts w:ascii="Times New Roman" w:hAnsi="Times New Roman" w:cs="Times New Roman"/>
                  <w:sz w:val="16"/>
                  <w:szCs w:val="16"/>
                  <w:lang w:val="en-GB"/>
                </w:rPr>
                <w:delText xml:space="preserve">European wide </w:delText>
              </w:r>
              <w:r w:rsidRPr="00117039" w:rsidDel="00F0337B">
                <w:rPr>
                  <w:rFonts w:ascii="Times New Roman" w:hAnsi="Times New Roman" w:cs="Times New Roman"/>
                  <w:sz w:val="16"/>
                  <w:szCs w:val="16"/>
                  <w:lang w:val="en-GB"/>
                </w:rPr>
                <w:delText>u</w:delText>
              </w:r>
            </w:del>
            <w:ins w:author="DO Giao" w:date="2025-10-29T16:18:00Z" w:id="7114">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product.</w:t>
            </w:r>
          </w:p>
        </w:tc>
      </w:tr>
      <w:tr w:rsidRPr="00495BA1" w:rsidR="00DB28BE" w:rsidTr="0DC8649F" w14:paraId="4132DF08" w14:textId="77777777">
        <w:trPr>
          <w:trHeight w:val="300"/>
        </w:trPr>
        <w:tc>
          <w:tcPr>
            <w:tcW w:w="828" w:type="dxa"/>
            <w:gridSpan w:val="3"/>
            <w:vMerge w:val="restart"/>
          </w:tcPr>
          <w:p w:rsidRPr="00117039" w:rsidR="00DB28BE" w:rsidP="00DB28BE" w:rsidRDefault="00C727C5" w14:paraId="284F507C" w14:textId="64BAB1FD">
            <w:pPr>
              <w:spacing w:after="0" w:line="276" w:lineRule="auto"/>
              <w:jc w:val="center"/>
              <w:rPr>
                <w:rFonts w:ascii="Times New Roman" w:hAnsi="Times New Roman" w:cs="Times New Roman"/>
                <w:sz w:val="16"/>
                <w:szCs w:val="16"/>
                <w:lang w:val="en-GB"/>
              </w:rPr>
            </w:pPr>
            <w:ins w:author="Carmen Garcia Montero" w:date="2025-11-03T16:45:00Z" w:id="7115">
              <w:r>
                <w:rPr>
                  <w:rFonts w:ascii="Times New Roman" w:hAnsi="Times New Roman" w:cs="Times New Roman"/>
                  <w:sz w:val="16"/>
                  <w:szCs w:val="16"/>
                  <w:lang w:val="en-GB"/>
                </w:rPr>
                <w:t>BN</w:t>
              </w:r>
            </w:ins>
            <w:del w:author="Carmen Garcia Montero" w:date="2025-11-03T16:45:00Z" w:id="7116">
              <w:r w:rsidDel="00C727C5" w:rsidR="00DB28BE">
                <w:rPr>
                  <w:rFonts w:ascii="Times New Roman" w:hAnsi="Times New Roman" w:cs="Times New Roman"/>
                  <w:sz w:val="16"/>
                  <w:szCs w:val="16"/>
                  <w:lang w:val="en-GB"/>
                </w:rPr>
                <w:delText>AX</w:delText>
              </w:r>
            </w:del>
          </w:p>
        </w:tc>
        <w:tc>
          <w:tcPr>
            <w:tcW w:w="2766" w:type="dxa"/>
            <w:gridSpan w:val="2"/>
            <w:vMerge w:val="restart"/>
          </w:tcPr>
          <w:p w:rsidRPr="00117039" w:rsidR="00DB28BE" w:rsidP="00DB28BE" w:rsidRDefault="00DB28BE" w14:paraId="05CF61A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Activation test </w:t>
            </w:r>
          </w:p>
        </w:tc>
        <w:tc>
          <w:tcPr>
            <w:tcW w:w="3082" w:type="dxa"/>
            <w:gridSpan w:val="2"/>
          </w:tcPr>
          <w:p w:rsidRPr="00117039" w:rsidR="00DB28BE" w:rsidP="00DB28BE" w:rsidRDefault="00DB28BE" w14:paraId="7FE28E9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identification</w:t>
            </w:r>
          </w:p>
        </w:tc>
        <w:tc>
          <w:tcPr>
            <w:tcW w:w="3238" w:type="dxa"/>
          </w:tcPr>
          <w:p w:rsidRPr="00117039" w:rsidR="00DB28BE" w:rsidP="00DB28BE" w:rsidRDefault="00DB28BE" w14:paraId="318472BF" w14:textId="09EB8720">
            <w:pPr>
              <w:spacing w:after="0" w:line="276" w:lineRule="auto"/>
              <w:rPr>
                <w:rFonts w:ascii="Times New Roman" w:hAnsi="Times New Roman" w:cs="Times New Roman"/>
                <w:sz w:val="16"/>
                <w:szCs w:val="16"/>
                <w:lang w:val="en-GB"/>
              </w:rPr>
            </w:pPr>
            <w:ins w:author="Rick van Beek" w:date="2025-10-29T16:21:00Z" w:id="7117">
              <w:r w:rsidRPr="00117039">
                <w:rPr>
                  <w:rFonts w:ascii="Times New Roman" w:hAnsi="Times New Roman" w:cs="Times New Roman"/>
                  <w:sz w:val="16"/>
                  <w:szCs w:val="16"/>
                  <w:lang w:val="en-GB"/>
                </w:rPr>
                <w:t>European wide unique identification code of the service provider</w:t>
              </w:r>
            </w:ins>
            <w:del w:author="Rick van Beek" w:date="2025-10-29T16:13:00Z" w:id="7118">
              <w:r w:rsidRPr="00117039">
                <w:rPr>
                  <w:rFonts w:ascii="Times New Roman" w:hAnsi="Times New Roman" w:cs="Times New Roman"/>
                  <w:sz w:val="16"/>
                  <w:szCs w:val="16"/>
                  <w:lang w:val="en-GB"/>
                </w:rPr>
                <w:delText xml:space="preserve">European wide unique identification </w:delText>
              </w:r>
            </w:del>
            <w:del w:author="Rick van Beek" w:date="2025-10-29T16:21:00Z" w:id="7119">
              <w:r w:rsidRPr="00117039">
                <w:rPr>
                  <w:rFonts w:ascii="Times New Roman" w:hAnsi="Times New Roman" w:cs="Times New Roman"/>
                  <w:sz w:val="16"/>
                  <w:szCs w:val="16"/>
                  <w:lang w:val="en-GB"/>
                </w:rPr>
                <w:delText xml:space="preserve">of the SP. </w:delText>
              </w:r>
            </w:del>
          </w:p>
        </w:tc>
      </w:tr>
      <w:tr w:rsidRPr="00495BA1" w:rsidR="00DB28BE" w:rsidTr="0DC8649F" w14:paraId="6D6446F0" w14:textId="77777777">
        <w:trPr>
          <w:trHeight w:val="300"/>
        </w:trPr>
        <w:tc>
          <w:tcPr>
            <w:tcW w:w="828" w:type="dxa"/>
            <w:gridSpan w:val="3"/>
            <w:vMerge/>
          </w:tcPr>
          <w:p w:rsidRPr="00117039" w:rsidR="00DB28BE" w:rsidP="00DB28BE" w:rsidRDefault="00DB28BE" w14:paraId="57A300FC"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23699D8A"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25CD706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SPU or SPG identification</w:t>
            </w:r>
          </w:p>
        </w:tc>
        <w:tc>
          <w:tcPr>
            <w:tcW w:w="3238" w:type="dxa"/>
          </w:tcPr>
          <w:p w:rsidRPr="00117039" w:rsidR="00DB28BE" w:rsidP="00DB28BE" w:rsidRDefault="00DB28BE" w14:paraId="555D0A62" w14:textId="4E8C1F15">
            <w:pPr>
              <w:spacing w:after="0" w:line="276" w:lineRule="auto"/>
              <w:rPr>
                <w:rFonts w:ascii="Times New Roman" w:hAnsi="Times New Roman" w:cs="Times New Roman"/>
                <w:sz w:val="16"/>
                <w:szCs w:val="16"/>
                <w:lang w:val="en-GB"/>
              </w:rPr>
            </w:pPr>
            <w:del w:author="DO Giao" w:date="2025-10-29T16:16:00Z" w:id="7120">
              <w:r w:rsidRPr="00117039">
                <w:rPr>
                  <w:rFonts w:ascii="Times New Roman" w:hAnsi="Times New Roman" w:cs="Times New Roman"/>
                  <w:sz w:val="16"/>
                  <w:szCs w:val="16"/>
                  <w:lang w:val="en-GB"/>
                </w:rPr>
                <w:delText xml:space="preserve">European wide </w:delText>
              </w:r>
              <w:r w:rsidRPr="00117039" w:rsidDel="00F85EE3">
                <w:rPr>
                  <w:rFonts w:ascii="Times New Roman" w:hAnsi="Times New Roman" w:cs="Times New Roman"/>
                  <w:sz w:val="16"/>
                  <w:szCs w:val="16"/>
                  <w:lang w:val="en-GB"/>
                </w:rPr>
                <w:delText>u</w:delText>
              </w:r>
            </w:del>
            <w:ins w:author="DO Giao" w:date="2025-10-29T16:16:00Z" w:id="7121">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SPU or SPG.</w:t>
            </w:r>
          </w:p>
        </w:tc>
      </w:tr>
      <w:tr w:rsidRPr="00495BA1" w:rsidR="00DB28BE" w:rsidTr="0DC8649F" w14:paraId="38B3637C" w14:textId="77777777">
        <w:trPr>
          <w:trHeight w:val="300"/>
        </w:trPr>
        <w:tc>
          <w:tcPr>
            <w:tcW w:w="828" w:type="dxa"/>
            <w:gridSpan w:val="3"/>
            <w:vMerge/>
          </w:tcPr>
          <w:p w:rsidRPr="00117039" w:rsidR="00DB28BE" w:rsidP="00DB28BE" w:rsidRDefault="00DB28BE" w14:paraId="3B025043"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62CDE38B"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F9F371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w:t>
            </w:r>
          </w:p>
        </w:tc>
        <w:tc>
          <w:tcPr>
            <w:tcW w:w="3238" w:type="dxa"/>
          </w:tcPr>
          <w:p w:rsidRPr="00117039" w:rsidR="00DB28BE" w:rsidP="00DB28BE" w:rsidRDefault="00DB28BE" w14:paraId="6A116743" w14:textId="397ADB7F">
            <w:pPr>
              <w:spacing w:after="0" w:line="276" w:lineRule="auto"/>
              <w:rPr>
                <w:rFonts w:ascii="Times New Roman" w:hAnsi="Times New Roman" w:cs="Times New Roman"/>
                <w:sz w:val="16"/>
                <w:szCs w:val="16"/>
                <w:lang w:val="en-GB"/>
              </w:rPr>
            </w:pPr>
            <w:del w:author="DO Giao" w:date="2025-10-29T16:18:00Z" w:id="7122">
              <w:r w:rsidRPr="00117039">
                <w:rPr>
                  <w:rFonts w:ascii="Times New Roman" w:hAnsi="Times New Roman" w:cs="Times New Roman"/>
                  <w:sz w:val="16"/>
                  <w:szCs w:val="16"/>
                  <w:lang w:val="en-GB"/>
                </w:rPr>
                <w:delText xml:space="preserve">European wide </w:delText>
              </w:r>
              <w:r w:rsidRPr="00117039" w:rsidDel="00F0337B">
                <w:rPr>
                  <w:rFonts w:ascii="Times New Roman" w:hAnsi="Times New Roman" w:cs="Times New Roman"/>
                  <w:sz w:val="16"/>
                  <w:szCs w:val="16"/>
                  <w:lang w:val="en-GB"/>
                </w:rPr>
                <w:delText>u</w:delText>
              </w:r>
            </w:del>
            <w:ins w:author="DO Giao" w:date="2025-10-29T16:18:00Z" w:id="7123">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product.</w:t>
            </w:r>
          </w:p>
        </w:tc>
      </w:tr>
      <w:tr w:rsidRPr="00495BA1" w:rsidR="00DB28BE" w:rsidTr="0DC8649F" w14:paraId="2D09BE2F" w14:textId="77777777">
        <w:trPr>
          <w:trHeight w:val="300"/>
        </w:trPr>
        <w:tc>
          <w:tcPr>
            <w:tcW w:w="828" w:type="dxa"/>
            <w:gridSpan w:val="3"/>
            <w:vMerge/>
          </w:tcPr>
          <w:p w:rsidRPr="00117039" w:rsidR="00DB28BE" w:rsidP="00DB28BE" w:rsidRDefault="00DB28BE" w14:paraId="54FC6656"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1EEC65C"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703C9E7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Activation data</w:t>
            </w:r>
          </w:p>
        </w:tc>
        <w:tc>
          <w:tcPr>
            <w:tcW w:w="3238" w:type="dxa"/>
          </w:tcPr>
          <w:p w:rsidRPr="00117039" w:rsidR="00DB28BE" w:rsidP="00DB28BE" w:rsidRDefault="00DB28BE" w14:paraId="6097725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Data for performing the activation test.</w:t>
            </w:r>
          </w:p>
        </w:tc>
      </w:tr>
      <w:tr w:rsidRPr="00495BA1" w:rsidR="00DB28BE" w:rsidTr="0DC8649F" w14:paraId="7A7DAA6D" w14:textId="77777777">
        <w:trPr>
          <w:trHeight w:val="300"/>
        </w:trPr>
        <w:tc>
          <w:tcPr>
            <w:tcW w:w="828" w:type="dxa"/>
            <w:gridSpan w:val="3"/>
            <w:vMerge w:val="restart"/>
          </w:tcPr>
          <w:p w:rsidRPr="00117039" w:rsidR="00DB28BE" w:rsidP="00DB28BE" w:rsidRDefault="00C727C5" w14:paraId="69D1D75B" w14:textId="2861E28D">
            <w:pPr>
              <w:spacing w:after="0" w:line="276" w:lineRule="auto"/>
              <w:jc w:val="center"/>
              <w:rPr>
                <w:rFonts w:ascii="Times New Roman" w:hAnsi="Times New Roman" w:cs="Times New Roman"/>
                <w:sz w:val="16"/>
                <w:szCs w:val="16"/>
                <w:lang w:val="en-GB"/>
              </w:rPr>
            </w:pPr>
            <w:ins w:author="Carmen Garcia Montero" w:date="2025-11-03T16:45:00Z" w:id="7124">
              <w:r>
                <w:rPr>
                  <w:rFonts w:ascii="Times New Roman" w:hAnsi="Times New Roman" w:cs="Times New Roman"/>
                  <w:sz w:val="16"/>
                  <w:szCs w:val="16"/>
                  <w:lang w:val="en-GB"/>
                </w:rPr>
                <w:t>BO</w:t>
              </w:r>
            </w:ins>
            <w:del w:author="Carmen Garcia Montero" w:date="2025-11-03T16:45:00Z" w:id="7125">
              <w:r w:rsidDel="00C727C5" w:rsidR="00DB28BE">
                <w:rPr>
                  <w:rFonts w:ascii="Times New Roman" w:hAnsi="Times New Roman" w:cs="Times New Roman"/>
                  <w:sz w:val="16"/>
                  <w:szCs w:val="16"/>
                  <w:lang w:val="en-GB"/>
                </w:rPr>
                <w:delText>AY</w:delText>
              </w:r>
            </w:del>
          </w:p>
        </w:tc>
        <w:tc>
          <w:tcPr>
            <w:tcW w:w="2766" w:type="dxa"/>
            <w:gridSpan w:val="2"/>
            <w:vMerge w:val="restart"/>
          </w:tcPr>
          <w:p w:rsidRPr="00117039" w:rsidR="00DB28BE" w:rsidP="00DB28BE" w:rsidRDefault="00DB28BE" w14:paraId="323FA66F" w14:textId="639E84CD">
            <w:pPr>
              <w:spacing w:after="0" w:line="276" w:lineRule="auto"/>
              <w:rPr>
                <w:rFonts w:ascii="Times New Roman" w:hAnsi="Times New Roman" w:cs="Times New Roman"/>
                <w:sz w:val="16"/>
                <w:szCs w:val="16"/>
                <w:lang w:val="en-GB"/>
              </w:rPr>
            </w:pPr>
            <w:r w:rsidRPr="3066D9D2">
              <w:rPr>
                <w:rFonts w:ascii="Times New Roman" w:hAnsi="Times New Roman" w:cs="Times New Roman"/>
                <w:sz w:val="16"/>
                <w:szCs w:val="16"/>
                <w:lang w:val="en-GB"/>
              </w:rPr>
              <w:t>Product prequalification result</w:t>
            </w:r>
          </w:p>
        </w:tc>
        <w:tc>
          <w:tcPr>
            <w:tcW w:w="3082" w:type="dxa"/>
            <w:gridSpan w:val="2"/>
          </w:tcPr>
          <w:p w:rsidRPr="00117039" w:rsidR="00DB28BE" w:rsidP="00DB28BE" w:rsidRDefault="00DB28BE" w14:paraId="4EE0CB2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identification</w:t>
            </w:r>
          </w:p>
        </w:tc>
        <w:tc>
          <w:tcPr>
            <w:tcW w:w="3238" w:type="dxa"/>
          </w:tcPr>
          <w:p w:rsidRPr="00117039" w:rsidR="00DB28BE" w:rsidP="00DB28BE" w:rsidRDefault="00DB28BE" w14:paraId="20DDDD40" w14:textId="6C052AA4">
            <w:pPr>
              <w:spacing w:after="0" w:line="276" w:lineRule="auto"/>
              <w:rPr>
                <w:rFonts w:ascii="Times New Roman" w:hAnsi="Times New Roman" w:cs="Times New Roman"/>
                <w:sz w:val="16"/>
                <w:szCs w:val="16"/>
                <w:lang w:val="en-GB"/>
              </w:rPr>
            </w:pPr>
            <w:ins w:author="Rick van Beek" w:date="2025-10-29T16:21:00Z" w:id="7126">
              <w:r w:rsidRPr="00117039">
                <w:rPr>
                  <w:rFonts w:ascii="Times New Roman" w:hAnsi="Times New Roman" w:cs="Times New Roman"/>
                  <w:sz w:val="16"/>
                  <w:szCs w:val="16"/>
                  <w:lang w:val="en-GB"/>
                </w:rPr>
                <w:t>European wide unique identification code of the service provider</w:t>
              </w:r>
            </w:ins>
            <w:del w:author="Rick van Beek" w:date="2025-10-29T16:14:00Z" w:id="7127">
              <w:r w:rsidRPr="00117039">
                <w:rPr>
                  <w:rFonts w:ascii="Times New Roman" w:hAnsi="Times New Roman" w:cs="Times New Roman"/>
                  <w:sz w:val="16"/>
                  <w:szCs w:val="16"/>
                  <w:lang w:val="en-GB"/>
                </w:rPr>
                <w:delText xml:space="preserve">European wide unique identification </w:delText>
              </w:r>
            </w:del>
            <w:del w:author="Rick van Beek" w:date="2025-10-29T16:21:00Z" w:id="7128">
              <w:r w:rsidRPr="00117039">
                <w:rPr>
                  <w:rFonts w:ascii="Times New Roman" w:hAnsi="Times New Roman" w:cs="Times New Roman"/>
                  <w:sz w:val="16"/>
                  <w:szCs w:val="16"/>
                  <w:lang w:val="en-GB"/>
                </w:rPr>
                <w:delText xml:space="preserve">of the SP. </w:delText>
              </w:r>
            </w:del>
          </w:p>
        </w:tc>
      </w:tr>
      <w:tr w:rsidRPr="00495BA1" w:rsidR="00DB28BE" w:rsidTr="0DC8649F" w14:paraId="52DBD10E" w14:textId="77777777">
        <w:trPr>
          <w:trHeight w:val="300"/>
        </w:trPr>
        <w:tc>
          <w:tcPr>
            <w:tcW w:w="828" w:type="dxa"/>
            <w:gridSpan w:val="3"/>
            <w:vMerge/>
          </w:tcPr>
          <w:p w:rsidRPr="00117039" w:rsidR="00DB28BE" w:rsidP="00DB28BE" w:rsidRDefault="00DB28BE" w14:paraId="4200110E"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179B30DD"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37AE3B8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SPU or SPG identification</w:t>
            </w:r>
          </w:p>
        </w:tc>
        <w:tc>
          <w:tcPr>
            <w:tcW w:w="3238" w:type="dxa"/>
          </w:tcPr>
          <w:p w:rsidRPr="00117039" w:rsidR="00DB28BE" w:rsidP="00DB28BE" w:rsidRDefault="00DB28BE" w14:paraId="322F123F" w14:textId="2639CCF0">
            <w:pPr>
              <w:spacing w:after="0" w:line="276" w:lineRule="auto"/>
              <w:rPr>
                <w:rFonts w:ascii="Times New Roman" w:hAnsi="Times New Roman" w:cs="Times New Roman"/>
                <w:sz w:val="16"/>
                <w:szCs w:val="16"/>
                <w:lang w:val="en-GB"/>
              </w:rPr>
            </w:pPr>
            <w:del w:author="DO Giao" w:date="2025-10-29T16:16:00Z" w:id="7129">
              <w:r w:rsidRPr="00117039">
                <w:rPr>
                  <w:rFonts w:ascii="Times New Roman" w:hAnsi="Times New Roman" w:cs="Times New Roman"/>
                  <w:sz w:val="16"/>
                  <w:szCs w:val="16"/>
                  <w:lang w:val="en-GB"/>
                </w:rPr>
                <w:delText xml:space="preserve">European wide </w:delText>
              </w:r>
              <w:r w:rsidRPr="00117039" w:rsidDel="00F85EE3">
                <w:rPr>
                  <w:rFonts w:ascii="Times New Roman" w:hAnsi="Times New Roman" w:cs="Times New Roman"/>
                  <w:sz w:val="16"/>
                  <w:szCs w:val="16"/>
                  <w:lang w:val="en-GB"/>
                </w:rPr>
                <w:delText>u</w:delText>
              </w:r>
            </w:del>
            <w:ins w:author="DO Giao" w:date="2025-10-29T16:16:00Z" w:id="7130">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SPU or SPG.</w:t>
            </w:r>
          </w:p>
        </w:tc>
      </w:tr>
      <w:tr w:rsidRPr="00495BA1" w:rsidR="00DB28BE" w:rsidTr="0DC8649F" w14:paraId="77F48EA7" w14:textId="77777777">
        <w:trPr>
          <w:trHeight w:val="300"/>
        </w:trPr>
        <w:tc>
          <w:tcPr>
            <w:tcW w:w="828" w:type="dxa"/>
            <w:gridSpan w:val="3"/>
            <w:vMerge/>
          </w:tcPr>
          <w:p w:rsidRPr="00117039" w:rsidR="00DB28BE" w:rsidP="00DB28BE" w:rsidRDefault="00DB28BE" w14:paraId="55EFDB94"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6DC7A045"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1E5C594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w:t>
            </w:r>
          </w:p>
        </w:tc>
        <w:tc>
          <w:tcPr>
            <w:tcW w:w="3238" w:type="dxa"/>
          </w:tcPr>
          <w:p w:rsidRPr="00117039" w:rsidR="00DB28BE" w:rsidP="00DB28BE" w:rsidRDefault="00DB28BE" w14:paraId="57DA978B" w14:textId="6CB63198">
            <w:pPr>
              <w:spacing w:after="0" w:line="276" w:lineRule="auto"/>
              <w:rPr>
                <w:rFonts w:ascii="Times New Roman" w:hAnsi="Times New Roman" w:cs="Times New Roman"/>
                <w:sz w:val="16"/>
                <w:szCs w:val="16"/>
                <w:lang w:val="en-GB"/>
              </w:rPr>
            </w:pPr>
            <w:del w:author="DO Giao" w:date="2025-10-29T16:18:00Z" w:id="7131">
              <w:r w:rsidRPr="00117039">
                <w:rPr>
                  <w:rFonts w:ascii="Times New Roman" w:hAnsi="Times New Roman" w:cs="Times New Roman"/>
                  <w:sz w:val="16"/>
                  <w:szCs w:val="16"/>
                  <w:lang w:val="en-GB"/>
                </w:rPr>
                <w:delText xml:space="preserve">European wide </w:delText>
              </w:r>
              <w:r w:rsidRPr="00117039" w:rsidDel="00F0337B">
                <w:rPr>
                  <w:rFonts w:ascii="Times New Roman" w:hAnsi="Times New Roman" w:cs="Times New Roman"/>
                  <w:sz w:val="16"/>
                  <w:szCs w:val="16"/>
                  <w:lang w:val="en-GB"/>
                </w:rPr>
                <w:delText>u</w:delText>
              </w:r>
            </w:del>
            <w:ins w:author="DO Giao" w:date="2025-10-29T16:18:00Z" w:id="7132">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product.</w:t>
            </w:r>
          </w:p>
        </w:tc>
      </w:tr>
      <w:tr w:rsidRPr="00495BA1" w:rsidR="00DB28BE" w:rsidTr="0DC8649F" w14:paraId="33FD8A13" w14:textId="77777777">
        <w:trPr>
          <w:trHeight w:val="300"/>
        </w:trPr>
        <w:tc>
          <w:tcPr>
            <w:tcW w:w="828" w:type="dxa"/>
            <w:gridSpan w:val="3"/>
            <w:vMerge/>
          </w:tcPr>
          <w:p w:rsidRPr="00117039" w:rsidR="00DB28BE" w:rsidP="00DB28BE" w:rsidRDefault="00DB28BE" w14:paraId="7C1190BB"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48EA3DB6"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5D4E389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Result</w:t>
            </w:r>
          </w:p>
        </w:tc>
        <w:tc>
          <w:tcPr>
            <w:tcW w:w="3238" w:type="dxa"/>
          </w:tcPr>
          <w:p w:rsidRPr="00117039" w:rsidR="00DB28BE" w:rsidP="00DB28BE" w:rsidRDefault="00DB28BE" w14:paraId="1CDF0CDF" w14:textId="2106C6C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Result about the outcome of the product </w:t>
            </w:r>
            <w:r w:rsidRPr="3066D9D2">
              <w:rPr>
                <w:rFonts w:ascii="Times New Roman" w:hAnsi="Times New Roman" w:cs="Times New Roman"/>
                <w:sz w:val="16"/>
                <w:szCs w:val="16"/>
                <w:lang w:val="en-GB"/>
              </w:rPr>
              <w:t>prequalification</w:t>
            </w:r>
            <w:r w:rsidRPr="00117039">
              <w:rPr>
                <w:rFonts w:ascii="Times New Roman" w:hAnsi="Times New Roman" w:cs="Times New Roman"/>
                <w:sz w:val="16"/>
                <w:szCs w:val="16"/>
                <w:lang w:val="en-GB"/>
              </w:rPr>
              <w:t>.</w:t>
            </w:r>
          </w:p>
        </w:tc>
      </w:tr>
      <w:tr w:rsidRPr="00413073" w:rsidR="00DB28BE" w:rsidTr="0DC8649F" w14:paraId="424D8FE1" w14:textId="77777777">
        <w:trPr>
          <w:trHeight w:val="300"/>
          <w:ins w:author="DO Giao" w:date="2025-10-23T11:46:00Z" w:id="7133"/>
        </w:trPr>
        <w:tc>
          <w:tcPr>
            <w:tcW w:w="828" w:type="dxa"/>
            <w:gridSpan w:val="3"/>
            <w:vMerge/>
          </w:tcPr>
          <w:p w:rsidRPr="00117039" w:rsidR="00DB28BE" w:rsidP="00DB28BE" w:rsidRDefault="00DB28BE" w14:paraId="24B0E45E" w14:textId="77777777">
            <w:pPr>
              <w:spacing w:after="0" w:line="276" w:lineRule="auto"/>
              <w:jc w:val="center"/>
              <w:rPr>
                <w:ins w:author="DO Giao" w:date="2025-10-23T11:46:00Z" w:id="7134"/>
                <w:rFonts w:ascii="Times New Roman" w:hAnsi="Times New Roman" w:cs="Times New Roman"/>
                <w:sz w:val="16"/>
                <w:szCs w:val="16"/>
                <w:lang w:val="en-GB"/>
              </w:rPr>
            </w:pPr>
          </w:p>
        </w:tc>
        <w:tc>
          <w:tcPr>
            <w:tcW w:w="2766" w:type="dxa"/>
            <w:gridSpan w:val="2"/>
            <w:vMerge/>
          </w:tcPr>
          <w:p w:rsidRPr="004C7654" w:rsidR="00DB28BE" w:rsidP="00DB28BE" w:rsidRDefault="00DB28BE" w14:paraId="31359E73" w14:textId="77777777">
            <w:pPr>
              <w:spacing w:after="0" w:line="276" w:lineRule="auto"/>
              <w:rPr>
                <w:ins w:author="DO Giao" w:date="2025-10-23T11:46:00Z" w:id="7135"/>
                <w:rFonts w:ascii="Times New Roman" w:hAnsi="Times New Roman" w:cs="Times New Roman"/>
                <w:sz w:val="16"/>
                <w:szCs w:val="16"/>
                <w:lang w:val="en-GB"/>
              </w:rPr>
            </w:pPr>
          </w:p>
        </w:tc>
        <w:tc>
          <w:tcPr>
            <w:tcW w:w="3082" w:type="dxa"/>
            <w:gridSpan w:val="2"/>
          </w:tcPr>
          <w:p w:rsidRPr="00117039" w:rsidR="00DB28BE" w:rsidP="00DB28BE" w:rsidRDefault="00DB28BE" w14:paraId="710C735F" w14:textId="43D6C260">
            <w:pPr>
              <w:spacing w:after="0" w:line="276" w:lineRule="auto"/>
              <w:rPr>
                <w:rFonts w:ascii="Times New Roman" w:hAnsi="Times New Roman" w:cs="Times New Roman"/>
                <w:sz w:val="16"/>
                <w:szCs w:val="16"/>
                <w:lang w:val="en-GB"/>
              </w:rPr>
            </w:pPr>
            <w:r w:rsidRPr="0DC8649F">
              <w:rPr>
                <w:rFonts w:ascii="Times New Roman" w:hAnsi="Times New Roman" w:cs="Times New Roman"/>
                <w:sz w:val="16"/>
                <w:szCs w:val="16"/>
                <w:lang w:val="en-GB"/>
              </w:rPr>
              <w:t>Activation test result </w:t>
            </w:r>
          </w:p>
        </w:tc>
        <w:tc>
          <w:tcPr>
            <w:tcW w:w="3238" w:type="dxa"/>
          </w:tcPr>
          <w:p w:rsidRPr="00117039" w:rsidR="00DB28BE" w:rsidP="00DB28BE" w:rsidRDefault="00DB28BE" w14:paraId="05B2FC4D" w14:textId="3EF97C04">
            <w:pPr>
              <w:spacing w:after="0" w:line="276" w:lineRule="auto"/>
              <w:rPr>
                <w:rFonts w:ascii="Times New Roman" w:hAnsi="Times New Roman" w:cs="Times New Roman"/>
                <w:sz w:val="16"/>
                <w:szCs w:val="16"/>
                <w:lang w:val="en-GB"/>
              </w:rPr>
            </w:pPr>
            <w:r w:rsidRPr="0DC8649F">
              <w:rPr>
                <w:rFonts w:ascii="Times New Roman" w:hAnsi="Times New Roman" w:cs="Times New Roman"/>
                <w:sz w:val="16"/>
                <w:szCs w:val="16"/>
                <w:lang w:val="en-GB"/>
              </w:rPr>
              <w:t>Information about the outcome of the potential activation test step. </w:t>
            </w:r>
          </w:p>
        </w:tc>
      </w:tr>
      <w:tr w:rsidRPr="00495BA1" w:rsidR="00DB28BE" w:rsidTr="0DC8649F" w14:paraId="2B623A7B" w14:textId="77777777">
        <w:trPr>
          <w:trHeight w:val="300"/>
        </w:trPr>
        <w:tc>
          <w:tcPr>
            <w:tcW w:w="828" w:type="dxa"/>
            <w:gridSpan w:val="3"/>
            <w:vMerge w:val="restart"/>
          </w:tcPr>
          <w:p w:rsidRPr="00117039" w:rsidR="00DB28BE" w:rsidP="00DB28BE" w:rsidRDefault="00C727C5" w14:paraId="72E6AE94" w14:textId="4027F819">
            <w:pPr>
              <w:spacing w:after="0" w:line="276" w:lineRule="auto"/>
              <w:jc w:val="center"/>
              <w:rPr>
                <w:rFonts w:ascii="Times New Roman" w:hAnsi="Times New Roman" w:cs="Times New Roman"/>
                <w:sz w:val="16"/>
                <w:szCs w:val="16"/>
                <w:lang w:val="en-GB"/>
              </w:rPr>
            </w:pPr>
            <w:ins w:author="Carmen Garcia Montero" w:date="2025-11-03T16:45:00Z" w:id="7136">
              <w:r>
                <w:rPr>
                  <w:rFonts w:ascii="Times New Roman" w:hAnsi="Times New Roman" w:cs="Times New Roman"/>
                  <w:sz w:val="16"/>
                  <w:szCs w:val="16"/>
                  <w:lang w:val="en-GB"/>
                </w:rPr>
                <w:t>BP</w:t>
              </w:r>
            </w:ins>
            <w:del w:author="Carmen Garcia Montero" w:date="2025-11-03T16:45:00Z" w:id="7137">
              <w:r w:rsidDel="00C727C5" w:rsidR="00DB28BE">
                <w:rPr>
                  <w:rFonts w:ascii="Times New Roman" w:hAnsi="Times New Roman" w:cs="Times New Roman"/>
                  <w:sz w:val="16"/>
                  <w:szCs w:val="16"/>
                  <w:lang w:val="en-GB"/>
                </w:rPr>
                <w:delText>AZ</w:delText>
              </w:r>
            </w:del>
          </w:p>
        </w:tc>
        <w:tc>
          <w:tcPr>
            <w:tcW w:w="2766" w:type="dxa"/>
            <w:gridSpan w:val="2"/>
            <w:vMerge w:val="restart"/>
          </w:tcPr>
          <w:p w:rsidRPr="004C7654" w:rsidR="00DB28BE" w:rsidP="00DB28BE" w:rsidRDefault="00DB28BE" w14:paraId="16C44CBE" w14:textId="77777777">
            <w:pPr>
              <w:spacing w:after="0" w:line="276" w:lineRule="auto"/>
              <w:rPr>
                <w:rFonts w:ascii="Times New Roman" w:hAnsi="Times New Roman" w:cs="Times New Roman"/>
                <w:sz w:val="16"/>
                <w:szCs w:val="16"/>
                <w:lang w:val="en-GB"/>
              </w:rPr>
            </w:pPr>
            <w:r w:rsidRPr="00117039">
              <w:rPr>
                <w:rFonts w:ascii="Times New Roman" w:hAnsi="Times New Roman" w:eastAsia="Times New Roman" w:cs="Times New Roman"/>
                <w:sz w:val="16"/>
                <w:szCs w:val="16"/>
                <w:lang w:val="en-GB" w:eastAsia="nb-NO"/>
              </w:rPr>
              <w:t>Information about the start of a product verification</w:t>
            </w:r>
          </w:p>
        </w:tc>
        <w:tc>
          <w:tcPr>
            <w:tcW w:w="3082" w:type="dxa"/>
            <w:gridSpan w:val="2"/>
          </w:tcPr>
          <w:p w:rsidRPr="00117039" w:rsidR="00DB28BE" w:rsidP="00DB28BE" w:rsidRDefault="00DB28BE" w14:paraId="03C0DAE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identification</w:t>
            </w:r>
          </w:p>
        </w:tc>
        <w:tc>
          <w:tcPr>
            <w:tcW w:w="3238" w:type="dxa"/>
          </w:tcPr>
          <w:p w:rsidRPr="00117039" w:rsidR="00DB28BE" w:rsidP="00DB28BE" w:rsidRDefault="00DB28BE" w14:paraId="189BC85C" w14:textId="23C80281">
            <w:pPr>
              <w:spacing w:after="0" w:line="276" w:lineRule="auto"/>
              <w:rPr>
                <w:rFonts w:ascii="Times New Roman" w:hAnsi="Times New Roman" w:cs="Times New Roman"/>
                <w:sz w:val="16"/>
                <w:szCs w:val="16"/>
                <w:lang w:val="en-GB"/>
              </w:rPr>
            </w:pPr>
            <w:ins w:author="Rick van Beek" w:date="2025-10-29T16:21:00Z" w:id="7138">
              <w:r w:rsidRPr="00117039">
                <w:rPr>
                  <w:rFonts w:ascii="Times New Roman" w:hAnsi="Times New Roman" w:cs="Times New Roman"/>
                  <w:sz w:val="16"/>
                  <w:szCs w:val="16"/>
                  <w:lang w:val="en-GB"/>
                </w:rPr>
                <w:t>European wide unique identification code of the service provider</w:t>
              </w:r>
            </w:ins>
            <w:del w:author="Rick van Beek" w:date="2025-10-29T16:14:00Z" w:id="7139">
              <w:r w:rsidRPr="00117039">
                <w:rPr>
                  <w:rFonts w:ascii="Times New Roman" w:hAnsi="Times New Roman" w:cs="Times New Roman"/>
                  <w:sz w:val="16"/>
                  <w:szCs w:val="16"/>
                  <w:lang w:val="en-GB"/>
                </w:rPr>
                <w:delText xml:space="preserve">European wide unique identification </w:delText>
              </w:r>
            </w:del>
            <w:del w:author="Rick van Beek" w:date="2025-10-29T16:21:00Z" w:id="7140">
              <w:r w:rsidRPr="00117039">
                <w:rPr>
                  <w:rFonts w:ascii="Times New Roman" w:hAnsi="Times New Roman" w:cs="Times New Roman"/>
                  <w:sz w:val="16"/>
                  <w:szCs w:val="16"/>
                  <w:lang w:val="en-GB"/>
                </w:rPr>
                <w:delText xml:space="preserve">of the SP. </w:delText>
              </w:r>
            </w:del>
          </w:p>
        </w:tc>
      </w:tr>
      <w:tr w:rsidRPr="00495BA1" w:rsidR="00DB28BE" w:rsidTr="0DC8649F" w14:paraId="75F994BF" w14:textId="77777777">
        <w:trPr>
          <w:trHeight w:val="300"/>
        </w:trPr>
        <w:tc>
          <w:tcPr>
            <w:tcW w:w="828" w:type="dxa"/>
            <w:gridSpan w:val="3"/>
            <w:vMerge/>
          </w:tcPr>
          <w:p w:rsidRPr="00117039" w:rsidR="00DB28BE" w:rsidP="00DB28BE" w:rsidRDefault="00DB28BE" w14:paraId="726A37F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6FF273F8"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4357DE9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SPU or SPG identification</w:t>
            </w:r>
          </w:p>
        </w:tc>
        <w:tc>
          <w:tcPr>
            <w:tcW w:w="3238" w:type="dxa"/>
          </w:tcPr>
          <w:p w:rsidRPr="00117039" w:rsidR="00DB28BE" w:rsidP="00DB28BE" w:rsidRDefault="00DB28BE" w14:paraId="1D0222B1" w14:textId="33E1A84A">
            <w:pPr>
              <w:spacing w:after="0" w:line="276" w:lineRule="auto"/>
              <w:rPr>
                <w:rFonts w:ascii="Times New Roman" w:hAnsi="Times New Roman" w:cs="Times New Roman"/>
                <w:sz w:val="16"/>
                <w:szCs w:val="16"/>
                <w:lang w:val="en-GB"/>
              </w:rPr>
            </w:pPr>
            <w:del w:author="DO Giao" w:date="2025-10-29T16:16:00Z" w:id="7141">
              <w:r w:rsidRPr="00117039">
                <w:rPr>
                  <w:rFonts w:ascii="Times New Roman" w:hAnsi="Times New Roman" w:cs="Times New Roman"/>
                  <w:sz w:val="16"/>
                  <w:szCs w:val="16"/>
                  <w:lang w:val="en-GB"/>
                </w:rPr>
                <w:delText xml:space="preserve">European wide </w:delText>
              </w:r>
              <w:r w:rsidRPr="00117039" w:rsidDel="00F85EE3">
                <w:rPr>
                  <w:rFonts w:ascii="Times New Roman" w:hAnsi="Times New Roman" w:cs="Times New Roman"/>
                  <w:sz w:val="16"/>
                  <w:szCs w:val="16"/>
                  <w:lang w:val="en-GB"/>
                </w:rPr>
                <w:delText>u</w:delText>
              </w:r>
            </w:del>
            <w:ins w:author="DO Giao" w:date="2025-10-29T16:16:00Z" w:id="7142">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SPU or SPG.</w:t>
            </w:r>
          </w:p>
        </w:tc>
      </w:tr>
      <w:tr w:rsidRPr="00495BA1" w:rsidR="00DB28BE" w:rsidTr="0DC8649F" w14:paraId="0A24F678" w14:textId="77777777">
        <w:trPr>
          <w:trHeight w:val="300"/>
        </w:trPr>
        <w:tc>
          <w:tcPr>
            <w:tcW w:w="828" w:type="dxa"/>
            <w:gridSpan w:val="3"/>
            <w:vMerge/>
          </w:tcPr>
          <w:p w:rsidRPr="00117039" w:rsidR="00DB28BE" w:rsidP="00DB28BE" w:rsidRDefault="00DB28BE" w14:paraId="02CC694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76EFDFC5"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B6888F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w:t>
            </w:r>
          </w:p>
        </w:tc>
        <w:tc>
          <w:tcPr>
            <w:tcW w:w="3238" w:type="dxa"/>
          </w:tcPr>
          <w:p w:rsidRPr="00117039" w:rsidR="00DB28BE" w:rsidP="00DB28BE" w:rsidRDefault="00DB28BE" w14:paraId="245C75EE" w14:textId="0E8DC65B">
            <w:pPr>
              <w:spacing w:after="0" w:line="276" w:lineRule="auto"/>
              <w:rPr>
                <w:rFonts w:ascii="Times New Roman" w:hAnsi="Times New Roman" w:cs="Times New Roman"/>
                <w:sz w:val="16"/>
                <w:szCs w:val="16"/>
                <w:lang w:val="en-GB"/>
              </w:rPr>
            </w:pPr>
            <w:del w:author="DO Giao" w:date="2025-10-29T16:19:00Z" w:id="7143">
              <w:r w:rsidRPr="00117039">
                <w:rPr>
                  <w:rFonts w:ascii="Times New Roman" w:hAnsi="Times New Roman" w:cs="Times New Roman"/>
                  <w:sz w:val="16"/>
                  <w:szCs w:val="16"/>
                  <w:lang w:val="en-GB"/>
                </w:rPr>
                <w:delText>Eu</w:delText>
              </w:r>
            </w:del>
            <w:del w:author="DO Giao" w:date="2025-10-29T16:18:00Z" w:id="7144">
              <w:r w:rsidRPr="00117039">
                <w:rPr>
                  <w:rFonts w:ascii="Times New Roman" w:hAnsi="Times New Roman" w:cs="Times New Roman"/>
                  <w:sz w:val="16"/>
                  <w:szCs w:val="16"/>
                  <w:lang w:val="en-GB"/>
                </w:rPr>
                <w:delText xml:space="preserve">ropean wide </w:delText>
              </w:r>
              <w:r w:rsidRPr="00117039" w:rsidDel="00F0337B">
                <w:rPr>
                  <w:rFonts w:ascii="Times New Roman" w:hAnsi="Times New Roman" w:cs="Times New Roman"/>
                  <w:sz w:val="16"/>
                  <w:szCs w:val="16"/>
                  <w:lang w:val="en-GB"/>
                </w:rPr>
                <w:delText>u</w:delText>
              </w:r>
            </w:del>
            <w:ins w:author="DO Giao" w:date="2025-10-29T16:18:00Z" w:id="7145">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product.</w:t>
            </w:r>
          </w:p>
        </w:tc>
      </w:tr>
      <w:tr w:rsidRPr="00495BA1" w:rsidR="00DB28BE" w:rsidTr="0DC8649F" w14:paraId="19C4A9D1" w14:textId="77777777">
        <w:trPr>
          <w:trHeight w:val="300"/>
        </w:trPr>
        <w:tc>
          <w:tcPr>
            <w:tcW w:w="828" w:type="dxa"/>
            <w:gridSpan w:val="3"/>
            <w:vMerge/>
          </w:tcPr>
          <w:p w:rsidRPr="00117039" w:rsidR="00DB28BE" w:rsidP="00DB28BE" w:rsidRDefault="00DB28BE" w14:paraId="47100640"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4CCCA8FB"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627B75F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DB28BE" w:rsidP="00DB28BE" w:rsidRDefault="00DB28BE" w14:paraId="35690A80" w14:textId="77777777">
            <w:pPr>
              <w:spacing w:after="0" w:line="276" w:lineRule="auto"/>
              <w:rPr>
                <w:rFonts w:ascii="Times New Roman" w:hAnsi="Times New Roman" w:cs="Times New Roman"/>
                <w:sz w:val="16"/>
                <w:szCs w:val="16"/>
                <w:lang w:val="en-GB"/>
              </w:rPr>
            </w:pPr>
            <w:r w:rsidRPr="004C7654">
              <w:rPr>
                <w:rFonts w:ascii="Times New Roman" w:hAnsi="Times New Roman" w:cs="Times New Roman"/>
                <w:sz w:val="16"/>
                <w:szCs w:val="16"/>
                <w:lang w:val="en-GB"/>
              </w:rPr>
              <w:t>Reason for the product verification.</w:t>
            </w:r>
          </w:p>
        </w:tc>
      </w:tr>
      <w:tr w:rsidRPr="00495BA1" w:rsidR="00DB28BE" w:rsidTr="0DC8649F" w14:paraId="33027A53" w14:textId="77777777">
        <w:trPr>
          <w:gridBefore w:val="1"/>
          <w:wBefore w:w="111" w:type="dxa"/>
          <w:trHeight w:val="300"/>
        </w:trPr>
        <w:tc>
          <w:tcPr>
            <w:tcW w:w="717" w:type="dxa"/>
            <w:gridSpan w:val="2"/>
            <w:vMerge w:val="restart"/>
          </w:tcPr>
          <w:p w:rsidRPr="00117039" w:rsidR="00DB28BE" w:rsidP="00DB28BE" w:rsidRDefault="00C727C5" w14:paraId="1B284D6D" w14:textId="0B3D05B7">
            <w:pPr>
              <w:spacing w:after="0" w:line="276" w:lineRule="auto"/>
              <w:jc w:val="center"/>
              <w:rPr>
                <w:rFonts w:ascii="Times New Roman" w:hAnsi="Times New Roman" w:cs="Times New Roman"/>
                <w:sz w:val="16"/>
                <w:szCs w:val="16"/>
                <w:lang w:val="en-GB"/>
              </w:rPr>
            </w:pPr>
            <w:ins w:author="Carmen Garcia Montero" w:date="2025-11-03T16:45:00Z" w:id="7146">
              <w:r>
                <w:rPr>
                  <w:rFonts w:ascii="Times New Roman" w:hAnsi="Times New Roman" w:cs="Times New Roman"/>
                  <w:sz w:val="16"/>
                  <w:szCs w:val="16"/>
                  <w:lang w:val="en-GB"/>
                </w:rPr>
                <w:t>BQ</w:t>
              </w:r>
            </w:ins>
            <w:del w:author="Carmen Garcia Montero" w:date="2025-11-03T16:45:00Z" w:id="7147">
              <w:r w:rsidDel="00C727C5" w:rsidR="00DB28BE">
                <w:rPr>
                  <w:rFonts w:ascii="Times New Roman" w:hAnsi="Times New Roman" w:cs="Times New Roman"/>
                  <w:sz w:val="16"/>
                  <w:szCs w:val="16"/>
                  <w:lang w:val="en-GB"/>
                </w:rPr>
                <w:delText>BA</w:delText>
              </w:r>
            </w:del>
          </w:p>
        </w:tc>
        <w:tc>
          <w:tcPr>
            <w:tcW w:w="2766" w:type="dxa"/>
            <w:gridSpan w:val="2"/>
            <w:vMerge w:val="restart"/>
          </w:tcPr>
          <w:p w:rsidRPr="004C7654" w:rsidR="00DB28BE" w:rsidP="00DB28BE" w:rsidRDefault="00DB28BE" w14:paraId="742F00B9" w14:textId="1C4679F7">
            <w:pPr>
              <w:spacing w:after="0" w:line="276" w:lineRule="auto"/>
              <w:rPr>
                <w:rFonts w:ascii="Times New Roman" w:hAnsi="Times New Roman" w:cs="Times New Roman"/>
                <w:sz w:val="16"/>
                <w:szCs w:val="16"/>
                <w:lang w:val="en-GB"/>
              </w:rPr>
            </w:pPr>
            <w:r w:rsidRPr="00117039">
              <w:rPr>
                <w:rFonts w:ascii="Times New Roman" w:hAnsi="Times New Roman" w:eastAsia="Calibri" w:cs="Times New Roman"/>
                <w:sz w:val="16"/>
                <w:szCs w:val="16"/>
                <w:lang w:val="en-GB" w:eastAsia="zh-CN"/>
              </w:rPr>
              <w:t>(aggregated) metered data request</w:t>
            </w:r>
            <w:r w:rsidRPr="00117039" w:rsidDel="00080F0F">
              <w:rPr>
                <w:rFonts w:ascii="Times New Roman" w:hAnsi="Times New Roman" w:cs="Times New Roman"/>
                <w:sz w:val="16"/>
                <w:szCs w:val="16"/>
                <w:lang w:val="en-GB"/>
              </w:rPr>
              <w:t xml:space="preserve"> </w:t>
            </w:r>
          </w:p>
        </w:tc>
        <w:tc>
          <w:tcPr>
            <w:tcW w:w="3082" w:type="dxa"/>
            <w:gridSpan w:val="2"/>
          </w:tcPr>
          <w:p w:rsidRPr="00117039" w:rsidR="00DB28BE" w:rsidP="00DB28BE" w:rsidRDefault="00DB28BE" w14:paraId="4A3BA6E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tcPr>
          <w:p w:rsidRPr="00117039" w:rsidR="00DB28BE" w:rsidP="00DB28BE" w:rsidRDefault="00DB28BE" w14:paraId="6D7EC2C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Unique identifier for the object of reference</w:t>
            </w:r>
          </w:p>
        </w:tc>
      </w:tr>
      <w:tr w:rsidRPr="00495BA1" w:rsidR="00DB28BE" w:rsidTr="0DC8649F" w14:paraId="0768DCE7" w14:textId="77777777">
        <w:trPr>
          <w:gridBefore w:val="1"/>
          <w:wBefore w:w="111" w:type="dxa"/>
          <w:trHeight w:val="300"/>
        </w:trPr>
        <w:tc>
          <w:tcPr>
            <w:tcW w:w="717" w:type="dxa"/>
            <w:gridSpan w:val="2"/>
            <w:vMerge/>
          </w:tcPr>
          <w:p w:rsidRPr="00117039" w:rsidR="00DB28BE" w:rsidP="00DB28BE" w:rsidRDefault="00DB28BE" w14:paraId="011B80B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1725E006"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230FFD1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
          <w:p w:rsidRPr="00117039" w:rsidR="00DB28BE" w:rsidP="00DB28BE" w:rsidRDefault="00DB28BE" w14:paraId="376DB942" w14:textId="7A5CCE9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w:t>
            </w:r>
            <w:r w:rsidRPr="00117039" w:rsidDel="00257679">
              <w:rPr>
                <w:rFonts w:ascii="Times New Roman" w:hAnsi="Times New Roman" w:cs="Times New Roman"/>
                <w:sz w:val="16"/>
                <w:szCs w:val="16"/>
                <w:lang w:val="en-GB"/>
              </w:rPr>
              <w:t xml:space="preserve"> </w:t>
            </w:r>
            <w:r w:rsidRPr="00117039">
              <w:rPr>
                <w:rFonts w:ascii="Times New Roman" w:hAnsi="Times New Roman" w:cs="Times New Roman"/>
                <w:sz w:val="16"/>
                <w:szCs w:val="16"/>
                <w:lang w:val="en-GB"/>
              </w:rPr>
              <w:t>SPG or SPU, etc)</w:t>
            </w:r>
          </w:p>
        </w:tc>
      </w:tr>
      <w:tr w:rsidRPr="00495BA1" w:rsidR="00DB28BE" w:rsidTr="0DC8649F" w14:paraId="315D360B" w14:textId="77777777">
        <w:trPr>
          <w:gridBefore w:val="1"/>
          <w:wBefore w:w="111" w:type="dxa"/>
          <w:trHeight w:val="300"/>
        </w:trPr>
        <w:tc>
          <w:tcPr>
            <w:tcW w:w="717" w:type="dxa"/>
            <w:gridSpan w:val="2"/>
            <w:vMerge/>
          </w:tcPr>
          <w:p w:rsidRPr="00117039" w:rsidR="00DB28BE" w:rsidP="00DB28BE" w:rsidRDefault="00DB28BE" w14:paraId="5CEF4376"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61FBF2E3"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19A1D352" w14:textId="2AC9D775">
            <w:pPr>
              <w:spacing w:after="0" w:line="276" w:lineRule="auto"/>
              <w:rPr>
                <w:rFonts w:ascii="Times New Roman" w:hAnsi="Times New Roman" w:cs="Times New Roman"/>
                <w:sz w:val="16"/>
                <w:szCs w:val="16"/>
                <w:lang w:val="en-GB"/>
              </w:rPr>
            </w:pPr>
            <w:commentRangeStart w:id="7148"/>
            <w:r>
              <w:rPr>
                <w:rFonts w:ascii="Times New Roman" w:hAnsi="Times New Roman" w:eastAsia="Calibri" w:cs="Times New Roman"/>
                <w:sz w:val="16"/>
                <w:szCs w:val="16"/>
                <w:lang w:val="en-GB" w:eastAsia="zh-CN"/>
              </w:rPr>
              <w:t>BB</w:t>
            </w:r>
          </w:p>
        </w:tc>
        <w:tc>
          <w:tcPr>
            <w:tcW w:w="3238" w:type="dxa"/>
          </w:tcPr>
          <w:p w:rsidRPr="00117039" w:rsidR="00DB28BE" w:rsidP="00DB28BE" w:rsidRDefault="00DB28BE" w14:paraId="7034B6FF" w14:textId="235E986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Information object </w:t>
            </w:r>
            <w:r>
              <w:rPr>
                <w:rFonts w:ascii="Times New Roman" w:hAnsi="Times New Roman" w:cs="Times New Roman"/>
                <w:sz w:val="16"/>
                <w:szCs w:val="16"/>
                <w:lang w:val="en-GB"/>
              </w:rPr>
              <w:t>B</w:t>
            </w:r>
            <w:ins w:author="Carmen Garcia Montero" w:date="2025-11-03T16:57:00Z" w:id="7149">
              <w:r w:rsidR="00377F5F">
                <w:rPr>
                  <w:rFonts w:ascii="Times New Roman" w:hAnsi="Times New Roman" w:cs="Times New Roman"/>
                  <w:sz w:val="16"/>
                  <w:szCs w:val="16"/>
                  <w:lang w:val="en-GB"/>
                </w:rPr>
                <w:t>Q</w:t>
              </w:r>
            </w:ins>
            <w:del w:author="Carmen Garcia Montero" w:date="2025-11-03T16:57:00Z" w:id="7150">
              <w:r w:rsidRPr="00117039" w:rsidDel="00377F5F">
                <w:rPr>
                  <w:rFonts w:ascii="Times New Roman" w:hAnsi="Times New Roman" w:cs="Times New Roman"/>
                  <w:sz w:val="16"/>
                  <w:szCs w:val="16"/>
                  <w:lang w:val="en-GB"/>
                </w:rPr>
                <w:delText>A</w:delText>
              </w:r>
            </w:del>
            <w:r w:rsidRPr="00117039">
              <w:rPr>
                <w:rFonts w:ascii="Times New Roman" w:hAnsi="Times New Roman" w:cs="Times New Roman"/>
                <w:sz w:val="16"/>
                <w:szCs w:val="16"/>
                <w:lang w:val="en-GB"/>
              </w:rPr>
              <w:t xml:space="preserve">1- </w:t>
            </w:r>
            <w:r w:rsidRPr="00117039">
              <w:rPr>
                <w:rFonts w:ascii="Times New Roman" w:hAnsi="Times New Roman" w:eastAsia="Calibri" w:cs="Times New Roman"/>
                <w:sz w:val="16"/>
                <w:szCs w:val="16"/>
                <w:lang w:val="en-GB" w:eastAsia="zh-CN"/>
              </w:rPr>
              <w:t xml:space="preserve">(aggregated) metered </w:t>
            </w:r>
            <w:r w:rsidRPr="00117039">
              <w:rPr>
                <w:rFonts w:ascii="Times New Roman" w:hAnsi="Times New Roman" w:cs="Times New Roman"/>
                <w:sz w:val="16"/>
                <w:szCs w:val="16"/>
                <w:lang w:val="en-GB"/>
              </w:rPr>
              <w:t>data specification </w:t>
            </w:r>
            <w:commentRangeEnd w:id="7148"/>
            <w:r w:rsidRPr="00117039">
              <w:rPr>
                <w:rStyle w:val="CommentReference"/>
                <w:rFonts w:ascii="Times New Roman" w:hAnsi="Times New Roman" w:cs="Times New Roman"/>
                <w:lang w:val="en-GB"/>
              </w:rPr>
              <w:commentReference w:id="7148"/>
            </w:r>
          </w:p>
        </w:tc>
      </w:tr>
      <w:tr w:rsidRPr="00495BA1" w:rsidR="00DB28BE" w:rsidTr="0DC8649F" w14:paraId="2008D973" w14:textId="77777777">
        <w:trPr>
          <w:gridBefore w:val="1"/>
          <w:wBefore w:w="111" w:type="dxa"/>
          <w:trHeight w:val="300"/>
        </w:trPr>
        <w:tc>
          <w:tcPr>
            <w:tcW w:w="717" w:type="dxa"/>
            <w:gridSpan w:val="2"/>
            <w:vMerge w:val="restart"/>
          </w:tcPr>
          <w:p w:rsidRPr="00117039" w:rsidR="00DB28BE" w:rsidP="00DB28BE" w:rsidRDefault="00DB28BE" w14:paraId="5FEF22EE" w14:textId="2B8060F0">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B</w:t>
            </w:r>
            <w:ins w:author="Carmen Garcia Montero" w:date="2025-11-03T16:45:00Z" w:id="7151">
              <w:r w:rsidR="00C727C5">
                <w:rPr>
                  <w:rFonts w:ascii="Times New Roman" w:hAnsi="Times New Roman" w:cs="Times New Roman"/>
                  <w:sz w:val="16"/>
                  <w:szCs w:val="16"/>
                  <w:lang w:val="en-GB"/>
                </w:rPr>
                <w:t>Q</w:t>
              </w:r>
            </w:ins>
            <w:del w:author="Carmen Garcia Montero" w:date="2025-11-03T16:45:00Z" w:id="7152">
              <w:r w:rsidDel="00C727C5">
                <w:rPr>
                  <w:rFonts w:ascii="Times New Roman" w:hAnsi="Times New Roman" w:cs="Times New Roman"/>
                  <w:sz w:val="16"/>
                  <w:szCs w:val="16"/>
                  <w:lang w:val="en-GB"/>
                </w:rPr>
                <w:delText>A</w:delText>
              </w:r>
            </w:del>
            <w:r>
              <w:rPr>
                <w:rFonts w:ascii="Times New Roman" w:hAnsi="Times New Roman" w:cs="Times New Roman"/>
                <w:sz w:val="16"/>
                <w:szCs w:val="16"/>
                <w:lang w:val="en-GB"/>
              </w:rPr>
              <w:t>1</w:t>
            </w:r>
          </w:p>
        </w:tc>
        <w:tc>
          <w:tcPr>
            <w:tcW w:w="2766" w:type="dxa"/>
            <w:gridSpan w:val="2"/>
            <w:vMerge w:val="restart"/>
          </w:tcPr>
          <w:p w:rsidRPr="004C7654" w:rsidR="00DB28BE" w:rsidP="00DB28BE" w:rsidRDefault="00DB28BE" w14:paraId="741BE39E" w14:textId="3EFFD8CC">
            <w:pPr>
              <w:spacing w:after="0" w:line="276" w:lineRule="auto"/>
              <w:rPr>
                <w:rFonts w:ascii="Times New Roman" w:hAnsi="Times New Roman" w:cs="Times New Roman"/>
                <w:sz w:val="16"/>
                <w:szCs w:val="16"/>
                <w:lang w:val="en-GB"/>
              </w:rPr>
            </w:pPr>
            <w:commentRangeStart w:id="7153"/>
            <w:r w:rsidRPr="00117039">
              <w:rPr>
                <w:rFonts w:ascii="Times New Roman" w:hAnsi="Times New Roman" w:eastAsia="Calibri" w:cs="Times New Roman"/>
                <w:sz w:val="16"/>
                <w:szCs w:val="16"/>
                <w:lang w:val="en-GB" w:eastAsia="zh-CN"/>
              </w:rPr>
              <w:t xml:space="preserve">(aggregated) metered </w:t>
            </w:r>
            <w:r w:rsidRPr="00117039">
              <w:rPr>
                <w:rFonts w:ascii="Times New Roman" w:hAnsi="Times New Roman" w:cs="Times New Roman"/>
                <w:sz w:val="16"/>
                <w:szCs w:val="16"/>
                <w:lang w:val="en-GB"/>
              </w:rPr>
              <w:t>data specification </w:t>
            </w:r>
            <w:commentRangeEnd w:id="7153"/>
            <w:r w:rsidRPr="004C7654">
              <w:rPr>
                <w:rStyle w:val="CommentReference"/>
                <w:rFonts w:ascii="Times New Roman" w:hAnsi="Times New Roman" w:cs="Times New Roman"/>
                <w:lang w:val="en-GB"/>
              </w:rPr>
              <w:commentReference w:id="7153"/>
            </w:r>
          </w:p>
        </w:tc>
        <w:tc>
          <w:tcPr>
            <w:tcW w:w="3082" w:type="dxa"/>
            <w:gridSpan w:val="2"/>
          </w:tcPr>
          <w:p w:rsidRPr="00117039" w:rsidR="00DB28BE" w:rsidP="00DB28BE" w:rsidRDefault="00DB28BE" w14:paraId="6CF8187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w:t>
            </w:r>
          </w:p>
        </w:tc>
        <w:tc>
          <w:tcPr>
            <w:tcW w:w="3238" w:type="dxa"/>
          </w:tcPr>
          <w:p w:rsidRPr="00117039" w:rsidR="00DB28BE" w:rsidP="00DB28BE" w:rsidRDefault="00DB28BE" w14:paraId="04CF4EA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of the time interval covered by the data package</w:t>
            </w:r>
          </w:p>
        </w:tc>
      </w:tr>
      <w:tr w:rsidRPr="006C56E4" w:rsidR="00DB28BE" w:rsidTr="0DC8649F" w14:paraId="182C094D" w14:textId="77777777">
        <w:trPr>
          <w:gridBefore w:val="1"/>
          <w:wBefore w:w="111" w:type="dxa"/>
          <w:trHeight w:val="300"/>
        </w:trPr>
        <w:tc>
          <w:tcPr>
            <w:tcW w:w="717" w:type="dxa"/>
            <w:gridSpan w:val="2"/>
            <w:vMerge/>
          </w:tcPr>
          <w:p w:rsidRPr="00117039" w:rsidR="00DB28BE" w:rsidP="00DB28BE" w:rsidRDefault="00DB28BE" w14:paraId="0E8ACB86"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DAE96BD"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2DD9C04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w:t>
            </w:r>
          </w:p>
        </w:tc>
        <w:tc>
          <w:tcPr>
            <w:tcW w:w="3238" w:type="dxa"/>
          </w:tcPr>
          <w:p w:rsidRPr="00117039" w:rsidR="00DB28BE" w:rsidP="00DB28BE" w:rsidRDefault="00DB28BE" w14:paraId="15B33CB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of the time interval covered by the data package</w:t>
            </w:r>
          </w:p>
        </w:tc>
      </w:tr>
      <w:tr w:rsidRPr="006C56E4" w:rsidR="00DB28BE" w:rsidTr="0DC8649F" w14:paraId="5163BAD6" w14:textId="77777777">
        <w:trPr>
          <w:gridBefore w:val="1"/>
          <w:wBefore w:w="111" w:type="dxa"/>
          <w:trHeight w:val="300"/>
        </w:trPr>
        <w:tc>
          <w:tcPr>
            <w:tcW w:w="717" w:type="dxa"/>
            <w:gridSpan w:val="2"/>
            <w:vMerge/>
          </w:tcPr>
          <w:p w:rsidRPr="00117039" w:rsidR="00DB28BE" w:rsidP="00DB28BE" w:rsidRDefault="00DB28BE" w14:paraId="6C6D8EE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420F71FB"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65948A0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Direction</w:t>
            </w:r>
          </w:p>
        </w:tc>
        <w:tc>
          <w:tcPr>
            <w:tcW w:w="3238" w:type="dxa"/>
          </w:tcPr>
          <w:p w:rsidRPr="00117039" w:rsidR="00DB28BE" w:rsidP="00DB28BE" w:rsidRDefault="00DB28BE" w14:paraId="0E7FA18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Flow direction of the requested data. This can be either solely production, consumption, or combined.</w:t>
            </w:r>
          </w:p>
        </w:tc>
      </w:tr>
      <w:tr w:rsidRPr="006C56E4" w:rsidR="00DB28BE" w:rsidTr="0DC8649F" w14:paraId="600C2F82" w14:textId="77777777">
        <w:trPr>
          <w:gridBefore w:val="1"/>
          <w:wBefore w:w="111" w:type="dxa"/>
          <w:trHeight w:val="300"/>
        </w:trPr>
        <w:tc>
          <w:tcPr>
            <w:tcW w:w="717" w:type="dxa"/>
            <w:gridSpan w:val="2"/>
            <w:vMerge/>
          </w:tcPr>
          <w:p w:rsidRPr="00117039" w:rsidR="00DB28BE" w:rsidP="00DB28BE" w:rsidRDefault="00DB28BE" w14:paraId="7A038FEF"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5B5CF1D"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5AD77F2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w:t>
            </w:r>
          </w:p>
        </w:tc>
        <w:tc>
          <w:tcPr>
            <w:tcW w:w="3238" w:type="dxa"/>
          </w:tcPr>
          <w:p w:rsidRPr="00117039" w:rsidR="00DB28BE" w:rsidP="00DB28BE" w:rsidRDefault="00DB28BE" w14:paraId="1835B92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 of the requested data (e.g. active energy, re-active energy)</w:t>
            </w:r>
          </w:p>
        </w:tc>
      </w:tr>
      <w:tr w:rsidRPr="006C56E4" w:rsidR="00DB28BE" w:rsidTr="0DC8649F" w14:paraId="36EFE5B5" w14:textId="77777777">
        <w:trPr>
          <w:trHeight w:val="300"/>
        </w:trPr>
        <w:tc>
          <w:tcPr>
            <w:tcW w:w="828" w:type="dxa"/>
            <w:gridSpan w:val="3"/>
            <w:vMerge w:val="restart"/>
            <w:hideMark/>
          </w:tcPr>
          <w:p w:rsidRPr="00117039" w:rsidR="00DB28BE" w:rsidP="00DB28BE" w:rsidRDefault="00DB28BE" w14:paraId="47E36F62" w14:textId="667BF633">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B</w:t>
            </w:r>
            <w:ins w:author="Carmen Garcia Montero" w:date="2025-11-03T16:45:00Z" w:id="7154">
              <w:r w:rsidR="00C727C5">
                <w:rPr>
                  <w:rFonts w:ascii="Times New Roman" w:hAnsi="Times New Roman" w:cs="Times New Roman"/>
                  <w:sz w:val="16"/>
                  <w:szCs w:val="16"/>
                  <w:lang w:val="en-GB"/>
                </w:rPr>
                <w:t>R</w:t>
              </w:r>
            </w:ins>
            <w:del w:author="Carmen Garcia Montero" w:date="2025-11-03T16:45:00Z" w:id="7155">
              <w:r w:rsidDel="00C727C5">
                <w:rPr>
                  <w:rFonts w:ascii="Times New Roman" w:hAnsi="Times New Roman" w:cs="Times New Roman"/>
                  <w:sz w:val="16"/>
                  <w:szCs w:val="16"/>
                  <w:lang w:val="en-GB"/>
                </w:rPr>
                <w:delText>B</w:delText>
              </w:r>
            </w:del>
          </w:p>
        </w:tc>
        <w:tc>
          <w:tcPr>
            <w:tcW w:w="2766" w:type="dxa"/>
            <w:gridSpan w:val="2"/>
            <w:vMerge w:val="restart"/>
            <w:hideMark/>
          </w:tcPr>
          <w:p w:rsidRPr="00117039" w:rsidR="00DB28BE" w:rsidP="00DB28BE" w:rsidRDefault="00DB28BE" w14:paraId="7B34D360" w14:textId="5C83188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Time series </w:t>
            </w:r>
          </w:p>
        </w:tc>
        <w:tc>
          <w:tcPr>
            <w:tcW w:w="3082" w:type="dxa"/>
            <w:gridSpan w:val="2"/>
            <w:hideMark/>
          </w:tcPr>
          <w:p w:rsidRPr="00117039" w:rsidR="00DB28BE" w:rsidP="00DB28BE" w:rsidRDefault="00DB28BE" w14:paraId="349DF360" w14:textId="5A7308C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Type of timeseries </w:t>
            </w:r>
          </w:p>
        </w:tc>
        <w:tc>
          <w:tcPr>
            <w:tcW w:w="3238" w:type="dxa"/>
            <w:hideMark/>
          </w:tcPr>
          <w:p w:rsidRPr="00117039" w:rsidR="00DB28BE" w:rsidP="00DB28BE" w:rsidRDefault="00DB28BE" w14:paraId="2A8E7A20" w14:textId="38BCA75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Identification of the type of time series.(e.g. Baseline, calculated data, aggregated data. )</w:t>
            </w:r>
          </w:p>
        </w:tc>
      </w:tr>
      <w:tr w:rsidRPr="006C56E4" w:rsidR="00DB28BE" w:rsidTr="0DC8649F" w14:paraId="56786137" w14:textId="77777777">
        <w:trPr>
          <w:trHeight w:val="300"/>
        </w:trPr>
        <w:tc>
          <w:tcPr>
            <w:tcW w:w="828" w:type="dxa"/>
            <w:gridSpan w:val="3"/>
            <w:vMerge/>
            <w:hideMark/>
          </w:tcPr>
          <w:p w:rsidRPr="00117039" w:rsidR="00DB28BE" w:rsidP="00DB28BE" w:rsidRDefault="00DB28BE" w14:paraId="2C4C208E"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DB28BE" w:rsidP="00DB28BE" w:rsidRDefault="00DB28BE" w14:paraId="7F89AC37"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DB28BE" w:rsidP="00DB28BE" w:rsidRDefault="00DB28BE" w14:paraId="5FA0C8DE" w14:textId="0A23DF1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hideMark/>
          </w:tcPr>
          <w:p w:rsidRPr="00117039" w:rsidR="00DB28BE" w:rsidP="00DB28BE" w:rsidRDefault="00DB28BE" w14:paraId="3646D579" w14:textId="3CAED17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Unique identifier for the object of reference </w:t>
            </w:r>
          </w:p>
        </w:tc>
      </w:tr>
      <w:tr w:rsidRPr="006C56E4" w:rsidR="00DB28BE" w:rsidTr="0DC8649F" w14:paraId="0235508A" w14:textId="77777777">
        <w:trPr>
          <w:trHeight w:val="300"/>
        </w:trPr>
        <w:tc>
          <w:tcPr>
            <w:tcW w:w="828" w:type="dxa"/>
            <w:gridSpan w:val="3"/>
            <w:vMerge/>
          </w:tcPr>
          <w:p w:rsidRPr="00117039" w:rsidR="00DB28BE" w:rsidP="00DB28BE" w:rsidRDefault="00DB28BE" w14:paraId="6B6DF1F1"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73E7A80E"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19270485" w14:textId="1F3B085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
          <w:p w:rsidRPr="00117039" w:rsidR="00DB28BE" w:rsidP="00DB28BE" w:rsidRDefault="00DB28BE" w14:paraId="08E5174B" w14:textId="62CD99A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 SPG or SPU, etc)</w:t>
            </w:r>
          </w:p>
        </w:tc>
      </w:tr>
      <w:tr w:rsidRPr="006C56E4" w:rsidR="00DB28BE" w:rsidTr="0DC8649F" w14:paraId="5D291958" w14:textId="77777777">
        <w:trPr>
          <w:trHeight w:val="300"/>
        </w:trPr>
        <w:tc>
          <w:tcPr>
            <w:tcW w:w="828" w:type="dxa"/>
            <w:gridSpan w:val="3"/>
            <w:vMerge/>
            <w:hideMark/>
          </w:tcPr>
          <w:p w:rsidRPr="00117039" w:rsidR="00DB28BE" w:rsidP="00DB28BE" w:rsidRDefault="00DB28BE" w14:paraId="63366826"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DB28BE" w:rsidP="00DB28BE" w:rsidRDefault="00DB28BE" w14:paraId="39466C98"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DB28BE" w:rsidP="00DB28BE" w:rsidRDefault="00DB28BE" w14:paraId="5DC0E78C" w14:textId="1D32E67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Creation timestamp </w:t>
            </w:r>
          </w:p>
        </w:tc>
        <w:tc>
          <w:tcPr>
            <w:tcW w:w="3238" w:type="dxa"/>
            <w:hideMark/>
          </w:tcPr>
          <w:p w:rsidRPr="00117039" w:rsidR="00DB28BE" w:rsidP="00DB28BE" w:rsidRDefault="00DB28BE" w14:paraId="4C7FC804" w14:textId="44C09DB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Timestamp when the data package has been generated. </w:t>
            </w:r>
          </w:p>
        </w:tc>
      </w:tr>
      <w:tr w:rsidRPr="006C56E4" w:rsidR="00DB28BE" w:rsidTr="0DC8649F" w14:paraId="796ED234" w14:textId="77777777">
        <w:trPr>
          <w:trHeight w:val="300"/>
        </w:trPr>
        <w:tc>
          <w:tcPr>
            <w:tcW w:w="828" w:type="dxa"/>
            <w:gridSpan w:val="3"/>
            <w:vMerge/>
            <w:hideMark/>
          </w:tcPr>
          <w:p w:rsidRPr="00117039" w:rsidR="00DB28BE" w:rsidP="00DB28BE" w:rsidRDefault="00DB28BE" w14:paraId="0CBE2149"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DB28BE" w:rsidP="00DB28BE" w:rsidRDefault="00DB28BE" w14:paraId="750F989A"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DB28BE" w:rsidP="00DB28BE" w:rsidRDefault="00DB28BE" w14:paraId="725E36CA" w14:textId="2C6FC66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 </w:t>
            </w:r>
          </w:p>
        </w:tc>
        <w:tc>
          <w:tcPr>
            <w:tcW w:w="3238" w:type="dxa"/>
            <w:hideMark/>
          </w:tcPr>
          <w:p w:rsidRPr="00117039" w:rsidR="00DB28BE" w:rsidP="00DB28BE" w:rsidRDefault="00DB28BE" w14:paraId="2368E47D" w14:textId="52A4F44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 of the time series (for </w:t>
            </w:r>
          </w:p>
          <w:p w:rsidRPr="00117039" w:rsidR="00DB28BE" w:rsidP="00DB28BE" w:rsidRDefault="00DB28BE" w14:paraId="0A1241B1" w14:textId="0F26E8E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example, active energy, re-active energy). </w:t>
            </w:r>
          </w:p>
        </w:tc>
      </w:tr>
      <w:tr w:rsidRPr="006C56E4" w:rsidR="00DB28BE" w:rsidTr="0DC8649F" w14:paraId="73E34E24" w14:textId="77777777">
        <w:trPr>
          <w:trHeight w:val="300"/>
        </w:trPr>
        <w:tc>
          <w:tcPr>
            <w:tcW w:w="828" w:type="dxa"/>
            <w:gridSpan w:val="3"/>
            <w:vMerge/>
            <w:hideMark/>
          </w:tcPr>
          <w:p w:rsidRPr="00117039" w:rsidR="00DB28BE" w:rsidP="00DB28BE" w:rsidRDefault="00DB28BE" w14:paraId="2B8309DB"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DB28BE" w:rsidP="00DB28BE" w:rsidRDefault="00DB28BE" w14:paraId="5D1DDEDD"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DB28BE" w:rsidP="00DB28BE" w:rsidRDefault="00DB28BE" w14:paraId="5DFBA8FD" w14:textId="571A60F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w:t>
            </w:r>
          </w:p>
        </w:tc>
        <w:tc>
          <w:tcPr>
            <w:tcW w:w="3238" w:type="dxa"/>
            <w:hideMark/>
          </w:tcPr>
          <w:p w:rsidRPr="00117039" w:rsidR="00DB28BE" w:rsidP="00DB28BE" w:rsidRDefault="00DB28BE" w14:paraId="1A8ED08C" w14:textId="2A06A28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of the time series. </w:t>
            </w:r>
          </w:p>
        </w:tc>
      </w:tr>
      <w:tr w:rsidRPr="006C56E4" w:rsidR="00DB28BE" w:rsidTr="0DC8649F" w14:paraId="5AD3B1F9" w14:textId="77777777">
        <w:trPr>
          <w:trHeight w:val="300"/>
        </w:trPr>
        <w:tc>
          <w:tcPr>
            <w:tcW w:w="828" w:type="dxa"/>
            <w:gridSpan w:val="3"/>
            <w:vMerge/>
            <w:hideMark/>
          </w:tcPr>
          <w:p w:rsidRPr="00117039" w:rsidR="00DB28BE" w:rsidP="00DB28BE" w:rsidRDefault="00DB28BE" w14:paraId="7239BFA0"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DB28BE" w:rsidP="00DB28BE" w:rsidRDefault="00DB28BE" w14:paraId="2C794367"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DB28BE" w:rsidP="00DB28BE" w:rsidRDefault="00DB28BE" w14:paraId="431B9E02" w14:textId="5B95AA6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 </w:t>
            </w:r>
          </w:p>
        </w:tc>
        <w:tc>
          <w:tcPr>
            <w:tcW w:w="3238" w:type="dxa"/>
            <w:hideMark/>
          </w:tcPr>
          <w:p w:rsidRPr="00117039" w:rsidR="00DB28BE" w:rsidP="00DB28BE" w:rsidRDefault="00DB28BE" w14:paraId="15899988" w14:textId="17B6DBF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 of the time series. </w:t>
            </w:r>
          </w:p>
        </w:tc>
      </w:tr>
      <w:tr w:rsidRPr="006C56E4" w:rsidR="00DB28BE" w:rsidTr="0DC8649F" w14:paraId="48D26D34" w14:textId="77777777">
        <w:trPr>
          <w:trHeight w:val="300"/>
        </w:trPr>
        <w:tc>
          <w:tcPr>
            <w:tcW w:w="828" w:type="dxa"/>
            <w:gridSpan w:val="3"/>
            <w:vMerge/>
            <w:hideMark/>
          </w:tcPr>
          <w:p w:rsidRPr="00117039" w:rsidR="00DB28BE" w:rsidP="00DB28BE" w:rsidRDefault="00DB28BE" w14:paraId="065F86CF"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DB28BE" w:rsidP="00DB28BE" w:rsidRDefault="00DB28BE" w14:paraId="19C37583"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DB28BE" w:rsidP="00DB28BE" w:rsidRDefault="00DB28BE" w14:paraId="7A7FF2E9" w14:textId="04FABD9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Unit </w:t>
            </w:r>
          </w:p>
        </w:tc>
        <w:tc>
          <w:tcPr>
            <w:tcW w:w="3238" w:type="dxa"/>
            <w:hideMark/>
          </w:tcPr>
          <w:p w:rsidRPr="00117039" w:rsidR="00DB28BE" w:rsidP="00DB28BE" w:rsidRDefault="00DB28BE" w14:paraId="1996CA0F" w14:textId="5424E7D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The unit in which the quantities in field ‘Quantity’ have been stated. </w:t>
            </w:r>
          </w:p>
        </w:tc>
      </w:tr>
      <w:tr w:rsidRPr="006077CA" w:rsidR="00DB28BE" w:rsidTr="0DC8649F" w14:paraId="18374533" w14:textId="77777777">
        <w:trPr>
          <w:trHeight w:val="300"/>
        </w:trPr>
        <w:tc>
          <w:tcPr>
            <w:tcW w:w="828" w:type="dxa"/>
            <w:gridSpan w:val="3"/>
            <w:vMerge/>
            <w:hideMark/>
          </w:tcPr>
          <w:p w:rsidRPr="00117039" w:rsidR="00DB28BE" w:rsidP="00DB28BE" w:rsidRDefault="00DB28BE" w14:paraId="4BB42FDE"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DB28BE" w:rsidP="00DB28BE" w:rsidRDefault="00DB28BE" w14:paraId="5A9D3888" w14:textId="77777777">
            <w:pPr>
              <w:spacing w:after="0" w:line="276" w:lineRule="auto"/>
              <w:rPr>
                <w:rFonts w:ascii="Times New Roman" w:hAnsi="Times New Roman" w:cs="Times New Roman"/>
                <w:sz w:val="16"/>
                <w:szCs w:val="16"/>
                <w:lang w:val="en-GB"/>
              </w:rPr>
            </w:pPr>
          </w:p>
        </w:tc>
        <w:tc>
          <w:tcPr>
            <w:tcW w:w="6320" w:type="dxa"/>
            <w:gridSpan w:val="3"/>
            <w:hideMark/>
          </w:tcPr>
          <w:p w:rsidRPr="00117039" w:rsidR="00DB28BE" w:rsidP="00DB28BE" w:rsidRDefault="00DB28BE" w14:paraId="68DF9033" w14:textId="255B10B9">
            <w:pPr>
              <w:spacing w:after="0" w:line="276" w:lineRule="auto"/>
              <w:rPr>
                <w:ins w:author="Carmen Garcia Montero" w:date="2025-10-14T12:11:00Z" w:id="7156"/>
                <w:rFonts w:ascii="Times New Roman" w:hAnsi="Times New Roman" w:cs="Times New Roman"/>
                <w:sz w:val="16"/>
                <w:szCs w:val="16"/>
                <w:lang w:val="en-GB"/>
              </w:rPr>
            </w:pPr>
            <w:r w:rsidRPr="00117039">
              <w:rPr>
                <w:rFonts w:ascii="Times New Roman" w:hAnsi="Times New Roman" w:cs="Times New Roman"/>
                <w:sz w:val="16"/>
                <w:szCs w:val="16"/>
                <w:highlight w:val="yellow"/>
                <w:lang w:val="en-GB"/>
              </w:rPr>
              <w:t xml:space="preserve">For each </w:t>
            </w:r>
            <w:commentRangeStart w:id="7157"/>
            <w:r w:rsidRPr="00117039">
              <w:rPr>
                <w:rFonts w:ascii="Times New Roman" w:hAnsi="Times New Roman" w:cs="Times New Roman"/>
                <w:sz w:val="16"/>
                <w:szCs w:val="16"/>
                <w:highlight w:val="yellow"/>
                <w:lang w:val="en-GB"/>
              </w:rPr>
              <w:t>interval</w:t>
            </w:r>
            <w:commentRangeEnd w:id="7157"/>
            <w:r w:rsidRPr="00117039">
              <w:rPr>
                <w:rStyle w:val="CommentReference"/>
                <w:rFonts w:ascii="Times New Roman" w:hAnsi="Times New Roman" w:cs="Times New Roman"/>
                <w:lang w:val="en-GB"/>
              </w:rPr>
              <w:commentReference w:id="7157"/>
            </w:r>
            <w:r w:rsidRPr="00117039">
              <w:rPr>
                <w:rFonts w:ascii="Times New Roman" w:hAnsi="Times New Roman" w:cs="Times New Roman"/>
                <w:sz w:val="16"/>
                <w:szCs w:val="16"/>
                <w:lang w:val="en-GB"/>
              </w:rPr>
              <w:t> </w:t>
            </w:r>
          </w:p>
          <w:p w:rsidRPr="00117039" w:rsidR="00DB28BE" w:rsidP="00DB28BE" w:rsidRDefault="00DB28BE" w14:paraId="220AAAAD" w14:textId="77777777">
            <w:pPr>
              <w:spacing w:after="0" w:line="276" w:lineRule="auto"/>
              <w:rPr>
                <w:rFonts w:ascii="Times New Roman" w:hAnsi="Times New Roman" w:cs="Times New Roman"/>
                <w:sz w:val="16"/>
                <w:szCs w:val="16"/>
                <w:lang w:val="en-GB"/>
              </w:rPr>
            </w:pPr>
          </w:p>
          <w:tbl>
            <w:tblPr>
              <w:tblW w:w="6300" w:type="dxa"/>
              <w:tblCellMar>
                <w:left w:w="0" w:type="dxa"/>
                <w:right w:w="0" w:type="dxa"/>
              </w:tblCellMar>
              <w:tblLook w:val="04A0" w:firstRow="1" w:lastRow="0" w:firstColumn="1" w:lastColumn="0" w:noHBand="0" w:noVBand="1"/>
            </w:tblPr>
            <w:tblGrid>
              <w:gridCol w:w="1554"/>
              <w:gridCol w:w="4746"/>
            </w:tblGrid>
            <w:tr w:rsidRPr="000119BB" w:rsidR="00DB28BE" w:rsidTr="4BB91AB8" w14:paraId="7C9A3586" w14:textId="77777777">
              <w:trPr>
                <w:trHeight w:val="998"/>
                <w:ins w:author="Fernando Dominguez" w:date="2025-09-11T18:02:00Z" w:id="7158"/>
                <w:del w:author="Carmen Garcia Montero" w:date="2025-09-08T14:32:00Z" w:id="7159"/>
              </w:trPr>
              <w:tc>
                <w:tcPr>
                  <w:tcW w:w="1554" w:type="dxa"/>
                  <w:tcBorders>
                    <w:top w:val="single" w:color="000000" w:themeColor="text1" w:sz="4" w:space="0"/>
                    <w:left w:val="single" w:color="000000" w:themeColor="text1" w:sz="4" w:space="0"/>
                    <w:bottom w:val="single" w:color="auto" w:sz="8" w:space="0"/>
                    <w:right w:val="single" w:color="auto" w:sz="8" w:space="0"/>
                  </w:tcBorders>
                  <w:vAlign w:val="center"/>
                  <w:hideMark/>
                </w:tcPr>
                <w:p w:rsidRPr="000119BB" w:rsidR="00DB28BE" w:rsidP="00DB28BE" w:rsidRDefault="00DB28BE" w14:paraId="0514C2B7"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Start timestamp </w:t>
                  </w:r>
                </w:p>
              </w:tc>
              <w:tc>
                <w:tcPr>
                  <w:tcW w:w="4746" w:type="dxa"/>
                  <w:tcBorders>
                    <w:top w:val="single" w:color="000000" w:themeColor="text1" w:sz="4" w:space="0"/>
                    <w:left w:val="nil"/>
                    <w:bottom w:val="single" w:color="auto" w:sz="8" w:space="0"/>
                    <w:right w:val="single" w:color="000000" w:themeColor="text1" w:sz="4" w:space="0"/>
                  </w:tcBorders>
                  <w:vAlign w:val="center"/>
                  <w:hideMark/>
                </w:tcPr>
                <w:p w:rsidRPr="000119BB" w:rsidR="00DB28BE" w:rsidP="00DB28BE" w:rsidRDefault="00DB28BE" w14:paraId="087E9EAE"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Start timestamp of interval. </w:t>
                  </w:r>
                </w:p>
              </w:tc>
            </w:tr>
            <w:tr w:rsidRPr="000119BB" w:rsidR="00DB28BE" w:rsidTr="4BB91AB8" w14:paraId="525692F7" w14:textId="77777777">
              <w:trPr>
                <w:trHeight w:val="670"/>
                <w:ins w:author="Fernando Dominguez" w:date="2025-09-11T18:02:00Z" w:id="7160"/>
                <w:del w:author="Carmen Garcia Montero" w:date="2025-09-08T14:32:00Z" w:id="7161"/>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DB28BE" w:rsidP="00DB28BE" w:rsidRDefault="00DB28BE" w14:paraId="43045E59"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End timestamp </w:t>
                  </w:r>
                </w:p>
              </w:tc>
              <w:tc>
                <w:tcPr>
                  <w:tcW w:w="4746" w:type="dxa"/>
                  <w:tcBorders>
                    <w:top w:val="nil"/>
                    <w:left w:val="nil"/>
                    <w:bottom w:val="single" w:color="auto" w:sz="8" w:space="0"/>
                    <w:right w:val="single" w:color="000000" w:themeColor="text1" w:sz="4" w:space="0"/>
                  </w:tcBorders>
                  <w:vAlign w:val="center"/>
                  <w:hideMark/>
                </w:tcPr>
                <w:p w:rsidRPr="000119BB" w:rsidR="00DB28BE" w:rsidP="00DB28BE" w:rsidRDefault="00DB28BE" w14:paraId="19A4622A"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End timestamp of interval. </w:t>
                  </w:r>
                </w:p>
              </w:tc>
            </w:tr>
            <w:tr w:rsidRPr="00B90B23" w:rsidR="00DB28BE" w14:paraId="4E30F7A9" w14:textId="77777777">
              <w:trPr>
                <w:trHeight w:val="39"/>
                <w:ins w:author="Fernando Dominguez" w:date="2025-09-11T18:02:00Z" w:id="7162"/>
                <w:del w:author="Carmen Garcia Montero" w:date="2025-09-08T14:32:00Z" w:id="7163"/>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DB28BE" w:rsidP="00DB28BE" w:rsidRDefault="00DB28BE" w14:paraId="5E50DFED"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Direction </w:t>
                  </w:r>
                </w:p>
              </w:tc>
              <w:tc>
                <w:tcPr>
                  <w:tcW w:w="4746" w:type="dxa"/>
                  <w:tcBorders>
                    <w:top w:val="nil"/>
                    <w:left w:val="nil"/>
                    <w:bottom w:val="single" w:color="auto" w:sz="8" w:space="0"/>
                    <w:right w:val="single" w:color="000000" w:themeColor="text1" w:sz="4" w:space="0"/>
                  </w:tcBorders>
                  <w:vAlign w:val="center"/>
                  <w:hideMark/>
                </w:tcPr>
                <w:p w:rsidRPr="006E074E" w:rsidR="00DB28BE" w:rsidP="00DB28BE" w:rsidRDefault="00DB28BE" w14:paraId="5FAB6AE7" w14:textId="77777777">
                  <w:pPr>
                    <w:spacing w:after="0" w:line="240" w:lineRule="auto"/>
                    <w:rPr>
                      <w:rFonts w:ascii="Times New Roman" w:hAnsi="Times New Roman" w:eastAsia="Times New Roman" w:cs="Times New Roman"/>
                      <w:color w:val="000000"/>
                      <w:sz w:val="16"/>
                      <w:szCs w:val="16"/>
                      <w:lang w:val="en-GB" w:eastAsia="en-GB"/>
                    </w:rPr>
                  </w:pPr>
                  <w:r w:rsidRPr="4BB91AB8">
                    <w:rPr>
                      <w:rFonts w:ascii="Times New Roman" w:hAnsi="Times New Roman" w:eastAsia="Times New Roman" w:cs="Times New Roman"/>
                      <w:color w:val="000000" w:themeColor="text1"/>
                      <w:sz w:val="16"/>
                      <w:szCs w:val="16"/>
                      <w:lang w:val="en-US" w:eastAsia="en-GB"/>
                    </w:rPr>
                    <w:t>Flow direction: This can either be production, consumption or combined. </w:t>
                  </w:r>
                </w:p>
              </w:tc>
            </w:tr>
            <w:tr w:rsidRPr="00B90B23" w:rsidR="00DB28BE" w:rsidTr="4BB91AB8" w14:paraId="36CEE6B6" w14:textId="77777777">
              <w:trPr>
                <w:trHeight w:val="1294"/>
                <w:ins w:author="Fernando Dominguez" w:date="2025-09-11T18:02:00Z" w:id="7164"/>
                <w:del w:author="Carmen Garcia Montero" w:date="2025-09-08T14:32:00Z" w:id="7165"/>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DB28BE" w:rsidP="00DB28BE" w:rsidRDefault="00DB28BE" w14:paraId="4799DCC5"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Quality of quantity </w:t>
                  </w:r>
                </w:p>
              </w:tc>
              <w:tc>
                <w:tcPr>
                  <w:tcW w:w="4746" w:type="dxa"/>
                  <w:tcBorders>
                    <w:top w:val="nil"/>
                    <w:left w:val="nil"/>
                    <w:bottom w:val="single" w:color="auto" w:sz="8" w:space="0"/>
                    <w:right w:val="single" w:color="000000" w:themeColor="text1" w:sz="4" w:space="0"/>
                  </w:tcBorders>
                  <w:vAlign w:val="center"/>
                  <w:hideMark/>
                </w:tcPr>
                <w:p w:rsidRPr="006E074E" w:rsidR="00DB28BE" w:rsidP="00DB28BE" w:rsidRDefault="00DB28BE" w14:paraId="74B74B41" w14:textId="77777777">
                  <w:pPr>
                    <w:spacing w:after="0" w:line="240" w:lineRule="auto"/>
                    <w:rPr>
                      <w:rFonts w:ascii="Times New Roman" w:hAnsi="Times New Roman" w:eastAsia="Times New Roman" w:cs="Times New Roman"/>
                      <w:color w:val="000000"/>
                      <w:sz w:val="16"/>
                      <w:szCs w:val="16"/>
                      <w:lang w:val="en-GB" w:eastAsia="en-GB"/>
                    </w:rPr>
                  </w:pPr>
                  <w:r w:rsidRPr="000119BB">
                    <w:rPr>
                      <w:rFonts w:ascii="Times New Roman" w:hAnsi="Times New Roman" w:eastAsia="Times New Roman" w:cs="Times New Roman"/>
                      <w:color w:val="000000"/>
                      <w:sz w:val="16"/>
                      <w:szCs w:val="16"/>
                      <w:lang w:val="en-US" w:eastAsia="en-GB"/>
                    </w:rPr>
                    <w:t>Indication of the quality of the interval reading (for instance, based on the fact that the value is metered or estimated) or the value is calculated. </w:t>
                  </w:r>
                </w:p>
              </w:tc>
            </w:tr>
            <w:tr w:rsidRPr="000119BB" w:rsidR="00DB28BE" w:rsidTr="4BB91AB8" w14:paraId="7D0E07DD" w14:textId="77777777">
              <w:trPr>
                <w:trHeight w:val="547"/>
                <w:ins w:author="Fernando Dominguez" w:date="2025-09-11T18:02:00Z" w:id="7166"/>
                <w:del w:author="Carmen Garcia Montero" w:date="2025-09-08T14:32:00Z" w:id="7167"/>
              </w:trPr>
              <w:tc>
                <w:tcPr>
                  <w:tcW w:w="1554" w:type="dxa"/>
                  <w:tcBorders>
                    <w:top w:val="nil"/>
                    <w:left w:val="single" w:color="000000" w:themeColor="text1" w:sz="4" w:space="0"/>
                    <w:bottom w:val="single" w:color="000000" w:themeColor="text1" w:sz="4" w:space="0"/>
                    <w:right w:val="single" w:color="auto" w:sz="8" w:space="0"/>
                  </w:tcBorders>
                  <w:vAlign w:val="center"/>
                  <w:hideMark/>
                </w:tcPr>
                <w:p w:rsidRPr="000119BB" w:rsidR="00DB28BE" w:rsidP="00DB28BE" w:rsidRDefault="00DB28BE" w14:paraId="3A75B5C0"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Quantity </w:t>
                  </w:r>
                </w:p>
              </w:tc>
              <w:tc>
                <w:tcPr>
                  <w:tcW w:w="4746" w:type="dxa"/>
                  <w:tcBorders>
                    <w:top w:val="nil"/>
                    <w:left w:val="nil"/>
                    <w:bottom w:val="single" w:color="000000" w:themeColor="text1" w:sz="4" w:space="0"/>
                    <w:right w:val="single" w:color="000000" w:themeColor="text1" w:sz="4" w:space="0"/>
                  </w:tcBorders>
                  <w:vAlign w:val="center"/>
                  <w:hideMark/>
                </w:tcPr>
                <w:p w:rsidRPr="000119BB" w:rsidR="00DB28BE" w:rsidP="00DB28BE" w:rsidRDefault="00DB28BE" w14:paraId="50CA543A"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Volume consumed or generated </w:t>
                  </w:r>
                </w:p>
              </w:tc>
            </w:tr>
          </w:tbl>
          <w:p w:rsidRPr="00117039" w:rsidR="00DB28BE" w:rsidP="00DB28BE" w:rsidRDefault="00DB28BE" w14:paraId="6630096E" w14:textId="77777777">
            <w:pPr>
              <w:spacing w:after="0"/>
              <w:jc w:val="center"/>
              <w:rPr>
                <w:lang w:val="en-GB"/>
              </w:rPr>
            </w:pPr>
          </w:p>
          <w:p w:rsidRPr="00117039" w:rsidR="00DB28BE" w:rsidP="00DB28BE" w:rsidRDefault="00DB28BE" w14:paraId="63E792BD" w14:textId="0F607A5D">
            <w:pPr>
              <w:spacing w:after="0"/>
              <w:jc w:val="center"/>
              <w:rPr>
                <w:lang w:val="en-GB"/>
              </w:rPr>
            </w:pPr>
            <w:r w:rsidRPr="00117039">
              <w:rPr>
                <w:lang w:val="en-GB"/>
              </w:rPr>
              <w:t> </w:t>
            </w:r>
          </w:p>
          <w:p w:rsidRPr="00117039" w:rsidR="00DB28BE" w:rsidP="00DB28BE" w:rsidRDefault="00DB28BE" w14:paraId="41453CB8" w14:textId="77777777">
            <w:pPr>
              <w:spacing w:after="0" w:line="276" w:lineRule="auto"/>
              <w:rPr>
                <w:lang w:val="en-GB"/>
              </w:rPr>
            </w:pPr>
          </w:p>
        </w:tc>
      </w:tr>
      <w:tr w:rsidRPr="006C56E4" w:rsidR="00DB28BE" w:rsidTr="0DC8649F" w14:paraId="18FB35D5" w14:textId="77777777">
        <w:trPr>
          <w:trHeight w:val="300"/>
        </w:trPr>
        <w:tc>
          <w:tcPr>
            <w:tcW w:w="828" w:type="dxa"/>
            <w:gridSpan w:val="3"/>
            <w:vMerge w:val="restart"/>
          </w:tcPr>
          <w:p w:rsidRPr="00117039" w:rsidR="00DB28BE" w:rsidP="00DB28BE" w:rsidRDefault="00DB28BE" w14:paraId="7D010BD5" w14:textId="705BE03A">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B</w:t>
            </w:r>
            <w:ins w:author="Carmen Garcia Montero" w:date="2025-11-03T16:45:00Z" w:id="7168">
              <w:r w:rsidR="00C727C5">
                <w:rPr>
                  <w:rFonts w:ascii="Times New Roman" w:hAnsi="Times New Roman" w:cs="Times New Roman"/>
                  <w:sz w:val="16"/>
                  <w:szCs w:val="16"/>
                  <w:lang w:val="en-GB"/>
                </w:rPr>
                <w:t>S</w:t>
              </w:r>
            </w:ins>
            <w:del w:author="Carmen Garcia Montero" w:date="2025-11-03T16:45:00Z" w:id="7169">
              <w:r w:rsidDel="00C727C5">
                <w:rPr>
                  <w:rFonts w:ascii="Times New Roman" w:hAnsi="Times New Roman" w:cs="Times New Roman"/>
                  <w:sz w:val="16"/>
                  <w:szCs w:val="16"/>
                  <w:lang w:val="en-GB"/>
                </w:rPr>
                <w:delText>C</w:delText>
              </w:r>
            </w:del>
          </w:p>
        </w:tc>
        <w:tc>
          <w:tcPr>
            <w:tcW w:w="2766" w:type="dxa"/>
            <w:gridSpan w:val="2"/>
            <w:vMerge w:val="restart"/>
          </w:tcPr>
          <w:p w:rsidRPr="00117039" w:rsidR="00DB28BE" w:rsidP="00DB28BE" w:rsidRDefault="00DB28BE" w14:paraId="2C2FE5F0" w14:textId="77777777">
            <w:pPr>
              <w:spacing w:after="0" w:line="276"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Product verification result</w:t>
            </w:r>
          </w:p>
        </w:tc>
        <w:tc>
          <w:tcPr>
            <w:tcW w:w="3082" w:type="dxa"/>
            <w:gridSpan w:val="2"/>
          </w:tcPr>
          <w:p w:rsidRPr="00117039" w:rsidR="00DB28BE" w:rsidP="00DB28BE" w:rsidRDefault="00DB28BE" w14:paraId="4494EFE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identification</w:t>
            </w:r>
          </w:p>
        </w:tc>
        <w:tc>
          <w:tcPr>
            <w:tcW w:w="3238" w:type="dxa"/>
          </w:tcPr>
          <w:p w:rsidRPr="00117039" w:rsidR="00DB28BE" w:rsidP="00DB28BE" w:rsidRDefault="00DB28BE" w14:paraId="20C3F784" w14:textId="11074444">
            <w:pPr>
              <w:spacing w:after="0" w:line="276" w:lineRule="auto"/>
              <w:rPr>
                <w:rFonts w:ascii="Times New Roman" w:hAnsi="Times New Roman" w:cs="Times New Roman"/>
                <w:sz w:val="16"/>
                <w:szCs w:val="16"/>
                <w:lang w:val="en-GB"/>
              </w:rPr>
            </w:pPr>
            <w:ins w:author="Rick van Beek" w:date="2025-10-29T16:22:00Z" w:id="7170">
              <w:r w:rsidRPr="00117039">
                <w:rPr>
                  <w:rFonts w:ascii="Times New Roman" w:hAnsi="Times New Roman" w:cs="Times New Roman"/>
                  <w:sz w:val="16"/>
                  <w:szCs w:val="16"/>
                  <w:lang w:val="en-GB"/>
                </w:rPr>
                <w:t xml:space="preserve">European wide unique identification code </w:t>
              </w:r>
            </w:ins>
            <w:ins w:author="Microsoft Word" w:date="2025-10-29T08:22:00Z" w:id="7171">
              <w:r w:rsidRPr="00117039">
                <w:rPr>
                  <w:rFonts w:ascii="Times New Roman" w:hAnsi="Times New Roman" w:cs="Times New Roman"/>
                  <w:sz w:val="16"/>
                  <w:szCs w:val="16"/>
                  <w:lang w:val="en-GB"/>
                </w:rPr>
                <w:t>of the service provider</w:t>
              </w:r>
            </w:ins>
            <w:del w:author="Rick van Beek" w:date="2025-10-29T16:14:00Z" w:id="7172">
              <w:r w:rsidRPr="00117039">
                <w:rPr>
                  <w:rFonts w:ascii="Times New Roman" w:hAnsi="Times New Roman" w:cs="Times New Roman"/>
                  <w:sz w:val="16"/>
                  <w:szCs w:val="16"/>
                  <w:lang w:val="en-GB"/>
                </w:rPr>
                <w:delText>European wide unique identification</w:delText>
              </w:r>
            </w:del>
            <w:del w:author="DO Giao" w:date="2025-10-29T16:21:00Z" w:id="7173">
              <w:r w:rsidRPr="00117039">
                <w:rPr>
                  <w:rFonts w:ascii="Times New Roman" w:hAnsi="Times New Roman" w:cs="Times New Roman"/>
                  <w:sz w:val="16"/>
                  <w:szCs w:val="16"/>
                  <w:lang w:val="en-GB"/>
                </w:rPr>
                <w:delText xml:space="preserve"> </w:delText>
              </w:r>
            </w:del>
            <w:del w:author="Rick van Beek" w:date="2025-10-29T16:22:00Z" w:id="7174">
              <w:r w:rsidRPr="00117039">
                <w:rPr>
                  <w:rFonts w:ascii="Times New Roman" w:hAnsi="Times New Roman" w:cs="Times New Roman"/>
                  <w:sz w:val="16"/>
                  <w:szCs w:val="16"/>
                  <w:lang w:val="en-GB"/>
                </w:rPr>
                <w:delText>of the SP</w:delText>
              </w:r>
            </w:del>
            <w:del w:author="Microsoft Word" w:date="2025-10-29T08:22:00Z" w:id="7175">
              <w:r w:rsidRPr="00117039">
                <w:rPr>
                  <w:rFonts w:ascii="Times New Roman" w:hAnsi="Times New Roman" w:cs="Times New Roman"/>
                  <w:sz w:val="16"/>
                  <w:szCs w:val="16"/>
                  <w:lang w:val="en-GB"/>
                </w:rPr>
                <w:delText>.</w:delText>
              </w:r>
            </w:del>
            <w:del w:author="Rick van Beek" w:date="2025-10-29T16:22:00Z" w:id="7176">
              <w:r w:rsidRPr="00117039">
                <w:rPr>
                  <w:rFonts w:ascii="Times New Roman" w:hAnsi="Times New Roman" w:cs="Times New Roman"/>
                  <w:sz w:val="16"/>
                  <w:szCs w:val="16"/>
                  <w:lang w:val="en-GB"/>
                </w:rPr>
                <w:delText xml:space="preserve"> </w:delText>
              </w:r>
            </w:del>
          </w:p>
        </w:tc>
      </w:tr>
      <w:tr w:rsidRPr="006C56E4" w:rsidR="00DB28BE" w:rsidTr="0DC8649F" w14:paraId="11BE737C" w14:textId="77777777">
        <w:trPr>
          <w:trHeight w:val="300"/>
        </w:trPr>
        <w:tc>
          <w:tcPr>
            <w:tcW w:w="828" w:type="dxa"/>
            <w:gridSpan w:val="3"/>
            <w:vMerge/>
          </w:tcPr>
          <w:p w:rsidRPr="00117039" w:rsidR="00DB28BE" w:rsidP="00DB28BE" w:rsidRDefault="00DB28BE" w14:paraId="784CECA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3A20301E"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7FE2BA3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SPU or SPG identification</w:t>
            </w:r>
          </w:p>
        </w:tc>
        <w:tc>
          <w:tcPr>
            <w:tcW w:w="3238" w:type="dxa"/>
          </w:tcPr>
          <w:p w:rsidRPr="00117039" w:rsidR="00DB28BE" w:rsidP="00DB28BE" w:rsidRDefault="00DB28BE" w14:paraId="380E256C" w14:textId="5D96D0EB">
            <w:pPr>
              <w:spacing w:after="0" w:line="276" w:lineRule="auto"/>
              <w:rPr>
                <w:rFonts w:ascii="Times New Roman" w:hAnsi="Times New Roman" w:cs="Times New Roman"/>
                <w:sz w:val="16"/>
                <w:szCs w:val="16"/>
                <w:lang w:val="en-GB"/>
              </w:rPr>
            </w:pPr>
            <w:del w:author="DO Giao" w:date="2025-10-29T16:19:00Z" w:id="7177">
              <w:r w:rsidRPr="00117039">
                <w:rPr>
                  <w:rFonts w:ascii="Times New Roman" w:hAnsi="Times New Roman" w:cs="Times New Roman"/>
                  <w:sz w:val="16"/>
                  <w:szCs w:val="16"/>
                  <w:lang w:val="en-GB"/>
                </w:rPr>
                <w:delText xml:space="preserve">European wide </w:delText>
              </w:r>
              <w:r w:rsidRPr="00117039" w:rsidDel="00CF7CDB">
                <w:rPr>
                  <w:rFonts w:ascii="Times New Roman" w:hAnsi="Times New Roman" w:cs="Times New Roman"/>
                  <w:sz w:val="16"/>
                  <w:szCs w:val="16"/>
                  <w:lang w:val="en-GB"/>
                </w:rPr>
                <w:delText>u</w:delText>
              </w:r>
            </w:del>
            <w:ins w:author="DO Giao" w:date="2025-10-29T16:19:00Z" w:id="7178">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SPU or SPG.</w:t>
            </w:r>
          </w:p>
        </w:tc>
      </w:tr>
      <w:tr w:rsidRPr="006C56E4" w:rsidR="00DB28BE" w:rsidTr="0DC8649F" w14:paraId="151BECD5" w14:textId="77777777">
        <w:trPr>
          <w:trHeight w:val="300"/>
        </w:trPr>
        <w:tc>
          <w:tcPr>
            <w:tcW w:w="828" w:type="dxa"/>
            <w:gridSpan w:val="3"/>
            <w:vMerge/>
          </w:tcPr>
          <w:p w:rsidRPr="00117039" w:rsidR="00DB28BE" w:rsidP="00DB28BE" w:rsidRDefault="00DB28BE" w14:paraId="526107F4"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6F7B0669"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DB1E42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identification</w:t>
            </w:r>
          </w:p>
        </w:tc>
        <w:tc>
          <w:tcPr>
            <w:tcW w:w="3238" w:type="dxa"/>
          </w:tcPr>
          <w:p w:rsidRPr="00117039" w:rsidR="00DB28BE" w:rsidP="00DB28BE" w:rsidRDefault="00DB28BE" w14:paraId="0C8994BE" w14:textId="30CD82DE">
            <w:pPr>
              <w:spacing w:after="0" w:line="276" w:lineRule="auto"/>
              <w:rPr>
                <w:rFonts w:ascii="Times New Roman" w:hAnsi="Times New Roman" w:cs="Times New Roman"/>
                <w:sz w:val="16"/>
                <w:szCs w:val="16"/>
                <w:lang w:val="en-GB"/>
              </w:rPr>
            </w:pPr>
            <w:del w:author="DO Giao" w:date="2025-10-29T16:19:00Z" w:id="7179">
              <w:r w:rsidRPr="00117039">
                <w:rPr>
                  <w:rFonts w:ascii="Times New Roman" w:hAnsi="Times New Roman" w:cs="Times New Roman"/>
                  <w:sz w:val="16"/>
                  <w:szCs w:val="16"/>
                  <w:lang w:val="en-GB"/>
                </w:rPr>
                <w:delText xml:space="preserve">European wide </w:delText>
              </w:r>
              <w:r w:rsidRPr="00117039" w:rsidDel="00CF7CDB">
                <w:rPr>
                  <w:rFonts w:ascii="Times New Roman" w:hAnsi="Times New Roman" w:cs="Times New Roman"/>
                  <w:sz w:val="16"/>
                  <w:szCs w:val="16"/>
                  <w:lang w:val="en-GB"/>
                </w:rPr>
                <w:delText>u</w:delText>
              </w:r>
            </w:del>
            <w:ins w:author="DO Giao" w:date="2025-10-29T16:19:00Z" w:id="7180">
              <w:r>
                <w:rPr>
                  <w:rFonts w:ascii="Times New Roman" w:hAnsi="Times New Roman" w:cs="Times New Roman"/>
                  <w:sz w:val="16"/>
                  <w:szCs w:val="16"/>
                  <w:lang w:val="en-GB"/>
                </w:rPr>
                <w:t>U</w:t>
              </w:r>
            </w:ins>
            <w:r w:rsidRPr="00117039">
              <w:rPr>
                <w:rFonts w:ascii="Times New Roman" w:hAnsi="Times New Roman" w:cs="Times New Roman"/>
                <w:sz w:val="16"/>
                <w:szCs w:val="16"/>
                <w:lang w:val="en-GB"/>
              </w:rPr>
              <w:t>nique identification of the product.</w:t>
            </w:r>
          </w:p>
        </w:tc>
      </w:tr>
      <w:tr w:rsidRPr="006C56E4" w:rsidR="00DB28BE" w:rsidTr="0DC8649F" w14:paraId="0844CD18" w14:textId="77777777">
        <w:trPr>
          <w:trHeight w:val="300"/>
        </w:trPr>
        <w:tc>
          <w:tcPr>
            <w:tcW w:w="828" w:type="dxa"/>
            <w:gridSpan w:val="3"/>
            <w:vMerge/>
          </w:tcPr>
          <w:p w:rsidRPr="00117039" w:rsidR="00DB28BE" w:rsidP="00DB28BE" w:rsidRDefault="00DB28BE" w14:paraId="6B59568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5D589CBB"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2B81942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Result</w:t>
            </w:r>
          </w:p>
        </w:tc>
        <w:tc>
          <w:tcPr>
            <w:tcW w:w="3238" w:type="dxa"/>
          </w:tcPr>
          <w:p w:rsidRPr="00117039" w:rsidR="00DB28BE" w:rsidP="00DB28BE" w:rsidRDefault="00DB28BE" w14:paraId="251DEE1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Result about the outcome of the product verification.</w:t>
            </w:r>
          </w:p>
        </w:tc>
      </w:tr>
      <w:tr w:rsidRPr="006C56E4" w:rsidR="00DB28BE" w:rsidTr="0DC8649F" w14:paraId="123F13C3" w14:textId="77777777">
        <w:trPr>
          <w:trHeight w:val="300"/>
        </w:trPr>
        <w:tc>
          <w:tcPr>
            <w:tcW w:w="828" w:type="dxa"/>
            <w:gridSpan w:val="3"/>
            <w:vMerge w:val="restart"/>
          </w:tcPr>
          <w:p w:rsidRPr="00117039" w:rsidR="00DB28BE" w:rsidP="00DB28BE" w:rsidRDefault="00DB28BE" w14:paraId="15CDB7C5" w14:textId="4DB534D3">
            <w:pPr>
              <w:spacing w:after="0" w:line="276" w:lineRule="auto"/>
              <w:jc w:val="center"/>
              <w:rPr>
                <w:rFonts w:ascii="Times New Roman" w:hAnsi="Times New Roman" w:cs="Times New Roman"/>
                <w:sz w:val="16"/>
                <w:szCs w:val="16"/>
                <w:lang w:val="en-GB"/>
              </w:rPr>
            </w:pPr>
            <w:del w:author="Carmen Garcia Montero" w:date="2025-11-03T15:59:00Z" w:id="7181">
              <w:r w:rsidDel="00A46A76">
                <w:rPr>
                  <w:rFonts w:ascii="Times New Roman" w:hAnsi="Times New Roman" w:cs="Times New Roman"/>
                  <w:sz w:val="16"/>
                  <w:szCs w:val="16"/>
                  <w:lang w:val="en-GB"/>
                </w:rPr>
                <w:delText>BD</w:delText>
              </w:r>
            </w:del>
          </w:p>
        </w:tc>
        <w:tc>
          <w:tcPr>
            <w:tcW w:w="2766" w:type="dxa"/>
            <w:gridSpan w:val="2"/>
            <w:vMerge w:val="restart"/>
          </w:tcPr>
          <w:p w:rsidRPr="004C7654" w:rsidR="00DB28BE" w:rsidP="00DB28BE" w:rsidRDefault="00DB28BE" w14:paraId="100FB28C" w14:textId="77777777">
            <w:pPr>
              <w:spacing w:after="0" w:line="276" w:lineRule="auto"/>
              <w:rPr>
                <w:rFonts w:ascii="Times New Roman" w:hAnsi="Times New Roman" w:cs="Times New Roman"/>
                <w:sz w:val="16"/>
                <w:szCs w:val="16"/>
                <w:lang w:val="en-GB"/>
              </w:rPr>
            </w:pPr>
            <w:del w:author="Carmen Garcia Montero" w:date="2025-11-03T15:59:00Z" w:id="7182">
              <w:r w:rsidRPr="004C7654" w:rsidDel="00A46A76">
                <w:rPr>
                  <w:rFonts w:ascii="Times New Roman" w:hAnsi="Times New Roman" w:cs="Times New Roman"/>
                  <w:sz w:val="16"/>
                  <w:szCs w:val="16"/>
                  <w:lang w:val="en-GB"/>
                </w:rPr>
                <w:delText>SPU or SPG registration request</w:delText>
              </w:r>
            </w:del>
          </w:p>
        </w:tc>
        <w:tc>
          <w:tcPr>
            <w:tcW w:w="3082" w:type="dxa"/>
            <w:gridSpan w:val="2"/>
          </w:tcPr>
          <w:p w:rsidRPr="00117039" w:rsidR="00DB28BE" w:rsidP="00DB28BE" w:rsidRDefault="00DB28BE" w14:paraId="45415E41" w14:textId="77777777">
            <w:pPr>
              <w:spacing w:after="0" w:line="276" w:lineRule="auto"/>
              <w:rPr>
                <w:rFonts w:ascii="Times New Roman" w:hAnsi="Times New Roman" w:cs="Times New Roman"/>
                <w:sz w:val="16"/>
                <w:szCs w:val="16"/>
                <w:lang w:val="en-GB"/>
              </w:rPr>
            </w:pPr>
            <w:commentRangeStart w:id="7183"/>
            <w:commentRangeStart w:id="7184"/>
            <w:del w:author="Carmen Garcia Montero" w:date="2025-11-03T15:59:00Z" w:id="7185">
              <w:r w:rsidRPr="00117039" w:rsidDel="00A46A76">
                <w:rPr>
                  <w:rFonts w:ascii="Times New Roman" w:hAnsi="Times New Roman" w:cs="Times New Roman"/>
                  <w:sz w:val="16"/>
                  <w:szCs w:val="16"/>
                  <w:lang w:val="en-GB"/>
                </w:rPr>
                <w:delText>SP module</w:delText>
              </w:r>
              <w:commentRangeEnd w:id="7183"/>
              <w:r w:rsidRPr="00117039" w:rsidDel="00A46A76">
                <w:rPr>
                  <w:rStyle w:val="CommentReference"/>
                  <w:rFonts w:ascii="Times New Roman" w:hAnsi="Times New Roman" w:cs="Times New Roman"/>
                  <w:lang w:val="en-GB"/>
                </w:rPr>
                <w:commentReference w:id="7183"/>
              </w:r>
              <w:commentRangeEnd w:id="7184"/>
              <w:r w:rsidRPr="00117039" w:rsidDel="00A46A76">
                <w:rPr>
                  <w:rStyle w:val="CommentReference"/>
                  <w:rFonts w:ascii="Times New Roman" w:hAnsi="Times New Roman" w:cs="Times New Roman"/>
                  <w:lang w:val="en-GB"/>
                </w:rPr>
                <w:commentReference w:id="7184"/>
              </w:r>
            </w:del>
          </w:p>
        </w:tc>
        <w:tc>
          <w:tcPr>
            <w:tcW w:w="3238" w:type="dxa"/>
          </w:tcPr>
          <w:p w:rsidRPr="00117039" w:rsidR="00DB28BE" w:rsidP="00DB28BE" w:rsidRDefault="00DB28BE" w14:paraId="77C9C2B2" w14:textId="47015A7E">
            <w:pPr>
              <w:spacing w:after="0" w:line="276" w:lineRule="auto"/>
              <w:rPr>
                <w:rFonts w:ascii="Times New Roman" w:hAnsi="Times New Roman" w:cs="Times New Roman"/>
                <w:sz w:val="16"/>
                <w:szCs w:val="16"/>
                <w:lang w:val="en-GB"/>
              </w:rPr>
            </w:pPr>
            <w:del w:author="Carmen Garcia Montero" w:date="2025-11-03T15:59:00Z" w:id="7186">
              <w:r w:rsidRPr="00117039" w:rsidDel="00A46A76">
                <w:rPr>
                  <w:rFonts w:ascii="Times New Roman" w:hAnsi="Times New Roman" w:cs="Times New Roman"/>
                  <w:sz w:val="16"/>
                  <w:szCs w:val="16"/>
                  <w:lang w:val="en-GB"/>
                </w:rPr>
                <w:delText>Identification of a flexibility information system module at EU level. </w:delText>
              </w:r>
            </w:del>
          </w:p>
        </w:tc>
      </w:tr>
      <w:tr w:rsidRPr="006C56E4" w:rsidR="00DB28BE" w:rsidTr="0DC8649F" w14:paraId="221E8E71" w14:textId="77777777">
        <w:trPr>
          <w:trHeight w:val="300"/>
        </w:trPr>
        <w:tc>
          <w:tcPr>
            <w:tcW w:w="828" w:type="dxa"/>
            <w:gridSpan w:val="3"/>
            <w:vMerge/>
          </w:tcPr>
          <w:p w:rsidRPr="00117039" w:rsidR="00DB28BE" w:rsidP="00DB28BE" w:rsidRDefault="00DB28BE" w14:paraId="0E82801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3F79097C"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216DC20D" w14:textId="77777777">
            <w:pPr>
              <w:spacing w:after="0" w:line="276" w:lineRule="auto"/>
              <w:rPr>
                <w:rFonts w:ascii="Times New Roman" w:hAnsi="Times New Roman" w:cs="Times New Roman"/>
                <w:sz w:val="16"/>
                <w:szCs w:val="16"/>
                <w:lang w:val="en-GB"/>
              </w:rPr>
            </w:pPr>
            <w:del w:author="Carmen Garcia Montero" w:date="2025-11-03T15:59:00Z" w:id="7187">
              <w:r w:rsidRPr="00117039" w:rsidDel="00A46A76">
                <w:rPr>
                  <w:rFonts w:ascii="Times New Roman" w:hAnsi="Times New Roman" w:cs="Times New Roman"/>
                  <w:sz w:val="16"/>
                  <w:szCs w:val="16"/>
                  <w:lang w:val="en-GB"/>
                </w:rPr>
                <w:delText xml:space="preserve">Preferred registration date </w:delText>
              </w:r>
            </w:del>
          </w:p>
        </w:tc>
        <w:tc>
          <w:tcPr>
            <w:tcW w:w="3238" w:type="dxa"/>
          </w:tcPr>
          <w:p w:rsidRPr="00117039" w:rsidR="00DB28BE" w:rsidP="00DB28BE" w:rsidRDefault="00DB28BE" w14:paraId="0ABA24B3" w14:textId="77777777">
            <w:pPr>
              <w:spacing w:after="0" w:line="276" w:lineRule="auto"/>
              <w:rPr>
                <w:rFonts w:ascii="Times New Roman" w:hAnsi="Times New Roman" w:cs="Times New Roman"/>
                <w:sz w:val="16"/>
                <w:szCs w:val="16"/>
                <w:lang w:val="en-GB"/>
              </w:rPr>
            </w:pPr>
            <w:del w:author="Carmen Garcia Montero" w:date="2025-11-03T15:59:00Z" w:id="7188">
              <w:r w:rsidRPr="004C7654" w:rsidDel="00A46A76">
                <w:rPr>
                  <w:rFonts w:ascii="Times New Roman" w:hAnsi="Times New Roman" w:cs="Times New Roman"/>
                  <w:sz w:val="16"/>
                  <w:szCs w:val="16"/>
                  <w:lang w:val="en-GB"/>
                </w:rPr>
                <w:delText>Date for when the registration shall be considered active.</w:delText>
              </w:r>
            </w:del>
          </w:p>
        </w:tc>
      </w:tr>
      <w:tr w:rsidRPr="006C56E4" w:rsidR="00DB28BE" w:rsidTr="0DC8649F" w14:paraId="2985A67F" w14:textId="77777777">
        <w:trPr>
          <w:trHeight w:val="300"/>
        </w:trPr>
        <w:tc>
          <w:tcPr>
            <w:tcW w:w="828" w:type="dxa"/>
            <w:gridSpan w:val="3"/>
            <w:vMerge w:val="restart"/>
          </w:tcPr>
          <w:p w:rsidRPr="00117039" w:rsidR="00DB28BE" w:rsidP="00DB28BE" w:rsidRDefault="00DB28BE" w14:paraId="094B4D5C" w14:textId="3BB85347">
            <w:pPr>
              <w:spacing w:after="0" w:line="276" w:lineRule="auto"/>
              <w:jc w:val="center"/>
              <w:rPr>
                <w:rFonts w:ascii="Times New Roman" w:hAnsi="Times New Roman" w:cs="Times New Roman"/>
                <w:sz w:val="16"/>
                <w:szCs w:val="16"/>
                <w:lang w:val="en-GB"/>
              </w:rPr>
            </w:pPr>
            <w:del w:author="Carmen Garcia Montero" w:date="2025-11-03T15:59:00Z" w:id="7189">
              <w:r w:rsidDel="00A46A76">
                <w:rPr>
                  <w:rFonts w:ascii="Times New Roman" w:hAnsi="Times New Roman" w:cs="Times New Roman"/>
                  <w:sz w:val="16"/>
                  <w:szCs w:val="16"/>
                  <w:lang w:val="en-GB"/>
                </w:rPr>
                <w:delText>BE</w:delText>
              </w:r>
            </w:del>
          </w:p>
        </w:tc>
        <w:tc>
          <w:tcPr>
            <w:tcW w:w="2766" w:type="dxa"/>
            <w:gridSpan w:val="2"/>
            <w:vMerge w:val="restart"/>
          </w:tcPr>
          <w:p w:rsidRPr="004C7654" w:rsidR="00DB28BE" w:rsidP="00DB28BE" w:rsidRDefault="00DB28BE" w14:paraId="28E380C4" w14:textId="77777777">
            <w:pPr>
              <w:spacing w:after="0" w:line="276" w:lineRule="auto"/>
              <w:rPr>
                <w:rFonts w:ascii="Times New Roman" w:hAnsi="Times New Roman" w:cs="Times New Roman"/>
                <w:sz w:val="16"/>
                <w:szCs w:val="16"/>
                <w:lang w:val="en-GB"/>
              </w:rPr>
            </w:pPr>
            <w:del w:author="Carmen Garcia Montero" w:date="2025-11-03T15:59:00Z" w:id="7190">
              <w:r w:rsidRPr="004C7654" w:rsidDel="00A46A76">
                <w:rPr>
                  <w:rFonts w:ascii="Times New Roman" w:hAnsi="Times New Roman" w:cs="Times New Roman"/>
                  <w:sz w:val="16"/>
                  <w:szCs w:val="16"/>
                  <w:lang w:val="en-GB"/>
                </w:rPr>
                <w:delText>SPU or SPG registration confirmation</w:delText>
              </w:r>
            </w:del>
          </w:p>
        </w:tc>
        <w:tc>
          <w:tcPr>
            <w:tcW w:w="3082" w:type="dxa"/>
            <w:gridSpan w:val="2"/>
          </w:tcPr>
          <w:p w:rsidRPr="00117039" w:rsidR="00DB28BE" w:rsidP="00DB28BE" w:rsidRDefault="00DB28BE" w14:paraId="3ACF977A" w14:textId="77777777">
            <w:pPr>
              <w:spacing w:after="0" w:line="276" w:lineRule="auto"/>
              <w:rPr>
                <w:rFonts w:ascii="Times New Roman" w:hAnsi="Times New Roman" w:cs="Times New Roman"/>
                <w:sz w:val="16"/>
                <w:szCs w:val="16"/>
                <w:lang w:val="en-GB"/>
              </w:rPr>
            </w:pPr>
            <w:del w:author="Carmen Garcia Montero" w:date="2025-11-03T15:59:00Z" w:id="7191">
              <w:r w:rsidRPr="00117039" w:rsidDel="00A46A76">
                <w:rPr>
                  <w:rFonts w:ascii="Times New Roman" w:hAnsi="Times New Roman" w:cs="Times New Roman"/>
                  <w:sz w:val="16"/>
                  <w:szCs w:val="16"/>
                  <w:lang w:val="en-GB"/>
                </w:rPr>
                <w:delText>SP identification</w:delText>
              </w:r>
            </w:del>
          </w:p>
        </w:tc>
        <w:tc>
          <w:tcPr>
            <w:tcW w:w="3238" w:type="dxa"/>
          </w:tcPr>
          <w:p w:rsidRPr="00117039" w:rsidR="00DB28BE" w:rsidP="00DB28BE" w:rsidRDefault="00DB28BE" w14:paraId="48F2E69B" w14:textId="634BC5B3">
            <w:pPr>
              <w:spacing w:after="0" w:line="276" w:lineRule="auto"/>
              <w:rPr>
                <w:rFonts w:ascii="Times New Roman" w:hAnsi="Times New Roman" w:cs="Times New Roman"/>
                <w:sz w:val="16"/>
                <w:szCs w:val="16"/>
                <w:lang w:val="en-GB"/>
              </w:rPr>
            </w:pPr>
            <w:ins w:author="Rick van Beek" w:date="2025-10-29T16:22:00Z" w:id="7192">
              <w:del w:author="Carmen Garcia Montero" w:date="2025-11-03T15:59:00Z" w:id="7193">
                <w:r w:rsidRPr="00117039" w:rsidDel="00A46A76">
                  <w:rPr>
                    <w:rFonts w:ascii="Times New Roman" w:hAnsi="Times New Roman" w:cs="Times New Roman"/>
                    <w:sz w:val="16"/>
                    <w:szCs w:val="16"/>
                    <w:lang w:val="en-GB"/>
                  </w:rPr>
                  <w:delText xml:space="preserve">European wide unique identification code </w:delText>
                </w:r>
              </w:del>
            </w:ins>
            <w:ins w:author="Microsoft Word" w:date="2025-10-29T08:22:00Z" w:id="7194">
              <w:del w:author="Carmen Garcia Montero" w:date="2025-11-03T15:59:00Z" w:id="7195">
                <w:r w:rsidRPr="00117039" w:rsidDel="00A46A76">
                  <w:rPr>
                    <w:rFonts w:ascii="Times New Roman" w:hAnsi="Times New Roman" w:cs="Times New Roman"/>
                    <w:sz w:val="16"/>
                    <w:szCs w:val="16"/>
                    <w:lang w:val="en-GB"/>
                  </w:rPr>
                  <w:delText>of the service provider</w:delText>
                </w:r>
              </w:del>
            </w:ins>
            <w:del w:author="Carmen Garcia Montero" w:date="2025-11-03T15:59:00Z" w:id="7196">
              <w:r w:rsidRPr="00117039" w:rsidDel="00A46A76">
                <w:rPr>
                  <w:rFonts w:ascii="Times New Roman" w:hAnsi="Times New Roman" w:cs="Times New Roman"/>
                  <w:sz w:val="16"/>
                  <w:szCs w:val="16"/>
                  <w:lang w:val="en-GB"/>
                </w:rPr>
                <w:delText xml:space="preserve">European wide unique identification of the SP. </w:delText>
              </w:r>
            </w:del>
          </w:p>
        </w:tc>
      </w:tr>
      <w:tr w:rsidRPr="00EC1EB1" w:rsidR="00DB28BE" w:rsidTr="0DC8649F" w14:paraId="342622C2" w14:textId="77777777">
        <w:trPr>
          <w:trHeight w:val="300"/>
        </w:trPr>
        <w:tc>
          <w:tcPr>
            <w:tcW w:w="828" w:type="dxa"/>
            <w:gridSpan w:val="3"/>
            <w:vMerge/>
          </w:tcPr>
          <w:p w:rsidRPr="00117039" w:rsidR="00DB28BE" w:rsidP="00DB28BE" w:rsidRDefault="00DB28BE" w14:paraId="075115FB"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4CC4E85E"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3913421B" w14:textId="77777777">
            <w:pPr>
              <w:spacing w:after="0" w:line="276" w:lineRule="auto"/>
              <w:rPr>
                <w:rFonts w:ascii="Times New Roman" w:hAnsi="Times New Roman" w:cs="Times New Roman"/>
                <w:sz w:val="16"/>
                <w:szCs w:val="16"/>
                <w:lang w:val="en-GB"/>
              </w:rPr>
            </w:pPr>
            <w:del w:author="Carmen Garcia Montero" w:date="2025-11-03T15:59:00Z" w:id="7197">
              <w:r w:rsidRPr="00117039" w:rsidDel="00A46A76">
                <w:rPr>
                  <w:rFonts w:ascii="Times New Roman" w:hAnsi="Times New Roman" w:cs="Times New Roman"/>
                  <w:sz w:val="16"/>
                  <w:szCs w:val="16"/>
                  <w:lang w:val="en-GB"/>
                </w:rPr>
                <w:delText xml:space="preserve">Registration date </w:delText>
              </w:r>
            </w:del>
          </w:p>
        </w:tc>
        <w:tc>
          <w:tcPr>
            <w:tcW w:w="3238" w:type="dxa"/>
          </w:tcPr>
          <w:p w:rsidRPr="00117039" w:rsidR="00DB28BE" w:rsidP="00DB28BE" w:rsidRDefault="00DB28BE" w14:paraId="32DBC520" w14:textId="77777777">
            <w:pPr>
              <w:spacing w:after="0" w:line="276" w:lineRule="auto"/>
              <w:rPr>
                <w:rFonts w:ascii="Times New Roman" w:hAnsi="Times New Roman" w:cs="Times New Roman"/>
                <w:sz w:val="16"/>
                <w:szCs w:val="16"/>
                <w:lang w:val="en-GB"/>
              </w:rPr>
            </w:pPr>
            <w:del w:author="Carmen Garcia Montero" w:date="2025-11-03T15:59:00Z" w:id="7198">
              <w:r w:rsidRPr="004C7654" w:rsidDel="00A46A76">
                <w:rPr>
                  <w:rFonts w:ascii="Times New Roman" w:hAnsi="Times New Roman" w:cs="Times New Roman"/>
                  <w:sz w:val="16"/>
                  <w:szCs w:val="16"/>
                  <w:lang w:val="en-GB"/>
                </w:rPr>
                <w:delText>Timestamp for when the registration was performed.</w:delText>
              </w:r>
            </w:del>
          </w:p>
        </w:tc>
      </w:tr>
      <w:tr w:rsidRPr="00EC1EB1" w:rsidR="00DB28BE" w:rsidTr="0DC8649F" w14:paraId="0F8F08C8" w14:textId="77777777">
        <w:trPr>
          <w:trHeight w:val="300"/>
        </w:trPr>
        <w:tc>
          <w:tcPr>
            <w:tcW w:w="828" w:type="dxa"/>
            <w:gridSpan w:val="3"/>
            <w:vMerge/>
          </w:tcPr>
          <w:p w:rsidRPr="00117039" w:rsidR="00DB28BE" w:rsidP="00DB28BE" w:rsidRDefault="00DB28BE" w14:paraId="361046E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297D6211"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4A27DE99" w14:textId="77777777">
            <w:pPr>
              <w:spacing w:after="0" w:line="276" w:lineRule="auto"/>
              <w:rPr>
                <w:rFonts w:ascii="Times New Roman" w:hAnsi="Times New Roman" w:cs="Times New Roman"/>
                <w:sz w:val="16"/>
                <w:szCs w:val="16"/>
                <w:lang w:val="en-GB"/>
              </w:rPr>
            </w:pPr>
            <w:del w:author="Carmen Garcia Montero" w:date="2025-11-03T15:59:00Z" w:id="7199">
              <w:r w:rsidRPr="00117039" w:rsidDel="00A46A76">
                <w:rPr>
                  <w:rFonts w:ascii="Times New Roman" w:hAnsi="Times New Roman" w:cs="Times New Roman"/>
                  <w:sz w:val="16"/>
                  <w:szCs w:val="16"/>
                  <w:lang w:val="en-GB"/>
                </w:rPr>
                <w:delText>SPU or SPG identification</w:delText>
              </w:r>
            </w:del>
          </w:p>
        </w:tc>
        <w:tc>
          <w:tcPr>
            <w:tcW w:w="3238" w:type="dxa"/>
          </w:tcPr>
          <w:p w:rsidRPr="00117039" w:rsidR="00DB28BE" w:rsidP="00DB28BE" w:rsidRDefault="00DB28BE" w14:paraId="769364CD" w14:textId="3EE211C9">
            <w:pPr>
              <w:spacing w:after="0" w:line="276" w:lineRule="auto"/>
              <w:rPr>
                <w:rFonts w:ascii="Times New Roman" w:hAnsi="Times New Roman" w:cs="Times New Roman"/>
                <w:sz w:val="16"/>
                <w:szCs w:val="16"/>
                <w:lang w:val="en-GB"/>
              </w:rPr>
            </w:pPr>
            <w:del w:author="Carmen Garcia Montero" w:date="2025-11-03T15:59:00Z" w:id="7200">
              <w:r w:rsidRPr="00117039" w:rsidDel="00A46A76">
                <w:rPr>
                  <w:rFonts w:ascii="Times New Roman" w:hAnsi="Times New Roman" w:cs="Times New Roman"/>
                  <w:sz w:val="16"/>
                  <w:szCs w:val="16"/>
                  <w:lang w:val="en-GB"/>
                </w:rPr>
                <w:delText>European wide u</w:delText>
              </w:r>
            </w:del>
            <w:ins w:author="DO Giao" w:date="2025-10-29T16:19:00Z" w:id="7201">
              <w:del w:author="Carmen Garcia Montero" w:date="2025-11-03T15:59:00Z" w:id="7202">
                <w:r w:rsidDel="00A46A76">
                  <w:rPr>
                    <w:rFonts w:ascii="Times New Roman" w:hAnsi="Times New Roman" w:cs="Times New Roman"/>
                    <w:sz w:val="16"/>
                    <w:szCs w:val="16"/>
                    <w:lang w:val="en-GB"/>
                  </w:rPr>
                  <w:delText>U</w:delText>
                </w:r>
              </w:del>
            </w:ins>
            <w:del w:author="Carmen Garcia Montero" w:date="2025-11-03T15:59:00Z" w:id="7203">
              <w:r w:rsidRPr="00117039" w:rsidDel="00A46A76">
                <w:rPr>
                  <w:rFonts w:ascii="Times New Roman" w:hAnsi="Times New Roman" w:cs="Times New Roman"/>
                  <w:sz w:val="16"/>
                  <w:szCs w:val="16"/>
                  <w:lang w:val="en-GB"/>
                </w:rPr>
                <w:delText>nique identification of the SPU or SPG.</w:delText>
              </w:r>
            </w:del>
          </w:p>
        </w:tc>
      </w:tr>
      <w:tr w:rsidRPr="00EC1EB1" w:rsidR="00DB28BE" w:rsidTr="0DC8649F" w14:paraId="0B17D12F" w14:textId="77777777">
        <w:trPr>
          <w:trHeight w:val="300"/>
        </w:trPr>
        <w:tc>
          <w:tcPr>
            <w:tcW w:w="828" w:type="dxa"/>
            <w:gridSpan w:val="3"/>
            <w:vMerge w:val="restart"/>
          </w:tcPr>
          <w:p w:rsidRPr="00117039" w:rsidR="00DB28BE" w:rsidP="00DB28BE" w:rsidRDefault="00DB28BE" w14:paraId="7D50A151" w14:textId="295F8F5B">
            <w:pPr>
              <w:spacing w:after="0" w:line="276" w:lineRule="auto"/>
              <w:jc w:val="center"/>
              <w:rPr>
                <w:rFonts w:ascii="Times New Roman" w:hAnsi="Times New Roman" w:cs="Times New Roman"/>
                <w:sz w:val="16"/>
                <w:szCs w:val="16"/>
                <w:lang w:val="en-GB"/>
              </w:rPr>
            </w:pPr>
            <w:del w:author="Carmen Garcia Montero" w:date="2025-11-03T15:59:00Z" w:id="7204">
              <w:r w:rsidDel="00A46A76">
                <w:rPr>
                  <w:rFonts w:ascii="Times New Roman" w:hAnsi="Times New Roman" w:cs="Times New Roman"/>
                  <w:sz w:val="16"/>
                  <w:szCs w:val="16"/>
                  <w:lang w:val="en-GB"/>
                </w:rPr>
                <w:delText>BF</w:delText>
              </w:r>
            </w:del>
          </w:p>
        </w:tc>
        <w:tc>
          <w:tcPr>
            <w:tcW w:w="2766" w:type="dxa"/>
            <w:gridSpan w:val="2"/>
            <w:vMerge w:val="restart"/>
          </w:tcPr>
          <w:p w:rsidRPr="004C7654" w:rsidR="00DB28BE" w:rsidP="00DB28BE" w:rsidRDefault="00DB28BE" w14:paraId="19499744" w14:textId="77777777">
            <w:pPr>
              <w:spacing w:after="0" w:line="276" w:lineRule="auto"/>
              <w:rPr>
                <w:rFonts w:ascii="Times New Roman" w:hAnsi="Times New Roman" w:cs="Times New Roman"/>
                <w:sz w:val="16"/>
                <w:szCs w:val="16"/>
                <w:lang w:val="en-GB"/>
              </w:rPr>
            </w:pPr>
            <w:del w:author="Carmen Garcia Montero" w:date="2025-11-03T15:59:00Z" w:id="7205">
              <w:r w:rsidRPr="004C7654" w:rsidDel="00A46A76">
                <w:rPr>
                  <w:rFonts w:ascii="Times New Roman" w:hAnsi="Times New Roman" w:cs="Times New Roman"/>
                  <w:sz w:val="16"/>
                  <w:szCs w:val="16"/>
                  <w:lang w:val="en-GB"/>
                </w:rPr>
                <w:delText>SPU or SPG update request</w:delText>
              </w:r>
            </w:del>
          </w:p>
        </w:tc>
        <w:tc>
          <w:tcPr>
            <w:tcW w:w="3082" w:type="dxa"/>
            <w:gridSpan w:val="2"/>
          </w:tcPr>
          <w:p w:rsidRPr="00117039" w:rsidR="00DB28BE" w:rsidP="00DB28BE" w:rsidRDefault="00DB28BE" w14:paraId="373CC27A" w14:textId="77777777">
            <w:pPr>
              <w:spacing w:after="0" w:line="276" w:lineRule="auto"/>
              <w:rPr>
                <w:rFonts w:ascii="Times New Roman" w:hAnsi="Times New Roman" w:cs="Times New Roman"/>
                <w:sz w:val="16"/>
                <w:szCs w:val="16"/>
                <w:lang w:val="en-GB"/>
              </w:rPr>
            </w:pPr>
            <w:del w:author="Carmen Garcia Montero" w:date="2025-11-03T15:59:00Z" w:id="7206">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30FD93B2" w14:textId="0954854C">
            <w:pPr>
              <w:spacing w:after="0" w:line="276" w:lineRule="auto"/>
              <w:rPr>
                <w:rFonts w:ascii="Times New Roman" w:hAnsi="Times New Roman" w:cs="Times New Roman"/>
                <w:sz w:val="16"/>
                <w:szCs w:val="16"/>
                <w:lang w:val="en-GB"/>
              </w:rPr>
            </w:pPr>
            <w:del w:author="Carmen Garcia Montero" w:date="2025-11-03T15:59:00Z" w:id="7207">
              <w:r w:rsidRPr="00117039" w:rsidDel="00A46A76">
                <w:rPr>
                  <w:rFonts w:ascii="Times New Roman" w:hAnsi="Times New Roman" w:cs="Times New Roman"/>
                  <w:sz w:val="16"/>
                  <w:szCs w:val="16"/>
                  <w:lang w:val="en-GB"/>
                </w:rPr>
                <w:delText>Identification of a flexibility information system module</w:delText>
              </w:r>
            </w:del>
          </w:p>
        </w:tc>
      </w:tr>
      <w:tr w:rsidRPr="00EC1EB1" w:rsidR="00DB28BE" w:rsidTr="0DC8649F" w14:paraId="25834F76" w14:textId="77777777">
        <w:trPr>
          <w:trHeight w:val="300"/>
        </w:trPr>
        <w:tc>
          <w:tcPr>
            <w:tcW w:w="828" w:type="dxa"/>
            <w:gridSpan w:val="3"/>
            <w:vMerge/>
          </w:tcPr>
          <w:p w:rsidRPr="00117039" w:rsidR="00DB28BE" w:rsidP="00DB28BE" w:rsidRDefault="00DB28BE" w14:paraId="2BC0B06C"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1A3CE97E"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2DD63A7A" w14:textId="77777777">
            <w:pPr>
              <w:spacing w:after="0" w:line="276" w:lineRule="auto"/>
              <w:rPr>
                <w:rFonts w:ascii="Times New Roman" w:hAnsi="Times New Roman" w:cs="Times New Roman"/>
                <w:sz w:val="16"/>
                <w:szCs w:val="16"/>
                <w:lang w:val="en-GB"/>
              </w:rPr>
            </w:pPr>
            <w:del w:author="Carmen Garcia Montero" w:date="2025-11-03T15:59:00Z" w:id="7208">
              <w:r w:rsidRPr="00117039" w:rsidDel="00A46A76">
                <w:rPr>
                  <w:rFonts w:ascii="Times New Roman" w:hAnsi="Times New Roman" w:cs="Times New Roman"/>
                  <w:sz w:val="16"/>
                  <w:szCs w:val="16"/>
                  <w:lang w:val="en-GB"/>
                </w:rPr>
                <w:delText>SPU or SPG master data</w:delText>
              </w:r>
            </w:del>
          </w:p>
        </w:tc>
        <w:tc>
          <w:tcPr>
            <w:tcW w:w="3238" w:type="dxa"/>
          </w:tcPr>
          <w:p w:rsidRPr="00117039" w:rsidR="00DB28BE" w:rsidDel="00A46A76" w:rsidP="00DB28BE" w:rsidRDefault="00DB28BE" w14:paraId="0E8E1A8A" w14:textId="0D20D452">
            <w:pPr>
              <w:spacing w:after="0" w:line="276" w:lineRule="auto"/>
              <w:rPr>
                <w:del w:author="Carmen Garcia Montero" w:date="2025-11-03T15:59:00Z" w:id="7209"/>
                <w:rFonts w:ascii="Times New Roman" w:hAnsi="Times New Roman" w:cs="Times New Roman"/>
                <w:sz w:val="16"/>
                <w:szCs w:val="16"/>
                <w:lang w:val="en-GB"/>
              </w:rPr>
            </w:pPr>
            <w:del w:author="Carmen Garcia Montero" w:date="2025-11-03T15:59:00Z" w:id="7210">
              <w:r w:rsidRPr="00117039" w:rsidDel="00A46A76">
                <w:rPr>
                  <w:rFonts w:ascii="Times New Roman" w:hAnsi="Times New Roman" w:cs="Times New Roman"/>
                  <w:sz w:val="16"/>
                  <w:szCs w:val="16"/>
                  <w:lang w:val="en-GB"/>
                </w:rPr>
                <w:delText xml:space="preserve">Information Object </w:delText>
              </w:r>
            </w:del>
            <w:ins w:author="Marek Jonas" w:date="2025-10-29T09:38:00Z" w:id="7211">
              <w:del w:author="Carmen Garcia Montero" w:date="2025-11-03T15:59:00Z" w:id="7212">
                <w:r w:rsidDel="00A46A76">
                  <w:rPr>
                    <w:rFonts w:ascii="Times New Roman" w:hAnsi="Times New Roman" w:cs="Times New Roman"/>
                    <w:sz w:val="16"/>
                    <w:szCs w:val="16"/>
                    <w:lang w:val="en-GB"/>
                  </w:rPr>
                  <w:delText>CJ</w:delText>
                </w:r>
              </w:del>
            </w:ins>
            <w:del w:author="Carmen Garcia Montero" w:date="2025-11-03T15:59:00Z" w:id="7213">
              <w:r w:rsidRPr="00117039" w:rsidDel="00A46A76">
                <w:rPr>
                  <w:rFonts w:ascii="Times New Roman" w:hAnsi="Times New Roman" w:cs="Times New Roman"/>
                  <w:sz w:val="16"/>
                  <w:szCs w:val="16"/>
                  <w:lang w:val="en-GB"/>
                </w:rPr>
                <w:delText>? – SPU or SPG master data</w:delText>
              </w:r>
            </w:del>
          </w:p>
          <w:p w:rsidRPr="00117039" w:rsidR="00DB28BE" w:rsidP="00DB28BE" w:rsidRDefault="00DB28BE" w14:paraId="7C9CC6CB" w14:textId="77777777">
            <w:pPr>
              <w:spacing w:after="0" w:line="276" w:lineRule="auto"/>
              <w:rPr>
                <w:rFonts w:ascii="Times New Roman" w:hAnsi="Times New Roman" w:cs="Times New Roman"/>
                <w:sz w:val="16"/>
                <w:szCs w:val="16"/>
                <w:lang w:val="en-GB"/>
              </w:rPr>
            </w:pPr>
            <w:del w:author="Carmen Garcia Montero" w:date="2025-11-03T15:59:00Z" w:id="7214">
              <w:r w:rsidRPr="00117039" w:rsidDel="00A46A76">
                <w:rPr>
                  <w:rFonts w:ascii="Times New Roman" w:hAnsi="Times New Roman" w:cs="Times New Roman"/>
                  <w:sz w:val="16"/>
                  <w:szCs w:val="16"/>
                  <w:lang w:val="en-GB"/>
                </w:rPr>
                <w:delText xml:space="preserve">Note: Only changed data is expected to be included in the request, other attributes are considered optional. </w:delText>
              </w:r>
            </w:del>
          </w:p>
        </w:tc>
      </w:tr>
      <w:tr w:rsidRPr="00EC1EB1" w:rsidR="00DB28BE" w:rsidTr="0DC8649F" w14:paraId="52E2EF70" w14:textId="77777777">
        <w:trPr>
          <w:trHeight w:val="300"/>
        </w:trPr>
        <w:tc>
          <w:tcPr>
            <w:tcW w:w="828" w:type="dxa"/>
            <w:gridSpan w:val="3"/>
            <w:vMerge/>
          </w:tcPr>
          <w:p w:rsidRPr="00117039" w:rsidR="00DB28BE" w:rsidP="00DB28BE" w:rsidRDefault="00DB28BE" w14:paraId="398C2321"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502C8AD8"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57D762D9" w14:textId="77777777">
            <w:pPr>
              <w:spacing w:after="0" w:line="276" w:lineRule="auto"/>
              <w:rPr>
                <w:rFonts w:ascii="Times New Roman" w:hAnsi="Times New Roman" w:cs="Times New Roman"/>
                <w:sz w:val="16"/>
                <w:szCs w:val="16"/>
                <w:lang w:val="en-GB"/>
              </w:rPr>
            </w:pPr>
            <w:del w:author="Carmen Garcia Montero" w:date="2025-11-03T15:59:00Z" w:id="7215">
              <w:r w:rsidRPr="00117039" w:rsidDel="00A46A76">
                <w:rPr>
                  <w:rFonts w:ascii="Times New Roman" w:hAnsi="Times New Roman" w:cs="Times New Roman"/>
                  <w:sz w:val="16"/>
                  <w:szCs w:val="16"/>
                  <w:lang w:val="en-GB"/>
                </w:rPr>
                <w:delText>Reason</w:delText>
              </w:r>
            </w:del>
          </w:p>
        </w:tc>
        <w:tc>
          <w:tcPr>
            <w:tcW w:w="3238" w:type="dxa"/>
          </w:tcPr>
          <w:p w:rsidRPr="00117039" w:rsidR="00DB28BE" w:rsidP="00DB28BE" w:rsidRDefault="00DB28BE" w14:paraId="7CF80BA0" w14:textId="77777777">
            <w:pPr>
              <w:spacing w:after="0" w:line="276" w:lineRule="auto"/>
              <w:rPr>
                <w:rFonts w:ascii="Times New Roman" w:hAnsi="Times New Roman" w:cs="Times New Roman"/>
                <w:sz w:val="16"/>
                <w:szCs w:val="16"/>
                <w:lang w:val="en-GB"/>
              </w:rPr>
            </w:pPr>
            <w:del w:author="Carmen Garcia Montero" w:date="2025-11-03T15:59:00Z" w:id="7216">
              <w:r w:rsidRPr="00117039" w:rsidDel="00A46A76">
                <w:rPr>
                  <w:rFonts w:ascii="Times New Roman" w:hAnsi="Times New Roman" w:cs="Times New Roman"/>
                  <w:sz w:val="16"/>
                  <w:szCs w:val="16"/>
                  <w:lang w:val="en-GB"/>
                </w:rPr>
                <w:delText>Reason or category for the update</w:delText>
              </w:r>
            </w:del>
          </w:p>
        </w:tc>
      </w:tr>
      <w:tr w:rsidRPr="00EC1EB1" w:rsidR="00DB28BE" w:rsidTr="0DC8649F" w14:paraId="4594CF7D" w14:textId="77777777">
        <w:trPr>
          <w:trHeight w:val="300"/>
        </w:trPr>
        <w:tc>
          <w:tcPr>
            <w:tcW w:w="828" w:type="dxa"/>
            <w:gridSpan w:val="3"/>
            <w:vMerge/>
          </w:tcPr>
          <w:p w:rsidRPr="00117039" w:rsidR="00DB28BE" w:rsidP="00DB28BE" w:rsidRDefault="00DB28BE" w14:paraId="67086E55"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497D9A21"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728EC95D" w14:textId="77777777">
            <w:pPr>
              <w:spacing w:after="0" w:line="276" w:lineRule="auto"/>
              <w:rPr>
                <w:rFonts w:ascii="Times New Roman" w:hAnsi="Times New Roman" w:cs="Times New Roman"/>
                <w:sz w:val="16"/>
                <w:szCs w:val="16"/>
                <w:lang w:val="en-GB"/>
              </w:rPr>
            </w:pPr>
            <w:del w:author="Carmen Garcia Montero" w:date="2025-11-03T15:59:00Z" w:id="7217">
              <w:r w:rsidRPr="00117039" w:rsidDel="00A46A76">
                <w:rPr>
                  <w:rFonts w:ascii="Times New Roman" w:hAnsi="Times New Roman" w:cs="Times New Roman"/>
                  <w:sz w:val="16"/>
                  <w:szCs w:val="16"/>
                  <w:lang w:val="en-GB"/>
                </w:rPr>
                <w:delText>Information validity</w:delText>
              </w:r>
            </w:del>
          </w:p>
        </w:tc>
        <w:tc>
          <w:tcPr>
            <w:tcW w:w="3238" w:type="dxa"/>
          </w:tcPr>
          <w:p w:rsidRPr="00117039" w:rsidR="00DB28BE" w:rsidP="00DB28BE" w:rsidRDefault="00DB28BE" w14:paraId="6ACFEBC5" w14:textId="77777777">
            <w:pPr>
              <w:spacing w:after="0" w:line="276" w:lineRule="auto"/>
              <w:rPr>
                <w:rFonts w:ascii="Times New Roman" w:hAnsi="Times New Roman" w:cs="Times New Roman"/>
                <w:sz w:val="16"/>
                <w:szCs w:val="16"/>
                <w:lang w:val="en-GB"/>
              </w:rPr>
            </w:pPr>
            <w:del w:author="Carmen Garcia Montero" w:date="2025-11-03T15:59:00Z" w:id="7218">
              <w:r w:rsidRPr="00117039" w:rsidDel="00A46A76">
                <w:rPr>
                  <w:rFonts w:ascii="Times New Roman" w:hAnsi="Times New Roman" w:cs="Times New Roman"/>
                  <w:sz w:val="16"/>
                  <w:szCs w:val="16"/>
                  <w:lang w:val="en-GB"/>
                </w:rPr>
                <w:delText xml:space="preserve">Period during which the updated data attributes are valid. </w:delText>
              </w:r>
            </w:del>
          </w:p>
        </w:tc>
      </w:tr>
      <w:tr w:rsidRPr="00EC1EB1" w:rsidR="00DB28BE" w:rsidTr="0DC8649F" w14:paraId="34D5DD1B" w14:textId="77777777">
        <w:trPr>
          <w:trHeight w:val="300"/>
        </w:trPr>
        <w:tc>
          <w:tcPr>
            <w:tcW w:w="828" w:type="dxa"/>
            <w:gridSpan w:val="3"/>
            <w:vMerge w:val="restart"/>
          </w:tcPr>
          <w:p w:rsidRPr="00117039" w:rsidR="00DB28BE" w:rsidP="00DB28BE" w:rsidRDefault="00DB28BE" w14:paraId="78E8D00A" w14:textId="520B5140">
            <w:pPr>
              <w:spacing w:after="0" w:line="276" w:lineRule="auto"/>
              <w:jc w:val="center"/>
              <w:rPr>
                <w:rFonts w:ascii="Times New Roman" w:hAnsi="Times New Roman" w:cs="Times New Roman"/>
                <w:sz w:val="16"/>
                <w:szCs w:val="16"/>
                <w:lang w:val="en-GB"/>
              </w:rPr>
            </w:pPr>
            <w:del w:author="Carmen Garcia Montero" w:date="2025-11-03T15:59:00Z" w:id="7219">
              <w:r w:rsidDel="00A46A76">
                <w:rPr>
                  <w:rFonts w:ascii="Times New Roman" w:hAnsi="Times New Roman" w:cs="Times New Roman"/>
                  <w:sz w:val="16"/>
                  <w:szCs w:val="16"/>
                  <w:lang w:val="en-GB"/>
                </w:rPr>
                <w:delText>BG</w:delText>
              </w:r>
            </w:del>
          </w:p>
        </w:tc>
        <w:tc>
          <w:tcPr>
            <w:tcW w:w="2766" w:type="dxa"/>
            <w:gridSpan w:val="2"/>
            <w:vMerge w:val="restart"/>
          </w:tcPr>
          <w:p w:rsidRPr="004C7654" w:rsidR="00DB28BE" w:rsidP="00DB28BE" w:rsidRDefault="00DB28BE" w14:paraId="1682037A" w14:textId="77777777">
            <w:pPr>
              <w:spacing w:after="0" w:line="276" w:lineRule="auto"/>
              <w:rPr>
                <w:rFonts w:ascii="Times New Roman" w:hAnsi="Times New Roman" w:cs="Times New Roman"/>
                <w:sz w:val="16"/>
                <w:szCs w:val="16"/>
                <w:lang w:val="en-GB"/>
              </w:rPr>
            </w:pPr>
            <w:del w:author="Carmen Garcia Montero" w:date="2025-11-03T15:59:00Z" w:id="7220">
              <w:r w:rsidRPr="004C7654" w:rsidDel="00A46A76">
                <w:rPr>
                  <w:rFonts w:ascii="Times New Roman" w:hAnsi="Times New Roman" w:cs="Times New Roman"/>
                  <w:sz w:val="16"/>
                  <w:szCs w:val="16"/>
                  <w:lang w:val="en-GB"/>
                </w:rPr>
                <w:delText>SPU or SPG update confirmation</w:delText>
              </w:r>
            </w:del>
          </w:p>
        </w:tc>
        <w:tc>
          <w:tcPr>
            <w:tcW w:w="3082" w:type="dxa"/>
            <w:gridSpan w:val="2"/>
          </w:tcPr>
          <w:p w:rsidRPr="00117039" w:rsidR="00DB28BE" w:rsidP="00DB28BE" w:rsidRDefault="00DB28BE" w14:paraId="14CC0BE8" w14:textId="77777777">
            <w:pPr>
              <w:spacing w:after="0" w:line="276" w:lineRule="auto"/>
              <w:rPr>
                <w:rFonts w:ascii="Times New Roman" w:hAnsi="Times New Roman" w:cs="Times New Roman"/>
                <w:sz w:val="16"/>
                <w:szCs w:val="16"/>
                <w:lang w:val="en-GB"/>
              </w:rPr>
            </w:pPr>
            <w:del w:author="Carmen Garcia Montero" w:date="2025-11-03T15:59:00Z" w:id="7221">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72F179AD" w14:textId="0A8A57E7">
            <w:pPr>
              <w:spacing w:after="0" w:line="276" w:lineRule="auto"/>
              <w:rPr>
                <w:rFonts w:ascii="Times New Roman" w:hAnsi="Times New Roman" w:cs="Times New Roman"/>
                <w:sz w:val="16"/>
                <w:szCs w:val="16"/>
                <w:lang w:val="en-GB"/>
              </w:rPr>
            </w:pPr>
            <w:del w:author="Carmen Garcia Montero" w:date="2025-11-03T15:59:00Z" w:id="7222">
              <w:r w:rsidRPr="00117039" w:rsidDel="00A46A76">
                <w:rPr>
                  <w:rFonts w:ascii="Times New Roman" w:hAnsi="Times New Roman" w:cs="Times New Roman"/>
                  <w:sz w:val="16"/>
                  <w:szCs w:val="16"/>
                  <w:lang w:val="en-GB"/>
                </w:rPr>
                <w:delText>Identification of a flexibility information system module</w:delText>
              </w:r>
            </w:del>
          </w:p>
        </w:tc>
      </w:tr>
      <w:tr w:rsidRPr="00413073" w:rsidR="00DB28BE" w:rsidTr="0DC8649F" w14:paraId="1DC2B275" w14:textId="77777777">
        <w:trPr>
          <w:trHeight w:val="300"/>
          <w:ins w:author="Marek Jonas" w:date="2025-10-29T09:46:00Z" w:id="7223"/>
        </w:trPr>
        <w:tc>
          <w:tcPr>
            <w:tcW w:w="828" w:type="dxa"/>
            <w:gridSpan w:val="3"/>
            <w:vMerge/>
          </w:tcPr>
          <w:p w:rsidR="00DB28BE" w:rsidP="00DB28BE" w:rsidRDefault="00DB28BE" w14:paraId="4FD4E5BA" w14:textId="77777777">
            <w:pPr>
              <w:spacing w:after="0" w:line="276" w:lineRule="auto"/>
              <w:jc w:val="center"/>
              <w:rPr>
                <w:ins w:author="Marek Jonas" w:date="2025-10-29T09:46:00Z" w:id="7224"/>
                <w:rFonts w:ascii="Times New Roman" w:hAnsi="Times New Roman" w:cs="Times New Roman"/>
                <w:sz w:val="16"/>
                <w:szCs w:val="16"/>
                <w:lang w:val="en-GB"/>
              </w:rPr>
            </w:pPr>
          </w:p>
        </w:tc>
        <w:tc>
          <w:tcPr>
            <w:tcW w:w="2766" w:type="dxa"/>
            <w:gridSpan w:val="2"/>
            <w:vMerge/>
          </w:tcPr>
          <w:p w:rsidRPr="004C7654" w:rsidR="00DB28BE" w:rsidP="00DB28BE" w:rsidRDefault="00DB28BE" w14:paraId="357E0024" w14:textId="77777777">
            <w:pPr>
              <w:spacing w:after="0" w:line="276" w:lineRule="auto"/>
              <w:rPr>
                <w:ins w:author="Marek Jonas" w:date="2025-10-29T09:46:00Z" w:id="7225"/>
                <w:rFonts w:ascii="Times New Roman" w:hAnsi="Times New Roman" w:cs="Times New Roman"/>
                <w:sz w:val="16"/>
                <w:szCs w:val="16"/>
                <w:lang w:val="en-GB"/>
              </w:rPr>
            </w:pPr>
          </w:p>
        </w:tc>
        <w:tc>
          <w:tcPr>
            <w:tcW w:w="3082" w:type="dxa"/>
            <w:gridSpan w:val="2"/>
          </w:tcPr>
          <w:p w:rsidRPr="00117039" w:rsidR="00DB28BE" w:rsidP="00DB28BE" w:rsidRDefault="00DB28BE" w14:paraId="3DD82A50" w14:textId="208F38A9">
            <w:pPr>
              <w:spacing w:after="0" w:line="276" w:lineRule="auto"/>
              <w:rPr>
                <w:ins w:author="Marek Jonas" w:date="2025-10-29T09:46:00Z" w:id="7226"/>
                <w:rFonts w:ascii="Times New Roman" w:hAnsi="Times New Roman" w:cs="Times New Roman"/>
                <w:sz w:val="16"/>
                <w:szCs w:val="16"/>
                <w:lang w:val="en-GB"/>
              </w:rPr>
            </w:pPr>
            <w:ins w:author="Marek Jonas" w:date="2025-10-29T09:46:00Z" w:id="7227">
              <w:del w:author="Carmen Garcia Montero" w:date="2025-11-03T15:59:00Z" w:id="7228">
                <w:r w:rsidRPr="00117039" w:rsidDel="00A46A76">
                  <w:rPr>
                    <w:rFonts w:ascii="Times New Roman" w:hAnsi="Times New Roman" w:cs="Times New Roman"/>
                    <w:sz w:val="16"/>
                    <w:szCs w:val="16"/>
                    <w:lang w:val="en-GB"/>
                  </w:rPr>
                  <w:delText>SPU or SPG master data</w:delText>
                </w:r>
              </w:del>
            </w:ins>
          </w:p>
        </w:tc>
        <w:tc>
          <w:tcPr>
            <w:tcW w:w="3238" w:type="dxa"/>
          </w:tcPr>
          <w:p w:rsidRPr="00117039" w:rsidR="00DB28BE" w:rsidP="00DB28BE" w:rsidRDefault="00DB28BE" w14:paraId="28DC129C" w14:textId="1B693B2A">
            <w:pPr>
              <w:spacing w:after="0" w:line="276" w:lineRule="auto"/>
              <w:rPr>
                <w:ins w:author="Marek Jonas" w:date="2025-10-29T09:46:00Z" w:id="7229"/>
                <w:rFonts w:ascii="Times New Roman" w:hAnsi="Times New Roman" w:cs="Times New Roman"/>
                <w:sz w:val="16"/>
                <w:szCs w:val="16"/>
                <w:lang w:val="en-GB"/>
              </w:rPr>
            </w:pPr>
            <w:ins w:author="Marek Jonas" w:date="2025-10-29T09:47:00Z" w:id="7230">
              <w:del w:author="Carmen Garcia Montero" w:date="2025-11-03T15:59:00Z" w:id="7231">
                <w:r w:rsidRPr="00117039" w:rsidDel="00A46A76">
                  <w:rPr>
                    <w:rFonts w:ascii="Times New Roman" w:hAnsi="Times New Roman" w:cs="Times New Roman"/>
                    <w:sz w:val="16"/>
                    <w:szCs w:val="16"/>
                    <w:lang w:val="en-GB"/>
                  </w:rPr>
                  <w:delText xml:space="preserve">Information Object </w:delText>
                </w:r>
                <w:r w:rsidDel="00A46A76">
                  <w:rPr>
                    <w:rFonts w:ascii="Times New Roman" w:hAnsi="Times New Roman" w:cs="Times New Roman"/>
                    <w:sz w:val="16"/>
                    <w:szCs w:val="16"/>
                    <w:lang w:val="en-GB"/>
                  </w:rPr>
                  <w:delText>CJ</w:delText>
                </w:r>
                <w:r w:rsidRPr="00117039" w:rsidDel="00A46A76">
                  <w:rPr>
                    <w:rFonts w:ascii="Times New Roman" w:hAnsi="Times New Roman" w:cs="Times New Roman"/>
                    <w:sz w:val="16"/>
                    <w:szCs w:val="16"/>
                    <w:lang w:val="en-GB"/>
                  </w:rPr>
                  <w:delText xml:space="preserve"> – SPU or SPG master data</w:delText>
                </w:r>
              </w:del>
            </w:ins>
          </w:p>
        </w:tc>
      </w:tr>
      <w:tr w:rsidRPr="00EC1EB1" w:rsidR="00DB28BE" w:rsidTr="0DC8649F" w14:paraId="27795EBC" w14:textId="77777777">
        <w:trPr>
          <w:trHeight w:val="300"/>
        </w:trPr>
        <w:tc>
          <w:tcPr>
            <w:tcW w:w="828" w:type="dxa"/>
            <w:gridSpan w:val="3"/>
            <w:vMerge/>
          </w:tcPr>
          <w:p w:rsidRPr="00117039" w:rsidR="00DB28BE" w:rsidP="00DB28BE" w:rsidRDefault="00DB28BE" w14:paraId="0B90270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3435352B"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78458A5C" w14:textId="77777777">
            <w:pPr>
              <w:spacing w:after="0" w:line="276" w:lineRule="auto"/>
              <w:rPr>
                <w:rFonts w:ascii="Times New Roman" w:hAnsi="Times New Roman" w:cs="Times New Roman"/>
                <w:sz w:val="16"/>
                <w:szCs w:val="16"/>
                <w:lang w:val="en-GB"/>
              </w:rPr>
            </w:pPr>
            <w:del w:author="Carmen Garcia Montero" w:date="2025-11-03T15:59:00Z" w:id="7232">
              <w:r w:rsidRPr="00117039" w:rsidDel="00A46A76">
                <w:rPr>
                  <w:rFonts w:ascii="Times New Roman" w:hAnsi="Times New Roman" w:cs="Times New Roman"/>
                  <w:sz w:val="16"/>
                  <w:szCs w:val="16"/>
                  <w:lang w:val="en-GB"/>
                </w:rPr>
                <w:delText>SPU or SPG identification</w:delText>
              </w:r>
            </w:del>
          </w:p>
        </w:tc>
        <w:tc>
          <w:tcPr>
            <w:tcW w:w="3238" w:type="dxa"/>
          </w:tcPr>
          <w:p w:rsidRPr="00117039" w:rsidR="00DB28BE" w:rsidP="00DB28BE" w:rsidRDefault="00DB28BE" w14:paraId="1ED9E02A" w14:textId="77777777">
            <w:pPr>
              <w:spacing w:after="0" w:line="276" w:lineRule="auto"/>
              <w:rPr>
                <w:rFonts w:ascii="Times New Roman" w:hAnsi="Times New Roman" w:cs="Times New Roman"/>
                <w:sz w:val="16"/>
                <w:szCs w:val="16"/>
                <w:lang w:val="en-GB"/>
              </w:rPr>
            </w:pPr>
            <w:del w:author="Carmen Garcia Montero" w:date="2025-11-03T15:59:00Z" w:id="7233">
              <w:r w:rsidRPr="00117039" w:rsidDel="00A46A76">
                <w:rPr>
                  <w:rFonts w:ascii="Times New Roman" w:hAnsi="Times New Roman" w:cs="Times New Roman"/>
                  <w:sz w:val="16"/>
                  <w:szCs w:val="16"/>
                  <w:lang w:val="en-GB"/>
                </w:rPr>
                <w:delText>An existing European wide unique identification code for the SPU or SPG to be used in registration. </w:delText>
              </w:r>
            </w:del>
          </w:p>
        </w:tc>
      </w:tr>
      <w:tr w:rsidRPr="00EC1EB1" w:rsidR="00DB28BE" w:rsidTr="0DC8649F" w14:paraId="185922F2" w14:textId="77777777">
        <w:trPr>
          <w:trHeight w:val="300"/>
        </w:trPr>
        <w:tc>
          <w:tcPr>
            <w:tcW w:w="828" w:type="dxa"/>
            <w:gridSpan w:val="3"/>
            <w:vMerge/>
          </w:tcPr>
          <w:p w:rsidRPr="00117039" w:rsidR="00DB28BE" w:rsidP="00DB28BE" w:rsidRDefault="00DB28BE" w14:paraId="763423F7"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4954BA7C"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5282F559" w14:textId="77777777">
            <w:pPr>
              <w:spacing w:after="0" w:line="276" w:lineRule="auto"/>
              <w:rPr>
                <w:rFonts w:ascii="Times New Roman" w:hAnsi="Times New Roman" w:cs="Times New Roman"/>
                <w:sz w:val="16"/>
                <w:szCs w:val="16"/>
                <w:lang w:val="en-GB"/>
              </w:rPr>
            </w:pPr>
            <w:del w:author="Carmen Garcia Montero" w:date="2025-11-03T15:59:00Z" w:id="7234">
              <w:r w:rsidRPr="00117039" w:rsidDel="00A46A76">
                <w:rPr>
                  <w:rFonts w:ascii="Times New Roman" w:hAnsi="Times New Roman" w:cs="Times New Roman"/>
                  <w:sz w:val="16"/>
                  <w:szCs w:val="16"/>
                  <w:lang w:val="en-GB"/>
                </w:rPr>
                <w:delText>Update date</w:delText>
              </w:r>
            </w:del>
          </w:p>
        </w:tc>
        <w:tc>
          <w:tcPr>
            <w:tcW w:w="3238" w:type="dxa"/>
          </w:tcPr>
          <w:p w:rsidRPr="00117039" w:rsidR="00DB28BE" w:rsidP="00DB28BE" w:rsidRDefault="00DB28BE" w14:paraId="050B2A0F" w14:textId="77777777">
            <w:pPr>
              <w:spacing w:after="0" w:line="276" w:lineRule="auto"/>
              <w:rPr>
                <w:rFonts w:ascii="Times New Roman" w:hAnsi="Times New Roman" w:cs="Times New Roman"/>
                <w:sz w:val="16"/>
                <w:szCs w:val="16"/>
                <w:lang w:val="en-GB"/>
              </w:rPr>
            </w:pPr>
            <w:del w:author="Carmen Garcia Montero" w:date="2025-11-03T15:59:00Z" w:id="7235">
              <w:r w:rsidRPr="00117039" w:rsidDel="00A46A76">
                <w:rPr>
                  <w:rFonts w:ascii="Times New Roman" w:hAnsi="Times New Roman" w:cs="Times New Roman"/>
                  <w:sz w:val="16"/>
                  <w:szCs w:val="16"/>
                  <w:lang w:val="en-GB"/>
                </w:rPr>
                <w:delText xml:space="preserve">Timestamp for when the update was registered in the SP module. </w:delText>
              </w:r>
            </w:del>
          </w:p>
        </w:tc>
      </w:tr>
      <w:tr w:rsidRPr="00781731" w:rsidR="00DB28BE" w:rsidTr="0DC8649F" w14:paraId="310746DF" w14:textId="77777777">
        <w:trPr>
          <w:trHeight w:val="300"/>
        </w:trPr>
        <w:tc>
          <w:tcPr>
            <w:tcW w:w="828" w:type="dxa"/>
            <w:gridSpan w:val="3"/>
            <w:vMerge w:val="restart"/>
          </w:tcPr>
          <w:p w:rsidRPr="00117039" w:rsidR="00DB28BE" w:rsidP="00DB28BE" w:rsidRDefault="00DB28BE" w14:paraId="2E9E58CF" w14:textId="1738F120">
            <w:pPr>
              <w:spacing w:after="0" w:line="276" w:lineRule="auto"/>
              <w:jc w:val="center"/>
              <w:rPr>
                <w:rFonts w:ascii="Times New Roman" w:hAnsi="Times New Roman" w:cs="Times New Roman"/>
                <w:sz w:val="16"/>
                <w:szCs w:val="16"/>
                <w:lang w:val="en-GB"/>
              </w:rPr>
            </w:pPr>
            <w:del w:author="Carmen Garcia Montero" w:date="2025-11-03T15:59:00Z" w:id="7236">
              <w:r w:rsidDel="00A46A76">
                <w:rPr>
                  <w:rFonts w:ascii="Times New Roman" w:hAnsi="Times New Roman" w:cs="Times New Roman"/>
                  <w:sz w:val="16"/>
                  <w:szCs w:val="16"/>
                  <w:lang w:val="en-GB"/>
                </w:rPr>
                <w:delText>BH</w:delText>
              </w:r>
            </w:del>
          </w:p>
        </w:tc>
        <w:tc>
          <w:tcPr>
            <w:tcW w:w="2766" w:type="dxa"/>
            <w:gridSpan w:val="2"/>
            <w:vMerge w:val="restart"/>
          </w:tcPr>
          <w:p w:rsidRPr="004C7654" w:rsidR="00DB28BE" w:rsidP="00DB28BE" w:rsidRDefault="00DB28BE" w14:paraId="0BC1CE33" w14:textId="77777777">
            <w:pPr>
              <w:spacing w:after="0" w:line="276" w:lineRule="auto"/>
              <w:rPr>
                <w:rFonts w:ascii="Times New Roman" w:hAnsi="Times New Roman" w:cs="Times New Roman"/>
                <w:sz w:val="16"/>
                <w:szCs w:val="16"/>
                <w:lang w:val="en-GB"/>
              </w:rPr>
            </w:pPr>
            <w:del w:author="Carmen Garcia Montero" w:date="2025-11-03T15:59:00Z" w:id="7237">
              <w:r w:rsidRPr="004C7654" w:rsidDel="00A46A76">
                <w:rPr>
                  <w:rFonts w:ascii="Times New Roman" w:hAnsi="Times New Roman" w:cs="Times New Roman"/>
                  <w:sz w:val="16"/>
                  <w:szCs w:val="16"/>
                  <w:lang w:val="en-GB"/>
                </w:rPr>
                <w:delText>SPU or SPG update notification</w:delText>
              </w:r>
            </w:del>
          </w:p>
        </w:tc>
        <w:tc>
          <w:tcPr>
            <w:tcW w:w="3082" w:type="dxa"/>
            <w:gridSpan w:val="2"/>
          </w:tcPr>
          <w:p w:rsidRPr="00117039" w:rsidR="00DB28BE" w:rsidP="00DB28BE" w:rsidRDefault="00DB28BE" w14:paraId="25103B91" w14:textId="77777777">
            <w:pPr>
              <w:spacing w:after="0" w:line="276" w:lineRule="auto"/>
              <w:rPr>
                <w:rFonts w:ascii="Times New Roman" w:hAnsi="Times New Roman" w:cs="Times New Roman"/>
                <w:sz w:val="16"/>
                <w:szCs w:val="16"/>
                <w:lang w:val="en-GB"/>
              </w:rPr>
            </w:pPr>
            <w:del w:author="Carmen Garcia Montero" w:date="2025-11-03T15:59:00Z" w:id="7238">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7AC9F6A0" w14:textId="785B0198">
            <w:pPr>
              <w:spacing w:after="0" w:line="276" w:lineRule="auto"/>
              <w:rPr>
                <w:rFonts w:ascii="Times New Roman" w:hAnsi="Times New Roman" w:cs="Times New Roman"/>
                <w:sz w:val="16"/>
                <w:szCs w:val="16"/>
                <w:lang w:val="en-GB"/>
              </w:rPr>
            </w:pPr>
            <w:del w:author="Carmen Garcia Montero" w:date="2025-11-03T15:59:00Z" w:id="7239">
              <w:r w:rsidRPr="00117039" w:rsidDel="00A46A76">
                <w:rPr>
                  <w:rFonts w:ascii="Times New Roman" w:hAnsi="Times New Roman" w:cs="Times New Roman"/>
                  <w:sz w:val="16"/>
                  <w:szCs w:val="16"/>
                  <w:lang w:val="en-GB"/>
                </w:rPr>
                <w:delText xml:space="preserve">Identification of a flexibility information system module </w:delText>
              </w:r>
            </w:del>
          </w:p>
        </w:tc>
      </w:tr>
      <w:tr w:rsidRPr="00781731" w:rsidR="00DB28BE" w:rsidTr="0DC8649F" w14:paraId="07DCE7F7" w14:textId="77777777">
        <w:trPr>
          <w:trHeight w:val="300"/>
        </w:trPr>
        <w:tc>
          <w:tcPr>
            <w:tcW w:w="828" w:type="dxa"/>
            <w:gridSpan w:val="3"/>
            <w:vMerge/>
          </w:tcPr>
          <w:p w:rsidRPr="00117039" w:rsidR="00DB28BE" w:rsidP="00DB28BE" w:rsidRDefault="00DB28BE" w14:paraId="7F369E77"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6D6A4A0B"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21A769EE" w14:textId="77777777">
            <w:pPr>
              <w:spacing w:after="0" w:line="276" w:lineRule="auto"/>
              <w:rPr>
                <w:rFonts w:ascii="Times New Roman" w:hAnsi="Times New Roman" w:cs="Times New Roman"/>
                <w:sz w:val="16"/>
                <w:szCs w:val="16"/>
                <w:lang w:val="en-GB"/>
              </w:rPr>
            </w:pPr>
            <w:del w:author="Carmen Garcia Montero" w:date="2025-11-03T15:59:00Z" w:id="7240">
              <w:r w:rsidRPr="00117039" w:rsidDel="00A46A76">
                <w:rPr>
                  <w:rFonts w:ascii="Times New Roman" w:hAnsi="Times New Roman" w:cs="Times New Roman"/>
                  <w:sz w:val="16"/>
                  <w:szCs w:val="16"/>
                  <w:lang w:val="en-GB"/>
                </w:rPr>
                <w:delText>SPU or SPG master data</w:delText>
              </w:r>
            </w:del>
          </w:p>
        </w:tc>
        <w:tc>
          <w:tcPr>
            <w:tcW w:w="3238" w:type="dxa"/>
          </w:tcPr>
          <w:p w:rsidRPr="00117039" w:rsidR="00DB28BE" w:rsidP="00DB28BE" w:rsidRDefault="00DB28BE" w14:paraId="2E979286" w14:textId="6D924447">
            <w:pPr>
              <w:spacing w:after="0" w:line="276" w:lineRule="auto"/>
              <w:rPr>
                <w:rFonts w:ascii="Times New Roman" w:hAnsi="Times New Roman" w:cs="Times New Roman"/>
                <w:sz w:val="16"/>
                <w:szCs w:val="16"/>
                <w:lang w:val="en-GB"/>
              </w:rPr>
            </w:pPr>
            <w:del w:author="Carmen Garcia Montero" w:date="2025-11-03T15:59:00Z" w:id="7241">
              <w:r w:rsidRPr="00117039" w:rsidDel="00A46A76">
                <w:rPr>
                  <w:rFonts w:ascii="Times New Roman" w:hAnsi="Times New Roman" w:cs="Times New Roman"/>
                  <w:sz w:val="16"/>
                  <w:szCs w:val="16"/>
                  <w:lang w:val="en-GB"/>
                </w:rPr>
                <w:delText xml:space="preserve">Information Object </w:delText>
              </w:r>
            </w:del>
            <w:ins w:author="Marek Jonas" w:date="2025-10-29T09:46:00Z" w:id="7242">
              <w:del w:author="Carmen Garcia Montero" w:date="2025-11-03T15:59:00Z" w:id="7243">
                <w:r w:rsidDel="00A46A76">
                  <w:rPr>
                    <w:rFonts w:ascii="Times New Roman" w:hAnsi="Times New Roman" w:cs="Times New Roman"/>
                    <w:sz w:val="16"/>
                    <w:szCs w:val="16"/>
                    <w:lang w:val="en-GB"/>
                  </w:rPr>
                  <w:delText>CJ</w:delText>
                </w:r>
              </w:del>
            </w:ins>
            <w:del w:author="Carmen Garcia Montero" w:date="2025-11-03T15:59:00Z" w:id="7244">
              <w:r w:rsidRPr="00117039" w:rsidDel="00A46A76">
                <w:rPr>
                  <w:rFonts w:ascii="Times New Roman" w:hAnsi="Times New Roman" w:cs="Times New Roman"/>
                  <w:sz w:val="16"/>
                  <w:szCs w:val="16"/>
                  <w:lang w:val="en-GB"/>
                </w:rPr>
                <w:delText>? – SPU or SPG master data</w:delText>
              </w:r>
            </w:del>
          </w:p>
        </w:tc>
      </w:tr>
      <w:tr w:rsidRPr="00781731" w:rsidR="00DB28BE" w:rsidTr="0DC8649F" w14:paraId="1A90D1AF" w14:textId="77777777">
        <w:trPr>
          <w:trHeight w:val="300"/>
        </w:trPr>
        <w:tc>
          <w:tcPr>
            <w:tcW w:w="828" w:type="dxa"/>
            <w:gridSpan w:val="3"/>
            <w:vMerge/>
          </w:tcPr>
          <w:p w:rsidRPr="00117039" w:rsidR="00DB28BE" w:rsidP="00DB28BE" w:rsidRDefault="00DB28BE" w14:paraId="40BB949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73F7476"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5863C163" w14:textId="77777777">
            <w:pPr>
              <w:spacing w:after="0" w:line="276" w:lineRule="auto"/>
              <w:rPr>
                <w:rFonts w:ascii="Times New Roman" w:hAnsi="Times New Roman" w:cs="Times New Roman"/>
                <w:sz w:val="16"/>
                <w:szCs w:val="16"/>
                <w:lang w:val="en-GB"/>
              </w:rPr>
            </w:pPr>
            <w:del w:author="Carmen Garcia Montero" w:date="2025-11-03T15:59:00Z" w:id="7245">
              <w:r w:rsidRPr="00117039" w:rsidDel="00A46A76">
                <w:rPr>
                  <w:rFonts w:ascii="Times New Roman" w:hAnsi="Times New Roman" w:cs="Times New Roman"/>
                  <w:sz w:val="16"/>
                  <w:szCs w:val="16"/>
                  <w:lang w:val="en-GB"/>
                </w:rPr>
                <w:delText>Reason</w:delText>
              </w:r>
            </w:del>
          </w:p>
        </w:tc>
        <w:tc>
          <w:tcPr>
            <w:tcW w:w="3238" w:type="dxa"/>
          </w:tcPr>
          <w:p w:rsidRPr="00117039" w:rsidR="00DB28BE" w:rsidP="00DB28BE" w:rsidRDefault="00DB28BE" w14:paraId="05FEC9D0" w14:textId="77777777">
            <w:pPr>
              <w:spacing w:after="0" w:line="276" w:lineRule="auto"/>
              <w:rPr>
                <w:rFonts w:ascii="Times New Roman" w:hAnsi="Times New Roman" w:cs="Times New Roman"/>
                <w:sz w:val="16"/>
                <w:szCs w:val="16"/>
                <w:lang w:val="en-GB"/>
              </w:rPr>
            </w:pPr>
            <w:del w:author="Carmen Garcia Montero" w:date="2025-11-03T15:59:00Z" w:id="7246">
              <w:r w:rsidRPr="00117039" w:rsidDel="00A46A76">
                <w:rPr>
                  <w:rFonts w:ascii="Times New Roman" w:hAnsi="Times New Roman" w:cs="Times New Roman"/>
                  <w:sz w:val="16"/>
                  <w:szCs w:val="16"/>
                  <w:lang w:val="en-GB"/>
                </w:rPr>
                <w:delText>Reason or category for the update</w:delText>
              </w:r>
            </w:del>
          </w:p>
        </w:tc>
      </w:tr>
      <w:tr w:rsidRPr="00781731" w:rsidR="00DB28BE" w:rsidTr="0DC8649F" w14:paraId="1BE7420F" w14:textId="77777777">
        <w:trPr>
          <w:trHeight w:val="300"/>
        </w:trPr>
        <w:tc>
          <w:tcPr>
            <w:tcW w:w="828" w:type="dxa"/>
            <w:gridSpan w:val="3"/>
            <w:vMerge/>
          </w:tcPr>
          <w:p w:rsidRPr="00117039" w:rsidR="00DB28BE" w:rsidP="00DB28BE" w:rsidRDefault="00DB28BE" w14:paraId="40C8E4FD"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605A383"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515EBE1E" w14:textId="77777777">
            <w:pPr>
              <w:spacing w:after="0" w:line="276" w:lineRule="auto"/>
              <w:rPr>
                <w:rFonts w:ascii="Times New Roman" w:hAnsi="Times New Roman" w:cs="Times New Roman"/>
                <w:sz w:val="16"/>
                <w:szCs w:val="16"/>
                <w:lang w:val="en-GB"/>
              </w:rPr>
            </w:pPr>
            <w:del w:author="Carmen Garcia Montero" w:date="2025-11-03T15:59:00Z" w:id="7247">
              <w:r w:rsidRPr="00117039" w:rsidDel="00A46A76">
                <w:rPr>
                  <w:rFonts w:ascii="Times New Roman" w:hAnsi="Times New Roman" w:cs="Times New Roman"/>
                  <w:sz w:val="16"/>
                  <w:szCs w:val="16"/>
                  <w:lang w:val="en-GB"/>
                </w:rPr>
                <w:delText>Information validity</w:delText>
              </w:r>
            </w:del>
          </w:p>
        </w:tc>
        <w:tc>
          <w:tcPr>
            <w:tcW w:w="3238" w:type="dxa"/>
          </w:tcPr>
          <w:p w:rsidRPr="00117039" w:rsidR="00DB28BE" w:rsidP="00DB28BE" w:rsidRDefault="00DB28BE" w14:paraId="3AB06389" w14:textId="77777777">
            <w:pPr>
              <w:spacing w:after="0" w:line="276" w:lineRule="auto"/>
              <w:rPr>
                <w:rFonts w:ascii="Times New Roman" w:hAnsi="Times New Roman" w:cs="Times New Roman"/>
                <w:sz w:val="16"/>
                <w:szCs w:val="16"/>
                <w:lang w:val="en-GB"/>
              </w:rPr>
            </w:pPr>
            <w:del w:author="Carmen Garcia Montero" w:date="2025-11-03T15:59:00Z" w:id="7248">
              <w:r w:rsidRPr="00117039" w:rsidDel="00A46A76">
                <w:rPr>
                  <w:rFonts w:ascii="Times New Roman" w:hAnsi="Times New Roman" w:cs="Times New Roman"/>
                  <w:sz w:val="16"/>
                  <w:szCs w:val="16"/>
                  <w:lang w:val="en-GB"/>
                </w:rPr>
                <w:delText xml:space="preserve">Period during which the updated data attributes are valid. </w:delText>
              </w:r>
            </w:del>
          </w:p>
        </w:tc>
      </w:tr>
      <w:tr w:rsidRPr="00781731" w:rsidR="00DB28BE" w:rsidTr="0DC8649F" w14:paraId="4D66E296" w14:textId="77777777">
        <w:trPr>
          <w:trHeight w:val="300"/>
        </w:trPr>
        <w:tc>
          <w:tcPr>
            <w:tcW w:w="828" w:type="dxa"/>
            <w:gridSpan w:val="3"/>
            <w:vMerge w:val="restart"/>
          </w:tcPr>
          <w:p w:rsidRPr="00117039" w:rsidR="00DB28BE" w:rsidP="00DB28BE" w:rsidRDefault="00DB28BE" w14:paraId="11DDF146" w14:textId="7E87092D">
            <w:pPr>
              <w:spacing w:after="0" w:line="276" w:lineRule="auto"/>
              <w:jc w:val="center"/>
              <w:rPr>
                <w:rFonts w:ascii="Times New Roman" w:hAnsi="Times New Roman" w:cs="Times New Roman"/>
                <w:sz w:val="16"/>
                <w:szCs w:val="16"/>
                <w:lang w:val="en-GB"/>
              </w:rPr>
            </w:pPr>
            <w:del w:author="Carmen Garcia Montero" w:date="2025-11-03T15:59:00Z" w:id="7249">
              <w:r w:rsidDel="00A46A76">
                <w:rPr>
                  <w:rFonts w:ascii="Times New Roman" w:hAnsi="Times New Roman" w:cs="Times New Roman"/>
                  <w:sz w:val="16"/>
                  <w:szCs w:val="16"/>
                  <w:lang w:val="en-GB"/>
                </w:rPr>
                <w:delText>BI</w:delText>
              </w:r>
            </w:del>
          </w:p>
        </w:tc>
        <w:tc>
          <w:tcPr>
            <w:tcW w:w="2766" w:type="dxa"/>
            <w:gridSpan w:val="2"/>
            <w:vMerge w:val="restart"/>
          </w:tcPr>
          <w:p w:rsidRPr="004C7654" w:rsidR="00DB28BE" w:rsidP="00DB28BE" w:rsidRDefault="00DB28BE" w14:paraId="0A7DCA46" w14:textId="77777777">
            <w:pPr>
              <w:spacing w:after="0" w:line="276" w:lineRule="auto"/>
              <w:rPr>
                <w:rFonts w:ascii="Times New Roman" w:hAnsi="Times New Roman" w:cs="Times New Roman"/>
                <w:sz w:val="16"/>
                <w:szCs w:val="16"/>
                <w:lang w:val="en-GB"/>
              </w:rPr>
            </w:pPr>
            <w:del w:author="Carmen Garcia Montero" w:date="2025-11-03T15:59:00Z" w:id="7250">
              <w:r w:rsidRPr="004C7654" w:rsidDel="00A46A76">
                <w:rPr>
                  <w:rFonts w:ascii="Times New Roman" w:hAnsi="Times New Roman" w:cs="Times New Roman"/>
                  <w:sz w:val="16"/>
                  <w:szCs w:val="16"/>
                  <w:lang w:val="en-GB"/>
                </w:rPr>
                <w:delText>SPU or SPG de-registration request</w:delText>
              </w:r>
            </w:del>
          </w:p>
        </w:tc>
        <w:tc>
          <w:tcPr>
            <w:tcW w:w="3082" w:type="dxa"/>
            <w:gridSpan w:val="2"/>
          </w:tcPr>
          <w:p w:rsidRPr="00117039" w:rsidR="00DB28BE" w:rsidP="00DB28BE" w:rsidRDefault="00DB28BE" w14:paraId="16C5899E" w14:textId="77777777">
            <w:pPr>
              <w:spacing w:after="0" w:line="276" w:lineRule="auto"/>
              <w:rPr>
                <w:rFonts w:ascii="Times New Roman" w:hAnsi="Times New Roman" w:cs="Times New Roman"/>
                <w:sz w:val="16"/>
                <w:szCs w:val="16"/>
                <w:lang w:val="en-GB"/>
              </w:rPr>
            </w:pPr>
            <w:del w:author="Carmen Garcia Montero" w:date="2025-11-03T15:59:00Z" w:id="7251">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333D2FFE" w14:textId="56592BC3">
            <w:pPr>
              <w:spacing w:after="0" w:line="276" w:lineRule="auto"/>
              <w:rPr>
                <w:rFonts w:ascii="Times New Roman" w:hAnsi="Times New Roman" w:cs="Times New Roman"/>
                <w:sz w:val="16"/>
                <w:szCs w:val="16"/>
                <w:lang w:val="en-GB"/>
              </w:rPr>
            </w:pPr>
            <w:del w:author="Carmen Garcia Montero" w:date="2025-11-03T15:59:00Z" w:id="7252">
              <w:r w:rsidRPr="00117039" w:rsidDel="00A46A76">
                <w:rPr>
                  <w:rFonts w:ascii="Times New Roman" w:hAnsi="Times New Roman" w:cs="Times New Roman"/>
                  <w:sz w:val="16"/>
                  <w:szCs w:val="16"/>
                  <w:lang w:val="en-GB"/>
                </w:rPr>
                <w:delText xml:space="preserve">Identification of a flexibility information system module </w:delText>
              </w:r>
            </w:del>
          </w:p>
        </w:tc>
      </w:tr>
      <w:tr w:rsidRPr="00781731" w:rsidR="00DB28BE" w:rsidTr="0DC8649F" w14:paraId="5F2979DD" w14:textId="77777777">
        <w:trPr>
          <w:trHeight w:val="300"/>
        </w:trPr>
        <w:tc>
          <w:tcPr>
            <w:tcW w:w="828" w:type="dxa"/>
            <w:gridSpan w:val="3"/>
            <w:vMerge/>
          </w:tcPr>
          <w:p w:rsidRPr="00117039" w:rsidR="00DB28BE" w:rsidP="00DB28BE" w:rsidRDefault="00DB28BE" w14:paraId="7F0F80FC"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10D4445A"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3A4EED76" w14:textId="77777777">
            <w:pPr>
              <w:spacing w:after="0" w:line="276" w:lineRule="auto"/>
              <w:rPr>
                <w:rFonts w:ascii="Times New Roman" w:hAnsi="Times New Roman" w:cs="Times New Roman"/>
                <w:sz w:val="16"/>
                <w:szCs w:val="16"/>
                <w:lang w:val="en-GB"/>
              </w:rPr>
            </w:pPr>
            <w:del w:author="Carmen Garcia Montero" w:date="2025-11-03T15:59:00Z" w:id="7253">
              <w:r w:rsidRPr="00117039" w:rsidDel="00A46A76">
                <w:rPr>
                  <w:rFonts w:ascii="Times New Roman" w:hAnsi="Times New Roman" w:cs="Times New Roman"/>
                  <w:sz w:val="16"/>
                  <w:szCs w:val="16"/>
                  <w:lang w:val="en-GB"/>
                </w:rPr>
                <w:delText>SP identification</w:delText>
              </w:r>
            </w:del>
          </w:p>
        </w:tc>
        <w:tc>
          <w:tcPr>
            <w:tcW w:w="3238" w:type="dxa"/>
          </w:tcPr>
          <w:p w:rsidRPr="00117039" w:rsidR="00DB28BE" w:rsidP="00DB28BE" w:rsidRDefault="00DB28BE" w14:paraId="00F8ADA0" w14:textId="364A1D6B">
            <w:pPr>
              <w:spacing w:after="0" w:line="276" w:lineRule="auto"/>
              <w:rPr>
                <w:rFonts w:ascii="Times New Roman" w:hAnsi="Times New Roman" w:cs="Times New Roman"/>
                <w:sz w:val="16"/>
                <w:szCs w:val="16"/>
                <w:lang w:val="en-GB"/>
              </w:rPr>
            </w:pPr>
            <w:ins w:author="Rick van Beek" w:date="2025-10-29T16:22:00Z" w:id="7254">
              <w:del w:author="Carmen Garcia Montero" w:date="2025-11-03T15:59:00Z" w:id="7255">
                <w:r w:rsidRPr="00117039" w:rsidDel="00A46A76">
                  <w:rPr>
                    <w:rFonts w:ascii="Times New Roman" w:hAnsi="Times New Roman" w:cs="Times New Roman"/>
                    <w:sz w:val="16"/>
                    <w:szCs w:val="16"/>
                    <w:lang w:val="en-GB"/>
                  </w:rPr>
                  <w:delText>European wide unique identification code of the service provider</w:delText>
                </w:r>
              </w:del>
            </w:ins>
            <w:del w:author="Carmen Garcia Montero" w:date="2025-11-03T15:59:00Z" w:id="7256">
              <w:r w:rsidRPr="00117039" w:rsidDel="00A46A76">
                <w:rPr>
                  <w:rFonts w:ascii="Times New Roman" w:hAnsi="Times New Roman" w:cs="Times New Roman"/>
                  <w:sz w:val="16"/>
                  <w:szCs w:val="16"/>
                  <w:lang w:val="en-GB"/>
                </w:rPr>
                <w:delText xml:space="preserve">European wide unique identification of the SP. </w:delText>
              </w:r>
            </w:del>
          </w:p>
        </w:tc>
      </w:tr>
      <w:tr w:rsidRPr="00781731" w:rsidR="00DB28BE" w:rsidTr="0DC8649F" w14:paraId="71062A80" w14:textId="77777777">
        <w:trPr>
          <w:trHeight w:val="300"/>
        </w:trPr>
        <w:tc>
          <w:tcPr>
            <w:tcW w:w="828" w:type="dxa"/>
            <w:gridSpan w:val="3"/>
            <w:vMerge/>
          </w:tcPr>
          <w:p w:rsidRPr="00117039" w:rsidR="00DB28BE" w:rsidP="00DB28BE" w:rsidRDefault="00DB28BE" w14:paraId="5534E99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69F2A7D6"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1D1DB65A" w14:textId="77777777">
            <w:pPr>
              <w:spacing w:after="0" w:line="276" w:lineRule="auto"/>
              <w:rPr>
                <w:rFonts w:ascii="Times New Roman" w:hAnsi="Times New Roman" w:cs="Times New Roman"/>
                <w:sz w:val="16"/>
                <w:szCs w:val="16"/>
                <w:lang w:val="en-GB"/>
              </w:rPr>
            </w:pPr>
            <w:del w:author="Carmen Garcia Montero" w:date="2025-11-03T15:59:00Z" w:id="7257">
              <w:r w:rsidRPr="00117039" w:rsidDel="00A46A76">
                <w:rPr>
                  <w:rFonts w:ascii="Times New Roman" w:hAnsi="Times New Roman" w:cs="Times New Roman"/>
                  <w:sz w:val="16"/>
                  <w:szCs w:val="16"/>
                  <w:lang w:val="en-GB"/>
                </w:rPr>
                <w:delText>SPU or SPG identification</w:delText>
              </w:r>
            </w:del>
          </w:p>
        </w:tc>
        <w:tc>
          <w:tcPr>
            <w:tcW w:w="3238" w:type="dxa"/>
          </w:tcPr>
          <w:p w:rsidRPr="004C7654" w:rsidR="00DB28BE" w:rsidP="00DB28BE" w:rsidRDefault="00DB28BE" w14:paraId="17E96CF8" w14:textId="18358BBD">
            <w:pPr>
              <w:spacing w:after="0" w:line="276" w:lineRule="auto"/>
              <w:rPr>
                <w:rFonts w:ascii="Times New Roman" w:hAnsi="Times New Roman" w:cs="Times New Roman"/>
                <w:sz w:val="16"/>
                <w:szCs w:val="16"/>
                <w:lang w:val="en-GB"/>
              </w:rPr>
            </w:pPr>
            <w:del w:author="Carmen Garcia Montero" w:date="2025-11-03T15:59:00Z" w:id="7258">
              <w:r w:rsidRPr="00117039" w:rsidDel="00A46A76">
                <w:rPr>
                  <w:rFonts w:ascii="Times New Roman" w:hAnsi="Times New Roman" w:cs="Times New Roman"/>
                  <w:sz w:val="16"/>
                  <w:szCs w:val="16"/>
                  <w:lang w:val="en-GB"/>
                </w:rPr>
                <w:delText>European wide u</w:delText>
              </w:r>
            </w:del>
            <w:ins w:author="DO Giao" w:date="2025-10-29T16:20:00Z" w:id="7259">
              <w:del w:author="Carmen Garcia Montero" w:date="2025-11-03T15:59:00Z" w:id="7260">
                <w:r w:rsidDel="00A46A76">
                  <w:rPr>
                    <w:rFonts w:ascii="Times New Roman" w:hAnsi="Times New Roman" w:cs="Times New Roman"/>
                    <w:sz w:val="16"/>
                    <w:szCs w:val="16"/>
                    <w:lang w:val="en-GB"/>
                  </w:rPr>
                  <w:delText>U</w:delText>
                </w:r>
              </w:del>
            </w:ins>
            <w:del w:author="Carmen Garcia Montero" w:date="2025-11-03T15:59:00Z" w:id="7261">
              <w:r w:rsidRPr="00117039" w:rsidDel="00A46A76">
                <w:rPr>
                  <w:rFonts w:ascii="Times New Roman" w:hAnsi="Times New Roman" w:cs="Times New Roman"/>
                  <w:sz w:val="16"/>
                  <w:szCs w:val="16"/>
                  <w:lang w:val="en-GB"/>
                </w:rPr>
                <w:delText>nique identification of the SPU or SPG.</w:delText>
              </w:r>
            </w:del>
          </w:p>
        </w:tc>
      </w:tr>
      <w:tr w:rsidRPr="00781731" w:rsidR="00DB28BE" w:rsidTr="0DC8649F" w14:paraId="584BEA06" w14:textId="77777777">
        <w:trPr>
          <w:trHeight w:val="300"/>
        </w:trPr>
        <w:tc>
          <w:tcPr>
            <w:tcW w:w="828" w:type="dxa"/>
            <w:gridSpan w:val="3"/>
            <w:vMerge/>
          </w:tcPr>
          <w:p w:rsidRPr="00117039" w:rsidR="00DB28BE" w:rsidP="00DB28BE" w:rsidRDefault="00DB28BE" w14:paraId="14996A7C"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5C96E5CC"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23FA9947" w14:textId="77777777">
            <w:pPr>
              <w:spacing w:after="0" w:line="276" w:lineRule="auto"/>
              <w:rPr>
                <w:rFonts w:ascii="Times New Roman" w:hAnsi="Times New Roman" w:cs="Times New Roman"/>
                <w:sz w:val="16"/>
                <w:szCs w:val="16"/>
                <w:lang w:val="en-GB"/>
              </w:rPr>
            </w:pPr>
            <w:del w:author="Carmen Garcia Montero" w:date="2025-11-03T15:59:00Z" w:id="7262">
              <w:r w:rsidRPr="00117039" w:rsidDel="00A46A76">
                <w:rPr>
                  <w:rFonts w:ascii="Times New Roman" w:hAnsi="Times New Roman" w:cs="Times New Roman"/>
                  <w:sz w:val="16"/>
                  <w:szCs w:val="16"/>
                  <w:lang w:val="en-GB"/>
                </w:rPr>
                <w:delText xml:space="preserve">De-registration date </w:delText>
              </w:r>
            </w:del>
          </w:p>
        </w:tc>
        <w:tc>
          <w:tcPr>
            <w:tcW w:w="3238" w:type="dxa"/>
          </w:tcPr>
          <w:p w:rsidRPr="00117039" w:rsidR="00DB28BE" w:rsidP="00DB28BE" w:rsidRDefault="00DB28BE" w14:paraId="5FD70E49" w14:textId="77777777">
            <w:pPr>
              <w:spacing w:after="0" w:line="276" w:lineRule="auto"/>
              <w:rPr>
                <w:rFonts w:ascii="Times New Roman" w:hAnsi="Times New Roman" w:cs="Times New Roman"/>
                <w:sz w:val="16"/>
                <w:szCs w:val="16"/>
                <w:lang w:val="en-GB"/>
              </w:rPr>
            </w:pPr>
            <w:del w:author="Carmen Garcia Montero" w:date="2025-11-03T15:59:00Z" w:id="7263">
              <w:r w:rsidRPr="004C7654" w:rsidDel="00A46A76">
                <w:rPr>
                  <w:rFonts w:ascii="Times New Roman" w:hAnsi="Times New Roman" w:cs="Times New Roman"/>
                  <w:sz w:val="16"/>
                  <w:szCs w:val="16"/>
                  <w:lang w:val="en-GB"/>
                </w:rPr>
                <w:delText>Date for when the de-registration shall be considered active.</w:delText>
              </w:r>
            </w:del>
          </w:p>
        </w:tc>
      </w:tr>
      <w:tr w:rsidRPr="00781731" w:rsidR="00DB28BE" w:rsidTr="0DC8649F" w14:paraId="06FDA4C3" w14:textId="77777777">
        <w:trPr>
          <w:trHeight w:val="300"/>
        </w:trPr>
        <w:tc>
          <w:tcPr>
            <w:tcW w:w="828" w:type="dxa"/>
            <w:gridSpan w:val="3"/>
            <w:vMerge/>
          </w:tcPr>
          <w:p w:rsidRPr="00117039" w:rsidR="00DB28BE" w:rsidP="00DB28BE" w:rsidRDefault="00DB28BE" w14:paraId="735DCA68"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02AFD00"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3C38E7B4" w14:textId="77777777">
            <w:pPr>
              <w:spacing w:after="0" w:line="276" w:lineRule="auto"/>
              <w:rPr>
                <w:rFonts w:ascii="Times New Roman" w:hAnsi="Times New Roman" w:cs="Times New Roman"/>
                <w:sz w:val="16"/>
                <w:szCs w:val="16"/>
                <w:lang w:val="en-GB"/>
              </w:rPr>
            </w:pPr>
            <w:del w:author="Carmen Garcia Montero" w:date="2025-11-03T15:59:00Z" w:id="7264">
              <w:r w:rsidRPr="00117039" w:rsidDel="00A46A76">
                <w:rPr>
                  <w:rFonts w:ascii="Times New Roman" w:hAnsi="Times New Roman" w:cs="Times New Roman"/>
                  <w:sz w:val="16"/>
                  <w:szCs w:val="16"/>
                  <w:lang w:val="en-GB"/>
                </w:rPr>
                <w:delText>Reason</w:delText>
              </w:r>
            </w:del>
          </w:p>
        </w:tc>
        <w:tc>
          <w:tcPr>
            <w:tcW w:w="3238" w:type="dxa"/>
          </w:tcPr>
          <w:p w:rsidRPr="004C7654" w:rsidR="00DB28BE" w:rsidP="00DB28BE" w:rsidRDefault="00DB28BE" w14:paraId="6E1DC439" w14:textId="77777777">
            <w:pPr>
              <w:spacing w:after="0" w:line="276" w:lineRule="auto"/>
              <w:rPr>
                <w:rFonts w:ascii="Times New Roman" w:hAnsi="Times New Roman" w:cs="Times New Roman"/>
                <w:sz w:val="16"/>
                <w:szCs w:val="16"/>
                <w:lang w:val="en-GB"/>
              </w:rPr>
            </w:pPr>
            <w:del w:author="Carmen Garcia Montero" w:date="2025-11-03T15:59:00Z" w:id="7265">
              <w:r w:rsidRPr="004C7654" w:rsidDel="00A46A76">
                <w:rPr>
                  <w:rFonts w:ascii="Times New Roman" w:hAnsi="Times New Roman" w:cs="Times New Roman"/>
                  <w:sz w:val="16"/>
                  <w:szCs w:val="16"/>
                  <w:lang w:val="en-GB"/>
                </w:rPr>
                <w:delText>(Optional) Reason for the de-registration request.</w:delText>
              </w:r>
            </w:del>
          </w:p>
        </w:tc>
      </w:tr>
      <w:tr w:rsidRPr="00781731" w:rsidR="00DB28BE" w:rsidTr="0DC8649F" w14:paraId="73AF4719" w14:textId="77777777">
        <w:trPr>
          <w:trHeight w:val="300"/>
        </w:trPr>
        <w:tc>
          <w:tcPr>
            <w:tcW w:w="828" w:type="dxa"/>
            <w:gridSpan w:val="3"/>
            <w:vMerge w:val="restart"/>
          </w:tcPr>
          <w:p w:rsidRPr="00117039" w:rsidR="00DB28BE" w:rsidP="00DB28BE" w:rsidRDefault="00DB28BE" w14:paraId="4BA68F9A" w14:textId="1D77F82A">
            <w:pPr>
              <w:spacing w:after="0" w:line="276" w:lineRule="auto"/>
              <w:jc w:val="center"/>
              <w:rPr>
                <w:rFonts w:ascii="Times New Roman" w:hAnsi="Times New Roman" w:cs="Times New Roman"/>
                <w:sz w:val="16"/>
                <w:szCs w:val="16"/>
                <w:lang w:val="en-GB"/>
              </w:rPr>
            </w:pPr>
            <w:del w:author="Carmen Garcia Montero" w:date="2025-11-03T15:59:00Z" w:id="7266">
              <w:r w:rsidDel="00A46A76">
                <w:rPr>
                  <w:rFonts w:ascii="Times New Roman" w:hAnsi="Times New Roman" w:cs="Times New Roman"/>
                  <w:sz w:val="16"/>
                  <w:szCs w:val="16"/>
                  <w:lang w:val="en-GB"/>
                </w:rPr>
                <w:delText>BJ</w:delText>
              </w:r>
            </w:del>
          </w:p>
        </w:tc>
        <w:tc>
          <w:tcPr>
            <w:tcW w:w="2766" w:type="dxa"/>
            <w:gridSpan w:val="2"/>
            <w:vMerge w:val="restart"/>
          </w:tcPr>
          <w:p w:rsidRPr="004C7654" w:rsidR="00DB28BE" w:rsidP="00DB28BE" w:rsidRDefault="00DB28BE" w14:paraId="4FDFDAB7" w14:textId="77777777">
            <w:pPr>
              <w:spacing w:after="0" w:line="276" w:lineRule="auto"/>
              <w:rPr>
                <w:rFonts w:ascii="Times New Roman" w:hAnsi="Times New Roman" w:cs="Times New Roman"/>
                <w:sz w:val="16"/>
                <w:szCs w:val="16"/>
                <w:lang w:val="en-GB"/>
              </w:rPr>
            </w:pPr>
            <w:del w:author="Carmen Garcia Montero" w:date="2025-11-03T15:59:00Z" w:id="7267">
              <w:r w:rsidRPr="004C7654" w:rsidDel="00A46A76">
                <w:rPr>
                  <w:rFonts w:ascii="Times New Roman" w:hAnsi="Times New Roman" w:cs="Times New Roman"/>
                  <w:sz w:val="16"/>
                  <w:szCs w:val="16"/>
                  <w:lang w:val="en-GB"/>
                </w:rPr>
                <w:delText>SPU or SPG de-registration confirmation</w:delText>
              </w:r>
            </w:del>
          </w:p>
        </w:tc>
        <w:tc>
          <w:tcPr>
            <w:tcW w:w="3082" w:type="dxa"/>
            <w:gridSpan w:val="2"/>
          </w:tcPr>
          <w:p w:rsidRPr="00117039" w:rsidR="00DB28BE" w:rsidP="00DB28BE" w:rsidRDefault="00DB28BE" w14:paraId="59D67B2A" w14:textId="77777777">
            <w:pPr>
              <w:spacing w:after="0" w:line="276" w:lineRule="auto"/>
              <w:rPr>
                <w:rFonts w:ascii="Times New Roman" w:hAnsi="Times New Roman" w:cs="Times New Roman"/>
                <w:sz w:val="16"/>
                <w:szCs w:val="16"/>
                <w:lang w:val="en-GB"/>
              </w:rPr>
            </w:pPr>
            <w:del w:author="Carmen Garcia Montero" w:date="2025-11-03T15:59:00Z" w:id="7268">
              <w:r w:rsidRPr="00117039" w:rsidDel="00A46A76">
                <w:rPr>
                  <w:rFonts w:ascii="Times New Roman" w:hAnsi="Times New Roman" w:cs="Times New Roman"/>
                  <w:sz w:val="16"/>
                  <w:szCs w:val="16"/>
                  <w:lang w:val="en-GB"/>
                </w:rPr>
                <w:delText>SP identification</w:delText>
              </w:r>
            </w:del>
          </w:p>
        </w:tc>
        <w:tc>
          <w:tcPr>
            <w:tcW w:w="3238" w:type="dxa"/>
          </w:tcPr>
          <w:p w:rsidRPr="00117039" w:rsidR="00DB28BE" w:rsidP="00DB28BE" w:rsidRDefault="00DB28BE" w14:paraId="143FEE8D" w14:textId="4235ACD2">
            <w:pPr>
              <w:spacing w:after="0" w:line="276" w:lineRule="auto"/>
              <w:rPr>
                <w:rFonts w:ascii="Times New Roman" w:hAnsi="Times New Roman" w:cs="Times New Roman"/>
                <w:sz w:val="16"/>
                <w:szCs w:val="16"/>
                <w:lang w:val="en-GB"/>
              </w:rPr>
            </w:pPr>
            <w:ins w:author="Rick van Beek" w:date="2025-10-29T16:22:00Z" w:id="7269">
              <w:del w:author="Carmen Garcia Montero" w:date="2025-11-03T15:59:00Z" w:id="7270">
                <w:r w:rsidRPr="00117039" w:rsidDel="00A46A76">
                  <w:rPr>
                    <w:rFonts w:ascii="Times New Roman" w:hAnsi="Times New Roman" w:cs="Times New Roman"/>
                    <w:sz w:val="16"/>
                    <w:szCs w:val="16"/>
                    <w:lang w:val="en-GB"/>
                  </w:rPr>
                  <w:delText>European wide unique identification code of the service provider</w:delText>
                </w:r>
              </w:del>
            </w:ins>
            <w:del w:author="Carmen Garcia Montero" w:date="2025-11-03T15:59:00Z" w:id="7271">
              <w:r w:rsidRPr="00117039" w:rsidDel="00A46A76">
                <w:rPr>
                  <w:rFonts w:ascii="Times New Roman" w:hAnsi="Times New Roman" w:cs="Times New Roman"/>
                  <w:sz w:val="16"/>
                  <w:szCs w:val="16"/>
                  <w:lang w:val="en-GB"/>
                </w:rPr>
                <w:delText xml:space="preserve">European wide unique identification of the SP. </w:delText>
              </w:r>
            </w:del>
          </w:p>
        </w:tc>
      </w:tr>
      <w:tr w:rsidRPr="00781731" w:rsidR="00DB28BE" w:rsidTr="0DC8649F" w14:paraId="30ED3193" w14:textId="77777777">
        <w:trPr>
          <w:trHeight w:val="300"/>
          <w:ins w:author="Marek Jonas" w:date="2025-10-29T09:48:00Z" w:id="7272"/>
        </w:trPr>
        <w:tc>
          <w:tcPr>
            <w:tcW w:w="828" w:type="dxa"/>
            <w:gridSpan w:val="3"/>
            <w:vMerge/>
          </w:tcPr>
          <w:p w:rsidR="00DB28BE" w:rsidP="00DB28BE" w:rsidRDefault="00DB28BE" w14:paraId="7453C359" w14:textId="77777777">
            <w:pPr>
              <w:spacing w:after="0" w:line="276" w:lineRule="auto"/>
              <w:jc w:val="center"/>
              <w:rPr>
                <w:ins w:author="Marek Jonas" w:date="2025-10-29T09:48:00Z" w:id="7273"/>
                <w:rFonts w:ascii="Times New Roman" w:hAnsi="Times New Roman" w:cs="Times New Roman"/>
                <w:sz w:val="16"/>
                <w:szCs w:val="16"/>
                <w:lang w:val="en-GB"/>
              </w:rPr>
            </w:pPr>
          </w:p>
        </w:tc>
        <w:tc>
          <w:tcPr>
            <w:tcW w:w="2766" w:type="dxa"/>
            <w:gridSpan w:val="2"/>
            <w:vMerge/>
          </w:tcPr>
          <w:p w:rsidRPr="004C7654" w:rsidR="00DB28BE" w:rsidP="00DB28BE" w:rsidRDefault="00DB28BE" w14:paraId="4C7A2DAF" w14:textId="77777777">
            <w:pPr>
              <w:spacing w:after="0" w:line="276" w:lineRule="auto"/>
              <w:rPr>
                <w:ins w:author="Marek Jonas" w:date="2025-10-29T09:48:00Z" w:id="7274"/>
                <w:rFonts w:ascii="Times New Roman" w:hAnsi="Times New Roman" w:cs="Times New Roman"/>
                <w:sz w:val="16"/>
                <w:szCs w:val="16"/>
                <w:lang w:val="en-GB"/>
              </w:rPr>
            </w:pPr>
          </w:p>
        </w:tc>
        <w:tc>
          <w:tcPr>
            <w:tcW w:w="3082" w:type="dxa"/>
            <w:gridSpan w:val="2"/>
          </w:tcPr>
          <w:p w:rsidRPr="00117039" w:rsidR="00DB28BE" w:rsidP="00DB28BE" w:rsidRDefault="00DB28BE" w14:paraId="06377243" w14:textId="7980CEAC">
            <w:pPr>
              <w:spacing w:after="0" w:line="276" w:lineRule="auto"/>
              <w:rPr>
                <w:ins w:author="Marek Jonas" w:date="2025-10-29T09:48:00Z" w:id="7275"/>
                <w:rFonts w:ascii="Times New Roman" w:hAnsi="Times New Roman" w:cs="Times New Roman"/>
                <w:sz w:val="16"/>
                <w:szCs w:val="16"/>
                <w:lang w:val="en-GB"/>
              </w:rPr>
            </w:pPr>
            <w:ins w:author="Marek Jonas" w:date="2025-10-29T09:48:00Z" w:id="7276">
              <w:del w:author="Carmen Garcia Montero" w:date="2025-11-03T15:59:00Z" w:id="7277">
                <w:r w:rsidRPr="00117039" w:rsidDel="00A46A76">
                  <w:rPr>
                    <w:rFonts w:ascii="Times New Roman" w:hAnsi="Times New Roman" w:cs="Times New Roman"/>
                    <w:sz w:val="16"/>
                    <w:szCs w:val="16"/>
                    <w:lang w:val="en-GB"/>
                  </w:rPr>
                  <w:delText>SPU or SPG master data</w:delText>
                </w:r>
              </w:del>
            </w:ins>
          </w:p>
        </w:tc>
        <w:tc>
          <w:tcPr>
            <w:tcW w:w="3238" w:type="dxa"/>
          </w:tcPr>
          <w:p w:rsidRPr="00117039" w:rsidR="00DB28BE" w:rsidDel="00A46A76" w:rsidP="00DB28BE" w:rsidRDefault="00DB28BE" w14:paraId="5C2A9976" w14:textId="77777777">
            <w:pPr>
              <w:spacing w:after="0" w:line="276" w:lineRule="auto"/>
              <w:rPr>
                <w:ins w:author="Marek Jonas" w:date="2025-10-29T09:48:00Z" w:id="7278"/>
                <w:del w:author="Carmen Garcia Montero" w:date="2025-11-03T15:59:00Z" w:id="7279"/>
                <w:rFonts w:ascii="Times New Roman" w:hAnsi="Times New Roman" w:cs="Times New Roman"/>
                <w:sz w:val="16"/>
                <w:szCs w:val="16"/>
                <w:lang w:val="en-GB"/>
              </w:rPr>
            </w:pPr>
            <w:ins w:author="Marek Jonas" w:date="2025-10-29T09:48:00Z" w:id="7280">
              <w:del w:author="Carmen Garcia Montero" w:date="2025-11-03T15:59:00Z" w:id="7281">
                <w:r w:rsidRPr="00117039" w:rsidDel="00A46A76">
                  <w:rPr>
                    <w:rFonts w:ascii="Times New Roman" w:hAnsi="Times New Roman" w:cs="Times New Roman"/>
                    <w:sz w:val="16"/>
                    <w:szCs w:val="16"/>
                    <w:lang w:val="en-GB"/>
                  </w:rPr>
                  <w:delText xml:space="preserve">Information Object </w:delText>
                </w:r>
                <w:r w:rsidDel="00A46A76">
                  <w:rPr>
                    <w:rFonts w:ascii="Times New Roman" w:hAnsi="Times New Roman" w:cs="Times New Roman"/>
                    <w:sz w:val="16"/>
                    <w:szCs w:val="16"/>
                    <w:lang w:val="en-GB"/>
                  </w:rPr>
                  <w:delText>CJ</w:delText>
                </w:r>
                <w:r w:rsidRPr="00117039" w:rsidDel="00A46A76">
                  <w:rPr>
                    <w:rFonts w:ascii="Times New Roman" w:hAnsi="Times New Roman" w:cs="Times New Roman"/>
                    <w:sz w:val="16"/>
                    <w:szCs w:val="16"/>
                    <w:lang w:val="en-GB"/>
                  </w:rPr>
                  <w:delText xml:space="preserve"> – SPU or SPG master data</w:delText>
                </w:r>
              </w:del>
            </w:ins>
          </w:p>
          <w:p w:rsidRPr="00117039" w:rsidR="00DB28BE" w:rsidP="00DB28BE" w:rsidRDefault="00DB28BE" w14:paraId="18272618" w14:textId="694E383B">
            <w:pPr>
              <w:spacing w:after="0" w:line="276" w:lineRule="auto"/>
              <w:rPr>
                <w:ins w:author="Marek Jonas" w:date="2025-10-29T09:48:00Z" w:id="7282"/>
                <w:rFonts w:ascii="Times New Roman" w:hAnsi="Times New Roman" w:cs="Times New Roman"/>
                <w:sz w:val="16"/>
                <w:szCs w:val="16"/>
                <w:lang w:val="en-GB"/>
              </w:rPr>
            </w:pPr>
            <w:ins w:author="Marek Jonas" w:date="2025-10-29T09:48:00Z" w:id="7283">
              <w:del w:author="Carmen Garcia Montero" w:date="2025-11-03T15:59:00Z" w:id="7284">
                <w:r w:rsidRPr="00117039" w:rsidDel="00A46A76">
                  <w:rPr>
                    <w:rFonts w:ascii="Times New Roman" w:hAnsi="Times New Roman" w:cs="Times New Roman"/>
                    <w:sz w:val="16"/>
                    <w:szCs w:val="16"/>
                    <w:lang w:val="en-GB"/>
                  </w:rPr>
                  <w:delText>Note: Only changed data is expected to be included in the request, other attributes are considered optional.</w:delText>
                </w:r>
              </w:del>
            </w:ins>
          </w:p>
        </w:tc>
      </w:tr>
      <w:tr w:rsidRPr="00781731" w:rsidR="00DB28BE" w:rsidTr="0DC8649F" w14:paraId="5D95A59D" w14:textId="77777777">
        <w:trPr>
          <w:trHeight w:val="300"/>
        </w:trPr>
        <w:tc>
          <w:tcPr>
            <w:tcW w:w="828" w:type="dxa"/>
            <w:gridSpan w:val="3"/>
            <w:vMerge/>
          </w:tcPr>
          <w:p w:rsidRPr="00117039" w:rsidR="00DB28BE" w:rsidP="00DB28BE" w:rsidRDefault="00DB28BE" w14:paraId="26478CE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21F57FD1"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62353F1A" w14:textId="77777777">
            <w:pPr>
              <w:spacing w:after="0" w:line="276" w:lineRule="auto"/>
              <w:rPr>
                <w:rFonts w:ascii="Times New Roman" w:hAnsi="Times New Roman" w:cs="Times New Roman"/>
                <w:sz w:val="16"/>
                <w:szCs w:val="16"/>
                <w:lang w:val="en-GB"/>
              </w:rPr>
            </w:pPr>
            <w:del w:author="Carmen Garcia Montero" w:date="2025-11-03T15:59:00Z" w:id="7285">
              <w:r w:rsidRPr="00117039" w:rsidDel="00A46A76">
                <w:rPr>
                  <w:rFonts w:ascii="Times New Roman" w:hAnsi="Times New Roman" w:cs="Times New Roman"/>
                  <w:sz w:val="16"/>
                  <w:szCs w:val="16"/>
                  <w:lang w:val="en-GB"/>
                </w:rPr>
                <w:delText>SPU or SPG identification</w:delText>
              </w:r>
            </w:del>
          </w:p>
        </w:tc>
        <w:tc>
          <w:tcPr>
            <w:tcW w:w="3238" w:type="dxa"/>
          </w:tcPr>
          <w:p w:rsidRPr="004C7654" w:rsidR="00DB28BE" w:rsidP="00DB28BE" w:rsidRDefault="00DB28BE" w14:paraId="2FC2C1E8" w14:textId="1BF87AFB">
            <w:pPr>
              <w:spacing w:after="0" w:line="276" w:lineRule="auto"/>
              <w:rPr>
                <w:rFonts w:ascii="Times New Roman" w:hAnsi="Times New Roman" w:cs="Times New Roman"/>
                <w:sz w:val="16"/>
                <w:szCs w:val="16"/>
                <w:lang w:val="en-GB"/>
              </w:rPr>
            </w:pPr>
            <w:del w:author="Carmen Garcia Montero" w:date="2025-11-03T15:59:00Z" w:id="7286">
              <w:r w:rsidRPr="00117039" w:rsidDel="00A46A76">
                <w:rPr>
                  <w:rFonts w:ascii="Times New Roman" w:hAnsi="Times New Roman" w:cs="Times New Roman"/>
                  <w:sz w:val="16"/>
                  <w:szCs w:val="16"/>
                  <w:lang w:val="en-GB"/>
                </w:rPr>
                <w:delText>European wide u</w:delText>
              </w:r>
            </w:del>
            <w:ins w:author="DO Giao" w:date="2025-10-29T16:21:00Z" w:id="7287">
              <w:del w:author="Carmen Garcia Montero" w:date="2025-11-03T15:59:00Z" w:id="7288">
                <w:r w:rsidDel="00A46A76">
                  <w:rPr>
                    <w:rFonts w:ascii="Times New Roman" w:hAnsi="Times New Roman" w:cs="Times New Roman"/>
                    <w:sz w:val="16"/>
                    <w:szCs w:val="16"/>
                    <w:lang w:val="en-GB"/>
                  </w:rPr>
                  <w:delText>U</w:delText>
                </w:r>
              </w:del>
            </w:ins>
            <w:del w:author="Carmen Garcia Montero" w:date="2025-11-03T15:59:00Z" w:id="7289">
              <w:r w:rsidRPr="00117039" w:rsidDel="00A46A76">
                <w:rPr>
                  <w:rFonts w:ascii="Times New Roman" w:hAnsi="Times New Roman" w:cs="Times New Roman"/>
                  <w:sz w:val="16"/>
                  <w:szCs w:val="16"/>
                  <w:lang w:val="en-GB"/>
                </w:rPr>
                <w:delText>nique identification of the SPU or SPG.</w:delText>
              </w:r>
            </w:del>
          </w:p>
        </w:tc>
      </w:tr>
      <w:tr w:rsidRPr="00781731" w:rsidR="00DB28BE" w:rsidTr="0DC8649F" w14:paraId="59D4D26D" w14:textId="77777777">
        <w:trPr>
          <w:trHeight w:val="300"/>
        </w:trPr>
        <w:tc>
          <w:tcPr>
            <w:tcW w:w="828" w:type="dxa"/>
            <w:gridSpan w:val="3"/>
            <w:vMerge/>
          </w:tcPr>
          <w:p w:rsidRPr="00117039" w:rsidR="00DB28BE" w:rsidP="00DB28BE" w:rsidRDefault="00DB28BE" w14:paraId="50FF6B0D"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1BAA497"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20493104" w14:textId="77777777">
            <w:pPr>
              <w:spacing w:after="0" w:line="276" w:lineRule="auto"/>
              <w:rPr>
                <w:rFonts w:ascii="Times New Roman" w:hAnsi="Times New Roman" w:cs="Times New Roman"/>
                <w:sz w:val="16"/>
                <w:szCs w:val="16"/>
                <w:lang w:val="en-GB"/>
              </w:rPr>
            </w:pPr>
            <w:del w:author="Carmen Garcia Montero" w:date="2025-11-03T15:59:00Z" w:id="7290">
              <w:r w:rsidRPr="00117039" w:rsidDel="00A46A76">
                <w:rPr>
                  <w:rFonts w:ascii="Times New Roman" w:hAnsi="Times New Roman" w:cs="Times New Roman"/>
                  <w:sz w:val="16"/>
                  <w:szCs w:val="16"/>
                  <w:lang w:val="en-GB"/>
                </w:rPr>
                <w:delText>De-registration process date</w:delText>
              </w:r>
            </w:del>
          </w:p>
        </w:tc>
        <w:tc>
          <w:tcPr>
            <w:tcW w:w="3238" w:type="dxa"/>
          </w:tcPr>
          <w:p w:rsidRPr="004C7654" w:rsidR="00DB28BE" w:rsidP="00DB28BE" w:rsidRDefault="00DB28BE" w14:paraId="32EA192E" w14:textId="77777777">
            <w:pPr>
              <w:spacing w:after="0" w:line="276" w:lineRule="auto"/>
              <w:rPr>
                <w:rFonts w:ascii="Times New Roman" w:hAnsi="Times New Roman" w:cs="Times New Roman"/>
                <w:sz w:val="16"/>
                <w:szCs w:val="16"/>
                <w:lang w:val="en-GB"/>
              </w:rPr>
            </w:pPr>
            <w:del w:author="Carmen Garcia Montero" w:date="2025-11-03T15:59:00Z" w:id="7291">
              <w:r w:rsidRPr="004C7654" w:rsidDel="00A46A76">
                <w:rPr>
                  <w:rFonts w:ascii="Times New Roman" w:hAnsi="Times New Roman" w:cs="Times New Roman"/>
                  <w:sz w:val="16"/>
                  <w:szCs w:val="16"/>
                  <w:lang w:val="en-GB"/>
                </w:rPr>
                <w:delText>Date for when the de-registration has been processed.</w:delText>
              </w:r>
            </w:del>
          </w:p>
        </w:tc>
      </w:tr>
      <w:tr w:rsidRPr="00781731" w:rsidR="00DB28BE" w:rsidTr="0DC8649F" w14:paraId="2B976EF2" w14:textId="77777777">
        <w:trPr>
          <w:trHeight w:val="300"/>
        </w:trPr>
        <w:tc>
          <w:tcPr>
            <w:tcW w:w="828" w:type="dxa"/>
            <w:gridSpan w:val="3"/>
            <w:vMerge/>
          </w:tcPr>
          <w:p w:rsidRPr="00117039" w:rsidR="00DB28BE" w:rsidP="00DB28BE" w:rsidRDefault="00DB28BE" w14:paraId="54997BD5"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1F308B39"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DB28BE" w:rsidP="00DB28BE" w:rsidRDefault="00DB28BE" w14:paraId="2459D251" w14:textId="77777777">
            <w:pPr>
              <w:spacing w:after="0" w:line="276" w:lineRule="auto"/>
              <w:rPr>
                <w:rFonts w:ascii="Times New Roman" w:hAnsi="Times New Roman" w:cs="Times New Roman"/>
                <w:sz w:val="16"/>
                <w:szCs w:val="16"/>
                <w:lang w:val="en-GB"/>
              </w:rPr>
            </w:pPr>
            <w:del w:author="Carmen Garcia Montero" w:date="2025-11-03T15:59:00Z" w:id="7292">
              <w:r w:rsidRPr="00117039" w:rsidDel="00A46A76">
                <w:rPr>
                  <w:rFonts w:ascii="Times New Roman" w:hAnsi="Times New Roman" w:cs="Times New Roman"/>
                  <w:sz w:val="16"/>
                  <w:szCs w:val="16"/>
                  <w:lang w:val="en-GB"/>
                </w:rPr>
                <w:delText xml:space="preserve">De-registration date </w:delText>
              </w:r>
            </w:del>
          </w:p>
        </w:tc>
        <w:tc>
          <w:tcPr>
            <w:tcW w:w="3238" w:type="dxa"/>
          </w:tcPr>
          <w:p w:rsidRPr="00117039" w:rsidR="00DB28BE" w:rsidP="00DB28BE" w:rsidRDefault="00DB28BE" w14:paraId="24E62147" w14:textId="77777777">
            <w:pPr>
              <w:spacing w:after="0" w:line="276" w:lineRule="auto"/>
              <w:rPr>
                <w:rFonts w:ascii="Times New Roman" w:hAnsi="Times New Roman" w:cs="Times New Roman"/>
                <w:sz w:val="16"/>
                <w:szCs w:val="16"/>
                <w:lang w:val="en-GB"/>
              </w:rPr>
            </w:pPr>
            <w:del w:author="Carmen Garcia Montero" w:date="2025-11-03T15:59:00Z" w:id="7293">
              <w:r w:rsidRPr="004C7654" w:rsidDel="00A46A76">
                <w:rPr>
                  <w:rFonts w:ascii="Times New Roman" w:hAnsi="Times New Roman" w:cs="Times New Roman"/>
                  <w:sz w:val="16"/>
                  <w:szCs w:val="16"/>
                  <w:lang w:val="en-GB"/>
                </w:rPr>
                <w:delText>Date for when the de-registration was performed.</w:delText>
              </w:r>
            </w:del>
          </w:p>
        </w:tc>
      </w:tr>
      <w:tr w:rsidRPr="00781731" w:rsidR="00DB28BE" w:rsidTr="0DC8649F" w14:paraId="42B91978" w14:textId="77777777">
        <w:trPr>
          <w:trHeight w:val="300"/>
        </w:trPr>
        <w:tc>
          <w:tcPr>
            <w:tcW w:w="828" w:type="dxa"/>
            <w:gridSpan w:val="3"/>
            <w:vMerge w:val="restart"/>
          </w:tcPr>
          <w:p w:rsidRPr="00117039" w:rsidR="00DB28BE" w:rsidP="00DB28BE" w:rsidRDefault="00DB28BE" w14:paraId="6B87FEB2" w14:textId="1E781DA1">
            <w:pPr>
              <w:spacing w:after="0" w:line="276" w:lineRule="auto"/>
              <w:jc w:val="center"/>
              <w:rPr>
                <w:rFonts w:ascii="Times New Roman" w:hAnsi="Times New Roman" w:cs="Times New Roman"/>
                <w:sz w:val="16"/>
                <w:szCs w:val="16"/>
                <w:lang w:val="en-GB"/>
              </w:rPr>
            </w:pPr>
            <w:commentRangeStart w:id="7294"/>
            <w:del w:author="Carmen Garcia Montero" w:date="2025-11-03T15:59:00Z" w:id="7295">
              <w:r w:rsidDel="00A46A76">
                <w:rPr>
                  <w:rFonts w:ascii="Times New Roman" w:hAnsi="Times New Roman" w:cs="Times New Roman"/>
                  <w:sz w:val="16"/>
                  <w:szCs w:val="16"/>
                  <w:lang w:val="en-GB"/>
                </w:rPr>
                <w:delText>BK</w:delText>
              </w:r>
              <w:commentRangeEnd w:id="7294"/>
              <w:r w:rsidRPr="00117039" w:rsidDel="00A46A76">
                <w:rPr>
                  <w:rStyle w:val="CommentReference"/>
                  <w:rFonts w:ascii="Times New Roman" w:hAnsi="Times New Roman" w:cs="Times New Roman"/>
                  <w:lang w:val="en-GB"/>
                </w:rPr>
                <w:commentReference w:id="7294"/>
              </w:r>
            </w:del>
          </w:p>
        </w:tc>
        <w:tc>
          <w:tcPr>
            <w:tcW w:w="2766" w:type="dxa"/>
            <w:gridSpan w:val="2"/>
            <w:vMerge w:val="restart"/>
          </w:tcPr>
          <w:p w:rsidRPr="004C7654" w:rsidR="00DB28BE" w:rsidP="00DB28BE" w:rsidRDefault="00DB28BE" w14:paraId="5B42E920" w14:textId="77777777">
            <w:pPr>
              <w:spacing w:after="0" w:line="276" w:lineRule="auto"/>
              <w:rPr>
                <w:rFonts w:ascii="Times New Roman" w:hAnsi="Times New Roman" w:cs="Times New Roman"/>
                <w:sz w:val="16"/>
                <w:szCs w:val="16"/>
                <w:lang w:val="en-GB"/>
              </w:rPr>
            </w:pPr>
            <w:del w:author="Carmen Garcia Montero" w:date="2025-11-03T15:59:00Z" w:id="7296">
              <w:r w:rsidRPr="004C7654" w:rsidDel="00A46A76">
                <w:rPr>
                  <w:rFonts w:ascii="Times New Roman" w:hAnsi="Times New Roman" w:cs="Times New Roman"/>
                  <w:sz w:val="16"/>
                  <w:szCs w:val="16"/>
                  <w:lang w:val="en-GB"/>
                </w:rPr>
                <w:delText>SPU or SPG product application request</w:delText>
              </w:r>
            </w:del>
          </w:p>
        </w:tc>
        <w:tc>
          <w:tcPr>
            <w:tcW w:w="3082" w:type="dxa"/>
            <w:gridSpan w:val="2"/>
          </w:tcPr>
          <w:p w:rsidRPr="00117039" w:rsidR="00DB28BE" w:rsidP="00DB28BE" w:rsidRDefault="00DB28BE" w14:paraId="30F65135" w14:textId="77777777">
            <w:pPr>
              <w:spacing w:after="0" w:line="276" w:lineRule="auto"/>
              <w:rPr>
                <w:rFonts w:ascii="Times New Roman" w:hAnsi="Times New Roman" w:cs="Times New Roman"/>
                <w:sz w:val="16"/>
                <w:szCs w:val="16"/>
                <w:lang w:val="en-GB"/>
              </w:rPr>
            </w:pPr>
            <w:del w:author="Carmen Garcia Montero" w:date="2025-11-03T15:59:00Z" w:id="7297">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74963D43" w14:textId="77777777">
            <w:pPr>
              <w:spacing w:after="0" w:line="276" w:lineRule="auto"/>
              <w:rPr>
                <w:rFonts w:ascii="Times New Roman" w:hAnsi="Times New Roman" w:cs="Times New Roman"/>
                <w:sz w:val="16"/>
                <w:szCs w:val="16"/>
                <w:lang w:val="en-GB"/>
              </w:rPr>
            </w:pPr>
            <w:del w:author="Carmen Garcia Montero" w:date="2025-11-03T15:59:00Z" w:id="7298">
              <w:r w:rsidRPr="00117039" w:rsidDel="00A46A76">
                <w:rPr>
                  <w:rFonts w:ascii="Times New Roman" w:hAnsi="Times New Roman" w:cs="Times New Roman"/>
                  <w:sz w:val="16"/>
                  <w:szCs w:val="16"/>
                  <w:lang w:val="en-GB"/>
                </w:rPr>
                <w:delText>Identification of a flexibility information system module at EU level. </w:delText>
              </w:r>
            </w:del>
          </w:p>
        </w:tc>
      </w:tr>
      <w:tr w:rsidRPr="00781731" w:rsidR="00DB28BE" w:rsidTr="0DC8649F" w14:paraId="13C2A49E" w14:textId="77777777">
        <w:trPr>
          <w:trHeight w:val="300"/>
        </w:trPr>
        <w:tc>
          <w:tcPr>
            <w:tcW w:w="828" w:type="dxa"/>
            <w:gridSpan w:val="3"/>
            <w:vMerge/>
          </w:tcPr>
          <w:p w:rsidRPr="00117039" w:rsidR="00DB28BE" w:rsidP="00DB28BE" w:rsidRDefault="00DB28BE" w14:paraId="5212DA3F"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384B91EE"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462A38A5" w14:textId="77777777">
            <w:pPr>
              <w:spacing w:after="0" w:line="276" w:lineRule="auto"/>
              <w:rPr>
                <w:rFonts w:ascii="Times New Roman" w:hAnsi="Times New Roman" w:cs="Times New Roman"/>
                <w:sz w:val="16"/>
                <w:szCs w:val="16"/>
                <w:lang w:val="en-GB"/>
              </w:rPr>
            </w:pPr>
            <w:del w:author="Carmen Garcia Montero" w:date="2025-11-03T15:59:00Z" w:id="7299">
              <w:r w:rsidRPr="00117039" w:rsidDel="00A46A76">
                <w:rPr>
                  <w:rFonts w:ascii="Times New Roman" w:hAnsi="Times New Roman" w:cs="Times New Roman"/>
                  <w:sz w:val="16"/>
                  <w:szCs w:val="16"/>
                  <w:lang w:val="en-GB"/>
                </w:rPr>
                <w:delText>SP identification</w:delText>
              </w:r>
            </w:del>
          </w:p>
        </w:tc>
        <w:tc>
          <w:tcPr>
            <w:tcW w:w="3238" w:type="dxa"/>
          </w:tcPr>
          <w:p w:rsidRPr="00117039" w:rsidR="00DB28BE" w:rsidP="00DB28BE" w:rsidRDefault="00DB28BE" w14:paraId="5CCBDBF8" w14:textId="25BDD95D">
            <w:pPr>
              <w:spacing w:after="0" w:line="276" w:lineRule="auto"/>
              <w:rPr>
                <w:rFonts w:ascii="Times New Roman" w:hAnsi="Times New Roman" w:cs="Times New Roman"/>
                <w:sz w:val="16"/>
                <w:szCs w:val="16"/>
                <w:lang w:val="en-GB"/>
              </w:rPr>
            </w:pPr>
            <w:ins w:author="Rick van Beek" w:date="2025-10-29T16:23:00Z" w:id="7300">
              <w:del w:author="Carmen Garcia Montero" w:date="2025-11-03T15:59:00Z" w:id="7301">
                <w:r w:rsidRPr="00117039" w:rsidDel="00A46A76">
                  <w:rPr>
                    <w:rFonts w:ascii="Times New Roman" w:hAnsi="Times New Roman" w:cs="Times New Roman"/>
                    <w:sz w:val="16"/>
                    <w:szCs w:val="16"/>
                    <w:lang w:val="en-GB"/>
                  </w:rPr>
                  <w:delText>European wide unique identification code of the service provider</w:delText>
                </w:r>
              </w:del>
            </w:ins>
            <w:del w:author="Carmen Garcia Montero" w:date="2025-11-03T15:59:00Z" w:id="7302">
              <w:r w:rsidRPr="00117039" w:rsidDel="00A46A76">
                <w:rPr>
                  <w:rFonts w:ascii="Times New Roman" w:hAnsi="Times New Roman" w:cs="Times New Roman"/>
                  <w:sz w:val="16"/>
                  <w:szCs w:val="16"/>
                  <w:lang w:val="en-GB"/>
                </w:rPr>
                <w:delText xml:space="preserve">European wide unique identification of the SP. </w:delText>
              </w:r>
            </w:del>
          </w:p>
        </w:tc>
      </w:tr>
      <w:tr w:rsidRPr="00781731" w:rsidR="00DB28BE" w:rsidTr="0DC8649F" w14:paraId="581D2E2F" w14:textId="77777777">
        <w:trPr>
          <w:trHeight w:val="300"/>
        </w:trPr>
        <w:tc>
          <w:tcPr>
            <w:tcW w:w="828" w:type="dxa"/>
            <w:gridSpan w:val="3"/>
            <w:vMerge/>
          </w:tcPr>
          <w:p w:rsidRPr="00117039" w:rsidR="00DB28BE" w:rsidP="00DB28BE" w:rsidRDefault="00DB28BE" w14:paraId="2D320DF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44EFBB8"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151BC220" w14:textId="77777777">
            <w:pPr>
              <w:spacing w:after="0" w:line="276" w:lineRule="auto"/>
              <w:rPr>
                <w:rFonts w:ascii="Times New Roman" w:hAnsi="Times New Roman" w:cs="Times New Roman"/>
                <w:sz w:val="16"/>
                <w:szCs w:val="16"/>
                <w:lang w:val="en-GB"/>
              </w:rPr>
            </w:pPr>
            <w:del w:author="Carmen Garcia Montero" w:date="2025-11-03T15:59:00Z" w:id="7303">
              <w:r w:rsidRPr="00117039" w:rsidDel="00A46A76">
                <w:rPr>
                  <w:rFonts w:ascii="Times New Roman" w:hAnsi="Times New Roman" w:cs="Times New Roman"/>
                  <w:sz w:val="16"/>
                  <w:szCs w:val="16"/>
                  <w:lang w:val="en-GB"/>
                </w:rPr>
                <w:delText>SPU or SPG identification</w:delText>
              </w:r>
            </w:del>
          </w:p>
        </w:tc>
        <w:tc>
          <w:tcPr>
            <w:tcW w:w="3238" w:type="dxa"/>
          </w:tcPr>
          <w:p w:rsidRPr="00117039" w:rsidR="00DB28BE" w:rsidP="00DB28BE" w:rsidRDefault="00DB28BE" w14:paraId="64F2F7E6" w14:textId="363AE899">
            <w:pPr>
              <w:spacing w:after="0" w:line="276" w:lineRule="auto"/>
              <w:rPr>
                <w:rFonts w:ascii="Times New Roman" w:hAnsi="Times New Roman" w:cs="Times New Roman"/>
                <w:sz w:val="16"/>
                <w:szCs w:val="16"/>
                <w:lang w:val="en-GB"/>
              </w:rPr>
            </w:pPr>
            <w:del w:author="Carmen Garcia Montero" w:date="2025-11-03T15:59:00Z" w:id="7304">
              <w:r w:rsidRPr="00117039" w:rsidDel="00A46A76">
                <w:rPr>
                  <w:rFonts w:ascii="Times New Roman" w:hAnsi="Times New Roman" w:cs="Times New Roman"/>
                  <w:sz w:val="16"/>
                  <w:szCs w:val="16"/>
                  <w:lang w:val="en-GB"/>
                </w:rPr>
                <w:delText>European wide u</w:delText>
              </w:r>
            </w:del>
            <w:ins w:author="DO Giao" w:date="2025-10-29T16:28:00Z" w:id="7305">
              <w:del w:author="Carmen Garcia Montero" w:date="2025-11-03T15:59:00Z" w:id="7306">
                <w:r w:rsidDel="00A46A76">
                  <w:rPr>
                    <w:rFonts w:ascii="Times New Roman" w:hAnsi="Times New Roman" w:cs="Times New Roman"/>
                    <w:sz w:val="16"/>
                    <w:szCs w:val="16"/>
                    <w:lang w:val="en-GB"/>
                  </w:rPr>
                  <w:delText>U</w:delText>
                </w:r>
              </w:del>
            </w:ins>
            <w:del w:author="Carmen Garcia Montero" w:date="2025-11-03T15:59:00Z" w:id="7307">
              <w:r w:rsidRPr="00117039" w:rsidDel="00A46A76">
                <w:rPr>
                  <w:rFonts w:ascii="Times New Roman" w:hAnsi="Times New Roman" w:cs="Times New Roman"/>
                  <w:sz w:val="16"/>
                  <w:szCs w:val="16"/>
                  <w:lang w:val="en-GB"/>
                </w:rPr>
                <w:delText>nique identification of the SPU or SPG.</w:delText>
              </w:r>
            </w:del>
          </w:p>
        </w:tc>
      </w:tr>
      <w:tr w:rsidRPr="00A2357D" w:rsidR="00DB28BE" w:rsidTr="0DC8649F" w14:paraId="632B592F" w14:textId="77777777">
        <w:trPr>
          <w:trHeight w:val="300"/>
        </w:trPr>
        <w:tc>
          <w:tcPr>
            <w:tcW w:w="828" w:type="dxa"/>
            <w:gridSpan w:val="3"/>
            <w:vMerge/>
          </w:tcPr>
          <w:p w:rsidRPr="00117039" w:rsidR="00DB28BE" w:rsidP="00DB28BE" w:rsidRDefault="00DB28BE" w14:paraId="7281B60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53165DC"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31DAD06" w14:textId="77777777">
            <w:pPr>
              <w:spacing w:after="0" w:line="276" w:lineRule="auto"/>
              <w:rPr>
                <w:rFonts w:ascii="Times New Roman" w:hAnsi="Times New Roman" w:cs="Times New Roman"/>
                <w:sz w:val="16"/>
                <w:szCs w:val="16"/>
                <w:lang w:val="en-GB"/>
              </w:rPr>
            </w:pPr>
            <w:del w:author="Carmen Garcia Montero" w:date="2025-11-03T15:59:00Z" w:id="7308">
              <w:r w:rsidRPr="00117039" w:rsidDel="00A46A76">
                <w:rPr>
                  <w:rFonts w:ascii="Times New Roman" w:hAnsi="Times New Roman" w:cs="Times New Roman"/>
                  <w:sz w:val="16"/>
                  <w:szCs w:val="16"/>
                  <w:lang w:val="en-GB"/>
                </w:rPr>
                <w:delText>Application date</w:delText>
              </w:r>
            </w:del>
          </w:p>
        </w:tc>
        <w:tc>
          <w:tcPr>
            <w:tcW w:w="3238" w:type="dxa"/>
          </w:tcPr>
          <w:p w:rsidRPr="00117039" w:rsidR="00DB28BE" w:rsidP="00DB28BE" w:rsidRDefault="00DB28BE" w14:paraId="24837BA6" w14:textId="77777777">
            <w:pPr>
              <w:spacing w:after="0" w:line="276" w:lineRule="auto"/>
              <w:rPr>
                <w:rFonts w:ascii="Times New Roman" w:hAnsi="Times New Roman" w:cs="Times New Roman"/>
                <w:sz w:val="16"/>
                <w:szCs w:val="16"/>
                <w:lang w:val="en-GB"/>
              </w:rPr>
            </w:pPr>
            <w:del w:author="Carmen Garcia Montero" w:date="2025-11-03T15:59:00Z" w:id="7309">
              <w:r w:rsidRPr="00117039" w:rsidDel="00A46A76">
                <w:rPr>
                  <w:rFonts w:ascii="Times New Roman" w:hAnsi="Times New Roman" w:cs="Times New Roman"/>
                  <w:sz w:val="16"/>
                  <w:szCs w:val="16"/>
                  <w:lang w:val="en-GB"/>
                </w:rPr>
                <w:delText>Date of the application</w:delText>
              </w:r>
            </w:del>
          </w:p>
        </w:tc>
      </w:tr>
      <w:tr w:rsidRPr="00781731" w:rsidR="00DB28BE" w:rsidTr="0DC8649F" w14:paraId="1FB61378" w14:textId="77777777">
        <w:trPr>
          <w:trHeight w:val="300"/>
        </w:trPr>
        <w:tc>
          <w:tcPr>
            <w:tcW w:w="828" w:type="dxa"/>
            <w:gridSpan w:val="3"/>
            <w:vMerge/>
          </w:tcPr>
          <w:p w:rsidRPr="00117039" w:rsidR="00DB28BE" w:rsidP="00DB28BE" w:rsidRDefault="00DB28BE" w14:paraId="110954AA"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2E01C983"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159C7292" w14:textId="77777777">
            <w:pPr>
              <w:spacing w:after="0" w:line="276" w:lineRule="auto"/>
              <w:rPr>
                <w:rFonts w:ascii="Times New Roman" w:hAnsi="Times New Roman" w:cs="Times New Roman"/>
                <w:sz w:val="16"/>
                <w:szCs w:val="16"/>
                <w:lang w:val="en-GB"/>
              </w:rPr>
            </w:pPr>
            <w:del w:author="Carmen Garcia Montero" w:date="2025-11-03T15:59:00Z" w:id="7310">
              <w:r w:rsidRPr="00117039" w:rsidDel="00A46A76">
                <w:rPr>
                  <w:rFonts w:ascii="Times New Roman" w:hAnsi="Times New Roman" w:cs="Times New Roman"/>
                  <w:sz w:val="16"/>
                  <w:szCs w:val="16"/>
                  <w:lang w:val="en-GB"/>
                </w:rPr>
                <w:delText>Products</w:delText>
              </w:r>
            </w:del>
          </w:p>
        </w:tc>
        <w:tc>
          <w:tcPr>
            <w:tcW w:w="3238" w:type="dxa"/>
          </w:tcPr>
          <w:p w:rsidRPr="00117039" w:rsidR="00DB28BE" w:rsidP="00DB28BE" w:rsidRDefault="00DB28BE" w14:paraId="2DE4058F" w14:textId="77777777">
            <w:pPr>
              <w:spacing w:after="0" w:line="276" w:lineRule="auto"/>
              <w:rPr>
                <w:rFonts w:ascii="Times New Roman" w:hAnsi="Times New Roman" w:cs="Times New Roman"/>
                <w:sz w:val="16"/>
                <w:szCs w:val="16"/>
                <w:lang w:val="en-GB"/>
              </w:rPr>
            </w:pPr>
            <w:del w:author="Carmen Garcia Montero" w:date="2025-11-03T15:59:00Z" w:id="7311">
              <w:r w:rsidRPr="00117039" w:rsidDel="00A46A76">
                <w:rPr>
                  <w:rFonts w:ascii="Times New Roman" w:hAnsi="Times New Roman" w:cs="Times New Roman"/>
                  <w:sz w:val="16"/>
                  <w:szCs w:val="16"/>
                  <w:lang w:val="en-GB"/>
                </w:rPr>
                <w:delText xml:space="preserve">Balancing or local product services to be provided with the SPU or SPG. </w:delText>
              </w:r>
            </w:del>
          </w:p>
        </w:tc>
      </w:tr>
      <w:tr w:rsidRPr="00781731" w:rsidR="00DB28BE" w:rsidTr="0DC8649F" w14:paraId="0072993B" w14:textId="77777777">
        <w:trPr>
          <w:trHeight w:val="300"/>
          <w:ins w:author="Kokki Teemu" w:date="2025-10-20T08:45:00Z" w:id="7312"/>
        </w:trPr>
        <w:tc>
          <w:tcPr>
            <w:tcW w:w="828" w:type="dxa"/>
            <w:gridSpan w:val="3"/>
            <w:vMerge/>
          </w:tcPr>
          <w:p w:rsidRPr="00117039" w:rsidR="00DB28BE" w:rsidP="00DB28BE" w:rsidRDefault="00DB28BE" w14:paraId="44AA494B" w14:textId="77777777">
            <w:pPr>
              <w:spacing w:after="0" w:line="276" w:lineRule="auto"/>
              <w:jc w:val="center"/>
              <w:rPr>
                <w:ins w:author="Kokki Teemu" w:date="2025-10-20T08:45:00Z" w:id="7313"/>
                <w:rFonts w:ascii="Times New Roman" w:hAnsi="Times New Roman" w:cs="Times New Roman"/>
                <w:sz w:val="16"/>
                <w:szCs w:val="16"/>
                <w:lang w:val="en-GB"/>
              </w:rPr>
            </w:pPr>
          </w:p>
        </w:tc>
        <w:tc>
          <w:tcPr>
            <w:tcW w:w="2766" w:type="dxa"/>
            <w:gridSpan w:val="2"/>
            <w:vMerge/>
          </w:tcPr>
          <w:p w:rsidRPr="00117039" w:rsidR="00DB28BE" w:rsidP="00DB28BE" w:rsidRDefault="00DB28BE" w14:paraId="53CA969D" w14:textId="77777777">
            <w:pPr>
              <w:spacing w:after="0" w:line="276" w:lineRule="auto"/>
              <w:rPr>
                <w:ins w:author="Kokki Teemu" w:date="2025-10-20T08:45:00Z" w:id="7314"/>
                <w:rFonts w:ascii="Times New Roman" w:hAnsi="Times New Roman" w:cs="Times New Roman"/>
                <w:sz w:val="16"/>
                <w:szCs w:val="16"/>
                <w:lang w:val="en-GB"/>
              </w:rPr>
            </w:pPr>
          </w:p>
        </w:tc>
        <w:tc>
          <w:tcPr>
            <w:tcW w:w="3082" w:type="dxa"/>
            <w:gridSpan w:val="2"/>
          </w:tcPr>
          <w:p w:rsidRPr="00117039" w:rsidR="00DB28BE" w:rsidP="00DB28BE" w:rsidRDefault="00DB28BE" w14:paraId="1E00F31B" w14:textId="572C31E7">
            <w:pPr>
              <w:spacing w:after="0" w:line="276" w:lineRule="auto"/>
              <w:rPr>
                <w:ins w:author="Kokki Teemu" w:date="2025-10-20T08:45:00Z" w:id="7315"/>
                <w:rFonts w:ascii="Times New Roman" w:hAnsi="Times New Roman" w:cs="Times New Roman"/>
                <w:sz w:val="16"/>
                <w:szCs w:val="16"/>
                <w:lang w:val="en-GB"/>
              </w:rPr>
            </w:pPr>
            <w:ins w:author="Kokki Teemu" w:date="2025-10-20T08:46:00Z" w:id="7316">
              <w:del w:author="Carmen Garcia Montero" w:date="2025-11-03T15:59:00Z" w:id="7317">
                <w:r w:rsidDel="00A46A76">
                  <w:rPr>
                    <w:rFonts w:ascii="Times New Roman" w:hAnsi="Times New Roman" w:cs="Times New Roman"/>
                    <w:sz w:val="16"/>
                    <w:szCs w:val="16"/>
                    <w:lang w:val="en-GB"/>
                  </w:rPr>
                  <w:delText>SPU or SPG master data</w:delText>
                </w:r>
              </w:del>
            </w:ins>
          </w:p>
        </w:tc>
        <w:tc>
          <w:tcPr>
            <w:tcW w:w="3238" w:type="dxa"/>
          </w:tcPr>
          <w:p w:rsidRPr="00117039" w:rsidR="00DB28BE" w:rsidP="00DB28BE" w:rsidRDefault="00DB28BE" w14:paraId="257B2621" w14:textId="6314A81E">
            <w:pPr>
              <w:spacing w:after="0" w:line="276" w:lineRule="auto"/>
              <w:rPr>
                <w:ins w:author="Kokki Teemu" w:date="2025-10-20T08:45:00Z" w:id="7318"/>
                <w:rFonts w:ascii="Times New Roman" w:hAnsi="Times New Roman" w:cs="Times New Roman"/>
                <w:sz w:val="16"/>
                <w:szCs w:val="16"/>
                <w:lang w:val="en-GB"/>
              </w:rPr>
            </w:pPr>
            <w:ins w:author="Kokki Teemu" w:date="2025-10-20T08:46:00Z" w:id="7319">
              <w:del w:author="Carmen Garcia Montero" w:date="2025-11-03T15:59:00Z" w:id="7320">
                <w:r w:rsidDel="00A46A76">
                  <w:rPr>
                    <w:rFonts w:ascii="Times New Roman" w:hAnsi="Times New Roman" w:cs="Times New Roman"/>
                    <w:sz w:val="16"/>
                    <w:szCs w:val="16"/>
                    <w:lang w:val="en-GB"/>
                  </w:rPr>
                  <w:delText>Information object CJ – SPU or SPG master data</w:delText>
                </w:r>
              </w:del>
            </w:ins>
          </w:p>
        </w:tc>
      </w:tr>
      <w:tr w:rsidRPr="00781731" w:rsidR="00DB28BE" w:rsidTr="0DC8649F" w14:paraId="41672D67" w14:textId="77777777">
        <w:trPr>
          <w:trHeight w:val="300"/>
          <w:ins w:author="Kokki Teemu" w:date="2025-10-20T08:46:00Z" w:id="7321"/>
        </w:trPr>
        <w:tc>
          <w:tcPr>
            <w:tcW w:w="828" w:type="dxa"/>
            <w:gridSpan w:val="3"/>
            <w:vMerge/>
          </w:tcPr>
          <w:p w:rsidRPr="00117039" w:rsidR="00DB28BE" w:rsidP="00DB28BE" w:rsidRDefault="00DB28BE" w14:paraId="299CFAB5" w14:textId="77777777">
            <w:pPr>
              <w:spacing w:after="0" w:line="276" w:lineRule="auto"/>
              <w:jc w:val="center"/>
              <w:rPr>
                <w:ins w:author="Kokki Teemu" w:date="2025-10-20T08:46:00Z" w:id="7322"/>
                <w:rFonts w:ascii="Times New Roman" w:hAnsi="Times New Roman" w:cs="Times New Roman"/>
                <w:sz w:val="16"/>
                <w:szCs w:val="16"/>
                <w:lang w:val="en-GB"/>
              </w:rPr>
            </w:pPr>
          </w:p>
        </w:tc>
        <w:tc>
          <w:tcPr>
            <w:tcW w:w="2766" w:type="dxa"/>
            <w:gridSpan w:val="2"/>
            <w:vMerge/>
          </w:tcPr>
          <w:p w:rsidRPr="00117039" w:rsidR="00DB28BE" w:rsidP="00DB28BE" w:rsidRDefault="00DB28BE" w14:paraId="064AB6D7" w14:textId="77777777">
            <w:pPr>
              <w:spacing w:after="0" w:line="276" w:lineRule="auto"/>
              <w:rPr>
                <w:ins w:author="Kokki Teemu" w:date="2025-10-20T08:46:00Z" w:id="7323"/>
                <w:rFonts w:ascii="Times New Roman" w:hAnsi="Times New Roman" w:cs="Times New Roman"/>
                <w:sz w:val="16"/>
                <w:szCs w:val="16"/>
                <w:lang w:val="en-GB"/>
              </w:rPr>
            </w:pPr>
          </w:p>
        </w:tc>
        <w:tc>
          <w:tcPr>
            <w:tcW w:w="3082" w:type="dxa"/>
            <w:gridSpan w:val="2"/>
          </w:tcPr>
          <w:p w:rsidR="00DB28BE" w:rsidP="00DB28BE" w:rsidRDefault="00DB28BE" w14:paraId="7B551BB6" w14:textId="409D2D5D">
            <w:pPr>
              <w:spacing w:after="0" w:line="276" w:lineRule="auto"/>
              <w:rPr>
                <w:ins w:author="Kokki Teemu" w:date="2025-10-20T08:46:00Z" w:id="7324"/>
                <w:rFonts w:ascii="Times New Roman" w:hAnsi="Times New Roman" w:cs="Times New Roman"/>
                <w:sz w:val="16"/>
                <w:szCs w:val="16"/>
                <w:lang w:val="en-GB"/>
              </w:rPr>
            </w:pPr>
            <w:ins w:author="Kokki Teemu" w:date="2025-10-20T08:47:00Z" w:id="7325">
              <w:del w:author="Carmen Garcia Montero" w:date="2025-11-03T15:59:00Z" w:id="7326">
                <w:r w:rsidDel="00A46A76">
                  <w:rPr>
                    <w:rFonts w:ascii="Times New Roman" w:hAnsi="Times New Roman" w:cs="Times New Roman"/>
                    <w:sz w:val="16"/>
                    <w:szCs w:val="16"/>
                    <w:lang w:val="en-GB"/>
                  </w:rPr>
                  <w:delText>Additional information</w:delText>
                </w:r>
              </w:del>
            </w:ins>
          </w:p>
        </w:tc>
        <w:tc>
          <w:tcPr>
            <w:tcW w:w="3238" w:type="dxa"/>
          </w:tcPr>
          <w:p w:rsidR="00DB28BE" w:rsidP="00DB28BE" w:rsidRDefault="00DB28BE" w14:paraId="0B150B82" w14:textId="07D9993A">
            <w:pPr>
              <w:spacing w:after="0" w:line="276" w:lineRule="auto"/>
              <w:rPr>
                <w:ins w:author="Kokki Teemu" w:date="2025-10-20T08:46:00Z" w:id="7327"/>
                <w:rFonts w:ascii="Times New Roman" w:hAnsi="Times New Roman" w:cs="Times New Roman"/>
                <w:sz w:val="16"/>
                <w:szCs w:val="16"/>
                <w:lang w:val="en-GB"/>
              </w:rPr>
            </w:pPr>
            <w:ins w:author="Kokki Teemu" w:date="2025-10-20T08:47:00Z" w:id="7328">
              <w:del w:author="Carmen Garcia Montero" w:date="2025-11-03T15:59:00Z" w:id="7329">
                <w:r w:rsidDel="00A46A76">
                  <w:rPr>
                    <w:rFonts w:ascii="Times New Roman" w:hAnsi="Times New Roman" w:cs="Times New Roman"/>
                    <w:sz w:val="16"/>
                    <w:szCs w:val="16"/>
                    <w:lang w:val="en-GB"/>
                  </w:rPr>
                  <w:delText>Additional information for the product application request based on national terms and conditions in accordance with NC DR Art 18 (3).</w:delText>
                </w:r>
              </w:del>
            </w:ins>
          </w:p>
        </w:tc>
      </w:tr>
      <w:tr w:rsidRPr="00781731" w:rsidR="00DB28BE" w:rsidTr="0DC8649F" w14:paraId="0214B1A9" w14:textId="77777777">
        <w:trPr>
          <w:trHeight w:val="300"/>
        </w:trPr>
        <w:tc>
          <w:tcPr>
            <w:tcW w:w="828" w:type="dxa"/>
            <w:gridSpan w:val="3"/>
            <w:vMerge w:val="restart"/>
          </w:tcPr>
          <w:p w:rsidRPr="00117039" w:rsidR="00DB28BE" w:rsidP="00DB28BE" w:rsidRDefault="00DB28BE" w14:paraId="2715B83D" w14:textId="01157013">
            <w:pPr>
              <w:spacing w:after="0" w:line="276" w:lineRule="auto"/>
              <w:jc w:val="center"/>
              <w:rPr>
                <w:rFonts w:ascii="Times New Roman" w:hAnsi="Times New Roman" w:cs="Times New Roman"/>
                <w:sz w:val="16"/>
                <w:szCs w:val="16"/>
                <w:lang w:val="en-GB"/>
              </w:rPr>
            </w:pPr>
            <w:del w:author="Carmen Garcia Montero" w:date="2025-11-03T15:59:00Z" w:id="7330">
              <w:r w:rsidDel="00A46A76">
                <w:rPr>
                  <w:rFonts w:ascii="Times New Roman" w:hAnsi="Times New Roman" w:cs="Times New Roman"/>
                  <w:sz w:val="16"/>
                  <w:szCs w:val="16"/>
                  <w:lang w:val="en-GB"/>
                </w:rPr>
                <w:delText>BL</w:delText>
              </w:r>
            </w:del>
          </w:p>
        </w:tc>
        <w:tc>
          <w:tcPr>
            <w:tcW w:w="2766" w:type="dxa"/>
            <w:gridSpan w:val="2"/>
            <w:vMerge w:val="restart"/>
          </w:tcPr>
          <w:p w:rsidRPr="004C7654" w:rsidR="00DB28BE" w:rsidP="00DB28BE" w:rsidRDefault="00DB28BE" w14:paraId="0749C73E" w14:textId="77777777">
            <w:pPr>
              <w:spacing w:after="0" w:line="276" w:lineRule="auto"/>
              <w:rPr>
                <w:rFonts w:ascii="Times New Roman" w:hAnsi="Times New Roman" w:cs="Times New Roman"/>
                <w:sz w:val="16"/>
                <w:szCs w:val="16"/>
                <w:lang w:val="en-GB"/>
              </w:rPr>
            </w:pPr>
            <w:commentRangeStart w:id="7331"/>
            <w:del w:author="Carmen Garcia Montero" w:date="2025-11-03T15:59:00Z" w:id="7332">
              <w:r w:rsidRPr="004C7654" w:rsidDel="00A46A76">
                <w:rPr>
                  <w:rFonts w:ascii="Times New Roman" w:hAnsi="Times New Roman" w:cs="Times New Roman"/>
                  <w:sz w:val="16"/>
                  <w:szCs w:val="16"/>
                  <w:lang w:val="en-GB"/>
                </w:rPr>
                <w:delText>SPU or SPG product application confirmation</w:delText>
              </w:r>
              <w:commentRangeEnd w:id="7331"/>
              <w:r w:rsidRPr="004C7654" w:rsidDel="00A46A76">
                <w:rPr>
                  <w:rStyle w:val="CommentReference"/>
                  <w:rFonts w:ascii="Times New Roman" w:hAnsi="Times New Roman" w:cs="Times New Roman"/>
                  <w:lang w:val="en-GB"/>
                </w:rPr>
                <w:commentReference w:id="7331"/>
              </w:r>
            </w:del>
          </w:p>
        </w:tc>
        <w:tc>
          <w:tcPr>
            <w:tcW w:w="3082" w:type="dxa"/>
            <w:gridSpan w:val="2"/>
          </w:tcPr>
          <w:p w:rsidRPr="00117039" w:rsidR="00DB28BE" w:rsidP="00DB28BE" w:rsidRDefault="00DB28BE" w14:paraId="346D4926" w14:textId="77777777">
            <w:pPr>
              <w:spacing w:after="0" w:line="276" w:lineRule="auto"/>
              <w:rPr>
                <w:rFonts w:ascii="Times New Roman" w:hAnsi="Times New Roman" w:cs="Times New Roman"/>
                <w:sz w:val="16"/>
                <w:szCs w:val="16"/>
                <w:lang w:val="en-GB"/>
              </w:rPr>
            </w:pPr>
            <w:del w:author="Carmen Garcia Montero" w:date="2025-11-03T15:59:00Z" w:id="7333">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5F9C1669" w14:textId="1C280ADA">
            <w:pPr>
              <w:spacing w:after="0" w:line="276" w:lineRule="auto"/>
              <w:rPr>
                <w:rFonts w:ascii="Times New Roman" w:hAnsi="Times New Roman" w:cs="Times New Roman"/>
                <w:sz w:val="16"/>
                <w:szCs w:val="16"/>
                <w:lang w:val="en-GB"/>
              </w:rPr>
            </w:pPr>
            <w:del w:author="Carmen Garcia Montero" w:date="2025-11-03T15:59:00Z" w:id="7334">
              <w:r w:rsidRPr="00117039" w:rsidDel="00A46A76">
                <w:rPr>
                  <w:rFonts w:ascii="Times New Roman" w:hAnsi="Times New Roman" w:cs="Times New Roman"/>
                  <w:sz w:val="16"/>
                  <w:szCs w:val="16"/>
                  <w:lang w:val="en-GB"/>
                </w:rPr>
                <w:delText>Identification of a flexibility information system module</w:delText>
              </w:r>
            </w:del>
          </w:p>
        </w:tc>
      </w:tr>
      <w:tr w:rsidRPr="00781731" w:rsidR="00DB28BE" w:rsidTr="0DC8649F" w14:paraId="34FE80B0" w14:textId="77777777">
        <w:trPr>
          <w:trHeight w:val="300"/>
        </w:trPr>
        <w:tc>
          <w:tcPr>
            <w:tcW w:w="828" w:type="dxa"/>
            <w:gridSpan w:val="3"/>
            <w:vMerge/>
          </w:tcPr>
          <w:p w:rsidRPr="00117039" w:rsidR="00DB28BE" w:rsidP="00DB28BE" w:rsidRDefault="00DB28BE" w14:paraId="6EF04901"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132D9671"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56F126D2" w14:textId="77777777">
            <w:pPr>
              <w:spacing w:after="0" w:line="276" w:lineRule="auto"/>
              <w:rPr>
                <w:rFonts w:ascii="Times New Roman" w:hAnsi="Times New Roman" w:cs="Times New Roman"/>
                <w:sz w:val="16"/>
                <w:szCs w:val="16"/>
                <w:lang w:val="en-GB"/>
              </w:rPr>
            </w:pPr>
            <w:del w:author="Carmen Garcia Montero" w:date="2025-11-03T15:59:00Z" w:id="7335">
              <w:r w:rsidRPr="00117039" w:rsidDel="00A46A76">
                <w:rPr>
                  <w:rFonts w:ascii="Times New Roman" w:hAnsi="Times New Roman" w:cs="Times New Roman"/>
                  <w:sz w:val="16"/>
                  <w:szCs w:val="16"/>
                  <w:lang w:val="en-GB"/>
                </w:rPr>
                <w:delText>SP identification</w:delText>
              </w:r>
            </w:del>
          </w:p>
        </w:tc>
        <w:tc>
          <w:tcPr>
            <w:tcW w:w="3238" w:type="dxa"/>
          </w:tcPr>
          <w:p w:rsidRPr="00117039" w:rsidR="00DB28BE" w:rsidP="00DB28BE" w:rsidRDefault="00DB28BE" w14:paraId="7C6B21D9" w14:textId="7C08E0C1">
            <w:pPr>
              <w:spacing w:after="0" w:line="276" w:lineRule="auto"/>
              <w:rPr>
                <w:rFonts w:ascii="Times New Roman" w:hAnsi="Times New Roman" w:cs="Times New Roman"/>
                <w:sz w:val="16"/>
                <w:szCs w:val="16"/>
                <w:lang w:val="en-GB"/>
              </w:rPr>
            </w:pPr>
            <w:ins w:author="Rick van Beek" w:date="2025-10-29T16:23:00Z" w:id="7336">
              <w:del w:author="Carmen Garcia Montero" w:date="2025-11-03T15:59:00Z" w:id="7337">
                <w:r w:rsidRPr="00117039" w:rsidDel="00A46A76">
                  <w:rPr>
                    <w:rFonts w:ascii="Times New Roman" w:hAnsi="Times New Roman" w:cs="Times New Roman"/>
                    <w:sz w:val="16"/>
                    <w:szCs w:val="16"/>
                    <w:lang w:val="en-GB"/>
                  </w:rPr>
                  <w:delText>European wide unique identification code of the service provider</w:delText>
                </w:r>
              </w:del>
            </w:ins>
            <w:del w:author="Carmen Garcia Montero" w:date="2025-11-03T15:59:00Z" w:id="7338">
              <w:r w:rsidRPr="00117039" w:rsidDel="00A46A76">
                <w:rPr>
                  <w:rFonts w:ascii="Times New Roman" w:hAnsi="Times New Roman" w:cs="Times New Roman"/>
                  <w:sz w:val="16"/>
                  <w:szCs w:val="16"/>
                  <w:lang w:val="en-GB"/>
                </w:rPr>
                <w:delText xml:space="preserve">European wide unique identification of the SP. </w:delText>
              </w:r>
            </w:del>
          </w:p>
        </w:tc>
      </w:tr>
      <w:tr w:rsidRPr="00781731" w:rsidR="00DB28BE" w:rsidTr="0DC8649F" w14:paraId="6F071663" w14:textId="77777777">
        <w:trPr>
          <w:trHeight w:val="300"/>
        </w:trPr>
        <w:tc>
          <w:tcPr>
            <w:tcW w:w="828" w:type="dxa"/>
            <w:gridSpan w:val="3"/>
            <w:vMerge/>
          </w:tcPr>
          <w:p w:rsidRPr="00117039" w:rsidR="00DB28BE" w:rsidP="00DB28BE" w:rsidRDefault="00DB28BE" w14:paraId="229BA759"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486FB8C7"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1109405" w14:textId="5763F82D">
            <w:pPr>
              <w:spacing w:after="0" w:line="276" w:lineRule="auto"/>
              <w:rPr>
                <w:rFonts w:ascii="Times New Roman" w:hAnsi="Times New Roman" w:cs="Times New Roman"/>
                <w:sz w:val="16"/>
                <w:szCs w:val="16"/>
                <w:lang w:val="en-GB"/>
              </w:rPr>
            </w:pPr>
            <w:del w:author="Carmen Garcia Montero" w:date="2025-11-03T15:59:00Z" w:id="7339">
              <w:r w:rsidRPr="00117039" w:rsidDel="00A46A76">
                <w:rPr>
                  <w:rFonts w:ascii="Times New Roman" w:hAnsi="Times New Roman" w:cs="Times New Roman"/>
                  <w:sz w:val="16"/>
                  <w:szCs w:val="16"/>
                  <w:lang w:val="en-GB"/>
                </w:rPr>
                <w:delText>System operator identification</w:delText>
              </w:r>
            </w:del>
            <w:ins w:author="Kokki Teemu" w:date="2025-10-27T14:49:00Z" w:id="7340">
              <w:del w:author="Carmen Garcia Montero" w:date="2025-11-03T15:59:00Z" w:id="7341">
                <w:r w:rsidDel="00A46A76">
                  <w:rPr>
                    <w:rFonts w:ascii="Times New Roman" w:hAnsi="Times New Roman" w:cs="Times New Roman"/>
                    <w:sz w:val="16"/>
                    <w:szCs w:val="16"/>
                    <w:lang w:val="en-GB"/>
                  </w:rPr>
                  <w:delText>Product prequalification responsible</w:delText>
                </w:r>
              </w:del>
            </w:ins>
          </w:p>
        </w:tc>
        <w:tc>
          <w:tcPr>
            <w:tcW w:w="3238" w:type="dxa"/>
          </w:tcPr>
          <w:p w:rsidRPr="00117039" w:rsidR="00DB28BE" w:rsidP="00DB28BE" w:rsidRDefault="00DB28BE" w14:paraId="740B429A" w14:textId="666B4C01">
            <w:pPr>
              <w:spacing w:after="0" w:line="276" w:lineRule="auto"/>
              <w:rPr>
                <w:rFonts w:ascii="Times New Roman" w:hAnsi="Times New Roman" w:cs="Times New Roman"/>
                <w:sz w:val="16"/>
                <w:szCs w:val="16"/>
                <w:lang w:val="en-GB"/>
              </w:rPr>
            </w:pPr>
            <w:ins w:author="Kokki Teemu" w:date="2025-10-27T14:49:00Z" w:id="7342">
              <w:del w:author="Carmen Garcia Montero" w:date="2025-11-03T15:59:00Z" w:id="7343">
                <w:r w:rsidDel="00A46A76">
                  <w:rPr>
                    <w:rFonts w:ascii="Times New Roman" w:hAnsi="Times New Roman" w:cs="Times New Roman"/>
                    <w:sz w:val="16"/>
                    <w:szCs w:val="16"/>
                    <w:lang w:val="en-GB"/>
                  </w:rPr>
                  <w:delText xml:space="preserve">(Optional) </w:delText>
                </w:r>
              </w:del>
            </w:ins>
            <w:del w:author="Carmen Garcia Montero" w:date="2025-11-03T15:59:00Z" w:id="7344">
              <w:r w:rsidRPr="00117039" w:rsidDel="00A46A76">
                <w:rPr>
                  <w:rFonts w:ascii="Times New Roman" w:hAnsi="Times New Roman" w:cs="Times New Roman"/>
                  <w:sz w:val="16"/>
                  <w:szCs w:val="16"/>
                  <w:lang w:val="en-GB"/>
                </w:rPr>
                <w:delText xml:space="preserve">Identification of the procuring system operator </w:delText>
              </w:r>
            </w:del>
            <w:ins w:author="Kokki Teemu" w:date="2025-10-27T14:50:00Z" w:id="7345">
              <w:del w:author="Carmen Garcia Montero" w:date="2025-11-03T15:59:00Z" w:id="7346">
                <w:r w:rsidDel="00A46A76">
                  <w:rPr>
                    <w:rFonts w:ascii="Times New Roman" w:hAnsi="Times New Roman" w:cs="Times New Roman"/>
                    <w:sz w:val="16"/>
                    <w:szCs w:val="16"/>
                    <w:lang w:val="en-GB"/>
                  </w:rPr>
                  <w:delText>product prequalification responsible entity</w:delText>
                </w:r>
              </w:del>
            </w:ins>
            <w:del w:author="Carmen Garcia Montero" w:date="2025-11-03T15:59:00Z" w:id="7347">
              <w:r w:rsidRPr="00117039" w:rsidDel="00A46A76">
                <w:rPr>
                  <w:rFonts w:ascii="Times New Roman" w:hAnsi="Times New Roman" w:cs="Times New Roman"/>
                  <w:sz w:val="16"/>
                  <w:szCs w:val="16"/>
                  <w:lang w:val="en-GB"/>
                </w:rPr>
                <w:delText>.</w:delText>
              </w:r>
            </w:del>
          </w:p>
        </w:tc>
      </w:tr>
      <w:tr w:rsidRPr="00781731" w:rsidR="00DB28BE" w:rsidTr="0DC8649F" w14:paraId="2A01D62F" w14:textId="77777777">
        <w:trPr>
          <w:trHeight w:val="300"/>
        </w:trPr>
        <w:tc>
          <w:tcPr>
            <w:tcW w:w="828" w:type="dxa"/>
            <w:gridSpan w:val="3"/>
            <w:vMerge/>
          </w:tcPr>
          <w:p w:rsidRPr="00117039" w:rsidR="00DB28BE" w:rsidP="00DB28BE" w:rsidRDefault="00DB28BE" w14:paraId="7DF2D6DC"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6829C2B6"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251FA5A6" w14:textId="77777777">
            <w:pPr>
              <w:spacing w:after="0" w:line="276" w:lineRule="auto"/>
              <w:rPr>
                <w:rFonts w:ascii="Times New Roman" w:hAnsi="Times New Roman" w:cs="Times New Roman"/>
                <w:sz w:val="16"/>
                <w:szCs w:val="16"/>
                <w:lang w:val="en-GB"/>
              </w:rPr>
            </w:pPr>
            <w:del w:author="Carmen Garcia Montero" w:date="2025-11-03T15:59:00Z" w:id="7348">
              <w:r w:rsidRPr="00117039" w:rsidDel="00A46A76">
                <w:rPr>
                  <w:rFonts w:ascii="Times New Roman" w:hAnsi="Times New Roman" w:cs="Times New Roman"/>
                  <w:sz w:val="16"/>
                  <w:szCs w:val="16"/>
                  <w:lang w:val="en-GB"/>
                </w:rPr>
                <w:delText>SPU or SPG identification</w:delText>
              </w:r>
            </w:del>
          </w:p>
        </w:tc>
        <w:tc>
          <w:tcPr>
            <w:tcW w:w="3238" w:type="dxa"/>
          </w:tcPr>
          <w:p w:rsidRPr="00117039" w:rsidR="00DB28BE" w:rsidP="00DB28BE" w:rsidRDefault="00DB28BE" w14:paraId="4A228980" w14:textId="6CCA9EEB">
            <w:pPr>
              <w:spacing w:after="0" w:line="276" w:lineRule="auto"/>
              <w:rPr>
                <w:rFonts w:ascii="Times New Roman" w:hAnsi="Times New Roman" w:cs="Times New Roman"/>
                <w:sz w:val="16"/>
                <w:szCs w:val="16"/>
                <w:lang w:val="en-GB"/>
              </w:rPr>
            </w:pPr>
            <w:del w:author="Carmen Garcia Montero" w:date="2025-11-03T15:59:00Z" w:id="7349">
              <w:r w:rsidRPr="00117039" w:rsidDel="00A46A76">
                <w:rPr>
                  <w:rFonts w:ascii="Times New Roman" w:hAnsi="Times New Roman" w:cs="Times New Roman"/>
                  <w:sz w:val="16"/>
                  <w:szCs w:val="16"/>
                  <w:lang w:val="en-GB"/>
                </w:rPr>
                <w:delText>European wide u</w:delText>
              </w:r>
            </w:del>
            <w:ins w:author="DO Giao" w:date="2025-10-29T16:29:00Z" w:id="7350">
              <w:del w:author="Carmen Garcia Montero" w:date="2025-11-03T15:59:00Z" w:id="7351">
                <w:r w:rsidDel="00A46A76">
                  <w:rPr>
                    <w:rFonts w:ascii="Times New Roman" w:hAnsi="Times New Roman" w:cs="Times New Roman"/>
                    <w:sz w:val="16"/>
                    <w:szCs w:val="16"/>
                    <w:lang w:val="en-GB"/>
                  </w:rPr>
                  <w:delText>U</w:delText>
                </w:r>
              </w:del>
            </w:ins>
            <w:del w:author="Carmen Garcia Montero" w:date="2025-11-03T15:59:00Z" w:id="7352">
              <w:r w:rsidRPr="00117039" w:rsidDel="00A46A76">
                <w:rPr>
                  <w:rFonts w:ascii="Times New Roman" w:hAnsi="Times New Roman" w:cs="Times New Roman"/>
                  <w:sz w:val="16"/>
                  <w:szCs w:val="16"/>
                  <w:lang w:val="en-GB"/>
                </w:rPr>
                <w:delText>nique identification of the SPU or SPG.</w:delText>
              </w:r>
            </w:del>
          </w:p>
        </w:tc>
      </w:tr>
      <w:tr w:rsidRPr="00781731" w:rsidR="00DB28BE" w:rsidTr="0DC8649F" w14:paraId="1B17C983" w14:textId="77777777">
        <w:trPr>
          <w:trHeight w:val="300"/>
        </w:trPr>
        <w:tc>
          <w:tcPr>
            <w:tcW w:w="828" w:type="dxa"/>
            <w:gridSpan w:val="3"/>
            <w:vMerge/>
          </w:tcPr>
          <w:p w:rsidRPr="00117039" w:rsidR="00DB28BE" w:rsidP="00DB28BE" w:rsidRDefault="00DB28BE" w14:paraId="23828505"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6135D047"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68842E39" w14:textId="77777777">
            <w:pPr>
              <w:spacing w:after="0" w:line="276" w:lineRule="auto"/>
              <w:rPr>
                <w:rFonts w:ascii="Times New Roman" w:hAnsi="Times New Roman" w:cs="Times New Roman"/>
                <w:sz w:val="16"/>
                <w:szCs w:val="16"/>
                <w:lang w:val="en-GB"/>
              </w:rPr>
            </w:pPr>
            <w:del w:author="Carmen Garcia Montero" w:date="2025-11-03T15:59:00Z" w:id="7353">
              <w:r w:rsidRPr="00117039" w:rsidDel="00A46A76">
                <w:rPr>
                  <w:rFonts w:ascii="Times New Roman" w:hAnsi="Times New Roman" w:cs="Times New Roman"/>
                  <w:sz w:val="16"/>
                  <w:szCs w:val="16"/>
                  <w:lang w:val="en-GB"/>
                </w:rPr>
                <w:delText>Confirmation date</w:delText>
              </w:r>
            </w:del>
          </w:p>
        </w:tc>
        <w:tc>
          <w:tcPr>
            <w:tcW w:w="3238" w:type="dxa"/>
          </w:tcPr>
          <w:p w:rsidRPr="00117039" w:rsidR="00DB28BE" w:rsidP="00DB28BE" w:rsidRDefault="00DB28BE" w14:paraId="31EE3945" w14:textId="77777777">
            <w:pPr>
              <w:spacing w:after="0" w:line="276" w:lineRule="auto"/>
              <w:rPr>
                <w:rFonts w:ascii="Times New Roman" w:hAnsi="Times New Roman" w:cs="Times New Roman"/>
                <w:sz w:val="16"/>
                <w:szCs w:val="16"/>
                <w:lang w:val="en-GB"/>
              </w:rPr>
            </w:pPr>
            <w:del w:author="Carmen Garcia Montero" w:date="2025-11-03T15:59:00Z" w:id="7354">
              <w:r w:rsidRPr="00117039" w:rsidDel="00A46A76">
                <w:rPr>
                  <w:rFonts w:ascii="Times New Roman" w:hAnsi="Times New Roman" w:cs="Times New Roman"/>
                  <w:sz w:val="16"/>
                  <w:szCs w:val="16"/>
                  <w:lang w:val="en-GB"/>
                </w:rPr>
                <w:delText>Date of the confirmation that the application is complete.</w:delText>
              </w:r>
            </w:del>
          </w:p>
        </w:tc>
      </w:tr>
      <w:tr w:rsidRPr="00781731" w:rsidR="00DB28BE" w:rsidTr="0DC8649F" w14:paraId="5829F306" w14:textId="77777777">
        <w:trPr>
          <w:trHeight w:val="300"/>
        </w:trPr>
        <w:tc>
          <w:tcPr>
            <w:tcW w:w="828" w:type="dxa"/>
            <w:gridSpan w:val="3"/>
            <w:vMerge/>
          </w:tcPr>
          <w:p w:rsidRPr="00117039" w:rsidR="00DB28BE" w:rsidP="00DB28BE" w:rsidRDefault="00DB28BE" w14:paraId="7A9A57F7"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0E2D9379"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57F3C70" w14:textId="77777777">
            <w:pPr>
              <w:spacing w:after="0" w:line="276" w:lineRule="auto"/>
              <w:rPr>
                <w:rFonts w:ascii="Times New Roman" w:hAnsi="Times New Roman" w:cs="Times New Roman"/>
                <w:sz w:val="16"/>
                <w:szCs w:val="16"/>
                <w:lang w:val="en-GB"/>
              </w:rPr>
            </w:pPr>
            <w:del w:author="Carmen Garcia Montero" w:date="2025-11-03T15:59:00Z" w:id="7355">
              <w:r w:rsidRPr="00117039" w:rsidDel="00A46A76">
                <w:rPr>
                  <w:rFonts w:ascii="Times New Roman" w:hAnsi="Times New Roman" w:cs="Times New Roman"/>
                  <w:sz w:val="16"/>
                  <w:szCs w:val="16"/>
                  <w:lang w:val="en-GB"/>
                </w:rPr>
                <w:delText>Products</w:delText>
              </w:r>
            </w:del>
          </w:p>
        </w:tc>
        <w:tc>
          <w:tcPr>
            <w:tcW w:w="3238" w:type="dxa"/>
          </w:tcPr>
          <w:p w:rsidRPr="00117039" w:rsidR="00DB28BE" w:rsidP="00DB28BE" w:rsidRDefault="00DB28BE" w14:paraId="7D3E3FFE" w14:textId="77777777">
            <w:pPr>
              <w:spacing w:after="0" w:line="276" w:lineRule="auto"/>
              <w:rPr>
                <w:rFonts w:ascii="Times New Roman" w:hAnsi="Times New Roman" w:cs="Times New Roman"/>
                <w:sz w:val="16"/>
                <w:szCs w:val="16"/>
                <w:lang w:val="en-GB"/>
              </w:rPr>
            </w:pPr>
            <w:del w:author="Carmen Garcia Montero" w:date="2025-11-03T15:59:00Z" w:id="7356">
              <w:r w:rsidRPr="00117039" w:rsidDel="00A46A76">
                <w:rPr>
                  <w:rFonts w:ascii="Times New Roman" w:hAnsi="Times New Roman" w:cs="Times New Roman"/>
                  <w:sz w:val="16"/>
                  <w:szCs w:val="16"/>
                  <w:lang w:val="en-GB"/>
                </w:rPr>
                <w:delText xml:space="preserve">Balancing or local products to be provided. </w:delText>
              </w:r>
            </w:del>
          </w:p>
        </w:tc>
      </w:tr>
      <w:tr w:rsidRPr="00065F42" w:rsidR="00DB28BE" w:rsidTr="0DC8649F" w14:paraId="60CD5A1B" w14:textId="77777777">
        <w:tblPrEx>
          <w:tblPrExChange w:author="Kokki Teemu" w:date="2025-10-31T15:43:00Z" w:id="7357">
            <w:tblPrEx>
              <w:tblW w:w="9145" w:type="dxa"/>
              <w:tblInd w:w="0" w:type="nil"/>
            </w:tblPrEx>
          </w:tblPrExChange>
        </w:tblPrEx>
        <w:trPr>
          <w:trHeight w:val="300"/>
          <w:ins w:author="Kokki Teemu" w:date="2025-10-27T14:54:00Z" w:id="7358"/>
          <w:trPrChange w:author="Kokki Teemu" w:date="2025-10-31T15:43:00Z" w:id="7359">
            <w:trPr>
              <w:gridBefore w:val="1"/>
              <w:gridAfter w:val="0"/>
              <w:trHeight w:val="300"/>
            </w:trPr>
          </w:trPrChange>
        </w:trPr>
        <w:tc>
          <w:tcPr>
            <w:tcW w:w="828" w:type="dxa"/>
            <w:gridSpan w:val="3"/>
            <w:tcPrChange w:author="Kokki Teemu" w:date="2025-10-31T15:43:00Z" w:id="7360">
              <w:tcPr>
                <w:tcW w:w="828" w:type="dxa"/>
                <w:gridSpan w:val="12"/>
              </w:tcPr>
            </w:tcPrChange>
          </w:tcPr>
          <w:p w:rsidRPr="00117039" w:rsidR="00DB28BE" w:rsidP="00DB28BE" w:rsidRDefault="00DB28BE" w14:paraId="30FCEB83" w14:textId="77777777">
            <w:pPr>
              <w:spacing w:after="0" w:line="276" w:lineRule="auto"/>
              <w:jc w:val="center"/>
              <w:rPr>
                <w:ins w:author="Kokki Teemu" w:date="2025-10-27T14:54:00Z" w:id="7361"/>
                <w:rFonts w:ascii="Times New Roman" w:hAnsi="Times New Roman" w:cs="Times New Roman"/>
                <w:sz w:val="16"/>
                <w:szCs w:val="16"/>
                <w:lang w:val="en-GB"/>
              </w:rPr>
            </w:pPr>
          </w:p>
        </w:tc>
        <w:tc>
          <w:tcPr>
            <w:tcW w:w="2766" w:type="dxa"/>
            <w:gridSpan w:val="2"/>
            <w:tcPrChange w:author="Kokki Teemu" w:date="2025-10-31T15:43:00Z" w:id="7362">
              <w:tcPr>
                <w:tcW w:w="1997" w:type="dxa"/>
                <w:gridSpan w:val="5"/>
              </w:tcPr>
            </w:tcPrChange>
          </w:tcPr>
          <w:p w:rsidRPr="004C7654" w:rsidR="00DB28BE" w:rsidP="00DB28BE" w:rsidRDefault="00DB28BE" w14:paraId="71E3CC90" w14:textId="77777777">
            <w:pPr>
              <w:spacing w:after="0" w:line="276" w:lineRule="auto"/>
              <w:rPr>
                <w:ins w:author="Kokki Teemu" w:date="2025-10-27T14:54:00Z" w:id="7363"/>
                <w:rFonts w:ascii="Times New Roman" w:hAnsi="Times New Roman" w:cs="Times New Roman"/>
                <w:sz w:val="16"/>
                <w:szCs w:val="16"/>
                <w:lang w:val="en-GB"/>
              </w:rPr>
            </w:pPr>
          </w:p>
        </w:tc>
        <w:tc>
          <w:tcPr>
            <w:tcW w:w="3082" w:type="dxa"/>
            <w:gridSpan w:val="2"/>
            <w:tcPrChange w:author="Kokki Teemu" w:date="2025-10-31T15:43:00Z" w:id="7364">
              <w:tcPr>
                <w:tcW w:w="3082" w:type="dxa"/>
                <w:gridSpan w:val="4"/>
              </w:tcPr>
            </w:tcPrChange>
          </w:tcPr>
          <w:p w:rsidRPr="00117039" w:rsidR="00DB28BE" w:rsidP="00DB28BE" w:rsidRDefault="00DB28BE" w14:paraId="4B2BB78F" w14:textId="6CDD6BCE">
            <w:pPr>
              <w:spacing w:after="0" w:line="276" w:lineRule="auto"/>
              <w:rPr>
                <w:ins w:author="Kokki Teemu" w:date="2025-10-27T14:54:00Z" w:id="7365"/>
                <w:rFonts w:ascii="Times New Roman" w:hAnsi="Times New Roman" w:cs="Times New Roman"/>
                <w:sz w:val="16"/>
                <w:szCs w:val="16"/>
                <w:lang w:val="en-GB"/>
              </w:rPr>
            </w:pPr>
            <w:ins w:author="Kokki Teemu" w:date="2025-10-27T14:55:00Z" w:id="7366">
              <w:del w:author="Carmen Garcia Montero" w:date="2025-11-03T15:59:00Z" w:id="7367">
                <w:r w:rsidDel="00A46A76">
                  <w:rPr>
                    <w:rFonts w:ascii="Times New Roman" w:hAnsi="Times New Roman" w:cs="Times New Roman"/>
                    <w:sz w:val="16"/>
                    <w:szCs w:val="16"/>
                    <w:lang w:val="en-GB"/>
                  </w:rPr>
                  <w:delText>Participation condition</w:delText>
                </w:r>
              </w:del>
            </w:ins>
          </w:p>
        </w:tc>
        <w:tc>
          <w:tcPr>
            <w:tcW w:w="3238" w:type="dxa"/>
            <w:tcPrChange w:author="Kokki Teemu" w:date="2025-10-31T15:43:00Z" w:id="7368">
              <w:tcPr>
                <w:tcW w:w="3238" w:type="dxa"/>
                <w:gridSpan w:val="6"/>
              </w:tcPr>
            </w:tcPrChange>
          </w:tcPr>
          <w:p w:rsidR="00DB28BE" w:rsidDel="00A46A76" w:rsidP="00DB28BE" w:rsidRDefault="00DB28BE" w14:paraId="65CDA421" w14:textId="7D37EEED">
            <w:pPr>
              <w:spacing w:after="0" w:line="276" w:lineRule="auto"/>
              <w:rPr>
                <w:ins w:author="Kokki Teemu" w:date="2025-10-27T14:56:00Z" w:id="7369"/>
                <w:del w:author="Carmen Garcia Montero" w:date="2025-11-03T15:59:00Z" w:id="7370"/>
                <w:rFonts w:ascii="Times New Roman" w:hAnsi="Times New Roman" w:cs="Times New Roman"/>
                <w:sz w:val="16"/>
                <w:szCs w:val="16"/>
                <w:lang w:val="en-GB"/>
              </w:rPr>
            </w:pPr>
            <w:ins w:author="Kokki Teemu" w:date="2025-10-27T14:55:00Z" w:id="7371">
              <w:del w:author="Carmen Garcia Montero" w:date="2025-11-03T15:59:00Z" w:id="7372">
                <w:r w:rsidDel="00A46A76">
                  <w:rPr>
                    <w:rFonts w:ascii="Times New Roman" w:hAnsi="Times New Roman" w:cs="Times New Roman"/>
                    <w:sz w:val="16"/>
                    <w:szCs w:val="16"/>
                    <w:lang w:val="en-GB"/>
                  </w:rPr>
                  <w:delText xml:space="preserve">Applicable </w:delText>
                </w:r>
              </w:del>
            </w:ins>
            <w:ins w:author="Kokki Teemu" w:date="2025-10-27T14:56:00Z" w:id="7373">
              <w:del w:author="Carmen Garcia Montero" w:date="2025-11-03T15:59:00Z" w:id="7374">
                <w:r w:rsidDel="00A46A76">
                  <w:rPr>
                    <w:rFonts w:ascii="Times New Roman" w:hAnsi="Times New Roman" w:cs="Times New Roman"/>
                    <w:sz w:val="16"/>
                    <w:szCs w:val="16"/>
                    <w:lang w:val="en-GB"/>
                  </w:rPr>
                  <w:delText>pre</w:delText>
                </w:r>
              </w:del>
            </w:ins>
            <w:ins w:author="Kokki Teemu" w:date="2025-10-27T14:55:00Z" w:id="7375">
              <w:del w:author="Carmen Garcia Montero" w:date="2025-11-03T15:59:00Z" w:id="7376">
                <w:r w:rsidDel="00A46A76">
                  <w:rPr>
                    <w:rFonts w:ascii="Times New Roman" w:hAnsi="Times New Roman" w:cs="Times New Roman"/>
                    <w:sz w:val="16"/>
                    <w:szCs w:val="16"/>
                    <w:lang w:val="en-GB"/>
                  </w:rPr>
                  <w:delText>qualification or</w:delText>
                </w:r>
              </w:del>
            </w:ins>
            <w:ins w:author="Kokki Teemu" w:date="2025-10-27T14:56:00Z" w:id="7377">
              <w:del w:author="Carmen Garcia Montero" w:date="2025-11-03T15:59:00Z" w:id="7378">
                <w:r w:rsidDel="00A46A76">
                  <w:rPr>
                    <w:rFonts w:ascii="Times New Roman" w:hAnsi="Times New Roman" w:cs="Times New Roman"/>
                    <w:sz w:val="16"/>
                    <w:szCs w:val="16"/>
                    <w:lang w:val="en-GB"/>
                  </w:rPr>
                  <w:delText xml:space="preserve"> verification process for the SPU or SPG to participate in local or balancing service. </w:delText>
                </w:r>
              </w:del>
            </w:ins>
          </w:p>
          <w:p w:rsidRPr="00117039" w:rsidR="00DB28BE" w:rsidP="00DB28BE" w:rsidRDefault="00DB28BE" w14:paraId="672DBD8B" w14:textId="595CEDF1">
            <w:pPr>
              <w:spacing w:after="0" w:line="276" w:lineRule="auto"/>
              <w:rPr>
                <w:ins w:author="Kokki Teemu" w:date="2025-10-27T14:54:00Z" w:id="7379"/>
                <w:rFonts w:ascii="Times New Roman" w:hAnsi="Times New Roman" w:cs="Times New Roman"/>
                <w:sz w:val="16"/>
                <w:szCs w:val="16"/>
                <w:lang w:val="en-GB"/>
              </w:rPr>
            </w:pPr>
            <w:ins w:author="Kokki Teemu" w:date="2025-10-27T14:56:00Z" w:id="7380">
              <w:del w:author="Carmen Garcia Montero" w:date="2025-11-03T15:59:00Z" w:id="7381">
                <w:r w:rsidDel="00A46A76">
                  <w:rPr>
                    <w:rFonts w:ascii="Times New Roman" w:hAnsi="Times New Roman" w:cs="Times New Roman"/>
                    <w:sz w:val="16"/>
                    <w:szCs w:val="16"/>
                    <w:lang w:val="en-GB"/>
                  </w:rPr>
                  <w:delText xml:space="preserve">Note: In case of product verification, the SPU or SPG may have temporary qualification to participate. </w:delText>
                </w:r>
              </w:del>
            </w:ins>
          </w:p>
        </w:tc>
      </w:tr>
      <w:tr w:rsidRPr="00065F42" w:rsidR="00DB28BE" w:rsidTr="0DC8649F" w14:paraId="162A1AC1" w14:textId="77777777">
        <w:trPr>
          <w:trHeight w:val="300"/>
        </w:trPr>
        <w:tc>
          <w:tcPr>
            <w:tcW w:w="828" w:type="dxa"/>
            <w:gridSpan w:val="3"/>
            <w:vMerge w:val="restart"/>
          </w:tcPr>
          <w:p w:rsidRPr="00117039" w:rsidR="00DB28BE" w:rsidP="00DB28BE" w:rsidRDefault="00DB28BE" w14:paraId="5C5D21D7" w14:textId="2E79406D">
            <w:pPr>
              <w:spacing w:after="0" w:line="276" w:lineRule="auto"/>
              <w:jc w:val="center"/>
              <w:rPr>
                <w:rFonts w:ascii="Times New Roman" w:hAnsi="Times New Roman" w:cs="Times New Roman"/>
                <w:sz w:val="16"/>
                <w:szCs w:val="16"/>
                <w:lang w:val="en-GB"/>
              </w:rPr>
            </w:pPr>
            <w:del w:author="Carmen Garcia Montero" w:date="2025-11-03T15:59:00Z" w:id="7382">
              <w:r w:rsidDel="00A46A76">
                <w:rPr>
                  <w:rFonts w:ascii="Times New Roman" w:hAnsi="Times New Roman" w:cs="Times New Roman"/>
                  <w:sz w:val="16"/>
                  <w:szCs w:val="16"/>
                  <w:lang w:val="en-GB"/>
                </w:rPr>
                <w:delText>BM</w:delText>
              </w:r>
            </w:del>
          </w:p>
        </w:tc>
        <w:tc>
          <w:tcPr>
            <w:tcW w:w="2766" w:type="dxa"/>
            <w:gridSpan w:val="2"/>
            <w:vMerge w:val="restart"/>
          </w:tcPr>
          <w:p w:rsidRPr="004C7654" w:rsidR="00DB28BE" w:rsidP="00DB28BE" w:rsidRDefault="00DB28BE" w14:paraId="7BE82E30" w14:textId="77777777">
            <w:pPr>
              <w:spacing w:after="0" w:line="276" w:lineRule="auto"/>
              <w:rPr>
                <w:rFonts w:ascii="Times New Roman" w:hAnsi="Times New Roman" w:cs="Times New Roman"/>
                <w:sz w:val="16"/>
                <w:szCs w:val="16"/>
                <w:lang w:val="en-GB"/>
              </w:rPr>
            </w:pPr>
            <w:del w:author="Carmen Garcia Montero" w:date="2025-11-03T15:59:00Z" w:id="7383">
              <w:r w:rsidRPr="004C7654" w:rsidDel="00A46A76">
                <w:rPr>
                  <w:rFonts w:ascii="Times New Roman" w:hAnsi="Times New Roman" w:cs="Times New Roman"/>
                  <w:sz w:val="16"/>
                  <w:szCs w:val="16"/>
                  <w:lang w:val="en-GB"/>
                </w:rPr>
                <w:delText>SPU or SPG product application notification</w:delText>
              </w:r>
            </w:del>
          </w:p>
        </w:tc>
        <w:tc>
          <w:tcPr>
            <w:tcW w:w="3082" w:type="dxa"/>
            <w:gridSpan w:val="2"/>
          </w:tcPr>
          <w:p w:rsidRPr="00117039" w:rsidR="00DB28BE" w:rsidP="00DB28BE" w:rsidRDefault="00DB28BE" w14:paraId="1540D5A9" w14:textId="77777777">
            <w:pPr>
              <w:spacing w:after="0" w:line="276" w:lineRule="auto"/>
              <w:rPr>
                <w:rFonts w:ascii="Times New Roman" w:hAnsi="Times New Roman" w:cs="Times New Roman"/>
                <w:sz w:val="16"/>
                <w:szCs w:val="16"/>
                <w:lang w:val="en-GB"/>
              </w:rPr>
            </w:pPr>
            <w:del w:author="Carmen Garcia Montero" w:date="2025-11-03T15:59:00Z" w:id="7384">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73516F5C" w14:textId="288578A4">
            <w:pPr>
              <w:spacing w:after="0" w:line="276" w:lineRule="auto"/>
              <w:rPr>
                <w:rFonts w:ascii="Times New Roman" w:hAnsi="Times New Roman" w:cs="Times New Roman"/>
                <w:sz w:val="16"/>
                <w:szCs w:val="16"/>
                <w:lang w:val="en-GB"/>
              </w:rPr>
            </w:pPr>
            <w:del w:author="Carmen Garcia Montero" w:date="2025-11-03T15:59:00Z" w:id="7385">
              <w:r w:rsidRPr="00117039" w:rsidDel="00A46A76">
                <w:rPr>
                  <w:rFonts w:ascii="Times New Roman" w:hAnsi="Times New Roman" w:cs="Times New Roman"/>
                  <w:sz w:val="16"/>
                  <w:szCs w:val="16"/>
                  <w:lang w:val="en-GB"/>
                </w:rPr>
                <w:delText>Identification of a flexibility information system module</w:delText>
              </w:r>
            </w:del>
          </w:p>
        </w:tc>
      </w:tr>
      <w:tr w:rsidRPr="00065F42" w:rsidR="00DB28BE" w:rsidTr="0DC8649F" w14:paraId="5F631B34" w14:textId="77777777">
        <w:trPr>
          <w:trHeight w:val="300"/>
        </w:trPr>
        <w:tc>
          <w:tcPr>
            <w:tcW w:w="828" w:type="dxa"/>
            <w:gridSpan w:val="3"/>
            <w:vMerge/>
          </w:tcPr>
          <w:p w:rsidRPr="00117039" w:rsidR="00DB28BE" w:rsidP="00DB28BE" w:rsidRDefault="00DB28BE" w14:paraId="68511B2D"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0A8C8EFA"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4D55C970" w14:textId="77777777">
            <w:pPr>
              <w:spacing w:after="0" w:line="276" w:lineRule="auto"/>
              <w:rPr>
                <w:rFonts w:ascii="Times New Roman" w:hAnsi="Times New Roman" w:cs="Times New Roman"/>
                <w:sz w:val="16"/>
                <w:szCs w:val="16"/>
                <w:lang w:val="en-GB"/>
              </w:rPr>
            </w:pPr>
            <w:del w:author="Carmen Garcia Montero" w:date="2025-11-03T15:59:00Z" w:id="7386">
              <w:r w:rsidRPr="00117039" w:rsidDel="00A46A76">
                <w:rPr>
                  <w:rFonts w:ascii="Times New Roman" w:hAnsi="Times New Roman" w:cs="Times New Roman"/>
                  <w:sz w:val="16"/>
                  <w:szCs w:val="16"/>
                  <w:lang w:val="en-GB"/>
                </w:rPr>
                <w:delText>SP identification</w:delText>
              </w:r>
            </w:del>
          </w:p>
        </w:tc>
        <w:tc>
          <w:tcPr>
            <w:tcW w:w="3238" w:type="dxa"/>
          </w:tcPr>
          <w:p w:rsidRPr="00117039" w:rsidR="00DB28BE" w:rsidP="00DB28BE" w:rsidRDefault="00DB28BE" w14:paraId="6F1DA580" w14:textId="27490B89">
            <w:pPr>
              <w:spacing w:after="0" w:line="276" w:lineRule="auto"/>
              <w:rPr>
                <w:rFonts w:ascii="Times New Roman" w:hAnsi="Times New Roman" w:cs="Times New Roman"/>
                <w:sz w:val="16"/>
                <w:szCs w:val="16"/>
                <w:lang w:val="en-GB"/>
              </w:rPr>
            </w:pPr>
            <w:ins w:author="Rick van Beek" w:date="2025-10-29T16:23:00Z" w:id="7387">
              <w:del w:author="Carmen Garcia Montero" w:date="2025-11-03T15:59:00Z" w:id="7388">
                <w:r w:rsidRPr="00117039" w:rsidDel="00A46A76">
                  <w:rPr>
                    <w:rFonts w:ascii="Times New Roman" w:hAnsi="Times New Roman" w:cs="Times New Roman"/>
                    <w:sz w:val="16"/>
                    <w:szCs w:val="16"/>
                    <w:lang w:val="en-GB"/>
                  </w:rPr>
                  <w:delText>European wide unique identification code of the service provider</w:delText>
                </w:r>
              </w:del>
            </w:ins>
            <w:del w:author="Carmen Garcia Montero" w:date="2025-11-03T15:59:00Z" w:id="7389">
              <w:r w:rsidRPr="00117039" w:rsidDel="00A46A76">
                <w:rPr>
                  <w:rFonts w:ascii="Times New Roman" w:hAnsi="Times New Roman" w:cs="Times New Roman"/>
                  <w:sz w:val="16"/>
                  <w:szCs w:val="16"/>
                  <w:lang w:val="en-GB"/>
                </w:rPr>
                <w:delText xml:space="preserve">European wide unique identification of the SP. </w:delText>
              </w:r>
            </w:del>
          </w:p>
        </w:tc>
      </w:tr>
      <w:tr w:rsidRPr="00065F42" w:rsidR="00DB28BE" w:rsidTr="0DC8649F" w14:paraId="22F67B69" w14:textId="77777777">
        <w:trPr>
          <w:trHeight w:val="300"/>
        </w:trPr>
        <w:tc>
          <w:tcPr>
            <w:tcW w:w="828" w:type="dxa"/>
            <w:gridSpan w:val="3"/>
            <w:vMerge/>
          </w:tcPr>
          <w:p w:rsidRPr="00117039" w:rsidR="00DB28BE" w:rsidP="00DB28BE" w:rsidRDefault="00DB28BE" w14:paraId="781795E5"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3BDE63A2"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5DA117FD" w14:textId="0FA71838">
            <w:pPr>
              <w:spacing w:after="0" w:line="276" w:lineRule="auto"/>
              <w:rPr>
                <w:rFonts w:ascii="Times New Roman" w:hAnsi="Times New Roman" w:cs="Times New Roman"/>
                <w:sz w:val="16"/>
                <w:szCs w:val="16"/>
                <w:lang w:val="en-GB"/>
              </w:rPr>
            </w:pPr>
            <w:ins w:author="Kokki Teemu" w:date="2025-10-27T14:51:00Z" w:id="7390">
              <w:del w:author="Carmen Garcia Montero" w:date="2025-11-03T15:59:00Z" w:id="7391">
                <w:r w:rsidDel="00A46A76">
                  <w:rPr>
                    <w:rFonts w:ascii="Times New Roman" w:hAnsi="Times New Roman" w:cs="Times New Roman"/>
                    <w:sz w:val="16"/>
                    <w:szCs w:val="16"/>
                    <w:lang w:val="en-GB"/>
                  </w:rPr>
                  <w:delText>Product prequalification responsible</w:delText>
                </w:r>
              </w:del>
            </w:ins>
            <w:del w:author="Carmen Garcia Montero" w:date="2025-11-03T15:59:00Z" w:id="7392">
              <w:r w:rsidRPr="00117039" w:rsidDel="00A46A76">
                <w:rPr>
                  <w:rFonts w:ascii="Times New Roman" w:hAnsi="Times New Roman" w:cs="Times New Roman"/>
                  <w:sz w:val="16"/>
                  <w:szCs w:val="16"/>
                  <w:lang w:val="en-GB"/>
                </w:rPr>
                <w:delText>System operator identification</w:delText>
              </w:r>
            </w:del>
          </w:p>
        </w:tc>
        <w:tc>
          <w:tcPr>
            <w:tcW w:w="3238" w:type="dxa"/>
          </w:tcPr>
          <w:p w:rsidRPr="00117039" w:rsidR="00DB28BE" w:rsidP="00DB28BE" w:rsidRDefault="00DB28BE" w14:paraId="08223276" w14:textId="15A25809">
            <w:pPr>
              <w:spacing w:after="0" w:line="276" w:lineRule="auto"/>
              <w:rPr>
                <w:rFonts w:ascii="Times New Roman" w:hAnsi="Times New Roman" w:cs="Times New Roman"/>
                <w:sz w:val="16"/>
                <w:szCs w:val="16"/>
                <w:lang w:val="en-GB"/>
              </w:rPr>
            </w:pPr>
            <w:ins w:author="Kokki Teemu" w:date="2025-10-27T14:51:00Z" w:id="7393">
              <w:del w:author="Carmen Garcia Montero" w:date="2025-11-03T15:59:00Z" w:id="7394">
                <w:r w:rsidDel="00A46A76">
                  <w:rPr>
                    <w:rFonts w:ascii="Times New Roman" w:hAnsi="Times New Roman" w:cs="Times New Roman"/>
                    <w:sz w:val="16"/>
                    <w:szCs w:val="16"/>
                    <w:lang w:val="en-GB"/>
                  </w:rPr>
                  <w:delText xml:space="preserve">(Optional) </w:delText>
                </w:r>
                <w:r w:rsidRPr="00117039" w:rsidDel="00A46A76">
                  <w:rPr>
                    <w:rFonts w:ascii="Times New Roman" w:hAnsi="Times New Roman" w:cs="Times New Roman"/>
                    <w:sz w:val="16"/>
                    <w:szCs w:val="16"/>
                    <w:lang w:val="en-GB"/>
                  </w:rPr>
                  <w:delText xml:space="preserve">Identification of the </w:delText>
                </w:r>
                <w:r w:rsidDel="00A46A76">
                  <w:rPr>
                    <w:rFonts w:ascii="Times New Roman" w:hAnsi="Times New Roman" w:cs="Times New Roman"/>
                    <w:sz w:val="16"/>
                    <w:szCs w:val="16"/>
                    <w:lang w:val="en-GB"/>
                  </w:rPr>
                  <w:delText>product prequalification responsible entity</w:delText>
                </w:r>
                <w:r w:rsidRPr="00117039" w:rsidDel="00A46A76">
                  <w:rPr>
                    <w:rFonts w:ascii="Times New Roman" w:hAnsi="Times New Roman" w:cs="Times New Roman"/>
                    <w:sz w:val="16"/>
                    <w:szCs w:val="16"/>
                    <w:lang w:val="en-GB"/>
                  </w:rPr>
                  <w:delText>.</w:delText>
                </w:r>
              </w:del>
            </w:ins>
            <w:del w:author="Carmen Garcia Montero" w:date="2025-11-03T15:59:00Z" w:id="7395">
              <w:r w:rsidRPr="00117039" w:rsidDel="00A46A76">
                <w:rPr>
                  <w:rFonts w:ascii="Times New Roman" w:hAnsi="Times New Roman" w:cs="Times New Roman"/>
                  <w:sz w:val="16"/>
                  <w:szCs w:val="16"/>
                  <w:lang w:val="en-GB"/>
                </w:rPr>
                <w:delText>Identification of the procuring system operator who confirmed the application as complete.</w:delText>
              </w:r>
            </w:del>
          </w:p>
        </w:tc>
      </w:tr>
      <w:tr w:rsidRPr="00065F42" w:rsidR="00DB28BE" w:rsidTr="0DC8649F" w14:paraId="1C35719F" w14:textId="77777777">
        <w:trPr>
          <w:trHeight w:val="300"/>
        </w:trPr>
        <w:tc>
          <w:tcPr>
            <w:tcW w:w="828" w:type="dxa"/>
            <w:gridSpan w:val="3"/>
            <w:vMerge/>
          </w:tcPr>
          <w:p w:rsidRPr="00117039" w:rsidR="00DB28BE" w:rsidP="00DB28BE" w:rsidRDefault="00DB28BE" w14:paraId="64E93ADE"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62843AAD"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5CBEB7F" w14:textId="77777777">
            <w:pPr>
              <w:spacing w:after="0" w:line="276" w:lineRule="auto"/>
              <w:rPr>
                <w:rFonts w:ascii="Times New Roman" w:hAnsi="Times New Roman" w:cs="Times New Roman"/>
                <w:sz w:val="16"/>
                <w:szCs w:val="16"/>
                <w:lang w:val="en-GB"/>
              </w:rPr>
            </w:pPr>
            <w:del w:author="Carmen Garcia Montero" w:date="2025-11-03T15:59:00Z" w:id="7396">
              <w:r w:rsidRPr="00117039" w:rsidDel="00A46A76">
                <w:rPr>
                  <w:rFonts w:ascii="Times New Roman" w:hAnsi="Times New Roman" w:cs="Times New Roman"/>
                  <w:sz w:val="16"/>
                  <w:szCs w:val="16"/>
                  <w:lang w:val="en-GB"/>
                </w:rPr>
                <w:delText>SPU or SPG identification</w:delText>
              </w:r>
            </w:del>
          </w:p>
        </w:tc>
        <w:tc>
          <w:tcPr>
            <w:tcW w:w="3238" w:type="dxa"/>
          </w:tcPr>
          <w:p w:rsidRPr="00117039" w:rsidR="00DB28BE" w:rsidP="00DB28BE" w:rsidRDefault="00DB28BE" w14:paraId="7B162925" w14:textId="4542C877">
            <w:pPr>
              <w:spacing w:after="0" w:line="276" w:lineRule="auto"/>
              <w:rPr>
                <w:rFonts w:ascii="Times New Roman" w:hAnsi="Times New Roman" w:cs="Times New Roman"/>
                <w:sz w:val="16"/>
                <w:szCs w:val="16"/>
                <w:lang w:val="en-GB"/>
              </w:rPr>
            </w:pPr>
            <w:del w:author="Carmen Garcia Montero" w:date="2025-11-03T15:59:00Z" w:id="7397">
              <w:r w:rsidRPr="00117039" w:rsidDel="00A46A76">
                <w:rPr>
                  <w:rFonts w:ascii="Times New Roman" w:hAnsi="Times New Roman" w:cs="Times New Roman"/>
                  <w:sz w:val="16"/>
                  <w:szCs w:val="16"/>
                  <w:lang w:val="en-GB"/>
                </w:rPr>
                <w:delText>European wide u</w:delText>
              </w:r>
            </w:del>
            <w:ins w:author="DO Giao" w:date="2025-10-29T16:29:00Z" w:id="7398">
              <w:del w:author="Carmen Garcia Montero" w:date="2025-11-03T15:59:00Z" w:id="7399">
                <w:r w:rsidDel="00A46A76">
                  <w:rPr>
                    <w:rFonts w:ascii="Times New Roman" w:hAnsi="Times New Roman" w:cs="Times New Roman"/>
                    <w:sz w:val="16"/>
                    <w:szCs w:val="16"/>
                    <w:lang w:val="en-GB"/>
                  </w:rPr>
                  <w:delText>U</w:delText>
                </w:r>
              </w:del>
            </w:ins>
            <w:del w:author="Carmen Garcia Montero" w:date="2025-11-03T15:59:00Z" w:id="7400">
              <w:r w:rsidRPr="00117039" w:rsidDel="00A46A76">
                <w:rPr>
                  <w:rFonts w:ascii="Times New Roman" w:hAnsi="Times New Roman" w:cs="Times New Roman"/>
                  <w:sz w:val="16"/>
                  <w:szCs w:val="16"/>
                  <w:lang w:val="en-GB"/>
                </w:rPr>
                <w:delText>nique identification of the SPU or SPG.</w:delText>
              </w:r>
            </w:del>
          </w:p>
        </w:tc>
      </w:tr>
      <w:tr w:rsidRPr="00065F42" w:rsidR="00DB28BE" w:rsidTr="0DC8649F" w14:paraId="5BE5CF8A" w14:textId="77777777">
        <w:trPr>
          <w:trHeight w:val="300"/>
        </w:trPr>
        <w:tc>
          <w:tcPr>
            <w:tcW w:w="828" w:type="dxa"/>
            <w:gridSpan w:val="3"/>
            <w:vMerge/>
          </w:tcPr>
          <w:p w:rsidRPr="00117039" w:rsidR="00DB28BE" w:rsidP="00DB28BE" w:rsidRDefault="00DB28BE" w14:paraId="495499EF"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4DA23001"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62186975" w14:textId="77777777">
            <w:pPr>
              <w:spacing w:after="0" w:line="276" w:lineRule="auto"/>
              <w:rPr>
                <w:rFonts w:ascii="Times New Roman" w:hAnsi="Times New Roman" w:cs="Times New Roman"/>
                <w:sz w:val="16"/>
                <w:szCs w:val="16"/>
                <w:lang w:val="en-GB"/>
              </w:rPr>
            </w:pPr>
            <w:del w:author="Carmen Garcia Montero" w:date="2025-11-03T15:59:00Z" w:id="7401">
              <w:r w:rsidRPr="00117039" w:rsidDel="00A46A76">
                <w:rPr>
                  <w:rFonts w:ascii="Times New Roman" w:hAnsi="Times New Roman" w:cs="Times New Roman"/>
                  <w:sz w:val="16"/>
                  <w:szCs w:val="16"/>
                  <w:lang w:val="en-GB"/>
                </w:rPr>
                <w:delText>Confirmation date</w:delText>
              </w:r>
            </w:del>
          </w:p>
        </w:tc>
        <w:tc>
          <w:tcPr>
            <w:tcW w:w="3238" w:type="dxa"/>
          </w:tcPr>
          <w:p w:rsidRPr="00117039" w:rsidR="00DB28BE" w:rsidP="00DB28BE" w:rsidRDefault="00DB28BE" w14:paraId="5D929833" w14:textId="77777777">
            <w:pPr>
              <w:spacing w:after="0" w:line="276" w:lineRule="auto"/>
              <w:rPr>
                <w:rFonts w:ascii="Times New Roman" w:hAnsi="Times New Roman" w:cs="Times New Roman"/>
                <w:sz w:val="16"/>
                <w:szCs w:val="16"/>
                <w:lang w:val="en-GB"/>
              </w:rPr>
            </w:pPr>
            <w:del w:author="Carmen Garcia Montero" w:date="2025-11-03T15:59:00Z" w:id="7402">
              <w:r w:rsidRPr="00117039" w:rsidDel="00A46A76">
                <w:rPr>
                  <w:rFonts w:ascii="Times New Roman" w:hAnsi="Times New Roman" w:cs="Times New Roman"/>
                  <w:sz w:val="16"/>
                  <w:szCs w:val="16"/>
                  <w:lang w:val="en-GB"/>
                </w:rPr>
                <w:delText>Date of the confirmation that the application is complete.</w:delText>
              </w:r>
            </w:del>
          </w:p>
        </w:tc>
      </w:tr>
      <w:tr w:rsidRPr="000E0AA4" w:rsidR="00DB28BE" w:rsidTr="0DC8649F" w14:paraId="7B0EA297" w14:textId="77777777">
        <w:trPr>
          <w:trHeight w:val="300"/>
        </w:trPr>
        <w:tc>
          <w:tcPr>
            <w:tcW w:w="828" w:type="dxa"/>
            <w:gridSpan w:val="3"/>
            <w:vMerge/>
          </w:tcPr>
          <w:p w:rsidRPr="00117039" w:rsidR="00DB28BE" w:rsidP="00DB28BE" w:rsidRDefault="00DB28BE" w14:paraId="1A57DA5F"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37611DF1"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23C67F91" w14:textId="77777777">
            <w:pPr>
              <w:spacing w:after="0" w:line="276" w:lineRule="auto"/>
              <w:rPr>
                <w:rFonts w:ascii="Times New Roman" w:hAnsi="Times New Roman" w:cs="Times New Roman"/>
                <w:sz w:val="16"/>
                <w:szCs w:val="16"/>
                <w:lang w:val="en-GB"/>
              </w:rPr>
            </w:pPr>
            <w:del w:author="Carmen Garcia Montero" w:date="2025-11-03T15:59:00Z" w:id="7403">
              <w:r w:rsidRPr="00117039" w:rsidDel="00A46A76">
                <w:rPr>
                  <w:rFonts w:ascii="Times New Roman" w:hAnsi="Times New Roman" w:cs="Times New Roman"/>
                  <w:sz w:val="16"/>
                  <w:szCs w:val="16"/>
                  <w:lang w:val="en-GB"/>
                </w:rPr>
                <w:delText>Products</w:delText>
              </w:r>
            </w:del>
          </w:p>
        </w:tc>
        <w:tc>
          <w:tcPr>
            <w:tcW w:w="3238" w:type="dxa"/>
          </w:tcPr>
          <w:p w:rsidRPr="00117039" w:rsidR="00DB28BE" w:rsidP="00DB28BE" w:rsidRDefault="00DB28BE" w14:paraId="1118AF6D" w14:textId="77777777">
            <w:pPr>
              <w:spacing w:after="0" w:line="276" w:lineRule="auto"/>
              <w:rPr>
                <w:rFonts w:ascii="Times New Roman" w:hAnsi="Times New Roman" w:cs="Times New Roman"/>
                <w:sz w:val="16"/>
                <w:szCs w:val="16"/>
                <w:lang w:val="en-GB"/>
              </w:rPr>
            </w:pPr>
            <w:del w:author="Carmen Garcia Montero" w:date="2025-11-03T15:59:00Z" w:id="7404">
              <w:r w:rsidRPr="00117039" w:rsidDel="00A46A76">
                <w:rPr>
                  <w:rFonts w:ascii="Times New Roman" w:hAnsi="Times New Roman" w:cs="Times New Roman"/>
                  <w:sz w:val="16"/>
                  <w:szCs w:val="16"/>
                  <w:lang w:val="en-GB"/>
                </w:rPr>
                <w:delText xml:space="preserve">Balancing or local products to be provided. </w:delText>
              </w:r>
            </w:del>
          </w:p>
        </w:tc>
      </w:tr>
      <w:tr w:rsidRPr="000E0AA4" w:rsidR="00DB28BE" w:rsidTr="0DC8649F" w14:paraId="78BDDD8C" w14:textId="77777777">
        <w:trPr>
          <w:trHeight w:val="300"/>
        </w:trPr>
        <w:tc>
          <w:tcPr>
            <w:tcW w:w="828" w:type="dxa"/>
            <w:gridSpan w:val="3"/>
            <w:vMerge w:val="restart"/>
          </w:tcPr>
          <w:p w:rsidRPr="00117039" w:rsidR="00DB28BE" w:rsidP="00DB28BE" w:rsidRDefault="00DB28BE" w14:paraId="7B806B52" w14:textId="7CA95FED">
            <w:pPr>
              <w:spacing w:after="0" w:line="276" w:lineRule="auto"/>
              <w:jc w:val="center"/>
              <w:rPr>
                <w:rFonts w:ascii="Times New Roman" w:hAnsi="Times New Roman" w:cs="Times New Roman"/>
                <w:sz w:val="16"/>
                <w:szCs w:val="16"/>
                <w:lang w:val="en-GB"/>
              </w:rPr>
            </w:pPr>
            <w:del w:author="Carmen Garcia Montero" w:date="2025-11-03T15:59:00Z" w:id="7405">
              <w:r w:rsidDel="00A46A76">
                <w:rPr>
                  <w:rFonts w:ascii="Times New Roman" w:hAnsi="Times New Roman" w:cs="Times New Roman"/>
                  <w:sz w:val="16"/>
                  <w:szCs w:val="16"/>
                  <w:lang w:val="en-GB"/>
                </w:rPr>
                <w:delText>BN</w:delText>
              </w:r>
            </w:del>
          </w:p>
        </w:tc>
        <w:tc>
          <w:tcPr>
            <w:tcW w:w="2766" w:type="dxa"/>
            <w:gridSpan w:val="2"/>
            <w:vMerge w:val="restart"/>
          </w:tcPr>
          <w:p w:rsidRPr="004C7654" w:rsidR="00DB28BE" w:rsidP="00DB28BE" w:rsidRDefault="00DB28BE" w14:paraId="08A21B5C" w14:textId="77777777">
            <w:pPr>
              <w:spacing w:after="0" w:line="276" w:lineRule="auto"/>
              <w:rPr>
                <w:rFonts w:ascii="Times New Roman" w:hAnsi="Times New Roman" w:cs="Times New Roman"/>
                <w:sz w:val="16"/>
                <w:szCs w:val="16"/>
                <w:lang w:val="en-GB"/>
              </w:rPr>
            </w:pPr>
            <w:del w:author="Carmen Garcia Montero" w:date="2025-11-03T15:59:00Z" w:id="7406">
              <w:r w:rsidRPr="004C7654" w:rsidDel="00A46A76">
                <w:rPr>
                  <w:rFonts w:ascii="Times New Roman" w:hAnsi="Times New Roman" w:cs="Times New Roman"/>
                  <w:sz w:val="16"/>
                  <w:szCs w:val="16"/>
                  <w:lang w:val="en-GB"/>
                </w:rPr>
                <w:delText>SPU or SPG suspension request</w:delText>
              </w:r>
            </w:del>
          </w:p>
        </w:tc>
        <w:tc>
          <w:tcPr>
            <w:tcW w:w="3082" w:type="dxa"/>
            <w:gridSpan w:val="2"/>
          </w:tcPr>
          <w:p w:rsidRPr="00117039" w:rsidR="00DB28BE" w:rsidP="00DB28BE" w:rsidRDefault="00DB28BE" w14:paraId="4E00418F" w14:textId="77777777">
            <w:pPr>
              <w:spacing w:after="0" w:line="276" w:lineRule="auto"/>
              <w:rPr>
                <w:rFonts w:ascii="Times New Roman" w:hAnsi="Times New Roman" w:cs="Times New Roman"/>
                <w:sz w:val="16"/>
                <w:szCs w:val="16"/>
                <w:lang w:val="en-GB"/>
              </w:rPr>
            </w:pPr>
            <w:del w:author="Carmen Garcia Montero" w:date="2025-11-03T15:59:00Z" w:id="7407">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7ADFDA12" w14:textId="52CFBB6E">
            <w:pPr>
              <w:spacing w:after="0" w:line="276" w:lineRule="auto"/>
              <w:rPr>
                <w:rFonts w:ascii="Times New Roman" w:hAnsi="Times New Roman" w:cs="Times New Roman"/>
                <w:sz w:val="16"/>
                <w:szCs w:val="16"/>
                <w:lang w:val="en-GB"/>
              </w:rPr>
            </w:pPr>
            <w:del w:author="Carmen Garcia Montero" w:date="2025-11-03T15:59:00Z" w:id="7408">
              <w:r w:rsidRPr="00117039" w:rsidDel="00A46A76">
                <w:rPr>
                  <w:rFonts w:ascii="Times New Roman" w:hAnsi="Times New Roman" w:cs="Times New Roman"/>
                  <w:sz w:val="16"/>
                  <w:szCs w:val="16"/>
                  <w:lang w:val="en-GB"/>
                </w:rPr>
                <w:delText>Identification of a flexibility information system module</w:delText>
              </w:r>
            </w:del>
          </w:p>
        </w:tc>
      </w:tr>
      <w:tr w:rsidRPr="000E0AA4" w:rsidR="00DB28BE" w:rsidTr="0DC8649F" w14:paraId="33DC5175" w14:textId="77777777">
        <w:trPr>
          <w:trHeight w:val="300"/>
        </w:trPr>
        <w:tc>
          <w:tcPr>
            <w:tcW w:w="828" w:type="dxa"/>
            <w:gridSpan w:val="3"/>
            <w:vMerge/>
          </w:tcPr>
          <w:p w:rsidRPr="00117039" w:rsidR="00DB28BE" w:rsidP="00DB28BE" w:rsidRDefault="00DB28BE" w14:paraId="26E92B30"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5A2A967F"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2EDC599C" w14:textId="77777777">
            <w:pPr>
              <w:spacing w:after="0" w:line="276" w:lineRule="auto"/>
              <w:rPr>
                <w:rFonts w:ascii="Times New Roman" w:hAnsi="Times New Roman" w:cs="Times New Roman"/>
                <w:sz w:val="16"/>
                <w:szCs w:val="16"/>
                <w:lang w:val="en-GB"/>
              </w:rPr>
            </w:pPr>
            <w:del w:author="Carmen Garcia Montero" w:date="2025-11-03T15:59:00Z" w:id="7409">
              <w:r w:rsidRPr="00117039" w:rsidDel="00A46A76">
                <w:rPr>
                  <w:rFonts w:ascii="Times New Roman" w:hAnsi="Times New Roman" w:cs="Times New Roman"/>
                  <w:sz w:val="16"/>
                  <w:szCs w:val="16"/>
                  <w:lang w:val="en-GB"/>
                </w:rPr>
                <w:delText>SPU or SPG identification</w:delText>
              </w:r>
            </w:del>
          </w:p>
        </w:tc>
        <w:tc>
          <w:tcPr>
            <w:tcW w:w="3238" w:type="dxa"/>
          </w:tcPr>
          <w:p w:rsidRPr="00117039" w:rsidR="00DB28BE" w:rsidP="00DB28BE" w:rsidRDefault="00DB28BE" w14:paraId="5666767C" w14:textId="3A549335">
            <w:pPr>
              <w:spacing w:after="0" w:line="276" w:lineRule="auto"/>
              <w:rPr>
                <w:rFonts w:ascii="Times New Roman" w:hAnsi="Times New Roman" w:cs="Times New Roman"/>
                <w:sz w:val="16"/>
                <w:szCs w:val="16"/>
                <w:lang w:val="en-GB"/>
              </w:rPr>
            </w:pPr>
            <w:del w:author="Carmen Garcia Montero" w:date="2025-11-03T15:59:00Z" w:id="7410">
              <w:r w:rsidRPr="00117039" w:rsidDel="00A46A76">
                <w:rPr>
                  <w:rFonts w:ascii="Times New Roman" w:hAnsi="Times New Roman" w:cs="Times New Roman"/>
                  <w:sz w:val="16"/>
                  <w:szCs w:val="16"/>
                  <w:lang w:val="en-GB"/>
                </w:rPr>
                <w:delText xml:space="preserve">European wide unique identification of the SP. </w:delText>
              </w:r>
            </w:del>
          </w:p>
        </w:tc>
      </w:tr>
      <w:tr w:rsidRPr="000E0AA4" w:rsidR="00DB28BE" w:rsidTr="0DC8649F" w14:paraId="4E6DC873" w14:textId="77777777">
        <w:trPr>
          <w:trHeight w:val="300"/>
        </w:trPr>
        <w:tc>
          <w:tcPr>
            <w:tcW w:w="828" w:type="dxa"/>
            <w:gridSpan w:val="3"/>
            <w:vMerge/>
          </w:tcPr>
          <w:p w:rsidRPr="00117039" w:rsidR="00DB28BE" w:rsidP="00DB28BE" w:rsidRDefault="00DB28BE" w14:paraId="262DCA40"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45B4BD6F"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41D43067" w14:textId="19FA9D7D">
            <w:pPr>
              <w:spacing w:after="0" w:line="276" w:lineRule="auto"/>
              <w:rPr>
                <w:rFonts w:ascii="Times New Roman" w:hAnsi="Times New Roman" w:cs="Times New Roman"/>
                <w:sz w:val="16"/>
                <w:szCs w:val="16"/>
                <w:lang w:val="en-GB"/>
              </w:rPr>
            </w:pPr>
            <w:del w:author="Carmen Garcia Montero" w:date="2025-11-03T15:59:00Z" w:id="7411">
              <w:r w:rsidRPr="00117039" w:rsidDel="00A46A76">
                <w:rPr>
                  <w:rFonts w:ascii="Times New Roman" w:hAnsi="Times New Roman" w:cs="Times New Roman"/>
                  <w:sz w:val="16"/>
                  <w:szCs w:val="16"/>
                  <w:lang w:val="en-GB"/>
                </w:rPr>
                <w:delText>Suspension date</w:delText>
              </w:r>
            </w:del>
          </w:p>
        </w:tc>
        <w:tc>
          <w:tcPr>
            <w:tcW w:w="3238" w:type="dxa"/>
          </w:tcPr>
          <w:p w:rsidRPr="00117039" w:rsidR="00DB28BE" w:rsidP="00DB28BE" w:rsidRDefault="00DB28BE" w14:paraId="0451BA89" w14:textId="77777777">
            <w:pPr>
              <w:spacing w:after="0" w:line="276" w:lineRule="auto"/>
              <w:rPr>
                <w:rFonts w:ascii="Times New Roman" w:hAnsi="Times New Roman" w:cs="Times New Roman"/>
                <w:sz w:val="16"/>
                <w:szCs w:val="16"/>
                <w:lang w:val="en-GB"/>
              </w:rPr>
            </w:pPr>
            <w:del w:author="Carmen Garcia Montero" w:date="2025-11-03T15:59:00Z" w:id="7412">
              <w:r w:rsidRPr="00117039" w:rsidDel="00A46A76">
                <w:rPr>
                  <w:rFonts w:ascii="Times New Roman" w:hAnsi="Times New Roman" w:cs="Times New Roman"/>
                  <w:sz w:val="16"/>
                  <w:szCs w:val="16"/>
                  <w:lang w:val="en-GB"/>
                </w:rPr>
                <w:delText>Timestamp when the suspension takes place.</w:delText>
              </w:r>
            </w:del>
          </w:p>
        </w:tc>
      </w:tr>
      <w:tr w:rsidRPr="000E0AA4" w:rsidR="00DB28BE" w:rsidTr="0DC8649F" w14:paraId="01FE8265" w14:textId="77777777">
        <w:trPr>
          <w:trHeight w:val="300"/>
        </w:trPr>
        <w:tc>
          <w:tcPr>
            <w:tcW w:w="828" w:type="dxa"/>
            <w:gridSpan w:val="3"/>
            <w:vMerge/>
          </w:tcPr>
          <w:p w:rsidRPr="00117039" w:rsidR="00DB28BE" w:rsidP="00DB28BE" w:rsidRDefault="00DB28BE" w14:paraId="64AFC3D5"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45F8BD56"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728468DA" w14:textId="77777777">
            <w:pPr>
              <w:spacing w:after="0" w:line="276" w:lineRule="auto"/>
              <w:rPr>
                <w:rFonts w:ascii="Times New Roman" w:hAnsi="Times New Roman" w:cs="Times New Roman"/>
                <w:sz w:val="16"/>
                <w:szCs w:val="16"/>
                <w:lang w:val="en-GB"/>
              </w:rPr>
            </w:pPr>
            <w:del w:author="Carmen Garcia Montero" w:date="2025-11-03T15:59:00Z" w:id="7413">
              <w:r w:rsidRPr="00117039" w:rsidDel="00A46A76">
                <w:rPr>
                  <w:rFonts w:ascii="Times New Roman" w:hAnsi="Times New Roman" w:cs="Times New Roman"/>
                  <w:sz w:val="16"/>
                  <w:szCs w:val="16"/>
                  <w:lang w:val="en-GB"/>
                </w:rPr>
                <w:delText>Product</w:delText>
              </w:r>
            </w:del>
          </w:p>
        </w:tc>
        <w:tc>
          <w:tcPr>
            <w:tcW w:w="3238" w:type="dxa"/>
          </w:tcPr>
          <w:p w:rsidRPr="00117039" w:rsidR="00DB28BE" w:rsidP="00DB28BE" w:rsidRDefault="00DB28BE" w14:paraId="5CB76084" w14:textId="77777777">
            <w:pPr>
              <w:spacing w:after="0" w:line="276" w:lineRule="auto"/>
              <w:rPr>
                <w:rFonts w:ascii="Times New Roman" w:hAnsi="Times New Roman" w:cs="Times New Roman"/>
                <w:sz w:val="16"/>
                <w:szCs w:val="16"/>
                <w:lang w:val="en-GB"/>
              </w:rPr>
            </w:pPr>
            <w:del w:author="Carmen Garcia Montero" w:date="2025-11-03T15:59:00Z" w:id="7414">
              <w:r w:rsidRPr="00117039" w:rsidDel="00A46A76">
                <w:rPr>
                  <w:rFonts w:ascii="Times New Roman" w:hAnsi="Times New Roman" w:cs="Times New Roman"/>
                  <w:sz w:val="16"/>
                  <w:szCs w:val="16"/>
                  <w:lang w:val="en-GB"/>
                </w:rPr>
                <w:delText xml:space="preserve">Balancing or local product for which the right to provide service is suspended. </w:delText>
              </w:r>
            </w:del>
          </w:p>
        </w:tc>
      </w:tr>
      <w:tr w:rsidRPr="00A2357D" w:rsidR="00DB28BE" w:rsidTr="0DC8649F" w14:paraId="61E8459F" w14:textId="77777777">
        <w:trPr>
          <w:trHeight w:val="300"/>
        </w:trPr>
        <w:tc>
          <w:tcPr>
            <w:tcW w:w="828" w:type="dxa"/>
            <w:gridSpan w:val="3"/>
            <w:vMerge/>
          </w:tcPr>
          <w:p w:rsidRPr="00117039" w:rsidR="00DB28BE" w:rsidP="00DB28BE" w:rsidRDefault="00DB28BE" w14:paraId="1BDD1963"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0C23A364"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4E3FF531" w14:textId="77777777">
            <w:pPr>
              <w:spacing w:after="0" w:line="276" w:lineRule="auto"/>
              <w:rPr>
                <w:rFonts w:ascii="Times New Roman" w:hAnsi="Times New Roman" w:cs="Times New Roman"/>
                <w:sz w:val="16"/>
                <w:szCs w:val="16"/>
                <w:lang w:val="en-GB"/>
              </w:rPr>
            </w:pPr>
            <w:del w:author="Carmen Garcia Montero" w:date="2025-11-03T15:59:00Z" w:id="7415">
              <w:r w:rsidRPr="00117039" w:rsidDel="00A46A76">
                <w:rPr>
                  <w:rFonts w:ascii="Times New Roman" w:hAnsi="Times New Roman" w:cs="Times New Roman"/>
                  <w:sz w:val="16"/>
                  <w:szCs w:val="16"/>
                  <w:lang w:val="en-GB"/>
                </w:rPr>
                <w:delText>Reason</w:delText>
              </w:r>
            </w:del>
          </w:p>
        </w:tc>
        <w:tc>
          <w:tcPr>
            <w:tcW w:w="3238" w:type="dxa"/>
          </w:tcPr>
          <w:p w:rsidRPr="00117039" w:rsidR="00DB28BE" w:rsidP="00DB28BE" w:rsidRDefault="00DB28BE" w14:paraId="06AE25AE" w14:textId="77777777">
            <w:pPr>
              <w:spacing w:after="0" w:line="276" w:lineRule="auto"/>
              <w:rPr>
                <w:rFonts w:ascii="Times New Roman" w:hAnsi="Times New Roman" w:cs="Times New Roman"/>
                <w:sz w:val="16"/>
                <w:szCs w:val="16"/>
                <w:lang w:val="en-GB"/>
              </w:rPr>
            </w:pPr>
            <w:del w:author="Carmen Garcia Montero" w:date="2025-11-03T15:59:00Z" w:id="7416">
              <w:r w:rsidRPr="00117039" w:rsidDel="00A46A76">
                <w:rPr>
                  <w:rFonts w:ascii="Times New Roman" w:hAnsi="Times New Roman" w:cs="Times New Roman"/>
                  <w:sz w:val="16"/>
                  <w:szCs w:val="16"/>
                  <w:lang w:val="en-GB"/>
                </w:rPr>
                <w:delText>Reason for the suspension</w:delText>
              </w:r>
            </w:del>
          </w:p>
        </w:tc>
      </w:tr>
      <w:tr w:rsidRPr="000E0AA4" w:rsidR="00DB28BE" w:rsidTr="0DC8649F" w14:paraId="2E295F8B" w14:textId="77777777">
        <w:trPr>
          <w:trHeight w:val="300"/>
        </w:trPr>
        <w:tc>
          <w:tcPr>
            <w:tcW w:w="828" w:type="dxa"/>
            <w:gridSpan w:val="3"/>
            <w:vMerge w:val="restart"/>
          </w:tcPr>
          <w:p w:rsidRPr="00117039" w:rsidR="00DB28BE" w:rsidP="00DB28BE" w:rsidRDefault="00DB28BE" w14:paraId="26C3D48E" w14:textId="08D1F3A3">
            <w:pPr>
              <w:spacing w:after="0" w:line="276" w:lineRule="auto"/>
              <w:jc w:val="center"/>
              <w:rPr>
                <w:rFonts w:ascii="Times New Roman" w:hAnsi="Times New Roman" w:cs="Times New Roman"/>
                <w:sz w:val="16"/>
                <w:szCs w:val="16"/>
                <w:lang w:val="en-GB"/>
              </w:rPr>
            </w:pPr>
            <w:del w:author="Carmen Garcia Montero" w:date="2025-11-03T15:59:00Z" w:id="7417">
              <w:r w:rsidDel="00A46A76">
                <w:rPr>
                  <w:rFonts w:ascii="Times New Roman" w:hAnsi="Times New Roman" w:cs="Times New Roman"/>
                  <w:sz w:val="16"/>
                  <w:szCs w:val="16"/>
                  <w:lang w:val="en-GB"/>
                </w:rPr>
                <w:delText>BO</w:delText>
              </w:r>
            </w:del>
          </w:p>
        </w:tc>
        <w:tc>
          <w:tcPr>
            <w:tcW w:w="2766" w:type="dxa"/>
            <w:gridSpan w:val="2"/>
            <w:vMerge w:val="restart"/>
          </w:tcPr>
          <w:p w:rsidRPr="004C7654" w:rsidR="00DB28BE" w:rsidP="00DB28BE" w:rsidRDefault="00DB28BE" w14:paraId="41BE25BA" w14:textId="77777777">
            <w:pPr>
              <w:spacing w:after="0" w:line="276" w:lineRule="auto"/>
              <w:rPr>
                <w:rFonts w:ascii="Times New Roman" w:hAnsi="Times New Roman" w:cs="Times New Roman"/>
                <w:sz w:val="16"/>
                <w:szCs w:val="16"/>
                <w:lang w:val="en-GB"/>
              </w:rPr>
            </w:pPr>
            <w:del w:author="Carmen Garcia Montero" w:date="2025-11-03T15:59:00Z" w:id="7418">
              <w:r w:rsidRPr="004C7654" w:rsidDel="00A46A76">
                <w:rPr>
                  <w:rFonts w:ascii="Times New Roman" w:hAnsi="Times New Roman" w:cs="Times New Roman"/>
                  <w:sz w:val="16"/>
                  <w:szCs w:val="16"/>
                  <w:lang w:val="en-GB"/>
                </w:rPr>
                <w:delText>SPU or SPG suspension notification</w:delText>
              </w:r>
            </w:del>
          </w:p>
        </w:tc>
        <w:tc>
          <w:tcPr>
            <w:tcW w:w="3082" w:type="dxa"/>
            <w:gridSpan w:val="2"/>
          </w:tcPr>
          <w:p w:rsidRPr="00117039" w:rsidR="00DB28BE" w:rsidP="00DB28BE" w:rsidRDefault="00DB28BE" w14:paraId="36BA17C1" w14:textId="77777777">
            <w:pPr>
              <w:spacing w:after="0" w:line="276" w:lineRule="auto"/>
              <w:rPr>
                <w:rFonts w:ascii="Times New Roman" w:hAnsi="Times New Roman" w:cs="Times New Roman"/>
                <w:sz w:val="16"/>
                <w:szCs w:val="16"/>
                <w:lang w:val="en-GB"/>
              </w:rPr>
            </w:pPr>
            <w:del w:author="Carmen Garcia Montero" w:date="2025-11-03T15:59:00Z" w:id="7419">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1C2E1005" w14:textId="59A03E88">
            <w:pPr>
              <w:spacing w:after="0" w:line="276" w:lineRule="auto"/>
              <w:rPr>
                <w:rFonts w:ascii="Times New Roman" w:hAnsi="Times New Roman" w:cs="Times New Roman"/>
                <w:sz w:val="16"/>
                <w:szCs w:val="16"/>
                <w:lang w:val="en-GB"/>
              </w:rPr>
            </w:pPr>
            <w:del w:author="Carmen Garcia Montero" w:date="2025-11-03T15:59:00Z" w:id="7420">
              <w:r w:rsidRPr="00117039" w:rsidDel="00A46A76">
                <w:rPr>
                  <w:rFonts w:ascii="Times New Roman" w:hAnsi="Times New Roman" w:cs="Times New Roman"/>
                  <w:sz w:val="16"/>
                  <w:szCs w:val="16"/>
                  <w:lang w:val="en-GB"/>
                </w:rPr>
                <w:delText>Identification of a flexibility information system module</w:delText>
              </w:r>
            </w:del>
          </w:p>
        </w:tc>
      </w:tr>
      <w:tr w:rsidRPr="00F34471" w:rsidR="00DB28BE" w:rsidTr="0DC8649F" w14:paraId="4DCF08E6" w14:textId="77777777">
        <w:trPr>
          <w:trHeight w:val="300"/>
          <w:ins w:author="Marek Jonas" w:date="2025-10-29T09:52:00Z" w:id="7421"/>
        </w:trPr>
        <w:tc>
          <w:tcPr>
            <w:tcW w:w="828" w:type="dxa"/>
            <w:gridSpan w:val="3"/>
            <w:vMerge/>
          </w:tcPr>
          <w:p w:rsidR="00DB28BE" w:rsidP="00DB28BE" w:rsidRDefault="00DB28BE" w14:paraId="254B030C" w14:textId="77777777">
            <w:pPr>
              <w:spacing w:after="0" w:line="276" w:lineRule="auto"/>
              <w:jc w:val="center"/>
              <w:rPr>
                <w:ins w:author="Marek Jonas" w:date="2025-10-29T09:52:00Z" w:id="7422"/>
                <w:rFonts w:ascii="Times New Roman" w:hAnsi="Times New Roman" w:cs="Times New Roman"/>
                <w:sz w:val="16"/>
                <w:szCs w:val="16"/>
                <w:lang w:val="en-GB"/>
              </w:rPr>
            </w:pPr>
          </w:p>
        </w:tc>
        <w:tc>
          <w:tcPr>
            <w:tcW w:w="2766" w:type="dxa"/>
            <w:gridSpan w:val="2"/>
            <w:vMerge/>
          </w:tcPr>
          <w:p w:rsidRPr="004C7654" w:rsidR="00DB28BE" w:rsidP="00DB28BE" w:rsidRDefault="00DB28BE" w14:paraId="49C0A0CD" w14:textId="77777777">
            <w:pPr>
              <w:spacing w:after="0" w:line="276" w:lineRule="auto"/>
              <w:rPr>
                <w:ins w:author="Marek Jonas" w:date="2025-10-29T09:52:00Z" w:id="7423"/>
                <w:rFonts w:ascii="Times New Roman" w:hAnsi="Times New Roman" w:cs="Times New Roman"/>
                <w:sz w:val="16"/>
                <w:szCs w:val="16"/>
                <w:lang w:val="en-GB"/>
              </w:rPr>
            </w:pPr>
          </w:p>
        </w:tc>
        <w:tc>
          <w:tcPr>
            <w:tcW w:w="3082" w:type="dxa"/>
            <w:gridSpan w:val="2"/>
          </w:tcPr>
          <w:p w:rsidRPr="00117039" w:rsidR="00DB28BE" w:rsidP="00DB28BE" w:rsidRDefault="00DB28BE" w14:paraId="7DE5B036" w14:textId="3FC71CAC">
            <w:pPr>
              <w:spacing w:after="0" w:line="276" w:lineRule="auto"/>
              <w:rPr>
                <w:ins w:author="Marek Jonas" w:date="2025-10-29T09:52:00Z" w:id="7424"/>
                <w:rFonts w:ascii="Times New Roman" w:hAnsi="Times New Roman" w:cs="Times New Roman"/>
                <w:sz w:val="16"/>
                <w:szCs w:val="16"/>
                <w:lang w:val="en-GB"/>
              </w:rPr>
            </w:pPr>
            <w:ins w:author="Marek Jonas" w:date="2025-10-29T09:52:00Z" w:id="7425">
              <w:del w:author="Carmen Garcia Montero" w:date="2025-11-03T15:59:00Z" w:id="7426">
                <w:r w:rsidDel="00A46A76">
                  <w:rPr>
                    <w:rFonts w:ascii="Times New Roman" w:hAnsi="Times New Roman" w:cs="Times New Roman"/>
                    <w:sz w:val="16"/>
                    <w:szCs w:val="16"/>
                    <w:lang w:val="en-GB"/>
                  </w:rPr>
                  <w:delText>SPU or SPG master data</w:delText>
                </w:r>
              </w:del>
            </w:ins>
          </w:p>
        </w:tc>
        <w:tc>
          <w:tcPr>
            <w:tcW w:w="3238" w:type="dxa"/>
          </w:tcPr>
          <w:p w:rsidRPr="00117039" w:rsidR="00DB28BE" w:rsidP="00DB28BE" w:rsidRDefault="00DB28BE" w14:paraId="6FA5FC5A" w14:textId="0C9FC40A">
            <w:pPr>
              <w:spacing w:after="0" w:line="276" w:lineRule="auto"/>
              <w:rPr>
                <w:ins w:author="Marek Jonas" w:date="2025-10-29T09:52:00Z" w:id="7427"/>
                <w:rFonts w:ascii="Times New Roman" w:hAnsi="Times New Roman" w:cs="Times New Roman"/>
                <w:sz w:val="16"/>
                <w:szCs w:val="16"/>
                <w:lang w:val="en-GB"/>
              </w:rPr>
            </w:pPr>
            <w:ins w:author="Marek Jonas" w:date="2025-10-29T09:52:00Z" w:id="7428">
              <w:del w:author="Carmen Garcia Montero" w:date="2025-11-03T15:59:00Z" w:id="7429">
                <w:r w:rsidRPr="00117039" w:rsidDel="00A46A76">
                  <w:rPr>
                    <w:rFonts w:ascii="Times New Roman" w:hAnsi="Times New Roman" w:cs="Times New Roman"/>
                    <w:sz w:val="16"/>
                    <w:szCs w:val="16"/>
                    <w:lang w:val="en-GB"/>
                  </w:rPr>
                  <w:delText xml:space="preserve">Information Object </w:delText>
                </w:r>
                <w:r w:rsidDel="00A46A76">
                  <w:rPr>
                    <w:rFonts w:ascii="Times New Roman" w:hAnsi="Times New Roman" w:cs="Times New Roman"/>
                    <w:sz w:val="16"/>
                    <w:szCs w:val="16"/>
                    <w:lang w:val="en-GB"/>
                  </w:rPr>
                  <w:delText>CJ</w:delText>
                </w:r>
                <w:r w:rsidRPr="00117039" w:rsidDel="00A46A76">
                  <w:rPr>
                    <w:rFonts w:ascii="Times New Roman" w:hAnsi="Times New Roman" w:cs="Times New Roman"/>
                    <w:sz w:val="16"/>
                    <w:szCs w:val="16"/>
                    <w:lang w:val="en-GB"/>
                  </w:rPr>
                  <w:delText xml:space="preserve"> – SPU or SPG master data</w:delText>
                </w:r>
              </w:del>
            </w:ins>
          </w:p>
        </w:tc>
      </w:tr>
      <w:tr w:rsidRPr="000E0AA4" w:rsidR="00DB28BE" w:rsidTr="0DC8649F" w14:paraId="4D8CDD2A" w14:textId="77777777">
        <w:trPr>
          <w:trHeight w:val="300"/>
        </w:trPr>
        <w:tc>
          <w:tcPr>
            <w:tcW w:w="828" w:type="dxa"/>
            <w:gridSpan w:val="3"/>
            <w:vMerge/>
          </w:tcPr>
          <w:p w:rsidRPr="00117039" w:rsidR="00DB28BE" w:rsidP="00DB28BE" w:rsidRDefault="00DB28BE" w14:paraId="0443152B"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1C8FB28B"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4FC14082" w14:textId="77777777">
            <w:pPr>
              <w:spacing w:after="0" w:line="276" w:lineRule="auto"/>
              <w:rPr>
                <w:rFonts w:ascii="Times New Roman" w:hAnsi="Times New Roman" w:cs="Times New Roman"/>
                <w:sz w:val="16"/>
                <w:szCs w:val="16"/>
                <w:lang w:val="en-GB"/>
              </w:rPr>
            </w:pPr>
            <w:del w:author="Carmen Garcia Montero" w:date="2025-11-03T15:59:00Z" w:id="7430">
              <w:r w:rsidRPr="00117039" w:rsidDel="00A46A76">
                <w:rPr>
                  <w:rFonts w:ascii="Times New Roman" w:hAnsi="Times New Roman" w:cs="Times New Roman"/>
                  <w:sz w:val="16"/>
                  <w:szCs w:val="16"/>
                  <w:lang w:val="en-GB"/>
                </w:rPr>
                <w:delText>System operator identification</w:delText>
              </w:r>
            </w:del>
          </w:p>
        </w:tc>
        <w:tc>
          <w:tcPr>
            <w:tcW w:w="3238" w:type="dxa"/>
          </w:tcPr>
          <w:p w:rsidRPr="00117039" w:rsidR="00DB28BE" w:rsidP="00DB28BE" w:rsidRDefault="00DB28BE" w14:paraId="43D4960A" w14:textId="77777777">
            <w:pPr>
              <w:spacing w:after="0" w:line="276" w:lineRule="auto"/>
              <w:rPr>
                <w:rFonts w:ascii="Times New Roman" w:hAnsi="Times New Roman" w:cs="Times New Roman"/>
                <w:sz w:val="16"/>
                <w:szCs w:val="16"/>
                <w:lang w:val="en-GB"/>
              </w:rPr>
            </w:pPr>
            <w:del w:author="Carmen Garcia Montero" w:date="2025-11-03T15:59:00Z" w:id="7431">
              <w:r w:rsidRPr="00117039" w:rsidDel="00A46A76">
                <w:rPr>
                  <w:rFonts w:ascii="Times New Roman" w:hAnsi="Times New Roman" w:cs="Times New Roman"/>
                  <w:sz w:val="16"/>
                  <w:szCs w:val="16"/>
                  <w:lang w:val="en-GB"/>
                </w:rPr>
                <w:delText>Identification of the system operator who suspended the SPU or SPG.</w:delText>
              </w:r>
            </w:del>
          </w:p>
        </w:tc>
      </w:tr>
      <w:tr w:rsidRPr="000E0AA4" w:rsidR="00DB28BE" w:rsidTr="0DC8649F" w14:paraId="429628EA" w14:textId="77777777">
        <w:trPr>
          <w:trHeight w:val="300"/>
        </w:trPr>
        <w:tc>
          <w:tcPr>
            <w:tcW w:w="828" w:type="dxa"/>
            <w:gridSpan w:val="3"/>
            <w:vMerge/>
          </w:tcPr>
          <w:p w:rsidRPr="00117039" w:rsidR="00DB28BE" w:rsidP="00DB28BE" w:rsidRDefault="00DB28BE" w14:paraId="300D84CD"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11AC7F92"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21A6C860" w14:textId="77777777">
            <w:pPr>
              <w:spacing w:after="0" w:line="276" w:lineRule="auto"/>
              <w:rPr>
                <w:rFonts w:ascii="Times New Roman" w:hAnsi="Times New Roman" w:cs="Times New Roman"/>
                <w:sz w:val="16"/>
                <w:szCs w:val="16"/>
                <w:lang w:val="en-GB"/>
              </w:rPr>
            </w:pPr>
            <w:del w:author="Carmen Garcia Montero" w:date="2025-11-03T15:59:00Z" w:id="7432">
              <w:r w:rsidRPr="00117039" w:rsidDel="00A46A76">
                <w:rPr>
                  <w:rFonts w:ascii="Times New Roman" w:hAnsi="Times New Roman" w:cs="Times New Roman"/>
                  <w:sz w:val="16"/>
                  <w:szCs w:val="16"/>
                  <w:lang w:val="en-GB"/>
                </w:rPr>
                <w:delText>SPU or SPG identification</w:delText>
              </w:r>
            </w:del>
          </w:p>
        </w:tc>
        <w:tc>
          <w:tcPr>
            <w:tcW w:w="3238" w:type="dxa"/>
          </w:tcPr>
          <w:p w:rsidRPr="00117039" w:rsidR="00DB28BE" w:rsidP="00DB28BE" w:rsidRDefault="00DB28BE" w14:paraId="1661D788" w14:textId="53284391">
            <w:pPr>
              <w:spacing w:after="0" w:line="276" w:lineRule="auto"/>
              <w:rPr>
                <w:rFonts w:ascii="Times New Roman" w:hAnsi="Times New Roman" w:cs="Times New Roman"/>
                <w:sz w:val="16"/>
                <w:szCs w:val="16"/>
                <w:lang w:val="en-GB"/>
              </w:rPr>
            </w:pPr>
            <w:del w:author="Carmen Garcia Montero" w:date="2025-11-03T15:59:00Z" w:id="7433">
              <w:r w:rsidRPr="00117039" w:rsidDel="00A46A76">
                <w:rPr>
                  <w:rFonts w:ascii="Times New Roman" w:hAnsi="Times New Roman" w:cs="Times New Roman"/>
                  <w:sz w:val="16"/>
                  <w:szCs w:val="16"/>
                  <w:lang w:val="en-GB"/>
                </w:rPr>
                <w:delText xml:space="preserve">European wide unique identification of the SP. </w:delText>
              </w:r>
            </w:del>
          </w:p>
        </w:tc>
      </w:tr>
      <w:tr w:rsidRPr="000E0AA4" w:rsidR="00DB28BE" w:rsidTr="0DC8649F" w14:paraId="6E05F2EE" w14:textId="77777777">
        <w:trPr>
          <w:trHeight w:val="300"/>
        </w:trPr>
        <w:tc>
          <w:tcPr>
            <w:tcW w:w="828" w:type="dxa"/>
            <w:gridSpan w:val="3"/>
            <w:vMerge/>
          </w:tcPr>
          <w:p w:rsidRPr="00117039" w:rsidR="00DB28BE" w:rsidP="00DB28BE" w:rsidRDefault="00DB28BE" w14:paraId="15AC6ECE"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1323877E"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55119828" w14:textId="77777777">
            <w:pPr>
              <w:spacing w:after="0" w:line="276" w:lineRule="auto"/>
              <w:rPr>
                <w:rFonts w:ascii="Times New Roman" w:hAnsi="Times New Roman" w:cs="Times New Roman"/>
                <w:sz w:val="16"/>
                <w:szCs w:val="16"/>
                <w:lang w:val="en-GB"/>
              </w:rPr>
            </w:pPr>
            <w:del w:author="Carmen Garcia Montero" w:date="2025-11-03T15:59:00Z" w:id="7434">
              <w:r w:rsidRPr="00117039" w:rsidDel="00A46A76">
                <w:rPr>
                  <w:rFonts w:ascii="Times New Roman" w:hAnsi="Times New Roman" w:cs="Times New Roman"/>
                  <w:sz w:val="16"/>
                  <w:szCs w:val="16"/>
                  <w:lang w:val="en-GB"/>
                </w:rPr>
                <w:delText>Suspension date</w:delText>
              </w:r>
            </w:del>
          </w:p>
        </w:tc>
        <w:tc>
          <w:tcPr>
            <w:tcW w:w="3238" w:type="dxa"/>
          </w:tcPr>
          <w:p w:rsidRPr="00117039" w:rsidR="00DB28BE" w:rsidP="00DB28BE" w:rsidRDefault="00DB28BE" w14:paraId="1F0716E4" w14:textId="77777777">
            <w:pPr>
              <w:spacing w:after="0" w:line="276" w:lineRule="auto"/>
              <w:rPr>
                <w:rFonts w:ascii="Times New Roman" w:hAnsi="Times New Roman" w:cs="Times New Roman"/>
                <w:sz w:val="16"/>
                <w:szCs w:val="16"/>
                <w:lang w:val="en-GB"/>
              </w:rPr>
            </w:pPr>
            <w:del w:author="Carmen Garcia Montero" w:date="2025-11-03T15:59:00Z" w:id="7435">
              <w:r w:rsidRPr="00117039" w:rsidDel="00A46A76">
                <w:rPr>
                  <w:rFonts w:ascii="Times New Roman" w:hAnsi="Times New Roman" w:cs="Times New Roman"/>
                  <w:sz w:val="16"/>
                  <w:szCs w:val="16"/>
                  <w:lang w:val="en-GB"/>
                </w:rPr>
                <w:delText>Timestamp when the suspension takes place.</w:delText>
              </w:r>
            </w:del>
          </w:p>
        </w:tc>
      </w:tr>
      <w:tr w:rsidRPr="00B90B23" w:rsidR="00DB28BE" w:rsidTr="0DC8649F" w14:paraId="687F88D9" w14:textId="77777777">
        <w:trPr>
          <w:trHeight w:val="300"/>
        </w:trPr>
        <w:tc>
          <w:tcPr>
            <w:tcW w:w="828" w:type="dxa"/>
            <w:gridSpan w:val="3"/>
            <w:vMerge/>
          </w:tcPr>
          <w:p w:rsidRPr="00117039" w:rsidR="00DB28BE" w:rsidP="00DB28BE" w:rsidRDefault="00DB28BE" w14:paraId="754586F3"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0757071A"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30B8166F" w14:textId="77777777">
            <w:pPr>
              <w:spacing w:after="0" w:line="276" w:lineRule="auto"/>
              <w:rPr>
                <w:rFonts w:ascii="Times New Roman" w:hAnsi="Times New Roman" w:cs="Times New Roman"/>
                <w:sz w:val="16"/>
                <w:szCs w:val="16"/>
                <w:lang w:val="en-GB"/>
              </w:rPr>
            </w:pPr>
            <w:del w:author="Carmen Garcia Montero" w:date="2025-11-03T15:59:00Z" w:id="7436">
              <w:r w:rsidRPr="00117039" w:rsidDel="00A46A76">
                <w:rPr>
                  <w:rFonts w:ascii="Times New Roman" w:hAnsi="Times New Roman" w:cs="Times New Roman"/>
                  <w:sz w:val="16"/>
                  <w:szCs w:val="16"/>
                  <w:lang w:val="en-GB"/>
                </w:rPr>
                <w:delText>Product</w:delText>
              </w:r>
            </w:del>
          </w:p>
        </w:tc>
        <w:tc>
          <w:tcPr>
            <w:tcW w:w="3238" w:type="dxa"/>
          </w:tcPr>
          <w:p w:rsidRPr="00117039" w:rsidR="00DB28BE" w:rsidP="00DB28BE" w:rsidRDefault="00DB28BE" w14:paraId="21417DB0" w14:textId="77777777">
            <w:pPr>
              <w:spacing w:after="0" w:line="276" w:lineRule="auto"/>
              <w:rPr>
                <w:rFonts w:ascii="Times New Roman" w:hAnsi="Times New Roman" w:cs="Times New Roman"/>
                <w:sz w:val="16"/>
                <w:szCs w:val="16"/>
                <w:lang w:val="en-GB"/>
              </w:rPr>
            </w:pPr>
            <w:del w:author="Carmen Garcia Montero" w:date="2025-11-03T15:59:00Z" w:id="7437">
              <w:r w:rsidRPr="00117039" w:rsidDel="00A46A76">
                <w:rPr>
                  <w:rFonts w:ascii="Times New Roman" w:hAnsi="Times New Roman" w:cs="Times New Roman"/>
                  <w:sz w:val="16"/>
                  <w:szCs w:val="16"/>
                  <w:lang w:val="en-GB"/>
                </w:rPr>
                <w:delText xml:space="preserve">Balancing or local product for which the right to provide service is suspended. </w:delText>
              </w:r>
            </w:del>
          </w:p>
        </w:tc>
      </w:tr>
      <w:tr w:rsidRPr="00A2357D" w:rsidR="00DB28BE" w:rsidTr="0DC8649F" w14:paraId="1561C780" w14:textId="77777777">
        <w:trPr>
          <w:trHeight w:val="300"/>
        </w:trPr>
        <w:tc>
          <w:tcPr>
            <w:tcW w:w="828" w:type="dxa"/>
            <w:gridSpan w:val="3"/>
            <w:vMerge/>
          </w:tcPr>
          <w:p w:rsidRPr="00117039" w:rsidR="00DB28BE" w:rsidP="00DB28BE" w:rsidRDefault="00DB28BE" w14:paraId="7FB1EAB5"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678627F3"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20B77B68" w14:textId="77777777">
            <w:pPr>
              <w:spacing w:after="0" w:line="276" w:lineRule="auto"/>
              <w:rPr>
                <w:rFonts w:ascii="Times New Roman" w:hAnsi="Times New Roman" w:cs="Times New Roman"/>
                <w:sz w:val="16"/>
                <w:szCs w:val="16"/>
                <w:lang w:val="en-GB"/>
              </w:rPr>
            </w:pPr>
            <w:del w:author="Carmen Garcia Montero" w:date="2025-11-03T15:59:00Z" w:id="7438">
              <w:r w:rsidRPr="00117039" w:rsidDel="00A46A76">
                <w:rPr>
                  <w:rFonts w:ascii="Times New Roman" w:hAnsi="Times New Roman" w:cs="Times New Roman"/>
                  <w:sz w:val="16"/>
                  <w:szCs w:val="16"/>
                  <w:lang w:val="en-GB"/>
                </w:rPr>
                <w:delText>Reason</w:delText>
              </w:r>
            </w:del>
          </w:p>
        </w:tc>
        <w:tc>
          <w:tcPr>
            <w:tcW w:w="3238" w:type="dxa"/>
          </w:tcPr>
          <w:p w:rsidRPr="00117039" w:rsidR="00DB28BE" w:rsidP="00DB28BE" w:rsidRDefault="00DB28BE" w14:paraId="3A060E5D" w14:textId="77777777">
            <w:pPr>
              <w:spacing w:after="0" w:line="276" w:lineRule="auto"/>
              <w:rPr>
                <w:rFonts w:ascii="Times New Roman" w:hAnsi="Times New Roman" w:cs="Times New Roman"/>
                <w:sz w:val="16"/>
                <w:szCs w:val="16"/>
                <w:lang w:val="en-GB"/>
              </w:rPr>
            </w:pPr>
            <w:del w:author="Carmen Garcia Montero" w:date="2025-11-03T15:59:00Z" w:id="7439">
              <w:r w:rsidRPr="00117039" w:rsidDel="00A46A76">
                <w:rPr>
                  <w:rFonts w:ascii="Times New Roman" w:hAnsi="Times New Roman" w:cs="Times New Roman"/>
                  <w:sz w:val="16"/>
                  <w:szCs w:val="16"/>
                  <w:lang w:val="en-GB"/>
                </w:rPr>
                <w:delText>Reason for the suspension</w:delText>
              </w:r>
            </w:del>
          </w:p>
        </w:tc>
      </w:tr>
      <w:tr w:rsidRPr="00B90B23" w:rsidR="00DB28BE" w:rsidTr="0DC8649F" w14:paraId="17515442" w14:textId="77777777">
        <w:trPr>
          <w:trHeight w:val="300"/>
        </w:trPr>
        <w:tc>
          <w:tcPr>
            <w:tcW w:w="828" w:type="dxa"/>
            <w:gridSpan w:val="3"/>
            <w:vMerge w:val="restart"/>
          </w:tcPr>
          <w:p w:rsidRPr="00117039" w:rsidR="00DB28BE" w:rsidP="00DB28BE" w:rsidRDefault="00DB28BE" w14:paraId="632F3870" w14:textId="797C58B4">
            <w:pPr>
              <w:spacing w:after="0" w:line="276" w:lineRule="auto"/>
              <w:jc w:val="center"/>
              <w:rPr>
                <w:rFonts w:ascii="Times New Roman" w:hAnsi="Times New Roman" w:cs="Times New Roman"/>
                <w:sz w:val="16"/>
                <w:szCs w:val="16"/>
                <w:lang w:val="en-GB"/>
              </w:rPr>
            </w:pPr>
            <w:del w:author="Carmen Garcia Montero" w:date="2025-11-03T15:59:00Z" w:id="7440">
              <w:r w:rsidDel="00A46A76">
                <w:rPr>
                  <w:rFonts w:ascii="Times New Roman" w:hAnsi="Times New Roman" w:cs="Times New Roman"/>
                  <w:sz w:val="16"/>
                  <w:szCs w:val="16"/>
                  <w:lang w:val="en-GB"/>
                </w:rPr>
                <w:delText>BP</w:delText>
              </w:r>
            </w:del>
          </w:p>
        </w:tc>
        <w:tc>
          <w:tcPr>
            <w:tcW w:w="2766" w:type="dxa"/>
            <w:gridSpan w:val="2"/>
            <w:vMerge w:val="restart"/>
          </w:tcPr>
          <w:p w:rsidRPr="004C7654" w:rsidR="00DB28BE" w:rsidP="00DB28BE" w:rsidRDefault="00DB28BE" w14:paraId="259510B5" w14:textId="77777777">
            <w:pPr>
              <w:spacing w:after="0" w:line="276" w:lineRule="auto"/>
              <w:rPr>
                <w:rFonts w:ascii="Times New Roman" w:hAnsi="Times New Roman" w:cs="Times New Roman"/>
                <w:sz w:val="16"/>
                <w:szCs w:val="16"/>
                <w:lang w:val="en-GB"/>
              </w:rPr>
            </w:pPr>
            <w:del w:author="Carmen Garcia Montero" w:date="2025-11-03T15:59:00Z" w:id="7441">
              <w:r w:rsidRPr="004C7654" w:rsidDel="00A46A76">
                <w:rPr>
                  <w:rFonts w:ascii="Times New Roman" w:hAnsi="Times New Roman" w:cs="Times New Roman"/>
                  <w:sz w:val="16"/>
                  <w:szCs w:val="16"/>
                  <w:lang w:val="en-GB"/>
                </w:rPr>
                <w:delText>SPU or SPG re-activation request</w:delText>
              </w:r>
            </w:del>
          </w:p>
        </w:tc>
        <w:tc>
          <w:tcPr>
            <w:tcW w:w="3082" w:type="dxa"/>
            <w:gridSpan w:val="2"/>
          </w:tcPr>
          <w:p w:rsidRPr="00117039" w:rsidR="00DB28BE" w:rsidP="00DB28BE" w:rsidRDefault="00DB28BE" w14:paraId="62AEB86F" w14:textId="77777777">
            <w:pPr>
              <w:spacing w:after="0" w:line="276" w:lineRule="auto"/>
              <w:rPr>
                <w:rFonts w:ascii="Times New Roman" w:hAnsi="Times New Roman" w:cs="Times New Roman"/>
                <w:sz w:val="16"/>
                <w:szCs w:val="16"/>
                <w:lang w:val="en-GB"/>
              </w:rPr>
            </w:pPr>
            <w:del w:author="Carmen Garcia Montero" w:date="2025-11-03T15:59:00Z" w:id="7442">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63E65B81" w14:textId="4AB4F7CD">
            <w:pPr>
              <w:spacing w:after="0" w:line="276" w:lineRule="auto"/>
              <w:rPr>
                <w:rFonts w:ascii="Times New Roman" w:hAnsi="Times New Roman" w:cs="Times New Roman"/>
                <w:sz w:val="16"/>
                <w:szCs w:val="16"/>
                <w:lang w:val="en-GB"/>
              </w:rPr>
            </w:pPr>
            <w:del w:author="Carmen Garcia Montero" w:date="2025-11-03T15:59:00Z" w:id="7443">
              <w:r w:rsidRPr="00117039" w:rsidDel="00A46A76">
                <w:rPr>
                  <w:rFonts w:ascii="Times New Roman" w:hAnsi="Times New Roman" w:cs="Times New Roman"/>
                  <w:sz w:val="16"/>
                  <w:szCs w:val="16"/>
                  <w:lang w:val="en-GB"/>
                </w:rPr>
                <w:delText>Identification of a flexibility information system module</w:delText>
              </w:r>
            </w:del>
          </w:p>
        </w:tc>
      </w:tr>
      <w:tr w:rsidRPr="00F34471" w:rsidR="00DB28BE" w:rsidTr="0DC8649F" w14:paraId="62EE62A3" w14:textId="77777777">
        <w:trPr>
          <w:trHeight w:val="300"/>
          <w:ins w:author="Marek Jonas" w:date="2025-10-29T09:53:00Z" w:id="7444"/>
        </w:trPr>
        <w:tc>
          <w:tcPr>
            <w:tcW w:w="828" w:type="dxa"/>
            <w:gridSpan w:val="3"/>
            <w:vMerge/>
          </w:tcPr>
          <w:p w:rsidR="00DB28BE" w:rsidP="00DB28BE" w:rsidRDefault="00DB28BE" w14:paraId="53C329D8" w14:textId="77777777">
            <w:pPr>
              <w:spacing w:after="0" w:line="276" w:lineRule="auto"/>
              <w:jc w:val="center"/>
              <w:rPr>
                <w:ins w:author="Marek Jonas" w:date="2025-10-29T09:53:00Z" w:id="7445"/>
                <w:rFonts w:ascii="Times New Roman" w:hAnsi="Times New Roman" w:cs="Times New Roman"/>
                <w:sz w:val="16"/>
                <w:szCs w:val="16"/>
                <w:lang w:val="en-GB"/>
              </w:rPr>
            </w:pPr>
          </w:p>
        </w:tc>
        <w:tc>
          <w:tcPr>
            <w:tcW w:w="2766" w:type="dxa"/>
            <w:gridSpan w:val="2"/>
            <w:vMerge/>
          </w:tcPr>
          <w:p w:rsidRPr="004C7654" w:rsidR="00DB28BE" w:rsidP="00DB28BE" w:rsidRDefault="00DB28BE" w14:paraId="012917C4" w14:textId="77777777">
            <w:pPr>
              <w:spacing w:after="0" w:line="276" w:lineRule="auto"/>
              <w:rPr>
                <w:ins w:author="Marek Jonas" w:date="2025-10-29T09:53:00Z" w:id="7446"/>
                <w:rFonts w:ascii="Times New Roman" w:hAnsi="Times New Roman" w:cs="Times New Roman"/>
                <w:sz w:val="16"/>
                <w:szCs w:val="16"/>
                <w:lang w:val="en-GB"/>
              </w:rPr>
            </w:pPr>
          </w:p>
        </w:tc>
        <w:tc>
          <w:tcPr>
            <w:tcW w:w="3082" w:type="dxa"/>
            <w:gridSpan w:val="2"/>
          </w:tcPr>
          <w:p w:rsidRPr="00117039" w:rsidR="00DB28BE" w:rsidP="00DB28BE" w:rsidRDefault="00DB28BE" w14:paraId="20817AF2" w14:textId="7B4E1B21">
            <w:pPr>
              <w:spacing w:after="0" w:line="276" w:lineRule="auto"/>
              <w:rPr>
                <w:ins w:author="Marek Jonas" w:date="2025-10-29T09:53:00Z" w:id="7447"/>
                <w:rFonts w:ascii="Times New Roman" w:hAnsi="Times New Roman" w:cs="Times New Roman"/>
                <w:sz w:val="16"/>
                <w:szCs w:val="16"/>
                <w:lang w:val="en-GB"/>
              </w:rPr>
            </w:pPr>
            <w:ins w:author="Marek Jonas" w:date="2025-10-29T09:53:00Z" w:id="7448">
              <w:del w:author="Carmen Garcia Montero" w:date="2025-11-03T15:59:00Z" w:id="7449">
                <w:r w:rsidDel="00A46A76">
                  <w:rPr>
                    <w:rFonts w:ascii="Times New Roman" w:hAnsi="Times New Roman" w:cs="Times New Roman"/>
                    <w:sz w:val="16"/>
                    <w:szCs w:val="16"/>
                    <w:lang w:val="en-GB"/>
                  </w:rPr>
                  <w:delText>SPU or SPG master data</w:delText>
                </w:r>
              </w:del>
            </w:ins>
          </w:p>
        </w:tc>
        <w:tc>
          <w:tcPr>
            <w:tcW w:w="3238" w:type="dxa"/>
          </w:tcPr>
          <w:p w:rsidRPr="00117039" w:rsidR="00DB28BE" w:rsidP="00DB28BE" w:rsidRDefault="00DB28BE" w14:paraId="225646FF" w14:textId="6673C039">
            <w:pPr>
              <w:spacing w:after="0" w:line="276" w:lineRule="auto"/>
              <w:rPr>
                <w:ins w:author="Marek Jonas" w:date="2025-10-29T09:53:00Z" w:id="7450"/>
                <w:rFonts w:ascii="Times New Roman" w:hAnsi="Times New Roman" w:cs="Times New Roman"/>
                <w:sz w:val="16"/>
                <w:szCs w:val="16"/>
                <w:lang w:val="en-GB"/>
              </w:rPr>
            </w:pPr>
            <w:ins w:author="Marek Jonas" w:date="2025-10-29T09:53:00Z" w:id="7451">
              <w:del w:author="Carmen Garcia Montero" w:date="2025-11-03T15:59:00Z" w:id="7452">
                <w:r w:rsidRPr="00117039" w:rsidDel="00A46A76">
                  <w:rPr>
                    <w:rFonts w:ascii="Times New Roman" w:hAnsi="Times New Roman" w:cs="Times New Roman"/>
                    <w:sz w:val="16"/>
                    <w:szCs w:val="16"/>
                    <w:lang w:val="en-GB"/>
                  </w:rPr>
                  <w:delText xml:space="preserve">Information Object </w:delText>
                </w:r>
                <w:r w:rsidDel="00A46A76">
                  <w:rPr>
                    <w:rFonts w:ascii="Times New Roman" w:hAnsi="Times New Roman" w:cs="Times New Roman"/>
                    <w:sz w:val="16"/>
                    <w:szCs w:val="16"/>
                    <w:lang w:val="en-GB"/>
                  </w:rPr>
                  <w:delText>CJ</w:delText>
                </w:r>
                <w:r w:rsidRPr="00117039" w:rsidDel="00A46A76">
                  <w:rPr>
                    <w:rFonts w:ascii="Times New Roman" w:hAnsi="Times New Roman" w:cs="Times New Roman"/>
                    <w:sz w:val="16"/>
                    <w:szCs w:val="16"/>
                    <w:lang w:val="en-GB"/>
                  </w:rPr>
                  <w:delText xml:space="preserve"> – SPU or SPG master data</w:delText>
                </w:r>
              </w:del>
            </w:ins>
          </w:p>
        </w:tc>
      </w:tr>
      <w:tr w:rsidRPr="00B90B23" w:rsidR="00DB28BE" w:rsidTr="0DC8649F" w14:paraId="6176EF7B" w14:textId="77777777">
        <w:trPr>
          <w:trHeight w:val="300"/>
        </w:trPr>
        <w:tc>
          <w:tcPr>
            <w:tcW w:w="828" w:type="dxa"/>
            <w:gridSpan w:val="3"/>
            <w:vMerge/>
          </w:tcPr>
          <w:p w:rsidRPr="00117039" w:rsidR="00DB28BE" w:rsidP="00DB28BE" w:rsidRDefault="00DB28BE" w14:paraId="261A2D23"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5542644A"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6F0E5D25" w14:textId="77777777">
            <w:pPr>
              <w:spacing w:after="0" w:line="276" w:lineRule="auto"/>
              <w:rPr>
                <w:rFonts w:ascii="Times New Roman" w:hAnsi="Times New Roman" w:cs="Times New Roman"/>
                <w:sz w:val="16"/>
                <w:szCs w:val="16"/>
                <w:lang w:val="en-GB"/>
              </w:rPr>
            </w:pPr>
            <w:del w:author="Carmen Garcia Montero" w:date="2025-11-03T15:59:00Z" w:id="7453">
              <w:r w:rsidRPr="00117039" w:rsidDel="00A46A76">
                <w:rPr>
                  <w:rFonts w:ascii="Times New Roman" w:hAnsi="Times New Roman" w:cs="Times New Roman"/>
                  <w:sz w:val="16"/>
                  <w:szCs w:val="16"/>
                  <w:lang w:val="en-GB"/>
                </w:rPr>
                <w:delText>SPU or SPG identification</w:delText>
              </w:r>
            </w:del>
          </w:p>
        </w:tc>
        <w:tc>
          <w:tcPr>
            <w:tcW w:w="3238" w:type="dxa"/>
          </w:tcPr>
          <w:p w:rsidRPr="00117039" w:rsidR="00DB28BE" w:rsidP="00DB28BE" w:rsidRDefault="00DB28BE" w14:paraId="151854B9" w14:textId="77777777">
            <w:pPr>
              <w:spacing w:after="0" w:line="276" w:lineRule="auto"/>
              <w:rPr>
                <w:rFonts w:ascii="Times New Roman" w:hAnsi="Times New Roman" w:cs="Times New Roman"/>
                <w:sz w:val="16"/>
                <w:szCs w:val="16"/>
                <w:lang w:val="en-GB"/>
              </w:rPr>
            </w:pPr>
            <w:del w:author="Carmen Garcia Montero" w:date="2025-11-03T15:59:00Z" w:id="7454">
              <w:r w:rsidRPr="00117039" w:rsidDel="00A46A76">
                <w:rPr>
                  <w:rFonts w:ascii="Times New Roman" w:hAnsi="Times New Roman" w:cs="Times New Roman"/>
                  <w:sz w:val="16"/>
                  <w:szCs w:val="16"/>
                  <w:lang w:val="en-GB"/>
                </w:rPr>
                <w:delText>Identification of the system operator who suspended the SPU or SPG.</w:delText>
              </w:r>
            </w:del>
          </w:p>
        </w:tc>
      </w:tr>
      <w:tr w:rsidRPr="00B90B23" w:rsidR="00DB28BE" w:rsidTr="0DC8649F" w14:paraId="70C71C83" w14:textId="77777777">
        <w:trPr>
          <w:trHeight w:val="300"/>
        </w:trPr>
        <w:tc>
          <w:tcPr>
            <w:tcW w:w="828" w:type="dxa"/>
            <w:gridSpan w:val="3"/>
            <w:vMerge/>
          </w:tcPr>
          <w:p w:rsidRPr="00117039" w:rsidR="00DB28BE" w:rsidP="00DB28BE" w:rsidRDefault="00DB28BE" w14:paraId="2ACE3D51"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45131B07"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900A3C7" w14:textId="77777777">
            <w:pPr>
              <w:spacing w:after="0" w:line="276" w:lineRule="auto"/>
              <w:rPr>
                <w:rFonts w:ascii="Times New Roman" w:hAnsi="Times New Roman" w:cs="Times New Roman"/>
                <w:sz w:val="16"/>
                <w:szCs w:val="16"/>
                <w:lang w:val="en-GB"/>
              </w:rPr>
            </w:pPr>
            <w:del w:author="Carmen Garcia Montero" w:date="2025-11-03T15:59:00Z" w:id="7455">
              <w:r w:rsidRPr="00117039" w:rsidDel="00A46A76">
                <w:rPr>
                  <w:rFonts w:ascii="Times New Roman" w:hAnsi="Times New Roman" w:cs="Times New Roman"/>
                  <w:sz w:val="16"/>
                  <w:szCs w:val="16"/>
                  <w:lang w:val="en-GB"/>
                </w:rPr>
                <w:delText>Re-activation date</w:delText>
              </w:r>
            </w:del>
          </w:p>
        </w:tc>
        <w:tc>
          <w:tcPr>
            <w:tcW w:w="3238" w:type="dxa"/>
          </w:tcPr>
          <w:p w:rsidRPr="00117039" w:rsidR="00DB28BE" w:rsidP="00DB28BE" w:rsidRDefault="00DB28BE" w14:paraId="7897C0A9" w14:textId="77777777">
            <w:pPr>
              <w:spacing w:after="0" w:line="276" w:lineRule="auto"/>
              <w:rPr>
                <w:rFonts w:ascii="Times New Roman" w:hAnsi="Times New Roman" w:cs="Times New Roman"/>
                <w:sz w:val="16"/>
                <w:szCs w:val="16"/>
                <w:lang w:val="en-GB"/>
              </w:rPr>
            </w:pPr>
            <w:del w:author="Carmen Garcia Montero" w:date="2025-11-03T15:59:00Z" w:id="7456">
              <w:r w:rsidRPr="00117039" w:rsidDel="00A46A76">
                <w:rPr>
                  <w:rFonts w:ascii="Times New Roman" w:hAnsi="Times New Roman" w:cs="Times New Roman"/>
                  <w:sz w:val="16"/>
                  <w:szCs w:val="16"/>
                  <w:lang w:val="en-GB"/>
                </w:rPr>
                <w:delText xml:space="preserve">Timestamp when the re-activation takes place. </w:delText>
              </w:r>
            </w:del>
          </w:p>
        </w:tc>
      </w:tr>
      <w:tr w:rsidRPr="00B90B23" w:rsidR="00DB28BE" w:rsidTr="0DC8649F" w14:paraId="5B228E74" w14:textId="77777777">
        <w:trPr>
          <w:trHeight w:val="300"/>
        </w:trPr>
        <w:tc>
          <w:tcPr>
            <w:tcW w:w="828" w:type="dxa"/>
            <w:gridSpan w:val="3"/>
            <w:vMerge/>
          </w:tcPr>
          <w:p w:rsidRPr="00117039" w:rsidR="00DB28BE" w:rsidP="00DB28BE" w:rsidRDefault="00DB28BE" w14:paraId="219DB704"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3A82DDCF"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4984215F" w14:textId="77777777">
            <w:pPr>
              <w:spacing w:after="0" w:line="276" w:lineRule="auto"/>
              <w:rPr>
                <w:rFonts w:ascii="Times New Roman" w:hAnsi="Times New Roman" w:cs="Times New Roman"/>
                <w:sz w:val="16"/>
                <w:szCs w:val="16"/>
                <w:lang w:val="en-GB"/>
              </w:rPr>
            </w:pPr>
            <w:del w:author="Carmen Garcia Montero" w:date="2025-11-03T15:59:00Z" w:id="7457">
              <w:r w:rsidRPr="00117039" w:rsidDel="00A46A76">
                <w:rPr>
                  <w:rFonts w:ascii="Times New Roman" w:hAnsi="Times New Roman" w:cs="Times New Roman"/>
                  <w:sz w:val="16"/>
                  <w:szCs w:val="16"/>
                  <w:lang w:val="en-GB"/>
                </w:rPr>
                <w:delText>Product</w:delText>
              </w:r>
            </w:del>
          </w:p>
        </w:tc>
        <w:tc>
          <w:tcPr>
            <w:tcW w:w="3238" w:type="dxa"/>
          </w:tcPr>
          <w:p w:rsidRPr="00117039" w:rsidR="00DB28BE" w:rsidP="00DB28BE" w:rsidRDefault="00DB28BE" w14:paraId="6D0104D0" w14:textId="77777777">
            <w:pPr>
              <w:spacing w:after="0" w:line="276" w:lineRule="auto"/>
              <w:rPr>
                <w:rFonts w:ascii="Times New Roman" w:hAnsi="Times New Roman" w:cs="Times New Roman"/>
                <w:sz w:val="16"/>
                <w:szCs w:val="16"/>
                <w:lang w:val="en-GB"/>
              </w:rPr>
            </w:pPr>
            <w:del w:author="Carmen Garcia Montero" w:date="2025-11-03T15:59:00Z" w:id="7458">
              <w:r w:rsidRPr="00117039" w:rsidDel="00A46A76">
                <w:rPr>
                  <w:rFonts w:ascii="Times New Roman" w:hAnsi="Times New Roman" w:cs="Times New Roman"/>
                  <w:sz w:val="16"/>
                  <w:szCs w:val="16"/>
                  <w:lang w:val="en-GB"/>
                </w:rPr>
                <w:delText xml:space="preserve">Balancing or local product for which the re-activation of the right to provide service takes place. </w:delText>
              </w:r>
            </w:del>
          </w:p>
        </w:tc>
      </w:tr>
      <w:tr w:rsidRPr="00B90B23" w:rsidR="00DB28BE" w:rsidTr="0DC8649F" w14:paraId="30B24DF1" w14:textId="77777777">
        <w:trPr>
          <w:trHeight w:val="300"/>
        </w:trPr>
        <w:tc>
          <w:tcPr>
            <w:tcW w:w="828" w:type="dxa"/>
            <w:gridSpan w:val="3"/>
            <w:vMerge/>
          </w:tcPr>
          <w:p w:rsidRPr="00117039" w:rsidR="00DB28BE" w:rsidP="00DB28BE" w:rsidRDefault="00DB28BE" w14:paraId="57BFF1C0"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79AA2505"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F5B1B98" w14:textId="77777777">
            <w:pPr>
              <w:spacing w:after="0" w:line="276" w:lineRule="auto"/>
              <w:rPr>
                <w:rFonts w:ascii="Times New Roman" w:hAnsi="Times New Roman" w:cs="Times New Roman"/>
                <w:sz w:val="16"/>
                <w:szCs w:val="16"/>
                <w:lang w:val="en-GB"/>
              </w:rPr>
            </w:pPr>
            <w:del w:author="Carmen Garcia Montero" w:date="2025-11-03T15:59:00Z" w:id="7459">
              <w:r w:rsidRPr="00117039" w:rsidDel="00A46A76">
                <w:rPr>
                  <w:rFonts w:ascii="Times New Roman" w:hAnsi="Times New Roman" w:cs="Times New Roman"/>
                  <w:sz w:val="16"/>
                  <w:szCs w:val="16"/>
                  <w:lang w:val="en-GB"/>
                </w:rPr>
                <w:delText>Reason</w:delText>
              </w:r>
            </w:del>
          </w:p>
        </w:tc>
        <w:tc>
          <w:tcPr>
            <w:tcW w:w="3238" w:type="dxa"/>
          </w:tcPr>
          <w:p w:rsidRPr="00117039" w:rsidR="00DB28BE" w:rsidP="00DB28BE" w:rsidRDefault="00DB28BE" w14:paraId="353E438D" w14:textId="77777777">
            <w:pPr>
              <w:spacing w:after="0" w:line="276" w:lineRule="auto"/>
              <w:rPr>
                <w:rFonts w:ascii="Times New Roman" w:hAnsi="Times New Roman" w:cs="Times New Roman"/>
                <w:sz w:val="16"/>
                <w:szCs w:val="16"/>
                <w:lang w:val="en-GB"/>
              </w:rPr>
            </w:pPr>
            <w:del w:author="Carmen Garcia Montero" w:date="2025-11-03T15:59:00Z" w:id="7460">
              <w:r w:rsidRPr="00117039" w:rsidDel="00A46A76">
                <w:rPr>
                  <w:rFonts w:ascii="Times New Roman" w:hAnsi="Times New Roman" w:cs="Times New Roman"/>
                  <w:sz w:val="16"/>
                  <w:szCs w:val="16"/>
                  <w:lang w:val="en-GB"/>
                </w:rPr>
                <w:delText>(Optional) Reason for the re-activation</w:delText>
              </w:r>
            </w:del>
          </w:p>
        </w:tc>
      </w:tr>
      <w:tr w:rsidRPr="00B90B23" w:rsidR="00DB28BE" w:rsidTr="0DC8649F" w14:paraId="2F9D4DF7" w14:textId="77777777">
        <w:trPr>
          <w:trHeight w:val="300"/>
        </w:trPr>
        <w:tc>
          <w:tcPr>
            <w:tcW w:w="828" w:type="dxa"/>
            <w:gridSpan w:val="3"/>
            <w:vMerge w:val="restart"/>
          </w:tcPr>
          <w:p w:rsidRPr="00117039" w:rsidR="00DB28BE" w:rsidP="00DB28BE" w:rsidRDefault="00DB28BE" w14:paraId="4364E899" w14:textId="3263DCD7">
            <w:pPr>
              <w:spacing w:after="0" w:line="276" w:lineRule="auto"/>
              <w:jc w:val="center"/>
              <w:rPr>
                <w:rFonts w:ascii="Times New Roman" w:hAnsi="Times New Roman" w:cs="Times New Roman"/>
                <w:sz w:val="16"/>
                <w:szCs w:val="16"/>
                <w:lang w:val="en-GB"/>
              </w:rPr>
            </w:pPr>
            <w:del w:author="Carmen Garcia Montero" w:date="2025-11-03T15:59:00Z" w:id="7461">
              <w:r w:rsidDel="00A46A76">
                <w:rPr>
                  <w:rFonts w:ascii="Times New Roman" w:hAnsi="Times New Roman" w:cs="Times New Roman"/>
                  <w:sz w:val="16"/>
                  <w:szCs w:val="16"/>
                  <w:lang w:val="en-GB"/>
                </w:rPr>
                <w:delText>BQ</w:delText>
              </w:r>
            </w:del>
          </w:p>
        </w:tc>
        <w:tc>
          <w:tcPr>
            <w:tcW w:w="2766" w:type="dxa"/>
            <w:gridSpan w:val="2"/>
            <w:vMerge w:val="restart"/>
          </w:tcPr>
          <w:p w:rsidRPr="004C7654" w:rsidR="00DB28BE" w:rsidP="00DB28BE" w:rsidRDefault="00DB28BE" w14:paraId="113C0B74" w14:textId="77777777">
            <w:pPr>
              <w:spacing w:after="0" w:line="276" w:lineRule="auto"/>
              <w:rPr>
                <w:rFonts w:ascii="Times New Roman" w:hAnsi="Times New Roman" w:cs="Times New Roman"/>
                <w:sz w:val="16"/>
                <w:szCs w:val="16"/>
                <w:lang w:val="en-GB"/>
              </w:rPr>
            </w:pPr>
            <w:del w:author="Carmen Garcia Montero" w:date="2025-11-03T15:59:00Z" w:id="7462">
              <w:r w:rsidRPr="004C7654" w:rsidDel="00A46A76">
                <w:rPr>
                  <w:rFonts w:ascii="Times New Roman" w:hAnsi="Times New Roman" w:cs="Times New Roman"/>
                  <w:sz w:val="16"/>
                  <w:szCs w:val="16"/>
                  <w:lang w:val="en-GB"/>
                </w:rPr>
                <w:delText>SPU or SPG re-activation notification</w:delText>
              </w:r>
            </w:del>
          </w:p>
        </w:tc>
        <w:tc>
          <w:tcPr>
            <w:tcW w:w="3082" w:type="dxa"/>
            <w:gridSpan w:val="2"/>
          </w:tcPr>
          <w:p w:rsidRPr="00117039" w:rsidR="00DB28BE" w:rsidP="00DB28BE" w:rsidRDefault="00DB28BE" w14:paraId="47901AC3" w14:textId="77777777">
            <w:pPr>
              <w:spacing w:after="0" w:line="276" w:lineRule="auto"/>
              <w:rPr>
                <w:rFonts w:ascii="Times New Roman" w:hAnsi="Times New Roman" w:cs="Times New Roman"/>
                <w:sz w:val="16"/>
                <w:szCs w:val="16"/>
                <w:lang w:val="en-GB"/>
              </w:rPr>
            </w:pPr>
            <w:del w:author="Carmen Garcia Montero" w:date="2025-11-03T15:59:00Z" w:id="7463">
              <w:r w:rsidRPr="00117039" w:rsidDel="00A46A76">
                <w:rPr>
                  <w:rFonts w:ascii="Times New Roman" w:hAnsi="Times New Roman" w:cs="Times New Roman"/>
                  <w:sz w:val="16"/>
                  <w:szCs w:val="16"/>
                  <w:lang w:val="en-GB"/>
                </w:rPr>
                <w:delText>SP module</w:delText>
              </w:r>
            </w:del>
          </w:p>
        </w:tc>
        <w:tc>
          <w:tcPr>
            <w:tcW w:w="3238" w:type="dxa"/>
          </w:tcPr>
          <w:p w:rsidRPr="00117039" w:rsidR="00DB28BE" w:rsidP="00DB28BE" w:rsidRDefault="00DB28BE" w14:paraId="7E5F7876" w14:textId="1B93636B">
            <w:pPr>
              <w:spacing w:after="0" w:line="276" w:lineRule="auto"/>
              <w:rPr>
                <w:rFonts w:ascii="Times New Roman" w:hAnsi="Times New Roman" w:cs="Times New Roman"/>
                <w:sz w:val="16"/>
                <w:szCs w:val="16"/>
                <w:lang w:val="en-GB"/>
              </w:rPr>
            </w:pPr>
            <w:del w:author="Carmen Garcia Montero" w:date="2025-11-03T15:59:00Z" w:id="7464">
              <w:r w:rsidRPr="00117039" w:rsidDel="00A46A76">
                <w:rPr>
                  <w:rFonts w:ascii="Times New Roman" w:hAnsi="Times New Roman" w:cs="Times New Roman"/>
                  <w:sz w:val="16"/>
                  <w:szCs w:val="16"/>
                  <w:lang w:val="en-GB"/>
                </w:rPr>
                <w:delText>Identification of a flexibility information system module</w:delText>
              </w:r>
            </w:del>
          </w:p>
        </w:tc>
      </w:tr>
      <w:tr w:rsidRPr="000D46C5" w:rsidR="00DB28BE" w:rsidTr="0DC8649F" w14:paraId="5DC4DB6E" w14:textId="77777777">
        <w:trPr>
          <w:trHeight w:val="300"/>
        </w:trPr>
        <w:tc>
          <w:tcPr>
            <w:tcW w:w="828" w:type="dxa"/>
            <w:gridSpan w:val="3"/>
            <w:vMerge/>
          </w:tcPr>
          <w:p w:rsidRPr="00117039" w:rsidR="00DB28BE" w:rsidP="00DB28BE" w:rsidRDefault="00DB28BE" w14:paraId="40C4C363"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578891D1"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2D4EEB80" w14:textId="77777777">
            <w:pPr>
              <w:spacing w:after="0" w:line="276" w:lineRule="auto"/>
              <w:rPr>
                <w:rFonts w:ascii="Times New Roman" w:hAnsi="Times New Roman" w:cs="Times New Roman"/>
                <w:sz w:val="16"/>
                <w:szCs w:val="16"/>
                <w:lang w:val="en-GB"/>
              </w:rPr>
            </w:pPr>
            <w:del w:author="Carmen Garcia Montero" w:date="2025-11-03T15:59:00Z" w:id="7465">
              <w:r w:rsidRPr="00117039" w:rsidDel="00A46A76">
                <w:rPr>
                  <w:rFonts w:ascii="Times New Roman" w:hAnsi="Times New Roman" w:cs="Times New Roman"/>
                  <w:sz w:val="16"/>
                  <w:szCs w:val="16"/>
                  <w:lang w:val="en-GB"/>
                </w:rPr>
                <w:delText>System operator identification</w:delText>
              </w:r>
            </w:del>
          </w:p>
        </w:tc>
        <w:tc>
          <w:tcPr>
            <w:tcW w:w="3238" w:type="dxa"/>
          </w:tcPr>
          <w:p w:rsidRPr="00117039" w:rsidR="00DB28BE" w:rsidP="00DB28BE" w:rsidRDefault="00DB28BE" w14:paraId="47AD488B" w14:textId="77777777">
            <w:pPr>
              <w:spacing w:after="0" w:line="276" w:lineRule="auto"/>
              <w:rPr>
                <w:rFonts w:ascii="Times New Roman" w:hAnsi="Times New Roman" w:cs="Times New Roman"/>
                <w:sz w:val="16"/>
                <w:szCs w:val="16"/>
                <w:lang w:val="en-GB"/>
              </w:rPr>
            </w:pPr>
            <w:del w:author="Carmen Garcia Montero" w:date="2025-11-03T15:59:00Z" w:id="7466">
              <w:r w:rsidRPr="00117039" w:rsidDel="00A46A76">
                <w:rPr>
                  <w:rFonts w:ascii="Times New Roman" w:hAnsi="Times New Roman" w:cs="Times New Roman"/>
                  <w:sz w:val="16"/>
                  <w:szCs w:val="16"/>
                  <w:lang w:val="en-GB"/>
                </w:rPr>
                <w:delText>Identification of the system operator who suspended the SPU or SPG.</w:delText>
              </w:r>
            </w:del>
          </w:p>
        </w:tc>
      </w:tr>
      <w:tr w:rsidRPr="000D46C5" w:rsidR="00DB28BE" w:rsidTr="0DC8649F" w14:paraId="799B5042" w14:textId="77777777">
        <w:trPr>
          <w:trHeight w:val="300"/>
        </w:trPr>
        <w:tc>
          <w:tcPr>
            <w:tcW w:w="828" w:type="dxa"/>
            <w:gridSpan w:val="3"/>
            <w:vMerge/>
          </w:tcPr>
          <w:p w:rsidRPr="00117039" w:rsidR="00DB28BE" w:rsidP="00DB28BE" w:rsidRDefault="00DB28BE" w14:paraId="6422EA1E"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2A7C74F7"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39FE912" w14:textId="77777777">
            <w:pPr>
              <w:spacing w:after="0" w:line="276" w:lineRule="auto"/>
              <w:rPr>
                <w:rFonts w:ascii="Times New Roman" w:hAnsi="Times New Roman" w:cs="Times New Roman"/>
                <w:sz w:val="16"/>
                <w:szCs w:val="16"/>
                <w:lang w:val="en-GB"/>
              </w:rPr>
            </w:pPr>
            <w:del w:author="Carmen Garcia Montero" w:date="2025-11-03T15:59:00Z" w:id="7467">
              <w:r w:rsidRPr="00117039" w:rsidDel="00A46A76">
                <w:rPr>
                  <w:rFonts w:ascii="Times New Roman" w:hAnsi="Times New Roman" w:cs="Times New Roman"/>
                  <w:sz w:val="16"/>
                  <w:szCs w:val="16"/>
                  <w:lang w:val="en-GB"/>
                </w:rPr>
                <w:delText>SPU or SPG identification</w:delText>
              </w:r>
            </w:del>
          </w:p>
        </w:tc>
        <w:tc>
          <w:tcPr>
            <w:tcW w:w="3238" w:type="dxa"/>
          </w:tcPr>
          <w:p w:rsidRPr="00117039" w:rsidR="00DB28BE" w:rsidP="00DB28BE" w:rsidRDefault="00DB28BE" w14:paraId="28BD1A01" w14:textId="77777777">
            <w:pPr>
              <w:spacing w:after="0" w:line="276" w:lineRule="auto"/>
              <w:rPr>
                <w:rFonts w:ascii="Times New Roman" w:hAnsi="Times New Roman" w:cs="Times New Roman"/>
                <w:sz w:val="16"/>
                <w:szCs w:val="16"/>
                <w:lang w:val="en-GB"/>
              </w:rPr>
            </w:pPr>
            <w:del w:author="Carmen Garcia Montero" w:date="2025-11-03T15:59:00Z" w:id="7468">
              <w:r w:rsidRPr="00117039" w:rsidDel="00A46A76">
                <w:rPr>
                  <w:rFonts w:ascii="Times New Roman" w:hAnsi="Times New Roman" w:cs="Times New Roman"/>
                  <w:sz w:val="16"/>
                  <w:szCs w:val="16"/>
                  <w:lang w:val="en-GB"/>
                </w:rPr>
                <w:delText>Identification of the system operator who suspended the SPU or SPG.</w:delText>
              </w:r>
            </w:del>
          </w:p>
        </w:tc>
      </w:tr>
      <w:tr w:rsidRPr="000D46C5" w:rsidR="00DB28BE" w:rsidTr="0DC8649F" w14:paraId="53D2CABB" w14:textId="77777777">
        <w:trPr>
          <w:trHeight w:val="300"/>
        </w:trPr>
        <w:tc>
          <w:tcPr>
            <w:tcW w:w="828" w:type="dxa"/>
            <w:gridSpan w:val="3"/>
            <w:vMerge/>
          </w:tcPr>
          <w:p w:rsidRPr="00117039" w:rsidR="00DB28BE" w:rsidP="00DB28BE" w:rsidRDefault="00DB28BE" w14:paraId="5662E125"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2A643B4F"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62440AA2" w14:textId="77777777">
            <w:pPr>
              <w:spacing w:after="0" w:line="276" w:lineRule="auto"/>
              <w:rPr>
                <w:rFonts w:ascii="Times New Roman" w:hAnsi="Times New Roman" w:cs="Times New Roman"/>
                <w:sz w:val="16"/>
                <w:szCs w:val="16"/>
                <w:lang w:val="en-GB"/>
              </w:rPr>
            </w:pPr>
            <w:del w:author="Carmen Garcia Montero" w:date="2025-11-03T15:59:00Z" w:id="7469">
              <w:r w:rsidRPr="00117039" w:rsidDel="00A46A76">
                <w:rPr>
                  <w:rFonts w:ascii="Times New Roman" w:hAnsi="Times New Roman" w:cs="Times New Roman"/>
                  <w:sz w:val="16"/>
                  <w:szCs w:val="16"/>
                  <w:lang w:val="en-GB"/>
                </w:rPr>
                <w:delText>Re-activation date</w:delText>
              </w:r>
            </w:del>
          </w:p>
        </w:tc>
        <w:tc>
          <w:tcPr>
            <w:tcW w:w="3238" w:type="dxa"/>
          </w:tcPr>
          <w:p w:rsidRPr="00117039" w:rsidR="00DB28BE" w:rsidP="00DB28BE" w:rsidRDefault="00DB28BE" w14:paraId="6758C6E2" w14:textId="77777777">
            <w:pPr>
              <w:spacing w:after="0" w:line="276" w:lineRule="auto"/>
              <w:rPr>
                <w:rFonts w:ascii="Times New Roman" w:hAnsi="Times New Roman" w:cs="Times New Roman"/>
                <w:sz w:val="16"/>
                <w:szCs w:val="16"/>
                <w:lang w:val="en-GB"/>
              </w:rPr>
            </w:pPr>
            <w:del w:author="Carmen Garcia Montero" w:date="2025-11-03T15:59:00Z" w:id="7470">
              <w:r w:rsidRPr="00117039" w:rsidDel="00A46A76">
                <w:rPr>
                  <w:rFonts w:ascii="Times New Roman" w:hAnsi="Times New Roman" w:cs="Times New Roman"/>
                  <w:sz w:val="16"/>
                  <w:szCs w:val="16"/>
                  <w:lang w:val="en-GB"/>
                </w:rPr>
                <w:delText xml:space="preserve">Timestamp when the re-activation takes place. </w:delText>
              </w:r>
            </w:del>
          </w:p>
        </w:tc>
      </w:tr>
      <w:tr w:rsidRPr="000D46C5" w:rsidR="00DB28BE" w:rsidTr="0DC8649F" w14:paraId="002CE456" w14:textId="77777777">
        <w:trPr>
          <w:trHeight w:val="300"/>
        </w:trPr>
        <w:tc>
          <w:tcPr>
            <w:tcW w:w="828" w:type="dxa"/>
            <w:gridSpan w:val="3"/>
            <w:vMerge/>
          </w:tcPr>
          <w:p w:rsidRPr="00117039" w:rsidR="00DB28BE" w:rsidP="00DB28BE" w:rsidRDefault="00DB28BE" w14:paraId="58B840B9"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2F97DC6A"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6FEF94DD" w14:textId="77777777">
            <w:pPr>
              <w:spacing w:after="0" w:line="276" w:lineRule="auto"/>
              <w:rPr>
                <w:rFonts w:ascii="Times New Roman" w:hAnsi="Times New Roman" w:cs="Times New Roman"/>
                <w:sz w:val="16"/>
                <w:szCs w:val="16"/>
                <w:lang w:val="en-GB"/>
              </w:rPr>
            </w:pPr>
            <w:del w:author="Carmen Garcia Montero" w:date="2025-11-03T15:59:00Z" w:id="7471">
              <w:r w:rsidRPr="00117039" w:rsidDel="00A46A76">
                <w:rPr>
                  <w:rFonts w:ascii="Times New Roman" w:hAnsi="Times New Roman" w:cs="Times New Roman"/>
                  <w:sz w:val="16"/>
                  <w:szCs w:val="16"/>
                  <w:lang w:val="en-GB"/>
                </w:rPr>
                <w:delText>Product</w:delText>
              </w:r>
            </w:del>
          </w:p>
        </w:tc>
        <w:tc>
          <w:tcPr>
            <w:tcW w:w="3238" w:type="dxa"/>
          </w:tcPr>
          <w:p w:rsidRPr="00117039" w:rsidR="00DB28BE" w:rsidP="00DB28BE" w:rsidRDefault="00DB28BE" w14:paraId="552ED1A1" w14:textId="77777777">
            <w:pPr>
              <w:spacing w:after="0" w:line="276" w:lineRule="auto"/>
              <w:rPr>
                <w:rFonts w:ascii="Times New Roman" w:hAnsi="Times New Roman" w:cs="Times New Roman"/>
                <w:sz w:val="16"/>
                <w:szCs w:val="16"/>
                <w:lang w:val="en-GB"/>
              </w:rPr>
            </w:pPr>
            <w:del w:author="Carmen Garcia Montero" w:date="2025-11-03T15:59:00Z" w:id="7472">
              <w:r w:rsidRPr="00117039" w:rsidDel="00A46A76">
                <w:rPr>
                  <w:rFonts w:ascii="Times New Roman" w:hAnsi="Times New Roman" w:cs="Times New Roman"/>
                  <w:sz w:val="16"/>
                  <w:szCs w:val="16"/>
                  <w:lang w:val="en-GB"/>
                </w:rPr>
                <w:delText xml:space="preserve">Balancing or local product for which the re-activation of the right to provide service takes place. </w:delText>
              </w:r>
            </w:del>
          </w:p>
        </w:tc>
      </w:tr>
      <w:tr w:rsidRPr="000D46C5" w:rsidR="00DB28BE" w:rsidTr="0DC8649F" w14:paraId="74BCC485" w14:textId="77777777">
        <w:trPr>
          <w:trHeight w:val="300"/>
        </w:trPr>
        <w:tc>
          <w:tcPr>
            <w:tcW w:w="828" w:type="dxa"/>
            <w:gridSpan w:val="3"/>
            <w:vMerge/>
          </w:tcPr>
          <w:p w:rsidRPr="00117039" w:rsidR="00DB28BE" w:rsidP="00DB28BE" w:rsidRDefault="00DB28BE" w14:paraId="5540585C" w14:textId="77777777">
            <w:pPr>
              <w:spacing w:after="0" w:line="276" w:lineRule="auto"/>
              <w:jc w:val="center"/>
              <w:rPr>
                <w:rFonts w:ascii="Times New Roman" w:hAnsi="Times New Roman" w:cs="Times New Roman"/>
                <w:sz w:val="16"/>
                <w:szCs w:val="16"/>
                <w:lang w:val="en-GB"/>
              </w:rPr>
            </w:pPr>
          </w:p>
        </w:tc>
        <w:tc>
          <w:tcPr>
            <w:tcW w:w="2766" w:type="dxa"/>
            <w:gridSpan w:val="2"/>
          </w:tcPr>
          <w:p w:rsidRPr="004C7654" w:rsidR="00DB28BE" w:rsidP="00DB28BE" w:rsidRDefault="00DB28BE" w14:paraId="208AA634" w14:textId="77777777">
            <w:pPr>
              <w:spacing w:after="0" w:line="276" w:lineRule="auto"/>
              <w:rPr>
                <w:rFonts w:ascii="Times New Roman" w:hAnsi="Times New Roman" w:cs="Times New Roman"/>
                <w:sz w:val="16"/>
                <w:szCs w:val="16"/>
                <w:lang w:val="en-GB"/>
              </w:rPr>
            </w:pPr>
          </w:p>
        </w:tc>
        <w:tc>
          <w:tcPr>
            <w:tcW w:w="3082" w:type="dxa"/>
            <w:gridSpan w:val="2"/>
          </w:tcPr>
          <w:p w:rsidRPr="00117039" w:rsidR="00DB28BE" w:rsidP="00DB28BE" w:rsidRDefault="00DB28BE" w14:paraId="0216E685" w14:textId="77777777">
            <w:pPr>
              <w:spacing w:after="0" w:line="276" w:lineRule="auto"/>
              <w:rPr>
                <w:rFonts w:ascii="Times New Roman" w:hAnsi="Times New Roman" w:cs="Times New Roman"/>
                <w:sz w:val="16"/>
                <w:szCs w:val="16"/>
                <w:lang w:val="en-GB"/>
              </w:rPr>
            </w:pPr>
            <w:del w:author="Carmen Garcia Montero" w:date="2025-11-03T15:59:00Z" w:id="7473">
              <w:r w:rsidRPr="00117039" w:rsidDel="00A46A76">
                <w:rPr>
                  <w:rFonts w:ascii="Times New Roman" w:hAnsi="Times New Roman" w:cs="Times New Roman"/>
                  <w:sz w:val="16"/>
                  <w:szCs w:val="16"/>
                  <w:lang w:val="en-GB"/>
                </w:rPr>
                <w:delText>Reason</w:delText>
              </w:r>
            </w:del>
          </w:p>
        </w:tc>
        <w:tc>
          <w:tcPr>
            <w:tcW w:w="3238" w:type="dxa"/>
          </w:tcPr>
          <w:p w:rsidRPr="00117039" w:rsidR="00DB28BE" w:rsidP="00DB28BE" w:rsidRDefault="00DB28BE" w14:paraId="439636B0" w14:textId="77777777">
            <w:pPr>
              <w:spacing w:after="0" w:line="276" w:lineRule="auto"/>
              <w:rPr>
                <w:rFonts w:ascii="Times New Roman" w:hAnsi="Times New Roman" w:cs="Times New Roman"/>
                <w:sz w:val="16"/>
                <w:szCs w:val="16"/>
                <w:lang w:val="en-GB"/>
              </w:rPr>
            </w:pPr>
            <w:del w:author="Carmen Garcia Montero" w:date="2025-11-03T15:59:00Z" w:id="7474">
              <w:r w:rsidRPr="00117039" w:rsidDel="00A46A76">
                <w:rPr>
                  <w:rFonts w:ascii="Times New Roman" w:hAnsi="Times New Roman" w:cs="Times New Roman"/>
                  <w:sz w:val="16"/>
                  <w:szCs w:val="16"/>
                  <w:lang w:val="en-GB"/>
                </w:rPr>
                <w:delText>(Optional) Reason for the re-activation</w:delText>
              </w:r>
            </w:del>
          </w:p>
        </w:tc>
      </w:tr>
      <w:tr w:rsidRPr="000D46C5" w:rsidR="00DB28BE" w:rsidTr="0DC8649F" w14:paraId="7D20684F" w14:textId="77777777">
        <w:trPr>
          <w:trHeight w:val="300"/>
        </w:trPr>
        <w:tc>
          <w:tcPr>
            <w:tcW w:w="828" w:type="dxa"/>
            <w:gridSpan w:val="3"/>
            <w:vMerge w:val="restart"/>
          </w:tcPr>
          <w:p w:rsidRPr="00117039" w:rsidR="00DB28BE" w:rsidP="00DB28BE" w:rsidRDefault="00DB28BE" w14:paraId="0E4B5F45" w14:textId="1254BA10">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B</w:t>
            </w:r>
            <w:ins w:author="Carmen Garcia Montero" w:date="2025-11-03T16:46:00Z" w:id="7475">
              <w:r w:rsidR="00C727C5">
                <w:rPr>
                  <w:rFonts w:ascii="Times New Roman" w:hAnsi="Times New Roman" w:cs="Times New Roman"/>
                  <w:sz w:val="16"/>
                  <w:szCs w:val="16"/>
                  <w:lang w:val="en-GB"/>
                </w:rPr>
                <w:t>T</w:t>
              </w:r>
            </w:ins>
            <w:del w:author="Carmen Garcia Montero" w:date="2025-11-03T16:46:00Z" w:id="7476">
              <w:r w:rsidDel="00C727C5">
                <w:rPr>
                  <w:rFonts w:ascii="Times New Roman" w:hAnsi="Times New Roman" w:cs="Times New Roman"/>
                  <w:sz w:val="16"/>
                  <w:szCs w:val="16"/>
                  <w:lang w:val="en-GB"/>
                </w:rPr>
                <w:delText>R</w:delText>
              </w:r>
            </w:del>
          </w:p>
        </w:tc>
        <w:tc>
          <w:tcPr>
            <w:tcW w:w="2766" w:type="dxa"/>
            <w:gridSpan w:val="2"/>
            <w:vMerge w:val="restart"/>
          </w:tcPr>
          <w:p w:rsidRPr="004C7654" w:rsidR="00DB28BE" w:rsidP="00DB28BE" w:rsidRDefault="00DB28BE" w14:paraId="7C9287FE" w14:textId="77777777">
            <w:pPr>
              <w:spacing w:after="0" w:line="276" w:lineRule="auto"/>
              <w:rPr>
                <w:rFonts w:ascii="Times New Roman" w:hAnsi="Times New Roman" w:eastAsia="Calibri" w:cs="Times New Roman"/>
                <w:sz w:val="16"/>
                <w:szCs w:val="16"/>
                <w:lang w:val="en-GB" w:eastAsia="zh-CN"/>
              </w:rPr>
            </w:pPr>
            <w:r w:rsidRPr="004C7654">
              <w:rPr>
                <w:rFonts w:ascii="Times New Roman" w:hAnsi="Times New Roman" w:eastAsia="Calibri" w:cs="Times New Roman"/>
                <w:sz w:val="16"/>
                <w:szCs w:val="16"/>
                <w:lang w:val="en-GB" w:eastAsia="zh-CN"/>
              </w:rPr>
              <w:t>SPU or SPG master data request</w:t>
            </w:r>
          </w:p>
        </w:tc>
        <w:tc>
          <w:tcPr>
            <w:tcW w:w="3082" w:type="dxa"/>
            <w:gridSpan w:val="2"/>
          </w:tcPr>
          <w:p w:rsidRPr="00117039" w:rsidR="00DB28BE" w:rsidP="00DB28BE" w:rsidRDefault="00DB28BE" w14:paraId="1C7828B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module</w:t>
            </w:r>
          </w:p>
        </w:tc>
        <w:tc>
          <w:tcPr>
            <w:tcW w:w="3238" w:type="dxa"/>
          </w:tcPr>
          <w:p w:rsidRPr="00117039" w:rsidR="00DB28BE" w:rsidP="00DB28BE" w:rsidRDefault="00DB28BE" w14:paraId="48BFB21A" w14:textId="0059C19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a flexibility information system module</w:t>
            </w:r>
          </w:p>
        </w:tc>
      </w:tr>
      <w:tr w:rsidRPr="000D46C5" w:rsidR="00DB28BE" w:rsidTr="0DC8649F" w14:paraId="7067F401" w14:textId="77777777">
        <w:trPr>
          <w:trHeight w:val="300"/>
        </w:trPr>
        <w:tc>
          <w:tcPr>
            <w:tcW w:w="828" w:type="dxa"/>
            <w:gridSpan w:val="3"/>
            <w:vMerge/>
          </w:tcPr>
          <w:p w:rsidRPr="00117039" w:rsidR="00DB28BE" w:rsidP="00DB28BE" w:rsidRDefault="00DB28BE" w14:paraId="5F4E88DF"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DB28BE" w:rsidP="00DB28BE" w:rsidRDefault="00DB28BE" w14:paraId="62E5BBAF" w14:textId="77777777">
            <w:pPr>
              <w:spacing w:after="0" w:line="276" w:lineRule="auto"/>
              <w:rPr>
                <w:rFonts w:ascii="Times New Roman" w:hAnsi="Times New Roman" w:eastAsia="Calibri" w:cs="Times New Roman"/>
                <w:sz w:val="16"/>
                <w:szCs w:val="16"/>
                <w:lang w:val="en-GB" w:eastAsia="zh-CN"/>
              </w:rPr>
            </w:pPr>
          </w:p>
        </w:tc>
        <w:tc>
          <w:tcPr>
            <w:tcW w:w="3082" w:type="dxa"/>
            <w:gridSpan w:val="2"/>
          </w:tcPr>
          <w:p w:rsidRPr="00117039" w:rsidR="00DB28BE" w:rsidP="00DB28BE" w:rsidRDefault="00DB28BE" w14:paraId="225E1F4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SPU or SPG identification</w:t>
            </w:r>
          </w:p>
        </w:tc>
        <w:tc>
          <w:tcPr>
            <w:tcW w:w="3238" w:type="dxa"/>
          </w:tcPr>
          <w:p w:rsidRPr="00117039" w:rsidR="00DB28BE" w:rsidP="00DB28BE" w:rsidRDefault="00DB28BE" w14:paraId="0FE21C6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An existing </w:t>
            </w:r>
            <w:del w:author="DO Giao" w:date="2025-10-29T16:30:00Z" w:id="7477">
              <w:r w:rsidRPr="00117039">
                <w:rPr>
                  <w:rFonts w:ascii="Times New Roman" w:hAnsi="Times New Roman" w:cs="Times New Roman"/>
                  <w:sz w:val="16"/>
                  <w:szCs w:val="16"/>
                  <w:lang w:val="en-GB"/>
                </w:rPr>
                <w:delText xml:space="preserve">European wide </w:delText>
              </w:r>
            </w:del>
            <w:r w:rsidRPr="00117039">
              <w:rPr>
                <w:rFonts w:ascii="Times New Roman" w:hAnsi="Times New Roman" w:cs="Times New Roman"/>
                <w:sz w:val="16"/>
                <w:szCs w:val="16"/>
                <w:lang w:val="en-GB"/>
              </w:rPr>
              <w:t>unique identification code for the SPU or SPG to be used in registration. </w:t>
            </w:r>
          </w:p>
        </w:tc>
      </w:tr>
      <w:tr w:rsidRPr="000D46C5" w:rsidR="00DB28BE" w:rsidTr="0DC8649F" w14:paraId="434475B3" w14:textId="77777777">
        <w:trPr>
          <w:trHeight w:val="300"/>
        </w:trPr>
        <w:tc>
          <w:tcPr>
            <w:tcW w:w="828" w:type="dxa"/>
            <w:gridSpan w:val="3"/>
            <w:vMerge w:val="restart"/>
          </w:tcPr>
          <w:p w:rsidRPr="00117039" w:rsidR="00DB28BE" w:rsidP="00DB28BE" w:rsidRDefault="00DB28BE" w14:paraId="5F08B5BC" w14:textId="7A4EFE5C">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B</w:t>
            </w:r>
            <w:ins w:author="Carmen Garcia Montero" w:date="2025-11-03T16:46:00Z" w:id="7478">
              <w:r w:rsidR="005B18EA">
                <w:rPr>
                  <w:rFonts w:ascii="Times New Roman" w:hAnsi="Times New Roman" w:cs="Times New Roman"/>
                  <w:sz w:val="16"/>
                  <w:szCs w:val="16"/>
                  <w:lang w:val="en-GB"/>
                </w:rPr>
                <w:t>U</w:t>
              </w:r>
            </w:ins>
            <w:del w:author="Carmen Garcia Montero" w:date="2025-11-03T16:46:00Z" w:id="7479">
              <w:r w:rsidDel="005B18EA">
                <w:rPr>
                  <w:rFonts w:ascii="Times New Roman" w:hAnsi="Times New Roman" w:cs="Times New Roman"/>
                  <w:sz w:val="16"/>
                  <w:szCs w:val="16"/>
                  <w:lang w:val="en-GB"/>
                </w:rPr>
                <w:delText>S</w:delText>
              </w:r>
            </w:del>
          </w:p>
        </w:tc>
        <w:tc>
          <w:tcPr>
            <w:tcW w:w="2766" w:type="dxa"/>
            <w:gridSpan w:val="2"/>
            <w:vMerge w:val="restart"/>
          </w:tcPr>
          <w:p w:rsidRPr="00117039" w:rsidR="00DB28BE" w:rsidP="00DB28BE" w:rsidRDefault="00DB28BE" w14:paraId="6C30D25F" w14:textId="12193B84">
            <w:pPr>
              <w:spacing w:after="0" w:line="276" w:lineRule="auto"/>
              <w:rPr>
                <w:rFonts w:ascii="Times New Roman" w:hAnsi="Times New Roman" w:eastAsia="Times New Roman" w:cs="Times New Roman"/>
                <w:sz w:val="16"/>
                <w:szCs w:val="16"/>
                <w:lang w:val="en-GB" w:eastAsia="nb-NO"/>
              </w:rPr>
            </w:pPr>
            <w:r w:rsidRPr="004C7654">
              <w:rPr>
                <w:rFonts w:ascii="Times New Roman" w:hAnsi="Times New Roman" w:eastAsia="Calibri" w:cs="Times New Roman"/>
                <w:sz w:val="16"/>
                <w:szCs w:val="16"/>
                <w:lang w:val="en-GB" w:eastAsia="zh-CN"/>
              </w:rPr>
              <w:t>SPU or SPG master data</w:t>
            </w:r>
            <w:ins w:author="Kokki Teemu" w:date="2025-09-12T15:55:00Z" w:id="7480">
              <w:r>
                <w:rPr>
                  <w:rFonts w:ascii="Times New Roman" w:hAnsi="Times New Roman" w:eastAsia="Calibri" w:cs="Times New Roman"/>
                  <w:sz w:val="16"/>
                  <w:szCs w:val="16"/>
                  <w:lang w:val="en-GB" w:eastAsia="zh-CN"/>
                </w:rPr>
                <w:t xml:space="preserve"> result</w:t>
              </w:r>
            </w:ins>
          </w:p>
        </w:tc>
        <w:tc>
          <w:tcPr>
            <w:tcW w:w="3082" w:type="dxa"/>
            <w:gridSpan w:val="2"/>
          </w:tcPr>
          <w:p w:rsidRPr="00117039" w:rsidR="00DB28BE" w:rsidP="00DB28BE" w:rsidRDefault="00DB28BE" w14:paraId="280387F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 module</w:t>
            </w:r>
          </w:p>
        </w:tc>
        <w:tc>
          <w:tcPr>
            <w:tcW w:w="3238" w:type="dxa"/>
          </w:tcPr>
          <w:p w:rsidRPr="00117039" w:rsidR="00DB28BE" w:rsidP="00DB28BE" w:rsidRDefault="00DB28BE" w14:paraId="2A84C9F5" w14:textId="0E64566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a flexibility information system module</w:t>
            </w:r>
          </w:p>
        </w:tc>
      </w:tr>
      <w:tr w:rsidRPr="000D46C5" w:rsidR="00DB28BE" w:rsidTr="0DC8649F" w14:paraId="5F573A93" w14:textId="77777777">
        <w:trPr>
          <w:trHeight w:val="300"/>
        </w:trPr>
        <w:tc>
          <w:tcPr>
            <w:tcW w:w="828" w:type="dxa"/>
            <w:gridSpan w:val="3"/>
            <w:vMerge/>
          </w:tcPr>
          <w:p w:rsidRPr="00117039" w:rsidR="00DB28BE" w:rsidP="00DB28BE" w:rsidRDefault="00DB28BE" w14:paraId="3464289F"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DB28BE" w:rsidP="00DB28BE" w:rsidRDefault="00DB28BE" w14:paraId="01773861"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DB28BE" w:rsidP="00DB28BE" w:rsidRDefault="00DB28BE" w14:paraId="55BA81D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SPU or SPG master data</w:t>
            </w:r>
          </w:p>
        </w:tc>
        <w:tc>
          <w:tcPr>
            <w:tcW w:w="3238" w:type="dxa"/>
          </w:tcPr>
          <w:p w:rsidRPr="00117039" w:rsidR="00DB28BE" w:rsidP="00DB28BE" w:rsidRDefault="00DB28BE" w14:paraId="6F13A2BE" w14:textId="1F51D709">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Information Object </w:t>
            </w:r>
            <w:del w:author="Kokki Teemu" w:date="2025-10-17T13:49:00Z" w:id="7481">
              <w:r w:rsidRPr="00117039" w:rsidDel="00953DD6">
                <w:rPr>
                  <w:rFonts w:ascii="Times New Roman" w:hAnsi="Times New Roman" w:cs="Times New Roman"/>
                  <w:sz w:val="16"/>
                  <w:szCs w:val="16"/>
                  <w:lang w:val="en-GB"/>
                </w:rPr>
                <w:delText>?</w:delText>
              </w:r>
            </w:del>
            <w:ins w:author="Kokki Teemu" w:date="2025-10-17T13:49:00Z" w:id="7482">
              <w:r>
                <w:rPr>
                  <w:rFonts w:ascii="Times New Roman" w:hAnsi="Times New Roman" w:cs="Times New Roman"/>
                  <w:sz w:val="16"/>
                  <w:szCs w:val="16"/>
                  <w:lang w:val="en-GB"/>
                </w:rPr>
                <w:t>C</w:t>
              </w:r>
            </w:ins>
            <w:ins w:author="Carmen Garcia Montero" w:date="2025-11-03T16:55:00Z" w:id="7483">
              <w:r w:rsidR="00855D3F">
                <w:rPr>
                  <w:rFonts w:ascii="Times New Roman" w:hAnsi="Times New Roman" w:cs="Times New Roman"/>
                  <w:sz w:val="16"/>
                  <w:szCs w:val="16"/>
                  <w:lang w:val="en-GB"/>
                </w:rPr>
                <w:t>L</w:t>
              </w:r>
            </w:ins>
            <w:ins w:author="Kokki Teemu" w:date="2025-10-17T13:49:00Z" w:id="7484">
              <w:del w:author="Carmen Garcia Montero" w:date="2025-11-03T16:55:00Z" w:id="7485">
                <w:r w:rsidDel="00855D3F">
                  <w:rPr>
                    <w:rFonts w:ascii="Times New Roman" w:hAnsi="Times New Roman" w:cs="Times New Roman"/>
                    <w:sz w:val="16"/>
                    <w:szCs w:val="16"/>
                    <w:lang w:val="en-GB"/>
                  </w:rPr>
                  <w:delText>J</w:delText>
                </w:r>
              </w:del>
            </w:ins>
            <w:r w:rsidRPr="00117039">
              <w:rPr>
                <w:rFonts w:ascii="Times New Roman" w:hAnsi="Times New Roman" w:cs="Times New Roman"/>
                <w:sz w:val="16"/>
                <w:szCs w:val="16"/>
                <w:lang w:val="en-GB"/>
              </w:rPr>
              <w:t xml:space="preserve"> – SPU or SPG master data</w:t>
            </w:r>
          </w:p>
        </w:tc>
      </w:tr>
      <w:tr w:rsidRPr="000D46C5" w:rsidR="00DB28BE" w:rsidTr="0DC8649F" w14:paraId="08460B4C" w14:textId="77777777">
        <w:tblPrEx>
          <w:tblPrExChange w:author="Kokki Teemu" w:date="2025-11-03T09:17:00Z" w:id="7486">
            <w:tblPrEx>
              <w:tblW w:w="9067" w:type="dxa"/>
              <w:tblInd w:w="-5" w:type="dxa"/>
            </w:tblPrEx>
          </w:tblPrExChange>
        </w:tblPrEx>
        <w:trPr>
          <w:gridBefore w:val="1"/>
          <w:wBefore w:w="111" w:type="dxa"/>
          <w:trHeight w:val="300"/>
          <w:trPrChange w:author="Kokki Teemu" w:date="2025-11-03T09:17:00Z" w:id="7487">
            <w:trPr>
              <w:gridBefore w:val="2"/>
              <w:gridAfter w:val="0"/>
              <w:wBefore w:w="62" w:type="dxa"/>
              <w:trHeight w:val="300"/>
            </w:trPr>
          </w:trPrChange>
        </w:trPr>
        <w:tc>
          <w:tcPr>
            <w:tcW w:w="717" w:type="dxa"/>
            <w:gridSpan w:val="2"/>
            <w:tcPrChange w:author="Kokki Teemu" w:date="2025-11-03T09:17:00Z" w:id="7488">
              <w:tcPr>
                <w:tcW w:w="751" w:type="dxa"/>
                <w:gridSpan w:val="5"/>
              </w:tcPr>
            </w:tcPrChange>
          </w:tcPr>
          <w:p w:rsidRPr="00117039" w:rsidR="00DB28BE" w:rsidP="00DB28BE" w:rsidRDefault="00DB28BE" w14:paraId="6CBE41AD" w14:textId="1DDFDA98">
            <w:pPr>
              <w:spacing w:after="0" w:line="276" w:lineRule="auto"/>
              <w:jc w:val="center"/>
              <w:rPr>
                <w:rFonts w:ascii="Times New Roman" w:hAnsi="Times New Roman" w:cs="Times New Roman"/>
                <w:sz w:val="16"/>
                <w:szCs w:val="16"/>
                <w:lang w:val="en-GB"/>
              </w:rPr>
            </w:pPr>
            <w:commentRangeStart w:id="7489"/>
            <w:r>
              <w:rPr>
                <w:rFonts w:ascii="Times New Roman" w:hAnsi="Times New Roman" w:cs="Times New Roman"/>
                <w:sz w:val="16"/>
                <w:szCs w:val="16"/>
                <w:lang w:val="en-GB"/>
              </w:rPr>
              <w:t>B</w:t>
            </w:r>
            <w:ins w:author="Carmen Garcia Montero" w:date="2025-11-03T16:46:00Z" w:id="7490">
              <w:r w:rsidR="005B18EA">
                <w:rPr>
                  <w:rFonts w:ascii="Times New Roman" w:hAnsi="Times New Roman" w:cs="Times New Roman"/>
                  <w:sz w:val="16"/>
                  <w:szCs w:val="16"/>
                  <w:lang w:val="en-GB"/>
                </w:rPr>
                <w:t>V</w:t>
              </w:r>
            </w:ins>
            <w:del w:author="Carmen Garcia Montero" w:date="2025-11-03T16:46:00Z" w:id="7491">
              <w:r w:rsidDel="005B18EA">
                <w:rPr>
                  <w:rFonts w:ascii="Times New Roman" w:hAnsi="Times New Roman" w:cs="Times New Roman"/>
                  <w:sz w:val="16"/>
                  <w:szCs w:val="16"/>
                  <w:lang w:val="en-GB"/>
                </w:rPr>
                <w:delText>T</w:delText>
              </w:r>
            </w:del>
          </w:p>
        </w:tc>
        <w:tc>
          <w:tcPr>
            <w:tcW w:w="2766" w:type="dxa"/>
            <w:gridSpan w:val="2"/>
            <w:tcPrChange w:author="Kokki Teemu" w:date="2025-11-03T09:17:00Z" w:id="7492">
              <w:tcPr>
                <w:tcW w:w="1984" w:type="dxa"/>
                <w:gridSpan w:val="5"/>
              </w:tcPr>
            </w:tcPrChange>
          </w:tcPr>
          <w:p w:rsidRPr="00117039" w:rsidR="00DB28BE" w:rsidP="00DB28BE" w:rsidRDefault="00DB28BE" w14:paraId="59EA803C" w14:textId="77777777">
            <w:pPr>
              <w:spacing w:after="0" w:line="276" w:lineRule="auto"/>
              <w:rPr>
                <w:rFonts w:ascii="Times New Roman" w:hAnsi="Times New Roman" w:eastAsia="Times New Roman" w:cs="Times New Roman"/>
                <w:sz w:val="16"/>
                <w:szCs w:val="16"/>
                <w:lang w:val="en-GB" w:eastAsia="nb-NO"/>
              </w:rPr>
            </w:pPr>
            <w:r w:rsidRPr="00117039">
              <w:rPr>
                <w:rFonts w:ascii="Times New Roman" w:hAnsi="Times New Roman" w:eastAsia="Times New Roman" w:cs="Times New Roman"/>
                <w:sz w:val="16"/>
                <w:szCs w:val="16"/>
                <w:lang w:val="en-GB" w:eastAsia="nb-NO"/>
              </w:rPr>
              <w:t>Bid information</w:t>
            </w:r>
          </w:p>
        </w:tc>
        <w:tc>
          <w:tcPr>
            <w:tcW w:w="3082" w:type="dxa"/>
            <w:gridSpan w:val="2"/>
            <w:tcPrChange w:author="Kokki Teemu" w:date="2025-11-03T09:17:00Z" w:id="7493">
              <w:tcPr>
                <w:tcW w:w="3018" w:type="dxa"/>
                <w:gridSpan w:val="9"/>
              </w:tcPr>
            </w:tcPrChange>
          </w:tcPr>
          <w:p w:rsidRPr="00117039" w:rsidR="00DB28BE" w:rsidP="00DB28BE" w:rsidRDefault="00DB28BE" w14:paraId="1446575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Bid identification</w:t>
            </w:r>
            <w:commentRangeEnd w:id="7489"/>
            <w:r w:rsidRPr="00117039">
              <w:rPr>
                <w:rStyle w:val="CommentReference"/>
                <w:rFonts w:ascii="Times New Roman" w:hAnsi="Times New Roman" w:cs="Times New Roman"/>
                <w:lang w:val="en-GB"/>
              </w:rPr>
              <w:commentReference w:id="7489"/>
            </w:r>
          </w:p>
        </w:tc>
        <w:tc>
          <w:tcPr>
            <w:tcW w:w="3238" w:type="dxa"/>
            <w:tcPrChange w:author="Kokki Teemu" w:date="2025-11-03T09:17:00Z" w:id="7494">
              <w:tcPr>
                <w:tcW w:w="3252" w:type="dxa"/>
                <w:gridSpan w:val="8"/>
              </w:tcPr>
            </w:tcPrChange>
          </w:tcPr>
          <w:p w:rsidRPr="00117039" w:rsidR="00DB28BE" w:rsidP="00DB28BE" w:rsidRDefault="00DB28BE" w14:paraId="69915A67" w14:textId="77777777">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highlight w:val="yellow"/>
                <w:lang w:val="en-GB"/>
              </w:rPr>
              <w:t>Unique identifier for the bid</w:t>
            </w:r>
          </w:p>
        </w:tc>
      </w:tr>
      <w:tr w:rsidRPr="000D46C5" w:rsidR="00DB28BE" w:rsidTr="0DC8649F" w14:paraId="7C774F40" w14:textId="77777777">
        <w:tblPrEx>
          <w:tblPrExChange w:author="Kokki Teemu" w:date="2025-11-03T09:17:00Z" w:id="7495">
            <w:tblPrEx>
              <w:tblW w:w="9067" w:type="dxa"/>
              <w:tblInd w:w="-5" w:type="dxa"/>
            </w:tblPrEx>
          </w:tblPrExChange>
        </w:tblPrEx>
        <w:trPr>
          <w:gridBefore w:val="1"/>
          <w:wBefore w:w="111" w:type="dxa"/>
          <w:trHeight w:val="300"/>
          <w:trPrChange w:author="Kokki Teemu" w:date="2025-11-03T09:17:00Z" w:id="7496">
            <w:trPr>
              <w:gridBefore w:val="2"/>
              <w:gridAfter w:val="0"/>
              <w:wBefore w:w="62" w:type="dxa"/>
              <w:trHeight w:val="300"/>
            </w:trPr>
          </w:trPrChange>
        </w:trPr>
        <w:tc>
          <w:tcPr>
            <w:tcW w:w="717" w:type="dxa"/>
            <w:gridSpan w:val="2"/>
            <w:tcPrChange w:author="Kokki Teemu" w:date="2025-11-03T09:17:00Z" w:id="7497">
              <w:tcPr>
                <w:tcW w:w="751" w:type="dxa"/>
                <w:gridSpan w:val="5"/>
              </w:tcPr>
            </w:tcPrChange>
          </w:tcPr>
          <w:p w:rsidRPr="00117039" w:rsidR="00DB28BE" w:rsidP="00DB28BE" w:rsidRDefault="00DB28BE" w14:paraId="022C08FA" w14:textId="77777777">
            <w:pPr>
              <w:spacing w:after="0" w:line="276" w:lineRule="auto"/>
              <w:jc w:val="center"/>
              <w:rPr>
                <w:rFonts w:ascii="Times New Roman" w:hAnsi="Times New Roman" w:cs="Times New Roman"/>
                <w:sz w:val="16"/>
                <w:szCs w:val="16"/>
                <w:lang w:val="en-GB"/>
              </w:rPr>
            </w:pPr>
            <w:commentRangeStart w:id="7498"/>
            <w:commentRangeStart w:id="7499"/>
          </w:p>
        </w:tc>
        <w:tc>
          <w:tcPr>
            <w:tcW w:w="2766" w:type="dxa"/>
            <w:gridSpan w:val="2"/>
            <w:tcPrChange w:author="Kokki Teemu" w:date="2025-11-03T09:17:00Z" w:id="7500">
              <w:tcPr>
                <w:tcW w:w="1984" w:type="dxa"/>
                <w:gridSpan w:val="5"/>
              </w:tcPr>
            </w:tcPrChange>
          </w:tcPr>
          <w:p w:rsidRPr="00117039" w:rsidR="00DB28BE" w:rsidP="00DB28BE" w:rsidRDefault="00DB28BE" w14:paraId="6E61124B"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Change w:author="Kokki Teemu" w:date="2025-11-03T09:17:00Z" w:id="7501">
              <w:tcPr>
                <w:tcW w:w="3018" w:type="dxa"/>
                <w:gridSpan w:val="9"/>
              </w:tcPr>
            </w:tcPrChange>
          </w:tcPr>
          <w:p w:rsidRPr="00117039" w:rsidR="00DB28BE" w:rsidP="00DB28BE" w:rsidRDefault="00DB28BE" w14:paraId="1D07BF4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Locational information</w:t>
            </w:r>
          </w:p>
        </w:tc>
        <w:tc>
          <w:tcPr>
            <w:tcW w:w="3238" w:type="dxa"/>
            <w:tcPrChange w:author="Kokki Teemu" w:date="2025-11-03T09:17:00Z" w:id="7502">
              <w:tcPr>
                <w:tcW w:w="3252" w:type="dxa"/>
                <w:gridSpan w:val="8"/>
              </w:tcPr>
            </w:tcPrChange>
          </w:tcPr>
          <w:p w:rsidRPr="00117039" w:rsidR="00DB28BE" w:rsidP="00DB28BE" w:rsidRDefault="00DB28BE" w14:paraId="4D421DA0" w14:textId="77777777">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highlight w:val="yellow"/>
                <w:lang w:val="en-GB"/>
              </w:rPr>
              <w:t>Area for which the bid will have an effect.</w:t>
            </w:r>
            <w:commentRangeEnd w:id="7498"/>
            <w:r w:rsidRPr="00117039">
              <w:rPr>
                <w:rStyle w:val="CommentReference"/>
                <w:rFonts w:ascii="Times New Roman" w:hAnsi="Times New Roman" w:cs="Times New Roman"/>
                <w:highlight w:val="yellow"/>
                <w:lang w:val="en-GB"/>
              </w:rPr>
              <w:commentReference w:id="7498"/>
            </w:r>
            <w:commentRangeEnd w:id="7499"/>
            <w:r w:rsidRPr="00117039">
              <w:rPr>
                <w:rStyle w:val="CommentReference"/>
                <w:rFonts w:ascii="Times New Roman" w:hAnsi="Times New Roman" w:cs="Times New Roman"/>
                <w:highlight w:val="yellow"/>
                <w:lang w:val="en-GB"/>
              </w:rPr>
              <w:commentReference w:id="7499"/>
            </w:r>
          </w:p>
        </w:tc>
      </w:tr>
      <w:tr w:rsidRPr="00EC7149" w:rsidR="00DB28BE" w:rsidTr="0DC8649F" w14:paraId="6936E5FF" w14:textId="77777777">
        <w:tblPrEx>
          <w:tblPrExChange w:author="Kokki Teemu" w:date="2025-11-03T09:17:00Z" w:id="7503">
            <w:tblPrEx>
              <w:tblW w:w="9067" w:type="dxa"/>
              <w:tblInd w:w="-5" w:type="dxa"/>
            </w:tblPrEx>
          </w:tblPrExChange>
        </w:tblPrEx>
        <w:trPr>
          <w:gridBefore w:val="1"/>
          <w:wBefore w:w="111" w:type="dxa"/>
          <w:trHeight w:val="300"/>
          <w:trPrChange w:author="Kokki Teemu" w:date="2025-11-03T09:17:00Z" w:id="7504">
            <w:trPr>
              <w:gridBefore w:val="2"/>
              <w:gridAfter w:val="0"/>
              <w:wBefore w:w="62" w:type="dxa"/>
              <w:trHeight w:val="300"/>
            </w:trPr>
          </w:trPrChange>
        </w:trPr>
        <w:tc>
          <w:tcPr>
            <w:tcW w:w="717" w:type="dxa"/>
            <w:gridSpan w:val="2"/>
            <w:hideMark/>
            <w:tcPrChange w:author="Kokki Teemu" w:date="2025-11-03T09:17:00Z" w:id="7505">
              <w:tcPr>
                <w:tcW w:w="751" w:type="dxa"/>
                <w:gridSpan w:val="5"/>
                <w:hideMark/>
              </w:tcPr>
            </w:tcPrChange>
          </w:tcPr>
          <w:p w:rsidRPr="00117039" w:rsidR="00DB28BE" w:rsidP="00DB28BE" w:rsidRDefault="00DB28BE" w14:paraId="08283913" w14:textId="77777777">
            <w:pPr>
              <w:spacing w:after="0" w:line="276" w:lineRule="auto"/>
              <w:jc w:val="center"/>
              <w:rPr>
                <w:rFonts w:ascii="Times New Roman" w:hAnsi="Times New Roman" w:cs="Times New Roman"/>
                <w:sz w:val="16"/>
                <w:szCs w:val="16"/>
                <w:lang w:val="en-GB"/>
              </w:rPr>
            </w:pPr>
          </w:p>
        </w:tc>
        <w:tc>
          <w:tcPr>
            <w:tcW w:w="2766" w:type="dxa"/>
            <w:gridSpan w:val="2"/>
            <w:hideMark/>
            <w:tcPrChange w:author="Kokki Teemu" w:date="2025-11-03T09:17:00Z" w:id="7506">
              <w:tcPr>
                <w:tcW w:w="1984" w:type="dxa"/>
                <w:gridSpan w:val="5"/>
                <w:hideMark/>
              </w:tcPr>
            </w:tcPrChange>
          </w:tcPr>
          <w:p w:rsidRPr="004C7654" w:rsidR="00DB28BE" w:rsidP="00DB28BE" w:rsidRDefault="00DB28BE" w14:paraId="0A2233E5" w14:textId="77777777">
            <w:pPr>
              <w:spacing w:after="0" w:line="276" w:lineRule="auto"/>
              <w:rPr>
                <w:rFonts w:ascii="Times New Roman" w:hAnsi="Times New Roman" w:cs="Times New Roman"/>
                <w:sz w:val="16"/>
                <w:szCs w:val="16"/>
                <w:lang w:val="en-GB"/>
              </w:rPr>
            </w:pPr>
          </w:p>
        </w:tc>
        <w:tc>
          <w:tcPr>
            <w:tcW w:w="3082" w:type="dxa"/>
            <w:gridSpan w:val="2"/>
            <w:hideMark/>
            <w:tcPrChange w:author="Kokki Teemu" w:date="2025-11-03T09:17:00Z" w:id="7507">
              <w:tcPr>
                <w:tcW w:w="3018" w:type="dxa"/>
                <w:gridSpan w:val="9"/>
                <w:hideMark/>
              </w:tcPr>
            </w:tcPrChange>
          </w:tcPr>
          <w:p w:rsidRPr="00117039" w:rsidR="00DB28BE" w:rsidP="00DB28BE" w:rsidRDefault="00DB28BE" w14:paraId="5D2D8F3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BidTimeSeries information </w:t>
            </w:r>
          </w:p>
        </w:tc>
        <w:tc>
          <w:tcPr>
            <w:tcW w:w="3238" w:type="dxa"/>
            <w:hideMark/>
            <w:tcPrChange w:author="Kokki Teemu" w:date="2025-11-03T09:17:00Z" w:id="7508">
              <w:tcPr>
                <w:tcW w:w="3252" w:type="dxa"/>
                <w:gridSpan w:val="8"/>
                <w:hideMark/>
              </w:tcPr>
            </w:tcPrChange>
          </w:tcPr>
          <w:p w:rsidRPr="00117039" w:rsidR="00DB28BE" w:rsidP="00DB28BE" w:rsidRDefault="00DB28BE" w14:paraId="37DB0AB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w:t>
            </w:r>
          </w:p>
        </w:tc>
      </w:tr>
      <w:tr w:rsidRPr="000D46C5" w:rsidR="00DB28BE" w:rsidTr="0DC8649F" w14:paraId="69B3FA99" w14:textId="77777777">
        <w:tblPrEx>
          <w:tblPrExChange w:author="Kokki Teemu" w:date="2025-11-03T09:17:00Z" w:id="7509">
            <w:tblPrEx>
              <w:tblW w:w="9067" w:type="dxa"/>
              <w:tblInd w:w="-5" w:type="dxa"/>
            </w:tblPrEx>
          </w:tblPrExChange>
        </w:tblPrEx>
        <w:trPr>
          <w:gridBefore w:val="1"/>
          <w:wBefore w:w="111" w:type="dxa"/>
          <w:trHeight w:val="300"/>
          <w:trPrChange w:author="Kokki Teemu" w:date="2025-11-03T09:17:00Z" w:id="7510">
            <w:trPr>
              <w:gridBefore w:val="2"/>
              <w:gridAfter w:val="0"/>
              <w:wBefore w:w="62" w:type="dxa"/>
              <w:trHeight w:val="300"/>
            </w:trPr>
          </w:trPrChange>
        </w:trPr>
        <w:tc>
          <w:tcPr>
            <w:tcW w:w="717" w:type="dxa"/>
            <w:gridSpan w:val="2"/>
            <w:hideMark/>
            <w:tcPrChange w:author="Kokki Teemu" w:date="2025-11-03T09:17:00Z" w:id="7511">
              <w:tcPr>
                <w:tcW w:w="751" w:type="dxa"/>
                <w:gridSpan w:val="5"/>
                <w:hideMark/>
              </w:tcPr>
            </w:tcPrChange>
          </w:tcPr>
          <w:p w:rsidRPr="00117039" w:rsidR="00DB28BE" w:rsidP="00DB28BE" w:rsidRDefault="00DB28BE" w14:paraId="7A224777" w14:textId="77777777">
            <w:pPr>
              <w:spacing w:after="0" w:line="276" w:lineRule="auto"/>
              <w:jc w:val="center"/>
              <w:rPr>
                <w:rFonts w:ascii="Times New Roman" w:hAnsi="Times New Roman" w:cs="Times New Roman"/>
                <w:sz w:val="16"/>
                <w:szCs w:val="16"/>
                <w:lang w:val="en-GB"/>
              </w:rPr>
            </w:pPr>
          </w:p>
        </w:tc>
        <w:tc>
          <w:tcPr>
            <w:tcW w:w="2766" w:type="dxa"/>
            <w:gridSpan w:val="2"/>
            <w:hideMark/>
            <w:tcPrChange w:author="Kokki Teemu" w:date="2025-11-03T09:17:00Z" w:id="7512">
              <w:tcPr>
                <w:tcW w:w="1984" w:type="dxa"/>
                <w:gridSpan w:val="5"/>
                <w:hideMark/>
              </w:tcPr>
            </w:tcPrChange>
          </w:tcPr>
          <w:p w:rsidRPr="00117039" w:rsidR="00DB28BE" w:rsidP="00DB28BE" w:rsidRDefault="00DB28BE" w14:paraId="101CACA6" w14:textId="77777777">
            <w:pPr>
              <w:spacing w:after="0" w:line="276" w:lineRule="auto"/>
              <w:rPr>
                <w:rFonts w:ascii="Times New Roman" w:hAnsi="Times New Roman" w:cs="Times New Roman"/>
                <w:sz w:val="16"/>
                <w:szCs w:val="16"/>
                <w:lang w:val="en-GB"/>
              </w:rPr>
            </w:pPr>
          </w:p>
        </w:tc>
        <w:tc>
          <w:tcPr>
            <w:tcW w:w="3082" w:type="dxa"/>
            <w:gridSpan w:val="2"/>
            <w:hideMark/>
            <w:tcPrChange w:author="Kokki Teemu" w:date="2025-11-03T09:17:00Z" w:id="7513">
              <w:tcPr>
                <w:tcW w:w="3018" w:type="dxa"/>
                <w:gridSpan w:val="9"/>
                <w:hideMark/>
              </w:tcPr>
            </w:tcPrChange>
          </w:tcPr>
          <w:p w:rsidRPr="00117039" w:rsidR="00DB28BE" w:rsidP="00DB28BE" w:rsidRDefault="00DB28BE" w14:paraId="37181F1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hideMark/>
            <w:tcPrChange w:author="Kokki Teemu" w:date="2025-11-03T09:17:00Z" w:id="7514">
              <w:tcPr>
                <w:tcW w:w="3252" w:type="dxa"/>
                <w:gridSpan w:val="8"/>
                <w:hideMark/>
              </w:tcPr>
            </w:tcPrChange>
          </w:tcPr>
          <w:p w:rsidRPr="00117039" w:rsidR="00DB28BE" w:rsidP="00DB28BE" w:rsidRDefault="00DB28BE" w14:paraId="336CA2F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Unique identifier for the object of reference </w:t>
            </w:r>
          </w:p>
        </w:tc>
      </w:tr>
      <w:tr w:rsidRPr="002E1834" w:rsidR="00DB28BE" w:rsidTr="0DC8649F" w14:paraId="0845FD21" w14:textId="77777777">
        <w:tblPrEx>
          <w:tblPrExChange w:author="Kokki Teemu" w:date="2025-11-03T09:17:00Z" w:id="7515">
            <w:tblPrEx>
              <w:tblW w:w="9067" w:type="dxa"/>
              <w:tblInd w:w="-5" w:type="dxa"/>
            </w:tblPrEx>
          </w:tblPrExChange>
        </w:tblPrEx>
        <w:trPr>
          <w:gridBefore w:val="1"/>
          <w:wBefore w:w="111" w:type="dxa"/>
          <w:trHeight w:val="300"/>
          <w:trPrChange w:author="Kokki Teemu" w:date="2025-11-03T09:17:00Z" w:id="7516">
            <w:trPr>
              <w:gridBefore w:val="2"/>
              <w:gridAfter w:val="0"/>
              <w:wBefore w:w="62" w:type="dxa"/>
              <w:trHeight w:val="300"/>
            </w:trPr>
          </w:trPrChange>
        </w:trPr>
        <w:tc>
          <w:tcPr>
            <w:tcW w:w="717" w:type="dxa"/>
            <w:gridSpan w:val="2"/>
            <w:tcPrChange w:author="Kokki Teemu" w:date="2025-11-03T09:17:00Z" w:id="7517">
              <w:tcPr>
                <w:tcW w:w="751" w:type="dxa"/>
                <w:gridSpan w:val="5"/>
              </w:tcPr>
            </w:tcPrChange>
          </w:tcPr>
          <w:p w:rsidRPr="00117039" w:rsidR="00DB28BE" w:rsidP="00DB28BE" w:rsidRDefault="00DB28BE" w14:paraId="38A1B3DF" w14:textId="77777777">
            <w:pPr>
              <w:spacing w:after="0" w:line="276" w:lineRule="auto"/>
              <w:jc w:val="center"/>
              <w:rPr>
                <w:rFonts w:ascii="Times New Roman" w:hAnsi="Times New Roman" w:cs="Times New Roman"/>
                <w:sz w:val="16"/>
                <w:szCs w:val="16"/>
                <w:lang w:val="en-GB"/>
              </w:rPr>
            </w:pPr>
          </w:p>
        </w:tc>
        <w:tc>
          <w:tcPr>
            <w:tcW w:w="2766" w:type="dxa"/>
            <w:gridSpan w:val="2"/>
            <w:tcPrChange w:author="Kokki Teemu" w:date="2025-11-03T09:17:00Z" w:id="7518">
              <w:tcPr>
                <w:tcW w:w="1984" w:type="dxa"/>
                <w:gridSpan w:val="5"/>
              </w:tcPr>
            </w:tcPrChange>
          </w:tcPr>
          <w:p w:rsidRPr="00117039" w:rsidR="00DB28BE" w:rsidP="00DB28BE" w:rsidRDefault="00DB28BE" w14:paraId="2E7E4841" w14:textId="77777777">
            <w:pPr>
              <w:spacing w:after="0" w:line="276" w:lineRule="auto"/>
              <w:rPr>
                <w:rFonts w:ascii="Times New Roman" w:hAnsi="Times New Roman" w:cs="Times New Roman"/>
                <w:sz w:val="16"/>
                <w:szCs w:val="16"/>
                <w:lang w:val="en-GB"/>
              </w:rPr>
            </w:pPr>
          </w:p>
        </w:tc>
        <w:tc>
          <w:tcPr>
            <w:tcW w:w="3082" w:type="dxa"/>
            <w:gridSpan w:val="2"/>
            <w:tcPrChange w:author="Kokki Teemu" w:date="2025-11-03T09:17:00Z" w:id="7519">
              <w:tcPr>
                <w:tcW w:w="3018" w:type="dxa"/>
                <w:gridSpan w:val="9"/>
              </w:tcPr>
            </w:tcPrChange>
          </w:tcPr>
          <w:p w:rsidRPr="00117039" w:rsidR="00DB28BE" w:rsidP="00DB28BE" w:rsidRDefault="00DB28BE" w14:paraId="3DA6C21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Change w:author="Kokki Teemu" w:date="2025-11-03T09:17:00Z" w:id="7520">
              <w:tcPr>
                <w:tcW w:w="3252" w:type="dxa"/>
                <w:gridSpan w:val="8"/>
              </w:tcPr>
            </w:tcPrChange>
          </w:tcPr>
          <w:p w:rsidRPr="00117039" w:rsidR="00DB28BE" w:rsidP="00DB28BE" w:rsidRDefault="00DB28BE" w14:paraId="4170324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(SPU, SPG, etc)</w:t>
            </w:r>
          </w:p>
        </w:tc>
      </w:tr>
      <w:tr w:rsidRPr="000D46C5" w:rsidR="00DB28BE" w:rsidTr="0DC8649F" w14:paraId="70E55A90" w14:textId="77777777">
        <w:tblPrEx>
          <w:tblPrExChange w:author="Kokki Teemu" w:date="2025-11-03T09:17:00Z" w:id="7521">
            <w:tblPrEx>
              <w:tblW w:w="9067" w:type="dxa"/>
              <w:tblInd w:w="-5" w:type="dxa"/>
            </w:tblPrEx>
          </w:tblPrExChange>
        </w:tblPrEx>
        <w:trPr>
          <w:gridBefore w:val="1"/>
          <w:wBefore w:w="111" w:type="dxa"/>
          <w:trHeight w:val="300"/>
          <w:trPrChange w:author="Kokki Teemu" w:date="2025-11-03T09:17:00Z" w:id="7522">
            <w:trPr>
              <w:gridBefore w:val="2"/>
              <w:gridAfter w:val="0"/>
              <w:wBefore w:w="62" w:type="dxa"/>
              <w:trHeight w:val="300"/>
            </w:trPr>
          </w:trPrChange>
        </w:trPr>
        <w:tc>
          <w:tcPr>
            <w:tcW w:w="717" w:type="dxa"/>
            <w:gridSpan w:val="2"/>
            <w:hideMark/>
            <w:tcPrChange w:author="Kokki Teemu" w:date="2025-11-03T09:17:00Z" w:id="7523">
              <w:tcPr>
                <w:tcW w:w="751" w:type="dxa"/>
                <w:gridSpan w:val="5"/>
                <w:hideMark/>
              </w:tcPr>
            </w:tcPrChange>
          </w:tcPr>
          <w:p w:rsidRPr="00117039" w:rsidR="00DB28BE" w:rsidP="00DB28BE" w:rsidRDefault="00DB28BE" w14:paraId="000C8FF8" w14:textId="77777777">
            <w:pPr>
              <w:spacing w:after="0" w:line="276" w:lineRule="auto"/>
              <w:jc w:val="center"/>
              <w:rPr>
                <w:rFonts w:ascii="Times New Roman" w:hAnsi="Times New Roman" w:cs="Times New Roman"/>
                <w:sz w:val="16"/>
                <w:szCs w:val="16"/>
                <w:lang w:val="en-GB"/>
              </w:rPr>
            </w:pPr>
          </w:p>
        </w:tc>
        <w:tc>
          <w:tcPr>
            <w:tcW w:w="2766" w:type="dxa"/>
            <w:gridSpan w:val="2"/>
            <w:hideMark/>
            <w:tcPrChange w:author="Kokki Teemu" w:date="2025-11-03T09:17:00Z" w:id="7524">
              <w:tcPr>
                <w:tcW w:w="1984" w:type="dxa"/>
                <w:gridSpan w:val="5"/>
                <w:hideMark/>
              </w:tcPr>
            </w:tcPrChange>
          </w:tcPr>
          <w:p w:rsidRPr="00117039" w:rsidR="00DB28BE" w:rsidP="00DB28BE" w:rsidRDefault="00DB28BE" w14:paraId="7CFBBA50" w14:textId="77777777">
            <w:pPr>
              <w:spacing w:after="0" w:line="276" w:lineRule="auto"/>
              <w:rPr>
                <w:rFonts w:ascii="Times New Roman" w:hAnsi="Times New Roman" w:cs="Times New Roman"/>
                <w:sz w:val="16"/>
                <w:szCs w:val="16"/>
                <w:lang w:val="en-GB"/>
              </w:rPr>
            </w:pPr>
          </w:p>
        </w:tc>
        <w:tc>
          <w:tcPr>
            <w:tcW w:w="3082" w:type="dxa"/>
            <w:gridSpan w:val="2"/>
            <w:hideMark/>
            <w:tcPrChange w:author="Kokki Teemu" w:date="2025-11-03T09:17:00Z" w:id="7525">
              <w:tcPr>
                <w:tcW w:w="3018" w:type="dxa"/>
                <w:gridSpan w:val="9"/>
                <w:hideMark/>
              </w:tcPr>
            </w:tcPrChange>
          </w:tcPr>
          <w:p w:rsidRPr="00117039" w:rsidR="00DB28BE" w:rsidP="00DB28BE" w:rsidRDefault="00DB28BE" w14:paraId="6027891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Creation timestamp </w:t>
            </w:r>
          </w:p>
        </w:tc>
        <w:tc>
          <w:tcPr>
            <w:tcW w:w="3238" w:type="dxa"/>
            <w:hideMark/>
            <w:tcPrChange w:author="Kokki Teemu" w:date="2025-11-03T09:17:00Z" w:id="7526">
              <w:tcPr>
                <w:tcW w:w="3252" w:type="dxa"/>
                <w:gridSpan w:val="8"/>
                <w:hideMark/>
              </w:tcPr>
            </w:tcPrChange>
          </w:tcPr>
          <w:p w:rsidRPr="00117039" w:rsidR="00DB28BE" w:rsidP="00DB28BE" w:rsidRDefault="00DB28BE" w14:paraId="67C44DB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Timestamp when the data package has been generated. </w:t>
            </w:r>
          </w:p>
        </w:tc>
      </w:tr>
      <w:tr w:rsidRPr="000D46C5" w:rsidR="00DB28BE" w:rsidTr="0DC8649F" w14:paraId="62A28E6D" w14:textId="77777777">
        <w:tblPrEx>
          <w:tblPrExChange w:author="Kokki Teemu" w:date="2025-11-03T09:17:00Z" w:id="7527">
            <w:tblPrEx>
              <w:tblW w:w="9067" w:type="dxa"/>
              <w:tblInd w:w="-5" w:type="dxa"/>
            </w:tblPrEx>
          </w:tblPrExChange>
        </w:tblPrEx>
        <w:trPr>
          <w:gridBefore w:val="1"/>
          <w:wBefore w:w="111" w:type="dxa"/>
          <w:trHeight w:val="300"/>
          <w:trPrChange w:author="Kokki Teemu" w:date="2025-11-03T09:17:00Z" w:id="7528">
            <w:trPr>
              <w:gridBefore w:val="2"/>
              <w:gridAfter w:val="0"/>
              <w:wBefore w:w="62" w:type="dxa"/>
              <w:trHeight w:val="300"/>
            </w:trPr>
          </w:trPrChange>
        </w:trPr>
        <w:tc>
          <w:tcPr>
            <w:tcW w:w="717" w:type="dxa"/>
            <w:gridSpan w:val="2"/>
            <w:hideMark/>
            <w:tcPrChange w:author="Kokki Teemu" w:date="2025-11-03T09:17:00Z" w:id="7529">
              <w:tcPr>
                <w:tcW w:w="751" w:type="dxa"/>
                <w:gridSpan w:val="5"/>
                <w:hideMark/>
              </w:tcPr>
            </w:tcPrChange>
          </w:tcPr>
          <w:p w:rsidRPr="00117039" w:rsidR="00DB28BE" w:rsidP="00DB28BE" w:rsidRDefault="00DB28BE" w14:paraId="13D2B1E2" w14:textId="77777777">
            <w:pPr>
              <w:spacing w:after="0" w:line="276" w:lineRule="auto"/>
              <w:jc w:val="center"/>
              <w:rPr>
                <w:rFonts w:ascii="Times New Roman" w:hAnsi="Times New Roman" w:cs="Times New Roman"/>
                <w:sz w:val="16"/>
                <w:szCs w:val="16"/>
                <w:lang w:val="en-GB"/>
              </w:rPr>
            </w:pPr>
          </w:p>
        </w:tc>
        <w:tc>
          <w:tcPr>
            <w:tcW w:w="2766" w:type="dxa"/>
            <w:gridSpan w:val="2"/>
            <w:hideMark/>
            <w:tcPrChange w:author="Kokki Teemu" w:date="2025-11-03T09:17:00Z" w:id="7530">
              <w:tcPr>
                <w:tcW w:w="1984" w:type="dxa"/>
                <w:gridSpan w:val="5"/>
                <w:hideMark/>
              </w:tcPr>
            </w:tcPrChange>
          </w:tcPr>
          <w:p w:rsidRPr="00117039" w:rsidR="00DB28BE" w:rsidP="00DB28BE" w:rsidRDefault="00DB28BE" w14:paraId="14FEE240" w14:textId="77777777">
            <w:pPr>
              <w:spacing w:after="0" w:line="276" w:lineRule="auto"/>
              <w:rPr>
                <w:rFonts w:ascii="Times New Roman" w:hAnsi="Times New Roman" w:cs="Times New Roman"/>
                <w:sz w:val="16"/>
                <w:szCs w:val="16"/>
                <w:lang w:val="en-GB"/>
              </w:rPr>
            </w:pPr>
          </w:p>
        </w:tc>
        <w:tc>
          <w:tcPr>
            <w:tcW w:w="3082" w:type="dxa"/>
            <w:gridSpan w:val="2"/>
            <w:hideMark/>
            <w:tcPrChange w:author="Kokki Teemu" w:date="2025-11-03T09:17:00Z" w:id="7531">
              <w:tcPr>
                <w:tcW w:w="3018" w:type="dxa"/>
                <w:gridSpan w:val="9"/>
                <w:hideMark/>
              </w:tcPr>
            </w:tcPrChange>
          </w:tcPr>
          <w:p w:rsidRPr="00117039" w:rsidR="00DB28BE" w:rsidP="00DB28BE" w:rsidRDefault="00DB28BE" w14:paraId="113A7F1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w:t>
            </w:r>
          </w:p>
        </w:tc>
        <w:tc>
          <w:tcPr>
            <w:tcW w:w="3238" w:type="dxa"/>
            <w:hideMark/>
            <w:tcPrChange w:author="Kokki Teemu" w:date="2025-11-03T09:17:00Z" w:id="7532">
              <w:tcPr>
                <w:tcW w:w="3252" w:type="dxa"/>
                <w:gridSpan w:val="8"/>
                <w:hideMark/>
              </w:tcPr>
            </w:tcPrChange>
          </w:tcPr>
          <w:p w:rsidRPr="00117039" w:rsidR="00DB28BE" w:rsidP="00DB28BE" w:rsidRDefault="00DB28BE" w14:paraId="0C2AD7B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of the time series. </w:t>
            </w:r>
          </w:p>
        </w:tc>
      </w:tr>
      <w:tr w:rsidRPr="000D46C5" w:rsidR="00DB28BE" w:rsidTr="0DC8649F" w14:paraId="255D9BAC" w14:textId="77777777">
        <w:tblPrEx>
          <w:tblPrExChange w:author="Kokki Teemu" w:date="2025-11-03T09:17:00Z" w:id="7533">
            <w:tblPrEx>
              <w:tblW w:w="9067" w:type="dxa"/>
              <w:tblInd w:w="-5" w:type="dxa"/>
            </w:tblPrEx>
          </w:tblPrExChange>
        </w:tblPrEx>
        <w:trPr>
          <w:gridBefore w:val="1"/>
          <w:wBefore w:w="111" w:type="dxa"/>
          <w:trHeight w:val="300"/>
          <w:trPrChange w:author="Kokki Teemu" w:date="2025-11-03T09:17:00Z" w:id="7534">
            <w:trPr>
              <w:gridBefore w:val="2"/>
              <w:gridAfter w:val="0"/>
              <w:wBefore w:w="62" w:type="dxa"/>
              <w:trHeight w:val="300"/>
            </w:trPr>
          </w:trPrChange>
        </w:trPr>
        <w:tc>
          <w:tcPr>
            <w:tcW w:w="717" w:type="dxa"/>
            <w:gridSpan w:val="2"/>
            <w:hideMark/>
            <w:tcPrChange w:author="Kokki Teemu" w:date="2025-11-03T09:17:00Z" w:id="7535">
              <w:tcPr>
                <w:tcW w:w="751" w:type="dxa"/>
                <w:gridSpan w:val="5"/>
                <w:hideMark/>
              </w:tcPr>
            </w:tcPrChange>
          </w:tcPr>
          <w:p w:rsidRPr="00117039" w:rsidR="00DB28BE" w:rsidP="00DB28BE" w:rsidRDefault="00DB28BE" w14:paraId="113ECA9C" w14:textId="77777777">
            <w:pPr>
              <w:spacing w:after="0" w:line="276" w:lineRule="auto"/>
              <w:jc w:val="center"/>
              <w:rPr>
                <w:rFonts w:ascii="Times New Roman" w:hAnsi="Times New Roman" w:cs="Times New Roman"/>
                <w:sz w:val="16"/>
                <w:szCs w:val="16"/>
                <w:lang w:val="en-GB"/>
              </w:rPr>
            </w:pPr>
          </w:p>
        </w:tc>
        <w:tc>
          <w:tcPr>
            <w:tcW w:w="2766" w:type="dxa"/>
            <w:gridSpan w:val="2"/>
            <w:hideMark/>
            <w:tcPrChange w:author="Kokki Teemu" w:date="2025-11-03T09:17:00Z" w:id="7536">
              <w:tcPr>
                <w:tcW w:w="1984" w:type="dxa"/>
                <w:gridSpan w:val="5"/>
                <w:hideMark/>
              </w:tcPr>
            </w:tcPrChange>
          </w:tcPr>
          <w:p w:rsidRPr="00117039" w:rsidR="00DB28BE" w:rsidP="00DB28BE" w:rsidRDefault="00DB28BE" w14:paraId="30EF8270" w14:textId="77777777">
            <w:pPr>
              <w:spacing w:after="0" w:line="276" w:lineRule="auto"/>
              <w:rPr>
                <w:rFonts w:ascii="Times New Roman" w:hAnsi="Times New Roman" w:cs="Times New Roman"/>
                <w:sz w:val="16"/>
                <w:szCs w:val="16"/>
                <w:lang w:val="en-GB"/>
              </w:rPr>
            </w:pPr>
          </w:p>
        </w:tc>
        <w:tc>
          <w:tcPr>
            <w:tcW w:w="3082" w:type="dxa"/>
            <w:gridSpan w:val="2"/>
            <w:hideMark/>
            <w:tcPrChange w:author="Kokki Teemu" w:date="2025-11-03T09:17:00Z" w:id="7537">
              <w:tcPr>
                <w:tcW w:w="3018" w:type="dxa"/>
                <w:gridSpan w:val="9"/>
                <w:hideMark/>
              </w:tcPr>
            </w:tcPrChange>
          </w:tcPr>
          <w:p w:rsidRPr="00117039" w:rsidR="00DB28BE" w:rsidP="00DB28BE" w:rsidRDefault="00DB28BE" w14:paraId="6F6BCC4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 </w:t>
            </w:r>
          </w:p>
        </w:tc>
        <w:tc>
          <w:tcPr>
            <w:tcW w:w="3238" w:type="dxa"/>
            <w:hideMark/>
            <w:tcPrChange w:author="Kokki Teemu" w:date="2025-11-03T09:17:00Z" w:id="7538">
              <w:tcPr>
                <w:tcW w:w="3252" w:type="dxa"/>
                <w:gridSpan w:val="8"/>
                <w:hideMark/>
              </w:tcPr>
            </w:tcPrChange>
          </w:tcPr>
          <w:p w:rsidRPr="00117039" w:rsidR="00DB28BE" w:rsidP="00DB28BE" w:rsidRDefault="00DB28BE" w14:paraId="158834C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 of the time series. </w:t>
            </w:r>
          </w:p>
        </w:tc>
      </w:tr>
      <w:tr w:rsidRPr="000D46C5" w:rsidR="00DB28BE" w:rsidTr="0DC8649F" w14:paraId="51739C13" w14:textId="77777777">
        <w:tblPrEx>
          <w:tblPrExChange w:author="Kokki Teemu" w:date="2025-11-03T09:17:00Z" w:id="7539">
            <w:tblPrEx>
              <w:tblW w:w="9067" w:type="dxa"/>
              <w:tblInd w:w="-5" w:type="dxa"/>
            </w:tblPrEx>
          </w:tblPrExChange>
        </w:tblPrEx>
        <w:trPr>
          <w:gridBefore w:val="1"/>
          <w:wBefore w:w="111" w:type="dxa"/>
          <w:trHeight w:val="300"/>
          <w:trPrChange w:author="Kokki Teemu" w:date="2025-11-03T09:17:00Z" w:id="7540">
            <w:trPr>
              <w:gridBefore w:val="2"/>
              <w:gridAfter w:val="0"/>
              <w:wBefore w:w="62" w:type="dxa"/>
              <w:trHeight w:val="300"/>
            </w:trPr>
          </w:trPrChange>
        </w:trPr>
        <w:tc>
          <w:tcPr>
            <w:tcW w:w="717" w:type="dxa"/>
            <w:gridSpan w:val="2"/>
            <w:hideMark/>
            <w:tcPrChange w:author="Kokki Teemu" w:date="2025-11-03T09:17:00Z" w:id="7541">
              <w:tcPr>
                <w:tcW w:w="751" w:type="dxa"/>
                <w:gridSpan w:val="5"/>
                <w:hideMark/>
              </w:tcPr>
            </w:tcPrChange>
          </w:tcPr>
          <w:p w:rsidRPr="00117039" w:rsidR="00DB28BE" w:rsidP="00DB28BE" w:rsidRDefault="00DB28BE" w14:paraId="1329E61C" w14:textId="77777777">
            <w:pPr>
              <w:spacing w:after="0" w:line="276" w:lineRule="auto"/>
              <w:jc w:val="center"/>
              <w:rPr>
                <w:rFonts w:ascii="Times New Roman" w:hAnsi="Times New Roman" w:cs="Times New Roman"/>
                <w:sz w:val="16"/>
                <w:szCs w:val="16"/>
                <w:lang w:val="en-GB"/>
              </w:rPr>
            </w:pPr>
          </w:p>
        </w:tc>
        <w:tc>
          <w:tcPr>
            <w:tcW w:w="2766" w:type="dxa"/>
            <w:gridSpan w:val="2"/>
            <w:hideMark/>
            <w:tcPrChange w:author="Kokki Teemu" w:date="2025-11-03T09:17:00Z" w:id="7542">
              <w:tcPr>
                <w:tcW w:w="1984" w:type="dxa"/>
                <w:gridSpan w:val="5"/>
                <w:hideMark/>
              </w:tcPr>
            </w:tcPrChange>
          </w:tcPr>
          <w:p w:rsidRPr="00117039" w:rsidR="00DB28BE" w:rsidP="00DB28BE" w:rsidRDefault="00DB28BE" w14:paraId="496D84BB" w14:textId="77777777">
            <w:pPr>
              <w:spacing w:after="0" w:line="276" w:lineRule="auto"/>
              <w:rPr>
                <w:rFonts w:ascii="Times New Roman" w:hAnsi="Times New Roman" w:cs="Times New Roman"/>
                <w:sz w:val="16"/>
                <w:szCs w:val="16"/>
                <w:lang w:val="en-GB"/>
              </w:rPr>
            </w:pPr>
          </w:p>
        </w:tc>
        <w:tc>
          <w:tcPr>
            <w:tcW w:w="3082" w:type="dxa"/>
            <w:gridSpan w:val="2"/>
            <w:hideMark/>
            <w:tcPrChange w:author="Kokki Teemu" w:date="2025-11-03T09:17:00Z" w:id="7543">
              <w:tcPr>
                <w:tcW w:w="3018" w:type="dxa"/>
                <w:gridSpan w:val="9"/>
                <w:hideMark/>
              </w:tcPr>
            </w:tcPrChange>
          </w:tcPr>
          <w:p w:rsidRPr="00117039" w:rsidR="00DB28BE" w:rsidP="00DB28BE" w:rsidRDefault="00DB28BE" w14:paraId="0989DB7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Unit </w:t>
            </w:r>
          </w:p>
        </w:tc>
        <w:tc>
          <w:tcPr>
            <w:tcW w:w="3238" w:type="dxa"/>
            <w:hideMark/>
            <w:tcPrChange w:author="Kokki Teemu" w:date="2025-11-03T09:17:00Z" w:id="7544">
              <w:tcPr>
                <w:tcW w:w="3252" w:type="dxa"/>
                <w:gridSpan w:val="8"/>
                <w:hideMark/>
              </w:tcPr>
            </w:tcPrChange>
          </w:tcPr>
          <w:p w:rsidRPr="00117039" w:rsidR="00DB28BE" w:rsidP="00DB28BE" w:rsidRDefault="00DB28BE" w14:paraId="08B6374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The unit in which the quantities in field ‘Quantity’ have been stated. </w:t>
            </w:r>
          </w:p>
        </w:tc>
      </w:tr>
      <w:tr w:rsidRPr="000D46C5" w:rsidR="00DB28BE" w:rsidTr="0DC8649F" w14:paraId="76EA1998" w14:textId="77777777">
        <w:tblPrEx>
          <w:tblPrExChange w:author="Kokki Teemu" w:date="2025-11-03T09:17:00Z" w:id="7545">
            <w:tblPrEx>
              <w:tblW w:w="9067" w:type="dxa"/>
              <w:tblInd w:w="-5" w:type="dxa"/>
            </w:tblPrEx>
          </w:tblPrExChange>
        </w:tblPrEx>
        <w:trPr>
          <w:gridBefore w:val="1"/>
          <w:wBefore w:w="111" w:type="dxa"/>
          <w:trHeight w:val="300"/>
          <w:trPrChange w:author="Kokki Teemu" w:date="2025-11-03T09:17:00Z" w:id="7546">
            <w:trPr>
              <w:gridBefore w:val="2"/>
              <w:gridAfter w:val="0"/>
              <w:wBefore w:w="62" w:type="dxa"/>
              <w:trHeight w:val="300"/>
            </w:trPr>
          </w:trPrChange>
        </w:trPr>
        <w:tc>
          <w:tcPr>
            <w:tcW w:w="717" w:type="dxa"/>
            <w:gridSpan w:val="2"/>
            <w:tcPrChange w:author="Kokki Teemu" w:date="2025-11-03T09:17:00Z" w:id="7547">
              <w:tcPr>
                <w:tcW w:w="751" w:type="dxa"/>
                <w:gridSpan w:val="5"/>
              </w:tcPr>
            </w:tcPrChange>
          </w:tcPr>
          <w:p w:rsidRPr="00117039" w:rsidR="00DB28BE" w:rsidP="00DB28BE" w:rsidRDefault="00DB28BE" w14:paraId="5B37535A" w14:textId="77777777">
            <w:pPr>
              <w:spacing w:after="0" w:line="276" w:lineRule="auto"/>
              <w:jc w:val="center"/>
              <w:rPr>
                <w:rFonts w:ascii="Times New Roman" w:hAnsi="Times New Roman" w:cs="Times New Roman"/>
                <w:sz w:val="16"/>
                <w:szCs w:val="16"/>
                <w:lang w:val="en-GB"/>
              </w:rPr>
            </w:pPr>
          </w:p>
        </w:tc>
        <w:tc>
          <w:tcPr>
            <w:tcW w:w="2766" w:type="dxa"/>
            <w:gridSpan w:val="2"/>
            <w:tcPrChange w:author="Kokki Teemu" w:date="2025-11-03T09:17:00Z" w:id="7548">
              <w:tcPr>
                <w:tcW w:w="1984" w:type="dxa"/>
                <w:gridSpan w:val="5"/>
              </w:tcPr>
            </w:tcPrChange>
          </w:tcPr>
          <w:p w:rsidRPr="00117039" w:rsidR="00DB28BE" w:rsidP="00DB28BE" w:rsidRDefault="00DB28BE" w14:paraId="7485845A" w14:textId="77777777">
            <w:pPr>
              <w:spacing w:after="0" w:line="276" w:lineRule="auto"/>
              <w:rPr>
                <w:rFonts w:ascii="Times New Roman" w:hAnsi="Times New Roman" w:cs="Times New Roman"/>
                <w:sz w:val="16"/>
                <w:szCs w:val="16"/>
                <w:lang w:val="en-GB"/>
              </w:rPr>
            </w:pPr>
          </w:p>
        </w:tc>
        <w:tc>
          <w:tcPr>
            <w:tcW w:w="3082" w:type="dxa"/>
            <w:gridSpan w:val="2"/>
            <w:tcPrChange w:author="Kokki Teemu" w:date="2025-11-03T09:17:00Z" w:id="7549">
              <w:tcPr>
                <w:tcW w:w="3018" w:type="dxa"/>
                <w:gridSpan w:val="9"/>
              </w:tcPr>
            </w:tcPrChange>
          </w:tcPr>
          <w:p w:rsidRPr="00117039" w:rsidR="00DB28BE" w:rsidP="00DB28BE" w:rsidRDefault="00DB28BE" w14:paraId="413356A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Price Unit</w:t>
            </w:r>
          </w:p>
        </w:tc>
        <w:tc>
          <w:tcPr>
            <w:tcW w:w="3238" w:type="dxa"/>
            <w:tcPrChange w:author="Kokki Teemu" w:date="2025-11-03T09:17:00Z" w:id="7550">
              <w:tcPr>
                <w:tcW w:w="3252" w:type="dxa"/>
                <w:gridSpan w:val="8"/>
              </w:tcPr>
            </w:tcPrChange>
          </w:tcPr>
          <w:p w:rsidRPr="00117039" w:rsidR="00DB28BE" w:rsidP="00DB28BE" w:rsidRDefault="00DB28BE" w14:paraId="6990E69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The unit in which the price in field ‘Price’ have been stated.</w:t>
            </w:r>
          </w:p>
        </w:tc>
      </w:tr>
      <w:tr w:rsidRPr="00A36394" w:rsidR="00DB28BE" w:rsidTr="0DC8649F" w14:paraId="18CF2657" w14:textId="77777777">
        <w:tblPrEx>
          <w:tblPrExChange w:author="Kokki Teemu" w:date="2025-10-20T08:49:00Z" w:id="7551">
            <w:tblPrEx>
              <w:tblW w:w="9067" w:type="dxa"/>
              <w:tblInd w:w="-5" w:type="dxa"/>
            </w:tblPrEx>
          </w:tblPrExChange>
        </w:tblPrEx>
        <w:trPr>
          <w:gridBefore w:val="1"/>
          <w:wBefore w:w="111" w:type="dxa"/>
          <w:trHeight w:val="300"/>
          <w:trPrChange w:author="Kokki Teemu" w:date="2025-10-20T08:49:00Z" w:id="7552">
            <w:trPr>
              <w:gridBefore w:val="2"/>
              <w:gridAfter w:val="0"/>
              <w:wBefore w:w="62" w:type="dxa"/>
              <w:trHeight w:val="300"/>
            </w:trPr>
          </w:trPrChange>
        </w:trPr>
        <w:tc>
          <w:tcPr>
            <w:tcW w:w="717" w:type="dxa"/>
            <w:gridSpan w:val="2"/>
            <w:hideMark/>
            <w:tcPrChange w:author="Kokki Teemu" w:date="2025-10-20T08:49:00Z" w:id="7553">
              <w:tcPr>
                <w:tcW w:w="751" w:type="dxa"/>
                <w:gridSpan w:val="5"/>
                <w:hideMark/>
              </w:tcPr>
            </w:tcPrChange>
          </w:tcPr>
          <w:p w:rsidRPr="00117039" w:rsidR="00DB28BE" w:rsidP="00DB28BE" w:rsidRDefault="00DB28BE" w14:paraId="0DE4E305" w14:textId="77777777">
            <w:pPr>
              <w:spacing w:after="0" w:line="276" w:lineRule="auto"/>
              <w:jc w:val="center"/>
              <w:rPr>
                <w:rFonts w:ascii="Times New Roman" w:hAnsi="Times New Roman" w:cs="Times New Roman"/>
                <w:sz w:val="16"/>
                <w:szCs w:val="16"/>
                <w:lang w:val="en-GB"/>
              </w:rPr>
            </w:pPr>
          </w:p>
        </w:tc>
        <w:tc>
          <w:tcPr>
            <w:tcW w:w="2766" w:type="dxa"/>
            <w:gridSpan w:val="2"/>
            <w:hideMark/>
            <w:tcPrChange w:author="Kokki Teemu" w:date="2025-10-20T08:49:00Z" w:id="7554">
              <w:tcPr>
                <w:tcW w:w="1984" w:type="dxa"/>
                <w:gridSpan w:val="5"/>
                <w:hideMark/>
              </w:tcPr>
            </w:tcPrChange>
          </w:tcPr>
          <w:p w:rsidRPr="00117039" w:rsidR="00DB28BE" w:rsidP="00DB28BE" w:rsidRDefault="00DB28BE" w14:paraId="20E5E19A" w14:textId="77777777">
            <w:pPr>
              <w:spacing w:after="0" w:line="276" w:lineRule="auto"/>
              <w:rPr>
                <w:rFonts w:ascii="Times New Roman" w:hAnsi="Times New Roman" w:cs="Times New Roman"/>
                <w:sz w:val="16"/>
                <w:szCs w:val="16"/>
                <w:lang w:val="en-GB"/>
              </w:rPr>
            </w:pPr>
          </w:p>
        </w:tc>
        <w:tc>
          <w:tcPr>
            <w:tcW w:w="6320" w:type="dxa"/>
            <w:gridSpan w:val="3"/>
            <w:hideMark/>
            <w:tcPrChange w:author="Kokki Teemu" w:date="2025-10-20T08:49:00Z" w:id="7555">
              <w:tcPr>
                <w:tcW w:w="6270" w:type="dxa"/>
                <w:gridSpan w:val="17"/>
                <w:hideMark/>
              </w:tcPr>
            </w:tcPrChange>
          </w:tcPr>
          <w:p w:rsidR="00DB28BE" w:rsidP="00DB28BE" w:rsidRDefault="00DB28BE" w14:paraId="13EBAA2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For each interval</w:t>
            </w:r>
          </w:p>
          <w:p w:rsidRPr="00117039" w:rsidR="00DB28BE" w:rsidP="00DB28BE" w:rsidRDefault="00DB28BE" w14:paraId="2E0C9FEC" w14:textId="0DEE8ED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w:t>
            </w:r>
          </w:p>
          <w:tbl>
            <w:tblPr>
              <w:tblW w:w="6300" w:type="dxa"/>
              <w:tblCellMar>
                <w:left w:w="0" w:type="dxa"/>
                <w:right w:w="0" w:type="dxa"/>
              </w:tblCellMar>
              <w:tblLook w:val="04A0" w:firstRow="1" w:lastRow="0" w:firstColumn="1" w:lastColumn="0" w:noHBand="0" w:noVBand="1"/>
            </w:tblPr>
            <w:tblGrid>
              <w:gridCol w:w="1554"/>
              <w:gridCol w:w="4746"/>
            </w:tblGrid>
            <w:tr w:rsidRPr="000119BB" w:rsidR="00DB28BE" w14:paraId="02C9BBF8" w14:textId="77777777">
              <w:trPr>
                <w:trHeight w:val="998"/>
                <w:ins w:author="Fernando Dominguez" w:date="2025-09-11T18:08:00Z" w:id="7556"/>
              </w:trPr>
              <w:tc>
                <w:tcPr>
                  <w:tcW w:w="1554" w:type="dxa"/>
                  <w:tcBorders>
                    <w:top w:val="single" w:color="000000" w:themeColor="text1" w:sz="4" w:space="0"/>
                    <w:left w:val="single" w:color="000000" w:themeColor="text1" w:sz="4" w:space="0"/>
                    <w:bottom w:val="single" w:color="auto" w:sz="8" w:space="0"/>
                    <w:right w:val="single" w:color="auto" w:sz="8" w:space="0"/>
                  </w:tcBorders>
                  <w:vAlign w:val="center"/>
                  <w:hideMark/>
                </w:tcPr>
                <w:p w:rsidRPr="000119BB" w:rsidR="00DB28BE" w:rsidP="00DB28BE" w:rsidRDefault="00DB28BE" w14:paraId="28A20861"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Start timestamp </w:t>
                  </w:r>
                </w:p>
              </w:tc>
              <w:tc>
                <w:tcPr>
                  <w:tcW w:w="4746" w:type="dxa"/>
                  <w:tcBorders>
                    <w:top w:val="single" w:color="000000" w:themeColor="text1" w:sz="4" w:space="0"/>
                    <w:left w:val="nil"/>
                    <w:bottom w:val="single" w:color="auto" w:sz="8" w:space="0"/>
                    <w:right w:val="single" w:color="000000" w:themeColor="text1" w:sz="4" w:space="0"/>
                  </w:tcBorders>
                  <w:vAlign w:val="center"/>
                  <w:hideMark/>
                </w:tcPr>
                <w:p w:rsidRPr="000119BB" w:rsidR="00DB28BE" w:rsidP="00DB28BE" w:rsidRDefault="00DB28BE" w14:paraId="6B28441B"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Start timestamp of interval. </w:t>
                  </w:r>
                </w:p>
              </w:tc>
            </w:tr>
            <w:tr w:rsidRPr="000119BB" w:rsidR="00DB28BE" w14:paraId="24C6E99B" w14:textId="77777777">
              <w:trPr>
                <w:trHeight w:val="670"/>
                <w:ins w:author="Fernando Dominguez" w:date="2025-09-11T18:08:00Z" w:id="7557"/>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DB28BE" w:rsidP="00DB28BE" w:rsidRDefault="00DB28BE" w14:paraId="103CCBD3"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End timestamp </w:t>
                  </w:r>
                </w:p>
              </w:tc>
              <w:tc>
                <w:tcPr>
                  <w:tcW w:w="4746" w:type="dxa"/>
                  <w:tcBorders>
                    <w:top w:val="nil"/>
                    <w:left w:val="nil"/>
                    <w:bottom w:val="single" w:color="auto" w:sz="8" w:space="0"/>
                    <w:right w:val="single" w:color="000000" w:themeColor="text1" w:sz="4" w:space="0"/>
                  </w:tcBorders>
                  <w:vAlign w:val="center"/>
                  <w:hideMark/>
                </w:tcPr>
                <w:p w:rsidRPr="000119BB" w:rsidR="00DB28BE" w:rsidP="00DB28BE" w:rsidRDefault="00DB28BE" w14:paraId="07641003"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End timestamp of interval. </w:t>
                  </w:r>
                </w:p>
              </w:tc>
            </w:tr>
            <w:tr w:rsidRPr="00EC7149" w:rsidR="00DB28BE" w14:paraId="49A2215A" w14:textId="77777777">
              <w:trPr>
                <w:trHeight w:val="39"/>
                <w:ins w:author="Fernando Dominguez" w:date="2025-09-11T18:08:00Z" w:id="7558"/>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DB28BE" w:rsidP="00DB28BE" w:rsidRDefault="00DB28BE" w14:paraId="7DFCA0B8"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Direction </w:t>
                  </w:r>
                </w:p>
              </w:tc>
              <w:tc>
                <w:tcPr>
                  <w:tcW w:w="4746" w:type="dxa"/>
                  <w:tcBorders>
                    <w:top w:val="nil"/>
                    <w:left w:val="nil"/>
                    <w:bottom w:val="single" w:color="auto" w:sz="8" w:space="0"/>
                    <w:right w:val="single" w:color="000000" w:themeColor="text1" w:sz="4" w:space="0"/>
                  </w:tcBorders>
                  <w:vAlign w:val="center"/>
                  <w:hideMark/>
                </w:tcPr>
                <w:p w:rsidRPr="000119BB" w:rsidR="00DB28BE" w:rsidP="00DB28BE" w:rsidRDefault="00DB28BE" w14:paraId="5FAEA2A3" w14:textId="77777777">
                  <w:pPr>
                    <w:spacing w:after="0" w:line="240" w:lineRule="auto"/>
                    <w:rPr>
                      <w:rFonts w:ascii="Times New Roman" w:hAnsi="Times New Roman" w:eastAsia="Times New Roman" w:cs="Times New Roman"/>
                      <w:color w:val="000000"/>
                      <w:sz w:val="16"/>
                      <w:szCs w:val="16"/>
                      <w:lang w:eastAsia="en-GB"/>
                    </w:rPr>
                  </w:pPr>
                  <w:r>
                    <w:rPr>
                      <w:rFonts w:ascii="Times New Roman" w:hAnsi="Times New Roman" w:eastAsia="Times New Roman" w:cs="Times New Roman"/>
                      <w:color w:val="000000" w:themeColor="text1"/>
                      <w:sz w:val="16"/>
                      <w:szCs w:val="16"/>
                      <w:lang w:val="en-US" w:eastAsia="en-GB"/>
                    </w:rPr>
                    <w:t>Up or Down</w:t>
                  </w:r>
                  <w:r w:rsidRPr="4BB91AB8">
                    <w:rPr>
                      <w:rFonts w:ascii="Times New Roman" w:hAnsi="Times New Roman" w:eastAsia="Times New Roman" w:cs="Times New Roman"/>
                      <w:color w:val="000000" w:themeColor="text1"/>
                      <w:sz w:val="16"/>
                      <w:szCs w:val="16"/>
                      <w:lang w:val="en-US" w:eastAsia="en-GB"/>
                    </w:rPr>
                    <w:t> </w:t>
                  </w:r>
                </w:p>
              </w:tc>
            </w:tr>
            <w:tr w:rsidRPr="00EC7149" w:rsidR="00DB28BE" w14:paraId="63E611C2" w14:textId="77777777">
              <w:trPr>
                <w:trHeight w:val="1294"/>
                <w:ins w:author="Fernando Dominguez" w:date="2025-09-11T18:08:00Z" w:id="7559"/>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DB28BE" w:rsidP="00DB28BE" w:rsidRDefault="00DB28BE" w14:paraId="6BE6673D" w14:textId="77777777">
                  <w:pPr>
                    <w:spacing w:after="0" w:line="240" w:lineRule="auto"/>
                    <w:rPr>
                      <w:rFonts w:ascii="Times New Roman" w:hAnsi="Times New Roman" w:eastAsia="Times New Roman" w:cs="Times New Roman"/>
                      <w:color w:val="000000"/>
                      <w:sz w:val="16"/>
                      <w:szCs w:val="16"/>
                      <w:lang w:eastAsia="en-GB"/>
                    </w:rPr>
                  </w:pPr>
                  <w:r>
                    <w:rPr>
                      <w:rFonts w:ascii="Times New Roman" w:hAnsi="Times New Roman" w:eastAsia="Times New Roman" w:cs="Times New Roman"/>
                      <w:color w:val="000000"/>
                      <w:sz w:val="16"/>
                      <w:szCs w:val="16"/>
                      <w:lang w:val="en-US" w:eastAsia="en-GB"/>
                    </w:rPr>
                    <w:t>Price</w:t>
                  </w:r>
                </w:p>
              </w:tc>
              <w:tc>
                <w:tcPr>
                  <w:tcW w:w="4746" w:type="dxa"/>
                  <w:tcBorders>
                    <w:top w:val="nil"/>
                    <w:left w:val="nil"/>
                    <w:bottom w:val="single" w:color="auto" w:sz="8" w:space="0"/>
                    <w:right w:val="single" w:color="000000" w:themeColor="text1" w:sz="4" w:space="0"/>
                  </w:tcBorders>
                  <w:vAlign w:val="center"/>
                  <w:hideMark/>
                </w:tcPr>
                <w:p w:rsidRPr="000119BB" w:rsidR="00DB28BE" w:rsidP="00DB28BE" w:rsidRDefault="00DB28BE" w14:paraId="01137E6F" w14:textId="77777777">
                  <w:pPr>
                    <w:spacing w:after="0" w:line="240" w:lineRule="auto"/>
                    <w:rPr>
                      <w:rFonts w:ascii="Times New Roman" w:hAnsi="Times New Roman" w:eastAsia="Times New Roman" w:cs="Times New Roman"/>
                      <w:color w:val="000000"/>
                      <w:sz w:val="16"/>
                      <w:szCs w:val="16"/>
                      <w:lang w:eastAsia="en-GB"/>
                    </w:rPr>
                  </w:pPr>
                  <w:r>
                    <w:rPr>
                      <w:rFonts w:ascii="Times New Roman" w:hAnsi="Times New Roman" w:eastAsia="Times New Roman" w:cs="Times New Roman"/>
                      <w:color w:val="000000"/>
                      <w:sz w:val="16"/>
                      <w:szCs w:val="16"/>
                      <w:lang w:val="en-US" w:eastAsia="en-GB"/>
                    </w:rPr>
                    <w:t>Price for the interval</w:t>
                  </w:r>
                  <w:r w:rsidRPr="000119BB">
                    <w:rPr>
                      <w:rFonts w:ascii="Times New Roman" w:hAnsi="Times New Roman" w:eastAsia="Times New Roman" w:cs="Times New Roman"/>
                      <w:color w:val="000000"/>
                      <w:sz w:val="16"/>
                      <w:szCs w:val="16"/>
                      <w:lang w:val="en-US" w:eastAsia="en-GB"/>
                    </w:rPr>
                    <w:t> </w:t>
                  </w:r>
                </w:p>
              </w:tc>
            </w:tr>
            <w:tr w:rsidRPr="000119BB" w:rsidR="00DB28BE" w14:paraId="5D20BFA5" w14:textId="77777777">
              <w:trPr>
                <w:trHeight w:val="547"/>
                <w:ins w:author="Fernando Dominguez" w:date="2025-09-11T18:08:00Z" w:id="7560"/>
              </w:trPr>
              <w:tc>
                <w:tcPr>
                  <w:tcW w:w="1554" w:type="dxa"/>
                  <w:tcBorders>
                    <w:top w:val="nil"/>
                    <w:left w:val="single" w:color="000000" w:themeColor="text1" w:sz="4" w:space="0"/>
                    <w:bottom w:val="single" w:color="000000" w:themeColor="text1" w:sz="4" w:space="0"/>
                    <w:right w:val="single" w:color="auto" w:sz="8" w:space="0"/>
                  </w:tcBorders>
                  <w:vAlign w:val="center"/>
                  <w:hideMark/>
                </w:tcPr>
                <w:p w:rsidRPr="000119BB" w:rsidR="00DB28BE" w:rsidP="00DB28BE" w:rsidRDefault="00DB28BE" w14:paraId="0C442A7B"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Quantity </w:t>
                  </w:r>
                </w:p>
              </w:tc>
              <w:tc>
                <w:tcPr>
                  <w:tcW w:w="4746" w:type="dxa"/>
                  <w:tcBorders>
                    <w:top w:val="nil"/>
                    <w:left w:val="nil"/>
                    <w:bottom w:val="single" w:color="000000" w:themeColor="text1" w:sz="4" w:space="0"/>
                    <w:right w:val="single" w:color="000000" w:themeColor="text1" w:sz="4" w:space="0"/>
                  </w:tcBorders>
                  <w:vAlign w:val="center"/>
                  <w:hideMark/>
                </w:tcPr>
                <w:p w:rsidRPr="000119BB" w:rsidR="00DB28BE" w:rsidP="00DB28BE" w:rsidRDefault="00DB28BE" w14:paraId="2E1E57F3"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Volume consumed or generated </w:t>
                  </w:r>
                </w:p>
              </w:tc>
            </w:tr>
          </w:tbl>
          <w:p w:rsidRPr="00117039" w:rsidR="00DB28BE" w:rsidP="00DB28BE" w:rsidRDefault="00DB28BE" w14:paraId="60543055" w14:textId="77777777">
            <w:pPr>
              <w:spacing w:after="0"/>
              <w:jc w:val="center"/>
              <w:rPr>
                <w:lang w:val="en-GB"/>
              </w:rPr>
            </w:pPr>
          </w:p>
        </w:tc>
      </w:tr>
      <w:tr w:rsidRPr="000D46C5" w:rsidR="00DB28BE" w:rsidTr="0DC8649F" w14:paraId="7F9697DD" w14:textId="77777777">
        <w:tblPrEx>
          <w:tblPrExChange w:author="Kokki Teemu" w:date="2025-11-03T09:17:00Z" w:id="7561">
            <w:tblPrEx>
              <w:tblW w:w="9067" w:type="dxa"/>
              <w:tblInd w:w="-5" w:type="dxa"/>
            </w:tblPrEx>
          </w:tblPrExChange>
        </w:tblPrEx>
        <w:trPr>
          <w:gridBefore w:val="1"/>
          <w:wBefore w:w="111" w:type="dxa"/>
          <w:trHeight w:val="300"/>
          <w:trPrChange w:author="Kokki Teemu" w:date="2025-11-03T09:17:00Z" w:id="7562">
            <w:trPr>
              <w:gridBefore w:val="2"/>
              <w:gridAfter w:val="0"/>
              <w:wBefore w:w="62" w:type="dxa"/>
              <w:trHeight w:val="300"/>
            </w:trPr>
          </w:trPrChange>
        </w:trPr>
        <w:tc>
          <w:tcPr>
            <w:tcW w:w="717" w:type="dxa"/>
            <w:gridSpan w:val="2"/>
            <w:tcPrChange w:author="Kokki Teemu" w:date="2025-11-03T09:17:00Z" w:id="7563">
              <w:tcPr>
                <w:tcW w:w="751" w:type="dxa"/>
                <w:gridSpan w:val="5"/>
              </w:tcPr>
            </w:tcPrChange>
          </w:tcPr>
          <w:p w:rsidRPr="00117039" w:rsidR="00DB28BE" w:rsidP="00DB28BE" w:rsidRDefault="00DB28BE" w14:paraId="5DFE9BF0" w14:textId="77777777">
            <w:pPr>
              <w:spacing w:after="0" w:line="276" w:lineRule="auto"/>
              <w:jc w:val="center"/>
              <w:rPr>
                <w:rFonts w:ascii="Times New Roman" w:hAnsi="Times New Roman" w:cs="Times New Roman"/>
                <w:sz w:val="16"/>
                <w:szCs w:val="16"/>
                <w:lang w:val="en-GB"/>
              </w:rPr>
            </w:pPr>
          </w:p>
        </w:tc>
        <w:tc>
          <w:tcPr>
            <w:tcW w:w="2766" w:type="dxa"/>
            <w:gridSpan w:val="2"/>
            <w:tcPrChange w:author="Kokki Teemu" w:date="2025-11-03T09:17:00Z" w:id="7564">
              <w:tcPr>
                <w:tcW w:w="1984" w:type="dxa"/>
                <w:gridSpan w:val="5"/>
              </w:tcPr>
            </w:tcPrChange>
          </w:tcPr>
          <w:p w:rsidRPr="00117039" w:rsidR="00DB28BE" w:rsidP="00DB28BE" w:rsidRDefault="00DB28BE" w14:paraId="0BB13935"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Change w:author="Kokki Teemu" w:date="2025-11-03T09:17:00Z" w:id="7565">
              <w:tcPr>
                <w:tcW w:w="3018" w:type="dxa"/>
                <w:gridSpan w:val="9"/>
              </w:tcPr>
            </w:tcPrChange>
          </w:tcPr>
          <w:p w:rsidRPr="00117039" w:rsidR="00DB28BE" w:rsidP="00DB28BE" w:rsidRDefault="00DB28BE" w14:paraId="28EC52C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Divisibility</w:t>
            </w:r>
          </w:p>
        </w:tc>
        <w:tc>
          <w:tcPr>
            <w:tcW w:w="3238" w:type="dxa"/>
            <w:tcPrChange w:author="Kokki Teemu" w:date="2025-11-03T09:17:00Z" w:id="7566">
              <w:tcPr>
                <w:tcW w:w="3252" w:type="dxa"/>
                <w:gridSpan w:val="8"/>
              </w:tcPr>
            </w:tcPrChange>
          </w:tcPr>
          <w:p w:rsidRPr="00117039" w:rsidR="00DB28BE" w:rsidP="00DB28BE" w:rsidRDefault="00DB28BE" w14:paraId="0D2FD8A3" w14:textId="77777777">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highlight w:val="yellow"/>
                <w:lang w:val="en-GB"/>
              </w:rPr>
              <w:t>Indicates whether a bid may be partially accepted</w:t>
            </w:r>
          </w:p>
        </w:tc>
      </w:tr>
      <w:tr w:rsidR="00DB28BE" w:rsidTr="0DC8649F" w14:paraId="060403D1" w14:textId="77777777">
        <w:tblPrEx>
          <w:tblPrExChange w:author="Kokki Teemu" w:date="2025-11-03T09:17:00Z" w:id="7567">
            <w:tblPrEx>
              <w:tblW w:w="9067" w:type="dxa"/>
              <w:tblInd w:w="-5" w:type="dxa"/>
            </w:tblPrEx>
          </w:tblPrExChange>
        </w:tblPrEx>
        <w:trPr>
          <w:gridBefore w:val="1"/>
          <w:wBefore w:w="111" w:type="dxa"/>
          <w:trHeight w:val="300"/>
          <w:trPrChange w:author="Kokki Teemu" w:date="2025-11-03T09:17:00Z" w:id="7568">
            <w:trPr>
              <w:gridBefore w:val="2"/>
              <w:gridAfter w:val="0"/>
              <w:wBefore w:w="62" w:type="dxa"/>
              <w:trHeight w:val="300"/>
            </w:trPr>
          </w:trPrChange>
        </w:trPr>
        <w:tc>
          <w:tcPr>
            <w:tcW w:w="717" w:type="dxa"/>
            <w:gridSpan w:val="2"/>
            <w:tcPrChange w:author="Kokki Teemu" w:date="2025-11-03T09:17:00Z" w:id="7569">
              <w:tcPr>
                <w:tcW w:w="751" w:type="dxa"/>
                <w:gridSpan w:val="5"/>
              </w:tcPr>
            </w:tcPrChange>
          </w:tcPr>
          <w:p w:rsidRPr="00117039" w:rsidR="00DB28BE" w:rsidP="00DB28BE" w:rsidRDefault="00DB28BE" w14:paraId="1A4C3713" w14:textId="77777777">
            <w:pPr>
              <w:spacing w:after="0" w:line="276" w:lineRule="auto"/>
              <w:jc w:val="center"/>
              <w:rPr>
                <w:rFonts w:ascii="Times New Roman" w:hAnsi="Times New Roman" w:cs="Times New Roman"/>
                <w:sz w:val="16"/>
                <w:szCs w:val="16"/>
                <w:lang w:val="en-GB"/>
              </w:rPr>
            </w:pPr>
          </w:p>
        </w:tc>
        <w:tc>
          <w:tcPr>
            <w:tcW w:w="2766" w:type="dxa"/>
            <w:gridSpan w:val="2"/>
            <w:tcPrChange w:author="Kokki Teemu" w:date="2025-11-03T09:17:00Z" w:id="7570">
              <w:tcPr>
                <w:tcW w:w="1984" w:type="dxa"/>
                <w:gridSpan w:val="5"/>
              </w:tcPr>
            </w:tcPrChange>
          </w:tcPr>
          <w:p w:rsidRPr="00117039" w:rsidR="00DB28BE" w:rsidP="00DB28BE" w:rsidRDefault="00DB28BE" w14:paraId="78E99191"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Change w:author="Kokki Teemu" w:date="2025-11-03T09:17:00Z" w:id="7571">
              <w:tcPr>
                <w:tcW w:w="3018" w:type="dxa"/>
                <w:gridSpan w:val="9"/>
              </w:tcPr>
            </w:tcPrChange>
          </w:tcPr>
          <w:p w:rsidRPr="00117039" w:rsidR="00DB28BE" w:rsidP="00DB28BE" w:rsidRDefault="00DB28BE" w14:paraId="3382545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Product Type</w:t>
            </w:r>
          </w:p>
        </w:tc>
        <w:tc>
          <w:tcPr>
            <w:tcW w:w="3238" w:type="dxa"/>
            <w:tcPrChange w:author="Kokki Teemu" w:date="2025-11-03T09:17:00Z" w:id="7572">
              <w:tcPr>
                <w:tcW w:w="3252" w:type="dxa"/>
                <w:gridSpan w:val="8"/>
              </w:tcPr>
            </w:tcPrChange>
          </w:tcPr>
          <w:p w:rsidRPr="00117039" w:rsidR="00DB28BE" w:rsidP="00DB28BE" w:rsidRDefault="00DB28BE" w14:paraId="29E9B651" w14:textId="77777777">
            <w:pPr>
              <w:spacing w:after="0" w:line="276" w:lineRule="auto"/>
              <w:rPr>
                <w:rFonts w:ascii="Times New Roman" w:hAnsi="Times New Roman" w:cs="Times New Roman"/>
                <w:sz w:val="16"/>
                <w:szCs w:val="16"/>
                <w:highlight w:val="yellow"/>
                <w:lang w:val="en-GB"/>
              </w:rPr>
            </w:pPr>
            <w:r w:rsidRPr="00117039">
              <w:rPr>
                <w:rFonts w:ascii="Times New Roman" w:hAnsi="Times New Roman" w:cs="Times New Roman"/>
                <w:sz w:val="16"/>
                <w:szCs w:val="16"/>
                <w:highlight w:val="yellow"/>
                <w:lang w:val="en-GB"/>
              </w:rPr>
              <w:t>Type of a product</w:t>
            </w:r>
          </w:p>
        </w:tc>
      </w:tr>
      <w:tr w:rsidRPr="000D46C5" w:rsidR="00DB28BE" w:rsidTr="0DC8649F" w14:paraId="3A62351D" w14:textId="77777777">
        <w:tblPrEx>
          <w:tblPrExChange w:author="Kokki Teemu" w:date="2025-11-03T09:17:00Z" w:id="7573">
            <w:tblPrEx>
              <w:tblW w:w="9067" w:type="dxa"/>
              <w:tblInd w:w="-5" w:type="dxa"/>
            </w:tblPrEx>
          </w:tblPrExChange>
        </w:tblPrEx>
        <w:trPr>
          <w:gridBefore w:val="1"/>
          <w:wBefore w:w="111" w:type="dxa"/>
          <w:trHeight w:val="300"/>
          <w:trPrChange w:author="Kokki Teemu" w:date="2025-11-03T09:17:00Z" w:id="7574">
            <w:trPr>
              <w:gridBefore w:val="2"/>
              <w:gridAfter w:val="0"/>
              <w:wBefore w:w="62" w:type="dxa"/>
              <w:trHeight w:val="300"/>
            </w:trPr>
          </w:trPrChange>
        </w:trPr>
        <w:tc>
          <w:tcPr>
            <w:tcW w:w="717" w:type="dxa"/>
            <w:gridSpan w:val="2"/>
            <w:tcPrChange w:author="Kokki Teemu" w:date="2025-11-03T09:17:00Z" w:id="7575">
              <w:tcPr>
                <w:tcW w:w="751" w:type="dxa"/>
                <w:gridSpan w:val="5"/>
              </w:tcPr>
            </w:tcPrChange>
          </w:tcPr>
          <w:p w:rsidRPr="00117039" w:rsidR="00DB28BE" w:rsidP="00DB28BE" w:rsidRDefault="00DB28BE" w14:paraId="631319DA" w14:textId="77777777">
            <w:pPr>
              <w:spacing w:after="0" w:line="276" w:lineRule="auto"/>
              <w:jc w:val="center"/>
              <w:rPr>
                <w:rFonts w:ascii="Times New Roman" w:hAnsi="Times New Roman" w:cs="Times New Roman"/>
                <w:sz w:val="16"/>
                <w:szCs w:val="16"/>
                <w:lang w:val="en-GB"/>
              </w:rPr>
            </w:pPr>
          </w:p>
        </w:tc>
        <w:tc>
          <w:tcPr>
            <w:tcW w:w="2766" w:type="dxa"/>
            <w:gridSpan w:val="2"/>
            <w:tcPrChange w:author="Kokki Teemu" w:date="2025-11-03T09:17:00Z" w:id="7576">
              <w:tcPr>
                <w:tcW w:w="1984" w:type="dxa"/>
                <w:gridSpan w:val="5"/>
              </w:tcPr>
            </w:tcPrChange>
          </w:tcPr>
          <w:p w:rsidRPr="00117039" w:rsidR="00DB28BE" w:rsidP="00DB28BE" w:rsidRDefault="00DB28BE" w14:paraId="6ED3B17C"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Change w:author="Kokki Teemu" w:date="2025-11-03T09:17:00Z" w:id="7577">
              <w:tcPr>
                <w:tcW w:w="3018" w:type="dxa"/>
                <w:gridSpan w:val="9"/>
              </w:tcPr>
            </w:tcPrChange>
          </w:tcPr>
          <w:p w:rsidRPr="00117039" w:rsidR="00DB28BE" w:rsidP="00DB28BE" w:rsidRDefault="00DB28BE" w14:paraId="4A4CD476" w14:textId="6FBC845A">
            <w:pPr>
              <w:spacing w:after="0" w:line="276" w:lineRule="auto"/>
              <w:rPr>
                <w:rFonts w:ascii="Times New Roman" w:hAnsi="Times New Roman" w:cs="Times New Roman"/>
                <w:sz w:val="16"/>
                <w:szCs w:val="16"/>
                <w:lang w:val="en-GB"/>
              </w:rPr>
            </w:pPr>
            <w:ins w:author="Albrecht, Patrick" w:date="2025-10-29T16:29:00Z" w:id="7578">
              <w:r w:rsidRPr="008C0128">
                <w:rPr>
                  <w:rFonts w:ascii="Times New Roman" w:hAnsi="Times New Roman" w:cs="Times New Roman"/>
                  <w:sz w:val="16"/>
                  <w:szCs w:val="16"/>
                  <w:lang w:val="en-US"/>
                  <w:rPrChange w:author="Albrecht, Patrick" w:date="2025-10-29T16:30:00Z" w:id="7579">
                    <w:rPr>
                      <w:rFonts w:ascii="Times New Roman" w:hAnsi="Times New Roman" w:cs="Times New Roman"/>
                      <w:sz w:val="16"/>
                      <w:szCs w:val="16"/>
                    </w:rPr>
                  </w:rPrChange>
                </w:rPr>
                <w:t>(optional) Capacity product for balancing or flexibility services</w:t>
              </w:r>
            </w:ins>
            <w:del w:author="Albrecht, Patrick" w:date="2025-10-29T16:29:00Z" w:id="7580">
              <w:r w:rsidRPr="00117039" w:rsidDel="008C0128">
                <w:rPr>
                  <w:rFonts w:ascii="Times New Roman" w:hAnsi="Times New Roman" w:cs="Times New Roman"/>
                  <w:sz w:val="16"/>
                  <w:szCs w:val="16"/>
                  <w:lang w:val="en-GB"/>
                </w:rPr>
                <w:delText>Identifier to reference object </w:delText>
              </w:r>
            </w:del>
          </w:p>
        </w:tc>
        <w:tc>
          <w:tcPr>
            <w:tcW w:w="3238" w:type="dxa"/>
            <w:tcPrChange w:author="Kokki Teemu" w:date="2025-11-03T09:17:00Z" w:id="7581">
              <w:tcPr>
                <w:tcW w:w="3252" w:type="dxa"/>
                <w:gridSpan w:val="8"/>
              </w:tcPr>
            </w:tcPrChange>
          </w:tcPr>
          <w:p w:rsidRPr="00117039" w:rsidR="00DB28BE" w:rsidP="00DB28BE" w:rsidRDefault="00DB28BE" w14:paraId="007F9ACC" w14:textId="499DFB4B">
            <w:pPr>
              <w:spacing w:after="0" w:line="276" w:lineRule="auto"/>
              <w:rPr>
                <w:rFonts w:ascii="Times New Roman" w:hAnsi="Times New Roman" w:cs="Times New Roman"/>
                <w:sz w:val="16"/>
                <w:szCs w:val="16"/>
                <w:highlight w:val="yellow"/>
                <w:lang w:val="en-GB"/>
              </w:rPr>
            </w:pPr>
            <w:ins w:author="Albrecht, Patrick" w:date="2025-10-29T16:30:00Z" w:id="7582">
              <w:r w:rsidRPr="00D16150">
                <w:rPr>
                  <w:rFonts w:ascii="Times New Roman" w:hAnsi="Times New Roman" w:cs="Times New Roman"/>
                  <w:sz w:val="16"/>
                  <w:szCs w:val="16"/>
                  <w:lang w:val="en-US"/>
                  <w:rPrChange w:author="Albrecht, Patrick" w:date="2025-10-29T16:33:00Z" w:id="7583">
                    <w:rPr>
                      <w:rFonts w:ascii="Times New Roman" w:hAnsi="Times New Roman" w:cs="Times New Roman"/>
                      <w:sz w:val="16"/>
                      <w:szCs w:val="16"/>
                    </w:rPr>
                  </w:rPrChange>
                </w:rPr>
                <w:t>Capacity product of the time series (for example, aFFR, mFRR, capacity for congestion management).</w:t>
              </w:r>
            </w:ins>
            <w:del w:author="Albrecht, Patrick" w:date="2025-10-29T16:30:00Z" w:id="7584">
              <w:r w:rsidRPr="00117039" w:rsidDel="008C0128">
                <w:rPr>
                  <w:rFonts w:ascii="Times New Roman" w:hAnsi="Times New Roman" w:cs="Times New Roman"/>
                  <w:sz w:val="16"/>
                  <w:szCs w:val="16"/>
                  <w:lang w:val="en-GB"/>
                </w:rPr>
                <w:delText>Unique identifier for the object of reference in the bid.</w:delText>
              </w:r>
            </w:del>
          </w:p>
        </w:tc>
      </w:tr>
      <w:tr w:rsidRPr="000D46C5" w:rsidR="00DB28BE" w:rsidTr="0DC8649F" w14:paraId="0C7CE1FC" w14:textId="77777777">
        <w:tblPrEx>
          <w:tblPrExChange w:author="Kokki Teemu" w:date="2025-11-03T09:17:00Z" w:id="7585">
            <w:tblPrEx>
              <w:tblW w:w="9067" w:type="dxa"/>
              <w:tblInd w:w="-5" w:type="dxa"/>
            </w:tblPrEx>
          </w:tblPrExChange>
        </w:tblPrEx>
        <w:trPr>
          <w:gridBefore w:val="1"/>
          <w:wBefore w:w="111" w:type="dxa"/>
          <w:trHeight w:val="300"/>
          <w:trPrChange w:author="Kokki Teemu" w:date="2025-11-03T09:17:00Z" w:id="7586">
            <w:trPr>
              <w:gridBefore w:val="2"/>
              <w:gridAfter w:val="0"/>
              <w:wBefore w:w="62" w:type="dxa"/>
              <w:trHeight w:val="300"/>
            </w:trPr>
          </w:trPrChange>
        </w:trPr>
        <w:tc>
          <w:tcPr>
            <w:tcW w:w="717" w:type="dxa"/>
            <w:gridSpan w:val="2"/>
            <w:tcPrChange w:author="Kokki Teemu" w:date="2025-11-03T09:17:00Z" w:id="7587">
              <w:tcPr>
                <w:tcW w:w="751" w:type="dxa"/>
                <w:gridSpan w:val="5"/>
              </w:tcPr>
            </w:tcPrChange>
          </w:tcPr>
          <w:p w:rsidRPr="00117039" w:rsidR="00DB28BE" w:rsidP="00DB28BE" w:rsidRDefault="00DB28BE" w14:paraId="649C6B6E" w14:textId="77777777">
            <w:pPr>
              <w:spacing w:after="0" w:line="276" w:lineRule="auto"/>
              <w:jc w:val="center"/>
              <w:rPr>
                <w:rFonts w:ascii="Times New Roman" w:hAnsi="Times New Roman" w:cs="Times New Roman"/>
                <w:sz w:val="16"/>
                <w:szCs w:val="16"/>
                <w:lang w:val="en-GB"/>
              </w:rPr>
            </w:pPr>
            <w:commentRangeStart w:id="7588"/>
          </w:p>
        </w:tc>
        <w:tc>
          <w:tcPr>
            <w:tcW w:w="2766" w:type="dxa"/>
            <w:gridSpan w:val="2"/>
            <w:tcPrChange w:author="Kokki Teemu" w:date="2025-11-03T09:17:00Z" w:id="7589">
              <w:tcPr>
                <w:tcW w:w="1984" w:type="dxa"/>
                <w:gridSpan w:val="5"/>
              </w:tcPr>
            </w:tcPrChange>
          </w:tcPr>
          <w:p w:rsidRPr="00117039" w:rsidR="00DB28BE" w:rsidP="00DB28BE" w:rsidRDefault="00DB28BE" w14:paraId="5FD254B8"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Change w:author="Kokki Teemu" w:date="2025-11-03T09:17:00Z" w:id="7590">
              <w:tcPr>
                <w:tcW w:w="3018" w:type="dxa"/>
                <w:gridSpan w:val="9"/>
              </w:tcPr>
            </w:tcPrChange>
          </w:tcPr>
          <w:p w:rsidRPr="00117039" w:rsidR="00DB28BE" w:rsidP="00DB28BE" w:rsidRDefault="00DB28BE" w14:paraId="2308F70E" w14:textId="6DA3209F">
            <w:pPr>
              <w:spacing w:after="0" w:line="276" w:lineRule="auto"/>
              <w:rPr>
                <w:rFonts w:ascii="Times New Roman" w:hAnsi="Times New Roman" w:cs="Times New Roman"/>
                <w:sz w:val="16"/>
                <w:szCs w:val="16"/>
                <w:lang w:val="en-GB"/>
              </w:rPr>
            </w:pPr>
            <w:ins w:author="Albrecht, Patrick" w:date="2025-10-29T16:31:00Z" w:id="7591">
              <w:r w:rsidRPr="00D16150">
                <w:rPr>
                  <w:rFonts w:ascii="Times New Roman" w:hAnsi="Times New Roman" w:cs="Times New Roman"/>
                  <w:sz w:val="16"/>
                  <w:szCs w:val="16"/>
                  <w:lang w:val="en-US"/>
                  <w:rPrChange w:author="Albrecht, Patrick" w:date="2025-10-29T16:33:00Z" w:id="7592">
                    <w:rPr>
                      <w:rFonts w:ascii="Times New Roman" w:hAnsi="Times New Roman" w:cs="Times New Roman"/>
                      <w:sz w:val="16"/>
                      <w:szCs w:val="16"/>
                    </w:rPr>
                  </w:rPrChange>
                </w:rPr>
                <w:t>(optional) The start-up characteristics for SPU</w:t>
              </w:r>
            </w:ins>
            <w:del w:author="Albrecht, Patrick" w:date="2025-10-29T16:31:00Z" w:id="7593">
              <w:r w:rsidRPr="00117039">
                <w:rPr>
                  <w:rFonts w:ascii="Times New Roman" w:hAnsi="Times New Roman" w:cs="Times New Roman"/>
                  <w:sz w:val="16"/>
                  <w:szCs w:val="16"/>
                  <w:lang w:val="en-GB"/>
                </w:rPr>
                <w:delText>(optional) Type of reference object</w:delText>
              </w:r>
            </w:del>
          </w:p>
        </w:tc>
        <w:tc>
          <w:tcPr>
            <w:tcW w:w="3238" w:type="dxa"/>
            <w:tcPrChange w:author="Kokki Teemu" w:date="2025-11-03T09:17:00Z" w:id="7594">
              <w:tcPr>
                <w:tcW w:w="3252" w:type="dxa"/>
                <w:gridSpan w:val="8"/>
              </w:tcPr>
            </w:tcPrChange>
          </w:tcPr>
          <w:p w:rsidRPr="00117039" w:rsidR="00DB28BE" w:rsidP="00DB28BE" w:rsidRDefault="00DB28BE" w14:paraId="29FA9041" w14:textId="34A29481">
            <w:pPr>
              <w:spacing w:after="0" w:line="276" w:lineRule="auto"/>
              <w:rPr>
                <w:rFonts w:ascii="Times New Roman" w:hAnsi="Times New Roman" w:cs="Times New Roman"/>
                <w:sz w:val="16"/>
                <w:szCs w:val="16"/>
                <w:highlight w:val="yellow"/>
                <w:lang w:val="en-GB"/>
              </w:rPr>
            </w:pPr>
            <w:ins w:author="Albrecht, Patrick" w:date="2025-10-29T16:31:00Z" w:id="7595">
              <w:r w:rsidRPr="00DB60F6">
                <w:rPr>
                  <w:rFonts w:ascii="Times New Roman" w:hAnsi="Times New Roman" w:cs="Times New Roman"/>
                  <w:sz w:val="16"/>
                  <w:szCs w:val="16"/>
                  <w:lang w:val="en-US"/>
                  <w:rPrChange w:author="Albrecht, Patrick" w:date="2025-10-29T16:37:00Z" w:id="7596">
                    <w:rPr>
                      <w:rFonts w:ascii="Times New Roman" w:hAnsi="Times New Roman" w:cs="Times New Roman"/>
                      <w:sz w:val="16"/>
                      <w:szCs w:val="16"/>
                    </w:rPr>
                  </w:rPrChange>
                </w:rPr>
                <w:t>The start-up characteristics for SPU of the day</w:t>
              </w:r>
            </w:ins>
            <w:del w:author="Albrecht, Patrick" w:date="2025-10-29T16:31:00Z" w:id="7597">
              <w:r w:rsidRPr="00117039">
                <w:rPr>
                  <w:rFonts w:ascii="Times New Roman" w:hAnsi="Times New Roman" w:cs="Times New Roman"/>
                  <w:sz w:val="16"/>
                  <w:szCs w:val="16"/>
                  <w:lang w:val="en-GB"/>
                </w:rPr>
                <w:delText xml:space="preserve">Specifies the type of the reference object. </w:delText>
              </w:r>
              <w:commentRangeEnd w:id="7588"/>
              <w:r w:rsidRPr="00117039">
                <w:rPr>
                  <w:rStyle w:val="CommentReference"/>
                  <w:rFonts w:ascii="Times New Roman" w:hAnsi="Times New Roman" w:cs="Times New Roman"/>
                  <w:highlight w:val="yellow"/>
                  <w:lang w:val="en-GB"/>
                </w:rPr>
                <w:commentReference w:id="7588"/>
              </w:r>
            </w:del>
          </w:p>
        </w:tc>
      </w:tr>
      <w:tr w:rsidRPr="000D46C5" w:rsidR="005B18EA" w:rsidTr="0DC8649F" w14:paraId="50C75F9A" w14:textId="77777777">
        <w:trPr>
          <w:gridBefore w:val="1"/>
          <w:wBefore w:w="111" w:type="dxa"/>
          <w:trHeight w:val="300"/>
          <w:ins w:author="Carmen Garcia Montero" w:date="2025-11-03T16:46:00Z" w:id="7598"/>
        </w:trPr>
        <w:tc>
          <w:tcPr>
            <w:tcW w:w="717" w:type="dxa"/>
            <w:gridSpan w:val="2"/>
          </w:tcPr>
          <w:p w:rsidR="005B18EA" w:rsidP="005B18EA" w:rsidRDefault="005B18EA" w14:paraId="1C564E74" w14:textId="4467EF1F">
            <w:pPr>
              <w:pStyle w:val="Heading2"/>
              <w:rPr>
                <w:ins w:author="Carmen Garcia Montero" w:date="2025-11-03T16:46:00Z" w:id="7599"/>
                <w:rFonts w:ascii="Times New Roman" w:hAnsi="Times New Roman" w:cs="Times New Roman"/>
                <w:color w:val="auto"/>
                <w:sz w:val="16"/>
                <w:szCs w:val="16"/>
                <w:lang w:val="en-GB"/>
              </w:rPr>
            </w:pPr>
            <w:ins w:author="Carmen Garcia Montero" w:date="2025-11-03T16:47:00Z" w:id="7600">
              <w:r>
                <w:rPr>
                  <w:rFonts w:ascii="Times New Roman" w:hAnsi="Times New Roman" w:cs="Times New Roman"/>
                  <w:color w:val="auto"/>
                  <w:sz w:val="16"/>
                  <w:szCs w:val="16"/>
                  <w:lang w:val="en-GB"/>
                </w:rPr>
                <w:t>BW</w:t>
              </w:r>
            </w:ins>
          </w:p>
        </w:tc>
        <w:tc>
          <w:tcPr>
            <w:tcW w:w="2766" w:type="dxa"/>
            <w:gridSpan w:val="2"/>
          </w:tcPr>
          <w:p w:rsidRPr="00117039" w:rsidR="005B18EA" w:rsidP="005B18EA" w:rsidRDefault="005B18EA" w14:paraId="360C695F" w14:textId="7D08D17E">
            <w:pPr>
              <w:pStyle w:val="Heading2"/>
              <w:rPr>
                <w:ins w:author="Carmen Garcia Montero" w:date="2025-11-03T16:46:00Z" w:id="7601"/>
                <w:rFonts w:ascii="Times New Roman" w:hAnsi="Times New Roman" w:eastAsia="Times New Roman" w:cs="Times New Roman"/>
                <w:color w:val="auto"/>
                <w:sz w:val="16"/>
                <w:szCs w:val="16"/>
                <w:lang w:val="en-GB" w:eastAsia="nb-NO"/>
              </w:rPr>
            </w:pPr>
            <w:ins w:author="Carmen Garcia Montero" w:date="2025-11-03T16:46:00Z" w:id="7602">
              <w:r w:rsidRPr="7E62AF0A">
                <w:rPr>
                  <w:rFonts w:ascii="Times New Roman" w:hAnsi="Times New Roman" w:cs="Times New Roman"/>
                  <w:sz w:val="16"/>
                  <w:szCs w:val="16"/>
                  <w:lang w:val="en-GB"/>
                </w:rPr>
                <w:t>Selection of bid[s]</w:t>
              </w:r>
            </w:ins>
          </w:p>
        </w:tc>
        <w:tc>
          <w:tcPr>
            <w:tcW w:w="3082" w:type="dxa"/>
            <w:gridSpan w:val="2"/>
          </w:tcPr>
          <w:p w:rsidRPr="00117039" w:rsidR="005B18EA" w:rsidP="005B18EA" w:rsidRDefault="005B18EA" w14:paraId="153321F4" w14:textId="5659BAF8">
            <w:pPr>
              <w:pStyle w:val="Heading2"/>
              <w:rPr>
                <w:ins w:author="Carmen Garcia Montero" w:date="2025-11-03T16:46:00Z" w:id="7603"/>
                <w:rFonts w:ascii="Times New Roman" w:hAnsi="Times New Roman" w:cs="Times New Roman"/>
                <w:color w:val="auto"/>
                <w:sz w:val="16"/>
                <w:szCs w:val="16"/>
                <w:lang w:val="en-GB"/>
              </w:rPr>
            </w:pPr>
            <w:ins w:author="Carmen Garcia Montero" w:date="2025-11-03T16:46:00Z" w:id="7604">
              <w:r w:rsidRPr="7E62AF0A">
                <w:rPr>
                  <w:rFonts w:ascii="Times New Roman" w:hAnsi="Times New Roman" w:cs="Times New Roman"/>
                  <w:sz w:val="16"/>
                  <w:szCs w:val="16"/>
                  <w:lang w:val="en-GB"/>
                </w:rPr>
                <w:t>Bid Identification</w:t>
              </w:r>
            </w:ins>
          </w:p>
        </w:tc>
        <w:tc>
          <w:tcPr>
            <w:tcW w:w="3238" w:type="dxa"/>
          </w:tcPr>
          <w:p w:rsidRPr="00117039" w:rsidR="005B18EA" w:rsidP="005B18EA" w:rsidRDefault="005B18EA" w14:paraId="65AA4935" w14:textId="4B66A106">
            <w:pPr>
              <w:pStyle w:val="Heading2"/>
              <w:rPr>
                <w:ins w:author="Carmen Garcia Montero" w:date="2025-11-03T16:46:00Z" w:id="7605"/>
                <w:rFonts w:ascii="Times New Roman" w:hAnsi="Times New Roman" w:cs="Times New Roman"/>
                <w:color w:val="auto"/>
                <w:sz w:val="16"/>
                <w:szCs w:val="16"/>
                <w:lang w:val="en-GB"/>
              </w:rPr>
            </w:pPr>
            <w:ins w:author="Carmen Garcia Montero" w:date="2025-11-03T16:46:00Z" w:id="7606">
              <w:r w:rsidRPr="7E62AF0A">
                <w:rPr>
                  <w:rFonts w:ascii="Times New Roman" w:hAnsi="Times New Roman" w:cs="Times New Roman"/>
                  <w:sz w:val="16"/>
                  <w:szCs w:val="16"/>
                  <w:lang w:val="en-GB"/>
                </w:rPr>
                <w:t xml:space="preserve">Referring towards the identification from the bid information object.  </w:t>
              </w:r>
            </w:ins>
          </w:p>
        </w:tc>
      </w:tr>
      <w:tr w:rsidRPr="000D46C5" w:rsidR="005B18EA" w:rsidTr="0DC8649F" w14:paraId="6E3E5ADF" w14:textId="77777777">
        <w:trPr>
          <w:gridBefore w:val="1"/>
          <w:wBefore w:w="111" w:type="dxa"/>
          <w:trHeight w:val="300"/>
          <w:ins w:author="Carmen Garcia Montero" w:date="2025-11-03T16:46:00Z" w:id="7607"/>
        </w:trPr>
        <w:tc>
          <w:tcPr>
            <w:tcW w:w="717" w:type="dxa"/>
            <w:gridSpan w:val="2"/>
          </w:tcPr>
          <w:p w:rsidR="005B18EA" w:rsidP="005B18EA" w:rsidRDefault="005B18EA" w14:paraId="537B6D6A" w14:textId="77777777">
            <w:pPr>
              <w:pStyle w:val="Heading2"/>
              <w:rPr>
                <w:ins w:author="Carmen Garcia Montero" w:date="2025-11-03T16:46:00Z" w:id="7608"/>
                <w:rFonts w:ascii="Times New Roman" w:hAnsi="Times New Roman" w:cs="Times New Roman"/>
                <w:color w:val="auto"/>
                <w:sz w:val="16"/>
                <w:szCs w:val="16"/>
                <w:lang w:val="en-GB"/>
              </w:rPr>
            </w:pPr>
          </w:p>
        </w:tc>
        <w:tc>
          <w:tcPr>
            <w:tcW w:w="2766" w:type="dxa"/>
            <w:gridSpan w:val="2"/>
          </w:tcPr>
          <w:p w:rsidRPr="00117039" w:rsidR="005B18EA" w:rsidP="005B18EA" w:rsidRDefault="005B18EA" w14:paraId="41214E27" w14:textId="77777777">
            <w:pPr>
              <w:pStyle w:val="Heading2"/>
              <w:rPr>
                <w:ins w:author="Carmen Garcia Montero" w:date="2025-11-03T16:46:00Z" w:id="7609"/>
                <w:rFonts w:ascii="Times New Roman" w:hAnsi="Times New Roman" w:eastAsia="Times New Roman" w:cs="Times New Roman"/>
                <w:color w:val="auto"/>
                <w:sz w:val="16"/>
                <w:szCs w:val="16"/>
                <w:lang w:val="en-GB" w:eastAsia="nb-NO"/>
              </w:rPr>
            </w:pPr>
          </w:p>
        </w:tc>
        <w:tc>
          <w:tcPr>
            <w:tcW w:w="3082" w:type="dxa"/>
            <w:gridSpan w:val="2"/>
          </w:tcPr>
          <w:p w:rsidRPr="00117039" w:rsidR="005B18EA" w:rsidP="005B18EA" w:rsidRDefault="005B18EA" w14:paraId="35C0156C" w14:textId="3B3C305B">
            <w:pPr>
              <w:pStyle w:val="Heading2"/>
              <w:rPr>
                <w:ins w:author="Carmen Garcia Montero" w:date="2025-11-03T16:46:00Z" w:id="7610"/>
                <w:rFonts w:ascii="Times New Roman" w:hAnsi="Times New Roman" w:cs="Times New Roman"/>
                <w:color w:val="auto"/>
                <w:sz w:val="16"/>
                <w:szCs w:val="16"/>
                <w:lang w:val="en-GB"/>
              </w:rPr>
            </w:pPr>
            <w:ins w:author="Carmen Garcia Montero" w:date="2025-11-03T16:46:00Z" w:id="7611">
              <w:r w:rsidRPr="00117039">
                <w:rPr>
                  <w:rFonts w:ascii="Times New Roman" w:hAnsi="Times New Roman" w:cs="Times New Roman"/>
                  <w:sz w:val="16"/>
                  <w:szCs w:val="16"/>
                  <w:lang w:val="en-GB"/>
                </w:rPr>
                <w:t>Begin</w:t>
              </w:r>
            </w:ins>
          </w:p>
        </w:tc>
        <w:tc>
          <w:tcPr>
            <w:tcW w:w="3238" w:type="dxa"/>
          </w:tcPr>
          <w:p w:rsidRPr="00117039" w:rsidR="005B18EA" w:rsidP="005B18EA" w:rsidRDefault="005B18EA" w14:paraId="25028F40" w14:textId="0F17F059">
            <w:pPr>
              <w:pStyle w:val="Heading2"/>
              <w:rPr>
                <w:ins w:author="Carmen Garcia Montero" w:date="2025-11-03T16:46:00Z" w:id="7612"/>
                <w:rFonts w:ascii="Times New Roman" w:hAnsi="Times New Roman" w:cs="Times New Roman"/>
                <w:color w:val="auto"/>
                <w:sz w:val="16"/>
                <w:szCs w:val="16"/>
                <w:lang w:val="en-GB"/>
              </w:rPr>
            </w:pPr>
            <w:ins w:author="Carmen Garcia Montero" w:date="2025-11-03T16:46:00Z" w:id="7613">
              <w:r w:rsidRPr="00117039">
                <w:rPr>
                  <w:rFonts w:ascii="Times New Roman" w:hAnsi="Times New Roman" w:cs="Times New Roman"/>
                  <w:sz w:val="16"/>
                  <w:szCs w:val="16"/>
                  <w:lang w:val="en-GB"/>
                </w:rPr>
                <w:t xml:space="preserve">Begin of </w:t>
              </w:r>
              <w:r>
                <w:rPr>
                  <w:rFonts w:ascii="Times New Roman" w:hAnsi="Times New Roman" w:cs="Times New Roman"/>
                  <w:sz w:val="16"/>
                  <w:szCs w:val="16"/>
                  <w:lang w:val="en-GB"/>
                </w:rPr>
                <w:t>expected availability</w:t>
              </w:r>
              <w:r w:rsidRPr="00117039">
                <w:rPr>
                  <w:rFonts w:ascii="Times New Roman" w:hAnsi="Times New Roman" w:cs="Times New Roman"/>
                  <w:sz w:val="16"/>
                  <w:szCs w:val="16"/>
                  <w:lang w:val="en-GB"/>
                </w:rPr>
                <w:t xml:space="preserve"> period.</w:t>
              </w:r>
            </w:ins>
          </w:p>
        </w:tc>
      </w:tr>
      <w:tr w:rsidRPr="000D46C5" w:rsidR="005B18EA" w:rsidTr="0DC8649F" w14:paraId="5A45E01A" w14:textId="77777777">
        <w:trPr>
          <w:gridBefore w:val="1"/>
          <w:wBefore w:w="111" w:type="dxa"/>
          <w:trHeight w:val="300"/>
          <w:ins w:author="Carmen Garcia Montero" w:date="2025-11-03T16:46:00Z" w:id="7614"/>
        </w:trPr>
        <w:tc>
          <w:tcPr>
            <w:tcW w:w="717" w:type="dxa"/>
            <w:gridSpan w:val="2"/>
          </w:tcPr>
          <w:p w:rsidR="005B18EA" w:rsidP="005B18EA" w:rsidRDefault="005B18EA" w14:paraId="6B7F2A96" w14:textId="77777777">
            <w:pPr>
              <w:pStyle w:val="Heading2"/>
              <w:rPr>
                <w:ins w:author="Carmen Garcia Montero" w:date="2025-11-03T16:46:00Z" w:id="7615"/>
                <w:rFonts w:ascii="Times New Roman" w:hAnsi="Times New Roman" w:cs="Times New Roman"/>
                <w:color w:val="auto"/>
                <w:sz w:val="16"/>
                <w:szCs w:val="16"/>
                <w:lang w:val="en-GB"/>
              </w:rPr>
            </w:pPr>
          </w:p>
        </w:tc>
        <w:tc>
          <w:tcPr>
            <w:tcW w:w="2766" w:type="dxa"/>
            <w:gridSpan w:val="2"/>
          </w:tcPr>
          <w:p w:rsidRPr="00117039" w:rsidR="005B18EA" w:rsidP="005B18EA" w:rsidRDefault="005B18EA" w14:paraId="0891BAE6" w14:textId="77777777">
            <w:pPr>
              <w:pStyle w:val="Heading2"/>
              <w:rPr>
                <w:ins w:author="Carmen Garcia Montero" w:date="2025-11-03T16:46:00Z" w:id="7616"/>
                <w:rFonts w:ascii="Times New Roman" w:hAnsi="Times New Roman" w:eastAsia="Times New Roman" w:cs="Times New Roman"/>
                <w:color w:val="auto"/>
                <w:sz w:val="16"/>
                <w:szCs w:val="16"/>
                <w:lang w:val="en-GB" w:eastAsia="nb-NO"/>
              </w:rPr>
            </w:pPr>
          </w:p>
        </w:tc>
        <w:tc>
          <w:tcPr>
            <w:tcW w:w="3082" w:type="dxa"/>
            <w:gridSpan w:val="2"/>
          </w:tcPr>
          <w:p w:rsidRPr="00117039" w:rsidR="005B18EA" w:rsidP="005B18EA" w:rsidRDefault="005B18EA" w14:paraId="59BBCD83" w14:textId="246C3F48">
            <w:pPr>
              <w:pStyle w:val="Heading2"/>
              <w:rPr>
                <w:ins w:author="Carmen Garcia Montero" w:date="2025-11-03T16:46:00Z" w:id="7617"/>
                <w:rFonts w:ascii="Times New Roman" w:hAnsi="Times New Roman" w:cs="Times New Roman"/>
                <w:color w:val="auto"/>
                <w:sz w:val="16"/>
                <w:szCs w:val="16"/>
                <w:lang w:val="en-GB"/>
              </w:rPr>
            </w:pPr>
            <w:ins w:author="Carmen Garcia Montero" w:date="2025-11-03T16:46:00Z" w:id="7618">
              <w:r w:rsidRPr="00117039">
                <w:rPr>
                  <w:rFonts w:ascii="Times New Roman" w:hAnsi="Times New Roman" w:cs="Times New Roman"/>
                  <w:sz w:val="16"/>
                  <w:szCs w:val="16"/>
                  <w:lang w:val="en-GB"/>
                </w:rPr>
                <w:t>End</w:t>
              </w:r>
            </w:ins>
          </w:p>
        </w:tc>
        <w:tc>
          <w:tcPr>
            <w:tcW w:w="3238" w:type="dxa"/>
          </w:tcPr>
          <w:p w:rsidRPr="00117039" w:rsidR="005B18EA" w:rsidP="005B18EA" w:rsidRDefault="005B18EA" w14:paraId="14C81121" w14:textId="67C4626E">
            <w:pPr>
              <w:pStyle w:val="Heading2"/>
              <w:rPr>
                <w:ins w:author="Carmen Garcia Montero" w:date="2025-11-03T16:46:00Z" w:id="7619"/>
                <w:rFonts w:ascii="Times New Roman" w:hAnsi="Times New Roman" w:cs="Times New Roman"/>
                <w:color w:val="auto"/>
                <w:sz w:val="16"/>
                <w:szCs w:val="16"/>
                <w:lang w:val="en-GB"/>
              </w:rPr>
            </w:pPr>
            <w:ins w:author="Carmen Garcia Montero" w:date="2025-11-03T16:46:00Z" w:id="7620">
              <w:r w:rsidRPr="00117039">
                <w:rPr>
                  <w:rFonts w:ascii="Times New Roman" w:hAnsi="Times New Roman" w:cs="Times New Roman"/>
                  <w:sz w:val="16"/>
                  <w:szCs w:val="16"/>
                  <w:lang w:val="en-GB"/>
                </w:rPr>
                <w:t xml:space="preserve">End of </w:t>
              </w:r>
              <w:r>
                <w:rPr>
                  <w:rFonts w:ascii="Times New Roman" w:hAnsi="Times New Roman" w:cs="Times New Roman"/>
                  <w:sz w:val="16"/>
                  <w:szCs w:val="16"/>
                  <w:lang w:val="en-GB"/>
                </w:rPr>
                <w:t>expected availability</w:t>
              </w:r>
              <w:r w:rsidRPr="00117039">
                <w:rPr>
                  <w:rFonts w:ascii="Times New Roman" w:hAnsi="Times New Roman" w:cs="Times New Roman"/>
                  <w:sz w:val="16"/>
                  <w:szCs w:val="16"/>
                  <w:lang w:val="en-GB"/>
                </w:rPr>
                <w:t xml:space="preserve"> period.</w:t>
              </w:r>
            </w:ins>
          </w:p>
        </w:tc>
      </w:tr>
      <w:tr w:rsidRPr="000D46C5" w:rsidR="005B18EA" w:rsidTr="0DC8649F" w14:paraId="46A65760" w14:textId="77777777">
        <w:trPr>
          <w:gridBefore w:val="1"/>
          <w:wBefore w:w="111" w:type="dxa"/>
          <w:trHeight w:val="300"/>
        </w:trPr>
        <w:tc>
          <w:tcPr>
            <w:tcW w:w="717" w:type="dxa"/>
            <w:gridSpan w:val="2"/>
            <w:vMerge w:val="restart"/>
          </w:tcPr>
          <w:p w:rsidRPr="00117039" w:rsidR="005B18EA" w:rsidP="005B18EA" w:rsidRDefault="005B18EA" w14:paraId="2DF64841" w14:textId="717B58CA">
            <w:pPr>
              <w:pStyle w:val="Heading2"/>
              <w:rPr>
                <w:rFonts w:ascii="Times New Roman" w:hAnsi="Times New Roman" w:cs="Times New Roman"/>
                <w:color w:val="auto"/>
                <w:sz w:val="16"/>
                <w:szCs w:val="16"/>
                <w:lang w:val="en-GB"/>
              </w:rPr>
            </w:pPr>
            <w:ins w:author="Carmen Garcia Montero" w:date="2025-11-03T16:47:00Z" w:id="7621">
              <w:r>
                <w:rPr>
                  <w:rFonts w:ascii="Times New Roman" w:hAnsi="Times New Roman" w:cs="Times New Roman"/>
                  <w:color w:val="auto"/>
                  <w:sz w:val="16"/>
                  <w:szCs w:val="16"/>
                  <w:lang w:val="en-GB"/>
                </w:rPr>
                <w:t>BX</w:t>
              </w:r>
            </w:ins>
            <w:del w:author="Carmen Garcia Montero" w:date="2025-11-03T16:47:00Z" w:id="7622">
              <w:r w:rsidDel="005B18EA">
                <w:rPr>
                  <w:rFonts w:ascii="Times New Roman" w:hAnsi="Times New Roman" w:cs="Times New Roman"/>
                  <w:color w:val="auto"/>
                  <w:sz w:val="16"/>
                  <w:szCs w:val="16"/>
                  <w:lang w:val="en-GB"/>
                </w:rPr>
                <w:delText>BU</w:delText>
              </w:r>
            </w:del>
            <w:commentRangeStart w:id="7623"/>
          </w:p>
        </w:tc>
        <w:tc>
          <w:tcPr>
            <w:tcW w:w="2766" w:type="dxa"/>
            <w:gridSpan w:val="2"/>
            <w:vMerge w:val="restart"/>
          </w:tcPr>
          <w:p w:rsidRPr="00117039" w:rsidR="005B18EA" w:rsidP="005B18EA" w:rsidRDefault="005B18EA" w14:paraId="5C3EB8EF" w14:textId="77777777">
            <w:pPr>
              <w:pStyle w:val="Heading2"/>
              <w:rPr>
                <w:rFonts w:ascii="Times New Roman" w:hAnsi="Times New Roman" w:eastAsia="Times New Roman" w:cs="Times New Roman"/>
                <w:color w:val="auto"/>
                <w:sz w:val="16"/>
                <w:szCs w:val="16"/>
                <w:lang w:val="en-GB" w:eastAsia="nb-NO"/>
              </w:rPr>
            </w:pPr>
            <w:r w:rsidRPr="00117039">
              <w:rPr>
                <w:rFonts w:ascii="Times New Roman" w:hAnsi="Times New Roman" w:eastAsia="Times New Roman" w:cs="Times New Roman"/>
                <w:color w:val="auto"/>
                <w:sz w:val="16"/>
                <w:szCs w:val="16"/>
                <w:lang w:val="en-GB" w:eastAsia="nb-NO"/>
              </w:rPr>
              <w:t>Activation of bid[s]</w:t>
            </w:r>
            <w:commentRangeEnd w:id="7623"/>
            <w:r w:rsidRPr="00117039">
              <w:rPr>
                <w:rStyle w:val="CommentReference"/>
                <w:rFonts w:ascii="Times New Roman" w:hAnsi="Times New Roman" w:eastAsia="Times New Roman" w:cs="Times New Roman"/>
                <w:color w:val="auto"/>
                <w:lang w:val="en-GB" w:eastAsia="nb-NO"/>
              </w:rPr>
              <w:commentReference w:id="7623"/>
            </w:r>
          </w:p>
        </w:tc>
        <w:tc>
          <w:tcPr>
            <w:tcW w:w="3082" w:type="dxa"/>
            <w:gridSpan w:val="2"/>
          </w:tcPr>
          <w:p w:rsidRPr="00117039" w:rsidR="005B18EA" w:rsidP="005B18EA" w:rsidRDefault="005B18EA" w14:paraId="6D498210" w14:textId="77777777">
            <w:pPr>
              <w:pStyle w:val="Heading2"/>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Bid identification</w:t>
            </w:r>
          </w:p>
        </w:tc>
        <w:tc>
          <w:tcPr>
            <w:tcW w:w="3238" w:type="dxa"/>
          </w:tcPr>
          <w:p w:rsidRPr="00117039" w:rsidR="005B18EA" w:rsidP="005B18EA" w:rsidRDefault="005B18EA" w14:paraId="380F8677" w14:textId="66E360E8">
            <w:pPr>
              <w:pStyle w:val="Heading2"/>
              <w:rPr>
                <w:rFonts w:ascii="Times New Roman" w:hAnsi="Times New Roman" w:cs="Times New Roman"/>
                <w:color w:val="auto"/>
                <w:sz w:val="16"/>
                <w:szCs w:val="16"/>
                <w:lang w:val="en-GB"/>
              </w:rPr>
            </w:pPr>
            <w:r w:rsidRPr="00117039">
              <w:rPr>
                <w:rFonts w:ascii="Times New Roman" w:hAnsi="Times New Roman" w:cs="Times New Roman"/>
                <w:color w:val="auto"/>
                <w:sz w:val="16"/>
                <w:szCs w:val="16"/>
                <w:lang w:val="en-GB"/>
              </w:rPr>
              <w:t>Refe</w:t>
            </w:r>
            <w:r>
              <w:rPr>
                <w:rFonts w:ascii="Times New Roman" w:hAnsi="Times New Roman" w:cs="Times New Roman"/>
                <w:color w:val="auto"/>
                <w:sz w:val="16"/>
                <w:szCs w:val="16"/>
                <w:lang w:val="en-GB"/>
              </w:rPr>
              <w:t>r</w:t>
            </w:r>
            <w:r w:rsidRPr="00117039">
              <w:rPr>
                <w:rFonts w:ascii="Times New Roman" w:hAnsi="Times New Roman" w:cs="Times New Roman"/>
                <w:color w:val="auto"/>
                <w:sz w:val="16"/>
                <w:szCs w:val="16"/>
                <w:lang w:val="en-GB"/>
              </w:rPr>
              <w:t>ring towards the identification from the bid information object.</w:t>
            </w:r>
          </w:p>
        </w:tc>
      </w:tr>
      <w:tr w:rsidRPr="69BD705B" w:rsidR="005B18EA" w:rsidTr="0DC8649F" w14:paraId="35DFE3AC" w14:textId="77777777">
        <w:trPr>
          <w:gridBefore w:val="1"/>
          <w:wBefore w:w="111" w:type="dxa"/>
          <w:trHeight w:val="300"/>
        </w:trPr>
        <w:tc>
          <w:tcPr>
            <w:tcW w:w="717" w:type="dxa"/>
            <w:gridSpan w:val="2"/>
            <w:vMerge/>
          </w:tcPr>
          <w:p w:rsidRPr="00117039" w:rsidR="005B18EA" w:rsidP="005B18EA" w:rsidRDefault="005B18EA" w14:paraId="7672D70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5B18EA" w:rsidP="005B18EA" w:rsidRDefault="005B18EA" w14:paraId="2EB07A51" w14:textId="77777777">
            <w:pPr>
              <w:spacing w:after="0" w:line="276" w:lineRule="auto"/>
              <w:rPr>
                <w:rFonts w:ascii="Times New Roman" w:hAnsi="Times New Roman" w:eastAsia="Times New Roman" w:cs="Times New Roman"/>
                <w:sz w:val="16"/>
                <w:szCs w:val="16"/>
                <w:lang w:val="en-GB" w:eastAsia="nb-NO"/>
              </w:rPr>
            </w:pPr>
          </w:p>
        </w:tc>
        <w:tc>
          <w:tcPr>
            <w:tcW w:w="3082" w:type="dxa"/>
            <w:gridSpan w:val="2"/>
          </w:tcPr>
          <w:p w:rsidRPr="00117039" w:rsidR="005B18EA" w:rsidP="005B18EA" w:rsidRDefault="005B18EA" w14:paraId="43514D9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Activation time period</w:t>
            </w:r>
          </w:p>
        </w:tc>
        <w:tc>
          <w:tcPr>
            <w:tcW w:w="3238" w:type="dxa"/>
          </w:tcPr>
          <w:p w:rsidRPr="00117039" w:rsidR="005B18EA" w:rsidP="005B18EA" w:rsidRDefault="005B18EA" w14:paraId="211B7839" w14:textId="77777777">
            <w:pPr>
              <w:spacing w:after="0" w:line="276" w:lineRule="auto"/>
              <w:rPr>
                <w:rFonts w:ascii="Times New Roman" w:hAnsi="Times New Roman" w:cs="Times New Roman"/>
                <w:sz w:val="16"/>
                <w:szCs w:val="16"/>
                <w:lang w:val="en-GB"/>
              </w:rPr>
            </w:pPr>
          </w:p>
        </w:tc>
      </w:tr>
      <w:tr w:rsidRPr="00EC7149" w:rsidR="005B18EA" w:rsidTr="0DC8649F" w14:paraId="09B8CDAE" w14:textId="77777777">
        <w:trPr>
          <w:gridBefore w:val="1"/>
          <w:wBefore w:w="111" w:type="dxa"/>
          <w:trHeight w:val="300"/>
        </w:trPr>
        <w:tc>
          <w:tcPr>
            <w:tcW w:w="717" w:type="dxa"/>
            <w:gridSpan w:val="2"/>
            <w:vMerge/>
            <w:hideMark/>
          </w:tcPr>
          <w:p w:rsidRPr="00117039" w:rsidR="005B18EA" w:rsidP="005B18EA" w:rsidRDefault="005B18EA" w14:paraId="692E0377"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5B18EA" w:rsidP="005B18EA" w:rsidRDefault="005B18EA" w14:paraId="2547DF1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5B18EA" w:rsidP="005B18EA" w:rsidRDefault="005B18EA" w14:paraId="5146870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BidTimeSeries information</w:t>
            </w:r>
          </w:p>
        </w:tc>
        <w:tc>
          <w:tcPr>
            <w:tcW w:w="3238" w:type="dxa"/>
            <w:hideMark/>
          </w:tcPr>
          <w:p w:rsidRPr="00117039" w:rsidR="005B18EA" w:rsidP="005B18EA" w:rsidRDefault="005B18EA" w14:paraId="19B6827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w:t>
            </w:r>
          </w:p>
        </w:tc>
      </w:tr>
      <w:tr w:rsidRPr="000D46C5" w:rsidR="005B18EA" w:rsidTr="0DC8649F" w14:paraId="42C3565F" w14:textId="77777777">
        <w:trPr>
          <w:gridBefore w:val="1"/>
          <w:wBefore w:w="111" w:type="dxa"/>
          <w:trHeight w:val="300"/>
        </w:trPr>
        <w:tc>
          <w:tcPr>
            <w:tcW w:w="717" w:type="dxa"/>
            <w:gridSpan w:val="2"/>
            <w:vMerge/>
            <w:hideMark/>
          </w:tcPr>
          <w:p w:rsidRPr="00117039" w:rsidR="005B18EA" w:rsidP="005B18EA" w:rsidRDefault="005B18EA" w14:paraId="11B73EA4"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5B18EA" w:rsidP="005B18EA" w:rsidRDefault="005B18EA" w14:paraId="3DEAD66C"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5B18EA" w:rsidP="005B18EA" w:rsidRDefault="005B18EA" w14:paraId="7530B39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hideMark/>
          </w:tcPr>
          <w:p w:rsidRPr="00117039" w:rsidR="005B18EA" w:rsidP="005B18EA" w:rsidRDefault="005B18EA" w14:paraId="6866973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Unique identifier for the object of reference </w:t>
            </w:r>
          </w:p>
        </w:tc>
      </w:tr>
      <w:tr w:rsidRPr="000D46C5" w:rsidR="005B18EA" w:rsidTr="0DC8649F" w14:paraId="6DC044C5" w14:textId="77777777">
        <w:trPr>
          <w:gridBefore w:val="1"/>
          <w:wBefore w:w="111" w:type="dxa"/>
          <w:trHeight w:val="300"/>
        </w:trPr>
        <w:tc>
          <w:tcPr>
            <w:tcW w:w="717" w:type="dxa"/>
            <w:gridSpan w:val="2"/>
            <w:vMerge/>
          </w:tcPr>
          <w:p w:rsidRPr="00117039" w:rsidR="005B18EA" w:rsidP="005B18EA" w:rsidRDefault="005B18EA" w14:paraId="5AD541FE"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5B18EA" w:rsidP="005B18EA" w:rsidRDefault="005B18EA" w14:paraId="4251920D" w14:textId="77777777">
            <w:pPr>
              <w:spacing w:after="0" w:line="276" w:lineRule="auto"/>
              <w:rPr>
                <w:rFonts w:ascii="Times New Roman" w:hAnsi="Times New Roman" w:cs="Times New Roman"/>
                <w:sz w:val="16"/>
                <w:szCs w:val="16"/>
                <w:lang w:val="en-GB"/>
              </w:rPr>
            </w:pPr>
          </w:p>
        </w:tc>
        <w:tc>
          <w:tcPr>
            <w:tcW w:w="3082" w:type="dxa"/>
            <w:gridSpan w:val="2"/>
          </w:tcPr>
          <w:p w:rsidRPr="00117039" w:rsidR="005B18EA" w:rsidP="005B18EA" w:rsidRDefault="005B18EA" w14:paraId="4E5CE253"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
          <w:p w:rsidRPr="00117039" w:rsidR="005B18EA" w:rsidP="005B18EA" w:rsidRDefault="005B18EA" w14:paraId="5C636FAE" w14:textId="3F74BE6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w:t>
            </w:r>
            <w:r w:rsidRPr="00117039" w:rsidDel="00257679">
              <w:rPr>
                <w:rFonts w:ascii="Times New Roman" w:hAnsi="Times New Roman" w:cs="Times New Roman"/>
                <w:sz w:val="16"/>
                <w:szCs w:val="16"/>
                <w:lang w:val="en-GB"/>
              </w:rPr>
              <w:t xml:space="preserve"> </w:t>
            </w:r>
            <w:r w:rsidRPr="00117039">
              <w:rPr>
                <w:rFonts w:ascii="Times New Roman" w:hAnsi="Times New Roman" w:cs="Times New Roman"/>
                <w:sz w:val="16"/>
                <w:szCs w:val="16"/>
                <w:lang w:val="en-GB"/>
              </w:rPr>
              <w:t>SPG or SPU, etc)</w:t>
            </w:r>
          </w:p>
        </w:tc>
      </w:tr>
      <w:tr w:rsidRPr="000D46C5" w:rsidR="005B18EA" w:rsidTr="0DC8649F" w14:paraId="51AD9459" w14:textId="77777777">
        <w:trPr>
          <w:gridBefore w:val="1"/>
          <w:wBefore w:w="111" w:type="dxa"/>
          <w:trHeight w:val="300"/>
        </w:trPr>
        <w:tc>
          <w:tcPr>
            <w:tcW w:w="717" w:type="dxa"/>
            <w:gridSpan w:val="2"/>
            <w:vMerge/>
            <w:hideMark/>
          </w:tcPr>
          <w:p w:rsidRPr="00117039" w:rsidR="005B18EA" w:rsidP="005B18EA" w:rsidRDefault="005B18EA" w14:paraId="041B1C40"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5B18EA" w:rsidP="005B18EA" w:rsidRDefault="005B18EA" w14:paraId="1F177F45"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5B18EA" w:rsidP="005B18EA" w:rsidRDefault="005B18EA" w14:paraId="637A407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Creation timestamp </w:t>
            </w:r>
          </w:p>
        </w:tc>
        <w:tc>
          <w:tcPr>
            <w:tcW w:w="3238" w:type="dxa"/>
            <w:hideMark/>
          </w:tcPr>
          <w:p w:rsidRPr="00117039" w:rsidR="005B18EA" w:rsidP="005B18EA" w:rsidRDefault="005B18EA" w14:paraId="64093E7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Timestamp when the data package has been generated. </w:t>
            </w:r>
          </w:p>
        </w:tc>
      </w:tr>
      <w:tr w:rsidRPr="000D46C5" w:rsidR="005B18EA" w:rsidTr="0DC8649F" w14:paraId="52768B6F" w14:textId="77777777">
        <w:trPr>
          <w:gridBefore w:val="1"/>
          <w:wBefore w:w="111" w:type="dxa"/>
          <w:trHeight w:val="300"/>
        </w:trPr>
        <w:tc>
          <w:tcPr>
            <w:tcW w:w="717" w:type="dxa"/>
            <w:gridSpan w:val="2"/>
            <w:vMerge/>
            <w:hideMark/>
          </w:tcPr>
          <w:p w:rsidRPr="00117039" w:rsidR="005B18EA" w:rsidP="005B18EA" w:rsidRDefault="005B18EA" w14:paraId="0B20FA9E"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5B18EA" w:rsidP="005B18EA" w:rsidRDefault="005B18EA" w14:paraId="0B3B428A"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5B18EA" w:rsidP="005B18EA" w:rsidRDefault="005B18EA" w14:paraId="7B74520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 </w:t>
            </w:r>
          </w:p>
        </w:tc>
        <w:tc>
          <w:tcPr>
            <w:tcW w:w="3238" w:type="dxa"/>
            <w:hideMark/>
          </w:tcPr>
          <w:p w:rsidRPr="00117039" w:rsidR="005B18EA" w:rsidP="005B18EA" w:rsidRDefault="005B18EA" w14:paraId="387B51E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 of the time series (for </w:t>
            </w:r>
          </w:p>
          <w:p w:rsidRPr="00117039" w:rsidR="005B18EA" w:rsidP="005B18EA" w:rsidRDefault="005B18EA" w14:paraId="6E01B48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example, active energy, re-active energy). </w:t>
            </w:r>
          </w:p>
        </w:tc>
      </w:tr>
      <w:tr w:rsidRPr="000D46C5" w:rsidR="005B18EA" w:rsidTr="0DC8649F" w14:paraId="51B84A75" w14:textId="77777777">
        <w:trPr>
          <w:gridBefore w:val="1"/>
          <w:wBefore w:w="111" w:type="dxa"/>
          <w:trHeight w:val="300"/>
        </w:trPr>
        <w:tc>
          <w:tcPr>
            <w:tcW w:w="717" w:type="dxa"/>
            <w:gridSpan w:val="2"/>
            <w:vMerge/>
            <w:hideMark/>
          </w:tcPr>
          <w:p w:rsidRPr="00117039" w:rsidR="005B18EA" w:rsidP="005B18EA" w:rsidRDefault="005B18EA" w14:paraId="28D001C2"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5B18EA" w:rsidP="005B18EA" w:rsidRDefault="005B18EA" w14:paraId="4EE0408C"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5B18EA" w:rsidP="005B18EA" w:rsidRDefault="005B18EA" w14:paraId="0C19293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w:t>
            </w:r>
          </w:p>
        </w:tc>
        <w:tc>
          <w:tcPr>
            <w:tcW w:w="3238" w:type="dxa"/>
            <w:hideMark/>
          </w:tcPr>
          <w:p w:rsidRPr="00117039" w:rsidR="005B18EA" w:rsidP="005B18EA" w:rsidRDefault="005B18EA" w14:paraId="3C4F8544"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of the time series. </w:t>
            </w:r>
          </w:p>
        </w:tc>
      </w:tr>
      <w:tr w:rsidRPr="000D46C5" w:rsidR="005B18EA" w:rsidTr="0DC8649F" w14:paraId="70A93218" w14:textId="77777777">
        <w:trPr>
          <w:gridBefore w:val="1"/>
          <w:wBefore w:w="111" w:type="dxa"/>
          <w:trHeight w:val="300"/>
        </w:trPr>
        <w:tc>
          <w:tcPr>
            <w:tcW w:w="717" w:type="dxa"/>
            <w:gridSpan w:val="2"/>
            <w:vMerge/>
            <w:hideMark/>
          </w:tcPr>
          <w:p w:rsidRPr="00117039" w:rsidR="005B18EA" w:rsidP="005B18EA" w:rsidRDefault="005B18EA" w14:paraId="260D52A8"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5B18EA" w:rsidP="005B18EA" w:rsidRDefault="005B18EA" w14:paraId="6828BCF0"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5B18EA" w:rsidP="005B18EA" w:rsidRDefault="005B18EA" w14:paraId="7DE52F1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 </w:t>
            </w:r>
          </w:p>
        </w:tc>
        <w:tc>
          <w:tcPr>
            <w:tcW w:w="3238" w:type="dxa"/>
            <w:hideMark/>
          </w:tcPr>
          <w:p w:rsidRPr="00117039" w:rsidR="005B18EA" w:rsidP="005B18EA" w:rsidRDefault="005B18EA" w14:paraId="5C4C280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 of the time series. </w:t>
            </w:r>
          </w:p>
        </w:tc>
      </w:tr>
      <w:tr w:rsidRPr="000D46C5" w:rsidR="005B18EA" w:rsidTr="0DC8649F" w14:paraId="7CF165C2" w14:textId="77777777">
        <w:trPr>
          <w:gridBefore w:val="1"/>
          <w:wBefore w:w="111" w:type="dxa"/>
          <w:trHeight w:val="300"/>
        </w:trPr>
        <w:tc>
          <w:tcPr>
            <w:tcW w:w="717" w:type="dxa"/>
            <w:gridSpan w:val="2"/>
            <w:vMerge/>
            <w:hideMark/>
          </w:tcPr>
          <w:p w:rsidRPr="00117039" w:rsidR="005B18EA" w:rsidP="005B18EA" w:rsidRDefault="005B18EA" w14:paraId="25F3A57A"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5B18EA" w:rsidP="005B18EA" w:rsidRDefault="005B18EA" w14:paraId="0F1FFC62"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5B18EA" w:rsidP="005B18EA" w:rsidRDefault="005B18EA" w14:paraId="592204E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Unit </w:t>
            </w:r>
          </w:p>
        </w:tc>
        <w:tc>
          <w:tcPr>
            <w:tcW w:w="3238" w:type="dxa"/>
            <w:hideMark/>
          </w:tcPr>
          <w:p w:rsidRPr="00117039" w:rsidR="005B18EA" w:rsidP="005B18EA" w:rsidRDefault="005B18EA" w14:paraId="09221E4F"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The unit in which the quantities in field ‘Quantity’ have been stated. </w:t>
            </w:r>
          </w:p>
        </w:tc>
      </w:tr>
      <w:tr w:rsidRPr="000D46C5" w:rsidR="005B18EA" w:rsidTr="0DC8649F" w14:paraId="369DD6E0" w14:textId="77777777">
        <w:trPr>
          <w:gridBefore w:val="1"/>
          <w:wBefore w:w="111" w:type="dxa"/>
          <w:trHeight w:val="300"/>
        </w:trPr>
        <w:tc>
          <w:tcPr>
            <w:tcW w:w="717" w:type="dxa"/>
            <w:gridSpan w:val="2"/>
            <w:vMerge/>
          </w:tcPr>
          <w:p w:rsidRPr="00117039" w:rsidR="005B18EA" w:rsidP="005B18EA" w:rsidRDefault="005B18EA" w14:paraId="53D9B1FF" w14:textId="77777777">
            <w:pPr>
              <w:spacing w:after="0" w:line="276" w:lineRule="auto"/>
              <w:jc w:val="center"/>
              <w:rPr>
                <w:rFonts w:ascii="Times New Roman" w:hAnsi="Times New Roman" w:cs="Times New Roman"/>
                <w:sz w:val="16"/>
                <w:szCs w:val="16"/>
                <w:lang w:val="en-GB"/>
              </w:rPr>
            </w:pPr>
            <w:commentRangeStart w:id="7624"/>
          </w:p>
        </w:tc>
        <w:tc>
          <w:tcPr>
            <w:tcW w:w="2766" w:type="dxa"/>
            <w:gridSpan w:val="2"/>
            <w:vMerge/>
          </w:tcPr>
          <w:p w:rsidRPr="00117039" w:rsidR="005B18EA" w:rsidP="005B18EA" w:rsidRDefault="005B18EA" w14:paraId="618E5A7A" w14:textId="77777777">
            <w:pPr>
              <w:spacing w:after="0" w:line="276" w:lineRule="auto"/>
              <w:rPr>
                <w:rFonts w:ascii="Times New Roman" w:hAnsi="Times New Roman" w:cs="Times New Roman"/>
                <w:sz w:val="16"/>
                <w:szCs w:val="16"/>
                <w:lang w:val="en-GB"/>
              </w:rPr>
            </w:pPr>
          </w:p>
        </w:tc>
        <w:tc>
          <w:tcPr>
            <w:tcW w:w="3082" w:type="dxa"/>
            <w:gridSpan w:val="2"/>
          </w:tcPr>
          <w:p w:rsidRPr="00117039" w:rsidR="005B18EA" w:rsidP="005B18EA" w:rsidRDefault="005B18EA" w14:paraId="2D31E82B" w14:textId="38DE18D7">
            <w:pPr>
              <w:spacing w:after="0" w:line="276" w:lineRule="auto"/>
              <w:rPr>
                <w:rFonts w:ascii="Times New Roman" w:hAnsi="Times New Roman" w:cs="Times New Roman"/>
                <w:sz w:val="16"/>
                <w:szCs w:val="16"/>
                <w:lang w:val="en-GB"/>
              </w:rPr>
            </w:pPr>
            <w:ins w:author="Albrecht, Patrick" w:date="2025-10-29T16:32:00Z" w:id="7625">
              <w:r w:rsidRPr="00DB60F6">
                <w:rPr>
                  <w:rFonts w:ascii="Times New Roman" w:hAnsi="Times New Roman" w:cs="Times New Roman"/>
                  <w:sz w:val="16"/>
                  <w:szCs w:val="16"/>
                  <w:lang w:val="en-US"/>
                  <w:rPrChange w:author="Albrecht, Patrick" w:date="2025-10-29T16:37:00Z" w:id="7626">
                    <w:rPr>
                      <w:rFonts w:ascii="Times New Roman" w:hAnsi="Times New Roman" w:cs="Times New Roman"/>
                      <w:sz w:val="16"/>
                      <w:szCs w:val="16"/>
                    </w:rPr>
                  </w:rPrChange>
                </w:rPr>
                <w:t>(optional) Capacity product for balancing or flexibility services</w:t>
              </w:r>
            </w:ins>
            <w:del w:author="Albrecht, Patrick" w:date="2025-10-14T15:58:00Z" w:id="7627">
              <w:r w:rsidRPr="00117039" w:rsidDel="007D5E77">
                <w:rPr>
                  <w:rFonts w:ascii="Times New Roman" w:hAnsi="Times New Roman" w:cs="Times New Roman"/>
                  <w:sz w:val="16"/>
                  <w:szCs w:val="16"/>
                  <w:lang w:val="en-GB"/>
                </w:rPr>
                <w:delText>Price Unit</w:delText>
              </w:r>
            </w:del>
            <w:commentRangeStart w:id="7628"/>
            <w:del w:author="Albrecht, Patrick" w:date="2025-10-29T16:32:00Z" w:id="7629">
              <w:commentRangeEnd w:id="7628"/>
              <w:r w:rsidRPr="00117039">
                <w:rPr>
                  <w:rStyle w:val="CommentReference"/>
                  <w:rFonts w:ascii="Times New Roman" w:hAnsi="Times New Roman" w:cs="Times New Roman"/>
                  <w:lang w:val="en-GB"/>
                </w:rPr>
                <w:commentReference w:id="7628"/>
              </w:r>
            </w:del>
          </w:p>
        </w:tc>
        <w:tc>
          <w:tcPr>
            <w:tcW w:w="3238" w:type="dxa"/>
          </w:tcPr>
          <w:p w:rsidRPr="00117039" w:rsidR="005B18EA" w:rsidP="005B18EA" w:rsidRDefault="005B18EA" w14:paraId="6EA47809" w14:textId="496017EB">
            <w:pPr>
              <w:spacing w:after="0" w:line="276" w:lineRule="auto"/>
              <w:rPr>
                <w:rFonts w:ascii="Times New Roman" w:hAnsi="Times New Roman" w:cs="Times New Roman"/>
                <w:sz w:val="16"/>
                <w:szCs w:val="16"/>
                <w:lang w:val="en-GB"/>
              </w:rPr>
            </w:pPr>
            <w:del w:author="Albrecht, Patrick" w:date="2025-10-14T15:58:00Z" w:id="7630">
              <w:r w:rsidRPr="00117039">
                <w:rPr>
                  <w:rFonts w:ascii="Times New Roman" w:hAnsi="Times New Roman" w:cs="Times New Roman"/>
                  <w:sz w:val="16"/>
                  <w:szCs w:val="16"/>
                  <w:lang w:val="en-GB"/>
                </w:rPr>
                <w:delText>The unit in which the price in field ‘Price’ have been stated.</w:delText>
              </w:r>
            </w:del>
            <w:commentRangeEnd w:id="7624"/>
            <w:r w:rsidRPr="00D16150">
              <w:rPr>
                <w:rStyle w:val="CommentReference"/>
                <w:sz w:val="22"/>
                <w:szCs w:val="22"/>
                <w:lang w:val="en-US"/>
                <w:rPrChange w:author="Albrecht, Patrick" w:date="2025-10-29T16:33:00Z" w:id="7631">
                  <w:rPr>
                    <w:rStyle w:val="CommentReference"/>
                    <w:sz w:val="22"/>
                    <w:szCs w:val="22"/>
                  </w:rPr>
                </w:rPrChange>
              </w:rPr>
              <w:commentReference w:id="7624"/>
            </w:r>
            <w:ins w:author="Albrecht, Patrick" w:date="2025-10-29T16:33:00Z" w:id="7632">
              <w:r w:rsidRPr="00D16150">
                <w:rPr>
                  <w:lang w:val="en-US"/>
                  <w:rPrChange w:author="Albrecht, Patrick" w:date="2025-10-29T16:33:00Z" w:id="7633">
                    <w:rPr/>
                  </w:rPrChange>
                </w:rPr>
                <w:t xml:space="preserve"> </w:t>
              </w:r>
              <w:r w:rsidRPr="00D16150">
                <w:rPr>
                  <w:rFonts w:ascii="Times New Roman" w:hAnsi="Times New Roman" w:cs="Times New Roman"/>
                  <w:sz w:val="16"/>
                  <w:szCs w:val="16"/>
                  <w:lang w:val="en-GB"/>
                </w:rPr>
                <w:t>Capacity product of the time series (for  example, aFFR, mFRR, capacity for congestion management).</w:t>
              </w:r>
            </w:ins>
          </w:p>
        </w:tc>
      </w:tr>
      <w:tr w:rsidRPr="000D46C5" w:rsidR="005B18EA" w:rsidTr="0DC8649F" w14:paraId="31AC32AB" w14:textId="77777777">
        <w:trPr>
          <w:trHeight w:val="300"/>
          <w:ins w:author="Albrecht, Patrick" w:date="2025-10-29T16:35:00Z" w:id="7634"/>
        </w:trPr>
        <w:tc>
          <w:tcPr>
            <w:tcW w:w="828" w:type="dxa"/>
            <w:gridSpan w:val="3"/>
          </w:tcPr>
          <w:p w:rsidRPr="00117039" w:rsidR="005B18EA" w:rsidP="005B18EA" w:rsidRDefault="005B18EA" w14:paraId="2DB81095" w14:textId="77777777">
            <w:pPr>
              <w:spacing w:after="0" w:line="276" w:lineRule="auto"/>
              <w:jc w:val="center"/>
              <w:rPr>
                <w:ins w:author="Albrecht, Patrick" w:date="2025-10-29T16:35:00Z" w:id="7635"/>
                <w:rFonts w:ascii="Times New Roman" w:hAnsi="Times New Roman" w:cs="Times New Roman"/>
                <w:sz w:val="16"/>
                <w:szCs w:val="16"/>
                <w:lang w:val="en-GB"/>
              </w:rPr>
            </w:pPr>
          </w:p>
        </w:tc>
        <w:tc>
          <w:tcPr>
            <w:tcW w:w="2766" w:type="dxa"/>
            <w:gridSpan w:val="2"/>
            <w:vMerge/>
          </w:tcPr>
          <w:p w:rsidRPr="00117039" w:rsidR="005B18EA" w:rsidP="005B18EA" w:rsidRDefault="005B18EA" w14:paraId="0960FC2C" w14:textId="77777777">
            <w:pPr>
              <w:spacing w:after="0" w:line="276" w:lineRule="auto"/>
              <w:rPr>
                <w:ins w:author="Albrecht, Patrick" w:date="2025-10-29T16:35:00Z" w:id="7636"/>
                <w:rFonts w:ascii="Times New Roman" w:hAnsi="Times New Roman" w:cs="Times New Roman"/>
                <w:sz w:val="16"/>
                <w:szCs w:val="16"/>
                <w:lang w:val="en-GB"/>
              </w:rPr>
            </w:pPr>
          </w:p>
        </w:tc>
        <w:tc>
          <w:tcPr>
            <w:tcW w:w="3082" w:type="dxa"/>
            <w:gridSpan w:val="2"/>
          </w:tcPr>
          <w:p w:rsidRPr="00DB60F6" w:rsidR="005B18EA" w:rsidP="005B18EA" w:rsidRDefault="005B18EA" w14:paraId="68B6E7DE" w14:textId="1F35E246">
            <w:pPr>
              <w:spacing w:after="0" w:line="276" w:lineRule="auto"/>
              <w:rPr>
                <w:ins w:author="Albrecht, Patrick" w:date="2025-10-29T16:35:00Z" w:id="7637"/>
                <w:rFonts w:ascii="Times New Roman" w:hAnsi="Times New Roman" w:cs="Times New Roman"/>
                <w:sz w:val="16"/>
                <w:szCs w:val="16"/>
                <w:lang w:val="en-US"/>
              </w:rPr>
            </w:pPr>
            <w:ins w:author="Albrecht, Patrick" w:date="2025-10-29T16:35:00Z" w:id="7638">
              <w:r w:rsidRPr="009624AF">
                <w:rPr>
                  <w:rFonts w:ascii="Times New Roman" w:hAnsi="Times New Roman" w:cs="Times New Roman"/>
                  <w:sz w:val="16"/>
                  <w:szCs w:val="16"/>
                  <w:lang w:val="en-US"/>
                  <w:rPrChange w:author="Albrecht, Patrick" w:date="2025-10-29T16:36:00Z" w:id="7639">
                    <w:rPr>
                      <w:rFonts w:ascii="Times New Roman" w:hAnsi="Times New Roman" w:cs="Times New Roman"/>
                      <w:sz w:val="16"/>
                      <w:szCs w:val="16"/>
                    </w:rPr>
                  </w:rPrChange>
                </w:rPr>
                <w:t>(optional) The start-up characteristics for SPU</w:t>
              </w:r>
            </w:ins>
          </w:p>
        </w:tc>
        <w:tc>
          <w:tcPr>
            <w:tcW w:w="3238" w:type="dxa"/>
          </w:tcPr>
          <w:p w:rsidRPr="009624AF" w:rsidR="005B18EA" w:rsidDel="007D5E77" w:rsidP="005B18EA" w:rsidRDefault="005B18EA" w14:paraId="4BEA1F37" w14:textId="4042C0C7">
            <w:pPr>
              <w:spacing w:after="0" w:line="276" w:lineRule="auto"/>
              <w:rPr>
                <w:ins w:author="Albrecht, Patrick" w:date="2025-10-29T16:35:00Z" w:id="7640"/>
                <w:rFonts w:ascii="Times New Roman" w:hAnsi="Times New Roman" w:cs="Times New Roman"/>
                <w:sz w:val="16"/>
                <w:szCs w:val="16"/>
                <w:lang w:val="en-US"/>
                <w:rPrChange w:author="Albrecht, Patrick" w:date="2025-10-29T16:36:00Z" w:id="7641">
                  <w:rPr>
                    <w:ins w:author="Albrecht, Patrick" w:date="2025-10-29T16:35:00Z" w:id="7642"/>
                    <w:rFonts w:ascii="Times New Roman" w:hAnsi="Times New Roman" w:cs="Times New Roman"/>
                    <w:sz w:val="16"/>
                    <w:szCs w:val="16"/>
                    <w:lang w:val="en-GB"/>
                  </w:rPr>
                </w:rPrChange>
              </w:rPr>
            </w:pPr>
            <w:ins w:author="Albrecht, Patrick" w:date="2025-10-29T16:35:00Z" w:id="7643">
              <w:r w:rsidRPr="009624AF">
                <w:rPr>
                  <w:rFonts w:ascii="Times New Roman" w:hAnsi="Times New Roman" w:cs="Times New Roman"/>
                  <w:sz w:val="16"/>
                  <w:szCs w:val="16"/>
                  <w:lang w:val="en-US"/>
                  <w:rPrChange w:author="Albrecht, Patrick" w:date="2025-10-29T16:36:00Z" w:id="7644">
                    <w:rPr>
                      <w:rFonts w:ascii="Times New Roman" w:hAnsi="Times New Roman" w:cs="Times New Roman"/>
                      <w:sz w:val="16"/>
                      <w:szCs w:val="16"/>
                    </w:rPr>
                  </w:rPrChange>
                </w:rPr>
                <w:t>The start-up characteristics for SPU of the day</w:t>
              </w:r>
            </w:ins>
          </w:p>
        </w:tc>
      </w:tr>
      <w:tr w:rsidRPr="00A36394" w:rsidR="005B18EA" w:rsidTr="0DC8649F" w14:paraId="6450D0B6" w14:textId="77777777">
        <w:trPr>
          <w:gridBefore w:val="1"/>
          <w:wBefore w:w="111" w:type="dxa"/>
          <w:trHeight w:val="300"/>
        </w:trPr>
        <w:tc>
          <w:tcPr>
            <w:tcW w:w="717" w:type="dxa"/>
            <w:gridSpan w:val="2"/>
            <w:hideMark/>
          </w:tcPr>
          <w:p w:rsidRPr="00117039" w:rsidR="005B18EA" w:rsidP="005B18EA" w:rsidRDefault="005B18EA" w14:paraId="60490E8A"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5B18EA" w:rsidP="005B18EA" w:rsidRDefault="005B18EA" w14:paraId="6DBFA2B1" w14:textId="77777777">
            <w:pPr>
              <w:spacing w:after="0" w:line="276" w:lineRule="auto"/>
              <w:rPr>
                <w:rFonts w:ascii="Times New Roman" w:hAnsi="Times New Roman" w:cs="Times New Roman"/>
                <w:sz w:val="16"/>
                <w:szCs w:val="16"/>
                <w:lang w:val="en-GB"/>
              </w:rPr>
            </w:pPr>
          </w:p>
        </w:tc>
        <w:tc>
          <w:tcPr>
            <w:tcW w:w="6320" w:type="dxa"/>
            <w:gridSpan w:val="3"/>
            <w:hideMark/>
          </w:tcPr>
          <w:p w:rsidR="005B18EA" w:rsidP="005B18EA" w:rsidRDefault="005B18EA" w14:paraId="6BD142FB"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For each interval </w:t>
            </w:r>
          </w:p>
          <w:p w:rsidRPr="00117039" w:rsidR="005B18EA" w:rsidP="005B18EA" w:rsidRDefault="005B18EA" w14:paraId="2DA2F493" w14:textId="77777777">
            <w:pPr>
              <w:spacing w:after="0" w:line="276" w:lineRule="auto"/>
              <w:rPr>
                <w:rFonts w:ascii="Times New Roman" w:hAnsi="Times New Roman" w:cs="Times New Roman"/>
                <w:sz w:val="16"/>
                <w:szCs w:val="16"/>
                <w:lang w:val="en-GB"/>
              </w:rPr>
            </w:pPr>
          </w:p>
          <w:tbl>
            <w:tblPr>
              <w:tblW w:w="6300" w:type="dxa"/>
              <w:tblCellMar>
                <w:left w:w="0" w:type="dxa"/>
                <w:right w:w="0" w:type="dxa"/>
              </w:tblCellMar>
              <w:tblLook w:val="04A0" w:firstRow="1" w:lastRow="0" w:firstColumn="1" w:lastColumn="0" w:noHBand="0" w:noVBand="1"/>
            </w:tblPr>
            <w:tblGrid>
              <w:gridCol w:w="1554"/>
              <w:gridCol w:w="4746"/>
            </w:tblGrid>
            <w:tr w:rsidRPr="000119BB" w:rsidR="005B18EA" w14:paraId="5DBA1FD5" w14:textId="77777777">
              <w:trPr>
                <w:trHeight w:val="998"/>
                <w:ins w:author="Fernando Dominguez" w:date="2025-09-11T18:09:00Z" w:id="7645"/>
              </w:trPr>
              <w:tc>
                <w:tcPr>
                  <w:tcW w:w="1554" w:type="dxa"/>
                  <w:tcBorders>
                    <w:top w:val="single" w:color="000000" w:themeColor="text1" w:sz="4" w:space="0"/>
                    <w:left w:val="single" w:color="000000" w:themeColor="text1" w:sz="4" w:space="0"/>
                    <w:bottom w:val="single" w:color="auto" w:sz="8" w:space="0"/>
                    <w:right w:val="single" w:color="auto" w:sz="8" w:space="0"/>
                  </w:tcBorders>
                  <w:vAlign w:val="center"/>
                  <w:hideMark/>
                </w:tcPr>
                <w:p w:rsidRPr="000119BB" w:rsidR="005B18EA" w:rsidP="005B18EA" w:rsidRDefault="005B18EA" w14:paraId="6D186158"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Start timestamp </w:t>
                  </w:r>
                </w:p>
              </w:tc>
              <w:tc>
                <w:tcPr>
                  <w:tcW w:w="4746" w:type="dxa"/>
                  <w:tcBorders>
                    <w:top w:val="single" w:color="000000" w:themeColor="text1" w:sz="4" w:space="0"/>
                    <w:left w:val="nil"/>
                    <w:bottom w:val="single" w:color="auto" w:sz="8" w:space="0"/>
                    <w:right w:val="single" w:color="000000" w:themeColor="text1" w:sz="4" w:space="0"/>
                  </w:tcBorders>
                  <w:vAlign w:val="center"/>
                  <w:hideMark/>
                </w:tcPr>
                <w:p w:rsidRPr="000119BB" w:rsidR="005B18EA" w:rsidP="005B18EA" w:rsidRDefault="005B18EA" w14:paraId="5B5B6EE5"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Start timestamp of interval. </w:t>
                  </w:r>
                </w:p>
              </w:tc>
            </w:tr>
            <w:tr w:rsidRPr="000119BB" w:rsidR="005B18EA" w14:paraId="79711D82" w14:textId="77777777">
              <w:trPr>
                <w:trHeight w:val="670"/>
                <w:ins w:author="Fernando Dominguez" w:date="2025-09-11T18:09:00Z" w:id="7646"/>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5B18EA" w:rsidP="005B18EA" w:rsidRDefault="005B18EA" w14:paraId="486403A6"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End timestamp </w:t>
                  </w:r>
                </w:p>
              </w:tc>
              <w:tc>
                <w:tcPr>
                  <w:tcW w:w="4746" w:type="dxa"/>
                  <w:tcBorders>
                    <w:top w:val="nil"/>
                    <w:left w:val="nil"/>
                    <w:bottom w:val="single" w:color="auto" w:sz="8" w:space="0"/>
                    <w:right w:val="single" w:color="000000" w:themeColor="text1" w:sz="4" w:space="0"/>
                  </w:tcBorders>
                  <w:vAlign w:val="center"/>
                  <w:hideMark/>
                </w:tcPr>
                <w:p w:rsidRPr="000119BB" w:rsidR="005B18EA" w:rsidP="005B18EA" w:rsidRDefault="005B18EA" w14:paraId="3FECC5E8"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End timestamp of interval. </w:t>
                  </w:r>
                </w:p>
              </w:tc>
            </w:tr>
            <w:tr w:rsidRPr="00EC7149" w:rsidR="005B18EA" w14:paraId="65B59F6D" w14:textId="77777777">
              <w:trPr>
                <w:trHeight w:val="39"/>
                <w:ins w:author="Fernando Dominguez" w:date="2025-09-11T18:09:00Z" w:id="7647"/>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5B18EA" w:rsidP="005B18EA" w:rsidRDefault="005B18EA" w14:paraId="03860854"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Direction </w:t>
                  </w:r>
                </w:p>
              </w:tc>
              <w:tc>
                <w:tcPr>
                  <w:tcW w:w="4746" w:type="dxa"/>
                  <w:tcBorders>
                    <w:top w:val="nil"/>
                    <w:left w:val="nil"/>
                    <w:bottom w:val="single" w:color="auto" w:sz="8" w:space="0"/>
                    <w:right w:val="single" w:color="000000" w:themeColor="text1" w:sz="4" w:space="0"/>
                  </w:tcBorders>
                  <w:vAlign w:val="center"/>
                  <w:hideMark/>
                </w:tcPr>
                <w:p w:rsidRPr="000119BB" w:rsidR="005B18EA" w:rsidP="005B18EA" w:rsidRDefault="005B18EA" w14:paraId="47FA3AFC" w14:textId="77777777">
                  <w:pPr>
                    <w:spacing w:after="0" w:line="240" w:lineRule="auto"/>
                    <w:rPr>
                      <w:rFonts w:ascii="Times New Roman" w:hAnsi="Times New Roman" w:eastAsia="Times New Roman" w:cs="Times New Roman"/>
                      <w:color w:val="000000"/>
                      <w:sz w:val="16"/>
                      <w:szCs w:val="16"/>
                      <w:lang w:eastAsia="en-GB"/>
                    </w:rPr>
                  </w:pPr>
                  <w:r>
                    <w:rPr>
                      <w:rFonts w:ascii="Times New Roman" w:hAnsi="Times New Roman" w:eastAsia="Times New Roman" w:cs="Times New Roman"/>
                      <w:color w:val="000000" w:themeColor="text1"/>
                      <w:sz w:val="16"/>
                      <w:szCs w:val="16"/>
                      <w:lang w:val="en-US" w:eastAsia="en-GB"/>
                    </w:rPr>
                    <w:t>Up or Down</w:t>
                  </w:r>
                  <w:r w:rsidRPr="4BB91AB8">
                    <w:rPr>
                      <w:rFonts w:ascii="Times New Roman" w:hAnsi="Times New Roman" w:eastAsia="Times New Roman" w:cs="Times New Roman"/>
                      <w:color w:val="000000" w:themeColor="text1"/>
                      <w:sz w:val="16"/>
                      <w:szCs w:val="16"/>
                      <w:lang w:val="en-US" w:eastAsia="en-GB"/>
                    </w:rPr>
                    <w:t> </w:t>
                  </w:r>
                </w:p>
              </w:tc>
            </w:tr>
            <w:tr w:rsidRPr="00EC7149" w:rsidR="005B18EA" w14:paraId="37D94558" w14:textId="77777777">
              <w:trPr>
                <w:trHeight w:val="1294"/>
                <w:ins w:author="Fernando Dominguez" w:date="2025-09-11T18:09:00Z" w:id="7648"/>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5B18EA" w:rsidP="005B18EA" w:rsidRDefault="005B18EA" w14:paraId="03B1F630" w14:textId="19A9A705">
                  <w:pPr>
                    <w:spacing w:after="0" w:line="240" w:lineRule="auto"/>
                    <w:rPr>
                      <w:rFonts w:ascii="Times New Roman" w:hAnsi="Times New Roman" w:eastAsia="Times New Roman" w:cs="Times New Roman"/>
                      <w:color w:val="000000"/>
                      <w:sz w:val="16"/>
                      <w:szCs w:val="16"/>
                      <w:lang w:eastAsia="en-GB"/>
                    </w:rPr>
                  </w:pPr>
                </w:p>
              </w:tc>
              <w:tc>
                <w:tcPr>
                  <w:tcW w:w="4746" w:type="dxa"/>
                  <w:tcBorders>
                    <w:top w:val="nil"/>
                    <w:left w:val="nil"/>
                    <w:bottom w:val="single" w:color="auto" w:sz="8" w:space="0"/>
                    <w:right w:val="single" w:color="000000" w:themeColor="text1" w:sz="4" w:space="0"/>
                  </w:tcBorders>
                  <w:vAlign w:val="center"/>
                  <w:hideMark/>
                </w:tcPr>
                <w:p w:rsidRPr="000119BB" w:rsidR="005B18EA" w:rsidP="005B18EA" w:rsidRDefault="005B18EA" w14:paraId="5D3E3DE4" w14:textId="5E8EC61A">
                  <w:pPr>
                    <w:spacing w:after="0" w:line="240" w:lineRule="auto"/>
                    <w:rPr>
                      <w:rFonts w:ascii="Times New Roman" w:hAnsi="Times New Roman" w:eastAsia="Times New Roman" w:cs="Times New Roman"/>
                      <w:color w:val="000000"/>
                      <w:sz w:val="16"/>
                      <w:szCs w:val="16"/>
                      <w:lang w:eastAsia="en-GB"/>
                    </w:rPr>
                  </w:pPr>
                  <w:commentRangeStart w:id="7649"/>
                  <w:commentRangeEnd w:id="7649"/>
                  <w:r w:rsidRPr="000119BB">
                    <w:rPr>
                      <w:rStyle w:val="CommentReference"/>
                      <w:rFonts w:ascii="Times New Roman" w:hAnsi="Times New Roman" w:eastAsia="Times New Roman" w:cs="Times New Roman"/>
                      <w:color w:val="000000"/>
                      <w:lang w:eastAsia="en-GB"/>
                    </w:rPr>
                    <w:commentReference w:id="7649"/>
                  </w:r>
                </w:p>
              </w:tc>
            </w:tr>
            <w:tr w:rsidRPr="000119BB" w:rsidR="005B18EA" w14:paraId="533CB803" w14:textId="77777777">
              <w:trPr>
                <w:trHeight w:val="547"/>
                <w:ins w:author="Fernando Dominguez" w:date="2025-09-11T18:09:00Z" w:id="7650"/>
              </w:trPr>
              <w:tc>
                <w:tcPr>
                  <w:tcW w:w="1554" w:type="dxa"/>
                  <w:tcBorders>
                    <w:top w:val="nil"/>
                    <w:left w:val="single" w:color="000000" w:themeColor="text1" w:sz="4" w:space="0"/>
                    <w:bottom w:val="single" w:color="000000" w:themeColor="text1" w:sz="4" w:space="0"/>
                    <w:right w:val="single" w:color="auto" w:sz="8" w:space="0"/>
                  </w:tcBorders>
                  <w:vAlign w:val="center"/>
                  <w:hideMark/>
                </w:tcPr>
                <w:p w:rsidRPr="000119BB" w:rsidR="005B18EA" w:rsidP="005B18EA" w:rsidRDefault="005B18EA" w14:paraId="254621EE"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Quantity </w:t>
                  </w:r>
                </w:p>
              </w:tc>
              <w:tc>
                <w:tcPr>
                  <w:tcW w:w="4746" w:type="dxa"/>
                  <w:tcBorders>
                    <w:top w:val="nil"/>
                    <w:left w:val="nil"/>
                    <w:bottom w:val="single" w:color="000000" w:themeColor="text1" w:sz="4" w:space="0"/>
                    <w:right w:val="single" w:color="000000" w:themeColor="text1" w:sz="4" w:space="0"/>
                  </w:tcBorders>
                  <w:vAlign w:val="center"/>
                  <w:hideMark/>
                </w:tcPr>
                <w:p w:rsidRPr="000119BB" w:rsidR="005B18EA" w:rsidP="005B18EA" w:rsidRDefault="005B18EA" w14:paraId="0E905C97" w14:textId="77777777">
                  <w:pPr>
                    <w:spacing w:after="0" w:line="240" w:lineRule="auto"/>
                    <w:rPr>
                      <w:rFonts w:ascii="Times New Roman" w:hAnsi="Times New Roman" w:eastAsia="Times New Roman" w:cs="Times New Roman"/>
                      <w:color w:val="000000"/>
                      <w:sz w:val="16"/>
                      <w:szCs w:val="16"/>
                      <w:lang w:eastAsia="en-GB"/>
                    </w:rPr>
                  </w:pPr>
                  <w:commentRangeStart w:id="7651"/>
                  <w:r w:rsidRPr="39770613">
                    <w:rPr>
                      <w:rFonts w:ascii="Times New Roman" w:hAnsi="Times New Roman" w:eastAsia="Times New Roman" w:cs="Times New Roman"/>
                      <w:color w:val="000000" w:themeColor="text1"/>
                      <w:sz w:val="16"/>
                      <w:szCs w:val="16"/>
                      <w:lang w:val="en-US" w:eastAsia="en-GB"/>
                    </w:rPr>
                    <w:t>Volume consumed or generated </w:t>
                  </w:r>
                  <w:commentRangeEnd w:id="7651"/>
                  <w:r w:rsidRPr="000119BB">
                    <w:rPr>
                      <w:rStyle w:val="CommentReference"/>
                      <w:rFonts w:ascii="Times New Roman" w:hAnsi="Times New Roman" w:eastAsia="Times New Roman" w:cs="Times New Roman"/>
                      <w:color w:val="000000"/>
                      <w:lang w:eastAsia="en-GB"/>
                    </w:rPr>
                    <w:commentReference w:id="7651"/>
                  </w:r>
                </w:p>
              </w:tc>
            </w:tr>
          </w:tbl>
          <w:p w:rsidRPr="00117039" w:rsidR="005B18EA" w:rsidP="005B18EA" w:rsidRDefault="005B18EA" w14:paraId="24978833" w14:textId="77777777">
            <w:pPr>
              <w:spacing w:after="0"/>
              <w:jc w:val="center"/>
              <w:rPr>
                <w:lang w:val="en-GB"/>
              </w:rPr>
            </w:pPr>
          </w:p>
        </w:tc>
      </w:tr>
      <w:tr w:rsidRPr="000D46C5" w:rsidR="005B18EA" w:rsidTr="0DC8649F" w14:paraId="5BE0BA11" w14:textId="77777777">
        <w:trPr>
          <w:gridBefore w:val="1"/>
          <w:wBefore w:w="111" w:type="dxa"/>
          <w:trHeight w:val="300"/>
        </w:trPr>
        <w:tc>
          <w:tcPr>
            <w:tcW w:w="717" w:type="dxa"/>
            <w:gridSpan w:val="2"/>
            <w:vMerge w:val="restart"/>
          </w:tcPr>
          <w:p w:rsidRPr="00117039" w:rsidR="005B18EA" w:rsidP="005B18EA" w:rsidRDefault="005B18EA" w14:paraId="0B63BB33" w14:textId="46073B1A">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B</w:t>
            </w:r>
            <w:ins w:author="Carmen Garcia Montero" w:date="2025-11-03T16:47:00Z" w:id="7652">
              <w:r w:rsidR="00674599">
                <w:rPr>
                  <w:rFonts w:ascii="Times New Roman" w:hAnsi="Times New Roman" w:cs="Times New Roman"/>
                  <w:sz w:val="16"/>
                  <w:szCs w:val="16"/>
                  <w:lang w:val="en-GB"/>
                </w:rPr>
                <w:t>Y</w:t>
              </w:r>
            </w:ins>
            <w:del w:author="Carmen Garcia Montero" w:date="2025-11-03T16:47:00Z" w:id="7653">
              <w:r w:rsidDel="00674599">
                <w:rPr>
                  <w:rFonts w:ascii="Times New Roman" w:hAnsi="Times New Roman" w:cs="Times New Roman"/>
                  <w:sz w:val="16"/>
                  <w:szCs w:val="16"/>
                  <w:lang w:val="en-GB"/>
                </w:rPr>
                <w:delText>V</w:delText>
              </w:r>
            </w:del>
          </w:p>
        </w:tc>
        <w:tc>
          <w:tcPr>
            <w:tcW w:w="2766" w:type="dxa"/>
            <w:gridSpan w:val="2"/>
            <w:vMerge w:val="restart"/>
          </w:tcPr>
          <w:p w:rsidRPr="00117039" w:rsidR="005B18EA" w:rsidP="005B18EA" w:rsidRDefault="005B18EA" w14:paraId="0C11484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Rejected bid information</w:t>
            </w:r>
          </w:p>
        </w:tc>
        <w:tc>
          <w:tcPr>
            <w:tcW w:w="3082" w:type="dxa"/>
            <w:gridSpan w:val="2"/>
          </w:tcPr>
          <w:p w:rsidRPr="00117039" w:rsidR="005B18EA" w:rsidP="005B18EA" w:rsidRDefault="005B18EA" w14:paraId="0E0EA0D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Bid Identification</w:t>
            </w:r>
          </w:p>
        </w:tc>
        <w:tc>
          <w:tcPr>
            <w:tcW w:w="3238" w:type="dxa"/>
          </w:tcPr>
          <w:p w:rsidRPr="00117039" w:rsidR="005B18EA" w:rsidP="005B18EA" w:rsidRDefault="005B18EA" w14:paraId="623D11CC" w14:textId="7B3CC4BC">
            <w:pPr>
              <w:spacing w:after="0" w:line="276" w:lineRule="auto"/>
              <w:rPr>
                <w:rFonts w:ascii="Times New Roman" w:hAnsi="Times New Roman" w:cs="Times New Roman"/>
                <w:sz w:val="16"/>
                <w:szCs w:val="16"/>
                <w:lang w:val="en-GB"/>
              </w:rPr>
            </w:pPr>
            <w:r w:rsidRPr="00D62368">
              <w:rPr>
                <w:rFonts w:ascii="Times New Roman" w:hAnsi="Times New Roman" w:cs="Times New Roman"/>
                <w:sz w:val="16"/>
                <w:szCs w:val="16"/>
                <w:lang w:val="en-GB"/>
              </w:rPr>
              <w:t>Referring</w:t>
            </w:r>
            <w:r w:rsidRPr="00117039">
              <w:rPr>
                <w:rFonts w:ascii="Times New Roman" w:hAnsi="Times New Roman" w:cs="Times New Roman"/>
                <w:sz w:val="16"/>
                <w:szCs w:val="16"/>
                <w:lang w:val="en-GB"/>
              </w:rPr>
              <w:t xml:space="preserve"> towards the identification from the bid information object.</w:t>
            </w:r>
          </w:p>
        </w:tc>
      </w:tr>
      <w:tr w:rsidRPr="000D46C5" w:rsidR="005B18EA" w:rsidTr="0DC8649F" w14:paraId="0555869F" w14:textId="77777777">
        <w:trPr>
          <w:gridBefore w:val="1"/>
          <w:wBefore w:w="111" w:type="dxa"/>
          <w:trHeight w:val="300"/>
        </w:trPr>
        <w:tc>
          <w:tcPr>
            <w:tcW w:w="717" w:type="dxa"/>
            <w:gridSpan w:val="2"/>
            <w:vMerge/>
          </w:tcPr>
          <w:p w:rsidRPr="00117039" w:rsidR="005B18EA" w:rsidP="005B18EA" w:rsidRDefault="005B18EA" w14:paraId="574EFAC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5B18EA" w:rsidP="005B18EA" w:rsidRDefault="005B18EA" w14:paraId="0BF7DE58" w14:textId="77777777">
            <w:pPr>
              <w:spacing w:after="0" w:line="276" w:lineRule="auto"/>
              <w:rPr>
                <w:rFonts w:ascii="Times New Roman" w:hAnsi="Times New Roman" w:cs="Times New Roman"/>
                <w:sz w:val="16"/>
                <w:szCs w:val="16"/>
                <w:lang w:val="en-GB"/>
              </w:rPr>
            </w:pPr>
          </w:p>
        </w:tc>
        <w:tc>
          <w:tcPr>
            <w:tcW w:w="3082" w:type="dxa"/>
            <w:gridSpan w:val="2"/>
          </w:tcPr>
          <w:p w:rsidRPr="00117039" w:rsidR="005B18EA" w:rsidP="005B18EA" w:rsidRDefault="005B18EA" w14:paraId="3F1989F8"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w:t>
            </w:r>
          </w:p>
        </w:tc>
        <w:tc>
          <w:tcPr>
            <w:tcW w:w="3238" w:type="dxa"/>
          </w:tcPr>
          <w:p w:rsidRPr="00117039" w:rsidR="005B18EA" w:rsidP="005B18EA" w:rsidRDefault="005B18EA" w14:paraId="51CECB2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Reason for the rejection of the bid</w:t>
            </w:r>
          </w:p>
        </w:tc>
      </w:tr>
      <w:tr w:rsidRPr="000D46C5" w:rsidR="005B18EA" w:rsidTr="0DC8649F" w14:paraId="0566780A" w14:textId="77777777">
        <w:trPr>
          <w:gridBefore w:val="1"/>
          <w:wBefore w:w="111" w:type="dxa"/>
          <w:trHeight w:val="300"/>
        </w:trPr>
        <w:tc>
          <w:tcPr>
            <w:tcW w:w="717" w:type="dxa"/>
            <w:gridSpan w:val="2"/>
            <w:vMerge w:val="restart"/>
          </w:tcPr>
          <w:p w:rsidRPr="00117039" w:rsidR="005B18EA" w:rsidP="005B18EA" w:rsidRDefault="005B18EA" w14:paraId="23DB14EE" w14:textId="6CE49F72">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B</w:t>
            </w:r>
            <w:ins w:author="Carmen Garcia Montero" w:date="2025-11-03T16:47:00Z" w:id="7654">
              <w:r w:rsidR="00674599">
                <w:rPr>
                  <w:rFonts w:ascii="Times New Roman" w:hAnsi="Times New Roman" w:cs="Times New Roman"/>
                  <w:sz w:val="16"/>
                  <w:szCs w:val="16"/>
                  <w:lang w:val="en-GB"/>
                </w:rPr>
                <w:t>Z</w:t>
              </w:r>
            </w:ins>
            <w:del w:author="Carmen Garcia Montero" w:date="2025-11-03T16:47:00Z" w:id="7655">
              <w:r w:rsidDel="00674599">
                <w:rPr>
                  <w:rFonts w:ascii="Times New Roman" w:hAnsi="Times New Roman" w:cs="Times New Roman"/>
                  <w:sz w:val="16"/>
                  <w:szCs w:val="16"/>
                  <w:lang w:val="en-GB"/>
                </w:rPr>
                <w:delText>W</w:delText>
              </w:r>
            </w:del>
          </w:p>
        </w:tc>
        <w:tc>
          <w:tcPr>
            <w:tcW w:w="2766" w:type="dxa"/>
            <w:gridSpan w:val="2"/>
            <w:vMerge w:val="restart"/>
          </w:tcPr>
          <w:p w:rsidRPr="00117039" w:rsidR="005B18EA" w:rsidP="005B18EA" w:rsidRDefault="005B18EA" w14:paraId="26BEC66E" w14:textId="08B9412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u w:val="single"/>
                <w:lang w:val="en-GB"/>
              </w:rPr>
              <w:t>Temporary limit</w:t>
            </w:r>
            <w:r w:rsidRPr="00117039">
              <w:rPr>
                <w:rFonts w:ascii="Times New Roman" w:hAnsi="Times New Roman" w:cs="Times New Roman"/>
                <w:sz w:val="16"/>
                <w:szCs w:val="16"/>
                <w:lang w:val="en-GB"/>
              </w:rPr>
              <w:t> </w:t>
            </w:r>
          </w:p>
        </w:tc>
        <w:tc>
          <w:tcPr>
            <w:tcW w:w="3082" w:type="dxa"/>
            <w:gridSpan w:val="2"/>
          </w:tcPr>
          <w:p w:rsidRPr="00117039" w:rsidR="005B18EA" w:rsidP="005B18EA" w:rsidRDefault="005B18EA" w14:paraId="7FCF26E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tcPr>
          <w:p w:rsidRPr="00117039" w:rsidR="005B18EA" w:rsidP="005B18EA" w:rsidRDefault="005B18EA" w14:paraId="4913531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Unique identifier for the object of reference</w:t>
            </w:r>
          </w:p>
        </w:tc>
      </w:tr>
      <w:tr w:rsidRPr="000D46C5" w:rsidR="005B18EA" w:rsidTr="0DC8649F" w14:paraId="59BA43E7" w14:textId="77777777">
        <w:trPr>
          <w:gridBefore w:val="1"/>
          <w:wBefore w:w="111" w:type="dxa"/>
          <w:trHeight w:val="300"/>
        </w:trPr>
        <w:tc>
          <w:tcPr>
            <w:tcW w:w="717" w:type="dxa"/>
            <w:gridSpan w:val="2"/>
            <w:vMerge/>
          </w:tcPr>
          <w:p w:rsidRPr="00117039" w:rsidR="005B18EA" w:rsidP="005B18EA" w:rsidRDefault="005B18EA" w14:paraId="4717C856"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5B18EA" w:rsidP="005B18EA" w:rsidRDefault="005B18EA" w14:paraId="766D67A0"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5B18EA" w:rsidP="005B18EA" w:rsidRDefault="005B18EA" w14:paraId="5E2D63E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
          <w:p w:rsidRPr="00117039" w:rsidR="005B18EA" w:rsidP="005B18EA" w:rsidRDefault="005B18EA" w14:paraId="0E5E7BA6"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system element, SPU, SPG, parts of SPG)</w:t>
            </w:r>
          </w:p>
        </w:tc>
      </w:tr>
      <w:tr w:rsidRPr="000D46C5" w:rsidR="005B18EA" w:rsidTr="0DC8649F" w14:paraId="21C773A1" w14:textId="77777777">
        <w:trPr>
          <w:gridBefore w:val="1"/>
          <w:wBefore w:w="111" w:type="dxa"/>
          <w:trHeight w:val="300"/>
        </w:trPr>
        <w:tc>
          <w:tcPr>
            <w:tcW w:w="717" w:type="dxa"/>
            <w:gridSpan w:val="2"/>
            <w:vMerge/>
          </w:tcPr>
          <w:p w:rsidRPr="00117039" w:rsidR="005B18EA" w:rsidP="005B18EA" w:rsidRDefault="005B18EA" w14:paraId="59CBE263"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5B18EA" w:rsidP="005B18EA" w:rsidRDefault="005B18EA" w14:paraId="7DB8D843"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5B18EA" w:rsidP="005B18EA" w:rsidRDefault="005B18EA" w14:paraId="374D7C8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Creation timestamp </w:t>
            </w:r>
          </w:p>
        </w:tc>
        <w:tc>
          <w:tcPr>
            <w:tcW w:w="3238" w:type="dxa"/>
          </w:tcPr>
          <w:p w:rsidRPr="00117039" w:rsidR="005B18EA" w:rsidP="005B18EA" w:rsidRDefault="005B18EA" w14:paraId="32AFEA97"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Timestamp when the data package has been generated. </w:t>
            </w:r>
          </w:p>
        </w:tc>
      </w:tr>
      <w:tr w:rsidRPr="000D46C5" w:rsidR="005B18EA" w:rsidTr="0DC8649F" w14:paraId="5D437E1D" w14:textId="77777777">
        <w:trPr>
          <w:gridBefore w:val="1"/>
          <w:wBefore w:w="111" w:type="dxa"/>
          <w:trHeight w:val="300"/>
        </w:trPr>
        <w:tc>
          <w:tcPr>
            <w:tcW w:w="717" w:type="dxa"/>
            <w:gridSpan w:val="2"/>
            <w:vMerge/>
          </w:tcPr>
          <w:p w:rsidRPr="00117039" w:rsidR="005B18EA" w:rsidP="005B18EA" w:rsidRDefault="005B18EA" w14:paraId="7BABB9FB"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5B18EA" w:rsidP="005B18EA" w:rsidRDefault="005B18EA" w14:paraId="060AD1DE"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5B18EA" w:rsidP="005B18EA" w:rsidRDefault="005B18EA" w14:paraId="6821D28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w:t>
            </w:r>
          </w:p>
        </w:tc>
        <w:tc>
          <w:tcPr>
            <w:tcW w:w="3238" w:type="dxa"/>
          </w:tcPr>
          <w:p w:rsidRPr="00117039" w:rsidR="005B18EA" w:rsidP="005B18EA" w:rsidRDefault="005B18EA" w14:paraId="7496EE5E"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of the time series. </w:t>
            </w:r>
          </w:p>
        </w:tc>
      </w:tr>
      <w:tr w:rsidRPr="000D46C5" w:rsidR="005B18EA" w:rsidTr="0DC8649F" w14:paraId="5B976794" w14:textId="77777777">
        <w:trPr>
          <w:gridBefore w:val="1"/>
          <w:wBefore w:w="111" w:type="dxa"/>
          <w:trHeight w:val="300"/>
        </w:trPr>
        <w:tc>
          <w:tcPr>
            <w:tcW w:w="717" w:type="dxa"/>
            <w:gridSpan w:val="2"/>
            <w:vMerge/>
          </w:tcPr>
          <w:p w:rsidRPr="00117039" w:rsidR="005B18EA" w:rsidP="005B18EA" w:rsidRDefault="005B18EA" w14:paraId="014A0305"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5B18EA" w:rsidP="005B18EA" w:rsidRDefault="005B18EA" w14:paraId="0F627A30"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5B18EA" w:rsidP="005B18EA" w:rsidRDefault="005B18EA" w14:paraId="4FF62CB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 </w:t>
            </w:r>
          </w:p>
        </w:tc>
        <w:tc>
          <w:tcPr>
            <w:tcW w:w="3238" w:type="dxa"/>
          </w:tcPr>
          <w:p w:rsidRPr="00117039" w:rsidR="005B18EA" w:rsidP="005B18EA" w:rsidRDefault="005B18EA" w14:paraId="321E9DC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 of the time series. </w:t>
            </w:r>
          </w:p>
        </w:tc>
      </w:tr>
      <w:tr w:rsidRPr="000D46C5" w:rsidR="005B18EA" w:rsidTr="0DC8649F" w14:paraId="1B7F1D51" w14:textId="77777777">
        <w:trPr>
          <w:gridBefore w:val="1"/>
          <w:wBefore w:w="111" w:type="dxa"/>
          <w:trHeight w:val="300"/>
        </w:trPr>
        <w:tc>
          <w:tcPr>
            <w:tcW w:w="717" w:type="dxa"/>
            <w:gridSpan w:val="2"/>
            <w:vMerge/>
          </w:tcPr>
          <w:p w:rsidRPr="00117039" w:rsidR="005B18EA" w:rsidP="005B18EA" w:rsidRDefault="005B18EA" w14:paraId="5A6D90E0"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5B18EA" w:rsidP="005B18EA" w:rsidRDefault="005B18EA" w14:paraId="385BC1BC"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5B18EA" w:rsidP="005B18EA" w:rsidRDefault="005B18EA" w14:paraId="33241367" w14:textId="7F2A4B90">
            <w:pPr>
              <w:spacing w:after="0" w:line="276" w:lineRule="auto"/>
              <w:rPr>
                <w:rFonts w:ascii="Times New Roman" w:hAnsi="Times New Roman" w:cs="Times New Roman"/>
                <w:sz w:val="16"/>
                <w:szCs w:val="16"/>
                <w:lang w:val="en-GB"/>
              </w:rPr>
            </w:pPr>
          </w:p>
        </w:tc>
        <w:tc>
          <w:tcPr>
            <w:tcW w:w="3238" w:type="dxa"/>
          </w:tcPr>
          <w:p w:rsidRPr="00117039" w:rsidR="005B18EA" w:rsidP="005B18EA" w:rsidRDefault="005B18EA" w14:paraId="0A09228C" w14:textId="4351345C">
            <w:pPr>
              <w:spacing w:after="0" w:line="276" w:lineRule="auto"/>
              <w:rPr>
                <w:rFonts w:ascii="Times New Roman" w:hAnsi="Times New Roman" w:cs="Times New Roman"/>
                <w:sz w:val="16"/>
                <w:szCs w:val="16"/>
                <w:lang w:val="en-GB"/>
              </w:rPr>
            </w:pPr>
          </w:p>
        </w:tc>
      </w:tr>
      <w:tr w:rsidRPr="000D46C5" w:rsidR="005B18EA" w:rsidTr="0DC8649F" w14:paraId="3AA96C51" w14:textId="77777777">
        <w:trPr>
          <w:gridBefore w:val="1"/>
          <w:wBefore w:w="111" w:type="dxa"/>
          <w:trHeight w:val="300"/>
        </w:trPr>
        <w:tc>
          <w:tcPr>
            <w:tcW w:w="717" w:type="dxa"/>
            <w:gridSpan w:val="2"/>
            <w:vMerge/>
          </w:tcPr>
          <w:p w:rsidRPr="00117039" w:rsidR="005B18EA" w:rsidP="005B18EA" w:rsidRDefault="005B18EA" w14:paraId="769478B3"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5B18EA" w:rsidP="005B18EA" w:rsidRDefault="005B18EA" w14:paraId="38E767C9" w14:textId="77777777">
            <w:pPr>
              <w:spacing w:after="0" w:line="276" w:lineRule="auto"/>
              <w:rPr>
                <w:rFonts w:ascii="Times New Roman" w:hAnsi="Times New Roman" w:cs="Times New Roman"/>
                <w:sz w:val="16"/>
                <w:szCs w:val="16"/>
                <w:u w:val="single"/>
                <w:lang w:val="en-GB"/>
              </w:rPr>
            </w:pPr>
          </w:p>
        </w:tc>
        <w:tc>
          <w:tcPr>
            <w:tcW w:w="3082" w:type="dxa"/>
            <w:gridSpan w:val="2"/>
          </w:tcPr>
          <w:p w:rsidRPr="00117039" w:rsidR="005B18EA" w:rsidP="005B18EA" w:rsidRDefault="005B18EA" w14:paraId="20854E22"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Unit </w:t>
            </w:r>
          </w:p>
        </w:tc>
        <w:tc>
          <w:tcPr>
            <w:tcW w:w="3238" w:type="dxa"/>
          </w:tcPr>
          <w:p w:rsidRPr="00117039" w:rsidR="005B18EA" w:rsidP="005B18EA" w:rsidRDefault="005B18EA" w14:paraId="35132619"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The unit in which the quantities in field ‘Quantity’ have been stated. </w:t>
            </w:r>
          </w:p>
        </w:tc>
      </w:tr>
      <w:tr w:rsidRPr="000D46C5" w:rsidR="005B18EA" w:rsidTr="0DC8649F" w14:paraId="36C1B2A3" w14:textId="77777777">
        <w:trPr>
          <w:gridBefore w:val="1"/>
          <w:wBefore w:w="111" w:type="dxa"/>
          <w:trHeight w:val="300"/>
        </w:trPr>
        <w:tc>
          <w:tcPr>
            <w:tcW w:w="717" w:type="dxa"/>
            <w:gridSpan w:val="2"/>
            <w:vMerge/>
          </w:tcPr>
          <w:p w:rsidRPr="00117039" w:rsidR="005B18EA" w:rsidP="005B18EA" w:rsidRDefault="005B18EA" w14:paraId="10AD341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4C7654" w:rsidR="005B18EA" w:rsidP="005B18EA" w:rsidRDefault="005B18EA" w14:paraId="5FB4604C" w14:textId="77777777">
            <w:pPr>
              <w:spacing w:after="0" w:line="276" w:lineRule="auto"/>
              <w:rPr>
                <w:rFonts w:ascii="Times New Roman" w:hAnsi="Times New Roman" w:cs="Times New Roman"/>
                <w:sz w:val="16"/>
                <w:szCs w:val="16"/>
                <w:u w:val="single"/>
                <w:lang w:val="en-GB"/>
              </w:rPr>
            </w:pPr>
          </w:p>
        </w:tc>
        <w:tc>
          <w:tcPr>
            <w:tcW w:w="6320" w:type="dxa"/>
            <w:gridSpan w:val="3"/>
          </w:tcPr>
          <w:p w:rsidR="005B18EA" w:rsidP="005B18EA" w:rsidRDefault="005B18EA" w14:paraId="25DF2CD0"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For each interval </w:t>
            </w:r>
          </w:p>
          <w:p w:rsidR="005B18EA" w:rsidP="005B18EA" w:rsidRDefault="005B18EA" w14:paraId="5828D704" w14:textId="77777777">
            <w:pPr>
              <w:spacing w:after="0" w:line="276" w:lineRule="auto"/>
              <w:rPr>
                <w:rFonts w:ascii="Times New Roman" w:hAnsi="Times New Roman" w:cs="Times New Roman"/>
                <w:sz w:val="16"/>
                <w:szCs w:val="16"/>
                <w:lang w:val="en-GB"/>
              </w:rPr>
            </w:pPr>
          </w:p>
          <w:tbl>
            <w:tblPr>
              <w:tblW w:w="6300" w:type="dxa"/>
              <w:tblCellMar>
                <w:left w:w="0" w:type="dxa"/>
                <w:right w:w="0" w:type="dxa"/>
              </w:tblCellMar>
              <w:tblLook w:val="04A0" w:firstRow="1" w:lastRow="0" w:firstColumn="1" w:lastColumn="0" w:noHBand="0" w:noVBand="1"/>
            </w:tblPr>
            <w:tblGrid>
              <w:gridCol w:w="1554"/>
              <w:gridCol w:w="4746"/>
            </w:tblGrid>
            <w:tr w:rsidRPr="000119BB" w:rsidR="005B18EA" w:rsidTr="7E62AF0A" w14:paraId="25AB2F42" w14:textId="77777777">
              <w:trPr>
                <w:trHeight w:val="300"/>
                <w:ins w:author="Fernando Dominguez" w:date="2025-09-11T18:04:00Z" w:id="7656"/>
              </w:trPr>
              <w:tc>
                <w:tcPr>
                  <w:tcW w:w="1554" w:type="dxa"/>
                  <w:tcBorders>
                    <w:top w:val="single" w:color="000000" w:themeColor="text1" w:sz="4" w:space="0"/>
                    <w:left w:val="single" w:color="000000" w:themeColor="text1" w:sz="4" w:space="0"/>
                    <w:bottom w:val="single" w:color="auto" w:sz="8" w:space="0"/>
                    <w:right w:val="single" w:color="auto" w:sz="8" w:space="0"/>
                  </w:tcBorders>
                  <w:vAlign w:val="center"/>
                  <w:hideMark/>
                </w:tcPr>
                <w:p w:rsidRPr="000119BB" w:rsidR="005B18EA" w:rsidP="005B18EA" w:rsidRDefault="005B18EA" w14:paraId="638B4247"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Start timestamp </w:t>
                  </w:r>
                </w:p>
              </w:tc>
              <w:tc>
                <w:tcPr>
                  <w:tcW w:w="4746" w:type="dxa"/>
                  <w:tcBorders>
                    <w:top w:val="single" w:color="000000" w:themeColor="text1" w:sz="4" w:space="0"/>
                    <w:left w:val="nil"/>
                    <w:bottom w:val="single" w:color="auto" w:sz="8" w:space="0"/>
                    <w:right w:val="single" w:color="000000" w:themeColor="text1" w:sz="4" w:space="0"/>
                  </w:tcBorders>
                  <w:vAlign w:val="center"/>
                  <w:hideMark/>
                </w:tcPr>
                <w:p w:rsidRPr="000119BB" w:rsidR="005B18EA" w:rsidP="005B18EA" w:rsidRDefault="005B18EA" w14:paraId="707A7A1A"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Start timestamp of interval. </w:t>
                  </w:r>
                </w:p>
              </w:tc>
            </w:tr>
            <w:tr w:rsidRPr="000119BB" w:rsidR="005B18EA" w:rsidTr="7E62AF0A" w14:paraId="78B45505" w14:textId="77777777">
              <w:trPr>
                <w:trHeight w:val="300"/>
                <w:ins w:author="Fernando Dominguez" w:date="2025-09-11T18:04:00Z" w:id="7657"/>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5B18EA" w:rsidP="005B18EA" w:rsidRDefault="005B18EA" w14:paraId="3340BB89"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End timestamp </w:t>
                  </w:r>
                </w:p>
              </w:tc>
              <w:tc>
                <w:tcPr>
                  <w:tcW w:w="4746" w:type="dxa"/>
                  <w:tcBorders>
                    <w:top w:val="nil"/>
                    <w:left w:val="nil"/>
                    <w:bottom w:val="single" w:color="auto" w:sz="8" w:space="0"/>
                    <w:right w:val="single" w:color="000000" w:themeColor="text1" w:sz="4" w:space="0"/>
                  </w:tcBorders>
                  <w:vAlign w:val="center"/>
                  <w:hideMark/>
                </w:tcPr>
                <w:p w:rsidRPr="000119BB" w:rsidR="005B18EA" w:rsidP="005B18EA" w:rsidRDefault="005B18EA" w14:paraId="55675853"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End timestamp of interval. </w:t>
                  </w:r>
                </w:p>
              </w:tc>
            </w:tr>
            <w:tr w:rsidRPr="00B90B23" w:rsidR="005B18EA" w:rsidTr="7E62AF0A" w14:paraId="3A988148" w14:textId="77777777">
              <w:trPr>
                <w:trHeight w:val="300"/>
                <w:ins w:author="Fernando Dominguez" w:date="2025-09-11T18:04:00Z" w:id="7658"/>
              </w:trPr>
              <w:tc>
                <w:tcPr>
                  <w:tcW w:w="1554" w:type="dxa"/>
                  <w:tcBorders>
                    <w:top w:val="nil"/>
                    <w:left w:val="single" w:color="000000" w:themeColor="text1" w:sz="4" w:space="0"/>
                    <w:bottom w:val="single" w:color="auto" w:sz="8" w:space="0"/>
                    <w:right w:val="single" w:color="auto" w:sz="8" w:space="0"/>
                  </w:tcBorders>
                  <w:vAlign w:val="center"/>
                  <w:hideMark/>
                </w:tcPr>
                <w:p w:rsidRPr="000119BB" w:rsidR="005B18EA" w:rsidP="005B18EA" w:rsidRDefault="005B18EA" w14:paraId="392E9E19"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Direction </w:t>
                  </w:r>
                </w:p>
              </w:tc>
              <w:tc>
                <w:tcPr>
                  <w:tcW w:w="4746" w:type="dxa"/>
                  <w:tcBorders>
                    <w:top w:val="nil"/>
                    <w:left w:val="nil"/>
                    <w:bottom w:val="single" w:color="auto" w:sz="8" w:space="0"/>
                    <w:right w:val="single" w:color="000000" w:themeColor="text1" w:sz="4" w:space="0"/>
                  </w:tcBorders>
                  <w:hideMark/>
                </w:tcPr>
                <w:p w:rsidRPr="007E5669" w:rsidR="005B18EA" w:rsidP="005B18EA" w:rsidRDefault="005B18EA" w14:paraId="4C73F388" w14:textId="77777777">
                  <w:pPr>
                    <w:spacing w:after="0" w:line="240" w:lineRule="auto"/>
                    <w:rPr>
                      <w:rFonts w:ascii="Times New Roman" w:hAnsi="Times New Roman" w:eastAsia="Times New Roman" w:cs="Times New Roman"/>
                      <w:color w:val="000000"/>
                      <w:sz w:val="16"/>
                      <w:szCs w:val="16"/>
                      <w:lang w:val="en-US" w:eastAsia="en-GB"/>
                      <w:rPrChange w:author="Albrecht, Patrick" w:date="2025-11-03T09:17:00Z" w:id="7659">
                        <w:rPr>
                          <w:rFonts w:ascii="Times New Roman" w:hAnsi="Times New Roman" w:eastAsia="Times New Roman" w:cs="Times New Roman"/>
                          <w:color w:val="000000"/>
                          <w:sz w:val="16"/>
                          <w:szCs w:val="16"/>
                          <w:lang w:eastAsia="en-GB"/>
                        </w:rPr>
                      </w:rPrChange>
                    </w:rPr>
                  </w:pPr>
                  <w:r w:rsidRPr="007E5669">
                    <w:rPr>
                      <w:rFonts w:ascii="Times New Roman" w:hAnsi="Times New Roman" w:eastAsia="Times New Roman" w:cs="Times New Roman"/>
                      <w:color w:val="000000" w:themeColor="text1"/>
                      <w:sz w:val="16"/>
                      <w:szCs w:val="16"/>
                      <w:lang w:val="en-US" w:eastAsia="en-GB"/>
                      <w:rPrChange w:author="Albrecht, Patrick" w:date="2025-11-03T09:17:00Z" w:id="7660">
                        <w:rPr>
                          <w:rFonts w:ascii="Times New Roman" w:hAnsi="Times New Roman" w:eastAsia="Times New Roman" w:cs="Times New Roman"/>
                          <w:color w:val="000000" w:themeColor="text1"/>
                          <w:sz w:val="16"/>
                          <w:szCs w:val="16"/>
                          <w:lang w:eastAsia="en-GB"/>
                        </w:rPr>
                      </w:rPrChange>
                    </w:rPr>
                    <w:t>For systems elements: Indicates the direction in which the increase of active power will direct the active power flow. .</w:t>
                  </w:r>
                </w:p>
                <w:p w:rsidR="005B18EA" w:rsidP="005B18EA" w:rsidRDefault="005B18EA" w14:paraId="17528911" w14:textId="77777777">
                  <w:pPr>
                    <w:spacing w:after="0" w:line="240" w:lineRule="auto"/>
                    <w:rPr>
                      <w:rFonts w:ascii="Times New Roman" w:hAnsi="Times New Roman" w:eastAsia="Times New Roman" w:cs="Times New Roman"/>
                      <w:color w:val="000000"/>
                      <w:sz w:val="16"/>
                      <w:szCs w:val="16"/>
                      <w:lang w:val="en-US" w:eastAsia="en-GB"/>
                    </w:rPr>
                  </w:pPr>
                </w:p>
                <w:p w:rsidR="005B18EA" w:rsidP="005B18EA" w:rsidRDefault="005B18EA" w14:paraId="546110CA" w14:textId="77777777">
                  <w:pPr>
                    <w:spacing w:after="0" w:line="240" w:lineRule="auto"/>
                    <w:rPr>
                      <w:rFonts w:ascii="Times New Roman" w:hAnsi="Times New Roman" w:eastAsia="Times New Roman" w:cs="Times New Roman"/>
                      <w:color w:val="000000" w:themeColor="text1"/>
                      <w:sz w:val="16"/>
                      <w:szCs w:val="16"/>
                      <w:lang w:val="en-US" w:eastAsia="en-GB"/>
                    </w:rPr>
                  </w:pPr>
                  <w:r w:rsidRPr="4C18D585">
                    <w:rPr>
                      <w:rFonts w:ascii="Times New Roman" w:hAnsi="Times New Roman" w:eastAsia="Times New Roman" w:cs="Times New Roman"/>
                      <w:color w:val="000000" w:themeColor="text1"/>
                      <w:sz w:val="16"/>
                      <w:szCs w:val="16"/>
                      <w:lang w:val="en-US" w:eastAsia="en-GB"/>
                    </w:rPr>
                    <w:t xml:space="preserve">For SPUs, SPGs or parts of SPGs: </w:t>
                  </w:r>
                </w:p>
                <w:p w:rsidRPr="000119BB" w:rsidR="005B18EA" w:rsidP="005B18EA" w:rsidRDefault="005B18EA" w14:paraId="2ACDF764" w14:textId="77777777">
                  <w:pPr>
                    <w:spacing w:after="0" w:line="240" w:lineRule="auto"/>
                    <w:rPr>
                      <w:rFonts w:ascii="Times New Roman" w:hAnsi="Times New Roman" w:eastAsia="Times New Roman" w:cs="Times New Roman"/>
                      <w:color w:val="000000"/>
                      <w:sz w:val="16"/>
                      <w:szCs w:val="16"/>
                      <w:lang w:val="en-US" w:eastAsia="en-GB"/>
                    </w:rPr>
                  </w:pPr>
                  <w:r w:rsidRPr="4104163E">
                    <w:rPr>
                      <w:rFonts w:ascii="Times New Roman" w:hAnsi="Times New Roman" w:eastAsia="Times New Roman" w:cs="Times New Roman"/>
                      <w:color w:val="000000" w:themeColor="text1"/>
                      <w:sz w:val="16"/>
                      <w:szCs w:val="16"/>
                      <w:lang w:val="en-US" w:eastAsia="en-GB"/>
                    </w:rPr>
                    <w:t>Indicates the energy injection or withdrawal</w:t>
                  </w:r>
                  <w:r w:rsidRPr="338F948B">
                    <w:rPr>
                      <w:rFonts w:ascii="Times New Roman" w:hAnsi="Times New Roman" w:eastAsia="Times New Roman" w:cs="Times New Roman"/>
                      <w:color w:val="000000" w:themeColor="text1"/>
                      <w:sz w:val="16"/>
                      <w:szCs w:val="16"/>
                      <w:lang w:val="en-US" w:eastAsia="en-GB"/>
                    </w:rPr>
                    <w:t>.</w:t>
                  </w:r>
                  <w:r w:rsidRPr="4104163E">
                    <w:rPr>
                      <w:rFonts w:ascii="Times New Roman" w:hAnsi="Times New Roman" w:eastAsia="Times New Roman" w:cs="Times New Roman"/>
                      <w:color w:val="000000" w:themeColor="text1"/>
                      <w:sz w:val="16"/>
                      <w:szCs w:val="16"/>
                      <w:lang w:val="en-US" w:eastAsia="en-GB"/>
                    </w:rPr>
                    <w:t xml:space="preserve"> </w:t>
                  </w:r>
                </w:p>
              </w:tc>
            </w:tr>
            <w:tr w:rsidRPr="00B90B23" w:rsidR="005B18EA" w:rsidTr="7E62AF0A" w14:paraId="1BD03E75" w14:textId="77777777">
              <w:trPr>
                <w:trHeight w:val="300"/>
                <w:ins w:author="Fernando Dominguez" w:date="2025-09-11T18:04:00Z" w:id="7661"/>
              </w:trPr>
              <w:tc>
                <w:tcPr>
                  <w:tcW w:w="1554" w:type="dxa"/>
                  <w:tcBorders>
                    <w:top w:val="nil"/>
                    <w:left w:val="single" w:color="000000" w:themeColor="text1" w:sz="4" w:space="0"/>
                    <w:bottom w:val="single" w:color="000000" w:themeColor="text1" w:sz="4" w:space="0"/>
                    <w:right w:val="single" w:color="auto" w:sz="8" w:space="0"/>
                  </w:tcBorders>
                  <w:vAlign w:val="center"/>
                  <w:hideMark/>
                </w:tcPr>
                <w:p w:rsidRPr="000119BB" w:rsidR="005B18EA" w:rsidP="005B18EA" w:rsidRDefault="005B18EA" w14:paraId="07A48BB7" w14:textId="77777777">
                  <w:pPr>
                    <w:spacing w:after="0" w:line="240" w:lineRule="auto"/>
                    <w:rPr>
                      <w:rFonts w:ascii="Times New Roman" w:hAnsi="Times New Roman" w:eastAsia="Times New Roman" w:cs="Times New Roman"/>
                      <w:color w:val="000000"/>
                      <w:sz w:val="16"/>
                      <w:szCs w:val="16"/>
                      <w:lang w:eastAsia="en-GB"/>
                    </w:rPr>
                  </w:pPr>
                  <w:r w:rsidRPr="000119BB">
                    <w:rPr>
                      <w:rFonts w:ascii="Times New Roman" w:hAnsi="Times New Roman" w:eastAsia="Times New Roman" w:cs="Times New Roman"/>
                      <w:color w:val="000000"/>
                      <w:sz w:val="16"/>
                      <w:szCs w:val="16"/>
                      <w:lang w:val="en-US" w:eastAsia="en-GB"/>
                    </w:rPr>
                    <w:t>Quantity </w:t>
                  </w:r>
                </w:p>
              </w:tc>
              <w:tc>
                <w:tcPr>
                  <w:tcW w:w="4746" w:type="dxa"/>
                  <w:tcBorders>
                    <w:top w:val="nil"/>
                    <w:left w:val="nil"/>
                    <w:bottom w:val="single" w:color="000000" w:themeColor="text1" w:sz="4" w:space="0"/>
                    <w:right w:val="single" w:color="000000" w:themeColor="text1" w:sz="4" w:space="0"/>
                  </w:tcBorders>
                  <w:vAlign w:val="center"/>
                  <w:hideMark/>
                </w:tcPr>
                <w:p w:rsidRPr="00117039" w:rsidR="005B18EA" w:rsidP="005B18EA" w:rsidRDefault="005B18EA" w14:paraId="4E9095D0" w14:textId="77777777">
                  <w:pPr>
                    <w:spacing w:after="0" w:line="240" w:lineRule="auto"/>
                    <w:rPr>
                      <w:rFonts w:ascii="Times New Roman" w:hAnsi="Times New Roman" w:eastAsia="Times New Roman" w:cs="Times New Roman"/>
                      <w:color w:val="000000"/>
                      <w:sz w:val="16"/>
                      <w:szCs w:val="16"/>
                      <w:lang w:val="en-GB" w:eastAsia="en-GB"/>
                    </w:rPr>
                  </w:pPr>
                  <w:r>
                    <w:rPr>
                      <w:rFonts w:ascii="Times New Roman" w:hAnsi="Times New Roman" w:eastAsia="Times New Roman" w:cs="Times New Roman"/>
                      <w:color w:val="000000"/>
                      <w:sz w:val="16"/>
                      <w:szCs w:val="16"/>
                      <w:lang w:val="en-US" w:eastAsia="en-GB"/>
                    </w:rPr>
                    <w:t>Value for the temporary limit</w:t>
                  </w:r>
                </w:p>
              </w:tc>
            </w:tr>
          </w:tbl>
          <w:p w:rsidRPr="00117039" w:rsidR="005B18EA" w:rsidP="005B18EA" w:rsidRDefault="005B18EA" w14:paraId="7E05FE87" w14:textId="77777777">
            <w:pPr>
              <w:spacing w:after="0" w:line="276" w:lineRule="auto"/>
              <w:rPr>
                <w:rFonts w:ascii="Times New Roman" w:hAnsi="Times New Roman" w:cs="Times New Roman"/>
                <w:sz w:val="16"/>
                <w:szCs w:val="16"/>
                <w:lang w:val="en-GB"/>
              </w:rPr>
            </w:pPr>
          </w:p>
          <w:p w:rsidRPr="00117039" w:rsidR="005B18EA" w:rsidP="005B18EA" w:rsidRDefault="005B18EA" w14:paraId="0F2FC5BE" w14:textId="77777777">
            <w:pPr>
              <w:spacing w:after="0" w:line="276" w:lineRule="auto"/>
              <w:rPr>
                <w:rFonts w:ascii="Times New Roman" w:hAnsi="Times New Roman" w:cs="Times New Roman"/>
                <w:sz w:val="16"/>
                <w:szCs w:val="16"/>
                <w:lang w:val="en-GB"/>
              </w:rPr>
            </w:pPr>
          </w:p>
        </w:tc>
      </w:tr>
      <w:tr w:rsidRPr="000D46C5" w:rsidR="00674599" w:rsidTr="0DC8649F" w14:paraId="39575E02" w14:textId="77777777">
        <w:trPr>
          <w:gridBefore w:val="1"/>
          <w:wBefore w:w="111" w:type="dxa"/>
          <w:trHeight w:val="300"/>
          <w:ins w:author="Carmen Garcia Montero" w:date="2025-11-03T16:48:00Z" w:id="7662"/>
        </w:trPr>
        <w:tc>
          <w:tcPr>
            <w:tcW w:w="717" w:type="dxa"/>
            <w:gridSpan w:val="2"/>
          </w:tcPr>
          <w:p w:rsidRPr="00117039" w:rsidR="00674599" w:rsidP="00674599" w:rsidRDefault="00674599" w14:paraId="3693A6E2" w14:textId="26104181">
            <w:pPr>
              <w:spacing w:after="0" w:line="276" w:lineRule="auto"/>
              <w:jc w:val="center"/>
              <w:rPr>
                <w:ins w:author="Carmen Garcia Montero" w:date="2025-11-03T16:48:00Z" w:id="7663"/>
                <w:rFonts w:ascii="Times New Roman" w:hAnsi="Times New Roman" w:cs="Times New Roman"/>
                <w:sz w:val="16"/>
                <w:szCs w:val="16"/>
                <w:lang w:val="en-GB"/>
              </w:rPr>
            </w:pPr>
            <w:ins w:author="Carmen Garcia Montero" w:date="2025-11-03T16:48:00Z" w:id="7664">
              <w:r>
                <w:rPr>
                  <w:rFonts w:ascii="Times New Roman" w:hAnsi="Times New Roman" w:cs="Times New Roman"/>
                  <w:sz w:val="16"/>
                  <w:szCs w:val="16"/>
                  <w:lang w:val="en-GB"/>
                </w:rPr>
                <w:t>CA</w:t>
              </w:r>
            </w:ins>
          </w:p>
        </w:tc>
        <w:tc>
          <w:tcPr>
            <w:tcW w:w="2766" w:type="dxa"/>
            <w:gridSpan w:val="2"/>
          </w:tcPr>
          <w:p w:rsidRPr="00117039" w:rsidR="00674599" w:rsidP="00674599" w:rsidRDefault="00674599" w14:paraId="5975F2FC" w14:textId="48C8FE85">
            <w:pPr>
              <w:spacing w:after="0" w:line="276" w:lineRule="auto"/>
              <w:rPr>
                <w:ins w:author="Carmen Garcia Montero" w:date="2025-11-03T16:48:00Z" w:id="7665"/>
                <w:rFonts w:ascii="Times New Roman" w:hAnsi="Times New Roman" w:cs="Times New Roman"/>
                <w:sz w:val="16"/>
                <w:szCs w:val="16"/>
                <w:lang w:val="en-GB"/>
              </w:rPr>
            </w:pPr>
            <w:ins w:author="Carmen Garcia Montero" w:date="2025-11-03T16:48:00Z" w:id="7666">
              <w:r w:rsidRPr="00117039">
                <w:rPr>
                  <w:rFonts w:ascii="Times New Roman" w:hAnsi="Times New Roman" w:cs="Times New Roman"/>
                  <w:sz w:val="16"/>
                  <w:szCs w:val="16"/>
                  <w:lang w:val="en-GB"/>
                </w:rPr>
                <w:t>Baseline information request</w:t>
              </w:r>
            </w:ins>
          </w:p>
        </w:tc>
        <w:tc>
          <w:tcPr>
            <w:tcW w:w="3082" w:type="dxa"/>
            <w:gridSpan w:val="2"/>
          </w:tcPr>
          <w:p w:rsidRPr="00117039" w:rsidR="00674599" w:rsidP="00674599" w:rsidRDefault="00674599" w14:paraId="1CF780F2" w14:textId="61D91D5D">
            <w:pPr>
              <w:spacing w:after="0" w:line="276" w:lineRule="auto"/>
              <w:rPr>
                <w:ins w:author="Carmen Garcia Montero" w:date="2025-11-03T16:48:00Z" w:id="7667"/>
                <w:rFonts w:ascii="Times New Roman" w:hAnsi="Times New Roman" w:cs="Times New Roman"/>
                <w:sz w:val="16"/>
                <w:szCs w:val="16"/>
                <w:lang w:val="en-GB"/>
              </w:rPr>
            </w:pPr>
            <w:ins w:author="Carmen Garcia Montero" w:date="2025-11-03T16:48:00Z" w:id="7668">
              <w:r w:rsidRPr="00117039">
                <w:rPr>
                  <w:rFonts w:ascii="Times New Roman" w:hAnsi="Times New Roman" w:cs="Times New Roman"/>
                  <w:sz w:val="16"/>
                  <w:szCs w:val="16"/>
                  <w:lang w:val="en-GB"/>
                </w:rPr>
                <w:t>Identifier to reference object </w:t>
              </w:r>
            </w:ins>
          </w:p>
        </w:tc>
        <w:tc>
          <w:tcPr>
            <w:tcW w:w="3238" w:type="dxa"/>
          </w:tcPr>
          <w:p w:rsidRPr="00117039" w:rsidR="00674599" w:rsidP="00674599" w:rsidRDefault="00674599" w14:paraId="5E1A7DC2" w14:textId="61486BF3">
            <w:pPr>
              <w:spacing w:after="0" w:line="276" w:lineRule="auto"/>
              <w:rPr>
                <w:ins w:author="Carmen Garcia Montero" w:date="2025-11-03T16:48:00Z" w:id="7669"/>
                <w:rFonts w:ascii="Times New Roman" w:hAnsi="Times New Roman" w:cs="Times New Roman"/>
                <w:sz w:val="16"/>
                <w:szCs w:val="16"/>
                <w:lang w:val="en-GB"/>
              </w:rPr>
            </w:pPr>
            <w:ins w:author="Carmen Garcia Montero" w:date="2025-11-03T16:48:00Z" w:id="7670">
              <w:r w:rsidRPr="00117039">
                <w:rPr>
                  <w:rFonts w:ascii="Times New Roman" w:hAnsi="Times New Roman" w:cs="Times New Roman"/>
                  <w:sz w:val="16"/>
                  <w:szCs w:val="16"/>
                  <w:lang w:val="en-GB"/>
                </w:rPr>
                <w:t>Unique identifier for the object of reference</w:t>
              </w:r>
            </w:ins>
          </w:p>
        </w:tc>
      </w:tr>
      <w:tr w:rsidRPr="000D46C5" w:rsidR="00674599" w:rsidTr="0DC8649F" w14:paraId="6EA2CFEE" w14:textId="77777777">
        <w:trPr>
          <w:gridBefore w:val="1"/>
          <w:wBefore w:w="111" w:type="dxa"/>
          <w:trHeight w:val="300"/>
          <w:ins w:author="Carmen Garcia Montero" w:date="2025-11-03T16:48:00Z" w:id="7671"/>
        </w:trPr>
        <w:tc>
          <w:tcPr>
            <w:tcW w:w="717" w:type="dxa"/>
            <w:gridSpan w:val="2"/>
          </w:tcPr>
          <w:p w:rsidRPr="00117039" w:rsidR="00674599" w:rsidP="00674599" w:rsidRDefault="00674599" w14:paraId="13D23E0B" w14:textId="77777777">
            <w:pPr>
              <w:spacing w:after="0" w:line="276" w:lineRule="auto"/>
              <w:jc w:val="center"/>
              <w:rPr>
                <w:ins w:author="Carmen Garcia Montero" w:date="2025-11-03T16:48:00Z" w:id="7672"/>
                <w:rFonts w:ascii="Times New Roman" w:hAnsi="Times New Roman" w:cs="Times New Roman"/>
                <w:sz w:val="16"/>
                <w:szCs w:val="16"/>
                <w:lang w:val="en-GB"/>
              </w:rPr>
            </w:pPr>
          </w:p>
        </w:tc>
        <w:tc>
          <w:tcPr>
            <w:tcW w:w="2766" w:type="dxa"/>
            <w:gridSpan w:val="2"/>
          </w:tcPr>
          <w:p w:rsidRPr="00117039" w:rsidR="00674599" w:rsidP="00674599" w:rsidRDefault="00674599" w14:paraId="03A2D92F" w14:textId="77777777">
            <w:pPr>
              <w:spacing w:after="0" w:line="276" w:lineRule="auto"/>
              <w:rPr>
                <w:ins w:author="Carmen Garcia Montero" w:date="2025-11-03T16:48:00Z" w:id="7673"/>
                <w:rFonts w:ascii="Times New Roman" w:hAnsi="Times New Roman" w:cs="Times New Roman"/>
                <w:sz w:val="16"/>
                <w:szCs w:val="16"/>
                <w:lang w:val="en-GB"/>
              </w:rPr>
            </w:pPr>
          </w:p>
        </w:tc>
        <w:tc>
          <w:tcPr>
            <w:tcW w:w="3082" w:type="dxa"/>
            <w:gridSpan w:val="2"/>
          </w:tcPr>
          <w:p w:rsidRPr="00117039" w:rsidR="00674599" w:rsidP="00674599" w:rsidRDefault="00674599" w14:paraId="1972817F" w14:textId="32622A16">
            <w:pPr>
              <w:spacing w:after="0" w:line="276" w:lineRule="auto"/>
              <w:rPr>
                <w:ins w:author="Carmen Garcia Montero" w:date="2025-11-03T16:48:00Z" w:id="7674"/>
                <w:rFonts w:ascii="Times New Roman" w:hAnsi="Times New Roman" w:cs="Times New Roman"/>
                <w:sz w:val="16"/>
                <w:szCs w:val="16"/>
                <w:lang w:val="en-GB"/>
              </w:rPr>
            </w:pPr>
            <w:ins w:author="Carmen Garcia Montero" w:date="2025-11-03T16:48:00Z" w:id="7675">
              <w:r w:rsidRPr="00117039">
                <w:rPr>
                  <w:rFonts w:ascii="Times New Roman" w:hAnsi="Times New Roman" w:cs="Times New Roman"/>
                  <w:sz w:val="16"/>
                  <w:szCs w:val="16"/>
                  <w:lang w:val="en-GB"/>
                </w:rPr>
                <w:t>(optional) Type of reference object </w:t>
              </w:r>
            </w:ins>
          </w:p>
        </w:tc>
        <w:tc>
          <w:tcPr>
            <w:tcW w:w="3238" w:type="dxa"/>
          </w:tcPr>
          <w:p w:rsidRPr="00117039" w:rsidR="00674599" w:rsidP="00674599" w:rsidRDefault="00674599" w14:paraId="58DE9910" w14:textId="7AF55B8A">
            <w:pPr>
              <w:spacing w:after="0" w:line="276" w:lineRule="auto"/>
              <w:rPr>
                <w:ins w:author="Carmen Garcia Montero" w:date="2025-11-03T16:48:00Z" w:id="7676"/>
                <w:rFonts w:ascii="Times New Roman" w:hAnsi="Times New Roman" w:cs="Times New Roman"/>
                <w:sz w:val="16"/>
                <w:szCs w:val="16"/>
                <w:lang w:val="en-GB"/>
              </w:rPr>
            </w:pPr>
            <w:ins w:author="Carmen Garcia Montero" w:date="2025-11-03T16:48:00Z" w:id="7677">
              <w:r w:rsidRPr="00117039">
                <w:rPr>
                  <w:rFonts w:ascii="Times New Roman" w:hAnsi="Times New Roman" w:cs="Times New Roman"/>
                  <w:sz w:val="16"/>
                  <w:szCs w:val="16"/>
                  <w:lang w:val="en-GB"/>
                </w:rPr>
                <w:t>Specifies the type of the reference object. (e.g. CU, metering point, SPG or SPU, etc)</w:t>
              </w:r>
            </w:ins>
          </w:p>
        </w:tc>
      </w:tr>
      <w:tr w:rsidRPr="000D46C5" w:rsidR="00674599" w:rsidTr="0DC8649F" w14:paraId="12BFB75B" w14:textId="77777777">
        <w:trPr>
          <w:gridBefore w:val="1"/>
          <w:wBefore w:w="111" w:type="dxa"/>
          <w:trHeight w:val="300"/>
          <w:ins w:author="Carmen Garcia Montero" w:date="2025-11-03T16:48:00Z" w:id="7678"/>
        </w:trPr>
        <w:tc>
          <w:tcPr>
            <w:tcW w:w="717" w:type="dxa"/>
            <w:gridSpan w:val="2"/>
          </w:tcPr>
          <w:p w:rsidRPr="00117039" w:rsidR="00674599" w:rsidP="00674599" w:rsidRDefault="00674599" w14:paraId="1A9CF551" w14:textId="77777777">
            <w:pPr>
              <w:spacing w:after="0" w:line="276" w:lineRule="auto"/>
              <w:jc w:val="center"/>
              <w:rPr>
                <w:ins w:author="Carmen Garcia Montero" w:date="2025-11-03T16:48:00Z" w:id="7679"/>
                <w:rFonts w:ascii="Times New Roman" w:hAnsi="Times New Roman" w:cs="Times New Roman"/>
                <w:sz w:val="16"/>
                <w:szCs w:val="16"/>
                <w:lang w:val="en-GB"/>
              </w:rPr>
            </w:pPr>
          </w:p>
        </w:tc>
        <w:tc>
          <w:tcPr>
            <w:tcW w:w="2766" w:type="dxa"/>
            <w:gridSpan w:val="2"/>
          </w:tcPr>
          <w:p w:rsidRPr="00117039" w:rsidR="00674599" w:rsidP="00674599" w:rsidRDefault="00674599" w14:paraId="127BF414" w14:textId="77777777">
            <w:pPr>
              <w:spacing w:after="0" w:line="276" w:lineRule="auto"/>
              <w:rPr>
                <w:ins w:author="Carmen Garcia Montero" w:date="2025-11-03T16:48:00Z" w:id="7680"/>
                <w:rFonts w:ascii="Times New Roman" w:hAnsi="Times New Roman" w:cs="Times New Roman"/>
                <w:sz w:val="16"/>
                <w:szCs w:val="16"/>
                <w:lang w:val="en-GB"/>
              </w:rPr>
            </w:pPr>
          </w:p>
        </w:tc>
        <w:tc>
          <w:tcPr>
            <w:tcW w:w="3082" w:type="dxa"/>
            <w:gridSpan w:val="2"/>
          </w:tcPr>
          <w:p w:rsidRPr="00117039" w:rsidR="00674599" w:rsidP="00674599" w:rsidRDefault="00674599" w14:paraId="384F59F7" w14:textId="31C5BD43">
            <w:pPr>
              <w:spacing w:after="0" w:line="276" w:lineRule="auto"/>
              <w:rPr>
                <w:ins w:author="Carmen Garcia Montero" w:date="2025-11-03T16:48:00Z" w:id="7681"/>
                <w:rFonts w:ascii="Times New Roman" w:hAnsi="Times New Roman" w:cs="Times New Roman"/>
                <w:sz w:val="16"/>
                <w:szCs w:val="16"/>
                <w:lang w:val="en-GB"/>
              </w:rPr>
            </w:pPr>
            <w:ins w:author="Carmen Garcia Montero" w:date="2025-11-03T16:48:00Z" w:id="7682">
              <w:r w:rsidRPr="00117039">
                <w:rPr>
                  <w:rFonts w:ascii="Times New Roman" w:hAnsi="Times New Roman" w:cs="Times New Roman"/>
                  <w:sz w:val="16"/>
                  <w:szCs w:val="16"/>
                  <w:lang w:val="en-GB"/>
                </w:rPr>
                <w:t>(optional) Start timestamp</w:t>
              </w:r>
            </w:ins>
          </w:p>
        </w:tc>
        <w:tc>
          <w:tcPr>
            <w:tcW w:w="3238" w:type="dxa"/>
          </w:tcPr>
          <w:p w:rsidRPr="00117039" w:rsidR="00674599" w:rsidP="00674599" w:rsidRDefault="00674599" w14:paraId="573B2322" w14:textId="09FA7E32">
            <w:pPr>
              <w:spacing w:after="0" w:line="276" w:lineRule="auto"/>
              <w:rPr>
                <w:ins w:author="Carmen Garcia Montero" w:date="2025-11-03T16:48:00Z" w:id="7683"/>
                <w:rFonts w:ascii="Times New Roman" w:hAnsi="Times New Roman" w:cs="Times New Roman"/>
                <w:sz w:val="16"/>
                <w:szCs w:val="16"/>
                <w:lang w:val="en-GB"/>
              </w:rPr>
            </w:pPr>
            <w:ins w:author="Carmen Garcia Montero" w:date="2025-11-03T16:48:00Z" w:id="7684">
              <w:r w:rsidRPr="00117039">
                <w:rPr>
                  <w:rFonts w:ascii="Times New Roman" w:hAnsi="Times New Roman" w:cs="Times New Roman"/>
                  <w:sz w:val="16"/>
                  <w:szCs w:val="16"/>
                  <w:lang w:val="en-GB"/>
                </w:rPr>
                <w:t>Start timestamp for the baseline information request</w:t>
              </w:r>
            </w:ins>
          </w:p>
        </w:tc>
      </w:tr>
      <w:tr w:rsidRPr="000D46C5" w:rsidR="00674599" w:rsidTr="0DC8649F" w14:paraId="44F48C1E" w14:textId="77777777">
        <w:trPr>
          <w:gridBefore w:val="1"/>
          <w:wBefore w:w="111" w:type="dxa"/>
          <w:trHeight w:val="300"/>
          <w:ins w:author="Carmen Garcia Montero" w:date="2025-11-03T16:48:00Z" w:id="7685"/>
        </w:trPr>
        <w:tc>
          <w:tcPr>
            <w:tcW w:w="717" w:type="dxa"/>
            <w:gridSpan w:val="2"/>
          </w:tcPr>
          <w:p w:rsidRPr="00117039" w:rsidR="00674599" w:rsidP="00674599" w:rsidRDefault="00674599" w14:paraId="642533E6" w14:textId="77777777">
            <w:pPr>
              <w:spacing w:after="0" w:line="276" w:lineRule="auto"/>
              <w:jc w:val="center"/>
              <w:rPr>
                <w:ins w:author="Carmen Garcia Montero" w:date="2025-11-03T16:48:00Z" w:id="7686"/>
                <w:rFonts w:ascii="Times New Roman" w:hAnsi="Times New Roman" w:cs="Times New Roman"/>
                <w:sz w:val="16"/>
                <w:szCs w:val="16"/>
                <w:lang w:val="en-GB"/>
              </w:rPr>
            </w:pPr>
          </w:p>
        </w:tc>
        <w:tc>
          <w:tcPr>
            <w:tcW w:w="2766" w:type="dxa"/>
            <w:gridSpan w:val="2"/>
          </w:tcPr>
          <w:p w:rsidRPr="00117039" w:rsidR="00674599" w:rsidP="00674599" w:rsidRDefault="00674599" w14:paraId="0244E702" w14:textId="77777777">
            <w:pPr>
              <w:spacing w:after="0" w:line="276" w:lineRule="auto"/>
              <w:rPr>
                <w:ins w:author="Carmen Garcia Montero" w:date="2025-11-03T16:48:00Z" w:id="7687"/>
                <w:rFonts w:ascii="Times New Roman" w:hAnsi="Times New Roman" w:cs="Times New Roman"/>
                <w:sz w:val="16"/>
                <w:szCs w:val="16"/>
                <w:lang w:val="en-GB"/>
              </w:rPr>
            </w:pPr>
          </w:p>
        </w:tc>
        <w:tc>
          <w:tcPr>
            <w:tcW w:w="3082" w:type="dxa"/>
            <w:gridSpan w:val="2"/>
          </w:tcPr>
          <w:p w:rsidRPr="00117039" w:rsidR="00674599" w:rsidP="00674599" w:rsidRDefault="00674599" w14:paraId="285EF325" w14:textId="69C8093F">
            <w:pPr>
              <w:spacing w:after="0" w:line="276" w:lineRule="auto"/>
              <w:rPr>
                <w:ins w:author="Carmen Garcia Montero" w:date="2025-11-03T16:48:00Z" w:id="7688"/>
                <w:rFonts w:ascii="Times New Roman" w:hAnsi="Times New Roman" w:cs="Times New Roman"/>
                <w:sz w:val="16"/>
                <w:szCs w:val="16"/>
                <w:lang w:val="en-GB"/>
              </w:rPr>
            </w:pPr>
            <w:ins w:author="Carmen Garcia Montero" w:date="2025-11-03T16:48:00Z" w:id="7689">
              <w:r w:rsidRPr="00117039">
                <w:rPr>
                  <w:rFonts w:ascii="Times New Roman" w:hAnsi="Times New Roman" w:cs="Times New Roman"/>
                  <w:sz w:val="16"/>
                  <w:szCs w:val="16"/>
                  <w:lang w:val="en-GB"/>
                </w:rPr>
                <w:t>(optional) End Timestamp</w:t>
              </w:r>
            </w:ins>
          </w:p>
        </w:tc>
        <w:tc>
          <w:tcPr>
            <w:tcW w:w="3238" w:type="dxa"/>
          </w:tcPr>
          <w:p w:rsidRPr="00117039" w:rsidR="00674599" w:rsidP="00674599" w:rsidRDefault="00674599" w14:paraId="5DA2ADDB" w14:textId="3A17A1DC">
            <w:pPr>
              <w:spacing w:after="0" w:line="276" w:lineRule="auto"/>
              <w:rPr>
                <w:ins w:author="Carmen Garcia Montero" w:date="2025-11-03T16:48:00Z" w:id="7690"/>
                <w:rFonts w:ascii="Times New Roman" w:hAnsi="Times New Roman" w:cs="Times New Roman"/>
                <w:sz w:val="16"/>
                <w:szCs w:val="16"/>
                <w:lang w:val="en-GB"/>
              </w:rPr>
            </w:pPr>
            <w:ins w:author="Carmen Garcia Montero" w:date="2025-11-03T16:48:00Z" w:id="7691">
              <w:r w:rsidRPr="00117039">
                <w:rPr>
                  <w:rFonts w:ascii="Times New Roman" w:hAnsi="Times New Roman" w:cs="Times New Roman"/>
                  <w:sz w:val="16"/>
                  <w:szCs w:val="16"/>
                  <w:lang w:val="en-GB"/>
                </w:rPr>
                <w:t>End timestamp for the baseline information request</w:t>
              </w:r>
            </w:ins>
          </w:p>
        </w:tc>
      </w:tr>
      <w:tr w:rsidRPr="000D46C5" w:rsidR="00674599" w:rsidTr="0DC8649F" w14:paraId="18D4E7FF" w14:textId="77777777">
        <w:trPr>
          <w:gridBefore w:val="1"/>
          <w:wBefore w:w="111" w:type="dxa"/>
          <w:trHeight w:val="300"/>
        </w:trPr>
        <w:tc>
          <w:tcPr>
            <w:tcW w:w="717" w:type="dxa"/>
            <w:gridSpan w:val="2"/>
            <w:vMerge w:val="restart"/>
            <w:hideMark/>
          </w:tcPr>
          <w:p w:rsidRPr="00117039" w:rsidR="00674599" w:rsidP="00674599" w:rsidRDefault="00674599" w14:paraId="09DA8596" w14:textId="6B404653">
            <w:pPr>
              <w:spacing w:after="0" w:line="276" w:lineRule="auto"/>
              <w:jc w:val="center"/>
              <w:rPr>
                <w:rFonts w:ascii="Times New Roman" w:hAnsi="Times New Roman" w:cs="Times New Roman"/>
                <w:sz w:val="16"/>
                <w:szCs w:val="16"/>
                <w:lang w:val="en-GB"/>
              </w:rPr>
            </w:pPr>
            <w:ins w:author="Carmen Garcia Montero" w:date="2025-11-03T16:48:00Z" w:id="7692">
              <w:r>
                <w:rPr>
                  <w:rFonts w:ascii="Times New Roman" w:hAnsi="Times New Roman" w:cs="Times New Roman"/>
                  <w:sz w:val="16"/>
                  <w:szCs w:val="16"/>
                  <w:lang w:val="en-GB"/>
                </w:rPr>
                <w:t>CB</w:t>
              </w:r>
            </w:ins>
            <w:del w:author="Carmen Garcia Montero" w:date="2025-11-03T16:48:00Z" w:id="7693">
              <w:r w:rsidRPr="00117039" w:rsidDel="00674599">
                <w:rPr>
                  <w:rFonts w:ascii="Times New Roman" w:hAnsi="Times New Roman" w:cs="Times New Roman"/>
                  <w:sz w:val="16"/>
                  <w:szCs w:val="16"/>
                  <w:lang w:val="en-GB"/>
                </w:rPr>
                <w:delText>BX</w:delText>
              </w:r>
            </w:del>
          </w:p>
        </w:tc>
        <w:tc>
          <w:tcPr>
            <w:tcW w:w="2766" w:type="dxa"/>
            <w:gridSpan w:val="2"/>
            <w:vMerge w:val="restart"/>
            <w:hideMark/>
          </w:tcPr>
          <w:p w:rsidRPr="00117039" w:rsidR="00674599" w:rsidP="00674599" w:rsidRDefault="00674599" w14:paraId="1F439141"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Baseline information </w:t>
            </w:r>
          </w:p>
        </w:tc>
        <w:tc>
          <w:tcPr>
            <w:tcW w:w="3082" w:type="dxa"/>
            <w:gridSpan w:val="2"/>
            <w:hideMark/>
          </w:tcPr>
          <w:p w:rsidRPr="00117039" w:rsidR="00674599" w:rsidP="00674599" w:rsidRDefault="00674599" w14:paraId="7E282235"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hideMark/>
          </w:tcPr>
          <w:p w:rsidRPr="00117039" w:rsidR="00674599" w:rsidP="00674599" w:rsidRDefault="00674599" w14:paraId="64B542E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Unique identifier for the object of reference</w:t>
            </w:r>
          </w:p>
        </w:tc>
      </w:tr>
      <w:tr w:rsidRPr="000D46C5" w:rsidR="00674599" w:rsidTr="0DC8649F" w14:paraId="37C8280C" w14:textId="77777777">
        <w:trPr>
          <w:gridBefore w:val="1"/>
          <w:wBefore w:w="111" w:type="dxa"/>
          <w:trHeight w:val="450"/>
        </w:trPr>
        <w:tc>
          <w:tcPr>
            <w:tcW w:w="717" w:type="dxa"/>
            <w:gridSpan w:val="2"/>
            <w:vMerge/>
            <w:hideMark/>
          </w:tcPr>
          <w:p w:rsidRPr="00117039" w:rsidR="00674599" w:rsidP="00674599" w:rsidRDefault="00674599" w14:paraId="3AD4E513"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674599" w:rsidP="00674599" w:rsidRDefault="00674599" w14:paraId="1464CFAA"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674599" w:rsidP="00674599" w:rsidRDefault="00674599" w14:paraId="7A7F645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 </w:t>
            </w:r>
          </w:p>
        </w:tc>
        <w:tc>
          <w:tcPr>
            <w:tcW w:w="3238" w:type="dxa"/>
            <w:hideMark/>
          </w:tcPr>
          <w:p w:rsidRPr="00117039" w:rsidR="00674599" w:rsidP="00674599" w:rsidRDefault="00674599" w14:paraId="0439C85C" w14:textId="597E947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w:t>
            </w:r>
            <w:r w:rsidRPr="00117039" w:rsidDel="00257679">
              <w:rPr>
                <w:rFonts w:ascii="Times New Roman" w:hAnsi="Times New Roman" w:cs="Times New Roman"/>
                <w:sz w:val="16"/>
                <w:szCs w:val="16"/>
                <w:lang w:val="en-GB"/>
              </w:rPr>
              <w:t xml:space="preserve"> </w:t>
            </w:r>
            <w:r w:rsidRPr="00117039">
              <w:rPr>
                <w:rFonts w:ascii="Times New Roman" w:hAnsi="Times New Roman" w:cs="Times New Roman"/>
                <w:sz w:val="16"/>
                <w:szCs w:val="16"/>
                <w:lang w:val="en-GB"/>
              </w:rPr>
              <w:t>SPG or SPU, etc)</w:t>
            </w:r>
          </w:p>
        </w:tc>
      </w:tr>
      <w:tr w:rsidRPr="000D46C5" w:rsidR="00674599" w:rsidTr="0DC8649F" w14:paraId="57DA16FF" w14:textId="77777777">
        <w:trPr>
          <w:gridBefore w:val="1"/>
          <w:wBefore w:w="111" w:type="dxa"/>
          <w:trHeight w:val="300"/>
        </w:trPr>
        <w:tc>
          <w:tcPr>
            <w:tcW w:w="717" w:type="dxa"/>
            <w:gridSpan w:val="2"/>
            <w:vMerge/>
            <w:hideMark/>
          </w:tcPr>
          <w:p w:rsidRPr="00117039" w:rsidR="00674599" w:rsidP="00674599" w:rsidRDefault="00674599" w14:paraId="14B517CC"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674599" w:rsidP="00674599" w:rsidRDefault="00674599" w14:paraId="025EB2DF"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674599" w:rsidP="00674599" w:rsidRDefault="00674599" w14:paraId="0600CC9D"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Baselining method </w:t>
            </w:r>
          </w:p>
        </w:tc>
        <w:tc>
          <w:tcPr>
            <w:tcW w:w="3238" w:type="dxa"/>
            <w:hideMark/>
          </w:tcPr>
          <w:p w:rsidRPr="00117039" w:rsidR="00674599" w:rsidP="00674599" w:rsidRDefault="00674599" w14:paraId="67B64DF8" w14:textId="5AE8D60E">
            <w:pPr>
              <w:spacing w:after="0" w:line="276" w:lineRule="auto"/>
              <w:rPr>
                <w:rFonts w:ascii="Times New Roman" w:hAnsi="Times New Roman" w:cs="Times New Roman"/>
                <w:sz w:val="16"/>
                <w:szCs w:val="16"/>
                <w:lang w:val="en-GB"/>
              </w:rPr>
            </w:pPr>
            <w:r>
              <w:rPr>
                <w:rFonts w:ascii="Times New Roman" w:hAnsi="Times New Roman" w:cs="Times New Roman"/>
                <w:sz w:val="16"/>
                <w:szCs w:val="16"/>
                <w:lang w:val="en-GB"/>
              </w:rPr>
              <w:t>Unique i</w:t>
            </w:r>
            <w:r w:rsidRPr="00117039">
              <w:rPr>
                <w:rFonts w:ascii="Times New Roman" w:hAnsi="Times New Roman" w:cs="Times New Roman"/>
                <w:sz w:val="16"/>
                <w:szCs w:val="16"/>
                <w:lang w:val="en-GB"/>
              </w:rPr>
              <w:t>dentifier for the baselining method to be used </w:t>
            </w:r>
          </w:p>
        </w:tc>
      </w:tr>
      <w:tr w:rsidRPr="000D46C5" w:rsidR="00674599" w:rsidTr="0DC8649F" w14:paraId="00D67C96" w14:textId="77777777">
        <w:trPr>
          <w:gridBefore w:val="1"/>
          <w:wBefore w:w="111" w:type="dxa"/>
          <w:trHeight w:val="300"/>
        </w:trPr>
        <w:tc>
          <w:tcPr>
            <w:tcW w:w="717" w:type="dxa"/>
            <w:gridSpan w:val="2"/>
            <w:vMerge/>
            <w:hideMark/>
          </w:tcPr>
          <w:p w:rsidRPr="00117039" w:rsidR="00674599" w:rsidP="00674599" w:rsidRDefault="00674599" w14:paraId="64B1257A"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674599" w:rsidP="00674599" w:rsidRDefault="00674599" w14:paraId="7AF7A84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674599" w:rsidP="00674599" w:rsidRDefault="00674599" w14:paraId="09FFF91A"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Baseline data </w:t>
            </w:r>
          </w:p>
        </w:tc>
        <w:tc>
          <w:tcPr>
            <w:tcW w:w="3238" w:type="dxa"/>
            <w:hideMark/>
          </w:tcPr>
          <w:p w:rsidRPr="00117039" w:rsidR="00674599" w:rsidP="00674599" w:rsidRDefault="00674599" w14:paraId="3C04023C" w14:textId="7777777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All data required to specify the baseline including the baseline method used </w:t>
            </w:r>
          </w:p>
        </w:tc>
      </w:tr>
      <w:tr w:rsidRPr="000D46C5" w:rsidR="00674599" w:rsidTr="0DC8649F" w14:paraId="06C39865" w14:textId="77777777">
        <w:trPr>
          <w:trHeight w:val="300"/>
        </w:trPr>
        <w:tc>
          <w:tcPr>
            <w:tcW w:w="828" w:type="dxa"/>
            <w:gridSpan w:val="3"/>
            <w:vMerge w:val="restart"/>
            <w:hideMark/>
          </w:tcPr>
          <w:p w:rsidRPr="00117039" w:rsidR="00674599" w:rsidP="00674599" w:rsidRDefault="00674599" w14:paraId="1B666DA7" w14:textId="5047C977">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C</w:t>
            </w:r>
            <w:ins w:author="Carmen Garcia Montero" w:date="2025-11-03T16:49:00Z" w:id="7694">
              <w:r w:rsidR="00A01777">
                <w:rPr>
                  <w:rFonts w:ascii="Times New Roman" w:hAnsi="Times New Roman" w:cs="Times New Roman"/>
                  <w:sz w:val="16"/>
                  <w:szCs w:val="16"/>
                  <w:lang w:val="en-GB"/>
                </w:rPr>
                <w:t>E</w:t>
              </w:r>
            </w:ins>
            <w:del w:author="Carmen Garcia Montero" w:date="2025-11-03T16:49:00Z" w:id="7695">
              <w:r w:rsidDel="00A01777">
                <w:rPr>
                  <w:rFonts w:ascii="Times New Roman" w:hAnsi="Times New Roman" w:cs="Times New Roman"/>
                  <w:sz w:val="16"/>
                  <w:szCs w:val="16"/>
                  <w:lang w:val="en-GB"/>
                </w:rPr>
                <w:delText>A</w:delText>
              </w:r>
            </w:del>
          </w:p>
        </w:tc>
        <w:tc>
          <w:tcPr>
            <w:tcW w:w="2766" w:type="dxa"/>
            <w:gridSpan w:val="2"/>
            <w:vMerge w:val="restart"/>
            <w:hideMark/>
          </w:tcPr>
          <w:p w:rsidRPr="00117039" w:rsidR="00674599" w:rsidP="00674599" w:rsidRDefault="00674599" w14:paraId="43895504" w14:textId="788B1CA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DMD data request </w:t>
            </w:r>
          </w:p>
        </w:tc>
        <w:tc>
          <w:tcPr>
            <w:tcW w:w="3082" w:type="dxa"/>
            <w:gridSpan w:val="2"/>
            <w:hideMark/>
          </w:tcPr>
          <w:p w:rsidRPr="00117039" w:rsidR="00674599" w:rsidP="00674599" w:rsidRDefault="00674599" w14:paraId="068F60E2" w14:textId="0BD853F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hideMark/>
          </w:tcPr>
          <w:p w:rsidRPr="00117039" w:rsidR="00674599" w:rsidP="00674599" w:rsidRDefault="00674599" w14:paraId="45847D31" w14:textId="20E4F66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Unique identifier for the object of reference</w:t>
            </w:r>
          </w:p>
        </w:tc>
      </w:tr>
      <w:tr w:rsidRPr="000D46C5" w:rsidR="00674599" w:rsidTr="0DC8649F" w14:paraId="39A15D8E" w14:textId="77777777">
        <w:trPr>
          <w:trHeight w:val="300"/>
        </w:trPr>
        <w:tc>
          <w:tcPr>
            <w:tcW w:w="828" w:type="dxa"/>
            <w:gridSpan w:val="3"/>
            <w:vMerge/>
          </w:tcPr>
          <w:p w:rsidRPr="00117039" w:rsidR="00674599" w:rsidP="00674599" w:rsidRDefault="00674599" w14:paraId="78FB4F31"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5C19FA4B"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6BA3F3DF" w14:textId="104CA73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
          <w:p w:rsidRPr="00117039" w:rsidR="00674599" w:rsidP="00674599" w:rsidRDefault="00674599" w14:paraId="0BCFB00B" w14:textId="0C415D5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 SPG or SPU, etc)</w:t>
            </w:r>
          </w:p>
        </w:tc>
      </w:tr>
      <w:tr w:rsidRPr="000D46C5" w:rsidR="00674599" w:rsidTr="0DC8649F" w14:paraId="097EB7A5" w14:textId="77777777">
        <w:trPr>
          <w:trHeight w:val="300"/>
        </w:trPr>
        <w:tc>
          <w:tcPr>
            <w:tcW w:w="828" w:type="dxa"/>
            <w:gridSpan w:val="3"/>
            <w:vMerge/>
            <w:hideMark/>
          </w:tcPr>
          <w:p w:rsidRPr="00117039" w:rsidR="00674599" w:rsidP="00674599" w:rsidRDefault="00674599" w14:paraId="18BA1B22"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674599" w:rsidP="00674599" w:rsidRDefault="00674599" w14:paraId="36AFA2EC"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674599" w:rsidP="00674599" w:rsidRDefault="00674599" w14:paraId="0B09FAB9" w14:textId="051933D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DMD data specification </w:t>
            </w:r>
          </w:p>
        </w:tc>
        <w:tc>
          <w:tcPr>
            <w:tcW w:w="3238" w:type="dxa"/>
            <w:hideMark/>
          </w:tcPr>
          <w:p w:rsidRPr="00117039" w:rsidR="00674599" w:rsidP="00674599" w:rsidRDefault="00674599" w14:paraId="18E44D85" w14:textId="37EAA2B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Information object C</w:t>
            </w:r>
            <w:ins w:author="Carmen Garcia Montero" w:date="2025-11-03T16:57:00Z" w:id="7696">
              <w:r w:rsidR="00377F5F">
                <w:rPr>
                  <w:rFonts w:ascii="Times New Roman" w:hAnsi="Times New Roman" w:cs="Times New Roman"/>
                  <w:sz w:val="16"/>
                  <w:szCs w:val="16"/>
                  <w:lang w:val="en-GB"/>
                </w:rPr>
                <w:t>E</w:t>
              </w:r>
            </w:ins>
            <w:del w:author="Carmen Garcia Montero" w:date="2025-11-03T16:57:00Z" w:id="7697">
              <w:r w:rsidRPr="00117039" w:rsidDel="00377F5F">
                <w:rPr>
                  <w:rFonts w:ascii="Times New Roman" w:hAnsi="Times New Roman" w:cs="Times New Roman"/>
                  <w:sz w:val="16"/>
                  <w:szCs w:val="16"/>
                  <w:lang w:val="en-GB"/>
                </w:rPr>
                <w:delText>A</w:delText>
              </w:r>
            </w:del>
            <w:r w:rsidRPr="00117039">
              <w:rPr>
                <w:rFonts w:ascii="Times New Roman" w:hAnsi="Times New Roman" w:cs="Times New Roman"/>
                <w:sz w:val="16"/>
                <w:szCs w:val="16"/>
                <w:lang w:val="en-GB"/>
              </w:rPr>
              <w:t>1- DMD data specification </w:t>
            </w:r>
          </w:p>
        </w:tc>
      </w:tr>
      <w:tr w:rsidRPr="000D46C5" w:rsidR="00674599" w:rsidTr="0DC8649F" w14:paraId="5CE3A7A1" w14:textId="77777777">
        <w:trPr>
          <w:trHeight w:val="300"/>
        </w:trPr>
        <w:tc>
          <w:tcPr>
            <w:tcW w:w="828" w:type="dxa"/>
            <w:gridSpan w:val="3"/>
            <w:vMerge w:val="restart"/>
            <w:hideMark/>
          </w:tcPr>
          <w:p w:rsidRPr="00117039" w:rsidR="00674599" w:rsidP="00674599" w:rsidRDefault="00674599" w14:paraId="68F3EBC4" w14:textId="6108E69C">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C</w:t>
            </w:r>
            <w:ins w:author="Carmen Garcia Montero" w:date="2025-11-03T16:49:00Z" w:id="7698">
              <w:r w:rsidR="00A01777">
                <w:rPr>
                  <w:rFonts w:ascii="Times New Roman" w:hAnsi="Times New Roman" w:cs="Times New Roman"/>
                  <w:sz w:val="16"/>
                  <w:szCs w:val="16"/>
                  <w:lang w:val="en-GB"/>
                </w:rPr>
                <w:t>E</w:t>
              </w:r>
            </w:ins>
            <w:del w:author="Carmen Garcia Montero" w:date="2025-11-03T16:49:00Z" w:id="7699">
              <w:r w:rsidDel="00A01777">
                <w:rPr>
                  <w:rFonts w:ascii="Times New Roman" w:hAnsi="Times New Roman" w:cs="Times New Roman"/>
                  <w:sz w:val="16"/>
                  <w:szCs w:val="16"/>
                  <w:lang w:val="en-GB"/>
                </w:rPr>
                <w:delText>A</w:delText>
              </w:r>
            </w:del>
            <w:r w:rsidRPr="00117039">
              <w:rPr>
                <w:rFonts w:ascii="Times New Roman" w:hAnsi="Times New Roman" w:cs="Times New Roman"/>
                <w:sz w:val="16"/>
                <w:szCs w:val="16"/>
                <w:lang w:val="en-GB"/>
              </w:rPr>
              <w:t>1</w:t>
            </w:r>
          </w:p>
        </w:tc>
        <w:tc>
          <w:tcPr>
            <w:tcW w:w="2766" w:type="dxa"/>
            <w:gridSpan w:val="2"/>
            <w:vMerge w:val="restart"/>
            <w:hideMark/>
          </w:tcPr>
          <w:p w:rsidRPr="00117039" w:rsidR="00674599" w:rsidP="00674599" w:rsidRDefault="00674599" w14:paraId="70A89E55" w14:textId="661F2F7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DMD data specification </w:t>
            </w:r>
          </w:p>
        </w:tc>
        <w:tc>
          <w:tcPr>
            <w:tcW w:w="3082" w:type="dxa"/>
            <w:gridSpan w:val="2"/>
            <w:hideMark/>
          </w:tcPr>
          <w:p w:rsidRPr="00117039" w:rsidR="00674599" w:rsidP="00674599" w:rsidRDefault="00674599" w14:paraId="0FCF24CF" w14:textId="1BE2FD8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w:t>
            </w:r>
          </w:p>
        </w:tc>
        <w:tc>
          <w:tcPr>
            <w:tcW w:w="3238" w:type="dxa"/>
            <w:hideMark/>
          </w:tcPr>
          <w:p w:rsidRPr="00117039" w:rsidR="00674599" w:rsidP="00674599" w:rsidRDefault="00674599" w14:paraId="18C3CB7B" w14:textId="2E946D2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of the time interval covered by the data package</w:t>
            </w:r>
          </w:p>
        </w:tc>
      </w:tr>
      <w:tr w:rsidRPr="000D46C5" w:rsidR="00674599" w:rsidTr="0DC8649F" w14:paraId="2DD392AC" w14:textId="77777777">
        <w:trPr>
          <w:trHeight w:val="300"/>
        </w:trPr>
        <w:tc>
          <w:tcPr>
            <w:tcW w:w="828" w:type="dxa"/>
            <w:gridSpan w:val="3"/>
            <w:vMerge/>
            <w:hideMark/>
          </w:tcPr>
          <w:p w:rsidRPr="00117039" w:rsidR="00674599" w:rsidP="00674599" w:rsidRDefault="00674599" w14:paraId="07585B76"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674599" w:rsidP="00674599" w:rsidRDefault="00674599" w14:paraId="63B95FBC"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674599" w:rsidP="00674599" w:rsidRDefault="00674599" w14:paraId="599A8D08" w14:textId="43AF003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w:t>
            </w:r>
          </w:p>
        </w:tc>
        <w:tc>
          <w:tcPr>
            <w:tcW w:w="3238" w:type="dxa"/>
            <w:hideMark/>
          </w:tcPr>
          <w:p w:rsidRPr="00117039" w:rsidR="00674599" w:rsidP="00674599" w:rsidRDefault="00674599" w14:paraId="19214EAA" w14:textId="28A53FB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of the time interval covered by the data package</w:t>
            </w:r>
          </w:p>
        </w:tc>
      </w:tr>
      <w:tr w:rsidRPr="000D46C5" w:rsidR="00674599" w:rsidTr="0DC8649F" w14:paraId="5356F25D" w14:textId="77777777">
        <w:trPr>
          <w:trHeight w:val="300"/>
        </w:trPr>
        <w:tc>
          <w:tcPr>
            <w:tcW w:w="828" w:type="dxa"/>
            <w:gridSpan w:val="3"/>
            <w:vMerge/>
          </w:tcPr>
          <w:p w:rsidRPr="00117039" w:rsidR="00674599" w:rsidP="00674599" w:rsidRDefault="00674599" w14:paraId="416090C5"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309EB301"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5345F43F" w14:textId="0A9F12F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Direction</w:t>
            </w:r>
          </w:p>
        </w:tc>
        <w:tc>
          <w:tcPr>
            <w:tcW w:w="3238" w:type="dxa"/>
          </w:tcPr>
          <w:p w:rsidRPr="00117039" w:rsidR="00674599" w:rsidP="00674599" w:rsidRDefault="00674599" w14:paraId="3DB7E848" w14:textId="71DEDD3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Flow direction of the requested data. This can be either solely production, consumption, or combined.</w:t>
            </w:r>
          </w:p>
        </w:tc>
      </w:tr>
      <w:tr w:rsidRPr="000D46C5" w:rsidR="00674599" w:rsidTr="0DC8649F" w14:paraId="1EBA1E6A" w14:textId="77777777">
        <w:trPr>
          <w:trHeight w:val="300"/>
        </w:trPr>
        <w:tc>
          <w:tcPr>
            <w:tcW w:w="828" w:type="dxa"/>
            <w:gridSpan w:val="3"/>
            <w:vMerge/>
          </w:tcPr>
          <w:p w:rsidRPr="00117039" w:rsidR="00674599" w:rsidP="00674599" w:rsidRDefault="00674599" w14:paraId="4E191B8B"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3442776B"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74EC0821" w14:textId="2B76DCC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w:t>
            </w:r>
          </w:p>
        </w:tc>
        <w:tc>
          <w:tcPr>
            <w:tcW w:w="3238" w:type="dxa"/>
          </w:tcPr>
          <w:p w:rsidRPr="00117039" w:rsidR="00674599" w:rsidP="00674599" w:rsidRDefault="00674599" w14:paraId="1E00C60A" w14:textId="03DF556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 of the requested data (e.g. active energy, re-active energy)</w:t>
            </w:r>
          </w:p>
        </w:tc>
      </w:tr>
      <w:tr w:rsidRPr="000D46C5" w:rsidR="00674599" w:rsidTr="0DC8649F" w14:paraId="0E4CE943" w14:textId="77777777">
        <w:trPr>
          <w:gridBefore w:val="1"/>
          <w:wBefore w:w="111" w:type="dxa"/>
          <w:trHeight w:val="300"/>
        </w:trPr>
        <w:tc>
          <w:tcPr>
            <w:tcW w:w="717" w:type="dxa"/>
            <w:gridSpan w:val="2"/>
            <w:vMerge w:val="restart"/>
          </w:tcPr>
          <w:p w:rsidRPr="00117039" w:rsidR="00674599" w:rsidP="00674599" w:rsidRDefault="00674599" w14:paraId="2BB8F707" w14:textId="63D89511">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C</w:t>
            </w:r>
            <w:ins w:author="Carmen Garcia Montero" w:date="2025-11-03T16:49:00Z" w:id="7700">
              <w:r w:rsidR="00A01777">
                <w:rPr>
                  <w:rFonts w:ascii="Times New Roman" w:hAnsi="Times New Roman" w:cs="Times New Roman"/>
                  <w:sz w:val="16"/>
                  <w:szCs w:val="16"/>
                  <w:lang w:val="en-GB"/>
                </w:rPr>
                <w:t>F</w:t>
              </w:r>
            </w:ins>
            <w:del w:author="Carmen Garcia Montero" w:date="2025-11-03T16:49:00Z" w:id="7701">
              <w:r w:rsidDel="00A01777">
                <w:rPr>
                  <w:rFonts w:ascii="Times New Roman" w:hAnsi="Times New Roman" w:cs="Times New Roman"/>
                  <w:sz w:val="16"/>
                  <w:szCs w:val="16"/>
                  <w:lang w:val="en-GB"/>
                </w:rPr>
                <w:delText>B</w:delText>
              </w:r>
            </w:del>
          </w:p>
        </w:tc>
        <w:tc>
          <w:tcPr>
            <w:tcW w:w="2766" w:type="dxa"/>
            <w:gridSpan w:val="2"/>
            <w:vMerge w:val="restart"/>
          </w:tcPr>
          <w:p w:rsidRPr="00117039" w:rsidR="00674599" w:rsidP="00674599" w:rsidRDefault="00674599" w14:paraId="71E98668" w14:textId="32E5CF0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near real-time metering and consumption data request </w:t>
            </w:r>
          </w:p>
        </w:tc>
        <w:tc>
          <w:tcPr>
            <w:tcW w:w="3082" w:type="dxa"/>
            <w:gridSpan w:val="2"/>
          </w:tcPr>
          <w:p w:rsidRPr="00117039" w:rsidR="00674599" w:rsidP="00674599" w:rsidRDefault="00674599" w14:paraId="26D62CD5" w14:textId="35438A1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tcPr>
          <w:p w:rsidRPr="00117039" w:rsidR="00674599" w:rsidP="00674599" w:rsidRDefault="00674599" w14:paraId="0182B456" w14:textId="7B168D8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Unique identifier for the object of reference </w:t>
            </w:r>
          </w:p>
        </w:tc>
      </w:tr>
      <w:tr w:rsidRPr="000D46C5" w:rsidR="00674599" w:rsidTr="0DC8649F" w14:paraId="61DB2E53" w14:textId="77777777">
        <w:trPr>
          <w:gridBefore w:val="1"/>
          <w:wBefore w:w="111" w:type="dxa"/>
          <w:trHeight w:val="300"/>
        </w:trPr>
        <w:tc>
          <w:tcPr>
            <w:tcW w:w="717" w:type="dxa"/>
            <w:gridSpan w:val="2"/>
            <w:vMerge/>
          </w:tcPr>
          <w:p w:rsidRPr="00117039" w:rsidR="00674599" w:rsidP="00674599" w:rsidRDefault="00674599" w14:paraId="379D74A7"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2E90EA52"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087A1E10" w14:textId="2B40F5D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
          <w:p w:rsidRPr="00117039" w:rsidR="00674599" w:rsidP="00674599" w:rsidRDefault="00674599" w14:paraId="4FE01039" w14:textId="79ABFB0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 SPG or SPU, etc)</w:t>
            </w:r>
          </w:p>
        </w:tc>
      </w:tr>
      <w:tr w:rsidRPr="000D46C5" w:rsidR="00674599" w:rsidTr="0DC8649F" w14:paraId="39E2B961" w14:textId="77777777">
        <w:trPr>
          <w:trHeight w:val="300"/>
        </w:trPr>
        <w:tc>
          <w:tcPr>
            <w:tcW w:w="828" w:type="dxa"/>
            <w:gridSpan w:val="3"/>
          </w:tcPr>
          <w:p w:rsidRPr="00117039" w:rsidR="00674599" w:rsidP="00674599" w:rsidRDefault="00674599" w14:paraId="308D1B44"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305BD5DF"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4E28A181" w14:textId="0F1DCC0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near real-time metering and consumption data specification </w:t>
            </w:r>
          </w:p>
        </w:tc>
        <w:tc>
          <w:tcPr>
            <w:tcW w:w="3238" w:type="dxa"/>
          </w:tcPr>
          <w:p w:rsidRPr="00117039" w:rsidR="00674599" w:rsidP="00674599" w:rsidRDefault="00674599" w14:paraId="07C8B55F" w14:textId="239DD76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Information object C</w:t>
            </w:r>
            <w:ins w:author="Carmen Garcia Montero" w:date="2025-11-03T16:57:00Z" w:id="7702">
              <w:r w:rsidR="00377F5F">
                <w:rPr>
                  <w:rFonts w:ascii="Times New Roman" w:hAnsi="Times New Roman" w:cs="Times New Roman"/>
                  <w:sz w:val="16"/>
                  <w:szCs w:val="16"/>
                  <w:lang w:val="en-GB"/>
                </w:rPr>
                <w:t>F</w:t>
              </w:r>
            </w:ins>
            <w:del w:author="Carmen Garcia Montero" w:date="2025-11-03T16:57:00Z" w:id="7703">
              <w:r w:rsidRPr="00117039" w:rsidDel="00377F5F">
                <w:rPr>
                  <w:rFonts w:ascii="Times New Roman" w:hAnsi="Times New Roman" w:cs="Times New Roman"/>
                  <w:sz w:val="16"/>
                  <w:szCs w:val="16"/>
                  <w:lang w:val="en-GB"/>
                </w:rPr>
                <w:delText>B</w:delText>
              </w:r>
            </w:del>
            <w:r w:rsidRPr="00117039">
              <w:rPr>
                <w:rFonts w:ascii="Times New Roman" w:hAnsi="Times New Roman" w:cs="Times New Roman"/>
                <w:sz w:val="16"/>
                <w:szCs w:val="16"/>
                <w:lang w:val="en-GB"/>
              </w:rPr>
              <w:t>1- near real-time metering and consumption data specification </w:t>
            </w:r>
          </w:p>
        </w:tc>
      </w:tr>
      <w:tr w:rsidRPr="000D46C5" w:rsidR="00674599" w:rsidTr="0DC8649F" w14:paraId="23E6E0C0" w14:textId="77777777">
        <w:trPr>
          <w:trHeight w:val="300"/>
        </w:trPr>
        <w:tc>
          <w:tcPr>
            <w:tcW w:w="828" w:type="dxa"/>
            <w:gridSpan w:val="3"/>
            <w:vMerge w:val="restart"/>
          </w:tcPr>
          <w:p w:rsidRPr="00117039" w:rsidR="00674599" w:rsidP="00674599" w:rsidRDefault="00674599" w14:paraId="49EE9D19" w14:textId="67865A49">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C</w:t>
            </w:r>
            <w:ins w:author="Carmen Garcia Montero" w:date="2025-11-03T16:49:00Z" w:id="7704">
              <w:r w:rsidR="00A01777">
                <w:rPr>
                  <w:rFonts w:ascii="Times New Roman" w:hAnsi="Times New Roman" w:cs="Times New Roman"/>
                  <w:sz w:val="16"/>
                  <w:szCs w:val="16"/>
                  <w:lang w:val="en-GB"/>
                </w:rPr>
                <w:t>F</w:t>
              </w:r>
            </w:ins>
            <w:del w:author="Carmen Garcia Montero" w:date="2025-11-03T16:49:00Z" w:id="7705">
              <w:r w:rsidDel="00A01777">
                <w:rPr>
                  <w:rFonts w:ascii="Times New Roman" w:hAnsi="Times New Roman" w:cs="Times New Roman"/>
                  <w:sz w:val="16"/>
                  <w:szCs w:val="16"/>
                  <w:lang w:val="en-GB"/>
                </w:rPr>
                <w:delText>B</w:delText>
              </w:r>
            </w:del>
            <w:r w:rsidRPr="00117039">
              <w:rPr>
                <w:rFonts w:ascii="Times New Roman" w:hAnsi="Times New Roman" w:cs="Times New Roman"/>
                <w:sz w:val="16"/>
                <w:szCs w:val="16"/>
                <w:lang w:val="en-GB"/>
              </w:rPr>
              <w:t>1</w:t>
            </w:r>
            <w:commentRangeStart w:id="7706"/>
            <w:commentRangeStart w:id="7707"/>
          </w:p>
        </w:tc>
        <w:tc>
          <w:tcPr>
            <w:tcW w:w="2766" w:type="dxa"/>
            <w:gridSpan w:val="2"/>
            <w:vMerge w:val="restart"/>
          </w:tcPr>
          <w:p w:rsidRPr="00117039" w:rsidR="00674599" w:rsidP="00674599" w:rsidRDefault="00674599" w14:paraId="620DA045" w14:textId="052A218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near real-time metering and consumption data specification </w:t>
            </w:r>
            <w:commentRangeEnd w:id="7706"/>
            <w:r w:rsidRPr="00117039">
              <w:rPr>
                <w:rStyle w:val="CommentReference"/>
                <w:rFonts w:ascii="Times New Roman" w:hAnsi="Times New Roman" w:cs="Times New Roman"/>
                <w:lang w:val="en-GB"/>
              </w:rPr>
              <w:commentReference w:id="7706"/>
            </w:r>
            <w:commentRangeEnd w:id="7707"/>
            <w:r w:rsidRPr="00117039">
              <w:rPr>
                <w:rStyle w:val="CommentReference"/>
                <w:rFonts w:ascii="Times New Roman" w:hAnsi="Times New Roman" w:cs="Times New Roman"/>
                <w:lang w:val="en-GB"/>
              </w:rPr>
              <w:commentReference w:id="7707"/>
            </w:r>
          </w:p>
        </w:tc>
        <w:tc>
          <w:tcPr>
            <w:tcW w:w="3082" w:type="dxa"/>
            <w:gridSpan w:val="2"/>
          </w:tcPr>
          <w:p w:rsidRPr="00117039" w:rsidR="00674599" w:rsidP="00674599" w:rsidRDefault="00674599" w14:paraId="3FCA6F40" w14:textId="3C544BB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w:t>
            </w:r>
          </w:p>
        </w:tc>
        <w:tc>
          <w:tcPr>
            <w:tcW w:w="3238" w:type="dxa"/>
          </w:tcPr>
          <w:p w:rsidRPr="00117039" w:rsidR="00674599" w:rsidP="00674599" w:rsidRDefault="00674599" w14:paraId="541AD193" w14:textId="08E8D2D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of the time interval covered by the data package</w:t>
            </w:r>
          </w:p>
        </w:tc>
      </w:tr>
      <w:tr w:rsidRPr="000D46C5" w:rsidR="00674599" w:rsidTr="0DC8649F" w14:paraId="604CFA71" w14:textId="77777777">
        <w:trPr>
          <w:trHeight w:val="300"/>
        </w:trPr>
        <w:tc>
          <w:tcPr>
            <w:tcW w:w="828" w:type="dxa"/>
            <w:gridSpan w:val="3"/>
            <w:vMerge/>
          </w:tcPr>
          <w:p w:rsidRPr="00117039" w:rsidR="00674599" w:rsidP="00674599" w:rsidRDefault="00674599" w14:paraId="6B48F240"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68826C8C"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6E8B14E4" w14:textId="66ED608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w:t>
            </w:r>
          </w:p>
        </w:tc>
        <w:tc>
          <w:tcPr>
            <w:tcW w:w="3238" w:type="dxa"/>
          </w:tcPr>
          <w:p w:rsidRPr="00117039" w:rsidR="00674599" w:rsidP="00674599" w:rsidRDefault="00674599" w14:paraId="68AD6D74" w14:textId="3B9C7CB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of the time interval covered by the data package</w:t>
            </w:r>
          </w:p>
        </w:tc>
      </w:tr>
      <w:tr w:rsidRPr="000D46C5" w:rsidR="00674599" w:rsidTr="0DC8649F" w14:paraId="563A22AC" w14:textId="77777777">
        <w:trPr>
          <w:trHeight w:val="300"/>
        </w:trPr>
        <w:tc>
          <w:tcPr>
            <w:tcW w:w="828" w:type="dxa"/>
            <w:gridSpan w:val="3"/>
            <w:vMerge/>
          </w:tcPr>
          <w:p w:rsidRPr="00117039" w:rsidR="00674599" w:rsidP="00674599" w:rsidRDefault="00674599" w14:paraId="0430B232"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5B30E647"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7DFF21E2" w14:textId="7D68A33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Direction</w:t>
            </w:r>
          </w:p>
        </w:tc>
        <w:tc>
          <w:tcPr>
            <w:tcW w:w="3238" w:type="dxa"/>
          </w:tcPr>
          <w:p w:rsidRPr="00117039" w:rsidR="00674599" w:rsidP="00674599" w:rsidRDefault="00674599" w14:paraId="3FC3D11D" w14:textId="324A33B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Flow direction of the requested data. This can be either solely production, consumption, or combined.</w:t>
            </w:r>
          </w:p>
        </w:tc>
      </w:tr>
      <w:tr w:rsidRPr="000D46C5" w:rsidR="00674599" w:rsidTr="0DC8649F" w14:paraId="050900C4" w14:textId="77777777">
        <w:trPr>
          <w:trHeight w:val="300"/>
        </w:trPr>
        <w:tc>
          <w:tcPr>
            <w:tcW w:w="828" w:type="dxa"/>
            <w:gridSpan w:val="3"/>
            <w:vMerge/>
          </w:tcPr>
          <w:p w:rsidRPr="00117039" w:rsidR="00674599" w:rsidP="00674599" w:rsidRDefault="00674599" w14:paraId="0F50F1DC"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2F5B4270"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5B10A165" w14:textId="63AE0ED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w:t>
            </w:r>
          </w:p>
        </w:tc>
        <w:tc>
          <w:tcPr>
            <w:tcW w:w="3238" w:type="dxa"/>
          </w:tcPr>
          <w:p w:rsidRPr="00117039" w:rsidR="00674599" w:rsidP="00674599" w:rsidRDefault="00674599" w14:paraId="280C904F" w14:textId="277C9D3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 of the requested data (e.g. active energy, re-active energy)</w:t>
            </w:r>
          </w:p>
        </w:tc>
      </w:tr>
      <w:tr w:rsidRPr="000D46C5" w:rsidR="00674599" w:rsidTr="0DC8649F" w14:paraId="4402F5EB" w14:textId="77777777">
        <w:trPr>
          <w:trHeight w:val="300"/>
        </w:trPr>
        <w:tc>
          <w:tcPr>
            <w:tcW w:w="828" w:type="dxa"/>
            <w:gridSpan w:val="3"/>
            <w:vMerge w:val="restart"/>
            <w:hideMark/>
          </w:tcPr>
          <w:p w:rsidRPr="00117039" w:rsidR="00674599" w:rsidP="00674599" w:rsidRDefault="00674599" w14:paraId="5D57DDA0" w14:textId="5E48C795">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C</w:t>
            </w:r>
            <w:ins w:author="Carmen Garcia Montero" w:date="2025-11-03T16:49:00Z" w:id="7708">
              <w:r w:rsidR="00A01777">
                <w:rPr>
                  <w:rFonts w:ascii="Times New Roman" w:hAnsi="Times New Roman" w:cs="Times New Roman"/>
                  <w:sz w:val="16"/>
                  <w:szCs w:val="16"/>
                  <w:lang w:val="en-GB"/>
                </w:rPr>
                <w:t>G</w:t>
              </w:r>
            </w:ins>
            <w:del w:author="Carmen Garcia Montero" w:date="2025-11-03T16:49:00Z" w:id="7709">
              <w:r w:rsidDel="00A01777">
                <w:rPr>
                  <w:rFonts w:ascii="Times New Roman" w:hAnsi="Times New Roman" w:cs="Times New Roman"/>
                  <w:sz w:val="16"/>
                  <w:szCs w:val="16"/>
                  <w:lang w:val="en-GB"/>
                </w:rPr>
                <w:delText>C</w:delText>
              </w:r>
            </w:del>
          </w:p>
        </w:tc>
        <w:tc>
          <w:tcPr>
            <w:tcW w:w="2766" w:type="dxa"/>
            <w:gridSpan w:val="2"/>
            <w:vMerge w:val="restart"/>
            <w:hideMark/>
          </w:tcPr>
          <w:p w:rsidRPr="00117039" w:rsidR="00674599" w:rsidP="00674599" w:rsidRDefault="00674599" w14:paraId="0EDE352B" w14:textId="72A7D63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Calculated data request </w:t>
            </w:r>
          </w:p>
        </w:tc>
        <w:tc>
          <w:tcPr>
            <w:tcW w:w="3082" w:type="dxa"/>
            <w:gridSpan w:val="2"/>
            <w:hideMark/>
          </w:tcPr>
          <w:p w:rsidRPr="00117039" w:rsidR="00674599" w:rsidP="00674599" w:rsidRDefault="00674599" w14:paraId="7DAA77A0" w14:textId="2BD0EAC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hideMark/>
          </w:tcPr>
          <w:p w:rsidRPr="00117039" w:rsidR="00674599" w:rsidP="00674599" w:rsidRDefault="00674599" w14:paraId="0FBC407F" w14:textId="42F3E6B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Unique identifier for the object of reference</w:t>
            </w:r>
          </w:p>
        </w:tc>
      </w:tr>
      <w:tr w:rsidRPr="000D46C5" w:rsidR="00674599" w:rsidTr="0DC8649F" w14:paraId="12ACDD62" w14:textId="77777777">
        <w:trPr>
          <w:trHeight w:val="300"/>
        </w:trPr>
        <w:tc>
          <w:tcPr>
            <w:tcW w:w="828" w:type="dxa"/>
            <w:gridSpan w:val="3"/>
            <w:vMerge/>
          </w:tcPr>
          <w:p w:rsidRPr="00117039" w:rsidR="00674599" w:rsidP="00674599" w:rsidRDefault="00674599" w14:paraId="787B1848"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255F6F2E"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5938F646" w14:textId="6C65DA0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
          <w:p w:rsidRPr="00117039" w:rsidR="00674599" w:rsidP="00674599" w:rsidRDefault="00674599" w14:paraId="794CCEF7" w14:textId="21A9152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 SPG or SPU, etc)</w:t>
            </w:r>
          </w:p>
        </w:tc>
      </w:tr>
      <w:tr w:rsidRPr="000D46C5" w:rsidR="00674599" w:rsidTr="0DC8649F" w14:paraId="68405476" w14:textId="77777777">
        <w:trPr>
          <w:trHeight w:val="300"/>
        </w:trPr>
        <w:tc>
          <w:tcPr>
            <w:tcW w:w="828" w:type="dxa"/>
            <w:gridSpan w:val="3"/>
            <w:vMerge/>
            <w:hideMark/>
          </w:tcPr>
          <w:p w:rsidRPr="00117039" w:rsidR="00674599" w:rsidP="00674599" w:rsidRDefault="00674599" w14:paraId="40A11189"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674599" w:rsidP="00674599" w:rsidRDefault="00674599" w14:paraId="7E2A9473"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674599" w:rsidP="00674599" w:rsidRDefault="00674599" w14:paraId="428DFE42" w14:textId="08CB60C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Calculated data specification </w:t>
            </w:r>
          </w:p>
        </w:tc>
        <w:tc>
          <w:tcPr>
            <w:tcW w:w="3238" w:type="dxa"/>
            <w:hideMark/>
          </w:tcPr>
          <w:p w:rsidRPr="00117039" w:rsidR="00674599" w:rsidP="00674599" w:rsidRDefault="00674599" w14:paraId="5C5FF4D4" w14:textId="77C085E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Information object </w:t>
            </w:r>
            <w:r>
              <w:rPr>
                <w:rFonts w:ascii="Times New Roman" w:hAnsi="Times New Roman" w:cs="Times New Roman"/>
                <w:sz w:val="16"/>
                <w:szCs w:val="16"/>
                <w:highlight w:val="yellow"/>
                <w:lang w:val="en-GB"/>
              </w:rPr>
              <w:t>C</w:t>
            </w:r>
            <w:ins w:author="Carmen Garcia Montero" w:date="2025-11-03T16:57:00Z" w:id="7710">
              <w:r w:rsidR="00CB5327">
                <w:rPr>
                  <w:rFonts w:ascii="Times New Roman" w:hAnsi="Times New Roman" w:cs="Times New Roman"/>
                  <w:sz w:val="16"/>
                  <w:szCs w:val="16"/>
                  <w:highlight w:val="yellow"/>
                  <w:lang w:val="en-GB"/>
                </w:rPr>
                <w:t>G</w:t>
              </w:r>
            </w:ins>
            <w:del w:author="Carmen Garcia Montero" w:date="2025-11-03T16:57:00Z" w:id="7711">
              <w:r w:rsidDel="00CB5327">
                <w:rPr>
                  <w:rFonts w:ascii="Times New Roman" w:hAnsi="Times New Roman" w:cs="Times New Roman"/>
                  <w:sz w:val="16"/>
                  <w:szCs w:val="16"/>
                  <w:highlight w:val="yellow"/>
                  <w:lang w:val="en-GB"/>
                </w:rPr>
                <w:delText>C</w:delText>
              </w:r>
            </w:del>
            <w:r w:rsidRPr="00117039">
              <w:rPr>
                <w:rFonts w:ascii="Times New Roman" w:hAnsi="Times New Roman" w:cs="Times New Roman"/>
                <w:sz w:val="16"/>
                <w:szCs w:val="16"/>
                <w:highlight w:val="yellow"/>
                <w:lang w:val="en-GB"/>
              </w:rPr>
              <w:t>1</w:t>
            </w:r>
            <w:r w:rsidRPr="00117039">
              <w:rPr>
                <w:rFonts w:ascii="Times New Roman" w:hAnsi="Times New Roman" w:cs="Times New Roman"/>
                <w:sz w:val="16"/>
                <w:szCs w:val="16"/>
                <w:lang w:val="en-GB"/>
              </w:rPr>
              <w:t>- Calculated data specification </w:t>
            </w:r>
          </w:p>
        </w:tc>
      </w:tr>
      <w:tr w:rsidRPr="000D46C5" w:rsidR="00674599" w:rsidTr="0DC8649F" w14:paraId="20B157CB" w14:textId="77777777">
        <w:trPr>
          <w:trHeight w:val="300"/>
        </w:trPr>
        <w:tc>
          <w:tcPr>
            <w:tcW w:w="828" w:type="dxa"/>
            <w:gridSpan w:val="3"/>
            <w:vMerge w:val="restart"/>
            <w:hideMark/>
          </w:tcPr>
          <w:p w:rsidRPr="00117039" w:rsidR="00674599" w:rsidP="00674599" w:rsidRDefault="00674599" w14:paraId="445633FD" w14:textId="2991F346">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C</w:t>
            </w:r>
            <w:ins w:author="Carmen Garcia Montero" w:date="2025-11-03T16:49:00Z" w:id="7712">
              <w:r w:rsidR="00A01777">
                <w:rPr>
                  <w:rFonts w:ascii="Times New Roman" w:hAnsi="Times New Roman" w:cs="Times New Roman"/>
                  <w:sz w:val="16"/>
                  <w:szCs w:val="16"/>
                  <w:lang w:val="en-GB"/>
                </w:rPr>
                <w:t>G</w:t>
              </w:r>
            </w:ins>
            <w:del w:author="Carmen Garcia Montero" w:date="2025-11-03T16:49:00Z" w:id="7713">
              <w:r w:rsidDel="00A01777">
                <w:rPr>
                  <w:rFonts w:ascii="Times New Roman" w:hAnsi="Times New Roman" w:cs="Times New Roman"/>
                  <w:sz w:val="16"/>
                  <w:szCs w:val="16"/>
                  <w:lang w:val="en-GB"/>
                </w:rPr>
                <w:delText>C</w:delText>
              </w:r>
            </w:del>
            <w:r w:rsidRPr="00117039">
              <w:rPr>
                <w:rFonts w:ascii="Times New Roman" w:hAnsi="Times New Roman" w:cs="Times New Roman"/>
                <w:sz w:val="16"/>
                <w:szCs w:val="16"/>
                <w:lang w:val="en-GB"/>
              </w:rPr>
              <w:t>1</w:t>
            </w:r>
          </w:p>
        </w:tc>
        <w:tc>
          <w:tcPr>
            <w:tcW w:w="2766" w:type="dxa"/>
            <w:gridSpan w:val="2"/>
            <w:vMerge w:val="restart"/>
            <w:hideMark/>
          </w:tcPr>
          <w:p w:rsidRPr="00117039" w:rsidR="00674599" w:rsidP="00674599" w:rsidRDefault="00674599" w14:paraId="3A154A13" w14:textId="0F53F3E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Calculated data specification </w:t>
            </w:r>
          </w:p>
        </w:tc>
        <w:tc>
          <w:tcPr>
            <w:tcW w:w="3082" w:type="dxa"/>
            <w:gridSpan w:val="2"/>
            <w:hideMark/>
          </w:tcPr>
          <w:p w:rsidRPr="00117039" w:rsidR="00674599" w:rsidP="00674599" w:rsidRDefault="00674599" w14:paraId="5DC79A96" w14:textId="7D4DA57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timestamp </w:t>
            </w:r>
          </w:p>
        </w:tc>
        <w:tc>
          <w:tcPr>
            <w:tcW w:w="3238" w:type="dxa"/>
            <w:hideMark/>
          </w:tcPr>
          <w:p w:rsidRPr="00117039" w:rsidR="00674599" w:rsidP="00674599" w:rsidRDefault="00674599" w14:paraId="4D82449B" w14:textId="26D28068">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Start of the time interval covered by the data package</w:t>
            </w:r>
          </w:p>
        </w:tc>
      </w:tr>
      <w:tr w:rsidRPr="000D46C5" w:rsidR="00674599" w:rsidTr="0DC8649F" w14:paraId="7FBB360A" w14:textId="77777777">
        <w:trPr>
          <w:trHeight w:val="300"/>
        </w:trPr>
        <w:tc>
          <w:tcPr>
            <w:tcW w:w="828" w:type="dxa"/>
            <w:gridSpan w:val="3"/>
            <w:vMerge/>
            <w:hideMark/>
          </w:tcPr>
          <w:p w:rsidRPr="00117039" w:rsidR="00674599" w:rsidP="00674599" w:rsidRDefault="00674599" w14:paraId="19220321" w14:textId="77777777">
            <w:pPr>
              <w:spacing w:after="0" w:line="276" w:lineRule="auto"/>
              <w:jc w:val="center"/>
              <w:rPr>
                <w:rFonts w:ascii="Times New Roman" w:hAnsi="Times New Roman" w:cs="Times New Roman"/>
                <w:sz w:val="16"/>
                <w:szCs w:val="16"/>
                <w:lang w:val="en-GB"/>
              </w:rPr>
            </w:pPr>
          </w:p>
        </w:tc>
        <w:tc>
          <w:tcPr>
            <w:tcW w:w="2766" w:type="dxa"/>
            <w:gridSpan w:val="2"/>
            <w:vMerge/>
            <w:hideMark/>
          </w:tcPr>
          <w:p w:rsidRPr="00117039" w:rsidR="00674599" w:rsidP="00674599" w:rsidRDefault="00674599" w14:paraId="48DECE99"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674599" w:rsidP="00674599" w:rsidRDefault="00674599" w14:paraId="26A8939B" w14:textId="7494E11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timestamp</w:t>
            </w:r>
          </w:p>
        </w:tc>
        <w:tc>
          <w:tcPr>
            <w:tcW w:w="3238" w:type="dxa"/>
            <w:hideMark/>
          </w:tcPr>
          <w:p w:rsidRPr="00117039" w:rsidR="00674599" w:rsidP="00674599" w:rsidRDefault="00674599" w14:paraId="2C337AD9" w14:textId="0E8BD187">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of the time interval covered by the data package</w:t>
            </w:r>
          </w:p>
        </w:tc>
      </w:tr>
      <w:tr w:rsidRPr="000D46C5" w:rsidR="00674599" w:rsidTr="0DC8649F" w14:paraId="2753EE57" w14:textId="77777777">
        <w:trPr>
          <w:trHeight w:val="300"/>
        </w:trPr>
        <w:tc>
          <w:tcPr>
            <w:tcW w:w="828" w:type="dxa"/>
            <w:gridSpan w:val="3"/>
            <w:vMerge/>
          </w:tcPr>
          <w:p w:rsidRPr="00117039" w:rsidR="00674599" w:rsidP="00674599" w:rsidRDefault="00674599" w14:paraId="726BA425"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26851288"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5A24C53E" w14:textId="24F1D4E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Direction</w:t>
            </w:r>
          </w:p>
        </w:tc>
        <w:tc>
          <w:tcPr>
            <w:tcW w:w="3238" w:type="dxa"/>
          </w:tcPr>
          <w:p w:rsidRPr="00117039" w:rsidR="00674599" w:rsidP="00674599" w:rsidRDefault="00674599" w14:paraId="4FAFD38F" w14:textId="6C825A5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Flow direction of the requested data. This can be either solely production, consumption, or combined.</w:t>
            </w:r>
          </w:p>
        </w:tc>
      </w:tr>
      <w:tr w:rsidRPr="000D46C5" w:rsidR="00674599" w:rsidTr="0DC8649F" w14:paraId="4E52CC93" w14:textId="77777777">
        <w:trPr>
          <w:trHeight w:val="300"/>
        </w:trPr>
        <w:tc>
          <w:tcPr>
            <w:tcW w:w="828" w:type="dxa"/>
            <w:gridSpan w:val="3"/>
            <w:vMerge/>
          </w:tcPr>
          <w:p w:rsidRPr="00117039" w:rsidR="00674599" w:rsidP="00674599" w:rsidRDefault="00674599" w14:paraId="59EB4DD4"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674599" w:rsidP="00674599" w:rsidRDefault="00674599" w14:paraId="3315B022" w14:textId="77777777">
            <w:pPr>
              <w:spacing w:after="0" w:line="276" w:lineRule="auto"/>
              <w:rPr>
                <w:rFonts w:ascii="Times New Roman" w:hAnsi="Times New Roman" w:cs="Times New Roman"/>
                <w:sz w:val="16"/>
                <w:szCs w:val="16"/>
                <w:lang w:val="en-GB"/>
              </w:rPr>
            </w:pPr>
          </w:p>
        </w:tc>
        <w:tc>
          <w:tcPr>
            <w:tcW w:w="3082" w:type="dxa"/>
            <w:gridSpan w:val="2"/>
          </w:tcPr>
          <w:p w:rsidRPr="00117039" w:rsidR="00674599" w:rsidP="00674599" w:rsidRDefault="00674599" w14:paraId="6212D454" w14:textId="5FD1B2EB">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w:t>
            </w:r>
          </w:p>
        </w:tc>
        <w:tc>
          <w:tcPr>
            <w:tcW w:w="3238" w:type="dxa"/>
          </w:tcPr>
          <w:p w:rsidRPr="00117039" w:rsidR="00674599" w:rsidP="00674599" w:rsidRDefault="00674599" w14:paraId="07687B67" w14:textId="0AC9DB6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Energy product of the requested data (e.g. active energy, re-active energy)</w:t>
            </w:r>
          </w:p>
        </w:tc>
      </w:tr>
      <w:tr w:rsidRPr="000D46C5" w:rsidR="00326CAE" w:rsidTr="0DC8649F" w14:paraId="02C397DE" w14:textId="77777777">
        <w:trPr>
          <w:gridBefore w:val="1"/>
          <w:wBefore w:w="111" w:type="dxa"/>
          <w:trHeight w:val="300"/>
          <w:ins w:author="Carmen Garcia Montero" w:date="2025-11-03T16:50:00Z" w:id="7714"/>
        </w:trPr>
        <w:tc>
          <w:tcPr>
            <w:tcW w:w="717" w:type="dxa"/>
            <w:gridSpan w:val="2"/>
          </w:tcPr>
          <w:p w:rsidR="00326CAE" w:rsidP="00326CAE" w:rsidRDefault="00326CAE" w14:paraId="76D77060" w14:textId="00B504A7">
            <w:pPr>
              <w:spacing w:after="0" w:line="276" w:lineRule="auto"/>
              <w:jc w:val="center"/>
              <w:rPr>
                <w:ins w:author="Carmen Garcia Montero" w:date="2025-11-03T16:50:00Z" w:id="7715"/>
                <w:rFonts w:ascii="Times New Roman" w:hAnsi="Times New Roman" w:cs="Times New Roman"/>
                <w:sz w:val="16"/>
                <w:szCs w:val="16"/>
                <w:lang w:val="en-GB"/>
              </w:rPr>
            </w:pPr>
            <w:ins w:author="Carmen Garcia Montero" w:date="2025-11-03T16:50:00Z" w:id="7716">
              <w:r>
                <w:rPr>
                  <w:rFonts w:ascii="Times New Roman" w:hAnsi="Times New Roman" w:cs="Times New Roman"/>
                  <w:sz w:val="16"/>
                  <w:szCs w:val="16"/>
                  <w:lang w:val="en-GB"/>
                </w:rPr>
                <w:t>CH</w:t>
              </w:r>
            </w:ins>
          </w:p>
        </w:tc>
        <w:tc>
          <w:tcPr>
            <w:tcW w:w="2766" w:type="dxa"/>
            <w:gridSpan w:val="2"/>
          </w:tcPr>
          <w:p w:rsidRPr="00117039" w:rsidR="00326CAE" w:rsidP="00326CAE" w:rsidRDefault="00326CAE" w14:paraId="41FF1C4B" w14:textId="7BAD11B1">
            <w:pPr>
              <w:spacing w:after="0" w:line="276" w:lineRule="auto"/>
              <w:rPr>
                <w:ins w:author="Carmen Garcia Montero" w:date="2025-11-03T16:50:00Z" w:id="7717"/>
                <w:rFonts w:ascii="Times New Roman" w:hAnsi="Times New Roman" w:cs="Times New Roman"/>
                <w:sz w:val="16"/>
                <w:szCs w:val="16"/>
                <w:lang w:val="en-GB"/>
              </w:rPr>
            </w:pPr>
            <w:ins w:author="Carmen Garcia Montero" w:date="2025-11-03T16:50:00Z" w:id="7718">
              <w:r w:rsidRPr="00117039">
                <w:rPr>
                  <w:rFonts w:ascii="Times New Roman" w:hAnsi="Times New Roman" w:cs="Times New Roman"/>
                  <w:sz w:val="16"/>
                  <w:szCs w:val="16"/>
                  <w:lang w:val="en-GB"/>
                </w:rPr>
                <w:t>Baseline request </w:t>
              </w:r>
            </w:ins>
          </w:p>
        </w:tc>
        <w:tc>
          <w:tcPr>
            <w:tcW w:w="3082" w:type="dxa"/>
            <w:gridSpan w:val="2"/>
          </w:tcPr>
          <w:p w:rsidRPr="00117039" w:rsidR="00326CAE" w:rsidP="00326CAE" w:rsidRDefault="00326CAE" w14:paraId="72ED482D" w14:textId="398CBD8B">
            <w:pPr>
              <w:spacing w:after="0" w:line="276" w:lineRule="auto"/>
              <w:rPr>
                <w:ins w:author="Carmen Garcia Montero" w:date="2025-11-03T16:50:00Z" w:id="7719"/>
                <w:rFonts w:ascii="Times New Roman" w:hAnsi="Times New Roman" w:cs="Times New Roman"/>
                <w:sz w:val="16"/>
                <w:szCs w:val="16"/>
                <w:lang w:val="en-GB"/>
              </w:rPr>
            </w:pPr>
            <w:ins w:author="Carmen Garcia Montero" w:date="2025-11-03T16:50:00Z" w:id="7720">
              <w:r w:rsidRPr="00117039">
                <w:rPr>
                  <w:rFonts w:ascii="Times New Roman" w:hAnsi="Times New Roman" w:cs="Times New Roman"/>
                  <w:sz w:val="16"/>
                  <w:szCs w:val="16"/>
                  <w:lang w:val="en-GB"/>
                </w:rPr>
                <w:t>Identifier to reference object </w:t>
              </w:r>
            </w:ins>
          </w:p>
        </w:tc>
        <w:tc>
          <w:tcPr>
            <w:tcW w:w="3238" w:type="dxa"/>
          </w:tcPr>
          <w:p w:rsidRPr="00117039" w:rsidR="00326CAE" w:rsidP="00326CAE" w:rsidRDefault="00326CAE" w14:paraId="13F6EBDF" w14:textId="67505C47">
            <w:pPr>
              <w:spacing w:after="0" w:line="276" w:lineRule="auto"/>
              <w:rPr>
                <w:ins w:author="Carmen Garcia Montero" w:date="2025-11-03T16:50:00Z" w:id="7721"/>
                <w:rFonts w:ascii="Times New Roman" w:hAnsi="Times New Roman" w:cs="Times New Roman"/>
                <w:sz w:val="16"/>
                <w:szCs w:val="16"/>
                <w:lang w:val="en-GB"/>
              </w:rPr>
            </w:pPr>
            <w:ins w:author="Carmen Garcia Montero" w:date="2025-11-03T16:50:00Z" w:id="7722">
              <w:r w:rsidRPr="00117039">
                <w:rPr>
                  <w:rFonts w:ascii="Times New Roman" w:hAnsi="Times New Roman" w:cs="Times New Roman"/>
                  <w:sz w:val="16"/>
                  <w:szCs w:val="16"/>
                  <w:lang w:val="en-GB"/>
                </w:rPr>
                <w:t xml:space="preserve">Unique identifier for the object of reference </w:t>
              </w:r>
            </w:ins>
          </w:p>
        </w:tc>
      </w:tr>
      <w:tr w:rsidRPr="000D46C5" w:rsidR="00326CAE" w:rsidTr="0DC8649F" w14:paraId="4C3FD460" w14:textId="77777777">
        <w:trPr>
          <w:gridBefore w:val="1"/>
          <w:wBefore w:w="111" w:type="dxa"/>
          <w:trHeight w:val="300"/>
          <w:ins w:author="Carmen Garcia Montero" w:date="2025-11-03T16:50:00Z" w:id="7723"/>
        </w:trPr>
        <w:tc>
          <w:tcPr>
            <w:tcW w:w="717" w:type="dxa"/>
            <w:gridSpan w:val="2"/>
          </w:tcPr>
          <w:p w:rsidR="00326CAE" w:rsidP="00326CAE" w:rsidRDefault="00326CAE" w14:paraId="602374DD" w14:textId="77777777">
            <w:pPr>
              <w:spacing w:after="0" w:line="276" w:lineRule="auto"/>
              <w:jc w:val="center"/>
              <w:rPr>
                <w:ins w:author="Carmen Garcia Montero" w:date="2025-11-03T16:50:00Z" w:id="7724"/>
                <w:rFonts w:ascii="Times New Roman" w:hAnsi="Times New Roman" w:cs="Times New Roman"/>
                <w:sz w:val="16"/>
                <w:szCs w:val="16"/>
                <w:lang w:val="en-GB"/>
              </w:rPr>
            </w:pPr>
          </w:p>
        </w:tc>
        <w:tc>
          <w:tcPr>
            <w:tcW w:w="2766" w:type="dxa"/>
            <w:gridSpan w:val="2"/>
          </w:tcPr>
          <w:p w:rsidRPr="00117039" w:rsidR="00326CAE" w:rsidP="00326CAE" w:rsidRDefault="00326CAE" w14:paraId="4B471AB3" w14:textId="77777777">
            <w:pPr>
              <w:spacing w:after="0" w:line="276" w:lineRule="auto"/>
              <w:rPr>
                <w:ins w:author="Carmen Garcia Montero" w:date="2025-11-03T16:50:00Z" w:id="7725"/>
                <w:rFonts w:ascii="Times New Roman" w:hAnsi="Times New Roman" w:cs="Times New Roman"/>
                <w:sz w:val="16"/>
                <w:szCs w:val="16"/>
                <w:lang w:val="en-GB"/>
              </w:rPr>
            </w:pPr>
          </w:p>
        </w:tc>
        <w:tc>
          <w:tcPr>
            <w:tcW w:w="3082" w:type="dxa"/>
            <w:gridSpan w:val="2"/>
          </w:tcPr>
          <w:p w:rsidRPr="00117039" w:rsidR="00326CAE" w:rsidP="00326CAE" w:rsidRDefault="00326CAE" w14:paraId="01D82BC2" w14:textId="10F10762">
            <w:pPr>
              <w:spacing w:after="0" w:line="276" w:lineRule="auto"/>
              <w:rPr>
                <w:ins w:author="Carmen Garcia Montero" w:date="2025-11-03T16:50:00Z" w:id="7726"/>
                <w:rFonts w:ascii="Times New Roman" w:hAnsi="Times New Roman" w:cs="Times New Roman"/>
                <w:sz w:val="16"/>
                <w:szCs w:val="16"/>
                <w:lang w:val="en-GB"/>
              </w:rPr>
            </w:pPr>
            <w:ins w:author="Carmen Garcia Montero" w:date="2025-11-03T16:50:00Z" w:id="7727">
              <w:r w:rsidRPr="00117039">
                <w:rPr>
                  <w:rFonts w:ascii="Times New Roman" w:hAnsi="Times New Roman" w:cs="Times New Roman"/>
                  <w:sz w:val="16"/>
                  <w:szCs w:val="16"/>
                  <w:lang w:val="en-GB"/>
                </w:rPr>
                <w:t>(optional) Type of reference object</w:t>
              </w:r>
            </w:ins>
          </w:p>
        </w:tc>
        <w:tc>
          <w:tcPr>
            <w:tcW w:w="3238" w:type="dxa"/>
          </w:tcPr>
          <w:p w:rsidRPr="00117039" w:rsidR="00326CAE" w:rsidP="00326CAE" w:rsidRDefault="00326CAE" w14:paraId="5D136613" w14:textId="09B4EA2F">
            <w:pPr>
              <w:spacing w:after="0" w:line="276" w:lineRule="auto"/>
              <w:rPr>
                <w:ins w:author="Carmen Garcia Montero" w:date="2025-11-03T16:50:00Z" w:id="7728"/>
                <w:rFonts w:ascii="Times New Roman" w:hAnsi="Times New Roman" w:cs="Times New Roman"/>
                <w:sz w:val="16"/>
                <w:szCs w:val="16"/>
                <w:lang w:val="en-GB"/>
              </w:rPr>
            </w:pPr>
            <w:ins w:author="Carmen Garcia Montero" w:date="2025-11-03T16:50:00Z" w:id="7729">
              <w:r w:rsidRPr="00117039">
                <w:rPr>
                  <w:rFonts w:ascii="Times New Roman" w:hAnsi="Times New Roman" w:cs="Times New Roman"/>
                  <w:sz w:val="16"/>
                  <w:szCs w:val="16"/>
                  <w:lang w:val="en-GB"/>
                </w:rPr>
                <w:t>Specifies the type of the reference object. (e.g. CU, metering point, SPG or SPU, etc)</w:t>
              </w:r>
            </w:ins>
          </w:p>
        </w:tc>
      </w:tr>
      <w:tr w:rsidRPr="000D46C5" w:rsidR="00326CAE" w:rsidTr="0DC8649F" w14:paraId="04962E3D" w14:textId="77777777">
        <w:trPr>
          <w:gridBefore w:val="1"/>
          <w:wBefore w:w="111" w:type="dxa"/>
          <w:trHeight w:val="300"/>
          <w:ins w:author="Carmen Garcia Montero" w:date="2025-11-03T16:50:00Z" w:id="7730"/>
        </w:trPr>
        <w:tc>
          <w:tcPr>
            <w:tcW w:w="717" w:type="dxa"/>
            <w:gridSpan w:val="2"/>
          </w:tcPr>
          <w:p w:rsidR="00326CAE" w:rsidP="00326CAE" w:rsidRDefault="00326CAE" w14:paraId="3D13B6A0" w14:textId="77777777">
            <w:pPr>
              <w:spacing w:after="0" w:line="276" w:lineRule="auto"/>
              <w:jc w:val="center"/>
              <w:rPr>
                <w:ins w:author="Carmen Garcia Montero" w:date="2025-11-03T16:50:00Z" w:id="7731"/>
                <w:rFonts w:ascii="Times New Roman" w:hAnsi="Times New Roman" w:cs="Times New Roman"/>
                <w:sz w:val="16"/>
                <w:szCs w:val="16"/>
                <w:lang w:val="en-GB"/>
              </w:rPr>
            </w:pPr>
          </w:p>
        </w:tc>
        <w:tc>
          <w:tcPr>
            <w:tcW w:w="2766" w:type="dxa"/>
            <w:gridSpan w:val="2"/>
          </w:tcPr>
          <w:p w:rsidRPr="00117039" w:rsidR="00326CAE" w:rsidP="00326CAE" w:rsidRDefault="00326CAE" w14:paraId="3851F244" w14:textId="77777777">
            <w:pPr>
              <w:spacing w:after="0" w:line="276" w:lineRule="auto"/>
              <w:rPr>
                <w:ins w:author="Carmen Garcia Montero" w:date="2025-11-03T16:50:00Z" w:id="7732"/>
                <w:rFonts w:ascii="Times New Roman" w:hAnsi="Times New Roman" w:cs="Times New Roman"/>
                <w:sz w:val="16"/>
                <w:szCs w:val="16"/>
                <w:lang w:val="en-GB"/>
              </w:rPr>
            </w:pPr>
          </w:p>
        </w:tc>
        <w:tc>
          <w:tcPr>
            <w:tcW w:w="3082" w:type="dxa"/>
            <w:gridSpan w:val="2"/>
          </w:tcPr>
          <w:p w:rsidRPr="00117039" w:rsidR="00326CAE" w:rsidP="00326CAE" w:rsidRDefault="00326CAE" w14:paraId="3AC7E1E3" w14:textId="7C88CDA9">
            <w:pPr>
              <w:spacing w:after="0" w:line="276" w:lineRule="auto"/>
              <w:rPr>
                <w:ins w:author="Carmen Garcia Montero" w:date="2025-11-03T16:50:00Z" w:id="7733"/>
                <w:rFonts w:ascii="Times New Roman" w:hAnsi="Times New Roman" w:cs="Times New Roman"/>
                <w:sz w:val="16"/>
                <w:szCs w:val="16"/>
                <w:lang w:val="en-GB"/>
              </w:rPr>
            </w:pPr>
            <w:ins w:author="Carmen Garcia Montero" w:date="2025-11-03T16:50:00Z" w:id="7734">
              <w:r w:rsidRPr="00117039">
                <w:rPr>
                  <w:rFonts w:ascii="Times New Roman" w:hAnsi="Times New Roman" w:cs="Times New Roman"/>
                  <w:sz w:val="16"/>
                  <w:szCs w:val="16"/>
                  <w:lang w:val="en-GB"/>
                </w:rPr>
                <w:t>Period start</w:t>
              </w:r>
            </w:ins>
          </w:p>
        </w:tc>
        <w:tc>
          <w:tcPr>
            <w:tcW w:w="3238" w:type="dxa"/>
          </w:tcPr>
          <w:p w:rsidRPr="00117039" w:rsidR="00326CAE" w:rsidP="00326CAE" w:rsidRDefault="00326CAE" w14:paraId="21318A5F" w14:textId="2746BC44">
            <w:pPr>
              <w:spacing w:after="0" w:line="276" w:lineRule="auto"/>
              <w:rPr>
                <w:ins w:author="Carmen Garcia Montero" w:date="2025-11-03T16:50:00Z" w:id="7735"/>
                <w:rFonts w:ascii="Times New Roman" w:hAnsi="Times New Roman" w:cs="Times New Roman"/>
                <w:sz w:val="16"/>
                <w:szCs w:val="16"/>
                <w:lang w:val="en-GB"/>
              </w:rPr>
            </w:pPr>
            <w:ins w:author="Carmen Garcia Montero" w:date="2025-11-03T16:50:00Z" w:id="7736">
              <w:r w:rsidRPr="00117039">
                <w:rPr>
                  <w:rFonts w:ascii="Times New Roman" w:hAnsi="Times New Roman" w:cs="Times New Roman"/>
                  <w:sz w:val="16"/>
                  <w:szCs w:val="16"/>
                  <w:lang w:val="en-GB"/>
                </w:rPr>
                <w:t>Start of the period for which the baseline is requested.</w:t>
              </w:r>
            </w:ins>
          </w:p>
        </w:tc>
      </w:tr>
      <w:tr w:rsidRPr="000D46C5" w:rsidR="00326CAE" w:rsidTr="00CB5327" w14:paraId="0FC82607" w14:textId="77777777">
        <w:tblPrEx>
          <w:tblPrExChange w:author="Carmen Garcia Montero" w:date="2025-11-03T16:50:00Z" w:id="7737">
            <w:tblPrEx>
              <w:tblW w:w="9914" w:type="dxa"/>
              <w:tblInd w:w="0" w:type="nil"/>
            </w:tblPrEx>
          </w:tblPrExChange>
        </w:tblPrEx>
        <w:trPr>
          <w:gridBefore w:val="1"/>
          <w:wBefore w:w="111" w:type="dxa"/>
          <w:trHeight w:val="300"/>
          <w:ins w:author="Carmen Garcia Montero" w:date="2025-11-03T16:50:00Z" w:id="7738"/>
          <w:trPrChange w:author="Carmen Garcia Montero" w:date="2025-11-03T16:50:00Z" w:id="7739">
            <w:trPr>
              <w:gridBefore w:val="4"/>
              <w:gridAfter w:val="0"/>
              <w:wBefore w:w="111" w:type="dxa"/>
              <w:trHeight w:val="300"/>
            </w:trPr>
          </w:trPrChange>
        </w:trPr>
        <w:tc>
          <w:tcPr>
            <w:tcW w:w="717" w:type="dxa"/>
            <w:gridSpan w:val="2"/>
            <w:vAlign w:val="center"/>
            <w:tcPrChange w:author="Carmen Garcia Montero" w:date="2025-11-03T16:50:00Z" w:id="7740">
              <w:tcPr>
                <w:tcW w:w="717" w:type="dxa"/>
                <w:gridSpan w:val="5"/>
              </w:tcPr>
            </w:tcPrChange>
          </w:tcPr>
          <w:p w:rsidR="00326CAE" w:rsidP="00326CAE" w:rsidRDefault="00326CAE" w14:paraId="4364DD67" w14:textId="77777777">
            <w:pPr>
              <w:spacing w:after="0" w:line="276" w:lineRule="auto"/>
              <w:jc w:val="center"/>
              <w:rPr>
                <w:ins w:author="Carmen Garcia Montero" w:date="2025-11-03T16:50:00Z" w:id="7741"/>
                <w:rFonts w:ascii="Times New Roman" w:hAnsi="Times New Roman" w:cs="Times New Roman"/>
                <w:sz w:val="16"/>
                <w:szCs w:val="16"/>
                <w:lang w:val="en-GB"/>
              </w:rPr>
            </w:pPr>
          </w:p>
        </w:tc>
        <w:tc>
          <w:tcPr>
            <w:tcW w:w="2766" w:type="dxa"/>
            <w:gridSpan w:val="2"/>
            <w:vAlign w:val="center"/>
            <w:tcPrChange w:author="Carmen Garcia Montero" w:date="2025-11-03T16:50:00Z" w:id="7742">
              <w:tcPr>
                <w:tcW w:w="2766" w:type="dxa"/>
                <w:gridSpan w:val="6"/>
              </w:tcPr>
            </w:tcPrChange>
          </w:tcPr>
          <w:p w:rsidRPr="00117039" w:rsidR="00326CAE" w:rsidP="00326CAE" w:rsidRDefault="00326CAE" w14:paraId="0F8E8034" w14:textId="77777777">
            <w:pPr>
              <w:spacing w:after="0" w:line="276" w:lineRule="auto"/>
              <w:rPr>
                <w:ins w:author="Carmen Garcia Montero" w:date="2025-11-03T16:50:00Z" w:id="7743"/>
                <w:rFonts w:ascii="Times New Roman" w:hAnsi="Times New Roman" w:cs="Times New Roman"/>
                <w:sz w:val="16"/>
                <w:szCs w:val="16"/>
                <w:lang w:val="en-GB"/>
              </w:rPr>
            </w:pPr>
          </w:p>
        </w:tc>
        <w:tc>
          <w:tcPr>
            <w:tcW w:w="3082" w:type="dxa"/>
            <w:gridSpan w:val="2"/>
            <w:tcPrChange w:author="Carmen Garcia Montero" w:date="2025-11-03T16:50:00Z" w:id="7744">
              <w:tcPr>
                <w:tcW w:w="3082" w:type="dxa"/>
                <w:gridSpan w:val="10"/>
              </w:tcPr>
            </w:tcPrChange>
          </w:tcPr>
          <w:p w:rsidRPr="00117039" w:rsidR="00326CAE" w:rsidP="00326CAE" w:rsidRDefault="00326CAE" w14:paraId="68D8FED0" w14:textId="5FB13785">
            <w:pPr>
              <w:spacing w:after="0" w:line="276" w:lineRule="auto"/>
              <w:rPr>
                <w:ins w:author="Carmen Garcia Montero" w:date="2025-11-03T16:50:00Z" w:id="7745"/>
                <w:rFonts w:ascii="Times New Roman" w:hAnsi="Times New Roman" w:cs="Times New Roman"/>
                <w:sz w:val="16"/>
                <w:szCs w:val="16"/>
                <w:lang w:val="en-GB"/>
              </w:rPr>
            </w:pPr>
            <w:ins w:author="Carmen Garcia Montero" w:date="2025-11-03T16:50:00Z" w:id="7746">
              <w:r w:rsidRPr="00117039">
                <w:rPr>
                  <w:rFonts w:ascii="Times New Roman" w:hAnsi="Times New Roman" w:cs="Times New Roman"/>
                  <w:sz w:val="16"/>
                  <w:szCs w:val="16"/>
                  <w:lang w:val="en-GB"/>
                </w:rPr>
                <w:t>Period end</w:t>
              </w:r>
            </w:ins>
          </w:p>
        </w:tc>
        <w:tc>
          <w:tcPr>
            <w:tcW w:w="3238" w:type="dxa"/>
            <w:tcPrChange w:author="Carmen Garcia Montero" w:date="2025-11-03T16:50:00Z" w:id="7747">
              <w:tcPr>
                <w:tcW w:w="3238" w:type="dxa"/>
                <w:gridSpan w:val="6"/>
              </w:tcPr>
            </w:tcPrChange>
          </w:tcPr>
          <w:p w:rsidRPr="00117039" w:rsidR="00326CAE" w:rsidP="00326CAE" w:rsidRDefault="00326CAE" w14:paraId="67B46D0B" w14:textId="2CABD9B6">
            <w:pPr>
              <w:spacing w:after="0" w:line="276" w:lineRule="auto"/>
              <w:rPr>
                <w:ins w:author="Carmen Garcia Montero" w:date="2025-11-03T16:50:00Z" w:id="7748"/>
                <w:rFonts w:ascii="Times New Roman" w:hAnsi="Times New Roman" w:cs="Times New Roman"/>
                <w:sz w:val="16"/>
                <w:szCs w:val="16"/>
                <w:lang w:val="en-GB"/>
              </w:rPr>
            </w:pPr>
            <w:ins w:author="Carmen Garcia Montero" w:date="2025-11-03T16:50:00Z" w:id="7749">
              <w:r w:rsidRPr="00117039">
                <w:rPr>
                  <w:rFonts w:ascii="Times New Roman" w:hAnsi="Times New Roman" w:cs="Times New Roman"/>
                  <w:sz w:val="16"/>
                  <w:szCs w:val="16"/>
                  <w:lang w:val="en-GB"/>
                </w:rPr>
                <w:t>End of the period for which the baseline is requested.</w:t>
              </w:r>
              <w:commentRangeStart w:id="7750"/>
              <w:commentRangeEnd w:id="7750"/>
              <w:r w:rsidRPr="00117039">
                <w:rPr>
                  <w:rStyle w:val="CommentReference"/>
                  <w:rFonts w:ascii="Times New Roman" w:hAnsi="Times New Roman" w:cs="Times New Roman"/>
                  <w:lang w:val="en-GB"/>
                </w:rPr>
                <w:commentReference w:id="7750"/>
              </w:r>
            </w:ins>
          </w:p>
        </w:tc>
      </w:tr>
      <w:tr w:rsidRPr="000D46C5" w:rsidR="00326CAE" w:rsidTr="0DC8649F" w14:paraId="67576888" w14:textId="77777777">
        <w:trPr>
          <w:gridBefore w:val="1"/>
          <w:wBefore w:w="111" w:type="dxa"/>
          <w:trHeight w:val="300"/>
        </w:trPr>
        <w:tc>
          <w:tcPr>
            <w:tcW w:w="717" w:type="dxa"/>
            <w:gridSpan w:val="2"/>
            <w:vMerge w:val="restart"/>
            <w:hideMark/>
          </w:tcPr>
          <w:p w:rsidRPr="00117039" w:rsidR="00326CAE" w:rsidP="00326CAE" w:rsidRDefault="00326CAE" w14:paraId="64A5DFC5" w14:textId="4A52C8B1">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C</w:t>
            </w:r>
            <w:ins w:author="Carmen Garcia Montero" w:date="2025-11-03T16:50:00Z" w:id="7751">
              <w:r>
                <w:rPr>
                  <w:rFonts w:ascii="Times New Roman" w:hAnsi="Times New Roman" w:cs="Times New Roman"/>
                  <w:sz w:val="16"/>
                  <w:szCs w:val="16"/>
                  <w:lang w:val="en-GB"/>
                </w:rPr>
                <w:t>I</w:t>
              </w:r>
            </w:ins>
            <w:del w:author="Carmen Garcia Montero" w:date="2025-11-03T16:50:00Z" w:id="7752">
              <w:r w:rsidDel="00326CAE">
                <w:rPr>
                  <w:rFonts w:ascii="Times New Roman" w:hAnsi="Times New Roman" w:cs="Times New Roman"/>
                  <w:sz w:val="16"/>
                  <w:szCs w:val="16"/>
                  <w:lang w:val="en-GB"/>
                </w:rPr>
                <w:delText>D</w:delText>
              </w:r>
            </w:del>
          </w:p>
        </w:tc>
        <w:tc>
          <w:tcPr>
            <w:tcW w:w="2766" w:type="dxa"/>
            <w:gridSpan w:val="2"/>
            <w:vMerge w:val="restart"/>
            <w:hideMark/>
          </w:tcPr>
          <w:p w:rsidRPr="00117039" w:rsidR="00326CAE" w:rsidP="00326CAE" w:rsidRDefault="00326CAE" w14:paraId="4A86804D" w14:textId="7CF3E0A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Activation period request</w:t>
            </w:r>
          </w:p>
        </w:tc>
        <w:tc>
          <w:tcPr>
            <w:tcW w:w="3082" w:type="dxa"/>
            <w:gridSpan w:val="2"/>
            <w:hideMark/>
          </w:tcPr>
          <w:p w:rsidRPr="00117039" w:rsidR="00326CAE" w:rsidP="00326CAE" w:rsidRDefault="00326CAE" w14:paraId="24F4EDDB" w14:textId="32FF454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hideMark/>
          </w:tcPr>
          <w:p w:rsidRPr="00117039" w:rsidR="00326CAE" w:rsidP="00326CAE" w:rsidRDefault="00326CAE" w14:paraId="6355A2E7" w14:textId="0610CAE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Unique identifier for the object of reference </w:t>
            </w:r>
          </w:p>
        </w:tc>
      </w:tr>
      <w:tr w:rsidRPr="000D46C5" w:rsidR="00326CAE" w:rsidTr="0DC8649F" w14:paraId="7688913C" w14:textId="77777777">
        <w:trPr>
          <w:gridBefore w:val="1"/>
          <w:wBefore w:w="111" w:type="dxa"/>
          <w:trHeight w:val="300"/>
        </w:trPr>
        <w:tc>
          <w:tcPr>
            <w:tcW w:w="717" w:type="dxa"/>
            <w:gridSpan w:val="2"/>
            <w:vMerge/>
          </w:tcPr>
          <w:p w:rsidRPr="00117039" w:rsidR="00326CAE" w:rsidP="00326CAE" w:rsidRDefault="00326CAE" w14:paraId="1F5229D6" w14:textId="77777777">
            <w:pPr>
              <w:spacing w:after="0" w:line="276" w:lineRule="auto"/>
              <w:ind w:left="-20"/>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2E1BB6F5"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7846A207" w14:textId="4D458052">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
          <w:p w:rsidRPr="00117039" w:rsidR="00326CAE" w:rsidP="00326CAE" w:rsidRDefault="00326CAE" w14:paraId="48C2DC41" w14:textId="7A064EE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 SPG or SPU, etc)</w:t>
            </w:r>
          </w:p>
        </w:tc>
      </w:tr>
      <w:tr w:rsidRPr="006077CA" w:rsidR="00326CAE" w:rsidTr="0DC8649F" w14:paraId="257DF8A1" w14:textId="77777777">
        <w:trPr>
          <w:gridBefore w:val="1"/>
          <w:wBefore w:w="111" w:type="dxa"/>
          <w:trHeight w:val="300"/>
        </w:trPr>
        <w:tc>
          <w:tcPr>
            <w:tcW w:w="717" w:type="dxa"/>
            <w:gridSpan w:val="2"/>
            <w:vMerge/>
            <w:hideMark/>
          </w:tcPr>
          <w:p w:rsidRPr="00117039" w:rsidR="00326CAE" w:rsidP="00326CAE" w:rsidRDefault="00326CAE" w14:paraId="7038B304" w14:textId="77777777">
            <w:pPr>
              <w:spacing w:after="0" w:line="276" w:lineRule="auto"/>
              <w:ind w:left="-20"/>
              <w:jc w:val="center"/>
              <w:rPr>
                <w:rFonts w:ascii="Times New Roman" w:hAnsi="Times New Roman" w:cs="Times New Roman"/>
                <w:sz w:val="16"/>
                <w:szCs w:val="16"/>
                <w:lang w:val="en-GB"/>
              </w:rPr>
            </w:pPr>
          </w:p>
        </w:tc>
        <w:tc>
          <w:tcPr>
            <w:tcW w:w="2766" w:type="dxa"/>
            <w:gridSpan w:val="2"/>
            <w:vMerge/>
            <w:hideMark/>
          </w:tcPr>
          <w:p w:rsidRPr="00117039" w:rsidR="00326CAE" w:rsidP="00326CAE" w:rsidRDefault="00326CAE" w14:paraId="4A3882FC"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326CAE" w:rsidP="00326CAE" w:rsidRDefault="00326CAE" w14:paraId="7505D1FD" w14:textId="2CD74324">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Identification of bid</w:t>
            </w:r>
          </w:p>
        </w:tc>
        <w:tc>
          <w:tcPr>
            <w:tcW w:w="3238" w:type="dxa"/>
            <w:hideMark/>
          </w:tcPr>
          <w:p w:rsidRPr="00117039" w:rsidR="00326CAE" w:rsidP="00326CAE" w:rsidRDefault="00326CAE" w14:paraId="7B55CBF2" w14:textId="59377F23">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Unique identification of bid.</w:t>
            </w:r>
          </w:p>
        </w:tc>
      </w:tr>
      <w:tr w:rsidRPr="000D46C5" w:rsidR="00326CAE" w:rsidTr="0DC8649F" w14:paraId="5C53564B" w14:textId="77777777">
        <w:trPr>
          <w:trHeight w:val="300"/>
        </w:trPr>
        <w:tc>
          <w:tcPr>
            <w:tcW w:w="828" w:type="dxa"/>
            <w:gridSpan w:val="3"/>
            <w:vMerge w:val="restart"/>
            <w:hideMark/>
          </w:tcPr>
          <w:p w:rsidRPr="00117039" w:rsidR="00326CAE" w:rsidP="00326CAE" w:rsidRDefault="00326CAE" w14:paraId="3B110BBA" w14:textId="2F464E80">
            <w:pPr>
              <w:spacing w:after="0" w:line="276" w:lineRule="auto"/>
              <w:ind w:left="-20"/>
              <w:jc w:val="center"/>
              <w:rPr>
                <w:rFonts w:ascii="Times New Roman" w:hAnsi="Times New Roman" w:cs="Times New Roman"/>
                <w:sz w:val="16"/>
                <w:szCs w:val="16"/>
                <w:lang w:val="en-GB"/>
              </w:rPr>
            </w:pPr>
            <w:r>
              <w:rPr>
                <w:rFonts w:ascii="Times New Roman" w:hAnsi="Times New Roman" w:cs="Times New Roman"/>
                <w:sz w:val="16"/>
                <w:szCs w:val="16"/>
                <w:lang w:val="en-GB"/>
              </w:rPr>
              <w:t>C</w:t>
            </w:r>
            <w:ins w:author="Carmen Garcia Montero" w:date="2025-11-03T16:50:00Z" w:id="7753">
              <w:r>
                <w:rPr>
                  <w:rFonts w:ascii="Times New Roman" w:hAnsi="Times New Roman" w:cs="Times New Roman"/>
                  <w:sz w:val="16"/>
                  <w:szCs w:val="16"/>
                  <w:lang w:val="en-GB"/>
                </w:rPr>
                <w:t>J</w:t>
              </w:r>
            </w:ins>
            <w:del w:author="Carmen Garcia Montero" w:date="2025-11-03T16:50:00Z" w:id="7754">
              <w:r w:rsidDel="00326CAE">
                <w:rPr>
                  <w:rFonts w:ascii="Times New Roman" w:hAnsi="Times New Roman" w:cs="Times New Roman"/>
                  <w:sz w:val="16"/>
                  <w:szCs w:val="16"/>
                  <w:lang w:val="en-GB"/>
                </w:rPr>
                <w:delText>E</w:delText>
              </w:r>
            </w:del>
          </w:p>
        </w:tc>
        <w:tc>
          <w:tcPr>
            <w:tcW w:w="2766" w:type="dxa"/>
            <w:gridSpan w:val="2"/>
            <w:vMerge w:val="restart"/>
            <w:hideMark/>
          </w:tcPr>
          <w:p w:rsidRPr="00117039" w:rsidR="00326CAE" w:rsidP="00326CAE" w:rsidRDefault="00326CAE" w14:paraId="17FBA3F5" w14:textId="4115515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Activation period</w:t>
            </w:r>
          </w:p>
        </w:tc>
        <w:tc>
          <w:tcPr>
            <w:tcW w:w="3082" w:type="dxa"/>
            <w:gridSpan w:val="2"/>
            <w:hideMark/>
          </w:tcPr>
          <w:p w:rsidRPr="00117039" w:rsidR="00326CAE" w:rsidP="00326CAE" w:rsidRDefault="00326CAE" w14:paraId="2BCDA920" w14:textId="69DF029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hideMark/>
          </w:tcPr>
          <w:p w:rsidRPr="00117039" w:rsidR="00326CAE" w:rsidP="00326CAE" w:rsidRDefault="00326CAE" w14:paraId="0BDDF02B" w14:textId="1462D10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Unique identifier for the object of reference</w:t>
            </w:r>
          </w:p>
        </w:tc>
      </w:tr>
      <w:tr w:rsidRPr="000D46C5" w:rsidR="00326CAE" w:rsidTr="0DC8649F" w14:paraId="3558D039" w14:textId="77777777">
        <w:trPr>
          <w:trHeight w:val="427"/>
        </w:trPr>
        <w:tc>
          <w:tcPr>
            <w:tcW w:w="828" w:type="dxa"/>
            <w:gridSpan w:val="3"/>
            <w:vMerge/>
          </w:tcPr>
          <w:p w:rsidRPr="00117039" w:rsidR="00326CAE" w:rsidP="00326CAE" w:rsidRDefault="00326CAE" w14:paraId="1A617535" w14:textId="77777777">
            <w:pPr>
              <w:spacing w:after="0" w:line="276" w:lineRule="auto"/>
              <w:ind w:left="-20"/>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27DA36E4"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79788AFD" w14:textId="698DF06A">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w:t>
            </w:r>
          </w:p>
        </w:tc>
        <w:tc>
          <w:tcPr>
            <w:tcW w:w="3238" w:type="dxa"/>
          </w:tcPr>
          <w:p w:rsidRPr="00117039" w:rsidR="00326CAE" w:rsidP="00326CAE" w:rsidRDefault="00326CAE" w14:paraId="2078F4AA" w14:textId="27747B1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 SPG or SPU, etc)</w:t>
            </w:r>
          </w:p>
        </w:tc>
      </w:tr>
      <w:tr w:rsidRPr="008551C1" w:rsidR="00326CAE" w:rsidTr="0DC8649F" w14:paraId="3F6247A7" w14:textId="77777777">
        <w:trPr>
          <w:trHeight w:val="300"/>
        </w:trPr>
        <w:tc>
          <w:tcPr>
            <w:tcW w:w="828" w:type="dxa"/>
            <w:gridSpan w:val="3"/>
            <w:hideMark/>
          </w:tcPr>
          <w:p w:rsidRPr="00117039" w:rsidR="00326CAE" w:rsidP="00326CAE" w:rsidRDefault="00326CAE" w14:paraId="04226FB0" w14:textId="77777777">
            <w:pPr>
              <w:spacing w:after="0" w:line="276" w:lineRule="auto"/>
              <w:ind w:left="-20"/>
              <w:jc w:val="center"/>
              <w:rPr>
                <w:rFonts w:ascii="Times New Roman" w:hAnsi="Times New Roman" w:cs="Times New Roman"/>
                <w:sz w:val="16"/>
                <w:szCs w:val="16"/>
                <w:lang w:val="en-GB"/>
              </w:rPr>
            </w:pPr>
          </w:p>
        </w:tc>
        <w:tc>
          <w:tcPr>
            <w:tcW w:w="2766" w:type="dxa"/>
            <w:gridSpan w:val="2"/>
            <w:vMerge/>
            <w:hideMark/>
          </w:tcPr>
          <w:p w:rsidRPr="00117039" w:rsidR="00326CAE" w:rsidP="00326CAE" w:rsidRDefault="00326CAE" w14:paraId="382370C1"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326CAE" w:rsidP="00326CAE" w:rsidRDefault="00326CAE" w14:paraId="42A97055" w14:textId="2B74838D">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Begin</w:t>
            </w:r>
          </w:p>
        </w:tc>
        <w:tc>
          <w:tcPr>
            <w:tcW w:w="3238" w:type="dxa"/>
            <w:hideMark/>
          </w:tcPr>
          <w:p w:rsidRPr="00117039" w:rsidR="00326CAE" w:rsidP="00326CAE" w:rsidRDefault="00326CAE" w14:paraId="79474D02" w14:textId="2FE7806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Begin of considered period.</w:t>
            </w:r>
          </w:p>
        </w:tc>
      </w:tr>
      <w:tr w:rsidRPr="00DD6691" w:rsidR="00326CAE" w:rsidTr="0DC8649F" w14:paraId="5E00BD0A" w14:textId="77777777">
        <w:trPr>
          <w:gridBefore w:val="1"/>
          <w:wBefore w:w="111" w:type="dxa"/>
          <w:trHeight w:val="300"/>
        </w:trPr>
        <w:tc>
          <w:tcPr>
            <w:tcW w:w="717" w:type="dxa"/>
            <w:gridSpan w:val="2"/>
          </w:tcPr>
          <w:p w:rsidRPr="00117039" w:rsidR="00326CAE" w:rsidP="00326CAE" w:rsidRDefault="00326CAE" w14:paraId="3863AA4F" w14:textId="77777777">
            <w:pPr>
              <w:spacing w:after="0" w:line="276" w:lineRule="auto"/>
              <w:ind w:left="-20"/>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62896DF7"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4D4C91B1" w14:textId="5F34E001">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w:t>
            </w:r>
          </w:p>
        </w:tc>
        <w:tc>
          <w:tcPr>
            <w:tcW w:w="3238" w:type="dxa"/>
          </w:tcPr>
          <w:p w:rsidRPr="00117039" w:rsidR="00326CAE" w:rsidP="00326CAE" w:rsidRDefault="00326CAE" w14:paraId="0D7E21E6" w14:textId="0A826D3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End of considered period.</w:t>
            </w:r>
          </w:p>
        </w:tc>
      </w:tr>
      <w:tr w:rsidRPr="000D46C5" w:rsidR="00326CAE" w:rsidTr="0DC8649F" w14:paraId="7A3C5076" w14:textId="77777777">
        <w:trPr>
          <w:trHeight w:val="300"/>
        </w:trPr>
        <w:tc>
          <w:tcPr>
            <w:tcW w:w="828" w:type="dxa"/>
            <w:gridSpan w:val="3"/>
            <w:vMerge w:val="restart"/>
            <w:hideMark/>
          </w:tcPr>
          <w:p w:rsidRPr="00117039" w:rsidR="00326CAE" w:rsidP="00326CAE" w:rsidRDefault="00326CAE" w14:paraId="7ECB6A28" w14:textId="1CA18AFD">
            <w:pPr>
              <w:spacing w:after="0" w:line="276" w:lineRule="auto"/>
              <w:ind w:left="-20"/>
              <w:jc w:val="center"/>
              <w:rPr>
                <w:rFonts w:ascii="Times New Roman" w:hAnsi="Times New Roman" w:cs="Times New Roman"/>
                <w:sz w:val="16"/>
                <w:szCs w:val="16"/>
                <w:lang w:val="en-GB"/>
              </w:rPr>
            </w:pPr>
            <w:del w:author="Carmen Garcia Montero" w:date="2025-11-03T16:50:00Z" w:id="7755">
              <w:r w:rsidDel="00326CAE">
                <w:rPr>
                  <w:rFonts w:ascii="Times New Roman" w:hAnsi="Times New Roman" w:cs="Times New Roman"/>
                  <w:sz w:val="16"/>
                  <w:szCs w:val="16"/>
                  <w:lang w:val="en-GB"/>
                </w:rPr>
                <w:delText>CF</w:delText>
              </w:r>
            </w:del>
          </w:p>
        </w:tc>
        <w:tc>
          <w:tcPr>
            <w:tcW w:w="2766" w:type="dxa"/>
            <w:gridSpan w:val="2"/>
            <w:vMerge w:val="restart"/>
            <w:hideMark/>
          </w:tcPr>
          <w:p w:rsidRPr="00117039" w:rsidR="00326CAE" w:rsidP="00326CAE" w:rsidRDefault="00326CAE" w14:paraId="5CB4836E" w14:textId="3EA8455D">
            <w:pPr>
              <w:spacing w:after="0" w:line="276" w:lineRule="auto"/>
              <w:rPr>
                <w:rFonts w:ascii="Times New Roman" w:hAnsi="Times New Roman" w:cs="Times New Roman"/>
                <w:sz w:val="16"/>
                <w:szCs w:val="16"/>
                <w:lang w:val="en-GB"/>
              </w:rPr>
            </w:pPr>
            <w:del w:author="Carmen Garcia Montero" w:date="2025-11-03T16:50:00Z" w:id="7756">
              <w:r w:rsidRPr="00117039" w:rsidDel="00326CAE">
                <w:rPr>
                  <w:rFonts w:ascii="Times New Roman" w:hAnsi="Times New Roman" w:cs="Times New Roman"/>
                  <w:sz w:val="16"/>
                  <w:szCs w:val="16"/>
                  <w:lang w:val="en-GB"/>
                </w:rPr>
                <w:delText>Baseline request </w:delText>
              </w:r>
            </w:del>
          </w:p>
        </w:tc>
        <w:tc>
          <w:tcPr>
            <w:tcW w:w="3082" w:type="dxa"/>
            <w:gridSpan w:val="2"/>
            <w:hideMark/>
          </w:tcPr>
          <w:p w:rsidRPr="00117039" w:rsidR="00326CAE" w:rsidP="00326CAE" w:rsidRDefault="00326CAE" w14:paraId="1422F964" w14:textId="23C81D11">
            <w:pPr>
              <w:spacing w:after="0" w:line="276" w:lineRule="auto"/>
              <w:rPr>
                <w:rFonts w:ascii="Times New Roman" w:hAnsi="Times New Roman" w:cs="Times New Roman"/>
                <w:sz w:val="16"/>
                <w:szCs w:val="16"/>
                <w:lang w:val="en-GB"/>
              </w:rPr>
            </w:pPr>
            <w:del w:author="Carmen Garcia Montero" w:date="2025-11-03T16:50:00Z" w:id="7757">
              <w:r w:rsidRPr="00117039" w:rsidDel="00326CAE">
                <w:rPr>
                  <w:rFonts w:ascii="Times New Roman" w:hAnsi="Times New Roman" w:cs="Times New Roman"/>
                  <w:sz w:val="16"/>
                  <w:szCs w:val="16"/>
                  <w:lang w:val="en-GB"/>
                </w:rPr>
                <w:delText>Identifier to reference object </w:delText>
              </w:r>
            </w:del>
          </w:p>
        </w:tc>
        <w:tc>
          <w:tcPr>
            <w:tcW w:w="3238" w:type="dxa"/>
            <w:hideMark/>
          </w:tcPr>
          <w:p w:rsidRPr="00117039" w:rsidR="00326CAE" w:rsidP="00326CAE" w:rsidRDefault="00326CAE" w14:paraId="1CC6306C" w14:textId="0FADBE42">
            <w:pPr>
              <w:spacing w:after="0" w:line="276" w:lineRule="auto"/>
              <w:rPr>
                <w:rFonts w:ascii="Times New Roman" w:hAnsi="Times New Roman" w:cs="Times New Roman"/>
                <w:sz w:val="16"/>
                <w:szCs w:val="16"/>
                <w:lang w:val="en-GB"/>
              </w:rPr>
            </w:pPr>
            <w:del w:author="Carmen Garcia Montero" w:date="2025-11-03T16:50:00Z" w:id="7758">
              <w:r w:rsidRPr="00117039" w:rsidDel="00326CAE">
                <w:rPr>
                  <w:rFonts w:ascii="Times New Roman" w:hAnsi="Times New Roman" w:cs="Times New Roman"/>
                  <w:sz w:val="16"/>
                  <w:szCs w:val="16"/>
                  <w:lang w:val="en-GB"/>
                </w:rPr>
                <w:delText xml:space="preserve">Unique identifier for the object of reference </w:delText>
              </w:r>
            </w:del>
          </w:p>
        </w:tc>
      </w:tr>
      <w:tr w:rsidRPr="000D46C5" w:rsidR="00326CAE" w:rsidTr="0DC8649F" w14:paraId="185FDD42" w14:textId="77777777">
        <w:trPr>
          <w:trHeight w:val="300"/>
        </w:trPr>
        <w:tc>
          <w:tcPr>
            <w:tcW w:w="828" w:type="dxa"/>
            <w:gridSpan w:val="3"/>
            <w:vMerge/>
          </w:tcPr>
          <w:p w:rsidRPr="00117039" w:rsidR="00326CAE" w:rsidP="00326CAE" w:rsidRDefault="00326CAE" w14:paraId="28E9E970" w14:textId="77777777">
            <w:pPr>
              <w:spacing w:after="0" w:line="276" w:lineRule="auto"/>
              <w:ind w:left="-20"/>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30AD2583"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7D84D26D" w14:textId="580E11EB">
            <w:pPr>
              <w:spacing w:after="0" w:line="276" w:lineRule="auto"/>
              <w:rPr>
                <w:rFonts w:ascii="Times New Roman" w:hAnsi="Times New Roman" w:cs="Times New Roman"/>
                <w:sz w:val="16"/>
                <w:szCs w:val="16"/>
                <w:lang w:val="en-GB"/>
              </w:rPr>
            </w:pPr>
            <w:del w:author="Carmen Garcia Montero" w:date="2025-11-03T16:50:00Z" w:id="7759">
              <w:r w:rsidRPr="00117039" w:rsidDel="00326CAE">
                <w:rPr>
                  <w:rFonts w:ascii="Times New Roman" w:hAnsi="Times New Roman" w:cs="Times New Roman"/>
                  <w:sz w:val="16"/>
                  <w:szCs w:val="16"/>
                  <w:lang w:val="en-GB"/>
                </w:rPr>
                <w:delText>(optional) Type of reference object</w:delText>
              </w:r>
            </w:del>
          </w:p>
        </w:tc>
        <w:tc>
          <w:tcPr>
            <w:tcW w:w="3238" w:type="dxa"/>
          </w:tcPr>
          <w:p w:rsidRPr="00117039" w:rsidR="00326CAE" w:rsidP="00326CAE" w:rsidRDefault="00326CAE" w14:paraId="6B899682" w14:textId="5B561A01">
            <w:pPr>
              <w:spacing w:after="0" w:line="276" w:lineRule="auto"/>
              <w:rPr>
                <w:rFonts w:ascii="Times New Roman" w:hAnsi="Times New Roman" w:cs="Times New Roman"/>
                <w:sz w:val="16"/>
                <w:szCs w:val="16"/>
                <w:lang w:val="en-GB"/>
              </w:rPr>
            </w:pPr>
            <w:del w:author="Carmen Garcia Montero" w:date="2025-11-03T16:50:00Z" w:id="7760">
              <w:r w:rsidRPr="00117039" w:rsidDel="00326CAE">
                <w:rPr>
                  <w:rFonts w:ascii="Times New Roman" w:hAnsi="Times New Roman" w:cs="Times New Roman"/>
                  <w:sz w:val="16"/>
                  <w:szCs w:val="16"/>
                  <w:lang w:val="en-GB"/>
                </w:rPr>
                <w:delText>Specifies the type of the reference object. (e.g. CU, metering point, SPG or SPU, etc)</w:delText>
              </w:r>
            </w:del>
          </w:p>
        </w:tc>
      </w:tr>
      <w:tr w:rsidRPr="000D46C5" w:rsidR="00326CAE" w:rsidTr="0DC8649F" w14:paraId="17B35C73" w14:textId="77777777">
        <w:trPr>
          <w:trHeight w:val="300"/>
        </w:trPr>
        <w:tc>
          <w:tcPr>
            <w:tcW w:w="828" w:type="dxa"/>
            <w:gridSpan w:val="3"/>
            <w:vMerge/>
          </w:tcPr>
          <w:p w:rsidRPr="00117039" w:rsidR="00326CAE" w:rsidP="00326CAE" w:rsidRDefault="00326CAE" w14:paraId="0521CBCA" w14:textId="77777777">
            <w:pPr>
              <w:spacing w:after="0" w:line="276" w:lineRule="auto"/>
              <w:ind w:left="-20"/>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7C93A9B2"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47E1FD09" w14:textId="2EABB066">
            <w:pPr>
              <w:spacing w:after="0" w:line="276" w:lineRule="auto"/>
              <w:rPr>
                <w:rFonts w:ascii="Times New Roman" w:hAnsi="Times New Roman" w:cs="Times New Roman"/>
                <w:sz w:val="16"/>
                <w:szCs w:val="16"/>
                <w:lang w:val="en-GB"/>
              </w:rPr>
            </w:pPr>
            <w:del w:author="Carmen Garcia Montero" w:date="2025-11-03T16:50:00Z" w:id="7761">
              <w:r w:rsidRPr="00117039" w:rsidDel="00326CAE">
                <w:rPr>
                  <w:rFonts w:ascii="Times New Roman" w:hAnsi="Times New Roman" w:cs="Times New Roman"/>
                  <w:sz w:val="16"/>
                  <w:szCs w:val="16"/>
                  <w:lang w:val="en-GB"/>
                </w:rPr>
                <w:delText>Period start</w:delText>
              </w:r>
            </w:del>
          </w:p>
        </w:tc>
        <w:tc>
          <w:tcPr>
            <w:tcW w:w="3238" w:type="dxa"/>
          </w:tcPr>
          <w:p w:rsidRPr="00117039" w:rsidR="00326CAE" w:rsidP="00326CAE" w:rsidRDefault="00326CAE" w14:paraId="43B52759" w14:textId="34BFACAC">
            <w:pPr>
              <w:spacing w:after="0" w:line="276" w:lineRule="auto"/>
              <w:rPr>
                <w:rFonts w:ascii="Times New Roman" w:hAnsi="Times New Roman" w:cs="Times New Roman"/>
                <w:sz w:val="16"/>
                <w:szCs w:val="16"/>
                <w:lang w:val="en-GB"/>
              </w:rPr>
            </w:pPr>
            <w:del w:author="Carmen Garcia Montero" w:date="2025-11-03T16:50:00Z" w:id="7762">
              <w:r w:rsidRPr="00117039" w:rsidDel="00326CAE">
                <w:rPr>
                  <w:rFonts w:ascii="Times New Roman" w:hAnsi="Times New Roman" w:cs="Times New Roman"/>
                  <w:sz w:val="16"/>
                  <w:szCs w:val="16"/>
                  <w:lang w:val="en-GB"/>
                </w:rPr>
                <w:delText>Start of the period for which the baseline is requested.</w:delText>
              </w:r>
            </w:del>
          </w:p>
        </w:tc>
      </w:tr>
      <w:tr w:rsidRPr="000D46C5" w:rsidR="00326CAE" w:rsidTr="0DC8649F" w14:paraId="33F0C232" w14:textId="77777777">
        <w:trPr>
          <w:trHeight w:val="300"/>
        </w:trPr>
        <w:tc>
          <w:tcPr>
            <w:tcW w:w="828" w:type="dxa"/>
            <w:gridSpan w:val="3"/>
            <w:vMerge/>
            <w:vAlign w:val="center"/>
            <w:hideMark/>
          </w:tcPr>
          <w:p w:rsidRPr="00117039" w:rsidR="00326CAE" w:rsidP="00326CAE" w:rsidRDefault="00326CAE" w14:paraId="76E7A5AA" w14:textId="77777777">
            <w:pPr>
              <w:spacing w:after="0" w:line="276" w:lineRule="auto"/>
              <w:ind w:left="-20"/>
              <w:jc w:val="center"/>
              <w:rPr>
                <w:rFonts w:ascii="Times New Roman" w:hAnsi="Times New Roman" w:cs="Times New Roman"/>
                <w:sz w:val="16"/>
                <w:szCs w:val="16"/>
                <w:lang w:val="en-GB"/>
              </w:rPr>
            </w:pPr>
            <w:commentRangeStart w:id="7763"/>
          </w:p>
        </w:tc>
        <w:tc>
          <w:tcPr>
            <w:tcW w:w="2766" w:type="dxa"/>
            <w:gridSpan w:val="2"/>
            <w:vMerge/>
            <w:vAlign w:val="center"/>
            <w:hideMark/>
          </w:tcPr>
          <w:p w:rsidRPr="00117039" w:rsidR="00326CAE" w:rsidP="00326CAE" w:rsidRDefault="00326CAE" w14:paraId="2FCB730E" w14:textId="77777777">
            <w:pPr>
              <w:spacing w:after="0" w:line="276" w:lineRule="auto"/>
              <w:rPr>
                <w:rFonts w:ascii="Times New Roman" w:hAnsi="Times New Roman" w:cs="Times New Roman"/>
                <w:sz w:val="16"/>
                <w:szCs w:val="16"/>
                <w:lang w:val="en-GB"/>
              </w:rPr>
            </w:pPr>
          </w:p>
        </w:tc>
        <w:tc>
          <w:tcPr>
            <w:tcW w:w="3082" w:type="dxa"/>
            <w:gridSpan w:val="2"/>
            <w:hideMark/>
          </w:tcPr>
          <w:p w:rsidRPr="00117039" w:rsidR="00326CAE" w:rsidP="00326CAE" w:rsidRDefault="00326CAE" w14:paraId="2B09A326" w14:textId="476A6095">
            <w:pPr>
              <w:spacing w:after="0" w:line="276" w:lineRule="auto"/>
              <w:rPr>
                <w:rFonts w:ascii="Times New Roman" w:hAnsi="Times New Roman" w:cs="Times New Roman"/>
                <w:sz w:val="16"/>
                <w:szCs w:val="16"/>
                <w:lang w:val="en-GB"/>
              </w:rPr>
            </w:pPr>
            <w:del w:author="Carmen Garcia Montero" w:date="2025-11-03T16:50:00Z" w:id="7764">
              <w:r w:rsidRPr="00117039" w:rsidDel="00326CAE">
                <w:rPr>
                  <w:rFonts w:ascii="Times New Roman" w:hAnsi="Times New Roman" w:cs="Times New Roman"/>
                  <w:sz w:val="16"/>
                  <w:szCs w:val="16"/>
                  <w:lang w:val="en-GB"/>
                </w:rPr>
                <w:delText>Period end</w:delText>
              </w:r>
            </w:del>
          </w:p>
        </w:tc>
        <w:tc>
          <w:tcPr>
            <w:tcW w:w="3238" w:type="dxa"/>
            <w:hideMark/>
          </w:tcPr>
          <w:p w:rsidRPr="00EB5A57" w:rsidR="00326CAE" w:rsidP="00326CAE" w:rsidRDefault="00326CAE" w14:paraId="2BC4B216" w14:textId="1D1D6441">
            <w:pPr>
              <w:spacing w:after="0" w:line="276" w:lineRule="auto"/>
              <w:rPr>
                <w:rFonts w:ascii="Times New Roman" w:hAnsi="Times New Roman" w:cs="Times New Roman"/>
                <w:sz w:val="16"/>
                <w:szCs w:val="16"/>
                <w:lang w:val="en-GB"/>
              </w:rPr>
            </w:pPr>
            <w:del w:author="Carmen Garcia Montero" w:date="2025-11-03T16:50:00Z" w:id="7765">
              <w:r w:rsidRPr="00117039" w:rsidDel="00326CAE">
                <w:rPr>
                  <w:rFonts w:ascii="Times New Roman" w:hAnsi="Times New Roman" w:cs="Times New Roman"/>
                  <w:sz w:val="16"/>
                  <w:szCs w:val="16"/>
                  <w:lang w:val="en-GB"/>
                </w:rPr>
                <w:delText>End of the period for which the baseline is requested.</w:delText>
              </w:r>
              <w:commentRangeEnd w:id="7763"/>
              <w:r w:rsidRPr="00EB5A57" w:rsidDel="00326CAE">
                <w:rPr>
                  <w:rStyle w:val="CommentReference"/>
                  <w:rFonts w:ascii="Times New Roman" w:hAnsi="Times New Roman" w:cs="Times New Roman"/>
                  <w:lang w:val="en-GB"/>
                </w:rPr>
                <w:commentReference w:id="7763"/>
              </w:r>
            </w:del>
          </w:p>
        </w:tc>
      </w:tr>
      <w:tr w:rsidRPr="000D46C5" w:rsidR="00326CAE" w:rsidTr="0DC8649F" w14:paraId="7F4F6A49" w14:textId="77777777">
        <w:trPr>
          <w:gridBefore w:val="1"/>
          <w:wBefore w:w="111" w:type="dxa"/>
          <w:trHeight w:val="300"/>
        </w:trPr>
        <w:tc>
          <w:tcPr>
            <w:tcW w:w="717" w:type="dxa"/>
            <w:gridSpan w:val="2"/>
            <w:vMerge w:val="restart"/>
          </w:tcPr>
          <w:p w:rsidRPr="00117039" w:rsidR="00326CAE" w:rsidP="00326CAE" w:rsidRDefault="00326CAE" w14:paraId="5CFD5188" w14:textId="7C5DCF7E">
            <w:pPr>
              <w:spacing w:after="0" w:line="276" w:lineRule="auto"/>
              <w:ind w:left="-20"/>
              <w:jc w:val="center"/>
              <w:rPr>
                <w:rFonts w:ascii="Times New Roman" w:hAnsi="Times New Roman" w:cs="Times New Roman"/>
                <w:sz w:val="16"/>
                <w:szCs w:val="16"/>
                <w:lang w:val="en-GB"/>
              </w:rPr>
            </w:pPr>
            <w:del w:author="Carmen Garcia Montero" w:date="2025-11-03T16:48:00Z" w:id="7766">
              <w:r w:rsidDel="00674599">
                <w:rPr>
                  <w:rFonts w:ascii="Times New Roman" w:hAnsi="Times New Roman" w:cs="Times New Roman"/>
                  <w:sz w:val="16"/>
                  <w:szCs w:val="16"/>
                  <w:lang w:val="en-GB"/>
                </w:rPr>
                <w:delText>CG</w:delText>
              </w:r>
            </w:del>
          </w:p>
        </w:tc>
        <w:tc>
          <w:tcPr>
            <w:tcW w:w="2766" w:type="dxa"/>
            <w:gridSpan w:val="2"/>
            <w:vMerge w:val="restart"/>
          </w:tcPr>
          <w:p w:rsidRPr="00117039" w:rsidR="00326CAE" w:rsidP="00326CAE" w:rsidRDefault="00326CAE" w14:paraId="7D2DC4DD" w14:textId="19C79E21">
            <w:pPr>
              <w:spacing w:after="0" w:line="276" w:lineRule="auto"/>
              <w:rPr>
                <w:rFonts w:ascii="Times New Roman" w:hAnsi="Times New Roman" w:cs="Times New Roman"/>
                <w:sz w:val="16"/>
                <w:szCs w:val="16"/>
                <w:lang w:val="en-GB"/>
              </w:rPr>
            </w:pPr>
            <w:del w:author="Carmen Garcia Montero" w:date="2025-11-03T16:48:00Z" w:id="7767">
              <w:r w:rsidRPr="00117039" w:rsidDel="00674599">
                <w:rPr>
                  <w:rFonts w:ascii="Times New Roman" w:hAnsi="Times New Roman" w:cs="Times New Roman"/>
                  <w:sz w:val="16"/>
                  <w:szCs w:val="16"/>
                  <w:lang w:val="en-GB"/>
                </w:rPr>
                <w:delText>Baseline information request</w:delText>
              </w:r>
            </w:del>
          </w:p>
        </w:tc>
        <w:tc>
          <w:tcPr>
            <w:tcW w:w="3082" w:type="dxa"/>
            <w:gridSpan w:val="2"/>
          </w:tcPr>
          <w:p w:rsidRPr="00117039" w:rsidR="00326CAE" w:rsidP="00326CAE" w:rsidRDefault="00326CAE" w14:paraId="5FE65928" w14:textId="438E78CF">
            <w:pPr>
              <w:spacing w:after="0" w:line="276" w:lineRule="auto"/>
              <w:rPr>
                <w:rFonts w:ascii="Times New Roman" w:hAnsi="Times New Roman" w:cs="Times New Roman"/>
                <w:sz w:val="16"/>
                <w:szCs w:val="16"/>
                <w:lang w:val="en-GB"/>
              </w:rPr>
            </w:pPr>
            <w:del w:author="Carmen Garcia Montero" w:date="2025-11-03T16:48:00Z" w:id="7768">
              <w:r w:rsidRPr="00117039" w:rsidDel="00674599">
                <w:rPr>
                  <w:rFonts w:ascii="Times New Roman" w:hAnsi="Times New Roman" w:cs="Times New Roman"/>
                  <w:sz w:val="16"/>
                  <w:szCs w:val="16"/>
                  <w:lang w:val="en-GB"/>
                </w:rPr>
                <w:delText>Identifier to reference object </w:delText>
              </w:r>
            </w:del>
          </w:p>
        </w:tc>
        <w:tc>
          <w:tcPr>
            <w:tcW w:w="3238" w:type="dxa"/>
          </w:tcPr>
          <w:p w:rsidRPr="00117039" w:rsidR="00326CAE" w:rsidP="00326CAE" w:rsidRDefault="00326CAE" w14:paraId="22F72B93" w14:textId="4BBD6894">
            <w:pPr>
              <w:spacing w:after="0" w:line="276" w:lineRule="auto"/>
              <w:rPr>
                <w:rFonts w:ascii="Times New Roman" w:hAnsi="Times New Roman" w:cs="Times New Roman"/>
                <w:sz w:val="16"/>
                <w:szCs w:val="16"/>
                <w:lang w:val="en-GB"/>
              </w:rPr>
            </w:pPr>
            <w:del w:author="Carmen Garcia Montero" w:date="2025-11-03T16:48:00Z" w:id="7769">
              <w:r w:rsidRPr="00117039" w:rsidDel="00674599">
                <w:rPr>
                  <w:rFonts w:ascii="Times New Roman" w:hAnsi="Times New Roman" w:cs="Times New Roman"/>
                  <w:sz w:val="16"/>
                  <w:szCs w:val="16"/>
                  <w:lang w:val="en-GB"/>
                </w:rPr>
                <w:delText>Unique identifier for the object of reference</w:delText>
              </w:r>
            </w:del>
          </w:p>
        </w:tc>
      </w:tr>
      <w:tr w:rsidRPr="000D46C5" w:rsidR="00326CAE" w:rsidTr="0DC8649F" w14:paraId="2855AEED" w14:textId="77777777">
        <w:trPr>
          <w:gridBefore w:val="1"/>
          <w:wBefore w:w="111" w:type="dxa"/>
          <w:trHeight w:val="300"/>
        </w:trPr>
        <w:tc>
          <w:tcPr>
            <w:tcW w:w="717" w:type="dxa"/>
            <w:gridSpan w:val="2"/>
            <w:vMerge/>
          </w:tcPr>
          <w:p w:rsidRPr="00117039" w:rsidR="00326CAE" w:rsidP="00326CAE" w:rsidRDefault="00326CAE" w14:paraId="7B66661E" w14:textId="77777777">
            <w:pPr>
              <w:spacing w:after="0" w:line="276" w:lineRule="auto"/>
              <w:ind w:left="-20"/>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226895F2"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214D20EF" w14:textId="3C61C544">
            <w:pPr>
              <w:spacing w:after="0" w:line="276" w:lineRule="auto"/>
              <w:rPr>
                <w:rFonts w:ascii="Times New Roman" w:hAnsi="Times New Roman" w:cs="Times New Roman"/>
                <w:sz w:val="16"/>
                <w:szCs w:val="16"/>
                <w:lang w:val="en-GB"/>
              </w:rPr>
            </w:pPr>
            <w:del w:author="Carmen Garcia Montero" w:date="2025-11-03T16:48:00Z" w:id="7770">
              <w:r w:rsidRPr="00117039" w:rsidDel="00674599">
                <w:rPr>
                  <w:rFonts w:ascii="Times New Roman" w:hAnsi="Times New Roman" w:cs="Times New Roman"/>
                  <w:sz w:val="16"/>
                  <w:szCs w:val="16"/>
                  <w:lang w:val="en-GB"/>
                </w:rPr>
                <w:delText>(optional) Type of reference object </w:delText>
              </w:r>
            </w:del>
          </w:p>
        </w:tc>
        <w:tc>
          <w:tcPr>
            <w:tcW w:w="3238" w:type="dxa"/>
          </w:tcPr>
          <w:p w:rsidRPr="00117039" w:rsidR="00326CAE" w:rsidP="00326CAE" w:rsidRDefault="00326CAE" w14:paraId="26F53742" w14:textId="0D6E65FA">
            <w:pPr>
              <w:spacing w:after="0" w:line="276" w:lineRule="auto"/>
              <w:rPr>
                <w:rFonts w:ascii="Times New Roman" w:hAnsi="Times New Roman" w:cs="Times New Roman"/>
                <w:sz w:val="16"/>
                <w:szCs w:val="16"/>
                <w:lang w:val="en-GB"/>
              </w:rPr>
            </w:pPr>
            <w:del w:author="Carmen Garcia Montero" w:date="2025-11-03T16:48:00Z" w:id="7771">
              <w:r w:rsidRPr="00117039" w:rsidDel="00674599">
                <w:rPr>
                  <w:rFonts w:ascii="Times New Roman" w:hAnsi="Times New Roman" w:cs="Times New Roman"/>
                  <w:sz w:val="16"/>
                  <w:szCs w:val="16"/>
                  <w:lang w:val="en-GB"/>
                </w:rPr>
                <w:delText>Specifies the type of the reference object. (e.g. CU, metering point, SPG or SPU, etc)</w:delText>
              </w:r>
            </w:del>
          </w:p>
        </w:tc>
      </w:tr>
      <w:tr w:rsidRPr="000D46C5" w:rsidR="00326CAE" w:rsidTr="0DC8649F" w14:paraId="7226FE6D" w14:textId="77777777">
        <w:trPr>
          <w:gridBefore w:val="1"/>
          <w:wBefore w:w="111" w:type="dxa"/>
          <w:trHeight w:val="300"/>
        </w:trPr>
        <w:tc>
          <w:tcPr>
            <w:tcW w:w="717" w:type="dxa"/>
            <w:gridSpan w:val="2"/>
            <w:vMerge/>
          </w:tcPr>
          <w:p w:rsidRPr="00117039" w:rsidR="00326CAE" w:rsidP="00326CAE" w:rsidRDefault="00326CAE" w14:paraId="02B638B9"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23AABCF8"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68202C91" w14:textId="226D5EBC">
            <w:pPr>
              <w:spacing w:after="0" w:line="276" w:lineRule="auto"/>
              <w:rPr>
                <w:rFonts w:ascii="Times New Roman" w:hAnsi="Times New Roman" w:cs="Times New Roman"/>
                <w:sz w:val="16"/>
                <w:szCs w:val="16"/>
                <w:lang w:val="en-GB"/>
              </w:rPr>
            </w:pPr>
            <w:del w:author="Carmen Garcia Montero" w:date="2025-11-03T16:48:00Z" w:id="7772">
              <w:r w:rsidRPr="00117039" w:rsidDel="00674599">
                <w:rPr>
                  <w:rFonts w:ascii="Times New Roman" w:hAnsi="Times New Roman" w:cs="Times New Roman"/>
                  <w:sz w:val="16"/>
                  <w:szCs w:val="16"/>
                  <w:lang w:val="en-GB"/>
                </w:rPr>
                <w:delText>(optional) Start timestamp</w:delText>
              </w:r>
            </w:del>
          </w:p>
        </w:tc>
        <w:tc>
          <w:tcPr>
            <w:tcW w:w="3238" w:type="dxa"/>
          </w:tcPr>
          <w:p w:rsidRPr="00117039" w:rsidR="00326CAE" w:rsidP="00326CAE" w:rsidRDefault="00326CAE" w14:paraId="355AA98B" w14:textId="31ABC22A">
            <w:pPr>
              <w:spacing w:after="0" w:line="276" w:lineRule="auto"/>
              <w:rPr>
                <w:rFonts w:ascii="Times New Roman" w:hAnsi="Times New Roman" w:cs="Times New Roman"/>
                <w:sz w:val="16"/>
                <w:szCs w:val="16"/>
                <w:lang w:val="en-GB"/>
              </w:rPr>
            </w:pPr>
            <w:del w:author="Carmen Garcia Montero" w:date="2025-11-03T16:48:00Z" w:id="7773">
              <w:r w:rsidRPr="00117039" w:rsidDel="00674599">
                <w:rPr>
                  <w:rFonts w:ascii="Times New Roman" w:hAnsi="Times New Roman" w:cs="Times New Roman"/>
                  <w:sz w:val="16"/>
                  <w:szCs w:val="16"/>
                  <w:lang w:val="en-GB"/>
                </w:rPr>
                <w:delText>Start timestamp for the baseline information request</w:delText>
              </w:r>
            </w:del>
          </w:p>
        </w:tc>
      </w:tr>
      <w:tr w:rsidRPr="000D46C5" w:rsidR="00326CAE" w:rsidTr="0DC8649F" w14:paraId="57048152" w14:textId="77777777">
        <w:trPr>
          <w:gridBefore w:val="1"/>
          <w:wBefore w:w="111" w:type="dxa"/>
          <w:trHeight w:val="300"/>
        </w:trPr>
        <w:tc>
          <w:tcPr>
            <w:tcW w:w="717" w:type="dxa"/>
            <w:gridSpan w:val="2"/>
            <w:vMerge/>
          </w:tcPr>
          <w:p w:rsidRPr="00117039" w:rsidR="00326CAE" w:rsidP="00326CAE" w:rsidRDefault="00326CAE" w14:paraId="54096900"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080E17CB"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1FB384B7" w14:textId="186921C4">
            <w:pPr>
              <w:spacing w:after="0" w:line="276" w:lineRule="auto"/>
              <w:rPr>
                <w:rFonts w:ascii="Times New Roman" w:hAnsi="Times New Roman" w:cs="Times New Roman"/>
                <w:sz w:val="16"/>
                <w:szCs w:val="16"/>
                <w:lang w:val="en-GB"/>
              </w:rPr>
            </w:pPr>
            <w:del w:author="Carmen Garcia Montero" w:date="2025-11-03T16:48:00Z" w:id="7774">
              <w:r w:rsidRPr="00117039" w:rsidDel="00674599">
                <w:rPr>
                  <w:rFonts w:ascii="Times New Roman" w:hAnsi="Times New Roman" w:cs="Times New Roman"/>
                  <w:sz w:val="16"/>
                  <w:szCs w:val="16"/>
                  <w:lang w:val="en-GB"/>
                </w:rPr>
                <w:delText>(optional) End Timestamp</w:delText>
              </w:r>
            </w:del>
          </w:p>
        </w:tc>
        <w:tc>
          <w:tcPr>
            <w:tcW w:w="3238" w:type="dxa"/>
          </w:tcPr>
          <w:p w:rsidRPr="00117039" w:rsidR="00326CAE" w:rsidP="00326CAE" w:rsidRDefault="00326CAE" w14:paraId="44F71C46" w14:textId="6D4C520F">
            <w:pPr>
              <w:spacing w:after="0" w:line="276" w:lineRule="auto"/>
              <w:rPr>
                <w:rFonts w:ascii="Times New Roman" w:hAnsi="Times New Roman" w:cs="Times New Roman"/>
                <w:sz w:val="16"/>
                <w:szCs w:val="16"/>
                <w:lang w:val="en-GB"/>
              </w:rPr>
            </w:pPr>
            <w:del w:author="Carmen Garcia Montero" w:date="2025-11-03T16:48:00Z" w:id="7775">
              <w:r w:rsidRPr="00117039" w:rsidDel="00674599">
                <w:rPr>
                  <w:rFonts w:ascii="Times New Roman" w:hAnsi="Times New Roman" w:cs="Times New Roman"/>
                  <w:sz w:val="16"/>
                  <w:szCs w:val="16"/>
                  <w:lang w:val="en-GB"/>
                </w:rPr>
                <w:delText>End timestamp for the baseline information request</w:delText>
              </w:r>
            </w:del>
          </w:p>
        </w:tc>
      </w:tr>
      <w:tr w:rsidRPr="000D46C5" w:rsidR="00326CAE" w:rsidTr="0DC8649F" w14:paraId="3E90D4D8" w14:textId="77777777">
        <w:trPr>
          <w:gridBefore w:val="1"/>
          <w:wBefore w:w="111" w:type="dxa"/>
          <w:trHeight w:val="300"/>
        </w:trPr>
        <w:tc>
          <w:tcPr>
            <w:tcW w:w="717" w:type="dxa"/>
            <w:gridSpan w:val="2"/>
            <w:vMerge w:val="restart"/>
          </w:tcPr>
          <w:p w:rsidRPr="00117039" w:rsidR="00326CAE" w:rsidP="00326CAE" w:rsidRDefault="00326CAE" w14:paraId="5C80A6DF" w14:textId="61CC2446">
            <w:pPr>
              <w:spacing w:after="0" w:line="276" w:lineRule="auto"/>
              <w:jc w:val="center"/>
              <w:rPr>
                <w:rFonts w:ascii="Times New Roman" w:hAnsi="Times New Roman" w:cs="Times New Roman"/>
                <w:sz w:val="16"/>
                <w:szCs w:val="16"/>
                <w:lang w:val="en-GB"/>
              </w:rPr>
            </w:pPr>
            <w:r>
              <w:rPr>
                <w:rFonts w:ascii="Times New Roman" w:hAnsi="Times New Roman" w:cs="Times New Roman"/>
                <w:sz w:val="16"/>
                <w:szCs w:val="16"/>
                <w:lang w:val="en-GB"/>
              </w:rPr>
              <w:t>C</w:t>
            </w:r>
            <w:ins w:author="Carmen Garcia Montero" w:date="2025-11-03T16:50:00Z" w:id="7776">
              <w:r>
                <w:rPr>
                  <w:rFonts w:ascii="Times New Roman" w:hAnsi="Times New Roman" w:cs="Times New Roman"/>
                  <w:sz w:val="16"/>
                  <w:szCs w:val="16"/>
                  <w:lang w:val="en-GB"/>
                </w:rPr>
                <w:t>K</w:t>
              </w:r>
            </w:ins>
            <w:del w:author="Carmen Garcia Montero" w:date="2025-11-03T16:50:00Z" w:id="7777">
              <w:r w:rsidDel="00326CAE">
                <w:rPr>
                  <w:rFonts w:ascii="Times New Roman" w:hAnsi="Times New Roman" w:cs="Times New Roman"/>
                  <w:sz w:val="16"/>
                  <w:szCs w:val="16"/>
                  <w:lang w:val="en-GB"/>
                </w:rPr>
                <w:delText>H</w:delText>
              </w:r>
            </w:del>
          </w:p>
        </w:tc>
        <w:tc>
          <w:tcPr>
            <w:tcW w:w="2766" w:type="dxa"/>
            <w:gridSpan w:val="2"/>
            <w:vMerge w:val="restart"/>
          </w:tcPr>
          <w:p w:rsidRPr="00117039" w:rsidR="00326CAE" w:rsidP="00326CAE" w:rsidRDefault="00326CAE" w14:paraId="4E8EA2BC" w14:textId="00F3B490">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Baseline validation result</w:t>
            </w:r>
          </w:p>
        </w:tc>
        <w:tc>
          <w:tcPr>
            <w:tcW w:w="3082" w:type="dxa"/>
            <w:gridSpan w:val="2"/>
          </w:tcPr>
          <w:p w:rsidRPr="00117039" w:rsidR="00326CAE" w:rsidP="00326CAE" w:rsidRDefault="00326CAE" w14:paraId="5105EB73" w14:textId="5E9C3FE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Identifier to reference object </w:t>
            </w:r>
          </w:p>
        </w:tc>
        <w:tc>
          <w:tcPr>
            <w:tcW w:w="3238" w:type="dxa"/>
          </w:tcPr>
          <w:p w:rsidRPr="00117039" w:rsidR="00326CAE" w:rsidP="00326CAE" w:rsidRDefault="00326CAE" w14:paraId="6B267CDB" w14:textId="2B4C275C">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Unique identifier for the object of reference</w:t>
            </w:r>
          </w:p>
        </w:tc>
      </w:tr>
      <w:tr w:rsidRPr="000D46C5" w:rsidR="00326CAE" w:rsidTr="0DC8649F" w14:paraId="42555CAA" w14:textId="77777777">
        <w:trPr>
          <w:gridBefore w:val="1"/>
          <w:wBefore w:w="111" w:type="dxa"/>
          <w:trHeight w:val="300"/>
        </w:trPr>
        <w:tc>
          <w:tcPr>
            <w:tcW w:w="717" w:type="dxa"/>
            <w:gridSpan w:val="2"/>
            <w:vMerge/>
          </w:tcPr>
          <w:p w:rsidRPr="00117039" w:rsidR="00326CAE" w:rsidP="00326CAE" w:rsidRDefault="00326CAE" w14:paraId="554242E7"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6A0D68FD"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1F81A048" w14:textId="238EAEDE">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(optional) Type of reference object </w:t>
            </w:r>
          </w:p>
        </w:tc>
        <w:tc>
          <w:tcPr>
            <w:tcW w:w="3238" w:type="dxa"/>
          </w:tcPr>
          <w:p w:rsidRPr="00117039" w:rsidR="00326CAE" w:rsidP="00326CAE" w:rsidRDefault="00326CAE" w14:paraId="4AEEB2FC" w14:textId="555309B6">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Specifies the type of the reference object. (e.g. CU, metering point, SPG or SPU, etc)</w:t>
            </w:r>
          </w:p>
        </w:tc>
      </w:tr>
      <w:tr w:rsidRPr="000D46C5" w:rsidR="00326CAE" w:rsidTr="0DC8649F" w14:paraId="0D31184D" w14:textId="77777777">
        <w:trPr>
          <w:gridBefore w:val="1"/>
          <w:wBefore w:w="111" w:type="dxa"/>
          <w:trHeight w:val="300"/>
        </w:trPr>
        <w:tc>
          <w:tcPr>
            <w:tcW w:w="717" w:type="dxa"/>
            <w:gridSpan w:val="2"/>
            <w:vMerge/>
          </w:tcPr>
          <w:p w:rsidRPr="00117039" w:rsidR="00326CAE" w:rsidP="00326CAE" w:rsidRDefault="00326CAE" w14:paraId="1CD3F556" w14:textId="77777777">
            <w:pPr>
              <w:spacing w:after="0" w:line="276" w:lineRule="auto"/>
              <w:jc w:val="center"/>
              <w:rPr>
                <w:rFonts w:ascii="Times New Roman" w:hAnsi="Times New Roman" w:cs="Times New Roman"/>
                <w:sz w:val="16"/>
                <w:szCs w:val="16"/>
                <w:lang w:val="en-GB"/>
              </w:rPr>
            </w:pPr>
          </w:p>
        </w:tc>
        <w:tc>
          <w:tcPr>
            <w:tcW w:w="2766" w:type="dxa"/>
            <w:gridSpan w:val="2"/>
            <w:vMerge/>
          </w:tcPr>
          <w:p w:rsidRPr="00117039" w:rsidR="00326CAE" w:rsidP="00326CAE" w:rsidRDefault="00326CAE" w14:paraId="0A779FE4" w14:textId="77777777">
            <w:pPr>
              <w:spacing w:after="0" w:line="276" w:lineRule="auto"/>
              <w:rPr>
                <w:rFonts w:ascii="Times New Roman" w:hAnsi="Times New Roman" w:cs="Times New Roman"/>
                <w:sz w:val="16"/>
                <w:szCs w:val="16"/>
                <w:lang w:val="en-GB"/>
              </w:rPr>
            </w:pPr>
          </w:p>
        </w:tc>
        <w:tc>
          <w:tcPr>
            <w:tcW w:w="3082" w:type="dxa"/>
            <w:gridSpan w:val="2"/>
          </w:tcPr>
          <w:p w:rsidRPr="00117039" w:rsidR="00326CAE" w:rsidP="00326CAE" w:rsidRDefault="00326CAE" w14:paraId="2A3D916C" w14:textId="677256BF">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Baseline validation result</w:t>
            </w:r>
          </w:p>
        </w:tc>
        <w:tc>
          <w:tcPr>
            <w:tcW w:w="3238" w:type="dxa"/>
          </w:tcPr>
          <w:p w:rsidRPr="00117039" w:rsidR="00326CAE" w:rsidP="00326CAE" w:rsidRDefault="00326CAE" w14:paraId="17009A6D" w14:textId="06778865">
            <w:pPr>
              <w:spacing w:after="0" w:line="276" w:lineRule="auto"/>
              <w:rPr>
                <w:rFonts w:ascii="Times New Roman" w:hAnsi="Times New Roman" w:cs="Times New Roman"/>
                <w:sz w:val="16"/>
                <w:szCs w:val="16"/>
                <w:lang w:val="en-GB"/>
              </w:rPr>
            </w:pPr>
            <w:r w:rsidRPr="00117039">
              <w:rPr>
                <w:rFonts w:ascii="Times New Roman" w:hAnsi="Times New Roman" w:cs="Times New Roman"/>
                <w:sz w:val="16"/>
                <w:szCs w:val="16"/>
                <w:lang w:val="en-GB"/>
              </w:rPr>
              <w:t xml:space="preserve">Information object B - </w:t>
            </w:r>
            <w:r w:rsidRPr="007A3E14">
              <w:rPr>
                <w:rFonts w:ascii="Times New Roman" w:hAnsi="Times New Roman" w:cs="Times New Roman"/>
                <w:sz w:val="16"/>
                <w:szCs w:val="16"/>
                <w:lang w:val="en-GB"/>
              </w:rPr>
              <w:t>Information on</w:t>
            </w:r>
            <w:r w:rsidRPr="00117039">
              <w:rPr>
                <w:rFonts w:ascii="Times New Roman" w:hAnsi="Times New Roman" w:cs="Times New Roman"/>
                <w:sz w:val="16"/>
                <w:szCs w:val="16"/>
                <w:lang w:val="en-GB"/>
              </w:rPr>
              <w:t xml:space="preserve"> validation.</w:t>
            </w:r>
          </w:p>
        </w:tc>
      </w:tr>
      <w:tr w:rsidRPr="000D46C5" w:rsidR="00326CAE" w:rsidTr="0DC8649F" w14:paraId="358C37B8" w14:textId="77777777">
        <w:tblPrEx>
          <w:tblPrExChange w:author="Kokki Teemu" w:date="2025-11-03T09:17:00Z" w:id="7778">
            <w:tblPrEx>
              <w:tblW w:w="9067" w:type="dxa"/>
              <w:tblInd w:w="-5" w:type="dxa"/>
            </w:tblPrEx>
          </w:tblPrExChange>
        </w:tblPrEx>
        <w:trPr>
          <w:trHeight w:val="300"/>
          <w:ins w:author="Albrecht, Patrick" w:date="2025-09-12T09:50:00Z" w:id="7779"/>
          <w:trPrChange w:author="Kokki Teemu" w:date="2025-11-03T09:17:00Z" w:id="7780">
            <w:trPr>
              <w:gridAfter w:val="0"/>
              <w:trHeight w:val="300"/>
            </w:trPr>
          </w:trPrChange>
        </w:trPr>
        <w:tc>
          <w:tcPr>
            <w:tcW w:w="828" w:type="dxa"/>
            <w:gridSpan w:val="3"/>
            <w:tcPrChange w:author="Kokki Teemu" w:date="2025-11-03T09:17:00Z" w:id="7781">
              <w:tcPr>
                <w:tcW w:w="751" w:type="dxa"/>
                <w:gridSpan w:val="7"/>
              </w:tcPr>
            </w:tcPrChange>
          </w:tcPr>
          <w:p w:rsidR="00326CAE" w:rsidP="00326CAE" w:rsidRDefault="00326CAE" w14:paraId="6A9BC5AA" w14:textId="4FC06C06">
            <w:pPr>
              <w:spacing w:line="276" w:lineRule="auto"/>
              <w:jc w:val="center"/>
              <w:rPr>
                <w:rFonts w:ascii="Times New Roman" w:hAnsi="Times New Roman" w:cs="Times New Roman"/>
                <w:sz w:val="16"/>
                <w:szCs w:val="16"/>
                <w:lang w:val="en-GB"/>
              </w:rPr>
            </w:pPr>
            <w:ins w:author="Albrecht, Patrick" w:date="2025-09-12T10:02:00Z" w:id="7782">
              <w:del w:author="Carmen Garcia Montero" w:date="2025-11-03T16:46:00Z" w:id="7783">
                <w:r w:rsidRPr="7E62AF0A" w:rsidDel="005B18EA">
                  <w:rPr>
                    <w:rFonts w:ascii="Times New Roman" w:hAnsi="Times New Roman" w:cs="Times New Roman"/>
                    <w:sz w:val="16"/>
                    <w:szCs w:val="16"/>
                    <w:lang w:val="en-GB"/>
                  </w:rPr>
                  <w:delText>C</w:delText>
                </w:r>
              </w:del>
            </w:ins>
            <w:ins w:author="Albrecht, Patrick" w:date="2025-09-12T10:03:00Z" w:id="7784">
              <w:del w:author="Carmen Garcia Montero" w:date="2025-11-03T16:46:00Z" w:id="7785">
                <w:r w:rsidRPr="7E62AF0A" w:rsidDel="005B18EA">
                  <w:rPr>
                    <w:rFonts w:ascii="Times New Roman" w:hAnsi="Times New Roman" w:cs="Times New Roman"/>
                    <w:sz w:val="16"/>
                    <w:szCs w:val="16"/>
                    <w:lang w:val="en-GB"/>
                  </w:rPr>
                  <w:delText>I</w:delText>
                </w:r>
              </w:del>
            </w:ins>
          </w:p>
        </w:tc>
        <w:tc>
          <w:tcPr>
            <w:tcW w:w="2766" w:type="dxa"/>
            <w:gridSpan w:val="2"/>
            <w:tcPrChange w:author="Kokki Teemu" w:date="2025-11-03T09:17:00Z" w:id="7786">
              <w:tcPr>
                <w:tcW w:w="1984" w:type="dxa"/>
                <w:gridSpan w:val="5"/>
              </w:tcPr>
            </w:tcPrChange>
          </w:tcPr>
          <w:p w:rsidR="00326CAE" w:rsidP="00326CAE" w:rsidRDefault="00326CAE" w14:paraId="059E84E9" w14:textId="6759D25E">
            <w:pPr>
              <w:spacing w:line="276" w:lineRule="auto"/>
              <w:rPr>
                <w:rFonts w:ascii="Times New Roman" w:hAnsi="Times New Roman" w:cs="Times New Roman"/>
                <w:sz w:val="16"/>
                <w:szCs w:val="16"/>
                <w:lang w:val="en-GB"/>
              </w:rPr>
            </w:pPr>
            <w:ins w:author="Albrecht, Patrick" w:date="2025-09-12T09:50:00Z" w:id="7787">
              <w:del w:author="Carmen Garcia Montero" w:date="2025-11-03T16:46:00Z" w:id="7788">
                <w:r w:rsidRPr="7E62AF0A" w:rsidDel="005B18EA">
                  <w:rPr>
                    <w:rFonts w:ascii="Times New Roman" w:hAnsi="Times New Roman" w:cs="Times New Roman"/>
                    <w:sz w:val="16"/>
                    <w:szCs w:val="16"/>
                    <w:lang w:val="en-GB"/>
                  </w:rPr>
                  <w:delText>Selection of bid[s]</w:delText>
                </w:r>
              </w:del>
            </w:ins>
          </w:p>
        </w:tc>
        <w:tc>
          <w:tcPr>
            <w:tcW w:w="3082" w:type="dxa"/>
            <w:gridSpan w:val="2"/>
            <w:tcPrChange w:author="Kokki Teemu" w:date="2025-11-03T09:17:00Z" w:id="7789">
              <w:tcPr>
                <w:tcW w:w="3018" w:type="dxa"/>
                <w:gridSpan w:val="9"/>
              </w:tcPr>
            </w:tcPrChange>
          </w:tcPr>
          <w:p w:rsidR="00326CAE" w:rsidP="00326CAE" w:rsidRDefault="00326CAE" w14:paraId="02DB8D2A" w14:textId="70BD8128">
            <w:pPr>
              <w:spacing w:line="276" w:lineRule="auto"/>
              <w:rPr>
                <w:rFonts w:ascii="Times New Roman" w:hAnsi="Times New Roman" w:cs="Times New Roman"/>
                <w:sz w:val="16"/>
                <w:szCs w:val="16"/>
                <w:lang w:val="en-GB"/>
              </w:rPr>
            </w:pPr>
            <w:ins w:author="Albrecht, Patrick" w:date="2025-09-12T09:51:00Z" w:id="7790">
              <w:del w:author="Carmen Garcia Montero" w:date="2025-11-03T16:46:00Z" w:id="7791">
                <w:r w:rsidRPr="7E62AF0A" w:rsidDel="005B18EA">
                  <w:rPr>
                    <w:rFonts w:ascii="Times New Roman" w:hAnsi="Times New Roman" w:cs="Times New Roman"/>
                    <w:sz w:val="16"/>
                    <w:szCs w:val="16"/>
                    <w:lang w:val="en-GB"/>
                  </w:rPr>
                  <w:delText>Bid Identification</w:delText>
                </w:r>
              </w:del>
            </w:ins>
          </w:p>
        </w:tc>
        <w:tc>
          <w:tcPr>
            <w:tcW w:w="3238" w:type="dxa"/>
            <w:tcPrChange w:author="Kokki Teemu" w:date="2025-11-03T09:17:00Z" w:id="7792">
              <w:tcPr>
                <w:tcW w:w="3252" w:type="dxa"/>
                <w:gridSpan w:val="8"/>
              </w:tcPr>
            </w:tcPrChange>
          </w:tcPr>
          <w:p w:rsidR="00326CAE" w:rsidP="00326CAE" w:rsidRDefault="00326CAE" w14:paraId="06BA6C9F" w14:textId="6EB41228">
            <w:pPr>
              <w:spacing w:line="276" w:lineRule="auto"/>
              <w:rPr>
                <w:rFonts w:ascii="Times New Roman" w:hAnsi="Times New Roman" w:cs="Times New Roman"/>
                <w:sz w:val="16"/>
                <w:szCs w:val="16"/>
                <w:lang w:val="en-GB"/>
              </w:rPr>
            </w:pPr>
            <w:ins w:author="Albrecht, Patrick" w:date="2025-09-12T09:51:00Z" w:id="7793">
              <w:del w:author="Carmen Garcia Montero" w:date="2025-11-03T16:46:00Z" w:id="7794">
                <w:r w:rsidRPr="7E62AF0A" w:rsidDel="005B18EA">
                  <w:rPr>
                    <w:rFonts w:ascii="Times New Roman" w:hAnsi="Times New Roman" w:cs="Times New Roman"/>
                    <w:sz w:val="16"/>
                    <w:szCs w:val="16"/>
                    <w:lang w:val="en-GB"/>
                  </w:rPr>
                  <w:delText xml:space="preserve">Referring towards the identification from the bid information object.  </w:delText>
                </w:r>
              </w:del>
            </w:ins>
          </w:p>
        </w:tc>
      </w:tr>
      <w:tr w:rsidRPr="000D46C5" w:rsidR="00326CAE" w:rsidTr="0DC8649F" w14:paraId="315A33B5" w14:textId="77777777">
        <w:tblPrEx>
          <w:tblPrExChange w:author="Kokki Teemu" w:date="2025-11-03T09:17:00Z" w:id="7795">
            <w:tblPrEx>
              <w:tblW w:w="9067" w:type="dxa"/>
              <w:tblInd w:w="-5" w:type="dxa"/>
            </w:tblPrEx>
          </w:tblPrExChange>
        </w:tblPrEx>
        <w:trPr>
          <w:trHeight w:val="300"/>
          <w:ins w:author="Albrecht, Patrick" w:date="2025-09-12T09:51:00Z" w:id="7796"/>
          <w:trPrChange w:author="Kokki Teemu" w:date="2025-11-03T09:17:00Z" w:id="7797">
            <w:trPr>
              <w:gridAfter w:val="0"/>
              <w:trHeight w:val="300"/>
            </w:trPr>
          </w:trPrChange>
        </w:trPr>
        <w:tc>
          <w:tcPr>
            <w:tcW w:w="828" w:type="dxa"/>
            <w:gridSpan w:val="3"/>
            <w:tcPrChange w:author="Kokki Teemu" w:date="2025-11-03T09:17:00Z" w:id="7798">
              <w:tcPr>
                <w:tcW w:w="751" w:type="dxa"/>
                <w:gridSpan w:val="7"/>
              </w:tcPr>
            </w:tcPrChange>
          </w:tcPr>
          <w:p w:rsidR="00326CAE" w:rsidP="00326CAE" w:rsidRDefault="00326CAE" w14:paraId="42DB545D" w14:textId="38CB2354">
            <w:pPr>
              <w:spacing w:line="276" w:lineRule="auto"/>
              <w:jc w:val="center"/>
              <w:rPr>
                <w:rFonts w:ascii="Times New Roman" w:hAnsi="Times New Roman" w:cs="Times New Roman"/>
                <w:sz w:val="16"/>
                <w:szCs w:val="16"/>
                <w:lang w:val="en-GB"/>
              </w:rPr>
            </w:pPr>
          </w:p>
        </w:tc>
        <w:tc>
          <w:tcPr>
            <w:tcW w:w="2766" w:type="dxa"/>
            <w:gridSpan w:val="2"/>
            <w:tcPrChange w:author="Kokki Teemu" w:date="2025-11-03T09:17:00Z" w:id="7799">
              <w:tcPr>
                <w:tcW w:w="1984" w:type="dxa"/>
                <w:gridSpan w:val="5"/>
              </w:tcPr>
            </w:tcPrChange>
          </w:tcPr>
          <w:p w:rsidR="00326CAE" w:rsidP="00326CAE" w:rsidRDefault="00326CAE" w14:paraId="6F867C16" w14:textId="1B504152">
            <w:pPr>
              <w:spacing w:line="276" w:lineRule="auto"/>
              <w:rPr>
                <w:rFonts w:ascii="Times New Roman" w:hAnsi="Times New Roman" w:cs="Times New Roman"/>
                <w:sz w:val="16"/>
                <w:szCs w:val="16"/>
                <w:lang w:val="en-GB"/>
              </w:rPr>
            </w:pPr>
          </w:p>
        </w:tc>
        <w:tc>
          <w:tcPr>
            <w:tcW w:w="3082" w:type="dxa"/>
            <w:gridSpan w:val="2"/>
            <w:tcPrChange w:author="Kokki Teemu" w:date="2025-11-03T09:17:00Z" w:id="7800">
              <w:tcPr>
                <w:tcW w:w="3018" w:type="dxa"/>
                <w:gridSpan w:val="9"/>
              </w:tcPr>
            </w:tcPrChange>
          </w:tcPr>
          <w:p w:rsidR="00326CAE" w:rsidP="00326CAE" w:rsidRDefault="00326CAE" w14:paraId="1D2D19F5" w14:textId="19BE1A5B">
            <w:pPr>
              <w:spacing w:after="0" w:line="276" w:lineRule="auto"/>
              <w:rPr>
                <w:rFonts w:ascii="Times New Roman" w:hAnsi="Times New Roman" w:cs="Times New Roman"/>
                <w:sz w:val="16"/>
                <w:szCs w:val="16"/>
                <w:lang w:val="en-GB"/>
              </w:rPr>
            </w:pPr>
            <w:ins w:author="Albrecht, Patrick" w:date="2025-10-31T13:21:00Z" w:id="7801">
              <w:del w:author="Carmen Garcia Montero" w:date="2025-11-03T16:46:00Z" w:id="7802">
                <w:r w:rsidRPr="00117039" w:rsidDel="005B18EA">
                  <w:rPr>
                    <w:rFonts w:ascii="Times New Roman" w:hAnsi="Times New Roman" w:cs="Times New Roman"/>
                    <w:sz w:val="16"/>
                    <w:szCs w:val="16"/>
                    <w:lang w:val="en-GB"/>
                  </w:rPr>
                  <w:delText>Begin</w:delText>
                </w:r>
              </w:del>
            </w:ins>
          </w:p>
        </w:tc>
        <w:tc>
          <w:tcPr>
            <w:tcW w:w="3238" w:type="dxa"/>
            <w:tcPrChange w:author="Kokki Teemu" w:date="2025-11-03T09:17:00Z" w:id="7803">
              <w:tcPr>
                <w:tcW w:w="3252" w:type="dxa"/>
                <w:gridSpan w:val="8"/>
              </w:tcPr>
            </w:tcPrChange>
          </w:tcPr>
          <w:p w:rsidR="00326CAE" w:rsidP="00326CAE" w:rsidRDefault="00326CAE" w14:paraId="71F17D9C" w14:textId="4D856E57">
            <w:pPr>
              <w:spacing w:line="276" w:lineRule="auto"/>
              <w:rPr>
                <w:rFonts w:ascii="Times New Roman" w:hAnsi="Times New Roman" w:cs="Times New Roman"/>
                <w:sz w:val="16"/>
                <w:szCs w:val="16"/>
                <w:lang w:val="en-GB"/>
              </w:rPr>
            </w:pPr>
            <w:ins w:author="Albrecht, Patrick" w:date="2025-10-31T13:21:00Z" w:id="7804">
              <w:del w:author="Carmen Garcia Montero" w:date="2025-11-03T16:46:00Z" w:id="7805">
                <w:r w:rsidRPr="00117039" w:rsidDel="005B18EA">
                  <w:rPr>
                    <w:rFonts w:ascii="Times New Roman" w:hAnsi="Times New Roman" w:cs="Times New Roman"/>
                    <w:sz w:val="16"/>
                    <w:szCs w:val="16"/>
                    <w:lang w:val="en-GB"/>
                  </w:rPr>
                  <w:delText xml:space="preserve">Begin of </w:delText>
                </w:r>
              </w:del>
            </w:ins>
            <w:ins w:author="Albrecht, Patrick" w:date="2025-10-31T13:22:00Z" w:id="7806">
              <w:del w:author="Carmen Garcia Montero" w:date="2025-11-03T16:46:00Z" w:id="7807">
                <w:r w:rsidDel="005B18EA">
                  <w:rPr>
                    <w:rFonts w:ascii="Times New Roman" w:hAnsi="Times New Roman" w:cs="Times New Roman"/>
                    <w:sz w:val="16"/>
                    <w:szCs w:val="16"/>
                    <w:lang w:val="en-GB"/>
                  </w:rPr>
                  <w:delText xml:space="preserve">expected </w:delText>
                </w:r>
              </w:del>
            </w:ins>
            <w:ins w:author="Albrecht, Patrick" w:date="2025-10-31T13:23:00Z" w:id="7808">
              <w:del w:author="Carmen Garcia Montero" w:date="2025-11-03T16:46:00Z" w:id="7809">
                <w:r w:rsidDel="005B18EA">
                  <w:rPr>
                    <w:rFonts w:ascii="Times New Roman" w:hAnsi="Times New Roman" w:cs="Times New Roman"/>
                    <w:sz w:val="16"/>
                    <w:szCs w:val="16"/>
                    <w:lang w:val="en-GB"/>
                  </w:rPr>
                  <w:delText>availability</w:delText>
                </w:r>
              </w:del>
            </w:ins>
            <w:ins w:author="Albrecht, Patrick" w:date="2025-10-31T13:21:00Z" w:id="7810">
              <w:del w:author="Carmen Garcia Montero" w:date="2025-11-03T16:46:00Z" w:id="7811">
                <w:r w:rsidRPr="00117039" w:rsidDel="005B18EA">
                  <w:rPr>
                    <w:rFonts w:ascii="Times New Roman" w:hAnsi="Times New Roman" w:cs="Times New Roman"/>
                    <w:sz w:val="16"/>
                    <w:szCs w:val="16"/>
                    <w:lang w:val="en-GB"/>
                  </w:rPr>
                  <w:delText xml:space="preserve"> period.</w:delText>
                </w:r>
              </w:del>
            </w:ins>
          </w:p>
        </w:tc>
      </w:tr>
      <w:tr w:rsidRPr="000D46C5" w:rsidR="00326CAE" w:rsidTr="0DC8649F" w14:paraId="4870525F" w14:textId="77777777">
        <w:tblPrEx>
          <w:tblPrExChange w:author="Kokki Teemu" w:date="2025-10-31T15:43:00Z" w:id="7812">
            <w:tblPrEx>
              <w:tblW w:w="9145" w:type="dxa"/>
              <w:tblInd w:w="0" w:type="nil"/>
            </w:tblPrEx>
          </w:tblPrExChange>
        </w:tblPrEx>
        <w:trPr>
          <w:trHeight w:val="300"/>
          <w:ins w:author="Albrecht, Patrick" w:date="2025-10-31T13:21:00Z" w:id="7813"/>
          <w:trPrChange w:author="Kokki Teemu" w:date="2025-10-31T15:43:00Z" w:id="7814">
            <w:trPr>
              <w:gridBefore w:val="1"/>
              <w:gridAfter w:val="0"/>
              <w:trHeight w:val="300"/>
            </w:trPr>
          </w:trPrChange>
        </w:trPr>
        <w:tc>
          <w:tcPr>
            <w:tcW w:w="828" w:type="dxa"/>
            <w:gridSpan w:val="3"/>
            <w:tcPrChange w:author="Kokki Teemu" w:date="2025-10-31T15:43:00Z" w:id="7815">
              <w:tcPr>
                <w:tcW w:w="828" w:type="dxa"/>
                <w:gridSpan w:val="12"/>
              </w:tcPr>
            </w:tcPrChange>
          </w:tcPr>
          <w:p w:rsidR="00326CAE" w:rsidP="00326CAE" w:rsidRDefault="00326CAE" w14:paraId="533836DA" w14:textId="77777777">
            <w:pPr>
              <w:spacing w:line="276" w:lineRule="auto"/>
              <w:jc w:val="center"/>
              <w:rPr>
                <w:ins w:author="Albrecht, Patrick" w:date="2025-10-31T13:21:00Z" w:id="7816"/>
                <w:rFonts w:ascii="Times New Roman" w:hAnsi="Times New Roman" w:cs="Times New Roman"/>
                <w:sz w:val="16"/>
                <w:szCs w:val="16"/>
                <w:lang w:val="en-GB"/>
              </w:rPr>
            </w:pPr>
          </w:p>
        </w:tc>
        <w:tc>
          <w:tcPr>
            <w:tcW w:w="2766" w:type="dxa"/>
            <w:gridSpan w:val="2"/>
            <w:tcPrChange w:author="Kokki Teemu" w:date="2025-10-31T15:43:00Z" w:id="7817">
              <w:tcPr>
                <w:tcW w:w="1997" w:type="dxa"/>
                <w:gridSpan w:val="5"/>
              </w:tcPr>
            </w:tcPrChange>
          </w:tcPr>
          <w:p w:rsidR="00326CAE" w:rsidP="00326CAE" w:rsidRDefault="00326CAE" w14:paraId="2E9D22E3" w14:textId="77777777">
            <w:pPr>
              <w:spacing w:line="276" w:lineRule="auto"/>
              <w:rPr>
                <w:ins w:author="Albrecht, Patrick" w:date="2025-10-31T13:21:00Z" w:id="7818"/>
                <w:rFonts w:ascii="Times New Roman" w:hAnsi="Times New Roman" w:cs="Times New Roman"/>
                <w:sz w:val="16"/>
                <w:szCs w:val="16"/>
                <w:lang w:val="en-GB"/>
              </w:rPr>
            </w:pPr>
          </w:p>
        </w:tc>
        <w:tc>
          <w:tcPr>
            <w:tcW w:w="3082" w:type="dxa"/>
            <w:gridSpan w:val="2"/>
            <w:tcPrChange w:author="Kokki Teemu" w:date="2025-10-31T15:43:00Z" w:id="7819">
              <w:tcPr>
                <w:tcW w:w="3082" w:type="dxa"/>
                <w:gridSpan w:val="4"/>
              </w:tcPr>
            </w:tcPrChange>
          </w:tcPr>
          <w:p w:rsidRPr="7E62AF0A" w:rsidR="00326CAE" w:rsidP="00326CAE" w:rsidRDefault="00326CAE" w14:paraId="5D502233" w14:textId="01E0DF1C">
            <w:pPr>
              <w:spacing w:after="0" w:line="276" w:lineRule="auto"/>
              <w:rPr>
                <w:ins w:author="Albrecht, Patrick" w:date="2025-10-31T13:21:00Z" w:id="7820"/>
                <w:rFonts w:ascii="Times New Roman" w:hAnsi="Times New Roman" w:cs="Times New Roman"/>
                <w:sz w:val="16"/>
                <w:szCs w:val="16"/>
                <w:lang w:val="en-GB"/>
              </w:rPr>
            </w:pPr>
            <w:ins w:author="Albrecht, Patrick" w:date="2025-10-31T13:21:00Z" w:id="7821">
              <w:del w:author="Carmen Garcia Montero" w:date="2025-11-03T16:46:00Z" w:id="7822">
                <w:r w:rsidRPr="00117039" w:rsidDel="005B18EA">
                  <w:rPr>
                    <w:rFonts w:ascii="Times New Roman" w:hAnsi="Times New Roman" w:cs="Times New Roman"/>
                    <w:sz w:val="16"/>
                    <w:szCs w:val="16"/>
                    <w:lang w:val="en-GB"/>
                  </w:rPr>
                  <w:delText>End</w:delText>
                </w:r>
              </w:del>
            </w:ins>
          </w:p>
        </w:tc>
        <w:tc>
          <w:tcPr>
            <w:tcW w:w="3238" w:type="dxa"/>
            <w:tcPrChange w:author="Kokki Teemu" w:date="2025-10-31T15:43:00Z" w:id="7823">
              <w:tcPr>
                <w:tcW w:w="3238" w:type="dxa"/>
                <w:gridSpan w:val="6"/>
              </w:tcPr>
            </w:tcPrChange>
          </w:tcPr>
          <w:p w:rsidR="00326CAE" w:rsidP="00326CAE" w:rsidRDefault="00326CAE" w14:paraId="663CE028" w14:textId="70289F38">
            <w:pPr>
              <w:spacing w:line="276" w:lineRule="auto"/>
              <w:rPr>
                <w:ins w:author="Albrecht, Patrick" w:date="2025-10-31T13:21:00Z" w:id="7824"/>
                <w:rFonts w:ascii="Times New Roman" w:hAnsi="Times New Roman" w:cs="Times New Roman"/>
                <w:sz w:val="16"/>
                <w:szCs w:val="16"/>
                <w:lang w:val="en-GB"/>
              </w:rPr>
            </w:pPr>
            <w:ins w:author="Albrecht, Patrick" w:date="2025-10-31T13:21:00Z" w:id="7825">
              <w:del w:author="Carmen Garcia Montero" w:date="2025-11-03T16:46:00Z" w:id="7826">
                <w:r w:rsidRPr="00117039" w:rsidDel="005B18EA">
                  <w:rPr>
                    <w:rFonts w:ascii="Times New Roman" w:hAnsi="Times New Roman" w:cs="Times New Roman"/>
                    <w:sz w:val="16"/>
                    <w:szCs w:val="16"/>
                    <w:lang w:val="en-GB"/>
                  </w:rPr>
                  <w:delText xml:space="preserve">End of </w:delText>
                </w:r>
              </w:del>
            </w:ins>
            <w:ins w:author="Albrecht, Patrick" w:date="2025-10-31T13:23:00Z" w:id="7827">
              <w:del w:author="Carmen Garcia Montero" w:date="2025-11-03T16:46:00Z" w:id="7828">
                <w:r w:rsidDel="005B18EA">
                  <w:rPr>
                    <w:rFonts w:ascii="Times New Roman" w:hAnsi="Times New Roman" w:cs="Times New Roman"/>
                    <w:sz w:val="16"/>
                    <w:szCs w:val="16"/>
                    <w:lang w:val="en-GB"/>
                  </w:rPr>
                  <w:delText>expected availability</w:delText>
                </w:r>
              </w:del>
            </w:ins>
            <w:ins w:author="Albrecht, Patrick" w:date="2025-10-31T13:21:00Z" w:id="7829">
              <w:del w:author="Carmen Garcia Montero" w:date="2025-11-03T16:46:00Z" w:id="7830">
                <w:r w:rsidRPr="00117039" w:rsidDel="005B18EA">
                  <w:rPr>
                    <w:rFonts w:ascii="Times New Roman" w:hAnsi="Times New Roman" w:cs="Times New Roman"/>
                    <w:sz w:val="16"/>
                    <w:szCs w:val="16"/>
                    <w:lang w:val="en-GB"/>
                  </w:rPr>
                  <w:delText xml:space="preserve"> period.</w:delText>
                </w:r>
              </w:del>
            </w:ins>
          </w:p>
        </w:tc>
      </w:tr>
      <w:tr w:rsidRPr="000D46C5" w:rsidR="00326CAE" w:rsidTr="0DC8649F" w14:paraId="233BE6C4" w14:textId="77777777">
        <w:trPr>
          <w:trHeight w:val="300"/>
          <w:ins w:author="Carmen Garcia Montero" w:date="2025-10-14T12:15:00Z" w:id="7831"/>
        </w:trPr>
        <w:tc>
          <w:tcPr>
            <w:tcW w:w="658" w:type="dxa"/>
            <w:gridSpan w:val="2"/>
            <w:vMerge w:val="restart"/>
            <w:tcBorders>
              <w:top w:val="single" w:color="auto" w:sz="4" w:space="0"/>
              <w:left w:val="single" w:color="auto" w:sz="4" w:space="0"/>
              <w:right w:val="single" w:color="auto" w:sz="4" w:space="0"/>
            </w:tcBorders>
          </w:tcPr>
          <w:p w:rsidRPr="00117039" w:rsidR="00326CAE" w:rsidP="00326CAE" w:rsidRDefault="00326CAE" w14:paraId="78837666" w14:textId="49B0BAFE">
            <w:pPr>
              <w:spacing w:after="0" w:line="276" w:lineRule="auto"/>
              <w:jc w:val="center"/>
              <w:rPr>
                <w:ins w:author="Carmen Garcia Montero" w:date="2025-10-14T12:15:00Z" w:id="7832"/>
                <w:rFonts w:ascii="Times New Roman" w:hAnsi="Times New Roman" w:cs="Times New Roman"/>
                <w:sz w:val="16"/>
                <w:szCs w:val="16"/>
                <w:lang w:val="en-GB"/>
              </w:rPr>
            </w:pPr>
            <w:ins w:author="Carmen Garcia Montero" w:date="2025-10-14T12:15:00Z" w:id="7833">
              <w:r>
                <w:rPr>
                  <w:rFonts w:ascii="Times New Roman" w:hAnsi="Times New Roman" w:cs="Times New Roman"/>
                  <w:sz w:val="16"/>
                  <w:szCs w:val="16"/>
                  <w:lang w:val="en-GB"/>
                </w:rPr>
                <w:t>C</w:t>
              </w:r>
            </w:ins>
            <w:ins w:author="Carmen Garcia Montero" w:date="2025-11-03T16:54:00Z" w:id="7834">
              <w:r w:rsidR="00855D3F">
                <w:rPr>
                  <w:rFonts w:ascii="Times New Roman" w:hAnsi="Times New Roman" w:cs="Times New Roman"/>
                  <w:sz w:val="16"/>
                  <w:szCs w:val="16"/>
                  <w:lang w:val="en-GB"/>
                </w:rPr>
                <w:t>L</w:t>
              </w:r>
            </w:ins>
          </w:p>
        </w:tc>
        <w:tc>
          <w:tcPr>
            <w:tcW w:w="1971" w:type="dxa"/>
            <w:gridSpan w:val="2"/>
            <w:vMerge w:val="restart"/>
            <w:tcBorders>
              <w:top w:val="single" w:color="auto" w:sz="4" w:space="0"/>
              <w:left w:val="single" w:color="auto" w:sz="4" w:space="0"/>
              <w:right w:val="single" w:color="auto" w:sz="4" w:space="0"/>
            </w:tcBorders>
          </w:tcPr>
          <w:p w:rsidRPr="004C7654" w:rsidR="00326CAE" w:rsidP="00326CAE" w:rsidRDefault="00326CAE" w14:paraId="66622BAD" w14:textId="77777777">
            <w:pPr>
              <w:spacing w:after="0" w:line="276" w:lineRule="auto"/>
              <w:rPr>
                <w:ins w:author="Carmen Garcia Montero" w:date="2025-10-14T12:15:00Z" w:id="7835"/>
                <w:rFonts w:ascii="Times New Roman" w:hAnsi="Times New Roman" w:cs="Times New Roman"/>
                <w:sz w:val="16"/>
                <w:szCs w:val="16"/>
                <w:lang w:val="en-GB"/>
              </w:rPr>
            </w:pPr>
            <w:ins w:author="Carmen Garcia Montero" w:date="2025-10-14T12:15:00Z" w:id="7836">
              <w:r w:rsidRPr="004C7654">
                <w:rPr>
                  <w:rFonts w:ascii="Times New Roman" w:hAnsi="Times New Roman" w:cs="Times New Roman"/>
                  <w:sz w:val="16"/>
                  <w:szCs w:val="16"/>
                  <w:lang w:val="en-GB"/>
                </w:rPr>
                <w:t>SPU or SPG master data</w:t>
              </w:r>
            </w:ins>
          </w:p>
        </w:tc>
        <w:tc>
          <w:tcPr>
            <w:tcW w:w="3915" w:type="dxa"/>
            <w:gridSpan w:val="2"/>
            <w:tcBorders>
              <w:top w:val="single" w:color="auto" w:sz="4" w:space="0"/>
              <w:left w:val="single" w:color="auto" w:sz="4" w:space="0"/>
              <w:bottom w:val="single" w:color="auto" w:sz="4" w:space="0"/>
              <w:right w:val="single" w:color="auto" w:sz="4" w:space="0"/>
            </w:tcBorders>
          </w:tcPr>
          <w:p w:rsidRPr="00117039" w:rsidR="00326CAE" w:rsidP="00326CAE" w:rsidRDefault="00326CAE" w14:paraId="5F32792B" w14:textId="77777777">
            <w:pPr>
              <w:spacing w:after="0" w:line="276" w:lineRule="auto"/>
              <w:rPr>
                <w:ins w:author="Carmen Garcia Montero" w:date="2025-10-14T12:15:00Z" w:id="7837"/>
                <w:rFonts w:ascii="Times New Roman" w:hAnsi="Times New Roman" w:cs="Times New Roman"/>
                <w:sz w:val="16"/>
                <w:szCs w:val="16"/>
                <w:lang w:val="en-GB"/>
              </w:rPr>
            </w:pPr>
            <w:ins w:author="changes" w:date="2025-10-14T10:54:00Z" w:id="7838">
              <w:r w:rsidRPr="00117039">
                <w:rPr>
                  <w:rFonts w:ascii="Times New Roman" w:hAnsi="Times New Roman" w:cs="Times New Roman"/>
                  <w:sz w:val="16"/>
                  <w:szCs w:val="16"/>
                  <w:lang w:val="en-GB"/>
                </w:rPr>
                <w:t>SP identification</w:t>
              </w:r>
            </w:ins>
          </w:p>
        </w:tc>
        <w:tc>
          <w:tcPr>
            <w:tcW w:w="3370" w:type="dxa"/>
            <w:gridSpan w:val="2"/>
            <w:tcBorders>
              <w:top w:val="single" w:color="auto" w:sz="4" w:space="0"/>
              <w:left w:val="single" w:color="auto" w:sz="4" w:space="0"/>
              <w:bottom w:val="single" w:color="auto" w:sz="4" w:space="0"/>
              <w:right w:val="single" w:color="auto" w:sz="4" w:space="0"/>
            </w:tcBorders>
          </w:tcPr>
          <w:p w:rsidRPr="00117039" w:rsidR="00326CAE" w:rsidP="00326CAE" w:rsidRDefault="00326CAE" w14:paraId="2E5F40FC" w14:textId="102C57C1">
            <w:pPr>
              <w:spacing w:after="0" w:line="276" w:lineRule="auto"/>
              <w:rPr>
                <w:ins w:author="Carmen Garcia Montero" w:date="2025-10-14T12:15:00Z" w:id="7839"/>
                <w:rFonts w:ascii="Times New Roman" w:hAnsi="Times New Roman" w:cs="Times New Roman"/>
                <w:sz w:val="16"/>
                <w:szCs w:val="16"/>
                <w:lang w:val="en-GB"/>
              </w:rPr>
            </w:pPr>
            <w:ins w:author="Rick van Beek" w:date="2025-10-29T16:24:00Z" w:id="7840">
              <w:r w:rsidRPr="00117039">
                <w:rPr>
                  <w:rFonts w:ascii="Times New Roman" w:hAnsi="Times New Roman" w:cs="Times New Roman"/>
                  <w:sz w:val="16"/>
                  <w:szCs w:val="16"/>
                  <w:lang w:val="en-GB"/>
                </w:rPr>
                <w:t>European wide unique identification code of the service provider</w:t>
              </w:r>
            </w:ins>
            <w:ins w:author="changes" w:date="2025-10-14T10:54:00Z" w:id="7841">
              <w:del w:author="Rick van Beek" w:date="2025-10-29T16:24:00Z" w:id="7842">
                <w:r w:rsidRPr="00117039">
                  <w:rPr>
                    <w:rFonts w:ascii="Times New Roman" w:hAnsi="Times New Roman" w:cs="Times New Roman"/>
                    <w:sz w:val="16"/>
                    <w:szCs w:val="16"/>
                    <w:lang w:val="en-GB"/>
                  </w:rPr>
                  <w:delText>European wide unique identification of the S</w:delText>
                </w:r>
              </w:del>
            </w:ins>
            <w:ins w:author="Albrecht, Patrick" w:date="2025-10-29T16:15:00Z" w:id="7843">
              <w:del w:author="Rick van Beek" w:date="2025-10-29T16:24:00Z" w:id="7844">
                <w:r>
                  <w:rPr>
                    <w:rFonts w:ascii="Times New Roman" w:hAnsi="Times New Roman" w:cs="Times New Roman"/>
                    <w:sz w:val="16"/>
                    <w:szCs w:val="16"/>
                    <w:lang w:val="en-GB"/>
                  </w:rPr>
                  <w:delText xml:space="preserve">ervice </w:delText>
                </w:r>
              </w:del>
            </w:ins>
            <w:ins w:author="changes" w:date="2025-10-14T10:54:00Z" w:id="7845">
              <w:del w:author="Rick van Beek" w:date="2025-10-29T16:24:00Z" w:id="7846">
                <w:r w:rsidRPr="00117039">
                  <w:rPr>
                    <w:rFonts w:ascii="Times New Roman" w:hAnsi="Times New Roman" w:cs="Times New Roman"/>
                    <w:sz w:val="16"/>
                    <w:szCs w:val="16"/>
                    <w:lang w:val="en-GB"/>
                  </w:rPr>
                  <w:delText>P</w:delText>
                </w:r>
              </w:del>
            </w:ins>
            <w:ins w:author="Albrecht, Patrick" w:date="2025-10-29T16:15:00Z" w:id="7847">
              <w:del w:author="Rick van Beek" w:date="2025-10-29T16:24:00Z" w:id="7848">
                <w:r>
                  <w:rPr>
                    <w:rFonts w:ascii="Times New Roman" w:hAnsi="Times New Roman" w:cs="Times New Roman"/>
                    <w:sz w:val="16"/>
                    <w:szCs w:val="16"/>
                    <w:lang w:val="en-GB"/>
                  </w:rPr>
                  <w:delText>rovider</w:delText>
                </w:r>
              </w:del>
            </w:ins>
            <w:ins w:author="changes" w:date="2025-10-14T10:54:00Z" w:id="7849">
              <w:del w:author="Rick van Beek" w:date="2025-10-29T16:24:00Z" w:id="7850">
                <w:r w:rsidRPr="00117039">
                  <w:rPr>
                    <w:rFonts w:ascii="Times New Roman" w:hAnsi="Times New Roman" w:cs="Times New Roman"/>
                    <w:sz w:val="16"/>
                    <w:szCs w:val="16"/>
                    <w:lang w:val="en-GB"/>
                  </w:rPr>
                  <w:delText xml:space="preserve">. </w:delText>
                </w:r>
              </w:del>
            </w:ins>
          </w:p>
        </w:tc>
      </w:tr>
      <w:tr w:rsidRPr="000D46C5" w:rsidR="00326CAE" w:rsidTr="0DC8649F" w14:paraId="410BFA47" w14:textId="77777777">
        <w:trPr>
          <w:trHeight w:val="300"/>
          <w:ins w:author="Carmen Garcia Montero" w:date="2025-10-14T12:15:00Z" w:id="7851"/>
        </w:trPr>
        <w:tc>
          <w:tcPr>
            <w:tcW w:w="658" w:type="dxa"/>
            <w:gridSpan w:val="2"/>
            <w:vMerge/>
          </w:tcPr>
          <w:p w:rsidRPr="0000502D" w:rsidR="00326CAE" w:rsidP="00326CAE" w:rsidRDefault="00326CAE" w14:paraId="7B2C2CC1" w14:textId="77777777">
            <w:pPr>
              <w:spacing w:after="0" w:line="276" w:lineRule="auto"/>
              <w:jc w:val="center"/>
              <w:rPr>
                <w:ins w:author="Carmen Garcia Montero" w:date="2025-10-14T12:15:00Z" w:id="7852"/>
                <w:rFonts w:ascii="Times New Roman" w:hAnsi="Times New Roman" w:cs="Times New Roman"/>
                <w:sz w:val="16"/>
                <w:szCs w:val="16"/>
                <w:lang w:val="en-GB"/>
              </w:rPr>
            </w:pPr>
          </w:p>
        </w:tc>
        <w:tc>
          <w:tcPr>
            <w:tcW w:w="1971" w:type="dxa"/>
            <w:gridSpan w:val="2"/>
            <w:vMerge/>
          </w:tcPr>
          <w:p w:rsidRPr="004C7654" w:rsidR="00326CAE" w:rsidP="00326CAE" w:rsidRDefault="00326CAE" w14:paraId="68BDDF52" w14:textId="77777777">
            <w:pPr>
              <w:spacing w:after="0" w:line="276" w:lineRule="auto"/>
              <w:rPr>
                <w:ins w:author="Carmen Garcia Montero" w:date="2025-10-14T12:15:00Z" w:id="7853"/>
                <w:rFonts w:ascii="Times New Roman" w:hAnsi="Times New Roman" w:cs="Times New Roman"/>
                <w:sz w:val="16"/>
                <w:szCs w:val="16"/>
                <w:lang w:val="en-GB"/>
              </w:rPr>
            </w:pPr>
          </w:p>
        </w:tc>
        <w:tc>
          <w:tcPr>
            <w:tcW w:w="3915" w:type="dxa"/>
            <w:gridSpan w:val="2"/>
            <w:tcBorders>
              <w:top w:val="single" w:color="auto" w:sz="4" w:space="0"/>
              <w:left w:val="single" w:color="auto" w:sz="4" w:space="0"/>
              <w:bottom w:val="single" w:color="auto" w:sz="4" w:space="0"/>
              <w:right w:val="single" w:color="auto" w:sz="4" w:space="0"/>
            </w:tcBorders>
          </w:tcPr>
          <w:p w:rsidRPr="0000502D" w:rsidR="00326CAE" w:rsidP="00326CAE" w:rsidRDefault="00326CAE" w14:paraId="572D4CB1" w14:textId="77777777">
            <w:pPr>
              <w:spacing w:after="0" w:line="276" w:lineRule="auto"/>
              <w:rPr>
                <w:ins w:author="Carmen Garcia Montero" w:date="2025-10-14T12:15:00Z" w:id="7854"/>
                <w:rFonts w:ascii="Times New Roman" w:hAnsi="Times New Roman" w:cs="Times New Roman"/>
                <w:sz w:val="16"/>
                <w:szCs w:val="16"/>
                <w:lang w:val="en-GB"/>
              </w:rPr>
            </w:pPr>
            <w:ins w:author="Carmen Garcia Montero" w:date="2025-10-14T12:15:00Z" w:id="7855">
              <w:r w:rsidRPr="0000502D">
                <w:rPr>
                  <w:rFonts w:ascii="Times New Roman" w:hAnsi="Times New Roman" w:cs="Times New Roman"/>
                  <w:sz w:val="16"/>
                  <w:szCs w:val="16"/>
                  <w:lang w:val="en-GB"/>
                </w:rPr>
                <w:t>SPU or SPG identification</w:t>
              </w:r>
            </w:ins>
          </w:p>
        </w:tc>
        <w:tc>
          <w:tcPr>
            <w:tcW w:w="3370" w:type="dxa"/>
            <w:gridSpan w:val="2"/>
            <w:tcBorders>
              <w:top w:val="single" w:color="auto" w:sz="4" w:space="0"/>
              <w:left w:val="single" w:color="auto" w:sz="4" w:space="0"/>
              <w:bottom w:val="single" w:color="auto" w:sz="4" w:space="0"/>
              <w:right w:val="single" w:color="auto" w:sz="4" w:space="0"/>
            </w:tcBorders>
          </w:tcPr>
          <w:p w:rsidRPr="0000502D" w:rsidR="00326CAE" w:rsidP="00326CAE" w:rsidRDefault="00326CAE" w14:paraId="7FE3FE76" w14:textId="77777777">
            <w:pPr>
              <w:spacing w:after="0" w:line="276" w:lineRule="auto"/>
              <w:rPr>
                <w:ins w:author="Carmen Garcia Montero" w:date="2025-10-14T12:15:00Z" w:id="7856"/>
                <w:rFonts w:ascii="Times New Roman" w:hAnsi="Times New Roman" w:cs="Times New Roman"/>
                <w:sz w:val="16"/>
                <w:szCs w:val="16"/>
                <w:lang w:val="en-GB"/>
              </w:rPr>
            </w:pPr>
            <w:ins w:author="Carmen Garcia Montero" w:date="2025-10-14T12:15:00Z" w:id="7857">
              <w:r w:rsidRPr="0000502D">
                <w:rPr>
                  <w:rFonts w:ascii="Times New Roman" w:hAnsi="Times New Roman" w:cs="Times New Roman"/>
                  <w:sz w:val="16"/>
                  <w:szCs w:val="16"/>
                  <w:lang w:val="en-GB"/>
                </w:rPr>
                <w:t>An existing</w:t>
              </w:r>
              <w:del w:author="DO Giao" w:date="2025-10-29T16:30:00Z" w:id="7858">
                <w:r w:rsidRPr="0000502D">
                  <w:rPr>
                    <w:rFonts w:ascii="Times New Roman" w:hAnsi="Times New Roman" w:cs="Times New Roman"/>
                    <w:sz w:val="16"/>
                    <w:szCs w:val="16"/>
                    <w:lang w:val="en-GB"/>
                  </w:rPr>
                  <w:delText xml:space="preserve"> European wide</w:delText>
                </w:r>
              </w:del>
              <w:r w:rsidRPr="0000502D">
                <w:rPr>
                  <w:rFonts w:ascii="Times New Roman" w:hAnsi="Times New Roman" w:cs="Times New Roman"/>
                  <w:sz w:val="16"/>
                  <w:szCs w:val="16"/>
                  <w:lang w:val="en-GB"/>
                </w:rPr>
                <w:t xml:space="preserve"> unique identification code for the SPU or SPG. Optional when requesting new identification code during registration of a new SPU or SPG. </w:t>
              </w:r>
            </w:ins>
          </w:p>
        </w:tc>
      </w:tr>
      <w:tr w:rsidRPr="000D46C5" w:rsidR="00326CAE" w:rsidTr="0DC8649F" w14:paraId="312BF77E" w14:textId="77777777">
        <w:trPr>
          <w:trHeight w:val="300"/>
          <w:ins w:author="Kokki Teemu" w:date="2025-10-15T14:20:00Z" w:id="7859"/>
        </w:trPr>
        <w:tc>
          <w:tcPr>
            <w:tcW w:w="658" w:type="dxa"/>
            <w:gridSpan w:val="2"/>
            <w:vMerge/>
          </w:tcPr>
          <w:p w:rsidRPr="0000502D" w:rsidR="00326CAE" w:rsidP="00326CAE" w:rsidRDefault="00326CAE" w14:paraId="08AFD76A" w14:textId="77777777">
            <w:pPr>
              <w:spacing w:after="0" w:line="276" w:lineRule="auto"/>
              <w:jc w:val="center"/>
              <w:rPr>
                <w:ins w:author="Kokki Teemu" w:date="2025-10-15T14:20:00Z" w:id="7860"/>
                <w:rFonts w:ascii="Times New Roman" w:hAnsi="Times New Roman" w:cs="Times New Roman"/>
                <w:sz w:val="16"/>
                <w:szCs w:val="16"/>
                <w:lang w:val="en-GB"/>
              </w:rPr>
            </w:pPr>
          </w:p>
        </w:tc>
        <w:tc>
          <w:tcPr>
            <w:tcW w:w="1971" w:type="dxa"/>
            <w:gridSpan w:val="2"/>
            <w:vMerge/>
          </w:tcPr>
          <w:p w:rsidRPr="004C7654" w:rsidR="00326CAE" w:rsidP="00326CAE" w:rsidRDefault="00326CAE" w14:paraId="5CE7BF98" w14:textId="77777777">
            <w:pPr>
              <w:spacing w:after="0" w:line="276" w:lineRule="auto"/>
              <w:rPr>
                <w:ins w:author="Kokki Teemu" w:date="2025-10-15T14:20:00Z" w:id="7861"/>
                <w:rFonts w:ascii="Times New Roman" w:hAnsi="Times New Roman" w:cs="Times New Roman"/>
                <w:sz w:val="16"/>
                <w:szCs w:val="16"/>
                <w:lang w:val="en-GB"/>
              </w:rPr>
            </w:pPr>
          </w:p>
        </w:tc>
        <w:tc>
          <w:tcPr>
            <w:tcW w:w="3915" w:type="dxa"/>
            <w:gridSpan w:val="2"/>
            <w:tcBorders>
              <w:top w:val="single" w:color="auto" w:sz="4" w:space="0"/>
              <w:left w:val="single" w:color="auto" w:sz="4" w:space="0"/>
              <w:bottom w:val="single" w:color="auto" w:sz="4" w:space="0"/>
              <w:right w:val="single" w:color="auto" w:sz="4" w:space="0"/>
            </w:tcBorders>
          </w:tcPr>
          <w:p w:rsidRPr="0000502D" w:rsidR="00326CAE" w:rsidP="00326CAE" w:rsidRDefault="00326CAE" w14:paraId="41AE0C00" w14:textId="45806120">
            <w:pPr>
              <w:spacing w:after="0" w:line="276" w:lineRule="auto"/>
              <w:rPr>
                <w:ins w:author="Kokki Teemu" w:date="2025-10-15T14:20:00Z" w:id="7862"/>
                <w:rFonts w:ascii="Times New Roman" w:hAnsi="Times New Roman" w:cs="Times New Roman"/>
                <w:sz w:val="16"/>
                <w:szCs w:val="16"/>
                <w:lang w:val="en-GB"/>
              </w:rPr>
            </w:pPr>
          </w:p>
        </w:tc>
        <w:tc>
          <w:tcPr>
            <w:tcW w:w="3370" w:type="dxa"/>
            <w:gridSpan w:val="2"/>
            <w:tcBorders>
              <w:top w:val="single" w:color="auto" w:sz="4" w:space="0"/>
              <w:left w:val="single" w:color="auto" w:sz="4" w:space="0"/>
              <w:bottom w:val="single" w:color="auto" w:sz="4" w:space="0"/>
              <w:right w:val="single" w:color="auto" w:sz="4" w:space="0"/>
            </w:tcBorders>
          </w:tcPr>
          <w:p w:rsidRPr="0000502D" w:rsidR="00326CAE" w:rsidP="00326CAE" w:rsidRDefault="00326CAE" w14:paraId="4D0F3769" w14:textId="7F3C406C">
            <w:pPr>
              <w:spacing w:after="0" w:line="276" w:lineRule="auto"/>
              <w:rPr>
                <w:ins w:author="Kokki Teemu" w:date="2025-10-15T14:20:00Z" w:id="7863"/>
                <w:rFonts w:ascii="Times New Roman" w:hAnsi="Times New Roman" w:cs="Times New Roman"/>
                <w:sz w:val="16"/>
                <w:szCs w:val="16"/>
                <w:lang w:val="en-GB"/>
              </w:rPr>
            </w:pPr>
          </w:p>
        </w:tc>
      </w:tr>
      <w:tr w:rsidRPr="00DA7D8D" w:rsidR="00326CAE" w:rsidTr="0DC8649F" w14:paraId="785812A2" w14:textId="77777777">
        <w:trPr>
          <w:trHeight w:val="300"/>
          <w:ins w:author="Carmen Garcia Montero" w:date="2025-10-14T12:15:00Z" w:id="7864"/>
        </w:trPr>
        <w:tc>
          <w:tcPr>
            <w:tcW w:w="658" w:type="dxa"/>
            <w:gridSpan w:val="2"/>
            <w:vMerge/>
          </w:tcPr>
          <w:p w:rsidRPr="0000502D" w:rsidR="00326CAE" w:rsidP="00326CAE" w:rsidRDefault="00326CAE" w14:paraId="3E5EEBD3" w14:textId="77777777">
            <w:pPr>
              <w:spacing w:after="0" w:line="276" w:lineRule="auto"/>
              <w:jc w:val="center"/>
              <w:rPr>
                <w:ins w:author="Carmen Garcia Montero" w:date="2025-10-14T12:15:00Z" w:id="7865"/>
                <w:rFonts w:ascii="Times New Roman" w:hAnsi="Times New Roman" w:cs="Times New Roman"/>
                <w:sz w:val="16"/>
                <w:szCs w:val="16"/>
                <w:lang w:val="en-GB"/>
              </w:rPr>
            </w:pPr>
          </w:p>
        </w:tc>
        <w:tc>
          <w:tcPr>
            <w:tcW w:w="1971" w:type="dxa"/>
            <w:gridSpan w:val="2"/>
            <w:vMerge/>
          </w:tcPr>
          <w:p w:rsidRPr="004C7654" w:rsidR="00326CAE" w:rsidP="00326CAE" w:rsidRDefault="00326CAE" w14:paraId="5A89DE75" w14:textId="77777777">
            <w:pPr>
              <w:spacing w:after="0" w:line="276" w:lineRule="auto"/>
              <w:rPr>
                <w:ins w:author="Carmen Garcia Montero" w:date="2025-10-14T12:15:00Z" w:id="7866"/>
                <w:rFonts w:ascii="Times New Roman" w:hAnsi="Times New Roman" w:cs="Times New Roman"/>
                <w:sz w:val="16"/>
                <w:szCs w:val="16"/>
                <w:lang w:val="en-GB"/>
              </w:rPr>
            </w:pPr>
          </w:p>
        </w:tc>
        <w:tc>
          <w:tcPr>
            <w:tcW w:w="7285" w:type="dxa"/>
            <w:gridSpan w:val="4"/>
            <w:tcBorders>
              <w:top w:val="single" w:color="auto" w:sz="4" w:space="0"/>
              <w:left w:val="single" w:color="auto" w:sz="4" w:space="0"/>
              <w:bottom w:val="single" w:color="auto" w:sz="4" w:space="0"/>
              <w:right w:val="single" w:color="auto" w:sz="4" w:space="0"/>
            </w:tcBorders>
          </w:tcPr>
          <w:p w:rsidR="00326CAE" w:rsidP="00326CAE" w:rsidRDefault="00326CAE" w14:paraId="7628226A" w14:textId="77777777">
            <w:pPr>
              <w:spacing w:after="0" w:line="276" w:lineRule="auto"/>
              <w:rPr>
                <w:ins w:author="Carmen Garcia Montero" w:date="2025-10-14T12:15:00Z" w:id="7867"/>
                <w:rFonts w:ascii="Times New Roman" w:hAnsi="Times New Roman" w:cs="Times New Roman"/>
                <w:sz w:val="16"/>
                <w:szCs w:val="16"/>
                <w:lang w:val="en-GB"/>
              </w:rPr>
            </w:pPr>
            <w:ins w:author="Carmen Garcia Montero" w:date="2025-10-14T12:15:00Z" w:id="7868">
              <w:r w:rsidRPr="00117039">
                <w:rPr>
                  <w:rFonts w:ascii="Times New Roman" w:hAnsi="Times New Roman" w:cs="Times New Roman"/>
                  <w:sz w:val="16"/>
                  <w:szCs w:val="16"/>
                  <w:lang w:val="en-GB"/>
                </w:rPr>
                <w:t>Each Status value has a timestamp for when the status was assigned.</w:t>
              </w:r>
            </w:ins>
          </w:p>
          <w:p w:rsidR="00326CAE" w:rsidP="00326CAE" w:rsidRDefault="00326CAE" w14:paraId="7CBD3CA2" w14:textId="77777777">
            <w:pPr>
              <w:spacing w:after="0" w:line="276" w:lineRule="auto"/>
              <w:rPr>
                <w:ins w:author="Carmen Garcia Montero" w:date="2025-10-14T12:15:00Z" w:id="7869"/>
                <w:rFonts w:ascii="Times New Roman" w:hAnsi="Times New Roman" w:cs="Times New Roman"/>
                <w:sz w:val="16"/>
                <w:szCs w:val="16"/>
                <w:lang w:val="en-GB"/>
              </w:rPr>
            </w:pPr>
          </w:p>
          <w:tbl>
            <w:tblPr>
              <w:tblStyle w:val="TableGrid"/>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Change w:author="Fernando Dominguez" w:date="2025-10-31T16:53:00Z" w:id="7870">
                <w:tblPr>
                  <w:tblStyle w:val="TableGrid"/>
                  <w:tblW w:w="0" w:type="auto"/>
                  <w:tblLook w:val="04A0" w:firstRow="1" w:lastRow="0" w:firstColumn="1" w:lastColumn="0" w:noHBand="0" w:noVBand="1"/>
                </w:tblPr>
              </w:tblPrChange>
            </w:tblPr>
            <w:tblGrid>
              <w:gridCol w:w="1712"/>
              <w:gridCol w:w="4588"/>
              <w:tblGridChange w:id="7871">
                <w:tblGrid>
                  <w:gridCol w:w="5"/>
                  <w:gridCol w:w="1707"/>
                  <w:gridCol w:w="5"/>
                  <w:gridCol w:w="4583"/>
                  <w:gridCol w:w="5"/>
                </w:tblGrid>
              </w:tblGridChange>
            </w:tblGrid>
            <w:tr w:rsidRPr="00B96DAD" w:rsidR="00326CAE" w:rsidTr="00B96DAD" w14:paraId="0892FE9C" w14:textId="77777777">
              <w:trPr>
                <w:ins w:author="Carmen Garcia Montero" w:date="2025-10-14T12:15:00Z" w:id="7872"/>
                <w:trPrChange w:author="Fernando Dominguez" w:date="2025-10-31T16:53:00Z" w:id="7873">
                  <w:trPr>
                    <w:gridAfter w:val="0"/>
                  </w:trPr>
                </w:trPrChange>
              </w:trPr>
              <w:tc>
                <w:tcPr>
                  <w:tcW w:w="1712" w:type="dxa"/>
                  <w:tcPrChange w:author="Fernando Dominguez" w:date="2025-10-31T16:53:00Z" w:id="7874">
                    <w:tcPr>
                      <w:tcW w:w="1712" w:type="dxa"/>
                      <w:gridSpan w:val="2"/>
                    </w:tcPr>
                  </w:tcPrChange>
                </w:tcPr>
                <w:p w:rsidR="00326CAE" w:rsidP="00326CAE" w:rsidRDefault="00326CAE" w14:paraId="02CC0413" w14:textId="77777777">
                  <w:pPr>
                    <w:spacing w:line="276" w:lineRule="auto"/>
                    <w:rPr>
                      <w:ins w:author="Carmen Garcia Montero" w:date="2025-10-14T12:15:00Z" w:id="7875"/>
                      <w:rFonts w:ascii="Times New Roman" w:hAnsi="Times New Roman" w:cs="Times New Roman"/>
                      <w:sz w:val="16"/>
                      <w:szCs w:val="16"/>
                      <w:lang w:val="en-US"/>
                    </w:rPr>
                  </w:pPr>
                  <w:ins w:author="Carmen Garcia Montero" w:date="2025-10-14T12:15:00Z" w:id="7876">
                    <w:r>
                      <w:rPr>
                        <w:rFonts w:ascii="Times New Roman" w:hAnsi="Times New Roman" w:cs="Times New Roman"/>
                        <w:sz w:val="16"/>
                        <w:szCs w:val="16"/>
                        <w:lang w:val="en-US"/>
                      </w:rPr>
                      <w:t>Status value</w:t>
                    </w:r>
                  </w:ins>
                </w:p>
              </w:tc>
              <w:tc>
                <w:tcPr>
                  <w:tcW w:w="4588" w:type="dxa"/>
                  <w:tcPrChange w:author="Fernando Dominguez" w:date="2025-10-31T16:53:00Z" w:id="7877">
                    <w:tcPr>
                      <w:tcW w:w="4588" w:type="dxa"/>
                      <w:gridSpan w:val="2"/>
                    </w:tcPr>
                  </w:tcPrChange>
                </w:tcPr>
                <w:p w:rsidR="00326CAE" w:rsidP="00326CAE" w:rsidRDefault="00326CAE" w14:paraId="67C4EBB2" w14:textId="1A3FFAB7">
                  <w:pPr>
                    <w:spacing w:line="276" w:lineRule="auto"/>
                    <w:rPr>
                      <w:ins w:author="Carmen Garcia Montero" w:date="2025-10-14T12:15:00Z" w:id="7878"/>
                      <w:rFonts w:ascii="Times New Roman" w:hAnsi="Times New Roman" w:cs="Times New Roman"/>
                      <w:sz w:val="16"/>
                      <w:szCs w:val="16"/>
                      <w:lang w:val="en-US"/>
                    </w:rPr>
                  </w:pPr>
                  <w:ins w:author="Carmen Garcia Montero" w:date="2025-10-14T12:15:00Z" w:id="7879">
                    <w:r>
                      <w:rPr>
                        <w:rFonts w:ascii="Times New Roman" w:hAnsi="Times New Roman" w:cs="Times New Roman"/>
                        <w:sz w:val="16"/>
                        <w:szCs w:val="16"/>
                        <w:lang w:val="en-US"/>
                      </w:rPr>
                      <w:t xml:space="preserve">Status of the SPU or SPG. The SPU or SPG could have several different types of statuses defined in national terms and conditions (examples of such types include but are not limited to </w:t>
                    </w:r>
                    <w:del w:author="DION-DEMAEL Michele" w:date="2025-10-30T16:23:00Z" w:id="7880">
                      <w:r w:rsidDel="009B728F">
                        <w:rPr>
                          <w:rFonts w:ascii="Times New Roman" w:hAnsi="Times New Roman" w:cs="Times New Roman"/>
                          <w:sz w:val="16"/>
                          <w:szCs w:val="16"/>
                          <w:lang w:val="en-US"/>
                        </w:rPr>
                        <w:delText>pre-</w:delText>
                      </w:r>
                    </w:del>
                  </w:ins>
                  <w:ins w:author="DION-DEMAEL Michele" w:date="2025-10-30T16:23:00Z" w:id="7881">
                    <w:r>
                      <w:rPr>
                        <w:rFonts w:ascii="Times New Roman" w:hAnsi="Times New Roman" w:cs="Times New Roman"/>
                        <w:sz w:val="16"/>
                        <w:szCs w:val="16"/>
                        <w:lang w:val="en-US"/>
                      </w:rPr>
                      <w:t>pre</w:t>
                    </w:r>
                  </w:ins>
                  <w:ins w:author="Carmen Garcia Montero" w:date="2025-10-14T12:15:00Z" w:id="7882">
                    <w:r>
                      <w:rPr>
                        <w:rFonts w:ascii="Times New Roman" w:hAnsi="Times New Roman" w:cs="Times New Roman"/>
                        <w:sz w:val="16"/>
                        <w:szCs w:val="16"/>
                        <w:lang w:val="en-US"/>
                      </w:rPr>
                      <w:t xml:space="preserve">qualification status, product verification status, SP’s own status) and related to each balancing or local product. The status attribute could be changed by different roles in different processes. Not all roles have the right to update all types of statuses. </w:t>
                    </w:r>
                  </w:ins>
                </w:p>
              </w:tc>
            </w:tr>
            <w:tr w:rsidRPr="00B96DAD" w:rsidR="00326CAE" w:rsidTr="00B96DAD" w14:paraId="08F96F7C" w14:textId="77777777">
              <w:trPr>
                <w:ins w:author="Carmen Garcia Montero" w:date="2025-10-14T12:15:00Z" w:id="7883"/>
                <w:trPrChange w:author="Fernando Dominguez" w:date="2025-10-31T16:53:00Z" w:id="7884">
                  <w:trPr>
                    <w:gridAfter w:val="0"/>
                  </w:trPr>
                </w:trPrChange>
              </w:trPr>
              <w:tc>
                <w:tcPr>
                  <w:tcW w:w="1712" w:type="dxa"/>
                  <w:tcPrChange w:author="Fernando Dominguez" w:date="2025-10-31T16:53:00Z" w:id="7885">
                    <w:tcPr>
                      <w:tcW w:w="1712" w:type="dxa"/>
                      <w:gridSpan w:val="2"/>
                    </w:tcPr>
                  </w:tcPrChange>
                </w:tcPr>
                <w:p w:rsidR="00326CAE" w:rsidP="00326CAE" w:rsidRDefault="00326CAE" w14:paraId="0A3E6338" w14:textId="77777777">
                  <w:pPr>
                    <w:spacing w:line="276" w:lineRule="auto"/>
                    <w:rPr>
                      <w:ins w:author="Carmen Garcia Montero" w:date="2025-10-14T12:15:00Z" w:id="7886"/>
                      <w:rFonts w:ascii="Times New Roman" w:hAnsi="Times New Roman" w:cs="Times New Roman"/>
                      <w:sz w:val="16"/>
                      <w:szCs w:val="16"/>
                      <w:lang w:val="en-US"/>
                    </w:rPr>
                  </w:pPr>
                  <w:ins w:author="Carmen Garcia Montero" w:date="2025-10-14T12:15:00Z" w:id="7887">
                    <w:r>
                      <w:rPr>
                        <w:rFonts w:ascii="Times New Roman" w:hAnsi="Times New Roman" w:cs="Times New Roman"/>
                        <w:sz w:val="16"/>
                        <w:szCs w:val="16"/>
                        <w:lang w:val="en-US"/>
                      </w:rPr>
                      <w:t>Start timestamp</w:t>
                    </w:r>
                  </w:ins>
                </w:p>
              </w:tc>
              <w:tc>
                <w:tcPr>
                  <w:tcW w:w="4588" w:type="dxa"/>
                  <w:tcPrChange w:author="Fernando Dominguez" w:date="2025-10-31T16:53:00Z" w:id="7888">
                    <w:tcPr>
                      <w:tcW w:w="4588" w:type="dxa"/>
                      <w:gridSpan w:val="2"/>
                    </w:tcPr>
                  </w:tcPrChange>
                </w:tcPr>
                <w:p w:rsidR="00326CAE" w:rsidP="00326CAE" w:rsidRDefault="00326CAE" w14:paraId="167105D5" w14:textId="77777777">
                  <w:pPr>
                    <w:spacing w:line="276" w:lineRule="auto"/>
                    <w:rPr>
                      <w:ins w:author="Carmen Garcia Montero" w:date="2025-10-14T12:15:00Z" w:id="7889"/>
                      <w:rFonts w:ascii="Times New Roman" w:hAnsi="Times New Roman" w:cs="Times New Roman"/>
                      <w:sz w:val="16"/>
                      <w:szCs w:val="16"/>
                      <w:lang w:val="en-US"/>
                    </w:rPr>
                  </w:pPr>
                  <w:ins w:author="Carmen Garcia Montero" w:date="2025-10-14T12:15:00Z" w:id="7890">
                    <w:r>
                      <w:rPr>
                        <w:rFonts w:ascii="Times New Roman" w:hAnsi="Times New Roman" w:cs="Times New Roman"/>
                        <w:sz w:val="16"/>
                        <w:szCs w:val="16"/>
                        <w:lang w:val="en-US"/>
                      </w:rPr>
                      <w:t>Start timestamp of the recorded status</w:t>
                    </w:r>
                  </w:ins>
                </w:p>
              </w:tc>
            </w:tr>
          </w:tbl>
          <w:p w:rsidRPr="00B30782" w:rsidR="00326CAE" w:rsidP="00326CAE" w:rsidRDefault="00326CAE" w14:paraId="643696E0" w14:textId="77777777">
            <w:pPr>
              <w:spacing w:after="0" w:line="276" w:lineRule="auto"/>
              <w:rPr>
                <w:ins w:author="Carmen Garcia Montero" w:date="2025-10-14T12:15:00Z" w:id="7891"/>
                <w:rFonts w:ascii="Times New Roman" w:hAnsi="Times New Roman" w:cs="Times New Roman"/>
                <w:sz w:val="16"/>
                <w:szCs w:val="16"/>
                <w:lang w:val="en-GB"/>
              </w:rPr>
            </w:pPr>
          </w:p>
          <w:p w:rsidRPr="0000502D" w:rsidR="00326CAE" w:rsidP="00326CAE" w:rsidRDefault="00326CAE" w14:paraId="1D46FD5F" w14:textId="77777777">
            <w:pPr>
              <w:spacing w:after="0" w:line="276" w:lineRule="auto"/>
              <w:rPr>
                <w:ins w:author="Carmen Garcia Montero" w:date="2025-10-14T12:15:00Z" w:id="7892"/>
                <w:rFonts w:ascii="Times New Roman" w:hAnsi="Times New Roman" w:cs="Times New Roman"/>
                <w:sz w:val="16"/>
                <w:szCs w:val="16"/>
                <w:lang w:val="en-GB"/>
              </w:rPr>
            </w:pPr>
          </w:p>
        </w:tc>
      </w:tr>
      <w:tr w:rsidRPr="00DA7D8D" w:rsidR="00326CAE" w:rsidTr="0DC8649F" w14:paraId="7A621770" w14:textId="77777777">
        <w:trPr>
          <w:trHeight w:val="300"/>
          <w:ins w:author="Carmen Garcia Montero" w:date="2025-10-14T12:15:00Z" w:id="7893"/>
        </w:trPr>
        <w:tc>
          <w:tcPr>
            <w:tcW w:w="658" w:type="dxa"/>
            <w:gridSpan w:val="2"/>
            <w:vMerge/>
          </w:tcPr>
          <w:p w:rsidRPr="00117039" w:rsidR="00326CAE" w:rsidP="00326CAE" w:rsidRDefault="00326CAE" w14:paraId="1FB588A6" w14:textId="77777777">
            <w:pPr>
              <w:spacing w:after="0" w:line="276" w:lineRule="auto"/>
              <w:jc w:val="center"/>
              <w:rPr>
                <w:ins w:author="Carmen Garcia Montero" w:date="2025-10-14T12:15:00Z" w:id="7894"/>
                <w:rFonts w:ascii="Times New Roman" w:hAnsi="Times New Roman" w:cs="Times New Roman"/>
                <w:sz w:val="16"/>
                <w:szCs w:val="16"/>
                <w:lang w:val="en-GB"/>
              </w:rPr>
            </w:pPr>
          </w:p>
        </w:tc>
        <w:tc>
          <w:tcPr>
            <w:tcW w:w="1971" w:type="dxa"/>
            <w:gridSpan w:val="2"/>
            <w:vMerge/>
          </w:tcPr>
          <w:p w:rsidRPr="004C7654" w:rsidR="00326CAE" w:rsidP="00326CAE" w:rsidRDefault="00326CAE" w14:paraId="12480839" w14:textId="77777777">
            <w:pPr>
              <w:spacing w:after="0" w:line="276" w:lineRule="auto"/>
              <w:rPr>
                <w:ins w:author="Carmen Garcia Montero" w:date="2025-10-14T12:15:00Z" w:id="7895"/>
                <w:rFonts w:ascii="Times New Roman" w:hAnsi="Times New Roman" w:cs="Times New Roman"/>
                <w:sz w:val="16"/>
                <w:szCs w:val="16"/>
                <w:lang w:val="en-GB"/>
              </w:rPr>
            </w:pPr>
          </w:p>
        </w:tc>
        <w:tc>
          <w:tcPr>
            <w:tcW w:w="3915" w:type="dxa"/>
            <w:gridSpan w:val="2"/>
            <w:tcBorders>
              <w:top w:val="single" w:color="auto" w:sz="4" w:space="0"/>
              <w:left w:val="single" w:color="auto" w:sz="4" w:space="0"/>
              <w:bottom w:val="single" w:color="auto" w:sz="4" w:space="0"/>
              <w:right w:val="single" w:color="auto" w:sz="4" w:space="0"/>
            </w:tcBorders>
          </w:tcPr>
          <w:p w:rsidRPr="00117039" w:rsidR="00326CAE" w:rsidP="00326CAE" w:rsidRDefault="00326CAE" w14:paraId="707023DB" w14:textId="2A0CA8C3">
            <w:pPr>
              <w:spacing w:after="0" w:line="276" w:lineRule="auto"/>
              <w:rPr>
                <w:ins w:author="Carmen Garcia Montero" w:date="2025-10-14T12:15:00Z" w:id="7896"/>
                <w:rFonts w:ascii="Times New Roman" w:hAnsi="Times New Roman" w:cs="Times New Roman"/>
                <w:sz w:val="16"/>
                <w:szCs w:val="16"/>
                <w:lang w:val="en-GB"/>
              </w:rPr>
            </w:pPr>
            <w:ins w:author="Kokki Teemu" w:date="2025-10-15T10:36:00Z" w:id="7897">
              <w:r>
                <w:rPr>
                  <w:rFonts w:ascii="Times New Roman" w:hAnsi="Times New Roman" w:cs="Times New Roman"/>
                  <w:sz w:val="16"/>
                  <w:szCs w:val="16"/>
                  <w:lang w:val="en-GB"/>
                </w:rPr>
                <w:t>Technical characteristics</w:t>
              </w:r>
            </w:ins>
          </w:p>
        </w:tc>
        <w:tc>
          <w:tcPr>
            <w:tcW w:w="3370" w:type="dxa"/>
            <w:gridSpan w:val="2"/>
            <w:tcBorders>
              <w:top w:val="single" w:color="auto" w:sz="4" w:space="0"/>
              <w:left w:val="single" w:color="auto" w:sz="4" w:space="0"/>
              <w:bottom w:val="single" w:color="auto" w:sz="4" w:space="0"/>
              <w:right w:val="single" w:color="auto" w:sz="4" w:space="0"/>
            </w:tcBorders>
          </w:tcPr>
          <w:p w:rsidRPr="00117039" w:rsidR="00326CAE" w:rsidP="00326CAE" w:rsidRDefault="00326CAE" w14:paraId="191C8EC2" w14:textId="77F4BEAD">
            <w:pPr>
              <w:spacing w:after="0" w:line="276" w:lineRule="auto"/>
              <w:rPr>
                <w:ins w:author="Carmen Garcia Montero" w:date="2025-10-14T12:15:00Z" w:id="7898"/>
                <w:rFonts w:ascii="Times New Roman" w:hAnsi="Times New Roman" w:cs="Times New Roman"/>
                <w:sz w:val="16"/>
                <w:szCs w:val="16"/>
                <w:lang w:val="en-GB"/>
              </w:rPr>
            </w:pPr>
            <w:ins w:author="Kokki Teemu" w:date="2025-10-15T10:37:00Z" w:id="7899">
              <w:r>
                <w:rPr>
                  <w:rFonts w:ascii="Times New Roman" w:hAnsi="Times New Roman" w:cs="Times New Roman"/>
                  <w:sz w:val="16"/>
                  <w:szCs w:val="16"/>
                  <w:lang w:val="en-GB"/>
                </w:rPr>
                <w:t xml:space="preserve">Technical characteristics of the SPU or SPG, including active and possibly reactive power characteristics of the SPU or SPG. </w:t>
              </w:r>
            </w:ins>
          </w:p>
        </w:tc>
      </w:tr>
      <w:tr w:rsidRPr="00DA7D8D" w:rsidR="00326CAE" w:rsidTr="0DC8649F" w14:paraId="5A50266A" w14:textId="77777777">
        <w:trPr>
          <w:trHeight w:val="300"/>
          <w:ins w:author="Carmen Garcia Montero" w:date="2025-10-14T12:15:00Z" w:id="7900"/>
        </w:trPr>
        <w:tc>
          <w:tcPr>
            <w:tcW w:w="658" w:type="dxa"/>
            <w:gridSpan w:val="2"/>
            <w:vMerge/>
          </w:tcPr>
          <w:p w:rsidRPr="00117039" w:rsidR="00326CAE" w:rsidP="00326CAE" w:rsidRDefault="00326CAE" w14:paraId="6CB4DC1A" w14:textId="77777777">
            <w:pPr>
              <w:spacing w:after="0" w:line="276" w:lineRule="auto"/>
              <w:jc w:val="center"/>
              <w:rPr>
                <w:ins w:author="Carmen Garcia Montero" w:date="2025-10-14T12:15:00Z" w:id="7901"/>
                <w:rFonts w:ascii="Times New Roman" w:hAnsi="Times New Roman" w:cs="Times New Roman"/>
                <w:sz w:val="16"/>
                <w:szCs w:val="16"/>
                <w:lang w:val="en-GB"/>
              </w:rPr>
            </w:pPr>
          </w:p>
        </w:tc>
        <w:tc>
          <w:tcPr>
            <w:tcW w:w="1971" w:type="dxa"/>
            <w:gridSpan w:val="2"/>
            <w:vMerge/>
          </w:tcPr>
          <w:p w:rsidRPr="004C7654" w:rsidR="00326CAE" w:rsidP="00326CAE" w:rsidRDefault="00326CAE" w14:paraId="716CB9AB" w14:textId="77777777">
            <w:pPr>
              <w:spacing w:after="0" w:line="276" w:lineRule="auto"/>
              <w:rPr>
                <w:ins w:author="Carmen Garcia Montero" w:date="2025-10-14T12:15:00Z" w:id="7902"/>
                <w:rFonts w:ascii="Times New Roman" w:hAnsi="Times New Roman" w:cs="Times New Roman"/>
                <w:sz w:val="16"/>
                <w:szCs w:val="16"/>
                <w:lang w:val="en-GB"/>
              </w:rPr>
            </w:pPr>
          </w:p>
        </w:tc>
        <w:tc>
          <w:tcPr>
            <w:tcW w:w="3915" w:type="dxa"/>
            <w:gridSpan w:val="2"/>
            <w:tcBorders>
              <w:top w:val="single" w:color="auto" w:sz="4" w:space="0"/>
              <w:left w:val="single" w:color="auto" w:sz="4" w:space="0"/>
              <w:bottom w:val="single" w:color="auto" w:sz="4" w:space="0"/>
              <w:right w:val="single" w:color="auto" w:sz="4" w:space="0"/>
            </w:tcBorders>
          </w:tcPr>
          <w:p w:rsidRPr="00117039" w:rsidR="00326CAE" w:rsidP="00326CAE" w:rsidRDefault="00326CAE" w14:paraId="731BC86F" w14:textId="21EEAA9F">
            <w:pPr>
              <w:spacing w:after="0" w:line="276" w:lineRule="auto"/>
              <w:rPr>
                <w:ins w:author="Carmen Garcia Montero" w:date="2025-10-14T12:15:00Z" w:id="7903"/>
                <w:rFonts w:ascii="Times New Roman" w:hAnsi="Times New Roman" w:cs="Times New Roman"/>
                <w:sz w:val="16"/>
                <w:szCs w:val="16"/>
                <w:lang w:val="en-GB"/>
              </w:rPr>
            </w:pPr>
          </w:p>
        </w:tc>
        <w:tc>
          <w:tcPr>
            <w:tcW w:w="3370" w:type="dxa"/>
            <w:gridSpan w:val="2"/>
            <w:tcBorders>
              <w:top w:val="single" w:color="auto" w:sz="4" w:space="0"/>
              <w:left w:val="single" w:color="auto" w:sz="4" w:space="0"/>
              <w:bottom w:val="single" w:color="auto" w:sz="4" w:space="0"/>
              <w:right w:val="single" w:color="auto" w:sz="4" w:space="0"/>
            </w:tcBorders>
          </w:tcPr>
          <w:p w:rsidRPr="00117039" w:rsidR="00326CAE" w:rsidP="00326CAE" w:rsidRDefault="00326CAE" w14:paraId="0BE53926" w14:textId="4DFCEA8D">
            <w:pPr>
              <w:spacing w:after="0" w:line="276" w:lineRule="auto"/>
              <w:rPr>
                <w:ins w:author="Carmen Garcia Montero" w:date="2025-10-14T12:15:00Z" w:id="7904"/>
                <w:rFonts w:ascii="Times New Roman" w:hAnsi="Times New Roman" w:cs="Times New Roman"/>
                <w:sz w:val="16"/>
                <w:szCs w:val="16"/>
                <w:lang w:val="en-GB"/>
              </w:rPr>
            </w:pPr>
          </w:p>
        </w:tc>
      </w:tr>
      <w:tr w:rsidRPr="00DA7D8D" w:rsidR="00326CAE" w:rsidTr="0DC8649F" w14:paraId="4B75323E" w14:textId="77777777">
        <w:trPr>
          <w:trHeight w:val="300"/>
          <w:ins w:author="Carmen Garcia Montero" w:date="2025-10-14T12:15:00Z" w:id="7905"/>
        </w:trPr>
        <w:tc>
          <w:tcPr>
            <w:tcW w:w="658" w:type="dxa"/>
            <w:gridSpan w:val="2"/>
            <w:vMerge/>
          </w:tcPr>
          <w:p w:rsidRPr="00117039" w:rsidR="00326CAE" w:rsidP="00326CAE" w:rsidRDefault="00326CAE" w14:paraId="42CDA51B" w14:textId="77777777">
            <w:pPr>
              <w:spacing w:after="0" w:line="276" w:lineRule="auto"/>
              <w:jc w:val="center"/>
              <w:rPr>
                <w:ins w:author="Carmen Garcia Montero" w:date="2025-10-14T12:15:00Z" w:id="7906"/>
                <w:rFonts w:ascii="Times New Roman" w:hAnsi="Times New Roman" w:cs="Times New Roman"/>
                <w:sz w:val="16"/>
                <w:szCs w:val="16"/>
                <w:lang w:val="en-GB"/>
              </w:rPr>
            </w:pPr>
          </w:p>
        </w:tc>
        <w:tc>
          <w:tcPr>
            <w:tcW w:w="1971" w:type="dxa"/>
            <w:gridSpan w:val="2"/>
            <w:vMerge/>
          </w:tcPr>
          <w:p w:rsidRPr="004C7654" w:rsidR="00326CAE" w:rsidP="00326CAE" w:rsidRDefault="00326CAE" w14:paraId="6643E33C" w14:textId="77777777">
            <w:pPr>
              <w:spacing w:after="0" w:line="276" w:lineRule="auto"/>
              <w:rPr>
                <w:ins w:author="Carmen Garcia Montero" w:date="2025-10-14T12:15:00Z" w:id="7907"/>
                <w:rFonts w:ascii="Times New Roman" w:hAnsi="Times New Roman" w:cs="Times New Roman"/>
                <w:sz w:val="16"/>
                <w:szCs w:val="16"/>
                <w:lang w:val="en-GB"/>
              </w:rPr>
            </w:pPr>
          </w:p>
        </w:tc>
        <w:tc>
          <w:tcPr>
            <w:tcW w:w="3915" w:type="dxa"/>
            <w:gridSpan w:val="2"/>
            <w:tcBorders>
              <w:top w:val="single" w:color="auto" w:sz="4" w:space="0"/>
              <w:left w:val="single" w:color="auto" w:sz="4" w:space="0"/>
              <w:bottom w:val="single" w:color="auto" w:sz="4" w:space="0"/>
              <w:right w:val="single" w:color="auto" w:sz="4" w:space="0"/>
            </w:tcBorders>
          </w:tcPr>
          <w:p w:rsidRPr="00117039" w:rsidR="00326CAE" w:rsidP="00326CAE" w:rsidRDefault="00326CAE" w14:paraId="55715A40" w14:textId="77777777">
            <w:pPr>
              <w:spacing w:after="0" w:line="276" w:lineRule="auto"/>
              <w:rPr>
                <w:ins w:author="Carmen Garcia Montero" w:date="2025-10-14T12:15:00Z" w:id="7908"/>
                <w:rFonts w:ascii="Times New Roman" w:hAnsi="Times New Roman" w:cs="Times New Roman"/>
                <w:sz w:val="16"/>
                <w:szCs w:val="16"/>
                <w:lang w:val="en-GB"/>
              </w:rPr>
            </w:pPr>
            <w:ins w:author="Carmen Garcia Montero" w:date="2025-10-14T12:15:00Z" w:id="7909">
              <w:r w:rsidRPr="00117039">
                <w:rPr>
                  <w:rFonts w:ascii="Times New Roman" w:hAnsi="Times New Roman" w:cs="Times New Roman"/>
                  <w:sz w:val="16"/>
                  <w:szCs w:val="16"/>
                  <w:lang w:val="en-GB"/>
                </w:rPr>
                <w:t>SPU or SPG data attributes</w:t>
              </w:r>
            </w:ins>
          </w:p>
        </w:tc>
        <w:tc>
          <w:tcPr>
            <w:tcW w:w="3370" w:type="dxa"/>
            <w:gridSpan w:val="2"/>
            <w:tcBorders>
              <w:top w:val="single" w:color="auto" w:sz="4" w:space="0"/>
              <w:left w:val="single" w:color="auto" w:sz="4" w:space="0"/>
              <w:bottom w:val="single" w:color="auto" w:sz="4" w:space="0"/>
              <w:right w:val="single" w:color="auto" w:sz="4" w:space="0"/>
            </w:tcBorders>
          </w:tcPr>
          <w:p w:rsidRPr="00117039" w:rsidR="00326CAE" w:rsidP="00326CAE" w:rsidRDefault="00326CAE" w14:paraId="78A020D7" w14:textId="77777777">
            <w:pPr>
              <w:spacing w:after="0" w:line="276" w:lineRule="auto"/>
              <w:rPr>
                <w:ins w:author="Carmen Garcia Montero" w:date="2025-10-14T12:15:00Z" w:id="7910"/>
                <w:rFonts w:ascii="Times New Roman" w:hAnsi="Times New Roman" w:cs="Times New Roman"/>
                <w:sz w:val="16"/>
                <w:szCs w:val="16"/>
                <w:lang w:val="en-GB"/>
              </w:rPr>
            </w:pPr>
            <w:ins w:author="Carmen Garcia Montero" w:date="2025-10-14T12:15:00Z" w:id="7911">
              <w:r w:rsidRPr="00117039">
                <w:rPr>
                  <w:rFonts w:ascii="Times New Roman" w:hAnsi="Times New Roman" w:cs="Times New Roman"/>
                  <w:sz w:val="16"/>
                  <w:szCs w:val="16"/>
                  <w:lang w:val="en-GB"/>
                </w:rPr>
                <w:t>Other data attributes for the SPU or SPG as defined in the national terms and conditions.</w:t>
              </w:r>
            </w:ins>
          </w:p>
        </w:tc>
      </w:tr>
      <w:tr w:rsidRPr="00DA7D8D" w:rsidR="00326CAE" w:rsidTr="0DC8649F" w14:paraId="48D447AF" w14:textId="77777777">
        <w:trPr>
          <w:trHeight w:val="300"/>
          <w:ins w:author="Carmen Garcia Montero" w:date="2025-10-14T12:15:00Z" w:id="7912"/>
        </w:trPr>
        <w:tc>
          <w:tcPr>
            <w:tcW w:w="658" w:type="dxa"/>
            <w:gridSpan w:val="2"/>
            <w:vMerge/>
          </w:tcPr>
          <w:p w:rsidRPr="00117039" w:rsidR="00326CAE" w:rsidP="00326CAE" w:rsidRDefault="00326CAE" w14:paraId="7A60AC36" w14:textId="77777777">
            <w:pPr>
              <w:spacing w:after="0" w:line="276" w:lineRule="auto"/>
              <w:jc w:val="center"/>
              <w:rPr>
                <w:ins w:author="Carmen Garcia Montero" w:date="2025-10-14T12:15:00Z" w:id="7913"/>
                <w:rFonts w:ascii="Times New Roman" w:hAnsi="Times New Roman" w:cs="Times New Roman"/>
                <w:sz w:val="16"/>
                <w:szCs w:val="16"/>
                <w:lang w:val="en-GB"/>
              </w:rPr>
            </w:pPr>
          </w:p>
        </w:tc>
        <w:tc>
          <w:tcPr>
            <w:tcW w:w="1971" w:type="dxa"/>
            <w:gridSpan w:val="2"/>
            <w:vMerge/>
          </w:tcPr>
          <w:p w:rsidRPr="004C7654" w:rsidR="00326CAE" w:rsidP="00326CAE" w:rsidRDefault="00326CAE" w14:paraId="69BB7CF7" w14:textId="77777777">
            <w:pPr>
              <w:spacing w:after="0" w:line="276" w:lineRule="auto"/>
              <w:rPr>
                <w:ins w:author="Carmen Garcia Montero" w:date="2025-10-14T12:15:00Z" w:id="7914"/>
                <w:rFonts w:ascii="Times New Roman" w:hAnsi="Times New Roman" w:cs="Times New Roman"/>
                <w:sz w:val="16"/>
                <w:szCs w:val="16"/>
                <w:lang w:val="en-GB"/>
              </w:rPr>
            </w:pPr>
          </w:p>
        </w:tc>
        <w:tc>
          <w:tcPr>
            <w:tcW w:w="7285" w:type="dxa"/>
            <w:gridSpan w:val="4"/>
            <w:tcBorders>
              <w:left w:val="single" w:color="auto" w:sz="4" w:space="0"/>
            </w:tcBorders>
          </w:tcPr>
          <w:p w:rsidR="00326CAE" w:rsidP="00326CAE" w:rsidRDefault="00326CAE" w14:paraId="58B5F88E" w14:textId="77777777">
            <w:pPr>
              <w:spacing w:after="0" w:line="276" w:lineRule="auto"/>
              <w:rPr>
                <w:ins w:author="Carmen Garcia Montero" w:date="2025-10-14T12:15:00Z" w:id="7915"/>
                <w:rFonts w:ascii="Times New Roman" w:hAnsi="Times New Roman" w:cs="Times New Roman"/>
                <w:sz w:val="16"/>
                <w:szCs w:val="16"/>
                <w:lang w:val="en-GB"/>
              </w:rPr>
            </w:pPr>
            <w:ins w:author="Carmen Garcia Montero" w:date="2025-10-14T12:15:00Z" w:id="7916">
              <w:r w:rsidRPr="00117039">
                <w:rPr>
                  <w:rFonts w:ascii="Times New Roman" w:hAnsi="Times New Roman" w:cs="Times New Roman"/>
                  <w:sz w:val="16"/>
                  <w:szCs w:val="16"/>
                  <w:lang w:val="en-GB"/>
                </w:rPr>
                <w:t>For each CU assigned to the SPU or SPG</w:t>
              </w:r>
            </w:ins>
          </w:p>
          <w:p w:rsidR="00326CAE" w:rsidP="00326CAE" w:rsidRDefault="00326CAE" w14:paraId="580D3DD8" w14:textId="77777777">
            <w:pPr>
              <w:spacing w:after="0" w:line="276" w:lineRule="auto"/>
              <w:rPr>
                <w:ins w:author="Carmen Garcia Montero" w:date="2025-10-14T12:15:00Z" w:id="7917"/>
                <w:rFonts w:ascii="Times New Roman" w:hAnsi="Times New Roman" w:cs="Times New Roman"/>
                <w:sz w:val="16"/>
                <w:szCs w:val="16"/>
                <w:lang w:val="en-GB"/>
              </w:rPr>
            </w:pPr>
          </w:p>
          <w:tbl>
            <w:tblPr>
              <w:tblStyle w:val="TableGrid"/>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Change w:author="Fernando Dominguez" w:date="2025-11-03T09:17:00Z" w:id="7918">
                <w:tblPr>
                  <w:tblStyle w:val="TableGrid"/>
                  <w:tblW w:w="0" w:type="auto"/>
                  <w:tblLook w:val="04A0" w:firstRow="1" w:lastRow="0" w:firstColumn="1" w:lastColumn="0" w:noHBand="0" w:noVBand="1"/>
                </w:tblPr>
              </w:tblPrChange>
            </w:tblPr>
            <w:tblGrid>
              <w:gridCol w:w="1712"/>
              <w:gridCol w:w="4588"/>
              <w:tblGridChange w:id="7919">
                <w:tblGrid>
                  <w:gridCol w:w="5"/>
                  <w:gridCol w:w="1707"/>
                  <w:gridCol w:w="5"/>
                  <w:gridCol w:w="4583"/>
                  <w:gridCol w:w="5"/>
                </w:tblGrid>
              </w:tblGridChange>
            </w:tblGrid>
            <w:tr w:rsidRPr="008862FE" w:rsidR="00326CAE" w14:paraId="16B9FEB2" w14:textId="77777777">
              <w:trPr>
                <w:ins w:author="Carmen Garcia Montero" w:date="2025-10-14T12:15:00Z" w:id="7920"/>
                <w:trPrChange w:author="Fernando Dominguez" w:date="2025-11-03T09:17:00Z" w:id="7921">
                  <w:trPr>
                    <w:gridAfter w:val="0"/>
                  </w:trPr>
                </w:trPrChange>
              </w:trPr>
              <w:tc>
                <w:tcPr>
                  <w:tcW w:w="1712" w:type="dxa"/>
                  <w:tcPrChange w:author="Fernando Dominguez" w:date="2025-11-03T09:17:00Z" w:id="7922">
                    <w:tcPr>
                      <w:tcW w:w="1712" w:type="dxa"/>
                      <w:gridSpan w:val="2"/>
                    </w:tcPr>
                  </w:tcPrChange>
                </w:tcPr>
                <w:p w:rsidR="00326CAE" w:rsidP="00326CAE" w:rsidRDefault="00326CAE" w14:paraId="0F0A74A5" w14:textId="77777777">
                  <w:pPr>
                    <w:spacing w:line="276" w:lineRule="auto"/>
                    <w:rPr>
                      <w:ins w:author="Carmen Garcia Montero" w:date="2025-10-14T12:15:00Z" w:id="7923"/>
                      <w:rFonts w:ascii="Times New Roman" w:hAnsi="Times New Roman" w:cs="Times New Roman"/>
                      <w:sz w:val="16"/>
                      <w:szCs w:val="16"/>
                      <w:lang w:val="en-US"/>
                    </w:rPr>
                  </w:pPr>
                  <w:ins w:author="Carmen Garcia Montero" w:date="2025-10-14T12:15:00Z" w:id="7924">
                    <w:r>
                      <w:rPr>
                        <w:rFonts w:ascii="Times New Roman" w:hAnsi="Times New Roman" w:cs="Times New Roman"/>
                        <w:sz w:val="16"/>
                        <w:szCs w:val="16"/>
                        <w:lang w:val="en-US"/>
                      </w:rPr>
                      <w:t>CU identification</w:t>
                    </w:r>
                  </w:ins>
                </w:p>
              </w:tc>
              <w:tc>
                <w:tcPr>
                  <w:tcW w:w="4588" w:type="dxa"/>
                  <w:tcPrChange w:author="Fernando Dominguez" w:date="2025-11-03T09:17:00Z" w:id="7925">
                    <w:tcPr>
                      <w:tcW w:w="4588" w:type="dxa"/>
                      <w:gridSpan w:val="2"/>
                    </w:tcPr>
                  </w:tcPrChange>
                </w:tcPr>
                <w:p w:rsidR="00326CAE" w:rsidP="00326CAE" w:rsidRDefault="00326CAE" w14:paraId="1F298402" w14:textId="7AAACB93">
                  <w:pPr>
                    <w:spacing w:line="276" w:lineRule="auto"/>
                    <w:rPr>
                      <w:ins w:author="Carmen Garcia Montero" w:date="2025-10-14T12:15:00Z" w:id="7926"/>
                      <w:rFonts w:ascii="Times New Roman" w:hAnsi="Times New Roman" w:cs="Times New Roman"/>
                      <w:sz w:val="16"/>
                      <w:szCs w:val="16"/>
                      <w:lang w:val="en-US"/>
                    </w:rPr>
                  </w:pPr>
                  <w:ins w:author="Marek Jonas" w:date="2025-10-30T09:11:00Z" w:id="7927">
                    <w:r w:rsidRPr="00117039">
                      <w:rPr>
                        <w:rFonts w:ascii="Times New Roman" w:hAnsi="Times New Roman" w:cs="Times New Roman"/>
                        <w:sz w:val="16"/>
                        <w:szCs w:val="16"/>
                        <w:lang w:val="en-GB"/>
                      </w:rPr>
                      <w:t>Nationally unique identification of the CU.</w:t>
                    </w:r>
                  </w:ins>
                  <w:ins w:author="Carmen Garcia Montero" w:date="2025-10-14T12:15:00Z" w:id="7928">
                    <w:del w:author="Marek Jonas" w:date="2025-10-30T09:11:00Z" w:id="7929">
                      <w:r>
                        <w:rPr>
                          <w:rFonts w:ascii="Times New Roman" w:hAnsi="Times New Roman" w:cs="Times New Roman"/>
                          <w:sz w:val="16"/>
                          <w:szCs w:val="16"/>
                          <w:lang w:val="en-US"/>
                        </w:rPr>
                        <w:delText>Identifier of the CU</w:delText>
                      </w:r>
                    </w:del>
                  </w:ins>
                  <w:ins w:author="Marek Jonas" w:date="2025-10-30T09:11:00Z" w:id="7930">
                    <w:r>
                      <w:rPr>
                        <w:rFonts w:ascii="Times New Roman" w:hAnsi="Times New Roman" w:cs="Times New Roman"/>
                        <w:sz w:val="16"/>
                        <w:szCs w:val="16"/>
                        <w:lang w:val="en-US"/>
                      </w:rPr>
                      <w:t xml:space="preserve"> </w:t>
                    </w:r>
                  </w:ins>
                  <w:ins w:author="Carmen Garcia Montero" w:date="2025-10-14T12:15:00Z" w:id="7931">
                    <w:del w:author="Marek Jonas" w:date="2025-10-30T09:11:00Z" w:id="7932">
                      <w:r w:rsidDel="00766E23">
                        <w:rPr>
                          <w:rFonts w:ascii="Times New Roman" w:hAnsi="Times New Roman" w:cs="Times New Roman"/>
                          <w:sz w:val="16"/>
                          <w:szCs w:val="16"/>
                          <w:lang w:val="en-US"/>
                        </w:rPr>
                        <w:delText xml:space="preserve"> </w:delText>
                      </w:r>
                    </w:del>
                    <w:r>
                      <w:rPr>
                        <w:rFonts w:ascii="Times New Roman" w:hAnsi="Times New Roman" w:cs="Times New Roman"/>
                        <w:sz w:val="16"/>
                        <w:szCs w:val="16"/>
                        <w:lang w:val="en-US"/>
                      </w:rPr>
                      <w:t>assigned to the SPU or SPG</w:t>
                    </w:r>
                  </w:ins>
                  <w:ins w:author="Marek Jonas" w:date="2025-10-30T09:11:00Z" w:id="7933">
                    <w:r>
                      <w:rPr>
                        <w:rFonts w:ascii="Times New Roman" w:hAnsi="Times New Roman" w:cs="Times New Roman"/>
                        <w:sz w:val="16"/>
                        <w:szCs w:val="16"/>
                        <w:lang w:val="en-US"/>
                      </w:rPr>
                      <w:t>.</w:t>
                    </w:r>
                  </w:ins>
                </w:p>
              </w:tc>
            </w:tr>
            <w:tr w:rsidRPr="008862FE" w:rsidR="00326CAE" w14:paraId="132F7D15" w14:textId="77777777">
              <w:trPr>
                <w:ins w:author="Carmen Garcia Montero" w:date="2025-10-14T12:15:00Z" w:id="7934"/>
                <w:trPrChange w:author="Fernando Dominguez" w:date="2025-11-03T09:17:00Z" w:id="7935">
                  <w:trPr>
                    <w:gridAfter w:val="0"/>
                  </w:trPr>
                </w:trPrChange>
              </w:trPr>
              <w:tc>
                <w:tcPr>
                  <w:tcW w:w="1712" w:type="dxa"/>
                  <w:tcPrChange w:author="Fernando Dominguez" w:date="2025-11-03T09:17:00Z" w:id="7936">
                    <w:tcPr>
                      <w:tcW w:w="1712" w:type="dxa"/>
                      <w:gridSpan w:val="2"/>
                    </w:tcPr>
                  </w:tcPrChange>
                </w:tcPr>
                <w:p w:rsidR="00326CAE" w:rsidP="00326CAE" w:rsidRDefault="00326CAE" w14:paraId="786CAE74" w14:textId="77777777">
                  <w:pPr>
                    <w:spacing w:line="276" w:lineRule="auto"/>
                    <w:rPr>
                      <w:ins w:author="Carmen Garcia Montero" w:date="2025-10-14T12:15:00Z" w:id="7937"/>
                      <w:rFonts w:ascii="Times New Roman" w:hAnsi="Times New Roman" w:cs="Times New Roman"/>
                      <w:sz w:val="16"/>
                      <w:szCs w:val="16"/>
                      <w:lang w:val="en-US"/>
                    </w:rPr>
                  </w:pPr>
                  <w:ins w:author="Carmen Garcia Montero" w:date="2025-10-14T12:15:00Z" w:id="7938">
                    <w:r>
                      <w:rPr>
                        <w:rFonts w:ascii="Times New Roman" w:hAnsi="Times New Roman" w:cs="Times New Roman"/>
                        <w:sz w:val="16"/>
                        <w:szCs w:val="16"/>
                        <w:lang w:val="en-US"/>
                      </w:rPr>
                      <w:t>Start timestamp</w:t>
                    </w:r>
                  </w:ins>
                </w:p>
              </w:tc>
              <w:tc>
                <w:tcPr>
                  <w:tcW w:w="4588" w:type="dxa"/>
                  <w:tcPrChange w:author="Fernando Dominguez" w:date="2025-11-03T09:17:00Z" w:id="7939">
                    <w:tcPr>
                      <w:tcW w:w="4588" w:type="dxa"/>
                      <w:gridSpan w:val="2"/>
                    </w:tcPr>
                  </w:tcPrChange>
                </w:tcPr>
                <w:p w:rsidR="00326CAE" w:rsidP="00326CAE" w:rsidRDefault="00326CAE" w14:paraId="7C6D9664" w14:textId="77777777">
                  <w:pPr>
                    <w:spacing w:line="276" w:lineRule="auto"/>
                    <w:rPr>
                      <w:ins w:author="Carmen Garcia Montero" w:date="2025-10-14T12:15:00Z" w:id="7940"/>
                      <w:rFonts w:ascii="Times New Roman" w:hAnsi="Times New Roman" w:cs="Times New Roman"/>
                      <w:sz w:val="16"/>
                      <w:szCs w:val="16"/>
                      <w:lang w:val="en-US"/>
                    </w:rPr>
                  </w:pPr>
                  <w:ins w:author="Carmen Garcia Montero" w:date="2025-10-14T12:15:00Z" w:id="7941">
                    <w:r>
                      <w:rPr>
                        <w:rFonts w:ascii="Times New Roman" w:hAnsi="Times New Roman" w:cs="Times New Roman"/>
                        <w:sz w:val="16"/>
                        <w:szCs w:val="16"/>
                        <w:lang w:val="en-US"/>
                      </w:rPr>
                      <w:t>Start timestamp of the period when the CU is assigned to the SPU or SPG</w:t>
                    </w:r>
                  </w:ins>
                </w:p>
              </w:tc>
            </w:tr>
            <w:tr w:rsidRPr="008862FE" w:rsidR="00326CAE" w14:paraId="0A55F10B" w14:textId="77777777">
              <w:trPr>
                <w:ins w:author="Carmen Garcia Montero" w:date="2025-10-14T12:15:00Z" w:id="7942"/>
                <w:trPrChange w:author="Fernando Dominguez" w:date="2025-11-03T09:17:00Z" w:id="7943">
                  <w:trPr>
                    <w:gridAfter w:val="0"/>
                  </w:trPr>
                </w:trPrChange>
              </w:trPr>
              <w:tc>
                <w:tcPr>
                  <w:tcW w:w="1712" w:type="dxa"/>
                  <w:tcPrChange w:author="Fernando Dominguez" w:date="2025-11-03T09:17:00Z" w:id="7944">
                    <w:tcPr>
                      <w:tcW w:w="1712" w:type="dxa"/>
                      <w:gridSpan w:val="2"/>
                    </w:tcPr>
                  </w:tcPrChange>
                </w:tcPr>
                <w:p w:rsidR="00326CAE" w:rsidP="00326CAE" w:rsidRDefault="00326CAE" w14:paraId="1FDE40C2" w14:textId="77777777">
                  <w:pPr>
                    <w:spacing w:line="276" w:lineRule="auto"/>
                    <w:rPr>
                      <w:ins w:author="Carmen Garcia Montero" w:date="2025-10-14T12:15:00Z" w:id="7945"/>
                      <w:rFonts w:ascii="Times New Roman" w:hAnsi="Times New Roman" w:cs="Times New Roman"/>
                      <w:sz w:val="16"/>
                      <w:szCs w:val="16"/>
                      <w:lang w:val="en-US"/>
                    </w:rPr>
                  </w:pPr>
                  <w:ins w:author="Carmen Garcia Montero" w:date="2025-10-14T12:15:00Z" w:id="7946">
                    <w:r>
                      <w:rPr>
                        <w:rFonts w:ascii="Times New Roman" w:hAnsi="Times New Roman" w:cs="Times New Roman"/>
                        <w:sz w:val="16"/>
                        <w:szCs w:val="16"/>
                        <w:lang w:val="en-US"/>
                      </w:rPr>
                      <w:t>End timestamp</w:t>
                    </w:r>
                  </w:ins>
                </w:p>
              </w:tc>
              <w:tc>
                <w:tcPr>
                  <w:tcW w:w="4588" w:type="dxa"/>
                  <w:tcPrChange w:author="Fernando Dominguez" w:date="2025-11-03T09:17:00Z" w:id="7947">
                    <w:tcPr>
                      <w:tcW w:w="4588" w:type="dxa"/>
                      <w:gridSpan w:val="2"/>
                    </w:tcPr>
                  </w:tcPrChange>
                </w:tcPr>
                <w:p w:rsidR="00326CAE" w:rsidP="00326CAE" w:rsidRDefault="00326CAE" w14:paraId="2C6719CF" w14:textId="77777777">
                  <w:pPr>
                    <w:spacing w:line="276" w:lineRule="auto"/>
                    <w:rPr>
                      <w:ins w:author="Carmen Garcia Montero" w:date="2025-10-14T12:15:00Z" w:id="7948"/>
                      <w:rFonts w:ascii="Times New Roman" w:hAnsi="Times New Roman" w:cs="Times New Roman"/>
                      <w:sz w:val="16"/>
                      <w:szCs w:val="16"/>
                      <w:lang w:val="en-US"/>
                    </w:rPr>
                  </w:pPr>
                  <w:ins w:author="Carmen Garcia Montero" w:date="2025-10-14T12:15:00Z" w:id="7949">
                    <w:r>
                      <w:rPr>
                        <w:rFonts w:ascii="Times New Roman" w:hAnsi="Times New Roman" w:cs="Times New Roman"/>
                        <w:sz w:val="16"/>
                        <w:szCs w:val="16"/>
                        <w:lang w:val="en-US"/>
                      </w:rPr>
                      <w:t>End timestamp of the period when the CU is assigned to the SPU or SPG</w:t>
                    </w:r>
                  </w:ins>
                </w:p>
              </w:tc>
            </w:tr>
          </w:tbl>
          <w:p w:rsidRPr="00117039" w:rsidR="00326CAE" w:rsidP="00326CAE" w:rsidRDefault="00326CAE" w14:paraId="1E0CFA7B" w14:textId="77777777">
            <w:pPr>
              <w:spacing w:after="0" w:line="276" w:lineRule="auto"/>
              <w:rPr>
                <w:ins w:author="Carmen Garcia Montero" w:date="2025-10-14T12:15:00Z" w:id="7950"/>
                <w:rFonts w:ascii="Times New Roman" w:hAnsi="Times New Roman" w:cs="Times New Roman"/>
                <w:sz w:val="16"/>
                <w:szCs w:val="16"/>
                <w:lang w:val="en-GB"/>
              </w:rPr>
            </w:pPr>
          </w:p>
          <w:p w:rsidRPr="00117039" w:rsidR="00326CAE" w:rsidP="00326CAE" w:rsidRDefault="00326CAE" w14:paraId="72F1FF19" w14:textId="77777777">
            <w:pPr>
              <w:spacing w:after="0" w:line="276" w:lineRule="auto"/>
              <w:rPr>
                <w:ins w:author="Carmen Garcia Montero" w:date="2025-10-14T12:15:00Z" w:id="7951"/>
                <w:rFonts w:ascii="Times New Roman" w:hAnsi="Times New Roman" w:cs="Times New Roman"/>
                <w:sz w:val="16"/>
                <w:szCs w:val="16"/>
                <w:lang w:val="en-GB"/>
              </w:rPr>
            </w:pPr>
          </w:p>
        </w:tc>
      </w:tr>
      <w:tr w:rsidRPr="00DA7D8D" w:rsidR="00326CAE" w:rsidTr="0DC8649F" w14:paraId="374EC683" w14:textId="77777777">
        <w:trPr>
          <w:trHeight w:val="300"/>
          <w:ins w:author="Marek Jonas" w:date="2025-10-29T09:25:00Z" w:id="7952"/>
        </w:trPr>
        <w:tc>
          <w:tcPr>
            <w:tcW w:w="658" w:type="dxa"/>
            <w:gridSpan w:val="2"/>
            <w:vMerge/>
          </w:tcPr>
          <w:p w:rsidRPr="00117039" w:rsidR="00326CAE" w:rsidP="00326CAE" w:rsidRDefault="00326CAE" w14:paraId="0CA526A2" w14:textId="77777777">
            <w:pPr>
              <w:spacing w:after="0" w:line="276" w:lineRule="auto"/>
              <w:jc w:val="center"/>
              <w:rPr>
                <w:ins w:author="Marek Jonas" w:date="2025-10-29T09:25:00Z" w:id="7953"/>
                <w:rFonts w:ascii="Times New Roman" w:hAnsi="Times New Roman" w:cs="Times New Roman"/>
                <w:sz w:val="16"/>
                <w:szCs w:val="16"/>
                <w:lang w:val="en-GB"/>
              </w:rPr>
            </w:pPr>
          </w:p>
        </w:tc>
        <w:tc>
          <w:tcPr>
            <w:tcW w:w="1971" w:type="dxa"/>
            <w:gridSpan w:val="2"/>
            <w:vMerge/>
          </w:tcPr>
          <w:p w:rsidRPr="004C7654" w:rsidR="00326CAE" w:rsidP="00326CAE" w:rsidRDefault="00326CAE" w14:paraId="36C7D883" w14:textId="77777777">
            <w:pPr>
              <w:spacing w:after="0" w:line="276" w:lineRule="auto"/>
              <w:rPr>
                <w:ins w:author="Marek Jonas" w:date="2025-10-29T09:25:00Z" w:id="7954"/>
                <w:rFonts w:ascii="Times New Roman" w:hAnsi="Times New Roman" w:cs="Times New Roman"/>
                <w:sz w:val="16"/>
                <w:szCs w:val="16"/>
                <w:lang w:val="en-GB"/>
              </w:rPr>
            </w:pPr>
          </w:p>
        </w:tc>
        <w:tc>
          <w:tcPr>
            <w:tcW w:w="7285" w:type="dxa"/>
            <w:gridSpan w:val="4"/>
            <w:tcBorders>
              <w:left w:val="single" w:color="auto" w:sz="4" w:space="0"/>
            </w:tcBorders>
          </w:tcPr>
          <w:p w:rsidRPr="00117039" w:rsidR="00326CAE" w:rsidP="00326CAE" w:rsidRDefault="00326CAE" w14:paraId="2BC9F441" w14:textId="77777777">
            <w:pPr>
              <w:spacing w:after="0" w:line="276" w:lineRule="auto"/>
              <w:rPr>
                <w:ins w:author="Marek Jonas" w:date="2025-10-29T09:25:00Z" w:id="7955"/>
                <w:rFonts w:ascii="Times New Roman" w:hAnsi="Times New Roman" w:cs="Times New Roman"/>
                <w:sz w:val="16"/>
                <w:szCs w:val="16"/>
                <w:lang w:val="en-GB"/>
              </w:rPr>
            </w:pPr>
          </w:p>
        </w:tc>
      </w:tr>
      <w:tr w:rsidRPr="00DA7D8D" w:rsidR="00326CAE" w:rsidTr="0DC8649F" w14:paraId="26FE3F85" w14:textId="77777777">
        <w:tblPrEx>
          <w:tblPrExChange w:author="Kokki Teemu" w:date="2025-10-31T15:43:00Z" w:id="7956">
            <w:tblPrEx>
              <w:tblW w:w="5000" w:type="pct"/>
              <w:tblInd w:w="0" w:type="nil"/>
            </w:tblPrEx>
          </w:tblPrExChange>
        </w:tblPrEx>
        <w:trPr>
          <w:trHeight w:val="300"/>
          <w:ins w:author="Marek Jonas" w:date="2025-10-29T09:26:00Z" w:id="7957"/>
          <w:trPrChange w:author="Kokki Teemu" w:date="2025-10-31T15:43:00Z" w:id="7958">
            <w:trPr>
              <w:gridBefore w:val="1"/>
              <w:gridAfter w:val="0"/>
              <w:trHeight w:val="300"/>
            </w:trPr>
          </w:trPrChange>
        </w:trPr>
        <w:tc>
          <w:tcPr>
            <w:tcW w:w="828" w:type="dxa"/>
            <w:gridSpan w:val="3"/>
            <w:tcPrChange w:author="Kokki Teemu" w:date="2025-10-31T15:43:00Z" w:id="7959">
              <w:tcPr>
                <w:tcW w:w="414" w:type="pct"/>
                <w:gridSpan w:val="9"/>
              </w:tcPr>
            </w:tcPrChange>
          </w:tcPr>
          <w:p w:rsidRPr="00117039" w:rsidR="00326CAE" w:rsidP="00326CAE" w:rsidRDefault="00326CAE" w14:paraId="01F953BE" w14:textId="15FBFBCF">
            <w:pPr>
              <w:spacing w:after="0" w:line="276" w:lineRule="auto"/>
              <w:jc w:val="center"/>
              <w:rPr>
                <w:ins w:author="Marek Jonas" w:date="2025-10-29T09:26:00Z" w:id="7960"/>
                <w:rFonts w:ascii="Times New Roman" w:hAnsi="Times New Roman" w:cs="Times New Roman"/>
                <w:sz w:val="16"/>
                <w:szCs w:val="16"/>
                <w:lang w:val="en-GB"/>
              </w:rPr>
            </w:pPr>
          </w:p>
        </w:tc>
        <w:tc>
          <w:tcPr>
            <w:tcW w:w="2766" w:type="dxa"/>
            <w:gridSpan w:val="2"/>
            <w:tcPrChange w:author="Kokki Teemu" w:date="2025-10-31T15:43:00Z" w:id="7961">
              <w:tcPr>
                <w:tcW w:w="1093" w:type="pct"/>
                <w:gridSpan w:val="6"/>
              </w:tcPr>
            </w:tcPrChange>
          </w:tcPr>
          <w:p w:rsidRPr="00117039" w:rsidR="00326CAE" w:rsidP="00326CAE" w:rsidRDefault="00326CAE" w14:paraId="550E5153" w14:textId="5EEE74D6">
            <w:pPr>
              <w:spacing w:after="0" w:line="276" w:lineRule="auto"/>
              <w:rPr>
                <w:ins w:author="Marek Jonas" w:date="2025-10-29T09:26:00Z" w:id="7962"/>
                <w:rFonts w:ascii="Times New Roman" w:hAnsi="Times New Roman" w:cs="Times New Roman"/>
                <w:sz w:val="16"/>
                <w:szCs w:val="16"/>
                <w:lang w:val="en-GB"/>
              </w:rPr>
            </w:pPr>
            <w:commentRangeStart w:id="7963"/>
            <w:ins w:author="Marek Jonas" w:date="2025-10-29T09:27:00Z" w:id="7964">
              <w:r>
                <w:rPr>
                  <w:rFonts w:ascii="Times New Roman" w:hAnsi="Times New Roman" w:cs="Times New Roman"/>
                  <w:sz w:val="16"/>
                  <w:szCs w:val="16"/>
                  <w:lang w:val="en-GB"/>
                </w:rPr>
                <w:t>SPU and SPG master data</w:t>
              </w:r>
              <w:commentRangeEnd w:id="7963"/>
              <w:r w:rsidRPr="00117039">
                <w:rPr>
                  <w:rStyle w:val="CommentReference"/>
                  <w:rFonts w:ascii="Times New Roman" w:hAnsi="Times New Roman" w:cs="Times New Roman"/>
                  <w:lang w:val="en-GB"/>
                </w:rPr>
                <w:commentReference w:id="7963"/>
              </w:r>
            </w:ins>
          </w:p>
        </w:tc>
        <w:tc>
          <w:tcPr>
            <w:tcW w:w="3082" w:type="dxa"/>
            <w:gridSpan w:val="2"/>
            <w:tcPrChange w:author="Kokki Teemu" w:date="2025-10-31T15:43:00Z" w:id="7965">
              <w:tcPr>
                <w:tcW w:w="1653" w:type="pct"/>
                <w:gridSpan w:val="3"/>
              </w:tcPr>
            </w:tcPrChange>
          </w:tcPr>
          <w:p w:rsidRPr="00117039" w:rsidR="00326CAE" w:rsidP="00326CAE" w:rsidRDefault="00326CAE" w14:paraId="2152CAED" w14:textId="0372AB7F">
            <w:pPr>
              <w:spacing w:after="0" w:line="276" w:lineRule="auto"/>
              <w:rPr>
                <w:ins w:author="Marek Jonas" w:date="2025-10-29T09:26:00Z" w:id="7966"/>
                <w:rFonts w:ascii="Times New Roman" w:hAnsi="Times New Roman" w:cs="Times New Roman"/>
                <w:sz w:val="16"/>
                <w:szCs w:val="16"/>
                <w:lang w:val="en-GB"/>
              </w:rPr>
            </w:pPr>
            <w:ins w:author="Marek Jonas" w:date="2025-10-29T09:29:00Z" w:id="7967">
              <w:r>
                <w:rPr>
                  <w:rFonts w:ascii="Times New Roman" w:hAnsi="Times New Roman" w:cs="Times New Roman"/>
                  <w:sz w:val="16"/>
                  <w:szCs w:val="16"/>
                  <w:lang w:val="en-GB"/>
                </w:rPr>
                <w:t>Product identification</w:t>
              </w:r>
            </w:ins>
          </w:p>
        </w:tc>
        <w:tc>
          <w:tcPr>
            <w:tcW w:w="3238" w:type="dxa"/>
            <w:tcPrChange w:author="Kokki Teemu" w:date="2025-10-31T15:43:00Z" w:id="7968">
              <w:tcPr>
                <w:tcW w:w="1801" w:type="pct"/>
                <w:gridSpan w:val="7"/>
              </w:tcPr>
            </w:tcPrChange>
          </w:tcPr>
          <w:p w:rsidRPr="00117039" w:rsidR="00326CAE" w:rsidP="00326CAE" w:rsidRDefault="00326CAE" w14:paraId="003FB48D" w14:textId="7C109199">
            <w:pPr>
              <w:spacing w:after="0" w:line="276" w:lineRule="auto"/>
              <w:rPr>
                <w:ins w:author="Marek Jonas" w:date="2025-10-29T09:26:00Z" w:id="7969"/>
                <w:rFonts w:ascii="Times New Roman" w:hAnsi="Times New Roman" w:cs="Times New Roman"/>
                <w:sz w:val="16"/>
                <w:szCs w:val="16"/>
                <w:lang w:val="en-GB"/>
              </w:rPr>
            </w:pPr>
            <w:ins w:author="Marek Jonas" w:date="2025-10-29T09:29:00Z" w:id="7970">
              <w:r>
                <w:rPr>
                  <w:rFonts w:ascii="Times New Roman" w:hAnsi="Times New Roman" w:cs="Times New Roman"/>
                  <w:sz w:val="16"/>
                  <w:szCs w:val="16"/>
                  <w:lang w:val="en-GB"/>
                </w:rPr>
                <w:t xml:space="preserve">Unique identification of the product(s) </w:t>
              </w:r>
            </w:ins>
            <w:ins w:author="Marek Jonas" w:date="2025-10-29T09:30:00Z" w:id="7971">
              <w:r>
                <w:rPr>
                  <w:rFonts w:ascii="Times New Roman" w:hAnsi="Times New Roman" w:cs="Times New Roman"/>
                  <w:sz w:val="16"/>
                  <w:szCs w:val="16"/>
                  <w:lang w:val="en-GB"/>
                </w:rPr>
                <w:t>for which the SPU or SPG is (temporarily) prequalified.</w:t>
              </w:r>
            </w:ins>
          </w:p>
        </w:tc>
      </w:tr>
      <w:tr w:rsidRPr="00DA7D8D" w:rsidR="00326CAE" w:rsidTr="0DC8649F" w14:paraId="3BA6629C" w14:textId="77777777">
        <w:tblPrEx>
          <w:tblPrExChange w:author="Kokki Teemu" w:date="2025-10-31T15:43:00Z" w:id="7972">
            <w:tblPrEx>
              <w:tblW w:w="9063" w:type="dxa"/>
              <w:tblInd w:w="0" w:type="nil"/>
            </w:tblPrEx>
          </w:tblPrExChange>
        </w:tblPrEx>
        <w:trPr>
          <w:trHeight w:val="300"/>
          <w:ins w:author="Albrecht, Patrick" w:date="2025-10-29T15:54:00Z" w:id="7973"/>
          <w:trPrChange w:author="Kokki Teemu" w:date="2025-10-31T15:43:00Z" w:id="7974">
            <w:trPr>
              <w:gridBefore w:val="1"/>
              <w:gridAfter w:val="0"/>
              <w:trHeight w:val="300"/>
            </w:trPr>
          </w:trPrChange>
        </w:trPr>
        <w:tc>
          <w:tcPr>
            <w:tcW w:w="828" w:type="dxa"/>
            <w:gridSpan w:val="3"/>
            <w:tcPrChange w:author="Kokki Teemu" w:date="2025-10-31T15:43:00Z" w:id="7975">
              <w:tcPr>
                <w:tcW w:w="536" w:type="dxa"/>
                <w:gridSpan w:val="12"/>
              </w:tcPr>
            </w:tcPrChange>
          </w:tcPr>
          <w:p w:rsidRPr="00117039" w:rsidR="00326CAE" w:rsidP="00326CAE" w:rsidRDefault="00326CAE" w14:paraId="33C6CA12" w14:textId="3501ECCB">
            <w:pPr>
              <w:spacing w:after="0" w:line="276" w:lineRule="auto"/>
              <w:jc w:val="center"/>
              <w:rPr>
                <w:ins w:author="Albrecht, Patrick" w:date="2025-10-29T15:54:00Z" w:id="7976"/>
                <w:rFonts w:ascii="Times New Roman" w:hAnsi="Times New Roman" w:cs="Times New Roman"/>
                <w:sz w:val="16"/>
                <w:szCs w:val="16"/>
                <w:lang w:val="en-GB"/>
              </w:rPr>
            </w:pPr>
            <w:ins w:author="Albrecht, Patrick" w:date="2025-10-29T15:54:00Z" w:id="7977">
              <w:r w:rsidDel="006506B7">
                <w:rPr>
                  <w:rFonts w:ascii="Times New Roman" w:hAnsi="Times New Roman" w:cs="Times New Roman"/>
                  <w:sz w:val="16"/>
                  <w:szCs w:val="16"/>
                  <w:lang w:val="en-GB"/>
                </w:rPr>
                <w:t>C</w:t>
              </w:r>
            </w:ins>
            <w:ins w:author="Albrecht, Patrick" w:date="2025-10-29T16:07:00Z" w:id="7978">
              <w:r w:rsidDel="006506B7">
                <w:rPr>
                  <w:rFonts w:ascii="Times New Roman" w:hAnsi="Times New Roman" w:cs="Times New Roman"/>
                  <w:sz w:val="16"/>
                  <w:szCs w:val="16"/>
                  <w:lang w:val="en-GB"/>
                </w:rPr>
                <w:t>K</w:t>
              </w:r>
            </w:ins>
          </w:p>
        </w:tc>
        <w:tc>
          <w:tcPr>
            <w:tcW w:w="2766" w:type="dxa"/>
            <w:gridSpan w:val="2"/>
            <w:tcPrChange w:author="Kokki Teemu" w:date="2025-10-31T15:43:00Z" w:id="7979">
              <w:tcPr>
                <w:tcW w:w="3155" w:type="dxa"/>
                <w:gridSpan w:val="4"/>
              </w:tcPr>
            </w:tcPrChange>
          </w:tcPr>
          <w:p w:rsidRPr="00267C2F" w:rsidR="00326CAE" w:rsidP="00326CAE" w:rsidRDefault="00326CAE" w14:paraId="6C42F6EB" w14:textId="75D9CDA5">
            <w:pPr>
              <w:spacing w:after="0" w:line="276" w:lineRule="auto"/>
              <w:rPr>
                <w:ins w:author="Albrecht, Patrick" w:date="2025-10-29T15:54:00Z" w:id="7980"/>
                <w:rFonts w:ascii="Times New Roman" w:hAnsi="Times New Roman" w:cs="Times New Roman"/>
                <w:sz w:val="16"/>
                <w:szCs w:val="16"/>
                <w:lang w:val="en-GB"/>
              </w:rPr>
            </w:pPr>
            <w:ins w:author="Albrecht, Patrick" w:date="2025-10-29T16:00:00Z" w:id="7981">
              <w:r w:rsidRPr="007E5669" w:rsidDel="006506B7">
                <w:rPr>
                  <w:rFonts w:ascii="Times New Roman" w:hAnsi="Times New Roman" w:cs="Times New Roman"/>
                  <w:sz w:val="16"/>
                  <w:szCs w:val="16"/>
                  <w:u w:val="single"/>
                  <w:lang w:val="en-GB"/>
                </w:rPr>
                <w:t>Response to activation of bid[s]</w:t>
              </w:r>
            </w:ins>
          </w:p>
        </w:tc>
        <w:tc>
          <w:tcPr>
            <w:tcW w:w="3082" w:type="dxa"/>
            <w:gridSpan w:val="2"/>
            <w:tcPrChange w:author="Kokki Teemu" w:date="2025-10-31T15:43:00Z" w:id="7982">
              <w:tcPr>
                <w:tcW w:w="2647" w:type="dxa"/>
                <w:gridSpan w:val="3"/>
              </w:tcPr>
            </w:tcPrChange>
          </w:tcPr>
          <w:p w:rsidRPr="007E5669" w:rsidR="00326CAE" w:rsidP="00326CAE" w:rsidRDefault="00326CAE" w14:paraId="6007822A" w14:textId="79C52B80">
            <w:pPr>
              <w:spacing w:after="0" w:line="276" w:lineRule="auto"/>
              <w:rPr>
                <w:ins w:author="Albrecht, Patrick" w:date="2025-10-29T15:54:00Z" w:id="7983"/>
                <w:rFonts w:ascii="Times New Roman" w:hAnsi="Times New Roman" w:cs="Times New Roman"/>
                <w:sz w:val="16"/>
                <w:szCs w:val="16"/>
                <w:lang w:val="en-US"/>
                <w:rPrChange w:author="Albrecht, Patrick" w:date="2025-10-29T16:01:00Z" w:id="7984">
                  <w:rPr>
                    <w:ins w:author="Albrecht, Patrick" w:date="2025-10-29T15:54:00Z" w:id="7985"/>
                    <w:rFonts w:ascii="Times New Roman" w:hAnsi="Times New Roman" w:cs="Times New Roman"/>
                    <w:sz w:val="16"/>
                    <w:szCs w:val="16"/>
                    <w:lang w:val="en-GB"/>
                  </w:rPr>
                </w:rPrChange>
              </w:rPr>
            </w:pPr>
            <w:ins w:author="Albrecht, Patrick" w:date="2025-10-29T16:05:00Z" w:id="7986">
              <w:r w:rsidDel="006506B7">
                <w:rPr>
                  <w:rFonts w:ascii="Times New Roman" w:hAnsi="Times New Roman" w:cs="Times New Roman"/>
                  <w:sz w:val="16"/>
                  <w:szCs w:val="16"/>
                  <w:lang w:val="en-US"/>
                </w:rPr>
                <w:t>Received Activation</w:t>
              </w:r>
            </w:ins>
          </w:p>
        </w:tc>
        <w:tc>
          <w:tcPr>
            <w:tcW w:w="3238" w:type="dxa"/>
            <w:tcPrChange w:author="Kokki Teemu" w:date="2025-10-31T15:43:00Z" w:id="7987">
              <w:tcPr>
                <w:tcW w:w="2725" w:type="dxa"/>
                <w:gridSpan w:val="7"/>
              </w:tcPr>
            </w:tcPrChange>
          </w:tcPr>
          <w:p w:rsidR="00326CAE" w:rsidP="00326CAE" w:rsidRDefault="00326CAE" w14:paraId="1B197B92" w14:textId="6F908835">
            <w:pPr>
              <w:spacing w:after="0" w:line="276" w:lineRule="auto"/>
              <w:rPr>
                <w:ins w:author="Albrecht, Patrick" w:date="2025-10-29T15:54:00Z" w:id="7988"/>
                <w:rFonts w:ascii="Times New Roman" w:hAnsi="Times New Roman" w:cs="Times New Roman"/>
                <w:sz w:val="16"/>
                <w:szCs w:val="16"/>
                <w:lang w:val="en-GB"/>
              </w:rPr>
            </w:pPr>
            <w:ins w:author="Albrecht, Patrick" w:date="2025-10-29T16:04:00Z" w:id="7989">
              <w:r w:rsidRPr="7E62AF0A" w:rsidDel="006506B7">
                <w:rPr>
                  <w:rFonts w:ascii="Times New Roman" w:hAnsi="Times New Roman" w:cs="Times New Roman"/>
                  <w:sz w:val="16"/>
                  <w:szCs w:val="16"/>
                  <w:lang w:val="en-GB"/>
                </w:rPr>
                <w:t>Refe</w:t>
              </w:r>
            </w:ins>
            <w:ins w:author="Albrecht, Patrick" w:date="2025-10-29T16:11:00Z" w:id="7990">
              <w:r w:rsidDel="006506B7">
                <w:rPr>
                  <w:rFonts w:ascii="Times New Roman" w:hAnsi="Times New Roman" w:cs="Times New Roman"/>
                  <w:sz w:val="16"/>
                  <w:szCs w:val="16"/>
                  <w:lang w:val="en-GB"/>
                </w:rPr>
                <w:t>rence</w:t>
              </w:r>
            </w:ins>
            <w:ins w:author="Albrecht, Patrick" w:date="2025-10-29T16:04:00Z" w:id="7991">
              <w:r w:rsidRPr="7E62AF0A" w:rsidDel="006506B7">
                <w:rPr>
                  <w:rFonts w:ascii="Times New Roman" w:hAnsi="Times New Roman" w:cs="Times New Roman"/>
                  <w:sz w:val="16"/>
                  <w:szCs w:val="16"/>
                  <w:lang w:val="en-GB"/>
                </w:rPr>
                <w:t xml:space="preserve"> towards the </w:t>
              </w:r>
            </w:ins>
            <w:ins w:author="Albrecht, Patrick" w:date="2025-10-29T16:05:00Z" w:id="7992">
              <w:r w:rsidDel="006506B7">
                <w:rPr>
                  <w:rFonts w:ascii="Times New Roman" w:hAnsi="Times New Roman" w:cs="Times New Roman"/>
                  <w:sz w:val="16"/>
                  <w:szCs w:val="16"/>
                  <w:lang w:val="en-GB"/>
                </w:rPr>
                <w:t>received ‘BU - Activation of bid[s]’</w:t>
              </w:r>
            </w:ins>
          </w:p>
        </w:tc>
      </w:tr>
      <w:tr w:rsidRPr="00DA7D8D" w:rsidR="00326CAE" w:rsidTr="0DC8649F" w14:paraId="127317A8" w14:textId="77777777">
        <w:tblPrEx>
          <w:tblPrExChange w:author="Kokki Teemu" w:date="2025-10-31T15:43:00Z" w:id="7993">
            <w:tblPrEx>
              <w:tblW w:w="9063" w:type="dxa"/>
              <w:tblInd w:w="0" w:type="nil"/>
            </w:tblPrEx>
          </w:tblPrExChange>
        </w:tblPrEx>
        <w:trPr>
          <w:trHeight w:val="300"/>
          <w:ins w:author="Albrecht, Patrick" w:date="2025-10-29T16:06:00Z" w:id="7994"/>
          <w:trPrChange w:author="Kokki Teemu" w:date="2025-10-31T15:43:00Z" w:id="7995">
            <w:trPr>
              <w:gridBefore w:val="1"/>
              <w:gridAfter w:val="0"/>
              <w:trHeight w:val="300"/>
            </w:trPr>
          </w:trPrChange>
        </w:trPr>
        <w:tc>
          <w:tcPr>
            <w:tcW w:w="828" w:type="dxa"/>
            <w:gridSpan w:val="3"/>
            <w:tcPrChange w:author="Kokki Teemu" w:date="2025-10-31T15:43:00Z" w:id="7996">
              <w:tcPr>
                <w:tcW w:w="536" w:type="dxa"/>
                <w:gridSpan w:val="12"/>
              </w:tcPr>
            </w:tcPrChange>
          </w:tcPr>
          <w:p w:rsidR="00326CAE" w:rsidP="00326CAE" w:rsidRDefault="00326CAE" w14:paraId="01B1758A" w14:textId="77777777">
            <w:pPr>
              <w:spacing w:after="0" w:line="276" w:lineRule="auto"/>
              <w:jc w:val="center"/>
              <w:rPr>
                <w:ins w:author="Albrecht, Patrick" w:date="2025-10-29T16:06:00Z" w:id="7997"/>
                <w:rFonts w:ascii="Times New Roman" w:hAnsi="Times New Roman" w:cs="Times New Roman"/>
                <w:sz w:val="16"/>
                <w:szCs w:val="16"/>
                <w:lang w:val="en-GB"/>
              </w:rPr>
            </w:pPr>
          </w:p>
        </w:tc>
        <w:tc>
          <w:tcPr>
            <w:tcW w:w="2766" w:type="dxa"/>
            <w:gridSpan w:val="2"/>
            <w:tcPrChange w:author="Kokki Teemu" w:date="2025-10-31T15:43:00Z" w:id="7998">
              <w:tcPr>
                <w:tcW w:w="3155" w:type="dxa"/>
                <w:gridSpan w:val="4"/>
              </w:tcPr>
            </w:tcPrChange>
          </w:tcPr>
          <w:p w:rsidRPr="007E5669" w:rsidR="00326CAE" w:rsidP="00326CAE" w:rsidRDefault="00326CAE" w14:paraId="0FF6EB01" w14:textId="77777777">
            <w:pPr>
              <w:spacing w:after="0" w:line="276" w:lineRule="auto"/>
              <w:rPr>
                <w:ins w:author="Albrecht, Patrick" w:date="2025-10-29T16:06:00Z" w:id="7999"/>
                <w:rFonts w:ascii="Times New Roman" w:hAnsi="Times New Roman" w:cs="Times New Roman"/>
                <w:sz w:val="16"/>
                <w:szCs w:val="16"/>
                <w:u w:val="single"/>
                <w:lang w:val="en-GB"/>
              </w:rPr>
            </w:pPr>
          </w:p>
        </w:tc>
        <w:tc>
          <w:tcPr>
            <w:tcW w:w="3082" w:type="dxa"/>
            <w:gridSpan w:val="2"/>
            <w:tcPrChange w:author="Kokki Teemu" w:date="2025-10-31T15:43:00Z" w:id="8000">
              <w:tcPr>
                <w:tcW w:w="2647" w:type="dxa"/>
                <w:gridSpan w:val="3"/>
              </w:tcPr>
            </w:tcPrChange>
          </w:tcPr>
          <w:p w:rsidR="00326CAE" w:rsidP="00326CAE" w:rsidRDefault="00326CAE" w14:paraId="0EA23DDD" w14:textId="2BD55CE9">
            <w:pPr>
              <w:spacing w:after="0" w:line="276" w:lineRule="auto"/>
              <w:rPr>
                <w:ins w:author="Albrecht, Patrick" w:date="2025-10-29T16:06:00Z" w:id="8001"/>
                <w:rFonts w:ascii="Times New Roman" w:hAnsi="Times New Roman" w:cs="Times New Roman"/>
                <w:sz w:val="16"/>
                <w:szCs w:val="16"/>
                <w:lang w:val="en-US"/>
              </w:rPr>
            </w:pPr>
            <w:ins w:author="Albrecht, Patrick" w:date="2025-10-29T16:10:00Z" w:id="8002">
              <w:r w:rsidDel="006506B7">
                <w:rPr>
                  <w:rFonts w:ascii="Times New Roman" w:hAnsi="Times New Roman" w:cs="Times New Roman"/>
                  <w:sz w:val="16"/>
                  <w:szCs w:val="16"/>
                  <w:lang w:val="en-US"/>
                </w:rPr>
                <w:t>Implementation information</w:t>
              </w:r>
            </w:ins>
          </w:p>
        </w:tc>
        <w:tc>
          <w:tcPr>
            <w:tcW w:w="3238" w:type="dxa"/>
            <w:tcPrChange w:author="Kokki Teemu" w:date="2025-10-31T15:43:00Z" w:id="8003">
              <w:tcPr>
                <w:tcW w:w="2725" w:type="dxa"/>
                <w:gridSpan w:val="7"/>
              </w:tcPr>
            </w:tcPrChange>
          </w:tcPr>
          <w:p w:rsidRPr="7E62AF0A" w:rsidR="00326CAE" w:rsidP="00326CAE" w:rsidRDefault="00326CAE" w14:paraId="012C101F" w14:textId="1342C468">
            <w:pPr>
              <w:spacing w:after="0" w:line="276" w:lineRule="auto"/>
              <w:rPr>
                <w:ins w:author="Albrecht, Patrick" w:date="2025-10-29T16:06:00Z" w:id="8004"/>
                <w:rFonts w:ascii="Times New Roman" w:hAnsi="Times New Roman" w:cs="Times New Roman"/>
                <w:sz w:val="16"/>
                <w:szCs w:val="16"/>
                <w:lang w:val="en-GB"/>
              </w:rPr>
            </w:pPr>
            <w:ins w:author="Albrecht, Patrick" w:date="2025-10-29T16:10:00Z" w:id="8005">
              <w:r w:rsidDel="006506B7">
                <w:rPr>
                  <w:rFonts w:ascii="Times New Roman" w:hAnsi="Times New Roman" w:cs="Times New Roman"/>
                  <w:sz w:val="16"/>
                  <w:szCs w:val="16"/>
                  <w:lang w:val="en-GB"/>
                </w:rPr>
                <w:t>Infor</w:t>
              </w:r>
            </w:ins>
            <w:ins w:author="Albrecht, Patrick" w:date="2025-10-29T16:11:00Z" w:id="8006">
              <w:r w:rsidDel="006506B7">
                <w:rPr>
                  <w:rFonts w:ascii="Times New Roman" w:hAnsi="Times New Roman" w:cs="Times New Roman"/>
                  <w:sz w:val="16"/>
                  <w:szCs w:val="16"/>
                  <w:lang w:val="en-GB"/>
                </w:rPr>
                <w:t>mation on the implementation of the activation message</w:t>
              </w:r>
            </w:ins>
          </w:p>
        </w:tc>
      </w:tr>
      <w:tr w:rsidRPr="00DA7D8D" w:rsidR="00326CAE" w:rsidTr="0DC8649F" w14:paraId="23CC3E19" w14:textId="77777777">
        <w:tblPrEx>
          <w:tblPrExChange w:author="Kokki Teemu" w:date="2025-10-31T15:43:00Z" w:id="8007">
            <w:tblPrEx>
              <w:tblW w:w="9145" w:type="dxa"/>
              <w:tblInd w:w="0" w:type="nil"/>
            </w:tblPrEx>
          </w:tblPrExChange>
        </w:tblPrEx>
        <w:trPr>
          <w:trHeight w:val="300"/>
          <w:ins w:author="Rick van Beek" w:date="2025-10-31T11:32:00Z" w:id="8008"/>
          <w:trPrChange w:author="Kokki Teemu" w:date="2025-10-31T15:43:00Z" w:id="8009">
            <w:trPr>
              <w:gridBefore w:val="1"/>
              <w:gridAfter w:val="0"/>
              <w:trHeight w:val="300"/>
            </w:trPr>
          </w:trPrChange>
        </w:trPr>
        <w:tc>
          <w:tcPr>
            <w:tcW w:w="828" w:type="dxa"/>
            <w:gridSpan w:val="3"/>
            <w:tcPrChange w:author="Kokki Teemu" w:date="2025-10-31T15:43:00Z" w:id="8010">
              <w:tcPr>
                <w:tcW w:w="828" w:type="dxa"/>
                <w:gridSpan w:val="12"/>
              </w:tcPr>
            </w:tcPrChange>
          </w:tcPr>
          <w:p w:rsidR="00326CAE" w:rsidP="00326CAE" w:rsidRDefault="00326CAE" w14:paraId="5FBF76D9" w14:textId="5D2A1438">
            <w:pPr>
              <w:spacing w:after="0" w:line="276" w:lineRule="auto"/>
              <w:jc w:val="center"/>
              <w:rPr>
                <w:ins w:author="Rick van Beek" w:date="2025-10-31T11:32:00Z" w:id="8011"/>
                <w:rFonts w:ascii="Times New Roman" w:hAnsi="Times New Roman" w:cs="Times New Roman"/>
                <w:sz w:val="16"/>
                <w:szCs w:val="16"/>
                <w:lang w:val="en-GB"/>
              </w:rPr>
            </w:pPr>
            <w:ins w:author="Rick van Beek" w:date="2025-10-31T11:32:00Z" w:id="8012">
              <w:del w:author="Carmen Garcia Montero" w:date="2025-11-03T15:52:00Z" w:id="8013">
                <w:r w:rsidDel="00EF3A4D">
                  <w:rPr>
                    <w:rFonts w:ascii="Times New Roman" w:hAnsi="Times New Roman" w:cs="Times New Roman"/>
                    <w:sz w:val="16"/>
                    <w:szCs w:val="16"/>
                    <w:lang w:val="en-GB"/>
                  </w:rPr>
                  <w:delText>CL</w:delText>
                </w:r>
              </w:del>
            </w:ins>
          </w:p>
        </w:tc>
        <w:tc>
          <w:tcPr>
            <w:tcW w:w="2766" w:type="dxa"/>
            <w:gridSpan w:val="2"/>
            <w:tcPrChange w:author="Kokki Teemu" w:date="2025-10-31T15:43:00Z" w:id="8014">
              <w:tcPr>
                <w:tcW w:w="1997" w:type="dxa"/>
                <w:gridSpan w:val="4"/>
              </w:tcPr>
            </w:tcPrChange>
          </w:tcPr>
          <w:p w:rsidRPr="007E5669" w:rsidR="00326CAE" w:rsidP="00326CAE" w:rsidRDefault="00326CAE" w14:paraId="4F3F5B64" w14:textId="77A424F6">
            <w:pPr>
              <w:spacing w:after="0" w:line="276" w:lineRule="auto"/>
              <w:rPr>
                <w:ins w:author="Rick van Beek" w:date="2025-10-31T11:32:00Z" w:id="8015"/>
                <w:rFonts w:ascii="Times New Roman" w:hAnsi="Times New Roman" w:cs="Times New Roman"/>
                <w:sz w:val="16"/>
                <w:szCs w:val="16"/>
                <w:u w:val="single"/>
                <w:lang w:val="en-GB"/>
              </w:rPr>
            </w:pPr>
            <w:ins w:author="Rick van Beek" w:date="2025-10-31T11:32:00Z" w:id="8016">
              <w:del w:author="Carmen Garcia Montero" w:date="2025-11-03T15:52:00Z" w:id="8017">
                <w:r w:rsidDel="00EF3A4D">
                  <w:rPr>
                    <w:rFonts w:ascii="Times New Roman" w:hAnsi="Times New Roman" w:cs="Times New Roman"/>
                    <w:sz w:val="16"/>
                    <w:szCs w:val="16"/>
                    <w:u w:val="single"/>
                    <w:lang w:val="en-GB"/>
                  </w:rPr>
                  <w:delText>Permission validation request</w:delText>
                </w:r>
              </w:del>
            </w:ins>
            <w:ins w:author="Rick van Beek" w:date="2025-11-03T11:37:00Z" w:id="8018">
              <w:del w:author="Carmen Garcia Montero" w:date="2025-11-03T15:52:00Z" w:id="8019">
                <w:r w:rsidDel="00EF3A4D">
                  <w:rPr>
                    <w:rFonts w:ascii="Times New Roman" w:hAnsi="Times New Roman" w:cs="Times New Roman"/>
                    <w:sz w:val="16"/>
                    <w:szCs w:val="16"/>
                    <w:u w:val="single"/>
                    <w:lang w:val="en-GB"/>
                  </w:rPr>
                  <w:delText xml:space="preserve"> service provider</w:delText>
                </w:r>
              </w:del>
            </w:ins>
          </w:p>
        </w:tc>
        <w:tc>
          <w:tcPr>
            <w:tcW w:w="3082" w:type="dxa"/>
            <w:gridSpan w:val="2"/>
            <w:tcPrChange w:author="Kokki Teemu" w:date="2025-10-31T15:43:00Z" w:id="8020">
              <w:tcPr>
                <w:tcW w:w="3082" w:type="dxa"/>
                <w:gridSpan w:val="3"/>
              </w:tcPr>
            </w:tcPrChange>
          </w:tcPr>
          <w:p w:rsidR="00326CAE" w:rsidP="00326CAE" w:rsidRDefault="00326CAE" w14:paraId="4CA1EF22" w14:textId="3827556A">
            <w:pPr>
              <w:spacing w:after="0" w:line="276" w:lineRule="auto"/>
              <w:rPr>
                <w:ins w:author="Rick van Beek" w:date="2025-10-31T11:32:00Z" w:id="8021"/>
                <w:rFonts w:ascii="Times New Roman" w:hAnsi="Times New Roman" w:cs="Times New Roman"/>
                <w:sz w:val="16"/>
                <w:szCs w:val="16"/>
                <w:lang w:val="en-US"/>
              </w:rPr>
            </w:pPr>
            <w:ins w:author="Rick van Beek" w:date="2025-10-31T11:34:00Z" w:id="8022">
              <w:del w:author="Carmen Garcia Montero" w:date="2025-11-03T15:52:00Z" w:id="8023">
                <w:r w:rsidDel="00EF3A4D">
                  <w:rPr>
                    <w:rFonts w:ascii="Times New Roman" w:hAnsi="Times New Roman" w:cs="Times New Roman"/>
                    <w:sz w:val="16"/>
                    <w:szCs w:val="16"/>
                    <w:lang w:val="en-US"/>
                  </w:rPr>
                  <w:delText>CU module</w:delText>
                </w:r>
              </w:del>
            </w:ins>
          </w:p>
        </w:tc>
        <w:tc>
          <w:tcPr>
            <w:tcW w:w="3238" w:type="dxa"/>
            <w:tcPrChange w:author="Kokki Teemu" w:date="2025-10-31T15:43:00Z" w:id="8024">
              <w:tcPr>
                <w:tcW w:w="3238" w:type="dxa"/>
                <w:gridSpan w:val="7"/>
              </w:tcPr>
            </w:tcPrChange>
          </w:tcPr>
          <w:p w:rsidR="00326CAE" w:rsidP="00326CAE" w:rsidRDefault="00326CAE" w14:paraId="7B5FC317" w14:textId="083F1DD9">
            <w:pPr>
              <w:spacing w:after="0" w:line="276" w:lineRule="auto"/>
              <w:rPr>
                <w:ins w:author="Rick van Beek" w:date="2025-10-31T11:32:00Z" w:id="8025"/>
                <w:rFonts w:ascii="Times New Roman" w:hAnsi="Times New Roman" w:cs="Times New Roman"/>
                <w:sz w:val="16"/>
                <w:szCs w:val="16"/>
                <w:lang w:val="en-GB"/>
              </w:rPr>
            </w:pPr>
            <w:ins w:author="Rick van Beek" w:date="2025-10-31T11:34:00Z" w:id="8026">
              <w:del w:author="Carmen Garcia Montero" w:date="2025-11-03T15:52:00Z" w:id="8027">
                <w:r w:rsidRPr="00117039" w:rsidDel="00EF3A4D">
                  <w:rPr>
                    <w:rFonts w:ascii="Times New Roman" w:hAnsi="Times New Roman" w:cs="Times New Roman"/>
                    <w:sz w:val="16"/>
                    <w:szCs w:val="16"/>
                    <w:lang w:val="en-GB"/>
                  </w:rPr>
                  <w:delText>Identification of a flexibility information system module</w:delText>
                </w:r>
              </w:del>
            </w:ins>
          </w:p>
        </w:tc>
      </w:tr>
      <w:tr w:rsidRPr="00DA7D8D" w:rsidR="00326CAE" w:rsidTr="0DC8649F" w14:paraId="47D09C01" w14:textId="77777777">
        <w:tblPrEx>
          <w:tblPrExChange w:author="Kokki Teemu" w:date="2025-10-31T15:43:00Z" w:id="8028">
            <w:tblPrEx>
              <w:tblW w:w="9145" w:type="dxa"/>
              <w:tblInd w:w="0" w:type="nil"/>
            </w:tblPrEx>
          </w:tblPrExChange>
        </w:tblPrEx>
        <w:trPr>
          <w:trHeight w:val="300"/>
          <w:ins w:author="Rick van Beek" w:date="2025-10-31T11:34:00Z" w:id="8029"/>
          <w:trPrChange w:author="Kokki Teemu" w:date="2025-10-31T15:43:00Z" w:id="8030">
            <w:trPr>
              <w:gridBefore w:val="1"/>
              <w:gridAfter w:val="0"/>
              <w:trHeight w:val="300"/>
            </w:trPr>
          </w:trPrChange>
        </w:trPr>
        <w:tc>
          <w:tcPr>
            <w:tcW w:w="828" w:type="dxa"/>
            <w:gridSpan w:val="3"/>
            <w:tcPrChange w:author="Kokki Teemu" w:date="2025-10-31T15:43:00Z" w:id="8031">
              <w:tcPr>
                <w:tcW w:w="828" w:type="dxa"/>
                <w:gridSpan w:val="12"/>
              </w:tcPr>
            </w:tcPrChange>
          </w:tcPr>
          <w:p w:rsidR="00326CAE" w:rsidP="00326CAE" w:rsidRDefault="00326CAE" w14:paraId="722B7D3E" w14:textId="77777777">
            <w:pPr>
              <w:spacing w:after="0" w:line="276" w:lineRule="auto"/>
              <w:jc w:val="center"/>
              <w:rPr>
                <w:ins w:author="Rick van Beek" w:date="2025-10-31T11:34:00Z" w:id="8032"/>
                <w:rFonts w:ascii="Times New Roman" w:hAnsi="Times New Roman" w:cs="Times New Roman"/>
                <w:sz w:val="16"/>
                <w:szCs w:val="16"/>
                <w:lang w:val="en-GB"/>
              </w:rPr>
            </w:pPr>
          </w:p>
        </w:tc>
        <w:tc>
          <w:tcPr>
            <w:tcW w:w="2766" w:type="dxa"/>
            <w:gridSpan w:val="2"/>
            <w:tcPrChange w:author="Kokki Teemu" w:date="2025-10-31T15:43:00Z" w:id="8033">
              <w:tcPr>
                <w:tcW w:w="1997" w:type="dxa"/>
                <w:gridSpan w:val="4"/>
              </w:tcPr>
            </w:tcPrChange>
          </w:tcPr>
          <w:p w:rsidR="00326CAE" w:rsidP="00326CAE" w:rsidRDefault="00326CAE" w14:paraId="0970B2E8" w14:textId="77777777">
            <w:pPr>
              <w:spacing w:after="0" w:line="276" w:lineRule="auto"/>
              <w:rPr>
                <w:ins w:author="Rick van Beek" w:date="2025-10-31T11:34:00Z" w:id="8034"/>
                <w:rFonts w:ascii="Times New Roman" w:hAnsi="Times New Roman" w:cs="Times New Roman"/>
                <w:sz w:val="16"/>
                <w:szCs w:val="16"/>
                <w:u w:val="single"/>
                <w:lang w:val="en-GB"/>
              </w:rPr>
            </w:pPr>
          </w:p>
        </w:tc>
        <w:tc>
          <w:tcPr>
            <w:tcW w:w="3082" w:type="dxa"/>
            <w:gridSpan w:val="2"/>
            <w:tcPrChange w:author="Kokki Teemu" w:date="2025-10-31T15:43:00Z" w:id="8035">
              <w:tcPr>
                <w:tcW w:w="3082" w:type="dxa"/>
                <w:gridSpan w:val="3"/>
              </w:tcPr>
            </w:tcPrChange>
          </w:tcPr>
          <w:p w:rsidR="00326CAE" w:rsidP="00326CAE" w:rsidRDefault="00326CAE" w14:paraId="438C19AA" w14:textId="734465D3">
            <w:pPr>
              <w:spacing w:after="0" w:line="276" w:lineRule="auto"/>
              <w:rPr>
                <w:ins w:author="Rick van Beek" w:date="2025-10-31T11:34:00Z" w:id="8036"/>
                <w:rFonts w:ascii="Times New Roman" w:hAnsi="Times New Roman" w:cs="Times New Roman"/>
                <w:sz w:val="16"/>
                <w:szCs w:val="16"/>
                <w:lang w:val="en-US"/>
              </w:rPr>
            </w:pPr>
            <w:ins w:author="Rick van Beek" w:date="2025-11-03T11:36:00Z" w:id="8037">
              <w:del w:author="Carmen Garcia Montero" w:date="2025-11-03T15:52:00Z" w:id="8038">
                <w:r w:rsidDel="00EF3A4D">
                  <w:rPr>
                    <w:rFonts w:ascii="Times New Roman" w:hAnsi="Times New Roman" w:cs="Times New Roman"/>
                    <w:sz w:val="16"/>
                    <w:szCs w:val="16"/>
                    <w:lang w:val="en-US"/>
                  </w:rPr>
                  <w:delText>Accounting point identifier</w:delText>
                </w:r>
              </w:del>
            </w:ins>
          </w:p>
        </w:tc>
        <w:tc>
          <w:tcPr>
            <w:tcW w:w="3238" w:type="dxa"/>
            <w:tcPrChange w:author="Kokki Teemu" w:date="2025-10-31T15:43:00Z" w:id="8039">
              <w:tcPr>
                <w:tcW w:w="3238" w:type="dxa"/>
                <w:gridSpan w:val="7"/>
              </w:tcPr>
            </w:tcPrChange>
          </w:tcPr>
          <w:p w:rsidRPr="00117039" w:rsidR="00326CAE" w:rsidP="00326CAE" w:rsidRDefault="00326CAE" w14:paraId="70C16F1D" w14:textId="306A0B52">
            <w:pPr>
              <w:spacing w:after="0" w:line="276" w:lineRule="auto"/>
              <w:rPr>
                <w:ins w:author="Rick van Beek" w:date="2025-10-31T11:34:00Z" w:id="8040"/>
                <w:rFonts w:ascii="Times New Roman" w:hAnsi="Times New Roman" w:cs="Times New Roman"/>
                <w:sz w:val="16"/>
                <w:szCs w:val="16"/>
                <w:lang w:val="en-GB"/>
              </w:rPr>
            </w:pPr>
            <w:ins w:author="Marek Jonas" w:date="2025-11-03T11:37:00Z" w:id="8041">
              <w:del w:author="Carmen Garcia Montero" w:date="2025-11-03T15:52:00Z" w:id="8042">
                <w:r w:rsidRPr="00117039" w:rsidDel="00EF3A4D">
                  <w:rPr>
                    <w:rFonts w:ascii="Times New Roman" w:hAnsi="Times New Roman" w:cs="Times New Roman"/>
                    <w:sz w:val="16"/>
                    <w:szCs w:val="16"/>
                    <w:lang w:val="en-GB"/>
                  </w:rPr>
                  <w:delText>Identifier of the accounting point(s) the controllable unit has an impact on.</w:delText>
                </w:r>
              </w:del>
            </w:ins>
            <w:ins w:author="Rick van Beek" w:date="2025-10-31T11:36:00Z" w:id="8043">
              <w:del w:author="Carmen Garcia Montero" w:date="2025-11-03T15:52:00Z" w:id="8044">
                <w:r w:rsidRPr="00117039" w:rsidDel="00EF3A4D">
                  <w:rPr>
                    <w:rFonts w:ascii="Times New Roman" w:hAnsi="Times New Roman" w:cs="Times New Roman"/>
                    <w:sz w:val="16"/>
                    <w:szCs w:val="16"/>
                    <w:lang w:val="en-GB"/>
                  </w:rPr>
                  <w:delText xml:space="preserve">Nationally unique identification of the </w:delText>
                </w:r>
              </w:del>
            </w:ins>
            <w:ins w:author="Rick van Beek" w:date="2025-11-03T11:36:00Z" w:id="8045">
              <w:del w:author="Carmen Garcia Montero" w:date="2025-11-03T15:52:00Z" w:id="8046">
                <w:r w:rsidDel="00EF3A4D">
                  <w:rPr>
                    <w:rFonts w:ascii="Times New Roman" w:hAnsi="Times New Roman" w:cs="Times New Roman"/>
                    <w:sz w:val="16"/>
                    <w:szCs w:val="16"/>
                    <w:lang w:val="en-GB"/>
                  </w:rPr>
                  <w:delText>accounting point</w:delText>
                </w:r>
              </w:del>
            </w:ins>
          </w:p>
        </w:tc>
      </w:tr>
      <w:tr w:rsidRPr="00DA7D8D" w:rsidR="00326CAE" w:rsidTr="0DC8649F" w14:paraId="60D48411" w14:textId="77777777">
        <w:tblPrEx>
          <w:tblPrExChange w:author="Kokki Teemu" w:date="2025-10-31T15:43:00Z" w:id="8047">
            <w:tblPrEx>
              <w:tblW w:w="9145" w:type="dxa"/>
              <w:tblInd w:w="0" w:type="nil"/>
            </w:tblPrEx>
          </w:tblPrExChange>
        </w:tblPrEx>
        <w:trPr>
          <w:trHeight w:val="300"/>
          <w:ins w:author="Rick van Beek" w:date="2025-10-31T11:35:00Z" w:id="8048"/>
          <w:trPrChange w:author="Kokki Teemu" w:date="2025-10-31T15:43:00Z" w:id="8049">
            <w:trPr>
              <w:gridBefore w:val="1"/>
              <w:gridAfter w:val="0"/>
              <w:trHeight w:val="300"/>
            </w:trPr>
          </w:trPrChange>
        </w:trPr>
        <w:tc>
          <w:tcPr>
            <w:tcW w:w="828" w:type="dxa"/>
            <w:gridSpan w:val="3"/>
            <w:tcPrChange w:author="Kokki Teemu" w:date="2025-10-31T15:43:00Z" w:id="8050">
              <w:tcPr>
                <w:tcW w:w="828" w:type="dxa"/>
                <w:gridSpan w:val="12"/>
              </w:tcPr>
            </w:tcPrChange>
          </w:tcPr>
          <w:p w:rsidR="00326CAE" w:rsidP="00326CAE" w:rsidRDefault="00326CAE" w14:paraId="6D97714E" w14:textId="77777777">
            <w:pPr>
              <w:spacing w:after="0" w:line="276" w:lineRule="auto"/>
              <w:jc w:val="center"/>
              <w:rPr>
                <w:ins w:author="Rick van Beek" w:date="2025-10-31T11:35:00Z" w:id="8051"/>
                <w:rFonts w:ascii="Times New Roman" w:hAnsi="Times New Roman" w:cs="Times New Roman"/>
                <w:sz w:val="16"/>
                <w:szCs w:val="16"/>
                <w:lang w:val="en-GB"/>
              </w:rPr>
            </w:pPr>
          </w:p>
        </w:tc>
        <w:tc>
          <w:tcPr>
            <w:tcW w:w="2766" w:type="dxa"/>
            <w:gridSpan w:val="2"/>
            <w:tcPrChange w:author="Kokki Teemu" w:date="2025-10-31T15:43:00Z" w:id="8052">
              <w:tcPr>
                <w:tcW w:w="1997" w:type="dxa"/>
                <w:gridSpan w:val="4"/>
              </w:tcPr>
            </w:tcPrChange>
          </w:tcPr>
          <w:p w:rsidR="00326CAE" w:rsidP="00326CAE" w:rsidRDefault="00326CAE" w14:paraId="65E2A1BD" w14:textId="77777777">
            <w:pPr>
              <w:spacing w:after="0" w:line="276" w:lineRule="auto"/>
              <w:rPr>
                <w:ins w:author="Rick van Beek" w:date="2025-10-31T11:35:00Z" w:id="8053"/>
                <w:rFonts w:ascii="Times New Roman" w:hAnsi="Times New Roman" w:cs="Times New Roman"/>
                <w:sz w:val="16"/>
                <w:szCs w:val="16"/>
                <w:u w:val="single"/>
                <w:lang w:val="en-GB"/>
              </w:rPr>
            </w:pPr>
          </w:p>
        </w:tc>
        <w:tc>
          <w:tcPr>
            <w:tcW w:w="3082" w:type="dxa"/>
            <w:gridSpan w:val="2"/>
            <w:tcPrChange w:author="Kokki Teemu" w:date="2025-10-31T15:43:00Z" w:id="8054">
              <w:tcPr>
                <w:tcW w:w="3082" w:type="dxa"/>
                <w:gridSpan w:val="3"/>
              </w:tcPr>
            </w:tcPrChange>
          </w:tcPr>
          <w:p w:rsidR="00326CAE" w:rsidP="00326CAE" w:rsidRDefault="00326CAE" w14:paraId="4263B8C9" w14:textId="00F355A2">
            <w:pPr>
              <w:spacing w:after="0" w:line="276" w:lineRule="auto"/>
              <w:rPr>
                <w:ins w:author="Rick van Beek" w:date="2025-10-31T11:35:00Z" w:id="8055"/>
                <w:rFonts w:ascii="Times New Roman" w:hAnsi="Times New Roman" w:cs="Times New Roman"/>
                <w:sz w:val="16"/>
                <w:szCs w:val="16"/>
                <w:lang w:val="en-US"/>
              </w:rPr>
            </w:pPr>
            <w:ins w:author="Rick van Beek" w:date="2025-10-31T11:35:00Z" w:id="8056">
              <w:del w:author="Carmen Garcia Montero" w:date="2025-11-03T15:52:00Z" w:id="8057">
                <w:r w:rsidDel="00EF3A4D">
                  <w:rPr>
                    <w:rFonts w:ascii="Times New Roman" w:hAnsi="Times New Roman" w:cs="Times New Roman"/>
                    <w:sz w:val="16"/>
                    <w:szCs w:val="16"/>
                    <w:lang w:val="en-US"/>
                  </w:rPr>
                  <w:delText>Service provider identification</w:delText>
                </w:r>
              </w:del>
            </w:ins>
          </w:p>
        </w:tc>
        <w:tc>
          <w:tcPr>
            <w:tcW w:w="3238" w:type="dxa"/>
            <w:tcPrChange w:author="Kokki Teemu" w:date="2025-10-31T15:43:00Z" w:id="8058">
              <w:tcPr>
                <w:tcW w:w="3238" w:type="dxa"/>
                <w:gridSpan w:val="7"/>
              </w:tcPr>
            </w:tcPrChange>
          </w:tcPr>
          <w:p w:rsidRPr="00117039" w:rsidR="00326CAE" w:rsidP="00326CAE" w:rsidRDefault="00326CAE" w14:paraId="06B4CACB" w14:textId="1228CD2B">
            <w:pPr>
              <w:spacing w:after="0" w:line="276" w:lineRule="auto"/>
              <w:rPr>
                <w:ins w:author="Rick van Beek" w:date="2025-10-31T11:35:00Z" w:id="8059"/>
                <w:rFonts w:ascii="Times New Roman" w:hAnsi="Times New Roman" w:cs="Times New Roman"/>
                <w:sz w:val="16"/>
                <w:szCs w:val="16"/>
                <w:lang w:val="en-GB"/>
              </w:rPr>
            </w:pPr>
            <w:ins w:author="Rick van Beek" w:date="2025-10-31T11:35:00Z" w:id="8060">
              <w:del w:author="Carmen Garcia Montero" w:date="2025-11-03T15:52:00Z" w:id="8061">
                <w:r w:rsidRPr="00117039" w:rsidDel="00EF3A4D">
                  <w:rPr>
                    <w:rFonts w:ascii="Times New Roman" w:hAnsi="Times New Roman" w:cs="Times New Roman"/>
                    <w:sz w:val="16"/>
                    <w:szCs w:val="16"/>
                    <w:lang w:val="en-GB"/>
                  </w:rPr>
                  <w:delText>European wide unique identification code of the service provider</w:delText>
                </w:r>
              </w:del>
            </w:ins>
          </w:p>
        </w:tc>
      </w:tr>
      <w:tr w:rsidRPr="00DA7D8D" w:rsidR="00326CAE" w:rsidTr="0DC8649F" w14:paraId="1D75391B" w14:textId="77777777">
        <w:tblPrEx>
          <w:tblPrExChange w:author="Kokki Teemu" w:date="2025-10-31T15:43:00Z" w:id="8062">
            <w:tblPrEx>
              <w:tblW w:w="9145" w:type="dxa"/>
              <w:tblInd w:w="0" w:type="nil"/>
            </w:tblPrEx>
          </w:tblPrExChange>
        </w:tblPrEx>
        <w:trPr>
          <w:trHeight w:val="300"/>
          <w:ins w:author="Rick van Beek" w:date="2025-10-31T11:37:00Z" w:id="8063"/>
          <w:trPrChange w:author="Kokki Teemu" w:date="2025-10-31T15:43:00Z" w:id="8064">
            <w:trPr>
              <w:gridBefore w:val="1"/>
              <w:gridAfter w:val="0"/>
              <w:trHeight w:val="300"/>
            </w:trPr>
          </w:trPrChange>
        </w:trPr>
        <w:tc>
          <w:tcPr>
            <w:tcW w:w="828" w:type="dxa"/>
            <w:gridSpan w:val="3"/>
            <w:tcPrChange w:author="Kokki Teemu" w:date="2025-10-31T15:43:00Z" w:id="8065">
              <w:tcPr>
                <w:tcW w:w="828" w:type="dxa"/>
                <w:gridSpan w:val="12"/>
              </w:tcPr>
            </w:tcPrChange>
          </w:tcPr>
          <w:p w:rsidR="00326CAE" w:rsidP="00326CAE" w:rsidRDefault="00326CAE" w14:paraId="0A23FC24" w14:textId="77777777">
            <w:pPr>
              <w:spacing w:after="0" w:line="276" w:lineRule="auto"/>
              <w:jc w:val="center"/>
              <w:rPr>
                <w:ins w:author="Rick van Beek" w:date="2025-10-31T11:37:00Z" w:id="8066"/>
                <w:rFonts w:ascii="Times New Roman" w:hAnsi="Times New Roman" w:cs="Times New Roman"/>
                <w:sz w:val="16"/>
                <w:szCs w:val="16"/>
                <w:lang w:val="en-GB"/>
              </w:rPr>
            </w:pPr>
          </w:p>
        </w:tc>
        <w:tc>
          <w:tcPr>
            <w:tcW w:w="2766" w:type="dxa"/>
            <w:gridSpan w:val="2"/>
            <w:tcPrChange w:author="Kokki Teemu" w:date="2025-10-31T15:43:00Z" w:id="8067">
              <w:tcPr>
                <w:tcW w:w="1997" w:type="dxa"/>
                <w:gridSpan w:val="4"/>
              </w:tcPr>
            </w:tcPrChange>
          </w:tcPr>
          <w:p w:rsidR="00326CAE" w:rsidP="00326CAE" w:rsidRDefault="00326CAE" w14:paraId="218CB2DE" w14:textId="77777777">
            <w:pPr>
              <w:spacing w:after="0" w:line="276" w:lineRule="auto"/>
              <w:rPr>
                <w:ins w:author="Rick van Beek" w:date="2025-10-31T11:37:00Z" w:id="8068"/>
                <w:rFonts w:ascii="Times New Roman" w:hAnsi="Times New Roman" w:cs="Times New Roman"/>
                <w:sz w:val="16"/>
                <w:szCs w:val="16"/>
                <w:u w:val="single"/>
                <w:lang w:val="en-GB"/>
              </w:rPr>
            </w:pPr>
          </w:p>
        </w:tc>
        <w:tc>
          <w:tcPr>
            <w:tcW w:w="3082" w:type="dxa"/>
            <w:gridSpan w:val="2"/>
            <w:tcPrChange w:author="Kokki Teemu" w:date="2025-10-31T15:43:00Z" w:id="8069">
              <w:tcPr>
                <w:tcW w:w="3082" w:type="dxa"/>
                <w:gridSpan w:val="3"/>
              </w:tcPr>
            </w:tcPrChange>
          </w:tcPr>
          <w:p w:rsidR="00326CAE" w:rsidP="00326CAE" w:rsidRDefault="00326CAE" w14:paraId="2DB6B48F" w14:textId="6DC83E75">
            <w:pPr>
              <w:spacing w:after="0" w:line="276" w:lineRule="auto"/>
              <w:rPr>
                <w:ins w:author="Rick van Beek" w:date="2025-10-31T11:37:00Z" w:id="8070"/>
                <w:rFonts w:ascii="Times New Roman" w:hAnsi="Times New Roman" w:cs="Times New Roman"/>
                <w:sz w:val="16"/>
                <w:szCs w:val="16"/>
                <w:lang w:val="en-US"/>
              </w:rPr>
            </w:pPr>
            <w:ins w:author="Rick van Beek" w:date="2025-10-31T11:38:00Z" w:id="8071">
              <w:del w:author="Carmen Garcia Montero" w:date="2025-11-03T15:52:00Z" w:id="8072">
                <w:r w:rsidDel="00EF3A4D">
                  <w:rPr>
                    <w:rFonts w:ascii="Times New Roman" w:hAnsi="Times New Roman" w:cs="Times New Roman"/>
                    <w:sz w:val="16"/>
                    <w:szCs w:val="16"/>
                    <w:lang w:val="en-US"/>
                  </w:rPr>
                  <w:delText>Scope</w:delText>
                </w:r>
              </w:del>
            </w:ins>
          </w:p>
        </w:tc>
        <w:tc>
          <w:tcPr>
            <w:tcW w:w="3238" w:type="dxa"/>
            <w:tcPrChange w:author="Kokki Teemu" w:date="2025-10-31T15:43:00Z" w:id="8073">
              <w:tcPr>
                <w:tcW w:w="3238" w:type="dxa"/>
                <w:gridSpan w:val="7"/>
              </w:tcPr>
            </w:tcPrChange>
          </w:tcPr>
          <w:p w:rsidRPr="00117039" w:rsidR="00326CAE" w:rsidP="00326CAE" w:rsidRDefault="00326CAE" w14:paraId="5539977B" w14:textId="0B3BAF95">
            <w:pPr>
              <w:spacing w:after="0" w:line="276" w:lineRule="auto"/>
              <w:rPr>
                <w:ins w:author="Rick van Beek" w:date="2025-10-31T11:37:00Z" w:id="8074"/>
                <w:rFonts w:ascii="Times New Roman" w:hAnsi="Times New Roman" w:cs="Times New Roman"/>
                <w:sz w:val="16"/>
                <w:szCs w:val="16"/>
                <w:lang w:val="en-GB"/>
              </w:rPr>
            </w:pPr>
            <w:ins w:author="Rick van Beek" w:date="2025-10-31T11:38:00Z" w:id="8075">
              <w:del w:author="Carmen Garcia Montero" w:date="2025-11-03T15:52:00Z" w:id="8076">
                <w:r w:rsidDel="00EF3A4D">
                  <w:rPr>
                    <w:rFonts w:ascii="Times New Roman" w:hAnsi="Times New Roman" w:cs="Times New Roman"/>
                    <w:sz w:val="16"/>
                    <w:szCs w:val="16"/>
                    <w:lang w:val="en-GB"/>
                  </w:rPr>
                  <w:delText>The scope of the permission</w:delText>
                </w:r>
              </w:del>
            </w:ins>
            <w:ins w:author="Marek Jonas" w:date="2025-11-03T11:47:00Z" w:id="8077">
              <w:del w:author="Carmen Garcia Montero" w:date="2025-11-03T15:52:00Z" w:id="8078">
                <w:r w:rsidDel="00EF3A4D">
                  <w:rPr>
                    <w:rFonts w:ascii="Times New Roman" w:hAnsi="Times New Roman" w:cs="Times New Roman"/>
                    <w:sz w:val="16"/>
                    <w:szCs w:val="16"/>
                    <w:lang w:val="en-GB"/>
                  </w:rPr>
                  <w:delText xml:space="preserve"> requested to be</w:delText>
                </w:r>
              </w:del>
            </w:ins>
            <w:ins w:author="Rick van Beek" w:date="2025-10-31T11:38:00Z" w:id="8079">
              <w:del w:author="Carmen Garcia Montero" w:date="2025-11-03T15:52:00Z" w:id="8080">
                <w:r w:rsidDel="00EF3A4D">
                  <w:rPr>
                    <w:rFonts w:ascii="Times New Roman" w:hAnsi="Times New Roman" w:cs="Times New Roman"/>
                    <w:sz w:val="16"/>
                    <w:szCs w:val="16"/>
                    <w:lang w:val="en-GB"/>
                  </w:rPr>
                  <w:delText xml:space="preserve"> given to the service provider by the final customer</w:delText>
                </w:r>
              </w:del>
            </w:ins>
          </w:p>
        </w:tc>
      </w:tr>
      <w:tr w:rsidRPr="009D46F8" w:rsidR="00326CAE" w:rsidTr="008F405D" w14:paraId="568A848A" w14:textId="77777777">
        <w:trPr>
          <w:trHeight w:val="300"/>
          <w:ins w:author="Marek Jonas" w:date="2025-11-03T11:40:00Z" w:id="8081"/>
        </w:trPr>
        <w:tc>
          <w:tcPr>
            <w:tcW w:w="828" w:type="dxa"/>
            <w:gridSpan w:val="3"/>
          </w:tcPr>
          <w:p w:rsidR="00326CAE" w:rsidP="00326CAE" w:rsidRDefault="00326CAE" w14:paraId="51763545" w14:textId="370AA276">
            <w:pPr>
              <w:spacing w:after="0" w:line="276" w:lineRule="auto"/>
              <w:jc w:val="center"/>
              <w:rPr>
                <w:ins w:author="Marek Jonas" w:date="2025-11-03T11:40:00Z" w:id="8082"/>
                <w:rFonts w:ascii="Times New Roman" w:hAnsi="Times New Roman" w:cs="Times New Roman"/>
                <w:sz w:val="16"/>
                <w:szCs w:val="16"/>
                <w:lang w:val="en-GB"/>
              </w:rPr>
            </w:pPr>
            <w:ins w:author="Marek Jonas" w:date="2025-11-03T11:40:00Z" w:id="8083">
              <w:del w:author="Carmen Garcia Montero" w:date="2025-11-03T15:47:00Z" w:id="8084">
                <w:r w:rsidDel="00267C2F">
                  <w:rPr>
                    <w:rFonts w:ascii="Times New Roman" w:hAnsi="Times New Roman" w:cs="Times New Roman"/>
                    <w:sz w:val="16"/>
                    <w:szCs w:val="16"/>
                    <w:lang w:val="en-GB"/>
                  </w:rPr>
                  <w:delText>CK</w:delText>
                </w:r>
              </w:del>
            </w:ins>
          </w:p>
        </w:tc>
        <w:tc>
          <w:tcPr>
            <w:tcW w:w="2766" w:type="dxa"/>
            <w:gridSpan w:val="2"/>
          </w:tcPr>
          <w:p w:rsidRPr="007E5669" w:rsidR="00326CAE" w:rsidP="00326CAE" w:rsidRDefault="00326CAE" w14:paraId="3EE6779A" w14:textId="1C3D546C">
            <w:pPr>
              <w:spacing w:after="0" w:line="276" w:lineRule="auto"/>
              <w:rPr>
                <w:ins w:author="Marek Jonas" w:date="2025-11-03T11:40:00Z" w:id="8085"/>
                <w:rFonts w:ascii="Times New Roman" w:hAnsi="Times New Roman" w:cs="Times New Roman"/>
                <w:sz w:val="16"/>
                <w:szCs w:val="16"/>
                <w:u w:val="single"/>
                <w:lang w:val="en-GB"/>
              </w:rPr>
            </w:pPr>
            <w:ins w:author="Marek Jonas" w:date="2025-11-03T11:40:00Z" w:id="8086">
              <w:del w:author="Carmen Garcia Montero" w:date="2025-11-03T15:47:00Z" w:id="8087">
                <w:r w:rsidDel="00267C2F">
                  <w:rPr>
                    <w:rFonts w:ascii="Times New Roman" w:hAnsi="Times New Roman" w:cs="Times New Roman"/>
                    <w:sz w:val="16"/>
                    <w:szCs w:val="16"/>
                    <w:u w:val="single"/>
                    <w:lang w:val="en-GB"/>
                  </w:rPr>
                  <w:delText>Permission validation request CU registration responsible</w:delText>
                </w:r>
              </w:del>
            </w:ins>
            <w:ins w:author="Marek Jonas" w:date="2025-11-03T11:52:00Z" w:id="8088">
              <w:del w:author="Carmen Garcia Montero" w:date="2025-11-03T15:47:00Z" w:id="8089">
                <w:r w:rsidDel="00267C2F">
                  <w:rPr>
                    <w:rFonts w:ascii="Times New Roman" w:hAnsi="Times New Roman" w:cs="Times New Roman"/>
                    <w:sz w:val="16"/>
                    <w:szCs w:val="16"/>
                    <w:u w:val="single"/>
                    <w:lang w:val="en-GB"/>
                  </w:rPr>
                  <w:delText xml:space="preserve"> party</w:delText>
                </w:r>
              </w:del>
            </w:ins>
          </w:p>
        </w:tc>
        <w:tc>
          <w:tcPr>
            <w:tcW w:w="3082" w:type="dxa"/>
            <w:gridSpan w:val="2"/>
          </w:tcPr>
          <w:p w:rsidR="00326CAE" w:rsidP="00326CAE" w:rsidRDefault="00326CAE" w14:paraId="2A871920" w14:textId="77777777">
            <w:pPr>
              <w:spacing w:after="0" w:line="276" w:lineRule="auto"/>
              <w:rPr>
                <w:ins w:author="Marek Jonas" w:date="2025-11-03T11:40:00Z" w:id="8090"/>
                <w:rFonts w:ascii="Times New Roman" w:hAnsi="Times New Roman" w:cs="Times New Roman"/>
                <w:sz w:val="16"/>
                <w:szCs w:val="16"/>
                <w:lang w:val="en-US"/>
              </w:rPr>
            </w:pPr>
            <w:ins w:author="Marek Jonas" w:date="2025-11-03T11:40:00Z" w:id="8091">
              <w:del w:author="Carmen Garcia Montero" w:date="2025-11-03T15:47:00Z" w:id="8092">
                <w:r w:rsidDel="00267C2F">
                  <w:rPr>
                    <w:rFonts w:ascii="Times New Roman" w:hAnsi="Times New Roman" w:cs="Times New Roman"/>
                    <w:sz w:val="16"/>
                    <w:szCs w:val="16"/>
                    <w:lang w:val="en-US"/>
                  </w:rPr>
                  <w:delText>CU module</w:delText>
                </w:r>
              </w:del>
            </w:ins>
          </w:p>
        </w:tc>
        <w:tc>
          <w:tcPr>
            <w:tcW w:w="3238" w:type="dxa"/>
          </w:tcPr>
          <w:p w:rsidR="00326CAE" w:rsidP="00326CAE" w:rsidRDefault="00326CAE" w14:paraId="1BDBB3B9" w14:textId="77777777">
            <w:pPr>
              <w:spacing w:after="0" w:line="276" w:lineRule="auto"/>
              <w:rPr>
                <w:ins w:author="Marek Jonas" w:date="2025-11-03T11:40:00Z" w:id="8093"/>
                <w:rFonts w:ascii="Times New Roman" w:hAnsi="Times New Roman" w:cs="Times New Roman"/>
                <w:sz w:val="16"/>
                <w:szCs w:val="16"/>
                <w:lang w:val="en-GB"/>
              </w:rPr>
            </w:pPr>
            <w:ins w:author="Marek Jonas" w:date="2025-11-03T11:40:00Z" w:id="8094">
              <w:del w:author="Carmen Garcia Montero" w:date="2025-11-03T15:47:00Z" w:id="8095">
                <w:r w:rsidRPr="00117039" w:rsidDel="00267C2F">
                  <w:rPr>
                    <w:rFonts w:ascii="Times New Roman" w:hAnsi="Times New Roman" w:cs="Times New Roman"/>
                    <w:sz w:val="16"/>
                    <w:szCs w:val="16"/>
                    <w:lang w:val="en-GB"/>
                  </w:rPr>
                  <w:delText>Identification of a flexibility information system module</w:delText>
                </w:r>
              </w:del>
            </w:ins>
          </w:p>
        </w:tc>
      </w:tr>
      <w:tr w:rsidRPr="009D46F8" w:rsidR="00326CAE" w:rsidTr="008F405D" w14:paraId="5A505FF7" w14:textId="77777777">
        <w:trPr>
          <w:trHeight w:val="300"/>
          <w:ins w:author="Marek Jonas" w:date="2025-11-03T11:40:00Z" w:id="8096"/>
        </w:trPr>
        <w:tc>
          <w:tcPr>
            <w:tcW w:w="828" w:type="dxa"/>
            <w:gridSpan w:val="3"/>
          </w:tcPr>
          <w:p w:rsidR="00326CAE" w:rsidP="00326CAE" w:rsidRDefault="00326CAE" w14:paraId="1B0B9526" w14:textId="77777777">
            <w:pPr>
              <w:spacing w:after="0" w:line="276" w:lineRule="auto"/>
              <w:jc w:val="center"/>
              <w:rPr>
                <w:ins w:author="Marek Jonas" w:date="2025-11-03T11:40:00Z" w:id="8097"/>
                <w:rFonts w:ascii="Times New Roman" w:hAnsi="Times New Roman" w:cs="Times New Roman"/>
                <w:sz w:val="16"/>
                <w:szCs w:val="16"/>
                <w:lang w:val="en-GB"/>
              </w:rPr>
            </w:pPr>
          </w:p>
        </w:tc>
        <w:tc>
          <w:tcPr>
            <w:tcW w:w="2766" w:type="dxa"/>
            <w:gridSpan w:val="2"/>
          </w:tcPr>
          <w:p w:rsidR="00326CAE" w:rsidP="00326CAE" w:rsidRDefault="00326CAE" w14:paraId="2665A5AD" w14:textId="77777777">
            <w:pPr>
              <w:spacing w:after="0" w:line="276" w:lineRule="auto"/>
              <w:rPr>
                <w:ins w:author="Marek Jonas" w:date="2025-11-03T11:40:00Z" w:id="8098"/>
                <w:rFonts w:ascii="Times New Roman" w:hAnsi="Times New Roman" w:cs="Times New Roman"/>
                <w:sz w:val="16"/>
                <w:szCs w:val="16"/>
                <w:u w:val="single"/>
                <w:lang w:val="en-GB"/>
              </w:rPr>
            </w:pPr>
          </w:p>
        </w:tc>
        <w:tc>
          <w:tcPr>
            <w:tcW w:w="3082" w:type="dxa"/>
            <w:gridSpan w:val="2"/>
          </w:tcPr>
          <w:p w:rsidR="00326CAE" w:rsidP="00326CAE" w:rsidRDefault="00326CAE" w14:paraId="2491B3A4" w14:textId="77777777">
            <w:pPr>
              <w:spacing w:after="0" w:line="276" w:lineRule="auto"/>
              <w:rPr>
                <w:ins w:author="Marek Jonas" w:date="2025-11-03T11:40:00Z" w:id="8099"/>
                <w:rFonts w:ascii="Times New Roman" w:hAnsi="Times New Roman" w:cs="Times New Roman"/>
                <w:sz w:val="16"/>
                <w:szCs w:val="16"/>
                <w:lang w:val="en-US"/>
              </w:rPr>
            </w:pPr>
            <w:ins w:author="Marek Jonas" w:date="2025-11-03T11:40:00Z" w:id="8100">
              <w:del w:author="Carmen Garcia Montero" w:date="2025-11-03T15:47:00Z" w:id="8101">
                <w:r w:rsidDel="00267C2F">
                  <w:rPr>
                    <w:rFonts w:ascii="Times New Roman" w:hAnsi="Times New Roman" w:cs="Times New Roman"/>
                    <w:sz w:val="16"/>
                    <w:szCs w:val="16"/>
                    <w:lang w:val="en-US"/>
                  </w:rPr>
                  <w:delText>Accounting point identifier</w:delText>
                </w:r>
              </w:del>
            </w:ins>
          </w:p>
        </w:tc>
        <w:tc>
          <w:tcPr>
            <w:tcW w:w="3238" w:type="dxa"/>
          </w:tcPr>
          <w:p w:rsidRPr="00117039" w:rsidR="00326CAE" w:rsidP="00326CAE" w:rsidRDefault="00326CAE" w14:paraId="04A57399" w14:textId="77777777">
            <w:pPr>
              <w:spacing w:after="0" w:line="276" w:lineRule="auto"/>
              <w:rPr>
                <w:ins w:author="Marek Jonas" w:date="2025-11-03T11:40:00Z" w:id="8102"/>
                <w:rFonts w:ascii="Times New Roman" w:hAnsi="Times New Roman" w:cs="Times New Roman"/>
                <w:sz w:val="16"/>
                <w:szCs w:val="16"/>
                <w:lang w:val="en-GB"/>
              </w:rPr>
            </w:pPr>
            <w:ins w:author="Marek Jonas" w:date="2025-11-03T11:40:00Z" w:id="8103">
              <w:del w:author="Carmen Garcia Montero" w:date="2025-11-03T15:47:00Z" w:id="8104">
                <w:r w:rsidRPr="00117039" w:rsidDel="00267C2F">
                  <w:rPr>
                    <w:rFonts w:ascii="Times New Roman" w:hAnsi="Times New Roman" w:cs="Times New Roman"/>
                    <w:sz w:val="16"/>
                    <w:szCs w:val="16"/>
                    <w:lang w:val="en-GB"/>
                  </w:rPr>
                  <w:delText>Identifier of the accounting point(s) the controllable unit has an impact on.</w:delText>
                </w:r>
              </w:del>
            </w:ins>
          </w:p>
        </w:tc>
      </w:tr>
      <w:tr w:rsidRPr="009D46F8" w:rsidR="00326CAE" w:rsidTr="008F405D" w14:paraId="04451513" w14:textId="77777777">
        <w:trPr>
          <w:trHeight w:val="300"/>
          <w:ins w:author="Marek Jonas" w:date="2025-11-03T11:40:00Z" w:id="8105"/>
        </w:trPr>
        <w:tc>
          <w:tcPr>
            <w:tcW w:w="828" w:type="dxa"/>
            <w:gridSpan w:val="3"/>
          </w:tcPr>
          <w:p w:rsidR="00326CAE" w:rsidP="00326CAE" w:rsidRDefault="00326CAE" w14:paraId="587E6716" w14:textId="77777777">
            <w:pPr>
              <w:spacing w:after="0" w:line="276" w:lineRule="auto"/>
              <w:jc w:val="center"/>
              <w:rPr>
                <w:ins w:author="Marek Jonas" w:date="2025-11-03T11:40:00Z" w:id="8106"/>
                <w:rFonts w:ascii="Times New Roman" w:hAnsi="Times New Roman" w:cs="Times New Roman"/>
                <w:sz w:val="16"/>
                <w:szCs w:val="16"/>
                <w:lang w:val="en-GB"/>
              </w:rPr>
            </w:pPr>
          </w:p>
        </w:tc>
        <w:tc>
          <w:tcPr>
            <w:tcW w:w="2766" w:type="dxa"/>
            <w:gridSpan w:val="2"/>
          </w:tcPr>
          <w:p w:rsidR="00326CAE" w:rsidP="00326CAE" w:rsidRDefault="00326CAE" w14:paraId="0445A777" w14:textId="77777777">
            <w:pPr>
              <w:spacing w:after="0" w:line="276" w:lineRule="auto"/>
              <w:rPr>
                <w:ins w:author="Marek Jonas" w:date="2025-11-03T11:40:00Z" w:id="8107"/>
                <w:rFonts w:ascii="Times New Roman" w:hAnsi="Times New Roman" w:cs="Times New Roman"/>
                <w:sz w:val="16"/>
                <w:szCs w:val="16"/>
                <w:u w:val="single"/>
                <w:lang w:val="en-GB"/>
              </w:rPr>
            </w:pPr>
          </w:p>
        </w:tc>
        <w:tc>
          <w:tcPr>
            <w:tcW w:w="3082" w:type="dxa"/>
            <w:gridSpan w:val="2"/>
          </w:tcPr>
          <w:p w:rsidR="00326CAE" w:rsidP="00326CAE" w:rsidRDefault="00326CAE" w14:paraId="7F3625FE" w14:textId="25C7A5D6">
            <w:pPr>
              <w:spacing w:after="0" w:line="276" w:lineRule="auto"/>
              <w:rPr>
                <w:ins w:author="Marek Jonas" w:date="2025-11-03T11:40:00Z" w:id="8108"/>
                <w:rFonts w:ascii="Times New Roman" w:hAnsi="Times New Roman" w:cs="Times New Roman"/>
                <w:sz w:val="16"/>
                <w:szCs w:val="16"/>
                <w:lang w:val="en-US"/>
              </w:rPr>
            </w:pPr>
            <w:ins w:author="Marek Jonas" w:date="2025-11-03T11:40:00Z" w:id="8109">
              <w:del w:author="Carmen Garcia Montero" w:date="2025-11-03T15:47:00Z" w:id="8110">
                <w:r w:rsidDel="00267C2F">
                  <w:rPr>
                    <w:rFonts w:ascii="Times New Roman" w:hAnsi="Times New Roman" w:cs="Times New Roman"/>
                    <w:sz w:val="16"/>
                    <w:szCs w:val="16"/>
                    <w:lang w:val="en-US"/>
                  </w:rPr>
                  <w:delText xml:space="preserve">CU registration responsible </w:delText>
                </w:r>
              </w:del>
            </w:ins>
            <w:ins w:author="Marek Jonas" w:date="2025-11-03T11:50:00Z" w:id="8111">
              <w:del w:author="Carmen Garcia Montero" w:date="2025-11-03T15:47:00Z" w:id="8112">
                <w:r w:rsidDel="00267C2F">
                  <w:rPr>
                    <w:rFonts w:ascii="Times New Roman" w:hAnsi="Times New Roman" w:cs="Times New Roman"/>
                    <w:sz w:val="16"/>
                    <w:szCs w:val="16"/>
                    <w:lang w:val="en-US"/>
                  </w:rPr>
                  <w:delText>party</w:delText>
                </w:r>
              </w:del>
            </w:ins>
            <w:ins w:author="Marek Jonas" w:date="2025-11-03T11:40:00Z" w:id="8113">
              <w:del w:author="Carmen Garcia Montero" w:date="2025-11-03T15:47:00Z" w:id="8114">
                <w:r w:rsidDel="00267C2F">
                  <w:rPr>
                    <w:rFonts w:ascii="Times New Roman" w:hAnsi="Times New Roman" w:cs="Times New Roman"/>
                    <w:sz w:val="16"/>
                    <w:szCs w:val="16"/>
                    <w:lang w:val="en-US"/>
                  </w:rPr>
                  <w:delText xml:space="preserve"> identification</w:delText>
                </w:r>
              </w:del>
            </w:ins>
          </w:p>
        </w:tc>
        <w:tc>
          <w:tcPr>
            <w:tcW w:w="3238" w:type="dxa"/>
          </w:tcPr>
          <w:p w:rsidRPr="00117039" w:rsidR="00326CAE" w:rsidP="00326CAE" w:rsidRDefault="00326CAE" w14:paraId="5B5C7017" w14:textId="4E2B48C7">
            <w:pPr>
              <w:spacing w:after="0" w:line="276" w:lineRule="auto"/>
              <w:rPr>
                <w:ins w:author="Marek Jonas" w:date="2025-11-03T11:40:00Z" w:id="8115"/>
                <w:rFonts w:ascii="Times New Roman" w:hAnsi="Times New Roman" w:cs="Times New Roman"/>
                <w:sz w:val="16"/>
                <w:szCs w:val="16"/>
                <w:lang w:val="en-GB"/>
              </w:rPr>
            </w:pPr>
            <w:ins w:author="Marek Jonas" w:date="2025-11-03T11:41:00Z" w:id="8116">
              <w:del w:author="Carmen Garcia Montero" w:date="2025-11-03T15:47:00Z" w:id="8117">
                <w:r w:rsidDel="00267C2F">
                  <w:rPr>
                    <w:rFonts w:ascii="Times New Roman" w:hAnsi="Times New Roman" w:cs="Times New Roman"/>
                    <w:sz w:val="16"/>
                    <w:szCs w:val="16"/>
                    <w:lang w:val="en-GB"/>
                  </w:rPr>
                  <w:delText>U</w:delText>
                </w:r>
              </w:del>
            </w:ins>
            <w:ins w:author="Marek Jonas" w:date="2025-11-03T11:40:00Z" w:id="8118">
              <w:del w:author="Carmen Garcia Montero" w:date="2025-11-03T15:47:00Z" w:id="8119">
                <w:r w:rsidRPr="00117039" w:rsidDel="00267C2F">
                  <w:rPr>
                    <w:rFonts w:ascii="Times New Roman" w:hAnsi="Times New Roman" w:cs="Times New Roman"/>
                    <w:sz w:val="16"/>
                    <w:szCs w:val="16"/>
                    <w:lang w:val="en-GB"/>
                  </w:rPr>
                  <w:delText xml:space="preserve">nique identification code of the </w:delText>
                </w:r>
              </w:del>
            </w:ins>
            <w:ins w:author="Marek Jonas" w:date="2025-11-03T11:41:00Z" w:id="8120">
              <w:del w:author="Carmen Garcia Montero" w:date="2025-11-03T15:47:00Z" w:id="8121">
                <w:r w:rsidDel="00267C2F">
                  <w:rPr>
                    <w:rFonts w:ascii="Times New Roman" w:hAnsi="Times New Roman" w:cs="Times New Roman"/>
                    <w:sz w:val="16"/>
                    <w:szCs w:val="16"/>
                    <w:lang w:val="en-GB"/>
                  </w:rPr>
                  <w:delText>CU registration responsible up to the national T&amp;C.</w:delText>
                </w:r>
              </w:del>
            </w:ins>
          </w:p>
        </w:tc>
      </w:tr>
      <w:tr w:rsidRPr="009D46F8" w:rsidR="00326CAE" w:rsidTr="008F405D" w14:paraId="7B08EC3B" w14:textId="77777777">
        <w:trPr>
          <w:trHeight w:val="300"/>
          <w:ins w:author="Marek Jonas" w:date="2025-11-03T11:40:00Z" w:id="8122"/>
        </w:trPr>
        <w:tc>
          <w:tcPr>
            <w:tcW w:w="828" w:type="dxa"/>
            <w:gridSpan w:val="3"/>
          </w:tcPr>
          <w:p w:rsidR="00326CAE" w:rsidP="00326CAE" w:rsidRDefault="00326CAE" w14:paraId="694630E6" w14:textId="77777777">
            <w:pPr>
              <w:spacing w:after="0" w:line="276" w:lineRule="auto"/>
              <w:jc w:val="center"/>
              <w:rPr>
                <w:ins w:author="Marek Jonas" w:date="2025-11-03T11:40:00Z" w:id="8123"/>
                <w:rFonts w:ascii="Times New Roman" w:hAnsi="Times New Roman" w:cs="Times New Roman"/>
                <w:sz w:val="16"/>
                <w:szCs w:val="16"/>
                <w:lang w:val="en-GB"/>
              </w:rPr>
            </w:pPr>
          </w:p>
        </w:tc>
        <w:tc>
          <w:tcPr>
            <w:tcW w:w="2766" w:type="dxa"/>
            <w:gridSpan w:val="2"/>
          </w:tcPr>
          <w:p w:rsidR="00326CAE" w:rsidP="00326CAE" w:rsidRDefault="00326CAE" w14:paraId="44CECDD5" w14:textId="77777777">
            <w:pPr>
              <w:spacing w:after="0" w:line="276" w:lineRule="auto"/>
              <w:rPr>
                <w:ins w:author="Marek Jonas" w:date="2025-11-03T11:40:00Z" w:id="8124"/>
                <w:rFonts w:ascii="Times New Roman" w:hAnsi="Times New Roman" w:cs="Times New Roman"/>
                <w:sz w:val="16"/>
                <w:szCs w:val="16"/>
                <w:u w:val="single"/>
                <w:lang w:val="en-GB"/>
              </w:rPr>
            </w:pPr>
          </w:p>
        </w:tc>
        <w:tc>
          <w:tcPr>
            <w:tcW w:w="3082" w:type="dxa"/>
            <w:gridSpan w:val="2"/>
          </w:tcPr>
          <w:p w:rsidR="00326CAE" w:rsidP="00326CAE" w:rsidRDefault="00326CAE" w14:paraId="4CBB3BE5" w14:textId="77777777">
            <w:pPr>
              <w:spacing w:after="0" w:line="276" w:lineRule="auto"/>
              <w:rPr>
                <w:ins w:author="Marek Jonas" w:date="2025-11-03T11:40:00Z" w:id="8125"/>
                <w:rFonts w:ascii="Times New Roman" w:hAnsi="Times New Roman" w:cs="Times New Roman"/>
                <w:sz w:val="16"/>
                <w:szCs w:val="16"/>
                <w:lang w:val="en-US"/>
              </w:rPr>
            </w:pPr>
            <w:ins w:author="Marek Jonas" w:date="2025-11-03T11:40:00Z" w:id="8126">
              <w:del w:author="Carmen Garcia Montero" w:date="2025-11-03T15:47:00Z" w:id="8127">
                <w:r w:rsidDel="00267C2F">
                  <w:rPr>
                    <w:rFonts w:ascii="Times New Roman" w:hAnsi="Times New Roman" w:cs="Times New Roman"/>
                    <w:sz w:val="16"/>
                    <w:szCs w:val="16"/>
                    <w:lang w:val="en-US"/>
                  </w:rPr>
                  <w:delText>Scope</w:delText>
                </w:r>
              </w:del>
            </w:ins>
          </w:p>
        </w:tc>
        <w:tc>
          <w:tcPr>
            <w:tcW w:w="3238" w:type="dxa"/>
          </w:tcPr>
          <w:p w:rsidRPr="00117039" w:rsidR="00326CAE" w:rsidP="00326CAE" w:rsidRDefault="00326CAE" w14:paraId="45F5A006" w14:textId="1674A449">
            <w:pPr>
              <w:spacing w:after="0" w:line="276" w:lineRule="auto"/>
              <w:rPr>
                <w:ins w:author="Marek Jonas" w:date="2025-11-03T11:40:00Z" w:id="8128"/>
                <w:rFonts w:ascii="Times New Roman" w:hAnsi="Times New Roman" w:cs="Times New Roman"/>
                <w:sz w:val="16"/>
                <w:szCs w:val="16"/>
                <w:lang w:val="en-GB"/>
              </w:rPr>
            </w:pPr>
            <w:ins w:author="Marek Jonas" w:date="2025-11-03T11:40:00Z" w:id="8129">
              <w:del w:author="Carmen Garcia Montero" w:date="2025-11-03T15:47:00Z" w:id="8130">
                <w:r w:rsidDel="00267C2F">
                  <w:rPr>
                    <w:rFonts w:ascii="Times New Roman" w:hAnsi="Times New Roman" w:cs="Times New Roman"/>
                    <w:sz w:val="16"/>
                    <w:szCs w:val="16"/>
                    <w:lang w:val="en-GB"/>
                  </w:rPr>
                  <w:delText xml:space="preserve">The scope of the permission </w:delText>
                </w:r>
              </w:del>
            </w:ins>
            <w:ins w:author="Marek Jonas" w:date="2025-11-03T11:45:00Z" w:id="8131">
              <w:del w:author="Carmen Garcia Montero" w:date="2025-11-03T15:47:00Z" w:id="8132">
                <w:r w:rsidDel="00267C2F">
                  <w:rPr>
                    <w:rFonts w:ascii="Times New Roman" w:hAnsi="Times New Roman" w:cs="Times New Roman"/>
                    <w:sz w:val="16"/>
                    <w:szCs w:val="16"/>
                    <w:lang w:val="en-GB"/>
                  </w:rPr>
                  <w:delText xml:space="preserve">requested to be </w:delText>
                </w:r>
              </w:del>
            </w:ins>
            <w:ins w:author="Marek Jonas" w:date="2025-11-03T11:40:00Z" w:id="8133">
              <w:del w:author="Carmen Garcia Montero" w:date="2025-11-03T15:47:00Z" w:id="8134">
                <w:r w:rsidDel="00267C2F">
                  <w:rPr>
                    <w:rFonts w:ascii="Times New Roman" w:hAnsi="Times New Roman" w:cs="Times New Roman"/>
                    <w:sz w:val="16"/>
                    <w:szCs w:val="16"/>
                    <w:lang w:val="en-GB"/>
                  </w:rPr>
                  <w:delText xml:space="preserve">given to the </w:delText>
                </w:r>
              </w:del>
            </w:ins>
            <w:ins w:author="Marek Jonas" w:date="2025-11-03T11:43:00Z" w:id="8135">
              <w:del w:author="Carmen Garcia Montero" w:date="2025-11-03T15:47:00Z" w:id="8136">
                <w:r w:rsidDel="00267C2F">
                  <w:rPr>
                    <w:rFonts w:ascii="Times New Roman" w:hAnsi="Times New Roman" w:cs="Times New Roman"/>
                    <w:sz w:val="16"/>
                    <w:szCs w:val="16"/>
                    <w:lang w:val="en-GB"/>
                  </w:rPr>
                  <w:delText>CU registration responsible</w:delText>
                </w:r>
              </w:del>
            </w:ins>
            <w:ins w:author="Marek Jonas" w:date="2025-11-03T11:40:00Z" w:id="8137">
              <w:del w:author="Carmen Garcia Montero" w:date="2025-11-03T15:47:00Z" w:id="8138">
                <w:r w:rsidDel="00267C2F">
                  <w:rPr>
                    <w:rFonts w:ascii="Times New Roman" w:hAnsi="Times New Roman" w:cs="Times New Roman"/>
                    <w:sz w:val="16"/>
                    <w:szCs w:val="16"/>
                    <w:lang w:val="en-GB"/>
                  </w:rPr>
                  <w:delText xml:space="preserve"> </w:delText>
                </w:r>
              </w:del>
            </w:ins>
            <w:ins w:author="Marek Jonas" w:date="2025-11-03T11:50:00Z" w:id="8139">
              <w:del w:author="Carmen Garcia Montero" w:date="2025-11-03T15:47:00Z" w:id="8140">
                <w:r w:rsidDel="00267C2F">
                  <w:rPr>
                    <w:rFonts w:ascii="Times New Roman" w:hAnsi="Times New Roman" w:cs="Times New Roman"/>
                    <w:sz w:val="16"/>
                    <w:szCs w:val="16"/>
                    <w:lang w:val="en-GB"/>
                  </w:rPr>
                  <w:delText xml:space="preserve">party </w:delText>
                </w:r>
              </w:del>
            </w:ins>
            <w:ins w:author="Marek Jonas" w:date="2025-11-03T11:40:00Z" w:id="8141">
              <w:del w:author="Carmen Garcia Montero" w:date="2025-11-03T15:47:00Z" w:id="8142">
                <w:r w:rsidDel="00267C2F">
                  <w:rPr>
                    <w:rFonts w:ascii="Times New Roman" w:hAnsi="Times New Roman" w:cs="Times New Roman"/>
                    <w:sz w:val="16"/>
                    <w:szCs w:val="16"/>
                    <w:lang w:val="en-GB"/>
                  </w:rPr>
                  <w:delText>by the final customer</w:delText>
                </w:r>
              </w:del>
            </w:ins>
          </w:p>
        </w:tc>
      </w:tr>
      <w:tr w:rsidRPr="00D26981" w:rsidR="00326CAE" w:rsidTr="0DC8649F" w14:paraId="1E029612" w14:textId="77777777">
        <w:trPr>
          <w:trHeight w:val="300"/>
          <w:ins w:author="Marek Jonas" w:date="2025-11-03T11:40:00Z" w:id="8143"/>
        </w:trPr>
        <w:tc>
          <w:tcPr>
            <w:tcW w:w="828" w:type="dxa"/>
            <w:gridSpan w:val="3"/>
          </w:tcPr>
          <w:p w:rsidRPr="00D26981" w:rsidR="00326CAE" w:rsidP="00326CAE" w:rsidRDefault="00326CAE" w14:paraId="31659189" w14:textId="77777777">
            <w:pPr>
              <w:spacing w:after="0" w:line="276" w:lineRule="auto"/>
              <w:jc w:val="center"/>
              <w:rPr>
                <w:ins w:author="Marek Jonas" w:date="2025-11-03T11:40:00Z" w:id="8144"/>
                <w:rFonts w:ascii="Times New Roman" w:hAnsi="Times New Roman" w:cs="Times New Roman"/>
                <w:sz w:val="16"/>
                <w:szCs w:val="16"/>
                <w:lang w:val="en-US"/>
                <w:rPrChange w:author="Marek Jonas" w:date="2025-11-03T11:40:00Z" w:id="8145">
                  <w:rPr>
                    <w:ins w:author="Marek Jonas" w:date="2025-11-03T11:40:00Z" w:id="8146"/>
                    <w:rFonts w:ascii="Times New Roman" w:hAnsi="Times New Roman" w:cs="Times New Roman"/>
                    <w:sz w:val="16"/>
                    <w:szCs w:val="16"/>
                    <w:lang w:val="en-GB"/>
                  </w:rPr>
                </w:rPrChange>
              </w:rPr>
            </w:pPr>
          </w:p>
        </w:tc>
        <w:tc>
          <w:tcPr>
            <w:tcW w:w="2766" w:type="dxa"/>
            <w:gridSpan w:val="2"/>
          </w:tcPr>
          <w:p w:rsidR="00326CAE" w:rsidP="00326CAE" w:rsidRDefault="00326CAE" w14:paraId="208D0F23" w14:textId="77777777">
            <w:pPr>
              <w:spacing w:after="0" w:line="276" w:lineRule="auto"/>
              <w:rPr>
                <w:ins w:author="Marek Jonas" w:date="2025-11-03T11:40:00Z" w:id="8147"/>
                <w:rFonts w:ascii="Times New Roman" w:hAnsi="Times New Roman" w:cs="Times New Roman"/>
                <w:sz w:val="16"/>
                <w:szCs w:val="16"/>
                <w:u w:val="single"/>
                <w:lang w:val="en-GB"/>
              </w:rPr>
            </w:pPr>
          </w:p>
        </w:tc>
        <w:tc>
          <w:tcPr>
            <w:tcW w:w="3082" w:type="dxa"/>
            <w:gridSpan w:val="2"/>
          </w:tcPr>
          <w:p w:rsidR="00326CAE" w:rsidP="00326CAE" w:rsidRDefault="00326CAE" w14:paraId="5E8A6770" w14:textId="77777777">
            <w:pPr>
              <w:spacing w:after="0" w:line="276" w:lineRule="auto"/>
              <w:rPr>
                <w:ins w:author="Marek Jonas" w:date="2025-11-03T11:40:00Z" w:id="8148"/>
                <w:rFonts w:ascii="Times New Roman" w:hAnsi="Times New Roman" w:cs="Times New Roman"/>
                <w:sz w:val="16"/>
                <w:szCs w:val="16"/>
                <w:lang w:val="en-US"/>
              </w:rPr>
            </w:pPr>
          </w:p>
        </w:tc>
        <w:tc>
          <w:tcPr>
            <w:tcW w:w="3238" w:type="dxa"/>
          </w:tcPr>
          <w:p w:rsidR="00326CAE" w:rsidP="00326CAE" w:rsidRDefault="00326CAE" w14:paraId="7EAF1697" w14:textId="77777777">
            <w:pPr>
              <w:spacing w:after="0" w:line="276" w:lineRule="auto"/>
              <w:rPr>
                <w:ins w:author="Marek Jonas" w:date="2025-11-03T11:40:00Z" w:id="8149"/>
                <w:rFonts w:ascii="Times New Roman" w:hAnsi="Times New Roman" w:cs="Times New Roman"/>
                <w:sz w:val="16"/>
                <w:szCs w:val="16"/>
                <w:lang w:val="en-GB"/>
              </w:rPr>
            </w:pPr>
          </w:p>
        </w:tc>
      </w:tr>
    </w:tbl>
    <w:p w:rsidRPr="00117039" w:rsidR="00105E05" w:rsidP="00117039" w:rsidRDefault="00105E05" w14:paraId="63507275" w14:textId="2D415E60">
      <w:pPr>
        <w:spacing w:after="0" w:line="276" w:lineRule="auto"/>
        <w:rPr>
          <w:rFonts w:ascii="Times New Roman" w:hAnsi="Times New Roman" w:cs="Times New Roman"/>
          <w:lang w:val="en-GB"/>
        </w:rPr>
      </w:pPr>
    </w:p>
    <w:sectPr w:rsidRPr="00117039" w:rsidR="00105E05">
      <w:headerReference w:type="default" r:id="rId71"/>
      <w:footerReference w:type="even" r:id="rId72"/>
      <w:footerReference w:type="default" r:id="rId73"/>
      <w:footerReference w:type="first" r:id="rId74"/>
      <w:pgSz w:w="11906" w:h="16838" w:orient="portrait"/>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DG" w:author="DO Giao" w:date="2025-09-16T13:26:00Z" w:id="1">
    <w:p w:rsidR="00837A7E" w:rsidRDefault="00837A7E" w14:paraId="1B280C83" w14:textId="2D16F71D">
      <w:pPr>
        <w:pStyle w:val="CommentText"/>
      </w:pPr>
      <w:r>
        <w:rPr>
          <w:rStyle w:val="CommentReference"/>
        </w:rPr>
        <w:annotationRef/>
      </w:r>
      <w:r w:rsidRPr="18B92A55">
        <w:t>Please update the table</w:t>
      </w:r>
    </w:p>
  </w:comment>
  <w:comment w:initials="DG" w:author="DO Giao" w:date="2025-06-05T14:11:00Z" w:id="242">
    <w:p w:rsidRPr="006742AF" w:rsidR="00D75CEE" w:rsidRDefault="00D75CEE" w14:paraId="71AE702D" w14:textId="254EC3C0">
      <w:pPr>
        <w:pStyle w:val="CommentText"/>
        <w:rPr>
          <w:lang w:val="en-GB"/>
        </w:rPr>
      </w:pPr>
      <w:r w:rsidRPr="006742AF">
        <w:rPr>
          <w:rStyle w:val="CommentReference"/>
          <w:lang w:val="en-GB"/>
        </w:rPr>
        <w:annotationRef/>
      </w:r>
      <w:r w:rsidRPr="006742AF">
        <w:rPr>
          <w:lang w:val="en-GB"/>
        </w:rPr>
        <w:t>Please add that in case the national rules don't  choose to implement some configurations, the related role would not exist</w:t>
      </w:r>
    </w:p>
  </w:comment>
  <w:comment w:initials="TK" w:author="Kokki Teemu" w:date="2025-10-17T13:26:00Z" w:id="241">
    <w:p w:rsidR="00D51527" w:rsidP="00D51527" w:rsidRDefault="00D51527" w14:paraId="4827F406" w14:textId="77777777">
      <w:pPr>
        <w:pStyle w:val="CommentText"/>
      </w:pPr>
      <w:r>
        <w:rPr>
          <w:rStyle w:val="CommentReference"/>
        </w:rPr>
        <w:annotationRef/>
      </w:r>
      <w:r>
        <w:rPr>
          <w:lang w:val="fi-FI"/>
        </w:rPr>
        <w:t xml:space="preserve">We should also note here that if for some procedural step there are no entitled parties (due to national T&amp;C) to receive the information, then the sender should not be required to send or notify that information either. </w:t>
      </w:r>
    </w:p>
  </w:comment>
  <w:comment w:initials="CG" w:author="Carmen Garcia Montero" w:date="2025-06-02T10:32:00Z" w:id="244">
    <w:p w:rsidRPr="006742AF" w:rsidR="00A15EE8" w:rsidP="00A15EE8" w:rsidRDefault="00A15EE8" w14:paraId="7C199E77" w14:textId="20F61682">
      <w:pPr>
        <w:pStyle w:val="CommentText"/>
        <w:rPr>
          <w:lang w:val="en-GB"/>
        </w:rPr>
      </w:pPr>
      <w:r w:rsidRPr="006742AF">
        <w:rPr>
          <w:rStyle w:val="CommentReference"/>
          <w:lang w:val="en-GB"/>
        </w:rPr>
        <w:annotationRef/>
      </w:r>
      <w:r w:rsidRPr="006742AF">
        <w:rPr>
          <w:lang w:val="en-GB"/>
        </w:rPr>
        <w:t>To be reviewed</w:t>
      </w:r>
    </w:p>
  </w:comment>
  <w:comment w:initials="CG" w:author="Carmen Garcia Montero" w:date="2025-06-02T10:33:00Z" w:id="245">
    <w:p w:rsidRPr="006742AF" w:rsidR="00AF3CE4" w:rsidP="00AF3CE4" w:rsidRDefault="00AF3CE4" w14:paraId="2FFFF708" w14:textId="77777777">
      <w:pPr>
        <w:pStyle w:val="CommentText"/>
        <w:rPr>
          <w:lang w:val="en-GB"/>
        </w:rPr>
      </w:pPr>
      <w:r w:rsidRPr="006742AF">
        <w:rPr>
          <w:rStyle w:val="CommentReference"/>
          <w:lang w:val="en-GB"/>
        </w:rPr>
        <w:annotationRef/>
      </w:r>
      <w:r w:rsidRPr="006742AF">
        <w:rPr>
          <w:lang w:val="en-GB"/>
        </w:rPr>
        <w:t xml:space="preserve">Example to be added? </w:t>
      </w:r>
    </w:p>
  </w:comment>
  <w:comment w:initials="TK" w:author="Kokki Teemu" w:date="2025-10-22T09:46:00Z" w:id="264">
    <w:p w:rsidR="00E31062" w:rsidP="00E31062" w:rsidRDefault="00E31062" w14:paraId="7B600197" w14:textId="77777777">
      <w:pPr>
        <w:pStyle w:val="CommentText"/>
      </w:pPr>
      <w:r>
        <w:rPr>
          <w:rStyle w:val="CommentReference"/>
        </w:rPr>
        <w:annotationRef/>
      </w:r>
      <w:r>
        <w:rPr>
          <w:lang w:val="fi-FI"/>
        </w:rPr>
        <w:t xml:space="preserve">Minor note regarding formatting. This used to be a prominent main level heading in the first IR and the same with tables 2, 3 and 4. And in fact they were numbered with Table I, Table II, Table III, Table IV. </w:t>
      </w:r>
    </w:p>
  </w:comment>
  <w:comment w:initials="LG" w:author="Lorena Garcia Lorenzo" w:date="2025-10-14T15:34:00Z" w:id="276">
    <w:p w:rsidR="0098021A" w:rsidP="0098021A" w:rsidRDefault="006B4D6F" w14:paraId="0BEE3E04" w14:textId="77777777">
      <w:pPr>
        <w:pStyle w:val="CommentText"/>
      </w:pPr>
      <w:r>
        <w:rPr>
          <w:rStyle w:val="CommentReference"/>
        </w:rPr>
        <w:annotationRef/>
      </w:r>
      <w:r w:rsidR="0098021A">
        <w:t>EC: Can it be more than one organisation?</w:t>
      </w:r>
    </w:p>
  </w:comment>
  <w:comment w:initials="WL" w:author="Wojciech Lubczyński" w:date="2025-10-31T08:34:00Z" w:id="277">
    <w:p w:rsidR="00DB56D7" w:rsidRDefault="00DB56D7" w14:paraId="259F5D4A" w14:textId="1B5948D1">
      <w:pPr>
        <w:pStyle w:val="CommentText"/>
      </w:pPr>
      <w:r>
        <w:rPr>
          <w:rStyle w:val="CommentReference"/>
        </w:rPr>
        <w:annotationRef/>
      </w:r>
      <w:r w:rsidRPr="77694E72">
        <w:t>Yes, in the case of decentralised model of FIS</w:t>
      </w:r>
    </w:p>
  </w:comment>
  <w:comment w:initials="CG" w:author="Carmen Garcia Montero" w:date="2025-06-23T10:52:00Z" w:id="282">
    <w:p w:rsidRPr="006742AF" w:rsidR="008E5181" w:rsidP="008E5181" w:rsidRDefault="008E5181" w14:paraId="4A1469C8" w14:textId="70637AE6">
      <w:pPr>
        <w:pStyle w:val="CommentText"/>
        <w:rPr>
          <w:lang w:val="en-GB"/>
        </w:rPr>
      </w:pPr>
      <w:r w:rsidRPr="006742AF">
        <w:rPr>
          <w:rStyle w:val="CommentReference"/>
          <w:lang w:val="en-GB"/>
        </w:rPr>
        <w:annotationRef/>
      </w:r>
      <w:r w:rsidRPr="006742AF">
        <w:rPr>
          <w:lang w:val="en-GB"/>
        </w:rPr>
        <w:t xml:space="preserve">To be clarified: Is it testing facilities? </w:t>
      </w:r>
    </w:p>
  </w:comment>
  <w:comment w:initials="WL" w:author="Wojciech Lubczyński" w:date="2025-10-31T08:36:00Z" w:id="283">
    <w:p w:rsidR="00DB56D7" w:rsidRDefault="00DB56D7" w14:paraId="226E3927" w14:textId="6AF28CBC">
      <w:pPr>
        <w:pStyle w:val="CommentText"/>
      </w:pPr>
      <w:r>
        <w:rPr>
          <w:rStyle w:val="CommentReference"/>
        </w:rPr>
        <w:annotationRef/>
      </w:r>
      <w:r w:rsidRPr="0962CFDC">
        <w:t>The term "test environments" should be used instead of "testing facielities". NCDR define this as a "test environments"</w:t>
      </w:r>
    </w:p>
  </w:comment>
  <w:comment w:initials="LG" w:author="Lorena Garcia Lorenzo" w:date="2025-10-14T15:35:00Z" w:id="290">
    <w:p w:rsidR="0098021A" w:rsidP="0098021A" w:rsidRDefault="002577F9" w14:paraId="71E0A5FB" w14:textId="77777777">
      <w:pPr>
        <w:pStyle w:val="CommentText"/>
      </w:pPr>
      <w:r>
        <w:rPr>
          <w:rStyle w:val="CommentReference"/>
        </w:rPr>
        <w:annotationRef/>
      </w:r>
      <w:r w:rsidR="0098021A">
        <w:t>EC: similar as above</w:t>
      </w:r>
    </w:p>
  </w:comment>
  <w:comment w:initials="WL" w:author="Wojciech Lubczyński" w:date="2025-10-31T08:37:00Z" w:id="291">
    <w:p w:rsidR="00DB56D7" w:rsidRDefault="00DB56D7" w14:paraId="12CA4176" w14:textId="6D47B313">
      <w:pPr>
        <w:pStyle w:val="CommentText"/>
      </w:pPr>
      <w:r>
        <w:rPr>
          <w:rStyle w:val="CommentReference"/>
        </w:rPr>
        <w:annotationRef/>
      </w:r>
      <w:r w:rsidRPr="6A1FA0D9">
        <w:t>Yes, in the case of decentralised model of FIS</w:t>
      </w:r>
    </w:p>
  </w:comment>
  <w:comment w:initials="CG" w:author="Carmen Garcia Montero" w:date="2025-06-23T10:53:00Z" w:id="297">
    <w:p w:rsidRPr="006742AF" w:rsidR="008E5181" w:rsidP="008E5181" w:rsidRDefault="008E5181" w14:paraId="0E6E82B6" w14:textId="454D53AD">
      <w:pPr>
        <w:pStyle w:val="CommentText"/>
        <w:rPr>
          <w:lang w:val="en-GB"/>
        </w:rPr>
      </w:pPr>
      <w:r w:rsidRPr="006742AF">
        <w:rPr>
          <w:rStyle w:val="CommentReference"/>
          <w:lang w:val="en-GB"/>
        </w:rPr>
        <w:annotationRef/>
      </w:r>
      <w:r w:rsidRPr="006742AF">
        <w:rPr>
          <w:lang w:val="en-GB"/>
        </w:rPr>
        <w:t>To be clarified: Is it testing facilities?</w:t>
      </w:r>
    </w:p>
  </w:comment>
  <w:comment w:initials="WL" w:author="Wojciech Lubczyński" w:date="2025-10-31T08:37:00Z" w:id="298">
    <w:p w:rsidR="00DB56D7" w:rsidRDefault="00DB56D7" w14:paraId="32FF5875" w14:textId="25CB28DE">
      <w:pPr>
        <w:pStyle w:val="CommentText"/>
      </w:pPr>
      <w:r>
        <w:rPr>
          <w:rStyle w:val="CommentReference"/>
        </w:rPr>
        <w:annotationRef/>
      </w:r>
      <w:r w:rsidRPr="37F65D49">
        <w:t>The term "test environments" should be used instead of "testing facielities". NCDR define this as a "test environments"</w:t>
      </w:r>
    </w:p>
  </w:comment>
  <w:comment w:initials="PW" w:author="Paul de Wit" w:date="2025-10-29T00:44:00Z" w:id="321">
    <w:p w:rsidR="008679B7" w:rsidRDefault="008679B7" w14:paraId="410852F7" w14:textId="5077483B">
      <w:pPr>
        <w:pStyle w:val="CommentText"/>
      </w:pPr>
      <w:r>
        <w:rPr>
          <w:rStyle w:val="CommentReference"/>
        </w:rPr>
        <w:annotationRef/>
      </w:r>
      <w:r w:rsidRPr="031F9BD2">
        <w:t>Aren't we missing the National terms and conditions for balance service providers (NCDR Art. 11(2))</w:t>
      </w:r>
    </w:p>
  </w:comment>
  <w:comment w:initials="LD" w:author="DO Giao [2]" w:date="2025-10-29T15:43:00Z" w:id="322">
    <w:p w:rsidR="00A03138" w:rsidP="00A03138" w:rsidRDefault="00125A83" w14:paraId="6142CA43" w14:textId="77777777">
      <w:pPr>
        <w:pStyle w:val="CommentText"/>
      </w:pPr>
      <w:r>
        <w:rPr>
          <w:rStyle w:val="CommentReference"/>
        </w:rPr>
        <w:annotationRef/>
      </w:r>
      <w:r w:rsidR="00A03138">
        <w:t>Agree, but the article 5(5b) refer to art 11 which refers both to national TCs for local markets or to balancing</w:t>
      </w:r>
    </w:p>
  </w:comment>
  <w:comment w:initials="PW" w:author="Paul de Wit" w:date="2025-10-29T01:07:00Z" w:id="344">
    <w:p w:rsidR="008679B7" w:rsidRDefault="008679B7" w14:paraId="58EED4F1" w14:textId="3CC204C1">
      <w:pPr>
        <w:pStyle w:val="CommentText"/>
      </w:pPr>
      <w:r>
        <w:rPr>
          <w:rStyle w:val="CommentReference"/>
        </w:rPr>
        <w:annotationRef/>
      </w:r>
      <w:r w:rsidRPr="03367E8A">
        <w:t xml:space="preserve">We are very precise in the IR CS on where and how the BRP of the supplier is used in the processes. Also we mention in the IR CS about the BRP "The exchange of this information is optional and not required where it is already contained in the national data exchange model." </w:t>
      </w:r>
    </w:p>
    <w:p w:rsidR="008679B7" w:rsidRDefault="008679B7" w14:paraId="01B66FEF" w14:textId="6FF05BB5">
      <w:pPr>
        <w:pStyle w:val="CommentText"/>
      </w:pPr>
      <w:r w:rsidRPr="4433B915">
        <w:t xml:space="preserve">Why do we don't do it here. Also in the IR CS we have a list of BRPs etc in Table 1. Why not here?? </w:t>
      </w:r>
    </w:p>
  </w:comment>
  <w:comment w:initials="DG" w:author="DO Giao" w:date="2025-10-09T15:51:00Z" w:id="378">
    <w:p w:rsidR="008757EF" w:rsidRDefault="008757EF" w14:paraId="768ACF52" w14:textId="25C60A76">
      <w:pPr>
        <w:pStyle w:val="CommentText"/>
      </w:pPr>
      <w:r>
        <w:rPr>
          <w:rStyle w:val="CommentReference"/>
        </w:rPr>
        <w:annotationRef/>
      </w:r>
      <w:r w:rsidRPr="25F88737">
        <w:t xml:space="preserve">Please consider that limiting to situation of one line is not relevant. </w:t>
      </w:r>
    </w:p>
    <w:p w:rsidR="008757EF" w:rsidRDefault="008757EF" w14:paraId="011ABFB5" w14:textId="51DE91E7">
      <w:pPr>
        <w:pStyle w:val="CommentText"/>
      </w:pPr>
      <w:r w:rsidRPr="6CF1349A">
        <w:t>Potential rewording: with relevant connecting system operators' grid</w:t>
      </w:r>
    </w:p>
  </w:comment>
  <w:comment w:initials="MD" w:author="DION-DEMAEL Michele" w:date="2025-07-10T14:36:00Z" w:id="369">
    <w:p w:rsidRPr="006742AF" w:rsidR="008F3F44" w:rsidP="008F3F44" w:rsidRDefault="008F3F44" w14:paraId="0DCEECC7" w14:textId="77777777">
      <w:pPr>
        <w:pStyle w:val="CommentText"/>
        <w:rPr>
          <w:lang w:val="en-GB"/>
        </w:rPr>
      </w:pPr>
      <w:r w:rsidRPr="006742AF">
        <w:rPr>
          <w:rStyle w:val="CommentReference"/>
          <w:lang w:val="en-GB"/>
        </w:rPr>
        <w:annotationRef/>
      </w:r>
      <w:r w:rsidRPr="006742AF">
        <w:rPr>
          <w:lang w:val="en-GB"/>
        </w:rPr>
        <w:t xml:space="preserve">The ‘service validation point’ defines the metered data which are used for the quantification of the services </w:t>
      </w:r>
    </w:p>
  </w:comment>
  <w:comment w:initials="SH" w:author="Hübl Stefan" w:date="2025-09-10T09:53:00Z" w:id="370">
    <w:p w:rsidR="006B6A1C" w:rsidP="006B6A1C" w:rsidRDefault="006B6A1C" w14:paraId="1D1FBB8F" w14:textId="77777777">
      <w:pPr>
        <w:pStyle w:val="CommentText"/>
      </w:pPr>
      <w:r>
        <w:rPr>
          <w:rStyle w:val="CommentReference"/>
        </w:rPr>
        <w:annotationRef/>
      </w:r>
      <w:r>
        <w:t>Of one CU?</w:t>
      </w:r>
    </w:p>
  </w:comment>
  <w:comment w:initials="DG" w:author="DO Giao" w:date="2025-09-16T13:32:00Z" w:id="371">
    <w:p w:rsidR="00837A7E" w:rsidRDefault="00837A7E" w14:paraId="4CBE37A3" w14:textId="484F1B71">
      <w:pPr>
        <w:pStyle w:val="CommentText"/>
      </w:pPr>
      <w:r>
        <w:rPr>
          <w:rStyle w:val="CommentReference"/>
        </w:rPr>
        <w:annotationRef/>
      </w:r>
      <w:r w:rsidRPr="228FB8C3">
        <w:t>Normally of an ensemble of CUs behind the same point where a final customer is connected</w:t>
      </w:r>
    </w:p>
  </w:comment>
  <w:comment w:initials="PW" w:author="Paul de Wit" w:date="2025-10-10T11:16:00Z" w:id="379">
    <w:p w:rsidR="006E691B" w:rsidRDefault="006E691B" w14:paraId="317E9150" w14:textId="5BBA0B04">
      <w:pPr>
        <w:pStyle w:val="CommentText"/>
      </w:pPr>
      <w:r>
        <w:rPr>
          <w:rStyle w:val="CommentReference"/>
        </w:rPr>
        <w:annotationRef/>
      </w:r>
      <w:r w:rsidRPr="6EFD4A07">
        <w:t>Is it always one line? One connection can also contains one or more physicals lines.</w:t>
      </w:r>
    </w:p>
  </w:comment>
  <w:comment w:initials="PW" w:author="Paul de Wit" w:date="2025-10-29T01:01:00Z" w:id="367">
    <w:p w:rsidR="008679B7" w:rsidRDefault="008679B7" w14:paraId="7326ECF9" w14:textId="7FD2037E">
      <w:pPr>
        <w:pStyle w:val="CommentText"/>
      </w:pPr>
      <w:r>
        <w:rPr>
          <w:rStyle w:val="CommentReference"/>
        </w:rPr>
        <w:annotationRef/>
      </w:r>
      <w:r w:rsidRPr="6056EA52">
        <w:t>It is very strange if we don't mention it in the text that we ask here.</w:t>
      </w:r>
    </w:p>
  </w:comment>
  <w:comment w:initials="CG" w:author="Carmen Garcia Montero" w:date="2025-06-02T10:46:00Z" w:id="381">
    <w:p w:rsidRPr="006742AF" w:rsidR="00666A93" w:rsidP="00666A93" w:rsidRDefault="00666A93" w14:paraId="4F247D4A" w14:textId="40084972">
      <w:pPr>
        <w:pStyle w:val="CommentText"/>
        <w:rPr>
          <w:lang w:val="en-GB"/>
        </w:rPr>
      </w:pPr>
      <w:r w:rsidRPr="006742AF">
        <w:rPr>
          <w:rStyle w:val="CommentReference"/>
          <w:lang w:val="en-GB"/>
        </w:rPr>
        <w:annotationRef/>
      </w:r>
      <w:r w:rsidRPr="006742AF">
        <w:rPr>
          <w:lang w:val="en-GB"/>
        </w:rPr>
        <w:t>To be discussed</w:t>
      </w:r>
    </w:p>
  </w:comment>
  <w:comment w:initials="B[" w:author="Bhagyashree Wahie" w:date="2025-11-19T10:42:00Z" w:id="419">
    <w:p w:rsidR="00FC5743" w:rsidRDefault="00FC5743" w14:paraId="51B184BE" w14:textId="255500AF">
      <w:pPr>
        <w:pStyle w:val="CommentText"/>
      </w:pPr>
      <w:r>
        <w:rPr>
          <w:rStyle w:val="CommentReference"/>
        </w:rPr>
        <w:annotationRef/>
      </w:r>
      <w:r w:rsidRPr="6790ABF9">
        <w:t>Baseline Validator  is not present in this table</w:t>
      </w:r>
    </w:p>
  </w:comment>
  <w:comment w:initials="WL" w:author="Wojciech Lubczyński" w:date="1900-01-01T00:00:00Z" w:id="422">
    <w:p w:rsidR="00DB56D7" w:rsidRDefault="00DB56D7" w14:paraId="596112A8" w14:textId="4F45A1BF">
      <w:pPr>
        <w:pStyle w:val="CommentText"/>
      </w:pPr>
      <w:r>
        <w:rPr>
          <w:rStyle w:val="CommentReference"/>
        </w:rPr>
        <w:annotationRef/>
      </w:r>
      <w:r w:rsidRPr="6F68E494">
        <w:t>There is no definition of "Baseline validation responsible" role. This role is used in procedure 34</w:t>
      </w:r>
    </w:p>
  </w:comment>
  <w:comment w:initials="MD" w:author="DION-DEMAEL Michele" w:date="2025-07-24T10:55:00Z" w:id="424">
    <w:p w:rsidRPr="006742AF" w:rsidR="009A7E61" w:rsidP="009A7E61" w:rsidRDefault="009A7E61" w14:paraId="75486780" w14:textId="77777777">
      <w:pPr>
        <w:pStyle w:val="CommentText"/>
        <w:rPr>
          <w:lang w:val="en-GB"/>
        </w:rPr>
      </w:pPr>
      <w:r w:rsidRPr="006742AF">
        <w:rPr>
          <w:rStyle w:val="CommentReference"/>
          <w:lang w:val="en-GB"/>
        </w:rPr>
        <w:annotationRef/>
      </w:r>
      <w:r w:rsidRPr="006742AF">
        <w:rPr>
          <w:lang w:val="en-GB"/>
        </w:rPr>
        <w:t xml:space="preserve">Do we have to keep this column as all the roles are qualified as «business» role ? </w:t>
      </w:r>
    </w:p>
  </w:comment>
  <w:comment w:initials="PW" w:author="Paul de Wit" w:date="2025-11-01T15:10:00Z" w:id="430">
    <w:p w:rsidR="002E5A8F" w:rsidRDefault="002E5A8F" w14:paraId="34C50E83" w14:textId="3AE46985">
      <w:pPr>
        <w:pStyle w:val="CommentText"/>
      </w:pPr>
      <w:r>
        <w:rPr>
          <w:rStyle w:val="CommentReference"/>
        </w:rPr>
        <w:annotationRef/>
      </w:r>
      <w:r w:rsidRPr="2B30E3C6">
        <w:t>This goes beyond the definition of a Final Customer!</w:t>
      </w:r>
    </w:p>
  </w:comment>
  <w:comment w:initials="BW" w:author="Bhagyashree Wahie [2]" w:date="2025-10-13T16:19:00Z" w:id="437">
    <w:p w:rsidR="00936789" w:rsidP="00936789" w:rsidRDefault="002D1513" w14:paraId="2829B369" w14:textId="77777777">
      <w:pPr>
        <w:pStyle w:val="CommentText"/>
      </w:pPr>
      <w:r>
        <w:rPr>
          <w:rStyle w:val="CommentReference"/>
        </w:rPr>
        <w:annotationRef/>
      </w:r>
      <w:r w:rsidR="00936789">
        <w:rPr>
          <w:b/>
          <w:bCs/>
          <w:color w:val="333333"/>
          <w:highlight w:val="white"/>
        </w:rPr>
        <w:t xml:space="preserve">TF3 definition alignment proposal for Part 2 Table 2 and Part 1 Article 2: </w:t>
      </w:r>
      <w:r w:rsidR="00936789">
        <w:rPr>
          <w:color w:val="333333"/>
          <w:highlight w:val="white"/>
        </w:rPr>
        <w:t>a party responsible for storing and distributing CU master data within the flexibility information system including registering the parties linked to the CU (</w:t>
      </w:r>
      <w:r w:rsidR="00936789">
        <w:rPr>
          <w:i/>
          <w:iCs/>
          <w:color w:val="333333"/>
          <w:highlight w:val="white"/>
        </w:rPr>
        <w:t>Note: see also NC DR Article 28</w:t>
      </w:r>
      <w:r w:rsidR="00936789">
        <w:rPr>
          <w:color w:val="333333"/>
          <w:highlight w:val="white"/>
        </w:rPr>
        <w:t>)</w:t>
      </w:r>
      <w:r w:rsidR="00936789">
        <w:t xml:space="preserve"> </w:t>
      </w:r>
    </w:p>
  </w:comment>
  <w:comment w:initials="FD" w:author="Fernando Dominguez" w:date="2025-10-17T14:25:00Z" w:id="438">
    <w:p w:rsidR="009005DE" w:rsidP="009005DE" w:rsidRDefault="009005DE" w14:paraId="5DCC0E84" w14:textId="77777777">
      <w:pPr>
        <w:pStyle w:val="CommentText"/>
      </w:pPr>
      <w:r>
        <w:rPr>
          <w:rStyle w:val="CommentReference"/>
        </w:rPr>
        <w:annotationRef/>
      </w:r>
      <w:r>
        <w:rPr>
          <w:lang w:val="en-GB"/>
        </w:rPr>
        <w:t xml:space="preserve">Jonas Marek: </w:t>
      </w:r>
      <w:r>
        <w:rPr>
          <w:lang w:val="de-DE"/>
        </w:rPr>
        <w:t>What was the reason to name the „registering“ explicitly? As other procedures are defined at Art. 28 NCDR.</w:t>
      </w:r>
    </w:p>
    <w:p w:rsidR="009005DE" w:rsidP="009005DE" w:rsidRDefault="009005DE" w14:paraId="7855D8D5" w14:textId="77777777">
      <w:pPr>
        <w:pStyle w:val="CommentText"/>
      </w:pPr>
    </w:p>
    <w:p w:rsidR="009005DE" w:rsidP="009005DE" w:rsidRDefault="009005DE" w14:paraId="6F4993FF" w14:textId="77777777">
      <w:pPr>
        <w:pStyle w:val="CommentText"/>
      </w:pPr>
      <w:r>
        <w:rPr>
          <w:lang w:val="de-DE"/>
        </w:rPr>
        <w:t>I would propose to delete „including registering the parties linked to the CU (</w:t>
      </w:r>
      <w:r>
        <w:rPr>
          <w:i/>
          <w:iCs/>
          <w:lang w:val="de-DE"/>
        </w:rPr>
        <w:t>Note: see also NC DR Article 28</w:t>
      </w:r>
      <w:r>
        <w:rPr>
          <w:lang w:val="de-DE"/>
        </w:rPr>
        <w:t>)“</w:t>
      </w:r>
    </w:p>
  </w:comment>
  <w:comment w:initials="MD" w:author="DION-DEMAEL Michele" w:date="2025-10-30T15:28:00Z" w:id="439">
    <w:p w:rsidR="00B14B56" w:rsidP="00B14B56" w:rsidRDefault="00B14B56" w14:paraId="18F8380C" w14:textId="77777777">
      <w:pPr>
        <w:pStyle w:val="CommentText"/>
      </w:pPr>
      <w:r>
        <w:rPr>
          <w:rStyle w:val="CommentReference"/>
        </w:rPr>
        <w:annotationRef/>
      </w:r>
      <w:r>
        <w:t>Ok</w:t>
      </w:r>
    </w:p>
  </w:comment>
  <w:comment w:initials="BW" w:author="Bhagyashree Wahie [2]" w:date="2025-10-13T16:21:00Z" w:id="450">
    <w:p w:rsidR="0096192B" w:rsidP="0096192B" w:rsidRDefault="0096192B" w14:paraId="6AD89217" w14:textId="2894241F">
      <w:pPr>
        <w:pStyle w:val="CommentText"/>
      </w:pPr>
      <w:r>
        <w:rPr>
          <w:rStyle w:val="CommentReference"/>
        </w:rPr>
        <w:annotationRef/>
      </w:r>
      <w:r>
        <w:rPr>
          <w:b/>
          <w:bCs/>
          <w:color w:val="333333"/>
          <w:highlight w:val="white"/>
        </w:rPr>
        <w:t>TF3 definition alignment proposal for Part 2 Table 2 and Part 1 Article 2:</w:t>
      </w:r>
      <w:r>
        <w:rPr>
          <w:color w:val="333333"/>
          <w:highlight w:val="white"/>
        </w:rPr>
        <w:t xml:space="preserve"> a party responsible for storing and distributing SP master data within the flexibility information system including registering the parties linked to the SPU and SPG. (</w:t>
      </w:r>
      <w:r>
        <w:rPr>
          <w:i/>
          <w:iCs/>
          <w:color w:val="333333"/>
          <w:highlight w:val="white"/>
        </w:rPr>
        <w:t>Note: This includes SPU and SPG master data)</w:t>
      </w:r>
      <w:r>
        <w:t xml:space="preserve"> </w:t>
      </w:r>
    </w:p>
  </w:comment>
  <w:comment w:initials="BW" w:author="Bhagyashree Wahie [2]" w:date="2025-10-13T16:23:00Z" w:id="465">
    <w:p w:rsidR="00FF4393" w:rsidP="00FF4393" w:rsidRDefault="00D2031C" w14:paraId="610F0350" w14:textId="77777777">
      <w:pPr>
        <w:pStyle w:val="CommentText"/>
      </w:pPr>
      <w:r>
        <w:rPr>
          <w:rStyle w:val="CommentReference"/>
        </w:rPr>
        <w:annotationRef/>
      </w:r>
      <w:r w:rsidR="00FF4393">
        <w:rPr>
          <w:b/>
          <w:bCs/>
          <w:color w:val="333333"/>
          <w:highlight w:val="white"/>
        </w:rPr>
        <w:t>TF3 definition alignment proposal for Part 2 Table 2 and Part 1 Article 2:</w:t>
      </w:r>
      <w:r w:rsidR="00FF4393">
        <w:rPr>
          <w:color w:val="333333"/>
          <w:highlight w:val="white"/>
        </w:rPr>
        <w:t xml:space="preserve"> a party responsible </w:t>
      </w:r>
      <w:r w:rsidR="00FF4393">
        <w:rPr>
          <w:b/>
          <w:bCs/>
          <w:color w:val="333333"/>
          <w:highlight w:val="white"/>
        </w:rPr>
        <w:t>for calculating</w:t>
      </w:r>
      <w:r w:rsidR="00FF4393">
        <w:rPr>
          <w:color w:val="333333"/>
          <w:highlight w:val="white"/>
        </w:rPr>
        <w:t xml:space="preserve"> the baseline of a resource according to a baselining method. </w:t>
      </w:r>
    </w:p>
  </w:comment>
  <w:comment w:initials="BW" w:author="Bhagyashree Wahie [2]" w:date="2025-10-13T16:25:00Z" w:id="470">
    <w:p w:rsidR="0046756E" w:rsidP="0046756E" w:rsidRDefault="0046756E" w14:paraId="32C6095E" w14:textId="77777777">
      <w:pPr>
        <w:pStyle w:val="CommentText"/>
      </w:pPr>
      <w:r>
        <w:rPr>
          <w:rStyle w:val="CommentReference"/>
        </w:rPr>
        <w:annotationRef/>
      </w:r>
      <w:r>
        <w:rPr>
          <w:b/>
          <w:bCs/>
          <w:color w:val="333333"/>
          <w:highlight w:val="white"/>
        </w:rPr>
        <w:t xml:space="preserve">TF3 definition alignment proposal for Part 2 Table 2 and Part 1 Article 2: </w:t>
      </w:r>
      <w:r>
        <w:rPr>
          <w:color w:val="333333"/>
          <w:highlight w:val="white"/>
        </w:rPr>
        <w:t xml:space="preserve">a party responsible for storing and distributing baselines to entitled parties. </w:t>
      </w:r>
    </w:p>
  </w:comment>
  <w:comment w:initials="BW" w:author="Bhagyashree Wahie [2]" w:date="2025-10-13T16:27:00Z" w:id="496">
    <w:p w:rsidR="002B4EE6" w:rsidP="002B4EE6" w:rsidRDefault="002B4EE6" w14:paraId="49EE08FA" w14:textId="77777777">
      <w:pPr>
        <w:pStyle w:val="CommentText"/>
      </w:pPr>
      <w:r>
        <w:rPr>
          <w:rStyle w:val="CommentReference"/>
        </w:rPr>
        <w:annotationRef/>
      </w:r>
      <w:r>
        <w:rPr>
          <w:b/>
          <w:bCs/>
          <w:color w:val="333333"/>
          <w:highlight w:val="white"/>
        </w:rPr>
        <w:t xml:space="preserve">TF3 definition alignment proposal for Part 2 Table 2 and Part 1 Article 2: </w:t>
      </w:r>
      <w:r>
        <w:rPr>
          <w:color w:val="333333"/>
          <w:highlight w:val="white"/>
        </w:rPr>
        <w:t>a party responsible for the aggregation of validated historical or near real-time metering and consumption data, DMD data and calculated data. This data is aggregated according to the terms and conditions pursuant to Article 11 of NCDR and pursuant to Article 18 of the Commission Regulation (EU) 2017/2195.</w:t>
      </w:r>
    </w:p>
  </w:comment>
  <w:comment w:initials="AP" w:author="Albrecht, Patrick" w:date="2025-10-20T11:41:00Z" w:id="497">
    <w:p w:rsidR="00F424FF" w:rsidRDefault="00F424FF" w14:paraId="2F4BE3F3" w14:textId="6388A84B">
      <w:pPr>
        <w:pStyle w:val="CommentText"/>
      </w:pPr>
      <w:r>
        <w:rPr>
          <w:rStyle w:val="CommentReference"/>
        </w:rPr>
        <w:annotationRef/>
      </w:r>
      <w:r w:rsidRPr="3080DA12">
        <w:t>A party responsible for the aggregation of validated historical metering and consumption data , near real-time metering and consumption data, DMD data or calculated data. This data is aggregated according to the terms and conditions pursuant to Article 11 of NCDR and pursuant to Article 18 of the Commission Regulation (EU) 2017/2195. </w:t>
      </w:r>
    </w:p>
  </w:comment>
  <w:comment w:initials="BW" w:author="Bhagyashree Wahie [2]" w:date="2025-10-13T16:37:00Z" w:id="506">
    <w:p w:rsidR="001566FA" w:rsidP="001566FA" w:rsidRDefault="001566FA" w14:paraId="7583002A" w14:textId="77777777">
      <w:pPr>
        <w:pStyle w:val="CommentText"/>
      </w:pPr>
      <w:r>
        <w:rPr>
          <w:rStyle w:val="CommentReference"/>
        </w:rPr>
        <w:annotationRef/>
      </w:r>
      <w:r>
        <w:rPr>
          <w:b/>
          <w:bCs/>
          <w:color w:val="333333"/>
          <w:highlight w:val="white"/>
        </w:rPr>
        <w:t xml:space="preserve">TF3 definition alignment proposal for Part 2 Table 2 and Part 1 Article 2: </w:t>
      </w:r>
      <w:r>
        <w:rPr>
          <w:color w:val="333333"/>
          <w:highlight w:val="white"/>
        </w:rPr>
        <w:t>TBD later</w:t>
      </w:r>
    </w:p>
  </w:comment>
  <w:comment w:initials="DG" w:author="DO Giao" w:date="2025-09-29T17:30:00Z" w:id="514">
    <w:p w:rsidR="00462AB5" w:rsidRDefault="00462AB5" w14:paraId="084B0AFD" w14:textId="26FEE06F">
      <w:pPr>
        <w:pStyle w:val="CommentText"/>
      </w:pPr>
      <w:r>
        <w:rPr>
          <w:rStyle w:val="CommentReference"/>
        </w:rPr>
        <w:annotationRef/>
      </w:r>
      <w:r w:rsidRPr="19CD344E">
        <w:t>Alignment with Part 1, and with definition of data administrator handling validated data</w:t>
      </w:r>
    </w:p>
  </w:comment>
  <w:comment w:initials="BW" w:author="Bhagyashree Wahie [2]" w:date="2025-10-13T16:29:00Z" w:id="511">
    <w:p w:rsidR="00AC4C35" w:rsidP="00AC4C35" w:rsidRDefault="00AC4C35" w14:paraId="162A7E1F" w14:textId="77777777">
      <w:pPr>
        <w:pStyle w:val="CommentText"/>
      </w:pPr>
      <w:r>
        <w:rPr>
          <w:rStyle w:val="CommentReference"/>
        </w:rPr>
        <w:annotationRef/>
      </w:r>
      <w:r>
        <w:rPr>
          <w:b/>
          <w:bCs/>
          <w:color w:val="333333"/>
          <w:highlight w:val="white"/>
        </w:rPr>
        <w:t xml:space="preserve">TF3 definition alignment proposal for Part 2 Table 2 and Part 1 Article 2: </w:t>
      </w:r>
      <w:r>
        <w:rPr>
          <w:color w:val="333333"/>
          <w:highlight w:val="white"/>
        </w:rPr>
        <w:t>TBD later</w:t>
      </w:r>
    </w:p>
  </w:comment>
  <w:comment w:initials="AP" w:author="Albrecht, Patrick [2]" w:date="2025-10-28T08:01:00Z" w:id="519">
    <w:p w:rsidR="00E9738A" w:rsidP="00E9738A" w:rsidRDefault="00E9738A" w14:paraId="6A50B300" w14:textId="77777777">
      <w:pPr>
        <w:pStyle w:val="CommentText"/>
      </w:pPr>
      <w:r>
        <w:rPr>
          <w:rStyle w:val="CommentReference"/>
        </w:rPr>
        <w:annotationRef/>
      </w:r>
      <w:r w:rsidRPr="359FBA16">
        <w:t>I realized this is very broad. We might want to be more specific since this can be any data as long as its calculated.</w:t>
      </w:r>
    </w:p>
  </w:comment>
  <w:comment w:initials="FD" w:author="Fernando Dominguez" w:date="2025-10-17T14:28:00Z" w:id="529">
    <w:p w:rsidR="001312A9" w:rsidP="001312A9" w:rsidRDefault="001312A9" w14:paraId="1834DA69" w14:textId="77777777">
      <w:pPr>
        <w:pStyle w:val="CommentText"/>
      </w:pPr>
      <w:r>
        <w:rPr>
          <w:rStyle w:val="CommentReference"/>
        </w:rPr>
        <w:annotationRef/>
      </w:r>
      <w:r>
        <w:rPr>
          <w:lang w:val="en-GB"/>
        </w:rPr>
        <w:t>Modified to align with main document as a result of TF3 comments and team evaluation.</w:t>
      </w:r>
    </w:p>
  </w:comment>
  <w:comment w:initials="BW" w:author="Bhagyashree Wahie" w:date="2025-10-01T10:00:00Z" w:id="535">
    <w:p w:rsidR="007377A5" w:rsidP="007377A5" w:rsidRDefault="007377A5" w14:paraId="63A0C84A" w14:textId="77777777">
      <w:r>
        <w:annotationRef/>
      </w:r>
      <w:r w:rsidRPr="1A7B53D5">
        <w:rPr>
          <w:b/>
          <w:bCs/>
        </w:rPr>
        <w:t>TF3 definition alignment proposal for Part 2 Table 2 and Part 1 Article 2:</w:t>
      </w:r>
      <w:r w:rsidRPr="538C4454">
        <w:t xml:space="preserve"> A party entitled to interact with the CU module administrator to register, update and de-register CU master data on behalf of the final customer.</w:t>
      </w:r>
    </w:p>
  </w:comment>
  <w:comment w:initials="JM" w:author="Marek Jonas" w:date="2025-10-15T11:22:00Z" w:id="538">
    <w:p w:rsidR="007377A5" w:rsidP="007377A5" w:rsidRDefault="007377A5" w14:paraId="2A309B92" w14:textId="77777777">
      <w:pPr>
        <w:pStyle w:val="CommentText"/>
      </w:pPr>
      <w:r>
        <w:rPr>
          <w:rStyle w:val="CommentReference"/>
        </w:rPr>
        <w:annotationRef/>
      </w:r>
      <w:r>
        <w:t>Preferred choice to ensure consistency to interact within roles and not IT systems.</w:t>
      </w:r>
    </w:p>
  </w:comment>
  <w:comment w:initials="BW" w:author="Bhagyashree Wahie [2]" w:date="2025-10-13T16:21:00Z" w:id="523">
    <w:p w:rsidR="00936789" w:rsidP="00936789" w:rsidRDefault="00936789" w14:paraId="13718307" w14:textId="77777777">
      <w:pPr>
        <w:pStyle w:val="CommentText"/>
      </w:pPr>
      <w:r>
        <w:rPr>
          <w:rStyle w:val="CommentReference"/>
        </w:rPr>
        <w:annotationRef/>
      </w:r>
      <w:r>
        <w:rPr>
          <w:b/>
          <w:bCs/>
          <w:color w:val="333333"/>
          <w:highlight w:val="white"/>
        </w:rPr>
        <w:t>TF3 definition alignment proposal for Part 2 Table 2 and Part 1 Article 2:</w:t>
      </w:r>
      <w:r>
        <w:rPr>
          <w:color w:val="333333"/>
          <w:highlight w:val="white"/>
        </w:rPr>
        <w:t xml:space="preserve"> A party entitled to interact with the CU module administrator to register, update and de-register CU master data on behalf of the final customer.</w:t>
      </w:r>
      <w:r>
        <w:t xml:space="preserve"> </w:t>
      </w:r>
    </w:p>
  </w:comment>
  <w:comment w:initials="BW" w:author="Bhagyashree Wahie [2]" w:date="2025-10-13T16:41:00Z" w:id="542">
    <w:p w:rsidR="0016287B" w:rsidP="0016287B" w:rsidRDefault="0016287B" w14:paraId="0C145F20" w14:textId="77777777">
      <w:pPr>
        <w:pStyle w:val="CommentText"/>
      </w:pPr>
      <w:r>
        <w:rPr>
          <w:rStyle w:val="CommentReference"/>
        </w:rPr>
        <w:annotationRef/>
      </w:r>
      <w:r>
        <w:rPr>
          <w:b/>
          <w:bCs/>
          <w:color w:val="333333"/>
          <w:highlight w:val="white"/>
        </w:rPr>
        <w:t xml:space="preserve">TF3 definition alignment proposal for Part 2 Table 2 and Part 1 Article 2: </w:t>
      </w:r>
      <w:r>
        <w:rPr>
          <w:color w:val="333333"/>
          <w:highlight w:val="white"/>
        </w:rPr>
        <w:t>a party that must receive or send data because it is responsible for performing specific tasks according to the national terms and conditions pursuant to Articles 11, 14, 24 and 45 of NCDR and pursuant to Article 18 of the Commission Regulation (EU) 2017/2195.</w:t>
      </w:r>
      <w:r>
        <w:t xml:space="preserve"> </w:t>
      </w:r>
    </w:p>
  </w:comment>
  <w:comment w:initials="BW" w:author="Bhagyashree Wahie [2]" w:date="2025-10-13T16:42:00Z" w:id="554">
    <w:p w:rsidR="00C54CCC" w:rsidP="00C54CCC" w:rsidRDefault="00C54CCC" w14:paraId="67D705F2" w14:textId="77777777">
      <w:pPr>
        <w:pStyle w:val="CommentText"/>
      </w:pPr>
      <w:r>
        <w:rPr>
          <w:rStyle w:val="CommentReference"/>
        </w:rPr>
        <w:annotationRef/>
      </w:r>
      <w:r>
        <w:rPr>
          <w:b/>
          <w:bCs/>
          <w:color w:val="333333"/>
          <w:highlight w:val="white"/>
        </w:rPr>
        <w:t xml:space="preserve">TF3 definition alignment proposal for Part 2 Table 2 and Part 1 Article 2: </w:t>
      </w:r>
      <w:r>
        <w:rPr>
          <w:color w:val="333333"/>
          <w:highlight w:val="white"/>
        </w:rPr>
        <w:t>a party performing product pre-qualification as described in the</w:t>
      </w:r>
      <w:r>
        <w:rPr>
          <w:color w:val="FF0000"/>
          <w:highlight w:val="white"/>
        </w:rPr>
        <w:t xml:space="preserve"> articles</w:t>
      </w:r>
      <w:r>
        <w:rPr>
          <w:color w:val="333333"/>
          <w:highlight w:val="white"/>
        </w:rPr>
        <w:t xml:space="preserve"> (</w:t>
      </w:r>
      <w:r>
        <w:rPr>
          <w:i/>
          <w:iCs/>
          <w:color w:val="333333"/>
          <w:highlight w:val="white"/>
        </w:rPr>
        <w:t>Note: TBC with TF2 the articles being used</w:t>
      </w:r>
      <w:r>
        <w:rPr>
          <w:color w:val="333333"/>
          <w:highlight w:val="white"/>
        </w:rPr>
        <w:t>)</w:t>
      </w:r>
      <w:r>
        <w:t xml:space="preserve"> </w:t>
      </w:r>
    </w:p>
  </w:comment>
  <w:comment w:initials="DG" w:author="DO Giao" w:date="2025-10-23T10:15:00Z" w:id="555">
    <w:p w:rsidR="00F62BC8" w:rsidRDefault="00F62BC8" w14:paraId="51B6D68B" w14:textId="67BC5C6A">
      <w:pPr>
        <w:pStyle w:val="CommentText"/>
      </w:pPr>
      <w:r>
        <w:rPr>
          <w:rStyle w:val="CommentReference"/>
        </w:rPr>
        <w:annotationRef/>
      </w:r>
      <w:r w:rsidRPr="687B2181">
        <w:t>taken</w:t>
      </w:r>
    </w:p>
  </w:comment>
  <w:comment w:initials="BW" w:author="Bhagyashree Wahie [2]" w:date="2025-10-13T16:42:00Z" w:id="560">
    <w:p w:rsidR="00967ED2" w:rsidP="00967ED2" w:rsidRDefault="00967ED2" w14:paraId="5CEEA36C" w14:textId="77777777">
      <w:pPr>
        <w:pStyle w:val="CommentText"/>
      </w:pPr>
      <w:r>
        <w:rPr>
          <w:rStyle w:val="CommentReference"/>
        </w:rPr>
        <w:annotationRef/>
      </w:r>
      <w:r>
        <w:rPr>
          <w:b/>
          <w:bCs/>
          <w:color w:val="333333"/>
          <w:highlight w:val="white"/>
        </w:rPr>
        <w:t xml:space="preserve">TF3 definition alignment proposal for Part 2 Table 2 and Part 1 Article 2: </w:t>
      </w:r>
      <w:r>
        <w:rPr>
          <w:color w:val="333333"/>
          <w:highlight w:val="white"/>
        </w:rPr>
        <w:t>a party performing product verification as described in the articles (</w:t>
      </w:r>
      <w:r>
        <w:rPr>
          <w:i/>
          <w:iCs/>
          <w:color w:val="333333"/>
          <w:highlight w:val="white"/>
        </w:rPr>
        <w:t>Note: TBC with TF2 the articles being used</w:t>
      </w:r>
      <w:r>
        <w:rPr>
          <w:color w:val="333333"/>
          <w:highlight w:val="white"/>
        </w:rPr>
        <w:t>)</w:t>
      </w:r>
      <w:r>
        <w:t xml:space="preserve"> </w:t>
      </w:r>
    </w:p>
  </w:comment>
  <w:comment w:initials="DG" w:author="DO Giao" w:date="2025-10-23T10:15:00Z" w:id="561">
    <w:p w:rsidR="00582A76" w:rsidRDefault="00582A76" w14:paraId="5EF0CB87" w14:textId="38204D28">
      <w:pPr>
        <w:pStyle w:val="CommentText"/>
      </w:pPr>
      <w:r>
        <w:rPr>
          <w:rStyle w:val="CommentReference"/>
        </w:rPr>
        <w:annotationRef/>
      </w:r>
      <w:r w:rsidRPr="11C8DB91">
        <w:t>taken</w:t>
      </w:r>
    </w:p>
  </w:comment>
  <w:comment w:initials="BW" w:author="Bhagyashree Wahie [2]" w:date="2025-10-13T16:43:00Z" w:id="566">
    <w:p w:rsidR="00BE2FA2" w:rsidP="00BE2FA2" w:rsidRDefault="00BE2FA2" w14:paraId="730E2E52" w14:textId="77777777">
      <w:pPr>
        <w:pStyle w:val="CommentText"/>
      </w:pPr>
      <w:r>
        <w:rPr>
          <w:rStyle w:val="CommentReference"/>
        </w:rPr>
        <w:annotationRef/>
      </w:r>
      <w:r>
        <w:rPr>
          <w:b/>
          <w:bCs/>
          <w:color w:val="333333"/>
          <w:highlight w:val="white"/>
        </w:rPr>
        <w:t xml:space="preserve">TF3 definition alignment proposal for Part 2 Table 2 and Part 1 Article 2: </w:t>
      </w:r>
      <w:r>
        <w:rPr>
          <w:color w:val="333333"/>
          <w:highlight w:val="white"/>
        </w:rPr>
        <w:t>a party performing activation test as described in the articles (</w:t>
      </w:r>
      <w:r>
        <w:rPr>
          <w:i/>
          <w:iCs/>
          <w:color w:val="333333"/>
          <w:highlight w:val="white"/>
        </w:rPr>
        <w:t>Note: TBC with TF2 the articles being used</w:t>
      </w:r>
      <w:r>
        <w:rPr>
          <w:color w:val="333333"/>
          <w:highlight w:val="white"/>
        </w:rPr>
        <w:t>)</w:t>
      </w:r>
      <w:r>
        <w:t xml:space="preserve"> </w:t>
      </w:r>
    </w:p>
  </w:comment>
  <w:comment w:initials="DG" w:author="DO Giao" w:date="2025-10-23T10:16:00Z" w:id="567">
    <w:p w:rsidR="00582A76" w:rsidRDefault="00582A76" w14:paraId="116C5A7D" w14:textId="1D5C5DB7">
      <w:pPr>
        <w:pStyle w:val="CommentText"/>
      </w:pPr>
      <w:r>
        <w:rPr>
          <w:rStyle w:val="CommentReference"/>
        </w:rPr>
        <w:annotationRef/>
      </w:r>
      <w:r w:rsidRPr="574F3EC8">
        <w:t>taken</w:t>
      </w:r>
    </w:p>
  </w:comment>
  <w:comment w:initials="BW" w:author="Bhagyashree Wahie [2]" w:date="2025-10-13T16:43:00Z" w:id="572">
    <w:p w:rsidR="0094298E" w:rsidP="0094298E" w:rsidRDefault="0094298E" w14:paraId="1AA12ADC" w14:textId="77777777">
      <w:pPr>
        <w:pStyle w:val="CommentText"/>
      </w:pPr>
      <w:r>
        <w:rPr>
          <w:rStyle w:val="CommentReference"/>
        </w:rPr>
        <w:annotationRef/>
      </w:r>
      <w:r>
        <w:rPr>
          <w:b/>
          <w:bCs/>
          <w:color w:val="333333"/>
          <w:highlight w:val="white"/>
        </w:rPr>
        <w:t xml:space="preserve">TF3 definition alignment proposal for Part 2 Table 2 and Part 1 Article 2: </w:t>
      </w:r>
      <w:r>
        <w:rPr>
          <w:color w:val="333333"/>
          <w:highlight w:val="white"/>
        </w:rPr>
        <w:t>To add a fulform of PQ- Pre-qualification.</w:t>
      </w:r>
      <w:r>
        <w:t xml:space="preserve"> </w:t>
      </w:r>
    </w:p>
  </w:comment>
  <w:comment w:initials="DG" w:author="DO Giao" w:date="2025-10-23T10:16:00Z" w:id="573">
    <w:p w:rsidR="00582A76" w:rsidRDefault="00582A76" w14:paraId="3F8AC14F" w14:textId="770AFCD0">
      <w:pPr>
        <w:pStyle w:val="CommentText"/>
      </w:pPr>
      <w:r>
        <w:rPr>
          <w:rStyle w:val="CommentReference"/>
        </w:rPr>
        <w:annotationRef/>
      </w:r>
      <w:r w:rsidRPr="15E51B2E">
        <w:t>taken</w:t>
      </w:r>
    </w:p>
  </w:comment>
  <w:comment w:initials="JM" w:author="Marek Jonas" w:date="2025-10-27T15:47:00Z" w:id="588">
    <w:p w:rsidR="004F4F7F" w:rsidP="004F4F7F" w:rsidRDefault="004F4F7F" w14:paraId="78E4EF4B" w14:textId="77777777">
      <w:pPr>
        <w:pStyle w:val="CommentText"/>
      </w:pPr>
      <w:r>
        <w:rPr>
          <w:rStyle w:val="CommentReference"/>
        </w:rPr>
        <w:annotationRef/>
      </w:r>
      <w:r>
        <w:t>Used in CU registration and update procedure.</w:t>
      </w:r>
    </w:p>
  </w:comment>
  <w:comment w:initials="LG" w:author="Lorena Garcia Lorenzo" w:date="2025-10-14T15:36:00Z" w:id="629">
    <w:p w:rsidR="0098021A" w:rsidP="0098021A" w:rsidRDefault="00156AEB" w14:paraId="150B9901" w14:textId="77777777">
      <w:pPr>
        <w:pStyle w:val="CommentText"/>
      </w:pPr>
      <w:r>
        <w:rPr>
          <w:rStyle w:val="CommentReference"/>
        </w:rPr>
        <w:annotationRef/>
      </w:r>
      <w:r w:rsidR="0098021A">
        <w:t>EC: When final customer suppose to initiate such procedures, is this possible/practical. Shouldn't be done through a valid permission?</w:t>
      </w:r>
    </w:p>
  </w:comment>
  <w:comment w:initials="PW" w:author="Paul de Wit" w:date="2025-11-01T15:44:00Z" w:id="636">
    <w:p w:rsidR="002E5A8F" w:rsidRDefault="002E5A8F" w14:paraId="46EFFCB0" w14:textId="6599E708">
      <w:pPr>
        <w:pStyle w:val="CommentText"/>
      </w:pPr>
      <w:r>
        <w:rPr>
          <w:rStyle w:val="CommentReference"/>
        </w:rPr>
        <w:annotationRef/>
      </w:r>
      <w:r w:rsidRPr="4EA2CB16">
        <w:t>Add also Service validation point here?</w:t>
      </w:r>
    </w:p>
  </w:comment>
  <w:comment w:initials="LG" w:author="Lorena Garcia Lorenzo" w:date="2025-10-14T15:37:00Z" w:id="652">
    <w:p w:rsidR="0098021A" w:rsidP="0098021A" w:rsidRDefault="00244B19" w14:paraId="3779F8C8" w14:textId="77777777">
      <w:pPr>
        <w:pStyle w:val="CommentText"/>
      </w:pPr>
      <w:r>
        <w:rPr>
          <w:rStyle w:val="CommentReference"/>
        </w:rPr>
        <w:annotationRef/>
      </w:r>
      <w:r w:rsidR="0098021A">
        <w:t>EC: in the FIS I suppose</w:t>
      </w:r>
    </w:p>
  </w:comment>
  <w:comment w:initials="WL" w:author="Wojciech Lubczyński" w:date="2025-07-11T16:30:00Z" w:id="690">
    <w:p w:rsidRPr="006742AF" w:rsidR="00B66716" w:rsidP="00B66716" w:rsidRDefault="00B66716" w14:paraId="6514CFF3" w14:textId="2981F70E">
      <w:pPr>
        <w:pStyle w:val="CommentText"/>
        <w:rPr>
          <w:lang w:val="en-GB"/>
        </w:rPr>
      </w:pPr>
      <w:r w:rsidRPr="006742AF">
        <w:rPr>
          <w:rStyle w:val="CommentReference"/>
          <w:lang w:val="en-GB"/>
        </w:rPr>
        <w:annotationRef/>
      </w:r>
      <w:r w:rsidRPr="006742AF">
        <w:rPr>
          <w:lang w:val="en-GB"/>
        </w:rPr>
        <w:t> Where is the product defined and described (in ToEq?)</w:t>
      </w:r>
    </w:p>
  </w:comment>
  <w:comment w:initials="LG" w:author="Lorena Garcia Lorenzo" w:date="2025-10-14T15:37:00Z" w:id="713">
    <w:p w:rsidR="0098021A" w:rsidP="0098021A" w:rsidRDefault="00343647" w14:paraId="689E3829" w14:textId="77777777">
      <w:pPr>
        <w:pStyle w:val="CommentText"/>
      </w:pPr>
      <w:r>
        <w:rPr>
          <w:rStyle w:val="CommentReference"/>
        </w:rPr>
        <w:annotationRef/>
      </w:r>
      <w:r w:rsidR="0098021A">
        <w:t xml:space="preserve">EC: 'terms and conditions' according to NCDR? </w:t>
      </w:r>
    </w:p>
  </w:comment>
  <w:comment w:initials="TK" w:author="Kokki Teemu" w:date="2025-10-31T15:55:00Z" w:id="714">
    <w:p w:rsidR="009D202B" w:rsidP="009D202B" w:rsidRDefault="009D202B" w14:paraId="786F4B39" w14:textId="77777777">
      <w:pPr>
        <w:pStyle w:val="CommentText"/>
      </w:pPr>
      <w:r>
        <w:rPr>
          <w:rStyle w:val="CommentReference"/>
        </w:rPr>
        <w:annotationRef/>
      </w:r>
      <w:r>
        <w:rPr>
          <w:lang w:val="fi-FI"/>
        </w:rPr>
        <w:t xml:space="preserve">Changes this to ”national arrangements”, as it could be coming from national law or other places. </w:t>
      </w:r>
    </w:p>
  </w:comment>
  <w:comment w:initials="LL" w:author="Lorena Garcia Lorenzo" w:date="2025-07-15T10:50:00Z" w:id="728">
    <w:p w:rsidRPr="006742AF" w:rsidR="009E0080" w:rsidP="009E0080" w:rsidRDefault="009E0080" w14:paraId="0E95952B" w14:textId="6DFEA31C">
      <w:pPr>
        <w:pStyle w:val="CommentText"/>
        <w:rPr>
          <w:lang w:val="en-GB"/>
        </w:rPr>
      </w:pPr>
      <w:r w:rsidRPr="006742AF">
        <w:rPr>
          <w:rStyle w:val="CommentReference"/>
          <w:lang w:val="en-GB"/>
        </w:rPr>
        <w:annotationRef/>
      </w:r>
      <w:r w:rsidRPr="006742AF">
        <w:rPr>
          <w:lang w:val="en-GB"/>
        </w:rPr>
        <w:t>PMO TO DO: Reorganization of procedures for Phase 2. In order:</w:t>
      </w:r>
    </w:p>
    <w:p w:rsidRPr="006742AF" w:rsidR="009E0080" w:rsidP="009E0080" w:rsidRDefault="009E0080" w14:paraId="1B885144" w14:textId="77777777">
      <w:pPr>
        <w:pStyle w:val="CommentText"/>
        <w:rPr>
          <w:lang w:val="en-GB"/>
        </w:rPr>
      </w:pPr>
    </w:p>
    <w:p w:rsidRPr="006742AF" w:rsidR="009E0080" w:rsidP="009E0080" w:rsidRDefault="009E0080" w14:paraId="57A24B7C" w14:textId="77777777">
      <w:pPr>
        <w:pStyle w:val="CommentText"/>
        <w:rPr>
          <w:lang w:val="en-GB"/>
        </w:rPr>
      </w:pPr>
      <w:r w:rsidRPr="006742AF">
        <w:rPr>
          <w:lang w:val="en-GB"/>
        </w:rPr>
        <w:t>1. Flexibility information system (including SPU/G).</w:t>
      </w:r>
    </w:p>
    <w:p w:rsidRPr="006742AF" w:rsidR="009E0080" w:rsidP="009E0080" w:rsidRDefault="009E0080" w14:paraId="0836AD37" w14:textId="77777777">
      <w:pPr>
        <w:pStyle w:val="CommentText"/>
        <w:rPr>
          <w:lang w:val="en-GB"/>
        </w:rPr>
      </w:pPr>
      <w:r w:rsidRPr="006742AF">
        <w:rPr>
          <w:lang w:val="en-GB"/>
        </w:rPr>
        <w:t>2. Pre-qualification.</w:t>
      </w:r>
    </w:p>
    <w:p w:rsidRPr="006742AF" w:rsidR="009E0080" w:rsidP="009E0080" w:rsidRDefault="009E0080" w14:paraId="349FD04D" w14:textId="77777777">
      <w:pPr>
        <w:pStyle w:val="CommentText"/>
        <w:rPr>
          <w:lang w:val="en-GB"/>
        </w:rPr>
      </w:pPr>
      <w:r w:rsidRPr="006742AF">
        <w:rPr>
          <w:lang w:val="en-GB"/>
        </w:rPr>
        <w:t>3. Bidding.</w:t>
      </w:r>
    </w:p>
    <w:p w:rsidRPr="006742AF" w:rsidR="009E0080" w:rsidP="009E0080" w:rsidRDefault="009E0080" w14:paraId="7206F216" w14:textId="77777777">
      <w:pPr>
        <w:pStyle w:val="CommentText"/>
        <w:rPr>
          <w:lang w:val="en-GB"/>
        </w:rPr>
      </w:pPr>
      <w:r w:rsidRPr="006742AF">
        <w:rPr>
          <w:lang w:val="en-GB"/>
        </w:rPr>
        <w:t>4. Quantification.</w:t>
      </w:r>
    </w:p>
  </w:comment>
  <w:comment w:initials="TK" w:author="Kokki Teemu" w:date="2025-11-03T09:56:00Z" w:id="727">
    <w:p w:rsidR="0011529F" w:rsidP="0011529F" w:rsidRDefault="0011529F" w14:paraId="23E835BE" w14:textId="77777777">
      <w:pPr>
        <w:pStyle w:val="CommentText"/>
      </w:pPr>
      <w:r>
        <w:rPr>
          <w:rStyle w:val="CommentReference"/>
        </w:rPr>
        <w:annotationRef/>
      </w:r>
      <w:r>
        <w:rPr>
          <w:lang w:val="fi-FI"/>
        </w:rPr>
        <w:t>Procedure removed as per SP group decision.</w:t>
      </w:r>
    </w:p>
  </w:comment>
  <w:comment w:initials="Rv" w:author="Rick van Beek" w:date="2025-06-06T12:38:00Z" w:id="761">
    <w:p w:rsidRPr="006742AF" w:rsidR="00CD35CD" w:rsidP="00CD35CD" w:rsidRDefault="00CD35CD" w14:paraId="0D6AAAAA" w14:textId="18E9C8CA">
      <w:pPr>
        <w:pStyle w:val="CommentText"/>
        <w:rPr>
          <w:lang w:val="en-GB"/>
        </w:rPr>
      </w:pPr>
      <w:r w:rsidRPr="006742AF">
        <w:rPr>
          <w:rStyle w:val="CommentReference"/>
          <w:lang w:val="en-GB"/>
        </w:rPr>
        <w:annotationRef/>
      </w:r>
      <w:r w:rsidRPr="006742AF">
        <w:rPr>
          <w:lang w:val="en-GB"/>
        </w:rPr>
        <w:t>Should the revocation process be initiated by the same SO who qualified the SP?</w:t>
      </w:r>
    </w:p>
  </w:comment>
  <w:comment w:initials="DG" w:author="DO Giao" w:date="2025-08-22T10:31:00Z" w:id="762">
    <w:p w:rsidRPr="006742AF" w:rsidR="004C0154" w:rsidRDefault="004C0154" w14:paraId="349298B8" w14:textId="7DC1C435">
      <w:pPr>
        <w:pStyle w:val="CommentText"/>
        <w:rPr>
          <w:lang w:val="en-GB"/>
        </w:rPr>
      </w:pPr>
      <w:r w:rsidRPr="006742AF">
        <w:rPr>
          <w:rStyle w:val="CommentReference"/>
          <w:lang w:val="en-GB"/>
        </w:rPr>
        <w:annotationRef/>
      </w:r>
      <w:r w:rsidRPr="006742AF">
        <w:rPr>
          <w:lang w:val="en-GB"/>
        </w:rPr>
        <w:t>Shouldn't it be one of the procuring SO of this SPU/G ?</w:t>
      </w:r>
    </w:p>
  </w:comment>
  <w:comment w:initials="WL" w:author="Wojciech Lubczyński" w:date="2025-09-03T21:30:00Z" w:id="763">
    <w:p w:rsidRPr="006742AF" w:rsidR="003C4BC2" w:rsidRDefault="003C4BC2" w14:paraId="0714D5CA" w14:textId="6B863A2C">
      <w:pPr>
        <w:pStyle w:val="CommentText"/>
        <w:rPr>
          <w:lang w:val="en-GB"/>
        </w:rPr>
      </w:pPr>
      <w:r w:rsidRPr="006742AF">
        <w:rPr>
          <w:rStyle w:val="CommentReference"/>
          <w:lang w:val="en-GB"/>
        </w:rPr>
        <w:annotationRef/>
      </w:r>
      <w:r w:rsidRPr="006742AF">
        <w:rPr>
          <w:lang w:val="en-GB"/>
        </w:rPr>
        <w:t>This is the revocation of SP for a specific product not SPU/SPG. I propose to assume that the revocation is only aloowed for procuring SO who performed the qualification of this SP</w:t>
      </w:r>
    </w:p>
  </w:comment>
  <w:comment w:initials="Rv" w:author="Rick van Beek" w:date="2025-09-05T11:13:00Z" w:id="764">
    <w:p w:rsidR="00DF53DC" w:rsidP="00A91985" w:rsidRDefault="00DF53DC" w14:paraId="6B9DB57F" w14:textId="77777777">
      <w:pPr>
        <w:pStyle w:val="CommentText"/>
      </w:pPr>
      <w:r>
        <w:rPr>
          <w:rStyle w:val="CommentReference"/>
        </w:rPr>
        <w:annotationRef/>
      </w:r>
      <w:r>
        <w:t>I agree, changed to procuring SO</w:t>
      </w:r>
    </w:p>
  </w:comment>
  <w:comment w:initials="WL" w:author="Wojciech Lubczyński" w:date="2025-09-07T09:31:00Z" w:id="767">
    <w:p w:rsidR="003F2115" w:rsidRDefault="003F2115" w14:paraId="3073F662" w14:textId="45516E72">
      <w:pPr>
        <w:pStyle w:val="CommentText"/>
      </w:pPr>
      <w:r>
        <w:rPr>
          <w:rStyle w:val="CommentReference"/>
        </w:rPr>
        <w:annotationRef/>
      </w:r>
      <w:r w:rsidRPr="2D221599">
        <w:t>I suggest to delete this due to the last bullet</w:t>
      </w:r>
    </w:p>
  </w:comment>
  <w:comment w:initials="DG" w:author="DO Giao" w:date="2025-09-19T16:10:00Z" w:id="768">
    <w:p w:rsidR="0023058F" w:rsidRDefault="0023058F" w14:paraId="739E6C39" w14:textId="20AAE5E3">
      <w:pPr>
        <w:pStyle w:val="CommentText"/>
      </w:pPr>
      <w:r>
        <w:rPr>
          <w:rStyle w:val="CommentReference"/>
        </w:rPr>
        <w:annotationRef/>
      </w:r>
      <w:r w:rsidRPr="088B1715">
        <w:t>agree to delete</w:t>
      </w:r>
    </w:p>
  </w:comment>
  <w:comment w:initials="WL" w:author="Wojciech Lubczyński" w:date="1900-01-01T00:00:00Z" w:id="774">
    <w:p w:rsidR="00A40AE3" w:rsidRDefault="00A40AE3" w14:paraId="049A041A" w14:textId="0E9C752E">
      <w:pPr>
        <w:pStyle w:val="CommentText"/>
      </w:pPr>
      <w:r>
        <w:rPr>
          <w:rStyle w:val="CommentReference"/>
        </w:rPr>
        <w:annotationRef/>
      </w:r>
      <w:r w:rsidRPr="5E32A08D">
        <w:t>The change is in line with what  was discussed at today's meeting</w:t>
      </w:r>
    </w:p>
  </w:comment>
  <w:comment w:initials="LG" w:author="Lorena Garcia Lorenzo" w:date="2025-10-14T15:38:00Z" w:id="772">
    <w:p w:rsidR="0098021A" w:rsidP="0098021A" w:rsidRDefault="00B17C7A" w14:paraId="069F0A26" w14:textId="77777777">
      <w:pPr>
        <w:pStyle w:val="CommentText"/>
      </w:pPr>
      <w:r>
        <w:rPr>
          <w:rStyle w:val="CommentReference"/>
        </w:rPr>
        <w:annotationRef/>
      </w:r>
      <w:r w:rsidR="0098021A">
        <w:t>EC: is this in line with first bullet? Overall not very clear</w:t>
      </w:r>
    </w:p>
  </w:comment>
  <w:comment w:initials="TK" w:author="Kokki Teemu" w:date="2025-10-31T16:06:00Z" w:id="773">
    <w:p w:rsidR="000A2B75" w:rsidP="000A2B75" w:rsidRDefault="000A2B75" w14:paraId="72EF7845" w14:textId="77777777">
      <w:pPr>
        <w:pStyle w:val="CommentText"/>
      </w:pPr>
      <w:r>
        <w:rPr>
          <w:rStyle w:val="CommentReference"/>
        </w:rPr>
        <w:annotationRef/>
      </w:r>
      <w:r>
        <w:rPr>
          <w:lang w:val="fi-FI"/>
        </w:rPr>
        <w:t xml:space="preserve">Agreed, rephrased the entire bullet as well as the first bullet. </w:t>
      </w:r>
    </w:p>
  </w:comment>
  <w:comment w:initials="PW" w:author="Paul de Wit" w:date="2025-11-01T15:38:00Z" w:id="810">
    <w:p w:rsidR="00075AEE" w:rsidRDefault="00075AEE" w14:paraId="1C4325CC" w14:textId="77777777">
      <w:pPr>
        <w:pStyle w:val="CommentText"/>
      </w:pPr>
      <w:r>
        <w:rPr>
          <w:rStyle w:val="CommentReference"/>
        </w:rPr>
        <w:annotationRef/>
      </w:r>
      <w:r w:rsidRPr="74BC6F72">
        <w:t>According Art 27(c) it is only the SP who can do an update.</w:t>
      </w:r>
    </w:p>
  </w:comment>
  <w:comment w:initials="PW" w:author="Paul de Wit" w:date="2025-11-03T09:54:00Z" w:id="811">
    <w:p w:rsidR="00075AEE" w:rsidRDefault="00075AEE" w14:paraId="570DB8AF" w14:textId="77777777">
      <w:pPr>
        <w:pStyle w:val="CommentText"/>
      </w:pPr>
      <w:r>
        <w:rPr>
          <w:rStyle w:val="CommentReference"/>
        </w:rPr>
        <w:annotationRef/>
      </w:r>
      <w:r w:rsidRPr="4813737A">
        <w:t>According to our interpretation it is also exclusvily possible that other parties ......</w:t>
      </w:r>
    </w:p>
  </w:comment>
  <w:comment w:initials="AP" w:author="Albrecht, Patrick" w:date="2025-09-10T08:22:00Z" w:id="896">
    <w:p w:rsidR="00597183" w:rsidRDefault="00597183" w14:paraId="3D122096" w14:textId="11FD3580">
      <w:pPr>
        <w:pStyle w:val="CommentText"/>
      </w:pPr>
      <w:r>
        <w:rPr>
          <w:rStyle w:val="CommentReference"/>
        </w:rPr>
        <w:annotationRef/>
      </w:r>
      <w:r w:rsidRPr="55921662">
        <w:t xml:space="preserve">We probably can't use eligible party. In article 2 we refer to the frist implementing regulation for this definition. </w:t>
      </w:r>
    </w:p>
  </w:comment>
  <w:comment w:initials="DG" w:author="DO Giao" w:date="2025-09-15T17:12:00Z" w:id="897">
    <w:p w:rsidR="00597183" w:rsidRDefault="00597183" w14:paraId="58A88567" w14:textId="72A54074">
      <w:pPr>
        <w:pStyle w:val="CommentText"/>
      </w:pPr>
      <w:r>
        <w:rPr>
          <w:rStyle w:val="CommentReference"/>
        </w:rPr>
        <w:annotationRef/>
      </w:r>
      <w:r w:rsidRPr="6A7E5B19">
        <w:t>It is in fact the entitled party</w:t>
      </w:r>
    </w:p>
  </w:comment>
  <w:comment w:initials="DG" w:author="DO Giao" w:date="1900-01-01T00:00:00Z" w:id="909">
    <w:p w:rsidRPr="006742AF" w:rsidR="00597183" w:rsidRDefault="00597183" w14:paraId="02985CA4" w14:textId="7E8DF11A">
      <w:pPr>
        <w:pStyle w:val="CommentText"/>
        <w:rPr>
          <w:lang w:val="en-GB"/>
        </w:rPr>
      </w:pPr>
      <w:r w:rsidRPr="006742AF">
        <w:rPr>
          <w:rStyle w:val="CommentReference"/>
          <w:lang w:val="en-GB"/>
        </w:rPr>
        <w:annotationRef/>
      </w:r>
      <w:r w:rsidRPr="006742AF">
        <w:rPr>
          <w:lang w:val="en-GB"/>
        </w:rPr>
        <w:t>Is this pre-condition necessary as the application of SPU/G is completed ?</w:t>
      </w:r>
    </w:p>
    <w:p w:rsidRPr="006742AF" w:rsidR="00597183" w:rsidRDefault="00597183" w14:paraId="48879ED2" w14:textId="5B6166BB">
      <w:pPr>
        <w:pStyle w:val="CommentText"/>
        <w:rPr>
          <w:lang w:val="en-GB"/>
        </w:rPr>
      </w:pPr>
      <w:r w:rsidRPr="006742AF">
        <w:rPr>
          <w:lang w:val="en-GB"/>
        </w:rPr>
        <w:t>My issue is that in the SPU SPG application, nothing is said (no precondition) about the fact that SP is already registered and qualified.</w:t>
      </w:r>
    </w:p>
    <w:p w:rsidRPr="006742AF" w:rsidR="00597183" w:rsidRDefault="00597183" w14:paraId="28EED972" w14:textId="729B9806">
      <w:pPr>
        <w:pStyle w:val="CommentText"/>
        <w:rPr>
          <w:lang w:val="en-GB"/>
        </w:rPr>
      </w:pPr>
      <w:r w:rsidRPr="006742AF">
        <w:rPr>
          <w:lang w:val="en-GB"/>
        </w:rPr>
        <w:t>If it is done properly in application procedure, we can skip it here because this procedure follows the application one</w:t>
      </w:r>
    </w:p>
  </w:comment>
  <w:comment w:initials="WL" w:author="Wojciech Lubczyński" w:date="2025-09-03T21:36:00Z" w:id="910">
    <w:p w:rsidRPr="006742AF" w:rsidR="00597183" w:rsidRDefault="00597183" w14:paraId="1A9D612D" w14:textId="2B727444">
      <w:pPr>
        <w:pStyle w:val="CommentText"/>
        <w:rPr>
          <w:lang w:val="en-GB"/>
        </w:rPr>
      </w:pPr>
      <w:r w:rsidRPr="006742AF">
        <w:rPr>
          <w:rStyle w:val="CommentReference"/>
          <w:lang w:val="en-GB"/>
        </w:rPr>
        <w:annotationRef/>
      </w:r>
      <w:r w:rsidRPr="006742AF">
        <w:rPr>
          <w:lang w:val="en-GB"/>
        </w:rPr>
        <w:t>This is added to the Application Procedure</w:t>
      </w:r>
    </w:p>
  </w:comment>
  <w:comment w:initials="DG" w:author="DO Giao" w:date="2025-09-15T17:10:00Z" w:id="911">
    <w:p w:rsidR="00597183" w:rsidRDefault="00597183" w14:paraId="0F98313C" w14:textId="076F87FF">
      <w:pPr>
        <w:pStyle w:val="CommentText"/>
      </w:pPr>
      <w:r>
        <w:rPr>
          <w:rStyle w:val="CommentReference"/>
        </w:rPr>
        <w:annotationRef/>
      </w:r>
      <w:r w:rsidRPr="58FE79EB">
        <w:t>afterall, it's good to repaet the pre-conditions</w:t>
      </w:r>
    </w:p>
  </w:comment>
  <w:comment w:initials="WL" w:author="Wojciech Lubczyński" w:date="2025-07-22T07:29:00Z" w:id="919">
    <w:p w:rsidRPr="006742AF" w:rsidR="00597183" w:rsidP="002A0990" w:rsidRDefault="00597183" w14:paraId="7558B104" w14:textId="77777777">
      <w:pPr>
        <w:pStyle w:val="CommentText"/>
        <w:rPr>
          <w:lang w:val="en-GB"/>
        </w:rPr>
      </w:pPr>
      <w:r w:rsidRPr="006742AF">
        <w:rPr>
          <w:rStyle w:val="CommentReference"/>
          <w:lang w:val="en-GB"/>
        </w:rPr>
        <w:annotationRef/>
      </w:r>
      <w:r w:rsidRPr="006742AF">
        <w:rPr>
          <w:lang w:val="en-GB"/>
        </w:rPr>
        <w:t>The confirmation is enough. The confirmation means that application is successful. </w:t>
      </w:r>
    </w:p>
  </w:comment>
  <w:comment w:initials="DG" w:author="DO Giao" w:date="2025-08-05T10:54:00Z" w:id="920">
    <w:p w:rsidRPr="006742AF" w:rsidR="00597183" w:rsidRDefault="00597183" w14:paraId="22C2D64B" w14:textId="2B2A9A06">
      <w:pPr>
        <w:pStyle w:val="CommentText"/>
        <w:rPr>
          <w:lang w:val="en-GB"/>
        </w:rPr>
      </w:pPr>
      <w:r w:rsidRPr="006742AF">
        <w:rPr>
          <w:rStyle w:val="CommentReference"/>
          <w:lang w:val="en-GB"/>
        </w:rPr>
        <w:annotationRef/>
      </w:r>
      <w:r w:rsidRPr="006742AF">
        <w:rPr>
          <w:lang w:val="en-GB"/>
        </w:rPr>
        <w:t>same answer as above</w:t>
      </w:r>
    </w:p>
  </w:comment>
  <w:comment w:initials="DG" w:author="DO Giao" w:date="2025-08-28T12:56:00Z" w:id="921">
    <w:p w:rsidRPr="006742AF" w:rsidR="00597183" w:rsidP="00E01DC8" w:rsidRDefault="00597183" w14:paraId="40A6D7C7" w14:textId="77777777">
      <w:pPr>
        <w:pStyle w:val="CommentText"/>
        <w:rPr>
          <w:lang w:val="en-GB"/>
        </w:rPr>
      </w:pPr>
      <w:r w:rsidRPr="006742AF">
        <w:rPr>
          <w:rStyle w:val="CommentReference"/>
          <w:lang w:val="en-GB"/>
        </w:rPr>
        <w:annotationRef/>
      </w:r>
      <w:r w:rsidRPr="006742AF">
        <w:rPr>
          <w:lang w:val="en-GB"/>
        </w:rPr>
        <w:t>I propose to add this pre-condition because there are situations where a new product PQ must be done without getting through a new application process, pursuant to article 22 of NCDR</w:t>
      </w:r>
    </w:p>
  </w:comment>
  <w:comment w:initials="PW" w:author="Paul de Wit" w:date="2025-11-01T15:38:00Z" w:id="948">
    <w:p w:rsidR="00597183" w:rsidRDefault="00597183" w14:paraId="04F83B5E" w14:textId="5E009A33">
      <w:pPr>
        <w:pStyle w:val="CommentText"/>
      </w:pPr>
      <w:r>
        <w:rPr>
          <w:rStyle w:val="CommentReference"/>
        </w:rPr>
        <w:annotationRef/>
      </w:r>
      <w:r w:rsidRPr="74BC6F72">
        <w:t>According Art 27(c) it is only the SP who can do an update.</w:t>
      </w:r>
    </w:p>
  </w:comment>
  <w:comment w:initials="PW" w:author="Paul de Wit" w:date="2025-11-03T09:54:00Z" w:id="949">
    <w:p w:rsidR="00597183" w:rsidRDefault="00597183" w14:paraId="35691B43" w14:textId="2D452189">
      <w:pPr>
        <w:pStyle w:val="CommentText"/>
      </w:pPr>
      <w:r>
        <w:rPr>
          <w:rStyle w:val="CommentReference"/>
        </w:rPr>
        <w:annotationRef/>
      </w:r>
      <w:r w:rsidRPr="4813737A">
        <w:t>According to our interpretation it is also exclusvily possible that other parties ......</w:t>
      </w:r>
    </w:p>
  </w:comment>
  <w:comment w:initials="WL" w:author="Wojciech Lubczyński" w:date="2025-09-09T09:16:00Z" w:id="1042">
    <w:p w:rsidR="00597183" w:rsidRDefault="00597183" w14:paraId="452BC04B" w14:textId="6269D539">
      <w:pPr>
        <w:pStyle w:val="CommentText"/>
      </w:pPr>
      <w:r>
        <w:rPr>
          <w:rStyle w:val="CommentReference"/>
        </w:rPr>
        <w:annotationRef/>
      </w:r>
      <w:r w:rsidRPr="52CD34ED">
        <w:t>This is unclear. I propose to replace with "SPUs, SPGs or part of SPGs" as in Article 50 of NCDR</w:t>
      </w:r>
    </w:p>
  </w:comment>
  <w:comment w:initials="AP" w:author="Albrecht, Patrick" w:date="2025-09-10T08:27:00Z" w:id="1043">
    <w:p w:rsidR="00597183" w:rsidRDefault="00597183" w14:paraId="55D5774A" w14:textId="17039616">
      <w:pPr>
        <w:pStyle w:val="CommentText"/>
      </w:pPr>
      <w:r>
        <w:rPr>
          <w:rStyle w:val="CommentReference"/>
        </w:rPr>
        <w:annotationRef/>
      </w:r>
      <w:r w:rsidRPr="1B3C52D1">
        <w:t>If we want to change it, we would also have to include system elements.</w:t>
      </w:r>
    </w:p>
  </w:comment>
  <w:comment w:initials="AP" w:author="Albrecht, Patrick" w:date="2025-09-10T10:24:00Z" w:id="1041">
    <w:p w:rsidR="00597183" w:rsidRDefault="00597183" w14:paraId="70D29EC5" w14:textId="2BA1A504">
      <w:pPr>
        <w:pStyle w:val="CommentText"/>
      </w:pPr>
      <w:r>
        <w:rPr>
          <w:rStyle w:val="CommentReference"/>
        </w:rPr>
        <w:annotationRef/>
      </w:r>
      <w:r w:rsidRPr="07083E3B">
        <w:t>Change it towards a reference in the NC DR.</w:t>
      </w:r>
    </w:p>
  </w:comment>
  <w:comment w:initials="MD" w:author="DION-DEMAEL Michele" w:date="2025-07-10T16:42:00Z" w:id="1072">
    <w:p w:rsidRPr="006742AF" w:rsidR="006A4579" w:rsidP="006A4579" w:rsidRDefault="006A4579" w14:paraId="7CFAC9B7" w14:textId="77777777">
      <w:pPr>
        <w:pStyle w:val="CommentText"/>
        <w:rPr>
          <w:lang w:val="en-GB"/>
        </w:rPr>
      </w:pPr>
      <w:r w:rsidRPr="006742AF">
        <w:rPr>
          <w:rStyle w:val="CommentReference"/>
          <w:lang w:val="en-GB"/>
        </w:rPr>
        <w:annotationRef/>
      </w:r>
      <w:r w:rsidRPr="006742AF">
        <w:rPr>
          <w:lang w:val="en-GB"/>
        </w:rPr>
        <w:t xml:space="preserve">Would it be possible to add a diagram with the links between procedures ask requested in the stakeholder panel ? </w:t>
      </w:r>
      <w:r w:rsidRPr="006742AF">
        <w:rPr>
          <w:lang w:val="en-GB"/>
        </w:rPr>
        <w:br/>
      </w:r>
      <w:r w:rsidRPr="006742AF">
        <w:rPr>
          <w:lang w:val="en-GB"/>
        </w:rPr>
        <w:t xml:space="preserve">order of procedures to be redefined </w:t>
      </w:r>
    </w:p>
  </w:comment>
  <w:comment w:initials="GH" w:author="Georg Hartner" w:date="2025-09-08T09:40:00Z" w:id="1080">
    <w:p w:rsidR="00DC6920" w:rsidRDefault="00DC6920" w14:paraId="0DC00459" w14:textId="30959B9F">
      <w:pPr>
        <w:pStyle w:val="CommentText"/>
      </w:pPr>
      <w:r>
        <w:rPr>
          <w:rStyle w:val="CommentReference"/>
        </w:rPr>
        <w:annotationRef/>
      </w:r>
      <w:r w:rsidRPr="661A2F77">
        <w:t>Dear all! Here I believe we have something to do. In Commission Implementing Regulation 2023/1162 we have established a consent management process for exactly these situations. It should be reflected also here.</w:t>
      </w:r>
    </w:p>
  </w:comment>
  <w:comment w:initials="GH" w:author="Georg Hartner" w:date="2025-09-08T09:40:00Z" w:id="1081">
    <w:p w:rsidR="00DC6920" w:rsidRDefault="00DC6920" w14:paraId="661DF52C" w14:textId="2D403DB0">
      <w:pPr>
        <w:pStyle w:val="CommentText"/>
      </w:pPr>
      <w:r>
        <w:rPr>
          <w:rStyle w:val="CommentReference"/>
        </w:rPr>
        <w:annotationRef/>
      </w:r>
      <w:r w:rsidRPr="20E8A218">
        <w:t>No big deal, but it will serve for consistency</w:t>
      </w:r>
    </w:p>
  </w:comment>
  <w:comment w:initials="GH" w:author="Georg Hartner" w:date="2025-09-08T10:02:00Z" w:id="1082">
    <w:p w:rsidR="00AA03B8" w:rsidRDefault="00AA03B8" w14:paraId="4AC9C6E5" w14:textId="0003F1CC">
      <w:pPr>
        <w:pStyle w:val="CommentText"/>
      </w:pPr>
      <w:r>
        <w:rPr>
          <w:rStyle w:val="CommentReference"/>
        </w:rPr>
        <w:annotationRef/>
      </w:r>
      <w:r w:rsidRPr="567B7AD8">
        <w:t>IMHO this should also include the interaction with Identity Service Providers.</w:t>
      </w:r>
    </w:p>
  </w:comment>
  <w:comment w:initials="LG" w:author="Lorena Garcia Lorenzo" w:date="2025-10-14T15:39:00Z" w:id="1109">
    <w:p w:rsidR="0098021A" w:rsidP="0098021A" w:rsidRDefault="00FA2352" w14:paraId="1BFF8841" w14:textId="77777777">
      <w:pPr>
        <w:pStyle w:val="CommentText"/>
      </w:pPr>
      <w:r>
        <w:rPr>
          <w:rStyle w:val="CommentReference"/>
        </w:rPr>
        <w:annotationRef/>
      </w:r>
      <w:r w:rsidR="0098021A">
        <w:t>EC: Explanatory legend is probably for all Diagrams, should a general note would be better?</w:t>
      </w:r>
    </w:p>
  </w:comment>
  <w:comment w:initials="WL" w:author="Wojciech Lubczyński" w:date="2025-10-13T07:10:00Z" w:id="1118">
    <w:p w:rsidR="008757EF" w:rsidRDefault="008757EF" w14:paraId="049C9859" w14:textId="0F4C076F">
      <w:pPr>
        <w:pStyle w:val="CommentText"/>
      </w:pPr>
      <w:r>
        <w:rPr>
          <w:rStyle w:val="CommentReference"/>
        </w:rPr>
        <w:annotationRef/>
      </w:r>
      <w:r w:rsidRPr="39631D29">
        <w:t>Changed - PSE comment</w:t>
      </w:r>
    </w:p>
  </w:comment>
  <w:comment w:initials="GH" w:author="Georg Hartner" w:date="2025-09-08T10:01:00Z" w:id="1125">
    <w:p w:rsidR="00D7153A" w:rsidRDefault="00D7153A" w14:paraId="01329639" w14:textId="4DF8D87C">
      <w:pPr>
        <w:pStyle w:val="CommentText"/>
      </w:pPr>
      <w:r>
        <w:rPr>
          <w:rStyle w:val="CommentReference"/>
        </w:rPr>
        <w:annotationRef/>
      </w:r>
      <w:r w:rsidRPr="4001CD8A">
        <w:t>Also here - please show the interaction with ISP and authentication as it was done in CIR 2023/1162</w:t>
      </w:r>
    </w:p>
  </w:comment>
  <w:comment w:initials="LG" w:author="Lorena Garcia Lorenzo" w:date="2025-10-14T15:40:00Z" w:id="1176">
    <w:p w:rsidR="0098021A" w:rsidP="0098021A" w:rsidRDefault="00D859D2" w14:paraId="2C44D3EC" w14:textId="77777777">
      <w:pPr>
        <w:pStyle w:val="CommentText"/>
      </w:pPr>
      <w:r>
        <w:rPr>
          <w:rStyle w:val="CommentReference"/>
        </w:rPr>
        <w:annotationRef/>
      </w:r>
      <w:r w:rsidR="0098021A">
        <w:t>EC: do we need to be more specific of what these data entail?</w:t>
      </w:r>
    </w:p>
  </w:comment>
  <w:comment w:initials="DG" w:author="DO Giao" w:date="2025-09-22T11:15:00Z" w:id="1244">
    <w:p w:rsidR="003042DA" w:rsidRDefault="003042DA" w14:paraId="32D78CAE" w14:textId="4971A65C">
      <w:pPr>
        <w:pStyle w:val="CommentText"/>
      </w:pPr>
      <w:r>
        <w:rPr>
          <w:rStyle w:val="CommentReference"/>
        </w:rPr>
        <w:annotationRef/>
      </w:r>
      <w:r w:rsidRPr="692AA6EB">
        <w:t>It's article 28</w:t>
      </w:r>
    </w:p>
  </w:comment>
  <w:comment w:initials="WL" w:author="Wojciech Lubczyński" w:date="2025-10-13T07:09:00Z" w:id="1245">
    <w:p w:rsidR="008757EF" w:rsidRDefault="008757EF" w14:paraId="5AFEA41E" w14:textId="2F82CF20">
      <w:pPr>
        <w:pStyle w:val="CommentText"/>
      </w:pPr>
      <w:r>
        <w:rPr>
          <w:rStyle w:val="CommentReference"/>
        </w:rPr>
        <w:annotationRef/>
      </w:r>
      <w:r w:rsidRPr="27356F3F">
        <w:t>Changed - PSE comment</w:t>
      </w:r>
    </w:p>
  </w:comment>
  <w:comment w:initials="WL" w:author="Wojciech Lubczyński" w:date="2025-10-13T07:13:00Z" w:id="1255">
    <w:p w:rsidR="008757EF" w:rsidRDefault="008757EF" w14:paraId="00D63538" w14:textId="258E9A08">
      <w:pPr>
        <w:pStyle w:val="CommentText"/>
      </w:pPr>
      <w:r>
        <w:rPr>
          <w:rStyle w:val="CommentReference"/>
        </w:rPr>
        <w:annotationRef/>
      </w:r>
      <w:r w:rsidRPr="57A0C8E4">
        <w:t>Changed - PSE comment</w:t>
      </w:r>
    </w:p>
  </w:comment>
  <w:comment w:initials="WL" w:author="Wojciech Lubczyński" w:date="2025-10-13T07:14:00Z" w:id="1276">
    <w:p w:rsidR="008757EF" w:rsidRDefault="008757EF" w14:paraId="624A98EE" w14:textId="0C85F3FE">
      <w:pPr>
        <w:pStyle w:val="CommentText"/>
      </w:pPr>
      <w:r>
        <w:rPr>
          <w:rStyle w:val="CommentReference"/>
        </w:rPr>
        <w:annotationRef/>
      </w:r>
      <w:r w:rsidRPr="01876967">
        <w:t>Changed - PSE comment</w:t>
      </w:r>
    </w:p>
  </w:comment>
  <w:comment w:initials="DG" w:author="DO Giao" w:date="2025-09-24T17:45:00Z" w:id="1293">
    <w:p w:rsidR="00CC46F4" w:rsidRDefault="00CC46F4" w14:paraId="3573EBCE" w14:textId="1978F6A7">
      <w:pPr>
        <w:pStyle w:val="CommentText"/>
      </w:pPr>
      <w:r>
        <w:rPr>
          <w:rStyle w:val="CommentReference"/>
        </w:rPr>
        <w:annotationRef/>
      </w:r>
      <w:r w:rsidRPr="13F44E2E">
        <w:t xml:space="preserve">the </w:t>
      </w:r>
      <w:r w:rsidRPr="6E89323B">
        <w:rPr>
          <w:i/>
          <w:iCs/>
        </w:rPr>
        <w:t xml:space="preserve">operation </w:t>
      </w:r>
      <w:r w:rsidRPr="5C79F862">
        <w:t>of a CU is done by the SP, under the condition that this CU had been assigned to one SPU/G.</w:t>
      </w:r>
    </w:p>
    <w:p w:rsidR="00CC46F4" w:rsidRDefault="00CC46F4" w14:paraId="0252BB99" w14:textId="22E209FA">
      <w:pPr>
        <w:pStyle w:val="CommentText"/>
      </w:pPr>
      <w:r w:rsidRPr="205E8FB3">
        <w:t>AT this stage in this procedure, we have nothing yet about the SPU/G, and the product the SPU/G can apply to.</w:t>
      </w:r>
    </w:p>
    <w:p w:rsidR="00CC46F4" w:rsidRDefault="00CC46F4" w14:paraId="7B4BE035" w14:textId="68504EA5">
      <w:pPr>
        <w:pStyle w:val="CommentText"/>
      </w:pPr>
      <w:r w:rsidRPr="7DF91006">
        <w:t>I believe these " steps must be removed</w:t>
      </w:r>
    </w:p>
  </w:comment>
  <w:comment w:initials="WL" w:author="Wojciech Lubczyński" w:date="2025-10-13T07:16:00Z" w:id="1339">
    <w:p w:rsidR="008757EF" w:rsidRDefault="008757EF" w14:paraId="42E1B58C" w14:textId="7A2923FC">
      <w:pPr>
        <w:pStyle w:val="CommentText"/>
      </w:pPr>
      <w:r>
        <w:rPr>
          <w:rStyle w:val="CommentReference"/>
        </w:rPr>
        <w:annotationRef/>
      </w:r>
      <w:r w:rsidRPr="01F9C4E5">
        <w:t>Changed - PSE comment</w:t>
      </w:r>
    </w:p>
  </w:comment>
  <w:comment w:initials="GH" w:author="Georg Hartner" w:date="2025-09-08T10:00:00Z" w:id="1356">
    <w:p w:rsidR="00B46E86" w:rsidRDefault="00B46E86" w14:paraId="182A16AA" w14:textId="4AC92636">
      <w:pPr>
        <w:pStyle w:val="CommentText"/>
      </w:pPr>
      <w:r>
        <w:rPr>
          <w:rStyle w:val="CommentReference"/>
        </w:rPr>
        <w:annotationRef/>
      </w:r>
      <w:r w:rsidRPr="5DB73863">
        <w:t>dear all - because of consistency, it would be good to have mapped the "authentication" and the interaction with the Identity Service Provider. We are ending up with a multiplicity of different platforms and each MS will have a dedicated IAM strategy that will need to be followed by each DS participant. Also Generic Informaiton / Masterdata would be good on that end.</w:t>
      </w:r>
    </w:p>
  </w:comment>
  <w:comment w:initials="DG" w:author="DO Giao" w:date="2025-09-08T15:36:00Z" w:id="1419">
    <w:p w:rsidR="00104228" w:rsidRDefault="00104228" w14:paraId="3871498A" w14:textId="512A990A">
      <w:pPr>
        <w:pStyle w:val="CommentText"/>
      </w:pPr>
      <w:r>
        <w:rPr>
          <w:rStyle w:val="CommentReference"/>
        </w:rPr>
        <w:annotationRef/>
      </w:r>
      <w:r w:rsidRPr="6BC312DC">
        <w:t>There is no CU grid PQ, it is SPU/G grid PQ : article 28(e) is uncorrect</w:t>
      </w:r>
    </w:p>
  </w:comment>
  <w:comment w:initials="WL" w:author="Wojciech Lubczyński" w:date="2025-10-13T07:19:00Z" w:id="1426">
    <w:p w:rsidR="008757EF" w:rsidRDefault="008757EF" w14:paraId="61C58134" w14:textId="43C2BE8C">
      <w:pPr>
        <w:pStyle w:val="CommentText"/>
      </w:pPr>
      <w:r>
        <w:rPr>
          <w:rStyle w:val="CommentReference"/>
        </w:rPr>
        <w:annotationRef/>
      </w:r>
      <w:r w:rsidRPr="0E7A44FA">
        <w:t>Changed - PSE comment</w:t>
      </w:r>
    </w:p>
  </w:comment>
  <w:comment w:initials="WL" w:author="Wojciech Lubczyński" w:date="2025-10-13T07:20:00Z" w:id="1443">
    <w:p w:rsidR="008757EF" w:rsidRDefault="008757EF" w14:paraId="5FB111DD" w14:textId="672256C9">
      <w:pPr>
        <w:pStyle w:val="CommentText"/>
      </w:pPr>
      <w:r>
        <w:rPr>
          <w:rStyle w:val="CommentReference"/>
        </w:rPr>
        <w:annotationRef/>
      </w:r>
      <w:r w:rsidRPr="44680247">
        <w:t>Changed - PSE comment</w:t>
      </w:r>
    </w:p>
  </w:comment>
  <w:comment w:initials="WL" w:author="Wojciech Lubczyński" w:date="2025-10-13T07:21:00Z" w:id="1459">
    <w:p w:rsidR="008757EF" w:rsidRDefault="008757EF" w14:paraId="59AEB823" w14:textId="24ABBF07">
      <w:pPr>
        <w:pStyle w:val="CommentText"/>
      </w:pPr>
      <w:r>
        <w:rPr>
          <w:rStyle w:val="CommentReference"/>
        </w:rPr>
        <w:annotationRef/>
      </w:r>
      <w:r w:rsidRPr="0F7A03F6">
        <w:t>Changed - PSE comment</w:t>
      </w:r>
    </w:p>
  </w:comment>
  <w:comment w:initials="JM" w:author="Marek Jonas" w:date="2025-09-05T10:28:00Z" w:id="1413">
    <w:p w:rsidR="00E47209" w:rsidP="00E47209" w:rsidRDefault="00E47209" w14:paraId="0B0E3841" w14:textId="77777777">
      <w:pPr>
        <w:pStyle w:val="CommentText"/>
      </w:pPr>
      <w:r>
        <w:rPr>
          <w:rStyle w:val="CommentReference"/>
        </w:rPr>
        <w:annotationRef/>
      </w:r>
      <w:r>
        <w:t>Still needed, since grid PQ is an own procedure now?</w:t>
      </w:r>
    </w:p>
  </w:comment>
  <w:comment w:initials="DG" w:author="DO Giao" w:date="2025-09-08T15:38:00Z" w:id="1414">
    <w:p w:rsidR="0053751E" w:rsidRDefault="0053751E" w14:paraId="38625777" w14:textId="3799634C">
      <w:pPr>
        <w:pStyle w:val="CommentText"/>
      </w:pPr>
      <w:r>
        <w:rPr>
          <w:rStyle w:val="CommentReference"/>
        </w:rPr>
        <w:annotationRef/>
      </w:r>
      <w:r w:rsidRPr="2145394C">
        <w:t>agreed: we should remove this step especially that we have no CU grid PQ but SPU/G grid PQ</w:t>
      </w:r>
    </w:p>
    <w:p w:rsidR="0053751E" w:rsidRDefault="0053751E" w14:paraId="03DDB6BE" w14:textId="60F02ED1">
      <w:pPr>
        <w:pStyle w:val="CommentText"/>
      </w:pPr>
    </w:p>
    <w:p w:rsidR="0053751E" w:rsidRDefault="0053751E" w14:paraId="04BE64FC" w14:textId="76233FEF">
      <w:pPr>
        <w:pStyle w:val="CommentText"/>
      </w:pPr>
      <w:r w:rsidRPr="777BD126">
        <w:t>But the update of the CU can trigger a new SPU/G product prequalification or verification</w:t>
      </w:r>
    </w:p>
  </w:comment>
  <w:comment w:initials="JM" w:author="Marek Jonas" w:date="2025-10-24T10:26:00Z" w:id="1529">
    <w:p w:rsidR="008D69CB" w:rsidP="008D69CB" w:rsidRDefault="008D69CB" w14:paraId="4130A3BA" w14:textId="77777777">
      <w:pPr>
        <w:pStyle w:val="CommentText"/>
      </w:pPr>
      <w:r>
        <w:rPr>
          <w:rStyle w:val="CommentReference"/>
        </w:rPr>
        <w:annotationRef/>
      </w:r>
      <w:r>
        <w:t>Diagram: 3.3 instead 3,3</w:t>
      </w:r>
    </w:p>
  </w:comment>
  <w:comment w:initials="LG" w:author="Lorena Garcia Lorenzo" w:date="2025-10-14T15:41:00Z" w:id="1557">
    <w:p w:rsidR="0098021A" w:rsidP="0098021A" w:rsidRDefault="00861621" w14:paraId="02B9D5B1" w14:textId="5481ADC3">
      <w:pPr>
        <w:pStyle w:val="CommentText"/>
      </w:pPr>
      <w:r>
        <w:rPr>
          <w:rStyle w:val="CommentReference"/>
        </w:rPr>
        <w:annotationRef/>
      </w:r>
      <w:r w:rsidR="0098021A">
        <w:t>EC: does this include customer as well?</w:t>
      </w:r>
    </w:p>
  </w:comment>
  <w:comment w:initials="JM" w:author="Marek Jonas" w:date="2025-10-24T10:40:00Z" w:id="1565">
    <w:p w:rsidR="00A1544D" w:rsidP="00A1544D" w:rsidRDefault="00A1544D" w14:paraId="021A1B63" w14:textId="77777777">
      <w:pPr>
        <w:pStyle w:val="CommentText"/>
      </w:pPr>
      <w:r>
        <w:rPr>
          <w:rStyle w:val="CommentReference"/>
        </w:rPr>
        <w:annotationRef/>
      </w:r>
      <w:r>
        <w:t>Update Info item at step 4.5 =&gt; it is G not H</w:t>
      </w:r>
    </w:p>
  </w:comment>
  <w:comment w:initials="GH" w:author="Georg Hartner" w:date="2025-09-08T09:55:00Z" w:id="1580">
    <w:p w:rsidR="005746CD" w:rsidRDefault="005746CD" w14:paraId="02F922D1" w14:textId="05E1A866">
      <w:pPr>
        <w:pStyle w:val="CommentText"/>
      </w:pPr>
      <w:r>
        <w:rPr>
          <w:rStyle w:val="CommentReference"/>
        </w:rPr>
        <w:annotationRef/>
      </w:r>
      <w:r w:rsidRPr="28F72C36">
        <w:t>No strong feelings, but wouldn't it be better to include a) a role and b) Generic information on who is entitled to... in a MS</w:t>
      </w:r>
    </w:p>
  </w:comment>
  <w:comment w:initials="WL" w:author="Wojciech Lubczyński" w:date="2025-10-13T07:24:00Z" w:id="1585">
    <w:p w:rsidR="008757EF" w:rsidRDefault="008757EF" w14:paraId="1CDEC941" w14:textId="6A8D3758">
      <w:pPr>
        <w:pStyle w:val="CommentText"/>
      </w:pPr>
      <w:r>
        <w:rPr>
          <w:rStyle w:val="CommentReference"/>
        </w:rPr>
        <w:annotationRef/>
      </w:r>
      <w:r w:rsidRPr="3E561C5D">
        <w:t>Changed - PSE comment</w:t>
      </w:r>
    </w:p>
  </w:comment>
  <w:comment w:initials="LG" w:author="Lorena Garcia Lorenzo" w:date="2025-10-14T15:42:00Z" w:id="1592">
    <w:p w:rsidR="0098021A" w:rsidP="0098021A" w:rsidRDefault="004424F9" w14:paraId="3E90C64B" w14:textId="77777777">
      <w:pPr>
        <w:pStyle w:val="CommentText"/>
      </w:pPr>
      <w:r>
        <w:rPr>
          <w:rStyle w:val="CommentReference"/>
        </w:rPr>
        <w:annotationRef/>
      </w:r>
      <w:r w:rsidR="0098021A">
        <w:t>EC: Should it be conditional?</w:t>
      </w:r>
    </w:p>
  </w:comment>
  <w:comment w:initials="GH" w:author="Georg Hartner" w:date="2025-09-08T09:56:00Z" w:id="1609">
    <w:p w:rsidR="00E60AB2" w:rsidRDefault="00E60AB2" w14:paraId="160E2BC5" w14:textId="07E653FE">
      <w:pPr>
        <w:pStyle w:val="CommentText"/>
      </w:pPr>
      <w:r>
        <w:rPr>
          <w:rStyle w:val="CommentReference"/>
        </w:rPr>
        <w:annotationRef/>
      </w:r>
      <w:r w:rsidRPr="10C5901E">
        <w:t>also here a role definition would be good</w:t>
      </w:r>
    </w:p>
  </w:comment>
  <w:comment w:initials="LG" w:author="Lorena Garcia Lorenzo" w:date="2025-10-14T15:43:00Z" w:id="1631">
    <w:p w:rsidR="0098021A" w:rsidP="0098021A" w:rsidRDefault="00A06768" w14:paraId="6AE1BFE1" w14:textId="77777777">
      <w:pPr>
        <w:pStyle w:val="CommentText"/>
      </w:pPr>
      <w:r>
        <w:rPr>
          <w:rStyle w:val="CommentReference"/>
        </w:rPr>
        <w:annotationRef/>
      </w:r>
      <w:r w:rsidR="0098021A">
        <w:t>EC: Should it be conditional?</w:t>
      </w:r>
    </w:p>
  </w:comment>
  <w:comment w:initials="WL" w:author="Wojciech Lubczyński" w:date="2025-10-13T07:26:00Z" w:id="1637">
    <w:p w:rsidR="008757EF" w:rsidRDefault="008757EF" w14:paraId="7B13F547" w14:textId="0C2CDEC0">
      <w:pPr>
        <w:pStyle w:val="CommentText"/>
      </w:pPr>
      <w:r>
        <w:rPr>
          <w:rStyle w:val="CommentReference"/>
        </w:rPr>
        <w:annotationRef/>
      </w:r>
      <w:r w:rsidRPr="67A61CE5">
        <w:t>Changed - PSE comment</w:t>
      </w:r>
    </w:p>
  </w:comment>
  <w:comment w:initials="LG" w:author="Lorena Garcia Lorenzo" w:date="2025-10-14T15:44:00Z" w:id="1644">
    <w:p w:rsidR="00A85183" w:rsidP="00A85183" w:rsidRDefault="00652767" w14:paraId="359502E7" w14:textId="77777777">
      <w:pPr>
        <w:pStyle w:val="CommentText"/>
      </w:pPr>
      <w:r>
        <w:rPr>
          <w:rStyle w:val="CommentReference"/>
        </w:rPr>
        <w:annotationRef/>
      </w:r>
      <w:r w:rsidR="00A85183">
        <w:t>EC: if the CU module will provide balancing services but it is connected in the distribution grid, who is responsible for the grid prequalification the DSO or the TSO?</w:t>
      </w:r>
    </w:p>
  </w:comment>
  <w:comment w:initials="JM" w:author="Marek Jonas" w:date="2025-09-05T10:28:00Z" w:id="1625">
    <w:p w:rsidR="00197286" w:rsidP="00197286" w:rsidRDefault="00197286" w14:paraId="4F7FA006" w14:textId="77777777">
      <w:pPr>
        <w:pStyle w:val="CommentText"/>
      </w:pPr>
      <w:r>
        <w:rPr>
          <w:rStyle w:val="CommentReference"/>
        </w:rPr>
        <w:annotationRef/>
      </w:r>
      <w:r>
        <w:t>Still needed, since grid PQ is an own procedure now?</w:t>
      </w:r>
    </w:p>
  </w:comment>
  <w:comment w:initials="GH" w:author="Georg Hartner" w:date="2025-09-08T09:57:00Z" w:id="1626">
    <w:p w:rsidR="0026427C" w:rsidRDefault="0026427C" w14:paraId="289F192D" w14:textId="1129BA40">
      <w:pPr>
        <w:pStyle w:val="CommentText"/>
      </w:pPr>
      <w:r>
        <w:rPr>
          <w:rStyle w:val="CommentReference"/>
        </w:rPr>
        <w:annotationRef/>
      </w:r>
      <w:r w:rsidRPr="2B080DB7">
        <w:t>good point - IMHO now that grid pq processes are ready, we should just use a "reference"</w:t>
      </w:r>
    </w:p>
  </w:comment>
  <w:comment w:initials="AP" w:author="Albrecht, Patrick" w:date="2025-09-10T08:40:00Z" w:id="1627">
    <w:p w:rsidR="00B532B3" w:rsidRDefault="00B532B3" w14:paraId="26396E20" w14:textId="70054490">
      <w:pPr>
        <w:pStyle w:val="CommentText"/>
      </w:pPr>
      <w:r>
        <w:rPr>
          <w:rStyle w:val="CommentReference"/>
        </w:rPr>
        <w:annotationRef/>
      </w:r>
      <w:r w:rsidRPr="429608A8">
        <w:t>I would propose to rather add a table II entry and ask the member states to provide information on when a grid PQ has to be performed. This conditional step with a reference could be one applicable example but there might be addtional one that SP should be aware of.</w:t>
      </w:r>
    </w:p>
  </w:comment>
  <w:comment w:initials="LD" w:author="DO Giao [2]" w:date="2025-10-29T17:25:00Z" w:id="1686">
    <w:p w:rsidR="00054969" w:rsidP="00054969" w:rsidRDefault="00AE3A41" w14:paraId="7353A293" w14:textId="77777777">
      <w:pPr>
        <w:pStyle w:val="CommentText"/>
      </w:pPr>
      <w:r>
        <w:rPr>
          <w:rStyle w:val="CommentReference"/>
        </w:rPr>
        <w:annotationRef/>
      </w:r>
      <w:r w:rsidR="00054969">
        <w:t>@CU SG: please remove these 3 steps because there is a dedicated procedure for the grid PQ, and the CU grid PQ is intégrated in it (CU as parts of SPG !!). Moreover the used wording for the actors is inconsistent between the description and the name of actors.</w:t>
      </w:r>
    </w:p>
    <w:p w:rsidR="00054969" w:rsidP="00054969" w:rsidRDefault="00054969" w14:paraId="6D5E964F" w14:textId="77777777">
      <w:pPr>
        <w:pStyle w:val="CommentText"/>
      </w:pPr>
      <w:r>
        <w:t>I propose also to add a note to say : if needed the CU module administrator may have requested a grid PQ and the result is positive (in the procedure 19, the entitled parties encompass also the CU module administrator)</w:t>
      </w:r>
    </w:p>
  </w:comment>
  <w:comment w:initials="LG" w:author="Lorena Garcia Lorenzo" w:date="2025-10-14T15:44:00Z" w:id="1692">
    <w:p w:rsidR="00A85183" w:rsidP="00A85183" w:rsidRDefault="00681286" w14:paraId="47822486" w14:textId="53B0031B">
      <w:pPr>
        <w:pStyle w:val="CommentText"/>
      </w:pPr>
      <w:r>
        <w:rPr>
          <w:rStyle w:val="CommentReference"/>
        </w:rPr>
        <w:annotationRef/>
      </w:r>
      <w:r w:rsidR="00A85183">
        <w:t>EC: Is there a difference with CU master data?</w:t>
      </w:r>
    </w:p>
  </w:comment>
  <w:comment w:initials="GH" w:author="Georg Hartner" w:date="2025-09-08T09:58:00Z" w:id="1724">
    <w:p w:rsidR="00786BE2" w:rsidRDefault="00786BE2" w14:paraId="189C5D82" w14:textId="0232A9C5">
      <w:pPr>
        <w:pStyle w:val="CommentText"/>
      </w:pPr>
      <w:r>
        <w:rPr>
          <w:rStyle w:val="CommentReference"/>
        </w:rPr>
        <w:annotationRef/>
      </w:r>
      <w:r w:rsidRPr="25AA9F42">
        <w:t>Hi all, here we should include the role of the Identity Service Provider. This is highly important and is an agreement/finding out of CIR 2023/1162</w:t>
      </w:r>
    </w:p>
  </w:comment>
  <w:comment w:initials="GH" w:author="Georg Hartner" w:date="2025-09-08T09:58:00Z" w:id="1725">
    <w:p w:rsidR="007E4364" w:rsidRDefault="007E4364" w14:paraId="234F880A" w14:textId="38877266">
      <w:pPr>
        <w:pStyle w:val="CommentText"/>
      </w:pPr>
      <w:r>
        <w:rPr>
          <w:rStyle w:val="CommentReference"/>
        </w:rPr>
        <w:annotationRef/>
      </w:r>
      <w:r w:rsidRPr="4FC3D545">
        <w:t>the old IR should be reflected here</w:t>
      </w:r>
    </w:p>
  </w:comment>
  <w:comment w:initials="WL" w:author="Wojciech Lubczyński" w:date="1900-01-01T00:00:00Z" w:id="1726">
    <w:p w:rsidR="009C4882" w:rsidRDefault="009C4882" w14:paraId="2F8321DB" w14:textId="008C90FE">
      <w:pPr>
        <w:pStyle w:val="CommentText"/>
      </w:pPr>
      <w:r>
        <w:rPr>
          <w:rStyle w:val="CommentReference"/>
        </w:rPr>
        <w:annotationRef/>
      </w:r>
      <w:r w:rsidRPr="2A85F1AC">
        <w:t>It's not relevant for service provider</w:t>
      </w:r>
    </w:p>
  </w:comment>
  <w:comment w:initials="GH" w:author="Georg Hartner" w:date="2025-09-08T10:03:00Z" w:id="1747">
    <w:p w:rsidR="00B63C70" w:rsidRDefault="00B63C70" w14:paraId="0373F7C9" w14:textId="22A8EC0C">
      <w:pPr>
        <w:pStyle w:val="CommentText"/>
      </w:pPr>
      <w:r>
        <w:rPr>
          <w:rStyle w:val="CommentReference"/>
        </w:rPr>
        <w:annotationRef/>
      </w:r>
      <w:r w:rsidRPr="30F678AF">
        <w:t>here also, please check up with how Identity Service Provider was used/displayed in CIR 2023/1162. Keep in mind that IAM will most probably done through e.g. OIDC and like you find it in LogWien etc.</w:t>
      </w:r>
    </w:p>
  </w:comment>
  <w:comment w:initials="GH" w:author="Georg Hartner" w:date="2025-09-08T10:04:00Z" w:id="1748">
    <w:p w:rsidR="005116E2" w:rsidRDefault="005116E2" w14:paraId="7375D1EA" w14:textId="6DC32627">
      <w:pPr>
        <w:pStyle w:val="CommentText"/>
      </w:pPr>
      <w:r>
        <w:rPr>
          <w:rStyle w:val="CommentReference"/>
        </w:rPr>
        <w:annotationRef/>
      </w:r>
      <w:r w:rsidRPr="29019773">
        <w:t>Maybe that leads to the fact that "credentials" probably is not the right term. Account information could be better. Reasion is that if you log in via e.g. eID you will not get credentials - as you already have them.</w:t>
      </w:r>
    </w:p>
  </w:comment>
  <w:comment w:initials="WL" w:author="Wojciech Lubczyński" w:date="2025-10-10T19:18:00Z" w:id="1769">
    <w:p w:rsidR="008757EF" w:rsidRDefault="008757EF" w14:paraId="3E4A2C96" w14:textId="4DCAA0F8">
      <w:pPr>
        <w:pStyle w:val="CommentText"/>
      </w:pPr>
      <w:r>
        <w:rPr>
          <w:rStyle w:val="CommentReference"/>
        </w:rPr>
        <w:annotationRef/>
      </w:r>
      <w:r w:rsidRPr="3AF1AE70">
        <w:t>Changed. TenneT TSO GmbH comment</w:t>
      </w:r>
    </w:p>
  </w:comment>
  <w:comment w:initials="WL" w:author="Wojciech Lubczyński" w:date="2025-10-13T10:02:00Z" w:id="1795">
    <w:p w:rsidR="008757EF" w:rsidRDefault="008757EF" w14:paraId="26C9B850" w14:textId="3B9B53EF">
      <w:pPr>
        <w:pStyle w:val="CommentText"/>
      </w:pPr>
      <w:r>
        <w:rPr>
          <w:rStyle w:val="CommentReference"/>
        </w:rPr>
        <w:annotationRef/>
      </w:r>
      <w:r w:rsidRPr="5F1C8EB3">
        <w:t>Diagram uses the term "SP module operator" instead of "SP module administrator"</w:t>
      </w:r>
    </w:p>
  </w:comment>
  <w:comment w:initials="WL" w:author="Wojciech Lubczyński" w:date="2025-10-19T10:33:00Z" w:id="1796">
    <w:p w:rsidR="00CB5327" w:rsidRDefault="00CB5327" w14:paraId="573566D7" w14:textId="22791C43">
      <w:pPr>
        <w:pStyle w:val="CommentText"/>
      </w:pPr>
      <w:r>
        <w:rPr>
          <w:rStyle w:val="CommentReference"/>
        </w:rPr>
        <w:annotationRef/>
      </w:r>
      <w:r w:rsidRPr="3B287B4F">
        <w:t>Step 7.6 failure - arrow should be red.</w:t>
      </w:r>
    </w:p>
  </w:comment>
  <w:comment w:initials="WL" w:author="Wojciech Lubczyński" w:date="2025-10-13T10:03:00Z" w:id="1887">
    <w:p w:rsidR="0046455C" w:rsidRDefault="0046455C" w14:paraId="4FB9A97B" w14:textId="71AD333C">
      <w:pPr>
        <w:pStyle w:val="CommentText"/>
      </w:pPr>
      <w:r>
        <w:rPr>
          <w:rStyle w:val="CommentReference"/>
        </w:rPr>
        <w:annotationRef/>
      </w:r>
      <w:r w:rsidRPr="6E181F37">
        <w:t>Diagram uses the term "SP module operator" instead of "SP module administrator"</w:t>
      </w:r>
    </w:p>
  </w:comment>
  <w:comment w:initials="GH" w:author="Georg Hartner" w:date="2025-09-08T10:06:00Z" w:id="1888">
    <w:p w:rsidR="00E22D2C" w:rsidRDefault="00E22D2C" w14:paraId="306DA9EC" w14:textId="58B3C92A">
      <w:pPr>
        <w:pStyle w:val="CommentText"/>
      </w:pPr>
      <w:r>
        <w:rPr>
          <w:rStyle w:val="CommentReference"/>
        </w:rPr>
        <w:annotationRef/>
      </w:r>
      <w:r w:rsidRPr="696162D6">
        <w:t>step "8,5" should say "8.5"</w:t>
      </w:r>
    </w:p>
  </w:comment>
  <w:comment w:initials="TK" w:author="Kokki Teemu" w:date="2025-10-17T14:57:00Z" w:id="1966">
    <w:p w:rsidR="009844CC" w:rsidP="009844CC" w:rsidRDefault="009844CC" w14:paraId="4D5FB830" w14:textId="77777777">
      <w:pPr>
        <w:pStyle w:val="CommentText"/>
      </w:pPr>
      <w:r>
        <w:rPr>
          <w:rStyle w:val="CommentReference"/>
        </w:rPr>
        <w:annotationRef/>
      </w:r>
      <w:r>
        <w:rPr>
          <w:lang w:val="fi-FI"/>
        </w:rPr>
        <w:t xml:space="preserve">The CU might have had several service providers to begin with, now it has one less but it might still have active service providers. </w:t>
      </w:r>
    </w:p>
  </w:comment>
  <w:comment w:initials="WL" w:author="Wojciech Lubczyński" w:date="2025-10-17T15:08:00Z" w:id="1975">
    <w:p w:rsidR="00E16F7E" w:rsidRDefault="00E16F7E" w14:paraId="120912F0" w14:textId="1FD46406">
      <w:pPr>
        <w:pStyle w:val="CommentText"/>
      </w:pPr>
      <w:r>
        <w:rPr>
          <w:rStyle w:val="CommentReference"/>
        </w:rPr>
        <w:annotationRef/>
      </w:r>
      <w:r w:rsidRPr="2D1DA31E">
        <w:t xml:space="preserve">Change in accordance to PSE comment </w:t>
      </w:r>
    </w:p>
  </w:comment>
  <w:comment w:initials="WL" w:author="Wojciech Lubczyński" w:date="2025-10-17T15:14:00Z" w:id="2075">
    <w:p w:rsidR="00E16F7E" w:rsidRDefault="00E16F7E" w14:paraId="79F46C96" w14:textId="476E50D5">
      <w:pPr>
        <w:pStyle w:val="CommentText"/>
      </w:pPr>
      <w:r>
        <w:rPr>
          <w:rStyle w:val="CommentReference"/>
        </w:rPr>
        <w:annotationRef/>
      </w:r>
      <w:r w:rsidRPr="4A53ABAE">
        <w:t>Teemu</w:t>
      </w:r>
    </w:p>
    <w:p w:rsidR="00E16F7E" w:rsidRDefault="00E16F7E" w14:paraId="32A1C71E" w14:textId="4DB0B3AA">
      <w:pPr>
        <w:pStyle w:val="CommentText"/>
      </w:pPr>
      <w:r w:rsidRPr="3A52D512">
        <w:t>Kokki Teemu</w:t>
      </w:r>
    </w:p>
    <w:p w:rsidR="00E16F7E" w:rsidRDefault="00E16F7E" w14:paraId="19AAFBC0" w14:textId="4A82FB7C">
      <w:pPr>
        <w:pStyle w:val="CommentText"/>
      </w:pPr>
      <w:r w:rsidRPr="4AFC5588">
        <w:t xml:space="preserve">The CU might have had several service providers to begin with, now it has one less but it might still have active service providers. </w:t>
      </w:r>
    </w:p>
  </w:comment>
  <w:comment w:initials="WL" w:author="Wojciech Lubczyński" w:date="2025-10-17T15:08:00Z" w:id="2082">
    <w:p w:rsidR="00E16F7E" w:rsidRDefault="00E16F7E" w14:paraId="6E755B9C" w14:textId="03085502">
      <w:pPr>
        <w:pStyle w:val="CommentText"/>
      </w:pPr>
      <w:r>
        <w:rPr>
          <w:rStyle w:val="CommentReference"/>
        </w:rPr>
        <w:annotationRef/>
      </w:r>
      <w:r w:rsidRPr="2D2B5AD6">
        <w:t xml:space="preserve">Change in accordance to PSE comment </w:t>
      </w:r>
    </w:p>
  </w:comment>
  <w:comment w:initials="BW" w:author="Bhagyashree Wahie [2]" w:date="2025-10-13T17:09:00Z" w:id="2115">
    <w:p w:rsidR="00C3317C" w:rsidP="00C3317C" w:rsidRDefault="00C3317C" w14:paraId="5A74FE10" w14:textId="5B377928">
      <w:pPr>
        <w:pStyle w:val="CommentText"/>
      </w:pPr>
      <w:r>
        <w:rPr>
          <w:rStyle w:val="CommentReference"/>
        </w:rPr>
        <w:annotationRef/>
      </w:r>
      <w:r>
        <w:rPr>
          <w:b/>
          <w:bCs/>
        </w:rPr>
        <w:t xml:space="preserve">TF3 feedback proposal </w:t>
      </w:r>
      <w:r>
        <w:t>on the procedure 11 added to this table</w:t>
      </w:r>
    </w:p>
  </w:comment>
  <w:comment w:initials="BW" w:author="Bhagyashree Wahie [2]" w:date="2025-10-17T13:21:00Z" w:id="2126">
    <w:p w:rsidR="0017592E" w:rsidP="0017592E" w:rsidRDefault="00DC3F74" w14:paraId="3FA1C205" w14:textId="77777777">
      <w:pPr>
        <w:pStyle w:val="CommentText"/>
      </w:pPr>
      <w:r>
        <w:rPr>
          <w:rStyle w:val="CommentReference"/>
        </w:rPr>
        <w:annotationRef/>
      </w:r>
      <w:r w:rsidR="0017592E">
        <w:t>Coordination should be done according to NC DR, the switching is mentioned in the directive otherwise only registration steps are relevant</w:t>
      </w:r>
    </w:p>
  </w:comment>
  <w:comment w:initials="TK" w:author="Kokki Teemu" w:date="2025-10-31T15:33:00Z" w:id="2127">
    <w:p w:rsidR="00981153" w:rsidP="00981153" w:rsidRDefault="00981153" w14:paraId="246F2E85" w14:textId="77777777">
      <w:pPr>
        <w:pStyle w:val="CommentText"/>
      </w:pPr>
      <w:r>
        <w:rPr>
          <w:rStyle w:val="CommentReference"/>
        </w:rPr>
        <w:annotationRef/>
      </w:r>
      <w:r>
        <w:rPr>
          <w:lang w:val="fi-FI"/>
        </w:rPr>
        <w:t xml:space="preserve">With this procedure we support both switching of the SP for the CU as well as registration of a new SP for the CU based on a request from the final customer. </w:t>
      </w:r>
    </w:p>
  </w:comment>
  <w:comment w:initials="Rv" w:author="Rick van Beek" w:date="2025-10-27T16:00:00Z" w:id="2185">
    <w:p w:rsidR="00EC1917" w:rsidP="00EC1917" w:rsidRDefault="00EC1917" w14:paraId="0646DD27" w14:textId="04B31BEA">
      <w:pPr>
        <w:pStyle w:val="CommentText"/>
      </w:pPr>
      <w:r>
        <w:rPr>
          <w:rStyle w:val="CommentReference"/>
        </w:rPr>
        <w:annotationRef/>
      </w:r>
      <w:r>
        <w:t>TF3 proposal - TF2 to review it</w:t>
      </w:r>
    </w:p>
  </w:comment>
  <w:comment w:initials="Rv" w:author="Rick van Beek" w:date="2025-10-27T16:00:00Z" w:id="2186">
    <w:p w:rsidR="00EC1917" w:rsidP="00EC1917" w:rsidRDefault="00EC1917" w14:paraId="26BD4E64" w14:textId="77777777">
      <w:pPr>
        <w:pStyle w:val="CommentText"/>
      </w:pPr>
      <w:r>
        <w:rPr>
          <w:rStyle w:val="CommentReference"/>
        </w:rPr>
        <w:annotationRef/>
      </w:r>
      <w:r>
        <w:t>Agreed</w:t>
      </w:r>
    </w:p>
  </w:comment>
  <w:comment w:initials="BW" w:author="Bhagyashree Wahie [2]" w:date="2025-10-13T17:08:00Z" w:id="2552">
    <w:p w:rsidR="00C51FE0" w:rsidP="00C51FE0" w:rsidRDefault="00C51FE0" w14:paraId="1031E33B" w14:textId="77777777">
      <w:pPr>
        <w:pStyle w:val="CommentText"/>
      </w:pPr>
      <w:r>
        <w:rPr>
          <w:rStyle w:val="CommentReference"/>
        </w:rPr>
        <w:annotationRef/>
      </w:r>
      <w:r>
        <w:rPr>
          <w:b/>
          <w:bCs/>
          <w:lang w:val="en-US"/>
        </w:rPr>
        <w:t>TF3 feedback proposal:</w:t>
      </w:r>
      <w:r>
        <w:rPr>
          <w:lang w:val="en-US"/>
        </w:rPr>
        <w:t xml:space="preserve"> BPMN to be updated based on feedback</w:t>
      </w:r>
    </w:p>
  </w:comment>
  <w:comment w:initials="LG" w:author="Lorena Garcia Lorenzo" w:date="2025-10-14T15:46:00Z" w:id="2565">
    <w:p w:rsidR="00AF71C5" w:rsidP="00AF71C5" w:rsidRDefault="00A174BB" w14:paraId="1C4E9248" w14:textId="77777777">
      <w:pPr>
        <w:pStyle w:val="CommentText"/>
      </w:pPr>
      <w:r>
        <w:rPr>
          <w:rStyle w:val="CommentReference"/>
        </w:rPr>
        <w:annotationRef/>
      </w:r>
      <w:r w:rsidR="00AF71C5">
        <w:t>EC: is this only for new SP, should the title be adjusted?</w:t>
      </w:r>
    </w:p>
  </w:comment>
  <w:comment w:initials="TK" w:author="Kokki Teemu" w:date="2025-10-31T15:34:00Z" w:id="2566">
    <w:p w:rsidR="00981153" w:rsidP="00981153" w:rsidRDefault="00981153" w14:paraId="15DF3604" w14:textId="77777777">
      <w:pPr>
        <w:pStyle w:val="CommentText"/>
      </w:pPr>
      <w:r>
        <w:rPr>
          <w:rStyle w:val="CommentReference"/>
        </w:rPr>
        <w:annotationRef/>
      </w:r>
      <w:r>
        <w:rPr>
          <w:lang w:val="fi-FI"/>
        </w:rPr>
        <w:t>The title of the procedure has been adjusted.</w:t>
      </w:r>
    </w:p>
  </w:comment>
  <w:comment w:initials="DG" w:author="DO Giao" w:date="2025-05-14T09:54:00Z" w:id="2580">
    <w:p w:rsidRPr="006742AF" w:rsidR="00607A4B" w:rsidP="00607A4B" w:rsidRDefault="00607A4B" w14:paraId="4C7D9E79" w14:textId="14F87703">
      <w:pPr>
        <w:pStyle w:val="CommentText"/>
        <w:rPr>
          <w:lang w:val="en-GB"/>
        </w:rPr>
      </w:pPr>
      <w:r w:rsidRPr="006742AF">
        <w:rPr>
          <w:rStyle w:val="CommentReference"/>
          <w:lang w:val="en-GB"/>
        </w:rPr>
        <w:annotationRef/>
      </w:r>
      <w:r w:rsidRPr="006742AF">
        <w:rPr>
          <w:lang w:val="en-GB"/>
        </w:rPr>
        <w:t>I don't understand why it is new SP...</w:t>
      </w:r>
    </w:p>
    <w:p w:rsidRPr="006742AF" w:rsidR="00607A4B" w:rsidP="00607A4B" w:rsidRDefault="00607A4B" w14:paraId="0A35604D" w14:textId="77777777">
      <w:pPr>
        <w:pStyle w:val="CommentText"/>
        <w:rPr>
          <w:lang w:val="en-GB"/>
        </w:rPr>
      </w:pPr>
      <w:r w:rsidRPr="006742AF">
        <w:rPr>
          <w:lang w:val="en-GB"/>
        </w:rPr>
        <w:t>Is it the future - old SP, with who the final customer wants to cancel his contract ?</w:t>
      </w:r>
    </w:p>
  </w:comment>
  <w:comment w:initials="Rv" w:author="Rick van Beek" w:date="2025-05-14T13:31:00Z" w:id="2581">
    <w:p w:rsidRPr="006742AF" w:rsidR="00607A4B" w:rsidP="00607A4B" w:rsidRDefault="00607A4B" w14:paraId="3CBC235E" w14:textId="77777777">
      <w:pPr>
        <w:pStyle w:val="CommentText"/>
        <w:rPr>
          <w:lang w:val="en-GB"/>
        </w:rPr>
      </w:pPr>
      <w:r w:rsidRPr="006742AF">
        <w:rPr>
          <w:rStyle w:val="CommentReference"/>
          <w:lang w:val="en-GB"/>
        </w:rPr>
        <w:annotationRef/>
      </w:r>
      <w:r w:rsidRPr="006742AF">
        <w:rPr>
          <w:lang w:val="en-GB"/>
        </w:rPr>
        <w:t>This is the new SP (for future service) with whom initially has a contract with for future services but now wants the cancel the contract (regret) before the activation of the service. After activation a switch as in procedure 11 is required.</w:t>
      </w:r>
    </w:p>
  </w:comment>
  <w:comment w:initials="GH" w:author="Georg Hartner" w:date="2025-09-08T10:14:00Z" w:id="2578">
    <w:p w:rsidR="00722791" w:rsidRDefault="00722791" w14:paraId="49ACE441" w14:textId="043DB28D">
      <w:pPr>
        <w:pStyle w:val="CommentText"/>
      </w:pPr>
      <w:r>
        <w:rPr>
          <w:rStyle w:val="CommentReference"/>
        </w:rPr>
        <w:annotationRef/>
      </w:r>
      <w:r w:rsidRPr="61E1C080">
        <w:t>Also here please, the interaction with ISP would be beneficial.</w:t>
      </w:r>
    </w:p>
  </w:comment>
  <w:comment w:initials="TK" w:author="Kokki Teemu" w:date="2025-10-31T15:37:00Z" w:id="2579">
    <w:p w:rsidR="006C73CF" w:rsidP="006C73CF" w:rsidRDefault="006C73CF" w14:paraId="3FECC0A7" w14:textId="77777777">
      <w:pPr>
        <w:pStyle w:val="CommentText"/>
      </w:pPr>
      <w:r>
        <w:rPr>
          <w:rStyle w:val="CommentReference"/>
        </w:rPr>
        <w:annotationRef/>
      </w:r>
      <w:r>
        <w:rPr>
          <w:lang w:val="fi-FI"/>
        </w:rPr>
        <w:t xml:space="preserve">We have a recital to explain the interaction in general and it was decided to not describe the exact steps. </w:t>
      </w:r>
    </w:p>
  </w:comment>
  <w:comment w:initials="LG" w:author="Lorena Garcia Lorenzo" w:date="2025-10-14T15:46:00Z" w:id="2588">
    <w:p w:rsidR="00AF71C5" w:rsidP="00AF71C5" w:rsidRDefault="00A174BB" w14:paraId="4758C5D2" w14:textId="51847F3E">
      <w:pPr>
        <w:pStyle w:val="CommentText"/>
      </w:pPr>
      <w:r>
        <w:rPr>
          <w:rStyle w:val="CommentReference"/>
        </w:rPr>
        <w:annotationRef/>
      </w:r>
      <w:r w:rsidR="00AF71C5">
        <w:t>EC: Not very clear</w:t>
      </w:r>
    </w:p>
  </w:comment>
  <w:comment w:initials="Rv" w:author="Rick van Beek" w:date="2025-10-27T15:29:00Z" w:id="2589">
    <w:p w:rsidR="00D8158F" w:rsidP="00D8158F" w:rsidRDefault="00D8158F" w14:paraId="62F51A0A" w14:textId="77777777">
      <w:pPr>
        <w:pStyle w:val="CommentText"/>
      </w:pPr>
      <w:r>
        <w:rPr>
          <w:rStyle w:val="CommentReference"/>
        </w:rPr>
        <w:annotationRef/>
      </w:r>
      <w:r>
        <w:t>Same as in the proposal of the IRCS. Suggestion  refrase to : : The final customer requests cancellation of the new service provider contract before activation date of the contract’</w:t>
      </w:r>
    </w:p>
  </w:comment>
  <w:comment w:initials="TK" w:author="Kokki Teemu" w:date="2025-10-31T15:26:00Z" w:id="3069">
    <w:p w:rsidR="005A0BDE" w:rsidP="005A0BDE" w:rsidRDefault="005A0BDE" w14:paraId="226BC8B4" w14:textId="77777777">
      <w:pPr>
        <w:pStyle w:val="CommentText"/>
      </w:pPr>
      <w:r>
        <w:rPr>
          <w:rStyle w:val="CommentReference"/>
        </w:rPr>
        <w:annotationRef/>
      </w:r>
      <w:r>
        <w:rPr>
          <w:lang w:val="fi-FI"/>
        </w:rPr>
        <w:t xml:space="preserve">After further discussion, we thought it would be best to delete the entire procedure 14. Instead, we should have a note in step 13.1 that says changes to ICT system information or other critical information should be communicated with the PSO as defined in the national terms and conditions, including the possibility to invoke SP suspension procedure based on the information provided. </w:t>
      </w:r>
    </w:p>
  </w:comment>
  <w:comment w:initials="TK" w:author="Kokki Teemu" w:date="2025-11-03T09:55:00Z" w:id="3070">
    <w:p w:rsidR="0011529F" w:rsidP="0011529F" w:rsidRDefault="0011529F" w14:paraId="59047B9A" w14:textId="77777777">
      <w:pPr>
        <w:pStyle w:val="CommentText"/>
      </w:pPr>
      <w:r>
        <w:rPr>
          <w:rStyle w:val="CommentReference"/>
        </w:rPr>
        <w:annotationRef/>
      </w:r>
      <w:r>
        <w:rPr>
          <w:lang w:val="fi-FI"/>
        </w:rPr>
        <w:t>Done</w:t>
      </w:r>
    </w:p>
  </w:comment>
  <w:comment w:initials="GH" w:author="Georg Hartner" w:date="2025-09-08T10:16:00Z" w:id="3108">
    <w:p w:rsidR="00E50029" w:rsidRDefault="00E50029" w14:paraId="527FFCBC" w14:textId="104B6D4E">
      <w:pPr>
        <w:pStyle w:val="CommentText"/>
      </w:pPr>
      <w:r>
        <w:rPr>
          <w:rStyle w:val="CommentReference"/>
        </w:rPr>
        <w:annotationRef/>
      </w:r>
      <w:r w:rsidRPr="09A54F8C">
        <w:t>interaction of SP with ISP is important here also, especially for cross-border comps</w:t>
      </w:r>
    </w:p>
  </w:comment>
  <w:comment w:initials="WL" w:author="Wojciech Lubczyński" w:date="2025-10-27T17:59:00Z" w:id="3109">
    <w:p w:rsidR="00976344" w:rsidRDefault="00976344" w14:paraId="058A29E0" w14:textId="1DA51467">
      <w:pPr>
        <w:pStyle w:val="CommentText"/>
      </w:pPr>
      <w:r>
        <w:rPr>
          <w:rStyle w:val="CommentReference"/>
        </w:rPr>
        <w:annotationRef/>
      </w:r>
      <w:r w:rsidRPr="61234511">
        <w:t>This not relevant for service provider</w:t>
      </w:r>
    </w:p>
  </w:comment>
  <w:comment w:initials="LG" w:author="Lorena Garcia Lorenzo" w:date="2025-10-14T15:47:00Z" w:id="3202">
    <w:p w:rsidR="00AF71C5" w:rsidP="00AF71C5" w:rsidRDefault="00A174BB" w14:paraId="2D408A29" w14:textId="77777777">
      <w:pPr>
        <w:pStyle w:val="CommentText"/>
      </w:pPr>
      <w:r>
        <w:rPr>
          <w:rStyle w:val="CommentReference"/>
        </w:rPr>
        <w:annotationRef/>
      </w:r>
      <w:r w:rsidR="00AF71C5">
        <w:t>EC: Is this part of SP qualification?</w:t>
      </w:r>
    </w:p>
  </w:comment>
  <w:comment w:initials="TK" w:author="Kokki Teemu" w:date="2025-10-28T12:12:00Z" w:id="3203">
    <w:p w:rsidR="00615A99" w:rsidP="00615A99" w:rsidRDefault="005A4B1D" w14:paraId="767FBB16" w14:textId="77777777">
      <w:pPr>
        <w:pStyle w:val="CommentText"/>
      </w:pPr>
      <w:r>
        <w:rPr>
          <w:rStyle w:val="CommentReference"/>
        </w:rPr>
        <w:annotationRef/>
      </w:r>
      <w:r w:rsidR="00615A99">
        <w:rPr>
          <w:lang w:val="fi-FI"/>
        </w:rPr>
        <w:t xml:space="preserve">In principle we were  not expecting this procedure to be part of the service provider qualification process, but after further discussion, we are planning to remove the procedure, because it does not seem fit for the purpose. </w:t>
      </w:r>
    </w:p>
  </w:comment>
  <w:comment w:initials="GH" w:author="Georg Hartner" w:date="2025-09-08T10:17:00Z" w:id="3266">
    <w:p w:rsidR="000033C0" w:rsidRDefault="000033C0" w14:paraId="1C11D3B2" w14:textId="351441C5">
      <w:pPr>
        <w:pStyle w:val="CommentText"/>
      </w:pPr>
      <w:r>
        <w:rPr>
          <w:rStyle w:val="CommentReference"/>
        </w:rPr>
        <w:annotationRef/>
      </w:r>
      <w:r w:rsidRPr="5FA3B6DF">
        <w:t>also here please, interaction with ISP - it makes a big difference how e.g. IAM is handled and the SP needs to know e.g. how to get to "an account".</w:t>
      </w:r>
    </w:p>
  </w:comment>
  <w:comment w:initials="WL" w:author="Wojciech Lubczyński" w:date="2025-10-27T18:00:00Z" w:id="3267">
    <w:p w:rsidR="00862DA8" w:rsidRDefault="00862DA8" w14:paraId="48A64E88" w14:textId="399BFF08">
      <w:pPr>
        <w:pStyle w:val="CommentText"/>
      </w:pPr>
      <w:r>
        <w:rPr>
          <w:rStyle w:val="CommentReference"/>
        </w:rPr>
        <w:annotationRef/>
      </w:r>
      <w:r w:rsidRPr="4DEAA4A1">
        <w:t>This is not relevant for service provider</w:t>
      </w:r>
    </w:p>
  </w:comment>
  <w:comment w:initials="WL" w:author="Wojciech Lubczyński" w:date="2025-08-31T19:16:00Z" w:id="3730">
    <w:p w:rsidRPr="006742AF" w:rsidR="006F5501" w:rsidRDefault="006F5501" w14:paraId="36C5C4A5" w14:textId="10BAA302">
      <w:pPr>
        <w:pStyle w:val="CommentText"/>
        <w:rPr>
          <w:lang w:val="en-GB"/>
        </w:rPr>
      </w:pPr>
      <w:r w:rsidRPr="006742AF">
        <w:rPr>
          <w:rStyle w:val="CommentReference"/>
          <w:lang w:val="en-GB"/>
        </w:rPr>
        <w:annotationRef/>
      </w:r>
      <w:r w:rsidRPr="006742AF">
        <w:rPr>
          <w:lang w:val="en-GB"/>
        </w:rPr>
        <w:t>This is an orphaned diagram</w:t>
      </w:r>
    </w:p>
  </w:comment>
  <w:comment w:initials="CGM" w:author="Carmen Garcia Montero" w:date="2025-08-22T13:53:00Z" w:id="3756">
    <w:p w:rsidRPr="006742AF" w:rsidR="00CE4A1D" w:rsidP="00CE4A1D" w:rsidRDefault="00CE4A1D" w14:paraId="60660C8B" w14:textId="77777777">
      <w:pPr>
        <w:pStyle w:val="CommentText"/>
        <w:rPr>
          <w:lang w:val="en-GB"/>
        </w:rPr>
      </w:pPr>
      <w:r w:rsidRPr="006742AF">
        <w:rPr>
          <w:rStyle w:val="CommentReference"/>
          <w:lang w:val="en-GB"/>
        </w:rPr>
        <w:annotationRef/>
      </w:r>
      <w:r w:rsidRPr="006742AF">
        <w:rPr>
          <w:lang w:val="en-GB"/>
        </w:rPr>
        <w:t>Grid PQ subgroup to complete the procedure</w:t>
      </w:r>
    </w:p>
  </w:comment>
  <w:comment w:initials="DG" w:author="DO Giao" w:date="2025-09-15T17:10:00Z" w:id="3757">
    <w:p w:rsidR="0059382B" w:rsidRDefault="0059382B" w14:paraId="44A8CAE7" w14:textId="659389F7">
      <w:pPr>
        <w:pStyle w:val="CommentText"/>
      </w:pPr>
      <w:r>
        <w:rPr>
          <w:rStyle w:val="CommentReference"/>
        </w:rPr>
        <w:annotationRef/>
      </w:r>
      <w:r w:rsidRPr="04A6B016">
        <w:t>done</w:t>
      </w:r>
    </w:p>
  </w:comment>
  <w:comment w:initials="DG" w:author="DO Giao" w:date="2025-09-24T17:48:00Z" w:id="3754">
    <w:p w:rsidR="00CC46F4" w:rsidRDefault="00CC46F4" w14:paraId="324F9E1E" w14:textId="43D4E73E">
      <w:pPr>
        <w:pStyle w:val="CommentText"/>
      </w:pPr>
      <w:r>
        <w:rPr>
          <w:rStyle w:val="CommentReference"/>
        </w:rPr>
        <w:annotationRef/>
      </w:r>
      <w:r w:rsidRPr="7AF0F673">
        <w:t xml:space="preserve">This procedure can also be applied to parts of SPG. </w:t>
      </w:r>
    </w:p>
    <w:p w:rsidR="00CC46F4" w:rsidRDefault="00CC46F4" w14:paraId="3D6B2F5E" w14:textId="70BE4907">
      <w:pPr>
        <w:pStyle w:val="CommentText"/>
      </w:pPr>
      <w:r w:rsidRPr="202707AE">
        <w:t>I propose to introduce this in a note after the table, so that we would have a kind of CU grid PQ (CU is part of SPG) and then no need to have the 3 steps in the procedure 2 on CU grid PQ</w:t>
      </w:r>
    </w:p>
  </w:comment>
  <w:comment w:initials="DG" w:author="DO Giao" w:date="2025-10-23T10:30:00Z" w:id="3755">
    <w:p w:rsidR="00A616DF" w:rsidRDefault="00A616DF" w14:paraId="3C0DEB75" w14:textId="005721A7">
      <w:pPr>
        <w:pStyle w:val="CommentText"/>
      </w:pPr>
      <w:r>
        <w:rPr>
          <w:rStyle w:val="CommentReference"/>
        </w:rPr>
        <w:annotationRef/>
      </w:r>
      <w:r w:rsidRPr="235CF3A8">
        <w:t>done</w:t>
      </w:r>
    </w:p>
  </w:comment>
  <w:comment w:initials="CG" w:author="Carmen Garcia Montero" w:date="2025-08-28T12:09:00Z" w:id="3789">
    <w:p w:rsidRPr="006742AF" w:rsidR="00CE4A1D" w:rsidP="00CE4A1D" w:rsidRDefault="00CE4A1D" w14:paraId="7F335F0B" w14:textId="77777777">
      <w:pPr>
        <w:pStyle w:val="CommentText"/>
        <w:rPr>
          <w:lang w:val="en-GB"/>
        </w:rPr>
      </w:pPr>
      <w:r w:rsidRPr="006742AF">
        <w:rPr>
          <w:rStyle w:val="CommentReference"/>
          <w:lang w:val="en-GB"/>
        </w:rPr>
        <w:annotationRef/>
      </w:r>
      <w:r w:rsidRPr="006742AF">
        <w:rPr>
          <w:lang w:val="en-GB"/>
        </w:rPr>
        <w:t>Clarify in preconditions table about entitled party role in the procedure</w:t>
      </w:r>
    </w:p>
  </w:comment>
  <w:comment w:initials="LD" w:author="DO Giao [2]" w:date="2025-10-29T17:11:00Z" w:id="3790">
    <w:p w:rsidR="009C46B3" w:rsidP="009C46B3" w:rsidRDefault="009C46B3" w14:paraId="715F695E" w14:textId="77777777">
      <w:pPr>
        <w:pStyle w:val="CommentText"/>
      </w:pPr>
      <w:r>
        <w:rPr>
          <w:rStyle w:val="CommentReference"/>
        </w:rPr>
        <w:annotationRef/>
      </w:r>
      <w:r>
        <w:t>done</w:t>
      </w:r>
    </w:p>
  </w:comment>
  <w:comment w:initials="JM" w:author="Marek Jonas" w:date="2025-09-10T13:14:00Z" w:id="3793">
    <w:p w:rsidR="007D328D" w:rsidP="007D328D" w:rsidRDefault="00D602FA" w14:paraId="469F770C" w14:textId="77777777">
      <w:pPr>
        <w:pStyle w:val="CommentText"/>
      </w:pPr>
      <w:r>
        <w:rPr>
          <w:rStyle w:val="CommentReference"/>
        </w:rPr>
        <w:annotationRef/>
      </w:r>
      <w:r w:rsidR="007D328D">
        <w:t>Can be the SP-module administrator, connected or impacted SO, CU-module administrator</w:t>
      </w:r>
    </w:p>
  </w:comment>
  <w:comment w:initials="Wv" w:author="Wout van Voornveld" w:date="2025-09-09T17:50:00Z" w:id="3795">
    <w:p w:rsidR="00022C3E" w:rsidP="00022C3E" w:rsidRDefault="00022C3E" w14:paraId="25BBC3DC" w14:textId="6789888D">
      <w:pPr>
        <w:pStyle w:val="CommentText"/>
      </w:pPr>
      <w:r>
        <w:rPr>
          <w:rStyle w:val="CommentReference"/>
        </w:rPr>
        <w:annotationRef/>
      </w:r>
      <w:r>
        <w:t>Why is the triggering party for the grid, qulaification the Entitled Party and for the product the system provider?</w:t>
      </w:r>
    </w:p>
  </w:comment>
  <w:comment w:initials="DG" w:author="DO Giao" w:date="2025-09-10T13:10:00Z" w:id="3796">
    <w:p w:rsidR="009A3DC1" w:rsidRDefault="009A3DC1" w14:paraId="11678E4B" w14:textId="437D4805">
      <w:pPr>
        <w:pStyle w:val="CommentText"/>
      </w:pPr>
      <w:r>
        <w:rPr>
          <w:rStyle w:val="CommentReference"/>
        </w:rPr>
        <w:annotationRef/>
      </w:r>
      <w:r w:rsidRPr="316E859C">
        <w:t xml:space="preserve"> entitled party can be the SO (connecting or impacted or procuring SO, or the SP module administrator, or the SP.</w:t>
      </w:r>
    </w:p>
  </w:comment>
  <w:comment w:initials="Wv" w:author="Wout van Voornveld" w:date="2025-09-09T17:35:00Z" w:id="3809">
    <w:p w:rsidR="00271C2A" w:rsidP="00271C2A" w:rsidRDefault="00271C2A" w14:paraId="4FEF78DD" w14:textId="4948CFE0">
      <w:pPr>
        <w:pStyle w:val="CommentText"/>
      </w:pPr>
      <w:r>
        <w:rPr>
          <w:rStyle w:val="CommentReference"/>
        </w:rPr>
        <w:annotationRef/>
      </w:r>
      <w:r>
        <w:t>I would have expected a validation step here.</w:t>
      </w:r>
    </w:p>
  </w:comment>
  <w:comment w:initials="LD" w:author="DO Giao [2]" w:date="2025-10-29T17:16:00Z" w:id="3810">
    <w:p w:rsidR="00345AF9" w:rsidP="00345AF9" w:rsidRDefault="00345AF9" w14:paraId="776F42F6" w14:textId="77777777">
      <w:pPr>
        <w:pStyle w:val="CommentText"/>
      </w:pPr>
      <w:r>
        <w:rPr>
          <w:rStyle w:val="CommentReference"/>
        </w:rPr>
        <w:annotationRef/>
      </w:r>
      <w:r>
        <w:t>I’m not sure that it is needed to have a validation of the request, because the entitled party sending the request is the ONE who knows</w:t>
      </w:r>
    </w:p>
  </w:comment>
  <w:comment w:initials="Wv" w:author="Wout van Voornveld" w:date="2025-09-09T17:39:00Z" w:id="3816">
    <w:p w:rsidR="00BD6BCF" w:rsidP="00BD6BCF" w:rsidRDefault="00BD6BCF" w14:paraId="08E583BA" w14:textId="36C82990">
      <w:pPr>
        <w:pStyle w:val="CommentText"/>
      </w:pPr>
      <w:r>
        <w:rPr>
          <w:rStyle w:val="CommentReference"/>
        </w:rPr>
        <w:annotationRef/>
      </w:r>
      <w:r>
        <w:t>IS there no registration of the grid pre qualification  result (FIS)? Where can be checked what the result is of the grid pre-qualification?</w:t>
      </w:r>
    </w:p>
  </w:comment>
  <w:comment w:initials="LD" w:author="DO Giao [2]" w:date="2025-10-29T17:12:00Z" w:id="3817">
    <w:p w:rsidR="00B511F8" w:rsidP="00B511F8" w:rsidRDefault="00B511F8" w14:paraId="100C8556" w14:textId="77777777">
      <w:pPr>
        <w:pStyle w:val="CommentText"/>
      </w:pPr>
      <w:r>
        <w:rPr>
          <w:rStyle w:val="CommentReference"/>
        </w:rPr>
        <w:annotationRef/>
      </w:r>
      <w:r>
        <w:t>It is done in step 19.3: the entitled parties encompass the SP module administrator</w:t>
      </w:r>
    </w:p>
  </w:comment>
  <w:comment w:initials="LD" w:author="DO Giao [2]" w:date="2025-08-21T15:52:00Z" w:id="4043">
    <w:p w:rsidRPr="006742AF" w:rsidR="006C3DFA" w:rsidP="006C3DFA" w:rsidRDefault="006C3DFA" w14:paraId="7BE43CED" w14:textId="77777777">
      <w:pPr>
        <w:pStyle w:val="CommentText"/>
        <w:rPr>
          <w:lang w:val="en-GB"/>
        </w:rPr>
      </w:pPr>
      <w:r w:rsidRPr="006742AF">
        <w:rPr>
          <w:rStyle w:val="CommentReference"/>
          <w:lang w:val="en-GB"/>
        </w:rPr>
        <w:annotationRef/>
      </w:r>
      <w:r w:rsidRPr="006742AF">
        <w:rPr>
          <w:lang w:val="en-GB"/>
        </w:rPr>
        <w:t>Would the activation responsible send the results of activation tests to entetled parties (SP module administrator…) ?</w:t>
      </w:r>
    </w:p>
  </w:comment>
  <w:comment w:initials="JM" w:author="Marek Jonas" w:date="2025-08-22T09:52:00Z" w:id="4044">
    <w:p w:rsidRPr="006742AF" w:rsidR="005D4C65" w:rsidP="005D4C65" w:rsidRDefault="00050F23" w14:paraId="180BEE0A" w14:textId="77777777">
      <w:pPr>
        <w:pStyle w:val="CommentText"/>
        <w:rPr>
          <w:lang w:val="en-GB"/>
        </w:rPr>
      </w:pPr>
      <w:r w:rsidRPr="006742AF">
        <w:rPr>
          <w:rStyle w:val="CommentReference"/>
          <w:lang w:val="en-GB"/>
        </w:rPr>
        <w:annotationRef/>
      </w:r>
      <w:r w:rsidRPr="006742AF" w:rsidR="005D4C65">
        <w:rPr>
          <w:lang w:val="en-GB"/>
        </w:rPr>
        <w:t>Stefan and I believe that the result should be sent to the product pre-qualification responsible since he is the one who is carrying out the following steps of the product pre-qualification. The final result of the product pre-qualification will be send to the SP module administrator at the end. We believe that the information whether the activation test was successful or not is not a necessary information for the SP module administrator, since he is receiving the final result of the product pre-qualification.</w:t>
      </w:r>
    </w:p>
  </w:comment>
  <w:comment w:initials="DG" w:author="DO Giao" w:date="2025-08-22T10:48:00Z" w:id="4045">
    <w:p w:rsidRPr="006742AF" w:rsidR="00415873" w:rsidRDefault="00415873" w14:paraId="3356F1BE" w14:textId="52EFBEC7">
      <w:pPr>
        <w:pStyle w:val="CommentText"/>
        <w:rPr>
          <w:lang w:val="en-GB"/>
        </w:rPr>
      </w:pPr>
      <w:r w:rsidRPr="006742AF">
        <w:rPr>
          <w:rStyle w:val="CommentReference"/>
          <w:lang w:val="en-GB"/>
        </w:rPr>
        <w:annotationRef/>
      </w:r>
      <w:r w:rsidRPr="006742AF">
        <w:rPr>
          <w:lang w:val="en-GB"/>
        </w:rPr>
        <w:t>I think your answer is fair.except that in NCDR art 18(9) it is written that the results of activation tests can be reused:In case the service provider is required to pass a full or partial repetition of the product prequalification or product verification pursuant to Article 22(2), that service provider may reuse the results of activation tests not older than 3 years, for the CUs of the SPU or SPG that have not changed.</w:t>
      </w:r>
    </w:p>
  </w:comment>
  <w:comment w:initials="LD" w:author="DO Giao [2]" w:date="2025-10-23T10:42:00Z" w:id="4046">
    <w:p w:rsidR="0081748D" w:rsidP="0081748D" w:rsidRDefault="0081748D" w14:paraId="49EA63DE" w14:textId="77777777">
      <w:pPr>
        <w:pStyle w:val="CommentText"/>
      </w:pPr>
      <w:r>
        <w:rPr>
          <w:rStyle w:val="CommentReference"/>
        </w:rPr>
        <w:annotationRef/>
      </w:r>
      <w:r>
        <w:t>Included in step 20.5</w:t>
      </w:r>
    </w:p>
  </w:comment>
  <w:comment w:initials="LD" w:author="DO Giao [2]" w:date="2025-10-29T17:09:00Z" w:id="4105">
    <w:p w:rsidR="0020011C" w:rsidP="0020011C" w:rsidRDefault="0020011C" w14:paraId="462634A9" w14:textId="77777777">
      <w:pPr>
        <w:pStyle w:val="CommentText"/>
      </w:pPr>
      <w:r>
        <w:rPr>
          <w:rStyle w:val="CommentReference"/>
        </w:rPr>
        <w:annotationRef/>
      </w:r>
      <w:r>
        <w:t>@Wout: please add «party» after the name product prequalification responsible</w:t>
      </w:r>
    </w:p>
  </w:comment>
  <w:comment w:initials="JM" w:author="Marek Jonas" w:date="2025-09-02T08:55:00Z" w:id="4109">
    <w:p w:rsidRPr="006742AF" w:rsidR="007017B0" w:rsidP="007017B0" w:rsidRDefault="007017B0" w14:paraId="2A32C551" w14:textId="5D88D8CF">
      <w:pPr>
        <w:pStyle w:val="CommentText"/>
        <w:rPr>
          <w:lang w:val="en-GB"/>
        </w:rPr>
      </w:pPr>
      <w:r w:rsidRPr="006742AF">
        <w:rPr>
          <w:rStyle w:val="CommentReference"/>
          <w:lang w:val="en-GB"/>
        </w:rPr>
        <w:annotationRef/>
      </w:r>
      <w:r w:rsidRPr="006742AF">
        <w:rPr>
          <w:lang w:val="en-GB"/>
        </w:rPr>
        <w:t>Replace „system provider“ with „service provider“.</w:t>
      </w:r>
    </w:p>
  </w:comment>
  <w:comment w:initials="JM" w:author="Marek Jonas" w:date="2025-08-22T09:46:00Z" w:id="4166">
    <w:p w:rsidRPr="006742AF" w:rsidR="006434D5" w:rsidP="002C7CF8" w:rsidRDefault="006434D5" w14:paraId="5419F082" w14:textId="77777777">
      <w:pPr>
        <w:pStyle w:val="CommentText"/>
        <w:rPr>
          <w:lang w:val="en-GB"/>
        </w:rPr>
      </w:pPr>
      <w:r w:rsidRPr="006742AF">
        <w:rPr>
          <w:rStyle w:val="CommentReference"/>
          <w:lang w:val="en-GB"/>
        </w:rPr>
        <w:annotationRef/>
      </w:r>
      <w:r w:rsidRPr="006742AF">
        <w:rPr>
          <w:lang w:val="en-GB"/>
        </w:rPr>
        <w:t>Replace with „procuring system operator“ as the role is being used in the SPU and SPG application procedure.</w:t>
      </w:r>
    </w:p>
  </w:comment>
  <w:comment w:initials="DG" w:author="DO Giao" w:date="2025-08-22T10:54:00Z" w:id="4167">
    <w:p w:rsidRPr="006742AF" w:rsidR="006434D5" w:rsidP="002C7CF8" w:rsidRDefault="006434D5" w14:paraId="022C97A7" w14:textId="77777777">
      <w:pPr>
        <w:pStyle w:val="CommentText"/>
        <w:rPr>
          <w:lang w:val="en-GB"/>
        </w:rPr>
      </w:pPr>
      <w:r w:rsidRPr="006742AF">
        <w:rPr>
          <w:rStyle w:val="CommentReference"/>
          <w:lang w:val="en-GB"/>
        </w:rPr>
        <w:annotationRef/>
      </w:r>
      <w:r w:rsidRPr="006742AF">
        <w:rPr>
          <w:lang w:val="en-GB"/>
        </w:rPr>
        <w:t>If so, we must ad a step to signify that the PSO will send this request to the product PQ responsible</w:t>
      </w:r>
    </w:p>
  </w:comment>
  <w:comment w:initials="JM" w:author="Marek Jonas" w:date="2025-08-22T11:22:00Z" w:id="4168">
    <w:p w:rsidRPr="006742AF" w:rsidR="006434D5" w:rsidP="002C7CF8" w:rsidRDefault="006434D5" w14:paraId="03C28EC7" w14:textId="77777777">
      <w:pPr>
        <w:pStyle w:val="CommentText"/>
        <w:rPr>
          <w:lang w:val="en-GB"/>
        </w:rPr>
      </w:pPr>
      <w:r w:rsidRPr="006742AF">
        <w:rPr>
          <w:rStyle w:val="CommentReference"/>
          <w:lang w:val="en-GB"/>
        </w:rPr>
        <w:annotationRef/>
      </w:r>
      <w:r w:rsidRPr="006742AF">
        <w:rPr>
          <w:lang w:val="en-GB"/>
        </w:rPr>
        <w:t>I would vote for replacing the role generaly with the pSO</w:t>
      </w:r>
    </w:p>
  </w:comment>
  <w:comment w:initials="DG" w:author="DO Giao" w:date="2025-09-01T17:22:00Z" w:id="4169">
    <w:p w:rsidRPr="006742AF" w:rsidR="006434D5" w:rsidP="002C7CF8" w:rsidRDefault="006434D5" w14:paraId="59EC291B" w14:textId="77777777">
      <w:pPr>
        <w:pStyle w:val="CommentText"/>
        <w:rPr>
          <w:lang w:val="en-GB"/>
        </w:rPr>
      </w:pPr>
      <w:r w:rsidRPr="006742AF">
        <w:rPr>
          <w:rStyle w:val="CommentReference"/>
          <w:lang w:val="en-GB"/>
        </w:rPr>
        <w:annotationRef/>
      </w:r>
      <w:r w:rsidRPr="006742AF">
        <w:rPr>
          <w:lang w:val="en-GB"/>
        </w:rPr>
        <w:t>We decide this morning to have a generic role and explain why in a whereas of part 1</w:t>
      </w:r>
    </w:p>
  </w:comment>
  <w:comment w:initials="TK" w:author="Kokki Teemu" w:date="2025-09-19T12:17:00Z" w:id="4373">
    <w:p w:rsidR="00E21342" w:rsidP="00E21342" w:rsidRDefault="0038580C" w14:paraId="1A97D2A1" w14:textId="1E990323">
      <w:pPr>
        <w:pStyle w:val="CommentText"/>
      </w:pPr>
      <w:r>
        <w:rPr>
          <w:rStyle w:val="CommentReference"/>
        </w:rPr>
        <w:annotationRef/>
      </w:r>
      <w:r w:rsidR="00E21342">
        <w:rPr>
          <w:lang w:val="fi-FI"/>
        </w:rPr>
        <w:t>During the meeting to accept the version to be sent out for consultation, it was noted that eligible part as defined here is not really correct. So it was updated to be entitled party in the consultation version. I will apply the changes here as well. (See Giao’s comment below)</w:t>
      </w:r>
    </w:p>
    <w:p w:rsidR="00E21342" w:rsidP="00E21342" w:rsidRDefault="00E21342" w14:paraId="4D782827" w14:textId="77777777">
      <w:pPr>
        <w:pStyle w:val="CommentText"/>
      </w:pPr>
    </w:p>
    <w:p w:rsidR="00E21342" w:rsidP="00E21342" w:rsidRDefault="00E21342" w14:paraId="15A94CD1" w14:textId="77777777">
      <w:pPr>
        <w:pStyle w:val="CommentText"/>
      </w:pPr>
      <w:r>
        <w:rPr>
          <w:lang w:val="fi-FI"/>
        </w:rPr>
        <w:t>To be discussed in the SPU/SPG group:</w:t>
      </w:r>
    </w:p>
    <w:p w:rsidR="00E21342" w:rsidP="00E21342" w:rsidRDefault="00E21342" w14:paraId="1AF4AFF1" w14:textId="77777777">
      <w:pPr>
        <w:pStyle w:val="CommentText"/>
        <w:numPr>
          <w:ilvl w:val="0"/>
          <w:numId w:val="57"/>
        </w:numPr>
      </w:pPr>
      <w:r>
        <w:rPr>
          <w:lang w:val="fi-FI"/>
        </w:rPr>
        <w:t>Change from eligible party to entitled party + other related changes</w:t>
      </w:r>
    </w:p>
    <w:p w:rsidR="00E21342" w:rsidP="00E21342" w:rsidRDefault="00E21342" w14:paraId="6A882C00" w14:textId="77777777">
      <w:pPr>
        <w:pStyle w:val="CommentText"/>
        <w:numPr>
          <w:ilvl w:val="0"/>
          <w:numId w:val="57"/>
        </w:numPr>
      </w:pPr>
      <w:r>
        <w:rPr>
          <w:lang w:val="fi-FI"/>
        </w:rPr>
        <w:t xml:space="preserve">NC DR Art 28(b) says that the update procedure in FIS is for service providers. Should we separate this into two procedures if we want to allow for SOs to update statuses? Some member states may wish to stick to only service providers being able to use the FIS update procedure and would possibly need different mapping for other use cases. </w:t>
      </w:r>
    </w:p>
  </w:comment>
  <w:comment w:initials="DG" w:author="DO Giao" w:date="2025-09-17T14:30:00Z" w:id="4391">
    <w:p w:rsidR="00634B56" w:rsidRDefault="00634B56" w14:paraId="0FCC5EB1" w14:textId="51B17158">
      <w:pPr>
        <w:pStyle w:val="CommentText"/>
      </w:pPr>
      <w:r>
        <w:rPr>
          <w:rStyle w:val="CommentReference"/>
        </w:rPr>
        <w:annotationRef/>
      </w:r>
      <w:r w:rsidRPr="79E67FF6">
        <w:t>We have no more the definition of eligible party in article 2 of the main document (but still have in table 2, referring to the first IA). Is it eligible party here ? or entitled party ?</w:t>
      </w:r>
    </w:p>
  </w:comment>
  <w:comment w:initials="TK" w:author="Kokki Teemu" w:date="2025-09-19T12:18:00Z" w:id="4392">
    <w:p w:rsidR="0008642F" w:rsidP="0008642F" w:rsidRDefault="0008642F" w14:paraId="44BC1464" w14:textId="77777777">
      <w:pPr>
        <w:pStyle w:val="CommentText"/>
      </w:pPr>
      <w:r>
        <w:rPr>
          <w:rStyle w:val="CommentReference"/>
        </w:rPr>
        <w:annotationRef/>
      </w:r>
      <w:r>
        <w:rPr>
          <w:lang w:val="fi-FI"/>
        </w:rPr>
        <w:t xml:space="preserve">This was handled in the JWG meeting to accept the consultation version, but the group will need to discuss it as well. I will resolve this comment for now though. </w:t>
      </w:r>
    </w:p>
  </w:comment>
  <w:comment w:initials="GH" w:author="Georg Hartner" w:date="2025-09-08T10:38:00Z" w:id="4495">
    <w:p w:rsidR="00155CDF" w:rsidRDefault="00155CDF" w14:paraId="56C14015" w14:textId="60C575A2">
      <w:pPr>
        <w:pStyle w:val="CommentText"/>
      </w:pPr>
      <w:r>
        <w:rPr>
          <w:rStyle w:val="CommentReference"/>
        </w:rPr>
        <w:annotationRef/>
      </w:r>
      <w:r w:rsidRPr="238552A1">
        <w:t>Also here, it would be good to include the interaction with ISP</w:t>
      </w:r>
    </w:p>
  </w:comment>
  <w:comment w:initials="TK" w:author="Kokki Teemu" w:date="2025-10-17T13:50:00Z" w:id="4571">
    <w:p w:rsidR="006E0D8B" w:rsidP="006E0D8B" w:rsidRDefault="006E0D8B" w14:paraId="6047EF8E" w14:textId="77777777">
      <w:pPr>
        <w:pStyle w:val="CommentText"/>
      </w:pPr>
      <w:r>
        <w:rPr>
          <w:rStyle w:val="CommentReference"/>
        </w:rPr>
        <w:annotationRef/>
      </w:r>
      <w:r>
        <w:rPr>
          <w:lang w:val="fi-FI"/>
        </w:rPr>
        <w:t>We’ve discussed adding information required by national T&amp;C into this object. Should it also include SPU or SPG master data (info object CJ)?</w:t>
      </w:r>
    </w:p>
  </w:comment>
  <w:comment w:initials="WL" w:author="Wojciech Lubczyński" w:date="2025-10-19T11:12:00Z" w:id="4572">
    <w:p w:rsidR="00CB5327" w:rsidRDefault="00CB5327" w14:paraId="5D87570D" w14:textId="08B70C5D">
      <w:pPr>
        <w:pStyle w:val="CommentText"/>
      </w:pPr>
      <w:r>
        <w:rPr>
          <w:rStyle w:val="CommentReference"/>
        </w:rPr>
        <w:annotationRef/>
      </w:r>
      <w:r w:rsidRPr="792E02E6">
        <w:t xml:space="preserve">BK should also include SPU or SPG master data, which will be validated in step 25.5 </w:t>
      </w:r>
    </w:p>
  </w:comment>
  <w:comment w:initials="LD" w:author="DO Giao [2]" w:date="2025-10-16T09:43:00Z" w:id="4598">
    <w:p w:rsidR="00D56385" w:rsidP="00D56385" w:rsidRDefault="00D56385" w14:paraId="28C25F6E" w14:textId="36FB1326">
      <w:pPr>
        <w:pStyle w:val="CommentText"/>
      </w:pPr>
      <w:r>
        <w:rPr>
          <w:rStyle w:val="CommentReference"/>
        </w:rPr>
        <w:annotationRef/>
      </w:r>
      <w:r>
        <w:t>Here it should be the product prequalification or verification responsible</w:t>
      </w:r>
    </w:p>
  </w:comment>
  <w:comment w:initials="WL" w:author="Wojciech Lubczyński" w:date="2025-10-19T11:10:00Z" w:id="4599">
    <w:p w:rsidR="00CB5327" w:rsidRDefault="00CB5327" w14:paraId="3BD499BE" w14:textId="11A6E24D">
      <w:pPr>
        <w:pStyle w:val="CommentText"/>
      </w:pPr>
      <w:r>
        <w:rPr>
          <w:rStyle w:val="CommentReference"/>
        </w:rPr>
        <w:annotationRef/>
      </w:r>
      <w:r w:rsidRPr="64A1FE0F">
        <w:t xml:space="preserve">Done. Perhaps consider repacing both with  "product qualification responsible" </w:t>
      </w:r>
    </w:p>
  </w:comment>
  <w:comment w:initials="TK" w:author="Kokki Teemu" w:date="2025-10-17T13:37:00Z" w:id="4618">
    <w:p w:rsidR="00CB7C8A" w:rsidP="00CB7C8A" w:rsidRDefault="00CB7C8A" w14:paraId="677A993A" w14:textId="77777777">
      <w:pPr>
        <w:pStyle w:val="CommentText"/>
      </w:pPr>
      <w:r>
        <w:rPr>
          <w:rStyle w:val="CommentReference"/>
        </w:rPr>
        <w:annotationRef/>
      </w:r>
      <w:r>
        <w:rPr>
          <w:lang w:val="fi-FI"/>
        </w:rPr>
        <w:t xml:space="preserve">To be aligned with the PQ/PV-procedures, we should use the same role as in those procedures. But it’s probably not acceptable to use two roles as the receiver of one exchange, so how to write the steps correctly. </w:t>
      </w:r>
    </w:p>
  </w:comment>
  <w:comment w:initials="TK" w:author="Kokki Teemu" w:date="2025-10-17T13:39:00Z" w:id="4619">
    <w:p w:rsidR="001F145B" w:rsidP="001F145B" w:rsidRDefault="001F145B" w14:paraId="50AF6F86" w14:textId="77777777">
      <w:pPr>
        <w:pStyle w:val="CommentText"/>
      </w:pPr>
      <w:r>
        <w:rPr>
          <w:rStyle w:val="CommentReference"/>
        </w:rPr>
        <w:annotationRef/>
      </w:r>
      <w:r>
        <w:rPr>
          <w:lang w:val="fi-FI"/>
        </w:rPr>
        <w:t>Also the step descriptions should be changed to refer to the right role instead of the system operator.</w:t>
      </w:r>
    </w:p>
  </w:comment>
  <w:comment w:initials="TK" w:author="Kokki Teemu" w:date="2025-08-25T14:32:00Z" w:id="4715">
    <w:p w:rsidRPr="006742AF" w:rsidR="005C511E" w:rsidP="005C511E" w:rsidRDefault="005C511E" w14:paraId="04788774" w14:textId="3FD75312">
      <w:pPr>
        <w:pStyle w:val="CommentText"/>
        <w:rPr>
          <w:lang w:val="en-GB"/>
        </w:rPr>
      </w:pPr>
      <w:r w:rsidRPr="006742AF">
        <w:rPr>
          <w:rStyle w:val="CommentReference"/>
          <w:lang w:val="en-GB"/>
        </w:rPr>
        <w:annotationRef/>
      </w:r>
      <w:r w:rsidRPr="006742AF">
        <w:rPr>
          <w:lang w:val="en-GB"/>
        </w:rPr>
        <w:t xml:space="preserve">Note to Wout: We changed this step and removed some of the following steps to make the procedure slightly simpler. But the diagram will need adjustments. </w:t>
      </w:r>
    </w:p>
  </w:comment>
  <w:comment w:initials="WL" w:author="Wojciech Lubczyński" w:date="2025-10-19T11:14:00Z" w:id="4720">
    <w:p w:rsidR="00CB5327" w:rsidRDefault="00CB5327" w14:paraId="1B6E04C4" w14:textId="1DE72C15">
      <w:pPr>
        <w:pStyle w:val="CommentText"/>
      </w:pPr>
      <w:r>
        <w:rPr>
          <w:rStyle w:val="CommentReference"/>
        </w:rPr>
        <w:annotationRef/>
      </w:r>
      <w:r w:rsidRPr="331B4A81">
        <w:t>Also the step descriptions should be changed to refer to the right role instead of the system operator.</w:t>
      </w:r>
    </w:p>
  </w:comment>
  <w:comment w:initials="LD" w:author="DO Giao [2]" w:date="2025-10-16T09:44:00Z" w:id="4719">
    <w:p w:rsidR="004D5F00" w:rsidP="004D5F00" w:rsidRDefault="004D5F00" w14:paraId="2F7B673D" w14:textId="77777777">
      <w:pPr>
        <w:pStyle w:val="CommentText"/>
      </w:pPr>
      <w:r>
        <w:rPr>
          <w:rStyle w:val="CommentReference"/>
        </w:rPr>
        <w:annotationRef/>
      </w:r>
      <w:r>
        <w:t>Same comment as above : not PSO</w:t>
      </w:r>
    </w:p>
  </w:comment>
  <w:comment w:initials="LD" w:author="DO Giao [2]" w:date="2025-10-10T15:43:00Z" w:id="4721">
    <w:p w:rsidR="00342679" w:rsidP="00342679" w:rsidRDefault="00342679" w14:paraId="2FEB5028" w14:textId="64251391">
      <w:pPr>
        <w:pStyle w:val="CommentText"/>
      </w:pPr>
      <w:r>
        <w:rPr>
          <w:rStyle w:val="CommentReference"/>
        </w:rPr>
        <w:annotationRef/>
      </w:r>
      <w:r>
        <w:t>The PQ group proposes to add a note to specify that the IT infrastructure should be checked to be potentially adapted to ensure that they are ready to deliver the data related to the service. See comment n#2 of PS line 92 (procedure 20)</w:t>
      </w:r>
    </w:p>
  </w:comment>
  <w:comment w:initials="TK" w:author="Kokki Teemu" w:date="2025-10-17T13:46:00Z" w:id="4760">
    <w:p w:rsidR="00DC0686" w:rsidP="00DC0686" w:rsidRDefault="00DC0686" w14:paraId="45A05F7C" w14:textId="77777777">
      <w:pPr>
        <w:pStyle w:val="CommentText"/>
      </w:pPr>
      <w:r>
        <w:rPr>
          <w:rStyle w:val="CommentReference"/>
        </w:rPr>
        <w:annotationRef/>
      </w:r>
      <w:r>
        <w:rPr>
          <w:lang w:val="fi-FI"/>
        </w:rPr>
        <w:t>Maybe this should be turned into a separate information object, if it’s supposed to have data about the required PQ or PV process and possible temporary qualification.</w:t>
      </w:r>
    </w:p>
  </w:comment>
  <w:comment w:initials="TK" w:author="Kokki Teemu" w:date="2025-10-27T13:06:00Z" w:id="4761">
    <w:p w:rsidR="0044739B" w:rsidP="0044739B" w:rsidRDefault="0044739B" w14:paraId="5B21BB58" w14:textId="77777777">
      <w:pPr>
        <w:pStyle w:val="CommentText"/>
      </w:pPr>
      <w:r>
        <w:rPr>
          <w:rStyle w:val="CommentReference"/>
        </w:rPr>
        <w:annotationRef/>
      </w:r>
      <w:r>
        <w:rPr>
          <w:lang w:val="fi-FI"/>
        </w:rPr>
        <w:t>Suggest to use ”</w:t>
      </w:r>
      <w:r>
        <w:rPr>
          <w:lang w:val="en-GB"/>
        </w:rPr>
        <w:t>BL – SPU or SPG product application confirmation” here as well. That’s the information that is delivered later to the service provider in step 25.8.</w:t>
      </w:r>
    </w:p>
  </w:comment>
  <w:comment w:initials="TK" w:author="Kokki Teemu" w:date="2025-10-27T15:35:00Z" w:id="4762">
    <w:p w:rsidR="00224CA7" w:rsidP="00224CA7" w:rsidRDefault="00224CA7" w14:paraId="2A4FE531" w14:textId="77777777">
      <w:pPr>
        <w:pStyle w:val="CommentText"/>
      </w:pPr>
      <w:r>
        <w:rPr>
          <w:rStyle w:val="CommentReference"/>
        </w:rPr>
        <w:annotationRef/>
      </w:r>
      <w:r>
        <w:rPr>
          <w:lang w:val="fi-FI"/>
        </w:rPr>
        <w:t>Done</w:t>
      </w:r>
    </w:p>
  </w:comment>
  <w:comment w:initials="DG" w:author="DO Giao" w:date="2025-10-31T16:40:00Z" w:id="4794">
    <w:p w:rsidR="000147CC" w:rsidRDefault="000147CC" w14:paraId="3DE8F2B3" w14:textId="441A8068">
      <w:pPr>
        <w:pStyle w:val="CommentText"/>
      </w:pPr>
      <w:r>
        <w:rPr>
          <w:rStyle w:val="CommentReference"/>
        </w:rPr>
        <w:annotationRef/>
      </w:r>
      <w:r w:rsidRPr="30874ADE">
        <w:t>I propose a wording to be consistent with procedure 20 (product PQ, and procedure 21 product PV:</w:t>
      </w:r>
    </w:p>
    <w:p w:rsidR="000147CC" w:rsidRDefault="000147CC" w14:paraId="24D9851F" w14:textId="2FB49F60">
      <w:pPr>
        <w:pStyle w:val="CommentText"/>
      </w:pPr>
      <w:r w:rsidRPr="0C0A2B0E">
        <w:t>If the product prequalification is required, the product prequalification responsible party will notify the service provider of the start of the product prequalification. If the product verification is required, the service provider would have a temporary qualification...etc</w:t>
      </w:r>
    </w:p>
  </w:comment>
  <w:comment w:initials="TK" w:author="Kokki Teemu" w:date="2025-11-03T10:46:00Z" w:id="4795">
    <w:p w:rsidR="0088370A" w:rsidP="0088370A" w:rsidRDefault="0088370A" w14:paraId="27ABF210" w14:textId="77777777">
      <w:pPr>
        <w:pStyle w:val="CommentText"/>
      </w:pPr>
      <w:r>
        <w:rPr>
          <w:rStyle w:val="CommentReference"/>
        </w:rPr>
        <w:annotationRef/>
      </w:r>
      <w:r>
        <w:rPr>
          <w:lang w:val="fi-FI"/>
        </w:rPr>
        <w:t xml:space="preserve">I have changed the wording as suggested. I believe when we had written this, procedure 20 was still initiated by the service provider. Now it should match. </w:t>
      </w:r>
    </w:p>
  </w:comment>
  <w:comment w:initials="WL" w:author="Wojciech Lubczyński" w:date="2025-10-13T08:04:00Z" w:id="4857">
    <w:p w:rsidR="008757EF" w:rsidRDefault="008757EF" w14:paraId="57AAC191" w14:textId="0B46EBE9">
      <w:pPr>
        <w:pStyle w:val="CommentText"/>
      </w:pPr>
      <w:r>
        <w:rPr>
          <w:rStyle w:val="CommentReference"/>
        </w:rPr>
        <w:annotationRef/>
      </w:r>
      <w:r w:rsidRPr="6F2C2F22">
        <w:t>Added - PSE comment</w:t>
      </w:r>
    </w:p>
  </w:comment>
  <w:comment w:initials="TK" w:author="Kokki Teemu" w:date="2025-09-05T14:46:00Z" w:id="4854">
    <w:p w:rsidR="00637C03" w:rsidP="00637C03" w:rsidRDefault="00A07AB9" w14:paraId="5791A891" w14:textId="0F778E8A">
      <w:pPr>
        <w:pStyle w:val="CommentText"/>
      </w:pPr>
      <w:r>
        <w:rPr>
          <w:rStyle w:val="CommentReference"/>
        </w:rPr>
        <w:annotationRef/>
      </w:r>
      <w:r w:rsidR="00637C03">
        <w:rPr>
          <w:lang w:val="fi-FI"/>
        </w:rPr>
        <w:t xml:space="preserve">It would be good if this was able to be used also when suspending the grid-prequalification. Maybe change the wording enough to include the possibility. Also the information object would have to be modified to specify which type of qualification the suspension request concerns. </w:t>
      </w:r>
    </w:p>
  </w:comment>
  <w:comment w:initials="TK" w:author="Kokki Teemu" w:date="2025-10-20T15:35:00Z" w:id="4855">
    <w:p w:rsidR="000F01AC" w:rsidP="000F01AC" w:rsidRDefault="000F01AC" w14:paraId="770C9B7C" w14:textId="77777777">
      <w:pPr>
        <w:pStyle w:val="CommentText"/>
      </w:pPr>
      <w:r>
        <w:rPr>
          <w:rStyle w:val="CommentReference"/>
        </w:rPr>
        <w:annotationRef/>
      </w:r>
      <w:r>
        <w:rPr>
          <w:lang w:val="fi-FI"/>
        </w:rPr>
        <w:t xml:space="preserve">According to Art 49 of NC DR, a new grid pre-qualification may be needed in defined situations, but it shouldn’t be necessary to suspend the grid prequalification ever. </w:t>
      </w:r>
    </w:p>
  </w:comment>
  <w:comment w:initials="WL" w:author="Wojciech Lubczyński" w:date="2025-10-13T08:05:00Z" w:id="4954">
    <w:p w:rsidR="008757EF" w:rsidRDefault="008757EF" w14:paraId="61A3064A" w14:textId="22629966">
      <w:pPr>
        <w:pStyle w:val="CommentText"/>
      </w:pPr>
      <w:r>
        <w:rPr>
          <w:rStyle w:val="CommentReference"/>
        </w:rPr>
        <w:annotationRef/>
      </w:r>
      <w:r w:rsidRPr="196ADB66">
        <w:t>Added - PSE comment</w:t>
      </w:r>
    </w:p>
  </w:comment>
  <w:comment w:initials="CGM" w:author="Carmen Garcia Montero" w:date="2025-08-22T13:53:00Z" w:id="5048">
    <w:p w:rsidRPr="006742AF" w:rsidR="00597183" w:rsidP="00597183" w:rsidRDefault="00597183" w14:paraId="38DD21D3" w14:textId="77777777">
      <w:pPr>
        <w:pStyle w:val="CommentText"/>
        <w:rPr>
          <w:lang w:val="en-GB"/>
        </w:rPr>
      </w:pPr>
      <w:r w:rsidRPr="006742AF">
        <w:rPr>
          <w:rStyle w:val="CommentReference"/>
          <w:lang w:val="en-GB"/>
        </w:rPr>
        <w:annotationRef/>
      </w:r>
      <w:r w:rsidRPr="006742AF">
        <w:rPr>
          <w:lang w:val="en-GB"/>
        </w:rPr>
        <w:t>Grid PQ subgroup to complete the procedure</w:t>
      </w:r>
    </w:p>
  </w:comment>
  <w:comment w:initials="DG" w:author="DO Giao" w:date="2025-09-15T17:10:00Z" w:id="5049">
    <w:p w:rsidR="00597183" w:rsidP="00597183" w:rsidRDefault="00597183" w14:paraId="16675DAB" w14:textId="77777777">
      <w:pPr>
        <w:pStyle w:val="CommentText"/>
      </w:pPr>
      <w:r>
        <w:rPr>
          <w:rStyle w:val="CommentReference"/>
        </w:rPr>
        <w:annotationRef/>
      </w:r>
      <w:r w:rsidRPr="04A6B016">
        <w:t>done</w:t>
      </w:r>
    </w:p>
  </w:comment>
  <w:comment w:initials="DG" w:author="DO Giao" w:date="2025-09-24T17:48:00Z" w:id="5046">
    <w:p w:rsidR="00597183" w:rsidP="00597183" w:rsidRDefault="00597183" w14:paraId="16811D93" w14:textId="77777777">
      <w:pPr>
        <w:pStyle w:val="CommentText"/>
      </w:pPr>
      <w:r>
        <w:rPr>
          <w:rStyle w:val="CommentReference"/>
        </w:rPr>
        <w:annotationRef/>
      </w:r>
      <w:r w:rsidRPr="7AF0F673">
        <w:t xml:space="preserve">This procedure can also be applied to parts of SPG. </w:t>
      </w:r>
    </w:p>
    <w:p w:rsidR="00597183" w:rsidP="00597183" w:rsidRDefault="00597183" w14:paraId="72584992" w14:textId="77777777">
      <w:pPr>
        <w:pStyle w:val="CommentText"/>
      </w:pPr>
      <w:r w:rsidRPr="202707AE">
        <w:t>I propose to introduce this in a note after the table, so that we would have a kind of CU grid PQ (CU is part of SPG) and then no need to have the 3 steps in the procedure 2 on CU grid PQ</w:t>
      </w:r>
    </w:p>
  </w:comment>
  <w:comment w:initials="DG" w:author="DO Giao" w:date="2025-10-23T10:30:00Z" w:id="5047">
    <w:p w:rsidR="00597183" w:rsidP="00597183" w:rsidRDefault="00597183" w14:paraId="400B5695" w14:textId="77777777">
      <w:pPr>
        <w:pStyle w:val="CommentText"/>
      </w:pPr>
      <w:r>
        <w:rPr>
          <w:rStyle w:val="CommentReference"/>
        </w:rPr>
        <w:annotationRef/>
      </w:r>
      <w:r w:rsidRPr="235CF3A8">
        <w:t>done</w:t>
      </w:r>
    </w:p>
  </w:comment>
  <w:comment w:initials="CG" w:author="Carmen Garcia Montero" w:date="2025-08-28T12:09:00Z" w:id="5071">
    <w:p w:rsidRPr="006742AF" w:rsidR="00597183" w:rsidP="00597183" w:rsidRDefault="00597183" w14:paraId="0E056561" w14:textId="77777777">
      <w:pPr>
        <w:pStyle w:val="CommentText"/>
        <w:rPr>
          <w:lang w:val="en-GB"/>
        </w:rPr>
      </w:pPr>
      <w:r w:rsidRPr="006742AF">
        <w:rPr>
          <w:rStyle w:val="CommentReference"/>
          <w:lang w:val="en-GB"/>
        </w:rPr>
        <w:annotationRef/>
      </w:r>
      <w:r w:rsidRPr="006742AF">
        <w:rPr>
          <w:lang w:val="en-GB"/>
        </w:rPr>
        <w:t>Clarify in preconditions table about entitled party role in the procedure</w:t>
      </w:r>
    </w:p>
  </w:comment>
  <w:comment w:initials="LD" w:author="DO Giao [2]" w:date="2025-10-29T17:11:00Z" w:id="5072">
    <w:p w:rsidR="00597183" w:rsidP="00597183" w:rsidRDefault="00597183" w14:paraId="000EE627" w14:textId="77777777">
      <w:pPr>
        <w:pStyle w:val="CommentText"/>
      </w:pPr>
      <w:r>
        <w:rPr>
          <w:rStyle w:val="CommentReference"/>
        </w:rPr>
        <w:annotationRef/>
      </w:r>
      <w:r>
        <w:t>done</w:t>
      </w:r>
    </w:p>
  </w:comment>
  <w:comment w:initials="JM" w:author="Marek Jonas" w:date="2025-09-10T13:14:00Z" w:id="5074">
    <w:p w:rsidR="00597183" w:rsidP="00597183" w:rsidRDefault="00597183" w14:paraId="56A00437" w14:textId="77777777">
      <w:pPr>
        <w:pStyle w:val="CommentText"/>
      </w:pPr>
      <w:r>
        <w:rPr>
          <w:rStyle w:val="CommentReference"/>
        </w:rPr>
        <w:annotationRef/>
      </w:r>
      <w:r>
        <w:t>Can be the SP-module administrator, connected or impacted SO, CU-module administrator</w:t>
      </w:r>
    </w:p>
  </w:comment>
  <w:comment w:initials="Wv" w:author="Wout van Voornveld" w:date="2025-09-09T17:50:00Z" w:id="5076">
    <w:p w:rsidR="00597183" w:rsidP="00597183" w:rsidRDefault="00597183" w14:paraId="53CE859A" w14:textId="77777777">
      <w:pPr>
        <w:pStyle w:val="CommentText"/>
      </w:pPr>
      <w:r>
        <w:rPr>
          <w:rStyle w:val="CommentReference"/>
        </w:rPr>
        <w:annotationRef/>
      </w:r>
      <w:r>
        <w:t>Why is the triggering party for the grid, qulaification the Entitled Party and for the product the system provider?</w:t>
      </w:r>
    </w:p>
  </w:comment>
  <w:comment w:initials="DG" w:author="DO Giao" w:date="2025-09-10T13:10:00Z" w:id="5077">
    <w:p w:rsidR="00597183" w:rsidP="00597183" w:rsidRDefault="00597183" w14:paraId="34E84155" w14:textId="77777777">
      <w:pPr>
        <w:pStyle w:val="CommentText"/>
      </w:pPr>
      <w:r>
        <w:rPr>
          <w:rStyle w:val="CommentReference"/>
        </w:rPr>
        <w:annotationRef/>
      </w:r>
      <w:r w:rsidRPr="316E859C">
        <w:t xml:space="preserve"> entitled party can be the SO (connecting or impacted or procuring SO, or the SP module administrator, or the SP.</w:t>
      </w:r>
    </w:p>
  </w:comment>
  <w:comment w:initials="Wv" w:author="Wout van Voornveld" w:date="2025-09-09T17:35:00Z" w:id="5103">
    <w:p w:rsidR="00597183" w:rsidP="00597183" w:rsidRDefault="00597183" w14:paraId="4D1F324B" w14:textId="77777777">
      <w:pPr>
        <w:pStyle w:val="CommentText"/>
      </w:pPr>
      <w:r>
        <w:rPr>
          <w:rStyle w:val="CommentReference"/>
        </w:rPr>
        <w:annotationRef/>
      </w:r>
      <w:r>
        <w:t>I would have expected a validation step here.</w:t>
      </w:r>
    </w:p>
  </w:comment>
  <w:comment w:initials="LD" w:author="DO Giao [2]" w:date="2025-10-29T17:16:00Z" w:id="5104">
    <w:p w:rsidR="00597183" w:rsidP="00597183" w:rsidRDefault="00597183" w14:paraId="40D94DF9" w14:textId="77777777">
      <w:pPr>
        <w:pStyle w:val="CommentText"/>
      </w:pPr>
      <w:r>
        <w:rPr>
          <w:rStyle w:val="CommentReference"/>
        </w:rPr>
        <w:annotationRef/>
      </w:r>
      <w:r>
        <w:t>I’m not sure that it is needed to have a validation of the request, because the entitled party sending the request is the ONE who knows</w:t>
      </w:r>
    </w:p>
  </w:comment>
  <w:comment w:initials="Wv" w:author="Wout van Voornveld" w:date="2025-09-09T17:39:00Z" w:id="5107">
    <w:p w:rsidR="00597183" w:rsidP="00597183" w:rsidRDefault="00597183" w14:paraId="6B91246B" w14:textId="77777777">
      <w:pPr>
        <w:pStyle w:val="CommentText"/>
      </w:pPr>
      <w:r>
        <w:rPr>
          <w:rStyle w:val="CommentReference"/>
        </w:rPr>
        <w:annotationRef/>
      </w:r>
      <w:r>
        <w:t>IS there no registration of the grid pre qualification  result (FIS)? Where can be checked what the result is of the grid pre-qualification?</w:t>
      </w:r>
    </w:p>
  </w:comment>
  <w:comment w:initials="LD" w:author="DO Giao [2]" w:date="2025-10-29T17:12:00Z" w:id="5108">
    <w:p w:rsidR="00597183" w:rsidP="00597183" w:rsidRDefault="00597183" w14:paraId="3A2F0A58" w14:textId="77777777">
      <w:pPr>
        <w:pStyle w:val="CommentText"/>
      </w:pPr>
      <w:r>
        <w:rPr>
          <w:rStyle w:val="CommentReference"/>
        </w:rPr>
        <w:annotationRef/>
      </w:r>
      <w:r>
        <w:t>It is done in step 19.3: the entitled parties encompass the SP module administrator</w:t>
      </w:r>
    </w:p>
  </w:comment>
  <w:comment w:initials="LD" w:author="DO Giao [2]" w:date="2025-08-21T15:52:00Z" w:id="5289">
    <w:p w:rsidRPr="006742AF" w:rsidR="00597183" w:rsidP="00597183" w:rsidRDefault="00597183" w14:paraId="39AC93FB" w14:textId="77777777">
      <w:pPr>
        <w:pStyle w:val="CommentText"/>
        <w:rPr>
          <w:lang w:val="en-GB"/>
        </w:rPr>
      </w:pPr>
      <w:r w:rsidRPr="006742AF">
        <w:rPr>
          <w:rStyle w:val="CommentReference"/>
          <w:lang w:val="en-GB"/>
        </w:rPr>
        <w:annotationRef/>
      </w:r>
      <w:r w:rsidRPr="006742AF">
        <w:rPr>
          <w:lang w:val="en-GB"/>
        </w:rPr>
        <w:t>Would the activation responsible send the results of activation tests to entetled parties (SP module administrator…) ?</w:t>
      </w:r>
    </w:p>
  </w:comment>
  <w:comment w:initials="JM" w:author="Marek Jonas" w:date="2025-08-22T09:52:00Z" w:id="5290">
    <w:p w:rsidRPr="006742AF" w:rsidR="00597183" w:rsidP="00597183" w:rsidRDefault="00597183" w14:paraId="2CB5DF00" w14:textId="77777777">
      <w:pPr>
        <w:pStyle w:val="CommentText"/>
        <w:rPr>
          <w:lang w:val="en-GB"/>
        </w:rPr>
      </w:pPr>
      <w:r w:rsidRPr="006742AF">
        <w:rPr>
          <w:rStyle w:val="CommentReference"/>
          <w:lang w:val="en-GB"/>
        </w:rPr>
        <w:annotationRef/>
      </w:r>
      <w:r w:rsidRPr="006742AF">
        <w:rPr>
          <w:lang w:val="en-GB"/>
        </w:rPr>
        <w:t>Stefan and I believe that the result should be sent to the product pre-qualification responsible since he is the one who is carrying out the following steps of the product pre-qualification. The final result of the product pre-qualification will be send to the SP module administrator at the end. We believe that the information whether the activation test was successful or not is not a necessary information for the SP module administrator, since he is receiving the final result of the product pre-qualification.</w:t>
      </w:r>
    </w:p>
  </w:comment>
  <w:comment w:initials="DG" w:author="DO Giao" w:date="2025-08-22T10:48:00Z" w:id="5291">
    <w:p w:rsidRPr="006742AF" w:rsidR="00597183" w:rsidP="00597183" w:rsidRDefault="00597183" w14:paraId="5838BC2B" w14:textId="77777777">
      <w:pPr>
        <w:pStyle w:val="CommentText"/>
        <w:rPr>
          <w:lang w:val="en-GB"/>
        </w:rPr>
      </w:pPr>
      <w:r w:rsidRPr="006742AF">
        <w:rPr>
          <w:rStyle w:val="CommentReference"/>
          <w:lang w:val="en-GB"/>
        </w:rPr>
        <w:annotationRef/>
      </w:r>
      <w:r w:rsidRPr="006742AF">
        <w:rPr>
          <w:lang w:val="en-GB"/>
        </w:rPr>
        <w:t>I think your answer is fair.except that in NCDR art 18(9) it is written that the results of activation tests can be reused:In case the service provider is required to pass a full or partial repetition of the product prequalification or product verification pursuant to Article 22(2), that service provider may reuse the results of activation tests not older than 3 years, for the CUs of the SPU or SPG that have not changed.</w:t>
      </w:r>
    </w:p>
  </w:comment>
  <w:comment w:initials="LD" w:author="DO Giao [2]" w:date="2025-10-23T10:42:00Z" w:id="5292">
    <w:p w:rsidR="00597183" w:rsidP="00597183" w:rsidRDefault="00597183" w14:paraId="1397AE2B" w14:textId="77777777">
      <w:pPr>
        <w:pStyle w:val="CommentText"/>
      </w:pPr>
      <w:r>
        <w:rPr>
          <w:rStyle w:val="CommentReference"/>
        </w:rPr>
        <w:annotationRef/>
      </w:r>
      <w:r>
        <w:t>Included in step 20.5</w:t>
      </w:r>
    </w:p>
  </w:comment>
  <w:comment w:initials="LD" w:author="DO Giao [2]" w:date="2025-10-29T17:09:00Z" w:id="5330">
    <w:p w:rsidR="00597183" w:rsidP="00597183" w:rsidRDefault="00597183" w14:paraId="3D01545B" w14:textId="77777777">
      <w:pPr>
        <w:pStyle w:val="CommentText"/>
      </w:pPr>
      <w:r>
        <w:rPr>
          <w:rStyle w:val="CommentReference"/>
        </w:rPr>
        <w:annotationRef/>
      </w:r>
      <w:r>
        <w:t>@Wout: please add «party» after the name product prequalification responsible</w:t>
      </w:r>
    </w:p>
  </w:comment>
  <w:comment w:initials="JM" w:author="Marek Jonas" w:date="2025-09-02T08:55:00Z" w:id="5336">
    <w:p w:rsidRPr="006742AF" w:rsidR="00597183" w:rsidP="00597183" w:rsidRDefault="00597183" w14:paraId="770DEB64" w14:textId="77777777">
      <w:pPr>
        <w:pStyle w:val="CommentText"/>
        <w:rPr>
          <w:lang w:val="en-GB"/>
        </w:rPr>
      </w:pPr>
      <w:r w:rsidRPr="006742AF">
        <w:rPr>
          <w:rStyle w:val="CommentReference"/>
          <w:lang w:val="en-GB"/>
        </w:rPr>
        <w:annotationRef/>
      </w:r>
      <w:r w:rsidRPr="006742AF">
        <w:rPr>
          <w:lang w:val="en-GB"/>
        </w:rPr>
        <w:t>Replace „system provider“ with „service provider“.</w:t>
      </w:r>
    </w:p>
  </w:comment>
  <w:comment w:initials="JM" w:author="Marek Jonas" w:date="2025-08-22T09:46:00Z" w:id="5373">
    <w:p w:rsidRPr="006742AF" w:rsidR="00597183" w:rsidP="00597183" w:rsidRDefault="00597183" w14:paraId="6C0C4E57" w14:textId="77777777">
      <w:pPr>
        <w:pStyle w:val="CommentText"/>
        <w:rPr>
          <w:lang w:val="en-GB"/>
        </w:rPr>
      </w:pPr>
      <w:r w:rsidRPr="006742AF">
        <w:rPr>
          <w:rStyle w:val="CommentReference"/>
          <w:lang w:val="en-GB"/>
        </w:rPr>
        <w:annotationRef/>
      </w:r>
      <w:r w:rsidRPr="006742AF">
        <w:rPr>
          <w:lang w:val="en-GB"/>
        </w:rPr>
        <w:t>Replace with „procuring system operator“ as the role is being used in the SPU and SPG application procedure.</w:t>
      </w:r>
    </w:p>
  </w:comment>
  <w:comment w:initials="DG" w:author="DO Giao" w:date="2025-08-22T10:54:00Z" w:id="5374">
    <w:p w:rsidRPr="006742AF" w:rsidR="00597183" w:rsidP="00597183" w:rsidRDefault="00597183" w14:paraId="2F2658EA" w14:textId="77777777">
      <w:pPr>
        <w:pStyle w:val="CommentText"/>
        <w:rPr>
          <w:lang w:val="en-GB"/>
        </w:rPr>
      </w:pPr>
      <w:r w:rsidRPr="006742AF">
        <w:rPr>
          <w:rStyle w:val="CommentReference"/>
          <w:lang w:val="en-GB"/>
        </w:rPr>
        <w:annotationRef/>
      </w:r>
      <w:r w:rsidRPr="006742AF">
        <w:rPr>
          <w:lang w:val="en-GB"/>
        </w:rPr>
        <w:t>If so, we must ad a step to signify that the PSO will send this request to the product PQ responsible</w:t>
      </w:r>
    </w:p>
  </w:comment>
  <w:comment w:initials="JM" w:author="Marek Jonas" w:date="2025-08-22T11:22:00Z" w:id="5375">
    <w:p w:rsidRPr="006742AF" w:rsidR="00597183" w:rsidP="00597183" w:rsidRDefault="00597183" w14:paraId="6D2DE5D7" w14:textId="77777777">
      <w:pPr>
        <w:pStyle w:val="CommentText"/>
        <w:rPr>
          <w:lang w:val="en-GB"/>
        </w:rPr>
      </w:pPr>
      <w:r w:rsidRPr="006742AF">
        <w:rPr>
          <w:rStyle w:val="CommentReference"/>
          <w:lang w:val="en-GB"/>
        </w:rPr>
        <w:annotationRef/>
      </w:r>
      <w:r w:rsidRPr="006742AF">
        <w:rPr>
          <w:lang w:val="en-GB"/>
        </w:rPr>
        <w:t>I would vote for replacing the role generaly with the pSO</w:t>
      </w:r>
    </w:p>
  </w:comment>
  <w:comment w:initials="DG" w:author="DO Giao" w:date="2025-09-01T17:22:00Z" w:id="5376">
    <w:p w:rsidRPr="006742AF" w:rsidR="00597183" w:rsidP="00597183" w:rsidRDefault="00597183" w14:paraId="14D76B55" w14:textId="77777777">
      <w:pPr>
        <w:pStyle w:val="CommentText"/>
        <w:rPr>
          <w:lang w:val="en-GB"/>
        </w:rPr>
      </w:pPr>
      <w:r w:rsidRPr="006742AF">
        <w:rPr>
          <w:rStyle w:val="CommentReference"/>
          <w:lang w:val="en-GB"/>
        </w:rPr>
        <w:annotationRef/>
      </w:r>
      <w:r w:rsidRPr="006742AF">
        <w:rPr>
          <w:lang w:val="en-GB"/>
        </w:rPr>
        <w:t>We decide this morning to have a generic role and explain why in a whereas of part 1</w:t>
      </w:r>
    </w:p>
  </w:comment>
  <w:comment w:initials="LD" w:author="DO Giao [2]" w:date="2025-10-29T17:10:00Z" w:id="5455">
    <w:p w:rsidR="00597183" w:rsidP="00597183" w:rsidRDefault="00597183" w14:paraId="273D6A08" w14:textId="77777777">
      <w:pPr>
        <w:pStyle w:val="CommentText"/>
      </w:pPr>
      <w:r>
        <w:rPr>
          <w:rStyle w:val="CommentReference"/>
        </w:rPr>
        <w:annotationRef/>
      </w:r>
      <w:r>
        <w:t>@wout: please add «party» after the name product prequalification responsible</w:t>
      </w:r>
    </w:p>
  </w:comment>
  <w:comment w:initials="DG" w:author="DO Giao" w:date="2025-10-31T16:44:00Z" w:id="5456">
    <w:p w:rsidR="00597183" w:rsidP="00597183" w:rsidRDefault="00597183" w14:paraId="7A1979B0" w14:textId="77777777">
      <w:pPr>
        <w:pStyle w:val="CommentText"/>
      </w:pPr>
      <w:r>
        <w:rPr>
          <w:rStyle w:val="CommentReference"/>
        </w:rPr>
        <w:annotationRef/>
      </w:r>
      <w:r w:rsidRPr="66753691">
        <w:t>ANd please check also the content of steps and diagram.</w:t>
      </w:r>
    </w:p>
  </w:comment>
  <w:comment w:initials="AP" w:author="Albrecht, Patrick" w:date="2025-09-10T10:34:00Z" w:id="5554">
    <w:p w:rsidR="001010E9" w:rsidRDefault="001010E9" w14:paraId="501D0789" w14:textId="0AFF2E6E">
      <w:pPr>
        <w:pStyle w:val="CommentText"/>
      </w:pPr>
      <w:r>
        <w:rPr>
          <w:rStyle w:val="CommentReference"/>
        </w:rPr>
        <w:annotationRef/>
      </w:r>
      <w:r w:rsidRPr="2CAE8783">
        <w:t>to be change throughout the draft</w:t>
      </w:r>
    </w:p>
  </w:comment>
  <w:comment w:initials="LG" w:author="Lorena Garcia Lorenzo" w:date="2025-10-14T15:49:00Z" w:id="5568">
    <w:p w:rsidR="00073E22" w:rsidP="00073E22" w:rsidRDefault="00BE377C" w14:paraId="37276F29" w14:textId="77777777">
      <w:pPr>
        <w:pStyle w:val="CommentText"/>
      </w:pPr>
      <w:r>
        <w:rPr>
          <w:rStyle w:val="CommentReference"/>
        </w:rPr>
        <w:annotationRef/>
      </w:r>
      <w:r w:rsidR="00073E22">
        <w:t>EC: ‘The Service Provider sends their bid(s) to the Procuring System Operator’: Can this take place also through a bidding platform?</w:t>
      </w:r>
    </w:p>
  </w:comment>
  <w:comment w:initials="PA" w:author="Albrecht, Patrick" w:date="2025-10-23T10:19:00Z" w:id="5569">
    <w:p w:rsidR="003B2328" w:rsidP="003B2328" w:rsidRDefault="003B2328" w14:paraId="6DE95F6D" w14:textId="77777777">
      <w:pPr>
        <w:pStyle w:val="CommentText"/>
      </w:pPr>
      <w:r>
        <w:rPr>
          <w:rStyle w:val="CommentReference"/>
        </w:rPr>
        <w:annotationRef/>
      </w:r>
      <w:r>
        <w:rPr>
          <w:lang w:val="de-DE"/>
        </w:rPr>
        <w:t>Yes valid point. Introduce a role ‚Service acquiring responsible‘ to make this clear.</w:t>
      </w:r>
    </w:p>
  </w:comment>
  <w:comment w:initials="DG" w:author="DO Giao" w:date="2025-09-24T17:50:00Z" w:id="5575">
    <w:p w:rsidR="00CC46F4" w:rsidRDefault="00CC46F4" w14:paraId="72CBEC89" w14:textId="2603A8F6">
      <w:pPr>
        <w:pStyle w:val="CommentText"/>
      </w:pPr>
      <w:r>
        <w:rPr>
          <w:rStyle w:val="CommentReference"/>
        </w:rPr>
        <w:annotationRef/>
      </w:r>
      <w:r w:rsidRPr="12B91D71">
        <w:t>We really have to introduce a generic role here, and not naming the PSO, because some MS may have a different market design with an entity playing this role (cf comment during internal webinar)</w:t>
      </w:r>
    </w:p>
  </w:comment>
  <w:comment w:initials="AP" w:author="Albrecht, Patrick" w:date="2025-09-10T10:29:00Z" w:id="5596">
    <w:p w:rsidR="006772D9" w:rsidRDefault="006772D9" w14:paraId="450B32F9" w14:textId="4DBEE13C">
      <w:pPr>
        <w:pStyle w:val="CommentText"/>
      </w:pPr>
      <w:r>
        <w:rPr>
          <w:rStyle w:val="CommentReference"/>
        </w:rPr>
        <w:annotationRef/>
      </w:r>
      <w:r w:rsidRPr="1ED68E49">
        <w:t>@wout Please check whether this is in line with the modeling approach. No answer toward the SP</w:t>
      </w:r>
    </w:p>
  </w:comment>
  <w:comment w:initials="Wv" w:author="Wout van Voornveld" w:date="2025-09-30T15:21:00Z" w:id="5597">
    <w:p w:rsidR="00937FF7" w:rsidP="00937FF7" w:rsidRDefault="00937FF7" w14:paraId="332E2927" w14:textId="77777777">
      <w:pPr>
        <w:pStyle w:val="CommentText"/>
      </w:pPr>
      <w:r>
        <w:rPr>
          <w:rStyle w:val="CommentReference"/>
        </w:rPr>
        <w:annotationRef/>
      </w:r>
      <w:r>
        <w:t>The description should have “</w:t>
      </w:r>
      <w:r>
        <w:rPr>
          <w:lang w:val="en-GB"/>
        </w:rPr>
        <w:t xml:space="preserve">. In case of an invalid request, a meaningful indication is provided” added. </w:t>
      </w:r>
    </w:p>
  </w:comment>
  <w:comment w:initials="AP" w:author="Albrecht, Patrick" w:date="2025-09-10T10:53:00Z" w:id="5617">
    <w:p w:rsidR="00C8372B" w:rsidRDefault="00C8372B" w14:paraId="1ACA835E" w14:textId="2F6CC373">
      <w:pPr>
        <w:pStyle w:val="CommentText"/>
      </w:pPr>
      <w:r>
        <w:rPr>
          <w:rStyle w:val="CommentReference"/>
        </w:rPr>
        <w:annotationRef/>
      </w:r>
      <w:r w:rsidRPr="22C881F4">
        <w:t>Introduce conditional step for the activation and make the notification of selection mandatory.</w:t>
      </w:r>
    </w:p>
  </w:comment>
  <w:comment w:initials="AP" w:author="Albrecht, Patrick" w:date="2025-09-10T10:44:00Z" w:id="5621">
    <w:p w:rsidR="00170F27" w:rsidRDefault="00170F27" w14:paraId="2EF0CED9" w14:textId="0E391984">
      <w:pPr>
        <w:pStyle w:val="CommentText"/>
      </w:pPr>
      <w:r>
        <w:rPr>
          <w:rStyle w:val="CommentReference"/>
        </w:rPr>
        <w:annotationRef/>
      </w:r>
      <w:r w:rsidRPr="07EDD0DB">
        <w:t>Replace the word activation.</w:t>
      </w:r>
    </w:p>
  </w:comment>
  <w:comment w:initials="PA" w:author="Albrecht, Patrick" w:date="2025-10-10T11:24:00Z" w:id="5638">
    <w:p w:rsidR="00FF25B6" w:rsidP="00FF25B6" w:rsidRDefault="00FF25B6" w14:paraId="6F7F8959" w14:textId="77777777">
      <w:pPr>
        <w:pStyle w:val="CommentText"/>
      </w:pPr>
      <w:r>
        <w:rPr>
          <w:rStyle w:val="CommentReference"/>
        </w:rPr>
        <w:annotationRef/>
      </w:r>
      <w:r>
        <w:rPr>
          <w:lang w:val="de-DE"/>
        </w:rPr>
        <w:t>To be done</w:t>
      </w:r>
    </w:p>
  </w:comment>
  <w:comment w:initials="AP" w:author="Albrecht, Patrick" w:date="2025-09-11T08:30:00Z" w:id="5646">
    <w:p w:rsidR="00B22C9A" w:rsidRDefault="00B22C9A" w14:paraId="3DC75805" w14:textId="3237C8E6">
      <w:pPr>
        <w:pStyle w:val="CommentText"/>
      </w:pPr>
      <w:r>
        <w:rPr>
          <w:rStyle w:val="CommentReference"/>
        </w:rPr>
        <w:annotationRef/>
      </w:r>
      <w:r w:rsidRPr="38313982">
        <w:t>rewording</w:t>
      </w:r>
    </w:p>
  </w:comment>
  <w:comment w:initials="WL" w:author="Wojciech Lubczyński" w:date="2025-09-09T08:37:00Z" w:id="5698">
    <w:p w:rsidR="00A608C5" w:rsidRDefault="00A608C5" w14:paraId="6EF84C28" w14:textId="29BFBC31">
      <w:pPr>
        <w:pStyle w:val="CommentText"/>
      </w:pPr>
      <w:r>
        <w:rPr>
          <w:rStyle w:val="CommentReference"/>
        </w:rPr>
        <w:annotationRef/>
      </w:r>
      <w:r w:rsidRPr="667FC1EA">
        <w:t>To be changed</w:t>
      </w:r>
    </w:p>
  </w:comment>
  <w:comment w:initials="DG" w:author="DO Giao" w:date="2025-09-24T17:54:00Z" w:id="5808">
    <w:p w:rsidR="00CC46F4" w:rsidRDefault="00CC46F4" w14:paraId="4DB60B90" w14:textId="4F35095B">
      <w:pPr>
        <w:pStyle w:val="CommentText"/>
      </w:pPr>
      <w:r>
        <w:rPr>
          <w:rStyle w:val="CommentReference"/>
        </w:rPr>
        <w:annotationRef/>
      </w:r>
      <w:r w:rsidRPr="56555735">
        <w:t>We have to introduce the possibility for the quantification data aggregator to receive and store "non-validated" data especially for near real-time data, for the purpose of Product Verification</w:t>
      </w:r>
    </w:p>
  </w:comment>
  <w:comment w:initials="PA" w:author="Albrecht, Patrick" w:date="2025-01-13T15:48:00Z" w:id="5818">
    <w:p w:rsidRPr="006742AF" w:rsidR="00967E75" w:rsidP="00967E75" w:rsidRDefault="00967E75" w14:paraId="705C0572" w14:textId="77777777">
      <w:pPr>
        <w:pStyle w:val="CommentText"/>
        <w:rPr>
          <w:lang w:val="en-GB"/>
        </w:rPr>
      </w:pPr>
      <w:r w:rsidRPr="006742AF">
        <w:rPr>
          <w:rStyle w:val="CommentReference"/>
          <w:lang w:val="en-GB"/>
        </w:rPr>
        <w:annotationRef/>
      </w:r>
      <w:r w:rsidRPr="006742AF">
        <w:rPr>
          <w:color w:val="F3F2F1"/>
          <w:highlight w:val="black"/>
          <w:lang w:val="en-GB"/>
        </w:rPr>
        <w:t>Include Precondition: Permission is present and mention the information on how to</w:t>
      </w:r>
    </w:p>
  </w:comment>
  <w:comment w:initials="CG" w:author="Carmen Garcia Montero" w:date="2025-10-14T12:09:00Z" w:id="6119">
    <w:p w:rsidR="00C636E8" w:rsidP="00C636E8" w:rsidRDefault="00C636E8" w14:paraId="14BC57F9" w14:textId="77777777">
      <w:pPr>
        <w:pStyle w:val="CommentText"/>
      </w:pPr>
      <w:r>
        <w:rPr>
          <w:rStyle w:val="CommentReference"/>
        </w:rPr>
        <w:annotationRef/>
      </w:r>
      <w:r>
        <w:rPr>
          <w:lang w:val="en-US"/>
        </w:rPr>
        <w:t>Incorrect numbering in the diagram. To be updated</w:t>
      </w:r>
    </w:p>
  </w:comment>
  <w:comment w:initials="PA" w:author="Albrecht, Patrick" w:date="2025-10-14T15:53:00Z" w:id="6122">
    <w:p w:rsidR="00AA109E" w:rsidP="00AA109E" w:rsidRDefault="00AA109E" w14:paraId="62048A92" w14:textId="77777777">
      <w:pPr>
        <w:pStyle w:val="CommentText"/>
      </w:pPr>
      <w:r>
        <w:rPr>
          <w:rStyle w:val="CommentReference"/>
        </w:rPr>
        <w:annotationRef/>
      </w:r>
      <w:r>
        <w:rPr>
          <w:lang w:val="de-DE"/>
        </w:rPr>
        <w:t>@Wout Wrong Numbers in the diagram 16-&gt;34.</w:t>
      </w:r>
      <w:r>
        <w:rPr>
          <w:lang w:val="de-DE"/>
        </w:rPr>
        <w:br/>
      </w:r>
      <w:r>
        <w:rPr>
          <w:lang w:val="de-DE"/>
        </w:rPr>
        <w:t>Please recheck the info items in Diagram.</w:t>
      </w:r>
      <w:r>
        <w:rPr>
          <w:lang w:val="de-DE"/>
        </w:rPr>
        <w:br/>
      </w:r>
      <w:r>
        <w:rPr>
          <w:lang w:val="de-DE"/>
        </w:rPr>
        <w:t>16.4b wrong envelope color.</w:t>
      </w:r>
      <w:r>
        <w:rPr>
          <w:lang w:val="de-DE"/>
        </w:rPr>
        <w:br/>
      </w:r>
      <w:r>
        <w:rPr>
          <w:lang w:val="de-DE"/>
        </w:rPr>
        <w:t>Swimlane 2 (eligible party) should be entitled party</w:t>
      </w:r>
    </w:p>
  </w:comment>
  <w:comment w:initials="CG" w:author="Carmen Garcia Montero" w:date="2025-06-02T11:26:00Z" w:id="6129">
    <w:p w:rsidRPr="006742AF" w:rsidR="007215F3" w:rsidP="007215F3" w:rsidRDefault="007215F3" w14:paraId="5FD2D3D9" w14:textId="5C4221C2">
      <w:pPr>
        <w:pStyle w:val="CommentText"/>
        <w:rPr>
          <w:lang w:val="en-GB"/>
        </w:rPr>
      </w:pPr>
      <w:r w:rsidRPr="006742AF">
        <w:rPr>
          <w:rStyle w:val="CommentReference"/>
          <w:lang w:val="en-GB"/>
        </w:rPr>
        <w:annotationRef/>
      </w:r>
      <w:r w:rsidRPr="006742AF">
        <w:rPr>
          <w:lang w:val="en-GB"/>
        </w:rPr>
        <w:t>Review the applicability of the "at EU-Level" for the description of the information exchanged.</w:t>
      </w:r>
    </w:p>
  </w:comment>
  <w:comment w:initials="AP" w:author="Albrecht, Patrick" w:date="2025-09-10T09:03:00Z" w:id="6128">
    <w:p w:rsidR="00B532B3" w:rsidRDefault="00B532B3" w14:paraId="68D735C6" w14:textId="07B0E43A">
      <w:pPr>
        <w:pStyle w:val="CommentText"/>
      </w:pPr>
      <w:r>
        <w:rPr>
          <w:rStyle w:val="CommentReference"/>
        </w:rPr>
        <w:annotationRef/>
      </w:r>
      <w:r w:rsidRPr="13505C9B">
        <w:t>Our Description of information exchange has different text with different meaning for the same "attribute". This is incredible confusion for the reader and should be harmonized.</w:t>
      </w:r>
    </w:p>
  </w:comment>
  <w:comment w:initials="OJ" w:author="Owe, Jan" w:date="2025-10-28T14:07:00Z" w:id="6151">
    <w:p w:rsidR="005C6CCA" w:rsidRDefault="005C6CCA" w14:paraId="47563474" w14:textId="78C08DA4">
      <w:pPr>
        <w:pStyle w:val="CommentText"/>
      </w:pPr>
      <w:r>
        <w:rPr>
          <w:rStyle w:val="CommentReference"/>
        </w:rPr>
        <w:annotationRef/>
      </w:r>
      <w:r w:rsidRPr="35F99DB3">
        <w:t>Looking into Common Information Model, the Technical characteristics will be mapped to several different attributes. Having this "etc." here makes that mapping more complicated ... But here, the comment is rather: should there be a text specifying something like "further to be described nationally" Or, what should we suggest doing with "etc." in the IR?</w:t>
      </w:r>
    </w:p>
  </w:comment>
  <w:comment w:initials="OJ" w:author="Owe, Jan" w:date="2025-10-28T15:03:00Z" w:id="6152">
    <w:p w:rsidR="00AF315E" w:rsidRDefault="00AF315E" w14:paraId="103DECC6" w14:textId="0EFBD1BB">
      <w:pPr>
        <w:pStyle w:val="CommentText"/>
      </w:pPr>
      <w:r>
        <w:rPr>
          <w:rStyle w:val="CommentReference"/>
        </w:rPr>
        <w:annotationRef/>
      </w:r>
      <w:r w:rsidRPr="57F62F58">
        <w:t>The word "by" sounds like that the controllable unit is an actor implementing things. (It is rather e.g. the CU module administrator that would implement the standard). Should not the word rather be "for"?</w:t>
      </w:r>
    </w:p>
  </w:comment>
  <w:comment w:initials="AP" w:author="Albrecht, Patrick" w:date="2025-09-02T16:30:00Z" w:id="6153">
    <w:p w:rsidRPr="006742AF" w:rsidR="00C43B95" w:rsidRDefault="00C43B95" w14:paraId="44C967CA" w14:textId="04C56720">
      <w:pPr>
        <w:pStyle w:val="CommentText"/>
        <w:rPr>
          <w:lang w:val="en-GB"/>
        </w:rPr>
      </w:pPr>
      <w:r w:rsidRPr="006742AF">
        <w:rPr>
          <w:rStyle w:val="CommentReference"/>
          <w:lang w:val="en-GB"/>
        </w:rPr>
        <w:annotationRef/>
      </w:r>
      <w:r w:rsidRPr="006742AF">
        <w:rPr>
          <w:lang w:val="en-GB"/>
        </w:rPr>
        <w:t>TF3: Is this the meter type?</w:t>
      </w:r>
    </w:p>
  </w:comment>
  <w:comment w:initials="WL" w:author="Wojciech Lubczyński" w:date="2025-10-28T13:53:00Z" w:id="6248">
    <w:p w:rsidR="00267C2F" w:rsidRDefault="00267C2F" w14:paraId="55A246BE" w14:textId="7F094381">
      <w:pPr>
        <w:pStyle w:val="CommentText"/>
      </w:pPr>
      <w:r>
        <w:rPr>
          <w:rStyle w:val="CommentReference"/>
        </w:rPr>
        <w:annotationRef/>
      </w:r>
      <w:r w:rsidRPr="7C1D7A53">
        <w:t>The new row should be added:</w:t>
      </w:r>
    </w:p>
    <w:p w:rsidR="00267C2F" w:rsidRDefault="00267C2F" w14:paraId="64C798EE" w14:textId="5E8926D7">
      <w:pPr>
        <w:pStyle w:val="CommentText"/>
      </w:pPr>
      <w:r w:rsidRPr="12B96406">
        <w:t>"Identification of the service provider of the terminated contract"</w:t>
      </w:r>
    </w:p>
  </w:comment>
  <w:comment w:initials="TK" w:author="Kokki Teemu" w:date="2025-10-31T15:49:00Z" w:id="6249">
    <w:p w:rsidR="00267C2F" w:rsidP="00041AB2" w:rsidRDefault="00267C2F" w14:paraId="653976B6" w14:textId="77777777">
      <w:pPr>
        <w:pStyle w:val="CommentText"/>
      </w:pPr>
      <w:r>
        <w:rPr>
          <w:rStyle w:val="CommentReference"/>
        </w:rPr>
        <w:annotationRef/>
      </w:r>
      <w:r>
        <w:rPr>
          <w:lang w:val="fi-FI"/>
        </w:rPr>
        <w:t>Added</w:t>
      </w:r>
    </w:p>
  </w:comment>
  <w:comment w:initials="GH" w:author="Georg Hartner" w:date="2025-09-15T13:31:00Z" w:id="6302">
    <w:p w:rsidR="0006245A" w:rsidRDefault="0006245A" w14:paraId="09AA7489" w14:textId="68C9042F">
      <w:pPr>
        <w:pStyle w:val="CommentText"/>
      </w:pPr>
      <w:r>
        <w:rPr>
          <w:rStyle w:val="CommentReference"/>
        </w:rPr>
        <w:annotationRef/>
      </w:r>
      <w:r w:rsidRPr="6EED41D9">
        <w:t>shouldn't it rather be "CU master data" instead of "Up-front CU master data"?</w:t>
      </w:r>
    </w:p>
    <w:p w:rsidR="0006245A" w:rsidRDefault="0006245A" w14:paraId="3522FCB2" w14:textId="74BE7AAE">
      <w:pPr>
        <w:pStyle w:val="CommentText"/>
      </w:pPr>
    </w:p>
    <w:p w:rsidR="0006245A" w:rsidRDefault="0006245A" w14:paraId="71C1D675" w14:textId="3E98E63F">
      <w:pPr>
        <w:pStyle w:val="CommentText"/>
      </w:pPr>
      <w:r w:rsidRPr="5874FA1F">
        <w:t>shouldn't BRP of CU be known/added?</w:t>
      </w:r>
    </w:p>
  </w:comment>
  <w:comment w:initials="Rv" w:author="Rick van Beek" w:date="2025-10-27T15:45:00Z" w:id="6303">
    <w:p w:rsidR="0006245A" w:rsidP="007770AA" w:rsidRDefault="0006245A" w14:paraId="7A0F321B" w14:textId="77777777">
      <w:pPr>
        <w:pStyle w:val="CommentText"/>
      </w:pPr>
      <w:r>
        <w:rPr>
          <w:rStyle w:val="CommentReference"/>
        </w:rPr>
        <w:annotationRef/>
      </w:r>
      <w:r>
        <w:t>The idea was that the upfront CU master data would be mostly the same data as the CU master data without the information of the SP</w:t>
      </w:r>
    </w:p>
  </w:comment>
  <w:comment w:initials="CG" w:author="Carmen Garcia Montero" w:date="2025-09-08T16:31:00Z" w:id="6448">
    <w:p w:rsidR="0085226E" w:rsidP="00D078EF" w:rsidRDefault="0085226E" w14:paraId="00DB9D96" w14:textId="77777777">
      <w:pPr>
        <w:pStyle w:val="CommentText"/>
      </w:pPr>
      <w:r>
        <w:rPr>
          <w:rStyle w:val="CommentReference"/>
        </w:rPr>
        <w:annotationRef/>
      </w:r>
      <w:r>
        <w:rPr>
          <w:lang w:val="en-US"/>
        </w:rPr>
        <w:t>duplicated</w:t>
      </w:r>
    </w:p>
  </w:comment>
  <w:comment w:initials="JS" w:author="Jan Magne Strand" w:date="2025-09-10T16:52:00Z" w:id="6449">
    <w:p w:rsidR="0085226E" w:rsidP="00D51A28" w:rsidRDefault="0085226E" w14:paraId="26784400" w14:textId="77777777">
      <w:pPr>
        <w:pStyle w:val="CommentText"/>
      </w:pPr>
      <w:r>
        <w:rPr>
          <w:rStyle w:val="CommentReference"/>
        </w:rPr>
        <w:annotationRef/>
      </w:r>
      <w:r>
        <w:t>Spesific for SP-product-SO suspension</w:t>
      </w:r>
    </w:p>
  </w:comment>
  <w:comment w:initials="CG" w:author="Carmen Garcia Montero" w:date="2025-09-08T16:31:00Z" w:id="6456">
    <w:p w:rsidR="0085226E" w:rsidP="00D078EF" w:rsidRDefault="0085226E" w14:paraId="04393FBD" w14:textId="77777777">
      <w:pPr>
        <w:pStyle w:val="CommentText"/>
      </w:pPr>
      <w:r>
        <w:rPr>
          <w:rStyle w:val="CommentReference"/>
        </w:rPr>
        <w:annotationRef/>
      </w:r>
      <w:r>
        <w:rPr>
          <w:lang w:val="en-US"/>
        </w:rPr>
        <w:t>duplicated</w:t>
      </w:r>
    </w:p>
  </w:comment>
  <w:comment w:initials="JS" w:author="Jan Magne Strand" w:date="2025-09-10T16:51:00Z" w:id="6457">
    <w:p w:rsidR="0085226E" w:rsidP="00194F19" w:rsidRDefault="0085226E" w14:paraId="2FC82A88" w14:textId="77777777">
      <w:pPr>
        <w:pStyle w:val="CommentText"/>
      </w:pPr>
      <w:r>
        <w:rPr>
          <w:rStyle w:val="CommentReference"/>
        </w:rPr>
        <w:annotationRef/>
      </w:r>
      <w:r>
        <w:t>Spesific for SP-product-SO suspension</w:t>
      </w:r>
    </w:p>
  </w:comment>
  <w:comment w:initials="WL" w:author="Wojciech Lubczyński" w:date="2025-10-13T09:06:00Z" w:id="6466">
    <w:p w:rsidR="0085226E" w:rsidRDefault="0085226E" w14:paraId="67083A88" w14:textId="572E7A28">
      <w:pPr>
        <w:pStyle w:val="CommentText"/>
      </w:pPr>
      <w:r>
        <w:rPr>
          <w:rStyle w:val="CommentReference"/>
        </w:rPr>
        <w:annotationRef/>
      </w:r>
      <w:r w:rsidRPr="657BC6CC">
        <w:t>Changed - PSE comment</w:t>
      </w:r>
    </w:p>
  </w:comment>
  <w:comment w:initials="WL" w:author="Wojciech Lubczyński" w:date="2025-10-13T09:09:00Z" w:id="6476">
    <w:p w:rsidR="0085226E" w:rsidRDefault="0085226E" w14:paraId="69A25A72" w14:textId="0623894C">
      <w:pPr>
        <w:pStyle w:val="CommentText"/>
      </w:pPr>
      <w:r>
        <w:rPr>
          <w:rStyle w:val="CommentReference"/>
        </w:rPr>
        <w:annotationRef/>
      </w:r>
      <w:r w:rsidRPr="734CAB62">
        <w:t>Changed - PSE comment</w:t>
      </w:r>
    </w:p>
  </w:comment>
  <w:comment w:initials="CGM" w:author="Carmen Garcia Montero" w:date="2025-09-08T14:29:00Z" w:id="6487">
    <w:p w:rsidR="0085226E" w:rsidP="0091071C" w:rsidRDefault="0085226E" w14:paraId="04046F9F" w14:textId="77777777">
      <w:pPr>
        <w:pStyle w:val="CommentText"/>
      </w:pPr>
      <w:r>
        <w:rPr>
          <w:rStyle w:val="CommentReference"/>
        </w:rPr>
        <w:annotationRef/>
      </w:r>
      <w:r>
        <w:rPr>
          <w:lang w:val="en-US"/>
        </w:rPr>
        <w:t>To be confirmed by members</w:t>
      </w:r>
    </w:p>
  </w:comment>
  <w:comment w:initials="JS" w:author="Jan Magne Strand" w:date="2025-09-10T16:51:00Z" w:id="6488">
    <w:p w:rsidR="0085226E" w:rsidP="007F7DF9" w:rsidRDefault="0085226E" w14:paraId="0F95F2DB" w14:textId="77777777">
      <w:pPr>
        <w:pStyle w:val="CommentText"/>
      </w:pPr>
      <w:r>
        <w:rPr>
          <w:rStyle w:val="CommentReference"/>
        </w:rPr>
        <w:annotationRef/>
      </w:r>
      <w:r>
        <w:t>Added new</w:t>
      </w:r>
    </w:p>
  </w:comment>
  <w:comment w:initials="CGM" w:author="Carmen Garcia Montero" w:date="2025-09-08T14:29:00Z" w:id="6501">
    <w:p w:rsidR="0085226E" w:rsidP="005E180F" w:rsidRDefault="0085226E" w14:paraId="594F7B5A" w14:textId="591C4046">
      <w:pPr>
        <w:pStyle w:val="CommentText"/>
      </w:pPr>
      <w:r>
        <w:rPr>
          <w:rStyle w:val="CommentReference"/>
        </w:rPr>
        <w:annotationRef/>
      </w:r>
      <w:r>
        <w:rPr>
          <w:lang w:val="en-US"/>
        </w:rPr>
        <w:t>To be confirmed</w:t>
      </w:r>
    </w:p>
  </w:comment>
  <w:comment w:initials="JS" w:author="Jan Magne Strand" w:date="2025-09-10T16:51:00Z" w:id="6502">
    <w:p w:rsidR="0085226E" w:rsidP="007F7DF9" w:rsidRDefault="0085226E" w14:paraId="2EE4B5A1" w14:textId="77777777">
      <w:pPr>
        <w:pStyle w:val="CommentText"/>
      </w:pPr>
      <w:r>
        <w:rPr>
          <w:rStyle w:val="CommentReference"/>
        </w:rPr>
        <w:annotationRef/>
      </w:r>
      <w:r>
        <w:t>Added new</w:t>
      </w:r>
    </w:p>
  </w:comment>
  <w:comment w:initials="AP" w:author="Albrecht, Patrick" w:date="1900-01-01T00:00:00Z" w:id="6514">
    <w:p w:rsidR="00DB28BE" w:rsidP="00FC4CC2" w:rsidRDefault="00DB28BE" w14:paraId="2AED74A5" w14:textId="77777777">
      <w:pPr>
        <w:pStyle w:val="CommentText"/>
      </w:pPr>
      <w:r>
        <w:rPr>
          <w:rStyle w:val="CommentReference"/>
        </w:rPr>
        <w:annotationRef/>
      </w:r>
      <w:r w:rsidRPr="7B312C22">
        <w:t>Why do we include the SP module as a mandatory infromation?. Is this really part of the minimum set of information? Generally you have a send and receiver kind of exchange structure and you are not refering towards an IT-System. (applies to all CU Module or SP Module Identifications)</w:t>
      </w:r>
    </w:p>
  </w:comment>
  <w:comment w:initials="TK" w:author="Kokki Teemu" w:date="2025-10-27T14:13:00Z" w:id="6515">
    <w:p w:rsidR="00DB28BE" w:rsidP="00392594" w:rsidRDefault="00DB28BE" w14:paraId="72A0A499" w14:textId="77777777">
      <w:pPr>
        <w:pStyle w:val="CommentText"/>
      </w:pPr>
      <w:r>
        <w:rPr>
          <w:rStyle w:val="CommentReference"/>
        </w:rPr>
        <w:annotationRef/>
      </w:r>
      <w:r>
        <w:rPr>
          <w:lang w:val="fi-FI"/>
        </w:rPr>
        <w:t xml:space="preserve">We discussed this in the SPU/SPG group and the identification is not so much for the IT-system but to keep track of which part of the flexibility system the information corresponds to. If the system is fully centralized then it might not be necessary, but we assume many systems will be de-centralized on some level. </w:t>
      </w:r>
    </w:p>
  </w:comment>
  <w:comment w:initials="TK" w:author="Kokki Teemu" w:date="2025-10-27T13:05:00Z" w:id="6782">
    <w:p w:rsidR="00DB28BE" w:rsidP="00960A27" w:rsidRDefault="00DB28BE" w14:paraId="552862AB" w14:textId="77777777">
      <w:pPr>
        <w:pStyle w:val="CommentText"/>
      </w:pPr>
      <w:r>
        <w:rPr>
          <w:rStyle w:val="CommentReference"/>
        </w:rPr>
        <w:annotationRef/>
      </w:r>
      <w:r>
        <w:rPr>
          <w:lang w:val="fi-FI"/>
        </w:rPr>
        <w:t>Add here an attribute to describe the appropriate PV/PG procedure for the applied SPU/SPG and product(s)?</w:t>
      </w:r>
    </w:p>
  </w:comment>
  <w:comment w:initials="CGM" w:author="Carmen Garcia Montero" w:date="2025-09-08T17:12:00Z" w:id="7148">
    <w:p w:rsidR="00DB28BE" w:rsidP="005552A5" w:rsidRDefault="00DB28BE" w14:paraId="4E87661E" w14:textId="3DA3DC71">
      <w:pPr>
        <w:pStyle w:val="CommentText"/>
      </w:pPr>
      <w:r>
        <w:rPr>
          <w:rStyle w:val="CommentReference"/>
        </w:rPr>
        <w:annotationRef/>
      </w:r>
      <w:r>
        <w:rPr>
          <w:lang w:val="en-US"/>
        </w:rPr>
        <w:t xml:space="preserve">To be renumbered </w:t>
      </w:r>
    </w:p>
  </w:comment>
  <w:comment w:initials="GH" w:author="Georg Hartner" w:date="2025-04-29T15:07:00Z" w:id="7153">
    <w:p w:rsidRPr="006742AF" w:rsidR="00DB28BE" w:rsidP="005552A5" w:rsidRDefault="00DB28BE" w14:paraId="3B656936" w14:textId="77777777">
      <w:pPr>
        <w:pStyle w:val="CommentText"/>
        <w:rPr>
          <w:lang w:val="en-GB"/>
        </w:rPr>
      </w:pPr>
      <w:r w:rsidRPr="006742AF">
        <w:rPr>
          <w:rStyle w:val="CommentReference"/>
          <w:lang w:val="en-GB"/>
        </w:rPr>
        <w:annotationRef/>
      </w:r>
      <w:r w:rsidRPr="006742AF">
        <w:rPr>
          <w:lang w:val="en-GB"/>
        </w:rPr>
        <w:t>also here, at least energy volume for interval should be added to the information object</w:t>
      </w:r>
    </w:p>
    <w:p w:rsidRPr="006742AF" w:rsidR="00DB28BE" w:rsidP="005552A5" w:rsidRDefault="00DB28BE" w14:paraId="3C820E11" w14:textId="77777777">
      <w:pPr>
        <w:pStyle w:val="CommentText"/>
        <w:rPr>
          <w:lang w:val="en-GB"/>
        </w:rPr>
      </w:pPr>
    </w:p>
  </w:comment>
  <w:comment w:initials="FD" w:author="Fernando Dominguez" w:date="2025-10-30T15:51:00Z" w:id="7157">
    <w:p w:rsidR="00DB28BE" w:rsidP="00F34471" w:rsidRDefault="00DB28BE" w14:paraId="5B389DB2" w14:textId="77777777">
      <w:pPr>
        <w:pStyle w:val="CommentText"/>
      </w:pPr>
      <w:r>
        <w:rPr>
          <w:rStyle w:val="CommentReference"/>
        </w:rPr>
        <w:annotationRef/>
      </w:r>
      <w:r>
        <w:rPr>
          <w:lang w:val="en-GB"/>
        </w:rPr>
        <w:t>Was the table deleted on purpose?</w:t>
      </w:r>
    </w:p>
  </w:comment>
  <w:comment w:initials="AP" w:author="Albrecht, Patrick" w:date="1900-01-01T00:00:00Z" w:id="7183">
    <w:p w:rsidR="00DB28BE" w:rsidP="00FC4CC2" w:rsidRDefault="00DB28BE" w14:paraId="08CC1735" w14:textId="7D16091C">
      <w:pPr>
        <w:pStyle w:val="CommentText"/>
      </w:pPr>
      <w:r>
        <w:rPr>
          <w:rStyle w:val="CommentReference"/>
        </w:rPr>
        <w:annotationRef/>
      </w:r>
      <w:r w:rsidRPr="7B312C22">
        <w:t>Why do we include the SP module as a mandatory infromation?. Is this really part of the minimum set of information? Generally you have a send and receiver kind of exchange structure and you are not refering towards an IT-System. (applies to all CU Module or SP Module Identifications)</w:t>
      </w:r>
    </w:p>
  </w:comment>
  <w:comment w:initials="TK" w:author="Kokki Teemu" w:date="2025-10-27T14:13:00Z" w:id="7184">
    <w:p w:rsidR="00DB28BE" w:rsidP="00392594" w:rsidRDefault="00DB28BE" w14:paraId="40FEA5F5" w14:textId="77777777">
      <w:pPr>
        <w:pStyle w:val="CommentText"/>
      </w:pPr>
      <w:r>
        <w:rPr>
          <w:rStyle w:val="CommentReference"/>
        </w:rPr>
        <w:annotationRef/>
      </w:r>
      <w:r>
        <w:rPr>
          <w:lang w:val="fi-FI"/>
        </w:rPr>
        <w:t xml:space="preserve">We discussed this in the SPU/SPG group and the identification is not so much for the IT-system but to keep track of which part of the flexibility system the information corresponds to. If the system is fully centralized then it might not be necessary, but we assume many systems will be de-centralized on some level. </w:t>
      </w:r>
    </w:p>
  </w:comment>
  <w:comment w:initials="WL" w:author="Wojciech Lubczyński" w:date="2025-10-19T11:02:00Z" w:id="7294">
    <w:p w:rsidR="00DB28BE" w:rsidRDefault="00DB28BE" w14:paraId="15936278" w14:textId="54C34F42">
      <w:pPr>
        <w:pStyle w:val="CommentText"/>
      </w:pPr>
      <w:r>
        <w:rPr>
          <w:rStyle w:val="CommentReference"/>
        </w:rPr>
        <w:annotationRef/>
      </w:r>
      <w:r w:rsidRPr="4587C17F">
        <w:t>Additional information should be added:</w:t>
      </w:r>
    </w:p>
    <w:p w:rsidR="00DB28BE" w:rsidRDefault="00DB28BE" w14:paraId="449C5752" w14:textId="17D9EBA8">
      <w:pPr>
        <w:pStyle w:val="CommentText"/>
      </w:pPr>
      <w:r w:rsidRPr="3BBA8374">
        <w:t>1) SPU or SPG master data</w:t>
      </w:r>
    </w:p>
    <w:p w:rsidR="00DB28BE" w:rsidRDefault="00DB28BE" w14:paraId="79E71018" w14:textId="52849AC0">
      <w:pPr>
        <w:pStyle w:val="CommentText"/>
      </w:pPr>
      <w:r w:rsidRPr="333C2B27">
        <w:t>2) Additional information resulting from the national terms and conditions (in accordance with Art. 18.3 of NCDR</w:t>
      </w:r>
    </w:p>
  </w:comment>
  <w:comment w:initials="TK" w:author="Kokki Teemu" w:date="2025-10-27T13:05:00Z" w:id="7331">
    <w:p w:rsidR="00DB28BE" w:rsidP="00960A27" w:rsidRDefault="00DB28BE" w14:paraId="352B609C" w14:textId="77777777">
      <w:pPr>
        <w:pStyle w:val="CommentText"/>
      </w:pPr>
      <w:r>
        <w:rPr>
          <w:rStyle w:val="CommentReference"/>
        </w:rPr>
        <w:annotationRef/>
      </w:r>
      <w:r>
        <w:rPr>
          <w:lang w:val="fi-FI"/>
        </w:rPr>
        <w:t>Add here an attribute to describe the appropriate PV/PG procedure for the applied SPU/SPG and product(s)?</w:t>
      </w:r>
    </w:p>
  </w:comment>
  <w:comment w:initials="WL" w:author="Wojciech Lubczyński" w:date="2025-09-04T19:29:00Z" w:id="7489">
    <w:p w:rsidR="00DB28BE" w:rsidP="00FE1132" w:rsidRDefault="00DB28BE" w14:paraId="3D1A2C3F" w14:textId="5C530C75">
      <w:pPr>
        <w:pStyle w:val="CommentText"/>
      </w:pPr>
      <w:r>
        <w:rPr>
          <w:rStyle w:val="CommentReference"/>
        </w:rPr>
        <w:annotationRef/>
      </w:r>
      <w:r w:rsidRPr="1EB8D212">
        <w:t xml:space="preserve">The question is for which market are these bids described? </w:t>
      </w:r>
    </w:p>
  </w:comment>
  <w:comment w:initials="WL" w:author="Wojciech Lubczyński" w:date="2025-09-04T19:26:00Z" w:id="7498">
    <w:p w:rsidR="00DB28BE" w:rsidP="00FE1132" w:rsidRDefault="00DB28BE" w14:paraId="3020465A" w14:textId="77777777">
      <w:pPr>
        <w:pStyle w:val="CommentText"/>
      </w:pPr>
      <w:r>
        <w:rPr>
          <w:rStyle w:val="CommentReference"/>
        </w:rPr>
        <w:annotationRef/>
      </w:r>
      <w:r w:rsidRPr="50946227">
        <w:t xml:space="preserve">Mandatory for bids submitted in order to resolve CM or VC </w:t>
      </w:r>
    </w:p>
  </w:comment>
  <w:comment w:initials="fr" w:author="franz" w:date="2025-09-05T13:04:00Z" w:id="7499">
    <w:p w:rsidR="00DB28BE" w:rsidP="00FE1132" w:rsidRDefault="00DB28BE" w14:paraId="6137BFE3" w14:textId="77777777">
      <w:pPr>
        <w:pStyle w:val="CommentText"/>
      </w:pPr>
      <w:r>
        <w:rPr>
          <w:rStyle w:val="CommentReference"/>
        </w:rPr>
        <w:annotationRef/>
      </w:r>
      <w:r w:rsidRPr="4C51C608">
        <w:t>It should only be optional. The ‘Reference Object’ can be used to link to the SPG or parts of the SPG. The SPG itself has assigned CUs, which can then be assigned to a congestion area. Congestion areas and the tailoring of bids may become very dynamic in the future. In Austria, we have planned a pre-bid process in which the FSP is informed via an aggregation zone (maximum aggregation group = part of an SPG) how the aggregation can be carried out so that the CUs and the bid have an effect on the bottleneck. In the next step, we will assign the bid to a ‘Nominated Aggregation Group’ in the ‘Reference Object’.</w:t>
      </w:r>
    </w:p>
    <w:p w:rsidR="00DB28BE" w:rsidP="00FE1132" w:rsidRDefault="00DB28BE" w14:paraId="32C95576" w14:textId="77777777">
      <w:pPr>
        <w:pStyle w:val="CommentText"/>
      </w:pPr>
      <w:r w:rsidRPr="44411173">
        <w:t>We will most likely not use ‘locational identification’.</w:t>
      </w:r>
    </w:p>
  </w:comment>
  <w:comment w:initials="DG" w:author="DO Giao" w:date="2025-10-09T15:21:00Z" w:id="7588">
    <w:p w:rsidR="00DB28BE" w:rsidRDefault="00DB28BE" w14:paraId="3F3C361A" w14:textId="76FDC6E0">
      <w:pPr>
        <w:pStyle w:val="CommentText"/>
      </w:pPr>
      <w:r>
        <w:rPr>
          <w:rStyle w:val="CommentReference"/>
        </w:rPr>
        <w:annotationRef/>
      </w:r>
      <w:r w:rsidRPr="3BD109A5">
        <w:t>to be removed because in double</w:t>
      </w:r>
    </w:p>
  </w:comment>
  <w:comment w:initials="DG" w:author="DO Giao" w:date="2025-09-10T11:01:00Z" w:id="7623">
    <w:p w:rsidR="005B18EA" w:rsidRDefault="005B18EA" w14:paraId="320BBCDD" w14:textId="75296E1B">
      <w:pPr>
        <w:pStyle w:val="CommentText"/>
      </w:pPr>
      <w:r>
        <w:rPr>
          <w:rStyle w:val="CommentReference"/>
        </w:rPr>
        <w:annotationRef/>
      </w:r>
      <w:r w:rsidRPr="659A7A8B">
        <w:t>I propose to name selected bid notification</w:t>
      </w:r>
    </w:p>
  </w:comment>
  <w:comment w:initials="PA" w:author="Albrecht, Patrick" w:date="2025-10-14T15:58:00Z" w:id="7628">
    <w:p w:rsidR="005B18EA" w:rsidP="00411110" w:rsidRDefault="005B18EA" w14:paraId="151791D4" w14:textId="77777777">
      <w:pPr>
        <w:pStyle w:val="CommentText"/>
      </w:pPr>
      <w:r>
        <w:rPr>
          <w:rStyle w:val="CommentReference"/>
        </w:rPr>
        <w:annotationRef/>
      </w:r>
      <w:r>
        <w:rPr>
          <w:lang w:val="de-DE"/>
        </w:rPr>
        <w:t>@Akthar please recheck if a price in the activation message is needed. Comments receive to remove it.</w:t>
      </w:r>
    </w:p>
  </w:comment>
  <w:comment w:initials="fr" w:author="franz" w:date="2025-09-05T13:11:00Z" w:id="7624">
    <w:p w:rsidR="005B18EA" w:rsidP="00FE1132" w:rsidRDefault="005B18EA" w14:paraId="70E05C37" w14:textId="77777777">
      <w:pPr>
        <w:pStyle w:val="CommentText"/>
      </w:pPr>
      <w:r>
        <w:rPr>
          <w:rStyle w:val="CommentReference"/>
        </w:rPr>
        <w:annotationRef/>
      </w:r>
      <w:r w:rsidRPr="34B3C857">
        <w:t>Depending on whether we want to list the price at item level (see my comment), this data element could also be deleted here.</w:t>
      </w:r>
    </w:p>
  </w:comment>
  <w:comment w:initials="fr" w:author="franz" w:date="2025-09-05T13:08:00Z" w:id="7649">
    <w:p w:rsidR="005B18EA" w:rsidP="002D0F8A" w:rsidRDefault="005B18EA" w14:paraId="5B6C3CE8" w14:textId="77777777">
      <w:pPr>
        <w:pStyle w:val="CommentText"/>
      </w:pPr>
      <w:r>
        <w:rPr>
          <w:rStyle w:val="CommentReference"/>
        </w:rPr>
        <w:annotationRef/>
      </w:r>
      <w:r w:rsidRPr="2F9D6866">
        <w:t>Is it necessary to state the price, since it is included in the bid and we are referring to the bid?</w:t>
      </w:r>
    </w:p>
  </w:comment>
  <w:comment w:initials="fr" w:author="franz" w:date="2025-09-05T13:07:00Z" w:id="7651">
    <w:p w:rsidR="005B18EA" w:rsidP="002D0F8A" w:rsidRDefault="005B18EA" w14:paraId="626966BF" w14:textId="77777777">
      <w:pPr>
        <w:pStyle w:val="CommentText"/>
      </w:pPr>
      <w:r>
        <w:rPr>
          <w:rStyle w:val="CommentReference"/>
        </w:rPr>
        <w:annotationRef/>
      </w:r>
      <w:r w:rsidRPr="111F3F80">
        <w:t>Shouldn't we call it or describe it as activated volume?</w:t>
      </w:r>
    </w:p>
  </w:comment>
  <w:comment w:initials="GH" w:author="Georg Hartner" w:date="2025-04-29T15:07:00Z" w:id="7706">
    <w:p w:rsidRPr="006742AF" w:rsidR="00674599" w:rsidP="006514B5" w:rsidRDefault="00674599" w14:paraId="456F1F6B" w14:textId="77777777">
      <w:pPr>
        <w:pStyle w:val="CommentText"/>
        <w:rPr>
          <w:lang w:val="en-GB"/>
        </w:rPr>
      </w:pPr>
      <w:r w:rsidRPr="006742AF">
        <w:rPr>
          <w:rStyle w:val="CommentReference"/>
          <w:lang w:val="en-GB"/>
        </w:rPr>
        <w:annotationRef/>
      </w:r>
      <w:r w:rsidRPr="006742AF">
        <w:rPr>
          <w:lang w:val="en-GB"/>
        </w:rPr>
        <w:t>shouldn't we also include things like maxPower/minPower etc. within these intervals? energy and power should most probably also be included in the data (currently we have the interval specified and the product, but no value ;))</w:t>
      </w:r>
    </w:p>
  </w:comment>
  <w:comment w:initials="AP" w:author="Albrecht, Patrick [2]" w:date="2025-05-06T10:40:00Z" w:id="7707">
    <w:p w:rsidRPr="006742AF" w:rsidR="00674599" w:rsidP="006514B5" w:rsidRDefault="00674599" w14:paraId="531518E6" w14:textId="77777777">
      <w:pPr>
        <w:pStyle w:val="CommentText"/>
        <w:rPr>
          <w:lang w:val="en-GB"/>
        </w:rPr>
      </w:pPr>
      <w:r w:rsidRPr="006742AF">
        <w:rPr>
          <w:rStyle w:val="CommentReference"/>
          <w:lang w:val="en-GB"/>
        </w:rPr>
        <w:annotationRef/>
      </w:r>
      <w:r w:rsidRPr="006742AF">
        <w:rPr>
          <w:lang w:val="en-GB"/>
        </w:rPr>
        <w:t>AE and AE1 are part of the request and I think it make sense to not have values in the request. Based on the request you will receive the Info item AD-Timeseries which contains the values.</w:t>
      </w:r>
    </w:p>
  </w:comment>
  <w:comment w:initials="PA" w:author="Albrecht, Patrick" w:date="2025-04-15T13:27:00Z" w:id="7750">
    <w:p w:rsidRPr="006742AF" w:rsidR="00326CAE" w:rsidP="00506A42" w:rsidRDefault="00326CAE" w14:paraId="57CBE046" w14:textId="77777777">
      <w:pPr>
        <w:pStyle w:val="CommentText"/>
        <w:rPr>
          <w:lang w:val="en-GB"/>
        </w:rPr>
      </w:pPr>
      <w:r w:rsidRPr="006742AF">
        <w:rPr>
          <w:rStyle w:val="CommentReference"/>
          <w:lang w:val="en-GB"/>
        </w:rPr>
        <w:annotationRef/>
      </w:r>
      <w:r w:rsidRPr="006742AF">
        <w:rPr>
          <w:lang w:val="en-GB"/>
        </w:rPr>
        <w:t>Unclear what is needed as part of the request for a baseline.</w:t>
      </w:r>
    </w:p>
  </w:comment>
  <w:comment w:initials="PA" w:author="Albrecht, Patrick" w:date="2025-04-15T13:27:00Z" w:id="7763">
    <w:p w:rsidRPr="006742AF" w:rsidR="00326CAE" w:rsidP="00506A42" w:rsidRDefault="00326CAE" w14:paraId="407AC1B9" w14:textId="77777777">
      <w:pPr>
        <w:pStyle w:val="CommentText"/>
        <w:rPr>
          <w:lang w:val="en-GB"/>
        </w:rPr>
      </w:pPr>
      <w:r w:rsidRPr="006742AF">
        <w:rPr>
          <w:rStyle w:val="CommentReference"/>
          <w:lang w:val="en-GB"/>
        </w:rPr>
        <w:annotationRef/>
      </w:r>
      <w:r w:rsidRPr="006742AF">
        <w:rPr>
          <w:lang w:val="en-GB"/>
        </w:rPr>
        <w:t>Unclear what is needed as part of the request for a baseline.</w:t>
      </w:r>
    </w:p>
  </w:comment>
  <w:comment w:initials="JM" w:author="Marek Jonas" w:date="2025-10-29T09:27:00Z" w:id="7963">
    <w:p w:rsidR="00326CAE" w:rsidP="009014F0" w:rsidRDefault="00326CAE" w14:paraId="74005FD8" w14:textId="77777777">
      <w:pPr>
        <w:pStyle w:val="CommentText"/>
      </w:pPr>
      <w:r>
        <w:rPr>
          <w:rStyle w:val="CommentReference"/>
        </w:rPr>
        <w:annotationRef/>
      </w:r>
      <w:r>
        <w:t>Should be in information object „CJ“ but I am unable to format the table…. ☹️</w:t>
      </w:r>
    </w:p>
  </w:comment>
  <w:comment xmlns:w="http://schemas.openxmlformats.org/wordprocessingml/2006/main" w:initials="B[" w:author="Bhagyashree Wahie [2]" w:date="2025-11-19T13:36:28" w:id="80132660">
    <w:p xmlns:w14="http://schemas.microsoft.com/office/word/2010/wordml" xmlns:w="http://schemas.openxmlformats.org/wordprocessingml/2006/main" w:rsidR="610D7938" w:rsidRDefault="712FDEC6" w14:paraId="3E247C31" w14:textId="43D8ABA8">
      <w:pPr>
        <w:pStyle w:val="CommentText"/>
      </w:pPr>
      <w:r>
        <w:rPr>
          <w:rStyle w:val="CommentReference"/>
        </w:rPr>
        <w:annotationRef/>
      </w:r>
      <w:r w:rsidRPr="1E499805" w:rsidR="0C2BF959">
        <w:t xml:space="preserve">Service acquiring responsible party </w:t>
      </w:r>
    </w:p>
  </w:comment>
</w:comments>
</file>

<file path=word/commentsExtended.xml><?xml version="1.0" encoding="utf-8"?>
<w15:commentsEx xmlns:mc="http://schemas.openxmlformats.org/markup-compatibility/2006" xmlns:w15="http://schemas.microsoft.com/office/word/2012/wordml" mc:Ignorable="w15">
  <w15:commentEx w15:done="1" w15:paraId="1B280C83"/>
  <w15:commentEx w15:done="0" w15:paraId="71AE702D"/>
  <w15:commentEx w15:done="1" w15:paraId="4827F406"/>
  <w15:commentEx w15:done="0" w15:paraId="7C199E77"/>
  <w15:commentEx w15:done="0" w15:paraId="2FFFF708" w15:paraIdParent="7C199E77"/>
  <w15:commentEx w15:done="0" w15:paraId="7B600197"/>
  <w15:commentEx w15:done="0" w15:paraId="0BEE3E04"/>
  <w15:commentEx w15:done="0" w15:paraId="259F5D4A" w15:paraIdParent="0BEE3E04"/>
  <w15:commentEx w15:done="0" w15:paraId="4A1469C8"/>
  <w15:commentEx w15:done="0" w15:paraId="226E3927" w15:paraIdParent="4A1469C8"/>
  <w15:commentEx w15:done="0" w15:paraId="71E0A5FB"/>
  <w15:commentEx w15:done="0" w15:paraId="12CA4176" w15:paraIdParent="71E0A5FB"/>
  <w15:commentEx w15:done="0" w15:paraId="0E6E82B6"/>
  <w15:commentEx w15:done="0" w15:paraId="32FF5875" w15:paraIdParent="0E6E82B6"/>
  <w15:commentEx w15:done="0" w15:paraId="410852F7"/>
  <w15:commentEx w15:done="0" w15:paraId="6142CA43" w15:paraIdParent="410852F7"/>
  <w15:commentEx w15:done="0" w15:paraId="01B66FEF"/>
  <w15:commentEx w15:done="0" w15:paraId="011ABFB5"/>
  <w15:commentEx w15:done="0" w15:paraId="0DCEECC7"/>
  <w15:commentEx w15:done="0" w15:paraId="1D1FBB8F" w15:paraIdParent="0DCEECC7"/>
  <w15:commentEx w15:done="0" w15:paraId="4CBE37A3" w15:paraIdParent="0DCEECC7"/>
  <w15:commentEx w15:done="0" w15:paraId="317E9150"/>
  <w15:commentEx w15:done="0" w15:paraId="7326ECF9"/>
  <w15:commentEx w15:done="0" w15:paraId="4F247D4A"/>
  <w15:commentEx w15:done="0" w15:paraId="51B184BE"/>
  <w15:commentEx w15:done="0" w15:paraId="596112A8"/>
  <w15:commentEx w15:done="0" w15:paraId="75486780"/>
  <w15:commentEx w15:done="0" w15:paraId="34C50E83"/>
  <w15:commentEx w15:done="0" w15:paraId="2829B369"/>
  <w15:commentEx w15:done="0" w15:paraId="6F4993FF" w15:paraIdParent="2829B369"/>
  <w15:commentEx w15:done="0" w15:paraId="18F8380C" w15:paraIdParent="2829B369"/>
  <w15:commentEx w15:done="0" w15:paraId="6AD89217"/>
  <w15:commentEx w15:done="1" w15:paraId="610F0350"/>
  <w15:commentEx w15:done="1" w15:paraId="32C6095E"/>
  <w15:commentEx w15:done="1" w15:paraId="49EE08FA"/>
  <w15:commentEx w15:done="1" w15:paraId="2F4BE3F3" w15:paraIdParent="49EE08FA"/>
  <w15:commentEx w15:done="0" w15:paraId="7583002A"/>
  <w15:commentEx w15:done="1" w15:paraId="084B0AFD"/>
  <w15:commentEx w15:done="0" w15:paraId="162A7E1F"/>
  <w15:commentEx w15:done="0" w15:paraId="6A50B300"/>
  <w15:commentEx w15:done="0" w15:paraId="1834DA69"/>
  <w15:commentEx w15:done="0" w15:paraId="63A0C84A"/>
  <w15:commentEx w15:done="0" w15:paraId="2A309B92"/>
  <w15:commentEx w15:done="0" w15:paraId="13718307"/>
  <w15:commentEx w15:done="1" w15:paraId="0C145F20"/>
  <w15:commentEx w15:done="1" w15:paraId="67D705F2"/>
  <w15:commentEx w15:done="1" w15:paraId="51B6D68B" w15:paraIdParent="67D705F2"/>
  <w15:commentEx w15:done="1" w15:paraId="5CEEA36C"/>
  <w15:commentEx w15:done="1" w15:paraId="5EF0CB87" w15:paraIdParent="5CEEA36C"/>
  <w15:commentEx w15:done="1" w15:paraId="730E2E52"/>
  <w15:commentEx w15:done="1" w15:paraId="116C5A7D" w15:paraIdParent="730E2E52"/>
  <w15:commentEx w15:done="1" w15:paraId="1AA12ADC"/>
  <w15:commentEx w15:done="1" w15:paraId="3F8AC14F" w15:paraIdParent="1AA12ADC"/>
  <w15:commentEx w15:done="0" w15:paraId="78E4EF4B"/>
  <w15:commentEx w15:done="0" w15:paraId="150B9901"/>
  <w15:commentEx w15:done="0" w15:paraId="46EFFCB0"/>
  <w15:commentEx w15:done="0" w15:paraId="3779F8C8"/>
  <w15:commentEx w15:done="1" w15:paraId="6514CFF3"/>
  <w15:commentEx w15:done="1" w15:paraId="689E3829"/>
  <w15:commentEx w15:done="1" w15:paraId="786F4B39" w15:paraIdParent="689E3829"/>
  <w15:commentEx w15:done="0" w15:paraId="7206F216"/>
  <w15:commentEx w15:done="0" w15:paraId="23E835BE"/>
  <w15:commentEx w15:done="1" w15:paraId="0D6AAAAA"/>
  <w15:commentEx w15:done="1" w15:paraId="349298B8" w15:paraIdParent="0D6AAAAA"/>
  <w15:commentEx w15:done="1" w15:paraId="0714D5CA" w15:paraIdParent="0D6AAAAA"/>
  <w15:commentEx w15:done="1" w15:paraId="6B9DB57F" w15:paraIdParent="0D6AAAAA"/>
  <w15:commentEx w15:done="1" w15:paraId="3073F662"/>
  <w15:commentEx w15:done="1" w15:paraId="739E6C39" w15:paraIdParent="3073F662"/>
  <w15:commentEx w15:done="1" w15:paraId="049A041A"/>
  <w15:commentEx w15:done="1" w15:paraId="069F0A26"/>
  <w15:commentEx w15:done="1" w15:paraId="72EF7845" w15:paraIdParent="069F0A26"/>
  <w15:commentEx w15:done="0" w15:paraId="1C4325CC"/>
  <w15:commentEx w15:done="0" w15:paraId="570DB8AF" w15:paraIdParent="1C4325CC"/>
  <w15:commentEx w15:done="1" w15:paraId="3D122096"/>
  <w15:commentEx w15:done="1" w15:paraId="58A88567" w15:paraIdParent="3D122096"/>
  <w15:commentEx w15:done="1" w15:paraId="28EED972"/>
  <w15:commentEx w15:done="1" w15:paraId="1A9D612D" w15:paraIdParent="28EED972"/>
  <w15:commentEx w15:done="1" w15:paraId="0F98313C" w15:paraIdParent="28EED972"/>
  <w15:commentEx w15:done="1" w15:paraId="7558B104"/>
  <w15:commentEx w15:done="1" w15:paraId="22C2D64B" w15:paraIdParent="7558B104"/>
  <w15:commentEx w15:done="1" w15:paraId="40A6D7C7"/>
  <w15:commentEx w15:done="0" w15:paraId="04F83B5E"/>
  <w15:commentEx w15:done="0" w15:paraId="35691B43" w15:paraIdParent="04F83B5E"/>
  <w15:commentEx w15:done="1" w15:paraId="452BC04B"/>
  <w15:commentEx w15:done="1" w15:paraId="55D5774A" w15:paraIdParent="452BC04B"/>
  <w15:commentEx w15:done="0" w15:paraId="70D29EC5"/>
  <w15:commentEx w15:done="0" w15:paraId="7CFAC9B7"/>
  <w15:commentEx w15:done="0" w15:paraId="0DC00459"/>
  <w15:commentEx w15:done="0" w15:paraId="661DF52C" w15:paraIdParent="0DC00459"/>
  <w15:commentEx w15:done="0" w15:paraId="4AC9C6E5" w15:paraIdParent="0DC00459"/>
  <w15:commentEx w15:done="0" w15:paraId="1BFF8841"/>
  <w15:commentEx w15:done="1" w15:paraId="049C9859"/>
  <w15:commentEx w15:done="0" w15:paraId="01329639"/>
  <w15:commentEx w15:done="0" w15:paraId="2C44D3EC"/>
  <w15:commentEx w15:done="1" w15:paraId="32D78CAE"/>
  <w15:commentEx w15:done="1" w15:paraId="5AFEA41E" w15:paraIdParent="32D78CAE"/>
  <w15:commentEx w15:done="0" w15:paraId="00D63538"/>
  <w15:commentEx w15:done="0" w15:paraId="624A98EE"/>
  <w15:commentEx w15:done="1" w15:paraId="7B4BE035"/>
  <w15:commentEx w15:done="1" w15:paraId="42E1B58C"/>
  <w15:commentEx w15:done="0" w15:paraId="182A16AA"/>
  <w15:commentEx w15:done="0" w15:paraId="3871498A"/>
  <w15:commentEx w15:done="1" w15:paraId="61C58134"/>
  <w15:commentEx w15:done="0" w15:paraId="5FB111DD"/>
  <w15:commentEx w15:done="0" w15:paraId="59AEB823"/>
  <w15:commentEx w15:done="1" w15:paraId="0B0E3841"/>
  <w15:commentEx w15:done="1" w15:paraId="04BE64FC" w15:paraIdParent="0B0E3841"/>
  <w15:commentEx w15:done="0" w15:paraId="4130A3BA"/>
  <w15:commentEx w15:done="0" w15:paraId="02B9D5B1"/>
  <w15:commentEx w15:done="0" w15:paraId="021A1B63"/>
  <w15:commentEx w15:done="0" w15:paraId="02F922D1"/>
  <w15:commentEx w15:done="1" w15:paraId="1CDEC941"/>
  <w15:commentEx w15:done="0" w15:paraId="3E90C64B"/>
  <w15:commentEx w15:done="0" w15:paraId="160E2BC5"/>
  <w15:commentEx w15:done="0" w15:paraId="6AE1BFE1"/>
  <w15:commentEx w15:done="0" w15:paraId="7B13F547"/>
  <w15:commentEx w15:done="0" w15:paraId="359502E7"/>
  <w15:commentEx w15:done="0" w15:paraId="4F7FA006"/>
  <w15:commentEx w15:done="0" w15:paraId="289F192D" w15:paraIdParent="4F7FA006"/>
  <w15:commentEx w15:done="0" w15:paraId="26396E20" w15:paraIdParent="4F7FA006"/>
  <w15:commentEx w15:done="0" w15:paraId="6D5E964F"/>
  <w15:commentEx w15:done="0" w15:paraId="47822486"/>
  <w15:commentEx w15:done="1" w15:paraId="189C5D82"/>
  <w15:commentEx w15:done="1" w15:paraId="234F880A" w15:paraIdParent="189C5D82"/>
  <w15:commentEx w15:done="1" w15:paraId="2F8321DB" w15:paraIdParent="189C5D82"/>
  <w15:commentEx w15:done="1" w15:paraId="0373F7C9"/>
  <w15:commentEx w15:done="1" w15:paraId="7375D1EA" w15:paraIdParent="0373F7C9"/>
  <w15:commentEx w15:done="1" w15:paraId="3E4A2C96"/>
  <w15:commentEx w15:done="0" w15:paraId="26C9B850"/>
  <w15:commentEx w15:done="1" w15:paraId="573566D7"/>
  <w15:commentEx w15:done="0" w15:paraId="4FB9A97B"/>
  <w15:commentEx w15:done="0" w15:paraId="306DA9EC"/>
  <w15:commentEx w15:done="1" w15:paraId="4D5FB830"/>
  <w15:commentEx w15:done="1" w15:paraId="120912F0"/>
  <w15:commentEx w15:done="1" w15:paraId="19AAFBC0"/>
  <w15:commentEx w15:done="1" w15:paraId="6E755B9C"/>
  <w15:commentEx w15:done="0" w15:paraId="5A74FE10"/>
  <w15:commentEx w15:done="1" w15:paraId="3FA1C205"/>
  <w15:commentEx w15:done="1" w15:paraId="246F2E85" w15:paraIdParent="3FA1C205"/>
  <w15:commentEx w15:done="1" w15:paraId="0646DD27"/>
  <w15:commentEx w15:done="1" w15:paraId="26BD4E64" w15:paraIdParent="0646DD27"/>
  <w15:commentEx w15:done="0" w15:paraId="1031E33B"/>
  <w15:commentEx w15:done="1" w15:paraId="1C4E9248"/>
  <w15:commentEx w15:done="1" w15:paraId="15DF3604" w15:paraIdParent="1C4E9248"/>
  <w15:commentEx w15:done="1" w15:paraId="0A35604D"/>
  <w15:commentEx w15:done="1" w15:paraId="3CBC235E" w15:paraIdParent="0A35604D"/>
  <w15:commentEx w15:done="1" w15:paraId="49ACE441"/>
  <w15:commentEx w15:done="1" w15:paraId="3FECC0A7" w15:paraIdParent="49ACE441"/>
  <w15:commentEx w15:done="1" w15:paraId="4758C5D2"/>
  <w15:commentEx w15:done="1" w15:paraId="62F51A0A" w15:paraIdParent="4758C5D2"/>
  <w15:commentEx w15:done="0" w15:paraId="226BC8B4"/>
  <w15:commentEx w15:done="0" w15:paraId="59047B9A" w15:paraIdParent="226BC8B4"/>
  <w15:commentEx w15:done="1" w15:paraId="527FFCBC"/>
  <w15:commentEx w15:done="1" w15:paraId="058A29E0" w15:paraIdParent="527FFCBC"/>
  <w15:commentEx w15:done="1" w15:paraId="2D408A29"/>
  <w15:commentEx w15:done="1" w15:paraId="767FBB16" w15:paraIdParent="2D408A29"/>
  <w15:commentEx w15:done="1" w15:paraId="1C11D3B2"/>
  <w15:commentEx w15:done="1" w15:paraId="48A64E88" w15:paraIdParent="1C11D3B2"/>
  <w15:commentEx w15:done="1" w15:paraId="36C5C4A5"/>
  <w15:commentEx w15:done="1" w15:paraId="60660C8B"/>
  <w15:commentEx w15:done="1" w15:paraId="44A8CAE7" w15:paraIdParent="60660C8B"/>
  <w15:commentEx w15:done="1" w15:paraId="3D6B2F5E"/>
  <w15:commentEx w15:done="1" w15:paraId="3C0DEB75" w15:paraIdParent="3D6B2F5E"/>
  <w15:commentEx w15:done="1" w15:paraId="7F335F0B"/>
  <w15:commentEx w15:done="1" w15:paraId="715F695E" w15:paraIdParent="7F335F0B"/>
  <w15:commentEx w15:done="0" w15:paraId="469F770C"/>
  <w15:commentEx w15:done="0" w15:paraId="25BBC3DC"/>
  <w15:commentEx w15:done="0" w15:paraId="11678E4B" w15:paraIdParent="25BBC3DC"/>
  <w15:commentEx w15:done="0" w15:paraId="4FEF78DD"/>
  <w15:commentEx w15:done="0" w15:paraId="776F42F6" w15:paraIdParent="4FEF78DD"/>
  <w15:commentEx w15:done="0" w15:paraId="08E583BA"/>
  <w15:commentEx w15:done="0" w15:paraId="100C8556" w15:paraIdParent="08E583BA"/>
  <w15:commentEx w15:done="1" w15:paraId="7BE43CED"/>
  <w15:commentEx w15:done="1" w15:paraId="180BEE0A" w15:paraIdParent="7BE43CED"/>
  <w15:commentEx w15:done="1" w15:paraId="3356F1BE" w15:paraIdParent="7BE43CED"/>
  <w15:commentEx w15:done="1" w15:paraId="49EA63DE" w15:paraIdParent="7BE43CED"/>
  <w15:commentEx w15:done="0" w15:paraId="462634A9"/>
  <w15:commentEx w15:done="0" w15:paraId="2A32C551"/>
  <w15:commentEx w15:done="1" w15:paraId="5419F082"/>
  <w15:commentEx w15:done="1" w15:paraId="022C97A7" w15:paraIdParent="5419F082"/>
  <w15:commentEx w15:done="1" w15:paraId="03C28EC7" w15:paraIdParent="5419F082"/>
  <w15:commentEx w15:done="1" w15:paraId="59EC291B" w15:paraIdParent="5419F082"/>
  <w15:commentEx w15:done="1" w15:paraId="6A882C00"/>
  <w15:commentEx w15:done="1" w15:paraId="0FCC5EB1"/>
  <w15:commentEx w15:done="1" w15:paraId="44BC1464" w15:paraIdParent="0FCC5EB1"/>
  <w15:commentEx w15:done="0" w15:paraId="56C14015"/>
  <w15:commentEx w15:done="1" w15:paraId="6047EF8E"/>
  <w15:commentEx w15:done="1" w15:paraId="5D87570D" w15:paraIdParent="6047EF8E"/>
  <w15:commentEx w15:done="1" w15:paraId="28C25F6E"/>
  <w15:commentEx w15:done="1" w15:paraId="3BD499BE" w15:paraIdParent="28C25F6E"/>
  <w15:commentEx w15:done="1" w15:paraId="677A993A"/>
  <w15:commentEx w15:done="1" w15:paraId="50AF6F86" w15:paraIdParent="677A993A"/>
  <w15:commentEx w15:done="1" w15:paraId="04788774"/>
  <w15:commentEx w15:done="1" w15:paraId="1B6E04C4"/>
  <w15:commentEx w15:done="1" w15:paraId="2F7B673D"/>
  <w15:commentEx w15:done="1" w15:paraId="2FEB5028"/>
  <w15:commentEx w15:done="1" w15:paraId="45A05F7C"/>
  <w15:commentEx w15:done="1" w15:paraId="5B21BB58" w15:paraIdParent="45A05F7C"/>
  <w15:commentEx w15:done="1" w15:paraId="2A4FE531" w15:paraIdParent="45A05F7C"/>
  <w15:commentEx w15:done="0" w15:paraId="24D9851F"/>
  <w15:commentEx w15:done="0" w15:paraId="27ABF210" w15:paraIdParent="24D9851F"/>
  <w15:commentEx w15:done="1" w15:paraId="57AAC191"/>
  <w15:commentEx w15:done="1" w15:paraId="5791A891"/>
  <w15:commentEx w15:done="1" w15:paraId="770C9B7C" w15:paraIdParent="5791A891"/>
  <w15:commentEx w15:done="1" w15:paraId="61A3064A"/>
  <w15:commentEx w15:done="1" w15:paraId="38DD21D3"/>
  <w15:commentEx w15:done="1" w15:paraId="16675DAB" w15:paraIdParent="38DD21D3"/>
  <w15:commentEx w15:done="1" w15:paraId="72584992"/>
  <w15:commentEx w15:done="1" w15:paraId="400B5695" w15:paraIdParent="72584992"/>
  <w15:commentEx w15:done="1" w15:paraId="0E056561"/>
  <w15:commentEx w15:done="1" w15:paraId="000EE627" w15:paraIdParent="0E056561"/>
  <w15:commentEx w15:done="0" w15:paraId="56A00437"/>
  <w15:commentEx w15:done="0" w15:paraId="53CE859A"/>
  <w15:commentEx w15:done="0" w15:paraId="34E84155" w15:paraIdParent="53CE859A"/>
  <w15:commentEx w15:done="0" w15:paraId="4D1F324B"/>
  <w15:commentEx w15:done="0" w15:paraId="40D94DF9" w15:paraIdParent="4D1F324B"/>
  <w15:commentEx w15:done="0" w15:paraId="6B91246B"/>
  <w15:commentEx w15:done="0" w15:paraId="3A2F0A58" w15:paraIdParent="6B91246B"/>
  <w15:commentEx w15:done="1" w15:paraId="39AC93FB"/>
  <w15:commentEx w15:done="1" w15:paraId="2CB5DF00" w15:paraIdParent="39AC93FB"/>
  <w15:commentEx w15:done="1" w15:paraId="5838BC2B" w15:paraIdParent="39AC93FB"/>
  <w15:commentEx w15:done="1" w15:paraId="1397AE2B" w15:paraIdParent="39AC93FB"/>
  <w15:commentEx w15:done="0" w15:paraId="3D01545B"/>
  <w15:commentEx w15:done="0" w15:paraId="770DEB64"/>
  <w15:commentEx w15:done="1" w15:paraId="6C0C4E57"/>
  <w15:commentEx w15:done="1" w15:paraId="2F2658EA" w15:paraIdParent="6C0C4E57"/>
  <w15:commentEx w15:done="1" w15:paraId="6D2DE5D7" w15:paraIdParent="6C0C4E57"/>
  <w15:commentEx w15:done="1" w15:paraId="14D76B55" w15:paraIdParent="6C0C4E57"/>
  <w15:commentEx w15:done="0" w15:paraId="273D6A08"/>
  <w15:commentEx w15:done="0" w15:paraId="7A1979B0" w15:paraIdParent="273D6A08"/>
  <w15:commentEx w15:done="0" w15:paraId="501D0789"/>
  <w15:commentEx w15:done="0" w15:paraId="37276F29"/>
  <w15:commentEx w15:done="0" w15:paraId="6DE95F6D" w15:paraIdParent="37276F29"/>
  <w15:commentEx w15:done="0" w15:paraId="72CBEC89"/>
  <w15:commentEx w15:done="0" w15:paraId="450B32F9"/>
  <w15:commentEx w15:done="0" w15:paraId="332E2927" w15:paraIdParent="450B32F9"/>
  <w15:commentEx w15:done="0" w15:paraId="1ACA835E"/>
  <w15:commentEx w15:done="0" w15:paraId="2EF0CED9"/>
  <w15:commentEx w15:done="0" w15:paraId="6F7F8959"/>
  <w15:commentEx w15:done="0" w15:paraId="3DC75805"/>
  <w15:commentEx w15:done="0" w15:paraId="6EF84C28"/>
  <w15:commentEx w15:done="0" w15:paraId="4DB60B90"/>
  <w15:commentEx w15:done="0" w15:paraId="705C0572"/>
  <w15:commentEx w15:done="0" w15:paraId="14BC57F9"/>
  <w15:commentEx w15:done="0" w15:paraId="62048A92"/>
  <w15:commentEx w15:done="0" w15:paraId="5FD2D3D9"/>
  <w15:commentEx w15:done="0" w15:paraId="68D735C6"/>
  <w15:commentEx w15:done="0" w15:paraId="47563474"/>
  <w15:commentEx w15:done="0" w15:paraId="103DECC6"/>
  <w15:commentEx w15:done="0" w15:paraId="44C967CA"/>
  <w15:commentEx w15:done="1" w15:paraId="64C798EE"/>
  <w15:commentEx w15:done="1" w15:paraId="653976B6" w15:paraIdParent="64C798EE"/>
  <w15:commentEx w15:done="1" w15:paraId="71C1D675"/>
  <w15:commentEx w15:done="1" w15:paraId="7A0F321B" w15:paraIdParent="71C1D675"/>
  <w15:commentEx w15:done="1" w15:paraId="00DB9D96"/>
  <w15:commentEx w15:done="1" w15:paraId="26784400" w15:paraIdParent="00DB9D96"/>
  <w15:commentEx w15:done="1" w15:paraId="04393FBD"/>
  <w15:commentEx w15:done="1" w15:paraId="2FC82A88" w15:paraIdParent="04393FBD"/>
  <w15:commentEx w15:done="1" w15:paraId="67083A88"/>
  <w15:commentEx w15:done="1" w15:paraId="69A25A72"/>
  <w15:commentEx w15:done="1" w15:paraId="04046F9F"/>
  <w15:commentEx w15:done="1" w15:paraId="0F95F2DB" w15:paraIdParent="04046F9F"/>
  <w15:commentEx w15:done="1" w15:paraId="594F7B5A"/>
  <w15:commentEx w15:done="1" w15:paraId="2EE4B5A1" w15:paraIdParent="594F7B5A"/>
  <w15:commentEx w15:done="0" w15:paraId="2AED74A5"/>
  <w15:commentEx w15:done="0" w15:paraId="72A0A499" w15:paraIdParent="2AED74A5"/>
  <w15:commentEx w15:done="1" w15:paraId="552862AB"/>
  <w15:commentEx w15:done="1" w15:paraId="4E87661E"/>
  <w15:commentEx w15:done="0" w15:paraId="3C820E11"/>
  <w15:commentEx w15:done="0" w15:paraId="5B389DB2"/>
  <w15:commentEx w15:done="0" w15:paraId="08CC1735"/>
  <w15:commentEx w15:done="0" w15:paraId="40FEA5F5" w15:paraIdParent="08CC1735"/>
  <w15:commentEx w15:done="1" w15:paraId="79E71018"/>
  <w15:commentEx w15:done="1" w15:paraId="352B609C"/>
  <w15:commentEx w15:done="0" w15:paraId="3D1A2C3F"/>
  <w15:commentEx w15:done="0" w15:paraId="3020465A"/>
  <w15:commentEx w15:done="0" w15:paraId="32C95576" w15:paraIdParent="3020465A"/>
  <w15:commentEx w15:done="1" w15:paraId="3F3C361A"/>
  <w15:commentEx w15:done="1" w15:paraId="320BBCDD"/>
  <w15:commentEx w15:done="0" w15:paraId="151791D4"/>
  <w15:commentEx w15:done="0" w15:paraId="70E05C37"/>
  <w15:commentEx w15:done="0" w15:paraId="5B6C3CE8"/>
  <w15:commentEx w15:done="0" w15:paraId="626966BF"/>
  <w15:commentEx w15:done="0" w15:paraId="456F1F6B"/>
  <w15:commentEx w15:done="0" w15:paraId="531518E6" w15:paraIdParent="456F1F6B"/>
  <w15:commentEx w15:done="0" w15:paraId="57CBE046"/>
  <w15:commentEx w15:done="0" w15:paraId="407AC1B9"/>
  <w15:commentEx w15:done="0" w15:paraId="74005FD8"/>
  <w15:commentEx w15:done="0" w15:paraId="3E247C3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91E7BA8" w16cex:dateUtc="2025-09-16T11:26:00Z"/>
  <w16cex:commentExtensible w16cex:durableId="79929882" w16cex:dateUtc="2025-06-05T12:11:00Z"/>
  <w16cex:commentExtensible w16cex:durableId="601FE6E5" w16cex:dateUtc="2025-10-17T10:26:00Z"/>
  <w16cex:commentExtensible w16cex:durableId="2BE7FC49" w16cex:dateUtc="2025-06-02T08:32:00Z"/>
  <w16cex:commentExtensible w16cex:durableId="2BE7FC85" w16cex:dateUtc="2025-06-02T08:33:00Z"/>
  <w16cex:commentExtensible w16cex:durableId="2C1ED2D6" w16cex:dateUtc="2025-10-22T06:46:00Z"/>
  <w16cex:commentExtensible w16cex:durableId="6112F09F" w16cex:dateUtc="2025-10-14T13:34:00Z"/>
  <w16cex:commentExtensible w16cex:durableId="6B871CD0" w16cex:dateUtc="2025-10-31T07:34:00Z"/>
  <w16cex:commentExtensible w16cex:durableId="2C03B0D2" w16cex:dateUtc="2025-06-23T08:52:00Z"/>
  <w16cex:commentExtensible w16cex:durableId="176042D0" w16cex:dateUtc="2025-10-31T07:36:00Z"/>
  <w16cex:commentExtensible w16cex:durableId="11A5B50D" w16cex:dateUtc="2025-10-14T13:35:00Z"/>
  <w16cex:commentExtensible w16cex:durableId="14431DD3" w16cex:dateUtc="2025-10-31T07:37:00Z"/>
  <w16cex:commentExtensible w16cex:durableId="2C03B0D5" w16cex:dateUtc="2025-06-23T08:53:00Z"/>
  <w16cex:commentExtensible w16cex:durableId="216CD56C" w16cex:dateUtc="2025-10-31T07:37:00Z"/>
  <w16cex:commentExtensible w16cex:durableId="2A8A65A3" w16cex:dateUtc="2025-10-28T23:44:00Z"/>
  <w16cex:commentExtensible w16cex:durableId="2C3A26F4" w16cex:dateUtc="2025-10-29T14:43:00Z"/>
  <w16cex:commentExtensible w16cex:durableId="35ED411F" w16cex:dateUtc="2025-10-29T00:07:00Z"/>
  <w16cex:commentExtensible w16cex:durableId="24C89188" w16cex:dateUtc="2025-10-09T13:51:00Z"/>
  <w16cex:commentExtensible w16cex:durableId="39AD34DC" w16cex:dateUtc="2025-07-10T12:36:00Z"/>
  <w16cex:commentExtensible w16cex:durableId="2D43D75E" w16cex:dateUtc="2025-09-10T07:53:00Z"/>
  <w16cex:commentExtensible w16cex:durableId="0F074ACF" w16cex:dateUtc="2025-09-16T11:32:00Z"/>
  <w16cex:commentExtensible w16cex:durableId="5C5B1C58" w16cex:dateUtc="2025-10-10T09:16:00Z"/>
  <w16cex:commentExtensible w16cex:durableId="3A2D1CAF" w16cex:dateUtc="2025-10-29T00:01:00Z"/>
  <w16cex:commentExtensible w16cex:durableId="2BE7FF89" w16cex:dateUtc="2025-06-02T08:46:00Z"/>
  <w16cex:commentExtensible w16cex:durableId="4A99E860" w16cex:dateUtc="2025-11-19T09:42:00Z"/>
  <w16cex:commentExtensible w16cex:durableId="689C88C6" w16cex:dateUtc="2025-10-19T10:28:00Z"/>
  <w16cex:commentExtensible w16cex:durableId="5318B708" w16cex:dateUtc="2025-07-24T08:55:00Z"/>
  <w16cex:commentExtensible w16cex:durableId="7D2EEA15" w16cex:dateUtc="2025-11-01T14:10:00Z"/>
  <w16cex:commentExtensible w16cex:durableId="2C97A5C5" w16cex:dateUtc="2025-10-13T14:19:00Z"/>
  <w16cex:commentExtensible w16cex:durableId="660A0A71" w16cex:dateUtc="2025-10-17T12:25:00Z"/>
  <w16cex:commentExtensible w16cex:durableId="1778BA09" w16cex:dateUtc="2025-10-30T14:28:00Z"/>
  <w16cex:commentExtensible w16cex:durableId="2C97A5C7" w16cex:dateUtc="2025-10-13T14:21:00Z"/>
  <w16cex:commentExtensible w16cex:durableId="2C97A608" w16cex:dateUtc="2025-10-13T14:23:00Z">
    <w16cex:extLst>
      <w16:ext w16:uri="{CE6994B0-6A32-4C9F-8C6B-6E91EDA988CE}">
        <cr:reactions xmlns:cr="http://schemas.microsoft.com/office/comments/2020/reactions">
          <cr:reaction reactionType="1">
            <cr:reactionInfo dateUtc="2025-10-31T11:24:29Z">
              <cr:user userId="S::giao.do_rte-france.com#ext#@eudsoentity.onmicrosoft.com::b1e572c3-1ccf-4100-97b8-32c16ac1beff" userProvider="AD" userName="DO Giao"/>
            </cr:reactionInfo>
          </cr:reaction>
        </cr:reactions>
      </w16:ext>
    </w16cex:extLst>
  </w16cex:commentExtensible>
  <w16cex:commentExtensible w16cex:durableId="2C97A66B" w16cex:dateUtc="2025-10-13T14:25:00Z">
    <w16cex:extLst>
      <w16:ext w16:uri="{CE6994B0-6A32-4C9F-8C6B-6E91EDA988CE}">
        <cr:reactions xmlns:cr="http://schemas.microsoft.com/office/comments/2020/reactions">
          <cr:reaction reactionType="1">
            <cr:reactionInfo dateUtc="2025-10-31T11:24:43Z">
              <cr:user userId="S::giao.do_rte-france.com#ext#@eudsoentity.onmicrosoft.com::b1e572c3-1ccf-4100-97b8-32c16ac1beff" userProvider="AD" userName="DO Giao"/>
            </cr:reactionInfo>
          </cr:reaction>
        </cr:reactions>
      </w16:ext>
    </w16cex:extLst>
  </w16cex:commentExtensible>
  <w16cex:commentExtensible w16cex:durableId="2C97A6EA" w16cex:dateUtc="2025-10-13T14:27:00Z"/>
  <w16cex:commentExtensible w16cex:durableId="1736D6A7" w16cex:dateUtc="2025-10-20T09:41:00Z"/>
  <w16cex:commentExtensible w16cex:durableId="2C97A961" w16cex:dateUtc="2025-10-13T14:37:00Z"/>
  <w16cex:commentExtensible w16cex:durableId="37558E23" w16cex:dateUtc="2025-09-29T15:30:00Z"/>
  <w16cex:commentExtensible w16cex:durableId="2C97A75C" w16cex:dateUtc="2025-10-13T14:29:00Z"/>
  <w16cex:commentExtensible w16cex:durableId="0EB2E4F8" w16cex:dateUtc="2025-10-28T07:01:00Z"/>
  <w16cex:commentExtensible w16cex:durableId="7A5DB05A" w16cex:dateUtc="2025-10-17T12:28:00Z"/>
  <w16cex:commentExtensible w16cex:durableId="5391E431" w16cex:dateUtc="2025-10-01T08:00:00Z"/>
  <w16cex:commentExtensible w16cex:durableId="0482B37B" w16cex:dateUtc="2025-10-15T09:22:00Z"/>
  <w16cex:commentExtensible w16cex:durableId="2C97A5C6" w16cex:dateUtc="2025-10-13T14:21:00Z"/>
  <w16cex:commentExtensible w16cex:durableId="2C97AA53" w16cex:dateUtc="2025-10-13T14:41:00Z"/>
  <w16cex:commentExtensible w16cex:durableId="2C97AA73" w16cex:dateUtc="2025-10-13T14:42:00Z"/>
  <w16cex:commentExtensible w16cex:durableId="790DF8DF" w16cex:dateUtc="2025-10-23T08:15:00Z"/>
  <w16cex:commentExtensible w16cex:durableId="2C97AA90" w16cex:dateUtc="2025-10-13T14:42:00Z"/>
  <w16cex:commentExtensible w16cex:durableId="07682F50" w16cex:dateUtc="2025-10-23T08:15:00Z"/>
  <w16cex:commentExtensible w16cex:durableId="2C97AAAC" w16cex:dateUtc="2025-10-13T14:43:00Z"/>
  <w16cex:commentExtensible w16cex:durableId="227248A6" w16cex:dateUtc="2025-10-23T08:16:00Z"/>
  <w16cex:commentExtensible w16cex:durableId="2C97AACB" w16cex:dateUtc="2025-10-13T14:43:00Z"/>
  <w16cex:commentExtensible w16cex:durableId="3CCD2278" w16cex:dateUtc="2025-10-23T08:16:00Z"/>
  <w16cex:commentExtensible w16cex:durableId="768DD958" w16cex:dateUtc="2025-10-27T14:47:00Z"/>
  <w16cex:commentExtensible w16cex:durableId="1F7D2356" w16cex:dateUtc="2025-10-14T13:36:00Z"/>
  <w16cex:commentExtensible w16cex:durableId="02966796" w16cex:dateUtc="2025-11-01T14:44:00Z"/>
  <w16cex:commentExtensible w16cex:durableId="577FAA2D" w16cex:dateUtc="2025-10-14T13:37:00Z"/>
  <w16cex:commentExtensible w16cex:durableId="7D231382" w16cex:dateUtc="2025-07-11T14:30:00Z"/>
  <w16cex:commentExtensible w16cex:durableId="706DF96F" w16cex:dateUtc="2025-10-14T13:37:00Z"/>
  <w16cex:commentExtensible w16cex:durableId="231E5768" w16cex:dateUtc="2025-10-31T13:55:00Z"/>
  <w16cex:commentExtensible w16cex:durableId="7BC39C69" w16cex:dateUtc="2025-07-15T08:50:00Z"/>
  <w16cex:commentExtensible w16cex:durableId="39E274F1" w16cex:dateUtc="2025-11-03T07:56:00Z"/>
  <w16cex:commentExtensible w16cex:durableId="3272DD91" w16cex:dateUtc="2025-06-06T10:38:00Z"/>
  <w16cex:commentExtensible w16cex:durableId="0A9FC927" w16cex:dateUtc="2025-08-22T08:31:00Z"/>
  <w16cex:commentExtensible w16cex:durableId="3491AD45" w16cex:dateUtc="2025-09-03T19:30:00Z"/>
  <w16cex:commentExtensible w16cex:durableId="34CEAE84" w16cex:dateUtc="2025-09-05T09:13:00Z"/>
  <w16cex:commentExtensible w16cex:durableId="513F791F" w16cex:dateUtc="2025-09-07T07:31:00Z"/>
  <w16cex:commentExtensible w16cex:durableId="7119AE3F" w16cex:dateUtc="2025-09-19T14:10:00Z"/>
  <w16cex:commentExtensible w16cex:durableId="75ECAFBE" w16cex:dateUtc="2025-09-05T19:39:00Z"/>
  <w16cex:commentExtensible w16cex:durableId="6AB2D26F" w16cex:dateUtc="2025-10-14T13:38:00Z"/>
  <w16cex:commentExtensible w16cex:durableId="40E5C653" w16cex:dateUtc="2025-10-31T14:06:00Z"/>
  <w16cex:commentExtensible w16cex:durableId="2CB31538" w16cex:dateUtc="2025-11-01T14:38:00Z"/>
  <w16cex:commentExtensible w16cex:durableId="2CB31537" w16cex:dateUtc="2025-11-03T08:54:00Z"/>
  <w16cex:commentExtensible w16cex:durableId="59C7B8BB" w16cex:dateUtc="2025-09-10T06:22:00Z"/>
  <w16cex:commentExtensible w16cex:durableId="3E429BD3" w16cex:dateUtc="2025-09-15T15:12:00Z"/>
  <w16cex:commentExtensible w16cex:durableId="57FAD1DC" w16cex:dateUtc="2025-08-28T14:58:00Z"/>
  <w16cex:commentExtensible w16cex:durableId="2B9CB5C7" w16cex:dateUtc="2025-09-03T19:36:00Z"/>
  <w16cex:commentExtensible w16cex:durableId="22BE900C" w16cex:dateUtc="2025-09-15T15:10:00Z"/>
  <w16cex:commentExtensible w16cex:durableId="637258DE" w16cex:dateUtc="2025-07-22T05:29:00Z"/>
  <w16cex:commentExtensible w16cex:durableId="7127F713" w16cex:dateUtc="2025-08-05T08:54:00Z"/>
  <w16cex:commentExtensible w16cex:durableId="0237D051" w16cex:dateUtc="2025-08-28T10:56:00Z"/>
  <w16cex:commentExtensible w16cex:durableId="4956B38D" w16cex:dateUtc="2025-11-01T14:38:00Z"/>
  <w16cex:commentExtensible w16cex:durableId="41B4D8AC" w16cex:dateUtc="2025-11-03T08:54:00Z"/>
  <w16cex:commentExtensible w16cex:durableId="6189BA56" w16cex:dateUtc="2025-09-09T07:16:00Z"/>
  <w16cex:commentExtensible w16cex:durableId="26C88970" w16cex:dateUtc="2025-09-10T06:27:00Z"/>
  <w16cex:commentExtensible w16cex:durableId="6AA20C21" w16cex:dateUtc="2025-09-10T08:24:00Z"/>
  <w16cex:commentExtensible w16cex:durableId="5DE22FC7" w16cex:dateUtc="2025-07-10T14:42:00Z"/>
  <w16cex:commentExtensible w16cex:durableId="504B3EA9" w16cex:dateUtc="2025-09-08T07:40:00Z"/>
  <w16cex:commentExtensible w16cex:durableId="59F43500" w16cex:dateUtc="2025-09-08T07:40:00Z"/>
  <w16cex:commentExtensible w16cex:durableId="709D76EA" w16cex:dateUtc="2025-09-08T08:02:00Z"/>
  <w16cex:commentExtensible w16cex:durableId="21332056" w16cex:dateUtc="2025-10-14T13:39:00Z"/>
  <w16cex:commentExtensible w16cex:durableId="5AB00AFC" w16cex:dateUtc="2025-10-13T05:10:00Z"/>
  <w16cex:commentExtensible w16cex:durableId="042BEDFA" w16cex:dateUtc="2025-09-08T08:01:00Z"/>
  <w16cex:commentExtensible w16cex:durableId="018A6515" w16cex:dateUtc="2025-10-14T13:40:00Z"/>
  <w16cex:commentExtensible w16cex:durableId="2E1FD7D2" w16cex:dateUtc="2025-09-22T09:15:00Z"/>
  <w16cex:commentExtensible w16cex:durableId="13CE566B" w16cex:dateUtc="2025-10-13T05:09:00Z"/>
  <w16cex:commentExtensible w16cex:durableId="5AAA34A9" w16cex:dateUtc="2025-10-13T05:13:00Z"/>
  <w16cex:commentExtensible w16cex:durableId="50D72574" w16cex:dateUtc="2025-10-13T05:14:00Z"/>
  <w16cex:commentExtensible w16cex:durableId="7E7B8C45" w16cex:dateUtc="2025-09-24T15:45:00Z"/>
  <w16cex:commentExtensible w16cex:durableId="31243927" w16cex:dateUtc="2025-10-13T05:16:00Z"/>
  <w16cex:commentExtensible w16cex:durableId="74224CAF" w16cex:dateUtc="2025-09-08T08:00:00Z"/>
  <w16cex:commentExtensible w16cex:durableId="3D9D27A5" w16cex:dateUtc="2025-09-08T13:36:00Z"/>
  <w16cex:commentExtensible w16cex:durableId="131A0EDA" w16cex:dateUtc="2025-10-13T05:19:00Z"/>
  <w16cex:commentExtensible w16cex:durableId="38BB46F4" w16cex:dateUtc="2025-10-13T05:20:00Z"/>
  <w16cex:commentExtensible w16cex:durableId="2C333301" w16cex:dateUtc="2025-10-13T05:21:00Z"/>
  <w16cex:commentExtensible w16cex:durableId="1FB7A0CE" w16cex:dateUtc="2025-09-05T08:28:00Z"/>
  <w16cex:commentExtensible w16cex:durableId="14CDB226" w16cex:dateUtc="2025-09-08T13:38:00Z"/>
  <w16cex:commentExtensible w16cex:durableId="35FA4E8F" w16cex:dateUtc="2025-10-24T08:26:00Z"/>
  <w16cex:commentExtensible w16cex:durableId="1F309691" w16cex:dateUtc="2025-10-14T13:41:00Z"/>
  <w16cex:commentExtensible w16cex:durableId="7B0AAE49" w16cex:dateUtc="2025-10-24T08:40:00Z"/>
  <w16cex:commentExtensible w16cex:durableId="30DA33BC" w16cex:dateUtc="2025-09-08T07:55:00Z"/>
  <w16cex:commentExtensible w16cex:durableId="0CDB5350" w16cex:dateUtc="2025-10-13T05:24:00Z"/>
  <w16cex:commentExtensible w16cex:durableId="2A467EAF" w16cex:dateUtc="2025-10-14T13:42:00Z"/>
  <w16cex:commentExtensible w16cex:durableId="085A31F6" w16cex:dateUtc="2025-09-08T07:56:00Z"/>
  <w16cex:commentExtensible w16cex:durableId="067ECCAF" w16cex:dateUtc="2025-10-14T13:43:00Z"/>
  <w16cex:commentExtensible w16cex:durableId="6E271895" w16cex:dateUtc="2025-10-13T05:26:00Z"/>
  <w16cex:commentExtensible w16cex:durableId="19E7FF84" w16cex:dateUtc="2025-10-14T13:44:00Z"/>
  <w16cex:commentExtensible w16cex:durableId="45C3295F" w16cex:dateUtc="2025-09-05T08:28:00Z"/>
  <w16cex:commentExtensible w16cex:durableId="58F6D4EC" w16cex:dateUtc="2025-09-08T07:57:00Z"/>
  <w16cex:commentExtensible w16cex:durableId="308276F2" w16cex:dateUtc="2025-09-10T06:40:00Z"/>
  <w16cex:commentExtensible w16cex:durableId="27A4CAD6" w16cex:dateUtc="2025-10-29T16:25:00Z"/>
  <w16cex:commentExtensible w16cex:durableId="6D90CF3A" w16cex:dateUtc="2025-10-14T13:44:00Z"/>
  <w16cex:commentExtensible w16cex:durableId="1DE3640D" w16cex:dateUtc="2025-09-08T07:58:00Z"/>
  <w16cex:commentExtensible w16cex:durableId="4E092A1D" w16cex:dateUtc="2025-09-08T07:58:00Z"/>
  <w16cex:commentExtensible w16cex:durableId="3B966610" w16cex:dateUtc="2025-10-27T16:45:00Z"/>
  <w16cex:commentExtensible w16cex:durableId="64BEF827" w16cex:dateUtc="2025-09-08T08:03:00Z"/>
  <w16cex:commentExtensible w16cex:durableId="632C4D51" w16cex:dateUtc="2025-09-08T08:04:00Z"/>
  <w16cex:commentExtensible w16cex:durableId="3C9C4E53" w16cex:dateUtc="2025-10-10T17:18:00Z"/>
  <w16cex:commentExtensible w16cex:durableId="201DAB3A" w16cex:dateUtc="2025-10-13T08:02:00Z"/>
  <w16cex:commentExtensible w16cex:durableId="4B20CD73" w16cex:dateUtc="2025-10-19T08:33:00Z"/>
  <w16cex:commentExtensible w16cex:durableId="3A795A35" w16cex:dateUtc="2025-10-13T08:03:00Z"/>
  <w16cex:commentExtensible w16cex:durableId="320599C0" w16cex:dateUtc="2025-09-08T08:06:00Z"/>
  <w16cex:commentExtensible w16cex:durableId="631FA05D" w16cex:dateUtc="2025-10-17T11:57:00Z"/>
  <w16cex:commentExtensible w16cex:durableId="30160B5C" w16cex:dateUtc="2025-10-17T13:08:00Z"/>
  <w16cex:commentExtensible w16cex:durableId="04F113B0" w16cex:dateUtc="2025-10-17T13:14:00Z"/>
  <w16cex:commentExtensible w16cex:durableId="4BBEDF07" w16cex:dateUtc="2025-10-17T13:08:00Z"/>
  <w16cex:commentExtensible w16cex:durableId="2C97B0B6" w16cex:dateUtc="2025-10-13T15:09:00Z"/>
  <w16cex:commentExtensible w16cex:durableId="2C9CC14E" w16cex:dateUtc="2025-10-17T11:21:00Z"/>
  <w16cex:commentExtensible w16cex:durableId="757FB761" w16cex:dateUtc="2025-10-31T13:33:00Z"/>
  <w16cex:commentExtensible w16cex:durableId="26C8F937" w16cex:dateUtc="2025-10-27T15:00:00Z"/>
  <w16cex:commentExtensible w16cex:durableId="54F7908D" w16cex:dateUtc="2025-10-27T15:00:00Z"/>
  <w16cex:commentExtensible w16cex:durableId="2C97B08F" w16cex:dateUtc="2025-10-13T15:08:00Z"/>
  <w16cex:commentExtensible w16cex:durableId="49DE11F9" w16cex:dateUtc="2025-10-14T13:46:00Z"/>
  <w16cex:commentExtensible w16cex:durableId="5E234583" w16cex:dateUtc="2025-10-31T13:34:00Z"/>
  <w16cex:commentExtensible w16cex:durableId="62BFD13C" w16cex:dateUtc="2025-05-14T07:54:00Z"/>
  <w16cex:commentExtensible w16cex:durableId="165431C3" w16cex:dateUtc="2025-05-14T11:31:00Z"/>
  <w16cex:commentExtensible w16cex:durableId="681A4B01" w16cex:dateUtc="2025-09-08T08:14:00Z"/>
  <w16cex:commentExtensible w16cex:durableId="3E07557E" w16cex:dateUtc="2025-10-31T13:37:00Z"/>
  <w16cex:commentExtensible w16cex:durableId="34B391CE" w16cex:dateUtc="2025-10-14T13:46:00Z"/>
  <w16cex:commentExtensible w16cex:durableId="1EA27ADC" w16cex:dateUtc="2025-10-27T14:29:00Z">
    <w16cex:extLst>
      <w16:ext w16:uri="{CE6994B0-6A32-4C9F-8C6B-6E91EDA988CE}">
        <cr:reactions xmlns:cr="http://schemas.microsoft.com/office/comments/2020/reactions">
          <cr:reaction reactionType="1">
            <cr:reactionInfo dateUtc="2025-10-29T16:17:57Z">
              <cr:user userId="S::giao.do@rte-france.com::88c11d4f-cb52-45b2-aac1-9d62f9a63c91" userProvider="AD" userName="DO Giao"/>
            </cr:reactionInfo>
          </cr:reaction>
        </cr:reactions>
      </w16:ext>
    </w16cex:extLst>
  </w16cex:commentExtensible>
  <w16cex:commentExtensible w16cex:durableId="738723D1" w16cex:dateUtc="2025-10-31T13:26:00Z"/>
  <w16cex:commentExtensible w16cex:durableId="549D102B" w16cex:dateUtc="2025-11-03T07:55:00Z"/>
  <w16cex:commentExtensible w16cex:durableId="1E2E170D" w16cex:dateUtc="2025-09-08T08:16:00Z"/>
  <w16cex:commentExtensible w16cex:durableId="6C72C0C0" w16cex:dateUtc="2025-10-27T16:59:00Z"/>
  <w16cex:commentExtensible w16cex:durableId="7B7D9A78" w16cex:dateUtc="2025-10-14T13:47:00Z"/>
  <w16cex:commentExtensible w16cex:durableId="3DCF7F40" w16cex:dateUtc="2025-10-28T10:12:00Z"/>
  <w16cex:commentExtensible w16cex:durableId="2C0490AB" w16cex:dateUtc="2025-09-08T08:17:00Z"/>
  <w16cex:commentExtensible w16cex:durableId="5516D874" w16cex:dateUtc="2025-10-27T17:00:00Z"/>
  <w16cex:commentExtensible w16cex:durableId="65DF45FE" w16cex:dateUtc="2025-08-31T17:16:00Z"/>
  <w16cex:commentExtensible w16cex:durableId="4FCEED7F" w16cex:dateUtc="2025-08-22T11:53:00Z"/>
  <w16cex:commentExtensible w16cex:durableId="4A9B6718" w16cex:dateUtc="2025-09-15T15:10:00Z"/>
  <w16cex:commentExtensible w16cex:durableId="7E2CC6A5" w16cex:dateUtc="2025-09-24T15:48:00Z"/>
  <w16cex:commentExtensible w16cex:durableId="4CE35BC9" w16cex:dateUtc="2025-10-23T08:30:00Z"/>
  <w16cex:commentExtensible w16cex:durableId="22651932" w16cex:dateUtc="2025-08-28T10:09:00Z"/>
  <w16cex:commentExtensible w16cex:durableId="79EEA28B" w16cex:dateUtc="2025-10-29T16:11:00Z"/>
  <w16cex:commentExtensible w16cex:durableId="560DD99C" w16cex:dateUtc="2025-09-10T11:14:00Z"/>
  <w16cex:commentExtensible w16cex:durableId="5CCD4189" w16cex:dateUtc="2025-09-09T15:50:00Z"/>
  <w16cex:commentExtensible w16cex:durableId="4BDCC441" w16cex:dateUtc="2025-09-10T11:10:00Z"/>
  <w16cex:commentExtensible w16cex:durableId="74E05370" w16cex:dateUtc="2025-09-09T15:35:00Z"/>
  <w16cex:commentExtensible w16cex:durableId="2793A466" w16cex:dateUtc="2025-10-29T16:16:00Z"/>
  <w16cex:commentExtensible w16cex:durableId="293683F8" w16cex:dateUtc="2025-09-09T15:39:00Z"/>
  <w16cex:commentExtensible w16cex:durableId="16666510" w16cex:dateUtc="2025-10-29T16:12:00Z"/>
  <w16cex:commentExtensible w16cex:durableId="02AA4779" w16cex:dateUtc="2025-08-21T13:52:00Z"/>
  <w16cex:commentExtensible w16cex:durableId="400D679C" w16cex:dateUtc="2025-08-22T07:52:00Z"/>
  <w16cex:commentExtensible w16cex:durableId="684C8836" w16cex:dateUtc="2025-08-22T08:48:00Z"/>
  <w16cex:commentExtensible w16cex:durableId="4DC954AD" w16cex:dateUtc="2025-10-23T08:42:00Z"/>
  <w16cex:commentExtensible w16cex:durableId="4AC21606" w16cex:dateUtc="2025-10-29T16:09:00Z"/>
  <w16cex:commentExtensible w16cex:durableId="05C1F7BE" w16cex:dateUtc="2025-09-02T06:55:00Z"/>
  <w16cex:commentExtensible w16cex:durableId="77C53E50" w16cex:dateUtc="2025-09-01T13:58:00Z"/>
  <w16cex:commentExtensible w16cex:durableId="13F5DE21" w16cex:dateUtc="2025-09-01T13:58:00Z"/>
  <w16cex:commentExtensible w16cex:durableId="6292A85D" w16cex:dateUtc="2025-09-01T13:58:00Z"/>
  <w16cex:commentExtensible w16cex:durableId="1363BAC6" w16cex:dateUtc="2025-09-01T15:22:00Z"/>
  <w16cex:commentExtensible w16cex:durableId="449701B2" w16cex:dateUtc="2025-09-19T09:17:00Z"/>
  <w16cex:commentExtensible w16cex:durableId="6F52234C" w16cex:dateUtc="2025-09-17T12:30:00Z"/>
  <w16cex:commentExtensible w16cex:durableId="3E818BFB" w16cex:dateUtc="2025-09-19T09:18:00Z"/>
  <w16cex:commentExtensible w16cex:durableId="251AB5E8" w16cex:dateUtc="2025-09-08T08:38:00Z"/>
  <w16cex:commentExtensible w16cex:durableId="4B821F8D" w16cex:dateUtc="2025-10-17T10:50:00Z"/>
  <w16cex:commentExtensible w16cex:durableId="579D67ED" w16cex:dateUtc="2025-10-19T09:12:00Z"/>
  <w16cex:commentExtensible w16cex:durableId="6E1FC3C4" w16cex:dateUtc="2025-10-16T07:43:00Z"/>
  <w16cex:commentExtensible w16cex:durableId="58C08994" w16cex:dateUtc="2025-10-19T09:10:00Z"/>
  <w16cex:commentExtensible w16cex:durableId="30790EDA" w16cex:dateUtc="2025-10-17T10:37:00Z"/>
  <w16cex:commentExtensible w16cex:durableId="2BEDA6B8" w16cex:dateUtc="2025-10-17T10:39:00Z"/>
  <w16cex:commentExtensible w16cex:durableId="373B9C72" w16cex:dateUtc="2025-08-25T11:32:00Z"/>
  <w16cex:commentExtensible w16cex:durableId="6817EDE2" w16cex:dateUtc="2025-10-19T09:14:00Z"/>
  <w16cex:commentExtensible w16cex:durableId="32425B55" w16cex:dateUtc="2025-10-16T07:44:00Z"/>
  <w16cex:commentExtensible w16cex:durableId="46C8BA4A" w16cex:dateUtc="2025-10-10T13:43:00Z"/>
  <w16cex:commentExtensible w16cex:durableId="79E49205" w16cex:dateUtc="2025-10-17T10:46:00Z"/>
  <w16cex:commentExtensible w16cex:durableId="593B3EFF" w16cex:dateUtc="2025-10-27T11:06:00Z"/>
  <w16cex:commentExtensible w16cex:durableId="43ACAC12" w16cex:dateUtc="2025-10-27T13:35:00Z"/>
  <w16cex:commentExtensible w16cex:durableId="7AA032B9" w16cex:dateUtc="2025-10-31T15:40:00Z"/>
  <w16cex:commentExtensible w16cex:durableId="57D6731C" w16cex:dateUtc="2025-11-03T08:46:00Z"/>
  <w16cex:commentExtensible w16cex:durableId="2878BFD8" w16cex:dateUtc="2025-10-13T06:04:00Z"/>
  <w16cex:commentExtensible w16cex:durableId="0EBE0B5D" w16cex:dateUtc="2025-09-05T11:46:00Z"/>
  <w16cex:commentExtensible w16cex:durableId="75BE2D68" w16cex:dateUtc="2025-10-20T12:35:00Z"/>
  <w16cex:commentExtensible w16cex:durableId="4BCD685C" w16cex:dateUtc="2025-10-13T06:05:00Z"/>
  <w16cex:commentExtensible w16cex:durableId="2CB315F1" w16cex:dateUtc="2025-08-22T11:53:00Z"/>
  <w16cex:commentExtensible w16cex:durableId="2CB315F0" w16cex:dateUtc="2025-09-15T15:10:00Z"/>
  <w16cex:commentExtensible w16cex:durableId="2CB315EF" w16cex:dateUtc="2025-09-24T15:48:00Z"/>
  <w16cex:commentExtensible w16cex:durableId="2CB315EE" w16cex:dateUtc="2025-10-23T08:30:00Z"/>
  <w16cex:commentExtensible w16cex:durableId="2CB315ED" w16cex:dateUtc="2025-08-28T10:09:00Z"/>
  <w16cex:commentExtensible w16cex:durableId="2CB315EC" w16cex:dateUtc="2025-10-29T16:11:00Z"/>
  <w16cex:commentExtensible w16cex:durableId="2CB315EB" w16cex:dateUtc="2025-09-10T11:14:00Z"/>
  <w16cex:commentExtensible w16cex:durableId="2CB315EA" w16cex:dateUtc="2025-09-09T15:50:00Z"/>
  <w16cex:commentExtensible w16cex:durableId="2CB315E9" w16cex:dateUtc="2025-09-10T11:10:00Z"/>
  <w16cex:commentExtensible w16cex:durableId="2CB315E8" w16cex:dateUtc="2025-09-09T15:35:00Z"/>
  <w16cex:commentExtensible w16cex:durableId="2CB315E7" w16cex:dateUtc="2025-10-29T16:16:00Z"/>
  <w16cex:commentExtensible w16cex:durableId="2CB315E6" w16cex:dateUtc="2025-09-09T15:39:00Z"/>
  <w16cex:commentExtensible w16cex:durableId="2CB315E5" w16cex:dateUtc="2025-10-29T16:12:00Z"/>
  <w16cex:commentExtensible w16cex:durableId="2CB315E4" w16cex:dateUtc="2025-08-21T13:52:00Z"/>
  <w16cex:commentExtensible w16cex:durableId="2CB315E3" w16cex:dateUtc="2025-08-22T07:52:00Z"/>
  <w16cex:commentExtensible w16cex:durableId="2CB315E2" w16cex:dateUtc="2025-08-22T08:48:00Z"/>
  <w16cex:commentExtensible w16cex:durableId="2CB315E1" w16cex:dateUtc="2025-10-23T08:42:00Z"/>
  <w16cex:commentExtensible w16cex:durableId="2CB315E0" w16cex:dateUtc="2025-10-29T16:09:00Z"/>
  <w16cex:commentExtensible w16cex:durableId="2CB315DF" w16cex:dateUtc="2025-09-02T06:55:00Z"/>
  <w16cex:commentExtensible w16cex:durableId="2CB315DE" w16cex:dateUtc="2025-09-01T13:58:00Z"/>
  <w16cex:commentExtensible w16cex:durableId="2CB315DD" w16cex:dateUtc="2025-09-01T13:58:00Z"/>
  <w16cex:commentExtensible w16cex:durableId="2CB315DC" w16cex:dateUtc="2025-09-01T13:58:00Z"/>
  <w16cex:commentExtensible w16cex:durableId="2CB315DB" w16cex:dateUtc="2025-09-01T15:22:00Z"/>
  <w16cex:commentExtensible w16cex:durableId="2CB315DA" w16cex:dateUtc="2025-10-29T16:10:00Z"/>
  <w16cex:commentExtensible w16cex:durableId="2CB315D9" w16cex:dateUtc="2025-10-31T15:44:00Z"/>
  <w16cex:commentExtensible w16cex:durableId="3D3C810E" w16cex:dateUtc="2025-09-10T08:34:00Z"/>
  <w16cex:commentExtensible w16cex:durableId="171CF858" w16cex:dateUtc="2025-10-14T13:49:00Z"/>
  <w16cex:commentExtensible w16cex:durableId="7A7385C8" w16cex:dateUtc="2025-10-23T08:19:00Z"/>
  <w16cex:commentExtensible w16cex:durableId="585A731A" w16cex:dateUtc="2025-09-24T15:50:00Z"/>
  <w16cex:commentExtensible w16cex:durableId="7FA15CA5" w16cex:dateUtc="2025-09-10T08:29:00Z"/>
  <w16cex:commentExtensible w16cex:durableId="0004EB6B" w16cex:dateUtc="2025-09-30T13:21:00Z"/>
  <w16cex:commentExtensible w16cex:durableId="41C2B843" w16cex:dateUtc="2025-09-10T08:53:00Z"/>
  <w16cex:commentExtensible w16cex:durableId="4407B402" w16cex:dateUtc="2025-09-10T08:44:00Z"/>
  <w16cex:commentExtensible w16cex:durableId="324D1353" w16cex:dateUtc="2025-10-10T09:24:00Z"/>
  <w16cex:commentExtensible w16cex:durableId="44C7843B" w16cex:dateUtc="2025-09-11T06:30:00Z"/>
  <w16cex:commentExtensible w16cex:durableId="7DB59A69" w16cex:dateUtc="2025-09-09T06:37:00Z"/>
  <w16cex:commentExtensible w16cex:durableId="79953B93" w16cex:dateUtc="2025-09-24T15:54:00Z"/>
  <w16cex:commentExtensible w16cex:durableId="60E2CB63" w16cex:dateUtc="2025-01-13T14:48:00Z"/>
  <w16cex:commentExtensible w16cex:durableId="2C98BBDC" w16cex:dateUtc="2025-10-14T10:09:00Z"/>
  <w16cex:commentExtensible w16cex:durableId="1D6FBC13" w16cex:dateUtc="2025-10-14T13:53:00Z"/>
  <w16cex:commentExtensible w16cex:durableId="2BE808E0" w16cex:dateUtc="2025-06-02T09:26:00Z"/>
  <w16cex:commentExtensible w16cex:durableId="36E20D2D" w16cex:dateUtc="2025-09-10T07:03:00Z"/>
  <w16cex:commentExtensible w16cex:durableId="2BFA20C9" w16cex:dateUtc="2025-10-28T13:07:00Z"/>
  <w16cex:commentExtensible w16cex:durableId="6BF3F435" w16cex:dateUtc="2025-10-28T14:03:00Z"/>
  <w16cex:commentExtensible w16cex:durableId="01C63F05" w16cex:dateUtc="2025-09-02T14:30:00Z"/>
  <w16cex:commentExtensible w16cex:durableId="3129B1D2" w16cex:dateUtc="2025-10-28T12:53:00Z"/>
  <w16cex:commentExtensible w16cex:durableId="52AE982C" w16cex:dateUtc="2025-10-31T13:49:00Z"/>
  <w16cex:commentExtensible w16cex:durableId="73CAA603" w16cex:dateUtc="2025-09-15T11:31:00Z"/>
  <w16cex:commentExtensible w16cex:durableId="46671529" w16cex:dateUtc="2025-10-27T14:45:00Z"/>
  <w16cex:commentExtensible w16cex:durableId="2C6989BC" w16cex:dateUtc="2025-09-08T14:31:00Z"/>
  <w16cex:commentExtensible w16cex:durableId="76574E40" w16cex:dateUtc="2025-09-10T14:52:00Z"/>
  <w16cex:commentExtensible w16cex:durableId="2C6989BB" w16cex:dateUtc="2025-09-08T14:31:00Z"/>
  <w16cex:commentExtensible w16cex:durableId="73980AF4" w16cex:dateUtc="2025-09-10T14:51:00Z"/>
  <w16cex:commentExtensible w16cex:durableId="646F0112" w16cex:dateUtc="2025-10-13T07:06:00Z"/>
  <w16cex:commentExtensible w16cex:durableId="2BFAB5D0" w16cex:dateUtc="2025-10-13T07:09:00Z"/>
  <w16cex:commentExtensible w16cex:durableId="2C6966B9" w16cex:dateUtc="2025-09-08T12:29:00Z"/>
  <w16cex:commentExtensible w16cex:durableId="287E3772" w16cex:dateUtc="2025-09-10T14:51:00Z"/>
  <w16cex:commentExtensible w16cex:durableId="2C6966DB" w16cex:dateUtc="2025-09-08T12:29:00Z"/>
  <w16cex:commentExtensible w16cex:durableId="1116E10D" w16cex:dateUtc="2025-09-10T14:51:00Z"/>
  <w16cex:commentExtensible w16cex:durableId="2CB35026" w16cex:dateUtc="2025-09-08T08:38:00Z"/>
  <w16cex:commentExtensible w16cex:durableId="2CB35025" w16cex:dateUtc="2025-10-27T12:13:00Z"/>
  <w16cex:commentExtensible w16cex:durableId="2CB35028" w16cex:dateUtc="2025-10-27T11:05:00Z"/>
  <w16cex:commentExtensible w16cex:durableId="2C699091" w16cex:dateUtc="2025-09-08T15:12:00Z"/>
  <w16cex:commentExtensible w16cex:durableId="2C699090" w16cex:dateUtc="2025-04-29T13:07:00Z"/>
  <w16cex:commentExtensible w16cex:durableId="39E80199" w16cex:dateUtc="2025-10-30T14:51:00Z"/>
  <w16cex:commentExtensible w16cex:durableId="2C697F9C" w16cex:dateUtc="2025-09-08T08:38:00Z"/>
  <w16cex:commentExtensible w16cex:durableId="7CA7E304" w16cex:dateUtc="2025-10-27T12:13:00Z"/>
  <w16cex:commentExtensible w16cex:durableId="199ACB92" w16cex:dateUtc="2025-10-19T09:02:00Z"/>
  <w16cex:commentExtensible w16cex:durableId="613475C6" w16cex:dateUtc="2025-10-27T11:05:00Z"/>
  <w16cex:commentExtensible w16cex:durableId="2C6988F2" w16cex:dateUtc="2025-09-04T17:29:00Z"/>
  <w16cex:commentExtensible w16cex:durableId="2C6988F1" w16cex:dateUtc="2025-09-04T17:26:00Z"/>
  <w16cex:commentExtensible w16cex:durableId="2C6988F0" w16cex:dateUtc="2025-09-05T11:04:00Z"/>
  <w16cex:commentExtensible w16cex:durableId="564ED5B4" w16cex:dateUtc="2025-10-09T13:21:00Z"/>
  <w16cex:commentExtensible w16cex:durableId="12EE1390" w16cex:dateUtc="2025-09-10T09:01:00Z"/>
  <w16cex:commentExtensible w16cex:durableId="5DBAB197" w16cex:dateUtc="2025-10-14T13:58:00Z"/>
  <w16cex:commentExtensible w16cex:durableId="2C6988EF" w16cex:dateUtc="2025-09-05T11:11:00Z"/>
  <w16cex:commentExtensible w16cex:durableId="78C2F220" w16cex:dateUtc="2025-09-05T11:08:00Z"/>
  <w16cex:commentExtensible w16cex:durableId="251A40AD" w16cex:dateUtc="2025-09-05T11:07:00Z"/>
  <w16cex:commentExtensible w16cex:durableId="550FF91E" w16cex:dateUtc="2025-04-29T13:07:00Z"/>
  <w16cex:commentExtensible w16cex:durableId="1CCED166" w16cex:dateUtc="2025-05-06T08:40:00Z"/>
  <w16cex:commentExtensible w16cex:durableId="2CB35BCA" w16cex:dateUtc="2025-04-15T11:27:00Z"/>
  <w16cex:commentExtensible w16cex:durableId="2BA8DD47" w16cex:dateUtc="2025-04-15T11:27:00Z"/>
  <w16cex:commentExtensible w16cex:durableId="6CD0F626" w16cex:dateUtc="2025-10-29T08:27:00Z"/>
  <w16cex:commentExtensible w16cex:durableId="224CF56D" w16cex:dateUtc="2025-11-19T12:36:28.153Z"/>
</w16cex:commentsExtensible>
</file>

<file path=word/commentsIds.xml><?xml version="1.0" encoding="utf-8"?>
<w16cid:commentsIds xmlns:mc="http://schemas.openxmlformats.org/markup-compatibility/2006" xmlns:w16cid="http://schemas.microsoft.com/office/word/2016/wordml/cid" mc:Ignorable="w16cid">
  <w16cid:commentId w16cid:paraId="1B280C83" w16cid:durableId="291E7BA8"/>
  <w16cid:commentId w16cid:paraId="71AE702D" w16cid:durableId="79929882"/>
  <w16cid:commentId w16cid:paraId="4827F406" w16cid:durableId="601FE6E5"/>
  <w16cid:commentId w16cid:paraId="7C199E77" w16cid:durableId="2BE7FC49"/>
  <w16cid:commentId w16cid:paraId="2FFFF708" w16cid:durableId="2BE7FC85"/>
  <w16cid:commentId w16cid:paraId="7B600197" w16cid:durableId="2C1ED2D6"/>
  <w16cid:commentId w16cid:paraId="0BEE3E04" w16cid:durableId="6112F09F"/>
  <w16cid:commentId w16cid:paraId="259F5D4A" w16cid:durableId="6B871CD0"/>
  <w16cid:commentId w16cid:paraId="4A1469C8" w16cid:durableId="2C03B0D2"/>
  <w16cid:commentId w16cid:paraId="226E3927" w16cid:durableId="176042D0"/>
  <w16cid:commentId w16cid:paraId="71E0A5FB" w16cid:durableId="11A5B50D"/>
  <w16cid:commentId w16cid:paraId="12CA4176" w16cid:durableId="14431DD3"/>
  <w16cid:commentId w16cid:paraId="0E6E82B6" w16cid:durableId="2C03B0D5"/>
  <w16cid:commentId w16cid:paraId="32FF5875" w16cid:durableId="216CD56C"/>
  <w16cid:commentId w16cid:paraId="410852F7" w16cid:durableId="2A8A65A3"/>
  <w16cid:commentId w16cid:paraId="6142CA43" w16cid:durableId="2C3A26F4"/>
  <w16cid:commentId w16cid:paraId="01B66FEF" w16cid:durableId="35ED411F"/>
  <w16cid:commentId w16cid:paraId="011ABFB5" w16cid:durableId="24C89188"/>
  <w16cid:commentId w16cid:paraId="0DCEECC7" w16cid:durableId="39AD34DC"/>
  <w16cid:commentId w16cid:paraId="1D1FBB8F" w16cid:durableId="2D43D75E"/>
  <w16cid:commentId w16cid:paraId="4CBE37A3" w16cid:durableId="0F074ACF"/>
  <w16cid:commentId w16cid:paraId="317E9150" w16cid:durableId="5C5B1C58"/>
  <w16cid:commentId w16cid:paraId="7326ECF9" w16cid:durableId="3A2D1CAF"/>
  <w16cid:commentId w16cid:paraId="4F247D4A" w16cid:durableId="2BE7FF89"/>
  <w16cid:commentId w16cid:paraId="51B184BE" w16cid:durableId="4A99E860"/>
  <w16cid:commentId w16cid:paraId="596112A8" w16cid:durableId="689C88C6"/>
  <w16cid:commentId w16cid:paraId="75486780" w16cid:durableId="5318B708"/>
  <w16cid:commentId w16cid:paraId="34C50E83" w16cid:durableId="7D2EEA15"/>
  <w16cid:commentId w16cid:paraId="2829B369" w16cid:durableId="2C97A5C5"/>
  <w16cid:commentId w16cid:paraId="6F4993FF" w16cid:durableId="660A0A71"/>
  <w16cid:commentId w16cid:paraId="18F8380C" w16cid:durableId="1778BA09"/>
  <w16cid:commentId w16cid:paraId="6AD89217" w16cid:durableId="2C97A5C7"/>
  <w16cid:commentId w16cid:paraId="610F0350" w16cid:durableId="2C97A608"/>
  <w16cid:commentId w16cid:paraId="32C6095E" w16cid:durableId="2C97A66B"/>
  <w16cid:commentId w16cid:paraId="49EE08FA" w16cid:durableId="2C97A6EA"/>
  <w16cid:commentId w16cid:paraId="2F4BE3F3" w16cid:durableId="1736D6A7"/>
  <w16cid:commentId w16cid:paraId="7583002A" w16cid:durableId="2C97A961"/>
  <w16cid:commentId w16cid:paraId="084B0AFD" w16cid:durableId="37558E23"/>
  <w16cid:commentId w16cid:paraId="162A7E1F" w16cid:durableId="2C97A75C"/>
  <w16cid:commentId w16cid:paraId="6A50B300" w16cid:durableId="0EB2E4F8"/>
  <w16cid:commentId w16cid:paraId="1834DA69" w16cid:durableId="7A5DB05A"/>
  <w16cid:commentId w16cid:paraId="63A0C84A" w16cid:durableId="5391E431"/>
  <w16cid:commentId w16cid:paraId="2A309B92" w16cid:durableId="0482B37B"/>
  <w16cid:commentId w16cid:paraId="13718307" w16cid:durableId="2C97A5C6"/>
  <w16cid:commentId w16cid:paraId="0C145F20" w16cid:durableId="2C97AA53"/>
  <w16cid:commentId w16cid:paraId="67D705F2" w16cid:durableId="2C97AA73"/>
  <w16cid:commentId w16cid:paraId="51B6D68B" w16cid:durableId="790DF8DF"/>
  <w16cid:commentId w16cid:paraId="5CEEA36C" w16cid:durableId="2C97AA90"/>
  <w16cid:commentId w16cid:paraId="5EF0CB87" w16cid:durableId="07682F50"/>
  <w16cid:commentId w16cid:paraId="730E2E52" w16cid:durableId="2C97AAAC"/>
  <w16cid:commentId w16cid:paraId="116C5A7D" w16cid:durableId="227248A6"/>
  <w16cid:commentId w16cid:paraId="1AA12ADC" w16cid:durableId="2C97AACB"/>
  <w16cid:commentId w16cid:paraId="3F8AC14F" w16cid:durableId="3CCD2278"/>
  <w16cid:commentId w16cid:paraId="78E4EF4B" w16cid:durableId="768DD958"/>
  <w16cid:commentId w16cid:paraId="150B9901" w16cid:durableId="1F7D2356"/>
  <w16cid:commentId w16cid:paraId="46EFFCB0" w16cid:durableId="02966796"/>
  <w16cid:commentId w16cid:paraId="3779F8C8" w16cid:durableId="577FAA2D"/>
  <w16cid:commentId w16cid:paraId="6514CFF3" w16cid:durableId="7D231382"/>
  <w16cid:commentId w16cid:paraId="689E3829" w16cid:durableId="706DF96F"/>
  <w16cid:commentId w16cid:paraId="786F4B39" w16cid:durableId="231E5768"/>
  <w16cid:commentId w16cid:paraId="7206F216" w16cid:durableId="7BC39C69"/>
  <w16cid:commentId w16cid:paraId="23E835BE" w16cid:durableId="39E274F1"/>
  <w16cid:commentId w16cid:paraId="0D6AAAAA" w16cid:durableId="3272DD91"/>
  <w16cid:commentId w16cid:paraId="349298B8" w16cid:durableId="0A9FC927"/>
  <w16cid:commentId w16cid:paraId="0714D5CA" w16cid:durableId="3491AD45"/>
  <w16cid:commentId w16cid:paraId="6B9DB57F" w16cid:durableId="34CEAE84"/>
  <w16cid:commentId w16cid:paraId="3073F662" w16cid:durableId="513F791F"/>
  <w16cid:commentId w16cid:paraId="739E6C39" w16cid:durableId="7119AE3F"/>
  <w16cid:commentId w16cid:paraId="049A041A" w16cid:durableId="75ECAFBE"/>
  <w16cid:commentId w16cid:paraId="069F0A26" w16cid:durableId="6AB2D26F"/>
  <w16cid:commentId w16cid:paraId="72EF7845" w16cid:durableId="40E5C653"/>
  <w16cid:commentId w16cid:paraId="1C4325CC" w16cid:durableId="2CB31538"/>
  <w16cid:commentId w16cid:paraId="570DB8AF" w16cid:durableId="2CB31537"/>
  <w16cid:commentId w16cid:paraId="3D122096" w16cid:durableId="59C7B8BB"/>
  <w16cid:commentId w16cid:paraId="58A88567" w16cid:durableId="3E429BD3"/>
  <w16cid:commentId w16cid:paraId="28EED972" w16cid:durableId="57FAD1DC"/>
  <w16cid:commentId w16cid:paraId="1A9D612D" w16cid:durableId="2B9CB5C7"/>
  <w16cid:commentId w16cid:paraId="0F98313C" w16cid:durableId="22BE900C"/>
  <w16cid:commentId w16cid:paraId="7558B104" w16cid:durableId="637258DE"/>
  <w16cid:commentId w16cid:paraId="22C2D64B" w16cid:durableId="7127F713"/>
  <w16cid:commentId w16cid:paraId="40A6D7C7" w16cid:durableId="0237D051"/>
  <w16cid:commentId w16cid:paraId="04F83B5E" w16cid:durableId="4956B38D"/>
  <w16cid:commentId w16cid:paraId="35691B43" w16cid:durableId="41B4D8AC"/>
  <w16cid:commentId w16cid:paraId="452BC04B" w16cid:durableId="6189BA56"/>
  <w16cid:commentId w16cid:paraId="55D5774A" w16cid:durableId="26C88970"/>
  <w16cid:commentId w16cid:paraId="70D29EC5" w16cid:durableId="6AA20C21"/>
  <w16cid:commentId w16cid:paraId="7CFAC9B7" w16cid:durableId="5DE22FC7"/>
  <w16cid:commentId w16cid:paraId="0DC00459" w16cid:durableId="504B3EA9"/>
  <w16cid:commentId w16cid:paraId="661DF52C" w16cid:durableId="59F43500"/>
  <w16cid:commentId w16cid:paraId="4AC9C6E5" w16cid:durableId="709D76EA"/>
  <w16cid:commentId w16cid:paraId="1BFF8841" w16cid:durableId="21332056"/>
  <w16cid:commentId w16cid:paraId="049C9859" w16cid:durableId="5AB00AFC"/>
  <w16cid:commentId w16cid:paraId="01329639" w16cid:durableId="042BEDFA"/>
  <w16cid:commentId w16cid:paraId="2C44D3EC" w16cid:durableId="018A6515"/>
  <w16cid:commentId w16cid:paraId="32D78CAE" w16cid:durableId="2E1FD7D2"/>
  <w16cid:commentId w16cid:paraId="5AFEA41E" w16cid:durableId="13CE566B"/>
  <w16cid:commentId w16cid:paraId="00D63538" w16cid:durableId="5AAA34A9"/>
  <w16cid:commentId w16cid:paraId="624A98EE" w16cid:durableId="50D72574"/>
  <w16cid:commentId w16cid:paraId="7B4BE035" w16cid:durableId="7E7B8C45"/>
  <w16cid:commentId w16cid:paraId="42E1B58C" w16cid:durableId="31243927"/>
  <w16cid:commentId w16cid:paraId="182A16AA" w16cid:durableId="74224CAF"/>
  <w16cid:commentId w16cid:paraId="3871498A" w16cid:durableId="3D9D27A5"/>
  <w16cid:commentId w16cid:paraId="61C58134" w16cid:durableId="131A0EDA"/>
  <w16cid:commentId w16cid:paraId="5FB111DD" w16cid:durableId="38BB46F4"/>
  <w16cid:commentId w16cid:paraId="59AEB823" w16cid:durableId="2C333301"/>
  <w16cid:commentId w16cid:paraId="0B0E3841" w16cid:durableId="1FB7A0CE"/>
  <w16cid:commentId w16cid:paraId="04BE64FC" w16cid:durableId="14CDB226"/>
  <w16cid:commentId w16cid:paraId="4130A3BA" w16cid:durableId="35FA4E8F"/>
  <w16cid:commentId w16cid:paraId="02B9D5B1" w16cid:durableId="1F309691"/>
  <w16cid:commentId w16cid:paraId="021A1B63" w16cid:durableId="7B0AAE49"/>
  <w16cid:commentId w16cid:paraId="02F922D1" w16cid:durableId="30DA33BC"/>
  <w16cid:commentId w16cid:paraId="1CDEC941" w16cid:durableId="0CDB5350"/>
  <w16cid:commentId w16cid:paraId="3E90C64B" w16cid:durableId="2A467EAF"/>
  <w16cid:commentId w16cid:paraId="160E2BC5" w16cid:durableId="085A31F6"/>
  <w16cid:commentId w16cid:paraId="6AE1BFE1" w16cid:durableId="067ECCAF"/>
  <w16cid:commentId w16cid:paraId="7B13F547" w16cid:durableId="6E271895"/>
  <w16cid:commentId w16cid:paraId="359502E7" w16cid:durableId="19E7FF84"/>
  <w16cid:commentId w16cid:paraId="4F7FA006" w16cid:durableId="45C3295F"/>
  <w16cid:commentId w16cid:paraId="289F192D" w16cid:durableId="58F6D4EC"/>
  <w16cid:commentId w16cid:paraId="26396E20" w16cid:durableId="308276F2"/>
  <w16cid:commentId w16cid:paraId="6D5E964F" w16cid:durableId="27A4CAD6"/>
  <w16cid:commentId w16cid:paraId="47822486" w16cid:durableId="6D90CF3A"/>
  <w16cid:commentId w16cid:paraId="189C5D82" w16cid:durableId="1DE3640D"/>
  <w16cid:commentId w16cid:paraId="234F880A" w16cid:durableId="4E092A1D"/>
  <w16cid:commentId w16cid:paraId="2F8321DB" w16cid:durableId="3B966610"/>
  <w16cid:commentId w16cid:paraId="0373F7C9" w16cid:durableId="64BEF827"/>
  <w16cid:commentId w16cid:paraId="7375D1EA" w16cid:durableId="632C4D51"/>
  <w16cid:commentId w16cid:paraId="3E4A2C96" w16cid:durableId="3C9C4E53"/>
  <w16cid:commentId w16cid:paraId="26C9B850" w16cid:durableId="201DAB3A"/>
  <w16cid:commentId w16cid:paraId="573566D7" w16cid:durableId="4B20CD73"/>
  <w16cid:commentId w16cid:paraId="4FB9A97B" w16cid:durableId="3A795A35"/>
  <w16cid:commentId w16cid:paraId="306DA9EC" w16cid:durableId="320599C0"/>
  <w16cid:commentId w16cid:paraId="4D5FB830" w16cid:durableId="631FA05D"/>
  <w16cid:commentId w16cid:paraId="120912F0" w16cid:durableId="30160B5C"/>
  <w16cid:commentId w16cid:paraId="19AAFBC0" w16cid:durableId="04F113B0"/>
  <w16cid:commentId w16cid:paraId="6E755B9C" w16cid:durableId="4BBEDF07"/>
  <w16cid:commentId w16cid:paraId="5A74FE10" w16cid:durableId="2C97B0B6"/>
  <w16cid:commentId w16cid:paraId="3FA1C205" w16cid:durableId="2C9CC14E"/>
  <w16cid:commentId w16cid:paraId="246F2E85" w16cid:durableId="757FB761"/>
  <w16cid:commentId w16cid:paraId="0646DD27" w16cid:durableId="26C8F937"/>
  <w16cid:commentId w16cid:paraId="26BD4E64" w16cid:durableId="54F7908D"/>
  <w16cid:commentId w16cid:paraId="1031E33B" w16cid:durableId="2C97B08F"/>
  <w16cid:commentId w16cid:paraId="1C4E9248" w16cid:durableId="49DE11F9"/>
  <w16cid:commentId w16cid:paraId="15DF3604" w16cid:durableId="5E234583"/>
  <w16cid:commentId w16cid:paraId="0A35604D" w16cid:durableId="62BFD13C"/>
  <w16cid:commentId w16cid:paraId="3CBC235E" w16cid:durableId="165431C3"/>
  <w16cid:commentId w16cid:paraId="49ACE441" w16cid:durableId="681A4B01"/>
  <w16cid:commentId w16cid:paraId="3FECC0A7" w16cid:durableId="3E07557E"/>
  <w16cid:commentId w16cid:paraId="4758C5D2" w16cid:durableId="34B391CE"/>
  <w16cid:commentId w16cid:paraId="62F51A0A" w16cid:durableId="1EA27ADC"/>
  <w16cid:commentId w16cid:paraId="226BC8B4" w16cid:durableId="738723D1"/>
  <w16cid:commentId w16cid:paraId="59047B9A" w16cid:durableId="549D102B"/>
  <w16cid:commentId w16cid:paraId="527FFCBC" w16cid:durableId="1E2E170D"/>
  <w16cid:commentId w16cid:paraId="058A29E0" w16cid:durableId="6C72C0C0"/>
  <w16cid:commentId w16cid:paraId="2D408A29" w16cid:durableId="7B7D9A78"/>
  <w16cid:commentId w16cid:paraId="767FBB16" w16cid:durableId="3DCF7F40"/>
  <w16cid:commentId w16cid:paraId="1C11D3B2" w16cid:durableId="2C0490AB"/>
  <w16cid:commentId w16cid:paraId="48A64E88" w16cid:durableId="5516D874"/>
  <w16cid:commentId w16cid:paraId="36C5C4A5" w16cid:durableId="65DF45FE"/>
  <w16cid:commentId w16cid:paraId="60660C8B" w16cid:durableId="4FCEED7F"/>
  <w16cid:commentId w16cid:paraId="44A8CAE7" w16cid:durableId="4A9B6718"/>
  <w16cid:commentId w16cid:paraId="3D6B2F5E" w16cid:durableId="7E2CC6A5"/>
  <w16cid:commentId w16cid:paraId="3C0DEB75" w16cid:durableId="4CE35BC9"/>
  <w16cid:commentId w16cid:paraId="7F335F0B" w16cid:durableId="22651932"/>
  <w16cid:commentId w16cid:paraId="715F695E" w16cid:durableId="79EEA28B"/>
  <w16cid:commentId w16cid:paraId="469F770C" w16cid:durableId="560DD99C"/>
  <w16cid:commentId w16cid:paraId="25BBC3DC" w16cid:durableId="5CCD4189"/>
  <w16cid:commentId w16cid:paraId="11678E4B" w16cid:durableId="4BDCC441"/>
  <w16cid:commentId w16cid:paraId="4FEF78DD" w16cid:durableId="74E05370"/>
  <w16cid:commentId w16cid:paraId="776F42F6" w16cid:durableId="2793A466"/>
  <w16cid:commentId w16cid:paraId="08E583BA" w16cid:durableId="293683F8"/>
  <w16cid:commentId w16cid:paraId="100C8556" w16cid:durableId="16666510"/>
  <w16cid:commentId w16cid:paraId="7BE43CED" w16cid:durableId="02AA4779"/>
  <w16cid:commentId w16cid:paraId="180BEE0A" w16cid:durableId="400D679C"/>
  <w16cid:commentId w16cid:paraId="3356F1BE" w16cid:durableId="684C8836"/>
  <w16cid:commentId w16cid:paraId="49EA63DE" w16cid:durableId="4DC954AD"/>
  <w16cid:commentId w16cid:paraId="462634A9" w16cid:durableId="4AC21606"/>
  <w16cid:commentId w16cid:paraId="2A32C551" w16cid:durableId="05C1F7BE"/>
  <w16cid:commentId w16cid:paraId="5419F082" w16cid:durableId="77C53E50"/>
  <w16cid:commentId w16cid:paraId="022C97A7" w16cid:durableId="13F5DE21"/>
  <w16cid:commentId w16cid:paraId="03C28EC7" w16cid:durableId="6292A85D"/>
  <w16cid:commentId w16cid:paraId="59EC291B" w16cid:durableId="1363BAC6"/>
  <w16cid:commentId w16cid:paraId="6A882C00" w16cid:durableId="449701B2"/>
  <w16cid:commentId w16cid:paraId="0FCC5EB1" w16cid:durableId="6F52234C"/>
  <w16cid:commentId w16cid:paraId="44BC1464" w16cid:durableId="3E818BFB"/>
  <w16cid:commentId w16cid:paraId="56C14015" w16cid:durableId="251AB5E8"/>
  <w16cid:commentId w16cid:paraId="6047EF8E" w16cid:durableId="4B821F8D"/>
  <w16cid:commentId w16cid:paraId="5D87570D" w16cid:durableId="579D67ED"/>
  <w16cid:commentId w16cid:paraId="28C25F6E" w16cid:durableId="6E1FC3C4"/>
  <w16cid:commentId w16cid:paraId="3BD499BE" w16cid:durableId="58C08994"/>
  <w16cid:commentId w16cid:paraId="677A993A" w16cid:durableId="30790EDA"/>
  <w16cid:commentId w16cid:paraId="50AF6F86" w16cid:durableId="2BEDA6B8"/>
  <w16cid:commentId w16cid:paraId="04788774" w16cid:durableId="373B9C72"/>
  <w16cid:commentId w16cid:paraId="1B6E04C4" w16cid:durableId="6817EDE2"/>
  <w16cid:commentId w16cid:paraId="2F7B673D" w16cid:durableId="32425B55"/>
  <w16cid:commentId w16cid:paraId="2FEB5028" w16cid:durableId="46C8BA4A"/>
  <w16cid:commentId w16cid:paraId="45A05F7C" w16cid:durableId="79E49205"/>
  <w16cid:commentId w16cid:paraId="5B21BB58" w16cid:durableId="593B3EFF"/>
  <w16cid:commentId w16cid:paraId="2A4FE531" w16cid:durableId="43ACAC12"/>
  <w16cid:commentId w16cid:paraId="24D9851F" w16cid:durableId="7AA032B9"/>
  <w16cid:commentId w16cid:paraId="27ABF210" w16cid:durableId="57D6731C"/>
  <w16cid:commentId w16cid:paraId="57AAC191" w16cid:durableId="2878BFD8"/>
  <w16cid:commentId w16cid:paraId="5791A891" w16cid:durableId="0EBE0B5D"/>
  <w16cid:commentId w16cid:paraId="770C9B7C" w16cid:durableId="75BE2D68"/>
  <w16cid:commentId w16cid:paraId="61A3064A" w16cid:durableId="4BCD685C"/>
  <w16cid:commentId w16cid:paraId="38DD21D3" w16cid:durableId="2CB315F1"/>
  <w16cid:commentId w16cid:paraId="16675DAB" w16cid:durableId="2CB315F0"/>
  <w16cid:commentId w16cid:paraId="72584992" w16cid:durableId="2CB315EF"/>
  <w16cid:commentId w16cid:paraId="400B5695" w16cid:durableId="2CB315EE"/>
  <w16cid:commentId w16cid:paraId="0E056561" w16cid:durableId="2CB315ED"/>
  <w16cid:commentId w16cid:paraId="000EE627" w16cid:durableId="2CB315EC"/>
  <w16cid:commentId w16cid:paraId="56A00437" w16cid:durableId="2CB315EB"/>
  <w16cid:commentId w16cid:paraId="53CE859A" w16cid:durableId="2CB315EA"/>
  <w16cid:commentId w16cid:paraId="34E84155" w16cid:durableId="2CB315E9"/>
  <w16cid:commentId w16cid:paraId="4D1F324B" w16cid:durableId="2CB315E8"/>
  <w16cid:commentId w16cid:paraId="40D94DF9" w16cid:durableId="2CB315E7"/>
  <w16cid:commentId w16cid:paraId="6B91246B" w16cid:durableId="2CB315E6"/>
  <w16cid:commentId w16cid:paraId="3A2F0A58" w16cid:durableId="2CB315E5"/>
  <w16cid:commentId w16cid:paraId="39AC93FB" w16cid:durableId="2CB315E4"/>
  <w16cid:commentId w16cid:paraId="2CB5DF00" w16cid:durableId="2CB315E3"/>
  <w16cid:commentId w16cid:paraId="5838BC2B" w16cid:durableId="2CB315E2"/>
  <w16cid:commentId w16cid:paraId="1397AE2B" w16cid:durableId="2CB315E1"/>
  <w16cid:commentId w16cid:paraId="3D01545B" w16cid:durableId="2CB315E0"/>
  <w16cid:commentId w16cid:paraId="770DEB64" w16cid:durableId="2CB315DF"/>
  <w16cid:commentId w16cid:paraId="6C0C4E57" w16cid:durableId="2CB315DE"/>
  <w16cid:commentId w16cid:paraId="2F2658EA" w16cid:durableId="2CB315DD"/>
  <w16cid:commentId w16cid:paraId="6D2DE5D7" w16cid:durableId="2CB315DC"/>
  <w16cid:commentId w16cid:paraId="14D76B55" w16cid:durableId="2CB315DB"/>
  <w16cid:commentId w16cid:paraId="273D6A08" w16cid:durableId="2CB315DA"/>
  <w16cid:commentId w16cid:paraId="7A1979B0" w16cid:durableId="2CB315D9"/>
  <w16cid:commentId w16cid:paraId="501D0789" w16cid:durableId="3D3C810E"/>
  <w16cid:commentId w16cid:paraId="37276F29" w16cid:durableId="171CF858"/>
  <w16cid:commentId w16cid:paraId="6DE95F6D" w16cid:durableId="7A7385C8"/>
  <w16cid:commentId w16cid:paraId="72CBEC89" w16cid:durableId="585A731A"/>
  <w16cid:commentId w16cid:paraId="450B32F9" w16cid:durableId="7FA15CA5"/>
  <w16cid:commentId w16cid:paraId="332E2927" w16cid:durableId="0004EB6B"/>
  <w16cid:commentId w16cid:paraId="1ACA835E" w16cid:durableId="41C2B843"/>
  <w16cid:commentId w16cid:paraId="2EF0CED9" w16cid:durableId="4407B402"/>
  <w16cid:commentId w16cid:paraId="6F7F8959" w16cid:durableId="324D1353"/>
  <w16cid:commentId w16cid:paraId="3DC75805" w16cid:durableId="44C7843B"/>
  <w16cid:commentId w16cid:paraId="6EF84C28" w16cid:durableId="7DB59A69"/>
  <w16cid:commentId w16cid:paraId="4DB60B90" w16cid:durableId="79953B93"/>
  <w16cid:commentId w16cid:paraId="705C0572" w16cid:durableId="60E2CB63"/>
  <w16cid:commentId w16cid:paraId="14BC57F9" w16cid:durableId="2C98BBDC"/>
  <w16cid:commentId w16cid:paraId="62048A92" w16cid:durableId="1D6FBC13"/>
  <w16cid:commentId w16cid:paraId="5FD2D3D9" w16cid:durableId="2BE808E0"/>
  <w16cid:commentId w16cid:paraId="68D735C6" w16cid:durableId="36E20D2D"/>
  <w16cid:commentId w16cid:paraId="47563474" w16cid:durableId="2BFA20C9"/>
  <w16cid:commentId w16cid:paraId="103DECC6" w16cid:durableId="6BF3F435"/>
  <w16cid:commentId w16cid:paraId="44C967CA" w16cid:durableId="01C63F05"/>
  <w16cid:commentId w16cid:paraId="64C798EE" w16cid:durableId="3129B1D2"/>
  <w16cid:commentId w16cid:paraId="653976B6" w16cid:durableId="52AE982C"/>
  <w16cid:commentId w16cid:paraId="71C1D675" w16cid:durableId="73CAA603"/>
  <w16cid:commentId w16cid:paraId="7A0F321B" w16cid:durableId="46671529"/>
  <w16cid:commentId w16cid:paraId="00DB9D96" w16cid:durableId="2C6989BC"/>
  <w16cid:commentId w16cid:paraId="26784400" w16cid:durableId="76574E40"/>
  <w16cid:commentId w16cid:paraId="04393FBD" w16cid:durableId="2C6989BB"/>
  <w16cid:commentId w16cid:paraId="2FC82A88" w16cid:durableId="73980AF4"/>
  <w16cid:commentId w16cid:paraId="67083A88" w16cid:durableId="646F0112"/>
  <w16cid:commentId w16cid:paraId="69A25A72" w16cid:durableId="2BFAB5D0"/>
  <w16cid:commentId w16cid:paraId="04046F9F" w16cid:durableId="2C6966B9"/>
  <w16cid:commentId w16cid:paraId="0F95F2DB" w16cid:durableId="287E3772"/>
  <w16cid:commentId w16cid:paraId="594F7B5A" w16cid:durableId="2C6966DB"/>
  <w16cid:commentId w16cid:paraId="2EE4B5A1" w16cid:durableId="1116E10D"/>
  <w16cid:commentId w16cid:paraId="2AED74A5" w16cid:durableId="2CB35026"/>
  <w16cid:commentId w16cid:paraId="72A0A499" w16cid:durableId="2CB35025"/>
  <w16cid:commentId w16cid:paraId="552862AB" w16cid:durableId="2CB35028"/>
  <w16cid:commentId w16cid:paraId="4E87661E" w16cid:durableId="2C699091"/>
  <w16cid:commentId w16cid:paraId="3C820E11" w16cid:durableId="2C699090"/>
  <w16cid:commentId w16cid:paraId="5B389DB2" w16cid:durableId="39E80199"/>
  <w16cid:commentId w16cid:paraId="08CC1735" w16cid:durableId="2C697F9C"/>
  <w16cid:commentId w16cid:paraId="40FEA5F5" w16cid:durableId="7CA7E304"/>
  <w16cid:commentId w16cid:paraId="79E71018" w16cid:durableId="199ACB92"/>
  <w16cid:commentId w16cid:paraId="352B609C" w16cid:durableId="613475C6"/>
  <w16cid:commentId w16cid:paraId="3D1A2C3F" w16cid:durableId="2C6988F2"/>
  <w16cid:commentId w16cid:paraId="3020465A" w16cid:durableId="2C6988F1"/>
  <w16cid:commentId w16cid:paraId="32C95576" w16cid:durableId="2C6988F0"/>
  <w16cid:commentId w16cid:paraId="3F3C361A" w16cid:durableId="564ED5B4"/>
  <w16cid:commentId w16cid:paraId="320BBCDD" w16cid:durableId="12EE1390"/>
  <w16cid:commentId w16cid:paraId="151791D4" w16cid:durableId="5DBAB197"/>
  <w16cid:commentId w16cid:paraId="70E05C37" w16cid:durableId="2C6988EF"/>
  <w16cid:commentId w16cid:paraId="5B6C3CE8" w16cid:durableId="78C2F220"/>
  <w16cid:commentId w16cid:paraId="626966BF" w16cid:durableId="251A40AD"/>
  <w16cid:commentId w16cid:paraId="456F1F6B" w16cid:durableId="550FF91E"/>
  <w16cid:commentId w16cid:paraId="531518E6" w16cid:durableId="1CCED166"/>
  <w16cid:commentId w16cid:paraId="57CBE046" w16cid:durableId="2CB35BCA"/>
  <w16cid:commentId w16cid:paraId="407AC1B9" w16cid:durableId="2BA8DD47"/>
  <w16cid:commentId w16cid:paraId="74005FD8" w16cid:durableId="6CD0F626"/>
  <w16cid:commentId w16cid:paraId="3E247C31" w16cid:durableId="224CF5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44AD5" w:rsidRDefault="00F44AD5" w14:paraId="1893AF2D" w14:textId="77777777">
      <w:pPr>
        <w:spacing w:line="240" w:lineRule="auto"/>
      </w:pPr>
      <w:r>
        <w:separator/>
      </w:r>
    </w:p>
  </w:endnote>
  <w:endnote w:type="continuationSeparator" w:id="0">
    <w:p w:rsidR="00F44AD5" w:rsidRDefault="00F44AD5" w14:paraId="38386F30" w14:textId="77777777">
      <w:pPr>
        <w:spacing w:line="240" w:lineRule="auto"/>
      </w:pPr>
      <w:r>
        <w:continuationSeparator/>
      </w:r>
    </w:p>
  </w:endnote>
  <w:endnote w:type="continuationNotice" w:id="1">
    <w:p w:rsidR="00F44AD5" w:rsidRDefault="00F44AD5" w14:paraId="0A5A9A6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1F4443" w:rsidRDefault="00D93489" w14:paraId="56659F7B" w14:textId="5A0D2360">
    <w:pPr>
      <w:pStyle w:val="Footer"/>
    </w:pPr>
    <w:r>
      <w:rPr>
        <w:noProof/>
      </w:rPr>
      <mc:AlternateContent>
        <mc:Choice Requires="wps">
          <w:drawing>
            <wp:anchor distT="0" distB="0" distL="0" distR="0" simplePos="0" relativeHeight="251658241" behindDoc="0" locked="0" layoutInCell="1" allowOverlap="1" wp14:anchorId="451310B6" wp14:editId="07D40917">
              <wp:simplePos x="635" y="635"/>
              <wp:positionH relativeFrom="page">
                <wp:align>right</wp:align>
              </wp:positionH>
              <wp:positionV relativeFrom="page">
                <wp:align>bottom</wp:align>
              </wp:positionV>
              <wp:extent cx="1179195" cy="307340"/>
              <wp:effectExtent l="0" t="0" r="0" b="0"/>
              <wp:wrapNone/>
              <wp:docPr id="1891946533" name="Text Box 2" descr="Til arbejdsbrug/Restricted">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179195" cy="307340"/>
                      </a:xfrm>
                      <a:prstGeom prst="rect">
                        <a:avLst/>
                      </a:prstGeom>
                      <a:noFill/>
                      <a:ln>
                        <a:noFill/>
                      </a:ln>
                    </wps:spPr>
                    <wps:txbx>
                      <w:txbxContent>
                        <w:p w:rsidRPr="00C8461B" w:rsidR="00D93489" w:rsidP="00D93489" w:rsidRDefault="00D93489" w14:paraId="6E2534A4" w14:textId="24617BE7">
                          <w:pPr>
                            <w:spacing w:after="0"/>
                            <w:rPr>
                              <w:rFonts w:ascii="Calibri Light" w:hAnsi="Calibri Light" w:eastAsia="Calibri Light" w:cs="Calibri Light"/>
                              <w:color w:val="AAC3C4"/>
                              <w:sz w:val="14"/>
                              <w:szCs w:val="14"/>
                            </w:rPr>
                          </w:pPr>
                          <w:r w:rsidRPr="00C8461B">
                            <w:rPr>
                              <w:rFonts w:ascii="Calibri Light" w:hAnsi="Calibri Light" w:eastAsia="Calibri Light" w:cs="Calibri Light"/>
                              <w:color w:val="AAC3C4"/>
                              <w:sz w:val="14"/>
                              <w:szCs w:val="14"/>
                            </w:rPr>
                            <w:t>Til arbejdsbrug/Restricted</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w14:anchorId="101E4D4E">
            <v:shapetype id="_x0000_t202" coordsize="21600,21600" o:spt="202" path="m,l,21600r21600,l21600,xe" w14:anchorId="451310B6">
              <v:stroke joinstyle="miter"/>
              <v:path gradientshapeok="t" o:connecttype="rect"/>
            </v:shapetype>
            <v:shape id="Text Box 2" style="position:absolute;margin-left:41.65pt;margin-top:0;width:92.85pt;height:24.2pt;z-index:251658241;visibility:visible;mso-wrap-style:none;mso-wrap-distance-left:0;mso-wrap-distance-top:0;mso-wrap-distance-right:0;mso-wrap-distance-bottom:0;mso-position-horizontal:right;mso-position-horizontal-relative:page;mso-position-vertical:bottom;mso-position-vertical-relative:page;v-text-anchor:bottom" alt="Til arbejdsbrug/Restricted"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">
              <v:textbox style="mso-fit-shape-to-text:t" inset="0,0,20pt,15pt">
                <w:txbxContent>
                  <w:p w:rsidRPr="00C8461B" w:rsidR="00D93489" w:rsidP="00D93489" w:rsidRDefault="00D93489" w14:paraId="1FCB7A97" w14:textId="24617BE7">
                    <w:pPr>
                      <w:spacing w:after="0"/>
                      <w:rPr>
                        <w:rFonts w:ascii="Calibri Light" w:hAnsi="Calibri Light" w:eastAsia="Calibri Light" w:cs="Calibri Light"/>
                        <w:color w:val="AAC3C4"/>
                        <w:sz w:val="14"/>
                        <w:szCs w:val="14"/>
                      </w:rPr>
                    </w:pPr>
                    <w:r w:rsidRPr="00C8461B">
                      <w:rPr>
                        <w:rFonts w:ascii="Calibri Light" w:hAnsi="Calibri Light" w:eastAsia="Calibri Light" w:cs="Calibri Light"/>
                        <w:color w:val="AAC3C4"/>
                        <w:sz w:val="14"/>
                        <w:szCs w:val="14"/>
                      </w:rPr>
                      <w:t>Til arbejdsbrug/Restricted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Pr="00C13BB3" w:rsidR="00C13BB3" w:rsidRDefault="00D93489" w14:paraId="25AB3C4E" w14:textId="3B0A51AD">
    <w:pPr>
      <w:pStyle w:val="Footer"/>
      <w:jc w:val="center"/>
      <w:rPr>
        <w:rFonts w:ascii="Times New Roman" w:hAnsi="Times New Roman" w:cs="Times New Roman"/>
      </w:rPr>
    </w:pPr>
    <w:r>
      <w:rPr>
        <w:rFonts w:ascii="Times New Roman" w:hAnsi="Times New Roman" w:cs="Times New Roman"/>
        <w:noProof/>
      </w:rPr>
      <mc:AlternateContent>
        <mc:Choice Requires="wps">
          <w:drawing>
            <wp:anchor distT="0" distB="0" distL="0" distR="0" simplePos="0" relativeHeight="251658240" behindDoc="0" locked="0" layoutInCell="1" allowOverlap="1" wp14:anchorId="15EC1F02" wp14:editId="4CB89854">
              <wp:simplePos x="897875" y="9909672"/>
              <wp:positionH relativeFrom="page">
                <wp:align>right</wp:align>
              </wp:positionH>
              <wp:positionV relativeFrom="page">
                <wp:align>bottom</wp:align>
              </wp:positionV>
              <wp:extent cx="1179195" cy="307340"/>
              <wp:effectExtent l="0" t="0" r="0" b="0"/>
              <wp:wrapNone/>
              <wp:docPr id="1584138650" name="Text Box 3" descr="Til arbejdsbrug/Restricted">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179195" cy="307340"/>
                      </a:xfrm>
                      <a:prstGeom prst="rect">
                        <a:avLst/>
                      </a:prstGeom>
                      <a:noFill/>
                      <a:ln>
                        <a:noFill/>
                      </a:ln>
                    </wps:spPr>
                    <wps:txbx>
                      <w:txbxContent>
                        <w:p w:rsidRPr="00C8461B" w:rsidR="00D93489" w:rsidP="00D93489" w:rsidRDefault="00D93489" w14:paraId="17F54614" w14:textId="6A208A11">
                          <w:pPr>
                            <w:spacing w:after="0"/>
                            <w:rPr>
                              <w:rFonts w:ascii="Calibri Light" w:hAnsi="Calibri Light" w:eastAsia="Calibri Light" w:cs="Calibri Light"/>
                              <w:color w:val="AAC3C4"/>
                              <w:sz w:val="14"/>
                              <w:szCs w:val="14"/>
                            </w:rPr>
                          </w:pP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w14:anchorId="11552ABB">
            <v:shapetype id="_x0000_t202" coordsize="21600,21600" o:spt="202" path="m,l,21600r21600,l21600,xe" w14:anchorId="15EC1F02">
              <v:stroke joinstyle="miter"/>
              <v:path gradientshapeok="t" o:connecttype="rect"/>
            </v:shapetype>
            <v:shape id="Text Box 3" style="position:absolute;left:0;text-align:left;margin-left:41.65pt;margin-top:0;width:92.85pt;height:24.2pt;z-index:251658240;visibility:visible;mso-wrap-style:none;mso-wrap-distance-left:0;mso-wrap-distance-top:0;mso-wrap-distance-right:0;mso-wrap-distance-bottom:0;mso-position-horizontal:right;mso-position-horizontal-relative:page;mso-position-vertical:bottom;mso-position-vertical-relative:page;v-text-anchor:bottom" alt="Til arbejdsbrug/Restricted"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">
              <v:textbox style="mso-fit-shape-to-text:t" inset="0,0,20pt,15pt">
                <w:txbxContent>
                  <w:p w:rsidRPr="00C8461B" w:rsidR="00D93489" w:rsidP="00D93489" w:rsidRDefault="00D93489" w14:paraId="672A6659" w14:textId="6A208A11">
                    <w:pPr>
                      <w:spacing w:after="0"/>
                      <w:rPr>
                        <w:rFonts w:ascii="Calibri Light" w:hAnsi="Calibri Light" w:eastAsia="Calibri Light" w:cs="Calibri Light"/>
                        <w:color w:val="AAC3C4"/>
                        <w:sz w:val="14"/>
                        <w:szCs w:val="14"/>
                      </w:rPr>
                    </w:pPr>
                  </w:p>
                </w:txbxContent>
              </v:textbox>
              <w10:wrap anchorx="page" anchory="page"/>
            </v:shape>
          </w:pict>
        </mc:Fallback>
      </mc:AlternateContent>
    </w:r>
    <w:sdt>
      <w:sdtPr>
        <w:rPr>
          <w:rFonts w:ascii="Times New Roman" w:hAnsi="Times New Roman" w:cs="Times New Roman"/>
        </w:rPr>
        <w:id w:val="-1618833742"/>
        <w:docPartObj>
          <w:docPartGallery w:val="Page Numbers (Bottom of Page)"/>
          <w:docPartUnique/>
        </w:docPartObj>
      </w:sdtPr>
      <w:sdtContent>
        <w:r w:rsidRPr="4BB91AB8" w:rsidR="00C13BB3">
          <w:rPr>
            <w:rFonts w:ascii="Times New Roman" w:hAnsi="Times New Roman" w:cs="Times New Roman"/>
          </w:rPr>
          <w:fldChar w:fldCharType="begin"/>
        </w:r>
        <w:r w:rsidRPr="4BB91AB8" w:rsidR="00C13BB3">
          <w:rPr>
            <w:rFonts w:ascii="Times New Roman" w:hAnsi="Times New Roman" w:cs="Times New Roman"/>
          </w:rPr>
          <w:instrText xml:space="preserve"> PAGE   \* MERGEFORMAT </w:instrText>
        </w:r>
        <w:r w:rsidRPr="4BB91AB8" w:rsidR="00C13BB3">
          <w:rPr>
            <w:rFonts w:ascii="Times New Roman" w:hAnsi="Times New Roman" w:cs="Times New Roman"/>
          </w:rPr>
          <w:fldChar w:fldCharType="separate"/>
        </w:r>
        <w:r w:rsidRPr="00C13BB3" w:rsidR="00C13BB3">
          <w:rPr>
            <w:rFonts w:ascii="Times New Roman" w:hAnsi="Times New Roman" w:cs="Times New Roman"/>
          </w:rPr>
          <w:t>2</w:t>
        </w:r>
        <w:r w:rsidRPr="4BB91AB8" w:rsidR="00C13BB3">
          <w:rPr>
            <w:rFonts w:ascii="Times New Roman" w:hAnsi="Times New Roman" w:cs="Times New Roman"/>
          </w:rPr>
          <w:fldChar w:fldCharType="end"/>
        </w:r>
      </w:sdtContent>
    </w:sdt>
  </w:p>
  <w:p w:rsidR="00105E05" w:rsidRDefault="00105E05" w14:paraId="4CF61819"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1F4443" w:rsidRDefault="00D93489" w14:paraId="2C4BC272" w14:textId="4A696685">
    <w:pPr>
      <w:pStyle w:val="Footer"/>
    </w:pPr>
    <w:r w:rsidRPr="007D781A">
      <w:rPr>
        <w:noProof/>
      </w:rPr>
      <mc:AlternateContent>
        <mc:Choice Requires="wps">
          <w:drawing>
            <wp:anchor distT="0" distB="0" distL="0" distR="0" simplePos="0" relativeHeight="251658242" behindDoc="0" locked="0" layoutInCell="1" allowOverlap="1" wp14:anchorId="488ED76E" wp14:editId="1542A2D5">
              <wp:simplePos x="635" y="635"/>
              <wp:positionH relativeFrom="page">
                <wp:align>right</wp:align>
              </wp:positionH>
              <wp:positionV relativeFrom="page">
                <wp:align>bottom</wp:align>
              </wp:positionV>
              <wp:extent cx="1179195" cy="307340"/>
              <wp:effectExtent l="0" t="0" r="0" b="0"/>
              <wp:wrapNone/>
              <wp:docPr id="960064214" name="Text Box 1" descr="Til arbejdsbrug/Restricted">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179195" cy="307340"/>
                      </a:xfrm>
                      <a:prstGeom prst="rect">
                        <a:avLst/>
                      </a:prstGeom>
                      <a:noFill/>
                      <a:ln>
                        <a:noFill/>
                      </a:ln>
                    </wps:spPr>
                    <wps:txbx>
                      <w:txbxContent>
                        <w:p w:rsidRPr="00C8461B" w:rsidR="00D93489" w:rsidP="00D93489" w:rsidRDefault="00D93489" w14:paraId="734FFDD3" w14:textId="5EC98AA0">
                          <w:pPr>
                            <w:spacing w:after="0"/>
                            <w:rPr>
                              <w:rFonts w:ascii="Calibri Light" w:hAnsi="Calibri Light" w:eastAsia="Calibri Light" w:cs="Calibri Light"/>
                              <w:color w:val="AAC3C4"/>
                              <w:sz w:val="14"/>
                              <w:szCs w:val="14"/>
                            </w:rPr>
                          </w:pPr>
                          <w:r w:rsidRPr="00C8461B">
                            <w:rPr>
                              <w:rFonts w:ascii="Calibri Light" w:hAnsi="Calibri Light" w:eastAsia="Calibri Light" w:cs="Calibri Light"/>
                              <w:color w:val="AAC3C4"/>
                              <w:sz w:val="14"/>
                              <w:szCs w:val="14"/>
                            </w:rPr>
                            <w:t>Til arbejdsbrug/Restricted</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w14:anchorId="700C735D">
            <v:shapetype id="_x0000_t202" coordsize="21600,21600" o:spt="202" path="m,l,21600r21600,l21600,xe" w14:anchorId="488ED76E">
              <v:stroke joinstyle="miter"/>
              <v:path gradientshapeok="t" o:connecttype="rect"/>
            </v:shapetype>
            <v:shape id="Text Box 1" style="position:absolute;margin-left:41.65pt;margin-top:0;width:92.85pt;height:24.2pt;z-index:251658242;visibility:visible;mso-wrap-style:none;mso-wrap-distance-left:0;mso-wrap-distance-top:0;mso-wrap-distance-right:0;mso-wrap-distance-bottom:0;mso-position-horizontal:right;mso-position-horizontal-relative:page;mso-position-vertical:bottom;mso-position-vertical-relative:page;v-text-anchor:bottom" alt="Til arbejdsbrug/Restricted"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">
              <v:textbox style="mso-fit-shape-to-text:t" inset="0,0,20pt,15pt">
                <w:txbxContent>
                  <w:p w:rsidRPr="00C8461B" w:rsidR="00D93489" w:rsidP="00D93489" w:rsidRDefault="00D93489" w14:paraId="6AD27E74" w14:textId="5EC98AA0">
                    <w:pPr>
                      <w:spacing w:after="0"/>
                      <w:rPr>
                        <w:rFonts w:ascii="Calibri Light" w:hAnsi="Calibri Light" w:eastAsia="Calibri Light" w:cs="Calibri Light"/>
                        <w:color w:val="AAC3C4"/>
                        <w:sz w:val="14"/>
                        <w:szCs w:val="14"/>
                      </w:rPr>
                    </w:pPr>
                    <w:r w:rsidRPr="00C8461B">
                      <w:rPr>
                        <w:rFonts w:ascii="Calibri Light" w:hAnsi="Calibri Light" w:eastAsia="Calibri Light" w:cs="Calibri Light"/>
                        <w:color w:val="AAC3C4"/>
                        <w:sz w:val="14"/>
                        <w:szCs w:val="14"/>
                      </w:rPr>
                      <w:t>Til arbejdsbrug/Restricted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44AD5" w:rsidRDefault="00F44AD5" w14:paraId="180BC8BE" w14:textId="77777777">
      <w:pPr>
        <w:spacing w:after="0"/>
      </w:pPr>
      <w:r>
        <w:separator/>
      </w:r>
    </w:p>
  </w:footnote>
  <w:footnote w:type="continuationSeparator" w:id="0">
    <w:p w:rsidR="00F44AD5" w:rsidRDefault="00F44AD5" w14:paraId="62625A36" w14:textId="77777777">
      <w:pPr>
        <w:spacing w:after="0"/>
      </w:pPr>
      <w:r>
        <w:continuationSeparator/>
      </w:r>
    </w:p>
  </w:footnote>
  <w:footnote w:type="continuationNotice" w:id="1">
    <w:p w:rsidR="00F44AD5" w:rsidRDefault="00F44AD5" w14:paraId="134981B7" w14:textId="77777777">
      <w:pPr>
        <w:spacing w:after="0" w:line="240" w:lineRule="auto"/>
      </w:pPr>
    </w:p>
  </w:footnote>
  <w:footnote w:id="2">
    <w:p w:rsidRPr="003126FA" w:rsidR="00535BD6" w:rsidP="00535BD6" w:rsidRDefault="00535BD6" w14:paraId="155DE504" w14:textId="77777777">
      <w:pPr>
        <w:pStyle w:val="FootnoteText"/>
        <w:rPr>
          <w:lang w:val="en-GB"/>
        </w:rPr>
      </w:pPr>
      <w:r w:rsidRPr="003126FA">
        <w:rPr>
          <w:rStyle w:val="FootnoteReference"/>
          <w:rFonts w:ascii="Times New Roman" w:hAnsi="Times New Roman" w:cs="Times New Roman"/>
          <w:lang w:val="en-GB"/>
        </w:rPr>
        <w:footnoteRef/>
      </w:r>
      <w:r w:rsidRPr="003126FA">
        <w:rPr>
          <w:rFonts w:ascii="Times New Roman" w:hAnsi="Times New Roman" w:cs="Times New Roman"/>
          <w:lang w:val="en-GB"/>
        </w:rPr>
        <w:t xml:space="preserve"> Meaningful indication means here a human understandable information about the reason for the rejection.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4A0" w:firstRow="1" w:lastRow="0" w:firstColumn="1" w:lastColumn="0" w:noHBand="0" w:noVBand="1"/>
    </w:tblPr>
    <w:tblGrid>
      <w:gridCol w:w="3020"/>
      <w:gridCol w:w="3020"/>
      <w:gridCol w:w="3020"/>
    </w:tblGrid>
    <w:tr w:rsidR="00105E05" w14:paraId="6641E34F" w14:textId="77777777">
      <w:trPr>
        <w:trHeight w:val="300"/>
      </w:trPr>
      <w:tc>
        <w:tcPr>
          <w:tcW w:w="3020" w:type="dxa"/>
        </w:tcPr>
        <w:p w:rsidR="00105E05" w:rsidRDefault="00105E05" w14:paraId="16BAFC23" w14:textId="77777777">
          <w:pPr>
            <w:pStyle w:val="Header"/>
            <w:ind w:left="-115"/>
          </w:pPr>
        </w:p>
      </w:tc>
      <w:tc>
        <w:tcPr>
          <w:tcW w:w="3020" w:type="dxa"/>
        </w:tcPr>
        <w:p w:rsidR="00105E05" w:rsidRDefault="00105E05" w14:paraId="1E67780D" w14:textId="77777777">
          <w:pPr>
            <w:pStyle w:val="Header"/>
            <w:jc w:val="center"/>
          </w:pPr>
        </w:p>
      </w:tc>
      <w:tc>
        <w:tcPr>
          <w:tcW w:w="3020" w:type="dxa"/>
        </w:tcPr>
        <w:p w:rsidR="00105E05" w:rsidRDefault="00105E05" w14:paraId="02753A15" w14:textId="77777777">
          <w:pPr>
            <w:pStyle w:val="Header"/>
            <w:ind w:right="-115"/>
            <w:jc w:val="right"/>
          </w:pPr>
        </w:p>
      </w:tc>
    </w:tr>
  </w:tbl>
  <w:p w:rsidR="00105E05" w:rsidRDefault="00105E05" w14:paraId="08BA49F0" w14:textId="7777777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0EC0"/>
    <w:multiLevelType w:val="hybridMultilevel"/>
    <w:tmpl w:val="F89892A0"/>
    <w:lvl w:ilvl="0" w:tplc="04060001">
      <w:start w:val="1"/>
      <w:numFmt w:val="bullet"/>
      <w:lvlText w:val=""/>
      <w:lvlJc w:val="left"/>
      <w:pPr>
        <w:ind w:left="360" w:hanging="360"/>
      </w:pPr>
      <w:rPr>
        <w:rFonts w:hint="default" w:ascii="Symbol" w:hAnsi="Symbol"/>
      </w:rPr>
    </w:lvl>
    <w:lvl w:ilvl="1" w:tplc="04060003" w:tentative="1">
      <w:start w:val="1"/>
      <w:numFmt w:val="bullet"/>
      <w:lvlText w:val="o"/>
      <w:lvlJc w:val="left"/>
      <w:pPr>
        <w:ind w:left="1080" w:hanging="360"/>
      </w:pPr>
      <w:rPr>
        <w:rFonts w:hint="default" w:ascii="Courier New" w:hAnsi="Courier New" w:cs="Courier New"/>
      </w:rPr>
    </w:lvl>
    <w:lvl w:ilvl="2" w:tplc="04060005" w:tentative="1">
      <w:start w:val="1"/>
      <w:numFmt w:val="bullet"/>
      <w:lvlText w:val=""/>
      <w:lvlJc w:val="left"/>
      <w:pPr>
        <w:ind w:left="1800" w:hanging="360"/>
      </w:pPr>
      <w:rPr>
        <w:rFonts w:hint="default" w:ascii="Wingdings" w:hAnsi="Wingdings"/>
      </w:rPr>
    </w:lvl>
    <w:lvl w:ilvl="3" w:tplc="04060001" w:tentative="1">
      <w:start w:val="1"/>
      <w:numFmt w:val="bullet"/>
      <w:lvlText w:val=""/>
      <w:lvlJc w:val="left"/>
      <w:pPr>
        <w:ind w:left="2520" w:hanging="360"/>
      </w:pPr>
      <w:rPr>
        <w:rFonts w:hint="default" w:ascii="Symbol" w:hAnsi="Symbol"/>
      </w:rPr>
    </w:lvl>
    <w:lvl w:ilvl="4" w:tplc="04060003" w:tentative="1">
      <w:start w:val="1"/>
      <w:numFmt w:val="bullet"/>
      <w:lvlText w:val="o"/>
      <w:lvlJc w:val="left"/>
      <w:pPr>
        <w:ind w:left="3240" w:hanging="360"/>
      </w:pPr>
      <w:rPr>
        <w:rFonts w:hint="default" w:ascii="Courier New" w:hAnsi="Courier New" w:cs="Courier New"/>
      </w:rPr>
    </w:lvl>
    <w:lvl w:ilvl="5" w:tplc="04060005" w:tentative="1">
      <w:start w:val="1"/>
      <w:numFmt w:val="bullet"/>
      <w:lvlText w:val=""/>
      <w:lvlJc w:val="left"/>
      <w:pPr>
        <w:ind w:left="3960" w:hanging="360"/>
      </w:pPr>
      <w:rPr>
        <w:rFonts w:hint="default" w:ascii="Wingdings" w:hAnsi="Wingdings"/>
      </w:rPr>
    </w:lvl>
    <w:lvl w:ilvl="6" w:tplc="04060001" w:tentative="1">
      <w:start w:val="1"/>
      <w:numFmt w:val="bullet"/>
      <w:lvlText w:val=""/>
      <w:lvlJc w:val="left"/>
      <w:pPr>
        <w:ind w:left="4680" w:hanging="360"/>
      </w:pPr>
      <w:rPr>
        <w:rFonts w:hint="default" w:ascii="Symbol" w:hAnsi="Symbol"/>
      </w:rPr>
    </w:lvl>
    <w:lvl w:ilvl="7" w:tplc="04060003" w:tentative="1">
      <w:start w:val="1"/>
      <w:numFmt w:val="bullet"/>
      <w:lvlText w:val="o"/>
      <w:lvlJc w:val="left"/>
      <w:pPr>
        <w:ind w:left="5400" w:hanging="360"/>
      </w:pPr>
      <w:rPr>
        <w:rFonts w:hint="default" w:ascii="Courier New" w:hAnsi="Courier New" w:cs="Courier New"/>
      </w:rPr>
    </w:lvl>
    <w:lvl w:ilvl="8" w:tplc="04060005" w:tentative="1">
      <w:start w:val="1"/>
      <w:numFmt w:val="bullet"/>
      <w:lvlText w:val=""/>
      <w:lvlJc w:val="left"/>
      <w:pPr>
        <w:ind w:left="6120" w:hanging="360"/>
      </w:pPr>
      <w:rPr>
        <w:rFonts w:hint="default" w:ascii="Wingdings" w:hAnsi="Wingdings"/>
      </w:rPr>
    </w:lvl>
  </w:abstractNum>
  <w:abstractNum w:abstractNumId="1" w15:restartNumberingAfterBreak="0">
    <w:nsid w:val="017B7616"/>
    <w:multiLevelType w:val="hybridMultilevel"/>
    <w:tmpl w:val="01A6A43E"/>
    <w:lvl w:ilvl="0" w:tplc="5BC2A958">
      <w:start w:val="1"/>
      <w:numFmt w:val="bullet"/>
      <w:lvlText w:val=""/>
      <w:lvlJc w:val="left"/>
      <w:pPr>
        <w:ind w:left="1020" w:hanging="360"/>
      </w:pPr>
      <w:rPr>
        <w:rFonts w:ascii="Symbol" w:hAnsi="Symbol"/>
      </w:rPr>
    </w:lvl>
    <w:lvl w:ilvl="1" w:tplc="3E98B30A">
      <w:start w:val="1"/>
      <w:numFmt w:val="bullet"/>
      <w:lvlText w:val=""/>
      <w:lvlJc w:val="left"/>
      <w:pPr>
        <w:ind w:left="1020" w:hanging="360"/>
      </w:pPr>
      <w:rPr>
        <w:rFonts w:ascii="Symbol" w:hAnsi="Symbol"/>
      </w:rPr>
    </w:lvl>
    <w:lvl w:ilvl="2" w:tplc="1C5EAE7E">
      <w:start w:val="1"/>
      <w:numFmt w:val="bullet"/>
      <w:lvlText w:val=""/>
      <w:lvlJc w:val="left"/>
      <w:pPr>
        <w:ind w:left="1020" w:hanging="360"/>
      </w:pPr>
      <w:rPr>
        <w:rFonts w:ascii="Symbol" w:hAnsi="Symbol"/>
      </w:rPr>
    </w:lvl>
    <w:lvl w:ilvl="3" w:tplc="AC88752A">
      <w:start w:val="1"/>
      <w:numFmt w:val="bullet"/>
      <w:lvlText w:val=""/>
      <w:lvlJc w:val="left"/>
      <w:pPr>
        <w:ind w:left="1020" w:hanging="360"/>
      </w:pPr>
      <w:rPr>
        <w:rFonts w:ascii="Symbol" w:hAnsi="Symbol"/>
      </w:rPr>
    </w:lvl>
    <w:lvl w:ilvl="4" w:tplc="3C6A0A3C">
      <w:start w:val="1"/>
      <w:numFmt w:val="bullet"/>
      <w:lvlText w:val=""/>
      <w:lvlJc w:val="left"/>
      <w:pPr>
        <w:ind w:left="1020" w:hanging="360"/>
      </w:pPr>
      <w:rPr>
        <w:rFonts w:ascii="Symbol" w:hAnsi="Symbol"/>
      </w:rPr>
    </w:lvl>
    <w:lvl w:ilvl="5" w:tplc="E108B376">
      <w:start w:val="1"/>
      <w:numFmt w:val="bullet"/>
      <w:lvlText w:val=""/>
      <w:lvlJc w:val="left"/>
      <w:pPr>
        <w:ind w:left="1020" w:hanging="360"/>
      </w:pPr>
      <w:rPr>
        <w:rFonts w:ascii="Symbol" w:hAnsi="Symbol"/>
      </w:rPr>
    </w:lvl>
    <w:lvl w:ilvl="6" w:tplc="300CB292">
      <w:start w:val="1"/>
      <w:numFmt w:val="bullet"/>
      <w:lvlText w:val=""/>
      <w:lvlJc w:val="left"/>
      <w:pPr>
        <w:ind w:left="1020" w:hanging="360"/>
      </w:pPr>
      <w:rPr>
        <w:rFonts w:ascii="Symbol" w:hAnsi="Symbol"/>
      </w:rPr>
    </w:lvl>
    <w:lvl w:ilvl="7" w:tplc="28827DFC">
      <w:start w:val="1"/>
      <w:numFmt w:val="bullet"/>
      <w:lvlText w:val=""/>
      <w:lvlJc w:val="left"/>
      <w:pPr>
        <w:ind w:left="1020" w:hanging="360"/>
      </w:pPr>
      <w:rPr>
        <w:rFonts w:ascii="Symbol" w:hAnsi="Symbol"/>
      </w:rPr>
    </w:lvl>
    <w:lvl w:ilvl="8" w:tplc="966078F8">
      <w:start w:val="1"/>
      <w:numFmt w:val="bullet"/>
      <w:lvlText w:val=""/>
      <w:lvlJc w:val="left"/>
      <w:pPr>
        <w:ind w:left="1020" w:hanging="360"/>
      </w:pPr>
      <w:rPr>
        <w:rFonts w:ascii="Symbol" w:hAnsi="Symbol"/>
      </w:rPr>
    </w:lvl>
  </w:abstractNum>
  <w:abstractNum w:abstractNumId="2" w15:restartNumberingAfterBreak="0">
    <w:nsid w:val="01AA0A1F"/>
    <w:multiLevelType w:val="hybridMultilevel"/>
    <w:tmpl w:val="F6723178"/>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 w15:restartNumberingAfterBreak="0">
    <w:nsid w:val="033064F4"/>
    <w:multiLevelType w:val="hybridMultilevel"/>
    <w:tmpl w:val="61986C96"/>
    <w:lvl w:ilvl="0" w:tplc="49686B6E">
      <w:start w:val="1"/>
      <w:numFmt w:val="bullet"/>
      <w:lvlText w:val=""/>
      <w:lvlJc w:val="left"/>
      <w:pPr>
        <w:ind w:left="1800" w:hanging="360"/>
      </w:pPr>
      <w:rPr>
        <w:rFonts w:ascii="Symbol" w:hAnsi="Symbol"/>
      </w:rPr>
    </w:lvl>
    <w:lvl w:ilvl="1" w:tplc="EC726768">
      <w:start w:val="1"/>
      <w:numFmt w:val="bullet"/>
      <w:lvlText w:val=""/>
      <w:lvlJc w:val="left"/>
      <w:pPr>
        <w:ind w:left="1800" w:hanging="360"/>
      </w:pPr>
      <w:rPr>
        <w:rFonts w:ascii="Symbol" w:hAnsi="Symbol"/>
      </w:rPr>
    </w:lvl>
    <w:lvl w:ilvl="2" w:tplc="95E4CD6A">
      <w:start w:val="1"/>
      <w:numFmt w:val="bullet"/>
      <w:lvlText w:val=""/>
      <w:lvlJc w:val="left"/>
      <w:pPr>
        <w:ind w:left="1800" w:hanging="360"/>
      </w:pPr>
      <w:rPr>
        <w:rFonts w:ascii="Symbol" w:hAnsi="Symbol"/>
      </w:rPr>
    </w:lvl>
    <w:lvl w:ilvl="3" w:tplc="0B423A6A">
      <w:start w:val="1"/>
      <w:numFmt w:val="bullet"/>
      <w:lvlText w:val=""/>
      <w:lvlJc w:val="left"/>
      <w:pPr>
        <w:ind w:left="1800" w:hanging="360"/>
      </w:pPr>
      <w:rPr>
        <w:rFonts w:ascii="Symbol" w:hAnsi="Symbol"/>
      </w:rPr>
    </w:lvl>
    <w:lvl w:ilvl="4" w:tplc="5BB21CDA">
      <w:start w:val="1"/>
      <w:numFmt w:val="bullet"/>
      <w:lvlText w:val=""/>
      <w:lvlJc w:val="left"/>
      <w:pPr>
        <w:ind w:left="1800" w:hanging="360"/>
      </w:pPr>
      <w:rPr>
        <w:rFonts w:ascii="Symbol" w:hAnsi="Symbol"/>
      </w:rPr>
    </w:lvl>
    <w:lvl w:ilvl="5" w:tplc="1DCA5166">
      <w:start w:val="1"/>
      <w:numFmt w:val="bullet"/>
      <w:lvlText w:val=""/>
      <w:lvlJc w:val="left"/>
      <w:pPr>
        <w:ind w:left="1800" w:hanging="360"/>
      </w:pPr>
      <w:rPr>
        <w:rFonts w:ascii="Symbol" w:hAnsi="Symbol"/>
      </w:rPr>
    </w:lvl>
    <w:lvl w:ilvl="6" w:tplc="3D3462D0">
      <w:start w:val="1"/>
      <w:numFmt w:val="bullet"/>
      <w:lvlText w:val=""/>
      <w:lvlJc w:val="left"/>
      <w:pPr>
        <w:ind w:left="1800" w:hanging="360"/>
      </w:pPr>
      <w:rPr>
        <w:rFonts w:ascii="Symbol" w:hAnsi="Symbol"/>
      </w:rPr>
    </w:lvl>
    <w:lvl w:ilvl="7" w:tplc="63EE35CC">
      <w:start w:val="1"/>
      <w:numFmt w:val="bullet"/>
      <w:lvlText w:val=""/>
      <w:lvlJc w:val="left"/>
      <w:pPr>
        <w:ind w:left="1800" w:hanging="360"/>
      </w:pPr>
      <w:rPr>
        <w:rFonts w:ascii="Symbol" w:hAnsi="Symbol"/>
      </w:rPr>
    </w:lvl>
    <w:lvl w:ilvl="8" w:tplc="37F8800E">
      <w:start w:val="1"/>
      <w:numFmt w:val="bullet"/>
      <w:lvlText w:val=""/>
      <w:lvlJc w:val="left"/>
      <w:pPr>
        <w:ind w:left="1800" w:hanging="360"/>
      </w:pPr>
      <w:rPr>
        <w:rFonts w:ascii="Symbol" w:hAnsi="Symbol"/>
      </w:rPr>
    </w:lvl>
  </w:abstractNum>
  <w:abstractNum w:abstractNumId="4" w15:restartNumberingAfterBreak="0">
    <w:nsid w:val="06813296"/>
    <w:multiLevelType w:val="hybridMultilevel"/>
    <w:tmpl w:val="D684167E"/>
    <w:lvl w:ilvl="0" w:tplc="1CC4EE48">
      <w:start w:val="1"/>
      <w:numFmt w:val="lowerLetter"/>
      <w:lvlText w:val="%1)"/>
      <w:lvlJc w:val="left"/>
      <w:pPr>
        <w:ind w:left="1020" w:hanging="360"/>
      </w:pPr>
    </w:lvl>
    <w:lvl w:ilvl="1" w:tplc="C4BE6306">
      <w:start w:val="1"/>
      <w:numFmt w:val="lowerLetter"/>
      <w:lvlText w:val="%2)"/>
      <w:lvlJc w:val="left"/>
      <w:pPr>
        <w:ind w:left="1020" w:hanging="360"/>
      </w:pPr>
    </w:lvl>
    <w:lvl w:ilvl="2" w:tplc="5754A5F6">
      <w:start w:val="1"/>
      <w:numFmt w:val="lowerLetter"/>
      <w:lvlText w:val="%3)"/>
      <w:lvlJc w:val="left"/>
      <w:pPr>
        <w:ind w:left="1020" w:hanging="360"/>
      </w:pPr>
    </w:lvl>
    <w:lvl w:ilvl="3" w:tplc="711C99CE">
      <w:start w:val="1"/>
      <w:numFmt w:val="lowerLetter"/>
      <w:lvlText w:val="%4)"/>
      <w:lvlJc w:val="left"/>
      <w:pPr>
        <w:ind w:left="1020" w:hanging="360"/>
      </w:pPr>
    </w:lvl>
    <w:lvl w:ilvl="4" w:tplc="1B1A28EC">
      <w:start w:val="1"/>
      <w:numFmt w:val="lowerLetter"/>
      <w:lvlText w:val="%5)"/>
      <w:lvlJc w:val="left"/>
      <w:pPr>
        <w:ind w:left="1020" w:hanging="360"/>
      </w:pPr>
    </w:lvl>
    <w:lvl w:ilvl="5" w:tplc="32462B20">
      <w:start w:val="1"/>
      <w:numFmt w:val="lowerLetter"/>
      <w:lvlText w:val="%6)"/>
      <w:lvlJc w:val="left"/>
      <w:pPr>
        <w:ind w:left="1020" w:hanging="360"/>
      </w:pPr>
    </w:lvl>
    <w:lvl w:ilvl="6" w:tplc="D52EBCD0">
      <w:start w:val="1"/>
      <w:numFmt w:val="lowerLetter"/>
      <w:lvlText w:val="%7)"/>
      <w:lvlJc w:val="left"/>
      <w:pPr>
        <w:ind w:left="1020" w:hanging="360"/>
      </w:pPr>
    </w:lvl>
    <w:lvl w:ilvl="7" w:tplc="1C5EA59E">
      <w:start w:val="1"/>
      <w:numFmt w:val="lowerLetter"/>
      <w:lvlText w:val="%8)"/>
      <w:lvlJc w:val="left"/>
      <w:pPr>
        <w:ind w:left="1020" w:hanging="360"/>
      </w:pPr>
    </w:lvl>
    <w:lvl w:ilvl="8" w:tplc="504A814C">
      <w:start w:val="1"/>
      <w:numFmt w:val="lowerLetter"/>
      <w:lvlText w:val="%9)"/>
      <w:lvlJc w:val="left"/>
      <w:pPr>
        <w:ind w:left="1020" w:hanging="360"/>
      </w:pPr>
    </w:lvl>
  </w:abstractNum>
  <w:abstractNum w:abstractNumId="5" w15:restartNumberingAfterBreak="0">
    <w:nsid w:val="0AF20E7D"/>
    <w:multiLevelType w:val="multilevel"/>
    <w:tmpl w:val="13BC979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11AE6999"/>
    <w:multiLevelType w:val="hybridMultilevel"/>
    <w:tmpl w:val="AF1EB722"/>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7" w15:restartNumberingAfterBreak="0">
    <w:nsid w:val="11F93D7A"/>
    <w:multiLevelType w:val="hybridMultilevel"/>
    <w:tmpl w:val="7A7E977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133D50E6"/>
    <w:multiLevelType w:val="multilevel"/>
    <w:tmpl w:val="9840574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15297EBA"/>
    <w:multiLevelType w:val="multilevel"/>
    <w:tmpl w:val="EB6C2CB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1606145E"/>
    <w:multiLevelType w:val="multilevel"/>
    <w:tmpl w:val="17A6A0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1E8C08C7"/>
    <w:multiLevelType w:val="hybridMultilevel"/>
    <w:tmpl w:val="C8D6768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21502368"/>
    <w:multiLevelType w:val="hybridMultilevel"/>
    <w:tmpl w:val="A0F8E5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2B534DE"/>
    <w:multiLevelType w:val="multilevel"/>
    <w:tmpl w:val="C5C6DB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24C55BBC"/>
    <w:multiLevelType w:val="multilevel"/>
    <w:tmpl w:val="1E006E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27247956"/>
    <w:multiLevelType w:val="hybridMultilevel"/>
    <w:tmpl w:val="70E69F2E"/>
    <w:lvl w:ilvl="0" w:tplc="2AC893F0">
      <w:start w:val="1"/>
      <w:numFmt w:val="decimal"/>
      <w:lvlText w:val="2)"/>
      <w:lvlJc w:val="left"/>
      <w:pPr>
        <w:ind w:left="720" w:hanging="360"/>
      </w:pPr>
    </w:lvl>
    <w:lvl w:ilvl="1" w:tplc="02CEDFCC">
      <w:start w:val="1"/>
      <w:numFmt w:val="lowerLetter"/>
      <w:lvlText w:val="%2."/>
      <w:lvlJc w:val="left"/>
      <w:pPr>
        <w:ind w:left="1440" w:hanging="360"/>
      </w:pPr>
    </w:lvl>
    <w:lvl w:ilvl="2" w:tplc="25A47E3C">
      <w:start w:val="1"/>
      <w:numFmt w:val="lowerRoman"/>
      <w:lvlText w:val="%3."/>
      <w:lvlJc w:val="right"/>
      <w:pPr>
        <w:ind w:left="2160" w:hanging="180"/>
      </w:pPr>
    </w:lvl>
    <w:lvl w:ilvl="3" w:tplc="62CCB46A">
      <w:start w:val="1"/>
      <w:numFmt w:val="decimal"/>
      <w:lvlText w:val="%4."/>
      <w:lvlJc w:val="left"/>
      <w:pPr>
        <w:ind w:left="2880" w:hanging="360"/>
      </w:pPr>
    </w:lvl>
    <w:lvl w:ilvl="4" w:tplc="C572405E">
      <w:start w:val="1"/>
      <w:numFmt w:val="lowerLetter"/>
      <w:lvlText w:val="%5."/>
      <w:lvlJc w:val="left"/>
      <w:pPr>
        <w:ind w:left="3600" w:hanging="360"/>
      </w:pPr>
    </w:lvl>
    <w:lvl w:ilvl="5" w:tplc="C8A4D608">
      <w:start w:val="1"/>
      <w:numFmt w:val="lowerRoman"/>
      <w:lvlText w:val="%6."/>
      <w:lvlJc w:val="right"/>
      <w:pPr>
        <w:ind w:left="4320" w:hanging="180"/>
      </w:pPr>
    </w:lvl>
    <w:lvl w:ilvl="6" w:tplc="76868218">
      <w:start w:val="1"/>
      <w:numFmt w:val="decimal"/>
      <w:lvlText w:val="%7."/>
      <w:lvlJc w:val="left"/>
      <w:pPr>
        <w:ind w:left="5040" w:hanging="360"/>
      </w:pPr>
    </w:lvl>
    <w:lvl w:ilvl="7" w:tplc="461062A6">
      <w:start w:val="1"/>
      <w:numFmt w:val="lowerLetter"/>
      <w:lvlText w:val="%8."/>
      <w:lvlJc w:val="left"/>
      <w:pPr>
        <w:ind w:left="5760" w:hanging="360"/>
      </w:pPr>
    </w:lvl>
    <w:lvl w:ilvl="8" w:tplc="E35E5210">
      <w:start w:val="1"/>
      <w:numFmt w:val="lowerRoman"/>
      <w:lvlText w:val="%9."/>
      <w:lvlJc w:val="right"/>
      <w:pPr>
        <w:ind w:left="6480" w:hanging="180"/>
      </w:pPr>
    </w:lvl>
  </w:abstractNum>
  <w:abstractNum w:abstractNumId="16" w15:restartNumberingAfterBreak="0">
    <w:nsid w:val="28A03C44"/>
    <w:multiLevelType w:val="hybridMultilevel"/>
    <w:tmpl w:val="7C4ABDC6"/>
    <w:lvl w:ilvl="0" w:tplc="040B0001">
      <w:start w:val="1"/>
      <w:numFmt w:val="bullet"/>
      <w:lvlText w:val=""/>
      <w:lvlJc w:val="left"/>
      <w:pPr>
        <w:ind w:left="720" w:hanging="360"/>
      </w:pPr>
      <w:rPr>
        <w:rFonts w:hint="default" w:ascii="Symbol" w:hAnsi="Symbol"/>
      </w:rPr>
    </w:lvl>
    <w:lvl w:ilvl="1" w:tplc="040B0003" w:tentative="1">
      <w:start w:val="1"/>
      <w:numFmt w:val="bullet"/>
      <w:lvlText w:val="o"/>
      <w:lvlJc w:val="left"/>
      <w:pPr>
        <w:ind w:left="1440" w:hanging="360"/>
      </w:pPr>
      <w:rPr>
        <w:rFonts w:hint="default" w:ascii="Courier New" w:hAnsi="Courier New" w:cs="Courier New"/>
      </w:rPr>
    </w:lvl>
    <w:lvl w:ilvl="2" w:tplc="040B0005" w:tentative="1">
      <w:start w:val="1"/>
      <w:numFmt w:val="bullet"/>
      <w:lvlText w:val=""/>
      <w:lvlJc w:val="left"/>
      <w:pPr>
        <w:ind w:left="2160" w:hanging="360"/>
      </w:pPr>
      <w:rPr>
        <w:rFonts w:hint="default" w:ascii="Wingdings" w:hAnsi="Wingdings"/>
      </w:rPr>
    </w:lvl>
    <w:lvl w:ilvl="3" w:tplc="040B0001" w:tentative="1">
      <w:start w:val="1"/>
      <w:numFmt w:val="bullet"/>
      <w:lvlText w:val=""/>
      <w:lvlJc w:val="left"/>
      <w:pPr>
        <w:ind w:left="2880" w:hanging="360"/>
      </w:pPr>
      <w:rPr>
        <w:rFonts w:hint="default" w:ascii="Symbol" w:hAnsi="Symbol"/>
      </w:rPr>
    </w:lvl>
    <w:lvl w:ilvl="4" w:tplc="040B0003" w:tentative="1">
      <w:start w:val="1"/>
      <w:numFmt w:val="bullet"/>
      <w:lvlText w:val="o"/>
      <w:lvlJc w:val="left"/>
      <w:pPr>
        <w:ind w:left="3600" w:hanging="360"/>
      </w:pPr>
      <w:rPr>
        <w:rFonts w:hint="default" w:ascii="Courier New" w:hAnsi="Courier New" w:cs="Courier New"/>
      </w:rPr>
    </w:lvl>
    <w:lvl w:ilvl="5" w:tplc="040B0005" w:tentative="1">
      <w:start w:val="1"/>
      <w:numFmt w:val="bullet"/>
      <w:lvlText w:val=""/>
      <w:lvlJc w:val="left"/>
      <w:pPr>
        <w:ind w:left="4320" w:hanging="360"/>
      </w:pPr>
      <w:rPr>
        <w:rFonts w:hint="default" w:ascii="Wingdings" w:hAnsi="Wingdings"/>
      </w:rPr>
    </w:lvl>
    <w:lvl w:ilvl="6" w:tplc="040B0001" w:tentative="1">
      <w:start w:val="1"/>
      <w:numFmt w:val="bullet"/>
      <w:lvlText w:val=""/>
      <w:lvlJc w:val="left"/>
      <w:pPr>
        <w:ind w:left="5040" w:hanging="360"/>
      </w:pPr>
      <w:rPr>
        <w:rFonts w:hint="default" w:ascii="Symbol" w:hAnsi="Symbol"/>
      </w:rPr>
    </w:lvl>
    <w:lvl w:ilvl="7" w:tplc="040B0003" w:tentative="1">
      <w:start w:val="1"/>
      <w:numFmt w:val="bullet"/>
      <w:lvlText w:val="o"/>
      <w:lvlJc w:val="left"/>
      <w:pPr>
        <w:ind w:left="5760" w:hanging="360"/>
      </w:pPr>
      <w:rPr>
        <w:rFonts w:hint="default" w:ascii="Courier New" w:hAnsi="Courier New" w:cs="Courier New"/>
      </w:rPr>
    </w:lvl>
    <w:lvl w:ilvl="8" w:tplc="040B0005" w:tentative="1">
      <w:start w:val="1"/>
      <w:numFmt w:val="bullet"/>
      <w:lvlText w:val=""/>
      <w:lvlJc w:val="left"/>
      <w:pPr>
        <w:ind w:left="6480" w:hanging="360"/>
      </w:pPr>
      <w:rPr>
        <w:rFonts w:hint="default" w:ascii="Wingdings" w:hAnsi="Wingdings"/>
      </w:rPr>
    </w:lvl>
  </w:abstractNum>
  <w:abstractNum w:abstractNumId="17" w15:restartNumberingAfterBreak="0">
    <w:nsid w:val="292E008A"/>
    <w:multiLevelType w:val="hybridMultilevel"/>
    <w:tmpl w:val="BCF82712"/>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8" w15:restartNumberingAfterBreak="0">
    <w:nsid w:val="2A913EAB"/>
    <w:multiLevelType w:val="multilevel"/>
    <w:tmpl w:val="D194C4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2B63D163"/>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2E0B0D60"/>
    <w:multiLevelType w:val="hybridMultilevel"/>
    <w:tmpl w:val="FCAACB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3452C6"/>
    <w:multiLevelType w:val="hybridMultilevel"/>
    <w:tmpl w:val="64A44BD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2" w15:restartNumberingAfterBreak="0">
    <w:nsid w:val="32F80829"/>
    <w:multiLevelType w:val="hybridMultilevel"/>
    <w:tmpl w:val="75BAC5AC"/>
    <w:lvl w:ilvl="0" w:tplc="04060001">
      <w:start w:val="1"/>
      <w:numFmt w:val="bullet"/>
      <w:lvlText w:val=""/>
      <w:lvlJc w:val="left"/>
      <w:pPr>
        <w:ind w:left="360" w:hanging="360"/>
      </w:pPr>
      <w:rPr>
        <w:rFonts w:hint="default" w:ascii="Symbol" w:hAnsi="Symbol"/>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3" w15:restartNumberingAfterBreak="0">
    <w:nsid w:val="33475E1D"/>
    <w:multiLevelType w:val="multilevel"/>
    <w:tmpl w:val="33475E1D"/>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24" w15:restartNumberingAfterBreak="0">
    <w:nsid w:val="336904F0"/>
    <w:multiLevelType w:val="hybridMultilevel"/>
    <w:tmpl w:val="EF68F67E"/>
    <w:lvl w:ilvl="0" w:tplc="7DC6A6FA">
      <w:start w:val="1"/>
      <w:numFmt w:val="bullet"/>
      <w:lvlText w:val=""/>
      <w:lvlJc w:val="left"/>
      <w:pPr>
        <w:ind w:left="720" w:hanging="360"/>
      </w:pPr>
      <w:rPr>
        <w:rFonts w:hint="default" w:ascii="Symbol" w:hAnsi="Symbol"/>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360B0279"/>
    <w:multiLevelType w:val="hybridMultilevel"/>
    <w:tmpl w:val="3426E76A"/>
    <w:lvl w:ilvl="0" w:tplc="6248BE32">
      <w:start w:val="1"/>
      <w:numFmt w:val="lowerLetter"/>
      <w:lvlText w:val="%1)"/>
      <w:lvlJc w:val="left"/>
      <w:pPr>
        <w:ind w:left="720" w:hanging="360"/>
      </w:pPr>
    </w:lvl>
    <w:lvl w:ilvl="1" w:tplc="0C36B85E">
      <w:start w:val="1"/>
      <w:numFmt w:val="lowerLetter"/>
      <w:lvlText w:val="%2)"/>
      <w:lvlJc w:val="left"/>
      <w:pPr>
        <w:ind w:left="720" w:hanging="360"/>
      </w:pPr>
    </w:lvl>
    <w:lvl w:ilvl="2" w:tplc="6CA09214">
      <w:start w:val="1"/>
      <w:numFmt w:val="lowerLetter"/>
      <w:lvlText w:val="%3)"/>
      <w:lvlJc w:val="left"/>
      <w:pPr>
        <w:ind w:left="720" w:hanging="360"/>
      </w:pPr>
    </w:lvl>
    <w:lvl w:ilvl="3" w:tplc="B3A42138">
      <w:start w:val="1"/>
      <w:numFmt w:val="lowerLetter"/>
      <w:lvlText w:val="%4)"/>
      <w:lvlJc w:val="left"/>
      <w:pPr>
        <w:ind w:left="720" w:hanging="360"/>
      </w:pPr>
    </w:lvl>
    <w:lvl w:ilvl="4" w:tplc="DF623242">
      <w:start w:val="1"/>
      <w:numFmt w:val="lowerLetter"/>
      <w:lvlText w:val="%5)"/>
      <w:lvlJc w:val="left"/>
      <w:pPr>
        <w:ind w:left="720" w:hanging="360"/>
      </w:pPr>
    </w:lvl>
    <w:lvl w:ilvl="5" w:tplc="86B086B0">
      <w:start w:val="1"/>
      <w:numFmt w:val="lowerLetter"/>
      <w:lvlText w:val="%6)"/>
      <w:lvlJc w:val="left"/>
      <w:pPr>
        <w:ind w:left="720" w:hanging="360"/>
      </w:pPr>
    </w:lvl>
    <w:lvl w:ilvl="6" w:tplc="7FAEB3AA">
      <w:start w:val="1"/>
      <w:numFmt w:val="lowerLetter"/>
      <w:lvlText w:val="%7)"/>
      <w:lvlJc w:val="left"/>
      <w:pPr>
        <w:ind w:left="720" w:hanging="360"/>
      </w:pPr>
    </w:lvl>
    <w:lvl w:ilvl="7" w:tplc="044E6C1E">
      <w:start w:val="1"/>
      <w:numFmt w:val="lowerLetter"/>
      <w:lvlText w:val="%8)"/>
      <w:lvlJc w:val="left"/>
      <w:pPr>
        <w:ind w:left="720" w:hanging="360"/>
      </w:pPr>
    </w:lvl>
    <w:lvl w:ilvl="8" w:tplc="117E7154">
      <w:start w:val="1"/>
      <w:numFmt w:val="lowerLetter"/>
      <w:lvlText w:val="%9)"/>
      <w:lvlJc w:val="left"/>
      <w:pPr>
        <w:ind w:left="720" w:hanging="360"/>
      </w:pPr>
    </w:lvl>
  </w:abstractNum>
  <w:abstractNum w:abstractNumId="26" w15:restartNumberingAfterBreak="0">
    <w:nsid w:val="36FC1151"/>
    <w:multiLevelType w:val="hybridMultilevel"/>
    <w:tmpl w:val="0B54F264"/>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7" w15:restartNumberingAfterBreak="0">
    <w:nsid w:val="386E201B"/>
    <w:multiLevelType w:val="hybridMultilevel"/>
    <w:tmpl w:val="BFDE37EE"/>
    <w:lvl w:ilvl="0" w:tplc="04060001">
      <w:start w:val="1"/>
      <w:numFmt w:val="bullet"/>
      <w:lvlText w:val=""/>
      <w:lvlJc w:val="left"/>
      <w:pPr>
        <w:ind w:left="360" w:hanging="360"/>
      </w:pPr>
      <w:rPr>
        <w:rFonts w:hint="default" w:ascii="Symbol" w:hAnsi="Symbol"/>
      </w:rPr>
    </w:lvl>
    <w:lvl w:ilvl="1" w:tplc="04060003" w:tentative="1">
      <w:start w:val="1"/>
      <w:numFmt w:val="bullet"/>
      <w:lvlText w:val="o"/>
      <w:lvlJc w:val="left"/>
      <w:pPr>
        <w:ind w:left="1080" w:hanging="360"/>
      </w:pPr>
      <w:rPr>
        <w:rFonts w:hint="default" w:ascii="Courier New" w:hAnsi="Courier New" w:cs="Courier New"/>
      </w:rPr>
    </w:lvl>
    <w:lvl w:ilvl="2" w:tplc="04060005" w:tentative="1">
      <w:start w:val="1"/>
      <w:numFmt w:val="bullet"/>
      <w:lvlText w:val=""/>
      <w:lvlJc w:val="left"/>
      <w:pPr>
        <w:ind w:left="1800" w:hanging="360"/>
      </w:pPr>
      <w:rPr>
        <w:rFonts w:hint="default" w:ascii="Wingdings" w:hAnsi="Wingdings"/>
      </w:rPr>
    </w:lvl>
    <w:lvl w:ilvl="3" w:tplc="04060001" w:tentative="1">
      <w:start w:val="1"/>
      <w:numFmt w:val="bullet"/>
      <w:lvlText w:val=""/>
      <w:lvlJc w:val="left"/>
      <w:pPr>
        <w:ind w:left="2520" w:hanging="360"/>
      </w:pPr>
      <w:rPr>
        <w:rFonts w:hint="default" w:ascii="Symbol" w:hAnsi="Symbol"/>
      </w:rPr>
    </w:lvl>
    <w:lvl w:ilvl="4" w:tplc="04060003" w:tentative="1">
      <w:start w:val="1"/>
      <w:numFmt w:val="bullet"/>
      <w:lvlText w:val="o"/>
      <w:lvlJc w:val="left"/>
      <w:pPr>
        <w:ind w:left="3240" w:hanging="360"/>
      </w:pPr>
      <w:rPr>
        <w:rFonts w:hint="default" w:ascii="Courier New" w:hAnsi="Courier New" w:cs="Courier New"/>
      </w:rPr>
    </w:lvl>
    <w:lvl w:ilvl="5" w:tplc="04060005" w:tentative="1">
      <w:start w:val="1"/>
      <w:numFmt w:val="bullet"/>
      <w:lvlText w:val=""/>
      <w:lvlJc w:val="left"/>
      <w:pPr>
        <w:ind w:left="3960" w:hanging="360"/>
      </w:pPr>
      <w:rPr>
        <w:rFonts w:hint="default" w:ascii="Wingdings" w:hAnsi="Wingdings"/>
      </w:rPr>
    </w:lvl>
    <w:lvl w:ilvl="6" w:tplc="04060001" w:tentative="1">
      <w:start w:val="1"/>
      <w:numFmt w:val="bullet"/>
      <w:lvlText w:val=""/>
      <w:lvlJc w:val="left"/>
      <w:pPr>
        <w:ind w:left="4680" w:hanging="360"/>
      </w:pPr>
      <w:rPr>
        <w:rFonts w:hint="default" w:ascii="Symbol" w:hAnsi="Symbol"/>
      </w:rPr>
    </w:lvl>
    <w:lvl w:ilvl="7" w:tplc="04060003" w:tentative="1">
      <w:start w:val="1"/>
      <w:numFmt w:val="bullet"/>
      <w:lvlText w:val="o"/>
      <w:lvlJc w:val="left"/>
      <w:pPr>
        <w:ind w:left="5400" w:hanging="360"/>
      </w:pPr>
      <w:rPr>
        <w:rFonts w:hint="default" w:ascii="Courier New" w:hAnsi="Courier New" w:cs="Courier New"/>
      </w:rPr>
    </w:lvl>
    <w:lvl w:ilvl="8" w:tplc="04060005" w:tentative="1">
      <w:start w:val="1"/>
      <w:numFmt w:val="bullet"/>
      <w:lvlText w:val=""/>
      <w:lvlJc w:val="left"/>
      <w:pPr>
        <w:ind w:left="6120" w:hanging="360"/>
      </w:pPr>
      <w:rPr>
        <w:rFonts w:hint="default" w:ascii="Wingdings" w:hAnsi="Wingdings"/>
      </w:rPr>
    </w:lvl>
  </w:abstractNum>
  <w:abstractNum w:abstractNumId="28" w15:restartNumberingAfterBreak="0">
    <w:nsid w:val="3AAF16F1"/>
    <w:multiLevelType w:val="multilevel"/>
    <w:tmpl w:val="BAE471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433911AD"/>
    <w:multiLevelType w:val="multilevel"/>
    <w:tmpl w:val="83524D4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30" w15:restartNumberingAfterBreak="0">
    <w:nsid w:val="4A94583C"/>
    <w:multiLevelType w:val="hybridMultilevel"/>
    <w:tmpl w:val="6078328A"/>
    <w:lvl w:ilvl="0" w:tplc="A79E00FA">
      <w:start w:val="1"/>
      <w:numFmt w:val="bullet"/>
      <w:lvlText w:val=""/>
      <w:lvlJc w:val="left"/>
      <w:pPr>
        <w:ind w:left="360" w:hanging="360"/>
      </w:pPr>
      <w:rPr>
        <w:rFonts w:hint="default" w:ascii="Symbol" w:hAnsi="Symbol"/>
        <w:color w:val="000000" w:themeColor="text1"/>
      </w:rPr>
    </w:lvl>
    <w:lvl w:ilvl="1" w:tplc="040B0003" w:tentative="1">
      <w:start w:val="1"/>
      <w:numFmt w:val="bullet"/>
      <w:lvlText w:val="o"/>
      <w:lvlJc w:val="left"/>
      <w:pPr>
        <w:ind w:left="1080" w:hanging="360"/>
      </w:pPr>
      <w:rPr>
        <w:rFonts w:hint="default" w:ascii="Courier New" w:hAnsi="Courier New" w:cs="Courier New"/>
      </w:rPr>
    </w:lvl>
    <w:lvl w:ilvl="2" w:tplc="040B0005" w:tentative="1">
      <w:start w:val="1"/>
      <w:numFmt w:val="bullet"/>
      <w:lvlText w:val=""/>
      <w:lvlJc w:val="left"/>
      <w:pPr>
        <w:ind w:left="1800" w:hanging="360"/>
      </w:pPr>
      <w:rPr>
        <w:rFonts w:hint="default" w:ascii="Wingdings" w:hAnsi="Wingdings"/>
      </w:rPr>
    </w:lvl>
    <w:lvl w:ilvl="3" w:tplc="040B0001" w:tentative="1">
      <w:start w:val="1"/>
      <w:numFmt w:val="bullet"/>
      <w:lvlText w:val=""/>
      <w:lvlJc w:val="left"/>
      <w:pPr>
        <w:ind w:left="2520" w:hanging="360"/>
      </w:pPr>
      <w:rPr>
        <w:rFonts w:hint="default" w:ascii="Symbol" w:hAnsi="Symbol"/>
      </w:rPr>
    </w:lvl>
    <w:lvl w:ilvl="4" w:tplc="040B0003" w:tentative="1">
      <w:start w:val="1"/>
      <w:numFmt w:val="bullet"/>
      <w:lvlText w:val="o"/>
      <w:lvlJc w:val="left"/>
      <w:pPr>
        <w:ind w:left="3240" w:hanging="360"/>
      </w:pPr>
      <w:rPr>
        <w:rFonts w:hint="default" w:ascii="Courier New" w:hAnsi="Courier New" w:cs="Courier New"/>
      </w:rPr>
    </w:lvl>
    <w:lvl w:ilvl="5" w:tplc="040B0005" w:tentative="1">
      <w:start w:val="1"/>
      <w:numFmt w:val="bullet"/>
      <w:lvlText w:val=""/>
      <w:lvlJc w:val="left"/>
      <w:pPr>
        <w:ind w:left="3960" w:hanging="360"/>
      </w:pPr>
      <w:rPr>
        <w:rFonts w:hint="default" w:ascii="Wingdings" w:hAnsi="Wingdings"/>
      </w:rPr>
    </w:lvl>
    <w:lvl w:ilvl="6" w:tplc="040B0001" w:tentative="1">
      <w:start w:val="1"/>
      <w:numFmt w:val="bullet"/>
      <w:lvlText w:val=""/>
      <w:lvlJc w:val="left"/>
      <w:pPr>
        <w:ind w:left="4680" w:hanging="360"/>
      </w:pPr>
      <w:rPr>
        <w:rFonts w:hint="default" w:ascii="Symbol" w:hAnsi="Symbol"/>
      </w:rPr>
    </w:lvl>
    <w:lvl w:ilvl="7" w:tplc="040B0003" w:tentative="1">
      <w:start w:val="1"/>
      <w:numFmt w:val="bullet"/>
      <w:lvlText w:val="o"/>
      <w:lvlJc w:val="left"/>
      <w:pPr>
        <w:ind w:left="5400" w:hanging="360"/>
      </w:pPr>
      <w:rPr>
        <w:rFonts w:hint="default" w:ascii="Courier New" w:hAnsi="Courier New" w:cs="Courier New"/>
      </w:rPr>
    </w:lvl>
    <w:lvl w:ilvl="8" w:tplc="040B0005" w:tentative="1">
      <w:start w:val="1"/>
      <w:numFmt w:val="bullet"/>
      <w:lvlText w:val=""/>
      <w:lvlJc w:val="left"/>
      <w:pPr>
        <w:ind w:left="6120" w:hanging="360"/>
      </w:pPr>
      <w:rPr>
        <w:rFonts w:hint="default" w:ascii="Wingdings" w:hAnsi="Wingdings"/>
      </w:rPr>
    </w:lvl>
  </w:abstractNum>
  <w:abstractNum w:abstractNumId="31" w15:restartNumberingAfterBreak="0">
    <w:nsid w:val="4B9A1329"/>
    <w:multiLevelType w:val="multilevel"/>
    <w:tmpl w:val="56EC0212"/>
    <w:lvl w:ilvl="0">
      <w:start w:val="1"/>
      <w:numFmt w:val="decimal"/>
      <w:pStyle w:val="Articlefinal"/>
      <w:lvlText w:val="Article %1"/>
      <w:lvlJc w:val="left"/>
      <w:pPr>
        <w:ind w:left="4962" w:firstLine="0"/>
      </w:pPr>
    </w:lvl>
    <w:lvl w:ilvl="1">
      <w:start w:val="1"/>
      <w:numFmt w:val="lowerLetter"/>
      <w:lvlText w:val="%2)"/>
      <w:lvlJc w:val="left"/>
      <w:pPr>
        <w:ind w:left="3272" w:hanging="360"/>
      </w:pPr>
    </w:lvl>
    <w:lvl w:ilvl="2">
      <w:start w:val="1"/>
      <w:numFmt w:val="lowerRoman"/>
      <w:lvlText w:val="%3)"/>
      <w:lvlJc w:val="left"/>
      <w:pPr>
        <w:ind w:left="3632" w:hanging="360"/>
      </w:pPr>
    </w:lvl>
    <w:lvl w:ilvl="3">
      <w:start w:val="1"/>
      <w:numFmt w:val="decimal"/>
      <w:lvlText w:val="(%4)"/>
      <w:lvlJc w:val="left"/>
      <w:pPr>
        <w:ind w:left="3992" w:hanging="360"/>
      </w:pPr>
    </w:lvl>
    <w:lvl w:ilvl="4">
      <w:start w:val="1"/>
      <w:numFmt w:val="lowerLetter"/>
      <w:lvlText w:val="(%5)"/>
      <w:lvlJc w:val="left"/>
      <w:pPr>
        <w:ind w:left="4352" w:hanging="360"/>
      </w:pPr>
    </w:lvl>
    <w:lvl w:ilvl="5">
      <w:start w:val="1"/>
      <w:numFmt w:val="lowerRoman"/>
      <w:lvlText w:val="(%6)"/>
      <w:lvlJc w:val="left"/>
      <w:pPr>
        <w:ind w:left="4712" w:hanging="360"/>
      </w:pPr>
    </w:lvl>
    <w:lvl w:ilvl="6">
      <w:start w:val="1"/>
      <w:numFmt w:val="decimal"/>
      <w:lvlText w:val="%7."/>
      <w:lvlJc w:val="left"/>
      <w:pPr>
        <w:ind w:left="5072" w:hanging="360"/>
      </w:pPr>
    </w:lvl>
    <w:lvl w:ilvl="7">
      <w:start w:val="1"/>
      <w:numFmt w:val="lowerLetter"/>
      <w:lvlText w:val="%8."/>
      <w:lvlJc w:val="left"/>
      <w:pPr>
        <w:ind w:left="5432" w:hanging="360"/>
      </w:pPr>
    </w:lvl>
    <w:lvl w:ilvl="8">
      <w:start w:val="1"/>
      <w:numFmt w:val="lowerRoman"/>
      <w:lvlText w:val="%9."/>
      <w:lvlJc w:val="left"/>
      <w:pPr>
        <w:ind w:left="5792" w:hanging="360"/>
      </w:pPr>
    </w:lvl>
  </w:abstractNum>
  <w:abstractNum w:abstractNumId="32" w15:restartNumberingAfterBreak="0">
    <w:nsid w:val="4EC7B301"/>
    <w:multiLevelType w:val="hybridMultilevel"/>
    <w:tmpl w:val="FFFFFFFF"/>
    <w:lvl w:ilvl="0" w:tplc="EB6E5B00">
      <w:start w:val="1"/>
      <w:numFmt w:val="bullet"/>
      <w:lvlText w:val="-"/>
      <w:lvlJc w:val="left"/>
      <w:pPr>
        <w:ind w:left="720" w:hanging="360"/>
      </w:pPr>
      <w:rPr>
        <w:rFonts w:hint="default" w:ascii="Aptos" w:hAnsi="Aptos"/>
      </w:rPr>
    </w:lvl>
    <w:lvl w:ilvl="1" w:tplc="6BFE4F18">
      <w:start w:val="1"/>
      <w:numFmt w:val="bullet"/>
      <w:lvlText w:val="o"/>
      <w:lvlJc w:val="left"/>
      <w:pPr>
        <w:ind w:left="1440" w:hanging="360"/>
      </w:pPr>
      <w:rPr>
        <w:rFonts w:hint="default" w:ascii="Courier New" w:hAnsi="Courier New"/>
      </w:rPr>
    </w:lvl>
    <w:lvl w:ilvl="2" w:tplc="DB8C0558">
      <w:start w:val="1"/>
      <w:numFmt w:val="bullet"/>
      <w:lvlText w:val=""/>
      <w:lvlJc w:val="left"/>
      <w:pPr>
        <w:ind w:left="2160" w:hanging="360"/>
      </w:pPr>
      <w:rPr>
        <w:rFonts w:hint="default" w:ascii="Wingdings" w:hAnsi="Wingdings"/>
      </w:rPr>
    </w:lvl>
    <w:lvl w:ilvl="3" w:tplc="49EE8BDA">
      <w:start w:val="1"/>
      <w:numFmt w:val="bullet"/>
      <w:lvlText w:val=""/>
      <w:lvlJc w:val="left"/>
      <w:pPr>
        <w:ind w:left="2880" w:hanging="360"/>
      </w:pPr>
      <w:rPr>
        <w:rFonts w:hint="default" w:ascii="Symbol" w:hAnsi="Symbol"/>
      </w:rPr>
    </w:lvl>
    <w:lvl w:ilvl="4" w:tplc="BC42BEC0">
      <w:start w:val="1"/>
      <w:numFmt w:val="bullet"/>
      <w:lvlText w:val="o"/>
      <w:lvlJc w:val="left"/>
      <w:pPr>
        <w:ind w:left="3600" w:hanging="360"/>
      </w:pPr>
      <w:rPr>
        <w:rFonts w:hint="default" w:ascii="Courier New" w:hAnsi="Courier New"/>
      </w:rPr>
    </w:lvl>
    <w:lvl w:ilvl="5" w:tplc="65C0EBA8">
      <w:start w:val="1"/>
      <w:numFmt w:val="bullet"/>
      <w:lvlText w:val=""/>
      <w:lvlJc w:val="left"/>
      <w:pPr>
        <w:ind w:left="4320" w:hanging="360"/>
      </w:pPr>
      <w:rPr>
        <w:rFonts w:hint="default" w:ascii="Wingdings" w:hAnsi="Wingdings"/>
      </w:rPr>
    </w:lvl>
    <w:lvl w:ilvl="6" w:tplc="109A590C">
      <w:start w:val="1"/>
      <w:numFmt w:val="bullet"/>
      <w:lvlText w:val=""/>
      <w:lvlJc w:val="left"/>
      <w:pPr>
        <w:ind w:left="5040" w:hanging="360"/>
      </w:pPr>
      <w:rPr>
        <w:rFonts w:hint="default" w:ascii="Symbol" w:hAnsi="Symbol"/>
      </w:rPr>
    </w:lvl>
    <w:lvl w:ilvl="7" w:tplc="B17EBDF6">
      <w:start w:val="1"/>
      <w:numFmt w:val="bullet"/>
      <w:lvlText w:val="o"/>
      <w:lvlJc w:val="left"/>
      <w:pPr>
        <w:ind w:left="5760" w:hanging="360"/>
      </w:pPr>
      <w:rPr>
        <w:rFonts w:hint="default" w:ascii="Courier New" w:hAnsi="Courier New"/>
      </w:rPr>
    </w:lvl>
    <w:lvl w:ilvl="8" w:tplc="FEBAC30E">
      <w:start w:val="1"/>
      <w:numFmt w:val="bullet"/>
      <w:lvlText w:val=""/>
      <w:lvlJc w:val="left"/>
      <w:pPr>
        <w:ind w:left="6480" w:hanging="360"/>
      </w:pPr>
      <w:rPr>
        <w:rFonts w:hint="default" w:ascii="Wingdings" w:hAnsi="Wingdings"/>
      </w:rPr>
    </w:lvl>
  </w:abstractNum>
  <w:abstractNum w:abstractNumId="33" w15:restartNumberingAfterBreak="0">
    <w:nsid w:val="50B05852"/>
    <w:multiLevelType w:val="hybridMultilevel"/>
    <w:tmpl w:val="FFFFFFFF"/>
    <w:lvl w:ilvl="0" w:tplc="CB1433F6">
      <w:start w:val="1"/>
      <w:numFmt w:val="bullet"/>
      <w:lvlText w:val="-"/>
      <w:lvlJc w:val="left"/>
      <w:pPr>
        <w:ind w:left="720" w:hanging="360"/>
      </w:pPr>
      <w:rPr>
        <w:rFonts w:hint="default" w:ascii="Calibri" w:hAnsi="Calibri"/>
      </w:rPr>
    </w:lvl>
    <w:lvl w:ilvl="1" w:tplc="F30CB458">
      <w:start w:val="1"/>
      <w:numFmt w:val="bullet"/>
      <w:lvlText w:val="o"/>
      <w:lvlJc w:val="left"/>
      <w:pPr>
        <w:ind w:left="1440" w:hanging="360"/>
      </w:pPr>
      <w:rPr>
        <w:rFonts w:hint="default" w:ascii="Courier New" w:hAnsi="Courier New"/>
      </w:rPr>
    </w:lvl>
    <w:lvl w:ilvl="2" w:tplc="3370D482">
      <w:start w:val="1"/>
      <w:numFmt w:val="bullet"/>
      <w:lvlText w:val=""/>
      <w:lvlJc w:val="left"/>
      <w:pPr>
        <w:ind w:left="2160" w:hanging="360"/>
      </w:pPr>
      <w:rPr>
        <w:rFonts w:hint="default" w:ascii="Wingdings" w:hAnsi="Wingdings"/>
      </w:rPr>
    </w:lvl>
    <w:lvl w:ilvl="3" w:tplc="1C5EB4F0">
      <w:start w:val="1"/>
      <w:numFmt w:val="bullet"/>
      <w:lvlText w:val=""/>
      <w:lvlJc w:val="left"/>
      <w:pPr>
        <w:ind w:left="2880" w:hanging="360"/>
      </w:pPr>
      <w:rPr>
        <w:rFonts w:hint="default" w:ascii="Symbol" w:hAnsi="Symbol"/>
      </w:rPr>
    </w:lvl>
    <w:lvl w:ilvl="4" w:tplc="D22431B0">
      <w:start w:val="1"/>
      <w:numFmt w:val="bullet"/>
      <w:lvlText w:val="o"/>
      <w:lvlJc w:val="left"/>
      <w:pPr>
        <w:ind w:left="3600" w:hanging="360"/>
      </w:pPr>
      <w:rPr>
        <w:rFonts w:hint="default" w:ascii="Courier New" w:hAnsi="Courier New"/>
      </w:rPr>
    </w:lvl>
    <w:lvl w:ilvl="5" w:tplc="A86E2D7E">
      <w:start w:val="1"/>
      <w:numFmt w:val="bullet"/>
      <w:lvlText w:val=""/>
      <w:lvlJc w:val="left"/>
      <w:pPr>
        <w:ind w:left="4320" w:hanging="360"/>
      </w:pPr>
      <w:rPr>
        <w:rFonts w:hint="default" w:ascii="Wingdings" w:hAnsi="Wingdings"/>
      </w:rPr>
    </w:lvl>
    <w:lvl w:ilvl="6" w:tplc="BBBA6282">
      <w:start w:val="1"/>
      <w:numFmt w:val="bullet"/>
      <w:lvlText w:val=""/>
      <w:lvlJc w:val="left"/>
      <w:pPr>
        <w:ind w:left="5040" w:hanging="360"/>
      </w:pPr>
      <w:rPr>
        <w:rFonts w:hint="default" w:ascii="Symbol" w:hAnsi="Symbol"/>
      </w:rPr>
    </w:lvl>
    <w:lvl w:ilvl="7" w:tplc="842877A0">
      <w:start w:val="1"/>
      <w:numFmt w:val="bullet"/>
      <w:lvlText w:val="o"/>
      <w:lvlJc w:val="left"/>
      <w:pPr>
        <w:ind w:left="5760" w:hanging="360"/>
      </w:pPr>
      <w:rPr>
        <w:rFonts w:hint="default" w:ascii="Courier New" w:hAnsi="Courier New"/>
      </w:rPr>
    </w:lvl>
    <w:lvl w:ilvl="8" w:tplc="A09C168A">
      <w:start w:val="1"/>
      <w:numFmt w:val="bullet"/>
      <w:lvlText w:val=""/>
      <w:lvlJc w:val="left"/>
      <w:pPr>
        <w:ind w:left="6480" w:hanging="360"/>
      </w:pPr>
      <w:rPr>
        <w:rFonts w:hint="default" w:ascii="Wingdings" w:hAnsi="Wingdings"/>
      </w:rPr>
    </w:lvl>
  </w:abstractNum>
  <w:abstractNum w:abstractNumId="34" w15:restartNumberingAfterBreak="0">
    <w:nsid w:val="52247665"/>
    <w:multiLevelType w:val="multilevel"/>
    <w:tmpl w:val="52247665"/>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35" w15:restartNumberingAfterBreak="0">
    <w:nsid w:val="53762D78"/>
    <w:multiLevelType w:val="hybridMultilevel"/>
    <w:tmpl w:val="905E0168"/>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56C05A98"/>
    <w:multiLevelType w:val="hybridMultilevel"/>
    <w:tmpl w:val="B268BE0A"/>
    <w:lvl w:ilvl="0" w:tplc="04130001">
      <w:start w:val="1"/>
      <w:numFmt w:val="bullet"/>
      <w:lvlText w:val=""/>
      <w:lvlJc w:val="left"/>
      <w:pPr>
        <w:ind w:left="360" w:hanging="360"/>
      </w:pPr>
      <w:rPr>
        <w:rFonts w:hint="default" w:ascii="Symbol" w:hAnsi="Symbol"/>
        <w:color w:val="000000" w:themeColor="text1"/>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37" w15:restartNumberingAfterBreak="0">
    <w:nsid w:val="58D65FDA"/>
    <w:multiLevelType w:val="hybridMultilevel"/>
    <w:tmpl w:val="D7F2D66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8" w15:restartNumberingAfterBreak="0">
    <w:nsid w:val="5A610AD1"/>
    <w:multiLevelType w:val="hybridMultilevel"/>
    <w:tmpl w:val="EE6C673A"/>
    <w:lvl w:ilvl="0" w:tplc="A79E00FA">
      <w:start w:val="1"/>
      <w:numFmt w:val="bullet"/>
      <w:lvlText w:val=""/>
      <w:lvlJc w:val="left"/>
      <w:pPr>
        <w:ind w:left="720" w:hanging="360"/>
      </w:pPr>
      <w:rPr>
        <w:rFonts w:hint="default" w:ascii="Symbol" w:hAnsi="Symbol"/>
        <w:color w:val="000000" w:themeColor="text1"/>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9" w15:restartNumberingAfterBreak="0">
    <w:nsid w:val="5B1180CB"/>
    <w:multiLevelType w:val="hybridMultilevel"/>
    <w:tmpl w:val="FFFFFFFF"/>
    <w:lvl w:ilvl="0" w:tplc="7DC6A6FA">
      <w:start w:val="1"/>
      <w:numFmt w:val="bullet"/>
      <w:lvlText w:val=""/>
      <w:lvlJc w:val="left"/>
      <w:pPr>
        <w:ind w:left="720" w:hanging="360"/>
      </w:pPr>
      <w:rPr>
        <w:rFonts w:hint="default" w:ascii="Symbol" w:hAnsi="Symbol"/>
      </w:rPr>
    </w:lvl>
    <w:lvl w:ilvl="1" w:tplc="2D848F80">
      <w:start w:val="1"/>
      <w:numFmt w:val="bullet"/>
      <w:lvlText w:val="o"/>
      <w:lvlJc w:val="left"/>
      <w:pPr>
        <w:ind w:left="1440" w:hanging="360"/>
      </w:pPr>
      <w:rPr>
        <w:rFonts w:hint="default" w:ascii="Courier New" w:hAnsi="Courier New"/>
      </w:rPr>
    </w:lvl>
    <w:lvl w:ilvl="2" w:tplc="9E5CAEC6">
      <w:start w:val="1"/>
      <w:numFmt w:val="bullet"/>
      <w:lvlText w:val=""/>
      <w:lvlJc w:val="left"/>
      <w:pPr>
        <w:ind w:left="2160" w:hanging="360"/>
      </w:pPr>
      <w:rPr>
        <w:rFonts w:hint="default" w:ascii="Wingdings" w:hAnsi="Wingdings"/>
      </w:rPr>
    </w:lvl>
    <w:lvl w:ilvl="3" w:tplc="8B222130">
      <w:start w:val="1"/>
      <w:numFmt w:val="bullet"/>
      <w:lvlText w:val=""/>
      <w:lvlJc w:val="left"/>
      <w:pPr>
        <w:ind w:left="2880" w:hanging="360"/>
      </w:pPr>
      <w:rPr>
        <w:rFonts w:hint="default" w:ascii="Symbol" w:hAnsi="Symbol"/>
      </w:rPr>
    </w:lvl>
    <w:lvl w:ilvl="4" w:tplc="78E2E0EE">
      <w:start w:val="1"/>
      <w:numFmt w:val="bullet"/>
      <w:lvlText w:val="o"/>
      <w:lvlJc w:val="left"/>
      <w:pPr>
        <w:ind w:left="3600" w:hanging="360"/>
      </w:pPr>
      <w:rPr>
        <w:rFonts w:hint="default" w:ascii="Courier New" w:hAnsi="Courier New"/>
      </w:rPr>
    </w:lvl>
    <w:lvl w:ilvl="5" w:tplc="A50C489C">
      <w:start w:val="1"/>
      <w:numFmt w:val="bullet"/>
      <w:lvlText w:val=""/>
      <w:lvlJc w:val="left"/>
      <w:pPr>
        <w:ind w:left="4320" w:hanging="360"/>
      </w:pPr>
      <w:rPr>
        <w:rFonts w:hint="default" w:ascii="Wingdings" w:hAnsi="Wingdings"/>
      </w:rPr>
    </w:lvl>
    <w:lvl w:ilvl="6" w:tplc="10F4A192">
      <w:start w:val="1"/>
      <w:numFmt w:val="bullet"/>
      <w:lvlText w:val=""/>
      <w:lvlJc w:val="left"/>
      <w:pPr>
        <w:ind w:left="5040" w:hanging="360"/>
      </w:pPr>
      <w:rPr>
        <w:rFonts w:hint="default" w:ascii="Symbol" w:hAnsi="Symbol"/>
      </w:rPr>
    </w:lvl>
    <w:lvl w:ilvl="7" w:tplc="F3FED854">
      <w:start w:val="1"/>
      <w:numFmt w:val="bullet"/>
      <w:lvlText w:val="o"/>
      <w:lvlJc w:val="left"/>
      <w:pPr>
        <w:ind w:left="5760" w:hanging="360"/>
      </w:pPr>
      <w:rPr>
        <w:rFonts w:hint="default" w:ascii="Courier New" w:hAnsi="Courier New"/>
      </w:rPr>
    </w:lvl>
    <w:lvl w:ilvl="8" w:tplc="96549D26">
      <w:start w:val="1"/>
      <w:numFmt w:val="bullet"/>
      <w:lvlText w:val=""/>
      <w:lvlJc w:val="left"/>
      <w:pPr>
        <w:ind w:left="6480" w:hanging="360"/>
      </w:pPr>
      <w:rPr>
        <w:rFonts w:hint="default" w:ascii="Wingdings" w:hAnsi="Wingdings"/>
      </w:rPr>
    </w:lvl>
  </w:abstractNum>
  <w:abstractNum w:abstractNumId="40" w15:restartNumberingAfterBreak="0">
    <w:nsid w:val="5DE13855"/>
    <w:multiLevelType w:val="hybridMultilevel"/>
    <w:tmpl w:val="A4C0C6B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1" w15:restartNumberingAfterBreak="0">
    <w:nsid w:val="646000EF"/>
    <w:multiLevelType w:val="hybridMultilevel"/>
    <w:tmpl w:val="F0C2E5B4"/>
    <w:lvl w:ilvl="0" w:tplc="F0186FFE">
      <w:start w:val="1"/>
      <w:numFmt w:val="bullet"/>
      <w:lvlText w:val=""/>
      <w:lvlJc w:val="left"/>
      <w:pPr>
        <w:ind w:left="1020" w:hanging="360"/>
      </w:pPr>
      <w:rPr>
        <w:rFonts w:ascii="Symbol" w:hAnsi="Symbol"/>
      </w:rPr>
    </w:lvl>
    <w:lvl w:ilvl="1" w:tplc="C35C41F6">
      <w:start w:val="1"/>
      <w:numFmt w:val="bullet"/>
      <w:lvlText w:val=""/>
      <w:lvlJc w:val="left"/>
      <w:pPr>
        <w:ind w:left="1020" w:hanging="360"/>
      </w:pPr>
      <w:rPr>
        <w:rFonts w:ascii="Symbol" w:hAnsi="Symbol"/>
      </w:rPr>
    </w:lvl>
    <w:lvl w:ilvl="2" w:tplc="E5F20306">
      <w:start w:val="1"/>
      <w:numFmt w:val="bullet"/>
      <w:lvlText w:val=""/>
      <w:lvlJc w:val="left"/>
      <w:pPr>
        <w:ind w:left="1020" w:hanging="360"/>
      </w:pPr>
      <w:rPr>
        <w:rFonts w:ascii="Symbol" w:hAnsi="Symbol"/>
      </w:rPr>
    </w:lvl>
    <w:lvl w:ilvl="3" w:tplc="7BC82BFA">
      <w:start w:val="1"/>
      <w:numFmt w:val="bullet"/>
      <w:lvlText w:val=""/>
      <w:lvlJc w:val="left"/>
      <w:pPr>
        <w:ind w:left="1020" w:hanging="360"/>
      </w:pPr>
      <w:rPr>
        <w:rFonts w:ascii="Symbol" w:hAnsi="Symbol"/>
      </w:rPr>
    </w:lvl>
    <w:lvl w:ilvl="4" w:tplc="A19688EA">
      <w:start w:val="1"/>
      <w:numFmt w:val="bullet"/>
      <w:lvlText w:val=""/>
      <w:lvlJc w:val="left"/>
      <w:pPr>
        <w:ind w:left="1020" w:hanging="360"/>
      </w:pPr>
      <w:rPr>
        <w:rFonts w:ascii="Symbol" w:hAnsi="Symbol"/>
      </w:rPr>
    </w:lvl>
    <w:lvl w:ilvl="5" w:tplc="06F09320">
      <w:start w:val="1"/>
      <w:numFmt w:val="bullet"/>
      <w:lvlText w:val=""/>
      <w:lvlJc w:val="left"/>
      <w:pPr>
        <w:ind w:left="1020" w:hanging="360"/>
      </w:pPr>
      <w:rPr>
        <w:rFonts w:ascii="Symbol" w:hAnsi="Symbol"/>
      </w:rPr>
    </w:lvl>
    <w:lvl w:ilvl="6" w:tplc="962C9146">
      <w:start w:val="1"/>
      <w:numFmt w:val="bullet"/>
      <w:lvlText w:val=""/>
      <w:lvlJc w:val="left"/>
      <w:pPr>
        <w:ind w:left="1020" w:hanging="360"/>
      </w:pPr>
      <w:rPr>
        <w:rFonts w:ascii="Symbol" w:hAnsi="Symbol"/>
      </w:rPr>
    </w:lvl>
    <w:lvl w:ilvl="7" w:tplc="D8B653B6">
      <w:start w:val="1"/>
      <w:numFmt w:val="bullet"/>
      <w:lvlText w:val=""/>
      <w:lvlJc w:val="left"/>
      <w:pPr>
        <w:ind w:left="1020" w:hanging="360"/>
      </w:pPr>
      <w:rPr>
        <w:rFonts w:ascii="Symbol" w:hAnsi="Symbol"/>
      </w:rPr>
    </w:lvl>
    <w:lvl w:ilvl="8" w:tplc="E4B48D84">
      <w:start w:val="1"/>
      <w:numFmt w:val="bullet"/>
      <w:lvlText w:val=""/>
      <w:lvlJc w:val="left"/>
      <w:pPr>
        <w:ind w:left="1020" w:hanging="360"/>
      </w:pPr>
      <w:rPr>
        <w:rFonts w:ascii="Symbol" w:hAnsi="Symbol"/>
      </w:rPr>
    </w:lvl>
  </w:abstractNum>
  <w:abstractNum w:abstractNumId="42" w15:restartNumberingAfterBreak="0">
    <w:nsid w:val="66BD1E2B"/>
    <w:multiLevelType w:val="hybridMultilevel"/>
    <w:tmpl w:val="42D41BD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3" w15:restartNumberingAfterBreak="0">
    <w:nsid w:val="674C2932"/>
    <w:multiLevelType w:val="hybridMultilevel"/>
    <w:tmpl w:val="1A220D9E"/>
    <w:lvl w:ilvl="0" w:tplc="A774835A">
      <w:start w:val="1"/>
      <w:numFmt w:val="bullet"/>
      <w:lvlText w:val=""/>
      <w:lvlJc w:val="left"/>
      <w:pPr>
        <w:ind w:left="720" w:hanging="360"/>
      </w:pPr>
      <w:rPr>
        <w:rFonts w:ascii="Symbol" w:hAnsi="Symbol"/>
      </w:rPr>
    </w:lvl>
    <w:lvl w:ilvl="1" w:tplc="75EC5FD6">
      <w:start w:val="1"/>
      <w:numFmt w:val="bullet"/>
      <w:lvlText w:val=""/>
      <w:lvlJc w:val="left"/>
      <w:pPr>
        <w:ind w:left="720" w:hanging="360"/>
      </w:pPr>
      <w:rPr>
        <w:rFonts w:ascii="Symbol" w:hAnsi="Symbol"/>
      </w:rPr>
    </w:lvl>
    <w:lvl w:ilvl="2" w:tplc="F182C968">
      <w:start w:val="1"/>
      <w:numFmt w:val="bullet"/>
      <w:lvlText w:val=""/>
      <w:lvlJc w:val="left"/>
      <w:pPr>
        <w:ind w:left="720" w:hanging="360"/>
      </w:pPr>
      <w:rPr>
        <w:rFonts w:ascii="Symbol" w:hAnsi="Symbol"/>
      </w:rPr>
    </w:lvl>
    <w:lvl w:ilvl="3" w:tplc="3356CEB6">
      <w:start w:val="1"/>
      <w:numFmt w:val="bullet"/>
      <w:lvlText w:val=""/>
      <w:lvlJc w:val="left"/>
      <w:pPr>
        <w:ind w:left="720" w:hanging="360"/>
      </w:pPr>
      <w:rPr>
        <w:rFonts w:ascii="Symbol" w:hAnsi="Symbol"/>
      </w:rPr>
    </w:lvl>
    <w:lvl w:ilvl="4" w:tplc="A4D29694">
      <w:start w:val="1"/>
      <w:numFmt w:val="bullet"/>
      <w:lvlText w:val=""/>
      <w:lvlJc w:val="left"/>
      <w:pPr>
        <w:ind w:left="720" w:hanging="360"/>
      </w:pPr>
      <w:rPr>
        <w:rFonts w:ascii="Symbol" w:hAnsi="Symbol"/>
      </w:rPr>
    </w:lvl>
    <w:lvl w:ilvl="5" w:tplc="3028C366">
      <w:start w:val="1"/>
      <w:numFmt w:val="bullet"/>
      <w:lvlText w:val=""/>
      <w:lvlJc w:val="left"/>
      <w:pPr>
        <w:ind w:left="720" w:hanging="360"/>
      </w:pPr>
      <w:rPr>
        <w:rFonts w:ascii="Symbol" w:hAnsi="Symbol"/>
      </w:rPr>
    </w:lvl>
    <w:lvl w:ilvl="6" w:tplc="DA3A7CB0">
      <w:start w:val="1"/>
      <w:numFmt w:val="bullet"/>
      <w:lvlText w:val=""/>
      <w:lvlJc w:val="left"/>
      <w:pPr>
        <w:ind w:left="720" w:hanging="360"/>
      </w:pPr>
      <w:rPr>
        <w:rFonts w:ascii="Symbol" w:hAnsi="Symbol"/>
      </w:rPr>
    </w:lvl>
    <w:lvl w:ilvl="7" w:tplc="FC0CED2C">
      <w:start w:val="1"/>
      <w:numFmt w:val="bullet"/>
      <w:lvlText w:val=""/>
      <w:lvlJc w:val="left"/>
      <w:pPr>
        <w:ind w:left="720" w:hanging="360"/>
      </w:pPr>
      <w:rPr>
        <w:rFonts w:ascii="Symbol" w:hAnsi="Symbol"/>
      </w:rPr>
    </w:lvl>
    <w:lvl w:ilvl="8" w:tplc="706A349E">
      <w:start w:val="1"/>
      <w:numFmt w:val="bullet"/>
      <w:lvlText w:val=""/>
      <w:lvlJc w:val="left"/>
      <w:pPr>
        <w:ind w:left="720" w:hanging="360"/>
      </w:pPr>
      <w:rPr>
        <w:rFonts w:ascii="Symbol" w:hAnsi="Symbol"/>
      </w:rPr>
    </w:lvl>
  </w:abstractNum>
  <w:abstractNum w:abstractNumId="44" w15:restartNumberingAfterBreak="0">
    <w:nsid w:val="68FB5E80"/>
    <w:multiLevelType w:val="hybridMultilevel"/>
    <w:tmpl w:val="FFFFFFFF"/>
    <w:lvl w:ilvl="0" w:tplc="4E48A2F0">
      <w:start w:val="1"/>
      <w:numFmt w:val="bullet"/>
      <w:lvlText w:val=""/>
      <w:lvlJc w:val="left"/>
      <w:pPr>
        <w:ind w:left="720" w:hanging="360"/>
      </w:pPr>
      <w:rPr>
        <w:rFonts w:hint="default" w:ascii="Symbol" w:hAnsi="Symbol"/>
      </w:rPr>
    </w:lvl>
    <w:lvl w:ilvl="1" w:tplc="6A14E70A">
      <w:start w:val="1"/>
      <w:numFmt w:val="bullet"/>
      <w:lvlText w:val="o"/>
      <w:lvlJc w:val="left"/>
      <w:pPr>
        <w:ind w:left="1440" w:hanging="360"/>
      </w:pPr>
      <w:rPr>
        <w:rFonts w:hint="default" w:ascii="Courier New" w:hAnsi="Courier New"/>
      </w:rPr>
    </w:lvl>
    <w:lvl w:ilvl="2" w:tplc="06BCD6F6">
      <w:start w:val="1"/>
      <w:numFmt w:val="bullet"/>
      <w:lvlText w:val=""/>
      <w:lvlJc w:val="left"/>
      <w:pPr>
        <w:ind w:left="2160" w:hanging="360"/>
      </w:pPr>
      <w:rPr>
        <w:rFonts w:hint="default" w:ascii="Wingdings" w:hAnsi="Wingdings"/>
      </w:rPr>
    </w:lvl>
    <w:lvl w:ilvl="3" w:tplc="2C10C8A2">
      <w:start w:val="1"/>
      <w:numFmt w:val="bullet"/>
      <w:lvlText w:val=""/>
      <w:lvlJc w:val="left"/>
      <w:pPr>
        <w:ind w:left="2880" w:hanging="360"/>
      </w:pPr>
      <w:rPr>
        <w:rFonts w:hint="default" w:ascii="Symbol" w:hAnsi="Symbol"/>
      </w:rPr>
    </w:lvl>
    <w:lvl w:ilvl="4" w:tplc="AB36CF5A">
      <w:start w:val="1"/>
      <w:numFmt w:val="bullet"/>
      <w:lvlText w:val="o"/>
      <w:lvlJc w:val="left"/>
      <w:pPr>
        <w:ind w:left="3600" w:hanging="360"/>
      </w:pPr>
      <w:rPr>
        <w:rFonts w:hint="default" w:ascii="Courier New" w:hAnsi="Courier New"/>
      </w:rPr>
    </w:lvl>
    <w:lvl w:ilvl="5" w:tplc="6F14B526">
      <w:start w:val="1"/>
      <w:numFmt w:val="bullet"/>
      <w:lvlText w:val=""/>
      <w:lvlJc w:val="left"/>
      <w:pPr>
        <w:ind w:left="4320" w:hanging="360"/>
      </w:pPr>
      <w:rPr>
        <w:rFonts w:hint="default" w:ascii="Wingdings" w:hAnsi="Wingdings"/>
      </w:rPr>
    </w:lvl>
    <w:lvl w:ilvl="6" w:tplc="E5906274">
      <w:start w:val="1"/>
      <w:numFmt w:val="bullet"/>
      <w:lvlText w:val=""/>
      <w:lvlJc w:val="left"/>
      <w:pPr>
        <w:ind w:left="5040" w:hanging="360"/>
      </w:pPr>
      <w:rPr>
        <w:rFonts w:hint="default" w:ascii="Symbol" w:hAnsi="Symbol"/>
      </w:rPr>
    </w:lvl>
    <w:lvl w:ilvl="7" w:tplc="6F0489A2">
      <w:start w:val="1"/>
      <w:numFmt w:val="bullet"/>
      <w:lvlText w:val="o"/>
      <w:lvlJc w:val="left"/>
      <w:pPr>
        <w:ind w:left="5760" w:hanging="360"/>
      </w:pPr>
      <w:rPr>
        <w:rFonts w:hint="default" w:ascii="Courier New" w:hAnsi="Courier New"/>
      </w:rPr>
    </w:lvl>
    <w:lvl w:ilvl="8" w:tplc="B70CF604">
      <w:start w:val="1"/>
      <w:numFmt w:val="bullet"/>
      <w:lvlText w:val=""/>
      <w:lvlJc w:val="left"/>
      <w:pPr>
        <w:ind w:left="6480" w:hanging="360"/>
      </w:pPr>
      <w:rPr>
        <w:rFonts w:hint="default" w:ascii="Wingdings" w:hAnsi="Wingdings"/>
      </w:rPr>
    </w:lvl>
  </w:abstractNum>
  <w:abstractNum w:abstractNumId="45" w15:restartNumberingAfterBreak="0">
    <w:nsid w:val="6BE6DD0F"/>
    <w:multiLevelType w:val="hybridMultilevel"/>
    <w:tmpl w:val="FFFFFFFF"/>
    <w:lvl w:ilvl="0" w:tplc="E9502F16">
      <w:start w:val="1"/>
      <w:numFmt w:val="bullet"/>
      <w:lvlText w:val=""/>
      <w:lvlJc w:val="left"/>
      <w:pPr>
        <w:ind w:left="720" w:hanging="360"/>
      </w:pPr>
      <w:rPr>
        <w:rFonts w:hint="default" w:ascii="Symbol" w:hAnsi="Symbol"/>
      </w:rPr>
    </w:lvl>
    <w:lvl w:ilvl="1" w:tplc="BAC6BE34">
      <w:start w:val="1"/>
      <w:numFmt w:val="bullet"/>
      <w:lvlText w:val="o"/>
      <w:lvlJc w:val="left"/>
      <w:pPr>
        <w:ind w:left="1440" w:hanging="360"/>
      </w:pPr>
      <w:rPr>
        <w:rFonts w:hint="default" w:ascii="Courier New" w:hAnsi="Courier New"/>
      </w:rPr>
    </w:lvl>
    <w:lvl w:ilvl="2" w:tplc="515210A8">
      <w:start w:val="1"/>
      <w:numFmt w:val="bullet"/>
      <w:lvlText w:val=""/>
      <w:lvlJc w:val="left"/>
      <w:pPr>
        <w:ind w:left="2160" w:hanging="360"/>
      </w:pPr>
      <w:rPr>
        <w:rFonts w:hint="default" w:ascii="Wingdings" w:hAnsi="Wingdings"/>
      </w:rPr>
    </w:lvl>
    <w:lvl w:ilvl="3" w:tplc="7B26F7A8">
      <w:start w:val="1"/>
      <w:numFmt w:val="bullet"/>
      <w:lvlText w:val=""/>
      <w:lvlJc w:val="left"/>
      <w:pPr>
        <w:ind w:left="2880" w:hanging="360"/>
      </w:pPr>
      <w:rPr>
        <w:rFonts w:hint="default" w:ascii="Symbol" w:hAnsi="Symbol"/>
      </w:rPr>
    </w:lvl>
    <w:lvl w:ilvl="4" w:tplc="7B1204AA">
      <w:start w:val="1"/>
      <w:numFmt w:val="bullet"/>
      <w:lvlText w:val="o"/>
      <w:lvlJc w:val="left"/>
      <w:pPr>
        <w:ind w:left="3600" w:hanging="360"/>
      </w:pPr>
      <w:rPr>
        <w:rFonts w:hint="default" w:ascii="Courier New" w:hAnsi="Courier New"/>
      </w:rPr>
    </w:lvl>
    <w:lvl w:ilvl="5" w:tplc="47F034A2">
      <w:start w:val="1"/>
      <w:numFmt w:val="bullet"/>
      <w:lvlText w:val=""/>
      <w:lvlJc w:val="left"/>
      <w:pPr>
        <w:ind w:left="4320" w:hanging="360"/>
      </w:pPr>
      <w:rPr>
        <w:rFonts w:hint="default" w:ascii="Wingdings" w:hAnsi="Wingdings"/>
      </w:rPr>
    </w:lvl>
    <w:lvl w:ilvl="6" w:tplc="8614458A">
      <w:start w:val="1"/>
      <w:numFmt w:val="bullet"/>
      <w:lvlText w:val=""/>
      <w:lvlJc w:val="left"/>
      <w:pPr>
        <w:ind w:left="5040" w:hanging="360"/>
      </w:pPr>
      <w:rPr>
        <w:rFonts w:hint="default" w:ascii="Symbol" w:hAnsi="Symbol"/>
      </w:rPr>
    </w:lvl>
    <w:lvl w:ilvl="7" w:tplc="2CD41446">
      <w:start w:val="1"/>
      <w:numFmt w:val="bullet"/>
      <w:lvlText w:val="o"/>
      <w:lvlJc w:val="left"/>
      <w:pPr>
        <w:ind w:left="5760" w:hanging="360"/>
      </w:pPr>
      <w:rPr>
        <w:rFonts w:hint="default" w:ascii="Courier New" w:hAnsi="Courier New"/>
      </w:rPr>
    </w:lvl>
    <w:lvl w:ilvl="8" w:tplc="32EE2FEE">
      <w:start w:val="1"/>
      <w:numFmt w:val="bullet"/>
      <w:lvlText w:val=""/>
      <w:lvlJc w:val="left"/>
      <w:pPr>
        <w:ind w:left="6480" w:hanging="360"/>
      </w:pPr>
      <w:rPr>
        <w:rFonts w:hint="default" w:ascii="Wingdings" w:hAnsi="Wingdings"/>
      </w:rPr>
    </w:lvl>
  </w:abstractNum>
  <w:abstractNum w:abstractNumId="46" w15:restartNumberingAfterBreak="0">
    <w:nsid w:val="6CB65B42"/>
    <w:multiLevelType w:val="hybridMultilevel"/>
    <w:tmpl w:val="FFFFFFFF"/>
    <w:lvl w:ilvl="0" w:tplc="BA283B8C">
      <w:start w:val="1"/>
      <w:numFmt w:val="bullet"/>
      <w:lvlText w:val=""/>
      <w:lvlJc w:val="left"/>
      <w:pPr>
        <w:ind w:left="720" w:hanging="360"/>
      </w:pPr>
      <w:rPr>
        <w:rFonts w:hint="default" w:ascii="Symbol" w:hAnsi="Symbol"/>
      </w:rPr>
    </w:lvl>
    <w:lvl w:ilvl="1" w:tplc="D2AC8FA0">
      <w:start w:val="1"/>
      <w:numFmt w:val="bullet"/>
      <w:lvlText w:val="o"/>
      <w:lvlJc w:val="left"/>
      <w:pPr>
        <w:ind w:left="1440" w:hanging="360"/>
      </w:pPr>
      <w:rPr>
        <w:rFonts w:hint="default" w:ascii="Courier New" w:hAnsi="Courier New"/>
      </w:rPr>
    </w:lvl>
    <w:lvl w:ilvl="2" w:tplc="7C264318">
      <w:start w:val="1"/>
      <w:numFmt w:val="bullet"/>
      <w:lvlText w:val=""/>
      <w:lvlJc w:val="left"/>
      <w:pPr>
        <w:ind w:left="2160" w:hanging="360"/>
      </w:pPr>
      <w:rPr>
        <w:rFonts w:hint="default" w:ascii="Wingdings" w:hAnsi="Wingdings"/>
      </w:rPr>
    </w:lvl>
    <w:lvl w:ilvl="3" w:tplc="6CFEC186">
      <w:start w:val="1"/>
      <w:numFmt w:val="bullet"/>
      <w:lvlText w:val=""/>
      <w:lvlJc w:val="left"/>
      <w:pPr>
        <w:ind w:left="2880" w:hanging="360"/>
      </w:pPr>
      <w:rPr>
        <w:rFonts w:hint="default" w:ascii="Symbol" w:hAnsi="Symbol"/>
      </w:rPr>
    </w:lvl>
    <w:lvl w:ilvl="4" w:tplc="DAD81774">
      <w:start w:val="1"/>
      <w:numFmt w:val="bullet"/>
      <w:lvlText w:val="o"/>
      <w:lvlJc w:val="left"/>
      <w:pPr>
        <w:ind w:left="3600" w:hanging="360"/>
      </w:pPr>
      <w:rPr>
        <w:rFonts w:hint="default" w:ascii="Courier New" w:hAnsi="Courier New"/>
      </w:rPr>
    </w:lvl>
    <w:lvl w:ilvl="5" w:tplc="034EFF24">
      <w:start w:val="1"/>
      <w:numFmt w:val="bullet"/>
      <w:lvlText w:val=""/>
      <w:lvlJc w:val="left"/>
      <w:pPr>
        <w:ind w:left="4320" w:hanging="360"/>
      </w:pPr>
      <w:rPr>
        <w:rFonts w:hint="default" w:ascii="Wingdings" w:hAnsi="Wingdings"/>
      </w:rPr>
    </w:lvl>
    <w:lvl w:ilvl="6" w:tplc="ABBCCE98">
      <w:start w:val="1"/>
      <w:numFmt w:val="bullet"/>
      <w:lvlText w:val=""/>
      <w:lvlJc w:val="left"/>
      <w:pPr>
        <w:ind w:left="5040" w:hanging="360"/>
      </w:pPr>
      <w:rPr>
        <w:rFonts w:hint="default" w:ascii="Symbol" w:hAnsi="Symbol"/>
      </w:rPr>
    </w:lvl>
    <w:lvl w:ilvl="7" w:tplc="496895AC">
      <w:start w:val="1"/>
      <w:numFmt w:val="bullet"/>
      <w:lvlText w:val="o"/>
      <w:lvlJc w:val="left"/>
      <w:pPr>
        <w:ind w:left="5760" w:hanging="360"/>
      </w:pPr>
      <w:rPr>
        <w:rFonts w:hint="default" w:ascii="Courier New" w:hAnsi="Courier New"/>
      </w:rPr>
    </w:lvl>
    <w:lvl w:ilvl="8" w:tplc="58BEFED4">
      <w:start w:val="1"/>
      <w:numFmt w:val="bullet"/>
      <w:lvlText w:val=""/>
      <w:lvlJc w:val="left"/>
      <w:pPr>
        <w:ind w:left="6480" w:hanging="360"/>
      </w:pPr>
      <w:rPr>
        <w:rFonts w:hint="default" w:ascii="Wingdings" w:hAnsi="Wingdings"/>
      </w:rPr>
    </w:lvl>
  </w:abstractNum>
  <w:abstractNum w:abstractNumId="47" w15:restartNumberingAfterBreak="0">
    <w:nsid w:val="6DC5710B"/>
    <w:multiLevelType w:val="hybridMultilevel"/>
    <w:tmpl w:val="E976D3A8"/>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48" w15:restartNumberingAfterBreak="0">
    <w:nsid w:val="6E283F50"/>
    <w:multiLevelType w:val="multilevel"/>
    <w:tmpl w:val="6E283F5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49" w15:restartNumberingAfterBreak="0">
    <w:nsid w:val="6FDC4525"/>
    <w:multiLevelType w:val="hybridMultilevel"/>
    <w:tmpl w:val="FFFFFFFF"/>
    <w:lvl w:ilvl="0" w:tplc="6C5ECDAA">
      <w:start w:val="1"/>
      <w:numFmt w:val="bullet"/>
      <w:lvlText w:val=""/>
      <w:lvlJc w:val="left"/>
      <w:pPr>
        <w:ind w:left="720" w:hanging="360"/>
      </w:pPr>
      <w:rPr>
        <w:rFonts w:hint="default" w:ascii="Symbol" w:hAnsi="Symbol"/>
      </w:rPr>
    </w:lvl>
    <w:lvl w:ilvl="1" w:tplc="9D8CAE86">
      <w:start w:val="1"/>
      <w:numFmt w:val="bullet"/>
      <w:lvlText w:val="o"/>
      <w:lvlJc w:val="left"/>
      <w:pPr>
        <w:ind w:left="1440" w:hanging="360"/>
      </w:pPr>
      <w:rPr>
        <w:rFonts w:hint="default" w:ascii="Courier New" w:hAnsi="Courier New"/>
      </w:rPr>
    </w:lvl>
    <w:lvl w:ilvl="2" w:tplc="D8F84D7C">
      <w:start w:val="1"/>
      <w:numFmt w:val="bullet"/>
      <w:lvlText w:val=""/>
      <w:lvlJc w:val="left"/>
      <w:pPr>
        <w:ind w:left="2160" w:hanging="360"/>
      </w:pPr>
      <w:rPr>
        <w:rFonts w:hint="default" w:ascii="Wingdings" w:hAnsi="Wingdings"/>
      </w:rPr>
    </w:lvl>
    <w:lvl w:ilvl="3" w:tplc="DC4015A8">
      <w:start w:val="1"/>
      <w:numFmt w:val="bullet"/>
      <w:lvlText w:val=""/>
      <w:lvlJc w:val="left"/>
      <w:pPr>
        <w:ind w:left="2880" w:hanging="360"/>
      </w:pPr>
      <w:rPr>
        <w:rFonts w:hint="default" w:ascii="Symbol" w:hAnsi="Symbol"/>
      </w:rPr>
    </w:lvl>
    <w:lvl w:ilvl="4" w:tplc="44A28962">
      <w:start w:val="1"/>
      <w:numFmt w:val="bullet"/>
      <w:lvlText w:val="o"/>
      <w:lvlJc w:val="left"/>
      <w:pPr>
        <w:ind w:left="3600" w:hanging="360"/>
      </w:pPr>
      <w:rPr>
        <w:rFonts w:hint="default" w:ascii="Courier New" w:hAnsi="Courier New"/>
      </w:rPr>
    </w:lvl>
    <w:lvl w:ilvl="5" w:tplc="0EE858B4">
      <w:start w:val="1"/>
      <w:numFmt w:val="bullet"/>
      <w:lvlText w:val=""/>
      <w:lvlJc w:val="left"/>
      <w:pPr>
        <w:ind w:left="4320" w:hanging="360"/>
      </w:pPr>
      <w:rPr>
        <w:rFonts w:hint="default" w:ascii="Wingdings" w:hAnsi="Wingdings"/>
      </w:rPr>
    </w:lvl>
    <w:lvl w:ilvl="6" w:tplc="570E2DA4">
      <w:start w:val="1"/>
      <w:numFmt w:val="bullet"/>
      <w:lvlText w:val=""/>
      <w:lvlJc w:val="left"/>
      <w:pPr>
        <w:ind w:left="5040" w:hanging="360"/>
      </w:pPr>
      <w:rPr>
        <w:rFonts w:hint="default" w:ascii="Symbol" w:hAnsi="Symbol"/>
      </w:rPr>
    </w:lvl>
    <w:lvl w:ilvl="7" w:tplc="34C83FCA">
      <w:start w:val="1"/>
      <w:numFmt w:val="bullet"/>
      <w:lvlText w:val="o"/>
      <w:lvlJc w:val="left"/>
      <w:pPr>
        <w:ind w:left="5760" w:hanging="360"/>
      </w:pPr>
      <w:rPr>
        <w:rFonts w:hint="default" w:ascii="Courier New" w:hAnsi="Courier New"/>
      </w:rPr>
    </w:lvl>
    <w:lvl w:ilvl="8" w:tplc="BBF8AEEC">
      <w:start w:val="1"/>
      <w:numFmt w:val="bullet"/>
      <w:lvlText w:val=""/>
      <w:lvlJc w:val="left"/>
      <w:pPr>
        <w:ind w:left="6480" w:hanging="360"/>
      </w:pPr>
      <w:rPr>
        <w:rFonts w:hint="default" w:ascii="Wingdings" w:hAnsi="Wingdings"/>
      </w:rPr>
    </w:lvl>
  </w:abstractNum>
  <w:abstractNum w:abstractNumId="50" w15:restartNumberingAfterBreak="0">
    <w:nsid w:val="706646DC"/>
    <w:multiLevelType w:val="multilevel"/>
    <w:tmpl w:val="5504EB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1" w15:restartNumberingAfterBreak="0">
    <w:nsid w:val="70C17150"/>
    <w:multiLevelType w:val="hybridMultilevel"/>
    <w:tmpl w:val="BE40304C"/>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52" w15:restartNumberingAfterBreak="0">
    <w:nsid w:val="72B3200E"/>
    <w:multiLevelType w:val="hybridMultilevel"/>
    <w:tmpl w:val="E106613A"/>
    <w:lvl w:ilvl="0" w:tplc="44C0F992">
      <w:start w:val="1"/>
      <w:numFmt w:val="bullet"/>
      <w:lvlText w:val=""/>
      <w:lvlJc w:val="left"/>
      <w:pPr>
        <w:ind w:left="720" w:hanging="360"/>
      </w:pPr>
      <w:rPr>
        <w:rFonts w:ascii="Symbol" w:hAnsi="Symbol"/>
      </w:rPr>
    </w:lvl>
    <w:lvl w:ilvl="1" w:tplc="035C1B72">
      <w:start w:val="1"/>
      <w:numFmt w:val="bullet"/>
      <w:lvlText w:val=""/>
      <w:lvlJc w:val="left"/>
      <w:pPr>
        <w:ind w:left="720" w:hanging="360"/>
      </w:pPr>
      <w:rPr>
        <w:rFonts w:ascii="Symbol" w:hAnsi="Symbol"/>
      </w:rPr>
    </w:lvl>
    <w:lvl w:ilvl="2" w:tplc="45C61A5C">
      <w:start w:val="1"/>
      <w:numFmt w:val="bullet"/>
      <w:lvlText w:val=""/>
      <w:lvlJc w:val="left"/>
      <w:pPr>
        <w:ind w:left="720" w:hanging="360"/>
      </w:pPr>
      <w:rPr>
        <w:rFonts w:ascii="Symbol" w:hAnsi="Symbol"/>
      </w:rPr>
    </w:lvl>
    <w:lvl w:ilvl="3" w:tplc="B342755C">
      <w:start w:val="1"/>
      <w:numFmt w:val="bullet"/>
      <w:lvlText w:val=""/>
      <w:lvlJc w:val="left"/>
      <w:pPr>
        <w:ind w:left="720" w:hanging="360"/>
      </w:pPr>
      <w:rPr>
        <w:rFonts w:ascii="Symbol" w:hAnsi="Symbol"/>
      </w:rPr>
    </w:lvl>
    <w:lvl w:ilvl="4" w:tplc="C8CE2288">
      <w:start w:val="1"/>
      <w:numFmt w:val="bullet"/>
      <w:lvlText w:val=""/>
      <w:lvlJc w:val="left"/>
      <w:pPr>
        <w:ind w:left="720" w:hanging="360"/>
      </w:pPr>
      <w:rPr>
        <w:rFonts w:ascii="Symbol" w:hAnsi="Symbol"/>
      </w:rPr>
    </w:lvl>
    <w:lvl w:ilvl="5" w:tplc="37FE5918">
      <w:start w:val="1"/>
      <w:numFmt w:val="bullet"/>
      <w:lvlText w:val=""/>
      <w:lvlJc w:val="left"/>
      <w:pPr>
        <w:ind w:left="720" w:hanging="360"/>
      </w:pPr>
      <w:rPr>
        <w:rFonts w:ascii="Symbol" w:hAnsi="Symbol"/>
      </w:rPr>
    </w:lvl>
    <w:lvl w:ilvl="6" w:tplc="42785F98">
      <w:start w:val="1"/>
      <w:numFmt w:val="bullet"/>
      <w:lvlText w:val=""/>
      <w:lvlJc w:val="left"/>
      <w:pPr>
        <w:ind w:left="720" w:hanging="360"/>
      </w:pPr>
      <w:rPr>
        <w:rFonts w:ascii="Symbol" w:hAnsi="Symbol"/>
      </w:rPr>
    </w:lvl>
    <w:lvl w:ilvl="7" w:tplc="E9167B08">
      <w:start w:val="1"/>
      <w:numFmt w:val="bullet"/>
      <w:lvlText w:val=""/>
      <w:lvlJc w:val="left"/>
      <w:pPr>
        <w:ind w:left="720" w:hanging="360"/>
      </w:pPr>
      <w:rPr>
        <w:rFonts w:ascii="Symbol" w:hAnsi="Symbol"/>
      </w:rPr>
    </w:lvl>
    <w:lvl w:ilvl="8" w:tplc="5B52AC08">
      <w:start w:val="1"/>
      <w:numFmt w:val="bullet"/>
      <w:lvlText w:val=""/>
      <w:lvlJc w:val="left"/>
      <w:pPr>
        <w:ind w:left="720" w:hanging="360"/>
      </w:pPr>
      <w:rPr>
        <w:rFonts w:ascii="Symbol" w:hAnsi="Symbol"/>
      </w:rPr>
    </w:lvl>
  </w:abstractNum>
  <w:abstractNum w:abstractNumId="53" w15:restartNumberingAfterBreak="0">
    <w:nsid w:val="785A6DCF"/>
    <w:multiLevelType w:val="multilevel"/>
    <w:tmpl w:val="F90A7E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4" w15:restartNumberingAfterBreak="0">
    <w:nsid w:val="7B361AC0"/>
    <w:multiLevelType w:val="hybridMultilevel"/>
    <w:tmpl w:val="F4085A12"/>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55" w15:restartNumberingAfterBreak="0">
    <w:nsid w:val="7B99EEEC"/>
    <w:multiLevelType w:val="hybridMultilevel"/>
    <w:tmpl w:val="FFFFFFFF"/>
    <w:lvl w:ilvl="0" w:tplc="645ECCA8">
      <w:start w:val="1"/>
      <w:numFmt w:val="bullet"/>
      <w:lvlText w:val="·"/>
      <w:lvlJc w:val="left"/>
      <w:pPr>
        <w:ind w:left="720" w:hanging="360"/>
      </w:pPr>
      <w:rPr>
        <w:rFonts w:hint="default" w:ascii="Symbol" w:hAnsi="Symbol"/>
      </w:rPr>
    </w:lvl>
    <w:lvl w:ilvl="1" w:tplc="FE92D518">
      <w:start w:val="1"/>
      <w:numFmt w:val="bullet"/>
      <w:lvlText w:val="o"/>
      <w:lvlJc w:val="left"/>
      <w:pPr>
        <w:ind w:left="1440" w:hanging="360"/>
      </w:pPr>
      <w:rPr>
        <w:rFonts w:hint="default" w:ascii="Courier New" w:hAnsi="Courier New"/>
      </w:rPr>
    </w:lvl>
    <w:lvl w:ilvl="2" w:tplc="7AE8A216">
      <w:start w:val="1"/>
      <w:numFmt w:val="bullet"/>
      <w:lvlText w:val=""/>
      <w:lvlJc w:val="left"/>
      <w:pPr>
        <w:ind w:left="2160" w:hanging="360"/>
      </w:pPr>
      <w:rPr>
        <w:rFonts w:hint="default" w:ascii="Wingdings" w:hAnsi="Wingdings"/>
      </w:rPr>
    </w:lvl>
    <w:lvl w:ilvl="3" w:tplc="B3D8EF96">
      <w:start w:val="1"/>
      <w:numFmt w:val="bullet"/>
      <w:lvlText w:val=""/>
      <w:lvlJc w:val="left"/>
      <w:pPr>
        <w:ind w:left="2880" w:hanging="360"/>
      </w:pPr>
      <w:rPr>
        <w:rFonts w:hint="default" w:ascii="Symbol" w:hAnsi="Symbol"/>
      </w:rPr>
    </w:lvl>
    <w:lvl w:ilvl="4" w:tplc="D778D2BC">
      <w:start w:val="1"/>
      <w:numFmt w:val="bullet"/>
      <w:lvlText w:val="o"/>
      <w:lvlJc w:val="left"/>
      <w:pPr>
        <w:ind w:left="3600" w:hanging="360"/>
      </w:pPr>
      <w:rPr>
        <w:rFonts w:hint="default" w:ascii="Courier New" w:hAnsi="Courier New"/>
      </w:rPr>
    </w:lvl>
    <w:lvl w:ilvl="5" w:tplc="376A406E">
      <w:start w:val="1"/>
      <w:numFmt w:val="bullet"/>
      <w:lvlText w:val=""/>
      <w:lvlJc w:val="left"/>
      <w:pPr>
        <w:ind w:left="4320" w:hanging="360"/>
      </w:pPr>
      <w:rPr>
        <w:rFonts w:hint="default" w:ascii="Wingdings" w:hAnsi="Wingdings"/>
      </w:rPr>
    </w:lvl>
    <w:lvl w:ilvl="6" w:tplc="2B220D96">
      <w:start w:val="1"/>
      <w:numFmt w:val="bullet"/>
      <w:lvlText w:val=""/>
      <w:lvlJc w:val="left"/>
      <w:pPr>
        <w:ind w:left="5040" w:hanging="360"/>
      </w:pPr>
      <w:rPr>
        <w:rFonts w:hint="default" w:ascii="Symbol" w:hAnsi="Symbol"/>
      </w:rPr>
    </w:lvl>
    <w:lvl w:ilvl="7" w:tplc="A2AE7E36">
      <w:start w:val="1"/>
      <w:numFmt w:val="bullet"/>
      <w:lvlText w:val="o"/>
      <w:lvlJc w:val="left"/>
      <w:pPr>
        <w:ind w:left="5760" w:hanging="360"/>
      </w:pPr>
      <w:rPr>
        <w:rFonts w:hint="default" w:ascii="Courier New" w:hAnsi="Courier New"/>
      </w:rPr>
    </w:lvl>
    <w:lvl w:ilvl="8" w:tplc="4AF891EE">
      <w:start w:val="1"/>
      <w:numFmt w:val="bullet"/>
      <w:lvlText w:val=""/>
      <w:lvlJc w:val="left"/>
      <w:pPr>
        <w:ind w:left="6480" w:hanging="360"/>
      </w:pPr>
      <w:rPr>
        <w:rFonts w:hint="default" w:ascii="Wingdings" w:hAnsi="Wingdings"/>
      </w:rPr>
    </w:lvl>
  </w:abstractNum>
  <w:num w:numId="1" w16cid:durableId="1332022163">
    <w:abstractNumId w:val="39"/>
  </w:num>
  <w:num w:numId="2" w16cid:durableId="955939746">
    <w:abstractNumId w:val="46"/>
  </w:num>
  <w:num w:numId="3" w16cid:durableId="2099404903">
    <w:abstractNumId w:val="23"/>
  </w:num>
  <w:num w:numId="4" w16cid:durableId="133106935">
    <w:abstractNumId w:val="34"/>
  </w:num>
  <w:num w:numId="5" w16cid:durableId="827939883">
    <w:abstractNumId w:val="48"/>
  </w:num>
  <w:num w:numId="6" w16cid:durableId="2051105994">
    <w:abstractNumId w:val="37"/>
  </w:num>
  <w:num w:numId="7" w16cid:durableId="627512396">
    <w:abstractNumId w:val="38"/>
  </w:num>
  <w:num w:numId="8" w16cid:durableId="366880591">
    <w:abstractNumId w:val="21"/>
  </w:num>
  <w:num w:numId="9" w16cid:durableId="1578706838">
    <w:abstractNumId w:val="51"/>
  </w:num>
  <w:num w:numId="10" w16cid:durableId="93247356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3832688">
    <w:abstractNumId w:val="41"/>
  </w:num>
  <w:num w:numId="12" w16cid:durableId="881020688">
    <w:abstractNumId w:val="40"/>
  </w:num>
  <w:num w:numId="13" w16cid:durableId="138806980">
    <w:abstractNumId w:val="55"/>
  </w:num>
  <w:num w:numId="14" w16cid:durableId="1622222981">
    <w:abstractNumId w:val="15"/>
  </w:num>
  <w:num w:numId="15" w16cid:durableId="1294869148">
    <w:abstractNumId w:val="32"/>
  </w:num>
  <w:num w:numId="16" w16cid:durableId="1911574260">
    <w:abstractNumId w:val="13"/>
  </w:num>
  <w:num w:numId="17" w16cid:durableId="128405716">
    <w:abstractNumId w:val="10"/>
  </w:num>
  <w:num w:numId="18" w16cid:durableId="125515104">
    <w:abstractNumId w:val="18"/>
  </w:num>
  <w:num w:numId="19" w16cid:durableId="330568756">
    <w:abstractNumId w:val="53"/>
  </w:num>
  <w:num w:numId="20" w16cid:durableId="66196929">
    <w:abstractNumId w:val="14"/>
  </w:num>
  <w:num w:numId="21" w16cid:durableId="1808620132">
    <w:abstractNumId w:val="54"/>
  </w:num>
  <w:num w:numId="22" w16cid:durableId="316425579">
    <w:abstractNumId w:val="1"/>
  </w:num>
  <w:num w:numId="23" w16cid:durableId="1807896907">
    <w:abstractNumId w:val="24"/>
  </w:num>
  <w:num w:numId="24" w16cid:durableId="1578133401">
    <w:abstractNumId w:val="20"/>
  </w:num>
  <w:num w:numId="25" w16cid:durableId="1007754463">
    <w:abstractNumId w:val="49"/>
  </w:num>
  <w:num w:numId="26" w16cid:durableId="75728971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85269306">
    <w:abstractNumId w:val="29"/>
  </w:num>
  <w:num w:numId="28" w16cid:durableId="460655805">
    <w:abstractNumId w:val="5"/>
  </w:num>
  <w:num w:numId="29" w16cid:durableId="292369738">
    <w:abstractNumId w:val="8"/>
  </w:num>
  <w:num w:numId="30" w16cid:durableId="1236630433">
    <w:abstractNumId w:val="9"/>
  </w:num>
  <w:num w:numId="31" w16cid:durableId="42102332">
    <w:abstractNumId w:val="3"/>
  </w:num>
  <w:num w:numId="32" w16cid:durableId="1876579523">
    <w:abstractNumId w:val="6"/>
  </w:num>
  <w:num w:numId="33" w16cid:durableId="1503930016">
    <w:abstractNumId w:val="9"/>
  </w:num>
  <w:num w:numId="34" w16cid:durableId="1566336828">
    <w:abstractNumId w:val="47"/>
  </w:num>
  <w:num w:numId="35" w16cid:durableId="1721703383">
    <w:abstractNumId w:val="27"/>
  </w:num>
  <w:num w:numId="36" w16cid:durableId="2011979976">
    <w:abstractNumId w:val="22"/>
  </w:num>
  <w:num w:numId="37" w16cid:durableId="1264529212">
    <w:abstractNumId w:val="19"/>
  </w:num>
  <w:num w:numId="38" w16cid:durableId="544877820">
    <w:abstractNumId w:val="0"/>
  </w:num>
  <w:num w:numId="39" w16cid:durableId="1333727460">
    <w:abstractNumId w:val="4"/>
  </w:num>
  <w:num w:numId="40" w16cid:durableId="346104413">
    <w:abstractNumId w:val="25"/>
  </w:num>
  <w:num w:numId="41" w16cid:durableId="203754832">
    <w:abstractNumId w:val="28"/>
  </w:num>
  <w:num w:numId="42" w16cid:durableId="255098485">
    <w:abstractNumId w:val="50"/>
  </w:num>
  <w:num w:numId="43" w16cid:durableId="1935434056">
    <w:abstractNumId w:val="12"/>
  </w:num>
  <w:num w:numId="44" w16cid:durableId="1912814985">
    <w:abstractNumId w:val="2"/>
  </w:num>
  <w:num w:numId="45" w16cid:durableId="432751127">
    <w:abstractNumId w:val="26"/>
  </w:num>
  <w:num w:numId="46" w16cid:durableId="1750886287">
    <w:abstractNumId w:val="45"/>
  </w:num>
  <w:num w:numId="47" w16cid:durableId="633216041">
    <w:abstractNumId w:val="44"/>
  </w:num>
  <w:num w:numId="48" w16cid:durableId="766117581">
    <w:abstractNumId w:val="16"/>
  </w:num>
  <w:num w:numId="49" w16cid:durableId="1621911629">
    <w:abstractNumId w:val="33"/>
  </w:num>
  <w:num w:numId="50" w16cid:durableId="209538565">
    <w:abstractNumId w:val="30"/>
  </w:num>
  <w:num w:numId="51" w16cid:durableId="1040983037">
    <w:abstractNumId w:val="36"/>
  </w:num>
  <w:num w:numId="52" w16cid:durableId="61952489">
    <w:abstractNumId w:val="17"/>
  </w:num>
  <w:num w:numId="53" w16cid:durableId="154539586">
    <w:abstractNumId w:val="11"/>
  </w:num>
  <w:num w:numId="54" w16cid:durableId="1413820022">
    <w:abstractNumId w:val="7"/>
  </w:num>
  <w:num w:numId="55" w16cid:durableId="1689328467">
    <w:abstractNumId w:val="42"/>
  </w:num>
  <w:num w:numId="56" w16cid:durableId="598368620">
    <w:abstractNumId w:val="52"/>
  </w:num>
  <w:num w:numId="57" w16cid:durableId="2083940837">
    <w:abstractNumId w:val="43"/>
  </w:num>
  <w:num w:numId="58" w16cid:durableId="1211263618">
    <w:abstractNumId w:val="35"/>
  </w:num>
  <w:numIdMacAtCleanup w:val="52"/>
</w:numbering>
</file>

<file path=word/people.xml><?xml version="1.0" encoding="utf-8"?>
<w15:people xmlns:mc="http://schemas.openxmlformats.org/markup-compatibility/2006" xmlns:w15="http://schemas.microsoft.com/office/word/2012/wordml" mc:Ignorable="w15">
  <w15:person w15:author="Wout van Voornveld">
    <w15:presenceInfo w15:providerId="Windows Live" w15:userId="413ed54ee4e2a25f"/>
  </w15:person>
  <w15:person w15:author="DO Giao">
    <w15:presenceInfo w15:providerId="AD" w15:userId="S::giao.do_rte-france.com#ext#@eudsoentity.onmicrosoft.com::b1e572c3-1ccf-4100-97b8-32c16ac1beff"/>
  </w15:person>
  <w15:person w15:author="Fernando Dominguez">
    <w15:presenceInfo w15:providerId="AD" w15:userId="S::fernando.dominguez@eudsoentity.eu::90f08341-3fbb-4ea0-93db-010dfccbed31"/>
  </w15:person>
  <w15:person w15:author="Kokki Teemu">
    <w15:presenceInfo w15:providerId="AD" w15:userId="S::Teemu.Kokki@fingrid.fi::84a6bd4e-f391-451b-aad4-fa508cfaa89b"/>
  </w15:person>
  <w15:person w15:author="Carmen Garcia Montero">
    <w15:presenceInfo w15:providerId="AD" w15:userId="S::cgarciamontero@entsoe.eu::84ec9be3-4e63-4002-a285-50dabc6a4e21"/>
  </w15:person>
  <w15:person w15:author="Paul de Wit">
    <w15:presenceInfo w15:providerId="AD" w15:userId="S::paul.de.wit_alliander.com#ext#@eudsoentity.onmicrosoft.com::58d6b111-2a6c-4ea7-991c-89b941eab056"/>
  </w15:person>
  <w15:person w15:author="Lorena Garcia Lorenzo">
    <w15:presenceInfo w15:providerId="AD" w15:userId="S::lorena.garcialorenzo@eudsoentity.eu::c8d01a09-77d2-4c07-b353-98b1fbf5160a"/>
  </w15:person>
  <w15:person w15:author="Wojciech Lubczyński">
    <w15:presenceInfo w15:providerId="AD" w15:userId="S::wojciech.lubczynski_pse.pl#ext#@eudsoentity.onmicrosoft.com::11f3a2aa-039b-4002-8df1-acf5f750bb87"/>
  </w15:person>
  <w15:person w15:author="DO Giao [2]">
    <w15:presenceInfo w15:providerId="AD" w15:userId="S::giao.do@rte-france.com::88c11d4f-cb52-45b2-aac1-9d62f9a63c91"/>
  </w15:person>
  <w15:person w15:author="DION-DEMAEL Michele">
    <w15:presenceInfo w15:providerId="AD" w15:userId="S::michele.dion-demael@rte-france.com::338be5ef-f052-48ad-9cc3-68f58dba7ad5"/>
  </w15:person>
  <w15:person w15:author="Hübl Stefan">
    <w15:presenceInfo w15:providerId="AD" w15:userId="S::Stefan.Huebl@apg.at::0233abd0-84c3-4e9b-bef7-d4e567a946ec"/>
  </w15:person>
  <w15:person w15:author="Marek Jonas">
    <w15:presenceInfo w15:providerId="AD" w15:userId="S::NMAJOO@wstw.energy-it.net::568982b3-3902-4d6a-8980-6b5c3d23c137"/>
  </w15:person>
  <w15:person w15:author="Albrecht, Patrick">
    <w15:presenceInfo w15:providerId="AD" w15:userId="S::Patrick.Albrecht@tennet.eu::cbed2ae0-7bc1-441b-abaa-25e2d199d1da"/>
  </w15:person>
  <w15:person w15:author="Bhagyashree Wahie">
    <w15:presenceInfo w15:providerId="AD" w15:userId="S::bhagyashree.wahie_entsoe.eu#ext#@eudsoentity.onmicrosoft.com::6a3f5f93-f947-4b56-a638-187dfe2c9d56"/>
  </w15:person>
  <w15:person w15:author="Bhagyashree Wahie [2]">
    <w15:presenceInfo w15:providerId="AD" w15:userId="S::bwahie@entsoe.eu::b2200dd0-418e-4663-a454-186759076f4e"/>
  </w15:person>
  <w15:person w15:author="Albrecht, Patrick [2]">
    <w15:presenceInfo w15:providerId="AD" w15:userId="S::patrick.albrecht_tennet.eu#ext#@eudsoentity.onmicrosoft.com::ba6b5602-fd89-4a69-bf5f-c3f73e620b69"/>
  </w15:person>
  <w15:person w15:author="Rick van Beek">
    <w15:presenceInfo w15:providerId="AD" w15:userId="S::rick.vanbeek@edsn.nl::7ef4c1c5-a9fb-4752-8371-614b5d3a6131"/>
  </w15:person>
  <w15:person w15:author="Georg Hartner">
    <w15:presenceInfo w15:providerId="AD" w15:userId="S::georg.hartner_oesterreichsenergie.at#ext#@eudsoentity.onmicrosoft.com::9305c47a-2e24-4b54-b979-60f1a4c600ed"/>
  </w15:person>
  <w15:person w15:author="Jan Magne Strand">
    <w15:presenceInfo w15:providerId="AD" w15:userId="S::Jan.Strand@statnett.no::3f92e20f-6162-4da4-9a5b-bc19f56e5275"/>
  </w15:person>
  <w15:person w15:author="Owe, Jan">
    <w15:presenceInfo w15:providerId="AD" w15:userId="S::jan.owe_svk.se#ext#@eudsoentity.onmicrosoft.com::d97a74d4-2c39-4a0b-8d2f-e03ac85c6074"/>
  </w15:person>
  <w15:person w15:author="franz">
    <w15:presenceInfo w15:providerId="AD" w15:userId="S::franz_tformatix.at#ext#@eudsoentity.onmicrosoft.com::a90dad03-97dc-45a4-83ef-42a781a1cf24"/>
  </w15:person>
  <w15:person w15:author="Bhagyashree Wahie">
    <w15:presenceInfo w15:providerId="AD" w15:userId="S::bwahie@entsoe.eu::b2200dd0-418e-4663-a454-186759076f4e"/>
  </w15:person>
  <w15:person w15:author="Bhagyashree Wahie [2]">
    <w15:presenceInfo w15:providerId="AD" w15:userId="S::bhagyashree.wahie_entsoe.eu#ext#@eudsoentity.onmicrosoft.com::6a3f5f93-f947-4b56-a638-187dfe2c9d56"/>
  </w15:person>
  <w15:person w15:author="Rick van Beek">
    <w15:presenceInfo w15:providerId="AD" w15:userId="S::rick.vanbeek_edsn.nl#ext#@eudsoentity.onmicrosoft.com::21c4a53b-aa9f-4ec1-9fee-5b96eb412f0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0"/>
  <w:trackRevisions w:val="true"/>
  <w:documentProtection w:edit="readOnly" w:formatting="1" w:enforcement="0"/>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CB7"/>
    <w:rsid w:val="0000008A"/>
    <w:rsid w:val="00000467"/>
    <w:rsid w:val="0000048B"/>
    <w:rsid w:val="000006DA"/>
    <w:rsid w:val="000006DD"/>
    <w:rsid w:val="0000080D"/>
    <w:rsid w:val="000009A5"/>
    <w:rsid w:val="00000A39"/>
    <w:rsid w:val="00000BA5"/>
    <w:rsid w:val="00000E72"/>
    <w:rsid w:val="00000FDD"/>
    <w:rsid w:val="0000112A"/>
    <w:rsid w:val="0000115A"/>
    <w:rsid w:val="00001216"/>
    <w:rsid w:val="000013D1"/>
    <w:rsid w:val="00001471"/>
    <w:rsid w:val="00001505"/>
    <w:rsid w:val="000017B5"/>
    <w:rsid w:val="0000189B"/>
    <w:rsid w:val="00001A1D"/>
    <w:rsid w:val="00001DA1"/>
    <w:rsid w:val="00001E23"/>
    <w:rsid w:val="00001F50"/>
    <w:rsid w:val="00001F5D"/>
    <w:rsid w:val="0000202F"/>
    <w:rsid w:val="000020AE"/>
    <w:rsid w:val="000021BC"/>
    <w:rsid w:val="000022E6"/>
    <w:rsid w:val="000024B2"/>
    <w:rsid w:val="000024C6"/>
    <w:rsid w:val="0000264D"/>
    <w:rsid w:val="000026A2"/>
    <w:rsid w:val="00002721"/>
    <w:rsid w:val="0000282E"/>
    <w:rsid w:val="000029B7"/>
    <w:rsid w:val="00002A1F"/>
    <w:rsid w:val="00002A78"/>
    <w:rsid w:val="00002C88"/>
    <w:rsid w:val="00002E96"/>
    <w:rsid w:val="00003086"/>
    <w:rsid w:val="0000335C"/>
    <w:rsid w:val="000033C0"/>
    <w:rsid w:val="000033DC"/>
    <w:rsid w:val="00003535"/>
    <w:rsid w:val="00003540"/>
    <w:rsid w:val="000037ED"/>
    <w:rsid w:val="000038B1"/>
    <w:rsid w:val="000039C2"/>
    <w:rsid w:val="00003A3B"/>
    <w:rsid w:val="00003C9A"/>
    <w:rsid w:val="00003E24"/>
    <w:rsid w:val="0000433A"/>
    <w:rsid w:val="000044C9"/>
    <w:rsid w:val="000044D4"/>
    <w:rsid w:val="000045D8"/>
    <w:rsid w:val="00004620"/>
    <w:rsid w:val="00004735"/>
    <w:rsid w:val="000047AB"/>
    <w:rsid w:val="00004939"/>
    <w:rsid w:val="00004A55"/>
    <w:rsid w:val="00004D14"/>
    <w:rsid w:val="00004F60"/>
    <w:rsid w:val="0000502D"/>
    <w:rsid w:val="0000504F"/>
    <w:rsid w:val="00005056"/>
    <w:rsid w:val="00005063"/>
    <w:rsid w:val="0000506B"/>
    <w:rsid w:val="000051C1"/>
    <w:rsid w:val="00005489"/>
    <w:rsid w:val="00005613"/>
    <w:rsid w:val="0000562D"/>
    <w:rsid w:val="0000580A"/>
    <w:rsid w:val="000058B1"/>
    <w:rsid w:val="000059D6"/>
    <w:rsid w:val="00005D44"/>
    <w:rsid w:val="00005D8F"/>
    <w:rsid w:val="00005E63"/>
    <w:rsid w:val="00005F14"/>
    <w:rsid w:val="00005FE5"/>
    <w:rsid w:val="000060EB"/>
    <w:rsid w:val="00006241"/>
    <w:rsid w:val="000062D1"/>
    <w:rsid w:val="0000642D"/>
    <w:rsid w:val="0000661E"/>
    <w:rsid w:val="00006663"/>
    <w:rsid w:val="00006710"/>
    <w:rsid w:val="00006A9F"/>
    <w:rsid w:val="00006B6B"/>
    <w:rsid w:val="00006C3B"/>
    <w:rsid w:val="00006D39"/>
    <w:rsid w:val="00006D62"/>
    <w:rsid w:val="00006F34"/>
    <w:rsid w:val="00006F70"/>
    <w:rsid w:val="00006FC5"/>
    <w:rsid w:val="00007198"/>
    <w:rsid w:val="00007288"/>
    <w:rsid w:val="000072B9"/>
    <w:rsid w:val="000072DA"/>
    <w:rsid w:val="00007378"/>
    <w:rsid w:val="00007449"/>
    <w:rsid w:val="000074AB"/>
    <w:rsid w:val="000076D9"/>
    <w:rsid w:val="0000775C"/>
    <w:rsid w:val="000077C4"/>
    <w:rsid w:val="00007ADE"/>
    <w:rsid w:val="00007CE0"/>
    <w:rsid w:val="00007D7D"/>
    <w:rsid w:val="00007E23"/>
    <w:rsid w:val="00007E31"/>
    <w:rsid w:val="00007F59"/>
    <w:rsid w:val="0001016E"/>
    <w:rsid w:val="000101C2"/>
    <w:rsid w:val="00010438"/>
    <w:rsid w:val="000105C2"/>
    <w:rsid w:val="00010696"/>
    <w:rsid w:val="00010831"/>
    <w:rsid w:val="0001099D"/>
    <w:rsid w:val="000109D5"/>
    <w:rsid w:val="00010A5C"/>
    <w:rsid w:val="00010AF4"/>
    <w:rsid w:val="00010E0B"/>
    <w:rsid w:val="00011355"/>
    <w:rsid w:val="00011397"/>
    <w:rsid w:val="00011406"/>
    <w:rsid w:val="000114F0"/>
    <w:rsid w:val="0001151D"/>
    <w:rsid w:val="00011641"/>
    <w:rsid w:val="0001168B"/>
    <w:rsid w:val="0001179A"/>
    <w:rsid w:val="0001182F"/>
    <w:rsid w:val="000118B9"/>
    <w:rsid w:val="00011917"/>
    <w:rsid w:val="000119E4"/>
    <w:rsid w:val="00011A79"/>
    <w:rsid w:val="00011AF2"/>
    <w:rsid w:val="00011D71"/>
    <w:rsid w:val="00011F61"/>
    <w:rsid w:val="0001215C"/>
    <w:rsid w:val="000121C4"/>
    <w:rsid w:val="0001221B"/>
    <w:rsid w:val="000122C3"/>
    <w:rsid w:val="00012302"/>
    <w:rsid w:val="00012456"/>
    <w:rsid w:val="0001265E"/>
    <w:rsid w:val="00012925"/>
    <w:rsid w:val="00012963"/>
    <w:rsid w:val="000129C6"/>
    <w:rsid w:val="000129CC"/>
    <w:rsid w:val="00012B61"/>
    <w:rsid w:val="00012B6D"/>
    <w:rsid w:val="00012BA5"/>
    <w:rsid w:val="00012D02"/>
    <w:rsid w:val="00012D4E"/>
    <w:rsid w:val="00012EFF"/>
    <w:rsid w:val="0001301D"/>
    <w:rsid w:val="0001329B"/>
    <w:rsid w:val="0001336B"/>
    <w:rsid w:val="00013414"/>
    <w:rsid w:val="00013428"/>
    <w:rsid w:val="0001374F"/>
    <w:rsid w:val="00013879"/>
    <w:rsid w:val="0001388B"/>
    <w:rsid w:val="000138D0"/>
    <w:rsid w:val="000139BE"/>
    <w:rsid w:val="00013CFF"/>
    <w:rsid w:val="00013D23"/>
    <w:rsid w:val="00013DF7"/>
    <w:rsid w:val="00013E9F"/>
    <w:rsid w:val="0001400D"/>
    <w:rsid w:val="00014117"/>
    <w:rsid w:val="000141DF"/>
    <w:rsid w:val="00014285"/>
    <w:rsid w:val="00014381"/>
    <w:rsid w:val="000143B3"/>
    <w:rsid w:val="00014401"/>
    <w:rsid w:val="0001456C"/>
    <w:rsid w:val="000146C0"/>
    <w:rsid w:val="000147CC"/>
    <w:rsid w:val="0001495C"/>
    <w:rsid w:val="00014994"/>
    <w:rsid w:val="000149E8"/>
    <w:rsid w:val="00014C19"/>
    <w:rsid w:val="00014D8A"/>
    <w:rsid w:val="00015008"/>
    <w:rsid w:val="0001507E"/>
    <w:rsid w:val="00015220"/>
    <w:rsid w:val="00015267"/>
    <w:rsid w:val="00015272"/>
    <w:rsid w:val="00015516"/>
    <w:rsid w:val="000155E2"/>
    <w:rsid w:val="000157D4"/>
    <w:rsid w:val="00015B3C"/>
    <w:rsid w:val="00015B64"/>
    <w:rsid w:val="00015BCB"/>
    <w:rsid w:val="00015E2C"/>
    <w:rsid w:val="00015F54"/>
    <w:rsid w:val="00015F58"/>
    <w:rsid w:val="00015FDF"/>
    <w:rsid w:val="000161A0"/>
    <w:rsid w:val="000162FB"/>
    <w:rsid w:val="00016354"/>
    <w:rsid w:val="000163C7"/>
    <w:rsid w:val="0001667B"/>
    <w:rsid w:val="000167EA"/>
    <w:rsid w:val="00016847"/>
    <w:rsid w:val="0001688E"/>
    <w:rsid w:val="000168F8"/>
    <w:rsid w:val="00016B94"/>
    <w:rsid w:val="00016C0C"/>
    <w:rsid w:val="00016E94"/>
    <w:rsid w:val="00016FAB"/>
    <w:rsid w:val="0001701F"/>
    <w:rsid w:val="000174F7"/>
    <w:rsid w:val="00017A6B"/>
    <w:rsid w:val="00017A73"/>
    <w:rsid w:val="00017C43"/>
    <w:rsid w:val="00017D0C"/>
    <w:rsid w:val="00017DB4"/>
    <w:rsid w:val="00017E2A"/>
    <w:rsid w:val="00017EAE"/>
    <w:rsid w:val="00020100"/>
    <w:rsid w:val="00020159"/>
    <w:rsid w:val="0002018E"/>
    <w:rsid w:val="00020260"/>
    <w:rsid w:val="00020342"/>
    <w:rsid w:val="00020379"/>
    <w:rsid w:val="000203A7"/>
    <w:rsid w:val="000205B0"/>
    <w:rsid w:val="000205FF"/>
    <w:rsid w:val="0002086A"/>
    <w:rsid w:val="000208C0"/>
    <w:rsid w:val="000208C5"/>
    <w:rsid w:val="000208F1"/>
    <w:rsid w:val="00020906"/>
    <w:rsid w:val="00020933"/>
    <w:rsid w:val="0002093A"/>
    <w:rsid w:val="000209B7"/>
    <w:rsid w:val="00020A45"/>
    <w:rsid w:val="00020A51"/>
    <w:rsid w:val="00020AE2"/>
    <w:rsid w:val="00020C1C"/>
    <w:rsid w:val="00020CD8"/>
    <w:rsid w:val="00020DDD"/>
    <w:rsid w:val="00020E63"/>
    <w:rsid w:val="00020EBB"/>
    <w:rsid w:val="00020FAF"/>
    <w:rsid w:val="00021030"/>
    <w:rsid w:val="0002129E"/>
    <w:rsid w:val="00021468"/>
    <w:rsid w:val="00021539"/>
    <w:rsid w:val="00021579"/>
    <w:rsid w:val="00021715"/>
    <w:rsid w:val="0002171B"/>
    <w:rsid w:val="000217C2"/>
    <w:rsid w:val="00021893"/>
    <w:rsid w:val="000219C1"/>
    <w:rsid w:val="00021A44"/>
    <w:rsid w:val="00021A49"/>
    <w:rsid w:val="00021A57"/>
    <w:rsid w:val="00021BA2"/>
    <w:rsid w:val="00021BC1"/>
    <w:rsid w:val="00021BF9"/>
    <w:rsid w:val="00021D0F"/>
    <w:rsid w:val="00021E93"/>
    <w:rsid w:val="000220B9"/>
    <w:rsid w:val="00022116"/>
    <w:rsid w:val="00022123"/>
    <w:rsid w:val="0002219A"/>
    <w:rsid w:val="000222A6"/>
    <w:rsid w:val="00022347"/>
    <w:rsid w:val="00022355"/>
    <w:rsid w:val="000223A6"/>
    <w:rsid w:val="0002244B"/>
    <w:rsid w:val="0002260C"/>
    <w:rsid w:val="0002261E"/>
    <w:rsid w:val="000226B4"/>
    <w:rsid w:val="00022765"/>
    <w:rsid w:val="0002280B"/>
    <w:rsid w:val="00022A35"/>
    <w:rsid w:val="00022A60"/>
    <w:rsid w:val="00022A69"/>
    <w:rsid w:val="00022C3E"/>
    <w:rsid w:val="00022D45"/>
    <w:rsid w:val="00022DB9"/>
    <w:rsid w:val="00022F9E"/>
    <w:rsid w:val="00023110"/>
    <w:rsid w:val="000231C1"/>
    <w:rsid w:val="0002338C"/>
    <w:rsid w:val="0002338D"/>
    <w:rsid w:val="0002343A"/>
    <w:rsid w:val="000235BC"/>
    <w:rsid w:val="0002376A"/>
    <w:rsid w:val="000238A0"/>
    <w:rsid w:val="00023970"/>
    <w:rsid w:val="00023ACD"/>
    <w:rsid w:val="00023AF2"/>
    <w:rsid w:val="00023BDA"/>
    <w:rsid w:val="00023CF3"/>
    <w:rsid w:val="00023E55"/>
    <w:rsid w:val="00023EC1"/>
    <w:rsid w:val="00023F07"/>
    <w:rsid w:val="00024334"/>
    <w:rsid w:val="00024345"/>
    <w:rsid w:val="0002436D"/>
    <w:rsid w:val="00024686"/>
    <w:rsid w:val="00024C3B"/>
    <w:rsid w:val="00024FCE"/>
    <w:rsid w:val="00025107"/>
    <w:rsid w:val="000251CF"/>
    <w:rsid w:val="000253DE"/>
    <w:rsid w:val="00025500"/>
    <w:rsid w:val="00025579"/>
    <w:rsid w:val="0002558C"/>
    <w:rsid w:val="0002577C"/>
    <w:rsid w:val="000257A7"/>
    <w:rsid w:val="000257F2"/>
    <w:rsid w:val="00025B3C"/>
    <w:rsid w:val="00025B93"/>
    <w:rsid w:val="00025D02"/>
    <w:rsid w:val="00025D8E"/>
    <w:rsid w:val="00025FCB"/>
    <w:rsid w:val="0002608C"/>
    <w:rsid w:val="000261F8"/>
    <w:rsid w:val="00026521"/>
    <w:rsid w:val="0002654F"/>
    <w:rsid w:val="00026614"/>
    <w:rsid w:val="000266D5"/>
    <w:rsid w:val="0002677B"/>
    <w:rsid w:val="000267AA"/>
    <w:rsid w:val="000267D0"/>
    <w:rsid w:val="00026916"/>
    <w:rsid w:val="0002691E"/>
    <w:rsid w:val="00026AE1"/>
    <w:rsid w:val="00026B8C"/>
    <w:rsid w:val="00026BA0"/>
    <w:rsid w:val="00026C8C"/>
    <w:rsid w:val="00026D3C"/>
    <w:rsid w:val="00026E03"/>
    <w:rsid w:val="00026E5C"/>
    <w:rsid w:val="00026EFF"/>
    <w:rsid w:val="000270D6"/>
    <w:rsid w:val="0002723B"/>
    <w:rsid w:val="00027251"/>
    <w:rsid w:val="0002796A"/>
    <w:rsid w:val="00027A70"/>
    <w:rsid w:val="00027B7E"/>
    <w:rsid w:val="00027C12"/>
    <w:rsid w:val="00027C1B"/>
    <w:rsid w:val="00027DAA"/>
    <w:rsid w:val="00027DDB"/>
    <w:rsid w:val="00027E3D"/>
    <w:rsid w:val="000300C5"/>
    <w:rsid w:val="00030198"/>
    <w:rsid w:val="0003019D"/>
    <w:rsid w:val="00030271"/>
    <w:rsid w:val="00030275"/>
    <w:rsid w:val="00030279"/>
    <w:rsid w:val="000302F2"/>
    <w:rsid w:val="000304FA"/>
    <w:rsid w:val="00030570"/>
    <w:rsid w:val="00030673"/>
    <w:rsid w:val="000306D8"/>
    <w:rsid w:val="0003070B"/>
    <w:rsid w:val="00030779"/>
    <w:rsid w:val="0003081E"/>
    <w:rsid w:val="000308B8"/>
    <w:rsid w:val="00030A25"/>
    <w:rsid w:val="00030C57"/>
    <w:rsid w:val="00030D72"/>
    <w:rsid w:val="00031191"/>
    <w:rsid w:val="000311E5"/>
    <w:rsid w:val="000311EF"/>
    <w:rsid w:val="00031257"/>
    <w:rsid w:val="000312A2"/>
    <w:rsid w:val="00031300"/>
    <w:rsid w:val="000313D7"/>
    <w:rsid w:val="000313E8"/>
    <w:rsid w:val="00031599"/>
    <w:rsid w:val="000317AD"/>
    <w:rsid w:val="000317EA"/>
    <w:rsid w:val="000319D7"/>
    <w:rsid w:val="000319DD"/>
    <w:rsid w:val="00031B08"/>
    <w:rsid w:val="00031BE4"/>
    <w:rsid w:val="00032064"/>
    <w:rsid w:val="000320A4"/>
    <w:rsid w:val="000320B0"/>
    <w:rsid w:val="00032150"/>
    <w:rsid w:val="00032630"/>
    <w:rsid w:val="0003266E"/>
    <w:rsid w:val="00032826"/>
    <w:rsid w:val="00032B5D"/>
    <w:rsid w:val="00032BFA"/>
    <w:rsid w:val="00032DCF"/>
    <w:rsid w:val="00033187"/>
    <w:rsid w:val="000333C9"/>
    <w:rsid w:val="00033464"/>
    <w:rsid w:val="00033473"/>
    <w:rsid w:val="00033555"/>
    <w:rsid w:val="000335FD"/>
    <w:rsid w:val="00033632"/>
    <w:rsid w:val="00033673"/>
    <w:rsid w:val="000336A9"/>
    <w:rsid w:val="000339D4"/>
    <w:rsid w:val="00033B4E"/>
    <w:rsid w:val="00033D56"/>
    <w:rsid w:val="00033EB2"/>
    <w:rsid w:val="00033FB4"/>
    <w:rsid w:val="0003407F"/>
    <w:rsid w:val="0003428E"/>
    <w:rsid w:val="000342EC"/>
    <w:rsid w:val="00034330"/>
    <w:rsid w:val="0003436D"/>
    <w:rsid w:val="00034442"/>
    <w:rsid w:val="0003479A"/>
    <w:rsid w:val="0003480C"/>
    <w:rsid w:val="0003493A"/>
    <w:rsid w:val="0003499D"/>
    <w:rsid w:val="00034B73"/>
    <w:rsid w:val="00034EFF"/>
    <w:rsid w:val="00034FD1"/>
    <w:rsid w:val="000350A1"/>
    <w:rsid w:val="000351CA"/>
    <w:rsid w:val="0003552B"/>
    <w:rsid w:val="00035672"/>
    <w:rsid w:val="000359DD"/>
    <w:rsid w:val="00035B3D"/>
    <w:rsid w:val="00035B77"/>
    <w:rsid w:val="00035BC2"/>
    <w:rsid w:val="00035DD0"/>
    <w:rsid w:val="00035E21"/>
    <w:rsid w:val="00035F6B"/>
    <w:rsid w:val="000360D0"/>
    <w:rsid w:val="0003619E"/>
    <w:rsid w:val="0003622B"/>
    <w:rsid w:val="0003653D"/>
    <w:rsid w:val="00036542"/>
    <w:rsid w:val="00036673"/>
    <w:rsid w:val="0003692E"/>
    <w:rsid w:val="00036E16"/>
    <w:rsid w:val="00036FD8"/>
    <w:rsid w:val="00037280"/>
    <w:rsid w:val="0003752C"/>
    <w:rsid w:val="0003768D"/>
    <w:rsid w:val="000379AE"/>
    <w:rsid w:val="00037A58"/>
    <w:rsid w:val="00037B85"/>
    <w:rsid w:val="00037C72"/>
    <w:rsid w:val="00037DA9"/>
    <w:rsid w:val="00037F7C"/>
    <w:rsid w:val="0004027D"/>
    <w:rsid w:val="000402A8"/>
    <w:rsid w:val="00040367"/>
    <w:rsid w:val="00040690"/>
    <w:rsid w:val="0004071F"/>
    <w:rsid w:val="0004074C"/>
    <w:rsid w:val="0004075D"/>
    <w:rsid w:val="000407DD"/>
    <w:rsid w:val="00040878"/>
    <w:rsid w:val="000408AC"/>
    <w:rsid w:val="00040967"/>
    <w:rsid w:val="00040971"/>
    <w:rsid w:val="000409A0"/>
    <w:rsid w:val="00040B11"/>
    <w:rsid w:val="00040B44"/>
    <w:rsid w:val="00040B94"/>
    <w:rsid w:val="00040C10"/>
    <w:rsid w:val="00040D92"/>
    <w:rsid w:val="00040F60"/>
    <w:rsid w:val="00041063"/>
    <w:rsid w:val="000410C7"/>
    <w:rsid w:val="00041160"/>
    <w:rsid w:val="000411C7"/>
    <w:rsid w:val="0004126E"/>
    <w:rsid w:val="000412DB"/>
    <w:rsid w:val="000415D1"/>
    <w:rsid w:val="000418B7"/>
    <w:rsid w:val="000418CB"/>
    <w:rsid w:val="00041943"/>
    <w:rsid w:val="0004199B"/>
    <w:rsid w:val="00041AB2"/>
    <w:rsid w:val="00041B1C"/>
    <w:rsid w:val="00041B65"/>
    <w:rsid w:val="00041BF3"/>
    <w:rsid w:val="00041D99"/>
    <w:rsid w:val="00041DE8"/>
    <w:rsid w:val="00041F2E"/>
    <w:rsid w:val="00041F9A"/>
    <w:rsid w:val="00041FB9"/>
    <w:rsid w:val="00041FED"/>
    <w:rsid w:val="000420C8"/>
    <w:rsid w:val="0004225D"/>
    <w:rsid w:val="0004229D"/>
    <w:rsid w:val="000422AC"/>
    <w:rsid w:val="000422F5"/>
    <w:rsid w:val="000423B0"/>
    <w:rsid w:val="000423FD"/>
    <w:rsid w:val="00042437"/>
    <w:rsid w:val="00042564"/>
    <w:rsid w:val="0004257D"/>
    <w:rsid w:val="000425AA"/>
    <w:rsid w:val="000425D2"/>
    <w:rsid w:val="000426D7"/>
    <w:rsid w:val="00042A8B"/>
    <w:rsid w:val="00042D96"/>
    <w:rsid w:val="00042E12"/>
    <w:rsid w:val="00042F00"/>
    <w:rsid w:val="00043118"/>
    <w:rsid w:val="00043144"/>
    <w:rsid w:val="00043222"/>
    <w:rsid w:val="00043240"/>
    <w:rsid w:val="00043343"/>
    <w:rsid w:val="00043351"/>
    <w:rsid w:val="00043649"/>
    <w:rsid w:val="0004364B"/>
    <w:rsid w:val="000436DE"/>
    <w:rsid w:val="000438E1"/>
    <w:rsid w:val="00043A98"/>
    <w:rsid w:val="00043BDE"/>
    <w:rsid w:val="000441DB"/>
    <w:rsid w:val="00044240"/>
    <w:rsid w:val="000444C9"/>
    <w:rsid w:val="000444E6"/>
    <w:rsid w:val="000447A1"/>
    <w:rsid w:val="000448F3"/>
    <w:rsid w:val="00044982"/>
    <w:rsid w:val="00044A56"/>
    <w:rsid w:val="00044ABA"/>
    <w:rsid w:val="00044C9D"/>
    <w:rsid w:val="00044F37"/>
    <w:rsid w:val="00044FCA"/>
    <w:rsid w:val="00044FEA"/>
    <w:rsid w:val="0004503A"/>
    <w:rsid w:val="00045260"/>
    <w:rsid w:val="00045270"/>
    <w:rsid w:val="000452CC"/>
    <w:rsid w:val="000453B0"/>
    <w:rsid w:val="000454F0"/>
    <w:rsid w:val="00045514"/>
    <w:rsid w:val="0004562E"/>
    <w:rsid w:val="0004594C"/>
    <w:rsid w:val="000459A1"/>
    <w:rsid w:val="00045C7D"/>
    <w:rsid w:val="00045C8E"/>
    <w:rsid w:val="00045F05"/>
    <w:rsid w:val="00045FA8"/>
    <w:rsid w:val="00045FDE"/>
    <w:rsid w:val="00045FF1"/>
    <w:rsid w:val="00046243"/>
    <w:rsid w:val="00046394"/>
    <w:rsid w:val="000464A2"/>
    <w:rsid w:val="00046505"/>
    <w:rsid w:val="000465F6"/>
    <w:rsid w:val="000469CA"/>
    <w:rsid w:val="00046CD8"/>
    <w:rsid w:val="00046F5C"/>
    <w:rsid w:val="000470AE"/>
    <w:rsid w:val="0004744E"/>
    <w:rsid w:val="0004749B"/>
    <w:rsid w:val="000474A2"/>
    <w:rsid w:val="00047523"/>
    <w:rsid w:val="00047672"/>
    <w:rsid w:val="00047702"/>
    <w:rsid w:val="0004793D"/>
    <w:rsid w:val="000479DD"/>
    <w:rsid w:val="00047A34"/>
    <w:rsid w:val="00047A7A"/>
    <w:rsid w:val="00047F1C"/>
    <w:rsid w:val="00047FFA"/>
    <w:rsid w:val="00049809"/>
    <w:rsid w:val="000501FA"/>
    <w:rsid w:val="00050271"/>
    <w:rsid w:val="0005033B"/>
    <w:rsid w:val="00050358"/>
    <w:rsid w:val="0005035E"/>
    <w:rsid w:val="000503C4"/>
    <w:rsid w:val="00050899"/>
    <w:rsid w:val="00050B05"/>
    <w:rsid w:val="00050B62"/>
    <w:rsid w:val="00050BE2"/>
    <w:rsid w:val="00050C87"/>
    <w:rsid w:val="00050F23"/>
    <w:rsid w:val="00050F89"/>
    <w:rsid w:val="00051097"/>
    <w:rsid w:val="00051098"/>
    <w:rsid w:val="0005120A"/>
    <w:rsid w:val="00051606"/>
    <w:rsid w:val="0005166A"/>
    <w:rsid w:val="00051715"/>
    <w:rsid w:val="00051732"/>
    <w:rsid w:val="00051765"/>
    <w:rsid w:val="000517EF"/>
    <w:rsid w:val="000517FE"/>
    <w:rsid w:val="0005194A"/>
    <w:rsid w:val="0005196C"/>
    <w:rsid w:val="00051A23"/>
    <w:rsid w:val="00051D36"/>
    <w:rsid w:val="00051E21"/>
    <w:rsid w:val="00051FDC"/>
    <w:rsid w:val="000520C6"/>
    <w:rsid w:val="0005215F"/>
    <w:rsid w:val="00052298"/>
    <w:rsid w:val="00052344"/>
    <w:rsid w:val="0005249A"/>
    <w:rsid w:val="000524D3"/>
    <w:rsid w:val="000526D5"/>
    <w:rsid w:val="0005274A"/>
    <w:rsid w:val="00052806"/>
    <w:rsid w:val="0005287F"/>
    <w:rsid w:val="00052A38"/>
    <w:rsid w:val="00052BD1"/>
    <w:rsid w:val="00052BF8"/>
    <w:rsid w:val="00052C80"/>
    <w:rsid w:val="00052CF2"/>
    <w:rsid w:val="00052D77"/>
    <w:rsid w:val="00052DD3"/>
    <w:rsid w:val="00052F0A"/>
    <w:rsid w:val="00052F36"/>
    <w:rsid w:val="00052FA4"/>
    <w:rsid w:val="00053018"/>
    <w:rsid w:val="0005332A"/>
    <w:rsid w:val="00053379"/>
    <w:rsid w:val="0005345B"/>
    <w:rsid w:val="00053486"/>
    <w:rsid w:val="000536B6"/>
    <w:rsid w:val="0005399A"/>
    <w:rsid w:val="00053A6B"/>
    <w:rsid w:val="00053C09"/>
    <w:rsid w:val="00053D31"/>
    <w:rsid w:val="00053D9C"/>
    <w:rsid w:val="00053E63"/>
    <w:rsid w:val="00053EA3"/>
    <w:rsid w:val="00053EBC"/>
    <w:rsid w:val="00054175"/>
    <w:rsid w:val="00054340"/>
    <w:rsid w:val="000546E8"/>
    <w:rsid w:val="000547C9"/>
    <w:rsid w:val="00054969"/>
    <w:rsid w:val="00054D58"/>
    <w:rsid w:val="00054DF7"/>
    <w:rsid w:val="00054E61"/>
    <w:rsid w:val="00055087"/>
    <w:rsid w:val="000552C5"/>
    <w:rsid w:val="000552E7"/>
    <w:rsid w:val="0005542B"/>
    <w:rsid w:val="000554D8"/>
    <w:rsid w:val="00055791"/>
    <w:rsid w:val="0005580D"/>
    <w:rsid w:val="00055977"/>
    <w:rsid w:val="000559B5"/>
    <w:rsid w:val="00055E5F"/>
    <w:rsid w:val="00055F3A"/>
    <w:rsid w:val="000560B5"/>
    <w:rsid w:val="00056160"/>
    <w:rsid w:val="00056213"/>
    <w:rsid w:val="00056419"/>
    <w:rsid w:val="000564F9"/>
    <w:rsid w:val="0005650F"/>
    <w:rsid w:val="000565B3"/>
    <w:rsid w:val="00056686"/>
    <w:rsid w:val="000566FF"/>
    <w:rsid w:val="000567EF"/>
    <w:rsid w:val="000569AE"/>
    <w:rsid w:val="00056A60"/>
    <w:rsid w:val="00056A74"/>
    <w:rsid w:val="00056C37"/>
    <w:rsid w:val="00056C50"/>
    <w:rsid w:val="00056D1F"/>
    <w:rsid w:val="00056D2B"/>
    <w:rsid w:val="00056DB1"/>
    <w:rsid w:val="00056E33"/>
    <w:rsid w:val="00057161"/>
    <w:rsid w:val="00057330"/>
    <w:rsid w:val="000573E5"/>
    <w:rsid w:val="00057690"/>
    <w:rsid w:val="00057736"/>
    <w:rsid w:val="00057AAA"/>
    <w:rsid w:val="00057AFE"/>
    <w:rsid w:val="00057CCC"/>
    <w:rsid w:val="00057EE1"/>
    <w:rsid w:val="00060223"/>
    <w:rsid w:val="000602AB"/>
    <w:rsid w:val="000602D1"/>
    <w:rsid w:val="000604E6"/>
    <w:rsid w:val="00060710"/>
    <w:rsid w:val="00060D50"/>
    <w:rsid w:val="00060D52"/>
    <w:rsid w:val="00060F13"/>
    <w:rsid w:val="00060FDE"/>
    <w:rsid w:val="00060FE5"/>
    <w:rsid w:val="00060FF6"/>
    <w:rsid w:val="00061014"/>
    <w:rsid w:val="00061072"/>
    <w:rsid w:val="00061122"/>
    <w:rsid w:val="000612A3"/>
    <w:rsid w:val="00061330"/>
    <w:rsid w:val="00061553"/>
    <w:rsid w:val="000615FF"/>
    <w:rsid w:val="00061739"/>
    <w:rsid w:val="000618CC"/>
    <w:rsid w:val="000618DC"/>
    <w:rsid w:val="00061B5D"/>
    <w:rsid w:val="00061BEF"/>
    <w:rsid w:val="00061BF5"/>
    <w:rsid w:val="00061C77"/>
    <w:rsid w:val="00061D4B"/>
    <w:rsid w:val="00061DE7"/>
    <w:rsid w:val="00061E13"/>
    <w:rsid w:val="00062189"/>
    <w:rsid w:val="000621B0"/>
    <w:rsid w:val="00062246"/>
    <w:rsid w:val="000622A6"/>
    <w:rsid w:val="000623D6"/>
    <w:rsid w:val="0006245A"/>
    <w:rsid w:val="0006255B"/>
    <w:rsid w:val="00062857"/>
    <w:rsid w:val="00062918"/>
    <w:rsid w:val="0006292A"/>
    <w:rsid w:val="00062B69"/>
    <w:rsid w:val="00062E4D"/>
    <w:rsid w:val="0006308A"/>
    <w:rsid w:val="000631D3"/>
    <w:rsid w:val="000632AB"/>
    <w:rsid w:val="0006336A"/>
    <w:rsid w:val="000637D0"/>
    <w:rsid w:val="0006388E"/>
    <w:rsid w:val="00063AAD"/>
    <w:rsid w:val="00063AAF"/>
    <w:rsid w:val="00063B3E"/>
    <w:rsid w:val="00063C86"/>
    <w:rsid w:val="00063CA2"/>
    <w:rsid w:val="00063CF1"/>
    <w:rsid w:val="00063D1F"/>
    <w:rsid w:val="00063E15"/>
    <w:rsid w:val="00063E6D"/>
    <w:rsid w:val="00063EA0"/>
    <w:rsid w:val="00063F54"/>
    <w:rsid w:val="000640DE"/>
    <w:rsid w:val="0006417D"/>
    <w:rsid w:val="00064200"/>
    <w:rsid w:val="0006423A"/>
    <w:rsid w:val="0006445D"/>
    <w:rsid w:val="00064666"/>
    <w:rsid w:val="00064674"/>
    <w:rsid w:val="00064722"/>
    <w:rsid w:val="00064759"/>
    <w:rsid w:val="00064812"/>
    <w:rsid w:val="00064878"/>
    <w:rsid w:val="000649F4"/>
    <w:rsid w:val="0006512C"/>
    <w:rsid w:val="000652D2"/>
    <w:rsid w:val="0006540C"/>
    <w:rsid w:val="00065451"/>
    <w:rsid w:val="0006548C"/>
    <w:rsid w:val="0006567D"/>
    <w:rsid w:val="000656BB"/>
    <w:rsid w:val="00065839"/>
    <w:rsid w:val="00065A3A"/>
    <w:rsid w:val="00065AD7"/>
    <w:rsid w:val="00065DA6"/>
    <w:rsid w:val="00065E53"/>
    <w:rsid w:val="00065E83"/>
    <w:rsid w:val="00065F42"/>
    <w:rsid w:val="00065FCE"/>
    <w:rsid w:val="00065FF9"/>
    <w:rsid w:val="000660D3"/>
    <w:rsid w:val="00066106"/>
    <w:rsid w:val="0006619E"/>
    <w:rsid w:val="00066565"/>
    <w:rsid w:val="0006658F"/>
    <w:rsid w:val="000665AD"/>
    <w:rsid w:val="000665F4"/>
    <w:rsid w:val="0006667E"/>
    <w:rsid w:val="000666CB"/>
    <w:rsid w:val="00066803"/>
    <w:rsid w:val="0006681D"/>
    <w:rsid w:val="00066871"/>
    <w:rsid w:val="00066B0C"/>
    <w:rsid w:val="00066B67"/>
    <w:rsid w:val="00066C2F"/>
    <w:rsid w:val="00066CB0"/>
    <w:rsid w:val="00066DE4"/>
    <w:rsid w:val="00066E78"/>
    <w:rsid w:val="00066F7D"/>
    <w:rsid w:val="00066F9A"/>
    <w:rsid w:val="00067133"/>
    <w:rsid w:val="0006726B"/>
    <w:rsid w:val="000674A9"/>
    <w:rsid w:val="000674AE"/>
    <w:rsid w:val="000675EC"/>
    <w:rsid w:val="00067696"/>
    <w:rsid w:val="00067789"/>
    <w:rsid w:val="000678CE"/>
    <w:rsid w:val="000678E3"/>
    <w:rsid w:val="0006793A"/>
    <w:rsid w:val="000679CA"/>
    <w:rsid w:val="00067B56"/>
    <w:rsid w:val="00067B85"/>
    <w:rsid w:val="00067BBF"/>
    <w:rsid w:val="00067C21"/>
    <w:rsid w:val="00067FF5"/>
    <w:rsid w:val="0007017E"/>
    <w:rsid w:val="00070258"/>
    <w:rsid w:val="00070286"/>
    <w:rsid w:val="00070593"/>
    <w:rsid w:val="000706E7"/>
    <w:rsid w:val="0007083E"/>
    <w:rsid w:val="000708B8"/>
    <w:rsid w:val="000708CF"/>
    <w:rsid w:val="00070B37"/>
    <w:rsid w:val="00070B3E"/>
    <w:rsid w:val="00070CF0"/>
    <w:rsid w:val="00070F40"/>
    <w:rsid w:val="000710DB"/>
    <w:rsid w:val="00071388"/>
    <w:rsid w:val="000713A9"/>
    <w:rsid w:val="000714E8"/>
    <w:rsid w:val="00071875"/>
    <w:rsid w:val="000719AC"/>
    <w:rsid w:val="000719CB"/>
    <w:rsid w:val="00071A9A"/>
    <w:rsid w:val="00071CBA"/>
    <w:rsid w:val="00071DA4"/>
    <w:rsid w:val="00071E9F"/>
    <w:rsid w:val="00071FE6"/>
    <w:rsid w:val="00072180"/>
    <w:rsid w:val="0007221F"/>
    <w:rsid w:val="00072287"/>
    <w:rsid w:val="000723B3"/>
    <w:rsid w:val="00072524"/>
    <w:rsid w:val="00072567"/>
    <w:rsid w:val="0007261B"/>
    <w:rsid w:val="00072778"/>
    <w:rsid w:val="000727AC"/>
    <w:rsid w:val="00072857"/>
    <w:rsid w:val="0007295D"/>
    <w:rsid w:val="00072A11"/>
    <w:rsid w:val="00072AD8"/>
    <w:rsid w:val="00072AE1"/>
    <w:rsid w:val="000731AC"/>
    <w:rsid w:val="000732D0"/>
    <w:rsid w:val="00073471"/>
    <w:rsid w:val="000737B6"/>
    <w:rsid w:val="00073842"/>
    <w:rsid w:val="00073B4E"/>
    <w:rsid w:val="00073B55"/>
    <w:rsid w:val="00073C26"/>
    <w:rsid w:val="00073DD0"/>
    <w:rsid w:val="00073E22"/>
    <w:rsid w:val="00074006"/>
    <w:rsid w:val="0007413C"/>
    <w:rsid w:val="0007443D"/>
    <w:rsid w:val="0007448F"/>
    <w:rsid w:val="000744FF"/>
    <w:rsid w:val="0007456A"/>
    <w:rsid w:val="00074674"/>
    <w:rsid w:val="00074700"/>
    <w:rsid w:val="00074713"/>
    <w:rsid w:val="0007471E"/>
    <w:rsid w:val="00074926"/>
    <w:rsid w:val="00074D9E"/>
    <w:rsid w:val="00074E66"/>
    <w:rsid w:val="00074ECF"/>
    <w:rsid w:val="00074EF5"/>
    <w:rsid w:val="00075017"/>
    <w:rsid w:val="000750FB"/>
    <w:rsid w:val="000751C2"/>
    <w:rsid w:val="000751F4"/>
    <w:rsid w:val="00075277"/>
    <w:rsid w:val="00075315"/>
    <w:rsid w:val="00075502"/>
    <w:rsid w:val="0007560E"/>
    <w:rsid w:val="000756B0"/>
    <w:rsid w:val="00075971"/>
    <w:rsid w:val="00075AEE"/>
    <w:rsid w:val="00075C67"/>
    <w:rsid w:val="00075C72"/>
    <w:rsid w:val="00075CFC"/>
    <w:rsid w:val="00075DAC"/>
    <w:rsid w:val="00075E06"/>
    <w:rsid w:val="00075EE4"/>
    <w:rsid w:val="00075F1C"/>
    <w:rsid w:val="00075F4D"/>
    <w:rsid w:val="00076010"/>
    <w:rsid w:val="0007607C"/>
    <w:rsid w:val="000762E1"/>
    <w:rsid w:val="00076535"/>
    <w:rsid w:val="0007653A"/>
    <w:rsid w:val="00076B15"/>
    <w:rsid w:val="00076D91"/>
    <w:rsid w:val="00076F49"/>
    <w:rsid w:val="00076F62"/>
    <w:rsid w:val="0007700D"/>
    <w:rsid w:val="00077068"/>
    <w:rsid w:val="00077193"/>
    <w:rsid w:val="0007733C"/>
    <w:rsid w:val="0007739B"/>
    <w:rsid w:val="000773D2"/>
    <w:rsid w:val="000776F2"/>
    <w:rsid w:val="00077715"/>
    <w:rsid w:val="00077765"/>
    <w:rsid w:val="00077774"/>
    <w:rsid w:val="00077822"/>
    <w:rsid w:val="00077957"/>
    <w:rsid w:val="00077A60"/>
    <w:rsid w:val="00077B32"/>
    <w:rsid w:val="00077BBB"/>
    <w:rsid w:val="00077CB3"/>
    <w:rsid w:val="00077DF2"/>
    <w:rsid w:val="00077F59"/>
    <w:rsid w:val="00080052"/>
    <w:rsid w:val="000800F8"/>
    <w:rsid w:val="0008021B"/>
    <w:rsid w:val="00080479"/>
    <w:rsid w:val="0008062A"/>
    <w:rsid w:val="00080631"/>
    <w:rsid w:val="000808B7"/>
    <w:rsid w:val="00080B13"/>
    <w:rsid w:val="00080C76"/>
    <w:rsid w:val="00080D15"/>
    <w:rsid w:val="00080DD9"/>
    <w:rsid w:val="00080EE2"/>
    <w:rsid w:val="00080EEB"/>
    <w:rsid w:val="00080F0F"/>
    <w:rsid w:val="00080F12"/>
    <w:rsid w:val="0008114D"/>
    <w:rsid w:val="00081284"/>
    <w:rsid w:val="00081298"/>
    <w:rsid w:val="00081331"/>
    <w:rsid w:val="0008140A"/>
    <w:rsid w:val="00081567"/>
    <w:rsid w:val="00081615"/>
    <w:rsid w:val="00081654"/>
    <w:rsid w:val="000817FE"/>
    <w:rsid w:val="000818D9"/>
    <w:rsid w:val="00081928"/>
    <w:rsid w:val="00081996"/>
    <w:rsid w:val="00081A43"/>
    <w:rsid w:val="00081B37"/>
    <w:rsid w:val="00081B5F"/>
    <w:rsid w:val="00081B64"/>
    <w:rsid w:val="00081B99"/>
    <w:rsid w:val="00081C8B"/>
    <w:rsid w:val="00081CBB"/>
    <w:rsid w:val="00081CD6"/>
    <w:rsid w:val="00081D78"/>
    <w:rsid w:val="00081DFB"/>
    <w:rsid w:val="00081E56"/>
    <w:rsid w:val="00081E62"/>
    <w:rsid w:val="0008202A"/>
    <w:rsid w:val="0008204B"/>
    <w:rsid w:val="00082052"/>
    <w:rsid w:val="00082084"/>
    <w:rsid w:val="0008223F"/>
    <w:rsid w:val="000823FD"/>
    <w:rsid w:val="000825D9"/>
    <w:rsid w:val="00082618"/>
    <w:rsid w:val="000826D1"/>
    <w:rsid w:val="00082817"/>
    <w:rsid w:val="00082970"/>
    <w:rsid w:val="00082A5C"/>
    <w:rsid w:val="00082B70"/>
    <w:rsid w:val="00082BA5"/>
    <w:rsid w:val="00082C78"/>
    <w:rsid w:val="00082DCB"/>
    <w:rsid w:val="00082E31"/>
    <w:rsid w:val="00082E73"/>
    <w:rsid w:val="0008321E"/>
    <w:rsid w:val="00083472"/>
    <w:rsid w:val="000837B7"/>
    <w:rsid w:val="000839CF"/>
    <w:rsid w:val="00083A35"/>
    <w:rsid w:val="00083A38"/>
    <w:rsid w:val="00083A60"/>
    <w:rsid w:val="00083A67"/>
    <w:rsid w:val="00083B68"/>
    <w:rsid w:val="00083E63"/>
    <w:rsid w:val="00083F19"/>
    <w:rsid w:val="00083F6B"/>
    <w:rsid w:val="0008400F"/>
    <w:rsid w:val="0008413A"/>
    <w:rsid w:val="000842DE"/>
    <w:rsid w:val="000846D7"/>
    <w:rsid w:val="00084752"/>
    <w:rsid w:val="000847A7"/>
    <w:rsid w:val="00084921"/>
    <w:rsid w:val="00084A31"/>
    <w:rsid w:val="00084ADA"/>
    <w:rsid w:val="00084BE7"/>
    <w:rsid w:val="00084CAD"/>
    <w:rsid w:val="0008514E"/>
    <w:rsid w:val="000851C7"/>
    <w:rsid w:val="00085461"/>
    <w:rsid w:val="00085521"/>
    <w:rsid w:val="000855A3"/>
    <w:rsid w:val="000856A9"/>
    <w:rsid w:val="000856B9"/>
    <w:rsid w:val="0008589B"/>
    <w:rsid w:val="00085AAE"/>
    <w:rsid w:val="00085C76"/>
    <w:rsid w:val="00085CED"/>
    <w:rsid w:val="00085CF2"/>
    <w:rsid w:val="00085F10"/>
    <w:rsid w:val="00086062"/>
    <w:rsid w:val="0008642F"/>
    <w:rsid w:val="00086490"/>
    <w:rsid w:val="00086495"/>
    <w:rsid w:val="00086605"/>
    <w:rsid w:val="00086645"/>
    <w:rsid w:val="0008676A"/>
    <w:rsid w:val="00086A7B"/>
    <w:rsid w:val="00086A91"/>
    <w:rsid w:val="00086B5A"/>
    <w:rsid w:val="00086C36"/>
    <w:rsid w:val="00086D35"/>
    <w:rsid w:val="00086EF3"/>
    <w:rsid w:val="00086F3A"/>
    <w:rsid w:val="00087131"/>
    <w:rsid w:val="00087136"/>
    <w:rsid w:val="00087157"/>
    <w:rsid w:val="000875C2"/>
    <w:rsid w:val="0008791D"/>
    <w:rsid w:val="0008794C"/>
    <w:rsid w:val="000879CA"/>
    <w:rsid w:val="00087A00"/>
    <w:rsid w:val="00087A6E"/>
    <w:rsid w:val="00087B28"/>
    <w:rsid w:val="00087BF3"/>
    <w:rsid w:val="00087D97"/>
    <w:rsid w:val="00087E75"/>
    <w:rsid w:val="00087EF6"/>
    <w:rsid w:val="00087F24"/>
    <w:rsid w:val="00087F87"/>
    <w:rsid w:val="00090078"/>
    <w:rsid w:val="00090101"/>
    <w:rsid w:val="000902B3"/>
    <w:rsid w:val="00090464"/>
    <w:rsid w:val="0009051C"/>
    <w:rsid w:val="00090533"/>
    <w:rsid w:val="00090788"/>
    <w:rsid w:val="00090A80"/>
    <w:rsid w:val="00090B03"/>
    <w:rsid w:val="00090CEF"/>
    <w:rsid w:val="00090D95"/>
    <w:rsid w:val="00090F79"/>
    <w:rsid w:val="000911A2"/>
    <w:rsid w:val="0009126F"/>
    <w:rsid w:val="00091290"/>
    <w:rsid w:val="000912F0"/>
    <w:rsid w:val="000912F3"/>
    <w:rsid w:val="0009138E"/>
    <w:rsid w:val="0009147C"/>
    <w:rsid w:val="00091556"/>
    <w:rsid w:val="000916EA"/>
    <w:rsid w:val="00091970"/>
    <w:rsid w:val="000919D2"/>
    <w:rsid w:val="000919D8"/>
    <w:rsid w:val="00091A7A"/>
    <w:rsid w:val="00091BF8"/>
    <w:rsid w:val="00091CC9"/>
    <w:rsid w:val="00091CD8"/>
    <w:rsid w:val="00091D6B"/>
    <w:rsid w:val="00091DA1"/>
    <w:rsid w:val="00091F09"/>
    <w:rsid w:val="00091FCA"/>
    <w:rsid w:val="000923D3"/>
    <w:rsid w:val="000924B0"/>
    <w:rsid w:val="00092588"/>
    <w:rsid w:val="00092837"/>
    <w:rsid w:val="00092A91"/>
    <w:rsid w:val="00092CAA"/>
    <w:rsid w:val="00092CAB"/>
    <w:rsid w:val="00092CB5"/>
    <w:rsid w:val="00092E91"/>
    <w:rsid w:val="00093013"/>
    <w:rsid w:val="000930B3"/>
    <w:rsid w:val="0009314E"/>
    <w:rsid w:val="00093166"/>
    <w:rsid w:val="00093207"/>
    <w:rsid w:val="00093472"/>
    <w:rsid w:val="00093900"/>
    <w:rsid w:val="00093902"/>
    <w:rsid w:val="00093B85"/>
    <w:rsid w:val="00093D50"/>
    <w:rsid w:val="00093E45"/>
    <w:rsid w:val="00093E57"/>
    <w:rsid w:val="0009420B"/>
    <w:rsid w:val="000945FE"/>
    <w:rsid w:val="00094640"/>
    <w:rsid w:val="000947C7"/>
    <w:rsid w:val="000947FB"/>
    <w:rsid w:val="00094809"/>
    <w:rsid w:val="00094987"/>
    <w:rsid w:val="00094A3E"/>
    <w:rsid w:val="00094C6D"/>
    <w:rsid w:val="00094CDC"/>
    <w:rsid w:val="00094EE0"/>
    <w:rsid w:val="00095125"/>
    <w:rsid w:val="0009518D"/>
    <w:rsid w:val="0009529E"/>
    <w:rsid w:val="000953C1"/>
    <w:rsid w:val="00095500"/>
    <w:rsid w:val="000955BF"/>
    <w:rsid w:val="000956A8"/>
    <w:rsid w:val="00095792"/>
    <w:rsid w:val="00095956"/>
    <w:rsid w:val="00095980"/>
    <w:rsid w:val="00095B31"/>
    <w:rsid w:val="00095B40"/>
    <w:rsid w:val="00095B4F"/>
    <w:rsid w:val="00095C18"/>
    <w:rsid w:val="00095C34"/>
    <w:rsid w:val="00095D2A"/>
    <w:rsid w:val="00095DA8"/>
    <w:rsid w:val="00095DBB"/>
    <w:rsid w:val="00095F35"/>
    <w:rsid w:val="000960E9"/>
    <w:rsid w:val="00096175"/>
    <w:rsid w:val="0009625E"/>
    <w:rsid w:val="0009667F"/>
    <w:rsid w:val="000967BC"/>
    <w:rsid w:val="000967F5"/>
    <w:rsid w:val="00096865"/>
    <w:rsid w:val="000969D8"/>
    <w:rsid w:val="00096A83"/>
    <w:rsid w:val="00096C0D"/>
    <w:rsid w:val="00096C35"/>
    <w:rsid w:val="00096CBA"/>
    <w:rsid w:val="00096E76"/>
    <w:rsid w:val="00096EF5"/>
    <w:rsid w:val="00096FB4"/>
    <w:rsid w:val="00097057"/>
    <w:rsid w:val="000970C3"/>
    <w:rsid w:val="00097213"/>
    <w:rsid w:val="00097273"/>
    <w:rsid w:val="000973C0"/>
    <w:rsid w:val="0009744B"/>
    <w:rsid w:val="00097491"/>
    <w:rsid w:val="000974E1"/>
    <w:rsid w:val="000974FE"/>
    <w:rsid w:val="00097697"/>
    <w:rsid w:val="0009783D"/>
    <w:rsid w:val="00097969"/>
    <w:rsid w:val="00097B42"/>
    <w:rsid w:val="00097B94"/>
    <w:rsid w:val="00097CC8"/>
    <w:rsid w:val="00097E3A"/>
    <w:rsid w:val="00097EDD"/>
    <w:rsid w:val="00097F6A"/>
    <w:rsid w:val="000A0043"/>
    <w:rsid w:val="000A011A"/>
    <w:rsid w:val="000A0232"/>
    <w:rsid w:val="000A0272"/>
    <w:rsid w:val="000A031A"/>
    <w:rsid w:val="000A042C"/>
    <w:rsid w:val="000A04D5"/>
    <w:rsid w:val="000A0703"/>
    <w:rsid w:val="000A0759"/>
    <w:rsid w:val="000A07B3"/>
    <w:rsid w:val="000A0A42"/>
    <w:rsid w:val="000A0B15"/>
    <w:rsid w:val="000A0CBF"/>
    <w:rsid w:val="000A0EE3"/>
    <w:rsid w:val="000A1091"/>
    <w:rsid w:val="000A10C0"/>
    <w:rsid w:val="000A10C8"/>
    <w:rsid w:val="000A10F9"/>
    <w:rsid w:val="000A11EB"/>
    <w:rsid w:val="000A123A"/>
    <w:rsid w:val="000A131D"/>
    <w:rsid w:val="000A1342"/>
    <w:rsid w:val="000A1471"/>
    <w:rsid w:val="000A16EB"/>
    <w:rsid w:val="000A1719"/>
    <w:rsid w:val="000A1725"/>
    <w:rsid w:val="000A1726"/>
    <w:rsid w:val="000A173C"/>
    <w:rsid w:val="000A183A"/>
    <w:rsid w:val="000A1868"/>
    <w:rsid w:val="000A1AE0"/>
    <w:rsid w:val="000A1B78"/>
    <w:rsid w:val="000A1CC0"/>
    <w:rsid w:val="000A1CC8"/>
    <w:rsid w:val="000A1E34"/>
    <w:rsid w:val="000A1E39"/>
    <w:rsid w:val="000A1F2C"/>
    <w:rsid w:val="000A1F2F"/>
    <w:rsid w:val="000A205B"/>
    <w:rsid w:val="000A222C"/>
    <w:rsid w:val="000A2331"/>
    <w:rsid w:val="000A246C"/>
    <w:rsid w:val="000A2618"/>
    <w:rsid w:val="000A275E"/>
    <w:rsid w:val="000A296D"/>
    <w:rsid w:val="000A2B0E"/>
    <w:rsid w:val="000A2B75"/>
    <w:rsid w:val="000A2E40"/>
    <w:rsid w:val="000A2FD4"/>
    <w:rsid w:val="000A325E"/>
    <w:rsid w:val="000A328F"/>
    <w:rsid w:val="000A3563"/>
    <w:rsid w:val="000A359E"/>
    <w:rsid w:val="000A35FF"/>
    <w:rsid w:val="000A3641"/>
    <w:rsid w:val="000A383A"/>
    <w:rsid w:val="000A3853"/>
    <w:rsid w:val="000A38AB"/>
    <w:rsid w:val="000A395D"/>
    <w:rsid w:val="000A3998"/>
    <w:rsid w:val="000A3BD6"/>
    <w:rsid w:val="000A3DF8"/>
    <w:rsid w:val="000A3E05"/>
    <w:rsid w:val="000A3F55"/>
    <w:rsid w:val="000A3FC9"/>
    <w:rsid w:val="000A3FDB"/>
    <w:rsid w:val="000A4011"/>
    <w:rsid w:val="000A405B"/>
    <w:rsid w:val="000A4250"/>
    <w:rsid w:val="000A45F6"/>
    <w:rsid w:val="000A465E"/>
    <w:rsid w:val="000A4716"/>
    <w:rsid w:val="000A4818"/>
    <w:rsid w:val="000A4A67"/>
    <w:rsid w:val="000A4BCF"/>
    <w:rsid w:val="000A4C60"/>
    <w:rsid w:val="000A4CC3"/>
    <w:rsid w:val="000A4CCB"/>
    <w:rsid w:val="000A4DDC"/>
    <w:rsid w:val="000A4EFA"/>
    <w:rsid w:val="000A4F79"/>
    <w:rsid w:val="000A4FD5"/>
    <w:rsid w:val="000A5085"/>
    <w:rsid w:val="000A508B"/>
    <w:rsid w:val="000A50AB"/>
    <w:rsid w:val="000A50C0"/>
    <w:rsid w:val="000A5136"/>
    <w:rsid w:val="000A5165"/>
    <w:rsid w:val="000A531A"/>
    <w:rsid w:val="000A54B2"/>
    <w:rsid w:val="000A56EF"/>
    <w:rsid w:val="000A5779"/>
    <w:rsid w:val="000A5838"/>
    <w:rsid w:val="000A5885"/>
    <w:rsid w:val="000A590F"/>
    <w:rsid w:val="000A593E"/>
    <w:rsid w:val="000A59EF"/>
    <w:rsid w:val="000A5ADA"/>
    <w:rsid w:val="000A5D03"/>
    <w:rsid w:val="000A5D46"/>
    <w:rsid w:val="000A5DA1"/>
    <w:rsid w:val="000A5F13"/>
    <w:rsid w:val="000A6050"/>
    <w:rsid w:val="000A6151"/>
    <w:rsid w:val="000A633E"/>
    <w:rsid w:val="000A6354"/>
    <w:rsid w:val="000A63C2"/>
    <w:rsid w:val="000A6462"/>
    <w:rsid w:val="000A64DE"/>
    <w:rsid w:val="000A64E2"/>
    <w:rsid w:val="000A673E"/>
    <w:rsid w:val="000A688C"/>
    <w:rsid w:val="000A69A6"/>
    <w:rsid w:val="000A6E28"/>
    <w:rsid w:val="000A6EB0"/>
    <w:rsid w:val="000A6FF8"/>
    <w:rsid w:val="000A70E3"/>
    <w:rsid w:val="000A716C"/>
    <w:rsid w:val="000A7201"/>
    <w:rsid w:val="000A7317"/>
    <w:rsid w:val="000A74D8"/>
    <w:rsid w:val="000A7567"/>
    <w:rsid w:val="000A75E4"/>
    <w:rsid w:val="000A75F3"/>
    <w:rsid w:val="000A761A"/>
    <w:rsid w:val="000A76FA"/>
    <w:rsid w:val="000A772C"/>
    <w:rsid w:val="000A77C5"/>
    <w:rsid w:val="000A7949"/>
    <w:rsid w:val="000A7ACE"/>
    <w:rsid w:val="000A7D5B"/>
    <w:rsid w:val="000A7DEF"/>
    <w:rsid w:val="000A7E73"/>
    <w:rsid w:val="000A7ECC"/>
    <w:rsid w:val="000A7F73"/>
    <w:rsid w:val="000B0007"/>
    <w:rsid w:val="000B01AE"/>
    <w:rsid w:val="000B0424"/>
    <w:rsid w:val="000B06D1"/>
    <w:rsid w:val="000B072E"/>
    <w:rsid w:val="000B079F"/>
    <w:rsid w:val="000B07A5"/>
    <w:rsid w:val="000B0802"/>
    <w:rsid w:val="000B0815"/>
    <w:rsid w:val="000B0873"/>
    <w:rsid w:val="000B088D"/>
    <w:rsid w:val="000B0994"/>
    <w:rsid w:val="000B0A05"/>
    <w:rsid w:val="000B0A70"/>
    <w:rsid w:val="000B0B5D"/>
    <w:rsid w:val="000B0BC1"/>
    <w:rsid w:val="000B0C84"/>
    <w:rsid w:val="000B0CF8"/>
    <w:rsid w:val="000B0DDA"/>
    <w:rsid w:val="000B10E8"/>
    <w:rsid w:val="000B111D"/>
    <w:rsid w:val="000B136B"/>
    <w:rsid w:val="000B13A8"/>
    <w:rsid w:val="000B1566"/>
    <w:rsid w:val="000B15A1"/>
    <w:rsid w:val="000B15B6"/>
    <w:rsid w:val="000B1625"/>
    <w:rsid w:val="000B17CF"/>
    <w:rsid w:val="000B18C9"/>
    <w:rsid w:val="000B1AF2"/>
    <w:rsid w:val="000B1E31"/>
    <w:rsid w:val="000B2148"/>
    <w:rsid w:val="000B2157"/>
    <w:rsid w:val="000B23AA"/>
    <w:rsid w:val="000B2407"/>
    <w:rsid w:val="000B25CE"/>
    <w:rsid w:val="000B2630"/>
    <w:rsid w:val="000B26F3"/>
    <w:rsid w:val="000B2701"/>
    <w:rsid w:val="000B29D8"/>
    <w:rsid w:val="000B2CBD"/>
    <w:rsid w:val="000B2D12"/>
    <w:rsid w:val="000B2E98"/>
    <w:rsid w:val="000B2EC1"/>
    <w:rsid w:val="000B2ED1"/>
    <w:rsid w:val="000B3212"/>
    <w:rsid w:val="000B32EB"/>
    <w:rsid w:val="000B33B7"/>
    <w:rsid w:val="000B3413"/>
    <w:rsid w:val="000B34EF"/>
    <w:rsid w:val="000B3713"/>
    <w:rsid w:val="000B3752"/>
    <w:rsid w:val="000B37DF"/>
    <w:rsid w:val="000B3A15"/>
    <w:rsid w:val="000B3ECC"/>
    <w:rsid w:val="000B4070"/>
    <w:rsid w:val="000B4444"/>
    <w:rsid w:val="000B4532"/>
    <w:rsid w:val="000B453F"/>
    <w:rsid w:val="000B459B"/>
    <w:rsid w:val="000B46E5"/>
    <w:rsid w:val="000B48D7"/>
    <w:rsid w:val="000B498E"/>
    <w:rsid w:val="000B49A0"/>
    <w:rsid w:val="000B4A00"/>
    <w:rsid w:val="000B4B78"/>
    <w:rsid w:val="000B4C20"/>
    <w:rsid w:val="000B4C5F"/>
    <w:rsid w:val="000B4D9E"/>
    <w:rsid w:val="000B4DA8"/>
    <w:rsid w:val="000B4DCE"/>
    <w:rsid w:val="000B51C6"/>
    <w:rsid w:val="000B521E"/>
    <w:rsid w:val="000B5391"/>
    <w:rsid w:val="000B53EA"/>
    <w:rsid w:val="000B54F1"/>
    <w:rsid w:val="000B554A"/>
    <w:rsid w:val="000B577E"/>
    <w:rsid w:val="000B5804"/>
    <w:rsid w:val="000B5966"/>
    <w:rsid w:val="000B5A51"/>
    <w:rsid w:val="000B5AE6"/>
    <w:rsid w:val="000B5BB9"/>
    <w:rsid w:val="000B5CEA"/>
    <w:rsid w:val="000B65E7"/>
    <w:rsid w:val="000B6713"/>
    <w:rsid w:val="000B68EB"/>
    <w:rsid w:val="000B6A86"/>
    <w:rsid w:val="000B6AA7"/>
    <w:rsid w:val="000B6AD7"/>
    <w:rsid w:val="000B6BED"/>
    <w:rsid w:val="000B6CFB"/>
    <w:rsid w:val="000B6EFF"/>
    <w:rsid w:val="000B706A"/>
    <w:rsid w:val="000B70CD"/>
    <w:rsid w:val="000B7118"/>
    <w:rsid w:val="000B727F"/>
    <w:rsid w:val="000B7439"/>
    <w:rsid w:val="000B7471"/>
    <w:rsid w:val="000B74C3"/>
    <w:rsid w:val="000B74D8"/>
    <w:rsid w:val="000B74EF"/>
    <w:rsid w:val="000B75A3"/>
    <w:rsid w:val="000B75FC"/>
    <w:rsid w:val="000B76B8"/>
    <w:rsid w:val="000B78C7"/>
    <w:rsid w:val="000B791F"/>
    <w:rsid w:val="000B798D"/>
    <w:rsid w:val="000B7A0A"/>
    <w:rsid w:val="000B7A39"/>
    <w:rsid w:val="000B7AD5"/>
    <w:rsid w:val="000B7AEC"/>
    <w:rsid w:val="000B7CC9"/>
    <w:rsid w:val="000B7DAC"/>
    <w:rsid w:val="000C0056"/>
    <w:rsid w:val="000C00D2"/>
    <w:rsid w:val="000C00D4"/>
    <w:rsid w:val="000C0129"/>
    <w:rsid w:val="000C021F"/>
    <w:rsid w:val="000C022B"/>
    <w:rsid w:val="000C0278"/>
    <w:rsid w:val="000C02A6"/>
    <w:rsid w:val="000C0339"/>
    <w:rsid w:val="000C046C"/>
    <w:rsid w:val="000C04DD"/>
    <w:rsid w:val="000C05B3"/>
    <w:rsid w:val="000C06FA"/>
    <w:rsid w:val="000C074F"/>
    <w:rsid w:val="000C0A05"/>
    <w:rsid w:val="000C0A99"/>
    <w:rsid w:val="000C0C7D"/>
    <w:rsid w:val="000C0C8D"/>
    <w:rsid w:val="000C0CBD"/>
    <w:rsid w:val="000C108F"/>
    <w:rsid w:val="000C116E"/>
    <w:rsid w:val="000C1295"/>
    <w:rsid w:val="000C1400"/>
    <w:rsid w:val="000C16E2"/>
    <w:rsid w:val="000C17BE"/>
    <w:rsid w:val="000C1B69"/>
    <w:rsid w:val="000C1E12"/>
    <w:rsid w:val="000C1FA7"/>
    <w:rsid w:val="000C205A"/>
    <w:rsid w:val="000C213A"/>
    <w:rsid w:val="000C2296"/>
    <w:rsid w:val="000C25C1"/>
    <w:rsid w:val="000C2675"/>
    <w:rsid w:val="000C271F"/>
    <w:rsid w:val="000C2863"/>
    <w:rsid w:val="000C28E7"/>
    <w:rsid w:val="000C2963"/>
    <w:rsid w:val="000C2DC2"/>
    <w:rsid w:val="000C2F18"/>
    <w:rsid w:val="000C2F50"/>
    <w:rsid w:val="000C30C9"/>
    <w:rsid w:val="000C3289"/>
    <w:rsid w:val="000C334A"/>
    <w:rsid w:val="000C338D"/>
    <w:rsid w:val="000C3398"/>
    <w:rsid w:val="000C34F4"/>
    <w:rsid w:val="000C36A1"/>
    <w:rsid w:val="000C3795"/>
    <w:rsid w:val="000C37AE"/>
    <w:rsid w:val="000C37FC"/>
    <w:rsid w:val="000C38AA"/>
    <w:rsid w:val="000C38E8"/>
    <w:rsid w:val="000C399E"/>
    <w:rsid w:val="000C3A4B"/>
    <w:rsid w:val="000C3A63"/>
    <w:rsid w:val="000C3A88"/>
    <w:rsid w:val="000C3BDA"/>
    <w:rsid w:val="000C3FC3"/>
    <w:rsid w:val="000C402D"/>
    <w:rsid w:val="000C41AC"/>
    <w:rsid w:val="000C43AB"/>
    <w:rsid w:val="000C4430"/>
    <w:rsid w:val="000C456C"/>
    <w:rsid w:val="000C4637"/>
    <w:rsid w:val="000C4670"/>
    <w:rsid w:val="000C46A7"/>
    <w:rsid w:val="000C4871"/>
    <w:rsid w:val="000C49EB"/>
    <w:rsid w:val="000C4C8F"/>
    <w:rsid w:val="000C4D74"/>
    <w:rsid w:val="000C4EE4"/>
    <w:rsid w:val="000C4F48"/>
    <w:rsid w:val="000C4FEB"/>
    <w:rsid w:val="000C51FE"/>
    <w:rsid w:val="000C55C9"/>
    <w:rsid w:val="000C5669"/>
    <w:rsid w:val="000C5A13"/>
    <w:rsid w:val="000C5A35"/>
    <w:rsid w:val="000C5ACE"/>
    <w:rsid w:val="000C5BF4"/>
    <w:rsid w:val="000C5EC4"/>
    <w:rsid w:val="000C5F05"/>
    <w:rsid w:val="000C5F10"/>
    <w:rsid w:val="000C5FF6"/>
    <w:rsid w:val="000C61C2"/>
    <w:rsid w:val="000C61FC"/>
    <w:rsid w:val="000C6769"/>
    <w:rsid w:val="000C684C"/>
    <w:rsid w:val="000C6AF4"/>
    <w:rsid w:val="000C6F46"/>
    <w:rsid w:val="000C6FC3"/>
    <w:rsid w:val="000C706E"/>
    <w:rsid w:val="000C70A8"/>
    <w:rsid w:val="000C70AA"/>
    <w:rsid w:val="000C7183"/>
    <w:rsid w:val="000C71FE"/>
    <w:rsid w:val="000C7234"/>
    <w:rsid w:val="000C7242"/>
    <w:rsid w:val="000C7258"/>
    <w:rsid w:val="000C7329"/>
    <w:rsid w:val="000C73C3"/>
    <w:rsid w:val="000C75BF"/>
    <w:rsid w:val="000C7629"/>
    <w:rsid w:val="000C7656"/>
    <w:rsid w:val="000C766F"/>
    <w:rsid w:val="000C7703"/>
    <w:rsid w:val="000C77B6"/>
    <w:rsid w:val="000C783B"/>
    <w:rsid w:val="000C794C"/>
    <w:rsid w:val="000C79E5"/>
    <w:rsid w:val="000C7A11"/>
    <w:rsid w:val="000C7AC3"/>
    <w:rsid w:val="000C7AD9"/>
    <w:rsid w:val="000C7AE3"/>
    <w:rsid w:val="000C7CE8"/>
    <w:rsid w:val="000C7D43"/>
    <w:rsid w:val="000C7D61"/>
    <w:rsid w:val="000C7D95"/>
    <w:rsid w:val="000C7ED9"/>
    <w:rsid w:val="000C7F9F"/>
    <w:rsid w:val="000CD4DC"/>
    <w:rsid w:val="000D0189"/>
    <w:rsid w:val="000D01CE"/>
    <w:rsid w:val="000D02B1"/>
    <w:rsid w:val="000D0314"/>
    <w:rsid w:val="000D0396"/>
    <w:rsid w:val="000D0424"/>
    <w:rsid w:val="000D04DB"/>
    <w:rsid w:val="000D04EE"/>
    <w:rsid w:val="000D059D"/>
    <w:rsid w:val="000D060A"/>
    <w:rsid w:val="000D071C"/>
    <w:rsid w:val="000D085B"/>
    <w:rsid w:val="000D0A20"/>
    <w:rsid w:val="000D0C7A"/>
    <w:rsid w:val="000D0E7A"/>
    <w:rsid w:val="000D0EAA"/>
    <w:rsid w:val="000D0F3F"/>
    <w:rsid w:val="000D1037"/>
    <w:rsid w:val="000D10E3"/>
    <w:rsid w:val="000D1112"/>
    <w:rsid w:val="000D1398"/>
    <w:rsid w:val="000D1558"/>
    <w:rsid w:val="000D1605"/>
    <w:rsid w:val="000D181F"/>
    <w:rsid w:val="000D18CA"/>
    <w:rsid w:val="000D1BDA"/>
    <w:rsid w:val="000D1CF6"/>
    <w:rsid w:val="000D1D1A"/>
    <w:rsid w:val="000D1E41"/>
    <w:rsid w:val="000D1F21"/>
    <w:rsid w:val="000D1F9E"/>
    <w:rsid w:val="000D20C2"/>
    <w:rsid w:val="000D2167"/>
    <w:rsid w:val="000D2277"/>
    <w:rsid w:val="000D2295"/>
    <w:rsid w:val="000D2349"/>
    <w:rsid w:val="000D2475"/>
    <w:rsid w:val="000D24B4"/>
    <w:rsid w:val="000D250F"/>
    <w:rsid w:val="000D2512"/>
    <w:rsid w:val="000D273F"/>
    <w:rsid w:val="000D274A"/>
    <w:rsid w:val="000D27D8"/>
    <w:rsid w:val="000D27F7"/>
    <w:rsid w:val="000D288C"/>
    <w:rsid w:val="000D2A15"/>
    <w:rsid w:val="000D2BD8"/>
    <w:rsid w:val="000D2C9A"/>
    <w:rsid w:val="000D2D09"/>
    <w:rsid w:val="000D2D8E"/>
    <w:rsid w:val="000D2E16"/>
    <w:rsid w:val="000D2E38"/>
    <w:rsid w:val="000D2EEE"/>
    <w:rsid w:val="000D3107"/>
    <w:rsid w:val="000D325F"/>
    <w:rsid w:val="000D3589"/>
    <w:rsid w:val="000D37DD"/>
    <w:rsid w:val="000D3834"/>
    <w:rsid w:val="000D3837"/>
    <w:rsid w:val="000D38B4"/>
    <w:rsid w:val="000D3A08"/>
    <w:rsid w:val="000D3A6A"/>
    <w:rsid w:val="000D3AB4"/>
    <w:rsid w:val="000D3CD8"/>
    <w:rsid w:val="000D3D78"/>
    <w:rsid w:val="000D3E5D"/>
    <w:rsid w:val="000D3E7E"/>
    <w:rsid w:val="000D3EAD"/>
    <w:rsid w:val="000D3EB3"/>
    <w:rsid w:val="000D3FCE"/>
    <w:rsid w:val="000D4073"/>
    <w:rsid w:val="000D4207"/>
    <w:rsid w:val="000D4253"/>
    <w:rsid w:val="000D4274"/>
    <w:rsid w:val="000D43E2"/>
    <w:rsid w:val="000D44B0"/>
    <w:rsid w:val="000D4596"/>
    <w:rsid w:val="000D46A4"/>
    <w:rsid w:val="000D46C5"/>
    <w:rsid w:val="000D4730"/>
    <w:rsid w:val="000D47BC"/>
    <w:rsid w:val="000D4A05"/>
    <w:rsid w:val="000D4ACE"/>
    <w:rsid w:val="000D4E50"/>
    <w:rsid w:val="000D4EA4"/>
    <w:rsid w:val="000D5004"/>
    <w:rsid w:val="000D5283"/>
    <w:rsid w:val="000D530F"/>
    <w:rsid w:val="000D538B"/>
    <w:rsid w:val="000D53B2"/>
    <w:rsid w:val="000D549C"/>
    <w:rsid w:val="000D54C1"/>
    <w:rsid w:val="000D55BE"/>
    <w:rsid w:val="000D55FA"/>
    <w:rsid w:val="000D567F"/>
    <w:rsid w:val="000D5BA9"/>
    <w:rsid w:val="000D5EBC"/>
    <w:rsid w:val="000D5F2F"/>
    <w:rsid w:val="000D5FD0"/>
    <w:rsid w:val="000D603A"/>
    <w:rsid w:val="000D6309"/>
    <w:rsid w:val="000D6337"/>
    <w:rsid w:val="000D6512"/>
    <w:rsid w:val="000D680B"/>
    <w:rsid w:val="000D69E2"/>
    <w:rsid w:val="000D6B75"/>
    <w:rsid w:val="000D6CFE"/>
    <w:rsid w:val="000D6D58"/>
    <w:rsid w:val="000D7353"/>
    <w:rsid w:val="000D7795"/>
    <w:rsid w:val="000D77C8"/>
    <w:rsid w:val="000D7A6D"/>
    <w:rsid w:val="000D7B7D"/>
    <w:rsid w:val="000D7BD5"/>
    <w:rsid w:val="000D7D28"/>
    <w:rsid w:val="000D7D4C"/>
    <w:rsid w:val="000D7D8A"/>
    <w:rsid w:val="000D7DA3"/>
    <w:rsid w:val="000D7E68"/>
    <w:rsid w:val="000D7E69"/>
    <w:rsid w:val="000D7E7F"/>
    <w:rsid w:val="000D7F96"/>
    <w:rsid w:val="000D7FE2"/>
    <w:rsid w:val="000E014C"/>
    <w:rsid w:val="000E03BC"/>
    <w:rsid w:val="000E0592"/>
    <w:rsid w:val="000E05B1"/>
    <w:rsid w:val="000E0689"/>
    <w:rsid w:val="000E0AA4"/>
    <w:rsid w:val="000E0AD7"/>
    <w:rsid w:val="000E0EE5"/>
    <w:rsid w:val="000E0F04"/>
    <w:rsid w:val="000E0F0F"/>
    <w:rsid w:val="000E0F82"/>
    <w:rsid w:val="000E1204"/>
    <w:rsid w:val="000E1211"/>
    <w:rsid w:val="000E13A6"/>
    <w:rsid w:val="000E1562"/>
    <w:rsid w:val="000E1670"/>
    <w:rsid w:val="000E1718"/>
    <w:rsid w:val="000E17B9"/>
    <w:rsid w:val="000E195D"/>
    <w:rsid w:val="000E1B1A"/>
    <w:rsid w:val="000E1CA0"/>
    <w:rsid w:val="000E1D03"/>
    <w:rsid w:val="000E1D85"/>
    <w:rsid w:val="000E1DE4"/>
    <w:rsid w:val="000E1E81"/>
    <w:rsid w:val="000E2020"/>
    <w:rsid w:val="000E212A"/>
    <w:rsid w:val="000E2258"/>
    <w:rsid w:val="000E25B8"/>
    <w:rsid w:val="000E2612"/>
    <w:rsid w:val="000E28DA"/>
    <w:rsid w:val="000E2938"/>
    <w:rsid w:val="000E2974"/>
    <w:rsid w:val="000E2975"/>
    <w:rsid w:val="000E299C"/>
    <w:rsid w:val="000E29BB"/>
    <w:rsid w:val="000E2C6C"/>
    <w:rsid w:val="000E2E7D"/>
    <w:rsid w:val="000E3119"/>
    <w:rsid w:val="000E3136"/>
    <w:rsid w:val="000E3267"/>
    <w:rsid w:val="000E3287"/>
    <w:rsid w:val="000E32A6"/>
    <w:rsid w:val="000E33AE"/>
    <w:rsid w:val="000E33D8"/>
    <w:rsid w:val="000E35C3"/>
    <w:rsid w:val="000E3A5E"/>
    <w:rsid w:val="000E3AC3"/>
    <w:rsid w:val="000E3CB5"/>
    <w:rsid w:val="000E3D7A"/>
    <w:rsid w:val="000E410A"/>
    <w:rsid w:val="000E43A6"/>
    <w:rsid w:val="000E43D9"/>
    <w:rsid w:val="000E44F2"/>
    <w:rsid w:val="000E46BE"/>
    <w:rsid w:val="000E4968"/>
    <w:rsid w:val="000E49BC"/>
    <w:rsid w:val="000E49F6"/>
    <w:rsid w:val="000E4B73"/>
    <w:rsid w:val="000E4BD7"/>
    <w:rsid w:val="000E4D8D"/>
    <w:rsid w:val="000E4DD3"/>
    <w:rsid w:val="000E4E28"/>
    <w:rsid w:val="000E5178"/>
    <w:rsid w:val="000E52EA"/>
    <w:rsid w:val="000E55AE"/>
    <w:rsid w:val="000E56CC"/>
    <w:rsid w:val="000E57CA"/>
    <w:rsid w:val="000E5AA5"/>
    <w:rsid w:val="000E5B5C"/>
    <w:rsid w:val="000E5B81"/>
    <w:rsid w:val="000E5C46"/>
    <w:rsid w:val="000E5C47"/>
    <w:rsid w:val="000E5C6D"/>
    <w:rsid w:val="000E5C7E"/>
    <w:rsid w:val="000E5D20"/>
    <w:rsid w:val="000E5EB6"/>
    <w:rsid w:val="000E5FC4"/>
    <w:rsid w:val="000E6185"/>
    <w:rsid w:val="000E62A8"/>
    <w:rsid w:val="000E62AF"/>
    <w:rsid w:val="000E640F"/>
    <w:rsid w:val="000E6558"/>
    <w:rsid w:val="000E677F"/>
    <w:rsid w:val="000E67AD"/>
    <w:rsid w:val="000E6832"/>
    <w:rsid w:val="000E688D"/>
    <w:rsid w:val="000E68B7"/>
    <w:rsid w:val="000E6A76"/>
    <w:rsid w:val="000E6BE4"/>
    <w:rsid w:val="000E6C93"/>
    <w:rsid w:val="000E70A0"/>
    <w:rsid w:val="000E7247"/>
    <w:rsid w:val="000E745F"/>
    <w:rsid w:val="000E7AEC"/>
    <w:rsid w:val="000E7B0C"/>
    <w:rsid w:val="000E7B39"/>
    <w:rsid w:val="000E7C0E"/>
    <w:rsid w:val="000E7CE3"/>
    <w:rsid w:val="000E7CEF"/>
    <w:rsid w:val="000E7F79"/>
    <w:rsid w:val="000F0161"/>
    <w:rsid w:val="000F01AC"/>
    <w:rsid w:val="000F0214"/>
    <w:rsid w:val="000F0240"/>
    <w:rsid w:val="000F0352"/>
    <w:rsid w:val="000F0471"/>
    <w:rsid w:val="000F05EF"/>
    <w:rsid w:val="000F05F2"/>
    <w:rsid w:val="000F06DF"/>
    <w:rsid w:val="000F077F"/>
    <w:rsid w:val="000F0780"/>
    <w:rsid w:val="000F08EC"/>
    <w:rsid w:val="000F0B1E"/>
    <w:rsid w:val="000F0B94"/>
    <w:rsid w:val="000F0DCD"/>
    <w:rsid w:val="000F0EE0"/>
    <w:rsid w:val="000F1002"/>
    <w:rsid w:val="000F1266"/>
    <w:rsid w:val="000F1305"/>
    <w:rsid w:val="000F130D"/>
    <w:rsid w:val="000F13B5"/>
    <w:rsid w:val="000F14B3"/>
    <w:rsid w:val="000F1765"/>
    <w:rsid w:val="000F17CB"/>
    <w:rsid w:val="000F18D2"/>
    <w:rsid w:val="000F1BFB"/>
    <w:rsid w:val="000F1C55"/>
    <w:rsid w:val="000F1CC8"/>
    <w:rsid w:val="000F1CD0"/>
    <w:rsid w:val="000F1DA2"/>
    <w:rsid w:val="000F2003"/>
    <w:rsid w:val="000F22E4"/>
    <w:rsid w:val="000F2381"/>
    <w:rsid w:val="000F2438"/>
    <w:rsid w:val="000F24DE"/>
    <w:rsid w:val="000F258C"/>
    <w:rsid w:val="000F26D2"/>
    <w:rsid w:val="000F26D6"/>
    <w:rsid w:val="000F26E3"/>
    <w:rsid w:val="000F27D0"/>
    <w:rsid w:val="000F288B"/>
    <w:rsid w:val="000F293F"/>
    <w:rsid w:val="000F2B97"/>
    <w:rsid w:val="000F2C47"/>
    <w:rsid w:val="000F2E7E"/>
    <w:rsid w:val="000F2E89"/>
    <w:rsid w:val="000F2EB1"/>
    <w:rsid w:val="000F2FFB"/>
    <w:rsid w:val="000F308B"/>
    <w:rsid w:val="000F30F4"/>
    <w:rsid w:val="000F3385"/>
    <w:rsid w:val="000F34CE"/>
    <w:rsid w:val="000F35F1"/>
    <w:rsid w:val="000F3687"/>
    <w:rsid w:val="000F370B"/>
    <w:rsid w:val="000F3853"/>
    <w:rsid w:val="000F38B6"/>
    <w:rsid w:val="000F38C5"/>
    <w:rsid w:val="000F39AB"/>
    <w:rsid w:val="000F3B8D"/>
    <w:rsid w:val="000F3C89"/>
    <w:rsid w:val="000F3F76"/>
    <w:rsid w:val="000F405E"/>
    <w:rsid w:val="000F4063"/>
    <w:rsid w:val="000F4081"/>
    <w:rsid w:val="000F4190"/>
    <w:rsid w:val="000F4195"/>
    <w:rsid w:val="000F4223"/>
    <w:rsid w:val="000F4321"/>
    <w:rsid w:val="000F45F9"/>
    <w:rsid w:val="000F4853"/>
    <w:rsid w:val="000F48D4"/>
    <w:rsid w:val="000F4A47"/>
    <w:rsid w:val="000F4BE6"/>
    <w:rsid w:val="000F4BFE"/>
    <w:rsid w:val="000F4C00"/>
    <w:rsid w:val="000F4C33"/>
    <w:rsid w:val="000F4D2B"/>
    <w:rsid w:val="000F4D64"/>
    <w:rsid w:val="000F4D74"/>
    <w:rsid w:val="000F523B"/>
    <w:rsid w:val="000F5272"/>
    <w:rsid w:val="000F52F4"/>
    <w:rsid w:val="000F52F5"/>
    <w:rsid w:val="000F5372"/>
    <w:rsid w:val="000F547B"/>
    <w:rsid w:val="000F55ED"/>
    <w:rsid w:val="000F560E"/>
    <w:rsid w:val="000F569F"/>
    <w:rsid w:val="000F56A5"/>
    <w:rsid w:val="000F5766"/>
    <w:rsid w:val="000F5928"/>
    <w:rsid w:val="000F5C35"/>
    <w:rsid w:val="000F5D23"/>
    <w:rsid w:val="000F5E2F"/>
    <w:rsid w:val="000F5EBA"/>
    <w:rsid w:val="000F6009"/>
    <w:rsid w:val="000F60E4"/>
    <w:rsid w:val="000F624E"/>
    <w:rsid w:val="000F650C"/>
    <w:rsid w:val="000F6578"/>
    <w:rsid w:val="000F6729"/>
    <w:rsid w:val="000F694F"/>
    <w:rsid w:val="000F6952"/>
    <w:rsid w:val="000F69D2"/>
    <w:rsid w:val="000F6A67"/>
    <w:rsid w:val="000F6AAA"/>
    <w:rsid w:val="000F6C51"/>
    <w:rsid w:val="000F6C82"/>
    <w:rsid w:val="000F6D79"/>
    <w:rsid w:val="000F6E48"/>
    <w:rsid w:val="000F6EE9"/>
    <w:rsid w:val="000F6F4B"/>
    <w:rsid w:val="000F7038"/>
    <w:rsid w:val="000F73A6"/>
    <w:rsid w:val="000F763F"/>
    <w:rsid w:val="000F7640"/>
    <w:rsid w:val="000F782A"/>
    <w:rsid w:val="000F7A2C"/>
    <w:rsid w:val="000F7B1A"/>
    <w:rsid w:val="000F7B89"/>
    <w:rsid w:val="000F7C7F"/>
    <w:rsid w:val="000F7CEB"/>
    <w:rsid w:val="000F7F1F"/>
    <w:rsid w:val="00100013"/>
    <w:rsid w:val="00100168"/>
    <w:rsid w:val="001001E0"/>
    <w:rsid w:val="00100266"/>
    <w:rsid w:val="001002C2"/>
    <w:rsid w:val="00100526"/>
    <w:rsid w:val="00100568"/>
    <w:rsid w:val="00100671"/>
    <w:rsid w:val="0010073E"/>
    <w:rsid w:val="00100781"/>
    <w:rsid w:val="001007A2"/>
    <w:rsid w:val="0010083B"/>
    <w:rsid w:val="00100892"/>
    <w:rsid w:val="001008E9"/>
    <w:rsid w:val="00100AE7"/>
    <w:rsid w:val="00100CC0"/>
    <w:rsid w:val="00100D90"/>
    <w:rsid w:val="00100E3A"/>
    <w:rsid w:val="00100FD9"/>
    <w:rsid w:val="001010E9"/>
    <w:rsid w:val="001011B6"/>
    <w:rsid w:val="00101223"/>
    <w:rsid w:val="001015CF"/>
    <w:rsid w:val="001016CD"/>
    <w:rsid w:val="00101894"/>
    <w:rsid w:val="001018AC"/>
    <w:rsid w:val="00101A46"/>
    <w:rsid w:val="00101A5E"/>
    <w:rsid w:val="00101EA0"/>
    <w:rsid w:val="00102148"/>
    <w:rsid w:val="00102338"/>
    <w:rsid w:val="00102388"/>
    <w:rsid w:val="001024B4"/>
    <w:rsid w:val="0010264A"/>
    <w:rsid w:val="0010269E"/>
    <w:rsid w:val="00102961"/>
    <w:rsid w:val="00102A9C"/>
    <w:rsid w:val="00102C6D"/>
    <w:rsid w:val="00102D10"/>
    <w:rsid w:val="00102DEC"/>
    <w:rsid w:val="00102E3A"/>
    <w:rsid w:val="00102EC2"/>
    <w:rsid w:val="00102FD8"/>
    <w:rsid w:val="00103096"/>
    <w:rsid w:val="0010313E"/>
    <w:rsid w:val="00103174"/>
    <w:rsid w:val="001033A5"/>
    <w:rsid w:val="001034C2"/>
    <w:rsid w:val="0010368E"/>
    <w:rsid w:val="00103985"/>
    <w:rsid w:val="00103ACF"/>
    <w:rsid w:val="00103C36"/>
    <w:rsid w:val="00103C60"/>
    <w:rsid w:val="00103CA6"/>
    <w:rsid w:val="00103CF8"/>
    <w:rsid w:val="00103DC6"/>
    <w:rsid w:val="00103DEE"/>
    <w:rsid w:val="00103EA5"/>
    <w:rsid w:val="00103F31"/>
    <w:rsid w:val="00103F4E"/>
    <w:rsid w:val="00103FAD"/>
    <w:rsid w:val="00104228"/>
    <w:rsid w:val="0010432F"/>
    <w:rsid w:val="00104401"/>
    <w:rsid w:val="001044F6"/>
    <w:rsid w:val="00104527"/>
    <w:rsid w:val="0010460B"/>
    <w:rsid w:val="001046EB"/>
    <w:rsid w:val="0010471D"/>
    <w:rsid w:val="00104780"/>
    <w:rsid w:val="001048E1"/>
    <w:rsid w:val="0010494D"/>
    <w:rsid w:val="00104D4F"/>
    <w:rsid w:val="00104D50"/>
    <w:rsid w:val="0010504A"/>
    <w:rsid w:val="00105072"/>
    <w:rsid w:val="001050C3"/>
    <w:rsid w:val="001050D9"/>
    <w:rsid w:val="00105242"/>
    <w:rsid w:val="0010533B"/>
    <w:rsid w:val="00105403"/>
    <w:rsid w:val="001055E1"/>
    <w:rsid w:val="0010598C"/>
    <w:rsid w:val="00105A47"/>
    <w:rsid w:val="00105A87"/>
    <w:rsid w:val="00105D90"/>
    <w:rsid w:val="00105E05"/>
    <w:rsid w:val="00105FC2"/>
    <w:rsid w:val="0010604B"/>
    <w:rsid w:val="00106171"/>
    <w:rsid w:val="00106242"/>
    <w:rsid w:val="00106294"/>
    <w:rsid w:val="001062FA"/>
    <w:rsid w:val="00106439"/>
    <w:rsid w:val="00106450"/>
    <w:rsid w:val="001064BC"/>
    <w:rsid w:val="00106578"/>
    <w:rsid w:val="001066FE"/>
    <w:rsid w:val="00106728"/>
    <w:rsid w:val="00106739"/>
    <w:rsid w:val="00106936"/>
    <w:rsid w:val="00106A3C"/>
    <w:rsid w:val="00106AEC"/>
    <w:rsid w:val="00106C20"/>
    <w:rsid w:val="00106D19"/>
    <w:rsid w:val="00106D5F"/>
    <w:rsid w:val="00106E50"/>
    <w:rsid w:val="00106E76"/>
    <w:rsid w:val="00106E97"/>
    <w:rsid w:val="0010708C"/>
    <w:rsid w:val="00107094"/>
    <w:rsid w:val="001070F8"/>
    <w:rsid w:val="0010715E"/>
    <w:rsid w:val="001071DA"/>
    <w:rsid w:val="00107289"/>
    <w:rsid w:val="00107502"/>
    <w:rsid w:val="00107758"/>
    <w:rsid w:val="00107825"/>
    <w:rsid w:val="00107B8D"/>
    <w:rsid w:val="00107D71"/>
    <w:rsid w:val="00107D9E"/>
    <w:rsid w:val="00107DB9"/>
    <w:rsid w:val="00107DCF"/>
    <w:rsid w:val="00107DF1"/>
    <w:rsid w:val="00107E2B"/>
    <w:rsid w:val="00107E92"/>
    <w:rsid w:val="00107E93"/>
    <w:rsid w:val="0011001E"/>
    <w:rsid w:val="00110026"/>
    <w:rsid w:val="00110138"/>
    <w:rsid w:val="0011029A"/>
    <w:rsid w:val="00110464"/>
    <w:rsid w:val="001105D0"/>
    <w:rsid w:val="001105F9"/>
    <w:rsid w:val="0011062F"/>
    <w:rsid w:val="001108A2"/>
    <w:rsid w:val="001108BD"/>
    <w:rsid w:val="00110AF1"/>
    <w:rsid w:val="00110C39"/>
    <w:rsid w:val="00110C94"/>
    <w:rsid w:val="00110CA6"/>
    <w:rsid w:val="00110CC8"/>
    <w:rsid w:val="00110D4E"/>
    <w:rsid w:val="00110E2A"/>
    <w:rsid w:val="00110E61"/>
    <w:rsid w:val="00110F23"/>
    <w:rsid w:val="00110FA7"/>
    <w:rsid w:val="00111058"/>
    <w:rsid w:val="001110EE"/>
    <w:rsid w:val="0011110E"/>
    <w:rsid w:val="00111230"/>
    <w:rsid w:val="0011123D"/>
    <w:rsid w:val="0011134A"/>
    <w:rsid w:val="001113BE"/>
    <w:rsid w:val="001113CE"/>
    <w:rsid w:val="00111629"/>
    <w:rsid w:val="00111C84"/>
    <w:rsid w:val="00111C85"/>
    <w:rsid w:val="00111E82"/>
    <w:rsid w:val="00112085"/>
    <w:rsid w:val="00112153"/>
    <w:rsid w:val="00112177"/>
    <w:rsid w:val="001121CD"/>
    <w:rsid w:val="0011220D"/>
    <w:rsid w:val="001122D5"/>
    <w:rsid w:val="00112362"/>
    <w:rsid w:val="0011295F"/>
    <w:rsid w:val="001129EC"/>
    <w:rsid w:val="00112AB1"/>
    <w:rsid w:val="00112B4A"/>
    <w:rsid w:val="00112CE4"/>
    <w:rsid w:val="00112D5F"/>
    <w:rsid w:val="00112F40"/>
    <w:rsid w:val="00113156"/>
    <w:rsid w:val="001131CD"/>
    <w:rsid w:val="00113336"/>
    <w:rsid w:val="0011334D"/>
    <w:rsid w:val="001134A3"/>
    <w:rsid w:val="0011360C"/>
    <w:rsid w:val="00113B1E"/>
    <w:rsid w:val="00113BCF"/>
    <w:rsid w:val="00113C57"/>
    <w:rsid w:val="00113DA5"/>
    <w:rsid w:val="00113E3A"/>
    <w:rsid w:val="00113FAD"/>
    <w:rsid w:val="00114268"/>
    <w:rsid w:val="0011428D"/>
    <w:rsid w:val="00114368"/>
    <w:rsid w:val="001146B0"/>
    <w:rsid w:val="0011470F"/>
    <w:rsid w:val="001147D1"/>
    <w:rsid w:val="0011481E"/>
    <w:rsid w:val="00114A7B"/>
    <w:rsid w:val="00114B11"/>
    <w:rsid w:val="00114B8D"/>
    <w:rsid w:val="00114E0F"/>
    <w:rsid w:val="00114EBF"/>
    <w:rsid w:val="00114F26"/>
    <w:rsid w:val="001150B2"/>
    <w:rsid w:val="001150BC"/>
    <w:rsid w:val="0011529F"/>
    <w:rsid w:val="001153E6"/>
    <w:rsid w:val="001153F9"/>
    <w:rsid w:val="0011543D"/>
    <w:rsid w:val="00115591"/>
    <w:rsid w:val="001155E8"/>
    <w:rsid w:val="0011586C"/>
    <w:rsid w:val="001158A8"/>
    <w:rsid w:val="00115B54"/>
    <w:rsid w:val="00115CD2"/>
    <w:rsid w:val="00115D96"/>
    <w:rsid w:val="00115EDC"/>
    <w:rsid w:val="00116089"/>
    <w:rsid w:val="00116276"/>
    <w:rsid w:val="001162C1"/>
    <w:rsid w:val="0011661B"/>
    <w:rsid w:val="00116921"/>
    <w:rsid w:val="00116A3C"/>
    <w:rsid w:val="00116B75"/>
    <w:rsid w:val="00116B92"/>
    <w:rsid w:val="00116BBF"/>
    <w:rsid w:val="00116E82"/>
    <w:rsid w:val="00116E8F"/>
    <w:rsid w:val="00116EBA"/>
    <w:rsid w:val="00116F14"/>
    <w:rsid w:val="00116F51"/>
    <w:rsid w:val="00116FD8"/>
    <w:rsid w:val="00117039"/>
    <w:rsid w:val="001170B7"/>
    <w:rsid w:val="001170C5"/>
    <w:rsid w:val="00117291"/>
    <w:rsid w:val="00117333"/>
    <w:rsid w:val="00117362"/>
    <w:rsid w:val="001173D2"/>
    <w:rsid w:val="0011759D"/>
    <w:rsid w:val="0011781E"/>
    <w:rsid w:val="0011797B"/>
    <w:rsid w:val="00117A46"/>
    <w:rsid w:val="00117A9D"/>
    <w:rsid w:val="00117B67"/>
    <w:rsid w:val="00117C7D"/>
    <w:rsid w:val="00117CFE"/>
    <w:rsid w:val="00117F2A"/>
    <w:rsid w:val="00120291"/>
    <w:rsid w:val="001203E9"/>
    <w:rsid w:val="001204F5"/>
    <w:rsid w:val="0012058C"/>
    <w:rsid w:val="001205DF"/>
    <w:rsid w:val="00120C7C"/>
    <w:rsid w:val="00120C8F"/>
    <w:rsid w:val="00120E41"/>
    <w:rsid w:val="00120FC5"/>
    <w:rsid w:val="00121047"/>
    <w:rsid w:val="00121235"/>
    <w:rsid w:val="0012140F"/>
    <w:rsid w:val="0012194C"/>
    <w:rsid w:val="0012196F"/>
    <w:rsid w:val="00121A01"/>
    <w:rsid w:val="00121C99"/>
    <w:rsid w:val="00121FB8"/>
    <w:rsid w:val="0012202E"/>
    <w:rsid w:val="001221D7"/>
    <w:rsid w:val="00122385"/>
    <w:rsid w:val="0012238D"/>
    <w:rsid w:val="001223B1"/>
    <w:rsid w:val="0012252C"/>
    <w:rsid w:val="0012272C"/>
    <w:rsid w:val="00122900"/>
    <w:rsid w:val="00122A01"/>
    <w:rsid w:val="00122A2F"/>
    <w:rsid w:val="00122B20"/>
    <w:rsid w:val="00122B2C"/>
    <w:rsid w:val="00122D7C"/>
    <w:rsid w:val="00122EA6"/>
    <w:rsid w:val="0012306C"/>
    <w:rsid w:val="001230F0"/>
    <w:rsid w:val="001232D0"/>
    <w:rsid w:val="0012371C"/>
    <w:rsid w:val="00123750"/>
    <w:rsid w:val="00123812"/>
    <w:rsid w:val="00123BC2"/>
    <w:rsid w:val="00123D1A"/>
    <w:rsid w:val="00123D93"/>
    <w:rsid w:val="00123DB5"/>
    <w:rsid w:val="00123E0B"/>
    <w:rsid w:val="00123FFA"/>
    <w:rsid w:val="001243F8"/>
    <w:rsid w:val="00124533"/>
    <w:rsid w:val="0012458A"/>
    <w:rsid w:val="00124766"/>
    <w:rsid w:val="0012484E"/>
    <w:rsid w:val="001248EB"/>
    <w:rsid w:val="00124934"/>
    <w:rsid w:val="00124B6E"/>
    <w:rsid w:val="00124BD3"/>
    <w:rsid w:val="00124DBB"/>
    <w:rsid w:val="00124DDE"/>
    <w:rsid w:val="00124E68"/>
    <w:rsid w:val="00124E9C"/>
    <w:rsid w:val="00124FA4"/>
    <w:rsid w:val="001250C0"/>
    <w:rsid w:val="001253B3"/>
    <w:rsid w:val="00125439"/>
    <w:rsid w:val="0012554F"/>
    <w:rsid w:val="0012562F"/>
    <w:rsid w:val="001256F1"/>
    <w:rsid w:val="0012575C"/>
    <w:rsid w:val="0012578D"/>
    <w:rsid w:val="001257EF"/>
    <w:rsid w:val="0012580D"/>
    <w:rsid w:val="0012585B"/>
    <w:rsid w:val="00125983"/>
    <w:rsid w:val="0012598A"/>
    <w:rsid w:val="00125A83"/>
    <w:rsid w:val="00125BDC"/>
    <w:rsid w:val="00125CDB"/>
    <w:rsid w:val="0012605D"/>
    <w:rsid w:val="00126177"/>
    <w:rsid w:val="001263CD"/>
    <w:rsid w:val="001263F5"/>
    <w:rsid w:val="001264EA"/>
    <w:rsid w:val="001266C7"/>
    <w:rsid w:val="001266DA"/>
    <w:rsid w:val="001269CB"/>
    <w:rsid w:val="001269DB"/>
    <w:rsid w:val="00126A37"/>
    <w:rsid w:val="00126C1A"/>
    <w:rsid w:val="00126C39"/>
    <w:rsid w:val="00126CE2"/>
    <w:rsid w:val="00126E43"/>
    <w:rsid w:val="00126EA5"/>
    <w:rsid w:val="00126F84"/>
    <w:rsid w:val="0012706C"/>
    <w:rsid w:val="001270C8"/>
    <w:rsid w:val="0012718D"/>
    <w:rsid w:val="0012738B"/>
    <w:rsid w:val="001273C2"/>
    <w:rsid w:val="0012779F"/>
    <w:rsid w:val="0012794D"/>
    <w:rsid w:val="00127A08"/>
    <w:rsid w:val="00127AB7"/>
    <w:rsid w:val="00127D35"/>
    <w:rsid w:val="00127D72"/>
    <w:rsid w:val="00127E88"/>
    <w:rsid w:val="00127ED3"/>
    <w:rsid w:val="00127F2A"/>
    <w:rsid w:val="0013007D"/>
    <w:rsid w:val="0013030A"/>
    <w:rsid w:val="001303BB"/>
    <w:rsid w:val="001303F4"/>
    <w:rsid w:val="00130403"/>
    <w:rsid w:val="0013057B"/>
    <w:rsid w:val="00130721"/>
    <w:rsid w:val="00130863"/>
    <w:rsid w:val="001308B1"/>
    <w:rsid w:val="00130D3F"/>
    <w:rsid w:val="00130D62"/>
    <w:rsid w:val="00130E9C"/>
    <w:rsid w:val="00130FC6"/>
    <w:rsid w:val="0013100B"/>
    <w:rsid w:val="001310E6"/>
    <w:rsid w:val="00131227"/>
    <w:rsid w:val="00131237"/>
    <w:rsid w:val="001312A9"/>
    <w:rsid w:val="001312BB"/>
    <w:rsid w:val="001312E8"/>
    <w:rsid w:val="00131450"/>
    <w:rsid w:val="0013153C"/>
    <w:rsid w:val="00131588"/>
    <w:rsid w:val="00131766"/>
    <w:rsid w:val="00131812"/>
    <w:rsid w:val="00131AAD"/>
    <w:rsid w:val="00131AE8"/>
    <w:rsid w:val="00131B5B"/>
    <w:rsid w:val="00131BA4"/>
    <w:rsid w:val="00131CB2"/>
    <w:rsid w:val="00131EDE"/>
    <w:rsid w:val="00132225"/>
    <w:rsid w:val="00132467"/>
    <w:rsid w:val="001326E7"/>
    <w:rsid w:val="001327C5"/>
    <w:rsid w:val="00132912"/>
    <w:rsid w:val="00132A8C"/>
    <w:rsid w:val="00132EC5"/>
    <w:rsid w:val="00132EE9"/>
    <w:rsid w:val="00132F2C"/>
    <w:rsid w:val="001331E8"/>
    <w:rsid w:val="001332EA"/>
    <w:rsid w:val="00133318"/>
    <w:rsid w:val="0013360A"/>
    <w:rsid w:val="0013377F"/>
    <w:rsid w:val="001337AE"/>
    <w:rsid w:val="001338A3"/>
    <w:rsid w:val="0013393F"/>
    <w:rsid w:val="00133A2B"/>
    <w:rsid w:val="00133B2E"/>
    <w:rsid w:val="00133C44"/>
    <w:rsid w:val="00133D3B"/>
    <w:rsid w:val="00133D57"/>
    <w:rsid w:val="00133EFD"/>
    <w:rsid w:val="00133F36"/>
    <w:rsid w:val="00133FBF"/>
    <w:rsid w:val="0013434E"/>
    <w:rsid w:val="00134428"/>
    <w:rsid w:val="00134641"/>
    <w:rsid w:val="00134A8B"/>
    <w:rsid w:val="00134B40"/>
    <w:rsid w:val="00134C91"/>
    <w:rsid w:val="00134CC6"/>
    <w:rsid w:val="00134E36"/>
    <w:rsid w:val="00134F36"/>
    <w:rsid w:val="00135047"/>
    <w:rsid w:val="0013505E"/>
    <w:rsid w:val="001350A0"/>
    <w:rsid w:val="001350A6"/>
    <w:rsid w:val="0013526D"/>
    <w:rsid w:val="0013547D"/>
    <w:rsid w:val="00135632"/>
    <w:rsid w:val="00135720"/>
    <w:rsid w:val="00135727"/>
    <w:rsid w:val="00135996"/>
    <w:rsid w:val="00135A17"/>
    <w:rsid w:val="00135B53"/>
    <w:rsid w:val="00135D82"/>
    <w:rsid w:val="00135E43"/>
    <w:rsid w:val="00135FB4"/>
    <w:rsid w:val="00135FE1"/>
    <w:rsid w:val="00135FFD"/>
    <w:rsid w:val="00136147"/>
    <w:rsid w:val="0013620B"/>
    <w:rsid w:val="001362A8"/>
    <w:rsid w:val="00136433"/>
    <w:rsid w:val="00136506"/>
    <w:rsid w:val="00136548"/>
    <w:rsid w:val="0013668E"/>
    <w:rsid w:val="0013672D"/>
    <w:rsid w:val="00136861"/>
    <w:rsid w:val="00136A72"/>
    <w:rsid w:val="00136A90"/>
    <w:rsid w:val="00136C00"/>
    <w:rsid w:val="00136C1A"/>
    <w:rsid w:val="00136EA1"/>
    <w:rsid w:val="00136EA3"/>
    <w:rsid w:val="00136EF9"/>
    <w:rsid w:val="00137006"/>
    <w:rsid w:val="00137111"/>
    <w:rsid w:val="001371C5"/>
    <w:rsid w:val="00137318"/>
    <w:rsid w:val="0013747F"/>
    <w:rsid w:val="001375FD"/>
    <w:rsid w:val="001378AB"/>
    <w:rsid w:val="001379E6"/>
    <w:rsid w:val="00137A4A"/>
    <w:rsid w:val="00137A55"/>
    <w:rsid w:val="00137AD4"/>
    <w:rsid w:val="00137BCD"/>
    <w:rsid w:val="00137CD1"/>
    <w:rsid w:val="00137D06"/>
    <w:rsid w:val="00137EFA"/>
    <w:rsid w:val="00137FDD"/>
    <w:rsid w:val="001401A0"/>
    <w:rsid w:val="00140A4D"/>
    <w:rsid w:val="00140A53"/>
    <w:rsid w:val="00140AA2"/>
    <w:rsid w:val="00140ACD"/>
    <w:rsid w:val="00140B10"/>
    <w:rsid w:val="00140C94"/>
    <w:rsid w:val="00140F18"/>
    <w:rsid w:val="001411FC"/>
    <w:rsid w:val="00141237"/>
    <w:rsid w:val="001412DD"/>
    <w:rsid w:val="001414AF"/>
    <w:rsid w:val="0014160C"/>
    <w:rsid w:val="001416F6"/>
    <w:rsid w:val="00141760"/>
    <w:rsid w:val="0014185B"/>
    <w:rsid w:val="00141974"/>
    <w:rsid w:val="00141B27"/>
    <w:rsid w:val="00141B8F"/>
    <w:rsid w:val="00141BBD"/>
    <w:rsid w:val="00141C31"/>
    <w:rsid w:val="00141D00"/>
    <w:rsid w:val="00141D76"/>
    <w:rsid w:val="00141DFF"/>
    <w:rsid w:val="00141FA3"/>
    <w:rsid w:val="0014201E"/>
    <w:rsid w:val="001420D6"/>
    <w:rsid w:val="00142221"/>
    <w:rsid w:val="0014233E"/>
    <w:rsid w:val="001426EB"/>
    <w:rsid w:val="00142B74"/>
    <w:rsid w:val="00142C13"/>
    <w:rsid w:val="00142C4F"/>
    <w:rsid w:val="00142C81"/>
    <w:rsid w:val="00142D23"/>
    <w:rsid w:val="00142DD8"/>
    <w:rsid w:val="00142EDB"/>
    <w:rsid w:val="00142F99"/>
    <w:rsid w:val="00143028"/>
    <w:rsid w:val="0014320B"/>
    <w:rsid w:val="00143241"/>
    <w:rsid w:val="00143363"/>
    <w:rsid w:val="0014345A"/>
    <w:rsid w:val="00143465"/>
    <w:rsid w:val="00143504"/>
    <w:rsid w:val="001435F8"/>
    <w:rsid w:val="0014365A"/>
    <w:rsid w:val="00143682"/>
    <w:rsid w:val="00143871"/>
    <w:rsid w:val="001438EC"/>
    <w:rsid w:val="00143958"/>
    <w:rsid w:val="00143AB0"/>
    <w:rsid w:val="00143B23"/>
    <w:rsid w:val="00143B6D"/>
    <w:rsid w:val="00143D77"/>
    <w:rsid w:val="00143F34"/>
    <w:rsid w:val="00143F6F"/>
    <w:rsid w:val="00143FC3"/>
    <w:rsid w:val="00144000"/>
    <w:rsid w:val="0014414B"/>
    <w:rsid w:val="00144159"/>
    <w:rsid w:val="00144245"/>
    <w:rsid w:val="00144525"/>
    <w:rsid w:val="001446EF"/>
    <w:rsid w:val="00144720"/>
    <w:rsid w:val="00144735"/>
    <w:rsid w:val="00144B0B"/>
    <w:rsid w:val="00144C28"/>
    <w:rsid w:val="00144CF4"/>
    <w:rsid w:val="00144EB2"/>
    <w:rsid w:val="00144EF4"/>
    <w:rsid w:val="00144F94"/>
    <w:rsid w:val="0014507B"/>
    <w:rsid w:val="00145106"/>
    <w:rsid w:val="0014518B"/>
    <w:rsid w:val="00145300"/>
    <w:rsid w:val="00145388"/>
    <w:rsid w:val="001453EF"/>
    <w:rsid w:val="001453FA"/>
    <w:rsid w:val="00145427"/>
    <w:rsid w:val="001459D9"/>
    <w:rsid w:val="00145B27"/>
    <w:rsid w:val="00145B8F"/>
    <w:rsid w:val="00145C75"/>
    <w:rsid w:val="00145D9D"/>
    <w:rsid w:val="00145E7D"/>
    <w:rsid w:val="00145F51"/>
    <w:rsid w:val="00145F5A"/>
    <w:rsid w:val="0014606F"/>
    <w:rsid w:val="001460AA"/>
    <w:rsid w:val="00146137"/>
    <w:rsid w:val="00146173"/>
    <w:rsid w:val="00146192"/>
    <w:rsid w:val="00146381"/>
    <w:rsid w:val="00146845"/>
    <w:rsid w:val="00146929"/>
    <w:rsid w:val="00146AD8"/>
    <w:rsid w:val="00146C11"/>
    <w:rsid w:val="00146C3E"/>
    <w:rsid w:val="00146C5A"/>
    <w:rsid w:val="00146CCB"/>
    <w:rsid w:val="00146DD5"/>
    <w:rsid w:val="00146EBF"/>
    <w:rsid w:val="00146FEC"/>
    <w:rsid w:val="001470A2"/>
    <w:rsid w:val="00147257"/>
    <w:rsid w:val="001473F1"/>
    <w:rsid w:val="001473FC"/>
    <w:rsid w:val="00147410"/>
    <w:rsid w:val="001475AE"/>
    <w:rsid w:val="00147807"/>
    <w:rsid w:val="0014783A"/>
    <w:rsid w:val="0014799B"/>
    <w:rsid w:val="001479F9"/>
    <w:rsid w:val="00147B2B"/>
    <w:rsid w:val="00147D62"/>
    <w:rsid w:val="00147D7D"/>
    <w:rsid w:val="00147D82"/>
    <w:rsid w:val="00150480"/>
    <w:rsid w:val="00150489"/>
    <w:rsid w:val="001505A7"/>
    <w:rsid w:val="00150609"/>
    <w:rsid w:val="0015068F"/>
    <w:rsid w:val="001506AA"/>
    <w:rsid w:val="0015076E"/>
    <w:rsid w:val="00150D08"/>
    <w:rsid w:val="00150D22"/>
    <w:rsid w:val="00150E36"/>
    <w:rsid w:val="00150ED1"/>
    <w:rsid w:val="00150FD8"/>
    <w:rsid w:val="001512E2"/>
    <w:rsid w:val="00151390"/>
    <w:rsid w:val="0015143E"/>
    <w:rsid w:val="001515D2"/>
    <w:rsid w:val="00151612"/>
    <w:rsid w:val="001516C0"/>
    <w:rsid w:val="00151758"/>
    <w:rsid w:val="00151860"/>
    <w:rsid w:val="001518B3"/>
    <w:rsid w:val="00151AEB"/>
    <w:rsid w:val="00151C81"/>
    <w:rsid w:val="00151D53"/>
    <w:rsid w:val="00151E25"/>
    <w:rsid w:val="00151F26"/>
    <w:rsid w:val="00151F35"/>
    <w:rsid w:val="0015207B"/>
    <w:rsid w:val="0015234C"/>
    <w:rsid w:val="001523D2"/>
    <w:rsid w:val="00152448"/>
    <w:rsid w:val="00152617"/>
    <w:rsid w:val="001526A8"/>
    <w:rsid w:val="0015283F"/>
    <w:rsid w:val="001529B6"/>
    <w:rsid w:val="00152A0D"/>
    <w:rsid w:val="00152A2E"/>
    <w:rsid w:val="00152C17"/>
    <w:rsid w:val="00152C42"/>
    <w:rsid w:val="00152C44"/>
    <w:rsid w:val="00152CCE"/>
    <w:rsid w:val="00152D9C"/>
    <w:rsid w:val="00152F9F"/>
    <w:rsid w:val="00153094"/>
    <w:rsid w:val="00153200"/>
    <w:rsid w:val="0015325F"/>
    <w:rsid w:val="001532B3"/>
    <w:rsid w:val="0015332E"/>
    <w:rsid w:val="0015334E"/>
    <w:rsid w:val="00153523"/>
    <w:rsid w:val="0015364B"/>
    <w:rsid w:val="001536A2"/>
    <w:rsid w:val="001536F8"/>
    <w:rsid w:val="0015371A"/>
    <w:rsid w:val="001537C7"/>
    <w:rsid w:val="00153A02"/>
    <w:rsid w:val="00153B88"/>
    <w:rsid w:val="00153C2C"/>
    <w:rsid w:val="00153DE5"/>
    <w:rsid w:val="00153EDC"/>
    <w:rsid w:val="00153F23"/>
    <w:rsid w:val="00153F31"/>
    <w:rsid w:val="00154041"/>
    <w:rsid w:val="0015413B"/>
    <w:rsid w:val="00154156"/>
    <w:rsid w:val="001541FB"/>
    <w:rsid w:val="00154297"/>
    <w:rsid w:val="00154453"/>
    <w:rsid w:val="001544F5"/>
    <w:rsid w:val="00154519"/>
    <w:rsid w:val="0015451C"/>
    <w:rsid w:val="00154584"/>
    <w:rsid w:val="001546EA"/>
    <w:rsid w:val="00154B26"/>
    <w:rsid w:val="00154B3A"/>
    <w:rsid w:val="00154BEC"/>
    <w:rsid w:val="00154DC6"/>
    <w:rsid w:val="00154E02"/>
    <w:rsid w:val="00155083"/>
    <w:rsid w:val="0015520C"/>
    <w:rsid w:val="00155214"/>
    <w:rsid w:val="00155384"/>
    <w:rsid w:val="00155464"/>
    <w:rsid w:val="0015549F"/>
    <w:rsid w:val="001554C2"/>
    <w:rsid w:val="0015554D"/>
    <w:rsid w:val="001555C0"/>
    <w:rsid w:val="001556C9"/>
    <w:rsid w:val="00155727"/>
    <w:rsid w:val="001557C3"/>
    <w:rsid w:val="0015580D"/>
    <w:rsid w:val="00155831"/>
    <w:rsid w:val="00155A31"/>
    <w:rsid w:val="00155AB1"/>
    <w:rsid w:val="00155CDF"/>
    <w:rsid w:val="00155D35"/>
    <w:rsid w:val="00155D87"/>
    <w:rsid w:val="00155E16"/>
    <w:rsid w:val="00155E4F"/>
    <w:rsid w:val="00155EEA"/>
    <w:rsid w:val="00155F1E"/>
    <w:rsid w:val="00155F59"/>
    <w:rsid w:val="00155F7F"/>
    <w:rsid w:val="00155F80"/>
    <w:rsid w:val="00155FD5"/>
    <w:rsid w:val="00156028"/>
    <w:rsid w:val="001561AA"/>
    <w:rsid w:val="00156266"/>
    <w:rsid w:val="0015627B"/>
    <w:rsid w:val="001562BF"/>
    <w:rsid w:val="001562D9"/>
    <w:rsid w:val="00156348"/>
    <w:rsid w:val="001566FA"/>
    <w:rsid w:val="00156A5A"/>
    <w:rsid w:val="00156ADF"/>
    <w:rsid w:val="00156AEB"/>
    <w:rsid w:val="00156B1C"/>
    <w:rsid w:val="00156C3F"/>
    <w:rsid w:val="00156E28"/>
    <w:rsid w:val="00156E60"/>
    <w:rsid w:val="00156E64"/>
    <w:rsid w:val="00156EE9"/>
    <w:rsid w:val="00156F52"/>
    <w:rsid w:val="001570D4"/>
    <w:rsid w:val="001570ED"/>
    <w:rsid w:val="001571E4"/>
    <w:rsid w:val="001575B5"/>
    <w:rsid w:val="0015766D"/>
    <w:rsid w:val="0015770C"/>
    <w:rsid w:val="0015787A"/>
    <w:rsid w:val="00157B82"/>
    <w:rsid w:val="00157CC5"/>
    <w:rsid w:val="00157CE0"/>
    <w:rsid w:val="00157D1F"/>
    <w:rsid w:val="00157DFE"/>
    <w:rsid w:val="001600D3"/>
    <w:rsid w:val="0016012C"/>
    <w:rsid w:val="00160356"/>
    <w:rsid w:val="001603B2"/>
    <w:rsid w:val="00160425"/>
    <w:rsid w:val="00160431"/>
    <w:rsid w:val="001604E7"/>
    <w:rsid w:val="00160577"/>
    <w:rsid w:val="00160609"/>
    <w:rsid w:val="0016062F"/>
    <w:rsid w:val="00160645"/>
    <w:rsid w:val="0016077F"/>
    <w:rsid w:val="001607D0"/>
    <w:rsid w:val="00160A46"/>
    <w:rsid w:val="00160B1E"/>
    <w:rsid w:val="00160B4F"/>
    <w:rsid w:val="00160B66"/>
    <w:rsid w:val="00160B7B"/>
    <w:rsid w:val="00160BE2"/>
    <w:rsid w:val="00160CDB"/>
    <w:rsid w:val="00160DC8"/>
    <w:rsid w:val="00160E1A"/>
    <w:rsid w:val="00161263"/>
    <w:rsid w:val="001613C8"/>
    <w:rsid w:val="00161487"/>
    <w:rsid w:val="001614D7"/>
    <w:rsid w:val="0016161D"/>
    <w:rsid w:val="00161667"/>
    <w:rsid w:val="001617BF"/>
    <w:rsid w:val="0016184B"/>
    <w:rsid w:val="00161903"/>
    <w:rsid w:val="00161963"/>
    <w:rsid w:val="00161A9E"/>
    <w:rsid w:val="00161CF4"/>
    <w:rsid w:val="00161D2D"/>
    <w:rsid w:val="00161DD3"/>
    <w:rsid w:val="00161E23"/>
    <w:rsid w:val="00161F5E"/>
    <w:rsid w:val="00161F85"/>
    <w:rsid w:val="001620E5"/>
    <w:rsid w:val="0016212F"/>
    <w:rsid w:val="0016221C"/>
    <w:rsid w:val="00162238"/>
    <w:rsid w:val="00162267"/>
    <w:rsid w:val="00162345"/>
    <w:rsid w:val="00162353"/>
    <w:rsid w:val="00162455"/>
    <w:rsid w:val="00162635"/>
    <w:rsid w:val="001626D7"/>
    <w:rsid w:val="00162712"/>
    <w:rsid w:val="0016287B"/>
    <w:rsid w:val="00162ADE"/>
    <w:rsid w:val="00162B72"/>
    <w:rsid w:val="00162BB6"/>
    <w:rsid w:val="00162CBD"/>
    <w:rsid w:val="00163045"/>
    <w:rsid w:val="00163114"/>
    <w:rsid w:val="001631E3"/>
    <w:rsid w:val="00163317"/>
    <w:rsid w:val="00163386"/>
    <w:rsid w:val="001633F7"/>
    <w:rsid w:val="0016348E"/>
    <w:rsid w:val="001636FA"/>
    <w:rsid w:val="0016377B"/>
    <w:rsid w:val="001637B8"/>
    <w:rsid w:val="00163834"/>
    <w:rsid w:val="00163A47"/>
    <w:rsid w:val="00163B96"/>
    <w:rsid w:val="00163C20"/>
    <w:rsid w:val="00163CD6"/>
    <w:rsid w:val="00163D6E"/>
    <w:rsid w:val="00163FCE"/>
    <w:rsid w:val="00163FD5"/>
    <w:rsid w:val="001640EA"/>
    <w:rsid w:val="001640EE"/>
    <w:rsid w:val="0016433A"/>
    <w:rsid w:val="00164575"/>
    <w:rsid w:val="00164669"/>
    <w:rsid w:val="001647B4"/>
    <w:rsid w:val="00164A52"/>
    <w:rsid w:val="00164C69"/>
    <w:rsid w:val="00164D16"/>
    <w:rsid w:val="00164DD6"/>
    <w:rsid w:val="001650DF"/>
    <w:rsid w:val="00165340"/>
    <w:rsid w:val="001653E2"/>
    <w:rsid w:val="001654B6"/>
    <w:rsid w:val="00165540"/>
    <w:rsid w:val="0016558D"/>
    <w:rsid w:val="00165611"/>
    <w:rsid w:val="00165711"/>
    <w:rsid w:val="00165746"/>
    <w:rsid w:val="0016581A"/>
    <w:rsid w:val="001658AB"/>
    <w:rsid w:val="001658AF"/>
    <w:rsid w:val="001658F6"/>
    <w:rsid w:val="0016596D"/>
    <w:rsid w:val="00165D62"/>
    <w:rsid w:val="00165E07"/>
    <w:rsid w:val="001662ED"/>
    <w:rsid w:val="001664B8"/>
    <w:rsid w:val="00166573"/>
    <w:rsid w:val="0016665B"/>
    <w:rsid w:val="00166687"/>
    <w:rsid w:val="001666F8"/>
    <w:rsid w:val="00166821"/>
    <w:rsid w:val="00166928"/>
    <w:rsid w:val="00166B20"/>
    <w:rsid w:val="00166B5B"/>
    <w:rsid w:val="00166C78"/>
    <w:rsid w:val="00166CA0"/>
    <w:rsid w:val="00166CF7"/>
    <w:rsid w:val="00166F16"/>
    <w:rsid w:val="00166F34"/>
    <w:rsid w:val="00167077"/>
    <w:rsid w:val="001670B0"/>
    <w:rsid w:val="0016711A"/>
    <w:rsid w:val="0016756A"/>
    <w:rsid w:val="001675B3"/>
    <w:rsid w:val="0016764E"/>
    <w:rsid w:val="00167787"/>
    <w:rsid w:val="0016780A"/>
    <w:rsid w:val="001678EA"/>
    <w:rsid w:val="0016795A"/>
    <w:rsid w:val="00167963"/>
    <w:rsid w:val="00167983"/>
    <w:rsid w:val="00167A44"/>
    <w:rsid w:val="00167ADF"/>
    <w:rsid w:val="00167B1B"/>
    <w:rsid w:val="00167B80"/>
    <w:rsid w:val="00167C47"/>
    <w:rsid w:val="00167CE5"/>
    <w:rsid w:val="00167D13"/>
    <w:rsid w:val="00167EF9"/>
    <w:rsid w:val="001704FF"/>
    <w:rsid w:val="001705EF"/>
    <w:rsid w:val="001706EE"/>
    <w:rsid w:val="00170883"/>
    <w:rsid w:val="001708A3"/>
    <w:rsid w:val="001708EE"/>
    <w:rsid w:val="00170BC5"/>
    <w:rsid w:val="00170C34"/>
    <w:rsid w:val="00170E4E"/>
    <w:rsid w:val="00170F27"/>
    <w:rsid w:val="0017106B"/>
    <w:rsid w:val="001710E0"/>
    <w:rsid w:val="001712AF"/>
    <w:rsid w:val="001713BE"/>
    <w:rsid w:val="00171533"/>
    <w:rsid w:val="00171603"/>
    <w:rsid w:val="00171839"/>
    <w:rsid w:val="001718E9"/>
    <w:rsid w:val="00171940"/>
    <w:rsid w:val="001719D5"/>
    <w:rsid w:val="00171AC4"/>
    <w:rsid w:val="00171B4E"/>
    <w:rsid w:val="00171BA2"/>
    <w:rsid w:val="00171CCE"/>
    <w:rsid w:val="00171D5B"/>
    <w:rsid w:val="00171D9F"/>
    <w:rsid w:val="00171EDB"/>
    <w:rsid w:val="00171FFF"/>
    <w:rsid w:val="00172001"/>
    <w:rsid w:val="001722E4"/>
    <w:rsid w:val="00172373"/>
    <w:rsid w:val="001724AE"/>
    <w:rsid w:val="0017250E"/>
    <w:rsid w:val="00172543"/>
    <w:rsid w:val="00172672"/>
    <w:rsid w:val="001726E9"/>
    <w:rsid w:val="001727C6"/>
    <w:rsid w:val="001727D1"/>
    <w:rsid w:val="001727D9"/>
    <w:rsid w:val="001728E2"/>
    <w:rsid w:val="00172995"/>
    <w:rsid w:val="00172C22"/>
    <w:rsid w:val="00172D69"/>
    <w:rsid w:val="00172DEC"/>
    <w:rsid w:val="00172FEC"/>
    <w:rsid w:val="00173515"/>
    <w:rsid w:val="001735CC"/>
    <w:rsid w:val="001737A9"/>
    <w:rsid w:val="0017381C"/>
    <w:rsid w:val="00173903"/>
    <w:rsid w:val="001739E0"/>
    <w:rsid w:val="00173CFE"/>
    <w:rsid w:val="00173E80"/>
    <w:rsid w:val="001743AE"/>
    <w:rsid w:val="0017463D"/>
    <w:rsid w:val="00174A25"/>
    <w:rsid w:val="00174A4A"/>
    <w:rsid w:val="00174D75"/>
    <w:rsid w:val="00174E06"/>
    <w:rsid w:val="00174E4D"/>
    <w:rsid w:val="00174F92"/>
    <w:rsid w:val="00175087"/>
    <w:rsid w:val="00175191"/>
    <w:rsid w:val="0017529F"/>
    <w:rsid w:val="00175308"/>
    <w:rsid w:val="00175572"/>
    <w:rsid w:val="00175713"/>
    <w:rsid w:val="00175776"/>
    <w:rsid w:val="0017592E"/>
    <w:rsid w:val="00175AB6"/>
    <w:rsid w:val="00175C3D"/>
    <w:rsid w:val="00175C91"/>
    <w:rsid w:val="00175CAE"/>
    <w:rsid w:val="00175CC7"/>
    <w:rsid w:val="00175CC8"/>
    <w:rsid w:val="00175CDE"/>
    <w:rsid w:val="001762B7"/>
    <w:rsid w:val="0017638B"/>
    <w:rsid w:val="0017640C"/>
    <w:rsid w:val="00176478"/>
    <w:rsid w:val="001765CC"/>
    <w:rsid w:val="001766EF"/>
    <w:rsid w:val="001768F2"/>
    <w:rsid w:val="00176AA0"/>
    <w:rsid w:val="00176C3E"/>
    <w:rsid w:val="00176D0F"/>
    <w:rsid w:val="00176D52"/>
    <w:rsid w:val="00176ED1"/>
    <w:rsid w:val="00176EFF"/>
    <w:rsid w:val="00176F8F"/>
    <w:rsid w:val="001770E6"/>
    <w:rsid w:val="00177185"/>
    <w:rsid w:val="0017747D"/>
    <w:rsid w:val="001774AA"/>
    <w:rsid w:val="001774B3"/>
    <w:rsid w:val="00177644"/>
    <w:rsid w:val="0017772A"/>
    <w:rsid w:val="00177892"/>
    <w:rsid w:val="001778D2"/>
    <w:rsid w:val="00177A42"/>
    <w:rsid w:val="00177AA4"/>
    <w:rsid w:val="00177B18"/>
    <w:rsid w:val="00177BD1"/>
    <w:rsid w:val="00177CC2"/>
    <w:rsid w:val="00177CF3"/>
    <w:rsid w:val="00177DB4"/>
    <w:rsid w:val="00177EB8"/>
    <w:rsid w:val="00177F73"/>
    <w:rsid w:val="00180032"/>
    <w:rsid w:val="0018010B"/>
    <w:rsid w:val="0018019E"/>
    <w:rsid w:val="001802A6"/>
    <w:rsid w:val="001802F0"/>
    <w:rsid w:val="00180450"/>
    <w:rsid w:val="0018049B"/>
    <w:rsid w:val="00180560"/>
    <w:rsid w:val="001805B8"/>
    <w:rsid w:val="001805EA"/>
    <w:rsid w:val="001806AB"/>
    <w:rsid w:val="001806B2"/>
    <w:rsid w:val="0018082D"/>
    <w:rsid w:val="0018087A"/>
    <w:rsid w:val="001809B5"/>
    <w:rsid w:val="001809EE"/>
    <w:rsid w:val="00180B28"/>
    <w:rsid w:val="00180BC9"/>
    <w:rsid w:val="00180BF1"/>
    <w:rsid w:val="00180D74"/>
    <w:rsid w:val="00180F63"/>
    <w:rsid w:val="0018102E"/>
    <w:rsid w:val="0018117B"/>
    <w:rsid w:val="0018140A"/>
    <w:rsid w:val="001816BF"/>
    <w:rsid w:val="00181830"/>
    <w:rsid w:val="00181A11"/>
    <w:rsid w:val="00181C02"/>
    <w:rsid w:val="00181C17"/>
    <w:rsid w:val="0018213D"/>
    <w:rsid w:val="001821DE"/>
    <w:rsid w:val="0018241A"/>
    <w:rsid w:val="00182636"/>
    <w:rsid w:val="001827CB"/>
    <w:rsid w:val="00182849"/>
    <w:rsid w:val="001828EE"/>
    <w:rsid w:val="00182B7C"/>
    <w:rsid w:val="00182BC7"/>
    <w:rsid w:val="00182D5D"/>
    <w:rsid w:val="00182D9F"/>
    <w:rsid w:val="00182E55"/>
    <w:rsid w:val="00182E81"/>
    <w:rsid w:val="00182E9E"/>
    <w:rsid w:val="00183108"/>
    <w:rsid w:val="0018310F"/>
    <w:rsid w:val="00183223"/>
    <w:rsid w:val="0018345F"/>
    <w:rsid w:val="001834F9"/>
    <w:rsid w:val="001835EE"/>
    <w:rsid w:val="00183714"/>
    <w:rsid w:val="00183D3D"/>
    <w:rsid w:val="0018418C"/>
    <w:rsid w:val="001841AA"/>
    <w:rsid w:val="0018428A"/>
    <w:rsid w:val="00184348"/>
    <w:rsid w:val="00184405"/>
    <w:rsid w:val="00184563"/>
    <w:rsid w:val="00184972"/>
    <w:rsid w:val="00184BC3"/>
    <w:rsid w:val="00184E05"/>
    <w:rsid w:val="00185014"/>
    <w:rsid w:val="00185193"/>
    <w:rsid w:val="001852AA"/>
    <w:rsid w:val="0018531F"/>
    <w:rsid w:val="001855EA"/>
    <w:rsid w:val="00185673"/>
    <w:rsid w:val="001856C2"/>
    <w:rsid w:val="001856D9"/>
    <w:rsid w:val="0018577E"/>
    <w:rsid w:val="00185795"/>
    <w:rsid w:val="001858AD"/>
    <w:rsid w:val="001859BD"/>
    <w:rsid w:val="00185A41"/>
    <w:rsid w:val="00185B0A"/>
    <w:rsid w:val="00185B4E"/>
    <w:rsid w:val="00185B58"/>
    <w:rsid w:val="00185BD5"/>
    <w:rsid w:val="00185E68"/>
    <w:rsid w:val="00185ECB"/>
    <w:rsid w:val="00185F09"/>
    <w:rsid w:val="00185F34"/>
    <w:rsid w:val="00185F8F"/>
    <w:rsid w:val="00186287"/>
    <w:rsid w:val="0018643B"/>
    <w:rsid w:val="00186443"/>
    <w:rsid w:val="00186577"/>
    <w:rsid w:val="0018688C"/>
    <w:rsid w:val="00186990"/>
    <w:rsid w:val="00186A87"/>
    <w:rsid w:val="00186AF5"/>
    <w:rsid w:val="00186BFE"/>
    <w:rsid w:val="00186C1B"/>
    <w:rsid w:val="00186C28"/>
    <w:rsid w:val="00186F55"/>
    <w:rsid w:val="00186F83"/>
    <w:rsid w:val="00187096"/>
    <w:rsid w:val="00187168"/>
    <w:rsid w:val="001871A8"/>
    <w:rsid w:val="0018746D"/>
    <w:rsid w:val="00187572"/>
    <w:rsid w:val="00187586"/>
    <w:rsid w:val="00187587"/>
    <w:rsid w:val="00187696"/>
    <w:rsid w:val="00187721"/>
    <w:rsid w:val="00187978"/>
    <w:rsid w:val="001879FD"/>
    <w:rsid w:val="00187ABD"/>
    <w:rsid w:val="00187F0F"/>
    <w:rsid w:val="00187F4F"/>
    <w:rsid w:val="00187F70"/>
    <w:rsid w:val="001901BB"/>
    <w:rsid w:val="00190546"/>
    <w:rsid w:val="00190556"/>
    <w:rsid w:val="001905A9"/>
    <w:rsid w:val="001907B1"/>
    <w:rsid w:val="001907E4"/>
    <w:rsid w:val="001908A1"/>
    <w:rsid w:val="00190A0E"/>
    <w:rsid w:val="00190AE7"/>
    <w:rsid w:val="00190B1C"/>
    <w:rsid w:val="00190D9D"/>
    <w:rsid w:val="00190DBE"/>
    <w:rsid w:val="00190E05"/>
    <w:rsid w:val="00190E14"/>
    <w:rsid w:val="00191347"/>
    <w:rsid w:val="0019155F"/>
    <w:rsid w:val="0019157F"/>
    <w:rsid w:val="00191773"/>
    <w:rsid w:val="001919F7"/>
    <w:rsid w:val="00191A07"/>
    <w:rsid w:val="00191A61"/>
    <w:rsid w:val="00191A94"/>
    <w:rsid w:val="00191D1A"/>
    <w:rsid w:val="00191D56"/>
    <w:rsid w:val="00191D67"/>
    <w:rsid w:val="00191EFF"/>
    <w:rsid w:val="0019206B"/>
    <w:rsid w:val="00192312"/>
    <w:rsid w:val="0019259F"/>
    <w:rsid w:val="0019265A"/>
    <w:rsid w:val="001926CA"/>
    <w:rsid w:val="001926EF"/>
    <w:rsid w:val="0019288B"/>
    <w:rsid w:val="001928BB"/>
    <w:rsid w:val="00192B55"/>
    <w:rsid w:val="00192F64"/>
    <w:rsid w:val="0019309F"/>
    <w:rsid w:val="001932C0"/>
    <w:rsid w:val="001933A5"/>
    <w:rsid w:val="001935BE"/>
    <w:rsid w:val="001936CA"/>
    <w:rsid w:val="00193706"/>
    <w:rsid w:val="00193815"/>
    <w:rsid w:val="001939A5"/>
    <w:rsid w:val="00193A2B"/>
    <w:rsid w:val="00193ACF"/>
    <w:rsid w:val="00193B67"/>
    <w:rsid w:val="00193BEA"/>
    <w:rsid w:val="00193D20"/>
    <w:rsid w:val="00193DC6"/>
    <w:rsid w:val="00193E73"/>
    <w:rsid w:val="00193F3C"/>
    <w:rsid w:val="001940BA"/>
    <w:rsid w:val="001940D3"/>
    <w:rsid w:val="001941FF"/>
    <w:rsid w:val="0019427A"/>
    <w:rsid w:val="001942BB"/>
    <w:rsid w:val="001942FD"/>
    <w:rsid w:val="0019450D"/>
    <w:rsid w:val="001945D5"/>
    <w:rsid w:val="001948D7"/>
    <w:rsid w:val="0019495F"/>
    <w:rsid w:val="0019499C"/>
    <w:rsid w:val="001949DC"/>
    <w:rsid w:val="00194AE7"/>
    <w:rsid w:val="00194D0F"/>
    <w:rsid w:val="00194EA9"/>
    <w:rsid w:val="00194F19"/>
    <w:rsid w:val="001951D9"/>
    <w:rsid w:val="001951F1"/>
    <w:rsid w:val="0019521F"/>
    <w:rsid w:val="001952A5"/>
    <w:rsid w:val="00195328"/>
    <w:rsid w:val="0019543B"/>
    <w:rsid w:val="001955AE"/>
    <w:rsid w:val="0019574D"/>
    <w:rsid w:val="00195813"/>
    <w:rsid w:val="0019602B"/>
    <w:rsid w:val="001960E9"/>
    <w:rsid w:val="00196207"/>
    <w:rsid w:val="00196211"/>
    <w:rsid w:val="00196305"/>
    <w:rsid w:val="001963B7"/>
    <w:rsid w:val="00196431"/>
    <w:rsid w:val="0019645E"/>
    <w:rsid w:val="001964AB"/>
    <w:rsid w:val="00196504"/>
    <w:rsid w:val="001966B6"/>
    <w:rsid w:val="001966F5"/>
    <w:rsid w:val="00196A08"/>
    <w:rsid w:val="00196A47"/>
    <w:rsid w:val="00196A73"/>
    <w:rsid w:val="00196D7D"/>
    <w:rsid w:val="00196DB4"/>
    <w:rsid w:val="00196DE1"/>
    <w:rsid w:val="00196EB1"/>
    <w:rsid w:val="00196FF3"/>
    <w:rsid w:val="0019718D"/>
    <w:rsid w:val="00197216"/>
    <w:rsid w:val="00197286"/>
    <w:rsid w:val="00197440"/>
    <w:rsid w:val="001974A1"/>
    <w:rsid w:val="00197824"/>
    <w:rsid w:val="001979E4"/>
    <w:rsid w:val="00197B3F"/>
    <w:rsid w:val="00197B54"/>
    <w:rsid w:val="00197C80"/>
    <w:rsid w:val="00197D8C"/>
    <w:rsid w:val="00197E1B"/>
    <w:rsid w:val="00197F19"/>
    <w:rsid w:val="0019DA37"/>
    <w:rsid w:val="001A00C1"/>
    <w:rsid w:val="001A024B"/>
    <w:rsid w:val="001A096A"/>
    <w:rsid w:val="001A09E9"/>
    <w:rsid w:val="001A0A23"/>
    <w:rsid w:val="001A0A25"/>
    <w:rsid w:val="001A0B46"/>
    <w:rsid w:val="001A0C44"/>
    <w:rsid w:val="001A0C45"/>
    <w:rsid w:val="001A0E5F"/>
    <w:rsid w:val="001A10F1"/>
    <w:rsid w:val="001A114D"/>
    <w:rsid w:val="001A127F"/>
    <w:rsid w:val="001A136E"/>
    <w:rsid w:val="001A1751"/>
    <w:rsid w:val="001A175A"/>
    <w:rsid w:val="001A1807"/>
    <w:rsid w:val="001A18F8"/>
    <w:rsid w:val="001A18FF"/>
    <w:rsid w:val="001A19F9"/>
    <w:rsid w:val="001A1A65"/>
    <w:rsid w:val="001A1A76"/>
    <w:rsid w:val="001A1BD4"/>
    <w:rsid w:val="001A1D0B"/>
    <w:rsid w:val="001A1DBF"/>
    <w:rsid w:val="001A1DFD"/>
    <w:rsid w:val="001A1EDE"/>
    <w:rsid w:val="001A1EE3"/>
    <w:rsid w:val="001A1F45"/>
    <w:rsid w:val="001A215E"/>
    <w:rsid w:val="001A2181"/>
    <w:rsid w:val="001A21FA"/>
    <w:rsid w:val="001A2304"/>
    <w:rsid w:val="001A25E0"/>
    <w:rsid w:val="001A2633"/>
    <w:rsid w:val="001A2745"/>
    <w:rsid w:val="001A2808"/>
    <w:rsid w:val="001A2865"/>
    <w:rsid w:val="001A286D"/>
    <w:rsid w:val="001A28E9"/>
    <w:rsid w:val="001A2937"/>
    <w:rsid w:val="001A2A72"/>
    <w:rsid w:val="001A2A8A"/>
    <w:rsid w:val="001A2AB1"/>
    <w:rsid w:val="001A2C6F"/>
    <w:rsid w:val="001A3123"/>
    <w:rsid w:val="001A327C"/>
    <w:rsid w:val="001A352B"/>
    <w:rsid w:val="001A37EA"/>
    <w:rsid w:val="001A38B8"/>
    <w:rsid w:val="001A39C6"/>
    <w:rsid w:val="001A3A14"/>
    <w:rsid w:val="001A3AC9"/>
    <w:rsid w:val="001A3F1A"/>
    <w:rsid w:val="001A3FDF"/>
    <w:rsid w:val="001A40A1"/>
    <w:rsid w:val="001A412E"/>
    <w:rsid w:val="001A4202"/>
    <w:rsid w:val="001A461E"/>
    <w:rsid w:val="001A49BC"/>
    <w:rsid w:val="001A4B6C"/>
    <w:rsid w:val="001A4C22"/>
    <w:rsid w:val="001A4D52"/>
    <w:rsid w:val="001A4D86"/>
    <w:rsid w:val="001A4DFE"/>
    <w:rsid w:val="001A4E1A"/>
    <w:rsid w:val="001A4FBD"/>
    <w:rsid w:val="001A5124"/>
    <w:rsid w:val="001A52E8"/>
    <w:rsid w:val="001A5334"/>
    <w:rsid w:val="001A5340"/>
    <w:rsid w:val="001A5348"/>
    <w:rsid w:val="001A53DA"/>
    <w:rsid w:val="001A54DB"/>
    <w:rsid w:val="001A55B2"/>
    <w:rsid w:val="001A571F"/>
    <w:rsid w:val="001A5916"/>
    <w:rsid w:val="001A5A80"/>
    <w:rsid w:val="001A5B66"/>
    <w:rsid w:val="001A5CFF"/>
    <w:rsid w:val="001A5D33"/>
    <w:rsid w:val="001A5D5E"/>
    <w:rsid w:val="001A5D63"/>
    <w:rsid w:val="001A5DAD"/>
    <w:rsid w:val="001A5EE0"/>
    <w:rsid w:val="001A5F75"/>
    <w:rsid w:val="001A60DE"/>
    <w:rsid w:val="001A63EF"/>
    <w:rsid w:val="001A6411"/>
    <w:rsid w:val="001A6461"/>
    <w:rsid w:val="001A64C7"/>
    <w:rsid w:val="001A65AE"/>
    <w:rsid w:val="001A68BF"/>
    <w:rsid w:val="001A68FE"/>
    <w:rsid w:val="001A70E0"/>
    <w:rsid w:val="001A713A"/>
    <w:rsid w:val="001A71EB"/>
    <w:rsid w:val="001A721F"/>
    <w:rsid w:val="001A7291"/>
    <w:rsid w:val="001A7308"/>
    <w:rsid w:val="001A7316"/>
    <w:rsid w:val="001A73E3"/>
    <w:rsid w:val="001A7562"/>
    <w:rsid w:val="001A7660"/>
    <w:rsid w:val="001A7845"/>
    <w:rsid w:val="001A7911"/>
    <w:rsid w:val="001A7913"/>
    <w:rsid w:val="001A7AE7"/>
    <w:rsid w:val="001A7AEB"/>
    <w:rsid w:val="001A7FB2"/>
    <w:rsid w:val="001B0043"/>
    <w:rsid w:val="001B0049"/>
    <w:rsid w:val="001B00F8"/>
    <w:rsid w:val="001B031A"/>
    <w:rsid w:val="001B03FB"/>
    <w:rsid w:val="001B0590"/>
    <w:rsid w:val="001B05E3"/>
    <w:rsid w:val="001B0647"/>
    <w:rsid w:val="001B06F3"/>
    <w:rsid w:val="001B08A9"/>
    <w:rsid w:val="001B0ABD"/>
    <w:rsid w:val="001B0B5D"/>
    <w:rsid w:val="001B0C17"/>
    <w:rsid w:val="001B0D11"/>
    <w:rsid w:val="001B0E3F"/>
    <w:rsid w:val="001B0E93"/>
    <w:rsid w:val="001B0FD5"/>
    <w:rsid w:val="001B10DA"/>
    <w:rsid w:val="001B1243"/>
    <w:rsid w:val="001B1272"/>
    <w:rsid w:val="001B136C"/>
    <w:rsid w:val="001B1399"/>
    <w:rsid w:val="001B14AE"/>
    <w:rsid w:val="001B152B"/>
    <w:rsid w:val="001B15C1"/>
    <w:rsid w:val="001B162E"/>
    <w:rsid w:val="001B1769"/>
    <w:rsid w:val="001B18F1"/>
    <w:rsid w:val="001B18FE"/>
    <w:rsid w:val="001B199C"/>
    <w:rsid w:val="001B1BAC"/>
    <w:rsid w:val="001B1DA2"/>
    <w:rsid w:val="001B1FB6"/>
    <w:rsid w:val="001B209B"/>
    <w:rsid w:val="001B2117"/>
    <w:rsid w:val="001B2340"/>
    <w:rsid w:val="001B2353"/>
    <w:rsid w:val="001B24EF"/>
    <w:rsid w:val="001B2A5A"/>
    <w:rsid w:val="001B2ABD"/>
    <w:rsid w:val="001B2CCA"/>
    <w:rsid w:val="001B2ED9"/>
    <w:rsid w:val="001B2F11"/>
    <w:rsid w:val="001B301C"/>
    <w:rsid w:val="001B310A"/>
    <w:rsid w:val="001B317F"/>
    <w:rsid w:val="001B3183"/>
    <w:rsid w:val="001B329F"/>
    <w:rsid w:val="001B331A"/>
    <w:rsid w:val="001B34E3"/>
    <w:rsid w:val="001B3602"/>
    <w:rsid w:val="001B3625"/>
    <w:rsid w:val="001B363D"/>
    <w:rsid w:val="001B3780"/>
    <w:rsid w:val="001B39B7"/>
    <w:rsid w:val="001B39E2"/>
    <w:rsid w:val="001B3BA6"/>
    <w:rsid w:val="001B3BDA"/>
    <w:rsid w:val="001B3CC2"/>
    <w:rsid w:val="001B3D9C"/>
    <w:rsid w:val="001B3F0F"/>
    <w:rsid w:val="001B3F32"/>
    <w:rsid w:val="001B4022"/>
    <w:rsid w:val="001B40D1"/>
    <w:rsid w:val="001B41CD"/>
    <w:rsid w:val="001B4293"/>
    <w:rsid w:val="001B42C9"/>
    <w:rsid w:val="001B4435"/>
    <w:rsid w:val="001B44D1"/>
    <w:rsid w:val="001B4579"/>
    <w:rsid w:val="001B479E"/>
    <w:rsid w:val="001B47F0"/>
    <w:rsid w:val="001B481B"/>
    <w:rsid w:val="001B4850"/>
    <w:rsid w:val="001B485B"/>
    <w:rsid w:val="001B50E5"/>
    <w:rsid w:val="001B514B"/>
    <w:rsid w:val="001B5367"/>
    <w:rsid w:val="001B5590"/>
    <w:rsid w:val="001B55E7"/>
    <w:rsid w:val="001B5731"/>
    <w:rsid w:val="001B5744"/>
    <w:rsid w:val="001B5A1C"/>
    <w:rsid w:val="001B5B84"/>
    <w:rsid w:val="001B5BAC"/>
    <w:rsid w:val="001B5BC5"/>
    <w:rsid w:val="001B5D20"/>
    <w:rsid w:val="001B5ECC"/>
    <w:rsid w:val="001B5FE0"/>
    <w:rsid w:val="001B6031"/>
    <w:rsid w:val="001B6125"/>
    <w:rsid w:val="001B633D"/>
    <w:rsid w:val="001B6663"/>
    <w:rsid w:val="001B6695"/>
    <w:rsid w:val="001B66BD"/>
    <w:rsid w:val="001B671B"/>
    <w:rsid w:val="001B6937"/>
    <w:rsid w:val="001B6B5B"/>
    <w:rsid w:val="001B6B68"/>
    <w:rsid w:val="001B6BEB"/>
    <w:rsid w:val="001B6C74"/>
    <w:rsid w:val="001B6D21"/>
    <w:rsid w:val="001B6D53"/>
    <w:rsid w:val="001B6D59"/>
    <w:rsid w:val="001B6DBD"/>
    <w:rsid w:val="001B6EE0"/>
    <w:rsid w:val="001B7063"/>
    <w:rsid w:val="001B70F9"/>
    <w:rsid w:val="001B7292"/>
    <w:rsid w:val="001B729B"/>
    <w:rsid w:val="001B72A8"/>
    <w:rsid w:val="001B742D"/>
    <w:rsid w:val="001B7668"/>
    <w:rsid w:val="001B77CD"/>
    <w:rsid w:val="001B7850"/>
    <w:rsid w:val="001B7857"/>
    <w:rsid w:val="001B78A5"/>
    <w:rsid w:val="001B794C"/>
    <w:rsid w:val="001B7A54"/>
    <w:rsid w:val="001B7AAC"/>
    <w:rsid w:val="001B7C2F"/>
    <w:rsid w:val="001B7C8B"/>
    <w:rsid w:val="001B7CF7"/>
    <w:rsid w:val="001B7E68"/>
    <w:rsid w:val="001B7FCB"/>
    <w:rsid w:val="001C0084"/>
    <w:rsid w:val="001C01DB"/>
    <w:rsid w:val="001C0210"/>
    <w:rsid w:val="001C028C"/>
    <w:rsid w:val="001C04CF"/>
    <w:rsid w:val="001C0935"/>
    <w:rsid w:val="001C0B58"/>
    <w:rsid w:val="001C0C0E"/>
    <w:rsid w:val="001C0E5A"/>
    <w:rsid w:val="001C1584"/>
    <w:rsid w:val="001C15AD"/>
    <w:rsid w:val="001C15ED"/>
    <w:rsid w:val="001C1710"/>
    <w:rsid w:val="001C193D"/>
    <w:rsid w:val="001C193F"/>
    <w:rsid w:val="001C1B4D"/>
    <w:rsid w:val="001C1E73"/>
    <w:rsid w:val="001C1F43"/>
    <w:rsid w:val="001C200F"/>
    <w:rsid w:val="001C20E5"/>
    <w:rsid w:val="001C2114"/>
    <w:rsid w:val="001C22ED"/>
    <w:rsid w:val="001C2389"/>
    <w:rsid w:val="001C23E4"/>
    <w:rsid w:val="001C25AE"/>
    <w:rsid w:val="001C2721"/>
    <w:rsid w:val="001C2A6B"/>
    <w:rsid w:val="001C2B09"/>
    <w:rsid w:val="001C2D89"/>
    <w:rsid w:val="001C2E67"/>
    <w:rsid w:val="001C2E91"/>
    <w:rsid w:val="001C2EC1"/>
    <w:rsid w:val="001C2F2C"/>
    <w:rsid w:val="001C30A5"/>
    <w:rsid w:val="001C3102"/>
    <w:rsid w:val="001C310B"/>
    <w:rsid w:val="001C31F5"/>
    <w:rsid w:val="001C32D3"/>
    <w:rsid w:val="001C3321"/>
    <w:rsid w:val="001C3520"/>
    <w:rsid w:val="001C363E"/>
    <w:rsid w:val="001C36D0"/>
    <w:rsid w:val="001C37E6"/>
    <w:rsid w:val="001C38FC"/>
    <w:rsid w:val="001C39C7"/>
    <w:rsid w:val="001C3A03"/>
    <w:rsid w:val="001C3A17"/>
    <w:rsid w:val="001C3AD3"/>
    <w:rsid w:val="001C3C15"/>
    <w:rsid w:val="001C3D41"/>
    <w:rsid w:val="001C3DC4"/>
    <w:rsid w:val="001C3FAA"/>
    <w:rsid w:val="001C3FFF"/>
    <w:rsid w:val="001C40C0"/>
    <w:rsid w:val="001C41C8"/>
    <w:rsid w:val="001C427D"/>
    <w:rsid w:val="001C42E6"/>
    <w:rsid w:val="001C432D"/>
    <w:rsid w:val="001C43B9"/>
    <w:rsid w:val="001C4694"/>
    <w:rsid w:val="001C478A"/>
    <w:rsid w:val="001C4795"/>
    <w:rsid w:val="001C4904"/>
    <w:rsid w:val="001C4AF9"/>
    <w:rsid w:val="001C4B58"/>
    <w:rsid w:val="001C4D21"/>
    <w:rsid w:val="001C4F76"/>
    <w:rsid w:val="001C508D"/>
    <w:rsid w:val="001C5095"/>
    <w:rsid w:val="001C5097"/>
    <w:rsid w:val="001C51A1"/>
    <w:rsid w:val="001C51FC"/>
    <w:rsid w:val="001C5362"/>
    <w:rsid w:val="001C53DF"/>
    <w:rsid w:val="001C54A6"/>
    <w:rsid w:val="001C54DF"/>
    <w:rsid w:val="001C5544"/>
    <w:rsid w:val="001C55D1"/>
    <w:rsid w:val="001C570B"/>
    <w:rsid w:val="001C5762"/>
    <w:rsid w:val="001C57A0"/>
    <w:rsid w:val="001C582E"/>
    <w:rsid w:val="001C5930"/>
    <w:rsid w:val="001C5CAA"/>
    <w:rsid w:val="001C5DBF"/>
    <w:rsid w:val="001C5F50"/>
    <w:rsid w:val="001C6055"/>
    <w:rsid w:val="001C6064"/>
    <w:rsid w:val="001C60E5"/>
    <w:rsid w:val="001C6369"/>
    <w:rsid w:val="001C63BE"/>
    <w:rsid w:val="001C66DF"/>
    <w:rsid w:val="001C6990"/>
    <w:rsid w:val="001C6CDD"/>
    <w:rsid w:val="001C6D50"/>
    <w:rsid w:val="001C6D8C"/>
    <w:rsid w:val="001C7089"/>
    <w:rsid w:val="001C70FC"/>
    <w:rsid w:val="001C70FD"/>
    <w:rsid w:val="001C73C0"/>
    <w:rsid w:val="001C746F"/>
    <w:rsid w:val="001C7494"/>
    <w:rsid w:val="001C74F8"/>
    <w:rsid w:val="001C7588"/>
    <w:rsid w:val="001C75D7"/>
    <w:rsid w:val="001C787A"/>
    <w:rsid w:val="001C7928"/>
    <w:rsid w:val="001C7B56"/>
    <w:rsid w:val="001C7C1B"/>
    <w:rsid w:val="001C7DA8"/>
    <w:rsid w:val="001C7E35"/>
    <w:rsid w:val="001C7E6E"/>
    <w:rsid w:val="001C7EFD"/>
    <w:rsid w:val="001C7F1C"/>
    <w:rsid w:val="001C7F26"/>
    <w:rsid w:val="001D0031"/>
    <w:rsid w:val="001D00A4"/>
    <w:rsid w:val="001D01F6"/>
    <w:rsid w:val="001D025E"/>
    <w:rsid w:val="001D057A"/>
    <w:rsid w:val="001D05BB"/>
    <w:rsid w:val="001D0840"/>
    <w:rsid w:val="001D0843"/>
    <w:rsid w:val="001D0AE1"/>
    <w:rsid w:val="001D0C94"/>
    <w:rsid w:val="001D0DCC"/>
    <w:rsid w:val="001D0E71"/>
    <w:rsid w:val="001D0E7D"/>
    <w:rsid w:val="001D0EED"/>
    <w:rsid w:val="001D10E1"/>
    <w:rsid w:val="001D116F"/>
    <w:rsid w:val="001D12F2"/>
    <w:rsid w:val="001D151F"/>
    <w:rsid w:val="001D15B7"/>
    <w:rsid w:val="001D1617"/>
    <w:rsid w:val="001D177B"/>
    <w:rsid w:val="001D17AA"/>
    <w:rsid w:val="001D17B5"/>
    <w:rsid w:val="001D17B6"/>
    <w:rsid w:val="001D17D7"/>
    <w:rsid w:val="001D189C"/>
    <w:rsid w:val="001D1ABC"/>
    <w:rsid w:val="001D1BB5"/>
    <w:rsid w:val="001D1C1D"/>
    <w:rsid w:val="001D1C71"/>
    <w:rsid w:val="001D1D0F"/>
    <w:rsid w:val="001D1E24"/>
    <w:rsid w:val="001D1EBA"/>
    <w:rsid w:val="001D2012"/>
    <w:rsid w:val="001D21DE"/>
    <w:rsid w:val="001D2305"/>
    <w:rsid w:val="001D2308"/>
    <w:rsid w:val="001D233B"/>
    <w:rsid w:val="001D23B2"/>
    <w:rsid w:val="001D23DA"/>
    <w:rsid w:val="001D277E"/>
    <w:rsid w:val="001D28AD"/>
    <w:rsid w:val="001D297B"/>
    <w:rsid w:val="001D2BF4"/>
    <w:rsid w:val="001D2C04"/>
    <w:rsid w:val="001D3062"/>
    <w:rsid w:val="001D31A4"/>
    <w:rsid w:val="001D338D"/>
    <w:rsid w:val="001D3478"/>
    <w:rsid w:val="001D3566"/>
    <w:rsid w:val="001D390B"/>
    <w:rsid w:val="001D3A15"/>
    <w:rsid w:val="001D3A49"/>
    <w:rsid w:val="001D3AF9"/>
    <w:rsid w:val="001D3B70"/>
    <w:rsid w:val="001D3C42"/>
    <w:rsid w:val="001D3F8B"/>
    <w:rsid w:val="001D3FC5"/>
    <w:rsid w:val="001D3FCD"/>
    <w:rsid w:val="001D3FF6"/>
    <w:rsid w:val="001D40C3"/>
    <w:rsid w:val="001D41FA"/>
    <w:rsid w:val="001D43E4"/>
    <w:rsid w:val="001D4551"/>
    <w:rsid w:val="001D459A"/>
    <w:rsid w:val="001D45BA"/>
    <w:rsid w:val="001D46C0"/>
    <w:rsid w:val="001D46FB"/>
    <w:rsid w:val="001D47FC"/>
    <w:rsid w:val="001D48F7"/>
    <w:rsid w:val="001D4A9A"/>
    <w:rsid w:val="001D4BDE"/>
    <w:rsid w:val="001D4C96"/>
    <w:rsid w:val="001D4CA4"/>
    <w:rsid w:val="001D4D33"/>
    <w:rsid w:val="001D4E57"/>
    <w:rsid w:val="001D4E5F"/>
    <w:rsid w:val="001D4EE9"/>
    <w:rsid w:val="001D5029"/>
    <w:rsid w:val="001D5109"/>
    <w:rsid w:val="001D514E"/>
    <w:rsid w:val="001D51A7"/>
    <w:rsid w:val="001D52F2"/>
    <w:rsid w:val="001D541D"/>
    <w:rsid w:val="001D54A7"/>
    <w:rsid w:val="001D571A"/>
    <w:rsid w:val="001D5723"/>
    <w:rsid w:val="001D58FD"/>
    <w:rsid w:val="001D5902"/>
    <w:rsid w:val="001D5930"/>
    <w:rsid w:val="001D59EC"/>
    <w:rsid w:val="001D5A0E"/>
    <w:rsid w:val="001D5B56"/>
    <w:rsid w:val="001D5B76"/>
    <w:rsid w:val="001D5DCB"/>
    <w:rsid w:val="001D5DE9"/>
    <w:rsid w:val="001D5E70"/>
    <w:rsid w:val="001D5F67"/>
    <w:rsid w:val="001D60A2"/>
    <w:rsid w:val="001D61DD"/>
    <w:rsid w:val="001D637F"/>
    <w:rsid w:val="001D6481"/>
    <w:rsid w:val="001D6484"/>
    <w:rsid w:val="001D64E2"/>
    <w:rsid w:val="001D6625"/>
    <w:rsid w:val="001D662E"/>
    <w:rsid w:val="001D671D"/>
    <w:rsid w:val="001D672F"/>
    <w:rsid w:val="001D67BC"/>
    <w:rsid w:val="001D69A1"/>
    <w:rsid w:val="001D6A9C"/>
    <w:rsid w:val="001D6B12"/>
    <w:rsid w:val="001D6D9F"/>
    <w:rsid w:val="001D6DB2"/>
    <w:rsid w:val="001D6DED"/>
    <w:rsid w:val="001D6EEA"/>
    <w:rsid w:val="001D6F13"/>
    <w:rsid w:val="001D6FF7"/>
    <w:rsid w:val="001D7138"/>
    <w:rsid w:val="001D7242"/>
    <w:rsid w:val="001D7521"/>
    <w:rsid w:val="001D756C"/>
    <w:rsid w:val="001D7B9B"/>
    <w:rsid w:val="001D7BE7"/>
    <w:rsid w:val="001D7E0F"/>
    <w:rsid w:val="001D7EE7"/>
    <w:rsid w:val="001D7F6B"/>
    <w:rsid w:val="001E0235"/>
    <w:rsid w:val="001E0290"/>
    <w:rsid w:val="001E051B"/>
    <w:rsid w:val="001E0577"/>
    <w:rsid w:val="001E0611"/>
    <w:rsid w:val="001E0619"/>
    <w:rsid w:val="001E0C45"/>
    <w:rsid w:val="001E0CDE"/>
    <w:rsid w:val="001E0EB4"/>
    <w:rsid w:val="001E11B3"/>
    <w:rsid w:val="001E13C7"/>
    <w:rsid w:val="001E155B"/>
    <w:rsid w:val="001E16E7"/>
    <w:rsid w:val="001E177B"/>
    <w:rsid w:val="001E1808"/>
    <w:rsid w:val="001E180D"/>
    <w:rsid w:val="001E1913"/>
    <w:rsid w:val="001E1B0E"/>
    <w:rsid w:val="001E1C4F"/>
    <w:rsid w:val="001E1F35"/>
    <w:rsid w:val="001E2040"/>
    <w:rsid w:val="001E2045"/>
    <w:rsid w:val="001E21FB"/>
    <w:rsid w:val="001E2200"/>
    <w:rsid w:val="001E2503"/>
    <w:rsid w:val="001E2545"/>
    <w:rsid w:val="001E2773"/>
    <w:rsid w:val="001E2A22"/>
    <w:rsid w:val="001E2B35"/>
    <w:rsid w:val="001E2BC9"/>
    <w:rsid w:val="001E2DD4"/>
    <w:rsid w:val="001E2EA4"/>
    <w:rsid w:val="001E3081"/>
    <w:rsid w:val="001E32E7"/>
    <w:rsid w:val="001E32FD"/>
    <w:rsid w:val="001E3313"/>
    <w:rsid w:val="001E3408"/>
    <w:rsid w:val="001E355C"/>
    <w:rsid w:val="001E356B"/>
    <w:rsid w:val="001E365E"/>
    <w:rsid w:val="001E3746"/>
    <w:rsid w:val="001E3806"/>
    <w:rsid w:val="001E3A41"/>
    <w:rsid w:val="001E3AA5"/>
    <w:rsid w:val="001E3C89"/>
    <w:rsid w:val="001E3D39"/>
    <w:rsid w:val="001E4018"/>
    <w:rsid w:val="001E44C5"/>
    <w:rsid w:val="001E4568"/>
    <w:rsid w:val="001E460D"/>
    <w:rsid w:val="001E4699"/>
    <w:rsid w:val="001E49C1"/>
    <w:rsid w:val="001E4A54"/>
    <w:rsid w:val="001E4A5A"/>
    <w:rsid w:val="001E4BD1"/>
    <w:rsid w:val="001E4D96"/>
    <w:rsid w:val="001E4EE9"/>
    <w:rsid w:val="001E4EFF"/>
    <w:rsid w:val="001E4FD0"/>
    <w:rsid w:val="001E522F"/>
    <w:rsid w:val="001E530D"/>
    <w:rsid w:val="001E53BF"/>
    <w:rsid w:val="001E542B"/>
    <w:rsid w:val="001E566C"/>
    <w:rsid w:val="001E57E9"/>
    <w:rsid w:val="001E5821"/>
    <w:rsid w:val="001E5C32"/>
    <w:rsid w:val="001E5C4A"/>
    <w:rsid w:val="001E5CBA"/>
    <w:rsid w:val="001E5FA1"/>
    <w:rsid w:val="001E5FBF"/>
    <w:rsid w:val="001E608C"/>
    <w:rsid w:val="001E641E"/>
    <w:rsid w:val="001E6623"/>
    <w:rsid w:val="001E6C8A"/>
    <w:rsid w:val="001E6D27"/>
    <w:rsid w:val="001E6EAF"/>
    <w:rsid w:val="001E6F19"/>
    <w:rsid w:val="001E6FF2"/>
    <w:rsid w:val="001E7076"/>
    <w:rsid w:val="001E70FF"/>
    <w:rsid w:val="001E71B9"/>
    <w:rsid w:val="001E7244"/>
    <w:rsid w:val="001E74A6"/>
    <w:rsid w:val="001E770A"/>
    <w:rsid w:val="001E781B"/>
    <w:rsid w:val="001E784A"/>
    <w:rsid w:val="001E7A35"/>
    <w:rsid w:val="001E7AAC"/>
    <w:rsid w:val="001E7C6E"/>
    <w:rsid w:val="001E7C94"/>
    <w:rsid w:val="001E7F13"/>
    <w:rsid w:val="001F0049"/>
    <w:rsid w:val="001F020A"/>
    <w:rsid w:val="001F02B1"/>
    <w:rsid w:val="001F04A4"/>
    <w:rsid w:val="001F04D8"/>
    <w:rsid w:val="001F0547"/>
    <w:rsid w:val="001F0619"/>
    <w:rsid w:val="001F06A4"/>
    <w:rsid w:val="001F075A"/>
    <w:rsid w:val="001F088E"/>
    <w:rsid w:val="001F08D7"/>
    <w:rsid w:val="001F0A8B"/>
    <w:rsid w:val="001F0CB7"/>
    <w:rsid w:val="001F0CB9"/>
    <w:rsid w:val="001F0CDE"/>
    <w:rsid w:val="001F0E66"/>
    <w:rsid w:val="001F0E9D"/>
    <w:rsid w:val="001F0F0C"/>
    <w:rsid w:val="001F1115"/>
    <w:rsid w:val="001F145B"/>
    <w:rsid w:val="001F1726"/>
    <w:rsid w:val="001F1763"/>
    <w:rsid w:val="001F1926"/>
    <w:rsid w:val="001F19C3"/>
    <w:rsid w:val="001F1AA5"/>
    <w:rsid w:val="001F1AAB"/>
    <w:rsid w:val="001F1B29"/>
    <w:rsid w:val="001F1CDF"/>
    <w:rsid w:val="001F1CE3"/>
    <w:rsid w:val="001F1D8B"/>
    <w:rsid w:val="001F2013"/>
    <w:rsid w:val="001F20C1"/>
    <w:rsid w:val="001F2223"/>
    <w:rsid w:val="001F223C"/>
    <w:rsid w:val="001F28E4"/>
    <w:rsid w:val="001F2963"/>
    <w:rsid w:val="001F2977"/>
    <w:rsid w:val="001F2BB2"/>
    <w:rsid w:val="001F2E84"/>
    <w:rsid w:val="001F2E87"/>
    <w:rsid w:val="001F2FF5"/>
    <w:rsid w:val="001F30B7"/>
    <w:rsid w:val="001F3215"/>
    <w:rsid w:val="001F33A8"/>
    <w:rsid w:val="001F33C6"/>
    <w:rsid w:val="001F33D8"/>
    <w:rsid w:val="001F3416"/>
    <w:rsid w:val="001F34E2"/>
    <w:rsid w:val="001F35DD"/>
    <w:rsid w:val="001F372E"/>
    <w:rsid w:val="001F3BC3"/>
    <w:rsid w:val="001F3CBF"/>
    <w:rsid w:val="001F3D35"/>
    <w:rsid w:val="001F3F49"/>
    <w:rsid w:val="001F40A7"/>
    <w:rsid w:val="001F4283"/>
    <w:rsid w:val="001F4406"/>
    <w:rsid w:val="001F4443"/>
    <w:rsid w:val="001F444E"/>
    <w:rsid w:val="001F44FF"/>
    <w:rsid w:val="001F4563"/>
    <w:rsid w:val="001F45D9"/>
    <w:rsid w:val="001F4666"/>
    <w:rsid w:val="001F47A8"/>
    <w:rsid w:val="001F498A"/>
    <w:rsid w:val="001F49AC"/>
    <w:rsid w:val="001F4A07"/>
    <w:rsid w:val="001F4B50"/>
    <w:rsid w:val="001F4BC0"/>
    <w:rsid w:val="001F4E4A"/>
    <w:rsid w:val="001F4FB5"/>
    <w:rsid w:val="001F50AA"/>
    <w:rsid w:val="001F5477"/>
    <w:rsid w:val="001F56C6"/>
    <w:rsid w:val="001F58CF"/>
    <w:rsid w:val="001F5A4F"/>
    <w:rsid w:val="001F5A65"/>
    <w:rsid w:val="001F5B13"/>
    <w:rsid w:val="001F5B7D"/>
    <w:rsid w:val="001F5C42"/>
    <w:rsid w:val="001F5E14"/>
    <w:rsid w:val="001F5F09"/>
    <w:rsid w:val="001F604C"/>
    <w:rsid w:val="001F6096"/>
    <w:rsid w:val="001F6255"/>
    <w:rsid w:val="001F6288"/>
    <w:rsid w:val="001F65DC"/>
    <w:rsid w:val="001F6785"/>
    <w:rsid w:val="001F6890"/>
    <w:rsid w:val="001F6D08"/>
    <w:rsid w:val="001F6D30"/>
    <w:rsid w:val="001F6DDA"/>
    <w:rsid w:val="001F6ECC"/>
    <w:rsid w:val="001F6EE7"/>
    <w:rsid w:val="001F6F4A"/>
    <w:rsid w:val="001F70DB"/>
    <w:rsid w:val="001F7130"/>
    <w:rsid w:val="001F72CE"/>
    <w:rsid w:val="001F7524"/>
    <w:rsid w:val="001F7790"/>
    <w:rsid w:val="001F77A9"/>
    <w:rsid w:val="001F7A0C"/>
    <w:rsid w:val="001F7AC0"/>
    <w:rsid w:val="001F7ACD"/>
    <w:rsid w:val="001F7C2D"/>
    <w:rsid w:val="001F7C9C"/>
    <w:rsid w:val="001F7CC3"/>
    <w:rsid w:val="001F7F8E"/>
    <w:rsid w:val="00200080"/>
    <w:rsid w:val="0020011C"/>
    <w:rsid w:val="002001C9"/>
    <w:rsid w:val="0020025B"/>
    <w:rsid w:val="00200286"/>
    <w:rsid w:val="002002C2"/>
    <w:rsid w:val="0020047D"/>
    <w:rsid w:val="00200609"/>
    <w:rsid w:val="00200640"/>
    <w:rsid w:val="00200689"/>
    <w:rsid w:val="0020082A"/>
    <w:rsid w:val="00200840"/>
    <w:rsid w:val="002008DA"/>
    <w:rsid w:val="002008EE"/>
    <w:rsid w:val="002009E4"/>
    <w:rsid w:val="00200C48"/>
    <w:rsid w:val="00200CD1"/>
    <w:rsid w:val="00200EC4"/>
    <w:rsid w:val="00200EE1"/>
    <w:rsid w:val="002012A7"/>
    <w:rsid w:val="002014B0"/>
    <w:rsid w:val="002014CC"/>
    <w:rsid w:val="0020166A"/>
    <w:rsid w:val="002016ED"/>
    <w:rsid w:val="0020180C"/>
    <w:rsid w:val="002018E6"/>
    <w:rsid w:val="00201D65"/>
    <w:rsid w:val="00201E30"/>
    <w:rsid w:val="00201E48"/>
    <w:rsid w:val="00201FB1"/>
    <w:rsid w:val="00201FEC"/>
    <w:rsid w:val="002020EC"/>
    <w:rsid w:val="0020220F"/>
    <w:rsid w:val="002022AE"/>
    <w:rsid w:val="002022CB"/>
    <w:rsid w:val="002024E3"/>
    <w:rsid w:val="00202549"/>
    <w:rsid w:val="00202665"/>
    <w:rsid w:val="00202847"/>
    <w:rsid w:val="00202993"/>
    <w:rsid w:val="00202C49"/>
    <w:rsid w:val="00202CB6"/>
    <w:rsid w:val="00202CF2"/>
    <w:rsid w:val="00202D84"/>
    <w:rsid w:val="00202E53"/>
    <w:rsid w:val="00203028"/>
    <w:rsid w:val="00203059"/>
    <w:rsid w:val="0020307B"/>
    <w:rsid w:val="002030A7"/>
    <w:rsid w:val="00203149"/>
    <w:rsid w:val="002034E9"/>
    <w:rsid w:val="0020364A"/>
    <w:rsid w:val="0020377C"/>
    <w:rsid w:val="002038A5"/>
    <w:rsid w:val="00203AEE"/>
    <w:rsid w:val="00203BD3"/>
    <w:rsid w:val="00203CAA"/>
    <w:rsid w:val="00203D2A"/>
    <w:rsid w:val="00203DEE"/>
    <w:rsid w:val="00203E20"/>
    <w:rsid w:val="00203F60"/>
    <w:rsid w:val="00204039"/>
    <w:rsid w:val="002040A6"/>
    <w:rsid w:val="002041AF"/>
    <w:rsid w:val="0020428B"/>
    <w:rsid w:val="00204297"/>
    <w:rsid w:val="002043B2"/>
    <w:rsid w:val="00204480"/>
    <w:rsid w:val="002048A2"/>
    <w:rsid w:val="00204996"/>
    <w:rsid w:val="00204AE0"/>
    <w:rsid w:val="00204B73"/>
    <w:rsid w:val="00204BF7"/>
    <w:rsid w:val="00204C01"/>
    <w:rsid w:val="00204C63"/>
    <w:rsid w:val="00204D68"/>
    <w:rsid w:val="00204FC4"/>
    <w:rsid w:val="00205217"/>
    <w:rsid w:val="00205383"/>
    <w:rsid w:val="0020546C"/>
    <w:rsid w:val="002054B6"/>
    <w:rsid w:val="00205644"/>
    <w:rsid w:val="0020589D"/>
    <w:rsid w:val="00205964"/>
    <w:rsid w:val="002059A7"/>
    <w:rsid w:val="00205BCF"/>
    <w:rsid w:val="00205C34"/>
    <w:rsid w:val="00205D68"/>
    <w:rsid w:val="00205DA9"/>
    <w:rsid w:val="00205F0B"/>
    <w:rsid w:val="002061EE"/>
    <w:rsid w:val="00206256"/>
    <w:rsid w:val="0020643C"/>
    <w:rsid w:val="00206546"/>
    <w:rsid w:val="00206697"/>
    <w:rsid w:val="002067AC"/>
    <w:rsid w:val="002068B0"/>
    <w:rsid w:val="00206ABA"/>
    <w:rsid w:val="00206BF1"/>
    <w:rsid w:val="00206C0D"/>
    <w:rsid w:val="00207234"/>
    <w:rsid w:val="00207364"/>
    <w:rsid w:val="002077FB"/>
    <w:rsid w:val="002079C0"/>
    <w:rsid w:val="00207B2B"/>
    <w:rsid w:val="00207B98"/>
    <w:rsid w:val="00207BD8"/>
    <w:rsid w:val="00207C5D"/>
    <w:rsid w:val="00210158"/>
    <w:rsid w:val="00210239"/>
    <w:rsid w:val="00210269"/>
    <w:rsid w:val="002107D1"/>
    <w:rsid w:val="00210908"/>
    <w:rsid w:val="00210CDE"/>
    <w:rsid w:val="00210D47"/>
    <w:rsid w:val="00210D6F"/>
    <w:rsid w:val="00210E2A"/>
    <w:rsid w:val="00210F17"/>
    <w:rsid w:val="00211134"/>
    <w:rsid w:val="002111FC"/>
    <w:rsid w:val="00211287"/>
    <w:rsid w:val="00211477"/>
    <w:rsid w:val="002114A4"/>
    <w:rsid w:val="00211906"/>
    <w:rsid w:val="0021195A"/>
    <w:rsid w:val="002119F3"/>
    <w:rsid w:val="00211AB0"/>
    <w:rsid w:val="00211B99"/>
    <w:rsid w:val="00211CD5"/>
    <w:rsid w:val="00212124"/>
    <w:rsid w:val="002121A2"/>
    <w:rsid w:val="002121CF"/>
    <w:rsid w:val="002122DC"/>
    <w:rsid w:val="00212462"/>
    <w:rsid w:val="002126AB"/>
    <w:rsid w:val="00212798"/>
    <w:rsid w:val="002127B2"/>
    <w:rsid w:val="002128E3"/>
    <w:rsid w:val="00212991"/>
    <w:rsid w:val="002129C3"/>
    <w:rsid w:val="002129CD"/>
    <w:rsid w:val="00212A0C"/>
    <w:rsid w:val="00212B0B"/>
    <w:rsid w:val="00212B8A"/>
    <w:rsid w:val="00212C78"/>
    <w:rsid w:val="00212E65"/>
    <w:rsid w:val="00212EAB"/>
    <w:rsid w:val="00212EF8"/>
    <w:rsid w:val="00212F1F"/>
    <w:rsid w:val="00213191"/>
    <w:rsid w:val="00213265"/>
    <w:rsid w:val="00213476"/>
    <w:rsid w:val="002134DF"/>
    <w:rsid w:val="002135A4"/>
    <w:rsid w:val="002135B2"/>
    <w:rsid w:val="0021367A"/>
    <w:rsid w:val="00213683"/>
    <w:rsid w:val="002136B9"/>
    <w:rsid w:val="00213708"/>
    <w:rsid w:val="0021387A"/>
    <w:rsid w:val="002139A5"/>
    <w:rsid w:val="00213A45"/>
    <w:rsid w:val="00213BB9"/>
    <w:rsid w:val="00213BCB"/>
    <w:rsid w:val="00213CC1"/>
    <w:rsid w:val="00213D56"/>
    <w:rsid w:val="00213FB0"/>
    <w:rsid w:val="00213FB4"/>
    <w:rsid w:val="0021401F"/>
    <w:rsid w:val="002142A2"/>
    <w:rsid w:val="002144E0"/>
    <w:rsid w:val="0021457B"/>
    <w:rsid w:val="0021476C"/>
    <w:rsid w:val="00214797"/>
    <w:rsid w:val="00214801"/>
    <w:rsid w:val="002148F5"/>
    <w:rsid w:val="00214A78"/>
    <w:rsid w:val="00214B0F"/>
    <w:rsid w:val="00214F45"/>
    <w:rsid w:val="00214F7E"/>
    <w:rsid w:val="00214F8E"/>
    <w:rsid w:val="0021501B"/>
    <w:rsid w:val="00215050"/>
    <w:rsid w:val="00215234"/>
    <w:rsid w:val="002156C2"/>
    <w:rsid w:val="002158A6"/>
    <w:rsid w:val="00215B76"/>
    <w:rsid w:val="00215C4B"/>
    <w:rsid w:val="00215EAE"/>
    <w:rsid w:val="0021608E"/>
    <w:rsid w:val="0021613E"/>
    <w:rsid w:val="0021616B"/>
    <w:rsid w:val="00216282"/>
    <w:rsid w:val="00216317"/>
    <w:rsid w:val="002163B8"/>
    <w:rsid w:val="00216400"/>
    <w:rsid w:val="00216517"/>
    <w:rsid w:val="002165D5"/>
    <w:rsid w:val="002165E9"/>
    <w:rsid w:val="0021665B"/>
    <w:rsid w:val="00216778"/>
    <w:rsid w:val="002169DD"/>
    <w:rsid w:val="00216A05"/>
    <w:rsid w:val="00216AA7"/>
    <w:rsid w:val="00216ACF"/>
    <w:rsid w:val="00216BE0"/>
    <w:rsid w:val="00216DCD"/>
    <w:rsid w:val="00216F4B"/>
    <w:rsid w:val="0021708E"/>
    <w:rsid w:val="0021712A"/>
    <w:rsid w:val="002171D9"/>
    <w:rsid w:val="0021726D"/>
    <w:rsid w:val="002172A4"/>
    <w:rsid w:val="00217339"/>
    <w:rsid w:val="0021747A"/>
    <w:rsid w:val="002174CE"/>
    <w:rsid w:val="0021756F"/>
    <w:rsid w:val="002176C2"/>
    <w:rsid w:val="00217AD7"/>
    <w:rsid w:val="00217E1E"/>
    <w:rsid w:val="00217E4E"/>
    <w:rsid w:val="00217F2F"/>
    <w:rsid w:val="00217F3F"/>
    <w:rsid w:val="00217FF3"/>
    <w:rsid w:val="0022013F"/>
    <w:rsid w:val="002201D9"/>
    <w:rsid w:val="0022027E"/>
    <w:rsid w:val="002203E1"/>
    <w:rsid w:val="0022045B"/>
    <w:rsid w:val="0022046E"/>
    <w:rsid w:val="002204A5"/>
    <w:rsid w:val="00220551"/>
    <w:rsid w:val="0022059E"/>
    <w:rsid w:val="00220743"/>
    <w:rsid w:val="00220867"/>
    <w:rsid w:val="002208A6"/>
    <w:rsid w:val="00220937"/>
    <w:rsid w:val="0022098A"/>
    <w:rsid w:val="00220A29"/>
    <w:rsid w:val="00220AAD"/>
    <w:rsid w:val="00220D44"/>
    <w:rsid w:val="002210A8"/>
    <w:rsid w:val="002211E3"/>
    <w:rsid w:val="00221216"/>
    <w:rsid w:val="002214B6"/>
    <w:rsid w:val="002214C1"/>
    <w:rsid w:val="00221588"/>
    <w:rsid w:val="0022159C"/>
    <w:rsid w:val="00221884"/>
    <w:rsid w:val="002218B3"/>
    <w:rsid w:val="00221931"/>
    <w:rsid w:val="002219A0"/>
    <w:rsid w:val="00221A20"/>
    <w:rsid w:val="00221A2E"/>
    <w:rsid w:val="00221D1E"/>
    <w:rsid w:val="00221D41"/>
    <w:rsid w:val="00221E57"/>
    <w:rsid w:val="00221EE8"/>
    <w:rsid w:val="00221FD0"/>
    <w:rsid w:val="00221FD9"/>
    <w:rsid w:val="002222AA"/>
    <w:rsid w:val="002222E5"/>
    <w:rsid w:val="0022233B"/>
    <w:rsid w:val="00222348"/>
    <w:rsid w:val="00222394"/>
    <w:rsid w:val="00222661"/>
    <w:rsid w:val="00222723"/>
    <w:rsid w:val="002227DA"/>
    <w:rsid w:val="00222B23"/>
    <w:rsid w:val="00222B9E"/>
    <w:rsid w:val="00222F15"/>
    <w:rsid w:val="00222F92"/>
    <w:rsid w:val="0022324B"/>
    <w:rsid w:val="002232D1"/>
    <w:rsid w:val="0022336E"/>
    <w:rsid w:val="0022345F"/>
    <w:rsid w:val="00223676"/>
    <w:rsid w:val="002238C1"/>
    <w:rsid w:val="00223A47"/>
    <w:rsid w:val="00223AF5"/>
    <w:rsid w:val="00223BEC"/>
    <w:rsid w:val="00223C67"/>
    <w:rsid w:val="00223C9D"/>
    <w:rsid w:val="00223DAE"/>
    <w:rsid w:val="00223DB9"/>
    <w:rsid w:val="00223E06"/>
    <w:rsid w:val="00223F63"/>
    <w:rsid w:val="00223F9C"/>
    <w:rsid w:val="00224019"/>
    <w:rsid w:val="00224071"/>
    <w:rsid w:val="002242FA"/>
    <w:rsid w:val="0022433B"/>
    <w:rsid w:val="002243D2"/>
    <w:rsid w:val="002244F5"/>
    <w:rsid w:val="002247D3"/>
    <w:rsid w:val="00224813"/>
    <w:rsid w:val="00224913"/>
    <w:rsid w:val="00224AC4"/>
    <w:rsid w:val="00224B9B"/>
    <w:rsid w:val="00224BB3"/>
    <w:rsid w:val="00224CA6"/>
    <w:rsid w:val="00224CA7"/>
    <w:rsid w:val="00224D61"/>
    <w:rsid w:val="00224EF4"/>
    <w:rsid w:val="00224F7E"/>
    <w:rsid w:val="00225102"/>
    <w:rsid w:val="002251A5"/>
    <w:rsid w:val="0022532E"/>
    <w:rsid w:val="00225340"/>
    <w:rsid w:val="0022537F"/>
    <w:rsid w:val="002253EF"/>
    <w:rsid w:val="00225429"/>
    <w:rsid w:val="00225439"/>
    <w:rsid w:val="002254E3"/>
    <w:rsid w:val="0022560F"/>
    <w:rsid w:val="002257CA"/>
    <w:rsid w:val="0022581E"/>
    <w:rsid w:val="002258A4"/>
    <w:rsid w:val="002258E9"/>
    <w:rsid w:val="0022595C"/>
    <w:rsid w:val="002259C4"/>
    <w:rsid w:val="00225B47"/>
    <w:rsid w:val="00225BF0"/>
    <w:rsid w:val="00225E19"/>
    <w:rsid w:val="00225E69"/>
    <w:rsid w:val="00225E9A"/>
    <w:rsid w:val="00225EC6"/>
    <w:rsid w:val="00226150"/>
    <w:rsid w:val="00226180"/>
    <w:rsid w:val="002262BC"/>
    <w:rsid w:val="002264EE"/>
    <w:rsid w:val="002264F8"/>
    <w:rsid w:val="002265F9"/>
    <w:rsid w:val="0022676E"/>
    <w:rsid w:val="00226861"/>
    <w:rsid w:val="00226A16"/>
    <w:rsid w:val="00226A41"/>
    <w:rsid w:val="00226A43"/>
    <w:rsid w:val="00226A7D"/>
    <w:rsid w:val="00226B4E"/>
    <w:rsid w:val="00226CBF"/>
    <w:rsid w:val="0022715F"/>
    <w:rsid w:val="00227160"/>
    <w:rsid w:val="00227176"/>
    <w:rsid w:val="0022717A"/>
    <w:rsid w:val="002271EA"/>
    <w:rsid w:val="00227225"/>
    <w:rsid w:val="00227243"/>
    <w:rsid w:val="0022731F"/>
    <w:rsid w:val="00227350"/>
    <w:rsid w:val="00227413"/>
    <w:rsid w:val="0022757A"/>
    <w:rsid w:val="002275D1"/>
    <w:rsid w:val="0022762A"/>
    <w:rsid w:val="002276FC"/>
    <w:rsid w:val="00227886"/>
    <w:rsid w:val="0022789A"/>
    <w:rsid w:val="00227964"/>
    <w:rsid w:val="00227A3C"/>
    <w:rsid w:val="00227B90"/>
    <w:rsid w:val="00227F11"/>
    <w:rsid w:val="0022836E"/>
    <w:rsid w:val="0023036E"/>
    <w:rsid w:val="002304A2"/>
    <w:rsid w:val="0023058F"/>
    <w:rsid w:val="002305FC"/>
    <w:rsid w:val="00230823"/>
    <w:rsid w:val="002308BC"/>
    <w:rsid w:val="002308E0"/>
    <w:rsid w:val="00230D56"/>
    <w:rsid w:val="00230DD8"/>
    <w:rsid w:val="00230E01"/>
    <w:rsid w:val="00231024"/>
    <w:rsid w:val="002312A6"/>
    <w:rsid w:val="002312B8"/>
    <w:rsid w:val="002312D9"/>
    <w:rsid w:val="00231423"/>
    <w:rsid w:val="00231484"/>
    <w:rsid w:val="0023155B"/>
    <w:rsid w:val="00231625"/>
    <w:rsid w:val="002316D8"/>
    <w:rsid w:val="00231859"/>
    <w:rsid w:val="002319E4"/>
    <w:rsid w:val="00231A73"/>
    <w:rsid w:val="00231B59"/>
    <w:rsid w:val="00231C0E"/>
    <w:rsid w:val="00231CCF"/>
    <w:rsid w:val="00231DD4"/>
    <w:rsid w:val="00231EC4"/>
    <w:rsid w:val="00231F42"/>
    <w:rsid w:val="00231F4A"/>
    <w:rsid w:val="00231FF3"/>
    <w:rsid w:val="00232094"/>
    <w:rsid w:val="002320C2"/>
    <w:rsid w:val="002321E7"/>
    <w:rsid w:val="00232564"/>
    <w:rsid w:val="00232659"/>
    <w:rsid w:val="0023277B"/>
    <w:rsid w:val="002328AC"/>
    <w:rsid w:val="002329A9"/>
    <w:rsid w:val="00232A19"/>
    <w:rsid w:val="00232C89"/>
    <w:rsid w:val="00232CC9"/>
    <w:rsid w:val="00232D64"/>
    <w:rsid w:val="00233056"/>
    <w:rsid w:val="002334C3"/>
    <w:rsid w:val="002334DF"/>
    <w:rsid w:val="0023357C"/>
    <w:rsid w:val="00233591"/>
    <w:rsid w:val="002335CD"/>
    <w:rsid w:val="002335F0"/>
    <w:rsid w:val="00233644"/>
    <w:rsid w:val="00233654"/>
    <w:rsid w:val="002337E1"/>
    <w:rsid w:val="002337FE"/>
    <w:rsid w:val="00233932"/>
    <w:rsid w:val="00233B66"/>
    <w:rsid w:val="00233BE7"/>
    <w:rsid w:val="00233DA6"/>
    <w:rsid w:val="00233DC4"/>
    <w:rsid w:val="002340F5"/>
    <w:rsid w:val="00234224"/>
    <w:rsid w:val="0023425E"/>
    <w:rsid w:val="0023426E"/>
    <w:rsid w:val="0023427F"/>
    <w:rsid w:val="00234414"/>
    <w:rsid w:val="00234CFF"/>
    <w:rsid w:val="00234D78"/>
    <w:rsid w:val="00235263"/>
    <w:rsid w:val="0023534E"/>
    <w:rsid w:val="00235465"/>
    <w:rsid w:val="00235645"/>
    <w:rsid w:val="00235802"/>
    <w:rsid w:val="00235817"/>
    <w:rsid w:val="00235AE5"/>
    <w:rsid w:val="00235B3B"/>
    <w:rsid w:val="00235C02"/>
    <w:rsid w:val="00235C3C"/>
    <w:rsid w:val="00235D3E"/>
    <w:rsid w:val="00236265"/>
    <w:rsid w:val="0023640A"/>
    <w:rsid w:val="0023644B"/>
    <w:rsid w:val="0023686E"/>
    <w:rsid w:val="00236881"/>
    <w:rsid w:val="0023688D"/>
    <w:rsid w:val="002368BA"/>
    <w:rsid w:val="00236C05"/>
    <w:rsid w:val="00236DA4"/>
    <w:rsid w:val="00236DE6"/>
    <w:rsid w:val="00236E41"/>
    <w:rsid w:val="00236EFB"/>
    <w:rsid w:val="002373BA"/>
    <w:rsid w:val="00237524"/>
    <w:rsid w:val="002375DD"/>
    <w:rsid w:val="002376DB"/>
    <w:rsid w:val="0023782C"/>
    <w:rsid w:val="00237847"/>
    <w:rsid w:val="00237B6F"/>
    <w:rsid w:val="00237C1B"/>
    <w:rsid w:val="00237D18"/>
    <w:rsid w:val="00237E77"/>
    <w:rsid w:val="00237F36"/>
    <w:rsid w:val="002400FE"/>
    <w:rsid w:val="00240193"/>
    <w:rsid w:val="0024024E"/>
    <w:rsid w:val="00240399"/>
    <w:rsid w:val="002404A6"/>
    <w:rsid w:val="0024065B"/>
    <w:rsid w:val="0024067E"/>
    <w:rsid w:val="002406C9"/>
    <w:rsid w:val="002406CD"/>
    <w:rsid w:val="002408C0"/>
    <w:rsid w:val="002408D7"/>
    <w:rsid w:val="00240970"/>
    <w:rsid w:val="002409DE"/>
    <w:rsid w:val="00240B05"/>
    <w:rsid w:val="00240D5F"/>
    <w:rsid w:val="00240DE7"/>
    <w:rsid w:val="00240EDF"/>
    <w:rsid w:val="0024106D"/>
    <w:rsid w:val="002410C1"/>
    <w:rsid w:val="002411FC"/>
    <w:rsid w:val="00241357"/>
    <w:rsid w:val="0024139D"/>
    <w:rsid w:val="002413DA"/>
    <w:rsid w:val="002414B7"/>
    <w:rsid w:val="00241578"/>
    <w:rsid w:val="002416AE"/>
    <w:rsid w:val="0024180C"/>
    <w:rsid w:val="002419CC"/>
    <w:rsid w:val="00241A2C"/>
    <w:rsid w:val="00241AB1"/>
    <w:rsid w:val="00241AD6"/>
    <w:rsid w:val="00241D2A"/>
    <w:rsid w:val="00241F82"/>
    <w:rsid w:val="0024233D"/>
    <w:rsid w:val="00242490"/>
    <w:rsid w:val="002424AC"/>
    <w:rsid w:val="002424EE"/>
    <w:rsid w:val="0024259C"/>
    <w:rsid w:val="0024281F"/>
    <w:rsid w:val="00242856"/>
    <w:rsid w:val="002428C5"/>
    <w:rsid w:val="00242955"/>
    <w:rsid w:val="00242A69"/>
    <w:rsid w:val="00242B77"/>
    <w:rsid w:val="00242C52"/>
    <w:rsid w:val="00242D8E"/>
    <w:rsid w:val="00242EAE"/>
    <w:rsid w:val="00242FF6"/>
    <w:rsid w:val="002433D2"/>
    <w:rsid w:val="00243519"/>
    <w:rsid w:val="00243579"/>
    <w:rsid w:val="002437B6"/>
    <w:rsid w:val="00243841"/>
    <w:rsid w:val="0024398B"/>
    <w:rsid w:val="00243A24"/>
    <w:rsid w:val="00243A2B"/>
    <w:rsid w:val="00243AFC"/>
    <w:rsid w:val="00243B30"/>
    <w:rsid w:val="00243D41"/>
    <w:rsid w:val="00243E07"/>
    <w:rsid w:val="00243EA0"/>
    <w:rsid w:val="002443BA"/>
    <w:rsid w:val="00244430"/>
    <w:rsid w:val="0024457B"/>
    <w:rsid w:val="002445AA"/>
    <w:rsid w:val="002445FE"/>
    <w:rsid w:val="002446C8"/>
    <w:rsid w:val="0024474B"/>
    <w:rsid w:val="0024481F"/>
    <w:rsid w:val="00244B19"/>
    <w:rsid w:val="00244BED"/>
    <w:rsid w:val="00244CF5"/>
    <w:rsid w:val="00244D86"/>
    <w:rsid w:val="00244F0C"/>
    <w:rsid w:val="00244FCF"/>
    <w:rsid w:val="00245143"/>
    <w:rsid w:val="0024520E"/>
    <w:rsid w:val="0024529C"/>
    <w:rsid w:val="0024530D"/>
    <w:rsid w:val="00245328"/>
    <w:rsid w:val="002453CC"/>
    <w:rsid w:val="00245520"/>
    <w:rsid w:val="00245840"/>
    <w:rsid w:val="00245957"/>
    <w:rsid w:val="00245979"/>
    <w:rsid w:val="002459D5"/>
    <w:rsid w:val="00245BC6"/>
    <w:rsid w:val="00245CB1"/>
    <w:rsid w:val="00245EE4"/>
    <w:rsid w:val="002461C9"/>
    <w:rsid w:val="002462B9"/>
    <w:rsid w:val="00246391"/>
    <w:rsid w:val="002464AE"/>
    <w:rsid w:val="002465A0"/>
    <w:rsid w:val="002466DA"/>
    <w:rsid w:val="00246754"/>
    <w:rsid w:val="00246881"/>
    <w:rsid w:val="002469E7"/>
    <w:rsid w:val="00246A58"/>
    <w:rsid w:val="00246CA8"/>
    <w:rsid w:val="00246DB1"/>
    <w:rsid w:val="00246DBC"/>
    <w:rsid w:val="00246E15"/>
    <w:rsid w:val="002474D6"/>
    <w:rsid w:val="0024758E"/>
    <w:rsid w:val="002476CC"/>
    <w:rsid w:val="00247850"/>
    <w:rsid w:val="00247918"/>
    <w:rsid w:val="00247B91"/>
    <w:rsid w:val="00247D80"/>
    <w:rsid w:val="00247DCF"/>
    <w:rsid w:val="00247DFD"/>
    <w:rsid w:val="00247F1D"/>
    <w:rsid w:val="00247FF9"/>
    <w:rsid w:val="002500E3"/>
    <w:rsid w:val="00250141"/>
    <w:rsid w:val="00250176"/>
    <w:rsid w:val="00250293"/>
    <w:rsid w:val="002502FD"/>
    <w:rsid w:val="00250376"/>
    <w:rsid w:val="002503EF"/>
    <w:rsid w:val="00250725"/>
    <w:rsid w:val="002508C5"/>
    <w:rsid w:val="00250909"/>
    <w:rsid w:val="00250A4C"/>
    <w:rsid w:val="00250B35"/>
    <w:rsid w:val="00250B48"/>
    <w:rsid w:val="00250D9F"/>
    <w:rsid w:val="00250E24"/>
    <w:rsid w:val="00251066"/>
    <w:rsid w:val="002512AB"/>
    <w:rsid w:val="002512B8"/>
    <w:rsid w:val="002512E6"/>
    <w:rsid w:val="0025133D"/>
    <w:rsid w:val="002513B2"/>
    <w:rsid w:val="00251551"/>
    <w:rsid w:val="00251623"/>
    <w:rsid w:val="00251830"/>
    <w:rsid w:val="002518F9"/>
    <w:rsid w:val="00251A06"/>
    <w:rsid w:val="00251A46"/>
    <w:rsid w:val="00251A8D"/>
    <w:rsid w:val="00251C45"/>
    <w:rsid w:val="00251DF2"/>
    <w:rsid w:val="00251E6C"/>
    <w:rsid w:val="00251E6E"/>
    <w:rsid w:val="00251EA6"/>
    <w:rsid w:val="00252006"/>
    <w:rsid w:val="0025226E"/>
    <w:rsid w:val="002523D6"/>
    <w:rsid w:val="0025245F"/>
    <w:rsid w:val="0025246A"/>
    <w:rsid w:val="002525CF"/>
    <w:rsid w:val="00252904"/>
    <w:rsid w:val="0025291C"/>
    <w:rsid w:val="00252A28"/>
    <w:rsid w:val="00252A44"/>
    <w:rsid w:val="00252ABA"/>
    <w:rsid w:val="00252AC3"/>
    <w:rsid w:val="00252AC7"/>
    <w:rsid w:val="00252DD3"/>
    <w:rsid w:val="00252E32"/>
    <w:rsid w:val="00253058"/>
    <w:rsid w:val="0025318B"/>
    <w:rsid w:val="002534C2"/>
    <w:rsid w:val="00253533"/>
    <w:rsid w:val="00253603"/>
    <w:rsid w:val="00253642"/>
    <w:rsid w:val="002536E7"/>
    <w:rsid w:val="002536F8"/>
    <w:rsid w:val="002537B5"/>
    <w:rsid w:val="0025386A"/>
    <w:rsid w:val="002538BE"/>
    <w:rsid w:val="00253D6C"/>
    <w:rsid w:val="00253E26"/>
    <w:rsid w:val="00253EA4"/>
    <w:rsid w:val="00253F80"/>
    <w:rsid w:val="00253F83"/>
    <w:rsid w:val="00253FAC"/>
    <w:rsid w:val="0025401E"/>
    <w:rsid w:val="00254069"/>
    <w:rsid w:val="0025407F"/>
    <w:rsid w:val="00254712"/>
    <w:rsid w:val="00254783"/>
    <w:rsid w:val="002547DA"/>
    <w:rsid w:val="00254AAD"/>
    <w:rsid w:val="00254BE9"/>
    <w:rsid w:val="00254E94"/>
    <w:rsid w:val="00254EAF"/>
    <w:rsid w:val="00254F06"/>
    <w:rsid w:val="00254F71"/>
    <w:rsid w:val="00254FB8"/>
    <w:rsid w:val="002552FB"/>
    <w:rsid w:val="0025542D"/>
    <w:rsid w:val="00255466"/>
    <w:rsid w:val="002554DA"/>
    <w:rsid w:val="00255663"/>
    <w:rsid w:val="00255696"/>
    <w:rsid w:val="002556E2"/>
    <w:rsid w:val="00255786"/>
    <w:rsid w:val="002557A5"/>
    <w:rsid w:val="00255823"/>
    <w:rsid w:val="0025596E"/>
    <w:rsid w:val="0025598C"/>
    <w:rsid w:val="00255A1A"/>
    <w:rsid w:val="00255A98"/>
    <w:rsid w:val="00255AE1"/>
    <w:rsid w:val="00255BF4"/>
    <w:rsid w:val="00255E63"/>
    <w:rsid w:val="00255EAE"/>
    <w:rsid w:val="002560DA"/>
    <w:rsid w:val="00256367"/>
    <w:rsid w:val="00256431"/>
    <w:rsid w:val="0025666C"/>
    <w:rsid w:val="0025669C"/>
    <w:rsid w:val="00256748"/>
    <w:rsid w:val="00256899"/>
    <w:rsid w:val="00256956"/>
    <w:rsid w:val="00256A13"/>
    <w:rsid w:val="00256B9C"/>
    <w:rsid w:val="00256BE6"/>
    <w:rsid w:val="00256C42"/>
    <w:rsid w:val="00256C56"/>
    <w:rsid w:val="00256CEA"/>
    <w:rsid w:val="00256EBB"/>
    <w:rsid w:val="0025702D"/>
    <w:rsid w:val="0025712C"/>
    <w:rsid w:val="00257140"/>
    <w:rsid w:val="00257141"/>
    <w:rsid w:val="00257320"/>
    <w:rsid w:val="002573AE"/>
    <w:rsid w:val="002575CE"/>
    <w:rsid w:val="00257652"/>
    <w:rsid w:val="00257679"/>
    <w:rsid w:val="002577F9"/>
    <w:rsid w:val="002578C9"/>
    <w:rsid w:val="00257AAD"/>
    <w:rsid w:val="00257BC0"/>
    <w:rsid w:val="00257BD1"/>
    <w:rsid w:val="00257DA6"/>
    <w:rsid w:val="00257F7A"/>
    <w:rsid w:val="00260061"/>
    <w:rsid w:val="00260090"/>
    <w:rsid w:val="0026027A"/>
    <w:rsid w:val="00260425"/>
    <w:rsid w:val="00260537"/>
    <w:rsid w:val="00260579"/>
    <w:rsid w:val="002608DB"/>
    <w:rsid w:val="00260929"/>
    <w:rsid w:val="00260950"/>
    <w:rsid w:val="00260E27"/>
    <w:rsid w:val="00260F59"/>
    <w:rsid w:val="00260FE6"/>
    <w:rsid w:val="0026113B"/>
    <w:rsid w:val="00261215"/>
    <w:rsid w:val="00261283"/>
    <w:rsid w:val="002612E7"/>
    <w:rsid w:val="00261603"/>
    <w:rsid w:val="00261727"/>
    <w:rsid w:val="00261740"/>
    <w:rsid w:val="002618D6"/>
    <w:rsid w:val="002618ED"/>
    <w:rsid w:val="002619A7"/>
    <w:rsid w:val="00261AE4"/>
    <w:rsid w:val="00261BA4"/>
    <w:rsid w:val="00261BB2"/>
    <w:rsid w:val="00261C51"/>
    <w:rsid w:val="00261C82"/>
    <w:rsid w:val="00261E04"/>
    <w:rsid w:val="00261E56"/>
    <w:rsid w:val="00261EB4"/>
    <w:rsid w:val="00261F2A"/>
    <w:rsid w:val="002620A5"/>
    <w:rsid w:val="0026215A"/>
    <w:rsid w:val="0026243A"/>
    <w:rsid w:val="00262A4E"/>
    <w:rsid w:val="00262C7A"/>
    <w:rsid w:val="00262CE0"/>
    <w:rsid w:val="00262D39"/>
    <w:rsid w:val="00262DDA"/>
    <w:rsid w:val="00263161"/>
    <w:rsid w:val="00263237"/>
    <w:rsid w:val="00263483"/>
    <w:rsid w:val="00263525"/>
    <w:rsid w:val="002636A2"/>
    <w:rsid w:val="002637C3"/>
    <w:rsid w:val="002638FA"/>
    <w:rsid w:val="002638FF"/>
    <w:rsid w:val="0026392E"/>
    <w:rsid w:val="002639F1"/>
    <w:rsid w:val="002639F9"/>
    <w:rsid w:val="00263A5A"/>
    <w:rsid w:val="00263B04"/>
    <w:rsid w:val="00263CE0"/>
    <w:rsid w:val="00263EAC"/>
    <w:rsid w:val="0026411A"/>
    <w:rsid w:val="00264165"/>
    <w:rsid w:val="0026421C"/>
    <w:rsid w:val="0026427C"/>
    <w:rsid w:val="0026431B"/>
    <w:rsid w:val="0026439B"/>
    <w:rsid w:val="002643B2"/>
    <w:rsid w:val="00264469"/>
    <w:rsid w:val="00264590"/>
    <w:rsid w:val="002647D1"/>
    <w:rsid w:val="00264A82"/>
    <w:rsid w:val="00264CC7"/>
    <w:rsid w:val="00264E1E"/>
    <w:rsid w:val="002650D2"/>
    <w:rsid w:val="00265132"/>
    <w:rsid w:val="0026515E"/>
    <w:rsid w:val="0026519F"/>
    <w:rsid w:val="00265296"/>
    <w:rsid w:val="0026529E"/>
    <w:rsid w:val="00265332"/>
    <w:rsid w:val="0026537D"/>
    <w:rsid w:val="002653A9"/>
    <w:rsid w:val="0026546A"/>
    <w:rsid w:val="0026549A"/>
    <w:rsid w:val="0026567B"/>
    <w:rsid w:val="00265720"/>
    <w:rsid w:val="00265781"/>
    <w:rsid w:val="002657A2"/>
    <w:rsid w:val="002657C6"/>
    <w:rsid w:val="002658CC"/>
    <w:rsid w:val="00265DC4"/>
    <w:rsid w:val="00265E03"/>
    <w:rsid w:val="00265ED7"/>
    <w:rsid w:val="00265F98"/>
    <w:rsid w:val="0026604B"/>
    <w:rsid w:val="00266135"/>
    <w:rsid w:val="0026616B"/>
    <w:rsid w:val="0026621F"/>
    <w:rsid w:val="002665FA"/>
    <w:rsid w:val="00266766"/>
    <w:rsid w:val="002667C6"/>
    <w:rsid w:val="0026682F"/>
    <w:rsid w:val="0026690D"/>
    <w:rsid w:val="00266A90"/>
    <w:rsid w:val="00266AB5"/>
    <w:rsid w:val="00266ADA"/>
    <w:rsid w:val="00266D8C"/>
    <w:rsid w:val="00266DA5"/>
    <w:rsid w:val="00266FA9"/>
    <w:rsid w:val="00267063"/>
    <w:rsid w:val="00267268"/>
    <w:rsid w:val="002674CF"/>
    <w:rsid w:val="002675BE"/>
    <w:rsid w:val="0026768B"/>
    <w:rsid w:val="0026777F"/>
    <w:rsid w:val="002679A1"/>
    <w:rsid w:val="002679B7"/>
    <w:rsid w:val="002679C5"/>
    <w:rsid w:val="00267BAF"/>
    <w:rsid w:val="00267BBE"/>
    <w:rsid w:val="00267C2F"/>
    <w:rsid w:val="00267D51"/>
    <w:rsid w:val="00267F77"/>
    <w:rsid w:val="0026987E"/>
    <w:rsid w:val="00270013"/>
    <w:rsid w:val="00270306"/>
    <w:rsid w:val="002703C6"/>
    <w:rsid w:val="002703EB"/>
    <w:rsid w:val="00270464"/>
    <w:rsid w:val="002706B0"/>
    <w:rsid w:val="0027084C"/>
    <w:rsid w:val="0027098A"/>
    <w:rsid w:val="00270A54"/>
    <w:rsid w:val="00270BAE"/>
    <w:rsid w:val="00270D33"/>
    <w:rsid w:val="00270DA0"/>
    <w:rsid w:val="00270E75"/>
    <w:rsid w:val="00270EFD"/>
    <w:rsid w:val="00270F13"/>
    <w:rsid w:val="00270F5D"/>
    <w:rsid w:val="00271064"/>
    <w:rsid w:val="00271142"/>
    <w:rsid w:val="00271248"/>
    <w:rsid w:val="00271358"/>
    <w:rsid w:val="00271918"/>
    <w:rsid w:val="00271A5B"/>
    <w:rsid w:val="00271AA1"/>
    <w:rsid w:val="00271C2A"/>
    <w:rsid w:val="00271C4A"/>
    <w:rsid w:val="00272103"/>
    <w:rsid w:val="002721F8"/>
    <w:rsid w:val="00272227"/>
    <w:rsid w:val="00272290"/>
    <w:rsid w:val="002722D2"/>
    <w:rsid w:val="00272355"/>
    <w:rsid w:val="00272458"/>
    <w:rsid w:val="002724C3"/>
    <w:rsid w:val="0027266A"/>
    <w:rsid w:val="002728A1"/>
    <w:rsid w:val="00272960"/>
    <w:rsid w:val="00272BF3"/>
    <w:rsid w:val="00272C18"/>
    <w:rsid w:val="00272D03"/>
    <w:rsid w:val="0027302A"/>
    <w:rsid w:val="00273218"/>
    <w:rsid w:val="0027322E"/>
    <w:rsid w:val="00273249"/>
    <w:rsid w:val="0027327E"/>
    <w:rsid w:val="002732F0"/>
    <w:rsid w:val="0027335C"/>
    <w:rsid w:val="002733D1"/>
    <w:rsid w:val="0027351A"/>
    <w:rsid w:val="0027364A"/>
    <w:rsid w:val="002736FA"/>
    <w:rsid w:val="00273709"/>
    <w:rsid w:val="0027371B"/>
    <w:rsid w:val="0027388C"/>
    <w:rsid w:val="00273A91"/>
    <w:rsid w:val="00273B0C"/>
    <w:rsid w:val="00273B24"/>
    <w:rsid w:val="00273DD9"/>
    <w:rsid w:val="00273E92"/>
    <w:rsid w:val="00274115"/>
    <w:rsid w:val="00274134"/>
    <w:rsid w:val="002742A6"/>
    <w:rsid w:val="002746DB"/>
    <w:rsid w:val="00274734"/>
    <w:rsid w:val="00274876"/>
    <w:rsid w:val="002748CB"/>
    <w:rsid w:val="00274A32"/>
    <w:rsid w:val="00274C17"/>
    <w:rsid w:val="00274D09"/>
    <w:rsid w:val="00274DCB"/>
    <w:rsid w:val="00274E06"/>
    <w:rsid w:val="00274E25"/>
    <w:rsid w:val="00274EAB"/>
    <w:rsid w:val="00274FC3"/>
    <w:rsid w:val="00274FD5"/>
    <w:rsid w:val="00275422"/>
    <w:rsid w:val="00275746"/>
    <w:rsid w:val="002757F5"/>
    <w:rsid w:val="002757FC"/>
    <w:rsid w:val="0027588E"/>
    <w:rsid w:val="002758E5"/>
    <w:rsid w:val="00275AF8"/>
    <w:rsid w:val="00275B17"/>
    <w:rsid w:val="00275B26"/>
    <w:rsid w:val="00275C79"/>
    <w:rsid w:val="00275D9C"/>
    <w:rsid w:val="00275DA6"/>
    <w:rsid w:val="00275DB1"/>
    <w:rsid w:val="00275E38"/>
    <w:rsid w:val="00276048"/>
    <w:rsid w:val="0027608B"/>
    <w:rsid w:val="002760C3"/>
    <w:rsid w:val="002760C8"/>
    <w:rsid w:val="00276143"/>
    <w:rsid w:val="002761CD"/>
    <w:rsid w:val="002761ED"/>
    <w:rsid w:val="002764C7"/>
    <w:rsid w:val="00276501"/>
    <w:rsid w:val="00276551"/>
    <w:rsid w:val="002766A5"/>
    <w:rsid w:val="00276734"/>
    <w:rsid w:val="00276754"/>
    <w:rsid w:val="002767C6"/>
    <w:rsid w:val="002768F8"/>
    <w:rsid w:val="00276A56"/>
    <w:rsid w:val="00276AC2"/>
    <w:rsid w:val="00276CD2"/>
    <w:rsid w:val="00276D7F"/>
    <w:rsid w:val="00277154"/>
    <w:rsid w:val="0027724D"/>
    <w:rsid w:val="0027741B"/>
    <w:rsid w:val="00277482"/>
    <w:rsid w:val="0027762A"/>
    <w:rsid w:val="0027769A"/>
    <w:rsid w:val="0027788C"/>
    <w:rsid w:val="002778D9"/>
    <w:rsid w:val="00277CD9"/>
    <w:rsid w:val="00277CE5"/>
    <w:rsid w:val="0027DCFB"/>
    <w:rsid w:val="00280193"/>
    <w:rsid w:val="0028063A"/>
    <w:rsid w:val="00280749"/>
    <w:rsid w:val="00280926"/>
    <w:rsid w:val="00280A0B"/>
    <w:rsid w:val="00280AE0"/>
    <w:rsid w:val="00280D0D"/>
    <w:rsid w:val="00280D47"/>
    <w:rsid w:val="00280D74"/>
    <w:rsid w:val="00280DB5"/>
    <w:rsid w:val="00280E8E"/>
    <w:rsid w:val="00281045"/>
    <w:rsid w:val="0028143A"/>
    <w:rsid w:val="00281493"/>
    <w:rsid w:val="002814D4"/>
    <w:rsid w:val="002814D8"/>
    <w:rsid w:val="002815E8"/>
    <w:rsid w:val="002817B5"/>
    <w:rsid w:val="00281849"/>
    <w:rsid w:val="00281864"/>
    <w:rsid w:val="00281A14"/>
    <w:rsid w:val="00281B25"/>
    <w:rsid w:val="00281B7B"/>
    <w:rsid w:val="00281D0B"/>
    <w:rsid w:val="00281E05"/>
    <w:rsid w:val="00281EA2"/>
    <w:rsid w:val="00281F87"/>
    <w:rsid w:val="00282250"/>
    <w:rsid w:val="002822B5"/>
    <w:rsid w:val="0028230F"/>
    <w:rsid w:val="0028232E"/>
    <w:rsid w:val="00282399"/>
    <w:rsid w:val="0028248E"/>
    <w:rsid w:val="002824B5"/>
    <w:rsid w:val="00282588"/>
    <w:rsid w:val="002826F7"/>
    <w:rsid w:val="00282757"/>
    <w:rsid w:val="002827EA"/>
    <w:rsid w:val="00282826"/>
    <w:rsid w:val="00282A1A"/>
    <w:rsid w:val="00282AE9"/>
    <w:rsid w:val="00282E6F"/>
    <w:rsid w:val="00282FD3"/>
    <w:rsid w:val="0028332D"/>
    <w:rsid w:val="00283332"/>
    <w:rsid w:val="00283342"/>
    <w:rsid w:val="002834D3"/>
    <w:rsid w:val="00283505"/>
    <w:rsid w:val="00283549"/>
    <w:rsid w:val="002835EE"/>
    <w:rsid w:val="00283727"/>
    <w:rsid w:val="00283906"/>
    <w:rsid w:val="00283995"/>
    <w:rsid w:val="00283AE2"/>
    <w:rsid w:val="00283AFD"/>
    <w:rsid w:val="00283B3B"/>
    <w:rsid w:val="00283C69"/>
    <w:rsid w:val="00283C79"/>
    <w:rsid w:val="00283CB4"/>
    <w:rsid w:val="00283E9B"/>
    <w:rsid w:val="00283EF9"/>
    <w:rsid w:val="0028411A"/>
    <w:rsid w:val="00284134"/>
    <w:rsid w:val="00284161"/>
    <w:rsid w:val="00284463"/>
    <w:rsid w:val="00284483"/>
    <w:rsid w:val="0028448B"/>
    <w:rsid w:val="002844B8"/>
    <w:rsid w:val="00284530"/>
    <w:rsid w:val="00284591"/>
    <w:rsid w:val="002846D6"/>
    <w:rsid w:val="002847B5"/>
    <w:rsid w:val="002847D9"/>
    <w:rsid w:val="00284920"/>
    <w:rsid w:val="00284A30"/>
    <w:rsid w:val="00284B84"/>
    <w:rsid w:val="00284C12"/>
    <w:rsid w:val="00284D06"/>
    <w:rsid w:val="00284D8E"/>
    <w:rsid w:val="00284DE1"/>
    <w:rsid w:val="00284E13"/>
    <w:rsid w:val="00284E67"/>
    <w:rsid w:val="00284F16"/>
    <w:rsid w:val="0028513F"/>
    <w:rsid w:val="00285185"/>
    <w:rsid w:val="002851DA"/>
    <w:rsid w:val="002852D9"/>
    <w:rsid w:val="0028534F"/>
    <w:rsid w:val="00285375"/>
    <w:rsid w:val="002853DD"/>
    <w:rsid w:val="0028560D"/>
    <w:rsid w:val="0028564D"/>
    <w:rsid w:val="00285660"/>
    <w:rsid w:val="00285935"/>
    <w:rsid w:val="0028593F"/>
    <w:rsid w:val="00285AE6"/>
    <w:rsid w:val="00285BB1"/>
    <w:rsid w:val="00285C56"/>
    <w:rsid w:val="00285D05"/>
    <w:rsid w:val="00285F45"/>
    <w:rsid w:val="00286109"/>
    <w:rsid w:val="00286293"/>
    <w:rsid w:val="002864D6"/>
    <w:rsid w:val="002864DF"/>
    <w:rsid w:val="002865F0"/>
    <w:rsid w:val="002868CA"/>
    <w:rsid w:val="002868F2"/>
    <w:rsid w:val="0028690A"/>
    <w:rsid w:val="0028695D"/>
    <w:rsid w:val="00286A49"/>
    <w:rsid w:val="00286A6F"/>
    <w:rsid w:val="00286B11"/>
    <w:rsid w:val="00286B5A"/>
    <w:rsid w:val="00286E6B"/>
    <w:rsid w:val="002873A4"/>
    <w:rsid w:val="002873CD"/>
    <w:rsid w:val="002873DB"/>
    <w:rsid w:val="00287429"/>
    <w:rsid w:val="002874B4"/>
    <w:rsid w:val="00287547"/>
    <w:rsid w:val="00287552"/>
    <w:rsid w:val="00287684"/>
    <w:rsid w:val="00287685"/>
    <w:rsid w:val="002878B0"/>
    <w:rsid w:val="00287A18"/>
    <w:rsid w:val="00287BDD"/>
    <w:rsid w:val="00287C36"/>
    <w:rsid w:val="00287C7B"/>
    <w:rsid w:val="00287D11"/>
    <w:rsid w:val="00287DA7"/>
    <w:rsid w:val="00287EE8"/>
    <w:rsid w:val="00287F49"/>
    <w:rsid w:val="002900D9"/>
    <w:rsid w:val="002901A0"/>
    <w:rsid w:val="002905A5"/>
    <w:rsid w:val="00290767"/>
    <w:rsid w:val="002907E8"/>
    <w:rsid w:val="0029082A"/>
    <w:rsid w:val="0029082E"/>
    <w:rsid w:val="00290878"/>
    <w:rsid w:val="00290997"/>
    <w:rsid w:val="00290A8A"/>
    <w:rsid w:val="00290AD0"/>
    <w:rsid w:val="00290AFB"/>
    <w:rsid w:val="00290BF2"/>
    <w:rsid w:val="00290CB3"/>
    <w:rsid w:val="00290CB6"/>
    <w:rsid w:val="00290E65"/>
    <w:rsid w:val="00290E81"/>
    <w:rsid w:val="00290ED1"/>
    <w:rsid w:val="00290F36"/>
    <w:rsid w:val="00290FAE"/>
    <w:rsid w:val="00291098"/>
    <w:rsid w:val="0029113F"/>
    <w:rsid w:val="00291195"/>
    <w:rsid w:val="00291381"/>
    <w:rsid w:val="002913D9"/>
    <w:rsid w:val="00291552"/>
    <w:rsid w:val="00291778"/>
    <w:rsid w:val="002917A1"/>
    <w:rsid w:val="002917F1"/>
    <w:rsid w:val="0029186E"/>
    <w:rsid w:val="002919CA"/>
    <w:rsid w:val="002919DB"/>
    <w:rsid w:val="00291B11"/>
    <w:rsid w:val="00291B2C"/>
    <w:rsid w:val="00291BA3"/>
    <w:rsid w:val="00291CC4"/>
    <w:rsid w:val="00291D20"/>
    <w:rsid w:val="00291E2F"/>
    <w:rsid w:val="00291E57"/>
    <w:rsid w:val="00291F14"/>
    <w:rsid w:val="00291F9D"/>
    <w:rsid w:val="00291FC3"/>
    <w:rsid w:val="00291FE0"/>
    <w:rsid w:val="00292102"/>
    <w:rsid w:val="0029215E"/>
    <w:rsid w:val="00292171"/>
    <w:rsid w:val="0029221C"/>
    <w:rsid w:val="002922D6"/>
    <w:rsid w:val="00292602"/>
    <w:rsid w:val="00292744"/>
    <w:rsid w:val="00292A28"/>
    <w:rsid w:val="00292B43"/>
    <w:rsid w:val="002930E4"/>
    <w:rsid w:val="00293725"/>
    <w:rsid w:val="002938EA"/>
    <w:rsid w:val="00293A3D"/>
    <w:rsid w:val="00293E53"/>
    <w:rsid w:val="00293EB3"/>
    <w:rsid w:val="00293EE6"/>
    <w:rsid w:val="00293F92"/>
    <w:rsid w:val="00294020"/>
    <w:rsid w:val="0029414C"/>
    <w:rsid w:val="002941D0"/>
    <w:rsid w:val="002945A5"/>
    <w:rsid w:val="0029478A"/>
    <w:rsid w:val="002949AC"/>
    <w:rsid w:val="00294A19"/>
    <w:rsid w:val="00294D6D"/>
    <w:rsid w:val="00294ED3"/>
    <w:rsid w:val="00294EEC"/>
    <w:rsid w:val="00295025"/>
    <w:rsid w:val="00295277"/>
    <w:rsid w:val="002953C1"/>
    <w:rsid w:val="00295593"/>
    <w:rsid w:val="002955A7"/>
    <w:rsid w:val="00295B31"/>
    <w:rsid w:val="00295C17"/>
    <w:rsid w:val="00295D96"/>
    <w:rsid w:val="00295E62"/>
    <w:rsid w:val="00295F11"/>
    <w:rsid w:val="00296055"/>
    <w:rsid w:val="00296192"/>
    <w:rsid w:val="002962E3"/>
    <w:rsid w:val="00296330"/>
    <w:rsid w:val="00296608"/>
    <w:rsid w:val="00296643"/>
    <w:rsid w:val="0029665F"/>
    <w:rsid w:val="0029676C"/>
    <w:rsid w:val="0029689D"/>
    <w:rsid w:val="00296DDE"/>
    <w:rsid w:val="00296E17"/>
    <w:rsid w:val="00296F1F"/>
    <w:rsid w:val="002972B1"/>
    <w:rsid w:val="00297539"/>
    <w:rsid w:val="002975B0"/>
    <w:rsid w:val="002975D2"/>
    <w:rsid w:val="002979AF"/>
    <w:rsid w:val="00297B20"/>
    <w:rsid w:val="00297CFB"/>
    <w:rsid w:val="00297D10"/>
    <w:rsid w:val="00297D38"/>
    <w:rsid w:val="00297DA0"/>
    <w:rsid w:val="00297DDA"/>
    <w:rsid w:val="00297DF7"/>
    <w:rsid w:val="002A0096"/>
    <w:rsid w:val="002A0229"/>
    <w:rsid w:val="002A0386"/>
    <w:rsid w:val="002A03AC"/>
    <w:rsid w:val="002A0412"/>
    <w:rsid w:val="002A0441"/>
    <w:rsid w:val="002A06A9"/>
    <w:rsid w:val="002A0736"/>
    <w:rsid w:val="002A0990"/>
    <w:rsid w:val="002A0ABF"/>
    <w:rsid w:val="002A0C7B"/>
    <w:rsid w:val="002A0EF8"/>
    <w:rsid w:val="002A0FFE"/>
    <w:rsid w:val="002A1026"/>
    <w:rsid w:val="002A13BB"/>
    <w:rsid w:val="002A13DA"/>
    <w:rsid w:val="002A174F"/>
    <w:rsid w:val="002A177C"/>
    <w:rsid w:val="002A17AD"/>
    <w:rsid w:val="002A195F"/>
    <w:rsid w:val="002A19C0"/>
    <w:rsid w:val="002A1C6E"/>
    <w:rsid w:val="002A1C6F"/>
    <w:rsid w:val="002A1F0B"/>
    <w:rsid w:val="002A1F4A"/>
    <w:rsid w:val="002A1FA2"/>
    <w:rsid w:val="002A21F0"/>
    <w:rsid w:val="002A2323"/>
    <w:rsid w:val="002A2608"/>
    <w:rsid w:val="002A27C5"/>
    <w:rsid w:val="002A28F3"/>
    <w:rsid w:val="002A292E"/>
    <w:rsid w:val="002A2A02"/>
    <w:rsid w:val="002A2AFE"/>
    <w:rsid w:val="002A2B7B"/>
    <w:rsid w:val="002A2C8C"/>
    <w:rsid w:val="002A2D07"/>
    <w:rsid w:val="002A3056"/>
    <w:rsid w:val="002A3145"/>
    <w:rsid w:val="002A31FB"/>
    <w:rsid w:val="002A345E"/>
    <w:rsid w:val="002A3604"/>
    <w:rsid w:val="002A37D0"/>
    <w:rsid w:val="002A37F0"/>
    <w:rsid w:val="002A39F2"/>
    <w:rsid w:val="002A3A13"/>
    <w:rsid w:val="002A3A31"/>
    <w:rsid w:val="002A3A6A"/>
    <w:rsid w:val="002A3C20"/>
    <w:rsid w:val="002A3CB8"/>
    <w:rsid w:val="002A3CD4"/>
    <w:rsid w:val="002A3DA7"/>
    <w:rsid w:val="002A416E"/>
    <w:rsid w:val="002A42A1"/>
    <w:rsid w:val="002A447C"/>
    <w:rsid w:val="002A4547"/>
    <w:rsid w:val="002A465A"/>
    <w:rsid w:val="002A4737"/>
    <w:rsid w:val="002A487B"/>
    <w:rsid w:val="002A4CF4"/>
    <w:rsid w:val="002A4EB1"/>
    <w:rsid w:val="002A4EB3"/>
    <w:rsid w:val="002A4EE3"/>
    <w:rsid w:val="002A5128"/>
    <w:rsid w:val="002A5274"/>
    <w:rsid w:val="002A56D2"/>
    <w:rsid w:val="002A576D"/>
    <w:rsid w:val="002A5787"/>
    <w:rsid w:val="002A57CA"/>
    <w:rsid w:val="002A5874"/>
    <w:rsid w:val="002A5DC9"/>
    <w:rsid w:val="002A5DFC"/>
    <w:rsid w:val="002A5E93"/>
    <w:rsid w:val="002A5F62"/>
    <w:rsid w:val="002A609F"/>
    <w:rsid w:val="002A60CE"/>
    <w:rsid w:val="002A63F2"/>
    <w:rsid w:val="002A6576"/>
    <w:rsid w:val="002A660F"/>
    <w:rsid w:val="002A6616"/>
    <w:rsid w:val="002A6892"/>
    <w:rsid w:val="002A68DC"/>
    <w:rsid w:val="002A6ABF"/>
    <w:rsid w:val="002A6BC9"/>
    <w:rsid w:val="002A6BE7"/>
    <w:rsid w:val="002A6EAF"/>
    <w:rsid w:val="002A6EC2"/>
    <w:rsid w:val="002A6F45"/>
    <w:rsid w:val="002A708F"/>
    <w:rsid w:val="002A7119"/>
    <w:rsid w:val="002A7179"/>
    <w:rsid w:val="002A7211"/>
    <w:rsid w:val="002A72C2"/>
    <w:rsid w:val="002A7530"/>
    <w:rsid w:val="002A763A"/>
    <w:rsid w:val="002A77DD"/>
    <w:rsid w:val="002A77EF"/>
    <w:rsid w:val="002A7A9C"/>
    <w:rsid w:val="002A7AEE"/>
    <w:rsid w:val="002A7B23"/>
    <w:rsid w:val="002A7CE2"/>
    <w:rsid w:val="002A7F56"/>
    <w:rsid w:val="002B008E"/>
    <w:rsid w:val="002B0195"/>
    <w:rsid w:val="002B03E2"/>
    <w:rsid w:val="002B0599"/>
    <w:rsid w:val="002B067E"/>
    <w:rsid w:val="002B06F7"/>
    <w:rsid w:val="002B07C0"/>
    <w:rsid w:val="002B099A"/>
    <w:rsid w:val="002B0B82"/>
    <w:rsid w:val="002B0C67"/>
    <w:rsid w:val="002B0DDB"/>
    <w:rsid w:val="002B0E0B"/>
    <w:rsid w:val="002B1019"/>
    <w:rsid w:val="002B105C"/>
    <w:rsid w:val="002B13BA"/>
    <w:rsid w:val="002B14DC"/>
    <w:rsid w:val="002B1516"/>
    <w:rsid w:val="002B159B"/>
    <w:rsid w:val="002B15B1"/>
    <w:rsid w:val="002B15E5"/>
    <w:rsid w:val="002B1693"/>
    <w:rsid w:val="002B169B"/>
    <w:rsid w:val="002B191C"/>
    <w:rsid w:val="002B1DB6"/>
    <w:rsid w:val="002B1E65"/>
    <w:rsid w:val="002B1E83"/>
    <w:rsid w:val="002B1FB7"/>
    <w:rsid w:val="002B2414"/>
    <w:rsid w:val="002B243F"/>
    <w:rsid w:val="002B255D"/>
    <w:rsid w:val="002B2583"/>
    <w:rsid w:val="002B25C2"/>
    <w:rsid w:val="002B25CA"/>
    <w:rsid w:val="002B267A"/>
    <w:rsid w:val="002B275B"/>
    <w:rsid w:val="002B277C"/>
    <w:rsid w:val="002B29B2"/>
    <w:rsid w:val="002B2B4E"/>
    <w:rsid w:val="002B2B80"/>
    <w:rsid w:val="002B2BD6"/>
    <w:rsid w:val="002B2BEF"/>
    <w:rsid w:val="002B2C1A"/>
    <w:rsid w:val="002B2EF0"/>
    <w:rsid w:val="002B2FDC"/>
    <w:rsid w:val="002B303A"/>
    <w:rsid w:val="002B3108"/>
    <w:rsid w:val="002B3219"/>
    <w:rsid w:val="002B321B"/>
    <w:rsid w:val="002B3528"/>
    <w:rsid w:val="002B3560"/>
    <w:rsid w:val="002B3774"/>
    <w:rsid w:val="002B387F"/>
    <w:rsid w:val="002B38B9"/>
    <w:rsid w:val="002B38D2"/>
    <w:rsid w:val="002B39BB"/>
    <w:rsid w:val="002B3A96"/>
    <w:rsid w:val="002B3B3F"/>
    <w:rsid w:val="002B3B92"/>
    <w:rsid w:val="002B3E4A"/>
    <w:rsid w:val="002B4136"/>
    <w:rsid w:val="002B4423"/>
    <w:rsid w:val="002B490C"/>
    <w:rsid w:val="002B4B4B"/>
    <w:rsid w:val="002B4BF1"/>
    <w:rsid w:val="002B4C5D"/>
    <w:rsid w:val="002B4C8D"/>
    <w:rsid w:val="002B4EE6"/>
    <w:rsid w:val="002B505A"/>
    <w:rsid w:val="002B518F"/>
    <w:rsid w:val="002B5194"/>
    <w:rsid w:val="002B51DF"/>
    <w:rsid w:val="002B53B3"/>
    <w:rsid w:val="002B5504"/>
    <w:rsid w:val="002B566A"/>
    <w:rsid w:val="002B56B6"/>
    <w:rsid w:val="002B5701"/>
    <w:rsid w:val="002B5B67"/>
    <w:rsid w:val="002B5BC8"/>
    <w:rsid w:val="002B5DDB"/>
    <w:rsid w:val="002B6306"/>
    <w:rsid w:val="002B634B"/>
    <w:rsid w:val="002B634F"/>
    <w:rsid w:val="002B6452"/>
    <w:rsid w:val="002B648A"/>
    <w:rsid w:val="002B6644"/>
    <w:rsid w:val="002B6657"/>
    <w:rsid w:val="002B666A"/>
    <w:rsid w:val="002B6786"/>
    <w:rsid w:val="002B68A8"/>
    <w:rsid w:val="002B6A38"/>
    <w:rsid w:val="002B6AD2"/>
    <w:rsid w:val="002B6CFA"/>
    <w:rsid w:val="002B6DE2"/>
    <w:rsid w:val="002B6E60"/>
    <w:rsid w:val="002B6EB0"/>
    <w:rsid w:val="002B6F8B"/>
    <w:rsid w:val="002B701A"/>
    <w:rsid w:val="002B7307"/>
    <w:rsid w:val="002B7314"/>
    <w:rsid w:val="002B7532"/>
    <w:rsid w:val="002B75A7"/>
    <w:rsid w:val="002B79BA"/>
    <w:rsid w:val="002B7B52"/>
    <w:rsid w:val="002B7B53"/>
    <w:rsid w:val="002B7C35"/>
    <w:rsid w:val="002B7D81"/>
    <w:rsid w:val="002B7E2F"/>
    <w:rsid w:val="002B7EA8"/>
    <w:rsid w:val="002B7ED7"/>
    <w:rsid w:val="002B7F97"/>
    <w:rsid w:val="002B7FB1"/>
    <w:rsid w:val="002B7FCA"/>
    <w:rsid w:val="002C0230"/>
    <w:rsid w:val="002C026E"/>
    <w:rsid w:val="002C02FB"/>
    <w:rsid w:val="002C0463"/>
    <w:rsid w:val="002C06C2"/>
    <w:rsid w:val="002C0708"/>
    <w:rsid w:val="002C0912"/>
    <w:rsid w:val="002C094E"/>
    <w:rsid w:val="002C09EF"/>
    <w:rsid w:val="002C0A0F"/>
    <w:rsid w:val="002C0A33"/>
    <w:rsid w:val="002C0D42"/>
    <w:rsid w:val="002C0E9D"/>
    <w:rsid w:val="002C0F5B"/>
    <w:rsid w:val="002C0F9F"/>
    <w:rsid w:val="002C1027"/>
    <w:rsid w:val="002C1197"/>
    <w:rsid w:val="002C11D7"/>
    <w:rsid w:val="002C12CB"/>
    <w:rsid w:val="002C1308"/>
    <w:rsid w:val="002C14A9"/>
    <w:rsid w:val="002C14AC"/>
    <w:rsid w:val="002C14AF"/>
    <w:rsid w:val="002C1651"/>
    <w:rsid w:val="002C16DE"/>
    <w:rsid w:val="002C170B"/>
    <w:rsid w:val="002C1818"/>
    <w:rsid w:val="002C19E1"/>
    <w:rsid w:val="002C1AB5"/>
    <w:rsid w:val="002C1CA6"/>
    <w:rsid w:val="002C1CD6"/>
    <w:rsid w:val="002C1FF8"/>
    <w:rsid w:val="002C2176"/>
    <w:rsid w:val="002C21DE"/>
    <w:rsid w:val="002C2654"/>
    <w:rsid w:val="002C2AAB"/>
    <w:rsid w:val="002C2C28"/>
    <w:rsid w:val="002C2C9D"/>
    <w:rsid w:val="002C2CA8"/>
    <w:rsid w:val="002C2F67"/>
    <w:rsid w:val="002C3034"/>
    <w:rsid w:val="002C309A"/>
    <w:rsid w:val="002C30E9"/>
    <w:rsid w:val="002C30F3"/>
    <w:rsid w:val="002C3159"/>
    <w:rsid w:val="002C3258"/>
    <w:rsid w:val="002C3364"/>
    <w:rsid w:val="002C3393"/>
    <w:rsid w:val="002C339B"/>
    <w:rsid w:val="002C33AA"/>
    <w:rsid w:val="002C3673"/>
    <w:rsid w:val="002C38EC"/>
    <w:rsid w:val="002C39BC"/>
    <w:rsid w:val="002C3AEE"/>
    <w:rsid w:val="002C3B59"/>
    <w:rsid w:val="002C3B91"/>
    <w:rsid w:val="002C3BE1"/>
    <w:rsid w:val="002C3BF3"/>
    <w:rsid w:val="002C3C64"/>
    <w:rsid w:val="002C3D41"/>
    <w:rsid w:val="002C3D74"/>
    <w:rsid w:val="002C3E48"/>
    <w:rsid w:val="002C3E71"/>
    <w:rsid w:val="002C3FF9"/>
    <w:rsid w:val="002C40EE"/>
    <w:rsid w:val="002C4181"/>
    <w:rsid w:val="002C431B"/>
    <w:rsid w:val="002C431E"/>
    <w:rsid w:val="002C4360"/>
    <w:rsid w:val="002C4400"/>
    <w:rsid w:val="002C45E6"/>
    <w:rsid w:val="002C47D0"/>
    <w:rsid w:val="002C47EE"/>
    <w:rsid w:val="002C48CF"/>
    <w:rsid w:val="002C494D"/>
    <w:rsid w:val="002C498F"/>
    <w:rsid w:val="002C4A37"/>
    <w:rsid w:val="002C4BCE"/>
    <w:rsid w:val="002C4D44"/>
    <w:rsid w:val="002C4DE5"/>
    <w:rsid w:val="002C4EF1"/>
    <w:rsid w:val="002C4F42"/>
    <w:rsid w:val="002C4F65"/>
    <w:rsid w:val="002C52C0"/>
    <w:rsid w:val="002C538B"/>
    <w:rsid w:val="002C5616"/>
    <w:rsid w:val="002C561D"/>
    <w:rsid w:val="002C57B3"/>
    <w:rsid w:val="002C57E9"/>
    <w:rsid w:val="002C5844"/>
    <w:rsid w:val="002C5CB7"/>
    <w:rsid w:val="002C5D47"/>
    <w:rsid w:val="002C5E59"/>
    <w:rsid w:val="002C5FAE"/>
    <w:rsid w:val="002C6109"/>
    <w:rsid w:val="002C6298"/>
    <w:rsid w:val="002C6326"/>
    <w:rsid w:val="002C6494"/>
    <w:rsid w:val="002C64C8"/>
    <w:rsid w:val="002C6572"/>
    <w:rsid w:val="002C65F3"/>
    <w:rsid w:val="002C660D"/>
    <w:rsid w:val="002C667F"/>
    <w:rsid w:val="002C66AA"/>
    <w:rsid w:val="002C6704"/>
    <w:rsid w:val="002C672D"/>
    <w:rsid w:val="002C6878"/>
    <w:rsid w:val="002C6AAD"/>
    <w:rsid w:val="002C6BB8"/>
    <w:rsid w:val="002C6BDD"/>
    <w:rsid w:val="002C6D1A"/>
    <w:rsid w:val="002C6D60"/>
    <w:rsid w:val="002C6EB0"/>
    <w:rsid w:val="002C6F29"/>
    <w:rsid w:val="002C6F79"/>
    <w:rsid w:val="002C7114"/>
    <w:rsid w:val="002C7152"/>
    <w:rsid w:val="002C71B8"/>
    <w:rsid w:val="002C774D"/>
    <w:rsid w:val="002C7801"/>
    <w:rsid w:val="002C7A0E"/>
    <w:rsid w:val="002C7A25"/>
    <w:rsid w:val="002C7AAA"/>
    <w:rsid w:val="002C7CF8"/>
    <w:rsid w:val="002C7D50"/>
    <w:rsid w:val="002C7DAC"/>
    <w:rsid w:val="002C7E6D"/>
    <w:rsid w:val="002C7EB1"/>
    <w:rsid w:val="002C7F8D"/>
    <w:rsid w:val="002D027F"/>
    <w:rsid w:val="002D051C"/>
    <w:rsid w:val="002D0534"/>
    <w:rsid w:val="002D053E"/>
    <w:rsid w:val="002D06B2"/>
    <w:rsid w:val="002D0713"/>
    <w:rsid w:val="002D0852"/>
    <w:rsid w:val="002D0864"/>
    <w:rsid w:val="002D08E2"/>
    <w:rsid w:val="002D08EA"/>
    <w:rsid w:val="002D0BF5"/>
    <w:rsid w:val="002D0CBE"/>
    <w:rsid w:val="002D0DD3"/>
    <w:rsid w:val="002D0F05"/>
    <w:rsid w:val="002D0F8A"/>
    <w:rsid w:val="002D12A6"/>
    <w:rsid w:val="002D1364"/>
    <w:rsid w:val="002D1484"/>
    <w:rsid w:val="002D1513"/>
    <w:rsid w:val="002D15D4"/>
    <w:rsid w:val="002D1617"/>
    <w:rsid w:val="002D1788"/>
    <w:rsid w:val="002D191E"/>
    <w:rsid w:val="002D1DF7"/>
    <w:rsid w:val="002D1F17"/>
    <w:rsid w:val="002D1F89"/>
    <w:rsid w:val="002D2156"/>
    <w:rsid w:val="002D2163"/>
    <w:rsid w:val="002D220D"/>
    <w:rsid w:val="002D2267"/>
    <w:rsid w:val="002D2587"/>
    <w:rsid w:val="002D25D4"/>
    <w:rsid w:val="002D27D7"/>
    <w:rsid w:val="002D27F2"/>
    <w:rsid w:val="002D285C"/>
    <w:rsid w:val="002D28A5"/>
    <w:rsid w:val="002D28CB"/>
    <w:rsid w:val="002D2906"/>
    <w:rsid w:val="002D2940"/>
    <w:rsid w:val="002D2AA3"/>
    <w:rsid w:val="002D2C0A"/>
    <w:rsid w:val="002D2F07"/>
    <w:rsid w:val="002D2F4B"/>
    <w:rsid w:val="002D3008"/>
    <w:rsid w:val="002D300A"/>
    <w:rsid w:val="002D304E"/>
    <w:rsid w:val="002D30D3"/>
    <w:rsid w:val="002D3198"/>
    <w:rsid w:val="002D31DB"/>
    <w:rsid w:val="002D3268"/>
    <w:rsid w:val="002D3290"/>
    <w:rsid w:val="002D3411"/>
    <w:rsid w:val="002D366F"/>
    <w:rsid w:val="002D36BC"/>
    <w:rsid w:val="002D39A5"/>
    <w:rsid w:val="002D39FC"/>
    <w:rsid w:val="002D3A50"/>
    <w:rsid w:val="002D3B64"/>
    <w:rsid w:val="002D3C79"/>
    <w:rsid w:val="002D3CBC"/>
    <w:rsid w:val="002D3D28"/>
    <w:rsid w:val="002D3D9C"/>
    <w:rsid w:val="002D3E89"/>
    <w:rsid w:val="002D3F0D"/>
    <w:rsid w:val="002D4026"/>
    <w:rsid w:val="002D40EA"/>
    <w:rsid w:val="002D4487"/>
    <w:rsid w:val="002D4628"/>
    <w:rsid w:val="002D4933"/>
    <w:rsid w:val="002D4A1C"/>
    <w:rsid w:val="002D4DCC"/>
    <w:rsid w:val="002D50DA"/>
    <w:rsid w:val="002D5175"/>
    <w:rsid w:val="002D51C0"/>
    <w:rsid w:val="002D57A5"/>
    <w:rsid w:val="002D57D1"/>
    <w:rsid w:val="002D585E"/>
    <w:rsid w:val="002D589F"/>
    <w:rsid w:val="002D59C1"/>
    <w:rsid w:val="002D5A50"/>
    <w:rsid w:val="002D5AEF"/>
    <w:rsid w:val="002D5B21"/>
    <w:rsid w:val="002D5CD9"/>
    <w:rsid w:val="002D5EF1"/>
    <w:rsid w:val="002D5F07"/>
    <w:rsid w:val="002D5FAB"/>
    <w:rsid w:val="002D604F"/>
    <w:rsid w:val="002D614B"/>
    <w:rsid w:val="002D61E2"/>
    <w:rsid w:val="002D624E"/>
    <w:rsid w:val="002D6408"/>
    <w:rsid w:val="002D65A6"/>
    <w:rsid w:val="002D681A"/>
    <w:rsid w:val="002D68C8"/>
    <w:rsid w:val="002D69B9"/>
    <w:rsid w:val="002D6ABE"/>
    <w:rsid w:val="002D6B1A"/>
    <w:rsid w:val="002D6C39"/>
    <w:rsid w:val="002D707D"/>
    <w:rsid w:val="002D710F"/>
    <w:rsid w:val="002D7587"/>
    <w:rsid w:val="002D758F"/>
    <w:rsid w:val="002D7947"/>
    <w:rsid w:val="002D7A6C"/>
    <w:rsid w:val="002D7D43"/>
    <w:rsid w:val="002D7E87"/>
    <w:rsid w:val="002D7F9A"/>
    <w:rsid w:val="002D7FA6"/>
    <w:rsid w:val="002D7FB4"/>
    <w:rsid w:val="002E00A5"/>
    <w:rsid w:val="002E00F8"/>
    <w:rsid w:val="002E0133"/>
    <w:rsid w:val="002E02D2"/>
    <w:rsid w:val="002E038F"/>
    <w:rsid w:val="002E03C1"/>
    <w:rsid w:val="002E04A3"/>
    <w:rsid w:val="002E0638"/>
    <w:rsid w:val="002E0650"/>
    <w:rsid w:val="002E067B"/>
    <w:rsid w:val="002E0884"/>
    <w:rsid w:val="002E0C64"/>
    <w:rsid w:val="002E0C68"/>
    <w:rsid w:val="002E0C7A"/>
    <w:rsid w:val="002E0CA7"/>
    <w:rsid w:val="002E0D49"/>
    <w:rsid w:val="002E0E36"/>
    <w:rsid w:val="002E0F50"/>
    <w:rsid w:val="002E11A6"/>
    <w:rsid w:val="002E12FB"/>
    <w:rsid w:val="002E1305"/>
    <w:rsid w:val="002E1382"/>
    <w:rsid w:val="002E1441"/>
    <w:rsid w:val="002E14C5"/>
    <w:rsid w:val="002E15B7"/>
    <w:rsid w:val="002E1658"/>
    <w:rsid w:val="002E17D9"/>
    <w:rsid w:val="002E1834"/>
    <w:rsid w:val="002E18D0"/>
    <w:rsid w:val="002E19A6"/>
    <w:rsid w:val="002E1A2B"/>
    <w:rsid w:val="002E1AB0"/>
    <w:rsid w:val="002E1DD3"/>
    <w:rsid w:val="002E2327"/>
    <w:rsid w:val="002E23B6"/>
    <w:rsid w:val="002E2563"/>
    <w:rsid w:val="002E25D5"/>
    <w:rsid w:val="002E2632"/>
    <w:rsid w:val="002E2824"/>
    <w:rsid w:val="002E2A4A"/>
    <w:rsid w:val="002E2ACF"/>
    <w:rsid w:val="002E2B01"/>
    <w:rsid w:val="002E2B74"/>
    <w:rsid w:val="002E2C9F"/>
    <w:rsid w:val="002E2EFA"/>
    <w:rsid w:val="002E30E1"/>
    <w:rsid w:val="002E3206"/>
    <w:rsid w:val="002E322A"/>
    <w:rsid w:val="002E3287"/>
    <w:rsid w:val="002E334F"/>
    <w:rsid w:val="002E3424"/>
    <w:rsid w:val="002E34A4"/>
    <w:rsid w:val="002E3760"/>
    <w:rsid w:val="002E3841"/>
    <w:rsid w:val="002E3897"/>
    <w:rsid w:val="002E39BF"/>
    <w:rsid w:val="002E39DF"/>
    <w:rsid w:val="002E3AB5"/>
    <w:rsid w:val="002E3B20"/>
    <w:rsid w:val="002E3B40"/>
    <w:rsid w:val="002E3CCF"/>
    <w:rsid w:val="002E3EC0"/>
    <w:rsid w:val="002E3FD3"/>
    <w:rsid w:val="002E4212"/>
    <w:rsid w:val="002E426D"/>
    <w:rsid w:val="002E43D6"/>
    <w:rsid w:val="002E4609"/>
    <w:rsid w:val="002E4652"/>
    <w:rsid w:val="002E4768"/>
    <w:rsid w:val="002E48B1"/>
    <w:rsid w:val="002E4972"/>
    <w:rsid w:val="002E49DC"/>
    <w:rsid w:val="002E49EB"/>
    <w:rsid w:val="002E4B0A"/>
    <w:rsid w:val="002E4BC3"/>
    <w:rsid w:val="002E4D40"/>
    <w:rsid w:val="002E4DDD"/>
    <w:rsid w:val="002E4EB1"/>
    <w:rsid w:val="002E515B"/>
    <w:rsid w:val="002E52A8"/>
    <w:rsid w:val="002E53B9"/>
    <w:rsid w:val="002E556D"/>
    <w:rsid w:val="002E557D"/>
    <w:rsid w:val="002E5627"/>
    <w:rsid w:val="002E56B3"/>
    <w:rsid w:val="002E582F"/>
    <w:rsid w:val="002E58D6"/>
    <w:rsid w:val="002E5A8F"/>
    <w:rsid w:val="002E5B19"/>
    <w:rsid w:val="002E5D16"/>
    <w:rsid w:val="002E5E78"/>
    <w:rsid w:val="002E5EE0"/>
    <w:rsid w:val="002E5FAA"/>
    <w:rsid w:val="002E6339"/>
    <w:rsid w:val="002E63EB"/>
    <w:rsid w:val="002E6635"/>
    <w:rsid w:val="002E67CC"/>
    <w:rsid w:val="002E67E9"/>
    <w:rsid w:val="002E6897"/>
    <w:rsid w:val="002E69EB"/>
    <w:rsid w:val="002E6C31"/>
    <w:rsid w:val="002E6D06"/>
    <w:rsid w:val="002E6EEC"/>
    <w:rsid w:val="002E71A9"/>
    <w:rsid w:val="002E724C"/>
    <w:rsid w:val="002E7307"/>
    <w:rsid w:val="002E7389"/>
    <w:rsid w:val="002E738B"/>
    <w:rsid w:val="002E7432"/>
    <w:rsid w:val="002E74BB"/>
    <w:rsid w:val="002E765B"/>
    <w:rsid w:val="002E77E8"/>
    <w:rsid w:val="002E7901"/>
    <w:rsid w:val="002E7CA2"/>
    <w:rsid w:val="002E7F32"/>
    <w:rsid w:val="002E7F54"/>
    <w:rsid w:val="002E7F78"/>
    <w:rsid w:val="002E7F91"/>
    <w:rsid w:val="002F0023"/>
    <w:rsid w:val="002F0072"/>
    <w:rsid w:val="002F0092"/>
    <w:rsid w:val="002F0108"/>
    <w:rsid w:val="002F0930"/>
    <w:rsid w:val="002F0963"/>
    <w:rsid w:val="002F0A43"/>
    <w:rsid w:val="002F0CDD"/>
    <w:rsid w:val="002F0D52"/>
    <w:rsid w:val="002F0EDD"/>
    <w:rsid w:val="002F10E4"/>
    <w:rsid w:val="002F11F6"/>
    <w:rsid w:val="002F1258"/>
    <w:rsid w:val="002F1435"/>
    <w:rsid w:val="002F1537"/>
    <w:rsid w:val="002F1568"/>
    <w:rsid w:val="002F17A2"/>
    <w:rsid w:val="002F1896"/>
    <w:rsid w:val="002F196C"/>
    <w:rsid w:val="002F199F"/>
    <w:rsid w:val="002F1A0B"/>
    <w:rsid w:val="002F1A20"/>
    <w:rsid w:val="002F1B21"/>
    <w:rsid w:val="002F1C6B"/>
    <w:rsid w:val="002F1D03"/>
    <w:rsid w:val="002F1F21"/>
    <w:rsid w:val="002F1F3E"/>
    <w:rsid w:val="002F1F76"/>
    <w:rsid w:val="002F2128"/>
    <w:rsid w:val="002F218B"/>
    <w:rsid w:val="002F2274"/>
    <w:rsid w:val="002F25E7"/>
    <w:rsid w:val="002F26F8"/>
    <w:rsid w:val="002F2728"/>
    <w:rsid w:val="002F27C6"/>
    <w:rsid w:val="002F28A7"/>
    <w:rsid w:val="002F29E1"/>
    <w:rsid w:val="002F2D8A"/>
    <w:rsid w:val="002F2E17"/>
    <w:rsid w:val="002F2E2D"/>
    <w:rsid w:val="002F3220"/>
    <w:rsid w:val="002F33AE"/>
    <w:rsid w:val="002F3587"/>
    <w:rsid w:val="002F35D3"/>
    <w:rsid w:val="002F375D"/>
    <w:rsid w:val="002F38BE"/>
    <w:rsid w:val="002F3A07"/>
    <w:rsid w:val="002F3AA5"/>
    <w:rsid w:val="002F3AD0"/>
    <w:rsid w:val="002F3B5C"/>
    <w:rsid w:val="002F3BF6"/>
    <w:rsid w:val="002F3C41"/>
    <w:rsid w:val="002F3C77"/>
    <w:rsid w:val="002F3C81"/>
    <w:rsid w:val="002F3D0E"/>
    <w:rsid w:val="002F3D1C"/>
    <w:rsid w:val="002F3DBB"/>
    <w:rsid w:val="002F3E88"/>
    <w:rsid w:val="002F41F7"/>
    <w:rsid w:val="002F4285"/>
    <w:rsid w:val="002F44C1"/>
    <w:rsid w:val="002F4564"/>
    <w:rsid w:val="002F4676"/>
    <w:rsid w:val="002F4880"/>
    <w:rsid w:val="002F4881"/>
    <w:rsid w:val="002F498E"/>
    <w:rsid w:val="002F49B6"/>
    <w:rsid w:val="002F4AA0"/>
    <w:rsid w:val="002F4C50"/>
    <w:rsid w:val="002F4C8B"/>
    <w:rsid w:val="002F4CBA"/>
    <w:rsid w:val="002F4DE9"/>
    <w:rsid w:val="002F4E40"/>
    <w:rsid w:val="002F5030"/>
    <w:rsid w:val="002F5280"/>
    <w:rsid w:val="002F5281"/>
    <w:rsid w:val="002F5438"/>
    <w:rsid w:val="002F5468"/>
    <w:rsid w:val="002F54CC"/>
    <w:rsid w:val="002F55D1"/>
    <w:rsid w:val="002F56C6"/>
    <w:rsid w:val="002F5734"/>
    <w:rsid w:val="002F57F6"/>
    <w:rsid w:val="002F58B7"/>
    <w:rsid w:val="002F5BB0"/>
    <w:rsid w:val="002F5C89"/>
    <w:rsid w:val="002F5F40"/>
    <w:rsid w:val="002F5F5C"/>
    <w:rsid w:val="002F6078"/>
    <w:rsid w:val="002F61C6"/>
    <w:rsid w:val="002F61D1"/>
    <w:rsid w:val="002F61FE"/>
    <w:rsid w:val="002F626C"/>
    <w:rsid w:val="002F68F9"/>
    <w:rsid w:val="002F6993"/>
    <w:rsid w:val="002F6A8C"/>
    <w:rsid w:val="002F6BE6"/>
    <w:rsid w:val="002F6C1E"/>
    <w:rsid w:val="002F6CC8"/>
    <w:rsid w:val="002F6D0E"/>
    <w:rsid w:val="002F6F65"/>
    <w:rsid w:val="002F70A6"/>
    <w:rsid w:val="002F71A9"/>
    <w:rsid w:val="002F71B8"/>
    <w:rsid w:val="002F71FE"/>
    <w:rsid w:val="002F727E"/>
    <w:rsid w:val="002F7441"/>
    <w:rsid w:val="002F7473"/>
    <w:rsid w:val="002F74EF"/>
    <w:rsid w:val="002F757F"/>
    <w:rsid w:val="002F771C"/>
    <w:rsid w:val="002F7815"/>
    <w:rsid w:val="002F794E"/>
    <w:rsid w:val="002F7E5F"/>
    <w:rsid w:val="0030007D"/>
    <w:rsid w:val="0030010A"/>
    <w:rsid w:val="003002AC"/>
    <w:rsid w:val="0030047E"/>
    <w:rsid w:val="003004EA"/>
    <w:rsid w:val="00300665"/>
    <w:rsid w:val="0030066B"/>
    <w:rsid w:val="0030067E"/>
    <w:rsid w:val="00300809"/>
    <w:rsid w:val="00300894"/>
    <w:rsid w:val="0030092D"/>
    <w:rsid w:val="00300B6F"/>
    <w:rsid w:val="00300BC3"/>
    <w:rsid w:val="00300C51"/>
    <w:rsid w:val="00300F0B"/>
    <w:rsid w:val="00300F2A"/>
    <w:rsid w:val="00300F43"/>
    <w:rsid w:val="00300FB7"/>
    <w:rsid w:val="003010D1"/>
    <w:rsid w:val="00301303"/>
    <w:rsid w:val="003013CA"/>
    <w:rsid w:val="003016E3"/>
    <w:rsid w:val="00301778"/>
    <w:rsid w:val="00301843"/>
    <w:rsid w:val="00301872"/>
    <w:rsid w:val="003018BC"/>
    <w:rsid w:val="00301905"/>
    <w:rsid w:val="00301CE2"/>
    <w:rsid w:val="00301DBD"/>
    <w:rsid w:val="00301E8E"/>
    <w:rsid w:val="003021B6"/>
    <w:rsid w:val="003022E5"/>
    <w:rsid w:val="003023DA"/>
    <w:rsid w:val="00302520"/>
    <w:rsid w:val="0030254C"/>
    <w:rsid w:val="0030273A"/>
    <w:rsid w:val="0030282F"/>
    <w:rsid w:val="00302A27"/>
    <w:rsid w:val="00302A3D"/>
    <w:rsid w:val="00302A9F"/>
    <w:rsid w:val="00302B57"/>
    <w:rsid w:val="00302E92"/>
    <w:rsid w:val="00302F4D"/>
    <w:rsid w:val="00302FFA"/>
    <w:rsid w:val="00303142"/>
    <w:rsid w:val="00303149"/>
    <w:rsid w:val="003031C4"/>
    <w:rsid w:val="003031FC"/>
    <w:rsid w:val="0030328D"/>
    <w:rsid w:val="00303333"/>
    <w:rsid w:val="00303398"/>
    <w:rsid w:val="003035E1"/>
    <w:rsid w:val="003039A9"/>
    <w:rsid w:val="00303ADE"/>
    <w:rsid w:val="00303C65"/>
    <w:rsid w:val="00303D87"/>
    <w:rsid w:val="00303EA8"/>
    <w:rsid w:val="00303F26"/>
    <w:rsid w:val="00303FCB"/>
    <w:rsid w:val="00303FFF"/>
    <w:rsid w:val="003042DA"/>
    <w:rsid w:val="00304486"/>
    <w:rsid w:val="00304897"/>
    <w:rsid w:val="00304A64"/>
    <w:rsid w:val="00304B3B"/>
    <w:rsid w:val="00304D52"/>
    <w:rsid w:val="00304EA1"/>
    <w:rsid w:val="00304EED"/>
    <w:rsid w:val="00304F3E"/>
    <w:rsid w:val="00305116"/>
    <w:rsid w:val="003054C1"/>
    <w:rsid w:val="00305905"/>
    <w:rsid w:val="00305A34"/>
    <w:rsid w:val="00305A6E"/>
    <w:rsid w:val="00305B43"/>
    <w:rsid w:val="00305B77"/>
    <w:rsid w:val="00305BBD"/>
    <w:rsid w:val="00305D9D"/>
    <w:rsid w:val="00305DA0"/>
    <w:rsid w:val="00305EA3"/>
    <w:rsid w:val="003063C2"/>
    <w:rsid w:val="00306494"/>
    <w:rsid w:val="00306567"/>
    <w:rsid w:val="003065D0"/>
    <w:rsid w:val="00306685"/>
    <w:rsid w:val="00306715"/>
    <w:rsid w:val="003067D4"/>
    <w:rsid w:val="003068DE"/>
    <w:rsid w:val="003069C8"/>
    <w:rsid w:val="00306AE8"/>
    <w:rsid w:val="00306C4E"/>
    <w:rsid w:val="00306D2C"/>
    <w:rsid w:val="00306D2F"/>
    <w:rsid w:val="00306D9C"/>
    <w:rsid w:val="00307374"/>
    <w:rsid w:val="0030738F"/>
    <w:rsid w:val="003074BC"/>
    <w:rsid w:val="003074DD"/>
    <w:rsid w:val="003074FD"/>
    <w:rsid w:val="003075E7"/>
    <w:rsid w:val="0030768A"/>
    <w:rsid w:val="003078B9"/>
    <w:rsid w:val="003079A7"/>
    <w:rsid w:val="00307A5A"/>
    <w:rsid w:val="00307B32"/>
    <w:rsid w:val="00307D10"/>
    <w:rsid w:val="00307D39"/>
    <w:rsid w:val="00307F6E"/>
    <w:rsid w:val="00307FDF"/>
    <w:rsid w:val="0031007C"/>
    <w:rsid w:val="0031010E"/>
    <w:rsid w:val="00310572"/>
    <w:rsid w:val="003106A3"/>
    <w:rsid w:val="0031094C"/>
    <w:rsid w:val="00310A53"/>
    <w:rsid w:val="00310BF2"/>
    <w:rsid w:val="00310D0C"/>
    <w:rsid w:val="00310F9C"/>
    <w:rsid w:val="0031103F"/>
    <w:rsid w:val="003110E8"/>
    <w:rsid w:val="003111B0"/>
    <w:rsid w:val="00311439"/>
    <w:rsid w:val="00311461"/>
    <w:rsid w:val="003117B5"/>
    <w:rsid w:val="00311867"/>
    <w:rsid w:val="0031187B"/>
    <w:rsid w:val="00311A51"/>
    <w:rsid w:val="00311B24"/>
    <w:rsid w:val="00311D56"/>
    <w:rsid w:val="00311E63"/>
    <w:rsid w:val="00312406"/>
    <w:rsid w:val="00312452"/>
    <w:rsid w:val="003125F6"/>
    <w:rsid w:val="003125F9"/>
    <w:rsid w:val="003126FA"/>
    <w:rsid w:val="003127F1"/>
    <w:rsid w:val="0031286D"/>
    <w:rsid w:val="00312EEF"/>
    <w:rsid w:val="0031339F"/>
    <w:rsid w:val="003133E1"/>
    <w:rsid w:val="00313424"/>
    <w:rsid w:val="00313428"/>
    <w:rsid w:val="00313570"/>
    <w:rsid w:val="00313618"/>
    <w:rsid w:val="003136D1"/>
    <w:rsid w:val="00313790"/>
    <w:rsid w:val="003137A9"/>
    <w:rsid w:val="00313A6A"/>
    <w:rsid w:val="00313B90"/>
    <w:rsid w:val="00313BA1"/>
    <w:rsid w:val="00313BA5"/>
    <w:rsid w:val="00313C40"/>
    <w:rsid w:val="00314273"/>
    <w:rsid w:val="003142C7"/>
    <w:rsid w:val="00314369"/>
    <w:rsid w:val="00314444"/>
    <w:rsid w:val="00314457"/>
    <w:rsid w:val="003144CF"/>
    <w:rsid w:val="003145F6"/>
    <w:rsid w:val="00314890"/>
    <w:rsid w:val="00314CBD"/>
    <w:rsid w:val="00314DA0"/>
    <w:rsid w:val="00314E6F"/>
    <w:rsid w:val="00314ED8"/>
    <w:rsid w:val="00314FBB"/>
    <w:rsid w:val="003151F8"/>
    <w:rsid w:val="003152CE"/>
    <w:rsid w:val="003152DA"/>
    <w:rsid w:val="00315337"/>
    <w:rsid w:val="0031562A"/>
    <w:rsid w:val="0031568A"/>
    <w:rsid w:val="0031576D"/>
    <w:rsid w:val="0031585C"/>
    <w:rsid w:val="00315B61"/>
    <w:rsid w:val="00315F1D"/>
    <w:rsid w:val="00315F53"/>
    <w:rsid w:val="00316026"/>
    <w:rsid w:val="0031609B"/>
    <w:rsid w:val="00316160"/>
    <w:rsid w:val="00316181"/>
    <w:rsid w:val="003161CC"/>
    <w:rsid w:val="00316289"/>
    <w:rsid w:val="003162D3"/>
    <w:rsid w:val="00316317"/>
    <w:rsid w:val="00316441"/>
    <w:rsid w:val="003166C3"/>
    <w:rsid w:val="00316997"/>
    <w:rsid w:val="00316B2C"/>
    <w:rsid w:val="00316D48"/>
    <w:rsid w:val="00317023"/>
    <w:rsid w:val="003170F4"/>
    <w:rsid w:val="00317138"/>
    <w:rsid w:val="003171B5"/>
    <w:rsid w:val="003171F6"/>
    <w:rsid w:val="003173EB"/>
    <w:rsid w:val="003177FA"/>
    <w:rsid w:val="0031782F"/>
    <w:rsid w:val="00317858"/>
    <w:rsid w:val="003179FB"/>
    <w:rsid w:val="00317A56"/>
    <w:rsid w:val="00317A9F"/>
    <w:rsid w:val="00317B41"/>
    <w:rsid w:val="00317EFF"/>
    <w:rsid w:val="003200F5"/>
    <w:rsid w:val="00320353"/>
    <w:rsid w:val="0032043A"/>
    <w:rsid w:val="00320934"/>
    <w:rsid w:val="00320943"/>
    <w:rsid w:val="00320957"/>
    <w:rsid w:val="00320988"/>
    <w:rsid w:val="00320AB7"/>
    <w:rsid w:val="00320AE2"/>
    <w:rsid w:val="00320BC0"/>
    <w:rsid w:val="00320DC5"/>
    <w:rsid w:val="00321040"/>
    <w:rsid w:val="003211D8"/>
    <w:rsid w:val="003212CF"/>
    <w:rsid w:val="00321558"/>
    <w:rsid w:val="0032157B"/>
    <w:rsid w:val="0032167F"/>
    <w:rsid w:val="003216C2"/>
    <w:rsid w:val="003216CD"/>
    <w:rsid w:val="0032173B"/>
    <w:rsid w:val="00321751"/>
    <w:rsid w:val="003218AA"/>
    <w:rsid w:val="00321DAA"/>
    <w:rsid w:val="00322029"/>
    <w:rsid w:val="00322045"/>
    <w:rsid w:val="003220F3"/>
    <w:rsid w:val="003221C9"/>
    <w:rsid w:val="003223F0"/>
    <w:rsid w:val="0032241D"/>
    <w:rsid w:val="003224F2"/>
    <w:rsid w:val="003226AE"/>
    <w:rsid w:val="003228BE"/>
    <w:rsid w:val="003229DF"/>
    <w:rsid w:val="00322A45"/>
    <w:rsid w:val="00322ABC"/>
    <w:rsid w:val="00322BA8"/>
    <w:rsid w:val="00322E5A"/>
    <w:rsid w:val="00322F35"/>
    <w:rsid w:val="00322F37"/>
    <w:rsid w:val="00322F45"/>
    <w:rsid w:val="00322F75"/>
    <w:rsid w:val="00323001"/>
    <w:rsid w:val="0032320E"/>
    <w:rsid w:val="0032335C"/>
    <w:rsid w:val="00323386"/>
    <w:rsid w:val="00323453"/>
    <w:rsid w:val="003235C6"/>
    <w:rsid w:val="003236F2"/>
    <w:rsid w:val="00323707"/>
    <w:rsid w:val="003237DB"/>
    <w:rsid w:val="0032385B"/>
    <w:rsid w:val="00323A32"/>
    <w:rsid w:val="00323ABF"/>
    <w:rsid w:val="00323F6A"/>
    <w:rsid w:val="00323FAF"/>
    <w:rsid w:val="003240E2"/>
    <w:rsid w:val="00324125"/>
    <w:rsid w:val="00324220"/>
    <w:rsid w:val="0032446F"/>
    <w:rsid w:val="00324539"/>
    <w:rsid w:val="00324758"/>
    <w:rsid w:val="003249C2"/>
    <w:rsid w:val="003249FA"/>
    <w:rsid w:val="00324EAE"/>
    <w:rsid w:val="00324F97"/>
    <w:rsid w:val="00324F9C"/>
    <w:rsid w:val="00325186"/>
    <w:rsid w:val="003252E9"/>
    <w:rsid w:val="0032542A"/>
    <w:rsid w:val="0032552E"/>
    <w:rsid w:val="00325558"/>
    <w:rsid w:val="003256DA"/>
    <w:rsid w:val="00325701"/>
    <w:rsid w:val="00325944"/>
    <w:rsid w:val="00325960"/>
    <w:rsid w:val="00325D8F"/>
    <w:rsid w:val="00325DD2"/>
    <w:rsid w:val="00325DF8"/>
    <w:rsid w:val="00325F2C"/>
    <w:rsid w:val="00325FAB"/>
    <w:rsid w:val="00325FD3"/>
    <w:rsid w:val="003260C2"/>
    <w:rsid w:val="00326358"/>
    <w:rsid w:val="003263BD"/>
    <w:rsid w:val="0032646B"/>
    <w:rsid w:val="003264B7"/>
    <w:rsid w:val="00326608"/>
    <w:rsid w:val="00326658"/>
    <w:rsid w:val="0032667C"/>
    <w:rsid w:val="00326B10"/>
    <w:rsid w:val="00326BC4"/>
    <w:rsid w:val="00326CAE"/>
    <w:rsid w:val="00326E70"/>
    <w:rsid w:val="00326EE6"/>
    <w:rsid w:val="00326EF2"/>
    <w:rsid w:val="0032700F"/>
    <w:rsid w:val="00327215"/>
    <w:rsid w:val="0032729A"/>
    <w:rsid w:val="00327389"/>
    <w:rsid w:val="00327399"/>
    <w:rsid w:val="00327438"/>
    <w:rsid w:val="0032762C"/>
    <w:rsid w:val="00327634"/>
    <w:rsid w:val="003277C2"/>
    <w:rsid w:val="0032786B"/>
    <w:rsid w:val="00327945"/>
    <w:rsid w:val="00327A9B"/>
    <w:rsid w:val="00327C3F"/>
    <w:rsid w:val="00327D5A"/>
    <w:rsid w:val="00327F93"/>
    <w:rsid w:val="00330081"/>
    <w:rsid w:val="003301FF"/>
    <w:rsid w:val="003303E4"/>
    <w:rsid w:val="003306A5"/>
    <w:rsid w:val="003308A5"/>
    <w:rsid w:val="003308D9"/>
    <w:rsid w:val="003308E6"/>
    <w:rsid w:val="003308FB"/>
    <w:rsid w:val="00330ADB"/>
    <w:rsid w:val="00330B2C"/>
    <w:rsid w:val="00330D45"/>
    <w:rsid w:val="00330EF0"/>
    <w:rsid w:val="00330F48"/>
    <w:rsid w:val="00330FCA"/>
    <w:rsid w:val="00331117"/>
    <w:rsid w:val="003311F5"/>
    <w:rsid w:val="003313E0"/>
    <w:rsid w:val="00331462"/>
    <w:rsid w:val="003314C9"/>
    <w:rsid w:val="00331525"/>
    <w:rsid w:val="00331767"/>
    <w:rsid w:val="0033183C"/>
    <w:rsid w:val="00331897"/>
    <w:rsid w:val="00331967"/>
    <w:rsid w:val="00331AA5"/>
    <w:rsid w:val="00331C3B"/>
    <w:rsid w:val="00331C6E"/>
    <w:rsid w:val="00331CBE"/>
    <w:rsid w:val="00331DFC"/>
    <w:rsid w:val="00332057"/>
    <w:rsid w:val="00332234"/>
    <w:rsid w:val="0033223F"/>
    <w:rsid w:val="00332260"/>
    <w:rsid w:val="003322E8"/>
    <w:rsid w:val="00332314"/>
    <w:rsid w:val="003323E1"/>
    <w:rsid w:val="0033241C"/>
    <w:rsid w:val="003324E2"/>
    <w:rsid w:val="00332521"/>
    <w:rsid w:val="00332659"/>
    <w:rsid w:val="00332732"/>
    <w:rsid w:val="003327C0"/>
    <w:rsid w:val="00332863"/>
    <w:rsid w:val="0033299B"/>
    <w:rsid w:val="00332AB6"/>
    <w:rsid w:val="00332AF1"/>
    <w:rsid w:val="00332BCD"/>
    <w:rsid w:val="00332C06"/>
    <w:rsid w:val="00332C13"/>
    <w:rsid w:val="00332C58"/>
    <w:rsid w:val="00332D71"/>
    <w:rsid w:val="00332EAF"/>
    <w:rsid w:val="00332ECA"/>
    <w:rsid w:val="0033311E"/>
    <w:rsid w:val="00333209"/>
    <w:rsid w:val="003332D6"/>
    <w:rsid w:val="003333ED"/>
    <w:rsid w:val="00333503"/>
    <w:rsid w:val="003336C1"/>
    <w:rsid w:val="003336F4"/>
    <w:rsid w:val="00333803"/>
    <w:rsid w:val="00333814"/>
    <w:rsid w:val="00333A29"/>
    <w:rsid w:val="00333AC5"/>
    <w:rsid w:val="00333B5D"/>
    <w:rsid w:val="00333BFB"/>
    <w:rsid w:val="00333CC7"/>
    <w:rsid w:val="00333DC3"/>
    <w:rsid w:val="00333FA0"/>
    <w:rsid w:val="00334146"/>
    <w:rsid w:val="003341B4"/>
    <w:rsid w:val="00334257"/>
    <w:rsid w:val="003343A1"/>
    <w:rsid w:val="0033446C"/>
    <w:rsid w:val="003344BB"/>
    <w:rsid w:val="00334512"/>
    <w:rsid w:val="00334A81"/>
    <w:rsid w:val="00334BCB"/>
    <w:rsid w:val="00334C17"/>
    <w:rsid w:val="00334C46"/>
    <w:rsid w:val="00334F81"/>
    <w:rsid w:val="00335148"/>
    <w:rsid w:val="0033519E"/>
    <w:rsid w:val="0033528E"/>
    <w:rsid w:val="003355BB"/>
    <w:rsid w:val="003355BE"/>
    <w:rsid w:val="0033563F"/>
    <w:rsid w:val="00335677"/>
    <w:rsid w:val="0033574B"/>
    <w:rsid w:val="003357F2"/>
    <w:rsid w:val="003358A8"/>
    <w:rsid w:val="00335C0B"/>
    <w:rsid w:val="00335C5B"/>
    <w:rsid w:val="00335DEC"/>
    <w:rsid w:val="00335E80"/>
    <w:rsid w:val="0033605B"/>
    <w:rsid w:val="003360C7"/>
    <w:rsid w:val="00336221"/>
    <w:rsid w:val="00336385"/>
    <w:rsid w:val="003364AB"/>
    <w:rsid w:val="003364DF"/>
    <w:rsid w:val="0033658B"/>
    <w:rsid w:val="003365F2"/>
    <w:rsid w:val="003367B1"/>
    <w:rsid w:val="003367C5"/>
    <w:rsid w:val="00336941"/>
    <w:rsid w:val="00336A19"/>
    <w:rsid w:val="00336A3D"/>
    <w:rsid w:val="00336A9E"/>
    <w:rsid w:val="00336AEA"/>
    <w:rsid w:val="00336AF9"/>
    <w:rsid w:val="00336D0B"/>
    <w:rsid w:val="00336E35"/>
    <w:rsid w:val="00336ED3"/>
    <w:rsid w:val="00336F36"/>
    <w:rsid w:val="00336F92"/>
    <w:rsid w:val="00337343"/>
    <w:rsid w:val="003373FC"/>
    <w:rsid w:val="00337A25"/>
    <w:rsid w:val="00337EBF"/>
    <w:rsid w:val="00337EF0"/>
    <w:rsid w:val="00337EF9"/>
    <w:rsid w:val="00340012"/>
    <w:rsid w:val="003402B2"/>
    <w:rsid w:val="003402D0"/>
    <w:rsid w:val="00340469"/>
    <w:rsid w:val="00340523"/>
    <w:rsid w:val="00340593"/>
    <w:rsid w:val="003405E2"/>
    <w:rsid w:val="00340615"/>
    <w:rsid w:val="00340762"/>
    <w:rsid w:val="003407F3"/>
    <w:rsid w:val="0034091F"/>
    <w:rsid w:val="003409E0"/>
    <w:rsid w:val="00340A73"/>
    <w:rsid w:val="00340A96"/>
    <w:rsid w:val="00340B29"/>
    <w:rsid w:val="00340C32"/>
    <w:rsid w:val="00340E1B"/>
    <w:rsid w:val="00340E59"/>
    <w:rsid w:val="00340ED3"/>
    <w:rsid w:val="00340F9B"/>
    <w:rsid w:val="003413B2"/>
    <w:rsid w:val="003413D2"/>
    <w:rsid w:val="0034144E"/>
    <w:rsid w:val="003414E4"/>
    <w:rsid w:val="00341549"/>
    <w:rsid w:val="00341BF9"/>
    <w:rsid w:val="00341D44"/>
    <w:rsid w:val="00341DF8"/>
    <w:rsid w:val="00341E82"/>
    <w:rsid w:val="00341F86"/>
    <w:rsid w:val="00341FFB"/>
    <w:rsid w:val="003422E9"/>
    <w:rsid w:val="00342337"/>
    <w:rsid w:val="0034253F"/>
    <w:rsid w:val="00342576"/>
    <w:rsid w:val="003425FD"/>
    <w:rsid w:val="00342659"/>
    <w:rsid w:val="00342679"/>
    <w:rsid w:val="003426ED"/>
    <w:rsid w:val="003427B3"/>
    <w:rsid w:val="003427E6"/>
    <w:rsid w:val="0034280F"/>
    <w:rsid w:val="00342AFA"/>
    <w:rsid w:val="00342BC4"/>
    <w:rsid w:val="00342CBC"/>
    <w:rsid w:val="00342F7D"/>
    <w:rsid w:val="00342FDC"/>
    <w:rsid w:val="00343647"/>
    <w:rsid w:val="0034378B"/>
    <w:rsid w:val="003438DB"/>
    <w:rsid w:val="00343910"/>
    <w:rsid w:val="00343923"/>
    <w:rsid w:val="00343A9B"/>
    <w:rsid w:val="00343B10"/>
    <w:rsid w:val="00343BC0"/>
    <w:rsid w:val="00343BE1"/>
    <w:rsid w:val="00343C05"/>
    <w:rsid w:val="00343C7F"/>
    <w:rsid w:val="003440A8"/>
    <w:rsid w:val="003442EC"/>
    <w:rsid w:val="00344327"/>
    <w:rsid w:val="0034447F"/>
    <w:rsid w:val="003445BE"/>
    <w:rsid w:val="00344636"/>
    <w:rsid w:val="00344657"/>
    <w:rsid w:val="003446B3"/>
    <w:rsid w:val="00344979"/>
    <w:rsid w:val="00344A26"/>
    <w:rsid w:val="00344AFA"/>
    <w:rsid w:val="00344C23"/>
    <w:rsid w:val="00344C53"/>
    <w:rsid w:val="00344D65"/>
    <w:rsid w:val="00344E5E"/>
    <w:rsid w:val="00344ED9"/>
    <w:rsid w:val="00344EE2"/>
    <w:rsid w:val="00345019"/>
    <w:rsid w:val="0034532D"/>
    <w:rsid w:val="00345335"/>
    <w:rsid w:val="00345359"/>
    <w:rsid w:val="0034547D"/>
    <w:rsid w:val="00345721"/>
    <w:rsid w:val="00345821"/>
    <w:rsid w:val="00345850"/>
    <w:rsid w:val="00345857"/>
    <w:rsid w:val="003458BE"/>
    <w:rsid w:val="00345AF9"/>
    <w:rsid w:val="00345DDE"/>
    <w:rsid w:val="00345DFA"/>
    <w:rsid w:val="00345E39"/>
    <w:rsid w:val="00345EA1"/>
    <w:rsid w:val="00345EE9"/>
    <w:rsid w:val="00346163"/>
    <w:rsid w:val="0034625D"/>
    <w:rsid w:val="0034638F"/>
    <w:rsid w:val="003466E2"/>
    <w:rsid w:val="0034685B"/>
    <w:rsid w:val="00346944"/>
    <w:rsid w:val="00346A1A"/>
    <w:rsid w:val="00346B32"/>
    <w:rsid w:val="00346C07"/>
    <w:rsid w:val="00346C1D"/>
    <w:rsid w:val="00346E6B"/>
    <w:rsid w:val="00346EBB"/>
    <w:rsid w:val="0034705E"/>
    <w:rsid w:val="003470A1"/>
    <w:rsid w:val="0034712B"/>
    <w:rsid w:val="003473F4"/>
    <w:rsid w:val="0034751C"/>
    <w:rsid w:val="00347644"/>
    <w:rsid w:val="0034768E"/>
    <w:rsid w:val="00347869"/>
    <w:rsid w:val="00347ACC"/>
    <w:rsid w:val="00347E66"/>
    <w:rsid w:val="00350046"/>
    <w:rsid w:val="00350245"/>
    <w:rsid w:val="003502B6"/>
    <w:rsid w:val="0035044A"/>
    <w:rsid w:val="003504BE"/>
    <w:rsid w:val="00350546"/>
    <w:rsid w:val="00350577"/>
    <w:rsid w:val="0035074C"/>
    <w:rsid w:val="0035084C"/>
    <w:rsid w:val="00350897"/>
    <w:rsid w:val="003508B4"/>
    <w:rsid w:val="003508D7"/>
    <w:rsid w:val="00350A48"/>
    <w:rsid w:val="00350A84"/>
    <w:rsid w:val="00350A9E"/>
    <w:rsid w:val="00350B9D"/>
    <w:rsid w:val="00350D6E"/>
    <w:rsid w:val="00350FE9"/>
    <w:rsid w:val="00351196"/>
    <w:rsid w:val="003511AB"/>
    <w:rsid w:val="003511E5"/>
    <w:rsid w:val="00351362"/>
    <w:rsid w:val="003514C3"/>
    <w:rsid w:val="00351657"/>
    <w:rsid w:val="00351984"/>
    <w:rsid w:val="00351A50"/>
    <w:rsid w:val="00351A64"/>
    <w:rsid w:val="00351A6D"/>
    <w:rsid w:val="00351B9C"/>
    <w:rsid w:val="00351C36"/>
    <w:rsid w:val="00351E0D"/>
    <w:rsid w:val="00351E5D"/>
    <w:rsid w:val="00351EB9"/>
    <w:rsid w:val="0035207E"/>
    <w:rsid w:val="003520CC"/>
    <w:rsid w:val="003520FA"/>
    <w:rsid w:val="00352161"/>
    <w:rsid w:val="00352356"/>
    <w:rsid w:val="00352472"/>
    <w:rsid w:val="00352581"/>
    <w:rsid w:val="0035258C"/>
    <w:rsid w:val="00352624"/>
    <w:rsid w:val="003526F7"/>
    <w:rsid w:val="00352852"/>
    <w:rsid w:val="00352A16"/>
    <w:rsid w:val="00352A8E"/>
    <w:rsid w:val="00352AC0"/>
    <w:rsid w:val="00352C5D"/>
    <w:rsid w:val="0035300E"/>
    <w:rsid w:val="003530BE"/>
    <w:rsid w:val="0035312A"/>
    <w:rsid w:val="0035333C"/>
    <w:rsid w:val="003533F0"/>
    <w:rsid w:val="003536B5"/>
    <w:rsid w:val="0035371C"/>
    <w:rsid w:val="00353783"/>
    <w:rsid w:val="0035380C"/>
    <w:rsid w:val="00353ACD"/>
    <w:rsid w:val="00353CF8"/>
    <w:rsid w:val="00353DC5"/>
    <w:rsid w:val="00353E88"/>
    <w:rsid w:val="00353ED8"/>
    <w:rsid w:val="003544D1"/>
    <w:rsid w:val="003546B4"/>
    <w:rsid w:val="0035482B"/>
    <w:rsid w:val="00354AF5"/>
    <w:rsid w:val="00354B99"/>
    <w:rsid w:val="00354C09"/>
    <w:rsid w:val="00354C6A"/>
    <w:rsid w:val="00354C77"/>
    <w:rsid w:val="00354DE3"/>
    <w:rsid w:val="00354E06"/>
    <w:rsid w:val="00354F40"/>
    <w:rsid w:val="00354FFC"/>
    <w:rsid w:val="003551F5"/>
    <w:rsid w:val="0035520F"/>
    <w:rsid w:val="00355408"/>
    <w:rsid w:val="003554B8"/>
    <w:rsid w:val="0035598F"/>
    <w:rsid w:val="00355E01"/>
    <w:rsid w:val="00356100"/>
    <w:rsid w:val="00356126"/>
    <w:rsid w:val="0035616B"/>
    <w:rsid w:val="00356278"/>
    <w:rsid w:val="00356586"/>
    <w:rsid w:val="0035675E"/>
    <w:rsid w:val="00356AB7"/>
    <w:rsid w:val="00356B87"/>
    <w:rsid w:val="00356B9D"/>
    <w:rsid w:val="00356BDE"/>
    <w:rsid w:val="00356BEA"/>
    <w:rsid w:val="00356C33"/>
    <w:rsid w:val="00356C9D"/>
    <w:rsid w:val="00356DDF"/>
    <w:rsid w:val="00356FB9"/>
    <w:rsid w:val="00356FD5"/>
    <w:rsid w:val="00357063"/>
    <w:rsid w:val="0035716E"/>
    <w:rsid w:val="0035720D"/>
    <w:rsid w:val="0035723C"/>
    <w:rsid w:val="00357264"/>
    <w:rsid w:val="003572CD"/>
    <w:rsid w:val="00357523"/>
    <w:rsid w:val="003576F0"/>
    <w:rsid w:val="00357875"/>
    <w:rsid w:val="00357C6E"/>
    <w:rsid w:val="00357C75"/>
    <w:rsid w:val="00357E9C"/>
    <w:rsid w:val="00360184"/>
    <w:rsid w:val="003601B8"/>
    <w:rsid w:val="003601C1"/>
    <w:rsid w:val="00360201"/>
    <w:rsid w:val="003602AE"/>
    <w:rsid w:val="0036034A"/>
    <w:rsid w:val="0036035B"/>
    <w:rsid w:val="0036060E"/>
    <w:rsid w:val="003607A4"/>
    <w:rsid w:val="003608D5"/>
    <w:rsid w:val="00360993"/>
    <w:rsid w:val="00360A08"/>
    <w:rsid w:val="00360A89"/>
    <w:rsid w:val="00360D6C"/>
    <w:rsid w:val="00360E58"/>
    <w:rsid w:val="00360E7C"/>
    <w:rsid w:val="00360ED8"/>
    <w:rsid w:val="00360EDC"/>
    <w:rsid w:val="00360FA9"/>
    <w:rsid w:val="00361074"/>
    <w:rsid w:val="003612A5"/>
    <w:rsid w:val="003612EC"/>
    <w:rsid w:val="003614D5"/>
    <w:rsid w:val="003615CD"/>
    <w:rsid w:val="00361886"/>
    <w:rsid w:val="003619A9"/>
    <w:rsid w:val="00361A8F"/>
    <w:rsid w:val="00361ABA"/>
    <w:rsid w:val="00361B47"/>
    <w:rsid w:val="00361C8F"/>
    <w:rsid w:val="00361CD5"/>
    <w:rsid w:val="00361DE1"/>
    <w:rsid w:val="00361FF3"/>
    <w:rsid w:val="0036212D"/>
    <w:rsid w:val="0036213E"/>
    <w:rsid w:val="003622FB"/>
    <w:rsid w:val="003622FC"/>
    <w:rsid w:val="0036238A"/>
    <w:rsid w:val="003623A7"/>
    <w:rsid w:val="00362763"/>
    <w:rsid w:val="003627D1"/>
    <w:rsid w:val="003629DA"/>
    <w:rsid w:val="00362B09"/>
    <w:rsid w:val="00362BAF"/>
    <w:rsid w:val="00362C34"/>
    <w:rsid w:val="00362F21"/>
    <w:rsid w:val="00362FA9"/>
    <w:rsid w:val="00363110"/>
    <w:rsid w:val="003631DC"/>
    <w:rsid w:val="003631DE"/>
    <w:rsid w:val="0036320F"/>
    <w:rsid w:val="00363250"/>
    <w:rsid w:val="003633A1"/>
    <w:rsid w:val="0036354D"/>
    <w:rsid w:val="0036357A"/>
    <w:rsid w:val="0036358C"/>
    <w:rsid w:val="0036372C"/>
    <w:rsid w:val="003638FF"/>
    <w:rsid w:val="00363906"/>
    <w:rsid w:val="00363976"/>
    <w:rsid w:val="00363AC0"/>
    <w:rsid w:val="00363B8C"/>
    <w:rsid w:val="00363CAD"/>
    <w:rsid w:val="00363DAA"/>
    <w:rsid w:val="00363F6A"/>
    <w:rsid w:val="0036428C"/>
    <w:rsid w:val="003643FD"/>
    <w:rsid w:val="00364425"/>
    <w:rsid w:val="003644B4"/>
    <w:rsid w:val="00364542"/>
    <w:rsid w:val="00364685"/>
    <w:rsid w:val="003647EC"/>
    <w:rsid w:val="00364907"/>
    <w:rsid w:val="00364AF4"/>
    <w:rsid w:val="00364CBB"/>
    <w:rsid w:val="00364D0C"/>
    <w:rsid w:val="00364DEC"/>
    <w:rsid w:val="00365141"/>
    <w:rsid w:val="003651DF"/>
    <w:rsid w:val="003651F3"/>
    <w:rsid w:val="00365203"/>
    <w:rsid w:val="0036522F"/>
    <w:rsid w:val="0036530C"/>
    <w:rsid w:val="003653D4"/>
    <w:rsid w:val="00365515"/>
    <w:rsid w:val="003656E4"/>
    <w:rsid w:val="0036575E"/>
    <w:rsid w:val="003658A3"/>
    <w:rsid w:val="00365928"/>
    <w:rsid w:val="00365A4F"/>
    <w:rsid w:val="00365D5A"/>
    <w:rsid w:val="00365FE4"/>
    <w:rsid w:val="0036616A"/>
    <w:rsid w:val="003661B6"/>
    <w:rsid w:val="003662AF"/>
    <w:rsid w:val="0036650E"/>
    <w:rsid w:val="00366CC9"/>
    <w:rsid w:val="00366EAD"/>
    <w:rsid w:val="00367100"/>
    <w:rsid w:val="00367155"/>
    <w:rsid w:val="00367297"/>
    <w:rsid w:val="00367384"/>
    <w:rsid w:val="003673E6"/>
    <w:rsid w:val="003674A5"/>
    <w:rsid w:val="003674E3"/>
    <w:rsid w:val="003675C2"/>
    <w:rsid w:val="00367646"/>
    <w:rsid w:val="00367661"/>
    <w:rsid w:val="003676F6"/>
    <w:rsid w:val="0036787B"/>
    <w:rsid w:val="0036793E"/>
    <w:rsid w:val="0036798E"/>
    <w:rsid w:val="00367AB9"/>
    <w:rsid w:val="00367AE4"/>
    <w:rsid w:val="00367DB2"/>
    <w:rsid w:val="00367DFB"/>
    <w:rsid w:val="0037018C"/>
    <w:rsid w:val="003701BD"/>
    <w:rsid w:val="003701E2"/>
    <w:rsid w:val="0037028F"/>
    <w:rsid w:val="003705F7"/>
    <w:rsid w:val="00370643"/>
    <w:rsid w:val="00370686"/>
    <w:rsid w:val="00370697"/>
    <w:rsid w:val="0037084E"/>
    <w:rsid w:val="00370929"/>
    <w:rsid w:val="0037096D"/>
    <w:rsid w:val="00370CC5"/>
    <w:rsid w:val="00370D70"/>
    <w:rsid w:val="00370DBE"/>
    <w:rsid w:val="00371125"/>
    <w:rsid w:val="0037121A"/>
    <w:rsid w:val="003712D0"/>
    <w:rsid w:val="003712E8"/>
    <w:rsid w:val="00371497"/>
    <w:rsid w:val="00371783"/>
    <w:rsid w:val="00371A4B"/>
    <w:rsid w:val="00371B81"/>
    <w:rsid w:val="00371B92"/>
    <w:rsid w:val="00371BDF"/>
    <w:rsid w:val="00371BE1"/>
    <w:rsid w:val="00371C02"/>
    <w:rsid w:val="00371C7C"/>
    <w:rsid w:val="00371C85"/>
    <w:rsid w:val="00371D61"/>
    <w:rsid w:val="00371D7D"/>
    <w:rsid w:val="00371E44"/>
    <w:rsid w:val="00371F4C"/>
    <w:rsid w:val="003721E5"/>
    <w:rsid w:val="003722BF"/>
    <w:rsid w:val="003722C2"/>
    <w:rsid w:val="003722E8"/>
    <w:rsid w:val="003722EF"/>
    <w:rsid w:val="003722F2"/>
    <w:rsid w:val="003723E4"/>
    <w:rsid w:val="00372415"/>
    <w:rsid w:val="00372560"/>
    <w:rsid w:val="003726AE"/>
    <w:rsid w:val="00372701"/>
    <w:rsid w:val="003727E7"/>
    <w:rsid w:val="003728AD"/>
    <w:rsid w:val="003728C3"/>
    <w:rsid w:val="003729DC"/>
    <w:rsid w:val="00372DD5"/>
    <w:rsid w:val="003730F5"/>
    <w:rsid w:val="00373799"/>
    <w:rsid w:val="0037387E"/>
    <w:rsid w:val="003738C0"/>
    <w:rsid w:val="00373C0B"/>
    <w:rsid w:val="00373C17"/>
    <w:rsid w:val="00373DFB"/>
    <w:rsid w:val="00374078"/>
    <w:rsid w:val="003741F0"/>
    <w:rsid w:val="0037431F"/>
    <w:rsid w:val="00374340"/>
    <w:rsid w:val="0037435B"/>
    <w:rsid w:val="003743C1"/>
    <w:rsid w:val="0037440C"/>
    <w:rsid w:val="003746DE"/>
    <w:rsid w:val="003747B5"/>
    <w:rsid w:val="00374808"/>
    <w:rsid w:val="0037496C"/>
    <w:rsid w:val="00374983"/>
    <w:rsid w:val="003749E5"/>
    <w:rsid w:val="00374A5E"/>
    <w:rsid w:val="00374A94"/>
    <w:rsid w:val="00374BA4"/>
    <w:rsid w:val="00374CCC"/>
    <w:rsid w:val="00374EF8"/>
    <w:rsid w:val="00374F2B"/>
    <w:rsid w:val="00374F2F"/>
    <w:rsid w:val="00374FF5"/>
    <w:rsid w:val="00375054"/>
    <w:rsid w:val="00375116"/>
    <w:rsid w:val="00375142"/>
    <w:rsid w:val="00375378"/>
    <w:rsid w:val="0037549C"/>
    <w:rsid w:val="00375570"/>
    <w:rsid w:val="0037580D"/>
    <w:rsid w:val="00375928"/>
    <w:rsid w:val="00375960"/>
    <w:rsid w:val="003759D0"/>
    <w:rsid w:val="00375B52"/>
    <w:rsid w:val="00375B54"/>
    <w:rsid w:val="00375C4E"/>
    <w:rsid w:val="00375DDB"/>
    <w:rsid w:val="00375DF4"/>
    <w:rsid w:val="00376026"/>
    <w:rsid w:val="00376138"/>
    <w:rsid w:val="0037625A"/>
    <w:rsid w:val="003765DA"/>
    <w:rsid w:val="00376667"/>
    <w:rsid w:val="00376694"/>
    <w:rsid w:val="00376723"/>
    <w:rsid w:val="003767B2"/>
    <w:rsid w:val="003767CF"/>
    <w:rsid w:val="003767F1"/>
    <w:rsid w:val="003768F4"/>
    <w:rsid w:val="003769DE"/>
    <w:rsid w:val="00376A2E"/>
    <w:rsid w:val="00376B3C"/>
    <w:rsid w:val="00376B63"/>
    <w:rsid w:val="00376D4D"/>
    <w:rsid w:val="00376E3C"/>
    <w:rsid w:val="00376ED7"/>
    <w:rsid w:val="003770A6"/>
    <w:rsid w:val="00377323"/>
    <w:rsid w:val="00377472"/>
    <w:rsid w:val="00377648"/>
    <w:rsid w:val="003778A6"/>
    <w:rsid w:val="00377A82"/>
    <w:rsid w:val="00377AA9"/>
    <w:rsid w:val="00377B49"/>
    <w:rsid w:val="00377E6C"/>
    <w:rsid w:val="00377EE2"/>
    <w:rsid w:val="00377F5F"/>
    <w:rsid w:val="00377FDA"/>
    <w:rsid w:val="00380090"/>
    <w:rsid w:val="00380130"/>
    <w:rsid w:val="0038019E"/>
    <w:rsid w:val="003803FD"/>
    <w:rsid w:val="0038055F"/>
    <w:rsid w:val="00380720"/>
    <w:rsid w:val="0038096C"/>
    <w:rsid w:val="00381104"/>
    <w:rsid w:val="00381176"/>
    <w:rsid w:val="003811DF"/>
    <w:rsid w:val="0038130B"/>
    <w:rsid w:val="00381519"/>
    <w:rsid w:val="00381607"/>
    <w:rsid w:val="00381A1D"/>
    <w:rsid w:val="00381A51"/>
    <w:rsid w:val="00381B08"/>
    <w:rsid w:val="00381B0E"/>
    <w:rsid w:val="00381BB8"/>
    <w:rsid w:val="00381D44"/>
    <w:rsid w:val="00381D4B"/>
    <w:rsid w:val="00381D78"/>
    <w:rsid w:val="00381D9A"/>
    <w:rsid w:val="00382060"/>
    <w:rsid w:val="003820B9"/>
    <w:rsid w:val="003820C1"/>
    <w:rsid w:val="00382253"/>
    <w:rsid w:val="00382294"/>
    <w:rsid w:val="003823E5"/>
    <w:rsid w:val="003825AD"/>
    <w:rsid w:val="003825E6"/>
    <w:rsid w:val="00382616"/>
    <w:rsid w:val="00382799"/>
    <w:rsid w:val="003827E0"/>
    <w:rsid w:val="00382816"/>
    <w:rsid w:val="003828B2"/>
    <w:rsid w:val="003828EC"/>
    <w:rsid w:val="0038296D"/>
    <w:rsid w:val="00382A52"/>
    <w:rsid w:val="00382B43"/>
    <w:rsid w:val="00382E44"/>
    <w:rsid w:val="00382F8B"/>
    <w:rsid w:val="00382FAA"/>
    <w:rsid w:val="00383003"/>
    <w:rsid w:val="0038320A"/>
    <w:rsid w:val="003832C4"/>
    <w:rsid w:val="0038349E"/>
    <w:rsid w:val="00383629"/>
    <w:rsid w:val="00383676"/>
    <w:rsid w:val="003837F9"/>
    <w:rsid w:val="00383ADE"/>
    <w:rsid w:val="00383C00"/>
    <w:rsid w:val="00383C0C"/>
    <w:rsid w:val="00383C11"/>
    <w:rsid w:val="00383C89"/>
    <w:rsid w:val="00383CB8"/>
    <w:rsid w:val="00383DAE"/>
    <w:rsid w:val="00383DB3"/>
    <w:rsid w:val="00383DFD"/>
    <w:rsid w:val="0038404B"/>
    <w:rsid w:val="0038411B"/>
    <w:rsid w:val="0038422C"/>
    <w:rsid w:val="003843DE"/>
    <w:rsid w:val="0038441D"/>
    <w:rsid w:val="00384584"/>
    <w:rsid w:val="00384776"/>
    <w:rsid w:val="0038493C"/>
    <w:rsid w:val="003849C7"/>
    <w:rsid w:val="00384A5B"/>
    <w:rsid w:val="00384B0D"/>
    <w:rsid w:val="00384B74"/>
    <w:rsid w:val="00384C4E"/>
    <w:rsid w:val="00384CA0"/>
    <w:rsid w:val="00384DAF"/>
    <w:rsid w:val="00385258"/>
    <w:rsid w:val="00385271"/>
    <w:rsid w:val="0038567B"/>
    <w:rsid w:val="0038580C"/>
    <w:rsid w:val="00385E8F"/>
    <w:rsid w:val="00385F0E"/>
    <w:rsid w:val="00385F3F"/>
    <w:rsid w:val="00385F4C"/>
    <w:rsid w:val="0038624F"/>
    <w:rsid w:val="0038625A"/>
    <w:rsid w:val="00386295"/>
    <w:rsid w:val="00386354"/>
    <w:rsid w:val="003863C6"/>
    <w:rsid w:val="0038684B"/>
    <w:rsid w:val="00386916"/>
    <w:rsid w:val="00386B2C"/>
    <w:rsid w:val="00387013"/>
    <w:rsid w:val="00387039"/>
    <w:rsid w:val="00387087"/>
    <w:rsid w:val="0038708C"/>
    <w:rsid w:val="003874A9"/>
    <w:rsid w:val="003874F3"/>
    <w:rsid w:val="00387525"/>
    <w:rsid w:val="00387561"/>
    <w:rsid w:val="003875CB"/>
    <w:rsid w:val="0038763F"/>
    <w:rsid w:val="003877F9"/>
    <w:rsid w:val="0038780A"/>
    <w:rsid w:val="003878DD"/>
    <w:rsid w:val="00387A92"/>
    <w:rsid w:val="00387AF6"/>
    <w:rsid w:val="00387CD8"/>
    <w:rsid w:val="00387FFD"/>
    <w:rsid w:val="00390328"/>
    <w:rsid w:val="0039036B"/>
    <w:rsid w:val="003908E7"/>
    <w:rsid w:val="003908EF"/>
    <w:rsid w:val="00390B2D"/>
    <w:rsid w:val="00390D1D"/>
    <w:rsid w:val="00390D35"/>
    <w:rsid w:val="00390D5A"/>
    <w:rsid w:val="00390EEF"/>
    <w:rsid w:val="00391014"/>
    <w:rsid w:val="0039105D"/>
    <w:rsid w:val="003910A1"/>
    <w:rsid w:val="00391110"/>
    <w:rsid w:val="003911AC"/>
    <w:rsid w:val="00391319"/>
    <w:rsid w:val="003913F1"/>
    <w:rsid w:val="00391402"/>
    <w:rsid w:val="00391479"/>
    <w:rsid w:val="003914A5"/>
    <w:rsid w:val="003915C7"/>
    <w:rsid w:val="003915F8"/>
    <w:rsid w:val="0039163C"/>
    <w:rsid w:val="003916EF"/>
    <w:rsid w:val="003917E8"/>
    <w:rsid w:val="00391AF5"/>
    <w:rsid w:val="00391B12"/>
    <w:rsid w:val="00391B63"/>
    <w:rsid w:val="00391BBA"/>
    <w:rsid w:val="00391DA2"/>
    <w:rsid w:val="00391DDF"/>
    <w:rsid w:val="00391E0B"/>
    <w:rsid w:val="00391EB6"/>
    <w:rsid w:val="00391FE6"/>
    <w:rsid w:val="003920AE"/>
    <w:rsid w:val="003921AA"/>
    <w:rsid w:val="003921CF"/>
    <w:rsid w:val="0039222B"/>
    <w:rsid w:val="00392594"/>
    <w:rsid w:val="00392671"/>
    <w:rsid w:val="00392769"/>
    <w:rsid w:val="003929F7"/>
    <w:rsid w:val="00392B45"/>
    <w:rsid w:val="00392BBB"/>
    <w:rsid w:val="00392C0C"/>
    <w:rsid w:val="00392DD0"/>
    <w:rsid w:val="00392ED5"/>
    <w:rsid w:val="00392FC4"/>
    <w:rsid w:val="00393145"/>
    <w:rsid w:val="003931A9"/>
    <w:rsid w:val="00393343"/>
    <w:rsid w:val="003938B6"/>
    <w:rsid w:val="00393926"/>
    <w:rsid w:val="00393954"/>
    <w:rsid w:val="00393A10"/>
    <w:rsid w:val="00393A6D"/>
    <w:rsid w:val="00393B86"/>
    <w:rsid w:val="00393CD0"/>
    <w:rsid w:val="00393E61"/>
    <w:rsid w:val="00393F39"/>
    <w:rsid w:val="003945F1"/>
    <w:rsid w:val="00394861"/>
    <w:rsid w:val="003948FD"/>
    <w:rsid w:val="0039491E"/>
    <w:rsid w:val="003949B3"/>
    <w:rsid w:val="00394B5E"/>
    <w:rsid w:val="00394C6D"/>
    <w:rsid w:val="00394DA9"/>
    <w:rsid w:val="00394FB3"/>
    <w:rsid w:val="003950D9"/>
    <w:rsid w:val="003952CE"/>
    <w:rsid w:val="003952FA"/>
    <w:rsid w:val="0039552E"/>
    <w:rsid w:val="003956E4"/>
    <w:rsid w:val="0039579A"/>
    <w:rsid w:val="003958D2"/>
    <w:rsid w:val="003958D6"/>
    <w:rsid w:val="00395CA1"/>
    <w:rsid w:val="00395CEA"/>
    <w:rsid w:val="00395F83"/>
    <w:rsid w:val="003961C2"/>
    <w:rsid w:val="003963BE"/>
    <w:rsid w:val="0039644D"/>
    <w:rsid w:val="00396642"/>
    <w:rsid w:val="003966DB"/>
    <w:rsid w:val="003966F9"/>
    <w:rsid w:val="003967C8"/>
    <w:rsid w:val="003968F3"/>
    <w:rsid w:val="003969DB"/>
    <w:rsid w:val="00396A60"/>
    <w:rsid w:val="00396BA6"/>
    <w:rsid w:val="00396DA2"/>
    <w:rsid w:val="00396DC5"/>
    <w:rsid w:val="00396E13"/>
    <w:rsid w:val="00396F16"/>
    <w:rsid w:val="00396FBA"/>
    <w:rsid w:val="00397084"/>
    <w:rsid w:val="003970E4"/>
    <w:rsid w:val="003973AB"/>
    <w:rsid w:val="00397426"/>
    <w:rsid w:val="003975CD"/>
    <w:rsid w:val="003977CF"/>
    <w:rsid w:val="00397904"/>
    <w:rsid w:val="003979FB"/>
    <w:rsid w:val="00397A61"/>
    <w:rsid w:val="00397AEF"/>
    <w:rsid w:val="00397B29"/>
    <w:rsid w:val="00397B42"/>
    <w:rsid w:val="00397B59"/>
    <w:rsid w:val="00397BBB"/>
    <w:rsid w:val="00397D5E"/>
    <w:rsid w:val="003A0253"/>
    <w:rsid w:val="003A03A7"/>
    <w:rsid w:val="003A0540"/>
    <w:rsid w:val="003A0548"/>
    <w:rsid w:val="003A057E"/>
    <w:rsid w:val="003A05FB"/>
    <w:rsid w:val="003A0655"/>
    <w:rsid w:val="003A0756"/>
    <w:rsid w:val="003A07DD"/>
    <w:rsid w:val="003A07E2"/>
    <w:rsid w:val="003A0959"/>
    <w:rsid w:val="003A0B6E"/>
    <w:rsid w:val="003A0B91"/>
    <w:rsid w:val="003A0D7B"/>
    <w:rsid w:val="003A0DDF"/>
    <w:rsid w:val="003A0EC9"/>
    <w:rsid w:val="003A11AC"/>
    <w:rsid w:val="003A127B"/>
    <w:rsid w:val="003A1347"/>
    <w:rsid w:val="003A1357"/>
    <w:rsid w:val="003A143C"/>
    <w:rsid w:val="003A1568"/>
    <w:rsid w:val="003A1726"/>
    <w:rsid w:val="003A1736"/>
    <w:rsid w:val="003A1A1B"/>
    <w:rsid w:val="003A1B77"/>
    <w:rsid w:val="003A1EEC"/>
    <w:rsid w:val="003A1F30"/>
    <w:rsid w:val="003A1F34"/>
    <w:rsid w:val="003A1F68"/>
    <w:rsid w:val="003A2031"/>
    <w:rsid w:val="003A2187"/>
    <w:rsid w:val="003A21FE"/>
    <w:rsid w:val="003A22EF"/>
    <w:rsid w:val="003A28A5"/>
    <w:rsid w:val="003A2927"/>
    <w:rsid w:val="003A2940"/>
    <w:rsid w:val="003A2A58"/>
    <w:rsid w:val="003A2ABE"/>
    <w:rsid w:val="003A2CC9"/>
    <w:rsid w:val="003A2CFA"/>
    <w:rsid w:val="003A2DA5"/>
    <w:rsid w:val="003A2F5D"/>
    <w:rsid w:val="003A302D"/>
    <w:rsid w:val="003A33D2"/>
    <w:rsid w:val="003A35C5"/>
    <w:rsid w:val="003A375D"/>
    <w:rsid w:val="003A37E2"/>
    <w:rsid w:val="003A4314"/>
    <w:rsid w:val="003A437A"/>
    <w:rsid w:val="003A44A0"/>
    <w:rsid w:val="003A44B7"/>
    <w:rsid w:val="003A47EE"/>
    <w:rsid w:val="003A49A6"/>
    <w:rsid w:val="003A4A91"/>
    <w:rsid w:val="003A4DF5"/>
    <w:rsid w:val="003A4DFB"/>
    <w:rsid w:val="003A4FF3"/>
    <w:rsid w:val="003A5104"/>
    <w:rsid w:val="003A5390"/>
    <w:rsid w:val="003A53DF"/>
    <w:rsid w:val="003A558A"/>
    <w:rsid w:val="003A581B"/>
    <w:rsid w:val="003A5857"/>
    <w:rsid w:val="003A5B93"/>
    <w:rsid w:val="003A5CCB"/>
    <w:rsid w:val="003A5D36"/>
    <w:rsid w:val="003A6174"/>
    <w:rsid w:val="003A6345"/>
    <w:rsid w:val="003A635B"/>
    <w:rsid w:val="003A639E"/>
    <w:rsid w:val="003A6521"/>
    <w:rsid w:val="003A6538"/>
    <w:rsid w:val="003A67AC"/>
    <w:rsid w:val="003A68AB"/>
    <w:rsid w:val="003A6B92"/>
    <w:rsid w:val="003A6C33"/>
    <w:rsid w:val="003A6CDC"/>
    <w:rsid w:val="003A6FCB"/>
    <w:rsid w:val="003A6FD1"/>
    <w:rsid w:val="003A700B"/>
    <w:rsid w:val="003A7050"/>
    <w:rsid w:val="003A70C6"/>
    <w:rsid w:val="003A70FB"/>
    <w:rsid w:val="003A7455"/>
    <w:rsid w:val="003A7666"/>
    <w:rsid w:val="003A791C"/>
    <w:rsid w:val="003A7ABC"/>
    <w:rsid w:val="003A7AF3"/>
    <w:rsid w:val="003A7CCE"/>
    <w:rsid w:val="003A7CFD"/>
    <w:rsid w:val="003A7D29"/>
    <w:rsid w:val="003A7D68"/>
    <w:rsid w:val="003A7FC5"/>
    <w:rsid w:val="003B0108"/>
    <w:rsid w:val="003B0121"/>
    <w:rsid w:val="003B0168"/>
    <w:rsid w:val="003B021A"/>
    <w:rsid w:val="003B0311"/>
    <w:rsid w:val="003B039D"/>
    <w:rsid w:val="003B05F3"/>
    <w:rsid w:val="003B0794"/>
    <w:rsid w:val="003B0A2E"/>
    <w:rsid w:val="003B0A41"/>
    <w:rsid w:val="003B0BF2"/>
    <w:rsid w:val="003B0EA1"/>
    <w:rsid w:val="003B10CB"/>
    <w:rsid w:val="003B124C"/>
    <w:rsid w:val="003B13A2"/>
    <w:rsid w:val="003B142D"/>
    <w:rsid w:val="003B1582"/>
    <w:rsid w:val="003B15BA"/>
    <w:rsid w:val="003B15EC"/>
    <w:rsid w:val="003B1921"/>
    <w:rsid w:val="003B1950"/>
    <w:rsid w:val="003B1994"/>
    <w:rsid w:val="003B1D31"/>
    <w:rsid w:val="003B1E8F"/>
    <w:rsid w:val="003B1EA6"/>
    <w:rsid w:val="003B1F49"/>
    <w:rsid w:val="003B1F9F"/>
    <w:rsid w:val="003B2131"/>
    <w:rsid w:val="003B2183"/>
    <w:rsid w:val="003B2277"/>
    <w:rsid w:val="003B22C7"/>
    <w:rsid w:val="003B2328"/>
    <w:rsid w:val="003B2608"/>
    <w:rsid w:val="003B2648"/>
    <w:rsid w:val="003B272D"/>
    <w:rsid w:val="003B27BC"/>
    <w:rsid w:val="003B291C"/>
    <w:rsid w:val="003B293E"/>
    <w:rsid w:val="003B2A0D"/>
    <w:rsid w:val="003B2AE2"/>
    <w:rsid w:val="003B2BCA"/>
    <w:rsid w:val="003B2C38"/>
    <w:rsid w:val="003B2CFF"/>
    <w:rsid w:val="003B303D"/>
    <w:rsid w:val="003B3098"/>
    <w:rsid w:val="003B30F9"/>
    <w:rsid w:val="003B31CB"/>
    <w:rsid w:val="003B3400"/>
    <w:rsid w:val="003B34AB"/>
    <w:rsid w:val="003B3719"/>
    <w:rsid w:val="003B3A8D"/>
    <w:rsid w:val="003B3B6B"/>
    <w:rsid w:val="003B3C14"/>
    <w:rsid w:val="003B3DCA"/>
    <w:rsid w:val="003B3E78"/>
    <w:rsid w:val="003B3E95"/>
    <w:rsid w:val="003B3FC2"/>
    <w:rsid w:val="003B4485"/>
    <w:rsid w:val="003B45E7"/>
    <w:rsid w:val="003B466A"/>
    <w:rsid w:val="003B46C3"/>
    <w:rsid w:val="003B481F"/>
    <w:rsid w:val="003B48BB"/>
    <w:rsid w:val="003B490F"/>
    <w:rsid w:val="003B4AFF"/>
    <w:rsid w:val="003B4D58"/>
    <w:rsid w:val="003B4F61"/>
    <w:rsid w:val="003B52A1"/>
    <w:rsid w:val="003B5676"/>
    <w:rsid w:val="003B56CF"/>
    <w:rsid w:val="003B59C8"/>
    <w:rsid w:val="003B59E3"/>
    <w:rsid w:val="003B59FC"/>
    <w:rsid w:val="003B5A2A"/>
    <w:rsid w:val="003B5A85"/>
    <w:rsid w:val="003B5A94"/>
    <w:rsid w:val="003B5BE1"/>
    <w:rsid w:val="003B5CB7"/>
    <w:rsid w:val="003B5CF0"/>
    <w:rsid w:val="003B5D32"/>
    <w:rsid w:val="003B5D3B"/>
    <w:rsid w:val="003B5E96"/>
    <w:rsid w:val="003B5EC8"/>
    <w:rsid w:val="003B6044"/>
    <w:rsid w:val="003B60E8"/>
    <w:rsid w:val="003B620E"/>
    <w:rsid w:val="003B66D7"/>
    <w:rsid w:val="003B674C"/>
    <w:rsid w:val="003B6794"/>
    <w:rsid w:val="003B684C"/>
    <w:rsid w:val="003B6876"/>
    <w:rsid w:val="003B691F"/>
    <w:rsid w:val="003B696D"/>
    <w:rsid w:val="003B6A70"/>
    <w:rsid w:val="003B6AEA"/>
    <w:rsid w:val="003B6B15"/>
    <w:rsid w:val="003B6C76"/>
    <w:rsid w:val="003B6CE9"/>
    <w:rsid w:val="003B6D6A"/>
    <w:rsid w:val="003B6EA0"/>
    <w:rsid w:val="003B6F9F"/>
    <w:rsid w:val="003B6FEF"/>
    <w:rsid w:val="003B7035"/>
    <w:rsid w:val="003B70C4"/>
    <w:rsid w:val="003B7214"/>
    <w:rsid w:val="003B726E"/>
    <w:rsid w:val="003B76FA"/>
    <w:rsid w:val="003B78E2"/>
    <w:rsid w:val="003B78FD"/>
    <w:rsid w:val="003B791A"/>
    <w:rsid w:val="003B79E9"/>
    <w:rsid w:val="003B7BA6"/>
    <w:rsid w:val="003B7BB9"/>
    <w:rsid w:val="003B7C9B"/>
    <w:rsid w:val="003B7DB1"/>
    <w:rsid w:val="003B7DB6"/>
    <w:rsid w:val="003B7ED1"/>
    <w:rsid w:val="003B7F57"/>
    <w:rsid w:val="003B7FAF"/>
    <w:rsid w:val="003C0040"/>
    <w:rsid w:val="003C00FD"/>
    <w:rsid w:val="003C01C2"/>
    <w:rsid w:val="003C054E"/>
    <w:rsid w:val="003C056B"/>
    <w:rsid w:val="003C062D"/>
    <w:rsid w:val="003C08B5"/>
    <w:rsid w:val="003C0BC8"/>
    <w:rsid w:val="003C0C48"/>
    <w:rsid w:val="003C0F22"/>
    <w:rsid w:val="003C0F3D"/>
    <w:rsid w:val="003C0FA1"/>
    <w:rsid w:val="003C0FA9"/>
    <w:rsid w:val="003C10AB"/>
    <w:rsid w:val="003C11BC"/>
    <w:rsid w:val="003C1227"/>
    <w:rsid w:val="003C12EA"/>
    <w:rsid w:val="003C13A9"/>
    <w:rsid w:val="003C157B"/>
    <w:rsid w:val="003C16C8"/>
    <w:rsid w:val="003C199B"/>
    <w:rsid w:val="003C1C71"/>
    <w:rsid w:val="003C1E2A"/>
    <w:rsid w:val="003C1EAB"/>
    <w:rsid w:val="003C2006"/>
    <w:rsid w:val="003C2071"/>
    <w:rsid w:val="003C221B"/>
    <w:rsid w:val="003C22EE"/>
    <w:rsid w:val="003C232E"/>
    <w:rsid w:val="003C2578"/>
    <w:rsid w:val="003C258E"/>
    <w:rsid w:val="003C2652"/>
    <w:rsid w:val="003C273A"/>
    <w:rsid w:val="003C2A8C"/>
    <w:rsid w:val="003C2AC9"/>
    <w:rsid w:val="003C2B30"/>
    <w:rsid w:val="003C2BD6"/>
    <w:rsid w:val="003C2C15"/>
    <w:rsid w:val="003C2E07"/>
    <w:rsid w:val="003C301A"/>
    <w:rsid w:val="003C3088"/>
    <w:rsid w:val="003C30DC"/>
    <w:rsid w:val="003C31B6"/>
    <w:rsid w:val="003C32EC"/>
    <w:rsid w:val="003C33DA"/>
    <w:rsid w:val="003C3426"/>
    <w:rsid w:val="003C3701"/>
    <w:rsid w:val="003C3799"/>
    <w:rsid w:val="003C3A28"/>
    <w:rsid w:val="003C3CE4"/>
    <w:rsid w:val="003C3D28"/>
    <w:rsid w:val="003C3D71"/>
    <w:rsid w:val="003C3F46"/>
    <w:rsid w:val="003C3F9A"/>
    <w:rsid w:val="003C3FE3"/>
    <w:rsid w:val="003C3FE5"/>
    <w:rsid w:val="003C401E"/>
    <w:rsid w:val="003C418C"/>
    <w:rsid w:val="003C41EB"/>
    <w:rsid w:val="003C427A"/>
    <w:rsid w:val="003C4555"/>
    <w:rsid w:val="003C46B7"/>
    <w:rsid w:val="003C46E6"/>
    <w:rsid w:val="003C47B7"/>
    <w:rsid w:val="003C4991"/>
    <w:rsid w:val="003C4A13"/>
    <w:rsid w:val="003C4A29"/>
    <w:rsid w:val="003C4B76"/>
    <w:rsid w:val="003C4BC2"/>
    <w:rsid w:val="003C4FFA"/>
    <w:rsid w:val="003C508C"/>
    <w:rsid w:val="003C5091"/>
    <w:rsid w:val="003C5119"/>
    <w:rsid w:val="003C5149"/>
    <w:rsid w:val="003C52E0"/>
    <w:rsid w:val="003C538F"/>
    <w:rsid w:val="003C53F8"/>
    <w:rsid w:val="003C542E"/>
    <w:rsid w:val="003C5593"/>
    <w:rsid w:val="003C55FF"/>
    <w:rsid w:val="003C56F6"/>
    <w:rsid w:val="003C571B"/>
    <w:rsid w:val="003C5722"/>
    <w:rsid w:val="003C5727"/>
    <w:rsid w:val="003C5CF9"/>
    <w:rsid w:val="003C5DEF"/>
    <w:rsid w:val="003C5E6B"/>
    <w:rsid w:val="003C601B"/>
    <w:rsid w:val="003C61C7"/>
    <w:rsid w:val="003C634B"/>
    <w:rsid w:val="003C65DE"/>
    <w:rsid w:val="003C6621"/>
    <w:rsid w:val="003C6780"/>
    <w:rsid w:val="003C6969"/>
    <w:rsid w:val="003C69DF"/>
    <w:rsid w:val="003C6A2D"/>
    <w:rsid w:val="003C6A64"/>
    <w:rsid w:val="003C6AF7"/>
    <w:rsid w:val="003C6E89"/>
    <w:rsid w:val="003C6F1F"/>
    <w:rsid w:val="003C6F5A"/>
    <w:rsid w:val="003C7017"/>
    <w:rsid w:val="003C7044"/>
    <w:rsid w:val="003C73BE"/>
    <w:rsid w:val="003C743C"/>
    <w:rsid w:val="003C763F"/>
    <w:rsid w:val="003C76D9"/>
    <w:rsid w:val="003C7878"/>
    <w:rsid w:val="003C78A5"/>
    <w:rsid w:val="003C7997"/>
    <w:rsid w:val="003C7E63"/>
    <w:rsid w:val="003C7F03"/>
    <w:rsid w:val="003C7FB3"/>
    <w:rsid w:val="003CC9FD"/>
    <w:rsid w:val="003D00A4"/>
    <w:rsid w:val="003D014C"/>
    <w:rsid w:val="003D0169"/>
    <w:rsid w:val="003D01F1"/>
    <w:rsid w:val="003D02E2"/>
    <w:rsid w:val="003D03A0"/>
    <w:rsid w:val="003D0493"/>
    <w:rsid w:val="003D05F0"/>
    <w:rsid w:val="003D0651"/>
    <w:rsid w:val="003D073F"/>
    <w:rsid w:val="003D07CD"/>
    <w:rsid w:val="003D0834"/>
    <w:rsid w:val="003D093B"/>
    <w:rsid w:val="003D09DC"/>
    <w:rsid w:val="003D0C05"/>
    <w:rsid w:val="003D0C42"/>
    <w:rsid w:val="003D0C96"/>
    <w:rsid w:val="003D0DC5"/>
    <w:rsid w:val="003D0DDF"/>
    <w:rsid w:val="003D0E32"/>
    <w:rsid w:val="003D0FDC"/>
    <w:rsid w:val="003D1121"/>
    <w:rsid w:val="003D1196"/>
    <w:rsid w:val="003D125B"/>
    <w:rsid w:val="003D145C"/>
    <w:rsid w:val="003D15D7"/>
    <w:rsid w:val="003D1678"/>
    <w:rsid w:val="003D17C5"/>
    <w:rsid w:val="003D17CD"/>
    <w:rsid w:val="003D19C0"/>
    <w:rsid w:val="003D1A24"/>
    <w:rsid w:val="003D1ED8"/>
    <w:rsid w:val="003D2144"/>
    <w:rsid w:val="003D2354"/>
    <w:rsid w:val="003D245D"/>
    <w:rsid w:val="003D247A"/>
    <w:rsid w:val="003D24BE"/>
    <w:rsid w:val="003D24F0"/>
    <w:rsid w:val="003D24F1"/>
    <w:rsid w:val="003D255A"/>
    <w:rsid w:val="003D258B"/>
    <w:rsid w:val="003D27A2"/>
    <w:rsid w:val="003D27DF"/>
    <w:rsid w:val="003D2B48"/>
    <w:rsid w:val="003D2B73"/>
    <w:rsid w:val="003D2CCB"/>
    <w:rsid w:val="003D2D67"/>
    <w:rsid w:val="003D2DA7"/>
    <w:rsid w:val="003D2DB9"/>
    <w:rsid w:val="003D2E60"/>
    <w:rsid w:val="003D2F3D"/>
    <w:rsid w:val="003D2F9E"/>
    <w:rsid w:val="003D2FC4"/>
    <w:rsid w:val="003D2FEB"/>
    <w:rsid w:val="003D3219"/>
    <w:rsid w:val="003D3273"/>
    <w:rsid w:val="003D3340"/>
    <w:rsid w:val="003D33BE"/>
    <w:rsid w:val="003D345F"/>
    <w:rsid w:val="003D3473"/>
    <w:rsid w:val="003D34AB"/>
    <w:rsid w:val="003D3584"/>
    <w:rsid w:val="003D3766"/>
    <w:rsid w:val="003D385B"/>
    <w:rsid w:val="003D38B1"/>
    <w:rsid w:val="003D3D4C"/>
    <w:rsid w:val="003D3F9F"/>
    <w:rsid w:val="003D3FE4"/>
    <w:rsid w:val="003D4171"/>
    <w:rsid w:val="003D4205"/>
    <w:rsid w:val="003D4220"/>
    <w:rsid w:val="003D4530"/>
    <w:rsid w:val="003D46C3"/>
    <w:rsid w:val="003D47E0"/>
    <w:rsid w:val="003D4846"/>
    <w:rsid w:val="003D4AA8"/>
    <w:rsid w:val="003D4B41"/>
    <w:rsid w:val="003D4B9A"/>
    <w:rsid w:val="003D4E29"/>
    <w:rsid w:val="003D50F3"/>
    <w:rsid w:val="003D514B"/>
    <w:rsid w:val="003D545C"/>
    <w:rsid w:val="003D566A"/>
    <w:rsid w:val="003D5674"/>
    <w:rsid w:val="003D5A49"/>
    <w:rsid w:val="003D5ABB"/>
    <w:rsid w:val="003D5BBE"/>
    <w:rsid w:val="003D5BC5"/>
    <w:rsid w:val="003D5BF1"/>
    <w:rsid w:val="003D5CB6"/>
    <w:rsid w:val="003D5CD7"/>
    <w:rsid w:val="003D610C"/>
    <w:rsid w:val="003D62A5"/>
    <w:rsid w:val="003D637E"/>
    <w:rsid w:val="003D63DF"/>
    <w:rsid w:val="003D6441"/>
    <w:rsid w:val="003D6460"/>
    <w:rsid w:val="003D659C"/>
    <w:rsid w:val="003D68AD"/>
    <w:rsid w:val="003D68BA"/>
    <w:rsid w:val="003D6A13"/>
    <w:rsid w:val="003D6BAB"/>
    <w:rsid w:val="003D6C7D"/>
    <w:rsid w:val="003D6CB7"/>
    <w:rsid w:val="003D6DF4"/>
    <w:rsid w:val="003D6EB5"/>
    <w:rsid w:val="003D6F1A"/>
    <w:rsid w:val="003D6FE2"/>
    <w:rsid w:val="003D724A"/>
    <w:rsid w:val="003D72A3"/>
    <w:rsid w:val="003D73BE"/>
    <w:rsid w:val="003D73C3"/>
    <w:rsid w:val="003D7584"/>
    <w:rsid w:val="003D75A4"/>
    <w:rsid w:val="003D75BD"/>
    <w:rsid w:val="003D7657"/>
    <w:rsid w:val="003D76BE"/>
    <w:rsid w:val="003D76E2"/>
    <w:rsid w:val="003D784F"/>
    <w:rsid w:val="003D79ED"/>
    <w:rsid w:val="003D7AD3"/>
    <w:rsid w:val="003D7FBC"/>
    <w:rsid w:val="003E00D1"/>
    <w:rsid w:val="003E00D2"/>
    <w:rsid w:val="003E00EF"/>
    <w:rsid w:val="003E0269"/>
    <w:rsid w:val="003E04AC"/>
    <w:rsid w:val="003E04DE"/>
    <w:rsid w:val="003E0619"/>
    <w:rsid w:val="003E0647"/>
    <w:rsid w:val="003E06A5"/>
    <w:rsid w:val="003E080A"/>
    <w:rsid w:val="003E0911"/>
    <w:rsid w:val="003E0C45"/>
    <w:rsid w:val="003E0D6C"/>
    <w:rsid w:val="003E0D84"/>
    <w:rsid w:val="003E0DBB"/>
    <w:rsid w:val="003E0DE6"/>
    <w:rsid w:val="003E0E60"/>
    <w:rsid w:val="003E10E3"/>
    <w:rsid w:val="003E11C0"/>
    <w:rsid w:val="003E1498"/>
    <w:rsid w:val="003E14C7"/>
    <w:rsid w:val="003E1581"/>
    <w:rsid w:val="003E18E6"/>
    <w:rsid w:val="003E19BC"/>
    <w:rsid w:val="003E1A90"/>
    <w:rsid w:val="003E1ED1"/>
    <w:rsid w:val="003E20AE"/>
    <w:rsid w:val="003E212F"/>
    <w:rsid w:val="003E2172"/>
    <w:rsid w:val="003E22AF"/>
    <w:rsid w:val="003E2408"/>
    <w:rsid w:val="003E2448"/>
    <w:rsid w:val="003E244B"/>
    <w:rsid w:val="003E2491"/>
    <w:rsid w:val="003E249A"/>
    <w:rsid w:val="003E27FC"/>
    <w:rsid w:val="003E2825"/>
    <w:rsid w:val="003E285E"/>
    <w:rsid w:val="003E291A"/>
    <w:rsid w:val="003E2A23"/>
    <w:rsid w:val="003E2DAE"/>
    <w:rsid w:val="003E2DC1"/>
    <w:rsid w:val="003E2DF1"/>
    <w:rsid w:val="003E2F54"/>
    <w:rsid w:val="003E316A"/>
    <w:rsid w:val="003E33B8"/>
    <w:rsid w:val="003E341E"/>
    <w:rsid w:val="003E34EC"/>
    <w:rsid w:val="003E3647"/>
    <w:rsid w:val="003E36CA"/>
    <w:rsid w:val="003E3737"/>
    <w:rsid w:val="003E37FB"/>
    <w:rsid w:val="003E3BA6"/>
    <w:rsid w:val="003E3C38"/>
    <w:rsid w:val="003E3D5A"/>
    <w:rsid w:val="003E3F02"/>
    <w:rsid w:val="003E3F3B"/>
    <w:rsid w:val="003E4138"/>
    <w:rsid w:val="003E42C3"/>
    <w:rsid w:val="003E42E7"/>
    <w:rsid w:val="003E434A"/>
    <w:rsid w:val="003E4404"/>
    <w:rsid w:val="003E4427"/>
    <w:rsid w:val="003E4596"/>
    <w:rsid w:val="003E4953"/>
    <w:rsid w:val="003E4A55"/>
    <w:rsid w:val="003E4A5C"/>
    <w:rsid w:val="003E4A7A"/>
    <w:rsid w:val="003E4B4C"/>
    <w:rsid w:val="003E50D7"/>
    <w:rsid w:val="003E53AF"/>
    <w:rsid w:val="003E5529"/>
    <w:rsid w:val="003E59D5"/>
    <w:rsid w:val="003E5B8A"/>
    <w:rsid w:val="003E5BD6"/>
    <w:rsid w:val="003E5FB4"/>
    <w:rsid w:val="003E60BA"/>
    <w:rsid w:val="003E60D6"/>
    <w:rsid w:val="003E6130"/>
    <w:rsid w:val="003E6231"/>
    <w:rsid w:val="003E63B7"/>
    <w:rsid w:val="003E6555"/>
    <w:rsid w:val="003E666D"/>
    <w:rsid w:val="003E672D"/>
    <w:rsid w:val="003E67D9"/>
    <w:rsid w:val="003E6856"/>
    <w:rsid w:val="003E6900"/>
    <w:rsid w:val="003E6961"/>
    <w:rsid w:val="003E6BF1"/>
    <w:rsid w:val="003E6C64"/>
    <w:rsid w:val="003E6D24"/>
    <w:rsid w:val="003E6EA1"/>
    <w:rsid w:val="003E705E"/>
    <w:rsid w:val="003E70DF"/>
    <w:rsid w:val="003E71D8"/>
    <w:rsid w:val="003E7258"/>
    <w:rsid w:val="003E7283"/>
    <w:rsid w:val="003E732D"/>
    <w:rsid w:val="003E737D"/>
    <w:rsid w:val="003E738F"/>
    <w:rsid w:val="003E73BC"/>
    <w:rsid w:val="003E73E3"/>
    <w:rsid w:val="003E7415"/>
    <w:rsid w:val="003E747A"/>
    <w:rsid w:val="003E76FC"/>
    <w:rsid w:val="003E7793"/>
    <w:rsid w:val="003E78B2"/>
    <w:rsid w:val="003E78CD"/>
    <w:rsid w:val="003E79C4"/>
    <w:rsid w:val="003E79D1"/>
    <w:rsid w:val="003E7A59"/>
    <w:rsid w:val="003E7AB6"/>
    <w:rsid w:val="003E7CD8"/>
    <w:rsid w:val="003E7E32"/>
    <w:rsid w:val="003F003E"/>
    <w:rsid w:val="003F0099"/>
    <w:rsid w:val="003F00A1"/>
    <w:rsid w:val="003F0218"/>
    <w:rsid w:val="003F02E6"/>
    <w:rsid w:val="003F031D"/>
    <w:rsid w:val="003F0393"/>
    <w:rsid w:val="003F03F6"/>
    <w:rsid w:val="003F04F0"/>
    <w:rsid w:val="003F051D"/>
    <w:rsid w:val="003F09C9"/>
    <w:rsid w:val="003F0CDA"/>
    <w:rsid w:val="003F0F07"/>
    <w:rsid w:val="003F0F83"/>
    <w:rsid w:val="003F1227"/>
    <w:rsid w:val="003F1579"/>
    <w:rsid w:val="003F1675"/>
    <w:rsid w:val="003F1745"/>
    <w:rsid w:val="003F1760"/>
    <w:rsid w:val="003F17DF"/>
    <w:rsid w:val="003F1A86"/>
    <w:rsid w:val="003F1B81"/>
    <w:rsid w:val="003F1C64"/>
    <w:rsid w:val="003F1C68"/>
    <w:rsid w:val="003F20D9"/>
    <w:rsid w:val="003F2115"/>
    <w:rsid w:val="003F2273"/>
    <w:rsid w:val="003F22A1"/>
    <w:rsid w:val="003F22F8"/>
    <w:rsid w:val="003F2532"/>
    <w:rsid w:val="003F2564"/>
    <w:rsid w:val="003F25D2"/>
    <w:rsid w:val="003F2607"/>
    <w:rsid w:val="003F27D6"/>
    <w:rsid w:val="003F293D"/>
    <w:rsid w:val="003F29EF"/>
    <w:rsid w:val="003F2A80"/>
    <w:rsid w:val="003F2C25"/>
    <w:rsid w:val="003F2C3C"/>
    <w:rsid w:val="003F2D7A"/>
    <w:rsid w:val="003F2F24"/>
    <w:rsid w:val="003F30D8"/>
    <w:rsid w:val="003F32D2"/>
    <w:rsid w:val="003F3361"/>
    <w:rsid w:val="003F33D0"/>
    <w:rsid w:val="003F34F6"/>
    <w:rsid w:val="003F34F8"/>
    <w:rsid w:val="003F351B"/>
    <w:rsid w:val="003F364E"/>
    <w:rsid w:val="003F37E0"/>
    <w:rsid w:val="003F389B"/>
    <w:rsid w:val="003F39FD"/>
    <w:rsid w:val="003F3CFA"/>
    <w:rsid w:val="003F3EDF"/>
    <w:rsid w:val="003F3F1E"/>
    <w:rsid w:val="003F400A"/>
    <w:rsid w:val="003F4027"/>
    <w:rsid w:val="003F4552"/>
    <w:rsid w:val="003F47BE"/>
    <w:rsid w:val="003F490C"/>
    <w:rsid w:val="003F4AD1"/>
    <w:rsid w:val="003F4D21"/>
    <w:rsid w:val="003F4E3B"/>
    <w:rsid w:val="003F4F6B"/>
    <w:rsid w:val="003F4FB5"/>
    <w:rsid w:val="003F52AE"/>
    <w:rsid w:val="003F5453"/>
    <w:rsid w:val="003F5710"/>
    <w:rsid w:val="003F573C"/>
    <w:rsid w:val="003F584D"/>
    <w:rsid w:val="003F589D"/>
    <w:rsid w:val="003F5C34"/>
    <w:rsid w:val="003F5DE7"/>
    <w:rsid w:val="003F5E36"/>
    <w:rsid w:val="003F6072"/>
    <w:rsid w:val="003F609D"/>
    <w:rsid w:val="003F61F1"/>
    <w:rsid w:val="003F6270"/>
    <w:rsid w:val="003F62B6"/>
    <w:rsid w:val="003F63E4"/>
    <w:rsid w:val="003F6571"/>
    <w:rsid w:val="003F68EC"/>
    <w:rsid w:val="003F6A2B"/>
    <w:rsid w:val="003F722E"/>
    <w:rsid w:val="003F73F2"/>
    <w:rsid w:val="003F7488"/>
    <w:rsid w:val="003F74BE"/>
    <w:rsid w:val="003F75C0"/>
    <w:rsid w:val="003F76B8"/>
    <w:rsid w:val="003F76C0"/>
    <w:rsid w:val="003F76D9"/>
    <w:rsid w:val="003F7714"/>
    <w:rsid w:val="003F7812"/>
    <w:rsid w:val="0040019F"/>
    <w:rsid w:val="004003E8"/>
    <w:rsid w:val="004003F4"/>
    <w:rsid w:val="004004B1"/>
    <w:rsid w:val="004004DF"/>
    <w:rsid w:val="004005E1"/>
    <w:rsid w:val="0040073A"/>
    <w:rsid w:val="00400858"/>
    <w:rsid w:val="004009ED"/>
    <w:rsid w:val="00400A53"/>
    <w:rsid w:val="00400B12"/>
    <w:rsid w:val="00400BBB"/>
    <w:rsid w:val="00400C43"/>
    <w:rsid w:val="00400D48"/>
    <w:rsid w:val="00400D9F"/>
    <w:rsid w:val="00400F39"/>
    <w:rsid w:val="0040117D"/>
    <w:rsid w:val="00401222"/>
    <w:rsid w:val="00401317"/>
    <w:rsid w:val="0040144B"/>
    <w:rsid w:val="00401478"/>
    <w:rsid w:val="00401655"/>
    <w:rsid w:val="0040182D"/>
    <w:rsid w:val="00401953"/>
    <w:rsid w:val="00401968"/>
    <w:rsid w:val="004019DB"/>
    <w:rsid w:val="00401C3A"/>
    <w:rsid w:val="00401CFA"/>
    <w:rsid w:val="00401D84"/>
    <w:rsid w:val="00401E8E"/>
    <w:rsid w:val="004020D1"/>
    <w:rsid w:val="00402271"/>
    <w:rsid w:val="004023A4"/>
    <w:rsid w:val="004023C5"/>
    <w:rsid w:val="00402660"/>
    <w:rsid w:val="00402AFE"/>
    <w:rsid w:val="00402B2E"/>
    <w:rsid w:val="00402C0D"/>
    <w:rsid w:val="00402CBB"/>
    <w:rsid w:val="00402DCC"/>
    <w:rsid w:val="00402EAE"/>
    <w:rsid w:val="00402EEF"/>
    <w:rsid w:val="00402F10"/>
    <w:rsid w:val="00402F70"/>
    <w:rsid w:val="00403016"/>
    <w:rsid w:val="004031EF"/>
    <w:rsid w:val="004032EF"/>
    <w:rsid w:val="0040342D"/>
    <w:rsid w:val="004036EF"/>
    <w:rsid w:val="004037A9"/>
    <w:rsid w:val="0040390C"/>
    <w:rsid w:val="0040393C"/>
    <w:rsid w:val="004039A2"/>
    <w:rsid w:val="004039AA"/>
    <w:rsid w:val="00403A06"/>
    <w:rsid w:val="00403A79"/>
    <w:rsid w:val="00403BD2"/>
    <w:rsid w:val="00403BFA"/>
    <w:rsid w:val="00403C1B"/>
    <w:rsid w:val="00403C28"/>
    <w:rsid w:val="00403C39"/>
    <w:rsid w:val="00403E5C"/>
    <w:rsid w:val="00403E86"/>
    <w:rsid w:val="00403FA9"/>
    <w:rsid w:val="004040FE"/>
    <w:rsid w:val="00404219"/>
    <w:rsid w:val="004042F2"/>
    <w:rsid w:val="004043BE"/>
    <w:rsid w:val="0040441D"/>
    <w:rsid w:val="00404438"/>
    <w:rsid w:val="0040454D"/>
    <w:rsid w:val="00404563"/>
    <w:rsid w:val="0040456D"/>
    <w:rsid w:val="004047CD"/>
    <w:rsid w:val="00404876"/>
    <w:rsid w:val="004048C5"/>
    <w:rsid w:val="00404CB3"/>
    <w:rsid w:val="00404D1B"/>
    <w:rsid w:val="00404E1F"/>
    <w:rsid w:val="00404E75"/>
    <w:rsid w:val="00404EAA"/>
    <w:rsid w:val="0040505B"/>
    <w:rsid w:val="00405074"/>
    <w:rsid w:val="004050F9"/>
    <w:rsid w:val="0040516B"/>
    <w:rsid w:val="004051FB"/>
    <w:rsid w:val="0040520C"/>
    <w:rsid w:val="00405313"/>
    <w:rsid w:val="004055D5"/>
    <w:rsid w:val="004059D6"/>
    <w:rsid w:val="00405AD5"/>
    <w:rsid w:val="00405C90"/>
    <w:rsid w:val="00405DFE"/>
    <w:rsid w:val="00405E17"/>
    <w:rsid w:val="00405ECE"/>
    <w:rsid w:val="00405F54"/>
    <w:rsid w:val="00405FA9"/>
    <w:rsid w:val="00406130"/>
    <w:rsid w:val="004061FA"/>
    <w:rsid w:val="00406214"/>
    <w:rsid w:val="0040630B"/>
    <w:rsid w:val="00406449"/>
    <w:rsid w:val="00406544"/>
    <w:rsid w:val="004066D5"/>
    <w:rsid w:val="00406726"/>
    <w:rsid w:val="004067AC"/>
    <w:rsid w:val="004067C1"/>
    <w:rsid w:val="004067DB"/>
    <w:rsid w:val="00406985"/>
    <w:rsid w:val="00406A36"/>
    <w:rsid w:val="00406A62"/>
    <w:rsid w:val="00406B9D"/>
    <w:rsid w:val="00406F4C"/>
    <w:rsid w:val="00407013"/>
    <w:rsid w:val="00407115"/>
    <w:rsid w:val="004071B0"/>
    <w:rsid w:val="004071C5"/>
    <w:rsid w:val="0040724A"/>
    <w:rsid w:val="00407275"/>
    <w:rsid w:val="004073E7"/>
    <w:rsid w:val="0040763F"/>
    <w:rsid w:val="00407793"/>
    <w:rsid w:val="004077E9"/>
    <w:rsid w:val="00407975"/>
    <w:rsid w:val="00407A89"/>
    <w:rsid w:val="00407B17"/>
    <w:rsid w:val="004101EA"/>
    <w:rsid w:val="00410442"/>
    <w:rsid w:val="004106CE"/>
    <w:rsid w:val="004106F2"/>
    <w:rsid w:val="00410912"/>
    <w:rsid w:val="00410A2B"/>
    <w:rsid w:val="00410BC0"/>
    <w:rsid w:val="00410D23"/>
    <w:rsid w:val="00410FB4"/>
    <w:rsid w:val="00411110"/>
    <w:rsid w:val="004112E9"/>
    <w:rsid w:val="0041154C"/>
    <w:rsid w:val="0041161E"/>
    <w:rsid w:val="00411778"/>
    <w:rsid w:val="00411795"/>
    <w:rsid w:val="004117D5"/>
    <w:rsid w:val="004118EA"/>
    <w:rsid w:val="00411E76"/>
    <w:rsid w:val="00411E8E"/>
    <w:rsid w:val="00411EA8"/>
    <w:rsid w:val="00412096"/>
    <w:rsid w:val="004121AE"/>
    <w:rsid w:val="0041225D"/>
    <w:rsid w:val="00412455"/>
    <w:rsid w:val="00412553"/>
    <w:rsid w:val="00412882"/>
    <w:rsid w:val="0041289D"/>
    <w:rsid w:val="0041295C"/>
    <w:rsid w:val="00412B2C"/>
    <w:rsid w:val="00412BDB"/>
    <w:rsid w:val="00412CCB"/>
    <w:rsid w:val="00412F0A"/>
    <w:rsid w:val="00412F2C"/>
    <w:rsid w:val="00413073"/>
    <w:rsid w:val="004130AC"/>
    <w:rsid w:val="00413113"/>
    <w:rsid w:val="00413185"/>
    <w:rsid w:val="00413209"/>
    <w:rsid w:val="004132D1"/>
    <w:rsid w:val="00413699"/>
    <w:rsid w:val="0041381B"/>
    <w:rsid w:val="00413A6C"/>
    <w:rsid w:val="00413C23"/>
    <w:rsid w:val="00413CE4"/>
    <w:rsid w:val="00413E07"/>
    <w:rsid w:val="00413E23"/>
    <w:rsid w:val="00413F7E"/>
    <w:rsid w:val="0041427A"/>
    <w:rsid w:val="00414376"/>
    <w:rsid w:val="0041446C"/>
    <w:rsid w:val="004145D4"/>
    <w:rsid w:val="004146F2"/>
    <w:rsid w:val="00414735"/>
    <w:rsid w:val="00414820"/>
    <w:rsid w:val="00414888"/>
    <w:rsid w:val="00414C4D"/>
    <w:rsid w:val="00414FD5"/>
    <w:rsid w:val="00414FD8"/>
    <w:rsid w:val="004151D4"/>
    <w:rsid w:val="004151D7"/>
    <w:rsid w:val="00415206"/>
    <w:rsid w:val="004153A1"/>
    <w:rsid w:val="004153F9"/>
    <w:rsid w:val="0041565E"/>
    <w:rsid w:val="0041584F"/>
    <w:rsid w:val="00415855"/>
    <w:rsid w:val="00415873"/>
    <w:rsid w:val="0041594C"/>
    <w:rsid w:val="004159D7"/>
    <w:rsid w:val="004159ED"/>
    <w:rsid w:val="00415AAE"/>
    <w:rsid w:val="00415BFD"/>
    <w:rsid w:val="00415C97"/>
    <w:rsid w:val="00415E0E"/>
    <w:rsid w:val="00415E19"/>
    <w:rsid w:val="004160A8"/>
    <w:rsid w:val="00416195"/>
    <w:rsid w:val="00416371"/>
    <w:rsid w:val="004163A1"/>
    <w:rsid w:val="00416416"/>
    <w:rsid w:val="0041644A"/>
    <w:rsid w:val="004165A3"/>
    <w:rsid w:val="004165A8"/>
    <w:rsid w:val="0041661D"/>
    <w:rsid w:val="00416713"/>
    <w:rsid w:val="00416994"/>
    <w:rsid w:val="00416B19"/>
    <w:rsid w:val="00416B79"/>
    <w:rsid w:val="00416BE6"/>
    <w:rsid w:val="00416E3A"/>
    <w:rsid w:val="00417065"/>
    <w:rsid w:val="0041712D"/>
    <w:rsid w:val="004172DD"/>
    <w:rsid w:val="004172E1"/>
    <w:rsid w:val="004174CD"/>
    <w:rsid w:val="00417670"/>
    <w:rsid w:val="0041775C"/>
    <w:rsid w:val="00417BF5"/>
    <w:rsid w:val="00417DA7"/>
    <w:rsid w:val="00417F4B"/>
    <w:rsid w:val="00417FAB"/>
    <w:rsid w:val="0042004B"/>
    <w:rsid w:val="0042016B"/>
    <w:rsid w:val="004203E1"/>
    <w:rsid w:val="0042066A"/>
    <w:rsid w:val="0042081E"/>
    <w:rsid w:val="004208B4"/>
    <w:rsid w:val="00420A34"/>
    <w:rsid w:val="00420A7D"/>
    <w:rsid w:val="00420ACC"/>
    <w:rsid w:val="00420CF8"/>
    <w:rsid w:val="00420E28"/>
    <w:rsid w:val="00420EB3"/>
    <w:rsid w:val="00420EC3"/>
    <w:rsid w:val="00420F5B"/>
    <w:rsid w:val="00421019"/>
    <w:rsid w:val="0042107E"/>
    <w:rsid w:val="004211B9"/>
    <w:rsid w:val="0042124F"/>
    <w:rsid w:val="00421271"/>
    <w:rsid w:val="004212B5"/>
    <w:rsid w:val="00421390"/>
    <w:rsid w:val="00421554"/>
    <w:rsid w:val="004215F0"/>
    <w:rsid w:val="00421786"/>
    <w:rsid w:val="0042182A"/>
    <w:rsid w:val="00421979"/>
    <w:rsid w:val="00421C43"/>
    <w:rsid w:val="00421D60"/>
    <w:rsid w:val="00421DC3"/>
    <w:rsid w:val="00421E05"/>
    <w:rsid w:val="00421E88"/>
    <w:rsid w:val="00421F04"/>
    <w:rsid w:val="00421F39"/>
    <w:rsid w:val="004220EA"/>
    <w:rsid w:val="0042214D"/>
    <w:rsid w:val="004223B0"/>
    <w:rsid w:val="0042247C"/>
    <w:rsid w:val="0042252C"/>
    <w:rsid w:val="00422570"/>
    <w:rsid w:val="004226D5"/>
    <w:rsid w:val="0042270F"/>
    <w:rsid w:val="004227FD"/>
    <w:rsid w:val="00422A77"/>
    <w:rsid w:val="00422AF9"/>
    <w:rsid w:val="00422B6E"/>
    <w:rsid w:val="00422BB4"/>
    <w:rsid w:val="00422BD8"/>
    <w:rsid w:val="00422BF4"/>
    <w:rsid w:val="00422CE0"/>
    <w:rsid w:val="00422FD3"/>
    <w:rsid w:val="00423055"/>
    <w:rsid w:val="00423204"/>
    <w:rsid w:val="004232B9"/>
    <w:rsid w:val="004235AE"/>
    <w:rsid w:val="00423674"/>
    <w:rsid w:val="00423739"/>
    <w:rsid w:val="00423767"/>
    <w:rsid w:val="00423934"/>
    <w:rsid w:val="00423A31"/>
    <w:rsid w:val="00423AB4"/>
    <w:rsid w:val="00423D71"/>
    <w:rsid w:val="00423DC7"/>
    <w:rsid w:val="00423EA4"/>
    <w:rsid w:val="00423FBD"/>
    <w:rsid w:val="004241FC"/>
    <w:rsid w:val="00424290"/>
    <w:rsid w:val="004242BF"/>
    <w:rsid w:val="004242DE"/>
    <w:rsid w:val="00424418"/>
    <w:rsid w:val="004244CF"/>
    <w:rsid w:val="00424517"/>
    <w:rsid w:val="00424730"/>
    <w:rsid w:val="004249D1"/>
    <w:rsid w:val="00424B66"/>
    <w:rsid w:val="00424B6A"/>
    <w:rsid w:val="00424BBE"/>
    <w:rsid w:val="00424DD7"/>
    <w:rsid w:val="00424FD4"/>
    <w:rsid w:val="0042517B"/>
    <w:rsid w:val="00425190"/>
    <w:rsid w:val="00425219"/>
    <w:rsid w:val="004252B7"/>
    <w:rsid w:val="0042545E"/>
    <w:rsid w:val="004256B4"/>
    <w:rsid w:val="00425701"/>
    <w:rsid w:val="004257F5"/>
    <w:rsid w:val="00425813"/>
    <w:rsid w:val="004258D9"/>
    <w:rsid w:val="00425980"/>
    <w:rsid w:val="00425C74"/>
    <w:rsid w:val="00425CD9"/>
    <w:rsid w:val="00426008"/>
    <w:rsid w:val="00426025"/>
    <w:rsid w:val="004264FC"/>
    <w:rsid w:val="00426681"/>
    <w:rsid w:val="0042670F"/>
    <w:rsid w:val="00426713"/>
    <w:rsid w:val="0042686A"/>
    <w:rsid w:val="004269BD"/>
    <w:rsid w:val="00426B32"/>
    <w:rsid w:val="00426D54"/>
    <w:rsid w:val="00426E9B"/>
    <w:rsid w:val="00427088"/>
    <w:rsid w:val="004272C8"/>
    <w:rsid w:val="00427379"/>
    <w:rsid w:val="004274E2"/>
    <w:rsid w:val="00427669"/>
    <w:rsid w:val="004278D4"/>
    <w:rsid w:val="004279D0"/>
    <w:rsid w:val="00427B4E"/>
    <w:rsid w:val="00427CDD"/>
    <w:rsid w:val="00427DB8"/>
    <w:rsid w:val="00427EBE"/>
    <w:rsid w:val="004300DF"/>
    <w:rsid w:val="004302C4"/>
    <w:rsid w:val="00430384"/>
    <w:rsid w:val="004305C0"/>
    <w:rsid w:val="00430631"/>
    <w:rsid w:val="0043080F"/>
    <w:rsid w:val="00430A9A"/>
    <w:rsid w:val="00430AAB"/>
    <w:rsid w:val="004310BD"/>
    <w:rsid w:val="00431126"/>
    <w:rsid w:val="00431271"/>
    <w:rsid w:val="004312A4"/>
    <w:rsid w:val="004312C5"/>
    <w:rsid w:val="004312E9"/>
    <w:rsid w:val="0043143E"/>
    <w:rsid w:val="0043146B"/>
    <w:rsid w:val="004315B9"/>
    <w:rsid w:val="004317E8"/>
    <w:rsid w:val="004319E7"/>
    <w:rsid w:val="00431AF9"/>
    <w:rsid w:val="00431B14"/>
    <w:rsid w:val="00431B91"/>
    <w:rsid w:val="00431BA8"/>
    <w:rsid w:val="00431D48"/>
    <w:rsid w:val="00431DC2"/>
    <w:rsid w:val="00431E13"/>
    <w:rsid w:val="0043202F"/>
    <w:rsid w:val="004321F1"/>
    <w:rsid w:val="0043229B"/>
    <w:rsid w:val="004322E9"/>
    <w:rsid w:val="00432432"/>
    <w:rsid w:val="004327BC"/>
    <w:rsid w:val="004327F2"/>
    <w:rsid w:val="004328C4"/>
    <w:rsid w:val="004329BE"/>
    <w:rsid w:val="00432B9F"/>
    <w:rsid w:val="00432BEA"/>
    <w:rsid w:val="00432C1D"/>
    <w:rsid w:val="00432D19"/>
    <w:rsid w:val="004330C6"/>
    <w:rsid w:val="00433136"/>
    <w:rsid w:val="004331A3"/>
    <w:rsid w:val="0043341E"/>
    <w:rsid w:val="00433424"/>
    <w:rsid w:val="004334C2"/>
    <w:rsid w:val="00433600"/>
    <w:rsid w:val="0043361F"/>
    <w:rsid w:val="00433653"/>
    <w:rsid w:val="00433668"/>
    <w:rsid w:val="004336EC"/>
    <w:rsid w:val="00433831"/>
    <w:rsid w:val="0043385F"/>
    <w:rsid w:val="004338CA"/>
    <w:rsid w:val="004338FD"/>
    <w:rsid w:val="004339CF"/>
    <w:rsid w:val="00433BB0"/>
    <w:rsid w:val="00433BCE"/>
    <w:rsid w:val="00433F93"/>
    <w:rsid w:val="00434039"/>
    <w:rsid w:val="00434140"/>
    <w:rsid w:val="0043418E"/>
    <w:rsid w:val="004342BF"/>
    <w:rsid w:val="004343C9"/>
    <w:rsid w:val="00434467"/>
    <w:rsid w:val="00434491"/>
    <w:rsid w:val="004345E2"/>
    <w:rsid w:val="00434997"/>
    <w:rsid w:val="004349AC"/>
    <w:rsid w:val="00434ADB"/>
    <w:rsid w:val="00434B8B"/>
    <w:rsid w:val="00434E27"/>
    <w:rsid w:val="004350CC"/>
    <w:rsid w:val="004353D8"/>
    <w:rsid w:val="00435524"/>
    <w:rsid w:val="004355CD"/>
    <w:rsid w:val="00435649"/>
    <w:rsid w:val="0043573A"/>
    <w:rsid w:val="0043592C"/>
    <w:rsid w:val="004359C2"/>
    <w:rsid w:val="004359E0"/>
    <w:rsid w:val="00435B87"/>
    <w:rsid w:val="00435B8E"/>
    <w:rsid w:val="00435C2F"/>
    <w:rsid w:val="00435D29"/>
    <w:rsid w:val="00435E0B"/>
    <w:rsid w:val="00435F2F"/>
    <w:rsid w:val="00435F4B"/>
    <w:rsid w:val="00435FFC"/>
    <w:rsid w:val="0043611C"/>
    <w:rsid w:val="00436244"/>
    <w:rsid w:val="00436252"/>
    <w:rsid w:val="00436331"/>
    <w:rsid w:val="00436339"/>
    <w:rsid w:val="004363E2"/>
    <w:rsid w:val="0043687A"/>
    <w:rsid w:val="004368B3"/>
    <w:rsid w:val="00436C58"/>
    <w:rsid w:val="00436CB3"/>
    <w:rsid w:val="00436D15"/>
    <w:rsid w:val="00436ECC"/>
    <w:rsid w:val="004371D4"/>
    <w:rsid w:val="00437288"/>
    <w:rsid w:val="00437526"/>
    <w:rsid w:val="00437590"/>
    <w:rsid w:val="0043768B"/>
    <w:rsid w:val="00437714"/>
    <w:rsid w:val="00437788"/>
    <w:rsid w:val="0043785B"/>
    <w:rsid w:val="004379B2"/>
    <w:rsid w:val="004379B9"/>
    <w:rsid w:val="00437B7C"/>
    <w:rsid w:val="00437BA9"/>
    <w:rsid w:val="00437C43"/>
    <w:rsid w:val="00437D28"/>
    <w:rsid w:val="00437E30"/>
    <w:rsid w:val="00437E34"/>
    <w:rsid w:val="00437E6D"/>
    <w:rsid w:val="00440094"/>
    <w:rsid w:val="004400B9"/>
    <w:rsid w:val="004401DB"/>
    <w:rsid w:val="004401FE"/>
    <w:rsid w:val="004403F3"/>
    <w:rsid w:val="0044054E"/>
    <w:rsid w:val="004406C4"/>
    <w:rsid w:val="004406D1"/>
    <w:rsid w:val="00440AAB"/>
    <w:rsid w:val="00440AE9"/>
    <w:rsid w:val="00440B0B"/>
    <w:rsid w:val="00440E06"/>
    <w:rsid w:val="00440FEB"/>
    <w:rsid w:val="004411D9"/>
    <w:rsid w:val="004411DC"/>
    <w:rsid w:val="00441283"/>
    <w:rsid w:val="004414C9"/>
    <w:rsid w:val="004416DA"/>
    <w:rsid w:val="004416DF"/>
    <w:rsid w:val="00441780"/>
    <w:rsid w:val="0044197E"/>
    <w:rsid w:val="00441A0A"/>
    <w:rsid w:val="00441BFD"/>
    <w:rsid w:val="00441C6C"/>
    <w:rsid w:val="00441CC6"/>
    <w:rsid w:val="00441CDD"/>
    <w:rsid w:val="00441DA4"/>
    <w:rsid w:val="00442181"/>
    <w:rsid w:val="004423CB"/>
    <w:rsid w:val="004424F9"/>
    <w:rsid w:val="004427E3"/>
    <w:rsid w:val="0044288C"/>
    <w:rsid w:val="004428B8"/>
    <w:rsid w:val="00442B68"/>
    <w:rsid w:val="00442BDC"/>
    <w:rsid w:val="00442DE7"/>
    <w:rsid w:val="00442EB9"/>
    <w:rsid w:val="004430CE"/>
    <w:rsid w:val="0044331B"/>
    <w:rsid w:val="004436F1"/>
    <w:rsid w:val="00443758"/>
    <w:rsid w:val="004437A9"/>
    <w:rsid w:val="00443816"/>
    <w:rsid w:val="00443995"/>
    <w:rsid w:val="00443BF2"/>
    <w:rsid w:val="00443E69"/>
    <w:rsid w:val="004441B4"/>
    <w:rsid w:val="00444270"/>
    <w:rsid w:val="00444301"/>
    <w:rsid w:val="0044437C"/>
    <w:rsid w:val="00444426"/>
    <w:rsid w:val="00444462"/>
    <w:rsid w:val="004445BB"/>
    <w:rsid w:val="0044464C"/>
    <w:rsid w:val="00444699"/>
    <w:rsid w:val="00444802"/>
    <w:rsid w:val="004448FD"/>
    <w:rsid w:val="004449D2"/>
    <w:rsid w:val="00444BD2"/>
    <w:rsid w:val="00444C7C"/>
    <w:rsid w:val="00444C80"/>
    <w:rsid w:val="00444CEE"/>
    <w:rsid w:val="00444D8B"/>
    <w:rsid w:val="00444DA3"/>
    <w:rsid w:val="004450CE"/>
    <w:rsid w:val="00445550"/>
    <w:rsid w:val="004455D3"/>
    <w:rsid w:val="004455DF"/>
    <w:rsid w:val="004457A1"/>
    <w:rsid w:val="004458E7"/>
    <w:rsid w:val="00445954"/>
    <w:rsid w:val="004459A5"/>
    <w:rsid w:val="00446053"/>
    <w:rsid w:val="004462E2"/>
    <w:rsid w:val="00446400"/>
    <w:rsid w:val="00446432"/>
    <w:rsid w:val="004464C8"/>
    <w:rsid w:val="0044656E"/>
    <w:rsid w:val="0044672D"/>
    <w:rsid w:val="004468C1"/>
    <w:rsid w:val="00446A0B"/>
    <w:rsid w:val="00446B44"/>
    <w:rsid w:val="00446DE4"/>
    <w:rsid w:val="00446E5B"/>
    <w:rsid w:val="00446F32"/>
    <w:rsid w:val="00446FC4"/>
    <w:rsid w:val="004470CD"/>
    <w:rsid w:val="004471F9"/>
    <w:rsid w:val="00447234"/>
    <w:rsid w:val="00447295"/>
    <w:rsid w:val="0044729C"/>
    <w:rsid w:val="0044739B"/>
    <w:rsid w:val="004473B9"/>
    <w:rsid w:val="004473C6"/>
    <w:rsid w:val="004474FA"/>
    <w:rsid w:val="00447831"/>
    <w:rsid w:val="00447845"/>
    <w:rsid w:val="00447985"/>
    <w:rsid w:val="00447ABC"/>
    <w:rsid w:val="00447BC5"/>
    <w:rsid w:val="00447DE5"/>
    <w:rsid w:val="00447EE3"/>
    <w:rsid w:val="0045026D"/>
    <w:rsid w:val="004504CC"/>
    <w:rsid w:val="00450529"/>
    <w:rsid w:val="004505B2"/>
    <w:rsid w:val="00450618"/>
    <w:rsid w:val="00450733"/>
    <w:rsid w:val="004507DC"/>
    <w:rsid w:val="004507E0"/>
    <w:rsid w:val="00450853"/>
    <w:rsid w:val="00450A52"/>
    <w:rsid w:val="00450B24"/>
    <w:rsid w:val="00450C1B"/>
    <w:rsid w:val="00450CF2"/>
    <w:rsid w:val="00450EC9"/>
    <w:rsid w:val="00450F66"/>
    <w:rsid w:val="00451138"/>
    <w:rsid w:val="004513EB"/>
    <w:rsid w:val="00451471"/>
    <w:rsid w:val="0045182E"/>
    <w:rsid w:val="00451842"/>
    <w:rsid w:val="00451AF8"/>
    <w:rsid w:val="00451B59"/>
    <w:rsid w:val="00451DAE"/>
    <w:rsid w:val="00451EBD"/>
    <w:rsid w:val="00452099"/>
    <w:rsid w:val="0045240A"/>
    <w:rsid w:val="00452411"/>
    <w:rsid w:val="004524AE"/>
    <w:rsid w:val="004524DA"/>
    <w:rsid w:val="004525D3"/>
    <w:rsid w:val="00452724"/>
    <w:rsid w:val="00452B6D"/>
    <w:rsid w:val="00452BAD"/>
    <w:rsid w:val="00452BC7"/>
    <w:rsid w:val="00452BFF"/>
    <w:rsid w:val="00452CA6"/>
    <w:rsid w:val="00452E05"/>
    <w:rsid w:val="00452E67"/>
    <w:rsid w:val="00452EE6"/>
    <w:rsid w:val="00452EED"/>
    <w:rsid w:val="00452F05"/>
    <w:rsid w:val="00453290"/>
    <w:rsid w:val="004538D3"/>
    <w:rsid w:val="0045392F"/>
    <w:rsid w:val="00453B99"/>
    <w:rsid w:val="00453BD9"/>
    <w:rsid w:val="00453C0A"/>
    <w:rsid w:val="00453D3A"/>
    <w:rsid w:val="00453E73"/>
    <w:rsid w:val="00454086"/>
    <w:rsid w:val="004540F4"/>
    <w:rsid w:val="004541D6"/>
    <w:rsid w:val="004542EA"/>
    <w:rsid w:val="0045432F"/>
    <w:rsid w:val="0045438A"/>
    <w:rsid w:val="004546B1"/>
    <w:rsid w:val="004546B5"/>
    <w:rsid w:val="0045479C"/>
    <w:rsid w:val="004548B6"/>
    <w:rsid w:val="0045494F"/>
    <w:rsid w:val="00454BC9"/>
    <w:rsid w:val="00454C84"/>
    <w:rsid w:val="00454CC7"/>
    <w:rsid w:val="00454D35"/>
    <w:rsid w:val="00455190"/>
    <w:rsid w:val="004551A4"/>
    <w:rsid w:val="004551AD"/>
    <w:rsid w:val="00455202"/>
    <w:rsid w:val="00455300"/>
    <w:rsid w:val="0045537E"/>
    <w:rsid w:val="00455470"/>
    <w:rsid w:val="004556C5"/>
    <w:rsid w:val="004556CF"/>
    <w:rsid w:val="004557DF"/>
    <w:rsid w:val="004558B4"/>
    <w:rsid w:val="0045593F"/>
    <w:rsid w:val="00455988"/>
    <w:rsid w:val="00455BB2"/>
    <w:rsid w:val="00455DA7"/>
    <w:rsid w:val="00455E77"/>
    <w:rsid w:val="00455EB3"/>
    <w:rsid w:val="00455FCA"/>
    <w:rsid w:val="00455FF7"/>
    <w:rsid w:val="004560A0"/>
    <w:rsid w:val="004560B4"/>
    <w:rsid w:val="00456185"/>
    <w:rsid w:val="00456202"/>
    <w:rsid w:val="004563A0"/>
    <w:rsid w:val="004563CE"/>
    <w:rsid w:val="00456520"/>
    <w:rsid w:val="0045675A"/>
    <w:rsid w:val="0045678E"/>
    <w:rsid w:val="00456A13"/>
    <w:rsid w:val="00456B53"/>
    <w:rsid w:val="00456B6A"/>
    <w:rsid w:val="00456C22"/>
    <w:rsid w:val="00456C41"/>
    <w:rsid w:val="00456CBA"/>
    <w:rsid w:val="00456E63"/>
    <w:rsid w:val="00457020"/>
    <w:rsid w:val="00457333"/>
    <w:rsid w:val="00457400"/>
    <w:rsid w:val="00457498"/>
    <w:rsid w:val="0045768C"/>
    <w:rsid w:val="004576C2"/>
    <w:rsid w:val="00457822"/>
    <w:rsid w:val="0045789F"/>
    <w:rsid w:val="004578F7"/>
    <w:rsid w:val="00457982"/>
    <w:rsid w:val="00457AE6"/>
    <w:rsid w:val="00457B28"/>
    <w:rsid w:val="00457DAB"/>
    <w:rsid w:val="00457EDA"/>
    <w:rsid w:val="00457F56"/>
    <w:rsid w:val="0046023E"/>
    <w:rsid w:val="004603FC"/>
    <w:rsid w:val="00460426"/>
    <w:rsid w:val="00460510"/>
    <w:rsid w:val="00460580"/>
    <w:rsid w:val="00460796"/>
    <w:rsid w:val="004607F9"/>
    <w:rsid w:val="0046082D"/>
    <w:rsid w:val="0046096A"/>
    <w:rsid w:val="00460B5E"/>
    <w:rsid w:val="00460BE3"/>
    <w:rsid w:val="00460BE8"/>
    <w:rsid w:val="00460F23"/>
    <w:rsid w:val="00460FB2"/>
    <w:rsid w:val="0046116F"/>
    <w:rsid w:val="004612B8"/>
    <w:rsid w:val="0046134A"/>
    <w:rsid w:val="00461AD4"/>
    <w:rsid w:val="00461BBB"/>
    <w:rsid w:val="00461C07"/>
    <w:rsid w:val="00461C6E"/>
    <w:rsid w:val="00461C8F"/>
    <w:rsid w:val="00461E84"/>
    <w:rsid w:val="00461EE3"/>
    <w:rsid w:val="004622AB"/>
    <w:rsid w:val="004625CB"/>
    <w:rsid w:val="00462681"/>
    <w:rsid w:val="004626C4"/>
    <w:rsid w:val="00462949"/>
    <w:rsid w:val="004629EB"/>
    <w:rsid w:val="00462AB5"/>
    <w:rsid w:val="00462AE5"/>
    <w:rsid w:val="00462CD7"/>
    <w:rsid w:val="00462D6E"/>
    <w:rsid w:val="00462D96"/>
    <w:rsid w:val="00462E87"/>
    <w:rsid w:val="00462F31"/>
    <w:rsid w:val="00463108"/>
    <w:rsid w:val="004636A6"/>
    <w:rsid w:val="00463B59"/>
    <w:rsid w:val="00463BF2"/>
    <w:rsid w:val="00463D40"/>
    <w:rsid w:val="00463D4F"/>
    <w:rsid w:val="00463F58"/>
    <w:rsid w:val="004640AA"/>
    <w:rsid w:val="004644FF"/>
    <w:rsid w:val="00464542"/>
    <w:rsid w:val="0046455C"/>
    <w:rsid w:val="0046464D"/>
    <w:rsid w:val="00464684"/>
    <w:rsid w:val="00464853"/>
    <w:rsid w:val="00464C13"/>
    <w:rsid w:val="00464DFB"/>
    <w:rsid w:val="00464FB3"/>
    <w:rsid w:val="004650E3"/>
    <w:rsid w:val="0046518C"/>
    <w:rsid w:val="004652DC"/>
    <w:rsid w:val="00465A2D"/>
    <w:rsid w:val="00465A35"/>
    <w:rsid w:val="00465A71"/>
    <w:rsid w:val="00465B57"/>
    <w:rsid w:val="00465BF5"/>
    <w:rsid w:val="00465CFC"/>
    <w:rsid w:val="00465D16"/>
    <w:rsid w:val="00465D7A"/>
    <w:rsid w:val="004662CA"/>
    <w:rsid w:val="0046640D"/>
    <w:rsid w:val="004665BE"/>
    <w:rsid w:val="0046681E"/>
    <w:rsid w:val="00466A4E"/>
    <w:rsid w:val="00466B64"/>
    <w:rsid w:val="00466C46"/>
    <w:rsid w:val="00466CFB"/>
    <w:rsid w:val="00466D5D"/>
    <w:rsid w:val="00466D5F"/>
    <w:rsid w:val="00466E37"/>
    <w:rsid w:val="0046716B"/>
    <w:rsid w:val="004671A1"/>
    <w:rsid w:val="0046721B"/>
    <w:rsid w:val="00467436"/>
    <w:rsid w:val="0046748C"/>
    <w:rsid w:val="0046756E"/>
    <w:rsid w:val="0046763A"/>
    <w:rsid w:val="004676C6"/>
    <w:rsid w:val="004676ED"/>
    <w:rsid w:val="004676F0"/>
    <w:rsid w:val="004678A0"/>
    <w:rsid w:val="004678A9"/>
    <w:rsid w:val="0046798D"/>
    <w:rsid w:val="00467A09"/>
    <w:rsid w:val="00467A65"/>
    <w:rsid w:val="00467B97"/>
    <w:rsid w:val="00467BFA"/>
    <w:rsid w:val="00467C1B"/>
    <w:rsid w:val="00467D15"/>
    <w:rsid w:val="00467E47"/>
    <w:rsid w:val="00467F5E"/>
    <w:rsid w:val="00470015"/>
    <w:rsid w:val="0047014F"/>
    <w:rsid w:val="00470367"/>
    <w:rsid w:val="0047044C"/>
    <w:rsid w:val="004705F0"/>
    <w:rsid w:val="004706C7"/>
    <w:rsid w:val="00470843"/>
    <w:rsid w:val="004708C2"/>
    <w:rsid w:val="00470AD3"/>
    <w:rsid w:val="00470B48"/>
    <w:rsid w:val="00470D1B"/>
    <w:rsid w:val="00470DBE"/>
    <w:rsid w:val="00470E38"/>
    <w:rsid w:val="00470E8D"/>
    <w:rsid w:val="00470E90"/>
    <w:rsid w:val="00470E97"/>
    <w:rsid w:val="00470F52"/>
    <w:rsid w:val="00471285"/>
    <w:rsid w:val="004713F6"/>
    <w:rsid w:val="0047141E"/>
    <w:rsid w:val="0047148D"/>
    <w:rsid w:val="004715BC"/>
    <w:rsid w:val="004715E3"/>
    <w:rsid w:val="00471685"/>
    <w:rsid w:val="00471925"/>
    <w:rsid w:val="0047196C"/>
    <w:rsid w:val="00471D0F"/>
    <w:rsid w:val="00471E00"/>
    <w:rsid w:val="00471EB2"/>
    <w:rsid w:val="00471F84"/>
    <w:rsid w:val="0047202E"/>
    <w:rsid w:val="004722CE"/>
    <w:rsid w:val="004723DA"/>
    <w:rsid w:val="0047242F"/>
    <w:rsid w:val="00472482"/>
    <w:rsid w:val="0047265D"/>
    <w:rsid w:val="00472716"/>
    <w:rsid w:val="004728FE"/>
    <w:rsid w:val="004729EE"/>
    <w:rsid w:val="00472A43"/>
    <w:rsid w:val="00472C35"/>
    <w:rsid w:val="00472CE1"/>
    <w:rsid w:val="00472ED1"/>
    <w:rsid w:val="00472FBB"/>
    <w:rsid w:val="004732AB"/>
    <w:rsid w:val="00473526"/>
    <w:rsid w:val="004736F2"/>
    <w:rsid w:val="00473842"/>
    <w:rsid w:val="004738BE"/>
    <w:rsid w:val="00473B24"/>
    <w:rsid w:val="00473BBE"/>
    <w:rsid w:val="00473C0D"/>
    <w:rsid w:val="00473CE5"/>
    <w:rsid w:val="00473D3E"/>
    <w:rsid w:val="00473F25"/>
    <w:rsid w:val="004741BD"/>
    <w:rsid w:val="004741EC"/>
    <w:rsid w:val="0047423E"/>
    <w:rsid w:val="00474254"/>
    <w:rsid w:val="00474264"/>
    <w:rsid w:val="00474346"/>
    <w:rsid w:val="0047442D"/>
    <w:rsid w:val="00474593"/>
    <w:rsid w:val="00474603"/>
    <w:rsid w:val="00474650"/>
    <w:rsid w:val="0047465E"/>
    <w:rsid w:val="00474838"/>
    <w:rsid w:val="00474907"/>
    <w:rsid w:val="00474966"/>
    <w:rsid w:val="004749C7"/>
    <w:rsid w:val="00474A99"/>
    <w:rsid w:val="00474DC5"/>
    <w:rsid w:val="00474DD7"/>
    <w:rsid w:val="00475038"/>
    <w:rsid w:val="0047504B"/>
    <w:rsid w:val="004750E7"/>
    <w:rsid w:val="004751E6"/>
    <w:rsid w:val="004753EB"/>
    <w:rsid w:val="00475992"/>
    <w:rsid w:val="004759C7"/>
    <w:rsid w:val="00475B6E"/>
    <w:rsid w:val="00475BD2"/>
    <w:rsid w:val="00475C1B"/>
    <w:rsid w:val="00475C62"/>
    <w:rsid w:val="00475F84"/>
    <w:rsid w:val="004761B5"/>
    <w:rsid w:val="004762B8"/>
    <w:rsid w:val="004764DA"/>
    <w:rsid w:val="004764E0"/>
    <w:rsid w:val="004767E4"/>
    <w:rsid w:val="00476B83"/>
    <w:rsid w:val="00476BC0"/>
    <w:rsid w:val="00476BDD"/>
    <w:rsid w:val="00476CCE"/>
    <w:rsid w:val="00476D16"/>
    <w:rsid w:val="00476E0A"/>
    <w:rsid w:val="00477122"/>
    <w:rsid w:val="00477734"/>
    <w:rsid w:val="004779B5"/>
    <w:rsid w:val="00477A02"/>
    <w:rsid w:val="00477B6F"/>
    <w:rsid w:val="00477C19"/>
    <w:rsid w:val="00477FB5"/>
    <w:rsid w:val="00480191"/>
    <w:rsid w:val="00480383"/>
    <w:rsid w:val="004803D9"/>
    <w:rsid w:val="004809C0"/>
    <w:rsid w:val="00480A24"/>
    <w:rsid w:val="00480F7B"/>
    <w:rsid w:val="00481021"/>
    <w:rsid w:val="0048107D"/>
    <w:rsid w:val="004812CE"/>
    <w:rsid w:val="004812D8"/>
    <w:rsid w:val="0048159B"/>
    <w:rsid w:val="00481714"/>
    <w:rsid w:val="00481778"/>
    <w:rsid w:val="00481934"/>
    <w:rsid w:val="00481A56"/>
    <w:rsid w:val="00481ACE"/>
    <w:rsid w:val="00481B09"/>
    <w:rsid w:val="00481B1D"/>
    <w:rsid w:val="00481BEB"/>
    <w:rsid w:val="00481CB8"/>
    <w:rsid w:val="00481D2E"/>
    <w:rsid w:val="00481DA1"/>
    <w:rsid w:val="00481EC2"/>
    <w:rsid w:val="00482095"/>
    <w:rsid w:val="004820CD"/>
    <w:rsid w:val="00482142"/>
    <w:rsid w:val="004821F7"/>
    <w:rsid w:val="0048227C"/>
    <w:rsid w:val="00482458"/>
    <w:rsid w:val="00482622"/>
    <w:rsid w:val="004826DB"/>
    <w:rsid w:val="00482BA5"/>
    <w:rsid w:val="00482E58"/>
    <w:rsid w:val="00482F96"/>
    <w:rsid w:val="004830C7"/>
    <w:rsid w:val="0048313A"/>
    <w:rsid w:val="0048324D"/>
    <w:rsid w:val="0048328A"/>
    <w:rsid w:val="0048344D"/>
    <w:rsid w:val="004834B8"/>
    <w:rsid w:val="00483526"/>
    <w:rsid w:val="004835A4"/>
    <w:rsid w:val="004837FA"/>
    <w:rsid w:val="00483841"/>
    <w:rsid w:val="00483908"/>
    <w:rsid w:val="00483A4A"/>
    <w:rsid w:val="00483BD1"/>
    <w:rsid w:val="00483D46"/>
    <w:rsid w:val="00483DED"/>
    <w:rsid w:val="00483E1C"/>
    <w:rsid w:val="004840E5"/>
    <w:rsid w:val="004841DE"/>
    <w:rsid w:val="004843C8"/>
    <w:rsid w:val="00484416"/>
    <w:rsid w:val="0048447A"/>
    <w:rsid w:val="00484628"/>
    <w:rsid w:val="0048472F"/>
    <w:rsid w:val="00484821"/>
    <w:rsid w:val="00484957"/>
    <w:rsid w:val="00484D87"/>
    <w:rsid w:val="00484EBE"/>
    <w:rsid w:val="004854C7"/>
    <w:rsid w:val="0048554F"/>
    <w:rsid w:val="00485707"/>
    <w:rsid w:val="004857C7"/>
    <w:rsid w:val="004858C8"/>
    <w:rsid w:val="004859B2"/>
    <w:rsid w:val="00485B5B"/>
    <w:rsid w:val="00485B9A"/>
    <w:rsid w:val="00485D22"/>
    <w:rsid w:val="00485FDC"/>
    <w:rsid w:val="00486206"/>
    <w:rsid w:val="004862D4"/>
    <w:rsid w:val="004863E0"/>
    <w:rsid w:val="0048644C"/>
    <w:rsid w:val="00486765"/>
    <w:rsid w:val="00486790"/>
    <w:rsid w:val="004867FB"/>
    <w:rsid w:val="004868C1"/>
    <w:rsid w:val="00486993"/>
    <w:rsid w:val="00486BF8"/>
    <w:rsid w:val="00486C9D"/>
    <w:rsid w:val="00486D19"/>
    <w:rsid w:val="00486DA8"/>
    <w:rsid w:val="0048735B"/>
    <w:rsid w:val="004873B7"/>
    <w:rsid w:val="004875D9"/>
    <w:rsid w:val="00487695"/>
    <w:rsid w:val="004877EF"/>
    <w:rsid w:val="00487863"/>
    <w:rsid w:val="004878D0"/>
    <w:rsid w:val="00487A9F"/>
    <w:rsid w:val="00487C24"/>
    <w:rsid w:val="00487C7F"/>
    <w:rsid w:val="00487EF5"/>
    <w:rsid w:val="00487F70"/>
    <w:rsid w:val="0048BD5B"/>
    <w:rsid w:val="004900DD"/>
    <w:rsid w:val="004901B7"/>
    <w:rsid w:val="00490654"/>
    <w:rsid w:val="0049082C"/>
    <w:rsid w:val="00490BD6"/>
    <w:rsid w:val="00490C3E"/>
    <w:rsid w:val="00490D3A"/>
    <w:rsid w:val="00490E00"/>
    <w:rsid w:val="00491232"/>
    <w:rsid w:val="00491239"/>
    <w:rsid w:val="0049123C"/>
    <w:rsid w:val="00491276"/>
    <w:rsid w:val="004912BF"/>
    <w:rsid w:val="00491311"/>
    <w:rsid w:val="004914C3"/>
    <w:rsid w:val="004917EE"/>
    <w:rsid w:val="004919A3"/>
    <w:rsid w:val="004919DF"/>
    <w:rsid w:val="00491A32"/>
    <w:rsid w:val="00491A49"/>
    <w:rsid w:val="00491C59"/>
    <w:rsid w:val="00491C80"/>
    <w:rsid w:val="00491E1B"/>
    <w:rsid w:val="0049205F"/>
    <w:rsid w:val="00492181"/>
    <w:rsid w:val="004922DE"/>
    <w:rsid w:val="004923C3"/>
    <w:rsid w:val="00492465"/>
    <w:rsid w:val="004925F6"/>
    <w:rsid w:val="00492665"/>
    <w:rsid w:val="00492760"/>
    <w:rsid w:val="00492895"/>
    <w:rsid w:val="0049291C"/>
    <w:rsid w:val="0049298E"/>
    <w:rsid w:val="00492A8C"/>
    <w:rsid w:val="00492AB2"/>
    <w:rsid w:val="00492B13"/>
    <w:rsid w:val="00492F3A"/>
    <w:rsid w:val="004931B1"/>
    <w:rsid w:val="004931F4"/>
    <w:rsid w:val="004932D7"/>
    <w:rsid w:val="00493319"/>
    <w:rsid w:val="00493838"/>
    <w:rsid w:val="004938D8"/>
    <w:rsid w:val="00493922"/>
    <w:rsid w:val="004939C4"/>
    <w:rsid w:val="00493ACD"/>
    <w:rsid w:val="00493C6F"/>
    <w:rsid w:val="00493CE2"/>
    <w:rsid w:val="004940E3"/>
    <w:rsid w:val="00494317"/>
    <w:rsid w:val="0049434F"/>
    <w:rsid w:val="0049443B"/>
    <w:rsid w:val="004944A6"/>
    <w:rsid w:val="00494598"/>
    <w:rsid w:val="00494612"/>
    <w:rsid w:val="00494648"/>
    <w:rsid w:val="00494707"/>
    <w:rsid w:val="00494876"/>
    <w:rsid w:val="00494947"/>
    <w:rsid w:val="0049497A"/>
    <w:rsid w:val="004949F3"/>
    <w:rsid w:val="00494A2B"/>
    <w:rsid w:val="00494D84"/>
    <w:rsid w:val="00494DED"/>
    <w:rsid w:val="00494ED4"/>
    <w:rsid w:val="00494F2B"/>
    <w:rsid w:val="00494F8C"/>
    <w:rsid w:val="004951CF"/>
    <w:rsid w:val="004954F4"/>
    <w:rsid w:val="00495725"/>
    <w:rsid w:val="00495788"/>
    <w:rsid w:val="004957F5"/>
    <w:rsid w:val="004957FA"/>
    <w:rsid w:val="004959C5"/>
    <w:rsid w:val="00495A3A"/>
    <w:rsid w:val="00495ACF"/>
    <w:rsid w:val="00495B9B"/>
    <w:rsid w:val="00495BA1"/>
    <w:rsid w:val="00495C5A"/>
    <w:rsid w:val="00495C91"/>
    <w:rsid w:val="00495CA4"/>
    <w:rsid w:val="00495F14"/>
    <w:rsid w:val="0049619A"/>
    <w:rsid w:val="00496476"/>
    <w:rsid w:val="004966A0"/>
    <w:rsid w:val="004966A6"/>
    <w:rsid w:val="0049671D"/>
    <w:rsid w:val="00496A41"/>
    <w:rsid w:val="00496CCB"/>
    <w:rsid w:val="00496CE5"/>
    <w:rsid w:val="00496D07"/>
    <w:rsid w:val="00496D55"/>
    <w:rsid w:val="00497074"/>
    <w:rsid w:val="0049718F"/>
    <w:rsid w:val="0049723C"/>
    <w:rsid w:val="0049736D"/>
    <w:rsid w:val="00497588"/>
    <w:rsid w:val="00497658"/>
    <w:rsid w:val="00497820"/>
    <w:rsid w:val="00497A7A"/>
    <w:rsid w:val="00497B52"/>
    <w:rsid w:val="00497BC6"/>
    <w:rsid w:val="00497C07"/>
    <w:rsid w:val="00497D83"/>
    <w:rsid w:val="00497DAD"/>
    <w:rsid w:val="00497E65"/>
    <w:rsid w:val="00497F22"/>
    <w:rsid w:val="00497F48"/>
    <w:rsid w:val="004999CF"/>
    <w:rsid w:val="004A019A"/>
    <w:rsid w:val="004A03B9"/>
    <w:rsid w:val="004A04A8"/>
    <w:rsid w:val="004A05C5"/>
    <w:rsid w:val="004A0655"/>
    <w:rsid w:val="004A0704"/>
    <w:rsid w:val="004A07ED"/>
    <w:rsid w:val="004A0C78"/>
    <w:rsid w:val="004A0CE8"/>
    <w:rsid w:val="004A0D5C"/>
    <w:rsid w:val="004A0DA6"/>
    <w:rsid w:val="004A0F57"/>
    <w:rsid w:val="004A101F"/>
    <w:rsid w:val="004A12F3"/>
    <w:rsid w:val="004A1457"/>
    <w:rsid w:val="004A1629"/>
    <w:rsid w:val="004A1681"/>
    <w:rsid w:val="004A16E0"/>
    <w:rsid w:val="004A17D1"/>
    <w:rsid w:val="004A18D5"/>
    <w:rsid w:val="004A193F"/>
    <w:rsid w:val="004A1A48"/>
    <w:rsid w:val="004A1AA5"/>
    <w:rsid w:val="004A1BD3"/>
    <w:rsid w:val="004A2293"/>
    <w:rsid w:val="004A24F3"/>
    <w:rsid w:val="004A2544"/>
    <w:rsid w:val="004A2675"/>
    <w:rsid w:val="004A26C9"/>
    <w:rsid w:val="004A29AC"/>
    <w:rsid w:val="004A2D16"/>
    <w:rsid w:val="004A2D92"/>
    <w:rsid w:val="004A2EB7"/>
    <w:rsid w:val="004A3037"/>
    <w:rsid w:val="004A3067"/>
    <w:rsid w:val="004A30CE"/>
    <w:rsid w:val="004A30DB"/>
    <w:rsid w:val="004A34EE"/>
    <w:rsid w:val="004A3550"/>
    <w:rsid w:val="004A35F5"/>
    <w:rsid w:val="004A381D"/>
    <w:rsid w:val="004A39F9"/>
    <w:rsid w:val="004A3A90"/>
    <w:rsid w:val="004A3D0E"/>
    <w:rsid w:val="004A3DC1"/>
    <w:rsid w:val="004A3FC1"/>
    <w:rsid w:val="004A422C"/>
    <w:rsid w:val="004A4263"/>
    <w:rsid w:val="004A42EF"/>
    <w:rsid w:val="004A433E"/>
    <w:rsid w:val="004A434E"/>
    <w:rsid w:val="004A44C2"/>
    <w:rsid w:val="004A46DA"/>
    <w:rsid w:val="004A4977"/>
    <w:rsid w:val="004A49B7"/>
    <w:rsid w:val="004A4B10"/>
    <w:rsid w:val="004A4CEB"/>
    <w:rsid w:val="004A4CF4"/>
    <w:rsid w:val="004A4DB3"/>
    <w:rsid w:val="004A4EE0"/>
    <w:rsid w:val="004A50FA"/>
    <w:rsid w:val="004A5118"/>
    <w:rsid w:val="004A516E"/>
    <w:rsid w:val="004A5205"/>
    <w:rsid w:val="004A52CE"/>
    <w:rsid w:val="004A536A"/>
    <w:rsid w:val="004A537A"/>
    <w:rsid w:val="004A5408"/>
    <w:rsid w:val="004A544B"/>
    <w:rsid w:val="004A54D7"/>
    <w:rsid w:val="004A5500"/>
    <w:rsid w:val="004A5549"/>
    <w:rsid w:val="004A557C"/>
    <w:rsid w:val="004A559B"/>
    <w:rsid w:val="004A5707"/>
    <w:rsid w:val="004A5936"/>
    <w:rsid w:val="004A5AB1"/>
    <w:rsid w:val="004A5BD4"/>
    <w:rsid w:val="004A5C92"/>
    <w:rsid w:val="004A5CB9"/>
    <w:rsid w:val="004A5E06"/>
    <w:rsid w:val="004A5EE9"/>
    <w:rsid w:val="004A62F9"/>
    <w:rsid w:val="004A636B"/>
    <w:rsid w:val="004A6448"/>
    <w:rsid w:val="004A648C"/>
    <w:rsid w:val="004A660C"/>
    <w:rsid w:val="004A6880"/>
    <w:rsid w:val="004A68DD"/>
    <w:rsid w:val="004A6920"/>
    <w:rsid w:val="004A6A82"/>
    <w:rsid w:val="004A6C84"/>
    <w:rsid w:val="004A6D69"/>
    <w:rsid w:val="004A6D74"/>
    <w:rsid w:val="004A6D8C"/>
    <w:rsid w:val="004A6DD4"/>
    <w:rsid w:val="004A6DF9"/>
    <w:rsid w:val="004A6FDB"/>
    <w:rsid w:val="004A7136"/>
    <w:rsid w:val="004A7262"/>
    <w:rsid w:val="004A72B7"/>
    <w:rsid w:val="004A74C8"/>
    <w:rsid w:val="004A7509"/>
    <w:rsid w:val="004A79CB"/>
    <w:rsid w:val="004A7B43"/>
    <w:rsid w:val="004B001C"/>
    <w:rsid w:val="004B002B"/>
    <w:rsid w:val="004B0171"/>
    <w:rsid w:val="004B0A7D"/>
    <w:rsid w:val="004B0FAF"/>
    <w:rsid w:val="004B0FC4"/>
    <w:rsid w:val="004B140D"/>
    <w:rsid w:val="004B158F"/>
    <w:rsid w:val="004B17D6"/>
    <w:rsid w:val="004B1831"/>
    <w:rsid w:val="004B1950"/>
    <w:rsid w:val="004B1B9D"/>
    <w:rsid w:val="004B1BA4"/>
    <w:rsid w:val="004B1DC5"/>
    <w:rsid w:val="004B1E5D"/>
    <w:rsid w:val="004B1E91"/>
    <w:rsid w:val="004B2043"/>
    <w:rsid w:val="004B21C7"/>
    <w:rsid w:val="004B226C"/>
    <w:rsid w:val="004B250C"/>
    <w:rsid w:val="004B253B"/>
    <w:rsid w:val="004B253D"/>
    <w:rsid w:val="004B2778"/>
    <w:rsid w:val="004B286F"/>
    <w:rsid w:val="004B2BEA"/>
    <w:rsid w:val="004B2C49"/>
    <w:rsid w:val="004B2D7E"/>
    <w:rsid w:val="004B2DE9"/>
    <w:rsid w:val="004B3135"/>
    <w:rsid w:val="004B32BA"/>
    <w:rsid w:val="004B3331"/>
    <w:rsid w:val="004B34A1"/>
    <w:rsid w:val="004B3546"/>
    <w:rsid w:val="004B37DC"/>
    <w:rsid w:val="004B3809"/>
    <w:rsid w:val="004B385F"/>
    <w:rsid w:val="004B387D"/>
    <w:rsid w:val="004B3B06"/>
    <w:rsid w:val="004B3C6F"/>
    <w:rsid w:val="004B3D4B"/>
    <w:rsid w:val="004B3D78"/>
    <w:rsid w:val="004B3E7C"/>
    <w:rsid w:val="004B3FB8"/>
    <w:rsid w:val="004B4107"/>
    <w:rsid w:val="004B418A"/>
    <w:rsid w:val="004B438C"/>
    <w:rsid w:val="004B45A8"/>
    <w:rsid w:val="004B45F5"/>
    <w:rsid w:val="004B47C0"/>
    <w:rsid w:val="004B47F6"/>
    <w:rsid w:val="004B49B6"/>
    <w:rsid w:val="004B4A48"/>
    <w:rsid w:val="004B4AC1"/>
    <w:rsid w:val="004B4E80"/>
    <w:rsid w:val="004B5293"/>
    <w:rsid w:val="004B52D4"/>
    <w:rsid w:val="004B545D"/>
    <w:rsid w:val="004B54C7"/>
    <w:rsid w:val="004B55A8"/>
    <w:rsid w:val="004B5887"/>
    <w:rsid w:val="004B5928"/>
    <w:rsid w:val="004B5AA9"/>
    <w:rsid w:val="004B5BFD"/>
    <w:rsid w:val="004B5E15"/>
    <w:rsid w:val="004B5E1C"/>
    <w:rsid w:val="004B5E66"/>
    <w:rsid w:val="004B5F3F"/>
    <w:rsid w:val="004B6043"/>
    <w:rsid w:val="004B6609"/>
    <w:rsid w:val="004B661D"/>
    <w:rsid w:val="004B662D"/>
    <w:rsid w:val="004B66CA"/>
    <w:rsid w:val="004B6D4D"/>
    <w:rsid w:val="004B6DD3"/>
    <w:rsid w:val="004B7111"/>
    <w:rsid w:val="004B7117"/>
    <w:rsid w:val="004B7395"/>
    <w:rsid w:val="004B7424"/>
    <w:rsid w:val="004B756E"/>
    <w:rsid w:val="004B75C8"/>
    <w:rsid w:val="004B764A"/>
    <w:rsid w:val="004B77FD"/>
    <w:rsid w:val="004B7AF7"/>
    <w:rsid w:val="004B7FE9"/>
    <w:rsid w:val="004C00CB"/>
    <w:rsid w:val="004C0154"/>
    <w:rsid w:val="004C0398"/>
    <w:rsid w:val="004C07BE"/>
    <w:rsid w:val="004C08CA"/>
    <w:rsid w:val="004C099A"/>
    <w:rsid w:val="004C09C6"/>
    <w:rsid w:val="004C0BCC"/>
    <w:rsid w:val="004C0D29"/>
    <w:rsid w:val="004C0F23"/>
    <w:rsid w:val="004C0F2C"/>
    <w:rsid w:val="004C11D4"/>
    <w:rsid w:val="004C1355"/>
    <w:rsid w:val="004C1378"/>
    <w:rsid w:val="004C139A"/>
    <w:rsid w:val="004C1478"/>
    <w:rsid w:val="004C149C"/>
    <w:rsid w:val="004C1570"/>
    <w:rsid w:val="004C1630"/>
    <w:rsid w:val="004C197E"/>
    <w:rsid w:val="004C19F0"/>
    <w:rsid w:val="004C1B2F"/>
    <w:rsid w:val="004C1E68"/>
    <w:rsid w:val="004C1F08"/>
    <w:rsid w:val="004C1F19"/>
    <w:rsid w:val="004C1F20"/>
    <w:rsid w:val="004C1FBF"/>
    <w:rsid w:val="004C20DB"/>
    <w:rsid w:val="004C23BB"/>
    <w:rsid w:val="004C2429"/>
    <w:rsid w:val="004C243E"/>
    <w:rsid w:val="004C24FF"/>
    <w:rsid w:val="004C2565"/>
    <w:rsid w:val="004C2625"/>
    <w:rsid w:val="004C262A"/>
    <w:rsid w:val="004C26D9"/>
    <w:rsid w:val="004C26E6"/>
    <w:rsid w:val="004C26F1"/>
    <w:rsid w:val="004C296D"/>
    <w:rsid w:val="004C2989"/>
    <w:rsid w:val="004C29F4"/>
    <w:rsid w:val="004C2ACF"/>
    <w:rsid w:val="004C2B6D"/>
    <w:rsid w:val="004C2C62"/>
    <w:rsid w:val="004C2E05"/>
    <w:rsid w:val="004C31AB"/>
    <w:rsid w:val="004C3331"/>
    <w:rsid w:val="004C3702"/>
    <w:rsid w:val="004C3720"/>
    <w:rsid w:val="004C3948"/>
    <w:rsid w:val="004C3AD3"/>
    <w:rsid w:val="004C3B5C"/>
    <w:rsid w:val="004C3B5E"/>
    <w:rsid w:val="004C3B97"/>
    <w:rsid w:val="004C3BDF"/>
    <w:rsid w:val="004C3E09"/>
    <w:rsid w:val="004C44C2"/>
    <w:rsid w:val="004C4595"/>
    <w:rsid w:val="004C4692"/>
    <w:rsid w:val="004C47A3"/>
    <w:rsid w:val="004C4800"/>
    <w:rsid w:val="004C4815"/>
    <w:rsid w:val="004C4823"/>
    <w:rsid w:val="004C49C9"/>
    <w:rsid w:val="004C4A5A"/>
    <w:rsid w:val="004C4CE0"/>
    <w:rsid w:val="004C4EBA"/>
    <w:rsid w:val="004C509E"/>
    <w:rsid w:val="004C50A2"/>
    <w:rsid w:val="004C5161"/>
    <w:rsid w:val="004C5184"/>
    <w:rsid w:val="004C5243"/>
    <w:rsid w:val="004C5458"/>
    <w:rsid w:val="004C548F"/>
    <w:rsid w:val="004C5553"/>
    <w:rsid w:val="004C56E1"/>
    <w:rsid w:val="004C5701"/>
    <w:rsid w:val="004C5856"/>
    <w:rsid w:val="004C58AB"/>
    <w:rsid w:val="004C5978"/>
    <w:rsid w:val="004C5A03"/>
    <w:rsid w:val="004C5B7E"/>
    <w:rsid w:val="004C5BE3"/>
    <w:rsid w:val="004C5C20"/>
    <w:rsid w:val="004C5DD2"/>
    <w:rsid w:val="004C5DEB"/>
    <w:rsid w:val="004C5E97"/>
    <w:rsid w:val="004C604E"/>
    <w:rsid w:val="004C60A3"/>
    <w:rsid w:val="004C61E2"/>
    <w:rsid w:val="004C6519"/>
    <w:rsid w:val="004C6856"/>
    <w:rsid w:val="004C6879"/>
    <w:rsid w:val="004C689A"/>
    <w:rsid w:val="004C6903"/>
    <w:rsid w:val="004C6CB4"/>
    <w:rsid w:val="004C6F94"/>
    <w:rsid w:val="004C7012"/>
    <w:rsid w:val="004C707A"/>
    <w:rsid w:val="004C70B4"/>
    <w:rsid w:val="004C710F"/>
    <w:rsid w:val="004C71A7"/>
    <w:rsid w:val="004C71BA"/>
    <w:rsid w:val="004C72F9"/>
    <w:rsid w:val="004C73D1"/>
    <w:rsid w:val="004C7722"/>
    <w:rsid w:val="004C7799"/>
    <w:rsid w:val="004C78BF"/>
    <w:rsid w:val="004C7AB1"/>
    <w:rsid w:val="004C7ADF"/>
    <w:rsid w:val="004C7AE2"/>
    <w:rsid w:val="004C7C30"/>
    <w:rsid w:val="004C7EBC"/>
    <w:rsid w:val="004C7EC5"/>
    <w:rsid w:val="004D00AF"/>
    <w:rsid w:val="004D00EB"/>
    <w:rsid w:val="004D057D"/>
    <w:rsid w:val="004D0644"/>
    <w:rsid w:val="004D0881"/>
    <w:rsid w:val="004D0D6D"/>
    <w:rsid w:val="004D0E0B"/>
    <w:rsid w:val="004D0F85"/>
    <w:rsid w:val="004D128D"/>
    <w:rsid w:val="004D12A4"/>
    <w:rsid w:val="004D18AA"/>
    <w:rsid w:val="004D1910"/>
    <w:rsid w:val="004D1C2B"/>
    <w:rsid w:val="004D1CE3"/>
    <w:rsid w:val="004D1DF2"/>
    <w:rsid w:val="004D1E4B"/>
    <w:rsid w:val="004D1F9F"/>
    <w:rsid w:val="004D2082"/>
    <w:rsid w:val="004D21B9"/>
    <w:rsid w:val="004D2370"/>
    <w:rsid w:val="004D2585"/>
    <w:rsid w:val="004D270A"/>
    <w:rsid w:val="004D27DA"/>
    <w:rsid w:val="004D2879"/>
    <w:rsid w:val="004D2886"/>
    <w:rsid w:val="004D28D3"/>
    <w:rsid w:val="004D2A31"/>
    <w:rsid w:val="004D2A3C"/>
    <w:rsid w:val="004D2A97"/>
    <w:rsid w:val="004D2B69"/>
    <w:rsid w:val="004D2C03"/>
    <w:rsid w:val="004D2C75"/>
    <w:rsid w:val="004D2E82"/>
    <w:rsid w:val="004D2F0B"/>
    <w:rsid w:val="004D2FE2"/>
    <w:rsid w:val="004D2FFC"/>
    <w:rsid w:val="004D3086"/>
    <w:rsid w:val="004D3261"/>
    <w:rsid w:val="004D383E"/>
    <w:rsid w:val="004D38A6"/>
    <w:rsid w:val="004D38F3"/>
    <w:rsid w:val="004D39C0"/>
    <w:rsid w:val="004D39FE"/>
    <w:rsid w:val="004D3B99"/>
    <w:rsid w:val="004D3BBB"/>
    <w:rsid w:val="004D3D1D"/>
    <w:rsid w:val="004D3DB4"/>
    <w:rsid w:val="004D3E9C"/>
    <w:rsid w:val="004D3F4D"/>
    <w:rsid w:val="004D43E9"/>
    <w:rsid w:val="004D44B2"/>
    <w:rsid w:val="004D4550"/>
    <w:rsid w:val="004D478D"/>
    <w:rsid w:val="004D47B0"/>
    <w:rsid w:val="004D485E"/>
    <w:rsid w:val="004D48BB"/>
    <w:rsid w:val="004D4B3C"/>
    <w:rsid w:val="004D4B58"/>
    <w:rsid w:val="004D4B76"/>
    <w:rsid w:val="004D4CC7"/>
    <w:rsid w:val="004D4D03"/>
    <w:rsid w:val="004D4D6B"/>
    <w:rsid w:val="004D4EBA"/>
    <w:rsid w:val="004D4F98"/>
    <w:rsid w:val="004D4FF1"/>
    <w:rsid w:val="004D5099"/>
    <w:rsid w:val="004D52FB"/>
    <w:rsid w:val="004D5338"/>
    <w:rsid w:val="004D5409"/>
    <w:rsid w:val="004D569A"/>
    <w:rsid w:val="004D56F9"/>
    <w:rsid w:val="004D5707"/>
    <w:rsid w:val="004D573F"/>
    <w:rsid w:val="004D587E"/>
    <w:rsid w:val="004D5880"/>
    <w:rsid w:val="004D58E9"/>
    <w:rsid w:val="004D58F6"/>
    <w:rsid w:val="004D59D6"/>
    <w:rsid w:val="004D5B05"/>
    <w:rsid w:val="004D5CF5"/>
    <w:rsid w:val="004D5E40"/>
    <w:rsid w:val="004D5F00"/>
    <w:rsid w:val="004D6009"/>
    <w:rsid w:val="004D609B"/>
    <w:rsid w:val="004D6698"/>
    <w:rsid w:val="004D677A"/>
    <w:rsid w:val="004D677E"/>
    <w:rsid w:val="004D67FC"/>
    <w:rsid w:val="004D69A9"/>
    <w:rsid w:val="004D6AD0"/>
    <w:rsid w:val="004D6AE4"/>
    <w:rsid w:val="004D6B83"/>
    <w:rsid w:val="004D6D25"/>
    <w:rsid w:val="004D6D4B"/>
    <w:rsid w:val="004D6EFE"/>
    <w:rsid w:val="004D702D"/>
    <w:rsid w:val="004D70AD"/>
    <w:rsid w:val="004D7352"/>
    <w:rsid w:val="004D736F"/>
    <w:rsid w:val="004D74A1"/>
    <w:rsid w:val="004D7517"/>
    <w:rsid w:val="004D77F2"/>
    <w:rsid w:val="004D78DD"/>
    <w:rsid w:val="004D7ACF"/>
    <w:rsid w:val="004D7B7E"/>
    <w:rsid w:val="004D7BD9"/>
    <w:rsid w:val="004D7E54"/>
    <w:rsid w:val="004D7E77"/>
    <w:rsid w:val="004D7F87"/>
    <w:rsid w:val="004E0094"/>
    <w:rsid w:val="004E00AD"/>
    <w:rsid w:val="004E00B4"/>
    <w:rsid w:val="004E0110"/>
    <w:rsid w:val="004E0167"/>
    <w:rsid w:val="004E01CD"/>
    <w:rsid w:val="004E026B"/>
    <w:rsid w:val="004E0301"/>
    <w:rsid w:val="004E0349"/>
    <w:rsid w:val="004E041A"/>
    <w:rsid w:val="004E0519"/>
    <w:rsid w:val="004E0627"/>
    <w:rsid w:val="004E0692"/>
    <w:rsid w:val="004E06C1"/>
    <w:rsid w:val="004E06DF"/>
    <w:rsid w:val="004E0824"/>
    <w:rsid w:val="004E09A6"/>
    <w:rsid w:val="004E0A72"/>
    <w:rsid w:val="004E0F1B"/>
    <w:rsid w:val="004E1033"/>
    <w:rsid w:val="004E1069"/>
    <w:rsid w:val="004E10EC"/>
    <w:rsid w:val="004E12C2"/>
    <w:rsid w:val="004E14A4"/>
    <w:rsid w:val="004E1538"/>
    <w:rsid w:val="004E15DE"/>
    <w:rsid w:val="004E16A3"/>
    <w:rsid w:val="004E16D2"/>
    <w:rsid w:val="004E172D"/>
    <w:rsid w:val="004E191E"/>
    <w:rsid w:val="004E1993"/>
    <w:rsid w:val="004E1B76"/>
    <w:rsid w:val="004E1BA1"/>
    <w:rsid w:val="004E1E77"/>
    <w:rsid w:val="004E2005"/>
    <w:rsid w:val="004E21A4"/>
    <w:rsid w:val="004E22C5"/>
    <w:rsid w:val="004E22CB"/>
    <w:rsid w:val="004E2554"/>
    <w:rsid w:val="004E275A"/>
    <w:rsid w:val="004E2761"/>
    <w:rsid w:val="004E27D4"/>
    <w:rsid w:val="004E2976"/>
    <w:rsid w:val="004E2C1D"/>
    <w:rsid w:val="004E2C8B"/>
    <w:rsid w:val="004E2DA8"/>
    <w:rsid w:val="004E2DE2"/>
    <w:rsid w:val="004E3131"/>
    <w:rsid w:val="004E34F0"/>
    <w:rsid w:val="004E355F"/>
    <w:rsid w:val="004E3599"/>
    <w:rsid w:val="004E3815"/>
    <w:rsid w:val="004E394B"/>
    <w:rsid w:val="004E3A0F"/>
    <w:rsid w:val="004E3A96"/>
    <w:rsid w:val="004E3ADB"/>
    <w:rsid w:val="004E3BF9"/>
    <w:rsid w:val="004E3C8A"/>
    <w:rsid w:val="004E3ED2"/>
    <w:rsid w:val="004E3EFE"/>
    <w:rsid w:val="004E3FD5"/>
    <w:rsid w:val="004E4323"/>
    <w:rsid w:val="004E4359"/>
    <w:rsid w:val="004E4453"/>
    <w:rsid w:val="004E4593"/>
    <w:rsid w:val="004E467D"/>
    <w:rsid w:val="004E48C5"/>
    <w:rsid w:val="004E4909"/>
    <w:rsid w:val="004E498B"/>
    <w:rsid w:val="004E4B12"/>
    <w:rsid w:val="004E5023"/>
    <w:rsid w:val="004E51B8"/>
    <w:rsid w:val="004E5220"/>
    <w:rsid w:val="004E527C"/>
    <w:rsid w:val="004E55E2"/>
    <w:rsid w:val="004E55F3"/>
    <w:rsid w:val="004E5836"/>
    <w:rsid w:val="004E5B5F"/>
    <w:rsid w:val="004E5C2A"/>
    <w:rsid w:val="004E6043"/>
    <w:rsid w:val="004E6083"/>
    <w:rsid w:val="004E635E"/>
    <w:rsid w:val="004E6518"/>
    <w:rsid w:val="004E655E"/>
    <w:rsid w:val="004E659C"/>
    <w:rsid w:val="004E6692"/>
    <w:rsid w:val="004E66C5"/>
    <w:rsid w:val="004E6714"/>
    <w:rsid w:val="004E6859"/>
    <w:rsid w:val="004E69DB"/>
    <w:rsid w:val="004E6CC4"/>
    <w:rsid w:val="004E6D9E"/>
    <w:rsid w:val="004E6E14"/>
    <w:rsid w:val="004E7082"/>
    <w:rsid w:val="004E7163"/>
    <w:rsid w:val="004E7351"/>
    <w:rsid w:val="004E747F"/>
    <w:rsid w:val="004E75BE"/>
    <w:rsid w:val="004E75F1"/>
    <w:rsid w:val="004E76B8"/>
    <w:rsid w:val="004E770C"/>
    <w:rsid w:val="004E7A6E"/>
    <w:rsid w:val="004E7C92"/>
    <w:rsid w:val="004E7D81"/>
    <w:rsid w:val="004E7E07"/>
    <w:rsid w:val="004F0052"/>
    <w:rsid w:val="004F03BF"/>
    <w:rsid w:val="004F04A5"/>
    <w:rsid w:val="004F05C0"/>
    <w:rsid w:val="004F0624"/>
    <w:rsid w:val="004F070A"/>
    <w:rsid w:val="004F0B1F"/>
    <w:rsid w:val="004F0B34"/>
    <w:rsid w:val="004F0CBA"/>
    <w:rsid w:val="004F0DA5"/>
    <w:rsid w:val="004F0E96"/>
    <w:rsid w:val="004F0F31"/>
    <w:rsid w:val="004F1048"/>
    <w:rsid w:val="004F105A"/>
    <w:rsid w:val="004F105B"/>
    <w:rsid w:val="004F1122"/>
    <w:rsid w:val="004F1157"/>
    <w:rsid w:val="004F12C3"/>
    <w:rsid w:val="004F1374"/>
    <w:rsid w:val="004F14C9"/>
    <w:rsid w:val="004F15D9"/>
    <w:rsid w:val="004F1905"/>
    <w:rsid w:val="004F19AF"/>
    <w:rsid w:val="004F19E9"/>
    <w:rsid w:val="004F1B2E"/>
    <w:rsid w:val="004F1B66"/>
    <w:rsid w:val="004F1E89"/>
    <w:rsid w:val="004F1F38"/>
    <w:rsid w:val="004F20D0"/>
    <w:rsid w:val="004F2185"/>
    <w:rsid w:val="004F21A9"/>
    <w:rsid w:val="004F22FD"/>
    <w:rsid w:val="004F2311"/>
    <w:rsid w:val="004F233F"/>
    <w:rsid w:val="004F23C1"/>
    <w:rsid w:val="004F248D"/>
    <w:rsid w:val="004F256D"/>
    <w:rsid w:val="004F264F"/>
    <w:rsid w:val="004F28D4"/>
    <w:rsid w:val="004F2C19"/>
    <w:rsid w:val="004F2DA4"/>
    <w:rsid w:val="004F2DF1"/>
    <w:rsid w:val="004F2E51"/>
    <w:rsid w:val="004F2EBB"/>
    <w:rsid w:val="004F2F2A"/>
    <w:rsid w:val="004F308D"/>
    <w:rsid w:val="004F3421"/>
    <w:rsid w:val="004F3453"/>
    <w:rsid w:val="004F346F"/>
    <w:rsid w:val="004F35B7"/>
    <w:rsid w:val="004F368B"/>
    <w:rsid w:val="004F3700"/>
    <w:rsid w:val="004F39BA"/>
    <w:rsid w:val="004F3A16"/>
    <w:rsid w:val="004F3A1F"/>
    <w:rsid w:val="004F3FDE"/>
    <w:rsid w:val="004F4003"/>
    <w:rsid w:val="004F41E4"/>
    <w:rsid w:val="004F4205"/>
    <w:rsid w:val="004F43A1"/>
    <w:rsid w:val="004F43B4"/>
    <w:rsid w:val="004F43C8"/>
    <w:rsid w:val="004F453C"/>
    <w:rsid w:val="004F4618"/>
    <w:rsid w:val="004F48E1"/>
    <w:rsid w:val="004F49EB"/>
    <w:rsid w:val="004F4C4A"/>
    <w:rsid w:val="004F4C8D"/>
    <w:rsid w:val="004F4DB2"/>
    <w:rsid w:val="004F4F7F"/>
    <w:rsid w:val="004F5040"/>
    <w:rsid w:val="004F5110"/>
    <w:rsid w:val="004F5131"/>
    <w:rsid w:val="004F54B8"/>
    <w:rsid w:val="004F55E7"/>
    <w:rsid w:val="004F575A"/>
    <w:rsid w:val="004F5B5C"/>
    <w:rsid w:val="004F5C18"/>
    <w:rsid w:val="004F5FBE"/>
    <w:rsid w:val="004F600C"/>
    <w:rsid w:val="004F6162"/>
    <w:rsid w:val="004F620C"/>
    <w:rsid w:val="004F63EA"/>
    <w:rsid w:val="004F6A57"/>
    <w:rsid w:val="004F6A5A"/>
    <w:rsid w:val="004F6AD5"/>
    <w:rsid w:val="004F6B58"/>
    <w:rsid w:val="004F6B8E"/>
    <w:rsid w:val="004F6D2A"/>
    <w:rsid w:val="004F6DAE"/>
    <w:rsid w:val="004F70A6"/>
    <w:rsid w:val="004F7136"/>
    <w:rsid w:val="004F7148"/>
    <w:rsid w:val="004F7254"/>
    <w:rsid w:val="004F743B"/>
    <w:rsid w:val="004F7486"/>
    <w:rsid w:val="004F74E3"/>
    <w:rsid w:val="004F755B"/>
    <w:rsid w:val="004F77C6"/>
    <w:rsid w:val="004F789F"/>
    <w:rsid w:val="004F797D"/>
    <w:rsid w:val="004F7B5E"/>
    <w:rsid w:val="004F7D14"/>
    <w:rsid w:val="004F7D23"/>
    <w:rsid w:val="004F7E07"/>
    <w:rsid w:val="00500007"/>
    <w:rsid w:val="00500128"/>
    <w:rsid w:val="0050016D"/>
    <w:rsid w:val="005001DF"/>
    <w:rsid w:val="005002C8"/>
    <w:rsid w:val="005003A6"/>
    <w:rsid w:val="005003EE"/>
    <w:rsid w:val="00500481"/>
    <w:rsid w:val="0050059C"/>
    <w:rsid w:val="00500814"/>
    <w:rsid w:val="00500991"/>
    <w:rsid w:val="00500B7B"/>
    <w:rsid w:val="00500B7E"/>
    <w:rsid w:val="00500B9D"/>
    <w:rsid w:val="00500C95"/>
    <w:rsid w:val="00500D79"/>
    <w:rsid w:val="00500EFF"/>
    <w:rsid w:val="00500F27"/>
    <w:rsid w:val="00500F36"/>
    <w:rsid w:val="0050119C"/>
    <w:rsid w:val="00501425"/>
    <w:rsid w:val="005015BB"/>
    <w:rsid w:val="0050170B"/>
    <w:rsid w:val="00501756"/>
    <w:rsid w:val="005017E6"/>
    <w:rsid w:val="0050183F"/>
    <w:rsid w:val="00501B02"/>
    <w:rsid w:val="00501B4F"/>
    <w:rsid w:val="00501CB8"/>
    <w:rsid w:val="00501CFC"/>
    <w:rsid w:val="00501D00"/>
    <w:rsid w:val="00501E16"/>
    <w:rsid w:val="00501E94"/>
    <w:rsid w:val="00501F1A"/>
    <w:rsid w:val="0050208D"/>
    <w:rsid w:val="0050217A"/>
    <w:rsid w:val="0050247F"/>
    <w:rsid w:val="00502804"/>
    <w:rsid w:val="00502883"/>
    <w:rsid w:val="00502C20"/>
    <w:rsid w:val="00502C39"/>
    <w:rsid w:val="005030A1"/>
    <w:rsid w:val="00503369"/>
    <w:rsid w:val="00503559"/>
    <w:rsid w:val="00503658"/>
    <w:rsid w:val="0050368F"/>
    <w:rsid w:val="00503788"/>
    <w:rsid w:val="00503790"/>
    <w:rsid w:val="00503838"/>
    <w:rsid w:val="005038FA"/>
    <w:rsid w:val="00503D07"/>
    <w:rsid w:val="00503D6F"/>
    <w:rsid w:val="00503F4A"/>
    <w:rsid w:val="00504227"/>
    <w:rsid w:val="005042DB"/>
    <w:rsid w:val="00504489"/>
    <w:rsid w:val="005046A3"/>
    <w:rsid w:val="00504782"/>
    <w:rsid w:val="00504791"/>
    <w:rsid w:val="005048CD"/>
    <w:rsid w:val="005048EC"/>
    <w:rsid w:val="00504928"/>
    <w:rsid w:val="00504993"/>
    <w:rsid w:val="005049E7"/>
    <w:rsid w:val="00504A22"/>
    <w:rsid w:val="00504AE2"/>
    <w:rsid w:val="00504C1D"/>
    <w:rsid w:val="00504CDE"/>
    <w:rsid w:val="00504D03"/>
    <w:rsid w:val="00504D81"/>
    <w:rsid w:val="00504FD0"/>
    <w:rsid w:val="00505024"/>
    <w:rsid w:val="00505140"/>
    <w:rsid w:val="00505625"/>
    <w:rsid w:val="00505819"/>
    <w:rsid w:val="005058BD"/>
    <w:rsid w:val="00505919"/>
    <w:rsid w:val="005059CC"/>
    <w:rsid w:val="00505A6F"/>
    <w:rsid w:val="00505C71"/>
    <w:rsid w:val="00505C76"/>
    <w:rsid w:val="00505E50"/>
    <w:rsid w:val="00505E89"/>
    <w:rsid w:val="00505FA1"/>
    <w:rsid w:val="00505FFD"/>
    <w:rsid w:val="005060A3"/>
    <w:rsid w:val="005060C8"/>
    <w:rsid w:val="00506258"/>
    <w:rsid w:val="0050662C"/>
    <w:rsid w:val="00506678"/>
    <w:rsid w:val="0050682B"/>
    <w:rsid w:val="00506A3D"/>
    <w:rsid w:val="00506A42"/>
    <w:rsid w:val="00506B44"/>
    <w:rsid w:val="00506C33"/>
    <w:rsid w:val="00506DEA"/>
    <w:rsid w:val="00506E5A"/>
    <w:rsid w:val="005072D0"/>
    <w:rsid w:val="005072EA"/>
    <w:rsid w:val="005072F4"/>
    <w:rsid w:val="005073A9"/>
    <w:rsid w:val="0050743C"/>
    <w:rsid w:val="00507465"/>
    <w:rsid w:val="0050757C"/>
    <w:rsid w:val="005077AB"/>
    <w:rsid w:val="005077C9"/>
    <w:rsid w:val="00507A3F"/>
    <w:rsid w:val="00507B7A"/>
    <w:rsid w:val="00507D49"/>
    <w:rsid w:val="0051010C"/>
    <w:rsid w:val="005102E1"/>
    <w:rsid w:val="00510382"/>
    <w:rsid w:val="0051055C"/>
    <w:rsid w:val="005106E6"/>
    <w:rsid w:val="00510778"/>
    <w:rsid w:val="005109EE"/>
    <w:rsid w:val="00510AB9"/>
    <w:rsid w:val="00510D17"/>
    <w:rsid w:val="00510ED9"/>
    <w:rsid w:val="0051105F"/>
    <w:rsid w:val="005110B9"/>
    <w:rsid w:val="00511159"/>
    <w:rsid w:val="005112E2"/>
    <w:rsid w:val="005112F3"/>
    <w:rsid w:val="0051141D"/>
    <w:rsid w:val="00511697"/>
    <w:rsid w:val="005116E2"/>
    <w:rsid w:val="005116FA"/>
    <w:rsid w:val="00511A3F"/>
    <w:rsid w:val="00511BA9"/>
    <w:rsid w:val="00511C19"/>
    <w:rsid w:val="00511C65"/>
    <w:rsid w:val="00511CAE"/>
    <w:rsid w:val="00511E37"/>
    <w:rsid w:val="00511F83"/>
    <w:rsid w:val="00512073"/>
    <w:rsid w:val="005120F8"/>
    <w:rsid w:val="00512127"/>
    <w:rsid w:val="0051247C"/>
    <w:rsid w:val="00512498"/>
    <w:rsid w:val="0051261E"/>
    <w:rsid w:val="0051268E"/>
    <w:rsid w:val="005127C9"/>
    <w:rsid w:val="00512851"/>
    <w:rsid w:val="005128B6"/>
    <w:rsid w:val="00512E1D"/>
    <w:rsid w:val="00513092"/>
    <w:rsid w:val="00513206"/>
    <w:rsid w:val="0051326E"/>
    <w:rsid w:val="005132AB"/>
    <w:rsid w:val="005132BB"/>
    <w:rsid w:val="005132F0"/>
    <w:rsid w:val="00513539"/>
    <w:rsid w:val="00513675"/>
    <w:rsid w:val="00513749"/>
    <w:rsid w:val="00513A34"/>
    <w:rsid w:val="00513B72"/>
    <w:rsid w:val="00513E97"/>
    <w:rsid w:val="00513ECB"/>
    <w:rsid w:val="00513F72"/>
    <w:rsid w:val="00514095"/>
    <w:rsid w:val="0051443B"/>
    <w:rsid w:val="00514449"/>
    <w:rsid w:val="0051444E"/>
    <w:rsid w:val="005146AF"/>
    <w:rsid w:val="005146DB"/>
    <w:rsid w:val="0051496A"/>
    <w:rsid w:val="00514A35"/>
    <w:rsid w:val="00514AD6"/>
    <w:rsid w:val="00514ADD"/>
    <w:rsid w:val="00514ED8"/>
    <w:rsid w:val="005150DB"/>
    <w:rsid w:val="0051557A"/>
    <w:rsid w:val="005156AE"/>
    <w:rsid w:val="00515736"/>
    <w:rsid w:val="0051584D"/>
    <w:rsid w:val="00515884"/>
    <w:rsid w:val="00515912"/>
    <w:rsid w:val="00515963"/>
    <w:rsid w:val="00515B5E"/>
    <w:rsid w:val="00515D54"/>
    <w:rsid w:val="00515E41"/>
    <w:rsid w:val="00515F47"/>
    <w:rsid w:val="00515F90"/>
    <w:rsid w:val="0051615E"/>
    <w:rsid w:val="00516206"/>
    <w:rsid w:val="0051624A"/>
    <w:rsid w:val="00516283"/>
    <w:rsid w:val="005164B6"/>
    <w:rsid w:val="005164E8"/>
    <w:rsid w:val="0051650F"/>
    <w:rsid w:val="0051657F"/>
    <w:rsid w:val="00516869"/>
    <w:rsid w:val="005168CC"/>
    <w:rsid w:val="00516922"/>
    <w:rsid w:val="005169FF"/>
    <w:rsid w:val="00516B94"/>
    <w:rsid w:val="00516CCB"/>
    <w:rsid w:val="00516E63"/>
    <w:rsid w:val="00516E9B"/>
    <w:rsid w:val="00516F28"/>
    <w:rsid w:val="005170EB"/>
    <w:rsid w:val="0051723B"/>
    <w:rsid w:val="00517314"/>
    <w:rsid w:val="00517320"/>
    <w:rsid w:val="005173A2"/>
    <w:rsid w:val="005176E5"/>
    <w:rsid w:val="005176F1"/>
    <w:rsid w:val="0051772B"/>
    <w:rsid w:val="005179F3"/>
    <w:rsid w:val="00517B54"/>
    <w:rsid w:val="00517BFA"/>
    <w:rsid w:val="00517D02"/>
    <w:rsid w:val="00517F1E"/>
    <w:rsid w:val="0052013A"/>
    <w:rsid w:val="005203D9"/>
    <w:rsid w:val="00520625"/>
    <w:rsid w:val="005206A7"/>
    <w:rsid w:val="00520786"/>
    <w:rsid w:val="005209B1"/>
    <w:rsid w:val="00520A82"/>
    <w:rsid w:val="00520B25"/>
    <w:rsid w:val="00520BF4"/>
    <w:rsid w:val="00520CA9"/>
    <w:rsid w:val="00520D19"/>
    <w:rsid w:val="00520D57"/>
    <w:rsid w:val="00520D8E"/>
    <w:rsid w:val="00520E38"/>
    <w:rsid w:val="00521301"/>
    <w:rsid w:val="00521521"/>
    <w:rsid w:val="00521574"/>
    <w:rsid w:val="00521636"/>
    <w:rsid w:val="0052164F"/>
    <w:rsid w:val="00521666"/>
    <w:rsid w:val="005216B9"/>
    <w:rsid w:val="005216C8"/>
    <w:rsid w:val="005216E2"/>
    <w:rsid w:val="005218BA"/>
    <w:rsid w:val="005219A7"/>
    <w:rsid w:val="005219F8"/>
    <w:rsid w:val="00521A30"/>
    <w:rsid w:val="00521B01"/>
    <w:rsid w:val="00521C9A"/>
    <w:rsid w:val="00521CA7"/>
    <w:rsid w:val="00521D7D"/>
    <w:rsid w:val="00521EE6"/>
    <w:rsid w:val="00522499"/>
    <w:rsid w:val="005225C4"/>
    <w:rsid w:val="00522734"/>
    <w:rsid w:val="00522962"/>
    <w:rsid w:val="005229CE"/>
    <w:rsid w:val="005229D8"/>
    <w:rsid w:val="00522B16"/>
    <w:rsid w:val="00522B6D"/>
    <w:rsid w:val="00522BC9"/>
    <w:rsid w:val="00522DE1"/>
    <w:rsid w:val="00522E68"/>
    <w:rsid w:val="00522EE9"/>
    <w:rsid w:val="00523173"/>
    <w:rsid w:val="005231F5"/>
    <w:rsid w:val="005232BA"/>
    <w:rsid w:val="0052343D"/>
    <w:rsid w:val="0052374A"/>
    <w:rsid w:val="00523953"/>
    <w:rsid w:val="00523A1F"/>
    <w:rsid w:val="00523AAD"/>
    <w:rsid w:val="00523C10"/>
    <w:rsid w:val="00523D31"/>
    <w:rsid w:val="00523E3A"/>
    <w:rsid w:val="00523E48"/>
    <w:rsid w:val="005240BB"/>
    <w:rsid w:val="00524141"/>
    <w:rsid w:val="00524196"/>
    <w:rsid w:val="0052429E"/>
    <w:rsid w:val="0052430A"/>
    <w:rsid w:val="00524339"/>
    <w:rsid w:val="00524408"/>
    <w:rsid w:val="00524550"/>
    <w:rsid w:val="0052463D"/>
    <w:rsid w:val="0052467B"/>
    <w:rsid w:val="00524711"/>
    <w:rsid w:val="0052472B"/>
    <w:rsid w:val="0052483B"/>
    <w:rsid w:val="005248C4"/>
    <w:rsid w:val="005249E6"/>
    <w:rsid w:val="00524A01"/>
    <w:rsid w:val="00524BB6"/>
    <w:rsid w:val="00524BCF"/>
    <w:rsid w:val="00524BD0"/>
    <w:rsid w:val="00524E59"/>
    <w:rsid w:val="00524FA6"/>
    <w:rsid w:val="00524FC0"/>
    <w:rsid w:val="00525006"/>
    <w:rsid w:val="005250D6"/>
    <w:rsid w:val="0052515E"/>
    <w:rsid w:val="005251CD"/>
    <w:rsid w:val="005255E8"/>
    <w:rsid w:val="00525649"/>
    <w:rsid w:val="00525850"/>
    <w:rsid w:val="0052588E"/>
    <w:rsid w:val="005258DD"/>
    <w:rsid w:val="0052596A"/>
    <w:rsid w:val="00525CEB"/>
    <w:rsid w:val="00525D6A"/>
    <w:rsid w:val="00525DB7"/>
    <w:rsid w:val="00526079"/>
    <w:rsid w:val="005262A7"/>
    <w:rsid w:val="0052639B"/>
    <w:rsid w:val="005264E8"/>
    <w:rsid w:val="00526563"/>
    <w:rsid w:val="005265CE"/>
    <w:rsid w:val="00526840"/>
    <w:rsid w:val="005268C3"/>
    <w:rsid w:val="00526A0D"/>
    <w:rsid w:val="00526C69"/>
    <w:rsid w:val="00526F5F"/>
    <w:rsid w:val="00527012"/>
    <w:rsid w:val="00527082"/>
    <w:rsid w:val="0052736B"/>
    <w:rsid w:val="00527388"/>
    <w:rsid w:val="005274B0"/>
    <w:rsid w:val="005274B5"/>
    <w:rsid w:val="00527604"/>
    <w:rsid w:val="0052772D"/>
    <w:rsid w:val="00527730"/>
    <w:rsid w:val="00527865"/>
    <w:rsid w:val="00527957"/>
    <w:rsid w:val="005279CE"/>
    <w:rsid w:val="00527A74"/>
    <w:rsid w:val="00527B94"/>
    <w:rsid w:val="00527BE6"/>
    <w:rsid w:val="00527CEA"/>
    <w:rsid w:val="00527E9E"/>
    <w:rsid w:val="00527FAD"/>
    <w:rsid w:val="005302AB"/>
    <w:rsid w:val="00530311"/>
    <w:rsid w:val="005303F4"/>
    <w:rsid w:val="005305B7"/>
    <w:rsid w:val="005305E8"/>
    <w:rsid w:val="00530698"/>
    <w:rsid w:val="005308D6"/>
    <w:rsid w:val="005308FA"/>
    <w:rsid w:val="00530951"/>
    <w:rsid w:val="005309B5"/>
    <w:rsid w:val="00530AAF"/>
    <w:rsid w:val="00530DA3"/>
    <w:rsid w:val="005311BD"/>
    <w:rsid w:val="0053124C"/>
    <w:rsid w:val="0053129E"/>
    <w:rsid w:val="0053139A"/>
    <w:rsid w:val="005313B7"/>
    <w:rsid w:val="005315E7"/>
    <w:rsid w:val="0053168D"/>
    <w:rsid w:val="0053168E"/>
    <w:rsid w:val="005316DA"/>
    <w:rsid w:val="00531879"/>
    <w:rsid w:val="005318BA"/>
    <w:rsid w:val="0053193D"/>
    <w:rsid w:val="0053196B"/>
    <w:rsid w:val="00531AC4"/>
    <w:rsid w:val="00531B26"/>
    <w:rsid w:val="00531B66"/>
    <w:rsid w:val="00531B80"/>
    <w:rsid w:val="00531CC0"/>
    <w:rsid w:val="00531E4F"/>
    <w:rsid w:val="00531FA6"/>
    <w:rsid w:val="0053200C"/>
    <w:rsid w:val="00532021"/>
    <w:rsid w:val="00532140"/>
    <w:rsid w:val="00532261"/>
    <w:rsid w:val="005323AA"/>
    <w:rsid w:val="005324A3"/>
    <w:rsid w:val="0053263A"/>
    <w:rsid w:val="0053264E"/>
    <w:rsid w:val="00532666"/>
    <w:rsid w:val="0053271E"/>
    <w:rsid w:val="00532A85"/>
    <w:rsid w:val="00532D79"/>
    <w:rsid w:val="00532E51"/>
    <w:rsid w:val="00532F0F"/>
    <w:rsid w:val="00532F2C"/>
    <w:rsid w:val="0053302D"/>
    <w:rsid w:val="00533061"/>
    <w:rsid w:val="00533504"/>
    <w:rsid w:val="00533587"/>
    <w:rsid w:val="0053379C"/>
    <w:rsid w:val="0053381A"/>
    <w:rsid w:val="00533AA9"/>
    <w:rsid w:val="00533B79"/>
    <w:rsid w:val="00533E37"/>
    <w:rsid w:val="00533EF0"/>
    <w:rsid w:val="00533F52"/>
    <w:rsid w:val="00534048"/>
    <w:rsid w:val="00534092"/>
    <w:rsid w:val="00534264"/>
    <w:rsid w:val="00534368"/>
    <w:rsid w:val="005343D1"/>
    <w:rsid w:val="00534482"/>
    <w:rsid w:val="00534607"/>
    <w:rsid w:val="00534728"/>
    <w:rsid w:val="00534756"/>
    <w:rsid w:val="00534804"/>
    <w:rsid w:val="005348C2"/>
    <w:rsid w:val="00534956"/>
    <w:rsid w:val="00534987"/>
    <w:rsid w:val="00534BED"/>
    <w:rsid w:val="00534EDC"/>
    <w:rsid w:val="00534F21"/>
    <w:rsid w:val="00534F25"/>
    <w:rsid w:val="00534F7F"/>
    <w:rsid w:val="00535112"/>
    <w:rsid w:val="00535163"/>
    <w:rsid w:val="005352B3"/>
    <w:rsid w:val="00535318"/>
    <w:rsid w:val="0053535D"/>
    <w:rsid w:val="00535455"/>
    <w:rsid w:val="005355BF"/>
    <w:rsid w:val="00535889"/>
    <w:rsid w:val="0053596A"/>
    <w:rsid w:val="00535A25"/>
    <w:rsid w:val="00535AF1"/>
    <w:rsid w:val="00535B93"/>
    <w:rsid w:val="00535BD6"/>
    <w:rsid w:val="00535C3E"/>
    <w:rsid w:val="00535DC8"/>
    <w:rsid w:val="00535E98"/>
    <w:rsid w:val="005361D0"/>
    <w:rsid w:val="00536509"/>
    <w:rsid w:val="00536514"/>
    <w:rsid w:val="00536556"/>
    <w:rsid w:val="005365A4"/>
    <w:rsid w:val="00536627"/>
    <w:rsid w:val="00536829"/>
    <w:rsid w:val="0053686F"/>
    <w:rsid w:val="00536913"/>
    <w:rsid w:val="00536ADC"/>
    <w:rsid w:val="00536B9C"/>
    <w:rsid w:val="00536BBF"/>
    <w:rsid w:val="00536BD9"/>
    <w:rsid w:val="00536BDF"/>
    <w:rsid w:val="00536F15"/>
    <w:rsid w:val="00536FBD"/>
    <w:rsid w:val="00536FC9"/>
    <w:rsid w:val="005370C7"/>
    <w:rsid w:val="00537169"/>
    <w:rsid w:val="005372FA"/>
    <w:rsid w:val="00537370"/>
    <w:rsid w:val="005374B8"/>
    <w:rsid w:val="0053751E"/>
    <w:rsid w:val="0053754F"/>
    <w:rsid w:val="00537601"/>
    <w:rsid w:val="005377B5"/>
    <w:rsid w:val="005377CB"/>
    <w:rsid w:val="005377E7"/>
    <w:rsid w:val="00537893"/>
    <w:rsid w:val="005378E3"/>
    <w:rsid w:val="00537A33"/>
    <w:rsid w:val="00537AFA"/>
    <w:rsid w:val="00537C54"/>
    <w:rsid w:val="00537CD8"/>
    <w:rsid w:val="0054034E"/>
    <w:rsid w:val="005403AD"/>
    <w:rsid w:val="00540457"/>
    <w:rsid w:val="00540464"/>
    <w:rsid w:val="005404AC"/>
    <w:rsid w:val="00540776"/>
    <w:rsid w:val="0054082D"/>
    <w:rsid w:val="005408B5"/>
    <w:rsid w:val="00540956"/>
    <w:rsid w:val="0054095C"/>
    <w:rsid w:val="005409A2"/>
    <w:rsid w:val="00540B6F"/>
    <w:rsid w:val="00540BB3"/>
    <w:rsid w:val="00540E47"/>
    <w:rsid w:val="0054118A"/>
    <w:rsid w:val="005411B8"/>
    <w:rsid w:val="005413D1"/>
    <w:rsid w:val="00541424"/>
    <w:rsid w:val="005414CC"/>
    <w:rsid w:val="00541510"/>
    <w:rsid w:val="00541640"/>
    <w:rsid w:val="005417D9"/>
    <w:rsid w:val="005418CF"/>
    <w:rsid w:val="00541B10"/>
    <w:rsid w:val="00541B50"/>
    <w:rsid w:val="00541BE7"/>
    <w:rsid w:val="00541BFC"/>
    <w:rsid w:val="00541BFE"/>
    <w:rsid w:val="00541E59"/>
    <w:rsid w:val="00541EDE"/>
    <w:rsid w:val="00541F53"/>
    <w:rsid w:val="00541F63"/>
    <w:rsid w:val="00542049"/>
    <w:rsid w:val="0054206E"/>
    <w:rsid w:val="005421C3"/>
    <w:rsid w:val="00542361"/>
    <w:rsid w:val="005423A5"/>
    <w:rsid w:val="0054254A"/>
    <w:rsid w:val="00542568"/>
    <w:rsid w:val="0054289A"/>
    <w:rsid w:val="00542CB2"/>
    <w:rsid w:val="00542D3F"/>
    <w:rsid w:val="00542E29"/>
    <w:rsid w:val="00542EA1"/>
    <w:rsid w:val="00542FAC"/>
    <w:rsid w:val="00542FF1"/>
    <w:rsid w:val="005431F6"/>
    <w:rsid w:val="005432B8"/>
    <w:rsid w:val="005432E2"/>
    <w:rsid w:val="005432F0"/>
    <w:rsid w:val="0054337B"/>
    <w:rsid w:val="00543436"/>
    <w:rsid w:val="0054378B"/>
    <w:rsid w:val="00543884"/>
    <w:rsid w:val="005438C9"/>
    <w:rsid w:val="0054396B"/>
    <w:rsid w:val="00543BA2"/>
    <w:rsid w:val="00543C0E"/>
    <w:rsid w:val="00543D8D"/>
    <w:rsid w:val="00543E37"/>
    <w:rsid w:val="00543E78"/>
    <w:rsid w:val="00543E8B"/>
    <w:rsid w:val="00543F41"/>
    <w:rsid w:val="00543FF1"/>
    <w:rsid w:val="005440BB"/>
    <w:rsid w:val="00544329"/>
    <w:rsid w:val="005444FE"/>
    <w:rsid w:val="0054455E"/>
    <w:rsid w:val="00544774"/>
    <w:rsid w:val="00544819"/>
    <w:rsid w:val="0054490A"/>
    <w:rsid w:val="00544933"/>
    <w:rsid w:val="005449D7"/>
    <w:rsid w:val="00544C51"/>
    <w:rsid w:val="00544DA3"/>
    <w:rsid w:val="00544EFF"/>
    <w:rsid w:val="00544FA5"/>
    <w:rsid w:val="00544FDC"/>
    <w:rsid w:val="0054500F"/>
    <w:rsid w:val="005452B2"/>
    <w:rsid w:val="005453B6"/>
    <w:rsid w:val="00545478"/>
    <w:rsid w:val="005454DB"/>
    <w:rsid w:val="00545512"/>
    <w:rsid w:val="005455E3"/>
    <w:rsid w:val="00545660"/>
    <w:rsid w:val="00545741"/>
    <w:rsid w:val="005458A1"/>
    <w:rsid w:val="005459EA"/>
    <w:rsid w:val="00545B72"/>
    <w:rsid w:val="00545BD4"/>
    <w:rsid w:val="00545CA2"/>
    <w:rsid w:val="00545F7C"/>
    <w:rsid w:val="00546190"/>
    <w:rsid w:val="00546478"/>
    <w:rsid w:val="00546729"/>
    <w:rsid w:val="005467E7"/>
    <w:rsid w:val="005469E5"/>
    <w:rsid w:val="00546AB8"/>
    <w:rsid w:val="00546C1D"/>
    <w:rsid w:val="00546CA5"/>
    <w:rsid w:val="00546CD0"/>
    <w:rsid w:val="00546DB6"/>
    <w:rsid w:val="00546E55"/>
    <w:rsid w:val="00546E5C"/>
    <w:rsid w:val="00546F2F"/>
    <w:rsid w:val="0054712D"/>
    <w:rsid w:val="005471C2"/>
    <w:rsid w:val="005471CE"/>
    <w:rsid w:val="005473F7"/>
    <w:rsid w:val="00547586"/>
    <w:rsid w:val="005475F8"/>
    <w:rsid w:val="00547645"/>
    <w:rsid w:val="0054774B"/>
    <w:rsid w:val="00547830"/>
    <w:rsid w:val="005478B0"/>
    <w:rsid w:val="005479D0"/>
    <w:rsid w:val="00547ABD"/>
    <w:rsid w:val="00547ADC"/>
    <w:rsid w:val="00547C0D"/>
    <w:rsid w:val="00547C49"/>
    <w:rsid w:val="00547CDB"/>
    <w:rsid w:val="00547E0C"/>
    <w:rsid w:val="005500AD"/>
    <w:rsid w:val="005504D4"/>
    <w:rsid w:val="00550639"/>
    <w:rsid w:val="005506DD"/>
    <w:rsid w:val="00550714"/>
    <w:rsid w:val="00550717"/>
    <w:rsid w:val="0055072B"/>
    <w:rsid w:val="00550937"/>
    <w:rsid w:val="00550998"/>
    <w:rsid w:val="00550A9B"/>
    <w:rsid w:val="00550B9E"/>
    <w:rsid w:val="00550BC4"/>
    <w:rsid w:val="00550DC5"/>
    <w:rsid w:val="005511C8"/>
    <w:rsid w:val="00551219"/>
    <w:rsid w:val="00551237"/>
    <w:rsid w:val="005513A1"/>
    <w:rsid w:val="005514F7"/>
    <w:rsid w:val="005516C7"/>
    <w:rsid w:val="005518AA"/>
    <w:rsid w:val="00551A1F"/>
    <w:rsid w:val="00551B00"/>
    <w:rsid w:val="00551C57"/>
    <w:rsid w:val="00551C63"/>
    <w:rsid w:val="00551CB9"/>
    <w:rsid w:val="00551D52"/>
    <w:rsid w:val="00551F20"/>
    <w:rsid w:val="00551FCC"/>
    <w:rsid w:val="00552151"/>
    <w:rsid w:val="00552255"/>
    <w:rsid w:val="00552317"/>
    <w:rsid w:val="00552597"/>
    <w:rsid w:val="0055265D"/>
    <w:rsid w:val="005526DE"/>
    <w:rsid w:val="005526FA"/>
    <w:rsid w:val="00552769"/>
    <w:rsid w:val="0055278B"/>
    <w:rsid w:val="005527D3"/>
    <w:rsid w:val="005529CC"/>
    <w:rsid w:val="00552BBA"/>
    <w:rsid w:val="00552C26"/>
    <w:rsid w:val="00552D4D"/>
    <w:rsid w:val="00552DEB"/>
    <w:rsid w:val="00552F77"/>
    <w:rsid w:val="00553066"/>
    <w:rsid w:val="0055306E"/>
    <w:rsid w:val="005530AB"/>
    <w:rsid w:val="00553272"/>
    <w:rsid w:val="0055332A"/>
    <w:rsid w:val="0055335B"/>
    <w:rsid w:val="005534BF"/>
    <w:rsid w:val="0055354F"/>
    <w:rsid w:val="0055357A"/>
    <w:rsid w:val="00553683"/>
    <w:rsid w:val="0055371E"/>
    <w:rsid w:val="00553743"/>
    <w:rsid w:val="005537F5"/>
    <w:rsid w:val="00553840"/>
    <w:rsid w:val="00553A0F"/>
    <w:rsid w:val="00553AD1"/>
    <w:rsid w:val="00554200"/>
    <w:rsid w:val="005542A7"/>
    <w:rsid w:val="0055442C"/>
    <w:rsid w:val="00554475"/>
    <w:rsid w:val="005544FD"/>
    <w:rsid w:val="0055459B"/>
    <w:rsid w:val="005545E5"/>
    <w:rsid w:val="00554680"/>
    <w:rsid w:val="00554687"/>
    <w:rsid w:val="005546C6"/>
    <w:rsid w:val="005547E4"/>
    <w:rsid w:val="00554822"/>
    <w:rsid w:val="005548B3"/>
    <w:rsid w:val="0055499C"/>
    <w:rsid w:val="00554A1B"/>
    <w:rsid w:val="00554A96"/>
    <w:rsid w:val="00554AA5"/>
    <w:rsid w:val="00554ABB"/>
    <w:rsid w:val="00554BCA"/>
    <w:rsid w:val="00554BE4"/>
    <w:rsid w:val="00554E3A"/>
    <w:rsid w:val="00554E94"/>
    <w:rsid w:val="00554E9B"/>
    <w:rsid w:val="00554F22"/>
    <w:rsid w:val="00554F7B"/>
    <w:rsid w:val="005550D2"/>
    <w:rsid w:val="005552A5"/>
    <w:rsid w:val="00555503"/>
    <w:rsid w:val="005555EF"/>
    <w:rsid w:val="005557C3"/>
    <w:rsid w:val="00555857"/>
    <w:rsid w:val="005558D8"/>
    <w:rsid w:val="00555A0E"/>
    <w:rsid w:val="00555B24"/>
    <w:rsid w:val="00555D34"/>
    <w:rsid w:val="00555D59"/>
    <w:rsid w:val="00555DF7"/>
    <w:rsid w:val="00555E00"/>
    <w:rsid w:val="00555E04"/>
    <w:rsid w:val="00555E0F"/>
    <w:rsid w:val="00555F2B"/>
    <w:rsid w:val="00556155"/>
    <w:rsid w:val="0055623E"/>
    <w:rsid w:val="00556253"/>
    <w:rsid w:val="005562E2"/>
    <w:rsid w:val="005562FC"/>
    <w:rsid w:val="00556383"/>
    <w:rsid w:val="005564BA"/>
    <w:rsid w:val="0055661A"/>
    <w:rsid w:val="00556821"/>
    <w:rsid w:val="00556890"/>
    <w:rsid w:val="005569D1"/>
    <w:rsid w:val="005569FC"/>
    <w:rsid w:val="00556B03"/>
    <w:rsid w:val="00556BE5"/>
    <w:rsid w:val="00556E1E"/>
    <w:rsid w:val="00556ED6"/>
    <w:rsid w:val="00556F3B"/>
    <w:rsid w:val="0055718C"/>
    <w:rsid w:val="0055726F"/>
    <w:rsid w:val="005572AA"/>
    <w:rsid w:val="005572C1"/>
    <w:rsid w:val="00557536"/>
    <w:rsid w:val="00557662"/>
    <w:rsid w:val="005576CD"/>
    <w:rsid w:val="00557862"/>
    <w:rsid w:val="005578C4"/>
    <w:rsid w:val="005579E6"/>
    <w:rsid w:val="00557C82"/>
    <w:rsid w:val="00557D02"/>
    <w:rsid w:val="00557E53"/>
    <w:rsid w:val="00557E54"/>
    <w:rsid w:val="00560245"/>
    <w:rsid w:val="0056024B"/>
    <w:rsid w:val="00560277"/>
    <w:rsid w:val="005603A6"/>
    <w:rsid w:val="00560728"/>
    <w:rsid w:val="005607A2"/>
    <w:rsid w:val="005607FA"/>
    <w:rsid w:val="00560840"/>
    <w:rsid w:val="00560848"/>
    <w:rsid w:val="00560A41"/>
    <w:rsid w:val="00560A69"/>
    <w:rsid w:val="00560B94"/>
    <w:rsid w:val="00560BB8"/>
    <w:rsid w:val="00560C4E"/>
    <w:rsid w:val="00560D40"/>
    <w:rsid w:val="00560EA2"/>
    <w:rsid w:val="00560F5C"/>
    <w:rsid w:val="00560FA7"/>
    <w:rsid w:val="00560FCF"/>
    <w:rsid w:val="00561151"/>
    <w:rsid w:val="005611F8"/>
    <w:rsid w:val="00561209"/>
    <w:rsid w:val="00561234"/>
    <w:rsid w:val="00561251"/>
    <w:rsid w:val="00561345"/>
    <w:rsid w:val="00561435"/>
    <w:rsid w:val="005615F1"/>
    <w:rsid w:val="00561864"/>
    <w:rsid w:val="00561A57"/>
    <w:rsid w:val="00561A7F"/>
    <w:rsid w:val="00561BF9"/>
    <w:rsid w:val="00561C31"/>
    <w:rsid w:val="00561C50"/>
    <w:rsid w:val="00561DF0"/>
    <w:rsid w:val="00561E2C"/>
    <w:rsid w:val="00561E96"/>
    <w:rsid w:val="00561EAC"/>
    <w:rsid w:val="0056271B"/>
    <w:rsid w:val="00562751"/>
    <w:rsid w:val="005627FE"/>
    <w:rsid w:val="00562820"/>
    <w:rsid w:val="00562875"/>
    <w:rsid w:val="00562939"/>
    <w:rsid w:val="00562B0F"/>
    <w:rsid w:val="00562B18"/>
    <w:rsid w:val="00562C78"/>
    <w:rsid w:val="00562CA5"/>
    <w:rsid w:val="00562D0E"/>
    <w:rsid w:val="00562F04"/>
    <w:rsid w:val="00562F69"/>
    <w:rsid w:val="00562FEB"/>
    <w:rsid w:val="0056306F"/>
    <w:rsid w:val="005631D9"/>
    <w:rsid w:val="005632E6"/>
    <w:rsid w:val="00563312"/>
    <w:rsid w:val="0056345C"/>
    <w:rsid w:val="005635A5"/>
    <w:rsid w:val="00563768"/>
    <w:rsid w:val="0056389F"/>
    <w:rsid w:val="005639BF"/>
    <w:rsid w:val="00563A2C"/>
    <w:rsid w:val="00563AD2"/>
    <w:rsid w:val="00563B6F"/>
    <w:rsid w:val="00563BB6"/>
    <w:rsid w:val="00564021"/>
    <w:rsid w:val="005640AF"/>
    <w:rsid w:val="00564168"/>
    <w:rsid w:val="005642AE"/>
    <w:rsid w:val="0056438E"/>
    <w:rsid w:val="00564396"/>
    <w:rsid w:val="00564629"/>
    <w:rsid w:val="00564650"/>
    <w:rsid w:val="00564674"/>
    <w:rsid w:val="00564685"/>
    <w:rsid w:val="005646F1"/>
    <w:rsid w:val="00564C2B"/>
    <w:rsid w:val="00564CC5"/>
    <w:rsid w:val="00564DD2"/>
    <w:rsid w:val="00564F4E"/>
    <w:rsid w:val="005651E8"/>
    <w:rsid w:val="00565263"/>
    <w:rsid w:val="0056537C"/>
    <w:rsid w:val="00565411"/>
    <w:rsid w:val="00565428"/>
    <w:rsid w:val="005655BC"/>
    <w:rsid w:val="00565A3D"/>
    <w:rsid w:val="00565AC3"/>
    <w:rsid w:val="00565B39"/>
    <w:rsid w:val="00565EA8"/>
    <w:rsid w:val="00565F91"/>
    <w:rsid w:val="00566080"/>
    <w:rsid w:val="005660A6"/>
    <w:rsid w:val="00566626"/>
    <w:rsid w:val="005666EC"/>
    <w:rsid w:val="00566793"/>
    <w:rsid w:val="00566A68"/>
    <w:rsid w:val="00566AA3"/>
    <w:rsid w:val="00566B0C"/>
    <w:rsid w:val="00566B3E"/>
    <w:rsid w:val="00566BC6"/>
    <w:rsid w:val="00566DA8"/>
    <w:rsid w:val="0056713C"/>
    <w:rsid w:val="005671AB"/>
    <w:rsid w:val="005672B9"/>
    <w:rsid w:val="005673AF"/>
    <w:rsid w:val="0056743C"/>
    <w:rsid w:val="0056745D"/>
    <w:rsid w:val="005674C5"/>
    <w:rsid w:val="00567D16"/>
    <w:rsid w:val="00567D45"/>
    <w:rsid w:val="00567D8C"/>
    <w:rsid w:val="00567DB5"/>
    <w:rsid w:val="00567DD9"/>
    <w:rsid w:val="00567E1B"/>
    <w:rsid w:val="00567E7B"/>
    <w:rsid w:val="00567EDA"/>
    <w:rsid w:val="00567F06"/>
    <w:rsid w:val="00567F76"/>
    <w:rsid w:val="00570113"/>
    <w:rsid w:val="005701BD"/>
    <w:rsid w:val="005701C2"/>
    <w:rsid w:val="00570258"/>
    <w:rsid w:val="0057034E"/>
    <w:rsid w:val="00570497"/>
    <w:rsid w:val="0057064F"/>
    <w:rsid w:val="00570985"/>
    <w:rsid w:val="00570EC5"/>
    <w:rsid w:val="0057116E"/>
    <w:rsid w:val="00571300"/>
    <w:rsid w:val="00571478"/>
    <w:rsid w:val="0057147E"/>
    <w:rsid w:val="00571565"/>
    <w:rsid w:val="0057164C"/>
    <w:rsid w:val="00571690"/>
    <w:rsid w:val="0057171E"/>
    <w:rsid w:val="00571999"/>
    <w:rsid w:val="00571A1D"/>
    <w:rsid w:val="00571A24"/>
    <w:rsid w:val="00571C58"/>
    <w:rsid w:val="00571F05"/>
    <w:rsid w:val="0057203C"/>
    <w:rsid w:val="0057213D"/>
    <w:rsid w:val="0057233B"/>
    <w:rsid w:val="0057234F"/>
    <w:rsid w:val="005723B3"/>
    <w:rsid w:val="00572581"/>
    <w:rsid w:val="005725B8"/>
    <w:rsid w:val="0057262B"/>
    <w:rsid w:val="005726A9"/>
    <w:rsid w:val="00572879"/>
    <w:rsid w:val="00572897"/>
    <w:rsid w:val="00572A09"/>
    <w:rsid w:val="00572EF1"/>
    <w:rsid w:val="0057310A"/>
    <w:rsid w:val="005731AF"/>
    <w:rsid w:val="00573226"/>
    <w:rsid w:val="005732FC"/>
    <w:rsid w:val="005733F1"/>
    <w:rsid w:val="00573957"/>
    <w:rsid w:val="00573C38"/>
    <w:rsid w:val="00573C58"/>
    <w:rsid w:val="00574070"/>
    <w:rsid w:val="00574078"/>
    <w:rsid w:val="0057417E"/>
    <w:rsid w:val="005741BE"/>
    <w:rsid w:val="005742ED"/>
    <w:rsid w:val="005743DA"/>
    <w:rsid w:val="005746CD"/>
    <w:rsid w:val="00574700"/>
    <w:rsid w:val="00574707"/>
    <w:rsid w:val="00574713"/>
    <w:rsid w:val="005749A2"/>
    <w:rsid w:val="00574B91"/>
    <w:rsid w:val="00574D87"/>
    <w:rsid w:val="00575057"/>
    <w:rsid w:val="00575235"/>
    <w:rsid w:val="00575240"/>
    <w:rsid w:val="0057537F"/>
    <w:rsid w:val="0057542A"/>
    <w:rsid w:val="00575490"/>
    <w:rsid w:val="005754B1"/>
    <w:rsid w:val="00575625"/>
    <w:rsid w:val="005758D0"/>
    <w:rsid w:val="005759BC"/>
    <w:rsid w:val="00575A0C"/>
    <w:rsid w:val="00575B20"/>
    <w:rsid w:val="00575C90"/>
    <w:rsid w:val="00575D52"/>
    <w:rsid w:val="00575D9B"/>
    <w:rsid w:val="00575ECD"/>
    <w:rsid w:val="00575FB3"/>
    <w:rsid w:val="00576012"/>
    <w:rsid w:val="00576106"/>
    <w:rsid w:val="00576213"/>
    <w:rsid w:val="005762F6"/>
    <w:rsid w:val="00576306"/>
    <w:rsid w:val="0057650B"/>
    <w:rsid w:val="00576632"/>
    <w:rsid w:val="005768A5"/>
    <w:rsid w:val="005768DA"/>
    <w:rsid w:val="00576CCB"/>
    <w:rsid w:val="00576CE6"/>
    <w:rsid w:val="00576D48"/>
    <w:rsid w:val="00576D56"/>
    <w:rsid w:val="00576E1F"/>
    <w:rsid w:val="00576F7F"/>
    <w:rsid w:val="0057701B"/>
    <w:rsid w:val="00577066"/>
    <w:rsid w:val="005770BC"/>
    <w:rsid w:val="005772D3"/>
    <w:rsid w:val="00577311"/>
    <w:rsid w:val="005773D9"/>
    <w:rsid w:val="00577438"/>
    <w:rsid w:val="005775B8"/>
    <w:rsid w:val="005776E4"/>
    <w:rsid w:val="005776F5"/>
    <w:rsid w:val="00577785"/>
    <w:rsid w:val="0057782C"/>
    <w:rsid w:val="00577862"/>
    <w:rsid w:val="0057793E"/>
    <w:rsid w:val="00577A34"/>
    <w:rsid w:val="00577A8F"/>
    <w:rsid w:val="00577AC7"/>
    <w:rsid w:val="00577B40"/>
    <w:rsid w:val="00577F1E"/>
    <w:rsid w:val="00577F6C"/>
    <w:rsid w:val="005805C0"/>
    <w:rsid w:val="005808AA"/>
    <w:rsid w:val="005809D1"/>
    <w:rsid w:val="00580D2A"/>
    <w:rsid w:val="00580F88"/>
    <w:rsid w:val="00580FC0"/>
    <w:rsid w:val="005810D2"/>
    <w:rsid w:val="00581146"/>
    <w:rsid w:val="00581257"/>
    <w:rsid w:val="00581399"/>
    <w:rsid w:val="005813C2"/>
    <w:rsid w:val="00581444"/>
    <w:rsid w:val="00581569"/>
    <w:rsid w:val="005815B4"/>
    <w:rsid w:val="005815B7"/>
    <w:rsid w:val="00581616"/>
    <w:rsid w:val="00581933"/>
    <w:rsid w:val="00582008"/>
    <w:rsid w:val="005820D1"/>
    <w:rsid w:val="005821A7"/>
    <w:rsid w:val="00582331"/>
    <w:rsid w:val="00582370"/>
    <w:rsid w:val="005824C5"/>
    <w:rsid w:val="005824FF"/>
    <w:rsid w:val="00582576"/>
    <w:rsid w:val="0058276D"/>
    <w:rsid w:val="0058277A"/>
    <w:rsid w:val="0058292C"/>
    <w:rsid w:val="005829FC"/>
    <w:rsid w:val="00582A76"/>
    <w:rsid w:val="00582C17"/>
    <w:rsid w:val="00582C44"/>
    <w:rsid w:val="00582D3A"/>
    <w:rsid w:val="00582D3B"/>
    <w:rsid w:val="00582DB5"/>
    <w:rsid w:val="00582DDA"/>
    <w:rsid w:val="00582DE1"/>
    <w:rsid w:val="005832A4"/>
    <w:rsid w:val="00583337"/>
    <w:rsid w:val="00583549"/>
    <w:rsid w:val="0058354F"/>
    <w:rsid w:val="0058379A"/>
    <w:rsid w:val="00583C1D"/>
    <w:rsid w:val="00583CC5"/>
    <w:rsid w:val="00583CE5"/>
    <w:rsid w:val="00583D38"/>
    <w:rsid w:val="00583D77"/>
    <w:rsid w:val="00583DF7"/>
    <w:rsid w:val="00583EAF"/>
    <w:rsid w:val="00584126"/>
    <w:rsid w:val="005846EF"/>
    <w:rsid w:val="00584778"/>
    <w:rsid w:val="005847BA"/>
    <w:rsid w:val="00584856"/>
    <w:rsid w:val="005848AF"/>
    <w:rsid w:val="00584AB5"/>
    <w:rsid w:val="00584B88"/>
    <w:rsid w:val="00584E08"/>
    <w:rsid w:val="00584EFA"/>
    <w:rsid w:val="00584F85"/>
    <w:rsid w:val="00585095"/>
    <w:rsid w:val="005850F4"/>
    <w:rsid w:val="00585183"/>
    <w:rsid w:val="005851F8"/>
    <w:rsid w:val="005852F9"/>
    <w:rsid w:val="00585307"/>
    <w:rsid w:val="00585367"/>
    <w:rsid w:val="00585373"/>
    <w:rsid w:val="005853E0"/>
    <w:rsid w:val="005855B5"/>
    <w:rsid w:val="005856A8"/>
    <w:rsid w:val="005859BB"/>
    <w:rsid w:val="00585BAF"/>
    <w:rsid w:val="00585BE8"/>
    <w:rsid w:val="00585CBB"/>
    <w:rsid w:val="00585E67"/>
    <w:rsid w:val="00585EC4"/>
    <w:rsid w:val="00585F2B"/>
    <w:rsid w:val="00586080"/>
    <w:rsid w:val="005860CD"/>
    <w:rsid w:val="00586135"/>
    <w:rsid w:val="005861C6"/>
    <w:rsid w:val="0058623D"/>
    <w:rsid w:val="005862D7"/>
    <w:rsid w:val="00586414"/>
    <w:rsid w:val="0058658E"/>
    <w:rsid w:val="00586979"/>
    <w:rsid w:val="00586994"/>
    <w:rsid w:val="005869AA"/>
    <w:rsid w:val="00586B95"/>
    <w:rsid w:val="00586C93"/>
    <w:rsid w:val="00586CA8"/>
    <w:rsid w:val="00586D4F"/>
    <w:rsid w:val="00586DAA"/>
    <w:rsid w:val="0058709F"/>
    <w:rsid w:val="00587404"/>
    <w:rsid w:val="00587684"/>
    <w:rsid w:val="005877A9"/>
    <w:rsid w:val="00587984"/>
    <w:rsid w:val="00587B9E"/>
    <w:rsid w:val="00587BAE"/>
    <w:rsid w:val="00587E19"/>
    <w:rsid w:val="00587EC1"/>
    <w:rsid w:val="00587F8D"/>
    <w:rsid w:val="005900DD"/>
    <w:rsid w:val="005901D8"/>
    <w:rsid w:val="0059025F"/>
    <w:rsid w:val="005906C3"/>
    <w:rsid w:val="005906D5"/>
    <w:rsid w:val="0059071A"/>
    <w:rsid w:val="00590836"/>
    <w:rsid w:val="00590CD4"/>
    <w:rsid w:val="00590D4B"/>
    <w:rsid w:val="00590D50"/>
    <w:rsid w:val="00590E59"/>
    <w:rsid w:val="00590FE2"/>
    <w:rsid w:val="0059116E"/>
    <w:rsid w:val="0059124E"/>
    <w:rsid w:val="00591348"/>
    <w:rsid w:val="00591434"/>
    <w:rsid w:val="005915EE"/>
    <w:rsid w:val="0059162F"/>
    <w:rsid w:val="00591654"/>
    <w:rsid w:val="00591849"/>
    <w:rsid w:val="0059185C"/>
    <w:rsid w:val="00591A08"/>
    <w:rsid w:val="00591AA4"/>
    <w:rsid w:val="00591B09"/>
    <w:rsid w:val="00591B5A"/>
    <w:rsid w:val="00591B9B"/>
    <w:rsid w:val="00591BFC"/>
    <w:rsid w:val="00591C00"/>
    <w:rsid w:val="00591C8B"/>
    <w:rsid w:val="0059201D"/>
    <w:rsid w:val="005920E0"/>
    <w:rsid w:val="00592106"/>
    <w:rsid w:val="005923A4"/>
    <w:rsid w:val="005923B8"/>
    <w:rsid w:val="005925B5"/>
    <w:rsid w:val="005926FB"/>
    <w:rsid w:val="00592A77"/>
    <w:rsid w:val="00592A7B"/>
    <w:rsid w:val="00592BBC"/>
    <w:rsid w:val="00592DA3"/>
    <w:rsid w:val="00592DB6"/>
    <w:rsid w:val="00592EB4"/>
    <w:rsid w:val="00592FFD"/>
    <w:rsid w:val="0059303B"/>
    <w:rsid w:val="005932BA"/>
    <w:rsid w:val="0059342A"/>
    <w:rsid w:val="0059345B"/>
    <w:rsid w:val="005934B5"/>
    <w:rsid w:val="0059359A"/>
    <w:rsid w:val="005935EB"/>
    <w:rsid w:val="0059382B"/>
    <w:rsid w:val="005938BA"/>
    <w:rsid w:val="005939C4"/>
    <w:rsid w:val="00593AE2"/>
    <w:rsid w:val="00593B65"/>
    <w:rsid w:val="00593D7B"/>
    <w:rsid w:val="00593DCF"/>
    <w:rsid w:val="00593E95"/>
    <w:rsid w:val="005940EA"/>
    <w:rsid w:val="005943F5"/>
    <w:rsid w:val="00594606"/>
    <w:rsid w:val="0059463F"/>
    <w:rsid w:val="00594734"/>
    <w:rsid w:val="005947EF"/>
    <w:rsid w:val="0059483A"/>
    <w:rsid w:val="00594895"/>
    <w:rsid w:val="00594C40"/>
    <w:rsid w:val="00594C43"/>
    <w:rsid w:val="00594FF9"/>
    <w:rsid w:val="0059502E"/>
    <w:rsid w:val="00595097"/>
    <w:rsid w:val="0059513A"/>
    <w:rsid w:val="00595155"/>
    <w:rsid w:val="005951D7"/>
    <w:rsid w:val="00595394"/>
    <w:rsid w:val="005955BC"/>
    <w:rsid w:val="005956D7"/>
    <w:rsid w:val="005957C6"/>
    <w:rsid w:val="005957D1"/>
    <w:rsid w:val="00595A4F"/>
    <w:rsid w:val="00595C14"/>
    <w:rsid w:val="00595E43"/>
    <w:rsid w:val="00595E54"/>
    <w:rsid w:val="00595EC1"/>
    <w:rsid w:val="00595EE5"/>
    <w:rsid w:val="00595F71"/>
    <w:rsid w:val="0059606E"/>
    <w:rsid w:val="00596152"/>
    <w:rsid w:val="0059639E"/>
    <w:rsid w:val="005963B8"/>
    <w:rsid w:val="005963EE"/>
    <w:rsid w:val="0059659C"/>
    <w:rsid w:val="005966D1"/>
    <w:rsid w:val="0059680D"/>
    <w:rsid w:val="00596887"/>
    <w:rsid w:val="005968A5"/>
    <w:rsid w:val="0059709D"/>
    <w:rsid w:val="00597183"/>
    <w:rsid w:val="0059725B"/>
    <w:rsid w:val="005974B2"/>
    <w:rsid w:val="0059757C"/>
    <w:rsid w:val="0059759E"/>
    <w:rsid w:val="005975E6"/>
    <w:rsid w:val="0059768C"/>
    <w:rsid w:val="00597731"/>
    <w:rsid w:val="0059773F"/>
    <w:rsid w:val="00597789"/>
    <w:rsid w:val="005977B1"/>
    <w:rsid w:val="0059796A"/>
    <w:rsid w:val="005979E1"/>
    <w:rsid w:val="00597A7B"/>
    <w:rsid w:val="00597BED"/>
    <w:rsid w:val="00597DB3"/>
    <w:rsid w:val="00597F14"/>
    <w:rsid w:val="00597F56"/>
    <w:rsid w:val="005A0164"/>
    <w:rsid w:val="005A034E"/>
    <w:rsid w:val="005A0434"/>
    <w:rsid w:val="005A06FC"/>
    <w:rsid w:val="005A0848"/>
    <w:rsid w:val="005A09C3"/>
    <w:rsid w:val="005A0BDE"/>
    <w:rsid w:val="005A0C84"/>
    <w:rsid w:val="005A0CEF"/>
    <w:rsid w:val="005A0D91"/>
    <w:rsid w:val="005A0E33"/>
    <w:rsid w:val="005A0E6E"/>
    <w:rsid w:val="005A101A"/>
    <w:rsid w:val="005A107C"/>
    <w:rsid w:val="005A16A4"/>
    <w:rsid w:val="005A174A"/>
    <w:rsid w:val="005A18D4"/>
    <w:rsid w:val="005A1BB1"/>
    <w:rsid w:val="005A1BCF"/>
    <w:rsid w:val="005A1C6D"/>
    <w:rsid w:val="005A1CAB"/>
    <w:rsid w:val="005A1CF1"/>
    <w:rsid w:val="005A1D6C"/>
    <w:rsid w:val="005A1F0E"/>
    <w:rsid w:val="005A2140"/>
    <w:rsid w:val="005A2149"/>
    <w:rsid w:val="005A22ED"/>
    <w:rsid w:val="005A233D"/>
    <w:rsid w:val="005A234F"/>
    <w:rsid w:val="005A258E"/>
    <w:rsid w:val="005A2724"/>
    <w:rsid w:val="005A2818"/>
    <w:rsid w:val="005A287C"/>
    <w:rsid w:val="005A2AA3"/>
    <w:rsid w:val="005A2B22"/>
    <w:rsid w:val="005A2BCE"/>
    <w:rsid w:val="005A2C63"/>
    <w:rsid w:val="005A2D2B"/>
    <w:rsid w:val="005A2DA8"/>
    <w:rsid w:val="005A2E47"/>
    <w:rsid w:val="005A2EF2"/>
    <w:rsid w:val="005A314B"/>
    <w:rsid w:val="005A31AA"/>
    <w:rsid w:val="005A31C5"/>
    <w:rsid w:val="005A32EC"/>
    <w:rsid w:val="005A3310"/>
    <w:rsid w:val="005A33E0"/>
    <w:rsid w:val="005A3445"/>
    <w:rsid w:val="005A3617"/>
    <w:rsid w:val="005A3685"/>
    <w:rsid w:val="005A36F3"/>
    <w:rsid w:val="005A390F"/>
    <w:rsid w:val="005A3AF8"/>
    <w:rsid w:val="005A3CC5"/>
    <w:rsid w:val="005A3D04"/>
    <w:rsid w:val="005A3D42"/>
    <w:rsid w:val="005A3D6A"/>
    <w:rsid w:val="005A3E95"/>
    <w:rsid w:val="005A3EFE"/>
    <w:rsid w:val="005A3F8E"/>
    <w:rsid w:val="005A3F99"/>
    <w:rsid w:val="005A42AC"/>
    <w:rsid w:val="005A43B5"/>
    <w:rsid w:val="005A44D9"/>
    <w:rsid w:val="005A457E"/>
    <w:rsid w:val="005A4689"/>
    <w:rsid w:val="005A476F"/>
    <w:rsid w:val="005A47E1"/>
    <w:rsid w:val="005A47F4"/>
    <w:rsid w:val="005A4805"/>
    <w:rsid w:val="005A4815"/>
    <w:rsid w:val="005A4A16"/>
    <w:rsid w:val="005A4B1D"/>
    <w:rsid w:val="005A4B8E"/>
    <w:rsid w:val="005A4C29"/>
    <w:rsid w:val="005A4D14"/>
    <w:rsid w:val="005A4D58"/>
    <w:rsid w:val="005A4D97"/>
    <w:rsid w:val="005A4E7D"/>
    <w:rsid w:val="005A506B"/>
    <w:rsid w:val="005A51E7"/>
    <w:rsid w:val="005A5303"/>
    <w:rsid w:val="005A54D0"/>
    <w:rsid w:val="005A558C"/>
    <w:rsid w:val="005A566F"/>
    <w:rsid w:val="005A56E8"/>
    <w:rsid w:val="005A57D9"/>
    <w:rsid w:val="005A5C2A"/>
    <w:rsid w:val="005A5EF6"/>
    <w:rsid w:val="005A5F22"/>
    <w:rsid w:val="005A5FA6"/>
    <w:rsid w:val="005A6177"/>
    <w:rsid w:val="005A638E"/>
    <w:rsid w:val="005A65F7"/>
    <w:rsid w:val="005A6710"/>
    <w:rsid w:val="005A6B0B"/>
    <w:rsid w:val="005A6D6E"/>
    <w:rsid w:val="005A7023"/>
    <w:rsid w:val="005A70FA"/>
    <w:rsid w:val="005A71E5"/>
    <w:rsid w:val="005A71EF"/>
    <w:rsid w:val="005A7521"/>
    <w:rsid w:val="005A7524"/>
    <w:rsid w:val="005A761C"/>
    <w:rsid w:val="005A76A5"/>
    <w:rsid w:val="005A7763"/>
    <w:rsid w:val="005A7ACB"/>
    <w:rsid w:val="005A7B8F"/>
    <w:rsid w:val="005A7CA5"/>
    <w:rsid w:val="005A7D1E"/>
    <w:rsid w:val="005A7E92"/>
    <w:rsid w:val="005A7F6B"/>
    <w:rsid w:val="005B0233"/>
    <w:rsid w:val="005B0240"/>
    <w:rsid w:val="005B02C9"/>
    <w:rsid w:val="005B03A7"/>
    <w:rsid w:val="005B044A"/>
    <w:rsid w:val="005B04F5"/>
    <w:rsid w:val="005B0540"/>
    <w:rsid w:val="005B063E"/>
    <w:rsid w:val="005B070F"/>
    <w:rsid w:val="005B0729"/>
    <w:rsid w:val="005B07EB"/>
    <w:rsid w:val="005B0825"/>
    <w:rsid w:val="005B09AC"/>
    <w:rsid w:val="005B09C8"/>
    <w:rsid w:val="005B0A79"/>
    <w:rsid w:val="005B0CBF"/>
    <w:rsid w:val="005B0E51"/>
    <w:rsid w:val="005B108F"/>
    <w:rsid w:val="005B1119"/>
    <w:rsid w:val="005B118A"/>
    <w:rsid w:val="005B1253"/>
    <w:rsid w:val="005B13AF"/>
    <w:rsid w:val="005B140F"/>
    <w:rsid w:val="005B14BB"/>
    <w:rsid w:val="005B14BF"/>
    <w:rsid w:val="005B14E3"/>
    <w:rsid w:val="005B14E4"/>
    <w:rsid w:val="005B1878"/>
    <w:rsid w:val="005B18EA"/>
    <w:rsid w:val="005B191B"/>
    <w:rsid w:val="005B1A83"/>
    <w:rsid w:val="005B1E87"/>
    <w:rsid w:val="005B1EE2"/>
    <w:rsid w:val="005B1F18"/>
    <w:rsid w:val="005B228E"/>
    <w:rsid w:val="005B22CB"/>
    <w:rsid w:val="005B2535"/>
    <w:rsid w:val="005B257D"/>
    <w:rsid w:val="005B25A0"/>
    <w:rsid w:val="005B27C1"/>
    <w:rsid w:val="005B28C8"/>
    <w:rsid w:val="005B2BBF"/>
    <w:rsid w:val="005B2CDA"/>
    <w:rsid w:val="005B2D10"/>
    <w:rsid w:val="005B2D15"/>
    <w:rsid w:val="005B2D76"/>
    <w:rsid w:val="005B2D81"/>
    <w:rsid w:val="005B2E8C"/>
    <w:rsid w:val="005B2FDC"/>
    <w:rsid w:val="005B31C3"/>
    <w:rsid w:val="005B32E0"/>
    <w:rsid w:val="005B33FF"/>
    <w:rsid w:val="005B3407"/>
    <w:rsid w:val="005B3435"/>
    <w:rsid w:val="005B347E"/>
    <w:rsid w:val="005B35BB"/>
    <w:rsid w:val="005B3687"/>
    <w:rsid w:val="005B36E7"/>
    <w:rsid w:val="005B3743"/>
    <w:rsid w:val="005B395A"/>
    <w:rsid w:val="005B3A03"/>
    <w:rsid w:val="005B3AD6"/>
    <w:rsid w:val="005B3B40"/>
    <w:rsid w:val="005B3CB1"/>
    <w:rsid w:val="005B3D31"/>
    <w:rsid w:val="005B40DB"/>
    <w:rsid w:val="005B42AA"/>
    <w:rsid w:val="005B43A4"/>
    <w:rsid w:val="005B43D3"/>
    <w:rsid w:val="005B46AB"/>
    <w:rsid w:val="005B46D5"/>
    <w:rsid w:val="005B4B6E"/>
    <w:rsid w:val="005B4C27"/>
    <w:rsid w:val="005B4E1D"/>
    <w:rsid w:val="005B4FD9"/>
    <w:rsid w:val="005B52C3"/>
    <w:rsid w:val="005B5578"/>
    <w:rsid w:val="005B561A"/>
    <w:rsid w:val="005B57D5"/>
    <w:rsid w:val="005B5884"/>
    <w:rsid w:val="005B5962"/>
    <w:rsid w:val="005B59AA"/>
    <w:rsid w:val="005B604D"/>
    <w:rsid w:val="005B607C"/>
    <w:rsid w:val="005B6107"/>
    <w:rsid w:val="005B6263"/>
    <w:rsid w:val="005B62FF"/>
    <w:rsid w:val="005B633E"/>
    <w:rsid w:val="005B63F9"/>
    <w:rsid w:val="005B6561"/>
    <w:rsid w:val="005B6581"/>
    <w:rsid w:val="005B6622"/>
    <w:rsid w:val="005B6717"/>
    <w:rsid w:val="005B6742"/>
    <w:rsid w:val="005B678F"/>
    <w:rsid w:val="005B6A07"/>
    <w:rsid w:val="005B6A10"/>
    <w:rsid w:val="005B6B6E"/>
    <w:rsid w:val="005B6E3F"/>
    <w:rsid w:val="005B6FA5"/>
    <w:rsid w:val="005B6FF8"/>
    <w:rsid w:val="005B7075"/>
    <w:rsid w:val="005B741D"/>
    <w:rsid w:val="005B75B0"/>
    <w:rsid w:val="005B75FA"/>
    <w:rsid w:val="005B76F7"/>
    <w:rsid w:val="005B7701"/>
    <w:rsid w:val="005B78F4"/>
    <w:rsid w:val="005B7A47"/>
    <w:rsid w:val="005B7B14"/>
    <w:rsid w:val="005B7B24"/>
    <w:rsid w:val="005B7B49"/>
    <w:rsid w:val="005B7C3E"/>
    <w:rsid w:val="005B7D0B"/>
    <w:rsid w:val="005B7EFA"/>
    <w:rsid w:val="005C012C"/>
    <w:rsid w:val="005C0233"/>
    <w:rsid w:val="005C025C"/>
    <w:rsid w:val="005C0294"/>
    <w:rsid w:val="005C04DF"/>
    <w:rsid w:val="005C0502"/>
    <w:rsid w:val="005C0503"/>
    <w:rsid w:val="005C051F"/>
    <w:rsid w:val="005C0643"/>
    <w:rsid w:val="005C09C7"/>
    <w:rsid w:val="005C0C71"/>
    <w:rsid w:val="005C0C85"/>
    <w:rsid w:val="005C0E75"/>
    <w:rsid w:val="005C1065"/>
    <w:rsid w:val="005C1353"/>
    <w:rsid w:val="005C1372"/>
    <w:rsid w:val="005C13EE"/>
    <w:rsid w:val="005C1854"/>
    <w:rsid w:val="005C196C"/>
    <w:rsid w:val="005C19C6"/>
    <w:rsid w:val="005C1A08"/>
    <w:rsid w:val="005C1A30"/>
    <w:rsid w:val="005C1F95"/>
    <w:rsid w:val="005C2039"/>
    <w:rsid w:val="005C20A2"/>
    <w:rsid w:val="005C20C2"/>
    <w:rsid w:val="005C22DE"/>
    <w:rsid w:val="005C27C0"/>
    <w:rsid w:val="005C27D9"/>
    <w:rsid w:val="005C2802"/>
    <w:rsid w:val="005C28C6"/>
    <w:rsid w:val="005C29EE"/>
    <w:rsid w:val="005C2B43"/>
    <w:rsid w:val="005C2C5F"/>
    <w:rsid w:val="005C2FA0"/>
    <w:rsid w:val="005C3278"/>
    <w:rsid w:val="005C3388"/>
    <w:rsid w:val="005C33C3"/>
    <w:rsid w:val="005C3417"/>
    <w:rsid w:val="005C385A"/>
    <w:rsid w:val="005C38A7"/>
    <w:rsid w:val="005C39AB"/>
    <w:rsid w:val="005C3A04"/>
    <w:rsid w:val="005C3A0B"/>
    <w:rsid w:val="005C3B3F"/>
    <w:rsid w:val="005C3D81"/>
    <w:rsid w:val="005C3DE3"/>
    <w:rsid w:val="005C3E1A"/>
    <w:rsid w:val="005C3F4C"/>
    <w:rsid w:val="005C4161"/>
    <w:rsid w:val="005C41BC"/>
    <w:rsid w:val="005C42F8"/>
    <w:rsid w:val="005C432F"/>
    <w:rsid w:val="005C449A"/>
    <w:rsid w:val="005C4561"/>
    <w:rsid w:val="005C4609"/>
    <w:rsid w:val="005C4988"/>
    <w:rsid w:val="005C49B4"/>
    <w:rsid w:val="005C4C45"/>
    <w:rsid w:val="005C4EA3"/>
    <w:rsid w:val="005C4F15"/>
    <w:rsid w:val="005C4FF4"/>
    <w:rsid w:val="005C5089"/>
    <w:rsid w:val="005C511E"/>
    <w:rsid w:val="005C51F4"/>
    <w:rsid w:val="005C5264"/>
    <w:rsid w:val="005C527B"/>
    <w:rsid w:val="005C52E9"/>
    <w:rsid w:val="005C55C0"/>
    <w:rsid w:val="005C56D7"/>
    <w:rsid w:val="005C57D9"/>
    <w:rsid w:val="005C59F5"/>
    <w:rsid w:val="005C5AB6"/>
    <w:rsid w:val="005C5CE1"/>
    <w:rsid w:val="005C5DD1"/>
    <w:rsid w:val="005C5E11"/>
    <w:rsid w:val="005C5E2C"/>
    <w:rsid w:val="005C5E86"/>
    <w:rsid w:val="005C5EAF"/>
    <w:rsid w:val="005C5FF2"/>
    <w:rsid w:val="005C6027"/>
    <w:rsid w:val="005C61F2"/>
    <w:rsid w:val="005C62AF"/>
    <w:rsid w:val="005C631C"/>
    <w:rsid w:val="005C6325"/>
    <w:rsid w:val="005C6458"/>
    <w:rsid w:val="005C64C5"/>
    <w:rsid w:val="005C6568"/>
    <w:rsid w:val="005C66C0"/>
    <w:rsid w:val="005C689A"/>
    <w:rsid w:val="005C689C"/>
    <w:rsid w:val="005C6B48"/>
    <w:rsid w:val="005C6BAE"/>
    <w:rsid w:val="005C6CCA"/>
    <w:rsid w:val="005C6CE8"/>
    <w:rsid w:val="005C6E16"/>
    <w:rsid w:val="005C702C"/>
    <w:rsid w:val="005C704E"/>
    <w:rsid w:val="005C70AE"/>
    <w:rsid w:val="005C71C3"/>
    <w:rsid w:val="005C7346"/>
    <w:rsid w:val="005C7503"/>
    <w:rsid w:val="005C7680"/>
    <w:rsid w:val="005C77B6"/>
    <w:rsid w:val="005C77D3"/>
    <w:rsid w:val="005C7BC8"/>
    <w:rsid w:val="005C7C1D"/>
    <w:rsid w:val="005C7D0B"/>
    <w:rsid w:val="005C7FF7"/>
    <w:rsid w:val="005D004B"/>
    <w:rsid w:val="005D0093"/>
    <w:rsid w:val="005D00B4"/>
    <w:rsid w:val="005D00FD"/>
    <w:rsid w:val="005D010D"/>
    <w:rsid w:val="005D0209"/>
    <w:rsid w:val="005D028C"/>
    <w:rsid w:val="005D0498"/>
    <w:rsid w:val="005D0583"/>
    <w:rsid w:val="005D05FC"/>
    <w:rsid w:val="005D060A"/>
    <w:rsid w:val="005D0726"/>
    <w:rsid w:val="005D0773"/>
    <w:rsid w:val="005D077D"/>
    <w:rsid w:val="005D0861"/>
    <w:rsid w:val="005D086E"/>
    <w:rsid w:val="005D0AB8"/>
    <w:rsid w:val="005D0C52"/>
    <w:rsid w:val="005D0D7B"/>
    <w:rsid w:val="005D0ED9"/>
    <w:rsid w:val="005D12D2"/>
    <w:rsid w:val="005D1434"/>
    <w:rsid w:val="005D1959"/>
    <w:rsid w:val="005D1B61"/>
    <w:rsid w:val="005D1C85"/>
    <w:rsid w:val="005D1D26"/>
    <w:rsid w:val="005D1D48"/>
    <w:rsid w:val="005D1F6C"/>
    <w:rsid w:val="005D2061"/>
    <w:rsid w:val="005D2097"/>
    <w:rsid w:val="005D20DB"/>
    <w:rsid w:val="005D2134"/>
    <w:rsid w:val="005D2244"/>
    <w:rsid w:val="005D22E6"/>
    <w:rsid w:val="005D237F"/>
    <w:rsid w:val="005D23FB"/>
    <w:rsid w:val="005D24D1"/>
    <w:rsid w:val="005D253B"/>
    <w:rsid w:val="005D2595"/>
    <w:rsid w:val="005D27F3"/>
    <w:rsid w:val="005D2BAB"/>
    <w:rsid w:val="005D2DA5"/>
    <w:rsid w:val="005D2E60"/>
    <w:rsid w:val="005D2EA1"/>
    <w:rsid w:val="005D2F43"/>
    <w:rsid w:val="005D2F5A"/>
    <w:rsid w:val="005D31CE"/>
    <w:rsid w:val="005D31D1"/>
    <w:rsid w:val="005D3223"/>
    <w:rsid w:val="005D329B"/>
    <w:rsid w:val="005D3349"/>
    <w:rsid w:val="005D3973"/>
    <w:rsid w:val="005D3CCB"/>
    <w:rsid w:val="005D3CD6"/>
    <w:rsid w:val="005D3E2E"/>
    <w:rsid w:val="005D3E83"/>
    <w:rsid w:val="005D3F08"/>
    <w:rsid w:val="005D3F5A"/>
    <w:rsid w:val="005D4289"/>
    <w:rsid w:val="005D43B0"/>
    <w:rsid w:val="005D44E5"/>
    <w:rsid w:val="005D475A"/>
    <w:rsid w:val="005D47F8"/>
    <w:rsid w:val="005D47FA"/>
    <w:rsid w:val="005D4894"/>
    <w:rsid w:val="005D4999"/>
    <w:rsid w:val="005D4B78"/>
    <w:rsid w:val="005D4C65"/>
    <w:rsid w:val="005D500E"/>
    <w:rsid w:val="005D520B"/>
    <w:rsid w:val="005D5213"/>
    <w:rsid w:val="005D5393"/>
    <w:rsid w:val="005D5590"/>
    <w:rsid w:val="005D5597"/>
    <w:rsid w:val="005D58B7"/>
    <w:rsid w:val="005D5B64"/>
    <w:rsid w:val="005D5BE8"/>
    <w:rsid w:val="005D5C0D"/>
    <w:rsid w:val="005D5C17"/>
    <w:rsid w:val="005D5C8A"/>
    <w:rsid w:val="005D5FA3"/>
    <w:rsid w:val="005D610A"/>
    <w:rsid w:val="005D6113"/>
    <w:rsid w:val="005D61A7"/>
    <w:rsid w:val="005D6234"/>
    <w:rsid w:val="005D63AB"/>
    <w:rsid w:val="005D6692"/>
    <w:rsid w:val="005D66CE"/>
    <w:rsid w:val="005D6810"/>
    <w:rsid w:val="005D6B25"/>
    <w:rsid w:val="005D6B88"/>
    <w:rsid w:val="005D6B93"/>
    <w:rsid w:val="005D6BA3"/>
    <w:rsid w:val="005D6D85"/>
    <w:rsid w:val="005D6ECF"/>
    <w:rsid w:val="005D6ED5"/>
    <w:rsid w:val="005D6EEB"/>
    <w:rsid w:val="005D7116"/>
    <w:rsid w:val="005D7123"/>
    <w:rsid w:val="005D71C9"/>
    <w:rsid w:val="005D7375"/>
    <w:rsid w:val="005D74DC"/>
    <w:rsid w:val="005D790A"/>
    <w:rsid w:val="005D7B51"/>
    <w:rsid w:val="005D7BD0"/>
    <w:rsid w:val="005D7DBC"/>
    <w:rsid w:val="005D7DC5"/>
    <w:rsid w:val="005D7EBB"/>
    <w:rsid w:val="005D7FE2"/>
    <w:rsid w:val="005E00D5"/>
    <w:rsid w:val="005E0248"/>
    <w:rsid w:val="005E0436"/>
    <w:rsid w:val="005E0517"/>
    <w:rsid w:val="005E0722"/>
    <w:rsid w:val="005E072D"/>
    <w:rsid w:val="005E0764"/>
    <w:rsid w:val="005E093D"/>
    <w:rsid w:val="005E0989"/>
    <w:rsid w:val="005E0E5C"/>
    <w:rsid w:val="005E0FAD"/>
    <w:rsid w:val="005E12D3"/>
    <w:rsid w:val="005E14C0"/>
    <w:rsid w:val="005E172E"/>
    <w:rsid w:val="005E173C"/>
    <w:rsid w:val="005E180F"/>
    <w:rsid w:val="005E1B5C"/>
    <w:rsid w:val="005E1DF9"/>
    <w:rsid w:val="005E204B"/>
    <w:rsid w:val="005E20BC"/>
    <w:rsid w:val="005E2265"/>
    <w:rsid w:val="005E2315"/>
    <w:rsid w:val="005E2327"/>
    <w:rsid w:val="005E252E"/>
    <w:rsid w:val="005E255A"/>
    <w:rsid w:val="005E25DF"/>
    <w:rsid w:val="005E2877"/>
    <w:rsid w:val="005E28EF"/>
    <w:rsid w:val="005E295D"/>
    <w:rsid w:val="005E2CF1"/>
    <w:rsid w:val="005E2D24"/>
    <w:rsid w:val="005E2E96"/>
    <w:rsid w:val="005E2F51"/>
    <w:rsid w:val="005E3005"/>
    <w:rsid w:val="005E303E"/>
    <w:rsid w:val="005E31D8"/>
    <w:rsid w:val="005E32AB"/>
    <w:rsid w:val="005E334A"/>
    <w:rsid w:val="005E358A"/>
    <w:rsid w:val="005E3656"/>
    <w:rsid w:val="005E372A"/>
    <w:rsid w:val="005E3739"/>
    <w:rsid w:val="005E37FA"/>
    <w:rsid w:val="005E38A0"/>
    <w:rsid w:val="005E3928"/>
    <w:rsid w:val="005E3B8D"/>
    <w:rsid w:val="005E3C46"/>
    <w:rsid w:val="005E3D26"/>
    <w:rsid w:val="005E3D3C"/>
    <w:rsid w:val="005E3F05"/>
    <w:rsid w:val="005E3F5D"/>
    <w:rsid w:val="005E4563"/>
    <w:rsid w:val="005E4631"/>
    <w:rsid w:val="005E4791"/>
    <w:rsid w:val="005E4B04"/>
    <w:rsid w:val="005E4C3B"/>
    <w:rsid w:val="005E4DB3"/>
    <w:rsid w:val="005E4E5D"/>
    <w:rsid w:val="005E4F36"/>
    <w:rsid w:val="005E507C"/>
    <w:rsid w:val="005E50A4"/>
    <w:rsid w:val="005E5111"/>
    <w:rsid w:val="005E5289"/>
    <w:rsid w:val="005E5297"/>
    <w:rsid w:val="005E5466"/>
    <w:rsid w:val="005E54FA"/>
    <w:rsid w:val="005E5602"/>
    <w:rsid w:val="005E565A"/>
    <w:rsid w:val="005E566C"/>
    <w:rsid w:val="005E57A8"/>
    <w:rsid w:val="005E587A"/>
    <w:rsid w:val="005E58DC"/>
    <w:rsid w:val="005E5A11"/>
    <w:rsid w:val="005E5CD6"/>
    <w:rsid w:val="005E5DBB"/>
    <w:rsid w:val="005E5E29"/>
    <w:rsid w:val="005E5F2D"/>
    <w:rsid w:val="005E5FBE"/>
    <w:rsid w:val="005E5FC7"/>
    <w:rsid w:val="005E6030"/>
    <w:rsid w:val="005E60E1"/>
    <w:rsid w:val="005E60FC"/>
    <w:rsid w:val="005E6135"/>
    <w:rsid w:val="005E63E6"/>
    <w:rsid w:val="005E6467"/>
    <w:rsid w:val="005E646A"/>
    <w:rsid w:val="005E65FA"/>
    <w:rsid w:val="005E663D"/>
    <w:rsid w:val="005E6812"/>
    <w:rsid w:val="005E68CD"/>
    <w:rsid w:val="005E6986"/>
    <w:rsid w:val="005E6A1A"/>
    <w:rsid w:val="005E6ADA"/>
    <w:rsid w:val="005E6C36"/>
    <w:rsid w:val="005E6E68"/>
    <w:rsid w:val="005E6EC2"/>
    <w:rsid w:val="005E6EFE"/>
    <w:rsid w:val="005E6F97"/>
    <w:rsid w:val="005E7068"/>
    <w:rsid w:val="005E7094"/>
    <w:rsid w:val="005E70DF"/>
    <w:rsid w:val="005E716A"/>
    <w:rsid w:val="005E739D"/>
    <w:rsid w:val="005E7681"/>
    <w:rsid w:val="005E787F"/>
    <w:rsid w:val="005E7A48"/>
    <w:rsid w:val="005E7B28"/>
    <w:rsid w:val="005E7DB7"/>
    <w:rsid w:val="005E7E12"/>
    <w:rsid w:val="005F01AC"/>
    <w:rsid w:val="005F026A"/>
    <w:rsid w:val="005F02DF"/>
    <w:rsid w:val="005F0326"/>
    <w:rsid w:val="005F03A7"/>
    <w:rsid w:val="005F048D"/>
    <w:rsid w:val="005F05B9"/>
    <w:rsid w:val="005F06B7"/>
    <w:rsid w:val="005F073D"/>
    <w:rsid w:val="005F0874"/>
    <w:rsid w:val="005F0983"/>
    <w:rsid w:val="005F0A66"/>
    <w:rsid w:val="005F0A79"/>
    <w:rsid w:val="005F0B6A"/>
    <w:rsid w:val="005F1120"/>
    <w:rsid w:val="005F11D6"/>
    <w:rsid w:val="005F13EA"/>
    <w:rsid w:val="005F13ED"/>
    <w:rsid w:val="005F1444"/>
    <w:rsid w:val="005F14F2"/>
    <w:rsid w:val="005F16A7"/>
    <w:rsid w:val="005F170C"/>
    <w:rsid w:val="005F179D"/>
    <w:rsid w:val="005F1808"/>
    <w:rsid w:val="005F192E"/>
    <w:rsid w:val="005F1DFA"/>
    <w:rsid w:val="005F2216"/>
    <w:rsid w:val="005F2390"/>
    <w:rsid w:val="005F23DB"/>
    <w:rsid w:val="005F2421"/>
    <w:rsid w:val="005F2535"/>
    <w:rsid w:val="005F257B"/>
    <w:rsid w:val="005F279E"/>
    <w:rsid w:val="005F27A0"/>
    <w:rsid w:val="005F2966"/>
    <w:rsid w:val="005F2A6E"/>
    <w:rsid w:val="005F2C17"/>
    <w:rsid w:val="005F2F59"/>
    <w:rsid w:val="005F3005"/>
    <w:rsid w:val="005F3154"/>
    <w:rsid w:val="005F317D"/>
    <w:rsid w:val="005F3225"/>
    <w:rsid w:val="005F3340"/>
    <w:rsid w:val="005F33EB"/>
    <w:rsid w:val="005F35A5"/>
    <w:rsid w:val="005F362F"/>
    <w:rsid w:val="005F36E2"/>
    <w:rsid w:val="005F3724"/>
    <w:rsid w:val="005F3796"/>
    <w:rsid w:val="005F3909"/>
    <w:rsid w:val="005F3954"/>
    <w:rsid w:val="005F39B0"/>
    <w:rsid w:val="005F3A65"/>
    <w:rsid w:val="005F3AC5"/>
    <w:rsid w:val="005F3B70"/>
    <w:rsid w:val="005F3C6D"/>
    <w:rsid w:val="005F3DE5"/>
    <w:rsid w:val="005F4016"/>
    <w:rsid w:val="005F4235"/>
    <w:rsid w:val="005F4286"/>
    <w:rsid w:val="005F430B"/>
    <w:rsid w:val="005F4431"/>
    <w:rsid w:val="005F44ED"/>
    <w:rsid w:val="005F4690"/>
    <w:rsid w:val="005F49E2"/>
    <w:rsid w:val="005F4A01"/>
    <w:rsid w:val="005F4AF6"/>
    <w:rsid w:val="005F4E28"/>
    <w:rsid w:val="005F507A"/>
    <w:rsid w:val="005F51A7"/>
    <w:rsid w:val="005F52D3"/>
    <w:rsid w:val="005F5466"/>
    <w:rsid w:val="005F54AB"/>
    <w:rsid w:val="005F54B7"/>
    <w:rsid w:val="005F5887"/>
    <w:rsid w:val="005F58A6"/>
    <w:rsid w:val="005F5B4B"/>
    <w:rsid w:val="005F5E1B"/>
    <w:rsid w:val="005F5F7F"/>
    <w:rsid w:val="005F612D"/>
    <w:rsid w:val="005F618E"/>
    <w:rsid w:val="005F61D3"/>
    <w:rsid w:val="005F62A9"/>
    <w:rsid w:val="005F6322"/>
    <w:rsid w:val="005F63CE"/>
    <w:rsid w:val="005F63F9"/>
    <w:rsid w:val="005F66C7"/>
    <w:rsid w:val="005F674D"/>
    <w:rsid w:val="005F6794"/>
    <w:rsid w:val="005F6AB0"/>
    <w:rsid w:val="005F6C36"/>
    <w:rsid w:val="005F6C42"/>
    <w:rsid w:val="005F6F15"/>
    <w:rsid w:val="005F7062"/>
    <w:rsid w:val="005F71BF"/>
    <w:rsid w:val="005F71CE"/>
    <w:rsid w:val="005F71DD"/>
    <w:rsid w:val="005F732C"/>
    <w:rsid w:val="005F75B4"/>
    <w:rsid w:val="005F785F"/>
    <w:rsid w:val="005F796D"/>
    <w:rsid w:val="005F79BA"/>
    <w:rsid w:val="005F79F8"/>
    <w:rsid w:val="005F7B16"/>
    <w:rsid w:val="005F7B41"/>
    <w:rsid w:val="005F7DA7"/>
    <w:rsid w:val="005F7E5B"/>
    <w:rsid w:val="005F7E8B"/>
    <w:rsid w:val="006000DC"/>
    <w:rsid w:val="00600123"/>
    <w:rsid w:val="006001CB"/>
    <w:rsid w:val="00600208"/>
    <w:rsid w:val="0060032D"/>
    <w:rsid w:val="00600359"/>
    <w:rsid w:val="006003E2"/>
    <w:rsid w:val="0060052E"/>
    <w:rsid w:val="00600571"/>
    <w:rsid w:val="006006BE"/>
    <w:rsid w:val="006007C1"/>
    <w:rsid w:val="006008CF"/>
    <w:rsid w:val="006008D8"/>
    <w:rsid w:val="00600966"/>
    <w:rsid w:val="006009D8"/>
    <w:rsid w:val="006009F0"/>
    <w:rsid w:val="00600C6E"/>
    <w:rsid w:val="00601256"/>
    <w:rsid w:val="00601317"/>
    <w:rsid w:val="006018EA"/>
    <w:rsid w:val="00601AA4"/>
    <w:rsid w:val="00601B0E"/>
    <w:rsid w:val="00601B2D"/>
    <w:rsid w:val="00601CB5"/>
    <w:rsid w:val="00601E77"/>
    <w:rsid w:val="00601F60"/>
    <w:rsid w:val="006021D3"/>
    <w:rsid w:val="006023B7"/>
    <w:rsid w:val="006023BE"/>
    <w:rsid w:val="006024D7"/>
    <w:rsid w:val="00602601"/>
    <w:rsid w:val="00602632"/>
    <w:rsid w:val="006026F1"/>
    <w:rsid w:val="006027D2"/>
    <w:rsid w:val="0060287C"/>
    <w:rsid w:val="00602989"/>
    <w:rsid w:val="0060303E"/>
    <w:rsid w:val="006030DA"/>
    <w:rsid w:val="006031EE"/>
    <w:rsid w:val="006033E0"/>
    <w:rsid w:val="006034B1"/>
    <w:rsid w:val="006036C4"/>
    <w:rsid w:val="00603729"/>
    <w:rsid w:val="00603743"/>
    <w:rsid w:val="006039BC"/>
    <w:rsid w:val="00603AD0"/>
    <w:rsid w:val="00603B08"/>
    <w:rsid w:val="00603B66"/>
    <w:rsid w:val="00603BBF"/>
    <w:rsid w:val="00603BC6"/>
    <w:rsid w:val="00603C52"/>
    <w:rsid w:val="00603D15"/>
    <w:rsid w:val="00603EAE"/>
    <w:rsid w:val="00603ED4"/>
    <w:rsid w:val="00603F7F"/>
    <w:rsid w:val="00603FE0"/>
    <w:rsid w:val="0060413E"/>
    <w:rsid w:val="0060432D"/>
    <w:rsid w:val="00604340"/>
    <w:rsid w:val="00604432"/>
    <w:rsid w:val="0060448D"/>
    <w:rsid w:val="00604557"/>
    <w:rsid w:val="0060459D"/>
    <w:rsid w:val="006047D1"/>
    <w:rsid w:val="006048C8"/>
    <w:rsid w:val="006049CF"/>
    <w:rsid w:val="00604A3A"/>
    <w:rsid w:val="00604B1B"/>
    <w:rsid w:val="00604B22"/>
    <w:rsid w:val="00604D6B"/>
    <w:rsid w:val="00604EDD"/>
    <w:rsid w:val="00604F94"/>
    <w:rsid w:val="00605070"/>
    <w:rsid w:val="006050C1"/>
    <w:rsid w:val="006050EC"/>
    <w:rsid w:val="00605107"/>
    <w:rsid w:val="006051A8"/>
    <w:rsid w:val="0060521D"/>
    <w:rsid w:val="00605248"/>
    <w:rsid w:val="00605310"/>
    <w:rsid w:val="00605455"/>
    <w:rsid w:val="00605473"/>
    <w:rsid w:val="00605475"/>
    <w:rsid w:val="0060548D"/>
    <w:rsid w:val="006054D6"/>
    <w:rsid w:val="006056BE"/>
    <w:rsid w:val="006057F8"/>
    <w:rsid w:val="0060599D"/>
    <w:rsid w:val="006059BF"/>
    <w:rsid w:val="006059F5"/>
    <w:rsid w:val="00605B90"/>
    <w:rsid w:val="00605C73"/>
    <w:rsid w:val="00605C79"/>
    <w:rsid w:val="00605DC6"/>
    <w:rsid w:val="00605E25"/>
    <w:rsid w:val="00605F58"/>
    <w:rsid w:val="00605F62"/>
    <w:rsid w:val="0060626A"/>
    <w:rsid w:val="006063B1"/>
    <w:rsid w:val="00606434"/>
    <w:rsid w:val="0060648E"/>
    <w:rsid w:val="006064E1"/>
    <w:rsid w:val="0060663D"/>
    <w:rsid w:val="0060676A"/>
    <w:rsid w:val="0060679D"/>
    <w:rsid w:val="0060686B"/>
    <w:rsid w:val="00606AAC"/>
    <w:rsid w:val="00606AB0"/>
    <w:rsid w:val="00606C08"/>
    <w:rsid w:val="00606CD9"/>
    <w:rsid w:val="00606D11"/>
    <w:rsid w:val="00606D2F"/>
    <w:rsid w:val="00606FB5"/>
    <w:rsid w:val="006073BA"/>
    <w:rsid w:val="0060757C"/>
    <w:rsid w:val="006077CA"/>
    <w:rsid w:val="00607924"/>
    <w:rsid w:val="006079AC"/>
    <w:rsid w:val="00607A4B"/>
    <w:rsid w:val="00607C6C"/>
    <w:rsid w:val="00607D29"/>
    <w:rsid w:val="00607DDC"/>
    <w:rsid w:val="00607DF3"/>
    <w:rsid w:val="00607F93"/>
    <w:rsid w:val="006100C1"/>
    <w:rsid w:val="006100DF"/>
    <w:rsid w:val="006101ED"/>
    <w:rsid w:val="0061024A"/>
    <w:rsid w:val="0061034A"/>
    <w:rsid w:val="0061040F"/>
    <w:rsid w:val="00610718"/>
    <w:rsid w:val="0061097A"/>
    <w:rsid w:val="00610BC9"/>
    <w:rsid w:val="00610CCB"/>
    <w:rsid w:val="00610EF2"/>
    <w:rsid w:val="006110DA"/>
    <w:rsid w:val="006111AB"/>
    <w:rsid w:val="00611241"/>
    <w:rsid w:val="0061142F"/>
    <w:rsid w:val="00611518"/>
    <w:rsid w:val="00611548"/>
    <w:rsid w:val="006115D0"/>
    <w:rsid w:val="00611697"/>
    <w:rsid w:val="006116DB"/>
    <w:rsid w:val="00611797"/>
    <w:rsid w:val="006117C0"/>
    <w:rsid w:val="0061191D"/>
    <w:rsid w:val="0061197C"/>
    <w:rsid w:val="006119A6"/>
    <w:rsid w:val="00611AEA"/>
    <w:rsid w:val="00611D11"/>
    <w:rsid w:val="00611DAA"/>
    <w:rsid w:val="00611E4E"/>
    <w:rsid w:val="00611FD8"/>
    <w:rsid w:val="006123B1"/>
    <w:rsid w:val="00612536"/>
    <w:rsid w:val="00612559"/>
    <w:rsid w:val="00612589"/>
    <w:rsid w:val="00612690"/>
    <w:rsid w:val="0061279A"/>
    <w:rsid w:val="00612848"/>
    <w:rsid w:val="006129BD"/>
    <w:rsid w:val="00612A69"/>
    <w:rsid w:val="00612B62"/>
    <w:rsid w:val="00612D31"/>
    <w:rsid w:val="00612EFA"/>
    <w:rsid w:val="0061314D"/>
    <w:rsid w:val="006134B3"/>
    <w:rsid w:val="006135DF"/>
    <w:rsid w:val="0061364B"/>
    <w:rsid w:val="0061367B"/>
    <w:rsid w:val="00613AD8"/>
    <w:rsid w:val="00613B4B"/>
    <w:rsid w:val="00613DA7"/>
    <w:rsid w:val="00613E2E"/>
    <w:rsid w:val="00613F54"/>
    <w:rsid w:val="00613F5A"/>
    <w:rsid w:val="00613F79"/>
    <w:rsid w:val="00614135"/>
    <w:rsid w:val="00614178"/>
    <w:rsid w:val="00614345"/>
    <w:rsid w:val="006146B1"/>
    <w:rsid w:val="00614720"/>
    <w:rsid w:val="006147E1"/>
    <w:rsid w:val="006147F5"/>
    <w:rsid w:val="00614841"/>
    <w:rsid w:val="00614A13"/>
    <w:rsid w:val="00614AD5"/>
    <w:rsid w:val="00614AD9"/>
    <w:rsid w:val="00614BDD"/>
    <w:rsid w:val="00614CA6"/>
    <w:rsid w:val="00614DB3"/>
    <w:rsid w:val="00614EE5"/>
    <w:rsid w:val="00614F28"/>
    <w:rsid w:val="00614FDA"/>
    <w:rsid w:val="00615004"/>
    <w:rsid w:val="00615033"/>
    <w:rsid w:val="00615107"/>
    <w:rsid w:val="00615132"/>
    <w:rsid w:val="006152FF"/>
    <w:rsid w:val="0061553A"/>
    <w:rsid w:val="006155B1"/>
    <w:rsid w:val="00615687"/>
    <w:rsid w:val="00615716"/>
    <w:rsid w:val="0061583A"/>
    <w:rsid w:val="00615935"/>
    <w:rsid w:val="0061593F"/>
    <w:rsid w:val="006159E7"/>
    <w:rsid w:val="00615A43"/>
    <w:rsid w:val="00615A75"/>
    <w:rsid w:val="00615A7D"/>
    <w:rsid w:val="00615A99"/>
    <w:rsid w:val="00615E03"/>
    <w:rsid w:val="00616153"/>
    <w:rsid w:val="006163F1"/>
    <w:rsid w:val="00616677"/>
    <w:rsid w:val="00616737"/>
    <w:rsid w:val="006167FA"/>
    <w:rsid w:val="00616941"/>
    <w:rsid w:val="0061698C"/>
    <w:rsid w:val="006169CE"/>
    <w:rsid w:val="00616D57"/>
    <w:rsid w:val="00616DA5"/>
    <w:rsid w:val="00616FEF"/>
    <w:rsid w:val="00617003"/>
    <w:rsid w:val="0061703A"/>
    <w:rsid w:val="006170F1"/>
    <w:rsid w:val="006172D8"/>
    <w:rsid w:val="00617533"/>
    <w:rsid w:val="0061761C"/>
    <w:rsid w:val="00617A64"/>
    <w:rsid w:val="00617B8C"/>
    <w:rsid w:val="00617BB9"/>
    <w:rsid w:val="00617D31"/>
    <w:rsid w:val="00617E1B"/>
    <w:rsid w:val="00617FC0"/>
    <w:rsid w:val="0061B9E1"/>
    <w:rsid w:val="006200DD"/>
    <w:rsid w:val="0062031A"/>
    <w:rsid w:val="00620427"/>
    <w:rsid w:val="0062057F"/>
    <w:rsid w:val="00620616"/>
    <w:rsid w:val="00620768"/>
    <w:rsid w:val="00620812"/>
    <w:rsid w:val="00620894"/>
    <w:rsid w:val="0062092E"/>
    <w:rsid w:val="0062095D"/>
    <w:rsid w:val="006209AC"/>
    <w:rsid w:val="00620A68"/>
    <w:rsid w:val="00620F21"/>
    <w:rsid w:val="00621148"/>
    <w:rsid w:val="00621152"/>
    <w:rsid w:val="00621388"/>
    <w:rsid w:val="006213A9"/>
    <w:rsid w:val="0062197A"/>
    <w:rsid w:val="0062197C"/>
    <w:rsid w:val="00621A6E"/>
    <w:rsid w:val="00621C28"/>
    <w:rsid w:val="00621C37"/>
    <w:rsid w:val="0062207B"/>
    <w:rsid w:val="0062214B"/>
    <w:rsid w:val="00622248"/>
    <w:rsid w:val="00622308"/>
    <w:rsid w:val="00622550"/>
    <w:rsid w:val="006226E0"/>
    <w:rsid w:val="00622A92"/>
    <w:rsid w:val="00622B09"/>
    <w:rsid w:val="00622B44"/>
    <w:rsid w:val="00622E8A"/>
    <w:rsid w:val="00622F19"/>
    <w:rsid w:val="006232CA"/>
    <w:rsid w:val="00623555"/>
    <w:rsid w:val="006236B1"/>
    <w:rsid w:val="00623A44"/>
    <w:rsid w:val="00623A9E"/>
    <w:rsid w:val="00623B9C"/>
    <w:rsid w:val="00623BAF"/>
    <w:rsid w:val="00623CF7"/>
    <w:rsid w:val="00623CF8"/>
    <w:rsid w:val="00623DCD"/>
    <w:rsid w:val="00623F21"/>
    <w:rsid w:val="00623F3F"/>
    <w:rsid w:val="00623F77"/>
    <w:rsid w:val="00623FBD"/>
    <w:rsid w:val="00624298"/>
    <w:rsid w:val="00624366"/>
    <w:rsid w:val="0062445B"/>
    <w:rsid w:val="006244EE"/>
    <w:rsid w:val="00624585"/>
    <w:rsid w:val="006246E9"/>
    <w:rsid w:val="00624A10"/>
    <w:rsid w:val="00624A59"/>
    <w:rsid w:val="00624CD2"/>
    <w:rsid w:val="00624F31"/>
    <w:rsid w:val="0062509E"/>
    <w:rsid w:val="0062510E"/>
    <w:rsid w:val="00625290"/>
    <w:rsid w:val="006253B8"/>
    <w:rsid w:val="00625482"/>
    <w:rsid w:val="006254C1"/>
    <w:rsid w:val="006254CA"/>
    <w:rsid w:val="0062557A"/>
    <w:rsid w:val="00625619"/>
    <w:rsid w:val="006256B5"/>
    <w:rsid w:val="006256E2"/>
    <w:rsid w:val="0062571F"/>
    <w:rsid w:val="006257E0"/>
    <w:rsid w:val="0062583F"/>
    <w:rsid w:val="00625996"/>
    <w:rsid w:val="006259C9"/>
    <w:rsid w:val="00625A6B"/>
    <w:rsid w:val="00625B19"/>
    <w:rsid w:val="00625B43"/>
    <w:rsid w:val="00625BF3"/>
    <w:rsid w:val="00625C4D"/>
    <w:rsid w:val="00625D62"/>
    <w:rsid w:val="00625E07"/>
    <w:rsid w:val="006260FB"/>
    <w:rsid w:val="0062635B"/>
    <w:rsid w:val="0062642A"/>
    <w:rsid w:val="0062645A"/>
    <w:rsid w:val="00626664"/>
    <w:rsid w:val="00626693"/>
    <w:rsid w:val="00626861"/>
    <w:rsid w:val="0062687B"/>
    <w:rsid w:val="00626D71"/>
    <w:rsid w:val="00626E4C"/>
    <w:rsid w:val="00626EB1"/>
    <w:rsid w:val="006271D6"/>
    <w:rsid w:val="00627450"/>
    <w:rsid w:val="00627474"/>
    <w:rsid w:val="006274DB"/>
    <w:rsid w:val="006276D1"/>
    <w:rsid w:val="006276E8"/>
    <w:rsid w:val="00627A04"/>
    <w:rsid w:val="00627C0B"/>
    <w:rsid w:val="00627D8A"/>
    <w:rsid w:val="00627E9E"/>
    <w:rsid w:val="00627FA0"/>
    <w:rsid w:val="00627FB9"/>
    <w:rsid w:val="006300A3"/>
    <w:rsid w:val="00630190"/>
    <w:rsid w:val="006301D6"/>
    <w:rsid w:val="0063024C"/>
    <w:rsid w:val="006303EE"/>
    <w:rsid w:val="006304C3"/>
    <w:rsid w:val="0063056C"/>
    <w:rsid w:val="006306B1"/>
    <w:rsid w:val="006306DC"/>
    <w:rsid w:val="00630BF0"/>
    <w:rsid w:val="00630C7E"/>
    <w:rsid w:val="00630CBF"/>
    <w:rsid w:val="00630D76"/>
    <w:rsid w:val="00630DCB"/>
    <w:rsid w:val="00630DE7"/>
    <w:rsid w:val="00630E9C"/>
    <w:rsid w:val="00630F5A"/>
    <w:rsid w:val="00631105"/>
    <w:rsid w:val="00631304"/>
    <w:rsid w:val="00631467"/>
    <w:rsid w:val="0063146B"/>
    <w:rsid w:val="006314F8"/>
    <w:rsid w:val="0063180F"/>
    <w:rsid w:val="00631880"/>
    <w:rsid w:val="006318B3"/>
    <w:rsid w:val="00631988"/>
    <w:rsid w:val="00631AF0"/>
    <w:rsid w:val="00631DBD"/>
    <w:rsid w:val="00631DFA"/>
    <w:rsid w:val="00632056"/>
    <w:rsid w:val="00632142"/>
    <w:rsid w:val="00632281"/>
    <w:rsid w:val="0063246D"/>
    <w:rsid w:val="006325BB"/>
    <w:rsid w:val="006325D3"/>
    <w:rsid w:val="00632738"/>
    <w:rsid w:val="0063294B"/>
    <w:rsid w:val="006329F1"/>
    <w:rsid w:val="00632A05"/>
    <w:rsid w:val="00632A68"/>
    <w:rsid w:val="00632B20"/>
    <w:rsid w:val="00632BEC"/>
    <w:rsid w:val="00632C5E"/>
    <w:rsid w:val="00632CC1"/>
    <w:rsid w:val="00632D14"/>
    <w:rsid w:val="00632D5C"/>
    <w:rsid w:val="00632DB1"/>
    <w:rsid w:val="00632DED"/>
    <w:rsid w:val="00632ED3"/>
    <w:rsid w:val="00632FD8"/>
    <w:rsid w:val="00633050"/>
    <w:rsid w:val="006330C7"/>
    <w:rsid w:val="0063315E"/>
    <w:rsid w:val="006333B8"/>
    <w:rsid w:val="00633411"/>
    <w:rsid w:val="0063350C"/>
    <w:rsid w:val="006335A1"/>
    <w:rsid w:val="006336A3"/>
    <w:rsid w:val="006336DC"/>
    <w:rsid w:val="006336F8"/>
    <w:rsid w:val="00633947"/>
    <w:rsid w:val="00633A1D"/>
    <w:rsid w:val="00633A9E"/>
    <w:rsid w:val="00633B35"/>
    <w:rsid w:val="00633CF4"/>
    <w:rsid w:val="00633D1A"/>
    <w:rsid w:val="00633DE4"/>
    <w:rsid w:val="00633E90"/>
    <w:rsid w:val="00633F46"/>
    <w:rsid w:val="00634024"/>
    <w:rsid w:val="00634101"/>
    <w:rsid w:val="0063426D"/>
    <w:rsid w:val="00634481"/>
    <w:rsid w:val="00634539"/>
    <w:rsid w:val="006347C6"/>
    <w:rsid w:val="00634978"/>
    <w:rsid w:val="00634B52"/>
    <w:rsid w:val="00634B56"/>
    <w:rsid w:val="00634DC0"/>
    <w:rsid w:val="00634FFC"/>
    <w:rsid w:val="0063538C"/>
    <w:rsid w:val="006353D1"/>
    <w:rsid w:val="0063546D"/>
    <w:rsid w:val="0063563D"/>
    <w:rsid w:val="0063570E"/>
    <w:rsid w:val="00635746"/>
    <w:rsid w:val="006358BD"/>
    <w:rsid w:val="00635930"/>
    <w:rsid w:val="00635B68"/>
    <w:rsid w:val="00635B91"/>
    <w:rsid w:val="00635BA8"/>
    <w:rsid w:val="00635C48"/>
    <w:rsid w:val="00635D66"/>
    <w:rsid w:val="00635E1E"/>
    <w:rsid w:val="00636324"/>
    <w:rsid w:val="006363AE"/>
    <w:rsid w:val="00636474"/>
    <w:rsid w:val="006365D8"/>
    <w:rsid w:val="006366E7"/>
    <w:rsid w:val="006367DA"/>
    <w:rsid w:val="00636868"/>
    <w:rsid w:val="00636953"/>
    <w:rsid w:val="00636964"/>
    <w:rsid w:val="00636A11"/>
    <w:rsid w:val="00636A3A"/>
    <w:rsid w:val="00636B20"/>
    <w:rsid w:val="00636E48"/>
    <w:rsid w:val="00636EA5"/>
    <w:rsid w:val="00636EE0"/>
    <w:rsid w:val="00636FDE"/>
    <w:rsid w:val="00637173"/>
    <w:rsid w:val="0063721D"/>
    <w:rsid w:val="0063746A"/>
    <w:rsid w:val="00637473"/>
    <w:rsid w:val="00637611"/>
    <w:rsid w:val="0063761F"/>
    <w:rsid w:val="00637793"/>
    <w:rsid w:val="0063779E"/>
    <w:rsid w:val="0063799D"/>
    <w:rsid w:val="006379BF"/>
    <w:rsid w:val="006379D5"/>
    <w:rsid w:val="00637B2B"/>
    <w:rsid w:val="00637C03"/>
    <w:rsid w:val="00637FD7"/>
    <w:rsid w:val="0063984D"/>
    <w:rsid w:val="006400B0"/>
    <w:rsid w:val="00640220"/>
    <w:rsid w:val="0064035D"/>
    <w:rsid w:val="00640419"/>
    <w:rsid w:val="00640535"/>
    <w:rsid w:val="006406F7"/>
    <w:rsid w:val="006409CB"/>
    <w:rsid w:val="00640A51"/>
    <w:rsid w:val="00640B2B"/>
    <w:rsid w:val="00640B34"/>
    <w:rsid w:val="00640B79"/>
    <w:rsid w:val="00640B9D"/>
    <w:rsid w:val="00640D58"/>
    <w:rsid w:val="00640E5F"/>
    <w:rsid w:val="00640F15"/>
    <w:rsid w:val="00640F73"/>
    <w:rsid w:val="0064109A"/>
    <w:rsid w:val="006411DD"/>
    <w:rsid w:val="00641212"/>
    <w:rsid w:val="006413AC"/>
    <w:rsid w:val="006413C7"/>
    <w:rsid w:val="0064144E"/>
    <w:rsid w:val="0064145C"/>
    <w:rsid w:val="006414F1"/>
    <w:rsid w:val="006414FC"/>
    <w:rsid w:val="00641599"/>
    <w:rsid w:val="00641812"/>
    <w:rsid w:val="00641A2E"/>
    <w:rsid w:val="00641C3D"/>
    <w:rsid w:val="00641C71"/>
    <w:rsid w:val="00641CF6"/>
    <w:rsid w:val="00641F9C"/>
    <w:rsid w:val="006420FF"/>
    <w:rsid w:val="00642121"/>
    <w:rsid w:val="0064215E"/>
    <w:rsid w:val="006421C0"/>
    <w:rsid w:val="006421C6"/>
    <w:rsid w:val="006422DB"/>
    <w:rsid w:val="0064239E"/>
    <w:rsid w:val="00642491"/>
    <w:rsid w:val="006427CC"/>
    <w:rsid w:val="00642893"/>
    <w:rsid w:val="00642A0D"/>
    <w:rsid w:val="00642A42"/>
    <w:rsid w:val="00642A68"/>
    <w:rsid w:val="00642B9E"/>
    <w:rsid w:val="00642BFC"/>
    <w:rsid w:val="00642D85"/>
    <w:rsid w:val="00642E04"/>
    <w:rsid w:val="00642E51"/>
    <w:rsid w:val="00642EC0"/>
    <w:rsid w:val="00642FA1"/>
    <w:rsid w:val="006430DD"/>
    <w:rsid w:val="006430E2"/>
    <w:rsid w:val="0064310C"/>
    <w:rsid w:val="00643442"/>
    <w:rsid w:val="006434D5"/>
    <w:rsid w:val="006436F1"/>
    <w:rsid w:val="0064374A"/>
    <w:rsid w:val="0064375C"/>
    <w:rsid w:val="00643774"/>
    <w:rsid w:val="0064386F"/>
    <w:rsid w:val="00643872"/>
    <w:rsid w:val="0064404D"/>
    <w:rsid w:val="00644059"/>
    <w:rsid w:val="006440D8"/>
    <w:rsid w:val="00644148"/>
    <w:rsid w:val="0064418F"/>
    <w:rsid w:val="00644672"/>
    <w:rsid w:val="00644742"/>
    <w:rsid w:val="006448AF"/>
    <w:rsid w:val="00644A02"/>
    <w:rsid w:val="00644C3A"/>
    <w:rsid w:val="00644D99"/>
    <w:rsid w:val="00644EC2"/>
    <w:rsid w:val="00644FE9"/>
    <w:rsid w:val="0064502F"/>
    <w:rsid w:val="00645063"/>
    <w:rsid w:val="00645082"/>
    <w:rsid w:val="00645113"/>
    <w:rsid w:val="00645355"/>
    <w:rsid w:val="00645386"/>
    <w:rsid w:val="006454A3"/>
    <w:rsid w:val="006454FB"/>
    <w:rsid w:val="006454FD"/>
    <w:rsid w:val="00645511"/>
    <w:rsid w:val="0064570B"/>
    <w:rsid w:val="0064573A"/>
    <w:rsid w:val="0064576D"/>
    <w:rsid w:val="006457C6"/>
    <w:rsid w:val="00645806"/>
    <w:rsid w:val="00645CA5"/>
    <w:rsid w:val="00645E1D"/>
    <w:rsid w:val="00645E3F"/>
    <w:rsid w:val="00645E87"/>
    <w:rsid w:val="006460A7"/>
    <w:rsid w:val="006460DC"/>
    <w:rsid w:val="00646358"/>
    <w:rsid w:val="006463D1"/>
    <w:rsid w:val="006464B9"/>
    <w:rsid w:val="0064660F"/>
    <w:rsid w:val="0064661F"/>
    <w:rsid w:val="00646738"/>
    <w:rsid w:val="0064677D"/>
    <w:rsid w:val="006468A9"/>
    <w:rsid w:val="00646AB3"/>
    <w:rsid w:val="00646B35"/>
    <w:rsid w:val="00646BAA"/>
    <w:rsid w:val="00646C5E"/>
    <w:rsid w:val="00646C80"/>
    <w:rsid w:val="00646CA2"/>
    <w:rsid w:val="00646CD4"/>
    <w:rsid w:val="00646CFD"/>
    <w:rsid w:val="00646E6B"/>
    <w:rsid w:val="0064703E"/>
    <w:rsid w:val="006470F5"/>
    <w:rsid w:val="006474CB"/>
    <w:rsid w:val="0064782E"/>
    <w:rsid w:val="0064796B"/>
    <w:rsid w:val="006500DF"/>
    <w:rsid w:val="006500E0"/>
    <w:rsid w:val="00650262"/>
    <w:rsid w:val="00650453"/>
    <w:rsid w:val="00650478"/>
    <w:rsid w:val="006506B7"/>
    <w:rsid w:val="006506BE"/>
    <w:rsid w:val="006506E6"/>
    <w:rsid w:val="00650958"/>
    <w:rsid w:val="006509DC"/>
    <w:rsid w:val="00650A19"/>
    <w:rsid w:val="00650C29"/>
    <w:rsid w:val="00650D7D"/>
    <w:rsid w:val="00650D8B"/>
    <w:rsid w:val="00650E23"/>
    <w:rsid w:val="00650E3C"/>
    <w:rsid w:val="00650FB6"/>
    <w:rsid w:val="00651025"/>
    <w:rsid w:val="00651032"/>
    <w:rsid w:val="0065107B"/>
    <w:rsid w:val="006514A6"/>
    <w:rsid w:val="006514B5"/>
    <w:rsid w:val="00651564"/>
    <w:rsid w:val="00651584"/>
    <w:rsid w:val="006518A6"/>
    <w:rsid w:val="006518A7"/>
    <w:rsid w:val="00651AA1"/>
    <w:rsid w:val="00651BCB"/>
    <w:rsid w:val="00651F9F"/>
    <w:rsid w:val="00652113"/>
    <w:rsid w:val="006522FF"/>
    <w:rsid w:val="0065230B"/>
    <w:rsid w:val="00652469"/>
    <w:rsid w:val="006525DD"/>
    <w:rsid w:val="006526C7"/>
    <w:rsid w:val="00652767"/>
    <w:rsid w:val="006527CF"/>
    <w:rsid w:val="00652834"/>
    <w:rsid w:val="00652C3C"/>
    <w:rsid w:val="00652DC5"/>
    <w:rsid w:val="00652E92"/>
    <w:rsid w:val="006530F6"/>
    <w:rsid w:val="0065339B"/>
    <w:rsid w:val="006533EB"/>
    <w:rsid w:val="00653422"/>
    <w:rsid w:val="006535F5"/>
    <w:rsid w:val="006536C5"/>
    <w:rsid w:val="0065379D"/>
    <w:rsid w:val="006538F4"/>
    <w:rsid w:val="00653935"/>
    <w:rsid w:val="00653B4A"/>
    <w:rsid w:val="00653B72"/>
    <w:rsid w:val="00653EB1"/>
    <w:rsid w:val="006540F9"/>
    <w:rsid w:val="00654118"/>
    <w:rsid w:val="00654302"/>
    <w:rsid w:val="00654493"/>
    <w:rsid w:val="006545B6"/>
    <w:rsid w:val="006545EB"/>
    <w:rsid w:val="0065460C"/>
    <w:rsid w:val="006546FD"/>
    <w:rsid w:val="006548D1"/>
    <w:rsid w:val="006548D9"/>
    <w:rsid w:val="00654956"/>
    <w:rsid w:val="00654A42"/>
    <w:rsid w:val="00654A7C"/>
    <w:rsid w:val="00654B3C"/>
    <w:rsid w:val="00654D9D"/>
    <w:rsid w:val="00654DB9"/>
    <w:rsid w:val="00654EA7"/>
    <w:rsid w:val="00654FE2"/>
    <w:rsid w:val="006553E0"/>
    <w:rsid w:val="00655481"/>
    <w:rsid w:val="006554FD"/>
    <w:rsid w:val="00655515"/>
    <w:rsid w:val="006556AF"/>
    <w:rsid w:val="00655767"/>
    <w:rsid w:val="006557FC"/>
    <w:rsid w:val="0065585A"/>
    <w:rsid w:val="006558C0"/>
    <w:rsid w:val="00655955"/>
    <w:rsid w:val="00655E50"/>
    <w:rsid w:val="00655E53"/>
    <w:rsid w:val="00655ECA"/>
    <w:rsid w:val="00655F3B"/>
    <w:rsid w:val="00655FCB"/>
    <w:rsid w:val="00655FFA"/>
    <w:rsid w:val="0065607A"/>
    <w:rsid w:val="00656236"/>
    <w:rsid w:val="0065626B"/>
    <w:rsid w:val="006563F5"/>
    <w:rsid w:val="0065640D"/>
    <w:rsid w:val="0065643A"/>
    <w:rsid w:val="00656485"/>
    <w:rsid w:val="006564A1"/>
    <w:rsid w:val="006565BE"/>
    <w:rsid w:val="0065662D"/>
    <w:rsid w:val="006567FB"/>
    <w:rsid w:val="0065693F"/>
    <w:rsid w:val="00656AF5"/>
    <w:rsid w:val="00656B99"/>
    <w:rsid w:val="00656BC1"/>
    <w:rsid w:val="00656CB2"/>
    <w:rsid w:val="00656E55"/>
    <w:rsid w:val="00656F75"/>
    <w:rsid w:val="00657051"/>
    <w:rsid w:val="00657100"/>
    <w:rsid w:val="00657402"/>
    <w:rsid w:val="006574B8"/>
    <w:rsid w:val="00657646"/>
    <w:rsid w:val="006576EE"/>
    <w:rsid w:val="0065775C"/>
    <w:rsid w:val="006577C7"/>
    <w:rsid w:val="00657809"/>
    <w:rsid w:val="00657837"/>
    <w:rsid w:val="0065788A"/>
    <w:rsid w:val="006578DC"/>
    <w:rsid w:val="00657B61"/>
    <w:rsid w:val="00657CD5"/>
    <w:rsid w:val="00657F4D"/>
    <w:rsid w:val="00657F79"/>
    <w:rsid w:val="00657F7C"/>
    <w:rsid w:val="00657FE0"/>
    <w:rsid w:val="0065A176"/>
    <w:rsid w:val="0065FBF0"/>
    <w:rsid w:val="006600DA"/>
    <w:rsid w:val="00660129"/>
    <w:rsid w:val="0066012D"/>
    <w:rsid w:val="0066015F"/>
    <w:rsid w:val="006603D9"/>
    <w:rsid w:val="00660487"/>
    <w:rsid w:val="006606EC"/>
    <w:rsid w:val="00660878"/>
    <w:rsid w:val="006608D9"/>
    <w:rsid w:val="006608FC"/>
    <w:rsid w:val="00660951"/>
    <w:rsid w:val="00660990"/>
    <w:rsid w:val="006609CE"/>
    <w:rsid w:val="006609EE"/>
    <w:rsid w:val="00660A33"/>
    <w:rsid w:val="00660B88"/>
    <w:rsid w:val="00660CDE"/>
    <w:rsid w:val="00660D0E"/>
    <w:rsid w:val="00660D1E"/>
    <w:rsid w:val="00660DE3"/>
    <w:rsid w:val="00660FCA"/>
    <w:rsid w:val="00661192"/>
    <w:rsid w:val="0066119D"/>
    <w:rsid w:val="00661350"/>
    <w:rsid w:val="0066150A"/>
    <w:rsid w:val="006615AA"/>
    <w:rsid w:val="006615D6"/>
    <w:rsid w:val="00661727"/>
    <w:rsid w:val="006617D8"/>
    <w:rsid w:val="006617EF"/>
    <w:rsid w:val="00661860"/>
    <w:rsid w:val="00661A8E"/>
    <w:rsid w:val="00661A95"/>
    <w:rsid w:val="00661B85"/>
    <w:rsid w:val="00661C9E"/>
    <w:rsid w:val="00661ED7"/>
    <w:rsid w:val="00661F8D"/>
    <w:rsid w:val="00662080"/>
    <w:rsid w:val="00662172"/>
    <w:rsid w:val="0066246E"/>
    <w:rsid w:val="006624D8"/>
    <w:rsid w:val="006625A7"/>
    <w:rsid w:val="006625A9"/>
    <w:rsid w:val="006626EE"/>
    <w:rsid w:val="006627C4"/>
    <w:rsid w:val="0066280C"/>
    <w:rsid w:val="00662885"/>
    <w:rsid w:val="006628E1"/>
    <w:rsid w:val="00662A3B"/>
    <w:rsid w:val="00662A63"/>
    <w:rsid w:val="00662AB9"/>
    <w:rsid w:val="00662C07"/>
    <w:rsid w:val="00662D35"/>
    <w:rsid w:val="00663107"/>
    <w:rsid w:val="0066361B"/>
    <w:rsid w:val="0066361C"/>
    <w:rsid w:val="00663681"/>
    <w:rsid w:val="0066370C"/>
    <w:rsid w:val="00663774"/>
    <w:rsid w:val="00663A16"/>
    <w:rsid w:val="00663BB3"/>
    <w:rsid w:val="00663C74"/>
    <w:rsid w:val="00663CB6"/>
    <w:rsid w:val="00663D3D"/>
    <w:rsid w:val="00663D7A"/>
    <w:rsid w:val="00663EF7"/>
    <w:rsid w:val="00664083"/>
    <w:rsid w:val="0066412A"/>
    <w:rsid w:val="006641C7"/>
    <w:rsid w:val="0066420E"/>
    <w:rsid w:val="00664235"/>
    <w:rsid w:val="006642B0"/>
    <w:rsid w:val="006642C4"/>
    <w:rsid w:val="00664320"/>
    <w:rsid w:val="00664388"/>
    <w:rsid w:val="006643AC"/>
    <w:rsid w:val="0066459A"/>
    <w:rsid w:val="006645AC"/>
    <w:rsid w:val="00664612"/>
    <w:rsid w:val="0066464C"/>
    <w:rsid w:val="006647FE"/>
    <w:rsid w:val="00664891"/>
    <w:rsid w:val="00664B8D"/>
    <w:rsid w:val="00664D0B"/>
    <w:rsid w:val="00664D40"/>
    <w:rsid w:val="00664E15"/>
    <w:rsid w:val="00664E83"/>
    <w:rsid w:val="00664FDC"/>
    <w:rsid w:val="00665015"/>
    <w:rsid w:val="00665316"/>
    <w:rsid w:val="0066547A"/>
    <w:rsid w:val="00665806"/>
    <w:rsid w:val="00665897"/>
    <w:rsid w:val="00665939"/>
    <w:rsid w:val="006659B1"/>
    <w:rsid w:val="00665A3C"/>
    <w:rsid w:val="00665B41"/>
    <w:rsid w:val="00665C28"/>
    <w:rsid w:val="00665F34"/>
    <w:rsid w:val="00666012"/>
    <w:rsid w:val="006660E6"/>
    <w:rsid w:val="006660F1"/>
    <w:rsid w:val="006662FE"/>
    <w:rsid w:val="006663A8"/>
    <w:rsid w:val="006663F2"/>
    <w:rsid w:val="00666400"/>
    <w:rsid w:val="00666779"/>
    <w:rsid w:val="0066691D"/>
    <w:rsid w:val="00666A89"/>
    <w:rsid w:val="00666A93"/>
    <w:rsid w:val="00666CF1"/>
    <w:rsid w:val="00666E1B"/>
    <w:rsid w:val="00666E8F"/>
    <w:rsid w:val="00667029"/>
    <w:rsid w:val="0066713A"/>
    <w:rsid w:val="0066720D"/>
    <w:rsid w:val="00667404"/>
    <w:rsid w:val="00667427"/>
    <w:rsid w:val="006674F1"/>
    <w:rsid w:val="0066759B"/>
    <w:rsid w:val="00667668"/>
    <w:rsid w:val="0066775D"/>
    <w:rsid w:val="00667779"/>
    <w:rsid w:val="0066785D"/>
    <w:rsid w:val="00667954"/>
    <w:rsid w:val="0066795C"/>
    <w:rsid w:val="006679F7"/>
    <w:rsid w:val="00667AAB"/>
    <w:rsid w:val="00667C05"/>
    <w:rsid w:val="00667C34"/>
    <w:rsid w:val="00667EB4"/>
    <w:rsid w:val="00667F9D"/>
    <w:rsid w:val="00670172"/>
    <w:rsid w:val="006701A3"/>
    <w:rsid w:val="006701F7"/>
    <w:rsid w:val="006703B1"/>
    <w:rsid w:val="006705D4"/>
    <w:rsid w:val="00670716"/>
    <w:rsid w:val="0067079B"/>
    <w:rsid w:val="006707B6"/>
    <w:rsid w:val="006708AF"/>
    <w:rsid w:val="00670902"/>
    <w:rsid w:val="0067099C"/>
    <w:rsid w:val="00670A0B"/>
    <w:rsid w:val="00670BAC"/>
    <w:rsid w:val="00670C09"/>
    <w:rsid w:val="00670C66"/>
    <w:rsid w:val="00670D15"/>
    <w:rsid w:val="00670D45"/>
    <w:rsid w:val="00670DDB"/>
    <w:rsid w:val="00670F6E"/>
    <w:rsid w:val="00670FD2"/>
    <w:rsid w:val="00671029"/>
    <w:rsid w:val="006710CB"/>
    <w:rsid w:val="00671489"/>
    <w:rsid w:val="00671682"/>
    <w:rsid w:val="0067175B"/>
    <w:rsid w:val="00671762"/>
    <w:rsid w:val="0067199F"/>
    <w:rsid w:val="00671A20"/>
    <w:rsid w:val="00671ADA"/>
    <w:rsid w:val="00671BFA"/>
    <w:rsid w:val="00671DDF"/>
    <w:rsid w:val="00672010"/>
    <w:rsid w:val="0067207D"/>
    <w:rsid w:val="00672323"/>
    <w:rsid w:val="00672388"/>
    <w:rsid w:val="0067244E"/>
    <w:rsid w:val="006725AA"/>
    <w:rsid w:val="00672A17"/>
    <w:rsid w:val="00672A44"/>
    <w:rsid w:val="00672C15"/>
    <w:rsid w:val="00672DB9"/>
    <w:rsid w:val="00672E38"/>
    <w:rsid w:val="00672E4B"/>
    <w:rsid w:val="00672ECA"/>
    <w:rsid w:val="00672F19"/>
    <w:rsid w:val="00672F7B"/>
    <w:rsid w:val="006734AF"/>
    <w:rsid w:val="00673727"/>
    <w:rsid w:val="00673774"/>
    <w:rsid w:val="006739A8"/>
    <w:rsid w:val="00673A39"/>
    <w:rsid w:val="00673B2A"/>
    <w:rsid w:val="00673BB8"/>
    <w:rsid w:val="00673BE8"/>
    <w:rsid w:val="00673C6E"/>
    <w:rsid w:val="00673DCE"/>
    <w:rsid w:val="00673EC8"/>
    <w:rsid w:val="00673F87"/>
    <w:rsid w:val="00673FBC"/>
    <w:rsid w:val="00673FD7"/>
    <w:rsid w:val="00673FDB"/>
    <w:rsid w:val="0067407C"/>
    <w:rsid w:val="00674085"/>
    <w:rsid w:val="00674153"/>
    <w:rsid w:val="006741BD"/>
    <w:rsid w:val="006741F6"/>
    <w:rsid w:val="006741F9"/>
    <w:rsid w:val="006742AF"/>
    <w:rsid w:val="0067446E"/>
    <w:rsid w:val="00674599"/>
    <w:rsid w:val="006746CF"/>
    <w:rsid w:val="00674738"/>
    <w:rsid w:val="00674906"/>
    <w:rsid w:val="0067490E"/>
    <w:rsid w:val="00674A3C"/>
    <w:rsid w:val="00674A71"/>
    <w:rsid w:val="00674AAB"/>
    <w:rsid w:val="00674E96"/>
    <w:rsid w:val="00674F00"/>
    <w:rsid w:val="006751A7"/>
    <w:rsid w:val="00675666"/>
    <w:rsid w:val="0067584D"/>
    <w:rsid w:val="00675928"/>
    <w:rsid w:val="006759E6"/>
    <w:rsid w:val="00675A29"/>
    <w:rsid w:val="00675AE7"/>
    <w:rsid w:val="00675B6B"/>
    <w:rsid w:val="00675BBF"/>
    <w:rsid w:val="00675D24"/>
    <w:rsid w:val="00675E4D"/>
    <w:rsid w:val="00675F00"/>
    <w:rsid w:val="00675FBC"/>
    <w:rsid w:val="00676127"/>
    <w:rsid w:val="00676133"/>
    <w:rsid w:val="0067621B"/>
    <w:rsid w:val="00676263"/>
    <w:rsid w:val="0067633A"/>
    <w:rsid w:val="00676370"/>
    <w:rsid w:val="00676398"/>
    <w:rsid w:val="00676499"/>
    <w:rsid w:val="0067653F"/>
    <w:rsid w:val="00676655"/>
    <w:rsid w:val="00676677"/>
    <w:rsid w:val="006766B3"/>
    <w:rsid w:val="00676754"/>
    <w:rsid w:val="00676758"/>
    <w:rsid w:val="006768C5"/>
    <w:rsid w:val="0067699B"/>
    <w:rsid w:val="00676AB4"/>
    <w:rsid w:val="00676B57"/>
    <w:rsid w:val="00676B6E"/>
    <w:rsid w:val="00676B8D"/>
    <w:rsid w:val="00676CB3"/>
    <w:rsid w:val="00676CBA"/>
    <w:rsid w:val="00676D82"/>
    <w:rsid w:val="00676F2A"/>
    <w:rsid w:val="00676F6E"/>
    <w:rsid w:val="006771C5"/>
    <w:rsid w:val="006772D9"/>
    <w:rsid w:val="006773F6"/>
    <w:rsid w:val="006775B4"/>
    <w:rsid w:val="00677619"/>
    <w:rsid w:val="00677759"/>
    <w:rsid w:val="00677C02"/>
    <w:rsid w:val="00677C97"/>
    <w:rsid w:val="00677CCC"/>
    <w:rsid w:val="00677CE7"/>
    <w:rsid w:val="00677D16"/>
    <w:rsid w:val="00677EB7"/>
    <w:rsid w:val="00677FE8"/>
    <w:rsid w:val="006800D5"/>
    <w:rsid w:val="0068018D"/>
    <w:rsid w:val="006801F6"/>
    <w:rsid w:val="006802F6"/>
    <w:rsid w:val="0068034A"/>
    <w:rsid w:val="00680383"/>
    <w:rsid w:val="006803CA"/>
    <w:rsid w:val="006804B5"/>
    <w:rsid w:val="006806DF"/>
    <w:rsid w:val="00680B36"/>
    <w:rsid w:val="00680D85"/>
    <w:rsid w:val="0068102B"/>
    <w:rsid w:val="0068115D"/>
    <w:rsid w:val="0068121A"/>
    <w:rsid w:val="0068127B"/>
    <w:rsid w:val="00681286"/>
    <w:rsid w:val="006815C5"/>
    <w:rsid w:val="00681671"/>
    <w:rsid w:val="006816C9"/>
    <w:rsid w:val="00681898"/>
    <w:rsid w:val="006818E0"/>
    <w:rsid w:val="00681904"/>
    <w:rsid w:val="00681949"/>
    <w:rsid w:val="006819DE"/>
    <w:rsid w:val="00681B17"/>
    <w:rsid w:val="00681C3A"/>
    <w:rsid w:val="00681D30"/>
    <w:rsid w:val="00681E7F"/>
    <w:rsid w:val="00682020"/>
    <w:rsid w:val="00682028"/>
    <w:rsid w:val="006820B3"/>
    <w:rsid w:val="00682155"/>
    <w:rsid w:val="00682366"/>
    <w:rsid w:val="00682549"/>
    <w:rsid w:val="00682682"/>
    <w:rsid w:val="006826D4"/>
    <w:rsid w:val="006827E4"/>
    <w:rsid w:val="006828CA"/>
    <w:rsid w:val="00682F1F"/>
    <w:rsid w:val="00683003"/>
    <w:rsid w:val="0068311E"/>
    <w:rsid w:val="0068313C"/>
    <w:rsid w:val="00683196"/>
    <w:rsid w:val="00683263"/>
    <w:rsid w:val="0068327C"/>
    <w:rsid w:val="00683303"/>
    <w:rsid w:val="006833FD"/>
    <w:rsid w:val="006834A2"/>
    <w:rsid w:val="006834E3"/>
    <w:rsid w:val="0068356D"/>
    <w:rsid w:val="00683A4B"/>
    <w:rsid w:val="00683AC6"/>
    <w:rsid w:val="00683C61"/>
    <w:rsid w:val="00683CB5"/>
    <w:rsid w:val="00683CBA"/>
    <w:rsid w:val="00683CC6"/>
    <w:rsid w:val="00683D0D"/>
    <w:rsid w:val="00683D3F"/>
    <w:rsid w:val="00683F38"/>
    <w:rsid w:val="0068409C"/>
    <w:rsid w:val="006841A1"/>
    <w:rsid w:val="006842A9"/>
    <w:rsid w:val="0068433D"/>
    <w:rsid w:val="0068440A"/>
    <w:rsid w:val="00684538"/>
    <w:rsid w:val="00684573"/>
    <w:rsid w:val="006847F9"/>
    <w:rsid w:val="00684814"/>
    <w:rsid w:val="00684824"/>
    <w:rsid w:val="006848A0"/>
    <w:rsid w:val="006849E9"/>
    <w:rsid w:val="00684A76"/>
    <w:rsid w:val="00684AB2"/>
    <w:rsid w:val="00684DBA"/>
    <w:rsid w:val="0068509B"/>
    <w:rsid w:val="006850BC"/>
    <w:rsid w:val="006851C8"/>
    <w:rsid w:val="00685217"/>
    <w:rsid w:val="0068524B"/>
    <w:rsid w:val="0068541C"/>
    <w:rsid w:val="00685460"/>
    <w:rsid w:val="006854E5"/>
    <w:rsid w:val="006854EC"/>
    <w:rsid w:val="00685577"/>
    <w:rsid w:val="00685596"/>
    <w:rsid w:val="006855F3"/>
    <w:rsid w:val="0068564A"/>
    <w:rsid w:val="00685813"/>
    <w:rsid w:val="00685BAD"/>
    <w:rsid w:val="00685BC4"/>
    <w:rsid w:val="00685CB8"/>
    <w:rsid w:val="0068657F"/>
    <w:rsid w:val="006865F2"/>
    <w:rsid w:val="00686696"/>
    <w:rsid w:val="006867A1"/>
    <w:rsid w:val="00686860"/>
    <w:rsid w:val="00686977"/>
    <w:rsid w:val="00686C16"/>
    <w:rsid w:val="00686C75"/>
    <w:rsid w:val="00686D4C"/>
    <w:rsid w:val="00686EBD"/>
    <w:rsid w:val="00686F1A"/>
    <w:rsid w:val="006870D8"/>
    <w:rsid w:val="00687254"/>
    <w:rsid w:val="006872FD"/>
    <w:rsid w:val="006873ED"/>
    <w:rsid w:val="006875AF"/>
    <w:rsid w:val="006875C8"/>
    <w:rsid w:val="0068768F"/>
    <w:rsid w:val="00687708"/>
    <w:rsid w:val="00687997"/>
    <w:rsid w:val="006879E5"/>
    <w:rsid w:val="00687A3E"/>
    <w:rsid w:val="00687B2D"/>
    <w:rsid w:val="00687B74"/>
    <w:rsid w:val="00687CA2"/>
    <w:rsid w:val="00687D4F"/>
    <w:rsid w:val="00687E66"/>
    <w:rsid w:val="00687FA5"/>
    <w:rsid w:val="0069007D"/>
    <w:rsid w:val="00690235"/>
    <w:rsid w:val="00690370"/>
    <w:rsid w:val="0069040A"/>
    <w:rsid w:val="006907D4"/>
    <w:rsid w:val="0069081D"/>
    <w:rsid w:val="006908A4"/>
    <w:rsid w:val="00690A2C"/>
    <w:rsid w:val="00690ACD"/>
    <w:rsid w:val="00690ACE"/>
    <w:rsid w:val="00690D05"/>
    <w:rsid w:val="00690DD4"/>
    <w:rsid w:val="00690EBF"/>
    <w:rsid w:val="00690EC6"/>
    <w:rsid w:val="00690F9B"/>
    <w:rsid w:val="006910DE"/>
    <w:rsid w:val="006910EE"/>
    <w:rsid w:val="006912CC"/>
    <w:rsid w:val="0069138B"/>
    <w:rsid w:val="0069144E"/>
    <w:rsid w:val="006916D0"/>
    <w:rsid w:val="006918CD"/>
    <w:rsid w:val="006918FA"/>
    <w:rsid w:val="006918FB"/>
    <w:rsid w:val="00691909"/>
    <w:rsid w:val="006919C6"/>
    <w:rsid w:val="00691A30"/>
    <w:rsid w:val="00691AA8"/>
    <w:rsid w:val="00691BCD"/>
    <w:rsid w:val="00692080"/>
    <w:rsid w:val="0069210C"/>
    <w:rsid w:val="0069211F"/>
    <w:rsid w:val="006921FD"/>
    <w:rsid w:val="00692238"/>
    <w:rsid w:val="0069260C"/>
    <w:rsid w:val="006928A4"/>
    <w:rsid w:val="0069296E"/>
    <w:rsid w:val="00692A4D"/>
    <w:rsid w:val="00692A5D"/>
    <w:rsid w:val="00692AA1"/>
    <w:rsid w:val="00692ACB"/>
    <w:rsid w:val="00692B7A"/>
    <w:rsid w:val="00692B8D"/>
    <w:rsid w:val="00692BA1"/>
    <w:rsid w:val="00692C23"/>
    <w:rsid w:val="00692DAB"/>
    <w:rsid w:val="00692E4F"/>
    <w:rsid w:val="00692F73"/>
    <w:rsid w:val="0069306C"/>
    <w:rsid w:val="0069327D"/>
    <w:rsid w:val="006932D3"/>
    <w:rsid w:val="00693307"/>
    <w:rsid w:val="006933BA"/>
    <w:rsid w:val="00693568"/>
    <w:rsid w:val="00693569"/>
    <w:rsid w:val="00693673"/>
    <w:rsid w:val="006936E9"/>
    <w:rsid w:val="00693718"/>
    <w:rsid w:val="006937C1"/>
    <w:rsid w:val="0069380A"/>
    <w:rsid w:val="00693BC1"/>
    <w:rsid w:val="00693D38"/>
    <w:rsid w:val="00693F39"/>
    <w:rsid w:val="00693FC9"/>
    <w:rsid w:val="00694043"/>
    <w:rsid w:val="006940E7"/>
    <w:rsid w:val="006942C6"/>
    <w:rsid w:val="00694360"/>
    <w:rsid w:val="00694394"/>
    <w:rsid w:val="006943C4"/>
    <w:rsid w:val="00694424"/>
    <w:rsid w:val="00694581"/>
    <w:rsid w:val="006946ED"/>
    <w:rsid w:val="006946F2"/>
    <w:rsid w:val="006949E1"/>
    <w:rsid w:val="00694A0D"/>
    <w:rsid w:val="00694A38"/>
    <w:rsid w:val="00694B09"/>
    <w:rsid w:val="00694B1C"/>
    <w:rsid w:val="00694CAA"/>
    <w:rsid w:val="00694D22"/>
    <w:rsid w:val="00694E13"/>
    <w:rsid w:val="00694EBE"/>
    <w:rsid w:val="0069523F"/>
    <w:rsid w:val="00695441"/>
    <w:rsid w:val="00695645"/>
    <w:rsid w:val="006956B7"/>
    <w:rsid w:val="0069581E"/>
    <w:rsid w:val="00695825"/>
    <w:rsid w:val="006959D6"/>
    <w:rsid w:val="00695A92"/>
    <w:rsid w:val="00695ABC"/>
    <w:rsid w:val="00695D8C"/>
    <w:rsid w:val="00695F6F"/>
    <w:rsid w:val="0069637B"/>
    <w:rsid w:val="00696496"/>
    <w:rsid w:val="006965A9"/>
    <w:rsid w:val="006965DF"/>
    <w:rsid w:val="006966A7"/>
    <w:rsid w:val="00696AD4"/>
    <w:rsid w:val="00696B42"/>
    <w:rsid w:val="00696B45"/>
    <w:rsid w:val="00696D32"/>
    <w:rsid w:val="00696DFC"/>
    <w:rsid w:val="00696E56"/>
    <w:rsid w:val="00696E6F"/>
    <w:rsid w:val="00696E82"/>
    <w:rsid w:val="00696FD2"/>
    <w:rsid w:val="0069704B"/>
    <w:rsid w:val="0069706D"/>
    <w:rsid w:val="00697110"/>
    <w:rsid w:val="00697293"/>
    <w:rsid w:val="00697320"/>
    <w:rsid w:val="0069734A"/>
    <w:rsid w:val="00697397"/>
    <w:rsid w:val="006976F4"/>
    <w:rsid w:val="00697C4D"/>
    <w:rsid w:val="00697CA2"/>
    <w:rsid w:val="00697F7E"/>
    <w:rsid w:val="00697FA1"/>
    <w:rsid w:val="006A02FD"/>
    <w:rsid w:val="006A034F"/>
    <w:rsid w:val="006A0395"/>
    <w:rsid w:val="006A0582"/>
    <w:rsid w:val="006A0665"/>
    <w:rsid w:val="006A0775"/>
    <w:rsid w:val="006A0793"/>
    <w:rsid w:val="006A081C"/>
    <w:rsid w:val="006A09A0"/>
    <w:rsid w:val="006A0F1D"/>
    <w:rsid w:val="006A0F91"/>
    <w:rsid w:val="006A10C0"/>
    <w:rsid w:val="006A1133"/>
    <w:rsid w:val="006A1205"/>
    <w:rsid w:val="006A1407"/>
    <w:rsid w:val="006A16A5"/>
    <w:rsid w:val="006A16B8"/>
    <w:rsid w:val="006A16E1"/>
    <w:rsid w:val="006A1737"/>
    <w:rsid w:val="006A1752"/>
    <w:rsid w:val="006A18B2"/>
    <w:rsid w:val="006A1B36"/>
    <w:rsid w:val="006A1CF0"/>
    <w:rsid w:val="006A1D58"/>
    <w:rsid w:val="006A1E8C"/>
    <w:rsid w:val="006A1FC1"/>
    <w:rsid w:val="006A202D"/>
    <w:rsid w:val="006A2428"/>
    <w:rsid w:val="006A2481"/>
    <w:rsid w:val="006A2587"/>
    <w:rsid w:val="006A2685"/>
    <w:rsid w:val="006A2B3C"/>
    <w:rsid w:val="006A2B45"/>
    <w:rsid w:val="006A2D38"/>
    <w:rsid w:val="006A2D41"/>
    <w:rsid w:val="006A2DC9"/>
    <w:rsid w:val="006A2DD3"/>
    <w:rsid w:val="006A2DF8"/>
    <w:rsid w:val="006A2F89"/>
    <w:rsid w:val="006A2FAC"/>
    <w:rsid w:val="006A30AC"/>
    <w:rsid w:val="006A3480"/>
    <w:rsid w:val="006A35E4"/>
    <w:rsid w:val="006A376D"/>
    <w:rsid w:val="006A38FF"/>
    <w:rsid w:val="006A3997"/>
    <w:rsid w:val="006A39D1"/>
    <w:rsid w:val="006A3FAD"/>
    <w:rsid w:val="006A4054"/>
    <w:rsid w:val="006A433A"/>
    <w:rsid w:val="006A4351"/>
    <w:rsid w:val="006A437E"/>
    <w:rsid w:val="006A452B"/>
    <w:rsid w:val="006A4572"/>
    <w:rsid w:val="006A4579"/>
    <w:rsid w:val="006A470D"/>
    <w:rsid w:val="006A4AAC"/>
    <w:rsid w:val="006A4B8E"/>
    <w:rsid w:val="006A5042"/>
    <w:rsid w:val="006A5115"/>
    <w:rsid w:val="006A5191"/>
    <w:rsid w:val="006A526B"/>
    <w:rsid w:val="006A52DE"/>
    <w:rsid w:val="006A539D"/>
    <w:rsid w:val="006A539E"/>
    <w:rsid w:val="006A5479"/>
    <w:rsid w:val="006A574A"/>
    <w:rsid w:val="006A57B9"/>
    <w:rsid w:val="006A593E"/>
    <w:rsid w:val="006A5A62"/>
    <w:rsid w:val="006A5AFA"/>
    <w:rsid w:val="006A5B03"/>
    <w:rsid w:val="006A5B3A"/>
    <w:rsid w:val="006A5C3F"/>
    <w:rsid w:val="006A5CE3"/>
    <w:rsid w:val="006A5FE5"/>
    <w:rsid w:val="006A603B"/>
    <w:rsid w:val="006A6099"/>
    <w:rsid w:val="006A60CB"/>
    <w:rsid w:val="006A60DD"/>
    <w:rsid w:val="006A61FD"/>
    <w:rsid w:val="006A64CC"/>
    <w:rsid w:val="006A6557"/>
    <w:rsid w:val="006A6663"/>
    <w:rsid w:val="006A6742"/>
    <w:rsid w:val="006A6877"/>
    <w:rsid w:val="006A68AC"/>
    <w:rsid w:val="006A68FB"/>
    <w:rsid w:val="006A69AC"/>
    <w:rsid w:val="006A6A40"/>
    <w:rsid w:val="006A6A4E"/>
    <w:rsid w:val="006A6B95"/>
    <w:rsid w:val="006A6BC7"/>
    <w:rsid w:val="006A6D99"/>
    <w:rsid w:val="006A7021"/>
    <w:rsid w:val="006A70F3"/>
    <w:rsid w:val="006A7179"/>
    <w:rsid w:val="006A73DE"/>
    <w:rsid w:val="006A7583"/>
    <w:rsid w:val="006A758E"/>
    <w:rsid w:val="006A7634"/>
    <w:rsid w:val="006A7793"/>
    <w:rsid w:val="006A77BE"/>
    <w:rsid w:val="006A783D"/>
    <w:rsid w:val="006A7854"/>
    <w:rsid w:val="006A78C3"/>
    <w:rsid w:val="006A78C4"/>
    <w:rsid w:val="006A7B56"/>
    <w:rsid w:val="006A7BF0"/>
    <w:rsid w:val="006A7C06"/>
    <w:rsid w:val="006A7C13"/>
    <w:rsid w:val="006A7CEC"/>
    <w:rsid w:val="006A7D59"/>
    <w:rsid w:val="006A7D5C"/>
    <w:rsid w:val="006A7DFC"/>
    <w:rsid w:val="006A7E48"/>
    <w:rsid w:val="006A7E97"/>
    <w:rsid w:val="006B0006"/>
    <w:rsid w:val="006B0034"/>
    <w:rsid w:val="006B0192"/>
    <w:rsid w:val="006B02D8"/>
    <w:rsid w:val="006B03D6"/>
    <w:rsid w:val="006B043C"/>
    <w:rsid w:val="006B04DD"/>
    <w:rsid w:val="006B05A1"/>
    <w:rsid w:val="006B05DE"/>
    <w:rsid w:val="006B0721"/>
    <w:rsid w:val="006B0757"/>
    <w:rsid w:val="006B0771"/>
    <w:rsid w:val="006B07F6"/>
    <w:rsid w:val="006B0829"/>
    <w:rsid w:val="006B0B1E"/>
    <w:rsid w:val="006B0B53"/>
    <w:rsid w:val="006B0BE3"/>
    <w:rsid w:val="006B0D55"/>
    <w:rsid w:val="006B0F3D"/>
    <w:rsid w:val="006B1002"/>
    <w:rsid w:val="006B103C"/>
    <w:rsid w:val="006B10D6"/>
    <w:rsid w:val="006B1335"/>
    <w:rsid w:val="006B13E1"/>
    <w:rsid w:val="006B1506"/>
    <w:rsid w:val="006B169E"/>
    <w:rsid w:val="006B16A9"/>
    <w:rsid w:val="006B1774"/>
    <w:rsid w:val="006B190C"/>
    <w:rsid w:val="006B195E"/>
    <w:rsid w:val="006B1B16"/>
    <w:rsid w:val="006B1BD7"/>
    <w:rsid w:val="006B1C56"/>
    <w:rsid w:val="006B1D29"/>
    <w:rsid w:val="006B1E37"/>
    <w:rsid w:val="006B1F02"/>
    <w:rsid w:val="006B208E"/>
    <w:rsid w:val="006B20F5"/>
    <w:rsid w:val="006B249B"/>
    <w:rsid w:val="006B25A1"/>
    <w:rsid w:val="006B2613"/>
    <w:rsid w:val="006B27B0"/>
    <w:rsid w:val="006B284D"/>
    <w:rsid w:val="006B293B"/>
    <w:rsid w:val="006B2AD9"/>
    <w:rsid w:val="006B2B28"/>
    <w:rsid w:val="006B2BB0"/>
    <w:rsid w:val="006B2DF3"/>
    <w:rsid w:val="006B2F01"/>
    <w:rsid w:val="006B3194"/>
    <w:rsid w:val="006B31CE"/>
    <w:rsid w:val="006B31E9"/>
    <w:rsid w:val="006B3365"/>
    <w:rsid w:val="006B346D"/>
    <w:rsid w:val="006B347C"/>
    <w:rsid w:val="006B3498"/>
    <w:rsid w:val="006B3676"/>
    <w:rsid w:val="006B3877"/>
    <w:rsid w:val="006B38AA"/>
    <w:rsid w:val="006B38CB"/>
    <w:rsid w:val="006B3974"/>
    <w:rsid w:val="006B3A66"/>
    <w:rsid w:val="006B3B82"/>
    <w:rsid w:val="006B3BD0"/>
    <w:rsid w:val="006B3EED"/>
    <w:rsid w:val="006B3EF0"/>
    <w:rsid w:val="006B43CB"/>
    <w:rsid w:val="006B43D7"/>
    <w:rsid w:val="006B44EF"/>
    <w:rsid w:val="006B452B"/>
    <w:rsid w:val="006B4548"/>
    <w:rsid w:val="006B476A"/>
    <w:rsid w:val="006B479F"/>
    <w:rsid w:val="006B47BA"/>
    <w:rsid w:val="006B47CB"/>
    <w:rsid w:val="006B4855"/>
    <w:rsid w:val="006B4935"/>
    <w:rsid w:val="006B4AC8"/>
    <w:rsid w:val="006B4D6F"/>
    <w:rsid w:val="006B4D85"/>
    <w:rsid w:val="006B5001"/>
    <w:rsid w:val="006B5044"/>
    <w:rsid w:val="006B5047"/>
    <w:rsid w:val="006B52DD"/>
    <w:rsid w:val="006B5332"/>
    <w:rsid w:val="006B5377"/>
    <w:rsid w:val="006B53B6"/>
    <w:rsid w:val="006B54F6"/>
    <w:rsid w:val="006B5652"/>
    <w:rsid w:val="006B56F3"/>
    <w:rsid w:val="006B57CA"/>
    <w:rsid w:val="006B5805"/>
    <w:rsid w:val="006B589B"/>
    <w:rsid w:val="006B5988"/>
    <w:rsid w:val="006B5999"/>
    <w:rsid w:val="006B59FC"/>
    <w:rsid w:val="006B5A28"/>
    <w:rsid w:val="006B5D97"/>
    <w:rsid w:val="006B5E6F"/>
    <w:rsid w:val="006B611B"/>
    <w:rsid w:val="006B63A4"/>
    <w:rsid w:val="006B63ED"/>
    <w:rsid w:val="006B6448"/>
    <w:rsid w:val="006B6457"/>
    <w:rsid w:val="006B64AC"/>
    <w:rsid w:val="006B64C3"/>
    <w:rsid w:val="006B64CB"/>
    <w:rsid w:val="006B653B"/>
    <w:rsid w:val="006B6622"/>
    <w:rsid w:val="006B668C"/>
    <w:rsid w:val="006B6718"/>
    <w:rsid w:val="006B68E2"/>
    <w:rsid w:val="006B69F5"/>
    <w:rsid w:val="006B6A1C"/>
    <w:rsid w:val="006B6A49"/>
    <w:rsid w:val="006B6AA9"/>
    <w:rsid w:val="006B6B09"/>
    <w:rsid w:val="006B6C2E"/>
    <w:rsid w:val="006B6CED"/>
    <w:rsid w:val="006B6D6B"/>
    <w:rsid w:val="006B6D98"/>
    <w:rsid w:val="006B6E01"/>
    <w:rsid w:val="006B6E42"/>
    <w:rsid w:val="006B703C"/>
    <w:rsid w:val="006B72E4"/>
    <w:rsid w:val="006B7360"/>
    <w:rsid w:val="006B742E"/>
    <w:rsid w:val="006B7531"/>
    <w:rsid w:val="006B774D"/>
    <w:rsid w:val="006B7A14"/>
    <w:rsid w:val="006B7B38"/>
    <w:rsid w:val="006B7C89"/>
    <w:rsid w:val="006B7DDA"/>
    <w:rsid w:val="006C0025"/>
    <w:rsid w:val="006C01B4"/>
    <w:rsid w:val="006C027C"/>
    <w:rsid w:val="006C052E"/>
    <w:rsid w:val="006C0717"/>
    <w:rsid w:val="006C0B13"/>
    <w:rsid w:val="006C0CB3"/>
    <w:rsid w:val="006C0DE0"/>
    <w:rsid w:val="006C0EE9"/>
    <w:rsid w:val="006C0F1D"/>
    <w:rsid w:val="006C0FD9"/>
    <w:rsid w:val="006C1016"/>
    <w:rsid w:val="006C10C8"/>
    <w:rsid w:val="006C1101"/>
    <w:rsid w:val="006C12C7"/>
    <w:rsid w:val="006C1387"/>
    <w:rsid w:val="006C13CD"/>
    <w:rsid w:val="006C16E8"/>
    <w:rsid w:val="006C17EE"/>
    <w:rsid w:val="006C1895"/>
    <w:rsid w:val="006C1900"/>
    <w:rsid w:val="006C19A6"/>
    <w:rsid w:val="006C1AD6"/>
    <w:rsid w:val="006C1B09"/>
    <w:rsid w:val="006C1C23"/>
    <w:rsid w:val="006C1C8B"/>
    <w:rsid w:val="006C1D7A"/>
    <w:rsid w:val="006C1DAC"/>
    <w:rsid w:val="006C1E1C"/>
    <w:rsid w:val="006C1E49"/>
    <w:rsid w:val="006C1FBD"/>
    <w:rsid w:val="006C1FE6"/>
    <w:rsid w:val="006C2036"/>
    <w:rsid w:val="006C21D4"/>
    <w:rsid w:val="006C24E3"/>
    <w:rsid w:val="006C25AB"/>
    <w:rsid w:val="006C2617"/>
    <w:rsid w:val="006C265E"/>
    <w:rsid w:val="006C272B"/>
    <w:rsid w:val="006C2876"/>
    <w:rsid w:val="006C29F6"/>
    <w:rsid w:val="006C2B38"/>
    <w:rsid w:val="006C2DD9"/>
    <w:rsid w:val="006C2E24"/>
    <w:rsid w:val="006C2F0C"/>
    <w:rsid w:val="006C2F28"/>
    <w:rsid w:val="006C2F59"/>
    <w:rsid w:val="006C2F5E"/>
    <w:rsid w:val="006C2F5F"/>
    <w:rsid w:val="006C2F8D"/>
    <w:rsid w:val="006C306A"/>
    <w:rsid w:val="006C308C"/>
    <w:rsid w:val="006C3152"/>
    <w:rsid w:val="006C3293"/>
    <w:rsid w:val="006C3427"/>
    <w:rsid w:val="006C35AE"/>
    <w:rsid w:val="006C35B1"/>
    <w:rsid w:val="006C3664"/>
    <w:rsid w:val="006C36F3"/>
    <w:rsid w:val="006C3709"/>
    <w:rsid w:val="006C3792"/>
    <w:rsid w:val="006C3922"/>
    <w:rsid w:val="006C3B5D"/>
    <w:rsid w:val="006C3CEE"/>
    <w:rsid w:val="006C3CF4"/>
    <w:rsid w:val="006C3DFA"/>
    <w:rsid w:val="006C3E8A"/>
    <w:rsid w:val="006C40CD"/>
    <w:rsid w:val="006C4115"/>
    <w:rsid w:val="006C429C"/>
    <w:rsid w:val="006C42D7"/>
    <w:rsid w:val="006C435F"/>
    <w:rsid w:val="006C45DF"/>
    <w:rsid w:val="006C46D7"/>
    <w:rsid w:val="006C470B"/>
    <w:rsid w:val="006C473D"/>
    <w:rsid w:val="006C48BB"/>
    <w:rsid w:val="006C4922"/>
    <w:rsid w:val="006C49DF"/>
    <w:rsid w:val="006C49E2"/>
    <w:rsid w:val="006C4A2D"/>
    <w:rsid w:val="006C4B33"/>
    <w:rsid w:val="006C4BED"/>
    <w:rsid w:val="006C4BF4"/>
    <w:rsid w:val="006C4C13"/>
    <w:rsid w:val="006C4C21"/>
    <w:rsid w:val="006C4D61"/>
    <w:rsid w:val="006C4F98"/>
    <w:rsid w:val="006C511A"/>
    <w:rsid w:val="006C5163"/>
    <w:rsid w:val="006C51EC"/>
    <w:rsid w:val="006C5602"/>
    <w:rsid w:val="006C568A"/>
    <w:rsid w:val="006C56E4"/>
    <w:rsid w:val="006C57AA"/>
    <w:rsid w:val="006C57B9"/>
    <w:rsid w:val="006C5841"/>
    <w:rsid w:val="006C58A0"/>
    <w:rsid w:val="006C5A64"/>
    <w:rsid w:val="006C5AB7"/>
    <w:rsid w:val="006C5AEC"/>
    <w:rsid w:val="006C5B71"/>
    <w:rsid w:val="006C5C3A"/>
    <w:rsid w:val="006C5C57"/>
    <w:rsid w:val="006C5C68"/>
    <w:rsid w:val="006C5F82"/>
    <w:rsid w:val="006C5FAF"/>
    <w:rsid w:val="006C5FB4"/>
    <w:rsid w:val="006C6045"/>
    <w:rsid w:val="006C61BC"/>
    <w:rsid w:val="006C6241"/>
    <w:rsid w:val="006C625E"/>
    <w:rsid w:val="006C6427"/>
    <w:rsid w:val="006C64F5"/>
    <w:rsid w:val="006C660D"/>
    <w:rsid w:val="006C6704"/>
    <w:rsid w:val="006C6814"/>
    <w:rsid w:val="006C6AF6"/>
    <w:rsid w:val="006C6B2F"/>
    <w:rsid w:val="006C6CCC"/>
    <w:rsid w:val="006C7007"/>
    <w:rsid w:val="006C718E"/>
    <w:rsid w:val="006C71AC"/>
    <w:rsid w:val="006C7324"/>
    <w:rsid w:val="006C734F"/>
    <w:rsid w:val="006C73CF"/>
    <w:rsid w:val="006C746D"/>
    <w:rsid w:val="006C7581"/>
    <w:rsid w:val="006C7768"/>
    <w:rsid w:val="006C7865"/>
    <w:rsid w:val="006C7EA9"/>
    <w:rsid w:val="006D0204"/>
    <w:rsid w:val="006D0361"/>
    <w:rsid w:val="006D03BB"/>
    <w:rsid w:val="006D04A0"/>
    <w:rsid w:val="006D04E3"/>
    <w:rsid w:val="006D0571"/>
    <w:rsid w:val="006D05E9"/>
    <w:rsid w:val="006D05F6"/>
    <w:rsid w:val="006D0736"/>
    <w:rsid w:val="006D07FF"/>
    <w:rsid w:val="006D0992"/>
    <w:rsid w:val="006D09AC"/>
    <w:rsid w:val="006D09B5"/>
    <w:rsid w:val="006D09FD"/>
    <w:rsid w:val="006D0A24"/>
    <w:rsid w:val="006D0B7C"/>
    <w:rsid w:val="006D0C99"/>
    <w:rsid w:val="006D0D1F"/>
    <w:rsid w:val="006D0FC1"/>
    <w:rsid w:val="006D103A"/>
    <w:rsid w:val="006D10DD"/>
    <w:rsid w:val="006D11AD"/>
    <w:rsid w:val="006D1207"/>
    <w:rsid w:val="006D12D7"/>
    <w:rsid w:val="006D1511"/>
    <w:rsid w:val="006D1686"/>
    <w:rsid w:val="006D182B"/>
    <w:rsid w:val="006D1B1F"/>
    <w:rsid w:val="006D1B82"/>
    <w:rsid w:val="006D1BE2"/>
    <w:rsid w:val="006D1BE6"/>
    <w:rsid w:val="006D1DCD"/>
    <w:rsid w:val="006D1E18"/>
    <w:rsid w:val="006D27D8"/>
    <w:rsid w:val="006D27D9"/>
    <w:rsid w:val="006D28DE"/>
    <w:rsid w:val="006D2AD3"/>
    <w:rsid w:val="006D2B2A"/>
    <w:rsid w:val="006D2D2A"/>
    <w:rsid w:val="006D2EA6"/>
    <w:rsid w:val="006D2FE0"/>
    <w:rsid w:val="006D304F"/>
    <w:rsid w:val="006D3068"/>
    <w:rsid w:val="006D3087"/>
    <w:rsid w:val="006D310F"/>
    <w:rsid w:val="006D317F"/>
    <w:rsid w:val="006D3388"/>
    <w:rsid w:val="006D3432"/>
    <w:rsid w:val="006D37E3"/>
    <w:rsid w:val="006D38CE"/>
    <w:rsid w:val="006D3928"/>
    <w:rsid w:val="006D3939"/>
    <w:rsid w:val="006D3AEB"/>
    <w:rsid w:val="006D3BCB"/>
    <w:rsid w:val="006D3CED"/>
    <w:rsid w:val="006D3CF6"/>
    <w:rsid w:val="006D3FC1"/>
    <w:rsid w:val="006D40D5"/>
    <w:rsid w:val="006D4131"/>
    <w:rsid w:val="006D4159"/>
    <w:rsid w:val="006D4173"/>
    <w:rsid w:val="006D4179"/>
    <w:rsid w:val="006D43F2"/>
    <w:rsid w:val="006D44CA"/>
    <w:rsid w:val="006D450B"/>
    <w:rsid w:val="006D47A2"/>
    <w:rsid w:val="006D4901"/>
    <w:rsid w:val="006D4A94"/>
    <w:rsid w:val="006D4D5E"/>
    <w:rsid w:val="006D4D96"/>
    <w:rsid w:val="006D4E4F"/>
    <w:rsid w:val="006D4F41"/>
    <w:rsid w:val="006D4F78"/>
    <w:rsid w:val="006D4FB4"/>
    <w:rsid w:val="006D4FC3"/>
    <w:rsid w:val="006D5015"/>
    <w:rsid w:val="006D5137"/>
    <w:rsid w:val="006D51E1"/>
    <w:rsid w:val="006D53DC"/>
    <w:rsid w:val="006D543C"/>
    <w:rsid w:val="006D546C"/>
    <w:rsid w:val="006D550B"/>
    <w:rsid w:val="006D555D"/>
    <w:rsid w:val="006D55E7"/>
    <w:rsid w:val="006D5726"/>
    <w:rsid w:val="006D58D4"/>
    <w:rsid w:val="006D599C"/>
    <w:rsid w:val="006D5A5D"/>
    <w:rsid w:val="006D5BDC"/>
    <w:rsid w:val="006D5C38"/>
    <w:rsid w:val="006D5E7F"/>
    <w:rsid w:val="006D5EF3"/>
    <w:rsid w:val="006D5FA6"/>
    <w:rsid w:val="006D5FAC"/>
    <w:rsid w:val="006D5FE7"/>
    <w:rsid w:val="006D6022"/>
    <w:rsid w:val="006D61B9"/>
    <w:rsid w:val="006D620C"/>
    <w:rsid w:val="006D63CD"/>
    <w:rsid w:val="006D64AC"/>
    <w:rsid w:val="006D66A9"/>
    <w:rsid w:val="006D67B8"/>
    <w:rsid w:val="006D67EB"/>
    <w:rsid w:val="006D6987"/>
    <w:rsid w:val="006D69BF"/>
    <w:rsid w:val="006D6B40"/>
    <w:rsid w:val="006D6D99"/>
    <w:rsid w:val="006D6EA2"/>
    <w:rsid w:val="006D6ECE"/>
    <w:rsid w:val="006D6EFD"/>
    <w:rsid w:val="006D6FC0"/>
    <w:rsid w:val="006D7009"/>
    <w:rsid w:val="006D702F"/>
    <w:rsid w:val="006D709C"/>
    <w:rsid w:val="006D72A2"/>
    <w:rsid w:val="006D7478"/>
    <w:rsid w:val="006D75B9"/>
    <w:rsid w:val="006D7773"/>
    <w:rsid w:val="006D79DD"/>
    <w:rsid w:val="006D7AE9"/>
    <w:rsid w:val="006D7BC1"/>
    <w:rsid w:val="006D7DAF"/>
    <w:rsid w:val="006D7E8B"/>
    <w:rsid w:val="006D7EAE"/>
    <w:rsid w:val="006D7F7B"/>
    <w:rsid w:val="006E01B0"/>
    <w:rsid w:val="006E0212"/>
    <w:rsid w:val="006E0713"/>
    <w:rsid w:val="006E0964"/>
    <w:rsid w:val="006E0B21"/>
    <w:rsid w:val="006E0BE1"/>
    <w:rsid w:val="006E0C30"/>
    <w:rsid w:val="006E0D8B"/>
    <w:rsid w:val="006E0EED"/>
    <w:rsid w:val="006E0FEC"/>
    <w:rsid w:val="006E10D1"/>
    <w:rsid w:val="006E1172"/>
    <w:rsid w:val="006E12A8"/>
    <w:rsid w:val="006E12CF"/>
    <w:rsid w:val="006E1361"/>
    <w:rsid w:val="006E14B0"/>
    <w:rsid w:val="006E185D"/>
    <w:rsid w:val="006E18C6"/>
    <w:rsid w:val="006E198B"/>
    <w:rsid w:val="006E1C72"/>
    <w:rsid w:val="006E1EB3"/>
    <w:rsid w:val="006E1FB1"/>
    <w:rsid w:val="006E2249"/>
    <w:rsid w:val="006E233A"/>
    <w:rsid w:val="006E239D"/>
    <w:rsid w:val="006E24E5"/>
    <w:rsid w:val="006E24EB"/>
    <w:rsid w:val="006E25C9"/>
    <w:rsid w:val="006E2676"/>
    <w:rsid w:val="006E267C"/>
    <w:rsid w:val="006E27ED"/>
    <w:rsid w:val="006E297D"/>
    <w:rsid w:val="006E2ABC"/>
    <w:rsid w:val="006E2D33"/>
    <w:rsid w:val="006E2E03"/>
    <w:rsid w:val="006E2EB3"/>
    <w:rsid w:val="006E2F43"/>
    <w:rsid w:val="006E30C4"/>
    <w:rsid w:val="006E3127"/>
    <w:rsid w:val="006E3322"/>
    <w:rsid w:val="006E339A"/>
    <w:rsid w:val="006E33E6"/>
    <w:rsid w:val="006E34A6"/>
    <w:rsid w:val="006E34B9"/>
    <w:rsid w:val="006E353D"/>
    <w:rsid w:val="006E35B6"/>
    <w:rsid w:val="006E3700"/>
    <w:rsid w:val="006E395D"/>
    <w:rsid w:val="006E3A36"/>
    <w:rsid w:val="006E3A9B"/>
    <w:rsid w:val="006E3BD2"/>
    <w:rsid w:val="006E3CE9"/>
    <w:rsid w:val="006E3E56"/>
    <w:rsid w:val="006E4169"/>
    <w:rsid w:val="006E420F"/>
    <w:rsid w:val="006E423D"/>
    <w:rsid w:val="006E4447"/>
    <w:rsid w:val="006E44AE"/>
    <w:rsid w:val="006E45BE"/>
    <w:rsid w:val="006E483A"/>
    <w:rsid w:val="006E4868"/>
    <w:rsid w:val="006E49C2"/>
    <w:rsid w:val="006E4A44"/>
    <w:rsid w:val="006E4ACE"/>
    <w:rsid w:val="006E4B36"/>
    <w:rsid w:val="006E4D85"/>
    <w:rsid w:val="006E4DE1"/>
    <w:rsid w:val="006E4EB6"/>
    <w:rsid w:val="006E4EE4"/>
    <w:rsid w:val="006E4F43"/>
    <w:rsid w:val="006E4F54"/>
    <w:rsid w:val="006E5066"/>
    <w:rsid w:val="006E517C"/>
    <w:rsid w:val="006E52EE"/>
    <w:rsid w:val="006E57C4"/>
    <w:rsid w:val="006E58B7"/>
    <w:rsid w:val="006E590D"/>
    <w:rsid w:val="006E5A19"/>
    <w:rsid w:val="006E5BE7"/>
    <w:rsid w:val="006E5C59"/>
    <w:rsid w:val="006E5EEC"/>
    <w:rsid w:val="006E60F5"/>
    <w:rsid w:val="006E6167"/>
    <w:rsid w:val="006E6513"/>
    <w:rsid w:val="006E657F"/>
    <w:rsid w:val="006E6715"/>
    <w:rsid w:val="006E691B"/>
    <w:rsid w:val="006E6C23"/>
    <w:rsid w:val="006E6CB2"/>
    <w:rsid w:val="006E6D1D"/>
    <w:rsid w:val="006E6D7B"/>
    <w:rsid w:val="006E6D9A"/>
    <w:rsid w:val="006E6DB2"/>
    <w:rsid w:val="006E6E17"/>
    <w:rsid w:val="006E6F36"/>
    <w:rsid w:val="006E6F4D"/>
    <w:rsid w:val="006E6F6B"/>
    <w:rsid w:val="006E6F89"/>
    <w:rsid w:val="006E6FDB"/>
    <w:rsid w:val="006E704B"/>
    <w:rsid w:val="006E7093"/>
    <w:rsid w:val="006E70B1"/>
    <w:rsid w:val="006E7152"/>
    <w:rsid w:val="006E7173"/>
    <w:rsid w:val="006E720C"/>
    <w:rsid w:val="006E722A"/>
    <w:rsid w:val="006E7281"/>
    <w:rsid w:val="006E73B2"/>
    <w:rsid w:val="006E7429"/>
    <w:rsid w:val="006E7622"/>
    <w:rsid w:val="006E763D"/>
    <w:rsid w:val="006E763F"/>
    <w:rsid w:val="006E7652"/>
    <w:rsid w:val="006E770E"/>
    <w:rsid w:val="006E7736"/>
    <w:rsid w:val="006E7B9F"/>
    <w:rsid w:val="006E7BCB"/>
    <w:rsid w:val="006E7C9D"/>
    <w:rsid w:val="006E7CD7"/>
    <w:rsid w:val="006E7D48"/>
    <w:rsid w:val="006E7EA9"/>
    <w:rsid w:val="006E7EEF"/>
    <w:rsid w:val="006E7F9D"/>
    <w:rsid w:val="006F01D6"/>
    <w:rsid w:val="006F040F"/>
    <w:rsid w:val="006F0621"/>
    <w:rsid w:val="006F07AD"/>
    <w:rsid w:val="006F09F9"/>
    <w:rsid w:val="006F0A06"/>
    <w:rsid w:val="006F0CC3"/>
    <w:rsid w:val="006F0DE3"/>
    <w:rsid w:val="006F0F1B"/>
    <w:rsid w:val="006F0FB9"/>
    <w:rsid w:val="006F125C"/>
    <w:rsid w:val="006F134F"/>
    <w:rsid w:val="006F13F8"/>
    <w:rsid w:val="006F1494"/>
    <w:rsid w:val="006F14A3"/>
    <w:rsid w:val="006F1564"/>
    <w:rsid w:val="006F157F"/>
    <w:rsid w:val="006F1808"/>
    <w:rsid w:val="006F1846"/>
    <w:rsid w:val="006F18F7"/>
    <w:rsid w:val="006F1919"/>
    <w:rsid w:val="006F19DF"/>
    <w:rsid w:val="006F1BE7"/>
    <w:rsid w:val="006F1CA4"/>
    <w:rsid w:val="006F1D9E"/>
    <w:rsid w:val="006F1E65"/>
    <w:rsid w:val="006F1FB7"/>
    <w:rsid w:val="006F212A"/>
    <w:rsid w:val="006F222D"/>
    <w:rsid w:val="006F22CA"/>
    <w:rsid w:val="006F25D7"/>
    <w:rsid w:val="006F2619"/>
    <w:rsid w:val="006F264A"/>
    <w:rsid w:val="006F28A6"/>
    <w:rsid w:val="006F2917"/>
    <w:rsid w:val="006F2922"/>
    <w:rsid w:val="006F2948"/>
    <w:rsid w:val="006F2950"/>
    <w:rsid w:val="006F29AE"/>
    <w:rsid w:val="006F2A34"/>
    <w:rsid w:val="006F2AF6"/>
    <w:rsid w:val="006F2AFC"/>
    <w:rsid w:val="006F2BB6"/>
    <w:rsid w:val="006F2CB4"/>
    <w:rsid w:val="006F2FA5"/>
    <w:rsid w:val="006F3070"/>
    <w:rsid w:val="006F30E9"/>
    <w:rsid w:val="006F3235"/>
    <w:rsid w:val="006F3337"/>
    <w:rsid w:val="006F3652"/>
    <w:rsid w:val="006F368B"/>
    <w:rsid w:val="006F3726"/>
    <w:rsid w:val="006F3843"/>
    <w:rsid w:val="006F3AF8"/>
    <w:rsid w:val="006F3C15"/>
    <w:rsid w:val="006F3E38"/>
    <w:rsid w:val="006F3F6F"/>
    <w:rsid w:val="006F40B5"/>
    <w:rsid w:val="006F41C9"/>
    <w:rsid w:val="006F4222"/>
    <w:rsid w:val="006F42C2"/>
    <w:rsid w:val="006F43B0"/>
    <w:rsid w:val="006F4521"/>
    <w:rsid w:val="006F456A"/>
    <w:rsid w:val="006F45D1"/>
    <w:rsid w:val="006F488D"/>
    <w:rsid w:val="006F4928"/>
    <w:rsid w:val="006F4A9A"/>
    <w:rsid w:val="006F4CA3"/>
    <w:rsid w:val="006F4D0F"/>
    <w:rsid w:val="006F4EE6"/>
    <w:rsid w:val="006F532A"/>
    <w:rsid w:val="006F5501"/>
    <w:rsid w:val="006F5574"/>
    <w:rsid w:val="006F55C4"/>
    <w:rsid w:val="006F55E4"/>
    <w:rsid w:val="006F582C"/>
    <w:rsid w:val="006F5832"/>
    <w:rsid w:val="006F5B6A"/>
    <w:rsid w:val="006F5B85"/>
    <w:rsid w:val="006F5CA5"/>
    <w:rsid w:val="006F5D50"/>
    <w:rsid w:val="006F5E2E"/>
    <w:rsid w:val="006F6050"/>
    <w:rsid w:val="006F60C6"/>
    <w:rsid w:val="006F60E1"/>
    <w:rsid w:val="006F6392"/>
    <w:rsid w:val="006F63B3"/>
    <w:rsid w:val="006F645A"/>
    <w:rsid w:val="006F65F6"/>
    <w:rsid w:val="006F68FE"/>
    <w:rsid w:val="006F6996"/>
    <w:rsid w:val="006F6BD1"/>
    <w:rsid w:val="006F6C6F"/>
    <w:rsid w:val="006F6CD9"/>
    <w:rsid w:val="006F6F23"/>
    <w:rsid w:val="006F6FEF"/>
    <w:rsid w:val="006F7004"/>
    <w:rsid w:val="006F7010"/>
    <w:rsid w:val="006F703D"/>
    <w:rsid w:val="006F7102"/>
    <w:rsid w:val="006F71AB"/>
    <w:rsid w:val="006F7208"/>
    <w:rsid w:val="006F7395"/>
    <w:rsid w:val="006F7466"/>
    <w:rsid w:val="006F7474"/>
    <w:rsid w:val="006F74D8"/>
    <w:rsid w:val="006F7512"/>
    <w:rsid w:val="006F7585"/>
    <w:rsid w:val="006F7656"/>
    <w:rsid w:val="006F76DF"/>
    <w:rsid w:val="006F784C"/>
    <w:rsid w:val="006F7920"/>
    <w:rsid w:val="006F7A19"/>
    <w:rsid w:val="006F7ACD"/>
    <w:rsid w:val="006F7B1D"/>
    <w:rsid w:val="006F7B69"/>
    <w:rsid w:val="006F7BC9"/>
    <w:rsid w:val="006F7D6F"/>
    <w:rsid w:val="006F7F44"/>
    <w:rsid w:val="006FB4D3"/>
    <w:rsid w:val="007000B8"/>
    <w:rsid w:val="0070015C"/>
    <w:rsid w:val="0070018F"/>
    <w:rsid w:val="007001AD"/>
    <w:rsid w:val="007001E3"/>
    <w:rsid w:val="0070067D"/>
    <w:rsid w:val="00700902"/>
    <w:rsid w:val="00700A8B"/>
    <w:rsid w:val="00700B65"/>
    <w:rsid w:val="00700BE0"/>
    <w:rsid w:val="00700C93"/>
    <w:rsid w:val="00701008"/>
    <w:rsid w:val="00701010"/>
    <w:rsid w:val="007011DF"/>
    <w:rsid w:val="007012B4"/>
    <w:rsid w:val="0070133C"/>
    <w:rsid w:val="00701349"/>
    <w:rsid w:val="0070159D"/>
    <w:rsid w:val="007017B0"/>
    <w:rsid w:val="007017E6"/>
    <w:rsid w:val="00701AD7"/>
    <w:rsid w:val="00701B54"/>
    <w:rsid w:val="00701B9D"/>
    <w:rsid w:val="00701D44"/>
    <w:rsid w:val="00702167"/>
    <w:rsid w:val="007021A2"/>
    <w:rsid w:val="0070235A"/>
    <w:rsid w:val="007023DF"/>
    <w:rsid w:val="007024C0"/>
    <w:rsid w:val="00702B22"/>
    <w:rsid w:val="00702BB9"/>
    <w:rsid w:val="00702D1A"/>
    <w:rsid w:val="00703082"/>
    <w:rsid w:val="00703087"/>
    <w:rsid w:val="0070317A"/>
    <w:rsid w:val="0070327B"/>
    <w:rsid w:val="007033E2"/>
    <w:rsid w:val="00703540"/>
    <w:rsid w:val="0070357B"/>
    <w:rsid w:val="007035F6"/>
    <w:rsid w:val="0070375D"/>
    <w:rsid w:val="007038D2"/>
    <w:rsid w:val="007039F3"/>
    <w:rsid w:val="007039F5"/>
    <w:rsid w:val="00703AA0"/>
    <w:rsid w:val="00703B03"/>
    <w:rsid w:val="00703BF9"/>
    <w:rsid w:val="00703C9C"/>
    <w:rsid w:val="00703F9E"/>
    <w:rsid w:val="00704049"/>
    <w:rsid w:val="0070407B"/>
    <w:rsid w:val="007040FC"/>
    <w:rsid w:val="00704354"/>
    <w:rsid w:val="0070461E"/>
    <w:rsid w:val="00704714"/>
    <w:rsid w:val="007047A1"/>
    <w:rsid w:val="0070481F"/>
    <w:rsid w:val="00704C3E"/>
    <w:rsid w:val="00704D39"/>
    <w:rsid w:val="00704D7D"/>
    <w:rsid w:val="00704D84"/>
    <w:rsid w:val="00704DA7"/>
    <w:rsid w:val="00704F36"/>
    <w:rsid w:val="00704F73"/>
    <w:rsid w:val="0070515A"/>
    <w:rsid w:val="007051CC"/>
    <w:rsid w:val="00705498"/>
    <w:rsid w:val="0070559E"/>
    <w:rsid w:val="00705669"/>
    <w:rsid w:val="0070568E"/>
    <w:rsid w:val="007057B5"/>
    <w:rsid w:val="007058B4"/>
    <w:rsid w:val="007058CA"/>
    <w:rsid w:val="00705C4F"/>
    <w:rsid w:val="007061F5"/>
    <w:rsid w:val="007063A4"/>
    <w:rsid w:val="007063F7"/>
    <w:rsid w:val="00706629"/>
    <w:rsid w:val="007067EC"/>
    <w:rsid w:val="00706838"/>
    <w:rsid w:val="007068B9"/>
    <w:rsid w:val="00706B69"/>
    <w:rsid w:val="00706EA8"/>
    <w:rsid w:val="00706EA9"/>
    <w:rsid w:val="00706FDD"/>
    <w:rsid w:val="00707304"/>
    <w:rsid w:val="00707368"/>
    <w:rsid w:val="0070736C"/>
    <w:rsid w:val="007073D9"/>
    <w:rsid w:val="00707538"/>
    <w:rsid w:val="00707737"/>
    <w:rsid w:val="00707767"/>
    <w:rsid w:val="0070776B"/>
    <w:rsid w:val="007077CA"/>
    <w:rsid w:val="00707ABC"/>
    <w:rsid w:val="00707B45"/>
    <w:rsid w:val="00707B74"/>
    <w:rsid w:val="00707D0B"/>
    <w:rsid w:val="00707DE0"/>
    <w:rsid w:val="00707EEE"/>
    <w:rsid w:val="00707F58"/>
    <w:rsid w:val="00707F67"/>
    <w:rsid w:val="007101BC"/>
    <w:rsid w:val="007103C3"/>
    <w:rsid w:val="00710447"/>
    <w:rsid w:val="0071072E"/>
    <w:rsid w:val="0071095C"/>
    <w:rsid w:val="007109B9"/>
    <w:rsid w:val="007109DB"/>
    <w:rsid w:val="00710A96"/>
    <w:rsid w:val="00710DB4"/>
    <w:rsid w:val="00711126"/>
    <w:rsid w:val="00711259"/>
    <w:rsid w:val="007112FE"/>
    <w:rsid w:val="00711355"/>
    <w:rsid w:val="007113DA"/>
    <w:rsid w:val="00711622"/>
    <w:rsid w:val="00711664"/>
    <w:rsid w:val="007116D3"/>
    <w:rsid w:val="00711B0E"/>
    <w:rsid w:val="00711CCC"/>
    <w:rsid w:val="00711CED"/>
    <w:rsid w:val="00712057"/>
    <w:rsid w:val="007120B9"/>
    <w:rsid w:val="0071230A"/>
    <w:rsid w:val="007123EE"/>
    <w:rsid w:val="00712400"/>
    <w:rsid w:val="007124E9"/>
    <w:rsid w:val="007124F9"/>
    <w:rsid w:val="0071253A"/>
    <w:rsid w:val="007125CC"/>
    <w:rsid w:val="00712665"/>
    <w:rsid w:val="00712753"/>
    <w:rsid w:val="00712776"/>
    <w:rsid w:val="00712781"/>
    <w:rsid w:val="0071278E"/>
    <w:rsid w:val="00712815"/>
    <w:rsid w:val="00712824"/>
    <w:rsid w:val="00712844"/>
    <w:rsid w:val="0071289D"/>
    <w:rsid w:val="0071294F"/>
    <w:rsid w:val="00712AA6"/>
    <w:rsid w:val="00712BA0"/>
    <w:rsid w:val="00712C4C"/>
    <w:rsid w:val="00712EEE"/>
    <w:rsid w:val="007132D0"/>
    <w:rsid w:val="0071349C"/>
    <w:rsid w:val="007134FD"/>
    <w:rsid w:val="0071363E"/>
    <w:rsid w:val="00713683"/>
    <w:rsid w:val="00713756"/>
    <w:rsid w:val="00713856"/>
    <w:rsid w:val="00713871"/>
    <w:rsid w:val="00713974"/>
    <w:rsid w:val="0071398D"/>
    <w:rsid w:val="00713C1B"/>
    <w:rsid w:val="00713D59"/>
    <w:rsid w:val="00713FA3"/>
    <w:rsid w:val="00713FB3"/>
    <w:rsid w:val="00713FF0"/>
    <w:rsid w:val="0071400D"/>
    <w:rsid w:val="0071449A"/>
    <w:rsid w:val="0071456B"/>
    <w:rsid w:val="00714594"/>
    <w:rsid w:val="007145AB"/>
    <w:rsid w:val="007146CE"/>
    <w:rsid w:val="00714778"/>
    <w:rsid w:val="0071479D"/>
    <w:rsid w:val="00714ACE"/>
    <w:rsid w:val="00714B08"/>
    <w:rsid w:val="00714B1A"/>
    <w:rsid w:val="00714ED0"/>
    <w:rsid w:val="00715186"/>
    <w:rsid w:val="007151D5"/>
    <w:rsid w:val="007153E5"/>
    <w:rsid w:val="007154C0"/>
    <w:rsid w:val="007154E1"/>
    <w:rsid w:val="0071552B"/>
    <w:rsid w:val="00715689"/>
    <w:rsid w:val="007156D5"/>
    <w:rsid w:val="00715A6F"/>
    <w:rsid w:val="00715C10"/>
    <w:rsid w:val="00715C56"/>
    <w:rsid w:val="00715C77"/>
    <w:rsid w:val="00715E7C"/>
    <w:rsid w:val="00715F28"/>
    <w:rsid w:val="00715F5D"/>
    <w:rsid w:val="0071603C"/>
    <w:rsid w:val="0071612E"/>
    <w:rsid w:val="00716292"/>
    <w:rsid w:val="00716538"/>
    <w:rsid w:val="007165D2"/>
    <w:rsid w:val="0071672D"/>
    <w:rsid w:val="00716798"/>
    <w:rsid w:val="007168A3"/>
    <w:rsid w:val="00716A39"/>
    <w:rsid w:val="00716B11"/>
    <w:rsid w:val="00716C15"/>
    <w:rsid w:val="00716E3C"/>
    <w:rsid w:val="00717055"/>
    <w:rsid w:val="00717083"/>
    <w:rsid w:val="0071720A"/>
    <w:rsid w:val="00717302"/>
    <w:rsid w:val="007173B9"/>
    <w:rsid w:val="00717668"/>
    <w:rsid w:val="0071773E"/>
    <w:rsid w:val="00717AFF"/>
    <w:rsid w:val="00717E38"/>
    <w:rsid w:val="00717EC4"/>
    <w:rsid w:val="00717EEA"/>
    <w:rsid w:val="00717F3E"/>
    <w:rsid w:val="0071FD22"/>
    <w:rsid w:val="0072006F"/>
    <w:rsid w:val="00720144"/>
    <w:rsid w:val="00720231"/>
    <w:rsid w:val="007202DB"/>
    <w:rsid w:val="00720350"/>
    <w:rsid w:val="007204E7"/>
    <w:rsid w:val="0072051B"/>
    <w:rsid w:val="007205CA"/>
    <w:rsid w:val="0072096D"/>
    <w:rsid w:val="0072096E"/>
    <w:rsid w:val="007209B6"/>
    <w:rsid w:val="00720A8A"/>
    <w:rsid w:val="00720AB2"/>
    <w:rsid w:val="00720C0B"/>
    <w:rsid w:val="00720C51"/>
    <w:rsid w:val="00720C9C"/>
    <w:rsid w:val="00720D4F"/>
    <w:rsid w:val="00720ED8"/>
    <w:rsid w:val="00720FA8"/>
    <w:rsid w:val="00720FC6"/>
    <w:rsid w:val="0072102B"/>
    <w:rsid w:val="007210F1"/>
    <w:rsid w:val="00721295"/>
    <w:rsid w:val="007215F3"/>
    <w:rsid w:val="00721654"/>
    <w:rsid w:val="007217FE"/>
    <w:rsid w:val="00721856"/>
    <w:rsid w:val="007218AC"/>
    <w:rsid w:val="0072190A"/>
    <w:rsid w:val="0072192B"/>
    <w:rsid w:val="00721BE8"/>
    <w:rsid w:val="00721C63"/>
    <w:rsid w:val="00721D1D"/>
    <w:rsid w:val="00721DDD"/>
    <w:rsid w:val="00721FD8"/>
    <w:rsid w:val="007221B9"/>
    <w:rsid w:val="007221BC"/>
    <w:rsid w:val="007221CB"/>
    <w:rsid w:val="00722294"/>
    <w:rsid w:val="00722410"/>
    <w:rsid w:val="0072247B"/>
    <w:rsid w:val="00722490"/>
    <w:rsid w:val="00722696"/>
    <w:rsid w:val="0072270F"/>
    <w:rsid w:val="00722786"/>
    <w:rsid w:val="00722791"/>
    <w:rsid w:val="00722856"/>
    <w:rsid w:val="007229C8"/>
    <w:rsid w:val="00722BA8"/>
    <w:rsid w:val="00722BB2"/>
    <w:rsid w:val="00722C31"/>
    <w:rsid w:val="00722C46"/>
    <w:rsid w:val="00722E28"/>
    <w:rsid w:val="007231C8"/>
    <w:rsid w:val="007232BF"/>
    <w:rsid w:val="007234D0"/>
    <w:rsid w:val="0072350A"/>
    <w:rsid w:val="00723785"/>
    <w:rsid w:val="007237BB"/>
    <w:rsid w:val="007237FA"/>
    <w:rsid w:val="00723824"/>
    <w:rsid w:val="00723857"/>
    <w:rsid w:val="00723A26"/>
    <w:rsid w:val="00723B66"/>
    <w:rsid w:val="00723BBA"/>
    <w:rsid w:val="00723C6A"/>
    <w:rsid w:val="00723CFB"/>
    <w:rsid w:val="00723F2D"/>
    <w:rsid w:val="0072405C"/>
    <w:rsid w:val="007242DC"/>
    <w:rsid w:val="007243CA"/>
    <w:rsid w:val="007243DB"/>
    <w:rsid w:val="0072440E"/>
    <w:rsid w:val="00724494"/>
    <w:rsid w:val="007244ED"/>
    <w:rsid w:val="00724544"/>
    <w:rsid w:val="007245C6"/>
    <w:rsid w:val="007245D7"/>
    <w:rsid w:val="00724726"/>
    <w:rsid w:val="00724737"/>
    <w:rsid w:val="007249FE"/>
    <w:rsid w:val="00724A07"/>
    <w:rsid w:val="00724A5C"/>
    <w:rsid w:val="00724B0C"/>
    <w:rsid w:val="00724B39"/>
    <w:rsid w:val="00724B90"/>
    <w:rsid w:val="00724C9D"/>
    <w:rsid w:val="00724CFB"/>
    <w:rsid w:val="00724E65"/>
    <w:rsid w:val="007252A5"/>
    <w:rsid w:val="00725348"/>
    <w:rsid w:val="00725466"/>
    <w:rsid w:val="0072549B"/>
    <w:rsid w:val="007254B7"/>
    <w:rsid w:val="0072563C"/>
    <w:rsid w:val="00725656"/>
    <w:rsid w:val="007257C6"/>
    <w:rsid w:val="007257D5"/>
    <w:rsid w:val="00725913"/>
    <w:rsid w:val="00725A44"/>
    <w:rsid w:val="00725B86"/>
    <w:rsid w:val="00725B95"/>
    <w:rsid w:val="00725BC3"/>
    <w:rsid w:val="00725CE0"/>
    <w:rsid w:val="00725D0A"/>
    <w:rsid w:val="00725EFF"/>
    <w:rsid w:val="007261BD"/>
    <w:rsid w:val="007261E2"/>
    <w:rsid w:val="00726231"/>
    <w:rsid w:val="00726296"/>
    <w:rsid w:val="007262F9"/>
    <w:rsid w:val="0072640C"/>
    <w:rsid w:val="0072650B"/>
    <w:rsid w:val="00726664"/>
    <w:rsid w:val="00726728"/>
    <w:rsid w:val="007267E8"/>
    <w:rsid w:val="007268BE"/>
    <w:rsid w:val="00726A37"/>
    <w:rsid w:val="00726B4C"/>
    <w:rsid w:val="00726E3B"/>
    <w:rsid w:val="00726E3D"/>
    <w:rsid w:val="00726F12"/>
    <w:rsid w:val="00726FA2"/>
    <w:rsid w:val="007270FD"/>
    <w:rsid w:val="0072711F"/>
    <w:rsid w:val="00727241"/>
    <w:rsid w:val="00727291"/>
    <w:rsid w:val="007272FD"/>
    <w:rsid w:val="00727341"/>
    <w:rsid w:val="007274FC"/>
    <w:rsid w:val="00727617"/>
    <w:rsid w:val="0072763E"/>
    <w:rsid w:val="007279A6"/>
    <w:rsid w:val="00727A5C"/>
    <w:rsid w:val="00727CF8"/>
    <w:rsid w:val="00727E16"/>
    <w:rsid w:val="00727ED4"/>
    <w:rsid w:val="00727FF4"/>
    <w:rsid w:val="00730093"/>
    <w:rsid w:val="007300B3"/>
    <w:rsid w:val="007300DC"/>
    <w:rsid w:val="007301FB"/>
    <w:rsid w:val="00730402"/>
    <w:rsid w:val="007304A1"/>
    <w:rsid w:val="007308CF"/>
    <w:rsid w:val="00730B2F"/>
    <w:rsid w:val="00730BBD"/>
    <w:rsid w:val="00730BD9"/>
    <w:rsid w:val="00730BDF"/>
    <w:rsid w:val="00730CCE"/>
    <w:rsid w:val="00730F30"/>
    <w:rsid w:val="00731018"/>
    <w:rsid w:val="00731061"/>
    <w:rsid w:val="0073112A"/>
    <w:rsid w:val="007311A8"/>
    <w:rsid w:val="007314C6"/>
    <w:rsid w:val="007315A0"/>
    <w:rsid w:val="00731622"/>
    <w:rsid w:val="007316F6"/>
    <w:rsid w:val="0073170E"/>
    <w:rsid w:val="007317AE"/>
    <w:rsid w:val="0073199B"/>
    <w:rsid w:val="00731AF5"/>
    <w:rsid w:val="00731B40"/>
    <w:rsid w:val="00731B5B"/>
    <w:rsid w:val="00731B77"/>
    <w:rsid w:val="00731BBF"/>
    <w:rsid w:val="00731C4D"/>
    <w:rsid w:val="00731CB9"/>
    <w:rsid w:val="00731D4E"/>
    <w:rsid w:val="00731D72"/>
    <w:rsid w:val="00731DC8"/>
    <w:rsid w:val="00731E6D"/>
    <w:rsid w:val="00731F0D"/>
    <w:rsid w:val="007321DD"/>
    <w:rsid w:val="00732240"/>
    <w:rsid w:val="007322A5"/>
    <w:rsid w:val="0073231E"/>
    <w:rsid w:val="00732597"/>
    <w:rsid w:val="00732684"/>
    <w:rsid w:val="007326B7"/>
    <w:rsid w:val="00732705"/>
    <w:rsid w:val="00732733"/>
    <w:rsid w:val="007328A7"/>
    <w:rsid w:val="00732959"/>
    <w:rsid w:val="00732996"/>
    <w:rsid w:val="00732AC8"/>
    <w:rsid w:val="00732ADC"/>
    <w:rsid w:val="00732BA7"/>
    <w:rsid w:val="00732C2B"/>
    <w:rsid w:val="00732CF5"/>
    <w:rsid w:val="00732D0B"/>
    <w:rsid w:val="0073301C"/>
    <w:rsid w:val="007330F2"/>
    <w:rsid w:val="0073320B"/>
    <w:rsid w:val="00733268"/>
    <w:rsid w:val="00733276"/>
    <w:rsid w:val="00733335"/>
    <w:rsid w:val="0073343E"/>
    <w:rsid w:val="007334AE"/>
    <w:rsid w:val="00733714"/>
    <w:rsid w:val="0073397C"/>
    <w:rsid w:val="007339E3"/>
    <w:rsid w:val="00733A3F"/>
    <w:rsid w:val="00733AA3"/>
    <w:rsid w:val="00733AAA"/>
    <w:rsid w:val="00733CC7"/>
    <w:rsid w:val="00733E74"/>
    <w:rsid w:val="00733FDE"/>
    <w:rsid w:val="0073409A"/>
    <w:rsid w:val="00734142"/>
    <w:rsid w:val="00734309"/>
    <w:rsid w:val="0073431A"/>
    <w:rsid w:val="0073433D"/>
    <w:rsid w:val="00734383"/>
    <w:rsid w:val="007343BA"/>
    <w:rsid w:val="007345AB"/>
    <w:rsid w:val="0073478D"/>
    <w:rsid w:val="00734837"/>
    <w:rsid w:val="007349DB"/>
    <w:rsid w:val="00734A03"/>
    <w:rsid w:val="00734BD6"/>
    <w:rsid w:val="00734C6E"/>
    <w:rsid w:val="00734C98"/>
    <w:rsid w:val="00734D92"/>
    <w:rsid w:val="00734DD4"/>
    <w:rsid w:val="00734DF2"/>
    <w:rsid w:val="00734F9C"/>
    <w:rsid w:val="007351A2"/>
    <w:rsid w:val="00735309"/>
    <w:rsid w:val="00735492"/>
    <w:rsid w:val="007354A4"/>
    <w:rsid w:val="0073550E"/>
    <w:rsid w:val="0073555E"/>
    <w:rsid w:val="00735698"/>
    <w:rsid w:val="007357F9"/>
    <w:rsid w:val="007358A2"/>
    <w:rsid w:val="007359CE"/>
    <w:rsid w:val="00735B30"/>
    <w:rsid w:val="00735B7D"/>
    <w:rsid w:val="00735C17"/>
    <w:rsid w:val="00735C1B"/>
    <w:rsid w:val="00735CE7"/>
    <w:rsid w:val="00735DF8"/>
    <w:rsid w:val="00735E5B"/>
    <w:rsid w:val="00735E64"/>
    <w:rsid w:val="00735F1B"/>
    <w:rsid w:val="0073602C"/>
    <w:rsid w:val="007361E8"/>
    <w:rsid w:val="007362C4"/>
    <w:rsid w:val="00736369"/>
    <w:rsid w:val="007364E7"/>
    <w:rsid w:val="0073653F"/>
    <w:rsid w:val="0073654E"/>
    <w:rsid w:val="00736747"/>
    <w:rsid w:val="00736BA5"/>
    <w:rsid w:val="00736D6D"/>
    <w:rsid w:val="00736EB2"/>
    <w:rsid w:val="00737087"/>
    <w:rsid w:val="0073719C"/>
    <w:rsid w:val="00737224"/>
    <w:rsid w:val="0073734B"/>
    <w:rsid w:val="007373B6"/>
    <w:rsid w:val="007373D4"/>
    <w:rsid w:val="00737403"/>
    <w:rsid w:val="007375A4"/>
    <w:rsid w:val="00737629"/>
    <w:rsid w:val="00737641"/>
    <w:rsid w:val="007377A5"/>
    <w:rsid w:val="007377A6"/>
    <w:rsid w:val="007377A7"/>
    <w:rsid w:val="00737879"/>
    <w:rsid w:val="00737909"/>
    <w:rsid w:val="007379C9"/>
    <w:rsid w:val="00737A61"/>
    <w:rsid w:val="00737B8B"/>
    <w:rsid w:val="00737C8C"/>
    <w:rsid w:val="00737EC2"/>
    <w:rsid w:val="00740027"/>
    <w:rsid w:val="0074002C"/>
    <w:rsid w:val="0074018A"/>
    <w:rsid w:val="0074027A"/>
    <w:rsid w:val="00740C32"/>
    <w:rsid w:val="00740CE1"/>
    <w:rsid w:val="00740CF9"/>
    <w:rsid w:val="00740E3A"/>
    <w:rsid w:val="00741045"/>
    <w:rsid w:val="00741213"/>
    <w:rsid w:val="0074126F"/>
    <w:rsid w:val="00741324"/>
    <w:rsid w:val="007414C3"/>
    <w:rsid w:val="007414D6"/>
    <w:rsid w:val="0074150C"/>
    <w:rsid w:val="007417B1"/>
    <w:rsid w:val="007417FC"/>
    <w:rsid w:val="00741934"/>
    <w:rsid w:val="00741A71"/>
    <w:rsid w:val="00741A9A"/>
    <w:rsid w:val="00741B95"/>
    <w:rsid w:val="00741CF9"/>
    <w:rsid w:val="00741D33"/>
    <w:rsid w:val="00741EDE"/>
    <w:rsid w:val="00741F2F"/>
    <w:rsid w:val="007422D3"/>
    <w:rsid w:val="00742322"/>
    <w:rsid w:val="007423A2"/>
    <w:rsid w:val="0074267A"/>
    <w:rsid w:val="007426C0"/>
    <w:rsid w:val="007427A0"/>
    <w:rsid w:val="007428F3"/>
    <w:rsid w:val="007428FA"/>
    <w:rsid w:val="00742A33"/>
    <w:rsid w:val="00742AFF"/>
    <w:rsid w:val="00742D00"/>
    <w:rsid w:val="00742DFC"/>
    <w:rsid w:val="00742F53"/>
    <w:rsid w:val="00742F74"/>
    <w:rsid w:val="0074310B"/>
    <w:rsid w:val="00743123"/>
    <w:rsid w:val="0074324D"/>
    <w:rsid w:val="00743293"/>
    <w:rsid w:val="007432F5"/>
    <w:rsid w:val="007435CF"/>
    <w:rsid w:val="007439F9"/>
    <w:rsid w:val="00743D5C"/>
    <w:rsid w:val="00743E42"/>
    <w:rsid w:val="00743EED"/>
    <w:rsid w:val="00744073"/>
    <w:rsid w:val="007441CF"/>
    <w:rsid w:val="00744336"/>
    <w:rsid w:val="00744498"/>
    <w:rsid w:val="00744618"/>
    <w:rsid w:val="0074463B"/>
    <w:rsid w:val="0074467A"/>
    <w:rsid w:val="00744798"/>
    <w:rsid w:val="00744802"/>
    <w:rsid w:val="00744823"/>
    <w:rsid w:val="0074487B"/>
    <w:rsid w:val="007448F9"/>
    <w:rsid w:val="00744AFF"/>
    <w:rsid w:val="00744D29"/>
    <w:rsid w:val="00744E07"/>
    <w:rsid w:val="00745080"/>
    <w:rsid w:val="00745278"/>
    <w:rsid w:val="007453F9"/>
    <w:rsid w:val="0074548A"/>
    <w:rsid w:val="00745574"/>
    <w:rsid w:val="007455E3"/>
    <w:rsid w:val="00745715"/>
    <w:rsid w:val="0074576A"/>
    <w:rsid w:val="00745949"/>
    <w:rsid w:val="0074594F"/>
    <w:rsid w:val="00745984"/>
    <w:rsid w:val="007459EF"/>
    <w:rsid w:val="00745C65"/>
    <w:rsid w:val="00745E46"/>
    <w:rsid w:val="00745F90"/>
    <w:rsid w:val="00746343"/>
    <w:rsid w:val="0074639C"/>
    <w:rsid w:val="007463DC"/>
    <w:rsid w:val="0074650B"/>
    <w:rsid w:val="007465D0"/>
    <w:rsid w:val="0074679E"/>
    <w:rsid w:val="00746913"/>
    <w:rsid w:val="00746AC6"/>
    <w:rsid w:val="00746B86"/>
    <w:rsid w:val="00746C16"/>
    <w:rsid w:val="00746C9E"/>
    <w:rsid w:val="00746CE9"/>
    <w:rsid w:val="00746DE2"/>
    <w:rsid w:val="00746E68"/>
    <w:rsid w:val="00746E75"/>
    <w:rsid w:val="00747070"/>
    <w:rsid w:val="007470D4"/>
    <w:rsid w:val="007474D6"/>
    <w:rsid w:val="00747541"/>
    <w:rsid w:val="00747554"/>
    <w:rsid w:val="0074769A"/>
    <w:rsid w:val="0074771E"/>
    <w:rsid w:val="007478AA"/>
    <w:rsid w:val="007479E3"/>
    <w:rsid w:val="00747A5D"/>
    <w:rsid w:val="00747AAF"/>
    <w:rsid w:val="00747CBA"/>
    <w:rsid w:val="00747D59"/>
    <w:rsid w:val="00747FAF"/>
    <w:rsid w:val="00750145"/>
    <w:rsid w:val="0075029D"/>
    <w:rsid w:val="00750375"/>
    <w:rsid w:val="007504BD"/>
    <w:rsid w:val="007504D6"/>
    <w:rsid w:val="00750971"/>
    <w:rsid w:val="00750A15"/>
    <w:rsid w:val="00750B20"/>
    <w:rsid w:val="00750B32"/>
    <w:rsid w:val="00750C4D"/>
    <w:rsid w:val="00750D9F"/>
    <w:rsid w:val="00750DF2"/>
    <w:rsid w:val="00750F1A"/>
    <w:rsid w:val="00751127"/>
    <w:rsid w:val="007512F2"/>
    <w:rsid w:val="007513F4"/>
    <w:rsid w:val="0075147C"/>
    <w:rsid w:val="0075152E"/>
    <w:rsid w:val="007516AC"/>
    <w:rsid w:val="007516B6"/>
    <w:rsid w:val="0075177C"/>
    <w:rsid w:val="007518AD"/>
    <w:rsid w:val="00751917"/>
    <w:rsid w:val="00751974"/>
    <w:rsid w:val="00751A40"/>
    <w:rsid w:val="00751AEF"/>
    <w:rsid w:val="00751BBD"/>
    <w:rsid w:val="00751CD7"/>
    <w:rsid w:val="00751D37"/>
    <w:rsid w:val="00751D42"/>
    <w:rsid w:val="00751D57"/>
    <w:rsid w:val="00751E53"/>
    <w:rsid w:val="0075222B"/>
    <w:rsid w:val="00752341"/>
    <w:rsid w:val="00752360"/>
    <w:rsid w:val="007523F9"/>
    <w:rsid w:val="00752413"/>
    <w:rsid w:val="0075254C"/>
    <w:rsid w:val="007525D6"/>
    <w:rsid w:val="007526DD"/>
    <w:rsid w:val="00752705"/>
    <w:rsid w:val="007527E9"/>
    <w:rsid w:val="007528A1"/>
    <w:rsid w:val="007528F9"/>
    <w:rsid w:val="00752918"/>
    <w:rsid w:val="00752A5A"/>
    <w:rsid w:val="00752A78"/>
    <w:rsid w:val="00752D6C"/>
    <w:rsid w:val="00752E98"/>
    <w:rsid w:val="00752EB3"/>
    <w:rsid w:val="00752FD4"/>
    <w:rsid w:val="007530CB"/>
    <w:rsid w:val="0075325D"/>
    <w:rsid w:val="00753281"/>
    <w:rsid w:val="0075340E"/>
    <w:rsid w:val="00753650"/>
    <w:rsid w:val="00753750"/>
    <w:rsid w:val="00753798"/>
    <w:rsid w:val="00753B12"/>
    <w:rsid w:val="00753BB2"/>
    <w:rsid w:val="00753CD6"/>
    <w:rsid w:val="00753D9C"/>
    <w:rsid w:val="00753E3F"/>
    <w:rsid w:val="00754008"/>
    <w:rsid w:val="00754207"/>
    <w:rsid w:val="00754312"/>
    <w:rsid w:val="0075445D"/>
    <w:rsid w:val="007545C5"/>
    <w:rsid w:val="00754606"/>
    <w:rsid w:val="00754630"/>
    <w:rsid w:val="007546CB"/>
    <w:rsid w:val="007546D1"/>
    <w:rsid w:val="0075474C"/>
    <w:rsid w:val="00754750"/>
    <w:rsid w:val="00754888"/>
    <w:rsid w:val="00754B4E"/>
    <w:rsid w:val="00754BC2"/>
    <w:rsid w:val="00754CA9"/>
    <w:rsid w:val="00754D7D"/>
    <w:rsid w:val="00754DE8"/>
    <w:rsid w:val="00754E8D"/>
    <w:rsid w:val="00754F6E"/>
    <w:rsid w:val="00754FCE"/>
    <w:rsid w:val="007550AD"/>
    <w:rsid w:val="007550E4"/>
    <w:rsid w:val="00755265"/>
    <w:rsid w:val="00755309"/>
    <w:rsid w:val="0075539A"/>
    <w:rsid w:val="0075542A"/>
    <w:rsid w:val="007554D3"/>
    <w:rsid w:val="00755650"/>
    <w:rsid w:val="007556A3"/>
    <w:rsid w:val="007556A6"/>
    <w:rsid w:val="007557C5"/>
    <w:rsid w:val="0075587F"/>
    <w:rsid w:val="007559A3"/>
    <w:rsid w:val="00755B37"/>
    <w:rsid w:val="00755BDC"/>
    <w:rsid w:val="00755BF8"/>
    <w:rsid w:val="00755D31"/>
    <w:rsid w:val="00755D98"/>
    <w:rsid w:val="00755DAD"/>
    <w:rsid w:val="00755E60"/>
    <w:rsid w:val="00755EA2"/>
    <w:rsid w:val="00756158"/>
    <w:rsid w:val="007562BA"/>
    <w:rsid w:val="00756325"/>
    <w:rsid w:val="0075639A"/>
    <w:rsid w:val="007564E8"/>
    <w:rsid w:val="007565A2"/>
    <w:rsid w:val="007566F2"/>
    <w:rsid w:val="00756746"/>
    <w:rsid w:val="00756772"/>
    <w:rsid w:val="0075679E"/>
    <w:rsid w:val="00756B0A"/>
    <w:rsid w:val="00756CFC"/>
    <w:rsid w:val="00756E72"/>
    <w:rsid w:val="00756FA2"/>
    <w:rsid w:val="00757153"/>
    <w:rsid w:val="007571FF"/>
    <w:rsid w:val="00757241"/>
    <w:rsid w:val="00757344"/>
    <w:rsid w:val="00757378"/>
    <w:rsid w:val="00757597"/>
    <w:rsid w:val="007576BB"/>
    <w:rsid w:val="0075782B"/>
    <w:rsid w:val="007578DF"/>
    <w:rsid w:val="00757939"/>
    <w:rsid w:val="00757A4E"/>
    <w:rsid w:val="00757AA3"/>
    <w:rsid w:val="00757C16"/>
    <w:rsid w:val="0076007D"/>
    <w:rsid w:val="007602CF"/>
    <w:rsid w:val="007603A8"/>
    <w:rsid w:val="007607B0"/>
    <w:rsid w:val="0076086A"/>
    <w:rsid w:val="00760B3A"/>
    <w:rsid w:val="00760B9B"/>
    <w:rsid w:val="00760C16"/>
    <w:rsid w:val="00760D91"/>
    <w:rsid w:val="00760F3D"/>
    <w:rsid w:val="00760F66"/>
    <w:rsid w:val="00761093"/>
    <w:rsid w:val="007610A1"/>
    <w:rsid w:val="00761112"/>
    <w:rsid w:val="00761663"/>
    <w:rsid w:val="0076169B"/>
    <w:rsid w:val="00761709"/>
    <w:rsid w:val="00761792"/>
    <w:rsid w:val="00761819"/>
    <w:rsid w:val="00761A31"/>
    <w:rsid w:val="00761A40"/>
    <w:rsid w:val="00761B3A"/>
    <w:rsid w:val="00761B9D"/>
    <w:rsid w:val="00761D4C"/>
    <w:rsid w:val="00761E89"/>
    <w:rsid w:val="00761E8C"/>
    <w:rsid w:val="007621AB"/>
    <w:rsid w:val="007621B5"/>
    <w:rsid w:val="007621F0"/>
    <w:rsid w:val="007622BD"/>
    <w:rsid w:val="007622DA"/>
    <w:rsid w:val="0076247D"/>
    <w:rsid w:val="00762786"/>
    <w:rsid w:val="007627FB"/>
    <w:rsid w:val="0076288C"/>
    <w:rsid w:val="007629BC"/>
    <w:rsid w:val="00762A80"/>
    <w:rsid w:val="00762DA3"/>
    <w:rsid w:val="00762DA7"/>
    <w:rsid w:val="00762E34"/>
    <w:rsid w:val="00762F6E"/>
    <w:rsid w:val="00762FBC"/>
    <w:rsid w:val="00763105"/>
    <w:rsid w:val="00763211"/>
    <w:rsid w:val="00763408"/>
    <w:rsid w:val="00763446"/>
    <w:rsid w:val="00763486"/>
    <w:rsid w:val="00763627"/>
    <w:rsid w:val="007636A2"/>
    <w:rsid w:val="00763B05"/>
    <w:rsid w:val="00763BF2"/>
    <w:rsid w:val="00763C32"/>
    <w:rsid w:val="00763C5B"/>
    <w:rsid w:val="00763CA3"/>
    <w:rsid w:val="00763D21"/>
    <w:rsid w:val="00763D87"/>
    <w:rsid w:val="00763E81"/>
    <w:rsid w:val="00763ED5"/>
    <w:rsid w:val="00763F20"/>
    <w:rsid w:val="00764017"/>
    <w:rsid w:val="00764187"/>
    <w:rsid w:val="0076434A"/>
    <w:rsid w:val="007643FC"/>
    <w:rsid w:val="00764413"/>
    <w:rsid w:val="0076444E"/>
    <w:rsid w:val="007646AB"/>
    <w:rsid w:val="007646FA"/>
    <w:rsid w:val="00764860"/>
    <w:rsid w:val="00764A68"/>
    <w:rsid w:val="00764AAE"/>
    <w:rsid w:val="00764B21"/>
    <w:rsid w:val="00764BA5"/>
    <w:rsid w:val="00764E4E"/>
    <w:rsid w:val="00765115"/>
    <w:rsid w:val="0076524C"/>
    <w:rsid w:val="007652A9"/>
    <w:rsid w:val="007653A9"/>
    <w:rsid w:val="0076542B"/>
    <w:rsid w:val="007657A0"/>
    <w:rsid w:val="00765E08"/>
    <w:rsid w:val="00765EC0"/>
    <w:rsid w:val="00765EDF"/>
    <w:rsid w:val="00765FF7"/>
    <w:rsid w:val="00766024"/>
    <w:rsid w:val="007660A6"/>
    <w:rsid w:val="007660DF"/>
    <w:rsid w:val="0076615D"/>
    <w:rsid w:val="00766485"/>
    <w:rsid w:val="00766529"/>
    <w:rsid w:val="0076653C"/>
    <w:rsid w:val="007665CD"/>
    <w:rsid w:val="0076666D"/>
    <w:rsid w:val="00766687"/>
    <w:rsid w:val="00766B9E"/>
    <w:rsid w:val="00766BB8"/>
    <w:rsid w:val="00766BD0"/>
    <w:rsid w:val="00766BE9"/>
    <w:rsid w:val="00766CC5"/>
    <w:rsid w:val="00766E15"/>
    <w:rsid w:val="00766E23"/>
    <w:rsid w:val="007671B9"/>
    <w:rsid w:val="00767396"/>
    <w:rsid w:val="00767500"/>
    <w:rsid w:val="00767513"/>
    <w:rsid w:val="0076752A"/>
    <w:rsid w:val="007675BF"/>
    <w:rsid w:val="00767705"/>
    <w:rsid w:val="0076780A"/>
    <w:rsid w:val="00767994"/>
    <w:rsid w:val="00767BAD"/>
    <w:rsid w:val="00767CE5"/>
    <w:rsid w:val="00767E25"/>
    <w:rsid w:val="00767E72"/>
    <w:rsid w:val="00767EBE"/>
    <w:rsid w:val="00767EEE"/>
    <w:rsid w:val="00767EFA"/>
    <w:rsid w:val="00767FB1"/>
    <w:rsid w:val="007700E8"/>
    <w:rsid w:val="00770109"/>
    <w:rsid w:val="0077028D"/>
    <w:rsid w:val="007705DF"/>
    <w:rsid w:val="00770739"/>
    <w:rsid w:val="0077087C"/>
    <w:rsid w:val="00770882"/>
    <w:rsid w:val="007708C1"/>
    <w:rsid w:val="00770D2D"/>
    <w:rsid w:val="00770D57"/>
    <w:rsid w:val="00770E1C"/>
    <w:rsid w:val="00770E75"/>
    <w:rsid w:val="0077119A"/>
    <w:rsid w:val="007713C9"/>
    <w:rsid w:val="0077148B"/>
    <w:rsid w:val="007716AE"/>
    <w:rsid w:val="007717F0"/>
    <w:rsid w:val="00771811"/>
    <w:rsid w:val="0077196F"/>
    <w:rsid w:val="007719CA"/>
    <w:rsid w:val="00771A13"/>
    <w:rsid w:val="00771C39"/>
    <w:rsid w:val="00771D98"/>
    <w:rsid w:val="00771E02"/>
    <w:rsid w:val="00771E16"/>
    <w:rsid w:val="00771FEB"/>
    <w:rsid w:val="00772275"/>
    <w:rsid w:val="00772300"/>
    <w:rsid w:val="00772545"/>
    <w:rsid w:val="007726C1"/>
    <w:rsid w:val="00772740"/>
    <w:rsid w:val="007727EA"/>
    <w:rsid w:val="00772C22"/>
    <w:rsid w:val="00772CD9"/>
    <w:rsid w:val="00772E1B"/>
    <w:rsid w:val="00773304"/>
    <w:rsid w:val="00773368"/>
    <w:rsid w:val="007733DF"/>
    <w:rsid w:val="007734A3"/>
    <w:rsid w:val="0077380B"/>
    <w:rsid w:val="0077388A"/>
    <w:rsid w:val="00773981"/>
    <w:rsid w:val="00773A50"/>
    <w:rsid w:val="00773B0E"/>
    <w:rsid w:val="00773C85"/>
    <w:rsid w:val="00773FAF"/>
    <w:rsid w:val="00774096"/>
    <w:rsid w:val="007743A0"/>
    <w:rsid w:val="00774523"/>
    <w:rsid w:val="00774570"/>
    <w:rsid w:val="00774584"/>
    <w:rsid w:val="00774763"/>
    <w:rsid w:val="00774D3B"/>
    <w:rsid w:val="00774D56"/>
    <w:rsid w:val="00774F90"/>
    <w:rsid w:val="00775180"/>
    <w:rsid w:val="007754B3"/>
    <w:rsid w:val="007756C9"/>
    <w:rsid w:val="00775723"/>
    <w:rsid w:val="0077579D"/>
    <w:rsid w:val="00775AC5"/>
    <w:rsid w:val="00775D74"/>
    <w:rsid w:val="00775EF8"/>
    <w:rsid w:val="007760F7"/>
    <w:rsid w:val="00776356"/>
    <w:rsid w:val="0077640E"/>
    <w:rsid w:val="007765DA"/>
    <w:rsid w:val="00776780"/>
    <w:rsid w:val="007767DF"/>
    <w:rsid w:val="0077687C"/>
    <w:rsid w:val="007768E1"/>
    <w:rsid w:val="00776AFE"/>
    <w:rsid w:val="00776B01"/>
    <w:rsid w:val="00776B35"/>
    <w:rsid w:val="00776E63"/>
    <w:rsid w:val="00776F0D"/>
    <w:rsid w:val="007770AA"/>
    <w:rsid w:val="0077715B"/>
    <w:rsid w:val="00777242"/>
    <w:rsid w:val="0077727D"/>
    <w:rsid w:val="00777306"/>
    <w:rsid w:val="0077739D"/>
    <w:rsid w:val="0077786B"/>
    <w:rsid w:val="0077786C"/>
    <w:rsid w:val="007778A3"/>
    <w:rsid w:val="0077790F"/>
    <w:rsid w:val="00777CF9"/>
    <w:rsid w:val="00777E14"/>
    <w:rsid w:val="0078007A"/>
    <w:rsid w:val="007800A9"/>
    <w:rsid w:val="0078013B"/>
    <w:rsid w:val="00780149"/>
    <w:rsid w:val="007801A3"/>
    <w:rsid w:val="007803EF"/>
    <w:rsid w:val="0078045E"/>
    <w:rsid w:val="00780476"/>
    <w:rsid w:val="007804BC"/>
    <w:rsid w:val="007804BF"/>
    <w:rsid w:val="007804EF"/>
    <w:rsid w:val="007808B2"/>
    <w:rsid w:val="007808B6"/>
    <w:rsid w:val="00780ADC"/>
    <w:rsid w:val="00780B63"/>
    <w:rsid w:val="00780F46"/>
    <w:rsid w:val="00780FFF"/>
    <w:rsid w:val="0078101F"/>
    <w:rsid w:val="00781062"/>
    <w:rsid w:val="00781231"/>
    <w:rsid w:val="00781719"/>
    <w:rsid w:val="00781731"/>
    <w:rsid w:val="0078187D"/>
    <w:rsid w:val="00781B09"/>
    <w:rsid w:val="00782128"/>
    <w:rsid w:val="007822B4"/>
    <w:rsid w:val="007822F5"/>
    <w:rsid w:val="00782319"/>
    <w:rsid w:val="0078255A"/>
    <w:rsid w:val="007825EF"/>
    <w:rsid w:val="00782652"/>
    <w:rsid w:val="007827F5"/>
    <w:rsid w:val="00782819"/>
    <w:rsid w:val="0078281E"/>
    <w:rsid w:val="0078296A"/>
    <w:rsid w:val="007829AC"/>
    <w:rsid w:val="00782AE0"/>
    <w:rsid w:val="00782D53"/>
    <w:rsid w:val="00782DAB"/>
    <w:rsid w:val="00782DC5"/>
    <w:rsid w:val="00782EFA"/>
    <w:rsid w:val="00782F13"/>
    <w:rsid w:val="00783100"/>
    <w:rsid w:val="00783144"/>
    <w:rsid w:val="00783392"/>
    <w:rsid w:val="0078355A"/>
    <w:rsid w:val="00783561"/>
    <w:rsid w:val="00783716"/>
    <w:rsid w:val="0078385A"/>
    <w:rsid w:val="0078389C"/>
    <w:rsid w:val="007838BF"/>
    <w:rsid w:val="00783900"/>
    <w:rsid w:val="00783901"/>
    <w:rsid w:val="0078390E"/>
    <w:rsid w:val="00783B8A"/>
    <w:rsid w:val="00783E78"/>
    <w:rsid w:val="00783FC0"/>
    <w:rsid w:val="00784234"/>
    <w:rsid w:val="0078430A"/>
    <w:rsid w:val="00784397"/>
    <w:rsid w:val="0078443A"/>
    <w:rsid w:val="00784544"/>
    <w:rsid w:val="00784686"/>
    <w:rsid w:val="00784C27"/>
    <w:rsid w:val="00784CB2"/>
    <w:rsid w:val="00784CF6"/>
    <w:rsid w:val="00784CFA"/>
    <w:rsid w:val="007851BF"/>
    <w:rsid w:val="007851F0"/>
    <w:rsid w:val="007852A6"/>
    <w:rsid w:val="007852EF"/>
    <w:rsid w:val="0078543A"/>
    <w:rsid w:val="0078544C"/>
    <w:rsid w:val="00785569"/>
    <w:rsid w:val="00785759"/>
    <w:rsid w:val="00785832"/>
    <w:rsid w:val="007858D4"/>
    <w:rsid w:val="00785A04"/>
    <w:rsid w:val="00785A05"/>
    <w:rsid w:val="00785AB4"/>
    <w:rsid w:val="00785AB8"/>
    <w:rsid w:val="00785C11"/>
    <w:rsid w:val="00785C5E"/>
    <w:rsid w:val="00785CAE"/>
    <w:rsid w:val="00785FB2"/>
    <w:rsid w:val="0078606F"/>
    <w:rsid w:val="007860EF"/>
    <w:rsid w:val="0078618B"/>
    <w:rsid w:val="00786271"/>
    <w:rsid w:val="00786300"/>
    <w:rsid w:val="0078633B"/>
    <w:rsid w:val="0078663C"/>
    <w:rsid w:val="007867AB"/>
    <w:rsid w:val="00786BA1"/>
    <w:rsid w:val="00786BD6"/>
    <w:rsid w:val="00786BE2"/>
    <w:rsid w:val="00786D7F"/>
    <w:rsid w:val="00786DA5"/>
    <w:rsid w:val="00786EA0"/>
    <w:rsid w:val="00786F54"/>
    <w:rsid w:val="00786F55"/>
    <w:rsid w:val="0078704D"/>
    <w:rsid w:val="007870CC"/>
    <w:rsid w:val="00787151"/>
    <w:rsid w:val="00787212"/>
    <w:rsid w:val="0078751E"/>
    <w:rsid w:val="00787920"/>
    <w:rsid w:val="00787B88"/>
    <w:rsid w:val="00787BCD"/>
    <w:rsid w:val="00787E64"/>
    <w:rsid w:val="00787E89"/>
    <w:rsid w:val="00787EC9"/>
    <w:rsid w:val="0079004C"/>
    <w:rsid w:val="007900A5"/>
    <w:rsid w:val="007901CB"/>
    <w:rsid w:val="00790253"/>
    <w:rsid w:val="007902E2"/>
    <w:rsid w:val="00790584"/>
    <w:rsid w:val="007905E7"/>
    <w:rsid w:val="00790630"/>
    <w:rsid w:val="007908BC"/>
    <w:rsid w:val="00790BD3"/>
    <w:rsid w:val="00790CBC"/>
    <w:rsid w:val="00790CE6"/>
    <w:rsid w:val="00790DF6"/>
    <w:rsid w:val="00790F3A"/>
    <w:rsid w:val="007910CD"/>
    <w:rsid w:val="00791164"/>
    <w:rsid w:val="007913EB"/>
    <w:rsid w:val="007915EE"/>
    <w:rsid w:val="007916CB"/>
    <w:rsid w:val="00791937"/>
    <w:rsid w:val="00791B3A"/>
    <w:rsid w:val="00791BA6"/>
    <w:rsid w:val="00791C94"/>
    <w:rsid w:val="00791CE6"/>
    <w:rsid w:val="00791DB9"/>
    <w:rsid w:val="00791E3C"/>
    <w:rsid w:val="00792023"/>
    <w:rsid w:val="007920CF"/>
    <w:rsid w:val="007922C0"/>
    <w:rsid w:val="00792449"/>
    <w:rsid w:val="00792497"/>
    <w:rsid w:val="007926EB"/>
    <w:rsid w:val="007927EA"/>
    <w:rsid w:val="0079294E"/>
    <w:rsid w:val="00792C21"/>
    <w:rsid w:val="00792C2A"/>
    <w:rsid w:val="00792C6E"/>
    <w:rsid w:val="00792CEA"/>
    <w:rsid w:val="00792D37"/>
    <w:rsid w:val="00793182"/>
    <w:rsid w:val="00793385"/>
    <w:rsid w:val="007934F3"/>
    <w:rsid w:val="0079354C"/>
    <w:rsid w:val="0079379E"/>
    <w:rsid w:val="007937C1"/>
    <w:rsid w:val="00793968"/>
    <w:rsid w:val="00793975"/>
    <w:rsid w:val="007939DA"/>
    <w:rsid w:val="00793A91"/>
    <w:rsid w:val="00793ACF"/>
    <w:rsid w:val="00793B60"/>
    <w:rsid w:val="00793E4B"/>
    <w:rsid w:val="00793EA9"/>
    <w:rsid w:val="00793F42"/>
    <w:rsid w:val="007941ED"/>
    <w:rsid w:val="007943A2"/>
    <w:rsid w:val="007943EC"/>
    <w:rsid w:val="00794477"/>
    <w:rsid w:val="007944B4"/>
    <w:rsid w:val="00794617"/>
    <w:rsid w:val="00794665"/>
    <w:rsid w:val="0079490F"/>
    <w:rsid w:val="00794BF6"/>
    <w:rsid w:val="00794C3B"/>
    <w:rsid w:val="00794CB5"/>
    <w:rsid w:val="00794D3B"/>
    <w:rsid w:val="00795074"/>
    <w:rsid w:val="007950D5"/>
    <w:rsid w:val="00795586"/>
    <w:rsid w:val="007955CC"/>
    <w:rsid w:val="007956BC"/>
    <w:rsid w:val="007958E2"/>
    <w:rsid w:val="0079590E"/>
    <w:rsid w:val="00795990"/>
    <w:rsid w:val="00795AEC"/>
    <w:rsid w:val="00795BCF"/>
    <w:rsid w:val="00795BF8"/>
    <w:rsid w:val="00795CC6"/>
    <w:rsid w:val="00795D22"/>
    <w:rsid w:val="00795EDE"/>
    <w:rsid w:val="00795F0E"/>
    <w:rsid w:val="007960D1"/>
    <w:rsid w:val="00796120"/>
    <w:rsid w:val="007965C2"/>
    <w:rsid w:val="0079674B"/>
    <w:rsid w:val="00796784"/>
    <w:rsid w:val="00796839"/>
    <w:rsid w:val="0079685F"/>
    <w:rsid w:val="00796870"/>
    <w:rsid w:val="007968DD"/>
    <w:rsid w:val="007969B5"/>
    <w:rsid w:val="00796B04"/>
    <w:rsid w:val="00796EA7"/>
    <w:rsid w:val="00796F66"/>
    <w:rsid w:val="0079704A"/>
    <w:rsid w:val="007970E6"/>
    <w:rsid w:val="007971FA"/>
    <w:rsid w:val="007972AC"/>
    <w:rsid w:val="00797326"/>
    <w:rsid w:val="00797445"/>
    <w:rsid w:val="00797467"/>
    <w:rsid w:val="00797886"/>
    <w:rsid w:val="0079791B"/>
    <w:rsid w:val="00797972"/>
    <w:rsid w:val="007979BC"/>
    <w:rsid w:val="00797A65"/>
    <w:rsid w:val="00797ABE"/>
    <w:rsid w:val="00797C67"/>
    <w:rsid w:val="00797CEB"/>
    <w:rsid w:val="00797F06"/>
    <w:rsid w:val="00797F35"/>
    <w:rsid w:val="00797FA7"/>
    <w:rsid w:val="007A00EA"/>
    <w:rsid w:val="007A0261"/>
    <w:rsid w:val="007A03B1"/>
    <w:rsid w:val="007A0474"/>
    <w:rsid w:val="007A04A3"/>
    <w:rsid w:val="007A0847"/>
    <w:rsid w:val="007A08DB"/>
    <w:rsid w:val="007A09D2"/>
    <w:rsid w:val="007A0AC6"/>
    <w:rsid w:val="007A0B61"/>
    <w:rsid w:val="007A0B97"/>
    <w:rsid w:val="007A0BB6"/>
    <w:rsid w:val="007A0C2B"/>
    <w:rsid w:val="007A0C37"/>
    <w:rsid w:val="007A0E0F"/>
    <w:rsid w:val="007A0E3E"/>
    <w:rsid w:val="007A0F33"/>
    <w:rsid w:val="007A1091"/>
    <w:rsid w:val="007A13CD"/>
    <w:rsid w:val="007A185B"/>
    <w:rsid w:val="007A1985"/>
    <w:rsid w:val="007A1BBC"/>
    <w:rsid w:val="007A1BC7"/>
    <w:rsid w:val="007A1BE4"/>
    <w:rsid w:val="007A1CBF"/>
    <w:rsid w:val="007A1CF8"/>
    <w:rsid w:val="007A1D18"/>
    <w:rsid w:val="007A1E9B"/>
    <w:rsid w:val="007A1F3F"/>
    <w:rsid w:val="007A21A7"/>
    <w:rsid w:val="007A2289"/>
    <w:rsid w:val="007A2399"/>
    <w:rsid w:val="007A24F4"/>
    <w:rsid w:val="007A2932"/>
    <w:rsid w:val="007A2B2D"/>
    <w:rsid w:val="007A2B69"/>
    <w:rsid w:val="007A2B79"/>
    <w:rsid w:val="007A2C2F"/>
    <w:rsid w:val="007A2C56"/>
    <w:rsid w:val="007A2C6E"/>
    <w:rsid w:val="007A2DEA"/>
    <w:rsid w:val="007A2DF6"/>
    <w:rsid w:val="007A2F02"/>
    <w:rsid w:val="007A3044"/>
    <w:rsid w:val="007A319B"/>
    <w:rsid w:val="007A31D1"/>
    <w:rsid w:val="007A3270"/>
    <w:rsid w:val="007A33A6"/>
    <w:rsid w:val="007A3421"/>
    <w:rsid w:val="007A34FF"/>
    <w:rsid w:val="007A3559"/>
    <w:rsid w:val="007A367D"/>
    <w:rsid w:val="007A3A05"/>
    <w:rsid w:val="007A3B93"/>
    <w:rsid w:val="007A3D27"/>
    <w:rsid w:val="007A3E14"/>
    <w:rsid w:val="007A4125"/>
    <w:rsid w:val="007A439B"/>
    <w:rsid w:val="007A453C"/>
    <w:rsid w:val="007A464A"/>
    <w:rsid w:val="007A4675"/>
    <w:rsid w:val="007A46AC"/>
    <w:rsid w:val="007A46CB"/>
    <w:rsid w:val="007A479E"/>
    <w:rsid w:val="007A47EB"/>
    <w:rsid w:val="007A484A"/>
    <w:rsid w:val="007A4850"/>
    <w:rsid w:val="007A495F"/>
    <w:rsid w:val="007A4A1B"/>
    <w:rsid w:val="007A4DD3"/>
    <w:rsid w:val="007A4E82"/>
    <w:rsid w:val="007A4EF2"/>
    <w:rsid w:val="007A51A0"/>
    <w:rsid w:val="007A53C7"/>
    <w:rsid w:val="007A53DD"/>
    <w:rsid w:val="007A559C"/>
    <w:rsid w:val="007A567C"/>
    <w:rsid w:val="007A56A0"/>
    <w:rsid w:val="007A59B3"/>
    <w:rsid w:val="007A59DC"/>
    <w:rsid w:val="007A5AC1"/>
    <w:rsid w:val="007A5CA9"/>
    <w:rsid w:val="007A5D43"/>
    <w:rsid w:val="007A5F34"/>
    <w:rsid w:val="007A6228"/>
    <w:rsid w:val="007A6269"/>
    <w:rsid w:val="007A62DB"/>
    <w:rsid w:val="007A64C1"/>
    <w:rsid w:val="007A66AB"/>
    <w:rsid w:val="007A67D8"/>
    <w:rsid w:val="007A680C"/>
    <w:rsid w:val="007A6923"/>
    <w:rsid w:val="007A6A4B"/>
    <w:rsid w:val="007A6CBF"/>
    <w:rsid w:val="007A6E82"/>
    <w:rsid w:val="007A6ED8"/>
    <w:rsid w:val="007A70D7"/>
    <w:rsid w:val="007A7148"/>
    <w:rsid w:val="007A714C"/>
    <w:rsid w:val="007A75D8"/>
    <w:rsid w:val="007A77ED"/>
    <w:rsid w:val="007A7919"/>
    <w:rsid w:val="007A7A73"/>
    <w:rsid w:val="007A7D05"/>
    <w:rsid w:val="007A7F5B"/>
    <w:rsid w:val="007B0046"/>
    <w:rsid w:val="007B00CB"/>
    <w:rsid w:val="007B00D2"/>
    <w:rsid w:val="007B0186"/>
    <w:rsid w:val="007B02C0"/>
    <w:rsid w:val="007B04F4"/>
    <w:rsid w:val="007B0525"/>
    <w:rsid w:val="007B0537"/>
    <w:rsid w:val="007B0636"/>
    <w:rsid w:val="007B0638"/>
    <w:rsid w:val="007B0794"/>
    <w:rsid w:val="007B0811"/>
    <w:rsid w:val="007B081B"/>
    <w:rsid w:val="007B0856"/>
    <w:rsid w:val="007B0B01"/>
    <w:rsid w:val="007B0C4D"/>
    <w:rsid w:val="007B0E7C"/>
    <w:rsid w:val="007B0FEE"/>
    <w:rsid w:val="007B1150"/>
    <w:rsid w:val="007B1342"/>
    <w:rsid w:val="007B141B"/>
    <w:rsid w:val="007B1519"/>
    <w:rsid w:val="007B19F4"/>
    <w:rsid w:val="007B1CD4"/>
    <w:rsid w:val="007B1CEE"/>
    <w:rsid w:val="007B1EA8"/>
    <w:rsid w:val="007B20B9"/>
    <w:rsid w:val="007B2109"/>
    <w:rsid w:val="007B225A"/>
    <w:rsid w:val="007B225D"/>
    <w:rsid w:val="007B22FD"/>
    <w:rsid w:val="007B2323"/>
    <w:rsid w:val="007B2616"/>
    <w:rsid w:val="007B26BC"/>
    <w:rsid w:val="007B2ABB"/>
    <w:rsid w:val="007B2B91"/>
    <w:rsid w:val="007B2CAB"/>
    <w:rsid w:val="007B2E00"/>
    <w:rsid w:val="007B2F36"/>
    <w:rsid w:val="007B3085"/>
    <w:rsid w:val="007B30AC"/>
    <w:rsid w:val="007B33D6"/>
    <w:rsid w:val="007B34A1"/>
    <w:rsid w:val="007B3520"/>
    <w:rsid w:val="007B3683"/>
    <w:rsid w:val="007B370B"/>
    <w:rsid w:val="007B3744"/>
    <w:rsid w:val="007B37ED"/>
    <w:rsid w:val="007B38C6"/>
    <w:rsid w:val="007B396C"/>
    <w:rsid w:val="007B39E4"/>
    <w:rsid w:val="007B3D9E"/>
    <w:rsid w:val="007B3E7F"/>
    <w:rsid w:val="007B3F3C"/>
    <w:rsid w:val="007B40F1"/>
    <w:rsid w:val="007B4145"/>
    <w:rsid w:val="007B4156"/>
    <w:rsid w:val="007B4189"/>
    <w:rsid w:val="007B42B1"/>
    <w:rsid w:val="007B448E"/>
    <w:rsid w:val="007B4503"/>
    <w:rsid w:val="007B45BC"/>
    <w:rsid w:val="007B45F2"/>
    <w:rsid w:val="007B46D0"/>
    <w:rsid w:val="007B491B"/>
    <w:rsid w:val="007B498C"/>
    <w:rsid w:val="007B4A97"/>
    <w:rsid w:val="007B4B5F"/>
    <w:rsid w:val="007B4C6E"/>
    <w:rsid w:val="007B4CDC"/>
    <w:rsid w:val="007B4F4B"/>
    <w:rsid w:val="007B5046"/>
    <w:rsid w:val="007B510C"/>
    <w:rsid w:val="007B532B"/>
    <w:rsid w:val="007B5591"/>
    <w:rsid w:val="007B57C6"/>
    <w:rsid w:val="007B58B6"/>
    <w:rsid w:val="007B5BBA"/>
    <w:rsid w:val="007B5E70"/>
    <w:rsid w:val="007B607B"/>
    <w:rsid w:val="007B61A9"/>
    <w:rsid w:val="007B61B9"/>
    <w:rsid w:val="007B6266"/>
    <w:rsid w:val="007B6274"/>
    <w:rsid w:val="007B63F4"/>
    <w:rsid w:val="007B6532"/>
    <w:rsid w:val="007B6843"/>
    <w:rsid w:val="007B691D"/>
    <w:rsid w:val="007B6BA0"/>
    <w:rsid w:val="007B6DB3"/>
    <w:rsid w:val="007B7068"/>
    <w:rsid w:val="007B726C"/>
    <w:rsid w:val="007B72B1"/>
    <w:rsid w:val="007B7615"/>
    <w:rsid w:val="007B76DF"/>
    <w:rsid w:val="007B787F"/>
    <w:rsid w:val="007B798B"/>
    <w:rsid w:val="007B7991"/>
    <w:rsid w:val="007B79FA"/>
    <w:rsid w:val="007B7AD5"/>
    <w:rsid w:val="007B7B2D"/>
    <w:rsid w:val="007B7FB8"/>
    <w:rsid w:val="007C01A2"/>
    <w:rsid w:val="007C0238"/>
    <w:rsid w:val="007C0315"/>
    <w:rsid w:val="007C0341"/>
    <w:rsid w:val="007C0443"/>
    <w:rsid w:val="007C06B1"/>
    <w:rsid w:val="007C077A"/>
    <w:rsid w:val="007C0814"/>
    <w:rsid w:val="007C084E"/>
    <w:rsid w:val="007C0950"/>
    <w:rsid w:val="007C0C14"/>
    <w:rsid w:val="007C0CB1"/>
    <w:rsid w:val="007C0CBA"/>
    <w:rsid w:val="007C0D76"/>
    <w:rsid w:val="007C0F3E"/>
    <w:rsid w:val="007C10EC"/>
    <w:rsid w:val="007C1180"/>
    <w:rsid w:val="007C119F"/>
    <w:rsid w:val="007C11B0"/>
    <w:rsid w:val="007C16D1"/>
    <w:rsid w:val="007C180C"/>
    <w:rsid w:val="007C1867"/>
    <w:rsid w:val="007C19BF"/>
    <w:rsid w:val="007C1A10"/>
    <w:rsid w:val="007C1ADA"/>
    <w:rsid w:val="007C1B8E"/>
    <w:rsid w:val="007C1CAB"/>
    <w:rsid w:val="007C1CCD"/>
    <w:rsid w:val="007C1E40"/>
    <w:rsid w:val="007C1EF7"/>
    <w:rsid w:val="007C1EF9"/>
    <w:rsid w:val="007C1F23"/>
    <w:rsid w:val="007C1F2B"/>
    <w:rsid w:val="007C210A"/>
    <w:rsid w:val="007C210B"/>
    <w:rsid w:val="007C22DC"/>
    <w:rsid w:val="007C23DD"/>
    <w:rsid w:val="007C23F6"/>
    <w:rsid w:val="007C255E"/>
    <w:rsid w:val="007C25E1"/>
    <w:rsid w:val="007C2613"/>
    <w:rsid w:val="007C26B7"/>
    <w:rsid w:val="007C26D1"/>
    <w:rsid w:val="007C2715"/>
    <w:rsid w:val="007C2ABA"/>
    <w:rsid w:val="007C2B98"/>
    <w:rsid w:val="007C2BAD"/>
    <w:rsid w:val="007C2D5F"/>
    <w:rsid w:val="007C2D67"/>
    <w:rsid w:val="007C2DD8"/>
    <w:rsid w:val="007C2E2F"/>
    <w:rsid w:val="007C2E4E"/>
    <w:rsid w:val="007C2EB3"/>
    <w:rsid w:val="007C2EFF"/>
    <w:rsid w:val="007C2FF0"/>
    <w:rsid w:val="007C34C5"/>
    <w:rsid w:val="007C3550"/>
    <w:rsid w:val="007C3558"/>
    <w:rsid w:val="007C35FB"/>
    <w:rsid w:val="007C382E"/>
    <w:rsid w:val="007C3851"/>
    <w:rsid w:val="007C38B5"/>
    <w:rsid w:val="007C3ABA"/>
    <w:rsid w:val="007C3B7D"/>
    <w:rsid w:val="007C3BC7"/>
    <w:rsid w:val="007C3BE0"/>
    <w:rsid w:val="007C3CF8"/>
    <w:rsid w:val="007C3EDF"/>
    <w:rsid w:val="007C4012"/>
    <w:rsid w:val="007C41E6"/>
    <w:rsid w:val="007C42C9"/>
    <w:rsid w:val="007C445B"/>
    <w:rsid w:val="007C469B"/>
    <w:rsid w:val="007C48C8"/>
    <w:rsid w:val="007C4BBB"/>
    <w:rsid w:val="007C4BE8"/>
    <w:rsid w:val="007C5618"/>
    <w:rsid w:val="007C5634"/>
    <w:rsid w:val="007C565F"/>
    <w:rsid w:val="007C577E"/>
    <w:rsid w:val="007C5933"/>
    <w:rsid w:val="007C5970"/>
    <w:rsid w:val="007C5BD7"/>
    <w:rsid w:val="007C5BEC"/>
    <w:rsid w:val="007C5D09"/>
    <w:rsid w:val="007C5D0B"/>
    <w:rsid w:val="007C5D37"/>
    <w:rsid w:val="007C5E27"/>
    <w:rsid w:val="007C5E81"/>
    <w:rsid w:val="007C61EC"/>
    <w:rsid w:val="007C6484"/>
    <w:rsid w:val="007C66A8"/>
    <w:rsid w:val="007C677D"/>
    <w:rsid w:val="007C6880"/>
    <w:rsid w:val="007C689F"/>
    <w:rsid w:val="007C6973"/>
    <w:rsid w:val="007C6AAA"/>
    <w:rsid w:val="007C6C70"/>
    <w:rsid w:val="007C6D5F"/>
    <w:rsid w:val="007C6DDA"/>
    <w:rsid w:val="007C6F86"/>
    <w:rsid w:val="007C7076"/>
    <w:rsid w:val="007C7225"/>
    <w:rsid w:val="007C7283"/>
    <w:rsid w:val="007C7514"/>
    <w:rsid w:val="007C753B"/>
    <w:rsid w:val="007C7774"/>
    <w:rsid w:val="007C78CB"/>
    <w:rsid w:val="007C7959"/>
    <w:rsid w:val="007C7972"/>
    <w:rsid w:val="007C79E3"/>
    <w:rsid w:val="007C7A07"/>
    <w:rsid w:val="007C7B34"/>
    <w:rsid w:val="007C7C72"/>
    <w:rsid w:val="007C7F04"/>
    <w:rsid w:val="007C7F58"/>
    <w:rsid w:val="007D0032"/>
    <w:rsid w:val="007D011F"/>
    <w:rsid w:val="007D018B"/>
    <w:rsid w:val="007D0286"/>
    <w:rsid w:val="007D05EC"/>
    <w:rsid w:val="007D077F"/>
    <w:rsid w:val="007D090B"/>
    <w:rsid w:val="007D0921"/>
    <w:rsid w:val="007D0BFE"/>
    <w:rsid w:val="007D0C6E"/>
    <w:rsid w:val="007D0CE6"/>
    <w:rsid w:val="007D0D17"/>
    <w:rsid w:val="007D0EBD"/>
    <w:rsid w:val="007D0F0F"/>
    <w:rsid w:val="007D0FB2"/>
    <w:rsid w:val="007D0FF6"/>
    <w:rsid w:val="007D109F"/>
    <w:rsid w:val="007D118E"/>
    <w:rsid w:val="007D12EC"/>
    <w:rsid w:val="007D1464"/>
    <w:rsid w:val="007D14B3"/>
    <w:rsid w:val="007D1575"/>
    <w:rsid w:val="007D177F"/>
    <w:rsid w:val="007D19C0"/>
    <w:rsid w:val="007D1AC6"/>
    <w:rsid w:val="007D1CAF"/>
    <w:rsid w:val="007D1E8C"/>
    <w:rsid w:val="007D200C"/>
    <w:rsid w:val="007D20A1"/>
    <w:rsid w:val="007D24A3"/>
    <w:rsid w:val="007D25FA"/>
    <w:rsid w:val="007D267D"/>
    <w:rsid w:val="007D2809"/>
    <w:rsid w:val="007D286B"/>
    <w:rsid w:val="007D2888"/>
    <w:rsid w:val="007D291B"/>
    <w:rsid w:val="007D2B75"/>
    <w:rsid w:val="007D2B82"/>
    <w:rsid w:val="007D2C5C"/>
    <w:rsid w:val="007D2CE5"/>
    <w:rsid w:val="007D300E"/>
    <w:rsid w:val="007D328D"/>
    <w:rsid w:val="007D3437"/>
    <w:rsid w:val="007D34D1"/>
    <w:rsid w:val="007D34D6"/>
    <w:rsid w:val="007D3571"/>
    <w:rsid w:val="007D36E1"/>
    <w:rsid w:val="007D37D6"/>
    <w:rsid w:val="007D3B4F"/>
    <w:rsid w:val="007D3BB5"/>
    <w:rsid w:val="007D3D44"/>
    <w:rsid w:val="007D3DC2"/>
    <w:rsid w:val="007D3F2F"/>
    <w:rsid w:val="007D3F93"/>
    <w:rsid w:val="007D3FCC"/>
    <w:rsid w:val="007D4124"/>
    <w:rsid w:val="007D4128"/>
    <w:rsid w:val="007D4185"/>
    <w:rsid w:val="007D41D8"/>
    <w:rsid w:val="007D4295"/>
    <w:rsid w:val="007D42EB"/>
    <w:rsid w:val="007D4313"/>
    <w:rsid w:val="007D435A"/>
    <w:rsid w:val="007D4365"/>
    <w:rsid w:val="007D43D3"/>
    <w:rsid w:val="007D44CE"/>
    <w:rsid w:val="007D450D"/>
    <w:rsid w:val="007D4580"/>
    <w:rsid w:val="007D465C"/>
    <w:rsid w:val="007D4711"/>
    <w:rsid w:val="007D4769"/>
    <w:rsid w:val="007D48D4"/>
    <w:rsid w:val="007D49C8"/>
    <w:rsid w:val="007D4C49"/>
    <w:rsid w:val="007D4C70"/>
    <w:rsid w:val="007D4DE9"/>
    <w:rsid w:val="007D4E2B"/>
    <w:rsid w:val="007D50B0"/>
    <w:rsid w:val="007D5275"/>
    <w:rsid w:val="007D528B"/>
    <w:rsid w:val="007D52B8"/>
    <w:rsid w:val="007D5357"/>
    <w:rsid w:val="007D53C4"/>
    <w:rsid w:val="007D547A"/>
    <w:rsid w:val="007D5482"/>
    <w:rsid w:val="007D5550"/>
    <w:rsid w:val="007D569D"/>
    <w:rsid w:val="007D5727"/>
    <w:rsid w:val="007D57EE"/>
    <w:rsid w:val="007D5889"/>
    <w:rsid w:val="007D5A70"/>
    <w:rsid w:val="007D5B83"/>
    <w:rsid w:val="007D5CDE"/>
    <w:rsid w:val="007D5E77"/>
    <w:rsid w:val="007D5F08"/>
    <w:rsid w:val="007D60C2"/>
    <w:rsid w:val="007D614B"/>
    <w:rsid w:val="007D65A5"/>
    <w:rsid w:val="007D65DF"/>
    <w:rsid w:val="007D6831"/>
    <w:rsid w:val="007D6878"/>
    <w:rsid w:val="007D69DA"/>
    <w:rsid w:val="007D6AC7"/>
    <w:rsid w:val="007D6B95"/>
    <w:rsid w:val="007D6BE1"/>
    <w:rsid w:val="007D6E95"/>
    <w:rsid w:val="007D7101"/>
    <w:rsid w:val="007D7372"/>
    <w:rsid w:val="007D73BA"/>
    <w:rsid w:val="007D7535"/>
    <w:rsid w:val="007D75EB"/>
    <w:rsid w:val="007D762D"/>
    <w:rsid w:val="007D766B"/>
    <w:rsid w:val="007D7701"/>
    <w:rsid w:val="007D7716"/>
    <w:rsid w:val="007D781A"/>
    <w:rsid w:val="007D7867"/>
    <w:rsid w:val="007D793A"/>
    <w:rsid w:val="007D7A6A"/>
    <w:rsid w:val="007D7B67"/>
    <w:rsid w:val="007D7BD9"/>
    <w:rsid w:val="007D7BDD"/>
    <w:rsid w:val="007D7C74"/>
    <w:rsid w:val="007D7E3D"/>
    <w:rsid w:val="007D7EA4"/>
    <w:rsid w:val="007E0084"/>
    <w:rsid w:val="007E0249"/>
    <w:rsid w:val="007E0288"/>
    <w:rsid w:val="007E039E"/>
    <w:rsid w:val="007E0790"/>
    <w:rsid w:val="007E08D5"/>
    <w:rsid w:val="007E0918"/>
    <w:rsid w:val="007E0935"/>
    <w:rsid w:val="007E0A19"/>
    <w:rsid w:val="007E0AD8"/>
    <w:rsid w:val="007E0C56"/>
    <w:rsid w:val="007E0F33"/>
    <w:rsid w:val="007E100C"/>
    <w:rsid w:val="007E1068"/>
    <w:rsid w:val="007E1110"/>
    <w:rsid w:val="007E117A"/>
    <w:rsid w:val="007E11B7"/>
    <w:rsid w:val="007E1278"/>
    <w:rsid w:val="007E1318"/>
    <w:rsid w:val="007E1347"/>
    <w:rsid w:val="007E14C3"/>
    <w:rsid w:val="007E1749"/>
    <w:rsid w:val="007E1776"/>
    <w:rsid w:val="007E1896"/>
    <w:rsid w:val="007E1916"/>
    <w:rsid w:val="007E1A6B"/>
    <w:rsid w:val="007E1AA7"/>
    <w:rsid w:val="007E1B35"/>
    <w:rsid w:val="007E1B62"/>
    <w:rsid w:val="007E1C6B"/>
    <w:rsid w:val="007E1D26"/>
    <w:rsid w:val="007E1E7B"/>
    <w:rsid w:val="007E1EF9"/>
    <w:rsid w:val="007E1F38"/>
    <w:rsid w:val="007E1F51"/>
    <w:rsid w:val="007E2205"/>
    <w:rsid w:val="007E2679"/>
    <w:rsid w:val="007E2699"/>
    <w:rsid w:val="007E2791"/>
    <w:rsid w:val="007E280F"/>
    <w:rsid w:val="007E2976"/>
    <w:rsid w:val="007E2B84"/>
    <w:rsid w:val="007E2C4B"/>
    <w:rsid w:val="007E2DCD"/>
    <w:rsid w:val="007E2F15"/>
    <w:rsid w:val="007E317E"/>
    <w:rsid w:val="007E3186"/>
    <w:rsid w:val="007E32D8"/>
    <w:rsid w:val="007E334D"/>
    <w:rsid w:val="007E3365"/>
    <w:rsid w:val="007E35FD"/>
    <w:rsid w:val="007E370E"/>
    <w:rsid w:val="007E3742"/>
    <w:rsid w:val="007E378E"/>
    <w:rsid w:val="007E37D3"/>
    <w:rsid w:val="007E37ED"/>
    <w:rsid w:val="007E390C"/>
    <w:rsid w:val="007E3C67"/>
    <w:rsid w:val="007E3D4D"/>
    <w:rsid w:val="007E3E1E"/>
    <w:rsid w:val="007E3E2E"/>
    <w:rsid w:val="007E4243"/>
    <w:rsid w:val="007E4364"/>
    <w:rsid w:val="007E4450"/>
    <w:rsid w:val="007E447B"/>
    <w:rsid w:val="007E4648"/>
    <w:rsid w:val="007E46AE"/>
    <w:rsid w:val="007E46D1"/>
    <w:rsid w:val="007E46E5"/>
    <w:rsid w:val="007E4766"/>
    <w:rsid w:val="007E47CC"/>
    <w:rsid w:val="007E4983"/>
    <w:rsid w:val="007E4A11"/>
    <w:rsid w:val="007E4B4B"/>
    <w:rsid w:val="007E4C18"/>
    <w:rsid w:val="007E4D15"/>
    <w:rsid w:val="007E5156"/>
    <w:rsid w:val="007E520D"/>
    <w:rsid w:val="007E5296"/>
    <w:rsid w:val="007E5669"/>
    <w:rsid w:val="007E56DF"/>
    <w:rsid w:val="007E5768"/>
    <w:rsid w:val="007E584B"/>
    <w:rsid w:val="007E589E"/>
    <w:rsid w:val="007E5D03"/>
    <w:rsid w:val="007E5E2A"/>
    <w:rsid w:val="007E6628"/>
    <w:rsid w:val="007E66D1"/>
    <w:rsid w:val="007E67F4"/>
    <w:rsid w:val="007E6824"/>
    <w:rsid w:val="007E69FE"/>
    <w:rsid w:val="007E6A6B"/>
    <w:rsid w:val="007E6B01"/>
    <w:rsid w:val="007E6B3A"/>
    <w:rsid w:val="007E6B81"/>
    <w:rsid w:val="007E6D9E"/>
    <w:rsid w:val="007E6E02"/>
    <w:rsid w:val="007E70DB"/>
    <w:rsid w:val="007E71A3"/>
    <w:rsid w:val="007E7304"/>
    <w:rsid w:val="007E73E9"/>
    <w:rsid w:val="007E74C3"/>
    <w:rsid w:val="007E754D"/>
    <w:rsid w:val="007E761B"/>
    <w:rsid w:val="007E77DD"/>
    <w:rsid w:val="007E7893"/>
    <w:rsid w:val="007E7A7D"/>
    <w:rsid w:val="007E7AAB"/>
    <w:rsid w:val="007E7AEB"/>
    <w:rsid w:val="007F0037"/>
    <w:rsid w:val="007F0065"/>
    <w:rsid w:val="007F0166"/>
    <w:rsid w:val="007F0176"/>
    <w:rsid w:val="007F04BA"/>
    <w:rsid w:val="007F04DF"/>
    <w:rsid w:val="007F0519"/>
    <w:rsid w:val="007F067E"/>
    <w:rsid w:val="007F06AD"/>
    <w:rsid w:val="007F0778"/>
    <w:rsid w:val="007F09A2"/>
    <w:rsid w:val="007F0A4A"/>
    <w:rsid w:val="007F0C49"/>
    <w:rsid w:val="007F0CA4"/>
    <w:rsid w:val="007F0CBF"/>
    <w:rsid w:val="007F1139"/>
    <w:rsid w:val="007F125A"/>
    <w:rsid w:val="007F1290"/>
    <w:rsid w:val="007F1418"/>
    <w:rsid w:val="007F1468"/>
    <w:rsid w:val="007F1478"/>
    <w:rsid w:val="007F1642"/>
    <w:rsid w:val="007F1789"/>
    <w:rsid w:val="007F1C57"/>
    <w:rsid w:val="007F1CA9"/>
    <w:rsid w:val="007F1D22"/>
    <w:rsid w:val="007F1D36"/>
    <w:rsid w:val="007F1E7A"/>
    <w:rsid w:val="007F1F1F"/>
    <w:rsid w:val="007F1F3E"/>
    <w:rsid w:val="007F2147"/>
    <w:rsid w:val="007F21B9"/>
    <w:rsid w:val="007F21CF"/>
    <w:rsid w:val="007F23DB"/>
    <w:rsid w:val="007F2440"/>
    <w:rsid w:val="007F260B"/>
    <w:rsid w:val="007F27EB"/>
    <w:rsid w:val="007F2D4A"/>
    <w:rsid w:val="007F2D89"/>
    <w:rsid w:val="007F2DC3"/>
    <w:rsid w:val="007F2E22"/>
    <w:rsid w:val="007F2E29"/>
    <w:rsid w:val="007F30F6"/>
    <w:rsid w:val="007F32CC"/>
    <w:rsid w:val="007F32E2"/>
    <w:rsid w:val="007F3639"/>
    <w:rsid w:val="007F370D"/>
    <w:rsid w:val="007F379B"/>
    <w:rsid w:val="007F396E"/>
    <w:rsid w:val="007F3D0B"/>
    <w:rsid w:val="007F3E9B"/>
    <w:rsid w:val="007F3EBB"/>
    <w:rsid w:val="007F3F19"/>
    <w:rsid w:val="007F3F3D"/>
    <w:rsid w:val="007F4104"/>
    <w:rsid w:val="007F4142"/>
    <w:rsid w:val="007F4226"/>
    <w:rsid w:val="007F427B"/>
    <w:rsid w:val="007F42AC"/>
    <w:rsid w:val="007F42CC"/>
    <w:rsid w:val="007F42D5"/>
    <w:rsid w:val="007F4344"/>
    <w:rsid w:val="007F44D3"/>
    <w:rsid w:val="007F44F6"/>
    <w:rsid w:val="007F460E"/>
    <w:rsid w:val="007F469F"/>
    <w:rsid w:val="007F477A"/>
    <w:rsid w:val="007F47C4"/>
    <w:rsid w:val="007F47E2"/>
    <w:rsid w:val="007F4AA9"/>
    <w:rsid w:val="007F4C2E"/>
    <w:rsid w:val="007F4D4A"/>
    <w:rsid w:val="007F5131"/>
    <w:rsid w:val="007F5163"/>
    <w:rsid w:val="007F5183"/>
    <w:rsid w:val="007F5254"/>
    <w:rsid w:val="007F5346"/>
    <w:rsid w:val="007F53F4"/>
    <w:rsid w:val="007F5441"/>
    <w:rsid w:val="007F5511"/>
    <w:rsid w:val="007F56D6"/>
    <w:rsid w:val="007F5715"/>
    <w:rsid w:val="007F57A3"/>
    <w:rsid w:val="007F581D"/>
    <w:rsid w:val="007F59AD"/>
    <w:rsid w:val="007F59F2"/>
    <w:rsid w:val="007F59FC"/>
    <w:rsid w:val="007F5B5A"/>
    <w:rsid w:val="007F5BDD"/>
    <w:rsid w:val="007F5C2B"/>
    <w:rsid w:val="007F5D71"/>
    <w:rsid w:val="007F5E08"/>
    <w:rsid w:val="007F6122"/>
    <w:rsid w:val="007F618D"/>
    <w:rsid w:val="007F6464"/>
    <w:rsid w:val="007F65EE"/>
    <w:rsid w:val="007F69D9"/>
    <w:rsid w:val="007F6D05"/>
    <w:rsid w:val="007F6D60"/>
    <w:rsid w:val="007F70D2"/>
    <w:rsid w:val="007F7242"/>
    <w:rsid w:val="007F7327"/>
    <w:rsid w:val="007F7496"/>
    <w:rsid w:val="007F7596"/>
    <w:rsid w:val="007F76D0"/>
    <w:rsid w:val="007F76FB"/>
    <w:rsid w:val="007F7AAB"/>
    <w:rsid w:val="007F7B29"/>
    <w:rsid w:val="007F7B88"/>
    <w:rsid w:val="007F7DF9"/>
    <w:rsid w:val="007F7EB8"/>
    <w:rsid w:val="007F7ED1"/>
    <w:rsid w:val="007F7F8B"/>
    <w:rsid w:val="007F7FD3"/>
    <w:rsid w:val="008001A6"/>
    <w:rsid w:val="008001D9"/>
    <w:rsid w:val="0080021C"/>
    <w:rsid w:val="008002EB"/>
    <w:rsid w:val="00800301"/>
    <w:rsid w:val="008003AB"/>
    <w:rsid w:val="008003F5"/>
    <w:rsid w:val="008005E0"/>
    <w:rsid w:val="008005FB"/>
    <w:rsid w:val="0080069A"/>
    <w:rsid w:val="008007F8"/>
    <w:rsid w:val="008008B2"/>
    <w:rsid w:val="008008EE"/>
    <w:rsid w:val="00800902"/>
    <w:rsid w:val="00800B38"/>
    <w:rsid w:val="00800DBB"/>
    <w:rsid w:val="00800E51"/>
    <w:rsid w:val="00800F12"/>
    <w:rsid w:val="008011E6"/>
    <w:rsid w:val="008011F3"/>
    <w:rsid w:val="008015E9"/>
    <w:rsid w:val="008016E3"/>
    <w:rsid w:val="008018EF"/>
    <w:rsid w:val="0080192E"/>
    <w:rsid w:val="00801948"/>
    <w:rsid w:val="00801A31"/>
    <w:rsid w:val="00801B27"/>
    <w:rsid w:val="00801C73"/>
    <w:rsid w:val="00801CB6"/>
    <w:rsid w:val="00801D71"/>
    <w:rsid w:val="00801D87"/>
    <w:rsid w:val="00801DFE"/>
    <w:rsid w:val="00801FA9"/>
    <w:rsid w:val="00802017"/>
    <w:rsid w:val="0080207E"/>
    <w:rsid w:val="008022CC"/>
    <w:rsid w:val="008022D1"/>
    <w:rsid w:val="0080241B"/>
    <w:rsid w:val="00802431"/>
    <w:rsid w:val="008025F8"/>
    <w:rsid w:val="008027BA"/>
    <w:rsid w:val="008027C6"/>
    <w:rsid w:val="0080292A"/>
    <w:rsid w:val="00802999"/>
    <w:rsid w:val="008029B1"/>
    <w:rsid w:val="00802C4F"/>
    <w:rsid w:val="00802D64"/>
    <w:rsid w:val="00802D9E"/>
    <w:rsid w:val="00802F2F"/>
    <w:rsid w:val="00802F90"/>
    <w:rsid w:val="00803033"/>
    <w:rsid w:val="008030EF"/>
    <w:rsid w:val="008035E5"/>
    <w:rsid w:val="008036AE"/>
    <w:rsid w:val="00803BCD"/>
    <w:rsid w:val="00803CED"/>
    <w:rsid w:val="00803E7D"/>
    <w:rsid w:val="00803F34"/>
    <w:rsid w:val="008040F0"/>
    <w:rsid w:val="008041C5"/>
    <w:rsid w:val="00804319"/>
    <w:rsid w:val="008047B0"/>
    <w:rsid w:val="0080480F"/>
    <w:rsid w:val="0080490D"/>
    <w:rsid w:val="00804974"/>
    <w:rsid w:val="00804B15"/>
    <w:rsid w:val="00804B2C"/>
    <w:rsid w:val="00804BCC"/>
    <w:rsid w:val="00804C0F"/>
    <w:rsid w:val="00804E59"/>
    <w:rsid w:val="0080502B"/>
    <w:rsid w:val="0080511D"/>
    <w:rsid w:val="008051C2"/>
    <w:rsid w:val="008052FB"/>
    <w:rsid w:val="008054D0"/>
    <w:rsid w:val="008054FD"/>
    <w:rsid w:val="008057F4"/>
    <w:rsid w:val="0080590B"/>
    <w:rsid w:val="008059A2"/>
    <w:rsid w:val="00805A4A"/>
    <w:rsid w:val="00805AE2"/>
    <w:rsid w:val="00805AEE"/>
    <w:rsid w:val="00805AF9"/>
    <w:rsid w:val="00805B07"/>
    <w:rsid w:val="00805C11"/>
    <w:rsid w:val="00805C2B"/>
    <w:rsid w:val="00805CDF"/>
    <w:rsid w:val="00805E23"/>
    <w:rsid w:val="00805FCB"/>
    <w:rsid w:val="00806370"/>
    <w:rsid w:val="00806396"/>
    <w:rsid w:val="00806406"/>
    <w:rsid w:val="00806439"/>
    <w:rsid w:val="00806574"/>
    <w:rsid w:val="00806630"/>
    <w:rsid w:val="00806815"/>
    <w:rsid w:val="00806897"/>
    <w:rsid w:val="008068B6"/>
    <w:rsid w:val="0080692E"/>
    <w:rsid w:val="00806A1A"/>
    <w:rsid w:val="00806A6D"/>
    <w:rsid w:val="00806B90"/>
    <w:rsid w:val="00806BC5"/>
    <w:rsid w:val="00806E49"/>
    <w:rsid w:val="00806F57"/>
    <w:rsid w:val="0080704E"/>
    <w:rsid w:val="008072A4"/>
    <w:rsid w:val="00807468"/>
    <w:rsid w:val="0080755D"/>
    <w:rsid w:val="008075B5"/>
    <w:rsid w:val="00807646"/>
    <w:rsid w:val="008076E1"/>
    <w:rsid w:val="00807770"/>
    <w:rsid w:val="008078AF"/>
    <w:rsid w:val="008079C3"/>
    <w:rsid w:val="00810093"/>
    <w:rsid w:val="008100C4"/>
    <w:rsid w:val="008100C6"/>
    <w:rsid w:val="00810175"/>
    <w:rsid w:val="008101F0"/>
    <w:rsid w:val="00810337"/>
    <w:rsid w:val="008103F9"/>
    <w:rsid w:val="0081041F"/>
    <w:rsid w:val="008104A5"/>
    <w:rsid w:val="008104B1"/>
    <w:rsid w:val="00810557"/>
    <w:rsid w:val="0081079E"/>
    <w:rsid w:val="00810999"/>
    <w:rsid w:val="00810B0C"/>
    <w:rsid w:val="00810B1A"/>
    <w:rsid w:val="00810C6F"/>
    <w:rsid w:val="00810CC4"/>
    <w:rsid w:val="00810DDC"/>
    <w:rsid w:val="00810E0E"/>
    <w:rsid w:val="0081106C"/>
    <w:rsid w:val="008112C3"/>
    <w:rsid w:val="00811438"/>
    <w:rsid w:val="00811768"/>
    <w:rsid w:val="008117E2"/>
    <w:rsid w:val="00811810"/>
    <w:rsid w:val="0081188E"/>
    <w:rsid w:val="008118B8"/>
    <w:rsid w:val="00811947"/>
    <w:rsid w:val="00811C07"/>
    <w:rsid w:val="008120E3"/>
    <w:rsid w:val="00812293"/>
    <w:rsid w:val="00812364"/>
    <w:rsid w:val="00812430"/>
    <w:rsid w:val="00812458"/>
    <w:rsid w:val="00812526"/>
    <w:rsid w:val="0081259F"/>
    <w:rsid w:val="00812688"/>
    <w:rsid w:val="00812702"/>
    <w:rsid w:val="008129BD"/>
    <w:rsid w:val="00812A36"/>
    <w:rsid w:val="00812C18"/>
    <w:rsid w:val="00812E20"/>
    <w:rsid w:val="00812EA5"/>
    <w:rsid w:val="00813127"/>
    <w:rsid w:val="008132A3"/>
    <w:rsid w:val="00813343"/>
    <w:rsid w:val="00813399"/>
    <w:rsid w:val="00813418"/>
    <w:rsid w:val="008135C3"/>
    <w:rsid w:val="008136EE"/>
    <w:rsid w:val="00813853"/>
    <w:rsid w:val="0081390D"/>
    <w:rsid w:val="00813ACD"/>
    <w:rsid w:val="00813CB4"/>
    <w:rsid w:val="00813EA6"/>
    <w:rsid w:val="00813EEF"/>
    <w:rsid w:val="00813F77"/>
    <w:rsid w:val="00814268"/>
    <w:rsid w:val="008143A6"/>
    <w:rsid w:val="00814499"/>
    <w:rsid w:val="008145D5"/>
    <w:rsid w:val="00814637"/>
    <w:rsid w:val="00814701"/>
    <w:rsid w:val="008148CA"/>
    <w:rsid w:val="008148D5"/>
    <w:rsid w:val="008148FA"/>
    <w:rsid w:val="00814A77"/>
    <w:rsid w:val="00814BAA"/>
    <w:rsid w:val="00814CDC"/>
    <w:rsid w:val="00814E55"/>
    <w:rsid w:val="00814EE8"/>
    <w:rsid w:val="00814F85"/>
    <w:rsid w:val="008151D2"/>
    <w:rsid w:val="00815278"/>
    <w:rsid w:val="00815590"/>
    <w:rsid w:val="008157E1"/>
    <w:rsid w:val="008158F2"/>
    <w:rsid w:val="00815915"/>
    <w:rsid w:val="00815984"/>
    <w:rsid w:val="00815C6A"/>
    <w:rsid w:val="00815DAF"/>
    <w:rsid w:val="00816071"/>
    <w:rsid w:val="0081633D"/>
    <w:rsid w:val="0081637A"/>
    <w:rsid w:val="0081646B"/>
    <w:rsid w:val="008164C2"/>
    <w:rsid w:val="0081656C"/>
    <w:rsid w:val="008166C3"/>
    <w:rsid w:val="008166FD"/>
    <w:rsid w:val="00816709"/>
    <w:rsid w:val="0081683E"/>
    <w:rsid w:val="00816B22"/>
    <w:rsid w:val="00816B60"/>
    <w:rsid w:val="00816BA4"/>
    <w:rsid w:val="00816CFF"/>
    <w:rsid w:val="00816D00"/>
    <w:rsid w:val="00816D6D"/>
    <w:rsid w:val="00816F2B"/>
    <w:rsid w:val="00816F99"/>
    <w:rsid w:val="00817292"/>
    <w:rsid w:val="008172EC"/>
    <w:rsid w:val="00817302"/>
    <w:rsid w:val="0081730D"/>
    <w:rsid w:val="00817325"/>
    <w:rsid w:val="00817344"/>
    <w:rsid w:val="008173F1"/>
    <w:rsid w:val="0081748D"/>
    <w:rsid w:val="0081751D"/>
    <w:rsid w:val="008176AD"/>
    <w:rsid w:val="0081772A"/>
    <w:rsid w:val="00817C3A"/>
    <w:rsid w:val="008200FC"/>
    <w:rsid w:val="008200FF"/>
    <w:rsid w:val="00820232"/>
    <w:rsid w:val="008204F5"/>
    <w:rsid w:val="00820547"/>
    <w:rsid w:val="008205C6"/>
    <w:rsid w:val="008205F8"/>
    <w:rsid w:val="008206C6"/>
    <w:rsid w:val="008206F5"/>
    <w:rsid w:val="008209A3"/>
    <w:rsid w:val="00820A46"/>
    <w:rsid w:val="00820BF1"/>
    <w:rsid w:val="00820C1F"/>
    <w:rsid w:val="00820D51"/>
    <w:rsid w:val="00820DEC"/>
    <w:rsid w:val="00820E0B"/>
    <w:rsid w:val="00820FCE"/>
    <w:rsid w:val="0082108A"/>
    <w:rsid w:val="0082111A"/>
    <w:rsid w:val="00821152"/>
    <w:rsid w:val="0082130A"/>
    <w:rsid w:val="00821489"/>
    <w:rsid w:val="0082156D"/>
    <w:rsid w:val="00821617"/>
    <w:rsid w:val="008216A5"/>
    <w:rsid w:val="00821746"/>
    <w:rsid w:val="0082179E"/>
    <w:rsid w:val="008217F8"/>
    <w:rsid w:val="00821822"/>
    <w:rsid w:val="008218C8"/>
    <w:rsid w:val="008219EE"/>
    <w:rsid w:val="00821A63"/>
    <w:rsid w:val="00821A8B"/>
    <w:rsid w:val="00821BCD"/>
    <w:rsid w:val="00821BE2"/>
    <w:rsid w:val="00821BF1"/>
    <w:rsid w:val="00821EA5"/>
    <w:rsid w:val="00821F15"/>
    <w:rsid w:val="00821FFC"/>
    <w:rsid w:val="00821FFE"/>
    <w:rsid w:val="0082213F"/>
    <w:rsid w:val="00822305"/>
    <w:rsid w:val="008223B1"/>
    <w:rsid w:val="0082243A"/>
    <w:rsid w:val="00822569"/>
    <w:rsid w:val="0082259B"/>
    <w:rsid w:val="00822763"/>
    <w:rsid w:val="0082276A"/>
    <w:rsid w:val="00822866"/>
    <w:rsid w:val="00822AE2"/>
    <w:rsid w:val="00822BA4"/>
    <w:rsid w:val="00822C18"/>
    <w:rsid w:val="00822F0C"/>
    <w:rsid w:val="00822F4A"/>
    <w:rsid w:val="0082305D"/>
    <w:rsid w:val="008232CC"/>
    <w:rsid w:val="008232E7"/>
    <w:rsid w:val="008234C9"/>
    <w:rsid w:val="00823848"/>
    <w:rsid w:val="00823924"/>
    <w:rsid w:val="008239A9"/>
    <w:rsid w:val="008239F9"/>
    <w:rsid w:val="00823A94"/>
    <w:rsid w:val="00823AE7"/>
    <w:rsid w:val="00823B75"/>
    <w:rsid w:val="00823CB6"/>
    <w:rsid w:val="00823DEE"/>
    <w:rsid w:val="00823E3B"/>
    <w:rsid w:val="00823F09"/>
    <w:rsid w:val="00823F60"/>
    <w:rsid w:val="0082426B"/>
    <w:rsid w:val="00824419"/>
    <w:rsid w:val="008244F7"/>
    <w:rsid w:val="0082458C"/>
    <w:rsid w:val="0082469E"/>
    <w:rsid w:val="0082470A"/>
    <w:rsid w:val="008247F8"/>
    <w:rsid w:val="008249A7"/>
    <w:rsid w:val="00824A94"/>
    <w:rsid w:val="00824AC7"/>
    <w:rsid w:val="00824AF5"/>
    <w:rsid w:val="00824BE6"/>
    <w:rsid w:val="00824D7E"/>
    <w:rsid w:val="00824EDE"/>
    <w:rsid w:val="00824EF8"/>
    <w:rsid w:val="00824F05"/>
    <w:rsid w:val="00825014"/>
    <w:rsid w:val="0082503B"/>
    <w:rsid w:val="0082507F"/>
    <w:rsid w:val="00825188"/>
    <w:rsid w:val="008251FB"/>
    <w:rsid w:val="008252EE"/>
    <w:rsid w:val="008253DC"/>
    <w:rsid w:val="00825402"/>
    <w:rsid w:val="0082545C"/>
    <w:rsid w:val="00825506"/>
    <w:rsid w:val="0082552D"/>
    <w:rsid w:val="0082591B"/>
    <w:rsid w:val="00825950"/>
    <w:rsid w:val="00825955"/>
    <w:rsid w:val="008259A0"/>
    <w:rsid w:val="00825B8D"/>
    <w:rsid w:val="00825D75"/>
    <w:rsid w:val="00826125"/>
    <w:rsid w:val="00826312"/>
    <w:rsid w:val="0082639A"/>
    <w:rsid w:val="008263D5"/>
    <w:rsid w:val="008264A6"/>
    <w:rsid w:val="008264A8"/>
    <w:rsid w:val="008267FE"/>
    <w:rsid w:val="008268FD"/>
    <w:rsid w:val="00826914"/>
    <w:rsid w:val="00826AAB"/>
    <w:rsid w:val="00826B32"/>
    <w:rsid w:val="00826FA3"/>
    <w:rsid w:val="0082701F"/>
    <w:rsid w:val="00827212"/>
    <w:rsid w:val="0082726A"/>
    <w:rsid w:val="008272EE"/>
    <w:rsid w:val="00827378"/>
    <w:rsid w:val="008273D1"/>
    <w:rsid w:val="00827720"/>
    <w:rsid w:val="0082772A"/>
    <w:rsid w:val="008277AD"/>
    <w:rsid w:val="00827846"/>
    <w:rsid w:val="00827D22"/>
    <w:rsid w:val="00827D92"/>
    <w:rsid w:val="00830255"/>
    <w:rsid w:val="008302B1"/>
    <w:rsid w:val="00830386"/>
    <w:rsid w:val="008307D2"/>
    <w:rsid w:val="00830807"/>
    <w:rsid w:val="0083087B"/>
    <w:rsid w:val="00830996"/>
    <w:rsid w:val="00830AC1"/>
    <w:rsid w:val="00830B0A"/>
    <w:rsid w:val="00830C1A"/>
    <w:rsid w:val="00830D17"/>
    <w:rsid w:val="00830E14"/>
    <w:rsid w:val="00830E1C"/>
    <w:rsid w:val="00831157"/>
    <w:rsid w:val="008311EE"/>
    <w:rsid w:val="008313E9"/>
    <w:rsid w:val="00831609"/>
    <w:rsid w:val="0083169D"/>
    <w:rsid w:val="00831A6C"/>
    <w:rsid w:val="00831F12"/>
    <w:rsid w:val="0083236A"/>
    <w:rsid w:val="00832440"/>
    <w:rsid w:val="0083256B"/>
    <w:rsid w:val="008325E8"/>
    <w:rsid w:val="00832699"/>
    <w:rsid w:val="0083271B"/>
    <w:rsid w:val="0083282A"/>
    <w:rsid w:val="00832905"/>
    <w:rsid w:val="008329B4"/>
    <w:rsid w:val="00832A8C"/>
    <w:rsid w:val="00832AF3"/>
    <w:rsid w:val="00832AF5"/>
    <w:rsid w:val="00832C0A"/>
    <w:rsid w:val="00832E1B"/>
    <w:rsid w:val="00832EC2"/>
    <w:rsid w:val="00832F30"/>
    <w:rsid w:val="008330E8"/>
    <w:rsid w:val="00833135"/>
    <w:rsid w:val="008333E4"/>
    <w:rsid w:val="008337D7"/>
    <w:rsid w:val="008337E9"/>
    <w:rsid w:val="00833A0E"/>
    <w:rsid w:val="00833ACB"/>
    <w:rsid w:val="00833BF2"/>
    <w:rsid w:val="00833C01"/>
    <w:rsid w:val="00833C0F"/>
    <w:rsid w:val="00833C7C"/>
    <w:rsid w:val="00833CE5"/>
    <w:rsid w:val="00833CF6"/>
    <w:rsid w:val="00833D40"/>
    <w:rsid w:val="00833E5F"/>
    <w:rsid w:val="00833F88"/>
    <w:rsid w:val="008340A9"/>
    <w:rsid w:val="0083419A"/>
    <w:rsid w:val="008342C5"/>
    <w:rsid w:val="008343A3"/>
    <w:rsid w:val="00834512"/>
    <w:rsid w:val="008345C3"/>
    <w:rsid w:val="008348CD"/>
    <w:rsid w:val="00834B4E"/>
    <w:rsid w:val="00834BB9"/>
    <w:rsid w:val="00834DFC"/>
    <w:rsid w:val="00834F98"/>
    <w:rsid w:val="0083523D"/>
    <w:rsid w:val="00835352"/>
    <w:rsid w:val="00835637"/>
    <w:rsid w:val="008356D5"/>
    <w:rsid w:val="00835BDF"/>
    <w:rsid w:val="00835D41"/>
    <w:rsid w:val="00835E01"/>
    <w:rsid w:val="00836125"/>
    <w:rsid w:val="00836225"/>
    <w:rsid w:val="0083648B"/>
    <w:rsid w:val="008364E3"/>
    <w:rsid w:val="008365E0"/>
    <w:rsid w:val="008366EA"/>
    <w:rsid w:val="00836719"/>
    <w:rsid w:val="0083675F"/>
    <w:rsid w:val="008367C8"/>
    <w:rsid w:val="008368B3"/>
    <w:rsid w:val="00836963"/>
    <w:rsid w:val="00836ABD"/>
    <w:rsid w:val="00836BCE"/>
    <w:rsid w:val="00836C6C"/>
    <w:rsid w:val="00837051"/>
    <w:rsid w:val="00837148"/>
    <w:rsid w:val="008372F6"/>
    <w:rsid w:val="008372FA"/>
    <w:rsid w:val="00837343"/>
    <w:rsid w:val="00837385"/>
    <w:rsid w:val="008374D3"/>
    <w:rsid w:val="008375A5"/>
    <w:rsid w:val="00837617"/>
    <w:rsid w:val="0083765B"/>
    <w:rsid w:val="00837A7E"/>
    <w:rsid w:val="00837A92"/>
    <w:rsid w:val="00837AB8"/>
    <w:rsid w:val="00837B0D"/>
    <w:rsid w:val="00837B35"/>
    <w:rsid w:val="00837FF4"/>
    <w:rsid w:val="008400CE"/>
    <w:rsid w:val="008400D8"/>
    <w:rsid w:val="008403D1"/>
    <w:rsid w:val="00840408"/>
    <w:rsid w:val="00840604"/>
    <w:rsid w:val="008406A7"/>
    <w:rsid w:val="0084096D"/>
    <w:rsid w:val="00840B3D"/>
    <w:rsid w:val="00840B6B"/>
    <w:rsid w:val="00840BF6"/>
    <w:rsid w:val="00840C85"/>
    <w:rsid w:val="00840CD4"/>
    <w:rsid w:val="00840D4C"/>
    <w:rsid w:val="00840E5C"/>
    <w:rsid w:val="008410EB"/>
    <w:rsid w:val="00841148"/>
    <w:rsid w:val="00841581"/>
    <w:rsid w:val="008415BD"/>
    <w:rsid w:val="008416AD"/>
    <w:rsid w:val="00841723"/>
    <w:rsid w:val="0084178B"/>
    <w:rsid w:val="008418CF"/>
    <w:rsid w:val="00841A69"/>
    <w:rsid w:val="00841A71"/>
    <w:rsid w:val="00841B78"/>
    <w:rsid w:val="00841C19"/>
    <w:rsid w:val="00841DE5"/>
    <w:rsid w:val="00841DE8"/>
    <w:rsid w:val="00841FC1"/>
    <w:rsid w:val="008421ED"/>
    <w:rsid w:val="008421F3"/>
    <w:rsid w:val="0084224B"/>
    <w:rsid w:val="0084242A"/>
    <w:rsid w:val="0084295D"/>
    <w:rsid w:val="00842AB8"/>
    <w:rsid w:val="00842B3E"/>
    <w:rsid w:val="00842BA6"/>
    <w:rsid w:val="00842E67"/>
    <w:rsid w:val="00843126"/>
    <w:rsid w:val="00843136"/>
    <w:rsid w:val="0084313D"/>
    <w:rsid w:val="00843256"/>
    <w:rsid w:val="00843675"/>
    <w:rsid w:val="00843676"/>
    <w:rsid w:val="0084374F"/>
    <w:rsid w:val="008437AD"/>
    <w:rsid w:val="008437DE"/>
    <w:rsid w:val="008438B1"/>
    <w:rsid w:val="00843B3F"/>
    <w:rsid w:val="00843B8C"/>
    <w:rsid w:val="00843C86"/>
    <w:rsid w:val="00843CAA"/>
    <w:rsid w:val="00843CAE"/>
    <w:rsid w:val="00843CC8"/>
    <w:rsid w:val="00843DC7"/>
    <w:rsid w:val="00843EAD"/>
    <w:rsid w:val="00843F0A"/>
    <w:rsid w:val="008440DA"/>
    <w:rsid w:val="008440F0"/>
    <w:rsid w:val="008442DC"/>
    <w:rsid w:val="00844331"/>
    <w:rsid w:val="008443E7"/>
    <w:rsid w:val="0084440A"/>
    <w:rsid w:val="0084452D"/>
    <w:rsid w:val="00844AD5"/>
    <w:rsid w:val="00844B26"/>
    <w:rsid w:val="00844C83"/>
    <w:rsid w:val="00844DBE"/>
    <w:rsid w:val="00844F19"/>
    <w:rsid w:val="008450C4"/>
    <w:rsid w:val="008450D8"/>
    <w:rsid w:val="008450F0"/>
    <w:rsid w:val="0084515B"/>
    <w:rsid w:val="00845270"/>
    <w:rsid w:val="00845459"/>
    <w:rsid w:val="0084555A"/>
    <w:rsid w:val="00845643"/>
    <w:rsid w:val="00845732"/>
    <w:rsid w:val="0084595B"/>
    <w:rsid w:val="00845B47"/>
    <w:rsid w:val="00845EF6"/>
    <w:rsid w:val="0084620F"/>
    <w:rsid w:val="008462D1"/>
    <w:rsid w:val="008463F3"/>
    <w:rsid w:val="008465B3"/>
    <w:rsid w:val="00846689"/>
    <w:rsid w:val="00846C3B"/>
    <w:rsid w:val="00846C48"/>
    <w:rsid w:val="00846D07"/>
    <w:rsid w:val="00846E6B"/>
    <w:rsid w:val="00847023"/>
    <w:rsid w:val="008470ED"/>
    <w:rsid w:val="0084722B"/>
    <w:rsid w:val="0084733E"/>
    <w:rsid w:val="00847381"/>
    <w:rsid w:val="0084749E"/>
    <w:rsid w:val="008474CA"/>
    <w:rsid w:val="00847562"/>
    <w:rsid w:val="008477E5"/>
    <w:rsid w:val="00847A72"/>
    <w:rsid w:val="00847B68"/>
    <w:rsid w:val="00847D88"/>
    <w:rsid w:val="00847DC3"/>
    <w:rsid w:val="00847E87"/>
    <w:rsid w:val="00847F2C"/>
    <w:rsid w:val="00847F9D"/>
    <w:rsid w:val="00850127"/>
    <w:rsid w:val="008502AE"/>
    <w:rsid w:val="008504ED"/>
    <w:rsid w:val="00850539"/>
    <w:rsid w:val="00850755"/>
    <w:rsid w:val="0085078B"/>
    <w:rsid w:val="008507F9"/>
    <w:rsid w:val="00850A6B"/>
    <w:rsid w:val="00850C17"/>
    <w:rsid w:val="00851170"/>
    <w:rsid w:val="00851171"/>
    <w:rsid w:val="00851212"/>
    <w:rsid w:val="0085121C"/>
    <w:rsid w:val="0085127D"/>
    <w:rsid w:val="00851323"/>
    <w:rsid w:val="00851473"/>
    <w:rsid w:val="0085154D"/>
    <w:rsid w:val="0085158E"/>
    <w:rsid w:val="008515ED"/>
    <w:rsid w:val="008518B0"/>
    <w:rsid w:val="008518DF"/>
    <w:rsid w:val="008518F1"/>
    <w:rsid w:val="008519B5"/>
    <w:rsid w:val="00851AA2"/>
    <w:rsid w:val="00851AF5"/>
    <w:rsid w:val="00851D31"/>
    <w:rsid w:val="00851F38"/>
    <w:rsid w:val="00851F3A"/>
    <w:rsid w:val="00852040"/>
    <w:rsid w:val="0085226E"/>
    <w:rsid w:val="008522A4"/>
    <w:rsid w:val="008522D4"/>
    <w:rsid w:val="00852355"/>
    <w:rsid w:val="00852367"/>
    <w:rsid w:val="008524C7"/>
    <w:rsid w:val="0085254E"/>
    <w:rsid w:val="0085273D"/>
    <w:rsid w:val="0085288C"/>
    <w:rsid w:val="00852960"/>
    <w:rsid w:val="00852BC8"/>
    <w:rsid w:val="00852C4E"/>
    <w:rsid w:val="00852CB5"/>
    <w:rsid w:val="00852E68"/>
    <w:rsid w:val="00852E7E"/>
    <w:rsid w:val="00852E86"/>
    <w:rsid w:val="00852F04"/>
    <w:rsid w:val="0085305A"/>
    <w:rsid w:val="0085331C"/>
    <w:rsid w:val="00853415"/>
    <w:rsid w:val="0085346C"/>
    <w:rsid w:val="00853905"/>
    <w:rsid w:val="008539C3"/>
    <w:rsid w:val="00853ABF"/>
    <w:rsid w:val="00853CD5"/>
    <w:rsid w:val="00853D77"/>
    <w:rsid w:val="00853D79"/>
    <w:rsid w:val="00853F50"/>
    <w:rsid w:val="008540A0"/>
    <w:rsid w:val="0085411A"/>
    <w:rsid w:val="00854159"/>
    <w:rsid w:val="008542A5"/>
    <w:rsid w:val="008542C9"/>
    <w:rsid w:val="00854332"/>
    <w:rsid w:val="008543AE"/>
    <w:rsid w:val="008544BF"/>
    <w:rsid w:val="00854870"/>
    <w:rsid w:val="00854891"/>
    <w:rsid w:val="008548EF"/>
    <w:rsid w:val="00854A10"/>
    <w:rsid w:val="00854AF9"/>
    <w:rsid w:val="00854D4C"/>
    <w:rsid w:val="00855227"/>
    <w:rsid w:val="008552A0"/>
    <w:rsid w:val="00855598"/>
    <w:rsid w:val="008556A5"/>
    <w:rsid w:val="00855726"/>
    <w:rsid w:val="00855798"/>
    <w:rsid w:val="008559DB"/>
    <w:rsid w:val="008559DD"/>
    <w:rsid w:val="00855D3F"/>
    <w:rsid w:val="00855EE5"/>
    <w:rsid w:val="00855F5E"/>
    <w:rsid w:val="00856080"/>
    <w:rsid w:val="0085611D"/>
    <w:rsid w:val="008561FE"/>
    <w:rsid w:val="008563E2"/>
    <w:rsid w:val="00856480"/>
    <w:rsid w:val="00856579"/>
    <w:rsid w:val="008565C1"/>
    <w:rsid w:val="00856831"/>
    <w:rsid w:val="0085692F"/>
    <w:rsid w:val="00856983"/>
    <w:rsid w:val="008569E8"/>
    <w:rsid w:val="008569FC"/>
    <w:rsid w:val="00856A77"/>
    <w:rsid w:val="00856C17"/>
    <w:rsid w:val="00856C3B"/>
    <w:rsid w:val="00856D2E"/>
    <w:rsid w:val="00856E5A"/>
    <w:rsid w:val="008570B3"/>
    <w:rsid w:val="008570E1"/>
    <w:rsid w:val="008571C7"/>
    <w:rsid w:val="00857258"/>
    <w:rsid w:val="0085727A"/>
    <w:rsid w:val="008572F1"/>
    <w:rsid w:val="00857511"/>
    <w:rsid w:val="0085758C"/>
    <w:rsid w:val="008575D1"/>
    <w:rsid w:val="008575F2"/>
    <w:rsid w:val="00857EEB"/>
    <w:rsid w:val="00857F04"/>
    <w:rsid w:val="00857F38"/>
    <w:rsid w:val="00860006"/>
    <w:rsid w:val="0086016B"/>
    <w:rsid w:val="008601F9"/>
    <w:rsid w:val="00860271"/>
    <w:rsid w:val="0086028E"/>
    <w:rsid w:val="008605B2"/>
    <w:rsid w:val="008605DE"/>
    <w:rsid w:val="00860796"/>
    <w:rsid w:val="008608CE"/>
    <w:rsid w:val="00860A3A"/>
    <w:rsid w:val="00860A94"/>
    <w:rsid w:val="00860B00"/>
    <w:rsid w:val="00860C15"/>
    <w:rsid w:val="00860CFE"/>
    <w:rsid w:val="00860D26"/>
    <w:rsid w:val="00860F72"/>
    <w:rsid w:val="008610D7"/>
    <w:rsid w:val="00861346"/>
    <w:rsid w:val="0086135B"/>
    <w:rsid w:val="00861492"/>
    <w:rsid w:val="008615A9"/>
    <w:rsid w:val="008615F1"/>
    <w:rsid w:val="00861621"/>
    <w:rsid w:val="008619B5"/>
    <w:rsid w:val="00861D37"/>
    <w:rsid w:val="008620ED"/>
    <w:rsid w:val="00862122"/>
    <w:rsid w:val="00862220"/>
    <w:rsid w:val="0086225B"/>
    <w:rsid w:val="008623CD"/>
    <w:rsid w:val="0086247F"/>
    <w:rsid w:val="008625A2"/>
    <w:rsid w:val="00862661"/>
    <w:rsid w:val="008626EB"/>
    <w:rsid w:val="00862789"/>
    <w:rsid w:val="0086282F"/>
    <w:rsid w:val="00862933"/>
    <w:rsid w:val="0086298D"/>
    <w:rsid w:val="00862ABB"/>
    <w:rsid w:val="00862B00"/>
    <w:rsid w:val="00862B70"/>
    <w:rsid w:val="00862D5D"/>
    <w:rsid w:val="00862DA8"/>
    <w:rsid w:val="00862DF8"/>
    <w:rsid w:val="00862E2C"/>
    <w:rsid w:val="00862EA7"/>
    <w:rsid w:val="00863084"/>
    <w:rsid w:val="00863189"/>
    <w:rsid w:val="008631DD"/>
    <w:rsid w:val="0086327D"/>
    <w:rsid w:val="00863406"/>
    <w:rsid w:val="008634BC"/>
    <w:rsid w:val="008634C6"/>
    <w:rsid w:val="008635DE"/>
    <w:rsid w:val="00863780"/>
    <w:rsid w:val="00863CD0"/>
    <w:rsid w:val="00863D09"/>
    <w:rsid w:val="00863EEA"/>
    <w:rsid w:val="00863F5B"/>
    <w:rsid w:val="00863F9A"/>
    <w:rsid w:val="00864102"/>
    <w:rsid w:val="00864350"/>
    <w:rsid w:val="0086439E"/>
    <w:rsid w:val="0086450E"/>
    <w:rsid w:val="008645EA"/>
    <w:rsid w:val="008647B1"/>
    <w:rsid w:val="008647D7"/>
    <w:rsid w:val="0086485A"/>
    <w:rsid w:val="00864ACD"/>
    <w:rsid w:val="00864B7D"/>
    <w:rsid w:val="00864BD3"/>
    <w:rsid w:val="00864CA6"/>
    <w:rsid w:val="00864E79"/>
    <w:rsid w:val="00864EDC"/>
    <w:rsid w:val="008650A6"/>
    <w:rsid w:val="008650F1"/>
    <w:rsid w:val="00865272"/>
    <w:rsid w:val="008652D8"/>
    <w:rsid w:val="00865393"/>
    <w:rsid w:val="0086544E"/>
    <w:rsid w:val="008654B3"/>
    <w:rsid w:val="008654C7"/>
    <w:rsid w:val="00865580"/>
    <w:rsid w:val="008655A6"/>
    <w:rsid w:val="008655DA"/>
    <w:rsid w:val="008656FD"/>
    <w:rsid w:val="0086573F"/>
    <w:rsid w:val="008659A5"/>
    <w:rsid w:val="00865A4C"/>
    <w:rsid w:val="00865B9C"/>
    <w:rsid w:val="00865C24"/>
    <w:rsid w:val="00865C5D"/>
    <w:rsid w:val="00865C7E"/>
    <w:rsid w:val="00865CE0"/>
    <w:rsid w:val="00865EC4"/>
    <w:rsid w:val="00866248"/>
    <w:rsid w:val="0086644D"/>
    <w:rsid w:val="0086645B"/>
    <w:rsid w:val="0086656D"/>
    <w:rsid w:val="00866593"/>
    <w:rsid w:val="0086662F"/>
    <w:rsid w:val="00866691"/>
    <w:rsid w:val="0086673C"/>
    <w:rsid w:val="008667A3"/>
    <w:rsid w:val="0086694A"/>
    <w:rsid w:val="008669C4"/>
    <w:rsid w:val="00866BD1"/>
    <w:rsid w:val="00866C79"/>
    <w:rsid w:val="00866FA6"/>
    <w:rsid w:val="00867258"/>
    <w:rsid w:val="008672B8"/>
    <w:rsid w:val="0086746E"/>
    <w:rsid w:val="008674A2"/>
    <w:rsid w:val="0086762A"/>
    <w:rsid w:val="008677F0"/>
    <w:rsid w:val="00867851"/>
    <w:rsid w:val="00867862"/>
    <w:rsid w:val="008678CD"/>
    <w:rsid w:val="008679B7"/>
    <w:rsid w:val="00867A76"/>
    <w:rsid w:val="00867B5A"/>
    <w:rsid w:val="00867C07"/>
    <w:rsid w:val="00867C29"/>
    <w:rsid w:val="00867C40"/>
    <w:rsid w:val="00867C58"/>
    <w:rsid w:val="00867DA9"/>
    <w:rsid w:val="00870139"/>
    <w:rsid w:val="008703C0"/>
    <w:rsid w:val="00870410"/>
    <w:rsid w:val="0087054E"/>
    <w:rsid w:val="00870575"/>
    <w:rsid w:val="0087077D"/>
    <w:rsid w:val="00870ADE"/>
    <w:rsid w:val="00870BA8"/>
    <w:rsid w:val="00870CAE"/>
    <w:rsid w:val="00870CF3"/>
    <w:rsid w:val="00870DBC"/>
    <w:rsid w:val="00870E36"/>
    <w:rsid w:val="00870F3D"/>
    <w:rsid w:val="0087105C"/>
    <w:rsid w:val="00871165"/>
    <w:rsid w:val="00871426"/>
    <w:rsid w:val="0087144C"/>
    <w:rsid w:val="008714C6"/>
    <w:rsid w:val="0087152A"/>
    <w:rsid w:val="008716D6"/>
    <w:rsid w:val="00871715"/>
    <w:rsid w:val="0087186C"/>
    <w:rsid w:val="008718C5"/>
    <w:rsid w:val="008718ED"/>
    <w:rsid w:val="008718F2"/>
    <w:rsid w:val="00871A71"/>
    <w:rsid w:val="00871AF2"/>
    <w:rsid w:val="00871C53"/>
    <w:rsid w:val="00871CC0"/>
    <w:rsid w:val="00871CDF"/>
    <w:rsid w:val="00871D86"/>
    <w:rsid w:val="00871E3D"/>
    <w:rsid w:val="00871EFA"/>
    <w:rsid w:val="00871F00"/>
    <w:rsid w:val="00871FC7"/>
    <w:rsid w:val="0087240B"/>
    <w:rsid w:val="008724F1"/>
    <w:rsid w:val="008726BE"/>
    <w:rsid w:val="008727DC"/>
    <w:rsid w:val="008727F9"/>
    <w:rsid w:val="0087295E"/>
    <w:rsid w:val="00872AAE"/>
    <w:rsid w:val="00872B47"/>
    <w:rsid w:val="00872C42"/>
    <w:rsid w:val="00872E5C"/>
    <w:rsid w:val="00872E83"/>
    <w:rsid w:val="00872FE4"/>
    <w:rsid w:val="0087300E"/>
    <w:rsid w:val="00873056"/>
    <w:rsid w:val="0087305C"/>
    <w:rsid w:val="0087305F"/>
    <w:rsid w:val="0087320B"/>
    <w:rsid w:val="00873227"/>
    <w:rsid w:val="008732AD"/>
    <w:rsid w:val="008732DE"/>
    <w:rsid w:val="0087330E"/>
    <w:rsid w:val="008733DF"/>
    <w:rsid w:val="008734D8"/>
    <w:rsid w:val="00873572"/>
    <w:rsid w:val="00873633"/>
    <w:rsid w:val="00873753"/>
    <w:rsid w:val="008737FD"/>
    <w:rsid w:val="0087387F"/>
    <w:rsid w:val="00873A4F"/>
    <w:rsid w:val="00873AD0"/>
    <w:rsid w:val="00873B31"/>
    <w:rsid w:val="00873C5F"/>
    <w:rsid w:val="00873D6E"/>
    <w:rsid w:val="00873DCA"/>
    <w:rsid w:val="00873E5B"/>
    <w:rsid w:val="00873EB0"/>
    <w:rsid w:val="00874082"/>
    <w:rsid w:val="00874247"/>
    <w:rsid w:val="008743E7"/>
    <w:rsid w:val="008744C2"/>
    <w:rsid w:val="008745EA"/>
    <w:rsid w:val="008745F8"/>
    <w:rsid w:val="00874757"/>
    <w:rsid w:val="00874B35"/>
    <w:rsid w:val="00874E7A"/>
    <w:rsid w:val="00874ED7"/>
    <w:rsid w:val="00874F3C"/>
    <w:rsid w:val="0087512D"/>
    <w:rsid w:val="008751E3"/>
    <w:rsid w:val="00875260"/>
    <w:rsid w:val="00875276"/>
    <w:rsid w:val="008753F0"/>
    <w:rsid w:val="00875462"/>
    <w:rsid w:val="00875631"/>
    <w:rsid w:val="008756F0"/>
    <w:rsid w:val="008757EF"/>
    <w:rsid w:val="008759FC"/>
    <w:rsid w:val="00875A13"/>
    <w:rsid w:val="00875A3B"/>
    <w:rsid w:val="00875ABC"/>
    <w:rsid w:val="00875BF0"/>
    <w:rsid w:val="00875D78"/>
    <w:rsid w:val="00875DCB"/>
    <w:rsid w:val="00875DFC"/>
    <w:rsid w:val="00875E9B"/>
    <w:rsid w:val="00875F84"/>
    <w:rsid w:val="008762E7"/>
    <w:rsid w:val="008763ED"/>
    <w:rsid w:val="00876500"/>
    <w:rsid w:val="0087652D"/>
    <w:rsid w:val="008765D5"/>
    <w:rsid w:val="008766EC"/>
    <w:rsid w:val="00876827"/>
    <w:rsid w:val="00876B50"/>
    <w:rsid w:val="00876B6E"/>
    <w:rsid w:val="00877279"/>
    <w:rsid w:val="0087736B"/>
    <w:rsid w:val="008773BD"/>
    <w:rsid w:val="008773C1"/>
    <w:rsid w:val="0087742D"/>
    <w:rsid w:val="008774B6"/>
    <w:rsid w:val="0087752F"/>
    <w:rsid w:val="00877767"/>
    <w:rsid w:val="0087783D"/>
    <w:rsid w:val="008779C4"/>
    <w:rsid w:val="00877A8E"/>
    <w:rsid w:val="00877C61"/>
    <w:rsid w:val="00877D59"/>
    <w:rsid w:val="00877DB3"/>
    <w:rsid w:val="00877DCE"/>
    <w:rsid w:val="00877E33"/>
    <w:rsid w:val="00880051"/>
    <w:rsid w:val="008801B5"/>
    <w:rsid w:val="008802FA"/>
    <w:rsid w:val="00880337"/>
    <w:rsid w:val="008804E8"/>
    <w:rsid w:val="0088051E"/>
    <w:rsid w:val="008806EB"/>
    <w:rsid w:val="008807A7"/>
    <w:rsid w:val="008807B1"/>
    <w:rsid w:val="00880AAE"/>
    <w:rsid w:val="00880AE1"/>
    <w:rsid w:val="00880AF3"/>
    <w:rsid w:val="00880D41"/>
    <w:rsid w:val="00880D6F"/>
    <w:rsid w:val="00880D95"/>
    <w:rsid w:val="00880DF3"/>
    <w:rsid w:val="00880E05"/>
    <w:rsid w:val="00880EBB"/>
    <w:rsid w:val="00881197"/>
    <w:rsid w:val="00881466"/>
    <w:rsid w:val="008814FB"/>
    <w:rsid w:val="0088158F"/>
    <w:rsid w:val="00881B22"/>
    <w:rsid w:val="00881B68"/>
    <w:rsid w:val="00881C74"/>
    <w:rsid w:val="00881CA0"/>
    <w:rsid w:val="00881CF8"/>
    <w:rsid w:val="00881F20"/>
    <w:rsid w:val="0088215C"/>
    <w:rsid w:val="008821F7"/>
    <w:rsid w:val="008823F7"/>
    <w:rsid w:val="008824FA"/>
    <w:rsid w:val="00882652"/>
    <w:rsid w:val="00882657"/>
    <w:rsid w:val="00882744"/>
    <w:rsid w:val="0088277D"/>
    <w:rsid w:val="0088280B"/>
    <w:rsid w:val="00882A47"/>
    <w:rsid w:val="00882AC4"/>
    <w:rsid w:val="00882B6F"/>
    <w:rsid w:val="00882CCB"/>
    <w:rsid w:val="00882D9E"/>
    <w:rsid w:val="00883075"/>
    <w:rsid w:val="008830CF"/>
    <w:rsid w:val="008832C1"/>
    <w:rsid w:val="008833F9"/>
    <w:rsid w:val="0088370A"/>
    <w:rsid w:val="0088372B"/>
    <w:rsid w:val="00883826"/>
    <w:rsid w:val="00883849"/>
    <w:rsid w:val="008839EC"/>
    <w:rsid w:val="00883A70"/>
    <w:rsid w:val="00883AD7"/>
    <w:rsid w:val="00883D71"/>
    <w:rsid w:val="0088404D"/>
    <w:rsid w:val="008840EA"/>
    <w:rsid w:val="008841D2"/>
    <w:rsid w:val="00884431"/>
    <w:rsid w:val="00884555"/>
    <w:rsid w:val="008845B1"/>
    <w:rsid w:val="008845EA"/>
    <w:rsid w:val="008847D2"/>
    <w:rsid w:val="008848EF"/>
    <w:rsid w:val="008849E7"/>
    <w:rsid w:val="00884BFB"/>
    <w:rsid w:val="00884CE0"/>
    <w:rsid w:val="00884D54"/>
    <w:rsid w:val="00884FA5"/>
    <w:rsid w:val="00884FB4"/>
    <w:rsid w:val="00884FBD"/>
    <w:rsid w:val="0088510F"/>
    <w:rsid w:val="00885167"/>
    <w:rsid w:val="0088550A"/>
    <w:rsid w:val="00885569"/>
    <w:rsid w:val="00885C0F"/>
    <w:rsid w:val="00885EC5"/>
    <w:rsid w:val="00885ED7"/>
    <w:rsid w:val="00885F72"/>
    <w:rsid w:val="0088603C"/>
    <w:rsid w:val="00886067"/>
    <w:rsid w:val="008860F8"/>
    <w:rsid w:val="0088629D"/>
    <w:rsid w:val="008862FE"/>
    <w:rsid w:val="00886826"/>
    <w:rsid w:val="00886894"/>
    <w:rsid w:val="00886A3A"/>
    <w:rsid w:val="00886B1C"/>
    <w:rsid w:val="00886BCA"/>
    <w:rsid w:val="00886F76"/>
    <w:rsid w:val="00886F93"/>
    <w:rsid w:val="00887042"/>
    <w:rsid w:val="008870D0"/>
    <w:rsid w:val="008871A5"/>
    <w:rsid w:val="008871A9"/>
    <w:rsid w:val="00887411"/>
    <w:rsid w:val="00887448"/>
    <w:rsid w:val="00887510"/>
    <w:rsid w:val="0088759F"/>
    <w:rsid w:val="008875A8"/>
    <w:rsid w:val="008875F3"/>
    <w:rsid w:val="008876A9"/>
    <w:rsid w:val="008876B0"/>
    <w:rsid w:val="0088777E"/>
    <w:rsid w:val="0088779F"/>
    <w:rsid w:val="00887826"/>
    <w:rsid w:val="00887BF7"/>
    <w:rsid w:val="00887E4A"/>
    <w:rsid w:val="00887EB5"/>
    <w:rsid w:val="00887EE9"/>
    <w:rsid w:val="00887FF2"/>
    <w:rsid w:val="008900F2"/>
    <w:rsid w:val="0089045B"/>
    <w:rsid w:val="0089059D"/>
    <w:rsid w:val="00890648"/>
    <w:rsid w:val="00890756"/>
    <w:rsid w:val="0089090F"/>
    <w:rsid w:val="00890980"/>
    <w:rsid w:val="00890983"/>
    <w:rsid w:val="008909F3"/>
    <w:rsid w:val="00890A69"/>
    <w:rsid w:val="00890A71"/>
    <w:rsid w:val="00890C02"/>
    <w:rsid w:val="00890C4D"/>
    <w:rsid w:val="00890C4E"/>
    <w:rsid w:val="00890C77"/>
    <w:rsid w:val="00890C94"/>
    <w:rsid w:val="00890D8F"/>
    <w:rsid w:val="00891106"/>
    <w:rsid w:val="008914C1"/>
    <w:rsid w:val="0089162C"/>
    <w:rsid w:val="008916FE"/>
    <w:rsid w:val="00891765"/>
    <w:rsid w:val="00891822"/>
    <w:rsid w:val="00891829"/>
    <w:rsid w:val="0089186C"/>
    <w:rsid w:val="00891BFE"/>
    <w:rsid w:val="00891CFC"/>
    <w:rsid w:val="00891D05"/>
    <w:rsid w:val="00891D06"/>
    <w:rsid w:val="00891E9F"/>
    <w:rsid w:val="00891FC2"/>
    <w:rsid w:val="00891FFE"/>
    <w:rsid w:val="0089209C"/>
    <w:rsid w:val="008923BD"/>
    <w:rsid w:val="0089259E"/>
    <w:rsid w:val="008925CA"/>
    <w:rsid w:val="00892605"/>
    <w:rsid w:val="00892719"/>
    <w:rsid w:val="008927DA"/>
    <w:rsid w:val="00892839"/>
    <w:rsid w:val="0089287D"/>
    <w:rsid w:val="00892923"/>
    <w:rsid w:val="008929CE"/>
    <w:rsid w:val="00892A1C"/>
    <w:rsid w:val="00892A81"/>
    <w:rsid w:val="00892AEC"/>
    <w:rsid w:val="00892AF9"/>
    <w:rsid w:val="00892B9A"/>
    <w:rsid w:val="00892BE7"/>
    <w:rsid w:val="00892DF4"/>
    <w:rsid w:val="00892F0F"/>
    <w:rsid w:val="00893046"/>
    <w:rsid w:val="0089309A"/>
    <w:rsid w:val="00893521"/>
    <w:rsid w:val="0089371B"/>
    <w:rsid w:val="0089378C"/>
    <w:rsid w:val="00893814"/>
    <w:rsid w:val="008938B3"/>
    <w:rsid w:val="00893917"/>
    <w:rsid w:val="00893B17"/>
    <w:rsid w:val="00893B25"/>
    <w:rsid w:val="00893B87"/>
    <w:rsid w:val="00893BDE"/>
    <w:rsid w:val="00893E1B"/>
    <w:rsid w:val="00893E99"/>
    <w:rsid w:val="008941A9"/>
    <w:rsid w:val="00894439"/>
    <w:rsid w:val="008945FC"/>
    <w:rsid w:val="0089473B"/>
    <w:rsid w:val="0089492D"/>
    <w:rsid w:val="00894951"/>
    <w:rsid w:val="00894967"/>
    <w:rsid w:val="00894AC0"/>
    <w:rsid w:val="00894BA5"/>
    <w:rsid w:val="00894D59"/>
    <w:rsid w:val="00894D9F"/>
    <w:rsid w:val="00894DC2"/>
    <w:rsid w:val="00894DFF"/>
    <w:rsid w:val="00894E27"/>
    <w:rsid w:val="00894EE3"/>
    <w:rsid w:val="008950AF"/>
    <w:rsid w:val="0089520A"/>
    <w:rsid w:val="00895260"/>
    <w:rsid w:val="008953B2"/>
    <w:rsid w:val="00895457"/>
    <w:rsid w:val="008954F8"/>
    <w:rsid w:val="0089567D"/>
    <w:rsid w:val="00895693"/>
    <w:rsid w:val="008956F8"/>
    <w:rsid w:val="0089571A"/>
    <w:rsid w:val="008957E0"/>
    <w:rsid w:val="00895A04"/>
    <w:rsid w:val="00895A4C"/>
    <w:rsid w:val="00895A4F"/>
    <w:rsid w:val="00895ADD"/>
    <w:rsid w:val="00895C5D"/>
    <w:rsid w:val="00895EB9"/>
    <w:rsid w:val="00896062"/>
    <w:rsid w:val="00896091"/>
    <w:rsid w:val="0089618D"/>
    <w:rsid w:val="008961B2"/>
    <w:rsid w:val="008962D4"/>
    <w:rsid w:val="008963CC"/>
    <w:rsid w:val="008963FD"/>
    <w:rsid w:val="00896542"/>
    <w:rsid w:val="008967C1"/>
    <w:rsid w:val="00896B63"/>
    <w:rsid w:val="00896B75"/>
    <w:rsid w:val="00896BB7"/>
    <w:rsid w:val="00896CA5"/>
    <w:rsid w:val="00896EAE"/>
    <w:rsid w:val="00896F73"/>
    <w:rsid w:val="00896FDB"/>
    <w:rsid w:val="008970A4"/>
    <w:rsid w:val="0089722B"/>
    <w:rsid w:val="00897236"/>
    <w:rsid w:val="00897263"/>
    <w:rsid w:val="0089726F"/>
    <w:rsid w:val="008973F1"/>
    <w:rsid w:val="00897591"/>
    <w:rsid w:val="008975E0"/>
    <w:rsid w:val="008976DF"/>
    <w:rsid w:val="00897712"/>
    <w:rsid w:val="008977A5"/>
    <w:rsid w:val="008977DA"/>
    <w:rsid w:val="008978F9"/>
    <w:rsid w:val="008979C1"/>
    <w:rsid w:val="008979F5"/>
    <w:rsid w:val="00897AF3"/>
    <w:rsid w:val="00897BAC"/>
    <w:rsid w:val="00897C19"/>
    <w:rsid w:val="00897CAD"/>
    <w:rsid w:val="00897E51"/>
    <w:rsid w:val="0089870C"/>
    <w:rsid w:val="008A01E9"/>
    <w:rsid w:val="008A0265"/>
    <w:rsid w:val="008A0485"/>
    <w:rsid w:val="008A0706"/>
    <w:rsid w:val="008A0754"/>
    <w:rsid w:val="008A0767"/>
    <w:rsid w:val="008A0782"/>
    <w:rsid w:val="008A08D1"/>
    <w:rsid w:val="008A095C"/>
    <w:rsid w:val="008A09A6"/>
    <w:rsid w:val="008A0AFD"/>
    <w:rsid w:val="008A0C32"/>
    <w:rsid w:val="008A0CF6"/>
    <w:rsid w:val="008A0D51"/>
    <w:rsid w:val="008A0DD3"/>
    <w:rsid w:val="008A0E75"/>
    <w:rsid w:val="008A0EB6"/>
    <w:rsid w:val="008A1038"/>
    <w:rsid w:val="008A11D0"/>
    <w:rsid w:val="008A1483"/>
    <w:rsid w:val="008A1622"/>
    <w:rsid w:val="008A164E"/>
    <w:rsid w:val="008A1692"/>
    <w:rsid w:val="008A16B4"/>
    <w:rsid w:val="008A1705"/>
    <w:rsid w:val="008A1721"/>
    <w:rsid w:val="008A172F"/>
    <w:rsid w:val="008A17CE"/>
    <w:rsid w:val="008A18B3"/>
    <w:rsid w:val="008A1A3E"/>
    <w:rsid w:val="008A1ACA"/>
    <w:rsid w:val="008A1DDD"/>
    <w:rsid w:val="008A1EBA"/>
    <w:rsid w:val="008A1EBE"/>
    <w:rsid w:val="008A1EE3"/>
    <w:rsid w:val="008A20C2"/>
    <w:rsid w:val="008A21BD"/>
    <w:rsid w:val="008A2208"/>
    <w:rsid w:val="008A238A"/>
    <w:rsid w:val="008A273E"/>
    <w:rsid w:val="008A280F"/>
    <w:rsid w:val="008A2BCB"/>
    <w:rsid w:val="008A304C"/>
    <w:rsid w:val="008A30C3"/>
    <w:rsid w:val="008A320A"/>
    <w:rsid w:val="008A32B3"/>
    <w:rsid w:val="008A3310"/>
    <w:rsid w:val="008A336E"/>
    <w:rsid w:val="008A33FD"/>
    <w:rsid w:val="008A33FE"/>
    <w:rsid w:val="008A3411"/>
    <w:rsid w:val="008A35FE"/>
    <w:rsid w:val="008A36C7"/>
    <w:rsid w:val="008A3949"/>
    <w:rsid w:val="008A3E2E"/>
    <w:rsid w:val="008A3F52"/>
    <w:rsid w:val="008A4188"/>
    <w:rsid w:val="008A4297"/>
    <w:rsid w:val="008A42AF"/>
    <w:rsid w:val="008A43BB"/>
    <w:rsid w:val="008A47FE"/>
    <w:rsid w:val="008A487F"/>
    <w:rsid w:val="008A4A6B"/>
    <w:rsid w:val="008A4A8C"/>
    <w:rsid w:val="008A4C7F"/>
    <w:rsid w:val="008A4D44"/>
    <w:rsid w:val="008A4DFA"/>
    <w:rsid w:val="008A4E43"/>
    <w:rsid w:val="008A532B"/>
    <w:rsid w:val="008A53D5"/>
    <w:rsid w:val="008A5402"/>
    <w:rsid w:val="008A5415"/>
    <w:rsid w:val="008A5433"/>
    <w:rsid w:val="008A5435"/>
    <w:rsid w:val="008A5462"/>
    <w:rsid w:val="008A554A"/>
    <w:rsid w:val="008A5606"/>
    <w:rsid w:val="008A579B"/>
    <w:rsid w:val="008A5A9F"/>
    <w:rsid w:val="008A5BDD"/>
    <w:rsid w:val="008A5D9D"/>
    <w:rsid w:val="008A60B0"/>
    <w:rsid w:val="008A6122"/>
    <w:rsid w:val="008A6249"/>
    <w:rsid w:val="008A6283"/>
    <w:rsid w:val="008A64C4"/>
    <w:rsid w:val="008A66A1"/>
    <w:rsid w:val="008A6855"/>
    <w:rsid w:val="008A6A55"/>
    <w:rsid w:val="008A6AF1"/>
    <w:rsid w:val="008A6B57"/>
    <w:rsid w:val="008A6B9B"/>
    <w:rsid w:val="008A6C6C"/>
    <w:rsid w:val="008A6C8C"/>
    <w:rsid w:val="008A6D6B"/>
    <w:rsid w:val="008A73B2"/>
    <w:rsid w:val="008A742C"/>
    <w:rsid w:val="008A755C"/>
    <w:rsid w:val="008A7582"/>
    <w:rsid w:val="008A7682"/>
    <w:rsid w:val="008A7904"/>
    <w:rsid w:val="008A79A2"/>
    <w:rsid w:val="008A7A45"/>
    <w:rsid w:val="008A7BE4"/>
    <w:rsid w:val="008A7C35"/>
    <w:rsid w:val="008A7C80"/>
    <w:rsid w:val="008A7ED5"/>
    <w:rsid w:val="008A7ED9"/>
    <w:rsid w:val="008A7F61"/>
    <w:rsid w:val="008A7FCB"/>
    <w:rsid w:val="008B0119"/>
    <w:rsid w:val="008B01EE"/>
    <w:rsid w:val="008B0252"/>
    <w:rsid w:val="008B029C"/>
    <w:rsid w:val="008B03A2"/>
    <w:rsid w:val="008B03EB"/>
    <w:rsid w:val="008B0622"/>
    <w:rsid w:val="008B06A8"/>
    <w:rsid w:val="008B07BE"/>
    <w:rsid w:val="008B09B4"/>
    <w:rsid w:val="008B09BA"/>
    <w:rsid w:val="008B0A54"/>
    <w:rsid w:val="008B0A89"/>
    <w:rsid w:val="008B0A99"/>
    <w:rsid w:val="008B0AE5"/>
    <w:rsid w:val="008B0B64"/>
    <w:rsid w:val="008B0BA2"/>
    <w:rsid w:val="008B0D9A"/>
    <w:rsid w:val="008B0DDF"/>
    <w:rsid w:val="008B0EA7"/>
    <w:rsid w:val="008B0EFA"/>
    <w:rsid w:val="008B0F74"/>
    <w:rsid w:val="008B11F4"/>
    <w:rsid w:val="008B1215"/>
    <w:rsid w:val="008B12A3"/>
    <w:rsid w:val="008B13BF"/>
    <w:rsid w:val="008B1494"/>
    <w:rsid w:val="008B1598"/>
    <w:rsid w:val="008B15EA"/>
    <w:rsid w:val="008B18D3"/>
    <w:rsid w:val="008B18FD"/>
    <w:rsid w:val="008B19ED"/>
    <w:rsid w:val="008B1E02"/>
    <w:rsid w:val="008B1E30"/>
    <w:rsid w:val="008B1EE1"/>
    <w:rsid w:val="008B1EF1"/>
    <w:rsid w:val="008B2022"/>
    <w:rsid w:val="008B2216"/>
    <w:rsid w:val="008B23E4"/>
    <w:rsid w:val="008B23E9"/>
    <w:rsid w:val="008B24E4"/>
    <w:rsid w:val="008B251E"/>
    <w:rsid w:val="008B261F"/>
    <w:rsid w:val="008B2814"/>
    <w:rsid w:val="008B29A8"/>
    <w:rsid w:val="008B2A6F"/>
    <w:rsid w:val="008B2A87"/>
    <w:rsid w:val="008B2CDD"/>
    <w:rsid w:val="008B2D49"/>
    <w:rsid w:val="008B2D92"/>
    <w:rsid w:val="008B2DBC"/>
    <w:rsid w:val="008B2E4C"/>
    <w:rsid w:val="008B2ED3"/>
    <w:rsid w:val="008B3029"/>
    <w:rsid w:val="008B303E"/>
    <w:rsid w:val="008B3264"/>
    <w:rsid w:val="008B33A9"/>
    <w:rsid w:val="008B33B9"/>
    <w:rsid w:val="008B34D8"/>
    <w:rsid w:val="008B3A9C"/>
    <w:rsid w:val="008B3BCD"/>
    <w:rsid w:val="008B3CFA"/>
    <w:rsid w:val="008B3F93"/>
    <w:rsid w:val="008B3FE4"/>
    <w:rsid w:val="008B40C1"/>
    <w:rsid w:val="008B416B"/>
    <w:rsid w:val="008B4356"/>
    <w:rsid w:val="008B43C0"/>
    <w:rsid w:val="008B43F7"/>
    <w:rsid w:val="008B43FE"/>
    <w:rsid w:val="008B44EA"/>
    <w:rsid w:val="008B4879"/>
    <w:rsid w:val="008B4943"/>
    <w:rsid w:val="008B4C05"/>
    <w:rsid w:val="008B4CB6"/>
    <w:rsid w:val="008B4CF8"/>
    <w:rsid w:val="008B4DD4"/>
    <w:rsid w:val="008B4F56"/>
    <w:rsid w:val="008B4F57"/>
    <w:rsid w:val="008B4FAD"/>
    <w:rsid w:val="008B5148"/>
    <w:rsid w:val="008B527E"/>
    <w:rsid w:val="008B54E5"/>
    <w:rsid w:val="008B554E"/>
    <w:rsid w:val="008B55AA"/>
    <w:rsid w:val="008B569C"/>
    <w:rsid w:val="008B5C85"/>
    <w:rsid w:val="008B6124"/>
    <w:rsid w:val="008B618E"/>
    <w:rsid w:val="008B6246"/>
    <w:rsid w:val="008B6453"/>
    <w:rsid w:val="008B64FC"/>
    <w:rsid w:val="008B65F0"/>
    <w:rsid w:val="008B666A"/>
    <w:rsid w:val="008B67BE"/>
    <w:rsid w:val="008B681C"/>
    <w:rsid w:val="008B6907"/>
    <w:rsid w:val="008B6A90"/>
    <w:rsid w:val="008B708E"/>
    <w:rsid w:val="008B7140"/>
    <w:rsid w:val="008B758B"/>
    <w:rsid w:val="008B75E8"/>
    <w:rsid w:val="008B76F5"/>
    <w:rsid w:val="008B79A6"/>
    <w:rsid w:val="008B79F1"/>
    <w:rsid w:val="008B7C80"/>
    <w:rsid w:val="008B7E05"/>
    <w:rsid w:val="008C0128"/>
    <w:rsid w:val="008C01D2"/>
    <w:rsid w:val="008C026D"/>
    <w:rsid w:val="008C0297"/>
    <w:rsid w:val="008C0442"/>
    <w:rsid w:val="008C057F"/>
    <w:rsid w:val="008C05DE"/>
    <w:rsid w:val="008C06D3"/>
    <w:rsid w:val="008C07FC"/>
    <w:rsid w:val="008C081D"/>
    <w:rsid w:val="008C0832"/>
    <w:rsid w:val="008C08B6"/>
    <w:rsid w:val="008C0A80"/>
    <w:rsid w:val="008C0AC3"/>
    <w:rsid w:val="008C0B3B"/>
    <w:rsid w:val="008C0BF7"/>
    <w:rsid w:val="008C0C42"/>
    <w:rsid w:val="008C0E00"/>
    <w:rsid w:val="008C0EC8"/>
    <w:rsid w:val="008C0F2A"/>
    <w:rsid w:val="008C1294"/>
    <w:rsid w:val="008C133C"/>
    <w:rsid w:val="008C13D1"/>
    <w:rsid w:val="008C13E4"/>
    <w:rsid w:val="008C160B"/>
    <w:rsid w:val="008C172F"/>
    <w:rsid w:val="008C1887"/>
    <w:rsid w:val="008C18C9"/>
    <w:rsid w:val="008C1B21"/>
    <w:rsid w:val="008C1D40"/>
    <w:rsid w:val="008C1EA0"/>
    <w:rsid w:val="008C1F21"/>
    <w:rsid w:val="008C1FE1"/>
    <w:rsid w:val="008C2083"/>
    <w:rsid w:val="008C226D"/>
    <w:rsid w:val="008C22CA"/>
    <w:rsid w:val="008C2467"/>
    <w:rsid w:val="008C2757"/>
    <w:rsid w:val="008C27A1"/>
    <w:rsid w:val="008C2AB5"/>
    <w:rsid w:val="008C2ADB"/>
    <w:rsid w:val="008C2C49"/>
    <w:rsid w:val="008C2DB7"/>
    <w:rsid w:val="008C2DE0"/>
    <w:rsid w:val="008C2FEA"/>
    <w:rsid w:val="008C3118"/>
    <w:rsid w:val="008C3125"/>
    <w:rsid w:val="008C316D"/>
    <w:rsid w:val="008C3227"/>
    <w:rsid w:val="008C332E"/>
    <w:rsid w:val="008C3366"/>
    <w:rsid w:val="008C3397"/>
    <w:rsid w:val="008C35B7"/>
    <w:rsid w:val="008C36A8"/>
    <w:rsid w:val="008C3764"/>
    <w:rsid w:val="008C390F"/>
    <w:rsid w:val="008C394E"/>
    <w:rsid w:val="008C3AE8"/>
    <w:rsid w:val="008C3AF5"/>
    <w:rsid w:val="008C3B3E"/>
    <w:rsid w:val="008C3C53"/>
    <w:rsid w:val="008C3C83"/>
    <w:rsid w:val="008C3CDC"/>
    <w:rsid w:val="008C3F86"/>
    <w:rsid w:val="008C4140"/>
    <w:rsid w:val="008C41EE"/>
    <w:rsid w:val="008C423A"/>
    <w:rsid w:val="008C42A6"/>
    <w:rsid w:val="008C42A8"/>
    <w:rsid w:val="008C4368"/>
    <w:rsid w:val="008C43BE"/>
    <w:rsid w:val="008C4455"/>
    <w:rsid w:val="008C45C2"/>
    <w:rsid w:val="008C466F"/>
    <w:rsid w:val="008C471B"/>
    <w:rsid w:val="008C4865"/>
    <w:rsid w:val="008C4950"/>
    <w:rsid w:val="008C4A1F"/>
    <w:rsid w:val="008C4A66"/>
    <w:rsid w:val="008C4B74"/>
    <w:rsid w:val="008C4B90"/>
    <w:rsid w:val="008C4DE0"/>
    <w:rsid w:val="008C4E7B"/>
    <w:rsid w:val="008C50D9"/>
    <w:rsid w:val="008C528D"/>
    <w:rsid w:val="008C52CE"/>
    <w:rsid w:val="008C52F8"/>
    <w:rsid w:val="008C53BE"/>
    <w:rsid w:val="008C543E"/>
    <w:rsid w:val="008C56CA"/>
    <w:rsid w:val="008C5AF5"/>
    <w:rsid w:val="008C5B09"/>
    <w:rsid w:val="008C5C0D"/>
    <w:rsid w:val="008C6097"/>
    <w:rsid w:val="008C6229"/>
    <w:rsid w:val="008C65D1"/>
    <w:rsid w:val="008C690E"/>
    <w:rsid w:val="008C6917"/>
    <w:rsid w:val="008C6A9B"/>
    <w:rsid w:val="008C6B51"/>
    <w:rsid w:val="008C6C11"/>
    <w:rsid w:val="008C6D81"/>
    <w:rsid w:val="008C6DA0"/>
    <w:rsid w:val="008C6EF3"/>
    <w:rsid w:val="008C705B"/>
    <w:rsid w:val="008C7083"/>
    <w:rsid w:val="008C7108"/>
    <w:rsid w:val="008C719B"/>
    <w:rsid w:val="008C73A5"/>
    <w:rsid w:val="008C7434"/>
    <w:rsid w:val="008C74C1"/>
    <w:rsid w:val="008C75C3"/>
    <w:rsid w:val="008C76F6"/>
    <w:rsid w:val="008C772A"/>
    <w:rsid w:val="008C773C"/>
    <w:rsid w:val="008C7744"/>
    <w:rsid w:val="008C78B7"/>
    <w:rsid w:val="008C7918"/>
    <w:rsid w:val="008C7A51"/>
    <w:rsid w:val="008C7D9C"/>
    <w:rsid w:val="008D00D9"/>
    <w:rsid w:val="008D012C"/>
    <w:rsid w:val="008D0157"/>
    <w:rsid w:val="008D0342"/>
    <w:rsid w:val="008D0496"/>
    <w:rsid w:val="008D05CE"/>
    <w:rsid w:val="008D0767"/>
    <w:rsid w:val="008D090A"/>
    <w:rsid w:val="008D09CA"/>
    <w:rsid w:val="008D0EC4"/>
    <w:rsid w:val="008D0FB9"/>
    <w:rsid w:val="008D103F"/>
    <w:rsid w:val="008D10D8"/>
    <w:rsid w:val="008D10EA"/>
    <w:rsid w:val="008D12F3"/>
    <w:rsid w:val="008D162C"/>
    <w:rsid w:val="008D1683"/>
    <w:rsid w:val="008D16A6"/>
    <w:rsid w:val="008D1703"/>
    <w:rsid w:val="008D1B4A"/>
    <w:rsid w:val="008D1B9E"/>
    <w:rsid w:val="008D1CC6"/>
    <w:rsid w:val="008D1F8C"/>
    <w:rsid w:val="008D1FFA"/>
    <w:rsid w:val="008D2078"/>
    <w:rsid w:val="008D2108"/>
    <w:rsid w:val="008D2314"/>
    <w:rsid w:val="008D2484"/>
    <w:rsid w:val="008D248E"/>
    <w:rsid w:val="008D24EE"/>
    <w:rsid w:val="008D2540"/>
    <w:rsid w:val="008D25FF"/>
    <w:rsid w:val="008D2708"/>
    <w:rsid w:val="008D2757"/>
    <w:rsid w:val="008D2785"/>
    <w:rsid w:val="008D2815"/>
    <w:rsid w:val="008D28C7"/>
    <w:rsid w:val="008D2B33"/>
    <w:rsid w:val="008D2BF9"/>
    <w:rsid w:val="008D2C4F"/>
    <w:rsid w:val="008D2DFA"/>
    <w:rsid w:val="008D2E93"/>
    <w:rsid w:val="008D2EBA"/>
    <w:rsid w:val="008D3064"/>
    <w:rsid w:val="008D30CC"/>
    <w:rsid w:val="008D3554"/>
    <w:rsid w:val="008D356F"/>
    <w:rsid w:val="008D362C"/>
    <w:rsid w:val="008D3722"/>
    <w:rsid w:val="008D37C3"/>
    <w:rsid w:val="008D37EA"/>
    <w:rsid w:val="008D381B"/>
    <w:rsid w:val="008D3932"/>
    <w:rsid w:val="008D3942"/>
    <w:rsid w:val="008D3978"/>
    <w:rsid w:val="008D39CD"/>
    <w:rsid w:val="008D3D1D"/>
    <w:rsid w:val="008D3EAD"/>
    <w:rsid w:val="008D3EDF"/>
    <w:rsid w:val="008D3FC4"/>
    <w:rsid w:val="008D4126"/>
    <w:rsid w:val="008D4152"/>
    <w:rsid w:val="008D41A6"/>
    <w:rsid w:val="008D4307"/>
    <w:rsid w:val="008D432B"/>
    <w:rsid w:val="008D4394"/>
    <w:rsid w:val="008D45B6"/>
    <w:rsid w:val="008D479E"/>
    <w:rsid w:val="008D49D7"/>
    <w:rsid w:val="008D4C49"/>
    <w:rsid w:val="008D4CC2"/>
    <w:rsid w:val="008D4DD3"/>
    <w:rsid w:val="008D4E1F"/>
    <w:rsid w:val="008D5065"/>
    <w:rsid w:val="008D509E"/>
    <w:rsid w:val="008D5148"/>
    <w:rsid w:val="008D517B"/>
    <w:rsid w:val="008D5335"/>
    <w:rsid w:val="008D54A6"/>
    <w:rsid w:val="008D5502"/>
    <w:rsid w:val="008D551F"/>
    <w:rsid w:val="008D55E9"/>
    <w:rsid w:val="008D570D"/>
    <w:rsid w:val="008D5732"/>
    <w:rsid w:val="008D583B"/>
    <w:rsid w:val="008D5B0D"/>
    <w:rsid w:val="008D5B52"/>
    <w:rsid w:val="008D5BAE"/>
    <w:rsid w:val="008D5BFE"/>
    <w:rsid w:val="008D5D52"/>
    <w:rsid w:val="008D5FDC"/>
    <w:rsid w:val="008D6098"/>
    <w:rsid w:val="008D60C8"/>
    <w:rsid w:val="008D6258"/>
    <w:rsid w:val="008D62EF"/>
    <w:rsid w:val="008D635F"/>
    <w:rsid w:val="008D6532"/>
    <w:rsid w:val="008D672F"/>
    <w:rsid w:val="008D6946"/>
    <w:rsid w:val="008D69CB"/>
    <w:rsid w:val="008D6CCC"/>
    <w:rsid w:val="008D6DAD"/>
    <w:rsid w:val="008D6E3D"/>
    <w:rsid w:val="008D6EAE"/>
    <w:rsid w:val="008D6FED"/>
    <w:rsid w:val="008D717D"/>
    <w:rsid w:val="008D7220"/>
    <w:rsid w:val="008D7379"/>
    <w:rsid w:val="008D73A3"/>
    <w:rsid w:val="008D73D0"/>
    <w:rsid w:val="008D7413"/>
    <w:rsid w:val="008D7417"/>
    <w:rsid w:val="008D76F5"/>
    <w:rsid w:val="008D7781"/>
    <w:rsid w:val="008D7D01"/>
    <w:rsid w:val="008D7D3B"/>
    <w:rsid w:val="008D7E26"/>
    <w:rsid w:val="008D7E2E"/>
    <w:rsid w:val="008D7F23"/>
    <w:rsid w:val="008E018B"/>
    <w:rsid w:val="008E06D1"/>
    <w:rsid w:val="008E0743"/>
    <w:rsid w:val="008E074B"/>
    <w:rsid w:val="008E07F9"/>
    <w:rsid w:val="008E0822"/>
    <w:rsid w:val="008E0880"/>
    <w:rsid w:val="008E08BA"/>
    <w:rsid w:val="008E08F0"/>
    <w:rsid w:val="008E095B"/>
    <w:rsid w:val="008E0C83"/>
    <w:rsid w:val="008E0DBA"/>
    <w:rsid w:val="008E0E3E"/>
    <w:rsid w:val="008E0EA5"/>
    <w:rsid w:val="008E0ED5"/>
    <w:rsid w:val="008E0EE1"/>
    <w:rsid w:val="008E0F8B"/>
    <w:rsid w:val="008E11BD"/>
    <w:rsid w:val="008E11D7"/>
    <w:rsid w:val="008E12B0"/>
    <w:rsid w:val="008E1403"/>
    <w:rsid w:val="008E142C"/>
    <w:rsid w:val="008E15C2"/>
    <w:rsid w:val="008E19C6"/>
    <w:rsid w:val="008E1BCC"/>
    <w:rsid w:val="008E1ED2"/>
    <w:rsid w:val="008E20A6"/>
    <w:rsid w:val="008E21DE"/>
    <w:rsid w:val="008E225E"/>
    <w:rsid w:val="008E23F9"/>
    <w:rsid w:val="008E25BE"/>
    <w:rsid w:val="008E269C"/>
    <w:rsid w:val="008E274B"/>
    <w:rsid w:val="008E292A"/>
    <w:rsid w:val="008E2AB2"/>
    <w:rsid w:val="008E2CEC"/>
    <w:rsid w:val="008E2CF0"/>
    <w:rsid w:val="008E2D64"/>
    <w:rsid w:val="008E2EF4"/>
    <w:rsid w:val="008E2F34"/>
    <w:rsid w:val="008E2F6F"/>
    <w:rsid w:val="008E3033"/>
    <w:rsid w:val="008E3051"/>
    <w:rsid w:val="008E3296"/>
    <w:rsid w:val="008E3329"/>
    <w:rsid w:val="008E38E2"/>
    <w:rsid w:val="008E38EB"/>
    <w:rsid w:val="008E393D"/>
    <w:rsid w:val="008E3E2A"/>
    <w:rsid w:val="008E3EA6"/>
    <w:rsid w:val="008E42FE"/>
    <w:rsid w:val="008E4357"/>
    <w:rsid w:val="008E462A"/>
    <w:rsid w:val="008E46A9"/>
    <w:rsid w:val="008E49F3"/>
    <w:rsid w:val="008E4A19"/>
    <w:rsid w:val="008E4B06"/>
    <w:rsid w:val="008E4BB5"/>
    <w:rsid w:val="008E4C12"/>
    <w:rsid w:val="008E4DED"/>
    <w:rsid w:val="008E4E01"/>
    <w:rsid w:val="008E5102"/>
    <w:rsid w:val="008E5131"/>
    <w:rsid w:val="008E5181"/>
    <w:rsid w:val="008E5200"/>
    <w:rsid w:val="008E535E"/>
    <w:rsid w:val="008E53AD"/>
    <w:rsid w:val="008E54FE"/>
    <w:rsid w:val="008E55F7"/>
    <w:rsid w:val="008E5740"/>
    <w:rsid w:val="008E5AFD"/>
    <w:rsid w:val="008E5BA1"/>
    <w:rsid w:val="008E5CC4"/>
    <w:rsid w:val="008E5D42"/>
    <w:rsid w:val="008E5D79"/>
    <w:rsid w:val="008E5E87"/>
    <w:rsid w:val="008E5FF2"/>
    <w:rsid w:val="008E6056"/>
    <w:rsid w:val="008E64E0"/>
    <w:rsid w:val="008E67CA"/>
    <w:rsid w:val="008E67CF"/>
    <w:rsid w:val="008E6937"/>
    <w:rsid w:val="008E69B7"/>
    <w:rsid w:val="008E6A27"/>
    <w:rsid w:val="008E6BC7"/>
    <w:rsid w:val="008E6BD5"/>
    <w:rsid w:val="008E6C06"/>
    <w:rsid w:val="008E6D91"/>
    <w:rsid w:val="008E6FCA"/>
    <w:rsid w:val="008E70AF"/>
    <w:rsid w:val="008E7160"/>
    <w:rsid w:val="008E7265"/>
    <w:rsid w:val="008E7314"/>
    <w:rsid w:val="008E7368"/>
    <w:rsid w:val="008E7397"/>
    <w:rsid w:val="008E73E6"/>
    <w:rsid w:val="008E7618"/>
    <w:rsid w:val="008E7867"/>
    <w:rsid w:val="008E78D7"/>
    <w:rsid w:val="008E7998"/>
    <w:rsid w:val="008E7BA4"/>
    <w:rsid w:val="008E7CD7"/>
    <w:rsid w:val="008E7D02"/>
    <w:rsid w:val="008E7D22"/>
    <w:rsid w:val="008E7D99"/>
    <w:rsid w:val="008E7EA9"/>
    <w:rsid w:val="008F00D2"/>
    <w:rsid w:val="008F00FD"/>
    <w:rsid w:val="008F02BC"/>
    <w:rsid w:val="008F0426"/>
    <w:rsid w:val="008F0448"/>
    <w:rsid w:val="008F0802"/>
    <w:rsid w:val="008F0B95"/>
    <w:rsid w:val="008F0C10"/>
    <w:rsid w:val="008F0FFD"/>
    <w:rsid w:val="008F1014"/>
    <w:rsid w:val="008F11A9"/>
    <w:rsid w:val="008F128B"/>
    <w:rsid w:val="008F1374"/>
    <w:rsid w:val="008F1553"/>
    <w:rsid w:val="008F155E"/>
    <w:rsid w:val="008F15E7"/>
    <w:rsid w:val="008F1692"/>
    <w:rsid w:val="008F189B"/>
    <w:rsid w:val="008F1A82"/>
    <w:rsid w:val="008F1B3C"/>
    <w:rsid w:val="008F1BD4"/>
    <w:rsid w:val="008F1D76"/>
    <w:rsid w:val="008F1DF1"/>
    <w:rsid w:val="008F1F2D"/>
    <w:rsid w:val="008F1FB0"/>
    <w:rsid w:val="008F1FF1"/>
    <w:rsid w:val="008F2274"/>
    <w:rsid w:val="008F238A"/>
    <w:rsid w:val="008F240A"/>
    <w:rsid w:val="008F2420"/>
    <w:rsid w:val="008F2429"/>
    <w:rsid w:val="008F2484"/>
    <w:rsid w:val="008F2498"/>
    <w:rsid w:val="008F24E2"/>
    <w:rsid w:val="008F2830"/>
    <w:rsid w:val="008F28EF"/>
    <w:rsid w:val="008F29F2"/>
    <w:rsid w:val="008F2A70"/>
    <w:rsid w:val="008F2AA5"/>
    <w:rsid w:val="008F2BB0"/>
    <w:rsid w:val="008F2CBA"/>
    <w:rsid w:val="008F2CE4"/>
    <w:rsid w:val="008F2D0E"/>
    <w:rsid w:val="008F2F35"/>
    <w:rsid w:val="008F30FC"/>
    <w:rsid w:val="008F317F"/>
    <w:rsid w:val="008F3285"/>
    <w:rsid w:val="008F3286"/>
    <w:rsid w:val="008F3289"/>
    <w:rsid w:val="008F344F"/>
    <w:rsid w:val="008F35D5"/>
    <w:rsid w:val="008F3600"/>
    <w:rsid w:val="008F3838"/>
    <w:rsid w:val="008F3A9B"/>
    <w:rsid w:val="008F3B1E"/>
    <w:rsid w:val="008F3C0A"/>
    <w:rsid w:val="008F3D38"/>
    <w:rsid w:val="008F3E31"/>
    <w:rsid w:val="008F3F44"/>
    <w:rsid w:val="008F405D"/>
    <w:rsid w:val="008F442B"/>
    <w:rsid w:val="008F44C6"/>
    <w:rsid w:val="008F44F1"/>
    <w:rsid w:val="008F4541"/>
    <w:rsid w:val="008F4913"/>
    <w:rsid w:val="008F4948"/>
    <w:rsid w:val="008F4C82"/>
    <w:rsid w:val="008F4CA1"/>
    <w:rsid w:val="008F4D40"/>
    <w:rsid w:val="008F4D6D"/>
    <w:rsid w:val="008F4ED0"/>
    <w:rsid w:val="008F4F76"/>
    <w:rsid w:val="008F50C9"/>
    <w:rsid w:val="008F51CF"/>
    <w:rsid w:val="008F52F4"/>
    <w:rsid w:val="008F5506"/>
    <w:rsid w:val="008F55DC"/>
    <w:rsid w:val="008F5C75"/>
    <w:rsid w:val="008F5CD5"/>
    <w:rsid w:val="008F5D54"/>
    <w:rsid w:val="008F5DDF"/>
    <w:rsid w:val="008F5E13"/>
    <w:rsid w:val="008F5F05"/>
    <w:rsid w:val="008F5FD5"/>
    <w:rsid w:val="008F611F"/>
    <w:rsid w:val="008F623D"/>
    <w:rsid w:val="008F62F1"/>
    <w:rsid w:val="008F63DD"/>
    <w:rsid w:val="008F64A2"/>
    <w:rsid w:val="008F668D"/>
    <w:rsid w:val="008F66E4"/>
    <w:rsid w:val="008F6A4E"/>
    <w:rsid w:val="008F6B7C"/>
    <w:rsid w:val="008F6CB1"/>
    <w:rsid w:val="008F6CD5"/>
    <w:rsid w:val="008F6DB0"/>
    <w:rsid w:val="008F6E1C"/>
    <w:rsid w:val="008F6E6C"/>
    <w:rsid w:val="008F6F32"/>
    <w:rsid w:val="008F7172"/>
    <w:rsid w:val="008F7480"/>
    <w:rsid w:val="008F7555"/>
    <w:rsid w:val="008F7584"/>
    <w:rsid w:val="008F75E3"/>
    <w:rsid w:val="008F774A"/>
    <w:rsid w:val="008F78B8"/>
    <w:rsid w:val="008F78D0"/>
    <w:rsid w:val="008F7A6D"/>
    <w:rsid w:val="008F7B71"/>
    <w:rsid w:val="008F7CAB"/>
    <w:rsid w:val="008F7CBF"/>
    <w:rsid w:val="008F7CDF"/>
    <w:rsid w:val="008F7CE5"/>
    <w:rsid w:val="008F7E27"/>
    <w:rsid w:val="008F7EDD"/>
    <w:rsid w:val="00900082"/>
    <w:rsid w:val="00900195"/>
    <w:rsid w:val="00900448"/>
    <w:rsid w:val="009005DE"/>
    <w:rsid w:val="00900653"/>
    <w:rsid w:val="009007B0"/>
    <w:rsid w:val="00900874"/>
    <w:rsid w:val="0090098B"/>
    <w:rsid w:val="009009F5"/>
    <w:rsid w:val="00900B21"/>
    <w:rsid w:val="00900DCA"/>
    <w:rsid w:val="00900E3F"/>
    <w:rsid w:val="00900F32"/>
    <w:rsid w:val="00900FF8"/>
    <w:rsid w:val="0090114B"/>
    <w:rsid w:val="009012E6"/>
    <w:rsid w:val="00901435"/>
    <w:rsid w:val="00901447"/>
    <w:rsid w:val="009014F0"/>
    <w:rsid w:val="0090150F"/>
    <w:rsid w:val="00901538"/>
    <w:rsid w:val="00901555"/>
    <w:rsid w:val="00901692"/>
    <w:rsid w:val="0090181A"/>
    <w:rsid w:val="009018B4"/>
    <w:rsid w:val="00901AED"/>
    <w:rsid w:val="00901B2A"/>
    <w:rsid w:val="00901B82"/>
    <w:rsid w:val="00901C14"/>
    <w:rsid w:val="00901CC4"/>
    <w:rsid w:val="00901EFC"/>
    <w:rsid w:val="00901FAE"/>
    <w:rsid w:val="0090201A"/>
    <w:rsid w:val="00902027"/>
    <w:rsid w:val="0090203B"/>
    <w:rsid w:val="009021D3"/>
    <w:rsid w:val="009021F1"/>
    <w:rsid w:val="0090224F"/>
    <w:rsid w:val="009022B8"/>
    <w:rsid w:val="00902710"/>
    <w:rsid w:val="009027B0"/>
    <w:rsid w:val="0090291D"/>
    <w:rsid w:val="0090297C"/>
    <w:rsid w:val="00902AA4"/>
    <w:rsid w:val="00902CDD"/>
    <w:rsid w:val="00902D59"/>
    <w:rsid w:val="00902FFD"/>
    <w:rsid w:val="00903221"/>
    <w:rsid w:val="00903525"/>
    <w:rsid w:val="0090353A"/>
    <w:rsid w:val="0090359C"/>
    <w:rsid w:val="009037D4"/>
    <w:rsid w:val="00903977"/>
    <w:rsid w:val="00903994"/>
    <w:rsid w:val="009039BD"/>
    <w:rsid w:val="00903A23"/>
    <w:rsid w:val="00903BBF"/>
    <w:rsid w:val="00903C24"/>
    <w:rsid w:val="00903E46"/>
    <w:rsid w:val="0090423E"/>
    <w:rsid w:val="009042D0"/>
    <w:rsid w:val="009043E1"/>
    <w:rsid w:val="00904481"/>
    <w:rsid w:val="00904674"/>
    <w:rsid w:val="00904750"/>
    <w:rsid w:val="009047BC"/>
    <w:rsid w:val="009048EE"/>
    <w:rsid w:val="009049AF"/>
    <w:rsid w:val="009049B0"/>
    <w:rsid w:val="009049E0"/>
    <w:rsid w:val="00904A62"/>
    <w:rsid w:val="00904B8D"/>
    <w:rsid w:val="00904C39"/>
    <w:rsid w:val="00904D5E"/>
    <w:rsid w:val="00904F91"/>
    <w:rsid w:val="009050CA"/>
    <w:rsid w:val="00905152"/>
    <w:rsid w:val="0090516F"/>
    <w:rsid w:val="00905220"/>
    <w:rsid w:val="009052E8"/>
    <w:rsid w:val="0090534C"/>
    <w:rsid w:val="0090542C"/>
    <w:rsid w:val="0090548D"/>
    <w:rsid w:val="00905516"/>
    <w:rsid w:val="00905663"/>
    <w:rsid w:val="0090571A"/>
    <w:rsid w:val="00905AA2"/>
    <w:rsid w:val="00905AEE"/>
    <w:rsid w:val="00905D14"/>
    <w:rsid w:val="00905E6E"/>
    <w:rsid w:val="00905E9A"/>
    <w:rsid w:val="0090613A"/>
    <w:rsid w:val="009061AB"/>
    <w:rsid w:val="009061D8"/>
    <w:rsid w:val="009061E9"/>
    <w:rsid w:val="0090624B"/>
    <w:rsid w:val="00906315"/>
    <w:rsid w:val="009066AA"/>
    <w:rsid w:val="009067D2"/>
    <w:rsid w:val="00906946"/>
    <w:rsid w:val="00906A16"/>
    <w:rsid w:val="00906B6C"/>
    <w:rsid w:val="00906BC2"/>
    <w:rsid w:val="00906BEF"/>
    <w:rsid w:val="00906C0A"/>
    <w:rsid w:val="00906C82"/>
    <w:rsid w:val="00906D98"/>
    <w:rsid w:val="00906D9C"/>
    <w:rsid w:val="00906F57"/>
    <w:rsid w:val="0090700C"/>
    <w:rsid w:val="00907074"/>
    <w:rsid w:val="0090710E"/>
    <w:rsid w:val="0090719B"/>
    <w:rsid w:val="009077AE"/>
    <w:rsid w:val="00907845"/>
    <w:rsid w:val="009078BE"/>
    <w:rsid w:val="0090795D"/>
    <w:rsid w:val="00907988"/>
    <w:rsid w:val="00907AF2"/>
    <w:rsid w:val="00907D28"/>
    <w:rsid w:val="00907EA5"/>
    <w:rsid w:val="00907F16"/>
    <w:rsid w:val="00910072"/>
    <w:rsid w:val="00910338"/>
    <w:rsid w:val="009105FC"/>
    <w:rsid w:val="0091064C"/>
    <w:rsid w:val="00910711"/>
    <w:rsid w:val="0091071C"/>
    <w:rsid w:val="0091098F"/>
    <w:rsid w:val="00910A41"/>
    <w:rsid w:val="00910B45"/>
    <w:rsid w:val="00910CF8"/>
    <w:rsid w:val="00910DA5"/>
    <w:rsid w:val="00910E8B"/>
    <w:rsid w:val="00910FE3"/>
    <w:rsid w:val="00911318"/>
    <w:rsid w:val="00911403"/>
    <w:rsid w:val="009114B8"/>
    <w:rsid w:val="009115AB"/>
    <w:rsid w:val="00911680"/>
    <w:rsid w:val="00911AB3"/>
    <w:rsid w:val="00911EDA"/>
    <w:rsid w:val="00911F7B"/>
    <w:rsid w:val="00912046"/>
    <w:rsid w:val="009122F4"/>
    <w:rsid w:val="0091232B"/>
    <w:rsid w:val="0091276A"/>
    <w:rsid w:val="009127C2"/>
    <w:rsid w:val="00912B29"/>
    <w:rsid w:val="00912C6B"/>
    <w:rsid w:val="00913009"/>
    <w:rsid w:val="0091313B"/>
    <w:rsid w:val="00913169"/>
    <w:rsid w:val="009131F2"/>
    <w:rsid w:val="009133F2"/>
    <w:rsid w:val="00913407"/>
    <w:rsid w:val="0091342C"/>
    <w:rsid w:val="00913456"/>
    <w:rsid w:val="009134B0"/>
    <w:rsid w:val="0091361A"/>
    <w:rsid w:val="0091372B"/>
    <w:rsid w:val="009137B7"/>
    <w:rsid w:val="00913987"/>
    <w:rsid w:val="009139B2"/>
    <w:rsid w:val="00913A80"/>
    <w:rsid w:val="00913B02"/>
    <w:rsid w:val="00913D07"/>
    <w:rsid w:val="00913D39"/>
    <w:rsid w:val="00913D6D"/>
    <w:rsid w:val="00913E9D"/>
    <w:rsid w:val="00913F44"/>
    <w:rsid w:val="00913FB0"/>
    <w:rsid w:val="009140A3"/>
    <w:rsid w:val="009140E3"/>
    <w:rsid w:val="0091415B"/>
    <w:rsid w:val="00914175"/>
    <w:rsid w:val="0091428C"/>
    <w:rsid w:val="009144D4"/>
    <w:rsid w:val="00914512"/>
    <w:rsid w:val="00914530"/>
    <w:rsid w:val="00914660"/>
    <w:rsid w:val="00914917"/>
    <w:rsid w:val="009149B2"/>
    <w:rsid w:val="009149EB"/>
    <w:rsid w:val="00914B73"/>
    <w:rsid w:val="00914BE3"/>
    <w:rsid w:val="00914D58"/>
    <w:rsid w:val="00914EBC"/>
    <w:rsid w:val="0091506E"/>
    <w:rsid w:val="00915188"/>
    <w:rsid w:val="0091571D"/>
    <w:rsid w:val="009157BC"/>
    <w:rsid w:val="0091585D"/>
    <w:rsid w:val="009158B4"/>
    <w:rsid w:val="0091591E"/>
    <w:rsid w:val="00915DD4"/>
    <w:rsid w:val="00915E9D"/>
    <w:rsid w:val="00915EF4"/>
    <w:rsid w:val="00916034"/>
    <w:rsid w:val="0091612B"/>
    <w:rsid w:val="009161A6"/>
    <w:rsid w:val="00916228"/>
    <w:rsid w:val="00916280"/>
    <w:rsid w:val="009163D7"/>
    <w:rsid w:val="00916784"/>
    <w:rsid w:val="009167B6"/>
    <w:rsid w:val="009167E6"/>
    <w:rsid w:val="009167F6"/>
    <w:rsid w:val="009167FB"/>
    <w:rsid w:val="0091687A"/>
    <w:rsid w:val="009168D9"/>
    <w:rsid w:val="009168F8"/>
    <w:rsid w:val="00916A70"/>
    <w:rsid w:val="00916AE9"/>
    <w:rsid w:val="00916E48"/>
    <w:rsid w:val="00916ECB"/>
    <w:rsid w:val="00916F3B"/>
    <w:rsid w:val="00917104"/>
    <w:rsid w:val="009171E7"/>
    <w:rsid w:val="009171F2"/>
    <w:rsid w:val="00917239"/>
    <w:rsid w:val="009173CF"/>
    <w:rsid w:val="009173EF"/>
    <w:rsid w:val="009176C2"/>
    <w:rsid w:val="009177E5"/>
    <w:rsid w:val="009179BB"/>
    <w:rsid w:val="00917CF1"/>
    <w:rsid w:val="00917D98"/>
    <w:rsid w:val="00917F31"/>
    <w:rsid w:val="00917F7A"/>
    <w:rsid w:val="0092022C"/>
    <w:rsid w:val="00920245"/>
    <w:rsid w:val="0092025B"/>
    <w:rsid w:val="009203D4"/>
    <w:rsid w:val="00920413"/>
    <w:rsid w:val="00920452"/>
    <w:rsid w:val="00920493"/>
    <w:rsid w:val="009204A2"/>
    <w:rsid w:val="009206B3"/>
    <w:rsid w:val="009207A7"/>
    <w:rsid w:val="00920B4E"/>
    <w:rsid w:val="00920B7C"/>
    <w:rsid w:val="00920BC6"/>
    <w:rsid w:val="00920C88"/>
    <w:rsid w:val="00920D6B"/>
    <w:rsid w:val="00920E25"/>
    <w:rsid w:val="00921055"/>
    <w:rsid w:val="00921125"/>
    <w:rsid w:val="00921142"/>
    <w:rsid w:val="0092114A"/>
    <w:rsid w:val="009211F9"/>
    <w:rsid w:val="00921207"/>
    <w:rsid w:val="00921337"/>
    <w:rsid w:val="009215B0"/>
    <w:rsid w:val="00921635"/>
    <w:rsid w:val="009216A9"/>
    <w:rsid w:val="009217B3"/>
    <w:rsid w:val="009217ED"/>
    <w:rsid w:val="00921B03"/>
    <w:rsid w:val="00921C96"/>
    <w:rsid w:val="00921CF9"/>
    <w:rsid w:val="00921DFB"/>
    <w:rsid w:val="00921F1A"/>
    <w:rsid w:val="00921FAD"/>
    <w:rsid w:val="009222AD"/>
    <w:rsid w:val="0092235D"/>
    <w:rsid w:val="009225F2"/>
    <w:rsid w:val="00922642"/>
    <w:rsid w:val="009226A2"/>
    <w:rsid w:val="00922772"/>
    <w:rsid w:val="00922916"/>
    <w:rsid w:val="00922D6B"/>
    <w:rsid w:val="00922E12"/>
    <w:rsid w:val="00922E7B"/>
    <w:rsid w:val="00922E86"/>
    <w:rsid w:val="00923012"/>
    <w:rsid w:val="00923163"/>
    <w:rsid w:val="0092324E"/>
    <w:rsid w:val="00923522"/>
    <w:rsid w:val="00923697"/>
    <w:rsid w:val="009237D4"/>
    <w:rsid w:val="009237EB"/>
    <w:rsid w:val="00923C7E"/>
    <w:rsid w:val="00923CDD"/>
    <w:rsid w:val="00923D6E"/>
    <w:rsid w:val="00923EB9"/>
    <w:rsid w:val="009244F4"/>
    <w:rsid w:val="0092454F"/>
    <w:rsid w:val="0092467F"/>
    <w:rsid w:val="00924697"/>
    <w:rsid w:val="009246BE"/>
    <w:rsid w:val="0092482B"/>
    <w:rsid w:val="009248B0"/>
    <w:rsid w:val="00924AA2"/>
    <w:rsid w:val="00924B3C"/>
    <w:rsid w:val="00924BDE"/>
    <w:rsid w:val="00924D72"/>
    <w:rsid w:val="00924DD3"/>
    <w:rsid w:val="00924DDE"/>
    <w:rsid w:val="00924F1A"/>
    <w:rsid w:val="00924FD2"/>
    <w:rsid w:val="00925162"/>
    <w:rsid w:val="009251D2"/>
    <w:rsid w:val="0092533E"/>
    <w:rsid w:val="00925362"/>
    <w:rsid w:val="009253D7"/>
    <w:rsid w:val="009253E4"/>
    <w:rsid w:val="00925451"/>
    <w:rsid w:val="0092546D"/>
    <w:rsid w:val="00925666"/>
    <w:rsid w:val="009257CF"/>
    <w:rsid w:val="00925835"/>
    <w:rsid w:val="009258B9"/>
    <w:rsid w:val="00925CE5"/>
    <w:rsid w:val="00925E39"/>
    <w:rsid w:val="00925F86"/>
    <w:rsid w:val="00926159"/>
    <w:rsid w:val="0092627A"/>
    <w:rsid w:val="00926315"/>
    <w:rsid w:val="00926503"/>
    <w:rsid w:val="0092670A"/>
    <w:rsid w:val="009268B4"/>
    <w:rsid w:val="00926BBF"/>
    <w:rsid w:val="00926C69"/>
    <w:rsid w:val="00926C7C"/>
    <w:rsid w:val="00926ED8"/>
    <w:rsid w:val="00926F41"/>
    <w:rsid w:val="00927145"/>
    <w:rsid w:val="009272A4"/>
    <w:rsid w:val="0092731F"/>
    <w:rsid w:val="009273B0"/>
    <w:rsid w:val="00927600"/>
    <w:rsid w:val="00927786"/>
    <w:rsid w:val="009277C5"/>
    <w:rsid w:val="00927818"/>
    <w:rsid w:val="0092781E"/>
    <w:rsid w:val="00927A37"/>
    <w:rsid w:val="00927AC9"/>
    <w:rsid w:val="00927C65"/>
    <w:rsid w:val="00927D66"/>
    <w:rsid w:val="00927F86"/>
    <w:rsid w:val="00927FBC"/>
    <w:rsid w:val="00927FC8"/>
    <w:rsid w:val="009300C4"/>
    <w:rsid w:val="00930149"/>
    <w:rsid w:val="009301B1"/>
    <w:rsid w:val="00930225"/>
    <w:rsid w:val="00930270"/>
    <w:rsid w:val="009304F4"/>
    <w:rsid w:val="009305A4"/>
    <w:rsid w:val="0093078A"/>
    <w:rsid w:val="009308B6"/>
    <w:rsid w:val="00930943"/>
    <w:rsid w:val="00930989"/>
    <w:rsid w:val="009309D6"/>
    <w:rsid w:val="00930A61"/>
    <w:rsid w:val="00930A69"/>
    <w:rsid w:val="00930A6E"/>
    <w:rsid w:val="00930AB2"/>
    <w:rsid w:val="00930B43"/>
    <w:rsid w:val="00930D3F"/>
    <w:rsid w:val="00930F3B"/>
    <w:rsid w:val="00930FAE"/>
    <w:rsid w:val="00931004"/>
    <w:rsid w:val="009310E0"/>
    <w:rsid w:val="00931221"/>
    <w:rsid w:val="0093134A"/>
    <w:rsid w:val="0093158E"/>
    <w:rsid w:val="00931598"/>
    <w:rsid w:val="00931655"/>
    <w:rsid w:val="00931749"/>
    <w:rsid w:val="0093182E"/>
    <w:rsid w:val="00931900"/>
    <w:rsid w:val="00931BB5"/>
    <w:rsid w:val="00931C13"/>
    <w:rsid w:val="00931D65"/>
    <w:rsid w:val="00931E0A"/>
    <w:rsid w:val="00931F11"/>
    <w:rsid w:val="00931F36"/>
    <w:rsid w:val="00931F88"/>
    <w:rsid w:val="0093201C"/>
    <w:rsid w:val="0093209C"/>
    <w:rsid w:val="009321D2"/>
    <w:rsid w:val="0093222B"/>
    <w:rsid w:val="00932315"/>
    <w:rsid w:val="00932695"/>
    <w:rsid w:val="00932761"/>
    <w:rsid w:val="009328E5"/>
    <w:rsid w:val="009328F9"/>
    <w:rsid w:val="00932C1E"/>
    <w:rsid w:val="00932C5B"/>
    <w:rsid w:val="00932CB0"/>
    <w:rsid w:val="00932D1A"/>
    <w:rsid w:val="00932E1A"/>
    <w:rsid w:val="00932F1F"/>
    <w:rsid w:val="00932F58"/>
    <w:rsid w:val="00933146"/>
    <w:rsid w:val="00933646"/>
    <w:rsid w:val="00933669"/>
    <w:rsid w:val="009336F7"/>
    <w:rsid w:val="009338A1"/>
    <w:rsid w:val="00933A5B"/>
    <w:rsid w:val="00933BD7"/>
    <w:rsid w:val="00933C7B"/>
    <w:rsid w:val="00933CB0"/>
    <w:rsid w:val="00933D07"/>
    <w:rsid w:val="00933D3D"/>
    <w:rsid w:val="00933DA7"/>
    <w:rsid w:val="00933DBD"/>
    <w:rsid w:val="0093402C"/>
    <w:rsid w:val="00934051"/>
    <w:rsid w:val="009341C2"/>
    <w:rsid w:val="00934307"/>
    <w:rsid w:val="00934315"/>
    <w:rsid w:val="009343DA"/>
    <w:rsid w:val="00934400"/>
    <w:rsid w:val="00934A03"/>
    <w:rsid w:val="00934CF2"/>
    <w:rsid w:val="00934D32"/>
    <w:rsid w:val="00934E6A"/>
    <w:rsid w:val="00934EB3"/>
    <w:rsid w:val="00934F2F"/>
    <w:rsid w:val="00935095"/>
    <w:rsid w:val="009350B9"/>
    <w:rsid w:val="009350DB"/>
    <w:rsid w:val="00935127"/>
    <w:rsid w:val="009351B0"/>
    <w:rsid w:val="0093524C"/>
    <w:rsid w:val="0093535E"/>
    <w:rsid w:val="0093546E"/>
    <w:rsid w:val="009354B0"/>
    <w:rsid w:val="009354EE"/>
    <w:rsid w:val="009355C1"/>
    <w:rsid w:val="009356C9"/>
    <w:rsid w:val="00935873"/>
    <w:rsid w:val="0093589E"/>
    <w:rsid w:val="009358E5"/>
    <w:rsid w:val="00935C33"/>
    <w:rsid w:val="00935C84"/>
    <w:rsid w:val="00935D21"/>
    <w:rsid w:val="00935DDE"/>
    <w:rsid w:val="00935E2B"/>
    <w:rsid w:val="00936005"/>
    <w:rsid w:val="00936009"/>
    <w:rsid w:val="00936092"/>
    <w:rsid w:val="009360E2"/>
    <w:rsid w:val="00936216"/>
    <w:rsid w:val="009364CA"/>
    <w:rsid w:val="009364CF"/>
    <w:rsid w:val="009365D4"/>
    <w:rsid w:val="00936668"/>
    <w:rsid w:val="00936789"/>
    <w:rsid w:val="00936867"/>
    <w:rsid w:val="009369A2"/>
    <w:rsid w:val="00936A11"/>
    <w:rsid w:val="00936BF4"/>
    <w:rsid w:val="00936C98"/>
    <w:rsid w:val="00936CED"/>
    <w:rsid w:val="00936DA2"/>
    <w:rsid w:val="00936F71"/>
    <w:rsid w:val="00937132"/>
    <w:rsid w:val="009371E8"/>
    <w:rsid w:val="00937257"/>
    <w:rsid w:val="00937326"/>
    <w:rsid w:val="009376A0"/>
    <w:rsid w:val="009376E6"/>
    <w:rsid w:val="00937729"/>
    <w:rsid w:val="009377CD"/>
    <w:rsid w:val="0093796D"/>
    <w:rsid w:val="00937B88"/>
    <w:rsid w:val="00937D37"/>
    <w:rsid w:val="00937DB7"/>
    <w:rsid w:val="00937E32"/>
    <w:rsid w:val="00937F9A"/>
    <w:rsid w:val="00937FF7"/>
    <w:rsid w:val="0094018D"/>
    <w:rsid w:val="0094022D"/>
    <w:rsid w:val="00940249"/>
    <w:rsid w:val="00940273"/>
    <w:rsid w:val="00940315"/>
    <w:rsid w:val="00940345"/>
    <w:rsid w:val="0094034D"/>
    <w:rsid w:val="00940563"/>
    <w:rsid w:val="00940E3E"/>
    <w:rsid w:val="00940E54"/>
    <w:rsid w:val="0094103D"/>
    <w:rsid w:val="0094107D"/>
    <w:rsid w:val="009410E2"/>
    <w:rsid w:val="00941113"/>
    <w:rsid w:val="00941168"/>
    <w:rsid w:val="009411D2"/>
    <w:rsid w:val="00941222"/>
    <w:rsid w:val="00941402"/>
    <w:rsid w:val="00941437"/>
    <w:rsid w:val="00941538"/>
    <w:rsid w:val="0094162C"/>
    <w:rsid w:val="00941673"/>
    <w:rsid w:val="00941713"/>
    <w:rsid w:val="00941B2C"/>
    <w:rsid w:val="00941C18"/>
    <w:rsid w:val="00941F18"/>
    <w:rsid w:val="00941F57"/>
    <w:rsid w:val="0094218B"/>
    <w:rsid w:val="00942239"/>
    <w:rsid w:val="009422D1"/>
    <w:rsid w:val="00942485"/>
    <w:rsid w:val="00942537"/>
    <w:rsid w:val="00942566"/>
    <w:rsid w:val="009426FA"/>
    <w:rsid w:val="0094298E"/>
    <w:rsid w:val="00942B4D"/>
    <w:rsid w:val="00942B7E"/>
    <w:rsid w:val="00942D1C"/>
    <w:rsid w:val="00942DD2"/>
    <w:rsid w:val="00942FB0"/>
    <w:rsid w:val="00943047"/>
    <w:rsid w:val="0094321E"/>
    <w:rsid w:val="009432DC"/>
    <w:rsid w:val="0094335E"/>
    <w:rsid w:val="00943444"/>
    <w:rsid w:val="00943563"/>
    <w:rsid w:val="0094369F"/>
    <w:rsid w:val="009436F6"/>
    <w:rsid w:val="009437B4"/>
    <w:rsid w:val="00943A13"/>
    <w:rsid w:val="00943A26"/>
    <w:rsid w:val="00943AAE"/>
    <w:rsid w:val="00943B70"/>
    <w:rsid w:val="00943BB0"/>
    <w:rsid w:val="00943BD2"/>
    <w:rsid w:val="00943DCB"/>
    <w:rsid w:val="00943DEE"/>
    <w:rsid w:val="00943E72"/>
    <w:rsid w:val="00943E86"/>
    <w:rsid w:val="00943F57"/>
    <w:rsid w:val="00943F92"/>
    <w:rsid w:val="00943FB7"/>
    <w:rsid w:val="0094400D"/>
    <w:rsid w:val="00944057"/>
    <w:rsid w:val="00944189"/>
    <w:rsid w:val="00944250"/>
    <w:rsid w:val="009442B6"/>
    <w:rsid w:val="0094468C"/>
    <w:rsid w:val="00944760"/>
    <w:rsid w:val="009447AF"/>
    <w:rsid w:val="009449C6"/>
    <w:rsid w:val="00944BE4"/>
    <w:rsid w:val="00944DED"/>
    <w:rsid w:val="00944E37"/>
    <w:rsid w:val="0094516E"/>
    <w:rsid w:val="009452BA"/>
    <w:rsid w:val="009452C2"/>
    <w:rsid w:val="0094535F"/>
    <w:rsid w:val="009453CF"/>
    <w:rsid w:val="00945404"/>
    <w:rsid w:val="0094560B"/>
    <w:rsid w:val="0094560C"/>
    <w:rsid w:val="0094561B"/>
    <w:rsid w:val="009457D5"/>
    <w:rsid w:val="0094582B"/>
    <w:rsid w:val="00945856"/>
    <w:rsid w:val="00945874"/>
    <w:rsid w:val="0094595B"/>
    <w:rsid w:val="00945A60"/>
    <w:rsid w:val="00945B80"/>
    <w:rsid w:val="00945CBF"/>
    <w:rsid w:val="00945F47"/>
    <w:rsid w:val="0094610F"/>
    <w:rsid w:val="009463A1"/>
    <w:rsid w:val="0094642F"/>
    <w:rsid w:val="009466EE"/>
    <w:rsid w:val="00946810"/>
    <w:rsid w:val="009468A9"/>
    <w:rsid w:val="00946913"/>
    <w:rsid w:val="009469D4"/>
    <w:rsid w:val="00946CBD"/>
    <w:rsid w:val="00946E35"/>
    <w:rsid w:val="00947158"/>
    <w:rsid w:val="009471B7"/>
    <w:rsid w:val="0094759A"/>
    <w:rsid w:val="00947788"/>
    <w:rsid w:val="009479FE"/>
    <w:rsid w:val="00947B28"/>
    <w:rsid w:val="00947C5E"/>
    <w:rsid w:val="00947D44"/>
    <w:rsid w:val="00947E2B"/>
    <w:rsid w:val="00947EC3"/>
    <w:rsid w:val="00947EC8"/>
    <w:rsid w:val="00950183"/>
    <w:rsid w:val="009501B5"/>
    <w:rsid w:val="00950280"/>
    <w:rsid w:val="009502A9"/>
    <w:rsid w:val="00950747"/>
    <w:rsid w:val="0095076F"/>
    <w:rsid w:val="009508ED"/>
    <w:rsid w:val="0095091F"/>
    <w:rsid w:val="00950AD1"/>
    <w:rsid w:val="00950ADD"/>
    <w:rsid w:val="00950DEB"/>
    <w:rsid w:val="0095136A"/>
    <w:rsid w:val="009513C0"/>
    <w:rsid w:val="009513F7"/>
    <w:rsid w:val="00951540"/>
    <w:rsid w:val="00951614"/>
    <w:rsid w:val="0095190E"/>
    <w:rsid w:val="009519F3"/>
    <w:rsid w:val="00951B0F"/>
    <w:rsid w:val="00951DE4"/>
    <w:rsid w:val="00951E56"/>
    <w:rsid w:val="00951F14"/>
    <w:rsid w:val="009520BD"/>
    <w:rsid w:val="00952216"/>
    <w:rsid w:val="00952299"/>
    <w:rsid w:val="009522D6"/>
    <w:rsid w:val="009522DE"/>
    <w:rsid w:val="0095231C"/>
    <w:rsid w:val="0095232F"/>
    <w:rsid w:val="00952511"/>
    <w:rsid w:val="009527C5"/>
    <w:rsid w:val="0095289B"/>
    <w:rsid w:val="009528F4"/>
    <w:rsid w:val="00952A49"/>
    <w:rsid w:val="00952ADF"/>
    <w:rsid w:val="00952BC5"/>
    <w:rsid w:val="00952D06"/>
    <w:rsid w:val="00952DB7"/>
    <w:rsid w:val="00952E1F"/>
    <w:rsid w:val="00952F48"/>
    <w:rsid w:val="00953044"/>
    <w:rsid w:val="00953089"/>
    <w:rsid w:val="00953113"/>
    <w:rsid w:val="00953201"/>
    <w:rsid w:val="00953427"/>
    <w:rsid w:val="0095346B"/>
    <w:rsid w:val="0095357D"/>
    <w:rsid w:val="0095390E"/>
    <w:rsid w:val="0095391A"/>
    <w:rsid w:val="00953DC1"/>
    <w:rsid w:val="00953DC6"/>
    <w:rsid w:val="00953DC9"/>
    <w:rsid w:val="00953DD6"/>
    <w:rsid w:val="00953F6D"/>
    <w:rsid w:val="00954018"/>
    <w:rsid w:val="00954025"/>
    <w:rsid w:val="009540D7"/>
    <w:rsid w:val="00954178"/>
    <w:rsid w:val="00954205"/>
    <w:rsid w:val="0095433B"/>
    <w:rsid w:val="009543BA"/>
    <w:rsid w:val="00954454"/>
    <w:rsid w:val="009546E4"/>
    <w:rsid w:val="00954781"/>
    <w:rsid w:val="00954AE0"/>
    <w:rsid w:val="00954B86"/>
    <w:rsid w:val="00954CB0"/>
    <w:rsid w:val="00954D26"/>
    <w:rsid w:val="00954E50"/>
    <w:rsid w:val="00954FC9"/>
    <w:rsid w:val="00955420"/>
    <w:rsid w:val="00955652"/>
    <w:rsid w:val="009557CF"/>
    <w:rsid w:val="009558BF"/>
    <w:rsid w:val="009559FA"/>
    <w:rsid w:val="00955A1C"/>
    <w:rsid w:val="00955BA5"/>
    <w:rsid w:val="00955D07"/>
    <w:rsid w:val="00955E3F"/>
    <w:rsid w:val="00955FAE"/>
    <w:rsid w:val="00956009"/>
    <w:rsid w:val="00956110"/>
    <w:rsid w:val="0095629D"/>
    <w:rsid w:val="009562AE"/>
    <w:rsid w:val="009562D9"/>
    <w:rsid w:val="009563A4"/>
    <w:rsid w:val="009563E4"/>
    <w:rsid w:val="009564D1"/>
    <w:rsid w:val="00956504"/>
    <w:rsid w:val="0095651B"/>
    <w:rsid w:val="0095682F"/>
    <w:rsid w:val="009569F7"/>
    <w:rsid w:val="00956B71"/>
    <w:rsid w:val="00956BA8"/>
    <w:rsid w:val="00956D31"/>
    <w:rsid w:val="00956D4A"/>
    <w:rsid w:val="00956D8B"/>
    <w:rsid w:val="00956EA1"/>
    <w:rsid w:val="00956FBF"/>
    <w:rsid w:val="00956FCB"/>
    <w:rsid w:val="00956FD3"/>
    <w:rsid w:val="009573A6"/>
    <w:rsid w:val="009574D8"/>
    <w:rsid w:val="009574E1"/>
    <w:rsid w:val="009574E7"/>
    <w:rsid w:val="00957738"/>
    <w:rsid w:val="009577E7"/>
    <w:rsid w:val="0095783C"/>
    <w:rsid w:val="009579E7"/>
    <w:rsid w:val="00957AC4"/>
    <w:rsid w:val="00957B2D"/>
    <w:rsid w:val="00957B94"/>
    <w:rsid w:val="00957CAF"/>
    <w:rsid w:val="00957CDD"/>
    <w:rsid w:val="00957E7B"/>
    <w:rsid w:val="009600F4"/>
    <w:rsid w:val="0096015C"/>
    <w:rsid w:val="0096017F"/>
    <w:rsid w:val="009602A2"/>
    <w:rsid w:val="009602F2"/>
    <w:rsid w:val="009602FF"/>
    <w:rsid w:val="009603A2"/>
    <w:rsid w:val="0096040A"/>
    <w:rsid w:val="00960608"/>
    <w:rsid w:val="00960652"/>
    <w:rsid w:val="0096086B"/>
    <w:rsid w:val="009608DC"/>
    <w:rsid w:val="00960970"/>
    <w:rsid w:val="009609C9"/>
    <w:rsid w:val="009609E1"/>
    <w:rsid w:val="00960A27"/>
    <w:rsid w:val="00960AF4"/>
    <w:rsid w:val="00960CB4"/>
    <w:rsid w:val="00960CD5"/>
    <w:rsid w:val="00960EB6"/>
    <w:rsid w:val="00960FCD"/>
    <w:rsid w:val="00961026"/>
    <w:rsid w:val="009610F5"/>
    <w:rsid w:val="009612A7"/>
    <w:rsid w:val="0096130F"/>
    <w:rsid w:val="00961499"/>
    <w:rsid w:val="0096191C"/>
    <w:rsid w:val="0096192B"/>
    <w:rsid w:val="00961A74"/>
    <w:rsid w:val="00961B8F"/>
    <w:rsid w:val="00961E4E"/>
    <w:rsid w:val="00961E8E"/>
    <w:rsid w:val="00961F7B"/>
    <w:rsid w:val="00962037"/>
    <w:rsid w:val="0096206E"/>
    <w:rsid w:val="0096218B"/>
    <w:rsid w:val="00962312"/>
    <w:rsid w:val="0096238C"/>
    <w:rsid w:val="009624AF"/>
    <w:rsid w:val="00962503"/>
    <w:rsid w:val="00962508"/>
    <w:rsid w:val="009627B0"/>
    <w:rsid w:val="009627BE"/>
    <w:rsid w:val="009628F9"/>
    <w:rsid w:val="0096295E"/>
    <w:rsid w:val="009629EF"/>
    <w:rsid w:val="00962BC4"/>
    <w:rsid w:val="00962BF1"/>
    <w:rsid w:val="00962EB3"/>
    <w:rsid w:val="00962F55"/>
    <w:rsid w:val="00962F99"/>
    <w:rsid w:val="00963153"/>
    <w:rsid w:val="009631AD"/>
    <w:rsid w:val="00963374"/>
    <w:rsid w:val="009635EA"/>
    <w:rsid w:val="00963764"/>
    <w:rsid w:val="009637D2"/>
    <w:rsid w:val="00963904"/>
    <w:rsid w:val="00963BEF"/>
    <w:rsid w:val="00963CD9"/>
    <w:rsid w:val="00963D05"/>
    <w:rsid w:val="00963E31"/>
    <w:rsid w:val="00963FC5"/>
    <w:rsid w:val="009641BC"/>
    <w:rsid w:val="00964230"/>
    <w:rsid w:val="0096447A"/>
    <w:rsid w:val="0096447E"/>
    <w:rsid w:val="009644E3"/>
    <w:rsid w:val="00964A45"/>
    <w:rsid w:val="00964B06"/>
    <w:rsid w:val="00964C21"/>
    <w:rsid w:val="00964DFE"/>
    <w:rsid w:val="00964E15"/>
    <w:rsid w:val="00964EF3"/>
    <w:rsid w:val="00965285"/>
    <w:rsid w:val="0096535B"/>
    <w:rsid w:val="00965421"/>
    <w:rsid w:val="00965487"/>
    <w:rsid w:val="009656A5"/>
    <w:rsid w:val="009657D3"/>
    <w:rsid w:val="009657E9"/>
    <w:rsid w:val="00965956"/>
    <w:rsid w:val="00965ABC"/>
    <w:rsid w:val="00965B8F"/>
    <w:rsid w:val="00965E2B"/>
    <w:rsid w:val="00965FE4"/>
    <w:rsid w:val="00966026"/>
    <w:rsid w:val="00966126"/>
    <w:rsid w:val="0096615D"/>
    <w:rsid w:val="0096617F"/>
    <w:rsid w:val="00966222"/>
    <w:rsid w:val="009664DA"/>
    <w:rsid w:val="0096656C"/>
    <w:rsid w:val="009665D9"/>
    <w:rsid w:val="009667D1"/>
    <w:rsid w:val="0096698C"/>
    <w:rsid w:val="00966A38"/>
    <w:rsid w:val="00966CAB"/>
    <w:rsid w:val="00966D7A"/>
    <w:rsid w:val="00966E46"/>
    <w:rsid w:val="00966FD7"/>
    <w:rsid w:val="009670AF"/>
    <w:rsid w:val="00967185"/>
    <w:rsid w:val="009671BD"/>
    <w:rsid w:val="009671D6"/>
    <w:rsid w:val="009671DD"/>
    <w:rsid w:val="009672CB"/>
    <w:rsid w:val="009673F9"/>
    <w:rsid w:val="009674C0"/>
    <w:rsid w:val="00967552"/>
    <w:rsid w:val="00967724"/>
    <w:rsid w:val="00967760"/>
    <w:rsid w:val="0096777D"/>
    <w:rsid w:val="00967988"/>
    <w:rsid w:val="009679AE"/>
    <w:rsid w:val="00967A29"/>
    <w:rsid w:val="00967B0E"/>
    <w:rsid w:val="00967E75"/>
    <w:rsid w:val="00967ED2"/>
    <w:rsid w:val="00967FE4"/>
    <w:rsid w:val="0097007D"/>
    <w:rsid w:val="0097008B"/>
    <w:rsid w:val="009700FF"/>
    <w:rsid w:val="0097021A"/>
    <w:rsid w:val="009702F1"/>
    <w:rsid w:val="00970403"/>
    <w:rsid w:val="0097064A"/>
    <w:rsid w:val="0097067C"/>
    <w:rsid w:val="00970685"/>
    <w:rsid w:val="00970715"/>
    <w:rsid w:val="009708F0"/>
    <w:rsid w:val="00970949"/>
    <w:rsid w:val="00970A98"/>
    <w:rsid w:val="00970AF5"/>
    <w:rsid w:val="0097107D"/>
    <w:rsid w:val="009711D2"/>
    <w:rsid w:val="009711E2"/>
    <w:rsid w:val="0097120C"/>
    <w:rsid w:val="0097125D"/>
    <w:rsid w:val="0097165B"/>
    <w:rsid w:val="00971688"/>
    <w:rsid w:val="009717CF"/>
    <w:rsid w:val="00971921"/>
    <w:rsid w:val="00971960"/>
    <w:rsid w:val="00971BDA"/>
    <w:rsid w:val="00971C3B"/>
    <w:rsid w:val="00971EDB"/>
    <w:rsid w:val="00971F7B"/>
    <w:rsid w:val="009720E1"/>
    <w:rsid w:val="009720E4"/>
    <w:rsid w:val="0097230E"/>
    <w:rsid w:val="009723AE"/>
    <w:rsid w:val="009724EF"/>
    <w:rsid w:val="009726A5"/>
    <w:rsid w:val="00972988"/>
    <w:rsid w:val="00972995"/>
    <w:rsid w:val="00972C22"/>
    <w:rsid w:val="00972D85"/>
    <w:rsid w:val="00972E0A"/>
    <w:rsid w:val="00972E5A"/>
    <w:rsid w:val="00972E86"/>
    <w:rsid w:val="00973036"/>
    <w:rsid w:val="009730C0"/>
    <w:rsid w:val="00973140"/>
    <w:rsid w:val="009736B7"/>
    <w:rsid w:val="00973822"/>
    <w:rsid w:val="009738A1"/>
    <w:rsid w:val="00973975"/>
    <w:rsid w:val="0097399F"/>
    <w:rsid w:val="00973B4E"/>
    <w:rsid w:val="00973BC5"/>
    <w:rsid w:val="00973BC8"/>
    <w:rsid w:val="00973E75"/>
    <w:rsid w:val="00974177"/>
    <w:rsid w:val="0097419D"/>
    <w:rsid w:val="009743C0"/>
    <w:rsid w:val="00974438"/>
    <w:rsid w:val="00974598"/>
    <w:rsid w:val="009746F8"/>
    <w:rsid w:val="00974753"/>
    <w:rsid w:val="009747FB"/>
    <w:rsid w:val="0097484D"/>
    <w:rsid w:val="00974882"/>
    <w:rsid w:val="0097490E"/>
    <w:rsid w:val="00974BDC"/>
    <w:rsid w:val="00974BE8"/>
    <w:rsid w:val="00974DC4"/>
    <w:rsid w:val="00974DC8"/>
    <w:rsid w:val="00974E05"/>
    <w:rsid w:val="00974F5D"/>
    <w:rsid w:val="009750A9"/>
    <w:rsid w:val="009750DF"/>
    <w:rsid w:val="0097531B"/>
    <w:rsid w:val="00975583"/>
    <w:rsid w:val="0097560F"/>
    <w:rsid w:val="00975723"/>
    <w:rsid w:val="00975834"/>
    <w:rsid w:val="009758AD"/>
    <w:rsid w:val="009759D8"/>
    <w:rsid w:val="00975BAC"/>
    <w:rsid w:val="00975CE4"/>
    <w:rsid w:val="00975D4E"/>
    <w:rsid w:val="00975DAB"/>
    <w:rsid w:val="00975E64"/>
    <w:rsid w:val="00975F57"/>
    <w:rsid w:val="00975FD1"/>
    <w:rsid w:val="00976055"/>
    <w:rsid w:val="0097616F"/>
    <w:rsid w:val="0097619E"/>
    <w:rsid w:val="009761A0"/>
    <w:rsid w:val="00976250"/>
    <w:rsid w:val="0097630E"/>
    <w:rsid w:val="00976344"/>
    <w:rsid w:val="009765ED"/>
    <w:rsid w:val="009766B1"/>
    <w:rsid w:val="009768D9"/>
    <w:rsid w:val="009769D9"/>
    <w:rsid w:val="00976A2C"/>
    <w:rsid w:val="00976A48"/>
    <w:rsid w:val="00976A9C"/>
    <w:rsid w:val="00976AB6"/>
    <w:rsid w:val="00976BCE"/>
    <w:rsid w:val="00976CBA"/>
    <w:rsid w:val="00976DB3"/>
    <w:rsid w:val="00976E16"/>
    <w:rsid w:val="00976EBB"/>
    <w:rsid w:val="00976F17"/>
    <w:rsid w:val="0097712D"/>
    <w:rsid w:val="0097713C"/>
    <w:rsid w:val="00977230"/>
    <w:rsid w:val="00977364"/>
    <w:rsid w:val="009774AC"/>
    <w:rsid w:val="00977893"/>
    <w:rsid w:val="00977941"/>
    <w:rsid w:val="009779E2"/>
    <w:rsid w:val="00977A07"/>
    <w:rsid w:val="00977A38"/>
    <w:rsid w:val="00977AB8"/>
    <w:rsid w:val="00977C2B"/>
    <w:rsid w:val="00977C39"/>
    <w:rsid w:val="00977D35"/>
    <w:rsid w:val="00977D4C"/>
    <w:rsid w:val="00977EB9"/>
    <w:rsid w:val="009800E4"/>
    <w:rsid w:val="009801D2"/>
    <w:rsid w:val="0098021A"/>
    <w:rsid w:val="0098029F"/>
    <w:rsid w:val="009804BE"/>
    <w:rsid w:val="00980583"/>
    <w:rsid w:val="00980677"/>
    <w:rsid w:val="0098069E"/>
    <w:rsid w:val="009808CB"/>
    <w:rsid w:val="00980CAD"/>
    <w:rsid w:val="00980D01"/>
    <w:rsid w:val="00980DF3"/>
    <w:rsid w:val="00980E96"/>
    <w:rsid w:val="00980EE0"/>
    <w:rsid w:val="00980F46"/>
    <w:rsid w:val="00980FF6"/>
    <w:rsid w:val="009810AB"/>
    <w:rsid w:val="00981153"/>
    <w:rsid w:val="00981226"/>
    <w:rsid w:val="0098157F"/>
    <w:rsid w:val="009816E9"/>
    <w:rsid w:val="00981BA2"/>
    <w:rsid w:val="00981E30"/>
    <w:rsid w:val="00981E3C"/>
    <w:rsid w:val="00982027"/>
    <w:rsid w:val="00982152"/>
    <w:rsid w:val="0098215F"/>
    <w:rsid w:val="00982355"/>
    <w:rsid w:val="00982372"/>
    <w:rsid w:val="00982469"/>
    <w:rsid w:val="0098252A"/>
    <w:rsid w:val="0098252E"/>
    <w:rsid w:val="00982680"/>
    <w:rsid w:val="0098275F"/>
    <w:rsid w:val="00982861"/>
    <w:rsid w:val="009828FF"/>
    <w:rsid w:val="00982AA2"/>
    <w:rsid w:val="00982B13"/>
    <w:rsid w:val="00982C80"/>
    <w:rsid w:val="00982CAD"/>
    <w:rsid w:val="00982DDC"/>
    <w:rsid w:val="00982F0E"/>
    <w:rsid w:val="00983044"/>
    <w:rsid w:val="0098319F"/>
    <w:rsid w:val="00983225"/>
    <w:rsid w:val="0098324B"/>
    <w:rsid w:val="00983543"/>
    <w:rsid w:val="00983B31"/>
    <w:rsid w:val="00983D04"/>
    <w:rsid w:val="00983D44"/>
    <w:rsid w:val="00983DB4"/>
    <w:rsid w:val="00983ECA"/>
    <w:rsid w:val="00983EEC"/>
    <w:rsid w:val="00984221"/>
    <w:rsid w:val="00984393"/>
    <w:rsid w:val="00984416"/>
    <w:rsid w:val="009844CC"/>
    <w:rsid w:val="00984526"/>
    <w:rsid w:val="009845CD"/>
    <w:rsid w:val="00984686"/>
    <w:rsid w:val="009846CC"/>
    <w:rsid w:val="00984779"/>
    <w:rsid w:val="00984A03"/>
    <w:rsid w:val="00984D2F"/>
    <w:rsid w:val="00984E1E"/>
    <w:rsid w:val="00985335"/>
    <w:rsid w:val="00985378"/>
    <w:rsid w:val="009853EC"/>
    <w:rsid w:val="0098542E"/>
    <w:rsid w:val="009854F0"/>
    <w:rsid w:val="00985638"/>
    <w:rsid w:val="009857BC"/>
    <w:rsid w:val="00985AB7"/>
    <w:rsid w:val="00985AFA"/>
    <w:rsid w:val="00985D49"/>
    <w:rsid w:val="00985E02"/>
    <w:rsid w:val="00985E48"/>
    <w:rsid w:val="0098603D"/>
    <w:rsid w:val="0098620F"/>
    <w:rsid w:val="00986249"/>
    <w:rsid w:val="0098640F"/>
    <w:rsid w:val="0098646B"/>
    <w:rsid w:val="00986590"/>
    <w:rsid w:val="009865EA"/>
    <w:rsid w:val="0098662E"/>
    <w:rsid w:val="009869E4"/>
    <w:rsid w:val="009869E5"/>
    <w:rsid w:val="009869F2"/>
    <w:rsid w:val="00986A2D"/>
    <w:rsid w:val="00986AE7"/>
    <w:rsid w:val="00986D0D"/>
    <w:rsid w:val="00986D96"/>
    <w:rsid w:val="00986E3B"/>
    <w:rsid w:val="00986F60"/>
    <w:rsid w:val="00987468"/>
    <w:rsid w:val="009874A4"/>
    <w:rsid w:val="009874C0"/>
    <w:rsid w:val="0098754A"/>
    <w:rsid w:val="009875FA"/>
    <w:rsid w:val="0098767F"/>
    <w:rsid w:val="00987853"/>
    <w:rsid w:val="009879CA"/>
    <w:rsid w:val="009879FC"/>
    <w:rsid w:val="00987C24"/>
    <w:rsid w:val="00987C64"/>
    <w:rsid w:val="00987C93"/>
    <w:rsid w:val="00987DF7"/>
    <w:rsid w:val="00987F05"/>
    <w:rsid w:val="0099002F"/>
    <w:rsid w:val="00990393"/>
    <w:rsid w:val="0099041F"/>
    <w:rsid w:val="0099047C"/>
    <w:rsid w:val="00990563"/>
    <w:rsid w:val="009905C6"/>
    <w:rsid w:val="00990625"/>
    <w:rsid w:val="0099080F"/>
    <w:rsid w:val="00990925"/>
    <w:rsid w:val="00990963"/>
    <w:rsid w:val="00990A89"/>
    <w:rsid w:val="00990AEB"/>
    <w:rsid w:val="00990D95"/>
    <w:rsid w:val="00990E4E"/>
    <w:rsid w:val="00990F4A"/>
    <w:rsid w:val="0099117E"/>
    <w:rsid w:val="009911B8"/>
    <w:rsid w:val="0099145C"/>
    <w:rsid w:val="009915A2"/>
    <w:rsid w:val="00991670"/>
    <w:rsid w:val="00991689"/>
    <w:rsid w:val="0099186A"/>
    <w:rsid w:val="00991BA8"/>
    <w:rsid w:val="00991BAF"/>
    <w:rsid w:val="00991FBF"/>
    <w:rsid w:val="00992063"/>
    <w:rsid w:val="00992348"/>
    <w:rsid w:val="00992423"/>
    <w:rsid w:val="0099242A"/>
    <w:rsid w:val="00992445"/>
    <w:rsid w:val="009924A4"/>
    <w:rsid w:val="009926C4"/>
    <w:rsid w:val="00992794"/>
    <w:rsid w:val="009928C8"/>
    <w:rsid w:val="00992A69"/>
    <w:rsid w:val="00992AE5"/>
    <w:rsid w:val="00992B85"/>
    <w:rsid w:val="00992CF8"/>
    <w:rsid w:val="00992D15"/>
    <w:rsid w:val="00992D7E"/>
    <w:rsid w:val="00992EFA"/>
    <w:rsid w:val="00992F12"/>
    <w:rsid w:val="00992F4D"/>
    <w:rsid w:val="00992F91"/>
    <w:rsid w:val="009930CF"/>
    <w:rsid w:val="00993127"/>
    <w:rsid w:val="00993237"/>
    <w:rsid w:val="009936DC"/>
    <w:rsid w:val="0099383F"/>
    <w:rsid w:val="009938EA"/>
    <w:rsid w:val="00993A1C"/>
    <w:rsid w:val="00993A32"/>
    <w:rsid w:val="00993C2A"/>
    <w:rsid w:val="00993DF6"/>
    <w:rsid w:val="0099402F"/>
    <w:rsid w:val="0099436A"/>
    <w:rsid w:val="009944B3"/>
    <w:rsid w:val="0099456B"/>
    <w:rsid w:val="009945DD"/>
    <w:rsid w:val="0099461F"/>
    <w:rsid w:val="0099493C"/>
    <w:rsid w:val="00994ACC"/>
    <w:rsid w:val="00994B3C"/>
    <w:rsid w:val="00994C3C"/>
    <w:rsid w:val="00994CD8"/>
    <w:rsid w:val="00994CF5"/>
    <w:rsid w:val="00994DC0"/>
    <w:rsid w:val="00995170"/>
    <w:rsid w:val="00995223"/>
    <w:rsid w:val="0099527E"/>
    <w:rsid w:val="00995324"/>
    <w:rsid w:val="00995380"/>
    <w:rsid w:val="0099538D"/>
    <w:rsid w:val="009953AB"/>
    <w:rsid w:val="00995589"/>
    <w:rsid w:val="0099571B"/>
    <w:rsid w:val="00995721"/>
    <w:rsid w:val="00995974"/>
    <w:rsid w:val="00995CE6"/>
    <w:rsid w:val="00995D1B"/>
    <w:rsid w:val="00995E17"/>
    <w:rsid w:val="00995EFE"/>
    <w:rsid w:val="00995F66"/>
    <w:rsid w:val="00995F9B"/>
    <w:rsid w:val="00996120"/>
    <w:rsid w:val="00996308"/>
    <w:rsid w:val="009963EB"/>
    <w:rsid w:val="0099644F"/>
    <w:rsid w:val="00996481"/>
    <w:rsid w:val="009966C3"/>
    <w:rsid w:val="00996710"/>
    <w:rsid w:val="009967A0"/>
    <w:rsid w:val="00996835"/>
    <w:rsid w:val="00996941"/>
    <w:rsid w:val="00996BE9"/>
    <w:rsid w:val="00996DD4"/>
    <w:rsid w:val="00996E12"/>
    <w:rsid w:val="00996E95"/>
    <w:rsid w:val="00996EC8"/>
    <w:rsid w:val="00997121"/>
    <w:rsid w:val="00997246"/>
    <w:rsid w:val="00997251"/>
    <w:rsid w:val="0099728A"/>
    <w:rsid w:val="00997363"/>
    <w:rsid w:val="0099745A"/>
    <w:rsid w:val="00997720"/>
    <w:rsid w:val="0099777E"/>
    <w:rsid w:val="00997887"/>
    <w:rsid w:val="00997976"/>
    <w:rsid w:val="00997DE2"/>
    <w:rsid w:val="00997EF8"/>
    <w:rsid w:val="009A00ED"/>
    <w:rsid w:val="009A0216"/>
    <w:rsid w:val="009A0594"/>
    <w:rsid w:val="009A05D9"/>
    <w:rsid w:val="009A075B"/>
    <w:rsid w:val="009A09C1"/>
    <w:rsid w:val="009A0A14"/>
    <w:rsid w:val="009A0A47"/>
    <w:rsid w:val="009A0C34"/>
    <w:rsid w:val="009A0D36"/>
    <w:rsid w:val="009A1080"/>
    <w:rsid w:val="009A10AE"/>
    <w:rsid w:val="009A10B0"/>
    <w:rsid w:val="009A11AF"/>
    <w:rsid w:val="009A11B7"/>
    <w:rsid w:val="009A148F"/>
    <w:rsid w:val="009A1761"/>
    <w:rsid w:val="009A1812"/>
    <w:rsid w:val="009A1A8C"/>
    <w:rsid w:val="009A1AF3"/>
    <w:rsid w:val="009A1CDB"/>
    <w:rsid w:val="009A1EE3"/>
    <w:rsid w:val="009A21D7"/>
    <w:rsid w:val="009A23D5"/>
    <w:rsid w:val="009A2430"/>
    <w:rsid w:val="009A249E"/>
    <w:rsid w:val="009A24EA"/>
    <w:rsid w:val="009A25AA"/>
    <w:rsid w:val="009A2688"/>
    <w:rsid w:val="009A2819"/>
    <w:rsid w:val="009A28A4"/>
    <w:rsid w:val="009A28A5"/>
    <w:rsid w:val="009A29E2"/>
    <w:rsid w:val="009A2A4C"/>
    <w:rsid w:val="009A2C63"/>
    <w:rsid w:val="009A2D34"/>
    <w:rsid w:val="009A319D"/>
    <w:rsid w:val="009A31BC"/>
    <w:rsid w:val="009A33C7"/>
    <w:rsid w:val="009A3454"/>
    <w:rsid w:val="009A3490"/>
    <w:rsid w:val="009A354B"/>
    <w:rsid w:val="009A354E"/>
    <w:rsid w:val="009A3628"/>
    <w:rsid w:val="009A399A"/>
    <w:rsid w:val="009A3BB2"/>
    <w:rsid w:val="009A3BFC"/>
    <w:rsid w:val="009A3CD6"/>
    <w:rsid w:val="009A3CFA"/>
    <w:rsid w:val="009A3D3B"/>
    <w:rsid w:val="009A3D5C"/>
    <w:rsid w:val="009A3DC1"/>
    <w:rsid w:val="009A3E26"/>
    <w:rsid w:val="009A3E6C"/>
    <w:rsid w:val="009A3EC5"/>
    <w:rsid w:val="009A3F61"/>
    <w:rsid w:val="009A4279"/>
    <w:rsid w:val="009A42C9"/>
    <w:rsid w:val="009A42D8"/>
    <w:rsid w:val="009A4365"/>
    <w:rsid w:val="009A4397"/>
    <w:rsid w:val="009A4507"/>
    <w:rsid w:val="009A4983"/>
    <w:rsid w:val="009A49FC"/>
    <w:rsid w:val="009A4F0E"/>
    <w:rsid w:val="009A4F49"/>
    <w:rsid w:val="009A4F53"/>
    <w:rsid w:val="009A51DC"/>
    <w:rsid w:val="009A5249"/>
    <w:rsid w:val="009A5327"/>
    <w:rsid w:val="009A5362"/>
    <w:rsid w:val="009A53B7"/>
    <w:rsid w:val="009A5494"/>
    <w:rsid w:val="009A59C1"/>
    <w:rsid w:val="009A5A54"/>
    <w:rsid w:val="009A5B5D"/>
    <w:rsid w:val="009A5D28"/>
    <w:rsid w:val="009A5D30"/>
    <w:rsid w:val="009A5DEA"/>
    <w:rsid w:val="009A5E30"/>
    <w:rsid w:val="009A5E80"/>
    <w:rsid w:val="009A5E9E"/>
    <w:rsid w:val="009A6087"/>
    <w:rsid w:val="009A61B0"/>
    <w:rsid w:val="009A61C2"/>
    <w:rsid w:val="009A6263"/>
    <w:rsid w:val="009A6289"/>
    <w:rsid w:val="009A6307"/>
    <w:rsid w:val="009A655A"/>
    <w:rsid w:val="009A6611"/>
    <w:rsid w:val="009A6683"/>
    <w:rsid w:val="009A67AB"/>
    <w:rsid w:val="009A67FA"/>
    <w:rsid w:val="009A6858"/>
    <w:rsid w:val="009A6929"/>
    <w:rsid w:val="009A6963"/>
    <w:rsid w:val="009A6A37"/>
    <w:rsid w:val="009A6A79"/>
    <w:rsid w:val="009A6CAE"/>
    <w:rsid w:val="009A6D97"/>
    <w:rsid w:val="009A6E62"/>
    <w:rsid w:val="009A6F2A"/>
    <w:rsid w:val="009A6FE1"/>
    <w:rsid w:val="009A7046"/>
    <w:rsid w:val="009A7166"/>
    <w:rsid w:val="009A71BB"/>
    <w:rsid w:val="009A7284"/>
    <w:rsid w:val="009A7433"/>
    <w:rsid w:val="009A7868"/>
    <w:rsid w:val="009A7A18"/>
    <w:rsid w:val="009A7A7A"/>
    <w:rsid w:val="009A7E61"/>
    <w:rsid w:val="009B00EF"/>
    <w:rsid w:val="009B0280"/>
    <w:rsid w:val="009B02B4"/>
    <w:rsid w:val="009B03AE"/>
    <w:rsid w:val="009B03C0"/>
    <w:rsid w:val="009B04E3"/>
    <w:rsid w:val="009B061E"/>
    <w:rsid w:val="009B0787"/>
    <w:rsid w:val="009B0A7D"/>
    <w:rsid w:val="009B0B29"/>
    <w:rsid w:val="009B0BF3"/>
    <w:rsid w:val="009B0C84"/>
    <w:rsid w:val="009B0CC9"/>
    <w:rsid w:val="009B0E8B"/>
    <w:rsid w:val="009B0ED3"/>
    <w:rsid w:val="009B0F3C"/>
    <w:rsid w:val="009B1054"/>
    <w:rsid w:val="009B1192"/>
    <w:rsid w:val="009B1205"/>
    <w:rsid w:val="009B1278"/>
    <w:rsid w:val="009B12B8"/>
    <w:rsid w:val="009B12CA"/>
    <w:rsid w:val="009B12DF"/>
    <w:rsid w:val="009B1351"/>
    <w:rsid w:val="009B13BA"/>
    <w:rsid w:val="009B1464"/>
    <w:rsid w:val="009B1540"/>
    <w:rsid w:val="009B15C7"/>
    <w:rsid w:val="009B16CC"/>
    <w:rsid w:val="009B1970"/>
    <w:rsid w:val="009B19C8"/>
    <w:rsid w:val="009B1BF0"/>
    <w:rsid w:val="009B1CA5"/>
    <w:rsid w:val="009B1D72"/>
    <w:rsid w:val="009B1E3E"/>
    <w:rsid w:val="009B1E62"/>
    <w:rsid w:val="009B1E6A"/>
    <w:rsid w:val="009B1F1F"/>
    <w:rsid w:val="009B215C"/>
    <w:rsid w:val="009B239C"/>
    <w:rsid w:val="009B23F8"/>
    <w:rsid w:val="009B2864"/>
    <w:rsid w:val="009B2963"/>
    <w:rsid w:val="009B2A04"/>
    <w:rsid w:val="009B2AAC"/>
    <w:rsid w:val="009B2BB2"/>
    <w:rsid w:val="009B2BD7"/>
    <w:rsid w:val="009B3298"/>
    <w:rsid w:val="009B3573"/>
    <w:rsid w:val="009B36A2"/>
    <w:rsid w:val="009B3820"/>
    <w:rsid w:val="009B384C"/>
    <w:rsid w:val="009B3B08"/>
    <w:rsid w:val="009B3BB3"/>
    <w:rsid w:val="009B3D27"/>
    <w:rsid w:val="009B3E41"/>
    <w:rsid w:val="009B3EDC"/>
    <w:rsid w:val="009B4199"/>
    <w:rsid w:val="009B44A1"/>
    <w:rsid w:val="009B45E6"/>
    <w:rsid w:val="009B478C"/>
    <w:rsid w:val="009B4828"/>
    <w:rsid w:val="009B4887"/>
    <w:rsid w:val="009B4B35"/>
    <w:rsid w:val="009B4BE8"/>
    <w:rsid w:val="009B4BF1"/>
    <w:rsid w:val="009B4CD6"/>
    <w:rsid w:val="009B4D30"/>
    <w:rsid w:val="009B4D9C"/>
    <w:rsid w:val="009B4FEA"/>
    <w:rsid w:val="009B5001"/>
    <w:rsid w:val="009B5470"/>
    <w:rsid w:val="009B549A"/>
    <w:rsid w:val="009B5532"/>
    <w:rsid w:val="009B55E7"/>
    <w:rsid w:val="009B5625"/>
    <w:rsid w:val="009B565D"/>
    <w:rsid w:val="009B5775"/>
    <w:rsid w:val="009B591A"/>
    <w:rsid w:val="009B591E"/>
    <w:rsid w:val="009B5975"/>
    <w:rsid w:val="009B5992"/>
    <w:rsid w:val="009B5BAC"/>
    <w:rsid w:val="009B5FEA"/>
    <w:rsid w:val="009B6030"/>
    <w:rsid w:val="009B60C9"/>
    <w:rsid w:val="009B61A0"/>
    <w:rsid w:val="009B6412"/>
    <w:rsid w:val="009B64AB"/>
    <w:rsid w:val="009B64CD"/>
    <w:rsid w:val="009B65F5"/>
    <w:rsid w:val="009B661A"/>
    <w:rsid w:val="009B6775"/>
    <w:rsid w:val="009B681B"/>
    <w:rsid w:val="009B6925"/>
    <w:rsid w:val="009B693B"/>
    <w:rsid w:val="009B6CB3"/>
    <w:rsid w:val="009B6CCE"/>
    <w:rsid w:val="009B6F6F"/>
    <w:rsid w:val="009B7008"/>
    <w:rsid w:val="009B7081"/>
    <w:rsid w:val="009B7132"/>
    <w:rsid w:val="009B7140"/>
    <w:rsid w:val="009B7214"/>
    <w:rsid w:val="009B728F"/>
    <w:rsid w:val="009B732A"/>
    <w:rsid w:val="009B7337"/>
    <w:rsid w:val="009B749F"/>
    <w:rsid w:val="009B750E"/>
    <w:rsid w:val="009B7546"/>
    <w:rsid w:val="009B7A2B"/>
    <w:rsid w:val="009B7A40"/>
    <w:rsid w:val="009B7AC4"/>
    <w:rsid w:val="009B7BDD"/>
    <w:rsid w:val="009B7E86"/>
    <w:rsid w:val="009B7F47"/>
    <w:rsid w:val="009C00C7"/>
    <w:rsid w:val="009C0152"/>
    <w:rsid w:val="009C02F7"/>
    <w:rsid w:val="009C0334"/>
    <w:rsid w:val="009C04DE"/>
    <w:rsid w:val="009C052D"/>
    <w:rsid w:val="009C059B"/>
    <w:rsid w:val="009C0714"/>
    <w:rsid w:val="009C09CD"/>
    <w:rsid w:val="009C0ACD"/>
    <w:rsid w:val="009C0B5D"/>
    <w:rsid w:val="009C0C8D"/>
    <w:rsid w:val="009C0D32"/>
    <w:rsid w:val="009C0E75"/>
    <w:rsid w:val="009C10BB"/>
    <w:rsid w:val="009C1117"/>
    <w:rsid w:val="009C1212"/>
    <w:rsid w:val="009C1433"/>
    <w:rsid w:val="009C1474"/>
    <w:rsid w:val="009C1490"/>
    <w:rsid w:val="009C1701"/>
    <w:rsid w:val="009C183E"/>
    <w:rsid w:val="009C18AB"/>
    <w:rsid w:val="009C193D"/>
    <w:rsid w:val="009C1962"/>
    <w:rsid w:val="009C19B2"/>
    <w:rsid w:val="009C1BA9"/>
    <w:rsid w:val="009C1D71"/>
    <w:rsid w:val="009C1F1A"/>
    <w:rsid w:val="009C226A"/>
    <w:rsid w:val="009C2502"/>
    <w:rsid w:val="009C27FF"/>
    <w:rsid w:val="009C2905"/>
    <w:rsid w:val="009C2A11"/>
    <w:rsid w:val="009C2C25"/>
    <w:rsid w:val="009C2C53"/>
    <w:rsid w:val="009C2C57"/>
    <w:rsid w:val="009C2CAE"/>
    <w:rsid w:val="009C2D00"/>
    <w:rsid w:val="009C30A9"/>
    <w:rsid w:val="009C322D"/>
    <w:rsid w:val="009C32F4"/>
    <w:rsid w:val="009C33C3"/>
    <w:rsid w:val="009C34A7"/>
    <w:rsid w:val="009C37EE"/>
    <w:rsid w:val="009C39DD"/>
    <w:rsid w:val="009C3C35"/>
    <w:rsid w:val="009C3F32"/>
    <w:rsid w:val="009C40B2"/>
    <w:rsid w:val="009C41B5"/>
    <w:rsid w:val="009C427D"/>
    <w:rsid w:val="009C43BD"/>
    <w:rsid w:val="009C43D5"/>
    <w:rsid w:val="009C43E0"/>
    <w:rsid w:val="009C44C5"/>
    <w:rsid w:val="009C45F5"/>
    <w:rsid w:val="009C46B3"/>
    <w:rsid w:val="009C4882"/>
    <w:rsid w:val="009C491A"/>
    <w:rsid w:val="009C4A33"/>
    <w:rsid w:val="009C4A9D"/>
    <w:rsid w:val="009C4AF5"/>
    <w:rsid w:val="009C4C06"/>
    <w:rsid w:val="009C4C43"/>
    <w:rsid w:val="009C4F2D"/>
    <w:rsid w:val="009C4F71"/>
    <w:rsid w:val="009C4FED"/>
    <w:rsid w:val="009C506F"/>
    <w:rsid w:val="009C51F2"/>
    <w:rsid w:val="009C52B4"/>
    <w:rsid w:val="009C5425"/>
    <w:rsid w:val="009C552D"/>
    <w:rsid w:val="009C55B3"/>
    <w:rsid w:val="009C5638"/>
    <w:rsid w:val="009C5644"/>
    <w:rsid w:val="009C5645"/>
    <w:rsid w:val="009C5796"/>
    <w:rsid w:val="009C5915"/>
    <w:rsid w:val="009C59BE"/>
    <w:rsid w:val="009C5A1C"/>
    <w:rsid w:val="009C5AA2"/>
    <w:rsid w:val="009C5AA5"/>
    <w:rsid w:val="009C5B01"/>
    <w:rsid w:val="009C5C03"/>
    <w:rsid w:val="009C5D32"/>
    <w:rsid w:val="009C5EA8"/>
    <w:rsid w:val="009C60D8"/>
    <w:rsid w:val="009C613D"/>
    <w:rsid w:val="009C625F"/>
    <w:rsid w:val="009C63D4"/>
    <w:rsid w:val="009C6425"/>
    <w:rsid w:val="009C67E4"/>
    <w:rsid w:val="009C6ADB"/>
    <w:rsid w:val="009C6C1B"/>
    <w:rsid w:val="009C6C9B"/>
    <w:rsid w:val="009C6D6C"/>
    <w:rsid w:val="009C6DB1"/>
    <w:rsid w:val="009C6E8A"/>
    <w:rsid w:val="009C6F85"/>
    <w:rsid w:val="009C70A3"/>
    <w:rsid w:val="009C71BC"/>
    <w:rsid w:val="009C722C"/>
    <w:rsid w:val="009C72F6"/>
    <w:rsid w:val="009C7359"/>
    <w:rsid w:val="009C73D0"/>
    <w:rsid w:val="009C7452"/>
    <w:rsid w:val="009C754A"/>
    <w:rsid w:val="009C7662"/>
    <w:rsid w:val="009C7754"/>
    <w:rsid w:val="009C79F6"/>
    <w:rsid w:val="009C7A1F"/>
    <w:rsid w:val="009C7A57"/>
    <w:rsid w:val="009C7BA6"/>
    <w:rsid w:val="009C7D80"/>
    <w:rsid w:val="009C7DBE"/>
    <w:rsid w:val="009D086E"/>
    <w:rsid w:val="009D089E"/>
    <w:rsid w:val="009D08F1"/>
    <w:rsid w:val="009D0A9D"/>
    <w:rsid w:val="009D0B19"/>
    <w:rsid w:val="009D0B6F"/>
    <w:rsid w:val="009D0C5E"/>
    <w:rsid w:val="009D0CAB"/>
    <w:rsid w:val="009D0DC0"/>
    <w:rsid w:val="009D0ECA"/>
    <w:rsid w:val="009D0F90"/>
    <w:rsid w:val="009D0F9F"/>
    <w:rsid w:val="009D0FD6"/>
    <w:rsid w:val="009D1030"/>
    <w:rsid w:val="009D120F"/>
    <w:rsid w:val="009D12DE"/>
    <w:rsid w:val="009D1350"/>
    <w:rsid w:val="009D151C"/>
    <w:rsid w:val="009D1662"/>
    <w:rsid w:val="009D1823"/>
    <w:rsid w:val="009D18EB"/>
    <w:rsid w:val="009D1B4F"/>
    <w:rsid w:val="009D1C4C"/>
    <w:rsid w:val="009D1CA3"/>
    <w:rsid w:val="009D1CC5"/>
    <w:rsid w:val="009D1F15"/>
    <w:rsid w:val="009D1F30"/>
    <w:rsid w:val="009D1FA3"/>
    <w:rsid w:val="009D202B"/>
    <w:rsid w:val="009D222C"/>
    <w:rsid w:val="009D227C"/>
    <w:rsid w:val="009D22E4"/>
    <w:rsid w:val="009D240C"/>
    <w:rsid w:val="009D248D"/>
    <w:rsid w:val="009D2712"/>
    <w:rsid w:val="009D2789"/>
    <w:rsid w:val="009D2801"/>
    <w:rsid w:val="009D2810"/>
    <w:rsid w:val="009D293D"/>
    <w:rsid w:val="009D29CF"/>
    <w:rsid w:val="009D2A07"/>
    <w:rsid w:val="009D2A9B"/>
    <w:rsid w:val="009D2AB8"/>
    <w:rsid w:val="009D2AE4"/>
    <w:rsid w:val="009D2B33"/>
    <w:rsid w:val="009D2B5C"/>
    <w:rsid w:val="009D2CCE"/>
    <w:rsid w:val="009D2E21"/>
    <w:rsid w:val="009D2E94"/>
    <w:rsid w:val="009D2F7C"/>
    <w:rsid w:val="009D324F"/>
    <w:rsid w:val="009D3577"/>
    <w:rsid w:val="009D3583"/>
    <w:rsid w:val="009D3705"/>
    <w:rsid w:val="009D373C"/>
    <w:rsid w:val="009D3744"/>
    <w:rsid w:val="009D37BB"/>
    <w:rsid w:val="009D38C2"/>
    <w:rsid w:val="009D3A38"/>
    <w:rsid w:val="009D3A3B"/>
    <w:rsid w:val="009D3A74"/>
    <w:rsid w:val="009D3BA6"/>
    <w:rsid w:val="009D3C3A"/>
    <w:rsid w:val="009D3C4A"/>
    <w:rsid w:val="009D3C95"/>
    <w:rsid w:val="009D3D26"/>
    <w:rsid w:val="009D3EC2"/>
    <w:rsid w:val="009D3ECB"/>
    <w:rsid w:val="009D3EFB"/>
    <w:rsid w:val="009D3FAC"/>
    <w:rsid w:val="009D422E"/>
    <w:rsid w:val="009D438D"/>
    <w:rsid w:val="009D44E7"/>
    <w:rsid w:val="009D460A"/>
    <w:rsid w:val="009D469B"/>
    <w:rsid w:val="009D49E0"/>
    <w:rsid w:val="009D4E1C"/>
    <w:rsid w:val="009D50A9"/>
    <w:rsid w:val="009D50CB"/>
    <w:rsid w:val="009D510F"/>
    <w:rsid w:val="009D5201"/>
    <w:rsid w:val="009D530F"/>
    <w:rsid w:val="009D53FF"/>
    <w:rsid w:val="009D559E"/>
    <w:rsid w:val="009D55EF"/>
    <w:rsid w:val="009D58F9"/>
    <w:rsid w:val="009D59EA"/>
    <w:rsid w:val="009D5AC9"/>
    <w:rsid w:val="009D5B1A"/>
    <w:rsid w:val="009D5B27"/>
    <w:rsid w:val="009D5F8A"/>
    <w:rsid w:val="009D6200"/>
    <w:rsid w:val="009D6392"/>
    <w:rsid w:val="009D6488"/>
    <w:rsid w:val="009D64CB"/>
    <w:rsid w:val="009D6500"/>
    <w:rsid w:val="009D673B"/>
    <w:rsid w:val="009D67AE"/>
    <w:rsid w:val="009D67F9"/>
    <w:rsid w:val="009D69A5"/>
    <w:rsid w:val="009D6A63"/>
    <w:rsid w:val="009D6A76"/>
    <w:rsid w:val="009D6AAC"/>
    <w:rsid w:val="009D6AF8"/>
    <w:rsid w:val="009D6C88"/>
    <w:rsid w:val="009D6D53"/>
    <w:rsid w:val="009D6D9F"/>
    <w:rsid w:val="009D6F19"/>
    <w:rsid w:val="009D7111"/>
    <w:rsid w:val="009D7230"/>
    <w:rsid w:val="009D7283"/>
    <w:rsid w:val="009D72E2"/>
    <w:rsid w:val="009D74E3"/>
    <w:rsid w:val="009D75CF"/>
    <w:rsid w:val="009D76BC"/>
    <w:rsid w:val="009D76E5"/>
    <w:rsid w:val="009D79DA"/>
    <w:rsid w:val="009D7B76"/>
    <w:rsid w:val="009D7D14"/>
    <w:rsid w:val="009D7DA8"/>
    <w:rsid w:val="009D7FAC"/>
    <w:rsid w:val="009E005A"/>
    <w:rsid w:val="009E0078"/>
    <w:rsid w:val="009E0080"/>
    <w:rsid w:val="009E0393"/>
    <w:rsid w:val="009E08A8"/>
    <w:rsid w:val="009E08DC"/>
    <w:rsid w:val="009E0927"/>
    <w:rsid w:val="009E0944"/>
    <w:rsid w:val="009E0D5B"/>
    <w:rsid w:val="009E0E47"/>
    <w:rsid w:val="009E0E52"/>
    <w:rsid w:val="009E0EAC"/>
    <w:rsid w:val="009E0EBF"/>
    <w:rsid w:val="009E106E"/>
    <w:rsid w:val="009E10F4"/>
    <w:rsid w:val="009E115C"/>
    <w:rsid w:val="009E143A"/>
    <w:rsid w:val="009E1593"/>
    <w:rsid w:val="009E1597"/>
    <w:rsid w:val="009E161F"/>
    <w:rsid w:val="009E186A"/>
    <w:rsid w:val="009E1A12"/>
    <w:rsid w:val="009E1C17"/>
    <w:rsid w:val="009E1D28"/>
    <w:rsid w:val="009E1DE6"/>
    <w:rsid w:val="009E1E0A"/>
    <w:rsid w:val="009E1EF6"/>
    <w:rsid w:val="009E200D"/>
    <w:rsid w:val="009E20C8"/>
    <w:rsid w:val="009E2237"/>
    <w:rsid w:val="009E2340"/>
    <w:rsid w:val="009E2439"/>
    <w:rsid w:val="009E25AE"/>
    <w:rsid w:val="009E25DA"/>
    <w:rsid w:val="009E2645"/>
    <w:rsid w:val="009E267F"/>
    <w:rsid w:val="009E26FC"/>
    <w:rsid w:val="009E2911"/>
    <w:rsid w:val="009E2915"/>
    <w:rsid w:val="009E2AC5"/>
    <w:rsid w:val="009E2B64"/>
    <w:rsid w:val="009E2B89"/>
    <w:rsid w:val="009E2BFC"/>
    <w:rsid w:val="009E2CAA"/>
    <w:rsid w:val="009E2CD5"/>
    <w:rsid w:val="009E30EC"/>
    <w:rsid w:val="009E314F"/>
    <w:rsid w:val="009E3292"/>
    <w:rsid w:val="009E32AB"/>
    <w:rsid w:val="009E362D"/>
    <w:rsid w:val="009E36E5"/>
    <w:rsid w:val="009E3ACF"/>
    <w:rsid w:val="009E3B99"/>
    <w:rsid w:val="009E3BEE"/>
    <w:rsid w:val="009E3D47"/>
    <w:rsid w:val="009E3D6B"/>
    <w:rsid w:val="009E3E28"/>
    <w:rsid w:val="009E3EFF"/>
    <w:rsid w:val="009E412C"/>
    <w:rsid w:val="009E4180"/>
    <w:rsid w:val="009E42FE"/>
    <w:rsid w:val="009E435F"/>
    <w:rsid w:val="009E44BA"/>
    <w:rsid w:val="009E44CB"/>
    <w:rsid w:val="009E44ED"/>
    <w:rsid w:val="009E44FB"/>
    <w:rsid w:val="009E4623"/>
    <w:rsid w:val="009E48E7"/>
    <w:rsid w:val="009E4993"/>
    <w:rsid w:val="009E4B21"/>
    <w:rsid w:val="009E4C24"/>
    <w:rsid w:val="009E4E87"/>
    <w:rsid w:val="009E4FE5"/>
    <w:rsid w:val="009E51FF"/>
    <w:rsid w:val="009E5285"/>
    <w:rsid w:val="009E5481"/>
    <w:rsid w:val="009E554A"/>
    <w:rsid w:val="009E559F"/>
    <w:rsid w:val="009E5790"/>
    <w:rsid w:val="009E57F4"/>
    <w:rsid w:val="009E58A0"/>
    <w:rsid w:val="009E5A3A"/>
    <w:rsid w:val="009E5ADF"/>
    <w:rsid w:val="009E5BB9"/>
    <w:rsid w:val="009E5D42"/>
    <w:rsid w:val="009E5D86"/>
    <w:rsid w:val="009E5FFE"/>
    <w:rsid w:val="009E63C3"/>
    <w:rsid w:val="009E6520"/>
    <w:rsid w:val="009E6792"/>
    <w:rsid w:val="009E690B"/>
    <w:rsid w:val="009E6AFE"/>
    <w:rsid w:val="009E6D0A"/>
    <w:rsid w:val="009E6DC3"/>
    <w:rsid w:val="009E6DC7"/>
    <w:rsid w:val="009E7015"/>
    <w:rsid w:val="009E70C1"/>
    <w:rsid w:val="009E717A"/>
    <w:rsid w:val="009E7681"/>
    <w:rsid w:val="009E76E5"/>
    <w:rsid w:val="009E777F"/>
    <w:rsid w:val="009E77D5"/>
    <w:rsid w:val="009E78D7"/>
    <w:rsid w:val="009E7AE0"/>
    <w:rsid w:val="009E7AEC"/>
    <w:rsid w:val="009E7BB1"/>
    <w:rsid w:val="009E7C0C"/>
    <w:rsid w:val="009E7CB0"/>
    <w:rsid w:val="009E7CE7"/>
    <w:rsid w:val="009E7E12"/>
    <w:rsid w:val="009E7EB7"/>
    <w:rsid w:val="009E7FA9"/>
    <w:rsid w:val="009E7FCC"/>
    <w:rsid w:val="009F0105"/>
    <w:rsid w:val="009F0197"/>
    <w:rsid w:val="009F021E"/>
    <w:rsid w:val="009F0261"/>
    <w:rsid w:val="009F02CD"/>
    <w:rsid w:val="009F02E2"/>
    <w:rsid w:val="009F0479"/>
    <w:rsid w:val="009F0491"/>
    <w:rsid w:val="009F055C"/>
    <w:rsid w:val="009F0566"/>
    <w:rsid w:val="009F0680"/>
    <w:rsid w:val="009F06D5"/>
    <w:rsid w:val="009F0823"/>
    <w:rsid w:val="009F08D3"/>
    <w:rsid w:val="009F0931"/>
    <w:rsid w:val="009F0A3D"/>
    <w:rsid w:val="009F0A83"/>
    <w:rsid w:val="009F0AAF"/>
    <w:rsid w:val="009F0B8B"/>
    <w:rsid w:val="009F0BB1"/>
    <w:rsid w:val="009F0C80"/>
    <w:rsid w:val="009F0D62"/>
    <w:rsid w:val="009F0D88"/>
    <w:rsid w:val="009F1015"/>
    <w:rsid w:val="009F11C7"/>
    <w:rsid w:val="009F1377"/>
    <w:rsid w:val="009F13E8"/>
    <w:rsid w:val="009F1681"/>
    <w:rsid w:val="009F1A29"/>
    <w:rsid w:val="009F1AAE"/>
    <w:rsid w:val="009F1B65"/>
    <w:rsid w:val="009F1B70"/>
    <w:rsid w:val="009F1B95"/>
    <w:rsid w:val="009F1E88"/>
    <w:rsid w:val="009F2273"/>
    <w:rsid w:val="009F23AB"/>
    <w:rsid w:val="009F24CD"/>
    <w:rsid w:val="009F250D"/>
    <w:rsid w:val="009F251A"/>
    <w:rsid w:val="009F259B"/>
    <w:rsid w:val="009F2612"/>
    <w:rsid w:val="009F2744"/>
    <w:rsid w:val="009F281F"/>
    <w:rsid w:val="009F28C0"/>
    <w:rsid w:val="009F28D4"/>
    <w:rsid w:val="009F2907"/>
    <w:rsid w:val="009F2AA6"/>
    <w:rsid w:val="009F2AB6"/>
    <w:rsid w:val="009F2B49"/>
    <w:rsid w:val="009F2E02"/>
    <w:rsid w:val="009F2F3E"/>
    <w:rsid w:val="009F3370"/>
    <w:rsid w:val="009F346B"/>
    <w:rsid w:val="009F3500"/>
    <w:rsid w:val="009F3504"/>
    <w:rsid w:val="009F35AE"/>
    <w:rsid w:val="009F36AB"/>
    <w:rsid w:val="009F3708"/>
    <w:rsid w:val="009F384E"/>
    <w:rsid w:val="009F395C"/>
    <w:rsid w:val="009F39D4"/>
    <w:rsid w:val="009F3B0C"/>
    <w:rsid w:val="009F3E6E"/>
    <w:rsid w:val="009F3EFD"/>
    <w:rsid w:val="009F4241"/>
    <w:rsid w:val="009F4834"/>
    <w:rsid w:val="009F48AB"/>
    <w:rsid w:val="009F4B1D"/>
    <w:rsid w:val="009F4BFC"/>
    <w:rsid w:val="009F4C46"/>
    <w:rsid w:val="009F4DCA"/>
    <w:rsid w:val="009F4E52"/>
    <w:rsid w:val="009F4F9C"/>
    <w:rsid w:val="009F5068"/>
    <w:rsid w:val="009F50E5"/>
    <w:rsid w:val="009F50EB"/>
    <w:rsid w:val="009F5341"/>
    <w:rsid w:val="009F578A"/>
    <w:rsid w:val="009F58E3"/>
    <w:rsid w:val="009F59BC"/>
    <w:rsid w:val="009F5B10"/>
    <w:rsid w:val="009F5B3E"/>
    <w:rsid w:val="009F5C8B"/>
    <w:rsid w:val="009F5C99"/>
    <w:rsid w:val="009F5DC4"/>
    <w:rsid w:val="009F5DD3"/>
    <w:rsid w:val="009F5E22"/>
    <w:rsid w:val="009F5E80"/>
    <w:rsid w:val="009F5FFF"/>
    <w:rsid w:val="009F619D"/>
    <w:rsid w:val="009F667F"/>
    <w:rsid w:val="009F66B2"/>
    <w:rsid w:val="009F6994"/>
    <w:rsid w:val="009F6B50"/>
    <w:rsid w:val="009F6CCF"/>
    <w:rsid w:val="009F6E49"/>
    <w:rsid w:val="009F6E64"/>
    <w:rsid w:val="009F6FA1"/>
    <w:rsid w:val="009F6FB7"/>
    <w:rsid w:val="009F6FBF"/>
    <w:rsid w:val="009F7020"/>
    <w:rsid w:val="009F7025"/>
    <w:rsid w:val="009F729A"/>
    <w:rsid w:val="009F74F2"/>
    <w:rsid w:val="009F7726"/>
    <w:rsid w:val="009F7784"/>
    <w:rsid w:val="009F7877"/>
    <w:rsid w:val="009F7939"/>
    <w:rsid w:val="009F79AE"/>
    <w:rsid w:val="009F7A1D"/>
    <w:rsid w:val="009F7A94"/>
    <w:rsid w:val="009F7D44"/>
    <w:rsid w:val="009F7E3F"/>
    <w:rsid w:val="009F7EB0"/>
    <w:rsid w:val="009F7EDA"/>
    <w:rsid w:val="009F7FDE"/>
    <w:rsid w:val="00A001B3"/>
    <w:rsid w:val="00A0030D"/>
    <w:rsid w:val="00A00362"/>
    <w:rsid w:val="00A0071E"/>
    <w:rsid w:val="00A0087C"/>
    <w:rsid w:val="00A00B26"/>
    <w:rsid w:val="00A00D63"/>
    <w:rsid w:val="00A011CF"/>
    <w:rsid w:val="00A011DA"/>
    <w:rsid w:val="00A01253"/>
    <w:rsid w:val="00A0128E"/>
    <w:rsid w:val="00A01328"/>
    <w:rsid w:val="00A01420"/>
    <w:rsid w:val="00A014A1"/>
    <w:rsid w:val="00A015D1"/>
    <w:rsid w:val="00A01728"/>
    <w:rsid w:val="00A01777"/>
    <w:rsid w:val="00A017CA"/>
    <w:rsid w:val="00A01988"/>
    <w:rsid w:val="00A019D2"/>
    <w:rsid w:val="00A01AF9"/>
    <w:rsid w:val="00A01D19"/>
    <w:rsid w:val="00A01DEB"/>
    <w:rsid w:val="00A020DE"/>
    <w:rsid w:val="00A020F1"/>
    <w:rsid w:val="00A02415"/>
    <w:rsid w:val="00A024D2"/>
    <w:rsid w:val="00A02577"/>
    <w:rsid w:val="00A026CF"/>
    <w:rsid w:val="00A027FC"/>
    <w:rsid w:val="00A0280B"/>
    <w:rsid w:val="00A02817"/>
    <w:rsid w:val="00A028EC"/>
    <w:rsid w:val="00A028FE"/>
    <w:rsid w:val="00A0297C"/>
    <w:rsid w:val="00A029A1"/>
    <w:rsid w:val="00A02AD7"/>
    <w:rsid w:val="00A02C53"/>
    <w:rsid w:val="00A02C78"/>
    <w:rsid w:val="00A02DC1"/>
    <w:rsid w:val="00A02EA6"/>
    <w:rsid w:val="00A02FE6"/>
    <w:rsid w:val="00A0303B"/>
    <w:rsid w:val="00A03052"/>
    <w:rsid w:val="00A030AB"/>
    <w:rsid w:val="00A030C2"/>
    <w:rsid w:val="00A030F5"/>
    <w:rsid w:val="00A03138"/>
    <w:rsid w:val="00A031FB"/>
    <w:rsid w:val="00A0325D"/>
    <w:rsid w:val="00A03263"/>
    <w:rsid w:val="00A0327F"/>
    <w:rsid w:val="00A03371"/>
    <w:rsid w:val="00A034C0"/>
    <w:rsid w:val="00A038D1"/>
    <w:rsid w:val="00A039F9"/>
    <w:rsid w:val="00A03A2C"/>
    <w:rsid w:val="00A03A32"/>
    <w:rsid w:val="00A03A88"/>
    <w:rsid w:val="00A03A8E"/>
    <w:rsid w:val="00A03DE0"/>
    <w:rsid w:val="00A03E09"/>
    <w:rsid w:val="00A03E64"/>
    <w:rsid w:val="00A03ECB"/>
    <w:rsid w:val="00A03F28"/>
    <w:rsid w:val="00A04035"/>
    <w:rsid w:val="00A0403B"/>
    <w:rsid w:val="00A04168"/>
    <w:rsid w:val="00A04384"/>
    <w:rsid w:val="00A044BD"/>
    <w:rsid w:val="00A04512"/>
    <w:rsid w:val="00A04520"/>
    <w:rsid w:val="00A0453B"/>
    <w:rsid w:val="00A0454E"/>
    <w:rsid w:val="00A0460D"/>
    <w:rsid w:val="00A04684"/>
    <w:rsid w:val="00A046A6"/>
    <w:rsid w:val="00A046EB"/>
    <w:rsid w:val="00A0493E"/>
    <w:rsid w:val="00A049FC"/>
    <w:rsid w:val="00A04AE2"/>
    <w:rsid w:val="00A04E37"/>
    <w:rsid w:val="00A04E5E"/>
    <w:rsid w:val="00A04F1F"/>
    <w:rsid w:val="00A04F29"/>
    <w:rsid w:val="00A050BE"/>
    <w:rsid w:val="00A051AB"/>
    <w:rsid w:val="00A05258"/>
    <w:rsid w:val="00A05323"/>
    <w:rsid w:val="00A05587"/>
    <w:rsid w:val="00A055D1"/>
    <w:rsid w:val="00A05686"/>
    <w:rsid w:val="00A05946"/>
    <w:rsid w:val="00A05A61"/>
    <w:rsid w:val="00A05BF9"/>
    <w:rsid w:val="00A05C4F"/>
    <w:rsid w:val="00A05DDE"/>
    <w:rsid w:val="00A05E19"/>
    <w:rsid w:val="00A05E82"/>
    <w:rsid w:val="00A05F32"/>
    <w:rsid w:val="00A060FE"/>
    <w:rsid w:val="00A06316"/>
    <w:rsid w:val="00A0639D"/>
    <w:rsid w:val="00A065CD"/>
    <w:rsid w:val="00A06768"/>
    <w:rsid w:val="00A0682A"/>
    <w:rsid w:val="00A068BF"/>
    <w:rsid w:val="00A06917"/>
    <w:rsid w:val="00A06A96"/>
    <w:rsid w:val="00A06ACA"/>
    <w:rsid w:val="00A06C3F"/>
    <w:rsid w:val="00A06CA6"/>
    <w:rsid w:val="00A06D37"/>
    <w:rsid w:val="00A06D75"/>
    <w:rsid w:val="00A06D94"/>
    <w:rsid w:val="00A06EFB"/>
    <w:rsid w:val="00A06F62"/>
    <w:rsid w:val="00A07090"/>
    <w:rsid w:val="00A0709E"/>
    <w:rsid w:val="00A07216"/>
    <w:rsid w:val="00A0722A"/>
    <w:rsid w:val="00A072DA"/>
    <w:rsid w:val="00A07394"/>
    <w:rsid w:val="00A073AA"/>
    <w:rsid w:val="00A07425"/>
    <w:rsid w:val="00A0754E"/>
    <w:rsid w:val="00A075E7"/>
    <w:rsid w:val="00A0764A"/>
    <w:rsid w:val="00A07665"/>
    <w:rsid w:val="00A076E7"/>
    <w:rsid w:val="00A07736"/>
    <w:rsid w:val="00A0779C"/>
    <w:rsid w:val="00A07AB9"/>
    <w:rsid w:val="00A07B06"/>
    <w:rsid w:val="00A07B4A"/>
    <w:rsid w:val="00A07B97"/>
    <w:rsid w:val="00A07D08"/>
    <w:rsid w:val="00A07DCB"/>
    <w:rsid w:val="00A07F15"/>
    <w:rsid w:val="00A07FA1"/>
    <w:rsid w:val="00A10034"/>
    <w:rsid w:val="00A10058"/>
    <w:rsid w:val="00A101B0"/>
    <w:rsid w:val="00A101CB"/>
    <w:rsid w:val="00A10277"/>
    <w:rsid w:val="00A10393"/>
    <w:rsid w:val="00A1067D"/>
    <w:rsid w:val="00A10734"/>
    <w:rsid w:val="00A1075A"/>
    <w:rsid w:val="00A1087A"/>
    <w:rsid w:val="00A109E6"/>
    <w:rsid w:val="00A10A58"/>
    <w:rsid w:val="00A10A71"/>
    <w:rsid w:val="00A10B8E"/>
    <w:rsid w:val="00A10D35"/>
    <w:rsid w:val="00A10E06"/>
    <w:rsid w:val="00A10E08"/>
    <w:rsid w:val="00A11288"/>
    <w:rsid w:val="00A11353"/>
    <w:rsid w:val="00A113C5"/>
    <w:rsid w:val="00A1177F"/>
    <w:rsid w:val="00A11B68"/>
    <w:rsid w:val="00A11BE4"/>
    <w:rsid w:val="00A11DC0"/>
    <w:rsid w:val="00A11FBB"/>
    <w:rsid w:val="00A1200C"/>
    <w:rsid w:val="00A12027"/>
    <w:rsid w:val="00A1207A"/>
    <w:rsid w:val="00A123A4"/>
    <w:rsid w:val="00A123D6"/>
    <w:rsid w:val="00A12479"/>
    <w:rsid w:val="00A12805"/>
    <w:rsid w:val="00A128D0"/>
    <w:rsid w:val="00A12909"/>
    <w:rsid w:val="00A12C4C"/>
    <w:rsid w:val="00A13086"/>
    <w:rsid w:val="00A1319A"/>
    <w:rsid w:val="00A131B4"/>
    <w:rsid w:val="00A13409"/>
    <w:rsid w:val="00A134DB"/>
    <w:rsid w:val="00A135CA"/>
    <w:rsid w:val="00A13690"/>
    <w:rsid w:val="00A13923"/>
    <w:rsid w:val="00A1392C"/>
    <w:rsid w:val="00A13B37"/>
    <w:rsid w:val="00A13C3F"/>
    <w:rsid w:val="00A13D6F"/>
    <w:rsid w:val="00A13EC3"/>
    <w:rsid w:val="00A13F4B"/>
    <w:rsid w:val="00A1412D"/>
    <w:rsid w:val="00A14190"/>
    <w:rsid w:val="00A1420B"/>
    <w:rsid w:val="00A142CD"/>
    <w:rsid w:val="00A143D1"/>
    <w:rsid w:val="00A14712"/>
    <w:rsid w:val="00A147E1"/>
    <w:rsid w:val="00A14AB4"/>
    <w:rsid w:val="00A14C05"/>
    <w:rsid w:val="00A14FAD"/>
    <w:rsid w:val="00A1501C"/>
    <w:rsid w:val="00A152D3"/>
    <w:rsid w:val="00A1544D"/>
    <w:rsid w:val="00A15555"/>
    <w:rsid w:val="00A15667"/>
    <w:rsid w:val="00A1579B"/>
    <w:rsid w:val="00A157CC"/>
    <w:rsid w:val="00A1580E"/>
    <w:rsid w:val="00A15940"/>
    <w:rsid w:val="00A15A03"/>
    <w:rsid w:val="00A15ADB"/>
    <w:rsid w:val="00A15C1B"/>
    <w:rsid w:val="00A15EE8"/>
    <w:rsid w:val="00A15F89"/>
    <w:rsid w:val="00A15FF4"/>
    <w:rsid w:val="00A1612D"/>
    <w:rsid w:val="00A16179"/>
    <w:rsid w:val="00A16607"/>
    <w:rsid w:val="00A16702"/>
    <w:rsid w:val="00A16731"/>
    <w:rsid w:val="00A167C2"/>
    <w:rsid w:val="00A167CF"/>
    <w:rsid w:val="00A169EF"/>
    <w:rsid w:val="00A16A11"/>
    <w:rsid w:val="00A16A94"/>
    <w:rsid w:val="00A16ACB"/>
    <w:rsid w:val="00A16AF0"/>
    <w:rsid w:val="00A16D79"/>
    <w:rsid w:val="00A16E9E"/>
    <w:rsid w:val="00A17090"/>
    <w:rsid w:val="00A172B4"/>
    <w:rsid w:val="00A17309"/>
    <w:rsid w:val="00A174BB"/>
    <w:rsid w:val="00A1757E"/>
    <w:rsid w:val="00A175CC"/>
    <w:rsid w:val="00A175D4"/>
    <w:rsid w:val="00A176BA"/>
    <w:rsid w:val="00A17762"/>
    <w:rsid w:val="00A1779E"/>
    <w:rsid w:val="00A17817"/>
    <w:rsid w:val="00A178CC"/>
    <w:rsid w:val="00A179B6"/>
    <w:rsid w:val="00A179D3"/>
    <w:rsid w:val="00A17B00"/>
    <w:rsid w:val="00A17B6A"/>
    <w:rsid w:val="00A17C2D"/>
    <w:rsid w:val="00A17C2E"/>
    <w:rsid w:val="00A17D3D"/>
    <w:rsid w:val="00A1D248"/>
    <w:rsid w:val="00A20088"/>
    <w:rsid w:val="00A200ED"/>
    <w:rsid w:val="00A20116"/>
    <w:rsid w:val="00A2012C"/>
    <w:rsid w:val="00A2014B"/>
    <w:rsid w:val="00A203DF"/>
    <w:rsid w:val="00A20452"/>
    <w:rsid w:val="00A2050B"/>
    <w:rsid w:val="00A205C6"/>
    <w:rsid w:val="00A208A7"/>
    <w:rsid w:val="00A209F7"/>
    <w:rsid w:val="00A20B76"/>
    <w:rsid w:val="00A20B9E"/>
    <w:rsid w:val="00A20CD9"/>
    <w:rsid w:val="00A20F7B"/>
    <w:rsid w:val="00A20FA2"/>
    <w:rsid w:val="00A21057"/>
    <w:rsid w:val="00A211A0"/>
    <w:rsid w:val="00A21356"/>
    <w:rsid w:val="00A214E1"/>
    <w:rsid w:val="00A21550"/>
    <w:rsid w:val="00A21675"/>
    <w:rsid w:val="00A21690"/>
    <w:rsid w:val="00A21717"/>
    <w:rsid w:val="00A219C8"/>
    <w:rsid w:val="00A21A7C"/>
    <w:rsid w:val="00A21AC1"/>
    <w:rsid w:val="00A21FEE"/>
    <w:rsid w:val="00A22214"/>
    <w:rsid w:val="00A2246C"/>
    <w:rsid w:val="00A224B7"/>
    <w:rsid w:val="00A225B9"/>
    <w:rsid w:val="00A2260B"/>
    <w:rsid w:val="00A2260D"/>
    <w:rsid w:val="00A2283A"/>
    <w:rsid w:val="00A22879"/>
    <w:rsid w:val="00A2287F"/>
    <w:rsid w:val="00A228A4"/>
    <w:rsid w:val="00A22933"/>
    <w:rsid w:val="00A22972"/>
    <w:rsid w:val="00A229F2"/>
    <w:rsid w:val="00A22B9C"/>
    <w:rsid w:val="00A22BDE"/>
    <w:rsid w:val="00A22D7A"/>
    <w:rsid w:val="00A22E89"/>
    <w:rsid w:val="00A23106"/>
    <w:rsid w:val="00A23121"/>
    <w:rsid w:val="00A23295"/>
    <w:rsid w:val="00A2339F"/>
    <w:rsid w:val="00A2357D"/>
    <w:rsid w:val="00A235F0"/>
    <w:rsid w:val="00A2375C"/>
    <w:rsid w:val="00A238F6"/>
    <w:rsid w:val="00A23BA2"/>
    <w:rsid w:val="00A23BCE"/>
    <w:rsid w:val="00A23D50"/>
    <w:rsid w:val="00A23DA4"/>
    <w:rsid w:val="00A23F26"/>
    <w:rsid w:val="00A2414E"/>
    <w:rsid w:val="00A2415E"/>
    <w:rsid w:val="00A2419E"/>
    <w:rsid w:val="00A24210"/>
    <w:rsid w:val="00A2426E"/>
    <w:rsid w:val="00A2427A"/>
    <w:rsid w:val="00A24283"/>
    <w:rsid w:val="00A24486"/>
    <w:rsid w:val="00A246F1"/>
    <w:rsid w:val="00A24A55"/>
    <w:rsid w:val="00A24B21"/>
    <w:rsid w:val="00A24B31"/>
    <w:rsid w:val="00A24B5A"/>
    <w:rsid w:val="00A24D7C"/>
    <w:rsid w:val="00A24E05"/>
    <w:rsid w:val="00A24E0D"/>
    <w:rsid w:val="00A25164"/>
    <w:rsid w:val="00A25318"/>
    <w:rsid w:val="00A25645"/>
    <w:rsid w:val="00A25A45"/>
    <w:rsid w:val="00A25B85"/>
    <w:rsid w:val="00A25C10"/>
    <w:rsid w:val="00A25EF9"/>
    <w:rsid w:val="00A26162"/>
    <w:rsid w:val="00A26204"/>
    <w:rsid w:val="00A26230"/>
    <w:rsid w:val="00A26241"/>
    <w:rsid w:val="00A2626B"/>
    <w:rsid w:val="00A26419"/>
    <w:rsid w:val="00A26420"/>
    <w:rsid w:val="00A26596"/>
    <w:rsid w:val="00A267A1"/>
    <w:rsid w:val="00A268A1"/>
    <w:rsid w:val="00A26A32"/>
    <w:rsid w:val="00A26BA7"/>
    <w:rsid w:val="00A26BB1"/>
    <w:rsid w:val="00A26C8B"/>
    <w:rsid w:val="00A26C9F"/>
    <w:rsid w:val="00A26CDE"/>
    <w:rsid w:val="00A26E71"/>
    <w:rsid w:val="00A26F15"/>
    <w:rsid w:val="00A27188"/>
    <w:rsid w:val="00A272C4"/>
    <w:rsid w:val="00A273BE"/>
    <w:rsid w:val="00A27406"/>
    <w:rsid w:val="00A27526"/>
    <w:rsid w:val="00A27580"/>
    <w:rsid w:val="00A276A1"/>
    <w:rsid w:val="00A2777B"/>
    <w:rsid w:val="00A27CC9"/>
    <w:rsid w:val="00A27E69"/>
    <w:rsid w:val="00A27FAB"/>
    <w:rsid w:val="00A30012"/>
    <w:rsid w:val="00A300C2"/>
    <w:rsid w:val="00A300DF"/>
    <w:rsid w:val="00A302A9"/>
    <w:rsid w:val="00A303C0"/>
    <w:rsid w:val="00A303EA"/>
    <w:rsid w:val="00A30416"/>
    <w:rsid w:val="00A304C4"/>
    <w:rsid w:val="00A305E2"/>
    <w:rsid w:val="00A307F5"/>
    <w:rsid w:val="00A30A25"/>
    <w:rsid w:val="00A30B8E"/>
    <w:rsid w:val="00A30CC2"/>
    <w:rsid w:val="00A30E23"/>
    <w:rsid w:val="00A30F48"/>
    <w:rsid w:val="00A30FBE"/>
    <w:rsid w:val="00A31047"/>
    <w:rsid w:val="00A31211"/>
    <w:rsid w:val="00A31257"/>
    <w:rsid w:val="00A31271"/>
    <w:rsid w:val="00A313BC"/>
    <w:rsid w:val="00A3156C"/>
    <w:rsid w:val="00A31892"/>
    <w:rsid w:val="00A318F1"/>
    <w:rsid w:val="00A3196A"/>
    <w:rsid w:val="00A31986"/>
    <w:rsid w:val="00A31A6B"/>
    <w:rsid w:val="00A31D83"/>
    <w:rsid w:val="00A31F83"/>
    <w:rsid w:val="00A3217C"/>
    <w:rsid w:val="00A323BF"/>
    <w:rsid w:val="00A323E2"/>
    <w:rsid w:val="00A3258C"/>
    <w:rsid w:val="00A325DC"/>
    <w:rsid w:val="00A329CE"/>
    <w:rsid w:val="00A32A79"/>
    <w:rsid w:val="00A32AA1"/>
    <w:rsid w:val="00A32AC1"/>
    <w:rsid w:val="00A32BAB"/>
    <w:rsid w:val="00A32BD2"/>
    <w:rsid w:val="00A32C88"/>
    <w:rsid w:val="00A33160"/>
    <w:rsid w:val="00A33211"/>
    <w:rsid w:val="00A332AD"/>
    <w:rsid w:val="00A333E1"/>
    <w:rsid w:val="00A33419"/>
    <w:rsid w:val="00A33425"/>
    <w:rsid w:val="00A334A8"/>
    <w:rsid w:val="00A33686"/>
    <w:rsid w:val="00A338FD"/>
    <w:rsid w:val="00A33973"/>
    <w:rsid w:val="00A33A55"/>
    <w:rsid w:val="00A33A8A"/>
    <w:rsid w:val="00A33A9F"/>
    <w:rsid w:val="00A33B4D"/>
    <w:rsid w:val="00A33B85"/>
    <w:rsid w:val="00A33E46"/>
    <w:rsid w:val="00A33F35"/>
    <w:rsid w:val="00A33F6C"/>
    <w:rsid w:val="00A3401E"/>
    <w:rsid w:val="00A3404A"/>
    <w:rsid w:val="00A343D5"/>
    <w:rsid w:val="00A34407"/>
    <w:rsid w:val="00A346A3"/>
    <w:rsid w:val="00A346B7"/>
    <w:rsid w:val="00A346E9"/>
    <w:rsid w:val="00A34856"/>
    <w:rsid w:val="00A34869"/>
    <w:rsid w:val="00A34D6B"/>
    <w:rsid w:val="00A34FF7"/>
    <w:rsid w:val="00A350EB"/>
    <w:rsid w:val="00A350F1"/>
    <w:rsid w:val="00A35108"/>
    <w:rsid w:val="00A35213"/>
    <w:rsid w:val="00A35307"/>
    <w:rsid w:val="00A35366"/>
    <w:rsid w:val="00A3556E"/>
    <w:rsid w:val="00A357BD"/>
    <w:rsid w:val="00A3596C"/>
    <w:rsid w:val="00A35B92"/>
    <w:rsid w:val="00A35BA3"/>
    <w:rsid w:val="00A35C12"/>
    <w:rsid w:val="00A35C2C"/>
    <w:rsid w:val="00A35DF4"/>
    <w:rsid w:val="00A35FBA"/>
    <w:rsid w:val="00A36159"/>
    <w:rsid w:val="00A362CF"/>
    <w:rsid w:val="00A36394"/>
    <w:rsid w:val="00A36527"/>
    <w:rsid w:val="00A365F8"/>
    <w:rsid w:val="00A36608"/>
    <w:rsid w:val="00A368D7"/>
    <w:rsid w:val="00A36A75"/>
    <w:rsid w:val="00A36B8D"/>
    <w:rsid w:val="00A36C69"/>
    <w:rsid w:val="00A36CE8"/>
    <w:rsid w:val="00A36D55"/>
    <w:rsid w:val="00A36DDB"/>
    <w:rsid w:val="00A36E5E"/>
    <w:rsid w:val="00A370B4"/>
    <w:rsid w:val="00A375F0"/>
    <w:rsid w:val="00A3772A"/>
    <w:rsid w:val="00A37853"/>
    <w:rsid w:val="00A378E9"/>
    <w:rsid w:val="00A37ADA"/>
    <w:rsid w:val="00A37F1E"/>
    <w:rsid w:val="00A37F98"/>
    <w:rsid w:val="00A37FD7"/>
    <w:rsid w:val="00A40067"/>
    <w:rsid w:val="00A40220"/>
    <w:rsid w:val="00A4022B"/>
    <w:rsid w:val="00A4034F"/>
    <w:rsid w:val="00A40415"/>
    <w:rsid w:val="00A405C8"/>
    <w:rsid w:val="00A4063C"/>
    <w:rsid w:val="00A4064C"/>
    <w:rsid w:val="00A4068F"/>
    <w:rsid w:val="00A40844"/>
    <w:rsid w:val="00A40AE3"/>
    <w:rsid w:val="00A40E08"/>
    <w:rsid w:val="00A41088"/>
    <w:rsid w:val="00A410FE"/>
    <w:rsid w:val="00A414EF"/>
    <w:rsid w:val="00A4151F"/>
    <w:rsid w:val="00A415BB"/>
    <w:rsid w:val="00A415E6"/>
    <w:rsid w:val="00A419AF"/>
    <w:rsid w:val="00A419E2"/>
    <w:rsid w:val="00A41D68"/>
    <w:rsid w:val="00A41EAE"/>
    <w:rsid w:val="00A4213A"/>
    <w:rsid w:val="00A42141"/>
    <w:rsid w:val="00A423D5"/>
    <w:rsid w:val="00A42702"/>
    <w:rsid w:val="00A42793"/>
    <w:rsid w:val="00A43182"/>
    <w:rsid w:val="00A431B9"/>
    <w:rsid w:val="00A43303"/>
    <w:rsid w:val="00A438B0"/>
    <w:rsid w:val="00A438BF"/>
    <w:rsid w:val="00A43A04"/>
    <w:rsid w:val="00A43B5F"/>
    <w:rsid w:val="00A43CB1"/>
    <w:rsid w:val="00A43D2F"/>
    <w:rsid w:val="00A43D6E"/>
    <w:rsid w:val="00A43E3D"/>
    <w:rsid w:val="00A44134"/>
    <w:rsid w:val="00A4415E"/>
    <w:rsid w:val="00A4437E"/>
    <w:rsid w:val="00A443CF"/>
    <w:rsid w:val="00A4440B"/>
    <w:rsid w:val="00A44556"/>
    <w:rsid w:val="00A4488B"/>
    <w:rsid w:val="00A448C0"/>
    <w:rsid w:val="00A44916"/>
    <w:rsid w:val="00A44A5E"/>
    <w:rsid w:val="00A44E79"/>
    <w:rsid w:val="00A44F91"/>
    <w:rsid w:val="00A44FBC"/>
    <w:rsid w:val="00A45043"/>
    <w:rsid w:val="00A45066"/>
    <w:rsid w:val="00A450C2"/>
    <w:rsid w:val="00A45286"/>
    <w:rsid w:val="00A452D2"/>
    <w:rsid w:val="00A453D3"/>
    <w:rsid w:val="00A45457"/>
    <w:rsid w:val="00A454F6"/>
    <w:rsid w:val="00A4557D"/>
    <w:rsid w:val="00A4560E"/>
    <w:rsid w:val="00A456F2"/>
    <w:rsid w:val="00A4596A"/>
    <w:rsid w:val="00A45973"/>
    <w:rsid w:val="00A45997"/>
    <w:rsid w:val="00A459FC"/>
    <w:rsid w:val="00A45A8F"/>
    <w:rsid w:val="00A45E18"/>
    <w:rsid w:val="00A45E62"/>
    <w:rsid w:val="00A460BD"/>
    <w:rsid w:val="00A46230"/>
    <w:rsid w:val="00A462AA"/>
    <w:rsid w:val="00A4646B"/>
    <w:rsid w:val="00A46644"/>
    <w:rsid w:val="00A467CB"/>
    <w:rsid w:val="00A46858"/>
    <w:rsid w:val="00A46A76"/>
    <w:rsid w:val="00A46AF7"/>
    <w:rsid w:val="00A46CFF"/>
    <w:rsid w:val="00A46E2C"/>
    <w:rsid w:val="00A470CD"/>
    <w:rsid w:val="00A4722B"/>
    <w:rsid w:val="00A47401"/>
    <w:rsid w:val="00A47531"/>
    <w:rsid w:val="00A47570"/>
    <w:rsid w:val="00A47589"/>
    <w:rsid w:val="00A478B5"/>
    <w:rsid w:val="00A47B2E"/>
    <w:rsid w:val="00A47CE1"/>
    <w:rsid w:val="00A47E16"/>
    <w:rsid w:val="00A47ECA"/>
    <w:rsid w:val="00A47F10"/>
    <w:rsid w:val="00A50054"/>
    <w:rsid w:val="00A500C2"/>
    <w:rsid w:val="00A5031E"/>
    <w:rsid w:val="00A50423"/>
    <w:rsid w:val="00A5043F"/>
    <w:rsid w:val="00A5045A"/>
    <w:rsid w:val="00A5089C"/>
    <w:rsid w:val="00A50981"/>
    <w:rsid w:val="00A50A0E"/>
    <w:rsid w:val="00A50ABA"/>
    <w:rsid w:val="00A50D34"/>
    <w:rsid w:val="00A50D5A"/>
    <w:rsid w:val="00A50DEA"/>
    <w:rsid w:val="00A51269"/>
    <w:rsid w:val="00A5126B"/>
    <w:rsid w:val="00A512BF"/>
    <w:rsid w:val="00A513FB"/>
    <w:rsid w:val="00A514EA"/>
    <w:rsid w:val="00A514F9"/>
    <w:rsid w:val="00A517DA"/>
    <w:rsid w:val="00A5191F"/>
    <w:rsid w:val="00A51F12"/>
    <w:rsid w:val="00A52233"/>
    <w:rsid w:val="00A522EB"/>
    <w:rsid w:val="00A526D8"/>
    <w:rsid w:val="00A5299D"/>
    <w:rsid w:val="00A52A0B"/>
    <w:rsid w:val="00A52A28"/>
    <w:rsid w:val="00A52A35"/>
    <w:rsid w:val="00A52AA3"/>
    <w:rsid w:val="00A52B17"/>
    <w:rsid w:val="00A52C20"/>
    <w:rsid w:val="00A52DB2"/>
    <w:rsid w:val="00A5302C"/>
    <w:rsid w:val="00A530EE"/>
    <w:rsid w:val="00A5326B"/>
    <w:rsid w:val="00A53378"/>
    <w:rsid w:val="00A53380"/>
    <w:rsid w:val="00A534F2"/>
    <w:rsid w:val="00A5371D"/>
    <w:rsid w:val="00A5376A"/>
    <w:rsid w:val="00A5386D"/>
    <w:rsid w:val="00A53948"/>
    <w:rsid w:val="00A53963"/>
    <w:rsid w:val="00A53B0D"/>
    <w:rsid w:val="00A53B35"/>
    <w:rsid w:val="00A53C65"/>
    <w:rsid w:val="00A53CA8"/>
    <w:rsid w:val="00A53D3F"/>
    <w:rsid w:val="00A540CE"/>
    <w:rsid w:val="00A54397"/>
    <w:rsid w:val="00A5447E"/>
    <w:rsid w:val="00A544DA"/>
    <w:rsid w:val="00A548F6"/>
    <w:rsid w:val="00A54923"/>
    <w:rsid w:val="00A54C1D"/>
    <w:rsid w:val="00A54E7F"/>
    <w:rsid w:val="00A55117"/>
    <w:rsid w:val="00A55347"/>
    <w:rsid w:val="00A5543F"/>
    <w:rsid w:val="00A5553D"/>
    <w:rsid w:val="00A555B2"/>
    <w:rsid w:val="00A5566A"/>
    <w:rsid w:val="00A55901"/>
    <w:rsid w:val="00A55911"/>
    <w:rsid w:val="00A55984"/>
    <w:rsid w:val="00A559BB"/>
    <w:rsid w:val="00A55A07"/>
    <w:rsid w:val="00A55B76"/>
    <w:rsid w:val="00A55BA5"/>
    <w:rsid w:val="00A55C82"/>
    <w:rsid w:val="00A55D69"/>
    <w:rsid w:val="00A55F2B"/>
    <w:rsid w:val="00A56063"/>
    <w:rsid w:val="00A561C2"/>
    <w:rsid w:val="00A563B9"/>
    <w:rsid w:val="00A564C2"/>
    <w:rsid w:val="00A56596"/>
    <w:rsid w:val="00A5662F"/>
    <w:rsid w:val="00A567BA"/>
    <w:rsid w:val="00A56B08"/>
    <w:rsid w:val="00A56B5F"/>
    <w:rsid w:val="00A56B7E"/>
    <w:rsid w:val="00A56EA0"/>
    <w:rsid w:val="00A56EE4"/>
    <w:rsid w:val="00A57226"/>
    <w:rsid w:val="00A572FF"/>
    <w:rsid w:val="00A5731A"/>
    <w:rsid w:val="00A5736A"/>
    <w:rsid w:val="00A57398"/>
    <w:rsid w:val="00A573D8"/>
    <w:rsid w:val="00A5740B"/>
    <w:rsid w:val="00A57613"/>
    <w:rsid w:val="00A5761C"/>
    <w:rsid w:val="00A576A2"/>
    <w:rsid w:val="00A577FE"/>
    <w:rsid w:val="00A57989"/>
    <w:rsid w:val="00A579DF"/>
    <w:rsid w:val="00A57A33"/>
    <w:rsid w:val="00A57ABC"/>
    <w:rsid w:val="00A57AC8"/>
    <w:rsid w:val="00A57B74"/>
    <w:rsid w:val="00A57D03"/>
    <w:rsid w:val="00A57DCC"/>
    <w:rsid w:val="00A57E21"/>
    <w:rsid w:val="00A57E7F"/>
    <w:rsid w:val="00A57FCA"/>
    <w:rsid w:val="00A60046"/>
    <w:rsid w:val="00A600F2"/>
    <w:rsid w:val="00A6011D"/>
    <w:rsid w:val="00A60148"/>
    <w:rsid w:val="00A6026F"/>
    <w:rsid w:val="00A6041E"/>
    <w:rsid w:val="00A604BE"/>
    <w:rsid w:val="00A608C5"/>
    <w:rsid w:val="00A60A93"/>
    <w:rsid w:val="00A60BF0"/>
    <w:rsid w:val="00A60CA7"/>
    <w:rsid w:val="00A60DEB"/>
    <w:rsid w:val="00A611AC"/>
    <w:rsid w:val="00A611B1"/>
    <w:rsid w:val="00A614DF"/>
    <w:rsid w:val="00A61538"/>
    <w:rsid w:val="00A6157E"/>
    <w:rsid w:val="00A61593"/>
    <w:rsid w:val="00A615F8"/>
    <w:rsid w:val="00A616DF"/>
    <w:rsid w:val="00A619B6"/>
    <w:rsid w:val="00A61EE9"/>
    <w:rsid w:val="00A61F5B"/>
    <w:rsid w:val="00A61F94"/>
    <w:rsid w:val="00A62024"/>
    <w:rsid w:val="00A620E6"/>
    <w:rsid w:val="00A622D4"/>
    <w:rsid w:val="00A62350"/>
    <w:rsid w:val="00A62434"/>
    <w:rsid w:val="00A625A4"/>
    <w:rsid w:val="00A626AA"/>
    <w:rsid w:val="00A626E8"/>
    <w:rsid w:val="00A6273C"/>
    <w:rsid w:val="00A627A9"/>
    <w:rsid w:val="00A629C0"/>
    <w:rsid w:val="00A62ABA"/>
    <w:rsid w:val="00A62BE2"/>
    <w:rsid w:val="00A62CA1"/>
    <w:rsid w:val="00A62D7B"/>
    <w:rsid w:val="00A62DCA"/>
    <w:rsid w:val="00A62EC3"/>
    <w:rsid w:val="00A62F75"/>
    <w:rsid w:val="00A62FB1"/>
    <w:rsid w:val="00A62FCF"/>
    <w:rsid w:val="00A631F7"/>
    <w:rsid w:val="00A63260"/>
    <w:rsid w:val="00A634BE"/>
    <w:rsid w:val="00A6353D"/>
    <w:rsid w:val="00A635E7"/>
    <w:rsid w:val="00A63721"/>
    <w:rsid w:val="00A637E3"/>
    <w:rsid w:val="00A638B9"/>
    <w:rsid w:val="00A63AB3"/>
    <w:rsid w:val="00A63AEA"/>
    <w:rsid w:val="00A63BDF"/>
    <w:rsid w:val="00A63C0C"/>
    <w:rsid w:val="00A63C4C"/>
    <w:rsid w:val="00A63D8C"/>
    <w:rsid w:val="00A63DB6"/>
    <w:rsid w:val="00A63E46"/>
    <w:rsid w:val="00A63EF1"/>
    <w:rsid w:val="00A6424E"/>
    <w:rsid w:val="00A64435"/>
    <w:rsid w:val="00A644F5"/>
    <w:rsid w:val="00A6470C"/>
    <w:rsid w:val="00A64751"/>
    <w:rsid w:val="00A647F3"/>
    <w:rsid w:val="00A6482D"/>
    <w:rsid w:val="00A648AD"/>
    <w:rsid w:val="00A64960"/>
    <w:rsid w:val="00A64B7B"/>
    <w:rsid w:val="00A64C55"/>
    <w:rsid w:val="00A64C5A"/>
    <w:rsid w:val="00A64CA9"/>
    <w:rsid w:val="00A64DEB"/>
    <w:rsid w:val="00A651B0"/>
    <w:rsid w:val="00A651BB"/>
    <w:rsid w:val="00A651E5"/>
    <w:rsid w:val="00A65336"/>
    <w:rsid w:val="00A653B0"/>
    <w:rsid w:val="00A65510"/>
    <w:rsid w:val="00A65713"/>
    <w:rsid w:val="00A657AA"/>
    <w:rsid w:val="00A65B15"/>
    <w:rsid w:val="00A65C0B"/>
    <w:rsid w:val="00A65CFD"/>
    <w:rsid w:val="00A65F28"/>
    <w:rsid w:val="00A65F50"/>
    <w:rsid w:val="00A66157"/>
    <w:rsid w:val="00A663A1"/>
    <w:rsid w:val="00A663CC"/>
    <w:rsid w:val="00A664E1"/>
    <w:rsid w:val="00A6657A"/>
    <w:rsid w:val="00A666C1"/>
    <w:rsid w:val="00A667A2"/>
    <w:rsid w:val="00A6685A"/>
    <w:rsid w:val="00A668D2"/>
    <w:rsid w:val="00A668D8"/>
    <w:rsid w:val="00A6693D"/>
    <w:rsid w:val="00A66941"/>
    <w:rsid w:val="00A66A9C"/>
    <w:rsid w:val="00A66BE9"/>
    <w:rsid w:val="00A66CCA"/>
    <w:rsid w:val="00A66D17"/>
    <w:rsid w:val="00A66DB3"/>
    <w:rsid w:val="00A66EC8"/>
    <w:rsid w:val="00A66F1E"/>
    <w:rsid w:val="00A66FC6"/>
    <w:rsid w:val="00A66FD2"/>
    <w:rsid w:val="00A66FFD"/>
    <w:rsid w:val="00A67025"/>
    <w:rsid w:val="00A673A6"/>
    <w:rsid w:val="00A67728"/>
    <w:rsid w:val="00A678AC"/>
    <w:rsid w:val="00A678CC"/>
    <w:rsid w:val="00A6790C"/>
    <w:rsid w:val="00A67941"/>
    <w:rsid w:val="00A6794C"/>
    <w:rsid w:val="00A67ADD"/>
    <w:rsid w:val="00A67F3D"/>
    <w:rsid w:val="00A67F5B"/>
    <w:rsid w:val="00A67F9B"/>
    <w:rsid w:val="00A7010E"/>
    <w:rsid w:val="00A70219"/>
    <w:rsid w:val="00A70317"/>
    <w:rsid w:val="00A703B6"/>
    <w:rsid w:val="00A703C5"/>
    <w:rsid w:val="00A705AE"/>
    <w:rsid w:val="00A70609"/>
    <w:rsid w:val="00A7060E"/>
    <w:rsid w:val="00A7062F"/>
    <w:rsid w:val="00A706B0"/>
    <w:rsid w:val="00A706EE"/>
    <w:rsid w:val="00A70CEE"/>
    <w:rsid w:val="00A70E77"/>
    <w:rsid w:val="00A70FC9"/>
    <w:rsid w:val="00A71076"/>
    <w:rsid w:val="00A7109C"/>
    <w:rsid w:val="00A71114"/>
    <w:rsid w:val="00A711D1"/>
    <w:rsid w:val="00A7128D"/>
    <w:rsid w:val="00A7129B"/>
    <w:rsid w:val="00A7134A"/>
    <w:rsid w:val="00A7136C"/>
    <w:rsid w:val="00A717C6"/>
    <w:rsid w:val="00A718B4"/>
    <w:rsid w:val="00A718D6"/>
    <w:rsid w:val="00A71906"/>
    <w:rsid w:val="00A719EC"/>
    <w:rsid w:val="00A719EE"/>
    <w:rsid w:val="00A71A00"/>
    <w:rsid w:val="00A71BD4"/>
    <w:rsid w:val="00A71D1D"/>
    <w:rsid w:val="00A71D42"/>
    <w:rsid w:val="00A71EC5"/>
    <w:rsid w:val="00A71F08"/>
    <w:rsid w:val="00A72021"/>
    <w:rsid w:val="00A72247"/>
    <w:rsid w:val="00A72528"/>
    <w:rsid w:val="00A72592"/>
    <w:rsid w:val="00A72768"/>
    <w:rsid w:val="00A72841"/>
    <w:rsid w:val="00A729D4"/>
    <w:rsid w:val="00A72DA3"/>
    <w:rsid w:val="00A72F38"/>
    <w:rsid w:val="00A73112"/>
    <w:rsid w:val="00A731FD"/>
    <w:rsid w:val="00A73265"/>
    <w:rsid w:val="00A734B5"/>
    <w:rsid w:val="00A7363A"/>
    <w:rsid w:val="00A73712"/>
    <w:rsid w:val="00A7375D"/>
    <w:rsid w:val="00A739FB"/>
    <w:rsid w:val="00A73A0B"/>
    <w:rsid w:val="00A73B26"/>
    <w:rsid w:val="00A74151"/>
    <w:rsid w:val="00A74191"/>
    <w:rsid w:val="00A741B2"/>
    <w:rsid w:val="00A74203"/>
    <w:rsid w:val="00A744F5"/>
    <w:rsid w:val="00A74582"/>
    <w:rsid w:val="00A7475C"/>
    <w:rsid w:val="00A747BD"/>
    <w:rsid w:val="00A74827"/>
    <w:rsid w:val="00A748DA"/>
    <w:rsid w:val="00A749CA"/>
    <w:rsid w:val="00A74DBF"/>
    <w:rsid w:val="00A74F1D"/>
    <w:rsid w:val="00A750AE"/>
    <w:rsid w:val="00A750B2"/>
    <w:rsid w:val="00A75104"/>
    <w:rsid w:val="00A751D1"/>
    <w:rsid w:val="00A751EB"/>
    <w:rsid w:val="00A75208"/>
    <w:rsid w:val="00A75220"/>
    <w:rsid w:val="00A75270"/>
    <w:rsid w:val="00A75306"/>
    <w:rsid w:val="00A7539F"/>
    <w:rsid w:val="00A75412"/>
    <w:rsid w:val="00A7541C"/>
    <w:rsid w:val="00A75434"/>
    <w:rsid w:val="00A754FE"/>
    <w:rsid w:val="00A7560F"/>
    <w:rsid w:val="00A75747"/>
    <w:rsid w:val="00A7577E"/>
    <w:rsid w:val="00A75990"/>
    <w:rsid w:val="00A75ADC"/>
    <w:rsid w:val="00A75C6D"/>
    <w:rsid w:val="00A75ED4"/>
    <w:rsid w:val="00A760D1"/>
    <w:rsid w:val="00A76145"/>
    <w:rsid w:val="00A76321"/>
    <w:rsid w:val="00A766AB"/>
    <w:rsid w:val="00A76A28"/>
    <w:rsid w:val="00A76BC1"/>
    <w:rsid w:val="00A76C18"/>
    <w:rsid w:val="00A76C8B"/>
    <w:rsid w:val="00A76DD0"/>
    <w:rsid w:val="00A76F13"/>
    <w:rsid w:val="00A770CC"/>
    <w:rsid w:val="00A77373"/>
    <w:rsid w:val="00A775B8"/>
    <w:rsid w:val="00A775C2"/>
    <w:rsid w:val="00A77772"/>
    <w:rsid w:val="00A7778E"/>
    <w:rsid w:val="00A77974"/>
    <w:rsid w:val="00A77AB8"/>
    <w:rsid w:val="00A77C70"/>
    <w:rsid w:val="00A77CEC"/>
    <w:rsid w:val="00A77EEF"/>
    <w:rsid w:val="00A77F1F"/>
    <w:rsid w:val="00A77F4F"/>
    <w:rsid w:val="00A800FE"/>
    <w:rsid w:val="00A80163"/>
    <w:rsid w:val="00A80201"/>
    <w:rsid w:val="00A803D5"/>
    <w:rsid w:val="00A803DE"/>
    <w:rsid w:val="00A8053B"/>
    <w:rsid w:val="00A8059C"/>
    <w:rsid w:val="00A80654"/>
    <w:rsid w:val="00A806FD"/>
    <w:rsid w:val="00A80781"/>
    <w:rsid w:val="00A80881"/>
    <w:rsid w:val="00A80993"/>
    <w:rsid w:val="00A80A8D"/>
    <w:rsid w:val="00A80ABA"/>
    <w:rsid w:val="00A80E0D"/>
    <w:rsid w:val="00A80E0E"/>
    <w:rsid w:val="00A80FA3"/>
    <w:rsid w:val="00A81082"/>
    <w:rsid w:val="00A811C7"/>
    <w:rsid w:val="00A81279"/>
    <w:rsid w:val="00A81767"/>
    <w:rsid w:val="00A817B2"/>
    <w:rsid w:val="00A8188A"/>
    <w:rsid w:val="00A81A8C"/>
    <w:rsid w:val="00A81AAF"/>
    <w:rsid w:val="00A81B3F"/>
    <w:rsid w:val="00A81B46"/>
    <w:rsid w:val="00A81B57"/>
    <w:rsid w:val="00A81C51"/>
    <w:rsid w:val="00A81C56"/>
    <w:rsid w:val="00A81D2B"/>
    <w:rsid w:val="00A81DA5"/>
    <w:rsid w:val="00A81DEA"/>
    <w:rsid w:val="00A81EF0"/>
    <w:rsid w:val="00A82098"/>
    <w:rsid w:val="00A8209A"/>
    <w:rsid w:val="00A8209D"/>
    <w:rsid w:val="00A821BE"/>
    <w:rsid w:val="00A821C7"/>
    <w:rsid w:val="00A821E2"/>
    <w:rsid w:val="00A82302"/>
    <w:rsid w:val="00A8231F"/>
    <w:rsid w:val="00A82332"/>
    <w:rsid w:val="00A82611"/>
    <w:rsid w:val="00A8278A"/>
    <w:rsid w:val="00A82A1A"/>
    <w:rsid w:val="00A82B51"/>
    <w:rsid w:val="00A82B53"/>
    <w:rsid w:val="00A82D2D"/>
    <w:rsid w:val="00A82D91"/>
    <w:rsid w:val="00A83288"/>
    <w:rsid w:val="00A8353C"/>
    <w:rsid w:val="00A83852"/>
    <w:rsid w:val="00A83A59"/>
    <w:rsid w:val="00A83E03"/>
    <w:rsid w:val="00A83F7E"/>
    <w:rsid w:val="00A84138"/>
    <w:rsid w:val="00A845A9"/>
    <w:rsid w:val="00A84612"/>
    <w:rsid w:val="00A84876"/>
    <w:rsid w:val="00A84B16"/>
    <w:rsid w:val="00A84B3F"/>
    <w:rsid w:val="00A84C1E"/>
    <w:rsid w:val="00A84CF2"/>
    <w:rsid w:val="00A84E10"/>
    <w:rsid w:val="00A84EA3"/>
    <w:rsid w:val="00A84EB9"/>
    <w:rsid w:val="00A85004"/>
    <w:rsid w:val="00A8504F"/>
    <w:rsid w:val="00A85183"/>
    <w:rsid w:val="00A8531E"/>
    <w:rsid w:val="00A8534C"/>
    <w:rsid w:val="00A85378"/>
    <w:rsid w:val="00A85481"/>
    <w:rsid w:val="00A857A0"/>
    <w:rsid w:val="00A858F0"/>
    <w:rsid w:val="00A859BC"/>
    <w:rsid w:val="00A85A4A"/>
    <w:rsid w:val="00A85BFD"/>
    <w:rsid w:val="00A85D6B"/>
    <w:rsid w:val="00A85F74"/>
    <w:rsid w:val="00A85F87"/>
    <w:rsid w:val="00A86113"/>
    <w:rsid w:val="00A8624B"/>
    <w:rsid w:val="00A862F5"/>
    <w:rsid w:val="00A8661E"/>
    <w:rsid w:val="00A86651"/>
    <w:rsid w:val="00A8693C"/>
    <w:rsid w:val="00A86950"/>
    <w:rsid w:val="00A869FC"/>
    <w:rsid w:val="00A86BD0"/>
    <w:rsid w:val="00A86C03"/>
    <w:rsid w:val="00A86E04"/>
    <w:rsid w:val="00A86E46"/>
    <w:rsid w:val="00A86E4F"/>
    <w:rsid w:val="00A86E67"/>
    <w:rsid w:val="00A86EF1"/>
    <w:rsid w:val="00A86F80"/>
    <w:rsid w:val="00A86FF8"/>
    <w:rsid w:val="00A8705E"/>
    <w:rsid w:val="00A87143"/>
    <w:rsid w:val="00A87200"/>
    <w:rsid w:val="00A87283"/>
    <w:rsid w:val="00A87317"/>
    <w:rsid w:val="00A87348"/>
    <w:rsid w:val="00A873A4"/>
    <w:rsid w:val="00A874B1"/>
    <w:rsid w:val="00A874D6"/>
    <w:rsid w:val="00A87567"/>
    <w:rsid w:val="00A87731"/>
    <w:rsid w:val="00A8777B"/>
    <w:rsid w:val="00A8784E"/>
    <w:rsid w:val="00A87888"/>
    <w:rsid w:val="00A87BFE"/>
    <w:rsid w:val="00A87C3F"/>
    <w:rsid w:val="00A87CB9"/>
    <w:rsid w:val="00A87CDA"/>
    <w:rsid w:val="00A87CF8"/>
    <w:rsid w:val="00A87E15"/>
    <w:rsid w:val="00A87E42"/>
    <w:rsid w:val="00A87E55"/>
    <w:rsid w:val="00A87FB5"/>
    <w:rsid w:val="00A9000F"/>
    <w:rsid w:val="00A90168"/>
    <w:rsid w:val="00A9023E"/>
    <w:rsid w:val="00A902FF"/>
    <w:rsid w:val="00A905DC"/>
    <w:rsid w:val="00A90754"/>
    <w:rsid w:val="00A907A0"/>
    <w:rsid w:val="00A9091C"/>
    <w:rsid w:val="00A90B1F"/>
    <w:rsid w:val="00A90B94"/>
    <w:rsid w:val="00A90C80"/>
    <w:rsid w:val="00A90F30"/>
    <w:rsid w:val="00A911FB"/>
    <w:rsid w:val="00A9136C"/>
    <w:rsid w:val="00A91580"/>
    <w:rsid w:val="00A91661"/>
    <w:rsid w:val="00A916CB"/>
    <w:rsid w:val="00A917A5"/>
    <w:rsid w:val="00A91887"/>
    <w:rsid w:val="00A91985"/>
    <w:rsid w:val="00A919FF"/>
    <w:rsid w:val="00A91B30"/>
    <w:rsid w:val="00A91BD8"/>
    <w:rsid w:val="00A91C55"/>
    <w:rsid w:val="00A921E4"/>
    <w:rsid w:val="00A92228"/>
    <w:rsid w:val="00A9228A"/>
    <w:rsid w:val="00A922D2"/>
    <w:rsid w:val="00A9232F"/>
    <w:rsid w:val="00A92346"/>
    <w:rsid w:val="00A924A8"/>
    <w:rsid w:val="00A926B9"/>
    <w:rsid w:val="00A926E1"/>
    <w:rsid w:val="00A926EA"/>
    <w:rsid w:val="00A927CD"/>
    <w:rsid w:val="00A928A3"/>
    <w:rsid w:val="00A9291E"/>
    <w:rsid w:val="00A92951"/>
    <w:rsid w:val="00A929A7"/>
    <w:rsid w:val="00A929B7"/>
    <w:rsid w:val="00A929E3"/>
    <w:rsid w:val="00A92BBC"/>
    <w:rsid w:val="00A92E2F"/>
    <w:rsid w:val="00A92E3B"/>
    <w:rsid w:val="00A92EAE"/>
    <w:rsid w:val="00A92EE6"/>
    <w:rsid w:val="00A93039"/>
    <w:rsid w:val="00A93109"/>
    <w:rsid w:val="00A93182"/>
    <w:rsid w:val="00A9322E"/>
    <w:rsid w:val="00A93333"/>
    <w:rsid w:val="00A93363"/>
    <w:rsid w:val="00A93409"/>
    <w:rsid w:val="00A935CC"/>
    <w:rsid w:val="00A9369F"/>
    <w:rsid w:val="00A9379A"/>
    <w:rsid w:val="00A93836"/>
    <w:rsid w:val="00A938D5"/>
    <w:rsid w:val="00A9398E"/>
    <w:rsid w:val="00A939BD"/>
    <w:rsid w:val="00A939E9"/>
    <w:rsid w:val="00A93B0E"/>
    <w:rsid w:val="00A93C84"/>
    <w:rsid w:val="00A93D91"/>
    <w:rsid w:val="00A93E0D"/>
    <w:rsid w:val="00A93ECD"/>
    <w:rsid w:val="00A93F44"/>
    <w:rsid w:val="00A940C4"/>
    <w:rsid w:val="00A94257"/>
    <w:rsid w:val="00A942F0"/>
    <w:rsid w:val="00A943BA"/>
    <w:rsid w:val="00A94415"/>
    <w:rsid w:val="00A94437"/>
    <w:rsid w:val="00A946E7"/>
    <w:rsid w:val="00A9479C"/>
    <w:rsid w:val="00A948D2"/>
    <w:rsid w:val="00A9495D"/>
    <w:rsid w:val="00A94968"/>
    <w:rsid w:val="00A94A5E"/>
    <w:rsid w:val="00A94C36"/>
    <w:rsid w:val="00A94F22"/>
    <w:rsid w:val="00A94FE7"/>
    <w:rsid w:val="00A9506F"/>
    <w:rsid w:val="00A95145"/>
    <w:rsid w:val="00A951C6"/>
    <w:rsid w:val="00A952A5"/>
    <w:rsid w:val="00A95300"/>
    <w:rsid w:val="00A953DF"/>
    <w:rsid w:val="00A9545E"/>
    <w:rsid w:val="00A954A8"/>
    <w:rsid w:val="00A95524"/>
    <w:rsid w:val="00A95622"/>
    <w:rsid w:val="00A95795"/>
    <w:rsid w:val="00A95981"/>
    <w:rsid w:val="00A959D9"/>
    <w:rsid w:val="00A95E23"/>
    <w:rsid w:val="00A95F29"/>
    <w:rsid w:val="00A960D0"/>
    <w:rsid w:val="00A961DB"/>
    <w:rsid w:val="00A96433"/>
    <w:rsid w:val="00A966BB"/>
    <w:rsid w:val="00A966CD"/>
    <w:rsid w:val="00A968FF"/>
    <w:rsid w:val="00A96A7B"/>
    <w:rsid w:val="00A96ADE"/>
    <w:rsid w:val="00A96D36"/>
    <w:rsid w:val="00A96DEE"/>
    <w:rsid w:val="00A96FCF"/>
    <w:rsid w:val="00A97029"/>
    <w:rsid w:val="00A97085"/>
    <w:rsid w:val="00A97140"/>
    <w:rsid w:val="00A9728B"/>
    <w:rsid w:val="00A9732B"/>
    <w:rsid w:val="00A97395"/>
    <w:rsid w:val="00A973BE"/>
    <w:rsid w:val="00A974BD"/>
    <w:rsid w:val="00A974EB"/>
    <w:rsid w:val="00A975A8"/>
    <w:rsid w:val="00A97625"/>
    <w:rsid w:val="00A9797A"/>
    <w:rsid w:val="00A97B60"/>
    <w:rsid w:val="00A97C93"/>
    <w:rsid w:val="00A97C99"/>
    <w:rsid w:val="00A97D52"/>
    <w:rsid w:val="00A97E58"/>
    <w:rsid w:val="00A97E84"/>
    <w:rsid w:val="00A97ED7"/>
    <w:rsid w:val="00AA00AF"/>
    <w:rsid w:val="00AA00BB"/>
    <w:rsid w:val="00AA023B"/>
    <w:rsid w:val="00AA03B8"/>
    <w:rsid w:val="00AA0605"/>
    <w:rsid w:val="00AA06F5"/>
    <w:rsid w:val="00AA0903"/>
    <w:rsid w:val="00AA09C8"/>
    <w:rsid w:val="00AA0C57"/>
    <w:rsid w:val="00AA0D72"/>
    <w:rsid w:val="00AA101E"/>
    <w:rsid w:val="00AA1050"/>
    <w:rsid w:val="00AA109E"/>
    <w:rsid w:val="00AA10AA"/>
    <w:rsid w:val="00AA1166"/>
    <w:rsid w:val="00AA14FE"/>
    <w:rsid w:val="00AA1597"/>
    <w:rsid w:val="00AA15B3"/>
    <w:rsid w:val="00AA17E7"/>
    <w:rsid w:val="00AA1977"/>
    <w:rsid w:val="00AA199C"/>
    <w:rsid w:val="00AA1A9A"/>
    <w:rsid w:val="00AA1C63"/>
    <w:rsid w:val="00AA1C76"/>
    <w:rsid w:val="00AA1CFF"/>
    <w:rsid w:val="00AA1D26"/>
    <w:rsid w:val="00AA1D77"/>
    <w:rsid w:val="00AA1E21"/>
    <w:rsid w:val="00AA1E75"/>
    <w:rsid w:val="00AA1EA0"/>
    <w:rsid w:val="00AA1FC0"/>
    <w:rsid w:val="00AA203C"/>
    <w:rsid w:val="00AA2192"/>
    <w:rsid w:val="00AA22C3"/>
    <w:rsid w:val="00AA239C"/>
    <w:rsid w:val="00AA26B8"/>
    <w:rsid w:val="00AA29D5"/>
    <w:rsid w:val="00AA2A45"/>
    <w:rsid w:val="00AA2C61"/>
    <w:rsid w:val="00AA2D5D"/>
    <w:rsid w:val="00AA2D6C"/>
    <w:rsid w:val="00AA2D9E"/>
    <w:rsid w:val="00AA2EEE"/>
    <w:rsid w:val="00AA30AD"/>
    <w:rsid w:val="00AA35CE"/>
    <w:rsid w:val="00AA3682"/>
    <w:rsid w:val="00AA3697"/>
    <w:rsid w:val="00AA36BA"/>
    <w:rsid w:val="00AA390D"/>
    <w:rsid w:val="00AA3BA2"/>
    <w:rsid w:val="00AA3C4E"/>
    <w:rsid w:val="00AA3C8C"/>
    <w:rsid w:val="00AA3FA6"/>
    <w:rsid w:val="00AA41B4"/>
    <w:rsid w:val="00AA426B"/>
    <w:rsid w:val="00AA43C9"/>
    <w:rsid w:val="00AA43FD"/>
    <w:rsid w:val="00AA4467"/>
    <w:rsid w:val="00AA4651"/>
    <w:rsid w:val="00AA4A4B"/>
    <w:rsid w:val="00AA4A91"/>
    <w:rsid w:val="00AA4A9F"/>
    <w:rsid w:val="00AA4C31"/>
    <w:rsid w:val="00AA4D0D"/>
    <w:rsid w:val="00AA4DC8"/>
    <w:rsid w:val="00AA4DE8"/>
    <w:rsid w:val="00AA4F92"/>
    <w:rsid w:val="00AA5229"/>
    <w:rsid w:val="00AA52CE"/>
    <w:rsid w:val="00AA54B4"/>
    <w:rsid w:val="00AA5604"/>
    <w:rsid w:val="00AA5A13"/>
    <w:rsid w:val="00AA5B80"/>
    <w:rsid w:val="00AA5D1F"/>
    <w:rsid w:val="00AA5E5E"/>
    <w:rsid w:val="00AA5EB2"/>
    <w:rsid w:val="00AA5F94"/>
    <w:rsid w:val="00AA6088"/>
    <w:rsid w:val="00AA60CD"/>
    <w:rsid w:val="00AA6196"/>
    <w:rsid w:val="00AA6686"/>
    <w:rsid w:val="00AA66F0"/>
    <w:rsid w:val="00AA692D"/>
    <w:rsid w:val="00AA6999"/>
    <w:rsid w:val="00AA6BA9"/>
    <w:rsid w:val="00AA6C5C"/>
    <w:rsid w:val="00AA716A"/>
    <w:rsid w:val="00AA7296"/>
    <w:rsid w:val="00AA745D"/>
    <w:rsid w:val="00AA74DC"/>
    <w:rsid w:val="00AA75C9"/>
    <w:rsid w:val="00AA75ED"/>
    <w:rsid w:val="00AA77DA"/>
    <w:rsid w:val="00AA7989"/>
    <w:rsid w:val="00AA7AA0"/>
    <w:rsid w:val="00AA7B13"/>
    <w:rsid w:val="00AA7D86"/>
    <w:rsid w:val="00AA7E19"/>
    <w:rsid w:val="00AA7E5B"/>
    <w:rsid w:val="00AA7F74"/>
    <w:rsid w:val="00AB0248"/>
    <w:rsid w:val="00AB03FB"/>
    <w:rsid w:val="00AB050C"/>
    <w:rsid w:val="00AB07A1"/>
    <w:rsid w:val="00AB082B"/>
    <w:rsid w:val="00AB0A8B"/>
    <w:rsid w:val="00AB0ACC"/>
    <w:rsid w:val="00AB0B02"/>
    <w:rsid w:val="00AB0B23"/>
    <w:rsid w:val="00AB0B4E"/>
    <w:rsid w:val="00AB0CA2"/>
    <w:rsid w:val="00AB0CAD"/>
    <w:rsid w:val="00AB0D75"/>
    <w:rsid w:val="00AB0E37"/>
    <w:rsid w:val="00AB0EB9"/>
    <w:rsid w:val="00AB0FEB"/>
    <w:rsid w:val="00AB10BC"/>
    <w:rsid w:val="00AB1121"/>
    <w:rsid w:val="00AB114A"/>
    <w:rsid w:val="00AB131C"/>
    <w:rsid w:val="00AB155F"/>
    <w:rsid w:val="00AB15EB"/>
    <w:rsid w:val="00AB1736"/>
    <w:rsid w:val="00AB1743"/>
    <w:rsid w:val="00AB1822"/>
    <w:rsid w:val="00AB191B"/>
    <w:rsid w:val="00AB1944"/>
    <w:rsid w:val="00AB19E2"/>
    <w:rsid w:val="00AB1CAC"/>
    <w:rsid w:val="00AB1D33"/>
    <w:rsid w:val="00AB2028"/>
    <w:rsid w:val="00AB2306"/>
    <w:rsid w:val="00AB23EF"/>
    <w:rsid w:val="00AB241F"/>
    <w:rsid w:val="00AB245B"/>
    <w:rsid w:val="00AB2666"/>
    <w:rsid w:val="00AB26CA"/>
    <w:rsid w:val="00AB278E"/>
    <w:rsid w:val="00AB2B56"/>
    <w:rsid w:val="00AB2B5D"/>
    <w:rsid w:val="00AB2C03"/>
    <w:rsid w:val="00AB2C33"/>
    <w:rsid w:val="00AB2C9F"/>
    <w:rsid w:val="00AB2D58"/>
    <w:rsid w:val="00AB2E66"/>
    <w:rsid w:val="00AB3004"/>
    <w:rsid w:val="00AB3020"/>
    <w:rsid w:val="00AB30B4"/>
    <w:rsid w:val="00AB3371"/>
    <w:rsid w:val="00AB33D4"/>
    <w:rsid w:val="00AB3439"/>
    <w:rsid w:val="00AB3542"/>
    <w:rsid w:val="00AB362C"/>
    <w:rsid w:val="00AB36C5"/>
    <w:rsid w:val="00AB36D8"/>
    <w:rsid w:val="00AB385C"/>
    <w:rsid w:val="00AB3A24"/>
    <w:rsid w:val="00AB3A56"/>
    <w:rsid w:val="00AB3CE5"/>
    <w:rsid w:val="00AB3DF4"/>
    <w:rsid w:val="00AB3F4F"/>
    <w:rsid w:val="00AB3F5E"/>
    <w:rsid w:val="00AB4040"/>
    <w:rsid w:val="00AB40FB"/>
    <w:rsid w:val="00AB42B8"/>
    <w:rsid w:val="00AB435C"/>
    <w:rsid w:val="00AB454C"/>
    <w:rsid w:val="00AB473B"/>
    <w:rsid w:val="00AB4853"/>
    <w:rsid w:val="00AB48DE"/>
    <w:rsid w:val="00AB4A99"/>
    <w:rsid w:val="00AB4B47"/>
    <w:rsid w:val="00AB4C3C"/>
    <w:rsid w:val="00AB4C5C"/>
    <w:rsid w:val="00AB4CA6"/>
    <w:rsid w:val="00AB4D1C"/>
    <w:rsid w:val="00AB4EFB"/>
    <w:rsid w:val="00AB4FAD"/>
    <w:rsid w:val="00AB500D"/>
    <w:rsid w:val="00AB517B"/>
    <w:rsid w:val="00AB5244"/>
    <w:rsid w:val="00AB5374"/>
    <w:rsid w:val="00AB541C"/>
    <w:rsid w:val="00AB5558"/>
    <w:rsid w:val="00AB56DA"/>
    <w:rsid w:val="00AB56EE"/>
    <w:rsid w:val="00AB5814"/>
    <w:rsid w:val="00AB5831"/>
    <w:rsid w:val="00AB583A"/>
    <w:rsid w:val="00AB593F"/>
    <w:rsid w:val="00AB5B2D"/>
    <w:rsid w:val="00AB5B9F"/>
    <w:rsid w:val="00AB5C6A"/>
    <w:rsid w:val="00AB5D6C"/>
    <w:rsid w:val="00AB62D2"/>
    <w:rsid w:val="00AB640B"/>
    <w:rsid w:val="00AB642C"/>
    <w:rsid w:val="00AB64EE"/>
    <w:rsid w:val="00AB658E"/>
    <w:rsid w:val="00AB65AB"/>
    <w:rsid w:val="00AB664D"/>
    <w:rsid w:val="00AB677B"/>
    <w:rsid w:val="00AB6926"/>
    <w:rsid w:val="00AB69E3"/>
    <w:rsid w:val="00AB6A97"/>
    <w:rsid w:val="00AB6B64"/>
    <w:rsid w:val="00AB6BC9"/>
    <w:rsid w:val="00AB6BCA"/>
    <w:rsid w:val="00AB6C81"/>
    <w:rsid w:val="00AB6F1D"/>
    <w:rsid w:val="00AB6F42"/>
    <w:rsid w:val="00AB7059"/>
    <w:rsid w:val="00AB7191"/>
    <w:rsid w:val="00AB7218"/>
    <w:rsid w:val="00AB7337"/>
    <w:rsid w:val="00AB778D"/>
    <w:rsid w:val="00AB784F"/>
    <w:rsid w:val="00AB7876"/>
    <w:rsid w:val="00AB79CD"/>
    <w:rsid w:val="00AB79FC"/>
    <w:rsid w:val="00AB7A7F"/>
    <w:rsid w:val="00AB7A99"/>
    <w:rsid w:val="00AB7AD6"/>
    <w:rsid w:val="00AB7BC4"/>
    <w:rsid w:val="00AB7D0B"/>
    <w:rsid w:val="00AB7E61"/>
    <w:rsid w:val="00AB7F07"/>
    <w:rsid w:val="00AB7F21"/>
    <w:rsid w:val="00AC001B"/>
    <w:rsid w:val="00AC01B5"/>
    <w:rsid w:val="00AC0254"/>
    <w:rsid w:val="00AC02C2"/>
    <w:rsid w:val="00AC03EF"/>
    <w:rsid w:val="00AC0585"/>
    <w:rsid w:val="00AC05F3"/>
    <w:rsid w:val="00AC05F9"/>
    <w:rsid w:val="00AC0608"/>
    <w:rsid w:val="00AC06C9"/>
    <w:rsid w:val="00AC0A71"/>
    <w:rsid w:val="00AC0F16"/>
    <w:rsid w:val="00AC0F50"/>
    <w:rsid w:val="00AC1100"/>
    <w:rsid w:val="00AC11E8"/>
    <w:rsid w:val="00AC12E4"/>
    <w:rsid w:val="00AC1388"/>
    <w:rsid w:val="00AC1408"/>
    <w:rsid w:val="00AC14E1"/>
    <w:rsid w:val="00AC160F"/>
    <w:rsid w:val="00AC1773"/>
    <w:rsid w:val="00AC1A46"/>
    <w:rsid w:val="00AC1A51"/>
    <w:rsid w:val="00AC1EDC"/>
    <w:rsid w:val="00AC1F86"/>
    <w:rsid w:val="00AC1FDC"/>
    <w:rsid w:val="00AC21DD"/>
    <w:rsid w:val="00AC2585"/>
    <w:rsid w:val="00AC25B5"/>
    <w:rsid w:val="00AC26B6"/>
    <w:rsid w:val="00AC285C"/>
    <w:rsid w:val="00AC290B"/>
    <w:rsid w:val="00AC2A39"/>
    <w:rsid w:val="00AC2A6D"/>
    <w:rsid w:val="00AC2B0E"/>
    <w:rsid w:val="00AC2E37"/>
    <w:rsid w:val="00AC2FD5"/>
    <w:rsid w:val="00AC3082"/>
    <w:rsid w:val="00AC30B9"/>
    <w:rsid w:val="00AC312E"/>
    <w:rsid w:val="00AC3273"/>
    <w:rsid w:val="00AC3372"/>
    <w:rsid w:val="00AC338F"/>
    <w:rsid w:val="00AC33E5"/>
    <w:rsid w:val="00AC33F6"/>
    <w:rsid w:val="00AC364C"/>
    <w:rsid w:val="00AC369D"/>
    <w:rsid w:val="00AC37F5"/>
    <w:rsid w:val="00AC37FC"/>
    <w:rsid w:val="00AC3838"/>
    <w:rsid w:val="00AC3B68"/>
    <w:rsid w:val="00AC3C06"/>
    <w:rsid w:val="00AC3C20"/>
    <w:rsid w:val="00AC3F2F"/>
    <w:rsid w:val="00AC43D9"/>
    <w:rsid w:val="00AC45FD"/>
    <w:rsid w:val="00AC46AC"/>
    <w:rsid w:val="00AC47C5"/>
    <w:rsid w:val="00AC47E7"/>
    <w:rsid w:val="00AC4A53"/>
    <w:rsid w:val="00AC4A84"/>
    <w:rsid w:val="00AC4ADB"/>
    <w:rsid w:val="00AC4B8E"/>
    <w:rsid w:val="00AC4B93"/>
    <w:rsid w:val="00AC4C35"/>
    <w:rsid w:val="00AC4CCE"/>
    <w:rsid w:val="00AC4D36"/>
    <w:rsid w:val="00AC4D42"/>
    <w:rsid w:val="00AC516D"/>
    <w:rsid w:val="00AC578F"/>
    <w:rsid w:val="00AC5868"/>
    <w:rsid w:val="00AC58DF"/>
    <w:rsid w:val="00AC5912"/>
    <w:rsid w:val="00AC5974"/>
    <w:rsid w:val="00AC59D4"/>
    <w:rsid w:val="00AC59D7"/>
    <w:rsid w:val="00AC5AC1"/>
    <w:rsid w:val="00AC5B00"/>
    <w:rsid w:val="00AC5CB5"/>
    <w:rsid w:val="00AC5CE3"/>
    <w:rsid w:val="00AC5F73"/>
    <w:rsid w:val="00AC5F81"/>
    <w:rsid w:val="00AC62EE"/>
    <w:rsid w:val="00AC634D"/>
    <w:rsid w:val="00AC650D"/>
    <w:rsid w:val="00AC6712"/>
    <w:rsid w:val="00AC688D"/>
    <w:rsid w:val="00AC6942"/>
    <w:rsid w:val="00AC69AB"/>
    <w:rsid w:val="00AC6ADA"/>
    <w:rsid w:val="00AC6C9C"/>
    <w:rsid w:val="00AC6E6C"/>
    <w:rsid w:val="00AC6EE6"/>
    <w:rsid w:val="00AC70A5"/>
    <w:rsid w:val="00AC70C9"/>
    <w:rsid w:val="00AC712B"/>
    <w:rsid w:val="00AC7188"/>
    <w:rsid w:val="00AC7307"/>
    <w:rsid w:val="00AC76BF"/>
    <w:rsid w:val="00AC77BA"/>
    <w:rsid w:val="00AC77BF"/>
    <w:rsid w:val="00AC79CA"/>
    <w:rsid w:val="00AC7A2B"/>
    <w:rsid w:val="00AC7BB6"/>
    <w:rsid w:val="00AC7BE6"/>
    <w:rsid w:val="00AC7BE9"/>
    <w:rsid w:val="00AC7C42"/>
    <w:rsid w:val="00AC7E5C"/>
    <w:rsid w:val="00AC7F7A"/>
    <w:rsid w:val="00AD029F"/>
    <w:rsid w:val="00AD05EB"/>
    <w:rsid w:val="00AD061A"/>
    <w:rsid w:val="00AD06F0"/>
    <w:rsid w:val="00AD0A1D"/>
    <w:rsid w:val="00AD0AC2"/>
    <w:rsid w:val="00AD0CE4"/>
    <w:rsid w:val="00AD0CEB"/>
    <w:rsid w:val="00AD0D8C"/>
    <w:rsid w:val="00AD0E51"/>
    <w:rsid w:val="00AD0E87"/>
    <w:rsid w:val="00AD0F19"/>
    <w:rsid w:val="00AD0F27"/>
    <w:rsid w:val="00AD0F53"/>
    <w:rsid w:val="00AD102F"/>
    <w:rsid w:val="00AD12BE"/>
    <w:rsid w:val="00AD14A2"/>
    <w:rsid w:val="00AD173E"/>
    <w:rsid w:val="00AD183B"/>
    <w:rsid w:val="00AD1946"/>
    <w:rsid w:val="00AD194E"/>
    <w:rsid w:val="00AD1AC6"/>
    <w:rsid w:val="00AD1B2D"/>
    <w:rsid w:val="00AD1B36"/>
    <w:rsid w:val="00AD1C8B"/>
    <w:rsid w:val="00AD1D3B"/>
    <w:rsid w:val="00AD1D63"/>
    <w:rsid w:val="00AD1DE7"/>
    <w:rsid w:val="00AD1DF4"/>
    <w:rsid w:val="00AD1F23"/>
    <w:rsid w:val="00AD20F5"/>
    <w:rsid w:val="00AD2189"/>
    <w:rsid w:val="00AD22B5"/>
    <w:rsid w:val="00AD2304"/>
    <w:rsid w:val="00AD2392"/>
    <w:rsid w:val="00AD23CD"/>
    <w:rsid w:val="00AD260A"/>
    <w:rsid w:val="00AD2684"/>
    <w:rsid w:val="00AD286C"/>
    <w:rsid w:val="00AD2955"/>
    <w:rsid w:val="00AD2A05"/>
    <w:rsid w:val="00AD2B36"/>
    <w:rsid w:val="00AD2C2E"/>
    <w:rsid w:val="00AD2CB5"/>
    <w:rsid w:val="00AD2DD3"/>
    <w:rsid w:val="00AD325B"/>
    <w:rsid w:val="00AD33C1"/>
    <w:rsid w:val="00AD3531"/>
    <w:rsid w:val="00AD3664"/>
    <w:rsid w:val="00AD3721"/>
    <w:rsid w:val="00AD38EB"/>
    <w:rsid w:val="00AD3B4D"/>
    <w:rsid w:val="00AD3C30"/>
    <w:rsid w:val="00AD3D60"/>
    <w:rsid w:val="00AD3F0C"/>
    <w:rsid w:val="00AD3FD7"/>
    <w:rsid w:val="00AD4009"/>
    <w:rsid w:val="00AD407F"/>
    <w:rsid w:val="00AD4128"/>
    <w:rsid w:val="00AD44FB"/>
    <w:rsid w:val="00AD4537"/>
    <w:rsid w:val="00AD4966"/>
    <w:rsid w:val="00AD4A11"/>
    <w:rsid w:val="00AD4A44"/>
    <w:rsid w:val="00AD4B68"/>
    <w:rsid w:val="00AD4CC6"/>
    <w:rsid w:val="00AD4D3D"/>
    <w:rsid w:val="00AD4E57"/>
    <w:rsid w:val="00AD4F60"/>
    <w:rsid w:val="00AD5045"/>
    <w:rsid w:val="00AD50C2"/>
    <w:rsid w:val="00AD50CF"/>
    <w:rsid w:val="00AD50F7"/>
    <w:rsid w:val="00AD5168"/>
    <w:rsid w:val="00AD51C1"/>
    <w:rsid w:val="00AD53E4"/>
    <w:rsid w:val="00AD54EF"/>
    <w:rsid w:val="00AD55EA"/>
    <w:rsid w:val="00AD56A5"/>
    <w:rsid w:val="00AD585F"/>
    <w:rsid w:val="00AD594C"/>
    <w:rsid w:val="00AD59A9"/>
    <w:rsid w:val="00AD5A19"/>
    <w:rsid w:val="00AD5DAC"/>
    <w:rsid w:val="00AD6026"/>
    <w:rsid w:val="00AD61E0"/>
    <w:rsid w:val="00AD6220"/>
    <w:rsid w:val="00AD6256"/>
    <w:rsid w:val="00AD62A5"/>
    <w:rsid w:val="00AD6481"/>
    <w:rsid w:val="00AD6485"/>
    <w:rsid w:val="00AD64AD"/>
    <w:rsid w:val="00AD6510"/>
    <w:rsid w:val="00AD66D8"/>
    <w:rsid w:val="00AD66EA"/>
    <w:rsid w:val="00AD68C8"/>
    <w:rsid w:val="00AD6908"/>
    <w:rsid w:val="00AD6912"/>
    <w:rsid w:val="00AD6B26"/>
    <w:rsid w:val="00AD6B88"/>
    <w:rsid w:val="00AD6BE7"/>
    <w:rsid w:val="00AD6BEF"/>
    <w:rsid w:val="00AD6CD9"/>
    <w:rsid w:val="00AD6F01"/>
    <w:rsid w:val="00AD7106"/>
    <w:rsid w:val="00AD716C"/>
    <w:rsid w:val="00AD71C5"/>
    <w:rsid w:val="00AD7440"/>
    <w:rsid w:val="00AD756E"/>
    <w:rsid w:val="00AD75D5"/>
    <w:rsid w:val="00AD75DA"/>
    <w:rsid w:val="00AD76A1"/>
    <w:rsid w:val="00AD76AD"/>
    <w:rsid w:val="00AD7712"/>
    <w:rsid w:val="00AD77FF"/>
    <w:rsid w:val="00AD7A51"/>
    <w:rsid w:val="00AD7AA0"/>
    <w:rsid w:val="00AD7B7B"/>
    <w:rsid w:val="00AD7C47"/>
    <w:rsid w:val="00AD7CA8"/>
    <w:rsid w:val="00AD7EB3"/>
    <w:rsid w:val="00AE0039"/>
    <w:rsid w:val="00AE00E3"/>
    <w:rsid w:val="00AE032E"/>
    <w:rsid w:val="00AE0393"/>
    <w:rsid w:val="00AE0427"/>
    <w:rsid w:val="00AE061B"/>
    <w:rsid w:val="00AE0645"/>
    <w:rsid w:val="00AE0731"/>
    <w:rsid w:val="00AE0753"/>
    <w:rsid w:val="00AE07E2"/>
    <w:rsid w:val="00AE0842"/>
    <w:rsid w:val="00AE08A5"/>
    <w:rsid w:val="00AE09E6"/>
    <w:rsid w:val="00AE0A81"/>
    <w:rsid w:val="00AE0C66"/>
    <w:rsid w:val="00AE0CDA"/>
    <w:rsid w:val="00AE0F47"/>
    <w:rsid w:val="00AE0FF4"/>
    <w:rsid w:val="00AE1096"/>
    <w:rsid w:val="00AE116B"/>
    <w:rsid w:val="00AE1192"/>
    <w:rsid w:val="00AE125F"/>
    <w:rsid w:val="00AE12DD"/>
    <w:rsid w:val="00AE1315"/>
    <w:rsid w:val="00AE1336"/>
    <w:rsid w:val="00AE1361"/>
    <w:rsid w:val="00AE1408"/>
    <w:rsid w:val="00AE17C4"/>
    <w:rsid w:val="00AE1815"/>
    <w:rsid w:val="00AE181E"/>
    <w:rsid w:val="00AE197F"/>
    <w:rsid w:val="00AE1A57"/>
    <w:rsid w:val="00AE1AE7"/>
    <w:rsid w:val="00AE1B0D"/>
    <w:rsid w:val="00AE1D3F"/>
    <w:rsid w:val="00AE1DB6"/>
    <w:rsid w:val="00AE20DD"/>
    <w:rsid w:val="00AE20E8"/>
    <w:rsid w:val="00AE2121"/>
    <w:rsid w:val="00AE22A3"/>
    <w:rsid w:val="00AE2369"/>
    <w:rsid w:val="00AE26D0"/>
    <w:rsid w:val="00AE2801"/>
    <w:rsid w:val="00AE2B33"/>
    <w:rsid w:val="00AE2C74"/>
    <w:rsid w:val="00AE2F2E"/>
    <w:rsid w:val="00AE31C0"/>
    <w:rsid w:val="00AE3296"/>
    <w:rsid w:val="00AE33DE"/>
    <w:rsid w:val="00AE344B"/>
    <w:rsid w:val="00AE34BA"/>
    <w:rsid w:val="00AE3758"/>
    <w:rsid w:val="00AE3797"/>
    <w:rsid w:val="00AE3A41"/>
    <w:rsid w:val="00AE3CB6"/>
    <w:rsid w:val="00AE3DCF"/>
    <w:rsid w:val="00AE3FC6"/>
    <w:rsid w:val="00AE4085"/>
    <w:rsid w:val="00AE426C"/>
    <w:rsid w:val="00AE42D5"/>
    <w:rsid w:val="00AE45AB"/>
    <w:rsid w:val="00AE472F"/>
    <w:rsid w:val="00AE4789"/>
    <w:rsid w:val="00AE49B8"/>
    <w:rsid w:val="00AE4A64"/>
    <w:rsid w:val="00AE4BDF"/>
    <w:rsid w:val="00AE4DC1"/>
    <w:rsid w:val="00AE4E31"/>
    <w:rsid w:val="00AE4E37"/>
    <w:rsid w:val="00AE4EAC"/>
    <w:rsid w:val="00AE4F1E"/>
    <w:rsid w:val="00AE5186"/>
    <w:rsid w:val="00AE51D9"/>
    <w:rsid w:val="00AE536E"/>
    <w:rsid w:val="00AE573E"/>
    <w:rsid w:val="00AE583A"/>
    <w:rsid w:val="00AE5958"/>
    <w:rsid w:val="00AE59FA"/>
    <w:rsid w:val="00AE5A66"/>
    <w:rsid w:val="00AE5B77"/>
    <w:rsid w:val="00AE5BDD"/>
    <w:rsid w:val="00AE5CA7"/>
    <w:rsid w:val="00AE5DAF"/>
    <w:rsid w:val="00AE5DBB"/>
    <w:rsid w:val="00AE5DF7"/>
    <w:rsid w:val="00AE5E33"/>
    <w:rsid w:val="00AE5EA1"/>
    <w:rsid w:val="00AE5F5A"/>
    <w:rsid w:val="00AE6116"/>
    <w:rsid w:val="00AE617E"/>
    <w:rsid w:val="00AE62BB"/>
    <w:rsid w:val="00AE635A"/>
    <w:rsid w:val="00AE64F6"/>
    <w:rsid w:val="00AE6510"/>
    <w:rsid w:val="00AE65A4"/>
    <w:rsid w:val="00AE6699"/>
    <w:rsid w:val="00AE684C"/>
    <w:rsid w:val="00AE691A"/>
    <w:rsid w:val="00AE697D"/>
    <w:rsid w:val="00AE69D5"/>
    <w:rsid w:val="00AE6E45"/>
    <w:rsid w:val="00AE6E4A"/>
    <w:rsid w:val="00AE6F63"/>
    <w:rsid w:val="00AE7110"/>
    <w:rsid w:val="00AE72C7"/>
    <w:rsid w:val="00AE73C5"/>
    <w:rsid w:val="00AE73F0"/>
    <w:rsid w:val="00AE7408"/>
    <w:rsid w:val="00AE7468"/>
    <w:rsid w:val="00AE7492"/>
    <w:rsid w:val="00AE75AE"/>
    <w:rsid w:val="00AE7613"/>
    <w:rsid w:val="00AE76CE"/>
    <w:rsid w:val="00AE786A"/>
    <w:rsid w:val="00AE78D2"/>
    <w:rsid w:val="00AE7BA9"/>
    <w:rsid w:val="00AE7C94"/>
    <w:rsid w:val="00AE7D18"/>
    <w:rsid w:val="00AE7E14"/>
    <w:rsid w:val="00AE7EEE"/>
    <w:rsid w:val="00AE7F81"/>
    <w:rsid w:val="00AF00AF"/>
    <w:rsid w:val="00AF00BC"/>
    <w:rsid w:val="00AF0207"/>
    <w:rsid w:val="00AF0260"/>
    <w:rsid w:val="00AF0277"/>
    <w:rsid w:val="00AF03B9"/>
    <w:rsid w:val="00AF053C"/>
    <w:rsid w:val="00AF0586"/>
    <w:rsid w:val="00AF0879"/>
    <w:rsid w:val="00AF0938"/>
    <w:rsid w:val="00AF0AE5"/>
    <w:rsid w:val="00AF0D79"/>
    <w:rsid w:val="00AF0DFF"/>
    <w:rsid w:val="00AF0E63"/>
    <w:rsid w:val="00AF11FC"/>
    <w:rsid w:val="00AF1240"/>
    <w:rsid w:val="00AF12B1"/>
    <w:rsid w:val="00AF14DD"/>
    <w:rsid w:val="00AF1696"/>
    <w:rsid w:val="00AF1698"/>
    <w:rsid w:val="00AF16EB"/>
    <w:rsid w:val="00AF1705"/>
    <w:rsid w:val="00AF17C7"/>
    <w:rsid w:val="00AF17D1"/>
    <w:rsid w:val="00AF180E"/>
    <w:rsid w:val="00AF185E"/>
    <w:rsid w:val="00AF1B3F"/>
    <w:rsid w:val="00AF1BD4"/>
    <w:rsid w:val="00AF1DF5"/>
    <w:rsid w:val="00AF1F41"/>
    <w:rsid w:val="00AF2000"/>
    <w:rsid w:val="00AF202F"/>
    <w:rsid w:val="00AF20C1"/>
    <w:rsid w:val="00AF20F7"/>
    <w:rsid w:val="00AF2352"/>
    <w:rsid w:val="00AF242F"/>
    <w:rsid w:val="00AF249E"/>
    <w:rsid w:val="00AF263B"/>
    <w:rsid w:val="00AF27FF"/>
    <w:rsid w:val="00AF2962"/>
    <w:rsid w:val="00AF2B94"/>
    <w:rsid w:val="00AF2BB2"/>
    <w:rsid w:val="00AF2E02"/>
    <w:rsid w:val="00AF2E6F"/>
    <w:rsid w:val="00AF2EC4"/>
    <w:rsid w:val="00AF2EC7"/>
    <w:rsid w:val="00AF2F5B"/>
    <w:rsid w:val="00AF2FFB"/>
    <w:rsid w:val="00AF315E"/>
    <w:rsid w:val="00AF333B"/>
    <w:rsid w:val="00AF33D2"/>
    <w:rsid w:val="00AF34B9"/>
    <w:rsid w:val="00AF366C"/>
    <w:rsid w:val="00AF383D"/>
    <w:rsid w:val="00AF3861"/>
    <w:rsid w:val="00AF3C79"/>
    <w:rsid w:val="00AF3CE4"/>
    <w:rsid w:val="00AF3EAF"/>
    <w:rsid w:val="00AF3F41"/>
    <w:rsid w:val="00AF3F51"/>
    <w:rsid w:val="00AF3FE1"/>
    <w:rsid w:val="00AF40F3"/>
    <w:rsid w:val="00AF41F0"/>
    <w:rsid w:val="00AF44A6"/>
    <w:rsid w:val="00AF4523"/>
    <w:rsid w:val="00AF45A9"/>
    <w:rsid w:val="00AF45AE"/>
    <w:rsid w:val="00AF45D9"/>
    <w:rsid w:val="00AF489C"/>
    <w:rsid w:val="00AF48A0"/>
    <w:rsid w:val="00AF4952"/>
    <w:rsid w:val="00AF4981"/>
    <w:rsid w:val="00AF49BE"/>
    <w:rsid w:val="00AF4A5B"/>
    <w:rsid w:val="00AF4C08"/>
    <w:rsid w:val="00AF4C35"/>
    <w:rsid w:val="00AF504B"/>
    <w:rsid w:val="00AF5181"/>
    <w:rsid w:val="00AF5188"/>
    <w:rsid w:val="00AF5283"/>
    <w:rsid w:val="00AF52E0"/>
    <w:rsid w:val="00AF578B"/>
    <w:rsid w:val="00AF57F3"/>
    <w:rsid w:val="00AF5AB8"/>
    <w:rsid w:val="00AF5AD8"/>
    <w:rsid w:val="00AF5B4C"/>
    <w:rsid w:val="00AF5B9E"/>
    <w:rsid w:val="00AF5D48"/>
    <w:rsid w:val="00AF5E58"/>
    <w:rsid w:val="00AF5EBA"/>
    <w:rsid w:val="00AF5FF7"/>
    <w:rsid w:val="00AF6165"/>
    <w:rsid w:val="00AF6341"/>
    <w:rsid w:val="00AF63B1"/>
    <w:rsid w:val="00AF646C"/>
    <w:rsid w:val="00AF6479"/>
    <w:rsid w:val="00AF6488"/>
    <w:rsid w:val="00AF65FF"/>
    <w:rsid w:val="00AF66E5"/>
    <w:rsid w:val="00AF6AEA"/>
    <w:rsid w:val="00AF6B40"/>
    <w:rsid w:val="00AF6B47"/>
    <w:rsid w:val="00AF6B92"/>
    <w:rsid w:val="00AF6C0E"/>
    <w:rsid w:val="00AF6D4D"/>
    <w:rsid w:val="00AF6E28"/>
    <w:rsid w:val="00AF6FB8"/>
    <w:rsid w:val="00AF6FF0"/>
    <w:rsid w:val="00AF71C5"/>
    <w:rsid w:val="00AF721E"/>
    <w:rsid w:val="00AF7873"/>
    <w:rsid w:val="00AF794A"/>
    <w:rsid w:val="00AF7B67"/>
    <w:rsid w:val="00AF7CE6"/>
    <w:rsid w:val="00AF7D34"/>
    <w:rsid w:val="00AF7D92"/>
    <w:rsid w:val="00AF7E38"/>
    <w:rsid w:val="00B0004F"/>
    <w:rsid w:val="00B001D0"/>
    <w:rsid w:val="00B0027B"/>
    <w:rsid w:val="00B003EB"/>
    <w:rsid w:val="00B00482"/>
    <w:rsid w:val="00B0056A"/>
    <w:rsid w:val="00B0059E"/>
    <w:rsid w:val="00B0069A"/>
    <w:rsid w:val="00B00953"/>
    <w:rsid w:val="00B00969"/>
    <w:rsid w:val="00B00E70"/>
    <w:rsid w:val="00B00EA0"/>
    <w:rsid w:val="00B00EFD"/>
    <w:rsid w:val="00B00F8E"/>
    <w:rsid w:val="00B00FEB"/>
    <w:rsid w:val="00B0106B"/>
    <w:rsid w:val="00B010FD"/>
    <w:rsid w:val="00B01212"/>
    <w:rsid w:val="00B01214"/>
    <w:rsid w:val="00B0121B"/>
    <w:rsid w:val="00B0121F"/>
    <w:rsid w:val="00B01274"/>
    <w:rsid w:val="00B013FA"/>
    <w:rsid w:val="00B0150A"/>
    <w:rsid w:val="00B01707"/>
    <w:rsid w:val="00B0171F"/>
    <w:rsid w:val="00B017C6"/>
    <w:rsid w:val="00B01867"/>
    <w:rsid w:val="00B018B0"/>
    <w:rsid w:val="00B018BC"/>
    <w:rsid w:val="00B01C0B"/>
    <w:rsid w:val="00B01C2B"/>
    <w:rsid w:val="00B01C9D"/>
    <w:rsid w:val="00B01D01"/>
    <w:rsid w:val="00B01DCB"/>
    <w:rsid w:val="00B01FDE"/>
    <w:rsid w:val="00B02006"/>
    <w:rsid w:val="00B02118"/>
    <w:rsid w:val="00B0212B"/>
    <w:rsid w:val="00B0217F"/>
    <w:rsid w:val="00B02368"/>
    <w:rsid w:val="00B023EC"/>
    <w:rsid w:val="00B0259C"/>
    <w:rsid w:val="00B02646"/>
    <w:rsid w:val="00B0266B"/>
    <w:rsid w:val="00B02722"/>
    <w:rsid w:val="00B027AC"/>
    <w:rsid w:val="00B027DC"/>
    <w:rsid w:val="00B02906"/>
    <w:rsid w:val="00B02920"/>
    <w:rsid w:val="00B0293C"/>
    <w:rsid w:val="00B03273"/>
    <w:rsid w:val="00B03354"/>
    <w:rsid w:val="00B03513"/>
    <w:rsid w:val="00B035CE"/>
    <w:rsid w:val="00B037D5"/>
    <w:rsid w:val="00B03A6A"/>
    <w:rsid w:val="00B03B63"/>
    <w:rsid w:val="00B03B82"/>
    <w:rsid w:val="00B03B9D"/>
    <w:rsid w:val="00B03BB5"/>
    <w:rsid w:val="00B03BCA"/>
    <w:rsid w:val="00B03C46"/>
    <w:rsid w:val="00B03F00"/>
    <w:rsid w:val="00B03FD5"/>
    <w:rsid w:val="00B03FF3"/>
    <w:rsid w:val="00B043FE"/>
    <w:rsid w:val="00B04476"/>
    <w:rsid w:val="00B0467F"/>
    <w:rsid w:val="00B0470E"/>
    <w:rsid w:val="00B04713"/>
    <w:rsid w:val="00B0472E"/>
    <w:rsid w:val="00B04827"/>
    <w:rsid w:val="00B04ACC"/>
    <w:rsid w:val="00B04E0E"/>
    <w:rsid w:val="00B04F8D"/>
    <w:rsid w:val="00B04FC1"/>
    <w:rsid w:val="00B050A6"/>
    <w:rsid w:val="00B050DC"/>
    <w:rsid w:val="00B05170"/>
    <w:rsid w:val="00B05232"/>
    <w:rsid w:val="00B05255"/>
    <w:rsid w:val="00B052B6"/>
    <w:rsid w:val="00B0538C"/>
    <w:rsid w:val="00B05423"/>
    <w:rsid w:val="00B05609"/>
    <w:rsid w:val="00B05AA8"/>
    <w:rsid w:val="00B05B4E"/>
    <w:rsid w:val="00B05B7D"/>
    <w:rsid w:val="00B05BEE"/>
    <w:rsid w:val="00B05BFF"/>
    <w:rsid w:val="00B05CEE"/>
    <w:rsid w:val="00B05EBA"/>
    <w:rsid w:val="00B05F0A"/>
    <w:rsid w:val="00B06054"/>
    <w:rsid w:val="00B06089"/>
    <w:rsid w:val="00B061DA"/>
    <w:rsid w:val="00B061DD"/>
    <w:rsid w:val="00B0624E"/>
    <w:rsid w:val="00B06404"/>
    <w:rsid w:val="00B06411"/>
    <w:rsid w:val="00B06638"/>
    <w:rsid w:val="00B06640"/>
    <w:rsid w:val="00B0664D"/>
    <w:rsid w:val="00B066B6"/>
    <w:rsid w:val="00B06842"/>
    <w:rsid w:val="00B06889"/>
    <w:rsid w:val="00B06B81"/>
    <w:rsid w:val="00B06BE1"/>
    <w:rsid w:val="00B06C6C"/>
    <w:rsid w:val="00B06D9A"/>
    <w:rsid w:val="00B06E46"/>
    <w:rsid w:val="00B06FA9"/>
    <w:rsid w:val="00B06FB5"/>
    <w:rsid w:val="00B07014"/>
    <w:rsid w:val="00B07110"/>
    <w:rsid w:val="00B0713D"/>
    <w:rsid w:val="00B071CB"/>
    <w:rsid w:val="00B0727F"/>
    <w:rsid w:val="00B072E9"/>
    <w:rsid w:val="00B073BF"/>
    <w:rsid w:val="00B073CF"/>
    <w:rsid w:val="00B07552"/>
    <w:rsid w:val="00B07576"/>
    <w:rsid w:val="00B075AA"/>
    <w:rsid w:val="00B075E0"/>
    <w:rsid w:val="00B07683"/>
    <w:rsid w:val="00B0768F"/>
    <w:rsid w:val="00B0771B"/>
    <w:rsid w:val="00B07751"/>
    <w:rsid w:val="00B078FB"/>
    <w:rsid w:val="00B07989"/>
    <w:rsid w:val="00B07A60"/>
    <w:rsid w:val="00B07A7C"/>
    <w:rsid w:val="00B07B96"/>
    <w:rsid w:val="00B07BB8"/>
    <w:rsid w:val="00B07E27"/>
    <w:rsid w:val="00B07E5F"/>
    <w:rsid w:val="00B07EB1"/>
    <w:rsid w:val="00B10096"/>
    <w:rsid w:val="00B1019F"/>
    <w:rsid w:val="00B101FC"/>
    <w:rsid w:val="00B1030D"/>
    <w:rsid w:val="00B10355"/>
    <w:rsid w:val="00B103D9"/>
    <w:rsid w:val="00B1049C"/>
    <w:rsid w:val="00B104FB"/>
    <w:rsid w:val="00B107FD"/>
    <w:rsid w:val="00B10803"/>
    <w:rsid w:val="00B108AE"/>
    <w:rsid w:val="00B108C5"/>
    <w:rsid w:val="00B10B89"/>
    <w:rsid w:val="00B10DEB"/>
    <w:rsid w:val="00B10F8F"/>
    <w:rsid w:val="00B10FA1"/>
    <w:rsid w:val="00B11409"/>
    <w:rsid w:val="00B114BB"/>
    <w:rsid w:val="00B114F8"/>
    <w:rsid w:val="00B1164E"/>
    <w:rsid w:val="00B116BE"/>
    <w:rsid w:val="00B117D2"/>
    <w:rsid w:val="00B117D8"/>
    <w:rsid w:val="00B11840"/>
    <w:rsid w:val="00B11866"/>
    <w:rsid w:val="00B118B0"/>
    <w:rsid w:val="00B11A40"/>
    <w:rsid w:val="00B11A49"/>
    <w:rsid w:val="00B11B2D"/>
    <w:rsid w:val="00B11C74"/>
    <w:rsid w:val="00B11CFC"/>
    <w:rsid w:val="00B11D32"/>
    <w:rsid w:val="00B11ECB"/>
    <w:rsid w:val="00B11F28"/>
    <w:rsid w:val="00B11F5B"/>
    <w:rsid w:val="00B11FA0"/>
    <w:rsid w:val="00B120BD"/>
    <w:rsid w:val="00B12239"/>
    <w:rsid w:val="00B123D6"/>
    <w:rsid w:val="00B12450"/>
    <w:rsid w:val="00B1250D"/>
    <w:rsid w:val="00B1264B"/>
    <w:rsid w:val="00B12738"/>
    <w:rsid w:val="00B127A2"/>
    <w:rsid w:val="00B12861"/>
    <w:rsid w:val="00B12AAE"/>
    <w:rsid w:val="00B12C4F"/>
    <w:rsid w:val="00B12CBA"/>
    <w:rsid w:val="00B12D0F"/>
    <w:rsid w:val="00B12D85"/>
    <w:rsid w:val="00B12F01"/>
    <w:rsid w:val="00B12FB0"/>
    <w:rsid w:val="00B130B3"/>
    <w:rsid w:val="00B13167"/>
    <w:rsid w:val="00B134E2"/>
    <w:rsid w:val="00B13805"/>
    <w:rsid w:val="00B1383D"/>
    <w:rsid w:val="00B138E3"/>
    <w:rsid w:val="00B138EB"/>
    <w:rsid w:val="00B1399B"/>
    <w:rsid w:val="00B139A9"/>
    <w:rsid w:val="00B13A26"/>
    <w:rsid w:val="00B13AF7"/>
    <w:rsid w:val="00B13C74"/>
    <w:rsid w:val="00B13CAA"/>
    <w:rsid w:val="00B13D81"/>
    <w:rsid w:val="00B13FD7"/>
    <w:rsid w:val="00B14076"/>
    <w:rsid w:val="00B14086"/>
    <w:rsid w:val="00B14122"/>
    <w:rsid w:val="00B141A8"/>
    <w:rsid w:val="00B141FD"/>
    <w:rsid w:val="00B14292"/>
    <w:rsid w:val="00B14481"/>
    <w:rsid w:val="00B147F6"/>
    <w:rsid w:val="00B147F9"/>
    <w:rsid w:val="00B14840"/>
    <w:rsid w:val="00B149CD"/>
    <w:rsid w:val="00B14A17"/>
    <w:rsid w:val="00B14B56"/>
    <w:rsid w:val="00B14F8E"/>
    <w:rsid w:val="00B1511B"/>
    <w:rsid w:val="00B153F1"/>
    <w:rsid w:val="00B153F3"/>
    <w:rsid w:val="00B15859"/>
    <w:rsid w:val="00B1585C"/>
    <w:rsid w:val="00B158CF"/>
    <w:rsid w:val="00B1593A"/>
    <w:rsid w:val="00B15993"/>
    <w:rsid w:val="00B15A9B"/>
    <w:rsid w:val="00B15AA9"/>
    <w:rsid w:val="00B15B79"/>
    <w:rsid w:val="00B15DE5"/>
    <w:rsid w:val="00B15DF5"/>
    <w:rsid w:val="00B15E7E"/>
    <w:rsid w:val="00B15F5E"/>
    <w:rsid w:val="00B16166"/>
    <w:rsid w:val="00B1624C"/>
    <w:rsid w:val="00B1625C"/>
    <w:rsid w:val="00B16306"/>
    <w:rsid w:val="00B16427"/>
    <w:rsid w:val="00B16541"/>
    <w:rsid w:val="00B16637"/>
    <w:rsid w:val="00B16867"/>
    <w:rsid w:val="00B168B8"/>
    <w:rsid w:val="00B168C9"/>
    <w:rsid w:val="00B1693C"/>
    <w:rsid w:val="00B16AED"/>
    <w:rsid w:val="00B16B56"/>
    <w:rsid w:val="00B16E11"/>
    <w:rsid w:val="00B173E1"/>
    <w:rsid w:val="00B17459"/>
    <w:rsid w:val="00B17489"/>
    <w:rsid w:val="00B1762F"/>
    <w:rsid w:val="00B1772B"/>
    <w:rsid w:val="00B17992"/>
    <w:rsid w:val="00B179DD"/>
    <w:rsid w:val="00B17B59"/>
    <w:rsid w:val="00B17C10"/>
    <w:rsid w:val="00B17C7A"/>
    <w:rsid w:val="00B17CA7"/>
    <w:rsid w:val="00B17CCA"/>
    <w:rsid w:val="00B17D2D"/>
    <w:rsid w:val="00B17E2C"/>
    <w:rsid w:val="00B17E41"/>
    <w:rsid w:val="00B17F98"/>
    <w:rsid w:val="00B1F547"/>
    <w:rsid w:val="00B20153"/>
    <w:rsid w:val="00B20202"/>
    <w:rsid w:val="00B20272"/>
    <w:rsid w:val="00B20519"/>
    <w:rsid w:val="00B207FF"/>
    <w:rsid w:val="00B2095D"/>
    <w:rsid w:val="00B20B63"/>
    <w:rsid w:val="00B20B80"/>
    <w:rsid w:val="00B20C8D"/>
    <w:rsid w:val="00B20E2A"/>
    <w:rsid w:val="00B20F7B"/>
    <w:rsid w:val="00B2112C"/>
    <w:rsid w:val="00B21223"/>
    <w:rsid w:val="00B212F6"/>
    <w:rsid w:val="00B21359"/>
    <w:rsid w:val="00B21726"/>
    <w:rsid w:val="00B217F3"/>
    <w:rsid w:val="00B217FD"/>
    <w:rsid w:val="00B219CC"/>
    <w:rsid w:val="00B21A51"/>
    <w:rsid w:val="00B21BC9"/>
    <w:rsid w:val="00B21E57"/>
    <w:rsid w:val="00B21EA2"/>
    <w:rsid w:val="00B21F38"/>
    <w:rsid w:val="00B21F8F"/>
    <w:rsid w:val="00B2200A"/>
    <w:rsid w:val="00B2207E"/>
    <w:rsid w:val="00B22091"/>
    <w:rsid w:val="00B22317"/>
    <w:rsid w:val="00B22358"/>
    <w:rsid w:val="00B22484"/>
    <w:rsid w:val="00B224AF"/>
    <w:rsid w:val="00B2254C"/>
    <w:rsid w:val="00B22613"/>
    <w:rsid w:val="00B22654"/>
    <w:rsid w:val="00B22712"/>
    <w:rsid w:val="00B22729"/>
    <w:rsid w:val="00B227A3"/>
    <w:rsid w:val="00B227FB"/>
    <w:rsid w:val="00B22822"/>
    <w:rsid w:val="00B22B4C"/>
    <w:rsid w:val="00B22BA1"/>
    <w:rsid w:val="00B22C95"/>
    <w:rsid w:val="00B22C9A"/>
    <w:rsid w:val="00B22D21"/>
    <w:rsid w:val="00B22D48"/>
    <w:rsid w:val="00B22E3C"/>
    <w:rsid w:val="00B22E9D"/>
    <w:rsid w:val="00B22F2F"/>
    <w:rsid w:val="00B22F5D"/>
    <w:rsid w:val="00B22F8E"/>
    <w:rsid w:val="00B22FDD"/>
    <w:rsid w:val="00B23038"/>
    <w:rsid w:val="00B232BA"/>
    <w:rsid w:val="00B2330D"/>
    <w:rsid w:val="00B234E2"/>
    <w:rsid w:val="00B23632"/>
    <w:rsid w:val="00B2383D"/>
    <w:rsid w:val="00B23885"/>
    <w:rsid w:val="00B23930"/>
    <w:rsid w:val="00B23956"/>
    <w:rsid w:val="00B23978"/>
    <w:rsid w:val="00B23984"/>
    <w:rsid w:val="00B23ACB"/>
    <w:rsid w:val="00B23B28"/>
    <w:rsid w:val="00B23BF6"/>
    <w:rsid w:val="00B23C16"/>
    <w:rsid w:val="00B23E97"/>
    <w:rsid w:val="00B23EB5"/>
    <w:rsid w:val="00B23FCF"/>
    <w:rsid w:val="00B24051"/>
    <w:rsid w:val="00B2418D"/>
    <w:rsid w:val="00B24222"/>
    <w:rsid w:val="00B243C8"/>
    <w:rsid w:val="00B2440D"/>
    <w:rsid w:val="00B24500"/>
    <w:rsid w:val="00B24579"/>
    <w:rsid w:val="00B245A5"/>
    <w:rsid w:val="00B246A4"/>
    <w:rsid w:val="00B24879"/>
    <w:rsid w:val="00B24A49"/>
    <w:rsid w:val="00B24B7C"/>
    <w:rsid w:val="00B24C1E"/>
    <w:rsid w:val="00B24CE1"/>
    <w:rsid w:val="00B24EBD"/>
    <w:rsid w:val="00B24F95"/>
    <w:rsid w:val="00B250F5"/>
    <w:rsid w:val="00B2516F"/>
    <w:rsid w:val="00B2536A"/>
    <w:rsid w:val="00B2543B"/>
    <w:rsid w:val="00B25553"/>
    <w:rsid w:val="00B25611"/>
    <w:rsid w:val="00B257D8"/>
    <w:rsid w:val="00B259E1"/>
    <w:rsid w:val="00B259FF"/>
    <w:rsid w:val="00B25A05"/>
    <w:rsid w:val="00B25A8D"/>
    <w:rsid w:val="00B25B6B"/>
    <w:rsid w:val="00B25BC0"/>
    <w:rsid w:val="00B25DC8"/>
    <w:rsid w:val="00B25E68"/>
    <w:rsid w:val="00B260E7"/>
    <w:rsid w:val="00B26154"/>
    <w:rsid w:val="00B26246"/>
    <w:rsid w:val="00B264FB"/>
    <w:rsid w:val="00B26623"/>
    <w:rsid w:val="00B2664D"/>
    <w:rsid w:val="00B266F9"/>
    <w:rsid w:val="00B26B0B"/>
    <w:rsid w:val="00B26B62"/>
    <w:rsid w:val="00B26C07"/>
    <w:rsid w:val="00B26D81"/>
    <w:rsid w:val="00B271E9"/>
    <w:rsid w:val="00B272CF"/>
    <w:rsid w:val="00B273E2"/>
    <w:rsid w:val="00B274D2"/>
    <w:rsid w:val="00B274D9"/>
    <w:rsid w:val="00B27695"/>
    <w:rsid w:val="00B277B1"/>
    <w:rsid w:val="00B2788E"/>
    <w:rsid w:val="00B278B3"/>
    <w:rsid w:val="00B27975"/>
    <w:rsid w:val="00B2798B"/>
    <w:rsid w:val="00B27B9A"/>
    <w:rsid w:val="00B27CAA"/>
    <w:rsid w:val="00B27E7A"/>
    <w:rsid w:val="00B27F14"/>
    <w:rsid w:val="00B2DD35"/>
    <w:rsid w:val="00B301B3"/>
    <w:rsid w:val="00B3024C"/>
    <w:rsid w:val="00B3033E"/>
    <w:rsid w:val="00B30422"/>
    <w:rsid w:val="00B30558"/>
    <w:rsid w:val="00B3060D"/>
    <w:rsid w:val="00B3074D"/>
    <w:rsid w:val="00B30D38"/>
    <w:rsid w:val="00B30D5E"/>
    <w:rsid w:val="00B30E5C"/>
    <w:rsid w:val="00B310D9"/>
    <w:rsid w:val="00B3157D"/>
    <w:rsid w:val="00B316C1"/>
    <w:rsid w:val="00B3170C"/>
    <w:rsid w:val="00B3178D"/>
    <w:rsid w:val="00B317DE"/>
    <w:rsid w:val="00B31A80"/>
    <w:rsid w:val="00B31B72"/>
    <w:rsid w:val="00B31C37"/>
    <w:rsid w:val="00B31C58"/>
    <w:rsid w:val="00B31F1B"/>
    <w:rsid w:val="00B31F55"/>
    <w:rsid w:val="00B3200E"/>
    <w:rsid w:val="00B3206B"/>
    <w:rsid w:val="00B322FD"/>
    <w:rsid w:val="00B32374"/>
    <w:rsid w:val="00B323A7"/>
    <w:rsid w:val="00B329B9"/>
    <w:rsid w:val="00B32ADB"/>
    <w:rsid w:val="00B32C5D"/>
    <w:rsid w:val="00B32E8A"/>
    <w:rsid w:val="00B3316E"/>
    <w:rsid w:val="00B331C8"/>
    <w:rsid w:val="00B33240"/>
    <w:rsid w:val="00B332DE"/>
    <w:rsid w:val="00B334CB"/>
    <w:rsid w:val="00B335E6"/>
    <w:rsid w:val="00B3367C"/>
    <w:rsid w:val="00B337B0"/>
    <w:rsid w:val="00B337C8"/>
    <w:rsid w:val="00B3388E"/>
    <w:rsid w:val="00B3397B"/>
    <w:rsid w:val="00B33D70"/>
    <w:rsid w:val="00B33D83"/>
    <w:rsid w:val="00B34236"/>
    <w:rsid w:val="00B3424E"/>
    <w:rsid w:val="00B34369"/>
    <w:rsid w:val="00B34408"/>
    <w:rsid w:val="00B3448D"/>
    <w:rsid w:val="00B3462A"/>
    <w:rsid w:val="00B346B1"/>
    <w:rsid w:val="00B348CF"/>
    <w:rsid w:val="00B348F0"/>
    <w:rsid w:val="00B348F7"/>
    <w:rsid w:val="00B349A8"/>
    <w:rsid w:val="00B34B2B"/>
    <w:rsid w:val="00B34BF6"/>
    <w:rsid w:val="00B34C97"/>
    <w:rsid w:val="00B34CE2"/>
    <w:rsid w:val="00B34D46"/>
    <w:rsid w:val="00B34F6C"/>
    <w:rsid w:val="00B350E5"/>
    <w:rsid w:val="00B35277"/>
    <w:rsid w:val="00B35294"/>
    <w:rsid w:val="00B353AA"/>
    <w:rsid w:val="00B3548A"/>
    <w:rsid w:val="00B354A6"/>
    <w:rsid w:val="00B35589"/>
    <w:rsid w:val="00B355B3"/>
    <w:rsid w:val="00B3578B"/>
    <w:rsid w:val="00B358BD"/>
    <w:rsid w:val="00B358EB"/>
    <w:rsid w:val="00B35B0B"/>
    <w:rsid w:val="00B3600A"/>
    <w:rsid w:val="00B3619E"/>
    <w:rsid w:val="00B36281"/>
    <w:rsid w:val="00B3633B"/>
    <w:rsid w:val="00B366D0"/>
    <w:rsid w:val="00B36729"/>
    <w:rsid w:val="00B3673E"/>
    <w:rsid w:val="00B3683A"/>
    <w:rsid w:val="00B36852"/>
    <w:rsid w:val="00B368B7"/>
    <w:rsid w:val="00B36931"/>
    <w:rsid w:val="00B36948"/>
    <w:rsid w:val="00B36967"/>
    <w:rsid w:val="00B36ADA"/>
    <w:rsid w:val="00B37098"/>
    <w:rsid w:val="00B37150"/>
    <w:rsid w:val="00B3716D"/>
    <w:rsid w:val="00B3725F"/>
    <w:rsid w:val="00B37267"/>
    <w:rsid w:val="00B37392"/>
    <w:rsid w:val="00B37422"/>
    <w:rsid w:val="00B3743C"/>
    <w:rsid w:val="00B37A17"/>
    <w:rsid w:val="00B37CFD"/>
    <w:rsid w:val="00B37F4E"/>
    <w:rsid w:val="00B40076"/>
    <w:rsid w:val="00B40261"/>
    <w:rsid w:val="00B40322"/>
    <w:rsid w:val="00B404BB"/>
    <w:rsid w:val="00B4053E"/>
    <w:rsid w:val="00B4069E"/>
    <w:rsid w:val="00B40731"/>
    <w:rsid w:val="00B40749"/>
    <w:rsid w:val="00B408AD"/>
    <w:rsid w:val="00B408BE"/>
    <w:rsid w:val="00B408F8"/>
    <w:rsid w:val="00B40A39"/>
    <w:rsid w:val="00B40ADB"/>
    <w:rsid w:val="00B40AFE"/>
    <w:rsid w:val="00B40B55"/>
    <w:rsid w:val="00B40B98"/>
    <w:rsid w:val="00B40BF8"/>
    <w:rsid w:val="00B411CF"/>
    <w:rsid w:val="00B4126E"/>
    <w:rsid w:val="00B41298"/>
    <w:rsid w:val="00B413E6"/>
    <w:rsid w:val="00B4152F"/>
    <w:rsid w:val="00B4160B"/>
    <w:rsid w:val="00B418D9"/>
    <w:rsid w:val="00B41964"/>
    <w:rsid w:val="00B41A44"/>
    <w:rsid w:val="00B41BAE"/>
    <w:rsid w:val="00B41D3E"/>
    <w:rsid w:val="00B41D8D"/>
    <w:rsid w:val="00B41DDD"/>
    <w:rsid w:val="00B41F5E"/>
    <w:rsid w:val="00B41F83"/>
    <w:rsid w:val="00B41FB4"/>
    <w:rsid w:val="00B420A2"/>
    <w:rsid w:val="00B422FA"/>
    <w:rsid w:val="00B4241E"/>
    <w:rsid w:val="00B424AB"/>
    <w:rsid w:val="00B42647"/>
    <w:rsid w:val="00B4264B"/>
    <w:rsid w:val="00B42688"/>
    <w:rsid w:val="00B426D5"/>
    <w:rsid w:val="00B427C0"/>
    <w:rsid w:val="00B4299A"/>
    <w:rsid w:val="00B42A66"/>
    <w:rsid w:val="00B42AF5"/>
    <w:rsid w:val="00B42CE2"/>
    <w:rsid w:val="00B4308E"/>
    <w:rsid w:val="00B431E3"/>
    <w:rsid w:val="00B434CE"/>
    <w:rsid w:val="00B435BC"/>
    <w:rsid w:val="00B436B9"/>
    <w:rsid w:val="00B43822"/>
    <w:rsid w:val="00B43B41"/>
    <w:rsid w:val="00B43E94"/>
    <w:rsid w:val="00B4410C"/>
    <w:rsid w:val="00B441E4"/>
    <w:rsid w:val="00B44249"/>
    <w:rsid w:val="00B442B9"/>
    <w:rsid w:val="00B44419"/>
    <w:rsid w:val="00B44427"/>
    <w:rsid w:val="00B44690"/>
    <w:rsid w:val="00B44762"/>
    <w:rsid w:val="00B44829"/>
    <w:rsid w:val="00B449EC"/>
    <w:rsid w:val="00B44AEC"/>
    <w:rsid w:val="00B44B69"/>
    <w:rsid w:val="00B44B79"/>
    <w:rsid w:val="00B44CBE"/>
    <w:rsid w:val="00B4500F"/>
    <w:rsid w:val="00B45098"/>
    <w:rsid w:val="00B451C9"/>
    <w:rsid w:val="00B4530D"/>
    <w:rsid w:val="00B45422"/>
    <w:rsid w:val="00B454AF"/>
    <w:rsid w:val="00B4550E"/>
    <w:rsid w:val="00B455B8"/>
    <w:rsid w:val="00B4579A"/>
    <w:rsid w:val="00B45B1D"/>
    <w:rsid w:val="00B45BA5"/>
    <w:rsid w:val="00B45BB4"/>
    <w:rsid w:val="00B45CAE"/>
    <w:rsid w:val="00B45D13"/>
    <w:rsid w:val="00B45D8A"/>
    <w:rsid w:val="00B45F6F"/>
    <w:rsid w:val="00B46079"/>
    <w:rsid w:val="00B46092"/>
    <w:rsid w:val="00B462CE"/>
    <w:rsid w:val="00B462E4"/>
    <w:rsid w:val="00B462EB"/>
    <w:rsid w:val="00B46318"/>
    <w:rsid w:val="00B4638C"/>
    <w:rsid w:val="00B4640E"/>
    <w:rsid w:val="00B4644F"/>
    <w:rsid w:val="00B4694B"/>
    <w:rsid w:val="00B46AF0"/>
    <w:rsid w:val="00B46AF8"/>
    <w:rsid w:val="00B46CE4"/>
    <w:rsid w:val="00B46CFA"/>
    <w:rsid w:val="00B46E10"/>
    <w:rsid w:val="00B46E37"/>
    <w:rsid w:val="00B46E50"/>
    <w:rsid w:val="00B46E86"/>
    <w:rsid w:val="00B470DC"/>
    <w:rsid w:val="00B470E0"/>
    <w:rsid w:val="00B471BB"/>
    <w:rsid w:val="00B47314"/>
    <w:rsid w:val="00B4748F"/>
    <w:rsid w:val="00B4754A"/>
    <w:rsid w:val="00B477EA"/>
    <w:rsid w:val="00B479AD"/>
    <w:rsid w:val="00B479D9"/>
    <w:rsid w:val="00B47A4D"/>
    <w:rsid w:val="00B47BED"/>
    <w:rsid w:val="00B47D00"/>
    <w:rsid w:val="00B47D23"/>
    <w:rsid w:val="00B47D66"/>
    <w:rsid w:val="00B47F8F"/>
    <w:rsid w:val="00B50002"/>
    <w:rsid w:val="00B5009F"/>
    <w:rsid w:val="00B50121"/>
    <w:rsid w:val="00B5017B"/>
    <w:rsid w:val="00B503B4"/>
    <w:rsid w:val="00B5067E"/>
    <w:rsid w:val="00B506E8"/>
    <w:rsid w:val="00B50772"/>
    <w:rsid w:val="00B50839"/>
    <w:rsid w:val="00B50B85"/>
    <w:rsid w:val="00B50BF6"/>
    <w:rsid w:val="00B50D06"/>
    <w:rsid w:val="00B50E3F"/>
    <w:rsid w:val="00B50E59"/>
    <w:rsid w:val="00B50EF2"/>
    <w:rsid w:val="00B50F9D"/>
    <w:rsid w:val="00B51036"/>
    <w:rsid w:val="00B510CE"/>
    <w:rsid w:val="00B511F8"/>
    <w:rsid w:val="00B5128C"/>
    <w:rsid w:val="00B513B1"/>
    <w:rsid w:val="00B51499"/>
    <w:rsid w:val="00B51636"/>
    <w:rsid w:val="00B51798"/>
    <w:rsid w:val="00B51A04"/>
    <w:rsid w:val="00B51AB6"/>
    <w:rsid w:val="00B51CCF"/>
    <w:rsid w:val="00B51F8C"/>
    <w:rsid w:val="00B51F99"/>
    <w:rsid w:val="00B5217D"/>
    <w:rsid w:val="00B52262"/>
    <w:rsid w:val="00B5232D"/>
    <w:rsid w:val="00B5238D"/>
    <w:rsid w:val="00B5239C"/>
    <w:rsid w:val="00B52400"/>
    <w:rsid w:val="00B52558"/>
    <w:rsid w:val="00B525CD"/>
    <w:rsid w:val="00B5261F"/>
    <w:rsid w:val="00B526A6"/>
    <w:rsid w:val="00B52720"/>
    <w:rsid w:val="00B52721"/>
    <w:rsid w:val="00B52794"/>
    <w:rsid w:val="00B5279E"/>
    <w:rsid w:val="00B5288A"/>
    <w:rsid w:val="00B528CC"/>
    <w:rsid w:val="00B52A1C"/>
    <w:rsid w:val="00B52CD0"/>
    <w:rsid w:val="00B52D6F"/>
    <w:rsid w:val="00B52DDD"/>
    <w:rsid w:val="00B52E07"/>
    <w:rsid w:val="00B52F0F"/>
    <w:rsid w:val="00B52FA0"/>
    <w:rsid w:val="00B52FD1"/>
    <w:rsid w:val="00B53031"/>
    <w:rsid w:val="00B530E3"/>
    <w:rsid w:val="00B53160"/>
    <w:rsid w:val="00B532B3"/>
    <w:rsid w:val="00B53400"/>
    <w:rsid w:val="00B53411"/>
    <w:rsid w:val="00B53849"/>
    <w:rsid w:val="00B53A70"/>
    <w:rsid w:val="00B53A87"/>
    <w:rsid w:val="00B53B7A"/>
    <w:rsid w:val="00B53CE0"/>
    <w:rsid w:val="00B53F5F"/>
    <w:rsid w:val="00B5403D"/>
    <w:rsid w:val="00B54091"/>
    <w:rsid w:val="00B540FE"/>
    <w:rsid w:val="00B541D8"/>
    <w:rsid w:val="00B5428B"/>
    <w:rsid w:val="00B54379"/>
    <w:rsid w:val="00B544BE"/>
    <w:rsid w:val="00B5453D"/>
    <w:rsid w:val="00B54598"/>
    <w:rsid w:val="00B545E3"/>
    <w:rsid w:val="00B5488B"/>
    <w:rsid w:val="00B54C0D"/>
    <w:rsid w:val="00B54C9B"/>
    <w:rsid w:val="00B54FD6"/>
    <w:rsid w:val="00B550B8"/>
    <w:rsid w:val="00B551AC"/>
    <w:rsid w:val="00B55417"/>
    <w:rsid w:val="00B554FA"/>
    <w:rsid w:val="00B556D5"/>
    <w:rsid w:val="00B556F1"/>
    <w:rsid w:val="00B55811"/>
    <w:rsid w:val="00B55913"/>
    <w:rsid w:val="00B55A99"/>
    <w:rsid w:val="00B55C6F"/>
    <w:rsid w:val="00B55D65"/>
    <w:rsid w:val="00B55DA9"/>
    <w:rsid w:val="00B56061"/>
    <w:rsid w:val="00B560A7"/>
    <w:rsid w:val="00B56307"/>
    <w:rsid w:val="00B563EB"/>
    <w:rsid w:val="00B564FF"/>
    <w:rsid w:val="00B56644"/>
    <w:rsid w:val="00B56737"/>
    <w:rsid w:val="00B567DF"/>
    <w:rsid w:val="00B56843"/>
    <w:rsid w:val="00B5692A"/>
    <w:rsid w:val="00B569DC"/>
    <w:rsid w:val="00B56A29"/>
    <w:rsid w:val="00B56ACB"/>
    <w:rsid w:val="00B56AD0"/>
    <w:rsid w:val="00B56D06"/>
    <w:rsid w:val="00B56D1C"/>
    <w:rsid w:val="00B56D1F"/>
    <w:rsid w:val="00B56DB1"/>
    <w:rsid w:val="00B56DB7"/>
    <w:rsid w:val="00B56EAE"/>
    <w:rsid w:val="00B56FCB"/>
    <w:rsid w:val="00B57048"/>
    <w:rsid w:val="00B571C1"/>
    <w:rsid w:val="00B57274"/>
    <w:rsid w:val="00B57381"/>
    <w:rsid w:val="00B57391"/>
    <w:rsid w:val="00B57465"/>
    <w:rsid w:val="00B575AC"/>
    <w:rsid w:val="00B577F5"/>
    <w:rsid w:val="00B57989"/>
    <w:rsid w:val="00B57A6C"/>
    <w:rsid w:val="00B57AA0"/>
    <w:rsid w:val="00B57B5F"/>
    <w:rsid w:val="00B57C29"/>
    <w:rsid w:val="00B57C45"/>
    <w:rsid w:val="00B57CC2"/>
    <w:rsid w:val="00B57D84"/>
    <w:rsid w:val="00B6000B"/>
    <w:rsid w:val="00B60170"/>
    <w:rsid w:val="00B601DA"/>
    <w:rsid w:val="00B60282"/>
    <w:rsid w:val="00B602E7"/>
    <w:rsid w:val="00B60369"/>
    <w:rsid w:val="00B603FA"/>
    <w:rsid w:val="00B60499"/>
    <w:rsid w:val="00B6049D"/>
    <w:rsid w:val="00B604FD"/>
    <w:rsid w:val="00B60570"/>
    <w:rsid w:val="00B605CB"/>
    <w:rsid w:val="00B608E6"/>
    <w:rsid w:val="00B60A07"/>
    <w:rsid w:val="00B60AAF"/>
    <w:rsid w:val="00B60B7E"/>
    <w:rsid w:val="00B60D79"/>
    <w:rsid w:val="00B60F0E"/>
    <w:rsid w:val="00B612B3"/>
    <w:rsid w:val="00B612F1"/>
    <w:rsid w:val="00B6130E"/>
    <w:rsid w:val="00B61373"/>
    <w:rsid w:val="00B61378"/>
    <w:rsid w:val="00B614EF"/>
    <w:rsid w:val="00B615DE"/>
    <w:rsid w:val="00B61647"/>
    <w:rsid w:val="00B6174E"/>
    <w:rsid w:val="00B6178E"/>
    <w:rsid w:val="00B61809"/>
    <w:rsid w:val="00B618B2"/>
    <w:rsid w:val="00B6199C"/>
    <w:rsid w:val="00B61B2C"/>
    <w:rsid w:val="00B61B7A"/>
    <w:rsid w:val="00B61C65"/>
    <w:rsid w:val="00B621B3"/>
    <w:rsid w:val="00B621B9"/>
    <w:rsid w:val="00B625D5"/>
    <w:rsid w:val="00B6261C"/>
    <w:rsid w:val="00B62694"/>
    <w:rsid w:val="00B627F7"/>
    <w:rsid w:val="00B62979"/>
    <w:rsid w:val="00B62AA2"/>
    <w:rsid w:val="00B62B22"/>
    <w:rsid w:val="00B62BB1"/>
    <w:rsid w:val="00B62C9A"/>
    <w:rsid w:val="00B62DAB"/>
    <w:rsid w:val="00B62DC8"/>
    <w:rsid w:val="00B62E6A"/>
    <w:rsid w:val="00B62F60"/>
    <w:rsid w:val="00B6301D"/>
    <w:rsid w:val="00B630E8"/>
    <w:rsid w:val="00B63187"/>
    <w:rsid w:val="00B63219"/>
    <w:rsid w:val="00B633C4"/>
    <w:rsid w:val="00B633C8"/>
    <w:rsid w:val="00B63485"/>
    <w:rsid w:val="00B634AB"/>
    <w:rsid w:val="00B6368A"/>
    <w:rsid w:val="00B6396A"/>
    <w:rsid w:val="00B639D4"/>
    <w:rsid w:val="00B63B22"/>
    <w:rsid w:val="00B63C70"/>
    <w:rsid w:val="00B63E53"/>
    <w:rsid w:val="00B63FB0"/>
    <w:rsid w:val="00B63FBD"/>
    <w:rsid w:val="00B6402B"/>
    <w:rsid w:val="00B640B4"/>
    <w:rsid w:val="00B640CE"/>
    <w:rsid w:val="00B641BD"/>
    <w:rsid w:val="00B64206"/>
    <w:rsid w:val="00B6420D"/>
    <w:rsid w:val="00B642CB"/>
    <w:rsid w:val="00B6431C"/>
    <w:rsid w:val="00B64450"/>
    <w:rsid w:val="00B644AE"/>
    <w:rsid w:val="00B644E9"/>
    <w:rsid w:val="00B6455F"/>
    <w:rsid w:val="00B645B0"/>
    <w:rsid w:val="00B64664"/>
    <w:rsid w:val="00B646E7"/>
    <w:rsid w:val="00B64777"/>
    <w:rsid w:val="00B647B7"/>
    <w:rsid w:val="00B64B65"/>
    <w:rsid w:val="00B64B8C"/>
    <w:rsid w:val="00B64C74"/>
    <w:rsid w:val="00B64D2A"/>
    <w:rsid w:val="00B64DC6"/>
    <w:rsid w:val="00B64E51"/>
    <w:rsid w:val="00B6502A"/>
    <w:rsid w:val="00B650CA"/>
    <w:rsid w:val="00B65109"/>
    <w:rsid w:val="00B65571"/>
    <w:rsid w:val="00B6560F"/>
    <w:rsid w:val="00B65841"/>
    <w:rsid w:val="00B6589B"/>
    <w:rsid w:val="00B658BC"/>
    <w:rsid w:val="00B658F2"/>
    <w:rsid w:val="00B65939"/>
    <w:rsid w:val="00B659E6"/>
    <w:rsid w:val="00B65AC8"/>
    <w:rsid w:val="00B65CE0"/>
    <w:rsid w:val="00B66170"/>
    <w:rsid w:val="00B661EE"/>
    <w:rsid w:val="00B662D0"/>
    <w:rsid w:val="00B66401"/>
    <w:rsid w:val="00B664F7"/>
    <w:rsid w:val="00B6652A"/>
    <w:rsid w:val="00B66568"/>
    <w:rsid w:val="00B6661B"/>
    <w:rsid w:val="00B666B2"/>
    <w:rsid w:val="00B66716"/>
    <w:rsid w:val="00B66A2D"/>
    <w:rsid w:val="00B66B71"/>
    <w:rsid w:val="00B66D4A"/>
    <w:rsid w:val="00B66D84"/>
    <w:rsid w:val="00B6706E"/>
    <w:rsid w:val="00B670E7"/>
    <w:rsid w:val="00B67263"/>
    <w:rsid w:val="00B67786"/>
    <w:rsid w:val="00B677C2"/>
    <w:rsid w:val="00B67810"/>
    <w:rsid w:val="00B67888"/>
    <w:rsid w:val="00B67937"/>
    <w:rsid w:val="00B67A88"/>
    <w:rsid w:val="00B67B51"/>
    <w:rsid w:val="00B67B96"/>
    <w:rsid w:val="00B67DA5"/>
    <w:rsid w:val="00B67DED"/>
    <w:rsid w:val="00B67EF2"/>
    <w:rsid w:val="00B70097"/>
    <w:rsid w:val="00B700CB"/>
    <w:rsid w:val="00B702B5"/>
    <w:rsid w:val="00B702E6"/>
    <w:rsid w:val="00B70305"/>
    <w:rsid w:val="00B706C3"/>
    <w:rsid w:val="00B7086F"/>
    <w:rsid w:val="00B70997"/>
    <w:rsid w:val="00B709D1"/>
    <w:rsid w:val="00B70BE1"/>
    <w:rsid w:val="00B70CCE"/>
    <w:rsid w:val="00B70D36"/>
    <w:rsid w:val="00B710A2"/>
    <w:rsid w:val="00B71156"/>
    <w:rsid w:val="00B712EF"/>
    <w:rsid w:val="00B71419"/>
    <w:rsid w:val="00B71473"/>
    <w:rsid w:val="00B71670"/>
    <w:rsid w:val="00B71687"/>
    <w:rsid w:val="00B7185F"/>
    <w:rsid w:val="00B7195A"/>
    <w:rsid w:val="00B71A78"/>
    <w:rsid w:val="00B71B52"/>
    <w:rsid w:val="00B71C60"/>
    <w:rsid w:val="00B71CF4"/>
    <w:rsid w:val="00B720C8"/>
    <w:rsid w:val="00B720DF"/>
    <w:rsid w:val="00B7211E"/>
    <w:rsid w:val="00B72305"/>
    <w:rsid w:val="00B726B6"/>
    <w:rsid w:val="00B728B0"/>
    <w:rsid w:val="00B728EA"/>
    <w:rsid w:val="00B72A48"/>
    <w:rsid w:val="00B72B97"/>
    <w:rsid w:val="00B72BC2"/>
    <w:rsid w:val="00B72C4F"/>
    <w:rsid w:val="00B72D00"/>
    <w:rsid w:val="00B72D4E"/>
    <w:rsid w:val="00B72DD4"/>
    <w:rsid w:val="00B72E5E"/>
    <w:rsid w:val="00B731AA"/>
    <w:rsid w:val="00B731D6"/>
    <w:rsid w:val="00B7324B"/>
    <w:rsid w:val="00B73259"/>
    <w:rsid w:val="00B732CF"/>
    <w:rsid w:val="00B7330A"/>
    <w:rsid w:val="00B733D9"/>
    <w:rsid w:val="00B7349A"/>
    <w:rsid w:val="00B73554"/>
    <w:rsid w:val="00B73591"/>
    <w:rsid w:val="00B735AB"/>
    <w:rsid w:val="00B739A2"/>
    <w:rsid w:val="00B739E5"/>
    <w:rsid w:val="00B73A96"/>
    <w:rsid w:val="00B73B86"/>
    <w:rsid w:val="00B73BB2"/>
    <w:rsid w:val="00B73C18"/>
    <w:rsid w:val="00B73CF5"/>
    <w:rsid w:val="00B73F45"/>
    <w:rsid w:val="00B73FE3"/>
    <w:rsid w:val="00B74127"/>
    <w:rsid w:val="00B741D8"/>
    <w:rsid w:val="00B74270"/>
    <w:rsid w:val="00B74556"/>
    <w:rsid w:val="00B747F0"/>
    <w:rsid w:val="00B748C1"/>
    <w:rsid w:val="00B748CC"/>
    <w:rsid w:val="00B74C46"/>
    <w:rsid w:val="00B74C54"/>
    <w:rsid w:val="00B74DEC"/>
    <w:rsid w:val="00B74FB1"/>
    <w:rsid w:val="00B74FE2"/>
    <w:rsid w:val="00B750D0"/>
    <w:rsid w:val="00B75198"/>
    <w:rsid w:val="00B751AF"/>
    <w:rsid w:val="00B75239"/>
    <w:rsid w:val="00B754ED"/>
    <w:rsid w:val="00B756E0"/>
    <w:rsid w:val="00B756EA"/>
    <w:rsid w:val="00B75742"/>
    <w:rsid w:val="00B758CA"/>
    <w:rsid w:val="00B75932"/>
    <w:rsid w:val="00B7599C"/>
    <w:rsid w:val="00B75A3B"/>
    <w:rsid w:val="00B75AC5"/>
    <w:rsid w:val="00B75B36"/>
    <w:rsid w:val="00B75CA7"/>
    <w:rsid w:val="00B75D3A"/>
    <w:rsid w:val="00B75D6C"/>
    <w:rsid w:val="00B75DA0"/>
    <w:rsid w:val="00B75ED6"/>
    <w:rsid w:val="00B76157"/>
    <w:rsid w:val="00B7616E"/>
    <w:rsid w:val="00B76238"/>
    <w:rsid w:val="00B7628F"/>
    <w:rsid w:val="00B7630C"/>
    <w:rsid w:val="00B76379"/>
    <w:rsid w:val="00B765A4"/>
    <w:rsid w:val="00B765FB"/>
    <w:rsid w:val="00B7661E"/>
    <w:rsid w:val="00B76745"/>
    <w:rsid w:val="00B7687A"/>
    <w:rsid w:val="00B769A8"/>
    <w:rsid w:val="00B76B45"/>
    <w:rsid w:val="00B76B6C"/>
    <w:rsid w:val="00B76C26"/>
    <w:rsid w:val="00B76CEB"/>
    <w:rsid w:val="00B76EAE"/>
    <w:rsid w:val="00B76F7F"/>
    <w:rsid w:val="00B76F9B"/>
    <w:rsid w:val="00B77016"/>
    <w:rsid w:val="00B77017"/>
    <w:rsid w:val="00B7708B"/>
    <w:rsid w:val="00B771B3"/>
    <w:rsid w:val="00B771EF"/>
    <w:rsid w:val="00B771F0"/>
    <w:rsid w:val="00B773DC"/>
    <w:rsid w:val="00B776FB"/>
    <w:rsid w:val="00B7784F"/>
    <w:rsid w:val="00B77A0B"/>
    <w:rsid w:val="00B77A4F"/>
    <w:rsid w:val="00B77CCB"/>
    <w:rsid w:val="00B77DF0"/>
    <w:rsid w:val="00B77E51"/>
    <w:rsid w:val="00B77EFC"/>
    <w:rsid w:val="00B80007"/>
    <w:rsid w:val="00B800AE"/>
    <w:rsid w:val="00B800F3"/>
    <w:rsid w:val="00B80111"/>
    <w:rsid w:val="00B8024A"/>
    <w:rsid w:val="00B803F0"/>
    <w:rsid w:val="00B80499"/>
    <w:rsid w:val="00B804DA"/>
    <w:rsid w:val="00B80562"/>
    <w:rsid w:val="00B805FB"/>
    <w:rsid w:val="00B80633"/>
    <w:rsid w:val="00B80825"/>
    <w:rsid w:val="00B808CE"/>
    <w:rsid w:val="00B80AEF"/>
    <w:rsid w:val="00B80B21"/>
    <w:rsid w:val="00B80DDC"/>
    <w:rsid w:val="00B80F21"/>
    <w:rsid w:val="00B81032"/>
    <w:rsid w:val="00B8121B"/>
    <w:rsid w:val="00B8147D"/>
    <w:rsid w:val="00B814F7"/>
    <w:rsid w:val="00B81510"/>
    <w:rsid w:val="00B817F2"/>
    <w:rsid w:val="00B819DF"/>
    <w:rsid w:val="00B81A10"/>
    <w:rsid w:val="00B81A24"/>
    <w:rsid w:val="00B81B9D"/>
    <w:rsid w:val="00B81BE7"/>
    <w:rsid w:val="00B81D9A"/>
    <w:rsid w:val="00B81DA1"/>
    <w:rsid w:val="00B81EDD"/>
    <w:rsid w:val="00B81F94"/>
    <w:rsid w:val="00B820AE"/>
    <w:rsid w:val="00B820F0"/>
    <w:rsid w:val="00B82213"/>
    <w:rsid w:val="00B8228F"/>
    <w:rsid w:val="00B82362"/>
    <w:rsid w:val="00B823C3"/>
    <w:rsid w:val="00B82668"/>
    <w:rsid w:val="00B8283B"/>
    <w:rsid w:val="00B8286F"/>
    <w:rsid w:val="00B82B94"/>
    <w:rsid w:val="00B82BD7"/>
    <w:rsid w:val="00B82CB6"/>
    <w:rsid w:val="00B82E77"/>
    <w:rsid w:val="00B82FFD"/>
    <w:rsid w:val="00B83025"/>
    <w:rsid w:val="00B83056"/>
    <w:rsid w:val="00B83348"/>
    <w:rsid w:val="00B8334B"/>
    <w:rsid w:val="00B83743"/>
    <w:rsid w:val="00B83838"/>
    <w:rsid w:val="00B83963"/>
    <w:rsid w:val="00B839C8"/>
    <w:rsid w:val="00B83A22"/>
    <w:rsid w:val="00B83A81"/>
    <w:rsid w:val="00B83B0D"/>
    <w:rsid w:val="00B83B3E"/>
    <w:rsid w:val="00B83EAE"/>
    <w:rsid w:val="00B83EED"/>
    <w:rsid w:val="00B83FB4"/>
    <w:rsid w:val="00B84039"/>
    <w:rsid w:val="00B84098"/>
    <w:rsid w:val="00B84267"/>
    <w:rsid w:val="00B8433D"/>
    <w:rsid w:val="00B8435F"/>
    <w:rsid w:val="00B843BE"/>
    <w:rsid w:val="00B843F6"/>
    <w:rsid w:val="00B8444D"/>
    <w:rsid w:val="00B844DC"/>
    <w:rsid w:val="00B84556"/>
    <w:rsid w:val="00B8465B"/>
    <w:rsid w:val="00B84A20"/>
    <w:rsid w:val="00B84A64"/>
    <w:rsid w:val="00B84AE4"/>
    <w:rsid w:val="00B84B6A"/>
    <w:rsid w:val="00B84CC6"/>
    <w:rsid w:val="00B84D73"/>
    <w:rsid w:val="00B84EAC"/>
    <w:rsid w:val="00B84ED5"/>
    <w:rsid w:val="00B84F43"/>
    <w:rsid w:val="00B8501A"/>
    <w:rsid w:val="00B8508A"/>
    <w:rsid w:val="00B850C6"/>
    <w:rsid w:val="00B85187"/>
    <w:rsid w:val="00B851BC"/>
    <w:rsid w:val="00B85244"/>
    <w:rsid w:val="00B8545F"/>
    <w:rsid w:val="00B85585"/>
    <w:rsid w:val="00B8565C"/>
    <w:rsid w:val="00B85844"/>
    <w:rsid w:val="00B85AFF"/>
    <w:rsid w:val="00B85B85"/>
    <w:rsid w:val="00B85B9D"/>
    <w:rsid w:val="00B85C0D"/>
    <w:rsid w:val="00B85D36"/>
    <w:rsid w:val="00B85D9B"/>
    <w:rsid w:val="00B85E42"/>
    <w:rsid w:val="00B85EAA"/>
    <w:rsid w:val="00B85EAF"/>
    <w:rsid w:val="00B862F8"/>
    <w:rsid w:val="00B86B6D"/>
    <w:rsid w:val="00B86E4D"/>
    <w:rsid w:val="00B86EE5"/>
    <w:rsid w:val="00B871AB"/>
    <w:rsid w:val="00B8725B"/>
    <w:rsid w:val="00B87420"/>
    <w:rsid w:val="00B8750A"/>
    <w:rsid w:val="00B87541"/>
    <w:rsid w:val="00B87646"/>
    <w:rsid w:val="00B8764B"/>
    <w:rsid w:val="00B87721"/>
    <w:rsid w:val="00B87810"/>
    <w:rsid w:val="00B87A63"/>
    <w:rsid w:val="00B87D41"/>
    <w:rsid w:val="00B87DE6"/>
    <w:rsid w:val="00B87DFE"/>
    <w:rsid w:val="00B87EE4"/>
    <w:rsid w:val="00B87EE7"/>
    <w:rsid w:val="00B90639"/>
    <w:rsid w:val="00B906FB"/>
    <w:rsid w:val="00B907F7"/>
    <w:rsid w:val="00B9080F"/>
    <w:rsid w:val="00B90984"/>
    <w:rsid w:val="00B90A6D"/>
    <w:rsid w:val="00B90B23"/>
    <w:rsid w:val="00B90C1E"/>
    <w:rsid w:val="00B90E3A"/>
    <w:rsid w:val="00B91043"/>
    <w:rsid w:val="00B910A9"/>
    <w:rsid w:val="00B910CD"/>
    <w:rsid w:val="00B91231"/>
    <w:rsid w:val="00B913A7"/>
    <w:rsid w:val="00B91409"/>
    <w:rsid w:val="00B9148A"/>
    <w:rsid w:val="00B914D6"/>
    <w:rsid w:val="00B914E1"/>
    <w:rsid w:val="00B91516"/>
    <w:rsid w:val="00B915BA"/>
    <w:rsid w:val="00B9164B"/>
    <w:rsid w:val="00B91813"/>
    <w:rsid w:val="00B9190D"/>
    <w:rsid w:val="00B91921"/>
    <w:rsid w:val="00B91D45"/>
    <w:rsid w:val="00B91E0E"/>
    <w:rsid w:val="00B92066"/>
    <w:rsid w:val="00B92198"/>
    <w:rsid w:val="00B92219"/>
    <w:rsid w:val="00B923D2"/>
    <w:rsid w:val="00B923D5"/>
    <w:rsid w:val="00B9254E"/>
    <w:rsid w:val="00B925E7"/>
    <w:rsid w:val="00B928B3"/>
    <w:rsid w:val="00B92AAB"/>
    <w:rsid w:val="00B92D08"/>
    <w:rsid w:val="00B92DF7"/>
    <w:rsid w:val="00B92FC7"/>
    <w:rsid w:val="00B9312C"/>
    <w:rsid w:val="00B93177"/>
    <w:rsid w:val="00B93203"/>
    <w:rsid w:val="00B9326E"/>
    <w:rsid w:val="00B93385"/>
    <w:rsid w:val="00B933C7"/>
    <w:rsid w:val="00B9346A"/>
    <w:rsid w:val="00B934DB"/>
    <w:rsid w:val="00B93578"/>
    <w:rsid w:val="00B93710"/>
    <w:rsid w:val="00B9376A"/>
    <w:rsid w:val="00B93A9D"/>
    <w:rsid w:val="00B93C35"/>
    <w:rsid w:val="00B93C47"/>
    <w:rsid w:val="00B93E40"/>
    <w:rsid w:val="00B93E6C"/>
    <w:rsid w:val="00B93F03"/>
    <w:rsid w:val="00B93F2D"/>
    <w:rsid w:val="00B93F38"/>
    <w:rsid w:val="00B93FBA"/>
    <w:rsid w:val="00B94255"/>
    <w:rsid w:val="00B9435F"/>
    <w:rsid w:val="00B94404"/>
    <w:rsid w:val="00B9448B"/>
    <w:rsid w:val="00B945C6"/>
    <w:rsid w:val="00B945DF"/>
    <w:rsid w:val="00B945FB"/>
    <w:rsid w:val="00B9462F"/>
    <w:rsid w:val="00B949E4"/>
    <w:rsid w:val="00B94B08"/>
    <w:rsid w:val="00B94B18"/>
    <w:rsid w:val="00B94B1D"/>
    <w:rsid w:val="00B94BAF"/>
    <w:rsid w:val="00B94C5A"/>
    <w:rsid w:val="00B94C63"/>
    <w:rsid w:val="00B94E4D"/>
    <w:rsid w:val="00B94E9E"/>
    <w:rsid w:val="00B9513A"/>
    <w:rsid w:val="00B9525A"/>
    <w:rsid w:val="00B9539D"/>
    <w:rsid w:val="00B9558B"/>
    <w:rsid w:val="00B9562A"/>
    <w:rsid w:val="00B9568E"/>
    <w:rsid w:val="00B957E2"/>
    <w:rsid w:val="00B957F1"/>
    <w:rsid w:val="00B957F4"/>
    <w:rsid w:val="00B95816"/>
    <w:rsid w:val="00B95961"/>
    <w:rsid w:val="00B95966"/>
    <w:rsid w:val="00B959F6"/>
    <w:rsid w:val="00B95B06"/>
    <w:rsid w:val="00B95BE9"/>
    <w:rsid w:val="00B95C0E"/>
    <w:rsid w:val="00B95C66"/>
    <w:rsid w:val="00B95E13"/>
    <w:rsid w:val="00B95F32"/>
    <w:rsid w:val="00B96065"/>
    <w:rsid w:val="00B960B8"/>
    <w:rsid w:val="00B961EB"/>
    <w:rsid w:val="00B9623F"/>
    <w:rsid w:val="00B9639A"/>
    <w:rsid w:val="00B963CC"/>
    <w:rsid w:val="00B963D2"/>
    <w:rsid w:val="00B96618"/>
    <w:rsid w:val="00B9668D"/>
    <w:rsid w:val="00B9679C"/>
    <w:rsid w:val="00B967BF"/>
    <w:rsid w:val="00B96997"/>
    <w:rsid w:val="00B96999"/>
    <w:rsid w:val="00B96A37"/>
    <w:rsid w:val="00B96AF6"/>
    <w:rsid w:val="00B96B4F"/>
    <w:rsid w:val="00B96C3B"/>
    <w:rsid w:val="00B96C4E"/>
    <w:rsid w:val="00B96DAD"/>
    <w:rsid w:val="00B96EE1"/>
    <w:rsid w:val="00B96FC5"/>
    <w:rsid w:val="00B97092"/>
    <w:rsid w:val="00B9720D"/>
    <w:rsid w:val="00B972BD"/>
    <w:rsid w:val="00B9735A"/>
    <w:rsid w:val="00B973E7"/>
    <w:rsid w:val="00B97502"/>
    <w:rsid w:val="00B9752A"/>
    <w:rsid w:val="00B9764C"/>
    <w:rsid w:val="00B97708"/>
    <w:rsid w:val="00B97862"/>
    <w:rsid w:val="00B979B0"/>
    <w:rsid w:val="00B97A87"/>
    <w:rsid w:val="00B97B10"/>
    <w:rsid w:val="00B97B8A"/>
    <w:rsid w:val="00B97D6A"/>
    <w:rsid w:val="00B97DE8"/>
    <w:rsid w:val="00B97E73"/>
    <w:rsid w:val="00B97EF6"/>
    <w:rsid w:val="00BA01EA"/>
    <w:rsid w:val="00BA01F3"/>
    <w:rsid w:val="00BA0283"/>
    <w:rsid w:val="00BA02E2"/>
    <w:rsid w:val="00BA0622"/>
    <w:rsid w:val="00BA0717"/>
    <w:rsid w:val="00BA08B8"/>
    <w:rsid w:val="00BA0A14"/>
    <w:rsid w:val="00BA0A5A"/>
    <w:rsid w:val="00BA0AA1"/>
    <w:rsid w:val="00BA0C89"/>
    <w:rsid w:val="00BA0DE2"/>
    <w:rsid w:val="00BA0E27"/>
    <w:rsid w:val="00BA0F19"/>
    <w:rsid w:val="00BA1066"/>
    <w:rsid w:val="00BA10AD"/>
    <w:rsid w:val="00BA11DF"/>
    <w:rsid w:val="00BA11EA"/>
    <w:rsid w:val="00BA135C"/>
    <w:rsid w:val="00BA140E"/>
    <w:rsid w:val="00BA1479"/>
    <w:rsid w:val="00BA14BE"/>
    <w:rsid w:val="00BA14E6"/>
    <w:rsid w:val="00BA15F3"/>
    <w:rsid w:val="00BA1906"/>
    <w:rsid w:val="00BA1A8B"/>
    <w:rsid w:val="00BA1B87"/>
    <w:rsid w:val="00BA1D73"/>
    <w:rsid w:val="00BA1DA0"/>
    <w:rsid w:val="00BA1E44"/>
    <w:rsid w:val="00BA2243"/>
    <w:rsid w:val="00BA26D2"/>
    <w:rsid w:val="00BA2722"/>
    <w:rsid w:val="00BA2766"/>
    <w:rsid w:val="00BA2881"/>
    <w:rsid w:val="00BA2917"/>
    <w:rsid w:val="00BA2C1D"/>
    <w:rsid w:val="00BA2D84"/>
    <w:rsid w:val="00BA2DC1"/>
    <w:rsid w:val="00BA2EEE"/>
    <w:rsid w:val="00BA2FB6"/>
    <w:rsid w:val="00BA3037"/>
    <w:rsid w:val="00BA32F9"/>
    <w:rsid w:val="00BA3531"/>
    <w:rsid w:val="00BA3637"/>
    <w:rsid w:val="00BA3702"/>
    <w:rsid w:val="00BA372B"/>
    <w:rsid w:val="00BA3ABA"/>
    <w:rsid w:val="00BA3B4F"/>
    <w:rsid w:val="00BA3B9E"/>
    <w:rsid w:val="00BA3D90"/>
    <w:rsid w:val="00BA418D"/>
    <w:rsid w:val="00BA4224"/>
    <w:rsid w:val="00BA4236"/>
    <w:rsid w:val="00BA4243"/>
    <w:rsid w:val="00BA42AA"/>
    <w:rsid w:val="00BA4315"/>
    <w:rsid w:val="00BA4347"/>
    <w:rsid w:val="00BA4361"/>
    <w:rsid w:val="00BA4538"/>
    <w:rsid w:val="00BA45C9"/>
    <w:rsid w:val="00BA4737"/>
    <w:rsid w:val="00BA4793"/>
    <w:rsid w:val="00BA47C5"/>
    <w:rsid w:val="00BA47FD"/>
    <w:rsid w:val="00BA48C8"/>
    <w:rsid w:val="00BA48E7"/>
    <w:rsid w:val="00BA4926"/>
    <w:rsid w:val="00BA4DC1"/>
    <w:rsid w:val="00BA4F1F"/>
    <w:rsid w:val="00BA4FEC"/>
    <w:rsid w:val="00BA51E5"/>
    <w:rsid w:val="00BA531E"/>
    <w:rsid w:val="00BA53E0"/>
    <w:rsid w:val="00BA543A"/>
    <w:rsid w:val="00BA54ED"/>
    <w:rsid w:val="00BA550E"/>
    <w:rsid w:val="00BA5605"/>
    <w:rsid w:val="00BA57A8"/>
    <w:rsid w:val="00BA59D7"/>
    <w:rsid w:val="00BA5A8E"/>
    <w:rsid w:val="00BA5BEA"/>
    <w:rsid w:val="00BA5E14"/>
    <w:rsid w:val="00BA5EC5"/>
    <w:rsid w:val="00BA5EEB"/>
    <w:rsid w:val="00BA6029"/>
    <w:rsid w:val="00BA6058"/>
    <w:rsid w:val="00BA627E"/>
    <w:rsid w:val="00BA63AA"/>
    <w:rsid w:val="00BA6541"/>
    <w:rsid w:val="00BA6671"/>
    <w:rsid w:val="00BA6678"/>
    <w:rsid w:val="00BA66FF"/>
    <w:rsid w:val="00BA6774"/>
    <w:rsid w:val="00BA680E"/>
    <w:rsid w:val="00BA6877"/>
    <w:rsid w:val="00BA69DB"/>
    <w:rsid w:val="00BA69EE"/>
    <w:rsid w:val="00BA6A44"/>
    <w:rsid w:val="00BA6A95"/>
    <w:rsid w:val="00BA6B53"/>
    <w:rsid w:val="00BA6CBE"/>
    <w:rsid w:val="00BA6ECE"/>
    <w:rsid w:val="00BA6EE6"/>
    <w:rsid w:val="00BA7067"/>
    <w:rsid w:val="00BA722F"/>
    <w:rsid w:val="00BA7237"/>
    <w:rsid w:val="00BA7262"/>
    <w:rsid w:val="00BA7364"/>
    <w:rsid w:val="00BA737C"/>
    <w:rsid w:val="00BA73EE"/>
    <w:rsid w:val="00BA73F4"/>
    <w:rsid w:val="00BA76C0"/>
    <w:rsid w:val="00BA7731"/>
    <w:rsid w:val="00BA77C9"/>
    <w:rsid w:val="00BA79CA"/>
    <w:rsid w:val="00BA7A19"/>
    <w:rsid w:val="00BA7A51"/>
    <w:rsid w:val="00BA7BEA"/>
    <w:rsid w:val="00BA7C18"/>
    <w:rsid w:val="00BA7D9F"/>
    <w:rsid w:val="00BA7E64"/>
    <w:rsid w:val="00BA7EA9"/>
    <w:rsid w:val="00BA7EAC"/>
    <w:rsid w:val="00BB01AC"/>
    <w:rsid w:val="00BB0466"/>
    <w:rsid w:val="00BB0488"/>
    <w:rsid w:val="00BB049B"/>
    <w:rsid w:val="00BB06F0"/>
    <w:rsid w:val="00BB093C"/>
    <w:rsid w:val="00BB093F"/>
    <w:rsid w:val="00BB0A1D"/>
    <w:rsid w:val="00BB0AD1"/>
    <w:rsid w:val="00BB0B93"/>
    <w:rsid w:val="00BB0BA3"/>
    <w:rsid w:val="00BB0C0B"/>
    <w:rsid w:val="00BB0DFC"/>
    <w:rsid w:val="00BB0F62"/>
    <w:rsid w:val="00BB1265"/>
    <w:rsid w:val="00BB13F9"/>
    <w:rsid w:val="00BB14CB"/>
    <w:rsid w:val="00BB17B7"/>
    <w:rsid w:val="00BB195D"/>
    <w:rsid w:val="00BB197E"/>
    <w:rsid w:val="00BB19B4"/>
    <w:rsid w:val="00BB1A62"/>
    <w:rsid w:val="00BB1A68"/>
    <w:rsid w:val="00BB1BFC"/>
    <w:rsid w:val="00BB1C11"/>
    <w:rsid w:val="00BB1C1A"/>
    <w:rsid w:val="00BB1F84"/>
    <w:rsid w:val="00BB20FA"/>
    <w:rsid w:val="00BB213D"/>
    <w:rsid w:val="00BB2156"/>
    <w:rsid w:val="00BB2256"/>
    <w:rsid w:val="00BB227F"/>
    <w:rsid w:val="00BB2331"/>
    <w:rsid w:val="00BB236B"/>
    <w:rsid w:val="00BB23E0"/>
    <w:rsid w:val="00BB2466"/>
    <w:rsid w:val="00BB2554"/>
    <w:rsid w:val="00BB2583"/>
    <w:rsid w:val="00BB2670"/>
    <w:rsid w:val="00BB26C8"/>
    <w:rsid w:val="00BB27F5"/>
    <w:rsid w:val="00BB28B5"/>
    <w:rsid w:val="00BB2922"/>
    <w:rsid w:val="00BB2B5F"/>
    <w:rsid w:val="00BB2BE1"/>
    <w:rsid w:val="00BB2C96"/>
    <w:rsid w:val="00BB2D31"/>
    <w:rsid w:val="00BB2D45"/>
    <w:rsid w:val="00BB2D7E"/>
    <w:rsid w:val="00BB3092"/>
    <w:rsid w:val="00BB30D3"/>
    <w:rsid w:val="00BB3114"/>
    <w:rsid w:val="00BB32D0"/>
    <w:rsid w:val="00BB32EF"/>
    <w:rsid w:val="00BB3468"/>
    <w:rsid w:val="00BB3696"/>
    <w:rsid w:val="00BB373F"/>
    <w:rsid w:val="00BB3903"/>
    <w:rsid w:val="00BB3963"/>
    <w:rsid w:val="00BB398C"/>
    <w:rsid w:val="00BB398D"/>
    <w:rsid w:val="00BB39A0"/>
    <w:rsid w:val="00BB3C63"/>
    <w:rsid w:val="00BB4248"/>
    <w:rsid w:val="00BB43DD"/>
    <w:rsid w:val="00BB4481"/>
    <w:rsid w:val="00BB44D4"/>
    <w:rsid w:val="00BB44F8"/>
    <w:rsid w:val="00BB459B"/>
    <w:rsid w:val="00BB45CB"/>
    <w:rsid w:val="00BB4889"/>
    <w:rsid w:val="00BB4A80"/>
    <w:rsid w:val="00BB4DE3"/>
    <w:rsid w:val="00BB4F4D"/>
    <w:rsid w:val="00BB515D"/>
    <w:rsid w:val="00BB543D"/>
    <w:rsid w:val="00BB563D"/>
    <w:rsid w:val="00BB56A9"/>
    <w:rsid w:val="00BB5970"/>
    <w:rsid w:val="00BB59D4"/>
    <w:rsid w:val="00BB5C98"/>
    <w:rsid w:val="00BB5E2D"/>
    <w:rsid w:val="00BB62BE"/>
    <w:rsid w:val="00BB62D6"/>
    <w:rsid w:val="00BB6303"/>
    <w:rsid w:val="00BB6477"/>
    <w:rsid w:val="00BB64AE"/>
    <w:rsid w:val="00BB6597"/>
    <w:rsid w:val="00BB6627"/>
    <w:rsid w:val="00BB66E1"/>
    <w:rsid w:val="00BB69EF"/>
    <w:rsid w:val="00BB6E5B"/>
    <w:rsid w:val="00BB6E6A"/>
    <w:rsid w:val="00BB6EE3"/>
    <w:rsid w:val="00BB6EF4"/>
    <w:rsid w:val="00BB6F12"/>
    <w:rsid w:val="00BB6FB5"/>
    <w:rsid w:val="00BB738D"/>
    <w:rsid w:val="00BB745B"/>
    <w:rsid w:val="00BB7683"/>
    <w:rsid w:val="00BB773D"/>
    <w:rsid w:val="00BB7760"/>
    <w:rsid w:val="00BB79B2"/>
    <w:rsid w:val="00BB7A50"/>
    <w:rsid w:val="00BB7C44"/>
    <w:rsid w:val="00BB7D86"/>
    <w:rsid w:val="00BB7EAE"/>
    <w:rsid w:val="00BB7EDA"/>
    <w:rsid w:val="00BB7F2C"/>
    <w:rsid w:val="00BB7FB4"/>
    <w:rsid w:val="00BC0167"/>
    <w:rsid w:val="00BC0264"/>
    <w:rsid w:val="00BC0276"/>
    <w:rsid w:val="00BC029A"/>
    <w:rsid w:val="00BC0338"/>
    <w:rsid w:val="00BC03A1"/>
    <w:rsid w:val="00BC0416"/>
    <w:rsid w:val="00BC079C"/>
    <w:rsid w:val="00BC08C1"/>
    <w:rsid w:val="00BC08F6"/>
    <w:rsid w:val="00BC09DD"/>
    <w:rsid w:val="00BC0B43"/>
    <w:rsid w:val="00BC0D0C"/>
    <w:rsid w:val="00BC0D98"/>
    <w:rsid w:val="00BC0E99"/>
    <w:rsid w:val="00BC0F19"/>
    <w:rsid w:val="00BC0F6D"/>
    <w:rsid w:val="00BC1094"/>
    <w:rsid w:val="00BC1115"/>
    <w:rsid w:val="00BC1136"/>
    <w:rsid w:val="00BC118F"/>
    <w:rsid w:val="00BC133C"/>
    <w:rsid w:val="00BC14C8"/>
    <w:rsid w:val="00BC1586"/>
    <w:rsid w:val="00BC15BD"/>
    <w:rsid w:val="00BC162F"/>
    <w:rsid w:val="00BC1AC9"/>
    <w:rsid w:val="00BC1AF9"/>
    <w:rsid w:val="00BC1E78"/>
    <w:rsid w:val="00BC1F27"/>
    <w:rsid w:val="00BC2098"/>
    <w:rsid w:val="00BC2186"/>
    <w:rsid w:val="00BC24BA"/>
    <w:rsid w:val="00BC263A"/>
    <w:rsid w:val="00BC26F4"/>
    <w:rsid w:val="00BC270E"/>
    <w:rsid w:val="00BC2820"/>
    <w:rsid w:val="00BC2863"/>
    <w:rsid w:val="00BC290A"/>
    <w:rsid w:val="00BC2B2A"/>
    <w:rsid w:val="00BC2D64"/>
    <w:rsid w:val="00BC2E3F"/>
    <w:rsid w:val="00BC2E49"/>
    <w:rsid w:val="00BC2E50"/>
    <w:rsid w:val="00BC2EBD"/>
    <w:rsid w:val="00BC2F96"/>
    <w:rsid w:val="00BC30C7"/>
    <w:rsid w:val="00BC310D"/>
    <w:rsid w:val="00BC3132"/>
    <w:rsid w:val="00BC32C8"/>
    <w:rsid w:val="00BC32EF"/>
    <w:rsid w:val="00BC33A4"/>
    <w:rsid w:val="00BC33B8"/>
    <w:rsid w:val="00BC3425"/>
    <w:rsid w:val="00BC35D5"/>
    <w:rsid w:val="00BC35E1"/>
    <w:rsid w:val="00BC362A"/>
    <w:rsid w:val="00BC389A"/>
    <w:rsid w:val="00BC3940"/>
    <w:rsid w:val="00BC3982"/>
    <w:rsid w:val="00BC3A99"/>
    <w:rsid w:val="00BC3E3D"/>
    <w:rsid w:val="00BC3E95"/>
    <w:rsid w:val="00BC3EF8"/>
    <w:rsid w:val="00BC3FC7"/>
    <w:rsid w:val="00BC4090"/>
    <w:rsid w:val="00BC4192"/>
    <w:rsid w:val="00BC420E"/>
    <w:rsid w:val="00BC4287"/>
    <w:rsid w:val="00BC4424"/>
    <w:rsid w:val="00BC45A7"/>
    <w:rsid w:val="00BC46C2"/>
    <w:rsid w:val="00BC4734"/>
    <w:rsid w:val="00BC4762"/>
    <w:rsid w:val="00BC476C"/>
    <w:rsid w:val="00BC4D81"/>
    <w:rsid w:val="00BC4DB1"/>
    <w:rsid w:val="00BC5321"/>
    <w:rsid w:val="00BC550F"/>
    <w:rsid w:val="00BC5549"/>
    <w:rsid w:val="00BC558C"/>
    <w:rsid w:val="00BC55BB"/>
    <w:rsid w:val="00BC56A5"/>
    <w:rsid w:val="00BC57AE"/>
    <w:rsid w:val="00BC5885"/>
    <w:rsid w:val="00BC58D0"/>
    <w:rsid w:val="00BC58D3"/>
    <w:rsid w:val="00BC58F5"/>
    <w:rsid w:val="00BC5949"/>
    <w:rsid w:val="00BC59DC"/>
    <w:rsid w:val="00BC5B16"/>
    <w:rsid w:val="00BC5C2F"/>
    <w:rsid w:val="00BC5E04"/>
    <w:rsid w:val="00BC5E4A"/>
    <w:rsid w:val="00BC5EB6"/>
    <w:rsid w:val="00BC5F15"/>
    <w:rsid w:val="00BC5F6A"/>
    <w:rsid w:val="00BC5FAC"/>
    <w:rsid w:val="00BC6167"/>
    <w:rsid w:val="00BC61D8"/>
    <w:rsid w:val="00BC61DE"/>
    <w:rsid w:val="00BC62FD"/>
    <w:rsid w:val="00BC67C7"/>
    <w:rsid w:val="00BC682B"/>
    <w:rsid w:val="00BC684D"/>
    <w:rsid w:val="00BC6894"/>
    <w:rsid w:val="00BC68F8"/>
    <w:rsid w:val="00BC6A11"/>
    <w:rsid w:val="00BC6C56"/>
    <w:rsid w:val="00BC6C6B"/>
    <w:rsid w:val="00BC6D6E"/>
    <w:rsid w:val="00BC705A"/>
    <w:rsid w:val="00BC7095"/>
    <w:rsid w:val="00BC7136"/>
    <w:rsid w:val="00BC714C"/>
    <w:rsid w:val="00BC743A"/>
    <w:rsid w:val="00BC798B"/>
    <w:rsid w:val="00BC799A"/>
    <w:rsid w:val="00BC7B23"/>
    <w:rsid w:val="00BC7B9B"/>
    <w:rsid w:val="00BC7C92"/>
    <w:rsid w:val="00BC7D2F"/>
    <w:rsid w:val="00BC7DB9"/>
    <w:rsid w:val="00BC7FD1"/>
    <w:rsid w:val="00BD009D"/>
    <w:rsid w:val="00BD00F7"/>
    <w:rsid w:val="00BD0315"/>
    <w:rsid w:val="00BD03E5"/>
    <w:rsid w:val="00BD0433"/>
    <w:rsid w:val="00BD05A0"/>
    <w:rsid w:val="00BD06FB"/>
    <w:rsid w:val="00BD0705"/>
    <w:rsid w:val="00BD0747"/>
    <w:rsid w:val="00BD07C3"/>
    <w:rsid w:val="00BD098A"/>
    <w:rsid w:val="00BD0E10"/>
    <w:rsid w:val="00BD0E82"/>
    <w:rsid w:val="00BD0EA3"/>
    <w:rsid w:val="00BD11E2"/>
    <w:rsid w:val="00BD130F"/>
    <w:rsid w:val="00BD1345"/>
    <w:rsid w:val="00BD13BD"/>
    <w:rsid w:val="00BD14F1"/>
    <w:rsid w:val="00BD1545"/>
    <w:rsid w:val="00BD17DA"/>
    <w:rsid w:val="00BD1899"/>
    <w:rsid w:val="00BD18C7"/>
    <w:rsid w:val="00BD1936"/>
    <w:rsid w:val="00BD195F"/>
    <w:rsid w:val="00BD1AD9"/>
    <w:rsid w:val="00BD1D59"/>
    <w:rsid w:val="00BD1E4F"/>
    <w:rsid w:val="00BD1F39"/>
    <w:rsid w:val="00BD20C3"/>
    <w:rsid w:val="00BD218A"/>
    <w:rsid w:val="00BD2231"/>
    <w:rsid w:val="00BD22BE"/>
    <w:rsid w:val="00BD2320"/>
    <w:rsid w:val="00BD24D2"/>
    <w:rsid w:val="00BD2541"/>
    <w:rsid w:val="00BD2561"/>
    <w:rsid w:val="00BD273B"/>
    <w:rsid w:val="00BD275E"/>
    <w:rsid w:val="00BD2766"/>
    <w:rsid w:val="00BD2871"/>
    <w:rsid w:val="00BD2968"/>
    <w:rsid w:val="00BD2B90"/>
    <w:rsid w:val="00BD2D7E"/>
    <w:rsid w:val="00BD2E61"/>
    <w:rsid w:val="00BD2E8B"/>
    <w:rsid w:val="00BD2EEE"/>
    <w:rsid w:val="00BD3078"/>
    <w:rsid w:val="00BD325C"/>
    <w:rsid w:val="00BD3260"/>
    <w:rsid w:val="00BD36D9"/>
    <w:rsid w:val="00BD373C"/>
    <w:rsid w:val="00BD3836"/>
    <w:rsid w:val="00BD38D2"/>
    <w:rsid w:val="00BD3C20"/>
    <w:rsid w:val="00BD3E3E"/>
    <w:rsid w:val="00BD4270"/>
    <w:rsid w:val="00BD42C3"/>
    <w:rsid w:val="00BD441A"/>
    <w:rsid w:val="00BD4737"/>
    <w:rsid w:val="00BD4787"/>
    <w:rsid w:val="00BD4801"/>
    <w:rsid w:val="00BD48A5"/>
    <w:rsid w:val="00BD4A91"/>
    <w:rsid w:val="00BD4C35"/>
    <w:rsid w:val="00BD4E4E"/>
    <w:rsid w:val="00BD4F17"/>
    <w:rsid w:val="00BD5195"/>
    <w:rsid w:val="00BD51D7"/>
    <w:rsid w:val="00BD5223"/>
    <w:rsid w:val="00BD53F1"/>
    <w:rsid w:val="00BD54AF"/>
    <w:rsid w:val="00BD55C7"/>
    <w:rsid w:val="00BD55DE"/>
    <w:rsid w:val="00BD5695"/>
    <w:rsid w:val="00BD57C8"/>
    <w:rsid w:val="00BD593A"/>
    <w:rsid w:val="00BD59B5"/>
    <w:rsid w:val="00BD5D4E"/>
    <w:rsid w:val="00BD5DC8"/>
    <w:rsid w:val="00BD5FF7"/>
    <w:rsid w:val="00BD60A9"/>
    <w:rsid w:val="00BD6194"/>
    <w:rsid w:val="00BD61A3"/>
    <w:rsid w:val="00BD61A6"/>
    <w:rsid w:val="00BD63A6"/>
    <w:rsid w:val="00BD648C"/>
    <w:rsid w:val="00BD65F6"/>
    <w:rsid w:val="00BD662B"/>
    <w:rsid w:val="00BD6694"/>
    <w:rsid w:val="00BD68A5"/>
    <w:rsid w:val="00BD68A7"/>
    <w:rsid w:val="00BD693A"/>
    <w:rsid w:val="00BD695F"/>
    <w:rsid w:val="00BD6A1E"/>
    <w:rsid w:val="00BD6A72"/>
    <w:rsid w:val="00BD6B45"/>
    <w:rsid w:val="00BD6BCF"/>
    <w:rsid w:val="00BD6CBE"/>
    <w:rsid w:val="00BD71C5"/>
    <w:rsid w:val="00BD722A"/>
    <w:rsid w:val="00BD745C"/>
    <w:rsid w:val="00BD74EE"/>
    <w:rsid w:val="00BD76F3"/>
    <w:rsid w:val="00BD7823"/>
    <w:rsid w:val="00BD7BBF"/>
    <w:rsid w:val="00BD7BDA"/>
    <w:rsid w:val="00BD7E42"/>
    <w:rsid w:val="00BD7FF4"/>
    <w:rsid w:val="00BE0372"/>
    <w:rsid w:val="00BE0508"/>
    <w:rsid w:val="00BE0578"/>
    <w:rsid w:val="00BE05D5"/>
    <w:rsid w:val="00BE06EB"/>
    <w:rsid w:val="00BE09B3"/>
    <w:rsid w:val="00BE0A93"/>
    <w:rsid w:val="00BE0B56"/>
    <w:rsid w:val="00BE0B6F"/>
    <w:rsid w:val="00BE0C41"/>
    <w:rsid w:val="00BE0C56"/>
    <w:rsid w:val="00BE0D3C"/>
    <w:rsid w:val="00BE0E3E"/>
    <w:rsid w:val="00BE0FE1"/>
    <w:rsid w:val="00BE11C8"/>
    <w:rsid w:val="00BE1294"/>
    <w:rsid w:val="00BE1315"/>
    <w:rsid w:val="00BE146F"/>
    <w:rsid w:val="00BE14A8"/>
    <w:rsid w:val="00BE15E7"/>
    <w:rsid w:val="00BE1785"/>
    <w:rsid w:val="00BE1794"/>
    <w:rsid w:val="00BE1998"/>
    <w:rsid w:val="00BE1CEE"/>
    <w:rsid w:val="00BE1E36"/>
    <w:rsid w:val="00BE1F79"/>
    <w:rsid w:val="00BE1FB6"/>
    <w:rsid w:val="00BE21D3"/>
    <w:rsid w:val="00BE232E"/>
    <w:rsid w:val="00BE2440"/>
    <w:rsid w:val="00BE2534"/>
    <w:rsid w:val="00BE2547"/>
    <w:rsid w:val="00BE2633"/>
    <w:rsid w:val="00BE2CC0"/>
    <w:rsid w:val="00BE2DC7"/>
    <w:rsid w:val="00BE2FA2"/>
    <w:rsid w:val="00BE3083"/>
    <w:rsid w:val="00BE3172"/>
    <w:rsid w:val="00BE3446"/>
    <w:rsid w:val="00BE3483"/>
    <w:rsid w:val="00BE34AE"/>
    <w:rsid w:val="00BE36BE"/>
    <w:rsid w:val="00BE3779"/>
    <w:rsid w:val="00BE377C"/>
    <w:rsid w:val="00BE385C"/>
    <w:rsid w:val="00BE39C3"/>
    <w:rsid w:val="00BE3C71"/>
    <w:rsid w:val="00BE3ECC"/>
    <w:rsid w:val="00BE3F6E"/>
    <w:rsid w:val="00BE3FBC"/>
    <w:rsid w:val="00BE4039"/>
    <w:rsid w:val="00BE4101"/>
    <w:rsid w:val="00BE4474"/>
    <w:rsid w:val="00BE46A9"/>
    <w:rsid w:val="00BE481C"/>
    <w:rsid w:val="00BE4AC7"/>
    <w:rsid w:val="00BE4AFA"/>
    <w:rsid w:val="00BE4F75"/>
    <w:rsid w:val="00BE5010"/>
    <w:rsid w:val="00BE5393"/>
    <w:rsid w:val="00BE5514"/>
    <w:rsid w:val="00BE5564"/>
    <w:rsid w:val="00BE569F"/>
    <w:rsid w:val="00BE56DC"/>
    <w:rsid w:val="00BE574D"/>
    <w:rsid w:val="00BE582E"/>
    <w:rsid w:val="00BE58C0"/>
    <w:rsid w:val="00BE5A2D"/>
    <w:rsid w:val="00BE5D78"/>
    <w:rsid w:val="00BE604E"/>
    <w:rsid w:val="00BE608B"/>
    <w:rsid w:val="00BE615E"/>
    <w:rsid w:val="00BE625B"/>
    <w:rsid w:val="00BE644C"/>
    <w:rsid w:val="00BE64DC"/>
    <w:rsid w:val="00BE661B"/>
    <w:rsid w:val="00BE662D"/>
    <w:rsid w:val="00BE6768"/>
    <w:rsid w:val="00BE68FD"/>
    <w:rsid w:val="00BE6968"/>
    <w:rsid w:val="00BE6A58"/>
    <w:rsid w:val="00BE6A74"/>
    <w:rsid w:val="00BE6B36"/>
    <w:rsid w:val="00BE71CB"/>
    <w:rsid w:val="00BE73BB"/>
    <w:rsid w:val="00BE75E6"/>
    <w:rsid w:val="00BE76E0"/>
    <w:rsid w:val="00BE7873"/>
    <w:rsid w:val="00BE7CD5"/>
    <w:rsid w:val="00BE7CF6"/>
    <w:rsid w:val="00BE7D08"/>
    <w:rsid w:val="00BE7EBE"/>
    <w:rsid w:val="00BE7F11"/>
    <w:rsid w:val="00BE7F2A"/>
    <w:rsid w:val="00BE7FC3"/>
    <w:rsid w:val="00BF007A"/>
    <w:rsid w:val="00BF050F"/>
    <w:rsid w:val="00BF089F"/>
    <w:rsid w:val="00BF0B34"/>
    <w:rsid w:val="00BF0BD5"/>
    <w:rsid w:val="00BF0C5D"/>
    <w:rsid w:val="00BF0DD6"/>
    <w:rsid w:val="00BF0E67"/>
    <w:rsid w:val="00BF0EF4"/>
    <w:rsid w:val="00BF101A"/>
    <w:rsid w:val="00BF13E9"/>
    <w:rsid w:val="00BF16A1"/>
    <w:rsid w:val="00BF16CA"/>
    <w:rsid w:val="00BF18CA"/>
    <w:rsid w:val="00BF18D2"/>
    <w:rsid w:val="00BF1909"/>
    <w:rsid w:val="00BF1954"/>
    <w:rsid w:val="00BF1AEA"/>
    <w:rsid w:val="00BF1D0A"/>
    <w:rsid w:val="00BF1D53"/>
    <w:rsid w:val="00BF1DF0"/>
    <w:rsid w:val="00BF219F"/>
    <w:rsid w:val="00BF22B8"/>
    <w:rsid w:val="00BF2306"/>
    <w:rsid w:val="00BF249C"/>
    <w:rsid w:val="00BF271A"/>
    <w:rsid w:val="00BF293A"/>
    <w:rsid w:val="00BF2AB1"/>
    <w:rsid w:val="00BF2BF2"/>
    <w:rsid w:val="00BF2C59"/>
    <w:rsid w:val="00BF2D64"/>
    <w:rsid w:val="00BF2E3B"/>
    <w:rsid w:val="00BF2E54"/>
    <w:rsid w:val="00BF2E67"/>
    <w:rsid w:val="00BF2EA7"/>
    <w:rsid w:val="00BF3068"/>
    <w:rsid w:val="00BF30AF"/>
    <w:rsid w:val="00BF321E"/>
    <w:rsid w:val="00BF3283"/>
    <w:rsid w:val="00BF336C"/>
    <w:rsid w:val="00BF3582"/>
    <w:rsid w:val="00BF37DD"/>
    <w:rsid w:val="00BF3895"/>
    <w:rsid w:val="00BF3A3F"/>
    <w:rsid w:val="00BF3A73"/>
    <w:rsid w:val="00BF3AE3"/>
    <w:rsid w:val="00BF3B29"/>
    <w:rsid w:val="00BF3BF5"/>
    <w:rsid w:val="00BF3C0E"/>
    <w:rsid w:val="00BF3CCC"/>
    <w:rsid w:val="00BF3E78"/>
    <w:rsid w:val="00BF3FDF"/>
    <w:rsid w:val="00BF4036"/>
    <w:rsid w:val="00BF413C"/>
    <w:rsid w:val="00BF4303"/>
    <w:rsid w:val="00BF433A"/>
    <w:rsid w:val="00BF4468"/>
    <w:rsid w:val="00BF4567"/>
    <w:rsid w:val="00BF4719"/>
    <w:rsid w:val="00BF47F0"/>
    <w:rsid w:val="00BF49C4"/>
    <w:rsid w:val="00BF4B4B"/>
    <w:rsid w:val="00BF4B67"/>
    <w:rsid w:val="00BF4BCB"/>
    <w:rsid w:val="00BF4C26"/>
    <w:rsid w:val="00BF4EE7"/>
    <w:rsid w:val="00BF50DE"/>
    <w:rsid w:val="00BF5172"/>
    <w:rsid w:val="00BF5268"/>
    <w:rsid w:val="00BF52BE"/>
    <w:rsid w:val="00BF533C"/>
    <w:rsid w:val="00BF53CD"/>
    <w:rsid w:val="00BF5695"/>
    <w:rsid w:val="00BF57DC"/>
    <w:rsid w:val="00BF5A4E"/>
    <w:rsid w:val="00BF5A89"/>
    <w:rsid w:val="00BF5F75"/>
    <w:rsid w:val="00BF602B"/>
    <w:rsid w:val="00BF6030"/>
    <w:rsid w:val="00BF6107"/>
    <w:rsid w:val="00BF6127"/>
    <w:rsid w:val="00BF62CA"/>
    <w:rsid w:val="00BF62E7"/>
    <w:rsid w:val="00BF62EC"/>
    <w:rsid w:val="00BF639C"/>
    <w:rsid w:val="00BF63A9"/>
    <w:rsid w:val="00BF6400"/>
    <w:rsid w:val="00BF6737"/>
    <w:rsid w:val="00BF6951"/>
    <w:rsid w:val="00BF6BE9"/>
    <w:rsid w:val="00BF6C08"/>
    <w:rsid w:val="00BF6CB3"/>
    <w:rsid w:val="00BF6CE6"/>
    <w:rsid w:val="00BF6E3F"/>
    <w:rsid w:val="00BF6E9E"/>
    <w:rsid w:val="00BF6EE2"/>
    <w:rsid w:val="00BF6F06"/>
    <w:rsid w:val="00BF6F23"/>
    <w:rsid w:val="00BF71D1"/>
    <w:rsid w:val="00BF7221"/>
    <w:rsid w:val="00BF723F"/>
    <w:rsid w:val="00BF731E"/>
    <w:rsid w:val="00BF7718"/>
    <w:rsid w:val="00BF7957"/>
    <w:rsid w:val="00BF799F"/>
    <w:rsid w:val="00BF79F6"/>
    <w:rsid w:val="00BF7A20"/>
    <w:rsid w:val="00BF7A70"/>
    <w:rsid w:val="00BF7ABC"/>
    <w:rsid w:val="00BF7BDC"/>
    <w:rsid w:val="00BF7C6E"/>
    <w:rsid w:val="00BF7C71"/>
    <w:rsid w:val="00BF7CF7"/>
    <w:rsid w:val="00BF7DFE"/>
    <w:rsid w:val="00C00131"/>
    <w:rsid w:val="00C0032F"/>
    <w:rsid w:val="00C00412"/>
    <w:rsid w:val="00C00444"/>
    <w:rsid w:val="00C00755"/>
    <w:rsid w:val="00C0077A"/>
    <w:rsid w:val="00C008B1"/>
    <w:rsid w:val="00C00919"/>
    <w:rsid w:val="00C00B7F"/>
    <w:rsid w:val="00C00C13"/>
    <w:rsid w:val="00C00D63"/>
    <w:rsid w:val="00C00D8C"/>
    <w:rsid w:val="00C00ED4"/>
    <w:rsid w:val="00C00FCD"/>
    <w:rsid w:val="00C00FF2"/>
    <w:rsid w:val="00C01181"/>
    <w:rsid w:val="00C011E4"/>
    <w:rsid w:val="00C0127F"/>
    <w:rsid w:val="00C014D2"/>
    <w:rsid w:val="00C0164E"/>
    <w:rsid w:val="00C0167A"/>
    <w:rsid w:val="00C016CA"/>
    <w:rsid w:val="00C01705"/>
    <w:rsid w:val="00C01777"/>
    <w:rsid w:val="00C0177A"/>
    <w:rsid w:val="00C017D5"/>
    <w:rsid w:val="00C01AD9"/>
    <w:rsid w:val="00C01D5D"/>
    <w:rsid w:val="00C01E4A"/>
    <w:rsid w:val="00C02004"/>
    <w:rsid w:val="00C02096"/>
    <w:rsid w:val="00C021ED"/>
    <w:rsid w:val="00C023A9"/>
    <w:rsid w:val="00C0242D"/>
    <w:rsid w:val="00C02460"/>
    <w:rsid w:val="00C024A3"/>
    <w:rsid w:val="00C0272C"/>
    <w:rsid w:val="00C02A39"/>
    <w:rsid w:val="00C02BB0"/>
    <w:rsid w:val="00C02E0A"/>
    <w:rsid w:val="00C02E1B"/>
    <w:rsid w:val="00C02E5D"/>
    <w:rsid w:val="00C030F2"/>
    <w:rsid w:val="00C03404"/>
    <w:rsid w:val="00C034A6"/>
    <w:rsid w:val="00C034F5"/>
    <w:rsid w:val="00C0354B"/>
    <w:rsid w:val="00C0356B"/>
    <w:rsid w:val="00C035C2"/>
    <w:rsid w:val="00C036DB"/>
    <w:rsid w:val="00C036F9"/>
    <w:rsid w:val="00C03754"/>
    <w:rsid w:val="00C03846"/>
    <w:rsid w:val="00C038E9"/>
    <w:rsid w:val="00C03935"/>
    <w:rsid w:val="00C039ED"/>
    <w:rsid w:val="00C03A77"/>
    <w:rsid w:val="00C03A86"/>
    <w:rsid w:val="00C03BE8"/>
    <w:rsid w:val="00C03D54"/>
    <w:rsid w:val="00C03DD3"/>
    <w:rsid w:val="00C0406D"/>
    <w:rsid w:val="00C040D1"/>
    <w:rsid w:val="00C04476"/>
    <w:rsid w:val="00C0449D"/>
    <w:rsid w:val="00C044EF"/>
    <w:rsid w:val="00C045C4"/>
    <w:rsid w:val="00C0465F"/>
    <w:rsid w:val="00C0473A"/>
    <w:rsid w:val="00C048D6"/>
    <w:rsid w:val="00C049F4"/>
    <w:rsid w:val="00C04A85"/>
    <w:rsid w:val="00C04CF0"/>
    <w:rsid w:val="00C04D97"/>
    <w:rsid w:val="00C05072"/>
    <w:rsid w:val="00C051D1"/>
    <w:rsid w:val="00C05201"/>
    <w:rsid w:val="00C05208"/>
    <w:rsid w:val="00C052F9"/>
    <w:rsid w:val="00C05626"/>
    <w:rsid w:val="00C0584C"/>
    <w:rsid w:val="00C058BB"/>
    <w:rsid w:val="00C05978"/>
    <w:rsid w:val="00C059B9"/>
    <w:rsid w:val="00C05A12"/>
    <w:rsid w:val="00C05AC2"/>
    <w:rsid w:val="00C05B2E"/>
    <w:rsid w:val="00C05B37"/>
    <w:rsid w:val="00C05D77"/>
    <w:rsid w:val="00C05DC6"/>
    <w:rsid w:val="00C05E5C"/>
    <w:rsid w:val="00C05EC0"/>
    <w:rsid w:val="00C06075"/>
    <w:rsid w:val="00C0613A"/>
    <w:rsid w:val="00C06188"/>
    <w:rsid w:val="00C0644E"/>
    <w:rsid w:val="00C06691"/>
    <w:rsid w:val="00C06720"/>
    <w:rsid w:val="00C06A22"/>
    <w:rsid w:val="00C06C38"/>
    <w:rsid w:val="00C06F19"/>
    <w:rsid w:val="00C06FC8"/>
    <w:rsid w:val="00C070D5"/>
    <w:rsid w:val="00C0710A"/>
    <w:rsid w:val="00C071A9"/>
    <w:rsid w:val="00C07203"/>
    <w:rsid w:val="00C07209"/>
    <w:rsid w:val="00C07376"/>
    <w:rsid w:val="00C07431"/>
    <w:rsid w:val="00C074C8"/>
    <w:rsid w:val="00C07530"/>
    <w:rsid w:val="00C07683"/>
    <w:rsid w:val="00C076C9"/>
    <w:rsid w:val="00C07832"/>
    <w:rsid w:val="00C07940"/>
    <w:rsid w:val="00C07BB6"/>
    <w:rsid w:val="00C07D00"/>
    <w:rsid w:val="00C07F83"/>
    <w:rsid w:val="00C07FE5"/>
    <w:rsid w:val="00C10005"/>
    <w:rsid w:val="00C101B2"/>
    <w:rsid w:val="00C10366"/>
    <w:rsid w:val="00C10538"/>
    <w:rsid w:val="00C1057E"/>
    <w:rsid w:val="00C1079C"/>
    <w:rsid w:val="00C10851"/>
    <w:rsid w:val="00C10B6F"/>
    <w:rsid w:val="00C10C83"/>
    <w:rsid w:val="00C10D03"/>
    <w:rsid w:val="00C10D19"/>
    <w:rsid w:val="00C10D9A"/>
    <w:rsid w:val="00C10DCC"/>
    <w:rsid w:val="00C10FB7"/>
    <w:rsid w:val="00C110C1"/>
    <w:rsid w:val="00C11191"/>
    <w:rsid w:val="00C11370"/>
    <w:rsid w:val="00C11372"/>
    <w:rsid w:val="00C1138E"/>
    <w:rsid w:val="00C1141F"/>
    <w:rsid w:val="00C115A0"/>
    <w:rsid w:val="00C11824"/>
    <w:rsid w:val="00C11952"/>
    <w:rsid w:val="00C11A2B"/>
    <w:rsid w:val="00C11BFB"/>
    <w:rsid w:val="00C11EAA"/>
    <w:rsid w:val="00C1218C"/>
    <w:rsid w:val="00C124E2"/>
    <w:rsid w:val="00C1255A"/>
    <w:rsid w:val="00C1257F"/>
    <w:rsid w:val="00C126F4"/>
    <w:rsid w:val="00C12786"/>
    <w:rsid w:val="00C1293F"/>
    <w:rsid w:val="00C12AC0"/>
    <w:rsid w:val="00C12AE5"/>
    <w:rsid w:val="00C12BCD"/>
    <w:rsid w:val="00C12BE0"/>
    <w:rsid w:val="00C1316E"/>
    <w:rsid w:val="00C132FE"/>
    <w:rsid w:val="00C133D8"/>
    <w:rsid w:val="00C135C0"/>
    <w:rsid w:val="00C135F0"/>
    <w:rsid w:val="00C1393E"/>
    <w:rsid w:val="00C1394E"/>
    <w:rsid w:val="00C13BB3"/>
    <w:rsid w:val="00C13C84"/>
    <w:rsid w:val="00C13EB8"/>
    <w:rsid w:val="00C13F80"/>
    <w:rsid w:val="00C13FDB"/>
    <w:rsid w:val="00C141CB"/>
    <w:rsid w:val="00C14374"/>
    <w:rsid w:val="00C143A3"/>
    <w:rsid w:val="00C14652"/>
    <w:rsid w:val="00C146B0"/>
    <w:rsid w:val="00C1477E"/>
    <w:rsid w:val="00C14848"/>
    <w:rsid w:val="00C148F8"/>
    <w:rsid w:val="00C14988"/>
    <w:rsid w:val="00C14993"/>
    <w:rsid w:val="00C14A75"/>
    <w:rsid w:val="00C14A8E"/>
    <w:rsid w:val="00C14C86"/>
    <w:rsid w:val="00C14FD2"/>
    <w:rsid w:val="00C151D4"/>
    <w:rsid w:val="00C1524E"/>
    <w:rsid w:val="00C15313"/>
    <w:rsid w:val="00C15324"/>
    <w:rsid w:val="00C1542F"/>
    <w:rsid w:val="00C15576"/>
    <w:rsid w:val="00C155BC"/>
    <w:rsid w:val="00C15639"/>
    <w:rsid w:val="00C15687"/>
    <w:rsid w:val="00C156C1"/>
    <w:rsid w:val="00C15717"/>
    <w:rsid w:val="00C15787"/>
    <w:rsid w:val="00C1581D"/>
    <w:rsid w:val="00C15A05"/>
    <w:rsid w:val="00C15AFB"/>
    <w:rsid w:val="00C15BEA"/>
    <w:rsid w:val="00C15CE5"/>
    <w:rsid w:val="00C15D62"/>
    <w:rsid w:val="00C15E02"/>
    <w:rsid w:val="00C161D8"/>
    <w:rsid w:val="00C16518"/>
    <w:rsid w:val="00C16610"/>
    <w:rsid w:val="00C16617"/>
    <w:rsid w:val="00C166F8"/>
    <w:rsid w:val="00C168D2"/>
    <w:rsid w:val="00C16A59"/>
    <w:rsid w:val="00C16B00"/>
    <w:rsid w:val="00C16B80"/>
    <w:rsid w:val="00C16BD5"/>
    <w:rsid w:val="00C16BF9"/>
    <w:rsid w:val="00C16C7B"/>
    <w:rsid w:val="00C16D9B"/>
    <w:rsid w:val="00C170F0"/>
    <w:rsid w:val="00C172A0"/>
    <w:rsid w:val="00C172B1"/>
    <w:rsid w:val="00C172E5"/>
    <w:rsid w:val="00C1734E"/>
    <w:rsid w:val="00C1738D"/>
    <w:rsid w:val="00C175A1"/>
    <w:rsid w:val="00C176E0"/>
    <w:rsid w:val="00C17737"/>
    <w:rsid w:val="00C17773"/>
    <w:rsid w:val="00C177B5"/>
    <w:rsid w:val="00C17870"/>
    <w:rsid w:val="00C178F8"/>
    <w:rsid w:val="00C179E4"/>
    <w:rsid w:val="00C17C49"/>
    <w:rsid w:val="00C17C5A"/>
    <w:rsid w:val="00C17D42"/>
    <w:rsid w:val="00C2009F"/>
    <w:rsid w:val="00C20152"/>
    <w:rsid w:val="00C202F5"/>
    <w:rsid w:val="00C2032F"/>
    <w:rsid w:val="00C203B9"/>
    <w:rsid w:val="00C2046F"/>
    <w:rsid w:val="00C205C6"/>
    <w:rsid w:val="00C205D0"/>
    <w:rsid w:val="00C20646"/>
    <w:rsid w:val="00C20744"/>
    <w:rsid w:val="00C207E0"/>
    <w:rsid w:val="00C20850"/>
    <w:rsid w:val="00C2088D"/>
    <w:rsid w:val="00C20FA3"/>
    <w:rsid w:val="00C20FC9"/>
    <w:rsid w:val="00C211F3"/>
    <w:rsid w:val="00C2133F"/>
    <w:rsid w:val="00C214DD"/>
    <w:rsid w:val="00C21631"/>
    <w:rsid w:val="00C217A5"/>
    <w:rsid w:val="00C219E7"/>
    <w:rsid w:val="00C21D3B"/>
    <w:rsid w:val="00C21F48"/>
    <w:rsid w:val="00C21FE2"/>
    <w:rsid w:val="00C220B2"/>
    <w:rsid w:val="00C22111"/>
    <w:rsid w:val="00C2211E"/>
    <w:rsid w:val="00C22321"/>
    <w:rsid w:val="00C22391"/>
    <w:rsid w:val="00C223F2"/>
    <w:rsid w:val="00C22495"/>
    <w:rsid w:val="00C224FE"/>
    <w:rsid w:val="00C22569"/>
    <w:rsid w:val="00C225D6"/>
    <w:rsid w:val="00C2269F"/>
    <w:rsid w:val="00C22C1E"/>
    <w:rsid w:val="00C22D67"/>
    <w:rsid w:val="00C22FC9"/>
    <w:rsid w:val="00C23003"/>
    <w:rsid w:val="00C2308B"/>
    <w:rsid w:val="00C230AE"/>
    <w:rsid w:val="00C23199"/>
    <w:rsid w:val="00C23350"/>
    <w:rsid w:val="00C233DC"/>
    <w:rsid w:val="00C234B1"/>
    <w:rsid w:val="00C23549"/>
    <w:rsid w:val="00C237F7"/>
    <w:rsid w:val="00C23800"/>
    <w:rsid w:val="00C23971"/>
    <w:rsid w:val="00C239BB"/>
    <w:rsid w:val="00C23ABB"/>
    <w:rsid w:val="00C23BAE"/>
    <w:rsid w:val="00C23C4E"/>
    <w:rsid w:val="00C23C93"/>
    <w:rsid w:val="00C23CFA"/>
    <w:rsid w:val="00C23DCC"/>
    <w:rsid w:val="00C240B7"/>
    <w:rsid w:val="00C240F0"/>
    <w:rsid w:val="00C2426C"/>
    <w:rsid w:val="00C24694"/>
    <w:rsid w:val="00C247F5"/>
    <w:rsid w:val="00C24826"/>
    <w:rsid w:val="00C2499D"/>
    <w:rsid w:val="00C24AEC"/>
    <w:rsid w:val="00C24E3A"/>
    <w:rsid w:val="00C24FF1"/>
    <w:rsid w:val="00C250D0"/>
    <w:rsid w:val="00C2516F"/>
    <w:rsid w:val="00C25217"/>
    <w:rsid w:val="00C252E3"/>
    <w:rsid w:val="00C252ED"/>
    <w:rsid w:val="00C254BD"/>
    <w:rsid w:val="00C254F4"/>
    <w:rsid w:val="00C256B7"/>
    <w:rsid w:val="00C256C4"/>
    <w:rsid w:val="00C25731"/>
    <w:rsid w:val="00C2577C"/>
    <w:rsid w:val="00C259D8"/>
    <w:rsid w:val="00C25B33"/>
    <w:rsid w:val="00C25C46"/>
    <w:rsid w:val="00C25D4A"/>
    <w:rsid w:val="00C25D95"/>
    <w:rsid w:val="00C25DCC"/>
    <w:rsid w:val="00C25DF2"/>
    <w:rsid w:val="00C25E82"/>
    <w:rsid w:val="00C25FAC"/>
    <w:rsid w:val="00C26152"/>
    <w:rsid w:val="00C26323"/>
    <w:rsid w:val="00C263BC"/>
    <w:rsid w:val="00C2646E"/>
    <w:rsid w:val="00C26872"/>
    <w:rsid w:val="00C269E2"/>
    <w:rsid w:val="00C26A82"/>
    <w:rsid w:val="00C26A83"/>
    <w:rsid w:val="00C26B7B"/>
    <w:rsid w:val="00C26BDB"/>
    <w:rsid w:val="00C27116"/>
    <w:rsid w:val="00C2720D"/>
    <w:rsid w:val="00C27353"/>
    <w:rsid w:val="00C2737C"/>
    <w:rsid w:val="00C2786F"/>
    <w:rsid w:val="00C27881"/>
    <w:rsid w:val="00C278A4"/>
    <w:rsid w:val="00C27953"/>
    <w:rsid w:val="00C279AD"/>
    <w:rsid w:val="00C27AA3"/>
    <w:rsid w:val="00C27AFF"/>
    <w:rsid w:val="00C27B39"/>
    <w:rsid w:val="00C27BD8"/>
    <w:rsid w:val="00C27DF8"/>
    <w:rsid w:val="00C27EC4"/>
    <w:rsid w:val="00C301B1"/>
    <w:rsid w:val="00C301BE"/>
    <w:rsid w:val="00C30230"/>
    <w:rsid w:val="00C3031D"/>
    <w:rsid w:val="00C30431"/>
    <w:rsid w:val="00C30529"/>
    <w:rsid w:val="00C30570"/>
    <w:rsid w:val="00C305AF"/>
    <w:rsid w:val="00C30669"/>
    <w:rsid w:val="00C30B35"/>
    <w:rsid w:val="00C30BDA"/>
    <w:rsid w:val="00C30C0D"/>
    <w:rsid w:val="00C30C63"/>
    <w:rsid w:val="00C30CE6"/>
    <w:rsid w:val="00C30FBC"/>
    <w:rsid w:val="00C30FF3"/>
    <w:rsid w:val="00C3113F"/>
    <w:rsid w:val="00C311E2"/>
    <w:rsid w:val="00C31296"/>
    <w:rsid w:val="00C31519"/>
    <w:rsid w:val="00C316A0"/>
    <w:rsid w:val="00C316EE"/>
    <w:rsid w:val="00C31A30"/>
    <w:rsid w:val="00C31B2D"/>
    <w:rsid w:val="00C31B8C"/>
    <w:rsid w:val="00C31BAC"/>
    <w:rsid w:val="00C31EC2"/>
    <w:rsid w:val="00C31F90"/>
    <w:rsid w:val="00C31F94"/>
    <w:rsid w:val="00C3200A"/>
    <w:rsid w:val="00C32103"/>
    <w:rsid w:val="00C32296"/>
    <w:rsid w:val="00C323A8"/>
    <w:rsid w:val="00C32730"/>
    <w:rsid w:val="00C327E5"/>
    <w:rsid w:val="00C32819"/>
    <w:rsid w:val="00C32876"/>
    <w:rsid w:val="00C328F8"/>
    <w:rsid w:val="00C32977"/>
    <w:rsid w:val="00C32A5C"/>
    <w:rsid w:val="00C32B0F"/>
    <w:rsid w:val="00C32C04"/>
    <w:rsid w:val="00C32CE4"/>
    <w:rsid w:val="00C32D18"/>
    <w:rsid w:val="00C32D8E"/>
    <w:rsid w:val="00C32E19"/>
    <w:rsid w:val="00C32E84"/>
    <w:rsid w:val="00C32F7A"/>
    <w:rsid w:val="00C32FE6"/>
    <w:rsid w:val="00C3317C"/>
    <w:rsid w:val="00C331AE"/>
    <w:rsid w:val="00C332EC"/>
    <w:rsid w:val="00C334A5"/>
    <w:rsid w:val="00C3377B"/>
    <w:rsid w:val="00C337A7"/>
    <w:rsid w:val="00C33C61"/>
    <w:rsid w:val="00C33E9E"/>
    <w:rsid w:val="00C33F2E"/>
    <w:rsid w:val="00C34073"/>
    <w:rsid w:val="00C340B7"/>
    <w:rsid w:val="00C341BC"/>
    <w:rsid w:val="00C341FA"/>
    <w:rsid w:val="00C3428B"/>
    <w:rsid w:val="00C34505"/>
    <w:rsid w:val="00C34598"/>
    <w:rsid w:val="00C34707"/>
    <w:rsid w:val="00C3486A"/>
    <w:rsid w:val="00C34988"/>
    <w:rsid w:val="00C34A90"/>
    <w:rsid w:val="00C34ABD"/>
    <w:rsid w:val="00C34B42"/>
    <w:rsid w:val="00C34B4A"/>
    <w:rsid w:val="00C34CC5"/>
    <w:rsid w:val="00C34D9D"/>
    <w:rsid w:val="00C34D9F"/>
    <w:rsid w:val="00C34E9D"/>
    <w:rsid w:val="00C34FE7"/>
    <w:rsid w:val="00C3505A"/>
    <w:rsid w:val="00C352BB"/>
    <w:rsid w:val="00C353C8"/>
    <w:rsid w:val="00C355BF"/>
    <w:rsid w:val="00C356BC"/>
    <w:rsid w:val="00C3575A"/>
    <w:rsid w:val="00C35781"/>
    <w:rsid w:val="00C35858"/>
    <w:rsid w:val="00C35944"/>
    <w:rsid w:val="00C35A3C"/>
    <w:rsid w:val="00C35A99"/>
    <w:rsid w:val="00C35B1B"/>
    <w:rsid w:val="00C35EE4"/>
    <w:rsid w:val="00C35F23"/>
    <w:rsid w:val="00C35FC2"/>
    <w:rsid w:val="00C36068"/>
    <w:rsid w:val="00C36167"/>
    <w:rsid w:val="00C36282"/>
    <w:rsid w:val="00C362C5"/>
    <w:rsid w:val="00C362DD"/>
    <w:rsid w:val="00C3631A"/>
    <w:rsid w:val="00C36397"/>
    <w:rsid w:val="00C3670C"/>
    <w:rsid w:val="00C36799"/>
    <w:rsid w:val="00C367D2"/>
    <w:rsid w:val="00C368DC"/>
    <w:rsid w:val="00C36B43"/>
    <w:rsid w:val="00C36C52"/>
    <w:rsid w:val="00C36CFE"/>
    <w:rsid w:val="00C36F6E"/>
    <w:rsid w:val="00C36FF5"/>
    <w:rsid w:val="00C37040"/>
    <w:rsid w:val="00C3705C"/>
    <w:rsid w:val="00C37193"/>
    <w:rsid w:val="00C373F7"/>
    <w:rsid w:val="00C37417"/>
    <w:rsid w:val="00C37684"/>
    <w:rsid w:val="00C37719"/>
    <w:rsid w:val="00C37907"/>
    <w:rsid w:val="00C37D86"/>
    <w:rsid w:val="00C40039"/>
    <w:rsid w:val="00C40417"/>
    <w:rsid w:val="00C404A1"/>
    <w:rsid w:val="00C404B0"/>
    <w:rsid w:val="00C4052D"/>
    <w:rsid w:val="00C40732"/>
    <w:rsid w:val="00C40758"/>
    <w:rsid w:val="00C40891"/>
    <w:rsid w:val="00C40A5B"/>
    <w:rsid w:val="00C40AEA"/>
    <w:rsid w:val="00C40B6E"/>
    <w:rsid w:val="00C40B9C"/>
    <w:rsid w:val="00C40C0A"/>
    <w:rsid w:val="00C40CF5"/>
    <w:rsid w:val="00C40DB6"/>
    <w:rsid w:val="00C40DC8"/>
    <w:rsid w:val="00C4103E"/>
    <w:rsid w:val="00C4104B"/>
    <w:rsid w:val="00C410A2"/>
    <w:rsid w:val="00C410B5"/>
    <w:rsid w:val="00C41338"/>
    <w:rsid w:val="00C413A0"/>
    <w:rsid w:val="00C41414"/>
    <w:rsid w:val="00C41A20"/>
    <w:rsid w:val="00C41BFF"/>
    <w:rsid w:val="00C41C57"/>
    <w:rsid w:val="00C41D34"/>
    <w:rsid w:val="00C41E2B"/>
    <w:rsid w:val="00C41E89"/>
    <w:rsid w:val="00C41EDB"/>
    <w:rsid w:val="00C420A2"/>
    <w:rsid w:val="00C42183"/>
    <w:rsid w:val="00C4218B"/>
    <w:rsid w:val="00C423BE"/>
    <w:rsid w:val="00C42591"/>
    <w:rsid w:val="00C425CE"/>
    <w:rsid w:val="00C425FA"/>
    <w:rsid w:val="00C42741"/>
    <w:rsid w:val="00C427D3"/>
    <w:rsid w:val="00C4284F"/>
    <w:rsid w:val="00C42A69"/>
    <w:rsid w:val="00C42B13"/>
    <w:rsid w:val="00C42B80"/>
    <w:rsid w:val="00C42BE0"/>
    <w:rsid w:val="00C42C09"/>
    <w:rsid w:val="00C42DD8"/>
    <w:rsid w:val="00C42E0C"/>
    <w:rsid w:val="00C42FBA"/>
    <w:rsid w:val="00C42FED"/>
    <w:rsid w:val="00C4304A"/>
    <w:rsid w:val="00C43083"/>
    <w:rsid w:val="00C431C2"/>
    <w:rsid w:val="00C431C4"/>
    <w:rsid w:val="00C431EC"/>
    <w:rsid w:val="00C43311"/>
    <w:rsid w:val="00C434A0"/>
    <w:rsid w:val="00C437AC"/>
    <w:rsid w:val="00C43819"/>
    <w:rsid w:val="00C4395B"/>
    <w:rsid w:val="00C43A69"/>
    <w:rsid w:val="00C43B95"/>
    <w:rsid w:val="00C43BDE"/>
    <w:rsid w:val="00C43C6E"/>
    <w:rsid w:val="00C43D3B"/>
    <w:rsid w:val="00C43E18"/>
    <w:rsid w:val="00C4423E"/>
    <w:rsid w:val="00C4425A"/>
    <w:rsid w:val="00C4437C"/>
    <w:rsid w:val="00C44545"/>
    <w:rsid w:val="00C44698"/>
    <w:rsid w:val="00C446CE"/>
    <w:rsid w:val="00C44793"/>
    <w:rsid w:val="00C4480A"/>
    <w:rsid w:val="00C4483A"/>
    <w:rsid w:val="00C44996"/>
    <w:rsid w:val="00C44BCA"/>
    <w:rsid w:val="00C44BFB"/>
    <w:rsid w:val="00C44F62"/>
    <w:rsid w:val="00C44F7C"/>
    <w:rsid w:val="00C4501C"/>
    <w:rsid w:val="00C45150"/>
    <w:rsid w:val="00C451EA"/>
    <w:rsid w:val="00C4534F"/>
    <w:rsid w:val="00C45365"/>
    <w:rsid w:val="00C4542F"/>
    <w:rsid w:val="00C4590E"/>
    <w:rsid w:val="00C45B7A"/>
    <w:rsid w:val="00C45E69"/>
    <w:rsid w:val="00C45F86"/>
    <w:rsid w:val="00C46278"/>
    <w:rsid w:val="00C462A4"/>
    <w:rsid w:val="00C4640A"/>
    <w:rsid w:val="00C4655B"/>
    <w:rsid w:val="00C46846"/>
    <w:rsid w:val="00C469B9"/>
    <w:rsid w:val="00C46CCA"/>
    <w:rsid w:val="00C46CE5"/>
    <w:rsid w:val="00C46FEE"/>
    <w:rsid w:val="00C4720B"/>
    <w:rsid w:val="00C472EB"/>
    <w:rsid w:val="00C47477"/>
    <w:rsid w:val="00C4756F"/>
    <w:rsid w:val="00C475D3"/>
    <w:rsid w:val="00C47659"/>
    <w:rsid w:val="00C4765E"/>
    <w:rsid w:val="00C47844"/>
    <w:rsid w:val="00C47A0D"/>
    <w:rsid w:val="00C47AE5"/>
    <w:rsid w:val="00C47B58"/>
    <w:rsid w:val="00C47B5E"/>
    <w:rsid w:val="00C47CFC"/>
    <w:rsid w:val="00C47D47"/>
    <w:rsid w:val="00C47F16"/>
    <w:rsid w:val="00C47F77"/>
    <w:rsid w:val="00C500B5"/>
    <w:rsid w:val="00C5019C"/>
    <w:rsid w:val="00C5058E"/>
    <w:rsid w:val="00C5061F"/>
    <w:rsid w:val="00C50668"/>
    <w:rsid w:val="00C5077A"/>
    <w:rsid w:val="00C50785"/>
    <w:rsid w:val="00C50803"/>
    <w:rsid w:val="00C5083E"/>
    <w:rsid w:val="00C508A6"/>
    <w:rsid w:val="00C508D5"/>
    <w:rsid w:val="00C508E1"/>
    <w:rsid w:val="00C50A78"/>
    <w:rsid w:val="00C50A85"/>
    <w:rsid w:val="00C50ADF"/>
    <w:rsid w:val="00C50C51"/>
    <w:rsid w:val="00C50CBF"/>
    <w:rsid w:val="00C50D05"/>
    <w:rsid w:val="00C50F67"/>
    <w:rsid w:val="00C51048"/>
    <w:rsid w:val="00C510DB"/>
    <w:rsid w:val="00C51334"/>
    <w:rsid w:val="00C513C1"/>
    <w:rsid w:val="00C5146E"/>
    <w:rsid w:val="00C514E9"/>
    <w:rsid w:val="00C5171E"/>
    <w:rsid w:val="00C518B3"/>
    <w:rsid w:val="00C51978"/>
    <w:rsid w:val="00C51A38"/>
    <w:rsid w:val="00C51B9E"/>
    <w:rsid w:val="00C51E59"/>
    <w:rsid w:val="00C51F84"/>
    <w:rsid w:val="00C51FE0"/>
    <w:rsid w:val="00C5206F"/>
    <w:rsid w:val="00C520AD"/>
    <w:rsid w:val="00C5211B"/>
    <w:rsid w:val="00C521E6"/>
    <w:rsid w:val="00C522D6"/>
    <w:rsid w:val="00C52318"/>
    <w:rsid w:val="00C523F0"/>
    <w:rsid w:val="00C52773"/>
    <w:rsid w:val="00C528AE"/>
    <w:rsid w:val="00C5292C"/>
    <w:rsid w:val="00C52AB8"/>
    <w:rsid w:val="00C52AD3"/>
    <w:rsid w:val="00C52CCA"/>
    <w:rsid w:val="00C52CEF"/>
    <w:rsid w:val="00C52D77"/>
    <w:rsid w:val="00C52EE5"/>
    <w:rsid w:val="00C52EF3"/>
    <w:rsid w:val="00C5311D"/>
    <w:rsid w:val="00C53141"/>
    <w:rsid w:val="00C53144"/>
    <w:rsid w:val="00C532CB"/>
    <w:rsid w:val="00C53399"/>
    <w:rsid w:val="00C5353B"/>
    <w:rsid w:val="00C535F4"/>
    <w:rsid w:val="00C5372F"/>
    <w:rsid w:val="00C53737"/>
    <w:rsid w:val="00C53873"/>
    <w:rsid w:val="00C538C0"/>
    <w:rsid w:val="00C5391B"/>
    <w:rsid w:val="00C53950"/>
    <w:rsid w:val="00C53989"/>
    <w:rsid w:val="00C53F10"/>
    <w:rsid w:val="00C53FD6"/>
    <w:rsid w:val="00C53FDC"/>
    <w:rsid w:val="00C53FEB"/>
    <w:rsid w:val="00C540E5"/>
    <w:rsid w:val="00C543A7"/>
    <w:rsid w:val="00C5440F"/>
    <w:rsid w:val="00C54557"/>
    <w:rsid w:val="00C545F6"/>
    <w:rsid w:val="00C54701"/>
    <w:rsid w:val="00C54758"/>
    <w:rsid w:val="00C5479F"/>
    <w:rsid w:val="00C548A3"/>
    <w:rsid w:val="00C548F3"/>
    <w:rsid w:val="00C549E7"/>
    <w:rsid w:val="00C54CCC"/>
    <w:rsid w:val="00C55039"/>
    <w:rsid w:val="00C55044"/>
    <w:rsid w:val="00C551BE"/>
    <w:rsid w:val="00C55885"/>
    <w:rsid w:val="00C559D9"/>
    <w:rsid w:val="00C55A65"/>
    <w:rsid w:val="00C55A6D"/>
    <w:rsid w:val="00C55B92"/>
    <w:rsid w:val="00C55C33"/>
    <w:rsid w:val="00C55E5C"/>
    <w:rsid w:val="00C55EB0"/>
    <w:rsid w:val="00C55FF0"/>
    <w:rsid w:val="00C56136"/>
    <w:rsid w:val="00C5623B"/>
    <w:rsid w:val="00C562B6"/>
    <w:rsid w:val="00C564E2"/>
    <w:rsid w:val="00C56526"/>
    <w:rsid w:val="00C569D3"/>
    <w:rsid w:val="00C56ACC"/>
    <w:rsid w:val="00C56BE4"/>
    <w:rsid w:val="00C57109"/>
    <w:rsid w:val="00C572D4"/>
    <w:rsid w:val="00C57358"/>
    <w:rsid w:val="00C573D4"/>
    <w:rsid w:val="00C574FA"/>
    <w:rsid w:val="00C575D7"/>
    <w:rsid w:val="00C577F8"/>
    <w:rsid w:val="00C5785F"/>
    <w:rsid w:val="00C578C0"/>
    <w:rsid w:val="00C57C9C"/>
    <w:rsid w:val="00C57E46"/>
    <w:rsid w:val="00C57F2E"/>
    <w:rsid w:val="00C57F8D"/>
    <w:rsid w:val="00C603BD"/>
    <w:rsid w:val="00C603F7"/>
    <w:rsid w:val="00C60454"/>
    <w:rsid w:val="00C605C4"/>
    <w:rsid w:val="00C607AB"/>
    <w:rsid w:val="00C608C4"/>
    <w:rsid w:val="00C60A5B"/>
    <w:rsid w:val="00C60C56"/>
    <w:rsid w:val="00C60D3F"/>
    <w:rsid w:val="00C60D86"/>
    <w:rsid w:val="00C60DCD"/>
    <w:rsid w:val="00C61031"/>
    <w:rsid w:val="00C61513"/>
    <w:rsid w:val="00C6170C"/>
    <w:rsid w:val="00C6177B"/>
    <w:rsid w:val="00C61789"/>
    <w:rsid w:val="00C6184C"/>
    <w:rsid w:val="00C61993"/>
    <w:rsid w:val="00C619C1"/>
    <w:rsid w:val="00C619D4"/>
    <w:rsid w:val="00C61C54"/>
    <w:rsid w:val="00C61CA6"/>
    <w:rsid w:val="00C61D1F"/>
    <w:rsid w:val="00C61DB8"/>
    <w:rsid w:val="00C61E05"/>
    <w:rsid w:val="00C61E33"/>
    <w:rsid w:val="00C61F19"/>
    <w:rsid w:val="00C620FF"/>
    <w:rsid w:val="00C62104"/>
    <w:rsid w:val="00C62311"/>
    <w:rsid w:val="00C62404"/>
    <w:rsid w:val="00C62495"/>
    <w:rsid w:val="00C625E4"/>
    <w:rsid w:val="00C6277D"/>
    <w:rsid w:val="00C62D5D"/>
    <w:rsid w:val="00C62EF1"/>
    <w:rsid w:val="00C62F45"/>
    <w:rsid w:val="00C62F6F"/>
    <w:rsid w:val="00C63284"/>
    <w:rsid w:val="00C636B9"/>
    <w:rsid w:val="00C636E8"/>
    <w:rsid w:val="00C637F3"/>
    <w:rsid w:val="00C63872"/>
    <w:rsid w:val="00C63BCB"/>
    <w:rsid w:val="00C63CE2"/>
    <w:rsid w:val="00C63D69"/>
    <w:rsid w:val="00C63DD3"/>
    <w:rsid w:val="00C63E32"/>
    <w:rsid w:val="00C63FC4"/>
    <w:rsid w:val="00C640D3"/>
    <w:rsid w:val="00C645A0"/>
    <w:rsid w:val="00C645E9"/>
    <w:rsid w:val="00C64717"/>
    <w:rsid w:val="00C6471C"/>
    <w:rsid w:val="00C6493E"/>
    <w:rsid w:val="00C64A9C"/>
    <w:rsid w:val="00C64B28"/>
    <w:rsid w:val="00C64C64"/>
    <w:rsid w:val="00C64CB6"/>
    <w:rsid w:val="00C64F3F"/>
    <w:rsid w:val="00C64F5F"/>
    <w:rsid w:val="00C65012"/>
    <w:rsid w:val="00C65194"/>
    <w:rsid w:val="00C651A4"/>
    <w:rsid w:val="00C651E7"/>
    <w:rsid w:val="00C6526F"/>
    <w:rsid w:val="00C65477"/>
    <w:rsid w:val="00C6554E"/>
    <w:rsid w:val="00C655FD"/>
    <w:rsid w:val="00C65631"/>
    <w:rsid w:val="00C656EA"/>
    <w:rsid w:val="00C65720"/>
    <w:rsid w:val="00C65777"/>
    <w:rsid w:val="00C6589D"/>
    <w:rsid w:val="00C65A47"/>
    <w:rsid w:val="00C65B7D"/>
    <w:rsid w:val="00C65BC3"/>
    <w:rsid w:val="00C65BCC"/>
    <w:rsid w:val="00C65C7F"/>
    <w:rsid w:val="00C65ED8"/>
    <w:rsid w:val="00C65FDD"/>
    <w:rsid w:val="00C66122"/>
    <w:rsid w:val="00C664CD"/>
    <w:rsid w:val="00C66815"/>
    <w:rsid w:val="00C668BE"/>
    <w:rsid w:val="00C6696E"/>
    <w:rsid w:val="00C66989"/>
    <w:rsid w:val="00C66B71"/>
    <w:rsid w:val="00C66DAF"/>
    <w:rsid w:val="00C66FE0"/>
    <w:rsid w:val="00C67042"/>
    <w:rsid w:val="00C67083"/>
    <w:rsid w:val="00C67090"/>
    <w:rsid w:val="00C673A1"/>
    <w:rsid w:val="00C67613"/>
    <w:rsid w:val="00C67906"/>
    <w:rsid w:val="00C67A34"/>
    <w:rsid w:val="00C67B36"/>
    <w:rsid w:val="00C67BCC"/>
    <w:rsid w:val="00C701BD"/>
    <w:rsid w:val="00C701D6"/>
    <w:rsid w:val="00C70302"/>
    <w:rsid w:val="00C70609"/>
    <w:rsid w:val="00C707D9"/>
    <w:rsid w:val="00C70AEC"/>
    <w:rsid w:val="00C70CA6"/>
    <w:rsid w:val="00C70E44"/>
    <w:rsid w:val="00C70F37"/>
    <w:rsid w:val="00C70F87"/>
    <w:rsid w:val="00C711E4"/>
    <w:rsid w:val="00C71353"/>
    <w:rsid w:val="00C71384"/>
    <w:rsid w:val="00C7138C"/>
    <w:rsid w:val="00C713FE"/>
    <w:rsid w:val="00C714DB"/>
    <w:rsid w:val="00C71524"/>
    <w:rsid w:val="00C71697"/>
    <w:rsid w:val="00C7169B"/>
    <w:rsid w:val="00C71A41"/>
    <w:rsid w:val="00C71A49"/>
    <w:rsid w:val="00C71CB2"/>
    <w:rsid w:val="00C71CE0"/>
    <w:rsid w:val="00C71D48"/>
    <w:rsid w:val="00C71D6E"/>
    <w:rsid w:val="00C71D91"/>
    <w:rsid w:val="00C71E46"/>
    <w:rsid w:val="00C71E60"/>
    <w:rsid w:val="00C71E7E"/>
    <w:rsid w:val="00C7216F"/>
    <w:rsid w:val="00C7232F"/>
    <w:rsid w:val="00C723E3"/>
    <w:rsid w:val="00C72419"/>
    <w:rsid w:val="00C7242F"/>
    <w:rsid w:val="00C72489"/>
    <w:rsid w:val="00C72602"/>
    <w:rsid w:val="00C72754"/>
    <w:rsid w:val="00C72767"/>
    <w:rsid w:val="00C727C5"/>
    <w:rsid w:val="00C729A8"/>
    <w:rsid w:val="00C72AD4"/>
    <w:rsid w:val="00C72B77"/>
    <w:rsid w:val="00C72BED"/>
    <w:rsid w:val="00C72D92"/>
    <w:rsid w:val="00C72DA0"/>
    <w:rsid w:val="00C72E87"/>
    <w:rsid w:val="00C72EAC"/>
    <w:rsid w:val="00C73050"/>
    <w:rsid w:val="00C734F0"/>
    <w:rsid w:val="00C73565"/>
    <w:rsid w:val="00C73588"/>
    <w:rsid w:val="00C7359D"/>
    <w:rsid w:val="00C735E7"/>
    <w:rsid w:val="00C7378B"/>
    <w:rsid w:val="00C737D1"/>
    <w:rsid w:val="00C739B9"/>
    <w:rsid w:val="00C73B9D"/>
    <w:rsid w:val="00C73C12"/>
    <w:rsid w:val="00C73D03"/>
    <w:rsid w:val="00C73ED5"/>
    <w:rsid w:val="00C740FA"/>
    <w:rsid w:val="00C74100"/>
    <w:rsid w:val="00C7420C"/>
    <w:rsid w:val="00C7425A"/>
    <w:rsid w:val="00C743AE"/>
    <w:rsid w:val="00C7440D"/>
    <w:rsid w:val="00C744B9"/>
    <w:rsid w:val="00C7453E"/>
    <w:rsid w:val="00C74568"/>
    <w:rsid w:val="00C748F8"/>
    <w:rsid w:val="00C74978"/>
    <w:rsid w:val="00C74B01"/>
    <w:rsid w:val="00C74B17"/>
    <w:rsid w:val="00C74BA7"/>
    <w:rsid w:val="00C74CE0"/>
    <w:rsid w:val="00C74D18"/>
    <w:rsid w:val="00C74E84"/>
    <w:rsid w:val="00C74EB1"/>
    <w:rsid w:val="00C74F25"/>
    <w:rsid w:val="00C75147"/>
    <w:rsid w:val="00C75297"/>
    <w:rsid w:val="00C752D2"/>
    <w:rsid w:val="00C753E3"/>
    <w:rsid w:val="00C754D9"/>
    <w:rsid w:val="00C7566B"/>
    <w:rsid w:val="00C7567D"/>
    <w:rsid w:val="00C758D9"/>
    <w:rsid w:val="00C75C26"/>
    <w:rsid w:val="00C75DC0"/>
    <w:rsid w:val="00C76145"/>
    <w:rsid w:val="00C762E5"/>
    <w:rsid w:val="00C763FE"/>
    <w:rsid w:val="00C764F9"/>
    <w:rsid w:val="00C766F7"/>
    <w:rsid w:val="00C76750"/>
    <w:rsid w:val="00C767A4"/>
    <w:rsid w:val="00C76831"/>
    <w:rsid w:val="00C76AED"/>
    <w:rsid w:val="00C76BE3"/>
    <w:rsid w:val="00C76F0D"/>
    <w:rsid w:val="00C76F94"/>
    <w:rsid w:val="00C76FB5"/>
    <w:rsid w:val="00C7714E"/>
    <w:rsid w:val="00C77203"/>
    <w:rsid w:val="00C7724B"/>
    <w:rsid w:val="00C772E7"/>
    <w:rsid w:val="00C77319"/>
    <w:rsid w:val="00C77351"/>
    <w:rsid w:val="00C7740A"/>
    <w:rsid w:val="00C77454"/>
    <w:rsid w:val="00C77A5D"/>
    <w:rsid w:val="00C77C88"/>
    <w:rsid w:val="00C77DE8"/>
    <w:rsid w:val="00C77EA5"/>
    <w:rsid w:val="00C800DC"/>
    <w:rsid w:val="00C80405"/>
    <w:rsid w:val="00C80407"/>
    <w:rsid w:val="00C80420"/>
    <w:rsid w:val="00C8063D"/>
    <w:rsid w:val="00C80776"/>
    <w:rsid w:val="00C80A03"/>
    <w:rsid w:val="00C80A05"/>
    <w:rsid w:val="00C80B4F"/>
    <w:rsid w:val="00C80B7F"/>
    <w:rsid w:val="00C80C79"/>
    <w:rsid w:val="00C80C96"/>
    <w:rsid w:val="00C80D3B"/>
    <w:rsid w:val="00C80DF0"/>
    <w:rsid w:val="00C8101C"/>
    <w:rsid w:val="00C81094"/>
    <w:rsid w:val="00C81206"/>
    <w:rsid w:val="00C8137C"/>
    <w:rsid w:val="00C814CB"/>
    <w:rsid w:val="00C814D2"/>
    <w:rsid w:val="00C81540"/>
    <w:rsid w:val="00C81788"/>
    <w:rsid w:val="00C817D7"/>
    <w:rsid w:val="00C818E4"/>
    <w:rsid w:val="00C81A18"/>
    <w:rsid w:val="00C81B4C"/>
    <w:rsid w:val="00C81D2D"/>
    <w:rsid w:val="00C81E4B"/>
    <w:rsid w:val="00C8203B"/>
    <w:rsid w:val="00C82055"/>
    <w:rsid w:val="00C82121"/>
    <w:rsid w:val="00C82223"/>
    <w:rsid w:val="00C82608"/>
    <w:rsid w:val="00C82723"/>
    <w:rsid w:val="00C82762"/>
    <w:rsid w:val="00C82A17"/>
    <w:rsid w:val="00C82CBD"/>
    <w:rsid w:val="00C82D2C"/>
    <w:rsid w:val="00C82DDB"/>
    <w:rsid w:val="00C82DEA"/>
    <w:rsid w:val="00C82F7D"/>
    <w:rsid w:val="00C830AB"/>
    <w:rsid w:val="00C83288"/>
    <w:rsid w:val="00C833A6"/>
    <w:rsid w:val="00C834AC"/>
    <w:rsid w:val="00C8372B"/>
    <w:rsid w:val="00C83897"/>
    <w:rsid w:val="00C83919"/>
    <w:rsid w:val="00C83965"/>
    <w:rsid w:val="00C8399B"/>
    <w:rsid w:val="00C839CA"/>
    <w:rsid w:val="00C839EF"/>
    <w:rsid w:val="00C83A11"/>
    <w:rsid w:val="00C83A1A"/>
    <w:rsid w:val="00C83A6A"/>
    <w:rsid w:val="00C83B58"/>
    <w:rsid w:val="00C83BE4"/>
    <w:rsid w:val="00C83D0F"/>
    <w:rsid w:val="00C83D78"/>
    <w:rsid w:val="00C83DFA"/>
    <w:rsid w:val="00C83E4D"/>
    <w:rsid w:val="00C84389"/>
    <w:rsid w:val="00C844AE"/>
    <w:rsid w:val="00C8461B"/>
    <w:rsid w:val="00C8487D"/>
    <w:rsid w:val="00C84AA4"/>
    <w:rsid w:val="00C84CE6"/>
    <w:rsid w:val="00C84E61"/>
    <w:rsid w:val="00C84FD1"/>
    <w:rsid w:val="00C85104"/>
    <w:rsid w:val="00C8512B"/>
    <w:rsid w:val="00C8516A"/>
    <w:rsid w:val="00C8518A"/>
    <w:rsid w:val="00C852FA"/>
    <w:rsid w:val="00C85445"/>
    <w:rsid w:val="00C855CD"/>
    <w:rsid w:val="00C856A0"/>
    <w:rsid w:val="00C856D3"/>
    <w:rsid w:val="00C857CD"/>
    <w:rsid w:val="00C85925"/>
    <w:rsid w:val="00C85949"/>
    <w:rsid w:val="00C85B05"/>
    <w:rsid w:val="00C85B8A"/>
    <w:rsid w:val="00C85BC5"/>
    <w:rsid w:val="00C85D01"/>
    <w:rsid w:val="00C85D69"/>
    <w:rsid w:val="00C86246"/>
    <w:rsid w:val="00C86267"/>
    <w:rsid w:val="00C8632D"/>
    <w:rsid w:val="00C86348"/>
    <w:rsid w:val="00C864A1"/>
    <w:rsid w:val="00C864DA"/>
    <w:rsid w:val="00C86534"/>
    <w:rsid w:val="00C8669E"/>
    <w:rsid w:val="00C8674B"/>
    <w:rsid w:val="00C868E7"/>
    <w:rsid w:val="00C86A03"/>
    <w:rsid w:val="00C86B39"/>
    <w:rsid w:val="00C86E13"/>
    <w:rsid w:val="00C86F6C"/>
    <w:rsid w:val="00C86FCE"/>
    <w:rsid w:val="00C87000"/>
    <w:rsid w:val="00C87187"/>
    <w:rsid w:val="00C874DD"/>
    <w:rsid w:val="00C87603"/>
    <w:rsid w:val="00C87703"/>
    <w:rsid w:val="00C878D0"/>
    <w:rsid w:val="00C87951"/>
    <w:rsid w:val="00C87986"/>
    <w:rsid w:val="00C87BE9"/>
    <w:rsid w:val="00C87CE8"/>
    <w:rsid w:val="00C87D84"/>
    <w:rsid w:val="00C87DF6"/>
    <w:rsid w:val="00C87EF7"/>
    <w:rsid w:val="00C87FBB"/>
    <w:rsid w:val="00C9047E"/>
    <w:rsid w:val="00C9049E"/>
    <w:rsid w:val="00C90584"/>
    <w:rsid w:val="00C907C1"/>
    <w:rsid w:val="00C90889"/>
    <w:rsid w:val="00C90996"/>
    <w:rsid w:val="00C90CB0"/>
    <w:rsid w:val="00C90D4E"/>
    <w:rsid w:val="00C90E8D"/>
    <w:rsid w:val="00C90EE1"/>
    <w:rsid w:val="00C90F7D"/>
    <w:rsid w:val="00C91068"/>
    <w:rsid w:val="00C911ED"/>
    <w:rsid w:val="00C913A6"/>
    <w:rsid w:val="00C91588"/>
    <w:rsid w:val="00C91605"/>
    <w:rsid w:val="00C918F5"/>
    <w:rsid w:val="00C91A0D"/>
    <w:rsid w:val="00C91A6B"/>
    <w:rsid w:val="00C91B0D"/>
    <w:rsid w:val="00C91B35"/>
    <w:rsid w:val="00C91CCE"/>
    <w:rsid w:val="00C91D2A"/>
    <w:rsid w:val="00C91ED1"/>
    <w:rsid w:val="00C91EF3"/>
    <w:rsid w:val="00C91F26"/>
    <w:rsid w:val="00C91FBA"/>
    <w:rsid w:val="00C9212D"/>
    <w:rsid w:val="00C92163"/>
    <w:rsid w:val="00C9230D"/>
    <w:rsid w:val="00C924CF"/>
    <w:rsid w:val="00C926B5"/>
    <w:rsid w:val="00C92724"/>
    <w:rsid w:val="00C9281B"/>
    <w:rsid w:val="00C9294D"/>
    <w:rsid w:val="00C92951"/>
    <w:rsid w:val="00C92A99"/>
    <w:rsid w:val="00C92DA9"/>
    <w:rsid w:val="00C93019"/>
    <w:rsid w:val="00C93445"/>
    <w:rsid w:val="00C9347F"/>
    <w:rsid w:val="00C934C5"/>
    <w:rsid w:val="00C934FE"/>
    <w:rsid w:val="00C9352E"/>
    <w:rsid w:val="00C935A8"/>
    <w:rsid w:val="00C9388E"/>
    <w:rsid w:val="00C938CE"/>
    <w:rsid w:val="00C938FB"/>
    <w:rsid w:val="00C93903"/>
    <w:rsid w:val="00C93915"/>
    <w:rsid w:val="00C9392C"/>
    <w:rsid w:val="00C93B2E"/>
    <w:rsid w:val="00C93BCB"/>
    <w:rsid w:val="00C93C2C"/>
    <w:rsid w:val="00C93C60"/>
    <w:rsid w:val="00C93D68"/>
    <w:rsid w:val="00C93DA6"/>
    <w:rsid w:val="00C93DE6"/>
    <w:rsid w:val="00C93E41"/>
    <w:rsid w:val="00C9406C"/>
    <w:rsid w:val="00C94234"/>
    <w:rsid w:val="00C94268"/>
    <w:rsid w:val="00C944D9"/>
    <w:rsid w:val="00C945BC"/>
    <w:rsid w:val="00C945C0"/>
    <w:rsid w:val="00C946D4"/>
    <w:rsid w:val="00C9470C"/>
    <w:rsid w:val="00C948C6"/>
    <w:rsid w:val="00C94910"/>
    <w:rsid w:val="00C94932"/>
    <w:rsid w:val="00C94B43"/>
    <w:rsid w:val="00C94B47"/>
    <w:rsid w:val="00C94BC9"/>
    <w:rsid w:val="00C94FA4"/>
    <w:rsid w:val="00C94FE9"/>
    <w:rsid w:val="00C94FEF"/>
    <w:rsid w:val="00C9501C"/>
    <w:rsid w:val="00C95113"/>
    <w:rsid w:val="00C95338"/>
    <w:rsid w:val="00C95348"/>
    <w:rsid w:val="00C95420"/>
    <w:rsid w:val="00C9545A"/>
    <w:rsid w:val="00C95614"/>
    <w:rsid w:val="00C95764"/>
    <w:rsid w:val="00C95770"/>
    <w:rsid w:val="00C95A7C"/>
    <w:rsid w:val="00C95DDD"/>
    <w:rsid w:val="00C95EC3"/>
    <w:rsid w:val="00C95F0A"/>
    <w:rsid w:val="00C961A9"/>
    <w:rsid w:val="00C961E2"/>
    <w:rsid w:val="00C9643D"/>
    <w:rsid w:val="00C96456"/>
    <w:rsid w:val="00C966B6"/>
    <w:rsid w:val="00C96714"/>
    <w:rsid w:val="00C9696F"/>
    <w:rsid w:val="00C969B5"/>
    <w:rsid w:val="00C96C34"/>
    <w:rsid w:val="00C96DE8"/>
    <w:rsid w:val="00C96F5E"/>
    <w:rsid w:val="00C9707E"/>
    <w:rsid w:val="00C9711A"/>
    <w:rsid w:val="00C97189"/>
    <w:rsid w:val="00C972D0"/>
    <w:rsid w:val="00C97358"/>
    <w:rsid w:val="00C97386"/>
    <w:rsid w:val="00C97451"/>
    <w:rsid w:val="00C9769F"/>
    <w:rsid w:val="00C9771D"/>
    <w:rsid w:val="00C9775A"/>
    <w:rsid w:val="00C97796"/>
    <w:rsid w:val="00C9782B"/>
    <w:rsid w:val="00C9796F"/>
    <w:rsid w:val="00C97A0C"/>
    <w:rsid w:val="00C97D33"/>
    <w:rsid w:val="00C97D4F"/>
    <w:rsid w:val="00C97DCC"/>
    <w:rsid w:val="00C97E6F"/>
    <w:rsid w:val="00C97EA2"/>
    <w:rsid w:val="00CA024D"/>
    <w:rsid w:val="00CA0258"/>
    <w:rsid w:val="00CA0275"/>
    <w:rsid w:val="00CA0312"/>
    <w:rsid w:val="00CA0831"/>
    <w:rsid w:val="00CA085D"/>
    <w:rsid w:val="00CA0882"/>
    <w:rsid w:val="00CA09A3"/>
    <w:rsid w:val="00CA0BA3"/>
    <w:rsid w:val="00CA0BDD"/>
    <w:rsid w:val="00CA0BEC"/>
    <w:rsid w:val="00CA10B7"/>
    <w:rsid w:val="00CA11F1"/>
    <w:rsid w:val="00CA1256"/>
    <w:rsid w:val="00CA13D7"/>
    <w:rsid w:val="00CA13E3"/>
    <w:rsid w:val="00CA1448"/>
    <w:rsid w:val="00CA14F7"/>
    <w:rsid w:val="00CA1583"/>
    <w:rsid w:val="00CA176E"/>
    <w:rsid w:val="00CA18B9"/>
    <w:rsid w:val="00CA198E"/>
    <w:rsid w:val="00CA1C10"/>
    <w:rsid w:val="00CA1E37"/>
    <w:rsid w:val="00CA1E5F"/>
    <w:rsid w:val="00CA1E68"/>
    <w:rsid w:val="00CA21CD"/>
    <w:rsid w:val="00CA2512"/>
    <w:rsid w:val="00CA253C"/>
    <w:rsid w:val="00CA2946"/>
    <w:rsid w:val="00CA2AF7"/>
    <w:rsid w:val="00CA2B04"/>
    <w:rsid w:val="00CA2B94"/>
    <w:rsid w:val="00CA2C40"/>
    <w:rsid w:val="00CA2EAC"/>
    <w:rsid w:val="00CA2F12"/>
    <w:rsid w:val="00CA3041"/>
    <w:rsid w:val="00CA3086"/>
    <w:rsid w:val="00CA314E"/>
    <w:rsid w:val="00CA3160"/>
    <w:rsid w:val="00CA3220"/>
    <w:rsid w:val="00CA35F4"/>
    <w:rsid w:val="00CA3635"/>
    <w:rsid w:val="00CA36A3"/>
    <w:rsid w:val="00CA396B"/>
    <w:rsid w:val="00CA3CF9"/>
    <w:rsid w:val="00CA3D50"/>
    <w:rsid w:val="00CA3E64"/>
    <w:rsid w:val="00CA4174"/>
    <w:rsid w:val="00CA417E"/>
    <w:rsid w:val="00CA43F7"/>
    <w:rsid w:val="00CA45A9"/>
    <w:rsid w:val="00CA464A"/>
    <w:rsid w:val="00CA480D"/>
    <w:rsid w:val="00CA4AFB"/>
    <w:rsid w:val="00CA4B40"/>
    <w:rsid w:val="00CA4B6A"/>
    <w:rsid w:val="00CA4BFC"/>
    <w:rsid w:val="00CA4C2F"/>
    <w:rsid w:val="00CA4D21"/>
    <w:rsid w:val="00CA4E51"/>
    <w:rsid w:val="00CA4F5E"/>
    <w:rsid w:val="00CA5015"/>
    <w:rsid w:val="00CA501A"/>
    <w:rsid w:val="00CA50EA"/>
    <w:rsid w:val="00CA516C"/>
    <w:rsid w:val="00CA5307"/>
    <w:rsid w:val="00CA5372"/>
    <w:rsid w:val="00CA5381"/>
    <w:rsid w:val="00CA5477"/>
    <w:rsid w:val="00CA5618"/>
    <w:rsid w:val="00CA56CA"/>
    <w:rsid w:val="00CA5A87"/>
    <w:rsid w:val="00CA5F40"/>
    <w:rsid w:val="00CA5F73"/>
    <w:rsid w:val="00CA600C"/>
    <w:rsid w:val="00CA6353"/>
    <w:rsid w:val="00CA6483"/>
    <w:rsid w:val="00CA662E"/>
    <w:rsid w:val="00CA6665"/>
    <w:rsid w:val="00CA66A0"/>
    <w:rsid w:val="00CA66A3"/>
    <w:rsid w:val="00CA67C6"/>
    <w:rsid w:val="00CA6868"/>
    <w:rsid w:val="00CA68F1"/>
    <w:rsid w:val="00CA69F1"/>
    <w:rsid w:val="00CA6AFF"/>
    <w:rsid w:val="00CA6B3F"/>
    <w:rsid w:val="00CA6B67"/>
    <w:rsid w:val="00CA6BA9"/>
    <w:rsid w:val="00CA6C93"/>
    <w:rsid w:val="00CA6CD1"/>
    <w:rsid w:val="00CA6D70"/>
    <w:rsid w:val="00CA6E82"/>
    <w:rsid w:val="00CA700C"/>
    <w:rsid w:val="00CA7047"/>
    <w:rsid w:val="00CA7239"/>
    <w:rsid w:val="00CA759D"/>
    <w:rsid w:val="00CA76A0"/>
    <w:rsid w:val="00CA7A14"/>
    <w:rsid w:val="00CA7B36"/>
    <w:rsid w:val="00CA7C06"/>
    <w:rsid w:val="00CA7D87"/>
    <w:rsid w:val="00CA7F26"/>
    <w:rsid w:val="00CB000B"/>
    <w:rsid w:val="00CB0061"/>
    <w:rsid w:val="00CB013D"/>
    <w:rsid w:val="00CB03A6"/>
    <w:rsid w:val="00CB04E8"/>
    <w:rsid w:val="00CB0718"/>
    <w:rsid w:val="00CB079C"/>
    <w:rsid w:val="00CB07AC"/>
    <w:rsid w:val="00CB0894"/>
    <w:rsid w:val="00CB08CB"/>
    <w:rsid w:val="00CB0B99"/>
    <w:rsid w:val="00CB0C64"/>
    <w:rsid w:val="00CB0D0D"/>
    <w:rsid w:val="00CB0D1A"/>
    <w:rsid w:val="00CB0E03"/>
    <w:rsid w:val="00CB0F9E"/>
    <w:rsid w:val="00CB0FAB"/>
    <w:rsid w:val="00CB0FBC"/>
    <w:rsid w:val="00CB109F"/>
    <w:rsid w:val="00CB1193"/>
    <w:rsid w:val="00CB12CF"/>
    <w:rsid w:val="00CB1436"/>
    <w:rsid w:val="00CB14D2"/>
    <w:rsid w:val="00CB1765"/>
    <w:rsid w:val="00CB19C3"/>
    <w:rsid w:val="00CB19CE"/>
    <w:rsid w:val="00CB1C27"/>
    <w:rsid w:val="00CB1D47"/>
    <w:rsid w:val="00CB1E27"/>
    <w:rsid w:val="00CB1F6A"/>
    <w:rsid w:val="00CB2088"/>
    <w:rsid w:val="00CB20D6"/>
    <w:rsid w:val="00CB21A7"/>
    <w:rsid w:val="00CB2413"/>
    <w:rsid w:val="00CB25C4"/>
    <w:rsid w:val="00CB2661"/>
    <w:rsid w:val="00CB270B"/>
    <w:rsid w:val="00CB2745"/>
    <w:rsid w:val="00CB2749"/>
    <w:rsid w:val="00CB280D"/>
    <w:rsid w:val="00CB281D"/>
    <w:rsid w:val="00CB28C7"/>
    <w:rsid w:val="00CB2929"/>
    <w:rsid w:val="00CB2CB0"/>
    <w:rsid w:val="00CB2CB9"/>
    <w:rsid w:val="00CB2CF9"/>
    <w:rsid w:val="00CB2D14"/>
    <w:rsid w:val="00CB2D25"/>
    <w:rsid w:val="00CB2D76"/>
    <w:rsid w:val="00CB2E57"/>
    <w:rsid w:val="00CB30C5"/>
    <w:rsid w:val="00CB30EB"/>
    <w:rsid w:val="00CB325D"/>
    <w:rsid w:val="00CB3436"/>
    <w:rsid w:val="00CB35A4"/>
    <w:rsid w:val="00CB3A65"/>
    <w:rsid w:val="00CB3B86"/>
    <w:rsid w:val="00CB3BA4"/>
    <w:rsid w:val="00CB3BD6"/>
    <w:rsid w:val="00CB3D97"/>
    <w:rsid w:val="00CB3ECA"/>
    <w:rsid w:val="00CB3F42"/>
    <w:rsid w:val="00CB3FC5"/>
    <w:rsid w:val="00CB400F"/>
    <w:rsid w:val="00CB4082"/>
    <w:rsid w:val="00CB41F8"/>
    <w:rsid w:val="00CB42DB"/>
    <w:rsid w:val="00CB42E1"/>
    <w:rsid w:val="00CB4315"/>
    <w:rsid w:val="00CB44B1"/>
    <w:rsid w:val="00CB452A"/>
    <w:rsid w:val="00CB45EE"/>
    <w:rsid w:val="00CB476D"/>
    <w:rsid w:val="00CB4784"/>
    <w:rsid w:val="00CB47A6"/>
    <w:rsid w:val="00CB48C5"/>
    <w:rsid w:val="00CB495D"/>
    <w:rsid w:val="00CB4E82"/>
    <w:rsid w:val="00CB4EDD"/>
    <w:rsid w:val="00CB4F03"/>
    <w:rsid w:val="00CB4F7E"/>
    <w:rsid w:val="00CB5032"/>
    <w:rsid w:val="00CB5241"/>
    <w:rsid w:val="00CB52E7"/>
    <w:rsid w:val="00CB5327"/>
    <w:rsid w:val="00CB536F"/>
    <w:rsid w:val="00CB5424"/>
    <w:rsid w:val="00CB543B"/>
    <w:rsid w:val="00CB545A"/>
    <w:rsid w:val="00CB5463"/>
    <w:rsid w:val="00CB54DB"/>
    <w:rsid w:val="00CB55BF"/>
    <w:rsid w:val="00CB57DC"/>
    <w:rsid w:val="00CB5A93"/>
    <w:rsid w:val="00CB5B4D"/>
    <w:rsid w:val="00CB5C29"/>
    <w:rsid w:val="00CB5C6B"/>
    <w:rsid w:val="00CB5CA3"/>
    <w:rsid w:val="00CB5CAC"/>
    <w:rsid w:val="00CB5CFA"/>
    <w:rsid w:val="00CB5EDD"/>
    <w:rsid w:val="00CB5EF4"/>
    <w:rsid w:val="00CB6256"/>
    <w:rsid w:val="00CB63BF"/>
    <w:rsid w:val="00CB6423"/>
    <w:rsid w:val="00CB64C1"/>
    <w:rsid w:val="00CB64FB"/>
    <w:rsid w:val="00CB65DB"/>
    <w:rsid w:val="00CB6619"/>
    <w:rsid w:val="00CB670F"/>
    <w:rsid w:val="00CB6CC1"/>
    <w:rsid w:val="00CB6CF0"/>
    <w:rsid w:val="00CB6D0E"/>
    <w:rsid w:val="00CB6EC0"/>
    <w:rsid w:val="00CB6F0D"/>
    <w:rsid w:val="00CB6F89"/>
    <w:rsid w:val="00CB7318"/>
    <w:rsid w:val="00CB7385"/>
    <w:rsid w:val="00CB7454"/>
    <w:rsid w:val="00CB754F"/>
    <w:rsid w:val="00CB75BD"/>
    <w:rsid w:val="00CB7642"/>
    <w:rsid w:val="00CB7710"/>
    <w:rsid w:val="00CB778A"/>
    <w:rsid w:val="00CB77D4"/>
    <w:rsid w:val="00CB787D"/>
    <w:rsid w:val="00CB79D3"/>
    <w:rsid w:val="00CB79DD"/>
    <w:rsid w:val="00CB7AEF"/>
    <w:rsid w:val="00CB7B19"/>
    <w:rsid w:val="00CB7C8A"/>
    <w:rsid w:val="00CB7C8D"/>
    <w:rsid w:val="00CB7D08"/>
    <w:rsid w:val="00CB7E7A"/>
    <w:rsid w:val="00CB7F01"/>
    <w:rsid w:val="00CB7F76"/>
    <w:rsid w:val="00CC00E2"/>
    <w:rsid w:val="00CC0139"/>
    <w:rsid w:val="00CC0166"/>
    <w:rsid w:val="00CC06EF"/>
    <w:rsid w:val="00CC0724"/>
    <w:rsid w:val="00CC07B1"/>
    <w:rsid w:val="00CC0815"/>
    <w:rsid w:val="00CC0827"/>
    <w:rsid w:val="00CC08F4"/>
    <w:rsid w:val="00CC09E4"/>
    <w:rsid w:val="00CC0A9F"/>
    <w:rsid w:val="00CC0ADA"/>
    <w:rsid w:val="00CC0B80"/>
    <w:rsid w:val="00CC0C1C"/>
    <w:rsid w:val="00CC0D41"/>
    <w:rsid w:val="00CC0DC0"/>
    <w:rsid w:val="00CC0E05"/>
    <w:rsid w:val="00CC0F36"/>
    <w:rsid w:val="00CC1049"/>
    <w:rsid w:val="00CC10F5"/>
    <w:rsid w:val="00CC124F"/>
    <w:rsid w:val="00CC12EA"/>
    <w:rsid w:val="00CC12FB"/>
    <w:rsid w:val="00CC1371"/>
    <w:rsid w:val="00CC1420"/>
    <w:rsid w:val="00CC177A"/>
    <w:rsid w:val="00CC187F"/>
    <w:rsid w:val="00CC18A5"/>
    <w:rsid w:val="00CC1930"/>
    <w:rsid w:val="00CC1999"/>
    <w:rsid w:val="00CC1C1D"/>
    <w:rsid w:val="00CC1C7F"/>
    <w:rsid w:val="00CC1DFE"/>
    <w:rsid w:val="00CC20F7"/>
    <w:rsid w:val="00CC22E1"/>
    <w:rsid w:val="00CC2783"/>
    <w:rsid w:val="00CC294A"/>
    <w:rsid w:val="00CC299D"/>
    <w:rsid w:val="00CC2A74"/>
    <w:rsid w:val="00CC2BD4"/>
    <w:rsid w:val="00CC2BF1"/>
    <w:rsid w:val="00CC2E7B"/>
    <w:rsid w:val="00CC2E7D"/>
    <w:rsid w:val="00CC2F7D"/>
    <w:rsid w:val="00CC3025"/>
    <w:rsid w:val="00CC30E5"/>
    <w:rsid w:val="00CC31D5"/>
    <w:rsid w:val="00CC31FE"/>
    <w:rsid w:val="00CC3302"/>
    <w:rsid w:val="00CC345F"/>
    <w:rsid w:val="00CC362D"/>
    <w:rsid w:val="00CC3706"/>
    <w:rsid w:val="00CC37B1"/>
    <w:rsid w:val="00CC3A4B"/>
    <w:rsid w:val="00CC3AB3"/>
    <w:rsid w:val="00CC3C79"/>
    <w:rsid w:val="00CC3EEC"/>
    <w:rsid w:val="00CC3FE9"/>
    <w:rsid w:val="00CC404D"/>
    <w:rsid w:val="00CC418F"/>
    <w:rsid w:val="00CC42A7"/>
    <w:rsid w:val="00CC432F"/>
    <w:rsid w:val="00CC442C"/>
    <w:rsid w:val="00CC446A"/>
    <w:rsid w:val="00CC4484"/>
    <w:rsid w:val="00CC44CF"/>
    <w:rsid w:val="00CC4556"/>
    <w:rsid w:val="00CC4568"/>
    <w:rsid w:val="00CC4619"/>
    <w:rsid w:val="00CC46F4"/>
    <w:rsid w:val="00CC473F"/>
    <w:rsid w:val="00CC486D"/>
    <w:rsid w:val="00CC4948"/>
    <w:rsid w:val="00CC4B36"/>
    <w:rsid w:val="00CC4BDE"/>
    <w:rsid w:val="00CC4C1E"/>
    <w:rsid w:val="00CC4C5B"/>
    <w:rsid w:val="00CC4DE2"/>
    <w:rsid w:val="00CC4DEB"/>
    <w:rsid w:val="00CC4F48"/>
    <w:rsid w:val="00CC4FDB"/>
    <w:rsid w:val="00CC4FE7"/>
    <w:rsid w:val="00CC51E7"/>
    <w:rsid w:val="00CC51EB"/>
    <w:rsid w:val="00CC51FF"/>
    <w:rsid w:val="00CC5415"/>
    <w:rsid w:val="00CC5446"/>
    <w:rsid w:val="00CC545D"/>
    <w:rsid w:val="00CC558B"/>
    <w:rsid w:val="00CC55E1"/>
    <w:rsid w:val="00CC55FC"/>
    <w:rsid w:val="00CC56BE"/>
    <w:rsid w:val="00CC56FA"/>
    <w:rsid w:val="00CC57A8"/>
    <w:rsid w:val="00CC5833"/>
    <w:rsid w:val="00CC585E"/>
    <w:rsid w:val="00CC5860"/>
    <w:rsid w:val="00CC58FA"/>
    <w:rsid w:val="00CC5AE0"/>
    <w:rsid w:val="00CC5BD4"/>
    <w:rsid w:val="00CC5C46"/>
    <w:rsid w:val="00CC5F26"/>
    <w:rsid w:val="00CC607E"/>
    <w:rsid w:val="00CC609C"/>
    <w:rsid w:val="00CC609E"/>
    <w:rsid w:val="00CC6279"/>
    <w:rsid w:val="00CC6506"/>
    <w:rsid w:val="00CC653E"/>
    <w:rsid w:val="00CC65D5"/>
    <w:rsid w:val="00CC664D"/>
    <w:rsid w:val="00CC668F"/>
    <w:rsid w:val="00CC6839"/>
    <w:rsid w:val="00CC6B12"/>
    <w:rsid w:val="00CC6BFB"/>
    <w:rsid w:val="00CC6C59"/>
    <w:rsid w:val="00CC6DE8"/>
    <w:rsid w:val="00CC70E1"/>
    <w:rsid w:val="00CC71E8"/>
    <w:rsid w:val="00CC7284"/>
    <w:rsid w:val="00CC7302"/>
    <w:rsid w:val="00CC73C8"/>
    <w:rsid w:val="00CC73F2"/>
    <w:rsid w:val="00CC7421"/>
    <w:rsid w:val="00CC74B0"/>
    <w:rsid w:val="00CC7506"/>
    <w:rsid w:val="00CC75E1"/>
    <w:rsid w:val="00CC7887"/>
    <w:rsid w:val="00CC789D"/>
    <w:rsid w:val="00CC7A26"/>
    <w:rsid w:val="00CC7A72"/>
    <w:rsid w:val="00CC7B2B"/>
    <w:rsid w:val="00CC7CED"/>
    <w:rsid w:val="00CC7F88"/>
    <w:rsid w:val="00CD01B2"/>
    <w:rsid w:val="00CD023A"/>
    <w:rsid w:val="00CD0400"/>
    <w:rsid w:val="00CD04A3"/>
    <w:rsid w:val="00CD0936"/>
    <w:rsid w:val="00CD094E"/>
    <w:rsid w:val="00CD0A74"/>
    <w:rsid w:val="00CD0B27"/>
    <w:rsid w:val="00CD0BAF"/>
    <w:rsid w:val="00CD0BEB"/>
    <w:rsid w:val="00CD0E02"/>
    <w:rsid w:val="00CD0FFA"/>
    <w:rsid w:val="00CD109A"/>
    <w:rsid w:val="00CD10DE"/>
    <w:rsid w:val="00CD11A6"/>
    <w:rsid w:val="00CD11CA"/>
    <w:rsid w:val="00CD11E4"/>
    <w:rsid w:val="00CD1433"/>
    <w:rsid w:val="00CD158A"/>
    <w:rsid w:val="00CD15D8"/>
    <w:rsid w:val="00CD174B"/>
    <w:rsid w:val="00CD179A"/>
    <w:rsid w:val="00CD197B"/>
    <w:rsid w:val="00CD1982"/>
    <w:rsid w:val="00CD199D"/>
    <w:rsid w:val="00CD1B4E"/>
    <w:rsid w:val="00CD1D8F"/>
    <w:rsid w:val="00CD1F20"/>
    <w:rsid w:val="00CD1F57"/>
    <w:rsid w:val="00CD1FBD"/>
    <w:rsid w:val="00CD205A"/>
    <w:rsid w:val="00CD20F6"/>
    <w:rsid w:val="00CD2126"/>
    <w:rsid w:val="00CD2322"/>
    <w:rsid w:val="00CD236C"/>
    <w:rsid w:val="00CD2387"/>
    <w:rsid w:val="00CD26E0"/>
    <w:rsid w:val="00CD2786"/>
    <w:rsid w:val="00CD27D4"/>
    <w:rsid w:val="00CD289D"/>
    <w:rsid w:val="00CD28F8"/>
    <w:rsid w:val="00CD29B1"/>
    <w:rsid w:val="00CD29FE"/>
    <w:rsid w:val="00CD2A18"/>
    <w:rsid w:val="00CD2AF3"/>
    <w:rsid w:val="00CD2C1D"/>
    <w:rsid w:val="00CD2EDC"/>
    <w:rsid w:val="00CD3017"/>
    <w:rsid w:val="00CD34F9"/>
    <w:rsid w:val="00CD35CD"/>
    <w:rsid w:val="00CD3621"/>
    <w:rsid w:val="00CD3B8E"/>
    <w:rsid w:val="00CD3BA2"/>
    <w:rsid w:val="00CD3D73"/>
    <w:rsid w:val="00CD3E50"/>
    <w:rsid w:val="00CD3F60"/>
    <w:rsid w:val="00CD40DC"/>
    <w:rsid w:val="00CD4175"/>
    <w:rsid w:val="00CD41F4"/>
    <w:rsid w:val="00CD42B8"/>
    <w:rsid w:val="00CD4395"/>
    <w:rsid w:val="00CD46C2"/>
    <w:rsid w:val="00CD47DE"/>
    <w:rsid w:val="00CD480B"/>
    <w:rsid w:val="00CD482C"/>
    <w:rsid w:val="00CD4AD1"/>
    <w:rsid w:val="00CD4CDE"/>
    <w:rsid w:val="00CD4E5A"/>
    <w:rsid w:val="00CD5135"/>
    <w:rsid w:val="00CD53DB"/>
    <w:rsid w:val="00CD55D9"/>
    <w:rsid w:val="00CD5757"/>
    <w:rsid w:val="00CD59DB"/>
    <w:rsid w:val="00CD5A71"/>
    <w:rsid w:val="00CD5C04"/>
    <w:rsid w:val="00CD5C38"/>
    <w:rsid w:val="00CD5C5D"/>
    <w:rsid w:val="00CD5D6C"/>
    <w:rsid w:val="00CD5E89"/>
    <w:rsid w:val="00CD5FF9"/>
    <w:rsid w:val="00CD646F"/>
    <w:rsid w:val="00CD652F"/>
    <w:rsid w:val="00CD653E"/>
    <w:rsid w:val="00CD663D"/>
    <w:rsid w:val="00CD66C5"/>
    <w:rsid w:val="00CD6869"/>
    <w:rsid w:val="00CD6870"/>
    <w:rsid w:val="00CD68AB"/>
    <w:rsid w:val="00CD6951"/>
    <w:rsid w:val="00CD6A34"/>
    <w:rsid w:val="00CD6B9D"/>
    <w:rsid w:val="00CD6BBE"/>
    <w:rsid w:val="00CD6D5D"/>
    <w:rsid w:val="00CD6ED8"/>
    <w:rsid w:val="00CD6F5D"/>
    <w:rsid w:val="00CD7257"/>
    <w:rsid w:val="00CD72E8"/>
    <w:rsid w:val="00CD74D2"/>
    <w:rsid w:val="00CD74E9"/>
    <w:rsid w:val="00CD77E4"/>
    <w:rsid w:val="00CD7898"/>
    <w:rsid w:val="00CD7B38"/>
    <w:rsid w:val="00CD7C2F"/>
    <w:rsid w:val="00CD7D04"/>
    <w:rsid w:val="00CD7E18"/>
    <w:rsid w:val="00CD7F6A"/>
    <w:rsid w:val="00CE0675"/>
    <w:rsid w:val="00CE073B"/>
    <w:rsid w:val="00CE0990"/>
    <w:rsid w:val="00CE0A4D"/>
    <w:rsid w:val="00CE0DEA"/>
    <w:rsid w:val="00CE0EEE"/>
    <w:rsid w:val="00CE0F43"/>
    <w:rsid w:val="00CE11EB"/>
    <w:rsid w:val="00CE12BD"/>
    <w:rsid w:val="00CE12C3"/>
    <w:rsid w:val="00CE12DF"/>
    <w:rsid w:val="00CE1331"/>
    <w:rsid w:val="00CE1338"/>
    <w:rsid w:val="00CE1405"/>
    <w:rsid w:val="00CE1492"/>
    <w:rsid w:val="00CE1688"/>
    <w:rsid w:val="00CE1968"/>
    <w:rsid w:val="00CE1DB6"/>
    <w:rsid w:val="00CE1F42"/>
    <w:rsid w:val="00CE2032"/>
    <w:rsid w:val="00CE2106"/>
    <w:rsid w:val="00CE23A0"/>
    <w:rsid w:val="00CE23AC"/>
    <w:rsid w:val="00CE24DB"/>
    <w:rsid w:val="00CE259A"/>
    <w:rsid w:val="00CE2A92"/>
    <w:rsid w:val="00CE2C4B"/>
    <w:rsid w:val="00CE2CB3"/>
    <w:rsid w:val="00CE2E6F"/>
    <w:rsid w:val="00CE2F34"/>
    <w:rsid w:val="00CE303A"/>
    <w:rsid w:val="00CE327A"/>
    <w:rsid w:val="00CE32EE"/>
    <w:rsid w:val="00CE3342"/>
    <w:rsid w:val="00CE3345"/>
    <w:rsid w:val="00CE338E"/>
    <w:rsid w:val="00CE35C0"/>
    <w:rsid w:val="00CE362E"/>
    <w:rsid w:val="00CE39FF"/>
    <w:rsid w:val="00CE3A26"/>
    <w:rsid w:val="00CE3A8B"/>
    <w:rsid w:val="00CE3BE1"/>
    <w:rsid w:val="00CE3C7A"/>
    <w:rsid w:val="00CE3D5F"/>
    <w:rsid w:val="00CE3DDC"/>
    <w:rsid w:val="00CE3E5A"/>
    <w:rsid w:val="00CE3FFA"/>
    <w:rsid w:val="00CE4099"/>
    <w:rsid w:val="00CE40D8"/>
    <w:rsid w:val="00CE420F"/>
    <w:rsid w:val="00CE45D9"/>
    <w:rsid w:val="00CE461E"/>
    <w:rsid w:val="00CE464C"/>
    <w:rsid w:val="00CE4738"/>
    <w:rsid w:val="00CE47EA"/>
    <w:rsid w:val="00CE48E3"/>
    <w:rsid w:val="00CE49E5"/>
    <w:rsid w:val="00CE4A1D"/>
    <w:rsid w:val="00CE4A87"/>
    <w:rsid w:val="00CE4B21"/>
    <w:rsid w:val="00CE4C75"/>
    <w:rsid w:val="00CE4CA9"/>
    <w:rsid w:val="00CE4CB9"/>
    <w:rsid w:val="00CE4D02"/>
    <w:rsid w:val="00CE4D2A"/>
    <w:rsid w:val="00CE4D81"/>
    <w:rsid w:val="00CE4F25"/>
    <w:rsid w:val="00CE4FFD"/>
    <w:rsid w:val="00CE5002"/>
    <w:rsid w:val="00CE50E2"/>
    <w:rsid w:val="00CE51FD"/>
    <w:rsid w:val="00CE5213"/>
    <w:rsid w:val="00CE523F"/>
    <w:rsid w:val="00CE5412"/>
    <w:rsid w:val="00CE5446"/>
    <w:rsid w:val="00CE5641"/>
    <w:rsid w:val="00CE5670"/>
    <w:rsid w:val="00CE586C"/>
    <w:rsid w:val="00CE5892"/>
    <w:rsid w:val="00CE5961"/>
    <w:rsid w:val="00CE5AA9"/>
    <w:rsid w:val="00CE5AD7"/>
    <w:rsid w:val="00CE5B0D"/>
    <w:rsid w:val="00CE5B26"/>
    <w:rsid w:val="00CE5B56"/>
    <w:rsid w:val="00CE5CA7"/>
    <w:rsid w:val="00CE5D77"/>
    <w:rsid w:val="00CE5DBE"/>
    <w:rsid w:val="00CE5E00"/>
    <w:rsid w:val="00CE5ED4"/>
    <w:rsid w:val="00CE5F32"/>
    <w:rsid w:val="00CE60F2"/>
    <w:rsid w:val="00CE618E"/>
    <w:rsid w:val="00CE62A2"/>
    <w:rsid w:val="00CE6301"/>
    <w:rsid w:val="00CE635F"/>
    <w:rsid w:val="00CE649D"/>
    <w:rsid w:val="00CE64F1"/>
    <w:rsid w:val="00CE65CB"/>
    <w:rsid w:val="00CE65E4"/>
    <w:rsid w:val="00CE66AE"/>
    <w:rsid w:val="00CE6857"/>
    <w:rsid w:val="00CE69B9"/>
    <w:rsid w:val="00CE69DF"/>
    <w:rsid w:val="00CE6A33"/>
    <w:rsid w:val="00CE6A62"/>
    <w:rsid w:val="00CE6CA2"/>
    <w:rsid w:val="00CE6DFE"/>
    <w:rsid w:val="00CE6E80"/>
    <w:rsid w:val="00CE6EC9"/>
    <w:rsid w:val="00CE6F3A"/>
    <w:rsid w:val="00CE70F1"/>
    <w:rsid w:val="00CE71A5"/>
    <w:rsid w:val="00CE71BC"/>
    <w:rsid w:val="00CE727E"/>
    <w:rsid w:val="00CE7399"/>
    <w:rsid w:val="00CE73E3"/>
    <w:rsid w:val="00CE746D"/>
    <w:rsid w:val="00CE74A2"/>
    <w:rsid w:val="00CE7547"/>
    <w:rsid w:val="00CE756F"/>
    <w:rsid w:val="00CE757F"/>
    <w:rsid w:val="00CE76C4"/>
    <w:rsid w:val="00CE770E"/>
    <w:rsid w:val="00CE77B0"/>
    <w:rsid w:val="00CE7836"/>
    <w:rsid w:val="00CE786F"/>
    <w:rsid w:val="00CE7969"/>
    <w:rsid w:val="00CE7A33"/>
    <w:rsid w:val="00CE7A42"/>
    <w:rsid w:val="00CE7ABD"/>
    <w:rsid w:val="00CE7AFC"/>
    <w:rsid w:val="00CE7B86"/>
    <w:rsid w:val="00CE7DC9"/>
    <w:rsid w:val="00CE7FA2"/>
    <w:rsid w:val="00CF01B5"/>
    <w:rsid w:val="00CF0238"/>
    <w:rsid w:val="00CF0336"/>
    <w:rsid w:val="00CF03DD"/>
    <w:rsid w:val="00CF0466"/>
    <w:rsid w:val="00CF06E1"/>
    <w:rsid w:val="00CF0716"/>
    <w:rsid w:val="00CF07D8"/>
    <w:rsid w:val="00CF0825"/>
    <w:rsid w:val="00CF0967"/>
    <w:rsid w:val="00CF0AD3"/>
    <w:rsid w:val="00CF0C69"/>
    <w:rsid w:val="00CF0DBA"/>
    <w:rsid w:val="00CF119A"/>
    <w:rsid w:val="00CF1215"/>
    <w:rsid w:val="00CF13B9"/>
    <w:rsid w:val="00CF149C"/>
    <w:rsid w:val="00CF14CE"/>
    <w:rsid w:val="00CF1632"/>
    <w:rsid w:val="00CF1634"/>
    <w:rsid w:val="00CF1649"/>
    <w:rsid w:val="00CF167F"/>
    <w:rsid w:val="00CF174C"/>
    <w:rsid w:val="00CF183E"/>
    <w:rsid w:val="00CF1878"/>
    <w:rsid w:val="00CF19C8"/>
    <w:rsid w:val="00CF1B60"/>
    <w:rsid w:val="00CF1CFA"/>
    <w:rsid w:val="00CF1E54"/>
    <w:rsid w:val="00CF1E8D"/>
    <w:rsid w:val="00CF1F73"/>
    <w:rsid w:val="00CF1FDA"/>
    <w:rsid w:val="00CF211D"/>
    <w:rsid w:val="00CF2179"/>
    <w:rsid w:val="00CF2190"/>
    <w:rsid w:val="00CF21B2"/>
    <w:rsid w:val="00CF23C8"/>
    <w:rsid w:val="00CF23ED"/>
    <w:rsid w:val="00CF24FA"/>
    <w:rsid w:val="00CF25A4"/>
    <w:rsid w:val="00CF2625"/>
    <w:rsid w:val="00CF2775"/>
    <w:rsid w:val="00CF2858"/>
    <w:rsid w:val="00CF2A0D"/>
    <w:rsid w:val="00CF2C58"/>
    <w:rsid w:val="00CF2CAE"/>
    <w:rsid w:val="00CF2E2C"/>
    <w:rsid w:val="00CF3073"/>
    <w:rsid w:val="00CF3100"/>
    <w:rsid w:val="00CF310F"/>
    <w:rsid w:val="00CF33BF"/>
    <w:rsid w:val="00CF3484"/>
    <w:rsid w:val="00CF3568"/>
    <w:rsid w:val="00CF35F2"/>
    <w:rsid w:val="00CF3682"/>
    <w:rsid w:val="00CF37A3"/>
    <w:rsid w:val="00CF3846"/>
    <w:rsid w:val="00CF38C9"/>
    <w:rsid w:val="00CF394D"/>
    <w:rsid w:val="00CF39C6"/>
    <w:rsid w:val="00CF3A4C"/>
    <w:rsid w:val="00CF3AC5"/>
    <w:rsid w:val="00CF3AD2"/>
    <w:rsid w:val="00CF3BA9"/>
    <w:rsid w:val="00CF3BE8"/>
    <w:rsid w:val="00CF3C6C"/>
    <w:rsid w:val="00CF3C9B"/>
    <w:rsid w:val="00CF3EC9"/>
    <w:rsid w:val="00CF4145"/>
    <w:rsid w:val="00CF415D"/>
    <w:rsid w:val="00CF419E"/>
    <w:rsid w:val="00CF4625"/>
    <w:rsid w:val="00CF4750"/>
    <w:rsid w:val="00CF478B"/>
    <w:rsid w:val="00CF4A3C"/>
    <w:rsid w:val="00CF4A45"/>
    <w:rsid w:val="00CF4AC3"/>
    <w:rsid w:val="00CF4B09"/>
    <w:rsid w:val="00CF4B5F"/>
    <w:rsid w:val="00CF4C81"/>
    <w:rsid w:val="00CF4CBC"/>
    <w:rsid w:val="00CF4D13"/>
    <w:rsid w:val="00CF4D1F"/>
    <w:rsid w:val="00CF4D88"/>
    <w:rsid w:val="00CF4DDA"/>
    <w:rsid w:val="00CF4EE4"/>
    <w:rsid w:val="00CF51A2"/>
    <w:rsid w:val="00CF51C1"/>
    <w:rsid w:val="00CF5248"/>
    <w:rsid w:val="00CF5535"/>
    <w:rsid w:val="00CF5551"/>
    <w:rsid w:val="00CF5555"/>
    <w:rsid w:val="00CF5594"/>
    <w:rsid w:val="00CF55CA"/>
    <w:rsid w:val="00CF56C9"/>
    <w:rsid w:val="00CF57A9"/>
    <w:rsid w:val="00CF57AE"/>
    <w:rsid w:val="00CF5820"/>
    <w:rsid w:val="00CF596B"/>
    <w:rsid w:val="00CF5A12"/>
    <w:rsid w:val="00CF5C7E"/>
    <w:rsid w:val="00CF5F24"/>
    <w:rsid w:val="00CF5FA2"/>
    <w:rsid w:val="00CF5FE9"/>
    <w:rsid w:val="00CF6133"/>
    <w:rsid w:val="00CF64F9"/>
    <w:rsid w:val="00CF65D7"/>
    <w:rsid w:val="00CF65EB"/>
    <w:rsid w:val="00CF6726"/>
    <w:rsid w:val="00CF68A0"/>
    <w:rsid w:val="00CF6916"/>
    <w:rsid w:val="00CF6BD6"/>
    <w:rsid w:val="00CF6C4C"/>
    <w:rsid w:val="00CF6CD4"/>
    <w:rsid w:val="00CF6F01"/>
    <w:rsid w:val="00CF7049"/>
    <w:rsid w:val="00CF70FF"/>
    <w:rsid w:val="00CF7181"/>
    <w:rsid w:val="00CF7248"/>
    <w:rsid w:val="00CF7344"/>
    <w:rsid w:val="00CF744C"/>
    <w:rsid w:val="00CF766D"/>
    <w:rsid w:val="00CF791E"/>
    <w:rsid w:val="00CF7AEA"/>
    <w:rsid w:val="00CF7CDB"/>
    <w:rsid w:val="00CF7DBB"/>
    <w:rsid w:val="00CF7ECD"/>
    <w:rsid w:val="00CF7FD4"/>
    <w:rsid w:val="00D0018F"/>
    <w:rsid w:val="00D001FF"/>
    <w:rsid w:val="00D00262"/>
    <w:rsid w:val="00D002B6"/>
    <w:rsid w:val="00D00393"/>
    <w:rsid w:val="00D0048B"/>
    <w:rsid w:val="00D00653"/>
    <w:rsid w:val="00D006B4"/>
    <w:rsid w:val="00D008C7"/>
    <w:rsid w:val="00D009D1"/>
    <w:rsid w:val="00D00B6B"/>
    <w:rsid w:val="00D00E80"/>
    <w:rsid w:val="00D00FD9"/>
    <w:rsid w:val="00D0106F"/>
    <w:rsid w:val="00D011F7"/>
    <w:rsid w:val="00D013F1"/>
    <w:rsid w:val="00D0144E"/>
    <w:rsid w:val="00D01502"/>
    <w:rsid w:val="00D01613"/>
    <w:rsid w:val="00D0176A"/>
    <w:rsid w:val="00D017F0"/>
    <w:rsid w:val="00D0192B"/>
    <w:rsid w:val="00D01944"/>
    <w:rsid w:val="00D020FA"/>
    <w:rsid w:val="00D02248"/>
    <w:rsid w:val="00D02258"/>
    <w:rsid w:val="00D02334"/>
    <w:rsid w:val="00D02343"/>
    <w:rsid w:val="00D02483"/>
    <w:rsid w:val="00D02505"/>
    <w:rsid w:val="00D02508"/>
    <w:rsid w:val="00D026B1"/>
    <w:rsid w:val="00D026C2"/>
    <w:rsid w:val="00D027FD"/>
    <w:rsid w:val="00D02906"/>
    <w:rsid w:val="00D02A84"/>
    <w:rsid w:val="00D02A95"/>
    <w:rsid w:val="00D02B2A"/>
    <w:rsid w:val="00D02BA8"/>
    <w:rsid w:val="00D02CD4"/>
    <w:rsid w:val="00D02E2D"/>
    <w:rsid w:val="00D02E9D"/>
    <w:rsid w:val="00D030A0"/>
    <w:rsid w:val="00D03559"/>
    <w:rsid w:val="00D035F9"/>
    <w:rsid w:val="00D03662"/>
    <w:rsid w:val="00D03666"/>
    <w:rsid w:val="00D03725"/>
    <w:rsid w:val="00D03773"/>
    <w:rsid w:val="00D037B2"/>
    <w:rsid w:val="00D03938"/>
    <w:rsid w:val="00D03CCA"/>
    <w:rsid w:val="00D04091"/>
    <w:rsid w:val="00D04182"/>
    <w:rsid w:val="00D042BA"/>
    <w:rsid w:val="00D0439A"/>
    <w:rsid w:val="00D04533"/>
    <w:rsid w:val="00D047C7"/>
    <w:rsid w:val="00D04840"/>
    <w:rsid w:val="00D04847"/>
    <w:rsid w:val="00D0485F"/>
    <w:rsid w:val="00D048E0"/>
    <w:rsid w:val="00D04955"/>
    <w:rsid w:val="00D04A79"/>
    <w:rsid w:val="00D04BB2"/>
    <w:rsid w:val="00D04C2B"/>
    <w:rsid w:val="00D04F81"/>
    <w:rsid w:val="00D04FF5"/>
    <w:rsid w:val="00D0512A"/>
    <w:rsid w:val="00D052FB"/>
    <w:rsid w:val="00D0559C"/>
    <w:rsid w:val="00D055DD"/>
    <w:rsid w:val="00D05671"/>
    <w:rsid w:val="00D056A0"/>
    <w:rsid w:val="00D056FB"/>
    <w:rsid w:val="00D05A40"/>
    <w:rsid w:val="00D05A52"/>
    <w:rsid w:val="00D05D5C"/>
    <w:rsid w:val="00D05E86"/>
    <w:rsid w:val="00D05E95"/>
    <w:rsid w:val="00D05EDC"/>
    <w:rsid w:val="00D05F50"/>
    <w:rsid w:val="00D06047"/>
    <w:rsid w:val="00D060B3"/>
    <w:rsid w:val="00D06187"/>
    <w:rsid w:val="00D063D5"/>
    <w:rsid w:val="00D063F6"/>
    <w:rsid w:val="00D06409"/>
    <w:rsid w:val="00D06477"/>
    <w:rsid w:val="00D064A6"/>
    <w:rsid w:val="00D0657A"/>
    <w:rsid w:val="00D065A8"/>
    <w:rsid w:val="00D06800"/>
    <w:rsid w:val="00D06803"/>
    <w:rsid w:val="00D0684F"/>
    <w:rsid w:val="00D0693F"/>
    <w:rsid w:val="00D06A0C"/>
    <w:rsid w:val="00D06AC8"/>
    <w:rsid w:val="00D06BD9"/>
    <w:rsid w:val="00D06CDC"/>
    <w:rsid w:val="00D06DFC"/>
    <w:rsid w:val="00D06E6F"/>
    <w:rsid w:val="00D06F55"/>
    <w:rsid w:val="00D06FED"/>
    <w:rsid w:val="00D070F2"/>
    <w:rsid w:val="00D071BD"/>
    <w:rsid w:val="00D07221"/>
    <w:rsid w:val="00D073C4"/>
    <w:rsid w:val="00D07423"/>
    <w:rsid w:val="00D07443"/>
    <w:rsid w:val="00D0754C"/>
    <w:rsid w:val="00D075EF"/>
    <w:rsid w:val="00D077C1"/>
    <w:rsid w:val="00D0788A"/>
    <w:rsid w:val="00D078EF"/>
    <w:rsid w:val="00D07900"/>
    <w:rsid w:val="00D07AC5"/>
    <w:rsid w:val="00D07C76"/>
    <w:rsid w:val="00D07D30"/>
    <w:rsid w:val="00D07DAC"/>
    <w:rsid w:val="00D0A80C"/>
    <w:rsid w:val="00D10086"/>
    <w:rsid w:val="00D1009D"/>
    <w:rsid w:val="00D10149"/>
    <w:rsid w:val="00D103BF"/>
    <w:rsid w:val="00D10410"/>
    <w:rsid w:val="00D1086A"/>
    <w:rsid w:val="00D1088E"/>
    <w:rsid w:val="00D1090C"/>
    <w:rsid w:val="00D10941"/>
    <w:rsid w:val="00D10957"/>
    <w:rsid w:val="00D1097D"/>
    <w:rsid w:val="00D10FC2"/>
    <w:rsid w:val="00D1101B"/>
    <w:rsid w:val="00D110C9"/>
    <w:rsid w:val="00D11103"/>
    <w:rsid w:val="00D111AB"/>
    <w:rsid w:val="00D11395"/>
    <w:rsid w:val="00D113A0"/>
    <w:rsid w:val="00D113AF"/>
    <w:rsid w:val="00D11445"/>
    <w:rsid w:val="00D11895"/>
    <w:rsid w:val="00D118A8"/>
    <w:rsid w:val="00D11981"/>
    <w:rsid w:val="00D11A99"/>
    <w:rsid w:val="00D11B9C"/>
    <w:rsid w:val="00D11C50"/>
    <w:rsid w:val="00D11CF8"/>
    <w:rsid w:val="00D11EF8"/>
    <w:rsid w:val="00D1202A"/>
    <w:rsid w:val="00D12100"/>
    <w:rsid w:val="00D12130"/>
    <w:rsid w:val="00D122B3"/>
    <w:rsid w:val="00D122F4"/>
    <w:rsid w:val="00D122FC"/>
    <w:rsid w:val="00D12660"/>
    <w:rsid w:val="00D126A8"/>
    <w:rsid w:val="00D12730"/>
    <w:rsid w:val="00D128FF"/>
    <w:rsid w:val="00D129F6"/>
    <w:rsid w:val="00D12A00"/>
    <w:rsid w:val="00D12D59"/>
    <w:rsid w:val="00D12F85"/>
    <w:rsid w:val="00D13387"/>
    <w:rsid w:val="00D133AE"/>
    <w:rsid w:val="00D134BF"/>
    <w:rsid w:val="00D1355D"/>
    <w:rsid w:val="00D13579"/>
    <w:rsid w:val="00D1359A"/>
    <w:rsid w:val="00D13611"/>
    <w:rsid w:val="00D13663"/>
    <w:rsid w:val="00D1367F"/>
    <w:rsid w:val="00D137D7"/>
    <w:rsid w:val="00D137EE"/>
    <w:rsid w:val="00D13E09"/>
    <w:rsid w:val="00D13EA0"/>
    <w:rsid w:val="00D13EAA"/>
    <w:rsid w:val="00D14072"/>
    <w:rsid w:val="00D14253"/>
    <w:rsid w:val="00D142BF"/>
    <w:rsid w:val="00D143E9"/>
    <w:rsid w:val="00D146D8"/>
    <w:rsid w:val="00D146DE"/>
    <w:rsid w:val="00D1488F"/>
    <w:rsid w:val="00D14899"/>
    <w:rsid w:val="00D149BB"/>
    <w:rsid w:val="00D14A00"/>
    <w:rsid w:val="00D14C2E"/>
    <w:rsid w:val="00D14D9D"/>
    <w:rsid w:val="00D14DD3"/>
    <w:rsid w:val="00D150CB"/>
    <w:rsid w:val="00D150F5"/>
    <w:rsid w:val="00D15364"/>
    <w:rsid w:val="00D156C5"/>
    <w:rsid w:val="00D15707"/>
    <w:rsid w:val="00D15824"/>
    <w:rsid w:val="00D15871"/>
    <w:rsid w:val="00D15930"/>
    <w:rsid w:val="00D15938"/>
    <w:rsid w:val="00D15B82"/>
    <w:rsid w:val="00D15F64"/>
    <w:rsid w:val="00D1609D"/>
    <w:rsid w:val="00D160EB"/>
    <w:rsid w:val="00D16104"/>
    <w:rsid w:val="00D16150"/>
    <w:rsid w:val="00D162A8"/>
    <w:rsid w:val="00D162CE"/>
    <w:rsid w:val="00D162D9"/>
    <w:rsid w:val="00D16476"/>
    <w:rsid w:val="00D164DC"/>
    <w:rsid w:val="00D164FA"/>
    <w:rsid w:val="00D1654A"/>
    <w:rsid w:val="00D1654D"/>
    <w:rsid w:val="00D16743"/>
    <w:rsid w:val="00D16778"/>
    <w:rsid w:val="00D16816"/>
    <w:rsid w:val="00D16A64"/>
    <w:rsid w:val="00D16DDB"/>
    <w:rsid w:val="00D16EDB"/>
    <w:rsid w:val="00D16EDE"/>
    <w:rsid w:val="00D170AC"/>
    <w:rsid w:val="00D17165"/>
    <w:rsid w:val="00D171AB"/>
    <w:rsid w:val="00D1724B"/>
    <w:rsid w:val="00D1739A"/>
    <w:rsid w:val="00D17543"/>
    <w:rsid w:val="00D17616"/>
    <w:rsid w:val="00D17832"/>
    <w:rsid w:val="00D1790C"/>
    <w:rsid w:val="00D179B3"/>
    <w:rsid w:val="00D17A2E"/>
    <w:rsid w:val="00D17B8E"/>
    <w:rsid w:val="00D17C03"/>
    <w:rsid w:val="00D17C41"/>
    <w:rsid w:val="00D200B7"/>
    <w:rsid w:val="00D200BD"/>
    <w:rsid w:val="00D200D7"/>
    <w:rsid w:val="00D20160"/>
    <w:rsid w:val="00D2031C"/>
    <w:rsid w:val="00D2037A"/>
    <w:rsid w:val="00D2076C"/>
    <w:rsid w:val="00D2076E"/>
    <w:rsid w:val="00D20961"/>
    <w:rsid w:val="00D20A64"/>
    <w:rsid w:val="00D20A94"/>
    <w:rsid w:val="00D20BF5"/>
    <w:rsid w:val="00D20D92"/>
    <w:rsid w:val="00D20FC7"/>
    <w:rsid w:val="00D21037"/>
    <w:rsid w:val="00D2105A"/>
    <w:rsid w:val="00D211E2"/>
    <w:rsid w:val="00D211F2"/>
    <w:rsid w:val="00D21234"/>
    <w:rsid w:val="00D214E4"/>
    <w:rsid w:val="00D215E8"/>
    <w:rsid w:val="00D21622"/>
    <w:rsid w:val="00D21885"/>
    <w:rsid w:val="00D218C9"/>
    <w:rsid w:val="00D218E9"/>
    <w:rsid w:val="00D219C6"/>
    <w:rsid w:val="00D219CE"/>
    <w:rsid w:val="00D219DC"/>
    <w:rsid w:val="00D21BBC"/>
    <w:rsid w:val="00D21C90"/>
    <w:rsid w:val="00D21EDE"/>
    <w:rsid w:val="00D21FE2"/>
    <w:rsid w:val="00D2207B"/>
    <w:rsid w:val="00D2215C"/>
    <w:rsid w:val="00D22182"/>
    <w:rsid w:val="00D221E6"/>
    <w:rsid w:val="00D22212"/>
    <w:rsid w:val="00D222BA"/>
    <w:rsid w:val="00D22387"/>
    <w:rsid w:val="00D2280B"/>
    <w:rsid w:val="00D22893"/>
    <w:rsid w:val="00D228B9"/>
    <w:rsid w:val="00D229A2"/>
    <w:rsid w:val="00D229ED"/>
    <w:rsid w:val="00D22AEF"/>
    <w:rsid w:val="00D22C57"/>
    <w:rsid w:val="00D22CBB"/>
    <w:rsid w:val="00D22D4C"/>
    <w:rsid w:val="00D22F6B"/>
    <w:rsid w:val="00D22FE9"/>
    <w:rsid w:val="00D231F4"/>
    <w:rsid w:val="00D2329A"/>
    <w:rsid w:val="00D23341"/>
    <w:rsid w:val="00D23418"/>
    <w:rsid w:val="00D23428"/>
    <w:rsid w:val="00D236E6"/>
    <w:rsid w:val="00D23700"/>
    <w:rsid w:val="00D238EC"/>
    <w:rsid w:val="00D239BB"/>
    <w:rsid w:val="00D239F9"/>
    <w:rsid w:val="00D23A52"/>
    <w:rsid w:val="00D23A98"/>
    <w:rsid w:val="00D23C75"/>
    <w:rsid w:val="00D23C8F"/>
    <w:rsid w:val="00D23D6A"/>
    <w:rsid w:val="00D23DE6"/>
    <w:rsid w:val="00D24054"/>
    <w:rsid w:val="00D240F8"/>
    <w:rsid w:val="00D2469D"/>
    <w:rsid w:val="00D24740"/>
    <w:rsid w:val="00D24820"/>
    <w:rsid w:val="00D2489B"/>
    <w:rsid w:val="00D24A3B"/>
    <w:rsid w:val="00D24C0D"/>
    <w:rsid w:val="00D24DE2"/>
    <w:rsid w:val="00D24EFB"/>
    <w:rsid w:val="00D24F2F"/>
    <w:rsid w:val="00D24FDD"/>
    <w:rsid w:val="00D24FFC"/>
    <w:rsid w:val="00D25037"/>
    <w:rsid w:val="00D25085"/>
    <w:rsid w:val="00D2521B"/>
    <w:rsid w:val="00D25242"/>
    <w:rsid w:val="00D2552C"/>
    <w:rsid w:val="00D2559E"/>
    <w:rsid w:val="00D258B4"/>
    <w:rsid w:val="00D25902"/>
    <w:rsid w:val="00D25AD7"/>
    <w:rsid w:val="00D25AD9"/>
    <w:rsid w:val="00D25BA7"/>
    <w:rsid w:val="00D25BDF"/>
    <w:rsid w:val="00D25BE3"/>
    <w:rsid w:val="00D25CA3"/>
    <w:rsid w:val="00D25CA7"/>
    <w:rsid w:val="00D25CBD"/>
    <w:rsid w:val="00D25D13"/>
    <w:rsid w:val="00D25D31"/>
    <w:rsid w:val="00D25DD6"/>
    <w:rsid w:val="00D2601B"/>
    <w:rsid w:val="00D26104"/>
    <w:rsid w:val="00D2619A"/>
    <w:rsid w:val="00D261BC"/>
    <w:rsid w:val="00D261D3"/>
    <w:rsid w:val="00D261DB"/>
    <w:rsid w:val="00D263CD"/>
    <w:rsid w:val="00D268EF"/>
    <w:rsid w:val="00D26937"/>
    <w:rsid w:val="00D26971"/>
    <w:rsid w:val="00D26981"/>
    <w:rsid w:val="00D269D8"/>
    <w:rsid w:val="00D26C5A"/>
    <w:rsid w:val="00D26C97"/>
    <w:rsid w:val="00D26E57"/>
    <w:rsid w:val="00D26EBB"/>
    <w:rsid w:val="00D26F81"/>
    <w:rsid w:val="00D27020"/>
    <w:rsid w:val="00D2715E"/>
    <w:rsid w:val="00D27160"/>
    <w:rsid w:val="00D27578"/>
    <w:rsid w:val="00D275CD"/>
    <w:rsid w:val="00D275D9"/>
    <w:rsid w:val="00D27711"/>
    <w:rsid w:val="00D2786D"/>
    <w:rsid w:val="00D278DF"/>
    <w:rsid w:val="00D27A76"/>
    <w:rsid w:val="00D27B69"/>
    <w:rsid w:val="00D27B94"/>
    <w:rsid w:val="00D27CE3"/>
    <w:rsid w:val="00D27D03"/>
    <w:rsid w:val="00D27DD2"/>
    <w:rsid w:val="00D27FA0"/>
    <w:rsid w:val="00D30011"/>
    <w:rsid w:val="00D300A9"/>
    <w:rsid w:val="00D30454"/>
    <w:rsid w:val="00D304E1"/>
    <w:rsid w:val="00D3060A"/>
    <w:rsid w:val="00D30615"/>
    <w:rsid w:val="00D307E6"/>
    <w:rsid w:val="00D30856"/>
    <w:rsid w:val="00D3093D"/>
    <w:rsid w:val="00D3094C"/>
    <w:rsid w:val="00D30A30"/>
    <w:rsid w:val="00D30CFA"/>
    <w:rsid w:val="00D31080"/>
    <w:rsid w:val="00D3131B"/>
    <w:rsid w:val="00D31389"/>
    <w:rsid w:val="00D31642"/>
    <w:rsid w:val="00D3164E"/>
    <w:rsid w:val="00D318C1"/>
    <w:rsid w:val="00D319D1"/>
    <w:rsid w:val="00D31AB3"/>
    <w:rsid w:val="00D31ACD"/>
    <w:rsid w:val="00D31BD2"/>
    <w:rsid w:val="00D31BFB"/>
    <w:rsid w:val="00D31D10"/>
    <w:rsid w:val="00D32200"/>
    <w:rsid w:val="00D323D4"/>
    <w:rsid w:val="00D32454"/>
    <w:rsid w:val="00D32789"/>
    <w:rsid w:val="00D32790"/>
    <w:rsid w:val="00D328E3"/>
    <w:rsid w:val="00D3299A"/>
    <w:rsid w:val="00D329B6"/>
    <w:rsid w:val="00D32D23"/>
    <w:rsid w:val="00D32D52"/>
    <w:rsid w:val="00D32E46"/>
    <w:rsid w:val="00D32F6E"/>
    <w:rsid w:val="00D33150"/>
    <w:rsid w:val="00D331E2"/>
    <w:rsid w:val="00D33720"/>
    <w:rsid w:val="00D33756"/>
    <w:rsid w:val="00D33763"/>
    <w:rsid w:val="00D3389D"/>
    <w:rsid w:val="00D338B0"/>
    <w:rsid w:val="00D338C0"/>
    <w:rsid w:val="00D33B5F"/>
    <w:rsid w:val="00D33CEB"/>
    <w:rsid w:val="00D33D98"/>
    <w:rsid w:val="00D34087"/>
    <w:rsid w:val="00D341B6"/>
    <w:rsid w:val="00D34219"/>
    <w:rsid w:val="00D34249"/>
    <w:rsid w:val="00D3435C"/>
    <w:rsid w:val="00D343BA"/>
    <w:rsid w:val="00D34581"/>
    <w:rsid w:val="00D34620"/>
    <w:rsid w:val="00D3463F"/>
    <w:rsid w:val="00D3497E"/>
    <w:rsid w:val="00D3498E"/>
    <w:rsid w:val="00D34B01"/>
    <w:rsid w:val="00D34D77"/>
    <w:rsid w:val="00D34E90"/>
    <w:rsid w:val="00D35009"/>
    <w:rsid w:val="00D35086"/>
    <w:rsid w:val="00D351B7"/>
    <w:rsid w:val="00D35275"/>
    <w:rsid w:val="00D35298"/>
    <w:rsid w:val="00D35399"/>
    <w:rsid w:val="00D35466"/>
    <w:rsid w:val="00D35717"/>
    <w:rsid w:val="00D3581B"/>
    <w:rsid w:val="00D35882"/>
    <w:rsid w:val="00D358C0"/>
    <w:rsid w:val="00D3598E"/>
    <w:rsid w:val="00D35A35"/>
    <w:rsid w:val="00D35B78"/>
    <w:rsid w:val="00D35B81"/>
    <w:rsid w:val="00D35CBA"/>
    <w:rsid w:val="00D35D14"/>
    <w:rsid w:val="00D35EA2"/>
    <w:rsid w:val="00D35F46"/>
    <w:rsid w:val="00D35F9C"/>
    <w:rsid w:val="00D3601F"/>
    <w:rsid w:val="00D360FE"/>
    <w:rsid w:val="00D3610B"/>
    <w:rsid w:val="00D36230"/>
    <w:rsid w:val="00D36381"/>
    <w:rsid w:val="00D363D2"/>
    <w:rsid w:val="00D3657D"/>
    <w:rsid w:val="00D365FF"/>
    <w:rsid w:val="00D36667"/>
    <w:rsid w:val="00D36668"/>
    <w:rsid w:val="00D366EF"/>
    <w:rsid w:val="00D368CB"/>
    <w:rsid w:val="00D36B6B"/>
    <w:rsid w:val="00D36BE7"/>
    <w:rsid w:val="00D36C9B"/>
    <w:rsid w:val="00D36D2D"/>
    <w:rsid w:val="00D36E0D"/>
    <w:rsid w:val="00D36F02"/>
    <w:rsid w:val="00D371D9"/>
    <w:rsid w:val="00D371F6"/>
    <w:rsid w:val="00D373B0"/>
    <w:rsid w:val="00D373B9"/>
    <w:rsid w:val="00D37531"/>
    <w:rsid w:val="00D37566"/>
    <w:rsid w:val="00D37592"/>
    <w:rsid w:val="00D375D8"/>
    <w:rsid w:val="00D3765D"/>
    <w:rsid w:val="00D3768C"/>
    <w:rsid w:val="00D37727"/>
    <w:rsid w:val="00D37937"/>
    <w:rsid w:val="00D37A4C"/>
    <w:rsid w:val="00D37B96"/>
    <w:rsid w:val="00D37BB3"/>
    <w:rsid w:val="00D37C99"/>
    <w:rsid w:val="00D37DA4"/>
    <w:rsid w:val="00D37E8F"/>
    <w:rsid w:val="00D40077"/>
    <w:rsid w:val="00D40096"/>
    <w:rsid w:val="00D40274"/>
    <w:rsid w:val="00D40298"/>
    <w:rsid w:val="00D4037D"/>
    <w:rsid w:val="00D40469"/>
    <w:rsid w:val="00D4047D"/>
    <w:rsid w:val="00D40521"/>
    <w:rsid w:val="00D405C5"/>
    <w:rsid w:val="00D4069B"/>
    <w:rsid w:val="00D4070D"/>
    <w:rsid w:val="00D408DA"/>
    <w:rsid w:val="00D408DB"/>
    <w:rsid w:val="00D40BDC"/>
    <w:rsid w:val="00D40C31"/>
    <w:rsid w:val="00D40F90"/>
    <w:rsid w:val="00D40FAF"/>
    <w:rsid w:val="00D41115"/>
    <w:rsid w:val="00D411C3"/>
    <w:rsid w:val="00D413AD"/>
    <w:rsid w:val="00D413F1"/>
    <w:rsid w:val="00D4171C"/>
    <w:rsid w:val="00D419F9"/>
    <w:rsid w:val="00D41A51"/>
    <w:rsid w:val="00D41BAC"/>
    <w:rsid w:val="00D41CE8"/>
    <w:rsid w:val="00D424EF"/>
    <w:rsid w:val="00D4255F"/>
    <w:rsid w:val="00D427F2"/>
    <w:rsid w:val="00D428F7"/>
    <w:rsid w:val="00D42982"/>
    <w:rsid w:val="00D42EF7"/>
    <w:rsid w:val="00D42F7A"/>
    <w:rsid w:val="00D43003"/>
    <w:rsid w:val="00D4306A"/>
    <w:rsid w:val="00D430B0"/>
    <w:rsid w:val="00D43153"/>
    <w:rsid w:val="00D43207"/>
    <w:rsid w:val="00D4331E"/>
    <w:rsid w:val="00D4332E"/>
    <w:rsid w:val="00D43332"/>
    <w:rsid w:val="00D4345F"/>
    <w:rsid w:val="00D437CF"/>
    <w:rsid w:val="00D438C5"/>
    <w:rsid w:val="00D4395E"/>
    <w:rsid w:val="00D43AAA"/>
    <w:rsid w:val="00D43B43"/>
    <w:rsid w:val="00D444FE"/>
    <w:rsid w:val="00D446CB"/>
    <w:rsid w:val="00D44700"/>
    <w:rsid w:val="00D447C5"/>
    <w:rsid w:val="00D44808"/>
    <w:rsid w:val="00D44895"/>
    <w:rsid w:val="00D44A3B"/>
    <w:rsid w:val="00D44E2A"/>
    <w:rsid w:val="00D44EA8"/>
    <w:rsid w:val="00D44F2D"/>
    <w:rsid w:val="00D44FD4"/>
    <w:rsid w:val="00D450ED"/>
    <w:rsid w:val="00D45158"/>
    <w:rsid w:val="00D4516B"/>
    <w:rsid w:val="00D451FC"/>
    <w:rsid w:val="00D452DC"/>
    <w:rsid w:val="00D452E6"/>
    <w:rsid w:val="00D453DA"/>
    <w:rsid w:val="00D45462"/>
    <w:rsid w:val="00D4580F"/>
    <w:rsid w:val="00D45A88"/>
    <w:rsid w:val="00D45AA8"/>
    <w:rsid w:val="00D45CC9"/>
    <w:rsid w:val="00D45D66"/>
    <w:rsid w:val="00D45ECC"/>
    <w:rsid w:val="00D45F77"/>
    <w:rsid w:val="00D45FEF"/>
    <w:rsid w:val="00D45FF3"/>
    <w:rsid w:val="00D4604B"/>
    <w:rsid w:val="00D46060"/>
    <w:rsid w:val="00D461C0"/>
    <w:rsid w:val="00D4622F"/>
    <w:rsid w:val="00D462D4"/>
    <w:rsid w:val="00D462DC"/>
    <w:rsid w:val="00D46513"/>
    <w:rsid w:val="00D46518"/>
    <w:rsid w:val="00D4662F"/>
    <w:rsid w:val="00D46631"/>
    <w:rsid w:val="00D468C4"/>
    <w:rsid w:val="00D469D6"/>
    <w:rsid w:val="00D46A15"/>
    <w:rsid w:val="00D46A83"/>
    <w:rsid w:val="00D46C32"/>
    <w:rsid w:val="00D46C7F"/>
    <w:rsid w:val="00D46C88"/>
    <w:rsid w:val="00D46F4C"/>
    <w:rsid w:val="00D47006"/>
    <w:rsid w:val="00D47262"/>
    <w:rsid w:val="00D4737E"/>
    <w:rsid w:val="00D47413"/>
    <w:rsid w:val="00D47448"/>
    <w:rsid w:val="00D47564"/>
    <w:rsid w:val="00D475AE"/>
    <w:rsid w:val="00D476D5"/>
    <w:rsid w:val="00D47917"/>
    <w:rsid w:val="00D47991"/>
    <w:rsid w:val="00D47A34"/>
    <w:rsid w:val="00D47AC4"/>
    <w:rsid w:val="00D47C92"/>
    <w:rsid w:val="00D47CC5"/>
    <w:rsid w:val="00D47D51"/>
    <w:rsid w:val="00D47E4D"/>
    <w:rsid w:val="00D47F2A"/>
    <w:rsid w:val="00D47F69"/>
    <w:rsid w:val="00D50177"/>
    <w:rsid w:val="00D501F9"/>
    <w:rsid w:val="00D50322"/>
    <w:rsid w:val="00D5052B"/>
    <w:rsid w:val="00D50716"/>
    <w:rsid w:val="00D50728"/>
    <w:rsid w:val="00D50739"/>
    <w:rsid w:val="00D50832"/>
    <w:rsid w:val="00D50866"/>
    <w:rsid w:val="00D50966"/>
    <w:rsid w:val="00D50C03"/>
    <w:rsid w:val="00D50D7A"/>
    <w:rsid w:val="00D50E97"/>
    <w:rsid w:val="00D50F9E"/>
    <w:rsid w:val="00D510B4"/>
    <w:rsid w:val="00D5118A"/>
    <w:rsid w:val="00D5136F"/>
    <w:rsid w:val="00D513E7"/>
    <w:rsid w:val="00D5145F"/>
    <w:rsid w:val="00D51527"/>
    <w:rsid w:val="00D515CF"/>
    <w:rsid w:val="00D51601"/>
    <w:rsid w:val="00D51718"/>
    <w:rsid w:val="00D51A28"/>
    <w:rsid w:val="00D51A6A"/>
    <w:rsid w:val="00D51B12"/>
    <w:rsid w:val="00D51CAD"/>
    <w:rsid w:val="00D51D2C"/>
    <w:rsid w:val="00D51E3A"/>
    <w:rsid w:val="00D51EAD"/>
    <w:rsid w:val="00D52197"/>
    <w:rsid w:val="00D52214"/>
    <w:rsid w:val="00D52330"/>
    <w:rsid w:val="00D52343"/>
    <w:rsid w:val="00D524A7"/>
    <w:rsid w:val="00D52505"/>
    <w:rsid w:val="00D52626"/>
    <w:rsid w:val="00D528CC"/>
    <w:rsid w:val="00D52936"/>
    <w:rsid w:val="00D52937"/>
    <w:rsid w:val="00D52B29"/>
    <w:rsid w:val="00D52B9B"/>
    <w:rsid w:val="00D5311E"/>
    <w:rsid w:val="00D5318D"/>
    <w:rsid w:val="00D53379"/>
    <w:rsid w:val="00D533B9"/>
    <w:rsid w:val="00D53418"/>
    <w:rsid w:val="00D53462"/>
    <w:rsid w:val="00D5363C"/>
    <w:rsid w:val="00D53692"/>
    <w:rsid w:val="00D536DB"/>
    <w:rsid w:val="00D53711"/>
    <w:rsid w:val="00D537B8"/>
    <w:rsid w:val="00D537C3"/>
    <w:rsid w:val="00D537D9"/>
    <w:rsid w:val="00D537E1"/>
    <w:rsid w:val="00D5381D"/>
    <w:rsid w:val="00D5386B"/>
    <w:rsid w:val="00D5388A"/>
    <w:rsid w:val="00D53921"/>
    <w:rsid w:val="00D53966"/>
    <w:rsid w:val="00D53BFB"/>
    <w:rsid w:val="00D53CC6"/>
    <w:rsid w:val="00D53E4B"/>
    <w:rsid w:val="00D54577"/>
    <w:rsid w:val="00D54609"/>
    <w:rsid w:val="00D549F4"/>
    <w:rsid w:val="00D54B96"/>
    <w:rsid w:val="00D54C13"/>
    <w:rsid w:val="00D54C63"/>
    <w:rsid w:val="00D54C8A"/>
    <w:rsid w:val="00D54F9B"/>
    <w:rsid w:val="00D551F5"/>
    <w:rsid w:val="00D55428"/>
    <w:rsid w:val="00D55674"/>
    <w:rsid w:val="00D556DA"/>
    <w:rsid w:val="00D55946"/>
    <w:rsid w:val="00D55AC7"/>
    <w:rsid w:val="00D55BD3"/>
    <w:rsid w:val="00D55C04"/>
    <w:rsid w:val="00D55D44"/>
    <w:rsid w:val="00D55D61"/>
    <w:rsid w:val="00D55D93"/>
    <w:rsid w:val="00D55FA7"/>
    <w:rsid w:val="00D560E1"/>
    <w:rsid w:val="00D561CC"/>
    <w:rsid w:val="00D56385"/>
    <w:rsid w:val="00D56415"/>
    <w:rsid w:val="00D5643C"/>
    <w:rsid w:val="00D56814"/>
    <w:rsid w:val="00D56A34"/>
    <w:rsid w:val="00D56A57"/>
    <w:rsid w:val="00D56AC8"/>
    <w:rsid w:val="00D56E87"/>
    <w:rsid w:val="00D5713E"/>
    <w:rsid w:val="00D57210"/>
    <w:rsid w:val="00D572F3"/>
    <w:rsid w:val="00D57377"/>
    <w:rsid w:val="00D5738C"/>
    <w:rsid w:val="00D576A7"/>
    <w:rsid w:val="00D576F3"/>
    <w:rsid w:val="00D5777C"/>
    <w:rsid w:val="00D57872"/>
    <w:rsid w:val="00D57A41"/>
    <w:rsid w:val="00D57B62"/>
    <w:rsid w:val="00D57B64"/>
    <w:rsid w:val="00D57BDA"/>
    <w:rsid w:val="00D57C49"/>
    <w:rsid w:val="00D57C7D"/>
    <w:rsid w:val="00D57CC1"/>
    <w:rsid w:val="00D57ECB"/>
    <w:rsid w:val="00D57F92"/>
    <w:rsid w:val="00D60046"/>
    <w:rsid w:val="00D602FA"/>
    <w:rsid w:val="00D605E7"/>
    <w:rsid w:val="00D606AF"/>
    <w:rsid w:val="00D60A4D"/>
    <w:rsid w:val="00D60BFF"/>
    <w:rsid w:val="00D60CF7"/>
    <w:rsid w:val="00D60D64"/>
    <w:rsid w:val="00D60E58"/>
    <w:rsid w:val="00D60F25"/>
    <w:rsid w:val="00D610D1"/>
    <w:rsid w:val="00D61184"/>
    <w:rsid w:val="00D61239"/>
    <w:rsid w:val="00D6124B"/>
    <w:rsid w:val="00D612FC"/>
    <w:rsid w:val="00D61424"/>
    <w:rsid w:val="00D61432"/>
    <w:rsid w:val="00D61637"/>
    <w:rsid w:val="00D617CF"/>
    <w:rsid w:val="00D618E3"/>
    <w:rsid w:val="00D6196C"/>
    <w:rsid w:val="00D61A41"/>
    <w:rsid w:val="00D61B18"/>
    <w:rsid w:val="00D61B5E"/>
    <w:rsid w:val="00D61D58"/>
    <w:rsid w:val="00D61E7F"/>
    <w:rsid w:val="00D61F7D"/>
    <w:rsid w:val="00D62047"/>
    <w:rsid w:val="00D62055"/>
    <w:rsid w:val="00D62243"/>
    <w:rsid w:val="00D62368"/>
    <w:rsid w:val="00D623CC"/>
    <w:rsid w:val="00D62657"/>
    <w:rsid w:val="00D62A89"/>
    <w:rsid w:val="00D62ABB"/>
    <w:rsid w:val="00D62BD0"/>
    <w:rsid w:val="00D62C36"/>
    <w:rsid w:val="00D62C71"/>
    <w:rsid w:val="00D62D0B"/>
    <w:rsid w:val="00D62E9F"/>
    <w:rsid w:val="00D62F3D"/>
    <w:rsid w:val="00D6301F"/>
    <w:rsid w:val="00D6302A"/>
    <w:rsid w:val="00D630B1"/>
    <w:rsid w:val="00D63128"/>
    <w:rsid w:val="00D63416"/>
    <w:rsid w:val="00D635D4"/>
    <w:rsid w:val="00D63891"/>
    <w:rsid w:val="00D63B05"/>
    <w:rsid w:val="00D63BB7"/>
    <w:rsid w:val="00D63BD7"/>
    <w:rsid w:val="00D63CCB"/>
    <w:rsid w:val="00D63F42"/>
    <w:rsid w:val="00D64024"/>
    <w:rsid w:val="00D64102"/>
    <w:rsid w:val="00D6410E"/>
    <w:rsid w:val="00D642A1"/>
    <w:rsid w:val="00D6466B"/>
    <w:rsid w:val="00D64713"/>
    <w:rsid w:val="00D64914"/>
    <w:rsid w:val="00D6496B"/>
    <w:rsid w:val="00D64970"/>
    <w:rsid w:val="00D649A8"/>
    <w:rsid w:val="00D649D1"/>
    <w:rsid w:val="00D64A3C"/>
    <w:rsid w:val="00D64BEF"/>
    <w:rsid w:val="00D64D8B"/>
    <w:rsid w:val="00D64F8A"/>
    <w:rsid w:val="00D6534A"/>
    <w:rsid w:val="00D6542A"/>
    <w:rsid w:val="00D6587A"/>
    <w:rsid w:val="00D6587C"/>
    <w:rsid w:val="00D658E9"/>
    <w:rsid w:val="00D65927"/>
    <w:rsid w:val="00D659FF"/>
    <w:rsid w:val="00D65A95"/>
    <w:rsid w:val="00D65B6D"/>
    <w:rsid w:val="00D65CDE"/>
    <w:rsid w:val="00D65D16"/>
    <w:rsid w:val="00D65DB4"/>
    <w:rsid w:val="00D65DE3"/>
    <w:rsid w:val="00D65E15"/>
    <w:rsid w:val="00D65E68"/>
    <w:rsid w:val="00D660DF"/>
    <w:rsid w:val="00D6619B"/>
    <w:rsid w:val="00D662E7"/>
    <w:rsid w:val="00D666DE"/>
    <w:rsid w:val="00D66732"/>
    <w:rsid w:val="00D66799"/>
    <w:rsid w:val="00D667FE"/>
    <w:rsid w:val="00D669D4"/>
    <w:rsid w:val="00D669F0"/>
    <w:rsid w:val="00D6705C"/>
    <w:rsid w:val="00D67691"/>
    <w:rsid w:val="00D677AF"/>
    <w:rsid w:val="00D678FD"/>
    <w:rsid w:val="00D67A56"/>
    <w:rsid w:val="00D67A87"/>
    <w:rsid w:val="00D67BA7"/>
    <w:rsid w:val="00D67BE1"/>
    <w:rsid w:val="00D67C3F"/>
    <w:rsid w:val="00D67CD6"/>
    <w:rsid w:val="00D67E46"/>
    <w:rsid w:val="00D67F9D"/>
    <w:rsid w:val="00D701FB"/>
    <w:rsid w:val="00D702EA"/>
    <w:rsid w:val="00D70354"/>
    <w:rsid w:val="00D703D9"/>
    <w:rsid w:val="00D706C4"/>
    <w:rsid w:val="00D70707"/>
    <w:rsid w:val="00D708BF"/>
    <w:rsid w:val="00D70C2E"/>
    <w:rsid w:val="00D70E71"/>
    <w:rsid w:val="00D7101B"/>
    <w:rsid w:val="00D71067"/>
    <w:rsid w:val="00D71299"/>
    <w:rsid w:val="00D712A3"/>
    <w:rsid w:val="00D7134E"/>
    <w:rsid w:val="00D7153A"/>
    <w:rsid w:val="00D715D7"/>
    <w:rsid w:val="00D716FD"/>
    <w:rsid w:val="00D71A26"/>
    <w:rsid w:val="00D71B1D"/>
    <w:rsid w:val="00D71BFA"/>
    <w:rsid w:val="00D71C61"/>
    <w:rsid w:val="00D71E3C"/>
    <w:rsid w:val="00D71EF7"/>
    <w:rsid w:val="00D7226B"/>
    <w:rsid w:val="00D7232E"/>
    <w:rsid w:val="00D7233E"/>
    <w:rsid w:val="00D7233F"/>
    <w:rsid w:val="00D7242D"/>
    <w:rsid w:val="00D7252A"/>
    <w:rsid w:val="00D72586"/>
    <w:rsid w:val="00D7274E"/>
    <w:rsid w:val="00D72819"/>
    <w:rsid w:val="00D72863"/>
    <w:rsid w:val="00D72876"/>
    <w:rsid w:val="00D72897"/>
    <w:rsid w:val="00D72AC6"/>
    <w:rsid w:val="00D72B36"/>
    <w:rsid w:val="00D72B4C"/>
    <w:rsid w:val="00D72C5C"/>
    <w:rsid w:val="00D72CB7"/>
    <w:rsid w:val="00D72D09"/>
    <w:rsid w:val="00D72E6C"/>
    <w:rsid w:val="00D72F5E"/>
    <w:rsid w:val="00D73012"/>
    <w:rsid w:val="00D73100"/>
    <w:rsid w:val="00D73322"/>
    <w:rsid w:val="00D73580"/>
    <w:rsid w:val="00D73614"/>
    <w:rsid w:val="00D73689"/>
    <w:rsid w:val="00D7370A"/>
    <w:rsid w:val="00D7370F"/>
    <w:rsid w:val="00D7379A"/>
    <w:rsid w:val="00D738BE"/>
    <w:rsid w:val="00D739D4"/>
    <w:rsid w:val="00D73B59"/>
    <w:rsid w:val="00D73E88"/>
    <w:rsid w:val="00D740B7"/>
    <w:rsid w:val="00D74244"/>
    <w:rsid w:val="00D74250"/>
    <w:rsid w:val="00D74280"/>
    <w:rsid w:val="00D744AF"/>
    <w:rsid w:val="00D745D1"/>
    <w:rsid w:val="00D7460B"/>
    <w:rsid w:val="00D746FA"/>
    <w:rsid w:val="00D74855"/>
    <w:rsid w:val="00D748E7"/>
    <w:rsid w:val="00D748F5"/>
    <w:rsid w:val="00D74FD4"/>
    <w:rsid w:val="00D75074"/>
    <w:rsid w:val="00D75098"/>
    <w:rsid w:val="00D750B4"/>
    <w:rsid w:val="00D754A3"/>
    <w:rsid w:val="00D75521"/>
    <w:rsid w:val="00D756D4"/>
    <w:rsid w:val="00D758A9"/>
    <w:rsid w:val="00D7593F"/>
    <w:rsid w:val="00D75948"/>
    <w:rsid w:val="00D759D8"/>
    <w:rsid w:val="00D75ADA"/>
    <w:rsid w:val="00D75C6C"/>
    <w:rsid w:val="00D75CAB"/>
    <w:rsid w:val="00D75CD7"/>
    <w:rsid w:val="00D75CEE"/>
    <w:rsid w:val="00D75D7D"/>
    <w:rsid w:val="00D75E17"/>
    <w:rsid w:val="00D75E89"/>
    <w:rsid w:val="00D75F62"/>
    <w:rsid w:val="00D75F7F"/>
    <w:rsid w:val="00D76039"/>
    <w:rsid w:val="00D760B9"/>
    <w:rsid w:val="00D76270"/>
    <w:rsid w:val="00D762CE"/>
    <w:rsid w:val="00D764D6"/>
    <w:rsid w:val="00D7666D"/>
    <w:rsid w:val="00D766CA"/>
    <w:rsid w:val="00D76A08"/>
    <w:rsid w:val="00D76BD0"/>
    <w:rsid w:val="00D76CFE"/>
    <w:rsid w:val="00D76D36"/>
    <w:rsid w:val="00D76E07"/>
    <w:rsid w:val="00D76F11"/>
    <w:rsid w:val="00D77027"/>
    <w:rsid w:val="00D77129"/>
    <w:rsid w:val="00D7715A"/>
    <w:rsid w:val="00D772B3"/>
    <w:rsid w:val="00D772C8"/>
    <w:rsid w:val="00D77338"/>
    <w:rsid w:val="00D77445"/>
    <w:rsid w:val="00D77495"/>
    <w:rsid w:val="00D774BE"/>
    <w:rsid w:val="00D77631"/>
    <w:rsid w:val="00D7763E"/>
    <w:rsid w:val="00D777C3"/>
    <w:rsid w:val="00D779A5"/>
    <w:rsid w:val="00D779FB"/>
    <w:rsid w:val="00D77A80"/>
    <w:rsid w:val="00D77AD0"/>
    <w:rsid w:val="00D77B83"/>
    <w:rsid w:val="00D77C7A"/>
    <w:rsid w:val="00D77CD0"/>
    <w:rsid w:val="00D77D00"/>
    <w:rsid w:val="00D77DCE"/>
    <w:rsid w:val="00D77F0D"/>
    <w:rsid w:val="00D77FB4"/>
    <w:rsid w:val="00D8066A"/>
    <w:rsid w:val="00D806FA"/>
    <w:rsid w:val="00D806FC"/>
    <w:rsid w:val="00D807F9"/>
    <w:rsid w:val="00D80C48"/>
    <w:rsid w:val="00D80DBC"/>
    <w:rsid w:val="00D81206"/>
    <w:rsid w:val="00D8158F"/>
    <w:rsid w:val="00D8167F"/>
    <w:rsid w:val="00D816EF"/>
    <w:rsid w:val="00D8177D"/>
    <w:rsid w:val="00D81A12"/>
    <w:rsid w:val="00D81A62"/>
    <w:rsid w:val="00D81B78"/>
    <w:rsid w:val="00D81CD6"/>
    <w:rsid w:val="00D81CDF"/>
    <w:rsid w:val="00D81DAE"/>
    <w:rsid w:val="00D81E5F"/>
    <w:rsid w:val="00D8205A"/>
    <w:rsid w:val="00D82109"/>
    <w:rsid w:val="00D821D2"/>
    <w:rsid w:val="00D82264"/>
    <w:rsid w:val="00D823B1"/>
    <w:rsid w:val="00D823B3"/>
    <w:rsid w:val="00D82476"/>
    <w:rsid w:val="00D8249D"/>
    <w:rsid w:val="00D82656"/>
    <w:rsid w:val="00D827F6"/>
    <w:rsid w:val="00D828CB"/>
    <w:rsid w:val="00D82910"/>
    <w:rsid w:val="00D829AB"/>
    <w:rsid w:val="00D829C1"/>
    <w:rsid w:val="00D82A09"/>
    <w:rsid w:val="00D82B8F"/>
    <w:rsid w:val="00D82C11"/>
    <w:rsid w:val="00D82CCA"/>
    <w:rsid w:val="00D82CE5"/>
    <w:rsid w:val="00D82DEC"/>
    <w:rsid w:val="00D82EDE"/>
    <w:rsid w:val="00D82F30"/>
    <w:rsid w:val="00D82F89"/>
    <w:rsid w:val="00D8305D"/>
    <w:rsid w:val="00D830B3"/>
    <w:rsid w:val="00D831DD"/>
    <w:rsid w:val="00D83400"/>
    <w:rsid w:val="00D8366B"/>
    <w:rsid w:val="00D8373A"/>
    <w:rsid w:val="00D8384A"/>
    <w:rsid w:val="00D83B6C"/>
    <w:rsid w:val="00D83CB7"/>
    <w:rsid w:val="00D83D9A"/>
    <w:rsid w:val="00D83E61"/>
    <w:rsid w:val="00D840A9"/>
    <w:rsid w:val="00D8411F"/>
    <w:rsid w:val="00D841D5"/>
    <w:rsid w:val="00D84916"/>
    <w:rsid w:val="00D849CC"/>
    <w:rsid w:val="00D849F8"/>
    <w:rsid w:val="00D84E74"/>
    <w:rsid w:val="00D84FF6"/>
    <w:rsid w:val="00D851CF"/>
    <w:rsid w:val="00D853CE"/>
    <w:rsid w:val="00D85415"/>
    <w:rsid w:val="00D8556A"/>
    <w:rsid w:val="00D8585A"/>
    <w:rsid w:val="00D85901"/>
    <w:rsid w:val="00D85958"/>
    <w:rsid w:val="00D859D2"/>
    <w:rsid w:val="00D85A42"/>
    <w:rsid w:val="00D85DA0"/>
    <w:rsid w:val="00D85DDD"/>
    <w:rsid w:val="00D85E00"/>
    <w:rsid w:val="00D85F75"/>
    <w:rsid w:val="00D86087"/>
    <w:rsid w:val="00D8608A"/>
    <w:rsid w:val="00D86216"/>
    <w:rsid w:val="00D862F2"/>
    <w:rsid w:val="00D8632A"/>
    <w:rsid w:val="00D86371"/>
    <w:rsid w:val="00D86376"/>
    <w:rsid w:val="00D8647B"/>
    <w:rsid w:val="00D866CE"/>
    <w:rsid w:val="00D86796"/>
    <w:rsid w:val="00D86809"/>
    <w:rsid w:val="00D868E6"/>
    <w:rsid w:val="00D86AD0"/>
    <w:rsid w:val="00D86B10"/>
    <w:rsid w:val="00D86B51"/>
    <w:rsid w:val="00D86C59"/>
    <w:rsid w:val="00D86C5A"/>
    <w:rsid w:val="00D86CC3"/>
    <w:rsid w:val="00D86CF7"/>
    <w:rsid w:val="00D86D36"/>
    <w:rsid w:val="00D86DDE"/>
    <w:rsid w:val="00D87024"/>
    <w:rsid w:val="00D87076"/>
    <w:rsid w:val="00D874BB"/>
    <w:rsid w:val="00D87704"/>
    <w:rsid w:val="00D878C9"/>
    <w:rsid w:val="00D87938"/>
    <w:rsid w:val="00D87977"/>
    <w:rsid w:val="00D879EA"/>
    <w:rsid w:val="00D87BE0"/>
    <w:rsid w:val="00D87C5F"/>
    <w:rsid w:val="00D87DD5"/>
    <w:rsid w:val="00D87F39"/>
    <w:rsid w:val="00D87F94"/>
    <w:rsid w:val="00D87F9D"/>
    <w:rsid w:val="00D87FFB"/>
    <w:rsid w:val="00D8DB5A"/>
    <w:rsid w:val="00D90036"/>
    <w:rsid w:val="00D90081"/>
    <w:rsid w:val="00D90109"/>
    <w:rsid w:val="00D90140"/>
    <w:rsid w:val="00D901C1"/>
    <w:rsid w:val="00D9046B"/>
    <w:rsid w:val="00D90701"/>
    <w:rsid w:val="00D90741"/>
    <w:rsid w:val="00D908E8"/>
    <w:rsid w:val="00D9098C"/>
    <w:rsid w:val="00D909DB"/>
    <w:rsid w:val="00D90BBF"/>
    <w:rsid w:val="00D90D08"/>
    <w:rsid w:val="00D90D3C"/>
    <w:rsid w:val="00D90EB3"/>
    <w:rsid w:val="00D90EEC"/>
    <w:rsid w:val="00D9101F"/>
    <w:rsid w:val="00D912F5"/>
    <w:rsid w:val="00D91608"/>
    <w:rsid w:val="00D91800"/>
    <w:rsid w:val="00D91870"/>
    <w:rsid w:val="00D91923"/>
    <w:rsid w:val="00D91C1A"/>
    <w:rsid w:val="00D91CD6"/>
    <w:rsid w:val="00D91DB2"/>
    <w:rsid w:val="00D91E78"/>
    <w:rsid w:val="00D920E4"/>
    <w:rsid w:val="00D9210E"/>
    <w:rsid w:val="00D9246D"/>
    <w:rsid w:val="00D9251F"/>
    <w:rsid w:val="00D92679"/>
    <w:rsid w:val="00D927E2"/>
    <w:rsid w:val="00D9296D"/>
    <w:rsid w:val="00D92A52"/>
    <w:rsid w:val="00D92BB5"/>
    <w:rsid w:val="00D92C23"/>
    <w:rsid w:val="00D92D92"/>
    <w:rsid w:val="00D92D9A"/>
    <w:rsid w:val="00D92DCA"/>
    <w:rsid w:val="00D92E88"/>
    <w:rsid w:val="00D92FD8"/>
    <w:rsid w:val="00D932AE"/>
    <w:rsid w:val="00D93397"/>
    <w:rsid w:val="00D93489"/>
    <w:rsid w:val="00D934A1"/>
    <w:rsid w:val="00D9357F"/>
    <w:rsid w:val="00D935A4"/>
    <w:rsid w:val="00D93630"/>
    <w:rsid w:val="00D939E2"/>
    <w:rsid w:val="00D93AED"/>
    <w:rsid w:val="00D93B5A"/>
    <w:rsid w:val="00D93BF8"/>
    <w:rsid w:val="00D93D0E"/>
    <w:rsid w:val="00D93D24"/>
    <w:rsid w:val="00D93EA1"/>
    <w:rsid w:val="00D93EAB"/>
    <w:rsid w:val="00D93F51"/>
    <w:rsid w:val="00D93FC7"/>
    <w:rsid w:val="00D94096"/>
    <w:rsid w:val="00D9415B"/>
    <w:rsid w:val="00D941AE"/>
    <w:rsid w:val="00D9441E"/>
    <w:rsid w:val="00D94613"/>
    <w:rsid w:val="00D94710"/>
    <w:rsid w:val="00D947CD"/>
    <w:rsid w:val="00D9482A"/>
    <w:rsid w:val="00D949E2"/>
    <w:rsid w:val="00D94A50"/>
    <w:rsid w:val="00D94AD4"/>
    <w:rsid w:val="00D95122"/>
    <w:rsid w:val="00D95238"/>
    <w:rsid w:val="00D954BB"/>
    <w:rsid w:val="00D9554E"/>
    <w:rsid w:val="00D955A5"/>
    <w:rsid w:val="00D95646"/>
    <w:rsid w:val="00D95695"/>
    <w:rsid w:val="00D95784"/>
    <w:rsid w:val="00D957B3"/>
    <w:rsid w:val="00D95A05"/>
    <w:rsid w:val="00D95A7E"/>
    <w:rsid w:val="00D95A82"/>
    <w:rsid w:val="00D95C3C"/>
    <w:rsid w:val="00D95CE7"/>
    <w:rsid w:val="00D95DD3"/>
    <w:rsid w:val="00D95E6A"/>
    <w:rsid w:val="00D9607F"/>
    <w:rsid w:val="00D960B5"/>
    <w:rsid w:val="00D961B5"/>
    <w:rsid w:val="00D9634F"/>
    <w:rsid w:val="00D9639E"/>
    <w:rsid w:val="00D9654D"/>
    <w:rsid w:val="00D96719"/>
    <w:rsid w:val="00D967EF"/>
    <w:rsid w:val="00D96ABF"/>
    <w:rsid w:val="00D96B4F"/>
    <w:rsid w:val="00D96DEE"/>
    <w:rsid w:val="00D96E68"/>
    <w:rsid w:val="00D97211"/>
    <w:rsid w:val="00D972CB"/>
    <w:rsid w:val="00D97368"/>
    <w:rsid w:val="00D97467"/>
    <w:rsid w:val="00D97566"/>
    <w:rsid w:val="00D9766B"/>
    <w:rsid w:val="00D976B2"/>
    <w:rsid w:val="00D9778E"/>
    <w:rsid w:val="00D977C7"/>
    <w:rsid w:val="00D9781D"/>
    <w:rsid w:val="00D97890"/>
    <w:rsid w:val="00D9796E"/>
    <w:rsid w:val="00D979B3"/>
    <w:rsid w:val="00D97A33"/>
    <w:rsid w:val="00D97A8C"/>
    <w:rsid w:val="00D97B19"/>
    <w:rsid w:val="00D97D24"/>
    <w:rsid w:val="00D97E9A"/>
    <w:rsid w:val="00D97F3C"/>
    <w:rsid w:val="00DA0036"/>
    <w:rsid w:val="00DA01CD"/>
    <w:rsid w:val="00DA0328"/>
    <w:rsid w:val="00DA038F"/>
    <w:rsid w:val="00DA046B"/>
    <w:rsid w:val="00DA04C6"/>
    <w:rsid w:val="00DA064D"/>
    <w:rsid w:val="00DA07D0"/>
    <w:rsid w:val="00DA089D"/>
    <w:rsid w:val="00DA089E"/>
    <w:rsid w:val="00DA095C"/>
    <w:rsid w:val="00DA0CA8"/>
    <w:rsid w:val="00DA0CD4"/>
    <w:rsid w:val="00DA110F"/>
    <w:rsid w:val="00DA1215"/>
    <w:rsid w:val="00DA1238"/>
    <w:rsid w:val="00DA129C"/>
    <w:rsid w:val="00DA13C0"/>
    <w:rsid w:val="00DA146D"/>
    <w:rsid w:val="00DA14D5"/>
    <w:rsid w:val="00DA15C9"/>
    <w:rsid w:val="00DA1760"/>
    <w:rsid w:val="00DA189C"/>
    <w:rsid w:val="00DA19A3"/>
    <w:rsid w:val="00DA1A80"/>
    <w:rsid w:val="00DA1BB2"/>
    <w:rsid w:val="00DA1BF2"/>
    <w:rsid w:val="00DA1E76"/>
    <w:rsid w:val="00DA1E77"/>
    <w:rsid w:val="00DA1F8B"/>
    <w:rsid w:val="00DA1FCE"/>
    <w:rsid w:val="00DA1FF9"/>
    <w:rsid w:val="00DA2009"/>
    <w:rsid w:val="00DA21D1"/>
    <w:rsid w:val="00DA2239"/>
    <w:rsid w:val="00DA236F"/>
    <w:rsid w:val="00DA2455"/>
    <w:rsid w:val="00DA257D"/>
    <w:rsid w:val="00DA2797"/>
    <w:rsid w:val="00DA2954"/>
    <w:rsid w:val="00DA29FC"/>
    <w:rsid w:val="00DA2B9A"/>
    <w:rsid w:val="00DA2F40"/>
    <w:rsid w:val="00DA3139"/>
    <w:rsid w:val="00DA329C"/>
    <w:rsid w:val="00DA33A2"/>
    <w:rsid w:val="00DA3509"/>
    <w:rsid w:val="00DA3519"/>
    <w:rsid w:val="00DA36F4"/>
    <w:rsid w:val="00DA372A"/>
    <w:rsid w:val="00DA3899"/>
    <w:rsid w:val="00DA38E3"/>
    <w:rsid w:val="00DA398E"/>
    <w:rsid w:val="00DA3A41"/>
    <w:rsid w:val="00DA3AD1"/>
    <w:rsid w:val="00DA3DB5"/>
    <w:rsid w:val="00DA3E56"/>
    <w:rsid w:val="00DA3EAD"/>
    <w:rsid w:val="00DA3EFA"/>
    <w:rsid w:val="00DA3F41"/>
    <w:rsid w:val="00DA3FD9"/>
    <w:rsid w:val="00DA4036"/>
    <w:rsid w:val="00DA4079"/>
    <w:rsid w:val="00DA4209"/>
    <w:rsid w:val="00DA4223"/>
    <w:rsid w:val="00DA4276"/>
    <w:rsid w:val="00DA4448"/>
    <w:rsid w:val="00DA447F"/>
    <w:rsid w:val="00DA4569"/>
    <w:rsid w:val="00DA4604"/>
    <w:rsid w:val="00DA47A7"/>
    <w:rsid w:val="00DA4861"/>
    <w:rsid w:val="00DA491A"/>
    <w:rsid w:val="00DA4B31"/>
    <w:rsid w:val="00DA4B40"/>
    <w:rsid w:val="00DA4BE4"/>
    <w:rsid w:val="00DA4C2B"/>
    <w:rsid w:val="00DA4DD3"/>
    <w:rsid w:val="00DA4E23"/>
    <w:rsid w:val="00DA4EB4"/>
    <w:rsid w:val="00DA4EF2"/>
    <w:rsid w:val="00DA4FF4"/>
    <w:rsid w:val="00DA526A"/>
    <w:rsid w:val="00DA528C"/>
    <w:rsid w:val="00DA52F9"/>
    <w:rsid w:val="00DA53E6"/>
    <w:rsid w:val="00DA56B2"/>
    <w:rsid w:val="00DA5706"/>
    <w:rsid w:val="00DA5746"/>
    <w:rsid w:val="00DA57AB"/>
    <w:rsid w:val="00DA59DB"/>
    <w:rsid w:val="00DA5C78"/>
    <w:rsid w:val="00DA5C7B"/>
    <w:rsid w:val="00DA5EBD"/>
    <w:rsid w:val="00DA5EDC"/>
    <w:rsid w:val="00DA5F77"/>
    <w:rsid w:val="00DA60F3"/>
    <w:rsid w:val="00DA613E"/>
    <w:rsid w:val="00DA6192"/>
    <w:rsid w:val="00DA6311"/>
    <w:rsid w:val="00DA636A"/>
    <w:rsid w:val="00DA650F"/>
    <w:rsid w:val="00DA660F"/>
    <w:rsid w:val="00DA6617"/>
    <w:rsid w:val="00DA66F8"/>
    <w:rsid w:val="00DA67D2"/>
    <w:rsid w:val="00DA687C"/>
    <w:rsid w:val="00DA6AE2"/>
    <w:rsid w:val="00DA6B48"/>
    <w:rsid w:val="00DA6D4B"/>
    <w:rsid w:val="00DA6F75"/>
    <w:rsid w:val="00DA6F7B"/>
    <w:rsid w:val="00DA7062"/>
    <w:rsid w:val="00DA70AD"/>
    <w:rsid w:val="00DA7287"/>
    <w:rsid w:val="00DA7421"/>
    <w:rsid w:val="00DA755F"/>
    <w:rsid w:val="00DA769C"/>
    <w:rsid w:val="00DA76DF"/>
    <w:rsid w:val="00DA76E1"/>
    <w:rsid w:val="00DA77AF"/>
    <w:rsid w:val="00DA7998"/>
    <w:rsid w:val="00DA7BF1"/>
    <w:rsid w:val="00DA7C24"/>
    <w:rsid w:val="00DA7CF1"/>
    <w:rsid w:val="00DA7D8D"/>
    <w:rsid w:val="00DA7EBD"/>
    <w:rsid w:val="00DA7F7A"/>
    <w:rsid w:val="00DA7FCC"/>
    <w:rsid w:val="00DA7FDB"/>
    <w:rsid w:val="00DB048B"/>
    <w:rsid w:val="00DB060C"/>
    <w:rsid w:val="00DB06B9"/>
    <w:rsid w:val="00DB07B8"/>
    <w:rsid w:val="00DB0823"/>
    <w:rsid w:val="00DB0B26"/>
    <w:rsid w:val="00DB0E2D"/>
    <w:rsid w:val="00DB0E82"/>
    <w:rsid w:val="00DB0E9A"/>
    <w:rsid w:val="00DB0F0F"/>
    <w:rsid w:val="00DB101F"/>
    <w:rsid w:val="00DB1060"/>
    <w:rsid w:val="00DB112C"/>
    <w:rsid w:val="00DB11FD"/>
    <w:rsid w:val="00DB13CB"/>
    <w:rsid w:val="00DB143E"/>
    <w:rsid w:val="00DB154C"/>
    <w:rsid w:val="00DB1575"/>
    <w:rsid w:val="00DB1678"/>
    <w:rsid w:val="00DB1978"/>
    <w:rsid w:val="00DB19AB"/>
    <w:rsid w:val="00DB1A66"/>
    <w:rsid w:val="00DB1A9D"/>
    <w:rsid w:val="00DB1B36"/>
    <w:rsid w:val="00DB1C27"/>
    <w:rsid w:val="00DB1D63"/>
    <w:rsid w:val="00DB1D92"/>
    <w:rsid w:val="00DB1DF5"/>
    <w:rsid w:val="00DB1E28"/>
    <w:rsid w:val="00DB1F46"/>
    <w:rsid w:val="00DB1F7E"/>
    <w:rsid w:val="00DB201B"/>
    <w:rsid w:val="00DB208F"/>
    <w:rsid w:val="00DB21EE"/>
    <w:rsid w:val="00DB22BF"/>
    <w:rsid w:val="00DB24DF"/>
    <w:rsid w:val="00DB2519"/>
    <w:rsid w:val="00DB2569"/>
    <w:rsid w:val="00DB262B"/>
    <w:rsid w:val="00DB28BE"/>
    <w:rsid w:val="00DB29B8"/>
    <w:rsid w:val="00DB2AE9"/>
    <w:rsid w:val="00DB2CA0"/>
    <w:rsid w:val="00DB2CC5"/>
    <w:rsid w:val="00DB2D29"/>
    <w:rsid w:val="00DB2ED4"/>
    <w:rsid w:val="00DB2F42"/>
    <w:rsid w:val="00DB2F53"/>
    <w:rsid w:val="00DB2F5B"/>
    <w:rsid w:val="00DB309E"/>
    <w:rsid w:val="00DB30AE"/>
    <w:rsid w:val="00DB30C8"/>
    <w:rsid w:val="00DB33B4"/>
    <w:rsid w:val="00DB34EB"/>
    <w:rsid w:val="00DB384F"/>
    <w:rsid w:val="00DB39E3"/>
    <w:rsid w:val="00DB3A69"/>
    <w:rsid w:val="00DB3C9C"/>
    <w:rsid w:val="00DB3E86"/>
    <w:rsid w:val="00DB4053"/>
    <w:rsid w:val="00DB41BF"/>
    <w:rsid w:val="00DB4415"/>
    <w:rsid w:val="00DB46C1"/>
    <w:rsid w:val="00DB47DF"/>
    <w:rsid w:val="00DB4854"/>
    <w:rsid w:val="00DB4AA3"/>
    <w:rsid w:val="00DB4B32"/>
    <w:rsid w:val="00DB4B42"/>
    <w:rsid w:val="00DB4BFE"/>
    <w:rsid w:val="00DB4C0C"/>
    <w:rsid w:val="00DB4D59"/>
    <w:rsid w:val="00DB4F3E"/>
    <w:rsid w:val="00DB4FDB"/>
    <w:rsid w:val="00DB503B"/>
    <w:rsid w:val="00DB505C"/>
    <w:rsid w:val="00DB50B8"/>
    <w:rsid w:val="00DB5105"/>
    <w:rsid w:val="00DB51DE"/>
    <w:rsid w:val="00DB52D7"/>
    <w:rsid w:val="00DB53F2"/>
    <w:rsid w:val="00DB549E"/>
    <w:rsid w:val="00DB5586"/>
    <w:rsid w:val="00DB55A7"/>
    <w:rsid w:val="00DB56D7"/>
    <w:rsid w:val="00DB574D"/>
    <w:rsid w:val="00DB577A"/>
    <w:rsid w:val="00DB578F"/>
    <w:rsid w:val="00DB57B4"/>
    <w:rsid w:val="00DB58E7"/>
    <w:rsid w:val="00DB599E"/>
    <w:rsid w:val="00DB60F6"/>
    <w:rsid w:val="00DB6177"/>
    <w:rsid w:val="00DB6302"/>
    <w:rsid w:val="00DB6535"/>
    <w:rsid w:val="00DB65CB"/>
    <w:rsid w:val="00DB65D5"/>
    <w:rsid w:val="00DB6684"/>
    <w:rsid w:val="00DB66F5"/>
    <w:rsid w:val="00DB6762"/>
    <w:rsid w:val="00DB685C"/>
    <w:rsid w:val="00DB69EE"/>
    <w:rsid w:val="00DB6A13"/>
    <w:rsid w:val="00DB6B56"/>
    <w:rsid w:val="00DB6B8F"/>
    <w:rsid w:val="00DB6C76"/>
    <w:rsid w:val="00DB7007"/>
    <w:rsid w:val="00DB71FF"/>
    <w:rsid w:val="00DB7339"/>
    <w:rsid w:val="00DB738D"/>
    <w:rsid w:val="00DB74C5"/>
    <w:rsid w:val="00DB770C"/>
    <w:rsid w:val="00DB77BF"/>
    <w:rsid w:val="00DB77D6"/>
    <w:rsid w:val="00DB77E2"/>
    <w:rsid w:val="00DB79C3"/>
    <w:rsid w:val="00DB7AB9"/>
    <w:rsid w:val="00DB7AD5"/>
    <w:rsid w:val="00DB7B3E"/>
    <w:rsid w:val="00DB7B84"/>
    <w:rsid w:val="00DB7C94"/>
    <w:rsid w:val="00DB7D77"/>
    <w:rsid w:val="00DB7F06"/>
    <w:rsid w:val="00DC00EA"/>
    <w:rsid w:val="00DC028A"/>
    <w:rsid w:val="00DC049F"/>
    <w:rsid w:val="00DC04A2"/>
    <w:rsid w:val="00DC0568"/>
    <w:rsid w:val="00DC0686"/>
    <w:rsid w:val="00DC0694"/>
    <w:rsid w:val="00DC0876"/>
    <w:rsid w:val="00DC089B"/>
    <w:rsid w:val="00DC08CF"/>
    <w:rsid w:val="00DC0C10"/>
    <w:rsid w:val="00DC0E2C"/>
    <w:rsid w:val="00DC0E78"/>
    <w:rsid w:val="00DC101E"/>
    <w:rsid w:val="00DC102A"/>
    <w:rsid w:val="00DC1128"/>
    <w:rsid w:val="00DC121B"/>
    <w:rsid w:val="00DC1310"/>
    <w:rsid w:val="00DC13F2"/>
    <w:rsid w:val="00DC149E"/>
    <w:rsid w:val="00DC153E"/>
    <w:rsid w:val="00DC16D1"/>
    <w:rsid w:val="00DC1775"/>
    <w:rsid w:val="00DC17A5"/>
    <w:rsid w:val="00DC18AA"/>
    <w:rsid w:val="00DC1A0F"/>
    <w:rsid w:val="00DC1A3A"/>
    <w:rsid w:val="00DC1BB8"/>
    <w:rsid w:val="00DC1C66"/>
    <w:rsid w:val="00DC1D1E"/>
    <w:rsid w:val="00DC1E39"/>
    <w:rsid w:val="00DC2022"/>
    <w:rsid w:val="00DC218B"/>
    <w:rsid w:val="00DC21CB"/>
    <w:rsid w:val="00DC2361"/>
    <w:rsid w:val="00DC24D1"/>
    <w:rsid w:val="00DC2538"/>
    <w:rsid w:val="00DC2548"/>
    <w:rsid w:val="00DC254C"/>
    <w:rsid w:val="00DC2737"/>
    <w:rsid w:val="00DC2869"/>
    <w:rsid w:val="00DC294E"/>
    <w:rsid w:val="00DC2B71"/>
    <w:rsid w:val="00DC2FF9"/>
    <w:rsid w:val="00DC3018"/>
    <w:rsid w:val="00DC3029"/>
    <w:rsid w:val="00DC318B"/>
    <w:rsid w:val="00DC3227"/>
    <w:rsid w:val="00DC3254"/>
    <w:rsid w:val="00DC32B3"/>
    <w:rsid w:val="00DC3447"/>
    <w:rsid w:val="00DC347A"/>
    <w:rsid w:val="00DC34F6"/>
    <w:rsid w:val="00DC3753"/>
    <w:rsid w:val="00DC3816"/>
    <w:rsid w:val="00DC3C15"/>
    <w:rsid w:val="00DC3CA8"/>
    <w:rsid w:val="00DC3D9B"/>
    <w:rsid w:val="00DC3F74"/>
    <w:rsid w:val="00DC3F87"/>
    <w:rsid w:val="00DC4092"/>
    <w:rsid w:val="00DC4141"/>
    <w:rsid w:val="00DC4243"/>
    <w:rsid w:val="00DC45C1"/>
    <w:rsid w:val="00DC45CF"/>
    <w:rsid w:val="00DC45DC"/>
    <w:rsid w:val="00DC46D7"/>
    <w:rsid w:val="00DC482E"/>
    <w:rsid w:val="00DC4877"/>
    <w:rsid w:val="00DC493F"/>
    <w:rsid w:val="00DC4950"/>
    <w:rsid w:val="00DC499E"/>
    <w:rsid w:val="00DC4AB9"/>
    <w:rsid w:val="00DC4BAE"/>
    <w:rsid w:val="00DC4BFE"/>
    <w:rsid w:val="00DC4CDC"/>
    <w:rsid w:val="00DC4ED7"/>
    <w:rsid w:val="00DC4F36"/>
    <w:rsid w:val="00DC5159"/>
    <w:rsid w:val="00DC515A"/>
    <w:rsid w:val="00DC51CD"/>
    <w:rsid w:val="00DC53C9"/>
    <w:rsid w:val="00DC53D3"/>
    <w:rsid w:val="00DC55DC"/>
    <w:rsid w:val="00DC5612"/>
    <w:rsid w:val="00DC568B"/>
    <w:rsid w:val="00DC5896"/>
    <w:rsid w:val="00DC5898"/>
    <w:rsid w:val="00DC5BFB"/>
    <w:rsid w:val="00DC5D01"/>
    <w:rsid w:val="00DC5FF0"/>
    <w:rsid w:val="00DC6036"/>
    <w:rsid w:val="00DC6042"/>
    <w:rsid w:val="00DC6097"/>
    <w:rsid w:val="00DC60BC"/>
    <w:rsid w:val="00DC6260"/>
    <w:rsid w:val="00DC64B6"/>
    <w:rsid w:val="00DC64C8"/>
    <w:rsid w:val="00DC65EF"/>
    <w:rsid w:val="00DC662A"/>
    <w:rsid w:val="00DC662F"/>
    <w:rsid w:val="00DC66D6"/>
    <w:rsid w:val="00DC6920"/>
    <w:rsid w:val="00DC6BD5"/>
    <w:rsid w:val="00DC6E78"/>
    <w:rsid w:val="00DC6EB1"/>
    <w:rsid w:val="00DC6F41"/>
    <w:rsid w:val="00DC6FBF"/>
    <w:rsid w:val="00DC7075"/>
    <w:rsid w:val="00DC717E"/>
    <w:rsid w:val="00DC71CA"/>
    <w:rsid w:val="00DC7252"/>
    <w:rsid w:val="00DC7510"/>
    <w:rsid w:val="00DC75EB"/>
    <w:rsid w:val="00DC75F7"/>
    <w:rsid w:val="00DC75FA"/>
    <w:rsid w:val="00DC760B"/>
    <w:rsid w:val="00DC77AC"/>
    <w:rsid w:val="00DC7955"/>
    <w:rsid w:val="00DC79B9"/>
    <w:rsid w:val="00DC79D7"/>
    <w:rsid w:val="00DC7AC5"/>
    <w:rsid w:val="00DC7E00"/>
    <w:rsid w:val="00DC7F6D"/>
    <w:rsid w:val="00DC7F6F"/>
    <w:rsid w:val="00DC7FA1"/>
    <w:rsid w:val="00DD0265"/>
    <w:rsid w:val="00DD0279"/>
    <w:rsid w:val="00DD0300"/>
    <w:rsid w:val="00DD054F"/>
    <w:rsid w:val="00DD05F8"/>
    <w:rsid w:val="00DD06AF"/>
    <w:rsid w:val="00DD06D2"/>
    <w:rsid w:val="00DD0740"/>
    <w:rsid w:val="00DD07B2"/>
    <w:rsid w:val="00DD086B"/>
    <w:rsid w:val="00DD09ED"/>
    <w:rsid w:val="00DD0B6A"/>
    <w:rsid w:val="00DD0BB5"/>
    <w:rsid w:val="00DD0D07"/>
    <w:rsid w:val="00DD0DB1"/>
    <w:rsid w:val="00DD0E00"/>
    <w:rsid w:val="00DD0E1E"/>
    <w:rsid w:val="00DD0E66"/>
    <w:rsid w:val="00DD0EAB"/>
    <w:rsid w:val="00DD10E8"/>
    <w:rsid w:val="00DD1124"/>
    <w:rsid w:val="00DD1198"/>
    <w:rsid w:val="00DD12EE"/>
    <w:rsid w:val="00DD13CC"/>
    <w:rsid w:val="00DD13DF"/>
    <w:rsid w:val="00DD13F7"/>
    <w:rsid w:val="00DD142E"/>
    <w:rsid w:val="00DD1458"/>
    <w:rsid w:val="00DD1A98"/>
    <w:rsid w:val="00DD1BE9"/>
    <w:rsid w:val="00DD1C1C"/>
    <w:rsid w:val="00DD1C65"/>
    <w:rsid w:val="00DD1D1E"/>
    <w:rsid w:val="00DD1E7D"/>
    <w:rsid w:val="00DD1EF8"/>
    <w:rsid w:val="00DD1FEC"/>
    <w:rsid w:val="00DD2112"/>
    <w:rsid w:val="00DD2249"/>
    <w:rsid w:val="00DD23BF"/>
    <w:rsid w:val="00DD23EF"/>
    <w:rsid w:val="00DD2580"/>
    <w:rsid w:val="00DD265A"/>
    <w:rsid w:val="00DD2984"/>
    <w:rsid w:val="00DD2996"/>
    <w:rsid w:val="00DD2A46"/>
    <w:rsid w:val="00DD2C57"/>
    <w:rsid w:val="00DD2D25"/>
    <w:rsid w:val="00DD2D86"/>
    <w:rsid w:val="00DD2E90"/>
    <w:rsid w:val="00DD2F5E"/>
    <w:rsid w:val="00DD3050"/>
    <w:rsid w:val="00DD3066"/>
    <w:rsid w:val="00DD361D"/>
    <w:rsid w:val="00DD3626"/>
    <w:rsid w:val="00DD36A6"/>
    <w:rsid w:val="00DD36D3"/>
    <w:rsid w:val="00DD3720"/>
    <w:rsid w:val="00DD38E1"/>
    <w:rsid w:val="00DD391C"/>
    <w:rsid w:val="00DD3938"/>
    <w:rsid w:val="00DD3939"/>
    <w:rsid w:val="00DD3997"/>
    <w:rsid w:val="00DD3A19"/>
    <w:rsid w:val="00DD3AD3"/>
    <w:rsid w:val="00DD3B6A"/>
    <w:rsid w:val="00DD3CA3"/>
    <w:rsid w:val="00DD3CB5"/>
    <w:rsid w:val="00DD3D11"/>
    <w:rsid w:val="00DD3DF1"/>
    <w:rsid w:val="00DD3EF7"/>
    <w:rsid w:val="00DD3F4A"/>
    <w:rsid w:val="00DD3F5E"/>
    <w:rsid w:val="00DD4016"/>
    <w:rsid w:val="00DD403B"/>
    <w:rsid w:val="00DD4187"/>
    <w:rsid w:val="00DD42AC"/>
    <w:rsid w:val="00DD42DC"/>
    <w:rsid w:val="00DD4474"/>
    <w:rsid w:val="00DD447D"/>
    <w:rsid w:val="00DD4523"/>
    <w:rsid w:val="00DD454C"/>
    <w:rsid w:val="00DD45A4"/>
    <w:rsid w:val="00DD464C"/>
    <w:rsid w:val="00DD46F7"/>
    <w:rsid w:val="00DD4711"/>
    <w:rsid w:val="00DD49AB"/>
    <w:rsid w:val="00DD4B01"/>
    <w:rsid w:val="00DD4CD2"/>
    <w:rsid w:val="00DD4CD3"/>
    <w:rsid w:val="00DD4E64"/>
    <w:rsid w:val="00DD4EF9"/>
    <w:rsid w:val="00DD4F53"/>
    <w:rsid w:val="00DD5056"/>
    <w:rsid w:val="00DD54B1"/>
    <w:rsid w:val="00DD554C"/>
    <w:rsid w:val="00DD59C8"/>
    <w:rsid w:val="00DD59D6"/>
    <w:rsid w:val="00DD5BB5"/>
    <w:rsid w:val="00DD5BD5"/>
    <w:rsid w:val="00DD5BFE"/>
    <w:rsid w:val="00DD5D4A"/>
    <w:rsid w:val="00DD5D52"/>
    <w:rsid w:val="00DD5DC1"/>
    <w:rsid w:val="00DD5E80"/>
    <w:rsid w:val="00DD5E84"/>
    <w:rsid w:val="00DD5E89"/>
    <w:rsid w:val="00DD5EE6"/>
    <w:rsid w:val="00DD5F33"/>
    <w:rsid w:val="00DD6043"/>
    <w:rsid w:val="00DD60CC"/>
    <w:rsid w:val="00DD6161"/>
    <w:rsid w:val="00DD6197"/>
    <w:rsid w:val="00DD6547"/>
    <w:rsid w:val="00DD6597"/>
    <w:rsid w:val="00DD65F3"/>
    <w:rsid w:val="00DD6691"/>
    <w:rsid w:val="00DD6758"/>
    <w:rsid w:val="00DD6844"/>
    <w:rsid w:val="00DD6910"/>
    <w:rsid w:val="00DD699C"/>
    <w:rsid w:val="00DD6A24"/>
    <w:rsid w:val="00DD6A88"/>
    <w:rsid w:val="00DD6CC4"/>
    <w:rsid w:val="00DD6CD6"/>
    <w:rsid w:val="00DD6DC4"/>
    <w:rsid w:val="00DD6E64"/>
    <w:rsid w:val="00DD6E94"/>
    <w:rsid w:val="00DD6FD8"/>
    <w:rsid w:val="00DD72E0"/>
    <w:rsid w:val="00DD7365"/>
    <w:rsid w:val="00DD755D"/>
    <w:rsid w:val="00DD77B6"/>
    <w:rsid w:val="00DD785C"/>
    <w:rsid w:val="00DD790D"/>
    <w:rsid w:val="00DD796D"/>
    <w:rsid w:val="00DD7AD5"/>
    <w:rsid w:val="00DD7C26"/>
    <w:rsid w:val="00DD7CA8"/>
    <w:rsid w:val="00DE001B"/>
    <w:rsid w:val="00DE014F"/>
    <w:rsid w:val="00DE057F"/>
    <w:rsid w:val="00DE08B8"/>
    <w:rsid w:val="00DE0B00"/>
    <w:rsid w:val="00DE0B4F"/>
    <w:rsid w:val="00DE0B5B"/>
    <w:rsid w:val="00DE0CDE"/>
    <w:rsid w:val="00DE0FEA"/>
    <w:rsid w:val="00DE107C"/>
    <w:rsid w:val="00DE125D"/>
    <w:rsid w:val="00DE1365"/>
    <w:rsid w:val="00DE143E"/>
    <w:rsid w:val="00DE1717"/>
    <w:rsid w:val="00DE17C3"/>
    <w:rsid w:val="00DE196E"/>
    <w:rsid w:val="00DE19FF"/>
    <w:rsid w:val="00DE1AC7"/>
    <w:rsid w:val="00DE1C27"/>
    <w:rsid w:val="00DE1D5C"/>
    <w:rsid w:val="00DE1DAB"/>
    <w:rsid w:val="00DE1DB1"/>
    <w:rsid w:val="00DE1EB8"/>
    <w:rsid w:val="00DE2057"/>
    <w:rsid w:val="00DE20E1"/>
    <w:rsid w:val="00DE2190"/>
    <w:rsid w:val="00DE228B"/>
    <w:rsid w:val="00DE22D1"/>
    <w:rsid w:val="00DE25E5"/>
    <w:rsid w:val="00DE261D"/>
    <w:rsid w:val="00DE2664"/>
    <w:rsid w:val="00DE2751"/>
    <w:rsid w:val="00DE2811"/>
    <w:rsid w:val="00DE2909"/>
    <w:rsid w:val="00DE292B"/>
    <w:rsid w:val="00DE2B80"/>
    <w:rsid w:val="00DE2D51"/>
    <w:rsid w:val="00DE2D64"/>
    <w:rsid w:val="00DE2E32"/>
    <w:rsid w:val="00DE2ECD"/>
    <w:rsid w:val="00DE3084"/>
    <w:rsid w:val="00DE315E"/>
    <w:rsid w:val="00DE339F"/>
    <w:rsid w:val="00DE33EB"/>
    <w:rsid w:val="00DE3477"/>
    <w:rsid w:val="00DE34AE"/>
    <w:rsid w:val="00DE3519"/>
    <w:rsid w:val="00DE357E"/>
    <w:rsid w:val="00DE36E2"/>
    <w:rsid w:val="00DE3757"/>
    <w:rsid w:val="00DE38C8"/>
    <w:rsid w:val="00DE3CA1"/>
    <w:rsid w:val="00DE3DA2"/>
    <w:rsid w:val="00DE3DD2"/>
    <w:rsid w:val="00DE3F03"/>
    <w:rsid w:val="00DE3FDC"/>
    <w:rsid w:val="00DE4000"/>
    <w:rsid w:val="00DE412C"/>
    <w:rsid w:val="00DE4164"/>
    <w:rsid w:val="00DE41DE"/>
    <w:rsid w:val="00DE424B"/>
    <w:rsid w:val="00DE424F"/>
    <w:rsid w:val="00DE4272"/>
    <w:rsid w:val="00DE428E"/>
    <w:rsid w:val="00DE430C"/>
    <w:rsid w:val="00DE438D"/>
    <w:rsid w:val="00DE438E"/>
    <w:rsid w:val="00DE45D2"/>
    <w:rsid w:val="00DE45E8"/>
    <w:rsid w:val="00DE4752"/>
    <w:rsid w:val="00DE4986"/>
    <w:rsid w:val="00DE49BA"/>
    <w:rsid w:val="00DE49D3"/>
    <w:rsid w:val="00DE49DC"/>
    <w:rsid w:val="00DE4A28"/>
    <w:rsid w:val="00DE4BE5"/>
    <w:rsid w:val="00DE4CC6"/>
    <w:rsid w:val="00DE4D42"/>
    <w:rsid w:val="00DE4EEE"/>
    <w:rsid w:val="00DE504C"/>
    <w:rsid w:val="00DE516A"/>
    <w:rsid w:val="00DE5180"/>
    <w:rsid w:val="00DE5244"/>
    <w:rsid w:val="00DE52DF"/>
    <w:rsid w:val="00DE54CA"/>
    <w:rsid w:val="00DE5605"/>
    <w:rsid w:val="00DE56A0"/>
    <w:rsid w:val="00DE56E6"/>
    <w:rsid w:val="00DE5800"/>
    <w:rsid w:val="00DE5A2C"/>
    <w:rsid w:val="00DE5A68"/>
    <w:rsid w:val="00DE5B0B"/>
    <w:rsid w:val="00DE5BA8"/>
    <w:rsid w:val="00DE5BC3"/>
    <w:rsid w:val="00DE5CA9"/>
    <w:rsid w:val="00DE5DA1"/>
    <w:rsid w:val="00DE5DAD"/>
    <w:rsid w:val="00DE618D"/>
    <w:rsid w:val="00DE630A"/>
    <w:rsid w:val="00DE6367"/>
    <w:rsid w:val="00DE63B6"/>
    <w:rsid w:val="00DE6408"/>
    <w:rsid w:val="00DE6410"/>
    <w:rsid w:val="00DE64A6"/>
    <w:rsid w:val="00DE64C0"/>
    <w:rsid w:val="00DE64C9"/>
    <w:rsid w:val="00DE65BE"/>
    <w:rsid w:val="00DE6628"/>
    <w:rsid w:val="00DE66D7"/>
    <w:rsid w:val="00DE66DD"/>
    <w:rsid w:val="00DE691A"/>
    <w:rsid w:val="00DE6BAB"/>
    <w:rsid w:val="00DE6CF4"/>
    <w:rsid w:val="00DE6D16"/>
    <w:rsid w:val="00DE6D21"/>
    <w:rsid w:val="00DE6F71"/>
    <w:rsid w:val="00DE6FD4"/>
    <w:rsid w:val="00DE7106"/>
    <w:rsid w:val="00DE7117"/>
    <w:rsid w:val="00DE7274"/>
    <w:rsid w:val="00DE72C9"/>
    <w:rsid w:val="00DE7527"/>
    <w:rsid w:val="00DE7555"/>
    <w:rsid w:val="00DE7569"/>
    <w:rsid w:val="00DE75BC"/>
    <w:rsid w:val="00DE76AA"/>
    <w:rsid w:val="00DE76B9"/>
    <w:rsid w:val="00DE787F"/>
    <w:rsid w:val="00DE78E0"/>
    <w:rsid w:val="00DE792D"/>
    <w:rsid w:val="00DE797F"/>
    <w:rsid w:val="00DE7A72"/>
    <w:rsid w:val="00DE7AE6"/>
    <w:rsid w:val="00DE7B78"/>
    <w:rsid w:val="00DE7BA2"/>
    <w:rsid w:val="00DE7D79"/>
    <w:rsid w:val="00DE7E17"/>
    <w:rsid w:val="00DE7E87"/>
    <w:rsid w:val="00DE7FB2"/>
    <w:rsid w:val="00DF0099"/>
    <w:rsid w:val="00DF0177"/>
    <w:rsid w:val="00DF0195"/>
    <w:rsid w:val="00DF02C6"/>
    <w:rsid w:val="00DF0549"/>
    <w:rsid w:val="00DF08F7"/>
    <w:rsid w:val="00DF09D2"/>
    <w:rsid w:val="00DF09FA"/>
    <w:rsid w:val="00DF0B84"/>
    <w:rsid w:val="00DF0C55"/>
    <w:rsid w:val="00DF0CAC"/>
    <w:rsid w:val="00DF0F8B"/>
    <w:rsid w:val="00DF0FE3"/>
    <w:rsid w:val="00DF1167"/>
    <w:rsid w:val="00DF12BB"/>
    <w:rsid w:val="00DF153C"/>
    <w:rsid w:val="00DF16ED"/>
    <w:rsid w:val="00DF1824"/>
    <w:rsid w:val="00DF1A46"/>
    <w:rsid w:val="00DF1C38"/>
    <w:rsid w:val="00DF1E12"/>
    <w:rsid w:val="00DF1E17"/>
    <w:rsid w:val="00DF1E25"/>
    <w:rsid w:val="00DF1E62"/>
    <w:rsid w:val="00DF1EED"/>
    <w:rsid w:val="00DF1F2D"/>
    <w:rsid w:val="00DF218E"/>
    <w:rsid w:val="00DF21D1"/>
    <w:rsid w:val="00DF25DD"/>
    <w:rsid w:val="00DF2634"/>
    <w:rsid w:val="00DF2638"/>
    <w:rsid w:val="00DF2662"/>
    <w:rsid w:val="00DF268C"/>
    <w:rsid w:val="00DF2692"/>
    <w:rsid w:val="00DF269C"/>
    <w:rsid w:val="00DF2700"/>
    <w:rsid w:val="00DF2856"/>
    <w:rsid w:val="00DF2894"/>
    <w:rsid w:val="00DF2C8A"/>
    <w:rsid w:val="00DF2C97"/>
    <w:rsid w:val="00DF2CCE"/>
    <w:rsid w:val="00DF3077"/>
    <w:rsid w:val="00DF3081"/>
    <w:rsid w:val="00DF32AC"/>
    <w:rsid w:val="00DF3338"/>
    <w:rsid w:val="00DF3480"/>
    <w:rsid w:val="00DF3620"/>
    <w:rsid w:val="00DF36FD"/>
    <w:rsid w:val="00DF3760"/>
    <w:rsid w:val="00DF388D"/>
    <w:rsid w:val="00DF38B1"/>
    <w:rsid w:val="00DF3922"/>
    <w:rsid w:val="00DF3971"/>
    <w:rsid w:val="00DF3A15"/>
    <w:rsid w:val="00DF3A36"/>
    <w:rsid w:val="00DF3BB0"/>
    <w:rsid w:val="00DF3C91"/>
    <w:rsid w:val="00DF3E05"/>
    <w:rsid w:val="00DF3F23"/>
    <w:rsid w:val="00DF43F8"/>
    <w:rsid w:val="00DF45EC"/>
    <w:rsid w:val="00DF4607"/>
    <w:rsid w:val="00DF4658"/>
    <w:rsid w:val="00DF4757"/>
    <w:rsid w:val="00DF4783"/>
    <w:rsid w:val="00DF4E17"/>
    <w:rsid w:val="00DF5185"/>
    <w:rsid w:val="00DF51F0"/>
    <w:rsid w:val="00DF5203"/>
    <w:rsid w:val="00DF52D5"/>
    <w:rsid w:val="00DF5399"/>
    <w:rsid w:val="00DF53DC"/>
    <w:rsid w:val="00DF547C"/>
    <w:rsid w:val="00DF54DE"/>
    <w:rsid w:val="00DF59EE"/>
    <w:rsid w:val="00DF5B0B"/>
    <w:rsid w:val="00DF5BD7"/>
    <w:rsid w:val="00DF5E2B"/>
    <w:rsid w:val="00DF5EDB"/>
    <w:rsid w:val="00DF5F09"/>
    <w:rsid w:val="00DF6192"/>
    <w:rsid w:val="00DF6204"/>
    <w:rsid w:val="00DF624E"/>
    <w:rsid w:val="00DF62DD"/>
    <w:rsid w:val="00DF6312"/>
    <w:rsid w:val="00DF63A3"/>
    <w:rsid w:val="00DF65F7"/>
    <w:rsid w:val="00DF66E6"/>
    <w:rsid w:val="00DF6737"/>
    <w:rsid w:val="00DF67AA"/>
    <w:rsid w:val="00DF68FF"/>
    <w:rsid w:val="00DF6908"/>
    <w:rsid w:val="00DF6A1C"/>
    <w:rsid w:val="00DF6A99"/>
    <w:rsid w:val="00DF6AD1"/>
    <w:rsid w:val="00DF6AFF"/>
    <w:rsid w:val="00DF6B8F"/>
    <w:rsid w:val="00DF6C47"/>
    <w:rsid w:val="00DF6C4E"/>
    <w:rsid w:val="00DF6F0A"/>
    <w:rsid w:val="00DF6F96"/>
    <w:rsid w:val="00DF7503"/>
    <w:rsid w:val="00DF7571"/>
    <w:rsid w:val="00DF75DB"/>
    <w:rsid w:val="00DF768A"/>
    <w:rsid w:val="00DF7AF6"/>
    <w:rsid w:val="00DF7CE2"/>
    <w:rsid w:val="00DF7D22"/>
    <w:rsid w:val="00DF7D64"/>
    <w:rsid w:val="00DF7DFF"/>
    <w:rsid w:val="00DF7E76"/>
    <w:rsid w:val="00DF7FA7"/>
    <w:rsid w:val="00E00063"/>
    <w:rsid w:val="00E000DB"/>
    <w:rsid w:val="00E001AF"/>
    <w:rsid w:val="00E0022D"/>
    <w:rsid w:val="00E002DB"/>
    <w:rsid w:val="00E0047B"/>
    <w:rsid w:val="00E00601"/>
    <w:rsid w:val="00E00640"/>
    <w:rsid w:val="00E006BC"/>
    <w:rsid w:val="00E00700"/>
    <w:rsid w:val="00E00847"/>
    <w:rsid w:val="00E008B4"/>
    <w:rsid w:val="00E008D8"/>
    <w:rsid w:val="00E009CF"/>
    <w:rsid w:val="00E009E4"/>
    <w:rsid w:val="00E009F8"/>
    <w:rsid w:val="00E00A42"/>
    <w:rsid w:val="00E00B8B"/>
    <w:rsid w:val="00E00D01"/>
    <w:rsid w:val="00E00D02"/>
    <w:rsid w:val="00E010F0"/>
    <w:rsid w:val="00E0124A"/>
    <w:rsid w:val="00E0127D"/>
    <w:rsid w:val="00E012AB"/>
    <w:rsid w:val="00E013FA"/>
    <w:rsid w:val="00E0143E"/>
    <w:rsid w:val="00E01461"/>
    <w:rsid w:val="00E014DF"/>
    <w:rsid w:val="00E015D1"/>
    <w:rsid w:val="00E017E8"/>
    <w:rsid w:val="00E01884"/>
    <w:rsid w:val="00E01893"/>
    <w:rsid w:val="00E018D1"/>
    <w:rsid w:val="00E01982"/>
    <w:rsid w:val="00E01B6D"/>
    <w:rsid w:val="00E01BA3"/>
    <w:rsid w:val="00E01BD7"/>
    <w:rsid w:val="00E01C28"/>
    <w:rsid w:val="00E01DC8"/>
    <w:rsid w:val="00E01ECA"/>
    <w:rsid w:val="00E01F0C"/>
    <w:rsid w:val="00E01F8B"/>
    <w:rsid w:val="00E021A5"/>
    <w:rsid w:val="00E02874"/>
    <w:rsid w:val="00E02A2B"/>
    <w:rsid w:val="00E02C16"/>
    <w:rsid w:val="00E02CE7"/>
    <w:rsid w:val="00E02DAC"/>
    <w:rsid w:val="00E02DC8"/>
    <w:rsid w:val="00E02F1C"/>
    <w:rsid w:val="00E02F72"/>
    <w:rsid w:val="00E0303B"/>
    <w:rsid w:val="00E03100"/>
    <w:rsid w:val="00E033DE"/>
    <w:rsid w:val="00E0348D"/>
    <w:rsid w:val="00E03585"/>
    <w:rsid w:val="00E0368F"/>
    <w:rsid w:val="00E03707"/>
    <w:rsid w:val="00E037A9"/>
    <w:rsid w:val="00E03815"/>
    <w:rsid w:val="00E03ACF"/>
    <w:rsid w:val="00E03BBB"/>
    <w:rsid w:val="00E03D10"/>
    <w:rsid w:val="00E03D65"/>
    <w:rsid w:val="00E03E41"/>
    <w:rsid w:val="00E03F63"/>
    <w:rsid w:val="00E04023"/>
    <w:rsid w:val="00E04213"/>
    <w:rsid w:val="00E04226"/>
    <w:rsid w:val="00E043D1"/>
    <w:rsid w:val="00E04577"/>
    <w:rsid w:val="00E045F9"/>
    <w:rsid w:val="00E046C2"/>
    <w:rsid w:val="00E049CC"/>
    <w:rsid w:val="00E04A0F"/>
    <w:rsid w:val="00E04BF0"/>
    <w:rsid w:val="00E04E51"/>
    <w:rsid w:val="00E04EB6"/>
    <w:rsid w:val="00E04F1A"/>
    <w:rsid w:val="00E04FA3"/>
    <w:rsid w:val="00E051C0"/>
    <w:rsid w:val="00E052D0"/>
    <w:rsid w:val="00E05349"/>
    <w:rsid w:val="00E0558F"/>
    <w:rsid w:val="00E055D2"/>
    <w:rsid w:val="00E05604"/>
    <w:rsid w:val="00E056FD"/>
    <w:rsid w:val="00E05739"/>
    <w:rsid w:val="00E05820"/>
    <w:rsid w:val="00E05911"/>
    <w:rsid w:val="00E05C26"/>
    <w:rsid w:val="00E05D67"/>
    <w:rsid w:val="00E05E79"/>
    <w:rsid w:val="00E05F37"/>
    <w:rsid w:val="00E05F58"/>
    <w:rsid w:val="00E06023"/>
    <w:rsid w:val="00E06096"/>
    <w:rsid w:val="00E060F8"/>
    <w:rsid w:val="00E060FC"/>
    <w:rsid w:val="00E0610D"/>
    <w:rsid w:val="00E0612C"/>
    <w:rsid w:val="00E0616D"/>
    <w:rsid w:val="00E06408"/>
    <w:rsid w:val="00E06481"/>
    <w:rsid w:val="00E0649C"/>
    <w:rsid w:val="00E06638"/>
    <w:rsid w:val="00E067BB"/>
    <w:rsid w:val="00E067C9"/>
    <w:rsid w:val="00E067F6"/>
    <w:rsid w:val="00E06842"/>
    <w:rsid w:val="00E068DB"/>
    <w:rsid w:val="00E06921"/>
    <w:rsid w:val="00E06C4B"/>
    <w:rsid w:val="00E06CAA"/>
    <w:rsid w:val="00E06D7A"/>
    <w:rsid w:val="00E06DEA"/>
    <w:rsid w:val="00E06DFE"/>
    <w:rsid w:val="00E06F38"/>
    <w:rsid w:val="00E07040"/>
    <w:rsid w:val="00E071F1"/>
    <w:rsid w:val="00E073C4"/>
    <w:rsid w:val="00E0741E"/>
    <w:rsid w:val="00E07656"/>
    <w:rsid w:val="00E0769B"/>
    <w:rsid w:val="00E0780D"/>
    <w:rsid w:val="00E0795A"/>
    <w:rsid w:val="00E07B57"/>
    <w:rsid w:val="00E07B89"/>
    <w:rsid w:val="00E07CF3"/>
    <w:rsid w:val="00E07D08"/>
    <w:rsid w:val="00E07E91"/>
    <w:rsid w:val="00E07FB1"/>
    <w:rsid w:val="00E100BF"/>
    <w:rsid w:val="00E1026A"/>
    <w:rsid w:val="00E102AC"/>
    <w:rsid w:val="00E10342"/>
    <w:rsid w:val="00E10475"/>
    <w:rsid w:val="00E105A3"/>
    <w:rsid w:val="00E1078D"/>
    <w:rsid w:val="00E1090D"/>
    <w:rsid w:val="00E10AD6"/>
    <w:rsid w:val="00E10BE9"/>
    <w:rsid w:val="00E10D4B"/>
    <w:rsid w:val="00E10DC1"/>
    <w:rsid w:val="00E10E6B"/>
    <w:rsid w:val="00E10F5A"/>
    <w:rsid w:val="00E10FF4"/>
    <w:rsid w:val="00E110D4"/>
    <w:rsid w:val="00E11277"/>
    <w:rsid w:val="00E112CA"/>
    <w:rsid w:val="00E112EF"/>
    <w:rsid w:val="00E11531"/>
    <w:rsid w:val="00E11541"/>
    <w:rsid w:val="00E115E8"/>
    <w:rsid w:val="00E1186A"/>
    <w:rsid w:val="00E118C5"/>
    <w:rsid w:val="00E118EF"/>
    <w:rsid w:val="00E11905"/>
    <w:rsid w:val="00E11965"/>
    <w:rsid w:val="00E11B68"/>
    <w:rsid w:val="00E11DDA"/>
    <w:rsid w:val="00E11F07"/>
    <w:rsid w:val="00E12304"/>
    <w:rsid w:val="00E1251E"/>
    <w:rsid w:val="00E125F5"/>
    <w:rsid w:val="00E12615"/>
    <w:rsid w:val="00E127C7"/>
    <w:rsid w:val="00E12AEA"/>
    <w:rsid w:val="00E12C13"/>
    <w:rsid w:val="00E12CFE"/>
    <w:rsid w:val="00E12D25"/>
    <w:rsid w:val="00E12D5D"/>
    <w:rsid w:val="00E132E4"/>
    <w:rsid w:val="00E13440"/>
    <w:rsid w:val="00E13469"/>
    <w:rsid w:val="00E13513"/>
    <w:rsid w:val="00E13642"/>
    <w:rsid w:val="00E137B6"/>
    <w:rsid w:val="00E13A04"/>
    <w:rsid w:val="00E13A19"/>
    <w:rsid w:val="00E13B38"/>
    <w:rsid w:val="00E13B42"/>
    <w:rsid w:val="00E13CED"/>
    <w:rsid w:val="00E14006"/>
    <w:rsid w:val="00E14399"/>
    <w:rsid w:val="00E143A5"/>
    <w:rsid w:val="00E14583"/>
    <w:rsid w:val="00E145A1"/>
    <w:rsid w:val="00E145A6"/>
    <w:rsid w:val="00E14A96"/>
    <w:rsid w:val="00E14B3A"/>
    <w:rsid w:val="00E14B50"/>
    <w:rsid w:val="00E150E4"/>
    <w:rsid w:val="00E1511F"/>
    <w:rsid w:val="00E153F1"/>
    <w:rsid w:val="00E1562D"/>
    <w:rsid w:val="00E1566E"/>
    <w:rsid w:val="00E15679"/>
    <w:rsid w:val="00E15779"/>
    <w:rsid w:val="00E15CA4"/>
    <w:rsid w:val="00E1651F"/>
    <w:rsid w:val="00E16789"/>
    <w:rsid w:val="00E167F4"/>
    <w:rsid w:val="00E168AD"/>
    <w:rsid w:val="00E168FF"/>
    <w:rsid w:val="00E1690D"/>
    <w:rsid w:val="00E169C4"/>
    <w:rsid w:val="00E16A28"/>
    <w:rsid w:val="00E16E25"/>
    <w:rsid w:val="00E16F7E"/>
    <w:rsid w:val="00E17030"/>
    <w:rsid w:val="00E170AE"/>
    <w:rsid w:val="00E170C5"/>
    <w:rsid w:val="00E17235"/>
    <w:rsid w:val="00E174C3"/>
    <w:rsid w:val="00E17654"/>
    <w:rsid w:val="00E1773F"/>
    <w:rsid w:val="00E1778A"/>
    <w:rsid w:val="00E178B4"/>
    <w:rsid w:val="00E179AF"/>
    <w:rsid w:val="00E17B57"/>
    <w:rsid w:val="00E17BA6"/>
    <w:rsid w:val="00E17C38"/>
    <w:rsid w:val="00E20298"/>
    <w:rsid w:val="00E20469"/>
    <w:rsid w:val="00E20537"/>
    <w:rsid w:val="00E20758"/>
    <w:rsid w:val="00E2083E"/>
    <w:rsid w:val="00E208E5"/>
    <w:rsid w:val="00E20978"/>
    <w:rsid w:val="00E209D4"/>
    <w:rsid w:val="00E20A77"/>
    <w:rsid w:val="00E20BC3"/>
    <w:rsid w:val="00E20BFE"/>
    <w:rsid w:val="00E20CCB"/>
    <w:rsid w:val="00E20E90"/>
    <w:rsid w:val="00E20EE3"/>
    <w:rsid w:val="00E20F61"/>
    <w:rsid w:val="00E20FA9"/>
    <w:rsid w:val="00E20FB2"/>
    <w:rsid w:val="00E210CD"/>
    <w:rsid w:val="00E210D9"/>
    <w:rsid w:val="00E2113A"/>
    <w:rsid w:val="00E211C5"/>
    <w:rsid w:val="00E21223"/>
    <w:rsid w:val="00E21342"/>
    <w:rsid w:val="00E2139B"/>
    <w:rsid w:val="00E21716"/>
    <w:rsid w:val="00E217AD"/>
    <w:rsid w:val="00E2187D"/>
    <w:rsid w:val="00E21AC0"/>
    <w:rsid w:val="00E21AD3"/>
    <w:rsid w:val="00E21AD8"/>
    <w:rsid w:val="00E21BE4"/>
    <w:rsid w:val="00E21C48"/>
    <w:rsid w:val="00E21C69"/>
    <w:rsid w:val="00E21D32"/>
    <w:rsid w:val="00E21D79"/>
    <w:rsid w:val="00E21D86"/>
    <w:rsid w:val="00E21F61"/>
    <w:rsid w:val="00E2209F"/>
    <w:rsid w:val="00E2225A"/>
    <w:rsid w:val="00E2226B"/>
    <w:rsid w:val="00E22286"/>
    <w:rsid w:val="00E224D6"/>
    <w:rsid w:val="00E22630"/>
    <w:rsid w:val="00E227E7"/>
    <w:rsid w:val="00E228DF"/>
    <w:rsid w:val="00E22A28"/>
    <w:rsid w:val="00E22B89"/>
    <w:rsid w:val="00E22CD9"/>
    <w:rsid w:val="00E22D2C"/>
    <w:rsid w:val="00E22D6E"/>
    <w:rsid w:val="00E22DA0"/>
    <w:rsid w:val="00E22FD3"/>
    <w:rsid w:val="00E23065"/>
    <w:rsid w:val="00E230DD"/>
    <w:rsid w:val="00E23376"/>
    <w:rsid w:val="00E237DB"/>
    <w:rsid w:val="00E2391F"/>
    <w:rsid w:val="00E23B2F"/>
    <w:rsid w:val="00E23C7F"/>
    <w:rsid w:val="00E23C90"/>
    <w:rsid w:val="00E23CF3"/>
    <w:rsid w:val="00E23DE9"/>
    <w:rsid w:val="00E2406B"/>
    <w:rsid w:val="00E24071"/>
    <w:rsid w:val="00E24098"/>
    <w:rsid w:val="00E24109"/>
    <w:rsid w:val="00E24184"/>
    <w:rsid w:val="00E245F8"/>
    <w:rsid w:val="00E248EE"/>
    <w:rsid w:val="00E24B42"/>
    <w:rsid w:val="00E24BB2"/>
    <w:rsid w:val="00E24C0E"/>
    <w:rsid w:val="00E24C49"/>
    <w:rsid w:val="00E24E46"/>
    <w:rsid w:val="00E24E5E"/>
    <w:rsid w:val="00E25470"/>
    <w:rsid w:val="00E257AB"/>
    <w:rsid w:val="00E257BF"/>
    <w:rsid w:val="00E2597E"/>
    <w:rsid w:val="00E259DC"/>
    <w:rsid w:val="00E25DA6"/>
    <w:rsid w:val="00E25E4F"/>
    <w:rsid w:val="00E2623F"/>
    <w:rsid w:val="00E263FF"/>
    <w:rsid w:val="00E2647A"/>
    <w:rsid w:val="00E26483"/>
    <w:rsid w:val="00E264E6"/>
    <w:rsid w:val="00E2657A"/>
    <w:rsid w:val="00E2657F"/>
    <w:rsid w:val="00E265E6"/>
    <w:rsid w:val="00E2668C"/>
    <w:rsid w:val="00E2687B"/>
    <w:rsid w:val="00E26968"/>
    <w:rsid w:val="00E269C9"/>
    <w:rsid w:val="00E26BB4"/>
    <w:rsid w:val="00E26D10"/>
    <w:rsid w:val="00E26D59"/>
    <w:rsid w:val="00E26F06"/>
    <w:rsid w:val="00E26F08"/>
    <w:rsid w:val="00E26FA2"/>
    <w:rsid w:val="00E26FF1"/>
    <w:rsid w:val="00E2702F"/>
    <w:rsid w:val="00E273D9"/>
    <w:rsid w:val="00E274FA"/>
    <w:rsid w:val="00E276DB"/>
    <w:rsid w:val="00E2784B"/>
    <w:rsid w:val="00E279C5"/>
    <w:rsid w:val="00E27C31"/>
    <w:rsid w:val="00E27E79"/>
    <w:rsid w:val="00E2C5D4"/>
    <w:rsid w:val="00E30110"/>
    <w:rsid w:val="00E303A2"/>
    <w:rsid w:val="00E30768"/>
    <w:rsid w:val="00E307DD"/>
    <w:rsid w:val="00E30A86"/>
    <w:rsid w:val="00E30BDC"/>
    <w:rsid w:val="00E30D61"/>
    <w:rsid w:val="00E30EEC"/>
    <w:rsid w:val="00E30EF9"/>
    <w:rsid w:val="00E31062"/>
    <w:rsid w:val="00E3112D"/>
    <w:rsid w:val="00E312C9"/>
    <w:rsid w:val="00E312EF"/>
    <w:rsid w:val="00E31338"/>
    <w:rsid w:val="00E31509"/>
    <w:rsid w:val="00E31587"/>
    <w:rsid w:val="00E31612"/>
    <w:rsid w:val="00E31749"/>
    <w:rsid w:val="00E3188E"/>
    <w:rsid w:val="00E31A54"/>
    <w:rsid w:val="00E31C7C"/>
    <w:rsid w:val="00E31D0C"/>
    <w:rsid w:val="00E31F1C"/>
    <w:rsid w:val="00E31F88"/>
    <w:rsid w:val="00E320BE"/>
    <w:rsid w:val="00E32163"/>
    <w:rsid w:val="00E325EA"/>
    <w:rsid w:val="00E3263E"/>
    <w:rsid w:val="00E3267D"/>
    <w:rsid w:val="00E32ADB"/>
    <w:rsid w:val="00E32B65"/>
    <w:rsid w:val="00E32CD8"/>
    <w:rsid w:val="00E331A2"/>
    <w:rsid w:val="00E3327D"/>
    <w:rsid w:val="00E33340"/>
    <w:rsid w:val="00E334B4"/>
    <w:rsid w:val="00E334CA"/>
    <w:rsid w:val="00E3355F"/>
    <w:rsid w:val="00E33926"/>
    <w:rsid w:val="00E33927"/>
    <w:rsid w:val="00E33B7C"/>
    <w:rsid w:val="00E33B95"/>
    <w:rsid w:val="00E33C45"/>
    <w:rsid w:val="00E33D91"/>
    <w:rsid w:val="00E33DD5"/>
    <w:rsid w:val="00E3413C"/>
    <w:rsid w:val="00E34146"/>
    <w:rsid w:val="00E341F9"/>
    <w:rsid w:val="00E342CE"/>
    <w:rsid w:val="00E34378"/>
    <w:rsid w:val="00E343E6"/>
    <w:rsid w:val="00E3458F"/>
    <w:rsid w:val="00E34746"/>
    <w:rsid w:val="00E347FC"/>
    <w:rsid w:val="00E34A83"/>
    <w:rsid w:val="00E34BC1"/>
    <w:rsid w:val="00E34D6C"/>
    <w:rsid w:val="00E34F41"/>
    <w:rsid w:val="00E34F85"/>
    <w:rsid w:val="00E35100"/>
    <w:rsid w:val="00E35151"/>
    <w:rsid w:val="00E353CE"/>
    <w:rsid w:val="00E353D8"/>
    <w:rsid w:val="00E353FD"/>
    <w:rsid w:val="00E35479"/>
    <w:rsid w:val="00E354F5"/>
    <w:rsid w:val="00E35501"/>
    <w:rsid w:val="00E355A4"/>
    <w:rsid w:val="00E356C5"/>
    <w:rsid w:val="00E357E3"/>
    <w:rsid w:val="00E35803"/>
    <w:rsid w:val="00E358C7"/>
    <w:rsid w:val="00E359F1"/>
    <w:rsid w:val="00E35B94"/>
    <w:rsid w:val="00E35BD9"/>
    <w:rsid w:val="00E35DA7"/>
    <w:rsid w:val="00E360B9"/>
    <w:rsid w:val="00E360D0"/>
    <w:rsid w:val="00E36171"/>
    <w:rsid w:val="00E36282"/>
    <w:rsid w:val="00E3630E"/>
    <w:rsid w:val="00E364A7"/>
    <w:rsid w:val="00E367C2"/>
    <w:rsid w:val="00E3685E"/>
    <w:rsid w:val="00E36ABC"/>
    <w:rsid w:val="00E36BFD"/>
    <w:rsid w:val="00E36E06"/>
    <w:rsid w:val="00E371C3"/>
    <w:rsid w:val="00E373D8"/>
    <w:rsid w:val="00E374E3"/>
    <w:rsid w:val="00E375F9"/>
    <w:rsid w:val="00E37665"/>
    <w:rsid w:val="00E378E4"/>
    <w:rsid w:val="00E37A43"/>
    <w:rsid w:val="00E37A9B"/>
    <w:rsid w:val="00E37AE0"/>
    <w:rsid w:val="00E37AF3"/>
    <w:rsid w:val="00E37B53"/>
    <w:rsid w:val="00E37DDA"/>
    <w:rsid w:val="00E37DF1"/>
    <w:rsid w:val="00E40122"/>
    <w:rsid w:val="00E4018C"/>
    <w:rsid w:val="00E4018F"/>
    <w:rsid w:val="00E4026F"/>
    <w:rsid w:val="00E4034C"/>
    <w:rsid w:val="00E406AD"/>
    <w:rsid w:val="00E40A21"/>
    <w:rsid w:val="00E40BA7"/>
    <w:rsid w:val="00E40CCB"/>
    <w:rsid w:val="00E4111B"/>
    <w:rsid w:val="00E41177"/>
    <w:rsid w:val="00E411CB"/>
    <w:rsid w:val="00E412B4"/>
    <w:rsid w:val="00E41316"/>
    <w:rsid w:val="00E41721"/>
    <w:rsid w:val="00E418EC"/>
    <w:rsid w:val="00E418EF"/>
    <w:rsid w:val="00E419C3"/>
    <w:rsid w:val="00E41A6F"/>
    <w:rsid w:val="00E41A9D"/>
    <w:rsid w:val="00E41C77"/>
    <w:rsid w:val="00E41D74"/>
    <w:rsid w:val="00E41E6E"/>
    <w:rsid w:val="00E41E8F"/>
    <w:rsid w:val="00E41F77"/>
    <w:rsid w:val="00E420F5"/>
    <w:rsid w:val="00E42103"/>
    <w:rsid w:val="00E421D1"/>
    <w:rsid w:val="00E422FC"/>
    <w:rsid w:val="00E4249A"/>
    <w:rsid w:val="00E424EA"/>
    <w:rsid w:val="00E424EE"/>
    <w:rsid w:val="00E42501"/>
    <w:rsid w:val="00E425A1"/>
    <w:rsid w:val="00E4262C"/>
    <w:rsid w:val="00E42964"/>
    <w:rsid w:val="00E429A4"/>
    <w:rsid w:val="00E42A61"/>
    <w:rsid w:val="00E42A7C"/>
    <w:rsid w:val="00E42BB3"/>
    <w:rsid w:val="00E42CE3"/>
    <w:rsid w:val="00E42FB0"/>
    <w:rsid w:val="00E430B5"/>
    <w:rsid w:val="00E43118"/>
    <w:rsid w:val="00E43133"/>
    <w:rsid w:val="00E43351"/>
    <w:rsid w:val="00E4344E"/>
    <w:rsid w:val="00E434A4"/>
    <w:rsid w:val="00E4359C"/>
    <w:rsid w:val="00E435F4"/>
    <w:rsid w:val="00E437AB"/>
    <w:rsid w:val="00E4395D"/>
    <w:rsid w:val="00E43AE7"/>
    <w:rsid w:val="00E43B0D"/>
    <w:rsid w:val="00E43E64"/>
    <w:rsid w:val="00E43EDB"/>
    <w:rsid w:val="00E43FE2"/>
    <w:rsid w:val="00E44153"/>
    <w:rsid w:val="00E4430D"/>
    <w:rsid w:val="00E44531"/>
    <w:rsid w:val="00E445C0"/>
    <w:rsid w:val="00E447D7"/>
    <w:rsid w:val="00E448C3"/>
    <w:rsid w:val="00E448CB"/>
    <w:rsid w:val="00E448CC"/>
    <w:rsid w:val="00E44CAF"/>
    <w:rsid w:val="00E44D75"/>
    <w:rsid w:val="00E44DC2"/>
    <w:rsid w:val="00E44FA6"/>
    <w:rsid w:val="00E4507E"/>
    <w:rsid w:val="00E4514F"/>
    <w:rsid w:val="00E451E7"/>
    <w:rsid w:val="00E452F6"/>
    <w:rsid w:val="00E453A4"/>
    <w:rsid w:val="00E4543B"/>
    <w:rsid w:val="00E4544E"/>
    <w:rsid w:val="00E4552B"/>
    <w:rsid w:val="00E45AF3"/>
    <w:rsid w:val="00E45C70"/>
    <w:rsid w:val="00E45E2F"/>
    <w:rsid w:val="00E45E93"/>
    <w:rsid w:val="00E45F77"/>
    <w:rsid w:val="00E46024"/>
    <w:rsid w:val="00E461FC"/>
    <w:rsid w:val="00E465CB"/>
    <w:rsid w:val="00E46868"/>
    <w:rsid w:val="00E46941"/>
    <w:rsid w:val="00E469CA"/>
    <w:rsid w:val="00E46AB5"/>
    <w:rsid w:val="00E46BDF"/>
    <w:rsid w:val="00E46C0C"/>
    <w:rsid w:val="00E46DD4"/>
    <w:rsid w:val="00E46DE8"/>
    <w:rsid w:val="00E46F47"/>
    <w:rsid w:val="00E470D5"/>
    <w:rsid w:val="00E471F1"/>
    <w:rsid w:val="00E47209"/>
    <w:rsid w:val="00E472DC"/>
    <w:rsid w:val="00E472F6"/>
    <w:rsid w:val="00E474B3"/>
    <w:rsid w:val="00E47588"/>
    <w:rsid w:val="00E476EE"/>
    <w:rsid w:val="00E477A3"/>
    <w:rsid w:val="00E47932"/>
    <w:rsid w:val="00E47B5F"/>
    <w:rsid w:val="00E47D41"/>
    <w:rsid w:val="00E47DAB"/>
    <w:rsid w:val="00E47DC3"/>
    <w:rsid w:val="00E47E60"/>
    <w:rsid w:val="00E50029"/>
    <w:rsid w:val="00E500F7"/>
    <w:rsid w:val="00E50240"/>
    <w:rsid w:val="00E502F8"/>
    <w:rsid w:val="00E50325"/>
    <w:rsid w:val="00E504F1"/>
    <w:rsid w:val="00E50513"/>
    <w:rsid w:val="00E5052A"/>
    <w:rsid w:val="00E505C5"/>
    <w:rsid w:val="00E505EE"/>
    <w:rsid w:val="00E50873"/>
    <w:rsid w:val="00E509C7"/>
    <w:rsid w:val="00E50AB5"/>
    <w:rsid w:val="00E50BE6"/>
    <w:rsid w:val="00E50BFB"/>
    <w:rsid w:val="00E50D22"/>
    <w:rsid w:val="00E50E62"/>
    <w:rsid w:val="00E511EF"/>
    <w:rsid w:val="00E51227"/>
    <w:rsid w:val="00E5127E"/>
    <w:rsid w:val="00E51331"/>
    <w:rsid w:val="00E514D7"/>
    <w:rsid w:val="00E51539"/>
    <w:rsid w:val="00E5163F"/>
    <w:rsid w:val="00E5171B"/>
    <w:rsid w:val="00E517DB"/>
    <w:rsid w:val="00E51921"/>
    <w:rsid w:val="00E51981"/>
    <w:rsid w:val="00E519E2"/>
    <w:rsid w:val="00E51B6F"/>
    <w:rsid w:val="00E51D63"/>
    <w:rsid w:val="00E51DBC"/>
    <w:rsid w:val="00E51E06"/>
    <w:rsid w:val="00E51E1B"/>
    <w:rsid w:val="00E5219A"/>
    <w:rsid w:val="00E521C6"/>
    <w:rsid w:val="00E521C8"/>
    <w:rsid w:val="00E5237D"/>
    <w:rsid w:val="00E52755"/>
    <w:rsid w:val="00E527DA"/>
    <w:rsid w:val="00E52836"/>
    <w:rsid w:val="00E528BE"/>
    <w:rsid w:val="00E52992"/>
    <w:rsid w:val="00E529FB"/>
    <w:rsid w:val="00E52BD2"/>
    <w:rsid w:val="00E52C4E"/>
    <w:rsid w:val="00E52F71"/>
    <w:rsid w:val="00E530F2"/>
    <w:rsid w:val="00E5316F"/>
    <w:rsid w:val="00E5318F"/>
    <w:rsid w:val="00E531B8"/>
    <w:rsid w:val="00E5330A"/>
    <w:rsid w:val="00E53706"/>
    <w:rsid w:val="00E5378C"/>
    <w:rsid w:val="00E53A18"/>
    <w:rsid w:val="00E53A9B"/>
    <w:rsid w:val="00E53B8F"/>
    <w:rsid w:val="00E53C48"/>
    <w:rsid w:val="00E53DA2"/>
    <w:rsid w:val="00E53EF6"/>
    <w:rsid w:val="00E5400D"/>
    <w:rsid w:val="00E540B5"/>
    <w:rsid w:val="00E540EF"/>
    <w:rsid w:val="00E541E8"/>
    <w:rsid w:val="00E54260"/>
    <w:rsid w:val="00E54387"/>
    <w:rsid w:val="00E545D2"/>
    <w:rsid w:val="00E546C5"/>
    <w:rsid w:val="00E54797"/>
    <w:rsid w:val="00E5480D"/>
    <w:rsid w:val="00E54900"/>
    <w:rsid w:val="00E54953"/>
    <w:rsid w:val="00E54B9D"/>
    <w:rsid w:val="00E54C7E"/>
    <w:rsid w:val="00E54F48"/>
    <w:rsid w:val="00E54FC1"/>
    <w:rsid w:val="00E55003"/>
    <w:rsid w:val="00E550E2"/>
    <w:rsid w:val="00E551FA"/>
    <w:rsid w:val="00E55280"/>
    <w:rsid w:val="00E55324"/>
    <w:rsid w:val="00E55452"/>
    <w:rsid w:val="00E55543"/>
    <w:rsid w:val="00E555D9"/>
    <w:rsid w:val="00E556CA"/>
    <w:rsid w:val="00E557A0"/>
    <w:rsid w:val="00E55A0C"/>
    <w:rsid w:val="00E55B14"/>
    <w:rsid w:val="00E55B7C"/>
    <w:rsid w:val="00E55BCC"/>
    <w:rsid w:val="00E55C45"/>
    <w:rsid w:val="00E56339"/>
    <w:rsid w:val="00E563F7"/>
    <w:rsid w:val="00E5659D"/>
    <w:rsid w:val="00E5674C"/>
    <w:rsid w:val="00E567C1"/>
    <w:rsid w:val="00E5690A"/>
    <w:rsid w:val="00E569AE"/>
    <w:rsid w:val="00E56A84"/>
    <w:rsid w:val="00E56BD2"/>
    <w:rsid w:val="00E56C10"/>
    <w:rsid w:val="00E56C29"/>
    <w:rsid w:val="00E56CCC"/>
    <w:rsid w:val="00E56CD1"/>
    <w:rsid w:val="00E56E88"/>
    <w:rsid w:val="00E56EA8"/>
    <w:rsid w:val="00E56FA8"/>
    <w:rsid w:val="00E56FF6"/>
    <w:rsid w:val="00E571D5"/>
    <w:rsid w:val="00E5740B"/>
    <w:rsid w:val="00E574CF"/>
    <w:rsid w:val="00E577D9"/>
    <w:rsid w:val="00E577E3"/>
    <w:rsid w:val="00E57A19"/>
    <w:rsid w:val="00E57A22"/>
    <w:rsid w:val="00E57A52"/>
    <w:rsid w:val="00E57B1B"/>
    <w:rsid w:val="00E57B40"/>
    <w:rsid w:val="00E57DAE"/>
    <w:rsid w:val="00E57E1F"/>
    <w:rsid w:val="00E57FD2"/>
    <w:rsid w:val="00E57FF8"/>
    <w:rsid w:val="00E6015F"/>
    <w:rsid w:val="00E6021E"/>
    <w:rsid w:val="00E60264"/>
    <w:rsid w:val="00E6030E"/>
    <w:rsid w:val="00E6031C"/>
    <w:rsid w:val="00E603E1"/>
    <w:rsid w:val="00E60625"/>
    <w:rsid w:val="00E60772"/>
    <w:rsid w:val="00E60878"/>
    <w:rsid w:val="00E609FD"/>
    <w:rsid w:val="00E60A55"/>
    <w:rsid w:val="00E60A97"/>
    <w:rsid w:val="00E60AB2"/>
    <w:rsid w:val="00E60B3A"/>
    <w:rsid w:val="00E60E59"/>
    <w:rsid w:val="00E6134E"/>
    <w:rsid w:val="00E61676"/>
    <w:rsid w:val="00E616E0"/>
    <w:rsid w:val="00E616EB"/>
    <w:rsid w:val="00E6171E"/>
    <w:rsid w:val="00E6175B"/>
    <w:rsid w:val="00E618CC"/>
    <w:rsid w:val="00E61AA5"/>
    <w:rsid w:val="00E61ACF"/>
    <w:rsid w:val="00E61B25"/>
    <w:rsid w:val="00E61B61"/>
    <w:rsid w:val="00E61BCA"/>
    <w:rsid w:val="00E61C4F"/>
    <w:rsid w:val="00E61DEA"/>
    <w:rsid w:val="00E61ECC"/>
    <w:rsid w:val="00E61F73"/>
    <w:rsid w:val="00E62059"/>
    <w:rsid w:val="00E6245D"/>
    <w:rsid w:val="00E6245E"/>
    <w:rsid w:val="00E625CA"/>
    <w:rsid w:val="00E625D0"/>
    <w:rsid w:val="00E6261C"/>
    <w:rsid w:val="00E62742"/>
    <w:rsid w:val="00E6283B"/>
    <w:rsid w:val="00E628C9"/>
    <w:rsid w:val="00E629FE"/>
    <w:rsid w:val="00E62C4B"/>
    <w:rsid w:val="00E62C9A"/>
    <w:rsid w:val="00E62D98"/>
    <w:rsid w:val="00E62E76"/>
    <w:rsid w:val="00E62EEB"/>
    <w:rsid w:val="00E63274"/>
    <w:rsid w:val="00E634B2"/>
    <w:rsid w:val="00E635D4"/>
    <w:rsid w:val="00E6379D"/>
    <w:rsid w:val="00E63A66"/>
    <w:rsid w:val="00E63AB2"/>
    <w:rsid w:val="00E63AD2"/>
    <w:rsid w:val="00E63B49"/>
    <w:rsid w:val="00E63F65"/>
    <w:rsid w:val="00E6416F"/>
    <w:rsid w:val="00E64297"/>
    <w:rsid w:val="00E643D3"/>
    <w:rsid w:val="00E646AD"/>
    <w:rsid w:val="00E64B21"/>
    <w:rsid w:val="00E64BD2"/>
    <w:rsid w:val="00E64C2B"/>
    <w:rsid w:val="00E6518B"/>
    <w:rsid w:val="00E65260"/>
    <w:rsid w:val="00E65296"/>
    <w:rsid w:val="00E652E8"/>
    <w:rsid w:val="00E653BD"/>
    <w:rsid w:val="00E653CB"/>
    <w:rsid w:val="00E655D4"/>
    <w:rsid w:val="00E65655"/>
    <w:rsid w:val="00E6582A"/>
    <w:rsid w:val="00E65AF7"/>
    <w:rsid w:val="00E65C6E"/>
    <w:rsid w:val="00E65CAA"/>
    <w:rsid w:val="00E65D17"/>
    <w:rsid w:val="00E6610A"/>
    <w:rsid w:val="00E661C5"/>
    <w:rsid w:val="00E66205"/>
    <w:rsid w:val="00E66327"/>
    <w:rsid w:val="00E66439"/>
    <w:rsid w:val="00E6672C"/>
    <w:rsid w:val="00E66907"/>
    <w:rsid w:val="00E66A1A"/>
    <w:rsid w:val="00E66C19"/>
    <w:rsid w:val="00E66E40"/>
    <w:rsid w:val="00E66F09"/>
    <w:rsid w:val="00E67236"/>
    <w:rsid w:val="00E67259"/>
    <w:rsid w:val="00E67325"/>
    <w:rsid w:val="00E6750C"/>
    <w:rsid w:val="00E675D4"/>
    <w:rsid w:val="00E676D2"/>
    <w:rsid w:val="00E6773C"/>
    <w:rsid w:val="00E677C9"/>
    <w:rsid w:val="00E67811"/>
    <w:rsid w:val="00E679BA"/>
    <w:rsid w:val="00E67B06"/>
    <w:rsid w:val="00E67E4B"/>
    <w:rsid w:val="00E6E76A"/>
    <w:rsid w:val="00E7004E"/>
    <w:rsid w:val="00E700CD"/>
    <w:rsid w:val="00E700F8"/>
    <w:rsid w:val="00E701F7"/>
    <w:rsid w:val="00E70296"/>
    <w:rsid w:val="00E70308"/>
    <w:rsid w:val="00E70433"/>
    <w:rsid w:val="00E70525"/>
    <w:rsid w:val="00E7061C"/>
    <w:rsid w:val="00E706C6"/>
    <w:rsid w:val="00E70713"/>
    <w:rsid w:val="00E707C8"/>
    <w:rsid w:val="00E708F1"/>
    <w:rsid w:val="00E7093F"/>
    <w:rsid w:val="00E70A22"/>
    <w:rsid w:val="00E70B6B"/>
    <w:rsid w:val="00E70DC7"/>
    <w:rsid w:val="00E70E4F"/>
    <w:rsid w:val="00E70F31"/>
    <w:rsid w:val="00E71030"/>
    <w:rsid w:val="00E7103A"/>
    <w:rsid w:val="00E7108B"/>
    <w:rsid w:val="00E71258"/>
    <w:rsid w:val="00E71560"/>
    <w:rsid w:val="00E71630"/>
    <w:rsid w:val="00E71698"/>
    <w:rsid w:val="00E71789"/>
    <w:rsid w:val="00E71956"/>
    <w:rsid w:val="00E71BD6"/>
    <w:rsid w:val="00E71CCA"/>
    <w:rsid w:val="00E71D9D"/>
    <w:rsid w:val="00E71FB7"/>
    <w:rsid w:val="00E7226A"/>
    <w:rsid w:val="00E7236D"/>
    <w:rsid w:val="00E723C7"/>
    <w:rsid w:val="00E723F0"/>
    <w:rsid w:val="00E7252B"/>
    <w:rsid w:val="00E725B4"/>
    <w:rsid w:val="00E728B4"/>
    <w:rsid w:val="00E729B5"/>
    <w:rsid w:val="00E72C42"/>
    <w:rsid w:val="00E72CFB"/>
    <w:rsid w:val="00E72F9C"/>
    <w:rsid w:val="00E72FA6"/>
    <w:rsid w:val="00E72FA7"/>
    <w:rsid w:val="00E73076"/>
    <w:rsid w:val="00E7312A"/>
    <w:rsid w:val="00E73190"/>
    <w:rsid w:val="00E731B8"/>
    <w:rsid w:val="00E7326F"/>
    <w:rsid w:val="00E73308"/>
    <w:rsid w:val="00E73323"/>
    <w:rsid w:val="00E7339B"/>
    <w:rsid w:val="00E733BE"/>
    <w:rsid w:val="00E7359B"/>
    <w:rsid w:val="00E738F8"/>
    <w:rsid w:val="00E73AE3"/>
    <w:rsid w:val="00E73BC5"/>
    <w:rsid w:val="00E73C53"/>
    <w:rsid w:val="00E73D55"/>
    <w:rsid w:val="00E73DB2"/>
    <w:rsid w:val="00E73DF9"/>
    <w:rsid w:val="00E73E50"/>
    <w:rsid w:val="00E73ED8"/>
    <w:rsid w:val="00E73FD8"/>
    <w:rsid w:val="00E740E0"/>
    <w:rsid w:val="00E74155"/>
    <w:rsid w:val="00E74159"/>
    <w:rsid w:val="00E742E5"/>
    <w:rsid w:val="00E7471A"/>
    <w:rsid w:val="00E7480A"/>
    <w:rsid w:val="00E748C9"/>
    <w:rsid w:val="00E74A3F"/>
    <w:rsid w:val="00E74B08"/>
    <w:rsid w:val="00E74D54"/>
    <w:rsid w:val="00E74D77"/>
    <w:rsid w:val="00E74DF6"/>
    <w:rsid w:val="00E750F5"/>
    <w:rsid w:val="00E75120"/>
    <w:rsid w:val="00E752A1"/>
    <w:rsid w:val="00E752C3"/>
    <w:rsid w:val="00E75365"/>
    <w:rsid w:val="00E7540D"/>
    <w:rsid w:val="00E755C1"/>
    <w:rsid w:val="00E7570D"/>
    <w:rsid w:val="00E757BB"/>
    <w:rsid w:val="00E75887"/>
    <w:rsid w:val="00E7599D"/>
    <w:rsid w:val="00E75A1A"/>
    <w:rsid w:val="00E75A22"/>
    <w:rsid w:val="00E75D52"/>
    <w:rsid w:val="00E75DC4"/>
    <w:rsid w:val="00E75EBE"/>
    <w:rsid w:val="00E75F74"/>
    <w:rsid w:val="00E76179"/>
    <w:rsid w:val="00E76463"/>
    <w:rsid w:val="00E764D6"/>
    <w:rsid w:val="00E766D9"/>
    <w:rsid w:val="00E76903"/>
    <w:rsid w:val="00E76A57"/>
    <w:rsid w:val="00E76A6D"/>
    <w:rsid w:val="00E76BAC"/>
    <w:rsid w:val="00E76D2A"/>
    <w:rsid w:val="00E76DFC"/>
    <w:rsid w:val="00E76EDA"/>
    <w:rsid w:val="00E7703D"/>
    <w:rsid w:val="00E7750D"/>
    <w:rsid w:val="00E77789"/>
    <w:rsid w:val="00E77993"/>
    <w:rsid w:val="00E77A9A"/>
    <w:rsid w:val="00E77CAB"/>
    <w:rsid w:val="00E77E4D"/>
    <w:rsid w:val="00E77E91"/>
    <w:rsid w:val="00E77F93"/>
    <w:rsid w:val="00E80077"/>
    <w:rsid w:val="00E800AF"/>
    <w:rsid w:val="00E8013B"/>
    <w:rsid w:val="00E801C4"/>
    <w:rsid w:val="00E801F3"/>
    <w:rsid w:val="00E80209"/>
    <w:rsid w:val="00E80348"/>
    <w:rsid w:val="00E80386"/>
    <w:rsid w:val="00E80611"/>
    <w:rsid w:val="00E8067A"/>
    <w:rsid w:val="00E808D3"/>
    <w:rsid w:val="00E809C4"/>
    <w:rsid w:val="00E80B6C"/>
    <w:rsid w:val="00E80FCC"/>
    <w:rsid w:val="00E81133"/>
    <w:rsid w:val="00E81190"/>
    <w:rsid w:val="00E8127F"/>
    <w:rsid w:val="00E8159D"/>
    <w:rsid w:val="00E816A9"/>
    <w:rsid w:val="00E816DB"/>
    <w:rsid w:val="00E8196D"/>
    <w:rsid w:val="00E81B1D"/>
    <w:rsid w:val="00E81D99"/>
    <w:rsid w:val="00E81DF3"/>
    <w:rsid w:val="00E81DF9"/>
    <w:rsid w:val="00E81E68"/>
    <w:rsid w:val="00E81F6B"/>
    <w:rsid w:val="00E82049"/>
    <w:rsid w:val="00E8212E"/>
    <w:rsid w:val="00E821D6"/>
    <w:rsid w:val="00E82281"/>
    <w:rsid w:val="00E82324"/>
    <w:rsid w:val="00E82463"/>
    <w:rsid w:val="00E82537"/>
    <w:rsid w:val="00E82576"/>
    <w:rsid w:val="00E8277E"/>
    <w:rsid w:val="00E828AA"/>
    <w:rsid w:val="00E82914"/>
    <w:rsid w:val="00E82927"/>
    <w:rsid w:val="00E82A0C"/>
    <w:rsid w:val="00E82A54"/>
    <w:rsid w:val="00E82AA8"/>
    <w:rsid w:val="00E82ACA"/>
    <w:rsid w:val="00E82AE5"/>
    <w:rsid w:val="00E82BA0"/>
    <w:rsid w:val="00E82BF9"/>
    <w:rsid w:val="00E82CA4"/>
    <w:rsid w:val="00E8310D"/>
    <w:rsid w:val="00E83770"/>
    <w:rsid w:val="00E837B1"/>
    <w:rsid w:val="00E8389D"/>
    <w:rsid w:val="00E838F4"/>
    <w:rsid w:val="00E83A0D"/>
    <w:rsid w:val="00E83AF1"/>
    <w:rsid w:val="00E83C42"/>
    <w:rsid w:val="00E83E5B"/>
    <w:rsid w:val="00E83F92"/>
    <w:rsid w:val="00E83FCF"/>
    <w:rsid w:val="00E8407B"/>
    <w:rsid w:val="00E8448A"/>
    <w:rsid w:val="00E845EA"/>
    <w:rsid w:val="00E846CB"/>
    <w:rsid w:val="00E84810"/>
    <w:rsid w:val="00E849FA"/>
    <w:rsid w:val="00E84AC8"/>
    <w:rsid w:val="00E84B93"/>
    <w:rsid w:val="00E84BFB"/>
    <w:rsid w:val="00E84C4D"/>
    <w:rsid w:val="00E84C8F"/>
    <w:rsid w:val="00E84E14"/>
    <w:rsid w:val="00E84E82"/>
    <w:rsid w:val="00E84F38"/>
    <w:rsid w:val="00E84FCB"/>
    <w:rsid w:val="00E8500D"/>
    <w:rsid w:val="00E850E6"/>
    <w:rsid w:val="00E85187"/>
    <w:rsid w:val="00E851A3"/>
    <w:rsid w:val="00E85715"/>
    <w:rsid w:val="00E857CF"/>
    <w:rsid w:val="00E857EE"/>
    <w:rsid w:val="00E85955"/>
    <w:rsid w:val="00E859B8"/>
    <w:rsid w:val="00E85B00"/>
    <w:rsid w:val="00E85B5C"/>
    <w:rsid w:val="00E85BD9"/>
    <w:rsid w:val="00E85BF1"/>
    <w:rsid w:val="00E85CAC"/>
    <w:rsid w:val="00E85DC1"/>
    <w:rsid w:val="00E85EF1"/>
    <w:rsid w:val="00E860D2"/>
    <w:rsid w:val="00E86191"/>
    <w:rsid w:val="00E86530"/>
    <w:rsid w:val="00E8668B"/>
    <w:rsid w:val="00E8668D"/>
    <w:rsid w:val="00E866E2"/>
    <w:rsid w:val="00E866F6"/>
    <w:rsid w:val="00E86751"/>
    <w:rsid w:val="00E8686A"/>
    <w:rsid w:val="00E868ED"/>
    <w:rsid w:val="00E869D2"/>
    <w:rsid w:val="00E86ACE"/>
    <w:rsid w:val="00E86C51"/>
    <w:rsid w:val="00E86F3A"/>
    <w:rsid w:val="00E87382"/>
    <w:rsid w:val="00E8739A"/>
    <w:rsid w:val="00E873DF"/>
    <w:rsid w:val="00E8745D"/>
    <w:rsid w:val="00E875FA"/>
    <w:rsid w:val="00E8761F"/>
    <w:rsid w:val="00E876A6"/>
    <w:rsid w:val="00E87712"/>
    <w:rsid w:val="00E87733"/>
    <w:rsid w:val="00E878AA"/>
    <w:rsid w:val="00E87AED"/>
    <w:rsid w:val="00E87B75"/>
    <w:rsid w:val="00E87C51"/>
    <w:rsid w:val="00E87CC9"/>
    <w:rsid w:val="00E87E24"/>
    <w:rsid w:val="00E87F7F"/>
    <w:rsid w:val="00E87F87"/>
    <w:rsid w:val="00E902E6"/>
    <w:rsid w:val="00E903CC"/>
    <w:rsid w:val="00E903DD"/>
    <w:rsid w:val="00E903E0"/>
    <w:rsid w:val="00E90533"/>
    <w:rsid w:val="00E90749"/>
    <w:rsid w:val="00E908CA"/>
    <w:rsid w:val="00E908EC"/>
    <w:rsid w:val="00E90AAE"/>
    <w:rsid w:val="00E90B0C"/>
    <w:rsid w:val="00E90B84"/>
    <w:rsid w:val="00E90C29"/>
    <w:rsid w:val="00E90D71"/>
    <w:rsid w:val="00E90ECB"/>
    <w:rsid w:val="00E90F41"/>
    <w:rsid w:val="00E90F65"/>
    <w:rsid w:val="00E9101F"/>
    <w:rsid w:val="00E910C4"/>
    <w:rsid w:val="00E9120A"/>
    <w:rsid w:val="00E91246"/>
    <w:rsid w:val="00E913FF"/>
    <w:rsid w:val="00E91824"/>
    <w:rsid w:val="00E9196C"/>
    <w:rsid w:val="00E91A03"/>
    <w:rsid w:val="00E91A0F"/>
    <w:rsid w:val="00E91B13"/>
    <w:rsid w:val="00E91B34"/>
    <w:rsid w:val="00E91C81"/>
    <w:rsid w:val="00E9200A"/>
    <w:rsid w:val="00E92035"/>
    <w:rsid w:val="00E922B0"/>
    <w:rsid w:val="00E923A5"/>
    <w:rsid w:val="00E923A9"/>
    <w:rsid w:val="00E92617"/>
    <w:rsid w:val="00E926CC"/>
    <w:rsid w:val="00E927AF"/>
    <w:rsid w:val="00E92B93"/>
    <w:rsid w:val="00E92B96"/>
    <w:rsid w:val="00E92CC0"/>
    <w:rsid w:val="00E92D7F"/>
    <w:rsid w:val="00E92F0E"/>
    <w:rsid w:val="00E93003"/>
    <w:rsid w:val="00E930A9"/>
    <w:rsid w:val="00E933A8"/>
    <w:rsid w:val="00E935AB"/>
    <w:rsid w:val="00E9377D"/>
    <w:rsid w:val="00E93844"/>
    <w:rsid w:val="00E9396D"/>
    <w:rsid w:val="00E93E2C"/>
    <w:rsid w:val="00E93F83"/>
    <w:rsid w:val="00E9406E"/>
    <w:rsid w:val="00E94235"/>
    <w:rsid w:val="00E94440"/>
    <w:rsid w:val="00E9460D"/>
    <w:rsid w:val="00E9463D"/>
    <w:rsid w:val="00E947D6"/>
    <w:rsid w:val="00E94E3C"/>
    <w:rsid w:val="00E94E70"/>
    <w:rsid w:val="00E94EC1"/>
    <w:rsid w:val="00E94FA8"/>
    <w:rsid w:val="00E94FD4"/>
    <w:rsid w:val="00E95018"/>
    <w:rsid w:val="00E95087"/>
    <w:rsid w:val="00E95133"/>
    <w:rsid w:val="00E952A4"/>
    <w:rsid w:val="00E952C4"/>
    <w:rsid w:val="00E953C0"/>
    <w:rsid w:val="00E9545C"/>
    <w:rsid w:val="00E954D6"/>
    <w:rsid w:val="00E956C7"/>
    <w:rsid w:val="00E95873"/>
    <w:rsid w:val="00E958A3"/>
    <w:rsid w:val="00E95A1B"/>
    <w:rsid w:val="00E95ABA"/>
    <w:rsid w:val="00E95ADE"/>
    <w:rsid w:val="00E95CBC"/>
    <w:rsid w:val="00E95D23"/>
    <w:rsid w:val="00E95E1E"/>
    <w:rsid w:val="00E95E55"/>
    <w:rsid w:val="00E95ED1"/>
    <w:rsid w:val="00E9600C"/>
    <w:rsid w:val="00E96138"/>
    <w:rsid w:val="00E96237"/>
    <w:rsid w:val="00E96281"/>
    <w:rsid w:val="00E96410"/>
    <w:rsid w:val="00E96509"/>
    <w:rsid w:val="00E9656F"/>
    <w:rsid w:val="00E96764"/>
    <w:rsid w:val="00E9679A"/>
    <w:rsid w:val="00E967C2"/>
    <w:rsid w:val="00E968EE"/>
    <w:rsid w:val="00E97001"/>
    <w:rsid w:val="00E971C3"/>
    <w:rsid w:val="00E971F7"/>
    <w:rsid w:val="00E9738A"/>
    <w:rsid w:val="00E9739D"/>
    <w:rsid w:val="00E976C5"/>
    <w:rsid w:val="00E976C7"/>
    <w:rsid w:val="00E97737"/>
    <w:rsid w:val="00E97985"/>
    <w:rsid w:val="00E97C4C"/>
    <w:rsid w:val="00E97E1A"/>
    <w:rsid w:val="00E97E60"/>
    <w:rsid w:val="00E97F7D"/>
    <w:rsid w:val="00E97FA5"/>
    <w:rsid w:val="00EA045B"/>
    <w:rsid w:val="00EA051E"/>
    <w:rsid w:val="00EA0537"/>
    <w:rsid w:val="00EA05D4"/>
    <w:rsid w:val="00EA0796"/>
    <w:rsid w:val="00EA08AA"/>
    <w:rsid w:val="00EA0966"/>
    <w:rsid w:val="00EA0A70"/>
    <w:rsid w:val="00EA0A91"/>
    <w:rsid w:val="00EA0ABF"/>
    <w:rsid w:val="00EA0B60"/>
    <w:rsid w:val="00EA0BFD"/>
    <w:rsid w:val="00EA0C07"/>
    <w:rsid w:val="00EA0D21"/>
    <w:rsid w:val="00EA0E0D"/>
    <w:rsid w:val="00EA0F33"/>
    <w:rsid w:val="00EA0FE1"/>
    <w:rsid w:val="00EA0FEF"/>
    <w:rsid w:val="00EA109E"/>
    <w:rsid w:val="00EA131E"/>
    <w:rsid w:val="00EA1331"/>
    <w:rsid w:val="00EA14FA"/>
    <w:rsid w:val="00EA1702"/>
    <w:rsid w:val="00EA17A6"/>
    <w:rsid w:val="00EA1A76"/>
    <w:rsid w:val="00EA1AB3"/>
    <w:rsid w:val="00EA1DC2"/>
    <w:rsid w:val="00EA1F6D"/>
    <w:rsid w:val="00EA1FBB"/>
    <w:rsid w:val="00EA20F6"/>
    <w:rsid w:val="00EA2107"/>
    <w:rsid w:val="00EA228D"/>
    <w:rsid w:val="00EA22E4"/>
    <w:rsid w:val="00EA230A"/>
    <w:rsid w:val="00EA236F"/>
    <w:rsid w:val="00EA242C"/>
    <w:rsid w:val="00EA25B2"/>
    <w:rsid w:val="00EA2889"/>
    <w:rsid w:val="00EA29E1"/>
    <w:rsid w:val="00EA2A93"/>
    <w:rsid w:val="00EA2C69"/>
    <w:rsid w:val="00EA2CAF"/>
    <w:rsid w:val="00EA2E9A"/>
    <w:rsid w:val="00EA2FB7"/>
    <w:rsid w:val="00EA3074"/>
    <w:rsid w:val="00EA3246"/>
    <w:rsid w:val="00EA3354"/>
    <w:rsid w:val="00EA345A"/>
    <w:rsid w:val="00EA357C"/>
    <w:rsid w:val="00EA35E6"/>
    <w:rsid w:val="00EA365C"/>
    <w:rsid w:val="00EA378D"/>
    <w:rsid w:val="00EA3790"/>
    <w:rsid w:val="00EA39F2"/>
    <w:rsid w:val="00EA3A42"/>
    <w:rsid w:val="00EA3A9B"/>
    <w:rsid w:val="00EA3AA6"/>
    <w:rsid w:val="00EA3DD8"/>
    <w:rsid w:val="00EA3FB1"/>
    <w:rsid w:val="00EA3FD7"/>
    <w:rsid w:val="00EA4119"/>
    <w:rsid w:val="00EA41F0"/>
    <w:rsid w:val="00EA420B"/>
    <w:rsid w:val="00EA4276"/>
    <w:rsid w:val="00EA4301"/>
    <w:rsid w:val="00EA433A"/>
    <w:rsid w:val="00EA435E"/>
    <w:rsid w:val="00EA4542"/>
    <w:rsid w:val="00EA456C"/>
    <w:rsid w:val="00EA4660"/>
    <w:rsid w:val="00EA47BF"/>
    <w:rsid w:val="00EA4BF3"/>
    <w:rsid w:val="00EA4DE9"/>
    <w:rsid w:val="00EA4F11"/>
    <w:rsid w:val="00EA4F27"/>
    <w:rsid w:val="00EA4FE8"/>
    <w:rsid w:val="00EA5111"/>
    <w:rsid w:val="00EA5187"/>
    <w:rsid w:val="00EA5220"/>
    <w:rsid w:val="00EA549F"/>
    <w:rsid w:val="00EA5553"/>
    <w:rsid w:val="00EA55D8"/>
    <w:rsid w:val="00EA5715"/>
    <w:rsid w:val="00EA57A8"/>
    <w:rsid w:val="00EA57E0"/>
    <w:rsid w:val="00EA5837"/>
    <w:rsid w:val="00EA5961"/>
    <w:rsid w:val="00EA5A3C"/>
    <w:rsid w:val="00EA5A5A"/>
    <w:rsid w:val="00EA5B4E"/>
    <w:rsid w:val="00EA5BA8"/>
    <w:rsid w:val="00EA5CA9"/>
    <w:rsid w:val="00EA5DAF"/>
    <w:rsid w:val="00EA6035"/>
    <w:rsid w:val="00EA6207"/>
    <w:rsid w:val="00EA63F8"/>
    <w:rsid w:val="00EA63FE"/>
    <w:rsid w:val="00EA64E9"/>
    <w:rsid w:val="00EA6741"/>
    <w:rsid w:val="00EA6785"/>
    <w:rsid w:val="00EA6A89"/>
    <w:rsid w:val="00EA6CB9"/>
    <w:rsid w:val="00EA6F8B"/>
    <w:rsid w:val="00EA70E2"/>
    <w:rsid w:val="00EA717E"/>
    <w:rsid w:val="00EA7440"/>
    <w:rsid w:val="00EA74A6"/>
    <w:rsid w:val="00EA754C"/>
    <w:rsid w:val="00EA75CB"/>
    <w:rsid w:val="00EA7708"/>
    <w:rsid w:val="00EA797B"/>
    <w:rsid w:val="00EA79F1"/>
    <w:rsid w:val="00EA7AFD"/>
    <w:rsid w:val="00EA7C28"/>
    <w:rsid w:val="00EA7C67"/>
    <w:rsid w:val="00EA7D97"/>
    <w:rsid w:val="00EA7EEF"/>
    <w:rsid w:val="00EA7F5E"/>
    <w:rsid w:val="00EB0064"/>
    <w:rsid w:val="00EB0218"/>
    <w:rsid w:val="00EB041D"/>
    <w:rsid w:val="00EB0553"/>
    <w:rsid w:val="00EB0660"/>
    <w:rsid w:val="00EB0680"/>
    <w:rsid w:val="00EB07D8"/>
    <w:rsid w:val="00EB088C"/>
    <w:rsid w:val="00EB08AC"/>
    <w:rsid w:val="00EB0BCC"/>
    <w:rsid w:val="00EB0DE5"/>
    <w:rsid w:val="00EB104E"/>
    <w:rsid w:val="00EB11E0"/>
    <w:rsid w:val="00EB14DC"/>
    <w:rsid w:val="00EB1513"/>
    <w:rsid w:val="00EB15BE"/>
    <w:rsid w:val="00EB1771"/>
    <w:rsid w:val="00EB17C6"/>
    <w:rsid w:val="00EB181B"/>
    <w:rsid w:val="00EB18FE"/>
    <w:rsid w:val="00EB1B17"/>
    <w:rsid w:val="00EB1C7D"/>
    <w:rsid w:val="00EB1FDC"/>
    <w:rsid w:val="00EB20E5"/>
    <w:rsid w:val="00EB2131"/>
    <w:rsid w:val="00EB2183"/>
    <w:rsid w:val="00EB23AC"/>
    <w:rsid w:val="00EB23FD"/>
    <w:rsid w:val="00EB2718"/>
    <w:rsid w:val="00EB2894"/>
    <w:rsid w:val="00EB2910"/>
    <w:rsid w:val="00EB2A9C"/>
    <w:rsid w:val="00EB302C"/>
    <w:rsid w:val="00EB3036"/>
    <w:rsid w:val="00EB33C2"/>
    <w:rsid w:val="00EB354A"/>
    <w:rsid w:val="00EB362F"/>
    <w:rsid w:val="00EB378F"/>
    <w:rsid w:val="00EB3805"/>
    <w:rsid w:val="00EB3CC4"/>
    <w:rsid w:val="00EB3D14"/>
    <w:rsid w:val="00EB3D5F"/>
    <w:rsid w:val="00EB3E42"/>
    <w:rsid w:val="00EB3F15"/>
    <w:rsid w:val="00EB3F62"/>
    <w:rsid w:val="00EB3FCB"/>
    <w:rsid w:val="00EB4037"/>
    <w:rsid w:val="00EB4047"/>
    <w:rsid w:val="00EB413B"/>
    <w:rsid w:val="00EB4170"/>
    <w:rsid w:val="00EB419F"/>
    <w:rsid w:val="00EB427B"/>
    <w:rsid w:val="00EB4444"/>
    <w:rsid w:val="00EB4566"/>
    <w:rsid w:val="00EB4605"/>
    <w:rsid w:val="00EB478E"/>
    <w:rsid w:val="00EB47D3"/>
    <w:rsid w:val="00EB4816"/>
    <w:rsid w:val="00EB4904"/>
    <w:rsid w:val="00EB49DA"/>
    <w:rsid w:val="00EB4A46"/>
    <w:rsid w:val="00EB4A9B"/>
    <w:rsid w:val="00EB4A9E"/>
    <w:rsid w:val="00EB4BAE"/>
    <w:rsid w:val="00EB4DB6"/>
    <w:rsid w:val="00EB4F9E"/>
    <w:rsid w:val="00EB517A"/>
    <w:rsid w:val="00EB5420"/>
    <w:rsid w:val="00EB54AD"/>
    <w:rsid w:val="00EB5744"/>
    <w:rsid w:val="00EB576F"/>
    <w:rsid w:val="00EB5875"/>
    <w:rsid w:val="00EB58A6"/>
    <w:rsid w:val="00EB59D7"/>
    <w:rsid w:val="00EB5A14"/>
    <w:rsid w:val="00EB5A57"/>
    <w:rsid w:val="00EB5A9D"/>
    <w:rsid w:val="00EB5B3E"/>
    <w:rsid w:val="00EB5B5E"/>
    <w:rsid w:val="00EB6105"/>
    <w:rsid w:val="00EB6324"/>
    <w:rsid w:val="00EB6335"/>
    <w:rsid w:val="00EB6378"/>
    <w:rsid w:val="00EB649F"/>
    <w:rsid w:val="00EB64D3"/>
    <w:rsid w:val="00EB64F1"/>
    <w:rsid w:val="00EB67CB"/>
    <w:rsid w:val="00EB685D"/>
    <w:rsid w:val="00EB68B3"/>
    <w:rsid w:val="00EB697B"/>
    <w:rsid w:val="00EB699D"/>
    <w:rsid w:val="00EB69E7"/>
    <w:rsid w:val="00EB6AC3"/>
    <w:rsid w:val="00EB6AF8"/>
    <w:rsid w:val="00EB6E45"/>
    <w:rsid w:val="00EB70A0"/>
    <w:rsid w:val="00EB7130"/>
    <w:rsid w:val="00EB7192"/>
    <w:rsid w:val="00EB72FB"/>
    <w:rsid w:val="00EB730B"/>
    <w:rsid w:val="00EB7388"/>
    <w:rsid w:val="00EB740D"/>
    <w:rsid w:val="00EB747D"/>
    <w:rsid w:val="00EB74E3"/>
    <w:rsid w:val="00EB7587"/>
    <w:rsid w:val="00EB78D9"/>
    <w:rsid w:val="00EB798E"/>
    <w:rsid w:val="00EB79FE"/>
    <w:rsid w:val="00EB7BB8"/>
    <w:rsid w:val="00EC0163"/>
    <w:rsid w:val="00EC0195"/>
    <w:rsid w:val="00EC0217"/>
    <w:rsid w:val="00EC047A"/>
    <w:rsid w:val="00EC0619"/>
    <w:rsid w:val="00EC06D8"/>
    <w:rsid w:val="00EC07FD"/>
    <w:rsid w:val="00EC090D"/>
    <w:rsid w:val="00EC0A75"/>
    <w:rsid w:val="00EC0C20"/>
    <w:rsid w:val="00EC0FA3"/>
    <w:rsid w:val="00EC0FCB"/>
    <w:rsid w:val="00EC1013"/>
    <w:rsid w:val="00EC10CB"/>
    <w:rsid w:val="00EC1355"/>
    <w:rsid w:val="00EC15F1"/>
    <w:rsid w:val="00EC16C6"/>
    <w:rsid w:val="00EC176D"/>
    <w:rsid w:val="00EC1854"/>
    <w:rsid w:val="00EC1917"/>
    <w:rsid w:val="00EC1983"/>
    <w:rsid w:val="00EC1BCE"/>
    <w:rsid w:val="00EC1C39"/>
    <w:rsid w:val="00EC1E61"/>
    <w:rsid w:val="00EC1E9A"/>
    <w:rsid w:val="00EC1EB1"/>
    <w:rsid w:val="00EC1F7F"/>
    <w:rsid w:val="00EC2092"/>
    <w:rsid w:val="00EC2364"/>
    <w:rsid w:val="00EC23CE"/>
    <w:rsid w:val="00EC26A3"/>
    <w:rsid w:val="00EC276A"/>
    <w:rsid w:val="00EC27B6"/>
    <w:rsid w:val="00EC298C"/>
    <w:rsid w:val="00EC2A1A"/>
    <w:rsid w:val="00EC2BE9"/>
    <w:rsid w:val="00EC2C94"/>
    <w:rsid w:val="00EC2DE1"/>
    <w:rsid w:val="00EC2E49"/>
    <w:rsid w:val="00EC2E56"/>
    <w:rsid w:val="00EC2E76"/>
    <w:rsid w:val="00EC2F81"/>
    <w:rsid w:val="00EC3060"/>
    <w:rsid w:val="00EC32DF"/>
    <w:rsid w:val="00EC33E7"/>
    <w:rsid w:val="00EC3600"/>
    <w:rsid w:val="00EC3644"/>
    <w:rsid w:val="00EC3685"/>
    <w:rsid w:val="00EC370C"/>
    <w:rsid w:val="00EC37BA"/>
    <w:rsid w:val="00EC37DC"/>
    <w:rsid w:val="00EC3827"/>
    <w:rsid w:val="00EC382B"/>
    <w:rsid w:val="00EC3952"/>
    <w:rsid w:val="00EC3BAE"/>
    <w:rsid w:val="00EC3C23"/>
    <w:rsid w:val="00EC3CB2"/>
    <w:rsid w:val="00EC3E5E"/>
    <w:rsid w:val="00EC3E6F"/>
    <w:rsid w:val="00EC404E"/>
    <w:rsid w:val="00EC41C3"/>
    <w:rsid w:val="00EC4216"/>
    <w:rsid w:val="00EC430D"/>
    <w:rsid w:val="00EC4319"/>
    <w:rsid w:val="00EC462E"/>
    <w:rsid w:val="00EC4723"/>
    <w:rsid w:val="00EC48A8"/>
    <w:rsid w:val="00EC4999"/>
    <w:rsid w:val="00EC4A09"/>
    <w:rsid w:val="00EC4A7F"/>
    <w:rsid w:val="00EC4D51"/>
    <w:rsid w:val="00EC4EA1"/>
    <w:rsid w:val="00EC4ECF"/>
    <w:rsid w:val="00EC4FF4"/>
    <w:rsid w:val="00EC521B"/>
    <w:rsid w:val="00EC54E5"/>
    <w:rsid w:val="00EC55BD"/>
    <w:rsid w:val="00EC5606"/>
    <w:rsid w:val="00EC5695"/>
    <w:rsid w:val="00EC58A5"/>
    <w:rsid w:val="00EC5A37"/>
    <w:rsid w:val="00EC5C3D"/>
    <w:rsid w:val="00EC5C96"/>
    <w:rsid w:val="00EC60C6"/>
    <w:rsid w:val="00EC624C"/>
    <w:rsid w:val="00EC62B8"/>
    <w:rsid w:val="00EC6534"/>
    <w:rsid w:val="00EC6578"/>
    <w:rsid w:val="00EC66A2"/>
    <w:rsid w:val="00EC684F"/>
    <w:rsid w:val="00EC6A10"/>
    <w:rsid w:val="00EC6B2A"/>
    <w:rsid w:val="00EC6BC3"/>
    <w:rsid w:val="00EC6C26"/>
    <w:rsid w:val="00EC6CF5"/>
    <w:rsid w:val="00EC6E12"/>
    <w:rsid w:val="00EC7128"/>
    <w:rsid w:val="00EC748C"/>
    <w:rsid w:val="00EC7570"/>
    <w:rsid w:val="00EC7649"/>
    <w:rsid w:val="00EC7708"/>
    <w:rsid w:val="00EC78E9"/>
    <w:rsid w:val="00EC78EF"/>
    <w:rsid w:val="00EC7B30"/>
    <w:rsid w:val="00EC7BDB"/>
    <w:rsid w:val="00EC7D01"/>
    <w:rsid w:val="00EC7DEF"/>
    <w:rsid w:val="00EC7E01"/>
    <w:rsid w:val="00EC7E4F"/>
    <w:rsid w:val="00EC7E69"/>
    <w:rsid w:val="00EC7E9F"/>
    <w:rsid w:val="00EC7EAD"/>
    <w:rsid w:val="00EC7FDD"/>
    <w:rsid w:val="00ED0156"/>
    <w:rsid w:val="00ED0158"/>
    <w:rsid w:val="00ED0182"/>
    <w:rsid w:val="00ED01EA"/>
    <w:rsid w:val="00ED02FC"/>
    <w:rsid w:val="00ED0319"/>
    <w:rsid w:val="00ED0651"/>
    <w:rsid w:val="00ED0666"/>
    <w:rsid w:val="00ED0B33"/>
    <w:rsid w:val="00ED0B7F"/>
    <w:rsid w:val="00ED0CCF"/>
    <w:rsid w:val="00ED0D3E"/>
    <w:rsid w:val="00ED0D49"/>
    <w:rsid w:val="00ED0D9A"/>
    <w:rsid w:val="00ED0DE5"/>
    <w:rsid w:val="00ED0E7B"/>
    <w:rsid w:val="00ED0F85"/>
    <w:rsid w:val="00ED114B"/>
    <w:rsid w:val="00ED11E6"/>
    <w:rsid w:val="00ED132F"/>
    <w:rsid w:val="00ED133D"/>
    <w:rsid w:val="00ED1343"/>
    <w:rsid w:val="00ED181D"/>
    <w:rsid w:val="00ED187B"/>
    <w:rsid w:val="00ED1935"/>
    <w:rsid w:val="00ED1B6E"/>
    <w:rsid w:val="00ED1B73"/>
    <w:rsid w:val="00ED1D17"/>
    <w:rsid w:val="00ED1D9F"/>
    <w:rsid w:val="00ED1F90"/>
    <w:rsid w:val="00ED222A"/>
    <w:rsid w:val="00ED224C"/>
    <w:rsid w:val="00ED2375"/>
    <w:rsid w:val="00ED23A4"/>
    <w:rsid w:val="00ED27D3"/>
    <w:rsid w:val="00ED2888"/>
    <w:rsid w:val="00ED2B08"/>
    <w:rsid w:val="00ED2E2E"/>
    <w:rsid w:val="00ED2EA8"/>
    <w:rsid w:val="00ED2FA7"/>
    <w:rsid w:val="00ED2FB6"/>
    <w:rsid w:val="00ED3161"/>
    <w:rsid w:val="00ED33F0"/>
    <w:rsid w:val="00ED364D"/>
    <w:rsid w:val="00ED36CB"/>
    <w:rsid w:val="00ED37B0"/>
    <w:rsid w:val="00ED38DE"/>
    <w:rsid w:val="00ED3959"/>
    <w:rsid w:val="00ED39F5"/>
    <w:rsid w:val="00ED3AD4"/>
    <w:rsid w:val="00ED3B3B"/>
    <w:rsid w:val="00ED3B8A"/>
    <w:rsid w:val="00ED3C1F"/>
    <w:rsid w:val="00ED3D43"/>
    <w:rsid w:val="00ED3D65"/>
    <w:rsid w:val="00ED3DC8"/>
    <w:rsid w:val="00ED3DE6"/>
    <w:rsid w:val="00ED3E1A"/>
    <w:rsid w:val="00ED3FE4"/>
    <w:rsid w:val="00ED3FF5"/>
    <w:rsid w:val="00ED4039"/>
    <w:rsid w:val="00ED40ED"/>
    <w:rsid w:val="00ED4251"/>
    <w:rsid w:val="00ED45C2"/>
    <w:rsid w:val="00ED465F"/>
    <w:rsid w:val="00ED47B8"/>
    <w:rsid w:val="00ED4C81"/>
    <w:rsid w:val="00ED4EF8"/>
    <w:rsid w:val="00ED4F3B"/>
    <w:rsid w:val="00ED5013"/>
    <w:rsid w:val="00ED50FC"/>
    <w:rsid w:val="00ED5516"/>
    <w:rsid w:val="00ED55EA"/>
    <w:rsid w:val="00ED5647"/>
    <w:rsid w:val="00ED5684"/>
    <w:rsid w:val="00ED56E2"/>
    <w:rsid w:val="00ED5AB9"/>
    <w:rsid w:val="00ED5B2E"/>
    <w:rsid w:val="00ED5C4E"/>
    <w:rsid w:val="00ED5EB3"/>
    <w:rsid w:val="00ED5F35"/>
    <w:rsid w:val="00ED5FCC"/>
    <w:rsid w:val="00ED6017"/>
    <w:rsid w:val="00ED6136"/>
    <w:rsid w:val="00ED629E"/>
    <w:rsid w:val="00ED62BE"/>
    <w:rsid w:val="00ED62F9"/>
    <w:rsid w:val="00ED6518"/>
    <w:rsid w:val="00ED69C8"/>
    <w:rsid w:val="00ED6A5D"/>
    <w:rsid w:val="00ED6C3D"/>
    <w:rsid w:val="00ED6E05"/>
    <w:rsid w:val="00ED6E3B"/>
    <w:rsid w:val="00ED71D9"/>
    <w:rsid w:val="00ED737E"/>
    <w:rsid w:val="00ED746A"/>
    <w:rsid w:val="00ED750A"/>
    <w:rsid w:val="00ED76B9"/>
    <w:rsid w:val="00ED79E7"/>
    <w:rsid w:val="00ED7AA0"/>
    <w:rsid w:val="00ED7BAD"/>
    <w:rsid w:val="00ED7BE0"/>
    <w:rsid w:val="00ED7DBB"/>
    <w:rsid w:val="00ED7E5C"/>
    <w:rsid w:val="00ED7EE7"/>
    <w:rsid w:val="00ED7FD9"/>
    <w:rsid w:val="00EE00F8"/>
    <w:rsid w:val="00EE023D"/>
    <w:rsid w:val="00EE02D5"/>
    <w:rsid w:val="00EE0432"/>
    <w:rsid w:val="00EE048F"/>
    <w:rsid w:val="00EE04FD"/>
    <w:rsid w:val="00EE0568"/>
    <w:rsid w:val="00EE057F"/>
    <w:rsid w:val="00EE05BD"/>
    <w:rsid w:val="00EE06E5"/>
    <w:rsid w:val="00EE07A1"/>
    <w:rsid w:val="00EE0852"/>
    <w:rsid w:val="00EE09E2"/>
    <w:rsid w:val="00EE0C0F"/>
    <w:rsid w:val="00EE0CDC"/>
    <w:rsid w:val="00EE0DA0"/>
    <w:rsid w:val="00EE1389"/>
    <w:rsid w:val="00EE1524"/>
    <w:rsid w:val="00EE1528"/>
    <w:rsid w:val="00EE170C"/>
    <w:rsid w:val="00EE17A5"/>
    <w:rsid w:val="00EE1828"/>
    <w:rsid w:val="00EE18C0"/>
    <w:rsid w:val="00EE19F2"/>
    <w:rsid w:val="00EE1B2F"/>
    <w:rsid w:val="00EE1D55"/>
    <w:rsid w:val="00EE1E2F"/>
    <w:rsid w:val="00EE1E35"/>
    <w:rsid w:val="00EE1EFF"/>
    <w:rsid w:val="00EE1FB6"/>
    <w:rsid w:val="00EE1FB8"/>
    <w:rsid w:val="00EE1FF6"/>
    <w:rsid w:val="00EE2136"/>
    <w:rsid w:val="00EE2153"/>
    <w:rsid w:val="00EE230D"/>
    <w:rsid w:val="00EE24AE"/>
    <w:rsid w:val="00EE2576"/>
    <w:rsid w:val="00EE25C4"/>
    <w:rsid w:val="00EE27BF"/>
    <w:rsid w:val="00EE28CC"/>
    <w:rsid w:val="00EE2A8B"/>
    <w:rsid w:val="00EE2A99"/>
    <w:rsid w:val="00EE2B46"/>
    <w:rsid w:val="00EE2DD8"/>
    <w:rsid w:val="00EE2F1F"/>
    <w:rsid w:val="00EE2F2F"/>
    <w:rsid w:val="00EE3115"/>
    <w:rsid w:val="00EE3230"/>
    <w:rsid w:val="00EE32BD"/>
    <w:rsid w:val="00EE352C"/>
    <w:rsid w:val="00EE363D"/>
    <w:rsid w:val="00EE36BD"/>
    <w:rsid w:val="00EE3837"/>
    <w:rsid w:val="00EE3896"/>
    <w:rsid w:val="00EE389D"/>
    <w:rsid w:val="00EE38B3"/>
    <w:rsid w:val="00EE3985"/>
    <w:rsid w:val="00EE3AED"/>
    <w:rsid w:val="00EE3BA6"/>
    <w:rsid w:val="00EE3BAC"/>
    <w:rsid w:val="00EE3C18"/>
    <w:rsid w:val="00EE3DD9"/>
    <w:rsid w:val="00EE3E11"/>
    <w:rsid w:val="00EE3FCA"/>
    <w:rsid w:val="00EE403A"/>
    <w:rsid w:val="00EE417F"/>
    <w:rsid w:val="00EE41A9"/>
    <w:rsid w:val="00EE45B3"/>
    <w:rsid w:val="00EE46E5"/>
    <w:rsid w:val="00EE4712"/>
    <w:rsid w:val="00EE47A0"/>
    <w:rsid w:val="00EE47AC"/>
    <w:rsid w:val="00EE4921"/>
    <w:rsid w:val="00EE49DB"/>
    <w:rsid w:val="00EE4A01"/>
    <w:rsid w:val="00EE4A5B"/>
    <w:rsid w:val="00EE4B1D"/>
    <w:rsid w:val="00EE4B7F"/>
    <w:rsid w:val="00EE4B94"/>
    <w:rsid w:val="00EE4CD2"/>
    <w:rsid w:val="00EE4D0C"/>
    <w:rsid w:val="00EE4DE1"/>
    <w:rsid w:val="00EE5014"/>
    <w:rsid w:val="00EE50BB"/>
    <w:rsid w:val="00EE51D8"/>
    <w:rsid w:val="00EE5305"/>
    <w:rsid w:val="00EE53DB"/>
    <w:rsid w:val="00EE5401"/>
    <w:rsid w:val="00EE5493"/>
    <w:rsid w:val="00EE54CC"/>
    <w:rsid w:val="00EE551B"/>
    <w:rsid w:val="00EE55E6"/>
    <w:rsid w:val="00EE569F"/>
    <w:rsid w:val="00EE58A8"/>
    <w:rsid w:val="00EE58B4"/>
    <w:rsid w:val="00EE5966"/>
    <w:rsid w:val="00EE5C67"/>
    <w:rsid w:val="00EE5CEE"/>
    <w:rsid w:val="00EE5E8E"/>
    <w:rsid w:val="00EE5E99"/>
    <w:rsid w:val="00EE5E9D"/>
    <w:rsid w:val="00EE636E"/>
    <w:rsid w:val="00EE63B9"/>
    <w:rsid w:val="00EE64B7"/>
    <w:rsid w:val="00EE6535"/>
    <w:rsid w:val="00EE658F"/>
    <w:rsid w:val="00EE673E"/>
    <w:rsid w:val="00EE6799"/>
    <w:rsid w:val="00EE6ADC"/>
    <w:rsid w:val="00EE6AE8"/>
    <w:rsid w:val="00EE6BF5"/>
    <w:rsid w:val="00EE6C95"/>
    <w:rsid w:val="00EE6D84"/>
    <w:rsid w:val="00EE6E61"/>
    <w:rsid w:val="00EE6EE1"/>
    <w:rsid w:val="00EE6EFD"/>
    <w:rsid w:val="00EE70F4"/>
    <w:rsid w:val="00EE70F5"/>
    <w:rsid w:val="00EE7156"/>
    <w:rsid w:val="00EE7185"/>
    <w:rsid w:val="00EE720E"/>
    <w:rsid w:val="00EE7296"/>
    <w:rsid w:val="00EE72F9"/>
    <w:rsid w:val="00EE7369"/>
    <w:rsid w:val="00EE7406"/>
    <w:rsid w:val="00EE74F0"/>
    <w:rsid w:val="00EE7652"/>
    <w:rsid w:val="00EE7786"/>
    <w:rsid w:val="00EE7837"/>
    <w:rsid w:val="00EE790D"/>
    <w:rsid w:val="00EE7975"/>
    <w:rsid w:val="00EE79D7"/>
    <w:rsid w:val="00EE7A10"/>
    <w:rsid w:val="00EE7A45"/>
    <w:rsid w:val="00EE7BE3"/>
    <w:rsid w:val="00EE7C76"/>
    <w:rsid w:val="00EE7EA6"/>
    <w:rsid w:val="00EE7FB4"/>
    <w:rsid w:val="00EF0278"/>
    <w:rsid w:val="00EF0398"/>
    <w:rsid w:val="00EF03E0"/>
    <w:rsid w:val="00EF0413"/>
    <w:rsid w:val="00EF0575"/>
    <w:rsid w:val="00EF0655"/>
    <w:rsid w:val="00EF07D5"/>
    <w:rsid w:val="00EF0945"/>
    <w:rsid w:val="00EF09D2"/>
    <w:rsid w:val="00EF0BF3"/>
    <w:rsid w:val="00EF0C13"/>
    <w:rsid w:val="00EF0C9C"/>
    <w:rsid w:val="00EF0EC3"/>
    <w:rsid w:val="00EF0F46"/>
    <w:rsid w:val="00EF1200"/>
    <w:rsid w:val="00EF1296"/>
    <w:rsid w:val="00EF1353"/>
    <w:rsid w:val="00EF13DB"/>
    <w:rsid w:val="00EF1602"/>
    <w:rsid w:val="00EF1647"/>
    <w:rsid w:val="00EF16F4"/>
    <w:rsid w:val="00EF18ED"/>
    <w:rsid w:val="00EF1B98"/>
    <w:rsid w:val="00EF1BA4"/>
    <w:rsid w:val="00EF1C86"/>
    <w:rsid w:val="00EF20C8"/>
    <w:rsid w:val="00EF2263"/>
    <w:rsid w:val="00EF22FA"/>
    <w:rsid w:val="00EF24D1"/>
    <w:rsid w:val="00EF2576"/>
    <w:rsid w:val="00EF259F"/>
    <w:rsid w:val="00EF2645"/>
    <w:rsid w:val="00EF2649"/>
    <w:rsid w:val="00EF26FA"/>
    <w:rsid w:val="00EF277A"/>
    <w:rsid w:val="00EF277B"/>
    <w:rsid w:val="00EF2799"/>
    <w:rsid w:val="00EF2AED"/>
    <w:rsid w:val="00EF2B68"/>
    <w:rsid w:val="00EF2BA4"/>
    <w:rsid w:val="00EF2BFD"/>
    <w:rsid w:val="00EF2C1F"/>
    <w:rsid w:val="00EF2CF7"/>
    <w:rsid w:val="00EF2D8F"/>
    <w:rsid w:val="00EF2E97"/>
    <w:rsid w:val="00EF2F25"/>
    <w:rsid w:val="00EF2F55"/>
    <w:rsid w:val="00EF2FBF"/>
    <w:rsid w:val="00EF306E"/>
    <w:rsid w:val="00EF308B"/>
    <w:rsid w:val="00EF30FD"/>
    <w:rsid w:val="00EF3239"/>
    <w:rsid w:val="00EF3240"/>
    <w:rsid w:val="00EF32D9"/>
    <w:rsid w:val="00EF32DC"/>
    <w:rsid w:val="00EF3383"/>
    <w:rsid w:val="00EF34A7"/>
    <w:rsid w:val="00EF353E"/>
    <w:rsid w:val="00EF3570"/>
    <w:rsid w:val="00EF37F1"/>
    <w:rsid w:val="00EF3892"/>
    <w:rsid w:val="00EF3925"/>
    <w:rsid w:val="00EF393B"/>
    <w:rsid w:val="00EF3A4D"/>
    <w:rsid w:val="00EF3A5C"/>
    <w:rsid w:val="00EF3BE6"/>
    <w:rsid w:val="00EF3DED"/>
    <w:rsid w:val="00EF4261"/>
    <w:rsid w:val="00EF47BD"/>
    <w:rsid w:val="00EF47DF"/>
    <w:rsid w:val="00EF48BA"/>
    <w:rsid w:val="00EF4901"/>
    <w:rsid w:val="00EF4AE0"/>
    <w:rsid w:val="00EF4B3D"/>
    <w:rsid w:val="00EF4B7F"/>
    <w:rsid w:val="00EF5089"/>
    <w:rsid w:val="00EF5328"/>
    <w:rsid w:val="00EF5763"/>
    <w:rsid w:val="00EF577A"/>
    <w:rsid w:val="00EF58B0"/>
    <w:rsid w:val="00EF59FB"/>
    <w:rsid w:val="00EF5BCB"/>
    <w:rsid w:val="00EF5C3B"/>
    <w:rsid w:val="00EF5C46"/>
    <w:rsid w:val="00EF5DBA"/>
    <w:rsid w:val="00EF5E5A"/>
    <w:rsid w:val="00EF5FA4"/>
    <w:rsid w:val="00EF6054"/>
    <w:rsid w:val="00EF64E1"/>
    <w:rsid w:val="00EF669A"/>
    <w:rsid w:val="00EF6777"/>
    <w:rsid w:val="00EF691F"/>
    <w:rsid w:val="00EF6A32"/>
    <w:rsid w:val="00EF6A4E"/>
    <w:rsid w:val="00EF6D3F"/>
    <w:rsid w:val="00EF6F0E"/>
    <w:rsid w:val="00EF717A"/>
    <w:rsid w:val="00EF72BE"/>
    <w:rsid w:val="00EF730F"/>
    <w:rsid w:val="00EF7364"/>
    <w:rsid w:val="00EF748E"/>
    <w:rsid w:val="00EF75DB"/>
    <w:rsid w:val="00EF7694"/>
    <w:rsid w:val="00EF76A5"/>
    <w:rsid w:val="00EF76C8"/>
    <w:rsid w:val="00EF76EC"/>
    <w:rsid w:val="00EF7754"/>
    <w:rsid w:val="00EF776A"/>
    <w:rsid w:val="00EF79E4"/>
    <w:rsid w:val="00EF7A2B"/>
    <w:rsid w:val="00EF7B47"/>
    <w:rsid w:val="00EF7B7A"/>
    <w:rsid w:val="00EF7BC5"/>
    <w:rsid w:val="00EF7C70"/>
    <w:rsid w:val="00EF7F3C"/>
    <w:rsid w:val="00F00025"/>
    <w:rsid w:val="00F0007D"/>
    <w:rsid w:val="00F00093"/>
    <w:rsid w:val="00F00095"/>
    <w:rsid w:val="00F000C4"/>
    <w:rsid w:val="00F0036F"/>
    <w:rsid w:val="00F004BD"/>
    <w:rsid w:val="00F008E0"/>
    <w:rsid w:val="00F00904"/>
    <w:rsid w:val="00F00BAD"/>
    <w:rsid w:val="00F00BE0"/>
    <w:rsid w:val="00F00F14"/>
    <w:rsid w:val="00F00F2E"/>
    <w:rsid w:val="00F00F74"/>
    <w:rsid w:val="00F01080"/>
    <w:rsid w:val="00F01153"/>
    <w:rsid w:val="00F0117A"/>
    <w:rsid w:val="00F016AC"/>
    <w:rsid w:val="00F01865"/>
    <w:rsid w:val="00F018A9"/>
    <w:rsid w:val="00F01A09"/>
    <w:rsid w:val="00F01A75"/>
    <w:rsid w:val="00F01BBB"/>
    <w:rsid w:val="00F01BBF"/>
    <w:rsid w:val="00F01BFA"/>
    <w:rsid w:val="00F01BFB"/>
    <w:rsid w:val="00F01D97"/>
    <w:rsid w:val="00F01EB1"/>
    <w:rsid w:val="00F01F4D"/>
    <w:rsid w:val="00F02026"/>
    <w:rsid w:val="00F021A7"/>
    <w:rsid w:val="00F021F4"/>
    <w:rsid w:val="00F022AC"/>
    <w:rsid w:val="00F02322"/>
    <w:rsid w:val="00F025C2"/>
    <w:rsid w:val="00F02622"/>
    <w:rsid w:val="00F02715"/>
    <w:rsid w:val="00F02718"/>
    <w:rsid w:val="00F02738"/>
    <w:rsid w:val="00F0274B"/>
    <w:rsid w:val="00F02852"/>
    <w:rsid w:val="00F02883"/>
    <w:rsid w:val="00F02973"/>
    <w:rsid w:val="00F02A5A"/>
    <w:rsid w:val="00F02BA1"/>
    <w:rsid w:val="00F02BAA"/>
    <w:rsid w:val="00F02C0A"/>
    <w:rsid w:val="00F02D41"/>
    <w:rsid w:val="00F02D5B"/>
    <w:rsid w:val="00F02DBB"/>
    <w:rsid w:val="00F02E4D"/>
    <w:rsid w:val="00F02EA8"/>
    <w:rsid w:val="00F02FDA"/>
    <w:rsid w:val="00F02FFA"/>
    <w:rsid w:val="00F03312"/>
    <w:rsid w:val="00F0337B"/>
    <w:rsid w:val="00F033B7"/>
    <w:rsid w:val="00F03460"/>
    <w:rsid w:val="00F03515"/>
    <w:rsid w:val="00F03526"/>
    <w:rsid w:val="00F039E7"/>
    <w:rsid w:val="00F03A0D"/>
    <w:rsid w:val="00F03A12"/>
    <w:rsid w:val="00F03AE5"/>
    <w:rsid w:val="00F03AEC"/>
    <w:rsid w:val="00F03D9E"/>
    <w:rsid w:val="00F041A1"/>
    <w:rsid w:val="00F042B4"/>
    <w:rsid w:val="00F0438F"/>
    <w:rsid w:val="00F047A7"/>
    <w:rsid w:val="00F04804"/>
    <w:rsid w:val="00F049CD"/>
    <w:rsid w:val="00F04A3E"/>
    <w:rsid w:val="00F04A69"/>
    <w:rsid w:val="00F04AD2"/>
    <w:rsid w:val="00F04B4F"/>
    <w:rsid w:val="00F04BEC"/>
    <w:rsid w:val="00F04C42"/>
    <w:rsid w:val="00F04C44"/>
    <w:rsid w:val="00F04C55"/>
    <w:rsid w:val="00F04CE2"/>
    <w:rsid w:val="00F04CF3"/>
    <w:rsid w:val="00F04E1D"/>
    <w:rsid w:val="00F04E1F"/>
    <w:rsid w:val="00F04E35"/>
    <w:rsid w:val="00F04FE9"/>
    <w:rsid w:val="00F05330"/>
    <w:rsid w:val="00F05369"/>
    <w:rsid w:val="00F05389"/>
    <w:rsid w:val="00F05552"/>
    <w:rsid w:val="00F05582"/>
    <w:rsid w:val="00F0558E"/>
    <w:rsid w:val="00F055C6"/>
    <w:rsid w:val="00F055E7"/>
    <w:rsid w:val="00F05612"/>
    <w:rsid w:val="00F0574C"/>
    <w:rsid w:val="00F05898"/>
    <w:rsid w:val="00F05B31"/>
    <w:rsid w:val="00F05BC0"/>
    <w:rsid w:val="00F05BDF"/>
    <w:rsid w:val="00F05CA4"/>
    <w:rsid w:val="00F05E51"/>
    <w:rsid w:val="00F06150"/>
    <w:rsid w:val="00F062B6"/>
    <w:rsid w:val="00F063AB"/>
    <w:rsid w:val="00F064C1"/>
    <w:rsid w:val="00F06521"/>
    <w:rsid w:val="00F06598"/>
    <w:rsid w:val="00F065DA"/>
    <w:rsid w:val="00F06643"/>
    <w:rsid w:val="00F066EC"/>
    <w:rsid w:val="00F069A6"/>
    <w:rsid w:val="00F06AB3"/>
    <w:rsid w:val="00F06B23"/>
    <w:rsid w:val="00F06B66"/>
    <w:rsid w:val="00F06B6B"/>
    <w:rsid w:val="00F06C15"/>
    <w:rsid w:val="00F06DE3"/>
    <w:rsid w:val="00F06F1F"/>
    <w:rsid w:val="00F07034"/>
    <w:rsid w:val="00F07089"/>
    <w:rsid w:val="00F070F8"/>
    <w:rsid w:val="00F072DC"/>
    <w:rsid w:val="00F0730B"/>
    <w:rsid w:val="00F073E3"/>
    <w:rsid w:val="00F0764C"/>
    <w:rsid w:val="00F076B7"/>
    <w:rsid w:val="00F077AC"/>
    <w:rsid w:val="00F07864"/>
    <w:rsid w:val="00F07938"/>
    <w:rsid w:val="00F0793E"/>
    <w:rsid w:val="00F07B21"/>
    <w:rsid w:val="00F07DD5"/>
    <w:rsid w:val="00F07DFF"/>
    <w:rsid w:val="00F07EFA"/>
    <w:rsid w:val="00F10068"/>
    <w:rsid w:val="00F10331"/>
    <w:rsid w:val="00F103DF"/>
    <w:rsid w:val="00F1069D"/>
    <w:rsid w:val="00F10843"/>
    <w:rsid w:val="00F108E7"/>
    <w:rsid w:val="00F10BA1"/>
    <w:rsid w:val="00F10C5C"/>
    <w:rsid w:val="00F10DA2"/>
    <w:rsid w:val="00F110F6"/>
    <w:rsid w:val="00F111D4"/>
    <w:rsid w:val="00F11335"/>
    <w:rsid w:val="00F1156F"/>
    <w:rsid w:val="00F115D3"/>
    <w:rsid w:val="00F115EE"/>
    <w:rsid w:val="00F11699"/>
    <w:rsid w:val="00F116EA"/>
    <w:rsid w:val="00F117B6"/>
    <w:rsid w:val="00F11868"/>
    <w:rsid w:val="00F1196A"/>
    <w:rsid w:val="00F119E0"/>
    <w:rsid w:val="00F11A1B"/>
    <w:rsid w:val="00F11BCC"/>
    <w:rsid w:val="00F11C3B"/>
    <w:rsid w:val="00F11C52"/>
    <w:rsid w:val="00F11CAA"/>
    <w:rsid w:val="00F11CEF"/>
    <w:rsid w:val="00F11D92"/>
    <w:rsid w:val="00F11E66"/>
    <w:rsid w:val="00F11EB5"/>
    <w:rsid w:val="00F11FF4"/>
    <w:rsid w:val="00F12095"/>
    <w:rsid w:val="00F12098"/>
    <w:rsid w:val="00F12146"/>
    <w:rsid w:val="00F12252"/>
    <w:rsid w:val="00F12363"/>
    <w:rsid w:val="00F12512"/>
    <w:rsid w:val="00F1264D"/>
    <w:rsid w:val="00F12761"/>
    <w:rsid w:val="00F1277C"/>
    <w:rsid w:val="00F127E5"/>
    <w:rsid w:val="00F12888"/>
    <w:rsid w:val="00F128DB"/>
    <w:rsid w:val="00F128FF"/>
    <w:rsid w:val="00F12AA0"/>
    <w:rsid w:val="00F12B51"/>
    <w:rsid w:val="00F12DDA"/>
    <w:rsid w:val="00F12E05"/>
    <w:rsid w:val="00F12E86"/>
    <w:rsid w:val="00F12F74"/>
    <w:rsid w:val="00F13347"/>
    <w:rsid w:val="00F1346B"/>
    <w:rsid w:val="00F136CE"/>
    <w:rsid w:val="00F1370A"/>
    <w:rsid w:val="00F138C4"/>
    <w:rsid w:val="00F138F5"/>
    <w:rsid w:val="00F139AD"/>
    <w:rsid w:val="00F13CA2"/>
    <w:rsid w:val="00F13FB6"/>
    <w:rsid w:val="00F13FDA"/>
    <w:rsid w:val="00F140B7"/>
    <w:rsid w:val="00F14115"/>
    <w:rsid w:val="00F142A8"/>
    <w:rsid w:val="00F14309"/>
    <w:rsid w:val="00F14529"/>
    <w:rsid w:val="00F1485E"/>
    <w:rsid w:val="00F1487C"/>
    <w:rsid w:val="00F149A8"/>
    <w:rsid w:val="00F14A9D"/>
    <w:rsid w:val="00F14AB5"/>
    <w:rsid w:val="00F14B9E"/>
    <w:rsid w:val="00F14BDD"/>
    <w:rsid w:val="00F14C19"/>
    <w:rsid w:val="00F14C70"/>
    <w:rsid w:val="00F14F28"/>
    <w:rsid w:val="00F14F87"/>
    <w:rsid w:val="00F15173"/>
    <w:rsid w:val="00F1523A"/>
    <w:rsid w:val="00F15242"/>
    <w:rsid w:val="00F152A6"/>
    <w:rsid w:val="00F152C4"/>
    <w:rsid w:val="00F152CC"/>
    <w:rsid w:val="00F1536A"/>
    <w:rsid w:val="00F15432"/>
    <w:rsid w:val="00F154B9"/>
    <w:rsid w:val="00F154DF"/>
    <w:rsid w:val="00F157B4"/>
    <w:rsid w:val="00F159CF"/>
    <w:rsid w:val="00F15ADC"/>
    <w:rsid w:val="00F15BF6"/>
    <w:rsid w:val="00F15D5C"/>
    <w:rsid w:val="00F16038"/>
    <w:rsid w:val="00F16190"/>
    <w:rsid w:val="00F16261"/>
    <w:rsid w:val="00F1629F"/>
    <w:rsid w:val="00F16306"/>
    <w:rsid w:val="00F16452"/>
    <w:rsid w:val="00F16526"/>
    <w:rsid w:val="00F1671C"/>
    <w:rsid w:val="00F1677A"/>
    <w:rsid w:val="00F1689C"/>
    <w:rsid w:val="00F1691D"/>
    <w:rsid w:val="00F16A13"/>
    <w:rsid w:val="00F16C0D"/>
    <w:rsid w:val="00F16D7A"/>
    <w:rsid w:val="00F16EB7"/>
    <w:rsid w:val="00F17083"/>
    <w:rsid w:val="00F1713F"/>
    <w:rsid w:val="00F1727C"/>
    <w:rsid w:val="00F17487"/>
    <w:rsid w:val="00F17504"/>
    <w:rsid w:val="00F1752F"/>
    <w:rsid w:val="00F1753A"/>
    <w:rsid w:val="00F17755"/>
    <w:rsid w:val="00F17825"/>
    <w:rsid w:val="00F17866"/>
    <w:rsid w:val="00F178D3"/>
    <w:rsid w:val="00F17A62"/>
    <w:rsid w:val="00F17B1D"/>
    <w:rsid w:val="00F17B32"/>
    <w:rsid w:val="00F17D3E"/>
    <w:rsid w:val="00F17E1E"/>
    <w:rsid w:val="00F17ED4"/>
    <w:rsid w:val="00F17FB2"/>
    <w:rsid w:val="00F200C3"/>
    <w:rsid w:val="00F201A1"/>
    <w:rsid w:val="00F202CF"/>
    <w:rsid w:val="00F2032D"/>
    <w:rsid w:val="00F2062C"/>
    <w:rsid w:val="00F2078B"/>
    <w:rsid w:val="00F207C5"/>
    <w:rsid w:val="00F209EB"/>
    <w:rsid w:val="00F20A7C"/>
    <w:rsid w:val="00F20B8B"/>
    <w:rsid w:val="00F20DAB"/>
    <w:rsid w:val="00F210DB"/>
    <w:rsid w:val="00F211E4"/>
    <w:rsid w:val="00F21216"/>
    <w:rsid w:val="00F2133F"/>
    <w:rsid w:val="00F213C0"/>
    <w:rsid w:val="00F214C7"/>
    <w:rsid w:val="00F2163F"/>
    <w:rsid w:val="00F21865"/>
    <w:rsid w:val="00F2189B"/>
    <w:rsid w:val="00F21A82"/>
    <w:rsid w:val="00F21B2F"/>
    <w:rsid w:val="00F21CF2"/>
    <w:rsid w:val="00F21FD0"/>
    <w:rsid w:val="00F22171"/>
    <w:rsid w:val="00F2219B"/>
    <w:rsid w:val="00F22220"/>
    <w:rsid w:val="00F222EA"/>
    <w:rsid w:val="00F2245F"/>
    <w:rsid w:val="00F22498"/>
    <w:rsid w:val="00F224ED"/>
    <w:rsid w:val="00F22911"/>
    <w:rsid w:val="00F22A45"/>
    <w:rsid w:val="00F22A9F"/>
    <w:rsid w:val="00F22BFB"/>
    <w:rsid w:val="00F22C28"/>
    <w:rsid w:val="00F22DD7"/>
    <w:rsid w:val="00F22E59"/>
    <w:rsid w:val="00F22FB7"/>
    <w:rsid w:val="00F23210"/>
    <w:rsid w:val="00F23227"/>
    <w:rsid w:val="00F2363C"/>
    <w:rsid w:val="00F23692"/>
    <w:rsid w:val="00F236D1"/>
    <w:rsid w:val="00F237D0"/>
    <w:rsid w:val="00F23978"/>
    <w:rsid w:val="00F23995"/>
    <w:rsid w:val="00F23A4E"/>
    <w:rsid w:val="00F23BFD"/>
    <w:rsid w:val="00F23CD7"/>
    <w:rsid w:val="00F23E82"/>
    <w:rsid w:val="00F23E98"/>
    <w:rsid w:val="00F240A4"/>
    <w:rsid w:val="00F242C3"/>
    <w:rsid w:val="00F2449B"/>
    <w:rsid w:val="00F244CA"/>
    <w:rsid w:val="00F246E6"/>
    <w:rsid w:val="00F246F5"/>
    <w:rsid w:val="00F24862"/>
    <w:rsid w:val="00F24959"/>
    <w:rsid w:val="00F24B51"/>
    <w:rsid w:val="00F24BD2"/>
    <w:rsid w:val="00F24D49"/>
    <w:rsid w:val="00F24DDC"/>
    <w:rsid w:val="00F24F3C"/>
    <w:rsid w:val="00F2505E"/>
    <w:rsid w:val="00F25073"/>
    <w:rsid w:val="00F250D7"/>
    <w:rsid w:val="00F251B4"/>
    <w:rsid w:val="00F25210"/>
    <w:rsid w:val="00F254AF"/>
    <w:rsid w:val="00F256C0"/>
    <w:rsid w:val="00F2580F"/>
    <w:rsid w:val="00F25932"/>
    <w:rsid w:val="00F25968"/>
    <w:rsid w:val="00F259B1"/>
    <w:rsid w:val="00F25B65"/>
    <w:rsid w:val="00F25C09"/>
    <w:rsid w:val="00F25C22"/>
    <w:rsid w:val="00F25D06"/>
    <w:rsid w:val="00F25E73"/>
    <w:rsid w:val="00F25FF8"/>
    <w:rsid w:val="00F26039"/>
    <w:rsid w:val="00F2605B"/>
    <w:rsid w:val="00F261F0"/>
    <w:rsid w:val="00F262D9"/>
    <w:rsid w:val="00F263A7"/>
    <w:rsid w:val="00F263E1"/>
    <w:rsid w:val="00F264CF"/>
    <w:rsid w:val="00F264E5"/>
    <w:rsid w:val="00F26897"/>
    <w:rsid w:val="00F26A7E"/>
    <w:rsid w:val="00F26AC7"/>
    <w:rsid w:val="00F26B2D"/>
    <w:rsid w:val="00F26BCD"/>
    <w:rsid w:val="00F26C4F"/>
    <w:rsid w:val="00F26E12"/>
    <w:rsid w:val="00F26EFF"/>
    <w:rsid w:val="00F26F8D"/>
    <w:rsid w:val="00F27052"/>
    <w:rsid w:val="00F2705D"/>
    <w:rsid w:val="00F270A4"/>
    <w:rsid w:val="00F2710E"/>
    <w:rsid w:val="00F273C3"/>
    <w:rsid w:val="00F277C9"/>
    <w:rsid w:val="00F27965"/>
    <w:rsid w:val="00F27A3B"/>
    <w:rsid w:val="00F27AC7"/>
    <w:rsid w:val="00F27C11"/>
    <w:rsid w:val="00F27C5E"/>
    <w:rsid w:val="00F27CE0"/>
    <w:rsid w:val="00F27CFF"/>
    <w:rsid w:val="00F27D70"/>
    <w:rsid w:val="00F27D86"/>
    <w:rsid w:val="00F27DA3"/>
    <w:rsid w:val="00F30021"/>
    <w:rsid w:val="00F30366"/>
    <w:rsid w:val="00F30425"/>
    <w:rsid w:val="00F306D5"/>
    <w:rsid w:val="00F309AC"/>
    <w:rsid w:val="00F30E3C"/>
    <w:rsid w:val="00F30E74"/>
    <w:rsid w:val="00F30ED5"/>
    <w:rsid w:val="00F310B6"/>
    <w:rsid w:val="00F313C9"/>
    <w:rsid w:val="00F31665"/>
    <w:rsid w:val="00F3168D"/>
    <w:rsid w:val="00F31BE7"/>
    <w:rsid w:val="00F31E6C"/>
    <w:rsid w:val="00F31F50"/>
    <w:rsid w:val="00F31FF3"/>
    <w:rsid w:val="00F321BF"/>
    <w:rsid w:val="00F322D8"/>
    <w:rsid w:val="00F32380"/>
    <w:rsid w:val="00F3246D"/>
    <w:rsid w:val="00F32523"/>
    <w:rsid w:val="00F3262F"/>
    <w:rsid w:val="00F3283A"/>
    <w:rsid w:val="00F32D4D"/>
    <w:rsid w:val="00F32FCD"/>
    <w:rsid w:val="00F33102"/>
    <w:rsid w:val="00F33220"/>
    <w:rsid w:val="00F332C4"/>
    <w:rsid w:val="00F33342"/>
    <w:rsid w:val="00F3336A"/>
    <w:rsid w:val="00F333F1"/>
    <w:rsid w:val="00F33473"/>
    <w:rsid w:val="00F334B5"/>
    <w:rsid w:val="00F33537"/>
    <w:rsid w:val="00F335AF"/>
    <w:rsid w:val="00F33836"/>
    <w:rsid w:val="00F3384F"/>
    <w:rsid w:val="00F3396E"/>
    <w:rsid w:val="00F33B1C"/>
    <w:rsid w:val="00F33B40"/>
    <w:rsid w:val="00F33B52"/>
    <w:rsid w:val="00F33CB4"/>
    <w:rsid w:val="00F33D27"/>
    <w:rsid w:val="00F33D49"/>
    <w:rsid w:val="00F33FDD"/>
    <w:rsid w:val="00F340C3"/>
    <w:rsid w:val="00F340DD"/>
    <w:rsid w:val="00F34179"/>
    <w:rsid w:val="00F34471"/>
    <w:rsid w:val="00F344C9"/>
    <w:rsid w:val="00F34578"/>
    <w:rsid w:val="00F346A3"/>
    <w:rsid w:val="00F346D8"/>
    <w:rsid w:val="00F34732"/>
    <w:rsid w:val="00F34753"/>
    <w:rsid w:val="00F34768"/>
    <w:rsid w:val="00F348F8"/>
    <w:rsid w:val="00F34B47"/>
    <w:rsid w:val="00F34D52"/>
    <w:rsid w:val="00F34DC0"/>
    <w:rsid w:val="00F34F7D"/>
    <w:rsid w:val="00F3514D"/>
    <w:rsid w:val="00F35222"/>
    <w:rsid w:val="00F35332"/>
    <w:rsid w:val="00F35497"/>
    <w:rsid w:val="00F35698"/>
    <w:rsid w:val="00F358D9"/>
    <w:rsid w:val="00F35AB1"/>
    <w:rsid w:val="00F35ACE"/>
    <w:rsid w:val="00F35C2A"/>
    <w:rsid w:val="00F35D61"/>
    <w:rsid w:val="00F35E9F"/>
    <w:rsid w:val="00F36018"/>
    <w:rsid w:val="00F362AB"/>
    <w:rsid w:val="00F362E2"/>
    <w:rsid w:val="00F362E6"/>
    <w:rsid w:val="00F364A5"/>
    <w:rsid w:val="00F3654E"/>
    <w:rsid w:val="00F36623"/>
    <w:rsid w:val="00F366F9"/>
    <w:rsid w:val="00F368DA"/>
    <w:rsid w:val="00F36A9C"/>
    <w:rsid w:val="00F36B5A"/>
    <w:rsid w:val="00F36C44"/>
    <w:rsid w:val="00F36C45"/>
    <w:rsid w:val="00F36D9D"/>
    <w:rsid w:val="00F37011"/>
    <w:rsid w:val="00F37191"/>
    <w:rsid w:val="00F374D4"/>
    <w:rsid w:val="00F37568"/>
    <w:rsid w:val="00F3766A"/>
    <w:rsid w:val="00F3769F"/>
    <w:rsid w:val="00F3777D"/>
    <w:rsid w:val="00F37BBC"/>
    <w:rsid w:val="00F37C00"/>
    <w:rsid w:val="00F37CA8"/>
    <w:rsid w:val="00F37DF9"/>
    <w:rsid w:val="00F37E8B"/>
    <w:rsid w:val="00F37F38"/>
    <w:rsid w:val="00F40144"/>
    <w:rsid w:val="00F40572"/>
    <w:rsid w:val="00F407A2"/>
    <w:rsid w:val="00F40867"/>
    <w:rsid w:val="00F40981"/>
    <w:rsid w:val="00F409EE"/>
    <w:rsid w:val="00F40B34"/>
    <w:rsid w:val="00F40CAB"/>
    <w:rsid w:val="00F40D2C"/>
    <w:rsid w:val="00F40E8C"/>
    <w:rsid w:val="00F414FD"/>
    <w:rsid w:val="00F41539"/>
    <w:rsid w:val="00F41714"/>
    <w:rsid w:val="00F41781"/>
    <w:rsid w:val="00F417D5"/>
    <w:rsid w:val="00F41882"/>
    <w:rsid w:val="00F418C4"/>
    <w:rsid w:val="00F419B8"/>
    <w:rsid w:val="00F41B34"/>
    <w:rsid w:val="00F41C27"/>
    <w:rsid w:val="00F41E2C"/>
    <w:rsid w:val="00F420A5"/>
    <w:rsid w:val="00F420A7"/>
    <w:rsid w:val="00F420AA"/>
    <w:rsid w:val="00F42346"/>
    <w:rsid w:val="00F42460"/>
    <w:rsid w:val="00F424FF"/>
    <w:rsid w:val="00F425AF"/>
    <w:rsid w:val="00F4263D"/>
    <w:rsid w:val="00F426ED"/>
    <w:rsid w:val="00F4283E"/>
    <w:rsid w:val="00F429FE"/>
    <w:rsid w:val="00F42B0F"/>
    <w:rsid w:val="00F42EF0"/>
    <w:rsid w:val="00F43241"/>
    <w:rsid w:val="00F43289"/>
    <w:rsid w:val="00F4334E"/>
    <w:rsid w:val="00F433AF"/>
    <w:rsid w:val="00F4350D"/>
    <w:rsid w:val="00F436EB"/>
    <w:rsid w:val="00F43858"/>
    <w:rsid w:val="00F438FE"/>
    <w:rsid w:val="00F441E6"/>
    <w:rsid w:val="00F44298"/>
    <w:rsid w:val="00F444C5"/>
    <w:rsid w:val="00F44502"/>
    <w:rsid w:val="00F44548"/>
    <w:rsid w:val="00F4476F"/>
    <w:rsid w:val="00F447B5"/>
    <w:rsid w:val="00F44818"/>
    <w:rsid w:val="00F4485A"/>
    <w:rsid w:val="00F448D4"/>
    <w:rsid w:val="00F448D8"/>
    <w:rsid w:val="00F449C1"/>
    <w:rsid w:val="00F449DC"/>
    <w:rsid w:val="00F449E3"/>
    <w:rsid w:val="00F449F1"/>
    <w:rsid w:val="00F44A6C"/>
    <w:rsid w:val="00F44AD5"/>
    <w:rsid w:val="00F44B8E"/>
    <w:rsid w:val="00F44E88"/>
    <w:rsid w:val="00F45291"/>
    <w:rsid w:val="00F4530C"/>
    <w:rsid w:val="00F4540A"/>
    <w:rsid w:val="00F45447"/>
    <w:rsid w:val="00F4563B"/>
    <w:rsid w:val="00F45679"/>
    <w:rsid w:val="00F45889"/>
    <w:rsid w:val="00F458E3"/>
    <w:rsid w:val="00F45ACD"/>
    <w:rsid w:val="00F45C23"/>
    <w:rsid w:val="00F45C82"/>
    <w:rsid w:val="00F45CA2"/>
    <w:rsid w:val="00F45FF7"/>
    <w:rsid w:val="00F4639F"/>
    <w:rsid w:val="00F463B8"/>
    <w:rsid w:val="00F463D9"/>
    <w:rsid w:val="00F464C8"/>
    <w:rsid w:val="00F464F7"/>
    <w:rsid w:val="00F465B5"/>
    <w:rsid w:val="00F465EA"/>
    <w:rsid w:val="00F465FA"/>
    <w:rsid w:val="00F46795"/>
    <w:rsid w:val="00F46A8A"/>
    <w:rsid w:val="00F46AA0"/>
    <w:rsid w:val="00F46BF4"/>
    <w:rsid w:val="00F46E7E"/>
    <w:rsid w:val="00F46F54"/>
    <w:rsid w:val="00F46FE6"/>
    <w:rsid w:val="00F4705E"/>
    <w:rsid w:val="00F47077"/>
    <w:rsid w:val="00F470C7"/>
    <w:rsid w:val="00F47133"/>
    <w:rsid w:val="00F4714A"/>
    <w:rsid w:val="00F47207"/>
    <w:rsid w:val="00F4726F"/>
    <w:rsid w:val="00F472CB"/>
    <w:rsid w:val="00F472E7"/>
    <w:rsid w:val="00F47420"/>
    <w:rsid w:val="00F47500"/>
    <w:rsid w:val="00F47506"/>
    <w:rsid w:val="00F475AB"/>
    <w:rsid w:val="00F47779"/>
    <w:rsid w:val="00F47818"/>
    <w:rsid w:val="00F47930"/>
    <w:rsid w:val="00F47932"/>
    <w:rsid w:val="00F47BFD"/>
    <w:rsid w:val="00F47C81"/>
    <w:rsid w:val="00F47CC6"/>
    <w:rsid w:val="00F47EE5"/>
    <w:rsid w:val="00F501CB"/>
    <w:rsid w:val="00F502C8"/>
    <w:rsid w:val="00F503DC"/>
    <w:rsid w:val="00F504F7"/>
    <w:rsid w:val="00F50656"/>
    <w:rsid w:val="00F5076E"/>
    <w:rsid w:val="00F50857"/>
    <w:rsid w:val="00F5085E"/>
    <w:rsid w:val="00F508B8"/>
    <w:rsid w:val="00F5090B"/>
    <w:rsid w:val="00F50911"/>
    <w:rsid w:val="00F5092E"/>
    <w:rsid w:val="00F50A6E"/>
    <w:rsid w:val="00F50D07"/>
    <w:rsid w:val="00F50D17"/>
    <w:rsid w:val="00F50E6E"/>
    <w:rsid w:val="00F50F8C"/>
    <w:rsid w:val="00F51103"/>
    <w:rsid w:val="00F512C4"/>
    <w:rsid w:val="00F513AF"/>
    <w:rsid w:val="00F51507"/>
    <w:rsid w:val="00F51649"/>
    <w:rsid w:val="00F517D7"/>
    <w:rsid w:val="00F517F6"/>
    <w:rsid w:val="00F5196D"/>
    <w:rsid w:val="00F51C36"/>
    <w:rsid w:val="00F51EFF"/>
    <w:rsid w:val="00F5200E"/>
    <w:rsid w:val="00F52016"/>
    <w:rsid w:val="00F52091"/>
    <w:rsid w:val="00F52228"/>
    <w:rsid w:val="00F52411"/>
    <w:rsid w:val="00F524D8"/>
    <w:rsid w:val="00F525B5"/>
    <w:rsid w:val="00F5277E"/>
    <w:rsid w:val="00F527F7"/>
    <w:rsid w:val="00F52E83"/>
    <w:rsid w:val="00F52F33"/>
    <w:rsid w:val="00F53002"/>
    <w:rsid w:val="00F530EA"/>
    <w:rsid w:val="00F5310F"/>
    <w:rsid w:val="00F53123"/>
    <w:rsid w:val="00F53355"/>
    <w:rsid w:val="00F538AA"/>
    <w:rsid w:val="00F538C8"/>
    <w:rsid w:val="00F53D5B"/>
    <w:rsid w:val="00F53D88"/>
    <w:rsid w:val="00F53F4A"/>
    <w:rsid w:val="00F53F7D"/>
    <w:rsid w:val="00F53FBD"/>
    <w:rsid w:val="00F54144"/>
    <w:rsid w:val="00F5418D"/>
    <w:rsid w:val="00F54259"/>
    <w:rsid w:val="00F542AD"/>
    <w:rsid w:val="00F54302"/>
    <w:rsid w:val="00F54313"/>
    <w:rsid w:val="00F54506"/>
    <w:rsid w:val="00F5456C"/>
    <w:rsid w:val="00F5480A"/>
    <w:rsid w:val="00F549B5"/>
    <w:rsid w:val="00F54AAB"/>
    <w:rsid w:val="00F54B05"/>
    <w:rsid w:val="00F54B83"/>
    <w:rsid w:val="00F54CDD"/>
    <w:rsid w:val="00F54F32"/>
    <w:rsid w:val="00F55065"/>
    <w:rsid w:val="00F550E1"/>
    <w:rsid w:val="00F551AA"/>
    <w:rsid w:val="00F551AB"/>
    <w:rsid w:val="00F551CD"/>
    <w:rsid w:val="00F5527A"/>
    <w:rsid w:val="00F55530"/>
    <w:rsid w:val="00F5559C"/>
    <w:rsid w:val="00F5577D"/>
    <w:rsid w:val="00F557B7"/>
    <w:rsid w:val="00F5586D"/>
    <w:rsid w:val="00F559FB"/>
    <w:rsid w:val="00F55A73"/>
    <w:rsid w:val="00F55AD9"/>
    <w:rsid w:val="00F55B76"/>
    <w:rsid w:val="00F55C68"/>
    <w:rsid w:val="00F55C91"/>
    <w:rsid w:val="00F56277"/>
    <w:rsid w:val="00F56361"/>
    <w:rsid w:val="00F56601"/>
    <w:rsid w:val="00F5667B"/>
    <w:rsid w:val="00F56783"/>
    <w:rsid w:val="00F568E9"/>
    <w:rsid w:val="00F5690B"/>
    <w:rsid w:val="00F5690E"/>
    <w:rsid w:val="00F56932"/>
    <w:rsid w:val="00F5696A"/>
    <w:rsid w:val="00F56A30"/>
    <w:rsid w:val="00F56A4C"/>
    <w:rsid w:val="00F56A71"/>
    <w:rsid w:val="00F56ABD"/>
    <w:rsid w:val="00F56B9F"/>
    <w:rsid w:val="00F56DB0"/>
    <w:rsid w:val="00F56F0D"/>
    <w:rsid w:val="00F56F70"/>
    <w:rsid w:val="00F56FC7"/>
    <w:rsid w:val="00F57027"/>
    <w:rsid w:val="00F570FB"/>
    <w:rsid w:val="00F572DD"/>
    <w:rsid w:val="00F573BF"/>
    <w:rsid w:val="00F57486"/>
    <w:rsid w:val="00F574B1"/>
    <w:rsid w:val="00F57521"/>
    <w:rsid w:val="00F575FB"/>
    <w:rsid w:val="00F576E1"/>
    <w:rsid w:val="00F57ACE"/>
    <w:rsid w:val="00F57AE1"/>
    <w:rsid w:val="00F57CB7"/>
    <w:rsid w:val="00F57FA8"/>
    <w:rsid w:val="00F6007A"/>
    <w:rsid w:val="00F601E8"/>
    <w:rsid w:val="00F60403"/>
    <w:rsid w:val="00F60498"/>
    <w:rsid w:val="00F60513"/>
    <w:rsid w:val="00F6057E"/>
    <w:rsid w:val="00F605BB"/>
    <w:rsid w:val="00F605D6"/>
    <w:rsid w:val="00F60667"/>
    <w:rsid w:val="00F60838"/>
    <w:rsid w:val="00F609C6"/>
    <w:rsid w:val="00F60DA5"/>
    <w:rsid w:val="00F60FCB"/>
    <w:rsid w:val="00F612A7"/>
    <w:rsid w:val="00F61340"/>
    <w:rsid w:val="00F613DE"/>
    <w:rsid w:val="00F613F1"/>
    <w:rsid w:val="00F61564"/>
    <w:rsid w:val="00F6174F"/>
    <w:rsid w:val="00F61A2D"/>
    <w:rsid w:val="00F61AEE"/>
    <w:rsid w:val="00F61E2D"/>
    <w:rsid w:val="00F61E50"/>
    <w:rsid w:val="00F61F9F"/>
    <w:rsid w:val="00F6203A"/>
    <w:rsid w:val="00F623B5"/>
    <w:rsid w:val="00F623F8"/>
    <w:rsid w:val="00F625FB"/>
    <w:rsid w:val="00F6262B"/>
    <w:rsid w:val="00F626FA"/>
    <w:rsid w:val="00F6276D"/>
    <w:rsid w:val="00F6277B"/>
    <w:rsid w:val="00F62A8E"/>
    <w:rsid w:val="00F62AE8"/>
    <w:rsid w:val="00F62BC8"/>
    <w:rsid w:val="00F62EDD"/>
    <w:rsid w:val="00F62EE8"/>
    <w:rsid w:val="00F63053"/>
    <w:rsid w:val="00F635EC"/>
    <w:rsid w:val="00F639A2"/>
    <w:rsid w:val="00F63B0B"/>
    <w:rsid w:val="00F63C29"/>
    <w:rsid w:val="00F63CAD"/>
    <w:rsid w:val="00F63D5F"/>
    <w:rsid w:val="00F63EB8"/>
    <w:rsid w:val="00F63EE4"/>
    <w:rsid w:val="00F63F04"/>
    <w:rsid w:val="00F6401F"/>
    <w:rsid w:val="00F6403F"/>
    <w:rsid w:val="00F64267"/>
    <w:rsid w:val="00F64313"/>
    <w:rsid w:val="00F6451B"/>
    <w:rsid w:val="00F64658"/>
    <w:rsid w:val="00F6486E"/>
    <w:rsid w:val="00F648A9"/>
    <w:rsid w:val="00F64AFF"/>
    <w:rsid w:val="00F64C75"/>
    <w:rsid w:val="00F64DC3"/>
    <w:rsid w:val="00F64E38"/>
    <w:rsid w:val="00F6506C"/>
    <w:rsid w:val="00F653AB"/>
    <w:rsid w:val="00F653F4"/>
    <w:rsid w:val="00F65408"/>
    <w:rsid w:val="00F655CA"/>
    <w:rsid w:val="00F65648"/>
    <w:rsid w:val="00F656D8"/>
    <w:rsid w:val="00F65724"/>
    <w:rsid w:val="00F657D1"/>
    <w:rsid w:val="00F6590C"/>
    <w:rsid w:val="00F6598D"/>
    <w:rsid w:val="00F65993"/>
    <w:rsid w:val="00F659A1"/>
    <w:rsid w:val="00F65A4F"/>
    <w:rsid w:val="00F65B6F"/>
    <w:rsid w:val="00F65C10"/>
    <w:rsid w:val="00F65C14"/>
    <w:rsid w:val="00F65C39"/>
    <w:rsid w:val="00F65DA4"/>
    <w:rsid w:val="00F65DDD"/>
    <w:rsid w:val="00F65FCF"/>
    <w:rsid w:val="00F6604B"/>
    <w:rsid w:val="00F6610F"/>
    <w:rsid w:val="00F663D4"/>
    <w:rsid w:val="00F66501"/>
    <w:rsid w:val="00F66625"/>
    <w:rsid w:val="00F66729"/>
    <w:rsid w:val="00F667AF"/>
    <w:rsid w:val="00F668C9"/>
    <w:rsid w:val="00F66B1B"/>
    <w:rsid w:val="00F66D44"/>
    <w:rsid w:val="00F66EBF"/>
    <w:rsid w:val="00F66F90"/>
    <w:rsid w:val="00F66FB7"/>
    <w:rsid w:val="00F67210"/>
    <w:rsid w:val="00F67373"/>
    <w:rsid w:val="00F674DE"/>
    <w:rsid w:val="00F674E6"/>
    <w:rsid w:val="00F678C8"/>
    <w:rsid w:val="00F679F5"/>
    <w:rsid w:val="00F67AE6"/>
    <w:rsid w:val="00F67CDD"/>
    <w:rsid w:val="00F67E0D"/>
    <w:rsid w:val="00F67E11"/>
    <w:rsid w:val="00F67F6A"/>
    <w:rsid w:val="00F7018D"/>
    <w:rsid w:val="00F702CE"/>
    <w:rsid w:val="00F70603"/>
    <w:rsid w:val="00F7083D"/>
    <w:rsid w:val="00F708BC"/>
    <w:rsid w:val="00F709A0"/>
    <w:rsid w:val="00F70A65"/>
    <w:rsid w:val="00F70B51"/>
    <w:rsid w:val="00F70C2B"/>
    <w:rsid w:val="00F70DCD"/>
    <w:rsid w:val="00F70F70"/>
    <w:rsid w:val="00F71000"/>
    <w:rsid w:val="00F710A0"/>
    <w:rsid w:val="00F711B5"/>
    <w:rsid w:val="00F71366"/>
    <w:rsid w:val="00F71434"/>
    <w:rsid w:val="00F71494"/>
    <w:rsid w:val="00F714F0"/>
    <w:rsid w:val="00F716C9"/>
    <w:rsid w:val="00F717F8"/>
    <w:rsid w:val="00F718A6"/>
    <w:rsid w:val="00F71947"/>
    <w:rsid w:val="00F719AB"/>
    <w:rsid w:val="00F719AD"/>
    <w:rsid w:val="00F71AB6"/>
    <w:rsid w:val="00F71B17"/>
    <w:rsid w:val="00F71D12"/>
    <w:rsid w:val="00F71E0F"/>
    <w:rsid w:val="00F71E47"/>
    <w:rsid w:val="00F72039"/>
    <w:rsid w:val="00F72193"/>
    <w:rsid w:val="00F72290"/>
    <w:rsid w:val="00F722D6"/>
    <w:rsid w:val="00F722F1"/>
    <w:rsid w:val="00F72436"/>
    <w:rsid w:val="00F72758"/>
    <w:rsid w:val="00F72766"/>
    <w:rsid w:val="00F72D0C"/>
    <w:rsid w:val="00F72D2C"/>
    <w:rsid w:val="00F72DFA"/>
    <w:rsid w:val="00F72F4B"/>
    <w:rsid w:val="00F7302B"/>
    <w:rsid w:val="00F731AE"/>
    <w:rsid w:val="00F73243"/>
    <w:rsid w:val="00F73289"/>
    <w:rsid w:val="00F73547"/>
    <w:rsid w:val="00F735FA"/>
    <w:rsid w:val="00F736F9"/>
    <w:rsid w:val="00F737A1"/>
    <w:rsid w:val="00F73958"/>
    <w:rsid w:val="00F73B49"/>
    <w:rsid w:val="00F73C0F"/>
    <w:rsid w:val="00F73D2D"/>
    <w:rsid w:val="00F73DE5"/>
    <w:rsid w:val="00F73DFC"/>
    <w:rsid w:val="00F74094"/>
    <w:rsid w:val="00F740AF"/>
    <w:rsid w:val="00F7429E"/>
    <w:rsid w:val="00F7432C"/>
    <w:rsid w:val="00F743BE"/>
    <w:rsid w:val="00F74458"/>
    <w:rsid w:val="00F744CF"/>
    <w:rsid w:val="00F74577"/>
    <w:rsid w:val="00F74579"/>
    <w:rsid w:val="00F74658"/>
    <w:rsid w:val="00F7472E"/>
    <w:rsid w:val="00F748F9"/>
    <w:rsid w:val="00F749E4"/>
    <w:rsid w:val="00F74BAC"/>
    <w:rsid w:val="00F74E20"/>
    <w:rsid w:val="00F74EC0"/>
    <w:rsid w:val="00F75061"/>
    <w:rsid w:val="00F751DA"/>
    <w:rsid w:val="00F75273"/>
    <w:rsid w:val="00F75366"/>
    <w:rsid w:val="00F7541F"/>
    <w:rsid w:val="00F754CF"/>
    <w:rsid w:val="00F75519"/>
    <w:rsid w:val="00F757B4"/>
    <w:rsid w:val="00F7581C"/>
    <w:rsid w:val="00F75AFF"/>
    <w:rsid w:val="00F75C00"/>
    <w:rsid w:val="00F75C9C"/>
    <w:rsid w:val="00F75CF8"/>
    <w:rsid w:val="00F75D8A"/>
    <w:rsid w:val="00F760F2"/>
    <w:rsid w:val="00F764A2"/>
    <w:rsid w:val="00F765A0"/>
    <w:rsid w:val="00F7693B"/>
    <w:rsid w:val="00F769BD"/>
    <w:rsid w:val="00F769E3"/>
    <w:rsid w:val="00F76C01"/>
    <w:rsid w:val="00F76C44"/>
    <w:rsid w:val="00F76C91"/>
    <w:rsid w:val="00F76E0F"/>
    <w:rsid w:val="00F77005"/>
    <w:rsid w:val="00F770FA"/>
    <w:rsid w:val="00F7716E"/>
    <w:rsid w:val="00F771F3"/>
    <w:rsid w:val="00F772A1"/>
    <w:rsid w:val="00F772EE"/>
    <w:rsid w:val="00F77505"/>
    <w:rsid w:val="00F7772E"/>
    <w:rsid w:val="00F77797"/>
    <w:rsid w:val="00F777EB"/>
    <w:rsid w:val="00F77882"/>
    <w:rsid w:val="00F778AA"/>
    <w:rsid w:val="00F77912"/>
    <w:rsid w:val="00F77938"/>
    <w:rsid w:val="00F779C2"/>
    <w:rsid w:val="00F77B11"/>
    <w:rsid w:val="00F77C79"/>
    <w:rsid w:val="00F77E4C"/>
    <w:rsid w:val="00F77EDC"/>
    <w:rsid w:val="00F77F78"/>
    <w:rsid w:val="00F802CD"/>
    <w:rsid w:val="00F8030A"/>
    <w:rsid w:val="00F80536"/>
    <w:rsid w:val="00F808AD"/>
    <w:rsid w:val="00F80A8C"/>
    <w:rsid w:val="00F80BDD"/>
    <w:rsid w:val="00F80CEA"/>
    <w:rsid w:val="00F80D5F"/>
    <w:rsid w:val="00F81046"/>
    <w:rsid w:val="00F81426"/>
    <w:rsid w:val="00F81435"/>
    <w:rsid w:val="00F814A3"/>
    <w:rsid w:val="00F8150A"/>
    <w:rsid w:val="00F81640"/>
    <w:rsid w:val="00F816BD"/>
    <w:rsid w:val="00F8171A"/>
    <w:rsid w:val="00F81765"/>
    <w:rsid w:val="00F8184F"/>
    <w:rsid w:val="00F81B3D"/>
    <w:rsid w:val="00F82083"/>
    <w:rsid w:val="00F8212A"/>
    <w:rsid w:val="00F824A4"/>
    <w:rsid w:val="00F82506"/>
    <w:rsid w:val="00F825FC"/>
    <w:rsid w:val="00F826FB"/>
    <w:rsid w:val="00F82797"/>
    <w:rsid w:val="00F8280F"/>
    <w:rsid w:val="00F82943"/>
    <w:rsid w:val="00F829B1"/>
    <w:rsid w:val="00F82A92"/>
    <w:rsid w:val="00F82AAC"/>
    <w:rsid w:val="00F82CCE"/>
    <w:rsid w:val="00F82DAA"/>
    <w:rsid w:val="00F82DE9"/>
    <w:rsid w:val="00F8304D"/>
    <w:rsid w:val="00F83066"/>
    <w:rsid w:val="00F8337D"/>
    <w:rsid w:val="00F8338E"/>
    <w:rsid w:val="00F833E1"/>
    <w:rsid w:val="00F837EB"/>
    <w:rsid w:val="00F8394A"/>
    <w:rsid w:val="00F839EF"/>
    <w:rsid w:val="00F83AC1"/>
    <w:rsid w:val="00F83B84"/>
    <w:rsid w:val="00F83CE4"/>
    <w:rsid w:val="00F83DCE"/>
    <w:rsid w:val="00F83FBD"/>
    <w:rsid w:val="00F83FCC"/>
    <w:rsid w:val="00F84233"/>
    <w:rsid w:val="00F842D4"/>
    <w:rsid w:val="00F84368"/>
    <w:rsid w:val="00F84387"/>
    <w:rsid w:val="00F84673"/>
    <w:rsid w:val="00F846CF"/>
    <w:rsid w:val="00F84741"/>
    <w:rsid w:val="00F847F1"/>
    <w:rsid w:val="00F84A24"/>
    <w:rsid w:val="00F84BDB"/>
    <w:rsid w:val="00F84D31"/>
    <w:rsid w:val="00F84EF3"/>
    <w:rsid w:val="00F84F90"/>
    <w:rsid w:val="00F850E1"/>
    <w:rsid w:val="00F851FB"/>
    <w:rsid w:val="00F853D3"/>
    <w:rsid w:val="00F854AC"/>
    <w:rsid w:val="00F854D3"/>
    <w:rsid w:val="00F85527"/>
    <w:rsid w:val="00F85561"/>
    <w:rsid w:val="00F8568F"/>
    <w:rsid w:val="00F85A24"/>
    <w:rsid w:val="00F85C19"/>
    <w:rsid w:val="00F85C88"/>
    <w:rsid w:val="00F85CDC"/>
    <w:rsid w:val="00F85CDF"/>
    <w:rsid w:val="00F85CE7"/>
    <w:rsid w:val="00F85CF1"/>
    <w:rsid w:val="00F85D9B"/>
    <w:rsid w:val="00F85E2D"/>
    <w:rsid w:val="00F85EE3"/>
    <w:rsid w:val="00F86265"/>
    <w:rsid w:val="00F866FE"/>
    <w:rsid w:val="00F8683F"/>
    <w:rsid w:val="00F868D7"/>
    <w:rsid w:val="00F86D9E"/>
    <w:rsid w:val="00F86DEC"/>
    <w:rsid w:val="00F86E27"/>
    <w:rsid w:val="00F86F37"/>
    <w:rsid w:val="00F870FF"/>
    <w:rsid w:val="00F87118"/>
    <w:rsid w:val="00F87150"/>
    <w:rsid w:val="00F874F2"/>
    <w:rsid w:val="00F87581"/>
    <w:rsid w:val="00F87766"/>
    <w:rsid w:val="00F877A7"/>
    <w:rsid w:val="00F8789D"/>
    <w:rsid w:val="00F87904"/>
    <w:rsid w:val="00F879E6"/>
    <w:rsid w:val="00F87A43"/>
    <w:rsid w:val="00F87A6E"/>
    <w:rsid w:val="00F87AC1"/>
    <w:rsid w:val="00F87B3E"/>
    <w:rsid w:val="00F87BC7"/>
    <w:rsid w:val="00F87EBC"/>
    <w:rsid w:val="00F90038"/>
    <w:rsid w:val="00F900D9"/>
    <w:rsid w:val="00F90240"/>
    <w:rsid w:val="00F9060D"/>
    <w:rsid w:val="00F9077C"/>
    <w:rsid w:val="00F907FC"/>
    <w:rsid w:val="00F908A2"/>
    <w:rsid w:val="00F909DE"/>
    <w:rsid w:val="00F90B2E"/>
    <w:rsid w:val="00F90B3E"/>
    <w:rsid w:val="00F90B72"/>
    <w:rsid w:val="00F90C25"/>
    <w:rsid w:val="00F90DC9"/>
    <w:rsid w:val="00F90E4E"/>
    <w:rsid w:val="00F90E7F"/>
    <w:rsid w:val="00F91025"/>
    <w:rsid w:val="00F9106D"/>
    <w:rsid w:val="00F911C3"/>
    <w:rsid w:val="00F912E6"/>
    <w:rsid w:val="00F9130C"/>
    <w:rsid w:val="00F91321"/>
    <w:rsid w:val="00F91655"/>
    <w:rsid w:val="00F916CA"/>
    <w:rsid w:val="00F91839"/>
    <w:rsid w:val="00F91942"/>
    <w:rsid w:val="00F91A6D"/>
    <w:rsid w:val="00F91AD7"/>
    <w:rsid w:val="00F91B51"/>
    <w:rsid w:val="00F91C83"/>
    <w:rsid w:val="00F91CBD"/>
    <w:rsid w:val="00F91CE3"/>
    <w:rsid w:val="00F91D07"/>
    <w:rsid w:val="00F91DDF"/>
    <w:rsid w:val="00F91E5F"/>
    <w:rsid w:val="00F91F3D"/>
    <w:rsid w:val="00F91F64"/>
    <w:rsid w:val="00F92057"/>
    <w:rsid w:val="00F9234F"/>
    <w:rsid w:val="00F924B1"/>
    <w:rsid w:val="00F924D8"/>
    <w:rsid w:val="00F9252F"/>
    <w:rsid w:val="00F9262B"/>
    <w:rsid w:val="00F927CD"/>
    <w:rsid w:val="00F928F0"/>
    <w:rsid w:val="00F92BA4"/>
    <w:rsid w:val="00F92BE8"/>
    <w:rsid w:val="00F92D8D"/>
    <w:rsid w:val="00F92E01"/>
    <w:rsid w:val="00F92E80"/>
    <w:rsid w:val="00F92EBA"/>
    <w:rsid w:val="00F92FCA"/>
    <w:rsid w:val="00F92FEE"/>
    <w:rsid w:val="00F93009"/>
    <w:rsid w:val="00F93025"/>
    <w:rsid w:val="00F93055"/>
    <w:rsid w:val="00F931CD"/>
    <w:rsid w:val="00F93307"/>
    <w:rsid w:val="00F93552"/>
    <w:rsid w:val="00F935C5"/>
    <w:rsid w:val="00F93607"/>
    <w:rsid w:val="00F93752"/>
    <w:rsid w:val="00F9383B"/>
    <w:rsid w:val="00F93864"/>
    <w:rsid w:val="00F938EA"/>
    <w:rsid w:val="00F938EB"/>
    <w:rsid w:val="00F93FCC"/>
    <w:rsid w:val="00F940DB"/>
    <w:rsid w:val="00F9436C"/>
    <w:rsid w:val="00F94452"/>
    <w:rsid w:val="00F94465"/>
    <w:rsid w:val="00F94526"/>
    <w:rsid w:val="00F94790"/>
    <w:rsid w:val="00F9479C"/>
    <w:rsid w:val="00F94868"/>
    <w:rsid w:val="00F948DF"/>
    <w:rsid w:val="00F94949"/>
    <w:rsid w:val="00F94989"/>
    <w:rsid w:val="00F949BB"/>
    <w:rsid w:val="00F949DD"/>
    <w:rsid w:val="00F94C93"/>
    <w:rsid w:val="00F94D42"/>
    <w:rsid w:val="00F94F3C"/>
    <w:rsid w:val="00F94F77"/>
    <w:rsid w:val="00F94FB7"/>
    <w:rsid w:val="00F9511A"/>
    <w:rsid w:val="00F9518E"/>
    <w:rsid w:val="00F95424"/>
    <w:rsid w:val="00F95926"/>
    <w:rsid w:val="00F95957"/>
    <w:rsid w:val="00F95B10"/>
    <w:rsid w:val="00F95B95"/>
    <w:rsid w:val="00F95C2F"/>
    <w:rsid w:val="00F95C48"/>
    <w:rsid w:val="00F95D27"/>
    <w:rsid w:val="00F95E40"/>
    <w:rsid w:val="00F95E4F"/>
    <w:rsid w:val="00F95EFC"/>
    <w:rsid w:val="00F9603C"/>
    <w:rsid w:val="00F9624C"/>
    <w:rsid w:val="00F96257"/>
    <w:rsid w:val="00F962EB"/>
    <w:rsid w:val="00F963F5"/>
    <w:rsid w:val="00F96570"/>
    <w:rsid w:val="00F9676B"/>
    <w:rsid w:val="00F9689B"/>
    <w:rsid w:val="00F9695F"/>
    <w:rsid w:val="00F9699D"/>
    <w:rsid w:val="00F969B6"/>
    <w:rsid w:val="00F96C66"/>
    <w:rsid w:val="00F96F9F"/>
    <w:rsid w:val="00F97021"/>
    <w:rsid w:val="00F97214"/>
    <w:rsid w:val="00F97334"/>
    <w:rsid w:val="00F9738F"/>
    <w:rsid w:val="00F97427"/>
    <w:rsid w:val="00F97516"/>
    <w:rsid w:val="00F9758D"/>
    <w:rsid w:val="00F97795"/>
    <w:rsid w:val="00F9779C"/>
    <w:rsid w:val="00F978B6"/>
    <w:rsid w:val="00F9799F"/>
    <w:rsid w:val="00F97A46"/>
    <w:rsid w:val="00F97A62"/>
    <w:rsid w:val="00F97BAC"/>
    <w:rsid w:val="00F97C85"/>
    <w:rsid w:val="00FA003E"/>
    <w:rsid w:val="00FA01FF"/>
    <w:rsid w:val="00FA028B"/>
    <w:rsid w:val="00FA02C0"/>
    <w:rsid w:val="00FA03D5"/>
    <w:rsid w:val="00FA0699"/>
    <w:rsid w:val="00FA0744"/>
    <w:rsid w:val="00FA07C9"/>
    <w:rsid w:val="00FA08E8"/>
    <w:rsid w:val="00FA09DB"/>
    <w:rsid w:val="00FA0AEB"/>
    <w:rsid w:val="00FA0B3F"/>
    <w:rsid w:val="00FA0C1A"/>
    <w:rsid w:val="00FA0D31"/>
    <w:rsid w:val="00FA0D9C"/>
    <w:rsid w:val="00FA1435"/>
    <w:rsid w:val="00FA15CE"/>
    <w:rsid w:val="00FA1700"/>
    <w:rsid w:val="00FA1930"/>
    <w:rsid w:val="00FA194F"/>
    <w:rsid w:val="00FA1968"/>
    <w:rsid w:val="00FA19F1"/>
    <w:rsid w:val="00FA1E7A"/>
    <w:rsid w:val="00FA1EEB"/>
    <w:rsid w:val="00FA1FCB"/>
    <w:rsid w:val="00FA207E"/>
    <w:rsid w:val="00FA2152"/>
    <w:rsid w:val="00FA21EA"/>
    <w:rsid w:val="00FA21EE"/>
    <w:rsid w:val="00FA2352"/>
    <w:rsid w:val="00FA2379"/>
    <w:rsid w:val="00FA23F2"/>
    <w:rsid w:val="00FA2428"/>
    <w:rsid w:val="00FA24A6"/>
    <w:rsid w:val="00FA25B4"/>
    <w:rsid w:val="00FA25EA"/>
    <w:rsid w:val="00FA2A97"/>
    <w:rsid w:val="00FA2DA9"/>
    <w:rsid w:val="00FA2E31"/>
    <w:rsid w:val="00FA2EF8"/>
    <w:rsid w:val="00FA2FE9"/>
    <w:rsid w:val="00FA2FF1"/>
    <w:rsid w:val="00FA318D"/>
    <w:rsid w:val="00FA31BC"/>
    <w:rsid w:val="00FA31E6"/>
    <w:rsid w:val="00FA3214"/>
    <w:rsid w:val="00FA33D8"/>
    <w:rsid w:val="00FA3702"/>
    <w:rsid w:val="00FA3732"/>
    <w:rsid w:val="00FA376F"/>
    <w:rsid w:val="00FA37B9"/>
    <w:rsid w:val="00FA3A69"/>
    <w:rsid w:val="00FA3C04"/>
    <w:rsid w:val="00FA3C26"/>
    <w:rsid w:val="00FA3CC5"/>
    <w:rsid w:val="00FA3E0F"/>
    <w:rsid w:val="00FA42BF"/>
    <w:rsid w:val="00FA4312"/>
    <w:rsid w:val="00FA4558"/>
    <w:rsid w:val="00FA45BB"/>
    <w:rsid w:val="00FA45DF"/>
    <w:rsid w:val="00FA4870"/>
    <w:rsid w:val="00FA48D8"/>
    <w:rsid w:val="00FA48DC"/>
    <w:rsid w:val="00FA48E9"/>
    <w:rsid w:val="00FA4CA7"/>
    <w:rsid w:val="00FA4DCD"/>
    <w:rsid w:val="00FA4F27"/>
    <w:rsid w:val="00FA4F9D"/>
    <w:rsid w:val="00FA4FD3"/>
    <w:rsid w:val="00FA5055"/>
    <w:rsid w:val="00FA505F"/>
    <w:rsid w:val="00FA507B"/>
    <w:rsid w:val="00FA513E"/>
    <w:rsid w:val="00FA5371"/>
    <w:rsid w:val="00FA5376"/>
    <w:rsid w:val="00FA55D1"/>
    <w:rsid w:val="00FA5743"/>
    <w:rsid w:val="00FA5750"/>
    <w:rsid w:val="00FA575C"/>
    <w:rsid w:val="00FA593F"/>
    <w:rsid w:val="00FA59C6"/>
    <w:rsid w:val="00FA5B67"/>
    <w:rsid w:val="00FA5B74"/>
    <w:rsid w:val="00FA5D57"/>
    <w:rsid w:val="00FA5DDC"/>
    <w:rsid w:val="00FA5DF6"/>
    <w:rsid w:val="00FA5DF7"/>
    <w:rsid w:val="00FA5E87"/>
    <w:rsid w:val="00FA5EEE"/>
    <w:rsid w:val="00FA5F8F"/>
    <w:rsid w:val="00FA5FA4"/>
    <w:rsid w:val="00FA6109"/>
    <w:rsid w:val="00FA6115"/>
    <w:rsid w:val="00FA65ED"/>
    <w:rsid w:val="00FA66C2"/>
    <w:rsid w:val="00FA681C"/>
    <w:rsid w:val="00FA687D"/>
    <w:rsid w:val="00FA68FE"/>
    <w:rsid w:val="00FA6AB9"/>
    <w:rsid w:val="00FA6D6A"/>
    <w:rsid w:val="00FA6F4D"/>
    <w:rsid w:val="00FA6FED"/>
    <w:rsid w:val="00FA7148"/>
    <w:rsid w:val="00FA7438"/>
    <w:rsid w:val="00FA75E7"/>
    <w:rsid w:val="00FA770B"/>
    <w:rsid w:val="00FA774A"/>
    <w:rsid w:val="00FA7819"/>
    <w:rsid w:val="00FA785B"/>
    <w:rsid w:val="00FA78B4"/>
    <w:rsid w:val="00FA7A1B"/>
    <w:rsid w:val="00FA7ADA"/>
    <w:rsid w:val="00FA7C48"/>
    <w:rsid w:val="00FA7C5B"/>
    <w:rsid w:val="00FB02B1"/>
    <w:rsid w:val="00FB0311"/>
    <w:rsid w:val="00FB0394"/>
    <w:rsid w:val="00FB05A8"/>
    <w:rsid w:val="00FB07FA"/>
    <w:rsid w:val="00FB08F2"/>
    <w:rsid w:val="00FB0991"/>
    <w:rsid w:val="00FB09A0"/>
    <w:rsid w:val="00FB0ABF"/>
    <w:rsid w:val="00FB0AF5"/>
    <w:rsid w:val="00FB0BA3"/>
    <w:rsid w:val="00FB0D63"/>
    <w:rsid w:val="00FB0DCC"/>
    <w:rsid w:val="00FB0E41"/>
    <w:rsid w:val="00FB0E9F"/>
    <w:rsid w:val="00FB11A3"/>
    <w:rsid w:val="00FB11DD"/>
    <w:rsid w:val="00FB1360"/>
    <w:rsid w:val="00FB13C9"/>
    <w:rsid w:val="00FB13D0"/>
    <w:rsid w:val="00FB13FC"/>
    <w:rsid w:val="00FB1624"/>
    <w:rsid w:val="00FB16A8"/>
    <w:rsid w:val="00FB1D3A"/>
    <w:rsid w:val="00FB1DFD"/>
    <w:rsid w:val="00FB1E2F"/>
    <w:rsid w:val="00FB1EBF"/>
    <w:rsid w:val="00FB201F"/>
    <w:rsid w:val="00FB20BC"/>
    <w:rsid w:val="00FB2156"/>
    <w:rsid w:val="00FB2194"/>
    <w:rsid w:val="00FB2293"/>
    <w:rsid w:val="00FB2428"/>
    <w:rsid w:val="00FB259A"/>
    <w:rsid w:val="00FB260B"/>
    <w:rsid w:val="00FB26BA"/>
    <w:rsid w:val="00FB2A8D"/>
    <w:rsid w:val="00FB2AAD"/>
    <w:rsid w:val="00FB2B17"/>
    <w:rsid w:val="00FB2B81"/>
    <w:rsid w:val="00FB2CB7"/>
    <w:rsid w:val="00FB2D96"/>
    <w:rsid w:val="00FB2DA4"/>
    <w:rsid w:val="00FB2F66"/>
    <w:rsid w:val="00FB2FD9"/>
    <w:rsid w:val="00FB3035"/>
    <w:rsid w:val="00FB30D0"/>
    <w:rsid w:val="00FB3199"/>
    <w:rsid w:val="00FB31AA"/>
    <w:rsid w:val="00FB3347"/>
    <w:rsid w:val="00FB33BB"/>
    <w:rsid w:val="00FB34B7"/>
    <w:rsid w:val="00FB34C3"/>
    <w:rsid w:val="00FB353C"/>
    <w:rsid w:val="00FB3730"/>
    <w:rsid w:val="00FB3743"/>
    <w:rsid w:val="00FB384E"/>
    <w:rsid w:val="00FB38A1"/>
    <w:rsid w:val="00FB3914"/>
    <w:rsid w:val="00FB3980"/>
    <w:rsid w:val="00FB3A25"/>
    <w:rsid w:val="00FB3B98"/>
    <w:rsid w:val="00FB3CCD"/>
    <w:rsid w:val="00FB3CD7"/>
    <w:rsid w:val="00FB3E1E"/>
    <w:rsid w:val="00FB407C"/>
    <w:rsid w:val="00FB4123"/>
    <w:rsid w:val="00FB426B"/>
    <w:rsid w:val="00FB4407"/>
    <w:rsid w:val="00FB443A"/>
    <w:rsid w:val="00FB4666"/>
    <w:rsid w:val="00FB46CA"/>
    <w:rsid w:val="00FB47C1"/>
    <w:rsid w:val="00FB4843"/>
    <w:rsid w:val="00FB4B0D"/>
    <w:rsid w:val="00FB4EB2"/>
    <w:rsid w:val="00FB4FAB"/>
    <w:rsid w:val="00FB50C3"/>
    <w:rsid w:val="00FB50F1"/>
    <w:rsid w:val="00FB5122"/>
    <w:rsid w:val="00FB51DA"/>
    <w:rsid w:val="00FB5312"/>
    <w:rsid w:val="00FB5331"/>
    <w:rsid w:val="00FB5337"/>
    <w:rsid w:val="00FB535D"/>
    <w:rsid w:val="00FB5401"/>
    <w:rsid w:val="00FB54DD"/>
    <w:rsid w:val="00FB55E0"/>
    <w:rsid w:val="00FB5764"/>
    <w:rsid w:val="00FB587F"/>
    <w:rsid w:val="00FB597E"/>
    <w:rsid w:val="00FB5DCA"/>
    <w:rsid w:val="00FB5DE3"/>
    <w:rsid w:val="00FB5E4A"/>
    <w:rsid w:val="00FB5F45"/>
    <w:rsid w:val="00FB5F4C"/>
    <w:rsid w:val="00FB60AD"/>
    <w:rsid w:val="00FB60C2"/>
    <w:rsid w:val="00FB64DF"/>
    <w:rsid w:val="00FB650D"/>
    <w:rsid w:val="00FB66D4"/>
    <w:rsid w:val="00FB68F4"/>
    <w:rsid w:val="00FB694D"/>
    <w:rsid w:val="00FB6953"/>
    <w:rsid w:val="00FB6A72"/>
    <w:rsid w:val="00FB6FB0"/>
    <w:rsid w:val="00FB713E"/>
    <w:rsid w:val="00FB72CF"/>
    <w:rsid w:val="00FB737C"/>
    <w:rsid w:val="00FB7461"/>
    <w:rsid w:val="00FB7559"/>
    <w:rsid w:val="00FB762A"/>
    <w:rsid w:val="00FB7646"/>
    <w:rsid w:val="00FB76AB"/>
    <w:rsid w:val="00FB7821"/>
    <w:rsid w:val="00FB7A02"/>
    <w:rsid w:val="00FB7AAB"/>
    <w:rsid w:val="00FB7B40"/>
    <w:rsid w:val="00FB7B5A"/>
    <w:rsid w:val="00FB7B8B"/>
    <w:rsid w:val="00FB7E1B"/>
    <w:rsid w:val="00FC03D5"/>
    <w:rsid w:val="00FC052C"/>
    <w:rsid w:val="00FC0764"/>
    <w:rsid w:val="00FC07B1"/>
    <w:rsid w:val="00FC09B2"/>
    <w:rsid w:val="00FC09D2"/>
    <w:rsid w:val="00FC0A4D"/>
    <w:rsid w:val="00FC0AC1"/>
    <w:rsid w:val="00FC0FDD"/>
    <w:rsid w:val="00FC0FF4"/>
    <w:rsid w:val="00FC1180"/>
    <w:rsid w:val="00FC11B8"/>
    <w:rsid w:val="00FC1352"/>
    <w:rsid w:val="00FC138C"/>
    <w:rsid w:val="00FC1448"/>
    <w:rsid w:val="00FC164F"/>
    <w:rsid w:val="00FC1666"/>
    <w:rsid w:val="00FC1710"/>
    <w:rsid w:val="00FC17DB"/>
    <w:rsid w:val="00FC1A5D"/>
    <w:rsid w:val="00FC1A76"/>
    <w:rsid w:val="00FC1AA6"/>
    <w:rsid w:val="00FC1E3B"/>
    <w:rsid w:val="00FC1E7F"/>
    <w:rsid w:val="00FC20DC"/>
    <w:rsid w:val="00FC2190"/>
    <w:rsid w:val="00FC222B"/>
    <w:rsid w:val="00FC22DE"/>
    <w:rsid w:val="00FC231A"/>
    <w:rsid w:val="00FC237D"/>
    <w:rsid w:val="00FC280D"/>
    <w:rsid w:val="00FC2916"/>
    <w:rsid w:val="00FC2959"/>
    <w:rsid w:val="00FC29BD"/>
    <w:rsid w:val="00FC2A4A"/>
    <w:rsid w:val="00FC2B60"/>
    <w:rsid w:val="00FC2D84"/>
    <w:rsid w:val="00FC2D95"/>
    <w:rsid w:val="00FC2DA3"/>
    <w:rsid w:val="00FC2E9F"/>
    <w:rsid w:val="00FC2EFF"/>
    <w:rsid w:val="00FC2F63"/>
    <w:rsid w:val="00FC2FE9"/>
    <w:rsid w:val="00FC3136"/>
    <w:rsid w:val="00FC328A"/>
    <w:rsid w:val="00FC350B"/>
    <w:rsid w:val="00FC3530"/>
    <w:rsid w:val="00FC359A"/>
    <w:rsid w:val="00FC35F9"/>
    <w:rsid w:val="00FC35FB"/>
    <w:rsid w:val="00FC36DE"/>
    <w:rsid w:val="00FC375C"/>
    <w:rsid w:val="00FC3A46"/>
    <w:rsid w:val="00FC3ADB"/>
    <w:rsid w:val="00FC3C89"/>
    <w:rsid w:val="00FC3D08"/>
    <w:rsid w:val="00FC3DF6"/>
    <w:rsid w:val="00FC3E01"/>
    <w:rsid w:val="00FC3E3E"/>
    <w:rsid w:val="00FC3E59"/>
    <w:rsid w:val="00FC45D4"/>
    <w:rsid w:val="00FC4931"/>
    <w:rsid w:val="00FC49C4"/>
    <w:rsid w:val="00FC4A65"/>
    <w:rsid w:val="00FC4CC2"/>
    <w:rsid w:val="00FC4F26"/>
    <w:rsid w:val="00FC5279"/>
    <w:rsid w:val="00FC52B0"/>
    <w:rsid w:val="00FC5333"/>
    <w:rsid w:val="00FC53A8"/>
    <w:rsid w:val="00FC5534"/>
    <w:rsid w:val="00FC5684"/>
    <w:rsid w:val="00FC5743"/>
    <w:rsid w:val="00FC57A4"/>
    <w:rsid w:val="00FC5811"/>
    <w:rsid w:val="00FC581F"/>
    <w:rsid w:val="00FC5841"/>
    <w:rsid w:val="00FC5868"/>
    <w:rsid w:val="00FC59F3"/>
    <w:rsid w:val="00FC5B9E"/>
    <w:rsid w:val="00FC5C78"/>
    <w:rsid w:val="00FC5F37"/>
    <w:rsid w:val="00FC614A"/>
    <w:rsid w:val="00FC61E9"/>
    <w:rsid w:val="00FC62AE"/>
    <w:rsid w:val="00FC62BD"/>
    <w:rsid w:val="00FC63CF"/>
    <w:rsid w:val="00FC6A92"/>
    <w:rsid w:val="00FC6A95"/>
    <w:rsid w:val="00FC6B8E"/>
    <w:rsid w:val="00FC6C4D"/>
    <w:rsid w:val="00FC6CF1"/>
    <w:rsid w:val="00FC6CF6"/>
    <w:rsid w:val="00FC6D38"/>
    <w:rsid w:val="00FC6DCB"/>
    <w:rsid w:val="00FC6EAC"/>
    <w:rsid w:val="00FC6F9D"/>
    <w:rsid w:val="00FC7077"/>
    <w:rsid w:val="00FC71F9"/>
    <w:rsid w:val="00FC731B"/>
    <w:rsid w:val="00FC752A"/>
    <w:rsid w:val="00FC75AB"/>
    <w:rsid w:val="00FC75BF"/>
    <w:rsid w:val="00FC7666"/>
    <w:rsid w:val="00FC76B6"/>
    <w:rsid w:val="00FC76BA"/>
    <w:rsid w:val="00FC784F"/>
    <w:rsid w:val="00FC799A"/>
    <w:rsid w:val="00FC7A92"/>
    <w:rsid w:val="00FC7AA3"/>
    <w:rsid w:val="00FC7B3A"/>
    <w:rsid w:val="00FC7BFC"/>
    <w:rsid w:val="00FC7C3E"/>
    <w:rsid w:val="00FC7D61"/>
    <w:rsid w:val="00FC7E14"/>
    <w:rsid w:val="00FC7E62"/>
    <w:rsid w:val="00FC7EC3"/>
    <w:rsid w:val="00FC7FE7"/>
    <w:rsid w:val="00FCF649"/>
    <w:rsid w:val="00FD0013"/>
    <w:rsid w:val="00FD008F"/>
    <w:rsid w:val="00FD02FA"/>
    <w:rsid w:val="00FD03A4"/>
    <w:rsid w:val="00FD048A"/>
    <w:rsid w:val="00FD056C"/>
    <w:rsid w:val="00FD06AA"/>
    <w:rsid w:val="00FD06E6"/>
    <w:rsid w:val="00FD076E"/>
    <w:rsid w:val="00FD087B"/>
    <w:rsid w:val="00FD0AE2"/>
    <w:rsid w:val="00FD0B01"/>
    <w:rsid w:val="00FD0B02"/>
    <w:rsid w:val="00FD0B3A"/>
    <w:rsid w:val="00FD0BAF"/>
    <w:rsid w:val="00FD0E62"/>
    <w:rsid w:val="00FD0EDE"/>
    <w:rsid w:val="00FD0EE5"/>
    <w:rsid w:val="00FD1165"/>
    <w:rsid w:val="00FD11C4"/>
    <w:rsid w:val="00FD12F4"/>
    <w:rsid w:val="00FD16D4"/>
    <w:rsid w:val="00FD1716"/>
    <w:rsid w:val="00FD188A"/>
    <w:rsid w:val="00FD1DBD"/>
    <w:rsid w:val="00FD2411"/>
    <w:rsid w:val="00FD24A7"/>
    <w:rsid w:val="00FD261D"/>
    <w:rsid w:val="00FD2776"/>
    <w:rsid w:val="00FD281B"/>
    <w:rsid w:val="00FD2865"/>
    <w:rsid w:val="00FD2986"/>
    <w:rsid w:val="00FD2A52"/>
    <w:rsid w:val="00FD2AFE"/>
    <w:rsid w:val="00FD2B33"/>
    <w:rsid w:val="00FD2C42"/>
    <w:rsid w:val="00FD2E2A"/>
    <w:rsid w:val="00FD31DF"/>
    <w:rsid w:val="00FD33BB"/>
    <w:rsid w:val="00FD3419"/>
    <w:rsid w:val="00FD3465"/>
    <w:rsid w:val="00FD3561"/>
    <w:rsid w:val="00FD359B"/>
    <w:rsid w:val="00FD35F0"/>
    <w:rsid w:val="00FD385F"/>
    <w:rsid w:val="00FD3ABD"/>
    <w:rsid w:val="00FD3B51"/>
    <w:rsid w:val="00FD3B5D"/>
    <w:rsid w:val="00FD3C76"/>
    <w:rsid w:val="00FD3D89"/>
    <w:rsid w:val="00FD3FB6"/>
    <w:rsid w:val="00FD3FD3"/>
    <w:rsid w:val="00FD403B"/>
    <w:rsid w:val="00FD4056"/>
    <w:rsid w:val="00FD4172"/>
    <w:rsid w:val="00FD41C7"/>
    <w:rsid w:val="00FD41CC"/>
    <w:rsid w:val="00FD41E6"/>
    <w:rsid w:val="00FD41F8"/>
    <w:rsid w:val="00FD43B0"/>
    <w:rsid w:val="00FD4400"/>
    <w:rsid w:val="00FD4777"/>
    <w:rsid w:val="00FD4D79"/>
    <w:rsid w:val="00FD4E3F"/>
    <w:rsid w:val="00FD4F16"/>
    <w:rsid w:val="00FD4FF1"/>
    <w:rsid w:val="00FD5114"/>
    <w:rsid w:val="00FD51A9"/>
    <w:rsid w:val="00FD51AD"/>
    <w:rsid w:val="00FD5225"/>
    <w:rsid w:val="00FD5244"/>
    <w:rsid w:val="00FD52AB"/>
    <w:rsid w:val="00FD52E8"/>
    <w:rsid w:val="00FD5571"/>
    <w:rsid w:val="00FD55C7"/>
    <w:rsid w:val="00FD55CD"/>
    <w:rsid w:val="00FD5771"/>
    <w:rsid w:val="00FD57CE"/>
    <w:rsid w:val="00FD5967"/>
    <w:rsid w:val="00FD59A6"/>
    <w:rsid w:val="00FD5AD5"/>
    <w:rsid w:val="00FD5D9A"/>
    <w:rsid w:val="00FD5E79"/>
    <w:rsid w:val="00FD5E8B"/>
    <w:rsid w:val="00FD6001"/>
    <w:rsid w:val="00FD6186"/>
    <w:rsid w:val="00FD6259"/>
    <w:rsid w:val="00FD682C"/>
    <w:rsid w:val="00FD68EF"/>
    <w:rsid w:val="00FD6968"/>
    <w:rsid w:val="00FD69D7"/>
    <w:rsid w:val="00FD69DB"/>
    <w:rsid w:val="00FD6A02"/>
    <w:rsid w:val="00FD6BF7"/>
    <w:rsid w:val="00FD6E42"/>
    <w:rsid w:val="00FD7064"/>
    <w:rsid w:val="00FD7294"/>
    <w:rsid w:val="00FD73FC"/>
    <w:rsid w:val="00FD7530"/>
    <w:rsid w:val="00FD75D4"/>
    <w:rsid w:val="00FD7714"/>
    <w:rsid w:val="00FD778C"/>
    <w:rsid w:val="00FD7A1A"/>
    <w:rsid w:val="00FD7B26"/>
    <w:rsid w:val="00FE002B"/>
    <w:rsid w:val="00FE0052"/>
    <w:rsid w:val="00FE010B"/>
    <w:rsid w:val="00FE011F"/>
    <w:rsid w:val="00FE014F"/>
    <w:rsid w:val="00FE02F7"/>
    <w:rsid w:val="00FE0471"/>
    <w:rsid w:val="00FE04BD"/>
    <w:rsid w:val="00FE06D2"/>
    <w:rsid w:val="00FE088B"/>
    <w:rsid w:val="00FE09B8"/>
    <w:rsid w:val="00FE09BD"/>
    <w:rsid w:val="00FE0ACA"/>
    <w:rsid w:val="00FE0B48"/>
    <w:rsid w:val="00FE0B88"/>
    <w:rsid w:val="00FE0BCD"/>
    <w:rsid w:val="00FE0C0C"/>
    <w:rsid w:val="00FE0C15"/>
    <w:rsid w:val="00FE0C2B"/>
    <w:rsid w:val="00FE0C44"/>
    <w:rsid w:val="00FE0C81"/>
    <w:rsid w:val="00FE0D28"/>
    <w:rsid w:val="00FE0E55"/>
    <w:rsid w:val="00FE0FC1"/>
    <w:rsid w:val="00FE1132"/>
    <w:rsid w:val="00FE1366"/>
    <w:rsid w:val="00FE13C5"/>
    <w:rsid w:val="00FE14A6"/>
    <w:rsid w:val="00FE14FB"/>
    <w:rsid w:val="00FE157E"/>
    <w:rsid w:val="00FE1604"/>
    <w:rsid w:val="00FE167A"/>
    <w:rsid w:val="00FE16A6"/>
    <w:rsid w:val="00FE17BD"/>
    <w:rsid w:val="00FE19B7"/>
    <w:rsid w:val="00FE1A16"/>
    <w:rsid w:val="00FE1A31"/>
    <w:rsid w:val="00FE1A62"/>
    <w:rsid w:val="00FE1B03"/>
    <w:rsid w:val="00FE1C5A"/>
    <w:rsid w:val="00FE1CF4"/>
    <w:rsid w:val="00FE1D24"/>
    <w:rsid w:val="00FE1D70"/>
    <w:rsid w:val="00FE1FAD"/>
    <w:rsid w:val="00FE2170"/>
    <w:rsid w:val="00FE2460"/>
    <w:rsid w:val="00FE2549"/>
    <w:rsid w:val="00FE255F"/>
    <w:rsid w:val="00FE2755"/>
    <w:rsid w:val="00FE28FD"/>
    <w:rsid w:val="00FE295B"/>
    <w:rsid w:val="00FE2963"/>
    <w:rsid w:val="00FE298A"/>
    <w:rsid w:val="00FE2A24"/>
    <w:rsid w:val="00FE2AA1"/>
    <w:rsid w:val="00FE2C03"/>
    <w:rsid w:val="00FE2C5C"/>
    <w:rsid w:val="00FE2C73"/>
    <w:rsid w:val="00FE2D28"/>
    <w:rsid w:val="00FE2D36"/>
    <w:rsid w:val="00FE2DC7"/>
    <w:rsid w:val="00FE2E5F"/>
    <w:rsid w:val="00FE2E72"/>
    <w:rsid w:val="00FE2EC1"/>
    <w:rsid w:val="00FE2F8E"/>
    <w:rsid w:val="00FE2FE8"/>
    <w:rsid w:val="00FE32BB"/>
    <w:rsid w:val="00FE32D0"/>
    <w:rsid w:val="00FE3335"/>
    <w:rsid w:val="00FE338C"/>
    <w:rsid w:val="00FE3431"/>
    <w:rsid w:val="00FE3528"/>
    <w:rsid w:val="00FE3678"/>
    <w:rsid w:val="00FE3706"/>
    <w:rsid w:val="00FE399B"/>
    <w:rsid w:val="00FE3A95"/>
    <w:rsid w:val="00FE3C0B"/>
    <w:rsid w:val="00FE3E4C"/>
    <w:rsid w:val="00FE40A6"/>
    <w:rsid w:val="00FE40C7"/>
    <w:rsid w:val="00FE4136"/>
    <w:rsid w:val="00FE41D9"/>
    <w:rsid w:val="00FE42A6"/>
    <w:rsid w:val="00FE432E"/>
    <w:rsid w:val="00FE44B9"/>
    <w:rsid w:val="00FE4692"/>
    <w:rsid w:val="00FE48E3"/>
    <w:rsid w:val="00FE4982"/>
    <w:rsid w:val="00FE49FE"/>
    <w:rsid w:val="00FE4A07"/>
    <w:rsid w:val="00FE4A59"/>
    <w:rsid w:val="00FE4AFD"/>
    <w:rsid w:val="00FE4B56"/>
    <w:rsid w:val="00FE4C1C"/>
    <w:rsid w:val="00FE4D30"/>
    <w:rsid w:val="00FE4D61"/>
    <w:rsid w:val="00FE4D75"/>
    <w:rsid w:val="00FE4DDD"/>
    <w:rsid w:val="00FE4EF2"/>
    <w:rsid w:val="00FE504D"/>
    <w:rsid w:val="00FE5342"/>
    <w:rsid w:val="00FE5455"/>
    <w:rsid w:val="00FE550F"/>
    <w:rsid w:val="00FE5547"/>
    <w:rsid w:val="00FE55D2"/>
    <w:rsid w:val="00FE55E6"/>
    <w:rsid w:val="00FE56E1"/>
    <w:rsid w:val="00FE5A9A"/>
    <w:rsid w:val="00FE5B9C"/>
    <w:rsid w:val="00FE6137"/>
    <w:rsid w:val="00FE6284"/>
    <w:rsid w:val="00FE62EE"/>
    <w:rsid w:val="00FE660D"/>
    <w:rsid w:val="00FE6687"/>
    <w:rsid w:val="00FE6699"/>
    <w:rsid w:val="00FE685F"/>
    <w:rsid w:val="00FE6873"/>
    <w:rsid w:val="00FE6A56"/>
    <w:rsid w:val="00FE6B35"/>
    <w:rsid w:val="00FE6CFE"/>
    <w:rsid w:val="00FE6E55"/>
    <w:rsid w:val="00FE6ED3"/>
    <w:rsid w:val="00FE7090"/>
    <w:rsid w:val="00FE721F"/>
    <w:rsid w:val="00FE7467"/>
    <w:rsid w:val="00FE75F5"/>
    <w:rsid w:val="00FE78C2"/>
    <w:rsid w:val="00FE79C3"/>
    <w:rsid w:val="00FE7A1D"/>
    <w:rsid w:val="00FE7B33"/>
    <w:rsid w:val="00FE7B95"/>
    <w:rsid w:val="00FE7C6F"/>
    <w:rsid w:val="00FE7CD0"/>
    <w:rsid w:val="00FE7D8A"/>
    <w:rsid w:val="00FE7DB3"/>
    <w:rsid w:val="00FE7F36"/>
    <w:rsid w:val="00FF0154"/>
    <w:rsid w:val="00FF0206"/>
    <w:rsid w:val="00FF029E"/>
    <w:rsid w:val="00FF0303"/>
    <w:rsid w:val="00FF0313"/>
    <w:rsid w:val="00FF033F"/>
    <w:rsid w:val="00FF0346"/>
    <w:rsid w:val="00FF0432"/>
    <w:rsid w:val="00FF0484"/>
    <w:rsid w:val="00FF049E"/>
    <w:rsid w:val="00FF04EF"/>
    <w:rsid w:val="00FF05C3"/>
    <w:rsid w:val="00FF0691"/>
    <w:rsid w:val="00FF08A6"/>
    <w:rsid w:val="00FF08C9"/>
    <w:rsid w:val="00FF0993"/>
    <w:rsid w:val="00FF0B8C"/>
    <w:rsid w:val="00FF0C15"/>
    <w:rsid w:val="00FF0E1F"/>
    <w:rsid w:val="00FF0F10"/>
    <w:rsid w:val="00FF0F16"/>
    <w:rsid w:val="00FF0FD3"/>
    <w:rsid w:val="00FF118F"/>
    <w:rsid w:val="00FF11C6"/>
    <w:rsid w:val="00FF1251"/>
    <w:rsid w:val="00FF1382"/>
    <w:rsid w:val="00FF14BD"/>
    <w:rsid w:val="00FF1815"/>
    <w:rsid w:val="00FF1877"/>
    <w:rsid w:val="00FF19B3"/>
    <w:rsid w:val="00FF1B36"/>
    <w:rsid w:val="00FF1C37"/>
    <w:rsid w:val="00FF1C81"/>
    <w:rsid w:val="00FF1CDC"/>
    <w:rsid w:val="00FF1E94"/>
    <w:rsid w:val="00FF1F16"/>
    <w:rsid w:val="00FF2258"/>
    <w:rsid w:val="00FF25B6"/>
    <w:rsid w:val="00FF2AE3"/>
    <w:rsid w:val="00FF2D1F"/>
    <w:rsid w:val="00FF2D2F"/>
    <w:rsid w:val="00FF30D6"/>
    <w:rsid w:val="00FF3321"/>
    <w:rsid w:val="00FF33B6"/>
    <w:rsid w:val="00FF3491"/>
    <w:rsid w:val="00FF36E1"/>
    <w:rsid w:val="00FF383C"/>
    <w:rsid w:val="00FF38B5"/>
    <w:rsid w:val="00FF3D0F"/>
    <w:rsid w:val="00FF402C"/>
    <w:rsid w:val="00FF4139"/>
    <w:rsid w:val="00FF425A"/>
    <w:rsid w:val="00FF4393"/>
    <w:rsid w:val="00FF43D3"/>
    <w:rsid w:val="00FF475A"/>
    <w:rsid w:val="00FF48FE"/>
    <w:rsid w:val="00FF4901"/>
    <w:rsid w:val="00FF49FE"/>
    <w:rsid w:val="00FF4B61"/>
    <w:rsid w:val="00FF4D76"/>
    <w:rsid w:val="00FF4EAB"/>
    <w:rsid w:val="00FF4F7E"/>
    <w:rsid w:val="00FF5090"/>
    <w:rsid w:val="00FF51EB"/>
    <w:rsid w:val="00FF5340"/>
    <w:rsid w:val="00FF55A5"/>
    <w:rsid w:val="00FF5767"/>
    <w:rsid w:val="00FF583E"/>
    <w:rsid w:val="00FF59C9"/>
    <w:rsid w:val="00FF5A56"/>
    <w:rsid w:val="00FF5EF2"/>
    <w:rsid w:val="00FF5F4E"/>
    <w:rsid w:val="00FF5FE7"/>
    <w:rsid w:val="00FF6105"/>
    <w:rsid w:val="00FF616C"/>
    <w:rsid w:val="00FF619E"/>
    <w:rsid w:val="00FF6398"/>
    <w:rsid w:val="00FF64AE"/>
    <w:rsid w:val="00FF6758"/>
    <w:rsid w:val="00FF68F2"/>
    <w:rsid w:val="00FF69D5"/>
    <w:rsid w:val="00FF6C69"/>
    <w:rsid w:val="00FF6F84"/>
    <w:rsid w:val="00FF70CD"/>
    <w:rsid w:val="00FF723A"/>
    <w:rsid w:val="00FF73E6"/>
    <w:rsid w:val="00FF748A"/>
    <w:rsid w:val="00FF7ACD"/>
    <w:rsid w:val="00FF7E93"/>
    <w:rsid w:val="010856F2"/>
    <w:rsid w:val="010B0005"/>
    <w:rsid w:val="010B42DE"/>
    <w:rsid w:val="012043AE"/>
    <w:rsid w:val="013623AE"/>
    <w:rsid w:val="01382444"/>
    <w:rsid w:val="0138A1AC"/>
    <w:rsid w:val="013D3FE0"/>
    <w:rsid w:val="013D69FF"/>
    <w:rsid w:val="0141B179"/>
    <w:rsid w:val="01434498"/>
    <w:rsid w:val="0144D8EE"/>
    <w:rsid w:val="01531BA6"/>
    <w:rsid w:val="01599B77"/>
    <w:rsid w:val="015B8A6C"/>
    <w:rsid w:val="0161F1AB"/>
    <w:rsid w:val="01637F74"/>
    <w:rsid w:val="0163B51B"/>
    <w:rsid w:val="01674777"/>
    <w:rsid w:val="016C391D"/>
    <w:rsid w:val="0170B40F"/>
    <w:rsid w:val="0170F6B0"/>
    <w:rsid w:val="01832B1A"/>
    <w:rsid w:val="01899D92"/>
    <w:rsid w:val="01902FD7"/>
    <w:rsid w:val="0194EFCC"/>
    <w:rsid w:val="01B63180"/>
    <w:rsid w:val="01B6B840"/>
    <w:rsid w:val="01BB3086"/>
    <w:rsid w:val="01C0B303"/>
    <w:rsid w:val="01C18FE9"/>
    <w:rsid w:val="01CAC959"/>
    <w:rsid w:val="01CC9A42"/>
    <w:rsid w:val="01D95461"/>
    <w:rsid w:val="01D97B5C"/>
    <w:rsid w:val="01E78ECE"/>
    <w:rsid w:val="01E94F34"/>
    <w:rsid w:val="01EEC968"/>
    <w:rsid w:val="01EFFCD0"/>
    <w:rsid w:val="01F6E52A"/>
    <w:rsid w:val="01FBCCDE"/>
    <w:rsid w:val="01FFDC65"/>
    <w:rsid w:val="020BC469"/>
    <w:rsid w:val="02135FC4"/>
    <w:rsid w:val="021B4A90"/>
    <w:rsid w:val="021D9B8B"/>
    <w:rsid w:val="0222377B"/>
    <w:rsid w:val="022513D1"/>
    <w:rsid w:val="022763E8"/>
    <w:rsid w:val="022C15D2"/>
    <w:rsid w:val="022D58BA"/>
    <w:rsid w:val="024EADD8"/>
    <w:rsid w:val="024F5819"/>
    <w:rsid w:val="02502887"/>
    <w:rsid w:val="025BA781"/>
    <w:rsid w:val="025EE31A"/>
    <w:rsid w:val="02609F70"/>
    <w:rsid w:val="026BDCAC"/>
    <w:rsid w:val="026EF71A"/>
    <w:rsid w:val="0271E141"/>
    <w:rsid w:val="027362C8"/>
    <w:rsid w:val="027A710F"/>
    <w:rsid w:val="027C5482"/>
    <w:rsid w:val="0285088E"/>
    <w:rsid w:val="0286EDE4"/>
    <w:rsid w:val="028BD9D1"/>
    <w:rsid w:val="02A01F89"/>
    <w:rsid w:val="02BB3883"/>
    <w:rsid w:val="02C15A91"/>
    <w:rsid w:val="02C5B114"/>
    <w:rsid w:val="02C73810"/>
    <w:rsid w:val="02D74487"/>
    <w:rsid w:val="02D8EE09"/>
    <w:rsid w:val="02D9FF27"/>
    <w:rsid w:val="02DD2F3C"/>
    <w:rsid w:val="02EBA10E"/>
    <w:rsid w:val="02EE3B44"/>
    <w:rsid w:val="02F244D0"/>
    <w:rsid w:val="02F2E6C6"/>
    <w:rsid w:val="02FC6503"/>
    <w:rsid w:val="02FDBF5C"/>
    <w:rsid w:val="03009A63"/>
    <w:rsid w:val="0303A6A5"/>
    <w:rsid w:val="030D4921"/>
    <w:rsid w:val="031500B1"/>
    <w:rsid w:val="03234EFC"/>
    <w:rsid w:val="032507AD"/>
    <w:rsid w:val="0329ABD3"/>
    <w:rsid w:val="032E00EA"/>
    <w:rsid w:val="033131C9"/>
    <w:rsid w:val="03336F63"/>
    <w:rsid w:val="033AD0B3"/>
    <w:rsid w:val="0342AEF4"/>
    <w:rsid w:val="03435EB3"/>
    <w:rsid w:val="03468BAE"/>
    <w:rsid w:val="034917EF"/>
    <w:rsid w:val="03509ADD"/>
    <w:rsid w:val="0356F977"/>
    <w:rsid w:val="035A900B"/>
    <w:rsid w:val="035C9ABD"/>
    <w:rsid w:val="035FB87D"/>
    <w:rsid w:val="03612D6A"/>
    <w:rsid w:val="0361DD9B"/>
    <w:rsid w:val="036514EE"/>
    <w:rsid w:val="0365A02C"/>
    <w:rsid w:val="0369344A"/>
    <w:rsid w:val="036B4F3A"/>
    <w:rsid w:val="037498C5"/>
    <w:rsid w:val="0374EDD8"/>
    <w:rsid w:val="037FDE62"/>
    <w:rsid w:val="0383F0D9"/>
    <w:rsid w:val="038CAC8B"/>
    <w:rsid w:val="0390709F"/>
    <w:rsid w:val="0391ECC7"/>
    <w:rsid w:val="03979A62"/>
    <w:rsid w:val="03981E2C"/>
    <w:rsid w:val="03A2BA8C"/>
    <w:rsid w:val="03A504B5"/>
    <w:rsid w:val="03A61E79"/>
    <w:rsid w:val="03AD9FCC"/>
    <w:rsid w:val="03AF54C5"/>
    <w:rsid w:val="03C412C8"/>
    <w:rsid w:val="03C55B35"/>
    <w:rsid w:val="03CA64E0"/>
    <w:rsid w:val="03CF9301"/>
    <w:rsid w:val="03D53C00"/>
    <w:rsid w:val="03DA9084"/>
    <w:rsid w:val="03EAF314"/>
    <w:rsid w:val="03FE97C5"/>
    <w:rsid w:val="0401FEFC"/>
    <w:rsid w:val="0405E2E0"/>
    <w:rsid w:val="04087CB9"/>
    <w:rsid w:val="0409DE4B"/>
    <w:rsid w:val="040E915E"/>
    <w:rsid w:val="041462E2"/>
    <w:rsid w:val="0416422A"/>
    <w:rsid w:val="0419ECD3"/>
    <w:rsid w:val="0429BD36"/>
    <w:rsid w:val="042A3D1E"/>
    <w:rsid w:val="042DD88D"/>
    <w:rsid w:val="04330F5E"/>
    <w:rsid w:val="04345726"/>
    <w:rsid w:val="04383C76"/>
    <w:rsid w:val="0439B720"/>
    <w:rsid w:val="043B0215"/>
    <w:rsid w:val="043EC56E"/>
    <w:rsid w:val="04427CCC"/>
    <w:rsid w:val="044A6B39"/>
    <w:rsid w:val="0454BB29"/>
    <w:rsid w:val="045E1762"/>
    <w:rsid w:val="045E7C5F"/>
    <w:rsid w:val="04683E82"/>
    <w:rsid w:val="046B5581"/>
    <w:rsid w:val="046D3C14"/>
    <w:rsid w:val="04723B57"/>
    <w:rsid w:val="0474AD97"/>
    <w:rsid w:val="04782820"/>
    <w:rsid w:val="048079D8"/>
    <w:rsid w:val="0486BB1D"/>
    <w:rsid w:val="0498F45F"/>
    <w:rsid w:val="049996CE"/>
    <w:rsid w:val="049B3C04"/>
    <w:rsid w:val="049B5893"/>
    <w:rsid w:val="049F8C88"/>
    <w:rsid w:val="04A48347"/>
    <w:rsid w:val="04A49A3E"/>
    <w:rsid w:val="04ACD171"/>
    <w:rsid w:val="04BA14E0"/>
    <w:rsid w:val="04BF039B"/>
    <w:rsid w:val="04CF2618"/>
    <w:rsid w:val="04D2C158"/>
    <w:rsid w:val="04D5FF69"/>
    <w:rsid w:val="04E1CEA9"/>
    <w:rsid w:val="04EB0860"/>
    <w:rsid w:val="04FA2B11"/>
    <w:rsid w:val="04FA30DA"/>
    <w:rsid w:val="04FBD89C"/>
    <w:rsid w:val="05039816"/>
    <w:rsid w:val="05050CAA"/>
    <w:rsid w:val="05062E8D"/>
    <w:rsid w:val="050CA713"/>
    <w:rsid w:val="050D0388"/>
    <w:rsid w:val="051475D4"/>
    <w:rsid w:val="0514A4CB"/>
    <w:rsid w:val="0515D717"/>
    <w:rsid w:val="0517FB6D"/>
    <w:rsid w:val="0517FDEB"/>
    <w:rsid w:val="05188D20"/>
    <w:rsid w:val="051E30EC"/>
    <w:rsid w:val="0520E4E6"/>
    <w:rsid w:val="05269B69"/>
    <w:rsid w:val="05324135"/>
    <w:rsid w:val="05333F76"/>
    <w:rsid w:val="05380DE2"/>
    <w:rsid w:val="053F5DFE"/>
    <w:rsid w:val="05420CD5"/>
    <w:rsid w:val="05461C13"/>
    <w:rsid w:val="055B5888"/>
    <w:rsid w:val="05635CB4"/>
    <w:rsid w:val="056BA0E5"/>
    <w:rsid w:val="056E5ACB"/>
    <w:rsid w:val="056F1FC8"/>
    <w:rsid w:val="05706EDE"/>
    <w:rsid w:val="05757E16"/>
    <w:rsid w:val="05786923"/>
    <w:rsid w:val="0578AC52"/>
    <w:rsid w:val="058B0596"/>
    <w:rsid w:val="058DB91F"/>
    <w:rsid w:val="0592BDC3"/>
    <w:rsid w:val="05974AA8"/>
    <w:rsid w:val="059E5C20"/>
    <w:rsid w:val="05A29B7C"/>
    <w:rsid w:val="05A7899E"/>
    <w:rsid w:val="05A83835"/>
    <w:rsid w:val="05B434CB"/>
    <w:rsid w:val="05BB276A"/>
    <w:rsid w:val="05BB9D87"/>
    <w:rsid w:val="05C28824"/>
    <w:rsid w:val="05C32E4F"/>
    <w:rsid w:val="05CDD613"/>
    <w:rsid w:val="05D0B762"/>
    <w:rsid w:val="05D7DE6E"/>
    <w:rsid w:val="05DEBA85"/>
    <w:rsid w:val="05E3C75F"/>
    <w:rsid w:val="05E9AB9E"/>
    <w:rsid w:val="05EB79EF"/>
    <w:rsid w:val="05F213A7"/>
    <w:rsid w:val="05FBDC7F"/>
    <w:rsid w:val="05FC1588"/>
    <w:rsid w:val="05FE2BC0"/>
    <w:rsid w:val="0600451D"/>
    <w:rsid w:val="0601259A"/>
    <w:rsid w:val="06066AD4"/>
    <w:rsid w:val="060D5978"/>
    <w:rsid w:val="06100527"/>
    <w:rsid w:val="0611315E"/>
    <w:rsid w:val="0616CF88"/>
    <w:rsid w:val="06210EE0"/>
    <w:rsid w:val="0626963C"/>
    <w:rsid w:val="0629D1A7"/>
    <w:rsid w:val="062AFB53"/>
    <w:rsid w:val="062DB53C"/>
    <w:rsid w:val="062E3704"/>
    <w:rsid w:val="0636588E"/>
    <w:rsid w:val="0638155E"/>
    <w:rsid w:val="06406E19"/>
    <w:rsid w:val="06499497"/>
    <w:rsid w:val="0650DF96"/>
    <w:rsid w:val="0651C41E"/>
    <w:rsid w:val="0651CBA7"/>
    <w:rsid w:val="06580CBC"/>
    <w:rsid w:val="065A0A8F"/>
    <w:rsid w:val="06608145"/>
    <w:rsid w:val="0660C3DF"/>
    <w:rsid w:val="0666B0BB"/>
    <w:rsid w:val="066B2C8F"/>
    <w:rsid w:val="066C9BF0"/>
    <w:rsid w:val="0676F9B0"/>
    <w:rsid w:val="0682A218"/>
    <w:rsid w:val="068659AB"/>
    <w:rsid w:val="06898F2F"/>
    <w:rsid w:val="0694636A"/>
    <w:rsid w:val="069EB8D9"/>
    <w:rsid w:val="069F98E5"/>
    <w:rsid w:val="06A4C12D"/>
    <w:rsid w:val="06A7B03D"/>
    <w:rsid w:val="06A7C2B4"/>
    <w:rsid w:val="06A89385"/>
    <w:rsid w:val="06B22BD4"/>
    <w:rsid w:val="06B2BD0D"/>
    <w:rsid w:val="06B52BF1"/>
    <w:rsid w:val="06B9858D"/>
    <w:rsid w:val="06C1ACE4"/>
    <w:rsid w:val="06D57DE8"/>
    <w:rsid w:val="06D6C627"/>
    <w:rsid w:val="06D78B87"/>
    <w:rsid w:val="06DA63BA"/>
    <w:rsid w:val="06E19F03"/>
    <w:rsid w:val="06E343D6"/>
    <w:rsid w:val="06EC91AD"/>
    <w:rsid w:val="06F75E8E"/>
    <w:rsid w:val="06F91C0A"/>
    <w:rsid w:val="06FD9AB7"/>
    <w:rsid w:val="0701FD17"/>
    <w:rsid w:val="0707778E"/>
    <w:rsid w:val="07096DA9"/>
    <w:rsid w:val="070A832D"/>
    <w:rsid w:val="070CA141"/>
    <w:rsid w:val="071C6005"/>
    <w:rsid w:val="07230BA0"/>
    <w:rsid w:val="0727D7EE"/>
    <w:rsid w:val="0729C4EC"/>
    <w:rsid w:val="072A5EF0"/>
    <w:rsid w:val="0735F92A"/>
    <w:rsid w:val="07388A24"/>
    <w:rsid w:val="073BF00F"/>
    <w:rsid w:val="074B2616"/>
    <w:rsid w:val="074FEF1E"/>
    <w:rsid w:val="0751EF59"/>
    <w:rsid w:val="07525DB6"/>
    <w:rsid w:val="075330C9"/>
    <w:rsid w:val="075A23BF"/>
    <w:rsid w:val="075C5463"/>
    <w:rsid w:val="07614EC0"/>
    <w:rsid w:val="07676B5F"/>
    <w:rsid w:val="076FE342"/>
    <w:rsid w:val="07767A7A"/>
    <w:rsid w:val="077BCB12"/>
    <w:rsid w:val="078A1497"/>
    <w:rsid w:val="0792E3C5"/>
    <w:rsid w:val="07A3EF7B"/>
    <w:rsid w:val="07A6B2CA"/>
    <w:rsid w:val="07A7E64E"/>
    <w:rsid w:val="07A8DED2"/>
    <w:rsid w:val="07AE3A49"/>
    <w:rsid w:val="07AFC566"/>
    <w:rsid w:val="07B5A25B"/>
    <w:rsid w:val="07BF6EB1"/>
    <w:rsid w:val="07C8676E"/>
    <w:rsid w:val="07C86C0A"/>
    <w:rsid w:val="07CA88DA"/>
    <w:rsid w:val="07CF6D5D"/>
    <w:rsid w:val="07DC4F41"/>
    <w:rsid w:val="07E3CBFB"/>
    <w:rsid w:val="07ECA0A4"/>
    <w:rsid w:val="07EFF7F6"/>
    <w:rsid w:val="0805A5E1"/>
    <w:rsid w:val="0808E776"/>
    <w:rsid w:val="080D873A"/>
    <w:rsid w:val="081ACEDE"/>
    <w:rsid w:val="08211F40"/>
    <w:rsid w:val="082A0BAD"/>
    <w:rsid w:val="08310E5E"/>
    <w:rsid w:val="0832CDD8"/>
    <w:rsid w:val="0838976D"/>
    <w:rsid w:val="083AC600"/>
    <w:rsid w:val="083C6154"/>
    <w:rsid w:val="08425554"/>
    <w:rsid w:val="08484E39"/>
    <w:rsid w:val="0848E180"/>
    <w:rsid w:val="084D9AFF"/>
    <w:rsid w:val="08510036"/>
    <w:rsid w:val="0853820E"/>
    <w:rsid w:val="08598D25"/>
    <w:rsid w:val="08604306"/>
    <w:rsid w:val="086246D6"/>
    <w:rsid w:val="0862A625"/>
    <w:rsid w:val="086534B8"/>
    <w:rsid w:val="086B101F"/>
    <w:rsid w:val="08730446"/>
    <w:rsid w:val="0878E507"/>
    <w:rsid w:val="087AA2CF"/>
    <w:rsid w:val="087BE56B"/>
    <w:rsid w:val="087D55EA"/>
    <w:rsid w:val="087D842C"/>
    <w:rsid w:val="0881C492"/>
    <w:rsid w:val="08881175"/>
    <w:rsid w:val="088945B9"/>
    <w:rsid w:val="088FE76E"/>
    <w:rsid w:val="08953CFE"/>
    <w:rsid w:val="089D6A70"/>
    <w:rsid w:val="08A0F1FF"/>
    <w:rsid w:val="08A7A18B"/>
    <w:rsid w:val="08A7E4AB"/>
    <w:rsid w:val="08B0474C"/>
    <w:rsid w:val="08B4EDF1"/>
    <w:rsid w:val="08B677E6"/>
    <w:rsid w:val="08BA3464"/>
    <w:rsid w:val="08C08FCB"/>
    <w:rsid w:val="08D126F0"/>
    <w:rsid w:val="08D2F960"/>
    <w:rsid w:val="08D42D6A"/>
    <w:rsid w:val="08D44CD8"/>
    <w:rsid w:val="08DA43A4"/>
    <w:rsid w:val="08DCFAAE"/>
    <w:rsid w:val="08E6D00D"/>
    <w:rsid w:val="08EB4032"/>
    <w:rsid w:val="08F29860"/>
    <w:rsid w:val="08F6F24F"/>
    <w:rsid w:val="08FBDD27"/>
    <w:rsid w:val="0901A1C3"/>
    <w:rsid w:val="0913BB32"/>
    <w:rsid w:val="091C3EF0"/>
    <w:rsid w:val="091DD60A"/>
    <w:rsid w:val="091EE139"/>
    <w:rsid w:val="09215A7C"/>
    <w:rsid w:val="0925E56A"/>
    <w:rsid w:val="09311726"/>
    <w:rsid w:val="09352988"/>
    <w:rsid w:val="09372C49"/>
    <w:rsid w:val="093EC71F"/>
    <w:rsid w:val="0942868E"/>
    <w:rsid w:val="094556E6"/>
    <w:rsid w:val="0948C3DA"/>
    <w:rsid w:val="094D2F0D"/>
    <w:rsid w:val="094F1423"/>
    <w:rsid w:val="095208EA"/>
    <w:rsid w:val="0955BB25"/>
    <w:rsid w:val="095CE7F9"/>
    <w:rsid w:val="095D8523"/>
    <w:rsid w:val="09624CB9"/>
    <w:rsid w:val="096E281E"/>
    <w:rsid w:val="0977CBEA"/>
    <w:rsid w:val="097EB999"/>
    <w:rsid w:val="09801DED"/>
    <w:rsid w:val="0989684E"/>
    <w:rsid w:val="099C4FD9"/>
    <w:rsid w:val="099D8501"/>
    <w:rsid w:val="09A1ACF4"/>
    <w:rsid w:val="09A2ADAB"/>
    <w:rsid w:val="09A40326"/>
    <w:rsid w:val="09A445AE"/>
    <w:rsid w:val="09A61B41"/>
    <w:rsid w:val="09A70791"/>
    <w:rsid w:val="09AE3248"/>
    <w:rsid w:val="09B46C26"/>
    <w:rsid w:val="09B5BAB6"/>
    <w:rsid w:val="09B5E3C3"/>
    <w:rsid w:val="09B889E8"/>
    <w:rsid w:val="09BB2225"/>
    <w:rsid w:val="09C0A960"/>
    <w:rsid w:val="09C405D3"/>
    <w:rsid w:val="09C785AE"/>
    <w:rsid w:val="09CFF3BB"/>
    <w:rsid w:val="09D23136"/>
    <w:rsid w:val="09D30E03"/>
    <w:rsid w:val="09D4A998"/>
    <w:rsid w:val="09D59969"/>
    <w:rsid w:val="09ECD6D3"/>
    <w:rsid w:val="09EF5730"/>
    <w:rsid w:val="09F1D118"/>
    <w:rsid w:val="09F5079B"/>
    <w:rsid w:val="09FA97CF"/>
    <w:rsid w:val="0A01EAAB"/>
    <w:rsid w:val="0A02B09F"/>
    <w:rsid w:val="0A08617B"/>
    <w:rsid w:val="0A20F9AC"/>
    <w:rsid w:val="0A248F80"/>
    <w:rsid w:val="0A2736C2"/>
    <w:rsid w:val="0A29FEA0"/>
    <w:rsid w:val="0A2C7178"/>
    <w:rsid w:val="0A2F0A32"/>
    <w:rsid w:val="0A3A084A"/>
    <w:rsid w:val="0A449454"/>
    <w:rsid w:val="0A46A5BC"/>
    <w:rsid w:val="0A634A73"/>
    <w:rsid w:val="0A6D3835"/>
    <w:rsid w:val="0A6F2426"/>
    <w:rsid w:val="0A78D690"/>
    <w:rsid w:val="0A7DF65D"/>
    <w:rsid w:val="0A7E231D"/>
    <w:rsid w:val="0A844170"/>
    <w:rsid w:val="0A8D2B13"/>
    <w:rsid w:val="0A9738AA"/>
    <w:rsid w:val="0A979568"/>
    <w:rsid w:val="0AA55055"/>
    <w:rsid w:val="0AAFEC63"/>
    <w:rsid w:val="0AB56781"/>
    <w:rsid w:val="0AB7E9BD"/>
    <w:rsid w:val="0ABB5EAB"/>
    <w:rsid w:val="0ABE8154"/>
    <w:rsid w:val="0AD2B93E"/>
    <w:rsid w:val="0AD2E08F"/>
    <w:rsid w:val="0AD8D2B8"/>
    <w:rsid w:val="0ADC0C4A"/>
    <w:rsid w:val="0AE777C1"/>
    <w:rsid w:val="0AE96CE7"/>
    <w:rsid w:val="0AEAE542"/>
    <w:rsid w:val="0AEC550D"/>
    <w:rsid w:val="0AFC7CCB"/>
    <w:rsid w:val="0B00B370"/>
    <w:rsid w:val="0B066DDB"/>
    <w:rsid w:val="0B08DD2F"/>
    <w:rsid w:val="0B0F2026"/>
    <w:rsid w:val="0B12A127"/>
    <w:rsid w:val="0B177802"/>
    <w:rsid w:val="0B25A9B7"/>
    <w:rsid w:val="0B278A91"/>
    <w:rsid w:val="0B2AD401"/>
    <w:rsid w:val="0B3F5623"/>
    <w:rsid w:val="0B45D825"/>
    <w:rsid w:val="0B4755EB"/>
    <w:rsid w:val="0B47F5F3"/>
    <w:rsid w:val="0B4F1356"/>
    <w:rsid w:val="0B522A1A"/>
    <w:rsid w:val="0B5398AE"/>
    <w:rsid w:val="0B55B34A"/>
    <w:rsid w:val="0B61850E"/>
    <w:rsid w:val="0B624005"/>
    <w:rsid w:val="0B630CDA"/>
    <w:rsid w:val="0B665E4F"/>
    <w:rsid w:val="0B66A4F0"/>
    <w:rsid w:val="0B685141"/>
    <w:rsid w:val="0B6AD955"/>
    <w:rsid w:val="0B701F91"/>
    <w:rsid w:val="0B7062A5"/>
    <w:rsid w:val="0B752E63"/>
    <w:rsid w:val="0B773064"/>
    <w:rsid w:val="0B776597"/>
    <w:rsid w:val="0B7C2CC3"/>
    <w:rsid w:val="0B7DE569"/>
    <w:rsid w:val="0B87F2E1"/>
    <w:rsid w:val="0B89E27A"/>
    <w:rsid w:val="0B94633C"/>
    <w:rsid w:val="0B9A4EE2"/>
    <w:rsid w:val="0BA677E7"/>
    <w:rsid w:val="0BA7425E"/>
    <w:rsid w:val="0BA89F8A"/>
    <w:rsid w:val="0BA8FBD3"/>
    <w:rsid w:val="0BB3959F"/>
    <w:rsid w:val="0BB7196F"/>
    <w:rsid w:val="0BBD85F1"/>
    <w:rsid w:val="0BCB3EA7"/>
    <w:rsid w:val="0BD2D7DF"/>
    <w:rsid w:val="0BD978FE"/>
    <w:rsid w:val="0BDE1759"/>
    <w:rsid w:val="0BE27888"/>
    <w:rsid w:val="0BEEDCA0"/>
    <w:rsid w:val="0BF07222"/>
    <w:rsid w:val="0BF11A81"/>
    <w:rsid w:val="0BFB5ED7"/>
    <w:rsid w:val="0BFBDE1F"/>
    <w:rsid w:val="0BFC76D6"/>
    <w:rsid w:val="0C017E7C"/>
    <w:rsid w:val="0C03419E"/>
    <w:rsid w:val="0C0438B6"/>
    <w:rsid w:val="0C08D10B"/>
    <w:rsid w:val="0C0A89C8"/>
    <w:rsid w:val="0C0CFB9E"/>
    <w:rsid w:val="0C18082E"/>
    <w:rsid w:val="0C19ABE9"/>
    <w:rsid w:val="0C1B5EE4"/>
    <w:rsid w:val="0C265CE0"/>
    <w:rsid w:val="0C279B18"/>
    <w:rsid w:val="0C35C825"/>
    <w:rsid w:val="0C380492"/>
    <w:rsid w:val="0C3D5210"/>
    <w:rsid w:val="0C3DE670"/>
    <w:rsid w:val="0C3FD385"/>
    <w:rsid w:val="0C416DEF"/>
    <w:rsid w:val="0C45F54F"/>
    <w:rsid w:val="0C4BBDB2"/>
    <w:rsid w:val="0C502AE8"/>
    <w:rsid w:val="0C515090"/>
    <w:rsid w:val="0C517088"/>
    <w:rsid w:val="0C5C3F4A"/>
    <w:rsid w:val="0C61C9B8"/>
    <w:rsid w:val="0C639D58"/>
    <w:rsid w:val="0C6A7F04"/>
    <w:rsid w:val="0C6E5230"/>
    <w:rsid w:val="0C7E7165"/>
    <w:rsid w:val="0C80F6C2"/>
    <w:rsid w:val="0C998150"/>
    <w:rsid w:val="0CAA5EB6"/>
    <w:rsid w:val="0CAD9AB0"/>
    <w:rsid w:val="0CAE8FD4"/>
    <w:rsid w:val="0CB0610C"/>
    <w:rsid w:val="0CB2FFE1"/>
    <w:rsid w:val="0CBA7553"/>
    <w:rsid w:val="0CBE4611"/>
    <w:rsid w:val="0CC5B567"/>
    <w:rsid w:val="0CCAAE1F"/>
    <w:rsid w:val="0CCF1541"/>
    <w:rsid w:val="0CDA36D4"/>
    <w:rsid w:val="0CE26160"/>
    <w:rsid w:val="0CF3ABBC"/>
    <w:rsid w:val="0CF53C79"/>
    <w:rsid w:val="0CFD1462"/>
    <w:rsid w:val="0CFFEAD4"/>
    <w:rsid w:val="0D05FE60"/>
    <w:rsid w:val="0D15D2C8"/>
    <w:rsid w:val="0D16294D"/>
    <w:rsid w:val="0D2E1730"/>
    <w:rsid w:val="0D386229"/>
    <w:rsid w:val="0D3873B0"/>
    <w:rsid w:val="0D38F1F2"/>
    <w:rsid w:val="0D3D3DD8"/>
    <w:rsid w:val="0D3E1FC7"/>
    <w:rsid w:val="0D3F0530"/>
    <w:rsid w:val="0D42D822"/>
    <w:rsid w:val="0D4B6C3D"/>
    <w:rsid w:val="0D4B799D"/>
    <w:rsid w:val="0D4D406C"/>
    <w:rsid w:val="0D59BDDB"/>
    <w:rsid w:val="0D5D402A"/>
    <w:rsid w:val="0D5F2464"/>
    <w:rsid w:val="0D64A4FA"/>
    <w:rsid w:val="0D66221B"/>
    <w:rsid w:val="0D6C9585"/>
    <w:rsid w:val="0D6DD4A4"/>
    <w:rsid w:val="0D71B953"/>
    <w:rsid w:val="0D71D2D0"/>
    <w:rsid w:val="0D756EE4"/>
    <w:rsid w:val="0D762F26"/>
    <w:rsid w:val="0D7E446B"/>
    <w:rsid w:val="0D80E9AA"/>
    <w:rsid w:val="0D8109CF"/>
    <w:rsid w:val="0D85A0E4"/>
    <w:rsid w:val="0D8F3B26"/>
    <w:rsid w:val="0D9594B1"/>
    <w:rsid w:val="0D977652"/>
    <w:rsid w:val="0D99135E"/>
    <w:rsid w:val="0D9C6E4F"/>
    <w:rsid w:val="0DA0EDAD"/>
    <w:rsid w:val="0DA15B90"/>
    <w:rsid w:val="0DA6A234"/>
    <w:rsid w:val="0DA709DC"/>
    <w:rsid w:val="0DA877AE"/>
    <w:rsid w:val="0DAA3B20"/>
    <w:rsid w:val="0DAB2658"/>
    <w:rsid w:val="0DAD512F"/>
    <w:rsid w:val="0DB08011"/>
    <w:rsid w:val="0DC1B01C"/>
    <w:rsid w:val="0DC3CB16"/>
    <w:rsid w:val="0DC68056"/>
    <w:rsid w:val="0DC8649F"/>
    <w:rsid w:val="0DCC4D30"/>
    <w:rsid w:val="0DE05650"/>
    <w:rsid w:val="0DE4C998"/>
    <w:rsid w:val="0DE769AE"/>
    <w:rsid w:val="0DE80440"/>
    <w:rsid w:val="0DE91A2B"/>
    <w:rsid w:val="0DEDEBA5"/>
    <w:rsid w:val="0DF142AB"/>
    <w:rsid w:val="0DFE5F8E"/>
    <w:rsid w:val="0E07A196"/>
    <w:rsid w:val="0E11AA6F"/>
    <w:rsid w:val="0E12BC92"/>
    <w:rsid w:val="0E12C3C5"/>
    <w:rsid w:val="0E150628"/>
    <w:rsid w:val="0E1F82F4"/>
    <w:rsid w:val="0E1FF980"/>
    <w:rsid w:val="0E27E42D"/>
    <w:rsid w:val="0E284E42"/>
    <w:rsid w:val="0E2CFB70"/>
    <w:rsid w:val="0E348EC3"/>
    <w:rsid w:val="0E350E0E"/>
    <w:rsid w:val="0E3676DC"/>
    <w:rsid w:val="0E3D22A1"/>
    <w:rsid w:val="0E3FA86C"/>
    <w:rsid w:val="0E405B6D"/>
    <w:rsid w:val="0E43FFDA"/>
    <w:rsid w:val="0E4B42BB"/>
    <w:rsid w:val="0E4CA0A0"/>
    <w:rsid w:val="0E6116FE"/>
    <w:rsid w:val="0E660CA4"/>
    <w:rsid w:val="0E68642A"/>
    <w:rsid w:val="0E6DC168"/>
    <w:rsid w:val="0E6EBEA4"/>
    <w:rsid w:val="0E752D02"/>
    <w:rsid w:val="0E7B7ABE"/>
    <w:rsid w:val="0E7C6E8F"/>
    <w:rsid w:val="0E804C32"/>
    <w:rsid w:val="0E8645E0"/>
    <w:rsid w:val="0E877968"/>
    <w:rsid w:val="0E87B991"/>
    <w:rsid w:val="0E88F3D2"/>
    <w:rsid w:val="0E940FE9"/>
    <w:rsid w:val="0E96548A"/>
    <w:rsid w:val="0E997ADB"/>
    <w:rsid w:val="0E99AFBC"/>
    <w:rsid w:val="0E9BE095"/>
    <w:rsid w:val="0EA3EF5E"/>
    <w:rsid w:val="0EA4CD14"/>
    <w:rsid w:val="0EA9C481"/>
    <w:rsid w:val="0EB511B2"/>
    <w:rsid w:val="0EB5154B"/>
    <w:rsid w:val="0EBA2D57"/>
    <w:rsid w:val="0EBF106F"/>
    <w:rsid w:val="0EC05BEA"/>
    <w:rsid w:val="0EC41D94"/>
    <w:rsid w:val="0ED5DB66"/>
    <w:rsid w:val="0ED7321B"/>
    <w:rsid w:val="0EDB04C4"/>
    <w:rsid w:val="0EDC7DCB"/>
    <w:rsid w:val="0EE72638"/>
    <w:rsid w:val="0EEC526B"/>
    <w:rsid w:val="0EF0A727"/>
    <w:rsid w:val="0EF31061"/>
    <w:rsid w:val="0EF5B25B"/>
    <w:rsid w:val="0EFDB535"/>
    <w:rsid w:val="0F00D404"/>
    <w:rsid w:val="0F0383B2"/>
    <w:rsid w:val="0F07E757"/>
    <w:rsid w:val="0F09772D"/>
    <w:rsid w:val="0F0F2C3D"/>
    <w:rsid w:val="0F0FEB55"/>
    <w:rsid w:val="0F192189"/>
    <w:rsid w:val="0F1A0C44"/>
    <w:rsid w:val="0F1D315D"/>
    <w:rsid w:val="0F21E1AF"/>
    <w:rsid w:val="0F2B1FCF"/>
    <w:rsid w:val="0F3463F7"/>
    <w:rsid w:val="0F429EC3"/>
    <w:rsid w:val="0F4514C8"/>
    <w:rsid w:val="0F48E097"/>
    <w:rsid w:val="0F4C1C9D"/>
    <w:rsid w:val="0F4D8E20"/>
    <w:rsid w:val="0F61280C"/>
    <w:rsid w:val="0F69F9E0"/>
    <w:rsid w:val="0F6C4A09"/>
    <w:rsid w:val="0F6F9077"/>
    <w:rsid w:val="0F767CA7"/>
    <w:rsid w:val="0F7A2FA8"/>
    <w:rsid w:val="0F860928"/>
    <w:rsid w:val="0F88B38E"/>
    <w:rsid w:val="0F8C2AD3"/>
    <w:rsid w:val="0F8E8427"/>
    <w:rsid w:val="0F9235C4"/>
    <w:rsid w:val="0F979340"/>
    <w:rsid w:val="0F983A82"/>
    <w:rsid w:val="0F99E053"/>
    <w:rsid w:val="0FA734C3"/>
    <w:rsid w:val="0FB0AC1D"/>
    <w:rsid w:val="0FB14EFF"/>
    <w:rsid w:val="0FB228BD"/>
    <w:rsid w:val="0FB50374"/>
    <w:rsid w:val="0FBEC5D4"/>
    <w:rsid w:val="0FD40EAF"/>
    <w:rsid w:val="0FEB465F"/>
    <w:rsid w:val="0FF1A5C5"/>
    <w:rsid w:val="0FF40DAD"/>
    <w:rsid w:val="0FF41164"/>
    <w:rsid w:val="0FF8CFEE"/>
    <w:rsid w:val="100617A3"/>
    <w:rsid w:val="1007DCDA"/>
    <w:rsid w:val="100FDE33"/>
    <w:rsid w:val="101A5769"/>
    <w:rsid w:val="101C8010"/>
    <w:rsid w:val="1027381A"/>
    <w:rsid w:val="1030BA9C"/>
    <w:rsid w:val="10349686"/>
    <w:rsid w:val="1035F809"/>
    <w:rsid w:val="103AD7C5"/>
    <w:rsid w:val="103B37C3"/>
    <w:rsid w:val="1046B54E"/>
    <w:rsid w:val="10517C95"/>
    <w:rsid w:val="10526440"/>
    <w:rsid w:val="10532606"/>
    <w:rsid w:val="105EF576"/>
    <w:rsid w:val="105F8AE8"/>
    <w:rsid w:val="106C71C5"/>
    <w:rsid w:val="10770660"/>
    <w:rsid w:val="10785F6E"/>
    <w:rsid w:val="107897E5"/>
    <w:rsid w:val="107B1FD4"/>
    <w:rsid w:val="107FD141"/>
    <w:rsid w:val="108E90A2"/>
    <w:rsid w:val="1096DAA0"/>
    <w:rsid w:val="109AC896"/>
    <w:rsid w:val="10A29A0C"/>
    <w:rsid w:val="10A2B960"/>
    <w:rsid w:val="10A32D02"/>
    <w:rsid w:val="10AD36D4"/>
    <w:rsid w:val="10AD6D6F"/>
    <w:rsid w:val="10B3C608"/>
    <w:rsid w:val="10BFECED"/>
    <w:rsid w:val="10C2C4CC"/>
    <w:rsid w:val="10D04928"/>
    <w:rsid w:val="10DE93AB"/>
    <w:rsid w:val="10DEAC05"/>
    <w:rsid w:val="10E344E3"/>
    <w:rsid w:val="10E4E0DF"/>
    <w:rsid w:val="10EAF29F"/>
    <w:rsid w:val="10EEEFAF"/>
    <w:rsid w:val="10F103C6"/>
    <w:rsid w:val="10FEB67D"/>
    <w:rsid w:val="11037EC4"/>
    <w:rsid w:val="11043351"/>
    <w:rsid w:val="11143982"/>
    <w:rsid w:val="111998AB"/>
    <w:rsid w:val="112BEE1D"/>
    <w:rsid w:val="1135B906"/>
    <w:rsid w:val="1138BA3E"/>
    <w:rsid w:val="11409693"/>
    <w:rsid w:val="114239C6"/>
    <w:rsid w:val="1145E299"/>
    <w:rsid w:val="11578F71"/>
    <w:rsid w:val="115A4C3C"/>
    <w:rsid w:val="1168DEC4"/>
    <w:rsid w:val="116A2EA3"/>
    <w:rsid w:val="116D2240"/>
    <w:rsid w:val="1176ED4E"/>
    <w:rsid w:val="1178989B"/>
    <w:rsid w:val="117AA182"/>
    <w:rsid w:val="117E5F05"/>
    <w:rsid w:val="117FF98B"/>
    <w:rsid w:val="118693B5"/>
    <w:rsid w:val="11908B41"/>
    <w:rsid w:val="11A06652"/>
    <w:rsid w:val="11A4D906"/>
    <w:rsid w:val="11A51C90"/>
    <w:rsid w:val="11A59013"/>
    <w:rsid w:val="11A69CD0"/>
    <w:rsid w:val="11A75E7D"/>
    <w:rsid w:val="11A7D979"/>
    <w:rsid w:val="11A86D7F"/>
    <w:rsid w:val="11AE4107"/>
    <w:rsid w:val="11B5FA59"/>
    <w:rsid w:val="11B69D47"/>
    <w:rsid w:val="11C16F63"/>
    <w:rsid w:val="11C1AC92"/>
    <w:rsid w:val="11CBDC85"/>
    <w:rsid w:val="11E49875"/>
    <w:rsid w:val="11E5FED8"/>
    <w:rsid w:val="11F1BABA"/>
    <w:rsid w:val="11F8F377"/>
    <w:rsid w:val="11FA9625"/>
    <w:rsid w:val="12071483"/>
    <w:rsid w:val="1214EBD3"/>
    <w:rsid w:val="1216390E"/>
    <w:rsid w:val="1217C392"/>
    <w:rsid w:val="1218D3BC"/>
    <w:rsid w:val="12324746"/>
    <w:rsid w:val="1238A2CA"/>
    <w:rsid w:val="123B66DD"/>
    <w:rsid w:val="12403E94"/>
    <w:rsid w:val="12480434"/>
    <w:rsid w:val="124CBE0D"/>
    <w:rsid w:val="12515B68"/>
    <w:rsid w:val="12589F3D"/>
    <w:rsid w:val="125B1E3B"/>
    <w:rsid w:val="125F85C4"/>
    <w:rsid w:val="12622E56"/>
    <w:rsid w:val="126722B1"/>
    <w:rsid w:val="126FC311"/>
    <w:rsid w:val="12708767"/>
    <w:rsid w:val="127701CD"/>
    <w:rsid w:val="127FE835"/>
    <w:rsid w:val="12951B58"/>
    <w:rsid w:val="129846EF"/>
    <w:rsid w:val="12A06FC3"/>
    <w:rsid w:val="12A12466"/>
    <w:rsid w:val="12A64E3C"/>
    <w:rsid w:val="12A8B91C"/>
    <w:rsid w:val="12AA3D65"/>
    <w:rsid w:val="12B29EF2"/>
    <w:rsid w:val="12B4A9D1"/>
    <w:rsid w:val="12B591C2"/>
    <w:rsid w:val="12B60A91"/>
    <w:rsid w:val="12BEDE72"/>
    <w:rsid w:val="12BF087B"/>
    <w:rsid w:val="12C266EC"/>
    <w:rsid w:val="12C2EBC4"/>
    <w:rsid w:val="12C54863"/>
    <w:rsid w:val="12C93B2F"/>
    <w:rsid w:val="12D63428"/>
    <w:rsid w:val="12D87949"/>
    <w:rsid w:val="12DBDD1C"/>
    <w:rsid w:val="12EE7EEC"/>
    <w:rsid w:val="12EFCC33"/>
    <w:rsid w:val="12F27A12"/>
    <w:rsid w:val="12FBEEE0"/>
    <w:rsid w:val="12FFAE64"/>
    <w:rsid w:val="130440AA"/>
    <w:rsid w:val="130ADD7D"/>
    <w:rsid w:val="130CA270"/>
    <w:rsid w:val="130F3307"/>
    <w:rsid w:val="131B931F"/>
    <w:rsid w:val="132C44C6"/>
    <w:rsid w:val="133AC6A5"/>
    <w:rsid w:val="1340F853"/>
    <w:rsid w:val="134A5121"/>
    <w:rsid w:val="134DD0CE"/>
    <w:rsid w:val="1350ACF2"/>
    <w:rsid w:val="1351B7BE"/>
    <w:rsid w:val="135288B5"/>
    <w:rsid w:val="13585A68"/>
    <w:rsid w:val="136435C0"/>
    <w:rsid w:val="1366FCF2"/>
    <w:rsid w:val="136C4E64"/>
    <w:rsid w:val="13806061"/>
    <w:rsid w:val="1381B35F"/>
    <w:rsid w:val="13884E85"/>
    <w:rsid w:val="138B12A0"/>
    <w:rsid w:val="1396FEC0"/>
    <w:rsid w:val="139AE9A7"/>
    <w:rsid w:val="139C3BEE"/>
    <w:rsid w:val="139E9AC4"/>
    <w:rsid w:val="13AAAAE9"/>
    <w:rsid w:val="13B0C0B4"/>
    <w:rsid w:val="13B2F127"/>
    <w:rsid w:val="13B89B8D"/>
    <w:rsid w:val="13B97B85"/>
    <w:rsid w:val="13BB03A2"/>
    <w:rsid w:val="13BB71DF"/>
    <w:rsid w:val="13BCE3D0"/>
    <w:rsid w:val="13C601E1"/>
    <w:rsid w:val="13D607BC"/>
    <w:rsid w:val="13D726FD"/>
    <w:rsid w:val="13DF14C0"/>
    <w:rsid w:val="13E657A7"/>
    <w:rsid w:val="13EA3FB5"/>
    <w:rsid w:val="13FB4CCC"/>
    <w:rsid w:val="13FD344A"/>
    <w:rsid w:val="13FEFB3F"/>
    <w:rsid w:val="13FF82E8"/>
    <w:rsid w:val="14049681"/>
    <w:rsid w:val="1407F846"/>
    <w:rsid w:val="140F25B1"/>
    <w:rsid w:val="141EAC41"/>
    <w:rsid w:val="142FD956"/>
    <w:rsid w:val="1431ACE1"/>
    <w:rsid w:val="1433B85F"/>
    <w:rsid w:val="144635F1"/>
    <w:rsid w:val="14484AE4"/>
    <w:rsid w:val="144A122E"/>
    <w:rsid w:val="1458E69B"/>
    <w:rsid w:val="145BA0A1"/>
    <w:rsid w:val="145E09E5"/>
    <w:rsid w:val="146C3B20"/>
    <w:rsid w:val="1477FDF0"/>
    <w:rsid w:val="147E8EB5"/>
    <w:rsid w:val="14857985"/>
    <w:rsid w:val="14872091"/>
    <w:rsid w:val="148836EC"/>
    <w:rsid w:val="14909D40"/>
    <w:rsid w:val="14924BDF"/>
    <w:rsid w:val="1494EE70"/>
    <w:rsid w:val="1497897C"/>
    <w:rsid w:val="1498A798"/>
    <w:rsid w:val="149DD31D"/>
    <w:rsid w:val="14A0D7DD"/>
    <w:rsid w:val="14A0E6C2"/>
    <w:rsid w:val="14A259C6"/>
    <w:rsid w:val="14A38331"/>
    <w:rsid w:val="14B895CC"/>
    <w:rsid w:val="14B8C07A"/>
    <w:rsid w:val="14B91F52"/>
    <w:rsid w:val="14BDBA44"/>
    <w:rsid w:val="14D007A8"/>
    <w:rsid w:val="14D67318"/>
    <w:rsid w:val="14DBB46A"/>
    <w:rsid w:val="14E05D7B"/>
    <w:rsid w:val="14E22706"/>
    <w:rsid w:val="14E44B49"/>
    <w:rsid w:val="14EEE153"/>
    <w:rsid w:val="14F1EB6A"/>
    <w:rsid w:val="14F39FFC"/>
    <w:rsid w:val="14F63671"/>
    <w:rsid w:val="14F73FED"/>
    <w:rsid w:val="14FB9B6B"/>
    <w:rsid w:val="14FDED9F"/>
    <w:rsid w:val="14FF613B"/>
    <w:rsid w:val="15191BC9"/>
    <w:rsid w:val="151DA9F3"/>
    <w:rsid w:val="151DCF03"/>
    <w:rsid w:val="1528EE26"/>
    <w:rsid w:val="15303310"/>
    <w:rsid w:val="1531353E"/>
    <w:rsid w:val="1537529F"/>
    <w:rsid w:val="1538CFB4"/>
    <w:rsid w:val="153AFE88"/>
    <w:rsid w:val="153D6798"/>
    <w:rsid w:val="153E6558"/>
    <w:rsid w:val="1547F850"/>
    <w:rsid w:val="154C27A5"/>
    <w:rsid w:val="154FD9E6"/>
    <w:rsid w:val="15569673"/>
    <w:rsid w:val="155C2B9D"/>
    <w:rsid w:val="155D8C26"/>
    <w:rsid w:val="1564052A"/>
    <w:rsid w:val="15696D96"/>
    <w:rsid w:val="1575FC9D"/>
    <w:rsid w:val="1577ACD0"/>
    <w:rsid w:val="1579A89F"/>
    <w:rsid w:val="1582B201"/>
    <w:rsid w:val="1584C19B"/>
    <w:rsid w:val="158748E8"/>
    <w:rsid w:val="158F20DA"/>
    <w:rsid w:val="159E47B7"/>
    <w:rsid w:val="159FE5C0"/>
    <w:rsid w:val="15A5781F"/>
    <w:rsid w:val="15A729A4"/>
    <w:rsid w:val="15A87FA4"/>
    <w:rsid w:val="15AD13C2"/>
    <w:rsid w:val="15AD2521"/>
    <w:rsid w:val="15AF8E96"/>
    <w:rsid w:val="15AF9E54"/>
    <w:rsid w:val="15B00835"/>
    <w:rsid w:val="15BF9995"/>
    <w:rsid w:val="15CE665B"/>
    <w:rsid w:val="15E1922D"/>
    <w:rsid w:val="15E42CE6"/>
    <w:rsid w:val="15E4E52E"/>
    <w:rsid w:val="15EAEC25"/>
    <w:rsid w:val="16049039"/>
    <w:rsid w:val="160755E5"/>
    <w:rsid w:val="160B8DB9"/>
    <w:rsid w:val="1613FB11"/>
    <w:rsid w:val="16158174"/>
    <w:rsid w:val="1619059B"/>
    <w:rsid w:val="16198239"/>
    <w:rsid w:val="16209C36"/>
    <w:rsid w:val="162D11F6"/>
    <w:rsid w:val="162FC96B"/>
    <w:rsid w:val="1630E8DD"/>
    <w:rsid w:val="1633D95C"/>
    <w:rsid w:val="16361A53"/>
    <w:rsid w:val="1637A7D1"/>
    <w:rsid w:val="164445DE"/>
    <w:rsid w:val="16521601"/>
    <w:rsid w:val="1654E297"/>
    <w:rsid w:val="165AFD35"/>
    <w:rsid w:val="1671BA41"/>
    <w:rsid w:val="1672256C"/>
    <w:rsid w:val="167D6C6E"/>
    <w:rsid w:val="16843EBC"/>
    <w:rsid w:val="1687254C"/>
    <w:rsid w:val="168C6FFD"/>
    <w:rsid w:val="16946C19"/>
    <w:rsid w:val="169663D4"/>
    <w:rsid w:val="1696A57E"/>
    <w:rsid w:val="169C63FA"/>
    <w:rsid w:val="16A2EF2E"/>
    <w:rsid w:val="16A5E40D"/>
    <w:rsid w:val="16A78DEC"/>
    <w:rsid w:val="16A87D07"/>
    <w:rsid w:val="16AE445C"/>
    <w:rsid w:val="16B521D4"/>
    <w:rsid w:val="16B7EC12"/>
    <w:rsid w:val="16BB7577"/>
    <w:rsid w:val="16BC23F9"/>
    <w:rsid w:val="16C0F9FB"/>
    <w:rsid w:val="16CAD7B4"/>
    <w:rsid w:val="16E3627A"/>
    <w:rsid w:val="16E38500"/>
    <w:rsid w:val="16E664AA"/>
    <w:rsid w:val="16F3BEB0"/>
    <w:rsid w:val="16F4B7BA"/>
    <w:rsid w:val="16FC75A6"/>
    <w:rsid w:val="16FF7057"/>
    <w:rsid w:val="170C9817"/>
    <w:rsid w:val="170F5865"/>
    <w:rsid w:val="171283B7"/>
    <w:rsid w:val="1712E1A4"/>
    <w:rsid w:val="1716E90F"/>
    <w:rsid w:val="171A5DCC"/>
    <w:rsid w:val="171BC9FC"/>
    <w:rsid w:val="171FEA50"/>
    <w:rsid w:val="172503B3"/>
    <w:rsid w:val="172C9F07"/>
    <w:rsid w:val="172CD165"/>
    <w:rsid w:val="17433A08"/>
    <w:rsid w:val="1743B132"/>
    <w:rsid w:val="174633DF"/>
    <w:rsid w:val="17561403"/>
    <w:rsid w:val="175B09B6"/>
    <w:rsid w:val="17617A89"/>
    <w:rsid w:val="17635E19"/>
    <w:rsid w:val="1764A50A"/>
    <w:rsid w:val="17652751"/>
    <w:rsid w:val="176AC2E3"/>
    <w:rsid w:val="176D5244"/>
    <w:rsid w:val="1770061E"/>
    <w:rsid w:val="1788A28C"/>
    <w:rsid w:val="1790FB31"/>
    <w:rsid w:val="17B09E14"/>
    <w:rsid w:val="17B167A4"/>
    <w:rsid w:val="17B1E0B1"/>
    <w:rsid w:val="17BD3A8D"/>
    <w:rsid w:val="17BD8ABA"/>
    <w:rsid w:val="17BF171A"/>
    <w:rsid w:val="17C17CE8"/>
    <w:rsid w:val="17C402CC"/>
    <w:rsid w:val="17C600F7"/>
    <w:rsid w:val="17C7A787"/>
    <w:rsid w:val="17CB7B7E"/>
    <w:rsid w:val="17D9C9ED"/>
    <w:rsid w:val="17E06B6A"/>
    <w:rsid w:val="17ED2B4F"/>
    <w:rsid w:val="17FB0E6A"/>
    <w:rsid w:val="180FE861"/>
    <w:rsid w:val="1812CC66"/>
    <w:rsid w:val="181C6086"/>
    <w:rsid w:val="181E6B08"/>
    <w:rsid w:val="18232A7F"/>
    <w:rsid w:val="18246E5F"/>
    <w:rsid w:val="18274330"/>
    <w:rsid w:val="1831284C"/>
    <w:rsid w:val="1838793E"/>
    <w:rsid w:val="183DEF09"/>
    <w:rsid w:val="184084BE"/>
    <w:rsid w:val="184087F0"/>
    <w:rsid w:val="18412320"/>
    <w:rsid w:val="1843D5F6"/>
    <w:rsid w:val="18447B9E"/>
    <w:rsid w:val="18453342"/>
    <w:rsid w:val="184CC72A"/>
    <w:rsid w:val="184E5CC8"/>
    <w:rsid w:val="184E681E"/>
    <w:rsid w:val="1850866B"/>
    <w:rsid w:val="18524931"/>
    <w:rsid w:val="18578909"/>
    <w:rsid w:val="185C5917"/>
    <w:rsid w:val="186A4C4D"/>
    <w:rsid w:val="186E2F0B"/>
    <w:rsid w:val="186F04FF"/>
    <w:rsid w:val="18738DBF"/>
    <w:rsid w:val="18763D28"/>
    <w:rsid w:val="187CAE1A"/>
    <w:rsid w:val="187E216A"/>
    <w:rsid w:val="18832A6B"/>
    <w:rsid w:val="1887FF92"/>
    <w:rsid w:val="188BC87E"/>
    <w:rsid w:val="188F7BDF"/>
    <w:rsid w:val="1894583C"/>
    <w:rsid w:val="1898109A"/>
    <w:rsid w:val="189AC4FF"/>
    <w:rsid w:val="189D4413"/>
    <w:rsid w:val="18A0E6E1"/>
    <w:rsid w:val="18A5FB6F"/>
    <w:rsid w:val="18A9A697"/>
    <w:rsid w:val="18B252AC"/>
    <w:rsid w:val="18B7E1B0"/>
    <w:rsid w:val="18D2AC2E"/>
    <w:rsid w:val="18D953B0"/>
    <w:rsid w:val="18DF0F89"/>
    <w:rsid w:val="18E15125"/>
    <w:rsid w:val="18EBADFC"/>
    <w:rsid w:val="18F5F167"/>
    <w:rsid w:val="18F996A7"/>
    <w:rsid w:val="18FB8118"/>
    <w:rsid w:val="18FCFDF3"/>
    <w:rsid w:val="1902ED14"/>
    <w:rsid w:val="190944FE"/>
    <w:rsid w:val="190B68AA"/>
    <w:rsid w:val="190D2794"/>
    <w:rsid w:val="191860A7"/>
    <w:rsid w:val="19261AB4"/>
    <w:rsid w:val="19432FB4"/>
    <w:rsid w:val="194684CF"/>
    <w:rsid w:val="194C79AF"/>
    <w:rsid w:val="1953E976"/>
    <w:rsid w:val="19582B58"/>
    <w:rsid w:val="196298A1"/>
    <w:rsid w:val="19718160"/>
    <w:rsid w:val="1974E72E"/>
    <w:rsid w:val="197D893C"/>
    <w:rsid w:val="19824E80"/>
    <w:rsid w:val="198CD1DD"/>
    <w:rsid w:val="199129CE"/>
    <w:rsid w:val="19913BFE"/>
    <w:rsid w:val="1994D666"/>
    <w:rsid w:val="199758B9"/>
    <w:rsid w:val="1999D909"/>
    <w:rsid w:val="199BC6E2"/>
    <w:rsid w:val="199CAA31"/>
    <w:rsid w:val="199CF6E1"/>
    <w:rsid w:val="199DB1D6"/>
    <w:rsid w:val="199EA99C"/>
    <w:rsid w:val="199F4323"/>
    <w:rsid w:val="19AF817E"/>
    <w:rsid w:val="19B0BF43"/>
    <w:rsid w:val="19B0D856"/>
    <w:rsid w:val="19C39C85"/>
    <w:rsid w:val="19D68D2F"/>
    <w:rsid w:val="19E1AEA1"/>
    <w:rsid w:val="19E6EF17"/>
    <w:rsid w:val="19EB4282"/>
    <w:rsid w:val="19F30CFE"/>
    <w:rsid w:val="19F52081"/>
    <w:rsid w:val="19FB0674"/>
    <w:rsid w:val="19FBA4B4"/>
    <w:rsid w:val="19FCB31B"/>
    <w:rsid w:val="19FE0B71"/>
    <w:rsid w:val="19FE3527"/>
    <w:rsid w:val="1A024CDC"/>
    <w:rsid w:val="1A04F064"/>
    <w:rsid w:val="1A146D76"/>
    <w:rsid w:val="1A18BC1D"/>
    <w:rsid w:val="1A1F3435"/>
    <w:rsid w:val="1A24DF83"/>
    <w:rsid w:val="1A28BDE5"/>
    <w:rsid w:val="1A2D02F7"/>
    <w:rsid w:val="1A307921"/>
    <w:rsid w:val="1A31144A"/>
    <w:rsid w:val="1A345B3E"/>
    <w:rsid w:val="1A39FAC6"/>
    <w:rsid w:val="1A3AA26F"/>
    <w:rsid w:val="1A412240"/>
    <w:rsid w:val="1A435F67"/>
    <w:rsid w:val="1A444246"/>
    <w:rsid w:val="1A480D1E"/>
    <w:rsid w:val="1A489A55"/>
    <w:rsid w:val="1A4D597C"/>
    <w:rsid w:val="1A51A599"/>
    <w:rsid w:val="1A521C25"/>
    <w:rsid w:val="1A5E5754"/>
    <w:rsid w:val="1A63412D"/>
    <w:rsid w:val="1A639494"/>
    <w:rsid w:val="1A66434C"/>
    <w:rsid w:val="1A71B9BD"/>
    <w:rsid w:val="1A7277CD"/>
    <w:rsid w:val="1A786C3B"/>
    <w:rsid w:val="1A80DE7D"/>
    <w:rsid w:val="1A863291"/>
    <w:rsid w:val="1A868F83"/>
    <w:rsid w:val="1A8906B5"/>
    <w:rsid w:val="1A91588A"/>
    <w:rsid w:val="1A9D1236"/>
    <w:rsid w:val="1AA1AF18"/>
    <w:rsid w:val="1AA68950"/>
    <w:rsid w:val="1AA75629"/>
    <w:rsid w:val="1AA8D625"/>
    <w:rsid w:val="1AB01EA1"/>
    <w:rsid w:val="1AB5DC26"/>
    <w:rsid w:val="1AB68FFE"/>
    <w:rsid w:val="1AB6CEC7"/>
    <w:rsid w:val="1AB79E7D"/>
    <w:rsid w:val="1ABF38E4"/>
    <w:rsid w:val="1ABFDD9A"/>
    <w:rsid w:val="1AC785F7"/>
    <w:rsid w:val="1ACD5A2E"/>
    <w:rsid w:val="1AD0FA60"/>
    <w:rsid w:val="1AD2F09C"/>
    <w:rsid w:val="1AD5C02B"/>
    <w:rsid w:val="1AD68A45"/>
    <w:rsid w:val="1AD824FD"/>
    <w:rsid w:val="1ADB3CFE"/>
    <w:rsid w:val="1ADD2467"/>
    <w:rsid w:val="1AE4FB8A"/>
    <w:rsid w:val="1AE5F280"/>
    <w:rsid w:val="1AEDBC4B"/>
    <w:rsid w:val="1AF1FE5A"/>
    <w:rsid w:val="1AFE251C"/>
    <w:rsid w:val="1B03AC20"/>
    <w:rsid w:val="1B0891CC"/>
    <w:rsid w:val="1B0AFE1C"/>
    <w:rsid w:val="1B11E4BF"/>
    <w:rsid w:val="1B12D182"/>
    <w:rsid w:val="1B1EBA91"/>
    <w:rsid w:val="1B20881F"/>
    <w:rsid w:val="1B25D82D"/>
    <w:rsid w:val="1B2DC3E9"/>
    <w:rsid w:val="1B306F30"/>
    <w:rsid w:val="1B3DBB7A"/>
    <w:rsid w:val="1B41D1D6"/>
    <w:rsid w:val="1B4291F7"/>
    <w:rsid w:val="1B481803"/>
    <w:rsid w:val="1B486E06"/>
    <w:rsid w:val="1B4C972D"/>
    <w:rsid w:val="1B4E3C5D"/>
    <w:rsid w:val="1B53607D"/>
    <w:rsid w:val="1B545313"/>
    <w:rsid w:val="1B6A4333"/>
    <w:rsid w:val="1B7236BE"/>
    <w:rsid w:val="1B73CAE7"/>
    <w:rsid w:val="1B76F65A"/>
    <w:rsid w:val="1B7B72E3"/>
    <w:rsid w:val="1B7B8638"/>
    <w:rsid w:val="1B7DBA06"/>
    <w:rsid w:val="1B84B472"/>
    <w:rsid w:val="1B88EA79"/>
    <w:rsid w:val="1B892059"/>
    <w:rsid w:val="1B8FA7EA"/>
    <w:rsid w:val="1B9078A6"/>
    <w:rsid w:val="1B9353C0"/>
    <w:rsid w:val="1B9AA454"/>
    <w:rsid w:val="1B9E00D8"/>
    <w:rsid w:val="1BA47DC2"/>
    <w:rsid w:val="1BA8218B"/>
    <w:rsid w:val="1BADE254"/>
    <w:rsid w:val="1BB13937"/>
    <w:rsid w:val="1BB33D3C"/>
    <w:rsid w:val="1BB42667"/>
    <w:rsid w:val="1BBA094C"/>
    <w:rsid w:val="1BBEF6D5"/>
    <w:rsid w:val="1BBF1DFD"/>
    <w:rsid w:val="1BC0C7AD"/>
    <w:rsid w:val="1BD0A4CA"/>
    <w:rsid w:val="1BD4E4D5"/>
    <w:rsid w:val="1BDB6305"/>
    <w:rsid w:val="1BDC3BA1"/>
    <w:rsid w:val="1BE4131E"/>
    <w:rsid w:val="1BF2026A"/>
    <w:rsid w:val="1BFDC420"/>
    <w:rsid w:val="1BFFF6F0"/>
    <w:rsid w:val="1C01986A"/>
    <w:rsid w:val="1C12C9D5"/>
    <w:rsid w:val="1C12DD38"/>
    <w:rsid w:val="1C2F595D"/>
    <w:rsid w:val="1C3A81CD"/>
    <w:rsid w:val="1C3B8E57"/>
    <w:rsid w:val="1C3C5CC0"/>
    <w:rsid w:val="1C3D2E72"/>
    <w:rsid w:val="1C4210A0"/>
    <w:rsid w:val="1C485688"/>
    <w:rsid w:val="1C49076B"/>
    <w:rsid w:val="1C4B72F1"/>
    <w:rsid w:val="1C513DFC"/>
    <w:rsid w:val="1C52C919"/>
    <w:rsid w:val="1C578E52"/>
    <w:rsid w:val="1C5B6FFA"/>
    <w:rsid w:val="1C5D2C72"/>
    <w:rsid w:val="1C66D476"/>
    <w:rsid w:val="1C6B62CD"/>
    <w:rsid w:val="1C7748F6"/>
    <w:rsid w:val="1C7EE0A6"/>
    <w:rsid w:val="1C8199BF"/>
    <w:rsid w:val="1C8389E0"/>
    <w:rsid w:val="1C8488D0"/>
    <w:rsid w:val="1C8B9EE7"/>
    <w:rsid w:val="1C8C143C"/>
    <w:rsid w:val="1C8C7BCE"/>
    <w:rsid w:val="1C99729B"/>
    <w:rsid w:val="1C9B4027"/>
    <w:rsid w:val="1C9C8C40"/>
    <w:rsid w:val="1C9EEBF7"/>
    <w:rsid w:val="1CA5F3E5"/>
    <w:rsid w:val="1CB11CE6"/>
    <w:rsid w:val="1CB62360"/>
    <w:rsid w:val="1CC02F66"/>
    <w:rsid w:val="1CC674BE"/>
    <w:rsid w:val="1CCDC3DD"/>
    <w:rsid w:val="1CD00A95"/>
    <w:rsid w:val="1CD5636F"/>
    <w:rsid w:val="1CDCDF20"/>
    <w:rsid w:val="1CDF218E"/>
    <w:rsid w:val="1CE07EB8"/>
    <w:rsid w:val="1CE2A5C6"/>
    <w:rsid w:val="1CE6AB22"/>
    <w:rsid w:val="1CEC478A"/>
    <w:rsid w:val="1CEF0136"/>
    <w:rsid w:val="1CF02897"/>
    <w:rsid w:val="1CF4608E"/>
    <w:rsid w:val="1CF5D57E"/>
    <w:rsid w:val="1D04D346"/>
    <w:rsid w:val="1D065CD9"/>
    <w:rsid w:val="1D0A731A"/>
    <w:rsid w:val="1D0DC412"/>
    <w:rsid w:val="1D10328B"/>
    <w:rsid w:val="1D1BFA14"/>
    <w:rsid w:val="1D20307A"/>
    <w:rsid w:val="1D2373F2"/>
    <w:rsid w:val="1D286486"/>
    <w:rsid w:val="1D2E9F29"/>
    <w:rsid w:val="1D314B32"/>
    <w:rsid w:val="1D3BAE67"/>
    <w:rsid w:val="1D63E2DE"/>
    <w:rsid w:val="1D670426"/>
    <w:rsid w:val="1D748019"/>
    <w:rsid w:val="1D74BEED"/>
    <w:rsid w:val="1D74FF7A"/>
    <w:rsid w:val="1D794C83"/>
    <w:rsid w:val="1D7BD00F"/>
    <w:rsid w:val="1D83CDED"/>
    <w:rsid w:val="1D84E8FE"/>
    <w:rsid w:val="1D8D63AD"/>
    <w:rsid w:val="1D8E9A87"/>
    <w:rsid w:val="1D92C3C1"/>
    <w:rsid w:val="1D9AEB44"/>
    <w:rsid w:val="1D9D44EC"/>
    <w:rsid w:val="1D9D5355"/>
    <w:rsid w:val="1D9F1DBE"/>
    <w:rsid w:val="1DA13020"/>
    <w:rsid w:val="1DA220BD"/>
    <w:rsid w:val="1DA2D154"/>
    <w:rsid w:val="1DA80CA7"/>
    <w:rsid w:val="1DB0D38A"/>
    <w:rsid w:val="1DB780B8"/>
    <w:rsid w:val="1DBE0623"/>
    <w:rsid w:val="1DCA24E0"/>
    <w:rsid w:val="1DCAB1D2"/>
    <w:rsid w:val="1DD0E740"/>
    <w:rsid w:val="1DD89290"/>
    <w:rsid w:val="1DE45E1B"/>
    <w:rsid w:val="1DE67A37"/>
    <w:rsid w:val="1DE9D635"/>
    <w:rsid w:val="1DEBECD3"/>
    <w:rsid w:val="1DF2B70E"/>
    <w:rsid w:val="1DF41A01"/>
    <w:rsid w:val="1E02F725"/>
    <w:rsid w:val="1E0D8F54"/>
    <w:rsid w:val="1E1A6558"/>
    <w:rsid w:val="1E2212E4"/>
    <w:rsid w:val="1E281E7F"/>
    <w:rsid w:val="1E30C6F8"/>
    <w:rsid w:val="1E3D59D8"/>
    <w:rsid w:val="1E3DE992"/>
    <w:rsid w:val="1E3EC664"/>
    <w:rsid w:val="1E42D448"/>
    <w:rsid w:val="1E43B606"/>
    <w:rsid w:val="1E4A9661"/>
    <w:rsid w:val="1E52CC36"/>
    <w:rsid w:val="1E540614"/>
    <w:rsid w:val="1E5B1AEC"/>
    <w:rsid w:val="1E5EF725"/>
    <w:rsid w:val="1E5F52F7"/>
    <w:rsid w:val="1E6239ED"/>
    <w:rsid w:val="1E66EFF9"/>
    <w:rsid w:val="1E69FA46"/>
    <w:rsid w:val="1E6CEF3C"/>
    <w:rsid w:val="1E6D5216"/>
    <w:rsid w:val="1E784304"/>
    <w:rsid w:val="1E7B6823"/>
    <w:rsid w:val="1E7BDBA8"/>
    <w:rsid w:val="1E85A8E7"/>
    <w:rsid w:val="1E85F0D9"/>
    <w:rsid w:val="1E902030"/>
    <w:rsid w:val="1E92489D"/>
    <w:rsid w:val="1E936B56"/>
    <w:rsid w:val="1E93B3C1"/>
    <w:rsid w:val="1E951507"/>
    <w:rsid w:val="1E99C45A"/>
    <w:rsid w:val="1EA09369"/>
    <w:rsid w:val="1EA16500"/>
    <w:rsid w:val="1EA20CF4"/>
    <w:rsid w:val="1EB73876"/>
    <w:rsid w:val="1EB80C3B"/>
    <w:rsid w:val="1EC208EB"/>
    <w:rsid w:val="1EC683EF"/>
    <w:rsid w:val="1EC966B6"/>
    <w:rsid w:val="1EDC508A"/>
    <w:rsid w:val="1EEB1A59"/>
    <w:rsid w:val="1EEC53FB"/>
    <w:rsid w:val="1EED8CFE"/>
    <w:rsid w:val="1EF35C9F"/>
    <w:rsid w:val="1EF3734B"/>
    <w:rsid w:val="1EF39D77"/>
    <w:rsid w:val="1EF3F5C7"/>
    <w:rsid w:val="1EF59BF4"/>
    <w:rsid w:val="1EFD2452"/>
    <w:rsid w:val="1EFDF0BF"/>
    <w:rsid w:val="1EFEF342"/>
    <w:rsid w:val="1F050A0E"/>
    <w:rsid w:val="1F0B90BF"/>
    <w:rsid w:val="1F116501"/>
    <w:rsid w:val="1F228950"/>
    <w:rsid w:val="1F29FF80"/>
    <w:rsid w:val="1F319C05"/>
    <w:rsid w:val="1F3472DC"/>
    <w:rsid w:val="1F354718"/>
    <w:rsid w:val="1F371DF2"/>
    <w:rsid w:val="1F3BEAB1"/>
    <w:rsid w:val="1F3C7041"/>
    <w:rsid w:val="1F3D2707"/>
    <w:rsid w:val="1F3EA4C6"/>
    <w:rsid w:val="1F454DEB"/>
    <w:rsid w:val="1F456B31"/>
    <w:rsid w:val="1F45A069"/>
    <w:rsid w:val="1F5438B2"/>
    <w:rsid w:val="1F6023BC"/>
    <w:rsid w:val="1F69E0C8"/>
    <w:rsid w:val="1F6B4E96"/>
    <w:rsid w:val="1F6C617F"/>
    <w:rsid w:val="1F6D04CF"/>
    <w:rsid w:val="1F742505"/>
    <w:rsid w:val="1F753EA5"/>
    <w:rsid w:val="1F789059"/>
    <w:rsid w:val="1F7A6817"/>
    <w:rsid w:val="1F8394B8"/>
    <w:rsid w:val="1F8470B8"/>
    <w:rsid w:val="1F8B930A"/>
    <w:rsid w:val="1F8D059C"/>
    <w:rsid w:val="1F94AE88"/>
    <w:rsid w:val="1F957C26"/>
    <w:rsid w:val="1F9EB113"/>
    <w:rsid w:val="1FA58B86"/>
    <w:rsid w:val="1FA82CDB"/>
    <w:rsid w:val="1FB1CC75"/>
    <w:rsid w:val="1FBAC68E"/>
    <w:rsid w:val="1FC170BC"/>
    <w:rsid w:val="1FC5CA0B"/>
    <w:rsid w:val="1FC75E77"/>
    <w:rsid w:val="1FC8BF91"/>
    <w:rsid w:val="1FD3708F"/>
    <w:rsid w:val="1FD3C862"/>
    <w:rsid w:val="1FD94570"/>
    <w:rsid w:val="1FDB3313"/>
    <w:rsid w:val="1FEFC45A"/>
    <w:rsid w:val="1FEFE513"/>
    <w:rsid w:val="1FF0BA01"/>
    <w:rsid w:val="1FF4356A"/>
    <w:rsid w:val="1FFBCA32"/>
    <w:rsid w:val="20032444"/>
    <w:rsid w:val="20150CC8"/>
    <w:rsid w:val="20157EF4"/>
    <w:rsid w:val="201D500A"/>
    <w:rsid w:val="202035CD"/>
    <w:rsid w:val="20228F74"/>
    <w:rsid w:val="2024FD48"/>
    <w:rsid w:val="2025837C"/>
    <w:rsid w:val="20299EE3"/>
    <w:rsid w:val="202C712D"/>
    <w:rsid w:val="20386D41"/>
    <w:rsid w:val="203A541C"/>
    <w:rsid w:val="203D1082"/>
    <w:rsid w:val="204A1745"/>
    <w:rsid w:val="205178D2"/>
    <w:rsid w:val="206342B7"/>
    <w:rsid w:val="2072C061"/>
    <w:rsid w:val="20731CD9"/>
    <w:rsid w:val="2073DB3B"/>
    <w:rsid w:val="2079BCD8"/>
    <w:rsid w:val="208254F2"/>
    <w:rsid w:val="20826460"/>
    <w:rsid w:val="20881B45"/>
    <w:rsid w:val="208B3CD9"/>
    <w:rsid w:val="2091B209"/>
    <w:rsid w:val="2097AD40"/>
    <w:rsid w:val="209DE989"/>
    <w:rsid w:val="20A884C8"/>
    <w:rsid w:val="20ADF036"/>
    <w:rsid w:val="20B59515"/>
    <w:rsid w:val="20B63EC2"/>
    <w:rsid w:val="20BB6A98"/>
    <w:rsid w:val="20BE7FD4"/>
    <w:rsid w:val="20C53687"/>
    <w:rsid w:val="20C9AEA4"/>
    <w:rsid w:val="20D1C457"/>
    <w:rsid w:val="20D7520D"/>
    <w:rsid w:val="20D77E56"/>
    <w:rsid w:val="20DD0183"/>
    <w:rsid w:val="20E021BD"/>
    <w:rsid w:val="20E592FB"/>
    <w:rsid w:val="20E7E9F8"/>
    <w:rsid w:val="20E832DA"/>
    <w:rsid w:val="20E84E0E"/>
    <w:rsid w:val="20F1CB57"/>
    <w:rsid w:val="20F6AB38"/>
    <w:rsid w:val="20FD19C8"/>
    <w:rsid w:val="21012FDC"/>
    <w:rsid w:val="210ED0B2"/>
    <w:rsid w:val="2110D5D8"/>
    <w:rsid w:val="211114F6"/>
    <w:rsid w:val="2115CF31"/>
    <w:rsid w:val="211884F5"/>
    <w:rsid w:val="211AD425"/>
    <w:rsid w:val="214EE139"/>
    <w:rsid w:val="215008FB"/>
    <w:rsid w:val="21528714"/>
    <w:rsid w:val="2153AF58"/>
    <w:rsid w:val="215550C4"/>
    <w:rsid w:val="21564DB4"/>
    <w:rsid w:val="21569E18"/>
    <w:rsid w:val="21593E08"/>
    <w:rsid w:val="215C5B31"/>
    <w:rsid w:val="215D504C"/>
    <w:rsid w:val="21658768"/>
    <w:rsid w:val="2172F50A"/>
    <w:rsid w:val="2179AAB1"/>
    <w:rsid w:val="217BB858"/>
    <w:rsid w:val="217C3F0F"/>
    <w:rsid w:val="218493AB"/>
    <w:rsid w:val="21956AAD"/>
    <w:rsid w:val="2195AB70"/>
    <w:rsid w:val="21A7E736"/>
    <w:rsid w:val="21AA58A3"/>
    <w:rsid w:val="21AF6803"/>
    <w:rsid w:val="21B1E8F7"/>
    <w:rsid w:val="21B4E4CE"/>
    <w:rsid w:val="21B603B7"/>
    <w:rsid w:val="21BA60C2"/>
    <w:rsid w:val="21C39182"/>
    <w:rsid w:val="21C647DB"/>
    <w:rsid w:val="21C84174"/>
    <w:rsid w:val="21C8B0DD"/>
    <w:rsid w:val="21C90CCC"/>
    <w:rsid w:val="21D618B2"/>
    <w:rsid w:val="21DF86B8"/>
    <w:rsid w:val="21EB54D4"/>
    <w:rsid w:val="21EC8D0B"/>
    <w:rsid w:val="21F6B928"/>
    <w:rsid w:val="21FF071E"/>
    <w:rsid w:val="22003BBD"/>
    <w:rsid w:val="22034FC5"/>
    <w:rsid w:val="220A6927"/>
    <w:rsid w:val="220AB79C"/>
    <w:rsid w:val="220F3415"/>
    <w:rsid w:val="221F90F1"/>
    <w:rsid w:val="222356CC"/>
    <w:rsid w:val="22293038"/>
    <w:rsid w:val="2231FC8B"/>
    <w:rsid w:val="22322FDD"/>
    <w:rsid w:val="22482688"/>
    <w:rsid w:val="224EF62C"/>
    <w:rsid w:val="224F6594"/>
    <w:rsid w:val="22544FEB"/>
    <w:rsid w:val="2258C56B"/>
    <w:rsid w:val="225D9C6A"/>
    <w:rsid w:val="225DF6DF"/>
    <w:rsid w:val="22621AB4"/>
    <w:rsid w:val="2262457E"/>
    <w:rsid w:val="22717838"/>
    <w:rsid w:val="2271A203"/>
    <w:rsid w:val="227AFF9A"/>
    <w:rsid w:val="22822E12"/>
    <w:rsid w:val="2284DA62"/>
    <w:rsid w:val="2287677C"/>
    <w:rsid w:val="228DF580"/>
    <w:rsid w:val="229333D6"/>
    <w:rsid w:val="229CACC6"/>
    <w:rsid w:val="22A5B6EE"/>
    <w:rsid w:val="22AB7672"/>
    <w:rsid w:val="22B26A21"/>
    <w:rsid w:val="22B6330D"/>
    <w:rsid w:val="22B80F9C"/>
    <w:rsid w:val="22C61C66"/>
    <w:rsid w:val="22C659F7"/>
    <w:rsid w:val="22C6FEF1"/>
    <w:rsid w:val="22C82105"/>
    <w:rsid w:val="22C9EB5C"/>
    <w:rsid w:val="22CC1584"/>
    <w:rsid w:val="22D17A66"/>
    <w:rsid w:val="22D8D0AE"/>
    <w:rsid w:val="22D8DF75"/>
    <w:rsid w:val="22D9E6DF"/>
    <w:rsid w:val="22DFC4EB"/>
    <w:rsid w:val="22EE499E"/>
    <w:rsid w:val="22F240FF"/>
    <w:rsid w:val="23004229"/>
    <w:rsid w:val="23007422"/>
    <w:rsid w:val="2301ED9E"/>
    <w:rsid w:val="23059746"/>
    <w:rsid w:val="2306F6E2"/>
    <w:rsid w:val="23090015"/>
    <w:rsid w:val="230B0536"/>
    <w:rsid w:val="230D3A35"/>
    <w:rsid w:val="2314A78C"/>
    <w:rsid w:val="23195225"/>
    <w:rsid w:val="231993FB"/>
    <w:rsid w:val="231A6AD1"/>
    <w:rsid w:val="231E0F9E"/>
    <w:rsid w:val="2321476C"/>
    <w:rsid w:val="2323E990"/>
    <w:rsid w:val="232C6D25"/>
    <w:rsid w:val="23313D48"/>
    <w:rsid w:val="233198CE"/>
    <w:rsid w:val="2332018C"/>
    <w:rsid w:val="233C3FBA"/>
    <w:rsid w:val="233CA63E"/>
    <w:rsid w:val="233E9F31"/>
    <w:rsid w:val="23455226"/>
    <w:rsid w:val="2345C201"/>
    <w:rsid w:val="2347EA21"/>
    <w:rsid w:val="23497B10"/>
    <w:rsid w:val="234A79BC"/>
    <w:rsid w:val="2355D402"/>
    <w:rsid w:val="235904DC"/>
    <w:rsid w:val="235D7D62"/>
    <w:rsid w:val="23652E09"/>
    <w:rsid w:val="236D6A9F"/>
    <w:rsid w:val="237C83D9"/>
    <w:rsid w:val="23826AC4"/>
    <w:rsid w:val="238477F2"/>
    <w:rsid w:val="238E8500"/>
    <w:rsid w:val="239B62FA"/>
    <w:rsid w:val="239BB1C4"/>
    <w:rsid w:val="239DC29D"/>
    <w:rsid w:val="239EF6AA"/>
    <w:rsid w:val="23A05BCF"/>
    <w:rsid w:val="23A3CB95"/>
    <w:rsid w:val="23A6A74D"/>
    <w:rsid w:val="23B2972C"/>
    <w:rsid w:val="23B36A12"/>
    <w:rsid w:val="23B72B55"/>
    <w:rsid w:val="23B77C39"/>
    <w:rsid w:val="23C00BC6"/>
    <w:rsid w:val="23C81864"/>
    <w:rsid w:val="23CA7EE8"/>
    <w:rsid w:val="23CDA5DC"/>
    <w:rsid w:val="23D0E054"/>
    <w:rsid w:val="23D2AFFD"/>
    <w:rsid w:val="23D3596E"/>
    <w:rsid w:val="23F1CF2B"/>
    <w:rsid w:val="23F5271A"/>
    <w:rsid w:val="23FFA3D0"/>
    <w:rsid w:val="2401C434"/>
    <w:rsid w:val="24050A38"/>
    <w:rsid w:val="24122EF6"/>
    <w:rsid w:val="2415E3C9"/>
    <w:rsid w:val="24188BF7"/>
    <w:rsid w:val="241B274D"/>
    <w:rsid w:val="24242E97"/>
    <w:rsid w:val="242806ED"/>
    <w:rsid w:val="2430764B"/>
    <w:rsid w:val="24473AA6"/>
    <w:rsid w:val="244BD7CB"/>
    <w:rsid w:val="244DE0D7"/>
    <w:rsid w:val="245096CE"/>
    <w:rsid w:val="24575D70"/>
    <w:rsid w:val="245D002D"/>
    <w:rsid w:val="2461B29B"/>
    <w:rsid w:val="246226E7"/>
    <w:rsid w:val="2466FB9B"/>
    <w:rsid w:val="246AF2EA"/>
    <w:rsid w:val="2475C49C"/>
    <w:rsid w:val="247ADF69"/>
    <w:rsid w:val="247CDE77"/>
    <w:rsid w:val="248594FC"/>
    <w:rsid w:val="2488973E"/>
    <w:rsid w:val="24A22560"/>
    <w:rsid w:val="24A3F36D"/>
    <w:rsid w:val="24A665CF"/>
    <w:rsid w:val="24A934C7"/>
    <w:rsid w:val="24AB6060"/>
    <w:rsid w:val="24B1096D"/>
    <w:rsid w:val="24BE6D10"/>
    <w:rsid w:val="24C644CC"/>
    <w:rsid w:val="24C6A544"/>
    <w:rsid w:val="24CD0A26"/>
    <w:rsid w:val="24D2B9B0"/>
    <w:rsid w:val="24D30160"/>
    <w:rsid w:val="24D526FC"/>
    <w:rsid w:val="24D8B928"/>
    <w:rsid w:val="24DA66F9"/>
    <w:rsid w:val="24F1F4CA"/>
    <w:rsid w:val="24F28102"/>
    <w:rsid w:val="24F2E30F"/>
    <w:rsid w:val="24F55908"/>
    <w:rsid w:val="24FDA9AC"/>
    <w:rsid w:val="250067FB"/>
    <w:rsid w:val="250E68C8"/>
    <w:rsid w:val="251422D2"/>
    <w:rsid w:val="251C067C"/>
    <w:rsid w:val="251E8F82"/>
    <w:rsid w:val="25293C7B"/>
    <w:rsid w:val="253356B9"/>
    <w:rsid w:val="25345BE5"/>
    <w:rsid w:val="2537F07A"/>
    <w:rsid w:val="2539C961"/>
    <w:rsid w:val="253AEC5E"/>
    <w:rsid w:val="2540B222"/>
    <w:rsid w:val="25494386"/>
    <w:rsid w:val="2549D829"/>
    <w:rsid w:val="2555DEC8"/>
    <w:rsid w:val="255CB42A"/>
    <w:rsid w:val="255DE964"/>
    <w:rsid w:val="255F9541"/>
    <w:rsid w:val="25640E6A"/>
    <w:rsid w:val="25646C5D"/>
    <w:rsid w:val="256AF7B5"/>
    <w:rsid w:val="256CA99D"/>
    <w:rsid w:val="2573A28B"/>
    <w:rsid w:val="257D4CEE"/>
    <w:rsid w:val="257D8B21"/>
    <w:rsid w:val="2585E94D"/>
    <w:rsid w:val="2589372E"/>
    <w:rsid w:val="25906FEC"/>
    <w:rsid w:val="259497B0"/>
    <w:rsid w:val="25950B97"/>
    <w:rsid w:val="2595CEED"/>
    <w:rsid w:val="259A7B1F"/>
    <w:rsid w:val="259B4CED"/>
    <w:rsid w:val="25A09954"/>
    <w:rsid w:val="25A8D61D"/>
    <w:rsid w:val="25AC04B0"/>
    <w:rsid w:val="25AD9DF3"/>
    <w:rsid w:val="25C0A849"/>
    <w:rsid w:val="25C5FA9A"/>
    <w:rsid w:val="25C66E13"/>
    <w:rsid w:val="25C73051"/>
    <w:rsid w:val="25CF1CB1"/>
    <w:rsid w:val="25D08E84"/>
    <w:rsid w:val="25D6D598"/>
    <w:rsid w:val="25E21AF3"/>
    <w:rsid w:val="25E57487"/>
    <w:rsid w:val="25EE405A"/>
    <w:rsid w:val="25F16E52"/>
    <w:rsid w:val="25F1A6E1"/>
    <w:rsid w:val="25F784FB"/>
    <w:rsid w:val="25FC0DE8"/>
    <w:rsid w:val="25FD5FDF"/>
    <w:rsid w:val="260220F7"/>
    <w:rsid w:val="26023981"/>
    <w:rsid w:val="2603CAD2"/>
    <w:rsid w:val="2605C854"/>
    <w:rsid w:val="2607368B"/>
    <w:rsid w:val="2609C12D"/>
    <w:rsid w:val="260D9D06"/>
    <w:rsid w:val="261B7CF9"/>
    <w:rsid w:val="261BC706"/>
    <w:rsid w:val="2624609C"/>
    <w:rsid w:val="262A854A"/>
    <w:rsid w:val="262FC801"/>
    <w:rsid w:val="2630E074"/>
    <w:rsid w:val="26314DBC"/>
    <w:rsid w:val="263933EB"/>
    <w:rsid w:val="263BC2F5"/>
    <w:rsid w:val="26475C18"/>
    <w:rsid w:val="2647C52B"/>
    <w:rsid w:val="26488558"/>
    <w:rsid w:val="26533F33"/>
    <w:rsid w:val="2657EE95"/>
    <w:rsid w:val="2658F565"/>
    <w:rsid w:val="26596676"/>
    <w:rsid w:val="265F8AAB"/>
    <w:rsid w:val="26870217"/>
    <w:rsid w:val="268DAF3A"/>
    <w:rsid w:val="268DFB64"/>
    <w:rsid w:val="268F3FD9"/>
    <w:rsid w:val="268FFEC7"/>
    <w:rsid w:val="2695543A"/>
    <w:rsid w:val="26A08EC8"/>
    <w:rsid w:val="26A6BCC2"/>
    <w:rsid w:val="26A879E6"/>
    <w:rsid w:val="26AD28CD"/>
    <w:rsid w:val="26AF3A7E"/>
    <w:rsid w:val="26BD1259"/>
    <w:rsid w:val="26D0971E"/>
    <w:rsid w:val="26D80CAB"/>
    <w:rsid w:val="26DB3AA5"/>
    <w:rsid w:val="26DFF787"/>
    <w:rsid w:val="26EBCF0A"/>
    <w:rsid w:val="26ED6D32"/>
    <w:rsid w:val="26F3A80C"/>
    <w:rsid w:val="2721BA97"/>
    <w:rsid w:val="27262BFE"/>
    <w:rsid w:val="272E5BDD"/>
    <w:rsid w:val="27375820"/>
    <w:rsid w:val="27590CFA"/>
    <w:rsid w:val="275BBAC6"/>
    <w:rsid w:val="276677B9"/>
    <w:rsid w:val="276721D5"/>
    <w:rsid w:val="27760F64"/>
    <w:rsid w:val="2777D291"/>
    <w:rsid w:val="277DD801"/>
    <w:rsid w:val="27820E91"/>
    <w:rsid w:val="2788B666"/>
    <w:rsid w:val="2792D73D"/>
    <w:rsid w:val="2793CBC8"/>
    <w:rsid w:val="2794BB30"/>
    <w:rsid w:val="2795FCF3"/>
    <w:rsid w:val="2796DDD3"/>
    <w:rsid w:val="279755E4"/>
    <w:rsid w:val="279B4740"/>
    <w:rsid w:val="279CAE5D"/>
    <w:rsid w:val="27A5664B"/>
    <w:rsid w:val="27A5AD06"/>
    <w:rsid w:val="27A6ED2A"/>
    <w:rsid w:val="27AB1834"/>
    <w:rsid w:val="27AC0A72"/>
    <w:rsid w:val="27C59821"/>
    <w:rsid w:val="27CF6D4E"/>
    <w:rsid w:val="27D73242"/>
    <w:rsid w:val="27DBF2FD"/>
    <w:rsid w:val="27DC6A0A"/>
    <w:rsid w:val="27DE21AF"/>
    <w:rsid w:val="27E1476D"/>
    <w:rsid w:val="27E31369"/>
    <w:rsid w:val="27E6A335"/>
    <w:rsid w:val="27ED592E"/>
    <w:rsid w:val="27FA7F6C"/>
    <w:rsid w:val="28011640"/>
    <w:rsid w:val="28020261"/>
    <w:rsid w:val="28048155"/>
    <w:rsid w:val="28061F3D"/>
    <w:rsid w:val="280B2A66"/>
    <w:rsid w:val="28125376"/>
    <w:rsid w:val="28186F6E"/>
    <w:rsid w:val="281E3D15"/>
    <w:rsid w:val="28282BFC"/>
    <w:rsid w:val="2835A463"/>
    <w:rsid w:val="28389430"/>
    <w:rsid w:val="2839B8B7"/>
    <w:rsid w:val="2839FEF0"/>
    <w:rsid w:val="28407AC5"/>
    <w:rsid w:val="2842EC6A"/>
    <w:rsid w:val="2843499B"/>
    <w:rsid w:val="284E16CB"/>
    <w:rsid w:val="285ACC11"/>
    <w:rsid w:val="28634F4B"/>
    <w:rsid w:val="28735B0E"/>
    <w:rsid w:val="287B9FC7"/>
    <w:rsid w:val="287C786F"/>
    <w:rsid w:val="287D07BF"/>
    <w:rsid w:val="2899CC4F"/>
    <w:rsid w:val="289C7C01"/>
    <w:rsid w:val="289DBE7B"/>
    <w:rsid w:val="28A058A3"/>
    <w:rsid w:val="28A99333"/>
    <w:rsid w:val="28AA5FBB"/>
    <w:rsid w:val="28B106DE"/>
    <w:rsid w:val="28B5164A"/>
    <w:rsid w:val="28BDD5F9"/>
    <w:rsid w:val="28BE93FB"/>
    <w:rsid w:val="28BF5442"/>
    <w:rsid w:val="28C04CCB"/>
    <w:rsid w:val="28CB7474"/>
    <w:rsid w:val="28CDE427"/>
    <w:rsid w:val="28D229F3"/>
    <w:rsid w:val="28D2CC18"/>
    <w:rsid w:val="28D6AD22"/>
    <w:rsid w:val="28DF7ACB"/>
    <w:rsid w:val="28E023AD"/>
    <w:rsid w:val="28E3B03D"/>
    <w:rsid w:val="28E4C01C"/>
    <w:rsid w:val="28E58C15"/>
    <w:rsid w:val="28E6B83D"/>
    <w:rsid w:val="28E79661"/>
    <w:rsid w:val="28E7AC92"/>
    <w:rsid w:val="28EAAE5E"/>
    <w:rsid w:val="28F5CA33"/>
    <w:rsid w:val="28F5D89E"/>
    <w:rsid w:val="28FFF1DB"/>
    <w:rsid w:val="2900139A"/>
    <w:rsid w:val="2902650C"/>
    <w:rsid w:val="2902ECC2"/>
    <w:rsid w:val="290A08AC"/>
    <w:rsid w:val="29121212"/>
    <w:rsid w:val="2913A18A"/>
    <w:rsid w:val="29185C6C"/>
    <w:rsid w:val="291FFFBA"/>
    <w:rsid w:val="2921D5D1"/>
    <w:rsid w:val="292386FD"/>
    <w:rsid w:val="2923B07F"/>
    <w:rsid w:val="29247E7E"/>
    <w:rsid w:val="292717F6"/>
    <w:rsid w:val="292D887E"/>
    <w:rsid w:val="29334C37"/>
    <w:rsid w:val="29389698"/>
    <w:rsid w:val="2939C61F"/>
    <w:rsid w:val="293CF1F5"/>
    <w:rsid w:val="293EB530"/>
    <w:rsid w:val="29428B9F"/>
    <w:rsid w:val="2944554F"/>
    <w:rsid w:val="2949CE64"/>
    <w:rsid w:val="294D3AF4"/>
    <w:rsid w:val="2956883C"/>
    <w:rsid w:val="2956948E"/>
    <w:rsid w:val="295ACCAB"/>
    <w:rsid w:val="295CFF56"/>
    <w:rsid w:val="295F67B6"/>
    <w:rsid w:val="2968D146"/>
    <w:rsid w:val="296D2BD3"/>
    <w:rsid w:val="29718EA2"/>
    <w:rsid w:val="2979265B"/>
    <w:rsid w:val="297C2800"/>
    <w:rsid w:val="297FB559"/>
    <w:rsid w:val="2988C3ED"/>
    <w:rsid w:val="298989B0"/>
    <w:rsid w:val="298DB788"/>
    <w:rsid w:val="298F96EA"/>
    <w:rsid w:val="2994311C"/>
    <w:rsid w:val="29A8A440"/>
    <w:rsid w:val="29AA1F04"/>
    <w:rsid w:val="29ACE54C"/>
    <w:rsid w:val="29C02FB4"/>
    <w:rsid w:val="29C07BF7"/>
    <w:rsid w:val="29C235DC"/>
    <w:rsid w:val="29C83FEE"/>
    <w:rsid w:val="29CF4C47"/>
    <w:rsid w:val="29CFF6B7"/>
    <w:rsid w:val="29D11A1E"/>
    <w:rsid w:val="29D7A01C"/>
    <w:rsid w:val="29DA8FF0"/>
    <w:rsid w:val="29DB6BBE"/>
    <w:rsid w:val="29DD294B"/>
    <w:rsid w:val="29EF8784"/>
    <w:rsid w:val="29F73767"/>
    <w:rsid w:val="2A06A847"/>
    <w:rsid w:val="2A076C23"/>
    <w:rsid w:val="2A0CD439"/>
    <w:rsid w:val="2A120C14"/>
    <w:rsid w:val="2A16568E"/>
    <w:rsid w:val="2A1C4C88"/>
    <w:rsid w:val="2A1CB4FF"/>
    <w:rsid w:val="2A22F2BF"/>
    <w:rsid w:val="2A270B6F"/>
    <w:rsid w:val="2A298C82"/>
    <w:rsid w:val="2A2FC42A"/>
    <w:rsid w:val="2A33EEF1"/>
    <w:rsid w:val="2A35620B"/>
    <w:rsid w:val="2A37038B"/>
    <w:rsid w:val="2A382BF4"/>
    <w:rsid w:val="2A39D73C"/>
    <w:rsid w:val="2A3B4CE9"/>
    <w:rsid w:val="2A484F86"/>
    <w:rsid w:val="2A4B996E"/>
    <w:rsid w:val="2A519048"/>
    <w:rsid w:val="2A61B810"/>
    <w:rsid w:val="2A639285"/>
    <w:rsid w:val="2A649342"/>
    <w:rsid w:val="2A65C213"/>
    <w:rsid w:val="2A6DBDB1"/>
    <w:rsid w:val="2A71BA07"/>
    <w:rsid w:val="2A7336B7"/>
    <w:rsid w:val="2A744B7C"/>
    <w:rsid w:val="2A79A033"/>
    <w:rsid w:val="2A81EA4C"/>
    <w:rsid w:val="2A859767"/>
    <w:rsid w:val="2A8CB98E"/>
    <w:rsid w:val="2A92D31D"/>
    <w:rsid w:val="2A93C2B3"/>
    <w:rsid w:val="2A9A3176"/>
    <w:rsid w:val="2AA64018"/>
    <w:rsid w:val="2AAA8FBF"/>
    <w:rsid w:val="2AAFCD6A"/>
    <w:rsid w:val="2AB0CFD3"/>
    <w:rsid w:val="2AB1E696"/>
    <w:rsid w:val="2AB5FBEE"/>
    <w:rsid w:val="2AB852E9"/>
    <w:rsid w:val="2AC31D55"/>
    <w:rsid w:val="2AC3934F"/>
    <w:rsid w:val="2AC65C24"/>
    <w:rsid w:val="2ACCE051"/>
    <w:rsid w:val="2ADAE930"/>
    <w:rsid w:val="2AE1E48E"/>
    <w:rsid w:val="2AE5297E"/>
    <w:rsid w:val="2AEBC183"/>
    <w:rsid w:val="2AEDAB6D"/>
    <w:rsid w:val="2AF24877"/>
    <w:rsid w:val="2AFCCFDF"/>
    <w:rsid w:val="2AFDCDB2"/>
    <w:rsid w:val="2B041C50"/>
    <w:rsid w:val="2B10295C"/>
    <w:rsid w:val="2B1E0BCD"/>
    <w:rsid w:val="2B21DA87"/>
    <w:rsid w:val="2B29D323"/>
    <w:rsid w:val="2B370568"/>
    <w:rsid w:val="2B4A5A3B"/>
    <w:rsid w:val="2B4ACD98"/>
    <w:rsid w:val="2B52CA6A"/>
    <w:rsid w:val="2B54773A"/>
    <w:rsid w:val="2B5A9392"/>
    <w:rsid w:val="2B5B2E14"/>
    <w:rsid w:val="2B613FA2"/>
    <w:rsid w:val="2B64B2EE"/>
    <w:rsid w:val="2B726E96"/>
    <w:rsid w:val="2B756416"/>
    <w:rsid w:val="2B8455B4"/>
    <w:rsid w:val="2B85883B"/>
    <w:rsid w:val="2B86A3A6"/>
    <w:rsid w:val="2B86DCA1"/>
    <w:rsid w:val="2B8841EF"/>
    <w:rsid w:val="2B88C6D4"/>
    <w:rsid w:val="2B8DC01D"/>
    <w:rsid w:val="2B8E2A4A"/>
    <w:rsid w:val="2B8F9295"/>
    <w:rsid w:val="2B92B732"/>
    <w:rsid w:val="2B9691ED"/>
    <w:rsid w:val="2B980034"/>
    <w:rsid w:val="2B999DB6"/>
    <w:rsid w:val="2B9B87B8"/>
    <w:rsid w:val="2B9BC6DF"/>
    <w:rsid w:val="2BA07343"/>
    <w:rsid w:val="2BB9727A"/>
    <w:rsid w:val="2BC0DDEA"/>
    <w:rsid w:val="2BC331E6"/>
    <w:rsid w:val="2BCC7EC9"/>
    <w:rsid w:val="2BD5B2BF"/>
    <w:rsid w:val="2BD5E2DB"/>
    <w:rsid w:val="2BD5F871"/>
    <w:rsid w:val="2BE4D8BA"/>
    <w:rsid w:val="2BE51676"/>
    <w:rsid w:val="2BEA5115"/>
    <w:rsid w:val="2BFC1FF6"/>
    <w:rsid w:val="2C113E5F"/>
    <w:rsid w:val="2C124EB7"/>
    <w:rsid w:val="2C1766E5"/>
    <w:rsid w:val="2C1990F0"/>
    <w:rsid w:val="2C1AA42A"/>
    <w:rsid w:val="2C2F3090"/>
    <w:rsid w:val="2C40EE8C"/>
    <w:rsid w:val="2C47EEBA"/>
    <w:rsid w:val="2C48B467"/>
    <w:rsid w:val="2C561555"/>
    <w:rsid w:val="2C5E27D5"/>
    <w:rsid w:val="2C618EF6"/>
    <w:rsid w:val="2C61E8C7"/>
    <w:rsid w:val="2C62E1DF"/>
    <w:rsid w:val="2C67FD5B"/>
    <w:rsid w:val="2C6852D2"/>
    <w:rsid w:val="2C68A100"/>
    <w:rsid w:val="2C70E6B6"/>
    <w:rsid w:val="2C857145"/>
    <w:rsid w:val="2C887D4E"/>
    <w:rsid w:val="2C8A4E0C"/>
    <w:rsid w:val="2C94B28C"/>
    <w:rsid w:val="2C9AE59B"/>
    <w:rsid w:val="2CA0E480"/>
    <w:rsid w:val="2CA51385"/>
    <w:rsid w:val="2CAB3441"/>
    <w:rsid w:val="2CAD3A32"/>
    <w:rsid w:val="2CB809CC"/>
    <w:rsid w:val="2CBC5852"/>
    <w:rsid w:val="2CBFC5E3"/>
    <w:rsid w:val="2CC1F6F1"/>
    <w:rsid w:val="2CC2F20E"/>
    <w:rsid w:val="2CC967A6"/>
    <w:rsid w:val="2CD723C9"/>
    <w:rsid w:val="2CDEF425"/>
    <w:rsid w:val="2CE2A569"/>
    <w:rsid w:val="2CE753E8"/>
    <w:rsid w:val="2CF09E12"/>
    <w:rsid w:val="2CF3B270"/>
    <w:rsid w:val="2CFCCEB2"/>
    <w:rsid w:val="2D02F3AF"/>
    <w:rsid w:val="2D03EF22"/>
    <w:rsid w:val="2D04EE9D"/>
    <w:rsid w:val="2D0830BE"/>
    <w:rsid w:val="2D0FFCEB"/>
    <w:rsid w:val="2D120D40"/>
    <w:rsid w:val="2D1AD663"/>
    <w:rsid w:val="2D1E59D8"/>
    <w:rsid w:val="2D1E59F0"/>
    <w:rsid w:val="2D20271C"/>
    <w:rsid w:val="2D22E822"/>
    <w:rsid w:val="2D2DE0B3"/>
    <w:rsid w:val="2D383B38"/>
    <w:rsid w:val="2D3DB9FB"/>
    <w:rsid w:val="2D3E9D2D"/>
    <w:rsid w:val="2D3EAF85"/>
    <w:rsid w:val="2D450715"/>
    <w:rsid w:val="2D48C63B"/>
    <w:rsid w:val="2D4A71AC"/>
    <w:rsid w:val="2D4F4109"/>
    <w:rsid w:val="2D4F65BF"/>
    <w:rsid w:val="2D51BCC7"/>
    <w:rsid w:val="2D52A95A"/>
    <w:rsid w:val="2D52B84B"/>
    <w:rsid w:val="2D586E49"/>
    <w:rsid w:val="2D5CDD77"/>
    <w:rsid w:val="2D6CCFB9"/>
    <w:rsid w:val="2D6DB828"/>
    <w:rsid w:val="2D6E65B4"/>
    <w:rsid w:val="2D700F58"/>
    <w:rsid w:val="2D72A9D3"/>
    <w:rsid w:val="2D7B688A"/>
    <w:rsid w:val="2D7EBE98"/>
    <w:rsid w:val="2D821932"/>
    <w:rsid w:val="2D964F74"/>
    <w:rsid w:val="2D9C147D"/>
    <w:rsid w:val="2D9F0079"/>
    <w:rsid w:val="2DA04BDD"/>
    <w:rsid w:val="2DA41DD4"/>
    <w:rsid w:val="2DAD9F4D"/>
    <w:rsid w:val="2DBA9BA5"/>
    <w:rsid w:val="2DC16751"/>
    <w:rsid w:val="2DC35820"/>
    <w:rsid w:val="2DC62576"/>
    <w:rsid w:val="2DC99348"/>
    <w:rsid w:val="2DC9BC4D"/>
    <w:rsid w:val="2DD03B39"/>
    <w:rsid w:val="2DD3595A"/>
    <w:rsid w:val="2DDBCC8A"/>
    <w:rsid w:val="2DDFCEEE"/>
    <w:rsid w:val="2DE07874"/>
    <w:rsid w:val="2DE36503"/>
    <w:rsid w:val="2DE671F4"/>
    <w:rsid w:val="2DE72870"/>
    <w:rsid w:val="2DEC1413"/>
    <w:rsid w:val="2DF5C9D4"/>
    <w:rsid w:val="2DF77E9E"/>
    <w:rsid w:val="2DFB6C39"/>
    <w:rsid w:val="2DFBC7B6"/>
    <w:rsid w:val="2E03A0BB"/>
    <w:rsid w:val="2E04FFC8"/>
    <w:rsid w:val="2E0C7A54"/>
    <w:rsid w:val="2E15447C"/>
    <w:rsid w:val="2E16CC47"/>
    <w:rsid w:val="2E19B444"/>
    <w:rsid w:val="2E230970"/>
    <w:rsid w:val="2E28A7DA"/>
    <w:rsid w:val="2E38E1DF"/>
    <w:rsid w:val="2E4DA802"/>
    <w:rsid w:val="2E4E27AC"/>
    <w:rsid w:val="2E4E82FB"/>
    <w:rsid w:val="2E4ED8BE"/>
    <w:rsid w:val="2E51A5BE"/>
    <w:rsid w:val="2E543871"/>
    <w:rsid w:val="2E67D3DE"/>
    <w:rsid w:val="2E6BF726"/>
    <w:rsid w:val="2E6FB339"/>
    <w:rsid w:val="2E7036AD"/>
    <w:rsid w:val="2E728F61"/>
    <w:rsid w:val="2E75AF8D"/>
    <w:rsid w:val="2E7699AD"/>
    <w:rsid w:val="2E81E862"/>
    <w:rsid w:val="2E88862F"/>
    <w:rsid w:val="2E9A8B5E"/>
    <w:rsid w:val="2EA2E9EA"/>
    <w:rsid w:val="2EA52B82"/>
    <w:rsid w:val="2EAA0976"/>
    <w:rsid w:val="2EABF0F6"/>
    <w:rsid w:val="2EB072F8"/>
    <w:rsid w:val="2EB5558E"/>
    <w:rsid w:val="2EB82A82"/>
    <w:rsid w:val="2EBA0550"/>
    <w:rsid w:val="2EBB03CD"/>
    <w:rsid w:val="2EBC689C"/>
    <w:rsid w:val="2EBDC302"/>
    <w:rsid w:val="2EC83CA1"/>
    <w:rsid w:val="2ED12C8F"/>
    <w:rsid w:val="2ED16F2A"/>
    <w:rsid w:val="2ED29326"/>
    <w:rsid w:val="2EDFEF43"/>
    <w:rsid w:val="2EE3C26D"/>
    <w:rsid w:val="2EE6FD9B"/>
    <w:rsid w:val="2EEFB8AD"/>
    <w:rsid w:val="2EF021AF"/>
    <w:rsid w:val="2EF3720D"/>
    <w:rsid w:val="2EFCF9DC"/>
    <w:rsid w:val="2F0B2D38"/>
    <w:rsid w:val="2F11DA01"/>
    <w:rsid w:val="2F13A711"/>
    <w:rsid w:val="2F15577C"/>
    <w:rsid w:val="2F15FED8"/>
    <w:rsid w:val="2F19E37E"/>
    <w:rsid w:val="2F1C767B"/>
    <w:rsid w:val="2F1CD202"/>
    <w:rsid w:val="2F1E2379"/>
    <w:rsid w:val="2F21F795"/>
    <w:rsid w:val="2F26E1CA"/>
    <w:rsid w:val="2F3026E5"/>
    <w:rsid w:val="2F3BE89C"/>
    <w:rsid w:val="2F3E5965"/>
    <w:rsid w:val="2F3F1B2B"/>
    <w:rsid w:val="2F637F9B"/>
    <w:rsid w:val="2F6E2F52"/>
    <w:rsid w:val="2F7538DE"/>
    <w:rsid w:val="2F78AB4B"/>
    <w:rsid w:val="2F794C4E"/>
    <w:rsid w:val="2F7995F5"/>
    <w:rsid w:val="2F7B4426"/>
    <w:rsid w:val="2F7F5B07"/>
    <w:rsid w:val="2F8D53F9"/>
    <w:rsid w:val="2F8F462C"/>
    <w:rsid w:val="2F935C28"/>
    <w:rsid w:val="2F939B53"/>
    <w:rsid w:val="2F93E276"/>
    <w:rsid w:val="2F9795D5"/>
    <w:rsid w:val="2F9844E5"/>
    <w:rsid w:val="2F990182"/>
    <w:rsid w:val="2FA50C35"/>
    <w:rsid w:val="2FA5ABD4"/>
    <w:rsid w:val="2FAF376A"/>
    <w:rsid w:val="2FBA9EA9"/>
    <w:rsid w:val="2FBD51BB"/>
    <w:rsid w:val="2FBE37BE"/>
    <w:rsid w:val="2FC18CA6"/>
    <w:rsid w:val="2FC2707D"/>
    <w:rsid w:val="2FC2C786"/>
    <w:rsid w:val="2FC608D1"/>
    <w:rsid w:val="2FC9EFAE"/>
    <w:rsid w:val="2FD2504A"/>
    <w:rsid w:val="2FD94592"/>
    <w:rsid w:val="2FDCBA7A"/>
    <w:rsid w:val="2FE8A028"/>
    <w:rsid w:val="2FF2D4D4"/>
    <w:rsid w:val="2FF7A51C"/>
    <w:rsid w:val="2FFD43F7"/>
    <w:rsid w:val="2FFE0595"/>
    <w:rsid w:val="3008970D"/>
    <w:rsid w:val="301298EC"/>
    <w:rsid w:val="3016C425"/>
    <w:rsid w:val="301A7D19"/>
    <w:rsid w:val="301E3364"/>
    <w:rsid w:val="302482F8"/>
    <w:rsid w:val="3028D27B"/>
    <w:rsid w:val="302D441A"/>
    <w:rsid w:val="302E404A"/>
    <w:rsid w:val="30463A2D"/>
    <w:rsid w:val="30469E1D"/>
    <w:rsid w:val="304AB66B"/>
    <w:rsid w:val="3052F4A8"/>
    <w:rsid w:val="3054C9C9"/>
    <w:rsid w:val="3056B35C"/>
    <w:rsid w:val="30633E3E"/>
    <w:rsid w:val="3066D9D2"/>
    <w:rsid w:val="306B435E"/>
    <w:rsid w:val="3074A995"/>
    <w:rsid w:val="307FFF29"/>
    <w:rsid w:val="30807AE0"/>
    <w:rsid w:val="3080EA7E"/>
    <w:rsid w:val="3085B7E2"/>
    <w:rsid w:val="30923593"/>
    <w:rsid w:val="30947950"/>
    <w:rsid w:val="309A8A69"/>
    <w:rsid w:val="309CC5AA"/>
    <w:rsid w:val="30A3C601"/>
    <w:rsid w:val="30A927F4"/>
    <w:rsid w:val="30B0FAD3"/>
    <w:rsid w:val="30BCCB1C"/>
    <w:rsid w:val="30BDCB3C"/>
    <w:rsid w:val="30BDE3DC"/>
    <w:rsid w:val="30C1CDFF"/>
    <w:rsid w:val="30C25BDE"/>
    <w:rsid w:val="30CE4B6A"/>
    <w:rsid w:val="30DE8DD4"/>
    <w:rsid w:val="30E0273D"/>
    <w:rsid w:val="30E758C9"/>
    <w:rsid w:val="30EBBCE9"/>
    <w:rsid w:val="30F64424"/>
    <w:rsid w:val="30F96811"/>
    <w:rsid w:val="30F9E7B3"/>
    <w:rsid w:val="31004122"/>
    <w:rsid w:val="31017EDC"/>
    <w:rsid w:val="31040868"/>
    <w:rsid w:val="3116132B"/>
    <w:rsid w:val="311BBAE9"/>
    <w:rsid w:val="31201066"/>
    <w:rsid w:val="31235F6A"/>
    <w:rsid w:val="31274902"/>
    <w:rsid w:val="3137F19B"/>
    <w:rsid w:val="31455597"/>
    <w:rsid w:val="31460630"/>
    <w:rsid w:val="314A463A"/>
    <w:rsid w:val="314AAC95"/>
    <w:rsid w:val="314BE2C0"/>
    <w:rsid w:val="314EF9D1"/>
    <w:rsid w:val="3150890B"/>
    <w:rsid w:val="315B7CF2"/>
    <w:rsid w:val="315E34EB"/>
    <w:rsid w:val="316ABA8B"/>
    <w:rsid w:val="316E9671"/>
    <w:rsid w:val="3171C263"/>
    <w:rsid w:val="317BDCA1"/>
    <w:rsid w:val="317CEAC2"/>
    <w:rsid w:val="31859EBD"/>
    <w:rsid w:val="318C7268"/>
    <w:rsid w:val="318CAC27"/>
    <w:rsid w:val="31915841"/>
    <w:rsid w:val="31930662"/>
    <w:rsid w:val="319403E3"/>
    <w:rsid w:val="3196686B"/>
    <w:rsid w:val="319A0281"/>
    <w:rsid w:val="319A149C"/>
    <w:rsid w:val="31BD1839"/>
    <w:rsid w:val="31BE34C7"/>
    <w:rsid w:val="31C1EFA8"/>
    <w:rsid w:val="31C23DE6"/>
    <w:rsid w:val="31CB9208"/>
    <w:rsid w:val="31D28DD7"/>
    <w:rsid w:val="31D85C69"/>
    <w:rsid w:val="31D895FB"/>
    <w:rsid w:val="31DD85EC"/>
    <w:rsid w:val="31E5B50D"/>
    <w:rsid w:val="31F61C27"/>
    <w:rsid w:val="31F9A650"/>
    <w:rsid w:val="31FDE868"/>
    <w:rsid w:val="31FE337F"/>
    <w:rsid w:val="32083167"/>
    <w:rsid w:val="3209BB33"/>
    <w:rsid w:val="320D3B48"/>
    <w:rsid w:val="320D92B4"/>
    <w:rsid w:val="320EB20E"/>
    <w:rsid w:val="3213EEE3"/>
    <w:rsid w:val="3216EF9C"/>
    <w:rsid w:val="3216FA18"/>
    <w:rsid w:val="321A51DA"/>
    <w:rsid w:val="3220F36B"/>
    <w:rsid w:val="3222BC2E"/>
    <w:rsid w:val="3223AFB2"/>
    <w:rsid w:val="3228D936"/>
    <w:rsid w:val="322BF86B"/>
    <w:rsid w:val="322CD646"/>
    <w:rsid w:val="3230C0F0"/>
    <w:rsid w:val="32321A11"/>
    <w:rsid w:val="3234F209"/>
    <w:rsid w:val="32365094"/>
    <w:rsid w:val="32415A1B"/>
    <w:rsid w:val="32478528"/>
    <w:rsid w:val="32481C34"/>
    <w:rsid w:val="324C95FB"/>
    <w:rsid w:val="324DA367"/>
    <w:rsid w:val="325204EE"/>
    <w:rsid w:val="325B76C2"/>
    <w:rsid w:val="325B7E28"/>
    <w:rsid w:val="325C6E7B"/>
    <w:rsid w:val="32604D01"/>
    <w:rsid w:val="326B7B81"/>
    <w:rsid w:val="32705042"/>
    <w:rsid w:val="3270AE3F"/>
    <w:rsid w:val="3273032B"/>
    <w:rsid w:val="3278A061"/>
    <w:rsid w:val="327F9575"/>
    <w:rsid w:val="327FB6DA"/>
    <w:rsid w:val="32903665"/>
    <w:rsid w:val="3292B81A"/>
    <w:rsid w:val="3297FD2A"/>
    <w:rsid w:val="329843C4"/>
    <w:rsid w:val="3298A473"/>
    <w:rsid w:val="329E5F7D"/>
    <w:rsid w:val="329F31BF"/>
    <w:rsid w:val="329FB49E"/>
    <w:rsid w:val="32B32911"/>
    <w:rsid w:val="32B4149F"/>
    <w:rsid w:val="32B4D072"/>
    <w:rsid w:val="32BAA3A2"/>
    <w:rsid w:val="32C697AF"/>
    <w:rsid w:val="32CD0E9F"/>
    <w:rsid w:val="32D2504B"/>
    <w:rsid w:val="32E33C77"/>
    <w:rsid w:val="32EE597F"/>
    <w:rsid w:val="32F02FC3"/>
    <w:rsid w:val="32F14292"/>
    <w:rsid w:val="32F31EE6"/>
    <w:rsid w:val="32F4EDFD"/>
    <w:rsid w:val="33006148"/>
    <w:rsid w:val="33012C3A"/>
    <w:rsid w:val="33026A4F"/>
    <w:rsid w:val="3306B2E8"/>
    <w:rsid w:val="330DE923"/>
    <w:rsid w:val="330E28FF"/>
    <w:rsid w:val="330E5AF3"/>
    <w:rsid w:val="33157FF0"/>
    <w:rsid w:val="3317C257"/>
    <w:rsid w:val="3319CEA2"/>
    <w:rsid w:val="33204C8F"/>
    <w:rsid w:val="332EAE12"/>
    <w:rsid w:val="332EC2DF"/>
    <w:rsid w:val="3330865B"/>
    <w:rsid w:val="33354820"/>
    <w:rsid w:val="333E891F"/>
    <w:rsid w:val="334C030D"/>
    <w:rsid w:val="3358AE63"/>
    <w:rsid w:val="3369E468"/>
    <w:rsid w:val="3371DA8D"/>
    <w:rsid w:val="33795A0A"/>
    <w:rsid w:val="337AB5F2"/>
    <w:rsid w:val="3382BFB0"/>
    <w:rsid w:val="338F948B"/>
    <w:rsid w:val="33953EE0"/>
    <w:rsid w:val="339C0966"/>
    <w:rsid w:val="339C9480"/>
    <w:rsid w:val="33A075C7"/>
    <w:rsid w:val="33C17A2B"/>
    <w:rsid w:val="33CA4DC6"/>
    <w:rsid w:val="33CCFD6C"/>
    <w:rsid w:val="33CFBD93"/>
    <w:rsid w:val="33D67500"/>
    <w:rsid w:val="33D6EE42"/>
    <w:rsid w:val="33DB9E1C"/>
    <w:rsid w:val="33DC6F24"/>
    <w:rsid w:val="33DF3C96"/>
    <w:rsid w:val="33EEAB38"/>
    <w:rsid w:val="33F37279"/>
    <w:rsid w:val="33F55C8F"/>
    <w:rsid w:val="33F5C592"/>
    <w:rsid w:val="33F957C6"/>
    <w:rsid w:val="3404B7B6"/>
    <w:rsid w:val="3409E816"/>
    <w:rsid w:val="340C3608"/>
    <w:rsid w:val="340F4AFA"/>
    <w:rsid w:val="3414FDF2"/>
    <w:rsid w:val="341C343F"/>
    <w:rsid w:val="341E0DAB"/>
    <w:rsid w:val="3422F431"/>
    <w:rsid w:val="34253F4A"/>
    <w:rsid w:val="342B5716"/>
    <w:rsid w:val="342FD40D"/>
    <w:rsid w:val="3431D0B4"/>
    <w:rsid w:val="3433276D"/>
    <w:rsid w:val="3436C8C1"/>
    <w:rsid w:val="343D5D9F"/>
    <w:rsid w:val="344A6676"/>
    <w:rsid w:val="344B543A"/>
    <w:rsid w:val="34500121"/>
    <w:rsid w:val="34559857"/>
    <w:rsid w:val="34563F3E"/>
    <w:rsid w:val="34592D9C"/>
    <w:rsid w:val="3467391E"/>
    <w:rsid w:val="34675630"/>
    <w:rsid w:val="346A889E"/>
    <w:rsid w:val="346AAFD8"/>
    <w:rsid w:val="346EE1A9"/>
    <w:rsid w:val="346F3868"/>
    <w:rsid w:val="346F6585"/>
    <w:rsid w:val="34764F6D"/>
    <w:rsid w:val="3476D358"/>
    <w:rsid w:val="34786132"/>
    <w:rsid w:val="34853B85"/>
    <w:rsid w:val="34925E3B"/>
    <w:rsid w:val="34953DA9"/>
    <w:rsid w:val="349D53B8"/>
    <w:rsid w:val="34A1FC56"/>
    <w:rsid w:val="34A39801"/>
    <w:rsid w:val="34A6C452"/>
    <w:rsid w:val="34B63485"/>
    <w:rsid w:val="34B70366"/>
    <w:rsid w:val="34BE848E"/>
    <w:rsid w:val="34C7B0C1"/>
    <w:rsid w:val="34C8D589"/>
    <w:rsid w:val="34CE1351"/>
    <w:rsid w:val="34D0A4ED"/>
    <w:rsid w:val="34E2C729"/>
    <w:rsid w:val="34E9FA57"/>
    <w:rsid w:val="34EE13E4"/>
    <w:rsid w:val="34EE4062"/>
    <w:rsid w:val="34FB75B9"/>
    <w:rsid w:val="35001690"/>
    <w:rsid w:val="35119FDB"/>
    <w:rsid w:val="35138373"/>
    <w:rsid w:val="3517A7B6"/>
    <w:rsid w:val="351874D1"/>
    <w:rsid w:val="351894A2"/>
    <w:rsid w:val="351C21D9"/>
    <w:rsid w:val="35200757"/>
    <w:rsid w:val="352608E1"/>
    <w:rsid w:val="353EEEC8"/>
    <w:rsid w:val="354568D3"/>
    <w:rsid w:val="35470B12"/>
    <w:rsid w:val="35518A28"/>
    <w:rsid w:val="3552DBC8"/>
    <w:rsid w:val="3553959D"/>
    <w:rsid w:val="35644C5D"/>
    <w:rsid w:val="35775CBF"/>
    <w:rsid w:val="357D64EB"/>
    <w:rsid w:val="357FB251"/>
    <w:rsid w:val="3588F160"/>
    <w:rsid w:val="358D04CA"/>
    <w:rsid w:val="3590362D"/>
    <w:rsid w:val="3590468A"/>
    <w:rsid w:val="3590A562"/>
    <w:rsid w:val="35930586"/>
    <w:rsid w:val="359604A1"/>
    <w:rsid w:val="3596C0A7"/>
    <w:rsid w:val="3599EFCA"/>
    <w:rsid w:val="359CECBF"/>
    <w:rsid w:val="359DC930"/>
    <w:rsid w:val="35A75CAB"/>
    <w:rsid w:val="35A8B613"/>
    <w:rsid w:val="35AB9A49"/>
    <w:rsid w:val="35BCFDD2"/>
    <w:rsid w:val="35C90C92"/>
    <w:rsid w:val="35C9700F"/>
    <w:rsid w:val="35D5168C"/>
    <w:rsid w:val="35D5FB0B"/>
    <w:rsid w:val="35DA33B2"/>
    <w:rsid w:val="35DB0735"/>
    <w:rsid w:val="35E2E3A1"/>
    <w:rsid w:val="35EE2B5B"/>
    <w:rsid w:val="35F24216"/>
    <w:rsid w:val="35F623AB"/>
    <w:rsid w:val="35F8C4CA"/>
    <w:rsid w:val="35FBE845"/>
    <w:rsid w:val="35FC34FA"/>
    <w:rsid w:val="36059A4D"/>
    <w:rsid w:val="360EB253"/>
    <w:rsid w:val="360F20E6"/>
    <w:rsid w:val="36165BE1"/>
    <w:rsid w:val="361A5049"/>
    <w:rsid w:val="361A8798"/>
    <w:rsid w:val="361AB66C"/>
    <w:rsid w:val="361CF37B"/>
    <w:rsid w:val="361FDBB3"/>
    <w:rsid w:val="362175E2"/>
    <w:rsid w:val="3625E348"/>
    <w:rsid w:val="36268DCE"/>
    <w:rsid w:val="36277219"/>
    <w:rsid w:val="362F217B"/>
    <w:rsid w:val="363E4804"/>
    <w:rsid w:val="364719D5"/>
    <w:rsid w:val="3648BEAC"/>
    <w:rsid w:val="3648F9CA"/>
    <w:rsid w:val="364A2CDF"/>
    <w:rsid w:val="3652132D"/>
    <w:rsid w:val="3654D9EE"/>
    <w:rsid w:val="365C3E03"/>
    <w:rsid w:val="365C7B21"/>
    <w:rsid w:val="366012D8"/>
    <w:rsid w:val="3660E819"/>
    <w:rsid w:val="3663BE6C"/>
    <w:rsid w:val="366EE514"/>
    <w:rsid w:val="3674E91C"/>
    <w:rsid w:val="3679A3BF"/>
    <w:rsid w:val="367B3918"/>
    <w:rsid w:val="367D713A"/>
    <w:rsid w:val="3683E50A"/>
    <w:rsid w:val="3686A86C"/>
    <w:rsid w:val="368830A6"/>
    <w:rsid w:val="368A7970"/>
    <w:rsid w:val="36994F4C"/>
    <w:rsid w:val="369983FE"/>
    <w:rsid w:val="369B8106"/>
    <w:rsid w:val="36A3BB3E"/>
    <w:rsid w:val="36A52C8D"/>
    <w:rsid w:val="36ADC9E2"/>
    <w:rsid w:val="36B1DFAD"/>
    <w:rsid w:val="36D2E064"/>
    <w:rsid w:val="36D459C1"/>
    <w:rsid w:val="36DBD591"/>
    <w:rsid w:val="36DD59A2"/>
    <w:rsid w:val="36E5109D"/>
    <w:rsid w:val="36E5513C"/>
    <w:rsid w:val="36E82EF6"/>
    <w:rsid w:val="36EADE8E"/>
    <w:rsid w:val="36EBC678"/>
    <w:rsid w:val="36ECC1C3"/>
    <w:rsid w:val="36F12236"/>
    <w:rsid w:val="36F3137B"/>
    <w:rsid w:val="36FA83B1"/>
    <w:rsid w:val="36FE32B0"/>
    <w:rsid w:val="3702CB98"/>
    <w:rsid w:val="37078240"/>
    <w:rsid w:val="3709CA55"/>
    <w:rsid w:val="37140A5B"/>
    <w:rsid w:val="371452FD"/>
    <w:rsid w:val="372030FA"/>
    <w:rsid w:val="3726607D"/>
    <w:rsid w:val="3726F197"/>
    <w:rsid w:val="372F1E25"/>
    <w:rsid w:val="3731BF56"/>
    <w:rsid w:val="37323099"/>
    <w:rsid w:val="37344683"/>
    <w:rsid w:val="37392CAD"/>
    <w:rsid w:val="3747F56C"/>
    <w:rsid w:val="374F79FC"/>
    <w:rsid w:val="3752BA13"/>
    <w:rsid w:val="3753E59E"/>
    <w:rsid w:val="37582912"/>
    <w:rsid w:val="375EEA31"/>
    <w:rsid w:val="37637427"/>
    <w:rsid w:val="376511B1"/>
    <w:rsid w:val="376C5F32"/>
    <w:rsid w:val="37700D3A"/>
    <w:rsid w:val="37751AE2"/>
    <w:rsid w:val="377C27BF"/>
    <w:rsid w:val="3780E929"/>
    <w:rsid w:val="3782999D"/>
    <w:rsid w:val="378AC9C2"/>
    <w:rsid w:val="37918E6B"/>
    <w:rsid w:val="37942B52"/>
    <w:rsid w:val="3794511D"/>
    <w:rsid w:val="37967A80"/>
    <w:rsid w:val="37979FC8"/>
    <w:rsid w:val="379CF0FE"/>
    <w:rsid w:val="379D89B4"/>
    <w:rsid w:val="37A0355D"/>
    <w:rsid w:val="37A9F71A"/>
    <w:rsid w:val="37ABD804"/>
    <w:rsid w:val="37ACAADC"/>
    <w:rsid w:val="37AD4CEC"/>
    <w:rsid w:val="37AF5637"/>
    <w:rsid w:val="37B2FEFE"/>
    <w:rsid w:val="37BD902D"/>
    <w:rsid w:val="37BD990D"/>
    <w:rsid w:val="37BE0618"/>
    <w:rsid w:val="37C17ADB"/>
    <w:rsid w:val="37C59B43"/>
    <w:rsid w:val="37C6CE9D"/>
    <w:rsid w:val="37D6602C"/>
    <w:rsid w:val="37E1260E"/>
    <w:rsid w:val="37E37781"/>
    <w:rsid w:val="37E55170"/>
    <w:rsid w:val="37F0B4F8"/>
    <w:rsid w:val="380269ED"/>
    <w:rsid w:val="3804567F"/>
    <w:rsid w:val="3806EBD8"/>
    <w:rsid w:val="38125E20"/>
    <w:rsid w:val="38180D9B"/>
    <w:rsid w:val="381E49D2"/>
    <w:rsid w:val="381F9BBB"/>
    <w:rsid w:val="3822C5C6"/>
    <w:rsid w:val="3822F0BA"/>
    <w:rsid w:val="382457E8"/>
    <w:rsid w:val="38270AA5"/>
    <w:rsid w:val="3827AFD1"/>
    <w:rsid w:val="382A1594"/>
    <w:rsid w:val="382A8911"/>
    <w:rsid w:val="383CDE75"/>
    <w:rsid w:val="38420FC4"/>
    <w:rsid w:val="384BD2DA"/>
    <w:rsid w:val="384F68CC"/>
    <w:rsid w:val="3852067A"/>
    <w:rsid w:val="38598C95"/>
    <w:rsid w:val="385C4702"/>
    <w:rsid w:val="3865CB4C"/>
    <w:rsid w:val="386DD713"/>
    <w:rsid w:val="386EC6A7"/>
    <w:rsid w:val="3874BBC5"/>
    <w:rsid w:val="3876B128"/>
    <w:rsid w:val="38869583"/>
    <w:rsid w:val="38A7CE9A"/>
    <w:rsid w:val="38A8756A"/>
    <w:rsid w:val="38B43D3D"/>
    <w:rsid w:val="38BF69EB"/>
    <w:rsid w:val="38C2AC1D"/>
    <w:rsid w:val="38C565AF"/>
    <w:rsid w:val="38D05052"/>
    <w:rsid w:val="38D0597E"/>
    <w:rsid w:val="38D9EA13"/>
    <w:rsid w:val="38DA745B"/>
    <w:rsid w:val="38DE3CC4"/>
    <w:rsid w:val="38E3D930"/>
    <w:rsid w:val="38F0FB6D"/>
    <w:rsid w:val="38F59D8D"/>
    <w:rsid w:val="38FA7343"/>
    <w:rsid w:val="38FAA6A4"/>
    <w:rsid w:val="38FE064D"/>
    <w:rsid w:val="38FE7685"/>
    <w:rsid w:val="39066E2D"/>
    <w:rsid w:val="3909E659"/>
    <w:rsid w:val="39218AA6"/>
    <w:rsid w:val="392A5C44"/>
    <w:rsid w:val="392AAA62"/>
    <w:rsid w:val="3934F538"/>
    <w:rsid w:val="3935F50D"/>
    <w:rsid w:val="39369A63"/>
    <w:rsid w:val="393B68BA"/>
    <w:rsid w:val="393F054C"/>
    <w:rsid w:val="394080A8"/>
    <w:rsid w:val="39411F10"/>
    <w:rsid w:val="39413180"/>
    <w:rsid w:val="394E0AEB"/>
    <w:rsid w:val="394EC4E6"/>
    <w:rsid w:val="395227FB"/>
    <w:rsid w:val="39537B3D"/>
    <w:rsid w:val="3956B755"/>
    <w:rsid w:val="39579E90"/>
    <w:rsid w:val="395F776F"/>
    <w:rsid w:val="3968BD69"/>
    <w:rsid w:val="396B4611"/>
    <w:rsid w:val="396CAFD4"/>
    <w:rsid w:val="396DB5B3"/>
    <w:rsid w:val="3972632A"/>
    <w:rsid w:val="3976E1E2"/>
    <w:rsid w:val="39770613"/>
    <w:rsid w:val="3982F1AD"/>
    <w:rsid w:val="3988CE59"/>
    <w:rsid w:val="3995E0D3"/>
    <w:rsid w:val="399A4437"/>
    <w:rsid w:val="399A9583"/>
    <w:rsid w:val="399EBD43"/>
    <w:rsid w:val="39A28EB1"/>
    <w:rsid w:val="39B4F5FF"/>
    <w:rsid w:val="39B639CE"/>
    <w:rsid w:val="39B916D4"/>
    <w:rsid w:val="39BFD0AD"/>
    <w:rsid w:val="39C7B44C"/>
    <w:rsid w:val="39CF0053"/>
    <w:rsid w:val="39CF83E0"/>
    <w:rsid w:val="39D22BCB"/>
    <w:rsid w:val="39D45887"/>
    <w:rsid w:val="39E638AA"/>
    <w:rsid w:val="39E829EF"/>
    <w:rsid w:val="39EAD263"/>
    <w:rsid w:val="39EE1402"/>
    <w:rsid w:val="39F1C158"/>
    <w:rsid w:val="39FFBC3D"/>
    <w:rsid w:val="3A0189E4"/>
    <w:rsid w:val="3A0245FF"/>
    <w:rsid w:val="3A09B721"/>
    <w:rsid w:val="3A0E0193"/>
    <w:rsid w:val="3A11339A"/>
    <w:rsid w:val="3A126038"/>
    <w:rsid w:val="3A1260FE"/>
    <w:rsid w:val="3A25EA1C"/>
    <w:rsid w:val="3A29465B"/>
    <w:rsid w:val="3A32B647"/>
    <w:rsid w:val="3A3ABB03"/>
    <w:rsid w:val="3A42633F"/>
    <w:rsid w:val="3A469E4A"/>
    <w:rsid w:val="3A525973"/>
    <w:rsid w:val="3A5457ED"/>
    <w:rsid w:val="3A54F5C6"/>
    <w:rsid w:val="3A56686D"/>
    <w:rsid w:val="3A567A9B"/>
    <w:rsid w:val="3A58773E"/>
    <w:rsid w:val="3A58FF06"/>
    <w:rsid w:val="3A5ABE0B"/>
    <w:rsid w:val="3A5B58A8"/>
    <w:rsid w:val="3A5DC00D"/>
    <w:rsid w:val="3A6DDBDE"/>
    <w:rsid w:val="3A7084F7"/>
    <w:rsid w:val="3A752AC1"/>
    <w:rsid w:val="3A7E1024"/>
    <w:rsid w:val="3A817275"/>
    <w:rsid w:val="3A8A531A"/>
    <w:rsid w:val="3A8E4205"/>
    <w:rsid w:val="3A9287A9"/>
    <w:rsid w:val="3A9300FA"/>
    <w:rsid w:val="3A93A717"/>
    <w:rsid w:val="3A95A862"/>
    <w:rsid w:val="3A985E67"/>
    <w:rsid w:val="3A98F83B"/>
    <w:rsid w:val="3A9CA529"/>
    <w:rsid w:val="3A9D37B9"/>
    <w:rsid w:val="3A9EA2F3"/>
    <w:rsid w:val="3A9F80D6"/>
    <w:rsid w:val="3AA1B435"/>
    <w:rsid w:val="3AA2F7F4"/>
    <w:rsid w:val="3AA33D63"/>
    <w:rsid w:val="3AB1A54A"/>
    <w:rsid w:val="3AB923E5"/>
    <w:rsid w:val="3ABD830A"/>
    <w:rsid w:val="3ACDEAC4"/>
    <w:rsid w:val="3ACFBBD2"/>
    <w:rsid w:val="3AD6288D"/>
    <w:rsid w:val="3AD661ED"/>
    <w:rsid w:val="3AE2D00F"/>
    <w:rsid w:val="3AEA6A18"/>
    <w:rsid w:val="3AEC9324"/>
    <w:rsid w:val="3AEF8CB4"/>
    <w:rsid w:val="3AF591E6"/>
    <w:rsid w:val="3AF6B1FF"/>
    <w:rsid w:val="3AFB25E4"/>
    <w:rsid w:val="3B0095BA"/>
    <w:rsid w:val="3B0177DF"/>
    <w:rsid w:val="3B0193C3"/>
    <w:rsid w:val="3B04A383"/>
    <w:rsid w:val="3B155576"/>
    <w:rsid w:val="3B183D57"/>
    <w:rsid w:val="3B22FA1A"/>
    <w:rsid w:val="3B266A54"/>
    <w:rsid w:val="3B299782"/>
    <w:rsid w:val="3B2A390E"/>
    <w:rsid w:val="3B2D3AA0"/>
    <w:rsid w:val="3B38B155"/>
    <w:rsid w:val="3B3DC6A4"/>
    <w:rsid w:val="3B4069E9"/>
    <w:rsid w:val="3B4536CF"/>
    <w:rsid w:val="3B4FA45C"/>
    <w:rsid w:val="3B4FF2B7"/>
    <w:rsid w:val="3B51D2F6"/>
    <w:rsid w:val="3B57BDEE"/>
    <w:rsid w:val="3B5EF4A3"/>
    <w:rsid w:val="3B684748"/>
    <w:rsid w:val="3B691ADE"/>
    <w:rsid w:val="3B702D96"/>
    <w:rsid w:val="3B73F01F"/>
    <w:rsid w:val="3B749366"/>
    <w:rsid w:val="3B782D11"/>
    <w:rsid w:val="3B7A0147"/>
    <w:rsid w:val="3B7B1632"/>
    <w:rsid w:val="3B7BD623"/>
    <w:rsid w:val="3B8417F1"/>
    <w:rsid w:val="3B915555"/>
    <w:rsid w:val="3B930B3E"/>
    <w:rsid w:val="3B991758"/>
    <w:rsid w:val="3B9A5CD8"/>
    <w:rsid w:val="3B9B9EC2"/>
    <w:rsid w:val="3BA753C4"/>
    <w:rsid w:val="3BA8DB03"/>
    <w:rsid w:val="3BB2D465"/>
    <w:rsid w:val="3BBCCC57"/>
    <w:rsid w:val="3BC87D68"/>
    <w:rsid w:val="3BD330FA"/>
    <w:rsid w:val="3BD7F0C5"/>
    <w:rsid w:val="3BDE286D"/>
    <w:rsid w:val="3BE47E21"/>
    <w:rsid w:val="3C0061DE"/>
    <w:rsid w:val="3C01A268"/>
    <w:rsid w:val="3C18401C"/>
    <w:rsid w:val="3C37DC21"/>
    <w:rsid w:val="3C44B5EF"/>
    <w:rsid w:val="3C45DDB7"/>
    <w:rsid w:val="3C4ADB3D"/>
    <w:rsid w:val="3C54CEBE"/>
    <w:rsid w:val="3C637358"/>
    <w:rsid w:val="3C63BB15"/>
    <w:rsid w:val="3C69D1EE"/>
    <w:rsid w:val="3C6F46F3"/>
    <w:rsid w:val="3C6F87CF"/>
    <w:rsid w:val="3C7258E6"/>
    <w:rsid w:val="3C7919A2"/>
    <w:rsid w:val="3C7D8B2C"/>
    <w:rsid w:val="3C7EE2F5"/>
    <w:rsid w:val="3C80B251"/>
    <w:rsid w:val="3C827CEF"/>
    <w:rsid w:val="3C89FD6B"/>
    <w:rsid w:val="3C8D12C3"/>
    <w:rsid w:val="3C968757"/>
    <w:rsid w:val="3C9FBE96"/>
    <w:rsid w:val="3CAA1A25"/>
    <w:rsid w:val="3CACC699"/>
    <w:rsid w:val="3CAFBC5A"/>
    <w:rsid w:val="3CB38A61"/>
    <w:rsid w:val="3CBA3D30"/>
    <w:rsid w:val="3CBDF6E1"/>
    <w:rsid w:val="3CC72A54"/>
    <w:rsid w:val="3CD0ECB5"/>
    <w:rsid w:val="3CD32EFD"/>
    <w:rsid w:val="3CD3A2B8"/>
    <w:rsid w:val="3CD4D869"/>
    <w:rsid w:val="3CD9C22F"/>
    <w:rsid w:val="3CE9D6E4"/>
    <w:rsid w:val="3CEBE263"/>
    <w:rsid w:val="3CF37603"/>
    <w:rsid w:val="3CF40A48"/>
    <w:rsid w:val="3CF50A9B"/>
    <w:rsid w:val="3D097173"/>
    <w:rsid w:val="3D0F2A5F"/>
    <w:rsid w:val="3D1A5579"/>
    <w:rsid w:val="3D2FC4DD"/>
    <w:rsid w:val="3D36625A"/>
    <w:rsid w:val="3D390DE0"/>
    <w:rsid w:val="3D398566"/>
    <w:rsid w:val="3D3ADCE5"/>
    <w:rsid w:val="3D45A41D"/>
    <w:rsid w:val="3D563869"/>
    <w:rsid w:val="3D6219E8"/>
    <w:rsid w:val="3D68291F"/>
    <w:rsid w:val="3D6999D8"/>
    <w:rsid w:val="3D69A028"/>
    <w:rsid w:val="3D70B8B6"/>
    <w:rsid w:val="3D7A294F"/>
    <w:rsid w:val="3D89B755"/>
    <w:rsid w:val="3D8BD18F"/>
    <w:rsid w:val="3D8FCE67"/>
    <w:rsid w:val="3D924A85"/>
    <w:rsid w:val="3D9313BB"/>
    <w:rsid w:val="3D93C93B"/>
    <w:rsid w:val="3D9E9D86"/>
    <w:rsid w:val="3DAE088E"/>
    <w:rsid w:val="3DB00720"/>
    <w:rsid w:val="3DB04AEA"/>
    <w:rsid w:val="3DB18956"/>
    <w:rsid w:val="3DB4A17A"/>
    <w:rsid w:val="3DB4E9F9"/>
    <w:rsid w:val="3DC047AA"/>
    <w:rsid w:val="3DC0CCC4"/>
    <w:rsid w:val="3DC4798B"/>
    <w:rsid w:val="3DC54C14"/>
    <w:rsid w:val="3DC86CF3"/>
    <w:rsid w:val="3DCAA691"/>
    <w:rsid w:val="3DCE13BD"/>
    <w:rsid w:val="3DD5CFC2"/>
    <w:rsid w:val="3DD777A3"/>
    <w:rsid w:val="3DD84069"/>
    <w:rsid w:val="3DD866B4"/>
    <w:rsid w:val="3DE1774B"/>
    <w:rsid w:val="3DE881B2"/>
    <w:rsid w:val="3DE99026"/>
    <w:rsid w:val="3DEC2EE6"/>
    <w:rsid w:val="3DFAFE08"/>
    <w:rsid w:val="3DFFA59E"/>
    <w:rsid w:val="3E0727E6"/>
    <w:rsid w:val="3E124DA8"/>
    <w:rsid w:val="3E12FD88"/>
    <w:rsid w:val="3E1B816F"/>
    <w:rsid w:val="3E203E9B"/>
    <w:rsid w:val="3E2334B7"/>
    <w:rsid w:val="3E2E1392"/>
    <w:rsid w:val="3E2FCA56"/>
    <w:rsid w:val="3E322CB2"/>
    <w:rsid w:val="3E366193"/>
    <w:rsid w:val="3E412C71"/>
    <w:rsid w:val="3E41ED3A"/>
    <w:rsid w:val="3E483A29"/>
    <w:rsid w:val="3E574A89"/>
    <w:rsid w:val="3E6A1D65"/>
    <w:rsid w:val="3E6BBBD0"/>
    <w:rsid w:val="3E7A8AB0"/>
    <w:rsid w:val="3E7D9090"/>
    <w:rsid w:val="3E83AB83"/>
    <w:rsid w:val="3E84D53F"/>
    <w:rsid w:val="3E87F7B1"/>
    <w:rsid w:val="3E8903E1"/>
    <w:rsid w:val="3E8AD235"/>
    <w:rsid w:val="3E95FF09"/>
    <w:rsid w:val="3E993758"/>
    <w:rsid w:val="3EA64B85"/>
    <w:rsid w:val="3EAC0CA5"/>
    <w:rsid w:val="3EAC68BB"/>
    <w:rsid w:val="3EB4007F"/>
    <w:rsid w:val="3EB8EDF0"/>
    <w:rsid w:val="3EC4BD3C"/>
    <w:rsid w:val="3EC642A7"/>
    <w:rsid w:val="3EC95AC6"/>
    <w:rsid w:val="3EDAEDD9"/>
    <w:rsid w:val="3EDBAF2E"/>
    <w:rsid w:val="3EDF7815"/>
    <w:rsid w:val="3EE1BC5B"/>
    <w:rsid w:val="3EE438C7"/>
    <w:rsid w:val="3EE44A21"/>
    <w:rsid w:val="3EF60939"/>
    <w:rsid w:val="3F053B94"/>
    <w:rsid w:val="3F0A4C89"/>
    <w:rsid w:val="3F0D48AD"/>
    <w:rsid w:val="3F0E4B6F"/>
    <w:rsid w:val="3F142C84"/>
    <w:rsid w:val="3F17F374"/>
    <w:rsid w:val="3F1D6ED9"/>
    <w:rsid w:val="3F1FC1AF"/>
    <w:rsid w:val="3F258FFB"/>
    <w:rsid w:val="3F25BE24"/>
    <w:rsid w:val="3F2841CB"/>
    <w:rsid w:val="3F28B034"/>
    <w:rsid w:val="3F28F4C8"/>
    <w:rsid w:val="3F2C92AF"/>
    <w:rsid w:val="3F2C9358"/>
    <w:rsid w:val="3F322A59"/>
    <w:rsid w:val="3F396880"/>
    <w:rsid w:val="3F475353"/>
    <w:rsid w:val="3F4FF7DC"/>
    <w:rsid w:val="3F51E63C"/>
    <w:rsid w:val="3F537F37"/>
    <w:rsid w:val="3F72A4FC"/>
    <w:rsid w:val="3F78DC43"/>
    <w:rsid w:val="3F871400"/>
    <w:rsid w:val="3F896F9D"/>
    <w:rsid w:val="3F8B18A3"/>
    <w:rsid w:val="3FA12DC1"/>
    <w:rsid w:val="3FA26712"/>
    <w:rsid w:val="3FA4A7AD"/>
    <w:rsid w:val="3FACEA99"/>
    <w:rsid w:val="3FAF3F56"/>
    <w:rsid w:val="3FB09017"/>
    <w:rsid w:val="3FB1B8CA"/>
    <w:rsid w:val="3FB2732E"/>
    <w:rsid w:val="3FB3782B"/>
    <w:rsid w:val="3FB614C5"/>
    <w:rsid w:val="3FB9FC30"/>
    <w:rsid w:val="3FC65BAC"/>
    <w:rsid w:val="3FC6F5E7"/>
    <w:rsid w:val="3FCBB03F"/>
    <w:rsid w:val="3FD0DBE0"/>
    <w:rsid w:val="3FD34B64"/>
    <w:rsid w:val="3FD58990"/>
    <w:rsid w:val="3FDD85E0"/>
    <w:rsid w:val="3FEF8142"/>
    <w:rsid w:val="3FF3DA0C"/>
    <w:rsid w:val="3FFD22C8"/>
    <w:rsid w:val="40016CC4"/>
    <w:rsid w:val="400BB7A3"/>
    <w:rsid w:val="400D0AC3"/>
    <w:rsid w:val="400FBCF7"/>
    <w:rsid w:val="40114519"/>
    <w:rsid w:val="4017ABFC"/>
    <w:rsid w:val="4018840A"/>
    <w:rsid w:val="4019689C"/>
    <w:rsid w:val="4020EBDA"/>
    <w:rsid w:val="40225E9C"/>
    <w:rsid w:val="40268334"/>
    <w:rsid w:val="4026DCF6"/>
    <w:rsid w:val="4029E5B0"/>
    <w:rsid w:val="402E45FA"/>
    <w:rsid w:val="40347E5D"/>
    <w:rsid w:val="40369A69"/>
    <w:rsid w:val="4037AFC9"/>
    <w:rsid w:val="403E8EA9"/>
    <w:rsid w:val="40434C6F"/>
    <w:rsid w:val="4049A1E3"/>
    <w:rsid w:val="404B9AA4"/>
    <w:rsid w:val="4052A047"/>
    <w:rsid w:val="405A61DD"/>
    <w:rsid w:val="406892AA"/>
    <w:rsid w:val="40733E8C"/>
    <w:rsid w:val="40751B06"/>
    <w:rsid w:val="40753247"/>
    <w:rsid w:val="407F3AC5"/>
    <w:rsid w:val="4081B007"/>
    <w:rsid w:val="4081BB08"/>
    <w:rsid w:val="408A315C"/>
    <w:rsid w:val="4096ECA6"/>
    <w:rsid w:val="40A2FDDF"/>
    <w:rsid w:val="40A48E2B"/>
    <w:rsid w:val="40A51D99"/>
    <w:rsid w:val="40A71A2C"/>
    <w:rsid w:val="40A984FE"/>
    <w:rsid w:val="40AA5207"/>
    <w:rsid w:val="40B509F6"/>
    <w:rsid w:val="40BA3871"/>
    <w:rsid w:val="40C3F132"/>
    <w:rsid w:val="40CE6207"/>
    <w:rsid w:val="40D24ED9"/>
    <w:rsid w:val="40D2A8D4"/>
    <w:rsid w:val="40D3C2B7"/>
    <w:rsid w:val="40D45884"/>
    <w:rsid w:val="40D888D0"/>
    <w:rsid w:val="40DFAC4A"/>
    <w:rsid w:val="40E0EAE4"/>
    <w:rsid w:val="40E1BF5D"/>
    <w:rsid w:val="40EF59BF"/>
    <w:rsid w:val="40F3DE0C"/>
    <w:rsid w:val="40F7FAFB"/>
    <w:rsid w:val="4101E200"/>
    <w:rsid w:val="4104163E"/>
    <w:rsid w:val="4105CBF7"/>
    <w:rsid w:val="410A1062"/>
    <w:rsid w:val="410DBE4B"/>
    <w:rsid w:val="41122CD0"/>
    <w:rsid w:val="411256D0"/>
    <w:rsid w:val="4123C551"/>
    <w:rsid w:val="412AA847"/>
    <w:rsid w:val="412E44CB"/>
    <w:rsid w:val="412F2996"/>
    <w:rsid w:val="41333929"/>
    <w:rsid w:val="41346D23"/>
    <w:rsid w:val="413A42F9"/>
    <w:rsid w:val="41465810"/>
    <w:rsid w:val="415193BF"/>
    <w:rsid w:val="41552605"/>
    <w:rsid w:val="41588902"/>
    <w:rsid w:val="415B068E"/>
    <w:rsid w:val="41632738"/>
    <w:rsid w:val="4163D89E"/>
    <w:rsid w:val="4166418E"/>
    <w:rsid w:val="4167A490"/>
    <w:rsid w:val="4167C98A"/>
    <w:rsid w:val="416C4BC7"/>
    <w:rsid w:val="416E4B71"/>
    <w:rsid w:val="416EC7DA"/>
    <w:rsid w:val="41705D0F"/>
    <w:rsid w:val="4178FA63"/>
    <w:rsid w:val="417F74F3"/>
    <w:rsid w:val="418523AD"/>
    <w:rsid w:val="41875C78"/>
    <w:rsid w:val="418D4ED3"/>
    <w:rsid w:val="418E9EBA"/>
    <w:rsid w:val="418ECFE4"/>
    <w:rsid w:val="418F2411"/>
    <w:rsid w:val="41972E77"/>
    <w:rsid w:val="419C0748"/>
    <w:rsid w:val="41A061FF"/>
    <w:rsid w:val="41A46FE3"/>
    <w:rsid w:val="41A5DF2B"/>
    <w:rsid w:val="41B5C820"/>
    <w:rsid w:val="41BAEB60"/>
    <w:rsid w:val="41CB509F"/>
    <w:rsid w:val="41D2CBE4"/>
    <w:rsid w:val="41DAC72F"/>
    <w:rsid w:val="41DD3D20"/>
    <w:rsid w:val="41E6FBC2"/>
    <w:rsid w:val="41F479DF"/>
    <w:rsid w:val="41FA6B40"/>
    <w:rsid w:val="41FC0EBB"/>
    <w:rsid w:val="41FDDFCD"/>
    <w:rsid w:val="420DE04D"/>
    <w:rsid w:val="420F3BBC"/>
    <w:rsid w:val="42169D0C"/>
    <w:rsid w:val="421A1D6B"/>
    <w:rsid w:val="421A81E6"/>
    <w:rsid w:val="421B5233"/>
    <w:rsid w:val="4225C810"/>
    <w:rsid w:val="4227FBDC"/>
    <w:rsid w:val="422ABA5B"/>
    <w:rsid w:val="422DFEC4"/>
    <w:rsid w:val="4232E9A4"/>
    <w:rsid w:val="4238EBA4"/>
    <w:rsid w:val="4249E725"/>
    <w:rsid w:val="4256C9AC"/>
    <w:rsid w:val="42584863"/>
    <w:rsid w:val="4266DEFB"/>
    <w:rsid w:val="4268ED0F"/>
    <w:rsid w:val="427A1974"/>
    <w:rsid w:val="427A35FC"/>
    <w:rsid w:val="427B9994"/>
    <w:rsid w:val="42828608"/>
    <w:rsid w:val="42839429"/>
    <w:rsid w:val="4283E32A"/>
    <w:rsid w:val="4287C5E1"/>
    <w:rsid w:val="429786B0"/>
    <w:rsid w:val="4299ECAC"/>
    <w:rsid w:val="42A1B514"/>
    <w:rsid w:val="42A99751"/>
    <w:rsid w:val="42ADEDC1"/>
    <w:rsid w:val="42B3286D"/>
    <w:rsid w:val="42C65DD3"/>
    <w:rsid w:val="42CB6B70"/>
    <w:rsid w:val="42CEB585"/>
    <w:rsid w:val="42D613EC"/>
    <w:rsid w:val="42E21A61"/>
    <w:rsid w:val="42EA42CA"/>
    <w:rsid w:val="42EC75D2"/>
    <w:rsid w:val="42FA0375"/>
    <w:rsid w:val="42FA2A9C"/>
    <w:rsid w:val="4302DF23"/>
    <w:rsid w:val="430FBE8C"/>
    <w:rsid w:val="4315C7D0"/>
    <w:rsid w:val="4319D638"/>
    <w:rsid w:val="4333324B"/>
    <w:rsid w:val="4334E507"/>
    <w:rsid w:val="433CED65"/>
    <w:rsid w:val="433DBF99"/>
    <w:rsid w:val="434449ED"/>
    <w:rsid w:val="4345A1A2"/>
    <w:rsid w:val="4348E6D7"/>
    <w:rsid w:val="434E12B0"/>
    <w:rsid w:val="434E517D"/>
    <w:rsid w:val="4356EE5D"/>
    <w:rsid w:val="4358A0F5"/>
    <w:rsid w:val="4360147F"/>
    <w:rsid w:val="4364B3E8"/>
    <w:rsid w:val="43659821"/>
    <w:rsid w:val="43664DD4"/>
    <w:rsid w:val="43670E4C"/>
    <w:rsid w:val="43699755"/>
    <w:rsid w:val="436AED4C"/>
    <w:rsid w:val="436AED5B"/>
    <w:rsid w:val="43730C8B"/>
    <w:rsid w:val="4373AAE1"/>
    <w:rsid w:val="437A70F8"/>
    <w:rsid w:val="437AD5E4"/>
    <w:rsid w:val="43803EDD"/>
    <w:rsid w:val="4388277E"/>
    <w:rsid w:val="438C762F"/>
    <w:rsid w:val="438EDA9B"/>
    <w:rsid w:val="43A4215E"/>
    <w:rsid w:val="43A81AC3"/>
    <w:rsid w:val="43A982E2"/>
    <w:rsid w:val="43AA101A"/>
    <w:rsid w:val="43AC49CA"/>
    <w:rsid w:val="43AE2C8A"/>
    <w:rsid w:val="43B52B1D"/>
    <w:rsid w:val="43BE2C78"/>
    <w:rsid w:val="43C16DBD"/>
    <w:rsid w:val="43C1F9F3"/>
    <w:rsid w:val="43C416A8"/>
    <w:rsid w:val="43C7D890"/>
    <w:rsid w:val="43C93937"/>
    <w:rsid w:val="43D00B95"/>
    <w:rsid w:val="43D1E8EF"/>
    <w:rsid w:val="43D4DFD3"/>
    <w:rsid w:val="43DDB93B"/>
    <w:rsid w:val="43E542CD"/>
    <w:rsid w:val="43E98EC4"/>
    <w:rsid w:val="43ECE0E4"/>
    <w:rsid w:val="43F47DD4"/>
    <w:rsid w:val="43FF3FA4"/>
    <w:rsid w:val="440C5B9D"/>
    <w:rsid w:val="440E139F"/>
    <w:rsid w:val="441570A4"/>
    <w:rsid w:val="442D4A48"/>
    <w:rsid w:val="44310D19"/>
    <w:rsid w:val="4434FA4B"/>
    <w:rsid w:val="4436C745"/>
    <w:rsid w:val="4437FC20"/>
    <w:rsid w:val="443AD423"/>
    <w:rsid w:val="44453FBD"/>
    <w:rsid w:val="444F840B"/>
    <w:rsid w:val="445877CA"/>
    <w:rsid w:val="445938BE"/>
    <w:rsid w:val="445ED5AF"/>
    <w:rsid w:val="445F1BC4"/>
    <w:rsid w:val="44666DEC"/>
    <w:rsid w:val="446A6864"/>
    <w:rsid w:val="446B2374"/>
    <w:rsid w:val="446F1998"/>
    <w:rsid w:val="44728299"/>
    <w:rsid w:val="4478E378"/>
    <w:rsid w:val="44870366"/>
    <w:rsid w:val="448D48DE"/>
    <w:rsid w:val="449165AB"/>
    <w:rsid w:val="44988744"/>
    <w:rsid w:val="4498E8C0"/>
    <w:rsid w:val="44A5182F"/>
    <w:rsid w:val="44AA8867"/>
    <w:rsid w:val="44AB30B5"/>
    <w:rsid w:val="44AB3CFC"/>
    <w:rsid w:val="44AC41F2"/>
    <w:rsid w:val="44AE8544"/>
    <w:rsid w:val="44B93546"/>
    <w:rsid w:val="44BAD2B8"/>
    <w:rsid w:val="44BE8B1B"/>
    <w:rsid w:val="44C0A4E9"/>
    <w:rsid w:val="44C36ADB"/>
    <w:rsid w:val="44CB89CA"/>
    <w:rsid w:val="44D12305"/>
    <w:rsid w:val="44D3E68F"/>
    <w:rsid w:val="44D8B590"/>
    <w:rsid w:val="44DECCD2"/>
    <w:rsid w:val="44E1CAAF"/>
    <w:rsid w:val="44E6102E"/>
    <w:rsid w:val="44E675A4"/>
    <w:rsid w:val="44E7914B"/>
    <w:rsid w:val="44EAF6B9"/>
    <w:rsid w:val="44EE4450"/>
    <w:rsid w:val="44F09868"/>
    <w:rsid w:val="44FB9757"/>
    <w:rsid w:val="4500F8FB"/>
    <w:rsid w:val="4501D0BA"/>
    <w:rsid w:val="4505A33A"/>
    <w:rsid w:val="4507B86B"/>
    <w:rsid w:val="450AC941"/>
    <w:rsid w:val="450D3380"/>
    <w:rsid w:val="450DC434"/>
    <w:rsid w:val="450FCDD5"/>
    <w:rsid w:val="4513CE19"/>
    <w:rsid w:val="45172008"/>
    <w:rsid w:val="451FA353"/>
    <w:rsid w:val="45249D4C"/>
    <w:rsid w:val="4529E1B4"/>
    <w:rsid w:val="452CE1F6"/>
    <w:rsid w:val="453824E3"/>
    <w:rsid w:val="453A1D16"/>
    <w:rsid w:val="453B8281"/>
    <w:rsid w:val="453CCE54"/>
    <w:rsid w:val="453F2A1D"/>
    <w:rsid w:val="453FA9C5"/>
    <w:rsid w:val="4540405F"/>
    <w:rsid w:val="454480A0"/>
    <w:rsid w:val="4544A025"/>
    <w:rsid w:val="45472E53"/>
    <w:rsid w:val="4547649B"/>
    <w:rsid w:val="45496746"/>
    <w:rsid w:val="454AE86D"/>
    <w:rsid w:val="454BCDF8"/>
    <w:rsid w:val="4550C3B4"/>
    <w:rsid w:val="45527C79"/>
    <w:rsid w:val="4557BC9C"/>
    <w:rsid w:val="455CAA5C"/>
    <w:rsid w:val="455F363A"/>
    <w:rsid w:val="456199D4"/>
    <w:rsid w:val="45621338"/>
    <w:rsid w:val="4562D57E"/>
    <w:rsid w:val="4564B5A8"/>
    <w:rsid w:val="45688406"/>
    <w:rsid w:val="456BA6AD"/>
    <w:rsid w:val="457358BB"/>
    <w:rsid w:val="45805981"/>
    <w:rsid w:val="4585B085"/>
    <w:rsid w:val="4593F867"/>
    <w:rsid w:val="4596B003"/>
    <w:rsid w:val="45A0CCC1"/>
    <w:rsid w:val="45A52F40"/>
    <w:rsid w:val="45AF21C3"/>
    <w:rsid w:val="45B3B039"/>
    <w:rsid w:val="45B62180"/>
    <w:rsid w:val="45BDAB4B"/>
    <w:rsid w:val="45C01DA1"/>
    <w:rsid w:val="45C5B225"/>
    <w:rsid w:val="45C6D92D"/>
    <w:rsid w:val="45C7C51A"/>
    <w:rsid w:val="45D5052E"/>
    <w:rsid w:val="45DAC73E"/>
    <w:rsid w:val="45DB4028"/>
    <w:rsid w:val="45DE2C32"/>
    <w:rsid w:val="45DF00B9"/>
    <w:rsid w:val="45DF5C24"/>
    <w:rsid w:val="45E56CDA"/>
    <w:rsid w:val="45E57428"/>
    <w:rsid w:val="45EDB584"/>
    <w:rsid w:val="45EE3344"/>
    <w:rsid w:val="45EE94E5"/>
    <w:rsid w:val="45FFD461"/>
    <w:rsid w:val="460E8AE5"/>
    <w:rsid w:val="4617BCD9"/>
    <w:rsid w:val="462E61B2"/>
    <w:rsid w:val="46334A91"/>
    <w:rsid w:val="46335CF5"/>
    <w:rsid w:val="463FAA11"/>
    <w:rsid w:val="46423F07"/>
    <w:rsid w:val="46493E78"/>
    <w:rsid w:val="464A7D59"/>
    <w:rsid w:val="464E7B70"/>
    <w:rsid w:val="466A1020"/>
    <w:rsid w:val="466AACB6"/>
    <w:rsid w:val="466DD31C"/>
    <w:rsid w:val="4670B941"/>
    <w:rsid w:val="468284B6"/>
    <w:rsid w:val="46834366"/>
    <w:rsid w:val="46845105"/>
    <w:rsid w:val="4684C805"/>
    <w:rsid w:val="4690E473"/>
    <w:rsid w:val="469650A6"/>
    <w:rsid w:val="469D4343"/>
    <w:rsid w:val="46A7DC12"/>
    <w:rsid w:val="46A92492"/>
    <w:rsid w:val="46AE56A4"/>
    <w:rsid w:val="46B2FCAB"/>
    <w:rsid w:val="46BD1DF9"/>
    <w:rsid w:val="46C04852"/>
    <w:rsid w:val="46C8CBF8"/>
    <w:rsid w:val="46C91A64"/>
    <w:rsid w:val="46C9CDBD"/>
    <w:rsid w:val="46CB20A3"/>
    <w:rsid w:val="46CBF9A5"/>
    <w:rsid w:val="46CF37CD"/>
    <w:rsid w:val="46D0DB08"/>
    <w:rsid w:val="46DA591B"/>
    <w:rsid w:val="46E1E302"/>
    <w:rsid w:val="46ECDE46"/>
    <w:rsid w:val="46EDF23B"/>
    <w:rsid w:val="46EE7359"/>
    <w:rsid w:val="4712B481"/>
    <w:rsid w:val="4734CB14"/>
    <w:rsid w:val="4738B7CD"/>
    <w:rsid w:val="473EE130"/>
    <w:rsid w:val="473F40CA"/>
    <w:rsid w:val="47458814"/>
    <w:rsid w:val="474598D9"/>
    <w:rsid w:val="474725B4"/>
    <w:rsid w:val="475B6DD2"/>
    <w:rsid w:val="4762FF7B"/>
    <w:rsid w:val="476A49A8"/>
    <w:rsid w:val="4770F76B"/>
    <w:rsid w:val="478302E5"/>
    <w:rsid w:val="4783AD17"/>
    <w:rsid w:val="4788A48D"/>
    <w:rsid w:val="478B8685"/>
    <w:rsid w:val="478BA96A"/>
    <w:rsid w:val="478F5BA7"/>
    <w:rsid w:val="47902B2F"/>
    <w:rsid w:val="479397A0"/>
    <w:rsid w:val="4795D55A"/>
    <w:rsid w:val="479B9433"/>
    <w:rsid w:val="47A40983"/>
    <w:rsid w:val="47A5598D"/>
    <w:rsid w:val="47B14EE5"/>
    <w:rsid w:val="47B17FC6"/>
    <w:rsid w:val="47B28BD0"/>
    <w:rsid w:val="47B35188"/>
    <w:rsid w:val="47CD4AF9"/>
    <w:rsid w:val="47CDEFA2"/>
    <w:rsid w:val="47D70801"/>
    <w:rsid w:val="47E16F5D"/>
    <w:rsid w:val="47E69F17"/>
    <w:rsid w:val="47E990C5"/>
    <w:rsid w:val="47EC2D2A"/>
    <w:rsid w:val="47ED7243"/>
    <w:rsid w:val="47F497C4"/>
    <w:rsid w:val="47F55E2F"/>
    <w:rsid w:val="47F93C33"/>
    <w:rsid w:val="4802E078"/>
    <w:rsid w:val="48125C9D"/>
    <w:rsid w:val="4814435B"/>
    <w:rsid w:val="481678CB"/>
    <w:rsid w:val="481A6F7C"/>
    <w:rsid w:val="481C34F5"/>
    <w:rsid w:val="481C3F02"/>
    <w:rsid w:val="481F2031"/>
    <w:rsid w:val="4820647F"/>
    <w:rsid w:val="4820A796"/>
    <w:rsid w:val="4820DEBB"/>
    <w:rsid w:val="48226BF1"/>
    <w:rsid w:val="482542C6"/>
    <w:rsid w:val="4827E97C"/>
    <w:rsid w:val="4837A639"/>
    <w:rsid w:val="484B58A3"/>
    <w:rsid w:val="484D4600"/>
    <w:rsid w:val="484FE8BA"/>
    <w:rsid w:val="48562920"/>
    <w:rsid w:val="485AA866"/>
    <w:rsid w:val="485B84A7"/>
    <w:rsid w:val="485CFC15"/>
    <w:rsid w:val="485F41ED"/>
    <w:rsid w:val="48631F89"/>
    <w:rsid w:val="486911BE"/>
    <w:rsid w:val="486C7E1E"/>
    <w:rsid w:val="486F3B3F"/>
    <w:rsid w:val="488B5B8A"/>
    <w:rsid w:val="4899AA8A"/>
    <w:rsid w:val="4899B92E"/>
    <w:rsid w:val="489D3F46"/>
    <w:rsid w:val="48A7BDBF"/>
    <w:rsid w:val="48B09B5F"/>
    <w:rsid w:val="48B4B520"/>
    <w:rsid w:val="48C504F8"/>
    <w:rsid w:val="48C61ADB"/>
    <w:rsid w:val="48C9737E"/>
    <w:rsid w:val="48CE610E"/>
    <w:rsid w:val="48CF8385"/>
    <w:rsid w:val="48CF9014"/>
    <w:rsid w:val="48D8291A"/>
    <w:rsid w:val="48D9B5E0"/>
    <w:rsid w:val="48E3C8C5"/>
    <w:rsid w:val="48F5372B"/>
    <w:rsid w:val="48F7040C"/>
    <w:rsid w:val="48F7F535"/>
    <w:rsid w:val="48F9359E"/>
    <w:rsid w:val="48FBBFF3"/>
    <w:rsid w:val="48FC034A"/>
    <w:rsid w:val="48FDC3D5"/>
    <w:rsid w:val="49042551"/>
    <w:rsid w:val="4904C18E"/>
    <w:rsid w:val="490D8DD6"/>
    <w:rsid w:val="490E0A6D"/>
    <w:rsid w:val="4915AF1E"/>
    <w:rsid w:val="49165399"/>
    <w:rsid w:val="492F69C3"/>
    <w:rsid w:val="49415033"/>
    <w:rsid w:val="494F4E35"/>
    <w:rsid w:val="4956B1D4"/>
    <w:rsid w:val="495E332E"/>
    <w:rsid w:val="495FAD6D"/>
    <w:rsid w:val="49610A37"/>
    <w:rsid w:val="49642310"/>
    <w:rsid w:val="4967B932"/>
    <w:rsid w:val="497F98CA"/>
    <w:rsid w:val="4980407B"/>
    <w:rsid w:val="498102FF"/>
    <w:rsid w:val="4989B335"/>
    <w:rsid w:val="49924A38"/>
    <w:rsid w:val="499DEAD8"/>
    <w:rsid w:val="49A15529"/>
    <w:rsid w:val="49A9B72F"/>
    <w:rsid w:val="49AF3E1F"/>
    <w:rsid w:val="49B5F5CD"/>
    <w:rsid w:val="49BB2F6D"/>
    <w:rsid w:val="49BDA9F2"/>
    <w:rsid w:val="49C7B1E8"/>
    <w:rsid w:val="49C8DE42"/>
    <w:rsid w:val="49CA8FA6"/>
    <w:rsid w:val="49CC2012"/>
    <w:rsid w:val="49D1475E"/>
    <w:rsid w:val="49D51896"/>
    <w:rsid w:val="49D51B2B"/>
    <w:rsid w:val="49DD10AA"/>
    <w:rsid w:val="49E54363"/>
    <w:rsid w:val="49E7365D"/>
    <w:rsid w:val="49E76708"/>
    <w:rsid w:val="49FD8E6B"/>
    <w:rsid w:val="4A0AE591"/>
    <w:rsid w:val="4A1028A4"/>
    <w:rsid w:val="4A173D5C"/>
    <w:rsid w:val="4A18CC3B"/>
    <w:rsid w:val="4A1CEBE4"/>
    <w:rsid w:val="4A1F2B37"/>
    <w:rsid w:val="4A1F447E"/>
    <w:rsid w:val="4A21A604"/>
    <w:rsid w:val="4A21AE28"/>
    <w:rsid w:val="4A3AAAF5"/>
    <w:rsid w:val="4A3C6329"/>
    <w:rsid w:val="4A41BE79"/>
    <w:rsid w:val="4A4FD34C"/>
    <w:rsid w:val="4A5DAEE6"/>
    <w:rsid w:val="4A5FED98"/>
    <w:rsid w:val="4A65DF31"/>
    <w:rsid w:val="4A688E89"/>
    <w:rsid w:val="4A69BBD3"/>
    <w:rsid w:val="4A789A95"/>
    <w:rsid w:val="4A7ED410"/>
    <w:rsid w:val="4A908848"/>
    <w:rsid w:val="4A96CE4B"/>
    <w:rsid w:val="4A9BC0CC"/>
    <w:rsid w:val="4AA52F4E"/>
    <w:rsid w:val="4AAB64DB"/>
    <w:rsid w:val="4AAC7A84"/>
    <w:rsid w:val="4AACA95D"/>
    <w:rsid w:val="4AAFFDB0"/>
    <w:rsid w:val="4AB4F3F7"/>
    <w:rsid w:val="4AB6E932"/>
    <w:rsid w:val="4AB8C7AB"/>
    <w:rsid w:val="4ABAAD89"/>
    <w:rsid w:val="4ABADD75"/>
    <w:rsid w:val="4ABD8009"/>
    <w:rsid w:val="4ABFD4C4"/>
    <w:rsid w:val="4ACB3629"/>
    <w:rsid w:val="4AD0108F"/>
    <w:rsid w:val="4AD1A732"/>
    <w:rsid w:val="4AE327D7"/>
    <w:rsid w:val="4AEF16F2"/>
    <w:rsid w:val="4AEFB0F7"/>
    <w:rsid w:val="4AF08781"/>
    <w:rsid w:val="4AF70D33"/>
    <w:rsid w:val="4AF7F066"/>
    <w:rsid w:val="4B0262BC"/>
    <w:rsid w:val="4B02FEBE"/>
    <w:rsid w:val="4B09752F"/>
    <w:rsid w:val="4B115636"/>
    <w:rsid w:val="4B1EFD58"/>
    <w:rsid w:val="4B2F928A"/>
    <w:rsid w:val="4B338485"/>
    <w:rsid w:val="4B34DCBA"/>
    <w:rsid w:val="4B3F5DFE"/>
    <w:rsid w:val="4B43767B"/>
    <w:rsid w:val="4B468565"/>
    <w:rsid w:val="4B4DB182"/>
    <w:rsid w:val="4B4E246E"/>
    <w:rsid w:val="4B59249D"/>
    <w:rsid w:val="4B6449AF"/>
    <w:rsid w:val="4B6B9617"/>
    <w:rsid w:val="4B76534C"/>
    <w:rsid w:val="4B775069"/>
    <w:rsid w:val="4B798276"/>
    <w:rsid w:val="4B7CA626"/>
    <w:rsid w:val="4B7CC31E"/>
    <w:rsid w:val="4B850F1C"/>
    <w:rsid w:val="4B907787"/>
    <w:rsid w:val="4B99F43D"/>
    <w:rsid w:val="4BA01E4D"/>
    <w:rsid w:val="4BA08027"/>
    <w:rsid w:val="4BA3D992"/>
    <w:rsid w:val="4BAAD785"/>
    <w:rsid w:val="4BAFC0A0"/>
    <w:rsid w:val="4BB094B1"/>
    <w:rsid w:val="4BB6BA56"/>
    <w:rsid w:val="4BB91AB8"/>
    <w:rsid w:val="4BBC9F42"/>
    <w:rsid w:val="4BC54DC3"/>
    <w:rsid w:val="4BCB2228"/>
    <w:rsid w:val="4BD5736F"/>
    <w:rsid w:val="4BD8EF44"/>
    <w:rsid w:val="4BE3511B"/>
    <w:rsid w:val="4BE44CAB"/>
    <w:rsid w:val="4BEAFBE4"/>
    <w:rsid w:val="4BEFAF1A"/>
    <w:rsid w:val="4C03F657"/>
    <w:rsid w:val="4C06126D"/>
    <w:rsid w:val="4C08AF2A"/>
    <w:rsid w:val="4C0BE303"/>
    <w:rsid w:val="4C0E6B2C"/>
    <w:rsid w:val="4C10B6DD"/>
    <w:rsid w:val="4C176FDF"/>
    <w:rsid w:val="4C18D585"/>
    <w:rsid w:val="4C1D0DA2"/>
    <w:rsid w:val="4C2112C5"/>
    <w:rsid w:val="4C21E96F"/>
    <w:rsid w:val="4C228227"/>
    <w:rsid w:val="4C244583"/>
    <w:rsid w:val="4C2747E3"/>
    <w:rsid w:val="4C282D08"/>
    <w:rsid w:val="4C34D192"/>
    <w:rsid w:val="4C3A132B"/>
    <w:rsid w:val="4C44CD21"/>
    <w:rsid w:val="4C47A50F"/>
    <w:rsid w:val="4C4B8E4D"/>
    <w:rsid w:val="4C5198C3"/>
    <w:rsid w:val="4C56C3DF"/>
    <w:rsid w:val="4C5EF36D"/>
    <w:rsid w:val="4C60E7FA"/>
    <w:rsid w:val="4C62D323"/>
    <w:rsid w:val="4C64D14A"/>
    <w:rsid w:val="4C7C09A4"/>
    <w:rsid w:val="4C7F4B63"/>
    <w:rsid w:val="4C7FD149"/>
    <w:rsid w:val="4C822B5B"/>
    <w:rsid w:val="4C8A76F5"/>
    <w:rsid w:val="4C8C5930"/>
    <w:rsid w:val="4C8CDD7B"/>
    <w:rsid w:val="4C8FB0F2"/>
    <w:rsid w:val="4C95E2E2"/>
    <w:rsid w:val="4C96479A"/>
    <w:rsid w:val="4CAA2B43"/>
    <w:rsid w:val="4CACF7A7"/>
    <w:rsid w:val="4CB0E994"/>
    <w:rsid w:val="4CB2160B"/>
    <w:rsid w:val="4CC4A94D"/>
    <w:rsid w:val="4CC54021"/>
    <w:rsid w:val="4CC8942E"/>
    <w:rsid w:val="4CCA0344"/>
    <w:rsid w:val="4CCA5EDC"/>
    <w:rsid w:val="4CCB0112"/>
    <w:rsid w:val="4CCBE2AE"/>
    <w:rsid w:val="4CD585DB"/>
    <w:rsid w:val="4CDA0664"/>
    <w:rsid w:val="4CDA21CC"/>
    <w:rsid w:val="4CDCCC16"/>
    <w:rsid w:val="4CDED667"/>
    <w:rsid w:val="4CF72A21"/>
    <w:rsid w:val="4CF9263D"/>
    <w:rsid w:val="4CFA6E77"/>
    <w:rsid w:val="4CFD68D6"/>
    <w:rsid w:val="4CFDCEB0"/>
    <w:rsid w:val="4D0491AD"/>
    <w:rsid w:val="4D0A0DC2"/>
    <w:rsid w:val="4D0C9031"/>
    <w:rsid w:val="4D1A8BC9"/>
    <w:rsid w:val="4D1F9782"/>
    <w:rsid w:val="4D20F443"/>
    <w:rsid w:val="4D278427"/>
    <w:rsid w:val="4D2CFE9C"/>
    <w:rsid w:val="4D2F6DFC"/>
    <w:rsid w:val="4D3E8A6B"/>
    <w:rsid w:val="4D4AC6A6"/>
    <w:rsid w:val="4D4B2F86"/>
    <w:rsid w:val="4D5ADD26"/>
    <w:rsid w:val="4D5DF9B5"/>
    <w:rsid w:val="4D67BDCB"/>
    <w:rsid w:val="4D6E23A9"/>
    <w:rsid w:val="4D75C4F1"/>
    <w:rsid w:val="4D78A444"/>
    <w:rsid w:val="4D7B080C"/>
    <w:rsid w:val="4D7B9ECD"/>
    <w:rsid w:val="4D7BE117"/>
    <w:rsid w:val="4D7BEDE6"/>
    <w:rsid w:val="4D7E8DCB"/>
    <w:rsid w:val="4D82F196"/>
    <w:rsid w:val="4D9488DE"/>
    <w:rsid w:val="4D94AFBE"/>
    <w:rsid w:val="4D98776B"/>
    <w:rsid w:val="4DA5BD4D"/>
    <w:rsid w:val="4DABE57C"/>
    <w:rsid w:val="4DAE2B5B"/>
    <w:rsid w:val="4DB1C42F"/>
    <w:rsid w:val="4DB2FEF6"/>
    <w:rsid w:val="4DB7FCD0"/>
    <w:rsid w:val="4DBAEBC3"/>
    <w:rsid w:val="4DC40D0C"/>
    <w:rsid w:val="4DC4BDB9"/>
    <w:rsid w:val="4DC6FE5B"/>
    <w:rsid w:val="4DC879DC"/>
    <w:rsid w:val="4DC8A94C"/>
    <w:rsid w:val="4DCD0AF8"/>
    <w:rsid w:val="4DD175EC"/>
    <w:rsid w:val="4DD2C79F"/>
    <w:rsid w:val="4DD3C08B"/>
    <w:rsid w:val="4DD3D5D1"/>
    <w:rsid w:val="4DD6C98D"/>
    <w:rsid w:val="4DD9BB9C"/>
    <w:rsid w:val="4DDB0004"/>
    <w:rsid w:val="4DDD4D76"/>
    <w:rsid w:val="4DDE1DD2"/>
    <w:rsid w:val="4DE83410"/>
    <w:rsid w:val="4DEB27BE"/>
    <w:rsid w:val="4DED445C"/>
    <w:rsid w:val="4DF2CFBD"/>
    <w:rsid w:val="4DF38EEF"/>
    <w:rsid w:val="4DF5C1D8"/>
    <w:rsid w:val="4DFD7E5A"/>
    <w:rsid w:val="4E0ADEB5"/>
    <w:rsid w:val="4E0F37B2"/>
    <w:rsid w:val="4E122554"/>
    <w:rsid w:val="4E1464D2"/>
    <w:rsid w:val="4E17CAC6"/>
    <w:rsid w:val="4E1B5A20"/>
    <w:rsid w:val="4E1BFA7E"/>
    <w:rsid w:val="4E249DA7"/>
    <w:rsid w:val="4E2F5F9F"/>
    <w:rsid w:val="4E310247"/>
    <w:rsid w:val="4E31D789"/>
    <w:rsid w:val="4E39E750"/>
    <w:rsid w:val="4E3CFAFD"/>
    <w:rsid w:val="4E40CD82"/>
    <w:rsid w:val="4E42EB39"/>
    <w:rsid w:val="4E488B4E"/>
    <w:rsid w:val="4E638BBF"/>
    <w:rsid w:val="4E6E953F"/>
    <w:rsid w:val="4E703C9C"/>
    <w:rsid w:val="4E70CC50"/>
    <w:rsid w:val="4E7C3647"/>
    <w:rsid w:val="4E84B2C1"/>
    <w:rsid w:val="4E84BA4E"/>
    <w:rsid w:val="4E85BD86"/>
    <w:rsid w:val="4E8AC7F0"/>
    <w:rsid w:val="4E9880F9"/>
    <w:rsid w:val="4E9AEFD0"/>
    <w:rsid w:val="4E9C6F26"/>
    <w:rsid w:val="4EA051B7"/>
    <w:rsid w:val="4EA3A23A"/>
    <w:rsid w:val="4EA3AF2A"/>
    <w:rsid w:val="4EA4D3DA"/>
    <w:rsid w:val="4EB530B7"/>
    <w:rsid w:val="4EB625A0"/>
    <w:rsid w:val="4EB6FE77"/>
    <w:rsid w:val="4EC5EFBF"/>
    <w:rsid w:val="4EC7DF1D"/>
    <w:rsid w:val="4ECD8F54"/>
    <w:rsid w:val="4ECE6CF9"/>
    <w:rsid w:val="4ECEB902"/>
    <w:rsid w:val="4ED0EF15"/>
    <w:rsid w:val="4ED0F1EA"/>
    <w:rsid w:val="4EDB55B2"/>
    <w:rsid w:val="4EDE1FC8"/>
    <w:rsid w:val="4EDEA242"/>
    <w:rsid w:val="4EE07480"/>
    <w:rsid w:val="4EE1CEED"/>
    <w:rsid w:val="4EE29BCF"/>
    <w:rsid w:val="4EE31E58"/>
    <w:rsid w:val="4EE6580B"/>
    <w:rsid w:val="4EF088E0"/>
    <w:rsid w:val="4EF373DD"/>
    <w:rsid w:val="4F0E8DCB"/>
    <w:rsid w:val="4F148EB9"/>
    <w:rsid w:val="4F160BDA"/>
    <w:rsid w:val="4F1CA07B"/>
    <w:rsid w:val="4F24DCE9"/>
    <w:rsid w:val="4F287F39"/>
    <w:rsid w:val="4F40E193"/>
    <w:rsid w:val="4F44C87F"/>
    <w:rsid w:val="4F45C371"/>
    <w:rsid w:val="4F4DBE86"/>
    <w:rsid w:val="4F52F530"/>
    <w:rsid w:val="4F542AA4"/>
    <w:rsid w:val="4F5A35D5"/>
    <w:rsid w:val="4F62CDD1"/>
    <w:rsid w:val="4F63C915"/>
    <w:rsid w:val="4F6BCE31"/>
    <w:rsid w:val="4F7541AD"/>
    <w:rsid w:val="4F77D0F1"/>
    <w:rsid w:val="4F79D69A"/>
    <w:rsid w:val="4F7C59A0"/>
    <w:rsid w:val="4F7E01A8"/>
    <w:rsid w:val="4F828973"/>
    <w:rsid w:val="4F89767B"/>
    <w:rsid w:val="4F917735"/>
    <w:rsid w:val="4F920FEF"/>
    <w:rsid w:val="4F939640"/>
    <w:rsid w:val="4F951E0D"/>
    <w:rsid w:val="4F96EEEC"/>
    <w:rsid w:val="4F9AE2E8"/>
    <w:rsid w:val="4FA34AFF"/>
    <w:rsid w:val="4FAD8B87"/>
    <w:rsid w:val="4FB2D9BE"/>
    <w:rsid w:val="4FB40454"/>
    <w:rsid w:val="4FB9D4E6"/>
    <w:rsid w:val="4FCA4A7F"/>
    <w:rsid w:val="4FCAB001"/>
    <w:rsid w:val="4FCF8F41"/>
    <w:rsid w:val="4FD64DE3"/>
    <w:rsid w:val="4FDBF7FD"/>
    <w:rsid w:val="4FDF7F14"/>
    <w:rsid w:val="4FE4A3D1"/>
    <w:rsid w:val="4FE4E441"/>
    <w:rsid w:val="4FEB93DF"/>
    <w:rsid w:val="4FF275E4"/>
    <w:rsid w:val="4FF88E04"/>
    <w:rsid w:val="5002E610"/>
    <w:rsid w:val="50035E7E"/>
    <w:rsid w:val="50066B56"/>
    <w:rsid w:val="5006AD02"/>
    <w:rsid w:val="500CB652"/>
    <w:rsid w:val="500F4483"/>
    <w:rsid w:val="501BDD89"/>
    <w:rsid w:val="501C9620"/>
    <w:rsid w:val="5025BD96"/>
    <w:rsid w:val="502A2513"/>
    <w:rsid w:val="502D81A2"/>
    <w:rsid w:val="5033276A"/>
    <w:rsid w:val="503691B6"/>
    <w:rsid w:val="50423F44"/>
    <w:rsid w:val="5048009A"/>
    <w:rsid w:val="50483084"/>
    <w:rsid w:val="50484763"/>
    <w:rsid w:val="5049D0BF"/>
    <w:rsid w:val="504E4BA8"/>
    <w:rsid w:val="50533F69"/>
    <w:rsid w:val="5053A256"/>
    <w:rsid w:val="5053ECE2"/>
    <w:rsid w:val="505436E6"/>
    <w:rsid w:val="50543DBC"/>
    <w:rsid w:val="505A8E48"/>
    <w:rsid w:val="505D1E20"/>
    <w:rsid w:val="506191B2"/>
    <w:rsid w:val="507261A0"/>
    <w:rsid w:val="5079A169"/>
    <w:rsid w:val="507C7D0F"/>
    <w:rsid w:val="507DC850"/>
    <w:rsid w:val="50840405"/>
    <w:rsid w:val="508A42F7"/>
    <w:rsid w:val="509474F0"/>
    <w:rsid w:val="509720B0"/>
    <w:rsid w:val="50A6091C"/>
    <w:rsid w:val="50B2833A"/>
    <w:rsid w:val="50B7D972"/>
    <w:rsid w:val="50B8F010"/>
    <w:rsid w:val="50CB63CC"/>
    <w:rsid w:val="50CF087D"/>
    <w:rsid w:val="50D8DF85"/>
    <w:rsid w:val="50DCCF2A"/>
    <w:rsid w:val="50DF46F8"/>
    <w:rsid w:val="50E4AC8F"/>
    <w:rsid w:val="50E69388"/>
    <w:rsid w:val="50F1EFBD"/>
    <w:rsid w:val="50F486C4"/>
    <w:rsid w:val="50F6B8E2"/>
    <w:rsid w:val="50FB6D1F"/>
    <w:rsid w:val="50FDE7CD"/>
    <w:rsid w:val="510A1221"/>
    <w:rsid w:val="510A2A99"/>
    <w:rsid w:val="510F0486"/>
    <w:rsid w:val="5116DD4B"/>
    <w:rsid w:val="51234442"/>
    <w:rsid w:val="512505FF"/>
    <w:rsid w:val="512E2B58"/>
    <w:rsid w:val="5131D7CD"/>
    <w:rsid w:val="514385E2"/>
    <w:rsid w:val="514977A1"/>
    <w:rsid w:val="5149B5FF"/>
    <w:rsid w:val="514F16FB"/>
    <w:rsid w:val="51518B39"/>
    <w:rsid w:val="51671508"/>
    <w:rsid w:val="516BCCF3"/>
    <w:rsid w:val="5171E037"/>
    <w:rsid w:val="51726063"/>
    <w:rsid w:val="5172D5F8"/>
    <w:rsid w:val="517773E5"/>
    <w:rsid w:val="5180F885"/>
    <w:rsid w:val="518509BE"/>
    <w:rsid w:val="518520B5"/>
    <w:rsid w:val="518CAA84"/>
    <w:rsid w:val="519074A0"/>
    <w:rsid w:val="51943CE6"/>
    <w:rsid w:val="51A2917D"/>
    <w:rsid w:val="51A80519"/>
    <w:rsid w:val="51AAD3FE"/>
    <w:rsid w:val="51ACA5AC"/>
    <w:rsid w:val="51B54F13"/>
    <w:rsid w:val="51B6E5C5"/>
    <w:rsid w:val="51BDF103"/>
    <w:rsid w:val="51C1DA47"/>
    <w:rsid w:val="51C6EC8E"/>
    <w:rsid w:val="51CF6162"/>
    <w:rsid w:val="51D68D20"/>
    <w:rsid w:val="51D97E59"/>
    <w:rsid w:val="51DE9979"/>
    <w:rsid w:val="51E81746"/>
    <w:rsid w:val="51F253F5"/>
    <w:rsid w:val="51F56C53"/>
    <w:rsid w:val="51F5F03D"/>
    <w:rsid w:val="51F67702"/>
    <w:rsid w:val="51F94D9A"/>
    <w:rsid w:val="51F9FBCD"/>
    <w:rsid w:val="51FC41F5"/>
    <w:rsid w:val="5200243A"/>
    <w:rsid w:val="52057CF2"/>
    <w:rsid w:val="52064D4E"/>
    <w:rsid w:val="520CC661"/>
    <w:rsid w:val="52142083"/>
    <w:rsid w:val="521CD387"/>
    <w:rsid w:val="521D6DD5"/>
    <w:rsid w:val="522DFD5B"/>
    <w:rsid w:val="5234E8F7"/>
    <w:rsid w:val="5249E26A"/>
    <w:rsid w:val="524D6A28"/>
    <w:rsid w:val="5251A4FD"/>
    <w:rsid w:val="5253D120"/>
    <w:rsid w:val="525F4A57"/>
    <w:rsid w:val="52716094"/>
    <w:rsid w:val="5271DD66"/>
    <w:rsid w:val="5274033A"/>
    <w:rsid w:val="5274ADD8"/>
    <w:rsid w:val="52774AC3"/>
    <w:rsid w:val="5280992E"/>
    <w:rsid w:val="52833A47"/>
    <w:rsid w:val="528BD49F"/>
    <w:rsid w:val="528CD0AD"/>
    <w:rsid w:val="52955529"/>
    <w:rsid w:val="52965AB9"/>
    <w:rsid w:val="529C1ADD"/>
    <w:rsid w:val="52A028ED"/>
    <w:rsid w:val="52A276C5"/>
    <w:rsid w:val="52A2CA5C"/>
    <w:rsid w:val="52A4E3E9"/>
    <w:rsid w:val="52AFC7DC"/>
    <w:rsid w:val="52B19867"/>
    <w:rsid w:val="52B4887F"/>
    <w:rsid w:val="52B4F312"/>
    <w:rsid w:val="52CE23A7"/>
    <w:rsid w:val="52CE71F9"/>
    <w:rsid w:val="52DF366B"/>
    <w:rsid w:val="52E84B72"/>
    <w:rsid w:val="52E949E3"/>
    <w:rsid w:val="52F9E173"/>
    <w:rsid w:val="52FB6180"/>
    <w:rsid w:val="52FBD198"/>
    <w:rsid w:val="5300F3C9"/>
    <w:rsid w:val="53020191"/>
    <w:rsid w:val="530234AE"/>
    <w:rsid w:val="530795F0"/>
    <w:rsid w:val="530880A4"/>
    <w:rsid w:val="53093233"/>
    <w:rsid w:val="53175C1C"/>
    <w:rsid w:val="531AE762"/>
    <w:rsid w:val="5323BC8A"/>
    <w:rsid w:val="532B4A5C"/>
    <w:rsid w:val="533067D9"/>
    <w:rsid w:val="533BAD4C"/>
    <w:rsid w:val="533CA636"/>
    <w:rsid w:val="5340D451"/>
    <w:rsid w:val="534FAF51"/>
    <w:rsid w:val="535345D5"/>
    <w:rsid w:val="5362B7A0"/>
    <w:rsid w:val="5364BF0E"/>
    <w:rsid w:val="5368E373"/>
    <w:rsid w:val="536EDE1B"/>
    <w:rsid w:val="5376956F"/>
    <w:rsid w:val="5380EAB5"/>
    <w:rsid w:val="5388CAA5"/>
    <w:rsid w:val="538A13F3"/>
    <w:rsid w:val="5399E8D8"/>
    <w:rsid w:val="539BBB0E"/>
    <w:rsid w:val="539F84A3"/>
    <w:rsid w:val="53A2DF12"/>
    <w:rsid w:val="53A2ED19"/>
    <w:rsid w:val="53ACAE7E"/>
    <w:rsid w:val="53ACE3DF"/>
    <w:rsid w:val="53ADCC2B"/>
    <w:rsid w:val="53B3FE26"/>
    <w:rsid w:val="53B4D173"/>
    <w:rsid w:val="53B80812"/>
    <w:rsid w:val="53C48036"/>
    <w:rsid w:val="53DA11EE"/>
    <w:rsid w:val="53DE516B"/>
    <w:rsid w:val="53DEBEE5"/>
    <w:rsid w:val="53E15773"/>
    <w:rsid w:val="53E8FF60"/>
    <w:rsid w:val="53EA7509"/>
    <w:rsid w:val="53EEBD6D"/>
    <w:rsid w:val="53F0F456"/>
    <w:rsid w:val="53F44045"/>
    <w:rsid w:val="53F48FC0"/>
    <w:rsid w:val="5408C46B"/>
    <w:rsid w:val="540E8968"/>
    <w:rsid w:val="54120555"/>
    <w:rsid w:val="5412E105"/>
    <w:rsid w:val="5414F6B7"/>
    <w:rsid w:val="541AE701"/>
    <w:rsid w:val="54224201"/>
    <w:rsid w:val="54286129"/>
    <w:rsid w:val="5428DBBF"/>
    <w:rsid w:val="542909A3"/>
    <w:rsid w:val="542C65A3"/>
    <w:rsid w:val="54385D33"/>
    <w:rsid w:val="543C66DE"/>
    <w:rsid w:val="5441EF63"/>
    <w:rsid w:val="5442520C"/>
    <w:rsid w:val="5444B492"/>
    <w:rsid w:val="5444DA8B"/>
    <w:rsid w:val="5454CC37"/>
    <w:rsid w:val="545893F2"/>
    <w:rsid w:val="545E7221"/>
    <w:rsid w:val="545FECC1"/>
    <w:rsid w:val="54636F1B"/>
    <w:rsid w:val="54648D0C"/>
    <w:rsid w:val="5477AD4B"/>
    <w:rsid w:val="547FF29F"/>
    <w:rsid w:val="5480E649"/>
    <w:rsid w:val="549A0706"/>
    <w:rsid w:val="549A3824"/>
    <w:rsid w:val="54A6F3E2"/>
    <w:rsid w:val="54A8ECE3"/>
    <w:rsid w:val="54ADD569"/>
    <w:rsid w:val="54AEC9B2"/>
    <w:rsid w:val="54AFDFD6"/>
    <w:rsid w:val="54CA1369"/>
    <w:rsid w:val="54CD73CF"/>
    <w:rsid w:val="54D4A1FD"/>
    <w:rsid w:val="54D8147D"/>
    <w:rsid w:val="54E18373"/>
    <w:rsid w:val="54E496A7"/>
    <w:rsid w:val="54E88B87"/>
    <w:rsid w:val="54E90AA4"/>
    <w:rsid w:val="54F107CE"/>
    <w:rsid w:val="54F58895"/>
    <w:rsid w:val="54F6ED0F"/>
    <w:rsid w:val="54FBFCD0"/>
    <w:rsid w:val="55192D35"/>
    <w:rsid w:val="551C0E94"/>
    <w:rsid w:val="55318775"/>
    <w:rsid w:val="5535A04D"/>
    <w:rsid w:val="553D3F75"/>
    <w:rsid w:val="553F186C"/>
    <w:rsid w:val="553F3072"/>
    <w:rsid w:val="553FF81E"/>
    <w:rsid w:val="5548AB6A"/>
    <w:rsid w:val="554D0FAB"/>
    <w:rsid w:val="5551F0FF"/>
    <w:rsid w:val="555FF4DF"/>
    <w:rsid w:val="55634A5E"/>
    <w:rsid w:val="5565CF3D"/>
    <w:rsid w:val="556AFB6B"/>
    <w:rsid w:val="556C8F3E"/>
    <w:rsid w:val="55708D8A"/>
    <w:rsid w:val="5571B0BF"/>
    <w:rsid w:val="557F7743"/>
    <w:rsid w:val="55826884"/>
    <w:rsid w:val="5582688E"/>
    <w:rsid w:val="55831FC4"/>
    <w:rsid w:val="5584C87D"/>
    <w:rsid w:val="5586943B"/>
    <w:rsid w:val="5594F260"/>
    <w:rsid w:val="55A44C50"/>
    <w:rsid w:val="55A55828"/>
    <w:rsid w:val="55A5907F"/>
    <w:rsid w:val="55A8FFCC"/>
    <w:rsid w:val="55AA4072"/>
    <w:rsid w:val="55AB06E0"/>
    <w:rsid w:val="55AF2769"/>
    <w:rsid w:val="55B74E96"/>
    <w:rsid w:val="55BB46C0"/>
    <w:rsid w:val="55C34B17"/>
    <w:rsid w:val="55CE663F"/>
    <w:rsid w:val="55D3F1A0"/>
    <w:rsid w:val="55D4E8C4"/>
    <w:rsid w:val="55D7DA09"/>
    <w:rsid w:val="55D81E0A"/>
    <w:rsid w:val="55E3A817"/>
    <w:rsid w:val="55E40C86"/>
    <w:rsid w:val="55F39959"/>
    <w:rsid w:val="55F57EEF"/>
    <w:rsid w:val="55F75BC8"/>
    <w:rsid w:val="55FD0E62"/>
    <w:rsid w:val="56085206"/>
    <w:rsid w:val="560B3FED"/>
    <w:rsid w:val="560B90C5"/>
    <w:rsid w:val="56132E26"/>
    <w:rsid w:val="561559B8"/>
    <w:rsid w:val="56167FD4"/>
    <w:rsid w:val="56187336"/>
    <w:rsid w:val="561B4888"/>
    <w:rsid w:val="561D522C"/>
    <w:rsid w:val="561F50B3"/>
    <w:rsid w:val="56275E84"/>
    <w:rsid w:val="56292319"/>
    <w:rsid w:val="562CBC8A"/>
    <w:rsid w:val="562D1AE9"/>
    <w:rsid w:val="563B92F6"/>
    <w:rsid w:val="563D9351"/>
    <w:rsid w:val="56474103"/>
    <w:rsid w:val="564B63F0"/>
    <w:rsid w:val="56580B18"/>
    <w:rsid w:val="56584CB3"/>
    <w:rsid w:val="565944CC"/>
    <w:rsid w:val="5661E901"/>
    <w:rsid w:val="56645B8E"/>
    <w:rsid w:val="56661205"/>
    <w:rsid w:val="566DCC71"/>
    <w:rsid w:val="567795DA"/>
    <w:rsid w:val="567C3167"/>
    <w:rsid w:val="56865CBD"/>
    <w:rsid w:val="569AA44A"/>
    <w:rsid w:val="56A68EDC"/>
    <w:rsid w:val="56B725B2"/>
    <w:rsid w:val="56BB1E45"/>
    <w:rsid w:val="56BB3D81"/>
    <w:rsid w:val="56BBDDDE"/>
    <w:rsid w:val="56C73C24"/>
    <w:rsid w:val="56CC2878"/>
    <w:rsid w:val="56D05619"/>
    <w:rsid w:val="56D316CF"/>
    <w:rsid w:val="56D3CFCB"/>
    <w:rsid w:val="56E64BD3"/>
    <w:rsid w:val="56F86975"/>
    <w:rsid w:val="57065488"/>
    <w:rsid w:val="57084F5A"/>
    <w:rsid w:val="570B76EE"/>
    <w:rsid w:val="570CD178"/>
    <w:rsid w:val="57117CA8"/>
    <w:rsid w:val="5714974F"/>
    <w:rsid w:val="5717A5A3"/>
    <w:rsid w:val="5723CAAD"/>
    <w:rsid w:val="572AEB6E"/>
    <w:rsid w:val="57381437"/>
    <w:rsid w:val="573829CB"/>
    <w:rsid w:val="57397220"/>
    <w:rsid w:val="57492238"/>
    <w:rsid w:val="5752AAB6"/>
    <w:rsid w:val="57531F53"/>
    <w:rsid w:val="57697F1D"/>
    <w:rsid w:val="5769A8D0"/>
    <w:rsid w:val="5774D402"/>
    <w:rsid w:val="5779EF8D"/>
    <w:rsid w:val="5779FEFD"/>
    <w:rsid w:val="577ABC27"/>
    <w:rsid w:val="577C2020"/>
    <w:rsid w:val="57818055"/>
    <w:rsid w:val="5788F7DF"/>
    <w:rsid w:val="578B2D75"/>
    <w:rsid w:val="57957526"/>
    <w:rsid w:val="579BC50E"/>
    <w:rsid w:val="579CBFE2"/>
    <w:rsid w:val="57A4D83E"/>
    <w:rsid w:val="57A5DD21"/>
    <w:rsid w:val="57A83A89"/>
    <w:rsid w:val="57AF54F8"/>
    <w:rsid w:val="57B75954"/>
    <w:rsid w:val="57BD3682"/>
    <w:rsid w:val="57BD7840"/>
    <w:rsid w:val="57C6A979"/>
    <w:rsid w:val="57CA6B03"/>
    <w:rsid w:val="57CF73D2"/>
    <w:rsid w:val="57D2ABBC"/>
    <w:rsid w:val="57D6197D"/>
    <w:rsid w:val="57D92524"/>
    <w:rsid w:val="57DAC895"/>
    <w:rsid w:val="57DB205B"/>
    <w:rsid w:val="57E0CD67"/>
    <w:rsid w:val="57ED1047"/>
    <w:rsid w:val="57F6FF9B"/>
    <w:rsid w:val="57F75134"/>
    <w:rsid w:val="57FB900D"/>
    <w:rsid w:val="57FD803B"/>
    <w:rsid w:val="5803538B"/>
    <w:rsid w:val="5806E2CF"/>
    <w:rsid w:val="58098290"/>
    <w:rsid w:val="581028DE"/>
    <w:rsid w:val="581057D7"/>
    <w:rsid w:val="58109262"/>
    <w:rsid w:val="5814A621"/>
    <w:rsid w:val="5814F252"/>
    <w:rsid w:val="58163655"/>
    <w:rsid w:val="5817CD13"/>
    <w:rsid w:val="5818F0CF"/>
    <w:rsid w:val="58191A36"/>
    <w:rsid w:val="581C72F3"/>
    <w:rsid w:val="58376D73"/>
    <w:rsid w:val="5838B78E"/>
    <w:rsid w:val="583A4BAA"/>
    <w:rsid w:val="583E0E41"/>
    <w:rsid w:val="58453B22"/>
    <w:rsid w:val="5845DCD3"/>
    <w:rsid w:val="584AF6E6"/>
    <w:rsid w:val="584F7797"/>
    <w:rsid w:val="5852A815"/>
    <w:rsid w:val="58560DFB"/>
    <w:rsid w:val="585B8BDA"/>
    <w:rsid w:val="585ED77A"/>
    <w:rsid w:val="58620D9E"/>
    <w:rsid w:val="5862FE76"/>
    <w:rsid w:val="586AA881"/>
    <w:rsid w:val="58796887"/>
    <w:rsid w:val="58799169"/>
    <w:rsid w:val="587BCC7D"/>
    <w:rsid w:val="587FB58F"/>
    <w:rsid w:val="58825195"/>
    <w:rsid w:val="588633B8"/>
    <w:rsid w:val="588ABE3D"/>
    <w:rsid w:val="588DCB5E"/>
    <w:rsid w:val="5890ED8B"/>
    <w:rsid w:val="58918DC3"/>
    <w:rsid w:val="589EF3F1"/>
    <w:rsid w:val="58A82B97"/>
    <w:rsid w:val="58A83448"/>
    <w:rsid w:val="58AD848E"/>
    <w:rsid w:val="58AFA57D"/>
    <w:rsid w:val="58C05632"/>
    <w:rsid w:val="58C919F2"/>
    <w:rsid w:val="58C93354"/>
    <w:rsid w:val="58C9ACDF"/>
    <w:rsid w:val="58CD1154"/>
    <w:rsid w:val="58D107FA"/>
    <w:rsid w:val="58D2AC2A"/>
    <w:rsid w:val="58DB2DEB"/>
    <w:rsid w:val="58DEBDD9"/>
    <w:rsid w:val="58E0DFDD"/>
    <w:rsid w:val="58E4B303"/>
    <w:rsid w:val="58F9BF98"/>
    <w:rsid w:val="58FF69CE"/>
    <w:rsid w:val="590D7B08"/>
    <w:rsid w:val="590D9B61"/>
    <w:rsid w:val="5910FB9E"/>
    <w:rsid w:val="5918ED4E"/>
    <w:rsid w:val="59375CA8"/>
    <w:rsid w:val="5940E2C3"/>
    <w:rsid w:val="59479BFB"/>
    <w:rsid w:val="59570F87"/>
    <w:rsid w:val="5959A835"/>
    <w:rsid w:val="595A2626"/>
    <w:rsid w:val="597120FC"/>
    <w:rsid w:val="5974F81B"/>
    <w:rsid w:val="597CD392"/>
    <w:rsid w:val="597E977A"/>
    <w:rsid w:val="59846DF0"/>
    <w:rsid w:val="598A0B8A"/>
    <w:rsid w:val="5998C080"/>
    <w:rsid w:val="599BD857"/>
    <w:rsid w:val="599DEECF"/>
    <w:rsid w:val="59A1C12D"/>
    <w:rsid w:val="59A52383"/>
    <w:rsid w:val="59A7D29B"/>
    <w:rsid w:val="59B3C3DB"/>
    <w:rsid w:val="59B53057"/>
    <w:rsid w:val="59BB7C5F"/>
    <w:rsid w:val="59BE494B"/>
    <w:rsid w:val="59BF0ECD"/>
    <w:rsid w:val="59C7900C"/>
    <w:rsid w:val="59DC0D24"/>
    <w:rsid w:val="59E12C8A"/>
    <w:rsid w:val="59E8B41D"/>
    <w:rsid w:val="59EDD485"/>
    <w:rsid w:val="59EFBE2A"/>
    <w:rsid w:val="59F32C7B"/>
    <w:rsid w:val="59F7FCC6"/>
    <w:rsid w:val="59F97038"/>
    <w:rsid w:val="59FFE350"/>
    <w:rsid w:val="5A02DF9B"/>
    <w:rsid w:val="5A041767"/>
    <w:rsid w:val="5A044D9F"/>
    <w:rsid w:val="5A051816"/>
    <w:rsid w:val="5A1388C7"/>
    <w:rsid w:val="5A1D4D67"/>
    <w:rsid w:val="5A210673"/>
    <w:rsid w:val="5A2205E1"/>
    <w:rsid w:val="5A234D97"/>
    <w:rsid w:val="5A23F797"/>
    <w:rsid w:val="5A27E52E"/>
    <w:rsid w:val="5A29A36B"/>
    <w:rsid w:val="5A324A05"/>
    <w:rsid w:val="5A328B48"/>
    <w:rsid w:val="5A338DB7"/>
    <w:rsid w:val="5A38F8E3"/>
    <w:rsid w:val="5A3FDBAB"/>
    <w:rsid w:val="5A482989"/>
    <w:rsid w:val="5A4C7DAF"/>
    <w:rsid w:val="5A51B7F3"/>
    <w:rsid w:val="5A578301"/>
    <w:rsid w:val="5A58FF8D"/>
    <w:rsid w:val="5A5A08A6"/>
    <w:rsid w:val="5A6151B2"/>
    <w:rsid w:val="5A6BCB56"/>
    <w:rsid w:val="5A7040D2"/>
    <w:rsid w:val="5A735D97"/>
    <w:rsid w:val="5A7420B6"/>
    <w:rsid w:val="5A74E30F"/>
    <w:rsid w:val="5A759DEA"/>
    <w:rsid w:val="5A7B1DCA"/>
    <w:rsid w:val="5A7B8235"/>
    <w:rsid w:val="5A81099F"/>
    <w:rsid w:val="5A87493B"/>
    <w:rsid w:val="5A913D16"/>
    <w:rsid w:val="5A9F8BEA"/>
    <w:rsid w:val="5AA1BC1F"/>
    <w:rsid w:val="5AA42B7E"/>
    <w:rsid w:val="5AAB1691"/>
    <w:rsid w:val="5AACA2A7"/>
    <w:rsid w:val="5AAF6D84"/>
    <w:rsid w:val="5AB0DC43"/>
    <w:rsid w:val="5AB2C2BE"/>
    <w:rsid w:val="5AB3A1EC"/>
    <w:rsid w:val="5AB4541C"/>
    <w:rsid w:val="5AB48984"/>
    <w:rsid w:val="5AC31B86"/>
    <w:rsid w:val="5AC6AD1A"/>
    <w:rsid w:val="5ACA01B9"/>
    <w:rsid w:val="5AD13B29"/>
    <w:rsid w:val="5AD95904"/>
    <w:rsid w:val="5AD98A71"/>
    <w:rsid w:val="5AE2C689"/>
    <w:rsid w:val="5AF0B7AA"/>
    <w:rsid w:val="5AF1CD87"/>
    <w:rsid w:val="5AF325B2"/>
    <w:rsid w:val="5AFC57D5"/>
    <w:rsid w:val="5B02693F"/>
    <w:rsid w:val="5B2A3DCE"/>
    <w:rsid w:val="5B2D61B8"/>
    <w:rsid w:val="5B2F210F"/>
    <w:rsid w:val="5B3DADD9"/>
    <w:rsid w:val="5B3E7EDE"/>
    <w:rsid w:val="5B3F44B7"/>
    <w:rsid w:val="5B468AC7"/>
    <w:rsid w:val="5B5BDB1E"/>
    <w:rsid w:val="5B6FB203"/>
    <w:rsid w:val="5B7BD500"/>
    <w:rsid w:val="5B8736AA"/>
    <w:rsid w:val="5B8C8BC6"/>
    <w:rsid w:val="5B938E02"/>
    <w:rsid w:val="5B95E587"/>
    <w:rsid w:val="5B9683A4"/>
    <w:rsid w:val="5BA89FE1"/>
    <w:rsid w:val="5BB3E14E"/>
    <w:rsid w:val="5BB557A6"/>
    <w:rsid w:val="5BB69828"/>
    <w:rsid w:val="5BC18724"/>
    <w:rsid w:val="5BC7BBC5"/>
    <w:rsid w:val="5BC7BD33"/>
    <w:rsid w:val="5BCE5910"/>
    <w:rsid w:val="5BCF8E71"/>
    <w:rsid w:val="5BD4925E"/>
    <w:rsid w:val="5BD54056"/>
    <w:rsid w:val="5BE45806"/>
    <w:rsid w:val="5BE4B2C7"/>
    <w:rsid w:val="5BE728BB"/>
    <w:rsid w:val="5BF47783"/>
    <w:rsid w:val="5BF6FCEA"/>
    <w:rsid w:val="5C06704A"/>
    <w:rsid w:val="5C186145"/>
    <w:rsid w:val="5C19D87A"/>
    <w:rsid w:val="5C2CD7C4"/>
    <w:rsid w:val="5C2FE83A"/>
    <w:rsid w:val="5C4A8BD5"/>
    <w:rsid w:val="5C4D8C7B"/>
    <w:rsid w:val="5C4DBC55"/>
    <w:rsid w:val="5C5BABD4"/>
    <w:rsid w:val="5C5FAA77"/>
    <w:rsid w:val="5C61A952"/>
    <w:rsid w:val="5C6D2729"/>
    <w:rsid w:val="5C710BBB"/>
    <w:rsid w:val="5C75CF58"/>
    <w:rsid w:val="5C7CF36B"/>
    <w:rsid w:val="5C7D7154"/>
    <w:rsid w:val="5C83D434"/>
    <w:rsid w:val="5C85F4E3"/>
    <w:rsid w:val="5C89A348"/>
    <w:rsid w:val="5C8B061E"/>
    <w:rsid w:val="5C962565"/>
    <w:rsid w:val="5C9EFEE2"/>
    <w:rsid w:val="5CA09719"/>
    <w:rsid w:val="5CA647C8"/>
    <w:rsid w:val="5CA9F548"/>
    <w:rsid w:val="5CAE27E5"/>
    <w:rsid w:val="5CBD7F4E"/>
    <w:rsid w:val="5CBEA7C6"/>
    <w:rsid w:val="5CC9246B"/>
    <w:rsid w:val="5CC9C111"/>
    <w:rsid w:val="5CD2E9C4"/>
    <w:rsid w:val="5CD46E90"/>
    <w:rsid w:val="5CEE0E42"/>
    <w:rsid w:val="5CF182BF"/>
    <w:rsid w:val="5CF9CA38"/>
    <w:rsid w:val="5D014979"/>
    <w:rsid w:val="5D030F0E"/>
    <w:rsid w:val="5D12C601"/>
    <w:rsid w:val="5D16BA83"/>
    <w:rsid w:val="5D2D21EF"/>
    <w:rsid w:val="5D2D5398"/>
    <w:rsid w:val="5D2EA2A0"/>
    <w:rsid w:val="5D3DB48D"/>
    <w:rsid w:val="5D43D145"/>
    <w:rsid w:val="5D44CC31"/>
    <w:rsid w:val="5D44CEEB"/>
    <w:rsid w:val="5D4B51D6"/>
    <w:rsid w:val="5D50686E"/>
    <w:rsid w:val="5D512632"/>
    <w:rsid w:val="5D5989E1"/>
    <w:rsid w:val="5D5A83D2"/>
    <w:rsid w:val="5D646614"/>
    <w:rsid w:val="5D65C337"/>
    <w:rsid w:val="5D6DF802"/>
    <w:rsid w:val="5D71A735"/>
    <w:rsid w:val="5D72C4FC"/>
    <w:rsid w:val="5D7359F7"/>
    <w:rsid w:val="5D7CC5E7"/>
    <w:rsid w:val="5D881A55"/>
    <w:rsid w:val="5D89A3FA"/>
    <w:rsid w:val="5D9292E6"/>
    <w:rsid w:val="5D94570C"/>
    <w:rsid w:val="5D95E5CA"/>
    <w:rsid w:val="5D961236"/>
    <w:rsid w:val="5D9AFDF3"/>
    <w:rsid w:val="5D9C444F"/>
    <w:rsid w:val="5D9C4925"/>
    <w:rsid w:val="5DA09685"/>
    <w:rsid w:val="5DA30605"/>
    <w:rsid w:val="5DA3E98B"/>
    <w:rsid w:val="5DB40223"/>
    <w:rsid w:val="5DBB6CA2"/>
    <w:rsid w:val="5DBD3819"/>
    <w:rsid w:val="5DC133C8"/>
    <w:rsid w:val="5DC26038"/>
    <w:rsid w:val="5DCCAC83"/>
    <w:rsid w:val="5DDD4FFB"/>
    <w:rsid w:val="5DE86EED"/>
    <w:rsid w:val="5DEA3664"/>
    <w:rsid w:val="5DEDE4E2"/>
    <w:rsid w:val="5DF3E18F"/>
    <w:rsid w:val="5DF56FBF"/>
    <w:rsid w:val="5DF77F5C"/>
    <w:rsid w:val="5DFCD5D3"/>
    <w:rsid w:val="5E00CE88"/>
    <w:rsid w:val="5E032916"/>
    <w:rsid w:val="5E167947"/>
    <w:rsid w:val="5E1CE2D8"/>
    <w:rsid w:val="5E1E8DE6"/>
    <w:rsid w:val="5E1FA640"/>
    <w:rsid w:val="5E1FB301"/>
    <w:rsid w:val="5E2B7540"/>
    <w:rsid w:val="5E3382FE"/>
    <w:rsid w:val="5E3F5B6F"/>
    <w:rsid w:val="5E3FFA78"/>
    <w:rsid w:val="5E424582"/>
    <w:rsid w:val="5E42812C"/>
    <w:rsid w:val="5E4820CA"/>
    <w:rsid w:val="5E54CEB0"/>
    <w:rsid w:val="5E566EE9"/>
    <w:rsid w:val="5E597329"/>
    <w:rsid w:val="5E5B68F3"/>
    <w:rsid w:val="5E631A14"/>
    <w:rsid w:val="5E66CB96"/>
    <w:rsid w:val="5E66D43D"/>
    <w:rsid w:val="5E689A45"/>
    <w:rsid w:val="5E6AC6FC"/>
    <w:rsid w:val="5E6C0EDC"/>
    <w:rsid w:val="5E6CCDE4"/>
    <w:rsid w:val="5E6ED305"/>
    <w:rsid w:val="5E6F3796"/>
    <w:rsid w:val="5E788DA0"/>
    <w:rsid w:val="5E8C5753"/>
    <w:rsid w:val="5E9DF9C1"/>
    <w:rsid w:val="5EA19697"/>
    <w:rsid w:val="5EA1E47C"/>
    <w:rsid w:val="5EB3436C"/>
    <w:rsid w:val="5EB42159"/>
    <w:rsid w:val="5EB7D9FC"/>
    <w:rsid w:val="5EBDEF9A"/>
    <w:rsid w:val="5ED4E62D"/>
    <w:rsid w:val="5EDE32C6"/>
    <w:rsid w:val="5EDEE6BD"/>
    <w:rsid w:val="5EDEFE64"/>
    <w:rsid w:val="5EF5641A"/>
    <w:rsid w:val="5EF589A3"/>
    <w:rsid w:val="5EF5FFE3"/>
    <w:rsid w:val="5EF6F8C2"/>
    <w:rsid w:val="5EF7B088"/>
    <w:rsid w:val="5EF9D20E"/>
    <w:rsid w:val="5F008997"/>
    <w:rsid w:val="5F06A5E5"/>
    <w:rsid w:val="5F06B9BC"/>
    <w:rsid w:val="5F0EC489"/>
    <w:rsid w:val="5F111B5B"/>
    <w:rsid w:val="5F1154B7"/>
    <w:rsid w:val="5F1535B0"/>
    <w:rsid w:val="5F2016D9"/>
    <w:rsid w:val="5F2975E2"/>
    <w:rsid w:val="5F35EB3F"/>
    <w:rsid w:val="5F3C6F05"/>
    <w:rsid w:val="5F4A9CA2"/>
    <w:rsid w:val="5F519B3F"/>
    <w:rsid w:val="5F51AB21"/>
    <w:rsid w:val="5F582816"/>
    <w:rsid w:val="5F5EF359"/>
    <w:rsid w:val="5F5F0589"/>
    <w:rsid w:val="5F5F4BA8"/>
    <w:rsid w:val="5F620200"/>
    <w:rsid w:val="5F63D206"/>
    <w:rsid w:val="5F671FC7"/>
    <w:rsid w:val="5F693C31"/>
    <w:rsid w:val="5F6A4DFF"/>
    <w:rsid w:val="5F70EE56"/>
    <w:rsid w:val="5F72DEB1"/>
    <w:rsid w:val="5F772B0B"/>
    <w:rsid w:val="5F83348E"/>
    <w:rsid w:val="5F8CA05B"/>
    <w:rsid w:val="5F8DBA1B"/>
    <w:rsid w:val="5F9208B3"/>
    <w:rsid w:val="5F99B28C"/>
    <w:rsid w:val="5F9A15FB"/>
    <w:rsid w:val="5F9AF17B"/>
    <w:rsid w:val="5FA2D6CD"/>
    <w:rsid w:val="5FAA1B03"/>
    <w:rsid w:val="5FACFF4E"/>
    <w:rsid w:val="5FADC0FC"/>
    <w:rsid w:val="5FB2092E"/>
    <w:rsid w:val="5FB4CB64"/>
    <w:rsid w:val="5FB71064"/>
    <w:rsid w:val="5FC89D11"/>
    <w:rsid w:val="5FCE4D53"/>
    <w:rsid w:val="5FD256D2"/>
    <w:rsid w:val="5FE34186"/>
    <w:rsid w:val="5FE40F66"/>
    <w:rsid w:val="5FF197EF"/>
    <w:rsid w:val="5FF96F4A"/>
    <w:rsid w:val="5FFDB777"/>
    <w:rsid w:val="5FFE0E7A"/>
    <w:rsid w:val="60000AF7"/>
    <w:rsid w:val="6003A380"/>
    <w:rsid w:val="600689C7"/>
    <w:rsid w:val="600F01DB"/>
    <w:rsid w:val="6013AC99"/>
    <w:rsid w:val="6017DB0C"/>
    <w:rsid w:val="60190BC2"/>
    <w:rsid w:val="601E2CB1"/>
    <w:rsid w:val="60269AAE"/>
    <w:rsid w:val="602B98CD"/>
    <w:rsid w:val="602FE426"/>
    <w:rsid w:val="604298F6"/>
    <w:rsid w:val="604DAE6B"/>
    <w:rsid w:val="60535E81"/>
    <w:rsid w:val="6054B4A1"/>
    <w:rsid w:val="6056EE4E"/>
    <w:rsid w:val="605E3718"/>
    <w:rsid w:val="606201C8"/>
    <w:rsid w:val="60769B9D"/>
    <w:rsid w:val="6076B1E8"/>
    <w:rsid w:val="607B4B03"/>
    <w:rsid w:val="6095A143"/>
    <w:rsid w:val="60BC6260"/>
    <w:rsid w:val="60C22466"/>
    <w:rsid w:val="60C2C8D3"/>
    <w:rsid w:val="60C451AD"/>
    <w:rsid w:val="60C4DBF2"/>
    <w:rsid w:val="60D4B972"/>
    <w:rsid w:val="60D67E19"/>
    <w:rsid w:val="60DBC7DC"/>
    <w:rsid w:val="60E16C42"/>
    <w:rsid w:val="60E1B446"/>
    <w:rsid w:val="60E6EB41"/>
    <w:rsid w:val="60E86129"/>
    <w:rsid w:val="60EA18D5"/>
    <w:rsid w:val="60EA7FCA"/>
    <w:rsid w:val="60F266D7"/>
    <w:rsid w:val="60F4E23D"/>
    <w:rsid w:val="61035830"/>
    <w:rsid w:val="610425F0"/>
    <w:rsid w:val="6106AC65"/>
    <w:rsid w:val="6108B14A"/>
    <w:rsid w:val="610CD5F1"/>
    <w:rsid w:val="610EE0DB"/>
    <w:rsid w:val="6112EC1B"/>
    <w:rsid w:val="6117D3B9"/>
    <w:rsid w:val="611D7ABB"/>
    <w:rsid w:val="611DA70B"/>
    <w:rsid w:val="61223771"/>
    <w:rsid w:val="61273D2B"/>
    <w:rsid w:val="612853FC"/>
    <w:rsid w:val="61339C52"/>
    <w:rsid w:val="61342702"/>
    <w:rsid w:val="61453235"/>
    <w:rsid w:val="614D554F"/>
    <w:rsid w:val="614FA188"/>
    <w:rsid w:val="6151A3BF"/>
    <w:rsid w:val="6155F8F2"/>
    <w:rsid w:val="6156470C"/>
    <w:rsid w:val="615FF3F3"/>
    <w:rsid w:val="61613BED"/>
    <w:rsid w:val="61686A24"/>
    <w:rsid w:val="616874D6"/>
    <w:rsid w:val="616880A2"/>
    <w:rsid w:val="616A4A62"/>
    <w:rsid w:val="616ED23D"/>
    <w:rsid w:val="6170B382"/>
    <w:rsid w:val="6170E5D4"/>
    <w:rsid w:val="61731FAA"/>
    <w:rsid w:val="61884DE8"/>
    <w:rsid w:val="619EFE66"/>
    <w:rsid w:val="61A3DE55"/>
    <w:rsid w:val="61AD8809"/>
    <w:rsid w:val="61B3E3A5"/>
    <w:rsid w:val="61B45925"/>
    <w:rsid w:val="61B5AE54"/>
    <w:rsid w:val="61BC526E"/>
    <w:rsid w:val="61BCE021"/>
    <w:rsid w:val="61C01564"/>
    <w:rsid w:val="61C1E5C3"/>
    <w:rsid w:val="61C47383"/>
    <w:rsid w:val="61C5D6CF"/>
    <w:rsid w:val="61CE8B19"/>
    <w:rsid w:val="61D18A4A"/>
    <w:rsid w:val="61D1D0ED"/>
    <w:rsid w:val="61D4E3FA"/>
    <w:rsid w:val="61DF8EB3"/>
    <w:rsid w:val="61E65BD1"/>
    <w:rsid w:val="61E67796"/>
    <w:rsid w:val="61F48030"/>
    <w:rsid w:val="61F51DDB"/>
    <w:rsid w:val="6223C1F6"/>
    <w:rsid w:val="6229DA0D"/>
    <w:rsid w:val="622CAEC7"/>
    <w:rsid w:val="622EC9DA"/>
    <w:rsid w:val="623D16C1"/>
    <w:rsid w:val="62408952"/>
    <w:rsid w:val="6249F5B1"/>
    <w:rsid w:val="624F2220"/>
    <w:rsid w:val="6254034E"/>
    <w:rsid w:val="6255CF12"/>
    <w:rsid w:val="625AC45F"/>
    <w:rsid w:val="625B22AB"/>
    <w:rsid w:val="625B8C09"/>
    <w:rsid w:val="626FA69B"/>
    <w:rsid w:val="627012D7"/>
    <w:rsid w:val="627444EF"/>
    <w:rsid w:val="627FB9D3"/>
    <w:rsid w:val="628C997C"/>
    <w:rsid w:val="629222D4"/>
    <w:rsid w:val="62958834"/>
    <w:rsid w:val="6296156C"/>
    <w:rsid w:val="6299725C"/>
    <w:rsid w:val="629D09ED"/>
    <w:rsid w:val="62A18622"/>
    <w:rsid w:val="62A7D727"/>
    <w:rsid w:val="62A8C4A5"/>
    <w:rsid w:val="62A9844D"/>
    <w:rsid w:val="62ACEDCD"/>
    <w:rsid w:val="62AD549B"/>
    <w:rsid w:val="62AD93A1"/>
    <w:rsid w:val="62B01A50"/>
    <w:rsid w:val="62B09BEA"/>
    <w:rsid w:val="62B5E472"/>
    <w:rsid w:val="62B6AAFB"/>
    <w:rsid w:val="62B92805"/>
    <w:rsid w:val="62BBB26D"/>
    <w:rsid w:val="62C50D3C"/>
    <w:rsid w:val="62CF0A2D"/>
    <w:rsid w:val="62D56428"/>
    <w:rsid w:val="62DBF6F9"/>
    <w:rsid w:val="62DEFC4A"/>
    <w:rsid w:val="62E18371"/>
    <w:rsid w:val="62E48A99"/>
    <w:rsid w:val="62F0533E"/>
    <w:rsid w:val="62F4508A"/>
    <w:rsid w:val="62F4DF99"/>
    <w:rsid w:val="62F8379A"/>
    <w:rsid w:val="6307204B"/>
    <w:rsid w:val="630A661E"/>
    <w:rsid w:val="631368E4"/>
    <w:rsid w:val="631998E3"/>
    <w:rsid w:val="63220B19"/>
    <w:rsid w:val="632BE0F5"/>
    <w:rsid w:val="6331E70F"/>
    <w:rsid w:val="6333EDCB"/>
    <w:rsid w:val="633A4BAB"/>
    <w:rsid w:val="633B9E21"/>
    <w:rsid w:val="6341CBC1"/>
    <w:rsid w:val="63471BFF"/>
    <w:rsid w:val="63598061"/>
    <w:rsid w:val="6364452D"/>
    <w:rsid w:val="63735C8A"/>
    <w:rsid w:val="6376416E"/>
    <w:rsid w:val="637EE38F"/>
    <w:rsid w:val="63844C25"/>
    <w:rsid w:val="638BAAE7"/>
    <w:rsid w:val="638C21D3"/>
    <w:rsid w:val="638CA07B"/>
    <w:rsid w:val="639906A8"/>
    <w:rsid w:val="639EF34E"/>
    <w:rsid w:val="63A1BBDF"/>
    <w:rsid w:val="63AABACE"/>
    <w:rsid w:val="63AB9F99"/>
    <w:rsid w:val="63B1EA4C"/>
    <w:rsid w:val="63B202E2"/>
    <w:rsid w:val="63B5DB26"/>
    <w:rsid w:val="63BD4CA7"/>
    <w:rsid w:val="63C24C73"/>
    <w:rsid w:val="63CAFC99"/>
    <w:rsid w:val="63CBCE04"/>
    <w:rsid w:val="63DA430B"/>
    <w:rsid w:val="63EB469C"/>
    <w:rsid w:val="63EF695A"/>
    <w:rsid w:val="63F036E3"/>
    <w:rsid w:val="63F195AE"/>
    <w:rsid w:val="63F4AD27"/>
    <w:rsid w:val="63F69BEC"/>
    <w:rsid w:val="63FD1AF6"/>
    <w:rsid w:val="63FD6C47"/>
    <w:rsid w:val="64066CB5"/>
    <w:rsid w:val="6406E532"/>
    <w:rsid w:val="64098320"/>
    <w:rsid w:val="641036EE"/>
    <w:rsid w:val="6411712D"/>
    <w:rsid w:val="6418FB17"/>
    <w:rsid w:val="64202E4D"/>
    <w:rsid w:val="6421BCE0"/>
    <w:rsid w:val="642224EB"/>
    <w:rsid w:val="6425D79B"/>
    <w:rsid w:val="64263A1B"/>
    <w:rsid w:val="64270B1F"/>
    <w:rsid w:val="6429AEAB"/>
    <w:rsid w:val="642C2280"/>
    <w:rsid w:val="642CD125"/>
    <w:rsid w:val="642EB6C9"/>
    <w:rsid w:val="642F0F2F"/>
    <w:rsid w:val="643DADB4"/>
    <w:rsid w:val="6442DF38"/>
    <w:rsid w:val="644730AF"/>
    <w:rsid w:val="6449BE83"/>
    <w:rsid w:val="64503DCB"/>
    <w:rsid w:val="64598B15"/>
    <w:rsid w:val="645CB35B"/>
    <w:rsid w:val="645E4D3D"/>
    <w:rsid w:val="64613186"/>
    <w:rsid w:val="646177ED"/>
    <w:rsid w:val="6464BDF5"/>
    <w:rsid w:val="6466633B"/>
    <w:rsid w:val="646A9054"/>
    <w:rsid w:val="6472C785"/>
    <w:rsid w:val="647435CF"/>
    <w:rsid w:val="6480A4C5"/>
    <w:rsid w:val="6480F28A"/>
    <w:rsid w:val="6487A9AA"/>
    <w:rsid w:val="648C7385"/>
    <w:rsid w:val="648D5F13"/>
    <w:rsid w:val="648F8B76"/>
    <w:rsid w:val="64912670"/>
    <w:rsid w:val="64958DC3"/>
    <w:rsid w:val="649901CF"/>
    <w:rsid w:val="64A83B2F"/>
    <w:rsid w:val="64B9FE9C"/>
    <w:rsid w:val="64BE8DF0"/>
    <w:rsid w:val="64C1739F"/>
    <w:rsid w:val="64C87FFD"/>
    <w:rsid w:val="64CDCFB9"/>
    <w:rsid w:val="64D9CAB8"/>
    <w:rsid w:val="64DADC0D"/>
    <w:rsid w:val="64DC852F"/>
    <w:rsid w:val="64DFD77F"/>
    <w:rsid w:val="64E7E547"/>
    <w:rsid w:val="64E85D8A"/>
    <w:rsid w:val="64FCE95B"/>
    <w:rsid w:val="6501A445"/>
    <w:rsid w:val="650429AE"/>
    <w:rsid w:val="650FB5DF"/>
    <w:rsid w:val="65119BD1"/>
    <w:rsid w:val="6514AC74"/>
    <w:rsid w:val="65152542"/>
    <w:rsid w:val="6518B049"/>
    <w:rsid w:val="651AA835"/>
    <w:rsid w:val="651BFEB8"/>
    <w:rsid w:val="6524E5F7"/>
    <w:rsid w:val="6526CC62"/>
    <w:rsid w:val="652AEA33"/>
    <w:rsid w:val="6532A6F3"/>
    <w:rsid w:val="65352DA8"/>
    <w:rsid w:val="6539D4F7"/>
    <w:rsid w:val="653B552F"/>
    <w:rsid w:val="654A758B"/>
    <w:rsid w:val="654E7C47"/>
    <w:rsid w:val="655474F3"/>
    <w:rsid w:val="6555AD70"/>
    <w:rsid w:val="6561379E"/>
    <w:rsid w:val="65627A43"/>
    <w:rsid w:val="6564F8A5"/>
    <w:rsid w:val="6574632B"/>
    <w:rsid w:val="65748036"/>
    <w:rsid w:val="657840AC"/>
    <w:rsid w:val="65891AC5"/>
    <w:rsid w:val="658A6D3C"/>
    <w:rsid w:val="658D417C"/>
    <w:rsid w:val="6592187C"/>
    <w:rsid w:val="6594B8CF"/>
    <w:rsid w:val="65969757"/>
    <w:rsid w:val="65ACC114"/>
    <w:rsid w:val="65CCF6DD"/>
    <w:rsid w:val="65CDC8FE"/>
    <w:rsid w:val="65CE8396"/>
    <w:rsid w:val="65DAC898"/>
    <w:rsid w:val="65E462F4"/>
    <w:rsid w:val="65EAC745"/>
    <w:rsid w:val="65EB6F55"/>
    <w:rsid w:val="65EB7062"/>
    <w:rsid w:val="65F7F582"/>
    <w:rsid w:val="65FB9E8C"/>
    <w:rsid w:val="65FD6469"/>
    <w:rsid w:val="660E03DE"/>
    <w:rsid w:val="6613E3F1"/>
    <w:rsid w:val="6614E0AC"/>
    <w:rsid w:val="6615DD0F"/>
    <w:rsid w:val="66187EB8"/>
    <w:rsid w:val="66250946"/>
    <w:rsid w:val="6627F9C2"/>
    <w:rsid w:val="662E9649"/>
    <w:rsid w:val="662EB112"/>
    <w:rsid w:val="66408256"/>
    <w:rsid w:val="665E1CCF"/>
    <w:rsid w:val="666D250D"/>
    <w:rsid w:val="66712D7A"/>
    <w:rsid w:val="6671547C"/>
    <w:rsid w:val="6676D1FE"/>
    <w:rsid w:val="667D04C3"/>
    <w:rsid w:val="668112B4"/>
    <w:rsid w:val="66821C52"/>
    <w:rsid w:val="6683C217"/>
    <w:rsid w:val="6689FD9D"/>
    <w:rsid w:val="668D7BDD"/>
    <w:rsid w:val="6694C321"/>
    <w:rsid w:val="6695B527"/>
    <w:rsid w:val="669A34A2"/>
    <w:rsid w:val="66AA0353"/>
    <w:rsid w:val="66AB52E5"/>
    <w:rsid w:val="66AFA625"/>
    <w:rsid w:val="66CF0446"/>
    <w:rsid w:val="66DE1373"/>
    <w:rsid w:val="66E17E0B"/>
    <w:rsid w:val="66E1B10A"/>
    <w:rsid w:val="66E8D9CC"/>
    <w:rsid w:val="66EB74D5"/>
    <w:rsid w:val="66ED91F0"/>
    <w:rsid w:val="66F08E53"/>
    <w:rsid w:val="66F12170"/>
    <w:rsid w:val="66F35C42"/>
    <w:rsid w:val="66F4793F"/>
    <w:rsid w:val="66F50205"/>
    <w:rsid w:val="66F802C3"/>
    <w:rsid w:val="66FAA5FE"/>
    <w:rsid w:val="6703A7CD"/>
    <w:rsid w:val="67064D72"/>
    <w:rsid w:val="67289AD2"/>
    <w:rsid w:val="672A58B4"/>
    <w:rsid w:val="672B6EB8"/>
    <w:rsid w:val="672B7605"/>
    <w:rsid w:val="672D3A8B"/>
    <w:rsid w:val="672E0F40"/>
    <w:rsid w:val="672F8D88"/>
    <w:rsid w:val="6740BCFD"/>
    <w:rsid w:val="6745F6F2"/>
    <w:rsid w:val="674A88F0"/>
    <w:rsid w:val="674AE12A"/>
    <w:rsid w:val="674B8DA2"/>
    <w:rsid w:val="674FCB07"/>
    <w:rsid w:val="6759D20B"/>
    <w:rsid w:val="675B2707"/>
    <w:rsid w:val="67612CB9"/>
    <w:rsid w:val="6762C0C7"/>
    <w:rsid w:val="6766E113"/>
    <w:rsid w:val="676F3FB5"/>
    <w:rsid w:val="677A9E81"/>
    <w:rsid w:val="67851CA5"/>
    <w:rsid w:val="67867370"/>
    <w:rsid w:val="678CDC77"/>
    <w:rsid w:val="678EC646"/>
    <w:rsid w:val="679322C0"/>
    <w:rsid w:val="67941E72"/>
    <w:rsid w:val="6794619B"/>
    <w:rsid w:val="6796F6F0"/>
    <w:rsid w:val="679806C4"/>
    <w:rsid w:val="6799147E"/>
    <w:rsid w:val="679A31E4"/>
    <w:rsid w:val="679BE702"/>
    <w:rsid w:val="679D1284"/>
    <w:rsid w:val="67A04F4B"/>
    <w:rsid w:val="67ADCA3B"/>
    <w:rsid w:val="67C739A9"/>
    <w:rsid w:val="67CF6AD3"/>
    <w:rsid w:val="67D13648"/>
    <w:rsid w:val="67D68E78"/>
    <w:rsid w:val="67D760B9"/>
    <w:rsid w:val="67DA2163"/>
    <w:rsid w:val="67DB211D"/>
    <w:rsid w:val="67DBD28B"/>
    <w:rsid w:val="67E20639"/>
    <w:rsid w:val="67EDF64F"/>
    <w:rsid w:val="67EE9CF6"/>
    <w:rsid w:val="6818E1E1"/>
    <w:rsid w:val="6823ED68"/>
    <w:rsid w:val="6825B162"/>
    <w:rsid w:val="68313F18"/>
    <w:rsid w:val="68344C29"/>
    <w:rsid w:val="6835C661"/>
    <w:rsid w:val="6848002A"/>
    <w:rsid w:val="685A7FE0"/>
    <w:rsid w:val="686E0503"/>
    <w:rsid w:val="687AF851"/>
    <w:rsid w:val="687D8022"/>
    <w:rsid w:val="68856D2E"/>
    <w:rsid w:val="688C1F2F"/>
    <w:rsid w:val="68931278"/>
    <w:rsid w:val="689527B0"/>
    <w:rsid w:val="6897B223"/>
    <w:rsid w:val="689FA55E"/>
    <w:rsid w:val="68A633DC"/>
    <w:rsid w:val="68AB8236"/>
    <w:rsid w:val="68B70CD4"/>
    <w:rsid w:val="68BA960E"/>
    <w:rsid w:val="68C35972"/>
    <w:rsid w:val="68CD2B18"/>
    <w:rsid w:val="68D3E8CC"/>
    <w:rsid w:val="68D4B039"/>
    <w:rsid w:val="68D502F0"/>
    <w:rsid w:val="68DD69D5"/>
    <w:rsid w:val="68E3F4C6"/>
    <w:rsid w:val="68EED2C5"/>
    <w:rsid w:val="68F2BCC5"/>
    <w:rsid w:val="68F2E9C0"/>
    <w:rsid w:val="68FEF2DA"/>
    <w:rsid w:val="6910B573"/>
    <w:rsid w:val="69165F4D"/>
    <w:rsid w:val="691B6213"/>
    <w:rsid w:val="69202772"/>
    <w:rsid w:val="6928FF6A"/>
    <w:rsid w:val="692B0D28"/>
    <w:rsid w:val="692D7007"/>
    <w:rsid w:val="692FC33C"/>
    <w:rsid w:val="6932E394"/>
    <w:rsid w:val="6941DC5E"/>
    <w:rsid w:val="6945DF96"/>
    <w:rsid w:val="6950DE9B"/>
    <w:rsid w:val="69565ECC"/>
    <w:rsid w:val="6958E524"/>
    <w:rsid w:val="696092F7"/>
    <w:rsid w:val="6961D709"/>
    <w:rsid w:val="696363CD"/>
    <w:rsid w:val="6964E5D7"/>
    <w:rsid w:val="696954F1"/>
    <w:rsid w:val="6973568E"/>
    <w:rsid w:val="6976F470"/>
    <w:rsid w:val="69784608"/>
    <w:rsid w:val="6978C683"/>
    <w:rsid w:val="697C5518"/>
    <w:rsid w:val="69884406"/>
    <w:rsid w:val="6996FD0C"/>
    <w:rsid w:val="69993C85"/>
    <w:rsid w:val="699D6D0D"/>
    <w:rsid w:val="699E3AAB"/>
    <w:rsid w:val="69A23707"/>
    <w:rsid w:val="69AA137E"/>
    <w:rsid w:val="69AAAE4B"/>
    <w:rsid w:val="69AEB7EA"/>
    <w:rsid w:val="69B076F1"/>
    <w:rsid w:val="69BD68F2"/>
    <w:rsid w:val="69BD705B"/>
    <w:rsid w:val="69BE5C27"/>
    <w:rsid w:val="69C01DC7"/>
    <w:rsid w:val="69C66582"/>
    <w:rsid w:val="69CFB325"/>
    <w:rsid w:val="69D3EFF9"/>
    <w:rsid w:val="69D567A7"/>
    <w:rsid w:val="69D8319B"/>
    <w:rsid w:val="69DD4998"/>
    <w:rsid w:val="69DEF32A"/>
    <w:rsid w:val="69DFE442"/>
    <w:rsid w:val="69E4C2FB"/>
    <w:rsid w:val="69EC0A1A"/>
    <w:rsid w:val="69ED9C40"/>
    <w:rsid w:val="69EE11EC"/>
    <w:rsid w:val="69F8643D"/>
    <w:rsid w:val="69FC94AF"/>
    <w:rsid w:val="69FFA9E9"/>
    <w:rsid w:val="6A06ED0D"/>
    <w:rsid w:val="6A0BCE98"/>
    <w:rsid w:val="6A0E7502"/>
    <w:rsid w:val="6A185A9A"/>
    <w:rsid w:val="6A2D8C50"/>
    <w:rsid w:val="6A2F01B4"/>
    <w:rsid w:val="6A33EFE7"/>
    <w:rsid w:val="6A3C2D3E"/>
    <w:rsid w:val="6A451860"/>
    <w:rsid w:val="6A458419"/>
    <w:rsid w:val="6A45AED2"/>
    <w:rsid w:val="6A4A201F"/>
    <w:rsid w:val="6A53A940"/>
    <w:rsid w:val="6A53C5E6"/>
    <w:rsid w:val="6A5694E8"/>
    <w:rsid w:val="6A5B5E61"/>
    <w:rsid w:val="6A60241C"/>
    <w:rsid w:val="6A6570BA"/>
    <w:rsid w:val="6A6ABAEA"/>
    <w:rsid w:val="6A6E3CA8"/>
    <w:rsid w:val="6A7596F4"/>
    <w:rsid w:val="6A781AD0"/>
    <w:rsid w:val="6A79B7EB"/>
    <w:rsid w:val="6A7AC823"/>
    <w:rsid w:val="6A8FBC13"/>
    <w:rsid w:val="6A95EC44"/>
    <w:rsid w:val="6A964BC5"/>
    <w:rsid w:val="6A976BE1"/>
    <w:rsid w:val="6A9818F4"/>
    <w:rsid w:val="6A9DFF81"/>
    <w:rsid w:val="6A9F4026"/>
    <w:rsid w:val="6AAEDBD8"/>
    <w:rsid w:val="6ABE707A"/>
    <w:rsid w:val="6ABF194F"/>
    <w:rsid w:val="6AC2C108"/>
    <w:rsid w:val="6AC6D6C1"/>
    <w:rsid w:val="6ADADD6D"/>
    <w:rsid w:val="6AE07F7A"/>
    <w:rsid w:val="6AE2E420"/>
    <w:rsid w:val="6AEC426E"/>
    <w:rsid w:val="6AEF777A"/>
    <w:rsid w:val="6AEF7D4A"/>
    <w:rsid w:val="6AFD6419"/>
    <w:rsid w:val="6AFD87F7"/>
    <w:rsid w:val="6AFDD14E"/>
    <w:rsid w:val="6B006B64"/>
    <w:rsid w:val="6B0E68A8"/>
    <w:rsid w:val="6B23BF21"/>
    <w:rsid w:val="6B25CA8B"/>
    <w:rsid w:val="6B2D8F07"/>
    <w:rsid w:val="6B312288"/>
    <w:rsid w:val="6B3F244F"/>
    <w:rsid w:val="6B418026"/>
    <w:rsid w:val="6B459F31"/>
    <w:rsid w:val="6B46209F"/>
    <w:rsid w:val="6B469FDD"/>
    <w:rsid w:val="6B5C3BF1"/>
    <w:rsid w:val="6B64150A"/>
    <w:rsid w:val="6B672F44"/>
    <w:rsid w:val="6B745241"/>
    <w:rsid w:val="6B786D8D"/>
    <w:rsid w:val="6B7CE797"/>
    <w:rsid w:val="6B7D5E13"/>
    <w:rsid w:val="6B7E0BAC"/>
    <w:rsid w:val="6B8003F5"/>
    <w:rsid w:val="6B819C93"/>
    <w:rsid w:val="6B863FB9"/>
    <w:rsid w:val="6B86C921"/>
    <w:rsid w:val="6B8C38D7"/>
    <w:rsid w:val="6B948542"/>
    <w:rsid w:val="6B9A72DA"/>
    <w:rsid w:val="6BA0ACFC"/>
    <w:rsid w:val="6BAB45F1"/>
    <w:rsid w:val="6BAC741C"/>
    <w:rsid w:val="6BB1FA4E"/>
    <w:rsid w:val="6BB499AF"/>
    <w:rsid w:val="6BB5818F"/>
    <w:rsid w:val="6BBE01EE"/>
    <w:rsid w:val="6BBFC33F"/>
    <w:rsid w:val="6BC29D2F"/>
    <w:rsid w:val="6BC66D86"/>
    <w:rsid w:val="6BC7ADBB"/>
    <w:rsid w:val="6BC9B313"/>
    <w:rsid w:val="6BD21442"/>
    <w:rsid w:val="6BD57AAB"/>
    <w:rsid w:val="6BD8AA3E"/>
    <w:rsid w:val="6BE54AFD"/>
    <w:rsid w:val="6BE9883D"/>
    <w:rsid w:val="6BE9E317"/>
    <w:rsid w:val="6BEF006A"/>
    <w:rsid w:val="6BF00797"/>
    <w:rsid w:val="6BF55CFA"/>
    <w:rsid w:val="6BF5B0E0"/>
    <w:rsid w:val="6BFAC983"/>
    <w:rsid w:val="6BFDE081"/>
    <w:rsid w:val="6C03C3DF"/>
    <w:rsid w:val="6C0599B3"/>
    <w:rsid w:val="6C083626"/>
    <w:rsid w:val="6C0ABD6C"/>
    <w:rsid w:val="6C129E43"/>
    <w:rsid w:val="6C1799E0"/>
    <w:rsid w:val="6C17A675"/>
    <w:rsid w:val="6C1FB2FA"/>
    <w:rsid w:val="6C2B2029"/>
    <w:rsid w:val="6C2DFC3A"/>
    <w:rsid w:val="6C2E4C5E"/>
    <w:rsid w:val="6C32055D"/>
    <w:rsid w:val="6C372E3E"/>
    <w:rsid w:val="6C399480"/>
    <w:rsid w:val="6C3AA897"/>
    <w:rsid w:val="6C45EC91"/>
    <w:rsid w:val="6C4C4086"/>
    <w:rsid w:val="6C567212"/>
    <w:rsid w:val="6C59140D"/>
    <w:rsid w:val="6C5BF141"/>
    <w:rsid w:val="6C5DDC9D"/>
    <w:rsid w:val="6C614B06"/>
    <w:rsid w:val="6C64E57E"/>
    <w:rsid w:val="6C656CB6"/>
    <w:rsid w:val="6C65ACA5"/>
    <w:rsid w:val="6C6D9F0E"/>
    <w:rsid w:val="6C6DAA6B"/>
    <w:rsid w:val="6C71594E"/>
    <w:rsid w:val="6C722125"/>
    <w:rsid w:val="6C732362"/>
    <w:rsid w:val="6C82564D"/>
    <w:rsid w:val="6C84FB43"/>
    <w:rsid w:val="6C85E30F"/>
    <w:rsid w:val="6C8639CE"/>
    <w:rsid w:val="6C90B61E"/>
    <w:rsid w:val="6C970DBC"/>
    <w:rsid w:val="6C9CB3F3"/>
    <w:rsid w:val="6CA75360"/>
    <w:rsid w:val="6CABBEDA"/>
    <w:rsid w:val="6CB8F974"/>
    <w:rsid w:val="6CB989CA"/>
    <w:rsid w:val="6CBC90D5"/>
    <w:rsid w:val="6CC3080A"/>
    <w:rsid w:val="6CC91E5B"/>
    <w:rsid w:val="6CC96088"/>
    <w:rsid w:val="6CC9C0CF"/>
    <w:rsid w:val="6CCD7CD2"/>
    <w:rsid w:val="6CD005A2"/>
    <w:rsid w:val="6CD076F2"/>
    <w:rsid w:val="6CD13A40"/>
    <w:rsid w:val="6CD88241"/>
    <w:rsid w:val="6CDED3C9"/>
    <w:rsid w:val="6CE62E6F"/>
    <w:rsid w:val="6CEDBF2B"/>
    <w:rsid w:val="6CF1491E"/>
    <w:rsid w:val="6CF33FF3"/>
    <w:rsid w:val="6CF41FE2"/>
    <w:rsid w:val="6CF43274"/>
    <w:rsid w:val="6CF5C577"/>
    <w:rsid w:val="6CFDC0A7"/>
    <w:rsid w:val="6CFDD31F"/>
    <w:rsid w:val="6D0431CE"/>
    <w:rsid w:val="6D0C23E3"/>
    <w:rsid w:val="6D0E0510"/>
    <w:rsid w:val="6D0E71C8"/>
    <w:rsid w:val="6D223E27"/>
    <w:rsid w:val="6D2B4DC4"/>
    <w:rsid w:val="6D30FF35"/>
    <w:rsid w:val="6D463C7D"/>
    <w:rsid w:val="6D477675"/>
    <w:rsid w:val="6D47D390"/>
    <w:rsid w:val="6D4E0958"/>
    <w:rsid w:val="6D5E5012"/>
    <w:rsid w:val="6D621036"/>
    <w:rsid w:val="6D674638"/>
    <w:rsid w:val="6D68C40D"/>
    <w:rsid w:val="6D6A7C47"/>
    <w:rsid w:val="6D6EA49C"/>
    <w:rsid w:val="6D707672"/>
    <w:rsid w:val="6D855E42"/>
    <w:rsid w:val="6D869631"/>
    <w:rsid w:val="6D892BAE"/>
    <w:rsid w:val="6D8C6E3A"/>
    <w:rsid w:val="6DA392BA"/>
    <w:rsid w:val="6DA49936"/>
    <w:rsid w:val="6DA7BA93"/>
    <w:rsid w:val="6DADBE17"/>
    <w:rsid w:val="6DB0D26C"/>
    <w:rsid w:val="6DB8F135"/>
    <w:rsid w:val="6DC0F0A3"/>
    <w:rsid w:val="6DC39A12"/>
    <w:rsid w:val="6DC8F816"/>
    <w:rsid w:val="6DD40E47"/>
    <w:rsid w:val="6DD6EF25"/>
    <w:rsid w:val="6DDB27EA"/>
    <w:rsid w:val="6DE0106B"/>
    <w:rsid w:val="6DE03083"/>
    <w:rsid w:val="6DE665B5"/>
    <w:rsid w:val="6DEDEE2E"/>
    <w:rsid w:val="6DEFA17E"/>
    <w:rsid w:val="6DF02C39"/>
    <w:rsid w:val="6DF19733"/>
    <w:rsid w:val="6E001762"/>
    <w:rsid w:val="6E003A38"/>
    <w:rsid w:val="6E02ABED"/>
    <w:rsid w:val="6E06157F"/>
    <w:rsid w:val="6E180169"/>
    <w:rsid w:val="6E1DFA42"/>
    <w:rsid w:val="6E3C50DE"/>
    <w:rsid w:val="6E417BE5"/>
    <w:rsid w:val="6E448189"/>
    <w:rsid w:val="6E479689"/>
    <w:rsid w:val="6E4CCE54"/>
    <w:rsid w:val="6E5B7877"/>
    <w:rsid w:val="6E5C4E15"/>
    <w:rsid w:val="6E613517"/>
    <w:rsid w:val="6E817B39"/>
    <w:rsid w:val="6E841069"/>
    <w:rsid w:val="6E94AC0B"/>
    <w:rsid w:val="6EA1E83E"/>
    <w:rsid w:val="6EA7BE4A"/>
    <w:rsid w:val="6EBBE0D5"/>
    <w:rsid w:val="6EBD1005"/>
    <w:rsid w:val="6EC0345D"/>
    <w:rsid w:val="6EC7E4DC"/>
    <w:rsid w:val="6EC8C880"/>
    <w:rsid w:val="6ECA894C"/>
    <w:rsid w:val="6ECAA1C0"/>
    <w:rsid w:val="6ECBABF1"/>
    <w:rsid w:val="6ED6B8BD"/>
    <w:rsid w:val="6EDA2F44"/>
    <w:rsid w:val="6EDDA571"/>
    <w:rsid w:val="6EDEE128"/>
    <w:rsid w:val="6EE215C5"/>
    <w:rsid w:val="6EE48995"/>
    <w:rsid w:val="6F04C1BB"/>
    <w:rsid w:val="6F05554E"/>
    <w:rsid w:val="6F0D903B"/>
    <w:rsid w:val="6F0DA5BC"/>
    <w:rsid w:val="6F19E671"/>
    <w:rsid w:val="6F2F3E19"/>
    <w:rsid w:val="6F374D83"/>
    <w:rsid w:val="6F3D6A5A"/>
    <w:rsid w:val="6F3F4712"/>
    <w:rsid w:val="6F41ACE9"/>
    <w:rsid w:val="6F42C705"/>
    <w:rsid w:val="6F49CBF9"/>
    <w:rsid w:val="6F4BD7E6"/>
    <w:rsid w:val="6F54D967"/>
    <w:rsid w:val="6F570B0C"/>
    <w:rsid w:val="6F6AF7AB"/>
    <w:rsid w:val="6F6E653F"/>
    <w:rsid w:val="6F72414F"/>
    <w:rsid w:val="6F77434C"/>
    <w:rsid w:val="6F88965B"/>
    <w:rsid w:val="6F962D70"/>
    <w:rsid w:val="6F96FFBF"/>
    <w:rsid w:val="6F9A53EA"/>
    <w:rsid w:val="6F9E3C36"/>
    <w:rsid w:val="6F9FFB7D"/>
    <w:rsid w:val="6FA4CD91"/>
    <w:rsid w:val="6FADAC62"/>
    <w:rsid w:val="6FAE5A17"/>
    <w:rsid w:val="6FB22B13"/>
    <w:rsid w:val="6FB55F35"/>
    <w:rsid w:val="6FBADD7F"/>
    <w:rsid w:val="6FBCA560"/>
    <w:rsid w:val="6FC20383"/>
    <w:rsid w:val="6FCA93A4"/>
    <w:rsid w:val="6FCE36F2"/>
    <w:rsid w:val="6FD339C3"/>
    <w:rsid w:val="6FD70A00"/>
    <w:rsid w:val="6FDBAEA3"/>
    <w:rsid w:val="6FDE03EB"/>
    <w:rsid w:val="6FE3E9E9"/>
    <w:rsid w:val="6FE42045"/>
    <w:rsid w:val="6FE59CEF"/>
    <w:rsid w:val="6FF1A8CD"/>
    <w:rsid w:val="6FF52F5A"/>
    <w:rsid w:val="6FFC2467"/>
    <w:rsid w:val="6FFE900E"/>
    <w:rsid w:val="700B9DAD"/>
    <w:rsid w:val="700DDD37"/>
    <w:rsid w:val="7017E30E"/>
    <w:rsid w:val="70192DFD"/>
    <w:rsid w:val="701B8B5A"/>
    <w:rsid w:val="701E1172"/>
    <w:rsid w:val="70203D65"/>
    <w:rsid w:val="70207C32"/>
    <w:rsid w:val="7026B0CD"/>
    <w:rsid w:val="7028849A"/>
    <w:rsid w:val="70296EE2"/>
    <w:rsid w:val="7037A07E"/>
    <w:rsid w:val="703D948C"/>
    <w:rsid w:val="703E9DF9"/>
    <w:rsid w:val="70489A94"/>
    <w:rsid w:val="7048C356"/>
    <w:rsid w:val="704BDE0C"/>
    <w:rsid w:val="7050C2A0"/>
    <w:rsid w:val="70556632"/>
    <w:rsid w:val="705E4BA5"/>
    <w:rsid w:val="70637128"/>
    <w:rsid w:val="706CA024"/>
    <w:rsid w:val="707063A6"/>
    <w:rsid w:val="7072792E"/>
    <w:rsid w:val="70740047"/>
    <w:rsid w:val="707D6BF6"/>
    <w:rsid w:val="7087008D"/>
    <w:rsid w:val="70871AFD"/>
    <w:rsid w:val="708951E2"/>
    <w:rsid w:val="708B0519"/>
    <w:rsid w:val="708D7E7B"/>
    <w:rsid w:val="70908BC4"/>
    <w:rsid w:val="7095868F"/>
    <w:rsid w:val="70970F4F"/>
    <w:rsid w:val="709901E2"/>
    <w:rsid w:val="7099FA4A"/>
    <w:rsid w:val="709C159D"/>
    <w:rsid w:val="70A2C5F5"/>
    <w:rsid w:val="70A5AB8F"/>
    <w:rsid w:val="70B7CA06"/>
    <w:rsid w:val="70B925EF"/>
    <w:rsid w:val="70BDEAA8"/>
    <w:rsid w:val="70C08E4F"/>
    <w:rsid w:val="70C94EC0"/>
    <w:rsid w:val="70CACE19"/>
    <w:rsid w:val="70D4C6A1"/>
    <w:rsid w:val="70DE25B2"/>
    <w:rsid w:val="70DF1DD0"/>
    <w:rsid w:val="70ED372E"/>
    <w:rsid w:val="70EFCF9C"/>
    <w:rsid w:val="70F14ECA"/>
    <w:rsid w:val="70FBC008"/>
    <w:rsid w:val="70FBEEA8"/>
    <w:rsid w:val="70FCD3B5"/>
    <w:rsid w:val="710B3D7B"/>
    <w:rsid w:val="710C9AF2"/>
    <w:rsid w:val="71148B58"/>
    <w:rsid w:val="71155511"/>
    <w:rsid w:val="711C2BAD"/>
    <w:rsid w:val="711D1E72"/>
    <w:rsid w:val="712199BB"/>
    <w:rsid w:val="7127A641"/>
    <w:rsid w:val="712AD6D1"/>
    <w:rsid w:val="712DA9DF"/>
    <w:rsid w:val="7135EA44"/>
    <w:rsid w:val="713D702E"/>
    <w:rsid w:val="7142A901"/>
    <w:rsid w:val="714E4F6A"/>
    <w:rsid w:val="7173B59E"/>
    <w:rsid w:val="71890C07"/>
    <w:rsid w:val="718ED54C"/>
    <w:rsid w:val="71925FAC"/>
    <w:rsid w:val="7195EF47"/>
    <w:rsid w:val="71993910"/>
    <w:rsid w:val="71A28A5F"/>
    <w:rsid w:val="71A71158"/>
    <w:rsid w:val="71AD2C78"/>
    <w:rsid w:val="71B3BB88"/>
    <w:rsid w:val="71BB7C84"/>
    <w:rsid w:val="71C57A90"/>
    <w:rsid w:val="71C69DF5"/>
    <w:rsid w:val="71C886CE"/>
    <w:rsid w:val="71D36E3D"/>
    <w:rsid w:val="71DB4BF8"/>
    <w:rsid w:val="71DD3CA0"/>
    <w:rsid w:val="71DF5FE3"/>
    <w:rsid w:val="71E0BEAB"/>
    <w:rsid w:val="71E73AEE"/>
    <w:rsid w:val="71EA6DA9"/>
    <w:rsid w:val="71EAB5F6"/>
    <w:rsid w:val="7208A7D3"/>
    <w:rsid w:val="72094A0B"/>
    <w:rsid w:val="72199603"/>
    <w:rsid w:val="722CE023"/>
    <w:rsid w:val="7236B633"/>
    <w:rsid w:val="723FD793"/>
    <w:rsid w:val="72443D58"/>
    <w:rsid w:val="724480E3"/>
    <w:rsid w:val="7250AA58"/>
    <w:rsid w:val="725C40ED"/>
    <w:rsid w:val="72653C0E"/>
    <w:rsid w:val="726640CE"/>
    <w:rsid w:val="72699BD2"/>
    <w:rsid w:val="7271E666"/>
    <w:rsid w:val="7277272D"/>
    <w:rsid w:val="727789D9"/>
    <w:rsid w:val="7279B393"/>
    <w:rsid w:val="72874BD1"/>
    <w:rsid w:val="7287B377"/>
    <w:rsid w:val="7287DAA9"/>
    <w:rsid w:val="728A469A"/>
    <w:rsid w:val="729DC12D"/>
    <w:rsid w:val="72A1B143"/>
    <w:rsid w:val="72A7407F"/>
    <w:rsid w:val="72B0BB3C"/>
    <w:rsid w:val="72BE3144"/>
    <w:rsid w:val="72CDD9D2"/>
    <w:rsid w:val="72D02C2A"/>
    <w:rsid w:val="72E100CA"/>
    <w:rsid w:val="72ECA825"/>
    <w:rsid w:val="72EFA9F7"/>
    <w:rsid w:val="72F7CCDC"/>
    <w:rsid w:val="72F7E34A"/>
    <w:rsid w:val="72F80C90"/>
    <w:rsid w:val="730E0F97"/>
    <w:rsid w:val="731510C2"/>
    <w:rsid w:val="73169803"/>
    <w:rsid w:val="7321C4B3"/>
    <w:rsid w:val="73231924"/>
    <w:rsid w:val="73270BA9"/>
    <w:rsid w:val="7327EB69"/>
    <w:rsid w:val="732FB205"/>
    <w:rsid w:val="7331780B"/>
    <w:rsid w:val="73321D0F"/>
    <w:rsid w:val="7333A0A6"/>
    <w:rsid w:val="73362C64"/>
    <w:rsid w:val="733F0DBF"/>
    <w:rsid w:val="734216CB"/>
    <w:rsid w:val="7344F968"/>
    <w:rsid w:val="734E8E60"/>
    <w:rsid w:val="73506D24"/>
    <w:rsid w:val="7353A7A9"/>
    <w:rsid w:val="735D51D1"/>
    <w:rsid w:val="7361E72E"/>
    <w:rsid w:val="73651414"/>
    <w:rsid w:val="73681800"/>
    <w:rsid w:val="7374CD8A"/>
    <w:rsid w:val="73795792"/>
    <w:rsid w:val="737A84B6"/>
    <w:rsid w:val="737B140B"/>
    <w:rsid w:val="737DE5D1"/>
    <w:rsid w:val="7384E1F2"/>
    <w:rsid w:val="73884F01"/>
    <w:rsid w:val="73885AB6"/>
    <w:rsid w:val="7390E4E2"/>
    <w:rsid w:val="73911B3B"/>
    <w:rsid w:val="739337FF"/>
    <w:rsid w:val="739587B3"/>
    <w:rsid w:val="73991DE6"/>
    <w:rsid w:val="73A4557A"/>
    <w:rsid w:val="73A93683"/>
    <w:rsid w:val="73AE6180"/>
    <w:rsid w:val="73B703BB"/>
    <w:rsid w:val="73B89255"/>
    <w:rsid w:val="73D2E34A"/>
    <w:rsid w:val="73DBB25E"/>
    <w:rsid w:val="73DDBB4D"/>
    <w:rsid w:val="73E09B2A"/>
    <w:rsid w:val="73EC2E5E"/>
    <w:rsid w:val="73EE0B65"/>
    <w:rsid w:val="73F6FB00"/>
    <w:rsid w:val="73FAD3F1"/>
    <w:rsid w:val="73FBB696"/>
    <w:rsid w:val="74036DC3"/>
    <w:rsid w:val="74066C55"/>
    <w:rsid w:val="740B285F"/>
    <w:rsid w:val="74100D0F"/>
    <w:rsid w:val="7410155C"/>
    <w:rsid w:val="741AB827"/>
    <w:rsid w:val="7420A322"/>
    <w:rsid w:val="7421D46D"/>
    <w:rsid w:val="742AE759"/>
    <w:rsid w:val="742AFD30"/>
    <w:rsid w:val="742DF967"/>
    <w:rsid w:val="74316D02"/>
    <w:rsid w:val="7438F5DB"/>
    <w:rsid w:val="743F01DF"/>
    <w:rsid w:val="7440F1CB"/>
    <w:rsid w:val="74411FB8"/>
    <w:rsid w:val="7442A090"/>
    <w:rsid w:val="7444B253"/>
    <w:rsid w:val="7448E169"/>
    <w:rsid w:val="744915CF"/>
    <w:rsid w:val="7449C1EC"/>
    <w:rsid w:val="744B7276"/>
    <w:rsid w:val="74504B71"/>
    <w:rsid w:val="74514BA3"/>
    <w:rsid w:val="74595718"/>
    <w:rsid w:val="745BAAA9"/>
    <w:rsid w:val="74621EC5"/>
    <w:rsid w:val="74861EB4"/>
    <w:rsid w:val="74866947"/>
    <w:rsid w:val="748C1FD4"/>
    <w:rsid w:val="748FCEE8"/>
    <w:rsid w:val="74918A42"/>
    <w:rsid w:val="7492B59A"/>
    <w:rsid w:val="74ADF03D"/>
    <w:rsid w:val="74B25014"/>
    <w:rsid w:val="74BA1553"/>
    <w:rsid w:val="74BCD0B8"/>
    <w:rsid w:val="74BE7E3B"/>
    <w:rsid w:val="74BEAD9B"/>
    <w:rsid w:val="74C47C74"/>
    <w:rsid w:val="74C8BEE9"/>
    <w:rsid w:val="74D330FD"/>
    <w:rsid w:val="74E48735"/>
    <w:rsid w:val="74E51EB6"/>
    <w:rsid w:val="74E544F8"/>
    <w:rsid w:val="74F06269"/>
    <w:rsid w:val="74F655B9"/>
    <w:rsid w:val="74F72240"/>
    <w:rsid w:val="74FBA7FB"/>
    <w:rsid w:val="74FC2B47"/>
    <w:rsid w:val="7509B0CF"/>
    <w:rsid w:val="750B2B53"/>
    <w:rsid w:val="750D0D6B"/>
    <w:rsid w:val="75125FC8"/>
    <w:rsid w:val="75156628"/>
    <w:rsid w:val="7517C038"/>
    <w:rsid w:val="752694D1"/>
    <w:rsid w:val="7526FD6C"/>
    <w:rsid w:val="75320D2B"/>
    <w:rsid w:val="7535AF53"/>
    <w:rsid w:val="75361781"/>
    <w:rsid w:val="7536675F"/>
    <w:rsid w:val="75403C43"/>
    <w:rsid w:val="754236CC"/>
    <w:rsid w:val="75526E6F"/>
    <w:rsid w:val="75552269"/>
    <w:rsid w:val="755EF8FE"/>
    <w:rsid w:val="7561D59A"/>
    <w:rsid w:val="7561F5AF"/>
    <w:rsid w:val="7566C0B1"/>
    <w:rsid w:val="756A12F8"/>
    <w:rsid w:val="756E1BD2"/>
    <w:rsid w:val="7570B961"/>
    <w:rsid w:val="75729451"/>
    <w:rsid w:val="75766F05"/>
    <w:rsid w:val="758563AE"/>
    <w:rsid w:val="75945DB2"/>
    <w:rsid w:val="75973942"/>
    <w:rsid w:val="759B1227"/>
    <w:rsid w:val="759B1C57"/>
    <w:rsid w:val="759B43DC"/>
    <w:rsid w:val="759CD71E"/>
    <w:rsid w:val="759E3316"/>
    <w:rsid w:val="75A8BD39"/>
    <w:rsid w:val="75AC12FE"/>
    <w:rsid w:val="75AC2CF6"/>
    <w:rsid w:val="75B10BCD"/>
    <w:rsid w:val="75BA3A97"/>
    <w:rsid w:val="75C42CB3"/>
    <w:rsid w:val="75C5B139"/>
    <w:rsid w:val="75CBD2B1"/>
    <w:rsid w:val="75DB0AB0"/>
    <w:rsid w:val="75DC717C"/>
    <w:rsid w:val="75E125A5"/>
    <w:rsid w:val="75E36E4E"/>
    <w:rsid w:val="75E6E049"/>
    <w:rsid w:val="75E7F031"/>
    <w:rsid w:val="75E9DE6D"/>
    <w:rsid w:val="75E9E848"/>
    <w:rsid w:val="75EAF26B"/>
    <w:rsid w:val="75EE8CC9"/>
    <w:rsid w:val="75F80E7F"/>
    <w:rsid w:val="75FD3C1A"/>
    <w:rsid w:val="76017CBD"/>
    <w:rsid w:val="760911EA"/>
    <w:rsid w:val="760FA89A"/>
    <w:rsid w:val="76171E27"/>
    <w:rsid w:val="76189211"/>
    <w:rsid w:val="762145EE"/>
    <w:rsid w:val="76232C57"/>
    <w:rsid w:val="762D17C6"/>
    <w:rsid w:val="762E85A1"/>
    <w:rsid w:val="7632CCEE"/>
    <w:rsid w:val="7633AFB0"/>
    <w:rsid w:val="764127D5"/>
    <w:rsid w:val="764BE897"/>
    <w:rsid w:val="764D25FD"/>
    <w:rsid w:val="765341DA"/>
    <w:rsid w:val="7657CA65"/>
    <w:rsid w:val="766142F1"/>
    <w:rsid w:val="766CAF97"/>
    <w:rsid w:val="7670474D"/>
    <w:rsid w:val="767DCFBB"/>
    <w:rsid w:val="7688E0C5"/>
    <w:rsid w:val="76894131"/>
    <w:rsid w:val="76939960"/>
    <w:rsid w:val="769FC0DF"/>
    <w:rsid w:val="76AE136C"/>
    <w:rsid w:val="76B1F299"/>
    <w:rsid w:val="76B43006"/>
    <w:rsid w:val="76B4E110"/>
    <w:rsid w:val="76B5FD55"/>
    <w:rsid w:val="76BD20D2"/>
    <w:rsid w:val="76CD782B"/>
    <w:rsid w:val="76CF1B2D"/>
    <w:rsid w:val="76CFF07B"/>
    <w:rsid w:val="76D1E941"/>
    <w:rsid w:val="76D5CACD"/>
    <w:rsid w:val="76DA8F9D"/>
    <w:rsid w:val="76E4225E"/>
    <w:rsid w:val="76F7331B"/>
    <w:rsid w:val="770439CA"/>
    <w:rsid w:val="7704D984"/>
    <w:rsid w:val="77059459"/>
    <w:rsid w:val="770DCBFE"/>
    <w:rsid w:val="77112AE5"/>
    <w:rsid w:val="7718A23C"/>
    <w:rsid w:val="77190675"/>
    <w:rsid w:val="77265D0E"/>
    <w:rsid w:val="772A968A"/>
    <w:rsid w:val="77339903"/>
    <w:rsid w:val="7734EBA4"/>
    <w:rsid w:val="77399A5A"/>
    <w:rsid w:val="77469990"/>
    <w:rsid w:val="77488D52"/>
    <w:rsid w:val="77517B23"/>
    <w:rsid w:val="77528F4F"/>
    <w:rsid w:val="7753B44C"/>
    <w:rsid w:val="77620F2E"/>
    <w:rsid w:val="776657A4"/>
    <w:rsid w:val="7768AC53"/>
    <w:rsid w:val="77694557"/>
    <w:rsid w:val="776A7226"/>
    <w:rsid w:val="776C162E"/>
    <w:rsid w:val="776D8F0F"/>
    <w:rsid w:val="776F844A"/>
    <w:rsid w:val="77701489"/>
    <w:rsid w:val="7776B828"/>
    <w:rsid w:val="777AF2F6"/>
    <w:rsid w:val="777B4B1F"/>
    <w:rsid w:val="777C4A11"/>
    <w:rsid w:val="777EEF09"/>
    <w:rsid w:val="778C601F"/>
    <w:rsid w:val="778FAB9D"/>
    <w:rsid w:val="779124D5"/>
    <w:rsid w:val="779C6026"/>
    <w:rsid w:val="779D7BF5"/>
    <w:rsid w:val="77B416D6"/>
    <w:rsid w:val="77C94471"/>
    <w:rsid w:val="77CDA199"/>
    <w:rsid w:val="77CDFBEE"/>
    <w:rsid w:val="77D3B91A"/>
    <w:rsid w:val="77DA82BD"/>
    <w:rsid w:val="77DD6EA5"/>
    <w:rsid w:val="77DEB5A7"/>
    <w:rsid w:val="77DF708F"/>
    <w:rsid w:val="77E1A608"/>
    <w:rsid w:val="77E3DE76"/>
    <w:rsid w:val="77F035D9"/>
    <w:rsid w:val="77F5B63B"/>
    <w:rsid w:val="77F5D3DF"/>
    <w:rsid w:val="77F8F6BD"/>
    <w:rsid w:val="78000827"/>
    <w:rsid w:val="7800E738"/>
    <w:rsid w:val="78087930"/>
    <w:rsid w:val="780E67B7"/>
    <w:rsid w:val="78109201"/>
    <w:rsid w:val="7811D907"/>
    <w:rsid w:val="78159913"/>
    <w:rsid w:val="78161A79"/>
    <w:rsid w:val="782453F8"/>
    <w:rsid w:val="782A1808"/>
    <w:rsid w:val="783B807D"/>
    <w:rsid w:val="78403551"/>
    <w:rsid w:val="785A336A"/>
    <w:rsid w:val="785EE6F4"/>
    <w:rsid w:val="786637AD"/>
    <w:rsid w:val="78720315"/>
    <w:rsid w:val="78734A18"/>
    <w:rsid w:val="7877E572"/>
    <w:rsid w:val="787F810A"/>
    <w:rsid w:val="7885D705"/>
    <w:rsid w:val="788AC337"/>
    <w:rsid w:val="7891A32B"/>
    <w:rsid w:val="78948362"/>
    <w:rsid w:val="789B5658"/>
    <w:rsid w:val="78AA268E"/>
    <w:rsid w:val="78B4BEB3"/>
    <w:rsid w:val="78BB5188"/>
    <w:rsid w:val="78BD2218"/>
    <w:rsid w:val="78BE029A"/>
    <w:rsid w:val="78C0068E"/>
    <w:rsid w:val="78C48B7A"/>
    <w:rsid w:val="78C742ED"/>
    <w:rsid w:val="78C77031"/>
    <w:rsid w:val="78D24ED4"/>
    <w:rsid w:val="78D41605"/>
    <w:rsid w:val="78D9E48B"/>
    <w:rsid w:val="78E28CAB"/>
    <w:rsid w:val="78ED1342"/>
    <w:rsid w:val="78F13A7A"/>
    <w:rsid w:val="78F1E784"/>
    <w:rsid w:val="78F356E5"/>
    <w:rsid w:val="78F36FC3"/>
    <w:rsid w:val="78F7388D"/>
    <w:rsid w:val="78FE118A"/>
    <w:rsid w:val="79004D39"/>
    <w:rsid w:val="7902CCF3"/>
    <w:rsid w:val="7904112F"/>
    <w:rsid w:val="790EB1C0"/>
    <w:rsid w:val="791BD5B6"/>
    <w:rsid w:val="791D5E59"/>
    <w:rsid w:val="792139B6"/>
    <w:rsid w:val="7921F684"/>
    <w:rsid w:val="792824A5"/>
    <w:rsid w:val="792C7847"/>
    <w:rsid w:val="7945216F"/>
    <w:rsid w:val="7948228E"/>
    <w:rsid w:val="794874C6"/>
    <w:rsid w:val="7957A953"/>
    <w:rsid w:val="79589BF5"/>
    <w:rsid w:val="795D01D4"/>
    <w:rsid w:val="796AD4D0"/>
    <w:rsid w:val="798059E6"/>
    <w:rsid w:val="79856FFF"/>
    <w:rsid w:val="798E3FDE"/>
    <w:rsid w:val="79964CB0"/>
    <w:rsid w:val="799F14FB"/>
    <w:rsid w:val="79A171DC"/>
    <w:rsid w:val="79A657E5"/>
    <w:rsid w:val="79B008AE"/>
    <w:rsid w:val="79B0C727"/>
    <w:rsid w:val="79B1A32F"/>
    <w:rsid w:val="79B5F0F8"/>
    <w:rsid w:val="79B63625"/>
    <w:rsid w:val="79BABA20"/>
    <w:rsid w:val="79BE6FD9"/>
    <w:rsid w:val="79C00E35"/>
    <w:rsid w:val="79C32815"/>
    <w:rsid w:val="79C88DAB"/>
    <w:rsid w:val="79CE944F"/>
    <w:rsid w:val="79CF99F3"/>
    <w:rsid w:val="79D1AA21"/>
    <w:rsid w:val="79D98FF4"/>
    <w:rsid w:val="79DA946B"/>
    <w:rsid w:val="79DBE383"/>
    <w:rsid w:val="79EBADDA"/>
    <w:rsid w:val="79ECD989"/>
    <w:rsid w:val="79F43BC5"/>
    <w:rsid w:val="79FAD554"/>
    <w:rsid w:val="79FFACCF"/>
    <w:rsid w:val="7A03C5CC"/>
    <w:rsid w:val="7A1443E3"/>
    <w:rsid w:val="7A1614F8"/>
    <w:rsid w:val="7A1B3D22"/>
    <w:rsid w:val="7A20AECB"/>
    <w:rsid w:val="7A24941B"/>
    <w:rsid w:val="7A2AE72B"/>
    <w:rsid w:val="7A37A799"/>
    <w:rsid w:val="7A37F452"/>
    <w:rsid w:val="7A45B319"/>
    <w:rsid w:val="7A4DAFB0"/>
    <w:rsid w:val="7A668A20"/>
    <w:rsid w:val="7A6B90D9"/>
    <w:rsid w:val="7A6D6A04"/>
    <w:rsid w:val="7A6DEBE0"/>
    <w:rsid w:val="7A711F8E"/>
    <w:rsid w:val="7A7DFBA1"/>
    <w:rsid w:val="7A86CF57"/>
    <w:rsid w:val="7A8C5F99"/>
    <w:rsid w:val="7A8EB7D0"/>
    <w:rsid w:val="7A8EC9CA"/>
    <w:rsid w:val="7A914C1E"/>
    <w:rsid w:val="7A9B5E3D"/>
    <w:rsid w:val="7A9C1669"/>
    <w:rsid w:val="7AA24B85"/>
    <w:rsid w:val="7AA8BD29"/>
    <w:rsid w:val="7AA9725C"/>
    <w:rsid w:val="7AB0842F"/>
    <w:rsid w:val="7AB94FDA"/>
    <w:rsid w:val="7ABB545C"/>
    <w:rsid w:val="7ABC25D7"/>
    <w:rsid w:val="7AC85DD2"/>
    <w:rsid w:val="7ACF4290"/>
    <w:rsid w:val="7AE00E3A"/>
    <w:rsid w:val="7AE720D6"/>
    <w:rsid w:val="7AE83FB5"/>
    <w:rsid w:val="7AE8E524"/>
    <w:rsid w:val="7AED9D5C"/>
    <w:rsid w:val="7AEDE6E8"/>
    <w:rsid w:val="7AF1B2A8"/>
    <w:rsid w:val="7AF4F403"/>
    <w:rsid w:val="7B111A30"/>
    <w:rsid w:val="7B12E5A4"/>
    <w:rsid w:val="7B193FDA"/>
    <w:rsid w:val="7B229E8B"/>
    <w:rsid w:val="7B24F232"/>
    <w:rsid w:val="7B33594C"/>
    <w:rsid w:val="7B33FA9E"/>
    <w:rsid w:val="7B36E9B1"/>
    <w:rsid w:val="7B3C4449"/>
    <w:rsid w:val="7B3E526A"/>
    <w:rsid w:val="7B41D73B"/>
    <w:rsid w:val="7B4438CA"/>
    <w:rsid w:val="7B5092E8"/>
    <w:rsid w:val="7B579BE2"/>
    <w:rsid w:val="7B5FF7A1"/>
    <w:rsid w:val="7B621A03"/>
    <w:rsid w:val="7B625302"/>
    <w:rsid w:val="7B63CB2A"/>
    <w:rsid w:val="7B6976D4"/>
    <w:rsid w:val="7B6CD049"/>
    <w:rsid w:val="7B6EDF35"/>
    <w:rsid w:val="7B7060C1"/>
    <w:rsid w:val="7B740499"/>
    <w:rsid w:val="7B7FFD73"/>
    <w:rsid w:val="7B84EF97"/>
    <w:rsid w:val="7B8CF3D0"/>
    <w:rsid w:val="7B8D4890"/>
    <w:rsid w:val="7B8F8983"/>
    <w:rsid w:val="7B9575A9"/>
    <w:rsid w:val="7B95C443"/>
    <w:rsid w:val="7B9B10E5"/>
    <w:rsid w:val="7B9F02B2"/>
    <w:rsid w:val="7BA109C9"/>
    <w:rsid w:val="7BA3089E"/>
    <w:rsid w:val="7BA60FAD"/>
    <w:rsid w:val="7BA8DD5C"/>
    <w:rsid w:val="7BAE9497"/>
    <w:rsid w:val="7BB3D2DB"/>
    <w:rsid w:val="7BBFD5BA"/>
    <w:rsid w:val="7BC13A28"/>
    <w:rsid w:val="7BD05B5A"/>
    <w:rsid w:val="7BD2ABBA"/>
    <w:rsid w:val="7BD4C8D5"/>
    <w:rsid w:val="7BD4D6C3"/>
    <w:rsid w:val="7BDD22A6"/>
    <w:rsid w:val="7BDD3801"/>
    <w:rsid w:val="7BF51473"/>
    <w:rsid w:val="7C0604DB"/>
    <w:rsid w:val="7C06CAC1"/>
    <w:rsid w:val="7C0AEE6F"/>
    <w:rsid w:val="7C0C41F1"/>
    <w:rsid w:val="7C15D5F0"/>
    <w:rsid w:val="7C185DE2"/>
    <w:rsid w:val="7C233E2F"/>
    <w:rsid w:val="7C2515CF"/>
    <w:rsid w:val="7C2DBC28"/>
    <w:rsid w:val="7C2FD258"/>
    <w:rsid w:val="7C37094A"/>
    <w:rsid w:val="7C3A6D35"/>
    <w:rsid w:val="7C3A7B3A"/>
    <w:rsid w:val="7C3F94C6"/>
    <w:rsid w:val="7C43D894"/>
    <w:rsid w:val="7C4908BC"/>
    <w:rsid w:val="7C4A35D9"/>
    <w:rsid w:val="7C54E46D"/>
    <w:rsid w:val="7C60153D"/>
    <w:rsid w:val="7C6561E5"/>
    <w:rsid w:val="7C6FE789"/>
    <w:rsid w:val="7C70B5E1"/>
    <w:rsid w:val="7C7FFB87"/>
    <w:rsid w:val="7C8065DB"/>
    <w:rsid w:val="7C85C083"/>
    <w:rsid w:val="7C8E080F"/>
    <w:rsid w:val="7C9F85E9"/>
    <w:rsid w:val="7CA77B8C"/>
    <w:rsid w:val="7CAABE47"/>
    <w:rsid w:val="7CADEAAD"/>
    <w:rsid w:val="7CB62806"/>
    <w:rsid w:val="7CBA3CF8"/>
    <w:rsid w:val="7CBBAD1C"/>
    <w:rsid w:val="7CC11218"/>
    <w:rsid w:val="7CCD3492"/>
    <w:rsid w:val="7CCE45C0"/>
    <w:rsid w:val="7CD1716C"/>
    <w:rsid w:val="7CD1B485"/>
    <w:rsid w:val="7CD51321"/>
    <w:rsid w:val="7CDFBEE5"/>
    <w:rsid w:val="7CE03043"/>
    <w:rsid w:val="7CE8FD74"/>
    <w:rsid w:val="7CFDBA05"/>
    <w:rsid w:val="7CFE7E5C"/>
    <w:rsid w:val="7D085D6C"/>
    <w:rsid w:val="7D177AB7"/>
    <w:rsid w:val="7D19EBF4"/>
    <w:rsid w:val="7D3CCD71"/>
    <w:rsid w:val="7D40C4B0"/>
    <w:rsid w:val="7D44D4C0"/>
    <w:rsid w:val="7D4507AE"/>
    <w:rsid w:val="7D481E8C"/>
    <w:rsid w:val="7D49B837"/>
    <w:rsid w:val="7D5BB805"/>
    <w:rsid w:val="7D6464AA"/>
    <w:rsid w:val="7D69E9B3"/>
    <w:rsid w:val="7D6C8B4B"/>
    <w:rsid w:val="7D6D8C87"/>
    <w:rsid w:val="7D72419C"/>
    <w:rsid w:val="7D74C568"/>
    <w:rsid w:val="7D750DA6"/>
    <w:rsid w:val="7D885467"/>
    <w:rsid w:val="7D888E34"/>
    <w:rsid w:val="7D8B71CC"/>
    <w:rsid w:val="7D960AA4"/>
    <w:rsid w:val="7D966AF1"/>
    <w:rsid w:val="7D994CDF"/>
    <w:rsid w:val="7D9A5668"/>
    <w:rsid w:val="7D9B66A9"/>
    <w:rsid w:val="7D9C983A"/>
    <w:rsid w:val="7DA8479C"/>
    <w:rsid w:val="7DA9AFB3"/>
    <w:rsid w:val="7DAB5488"/>
    <w:rsid w:val="7DB38C04"/>
    <w:rsid w:val="7DBC475F"/>
    <w:rsid w:val="7DBF4593"/>
    <w:rsid w:val="7DBFC2AA"/>
    <w:rsid w:val="7DD06B10"/>
    <w:rsid w:val="7DDBB44C"/>
    <w:rsid w:val="7DE5F21A"/>
    <w:rsid w:val="7DE88375"/>
    <w:rsid w:val="7DEA80EF"/>
    <w:rsid w:val="7DEC66F5"/>
    <w:rsid w:val="7DECFD1B"/>
    <w:rsid w:val="7DED0C14"/>
    <w:rsid w:val="7DEF1B6E"/>
    <w:rsid w:val="7DF7D59C"/>
    <w:rsid w:val="7DF958B5"/>
    <w:rsid w:val="7DFA3637"/>
    <w:rsid w:val="7DFA923D"/>
    <w:rsid w:val="7E0416D9"/>
    <w:rsid w:val="7E046239"/>
    <w:rsid w:val="7E07AA94"/>
    <w:rsid w:val="7E0BD6CA"/>
    <w:rsid w:val="7E10EFBA"/>
    <w:rsid w:val="7E1BF6D7"/>
    <w:rsid w:val="7E226071"/>
    <w:rsid w:val="7E22BF01"/>
    <w:rsid w:val="7E29237E"/>
    <w:rsid w:val="7E2C1DEA"/>
    <w:rsid w:val="7E329BD0"/>
    <w:rsid w:val="7E38225E"/>
    <w:rsid w:val="7E3A56C0"/>
    <w:rsid w:val="7E3FF49B"/>
    <w:rsid w:val="7E40B5DE"/>
    <w:rsid w:val="7E413E1E"/>
    <w:rsid w:val="7E555498"/>
    <w:rsid w:val="7E5B3DE6"/>
    <w:rsid w:val="7E62030D"/>
    <w:rsid w:val="7E62AF0A"/>
    <w:rsid w:val="7E7687F9"/>
    <w:rsid w:val="7E79D930"/>
    <w:rsid w:val="7E7B0D79"/>
    <w:rsid w:val="7E81571B"/>
    <w:rsid w:val="7E85C726"/>
    <w:rsid w:val="7E932FD4"/>
    <w:rsid w:val="7E958A17"/>
    <w:rsid w:val="7EA82B73"/>
    <w:rsid w:val="7EA97170"/>
    <w:rsid w:val="7EAAE756"/>
    <w:rsid w:val="7EB15F3C"/>
    <w:rsid w:val="7EB40210"/>
    <w:rsid w:val="7EB505DC"/>
    <w:rsid w:val="7EB93FB8"/>
    <w:rsid w:val="7EBB10C6"/>
    <w:rsid w:val="7EBD7161"/>
    <w:rsid w:val="7EC27769"/>
    <w:rsid w:val="7EC34ED3"/>
    <w:rsid w:val="7ED56BEB"/>
    <w:rsid w:val="7EDE730D"/>
    <w:rsid w:val="7EE27212"/>
    <w:rsid w:val="7EE44261"/>
    <w:rsid w:val="7EEA2CAF"/>
    <w:rsid w:val="7EEF8ACC"/>
    <w:rsid w:val="7EF2BE10"/>
    <w:rsid w:val="7EF716FE"/>
    <w:rsid w:val="7EF74917"/>
    <w:rsid w:val="7EFAECFD"/>
    <w:rsid w:val="7F07F3DA"/>
    <w:rsid w:val="7F0955C6"/>
    <w:rsid w:val="7F0D3687"/>
    <w:rsid w:val="7F0D98E9"/>
    <w:rsid w:val="7F1118E6"/>
    <w:rsid w:val="7F14ABDF"/>
    <w:rsid w:val="7F23B83A"/>
    <w:rsid w:val="7F2B81E6"/>
    <w:rsid w:val="7F30FE6C"/>
    <w:rsid w:val="7F31E678"/>
    <w:rsid w:val="7F3DE463"/>
    <w:rsid w:val="7F3FB464"/>
    <w:rsid w:val="7F3FC6C7"/>
    <w:rsid w:val="7F425A1D"/>
    <w:rsid w:val="7F431CEB"/>
    <w:rsid w:val="7F52993F"/>
    <w:rsid w:val="7F5B9416"/>
    <w:rsid w:val="7F6D3ABC"/>
    <w:rsid w:val="7F6FFB02"/>
    <w:rsid w:val="7F73C12F"/>
    <w:rsid w:val="7F75B16E"/>
    <w:rsid w:val="7F79492C"/>
    <w:rsid w:val="7F7B518C"/>
    <w:rsid w:val="7F7BF2BC"/>
    <w:rsid w:val="7F7C2962"/>
    <w:rsid w:val="7F8BF822"/>
    <w:rsid w:val="7F8C5A2A"/>
    <w:rsid w:val="7F8E4DFF"/>
    <w:rsid w:val="7F90AD93"/>
    <w:rsid w:val="7F931C7E"/>
    <w:rsid w:val="7FA1DAB3"/>
    <w:rsid w:val="7FAE5FFC"/>
    <w:rsid w:val="7FAEEA65"/>
    <w:rsid w:val="7FB27B89"/>
    <w:rsid w:val="7FB4C73E"/>
    <w:rsid w:val="7FBD06AB"/>
    <w:rsid w:val="7FBDED92"/>
    <w:rsid w:val="7FDF7BF1"/>
    <w:rsid w:val="7FE091FB"/>
    <w:rsid w:val="7FE0E3BA"/>
    <w:rsid w:val="7FE357BF"/>
    <w:rsid w:val="7FE4C08D"/>
    <w:rsid w:val="7FEC093E"/>
    <w:rsid w:val="7FECA052"/>
    <w:rsid w:val="7FF87835"/>
    <w:rsid w:val="7FF99A51"/>
    <w:rsid w:val="DF3FCB63"/>
    <w:rsid w:val="EFEC219A"/>
    <w:rsid w:val="0000008A"/>
    <w:rsid w:val="00000467"/>
    <w:rsid w:val="0000048B"/>
    <w:rsid w:val="000006DA"/>
    <w:rsid w:val="000006DD"/>
    <w:rsid w:val="0000080D"/>
    <w:rsid w:val="000009A5"/>
    <w:rsid w:val="00000A39"/>
    <w:rsid w:val="00000BA5"/>
    <w:rsid w:val="00000E72"/>
    <w:rsid w:val="00000FDD"/>
    <w:rsid w:val="0000112A"/>
    <w:rsid w:val="0000115A"/>
    <w:rsid w:val="00001216"/>
    <w:rsid w:val="000013D1"/>
    <w:rsid w:val="00001471"/>
    <w:rsid w:val="00001505"/>
    <w:rsid w:val="000017B5"/>
    <w:rsid w:val="0000189B"/>
    <w:rsid w:val="00001A1D"/>
    <w:rsid w:val="00001DA1"/>
    <w:rsid w:val="00001E23"/>
    <w:rsid w:val="00001F50"/>
    <w:rsid w:val="00001F5D"/>
    <w:rsid w:val="0000202F"/>
    <w:rsid w:val="000020AE"/>
    <w:rsid w:val="000021BC"/>
    <w:rsid w:val="000022E6"/>
    <w:rsid w:val="000024B2"/>
    <w:rsid w:val="000024C6"/>
    <w:rsid w:val="0000264D"/>
    <w:rsid w:val="000026A2"/>
    <w:rsid w:val="00002721"/>
    <w:rsid w:val="0000282E"/>
    <w:rsid w:val="000029B7"/>
    <w:rsid w:val="00002A1F"/>
    <w:rsid w:val="00002A78"/>
    <w:rsid w:val="00002C88"/>
    <w:rsid w:val="00002E96"/>
    <w:rsid w:val="00003086"/>
    <w:rsid w:val="0000335C"/>
    <w:rsid w:val="000033C0"/>
    <w:rsid w:val="000033DC"/>
    <w:rsid w:val="00003535"/>
    <w:rsid w:val="00003540"/>
    <w:rsid w:val="000037ED"/>
    <w:rsid w:val="000038B1"/>
    <w:rsid w:val="000039C2"/>
    <w:rsid w:val="00003A3B"/>
    <w:rsid w:val="00003C9A"/>
    <w:rsid w:val="00003E24"/>
    <w:rsid w:val="0000433A"/>
    <w:rsid w:val="000044C9"/>
    <w:rsid w:val="000044D4"/>
    <w:rsid w:val="000045D8"/>
    <w:rsid w:val="00004620"/>
    <w:rsid w:val="00004735"/>
    <w:rsid w:val="000047AB"/>
    <w:rsid w:val="00004939"/>
    <w:rsid w:val="00004A55"/>
    <w:rsid w:val="00004D14"/>
    <w:rsid w:val="00004F60"/>
    <w:rsid w:val="0000502D"/>
    <w:rsid w:val="0000504F"/>
    <w:rsid w:val="00005056"/>
    <w:rsid w:val="00005063"/>
    <w:rsid w:val="0000506B"/>
    <w:rsid w:val="000051C1"/>
    <w:rsid w:val="00005489"/>
    <w:rsid w:val="00005613"/>
    <w:rsid w:val="0000562D"/>
    <w:rsid w:val="0000580A"/>
    <w:rsid w:val="000058B1"/>
    <w:rsid w:val="000059D6"/>
    <w:rsid w:val="00005D44"/>
    <w:rsid w:val="00005D8F"/>
    <w:rsid w:val="00005E63"/>
    <w:rsid w:val="00005F14"/>
    <w:rsid w:val="00005FE5"/>
    <w:rsid w:val="000060EB"/>
    <w:rsid w:val="00006241"/>
    <w:rsid w:val="000062D1"/>
    <w:rsid w:val="0000642D"/>
    <w:rsid w:val="0000661E"/>
    <w:rsid w:val="00006663"/>
    <w:rsid w:val="00006710"/>
    <w:rsid w:val="00006A9F"/>
    <w:rsid w:val="00006B6B"/>
    <w:rsid w:val="00006C3B"/>
    <w:rsid w:val="00006D39"/>
    <w:rsid w:val="00006D62"/>
    <w:rsid w:val="00006F34"/>
    <w:rsid w:val="00006F70"/>
    <w:rsid w:val="00006FC5"/>
    <w:rsid w:val="00007198"/>
    <w:rsid w:val="00007288"/>
    <w:rsid w:val="000072B9"/>
    <w:rsid w:val="000072DA"/>
    <w:rsid w:val="00007378"/>
    <w:rsid w:val="00007449"/>
    <w:rsid w:val="000074AB"/>
    <w:rsid w:val="000076D9"/>
    <w:rsid w:val="0000775C"/>
    <w:rsid w:val="000077C4"/>
    <w:rsid w:val="00007ADE"/>
    <w:rsid w:val="00007CE0"/>
    <w:rsid w:val="00007D7D"/>
    <w:rsid w:val="00007E23"/>
    <w:rsid w:val="00007E31"/>
    <w:rsid w:val="00007F59"/>
    <w:rsid w:val="0001016E"/>
    <w:rsid w:val="000101C2"/>
    <w:rsid w:val="00010438"/>
    <w:rsid w:val="000105C2"/>
    <w:rsid w:val="00010696"/>
    <w:rsid w:val="00010831"/>
    <w:rsid w:val="0001099D"/>
    <w:rsid w:val="000109D5"/>
    <w:rsid w:val="00010A5C"/>
    <w:rsid w:val="00010AF4"/>
    <w:rsid w:val="00010E0B"/>
    <w:rsid w:val="00011355"/>
    <w:rsid w:val="00011397"/>
    <w:rsid w:val="00011406"/>
    <w:rsid w:val="000114F0"/>
    <w:rsid w:val="0001151D"/>
    <w:rsid w:val="00011641"/>
    <w:rsid w:val="0001168B"/>
    <w:rsid w:val="0001179A"/>
    <w:rsid w:val="0001182F"/>
    <w:rsid w:val="000118B9"/>
    <w:rsid w:val="00011917"/>
    <w:rsid w:val="000119E4"/>
    <w:rsid w:val="00011A79"/>
    <w:rsid w:val="00011AF2"/>
    <w:rsid w:val="00011D71"/>
    <w:rsid w:val="00011F61"/>
    <w:rsid w:val="0001215C"/>
    <w:rsid w:val="000121C4"/>
    <w:rsid w:val="0001221B"/>
    <w:rsid w:val="000122C3"/>
    <w:rsid w:val="00012302"/>
    <w:rsid w:val="00012456"/>
    <w:rsid w:val="0001265E"/>
    <w:rsid w:val="00012925"/>
    <w:rsid w:val="00012963"/>
    <w:rsid w:val="000129C6"/>
    <w:rsid w:val="000129CC"/>
    <w:rsid w:val="00012B61"/>
    <w:rsid w:val="00012B6D"/>
    <w:rsid w:val="00012BA5"/>
    <w:rsid w:val="00012D02"/>
    <w:rsid w:val="00012D4E"/>
    <w:rsid w:val="00012EFF"/>
    <w:rsid w:val="0001301D"/>
    <w:rsid w:val="0001329B"/>
    <w:rsid w:val="0001336B"/>
    <w:rsid w:val="00013414"/>
    <w:rsid w:val="00013428"/>
    <w:rsid w:val="0001374F"/>
    <w:rsid w:val="00013879"/>
    <w:rsid w:val="0001388B"/>
    <w:rsid w:val="000138D0"/>
    <w:rsid w:val="000139BE"/>
    <w:rsid w:val="00013CFF"/>
    <w:rsid w:val="00013D23"/>
    <w:rsid w:val="00013DF7"/>
    <w:rsid w:val="00013E9F"/>
    <w:rsid w:val="0001400D"/>
    <w:rsid w:val="00014117"/>
    <w:rsid w:val="000141DF"/>
    <w:rsid w:val="00014285"/>
    <w:rsid w:val="00014381"/>
    <w:rsid w:val="000143B3"/>
    <w:rsid w:val="00014401"/>
    <w:rsid w:val="0001456C"/>
    <w:rsid w:val="000146C0"/>
    <w:rsid w:val="000147CC"/>
    <w:rsid w:val="0001495C"/>
    <w:rsid w:val="00014994"/>
    <w:rsid w:val="000149E8"/>
    <w:rsid w:val="00014C19"/>
    <w:rsid w:val="00014D8A"/>
    <w:rsid w:val="00015008"/>
    <w:rsid w:val="0001507E"/>
    <w:rsid w:val="00015220"/>
    <w:rsid w:val="00015267"/>
    <w:rsid w:val="00015272"/>
    <w:rsid w:val="00015516"/>
    <w:rsid w:val="000155E2"/>
    <w:rsid w:val="000157D4"/>
    <w:rsid w:val="00015B3C"/>
    <w:rsid w:val="00015B64"/>
    <w:rsid w:val="00015BCB"/>
    <w:rsid w:val="00015E2C"/>
    <w:rsid w:val="00015F54"/>
    <w:rsid w:val="00015F58"/>
    <w:rsid w:val="00015FDF"/>
    <w:rsid w:val="000161A0"/>
    <w:rsid w:val="000162FB"/>
    <w:rsid w:val="00016354"/>
    <w:rsid w:val="000163C7"/>
    <w:rsid w:val="0001667B"/>
    <w:rsid w:val="000167EA"/>
    <w:rsid w:val="00016847"/>
    <w:rsid w:val="0001688E"/>
    <w:rsid w:val="000168F8"/>
    <w:rsid w:val="00016B94"/>
    <w:rsid w:val="00016C0C"/>
    <w:rsid w:val="00016E94"/>
    <w:rsid w:val="00016FAB"/>
    <w:rsid w:val="0001701F"/>
    <w:rsid w:val="000174F7"/>
    <w:rsid w:val="00017A6B"/>
    <w:rsid w:val="00017A73"/>
    <w:rsid w:val="00017C43"/>
    <w:rsid w:val="00017D0C"/>
    <w:rsid w:val="00017DB4"/>
    <w:rsid w:val="00017E2A"/>
    <w:rsid w:val="00017EAE"/>
    <w:rsid w:val="00020100"/>
    <w:rsid w:val="00020159"/>
    <w:rsid w:val="0002018E"/>
    <w:rsid w:val="00020260"/>
    <w:rsid w:val="00020342"/>
    <w:rsid w:val="00020379"/>
    <w:rsid w:val="000203A7"/>
    <w:rsid w:val="000205B0"/>
    <w:rsid w:val="000205FF"/>
    <w:rsid w:val="0002086A"/>
    <w:rsid w:val="000208C0"/>
    <w:rsid w:val="000208C5"/>
    <w:rsid w:val="000208F1"/>
    <w:rsid w:val="00020906"/>
    <w:rsid w:val="00020933"/>
    <w:rsid w:val="0002093A"/>
    <w:rsid w:val="000209B7"/>
    <w:rsid w:val="00020A45"/>
    <w:rsid w:val="00020A51"/>
    <w:rsid w:val="00020AE2"/>
    <w:rsid w:val="00020C1C"/>
    <w:rsid w:val="00020CD8"/>
    <w:rsid w:val="00020DDD"/>
    <w:rsid w:val="00020E63"/>
    <w:rsid w:val="00020EBB"/>
    <w:rsid w:val="00020FAF"/>
    <w:rsid w:val="00021030"/>
    <w:rsid w:val="0002129E"/>
    <w:rsid w:val="00021468"/>
    <w:rsid w:val="00021539"/>
    <w:rsid w:val="00021579"/>
    <w:rsid w:val="00021715"/>
    <w:rsid w:val="0002171B"/>
    <w:rsid w:val="000217C2"/>
    <w:rsid w:val="00021893"/>
    <w:rsid w:val="000219C1"/>
    <w:rsid w:val="00021A44"/>
    <w:rsid w:val="00021A49"/>
    <w:rsid w:val="00021A57"/>
    <w:rsid w:val="00021BA2"/>
    <w:rsid w:val="00021BC1"/>
    <w:rsid w:val="00021BF9"/>
    <w:rsid w:val="00021D0F"/>
    <w:rsid w:val="00021E93"/>
    <w:rsid w:val="000220B9"/>
    <w:rsid w:val="00022116"/>
    <w:rsid w:val="00022123"/>
    <w:rsid w:val="0002219A"/>
    <w:rsid w:val="000222A6"/>
    <w:rsid w:val="00022347"/>
    <w:rsid w:val="00022355"/>
    <w:rsid w:val="000223A6"/>
    <w:rsid w:val="0002244B"/>
    <w:rsid w:val="0002260C"/>
    <w:rsid w:val="0002261E"/>
    <w:rsid w:val="000226B4"/>
    <w:rsid w:val="00022765"/>
    <w:rsid w:val="0002280B"/>
    <w:rsid w:val="00022A35"/>
    <w:rsid w:val="00022A60"/>
    <w:rsid w:val="00022A69"/>
    <w:rsid w:val="00022C3E"/>
    <w:rsid w:val="00022D45"/>
    <w:rsid w:val="00022DB9"/>
    <w:rsid w:val="00022F9E"/>
    <w:rsid w:val="00023110"/>
    <w:rsid w:val="000231C1"/>
    <w:rsid w:val="0002338C"/>
    <w:rsid w:val="0002338D"/>
    <w:rsid w:val="0002343A"/>
    <w:rsid w:val="000235BC"/>
    <w:rsid w:val="0002376A"/>
    <w:rsid w:val="000238A0"/>
    <w:rsid w:val="00023970"/>
    <w:rsid w:val="00023ACD"/>
    <w:rsid w:val="00023AF2"/>
    <w:rsid w:val="00023BDA"/>
    <w:rsid w:val="00023CF3"/>
    <w:rsid w:val="00023E55"/>
    <w:rsid w:val="00023EC1"/>
    <w:rsid w:val="00023F07"/>
    <w:rsid w:val="00024334"/>
    <w:rsid w:val="00024345"/>
    <w:rsid w:val="0002436D"/>
    <w:rsid w:val="00024686"/>
    <w:rsid w:val="00024C3B"/>
    <w:rsid w:val="00024FCE"/>
    <w:rsid w:val="00025107"/>
    <w:rsid w:val="000251CF"/>
    <w:rsid w:val="000253DE"/>
    <w:rsid w:val="00025500"/>
    <w:rsid w:val="00025579"/>
    <w:rsid w:val="0002558C"/>
    <w:rsid w:val="0002577C"/>
    <w:rsid w:val="000257A7"/>
    <w:rsid w:val="000257F2"/>
    <w:rsid w:val="00025B3C"/>
    <w:rsid w:val="00025B93"/>
    <w:rsid w:val="00025D02"/>
    <w:rsid w:val="00025D8E"/>
    <w:rsid w:val="00025FCB"/>
    <w:rsid w:val="0002608C"/>
    <w:rsid w:val="000261F8"/>
    <w:rsid w:val="00026521"/>
    <w:rsid w:val="0002654F"/>
    <w:rsid w:val="00026614"/>
    <w:rsid w:val="000266D5"/>
    <w:rsid w:val="0002677B"/>
    <w:rsid w:val="000267AA"/>
    <w:rsid w:val="000267D0"/>
    <w:rsid w:val="00026916"/>
    <w:rsid w:val="0002691E"/>
    <w:rsid w:val="00026AE1"/>
    <w:rsid w:val="00026B8C"/>
    <w:rsid w:val="00026BA0"/>
    <w:rsid w:val="00026C8C"/>
    <w:rsid w:val="00026D3C"/>
    <w:rsid w:val="00026E03"/>
    <w:rsid w:val="00026E5C"/>
    <w:rsid w:val="00026EFF"/>
    <w:rsid w:val="000270D6"/>
    <w:rsid w:val="0002723B"/>
    <w:rsid w:val="00027251"/>
    <w:rsid w:val="0002796A"/>
    <w:rsid w:val="00027A70"/>
    <w:rsid w:val="00027B7E"/>
    <w:rsid w:val="00027C12"/>
    <w:rsid w:val="00027C1B"/>
    <w:rsid w:val="00027DAA"/>
    <w:rsid w:val="00027DDB"/>
    <w:rsid w:val="00027E3D"/>
    <w:rsid w:val="000300C5"/>
    <w:rsid w:val="00030198"/>
    <w:rsid w:val="0003019D"/>
    <w:rsid w:val="00030271"/>
    <w:rsid w:val="00030275"/>
    <w:rsid w:val="00030279"/>
    <w:rsid w:val="000302F2"/>
    <w:rsid w:val="000304FA"/>
    <w:rsid w:val="00030570"/>
    <w:rsid w:val="00030673"/>
    <w:rsid w:val="000306D8"/>
    <w:rsid w:val="0003070B"/>
    <w:rsid w:val="00030779"/>
    <w:rsid w:val="0003081E"/>
    <w:rsid w:val="000308B8"/>
    <w:rsid w:val="00030A25"/>
    <w:rsid w:val="00030C57"/>
    <w:rsid w:val="00030D72"/>
    <w:rsid w:val="00031191"/>
    <w:rsid w:val="000311E5"/>
    <w:rsid w:val="000311EF"/>
    <w:rsid w:val="00031257"/>
    <w:rsid w:val="000312A2"/>
    <w:rsid w:val="00031300"/>
    <w:rsid w:val="000313D7"/>
    <w:rsid w:val="000313E8"/>
    <w:rsid w:val="00031599"/>
    <w:rsid w:val="000317AD"/>
    <w:rsid w:val="000317EA"/>
    <w:rsid w:val="000319D7"/>
    <w:rsid w:val="000319DD"/>
    <w:rsid w:val="00031B08"/>
    <w:rsid w:val="00031BE4"/>
    <w:rsid w:val="00032064"/>
    <w:rsid w:val="000320A4"/>
    <w:rsid w:val="000320B0"/>
    <w:rsid w:val="00032150"/>
    <w:rsid w:val="00032630"/>
    <w:rsid w:val="0003266E"/>
    <w:rsid w:val="00032826"/>
    <w:rsid w:val="00032B5D"/>
    <w:rsid w:val="00032BFA"/>
    <w:rsid w:val="00032DCF"/>
    <w:rsid w:val="00033187"/>
    <w:rsid w:val="000333C9"/>
    <w:rsid w:val="00033464"/>
    <w:rsid w:val="00033473"/>
    <w:rsid w:val="00033555"/>
    <w:rsid w:val="000335FD"/>
    <w:rsid w:val="00033632"/>
    <w:rsid w:val="00033673"/>
    <w:rsid w:val="000336A9"/>
    <w:rsid w:val="000339D4"/>
    <w:rsid w:val="00033B4E"/>
    <w:rsid w:val="00033D56"/>
    <w:rsid w:val="00033EB2"/>
    <w:rsid w:val="00033FB4"/>
    <w:rsid w:val="0003407F"/>
    <w:rsid w:val="0003428E"/>
    <w:rsid w:val="000342EC"/>
    <w:rsid w:val="00034330"/>
    <w:rsid w:val="0003436D"/>
    <w:rsid w:val="00034442"/>
    <w:rsid w:val="0003479A"/>
    <w:rsid w:val="0003480C"/>
    <w:rsid w:val="0003493A"/>
    <w:rsid w:val="0003499D"/>
    <w:rsid w:val="00034B73"/>
    <w:rsid w:val="00034EFF"/>
    <w:rsid w:val="00034FD1"/>
    <w:rsid w:val="000350A1"/>
    <w:rsid w:val="000351CA"/>
    <w:rsid w:val="0003552B"/>
    <w:rsid w:val="00035672"/>
    <w:rsid w:val="000359DD"/>
    <w:rsid w:val="00035B3D"/>
    <w:rsid w:val="00035B77"/>
    <w:rsid w:val="00035BC2"/>
    <w:rsid w:val="00035DD0"/>
    <w:rsid w:val="00035E21"/>
    <w:rsid w:val="00035F6B"/>
    <w:rsid w:val="000360D0"/>
    <w:rsid w:val="0003619E"/>
    <w:rsid w:val="0003622B"/>
    <w:rsid w:val="0003653D"/>
    <w:rsid w:val="00036542"/>
    <w:rsid w:val="00036673"/>
    <w:rsid w:val="0003692E"/>
    <w:rsid w:val="00036E16"/>
    <w:rsid w:val="00036FD8"/>
    <w:rsid w:val="00037280"/>
    <w:rsid w:val="0003752C"/>
    <w:rsid w:val="0003768D"/>
    <w:rsid w:val="000379AE"/>
    <w:rsid w:val="00037A58"/>
    <w:rsid w:val="00037B85"/>
    <w:rsid w:val="00037C72"/>
    <w:rsid w:val="00037DA9"/>
    <w:rsid w:val="00037F7C"/>
    <w:rsid w:val="0004027D"/>
    <w:rsid w:val="000402A8"/>
    <w:rsid w:val="00040367"/>
    <w:rsid w:val="00040690"/>
    <w:rsid w:val="0004071F"/>
    <w:rsid w:val="0004074C"/>
    <w:rsid w:val="0004075D"/>
    <w:rsid w:val="000407DD"/>
    <w:rsid w:val="00040878"/>
    <w:rsid w:val="000408AC"/>
    <w:rsid w:val="00040967"/>
    <w:rsid w:val="00040971"/>
    <w:rsid w:val="000409A0"/>
    <w:rsid w:val="00040B11"/>
    <w:rsid w:val="00040B44"/>
    <w:rsid w:val="00040B94"/>
    <w:rsid w:val="00040C10"/>
    <w:rsid w:val="00040D92"/>
    <w:rsid w:val="00040F60"/>
    <w:rsid w:val="00041063"/>
    <w:rsid w:val="000410C7"/>
    <w:rsid w:val="00041160"/>
    <w:rsid w:val="000411C7"/>
    <w:rsid w:val="0004126E"/>
    <w:rsid w:val="000412DB"/>
    <w:rsid w:val="000415D1"/>
    <w:rsid w:val="000418B7"/>
    <w:rsid w:val="000418CB"/>
    <w:rsid w:val="00041943"/>
    <w:rsid w:val="0004199B"/>
    <w:rsid w:val="00041AB2"/>
    <w:rsid w:val="00041B1C"/>
    <w:rsid w:val="00041B65"/>
    <w:rsid w:val="00041BF3"/>
    <w:rsid w:val="00041D99"/>
    <w:rsid w:val="00041DE8"/>
    <w:rsid w:val="00041F2E"/>
    <w:rsid w:val="00041F9A"/>
    <w:rsid w:val="00041FB9"/>
    <w:rsid w:val="00041FED"/>
    <w:rsid w:val="000420C8"/>
    <w:rsid w:val="0004225D"/>
    <w:rsid w:val="0004229D"/>
    <w:rsid w:val="000422AC"/>
    <w:rsid w:val="000422F5"/>
    <w:rsid w:val="000423B0"/>
    <w:rsid w:val="000423FD"/>
    <w:rsid w:val="00042437"/>
    <w:rsid w:val="00042564"/>
    <w:rsid w:val="0004257D"/>
    <w:rsid w:val="000425AA"/>
    <w:rsid w:val="000425D2"/>
    <w:rsid w:val="000426D7"/>
    <w:rsid w:val="00042A8B"/>
    <w:rsid w:val="00042D96"/>
    <w:rsid w:val="00042E12"/>
    <w:rsid w:val="00042F00"/>
    <w:rsid w:val="00043118"/>
    <w:rsid w:val="00043144"/>
    <w:rsid w:val="00043222"/>
    <w:rsid w:val="00043240"/>
    <w:rsid w:val="00043343"/>
    <w:rsid w:val="00043351"/>
    <w:rsid w:val="00043649"/>
    <w:rsid w:val="0004364B"/>
    <w:rsid w:val="000436DE"/>
    <w:rsid w:val="000438E1"/>
    <w:rsid w:val="00043A98"/>
    <w:rsid w:val="00043BDE"/>
    <w:rsid w:val="000441DB"/>
    <w:rsid w:val="00044240"/>
    <w:rsid w:val="000444C9"/>
    <w:rsid w:val="000444E6"/>
    <w:rsid w:val="000447A1"/>
    <w:rsid w:val="000448F3"/>
    <w:rsid w:val="00044982"/>
    <w:rsid w:val="00044A56"/>
    <w:rsid w:val="00044ABA"/>
    <w:rsid w:val="00044C9D"/>
    <w:rsid w:val="00044F37"/>
    <w:rsid w:val="00044FCA"/>
    <w:rsid w:val="00044FEA"/>
    <w:rsid w:val="0004503A"/>
    <w:rsid w:val="00045260"/>
    <w:rsid w:val="00045270"/>
    <w:rsid w:val="000452CC"/>
    <w:rsid w:val="000453B0"/>
    <w:rsid w:val="000454F0"/>
    <w:rsid w:val="00045514"/>
    <w:rsid w:val="0004562E"/>
    <w:rsid w:val="0004594C"/>
    <w:rsid w:val="000459A1"/>
    <w:rsid w:val="00045C7D"/>
    <w:rsid w:val="00045C8E"/>
    <w:rsid w:val="00045F05"/>
    <w:rsid w:val="00045FA8"/>
    <w:rsid w:val="00045FDE"/>
    <w:rsid w:val="00045FF1"/>
    <w:rsid w:val="00046243"/>
    <w:rsid w:val="00046394"/>
    <w:rsid w:val="000464A2"/>
    <w:rsid w:val="00046505"/>
    <w:rsid w:val="000465F6"/>
    <w:rsid w:val="000469CA"/>
    <w:rsid w:val="00046CD8"/>
    <w:rsid w:val="00046F5C"/>
    <w:rsid w:val="000470AE"/>
    <w:rsid w:val="0004744E"/>
    <w:rsid w:val="0004749B"/>
    <w:rsid w:val="000474A2"/>
    <w:rsid w:val="00047523"/>
    <w:rsid w:val="00047672"/>
    <w:rsid w:val="00047702"/>
    <w:rsid w:val="0004793D"/>
    <w:rsid w:val="000479DD"/>
    <w:rsid w:val="00047A34"/>
    <w:rsid w:val="00047A7A"/>
    <w:rsid w:val="00047F1C"/>
    <w:rsid w:val="00047FFA"/>
    <w:rsid w:val="00049809"/>
    <w:rsid w:val="000501FA"/>
    <w:rsid w:val="00050271"/>
    <w:rsid w:val="0005033B"/>
    <w:rsid w:val="00050358"/>
    <w:rsid w:val="0005035E"/>
    <w:rsid w:val="000503C4"/>
    <w:rsid w:val="00050899"/>
    <w:rsid w:val="00050B05"/>
    <w:rsid w:val="00050B62"/>
    <w:rsid w:val="00050BE2"/>
    <w:rsid w:val="00050C87"/>
    <w:rsid w:val="00050F23"/>
    <w:rsid w:val="00050F89"/>
    <w:rsid w:val="00051097"/>
    <w:rsid w:val="00051098"/>
    <w:rsid w:val="0005120A"/>
    <w:rsid w:val="00051606"/>
    <w:rsid w:val="0005166A"/>
    <w:rsid w:val="00051715"/>
    <w:rsid w:val="00051732"/>
    <w:rsid w:val="00051765"/>
    <w:rsid w:val="000517EF"/>
    <w:rsid w:val="000517FE"/>
    <w:rsid w:val="0005194A"/>
    <w:rsid w:val="0005196C"/>
    <w:rsid w:val="00051A23"/>
    <w:rsid w:val="00051D36"/>
    <w:rsid w:val="00051E21"/>
    <w:rsid w:val="00051FDC"/>
    <w:rsid w:val="000520C6"/>
    <w:rsid w:val="0005215F"/>
    <w:rsid w:val="00052298"/>
    <w:rsid w:val="00052344"/>
    <w:rsid w:val="0005249A"/>
    <w:rsid w:val="000524D3"/>
    <w:rsid w:val="000526D5"/>
    <w:rsid w:val="0005274A"/>
    <w:rsid w:val="00052806"/>
    <w:rsid w:val="0005287F"/>
    <w:rsid w:val="00052A38"/>
    <w:rsid w:val="00052BD1"/>
    <w:rsid w:val="00052BF8"/>
    <w:rsid w:val="00052C80"/>
    <w:rsid w:val="00052CF2"/>
    <w:rsid w:val="00052D77"/>
    <w:rsid w:val="00052DD3"/>
    <w:rsid w:val="00052F0A"/>
    <w:rsid w:val="00052F36"/>
    <w:rsid w:val="00052FA4"/>
    <w:rsid w:val="00053018"/>
    <w:rsid w:val="0005332A"/>
    <w:rsid w:val="00053379"/>
    <w:rsid w:val="0005345B"/>
    <w:rsid w:val="00053486"/>
    <w:rsid w:val="000536B6"/>
    <w:rsid w:val="0005399A"/>
    <w:rsid w:val="00053A6B"/>
    <w:rsid w:val="00053C09"/>
    <w:rsid w:val="00053D31"/>
    <w:rsid w:val="00053D9C"/>
    <w:rsid w:val="00053E63"/>
    <w:rsid w:val="00053EA3"/>
    <w:rsid w:val="00053EBC"/>
    <w:rsid w:val="00054175"/>
    <w:rsid w:val="00054340"/>
    <w:rsid w:val="000546E8"/>
    <w:rsid w:val="000547C9"/>
    <w:rsid w:val="00054969"/>
    <w:rsid w:val="00054D58"/>
    <w:rsid w:val="00054DF7"/>
    <w:rsid w:val="00054E61"/>
    <w:rsid w:val="00055087"/>
    <w:rsid w:val="000552C5"/>
    <w:rsid w:val="000552E7"/>
    <w:rsid w:val="0005542B"/>
    <w:rsid w:val="000554D8"/>
    <w:rsid w:val="00055791"/>
    <w:rsid w:val="0005580D"/>
    <w:rsid w:val="00055977"/>
    <w:rsid w:val="000559B5"/>
    <w:rsid w:val="00055E5F"/>
    <w:rsid w:val="00055F3A"/>
    <w:rsid w:val="000560B5"/>
    <w:rsid w:val="00056160"/>
    <w:rsid w:val="00056213"/>
    <w:rsid w:val="00056419"/>
    <w:rsid w:val="000564F9"/>
    <w:rsid w:val="0005650F"/>
    <w:rsid w:val="000565B3"/>
    <w:rsid w:val="00056686"/>
    <w:rsid w:val="000566FF"/>
    <w:rsid w:val="000567EF"/>
    <w:rsid w:val="000569AE"/>
    <w:rsid w:val="00056A60"/>
    <w:rsid w:val="00056A74"/>
    <w:rsid w:val="00056C37"/>
    <w:rsid w:val="00056C50"/>
    <w:rsid w:val="00056D1F"/>
    <w:rsid w:val="00056D2B"/>
    <w:rsid w:val="00056DB1"/>
    <w:rsid w:val="00056E33"/>
    <w:rsid w:val="00057161"/>
    <w:rsid w:val="00057330"/>
    <w:rsid w:val="000573E5"/>
    <w:rsid w:val="00057690"/>
    <w:rsid w:val="00057736"/>
    <w:rsid w:val="00057AAA"/>
    <w:rsid w:val="00057AFE"/>
    <w:rsid w:val="00057CCC"/>
    <w:rsid w:val="00057EE1"/>
    <w:rsid w:val="00060223"/>
    <w:rsid w:val="000602AB"/>
    <w:rsid w:val="000602D1"/>
    <w:rsid w:val="000604E6"/>
    <w:rsid w:val="00060710"/>
    <w:rsid w:val="00060D50"/>
    <w:rsid w:val="00060D52"/>
    <w:rsid w:val="00060F13"/>
    <w:rsid w:val="00060FDE"/>
    <w:rsid w:val="00060FE5"/>
    <w:rsid w:val="00060FF6"/>
    <w:rsid w:val="00061014"/>
    <w:rsid w:val="00061072"/>
    <w:rsid w:val="00061122"/>
    <w:rsid w:val="000612A3"/>
    <w:rsid w:val="00061330"/>
    <w:rsid w:val="00061553"/>
    <w:rsid w:val="000615FF"/>
    <w:rsid w:val="00061739"/>
    <w:rsid w:val="000618CC"/>
    <w:rsid w:val="000618DC"/>
    <w:rsid w:val="00061B5D"/>
    <w:rsid w:val="00061BEF"/>
    <w:rsid w:val="00061BF5"/>
    <w:rsid w:val="00061C77"/>
    <w:rsid w:val="00061D4B"/>
    <w:rsid w:val="00061DE7"/>
    <w:rsid w:val="00061E13"/>
    <w:rsid w:val="00062189"/>
    <w:rsid w:val="000621B0"/>
    <w:rsid w:val="00062246"/>
    <w:rsid w:val="000622A6"/>
    <w:rsid w:val="000623D6"/>
    <w:rsid w:val="0006245A"/>
    <w:rsid w:val="0006255B"/>
    <w:rsid w:val="00062857"/>
    <w:rsid w:val="00062918"/>
    <w:rsid w:val="0006292A"/>
    <w:rsid w:val="00062B69"/>
    <w:rsid w:val="00062E4D"/>
    <w:rsid w:val="0006308A"/>
    <w:rsid w:val="000631D3"/>
    <w:rsid w:val="000632AB"/>
    <w:rsid w:val="0006336A"/>
    <w:rsid w:val="000637D0"/>
    <w:rsid w:val="0006388E"/>
    <w:rsid w:val="00063AAD"/>
    <w:rsid w:val="00063AAF"/>
    <w:rsid w:val="00063B3E"/>
    <w:rsid w:val="00063C86"/>
    <w:rsid w:val="00063CA2"/>
    <w:rsid w:val="00063CF1"/>
    <w:rsid w:val="00063D1F"/>
    <w:rsid w:val="00063E15"/>
    <w:rsid w:val="00063E6D"/>
    <w:rsid w:val="00063EA0"/>
    <w:rsid w:val="00063F54"/>
    <w:rsid w:val="000640DE"/>
    <w:rsid w:val="0006417D"/>
    <w:rsid w:val="00064200"/>
    <w:rsid w:val="0006423A"/>
    <w:rsid w:val="0006445D"/>
    <w:rsid w:val="00064666"/>
    <w:rsid w:val="00064674"/>
    <w:rsid w:val="00064722"/>
    <w:rsid w:val="00064759"/>
    <w:rsid w:val="00064812"/>
    <w:rsid w:val="00064878"/>
    <w:rsid w:val="000649F4"/>
    <w:rsid w:val="0006512C"/>
    <w:rsid w:val="000652D2"/>
    <w:rsid w:val="0006540C"/>
    <w:rsid w:val="00065451"/>
    <w:rsid w:val="0006548C"/>
    <w:rsid w:val="0006567D"/>
    <w:rsid w:val="000656BB"/>
    <w:rsid w:val="00065839"/>
    <w:rsid w:val="00065A3A"/>
    <w:rsid w:val="00065AD7"/>
    <w:rsid w:val="00065DA6"/>
    <w:rsid w:val="00065E53"/>
    <w:rsid w:val="00065E83"/>
    <w:rsid w:val="00065F42"/>
    <w:rsid w:val="00065FCE"/>
    <w:rsid w:val="00065FF9"/>
    <w:rsid w:val="000660D3"/>
    <w:rsid w:val="00066106"/>
    <w:rsid w:val="0006619E"/>
    <w:rsid w:val="00066565"/>
    <w:rsid w:val="0006658F"/>
    <w:rsid w:val="000665AD"/>
    <w:rsid w:val="000665F4"/>
    <w:rsid w:val="0006667E"/>
    <w:rsid w:val="000666CB"/>
    <w:rsid w:val="00066803"/>
    <w:rsid w:val="0006681D"/>
    <w:rsid w:val="00066871"/>
    <w:rsid w:val="00066B0C"/>
    <w:rsid w:val="00066B67"/>
    <w:rsid w:val="00066C2F"/>
    <w:rsid w:val="00066CB0"/>
    <w:rsid w:val="00066DE4"/>
    <w:rsid w:val="00066E78"/>
    <w:rsid w:val="00066F7D"/>
    <w:rsid w:val="00066F9A"/>
    <w:rsid w:val="00067133"/>
    <w:rsid w:val="0006726B"/>
    <w:rsid w:val="000674A9"/>
    <w:rsid w:val="000674AE"/>
    <w:rsid w:val="000675EC"/>
    <w:rsid w:val="00067696"/>
    <w:rsid w:val="00067789"/>
    <w:rsid w:val="000678CE"/>
    <w:rsid w:val="000678E3"/>
    <w:rsid w:val="0006793A"/>
    <w:rsid w:val="000679CA"/>
    <w:rsid w:val="00067B56"/>
    <w:rsid w:val="00067B85"/>
    <w:rsid w:val="00067BBF"/>
    <w:rsid w:val="00067C21"/>
    <w:rsid w:val="00067FF5"/>
    <w:rsid w:val="0007017E"/>
    <w:rsid w:val="00070258"/>
    <w:rsid w:val="00070286"/>
    <w:rsid w:val="00070593"/>
    <w:rsid w:val="000706E7"/>
    <w:rsid w:val="0007083E"/>
    <w:rsid w:val="000708B8"/>
    <w:rsid w:val="000708CF"/>
    <w:rsid w:val="00070B37"/>
    <w:rsid w:val="00070B3E"/>
    <w:rsid w:val="00070CF0"/>
    <w:rsid w:val="00070F40"/>
    <w:rsid w:val="000710DB"/>
    <w:rsid w:val="00071388"/>
    <w:rsid w:val="000713A9"/>
    <w:rsid w:val="000714E8"/>
    <w:rsid w:val="00071875"/>
    <w:rsid w:val="000719AC"/>
    <w:rsid w:val="000719CB"/>
    <w:rsid w:val="00071A9A"/>
    <w:rsid w:val="00071CBA"/>
    <w:rsid w:val="00071DA4"/>
    <w:rsid w:val="00071E9F"/>
    <w:rsid w:val="00071FE6"/>
    <w:rsid w:val="00072180"/>
    <w:rsid w:val="0007221F"/>
    <w:rsid w:val="00072287"/>
    <w:rsid w:val="000723B3"/>
    <w:rsid w:val="00072524"/>
    <w:rsid w:val="00072567"/>
    <w:rsid w:val="0007261B"/>
    <w:rsid w:val="00072778"/>
    <w:rsid w:val="000727AC"/>
    <w:rsid w:val="00072857"/>
    <w:rsid w:val="0007295D"/>
    <w:rsid w:val="00072A11"/>
    <w:rsid w:val="00072AD8"/>
    <w:rsid w:val="00072AE1"/>
    <w:rsid w:val="000731AC"/>
    <w:rsid w:val="000732D0"/>
    <w:rsid w:val="00073471"/>
    <w:rsid w:val="000737B6"/>
    <w:rsid w:val="00073842"/>
    <w:rsid w:val="00073B4E"/>
    <w:rsid w:val="00073B55"/>
    <w:rsid w:val="00073C26"/>
    <w:rsid w:val="00073DD0"/>
    <w:rsid w:val="00073E22"/>
    <w:rsid w:val="00074006"/>
    <w:rsid w:val="0007413C"/>
    <w:rsid w:val="0007443D"/>
    <w:rsid w:val="0007448F"/>
    <w:rsid w:val="000744FF"/>
    <w:rsid w:val="0007456A"/>
    <w:rsid w:val="00074674"/>
    <w:rsid w:val="00074700"/>
    <w:rsid w:val="00074713"/>
    <w:rsid w:val="0007471E"/>
    <w:rsid w:val="00074926"/>
    <w:rsid w:val="00074D9E"/>
    <w:rsid w:val="00074E66"/>
    <w:rsid w:val="00074ECF"/>
    <w:rsid w:val="00074EF5"/>
    <w:rsid w:val="00075017"/>
    <w:rsid w:val="000750FB"/>
    <w:rsid w:val="000751C2"/>
    <w:rsid w:val="000751F4"/>
    <w:rsid w:val="00075277"/>
    <w:rsid w:val="00075315"/>
    <w:rsid w:val="00075502"/>
    <w:rsid w:val="0007560E"/>
    <w:rsid w:val="000756B0"/>
    <w:rsid w:val="00075971"/>
    <w:rsid w:val="00075AEE"/>
    <w:rsid w:val="00075C67"/>
    <w:rsid w:val="00075C72"/>
    <w:rsid w:val="00075CFC"/>
    <w:rsid w:val="00075DAC"/>
    <w:rsid w:val="00075E06"/>
    <w:rsid w:val="00075EE4"/>
    <w:rsid w:val="00075F1C"/>
    <w:rsid w:val="00075F4D"/>
    <w:rsid w:val="00076010"/>
    <w:rsid w:val="0007607C"/>
    <w:rsid w:val="000762E1"/>
    <w:rsid w:val="00076535"/>
    <w:rsid w:val="0007653A"/>
    <w:rsid w:val="00076B15"/>
    <w:rsid w:val="00076D91"/>
    <w:rsid w:val="00076F49"/>
    <w:rsid w:val="00076F62"/>
    <w:rsid w:val="0007700D"/>
    <w:rsid w:val="00077068"/>
    <w:rsid w:val="00077193"/>
    <w:rsid w:val="0007733C"/>
    <w:rsid w:val="0007739B"/>
    <w:rsid w:val="000773D2"/>
    <w:rsid w:val="000776F2"/>
    <w:rsid w:val="00077715"/>
    <w:rsid w:val="00077765"/>
    <w:rsid w:val="00077774"/>
    <w:rsid w:val="00077822"/>
    <w:rsid w:val="00077957"/>
    <w:rsid w:val="00077A60"/>
    <w:rsid w:val="00077B32"/>
    <w:rsid w:val="00077BBB"/>
    <w:rsid w:val="00077CB3"/>
    <w:rsid w:val="00077DF2"/>
    <w:rsid w:val="00077F59"/>
    <w:rsid w:val="00080052"/>
    <w:rsid w:val="000800F8"/>
    <w:rsid w:val="0008021B"/>
    <w:rsid w:val="00080479"/>
    <w:rsid w:val="0008062A"/>
    <w:rsid w:val="00080631"/>
    <w:rsid w:val="000808B7"/>
    <w:rsid w:val="00080B13"/>
    <w:rsid w:val="00080C76"/>
    <w:rsid w:val="00080D15"/>
    <w:rsid w:val="00080DD9"/>
    <w:rsid w:val="00080EE2"/>
    <w:rsid w:val="00080EEB"/>
    <w:rsid w:val="00080F0F"/>
    <w:rsid w:val="00080F12"/>
    <w:rsid w:val="0008114D"/>
    <w:rsid w:val="00081284"/>
    <w:rsid w:val="00081298"/>
    <w:rsid w:val="00081331"/>
    <w:rsid w:val="0008140A"/>
    <w:rsid w:val="00081567"/>
    <w:rsid w:val="00081615"/>
    <w:rsid w:val="00081654"/>
    <w:rsid w:val="000817FE"/>
    <w:rsid w:val="000818D9"/>
    <w:rsid w:val="00081928"/>
    <w:rsid w:val="00081996"/>
    <w:rsid w:val="00081A43"/>
    <w:rsid w:val="00081B37"/>
    <w:rsid w:val="00081B5F"/>
    <w:rsid w:val="00081B64"/>
    <w:rsid w:val="00081B99"/>
    <w:rsid w:val="00081C8B"/>
    <w:rsid w:val="00081CBB"/>
    <w:rsid w:val="00081CD6"/>
    <w:rsid w:val="00081D78"/>
    <w:rsid w:val="00081DFB"/>
    <w:rsid w:val="00081E56"/>
    <w:rsid w:val="00081E62"/>
    <w:rsid w:val="0008202A"/>
    <w:rsid w:val="0008204B"/>
    <w:rsid w:val="00082052"/>
    <w:rsid w:val="00082084"/>
    <w:rsid w:val="0008223F"/>
    <w:rsid w:val="000823FD"/>
    <w:rsid w:val="000825D9"/>
    <w:rsid w:val="00082618"/>
    <w:rsid w:val="000826D1"/>
    <w:rsid w:val="00082817"/>
    <w:rsid w:val="00082970"/>
    <w:rsid w:val="00082A5C"/>
    <w:rsid w:val="00082B70"/>
    <w:rsid w:val="00082BA5"/>
    <w:rsid w:val="00082C78"/>
    <w:rsid w:val="00082DCB"/>
    <w:rsid w:val="00082E31"/>
    <w:rsid w:val="00082E73"/>
    <w:rsid w:val="0008321E"/>
    <w:rsid w:val="00083472"/>
    <w:rsid w:val="000837B7"/>
    <w:rsid w:val="000839CF"/>
    <w:rsid w:val="00083A35"/>
    <w:rsid w:val="00083A38"/>
    <w:rsid w:val="00083A60"/>
    <w:rsid w:val="00083A67"/>
    <w:rsid w:val="00083B68"/>
    <w:rsid w:val="00083E63"/>
    <w:rsid w:val="00083F19"/>
    <w:rsid w:val="00083F6B"/>
    <w:rsid w:val="0008400F"/>
    <w:rsid w:val="0008413A"/>
    <w:rsid w:val="000842DE"/>
    <w:rsid w:val="000846D7"/>
    <w:rsid w:val="00084752"/>
    <w:rsid w:val="000847A7"/>
    <w:rsid w:val="00084921"/>
    <w:rsid w:val="00084A31"/>
    <w:rsid w:val="00084ADA"/>
    <w:rsid w:val="00084BE7"/>
    <w:rsid w:val="00084CAD"/>
    <w:rsid w:val="0008514E"/>
    <w:rsid w:val="000851C7"/>
    <w:rsid w:val="00085461"/>
    <w:rsid w:val="00085521"/>
    <w:rsid w:val="000855A3"/>
    <w:rsid w:val="000856A9"/>
    <w:rsid w:val="000856B9"/>
    <w:rsid w:val="0008589B"/>
    <w:rsid w:val="00085AAE"/>
    <w:rsid w:val="00085C76"/>
    <w:rsid w:val="00085CED"/>
    <w:rsid w:val="00085CF2"/>
    <w:rsid w:val="00085F10"/>
    <w:rsid w:val="00086062"/>
    <w:rsid w:val="0008642F"/>
    <w:rsid w:val="00086490"/>
    <w:rsid w:val="00086495"/>
    <w:rsid w:val="00086605"/>
    <w:rsid w:val="00086645"/>
    <w:rsid w:val="0008676A"/>
    <w:rsid w:val="00086A7B"/>
    <w:rsid w:val="00086A91"/>
    <w:rsid w:val="00086B5A"/>
    <w:rsid w:val="00086C36"/>
    <w:rsid w:val="00086D35"/>
    <w:rsid w:val="00086EF3"/>
    <w:rsid w:val="00086F3A"/>
    <w:rsid w:val="00087131"/>
    <w:rsid w:val="00087136"/>
    <w:rsid w:val="00087157"/>
    <w:rsid w:val="000875C2"/>
    <w:rsid w:val="0008791D"/>
    <w:rsid w:val="0008794C"/>
    <w:rsid w:val="000879CA"/>
    <w:rsid w:val="00087A00"/>
    <w:rsid w:val="00087A6E"/>
    <w:rsid w:val="00087B28"/>
    <w:rsid w:val="00087BF3"/>
    <w:rsid w:val="00087D97"/>
    <w:rsid w:val="00087E75"/>
    <w:rsid w:val="00087EF6"/>
    <w:rsid w:val="00087F24"/>
    <w:rsid w:val="00087F87"/>
    <w:rsid w:val="00090078"/>
    <w:rsid w:val="00090101"/>
    <w:rsid w:val="000902B3"/>
    <w:rsid w:val="00090464"/>
    <w:rsid w:val="0009051C"/>
    <w:rsid w:val="00090533"/>
    <w:rsid w:val="00090788"/>
    <w:rsid w:val="00090A80"/>
    <w:rsid w:val="00090B03"/>
    <w:rsid w:val="00090CEF"/>
    <w:rsid w:val="00090D95"/>
    <w:rsid w:val="00090F79"/>
    <w:rsid w:val="000911A2"/>
    <w:rsid w:val="0009126F"/>
    <w:rsid w:val="00091290"/>
    <w:rsid w:val="000912F0"/>
    <w:rsid w:val="000912F3"/>
    <w:rsid w:val="0009138E"/>
    <w:rsid w:val="0009147C"/>
    <w:rsid w:val="00091556"/>
    <w:rsid w:val="000916EA"/>
    <w:rsid w:val="00091970"/>
    <w:rsid w:val="000919D2"/>
    <w:rsid w:val="000919D8"/>
    <w:rsid w:val="00091A7A"/>
    <w:rsid w:val="00091BF8"/>
    <w:rsid w:val="00091CC9"/>
    <w:rsid w:val="00091CD8"/>
    <w:rsid w:val="00091D6B"/>
    <w:rsid w:val="00091DA1"/>
    <w:rsid w:val="00091F09"/>
    <w:rsid w:val="00091FCA"/>
    <w:rsid w:val="000923D3"/>
    <w:rsid w:val="000924B0"/>
    <w:rsid w:val="00092588"/>
    <w:rsid w:val="00092837"/>
    <w:rsid w:val="00092A91"/>
    <w:rsid w:val="00092CAA"/>
    <w:rsid w:val="00092CAB"/>
    <w:rsid w:val="00092CB5"/>
    <w:rsid w:val="00092E91"/>
    <w:rsid w:val="00093013"/>
    <w:rsid w:val="000930B3"/>
    <w:rsid w:val="0009314E"/>
    <w:rsid w:val="00093166"/>
    <w:rsid w:val="00093207"/>
    <w:rsid w:val="00093472"/>
    <w:rsid w:val="00093900"/>
    <w:rsid w:val="00093902"/>
    <w:rsid w:val="00093B85"/>
    <w:rsid w:val="00093D50"/>
    <w:rsid w:val="00093E45"/>
    <w:rsid w:val="00093E57"/>
    <w:rsid w:val="0009420B"/>
    <w:rsid w:val="000945FE"/>
    <w:rsid w:val="00094640"/>
    <w:rsid w:val="000947C7"/>
    <w:rsid w:val="000947FB"/>
    <w:rsid w:val="00094809"/>
    <w:rsid w:val="00094987"/>
    <w:rsid w:val="00094A3E"/>
    <w:rsid w:val="00094C6D"/>
    <w:rsid w:val="00094CDC"/>
    <w:rsid w:val="00094EE0"/>
    <w:rsid w:val="00095125"/>
    <w:rsid w:val="0009518D"/>
    <w:rsid w:val="0009529E"/>
    <w:rsid w:val="000953C1"/>
    <w:rsid w:val="00095500"/>
    <w:rsid w:val="000955BF"/>
    <w:rsid w:val="000956A8"/>
    <w:rsid w:val="00095792"/>
    <w:rsid w:val="00095956"/>
    <w:rsid w:val="00095980"/>
    <w:rsid w:val="00095B31"/>
    <w:rsid w:val="00095B40"/>
    <w:rsid w:val="00095B4F"/>
    <w:rsid w:val="00095C18"/>
    <w:rsid w:val="00095C34"/>
    <w:rsid w:val="00095D2A"/>
    <w:rsid w:val="00095DA8"/>
    <w:rsid w:val="00095DBB"/>
    <w:rsid w:val="00095F35"/>
    <w:rsid w:val="000960E9"/>
    <w:rsid w:val="00096175"/>
    <w:rsid w:val="0009625E"/>
    <w:rsid w:val="0009667F"/>
    <w:rsid w:val="000967BC"/>
    <w:rsid w:val="000967F5"/>
    <w:rsid w:val="00096865"/>
    <w:rsid w:val="000969D8"/>
    <w:rsid w:val="00096A83"/>
    <w:rsid w:val="00096C0D"/>
    <w:rsid w:val="00096C35"/>
    <w:rsid w:val="00096CBA"/>
    <w:rsid w:val="00096E76"/>
    <w:rsid w:val="00096EF5"/>
    <w:rsid w:val="00096FB4"/>
    <w:rsid w:val="00097057"/>
    <w:rsid w:val="000970C3"/>
    <w:rsid w:val="00097213"/>
    <w:rsid w:val="00097273"/>
    <w:rsid w:val="000973C0"/>
    <w:rsid w:val="0009744B"/>
    <w:rsid w:val="00097491"/>
    <w:rsid w:val="000974E1"/>
    <w:rsid w:val="000974FE"/>
    <w:rsid w:val="00097697"/>
    <w:rsid w:val="0009783D"/>
    <w:rsid w:val="00097969"/>
    <w:rsid w:val="00097B42"/>
    <w:rsid w:val="00097B94"/>
    <w:rsid w:val="00097CC8"/>
    <w:rsid w:val="00097E3A"/>
    <w:rsid w:val="00097EDD"/>
    <w:rsid w:val="00097F6A"/>
    <w:rsid w:val="000A0043"/>
    <w:rsid w:val="000A011A"/>
    <w:rsid w:val="000A0232"/>
    <w:rsid w:val="000A0272"/>
    <w:rsid w:val="000A031A"/>
    <w:rsid w:val="000A042C"/>
    <w:rsid w:val="000A04D5"/>
    <w:rsid w:val="000A0703"/>
    <w:rsid w:val="000A0759"/>
    <w:rsid w:val="000A07B3"/>
    <w:rsid w:val="000A0A42"/>
    <w:rsid w:val="000A0B15"/>
    <w:rsid w:val="000A0CBF"/>
    <w:rsid w:val="000A0EE3"/>
    <w:rsid w:val="000A1091"/>
    <w:rsid w:val="000A10C0"/>
    <w:rsid w:val="000A10C8"/>
    <w:rsid w:val="000A10F9"/>
    <w:rsid w:val="000A11EB"/>
    <w:rsid w:val="000A123A"/>
    <w:rsid w:val="000A131D"/>
    <w:rsid w:val="000A1342"/>
    <w:rsid w:val="000A1471"/>
    <w:rsid w:val="000A16EB"/>
    <w:rsid w:val="000A1719"/>
    <w:rsid w:val="000A1725"/>
    <w:rsid w:val="000A1726"/>
    <w:rsid w:val="000A173C"/>
    <w:rsid w:val="000A183A"/>
    <w:rsid w:val="000A1868"/>
    <w:rsid w:val="000A1AE0"/>
    <w:rsid w:val="000A1B78"/>
    <w:rsid w:val="000A1CC0"/>
    <w:rsid w:val="000A1CC8"/>
    <w:rsid w:val="000A1E34"/>
    <w:rsid w:val="000A1E39"/>
    <w:rsid w:val="000A1F2C"/>
    <w:rsid w:val="000A1F2F"/>
    <w:rsid w:val="000A205B"/>
    <w:rsid w:val="000A222C"/>
    <w:rsid w:val="000A2331"/>
    <w:rsid w:val="000A246C"/>
    <w:rsid w:val="000A2618"/>
    <w:rsid w:val="000A275E"/>
    <w:rsid w:val="000A296D"/>
    <w:rsid w:val="000A2B0E"/>
    <w:rsid w:val="000A2B75"/>
    <w:rsid w:val="000A2E40"/>
    <w:rsid w:val="000A2FD4"/>
    <w:rsid w:val="000A325E"/>
    <w:rsid w:val="000A328F"/>
    <w:rsid w:val="000A3563"/>
    <w:rsid w:val="000A359E"/>
    <w:rsid w:val="000A35FF"/>
    <w:rsid w:val="000A3641"/>
    <w:rsid w:val="000A383A"/>
    <w:rsid w:val="000A3853"/>
    <w:rsid w:val="000A38AB"/>
    <w:rsid w:val="000A395D"/>
    <w:rsid w:val="000A3998"/>
    <w:rsid w:val="000A3BD6"/>
    <w:rsid w:val="000A3DF8"/>
    <w:rsid w:val="000A3E05"/>
    <w:rsid w:val="000A3F55"/>
    <w:rsid w:val="000A3FC9"/>
    <w:rsid w:val="000A3FDB"/>
    <w:rsid w:val="000A4011"/>
    <w:rsid w:val="000A405B"/>
    <w:rsid w:val="000A4250"/>
    <w:rsid w:val="000A45F6"/>
    <w:rsid w:val="000A465E"/>
    <w:rsid w:val="000A4716"/>
    <w:rsid w:val="000A4818"/>
    <w:rsid w:val="000A4A67"/>
    <w:rsid w:val="000A4BCF"/>
    <w:rsid w:val="000A4C60"/>
    <w:rsid w:val="000A4CC3"/>
    <w:rsid w:val="000A4CCB"/>
    <w:rsid w:val="000A4DDC"/>
    <w:rsid w:val="000A4EFA"/>
    <w:rsid w:val="000A4F79"/>
    <w:rsid w:val="000A4FD5"/>
    <w:rsid w:val="000A5085"/>
    <w:rsid w:val="000A508B"/>
    <w:rsid w:val="000A50AB"/>
    <w:rsid w:val="000A50C0"/>
    <w:rsid w:val="000A5136"/>
    <w:rsid w:val="000A5165"/>
    <w:rsid w:val="000A531A"/>
    <w:rsid w:val="000A54B2"/>
    <w:rsid w:val="000A56EF"/>
    <w:rsid w:val="000A5779"/>
    <w:rsid w:val="000A5838"/>
    <w:rsid w:val="000A5885"/>
    <w:rsid w:val="000A590F"/>
    <w:rsid w:val="000A593E"/>
    <w:rsid w:val="000A59EF"/>
    <w:rsid w:val="000A5ADA"/>
    <w:rsid w:val="000A5D03"/>
    <w:rsid w:val="000A5D46"/>
    <w:rsid w:val="000A5DA1"/>
    <w:rsid w:val="000A5F13"/>
    <w:rsid w:val="000A6050"/>
    <w:rsid w:val="000A6151"/>
    <w:rsid w:val="000A633E"/>
    <w:rsid w:val="000A6354"/>
    <w:rsid w:val="000A63C2"/>
    <w:rsid w:val="000A6462"/>
    <w:rsid w:val="000A64DE"/>
    <w:rsid w:val="000A64E2"/>
    <w:rsid w:val="000A673E"/>
    <w:rsid w:val="000A688C"/>
    <w:rsid w:val="000A69A6"/>
    <w:rsid w:val="000A6E28"/>
    <w:rsid w:val="000A6EB0"/>
    <w:rsid w:val="000A6FF8"/>
    <w:rsid w:val="000A70E3"/>
    <w:rsid w:val="000A716C"/>
    <w:rsid w:val="000A7201"/>
    <w:rsid w:val="000A7317"/>
    <w:rsid w:val="000A74D8"/>
    <w:rsid w:val="000A7567"/>
    <w:rsid w:val="000A75E4"/>
    <w:rsid w:val="000A75F3"/>
    <w:rsid w:val="000A761A"/>
    <w:rsid w:val="000A76FA"/>
    <w:rsid w:val="000A772C"/>
    <w:rsid w:val="000A77C5"/>
    <w:rsid w:val="000A7949"/>
    <w:rsid w:val="000A7ACE"/>
    <w:rsid w:val="000A7D5B"/>
    <w:rsid w:val="000A7DEF"/>
    <w:rsid w:val="000A7E73"/>
    <w:rsid w:val="000A7ECC"/>
    <w:rsid w:val="000A7F73"/>
    <w:rsid w:val="000B0007"/>
    <w:rsid w:val="000B01AE"/>
    <w:rsid w:val="000B0424"/>
    <w:rsid w:val="000B06D1"/>
    <w:rsid w:val="000B072E"/>
    <w:rsid w:val="000B079F"/>
    <w:rsid w:val="000B07A5"/>
    <w:rsid w:val="000B0802"/>
    <w:rsid w:val="000B0815"/>
    <w:rsid w:val="000B0873"/>
    <w:rsid w:val="000B088D"/>
    <w:rsid w:val="000B0994"/>
    <w:rsid w:val="000B0A05"/>
    <w:rsid w:val="000B0A70"/>
    <w:rsid w:val="000B0B5D"/>
    <w:rsid w:val="000B0BC1"/>
    <w:rsid w:val="000B0C84"/>
    <w:rsid w:val="000B0CF8"/>
    <w:rsid w:val="000B0DDA"/>
    <w:rsid w:val="000B10E8"/>
    <w:rsid w:val="000B111D"/>
    <w:rsid w:val="000B136B"/>
    <w:rsid w:val="000B13A8"/>
    <w:rsid w:val="000B1566"/>
    <w:rsid w:val="000B15A1"/>
    <w:rsid w:val="000B15B6"/>
    <w:rsid w:val="000B1625"/>
    <w:rsid w:val="000B17CF"/>
    <w:rsid w:val="000B18C9"/>
    <w:rsid w:val="000B1AF2"/>
    <w:rsid w:val="000B1E31"/>
    <w:rsid w:val="000B2148"/>
    <w:rsid w:val="000B2157"/>
    <w:rsid w:val="000B23AA"/>
    <w:rsid w:val="000B2407"/>
    <w:rsid w:val="000B25CE"/>
    <w:rsid w:val="000B2630"/>
    <w:rsid w:val="000B26F3"/>
    <w:rsid w:val="000B2701"/>
    <w:rsid w:val="000B29D8"/>
    <w:rsid w:val="000B2CBD"/>
    <w:rsid w:val="000B2D12"/>
    <w:rsid w:val="000B2E98"/>
    <w:rsid w:val="000B2EC1"/>
    <w:rsid w:val="000B2ED1"/>
    <w:rsid w:val="000B3212"/>
    <w:rsid w:val="000B32EB"/>
    <w:rsid w:val="000B33B7"/>
    <w:rsid w:val="000B3413"/>
    <w:rsid w:val="000B34EF"/>
    <w:rsid w:val="000B3713"/>
    <w:rsid w:val="000B3752"/>
    <w:rsid w:val="000B37DF"/>
    <w:rsid w:val="000B3A15"/>
    <w:rsid w:val="000B3ECC"/>
    <w:rsid w:val="000B4070"/>
    <w:rsid w:val="000B4444"/>
    <w:rsid w:val="000B4532"/>
    <w:rsid w:val="000B453F"/>
    <w:rsid w:val="000B459B"/>
    <w:rsid w:val="000B46E5"/>
    <w:rsid w:val="000B48D7"/>
    <w:rsid w:val="000B498E"/>
    <w:rsid w:val="000B49A0"/>
    <w:rsid w:val="000B4A00"/>
    <w:rsid w:val="000B4B78"/>
    <w:rsid w:val="000B4C20"/>
    <w:rsid w:val="000B4C5F"/>
    <w:rsid w:val="000B4D9E"/>
    <w:rsid w:val="000B4DA8"/>
    <w:rsid w:val="000B4DCE"/>
    <w:rsid w:val="000B51C6"/>
    <w:rsid w:val="000B521E"/>
    <w:rsid w:val="000B5391"/>
    <w:rsid w:val="000B53EA"/>
    <w:rsid w:val="000B54F1"/>
    <w:rsid w:val="000B554A"/>
    <w:rsid w:val="000B577E"/>
    <w:rsid w:val="000B5804"/>
    <w:rsid w:val="000B5966"/>
    <w:rsid w:val="000B5A51"/>
    <w:rsid w:val="000B5AE6"/>
    <w:rsid w:val="000B5BB9"/>
    <w:rsid w:val="000B5CEA"/>
    <w:rsid w:val="000B65E7"/>
    <w:rsid w:val="000B6713"/>
    <w:rsid w:val="000B68EB"/>
    <w:rsid w:val="000B6A86"/>
    <w:rsid w:val="000B6AA7"/>
    <w:rsid w:val="000B6AD7"/>
    <w:rsid w:val="000B6BED"/>
    <w:rsid w:val="000B6CFB"/>
    <w:rsid w:val="000B6EFF"/>
    <w:rsid w:val="000B706A"/>
    <w:rsid w:val="000B70CD"/>
    <w:rsid w:val="000B7118"/>
    <w:rsid w:val="000B727F"/>
    <w:rsid w:val="000B7439"/>
    <w:rsid w:val="000B7471"/>
    <w:rsid w:val="000B74C3"/>
    <w:rsid w:val="000B74D8"/>
    <w:rsid w:val="000B74EF"/>
    <w:rsid w:val="000B75A3"/>
    <w:rsid w:val="000B75FC"/>
    <w:rsid w:val="000B76B8"/>
    <w:rsid w:val="000B78C7"/>
    <w:rsid w:val="000B791F"/>
    <w:rsid w:val="000B798D"/>
    <w:rsid w:val="000B7A0A"/>
    <w:rsid w:val="000B7A39"/>
    <w:rsid w:val="000B7AD5"/>
    <w:rsid w:val="000B7AEC"/>
    <w:rsid w:val="000B7CC9"/>
    <w:rsid w:val="000B7DAC"/>
    <w:rsid w:val="000C0056"/>
    <w:rsid w:val="000C00D2"/>
    <w:rsid w:val="000C00D4"/>
    <w:rsid w:val="000C0129"/>
    <w:rsid w:val="000C021F"/>
    <w:rsid w:val="000C022B"/>
    <w:rsid w:val="000C0278"/>
    <w:rsid w:val="000C02A6"/>
    <w:rsid w:val="000C0339"/>
    <w:rsid w:val="000C046C"/>
    <w:rsid w:val="000C04DD"/>
    <w:rsid w:val="000C05B3"/>
    <w:rsid w:val="000C06FA"/>
    <w:rsid w:val="000C074F"/>
    <w:rsid w:val="000C0A05"/>
    <w:rsid w:val="000C0A99"/>
    <w:rsid w:val="000C0C7D"/>
    <w:rsid w:val="000C0C8D"/>
    <w:rsid w:val="000C0CBD"/>
    <w:rsid w:val="000C108F"/>
    <w:rsid w:val="000C116E"/>
    <w:rsid w:val="000C1295"/>
    <w:rsid w:val="000C1400"/>
    <w:rsid w:val="000C16E2"/>
    <w:rsid w:val="000C17BE"/>
    <w:rsid w:val="000C1B69"/>
    <w:rsid w:val="000C1E12"/>
    <w:rsid w:val="000C1FA7"/>
    <w:rsid w:val="000C205A"/>
    <w:rsid w:val="000C213A"/>
    <w:rsid w:val="000C2296"/>
    <w:rsid w:val="000C25C1"/>
    <w:rsid w:val="000C2675"/>
    <w:rsid w:val="000C271F"/>
    <w:rsid w:val="000C2863"/>
    <w:rsid w:val="000C28E7"/>
    <w:rsid w:val="000C2963"/>
    <w:rsid w:val="000C2DC2"/>
    <w:rsid w:val="000C2F18"/>
    <w:rsid w:val="000C2F50"/>
    <w:rsid w:val="000C30C9"/>
    <w:rsid w:val="000C3289"/>
    <w:rsid w:val="000C334A"/>
    <w:rsid w:val="000C338D"/>
    <w:rsid w:val="000C3398"/>
    <w:rsid w:val="000C34F4"/>
    <w:rsid w:val="000C36A1"/>
    <w:rsid w:val="000C3795"/>
    <w:rsid w:val="000C37AE"/>
    <w:rsid w:val="000C37FC"/>
    <w:rsid w:val="000C38AA"/>
    <w:rsid w:val="000C38E8"/>
    <w:rsid w:val="000C399E"/>
    <w:rsid w:val="000C3A4B"/>
    <w:rsid w:val="000C3A63"/>
    <w:rsid w:val="000C3A88"/>
    <w:rsid w:val="000C3BDA"/>
    <w:rsid w:val="000C3FC3"/>
    <w:rsid w:val="000C402D"/>
    <w:rsid w:val="000C41AC"/>
    <w:rsid w:val="000C43AB"/>
    <w:rsid w:val="000C4430"/>
    <w:rsid w:val="000C456C"/>
    <w:rsid w:val="000C4637"/>
    <w:rsid w:val="000C4670"/>
    <w:rsid w:val="000C46A7"/>
    <w:rsid w:val="000C4871"/>
    <w:rsid w:val="000C49EB"/>
    <w:rsid w:val="000C4C8F"/>
    <w:rsid w:val="000C4D74"/>
    <w:rsid w:val="000C4EE4"/>
    <w:rsid w:val="000C4F48"/>
    <w:rsid w:val="000C4FEB"/>
    <w:rsid w:val="000C51FE"/>
    <w:rsid w:val="000C55C9"/>
    <w:rsid w:val="000C5669"/>
    <w:rsid w:val="000C5A13"/>
    <w:rsid w:val="000C5A35"/>
    <w:rsid w:val="000C5ACE"/>
    <w:rsid w:val="000C5BF4"/>
    <w:rsid w:val="000C5EC4"/>
    <w:rsid w:val="000C5F05"/>
    <w:rsid w:val="000C5F10"/>
    <w:rsid w:val="000C5FF6"/>
    <w:rsid w:val="000C61C2"/>
    <w:rsid w:val="000C61FC"/>
    <w:rsid w:val="000C6769"/>
    <w:rsid w:val="000C684C"/>
    <w:rsid w:val="000C6AF4"/>
    <w:rsid w:val="000C6F46"/>
    <w:rsid w:val="000C6FC3"/>
    <w:rsid w:val="000C706E"/>
    <w:rsid w:val="000C70A8"/>
    <w:rsid w:val="000C70AA"/>
    <w:rsid w:val="000C7183"/>
    <w:rsid w:val="000C71FE"/>
    <w:rsid w:val="000C7234"/>
    <w:rsid w:val="000C7242"/>
    <w:rsid w:val="000C7258"/>
    <w:rsid w:val="000C7329"/>
    <w:rsid w:val="000C73C3"/>
    <w:rsid w:val="000C75BF"/>
    <w:rsid w:val="000C7629"/>
    <w:rsid w:val="000C7656"/>
    <w:rsid w:val="000C766F"/>
    <w:rsid w:val="000C7703"/>
    <w:rsid w:val="000C77B6"/>
    <w:rsid w:val="000C783B"/>
    <w:rsid w:val="000C794C"/>
    <w:rsid w:val="000C79E5"/>
    <w:rsid w:val="000C7A11"/>
    <w:rsid w:val="000C7AC3"/>
    <w:rsid w:val="000C7AD9"/>
    <w:rsid w:val="000C7AE3"/>
    <w:rsid w:val="000C7CE8"/>
    <w:rsid w:val="000C7D43"/>
    <w:rsid w:val="000C7D61"/>
    <w:rsid w:val="000C7D95"/>
    <w:rsid w:val="000C7ED9"/>
    <w:rsid w:val="000C7F9F"/>
    <w:rsid w:val="000CD4DC"/>
    <w:rsid w:val="000D0189"/>
    <w:rsid w:val="000D01CE"/>
    <w:rsid w:val="000D02B1"/>
    <w:rsid w:val="000D0314"/>
    <w:rsid w:val="000D0396"/>
    <w:rsid w:val="000D0424"/>
    <w:rsid w:val="000D04DB"/>
    <w:rsid w:val="000D04EE"/>
    <w:rsid w:val="000D059D"/>
    <w:rsid w:val="000D060A"/>
    <w:rsid w:val="000D071C"/>
    <w:rsid w:val="000D085B"/>
    <w:rsid w:val="000D0A20"/>
    <w:rsid w:val="000D0C7A"/>
    <w:rsid w:val="000D0E7A"/>
    <w:rsid w:val="000D0EAA"/>
    <w:rsid w:val="000D0F3F"/>
    <w:rsid w:val="000D1037"/>
    <w:rsid w:val="000D10E3"/>
    <w:rsid w:val="000D1112"/>
    <w:rsid w:val="000D1398"/>
    <w:rsid w:val="000D1558"/>
    <w:rsid w:val="000D1605"/>
    <w:rsid w:val="000D181F"/>
    <w:rsid w:val="000D18CA"/>
    <w:rsid w:val="000D1BDA"/>
    <w:rsid w:val="000D1CF6"/>
    <w:rsid w:val="000D1D1A"/>
    <w:rsid w:val="000D1E41"/>
    <w:rsid w:val="000D1F21"/>
    <w:rsid w:val="000D1F9E"/>
    <w:rsid w:val="000D20C2"/>
    <w:rsid w:val="000D2167"/>
    <w:rsid w:val="000D2277"/>
    <w:rsid w:val="000D2295"/>
    <w:rsid w:val="000D2349"/>
    <w:rsid w:val="000D2475"/>
    <w:rsid w:val="000D24B4"/>
    <w:rsid w:val="000D250F"/>
    <w:rsid w:val="000D2512"/>
    <w:rsid w:val="000D273F"/>
    <w:rsid w:val="000D274A"/>
    <w:rsid w:val="000D27D8"/>
    <w:rsid w:val="000D27F7"/>
    <w:rsid w:val="000D288C"/>
    <w:rsid w:val="000D2A15"/>
    <w:rsid w:val="000D2BD8"/>
    <w:rsid w:val="000D2C9A"/>
    <w:rsid w:val="000D2D09"/>
    <w:rsid w:val="000D2D8E"/>
    <w:rsid w:val="000D2E16"/>
    <w:rsid w:val="000D2E38"/>
    <w:rsid w:val="000D2EEE"/>
    <w:rsid w:val="000D3107"/>
    <w:rsid w:val="000D325F"/>
    <w:rsid w:val="000D3589"/>
    <w:rsid w:val="000D37DD"/>
    <w:rsid w:val="000D3834"/>
    <w:rsid w:val="000D3837"/>
    <w:rsid w:val="000D38B4"/>
    <w:rsid w:val="000D3A08"/>
    <w:rsid w:val="000D3A6A"/>
    <w:rsid w:val="000D3AB4"/>
    <w:rsid w:val="000D3CD8"/>
    <w:rsid w:val="000D3D78"/>
    <w:rsid w:val="000D3E5D"/>
    <w:rsid w:val="000D3E7E"/>
    <w:rsid w:val="000D3EAD"/>
    <w:rsid w:val="000D3EB3"/>
    <w:rsid w:val="000D3FCE"/>
    <w:rsid w:val="000D4073"/>
    <w:rsid w:val="000D4207"/>
    <w:rsid w:val="000D4253"/>
    <w:rsid w:val="000D4274"/>
    <w:rsid w:val="000D43E2"/>
    <w:rsid w:val="000D44B0"/>
    <w:rsid w:val="000D4596"/>
    <w:rsid w:val="000D46A4"/>
    <w:rsid w:val="000D46C5"/>
    <w:rsid w:val="000D4730"/>
    <w:rsid w:val="000D47BC"/>
    <w:rsid w:val="000D4A05"/>
    <w:rsid w:val="000D4ACE"/>
    <w:rsid w:val="000D4E50"/>
    <w:rsid w:val="000D4EA4"/>
    <w:rsid w:val="000D5004"/>
    <w:rsid w:val="000D5283"/>
    <w:rsid w:val="000D530F"/>
    <w:rsid w:val="000D538B"/>
    <w:rsid w:val="000D53B2"/>
    <w:rsid w:val="000D549C"/>
    <w:rsid w:val="000D54C1"/>
    <w:rsid w:val="000D55BE"/>
    <w:rsid w:val="000D55FA"/>
    <w:rsid w:val="000D567F"/>
    <w:rsid w:val="000D5BA9"/>
    <w:rsid w:val="000D5EBC"/>
    <w:rsid w:val="000D5F2F"/>
    <w:rsid w:val="000D5FD0"/>
    <w:rsid w:val="000D603A"/>
    <w:rsid w:val="000D6309"/>
    <w:rsid w:val="000D6337"/>
    <w:rsid w:val="000D6512"/>
    <w:rsid w:val="000D680B"/>
    <w:rsid w:val="000D69E2"/>
    <w:rsid w:val="000D6B75"/>
    <w:rsid w:val="000D6CFE"/>
    <w:rsid w:val="000D6D58"/>
    <w:rsid w:val="000D7353"/>
    <w:rsid w:val="000D7795"/>
    <w:rsid w:val="000D77C8"/>
    <w:rsid w:val="000D7A6D"/>
    <w:rsid w:val="000D7B7D"/>
    <w:rsid w:val="000D7BD5"/>
    <w:rsid w:val="000D7D28"/>
    <w:rsid w:val="000D7D4C"/>
    <w:rsid w:val="000D7D8A"/>
    <w:rsid w:val="000D7DA3"/>
    <w:rsid w:val="000D7E68"/>
    <w:rsid w:val="000D7E69"/>
    <w:rsid w:val="000D7E7F"/>
    <w:rsid w:val="000D7F96"/>
    <w:rsid w:val="000D7FE2"/>
    <w:rsid w:val="000E014C"/>
    <w:rsid w:val="000E03BC"/>
    <w:rsid w:val="000E0592"/>
    <w:rsid w:val="000E05B1"/>
    <w:rsid w:val="000E0689"/>
    <w:rsid w:val="000E0AA4"/>
    <w:rsid w:val="000E0AD7"/>
    <w:rsid w:val="000E0EE5"/>
    <w:rsid w:val="000E0F04"/>
    <w:rsid w:val="000E0F0F"/>
    <w:rsid w:val="000E0F82"/>
    <w:rsid w:val="000E1204"/>
    <w:rsid w:val="000E1211"/>
    <w:rsid w:val="000E13A6"/>
    <w:rsid w:val="000E1562"/>
    <w:rsid w:val="000E1670"/>
    <w:rsid w:val="000E1718"/>
    <w:rsid w:val="000E17B9"/>
    <w:rsid w:val="000E195D"/>
    <w:rsid w:val="000E1B1A"/>
    <w:rsid w:val="000E1CA0"/>
    <w:rsid w:val="000E1D03"/>
    <w:rsid w:val="000E1D85"/>
    <w:rsid w:val="000E1DE4"/>
    <w:rsid w:val="000E1E81"/>
    <w:rsid w:val="000E2020"/>
    <w:rsid w:val="000E212A"/>
    <w:rsid w:val="000E2258"/>
    <w:rsid w:val="000E25B8"/>
    <w:rsid w:val="000E2612"/>
    <w:rsid w:val="000E28DA"/>
    <w:rsid w:val="000E2938"/>
    <w:rsid w:val="000E2974"/>
    <w:rsid w:val="000E2975"/>
    <w:rsid w:val="000E299C"/>
    <w:rsid w:val="000E29BB"/>
    <w:rsid w:val="000E2C6C"/>
    <w:rsid w:val="000E2E7D"/>
    <w:rsid w:val="000E3119"/>
    <w:rsid w:val="000E3136"/>
    <w:rsid w:val="000E3267"/>
    <w:rsid w:val="000E3287"/>
    <w:rsid w:val="000E32A6"/>
    <w:rsid w:val="000E33AE"/>
    <w:rsid w:val="000E33D8"/>
    <w:rsid w:val="000E35C3"/>
    <w:rsid w:val="000E3A5E"/>
    <w:rsid w:val="000E3AC3"/>
    <w:rsid w:val="000E3CB5"/>
    <w:rsid w:val="000E3D7A"/>
    <w:rsid w:val="000E410A"/>
    <w:rsid w:val="000E43A6"/>
    <w:rsid w:val="000E43D9"/>
    <w:rsid w:val="000E44F2"/>
    <w:rsid w:val="000E46BE"/>
    <w:rsid w:val="000E4968"/>
    <w:rsid w:val="000E49BC"/>
    <w:rsid w:val="000E49F6"/>
    <w:rsid w:val="000E4B73"/>
    <w:rsid w:val="000E4BD7"/>
    <w:rsid w:val="000E4D8D"/>
    <w:rsid w:val="000E4DD3"/>
    <w:rsid w:val="000E4E28"/>
    <w:rsid w:val="000E5178"/>
    <w:rsid w:val="000E52EA"/>
    <w:rsid w:val="000E55AE"/>
    <w:rsid w:val="000E56CC"/>
    <w:rsid w:val="000E57CA"/>
    <w:rsid w:val="000E5AA5"/>
    <w:rsid w:val="000E5B5C"/>
    <w:rsid w:val="000E5B81"/>
    <w:rsid w:val="000E5C46"/>
    <w:rsid w:val="000E5C47"/>
    <w:rsid w:val="000E5C6D"/>
    <w:rsid w:val="000E5C7E"/>
    <w:rsid w:val="000E5D20"/>
    <w:rsid w:val="000E5EB6"/>
    <w:rsid w:val="000E5FC4"/>
    <w:rsid w:val="000E6185"/>
    <w:rsid w:val="000E62A8"/>
    <w:rsid w:val="000E62AF"/>
    <w:rsid w:val="000E640F"/>
    <w:rsid w:val="000E6558"/>
    <w:rsid w:val="000E677F"/>
    <w:rsid w:val="000E67AD"/>
    <w:rsid w:val="000E6832"/>
    <w:rsid w:val="000E688D"/>
    <w:rsid w:val="000E68B7"/>
    <w:rsid w:val="000E6A76"/>
    <w:rsid w:val="000E6BE4"/>
    <w:rsid w:val="000E6C93"/>
    <w:rsid w:val="000E70A0"/>
    <w:rsid w:val="000E7247"/>
    <w:rsid w:val="000E745F"/>
    <w:rsid w:val="000E7AEC"/>
    <w:rsid w:val="000E7B0C"/>
    <w:rsid w:val="000E7B39"/>
    <w:rsid w:val="000E7C0E"/>
    <w:rsid w:val="000E7CE3"/>
    <w:rsid w:val="000E7CEF"/>
    <w:rsid w:val="000E7F79"/>
    <w:rsid w:val="000F0161"/>
    <w:rsid w:val="000F01AC"/>
    <w:rsid w:val="000F0214"/>
    <w:rsid w:val="000F0240"/>
    <w:rsid w:val="000F0352"/>
    <w:rsid w:val="000F0471"/>
    <w:rsid w:val="000F05EF"/>
    <w:rsid w:val="000F05F2"/>
    <w:rsid w:val="000F06DF"/>
    <w:rsid w:val="000F077F"/>
    <w:rsid w:val="000F0780"/>
    <w:rsid w:val="000F08EC"/>
    <w:rsid w:val="000F0B1E"/>
    <w:rsid w:val="000F0B94"/>
    <w:rsid w:val="000F0DCD"/>
    <w:rsid w:val="000F0EE0"/>
    <w:rsid w:val="000F1002"/>
    <w:rsid w:val="000F1266"/>
    <w:rsid w:val="000F1305"/>
    <w:rsid w:val="000F130D"/>
    <w:rsid w:val="000F13B5"/>
    <w:rsid w:val="000F14B3"/>
    <w:rsid w:val="000F1765"/>
    <w:rsid w:val="000F17CB"/>
    <w:rsid w:val="000F18D2"/>
    <w:rsid w:val="000F1BFB"/>
    <w:rsid w:val="000F1C55"/>
    <w:rsid w:val="000F1CC8"/>
    <w:rsid w:val="000F1CD0"/>
    <w:rsid w:val="000F1DA2"/>
    <w:rsid w:val="000F2003"/>
    <w:rsid w:val="000F22E4"/>
    <w:rsid w:val="000F2381"/>
    <w:rsid w:val="000F2438"/>
    <w:rsid w:val="000F24DE"/>
    <w:rsid w:val="000F258C"/>
    <w:rsid w:val="000F26D2"/>
    <w:rsid w:val="000F26D6"/>
    <w:rsid w:val="000F26E3"/>
    <w:rsid w:val="000F27D0"/>
    <w:rsid w:val="000F288B"/>
    <w:rsid w:val="000F293F"/>
    <w:rsid w:val="000F2B97"/>
    <w:rsid w:val="000F2C47"/>
    <w:rsid w:val="000F2E7E"/>
    <w:rsid w:val="000F2E89"/>
    <w:rsid w:val="000F2EB1"/>
    <w:rsid w:val="000F2FFB"/>
    <w:rsid w:val="000F308B"/>
    <w:rsid w:val="000F30F4"/>
    <w:rsid w:val="000F3385"/>
    <w:rsid w:val="000F34CE"/>
    <w:rsid w:val="000F35F1"/>
    <w:rsid w:val="000F3687"/>
    <w:rsid w:val="000F370B"/>
    <w:rsid w:val="000F3853"/>
    <w:rsid w:val="000F38B6"/>
    <w:rsid w:val="000F38C5"/>
    <w:rsid w:val="000F39AB"/>
    <w:rsid w:val="000F3B8D"/>
    <w:rsid w:val="000F3C89"/>
    <w:rsid w:val="000F3F76"/>
    <w:rsid w:val="000F405E"/>
    <w:rsid w:val="000F4063"/>
    <w:rsid w:val="000F4081"/>
    <w:rsid w:val="000F4190"/>
    <w:rsid w:val="000F4195"/>
    <w:rsid w:val="000F4223"/>
    <w:rsid w:val="000F4321"/>
    <w:rsid w:val="000F45F9"/>
    <w:rsid w:val="000F4853"/>
    <w:rsid w:val="000F48D4"/>
    <w:rsid w:val="000F4A47"/>
    <w:rsid w:val="000F4BE6"/>
    <w:rsid w:val="000F4BFE"/>
    <w:rsid w:val="000F4C00"/>
    <w:rsid w:val="000F4C33"/>
    <w:rsid w:val="000F4D2B"/>
    <w:rsid w:val="000F4D64"/>
    <w:rsid w:val="000F4D74"/>
    <w:rsid w:val="000F523B"/>
    <w:rsid w:val="000F5272"/>
    <w:rsid w:val="000F52F4"/>
    <w:rsid w:val="000F52F5"/>
    <w:rsid w:val="000F5372"/>
    <w:rsid w:val="000F547B"/>
    <w:rsid w:val="000F55ED"/>
    <w:rsid w:val="000F560E"/>
    <w:rsid w:val="000F569F"/>
    <w:rsid w:val="000F56A5"/>
    <w:rsid w:val="000F5766"/>
    <w:rsid w:val="000F5928"/>
    <w:rsid w:val="000F5C35"/>
    <w:rsid w:val="000F5D23"/>
    <w:rsid w:val="000F5E2F"/>
    <w:rsid w:val="000F5EBA"/>
    <w:rsid w:val="000F6009"/>
    <w:rsid w:val="000F60E4"/>
    <w:rsid w:val="000F624E"/>
    <w:rsid w:val="000F650C"/>
    <w:rsid w:val="000F6578"/>
    <w:rsid w:val="000F6729"/>
    <w:rsid w:val="000F694F"/>
    <w:rsid w:val="000F6952"/>
    <w:rsid w:val="000F69D2"/>
    <w:rsid w:val="000F6A67"/>
    <w:rsid w:val="000F6AAA"/>
    <w:rsid w:val="000F6C51"/>
    <w:rsid w:val="000F6C82"/>
    <w:rsid w:val="000F6D79"/>
    <w:rsid w:val="000F6E48"/>
    <w:rsid w:val="000F6EE9"/>
    <w:rsid w:val="000F6F4B"/>
    <w:rsid w:val="000F7038"/>
    <w:rsid w:val="000F73A6"/>
    <w:rsid w:val="000F763F"/>
    <w:rsid w:val="000F7640"/>
    <w:rsid w:val="000F782A"/>
    <w:rsid w:val="000F7A2C"/>
    <w:rsid w:val="000F7B1A"/>
    <w:rsid w:val="000F7B89"/>
    <w:rsid w:val="000F7C7F"/>
    <w:rsid w:val="000F7CEB"/>
    <w:rsid w:val="000F7F1F"/>
    <w:rsid w:val="00100013"/>
    <w:rsid w:val="00100168"/>
    <w:rsid w:val="001001E0"/>
    <w:rsid w:val="00100266"/>
    <w:rsid w:val="001002C2"/>
    <w:rsid w:val="00100526"/>
    <w:rsid w:val="00100568"/>
    <w:rsid w:val="00100671"/>
    <w:rsid w:val="0010073E"/>
    <w:rsid w:val="00100781"/>
    <w:rsid w:val="001007A2"/>
    <w:rsid w:val="0010083B"/>
    <w:rsid w:val="00100892"/>
    <w:rsid w:val="001008E9"/>
    <w:rsid w:val="00100AE7"/>
    <w:rsid w:val="00100CC0"/>
    <w:rsid w:val="00100D90"/>
    <w:rsid w:val="00100E3A"/>
    <w:rsid w:val="00100FD9"/>
    <w:rsid w:val="001010E9"/>
    <w:rsid w:val="001011B6"/>
    <w:rsid w:val="00101223"/>
    <w:rsid w:val="001015CF"/>
    <w:rsid w:val="001016CD"/>
    <w:rsid w:val="00101894"/>
    <w:rsid w:val="001018AC"/>
    <w:rsid w:val="00101A46"/>
    <w:rsid w:val="00101A5E"/>
    <w:rsid w:val="00101EA0"/>
    <w:rsid w:val="00102148"/>
    <w:rsid w:val="00102338"/>
    <w:rsid w:val="00102388"/>
    <w:rsid w:val="001024B4"/>
    <w:rsid w:val="0010264A"/>
    <w:rsid w:val="0010269E"/>
    <w:rsid w:val="00102961"/>
    <w:rsid w:val="00102A9C"/>
    <w:rsid w:val="00102C6D"/>
    <w:rsid w:val="00102D10"/>
    <w:rsid w:val="00102DEC"/>
    <w:rsid w:val="00102E3A"/>
    <w:rsid w:val="00102EC2"/>
    <w:rsid w:val="00102FD8"/>
    <w:rsid w:val="00103096"/>
    <w:rsid w:val="0010313E"/>
    <w:rsid w:val="00103174"/>
    <w:rsid w:val="001033A5"/>
    <w:rsid w:val="001034C2"/>
    <w:rsid w:val="0010368E"/>
    <w:rsid w:val="00103985"/>
    <w:rsid w:val="00103ACF"/>
    <w:rsid w:val="00103C36"/>
    <w:rsid w:val="00103C60"/>
    <w:rsid w:val="00103CA6"/>
    <w:rsid w:val="00103CF8"/>
    <w:rsid w:val="00103DC6"/>
    <w:rsid w:val="00103DEE"/>
    <w:rsid w:val="00103EA5"/>
    <w:rsid w:val="00103F31"/>
    <w:rsid w:val="00103F4E"/>
    <w:rsid w:val="00103FAD"/>
    <w:rsid w:val="00104228"/>
    <w:rsid w:val="0010432F"/>
    <w:rsid w:val="00104401"/>
    <w:rsid w:val="001044F6"/>
    <w:rsid w:val="00104527"/>
    <w:rsid w:val="0010460B"/>
    <w:rsid w:val="001046EB"/>
    <w:rsid w:val="0010471D"/>
    <w:rsid w:val="00104780"/>
    <w:rsid w:val="001048E1"/>
    <w:rsid w:val="0010494D"/>
    <w:rsid w:val="00104D4F"/>
    <w:rsid w:val="00104D50"/>
    <w:rsid w:val="0010504A"/>
    <w:rsid w:val="00105072"/>
    <w:rsid w:val="001050C3"/>
    <w:rsid w:val="001050D9"/>
    <w:rsid w:val="00105242"/>
    <w:rsid w:val="0010533B"/>
    <w:rsid w:val="00105403"/>
    <w:rsid w:val="001055E1"/>
    <w:rsid w:val="0010598C"/>
    <w:rsid w:val="00105A47"/>
    <w:rsid w:val="00105A87"/>
    <w:rsid w:val="00105D90"/>
    <w:rsid w:val="00105E05"/>
    <w:rsid w:val="00105FC2"/>
    <w:rsid w:val="0010604B"/>
    <w:rsid w:val="00106171"/>
    <w:rsid w:val="00106242"/>
    <w:rsid w:val="00106294"/>
    <w:rsid w:val="001062FA"/>
    <w:rsid w:val="00106439"/>
    <w:rsid w:val="00106450"/>
    <w:rsid w:val="001064BC"/>
    <w:rsid w:val="00106578"/>
    <w:rsid w:val="001066FE"/>
    <w:rsid w:val="00106728"/>
    <w:rsid w:val="00106739"/>
    <w:rsid w:val="00106936"/>
    <w:rsid w:val="00106A3C"/>
    <w:rsid w:val="00106AEC"/>
    <w:rsid w:val="00106C20"/>
    <w:rsid w:val="00106D19"/>
    <w:rsid w:val="00106D5F"/>
    <w:rsid w:val="00106E50"/>
    <w:rsid w:val="00106E76"/>
    <w:rsid w:val="00106E97"/>
    <w:rsid w:val="0010708C"/>
    <w:rsid w:val="00107094"/>
    <w:rsid w:val="001070F8"/>
    <w:rsid w:val="0010715E"/>
    <w:rsid w:val="001071DA"/>
    <w:rsid w:val="00107289"/>
    <w:rsid w:val="00107502"/>
    <w:rsid w:val="00107758"/>
    <w:rsid w:val="00107825"/>
    <w:rsid w:val="00107B8D"/>
    <w:rsid w:val="00107D71"/>
    <w:rsid w:val="00107D9E"/>
    <w:rsid w:val="00107DB9"/>
    <w:rsid w:val="00107DCF"/>
    <w:rsid w:val="00107DF1"/>
    <w:rsid w:val="00107E2B"/>
    <w:rsid w:val="00107E92"/>
    <w:rsid w:val="00107E93"/>
    <w:rsid w:val="0011001E"/>
    <w:rsid w:val="00110026"/>
    <w:rsid w:val="00110138"/>
    <w:rsid w:val="0011029A"/>
    <w:rsid w:val="00110464"/>
    <w:rsid w:val="001105D0"/>
    <w:rsid w:val="001105F9"/>
    <w:rsid w:val="0011062F"/>
    <w:rsid w:val="001108A2"/>
    <w:rsid w:val="001108BD"/>
    <w:rsid w:val="00110AF1"/>
    <w:rsid w:val="00110C39"/>
    <w:rsid w:val="00110C94"/>
    <w:rsid w:val="00110CA6"/>
    <w:rsid w:val="00110CC8"/>
    <w:rsid w:val="00110D4E"/>
    <w:rsid w:val="00110E2A"/>
    <w:rsid w:val="00110E61"/>
    <w:rsid w:val="00110F23"/>
    <w:rsid w:val="00110FA7"/>
    <w:rsid w:val="00111058"/>
    <w:rsid w:val="001110EE"/>
    <w:rsid w:val="0011110E"/>
    <w:rsid w:val="00111230"/>
    <w:rsid w:val="0011123D"/>
    <w:rsid w:val="0011134A"/>
    <w:rsid w:val="001113BE"/>
    <w:rsid w:val="001113CE"/>
    <w:rsid w:val="00111629"/>
    <w:rsid w:val="00111C84"/>
    <w:rsid w:val="00111C85"/>
    <w:rsid w:val="00111E82"/>
    <w:rsid w:val="00112085"/>
    <w:rsid w:val="00112153"/>
    <w:rsid w:val="00112177"/>
    <w:rsid w:val="001121CD"/>
    <w:rsid w:val="0011220D"/>
    <w:rsid w:val="001122D5"/>
    <w:rsid w:val="00112362"/>
    <w:rsid w:val="0011295F"/>
    <w:rsid w:val="001129EC"/>
    <w:rsid w:val="00112AB1"/>
    <w:rsid w:val="00112B4A"/>
    <w:rsid w:val="00112CE4"/>
    <w:rsid w:val="00112D5F"/>
    <w:rsid w:val="00112F40"/>
    <w:rsid w:val="00113156"/>
    <w:rsid w:val="001131CD"/>
    <w:rsid w:val="00113336"/>
    <w:rsid w:val="0011334D"/>
    <w:rsid w:val="001134A3"/>
    <w:rsid w:val="0011360C"/>
    <w:rsid w:val="00113B1E"/>
    <w:rsid w:val="00113BCF"/>
    <w:rsid w:val="00113C57"/>
    <w:rsid w:val="00113DA5"/>
    <w:rsid w:val="00113E3A"/>
    <w:rsid w:val="00113FAD"/>
    <w:rsid w:val="00114268"/>
    <w:rsid w:val="0011428D"/>
    <w:rsid w:val="00114368"/>
    <w:rsid w:val="001146B0"/>
    <w:rsid w:val="0011470F"/>
    <w:rsid w:val="001147D1"/>
    <w:rsid w:val="0011481E"/>
    <w:rsid w:val="00114A7B"/>
    <w:rsid w:val="00114B11"/>
    <w:rsid w:val="00114B8D"/>
    <w:rsid w:val="00114E0F"/>
    <w:rsid w:val="00114EBF"/>
    <w:rsid w:val="00114F26"/>
    <w:rsid w:val="001150B2"/>
    <w:rsid w:val="001150BC"/>
    <w:rsid w:val="0011529F"/>
    <w:rsid w:val="001153E6"/>
    <w:rsid w:val="001153F9"/>
    <w:rsid w:val="0011543D"/>
    <w:rsid w:val="00115591"/>
    <w:rsid w:val="001155E8"/>
    <w:rsid w:val="0011586C"/>
    <w:rsid w:val="001158A8"/>
    <w:rsid w:val="00115B54"/>
    <w:rsid w:val="00115CD2"/>
    <w:rsid w:val="00115D96"/>
    <w:rsid w:val="00115EDC"/>
    <w:rsid w:val="00116089"/>
    <w:rsid w:val="00116276"/>
    <w:rsid w:val="001162C1"/>
    <w:rsid w:val="0011661B"/>
    <w:rsid w:val="00116921"/>
    <w:rsid w:val="00116A3C"/>
    <w:rsid w:val="00116B75"/>
    <w:rsid w:val="00116B92"/>
    <w:rsid w:val="00116BBF"/>
    <w:rsid w:val="00116E82"/>
    <w:rsid w:val="00116E8F"/>
    <w:rsid w:val="00116EBA"/>
    <w:rsid w:val="00116F14"/>
    <w:rsid w:val="00116F51"/>
    <w:rsid w:val="00116FD8"/>
    <w:rsid w:val="00117039"/>
    <w:rsid w:val="001170B7"/>
    <w:rsid w:val="001170C5"/>
    <w:rsid w:val="00117291"/>
    <w:rsid w:val="00117333"/>
    <w:rsid w:val="00117362"/>
    <w:rsid w:val="001173D2"/>
    <w:rsid w:val="0011759D"/>
    <w:rsid w:val="0011781E"/>
    <w:rsid w:val="0011797B"/>
    <w:rsid w:val="00117A46"/>
    <w:rsid w:val="00117A9D"/>
    <w:rsid w:val="00117B67"/>
    <w:rsid w:val="00117C7D"/>
    <w:rsid w:val="00117CFE"/>
    <w:rsid w:val="00117F2A"/>
    <w:rsid w:val="00120291"/>
    <w:rsid w:val="001203E9"/>
    <w:rsid w:val="001204F5"/>
    <w:rsid w:val="0012058C"/>
    <w:rsid w:val="001205DF"/>
    <w:rsid w:val="00120C7C"/>
    <w:rsid w:val="00120C8F"/>
    <w:rsid w:val="00120E41"/>
    <w:rsid w:val="00120FC5"/>
    <w:rsid w:val="00121047"/>
    <w:rsid w:val="00121235"/>
    <w:rsid w:val="0012140F"/>
    <w:rsid w:val="0012194C"/>
    <w:rsid w:val="0012196F"/>
    <w:rsid w:val="00121A01"/>
    <w:rsid w:val="00121C99"/>
    <w:rsid w:val="00121FB8"/>
    <w:rsid w:val="0012202E"/>
    <w:rsid w:val="001221D7"/>
    <w:rsid w:val="00122385"/>
    <w:rsid w:val="0012238D"/>
    <w:rsid w:val="001223B1"/>
    <w:rsid w:val="0012252C"/>
    <w:rsid w:val="0012272C"/>
    <w:rsid w:val="00122900"/>
    <w:rsid w:val="00122A01"/>
    <w:rsid w:val="00122A2F"/>
    <w:rsid w:val="00122B20"/>
    <w:rsid w:val="00122B2C"/>
    <w:rsid w:val="00122D7C"/>
    <w:rsid w:val="00122EA6"/>
    <w:rsid w:val="0012306C"/>
    <w:rsid w:val="001230F0"/>
    <w:rsid w:val="001232D0"/>
    <w:rsid w:val="0012371C"/>
    <w:rsid w:val="00123750"/>
    <w:rsid w:val="00123812"/>
    <w:rsid w:val="00123BC2"/>
    <w:rsid w:val="00123D1A"/>
    <w:rsid w:val="00123D93"/>
    <w:rsid w:val="00123DB5"/>
    <w:rsid w:val="00123E0B"/>
    <w:rsid w:val="00123FFA"/>
    <w:rsid w:val="001243F8"/>
    <w:rsid w:val="00124533"/>
    <w:rsid w:val="0012458A"/>
    <w:rsid w:val="00124766"/>
    <w:rsid w:val="0012484E"/>
    <w:rsid w:val="001248EB"/>
    <w:rsid w:val="00124934"/>
    <w:rsid w:val="00124B6E"/>
    <w:rsid w:val="00124BD3"/>
    <w:rsid w:val="00124DBB"/>
    <w:rsid w:val="00124DDE"/>
    <w:rsid w:val="00124E68"/>
    <w:rsid w:val="00124E9C"/>
    <w:rsid w:val="00124FA4"/>
    <w:rsid w:val="001250C0"/>
    <w:rsid w:val="001253B3"/>
    <w:rsid w:val="00125439"/>
    <w:rsid w:val="0012554F"/>
    <w:rsid w:val="0012562F"/>
    <w:rsid w:val="001256F1"/>
    <w:rsid w:val="0012575C"/>
    <w:rsid w:val="0012578D"/>
    <w:rsid w:val="001257EF"/>
    <w:rsid w:val="0012580D"/>
    <w:rsid w:val="0012585B"/>
    <w:rsid w:val="00125983"/>
    <w:rsid w:val="0012598A"/>
    <w:rsid w:val="00125A83"/>
    <w:rsid w:val="00125BDC"/>
    <w:rsid w:val="00125CDB"/>
    <w:rsid w:val="0012605D"/>
    <w:rsid w:val="00126177"/>
    <w:rsid w:val="001263CD"/>
    <w:rsid w:val="001263F5"/>
    <w:rsid w:val="001264EA"/>
    <w:rsid w:val="001266C7"/>
    <w:rsid w:val="001266DA"/>
    <w:rsid w:val="001269CB"/>
    <w:rsid w:val="001269DB"/>
    <w:rsid w:val="00126A37"/>
    <w:rsid w:val="00126C1A"/>
    <w:rsid w:val="00126C39"/>
    <w:rsid w:val="00126CE2"/>
    <w:rsid w:val="00126E43"/>
    <w:rsid w:val="00126EA5"/>
    <w:rsid w:val="00126F84"/>
    <w:rsid w:val="0012706C"/>
    <w:rsid w:val="001270C8"/>
    <w:rsid w:val="0012718D"/>
    <w:rsid w:val="0012738B"/>
    <w:rsid w:val="001273C2"/>
    <w:rsid w:val="0012779F"/>
    <w:rsid w:val="0012794D"/>
    <w:rsid w:val="00127A08"/>
    <w:rsid w:val="00127AB7"/>
    <w:rsid w:val="00127D35"/>
    <w:rsid w:val="00127D72"/>
    <w:rsid w:val="00127E88"/>
    <w:rsid w:val="00127ED3"/>
    <w:rsid w:val="00127F2A"/>
    <w:rsid w:val="0013007D"/>
    <w:rsid w:val="0013030A"/>
    <w:rsid w:val="001303BB"/>
    <w:rsid w:val="001303F4"/>
    <w:rsid w:val="00130403"/>
    <w:rsid w:val="0013057B"/>
    <w:rsid w:val="00130721"/>
    <w:rsid w:val="00130863"/>
    <w:rsid w:val="001308B1"/>
    <w:rsid w:val="00130D3F"/>
    <w:rsid w:val="00130D62"/>
    <w:rsid w:val="00130E9C"/>
    <w:rsid w:val="00130FC6"/>
    <w:rsid w:val="0013100B"/>
    <w:rsid w:val="001310E6"/>
    <w:rsid w:val="00131227"/>
    <w:rsid w:val="00131237"/>
    <w:rsid w:val="001312A9"/>
    <w:rsid w:val="001312BB"/>
    <w:rsid w:val="001312E8"/>
    <w:rsid w:val="00131450"/>
    <w:rsid w:val="0013153C"/>
    <w:rsid w:val="00131588"/>
    <w:rsid w:val="00131766"/>
    <w:rsid w:val="00131812"/>
    <w:rsid w:val="00131AAD"/>
    <w:rsid w:val="00131AE8"/>
    <w:rsid w:val="00131B5B"/>
    <w:rsid w:val="00131BA4"/>
    <w:rsid w:val="00131CB2"/>
    <w:rsid w:val="00131EDE"/>
    <w:rsid w:val="00132225"/>
    <w:rsid w:val="00132467"/>
    <w:rsid w:val="001326E7"/>
    <w:rsid w:val="001327C5"/>
    <w:rsid w:val="00132912"/>
    <w:rsid w:val="00132A8C"/>
    <w:rsid w:val="00132EC5"/>
    <w:rsid w:val="00132EE9"/>
    <w:rsid w:val="00132F2C"/>
    <w:rsid w:val="001331E8"/>
    <w:rsid w:val="001332EA"/>
    <w:rsid w:val="00133318"/>
    <w:rsid w:val="0013360A"/>
    <w:rsid w:val="0013377F"/>
    <w:rsid w:val="001337AE"/>
    <w:rsid w:val="001338A3"/>
    <w:rsid w:val="0013393F"/>
    <w:rsid w:val="00133A2B"/>
    <w:rsid w:val="00133B2E"/>
    <w:rsid w:val="00133C44"/>
    <w:rsid w:val="00133D3B"/>
    <w:rsid w:val="00133D57"/>
    <w:rsid w:val="00133EFD"/>
    <w:rsid w:val="00133F36"/>
    <w:rsid w:val="00133FBF"/>
    <w:rsid w:val="0013434E"/>
    <w:rsid w:val="00134428"/>
    <w:rsid w:val="00134641"/>
    <w:rsid w:val="00134A8B"/>
    <w:rsid w:val="00134B40"/>
    <w:rsid w:val="00134C91"/>
    <w:rsid w:val="00134CC6"/>
    <w:rsid w:val="00134E36"/>
    <w:rsid w:val="00134F36"/>
    <w:rsid w:val="00135047"/>
    <w:rsid w:val="0013505E"/>
    <w:rsid w:val="001350A0"/>
    <w:rsid w:val="001350A6"/>
    <w:rsid w:val="0013526D"/>
    <w:rsid w:val="0013547D"/>
    <w:rsid w:val="00135632"/>
    <w:rsid w:val="00135720"/>
    <w:rsid w:val="00135727"/>
    <w:rsid w:val="00135996"/>
    <w:rsid w:val="00135A17"/>
    <w:rsid w:val="00135B53"/>
    <w:rsid w:val="00135D82"/>
    <w:rsid w:val="00135E43"/>
    <w:rsid w:val="00135FB4"/>
    <w:rsid w:val="00135FE1"/>
    <w:rsid w:val="00135FFD"/>
    <w:rsid w:val="00136147"/>
    <w:rsid w:val="0013620B"/>
    <w:rsid w:val="001362A8"/>
    <w:rsid w:val="00136433"/>
    <w:rsid w:val="00136506"/>
    <w:rsid w:val="00136548"/>
    <w:rsid w:val="0013668E"/>
    <w:rsid w:val="0013672D"/>
    <w:rsid w:val="00136861"/>
    <w:rsid w:val="00136A72"/>
    <w:rsid w:val="00136A90"/>
    <w:rsid w:val="00136C00"/>
    <w:rsid w:val="00136C1A"/>
    <w:rsid w:val="00136EA1"/>
    <w:rsid w:val="00136EA3"/>
    <w:rsid w:val="00136EF9"/>
    <w:rsid w:val="00137006"/>
    <w:rsid w:val="00137111"/>
    <w:rsid w:val="001371C5"/>
    <w:rsid w:val="00137318"/>
    <w:rsid w:val="0013747F"/>
    <w:rsid w:val="001375FD"/>
    <w:rsid w:val="001378AB"/>
    <w:rsid w:val="001379E6"/>
    <w:rsid w:val="00137A4A"/>
    <w:rsid w:val="00137A55"/>
    <w:rsid w:val="00137AD4"/>
    <w:rsid w:val="00137BCD"/>
    <w:rsid w:val="00137CD1"/>
    <w:rsid w:val="00137D06"/>
    <w:rsid w:val="00137EFA"/>
    <w:rsid w:val="00137FDD"/>
    <w:rsid w:val="001401A0"/>
    <w:rsid w:val="00140A4D"/>
    <w:rsid w:val="00140A53"/>
    <w:rsid w:val="00140AA2"/>
    <w:rsid w:val="00140ACD"/>
    <w:rsid w:val="00140B10"/>
    <w:rsid w:val="00140C94"/>
    <w:rsid w:val="00140F18"/>
    <w:rsid w:val="001411FC"/>
    <w:rsid w:val="00141237"/>
    <w:rsid w:val="001412DD"/>
    <w:rsid w:val="001414AF"/>
    <w:rsid w:val="0014160C"/>
    <w:rsid w:val="001416F6"/>
    <w:rsid w:val="00141760"/>
    <w:rsid w:val="0014185B"/>
    <w:rsid w:val="00141974"/>
    <w:rsid w:val="00141B27"/>
    <w:rsid w:val="00141B8F"/>
    <w:rsid w:val="00141BBD"/>
    <w:rsid w:val="00141C31"/>
    <w:rsid w:val="00141D00"/>
    <w:rsid w:val="00141D76"/>
    <w:rsid w:val="00141DFF"/>
    <w:rsid w:val="00141FA3"/>
    <w:rsid w:val="0014201E"/>
    <w:rsid w:val="001420D6"/>
    <w:rsid w:val="00142221"/>
    <w:rsid w:val="0014233E"/>
    <w:rsid w:val="001426EB"/>
    <w:rsid w:val="00142B74"/>
    <w:rsid w:val="00142C13"/>
    <w:rsid w:val="00142C4F"/>
    <w:rsid w:val="00142C81"/>
    <w:rsid w:val="00142D23"/>
    <w:rsid w:val="00142DD8"/>
    <w:rsid w:val="00142EDB"/>
    <w:rsid w:val="00142F99"/>
    <w:rsid w:val="00143028"/>
    <w:rsid w:val="0014320B"/>
    <w:rsid w:val="00143241"/>
    <w:rsid w:val="00143363"/>
    <w:rsid w:val="0014345A"/>
    <w:rsid w:val="00143465"/>
    <w:rsid w:val="00143504"/>
    <w:rsid w:val="001435F8"/>
    <w:rsid w:val="0014365A"/>
    <w:rsid w:val="00143682"/>
    <w:rsid w:val="00143871"/>
    <w:rsid w:val="001438EC"/>
    <w:rsid w:val="00143958"/>
    <w:rsid w:val="00143AB0"/>
    <w:rsid w:val="00143B23"/>
    <w:rsid w:val="00143B6D"/>
    <w:rsid w:val="00143D77"/>
    <w:rsid w:val="00143F34"/>
    <w:rsid w:val="00143F6F"/>
    <w:rsid w:val="00143FC3"/>
    <w:rsid w:val="00144000"/>
    <w:rsid w:val="0014414B"/>
    <w:rsid w:val="00144159"/>
    <w:rsid w:val="00144245"/>
    <w:rsid w:val="00144525"/>
    <w:rsid w:val="001446EF"/>
    <w:rsid w:val="00144720"/>
    <w:rsid w:val="00144735"/>
    <w:rsid w:val="00144B0B"/>
    <w:rsid w:val="00144C28"/>
    <w:rsid w:val="00144CF4"/>
    <w:rsid w:val="00144EB2"/>
    <w:rsid w:val="00144EF4"/>
    <w:rsid w:val="00144F94"/>
    <w:rsid w:val="0014507B"/>
    <w:rsid w:val="00145106"/>
    <w:rsid w:val="0014518B"/>
    <w:rsid w:val="00145300"/>
    <w:rsid w:val="00145388"/>
    <w:rsid w:val="001453EF"/>
    <w:rsid w:val="001453FA"/>
    <w:rsid w:val="00145427"/>
    <w:rsid w:val="001459D9"/>
    <w:rsid w:val="00145B27"/>
    <w:rsid w:val="00145B8F"/>
    <w:rsid w:val="00145C75"/>
    <w:rsid w:val="00145D9D"/>
    <w:rsid w:val="00145E7D"/>
    <w:rsid w:val="00145F51"/>
    <w:rsid w:val="00145F5A"/>
    <w:rsid w:val="0014606F"/>
    <w:rsid w:val="001460AA"/>
    <w:rsid w:val="00146137"/>
    <w:rsid w:val="00146173"/>
    <w:rsid w:val="00146192"/>
    <w:rsid w:val="00146381"/>
    <w:rsid w:val="00146845"/>
    <w:rsid w:val="00146929"/>
    <w:rsid w:val="00146AD8"/>
    <w:rsid w:val="00146C11"/>
    <w:rsid w:val="00146C3E"/>
    <w:rsid w:val="00146C5A"/>
    <w:rsid w:val="00146CCB"/>
    <w:rsid w:val="00146DD5"/>
    <w:rsid w:val="00146EBF"/>
    <w:rsid w:val="00146FEC"/>
    <w:rsid w:val="001470A2"/>
    <w:rsid w:val="00147257"/>
    <w:rsid w:val="001473F1"/>
    <w:rsid w:val="001473FC"/>
    <w:rsid w:val="00147410"/>
    <w:rsid w:val="001475AE"/>
    <w:rsid w:val="00147807"/>
    <w:rsid w:val="0014783A"/>
    <w:rsid w:val="0014799B"/>
    <w:rsid w:val="001479F9"/>
    <w:rsid w:val="00147B2B"/>
    <w:rsid w:val="00147D62"/>
    <w:rsid w:val="00147D7D"/>
    <w:rsid w:val="00147D82"/>
    <w:rsid w:val="00150480"/>
    <w:rsid w:val="00150489"/>
    <w:rsid w:val="001505A7"/>
    <w:rsid w:val="00150609"/>
    <w:rsid w:val="0015068F"/>
    <w:rsid w:val="001506AA"/>
    <w:rsid w:val="0015076E"/>
    <w:rsid w:val="00150D08"/>
    <w:rsid w:val="00150D22"/>
    <w:rsid w:val="00150E36"/>
    <w:rsid w:val="00150ED1"/>
    <w:rsid w:val="00150FD8"/>
    <w:rsid w:val="001512E2"/>
    <w:rsid w:val="00151390"/>
    <w:rsid w:val="0015143E"/>
    <w:rsid w:val="001515D2"/>
    <w:rsid w:val="00151612"/>
    <w:rsid w:val="001516C0"/>
    <w:rsid w:val="00151758"/>
    <w:rsid w:val="00151860"/>
    <w:rsid w:val="001518B3"/>
    <w:rsid w:val="00151AEB"/>
    <w:rsid w:val="00151C81"/>
    <w:rsid w:val="00151D53"/>
    <w:rsid w:val="00151E25"/>
    <w:rsid w:val="00151F26"/>
    <w:rsid w:val="00151F35"/>
    <w:rsid w:val="0015207B"/>
    <w:rsid w:val="0015234C"/>
    <w:rsid w:val="001523D2"/>
    <w:rsid w:val="00152448"/>
    <w:rsid w:val="00152617"/>
    <w:rsid w:val="001526A8"/>
    <w:rsid w:val="0015283F"/>
    <w:rsid w:val="001529B6"/>
    <w:rsid w:val="00152A0D"/>
    <w:rsid w:val="00152A2E"/>
    <w:rsid w:val="00152C17"/>
    <w:rsid w:val="00152C42"/>
    <w:rsid w:val="00152C44"/>
    <w:rsid w:val="00152CCE"/>
    <w:rsid w:val="00152D9C"/>
    <w:rsid w:val="00152F9F"/>
    <w:rsid w:val="00153094"/>
    <w:rsid w:val="00153200"/>
    <w:rsid w:val="0015325F"/>
    <w:rsid w:val="001532B3"/>
    <w:rsid w:val="0015332E"/>
    <w:rsid w:val="0015334E"/>
    <w:rsid w:val="00153523"/>
    <w:rsid w:val="0015364B"/>
    <w:rsid w:val="001536A2"/>
    <w:rsid w:val="001536F8"/>
    <w:rsid w:val="0015371A"/>
    <w:rsid w:val="001537C7"/>
    <w:rsid w:val="00153A02"/>
    <w:rsid w:val="00153B88"/>
    <w:rsid w:val="00153C2C"/>
    <w:rsid w:val="00153DE5"/>
    <w:rsid w:val="00153EDC"/>
    <w:rsid w:val="00153F23"/>
    <w:rsid w:val="00153F31"/>
    <w:rsid w:val="00154041"/>
    <w:rsid w:val="0015413B"/>
    <w:rsid w:val="00154156"/>
    <w:rsid w:val="001541FB"/>
    <w:rsid w:val="00154297"/>
    <w:rsid w:val="00154453"/>
    <w:rsid w:val="001544F5"/>
    <w:rsid w:val="00154519"/>
    <w:rsid w:val="0015451C"/>
    <w:rsid w:val="00154584"/>
    <w:rsid w:val="001546EA"/>
    <w:rsid w:val="00154B26"/>
    <w:rsid w:val="00154B3A"/>
    <w:rsid w:val="00154BEC"/>
    <w:rsid w:val="00154DC6"/>
    <w:rsid w:val="00154E02"/>
    <w:rsid w:val="00155083"/>
    <w:rsid w:val="0015520C"/>
    <w:rsid w:val="00155214"/>
    <w:rsid w:val="00155384"/>
    <w:rsid w:val="00155464"/>
    <w:rsid w:val="0015549F"/>
    <w:rsid w:val="001554C2"/>
    <w:rsid w:val="0015554D"/>
    <w:rsid w:val="001555C0"/>
    <w:rsid w:val="001556C9"/>
    <w:rsid w:val="00155727"/>
    <w:rsid w:val="001557C3"/>
    <w:rsid w:val="0015580D"/>
    <w:rsid w:val="00155831"/>
    <w:rsid w:val="00155A31"/>
    <w:rsid w:val="00155AB1"/>
    <w:rsid w:val="00155CDF"/>
    <w:rsid w:val="00155D35"/>
    <w:rsid w:val="00155D87"/>
    <w:rsid w:val="00155E16"/>
    <w:rsid w:val="00155E4F"/>
    <w:rsid w:val="00155EEA"/>
    <w:rsid w:val="00155F1E"/>
    <w:rsid w:val="00155F59"/>
    <w:rsid w:val="00155F7F"/>
    <w:rsid w:val="00155F80"/>
    <w:rsid w:val="00155FD5"/>
    <w:rsid w:val="00156028"/>
    <w:rsid w:val="001561AA"/>
    <w:rsid w:val="00156266"/>
    <w:rsid w:val="0015627B"/>
    <w:rsid w:val="001562BF"/>
    <w:rsid w:val="001562D9"/>
    <w:rsid w:val="00156348"/>
    <w:rsid w:val="001566FA"/>
    <w:rsid w:val="00156A5A"/>
    <w:rsid w:val="00156ADF"/>
    <w:rsid w:val="00156AEB"/>
    <w:rsid w:val="00156B1C"/>
    <w:rsid w:val="00156C3F"/>
    <w:rsid w:val="00156E28"/>
    <w:rsid w:val="00156E60"/>
    <w:rsid w:val="00156E64"/>
    <w:rsid w:val="00156EE9"/>
    <w:rsid w:val="00156F52"/>
    <w:rsid w:val="001570D4"/>
    <w:rsid w:val="001570ED"/>
    <w:rsid w:val="001571E4"/>
    <w:rsid w:val="001575B5"/>
    <w:rsid w:val="0015766D"/>
    <w:rsid w:val="0015770C"/>
    <w:rsid w:val="0015787A"/>
    <w:rsid w:val="00157B82"/>
    <w:rsid w:val="00157CC5"/>
    <w:rsid w:val="00157CE0"/>
    <w:rsid w:val="00157D1F"/>
    <w:rsid w:val="00157DFE"/>
    <w:rsid w:val="001600D3"/>
    <w:rsid w:val="0016012C"/>
    <w:rsid w:val="00160356"/>
    <w:rsid w:val="001603B2"/>
    <w:rsid w:val="00160425"/>
    <w:rsid w:val="00160431"/>
    <w:rsid w:val="001604E7"/>
    <w:rsid w:val="00160577"/>
    <w:rsid w:val="00160609"/>
    <w:rsid w:val="0016062F"/>
    <w:rsid w:val="00160645"/>
    <w:rsid w:val="0016077F"/>
    <w:rsid w:val="001607D0"/>
    <w:rsid w:val="00160A46"/>
    <w:rsid w:val="00160B1E"/>
    <w:rsid w:val="00160B4F"/>
    <w:rsid w:val="00160B66"/>
    <w:rsid w:val="00160B7B"/>
    <w:rsid w:val="00160BE2"/>
    <w:rsid w:val="00160CDB"/>
    <w:rsid w:val="00160DC8"/>
    <w:rsid w:val="00160E1A"/>
    <w:rsid w:val="00161263"/>
    <w:rsid w:val="001613C8"/>
    <w:rsid w:val="00161487"/>
    <w:rsid w:val="001614D7"/>
    <w:rsid w:val="0016161D"/>
    <w:rsid w:val="00161667"/>
    <w:rsid w:val="001617BF"/>
    <w:rsid w:val="0016184B"/>
    <w:rsid w:val="00161903"/>
    <w:rsid w:val="00161963"/>
    <w:rsid w:val="00161A9E"/>
    <w:rsid w:val="00161CF4"/>
    <w:rsid w:val="00161D2D"/>
    <w:rsid w:val="00161DD3"/>
    <w:rsid w:val="00161E23"/>
    <w:rsid w:val="00161F5E"/>
    <w:rsid w:val="00161F85"/>
    <w:rsid w:val="001620E5"/>
    <w:rsid w:val="0016212F"/>
    <w:rsid w:val="0016221C"/>
    <w:rsid w:val="00162238"/>
    <w:rsid w:val="00162267"/>
    <w:rsid w:val="00162345"/>
    <w:rsid w:val="00162353"/>
    <w:rsid w:val="00162455"/>
    <w:rsid w:val="00162635"/>
    <w:rsid w:val="001626D7"/>
    <w:rsid w:val="00162712"/>
    <w:rsid w:val="0016287B"/>
    <w:rsid w:val="00162ADE"/>
    <w:rsid w:val="00162B72"/>
    <w:rsid w:val="00162BB6"/>
    <w:rsid w:val="00162CBD"/>
    <w:rsid w:val="00163045"/>
    <w:rsid w:val="00163114"/>
    <w:rsid w:val="001631E3"/>
    <w:rsid w:val="00163317"/>
    <w:rsid w:val="00163386"/>
    <w:rsid w:val="001633F7"/>
    <w:rsid w:val="0016348E"/>
    <w:rsid w:val="001636FA"/>
    <w:rsid w:val="0016377B"/>
    <w:rsid w:val="001637B8"/>
    <w:rsid w:val="00163834"/>
    <w:rsid w:val="00163A47"/>
    <w:rsid w:val="00163B96"/>
    <w:rsid w:val="00163C20"/>
    <w:rsid w:val="00163CD6"/>
    <w:rsid w:val="00163D6E"/>
    <w:rsid w:val="00163FCE"/>
    <w:rsid w:val="00163FD5"/>
    <w:rsid w:val="001640EA"/>
    <w:rsid w:val="001640EE"/>
    <w:rsid w:val="0016433A"/>
    <w:rsid w:val="00164575"/>
    <w:rsid w:val="00164669"/>
    <w:rsid w:val="001647B4"/>
    <w:rsid w:val="00164A52"/>
    <w:rsid w:val="00164C69"/>
    <w:rsid w:val="00164D16"/>
    <w:rsid w:val="00164DD6"/>
    <w:rsid w:val="001650DF"/>
    <w:rsid w:val="00165340"/>
    <w:rsid w:val="001653E2"/>
    <w:rsid w:val="001654B6"/>
    <w:rsid w:val="00165540"/>
    <w:rsid w:val="0016558D"/>
    <w:rsid w:val="00165611"/>
    <w:rsid w:val="00165711"/>
    <w:rsid w:val="00165746"/>
    <w:rsid w:val="0016581A"/>
    <w:rsid w:val="001658AB"/>
    <w:rsid w:val="001658AF"/>
    <w:rsid w:val="001658F6"/>
    <w:rsid w:val="0016596D"/>
    <w:rsid w:val="00165D62"/>
    <w:rsid w:val="00165E07"/>
    <w:rsid w:val="001662ED"/>
    <w:rsid w:val="001664B8"/>
    <w:rsid w:val="00166573"/>
    <w:rsid w:val="0016665B"/>
    <w:rsid w:val="00166687"/>
    <w:rsid w:val="001666F8"/>
    <w:rsid w:val="00166821"/>
    <w:rsid w:val="00166928"/>
    <w:rsid w:val="00166B20"/>
    <w:rsid w:val="00166B5B"/>
    <w:rsid w:val="00166C78"/>
    <w:rsid w:val="00166CA0"/>
    <w:rsid w:val="00166CF7"/>
    <w:rsid w:val="00166F16"/>
    <w:rsid w:val="00166F34"/>
    <w:rsid w:val="00167077"/>
    <w:rsid w:val="001670B0"/>
    <w:rsid w:val="0016711A"/>
    <w:rsid w:val="0016756A"/>
    <w:rsid w:val="001675B3"/>
    <w:rsid w:val="0016764E"/>
    <w:rsid w:val="00167787"/>
    <w:rsid w:val="0016780A"/>
    <w:rsid w:val="001678EA"/>
    <w:rsid w:val="0016795A"/>
    <w:rsid w:val="00167963"/>
    <w:rsid w:val="00167983"/>
    <w:rsid w:val="00167A44"/>
    <w:rsid w:val="00167ADF"/>
    <w:rsid w:val="00167B1B"/>
    <w:rsid w:val="00167B80"/>
    <w:rsid w:val="00167C47"/>
    <w:rsid w:val="00167CE5"/>
    <w:rsid w:val="00167D13"/>
    <w:rsid w:val="00167EF9"/>
    <w:rsid w:val="001704FF"/>
    <w:rsid w:val="001705EF"/>
    <w:rsid w:val="001706EE"/>
    <w:rsid w:val="00170883"/>
    <w:rsid w:val="001708A3"/>
    <w:rsid w:val="001708EE"/>
    <w:rsid w:val="00170BC5"/>
    <w:rsid w:val="00170C34"/>
    <w:rsid w:val="00170E4E"/>
    <w:rsid w:val="00170F27"/>
    <w:rsid w:val="0017106B"/>
    <w:rsid w:val="001710E0"/>
    <w:rsid w:val="001712AF"/>
    <w:rsid w:val="001713BE"/>
    <w:rsid w:val="00171533"/>
    <w:rsid w:val="00171603"/>
    <w:rsid w:val="00171839"/>
    <w:rsid w:val="001718E9"/>
    <w:rsid w:val="00171940"/>
    <w:rsid w:val="001719D5"/>
    <w:rsid w:val="00171AC4"/>
    <w:rsid w:val="00171B4E"/>
    <w:rsid w:val="00171BA2"/>
    <w:rsid w:val="00171CCE"/>
    <w:rsid w:val="00171D5B"/>
    <w:rsid w:val="00171D9F"/>
    <w:rsid w:val="00171EDB"/>
    <w:rsid w:val="00171FFF"/>
    <w:rsid w:val="00172001"/>
    <w:rsid w:val="001722E4"/>
    <w:rsid w:val="00172373"/>
    <w:rsid w:val="001724AE"/>
    <w:rsid w:val="0017250E"/>
    <w:rsid w:val="00172543"/>
    <w:rsid w:val="00172672"/>
    <w:rsid w:val="001726E9"/>
    <w:rsid w:val="001727C6"/>
    <w:rsid w:val="001727D1"/>
    <w:rsid w:val="001727D9"/>
    <w:rsid w:val="001728E2"/>
    <w:rsid w:val="00172995"/>
    <w:rsid w:val="00172C22"/>
    <w:rsid w:val="00172D69"/>
    <w:rsid w:val="00172DEC"/>
    <w:rsid w:val="00172FEC"/>
    <w:rsid w:val="00173515"/>
    <w:rsid w:val="001735CC"/>
    <w:rsid w:val="001737A9"/>
    <w:rsid w:val="0017381C"/>
    <w:rsid w:val="00173903"/>
    <w:rsid w:val="001739E0"/>
    <w:rsid w:val="00173CFE"/>
    <w:rsid w:val="00173E80"/>
    <w:rsid w:val="001743AE"/>
    <w:rsid w:val="0017463D"/>
    <w:rsid w:val="00174A25"/>
    <w:rsid w:val="00174A4A"/>
    <w:rsid w:val="00174D75"/>
    <w:rsid w:val="00174E06"/>
    <w:rsid w:val="00174E4D"/>
    <w:rsid w:val="00174F92"/>
    <w:rsid w:val="00175087"/>
    <w:rsid w:val="00175191"/>
    <w:rsid w:val="0017529F"/>
    <w:rsid w:val="00175308"/>
    <w:rsid w:val="00175572"/>
    <w:rsid w:val="00175713"/>
    <w:rsid w:val="00175776"/>
    <w:rsid w:val="0017592E"/>
    <w:rsid w:val="00175AB6"/>
    <w:rsid w:val="00175C3D"/>
    <w:rsid w:val="00175C91"/>
    <w:rsid w:val="00175CAE"/>
    <w:rsid w:val="00175CC7"/>
    <w:rsid w:val="00175CC8"/>
    <w:rsid w:val="00175CDE"/>
    <w:rsid w:val="001762B7"/>
    <w:rsid w:val="0017638B"/>
    <w:rsid w:val="0017640C"/>
    <w:rsid w:val="00176478"/>
    <w:rsid w:val="001765CC"/>
    <w:rsid w:val="001766EF"/>
    <w:rsid w:val="001768F2"/>
    <w:rsid w:val="00176AA0"/>
    <w:rsid w:val="00176C3E"/>
    <w:rsid w:val="00176D0F"/>
    <w:rsid w:val="00176D52"/>
    <w:rsid w:val="00176ED1"/>
    <w:rsid w:val="00176EFF"/>
    <w:rsid w:val="00176F8F"/>
    <w:rsid w:val="001770E6"/>
    <w:rsid w:val="00177185"/>
    <w:rsid w:val="0017747D"/>
    <w:rsid w:val="001774AA"/>
    <w:rsid w:val="001774B3"/>
    <w:rsid w:val="00177644"/>
    <w:rsid w:val="0017772A"/>
    <w:rsid w:val="00177892"/>
    <w:rsid w:val="001778D2"/>
    <w:rsid w:val="00177A42"/>
    <w:rsid w:val="00177AA4"/>
    <w:rsid w:val="00177B18"/>
    <w:rsid w:val="00177BD1"/>
    <w:rsid w:val="00177CC2"/>
    <w:rsid w:val="00177CF3"/>
    <w:rsid w:val="00177DB4"/>
    <w:rsid w:val="00177EB8"/>
    <w:rsid w:val="00177F73"/>
    <w:rsid w:val="00180032"/>
    <w:rsid w:val="0018010B"/>
    <w:rsid w:val="0018019E"/>
    <w:rsid w:val="001802A6"/>
    <w:rsid w:val="001802F0"/>
    <w:rsid w:val="00180450"/>
    <w:rsid w:val="0018049B"/>
    <w:rsid w:val="00180560"/>
    <w:rsid w:val="001805B8"/>
    <w:rsid w:val="001805EA"/>
    <w:rsid w:val="001806AB"/>
    <w:rsid w:val="001806B2"/>
    <w:rsid w:val="0018082D"/>
    <w:rsid w:val="0018087A"/>
    <w:rsid w:val="001809B5"/>
    <w:rsid w:val="001809EE"/>
    <w:rsid w:val="00180B28"/>
    <w:rsid w:val="00180BC9"/>
    <w:rsid w:val="00180BF1"/>
    <w:rsid w:val="00180D74"/>
    <w:rsid w:val="00180F63"/>
    <w:rsid w:val="0018102E"/>
    <w:rsid w:val="0018117B"/>
    <w:rsid w:val="0018140A"/>
    <w:rsid w:val="001816BF"/>
    <w:rsid w:val="00181830"/>
    <w:rsid w:val="00181A11"/>
    <w:rsid w:val="00181C02"/>
    <w:rsid w:val="00181C17"/>
    <w:rsid w:val="0018213D"/>
    <w:rsid w:val="001821DE"/>
    <w:rsid w:val="0018241A"/>
    <w:rsid w:val="00182636"/>
    <w:rsid w:val="001827CB"/>
    <w:rsid w:val="00182849"/>
    <w:rsid w:val="001828EE"/>
    <w:rsid w:val="00182B7C"/>
    <w:rsid w:val="00182BC7"/>
    <w:rsid w:val="00182D5D"/>
    <w:rsid w:val="00182D9F"/>
    <w:rsid w:val="00182E55"/>
    <w:rsid w:val="00182E81"/>
    <w:rsid w:val="00182E9E"/>
    <w:rsid w:val="00183108"/>
    <w:rsid w:val="0018310F"/>
    <w:rsid w:val="00183223"/>
    <w:rsid w:val="0018345F"/>
    <w:rsid w:val="001834F9"/>
    <w:rsid w:val="001835EE"/>
    <w:rsid w:val="00183714"/>
    <w:rsid w:val="00183D3D"/>
    <w:rsid w:val="0018418C"/>
    <w:rsid w:val="001841AA"/>
    <w:rsid w:val="0018428A"/>
    <w:rsid w:val="00184348"/>
    <w:rsid w:val="00184405"/>
    <w:rsid w:val="00184563"/>
    <w:rsid w:val="00184972"/>
    <w:rsid w:val="00184BC3"/>
    <w:rsid w:val="00184E05"/>
    <w:rsid w:val="00185014"/>
    <w:rsid w:val="00185193"/>
    <w:rsid w:val="001852AA"/>
    <w:rsid w:val="0018531F"/>
    <w:rsid w:val="001855EA"/>
    <w:rsid w:val="00185673"/>
    <w:rsid w:val="001856C2"/>
    <w:rsid w:val="001856D9"/>
    <w:rsid w:val="0018577E"/>
    <w:rsid w:val="00185795"/>
    <w:rsid w:val="001858AD"/>
    <w:rsid w:val="001859BD"/>
    <w:rsid w:val="00185A41"/>
    <w:rsid w:val="00185B0A"/>
    <w:rsid w:val="00185B4E"/>
    <w:rsid w:val="00185B58"/>
    <w:rsid w:val="00185BD5"/>
    <w:rsid w:val="00185E68"/>
    <w:rsid w:val="00185ECB"/>
    <w:rsid w:val="00185F09"/>
    <w:rsid w:val="00185F34"/>
    <w:rsid w:val="00185F8F"/>
    <w:rsid w:val="00186287"/>
    <w:rsid w:val="0018643B"/>
    <w:rsid w:val="00186443"/>
    <w:rsid w:val="00186577"/>
    <w:rsid w:val="0018688C"/>
    <w:rsid w:val="00186990"/>
    <w:rsid w:val="00186A87"/>
    <w:rsid w:val="00186AF5"/>
    <w:rsid w:val="00186BFE"/>
    <w:rsid w:val="00186C1B"/>
    <w:rsid w:val="00186C28"/>
    <w:rsid w:val="00186F55"/>
    <w:rsid w:val="00186F83"/>
    <w:rsid w:val="00187096"/>
    <w:rsid w:val="00187168"/>
    <w:rsid w:val="001871A8"/>
    <w:rsid w:val="0018746D"/>
    <w:rsid w:val="00187572"/>
    <w:rsid w:val="00187586"/>
    <w:rsid w:val="00187587"/>
    <w:rsid w:val="00187696"/>
    <w:rsid w:val="00187721"/>
    <w:rsid w:val="00187978"/>
    <w:rsid w:val="001879FD"/>
    <w:rsid w:val="00187ABD"/>
    <w:rsid w:val="00187F0F"/>
    <w:rsid w:val="00187F4F"/>
    <w:rsid w:val="00187F70"/>
    <w:rsid w:val="001901BB"/>
    <w:rsid w:val="00190546"/>
    <w:rsid w:val="00190556"/>
    <w:rsid w:val="001905A9"/>
    <w:rsid w:val="001907B1"/>
    <w:rsid w:val="001907E4"/>
    <w:rsid w:val="001908A1"/>
    <w:rsid w:val="00190A0E"/>
    <w:rsid w:val="00190AE7"/>
    <w:rsid w:val="00190B1C"/>
    <w:rsid w:val="00190D9D"/>
    <w:rsid w:val="00190DBE"/>
    <w:rsid w:val="00190E05"/>
    <w:rsid w:val="00190E14"/>
    <w:rsid w:val="00191347"/>
    <w:rsid w:val="0019155F"/>
    <w:rsid w:val="0019157F"/>
    <w:rsid w:val="00191773"/>
    <w:rsid w:val="001919F7"/>
    <w:rsid w:val="00191A07"/>
    <w:rsid w:val="00191A61"/>
    <w:rsid w:val="00191A94"/>
    <w:rsid w:val="00191D1A"/>
    <w:rsid w:val="00191D56"/>
    <w:rsid w:val="00191D67"/>
    <w:rsid w:val="00191EFF"/>
    <w:rsid w:val="0019206B"/>
    <w:rsid w:val="00192312"/>
    <w:rsid w:val="0019259F"/>
    <w:rsid w:val="0019265A"/>
    <w:rsid w:val="001926CA"/>
    <w:rsid w:val="001926EF"/>
    <w:rsid w:val="0019288B"/>
    <w:rsid w:val="001928BB"/>
    <w:rsid w:val="00192B55"/>
    <w:rsid w:val="00192F64"/>
    <w:rsid w:val="0019309F"/>
    <w:rsid w:val="001932C0"/>
    <w:rsid w:val="001933A5"/>
    <w:rsid w:val="001935BE"/>
    <w:rsid w:val="001936CA"/>
    <w:rsid w:val="00193706"/>
    <w:rsid w:val="00193815"/>
    <w:rsid w:val="001939A5"/>
    <w:rsid w:val="00193A2B"/>
    <w:rsid w:val="00193ACF"/>
    <w:rsid w:val="00193B67"/>
    <w:rsid w:val="00193BEA"/>
    <w:rsid w:val="00193D20"/>
    <w:rsid w:val="00193DC6"/>
    <w:rsid w:val="00193E73"/>
    <w:rsid w:val="00193F3C"/>
    <w:rsid w:val="001940BA"/>
    <w:rsid w:val="001940D3"/>
    <w:rsid w:val="001941FF"/>
    <w:rsid w:val="0019427A"/>
    <w:rsid w:val="001942BB"/>
    <w:rsid w:val="001942FD"/>
    <w:rsid w:val="0019450D"/>
    <w:rsid w:val="001945D5"/>
    <w:rsid w:val="001948D7"/>
    <w:rsid w:val="0019495F"/>
    <w:rsid w:val="0019499C"/>
    <w:rsid w:val="001949DC"/>
    <w:rsid w:val="00194AE7"/>
    <w:rsid w:val="00194D0F"/>
    <w:rsid w:val="00194EA9"/>
    <w:rsid w:val="00194F19"/>
    <w:rsid w:val="001951D9"/>
    <w:rsid w:val="001951F1"/>
    <w:rsid w:val="0019521F"/>
    <w:rsid w:val="001952A5"/>
    <w:rsid w:val="00195328"/>
    <w:rsid w:val="0019543B"/>
    <w:rsid w:val="001955AE"/>
    <w:rsid w:val="0019574D"/>
    <w:rsid w:val="00195813"/>
    <w:rsid w:val="0019602B"/>
    <w:rsid w:val="001960E9"/>
    <w:rsid w:val="00196207"/>
    <w:rsid w:val="00196211"/>
    <w:rsid w:val="00196305"/>
    <w:rsid w:val="001963B7"/>
    <w:rsid w:val="00196431"/>
    <w:rsid w:val="0019645E"/>
    <w:rsid w:val="001964AB"/>
    <w:rsid w:val="00196504"/>
    <w:rsid w:val="001966B6"/>
    <w:rsid w:val="001966F5"/>
    <w:rsid w:val="00196A08"/>
    <w:rsid w:val="00196A47"/>
    <w:rsid w:val="00196A73"/>
    <w:rsid w:val="00196D7D"/>
    <w:rsid w:val="00196DB4"/>
    <w:rsid w:val="00196DE1"/>
    <w:rsid w:val="00196EB1"/>
    <w:rsid w:val="00196FF3"/>
    <w:rsid w:val="0019718D"/>
    <w:rsid w:val="00197216"/>
    <w:rsid w:val="00197286"/>
    <w:rsid w:val="00197440"/>
    <w:rsid w:val="001974A1"/>
    <w:rsid w:val="00197824"/>
    <w:rsid w:val="001979E4"/>
    <w:rsid w:val="00197B3F"/>
    <w:rsid w:val="00197B54"/>
    <w:rsid w:val="00197C80"/>
    <w:rsid w:val="00197D8C"/>
    <w:rsid w:val="00197E1B"/>
    <w:rsid w:val="00197F19"/>
    <w:rsid w:val="0019DA37"/>
    <w:rsid w:val="001A00C1"/>
    <w:rsid w:val="001A024B"/>
    <w:rsid w:val="001A096A"/>
    <w:rsid w:val="001A09E9"/>
    <w:rsid w:val="001A0A23"/>
    <w:rsid w:val="001A0A25"/>
    <w:rsid w:val="001A0B46"/>
    <w:rsid w:val="001A0C44"/>
    <w:rsid w:val="001A0C45"/>
    <w:rsid w:val="001A0E5F"/>
    <w:rsid w:val="001A10F1"/>
    <w:rsid w:val="001A114D"/>
    <w:rsid w:val="001A127F"/>
    <w:rsid w:val="001A136E"/>
    <w:rsid w:val="001A1751"/>
    <w:rsid w:val="001A175A"/>
    <w:rsid w:val="001A1807"/>
    <w:rsid w:val="001A18F8"/>
    <w:rsid w:val="001A18FF"/>
    <w:rsid w:val="001A19F9"/>
    <w:rsid w:val="001A1A65"/>
    <w:rsid w:val="001A1A76"/>
    <w:rsid w:val="001A1BD4"/>
    <w:rsid w:val="001A1D0B"/>
    <w:rsid w:val="001A1DBF"/>
    <w:rsid w:val="001A1DFD"/>
    <w:rsid w:val="001A1EDE"/>
    <w:rsid w:val="001A1EE3"/>
    <w:rsid w:val="001A1F45"/>
    <w:rsid w:val="001A215E"/>
    <w:rsid w:val="001A2181"/>
    <w:rsid w:val="001A21FA"/>
    <w:rsid w:val="001A2304"/>
    <w:rsid w:val="001A25E0"/>
    <w:rsid w:val="001A2633"/>
    <w:rsid w:val="001A2745"/>
    <w:rsid w:val="001A2808"/>
    <w:rsid w:val="001A2865"/>
    <w:rsid w:val="001A286D"/>
    <w:rsid w:val="001A28E9"/>
    <w:rsid w:val="001A2937"/>
    <w:rsid w:val="001A2A72"/>
    <w:rsid w:val="001A2A8A"/>
    <w:rsid w:val="001A2AB1"/>
    <w:rsid w:val="001A2C6F"/>
    <w:rsid w:val="001A3123"/>
    <w:rsid w:val="001A327C"/>
    <w:rsid w:val="001A352B"/>
    <w:rsid w:val="001A37EA"/>
    <w:rsid w:val="001A38B8"/>
    <w:rsid w:val="001A39C6"/>
    <w:rsid w:val="001A3A14"/>
    <w:rsid w:val="001A3AC9"/>
    <w:rsid w:val="001A3F1A"/>
    <w:rsid w:val="001A3FDF"/>
    <w:rsid w:val="001A40A1"/>
    <w:rsid w:val="001A412E"/>
    <w:rsid w:val="001A4202"/>
    <w:rsid w:val="001A461E"/>
    <w:rsid w:val="001A49BC"/>
    <w:rsid w:val="001A4B6C"/>
    <w:rsid w:val="001A4C22"/>
    <w:rsid w:val="001A4D52"/>
    <w:rsid w:val="001A4D86"/>
    <w:rsid w:val="001A4DFE"/>
    <w:rsid w:val="001A4E1A"/>
    <w:rsid w:val="001A4FBD"/>
    <w:rsid w:val="001A5124"/>
    <w:rsid w:val="001A52E8"/>
    <w:rsid w:val="001A5334"/>
    <w:rsid w:val="001A5340"/>
    <w:rsid w:val="001A5348"/>
    <w:rsid w:val="001A53DA"/>
    <w:rsid w:val="001A54DB"/>
    <w:rsid w:val="001A55B2"/>
    <w:rsid w:val="001A571F"/>
    <w:rsid w:val="001A5916"/>
    <w:rsid w:val="001A5A80"/>
    <w:rsid w:val="001A5B66"/>
    <w:rsid w:val="001A5CFF"/>
    <w:rsid w:val="001A5D33"/>
    <w:rsid w:val="001A5D5E"/>
    <w:rsid w:val="001A5D63"/>
    <w:rsid w:val="001A5DAD"/>
    <w:rsid w:val="001A5EE0"/>
    <w:rsid w:val="001A5F75"/>
    <w:rsid w:val="001A60DE"/>
    <w:rsid w:val="001A63EF"/>
    <w:rsid w:val="001A6411"/>
    <w:rsid w:val="001A6461"/>
    <w:rsid w:val="001A64C7"/>
    <w:rsid w:val="001A65AE"/>
    <w:rsid w:val="001A68BF"/>
    <w:rsid w:val="001A68FE"/>
    <w:rsid w:val="001A70E0"/>
    <w:rsid w:val="001A713A"/>
    <w:rsid w:val="001A71EB"/>
    <w:rsid w:val="001A721F"/>
    <w:rsid w:val="001A7291"/>
    <w:rsid w:val="001A7308"/>
    <w:rsid w:val="001A7316"/>
    <w:rsid w:val="001A73E3"/>
    <w:rsid w:val="001A7562"/>
    <w:rsid w:val="001A7660"/>
    <w:rsid w:val="001A7845"/>
    <w:rsid w:val="001A7911"/>
    <w:rsid w:val="001A7913"/>
    <w:rsid w:val="001A7AE7"/>
    <w:rsid w:val="001A7AEB"/>
    <w:rsid w:val="001A7FB2"/>
    <w:rsid w:val="001B0043"/>
    <w:rsid w:val="001B0049"/>
    <w:rsid w:val="001B00F8"/>
    <w:rsid w:val="001B031A"/>
    <w:rsid w:val="001B03FB"/>
    <w:rsid w:val="001B0590"/>
    <w:rsid w:val="001B05E3"/>
    <w:rsid w:val="001B0647"/>
    <w:rsid w:val="001B06F3"/>
    <w:rsid w:val="001B08A9"/>
    <w:rsid w:val="001B0ABD"/>
    <w:rsid w:val="001B0B5D"/>
    <w:rsid w:val="001B0C17"/>
    <w:rsid w:val="001B0D11"/>
    <w:rsid w:val="001B0E3F"/>
    <w:rsid w:val="001B0E93"/>
    <w:rsid w:val="001B0FD5"/>
    <w:rsid w:val="001B10DA"/>
    <w:rsid w:val="001B1243"/>
    <w:rsid w:val="001B1272"/>
    <w:rsid w:val="001B136C"/>
    <w:rsid w:val="001B1399"/>
    <w:rsid w:val="001B14AE"/>
    <w:rsid w:val="001B152B"/>
    <w:rsid w:val="001B15C1"/>
    <w:rsid w:val="001B162E"/>
    <w:rsid w:val="001B1769"/>
    <w:rsid w:val="001B18F1"/>
    <w:rsid w:val="001B18FE"/>
    <w:rsid w:val="001B199C"/>
    <w:rsid w:val="001B1BAC"/>
    <w:rsid w:val="001B1DA2"/>
    <w:rsid w:val="001B1FB6"/>
    <w:rsid w:val="001B209B"/>
    <w:rsid w:val="001B2117"/>
    <w:rsid w:val="001B2340"/>
    <w:rsid w:val="001B2353"/>
    <w:rsid w:val="001B24EF"/>
    <w:rsid w:val="001B2A5A"/>
    <w:rsid w:val="001B2ABD"/>
    <w:rsid w:val="001B2CCA"/>
    <w:rsid w:val="001B2ED9"/>
    <w:rsid w:val="001B2F11"/>
    <w:rsid w:val="001B301C"/>
    <w:rsid w:val="001B310A"/>
    <w:rsid w:val="001B317F"/>
    <w:rsid w:val="001B3183"/>
    <w:rsid w:val="001B329F"/>
    <w:rsid w:val="001B331A"/>
    <w:rsid w:val="001B34E3"/>
    <w:rsid w:val="001B3602"/>
    <w:rsid w:val="001B3625"/>
    <w:rsid w:val="001B363D"/>
    <w:rsid w:val="001B3780"/>
    <w:rsid w:val="001B39B7"/>
    <w:rsid w:val="001B39E2"/>
    <w:rsid w:val="001B3BA6"/>
    <w:rsid w:val="001B3BDA"/>
    <w:rsid w:val="001B3CC2"/>
    <w:rsid w:val="001B3D9C"/>
    <w:rsid w:val="001B3F0F"/>
    <w:rsid w:val="001B3F32"/>
    <w:rsid w:val="001B4022"/>
    <w:rsid w:val="001B40D1"/>
    <w:rsid w:val="001B41CD"/>
    <w:rsid w:val="001B4293"/>
    <w:rsid w:val="001B42C9"/>
    <w:rsid w:val="001B4435"/>
    <w:rsid w:val="001B44D1"/>
    <w:rsid w:val="001B4579"/>
    <w:rsid w:val="001B479E"/>
    <w:rsid w:val="001B47F0"/>
    <w:rsid w:val="001B481B"/>
    <w:rsid w:val="001B4850"/>
    <w:rsid w:val="001B485B"/>
    <w:rsid w:val="001B50E5"/>
    <w:rsid w:val="001B514B"/>
    <w:rsid w:val="001B5367"/>
    <w:rsid w:val="001B5590"/>
    <w:rsid w:val="001B55E7"/>
    <w:rsid w:val="001B5731"/>
    <w:rsid w:val="001B5744"/>
    <w:rsid w:val="001B5A1C"/>
    <w:rsid w:val="001B5B84"/>
    <w:rsid w:val="001B5BAC"/>
    <w:rsid w:val="001B5BC5"/>
    <w:rsid w:val="001B5D20"/>
    <w:rsid w:val="001B5ECC"/>
    <w:rsid w:val="001B5FE0"/>
    <w:rsid w:val="001B6031"/>
    <w:rsid w:val="001B6125"/>
    <w:rsid w:val="001B633D"/>
    <w:rsid w:val="001B6663"/>
    <w:rsid w:val="001B6695"/>
    <w:rsid w:val="001B66BD"/>
    <w:rsid w:val="001B671B"/>
    <w:rsid w:val="001B6937"/>
    <w:rsid w:val="001B6B5B"/>
    <w:rsid w:val="001B6B68"/>
    <w:rsid w:val="001B6BEB"/>
    <w:rsid w:val="001B6C74"/>
    <w:rsid w:val="001B6D21"/>
    <w:rsid w:val="001B6D53"/>
    <w:rsid w:val="001B6D59"/>
    <w:rsid w:val="001B6DBD"/>
    <w:rsid w:val="001B6EE0"/>
    <w:rsid w:val="001B7063"/>
    <w:rsid w:val="001B70F9"/>
    <w:rsid w:val="001B7292"/>
    <w:rsid w:val="001B729B"/>
    <w:rsid w:val="001B72A8"/>
    <w:rsid w:val="001B742D"/>
    <w:rsid w:val="001B7668"/>
    <w:rsid w:val="001B77CD"/>
    <w:rsid w:val="001B7850"/>
    <w:rsid w:val="001B7857"/>
    <w:rsid w:val="001B78A5"/>
    <w:rsid w:val="001B794C"/>
    <w:rsid w:val="001B7A54"/>
    <w:rsid w:val="001B7AAC"/>
    <w:rsid w:val="001B7C2F"/>
    <w:rsid w:val="001B7C8B"/>
    <w:rsid w:val="001B7CF7"/>
    <w:rsid w:val="001B7E68"/>
    <w:rsid w:val="001B7FCB"/>
    <w:rsid w:val="001C0084"/>
    <w:rsid w:val="001C01DB"/>
    <w:rsid w:val="001C0210"/>
    <w:rsid w:val="001C028C"/>
    <w:rsid w:val="001C04CF"/>
    <w:rsid w:val="001C0935"/>
    <w:rsid w:val="001C0B58"/>
    <w:rsid w:val="001C0C0E"/>
    <w:rsid w:val="001C0E5A"/>
    <w:rsid w:val="001C1584"/>
    <w:rsid w:val="001C15AD"/>
    <w:rsid w:val="001C15ED"/>
    <w:rsid w:val="001C1710"/>
    <w:rsid w:val="001C193D"/>
    <w:rsid w:val="001C193F"/>
    <w:rsid w:val="001C1B4D"/>
    <w:rsid w:val="001C1E73"/>
    <w:rsid w:val="001C1F43"/>
    <w:rsid w:val="001C200F"/>
    <w:rsid w:val="001C20E5"/>
    <w:rsid w:val="001C2114"/>
    <w:rsid w:val="001C22ED"/>
    <w:rsid w:val="001C2389"/>
    <w:rsid w:val="001C23E4"/>
    <w:rsid w:val="001C25AE"/>
    <w:rsid w:val="001C2721"/>
    <w:rsid w:val="001C2A6B"/>
    <w:rsid w:val="001C2B09"/>
    <w:rsid w:val="001C2D89"/>
    <w:rsid w:val="001C2E67"/>
    <w:rsid w:val="001C2E91"/>
    <w:rsid w:val="001C2EC1"/>
    <w:rsid w:val="001C2F2C"/>
    <w:rsid w:val="001C30A5"/>
    <w:rsid w:val="001C3102"/>
    <w:rsid w:val="001C310B"/>
    <w:rsid w:val="001C31F5"/>
    <w:rsid w:val="001C32D3"/>
    <w:rsid w:val="001C3321"/>
    <w:rsid w:val="001C3520"/>
    <w:rsid w:val="001C363E"/>
    <w:rsid w:val="001C36D0"/>
    <w:rsid w:val="001C37E6"/>
    <w:rsid w:val="001C38FC"/>
    <w:rsid w:val="001C39C7"/>
    <w:rsid w:val="001C3A03"/>
    <w:rsid w:val="001C3A17"/>
    <w:rsid w:val="001C3AD3"/>
    <w:rsid w:val="001C3C15"/>
    <w:rsid w:val="001C3D41"/>
    <w:rsid w:val="001C3DC4"/>
    <w:rsid w:val="001C3FAA"/>
    <w:rsid w:val="001C3FFF"/>
    <w:rsid w:val="001C40C0"/>
    <w:rsid w:val="001C41C8"/>
    <w:rsid w:val="001C427D"/>
    <w:rsid w:val="001C42E6"/>
    <w:rsid w:val="001C432D"/>
    <w:rsid w:val="001C43B9"/>
    <w:rsid w:val="001C4694"/>
    <w:rsid w:val="001C478A"/>
    <w:rsid w:val="001C4795"/>
    <w:rsid w:val="001C4904"/>
    <w:rsid w:val="001C4AF9"/>
    <w:rsid w:val="001C4B58"/>
    <w:rsid w:val="001C4D21"/>
    <w:rsid w:val="001C4F76"/>
    <w:rsid w:val="001C508D"/>
    <w:rsid w:val="001C5095"/>
    <w:rsid w:val="001C5097"/>
    <w:rsid w:val="001C51A1"/>
    <w:rsid w:val="001C51FC"/>
    <w:rsid w:val="001C5362"/>
    <w:rsid w:val="001C53DF"/>
    <w:rsid w:val="001C54A6"/>
    <w:rsid w:val="001C54DF"/>
    <w:rsid w:val="001C5544"/>
    <w:rsid w:val="001C55D1"/>
    <w:rsid w:val="001C570B"/>
    <w:rsid w:val="001C5762"/>
    <w:rsid w:val="001C57A0"/>
    <w:rsid w:val="001C582E"/>
    <w:rsid w:val="001C5930"/>
    <w:rsid w:val="001C5CAA"/>
    <w:rsid w:val="001C5DBF"/>
    <w:rsid w:val="001C5F50"/>
    <w:rsid w:val="001C6055"/>
    <w:rsid w:val="001C6064"/>
    <w:rsid w:val="001C60E5"/>
    <w:rsid w:val="001C6369"/>
    <w:rsid w:val="001C63BE"/>
    <w:rsid w:val="001C66DF"/>
    <w:rsid w:val="001C6990"/>
    <w:rsid w:val="001C6CDD"/>
    <w:rsid w:val="001C6D50"/>
    <w:rsid w:val="001C6D8C"/>
    <w:rsid w:val="001C7089"/>
    <w:rsid w:val="001C70FC"/>
    <w:rsid w:val="001C70FD"/>
    <w:rsid w:val="001C73C0"/>
    <w:rsid w:val="001C746F"/>
    <w:rsid w:val="001C7494"/>
    <w:rsid w:val="001C74F8"/>
    <w:rsid w:val="001C7588"/>
    <w:rsid w:val="001C75D7"/>
    <w:rsid w:val="001C787A"/>
    <w:rsid w:val="001C7928"/>
    <w:rsid w:val="001C7B56"/>
    <w:rsid w:val="001C7C1B"/>
    <w:rsid w:val="001C7DA8"/>
    <w:rsid w:val="001C7E35"/>
    <w:rsid w:val="001C7E6E"/>
    <w:rsid w:val="001C7EFD"/>
    <w:rsid w:val="001C7F1C"/>
    <w:rsid w:val="001C7F26"/>
    <w:rsid w:val="001D0031"/>
    <w:rsid w:val="001D00A4"/>
    <w:rsid w:val="001D01F6"/>
    <w:rsid w:val="001D025E"/>
    <w:rsid w:val="001D057A"/>
    <w:rsid w:val="001D05BB"/>
    <w:rsid w:val="001D0840"/>
    <w:rsid w:val="001D0843"/>
    <w:rsid w:val="001D0AE1"/>
    <w:rsid w:val="001D0C94"/>
    <w:rsid w:val="001D0DCC"/>
    <w:rsid w:val="001D0E71"/>
    <w:rsid w:val="001D0E7D"/>
    <w:rsid w:val="001D0EED"/>
    <w:rsid w:val="001D10E1"/>
    <w:rsid w:val="001D116F"/>
    <w:rsid w:val="001D12F2"/>
    <w:rsid w:val="001D151F"/>
    <w:rsid w:val="001D15B7"/>
    <w:rsid w:val="001D1617"/>
    <w:rsid w:val="001D177B"/>
    <w:rsid w:val="001D17AA"/>
    <w:rsid w:val="001D17B5"/>
    <w:rsid w:val="001D17B6"/>
    <w:rsid w:val="001D17D7"/>
    <w:rsid w:val="001D189C"/>
    <w:rsid w:val="001D1ABC"/>
    <w:rsid w:val="001D1BB5"/>
    <w:rsid w:val="001D1C1D"/>
    <w:rsid w:val="001D1C71"/>
    <w:rsid w:val="001D1D0F"/>
    <w:rsid w:val="001D1E24"/>
    <w:rsid w:val="001D1EBA"/>
    <w:rsid w:val="001D2012"/>
    <w:rsid w:val="001D21DE"/>
    <w:rsid w:val="001D2305"/>
    <w:rsid w:val="001D2308"/>
    <w:rsid w:val="001D233B"/>
    <w:rsid w:val="001D23B2"/>
    <w:rsid w:val="001D23DA"/>
    <w:rsid w:val="001D277E"/>
    <w:rsid w:val="001D28AD"/>
    <w:rsid w:val="001D297B"/>
    <w:rsid w:val="001D2BF4"/>
    <w:rsid w:val="001D2C04"/>
    <w:rsid w:val="001D3062"/>
    <w:rsid w:val="001D31A4"/>
    <w:rsid w:val="001D338D"/>
    <w:rsid w:val="001D3478"/>
    <w:rsid w:val="001D3566"/>
    <w:rsid w:val="001D390B"/>
    <w:rsid w:val="001D3A15"/>
    <w:rsid w:val="001D3A49"/>
    <w:rsid w:val="001D3AF9"/>
    <w:rsid w:val="001D3B70"/>
    <w:rsid w:val="001D3C42"/>
    <w:rsid w:val="001D3F8B"/>
    <w:rsid w:val="001D3FC5"/>
    <w:rsid w:val="001D3FCD"/>
    <w:rsid w:val="001D3FF6"/>
    <w:rsid w:val="001D40C3"/>
    <w:rsid w:val="001D41FA"/>
    <w:rsid w:val="001D43E4"/>
    <w:rsid w:val="001D4551"/>
    <w:rsid w:val="001D459A"/>
    <w:rsid w:val="001D45BA"/>
    <w:rsid w:val="001D46C0"/>
    <w:rsid w:val="001D46FB"/>
    <w:rsid w:val="001D47FC"/>
    <w:rsid w:val="001D48F7"/>
    <w:rsid w:val="001D4A9A"/>
    <w:rsid w:val="001D4BDE"/>
    <w:rsid w:val="001D4C96"/>
    <w:rsid w:val="001D4CA4"/>
    <w:rsid w:val="001D4D33"/>
    <w:rsid w:val="001D4E57"/>
    <w:rsid w:val="001D4E5F"/>
    <w:rsid w:val="001D4EE9"/>
    <w:rsid w:val="001D5029"/>
    <w:rsid w:val="001D5109"/>
    <w:rsid w:val="001D514E"/>
    <w:rsid w:val="001D51A7"/>
    <w:rsid w:val="001D52F2"/>
    <w:rsid w:val="001D541D"/>
    <w:rsid w:val="001D54A7"/>
    <w:rsid w:val="001D571A"/>
    <w:rsid w:val="001D5723"/>
    <w:rsid w:val="001D58FD"/>
    <w:rsid w:val="001D5902"/>
    <w:rsid w:val="001D5930"/>
    <w:rsid w:val="001D59EC"/>
    <w:rsid w:val="001D5A0E"/>
    <w:rsid w:val="001D5B56"/>
    <w:rsid w:val="001D5B76"/>
    <w:rsid w:val="001D5DCB"/>
    <w:rsid w:val="001D5DE9"/>
    <w:rsid w:val="001D5E70"/>
    <w:rsid w:val="001D5F67"/>
    <w:rsid w:val="001D60A2"/>
    <w:rsid w:val="001D61DD"/>
    <w:rsid w:val="001D637F"/>
    <w:rsid w:val="001D6481"/>
    <w:rsid w:val="001D6484"/>
    <w:rsid w:val="001D64E2"/>
    <w:rsid w:val="001D6625"/>
    <w:rsid w:val="001D662E"/>
    <w:rsid w:val="001D671D"/>
    <w:rsid w:val="001D672F"/>
    <w:rsid w:val="001D67BC"/>
    <w:rsid w:val="001D69A1"/>
    <w:rsid w:val="001D6A9C"/>
    <w:rsid w:val="001D6B12"/>
    <w:rsid w:val="001D6D9F"/>
    <w:rsid w:val="001D6DB2"/>
    <w:rsid w:val="001D6DED"/>
    <w:rsid w:val="001D6EEA"/>
    <w:rsid w:val="001D6F13"/>
    <w:rsid w:val="001D6FF7"/>
    <w:rsid w:val="001D7138"/>
    <w:rsid w:val="001D7242"/>
    <w:rsid w:val="001D7521"/>
    <w:rsid w:val="001D756C"/>
    <w:rsid w:val="001D7B9B"/>
    <w:rsid w:val="001D7BE7"/>
    <w:rsid w:val="001D7E0F"/>
    <w:rsid w:val="001D7EE7"/>
    <w:rsid w:val="001D7F6B"/>
    <w:rsid w:val="001E0235"/>
    <w:rsid w:val="001E0290"/>
    <w:rsid w:val="001E051B"/>
    <w:rsid w:val="001E0577"/>
    <w:rsid w:val="001E0611"/>
    <w:rsid w:val="001E0619"/>
    <w:rsid w:val="001E0C45"/>
    <w:rsid w:val="001E0CDE"/>
    <w:rsid w:val="001E0EB4"/>
    <w:rsid w:val="001E11B3"/>
    <w:rsid w:val="001E13C7"/>
    <w:rsid w:val="001E155B"/>
    <w:rsid w:val="001E16E7"/>
    <w:rsid w:val="001E177B"/>
    <w:rsid w:val="001E1808"/>
    <w:rsid w:val="001E180D"/>
    <w:rsid w:val="001E1913"/>
    <w:rsid w:val="001E1B0E"/>
    <w:rsid w:val="001E1C4F"/>
    <w:rsid w:val="001E1F35"/>
    <w:rsid w:val="001E2040"/>
    <w:rsid w:val="001E2045"/>
    <w:rsid w:val="001E21FB"/>
    <w:rsid w:val="001E2200"/>
    <w:rsid w:val="001E2503"/>
    <w:rsid w:val="001E2545"/>
    <w:rsid w:val="001E2773"/>
    <w:rsid w:val="001E2A22"/>
    <w:rsid w:val="001E2B35"/>
    <w:rsid w:val="001E2BC9"/>
    <w:rsid w:val="001E2DD4"/>
    <w:rsid w:val="001E2EA4"/>
    <w:rsid w:val="001E3081"/>
    <w:rsid w:val="001E32E7"/>
    <w:rsid w:val="001E32FD"/>
    <w:rsid w:val="001E3313"/>
    <w:rsid w:val="001E3408"/>
    <w:rsid w:val="001E355C"/>
    <w:rsid w:val="001E356B"/>
    <w:rsid w:val="001E365E"/>
    <w:rsid w:val="001E3746"/>
    <w:rsid w:val="001E3806"/>
    <w:rsid w:val="001E3A41"/>
    <w:rsid w:val="001E3AA5"/>
    <w:rsid w:val="001E3C89"/>
    <w:rsid w:val="001E3D39"/>
    <w:rsid w:val="001E4018"/>
    <w:rsid w:val="001E44C5"/>
    <w:rsid w:val="001E4568"/>
    <w:rsid w:val="001E460D"/>
    <w:rsid w:val="001E4699"/>
    <w:rsid w:val="001E49C1"/>
    <w:rsid w:val="001E4A54"/>
    <w:rsid w:val="001E4A5A"/>
    <w:rsid w:val="001E4BD1"/>
    <w:rsid w:val="001E4D96"/>
    <w:rsid w:val="001E4EE9"/>
    <w:rsid w:val="001E4EFF"/>
    <w:rsid w:val="001E4FD0"/>
    <w:rsid w:val="001E522F"/>
    <w:rsid w:val="001E530D"/>
    <w:rsid w:val="001E53BF"/>
    <w:rsid w:val="001E542B"/>
    <w:rsid w:val="001E566C"/>
    <w:rsid w:val="001E57E9"/>
    <w:rsid w:val="001E5821"/>
    <w:rsid w:val="001E5C32"/>
    <w:rsid w:val="001E5C4A"/>
    <w:rsid w:val="001E5CBA"/>
    <w:rsid w:val="001E5FA1"/>
    <w:rsid w:val="001E5FBF"/>
    <w:rsid w:val="001E608C"/>
    <w:rsid w:val="001E641E"/>
    <w:rsid w:val="001E6623"/>
    <w:rsid w:val="001E6C8A"/>
    <w:rsid w:val="001E6D27"/>
    <w:rsid w:val="001E6EAF"/>
    <w:rsid w:val="001E6F19"/>
    <w:rsid w:val="001E6FF2"/>
    <w:rsid w:val="001E7076"/>
    <w:rsid w:val="001E70FF"/>
    <w:rsid w:val="001E71B9"/>
    <w:rsid w:val="001E7244"/>
    <w:rsid w:val="001E74A6"/>
    <w:rsid w:val="001E770A"/>
    <w:rsid w:val="001E781B"/>
    <w:rsid w:val="001E784A"/>
    <w:rsid w:val="001E7A35"/>
    <w:rsid w:val="001E7AAC"/>
    <w:rsid w:val="001E7C6E"/>
    <w:rsid w:val="001E7C94"/>
    <w:rsid w:val="001E7F13"/>
    <w:rsid w:val="001F0049"/>
    <w:rsid w:val="001F020A"/>
    <w:rsid w:val="001F02B1"/>
    <w:rsid w:val="001F04A4"/>
    <w:rsid w:val="001F04D8"/>
    <w:rsid w:val="001F0547"/>
    <w:rsid w:val="001F0619"/>
    <w:rsid w:val="001F06A4"/>
    <w:rsid w:val="001F075A"/>
    <w:rsid w:val="001F088E"/>
    <w:rsid w:val="001F08D7"/>
    <w:rsid w:val="001F0A8B"/>
    <w:rsid w:val="001F0CB7"/>
    <w:rsid w:val="001F0CB9"/>
    <w:rsid w:val="001F0CDE"/>
    <w:rsid w:val="001F0E66"/>
    <w:rsid w:val="001F0E9D"/>
    <w:rsid w:val="001F0F0C"/>
    <w:rsid w:val="001F1115"/>
    <w:rsid w:val="001F145B"/>
    <w:rsid w:val="001F1726"/>
    <w:rsid w:val="001F1763"/>
    <w:rsid w:val="001F1926"/>
    <w:rsid w:val="001F19C3"/>
    <w:rsid w:val="001F1AA5"/>
    <w:rsid w:val="001F1AAB"/>
    <w:rsid w:val="001F1B29"/>
    <w:rsid w:val="001F1CDF"/>
    <w:rsid w:val="001F1CE3"/>
    <w:rsid w:val="001F1D8B"/>
    <w:rsid w:val="001F2013"/>
    <w:rsid w:val="001F20C1"/>
    <w:rsid w:val="001F2223"/>
    <w:rsid w:val="001F223C"/>
    <w:rsid w:val="001F28E4"/>
    <w:rsid w:val="001F2963"/>
    <w:rsid w:val="001F2977"/>
    <w:rsid w:val="001F2BB2"/>
    <w:rsid w:val="001F2E84"/>
    <w:rsid w:val="001F2E87"/>
    <w:rsid w:val="001F2FF5"/>
    <w:rsid w:val="001F30B7"/>
    <w:rsid w:val="001F3215"/>
    <w:rsid w:val="001F33A8"/>
    <w:rsid w:val="001F33C6"/>
    <w:rsid w:val="001F33D8"/>
    <w:rsid w:val="001F3416"/>
    <w:rsid w:val="001F34E2"/>
    <w:rsid w:val="001F35DD"/>
    <w:rsid w:val="001F372E"/>
    <w:rsid w:val="001F3BC3"/>
    <w:rsid w:val="001F3CBF"/>
    <w:rsid w:val="001F3D35"/>
    <w:rsid w:val="001F3F49"/>
    <w:rsid w:val="001F40A7"/>
    <w:rsid w:val="001F4283"/>
    <w:rsid w:val="001F4406"/>
    <w:rsid w:val="001F4443"/>
    <w:rsid w:val="001F444E"/>
    <w:rsid w:val="001F44FF"/>
    <w:rsid w:val="001F4563"/>
    <w:rsid w:val="001F45D9"/>
    <w:rsid w:val="001F4666"/>
    <w:rsid w:val="001F47A8"/>
    <w:rsid w:val="001F498A"/>
    <w:rsid w:val="001F49AC"/>
    <w:rsid w:val="001F4A07"/>
    <w:rsid w:val="001F4B50"/>
    <w:rsid w:val="001F4BC0"/>
    <w:rsid w:val="001F4E4A"/>
    <w:rsid w:val="001F4FB5"/>
    <w:rsid w:val="001F50AA"/>
    <w:rsid w:val="001F5477"/>
    <w:rsid w:val="001F56C6"/>
    <w:rsid w:val="001F58CF"/>
    <w:rsid w:val="001F5A4F"/>
    <w:rsid w:val="001F5A65"/>
    <w:rsid w:val="001F5B13"/>
    <w:rsid w:val="001F5B7D"/>
    <w:rsid w:val="001F5C42"/>
    <w:rsid w:val="001F5E14"/>
    <w:rsid w:val="001F5F09"/>
    <w:rsid w:val="001F604C"/>
    <w:rsid w:val="001F6096"/>
    <w:rsid w:val="001F6255"/>
    <w:rsid w:val="001F6288"/>
    <w:rsid w:val="001F65DC"/>
    <w:rsid w:val="001F6785"/>
    <w:rsid w:val="001F6890"/>
    <w:rsid w:val="001F6D08"/>
    <w:rsid w:val="001F6D30"/>
    <w:rsid w:val="001F6DDA"/>
    <w:rsid w:val="001F6ECC"/>
    <w:rsid w:val="001F6EE7"/>
    <w:rsid w:val="001F6F4A"/>
    <w:rsid w:val="001F70DB"/>
    <w:rsid w:val="001F7130"/>
    <w:rsid w:val="001F72CE"/>
    <w:rsid w:val="001F7524"/>
    <w:rsid w:val="001F7790"/>
    <w:rsid w:val="001F77A9"/>
    <w:rsid w:val="001F7A0C"/>
    <w:rsid w:val="001F7AC0"/>
    <w:rsid w:val="001F7ACD"/>
    <w:rsid w:val="001F7C2D"/>
    <w:rsid w:val="001F7C9C"/>
    <w:rsid w:val="001F7CC3"/>
    <w:rsid w:val="001F7F8E"/>
    <w:rsid w:val="00200080"/>
    <w:rsid w:val="0020011C"/>
    <w:rsid w:val="002001C9"/>
    <w:rsid w:val="0020025B"/>
    <w:rsid w:val="00200286"/>
    <w:rsid w:val="002002C2"/>
    <w:rsid w:val="0020047D"/>
    <w:rsid w:val="00200609"/>
    <w:rsid w:val="00200640"/>
    <w:rsid w:val="00200689"/>
    <w:rsid w:val="0020082A"/>
    <w:rsid w:val="00200840"/>
    <w:rsid w:val="002008DA"/>
    <w:rsid w:val="002008EE"/>
    <w:rsid w:val="002009E4"/>
    <w:rsid w:val="00200C48"/>
    <w:rsid w:val="00200CD1"/>
    <w:rsid w:val="00200EC4"/>
    <w:rsid w:val="00200EE1"/>
    <w:rsid w:val="002012A7"/>
    <w:rsid w:val="002014B0"/>
    <w:rsid w:val="002014CC"/>
    <w:rsid w:val="0020166A"/>
    <w:rsid w:val="002016ED"/>
    <w:rsid w:val="0020180C"/>
    <w:rsid w:val="002018E6"/>
    <w:rsid w:val="00201D65"/>
    <w:rsid w:val="00201E30"/>
    <w:rsid w:val="00201E48"/>
    <w:rsid w:val="00201FB1"/>
    <w:rsid w:val="00201FEC"/>
    <w:rsid w:val="002020EC"/>
    <w:rsid w:val="0020220F"/>
    <w:rsid w:val="002022AE"/>
    <w:rsid w:val="002022CB"/>
    <w:rsid w:val="002024E3"/>
    <w:rsid w:val="00202549"/>
    <w:rsid w:val="00202665"/>
    <w:rsid w:val="00202847"/>
    <w:rsid w:val="00202993"/>
    <w:rsid w:val="00202C49"/>
    <w:rsid w:val="00202CB6"/>
    <w:rsid w:val="00202CF2"/>
    <w:rsid w:val="00202D84"/>
    <w:rsid w:val="00202E53"/>
    <w:rsid w:val="00203028"/>
    <w:rsid w:val="00203059"/>
    <w:rsid w:val="0020307B"/>
    <w:rsid w:val="002030A7"/>
    <w:rsid w:val="00203149"/>
    <w:rsid w:val="002034E9"/>
    <w:rsid w:val="0020364A"/>
    <w:rsid w:val="0020377C"/>
    <w:rsid w:val="002038A5"/>
    <w:rsid w:val="00203AEE"/>
    <w:rsid w:val="00203BD3"/>
    <w:rsid w:val="00203CAA"/>
    <w:rsid w:val="00203D2A"/>
    <w:rsid w:val="00203DEE"/>
    <w:rsid w:val="00203E20"/>
    <w:rsid w:val="00203F60"/>
    <w:rsid w:val="00204039"/>
    <w:rsid w:val="002040A6"/>
    <w:rsid w:val="002041AF"/>
    <w:rsid w:val="0020428B"/>
    <w:rsid w:val="00204297"/>
    <w:rsid w:val="002043B2"/>
    <w:rsid w:val="00204480"/>
    <w:rsid w:val="002048A2"/>
    <w:rsid w:val="00204996"/>
    <w:rsid w:val="00204AE0"/>
    <w:rsid w:val="00204B73"/>
    <w:rsid w:val="00204BF7"/>
    <w:rsid w:val="00204C01"/>
    <w:rsid w:val="00204C63"/>
    <w:rsid w:val="00204D68"/>
    <w:rsid w:val="00204FC4"/>
    <w:rsid w:val="00205217"/>
    <w:rsid w:val="00205383"/>
    <w:rsid w:val="0020546C"/>
    <w:rsid w:val="002054B6"/>
    <w:rsid w:val="00205644"/>
    <w:rsid w:val="0020589D"/>
    <w:rsid w:val="00205964"/>
    <w:rsid w:val="002059A7"/>
    <w:rsid w:val="00205BCF"/>
    <w:rsid w:val="00205C34"/>
    <w:rsid w:val="00205D68"/>
    <w:rsid w:val="00205DA9"/>
    <w:rsid w:val="00205F0B"/>
    <w:rsid w:val="002061EE"/>
    <w:rsid w:val="00206256"/>
    <w:rsid w:val="0020643C"/>
    <w:rsid w:val="00206546"/>
    <w:rsid w:val="00206697"/>
    <w:rsid w:val="002067AC"/>
    <w:rsid w:val="002068B0"/>
    <w:rsid w:val="00206ABA"/>
    <w:rsid w:val="00206BF1"/>
    <w:rsid w:val="00206C0D"/>
    <w:rsid w:val="00207234"/>
    <w:rsid w:val="00207364"/>
    <w:rsid w:val="002077FB"/>
    <w:rsid w:val="002079C0"/>
    <w:rsid w:val="00207B2B"/>
    <w:rsid w:val="00207B98"/>
    <w:rsid w:val="00207BD8"/>
    <w:rsid w:val="00207C5D"/>
    <w:rsid w:val="00210158"/>
    <w:rsid w:val="00210239"/>
    <w:rsid w:val="00210269"/>
    <w:rsid w:val="002107D1"/>
    <w:rsid w:val="00210908"/>
    <w:rsid w:val="00210CDE"/>
    <w:rsid w:val="00210D47"/>
    <w:rsid w:val="00210D6F"/>
    <w:rsid w:val="00210E2A"/>
    <w:rsid w:val="00210F17"/>
    <w:rsid w:val="00211134"/>
    <w:rsid w:val="002111FC"/>
    <w:rsid w:val="00211287"/>
    <w:rsid w:val="00211477"/>
    <w:rsid w:val="002114A4"/>
    <w:rsid w:val="00211906"/>
    <w:rsid w:val="0021195A"/>
    <w:rsid w:val="002119F3"/>
    <w:rsid w:val="00211AB0"/>
    <w:rsid w:val="00211B99"/>
    <w:rsid w:val="00211CD5"/>
    <w:rsid w:val="00212124"/>
    <w:rsid w:val="002121A2"/>
    <w:rsid w:val="002121CF"/>
    <w:rsid w:val="002122DC"/>
    <w:rsid w:val="00212462"/>
    <w:rsid w:val="002126AB"/>
    <w:rsid w:val="00212798"/>
    <w:rsid w:val="002127B2"/>
    <w:rsid w:val="002128E3"/>
    <w:rsid w:val="00212991"/>
    <w:rsid w:val="002129C3"/>
    <w:rsid w:val="002129CD"/>
    <w:rsid w:val="00212A0C"/>
    <w:rsid w:val="00212B0B"/>
    <w:rsid w:val="00212B8A"/>
    <w:rsid w:val="00212C78"/>
    <w:rsid w:val="00212E65"/>
    <w:rsid w:val="00212EAB"/>
    <w:rsid w:val="00212EF8"/>
    <w:rsid w:val="00212F1F"/>
    <w:rsid w:val="00213191"/>
    <w:rsid w:val="00213265"/>
    <w:rsid w:val="00213476"/>
    <w:rsid w:val="002134DF"/>
    <w:rsid w:val="002135A4"/>
    <w:rsid w:val="002135B2"/>
    <w:rsid w:val="0021367A"/>
    <w:rsid w:val="00213683"/>
    <w:rsid w:val="002136B9"/>
    <w:rsid w:val="00213708"/>
    <w:rsid w:val="0021387A"/>
    <w:rsid w:val="002139A5"/>
    <w:rsid w:val="00213A45"/>
    <w:rsid w:val="00213BB9"/>
    <w:rsid w:val="00213BCB"/>
    <w:rsid w:val="00213CC1"/>
    <w:rsid w:val="00213D56"/>
    <w:rsid w:val="00213FB0"/>
    <w:rsid w:val="00213FB4"/>
    <w:rsid w:val="0021401F"/>
    <w:rsid w:val="002142A2"/>
    <w:rsid w:val="002144E0"/>
    <w:rsid w:val="0021457B"/>
    <w:rsid w:val="0021476C"/>
    <w:rsid w:val="00214797"/>
    <w:rsid w:val="00214801"/>
    <w:rsid w:val="002148F5"/>
    <w:rsid w:val="00214A78"/>
    <w:rsid w:val="00214B0F"/>
    <w:rsid w:val="00214F45"/>
    <w:rsid w:val="00214F7E"/>
    <w:rsid w:val="00214F8E"/>
    <w:rsid w:val="0021501B"/>
    <w:rsid w:val="00215050"/>
    <w:rsid w:val="00215234"/>
    <w:rsid w:val="002156C2"/>
    <w:rsid w:val="002158A6"/>
    <w:rsid w:val="00215B76"/>
    <w:rsid w:val="00215C4B"/>
    <w:rsid w:val="00215EAE"/>
    <w:rsid w:val="0021608E"/>
    <w:rsid w:val="0021613E"/>
    <w:rsid w:val="0021616B"/>
    <w:rsid w:val="00216282"/>
    <w:rsid w:val="00216317"/>
    <w:rsid w:val="002163B8"/>
    <w:rsid w:val="00216400"/>
    <w:rsid w:val="00216517"/>
    <w:rsid w:val="002165D5"/>
    <w:rsid w:val="002165E9"/>
    <w:rsid w:val="0021665B"/>
    <w:rsid w:val="00216778"/>
    <w:rsid w:val="002169DD"/>
    <w:rsid w:val="00216A05"/>
    <w:rsid w:val="00216AA7"/>
    <w:rsid w:val="00216ACF"/>
    <w:rsid w:val="00216BE0"/>
    <w:rsid w:val="00216DCD"/>
    <w:rsid w:val="00216F4B"/>
    <w:rsid w:val="0021708E"/>
    <w:rsid w:val="0021712A"/>
    <w:rsid w:val="002171D9"/>
    <w:rsid w:val="0021726D"/>
    <w:rsid w:val="002172A4"/>
    <w:rsid w:val="00217339"/>
    <w:rsid w:val="0021747A"/>
    <w:rsid w:val="002174CE"/>
    <w:rsid w:val="0021756F"/>
    <w:rsid w:val="002176C2"/>
    <w:rsid w:val="00217AD7"/>
    <w:rsid w:val="00217E1E"/>
    <w:rsid w:val="00217E4E"/>
    <w:rsid w:val="00217F2F"/>
    <w:rsid w:val="00217F3F"/>
    <w:rsid w:val="00217FF3"/>
    <w:rsid w:val="0022013F"/>
    <w:rsid w:val="002201D9"/>
    <w:rsid w:val="0022027E"/>
    <w:rsid w:val="002203E1"/>
    <w:rsid w:val="0022045B"/>
    <w:rsid w:val="0022046E"/>
    <w:rsid w:val="002204A5"/>
    <w:rsid w:val="00220551"/>
    <w:rsid w:val="0022059E"/>
    <w:rsid w:val="00220743"/>
    <w:rsid w:val="00220867"/>
    <w:rsid w:val="002208A6"/>
    <w:rsid w:val="00220937"/>
    <w:rsid w:val="0022098A"/>
    <w:rsid w:val="00220A29"/>
    <w:rsid w:val="00220AAD"/>
    <w:rsid w:val="00220D44"/>
    <w:rsid w:val="002210A8"/>
    <w:rsid w:val="002211E3"/>
    <w:rsid w:val="00221216"/>
    <w:rsid w:val="002214B6"/>
    <w:rsid w:val="002214C1"/>
    <w:rsid w:val="00221588"/>
    <w:rsid w:val="0022159C"/>
    <w:rsid w:val="00221884"/>
    <w:rsid w:val="002218B3"/>
    <w:rsid w:val="00221931"/>
    <w:rsid w:val="002219A0"/>
    <w:rsid w:val="00221A20"/>
    <w:rsid w:val="00221A2E"/>
    <w:rsid w:val="00221D1E"/>
    <w:rsid w:val="00221D41"/>
    <w:rsid w:val="00221E57"/>
    <w:rsid w:val="00221EE8"/>
    <w:rsid w:val="00221FD0"/>
    <w:rsid w:val="00221FD9"/>
    <w:rsid w:val="002222AA"/>
    <w:rsid w:val="002222E5"/>
    <w:rsid w:val="0022233B"/>
    <w:rsid w:val="00222348"/>
    <w:rsid w:val="00222394"/>
    <w:rsid w:val="00222661"/>
    <w:rsid w:val="00222723"/>
    <w:rsid w:val="002227DA"/>
    <w:rsid w:val="00222B23"/>
    <w:rsid w:val="00222B9E"/>
    <w:rsid w:val="00222F15"/>
    <w:rsid w:val="00222F92"/>
    <w:rsid w:val="0022324B"/>
    <w:rsid w:val="002232D1"/>
    <w:rsid w:val="0022336E"/>
    <w:rsid w:val="0022345F"/>
    <w:rsid w:val="00223676"/>
    <w:rsid w:val="002238C1"/>
    <w:rsid w:val="00223A47"/>
    <w:rsid w:val="00223AF5"/>
    <w:rsid w:val="00223BEC"/>
    <w:rsid w:val="00223C67"/>
    <w:rsid w:val="00223C9D"/>
    <w:rsid w:val="00223DAE"/>
    <w:rsid w:val="00223DB9"/>
    <w:rsid w:val="00223E06"/>
    <w:rsid w:val="00223F63"/>
    <w:rsid w:val="00223F9C"/>
    <w:rsid w:val="00224019"/>
    <w:rsid w:val="00224071"/>
    <w:rsid w:val="002242FA"/>
    <w:rsid w:val="0022433B"/>
    <w:rsid w:val="002243D2"/>
    <w:rsid w:val="002244F5"/>
    <w:rsid w:val="002247D3"/>
    <w:rsid w:val="00224813"/>
    <w:rsid w:val="00224913"/>
    <w:rsid w:val="00224AC4"/>
    <w:rsid w:val="00224B9B"/>
    <w:rsid w:val="00224BB3"/>
    <w:rsid w:val="00224CA6"/>
    <w:rsid w:val="00224CA7"/>
    <w:rsid w:val="00224D61"/>
    <w:rsid w:val="00224EF4"/>
    <w:rsid w:val="00224F7E"/>
    <w:rsid w:val="00225102"/>
    <w:rsid w:val="002251A5"/>
    <w:rsid w:val="0022532E"/>
    <w:rsid w:val="00225340"/>
    <w:rsid w:val="0022537F"/>
    <w:rsid w:val="002253EF"/>
    <w:rsid w:val="00225429"/>
    <w:rsid w:val="00225439"/>
    <w:rsid w:val="002254E3"/>
    <w:rsid w:val="0022560F"/>
    <w:rsid w:val="002257CA"/>
    <w:rsid w:val="0022581E"/>
    <w:rsid w:val="002258A4"/>
    <w:rsid w:val="002258E9"/>
    <w:rsid w:val="0022595C"/>
    <w:rsid w:val="002259C4"/>
    <w:rsid w:val="00225B47"/>
    <w:rsid w:val="00225BF0"/>
    <w:rsid w:val="00225E19"/>
    <w:rsid w:val="00225E69"/>
    <w:rsid w:val="00225E9A"/>
    <w:rsid w:val="00225EC6"/>
    <w:rsid w:val="00226150"/>
    <w:rsid w:val="00226180"/>
    <w:rsid w:val="002262BC"/>
    <w:rsid w:val="002264EE"/>
    <w:rsid w:val="002264F8"/>
    <w:rsid w:val="002265F9"/>
    <w:rsid w:val="0022676E"/>
    <w:rsid w:val="00226861"/>
    <w:rsid w:val="00226A16"/>
    <w:rsid w:val="00226A41"/>
    <w:rsid w:val="00226A43"/>
    <w:rsid w:val="00226A7D"/>
    <w:rsid w:val="00226B4E"/>
    <w:rsid w:val="00226CBF"/>
    <w:rsid w:val="0022715F"/>
    <w:rsid w:val="00227160"/>
    <w:rsid w:val="00227176"/>
    <w:rsid w:val="0022717A"/>
    <w:rsid w:val="002271EA"/>
    <w:rsid w:val="00227225"/>
    <w:rsid w:val="00227243"/>
    <w:rsid w:val="0022731F"/>
    <w:rsid w:val="00227350"/>
    <w:rsid w:val="00227413"/>
    <w:rsid w:val="0022757A"/>
    <w:rsid w:val="002275D1"/>
    <w:rsid w:val="0022762A"/>
    <w:rsid w:val="002276FC"/>
    <w:rsid w:val="00227886"/>
    <w:rsid w:val="0022789A"/>
    <w:rsid w:val="00227964"/>
    <w:rsid w:val="00227A3C"/>
    <w:rsid w:val="00227B90"/>
    <w:rsid w:val="00227F11"/>
    <w:rsid w:val="0022836E"/>
    <w:rsid w:val="0023036E"/>
    <w:rsid w:val="002304A2"/>
    <w:rsid w:val="0023058F"/>
    <w:rsid w:val="002305FC"/>
    <w:rsid w:val="00230823"/>
    <w:rsid w:val="002308BC"/>
    <w:rsid w:val="002308E0"/>
    <w:rsid w:val="00230D56"/>
    <w:rsid w:val="00230DD8"/>
    <w:rsid w:val="00230E01"/>
    <w:rsid w:val="00231024"/>
    <w:rsid w:val="002312A6"/>
    <w:rsid w:val="002312B8"/>
    <w:rsid w:val="002312D9"/>
    <w:rsid w:val="00231423"/>
    <w:rsid w:val="00231484"/>
    <w:rsid w:val="0023155B"/>
    <w:rsid w:val="00231625"/>
    <w:rsid w:val="002316D8"/>
    <w:rsid w:val="00231859"/>
    <w:rsid w:val="002319E4"/>
    <w:rsid w:val="00231A73"/>
    <w:rsid w:val="00231B59"/>
    <w:rsid w:val="00231C0E"/>
    <w:rsid w:val="00231CCF"/>
    <w:rsid w:val="00231DD4"/>
    <w:rsid w:val="00231EC4"/>
    <w:rsid w:val="00231F42"/>
    <w:rsid w:val="00231F4A"/>
    <w:rsid w:val="00231FF3"/>
    <w:rsid w:val="00232094"/>
    <w:rsid w:val="002320C2"/>
    <w:rsid w:val="002321E7"/>
    <w:rsid w:val="00232564"/>
    <w:rsid w:val="00232659"/>
    <w:rsid w:val="0023277B"/>
    <w:rsid w:val="002328AC"/>
    <w:rsid w:val="002329A9"/>
    <w:rsid w:val="00232A19"/>
    <w:rsid w:val="00232C89"/>
    <w:rsid w:val="00232CC9"/>
    <w:rsid w:val="00232D64"/>
    <w:rsid w:val="00233056"/>
    <w:rsid w:val="002334C3"/>
    <w:rsid w:val="002334DF"/>
    <w:rsid w:val="0023357C"/>
    <w:rsid w:val="00233591"/>
    <w:rsid w:val="002335CD"/>
    <w:rsid w:val="002335F0"/>
    <w:rsid w:val="00233644"/>
    <w:rsid w:val="00233654"/>
    <w:rsid w:val="002337E1"/>
    <w:rsid w:val="002337FE"/>
    <w:rsid w:val="00233932"/>
    <w:rsid w:val="00233B66"/>
    <w:rsid w:val="00233BE7"/>
    <w:rsid w:val="00233DA6"/>
    <w:rsid w:val="00233DC4"/>
    <w:rsid w:val="002340F5"/>
    <w:rsid w:val="00234224"/>
    <w:rsid w:val="0023425E"/>
    <w:rsid w:val="0023426E"/>
    <w:rsid w:val="0023427F"/>
    <w:rsid w:val="00234414"/>
    <w:rsid w:val="00234CFF"/>
    <w:rsid w:val="00234D78"/>
    <w:rsid w:val="00235263"/>
    <w:rsid w:val="0023534E"/>
    <w:rsid w:val="00235465"/>
    <w:rsid w:val="00235645"/>
    <w:rsid w:val="00235802"/>
    <w:rsid w:val="00235817"/>
    <w:rsid w:val="00235AE5"/>
    <w:rsid w:val="00235B3B"/>
    <w:rsid w:val="00235C02"/>
    <w:rsid w:val="00235C3C"/>
    <w:rsid w:val="00235D3E"/>
    <w:rsid w:val="00236265"/>
    <w:rsid w:val="0023640A"/>
    <w:rsid w:val="0023644B"/>
    <w:rsid w:val="0023686E"/>
    <w:rsid w:val="00236881"/>
    <w:rsid w:val="0023688D"/>
    <w:rsid w:val="002368BA"/>
    <w:rsid w:val="00236C05"/>
    <w:rsid w:val="00236DA4"/>
    <w:rsid w:val="00236DE6"/>
    <w:rsid w:val="00236E41"/>
    <w:rsid w:val="00236EFB"/>
    <w:rsid w:val="002373BA"/>
    <w:rsid w:val="00237524"/>
    <w:rsid w:val="002375DD"/>
    <w:rsid w:val="002376DB"/>
    <w:rsid w:val="0023782C"/>
    <w:rsid w:val="00237847"/>
    <w:rsid w:val="00237B6F"/>
    <w:rsid w:val="00237C1B"/>
    <w:rsid w:val="00237D18"/>
    <w:rsid w:val="00237E77"/>
    <w:rsid w:val="00237F36"/>
    <w:rsid w:val="002400FE"/>
    <w:rsid w:val="00240193"/>
    <w:rsid w:val="0024024E"/>
    <w:rsid w:val="00240399"/>
    <w:rsid w:val="002404A6"/>
    <w:rsid w:val="0024065B"/>
    <w:rsid w:val="0024067E"/>
    <w:rsid w:val="002406C9"/>
    <w:rsid w:val="002406CD"/>
    <w:rsid w:val="002408C0"/>
    <w:rsid w:val="002408D7"/>
    <w:rsid w:val="00240970"/>
    <w:rsid w:val="002409DE"/>
    <w:rsid w:val="00240B05"/>
    <w:rsid w:val="00240D5F"/>
    <w:rsid w:val="00240DE7"/>
    <w:rsid w:val="00240EDF"/>
    <w:rsid w:val="0024106D"/>
    <w:rsid w:val="002410C1"/>
    <w:rsid w:val="002411FC"/>
    <w:rsid w:val="00241357"/>
    <w:rsid w:val="0024139D"/>
    <w:rsid w:val="002413DA"/>
    <w:rsid w:val="002414B7"/>
    <w:rsid w:val="00241578"/>
    <w:rsid w:val="002416AE"/>
    <w:rsid w:val="0024180C"/>
    <w:rsid w:val="002419CC"/>
    <w:rsid w:val="00241A2C"/>
    <w:rsid w:val="00241AB1"/>
    <w:rsid w:val="00241AD6"/>
    <w:rsid w:val="00241D2A"/>
    <w:rsid w:val="00241F82"/>
    <w:rsid w:val="0024233D"/>
    <w:rsid w:val="00242490"/>
    <w:rsid w:val="002424AC"/>
    <w:rsid w:val="002424EE"/>
    <w:rsid w:val="0024259C"/>
    <w:rsid w:val="0024281F"/>
    <w:rsid w:val="00242856"/>
    <w:rsid w:val="002428C5"/>
    <w:rsid w:val="00242955"/>
    <w:rsid w:val="00242A69"/>
    <w:rsid w:val="00242B77"/>
    <w:rsid w:val="00242C52"/>
    <w:rsid w:val="00242D8E"/>
    <w:rsid w:val="00242EAE"/>
    <w:rsid w:val="00242FF6"/>
    <w:rsid w:val="002433D2"/>
    <w:rsid w:val="00243519"/>
    <w:rsid w:val="00243579"/>
    <w:rsid w:val="002437B6"/>
    <w:rsid w:val="00243841"/>
    <w:rsid w:val="0024398B"/>
    <w:rsid w:val="00243A24"/>
    <w:rsid w:val="00243A2B"/>
    <w:rsid w:val="00243AFC"/>
    <w:rsid w:val="00243B30"/>
    <w:rsid w:val="00243D41"/>
    <w:rsid w:val="00243E07"/>
    <w:rsid w:val="00243EA0"/>
    <w:rsid w:val="002443BA"/>
    <w:rsid w:val="00244430"/>
    <w:rsid w:val="0024457B"/>
    <w:rsid w:val="002445AA"/>
    <w:rsid w:val="002445FE"/>
    <w:rsid w:val="002446C8"/>
    <w:rsid w:val="0024474B"/>
    <w:rsid w:val="0024481F"/>
    <w:rsid w:val="00244B19"/>
    <w:rsid w:val="00244BED"/>
    <w:rsid w:val="00244CF5"/>
    <w:rsid w:val="00244D86"/>
    <w:rsid w:val="00244F0C"/>
    <w:rsid w:val="00244FCF"/>
    <w:rsid w:val="00245143"/>
    <w:rsid w:val="0024520E"/>
    <w:rsid w:val="0024529C"/>
    <w:rsid w:val="0024530D"/>
    <w:rsid w:val="00245328"/>
    <w:rsid w:val="002453CC"/>
    <w:rsid w:val="00245520"/>
    <w:rsid w:val="00245840"/>
    <w:rsid w:val="00245957"/>
    <w:rsid w:val="00245979"/>
    <w:rsid w:val="002459D5"/>
    <w:rsid w:val="00245BC6"/>
    <w:rsid w:val="00245CB1"/>
    <w:rsid w:val="00245EE4"/>
    <w:rsid w:val="002461C9"/>
    <w:rsid w:val="002462B9"/>
    <w:rsid w:val="00246391"/>
    <w:rsid w:val="002464AE"/>
    <w:rsid w:val="002465A0"/>
    <w:rsid w:val="002466DA"/>
    <w:rsid w:val="00246754"/>
    <w:rsid w:val="00246881"/>
    <w:rsid w:val="002469E7"/>
    <w:rsid w:val="00246A58"/>
    <w:rsid w:val="00246CA8"/>
    <w:rsid w:val="00246DB1"/>
    <w:rsid w:val="00246DBC"/>
    <w:rsid w:val="00246E15"/>
    <w:rsid w:val="002474D6"/>
    <w:rsid w:val="0024758E"/>
    <w:rsid w:val="002476CC"/>
    <w:rsid w:val="00247850"/>
    <w:rsid w:val="00247918"/>
    <w:rsid w:val="00247B91"/>
    <w:rsid w:val="00247D80"/>
    <w:rsid w:val="00247DCF"/>
    <w:rsid w:val="00247DFD"/>
    <w:rsid w:val="00247F1D"/>
    <w:rsid w:val="00247FF9"/>
    <w:rsid w:val="002500E3"/>
    <w:rsid w:val="00250141"/>
    <w:rsid w:val="00250176"/>
    <w:rsid w:val="00250293"/>
    <w:rsid w:val="002502FD"/>
    <w:rsid w:val="00250376"/>
    <w:rsid w:val="002503EF"/>
    <w:rsid w:val="00250725"/>
    <w:rsid w:val="002508C5"/>
    <w:rsid w:val="00250909"/>
    <w:rsid w:val="00250A4C"/>
    <w:rsid w:val="00250B35"/>
    <w:rsid w:val="00250B48"/>
    <w:rsid w:val="00250D9F"/>
    <w:rsid w:val="00250E24"/>
    <w:rsid w:val="00251066"/>
    <w:rsid w:val="002512AB"/>
    <w:rsid w:val="002512B8"/>
    <w:rsid w:val="002512E6"/>
    <w:rsid w:val="0025133D"/>
    <w:rsid w:val="002513B2"/>
    <w:rsid w:val="00251551"/>
    <w:rsid w:val="00251623"/>
    <w:rsid w:val="00251830"/>
    <w:rsid w:val="002518F9"/>
    <w:rsid w:val="00251A06"/>
    <w:rsid w:val="00251A46"/>
    <w:rsid w:val="00251A8D"/>
    <w:rsid w:val="00251C45"/>
    <w:rsid w:val="00251DF2"/>
    <w:rsid w:val="00251E6C"/>
    <w:rsid w:val="00251E6E"/>
    <w:rsid w:val="00251EA6"/>
    <w:rsid w:val="00252006"/>
    <w:rsid w:val="0025226E"/>
    <w:rsid w:val="002523D6"/>
    <w:rsid w:val="0025245F"/>
    <w:rsid w:val="0025246A"/>
    <w:rsid w:val="002525CF"/>
    <w:rsid w:val="00252904"/>
    <w:rsid w:val="0025291C"/>
    <w:rsid w:val="00252A28"/>
    <w:rsid w:val="00252A44"/>
    <w:rsid w:val="00252ABA"/>
    <w:rsid w:val="00252AC3"/>
    <w:rsid w:val="00252AC7"/>
    <w:rsid w:val="00252DD3"/>
    <w:rsid w:val="00252E32"/>
    <w:rsid w:val="00253058"/>
    <w:rsid w:val="0025318B"/>
    <w:rsid w:val="002534C2"/>
    <w:rsid w:val="00253533"/>
    <w:rsid w:val="00253603"/>
    <w:rsid w:val="00253642"/>
    <w:rsid w:val="002536E7"/>
    <w:rsid w:val="002536F8"/>
    <w:rsid w:val="002537B5"/>
    <w:rsid w:val="0025386A"/>
    <w:rsid w:val="002538BE"/>
    <w:rsid w:val="00253D6C"/>
    <w:rsid w:val="00253E26"/>
    <w:rsid w:val="00253EA4"/>
    <w:rsid w:val="00253F80"/>
    <w:rsid w:val="00253F83"/>
    <w:rsid w:val="00253FAC"/>
    <w:rsid w:val="0025401E"/>
    <w:rsid w:val="00254069"/>
    <w:rsid w:val="0025407F"/>
    <w:rsid w:val="00254712"/>
    <w:rsid w:val="00254783"/>
    <w:rsid w:val="002547DA"/>
    <w:rsid w:val="00254AAD"/>
    <w:rsid w:val="00254BE9"/>
    <w:rsid w:val="00254E94"/>
    <w:rsid w:val="00254EAF"/>
    <w:rsid w:val="00254F06"/>
    <w:rsid w:val="00254F71"/>
    <w:rsid w:val="00254FB8"/>
    <w:rsid w:val="002552FB"/>
    <w:rsid w:val="0025542D"/>
    <w:rsid w:val="00255466"/>
    <w:rsid w:val="002554DA"/>
    <w:rsid w:val="00255663"/>
    <w:rsid w:val="00255696"/>
    <w:rsid w:val="002556E2"/>
    <w:rsid w:val="00255786"/>
    <w:rsid w:val="002557A5"/>
    <w:rsid w:val="00255823"/>
    <w:rsid w:val="0025596E"/>
    <w:rsid w:val="0025598C"/>
    <w:rsid w:val="00255A1A"/>
    <w:rsid w:val="00255A98"/>
    <w:rsid w:val="00255AE1"/>
    <w:rsid w:val="00255BF4"/>
    <w:rsid w:val="00255E63"/>
    <w:rsid w:val="00255EAE"/>
    <w:rsid w:val="002560DA"/>
    <w:rsid w:val="00256367"/>
    <w:rsid w:val="00256431"/>
    <w:rsid w:val="0025666C"/>
    <w:rsid w:val="0025669C"/>
    <w:rsid w:val="00256748"/>
    <w:rsid w:val="00256899"/>
    <w:rsid w:val="00256956"/>
    <w:rsid w:val="00256A13"/>
    <w:rsid w:val="00256B9C"/>
    <w:rsid w:val="00256BE6"/>
    <w:rsid w:val="00256C42"/>
    <w:rsid w:val="00256C56"/>
    <w:rsid w:val="00256CEA"/>
    <w:rsid w:val="00256EBB"/>
    <w:rsid w:val="0025702D"/>
    <w:rsid w:val="0025712C"/>
    <w:rsid w:val="00257140"/>
    <w:rsid w:val="00257141"/>
    <w:rsid w:val="00257320"/>
    <w:rsid w:val="002573AE"/>
    <w:rsid w:val="002575CE"/>
    <w:rsid w:val="00257652"/>
    <w:rsid w:val="00257679"/>
    <w:rsid w:val="002577F9"/>
    <w:rsid w:val="002578C9"/>
    <w:rsid w:val="00257AAD"/>
    <w:rsid w:val="00257BC0"/>
    <w:rsid w:val="00257BD1"/>
    <w:rsid w:val="00257DA6"/>
    <w:rsid w:val="00257F7A"/>
    <w:rsid w:val="00260061"/>
    <w:rsid w:val="00260090"/>
    <w:rsid w:val="0026027A"/>
    <w:rsid w:val="00260425"/>
    <w:rsid w:val="00260537"/>
    <w:rsid w:val="00260579"/>
    <w:rsid w:val="002608DB"/>
    <w:rsid w:val="00260929"/>
    <w:rsid w:val="00260950"/>
    <w:rsid w:val="00260E27"/>
    <w:rsid w:val="00260F59"/>
    <w:rsid w:val="00260FE6"/>
    <w:rsid w:val="0026113B"/>
    <w:rsid w:val="00261215"/>
    <w:rsid w:val="00261283"/>
    <w:rsid w:val="002612E7"/>
    <w:rsid w:val="00261603"/>
    <w:rsid w:val="00261727"/>
    <w:rsid w:val="00261740"/>
    <w:rsid w:val="002618D6"/>
    <w:rsid w:val="002618ED"/>
    <w:rsid w:val="002619A7"/>
    <w:rsid w:val="00261AE4"/>
    <w:rsid w:val="00261BA4"/>
    <w:rsid w:val="00261BB2"/>
    <w:rsid w:val="00261C51"/>
    <w:rsid w:val="00261C82"/>
    <w:rsid w:val="00261E04"/>
    <w:rsid w:val="00261E56"/>
    <w:rsid w:val="00261EB4"/>
    <w:rsid w:val="00261F2A"/>
    <w:rsid w:val="002620A5"/>
    <w:rsid w:val="0026215A"/>
    <w:rsid w:val="0026243A"/>
    <w:rsid w:val="00262A4E"/>
    <w:rsid w:val="00262C7A"/>
    <w:rsid w:val="00262CE0"/>
    <w:rsid w:val="00262D39"/>
    <w:rsid w:val="00262DDA"/>
    <w:rsid w:val="00263161"/>
    <w:rsid w:val="00263237"/>
    <w:rsid w:val="00263483"/>
    <w:rsid w:val="00263525"/>
    <w:rsid w:val="002636A2"/>
    <w:rsid w:val="002637C3"/>
    <w:rsid w:val="002638FA"/>
    <w:rsid w:val="002638FF"/>
    <w:rsid w:val="0026392E"/>
    <w:rsid w:val="002639F1"/>
    <w:rsid w:val="002639F9"/>
    <w:rsid w:val="00263A5A"/>
    <w:rsid w:val="00263B04"/>
    <w:rsid w:val="00263CE0"/>
    <w:rsid w:val="00263EAC"/>
    <w:rsid w:val="0026411A"/>
    <w:rsid w:val="00264165"/>
    <w:rsid w:val="0026421C"/>
    <w:rsid w:val="0026427C"/>
    <w:rsid w:val="0026431B"/>
    <w:rsid w:val="0026439B"/>
    <w:rsid w:val="002643B2"/>
    <w:rsid w:val="00264469"/>
    <w:rsid w:val="00264590"/>
    <w:rsid w:val="002647D1"/>
    <w:rsid w:val="00264A82"/>
    <w:rsid w:val="00264CC7"/>
    <w:rsid w:val="00264E1E"/>
    <w:rsid w:val="002650D2"/>
    <w:rsid w:val="00265132"/>
    <w:rsid w:val="0026515E"/>
    <w:rsid w:val="0026519F"/>
    <w:rsid w:val="00265296"/>
    <w:rsid w:val="0026529E"/>
    <w:rsid w:val="00265332"/>
    <w:rsid w:val="0026537D"/>
    <w:rsid w:val="002653A9"/>
    <w:rsid w:val="0026546A"/>
    <w:rsid w:val="0026549A"/>
    <w:rsid w:val="0026567B"/>
    <w:rsid w:val="00265720"/>
    <w:rsid w:val="00265781"/>
    <w:rsid w:val="002657A2"/>
    <w:rsid w:val="002657C6"/>
    <w:rsid w:val="002658CC"/>
    <w:rsid w:val="00265DC4"/>
    <w:rsid w:val="00265E03"/>
    <w:rsid w:val="00265ED7"/>
    <w:rsid w:val="00265F98"/>
    <w:rsid w:val="0026604B"/>
    <w:rsid w:val="00266135"/>
    <w:rsid w:val="0026616B"/>
    <w:rsid w:val="0026621F"/>
    <w:rsid w:val="002665FA"/>
    <w:rsid w:val="00266766"/>
    <w:rsid w:val="002667C6"/>
    <w:rsid w:val="0026682F"/>
    <w:rsid w:val="0026690D"/>
    <w:rsid w:val="00266A90"/>
    <w:rsid w:val="00266AB5"/>
    <w:rsid w:val="00266ADA"/>
    <w:rsid w:val="00266D8C"/>
    <w:rsid w:val="00266DA5"/>
    <w:rsid w:val="00266FA9"/>
    <w:rsid w:val="00267063"/>
    <w:rsid w:val="00267268"/>
    <w:rsid w:val="002674CF"/>
    <w:rsid w:val="002675BE"/>
    <w:rsid w:val="0026768B"/>
    <w:rsid w:val="0026777F"/>
    <w:rsid w:val="002679A1"/>
    <w:rsid w:val="002679B7"/>
    <w:rsid w:val="002679C5"/>
    <w:rsid w:val="00267BAF"/>
    <w:rsid w:val="00267BBE"/>
    <w:rsid w:val="00267C2F"/>
    <w:rsid w:val="00267D51"/>
    <w:rsid w:val="00267F77"/>
    <w:rsid w:val="0026987E"/>
    <w:rsid w:val="00270013"/>
    <w:rsid w:val="00270306"/>
    <w:rsid w:val="002703C6"/>
    <w:rsid w:val="002703EB"/>
    <w:rsid w:val="00270464"/>
    <w:rsid w:val="002706B0"/>
    <w:rsid w:val="0027084C"/>
    <w:rsid w:val="0027098A"/>
    <w:rsid w:val="00270A54"/>
    <w:rsid w:val="00270BAE"/>
    <w:rsid w:val="00270D33"/>
    <w:rsid w:val="00270DA0"/>
    <w:rsid w:val="00270E75"/>
    <w:rsid w:val="00270EFD"/>
    <w:rsid w:val="00270F13"/>
    <w:rsid w:val="00270F5D"/>
    <w:rsid w:val="00271064"/>
    <w:rsid w:val="00271142"/>
    <w:rsid w:val="00271248"/>
    <w:rsid w:val="00271358"/>
    <w:rsid w:val="00271918"/>
    <w:rsid w:val="00271A5B"/>
    <w:rsid w:val="00271AA1"/>
    <w:rsid w:val="00271C2A"/>
    <w:rsid w:val="00271C4A"/>
    <w:rsid w:val="00272103"/>
    <w:rsid w:val="002721F8"/>
    <w:rsid w:val="00272227"/>
    <w:rsid w:val="00272290"/>
    <w:rsid w:val="002722D2"/>
    <w:rsid w:val="00272355"/>
    <w:rsid w:val="00272458"/>
    <w:rsid w:val="002724C3"/>
    <w:rsid w:val="0027266A"/>
    <w:rsid w:val="002728A1"/>
    <w:rsid w:val="00272960"/>
    <w:rsid w:val="00272BF3"/>
    <w:rsid w:val="00272C18"/>
    <w:rsid w:val="00272D03"/>
    <w:rsid w:val="0027302A"/>
    <w:rsid w:val="00273218"/>
    <w:rsid w:val="0027322E"/>
    <w:rsid w:val="00273249"/>
    <w:rsid w:val="0027327E"/>
    <w:rsid w:val="002732F0"/>
    <w:rsid w:val="0027335C"/>
    <w:rsid w:val="002733D1"/>
    <w:rsid w:val="0027351A"/>
    <w:rsid w:val="0027364A"/>
    <w:rsid w:val="002736FA"/>
    <w:rsid w:val="00273709"/>
    <w:rsid w:val="0027371B"/>
    <w:rsid w:val="0027388C"/>
    <w:rsid w:val="00273A91"/>
    <w:rsid w:val="00273B0C"/>
    <w:rsid w:val="00273B24"/>
    <w:rsid w:val="00273DD9"/>
    <w:rsid w:val="00273E92"/>
    <w:rsid w:val="00274115"/>
    <w:rsid w:val="00274134"/>
    <w:rsid w:val="002742A6"/>
    <w:rsid w:val="002746DB"/>
    <w:rsid w:val="00274734"/>
    <w:rsid w:val="00274876"/>
    <w:rsid w:val="002748CB"/>
    <w:rsid w:val="00274A32"/>
    <w:rsid w:val="00274C17"/>
    <w:rsid w:val="00274D09"/>
    <w:rsid w:val="00274DCB"/>
    <w:rsid w:val="00274E06"/>
    <w:rsid w:val="00274E25"/>
    <w:rsid w:val="00274EAB"/>
    <w:rsid w:val="00274FC3"/>
    <w:rsid w:val="00274FD5"/>
    <w:rsid w:val="00275422"/>
    <w:rsid w:val="00275746"/>
    <w:rsid w:val="002757F5"/>
    <w:rsid w:val="002757FC"/>
    <w:rsid w:val="0027588E"/>
    <w:rsid w:val="002758E5"/>
    <w:rsid w:val="00275AF8"/>
    <w:rsid w:val="00275B17"/>
    <w:rsid w:val="00275B26"/>
    <w:rsid w:val="00275C79"/>
    <w:rsid w:val="00275D9C"/>
    <w:rsid w:val="00275DA6"/>
    <w:rsid w:val="00275DB1"/>
    <w:rsid w:val="00275E38"/>
    <w:rsid w:val="00276048"/>
    <w:rsid w:val="0027608B"/>
    <w:rsid w:val="002760C3"/>
    <w:rsid w:val="002760C8"/>
    <w:rsid w:val="00276143"/>
    <w:rsid w:val="002761CD"/>
    <w:rsid w:val="002761ED"/>
    <w:rsid w:val="002764C7"/>
    <w:rsid w:val="00276501"/>
    <w:rsid w:val="00276551"/>
    <w:rsid w:val="002766A5"/>
    <w:rsid w:val="00276734"/>
    <w:rsid w:val="00276754"/>
    <w:rsid w:val="002767C6"/>
    <w:rsid w:val="002768F8"/>
    <w:rsid w:val="00276A56"/>
    <w:rsid w:val="00276AC2"/>
    <w:rsid w:val="00276CD2"/>
    <w:rsid w:val="00276D7F"/>
    <w:rsid w:val="00277154"/>
    <w:rsid w:val="0027724D"/>
    <w:rsid w:val="0027741B"/>
    <w:rsid w:val="00277482"/>
    <w:rsid w:val="0027762A"/>
    <w:rsid w:val="0027769A"/>
    <w:rsid w:val="0027788C"/>
    <w:rsid w:val="002778D9"/>
    <w:rsid w:val="00277CD9"/>
    <w:rsid w:val="00277CE5"/>
    <w:rsid w:val="0027DCFB"/>
    <w:rsid w:val="00280193"/>
    <w:rsid w:val="0028063A"/>
    <w:rsid w:val="00280749"/>
    <w:rsid w:val="00280926"/>
    <w:rsid w:val="00280A0B"/>
    <w:rsid w:val="00280AE0"/>
    <w:rsid w:val="00280D0D"/>
    <w:rsid w:val="00280D47"/>
    <w:rsid w:val="00280D74"/>
    <w:rsid w:val="00280DB5"/>
    <w:rsid w:val="00280E8E"/>
    <w:rsid w:val="00281045"/>
    <w:rsid w:val="0028143A"/>
    <w:rsid w:val="00281493"/>
    <w:rsid w:val="002814D4"/>
    <w:rsid w:val="002814D8"/>
    <w:rsid w:val="002815E8"/>
    <w:rsid w:val="002817B5"/>
    <w:rsid w:val="00281849"/>
    <w:rsid w:val="00281864"/>
    <w:rsid w:val="00281A14"/>
    <w:rsid w:val="00281B25"/>
    <w:rsid w:val="00281B7B"/>
    <w:rsid w:val="00281D0B"/>
    <w:rsid w:val="00281E05"/>
    <w:rsid w:val="00281EA2"/>
    <w:rsid w:val="00281F87"/>
    <w:rsid w:val="00282250"/>
    <w:rsid w:val="002822B5"/>
    <w:rsid w:val="0028230F"/>
    <w:rsid w:val="0028232E"/>
    <w:rsid w:val="00282399"/>
    <w:rsid w:val="0028248E"/>
    <w:rsid w:val="002824B5"/>
    <w:rsid w:val="00282588"/>
    <w:rsid w:val="002826F7"/>
    <w:rsid w:val="00282757"/>
    <w:rsid w:val="002827EA"/>
    <w:rsid w:val="00282826"/>
    <w:rsid w:val="00282A1A"/>
    <w:rsid w:val="00282AE9"/>
    <w:rsid w:val="00282E6F"/>
    <w:rsid w:val="00282FD3"/>
    <w:rsid w:val="0028332D"/>
    <w:rsid w:val="00283332"/>
    <w:rsid w:val="00283342"/>
    <w:rsid w:val="002834D3"/>
    <w:rsid w:val="00283505"/>
    <w:rsid w:val="00283549"/>
    <w:rsid w:val="002835EE"/>
    <w:rsid w:val="00283727"/>
    <w:rsid w:val="00283906"/>
    <w:rsid w:val="00283995"/>
    <w:rsid w:val="00283AE2"/>
    <w:rsid w:val="00283AFD"/>
    <w:rsid w:val="00283B3B"/>
    <w:rsid w:val="00283C69"/>
    <w:rsid w:val="00283C79"/>
    <w:rsid w:val="00283CB4"/>
    <w:rsid w:val="00283E9B"/>
    <w:rsid w:val="00283EF9"/>
    <w:rsid w:val="0028411A"/>
    <w:rsid w:val="00284134"/>
    <w:rsid w:val="00284161"/>
    <w:rsid w:val="00284463"/>
    <w:rsid w:val="00284483"/>
    <w:rsid w:val="0028448B"/>
    <w:rsid w:val="002844B8"/>
    <w:rsid w:val="00284530"/>
    <w:rsid w:val="00284591"/>
    <w:rsid w:val="002846D6"/>
    <w:rsid w:val="002847B5"/>
    <w:rsid w:val="002847D9"/>
    <w:rsid w:val="00284920"/>
    <w:rsid w:val="00284A30"/>
    <w:rsid w:val="00284B84"/>
    <w:rsid w:val="00284C12"/>
    <w:rsid w:val="00284D06"/>
    <w:rsid w:val="00284D8E"/>
    <w:rsid w:val="00284DE1"/>
    <w:rsid w:val="00284E13"/>
    <w:rsid w:val="00284E67"/>
    <w:rsid w:val="00284F16"/>
    <w:rsid w:val="0028513F"/>
    <w:rsid w:val="00285185"/>
    <w:rsid w:val="002851DA"/>
    <w:rsid w:val="002852D9"/>
    <w:rsid w:val="0028534F"/>
    <w:rsid w:val="00285375"/>
    <w:rsid w:val="002853DD"/>
    <w:rsid w:val="0028560D"/>
    <w:rsid w:val="0028564D"/>
    <w:rsid w:val="00285660"/>
    <w:rsid w:val="00285935"/>
    <w:rsid w:val="0028593F"/>
    <w:rsid w:val="00285AE6"/>
    <w:rsid w:val="00285BB1"/>
    <w:rsid w:val="00285C56"/>
    <w:rsid w:val="00285D05"/>
    <w:rsid w:val="00285F45"/>
    <w:rsid w:val="00286109"/>
    <w:rsid w:val="00286293"/>
    <w:rsid w:val="002864D6"/>
    <w:rsid w:val="002864DF"/>
    <w:rsid w:val="002865F0"/>
    <w:rsid w:val="002868CA"/>
    <w:rsid w:val="002868F2"/>
    <w:rsid w:val="0028690A"/>
    <w:rsid w:val="0028695D"/>
    <w:rsid w:val="00286A49"/>
    <w:rsid w:val="00286A6F"/>
    <w:rsid w:val="00286B11"/>
    <w:rsid w:val="00286B5A"/>
    <w:rsid w:val="00286E6B"/>
    <w:rsid w:val="002873A4"/>
    <w:rsid w:val="002873CD"/>
    <w:rsid w:val="002873DB"/>
    <w:rsid w:val="00287429"/>
    <w:rsid w:val="002874B4"/>
    <w:rsid w:val="00287547"/>
    <w:rsid w:val="00287552"/>
    <w:rsid w:val="00287684"/>
    <w:rsid w:val="00287685"/>
    <w:rsid w:val="002878B0"/>
    <w:rsid w:val="00287A18"/>
    <w:rsid w:val="00287BDD"/>
    <w:rsid w:val="00287C36"/>
    <w:rsid w:val="00287C7B"/>
    <w:rsid w:val="00287D11"/>
    <w:rsid w:val="00287DA7"/>
    <w:rsid w:val="00287EE8"/>
    <w:rsid w:val="00287F49"/>
    <w:rsid w:val="002900D9"/>
    <w:rsid w:val="002901A0"/>
    <w:rsid w:val="002905A5"/>
    <w:rsid w:val="00290767"/>
    <w:rsid w:val="002907E8"/>
    <w:rsid w:val="0029082A"/>
    <w:rsid w:val="0029082E"/>
    <w:rsid w:val="00290878"/>
    <w:rsid w:val="00290997"/>
    <w:rsid w:val="00290A8A"/>
    <w:rsid w:val="00290AD0"/>
    <w:rsid w:val="00290AFB"/>
    <w:rsid w:val="00290BF2"/>
    <w:rsid w:val="00290CB3"/>
    <w:rsid w:val="00290CB6"/>
    <w:rsid w:val="00290E65"/>
    <w:rsid w:val="00290E81"/>
    <w:rsid w:val="00290ED1"/>
    <w:rsid w:val="00290F36"/>
    <w:rsid w:val="00290FAE"/>
    <w:rsid w:val="00291098"/>
    <w:rsid w:val="0029113F"/>
    <w:rsid w:val="00291195"/>
    <w:rsid w:val="00291381"/>
    <w:rsid w:val="002913D9"/>
    <w:rsid w:val="00291552"/>
    <w:rsid w:val="00291778"/>
    <w:rsid w:val="002917A1"/>
    <w:rsid w:val="002917F1"/>
    <w:rsid w:val="0029186E"/>
    <w:rsid w:val="002919CA"/>
    <w:rsid w:val="002919DB"/>
    <w:rsid w:val="00291B11"/>
    <w:rsid w:val="00291B2C"/>
    <w:rsid w:val="00291BA3"/>
    <w:rsid w:val="00291CC4"/>
    <w:rsid w:val="00291D20"/>
    <w:rsid w:val="00291E2F"/>
    <w:rsid w:val="00291E57"/>
    <w:rsid w:val="00291F14"/>
    <w:rsid w:val="00291F9D"/>
    <w:rsid w:val="00291FC3"/>
    <w:rsid w:val="00291FE0"/>
    <w:rsid w:val="00292102"/>
    <w:rsid w:val="0029215E"/>
    <w:rsid w:val="00292171"/>
    <w:rsid w:val="0029221C"/>
    <w:rsid w:val="002922D6"/>
    <w:rsid w:val="00292602"/>
    <w:rsid w:val="00292744"/>
    <w:rsid w:val="00292A28"/>
    <w:rsid w:val="00292B43"/>
    <w:rsid w:val="002930E4"/>
    <w:rsid w:val="00293725"/>
    <w:rsid w:val="002938EA"/>
    <w:rsid w:val="00293A3D"/>
    <w:rsid w:val="00293E53"/>
    <w:rsid w:val="00293EB3"/>
    <w:rsid w:val="00293EE6"/>
    <w:rsid w:val="00293F92"/>
    <w:rsid w:val="00294020"/>
    <w:rsid w:val="0029414C"/>
    <w:rsid w:val="002941D0"/>
    <w:rsid w:val="002945A5"/>
    <w:rsid w:val="0029478A"/>
    <w:rsid w:val="002949AC"/>
    <w:rsid w:val="00294A19"/>
    <w:rsid w:val="00294D6D"/>
    <w:rsid w:val="00294ED3"/>
    <w:rsid w:val="00294EEC"/>
    <w:rsid w:val="00295025"/>
    <w:rsid w:val="00295277"/>
    <w:rsid w:val="002953C1"/>
    <w:rsid w:val="00295593"/>
    <w:rsid w:val="002955A7"/>
    <w:rsid w:val="00295B31"/>
    <w:rsid w:val="00295C17"/>
    <w:rsid w:val="00295D96"/>
    <w:rsid w:val="00295E62"/>
    <w:rsid w:val="00295F11"/>
    <w:rsid w:val="00296055"/>
    <w:rsid w:val="00296192"/>
    <w:rsid w:val="002962E3"/>
    <w:rsid w:val="00296330"/>
    <w:rsid w:val="00296608"/>
    <w:rsid w:val="00296643"/>
    <w:rsid w:val="0029665F"/>
    <w:rsid w:val="0029676C"/>
    <w:rsid w:val="0029689D"/>
    <w:rsid w:val="00296DDE"/>
    <w:rsid w:val="00296E17"/>
    <w:rsid w:val="00296F1F"/>
    <w:rsid w:val="002972B1"/>
    <w:rsid w:val="00297539"/>
    <w:rsid w:val="002975B0"/>
    <w:rsid w:val="002975D2"/>
    <w:rsid w:val="002979AF"/>
    <w:rsid w:val="00297B20"/>
    <w:rsid w:val="00297CFB"/>
    <w:rsid w:val="00297D10"/>
    <w:rsid w:val="00297D38"/>
    <w:rsid w:val="00297DA0"/>
    <w:rsid w:val="00297DDA"/>
    <w:rsid w:val="00297DF7"/>
    <w:rsid w:val="002A0096"/>
    <w:rsid w:val="002A0229"/>
    <w:rsid w:val="002A0386"/>
    <w:rsid w:val="002A03AC"/>
    <w:rsid w:val="002A0412"/>
    <w:rsid w:val="002A0441"/>
    <w:rsid w:val="002A06A9"/>
    <w:rsid w:val="002A0736"/>
    <w:rsid w:val="002A0990"/>
    <w:rsid w:val="002A0ABF"/>
    <w:rsid w:val="002A0C7B"/>
    <w:rsid w:val="002A0EF8"/>
    <w:rsid w:val="002A0FFE"/>
    <w:rsid w:val="002A1026"/>
    <w:rsid w:val="002A13BB"/>
    <w:rsid w:val="002A13DA"/>
    <w:rsid w:val="002A174F"/>
    <w:rsid w:val="002A177C"/>
    <w:rsid w:val="002A17AD"/>
    <w:rsid w:val="002A195F"/>
    <w:rsid w:val="002A19C0"/>
    <w:rsid w:val="002A1C6E"/>
    <w:rsid w:val="002A1C6F"/>
    <w:rsid w:val="002A1F0B"/>
    <w:rsid w:val="002A1F4A"/>
    <w:rsid w:val="002A1FA2"/>
    <w:rsid w:val="002A21F0"/>
    <w:rsid w:val="002A2323"/>
    <w:rsid w:val="002A2608"/>
    <w:rsid w:val="002A27C5"/>
    <w:rsid w:val="002A28F3"/>
    <w:rsid w:val="002A292E"/>
    <w:rsid w:val="002A2A02"/>
    <w:rsid w:val="002A2AFE"/>
    <w:rsid w:val="002A2B7B"/>
    <w:rsid w:val="002A2C8C"/>
    <w:rsid w:val="002A2D07"/>
    <w:rsid w:val="002A3056"/>
    <w:rsid w:val="002A3145"/>
    <w:rsid w:val="002A31FB"/>
    <w:rsid w:val="002A345E"/>
    <w:rsid w:val="002A3604"/>
    <w:rsid w:val="002A37D0"/>
    <w:rsid w:val="002A37F0"/>
    <w:rsid w:val="002A39F2"/>
    <w:rsid w:val="002A3A13"/>
    <w:rsid w:val="002A3A31"/>
    <w:rsid w:val="002A3A6A"/>
    <w:rsid w:val="002A3C20"/>
    <w:rsid w:val="002A3CB8"/>
    <w:rsid w:val="002A3CD4"/>
    <w:rsid w:val="002A3DA7"/>
    <w:rsid w:val="002A416E"/>
    <w:rsid w:val="002A42A1"/>
    <w:rsid w:val="002A447C"/>
    <w:rsid w:val="002A4547"/>
    <w:rsid w:val="002A465A"/>
    <w:rsid w:val="002A4737"/>
    <w:rsid w:val="002A487B"/>
    <w:rsid w:val="002A4CF4"/>
    <w:rsid w:val="002A4EB1"/>
    <w:rsid w:val="002A4EB3"/>
    <w:rsid w:val="002A4EE3"/>
    <w:rsid w:val="002A5128"/>
    <w:rsid w:val="002A5274"/>
    <w:rsid w:val="002A56D2"/>
    <w:rsid w:val="002A576D"/>
    <w:rsid w:val="002A5787"/>
    <w:rsid w:val="002A57CA"/>
    <w:rsid w:val="002A5874"/>
    <w:rsid w:val="002A5DC9"/>
    <w:rsid w:val="002A5DFC"/>
    <w:rsid w:val="002A5E93"/>
    <w:rsid w:val="002A5F62"/>
    <w:rsid w:val="002A609F"/>
    <w:rsid w:val="002A60CE"/>
    <w:rsid w:val="002A63F2"/>
    <w:rsid w:val="002A6576"/>
    <w:rsid w:val="002A660F"/>
    <w:rsid w:val="002A6616"/>
    <w:rsid w:val="002A6892"/>
    <w:rsid w:val="002A68DC"/>
    <w:rsid w:val="002A6ABF"/>
    <w:rsid w:val="002A6BC9"/>
    <w:rsid w:val="002A6BE7"/>
    <w:rsid w:val="002A6EAF"/>
    <w:rsid w:val="002A6EC2"/>
    <w:rsid w:val="002A6F45"/>
    <w:rsid w:val="002A708F"/>
    <w:rsid w:val="002A7119"/>
    <w:rsid w:val="002A7179"/>
    <w:rsid w:val="002A7211"/>
    <w:rsid w:val="002A72C2"/>
    <w:rsid w:val="002A7530"/>
    <w:rsid w:val="002A763A"/>
    <w:rsid w:val="002A77DD"/>
    <w:rsid w:val="002A77EF"/>
    <w:rsid w:val="002A7A9C"/>
    <w:rsid w:val="002A7AEE"/>
    <w:rsid w:val="002A7B23"/>
    <w:rsid w:val="002A7CE2"/>
    <w:rsid w:val="002A7F56"/>
    <w:rsid w:val="002B008E"/>
    <w:rsid w:val="002B0195"/>
    <w:rsid w:val="002B03E2"/>
    <w:rsid w:val="002B0599"/>
    <w:rsid w:val="002B067E"/>
    <w:rsid w:val="002B06F7"/>
    <w:rsid w:val="002B07C0"/>
    <w:rsid w:val="002B099A"/>
    <w:rsid w:val="002B0B82"/>
    <w:rsid w:val="002B0C67"/>
    <w:rsid w:val="002B0DDB"/>
    <w:rsid w:val="002B0E0B"/>
    <w:rsid w:val="002B1019"/>
    <w:rsid w:val="002B105C"/>
    <w:rsid w:val="002B13BA"/>
    <w:rsid w:val="002B14DC"/>
    <w:rsid w:val="002B1516"/>
    <w:rsid w:val="002B159B"/>
    <w:rsid w:val="002B15B1"/>
    <w:rsid w:val="002B15E5"/>
    <w:rsid w:val="002B1693"/>
    <w:rsid w:val="002B169B"/>
    <w:rsid w:val="002B191C"/>
    <w:rsid w:val="002B1DB6"/>
    <w:rsid w:val="002B1E65"/>
    <w:rsid w:val="002B1E83"/>
    <w:rsid w:val="002B1FB7"/>
    <w:rsid w:val="002B2414"/>
    <w:rsid w:val="002B243F"/>
    <w:rsid w:val="002B255D"/>
    <w:rsid w:val="002B2583"/>
    <w:rsid w:val="002B25C2"/>
    <w:rsid w:val="002B25CA"/>
    <w:rsid w:val="002B267A"/>
    <w:rsid w:val="002B275B"/>
    <w:rsid w:val="002B277C"/>
    <w:rsid w:val="002B29B2"/>
    <w:rsid w:val="002B2B4E"/>
    <w:rsid w:val="002B2B80"/>
    <w:rsid w:val="002B2BD6"/>
    <w:rsid w:val="002B2BEF"/>
    <w:rsid w:val="002B2C1A"/>
    <w:rsid w:val="002B2EF0"/>
    <w:rsid w:val="002B2FDC"/>
    <w:rsid w:val="002B303A"/>
    <w:rsid w:val="002B3108"/>
    <w:rsid w:val="002B3219"/>
    <w:rsid w:val="002B321B"/>
    <w:rsid w:val="002B3528"/>
    <w:rsid w:val="002B3560"/>
    <w:rsid w:val="002B3774"/>
    <w:rsid w:val="002B387F"/>
    <w:rsid w:val="002B38B9"/>
    <w:rsid w:val="002B38D2"/>
    <w:rsid w:val="002B39BB"/>
    <w:rsid w:val="002B3A96"/>
    <w:rsid w:val="002B3B3F"/>
    <w:rsid w:val="002B3B92"/>
    <w:rsid w:val="002B3E4A"/>
    <w:rsid w:val="002B4136"/>
    <w:rsid w:val="002B4423"/>
    <w:rsid w:val="002B490C"/>
    <w:rsid w:val="002B4B4B"/>
    <w:rsid w:val="002B4BF1"/>
    <w:rsid w:val="002B4C5D"/>
    <w:rsid w:val="002B4C8D"/>
    <w:rsid w:val="002B4EE6"/>
    <w:rsid w:val="002B505A"/>
    <w:rsid w:val="002B518F"/>
    <w:rsid w:val="002B5194"/>
    <w:rsid w:val="002B51DF"/>
    <w:rsid w:val="002B53B3"/>
    <w:rsid w:val="002B5504"/>
    <w:rsid w:val="002B566A"/>
    <w:rsid w:val="002B56B6"/>
    <w:rsid w:val="002B5701"/>
    <w:rsid w:val="002B5B67"/>
    <w:rsid w:val="002B5BC8"/>
    <w:rsid w:val="002B5DDB"/>
    <w:rsid w:val="002B6306"/>
    <w:rsid w:val="002B634B"/>
    <w:rsid w:val="002B634F"/>
    <w:rsid w:val="002B6452"/>
    <w:rsid w:val="002B648A"/>
    <w:rsid w:val="002B6644"/>
    <w:rsid w:val="002B6657"/>
    <w:rsid w:val="002B666A"/>
    <w:rsid w:val="002B6786"/>
    <w:rsid w:val="002B68A8"/>
    <w:rsid w:val="002B6A38"/>
    <w:rsid w:val="002B6AD2"/>
    <w:rsid w:val="002B6CFA"/>
    <w:rsid w:val="002B6DE2"/>
    <w:rsid w:val="002B6E60"/>
    <w:rsid w:val="002B6EB0"/>
    <w:rsid w:val="002B6F8B"/>
    <w:rsid w:val="002B701A"/>
    <w:rsid w:val="002B7307"/>
    <w:rsid w:val="002B7314"/>
    <w:rsid w:val="002B7532"/>
    <w:rsid w:val="002B75A7"/>
    <w:rsid w:val="002B79BA"/>
    <w:rsid w:val="002B7B52"/>
    <w:rsid w:val="002B7B53"/>
    <w:rsid w:val="002B7C35"/>
    <w:rsid w:val="002B7D81"/>
    <w:rsid w:val="002B7E2F"/>
    <w:rsid w:val="002B7EA8"/>
    <w:rsid w:val="002B7ED7"/>
    <w:rsid w:val="002B7F97"/>
    <w:rsid w:val="002B7FB1"/>
    <w:rsid w:val="002B7FCA"/>
    <w:rsid w:val="002C0230"/>
    <w:rsid w:val="002C026E"/>
    <w:rsid w:val="002C02FB"/>
    <w:rsid w:val="002C0463"/>
    <w:rsid w:val="002C06C2"/>
    <w:rsid w:val="002C0708"/>
    <w:rsid w:val="002C0912"/>
    <w:rsid w:val="002C094E"/>
    <w:rsid w:val="002C09EF"/>
    <w:rsid w:val="002C0A0F"/>
    <w:rsid w:val="002C0A33"/>
    <w:rsid w:val="002C0D42"/>
    <w:rsid w:val="002C0E9D"/>
    <w:rsid w:val="002C0F5B"/>
    <w:rsid w:val="002C0F9F"/>
    <w:rsid w:val="002C1027"/>
    <w:rsid w:val="002C1197"/>
    <w:rsid w:val="002C11D7"/>
    <w:rsid w:val="002C12CB"/>
    <w:rsid w:val="002C1308"/>
    <w:rsid w:val="002C14A9"/>
    <w:rsid w:val="002C14AC"/>
    <w:rsid w:val="002C14AF"/>
    <w:rsid w:val="002C1651"/>
    <w:rsid w:val="002C16DE"/>
    <w:rsid w:val="002C170B"/>
    <w:rsid w:val="002C1818"/>
    <w:rsid w:val="002C19E1"/>
    <w:rsid w:val="002C1AB5"/>
    <w:rsid w:val="002C1CA6"/>
    <w:rsid w:val="002C1CD6"/>
    <w:rsid w:val="002C1FF8"/>
    <w:rsid w:val="002C2176"/>
    <w:rsid w:val="002C21DE"/>
    <w:rsid w:val="002C2654"/>
    <w:rsid w:val="002C2AAB"/>
    <w:rsid w:val="002C2C28"/>
    <w:rsid w:val="002C2C9D"/>
    <w:rsid w:val="002C2CA8"/>
    <w:rsid w:val="002C2F67"/>
    <w:rsid w:val="002C3034"/>
    <w:rsid w:val="002C309A"/>
    <w:rsid w:val="002C30E9"/>
    <w:rsid w:val="002C30F3"/>
    <w:rsid w:val="002C3159"/>
    <w:rsid w:val="002C3258"/>
    <w:rsid w:val="002C3364"/>
    <w:rsid w:val="002C3393"/>
    <w:rsid w:val="002C339B"/>
    <w:rsid w:val="002C33AA"/>
    <w:rsid w:val="002C3673"/>
    <w:rsid w:val="002C38EC"/>
    <w:rsid w:val="002C39BC"/>
    <w:rsid w:val="002C3AEE"/>
    <w:rsid w:val="002C3B59"/>
    <w:rsid w:val="002C3B91"/>
    <w:rsid w:val="002C3BE1"/>
    <w:rsid w:val="002C3BF3"/>
    <w:rsid w:val="002C3C64"/>
    <w:rsid w:val="002C3D41"/>
    <w:rsid w:val="002C3D74"/>
    <w:rsid w:val="002C3E48"/>
    <w:rsid w:val="002C3E71"/>
    <w:rsid w:val="002C3FF9"/>
    <w:rsid w:val="002C40EE"/>
    <w:rsid w:val="002C4181"/>
    <w:rsid w:val="002C431B"/>
    <w:rsid w:val="002C431E"/>
    <w:rsid w:val="002C4360"/>
    <w:rsid w:val="002C4400"/>
    <w:rsid w:val="002C45E6"/>
    <w:rsid w:val="002C47D0"/>
    <w:rsid w:val="002C47EE"/>
    <w:rsid w:val="002C48CF"/>
    <w:rsid w:val="002C494D"/>
    <w:rsid w:val="002C498F"/>
    <w:rsid w:val="002C4A37"/>
    <w:rsid w:val="002C4BCE"/>
    <w:rsid w:val="002C4D44"/>
    <w:rsid w:val="002C4DE5"/>
    <w:rsid w:val="002C4EF1"/>
    <w:rsid w:val="002C4F42"/>
    <w:rsid w:val="002C4F65"/>
    <w:rsid w:val="002C52C0"/>
    <w:rsid w:val="002C538B"/>
    <w:rsid w:val="002C5616"/>
    <w:rsid w:val="002C561D"/>
    <w:rsid w:val="002C57B3"/>
    <w:rsid w:val="002C57E9"/>
    <w:rsid w:val="002C5844"/>
    <w:rsid w:val="002C5CB7"/>
    <w:rsid w:val="002C5D47"/>
    <w:rsid w:val="002C5E59"/>
    <w:rsid w:val="002C5FAE"/>
    <w:rsid w:val="002C6109"/>
    <w:rsid w:val="002C6298"/>
    <w:rsid w:val="002C6326"/>
    <w:rsid w:val="002C6494"/>
    <w:rsid w:val="002C64C8"/>
    <w:rsid w:val="002C6572"/>
    <w:rsid w:val="002C65F3"/>
    <w:rsid w:val="002C660D"/>
    <w:rsid w:val="002C667F"/>
    <w:rsid w:val="002C66AA"/>
    <w:rsid w:val="002C6704"/>
    <w:rsid w:val="002C672D"/>
    <w:rsid w:val="002C6878"/>
    <w:rsid w:val="002C6AAD"/>
    <w:rsid w:val="002C6BB8"/>
    <w:rsid w:val="002C6BDD"/>
    <w:rsid w:val="002C6D1A"/>
    <w:rsid w:val="002C6D60"/>
    <w:rsid w:val="002C6EB0"/>
    <w:rsid w:val="002C6F29"/>
    <w:rsid w:val="002C6F79"/>
    <w:rsid w:val="002C7114"/>
    <w:rsid w:val="002C7152"/>
    <w:rsid w:val="002C71B8"/>
    <w:rsid w:val="002C774D"/>
    <w:rsid w:val="002C7801"/>
    <w:rsid w:val="002C7A0E"/>
    <w:rsid w:val="002C7A25"/>
    <w:rsid w:val="002C7AAA"/>
    <w:rsid w:val="002C7CF8"/>
    <w:rsid w:val="002C7D50"/>
    <w:rsid w:val="002C7DAC"/>
    <w:rsid w:val="002C7E6D"/>
    <w:rsid w:val="002C7EB1"/>
    <w:rsid w:val="002C7F8D"/>
    <w:rsid w:val="002D027F"/>
    <w:rsid w:val="002D051C"/>
    <w:rsid w:val="002D0534"/>
    <w:rsid w:val="002D053E"/>
    <w:rsid w:val="002D06B2"/>
    <w:rsid w:val="002D0713"/>
    <w:rsid w:val="002D0852"/>
    <w:rsid w:val="002D0864"/>
    <w:rsid w:val="002D08E2"/>
    <w:rsid w:val="002D08EA"/>
    <w:rsid w:val="002D0BF5"/>
    <w:rsid w:val="002D0CBE"/>
    <w:rsid w:val="002D0DD3"/>
    <w:rsid w:val="002D0F05"/>
    <w:rsid w:val="002D0F8A"/>
    <w:rsid w:val="002D12A6"/>
    <w:rsid w:val="002D1364"/>
    <w:rsid w:val="002D1484"/>
    <w:rsid w:val="002D1513"/>
    <w:rsid w:val="002D15D4"/>
    <w:rsid w:val="002D1617"/>
    <w:rsid w:val="002D1788"/>
    <w:rsid w:val="002D191E"/>
    <w:rsid w:val="002D1DF7"/>
    <w:rsid w:val="002D1F17"/>
    <w:rsid w:val="002D1F89"/>
    <w:rsid w:val="002D2156"/>
    <w:rsid w:val="002D2163"/>
    <w:rsid w:val="002D220D"/>
    <w:rsid w:val="002D2267"/>
    <w:rsid w:val="002D2587"/>
    <w:rsid w:val="002D25D4"/>
    <w:rsid w:val="002D27D7"/>
    <w:rsid w:val="002D27F2"/>
    <w:rsid w:val="002D285C"/>
    <w:rsid w:val="002D28A5"/>
    <w:rsid w:val="002D28CB"/>
    <w:rsid w:val="002D2906"/>
    <w:rsid w:val="002D2940"/>
    <w:rsid w:val="002D2AA3"/>
    <w:rsid w:val="002D2C0A"/>
    <w:rsid w:val="002D2F07"/>
    <w:rsid w:val="002D2F4B"/>
    <w:rsid w:val="002D3008"/>
    <w:rsid w:val="002D300A"/>
    <w:rsid w:val="002D304E"/>
    <w:rsid w:val="002D30D3"/>
    <w:rsid w:val="002D3198"/>
    <w:rsid w:val="002D31DB"/>
    <w:rsid w:val="002D3268"/>
    <w:rsid w:val="002D3290"/>
    <w:rsid w:val="002D3411"/>
    <w:rsid w:val="002D366F"/>
    <w:rsid w:val="002D36BC"/>
    <w:rsid w:val="002D39A5"/>
    <w:rsid w:val="002D39FC"/>
    <w:rsid w:val="002D3A50"/>
    <w:rsid w:val="002D3B64"/>
    <w:rsid w:val="002D3C79"/>
    <w:rsid w:val="002D3CBC"/>
    <w:rsid w:val="002D3D28"/>
    <w:rsid w:val="002D3D9C"/>
    <w:rsid w:val="002D3E89"/>
    <w:rsid w:val="002D3F0D"/>
    <w:rsid w:val="002D4026"/>
    <w:rsid w:val="002D40EA"/>
    <w:rsid w:val="002D4487"/>
    <w:rsid w:val="002D4628"/>
    <w:rsid w:val="002D4933"/>
    <w:rsid w:val="002D4A1C"/>
    <w:rsid w:val="002D4DCC"/>
    <w:rsid w:val="002D50DA"/>
    <w:rsid w:val="002D5175"/>
    <w:rsid w:val="002D51C0"/>
    <w:rsid w:val="002D57A5"/>
    <w:rsid w:val="002D57D1"/>
    <w:rsid w:val="002D585E"/>
    <w:rsid w:val="002D589F"/>
    <w:rsid w:val="002D59C1"/>
    <w:rsid w:val="002D5A50"/>
    <w:rsid w:val="002D5AEF"/>
    <w:rsid w:val="002D5B21"/>
    <w:rsid w:val="002D5CD9"/>
    <w:rsid w:val="002D5EF1"/>
    <w:rsid w:val="002D5F07"/>
    <w:rsid w:val="002D5FAB"/>
    <w:rsid w:val="002D604F"/>
    <w:rsid w:val="002D614B"/>
    <w:rsid w:val="002D61E2"/>
    <w:rsid w:val="002D624E"/>
    <w:rsid w:val="002D6408"/>
    <w:rsid w:val="002D65A6"/>
    <w:rsid w:val="002D681A"/>
    <w:rsid w:val="002D68C8"/>
    <w:rsid w:val="002D69B9"/>
    <w:rsid w:val="002D6ABE"/>
    <w:rsid w:val="002D6B1A"/>
    <w:rsid w:val="002D6C39"/>
    <w:rsid w:val="002D707D"/>
    <w:rsid w:val="002D710F"/>
    <w:rsid w:val="002D7587"/>
    <w:rsid w:val="002D758F"/>
    <w:rsid w:val="002D7947"/>
    <w:rsid w:val="002D7A6C"/>
    <w:rsid w:val="002D7D43"/>
    <w:rsid w:val="002D7E87"/>
    <w:rsid w:val="002D7F9A"/>
    <w:rsid w:val="002D7FA6"/>
    <w:rsid w:val="002D7FB4"/>
    <w:rsid w:val="002E00A5"/>
    <w:rsid w:val="002E00F8"/>
    <w:rsid w:val="002E0133"/>
    <w:rsid w:val="002E02D2"/>
    <w:rsid w:val="002E038F"/>
    <w:rsid w:val="002E03C1"/>
    <w:rsid w:val="002E04A3"/>
    <w:rsid w:val="002E0638"/>
    <w:rsid w:val="002E0650"/>
    <w:rsid w:val="002E067B"/>
    <w:rsid w:val="002E0884"/>
    <w:rsid w:val="002E0C64"/>
    <w:rsid w:val="002E0C68"/>
    <w:rsid w:val="002E0C7A"/>
    <w:rsid w:val="002E0CA7"/>
    <w:rsid w:val="002E0D49"/>
    <w:rsid w:val="002E0E36"/>
    <w:rsid w:val="002E0F50"/>
    <w:rsid w:val="002E11A6"/>
    <w:rsid w:val="002E12FB"/>
    <w:rsid w:val="002E1305"/>
    <w:rsid w:val="002E1382"/>
    <w:rsid w:val="002E1441"/>
    <w:rsid w:val="002E14C5"/>
    <w:rsid w:val="002E15B7"/>
    <w:rsid w:val="002E1658"/>
    <w:rsid w:val="002E17D9"/>
    <w:rsid w:val="002E1834"/>
    <w:rsid w:val="002E18D0"/>
    <w:rsid w:val="002E19A6"/>
    <w:rsid w:val="002E1A2B"/>
    <w:rsid w:val="002E1AB0"/>
    <w:rsid w:val="002E1DD3"/>
    <w:rsid w:val="002E2327"/>
    <w:rsid w:val="002E23B6"/>
    <w:rsid w:val="002E2563"/>
    <w:rsid w:val="002E25D5"/>
    <w:rsid w:val="002E2632"/>
    <w:rsid w:val="002E2824"/>
    <w:rsid w:val="002E2A4A"/>
    <w:rsid w:val="002E2ACF"/>
    <w:rsid w:val="002E2B01"/>
    <w:rsid w:val="002E2B74"/>
    <w:rsid w:val="002E2C9F"/>
    <w:rsid w:val="002E2EFA"/>
    <w:rsid w:val="002E30E1"/>
    <w:rsid w:val="002E3206"/>
    <w:rsid w:val="002E322A"/>
    <w:rsid w:val="002E3287"/>
    <w:rsid w:val="002E334F"/>
    <w:rsid w:val="002E3424"/>
    <w:rsid w:val="002E34A4"/>
    <w:rsid w:val="002E3760"/>
    <w:rsid w:val="002E3841"/>
    <w:rsid w:val="002E3897"/>
    <w:rsid w:val="002E39BF"/>
    <w:rsid w:val="002E39DF"/>
    <w:rsid w:val="002E3AB5"/>
    <w:rsid w:val="002E3B20"/>
    <w:rsid w:val="002E3B40"/>
    <w:rsid w:val="002E3CCF"/>
    <w:rsid w:val="002E3EC0"/>
    <w:rsid w:val="002E3FD3"/>
    <w:rsid w:val="002E4212"/>
    <w:rsid w:val="002E426D"/>
    <w:rsid w:val="002E43D6"/>
    <w:rsid w:val="002E4609"/>
    <w:rsid w:val="002E4652"/>
    <w:rsid w:val="002E4768"/>
    <w:rsid w:val="002E48B1"/>
    <w:rsid w:val="002E4972"/>
    <w:rsid w:val="002E49DC"/>
    <w:rsid w:val="002E49EB"/>
    <w:rsid w:val="002E4B0A"/>
    <w:rsid w:val="002E4BC3"/>
    <w:rsid w:val="002E4D40"/>
    <w:rsid w:val="002E4DDD"/>
    <w:rsid w:val="002E4EB1"/>
    <w:rsid w:val="002E515B"/>
    <w:rsid w:val="002E52A8"/>
    <w:rsid w:val="002E53B9"/>
    <w:rsid w:val="002E556D"/>
    <w:rsid w:val="002E557D"/>
    <w:rsid w:val="002E5627"/>
    <w:rsid w:val="002E56B3"/>
    <w:rsid w:val="002E582F"/>
    <w:rsid w:val="002E58D6"/>
    <w:rsid w:val="002E5A8F"/>
    <w:rsid w:val="002E5B19"/>
    <w:rsid w:val="002E5D16"/>
    <w:rsid w:val="002E5E78"/>
    <w:rsid w:val="002E5EE0"/>
    <w:rsid w:val="002E5FAA"/>
    <w:rsid w:val="002E6339"/>
    <w:rsid w:val="002E63EB"/>
    <w:rsid w:val="002E6635"/>
    <w:rsid w:val="002E67CC"/>
    <w:rsid w:val="002E67E9"/>
    <w:rsid w:val="002E6897"/>
    <w:rsid w:val="002E69EB"/>
    <w:rsid w:val="002E6C31"/>
    <w:rsid w:val="002E6D06"/>
    <w:rsid w:val="002E6EEC"/>
    <w:rsid w:val="002E71A9"/>
    <w:rsid w:val="002E724C"/>
    <w:rsid w:val="002E7307"/>
    <w:rsid w:val="002E7389"/>
    <w:rsid w:val="002E738B"/>
    <w:rsid w:val="002E7432"/>
    <w:rsid w:val="002E74BB"/>
    <w:rsid w:val="002E765B"/>
    <w:rsid w:val="002E77E8"/>
    <w:rsid w:val="002E7901"/>
    <w:rsid w:val="002E7CA2"/>
    <w:rsid w:val="002E7F32"/>
    <w:rsid w:val="002E7F54"/>
    <w:rsid w:val="002E7F78"/>
    <w:rsid w:val="002E7F91"/>
    <w:rsid w:val="002F0023"/>
    <w:rsid w:val="002F0072"/>
    <w:rsid w:val="002F0092"/>
    <w:rsid w:val="002F0108"/>
    <w:rsid w:val="002F0930"/>
    <w:rsid w:val="002F0963"/>
    <w:rsid w:val="002F0A43"/>
    <w:rsid w:val="002F0CDD"/>
    <w:rsid w:val="002F0D52"/>
    <w:rsid w:val="002F0EDD"/>
    <w:rsid w:val="002F10E4"/>
    <w:rsid w:val="002F11F6"/>
    <w:rsid w:val="002F1258"/>
    <w:rsid w:val="002F1435"/>
    <w:rsid w:val="002F1537"/>
    <w:rsid w:val="002F1568"/>
    <w:rsid w:val="002F17A2"/>
    <w:rsid w:val="002F1896"/>
    <w:rsid w:val="002F196C"/>
    <w:rsid w:val="002F199F"/>
    <w:rsid w:val="002F1A0B"/>
    <w:rsid w:val="002F1A20"/>
    <w:rsid w:val="002F1B21"/>
    <w:rsid w:val="002F1C6B"/>
    <w:rsid w:val="002F1D03"/>
    <w:rsid w:val="002F1F21"/>
    <w:rsid w:val="002F1F3E"/>
    <w:rsid w:val="002F1F76"/>
    <w:rsid w:val="002F2128"/>
    <w:rsid w:val="002F218B"/>
    <w:rsid w:val="002F2274"/>
    <w:rsid w:val="002F25E7"/>
    <w:rsid w:val="002F26F8"/>
    <w:rsid w:val="002F2728"/>
    <w:rsid w:val="002F27C6"/>
    <w:rsid w:val="002F28A7"/>
    <w:rsid w:val="002F29E1"/>
    <w:rsid w:val="002F2D8A"/>
    <w:rsid w:val="002F2E17"/>
    <w:rsid w:val="002F2E2D"/>
    <w:rsid w:val="002F3220"/>
    <w:rsid w:val="002F33AE"/>
    <w:rsid w:val="002F3587"/>
    <w:rsid w:val="002F35D3"/>
    <w:rsid w:val="002F375D"/>
    <w:rsid w:val="002F38BE"/>
    <w:rsid w:val="002F3A07"/>
    <w:rsid w:val="002F3AA5"/>
    <w:rsid w:val="002F3AD0"/>
    <w:rsid w:val="002F3B5C"/>
    <w:rsid w:val="002F3BF6"/>
    <w:rsid w:val="002F3C41"/>
    <w:rsid w:val="002F3C77"/>
    <w:rsid w:val="002F3C81"/>
    <w:rsid w:val="002F3D0E"/>
    <w:rsid w:val="002F3D1C"/>
    <w:rsid w:val="002F3DBB"/>
    <w:rsid w:val="002F3E88"/>
    <w:rsid w:val="002F41F7"/>
    <w:rsid w:val="002F4285"/>
    <w:rsid w:val="002F44C1"/>
    <w:rsid w:val="002F4564"/>
    <w:rsid w:val="002F4676"/>
    <w:rsid w:val="002F4880"/>
    <w:rsid w:val="002F4881"/>
    <w:rsid w:val="002F498E"/>
    <w:rsid w:val="002F49B6"/>
    <w:rsid w:val="002F4AA0"/>
    <w:rsid w:val="002F4C50"/>
    <w:rsid w:val="002F4C8B"/>
    <w:rsid w:val="002F4CBA"/>
    <w:rsid w:val="002F4DE9"/>
    <w:rsid w:val="002F4E40"/>
    <w:rsid w:val="002F5030"/>
    <w:rsid w:val="002F5280"/>
    <w:rsid w:val="002F5281"/>
    <w:rsid w:val="002F5438"/>
    <w:rsid w:val="002F5468"/>
    <w:rsid w:val="002F54CC"/>
    <w:rsid w:val="002F55D1"/>
    <w:rsid w:val="002F56C6"/>
    <w:rsid w:val="002F5734"/>
    <w:rsid w:val="002F57F6"/>
    <w:rsid w:val="002F58B7"/>
    <w:rsid w:val="002F5BB0"/>
    <w:rsid w:val="002F5C89"/>
    <w:rsid w:val="002F5F40"/>
    <w:rsid w:val="002F5F5C"/>
    <w:rsid w:val="002F6078"/>
    <w:rsid w:val="002F61C6"/>
    <w:rsid w:val="002F61D1"/>
    <w:rsid w:val="002F61FE"/>
    <w:rsid w:val="002F626C"/>
    <w:rsid w:val="002F68F9"/>
    <w:rsid w:val="002F6993"/>
    <w:rsid w:val="002F6A8C"/>
    <w:rsid w:val="002F6BE6"/>
    <w:rsid w:val="002F6C1E"/>
    <w:rsid w:val="002F6CC8"/>
    <w:rsid w:val="002F6D0E"/>
    <w:rsid w:val="002F6F65"/>
    <w:rsid w:val="002F70A6"/>
    <w:rsid w:val="002F71A9"/>
    <w:rsid w:val="002F71B8"/>
    <w:rsid w:val="002F71FE"/>
    <w:rsid w:val="002F727E"/>
    <w:rsid w:val="002F7441"/>
    <w:rsid w:val="002F7473"/>
    <w:rsid w:val="002F74EF"/>
    <w:rsid w:val="002F757F"/>
    <w:rsid w:val="002F771C"/>
    <w:rsid w:val="002F7815"/>
    <w:rsid w:val="002F794E"/>
    <w:rsid w:val="002F7E5F"/>
    <w:rsid w:val="0030007D"/>
    <w:rsid w:val="0030010A"/>
    <w:rsid w:val="003002AC"/>
    <w:rsid w:val="0030047E"/>
    <w:rsid w:val="003004EA"/>
    <w:rsid w:val="00300665"/>
    <w:rsid w:val="0030066B"/>
    <w:rsid w:val="0030067E"/>
    <w:rsid w:val="00300809"/>
    <w:rsid w:val="00300894"/>
    <w:rsid w:val="0030092D"/>
    <w:rsid w:val="00300B6F"/>
    <w:rsid w:val="00300BC3"/>
    <w:rsid w:val="00300C51"/>
    <w:rsid w:val="00300F0B"/>
    <w:rsid w:val="00300F2A"/>
    <w:rsid w:val="00300F43"/>
    <w:rsid w:val="00300FB7"/>
    <w:rsid w:val="003010D1"/>
    <w:rsid w:val="00301303"/>
    <w:rsid w:val="003013CA"/>
    <w:rsid w:val="003016E3"/>
    <w:rsid w:val="00301778"/>
    <w:rsid w:val="00301843"/>
    <w:rsid w:val="00301872"/>
    <w:rsid w:val="003018BC"/>
    <w:rsid w:val="00301905"/>
    <w:rsid w:val="00301CE2"/>
    <w:rsid w:val="00301DBD"/>
    <w:rsid w:val="00301E8E"/>
    <w:rsid w:val="003021B6"/>
    <w:rsid w:val="003022E5"/>
    <w:rsid w:val="003023DA"/>
    <w:rsid w:val="00302520"/>
    <w:rsid w:val="0030254C"/>
    <w:rsid w:val="0030273A"/>
    <w:rsid w:val="0030282F"/>
    <w:rsid w:val="00302A27"/>
    <w:rsid w:val="00302A3D"/>
    <w:rsid w:val="00302A9F"/>
    <w:rsid w:val="00302B57"/>
    <w:rsid w:val="00302E92"/>
    <w:rsid w:val="00302F4D"/>
    <w:rsid w:val="00302FFA"/>
    <w:rsid w:val="00303142"/>
    <w:rsid w:val="00303149"/>
    <w:rsid w:val="003031C4"/>
    <w:rsid w:val="003031FC"/>
    <w:rsid w:val="0030328D"/>
    <w:rsid w:val="00303333"/>
    <w:rsid w:val="00303398"/>
    <w:rsid w:val="003035E1"/>
    <w:rsid w:val="003039A9"/>
    <w:rsid w:val="00303ADE"/>
    <w:rsid w:val="00303C65"/>
    <w:rsid w:val="00303D87"/>
    <w:rsid w:val="00303EA8"/>
    <w:rsid w:val="00303F26"/>
    <w:rsid w:val="00303FCB"/>
    <w:rsid w:val="00303FFF"/>
    <w:rsid w:val="003042DA"/>
    <w:rsid w:val="00304486"/>
    <w:rsid w:val="00304897"/>
    <w:rsid w:val="00304A64"/>
    <w:rsid w:val="00304B3B"/>
    <w:rsid w:val="00304D52"/>
    <w:rsid w:val="00304EA1"/>
    <w:rsid w:val="00304EED"/>
    <w:rsid w:val="00304F3E"/>
    <w:rsid w:val="00305116"/>
    <w:rsid w:val="003054C1"/>
    <w:rsid w:val="00305905"/>
    <w:rsid w:val="00305A34"/>
    <w:rsid w:val="00305A6E"/>
    <w:rsid w:val="00305B43"/>
    <w:rsid w:val="00305B77"/>
    <w:rsid w:val="00305BBD"/>
    <w:rsid w:val="00305D9D"/>
    <w:rsid w:val="00305DA0"/>
    <w:rsid w:val="00305EA3"/>
    <w:rsid w:val="003063C2"/>
    <w:rsid w:val="00306494"/>
    <w:rsid w:val="00306567"/>
    <w:rsid w:val="003065D0"/>
    <w:rsid w:val="00306685"/>
    <w:rsid w:val="00306715"/>
    <w:rsid w:val="003067D4"/>
    <w:rsid w:val="003068DE"/>
    <w:rsid w:val="003069C8"/>
    <w:rsid w:val="00306AE8"/>
    <w:rsid w:val="00306C4E"/>
    <w:rsid w:val="00306D2C"/>
    <w:rsid w:val="00306D2F"/>
    <w:rsid w:val="00306D9C"/>
    <w:rsid w:val="00307374"/>
    <w:rsid w:val="0030738F"/>
    <w:rsid w:val="003074BC"/>
    <w:rsid w:val="003074DD"/>
    <w:rsid w:val="003074FD"/>
    <w:rsid w:val="003075E7"/>
    <w:rsid w:val="0030768A"/>
    <w:rsid w:val="003078B9"/>
    <w:rsid w:val="003079A7"/>
    <w:rsid w:val="00307A5A"/>
    <w:rsid w:val="00307B32"/>
    <w:rsid w:val="00307D10"/>
    <w:rsid w:val="00307D39"/>
    <w:rsid w:val="00307F6E"/>
    <w:rsid w:val="00307FDF"/>
    <w:rsid w:val="0031007C"/>
    <w:rsid w:val="0031010E"/>
    <w:rsid w:val="00310572"/>
    <w:rsid w:val="003106A3"/>
    <w:rsid w:val="0031094C"/>
    <w:rsid w:val="00310A53"/>
    <w:rsid w:val="00310BF2"/>
    <w:rsid w:val="00310D0C"/>
    <w:rsid w:val="00310F9C"/>
    <w:rsid w:val="0031103F"/>
    <w:rsid w:val="003110E8"/>
    <w:rsid w:val="003111B0"/>
    <w:rsid w:val="00311439"/>
    <w:rsid w:val="00311461"/>
    <w:rsid w:val="003117B5"/>
    <w:rsid w:val="00311867"/>
    <w:rsid w:val="0031187B"/>
    <w:rsid w:val="00311A51"/>
    <w:rsid w:val="00311B24"/>
    <w:rsid w:val="00311D56"/>
    <w:rsid w:val="00311E63"/>
    <w:rsid w:val="00312406"/>
    <w:rsid w:val="00312452"/>
    <w:rsid w:val="003125F6"/>
    <w:rsid w:val="003125F9"/>
    <w:rsid w:val="003126FA"/>
    <w:rsid w:val="003127F1"/>
    <w:rsid w:val="0031286D"/>
    <w:rsid w:val="00312EEF"/>
    <w:rsid w:val="0031339F"/>
    <w:rsid w:val="003133E1"/>
    <w:rsid w:val="00313424"/>
    <w:rsid w:val="00313428"/>
    <w:rsid w:val="00313570"/>
    <w:rsid w:val="00313618"/>
    <w:rsid w:val="003136D1"/>
    <w:rsid w:val="00313790"/>
    <w:rsid w:val="003137A9"/>
    <w:rsid w:val="00313A6A"/>
    <w:rsid w:val="00313B90"/>
    <w:rsid w:val="00313BA1"/>
    <w:rsid w:val="00313BA5"/>
    <w:rsid w:val="00313C40"/>
    <w:rsid w:val="00314273"/>
    <w:rsid w:val="003142C7"/>
    <w:rsid w:val="00314369"/>
    <w:rsid w:val="00314444"/>
    <w:rsid w:val="00314457"/>
    <w:rsid w:val="003144CF"/>
    <w:rsid w:val="003145F6"/>
    <w:rsid w:val="00314890"/>
    <w:rsid w:val="00314CBD"/>
    <w:rsid w:val="00314DA0"/>
    <w:rsid w:val="00314E6F"/>
    <w:rsid w:val="00314ED8"/>
    <w:rsid w:val="00314FBB"/>
    <w:rsid w:val="003151F8"/>
    <w:rsid w:val="003152CE"/>
    <w:rsid w:val="003152DA"/>
    <w:rsid w:val="00315337"/>
    <w:rsid w:val="0031562A"/>
    <w:rsid w:val="0031568A"/>
    <w:rsid w:val="0031576D"/>
    <w:rsid w:val="0031585C"/>
    <w:rsid w:val="00315B61"/>
    <w:rsid w:val="00315F1D"/>
    <w:rsid w:val="00315F53"/>
    <w:rsid w:val="00316026"/>
    <w:rsid w:val="0031609B"/>
    <w:rsid w:val="00316160"/>
    <w:rsid w:val="00316181"/>
    <w:rsid w:val="003161CC"/>
    <w:rsid w:val="00316289"/>
    <w:rsid w:val="003162D3"/>
    <w:rsid w:val="00316317"/>
    <w:rsid w:val="00316441"/>
    <w:rsid w:val="003166C3"/>
    <w:rsid w:val="00316997"/>
    <w:rsid w:val="00316B2C"/>
    <w:rsid w:val="00316D48"/>
    <w:rsid w:val="00317023"/>
    <w:rsid w:val="003170F4"/>
    <w:rsid w:val="00317138"/>
    <w:rsid w:val="003171B5"/>
    <w:rsid w:val="003171F6"/>
    <w:rsid w:val="003173EB"/>
    <w:rsid w:val="003177FA"/>
    <w:rsid w:val="0031782F"/>
    <w:rsid w:val="00317858"/>
    <w:rsid w:val="003179FB"/>
    <w:rsid w:val="00317A56"/>
    <w:rsid w:val="00317A9F"/>
    <w:rsid w:val="00317B41"/>
    <w:rsid w:val="00317EFF"/>
    <w:rsid w:val="003200F5"/>
    <w:rsid w:val="00320353"/>
    <w:rsid w:val="0032043A"/>
    <w:rsid w:val="00320934"/>
    <w:rsid w:val="00320943"/>
    <w:rsid w:val="00320957"/>
    <w:rsid w:val="00320988"/>
    <w:rsid w:val="00320AB7"/>
    <w:rsid w:val="00320AE2"/>
    <w:rsid w:val="00320BC0"/>
    <w:rsid w:val="00320DC5"/>
    <w:rsid w:val="00321040"/>
    <w:rsid w:val="003211D8"/>
    <w:rsid w:val="003212CF"/>
    <w:rsid w:val="00321558"/>
    <w:rsid w:val="0032157B"/>
    <w:rsid w:val="0032167F"/>
    <w:rsid w:val="003216C2"/>
    <w:rsid w:val="003216CD"/>
    <w:rsid w:val="0032173B"/>
    <w:rsid w:val="00321751"/>
    <w:rsid w:val="003218AA"/>
    <w:rsid w:val="00321DAA"/>
    <w:rsid w:val="00322029"/>
    <w:rsid w:val="00322045"/>
    <w:rsid w:val="003220F3"/>
    <w:rsid w:val="003221C9"/>
    <w:rsid w:val="003223F0"/>
    <w:rsid w:val="0032241D"/>
    <w:rsid w:val="003224F2"/>
    <w:rsid w:val="003226AE"/>
    <w:rsid w:val="003228BE"/>
    <w:rsid w:val="003229DF"/>
    <w:rsid w:val="00322A45"/>
    <w:rsid w:val="00322ABC"/>
    <w:rsid w:val="00322BA8"/>
    <w:rsid w:val="00322E5A"/>
    <w:rsid w:val="00322F35"/>
    <w:rsid w:val="00322F37"/>
    <w:rsid w:val="00322F45"/>
    <w:rsid w:val="00322F75"/>
    <w:rsid w:val="00323001"/>
    <w:rsid w:val="0032320E"/>
    <w:rsid w:val="0032335C"/>
    <w:rsid w:val="00323386"/>
    <w:rsid w:val="00323453"/>
    <w:rsid w:val="003235C6"/>
    <w:rsid w:val="003236F2"/>
    <w:rsid w:val="00323707"/>
    <w:rsid w:val="003237DB"/>
    <w:rsid w:val="0032385B"/>
    <w:rsid w:val="00323A32"/>
    <w:rsid w:val="00323ABF"/>
    <w:rsid w:val="00323F6A"/>
    <w:rsid w:val="00323FAF"/>
    <w:rsid w:val="003240E2"/>
    <w:rsid w:val="00324125"/>
    <w:rsid w:val="00324220"/>
    <w:rsid w:val="0032446F"/>
    <w:rsid w:val="00324539"/>
    <w:rsid w:val="00324758"/>
    <w:rsid w:val="003249C2"/>
    <w:rsid w:val="003249FA"/>
    <w:rsid w:val="00324EAE"/>
    <w:rsid w:val="00324F97"/>
    <w:rsid w:val="00324F9C"/>
    <w:rsid w:val="00325186"/>
    <w:rsid w:val="003252E9"/>
    <w:rsid w:val="0032542A"/>
    <w:rsid w:val="0032552E"/>
    <w:rsid w:val="00325558"/>
    <w:rsid w:val="003256DA"/>
    <w:rsid w:val="00325701"/>
    <w:rsid w:val="00325944"/>
    <w:rsid w:val="00325960"/>
    <w:rsid w:val="00325D8F"/>
    <w:rsid w:val="00325DD2"/>
    <w:rsid w:val="00325DF8"/>
    <w:rsid w:val="00325F2C"/>
    <w:rsid w:val="00325FAB"/>
    <w:rsid w:val="00325FD3"/>
    <w:rsid w:val="003260C2"/>
    <w:rsid w:val="00326358"/>
    <w:rsid w:val="003263BD"/>
    <w:rsid w:val="0032646B"/>
    <w:rsid w:val="003264B7"/>
    <w:rsid w:val="00326608"/>
    <w:rsid w:val="00326658"/>
    <w:rsid w:val="0032667C"/>
    <w:rsid w:val="00326B10"/>
    <w:rsid w:val="00326BC4"/>
    <w:rsid w:val="00326CAE"/>
    <w:rsid w:val="00326E70"/>
    <w:rsid w:val="00326EE6"/>
    <w:rsid w:val="00326EF2"/>
    <w:rsid w:val="0032700F"/>
    <w:rsid w:val="00327215"/>
    <w:rsid w:val="0032729A"/>
    <w:rsid w:val="00327389"/>
    <w:rsid w:val="00327399"/>
    <w:rsid w:val="00327438"/>
    <w:rsid w:val="0032762C"/>
    <w:rsid w:val="00327634"/>
    <w:rsid w:val="003277C2"/>
    <w:rsid w:val="0032786B"/>
    <w:rsid w:val="00327945"/>
    <w:rsid w:val="00327A9B"/>
    <w:rsid w:val="00327C3F"/>
    <w:rsid w:val="00327D5A"/>
    <w:rsid w:val="00327F93"/>
    <w:rsid w:val="00330081"/>
    <w:rsid w:val="003301FF"/>
    <w:rsid w:val="003303E4"/>
    <w:rsid w:val="003306A5"/>
    <w:rsid w:val="003308A5"/>
    <w:rsid w:val="003308D9"/>
    <w:rsid w:val="003308E6"/>
    <w:rsid w:val="003308FB"/>
    <w:rsid w:val="00330ADB"/>
    <w:rsid w:val="00330B2C"/>
    <w:rsid w:val="00330D45"/>
    <w:rsid w:val="00330EF0"/>
    <w:rsid w:val="00330F48"/>
    <w:rsid w:val="00330FCA"/>
    <w:rsid w:val="00331117"/>
    <w:rsid w:val="003311F5"/>
    <w:rsid w:val="003313E0"/>
    <w:rsid w:val="00331462"/>
    <w:rsid w:val="003314C9"/>
    <w:rsid w:val="00331525"/>
    <w:rsid w:val="00331767"/>
    <w:rsid w:val="0033183C"/>
    <w:rsid w:val="00331897"/>
    <w:rsid w:val="00331967"/>
    <w:rsid w:val="00331AA5"/>
    <w:rsid w:val="00331C3B"/>
    <w:rsid w:val="00331C6E"/>
    <w:rsid w:val="00331CBE"/>
    <w:rsid w:val="00331DFC"/>
    <w:rsid w:val="00332057"/>
    <w:rsid w:val="00332234"/>
    <w:rsid w:val="0033223F"/>
    <w:rsid w:val="00332260"/>
    <w:rsid w:val="003322E8"/>
    <w:rsid w:val="00332314"/>
    <w:rsid w:val="003323E1"/>
    <w:rsid w:val="0033241C"/>
    <w:rsid w:val="003324E2"/>
    <w:rsid w:val="00332521"/>
    <w:rsid w:val="00332659"/>
    <w:rsid w:val="00332732"/>
    <w:rsid w:val="003327C0"/>
    <w:rsid w:val="00332863"/>
    <w:rsid w:val="0033299B"/>
    <w:rsid w:val="00332AB6"/>
    <w:rsid w:val="00332AF1"/>
    <w:rsid w:val="00332BCD"/>
    <w:rsid w:val="00332C06"/>
    <w:rsid w:val="00332C13"/>
    <w:rsid w:val="00332C58"/>
    <w:rsid w:val="00332D71"/>
    <w:rsid w:val="00332EAF"/>
    <w:rsid w:val="00332ECA"/>
    <w:rsid w:val="0033311E"/>
    <w:rsid w:val="00333209"/>
    <w:rsid w:val="003332D6"/>
    <w:rsid w:val="003333ED"/>
    <w:rsid w:val="00333503"/>
    <w:rsid w:val="003336C1"/>
    <w:rsid w:val="003336F4"/>
    <w:rsid w:val="00333803"/>
    <w:rsid w:val="00333814"/>
    <w:rsid w:val="00333A29"/>
    <w:rsid w:val="00333AC5"/>
    <w:rsid w:val="00333B5D"/>
    <w:rsid w:val="00333BFB"/>
    <w:rsid w:val="00333CC7"/>
    <w:rsid w:val="00333DC3"/>
    <w:rsid w:val="00333FA0"/>
    <w:rsid w:val="00334146"/>
    <w:rsid w:val="003341B4"/>
    <w:rsid w:val="00334257"/>
    <w:rsid w:val="003343A1"/>
    <w:rsid w:val="0033446C"/>
    <w:rsid w:val="003344BB"/>
    <w:rsid w:val="00334512"/>
    <w:rsid w:val="00334A81"/>
    <w:rsid w:val="00334BCB"/>
    <w:rsid w:val="00334C17"/>
    <w:rsid w:val="00334C46"/>
    <w:rsid w:val="00334F81"/>
    <w:rsid w:val="00335148"/>
    <w:rsid w:val="0033519E"/>
    <w:rsid w:val="0033528E"/>
    <w:rsid w:val="003355BB"/>
    <w:rsid w:val="003355BE"/>
    <w:rsid w:val="0033563F"/>
    <w:rsid w:val="00335677"/>
    <w:rsid w:val="0033574B"/>
    <w:rsid w:val="003357F2"/>
    <w:rsid w:val="003358A8"/>
    <w:rsid w:val="00335C0B"/>
    <w:rsid w:val="00335C5B"/>
    <w:rsid w:val="00335DEC"/>
    <w:rsid w:val="00335E80"/>
    <w:rsid w:val="0033605B"/>
    <w:rsid w:val="003360C7"/>
    <w:rsid w:val="00336221"/>
    <w:rsid w:val="00336385"/>
    <w:rsid w:val="003364AB"/>
    <w:rsid w:val="003364DF"/>
    <w:rsid w:val="0033658B"/>
    <w:rsid w:val="003365F2"/>
    <w:rsid w:val="003367B1"/>
    <w:rsid w:val="003367C5"/>
    <w:rsid w:val="00336941"/>
    <w:rsid w:val="00336A19"/>
    <w:rsid w:val="00336A3D"/>
    <w:rsid w:val="00336A9E"/>
    <w:rsid w:val="00336AEA"/>
    <w:rsid w:val="00336AF9"/>
    <w:rsid w:val="00336D0B"/>
    <w:rsid w:val="00336E35"/>
    <w:rsid w:val="00336ED3"/>
    <w:rsid w:val="00336F36"/>
    <w:rsid w:val="00336F92"/>
    <w:rsid w:val="00337343"/>
    <w:rsid w:val="003373FC"/>
    <w:rsid w:val="00337A25"/>
    <w:rsid w:val="00337EBF"/>
    <w:rsid w:val="00337EF0"/>
    <w:rsid w:val="00337EF9"/>
    <w:rsid w:val="00340012"/>
    <w:rsid w:val="003402B2"/>
    <w:rsid w:val="003402D0"/>
    <w:rsid w:val="00340469"/>
    <w:rsid w:val="00340523"/>
    <w:rsid w:val="00340593"/>
    <w:rsid w:val="003405E2"/>
    <w:rsid w:val="00340615"/>
    <w:rsid w:val="00340762"/>
    <w:rsid w:val="003407F3"/>
    <w:rsid w:val="0034091F"/>
    <w:rsid w:val="003409E0"/>
    <w:rsid w:val="00340A73"/>
    <w:rsid w:val="00340A96"/>
    <w:rsid w:val="00340B29"/>
    <w:rsid w:val="00340C32"/>
    <w:rsid w:val="00340E1B"/>
    <w:rsid w:val="00340E59"/>
    <w:rsid w:val="00340ED3"/>
    <w:rsid w:val="00340F9B"/>
    <w:rsid w:val="003413B2"/>
    <w:rsid w:val="003413D2"/>
    <w:rsid w:val="0034144E"/>
    <w:rsid w:val="003414E4"/>
    <w:rsid w:val="00341549"/>
    <w:rsid w:val="00341BF9"/>
    <w:rsid w:val="00341D44"/>
    <w:rsid w:val="00341DF8"/>
    <w:rsid w:val="00341E82"/>
    <w:rsid w:val="00341F86"/>
    <w:rsid w:val="00341FFB"/>
    <w:rsid w:val="003422E9"/>
    <w:rsid w:val="00342337"/>
    <w:rsid w:val="0034253F"/>
    <w:rsid w:val="00342576"/>
    <w:rsid w:val="003425FD"/>
    <w:rsid w:val="00342659"/>
    <w:rsid w:val="00342679"/>
    <w:rsid w:val="003426ED"/>
    <w:rsid w:val="003427B3"/>
    <w:rsid w:val="003427E6"/>
    <w:rsid w:val="0034280F"/>
    <w:rsid w:val="00342AFA"/>
    <w:rsid w:val="00342BC4"/>
    <w:rsid w:val="00342CBC"/>
    <w:rsid w:val="00342F7D"/>
    <w:rsid w:val="00342FDC"/>
    <w:rsid w:val="00343647"/>
    <w:rsid w:val="0034378B"/>
    <w:rsid w:val="003438DB"/>
    <w:rsid w:val="00343910"/>
    <w:rsid w:val="00343923"/>
    <w:rsid w:val="00343A9B"/>
    <w:rsid w:val="00343B10"/>
    <w:rsid w:val="00343BC0"/>
    <w:rsid w:val="00343BE1"/>
    <w:rsid w:val="00343C05"/>
    <w:rsid w:val="00343C7F"/>
    <w:rsid w:val="003440A8"/>
    <w:rsid w:val="003442EC"/>
    <w:rsid w:val="00344327"/>
    <w:rsid w:val="0034447F"/>
    <w:rsid w:val="003445BE"/>
    <w:rsid w:val="00344636"/>
    <w:rsid w:val="00344657"/>
    <w:rsid w:val="003446B3"/>
    <w:rsid w:val="00344979"/>
    <w:rsid w:val="00344A26"/>
    <w:rsid w:val="00344AFA"/>
    <w:rsid w:val="00344C23"/>
    <w:rsid w:val="00344C53"/>
    <w:rsid w:val="00344D65"/>
    <w:rsid w:val="00344E5E"/>
    <w:rsid w:val="00344ED9"/>
    <w:rsid w:val="00344EE2"/>
    <w:rsid w:val="00345019"/>
    <w:rsid w:val="0034532D"/>
    <w:rsid w:val="00345335"/>
    <w:rsid w:val="00345359"/>
    <w:rsid w:val="0034547D"/>
    <w:rsid w:val="00345721"/>
    <w:rsid w:val="00345821"/>
    <w:rsid w:val="00345850"/>
    <w:rsid w:val="00345857"/>
    <w:rsid w:val="003458BE"/>
    <w:rsid w:val="00345AF9"/>
    <w:rsid w:val="00345DDE"/>
    <w:rsid w:val="00345DFA"/>
    <w:rsid w:val="00345E39"/>
    <w:rsid w:val="00345EA1"/>
    <w:rsid w:val="00345EE9"/>
    <w:rsid w:val="00346163"/>
    <w:rsid w:val="0034625D"/>
    <w:rsid w:val="0034638F"/>
    <w:rsid w:val="003466E2"/>
    <w:rsid w:val="0034685B"/>
    <w:rsid w:val="00346944"/>
    <w:rsid w:val="00346A1A"/>
    <w:rsid w:val="00346B32"/>
    <w:rsid w:val="00346C07"/>
    <w:rsid w:val="00346C1D"/>
    <w:rsid w:val="00346E6B"/>
    <w:rsid w:val="00346EBB"/>
    <w:rsid w:val="0034705E"/>
    <w:rsid w:val="003470A1"/>
    <w:rsid w:val="0034712B"/>
    <w:rsid w:val="003473F4"/>
    <w:rsid w:val="0034751C"/>
    <w:rsid w:val="00347644"/>
    <w:rsid w:val="0034768E"/>
    <w:rsid w:val="00347869"/>
    <w:rsid w:val="00347ACC"/>
    <w:rsid w:val="00347E66"/>
    <w:rsid w:val="00350046"/>
    <w:rsid w:val="00350245"/>
    <w:rsid w:val="003502B6"/>
    <w:rsid w:val="0035044A"/>
    <w:rsid w:val="003504BE"/>
    <w:rsid w:val="00350546"/>
    <w:rsid w:val="00350577"/>
    <w:rsid w:val="0035074C"/>
    <w:rsid w:val="0035084C"/>
    <w:rsid w:val="00350897"/>
    <w:rsid w:val="003508B4"/>
    <w:rsid w:val="003508D7"/>
    <w:rsid w:val="00350A48"/>
    <w:rsid w:val="00350A84"/>
    <w:rsid w:val="00350A9E"/>
    <w:rsid w:val="00350B9D"/>
    <w:rsid w:val="00350D6E"/>
    <w:rsid w:val="00350FE9"/>
    <w:rsid w:val="00351196"/>
    <w:rsid w:val="003511AB"/>
    <w:rsid w:val="003511E5"/>
    <w:rsid w:val="00351362"/>
    <w:rsid w:val="003514C3"/>
    <w:rsid w:val="00351657"/>
    <w:rsid w:val="00351984"/>
    <w:rsid w:val="00351A50"/>
    <w:rsid w:val="00351A64"/>
    <w:rsid w:val="00351A6D"/>
    <w:rsid w:val="00351B9C"/>
    <w:rsid w:val="00351C36"/>
    <w:rsid w:val="00351E0D"/>
    <w:rsid w:val="00351E5D"/>
    <w:rsid w:val="00351EB9"/>
    <w:rsid w:val="0035207E"/>
    <w:rsid w:val="003520CC"/>
    <w:rsid w:val="003520FA"/>
    <w:rsid w:val="00352161"/>
    <w:rsid w:val="00352356"/>
    <w:rsid w:val="00352472"/>
    <w:rsid w:val="00352581"/>
    <w:rsid w:val="0035258C"/>
    <w:rsid w:val="00352624"/>
    <w:rsid w:val="003526F7"/>
    <w:rsid w:val="00352852"/>
    <w:rsid w:val="00352A16"/>
    <w:rsid w:val="00352A8E"/>
    <w:rsid w:val="00352AC0"/>
    <w:rsid w:val="00352C5D"/>
    <w:rsid w:val="0035300E"/>
    <w:rsid w:val="003530BE"/>
    <w:rsid w:val="0035312A"/>
    <w:rsid w:val="0035333C"/>
    <w:rsid w:val="003533F0"/>
    <w:rsid w:val="003536B5"/>
    <w:rsid w:val="0035371C"/>
    <w:rsid w:val="00353783"/>
    <w:rsid w:val="0035380C"/>
    <w:rsid w:val="00353ACD"/>
    <w:rsid w:val="00353CF8"/>
    <w:rsid w:val="00353DC5"/>
    <w:rsid w:val="00353E88"/>
    <w:rsid w:val="00353ED8"/>
    <w:rsid w:val="003544D1"/>
    <w:rsid w:val="003546B4"/>
    <w:rsid w:val="0035482B"/>
    <w:rsid w:val="00354AF5"/>
    <w:rsid w:val="00354B99"/>
    <w:rsid w:val="00354C09"/>
    <w:rsid w:val="00354C6A"/>
    <w:rsid w:val="00354C77"/>
    <w:rsid w:val="00354DE3"/>
    <w:rsid w:val="00354E06"/>
    <w:rsid w:val="00354F40"/>
    <w:rsid w:val="00354FFC"/>
    <w:rsid w:val="003551F5"/>
    <w:rsid w:val="0035520F"/>
    <w:rsid w:val="00355408"/>
    <w:rsid w:val="003554B8"/>
    <w:rsid w:val="0035598F"/>
    <w:rsid w:val="00355E01"/>
    <w:rsid w:val="00356100"/>
    <w:rsid w:val="00356126"/>
    <w:rsid w:val="0035616B"/>
    <w:rsid w:val="00356278"/>
    <w:rsid w:val="00356586"/>
    <w:rsid w:val="0035675E"/>
    <w:rsid w:val="00356AB7"/>
    <w:rsid w:val="00356B87"/>
    <w:rsid w:val="00356B9D"/>
    <w:rsid w:val="00356BDE"/>
    <w:rsid w:val="00356BEA"/>
    <w:rsid w:val="00356C33"/>
    <w:rsid w:val="00356C9D"/>
    <w:rsid w:val="00356DDF"/>
    <w:rsid w:val="00356FB9"/>
    <w:rsid w:val="00356FD5"/>
    <w:rsid w:val="00357063"/>
    <w:rsid w:val="0035716E"/>
    <w:rsid w:val="0035720D"/>
    <w:rsid w:val="0035723C"/>
    <w:rsid w:val="00357264"/>
    <w:rsid w:val="003572CD"/>
    <w:rsid w:val="00357523"/>
    <w:rsid w:val="003576F0"/>
    <w:rsid w:val="00357875"/>
    <w:rsid w:val="00357C6E"/>
    <w:rsid w:val="00357C75"/>
    <w:rsid w:val="00357E9C"/>
    <w:rsid w:val="00360184"/>
    <w:rsid w:val="003601B8"/>
    <w:rsid w:val="003601C1"/>
    <w:rsid w:val="00360201"/>
    <w:rsid w:val="003602AE"/>
    <w:rsid w:val="0036034A"/>
    <w:rsid w:val="0036035B"/>
    <w:rsid w:val="0036060E"/>
    <w:rsid w:val="003607A4"/>
    <w:rsid w:val="003608D5"/>
    <w:rsid w:val="00360993"/>
    <w:rsid w:val="00360A08"/>
    <w:rsid w:val="00360A89"/>
    <w:rsid w:val="00360D6C"/>
    <w:rsid w:val="00360E58"/>
    <w:rsid w:val="00360E7C"/>
    <w:rsid w:val="00360ED8"/>
    <w:rsid w:val="00360EDC"/>
    <w:rsid w:val="00360FA9"/>
    <w:rsid w:val="00361074"/>
    <w:rsid w:val="003612A5"/>
    <w:rsid w:val="003612EC"/>
    <w:rsid w:val="003614D5"/>
    <w:rsid w:val="003615CD"/>
    <w:rsid w:val="00361886"/>
    <w:rsid w:val="003619A9"/>
    <w:rsid w:val="00361A8F"/>
    <w:rsid w:val="00361ABA"/>
    <w:rsid w:val="00361B47"/>
    <w:rsid w:val="00361C8F"/>
    <w:rsid w:val="00361CD5"/>
    <w:rsid w:val="00361DE1"/>
    <w:rsid w:val="00361FF3"/>
    <w:rsid w:val="0036212D"/>
    <w:rsid w:val="0036213E"/>
    <w:rsid w:val="003622FB"/>
    <w:rsid w:val="003622FC"/>
    <w:rsid w:val="0036238A"/>
    <w:rsid w:val="003623A7"/>
    <w:rsid w:val="00362763"/>
    <w:rsid w:val="003627D1"/>
    <w:rsid w:val="003629DA"/>
    <w:rsid w:val="00362B09"/>
    <w:rsid w:val="00362BAF"/>
    <w:rsid w:val="00362C34"/>
    <w:rsid w:val="00362F21"/>
    <w:rsid w:val="00362FA9"/>
    <w:rsid w:val="00363110"/>
    <w:rsid w:val="003631DC"/>
    <w:rsid w:val="003631DE"/>
    <w:rsid w:val="0036320F"/>
    <w:rsid w:val="00363250"/>
    <w:rsid w:val="003633A1"/>
    <w:rsid w:val="0036354D"/>
    <w:rsid w:val="0036357A"/>
    <w:rsid w:val="0036358C"/>
    <w:rsid w:val="0036372C"/>
    <w:rsid w:val="003638FF"/>
    <w:rsid w:val="00363906"/>
    <w:rsid w:val="00363976"/>
    <w:rsid w:val="00363AC0"/>
    <w:rsid w:val="00363B8C"/>
    <w:rsid w:val="00363CAD"/>
    <w:rsid w:val="00363DAA"/>
    <w:rsid w:val="00363F6A"/>
    <w:rsid w:val="0036428C"/>
    <w:rsid w:val="003643FD"/>
    <w:rsid w:val="00364425"/>
    <w:rsid w:val="003644B4"/>
    <w:rsid w:val="00364542"/>
    <w:rsid w:val="00364685"/>
    <w:rsid w:val="003647EC"/>
    <w:rsid w:val="00364907"/>
    <w:rsid w:val="00364AF4"/>
    <w:rsid w:val="00364CBB"/>
    <w:rsid w:val="00364D0C"/>
    <w:rsid w:val="00364DEC"/>
    <w:rsid w:val="00365141"/>
    <w:rsid w:val="003651DF"/>
    <w:rsid w:val="003651F3"/>
    <w:rsid w:val="00365203"/>
    <w:rsid w:val="0036522F"/>
    <w:rsid w:val="0036530C"/>
    <w:rsid w:val="003653D4"/>
    <w:rsid w:val="00365515"/>
    <w:rsid w:val="003656E4"/>
    <w:rsid w:val="0036575E"/>
    <w:rsid w:val="003658A3"/>
    <w:rsid w:val="00365928"/>
    <w:rsid w:val="00365A4F"/>
    <w:rsid w:val="00365D5A"/>
    <w:rsid w:val="00365FE4"/>
    <w:rsid w:val="0036616A"/>
    <w:rsid w:val="003661B6"/>
    <w:rsid w:val="003662AF"/>
    <w:rsid w:val="0036650E"/>
    <w:rsid w:val="00366CC9"/>
    <w:rsid w:val="00366EAD"/>
    <w:rsid w:val="00367100"/>
    <w:rsid w:val="00367155"/>
    <w:rsid w:val="00367297"/>
    <w:rsid w:val="00367384"/>
    <w:rsid w:val="003673E6"/>
    <w:rsid w:val="003674A5"/>
    <w:rsid w:val="003674E3"/>
    <w:rsid w:val="003675C2"/>
    <w:rsid w:val="00367646"/>
    <w:rsid w:val="00367661"/>
    <w:rsid w:val="003676F6"/>
    <w:rsid w:val="0036787B"/>
    <w:rsid w:val="0036793E"/>
    <w:rsid w:val="0036798E"/>
    <w:rsid w:val="00367AB9"/>
    <w:rsid w:val="00367AE4"/>
    <w:rsid w:val="00367DB2"/>
    <w:rsid w:val="00367DFB"/>
    <w:rsid w:val="0037018C"/>
    <w:rsid w:val="003701BD"/>
    <w:rsid w:val="003701E2"/>
    <w:rsid w:val="0037028F"/>
    <w:rsid w:val="003705F7"/>
    <w:rsid w:val="00370643"/>
    <w:rsid w:val="00370686"/>
    <w:rsid w:val="00370697"/>
    <w:rsid w:val="0037084E"/>
    <w:rsid w:val="00370929"/>
    <w:rsid w:val="0037096D"/>
    <w:rsid w:val="00370CC5"/>
    <w:rsid w:val="00370D70"/>
    <w:rsid w:val="00370DBE"/>
    <w:rsid w:val="00371125"/>
    <w:rsid w:val="0037121A"/>
    <w:rsid w:val="003712D0"/>
    <w:rsid w:val="003712E8"/>
    <w:rsid w:val="00371497"/>
    <w:rsid w:val="00371783"/>
    <w:rsid w:val="00371A4B"/>
    <w:rsid w:val="00371B81"/>
    <w:rsid w:val="00371B92"/>
    <w:rsid w:val="00371BDF"/>
    <w:rsid w:val="00371BE1"/>
    <w:rsid w:val="00371C02"/>
    <w:rsid w:val="00371C7C"/>
    <w:rsid w:val="00371C85"/>
    <w:rsid w:val="00371D61"/>
    <w:rsid w:val="00371D7D"/>
    <w:rsid w:val="00371E44"/>
    <w:rsid w:val="00371F4C"/>
    <w:rsid w:val="003721E5"/>
    <w:rsid w:val="003722BF"/>
    <w:rsid w:val="003722C2"/>
    <w:rsid w:val="003722E8"/>
    <w:rsid w:val="003722EF"/>
    <w:rsid w:val="003722F2"/>
    <w:rsid w:val="003723E4"/>
    <w:rsid w:val="00372415"/>
    <w:rsid w:val="00372560"/>
    <w:rsid w:val="003726AE"/>
    <w:rsid w:val="00372701"/>
    <w:rsid w:val="003727E7"/>
    <w:rsid w:val="003728AD"/>
    <w:rsid w:val="003728C3"/>
    <w:rsid w:val="003729DC"/>
    <w:rsid w:val="00372DD5"/>
    <w:rsid w:val="003730F5"/>
    <w:rsid w:val="00373799"/>
    <w:rsid w:val="0037387E"/>
    <w:rsid w:val="003738C0"/>
    <w:rsid w:val="00373C0B"/>
    <w:rsid w:val="00373C17"/>
    <w:rsid w:val="00373DFB"/>
    <w:rsid w:val="00374078"/>
    <w:rsid w:val="003741F0"/>
    <w:rsid w:val="0037431F"/>
    <w:rsid w:val="00374340"/>
    <w:rsid w:val="0037435B"/>
    <w:rsid w:val="003743C1"/>
    <w:rsid w:val="0037440C"/>
    <w:rsid w:val="003746DE"/>
    <w:rsid w:val="003747B5"/>
    <w:rsid w:val="00374808"/>
    <w:rsid w:val="0037496C"/>
    <w:rsid w:val="00374983"/>
    <w:rsid w:val="003749E5"/>
    <w:rsid w:val="00374A5E"/>
    <w:rsid w:val="00374A94"/>
    <w:rsid w:val="00374BA4"/>
    <w:rsid w:val="00374CCC"/>
    <w:rsid w:val="00374EF8"/>
    <w:rsid w:val="00374F2B"/>
    <w:rsid w:val="00374F2F"/>
    <w:rsid w:val="00374FF5"/>
    <w:rsid w:val="00375054"/>
    <w:rsid w:val="00375116"/>
    <w:rsid w:val="00375142"/>
    <w:rsid w:val="00375378"/>
    <w:rsid w:val="0037549C"/>
    <w:rsid w:val="00375570"/>
    <w:rsid w:val="0037580D"/>
    <w:rsid w:val="00375928"/>
    <w:rsid w:val="00375960"/>
    <w:rsid w:val="003759D0"/>
    <w:rsid w:val="00375B52"/>
    <w:rsid w:val="00375B54"/>
    <w:rsid w:val="00375C4E"/>
    <w:rsid w:val="00375DDB"/>
    <w:rsid w:val="00375DF4"/>
    <w:rsid w:val="00376026"/>
    <w:rsid w:val="00376138"/>
    <w:rsid w:val="0037625A"/>
    <w:rsid w:val="003765DA"/>
    <w:rsid w:val="00376667"/>
    <w:rsid w:val="00376694"/>
    <w:rsid w:val="00376723"/>
    <w:rsid w:val="003767B2"/>
    <w:rsid w:val="003767CF"/>
    <w:rsid w:val="003767F1"/>
    <w:rsid w:val="003768F4"/>
    <w:rsid w:val="003769DE"/>
    <w:rsid w:val="00376A2E"/>
    <w:rsid w:val="00376B3C"/>
    <w:rsid w:val="00376B63"/>
    <w:rsid w:val="00376D4D"/>
    <w:rsid w:val="00376E3C"/>
    <w:rsid w:val="00376ED7"/>
    <w:rsid w:val="003770A6"/>
    <w:rsid w:val="00377323"/>
    <w:rsid w:val="00377472"/>
    <w:rsid w:val="00377648"/>
    <w:rsid w:val="003778A6"/>
    <w:rsid w:val="00377A82"/>
    <w:rsid w:val="00377AA9"/>
    <w:rsid w:val="00377B49"/>
    <w:rsid w:val="00377E6C"/>
    <w:rsid w:val="00377EE2"/>
    <w:rsid w:val="00377F5F"/>
    <w:rsid w:val="00377FDA"/>
    <w:rsid w:val="00380090"/>
    <w:rsid w:val="00380130"/>
    <w:rsid w:val="0038019E"/>
    <w:rsid w:val="003803FD"/>
    <w:rsid w:val="0038055F"/>
    <w:rsid w:val="00380720"/>
    <w:rsid w:val="0038096C"/>
    <w:rsid w:val="00381104"/>
    <w:rsid w:val="00381176"/>
    <w:rsid w:val="003811DF"/>
    <w:rsid w:val="0038130B"/>
    <w:rsid w:val="00381519"/>
    <w:rsid w:val="00381607"/>
    <w:rsid w:val="00381A1D"/>
    <w:rsid w:val="00381A51"/>
    <w:rsid w:val="00381B08"/>
    <w:rsid w:val="00381B0E"/>
    <w:rsid w:val="00381BB8"/>
    <w:rsid w:val="00381D44"/>
    <w:rsid w:val="00381D4B"/>
    <w:rsid w:val="00381D78"/>
    <w:rsid w:val="00381D9A"/>
    <w:rsid w:val="00382060"/>
    <w:rsid w:val="003820B9"/>
    <w:rsid w:val="003820C1"/>
    <w:rsid w:val="00382253"/>
    <w:rsid w:val="00382294"/>
    <w:rsid w:val="003823E5"/>
    <w:rsid w:val="003825AD"/>
    <w:rsid w:val="003825E6"/>
    <w:rsid w:val="00382616"/>
    <w:rsid w:val="00382799"/>
    <w:rsid w:val="003827E0"/>
    <w:rsid w:val="00382816"/>
    <w:rsid w:val="003828B2"/>
    <w:rsid w:val="003828EC"/>
    <w:rsid w:val="0038296D"/>
    <w:rsid w:val="00382A52"/>
    <w:rsid w:val="00382B43"/>
    <w:rsid w:val="00382E44"/>
    <w:rsid w:val="00382F8B"/>
    <w:rsid w:val="00382FAA"/>
    <w:rsid w:val="00383003"/>
    <w:rsid w:val="0038320A"/>
    <w:rsid w:val="003832C4"/>
    <w:rsid w:val="0038349E"/>
    <w:rsid w:val="00383629"/>
    <w:rsid w:val="00383676"/>
    <w:rsid w:val="003837F9"/>
    <w:rsid w:val="00383ADE"/>
    <w:rsid w:val="00383C00"/>
    <w:rsid w:val="00383C0C"/>
    <w:rsid w:val="00383C11"/>
    <w:rsid w:val="00383C89"/>
    <w:rsid w:val="00383CB8"/>
    <w:rsid w:val="00383DAE"/>
    <w:rsid w:val="00383DB3"/>
    <w:rsid w:val="00383DFD"/>
    <w:rsid w:val="0038404B"/>
    <w:rsid w:val="0038411B"/>
    <w:rsid w:val="0038422C"/>
    <w:rsid w:val="003843DE"/>
    <w:rsid w:val="0038441D"/>
    <w:rsid w:val="00384584"/>
    <w:rsid w:val="00384776"/>
    <w:rsid w:val="0038493C"/>
    <w:rsid w:val="003849C7"/>
    <w:rsid w:val="00384A5B"/>
    <w:rsid w:val="00384B0D"/>
    <w:rsid w:val="00384B74"/>
    <w:rsid w:val="00384C4E"/>
    <w:rsid w:val="00384CA0"/>
    <w:rsid w:val="00384DAF"/>
    <w:rsid w:val="00385258"/>
    <w:rsid w:val="00385271"/>
    <w:rsid w:val="0038567B"/>
    <w:rsid w:val="0038580C"/>
    <w:rsid w:val="00385E8F"/>
    <w:rsid w:val="00385F0E"/>
    <w:rsid w:val="00385F3F"/>
    <w:rsid w:val="00385F4C"/>
    <w:rsid w:val="0038624F"/>
    <w:rsid w:val="0038625A"/>
    <w:rsid w:val="00386295"/>
    <w:rsid w:val="00386354"/>
    <w:rsid w:val="003863C6"/>
    <w:rsid w:val="0038684B"/>
    <w:rsid w:val="00386916"/>
    <w:rsid w:val="00386B2C"/>
    <w:rsid w:val="00387013"/>
    <w:rsid w:val="00387039"/>
    <w:rsid w:val="00387087"/>
    <w:rsid w:val="0038708C"/>
    <w:rsid w:val="003874A9"/>
    <w:rsid w:val="003874F3"/>
    <w:rsid w:val="00387525"/>
    <w:rsid w:val="00387561"/>
    <w:rsid w:val="003875CB"/>
    <w:rsid w:val="0038763F"/>
    <w:rsid w:val="003877F9"/>
    <w:rsid w:val="0038780A"/>
    <w:rsid w:val="003878DD"/>
    <w:rsid w:val="00387A92"/>
    <w:rsid w:val="00387AF6"/>
    <w:rsid w:val="00387CD8"/>
    <w:rsid w:val="00387FFD"/>
    <w:rsid w:val="00390328"/>
    <w:rsid w:val="0039036B"/>
    <w:rsid w:val="003908E7"/>
    <w:rsid w:val="003908EF"/>
    <w:rsid w:val="00390B2D"/>
    <w:rsid w:val="00390D1D"/>
    <w:rsid w:val="00390D35"/>
    <w:rsid w:val="00390D5A"/>
    <w:rsid w:val="00390EEF"/>
    <w:rsid w:val="00391014"/>
    <w:rsid w:val="0039105D"/>
    <w:rsid w:val="003910A1"/>
    <w:rsid w:val="00391110"/>
    <w:rsid w:val="003911AC"/>
    <w:rsid w:val="00391319"/>
    <w:rsid w:val="003913F1"/>
    <w:rsid w:val="00391402"/>
    <w:rsid w:val="00391479"/>
    <w:rsid w:val="003914A5"/>
    <w:rsid w:val="003915C7"/>
    <w:rsid w:val="003915F8"/>
    <w:rsid w:val="0039163C"/>
    <w:rsid w:val="003916EF"/>
    <w:rsid w:val="003917E8"/>
    <w:rsid w:val="00391AF5"/>
    <w:rsid w:val="00391B12"/>
    <w:rsid w:val="00391B63"/>
    <w:rsid w:val="00391BBA"/>
    <w:rsid w:val="00391DA2"/>
    <w:rsid w:val="00391DDF"/>
    <w:rsid w:val="00391E0B"/>
    <w:rsid w:val="00391EB6"/>
    <w:rsid w:val="00391FE6"/>
    <w:rsid w:val="003920AE"/>
    <w:rsid w:val="003921AA"/>
    <w:rsid w:val="003921CF"/>
    <w:rsid w:val="0039222B"/>
    <w:rsid w:val="00392594"/>
    <w:rsid w:val="00392671"/>
    <w:rsid w:val="00392769"/>
    <w:rsid w:val="003929F7"/>
    <w:rsid w:val="00392B45"/>
    <w:rsid w:val="00392BBB"/>
    <w:rsid w:val="00392C0C"/>
    <w:rsid w:val="00392DD0"/>
    <w:rsid w:val="00392ED5"/>
    <w:rsid w:val="00392FC4"/>
    <w:rsid w:val="00393145"/>
    <w:rsid w:val="003931A9"/>
    <w:rsid w:val="00393343"/>
    <w:rsid w:val="003938B6"/>
    <w:rsid w:val="00393926"/>
    <w:rsid w:val="00393954"/>
    <w:rsid w:val="00393A10"/>
    <w:rsid w:val="00393A6D"/>
    <w:rsid w:val="00393B86"/>
    <w:rsid w:val="00393CD0"/>
    <w:rsid w:val="00393E61"/>
    <w:rsid w:val="00393F39"/>
    <w:rsid w:val="003945F1"/>
    <w:rsid w:val="00394861"/>
    <w:rsid w:val="003948FD"/>
    <w:rsid w:val="0039491E"/>
    <w:rsid w:val="003949B3"/>
    <w:rsid w:val="00394B5E"/>
    <w:rsid w:val="00394C6D"/>
    <w:rsid w:val="00394DA9"/>
    <w:rsid w:val="00394FB3"/>
    <w:rsid w:val="003950D9"/>
    <w:rsid w:val="003952CE"/>
    <w:rsid w:val="003952FA"/>
    <w:rsid w:val="0039552E"/>
    <w:rsid w:val="003956E4"/>
    <w:rsid w:val="0039579A"/>
    <w:rsid w:val="003958D2"/>
    <w:rsid w:val="003958D6"/>
    <w:rsid w:val="00395CA1"/>
    <w:rsid w:val="00395CEA"/>
    <w:rsid w:val="00395F83"/>
    <w:rsid w:val="003961C2"/>
    <w:rsid w:val="003963BE"/>
    <w:rsid w:val="0039644D"/>
    <w:rsid w:val="00396642"/>
    <w:rsid w:val="003966DB"/>
    <w:rsid w:val="003966F9"/>
    <w:rsid w:val="003967C8"/>
    <w:rsid w:val="003968F3"/>
    <w:rsid w:val="003969DB"/>
    <w:rsid w:val="00396A60"/>
    <w:rsid w:val="00396BA6"/>
    <w:rsid w:val="00396DA2"/>
    <w:rsid w:val="00396DC5"/>
    <w:rsid w:val="00396E13"/>
    <w:rsid w:val="00396F16"/>
    <w:rsid w:val="00396FBA"/>
    <w:rsid w:val="00397084"/>
    <w:rsid w:val="003970E4"/>
    <w:rsid w:val="003973AB"/>
    <w:rsid w:val="00397426"/>
    <w:rsid w:val="003975CD"/>
    <w:rsid w:val="003977CF"/>
    <w:rsid w:val="00397904"/>
    <w:rsid w:val="003979FB"/>
    <w:rsid w:val="00397A61"/>
    <w:rsid w:val="00397AEF"/>
    <w:rsid w:val="00397B29"/>
    <w:rsid w:val="00397B42"/>
    <w:rsid w:val="00397B59"/>
    <w:rsid w:val="00397BBB"/>
    <w:rsid w:val="00397D5E"/>
    <w:rsid w:val="003A0253"/>
    <w:rsid w:val="003A03A7"/>
    <w:rsid w:val="003A0540"/>
    <w:rsid w:val="003A0548"/>
    <w:rsid w:val="003A057E"/>
    <w:rsid w:val="003A05FB"/>
    <w:rsid w:val="003A0655"/>
    <w:rsid w:val="003A0756"/>
    <w:rsid w:val="003A07DD"/>
    <w:rsid w:val="003A07E2"/>
    <w:rsid w:val="003A0959"/>
    <w:rsid w:val="003A0B6E"/>
    <w:rsid w:val="003A0B91"/>
    <w:rsid w:val="003A0D7B"/>
    <w:rsid w:val="003A0DDF"/>
    <w:rsid w:val="003A0EC9"/>
    <w:rsid w:val="003A11AC"/>
    <w:rsid w:val="003A127B"/>
    <w:rsid w:val="003A1347"/>
    <w:rsid w:val="003A1357"/>
    <w:rsid w:val="003A143C"/>
    <w:rsid w:val="003A1568"/>
    <w:rsid w:val="003A1726"/>
    <w:rsid w:val="003A1736"/>
    <w:rsid w:val="003A1A1B"/>
    <w:rsid w:val="003A1B77"/>
    <w:rsid w:val="003A1EEC"/>
    <w:rsid w:val="003A1F30"/>
    <w:rsid w:val="003A1F34"/>
    <w:rsid w:val="003A1F68"/>
    <w:rsid w:val="003A2031"/>
    <w:rsid w:val="003A2187"/>
    <w:rsid w:val="003A21FE"/>
    <w:rsid w:val="003A22EF"/>
    <w:rsid w:val="003A28A5"/>
    <w:rsid w:val="003A2927"/>
    <w:rsid w:val="003A2940"/>
    <w:rsid w:val="003A2A58"/>
    <w:rsid w:val="003A2ABE"/>
    <w:rsid w:val="003A2CC9"/>
    <w:rsid w:val="003A2CFA"/>
    <w:rsid w:val="003A2DA5"/>
    <w:rsid w:val="003A2F5D"/>
    <w:rsid w:val="003A302D"/>
    <w:rsid w:val="003A33D2"/>
    <w:rsid w:val="003A35C5"/>
    <w:rsid w:val="003A375D"/>
    <w:rsid w:val="003A37E2"/>
    <w:rsid w:val="003A4314"/>
    <w:rsid w:val="003A437A"/>
    <w:rsid w:val="003A44A0"/>
    <w:rsid w:val="003A44B7"/>
    <w:rsid w:val="003A47EE"/>
    <w:rsid w:val="003A49A6"/>
    <w:rsid w:val="003A4A91"/>
    <w:rsid w:val="003A4DF5"/>
    <w:rsid w:val="003A4DFB"/>
    <w:rsid w:val="003A4FF3"/>
    <w:rsid w:val="003A5104"/>
    <w:rsid w:val="003A5390"/>
    <w:rsid w:val="003A53DF"/>
    <w:rsid w:val="003A558A"/>
    <w:rsid w:val="003A581B"/>
    <w:rsid w:val="003A5857"/>
    <w:rsid w:val="003A5B93"/>
    <w:rsid w:val="003A5CCB"/>
    <w:rsid w:val="003A5D36"/>
    <w:rsid w:val="003A6174"/>
    <w:rsid w:val="003A6345"/>
    <w:rsid w:val="003A635B"/>
    <w:rsid w:val="003A639E"/>
    <w:rsid w:val="003A6521"/>
    <w:rsid w:val="003A6538"/>
    <w:rsid w:val="003A67AC"/>
    <w:rsid w:val="003A68AB"/>
    <w:rsid w:val="003A6B92"/>
    <w:rsid w:val="003A6C33"/>
    <w:rsid w:val="003A6CDC"/>
    <w:rsid w:val="003A6FCB"/>
    <w:rsid w:val="003A6FD1"/>
    <w:rsid w:val="003A700B"/>
    <w:rsid w:val="003A7050"/>
    <w:rsid w:val="003A70C6"/>
    <w:rsid w:val="003A70FB"/>
    <w:rsid w:val="003A7455"/>
    <w:rsid w:val="003A7666"/>
    <w:rsid w:val="003A791C"/>
    <w:rsid w:val="003A7ABC"/>
    <w:rsid w:val="003A7AF3"/>
    <w:rsid w:val="003A7CCE"/>
    <w:rsid w:val="003A7CFD"/>
    <w:rsid w:val="003A7D29"/>
    <w:rsid w:val="003A7D68"/>
    <w:rsid w:val="003A7FC5"/>
    <w:rsid w:val="003B0108"/>
    <w:rsid w:val="003B0121"/>
    <w:rsid w:val="003B0168"/>
    <w:rsid w:val="003B021A"/>
    <w:rsid w:val="003B0311"/>
    <w:rsid w:val="003B039D"/>
    <w:rsid w:val="003B05F3"/>
    <w:rsid w:val="003B0794"/>
    <w:rsid w:val="003B0A2E"/>
    <w:rsid w:val="003B0A41"/>
    <w:rsid w:val="003B0BF2"/>
    <w:rsid w:val="003B0EA1"/>
    <w:rsid w:val="003B10CB"/>
    <w:rsid w:val="003B124C"/>
    <w:rsid w:val="003B13A2"/>
    <w:rsid w:val="003B142D"/>
    <w:rsid w:val="003B1582"/>
    <w:rsid w:val="003B15BA"/>
    <w:rsid w:val="003B15EC"/>
    <w:rsid w:val="003B1921"/>
    <w:rsid w:val="003B1950"/>
    <w:rsid w:val="003B1994"/>
    <w:rsid w:val="003B1D31"/>
    <w:rsid w:val="003B1E8F"/>
    <w:rsid w:val="003B1EA6"/>
    <w:rsid w:val="003B1F49"/>
    <w:rsid w:val="003B1F9F"/>
    <w:rsid w:val="003B2131"/>
    <w:rsid w:val="003B2183"/>
    <w:rsid w:val="003B2277"/>
    <w:rsid w:val="003B22C7"/>
    <w:rsid w:val="003B2328"/>
    <w:rsid w:val="003B2608"/>
    <w:rsid w:val="003B2648"/>
    <w:rsid w:val="003B272D"/>
    <w:rsid w:val="003B27BC"/>
    <w:rsid w:val="003B291C"/>
    <w:rsid w:val="003B293E"/>
    <w:rsid w:val="003B2A0D"/>
    <w:rsid w:val="003B2AE2"/>
    <w:rsid w:val="003B2BCA"/>
    <w:rsid w:val="003B2C38"/>
    <w:rsid w:val="003B2CFF"/>
    <w:rsid w:val="003B303D"/>
    <w:rsid w:val="003B3098"/>
    <w:rsid w:val="003B30F9"/>
    <w:rsid w:val="003B31CB"/>
    <w:rsid w:val="003B3400"/>
    <w:rsid w:val="003B34AB"/>
    <w:rsid w:val="003B3719"/>
    <w:rsid w:val="003B3A8D"/>
    <w:rsid w:val="003B3B6B"/>
    <w:rsid w:val="003B3C14"/>
    <w:rsid w:val="003B3DCA"/>
    <w:rsid w:val="003B3E78"/>
    <w:rsid w:val="003B3E95"/>
    <w:rsid w:val="003B3FC2"/>
    <w:rsid w:val="003B4485"/>
    <w:rsid w:val="003B45E7"/>
    <w:rsid w:val="003B466A"/>
    <w:rsid w:val="003B46C3"/>
    <w:rsid w:val="003B481F"/>
    <w:rsid w:val="003B48BB"/>
    <w:rsid w:val="003B490F"/>
    <w:rsid w:val="003B4AFF"/>
    <w:rsid w:val="003B4D58"/>
    <w:rsid w:val="003B4F61"/>
    <w:rsid w:val="003B52A1"/>
    <w:rsid w:val="003B5676"/>
    <w:rsid w:val="003B56CF"/>
    <w:rsid w:val="003B59C8"/>
    <w:rsid w:val="003B59E3"/>
    <w:rsid w:val="003B59FC"/>
    <w:rsid w:val="003B5A2A"/>
    <w:rsid w:val="003B5A85"/>
    <w:rsid w:val="003B5A94"/>
    <w:rsid w:val="003B5BE1"/>
    <w:rsid w:val="003B5CB7"/>
    <w:rsid w:val="003B5CF0"/>
    <w:rsid w:val="003B5D32"/>
    <w:rsid w:val="003B5D3B"/>
    <w:rsid w:val="003B5E96"/>
    <w:rsid w:val="003B5EC8"/>
    <w:rsid w:val="003B6044"/>
    <w:rsid w:val="003B60E8"/>
    <w:rsid w:val="003B620E"/>
    <w:rsid w:val="003B66D7"/>
    <w:rsid w:val="003B674C"/>
    <w:rsid w:val="003B6794"/>
    <w:rsid w:val="003B684C"/>
    <w:rsid w:val="003B6876"/>
    <w:rsid w:val="003B691F"/>
    <w:rsid w:val="003B696D"/>
    <w:rsid w:val="003B6A70"/>
    <w:rsid w:val="003B6AEA"/>
    <w:rsid w:val="003B6B15"/>
    <w:rsid w:val="003B6C76"/>
    <w:rsid w:val="003B6CE9"/>
    <w:rsid w:val="003B6D6A"/>
    <w:rsid w:val="003B6EA0"/>
    <w:rsid w:val="003B6F9F"/>
    <w:rsid w:val="003B6FEF"/>
    <w:rsid w:val="003B7035"/>
    <w:rsid w:val="003B70C4"/>
    <w:rsid w:val="003B7214"/>
    <w:rsid w:val="003B726E"/>
    <w:rsid w:val="003B76FA"/>
    <w:rsid w:val="003B78E2"/>
    <w:rsid w:val="003B78FD"/>
    <w:rsid w:val="003B791A"/>
    <w:rsid w:val="003B79E9"/>
    <w:rsid w:val="003B7BA6"/>
    <w:rsid w:val="003B7BB9"/>
    <w:rsid w:val="003B7C9B"/>
    <w:rsid w:val="003B7DB1"/>
    <w:rsid w:val="003B7DB6"/>
    <w:rsid w:val="003B7ED1"/>
    <w:rsid w:val="003B7F57"/>
    <w:rsid w:val="003B7FAF"/>
    <w:rsid w:val="003C0040"/>
    <w:rsid w:val="003C00FD"/>
    <w:rsid w:val="003C01C2"/>
    <w:rsid w:val="003C054E"/>
    <w:rsid w:val="003C056B"/>
    <w:rsid w:val="003C062D"/>
    <w:rsid w:val="003C08B5"/>
    <w:rsid w:val="003C0BC8"/>
    <w:rsid w:val="003C0C48"/>
    <w:rsid w:val="003C0F22"/>
    <w:rsid w:val="003C0F3D"/>
    <w:rsid w:val="003C0FA1"/>
    <w:rsid w:val="003C0FA9"/>
    <w:rsid w:val="003C10AB"/>
    <w:rsid w:val="003C11BC"/>
    <w:rsid w:val="003C1227"/>
    <w:rsid w:val="003C12EA"/>
    <w:rsid w:val="003C13A9"/>
    <w:rsid w:val="003C157B"/>
    <w:rsid w:val="003C16C8"/>
    <w:rsid w:val="003C199B"/>
    <w:rsid w:val="003C1C71"/>
    <w:rsid w:val="003C1E2A"/>
    <w:rsid w:val="003C1EAB"/>
    <w:rsid w:val="003C2006"/>
    <w:rsid w:val="003C2071"/>
    <w:rsid w:val="003C221B"/>
    <w:rsid w:val="003C22EE"/>
    <w:rsid w:val="003C232E"/>
    <w:rsid w:val="003C2578"/>
    <w:rsid w:val="003C258E"/>
    <w:rsid w:val="003C2652"/>
    <w:rsid w:val="003C273A"/>
    <w:rsid w:val="003C2A8C"/>
    <w:rsid w:val="003C2AC9"/>
    <w:rsid w:val="003C2B30"/>
    <w:rsid w:val="003C2BD6"/>
    <w:rsid w:val="003C2C15"/>
    <w:rsid w:val="003C2E07"/>
    <w:rsid w:val="003C301A"/>
    <w:rsid w:val="003C3088"/>
    <w:rsid w:val="003C30DC"/>
    <w:rsid w:val="003C31B6"/>
    <w:rsid w:val="003C32EC"/>
    <w:rsid w:val="003C33DA"/>
    <w:rsid w:val="003C3426"/>
    <w:rsid w:val="003C3701"/>
    <w:rsid w:val="003C3799"/>
    <w:rsid w:val="003C3A28"/>
    <w:rsid w:val="003C3CE4"/>
    <w:rsid w:val="003C3D28"/>
    <w:rsid w:val="003C3D71"/>
    <w:rsid w:val="003C3F46"/>
    <w:rsid w:val="003C3F9A"/>
    <w:rsid w:val="003C3FE3"/>
    <w:rsid w:val="003C3FE5"/>
    <w:rsid w:val="003C401E"/>
    <w:rsid w:val="003C418C"/>
    <w:rsid w:val="003C41EB"/>
    <w:rsid w:val="003C427A"/>
    <w:rsid w:val="003C4555"/>
    <w:rsid w:val="003C46B7"/>
    <w:rsid w:val="003C46E6"/>
    <w:rsid w:val="003C47B7"/>
    <w:rsid w:val="003C4991"/>
    <w:rsid w:val="003C4A13"/>
    <w:rsid w:val="003C4A29"/>
    <w:rsid w:val="003C4B76"/>
    <w:rsid w:val="003C4BC2"/>
    <w:rsid w:val="003C4FFA"/>
    <w:rsid w:val="003C508C"/>
    <w:rsid w:val="003C5091"/>
    <w:rsid w:val="003C5119"/>
    <w:rsid w:val="003C5149"/>
    <w:rsid w:val="003C52E0"/>
    <w:rsid w:val="003C538F"/>
    <w:rsid w:val="003C53F8"/>
    <w:rsid w:val="003C542E"/>
    <w:rsid w:val="003C5593"/>
    <w:rsid w:val="003C55FF"/>
    <w:rsid w:val="003C56F6"/>
    <w:rsid w:val="003C571B"/>
    <w:rsid w:val="003C5722"/>
    <w:rsid w:val="003C5727"/>
    <w:rsid w:val="003C5CF9"/>
    <w:rsid w:val="003C5DEF"/>
    <w:rsid w:val="003C5E6B"/>
    <w:rsid w:val="003C601B"/>
    <w:rsid w:val="003C61C7"/>
    <w:rsid w:val="003C634B"/>
    <w:rsid w:val="003C65DE"/>
    <w:rsid w:val="003C6621"/>
    <w:rsid w:val="003C6780"/>
    <w:rsid w:val="003C6969"/>
    <w:rsid w:val="003C69DF"/>
    <w:rsid w:val="003C6A2D"/>
    <w:rsid w:val="003C6A64"/>
    <w:rsid w:val="003C6AF7"/>
    <w:rsid w:val="003C6E89"/>
    <w:rsid w:val="003C6F1F"/>
    <w:rsid w:val="003C6F5A"/>
    <w:rsid w:val="003C7017"/>
    <w:rsid w:val="003C7044"/>
    <w:rsid w:val="003C73BE"/>
    <w:rsid w:val="003C743C"/>
    <w:rsid w:val="003C763F"/>
    <w:rsid w:val="003C76D9"/>
    <w:rsid w:val="003C7878"/>
    <w:rsid w:val="003C78A5"/>
    <w:rsid w:val="003C7997"/>
    <w:rsid w:val="003C7E63"/>
    <w:rsid w:val="003C7F03"/>
    <w:rsid w:val="003C7FB3"/>
    <w:rsid w:val="003CC9FD"/>
    <w:rsid w:val="003D00A4"/>
    <w:rsid w:val="003D014C"/>
    <w:rsid w:val="003D0169"/>
    <w:rsid w:val="003D01F1"/>
    <w:rsid w:val="003D02E2"/>
    <w:rsid w:val="003D03A0"/>
    <w:rsid w:val="003D0493"/>
    <w:rsid w:val="003D05F0"/>
    <w:rsid w:val="003D0651"/>
    <w:rsid w:val="003D073F"/>
    <w:rsid w:val="003D07CD"/>
    <w:rsid w:val="003D0834"/>
    <w:rsid w:val="003D093B"/>
    <w:rsid w:val="003D09DC"/>
    <w:rsid w:val="003D0C05"/>
    <w:rsid w:val="003D0C42"/>
    <w:rsid w:val="003D0C96"/>
    <w:rsid w:val="003D0DC5"/>
    <w:rsid w:val="003D0DDF"/>
    <w:rsid w:val="003D0E32"/>
    <w:rsid w:val="003D0FDC"/>
    <w:rsid w:val="003D1121"/>
    <w:rsid w:val="003D1196"/>
    <w:rsid w:val="003D125B"/>
    <w:rsid w:val="003D145C"/>
    <w:rsid w:val="003D15D7"/>
    <w:rsid w:val="003D1678"/>
    <w:rsid w:val="003D17C5"/>
    <w:rsid w:val="003D17CD"/>
    <w:rsid w:val="003D19C0"/>
    <w:rsid w:val="003D1A24"/>
    <w:rsid w:val="003D1ED8"/>
    <w:rsid w:val="003D2144"/>
    <w:rsid w:val="003D2354"/>
    <w:rsid w:val="003D245D"/>
    <w:rsid w:val="003D247A"/>
    <w:rsid w:val="003D24BE"/>
    <w:rsid w:val="003D24F0"/>
    <w:rsid w:val="003D24F1"/>
    <w:rsid w:val="003D255A"/>
    <w:rsid w:val="003D258B"/>
    <w:rsid w:val="003D27A2"/>
    <w:rsid w:val="003D27DF"/>
    <w:rsid w:val="003D2B48"/>
    <w:rsid w:val="003D2B73"/>
    <w:rsid w:val="003D2CCB"/>
    <w:rsid w:val="003D2D67"/>
    <w:rsid w:val="003D2DA7"/>
    <w:rsid w:val="003D2DB9"/>
    <w:rsid w:val="003D2E60"/>
    <w:rsid w:val="003D2F3D"/>
    <w:rsid w:val="003D2F9E"/>
    <w:rsid w:val="003D2FC4"/>
    <w:rsid w:val="003D2FEB"/>
    <w:rsid w:val="003D3219"/>
    <w:rsid w:val="003D3273"/>
    <w:rsid w:val="003D3340"/>
    <w:rsid w:val="003D33BE"/>
    <w:rsid w:val="003D345F"/>
    <w:rsid w:val="003D3473"/>
    <w:rsid w:val="003D34AB"/>
    <w:rsid w:val="003D3584"/>
    <w:rsid w:val="003D3766"/>
    <w:rsid w:val="003D385B"/>
    <w:rsid w:val="003D38B1"/>
    <w:rsid w:val="003D3D4C"/>
    <w:rsid w:val="003D3F9F"/>
    <w:rsid w:val="003D3FE4"/>
    <w:rsid w:val="003D4171"/>
    <w:rsid w:val="003D4205"/>
    <w:rsid w:val="003D4220"/>
    <w:rsid w:val="003D4530"/>
    <w:rsid w:val="003D46C3"/>
    <w:rsid w:val="003D47E0"/>
    <w:rsid w:val="003D4846"/>
    <w:rsid w:val="003D4AA8"/>
    <w:rsid w:val="003D4B41"/>
    <w:rsid w:val="003D4B9A"/>
    <w:rsid w:val="003D4E29"/>
    <w:rsid w:val="003D50F3"/>
    <w:rsid w:val="003D514B"/>
    <w:rsid w:val="003D545C"/>
    <w:rsid w:val="003D566A"/>
    <w:rsid w:val="003D5674"/>
    <w:rsid w:val="003D5A49"/>
    <w:rsid w:val="003D5ABB"/>
    <w:rsid w:val="003D5BBE"/>
    <w:rsid w:val="003D5BC5"/>
    <w:rsid w:val="003D5BF1"/>
    <w:rsid w:val="003D5CB6"/>
    <w:rsid w:val="003D5CD7"/>
    <w:rsid w:val="003D610C"/>
    <w:rsid w:val="003D62A5"/>
    <w:rsid w:val="003D637E"/>
    <w:rsid w:val="003D63DF"/>
    <w:rsid w:val="003D6441"/>
    <w:rsid w:val="003D6460"/>
    <w:rsid w:val="003D659C"/>
    <w:rsid w:val="003D68AD"/>
    <w:rsid w:val="003D68BA"/>
    <w:rsid w:val="003D6A13"/>
    <w:rsid w:val="003D6BAB"/>
    <w:rsid w:val="003D6C7D"/>
    <w:rsid w:val="003D6CB7"/>
    <w:rsid w:val="003D6DF4"/>
    <w:rsid w:val="003D6EB5"/>
    <w:rsid w:val="003D6F1A"/>
    <w:rsid w:val="003D6FE2"/>
    <w:rsid w:val="003D724A"/>
    <w:rsid w:val="003D72A3"/>
    <w:rsid w:val="003D73BE"/>
    <w:rsid w:val="003D73C3"/>
    <w:rsid w:val="003D7584"/>
    <w:rsid w:val="003D75A4"/>
    <w:rsid w:val="003D75BD"/>
    <w:rsid w:val="003D7657"/>
    <w:rsid w:val="003D76BE"/>
    <w:rsid w:val="003D76E2"/>
    <w:rsid w:val="003D784F"/>
    <w:rsid w:val="003D79ED"/>
    <w:rsid w:val="003D7AD3"/>
    <w:rsid w:val="003D7FBC"/>
    <w:rsid w:val="003E00D1"/>
    <w:rsid w:val="003E00D2"/>
    <w:rsid w:val="003E00EF"/>
    <w:rsid w:val="003E0269"/>
    <w:rsid w:val="003E04AC"/>
    <w:rsid w:val="003E04DE"/>
    <w:rsid w:val="003E0619"/>
    <w:rsid w:val="003E0647"/>
    <w:rsid w:val="003E06A5"/>
    <w:rsid w:val="003E080A"/>
    <w:rsid w:val="003E0911"/>
    <w:rsid w:val="003E0C45"/>
    <w:rsid w:val="003E0D6C"/>
    <w:rsid w:val="003E0D84"/>
    <w:rsid w:val="003E0DBB"/>
    <w:rsid w:val="003E0DE6"/>
    <w:rsid w:val="003E0E60"/>
    <w:rsid w:val="003E10E3"/>
    <w:rsid w:val="003E11C0"/>
    <w:rsid w:val="003E1498"/>
    <w:rsid w:val="003E14C7"/>
    <w:rsid w:val="003E1581"/>
    <w:rsid w:val="003E18E6"/>
    <w:rsid w:val="003E19BC"/>
    <w:rsid w:val="003E1A90"/>
    <w:rsid w:val="003E1ED1"/>
    <w:rsid w:val="003E20AE"/>
    <w:rsid w:val="003E212F"/>
    <w:rsid w:val="003E2172"/>
    <w:rsid w:val="003E22AF"/>
    <w:rsid w:val="003E2408"/>
    <w:rsid w:val="003E2448"/>
    <w:rsid w:val="003E244B"/>
    <w:rsid w:val="003E2491"/>
    <w:rsid w:val="003E249A"/>
    <w:rsid w:val="003E27FC"/>
    <w:rsid w:val="003E2825"/>
    <w:rsid w:val="003E285E"/>
    <w:rsid w:val="003E291A"/>
    <w:rsid w:val="003E2A23"/>
    <w:rsid w:val="003E2DAE"/>
    <w:rsid w:val="003E2DC1"/>
    <w:rsid w:val="003E2DF1"/>
    <w:rsid w:val="003E2F54"/>
    <w:rsid w:val="003E316A"/>
    <w:rsid w:val="003E33B8"/>
    <w:rsid w:val="003E341E"/>
    <w:rsid w:val="003E34EC"/>
    <w:rsid w:val="003E3647"/>
    <w:rsid w:val="003E36CA"/>
    <w:rsid w:val="003E3737"/>
    <w:rsid w:val="003E37FB"/>
    <w:rsid w:val="003E3BA6"/>
    <w:rsid w:val="003E3C38"/>
    <w:rsid w:val="003E3D5A"/>
    <w:rsid w:val="003E3F02"/>
    <w:rsid w:val="003E3F3B"/>
    <w:rsid w:val="003E4138"/>
    <w:rsid w:val="003E42C3"/>
    <w:rsid w:val="003E42E7"/>
    <w:rsid w:val="003E434A"/>
    <w:rsid w:val="003E4404"/>
    <w:rsid w:val="003E4427"/>
    <w:rsid w:val="003E4596"/>
    <w:rsid w:val="003E4953"/>
    <w:rsid w:val="003E4A55"/>
    <w:rsid w:val="003E4A5C"/>
    <w:rsid w:val="003E4A7A"/>
    <w:rsid w:val="003E4B4C"/>
    <w:rsid w:val="003E50D7"/>
    <w:rsid w:val="003E53AF"/>
    <w:rsid w:val="003E5529"/>
    <w:rsid w:val="003E59D5"/>
    <w:rsid w:val="003E5B8A"/>
    <w:rsid w:val="003E5BD6"/>
    <w:rsid w:val="003E5FB4"/>
    <w:rsid w:val="003E60BA"/>
    <w:rsid w:val="003E60D6"/>
    <w:rsid w:val="003E6130"/>
    <w:rsid w:val="003E6231"/>
    <w:rsid w:val="003E63B7"/>
    <w:rsid w:val="003E6555"/>
    <w:rsid w:val="003E666D"/>
    <w:rsid w:val="003E672D"/>
    <w:rsid w:val="003E67D9"/>
    <w:rsid w:val="003E6856"/>
    <w:rsid w:val="003E6900"/>
    <w:rsid w:val="003E6961"/>
    <w:rsid w:val="003E6BF1"/>
    <w:rsid w:val="003E6C64"/>
    <w:rsid w:val="003E6D24"/>
    <w:rsid w:val="003E6EA1"/>
    <w:rsid w:val="003E705E"/>
    <w:rsid w:val="003E70DF"/>
    <w:rsid w:val="003E71D8"/>
    <w:rsid w:val="003E7258"/>
    <w:rsid w:val="003E7283"/>
    <w:rsid w:val="003E732D"/>
    <w:rsid w:val="003E737D"/>
    <w:rsid w:val="003E738F"/>
    <w:rsid w:val="003E73BC"/>
    <w:rsid w:val="003E73E3"/>
    <w:rsid w:val="003E7415"/>
    <w:rsid w:val="003E747A"/>
    <w:rsid w:val="003E76FC"/>
    <w:rsid w:val="003E7793"/>
    <w:rsid w:val="003E78B2"/>
    <w:rsid w:val="003E78CD"/>
    <w:rsid w:val="003E79C4"/>
    <w:rsid w:val="003E79D1"/>
    <w:rsid w:val="003E7A59"/>
    <w:rsid w:val="003E7AB6"/>
    <w:rsid w:val="003E7CD8"/>
    <w:rsid w:val="003E7E32"/>
    <w:rsid w:val="003F003E"/>
    <w:rsid w:val="003F0099"/>
    <w:rsid w:val="003F00A1"/>
    <w:rsid w:val="003F0218"/>
    <w:rsid w:val="003F02E6"/>
    <w:rsid w:val="003F031D"/>
    <w:rsid w:val="003F0393"/>
    <w:rsid w:val="003F03F6"/>
    <w:rsid w:val="003F04F0"/>
    <w:rsid w:val="003F051D"/>
    <w:rsid w:val="003F09C9"/>
    <w:rsid w:val="003F0CDA"/>
    <w:rsid w:val="003F0F07"/>
    <w:rsid w:val="003F0F83"/>
    <w:rsid w:val="003F1227"/>
    <w:rsid w:val="003F1579"/>
    <w:rsid w:val="003F1675"/>
    <w:rsid w:val="003F1745"/>
    <w:rsid w:val="003F1760"/>
    <w:rsid w:val="003F17DF"/>
    <w:rsid w:val="003F1A86"/>
    <w:rsid w:val="003F1B81"/>
    <w:rsid w:val="003F1C64"/>
    <w:rsid w:val="003F1C68"/>
    <w:rsid w:val="003F20D9"/>
    <w:rsid w:val="003F2115"/>
    <w:rsid w:val="003F2273"/>
    <w:rsid w:val="003F22A1"/>
    <w:rsid w:val="003F22F8"/>
    <w:rsid w:val="003F2532"/>
    <w:rsid w:val="003F2564"/>
    <w:rsid w:val="003F25D2"/>
    <w:rsid w:val="003F2607"/>
    <w:rsid w:val="003F27D6"/>
    <w:rsid w:val="003F293D"/>
    <w:rsid w:val="003F29EF"/>
    <w:rsid w:val="003F2A80"/>
    <w:rsid w:val="003F2C25"/>
    <w:rsid w:val="003F2C3C"/>
    <w:rsid w:val="003F2D7A"/>
    <w:rsid w:val="003F2F24"/>
    <w:rsid w:val="003F30D8"/>
    <w:rsid w:val="003F32D2"/>
    <w:rsid w:val="003F3361"/>
    <w:rsid w:val="003F33D0"/>
    <w:rsid w:val="003F34F6"/>
    <w:rsid w:val="003F34F8"/>
    <w:rsid w:val="003F351B"/>
    <w:rsid w:val="003F364E"/>
    <w:rsid w:val="003F37E0"/>
    <w:rsid w:val="003F389B"/>
    <w:rsid w:val="003F39FD"/>
    <w:rsid w:val="003F3CFA"/>
    <w:rsid w:val="003F3EDF"/>
    <w:rsid w:val="003F3F1E"/>
    <w:rsid w:val="003F400A"/>
    <w:rsid w:val="003F4027"/>
    <w:rsid w:val="003F4552"/>
    <w:rsid w:val="003F47BE"/>
    <w:rsid w:val="003F490C"/>
    <w:rsid w:val="003F4AD1"/>
    <w:rsid w:val="003F4D21"/>
    <w:rsid w:val="003F4E3B"/>
    <w:rsid w:val="003F4F6B"/>
    <w:rsid w:val="003F4FB5"/>
    <w:rsid w:val="003F52AE"/>
    <w:rsid w:val="003F5453"/>
    <w:rsid w:val="003F5710"/>
    <w:rsid w:val="003F573C"/>
    <w:rsid w:val="003F584D"/>
    <w:rsid w:val="003F589D"/>
    <w:rsid w:val="003F5C34"/>
    <w:rsid w:val="003F5DE7"/>
    <w:rsid w:val="003F5E36"/>
    <w:rsid w:val="003F6072"/>
    <w:rsid w:val="003F609D"/>
    <w:rsid w:val="003F61F1"/>
    <w:rsid w:val="003F6270"/>
    <w:rsid w:val="003F62B6"/>
    <w:rsid w:val="003F63E4"/>
    <w:rsid w:val="003F6571"/>
    <w:rsid w:val="003F68EC"/>
    <w:rsid w:val="003F6A2B"/>
    <w:rsid w:val="003F722E"/>
    <w:rsid w:val="003F73F2"/>
    <w:rsid w:val="003F7488"/>
    <w:rsid w:val="003F74BE"/>
    <w:rsid w:val="003F75C0"/>
    <w:rsid w:val="003F76B8"/>
    <w:rsid w:val="003F76C0"/>
    <w:rsid w:val="003F76D9"/>
    <w:rsid w:val="003F7714"/>
    <w:rsid w:val="003F7812"/>
    <w:rsid w:val="0040019F"/>
    <w:rsid w:val="004003E8"/>
    <w:rsid w:val="004003F4"/>
    <w:rsid w:val="004004B1"/>
    <w:rsid w:val="004004DF"/>
    <w:rsid w:val="004005E1"/>
    <w:rsid w:val="0040073A"/>
    <w:rsid w:val="00400858"/>
    <w:rsid w:val="004009ED"/>
    <w:rsid w:val="00400A53"/>
    <w:rsid w:val="00400B12"/>
    <w:rsid w:val="00400BBB"/>
    <w:rsid w:val="00400C43"/>
    <w:rsid w:val="00400D48"/>
    <w:rsid w:val="00400D9F"/>
    <w:rsid w:val="00400F39"/>
    <w:rsid w:val="0040117D"/>
    <w:rsid w:val="00401222"/>
    <w:rsid w:val="00401317"/>
    <w:rsid w:val="0040144B"/>
    <w:rsid w:val="00401478"/>
    <w:rsid w:val="00401655"/>
    <w:rsid w:val="0040182D"/>
    <w:rsid w:val="00401953"/>
    <w:rsid w:val="00401968"/>
    <w:rsid w:val="004019DB"/>
    <w:rsid w:val="00401C3A"/>
    <w:rsid w:val="00401CFA"/>
    <w:rsid w:val="00401D84"/>
    <w:rsid w:val="00401E8E"/>
    <w:rsid w:val="004020D1"/>
    <w:rsid w:val="00402271"/>
    <w:rsid w:val="004023A4"/>
    <w:rsid w:val="004023C5"/>
    <w:rsid w:val="00402660"/>
    <w:rsid w:val="00402AFE"/>
    <w:rsid w:val="00402B2E"/>
    <w:rsid w:val="00402C0D"/>
    <w:rsid w:val="00402CBB"/>
    <w:rsid w:val="00402DCC"/>
    <w:rsid w:val="00402EAE"/>
    <w:rsid w:val="00402EEF"/>
    <w:rsid w:val="00402F10"/>
    <w:rsid w:val="00402F70"/>
    <w:rsid w:val="00403016"/>
    <w:rsid w:val="004031EF"/>
    <w:rsid w:val="004032EF"/>
    <w:rsid w:val="0040342D"/>
    <w:rsid w:val="004036EF"/>
    <w:rsid w:val="004037A9"/>
    <w:rsid w:val="0040390C"/>
    <w:rsid w:val="0040393C"/>
    <w:rsid w:val="004039A2"/>
    <w:rsid w:val="004039AA"/>
    <w:rsid w:val="00403A06"/>
    <w:rsid w:val="00403A79"/>
    <w:rsid w:val="00403BD2"/>
    <w:rsid w:val="00403BFA"/>
    <w:rsid w:val="00403C1B"/>
    <w:rsid w:val="00403C28"/>
    <w:rsid w:val="00403C39"/>
    <w:rsid w:val="00403E5C"/>
    <w:rsid w:val="00403E86"/>
    <w:rsid w:val="00403FA9"/>
    <w:rsid w:val="004040FE"/>
    <w:rsid w:val="00404219"/>
    <w:rsid w:val="004042F2"/>
    <w:rsid w:val="004043BE"/>
    <w:rsid w:val="0040441D"/>
    <w:rsid w:val="00404438"/>
    <w:rsid w:val="0040454D"/>
    <w:rsid w:val="00404563"/>
    <w:rsid w:val="0040456D"/>
    <w:rsid w:val="004047CD"/>
    <w:rsid w:val="00404876"/>
    <w:rsid w:val="004048C5"/>
    <w:rsid w:val="00404CB3"/>
    <w:rsid w:val="00404D1B"/>
    <w:rsid w:val="00404E1F"/>
    <w:rsid w:val="00404E75"/>
    <w:rsid w:val="00404EAA"/>
    <w:rsid w:val="0040505B"/>
    <w:rsid w:val="00405074"/>
    <w:rsid w:val="004050F9"/>
    <w:rsid w:val="0040516B"/>
    <w:rsid w:val="004051FB"/>
    <w:rsid w:val="0040520C"/>
    <w:rsid w:val="00405313"/>
    <w:rsid w:val="004055D5"/>
    <w:rsid w:val="004059D6"/>
    <w:rsid w:val="00405AD5"/>
    <w:rsid w:val="00405C90"/>
    <w:rsid w:val="00405DFE"/>
    <w:rsid w:val="00405E17"/>
    <w:rsid w:val="00405ECE"/>
    <w:rsid w:val="00405F54"/>
    <w:rsid w:val="00405FA9"/>
    <w:rsid w:val="00406130"/>
    <w:rsid w:val="004061FA"/>
    <w:rsid w:val="00406214"/>
    <w:rsid w:val="0040630B"/>
    <w:rsid w:val="00406449"/>
    <w:rsid w:val="00406544"/>
    <w:rsid w:val="004066D5"/>
    <w:rsid w:val="00406726"/>
    <w:rsid w:val="004067AC"/>
    <w:rsid w:val="004067C1"/>
    <w:rsid w:val="004067DB"/>
    <w:rsid w:val="00406985"/>
    <w:rsid w:val="00406A36"/>
    <w:rsid w:val="00406A62"/>
    <w:rsid w:val="00406B9D"/>
    <w:rsid w:val="00406F4C"/>
    <w:rsid w:val="00407013"/>
    <w:rsid w:val="00407115"/>
    <w:rsid w:val="004071B0"/>
    <w:rsid w:val="004071C5"/>
    <w:rsid w:val="0040724A"/>
    <w:rsid w:val="00407275"/>
    <w:rsid w:val="004073E7"/>
    <w:rsid w:val="0040763F"/>
    <w:rsid w:val="00407793"/>
    <w:rsid w:val="004077E9"/>
    <w:rsid w:val="00407975"/>
    <w:rsid w:val="00407A89"/>
    <w:rsid w:val="00407B17"/>
    <w:rsid w:val="004101EA"/>
    <w:rsid w:val="00410442"/>
    <w:rsid w:val="004106CE"/>
    <w:rsid w:val="004106F2"/>
    <w:rsid w:val="00410912"/>
    <w:rsid w:val="00410A2B"/>
    <w:rsid w:val="00410BC0"/>
    <w:rsid w:val="00410D23"/>
    <w:rsid w:val="00410FB4"/>
    <w:rsid w:val="00411110"/>
    <w:rsid w:val="004112E9"/>
    <w:rsid w:val="0041154C"/>
    <w:rsid w:val="0041161E"/>
    <w:rsid w:val="00411778"/>
    <w:rsid w:val="00411795"/>
    <w:rsid w:val="004117D5"/>
    <w:rsid w:val="004118EA"/>
    <w:rsid w:val="00411E76"/>
    <w:rsid w:val="00411E8E"/>
    <w:rsid w:val="00411EA8"/>
    <w:rsid w:val="00412096"/>
    <w:rsid w:val="004121AE"/>
    <w:rsid w:val="0041225D"/>
    <w:rsid w:val="00412455"/>
    <w:rsid w:val="00412553"/>
    <w:rsid w:val="00412882"/>
    <w:rsid w:val="0041289D"/>
    <w:rsid w:val="0041295C"/>
    <w:rsid w:val="00412B2C"/>
    <w:rsid w:val="00412BDB"/>
    <w:rsid w:val="00412CCB"/>
    <w:rsid w:val="00412F0A"/>
    <w:rsid w:val="00412F2C"/>
    <w:rsid w:val="00413073"/>
    <w:rsid w:val="004130AC"/>
    <w:rsid w:val="00413113"/>
    <w:rsid w:val="00413185"/>
    <w:rsid w:val="00413209"/>
    <w:rsid w:val="004132D1"/>
    <w:rsid w:val="00413699"/>
    <w:rsid w:val="0041381B"/>
    <w:rsid w:val="00413A6C"/>
    <w:rsid w:val="00413C23"/>
    <w:rsid w:val="00413CE4"/>
    <w:rsid w:val="00413E07"/>
    <w:rsid w:val="00413E23"/>
    <w:rsid w:val="00413F7E"/>
    <w:rsid w:val="0041427A"/>
    <w:rsid w:val="00414376"/>
    <w:rsid w:val="0041446C"/>
    <w:rsid w:val="004145D4"/>
    <w:rsid w:val="004146F2"/>
    <w:rsid w:val="00414735"/>
    <w:rsid w:val="00414820"/>
    <w:rsid w:val="00414888"/>
    <w:rsid w:val="00414C4D"/>
    <w:rsid w:val="00414FD5"/>
    <w:rsid w:val="00414FD8"/>
    <w:rsid w:val="004151D4"/>
    <w:rsid w:val="004151D7"/>
    <w:rsid w:val="00415206"/>
    <w:rsid w:val="004153A1"/>
    <w:rsid w:val="004153F9"/>
    <w:rsid w:val="0041565E"/>
    <w:rsid w:val="0041584F"/>
    <w:rsid w:val="00415855"/>
    <w:rsid w:val="00415873"/>
    <w:rsid w:val="0041594C"/>
    <w:rsid w:val="004159D7"/>
    <w:rsid w:val="004159ED"/>
    <w:rsid w:val="00415AAE"/>
    <w:rsid w:val="00415BFD"/>
    <w:rsid w:val="00415C97"/>
    <w:rsid w:val="00415E0E"/>
    <w:rsid w:val="00415E19"/>
    <w:rsid w:val="004160A8"/>
    <w:rsid w:val="00416195"/>
    <w:rsid w:val="00416371"/>
    <w:rsid w:val="004163A1"/>
    <w:rsid w:val="00416416"/>
    <w:rsid w:val="0041644A"/>
    <w:rsid w:val="004165A3"/>
    <w:rsid w:val="004165A8"/>
    <w:rsid w:val="0041661D"/>
    <w:rsid w:val="00416713"/>
    <w:rsid w:val="00416994"/>
    <w:rsid w:val="00416B19"/>
    <w:rsid w:val="00416B79"/>
    <w:rsid w:val="00416BE6"/>
    <w:rsid w:val="00416E3A"/>
    <w:rsid w:val="00417065"/>
    <w:rsid w:val="0041712D"/>
    <w:rsid w:val="004172DD"/>
    <w:rsid w:val="004172E1"/>
    <w:rsid w:val="004174CD"/>
    <w:rsid w:val="00417670"/>
    <w:rsid w:val="0041775C"/>
    <w:rsid w:val="00417BF5"/>
    <w:rsid w:val="00417DA7"/>
    <w:rsid w:val="00417F4B"/>
    <w:rsid w:val="00417FAB"/>
    <w:rsid w:val="0042004B"/>
    <w:rsid w:val="0042016B"/>
    <w:rsid w:val="004203E1"/>
    <w:rsid w:val="0042066A"/>
    <w:rsid w:val="0042081E"/>
    <w:rsid w:val="004208B4"/>
    <w:rsid w:val="00420A34"/>
    <w:rsid w:val="00420A7D"/>
    <w:rsid w:val="00420ACC"/>
    <w:rsid w:val="00420CF8"/>
    <w:rsid w:val="00420E28"/>
    <w:rsid w:val="00420EB3"/>
    <w:rsid w:val="00420EC3"/>
    <w:rsid w:val="00420F5B"/>
    <w:rsid w:val="00421019"/>
    <w:rsid w:val="0042107E"/>
    <w:rsid w:val="004211B9"/>
    <w:rsid w:val="0042124F"/>
    <w:rsid w:val="00421271"/>
    <w:rsid w:val="004212B5"/>
    <w:rsid w:val="00421390"/>
    <w:rsid w:val="00421554"/>
    <w:rsid w:val="004215F0"/>
    <w:rsid w:val="00421786"/>
    <w:rsid w:val="0042182A"/>
    <w:rsid w:val="00421979"/>
    <w:rsid w:val="00421C43"/>
    <w:rsid w:val="00421D60"/>
    <w:rsid w:val="00421DC3"/>
    <w:rsid w:val="00421E05"/>
    <w:rsid w:val="00421E88"/>
    <w:rsid w:val="00421F04"/>
    <w:rsid w:val="00421F39"/>
    <w:rsid w:val="004220EA"/>
    <w:rsid w:val="0042214D"/>
    <w:rsid w:val="004223B0"/>
    <w:rsid w:val="0042247C"/>
    <w:rsid w:val="0042252C"/>
    <w:rsid w:val="00422570"/>
    <w:rsid w:val="004226D5"/>
    <w:rsid w:val="0042270F"/>
    <w:rsid w:val="004227FD"/>
    <w:rsid w:val="00422A77"/>
    <w:rsid w:val="00422AF9"/>
    <w:rsid w:val="00422B6E"/>
    <w:rsid w:val="00422BB4"/>
    <w:rsid w:val="00422BD8"/>
    <w:rsid w:val="00422BF4"/>
    <w:rsid w:val="00422CE0"/>
    <w:rsid w:val="00422FD3"/>
    <w:rsid w:val="00423055"/>
    <w:rsid w:val="00423204"/>
    <w:rsid w:val="004232B9"/>
    <w:rsid w:val="004235AE"/>
    <w:rsid w:val="00423674"/>
    <w:rsid w:val="00423739"/>
    <w:rsid w:val="00423767"/>
    <w:rsid w:val="00423934"/>
    <w:rsid w:val="00423A31"/>
    <w:rsid w:val="00423AB4"/>
    <w:rsid w:val="00423D71"/>
    <w:rsid w:val="00423DC7"/>
    <w:rsid w:val="00423EA4"/>
    <w:rsid w:val="00423FBD"/>
    <w:rsid w:val="004241FC"/>
    <w:rsid w:val="00424290"/>
    <w:rsid w:val="004242BF"/>
    <w:rsid w:val="004242DE"/>
    <w:rsid w:val="00424418"/>
    <w:rsid w:val="004244CF"/>
    <w:rsid w:val="00424517"/>
    <w:rsid w:val="00424730"/>
    <w:rsid w:val="004249D1"/>
    <w:rsid w:val="00424B66"/>
    <w:rsid w:val="00424B6A"/>
    <w:rsid w:val="00424BBE"/>
    <w:rsid w:val="00424DD7"/>
    <w:rsid w:val="00424FD4"/>
    <w:rsid w:val="0042517B"/>
    <w:rsid w:val="00425190"/>
    <w:rsid w:val="00425219"/>
    <w:rsid w:val="004252B7"/>
    <w:rsid w:val="0042545E"/>
    <w:rsid w:val="004256B4"/>
    <w:rsid w:val="00425701"/>
    <w:rsid w:val="004257F5"/>
    <w:rsid w:val="00425813"/>
    <w:rsid w:val="004258D9"/>
    <w:rsid w:val="00425980"/>
    <w:rsid w:val="00425C74"/>
    <w:rsid w:val="00425CD9"/>
    <w:rsid w:val="00426008"/>
    <w:rsid w:val="00426025"/>
    <w:rsid w:val="004264FC"/>
    <w:rsid w:val="00426681"/>
    <w:rsid w:val="0042670F"/>
    <w:rsid w:val="00426713"/>
    <w:rsid w:val="0042686A"/>
    <w:rsid w:val="004269BD"/>
    <w:rsid w:val="00426B32"/>
    <w:rsid w:val="00426D54"/>
    <w:rsid w:val="00426E9B"/>
    <w:rsid w:val="00427088"/>
    <w:rsid w:val="004272C8"/>
    <w:rsid w:val="00427379"/>
    <w:rsid w:val="004274E2"/>
    <w:rsid w:val="00427669"/>
    <w:rsid w:val="004278D4"/>
    <w:rsid w:val="004279D0"/>
    <w:rsid w:val="00427B4E"/>
    <w:rsid w:val="00427CDD"/>
    <w:rsid w:val="00427DB8"/>
    <w:rsid w:val="00427EBE"/>
    <w:rsid w:val="004300DF"/>
    <w:rsid w:val="004302C4"/>
    <w:rsid w:val="00430384"/>
    <w:rsid w:val="004305C0"/>
    <w:rsid w:val="00430631"/>
    <w:rsid w:val="0043080F"/>
    <w:rsid w:val="00430A9A"/>
    <w:rsid w:val="00430AAB"/>
    <w:rsid w:val="004310BD"/>
    <w:rsid w:val="00431126"/>
    <w:rsid w:val="00431271"/>
    <w:rsid w:val="004312A4"/>
    <w:rsid w:val="004312C5"/>
    <w:rsid w:val="004312E9"/>
    <w:rsid w:val="0043143E"/>
    <w:rsid w:val="0043146B"/>
    <w:rsid w:val="004315B9"/>
    <w:rsid w:val="004317E8"/>
    <w:rsid w:val="004319E7"/>
    <w:rsid w:val="00431AF9"/>
    <w:rsid w:val="00431B14"/>
    <w:rsid w:val="00431B91"/>
    <w:rsid w:val="00431BA8"/>
    <w:rsid w:val="00431D48"/>
    <w:rsid w:val="00431DC2"/>
    <w:rsid w:val="00431E13"/>
    <w:rsid w:val="0043202F"/>
    <w:rsid w:val="004321F1"/>
    <w:rsid w:val="0043229B"/>
    <w:rsid w:val="004322E9"/>
    <w:rsid w:val="00432432"/>
    <w:rsid w:val="004327BC"/>
    <w:rsid w:val="004327F2"/>
    <w:rsid w:val="004328C4"/>
    <w:rsid w:val="004329BE"/>
    <w:rsid w:val="00432B9F"/>
    <w:rsid w:val="00432BEA"/>
    <w:rsid w:val="00432C1D"/>
    <w:rsid w:val="00432D19"/>
    <w:rsid w:val="004330C6"/>
    <w:rsid w:val="00433136"/>
    <w:rsid w:val="004331A3"/>
    <w:rsid w:val="0043341E"/>
    <w:rsid w:val="00433424"/>
    <w:rsid w:val="004334C2"/>
    <w:rsid w:val="00433600"/>
    <w:rsid w:val="0043361F"/>
    <w:rsid w:val="00433653"/>
    <w:rsid w:val="00433668"/>
    <w:rsid w:val="004336EC"/>
    <w:rsid w:val="00433831"/>
    <w:rsid w:val="0043385F"/>
    <w:rsid w:val="004338CA"/>
    <w:rsid w:val="004338FD"/>
    <w:rsid w:val="004339CF"/>
    <w:rsid w:val="00433BB0"/>
    <w:rsid w:val="00433BCE"/>
    <w:rsid w:val="00433F93"/>
    <w:rsid w:val="00434039"/>
    <w:rsid w:val="00434140"/>
    <w:rsid w:val="0043418E"/>
    <w:rsid w:val="004342BF"/>
    <w:rsid w:val="004343C9"/>
    <w:rsid w:val="00434467"/>
    <w:rsid w:val="00434491"/>
    <w:rsid w:val="004345E2"/>
    <w:rsid w:val="00434997"/>
    <w:rsid w:val="004349AC"/>
    <w:rsid w:val="00434ADB"/>
    <w:rsid w:val="00434B8B"/>
    <w:rsid w:val="00434E27"/>
    <w:rsid w:val="004350CC"/>
    <w:rsid w:val="004353D8"/>
    <w:rsid w:val="00435524"/>
    <w:rsid w:val="004355CD"/>
    <w:rsid w:val="00435649"/>
    <w:rsid w:val="0043573A"/>
    <w:rsid w:val="0043592C"/>
    <w:rsid w:val="004359C2"/>
    <w:rsid w:val="004359E0"/>
    <w:rsid w:val="00435B87"/>
    <w:rsid w:val="00435B8E"/>
    <w:rsid w:val="00435C2F"/>
    <w:rsid w:val="00435D29"/>
    <w:rsid w:val="00435E0B"/>
    <w:rsid w:val="00435F2F"/>
    <w:rsid w:val="00435F4B"/>
    <w:rsid w:val="00435FFC"/>
    <w:rsid w:val="0043611C"/>
    <w:rsid w:val="00436244"/>
    <w:rsid w:val="00436252"/>
    <w:rsid w:val="00436331"/>
    <w:rsid w:val="00436339"/>
    <w:rsid w:val="004363E2"/>
    <w:rsid w:val="0043687A"/>
    <w:rsid w:val="004368B3"/>
    <w:rsid w:val="00436C58"/>
    <w:rsid w:val="00436CB3"/>
    <w:rsid w:val="00436D15"/>
    <w:rsid w:val="00436ECC"/>
    <w:rsid w:val="004371D4"/>
    <w:rsid w:val="00437288"/>
    <w:rsid w:val="00437526"/>
    <w:rsid w:val="00437590"/>
    <w:rsid w:val="0043768B"/>
    <w:rsid w:val="00437714"/>
    <w:rsid w:val="00437788"/>
    <w:rsid w:val="0043785B"/>
    <w:rsid w:val="004379B2"/>
    <w:rsid w:val="004379B9"/>
    <w:rsid w:val="00437B7C"/>
    <w:rsid w:val="00437BA9"/>
    <w:rsid w:val="00437C43"/>
    <w:rsid w:val="00437D28"/>
    <w:rsid w:val="00437E30"/>
    <w:rsid w:val="00437E34"/>
    <w:rsid w:val="00437E6D"/>
    <w:rsid w:val="00440094"/>
    <w:rsid w:val="004400B9"/>
    <w:rsid w:val="004401DB"/>
    <w:rsid w:val="004401FE"/>
    <w:rsid w:val="004403F3"/>
    <w:rsid w:val="0044054E"/>
    <w:rsid w:val="004406C4"/>
    <w:rsid w:val="004406D1"/>
    <w:rsid w:val="00440AAB"/>
    <w:rsid w:val="00440AE9"/>
    <w:rsid w:val="00440B0B"/>
    <w:rsid w:val="00440E06"/>
    <w:rsid w:val="00440FEB"/>
    <w:rsid w:val="004411D9"/>
    <w:rsid w:val="004411DC"/>
    <w:rsid w:val="00441283"/>
    <w:rsid w:val="004414C9"/>
    <w:rsid w:val="004416DA"/>
    <w:rsid w:val="004416DF"/>
    <w:rsid w:val="00441780"/>
    <w:rsid w:val="0044197E"/>
    <w:rsid w:val="00441A0A"/>
    <w:rsid w:val="00441BFD"/>
    <w:rsid w:val="00441C6C"/>
    <w:rsid w:val="00441CC6"/>
    <w:rsid w:val="00441CDD"/>
    <w:rsid w:val="00441DA4"/>
    <w:rsid w:val="00442181"/>
    <w:rsid w:val="004423CB"/>
    <w:rsid w:val="004424F9"/>
    <w:rsid w:val="004427E3"/>
    <w:rsid w:val="0044288C"/>
    <w:rsid w:val="004428B8"/>
    <w:rsid w:val="00442B68"/>
    <w:rsid w:val="00442BDC"/>
    <w:rsid w:val="00442DE7"/>
    <w:rsid w:val="00442EB9"/>
    <w:rsid w:val="004430CE"/>
    <w:rsid w:val="0044331B"/>
    <w:rsid w:val="004436F1"/>
    <w:rsid w:val="00443758"/>
    <w:rsid w:val="004437A9"/>
    <w:rsid w:val="00443816"/>
    <w:rsid w:val="00443995"/>
    <w:rsid w:val="00443BF2"/>
    <w:rsid w:val="00443E69"/>
    <w:rsid w:val="004441B4"/>
    <w:rsid w:val="00444270"/>
    <w:rsid w:val="00444301"/>
    <w:rsid w:val="0044437C"/>
    <w:rsid w:val="00444426"/>
    <w:rsid w:val="00444462"/>
    <w:rsid w:val="004445BB"/>
    <w:rsid w:val="0044464C"/>
    <w:rsid w:val="00444699"/>
    <w:rsid w:val="00444802"/>
    <w:rsid w:val="004448FD"/>
    <w:rsid w:val="004449D2"/>
    <w:rsid w:val="00444BD2"/>
    <w:rsid w:val="00444C7C"/>
    <w:rsid w:val="00444C80"/>
    <w:rsid w:val="00444CEE"/>
    <w:rsid w:val="00444D8B"/>
    <w:rsid w:val="00444DA3"/>
    <w:rsid w:val="004450CE"/>
    <w:rsid w:val="00445550"/>
    <w:rsid w:val="004455D3"/>
    <w:rsid w:val="004455DF"/>
    <w:rsid w:val="004457A1"/>
    <w:rsid w:val="004458E7"/>
    <w:rsid w:val="00445954"/>
    <w:rsid w:val="004459A5"/>
    <w:rsid w:val="00446053"/>
    <w:rsid w:val="004462E2"/>
    <w:rsid w:val="00446400"/>
    <w:rsid w:val="00446432"/>
    <w:rsid w:val="004464C8"/>
    <w:rsid w:val="0044656E"/>
    <w:rsid w:val="0044672D"/>
    <w:rsid w:val="004468C1"/>
    <w:rsid w:val="00446A0B"/>
    <w:rsid w:val="00446B44"/>
    <w:rsid w:val="00446DE4"/>
    <w:rsid w:val="00446E5B"/>
    <w:rsid w:val="00446F32"/>
    <w:rsid w:val="00446FC4"/>
    <w:rsid w:val="004470CD"/>
    <w:rsid w:val="004471F9"/>
    <w:rsid w:val="00447234"/>
    <w:rsid w:val="00447295"/>
    <w:rsid w:val="0044729C"/>
    <w:rsid w:val="0044739B"/>
    <w:rsid w:val="004473B9"/>
    <w:rsid w:val="004473C6"/>
    <w:rsid w:val="004474FA"/>
    <w:rsid w:val="00447831"/>
    <w:rsid w:val="00447845"/>
    <w:rsid w:val="00447985"/>
    <w:rsid w:val="00447ABC"/>
    <w:rsid w:val="00447BC5"/>
    <w:rsid w:val="00447DE5"/>
    <w:rsid w:val="00447EE3"/>
    <w:rsid w:val="0045026D"/>
    <w:rsid w:val="004504CC"/>
    <w:rsid w:val="00450529"/>
    <w:rsid w:val="004505B2"/>
    <w:rsid w:val="00450618"/>
    <w:rsid w:val="00450733"/>
    <w:rsid w:val="004507DC"/>
    <w:rsid w:val="004507E0"/>
    <w:rsid w:val="00450853"/>
    <w:rsid w:val="00450A52"/>
    <w:rsid w:val="00450B24"/>
    <w:rsid w:val="00450C1B"/>
    <w:rsid w:val="00450CF2"/>
    <w:rsid w:val="00450EC9"/>
    <w:rsid w:val="00450F66"/>
    <w:rsid w:val="00451138"/>
    <w:rsid w:val="004513EB"/>
    <w:rsid w:val="00451471"/>
    <w:rsid w:val="0045182E"/>
    <w:rsid w:val="00451842"/>
    <w:rsid w:val="00451AF8"/>
    <w:rsid w:val="00451B59"/>
    <w:rsid w:val="00451DAE"/>
    <w:rsid w:val="00451EBD"/>
    <w:rsid w:val="00452099"/>
    <w:rsid w:val="0045240A"/>
    <w:rsid w:val="00452411"/>
    <w:rsid w:val="004524AE"/>
    <w:rsid w:val="004524DA"/>
    <w:rsid w:val="004525D3"/>
    <w:rsid w:val="00452724"/>
    <w:rsid w:val="00452B6D"/>
    <w:rsid w:val="00452BAD"/>
    <w:rsid w:val="00452BC7"/>
    <w:rsid w:val="00452BFF"/>
    <w:rsid w:val="00452CA6"/>
    <w:rsid w:val="00452E05"/>
    <w:rsid w:val="00452E67"/>
    <w:rsid w:val="00452EE6"/>
    <w:rsid w:val="00452EED"/>
    <w:rsid w:val="00452F05"/>
    <w:rsid w:val="00453290"/>
    <w:rsid w:val="004538D3"/>
    <w:rsid w:val="0045392F"/>
    <w:rsid w:val="00453B99"/>
    <w:rsid w:val="00453BD9"/>
    <w:rsid w:val="00453C0A"/>
    <w:rsid w:val="00453D3A"/>
    <w:rsid w:val="00453E73"/>
    <w:rsid w:val="00454086"/>
    <w:rsid w:val="004540F4"/>
    <w:rsid w:val="004541D6"/>
    <w:rsid w:val="004542EA"/>
    <w:rsid w:val="0045432F"/>
    <w:rsid w:val="0045438A"/>
    <w:rsid w:val="004546B1"/>
    <w:rsid w:val="004546B5"/>
    <w:rsid w:val="0045479C"/>
    <w:rsid w:val="004548B6"/>
    <w:rsid w:val="0045494F"/>
    <w:rsid w:val="00454BC9"/>
    <w:rsid w:val="00454C84"/>
    <w:rsid w:val="00454CC7"/>
    <w:rsid w:val="00454D35"/>
    <w:rsid w:val="00455190"/>
    <w:rsid w:val="004551A4"/>
    <w:rsid w:val="004551AD"/>
    <w:rsid w:val="00455202"/>
    <w:rsid w:val="00455300"/>
    <w:rsid w:val="0045537E"/>
    <w:rsid w:val="00455470"/>
    <w:rsid w:val="004556C5"/>
    <w:rsid w:val="004556CF"/>
    <w:rsid w:val="004557DF"/>
    <w:rsid w:val="004558B4"/>
    <w:rsid w:val="0045593F"/>
    <w:rsid w:val="00455988"/>
    <w:rsid w:val="00455BB2"/>
    <w:rsid w:val="00455DA7"/>
    <w:rsid w:val="00455E77"/>
    <w:rsid w:val="00455EB3"/>
    <w:rsid w:val="00455FCA"/>
    <w:rsid w:val="00455FF7"/>
    <w:rsid w:val="004560A0"/>
    <w:rsid w:val="004560B4"/>
    <w:rsid w:val="00456185"/>
    <w:rsid w:val="00456202"/>
    <w:rsid w:val="004563A0"/>
    <w:rsid w:val="004563CE"/>
    <w:rsid w:val="00456520"/>
    <w:rsid w:val="0045675A"/>
    <w:rsid w:val="0045678E"/>
    <w:rsid w:val="00456A13"/>
    <w:rsid w:val="00456B53"/>
    <w:rsid w:val="00456B6A"/>
    <w:rsid w:val="00456C22"/>
    <w:rsid w:val="00456C41"/>
    <w:rsid w:val="00456CBA"/>
    <w:rsid w:val="00456E63"/>
    <w:rsid w:val="00457020"/>
    <w:rsid w:val="00457333"/>
    <w:rsid w:val="00457400"/>
    <w:rsid w:val="00457498"/>
    <w:rsid w:val="0045768C"/>
    <w:rsid w:val="004576C2"/>
    <w:rsid w:val="00457822"/>
    <w:rsid w:val="0045789F"/>
    <w:rsid w:val="004578F7"/>
    <w:rsid w:val="00457982"/>
    <w:rsid w:val="00457AE6"/>
    <w:rsid w:val="00457B28"/>
    <w:rsid w:val="00457DAB"/>
    <w:rsid w:val="00457EDA"/>
    <w:rsid w:val="00457F56"/>
    <w:rsid w:val="0046023E"/>
    <w:rsid w:val="004603FC"/>
    <w:rsid w:val="00460426"/>
    <w:rsid w:val="00460510"/>
    <w:rsid w:val="00460580"/>
    <w:rsid w:val="00460796"/>
    <w:rsid w:val="004607F9"/>
    <w:rsid w:val="0046082D"/>
    <w:rsid w:val="0046096A"/>
    <w:rsid w:val="00460B5E"/>
    <w:rsid w:val="00460BE3"/>
    <w:rsid w:val="00460BE8"/>
    <w:rsid w:val="00460F23"/>
    <w:rsid w:val="00460FB2"/>
    <w:rsid w:val="0046116F"/>
    <w:rsid w:val="004612B8"/>
    <w:rsid w:val="0046134A"/>
    <w:rsid w:val="00461AD4"/>
    <w:rsid w:val="00461BBB"/>
    <w:rsid w:val="00461C07"/>
    <w:rsid w:val="00461C6E"/>
    <w:rsid w:val="00461C8F"/>
    <w:rsid w:val="00461E84"/>
    <w:rsid w:val="00461EE3"/>
    <w:rsid w:val="004622AB"/>
    <w:rsid w:val="004625CB"/>
    <w:rsid w:val="00462681"/>
    <w:rsid w:val="004626C4"/>
    <w:rsid w:val="00462949"/>
    <w:rsid w:val="004629EB"/>
    <w:rsid w:val="00462AB5"/>
    <w:rsid w:val="00462AE5"/>
    <w:rsid w:val="00462CD7"/>
    <w:rsid w:val="00462D6E"/>
    <w:rsid w:val="00462D96"/>
    <w:rsid w:val="00462E87"/>
    <w:rsid w:val="00462F31"/>
    <w:rsid w:val="00463108"/>
    <w:rsid w:val="004636A6"/>
    <w:rsid w:val="00463B59"/>
    <w:rsid w:val="00463BF2"/>
    <w:rsid w:val="00463D40"/>
    <w:rsid w:val="00463D4F"/>
    <w:rsid w:val="00463F58"/>
    <w:rsid w:val="004640AA"/>
    <w:rsid w:val="004644FF"/>
    <w:rsid w:val="00464542"/>
    <w:rsid w:val="0046455C"/>
    <w:rsid w:val="0046464D"/>
    <w:rsid w:val="00464684"/>
    <w:rsid w:val="00464853"/>
    <w:rsid w:val="00464C13"/>
    <w:rsid w:val="00464DFB"/>
    <w:rsid w:val="00464FB3"/>
    <w:rsid w:val="004650E3"/>
    <w:rsid w:val="0046518C"/>
    <w:rsid w:val="004652DC"/>
    <w:rsid w:val="00465A2D"/>
    <w:rsid w:val="00465A35"/>
    <w:rsid w:val="00465A71"/>
    <w:rsid w:val="00465B57"/>
    <w:rsid w:val="00465BF5"/>
    <w:rsid w:val="00465CFC"/>
    <w:rsid w:val="00465D16"/>
    <w:rsid w:val="00465D7A"/>
    <w:rsid w:val="004662CA"/>
    <w:rsid w:val="0046640D"/>
    <w:rsid w:val="004665BE"/>
    <w:rsid w:val="0046681E"/>
    <w:rsid w:val="00466A4E"/>
    <w:rsid w:val="00466B64"/>
    <w:rsid w:val="00466C46"/>
    <w:rsid w:val="00466CFB"/>
    <w:rsid w:val="00466D5D"/>
    <w:rsid w:val="00466D5F"/>
    <w:rsid w:val="00466E37"/>
    <w:rsid w:val="0046716B"/>
    <w:rsid w:val="004671A1"/>
    <w:rsid w:val="0046721B"/>
    <w:rsid w:val="00467436"/>
    <w:rsid w:val="0046748C"/>
    <w:rsid w:val="0046756E"/>
    <w:rsid w:val="0046763A"/>
    <w:rsid w:val="004676C6"/>
    <w:rsid w:val="004676ED"/>
    <w:rsid w:val="004676F0"/>
    <w:rsid w:val="004678A0"/>
    <w:rsid w:val="004678A9"/>
    <w:rsid w:val="0046798D"/>
    <w:rsid w:val="00467A09"/>
    <w:rsid w:val="00467A65"/>
    <w:rsid w:val="00467B97"/>
    <w:rsid w:val="00467BFA"/>
    <w:rsid w:val="00467C1B"/>
    <w:rsid w:val="00467D15"/>
    <w:rsid w:val="00467E47"/>
    <w:rsid w:val="00467F5E"/>
    <w:rsid w:val="00470015"/>
    <w:rsid w:val="0047014F"/>
    <w:rsid w:val="00470367"/>
    <w:rsid w:val="0047044C"/>
    <w:rsid w:val="004705F0"/>
    <w:rsid w:val="004706C7"/>
    <w:rsid w:val="00470843"/>
    <w:rsid w:val="004708C2"/>
    <w:rsid w:val="00470AD3"/>
    <w:rsid w:val="00470B48"/>
    <w:rsid w:val="00470D1B"/>
    <w:rsid w:val="00470DBE"/>
    <w:rsid w:val="00470E38"/>
    <w:rsid w:val="00470E8D"/>
    <w:rsid w:val="00470E90"/>
    <w:rsid w:val="00470E97"/>
    <w:rsid w:val="00470F52"/>
    <w:rsid w:val="00471285"/>
    <w:rsid w:val="004713F6"/>
    <w:rsid w:val="0047141E"/>
    <w:rsid w:val="0047148D"/>
    <w:rsid w:val="004715BC"/>
    <w:rsid w:val="004715E3"/>
    <w:rsid w:val="00471685"/>
    <w:rsid w:val="00471925"/>
    <w:rsid w:val="0047196C"/>
    <w:rsid w:val="00471D0F"/>
    <w:rsid w:val="00471E00"/>
    <w:rsid w:val="00471EB2"/>
    <w:rsid w:val="00471F84"/>
    <w:rsid w:val="0047202E"/>
    <w:rsid w:val="004722CE"/>
    <w:rsid w:val="004723DA"/>
    <w:rsid w:val="0047242F"/>
    <w:rsid w:val="00472482"/>
    <w:rsid w:val="0047265D"/>
    <w:rsid w:val="00472716"/>
    <w:rsid w:val="004728FE"/>
    <w:rsid w:val="004729EE"/>
    <w:rsid w:val="00472A43"/>
    <w:rsid w:val="00472C35"/>
    <w:rsid w:val="00472CE1"/>
    <w:rsid w:val="00472ED1"/>
    <w:rsid w:val="00472FBB"/>
    <w:rsid w:val="004732AB"/>
    <w:rsid w:val="00473526"/>
    <w:rsid w:val="004736F2"/>
    <w:rsid w:val="00473842"/>
    <w:rsid w:val="004738BE"/>
    <w:rsid w:val="00473B24"/>
    <w:rsid w:val="00473BBE"/>
    <w:rsid w:val="00473C0D"/>
    <w:rsid w:val="00473CE5"/>
    <w:rsid w:val="00473D3E"/>
    <w:rsid w:val="00473F25"/>
    <w:rsid w:val="004741BD"/>
    <w:rsid w:val="004741EC"/>
    <w:rsid w:val="0047423E"/>
    <w:rsid w:val="00474254"/>
    <w:rsid w:val="00474264"/>
    <w:rsid w:val="00474346"/>
    <w:rsid w:val="0047442D"/>
    <w:rsid w:val="00474593"/>
    <w:rsid w:val="00474603"/>
    <w:rsid w:val="00474650"/>
    <w:rsid w:val="0047465E"/>
    <w:rsid w:val="00474838"/>
    <w:rsid w:val="00474907"/>
    <w:rsid w:val="00474966"/>
    <w:rsid w:val="004749C7"/>
    <w:rsid w:val="00474A99"/>
    <w:rsid w:val="00474DC5"/>
    <w:rsid w:val="00474DD7"/>
    <w:rsid w:val="00475038"/>
    <w:rsid w:val="0047504B"/>
    <w:rsid w:val="004750E7"/>
    <w:rsid w:val="004751E6"/>
    <w:rsid w:val="004753EB"/>
    <w:rsid w:val="00475992"/>
    <w:rsid w:val="004759C7"/>
    <w:rsid w:val="00475B6E"/>
    <w:rsid w:val="00475BD2"/>
    <w:rsid w:val="00475C1B"/>
    <w:rsid w:val="00475C62"/>
    <w:rsid w:val="00475F84"/>
    <w:rsid w:val="004761B5"/>
    <w:rsid w:val="004762B8"/>
    <w:rsid w:val="004764DA"/>
    <w:rsid w:val="004764E0"/>
    <w:rsid w:val="004767E4"/>
    <w:rsid w:val="00476B83"/>
    <w:rsid w:val="00476BC0"/>
    <w:rsid w:val="00476BDD"/>
    <w:rsid w:val="00476CCE"/>
    <w:rsid w:val="00476D16"/>
    <w:rsid w:val="00476E0A"/>
    <w:rsid w:val="00477122"/>
    <w:rsid w:val="00477734"/>
    <w:rsid w:val="004779B5"/>
    <w:rsid w:val="00477A02"/>
    <w:rsid w:val="00477B6F"/>
    <w:rsid w:val="00477C19"/>
    <w:rsid w:val="00477FB5"/>
    <w:rsid w:val="00480191"/>
    <w:rsid w:val="00480383"/>
    <w:rsid w:val="004803D9"/>
    <w:rsid w:val="004809C0"/>
    <w:rsid w:val="00480A24"/>
    <w:rsid w:val="00480F7B"/>
    <w:rsid w:val="00481021"/>
    <w:rsid w:val="0048107D"/>
    <w:rsid w:val="004812CE"/>
    <w:rsid w:val="004812D8"/>
    <w:rsid w:val="0048159B"/>
    <w:rsid w:val="00481714"/>
    <w:rsid w:val="00481778"/>
    <w:rsid w:val="00481934"/>
    <w:rsid w:val="00481A56"/>
    <w:rsid w:val="00481ACE"/>
    <w:rsid w:val="00481B09"/>
    <w:rsid w:val="00481B1D"/>
    <w:rsid w:val="00481BEB"/>
    <w:rsid w:val="00481CB8"/>
    <w:rsid w:val="00481D2E"/>
    <w:rsid w:val="00481DA1"/>
    <w:rsid w:val="00481EC2"/>
    <w:rsid w:val="00482095"/>
    <w:rsid w:val="004820CD"/>
    <w:rsid w:val="00482142"/>
    <w:rsid w:val="004821F7"/>
    <w:rsid w:val="0048227C"/>
    <w:rsid w:val="00482458"/>
    <w:rsid w:val="00482622"/>
    <w:rsid w:val="004826DB"/>
    <w:rsid w:val="00482BA5"/>
    <w:rsid w:val="00482E58"/>
    <w:rsid w:val="00482F96"/>
    <w:rsid w:val="004830C7"/>
    <w:rsid w:val="0048313A"/>
    <w:rsid w:val="0048324D"/>
    <w:rsid w:val="0048328A"/>
    <w:rsid w:val="0048344D"/>
    <w:rsid w:val="004834B8"/>
    <w:rsid w:val="00483526"/>
    <w:rsid w:val="004835A4"/>
    <w:rsid w:val="004837FA"/>
    <w:rsid w:val="00483841"/>
    <w:rsid w:val="00483908"/>
    <w:rsid w:val="00483A4A"/>
    <w:rsid w:val="00483BD1"/>
    <w:rsid w:val="00483D46"/>
    <w:rsid w:val="00483DED"/>
    <w:rsid w:val="00483E1C"/>
    <w:rsid w:val="004840E5"/>
    <w:rsid w:val="004841DE"/>
    <w:rsid w:val="004843C8"/>
    <w:rsid w:val="00484416"/>
    <w:rsid w:val="0048447A"/>
    <w:rsid w:val="00484628"/>
    <w:rsid w:val="0048472F"/>
    <w:rsid w:val="00484821"/>
    <w:rsid w:val="00484957"/>
    <w:rsid w:val="00484D87"/>
    <w:rsid w:val="00484EBE"/>
    <w:rsid w:val="004854C7"/>
    <w:rsid w:val="0048554F"/>
    <w:rsid w:val="00485707"/>
    <w:rsid w:val="004857C7"/>
    <w:rsid w:val="004858C8"/>
    <w:rsid w:val="004859B2"/>
    <w:rsid w:val="00485B5B"/>
    <w:rsid w:val="00485B9A"/>
    <w:rsid w:val="00485D22"/>
    <w:rsid w:val="00485FDC"/>
    <w:rsid w:val="00486206"/>
    <w:rsid w:val="004862D4"/>
    <w:rsid w:val="004863E0"/>
    <w:rsid w:val="00486765"/>
    <w:rsid w:val="00486790"/>
    <w:rsid w:val="004867FB"/>
    <w:rsid w:val="004868C1"/>
    <w:rsid w:val="00486993"/>
    <w:rsid w:val="00486BF8"/>
    <w:rsid w:val="00486C9D"/>
    <w:rsid w:val="00486D19"/>
    <w:rsid w:val="00486DA8"/>
    <w:rsid w:val="0048735B"/>
    <w:rsid w:val="004873B7"/>
    <w:rsid w:val="004875D9"/>
    <w:rsid w:val="00487695"/>
    <w:rsid w:val="004877EF"/>
    <w:rsid w:val="00487863"/>
    <w:rsid w:val="004878D0"/>
    <w:rsid w:val="00487A9F"/>
    <w:rsid w:val="00487C24"/>
    <w:rsid w:val="00487C7F"/>
    <w:rsid w:val="00487EF5"/>
    <w:rsid w:val="00487F70"/>
    <w:rsid w:val="0048BD5B"/>
    <w:rsid w:val="004900DD"/>
    <w:rsid w:val="004901B7"/>
    <w:rsid w:val="00490654"/>
    <w:rsid w:val="0049082C"/>
    <w:rsid w:val="00490BD6"/>
    <w:rsid w:val="00490C3E"/>
    <w:rsid w:val="00490D3A"/>
    <w:rsid w:val="00490E00"/>
    <w:rsid w:val="00491232"/>
    <w:rsid w:val="00491239"/>
    <w:rsid w:val="0049123C"/>
    <w:rsid w:val="00491276"/>
    <w:rsid w:val="004912BF"/>
    <w:rsid w:val="00491311"/>
    <w:rsid w:val="004914C3"/>
    <w:rsid w:val="004917EE"/>
    <w:rsid w:val="004919A3"/>
    <w:rsid w:val="004919DF"/>
    <w:rsid w:val="00491A32"/>
    <w:rsid w:val="00491A49"/>
    <w:rsid w:val="00491C59"/>
    <w:rsid w:val="00491C80"/>
    <w:rsid w:val="00491E1B"/>
    <w:rsid w:val="0049205F"/>
    <w:rsid w:val="00492181"/>
    <w:rsid w:val="004922DE"/>
    <w:rsid w:val="004923C3"/>
    <w:rsid w:val="00492465"/>
    <w:rsid w:val="004925F6"/>
    <w:rsid w:val="00492665"/>
    <w:rsid w:val="00492760"/>
    <w:rsid w:val="00492895"/>
    <w:rsid w:val="0049291C"/>
    <w:rsid w:val="0049298E"/>
    <w:rsid w:val="00492A8C"/>
    <w:rsid w:val="00492AB2"/>
    <w:rsid w:val="00492B13"/>
    <w:rsid w:val="00492F3A"/>
    <w:rsid w:val="004931B1"/>
    <w:rsid w:val="004931F4"/>
    <w:rsid w:val="004932D7"/>
    <w:rsid w:val="00493319"/>
    <w:rsid w:val="00493838"/>
    <w:rsid w:val="004938D8"/>
    <w:rsid w:val="00493922"/>
    <w:rsid w:val="004939C4"/>
    <w:rsid w:val="00493ACD"/>
    <w:rsid w:val="00493C6F"/>
    <w:rsid w:val="00493CE2"/>
    <w:rsid w:val="004940E3"/>
    <w:rsid w:val="00494317"/>
    <w:rsid w:val="0049434F"/>
    <w:rsid w:val="0049443B"/>
    <w:rsid w:val="004944A6"/>
    <w:rsid w:val="00494598"/>
    <w:rsid w:val="00494612"/>
    <w:rsid w:val="00494648"/>
    <w:rsid w:val="00494707"/>
    <w:rsid w:val="00494876"/>
    <w:rsid w:val="00494947"/>
    <w:rsid w:val="0049497A"/>
    <w:rsid w:val="004949F3"/>
    <w:rsid w:val="00494A2B"/>
    <w:rsid w:val="00494D84"/>
    <w:rsid w:val="00494DED"/>
    <w:rsid w:val="00494ED4"/>
    <w:rsid w:val="00494F2B"/>
    <w:rsid w:val="00494F8C"/>
    <w:rsid w:val="004951CF"/>
    <w:rsid w:val="004954F4"/>
    <w:rsid w:val="00495725"/>
    <w:rsid w:val="00495788"/>
    <w:rsid w:val="004957F5"/>
    <w:rsid w:val="004957FA"/>
    <w:rsid w:val="004959C5"/>
    <w:rsid w:val="00495A3A"/>
    <w:rsid w:val="00495ACF"/>
    <w:rsid w:val="00495B9B"/>
    <w:rsid w:val="00495BA1"/>
    <w:rsid w:val="00495C5A"/>
    <w:rsid w:val="00495C91"/>
    <w:rsid w:val="00495CA4"/>
    <w:rsid w:val="00495F14"/>
    <w:rsid w:val="0049619A"/>
    <w:rsid w:val="00496476"/>
    <w:rsid w:val="004966A0"/>
    <w:rsid w:val="004966A6"/>
    <w:rsid w:val="0049671D"/>
    <w:rsid w:val="00496A41"/>
    <w:rsid w:val="00496CCB"/>
    <w:rsid w:val="00496CE5"/>
    <w:rsid w:val="00496D07"/>
    <w:rsid w:val="00496D55"/>
    <w:rsid w:val="00497074"/>
    <w:rsid w:val="0049718F"/>
    <w:rsid w:val="0049723C"/>
    <w:rsid w:val="0049736D"/>
    <w:rsid w:val="00497588"/>
    <w:rsid w:val="00497658"/>
    <w:rsid w:val="00497820"/>
    <w:rsid w:val="00497A7A"/>
    <w:rsid w:val="00497B52"/>
    <w:rsid w:val="00497BC6"/>
    <w:rsid w:val="00497C07"/>
    <w:rsid w:val="00497D83"/>
    <w:rsid w:val="00497DAD"/>
    <w:rsid w:val="00497E65"/>
    <w:rsid w:val="00497F22"/>
    <w:rsid w:val="00497F48"/>
    <w:rsid w:val="004999CF"/>
    <w:rsid w:val="004A019A"/>
    <w:rsid w:val="004A03B9"/>
    <w:rsid w:val="004A04A8"/>
    <w:rsid w:val="004A05C5"/>
    <w:rsid w:val="004A0655"/>
    <w:rsid w:val="004A0704"/>
    <w:rsid w:val="004A07ED"/>
    <w:rsid w:val="004A0C78"/>
    <w:rsid w:val="004A0CE8"/>
    <w:rsid w:val="004A0D5C"/>
    <w:rsid w:val="004A0DA6"/>
    <w:rsid w:val="004A0F57"/>
    <w:rsid w:val="004A101F"/>
    <w:rsid w:val="004A12F3"/>
    <w:rsid w:val="004A1457"/>
    <w:rsid w:val="004A1629"/>
    <w:rsid w:val="004A1681"/>
    <w:rsid w:val="004A16E0"/>
    <w:rsid w:val="004A17D1"/>
    <w:rsid w:val="004A18D5"/>
    <w:rsid w:val="004A193F"/>
    <w:rsid w:val="004A1A48"/>
    <w:rsid w:val="004A1AA5"/>
    <w:rsid w:val="004A1BD3"/>
    <w:rsid w:val="004A2293"/>
    <w:rsid w:val="004A24F3"/>
    <w:rsid w:val="004A2544"/>
    <w:rsid w:val="004A2675"/>
    <w:rsid w:val="004A26C9"/>
    <w:rsid w:val="004A29AC"/>
    <w:rsid w:val="004A2D16"/>
    <w:rsid w:val="004A2D92"/>
    <w:rsid w:val="004A2EB7"/>
    <w:rsid w:val="004A3037"/>
    <w:rsid w:val="004A3067"/>
    <w:rsid w:val="004A30CE"/>
    <w:rsid w:val="004A30DB"/>
    <w:rsid w:val="004A34EE"/>
    <w:rsid w:val="004A3550"/>
    <w:rsid w:val="004A35F5"/>
    <w:rsid w:val="004A381D"/>
    <w:rsid w:val="004A39F9"/>
    <w:rsid w:val="004A3A90"/>
    <w:rsid w:val="004A3D0E"/>
    <w:rsid w:val="004A3DC1"/>
    <w:rsid w:val="004A3FC1"/>
    <w:rsid w:val="004A422C"/>
    <w:rsid w:val="004A4263"/>
    <w:rsid w:val="004A42EF"/>
    <w:rsid w:val="004A433E"/>
    <w:rsid w:val="004A434E"/>
    <w:rsid w:val="004A44C2"/>
    <w:rsid w:val="004A46DA"/>
    <w:rsid w:val="004A4977"/>
    <w:rsid w:val="004A49B7"/>
    <w:rsid w:val="004A4B10"/>
    <w:rsid w:val="004A4CEB"/>
    <w:rsid w:val="004A4CF4"/>
    <w:rsid w:val="004A4DB3"/>
    <w:rsid w:val="004A4EE0"/>
    <w:rsid w:val="004A50FA"/>
    <w:rsid w:val="004A5118"/>
    <w:rsid w:val="004A516E"/>
    <w:rsid w:val="004A5205"/>
    <w:rsid w:val="004A52CE"/>
    <w:rsid w:val="004A536A"/>
    <w:rsid w:val="004A537A"/>
    <w:rsid w:val="004A5408"/>
    <w:rsid w:val="004A544B"/>
    <w:rsid w:val="004A54D7"/>
    <w:rsid w:val="004A5500"/>
    <w:rsid w:val="004A5549"/>
    <w:rsid w:val="004A557C"/>
    <w:rsid w:val="004A559B"/>
    <w:rsid w:val="004A5707"/>
    <w:rsid w:val="004A5936"/>
    <w:rsid w:val="004A5AB1"/>
    <w:rsid w:val="004A5BD4"/>
    <w:rsid w:val="004A5C92"/>
    <w:rsid w:val="004A5CB9"/>
    <w:rsid w:val="004A5E06"/>
    <w:rsid w:val="004A5EE9"/>
    <w:rsid w:val="004A62F9"/>
    <w:rsid w:val="004A636B"/>
    <w:rsid w:val="004A63E2"/>
    <w:rsid w:val="004A6448"/>
    <w:rsid w:val="004A648C"/>
    <w:rsid w:val="004A660C"/>
    <w:rsid w:val="004A6880"/>
    <w:rsid w:val="004A68DD"/>
    <w:rsid w:val="004A6920"/>
    <w:rsid w:val="004A6A82"/>
    <w:rsid w:val="004A6C84"/>
    <w:rsid w:val="004A6D69"/>
    <w:rsid w:val="004A6D74"/>
    <w:rsid w:val="004A6D8C"/>
    <w:rsid w:val="004A6DD4"/>
    <w:rsid w:val="004A6DF9"/>
    <w:rsid w:val="004A6FDB"/>
    <w:rsid w:val="004A7136"/>
    <w:rsid w:val="004A7262"/>
    <w:rsid w:val="004A72B7"/>
    <w:rsid w:val="004A74C8"/>
    <w:rsid w:val="004A7509"/>
    <w:rsid w:val="004A79CB"/>
    <w:rsid w:val="004A7B43"/>
    <w:rsid w:val="004B001C"/>
    <w:rsid w:val="004B002B"/>
    <w:rsid w:val="004B0171"/>
    <w:rsid w:val="004B0A7D"/>
    <w:rsid w:val="004B0FAF"/>
    <w:rsid w:val="004B0FC4"/>
    <w:rsid w:val="004B140D"/>
    <w:rsid w:val="004B158F"/>
    <w:rsid w:val="004B17D6"/>
    <w:rsid w:val="004B1831"/>
    <w:rsid w:val="004B1950"/>
    <w:rsid w:val="004B1B9D"/>
    <w:rsid w:val="004B1BA4"/>
    <w:rsid w:val="004B1DC5"/>
    <w:rsid w:val="004B1E5D"/>
    <w:rsid w:val="004B1E91"/>
    <w:rsid w:val="004B2043"/>
    <w:rsid w:val="004B21C7"/>
    <w:rsid w:val="004B226C"/>
    <w:rsid w:val="004B250C"/>
    <w:rsid w:val="004B253B"/>
    <w:rsid w:val="004B253D"/>
    <w:rsid w:val="004B2778"/>
    <w:rsid w:val="004B286F"/>
    <w:rsid w:val="004B2BEA"/>
    <w:rsid w:val="004B2C49"/>
    <w:rsid w:val="004B2D7E"/>
    <w:rsid w:val="004B2DE9"/>
    <w:rsid w:val="004B3135"/>
    <w:rsid w:val="004B32BA"/>
    <w:rsid w:val="004B3331"/>
    <w:rsid w:val="004B34A1"/>
    <w:rsid w:val="004B3546"/>
    <w:rsid w:val="004B37DC"/>
    <w:rsid w:val="004B3809"/>
    <w:rsid w:val="004B385F"/>
    <w:rsid w:val="004B387D"/>
    <w:rsid w:val="004B3B06"/>
    <w:rsid w:val="004B3C6F"/>
    <w:rsid w:val="004B3D4B"/>
    <w:rsid w:val="004B3D78"/>
    <w:rsid w:val="004B3E7C"/>
    <w:rsid w:val="004B3FB8"/>
    <w:rsid w:val="004B4107"/>
    <w:rsid w:val="004B418A"/>
    <w:rsid w:val="004B438C"/>
    <w:rsid w:val="004B45A8"/>
    <w:rsid w:val="004B45F5"/>
    <w:rsid w:val="004B47C0"/>
    <w:rsid w:val="004B47F6"/>
    <w:rsid w:val="004B49B6"/>
    <w:rsid w:val="004B4A48"/>
    <w:rsid w:val="004B4AC1"/>
    <w:rsid w:val="004B4E80"/>
    <w:rsid w:val="004B5293"/>
    <w:rsid w:val="004B52D4"/>
    <w:rsid w:val="004B545D"/>
    <w:rsid w:val="004B54C7"/>
    <w:rsid w:val="004B55A8"/>
    <w:rsid w:val="004B5887"/>
    <w:rsid w:val="004B5928"/>
    <w:rsid w:val="004B5AA9"/>
    <w:rsid w:val="004B5BFD"/>
    <w:rsid w:val="004B5E15"/>
    <w:rsid w:val="004B5E1C"/>
    <w:rsid w:val="004B5E66"/>
    <w:rsid w:val="004B5F3F"/>
    <w:rsid w:val="004B6043"/>
    <w:rsid w:val="004B6609"/>
    <w:rsid w:val="004B661D"/>
    <w:rsid w:val="004B662D"/>
    <w:rsid w:val="004B66CA"/>
    <w:rsid w:val="004B6D4D"/>
    <w:rsid w:val="004B6DD3"/>
    <w:rsid w:val="004B7111"/>
    <w:rsid w:val="004B7117"/>
    <w:rsid w:val="004B7395"/>
    <w:rsid w:val="004B7424"/>
    <w:rsid w:val="004B756E"/>
    <w:rsid w:val="004B75C8"/>
    <w:rsid w:val="004B764A"/>
    <w:rsid w:val="004B77FD"/>
    <w:rsid w:val="004B7AF7"/>
    <w:rsid w:val="004B7FE9"/>
    <w:rsid w:val="004C00CB"/>
    <w:rsid w:val="004C0154"/>
    <w:rsid w:val="004C0398"/>
    <w:rsid w:val="004C07BE"/>
    <w:rsid w:val="004C08CA"/>
    <w:rsid w:val="004C099A"/>
    <w:rsid w:val="004C09C6"/>
    <w:rsid w:val="004C0BCC"/>
    <w:rsid w:val="004C0D29"/>
    <w:rsid w:val="004C0F23"/>
    <w:rsid w:val="004C0F2C"/>
    <w:rsid w:val="004C11D4"/>
    <w:rsid w:val="004C1355"/>
    <w:rsid w:val="004C1378"/>
    <w:rsid w:val="004C139A"/>
    <w:rsid w:val="004C1478"/>
    <w:rsid w:val="004C149C"/>
    <w:rsid w:val="004C1570"/>
    <w:rsid w:val="004C1630"/>
    <w:rsid w:val="004C197E"/>
    <w:rsid w:val="004C19F0"/>
    <w:rsid w:val="004C1B2F"/>
    <w:rsid w:val="004C1E68"/>
    <w:rsid w:val="004C1F08"/>
    <w:rsid w:val="004C1F19"/>
    <w:rsid w:val="004C1F20"/>
    <w:rsid w:val="004C1FBF"/>
    <w:rsid w:val="004C20DB"/>
    <w:rsid w:val="004C23BB"/>
    <w:rsid w:val="004C2429"/>
    <w:rsid w:val="004C243E"/>
    <w:rsid w:val="004C24FF"/>
    <w:rsid w:val="004C2565"/>
    <w:rsid w:val="004C2625"/>
    <w:rsid w:val="004C262A"/>
    <w:rsid w:val="004C26D9"/>
    <w:rsid w:val="004C26E6"/>
    <w:rsid w:val="004C26F1"/>
    <w:rsid w:val="004C296D"/>
    <w:rsid w:val="004C2989"/>
    <w:rsid w:val="004C29F4"/>
    <w:rsid w:val="004C2ACF"/>
    <w:rsid w:val="004C2B6D"/>
    <w:rsid w:val="004C2C62"/>
    <w:rsid w:val="004C2E05"/>
    <w:rsid w:val="004C31AB"/>
    <w:rsid w:val="004C3331"/>
    <w:rsid w:val="004C3702"/>
    <w:rsid w:val="004C3720"/>
    <w:rsid w:val="004C3948"/>
    <w:rsid w:val="004C3AD3"/>
    <w:rsid w:val="004C3B5C"/>
    <w:rsid w:val="004C3B5E"/>
    <w:rsid w:val="004C3B97"/>
    <w:rsid w:val="004C3BDF"/>
    <w:rsid w:val="004C3E09"/>
    <w:rsid w:val="004C44C2"/>
    <w:rsid w:val="004C4595"/>
    <w:rsid w:val="004C4692"/>
    <w:rsid w:val="004C47A3"/>
    <w:rsid w:val="004C4800"/>
    <w:rsid w:val="004C4815"/>
    <w:rsid w:val="004C4823"/>
    <w:rsid w:val="004C49C9"/>
    <w:rsid w:val="004C4A5A"/>
    <w:rsid w:val="004C4CE0"/>
    <w:rsid w:val="004C4EBA"/>
    <w:rsid w:val="004C509E"/>
    <w:rsid w:val="004C50A2"/>
    <w:rsid w:val="004C5161"/>
    <w:rsid w:val="004C5184"/>
    <w:rsid w:val="004C5243"/>
    <w:rsid w:val="004C5458"/>
    <w:rsid w:val="004C548F"/>
    <w:rsid w:val="004C5553"/>
    <w:rsid w:val="004C56E1"/>
    <w:rsid w:val="004C5701"/>
    <w:rsid w:val="004C5856"/>
    <w:rsid w:val="004C58AB"/>
    <w:rsid w:val="004C5978"/>
    <w:rsid w:val="004C5A03"/>
    <w:rsid w:val="004C5B7E"/>
    <w:rsid w:val="004C5BE3"/>
    <w:rsid w:val="004C5C20"/>
    <w:rsid w:val="004C5DD2"/>
    <w:rsid w:val="004C5DEB"/>
    <w:rsid w:val="004C5E97"/>
    <w:rsid w:val="004C604E"/>
    <w:rsid w:val="004C60A3"/>
    <w:rsid w:val="004C61E2"/>
    <w:rsid w:val="004C6519"/>
    <w:rsid w:val="004C6856"/>
    <w:rsid w:val="004C6879"/>
    <w:rsid w:val="004C689A"/>
    <w:rsid w:val="004C6903"/>
    <w:rsid w:val="004C6CB4"/>
    <w:rsid w:val="004C6F94"/>
    <w:rsid w:val="004C7012"/>
    <w:rsid w:val="004C707A"/>
    <w:rsid w:val="004C70B4"/>
    <w:rsid w:val="004C710F"/>
    <w:rsid w:val="004C71A7"/>
    <w:rsid w:val="004C71BA"/>
    <w:rsid w:val="004C72F9"/>
    <w:rsid w:val="004C73D1"/>
    <w:rsid w:val="004C7722"/>
    <w:rsid w:val="004C7799"/>
    <w:rsid w:val="004C78BF"/>
    <w:rsid w:val="004C7AB1"/>
    <w:rsid w:val="004C7ADF"/>
    <w:rsid w:val="004C7AE2"/>
    <w:rsid w:val="004C7C30"/>
    <w:rsid w:val="004C7EBC"/>
    <w:rsid w:val="004C7EC5"/>
    <w:rsid w:val="004D00AF"/>
    <w:rsid w:val="004D00EB"/>
    <w:rsid w:val="004D057D"/>
    <w:rsid w:val="004D0644"/>
    <w:rsid w:val="004D0881"/>
    <w:rsid w:val="004D0D6D"/>
    <w:rsid w:val="004D0E0B"/>
    <w:rsid w:val="004D0F85"/>
    <w:rsid w:val="004D128D"/>
    <w:rsid w:val="004D12A4"/>
    <w:rsid w:val="004D18AA"/>
    <w:rsid w:val="004D1910"/>
    <w:rsid w:val="004D1C2B"/>
    <w:rsid w:val="004D1CE3"/>
    <w:rsid w:val="004D1DF2"/>
    <w:rsid w:val="004D1E4B"/>
    <w:rsid w:val="004D1F9F"/>
    <w:rsid w:val="004D2082"/>
    <w:rsid w:val="004D21B9"/>
    <w:rsid w:val="004D2370"/>
    <w:rsid w:val="004D2585"/>
    <w:rsid w:val="004D270A"/>
    <w:rsid w:val="004D27DA"/>
    <w:rsid w:val="004D2879"/>
    <w:rsid w:val="004D2886"/>
    <w:rsid w:val="004D28D3"/>
    <w:rsid w:val="004D2A31"/>
    <w:rsid w:val="004D2A3C"/>
    <w:rsid w:val="004D2A97"/>
    <w:rsid w:val="004D2B69"/>
    <w:rsid w:val="004D2C03"/>
    <w:rsid w:val="004D2C75"/>
    <w:rsid w:val="004D2E82"/>
    <w:rsid w:val="004D2F0B"/>
    <w:rsid w:val="004D2FE2"/>
    <w:rsid w:val="004D2FFC"/>
    <w:rsid w:val="004D3086"/>
    <w:rsid w:val="004D3261"/>
    <w:rsid w:val="004D383E"/>
    <w:rsid w:val="004D38A6"/>
    <w:rsid w:val="004D38F3"/>
    <w:rsid w:val="004D39C0"/>
    <w:rsid w:val="004D39FE"/>
    <w:rsid w:val="004D3B99"/>
    <w:rsid w:val="004D3BBB"/>
    <w:rsid w:val="004D3D1D"/>
    <w:rsid w:val="004D3DB4"/>
    <w:rsid w:val="004D3E9C"/>
    <w:rsid w:val="004D3F4D"/>
    <w:rsid w:val="004D43E9"/>
    <w:rsid w:val="004D44B2"/>
    <w:rsid w:val="004D4550"/>
    <w:rsid w:val="004D478D"/>
    <w:rsid w:val="004D47B0"/>
    <w:rsid w:val="004D485E"/>
    <w:rsid w:val="004D48BB"/>
    <w:rsid w:val="004D4B3C"/>
    <w:rsid w:val="004D4B58"/>
    <w:rsid w:val="004D4B76"/>
    <w:rsid w:val="004D4CC7"/>
    <w:rsid w:val="004D4D03"/>
    <w:rsid w:val="004D4D6B"/>
    <w:rsid w:val="004D4EBA"/>
    <w:rsid w:val="004D4F98"/>
    <w:rsid w:val="004D4FF1"/>
    <w:rsid w:val="004D5099"/>
    <w:rsid w:val="004D52FB"/>
    <w:rsid w:val="004D5338"/>
    <w:rsid w:val="004D5409"/>
    <w:rsid w:val="004D569A"/>
    <w:rsid w:val="004D56F9"/>
    <w:rsid w:val="004D5707"/>
    <w:rsid w:val="004D573F"/>
    <w:rsid w:val="004D587E"/>
    <w:rsid w:val="004D5880"/>
    <w:rsid w:val="004D58E9"/>
    <w:rsid w:val="004D58F6"/>
    <w:rsid w:val="004D59D6"/>
    <w:rsid w:val="004D5B05"/>
    <w:rsid w:val="004D5CF5"/>
    <w:rsid w:val="004D5E40"/>
    <w:rsid w:val="004D5F00"/>
    <w:rsid w:val="004D6009"/>
    <w:rsid w:val="004D609B"/>
    <w:rsid w:val="004D6698"/>
    <w:rsid w:val="004D677A"/>
    <w:rsid w:val="004D677E"/>
    <w:rsid w:val="004D67FC"/>
    <w:rsid w:val="004D69A9"/>
    <w:rsid w:val="004D6AD0"/>
    <w:rsid w:val="004D6AE4"/>
    <w:rsid w:val="004D6B83"/>
    <w:rsid w:val="004D6D25"/>
    <w:rsid w:val="004D6D4B"/>
    <w:rsid w:val="004D6EFE"/>
    <w:rsid w:val="004D702D"/>
    <w:rsid w:val="004D70AD"/>
    <w:rsid w:val="004D7352"/>
    <w:rsid w:val="004D736F"/>
    <w:rsid w:val="004D74A1"/>
    <w:rsid w:val="004D7517"/>
    <w:rsid w:val="004D77F2"/>
    <w:rsid w:val="004D78DD"/>
    <w:rsid w:val="004D7ACF"/>
    <w:rsid w:val="004D7B7E"/>
    <w:rsid w:val="004D7BD9"/>
    <w:rsid w:val="004D7E54"/>
    <w:rsid w:val="004D7E77"/>
    <w:rsid w:val="004D7F87"/>
    <w:rsid w:val="004E0094"/>
    <w:rsid w:val="004E00AD"/>
    <w:rsid w:val="004E00B4"/>
    <w:rsid w:val="004E0110"/>
    <w:rsid w:val="004E0167"/>
    <w:rsid w:val="004E01CD"/>
    <w:rsid w:val="004E026B"/>
    <w:rsid w:val="004E0301"/>
    <w:rsid w:val="004E0349"/>
    <w:rsid w:val="004E041A"/>
    <w:rsid w:val="004E0519"/>
    <w:rsid w:val="004E0627"/>
    <w:rsid w:val="004E0692"/>
    <w:rsid w:val="004E06C1"/>
    <w:rsid w:val="004E06DF"/>
    <w:rsid w:val="004E0824"/>
    <w:rsid w:val="004E09A6"/>
    <w:rsid w:val="004E0A72"/>
    <w:rsid w:val="004E0F1B"/>
    <w:rsid w:val="004E1033"/>
    <w:rsid w:val="004E1069"/>
    <w:rsid w:val="004E10EC"/>
    <w:rsid w:val="004E12C2"/>
    <w:rsid w:val="004E14A4"/>
    <w:rsid w:val="004E1538"/>
    <w:rsid w:val="004E15DE"/>
    <w:rsid w:val="004E16A3"/>
    <w:rsid w:val="004E16D2"/>
    <w:rsid w:val="004E172D"/>
    <w:rsid w:val="004E191E"/>
    <w:rsid w:val="004E1993"/>
    <w:rsid w:val="004E1B76"/>
    <w:rsid w:val="004E1BA1"/>
    <w:rsid w:val="004E1E77"/>
    <w:rsid w:val="004E2005"/>
    <w:rsid w:val="004E21A4"/>
    <w:rsid w:val="004E22C5"/>
    <w:rsid w:val="004E22CB"/>
    <w:rsid w:val="004E2554"/>
    <w:rsid w:val="004E275A"/>
    <w:rsid w:val="004E2761"/>
    <w:rsid w:val="004E27D4"/>
    <w:rsid w:val="004E2976"/>
    <w:rsid w:val="004E2C1D"/>
    <w:rsid w:val="004E2C8B"/>
    <w:rsid w:val="004E2DA8"/>
    <w:rsid w:val="004E2DE2"/>
    <w:rsid w:val="004E3131"/>
    <w:rsid w:val="004E34F0"/>
    <w:rsid w:val="004E355F"/>
    <w:rsid w:val="004E3599"/>
    <w:rsid w:val="004E3815"/>
    <w:rsid w:val="004E394B"/>
    <w:rsid w:val="004E3A0F"/>
    <w:rsid w:val="004E3A96"/>
    <w:rsid w:val="004E3ADB"/>
    <w:rsid w:val="004E3BF9"/>
    <w:rsid w:val="004E3C8A"/>
    <w:rsid w:val="004E3ED2"/>
    <w:rsid w:val="004E3EFE"/>
    <w:rsid w:val="004E3FD5"/>
    <w:rsid w:val="004E4323"/>
    <w:rsid w:val="004E4359"/>
    <w:rsid w:val="004E4453"/>
    <w:rsid w:val="004E4593"/>
    <w:rsid w:val="004E467D"/>
    <w:rsid w:val="004E48C5"/>
    <w:rsid w:val="004E4909"/>
    <w:rsid w:val="004E498B"/>
    <w:rsid w:val="004E4B12"/>
    <w:rsid w:val="004E5023"/>
    <w:rsid w:val="004E51B8"/>
    <w:rsid w:val="004E5220"/>
    <w:rsid w:val="004E527C"/>
    <w:rsid w:val="004E55E2"/>
    <w:rsid w:val="004E55F3"/>
    <w:rsid w:val="004E5836"/>
    <w:rsid w:val="004E5B5F"/>
    <w:rsid w:val="004E5C2A"/>
    <w:rsid w:val="004E6043"/>
    <w:rsid w:val="004E6083"/>
    <w:rsid w:val="004E635E"/>
    <w:rsid w:val="004E6518"/>
    <w:rsid w:val="004E655E"/>
    <w:rsid w:val="004E659C"/>
    <w:rsid w:val="004E6692"/>
    <w:rsid w:val="004E66C5"/>
    <w:rsid w:val="004E6714"/>
    <w:rsid w:val="004E6859"/>
    <w:rsid w:val="004E69DB"/>
    <w:rsid w:val="004E6CC4"/>
    <w:rsid w:val="004E6D9E"/>
    <w:rsid w:val="004E6E14"/>
    <w:rsid w:val="004E7082"/>
    <w:rsid w:val="004E7163"/>
    <w:rsid w:val="004E7351"/>
    <w:rsid w:val="004E747F"/>
    <w:rsid w:val="004E75BE"/>
    <w:rsid w:val="004E75F1"/>
    <w:rsid w:val="004E76B8"/>
    <w:rsid w:val="004E770C"/>
    <w:rsid w:val="004E7A6E"/>
    <w:rsid w:val="004E7C92"/>
    <w:rsid w:val="004E7D81"/>
    <w:rsid w:val="004E7E07"/>
    <w:rsid w:val="004F0052"/>
    <w:rsid w:val="004F03BF"/>
    <w:rsid w:val="004F04A5"/>
    <w:rsid w:val="004F05C0"/>
    <w:rsid w:val="004F0624"/>
    <w:rsid w:val="004F070A"/>
    <w:rsid w:val="004F0B1F"/>
    <w:rsid w:val="004F0B34"/>
    <w:rsid w:val="004F0CBA"/>
    <w:rsid w:val="004F0DA5"/>
    <w:rsid w:val="004F0E96"/>
    <w:rsid w:val="004F0F31"/>
    <w:rsid w:val="004F1048"/>
    <w:rsid w:val="004F105A"/>
    <w:rsid w:val="004F105B"/>
    <w:rsid w:val="004F1122"/>
    <w:rsid w:val="004F1157"/>
    <w:rsid w:val="004F12C3"/>
    <w:rsid w:val="004F1374"/>
    <w:rsid w:val="004F14C9"/>
    <w:rsid w:val="004F15D9"/>
    <w:rsid w:val="004F1905"/>
    <w:rsid w:val="004F19AF"/>
    <w:rsid w:val="004F19E9"/>
    <w:rsid w:val="004F1B2E"/>
    <w:rsid w:val="004F1B66"/>
    <w:rsid w:val="004F1E89"/>
    <w:rsid w:val="004F1F38"/>
    <w:rsid w:val="004F20D0"/>
    <w:rsid w:val="004F2185"/>
    <w:rsid w:val="004F21A9"/>
    <w:rsid w:val="004F22FD"/>
    <w:rsid w:val="004F2311"/>
    <w:rsid w:val="004F233F"/>
    <w:rsid w:val="004F23C1"/>
    <w:rsid w:val="004F248D"/>
    <w:rsid w:val="004F256D"/>
    <w:rsid w:val="004F264F"/>
    <w:rsid w:val="004F28D4"/>
    <w:rsid w:val="004F2C19"/>
    <w:rsid w:val="004F2DA4"/>
    <w:rsid w:val="004F2DF1"/>
    <w:rsid w:val="004F2E51"/>
    <w:rsid w:val="004F2EBB"/>
    <w:rsid w:val="004F2F2A"/>
    <w:rsid w:val="004F308D"/>
    <w:rsid w:val="004F3421"/>
    <w:rsid w:val="004F3453"/>
    <w:rsid w:val="004F346F"/>
    <w:rsid w:val="004F35B7"/>
    <w:rsid w:val="004F368B"/>
    <w:rsid w:val="004F3700"/>
    <w:rsid w:val="004F39BA"/>
    <w:rsid w:val="004F3A16"/>
    <w:rsid w:val="004F3A1F"/>
    <w:rsid w:val="004F3FDE"/>
    <w:rsid w:val="004F4003"/>
    <w:rsid w:val="004F41E4"/>
    <w:rsid w:val="004F4205"/>
    <w:rsid w:val="004F43A1"/>
    <w:rsid w:val="004F43B4"/>
    <w:rsid w:val="004F43C8"/>
    <w:rsid w:val="004F453C"/>
    <w:rsid w:val="004F4618"/>
    <w:rsid w:val="004F48E1"/>
    <w:rsid w:val="004F49EB"/>
    <w:rsid w:val="004F4C4A"/>
    <w:rsid w:val="004F4C8D"/>
    <w:rsid w:val="004F4DB2"/>
    <w:rsid w:val="004F4F7F"/>
    <w:rsid w:val="004F5040"/>
    <w:rsid w:val="004F5110"/>
    <w:rsid w:val="004F5131"/>
    <w:rsid w:val="004F54B8"/>
    <w:rsid w:val="004F55E7"/>
    <w:rsid w:val="004F575A"/>
    <w:rsid w:val="004F5B5C"/>
    <w:rsid w:val="004F5C18"/>
    <w:rsid w:val="004F5FBE"/>
    <w:rsid w:val="004F600C"/>
    <w:rsid w:val="004F6162"/>
    <w:rsid w:val="004F620C"/>
    <w:rsid w:val="004F63EA"/>
    <w:rsid w:val="004F6A57"/>
    <w:rsid w:val="004F6A5A"/>
    <w:rsid w:val="004F6AD5"/>
    <w:rsid w:val="004F6B58"/>
    <w:rsid w:val="004F6B8E"/>
    <w:rsid w:val="004F6D2A"/>
    <w:rsid w:val="004F6DAE"/>
    <w:rsid w:val="004F70A6"/>
    <w:rsid w:val="004F7136"/>
    <w:rsid w:val="004F7148"/>
    <w:rsid w:val="004F7254"/>
    <w:rsid w:val="004F743B"/>
    <w:rsid w:val="004F7486"/>
    <w:rsid w:val="004F74E3"/>
    <w:rsid w:val="004F755B"/>
    <w:rsid w:val="004F77C6"/>
    <w:rsid w:val="004F789F"/>
    <w:rsid w:val="004F797D"/>
    <w:rsid w:val="004F7B5E"/>
    <w:rsid w:val="004F7D14"/>
    <w:rsid w:val="004F7D23"/>
    <w:rsid w:val="004F7E07"/>
    <w:rsid w:val="00500007"/>
    <w:rsid w:val="00500128"/>
    <w:rsid w:val="0050016D"/>
    <w:rsid w:val="005001DF"/>
    <w:rsid w:val="005002C8"/>
    <w:rsid w:val="005003A6"/>
    <w:rsid w:val="005003EE"/>
    <w:rsid w:val="00500481"/>
    <w:rsid w:val="0050059C"/>
    <w:rsid w:val="00500814"/>
    <w:rsid w:val="00500991"/>
    <w:rsid w:val="00500B7B"/>
    <w:rsid w:val="00500B7E"/>
    <w:rsid w:val="00500B9D"/>
    <w:rsid w:val="00500C95"/>
    <w:rsid w:val="00500D79"/>
    <w:rsid w:val="00500EFF"/>
    <w:rsid w:val="00500F27"/>
    <w:rsid w:val="00500F36"/>
    <w:rsid w:val="0050119C"/>
    <w:rsid w:val="00501425"/>
    <w:rsid w:val="005015BB"/>
    <w:rsid w:val="0050170B"/>
    <w:rsid w:val="00501756"/>
    <w:rsid w:val="005017E6"/>
    <w:rsid w:val="0050183F"/>
    <w:rsid w:val="00501B02"/>
    <w:rsid w:val="00501B4F"/>
    <w:rsid w:val="00501CB8"/>
    <w:rsid w:val="00501CFC"/>
    <w:rsid w:val="00501D00"/>
    <w:rsid w:val="00501E16"/>
    <w:rsid w:val="00501E94"/>
    <w:rsid w:val="00501F1A"/>
    <w:rsid w:val="0050208D"/>
    <w:rsid w:val="0050217A"/>
    <w:rsid w:val="0050247F"/>
    <w:rsid w:val="00502804"/>
    <w:rsid w:val="00502883"/>
    <w:rsid w:val="00502C20"/>
    <w:rsid w:val="00502C39"/>
    <w:rsid w:val="005030A1"/>
    <w:rsid w:val="00503369"/>
    <w:rsid w:val="00503559"/>
    <w:rsid w:val="00503658"/>
    <w:rsid w:val="0050368F"/>
    <w:rsid w:val="00503788"/>
    <w:rsid w:val="00503790"/>
    <w:rsid w:val="00503838"/>
    <w:rsid w:val="005038FA"/>
    <w:rsid w:val="00503D07"/>
    <w:rsid w:val="00503D6F"/>
    <w:rsid w:val="00503F4A"/>
    <w:rsid w:val="00504227"/>
    <w:rsid w:val="005042DB"/>
    <w:rsid w:val="00504489"/>
    <w:rsid w:val="005046A3"/>
    <w:rsid w:val="00504782"/>
    <w:rsid w:val="00504791"/>
    <w:rsid w:val="005048CD"/>
    <w:rsid w:val="005048EC"/>
    <w:rsid w:val="00504928"/>
    <w:rsid w:val="00504993"/>
    <w:rsid w:val="005049E7"/>
    <w:rsid w:val="00504A22"/>
    <w:rsid w:val="00504AE2"/>
    <w:rsid w:val="00504C1D"/>
    <w:rsid w:val="00504CDE"/>
    <w:rsid w:val="00504D03"/>
    <w:rsid w:val="00504D81"/>
    <w:rsid w:val="00504FD0"/>
    <w:rsid w:val="00505024"/>
    <w:rsid w:val="00505140"/>
    <w:rsid w:val="00505625"/>
    <w:rsid w:val="00505819"/>
    <w:rsid w:val="005058BD"/>
    <w:rsid w:val="00505919"/>
    <w:rsid w:val="005059CC"/>
    <w:rsid w:val="00505A6F"/>
    <w:rsid w:val="00505C71"/>
    <w:rsid w:val="00505C76"/>
    <w:rsid w:val="00505E50"/>
    <w:rsid w:val="00505E89"/>
    <w:rsid w:val="00505FA1"/>
    <w:rsid w:val="00505FFD"/>
    <w:rsid w:val="005060A3"/>
    <w:rsid w:val="005060C8"/>
    <w:rsid w:val="00506258"/>
    <w:rsid w:val="0050662C"/>
    <w:rsid w:val="00506678"/>
    <w:rsid w:val="0050682B"/>
    <w:rsid w:val="00506A3D"/>
    <w:rsid w:val="00506A42"/>
    <w:rsid w:val="00506B44"/>
    <w:rsid w:val="00506C33"/>
    <w:rsid w:val="00506DEA"/>
    <w:rsid w:val="00506E5A"/>
    <w:rsid w:val="005072D0"/>
    <w:rsid w:val="005072EA"/>
    <w:rsid w:val="005072F4"/>
    <w:rsid w:val="005073A9"/>
    <w:rsid w:val="0050743C"/>
    <w:rsid w:val="00507465"/>
    <w:rsid w:val="0050757C"/>
    <w:rsid w:val="005077AB"/>
    <w:rsid w:val="005077C9"/>
    <w:rsid w:val="00507A3F"/>
    <w:rsid w:val="00507B7A"/>
    <w:rsid w:val="00507D49"/>
    <w:rsid w:val="0051010C"/>
    <w:rsid w:val="005102E1"/>
    <w:rsid w:val="00510382"/>
    <w:rsid w:val="0051055C"/>
    <w:rsid w:val="005106E6"/>
    <w:rsid w:val="00510778"/>
    <w:rsid w:val="005109EE"/>
    <w:rsid w:val="00510AB9"/>
    <w:rsid w:val="00510D17"/>
    <w:rsid w:val="00510ED9"/>
    <w:rsid w:val="0051105F"/>
    <w:rsid w:val="005110B9"/>
    <w:rsid w:val="00511159"/>
    <w:rsid w:val="005112E2"/>
    <w:rsid w:val="005112F3"/>
    <w:rsid w:val="0051141D"/>
    <w:rsid w:val="00511697"/>
    <w:rsid w:val="005116E2"/>
    <w:rsid w:val="005116FA"/>
    <w:rsid w:val="00511A3F"/>
    <w:rsid w:val="00511BA9"/>
    <w:rsid w:val="00511C19"/>
    <w:rsid w:val="00511C65"/>
    <w:rsid w:val="00511CAE"/>
    <w:rsid w:val="00511E37"/>
    <w:rsid w:val="00511F83"/>
    <w:rsid w:val="00512073"/>
    <w:rsid w:val="005120F8"/>
    <w:rsid w:val="00512127"/>
    <w:rsid w:val="0051247C"/>
    <w:rsid w:val="00512498"/>
    <w:rsid w:val="0051261E"/>
    <w:rsid w:val="0051268E"/>
    <w:rsid w:val="005127C9"/>
    <w:rsid w:val="00512851"/>
    <w:rsid w:val="005128B6"/>
    <w:rsid w:val="00512E1D"/>
    <w:rsid w:val="00513092"/>
    <w:rsid w:val="00513206"/>
    <w:rsid w:val="0051326E"/>
    <w:rsid w:val="005132AB"/>
    <w:rsid w:val="005132BB"/>
    <w:rsid w:val="005132F0"/>
    <w:rsid w:val="00513539"/>
    <w:rsid w:val="00513675"/>
    <w:rsid w:val="00513749"/>
    <w:rsid w:val="00513A34"/>
    <w:rsid w:val="00513B72"/>
    <w:rsid w:val="00513E97"/>
    <w:rsid w:val="00513ECB"/>
    <w:rsid w:val="00513F72"/>
    <w:rsid w:val="00514095"/>
    <w:rsid w:val="0051443B"/>
    <w:rsid w:val="00514449"/>
    <w:rsid w:val="0051444E"/>
    <w:rsid w:val="005146AF"/>
    <w:rsid w:val="005146DB"/>
    <w:rsid w:val="0051496A"/>
    <w:rsid w:val="00514A35"/>
    <w:rsid w:val="00514AD6"/>
    <w:rsid w:val="00514ADD"/>
    <w:rsid w:val="00514ED8"/>
    <w:rsid w:val="005150DB"/>
    <w:rsid w:val="0051557A"/>
    <w:rsid w:val="005156AE"/>
    <w:rsid w:val="00515736"/>
    <w:rsid w:val="0051584D"/>
    <w:rsid w:val="00515884"/>
    <w:rsid w:val="00515912"/>
    <w:rsid w:val="00515963"/>
    <w:rsid w:val="00515B5E"/>
    <w:rsid w:val="00515D54"/>
    <w:rsid w:val="00515E41"/>
    <w:rsid w:val="00515F47"/>
    <w:rsid w:val="00515F90"/>
    <w:rsid w:val="0051615E"/>
    <w:rsid w:val="00516206"/>
    <w:rsid w:val="0051624A"/>
    <w:rsid w:val="00516283"/>
    <w:rsid w:val="005164B6"/>
    <w:rsid w:val="005164E8"/>
    <w:rsid w:val="0051650F"/>
    <w:rsid w:val="0051657F"/>
    <w:rsid w:val="00516869"/>
    <w:rsid w:val="005168CC"/>
    <w:rsid w:val="00516922"/>
    <w:rsid w:val="005169FF"/>
    <w:rsid w:val="00516B94"/>
    <w:rsid w:val="00516CCB"/>
    <w:rsid w:val="00516E63"/>
    <w:rsid w:val="00516E9B"/>
    <w:rsid w:val="00516F28"/>
    <w:rsid w:val="005170EB"/>
    <w:rsid w:val="0051723B"/>
    <w:rsid w:val="00517314"/>
    <w:rsid w:val="00517320"/>
    <w:rsid w:val="005173A2"/>
    <w:rsid w:val="005176E5"/>
    <w:rsid w:val="005176F1"/>
    <w:rsid w:val="0051772B"/>
    <w:rsid w:val="005179F3"/>
    <w:rsid w:val="00517B54"/>
    <w:rsid w:val="00517BFA"/>
    <w:rsid w:val="00517D02"/>
    <w:rsid w:val="00517F1E"/>
    <w:rsid w:val="0052013A"/>
    <w:rsid w:val="005203D9"/>
    <w:rsid w:val="00520625"/>
    <w:rsid w:val="005206A7"/>
    <w:rsid w:val="00520786"/>
    <w:rsid w:val="005209B1"/>
    <w:rsid w:val="00520A82"/>
    <w:rsid w:val="00520B25"/>
    <w:rsid w:val="00520BF4"/>
    <w:rsid w:val="00520CA9"/>
    <w:rsid w:val="00520D19"/>
    <w:rsid w:val="00520D57"/>
    <w:rsid w:val="00520D8E"/>
    <w:rsid w:val="00520E38"/>
    <w:rsid w:val="00521301"/>
    <w:rsid w:val="00521521"/>
    <w:rsid w:val="00521574"/>
    <w:rsid w:val="00521636"/>
    <w:rsid w:val="0052164F"/>
    <w:rsid w:val="00521666"/>
    <w:rsid w:val="005216B9"/>
    <w:rsid w:val="005216C8"/>
    <w:rsid w:val="005216E2"/>
    <w:rsid w:val="005218BA"/>
    <w:rsid w:val="005219A7"/>
    <w:rsid w:val="005219F8"/>
    <w:rsid w:val="00521A30"/>
    <w:rsid w:val="00521B01"/>
    <w:rsid w:val="00521C9A"/>
    <w:rsid w:val="00521CA7"/>
    <w:rsid w:val="00521D7D"/>
    <w:rsid w:val="00521EE6"/>
    <w:rsid w:val="00522499"/>
    <w:rsid w:val="005225C4"/>
    <w:rsid w:val="00522734"/>
    <w:rsid w:val="00522962"/>
    <w:rsid w:val="005229CE"/>
    <w:rsid w:val="005229D8"/>
    <w:rsid w:val="00522B16"/>
    <w:rsid w:val="00522B6D"/>
    <w:rsid w:val="00522BC9"/>
    <w:rsid w:val="00522DE1"/>
    <w:rsid w:val="00522E68"/>
    <w:rsid w:val="00522EE9"/>
    <w:rsid w:val="00523173"/>
    <w:rsid w:val="005231F5"/>
    <w:rsid w:val="005232BA"/>
    <w:rsid w:val="0052343D"/>
    <w:rsid w:val="0052374A"/>
    <w:rsid w:val="00523953"/>
    <w:rsid w:val="00523A1F"/>
    <w:rsid w:val="00523AAD"/>
    <w:rsid w:val="00523C10"/>
    <w:rsid w:val="00523D31"/>
    <w:rsid w:val="00523E3A"/>
    <w:rsid w:val="00523E48"/>
    <w:rsid w:val="005240BB"/>
    <w:rsid w:val="00524141"/>
    <w:rsid w:val="00524196"/>
    <w:rsid w:val="0052429E"/>
    <w:rsid w:val="0052430A"/>
    <w:rsid w:val="00524339"/>
    <w:rsid w:val="00524408"/>
    <w:rsid w:val="00524550"/>
    <w:rsid w:val="0052463D"/>
    <w:rsid w:val="0052467B"/>
    <w:rsid w:val="00524711"/>
    <w:rsid w:val="0052472B"/>
    <w:rsid w:val="0052483B"/>
    <w:rsid w:val="005248C4"/>
    <w:rsid w:val="005249E6"/>
    <w:rsid w:val="00524A01"/>
    <w:rsid w:val="00524BB6"/>
    <w:rsid w:val="00524BCF"/>
    <w:rsid w:val="00524BD0"/>
    <w:rsid w:val="00524E59"/>
    <w:rsid w:val="00524FA6"/>
    <w:rsid w:val="00524FC0"/>
    <w:rsid w:val="00525006"/>
    <w:rsid w:val="005250D6"/>
    <w:rsid w:val="0052515E"/>
    <w:rsid w:val="005251CD"/>
    <w:rsid w:val="005255E8"/>
    <w:rsid w:val="00525649"/>
    <w:rsid w:val="00525850"/>
    <w:rsid w:val="0052588E"/>
    <w:rsid w:val="005258DD"/>
    <w:rsid w:val="0052596A"/>
    <w:rsid w:val="00525CEB"/>
    <w:rsid w:val="00525D6A"/>
    <w:rsid w:val="00525DB7"/>
    <w:rsid w:val="00526079"/>
    <w:rsid w:val="005262A7"/>
    <w:rsid w:val="0052639B"/>
    <w:rsid w:val="005264E8"/>
    <w:rsid w:val="00526563"/>
    <w:rsid w:val="005265CE"/>
    <w:rsid w:val="00526840"/>
    <w:rsid w:val="005268C3"/>
    <w:rsid w:val="00526A0D"/>
    <w:rsid w:val="00526C69"/>
    <w:rsid w:val="00526F5F"/>
    <w:rsid w:val="00527012"/>
    <w:rsid w:val="00527082"/>
    <w:rsid w:val="0052736B"/>
    <w:rsid w:val="00527388"/>
    <w:rsid w:val="005274B0"/>
    <w:rsid w:val="005274B5"/>
    <w:rsid w:val="00527604"/>
    <w:rsid w:val="0052772D"/>
    <w:rsid w:val="00527730"/>
    <w:rsid w:val="00527865"/>
    <w:rsid w:val="00527957"/>
    <w:rsid w:val="005279CE"/>
    <w:rsid w:val="00527A74"/>
    <w:rsid w:val="00527B94"/>
    <w:rsid w:val="00527BE6"/>
    <w:rsid w:val="00527CEA"/>
    <w:rsid w:val="00527E9E"/>
    <w:rsid w:val="00527FAD"/>
    <w:rsid w:val="005302AB"/>
    <w:rsid w:val="00530311"/>
    <w:rsid w:val="005303F4"/>
    <w:rsid w:val="005305B7"/>
    <w:rsid w:val="005305E8"/>
    <w:rsid w:val="00530698"/>
    <w:rsid w:val="005308D6"/>
    <w:rsid w:val="005308FA"/>
    <w:rsid w:val="00530951"/>
    <w:rsid w:val="005309B5"/>
    <w:rsid w:val="00530AAF"/>
    <w:rsid w:val="00530DA3"/>
    <w:rsid w:val="005311BD"/>
    <w:rsid w:val="0053124C"/>
    <w:rsid w:val="0053129E"/>
    <w:rsid w:val="0053139A"/>
    <w:rsid w:val="005313B7"/>
    <w:rsid w:val="005315E7"/>
    <w:rsid w:val="0053168D"/>
    <w:rsid w:val="0053168E"/>
    <w:rsid w:val="005316DA"/>
    <w:rsid w:val="00531879"/>
    <w:rsid w:val="005318BA"/>
    <w:rsid w:val="0053193D"/>
    <w:rsid w:val="0053196B"/>
    <w:rsid w:val="00531AC4"/>
    <w:rsid w:val="00531B26"/>
    <w:rsid w:val="00531B66"/>
    <w:rsid w:val="00531B80"/>
    <w:rsid w:val="00531CC0"/>
    <w:rsid w:val="00531E4F"/>
    <w:rsid w:val="00531FA6"/>
    <w:rsid w:val="0053200C"/>
    <w:rsid w:val="00532021"/>
    <w:rsid w:val="00532140"/>
    <w:rsid w:val="00532261"/>
    <w:rsid w:val="005323AA"/>
    <w:rsid w:val="005324A3"/>
    <w:rsid w:val="0053263A"/>
    <w:rsid w:val="0053264E"/>
    <w:rsid w:val="00532666"/>
    <w:rsid w:val="0053271E"/>
    <w:rsid w:val="00532A85"/>
    <w:rsid w:val="00532D79"/>
    <w:rsid w:val="00532E51"/>
    <w:rsid w:val="00532F0F"/>
    <w:rsid w:val="00532F2C"/>
    <w:rsid w:val="0053302D"/>
    <w:rsid w:val="00533061"/>
    <w:rsid w:val="00533504"/>
    <w:rsid w:val="00533587"/>
    <w:rsid w:val="0053379C"/>
    <w:rsid w:val="0053381A"/>
    <w:rsid w:val="00533AA9"/>
    <w:rsid w:val="00533B79"/>
    <w:rsid w:val="00533E37"/>
    <w:rsid w:val="00533EF0"/>
    <w:rsid w:val="00533F52"/>
    <w:rsid w:val="00534048"/>
    <w:rsid w:val="00534092"/>
    <w:rsid w:val="00534264"/>
    <w:rsid w:val="00534368"/>
    <w:rsid w:val="005343D1"/>
    <w:rsid w:val="00534482"/>
    <w:rsid w:val="00534607"/>
    <w:rsid w:val="00534728"/>
    <w:rsid w:val="00534756"/>
    <w:rsid w:val="00534804"/>
    <w:rsid w:val="005348C2"/>
    <w:rsid w:val="00534956"/>
    <w:rsid w:val="00534987"/>
    <w:rsid w:val="00534BED"/>
    <w:rsid w:val="00534EDC"/>
    <w:rsid w:val="00534F21"/>
    <w:rsid w:val="00534F25"/>
    <w:rsid w:val="00534F7F"/>
    <w:rsid w:val="00535112"/>
    <w:rsid w:val="00535163"/>
    <w:rsid w:val="005352B3"/>
    <w:rsid w:val="00535318"/>
    <w:rsid w:val="0053535D"/>
    <w:rsid w:val="00535455"/>
    <w:rsid w:val="005355BF"/>
    <w:rsid w:val="00535889"/>
    <w:rsid w:val="0053596A"/>
    <w:rsid w:val="00535A25"/>
    <w:rsid w:val="00535AF1"/>
    <w:rsid w:val="00535B93"/>
    <w:rsid w:val="00535BD6"/>
    <w:rsid w:val="00535C3E"/>
    <w:rsid w:val="00535DC8"/>
    <w:rsid w:val="00535E98"/>
    <w:rsid w:val="005361D0"/>
    <w:rsid w:val="00536509"/>
    <w:rsid w:val="00536514"/>
    <w:rsid w:val="00536556"/>
    <w:rsid w:val="005365A4"/>
    <w:rsid w:val="00536627"/>
    <w:rsid w:val="00536829"/>
    <w:rsid w:val="0053686F"/>
    <w:rsid w:val="00536913"/>
    <w:rsid w:val="00536ADC"/>
    <w:rsid w:val="00536B9C"/>
    <w:rsid w:val="00536BBF"/>
    <w:rsid w:val="00536BD9"/>
    <w:rsid w:val="00536BDF"/>
    <w:rsid w:val="00536F15"/>
    <w:rsid w:val="00536FBD"/>
    <w:rsid w:val="00536FC9"/>
    <w:rsid w:val="005370C7"/>
    <w:rsid w:val="00537169"/>
    <w:rsid w:val="005372FA"/>
    <w:rsid w:val="00537370"/>
    <w:rsid w:val="005374B8"/>
    <w:rsid w:val="0053751E"/>
    <w:rsid w:val="0053754F"/>
    <w:rsid w:val="00537601"/>
    <w:rsid w:val="005377B5"/>
    <w:rsid w:val="005377CB"/>
    <w:rsid w:val="005377E7"/>
    <w:rsid w:val="00537893"/>
    <w:rsid w:val="005378E3"/>
    <w:rsid w:val="00537A33"/>
    <w:rsid w:val="00537AFA"/>
    <w:rsid w:val="00537C54"/>
    <w:rsid w:val="00537CD8"/>
    <w:rsid w:val="0054034E"/>
    <w:rsid w:val="005403AD"/>
    <w:rsid w:val="00540457"/>
    <w:rsid w:val="00540464"/>
    <w:rsid w:val="005404AC"/>
    <w:rsid w:val="00540776"/>
    <w:rsid w:val="0054082D"/>
    <w:rsid w:val="005408B5"/>
    <w:rsid w:val="00540956"/>
    <w:rsid w:val="0054095C"/>
    <w:rsid w:val="005409A2"/>
    <w:rsid w:val="00540B6F"/>
    <w:rsid w:val="00540BB3"/>
    <w:rsid w:val="00540E47"/>
    <w:rsid w:val="0054118A"/>
    <w:rsid w:val="005411B8"/>
    <w:rsid w:val="005413D1"/>
    <w:rsid w:val="00541424"/>
    <w:rsid w:val="005414CC"/>
    <w:rsid w:val="00541510"/>
    <w:rsid w:val="00541640"/>
    <w:rsid w:val="005417D9"/>
    <w:rsid w:val="005418CF"/>
    <w:rsid w:val="00541B10"/>
    <w:rsid w:val="00541B50"/>
    <w:rsid w:val="00541BE7"/>
    <w:rsid w:val="00541BFC"/>
    <w:rsid w:val="00541BFE"/>
    <w:rsid w:val="00541E59"/>
    <w:rsid w:val="00541EDE"/>
    <w:rsid w:val="00541F53"/>
    <w:rsid w:val="00541F63"/>
    <w:rsid w:val="00542049"/>
    <w:rsid w:val="0054206E"/>
    <w:rsid w:val="005421C3"/>
    <w:rsid w:val="00542361"/>
    <w:rsid w:val="005423A5"/>
    <w:rsid w:val="0054254A"/>
    <w:rsid w:val="00542568"/>
    <w:rsid w:val="0054289A"/>
    <w:rsid w:val="00542CB2"/>
    <w:rsid w:val="00542D3F"/>
    <w:rsid w:val="00542E29"/>
    <w:rsid w:val="00542EA1"/>
    <w:rsid w:val="00542FAC"/>
    <w:rsid w:val="00542FF1"/>
    <w:rsid w:val="005431F6"/>
    <w:rsid w:val="005432B8"/>
    <w:rsid w:val="005432E2"/>
    <w:rsid w:val="005432F0"/>
    <w:rsid w:val="0054337B"/>
    <w:rsid w:val="00543436"/>
    <w:rsid w:val="0054378B"/>
    <w:rsid w:val="00543884"/>
    <w:rsid w:val="005438C9"/>
    <w:rsid w:val="0054396B"/>
    <w:rsid w:val="00543BA2"/>
    <w:rsid w:val="00543C0E"/>
    <w:rsid w:val="00543D8D"/>
    <w:rsid w:val="00543E37"/>
    <w:rsid w:val="00543E78"/>
    <w:rsid w:val="00543E8B"/>
    <w:rsid w:val="00543F41"/>
    <w:rsid w:val="00543FF1"/>
    <w:rsid w:val="005440BB"/>
    <w:rsid w:val="00544329"/>
    <w:rsid w:val="005444FE"/>
    <w:rsid w:val="0054455E"/>
    <w:rsid w:val="00544774"/>
    <w:rsid w:val="00544819"/>
    <w:rsid w:val="0054490A"/>
    <w:rsid w:val="00544933"/>
    <w:rsid w:val="005449D7"/>
    <w:rsid w:val="00544C51"/>
    <w:rsid w:val="00544DA3"/>
    <w:rsid w:val="00544EFF"/>
    <w:rsid w:val="00544FA5"/>
    <w:rsid w:val="00544FDC"/>
    <w:rsid w:val="0054500F"/>
    <w:rsid w:val="005452B2"/>
    <w:rsid w:val="005453B6"/>
    <w:rsid w:val="00545478"/>
    <w:rsid w:val="005454DB"/>
    <w:rsid w:val="00545512"/>
    <w:rsid w:val="005455E3"/>
    <w:rsid w:val="00545660"/>
    <w:rsid w:val="00545741"/>
    <w:rsid w:val="005458A1"/>
    <w:rsid w:val="005459EA"/>
    <w:rsid w:val="00545B72"/>
    <w:rsid w:val="00545BD4"/>
    <w:rsid w:val="00545CA2"/>
    <w:rsid w:val="00545F7C"/>
    <w:rsid w:val="00546190"/>
    <w:rsid w:val="00546478"/>
    <w:rsid w:val="00546729"/>
    <w:rsid w:val="005467E7"/>
    <w:rsid w:val="005469E5"/>
    <w:rsid w:val="00546AB8"/>
    <w:rsid w:val="00546C1D"/>
    <w:rsid w:val="00546CA5"/>
    <w:rsid w:val="00546CD0"/>
    <w:rsid w:val="00546DB6"/>
    <w:rsid w:val="00546E55"/>
    <w:rsid w:val="00546E5C"/>
    <w:rsid w:val="00546F2F"/>
    <w:rsid w:val="0054712D"/>
    <w:rsid w:val="005471C2"/>
    <w:rsid w:val="005471CE"/>
    <w:rsid w:val="005473F7"/>
    <w:rsid w:val="00547586"/>
    <w:rsid w:val="005475F8"/>
    <w:rsid w:val="00547645"/>
    <w:rsid w:val="0054774B"/>
    <w:rsid w:val="00547830"/>
    <w:rsid w:val="005478B0"/>
    <w:rsid w:val="005479D0"/>
    <w:rsid w:val="00547ABD"/>
    <w:rsid w:val="00547ADC"/>
    <w:rsid w:val="00547C0D"/>
    <w:rsid w:val="00547C49"/>
    <w:rsid w:val="00547CDB"/>
    <w:rsid w:val="00547E0C"/>
    <w:rsid w:val="005500AD"/>
    <w:rsid w:val="005504D4"/>
    <w:rsid w:val="00550639"/>
    <w:rsid w:val="005506DD"/>
    <w:rsid w:val="00550714"/>
    <w:rsid w:val="00550717"/>
    <w:rsid w:val="0055072B"/>
    <w:rsid w:val="00550937"/>
    <w:rsid w:val="00550998"/>
    <w:rsid w:val="00550A9B"/>
    <w:rsid w:val="00550B9E"/>
    <w:rsid w:val="00550BC4"/>
    <w:rsid w:val="00550DC5"/>
    <w:rsid w:val="005511C8"/>
    <w:rsid w:val="00551219"/>
    <w:rsid w:val="00551237"/>
    <w:rsid w:val="005513A1"/>
    <w:rsid w:val="005514F7"/>
    <w:rsid w:val="005516C7"/>
    <w:rsid w:val="005518AA"/>
    <w:rsid w:val="00551A1F"/>
    <w:rsid w:val="00551B00"/>
    <w:rsid w:val="00551C57"/>
    <w:rsid w:val="00551C63"/>
    <w:rsid w:val="00551CB9"/>
    <w:rsid w:val="00551D52"/>
    <w:rsid w:val="00551F20"/>
    <w:rsid w:val="00551FCC"/>
    <w:rsid w:val="00552151"/>
    <w:rsid w:val="00552255"/>
    <w:rsid w:val="00552317"/>
    <w:rsid w:val="00552597"/>
    <w:rsid w:val="0055265D"/>
    <w:rsid w:val="005526DE"/>
    <w:rsid w:val="005526FA"/>
    <w:rsid w:val="00552769"/>
    <w:rsid w:val="0055278B"/>
    <w:rsid w:val="005527D3"/>
    <w:rsid w:val="005529CC"/>
    <w:rsid w:val="00552BBA"/>
    <w:rsid w:val="00552C26"/>
    <w:rsid w:val="00552D4D"/>
    <w:rsid w:val="00552DEB"/>
    <w:rsid w:val="00552F77"/>
    <w:rsid w:val="00553066"/>
    <w:rsid w:val="0055306E"/>
    <w:rsid w:val="005530AB"/>
    <w:rsid w:val="00553272"/>
    <w:rsid w:val="0055332A"/>
    <w:rsid w:val="0055335B"/>
    <w:rsid w:val="005534BF"/>
    <w:rsid w:val="0055354F"/>
    <w:rsid w:val="0055357A"/>
    <w:rsid w:val="00553683"/>
    <w:rsid w:val="0055371E"/>
    <w:rsid w:val="00553743"/>
    <w:rsid w:val="005537F5"/>
    <w:rsid w:val="00553840"/>
    <w:rsid w:val="00553A0F"/>
    <w:rsid w:val="00553AD1"/>
    <w:rsid w:val="00554200"/>
    <w:rsid w:val="005542A7"/>
    <w:rsid w:val="0055442C"/>
    <w:rsid w:val="00554475"/>
    <w:rsid w:val="005544FD"/>
    <w:rsid w:val="0055459B"/>
    <w:rsid w:val="005545E5"/>
    <w:rsid w:val="00554680"/>
    <w:rsid w:val="00554687"/>
    <w:rsid w:val="005546C6"/>
    <w:rsid w:val="005547E4"/>
    <w:rsid w:val="00554822"/>
    <w:rsid w:val="005548B3"/>
    <w:rsid w:val="0055499C"/>
    <w:rsid w:val="00554A1B"/>
    <w:rsid w:val="00554A96"/>
    <w:rsid w:val="00554AA5"/>
    <w:rsid w:val="00554ABB"/>
    <w:rsid w:val="00554BCA"/>
    <w:rsid w:val="00554BE4"/>
    <w:rsid w:val="00554E3A"/>
    <w:rsid w:val="00554E94"/>
    <w:rsid w:val="00554E9B"/>
    <w:rsid w:val="00554F22"/>
    <w:rsid w:val="00554F7B"/>
    <w:rsid w:val="005550D2"/>
    <w:rsid w:val="005552A5"/>
    <w:rsid w:val="00555503"/>
    <w:rsid w:val="005555EF"/>
    <w:rsid w:val="005557C3"/>
    <w:rsid w:val="00555857"/>
    <w:rsid w:val="005558D8"/>
    <w:rsid w:val="00555A0E"/>
    <w:rsid w:val="00555B24"/>
    <w:rsid w:val="00555D34"/>
    <w:rsid w:val="00555D59"/>
    <w:rsid w:val="00555DF7"/>
    <w:rsid w:val="00555E00"/>
    <w:rsid w:val="00555E04"/>
    <w:rsid w:val="00555E0F"/>
    <w:rsid w:val="00555F2B"/>
    <w:rsid w:val="00556155"/>
    <w:rsid w:val="0055623E"/>
    <w:rsid w:val="00556253"/>
    <w:rsid w:val="005562E2"/>
    <w:rsid w:val="005562FC"/>
    <w:rsid w:val="00556383"/>
    <w:rsid w:val="005564BA"/>
    <w:rsid w:val="0055661A"/>
    <w:rsid w:val="00556821"/>
    <w:rsid w:val="00556890"/>
    <w:rsid w:val="005569D1"/>
    <w:rsid w:val="005569FC"/>
    <w:rsid w:val="00556B03"/>
    <w:rsid w:val="00556BE5"/>
    <w:rsid w:val="00556E1E"/>
    <w:rsid w:val="00556ED6"/>
    <w:rsid w:val="00556F3B"/>
    <w:rsid w:val="0055718C"/>
    <w:rsid w:val="0055726F"/>
    <w:rsid w:val="005572AA"/>
    <w:rsid w:val="005572C1"/>
    <w:rsid w:val="00557536"/>
    <w:rsid w:val="00557662"/>
    <w:rsid w:val="005576CD"/>
    <w:rsid w:val="00557862"/>
    <w:rsid w:val="005578C4"/>
    <w:rsid w:val="005579E6"/>
    <w:rsid w:val="00557C82"/>
    <w:rsid w:val="00557D02"/>
    <w:rsid w:val="00557E53"/>
    <w:rsid w:val="00557E54"/>
    <w:rsid w:val="00560245"/>
    <w:rsid w:val="0056024B"/>
    <w:rsid w:val="00560277"/>
    <w:rsid w:val="005603A6"/>
    <w:rsid w:val="00560728"/>
    <w:rsid w:val="005607A2"/>
    <w:rsid w:val="005607FA"/>
    <w:rsid w:val="00560840"/>
    <w:rsid w:val="00560848"/>
    <w:rsid w:val="00560A41"/>
    <w:rsid w:val="00560A69"/>
    <w:rsid w:val="00560B94"/>
    <w:rsid w:val="00560BB8"/>
    <w:rsid w:val="00560C4E"/>
    <w:rsid w:val="00560D40"/>
    <w:rsid w:val="00560EA2"/>
    <w:rsid w:val="00560F5C"/>
    <w:rsid w:val="00560FA7"/>
    <w:rsid w:val="00560FCF"/>
    <w:rsid w:val="00561151"/>
    <w:rsid w:val="005611F8"/>
    <w:rsid w:val="00561209"/>
    <w:rsid w:val="00561234"/>
    <w:rsid w:val="00561251"/>
    <w:rsid w:val="00561345"/>
    <w:rsid w:val="00561435"/>
    <w:rsid w:val="005615F1"/>
    <w:rsid w:val="00561864"/>
    <w:rsid w:val="00561A57"/>
    <w:rsid w:val="00561A7F"/>
    <w:rsid w:val="00561BF9"/>
    <w:rsid w:val="00561C31"/>
    <w:rsid w:val="00561C50"/>
    <w:rsid w:val="00561DF0"/>
    <w:rsid w:val="00561E2C"/>
    <w:rsid w:val="00561E96"/>
    <w:rsid w:val="00561EAC"/>
    <w:rsid w:val="0056271B"/>
    <w:rsid w:val="00562751"/>
    <w:rsid w:val="005627FE"/>
    <w:rsid w:val="00562820"/>
    <w:rsid w:val="00562875"/>
    <w:rsid w:val="00562939"/>
    <w:rsid w:val="00562B0F"/>
    <w:rsid w:val="00562B18"/>
    <w:rsid w:val="00562C78"/>
    <w:rsid w:val="00562CA5"/>
    <w:rsid w:val="00562D0E"/>
    <w:rsid w:val="00562F04"/>
    <w:rsid w:val="00562F69"/>
    <w:rsid w:val="00562FEB"/>
    <w:rsid w:val="0056306F"/>
    <w:rsid w:val="005631D9"/>
    <w:rsid w:val="005632E6"/>
    <w:rsid w:val="00563312"/>
    <w:rsid w:val="0056345C"/>
    <w:rsid w:val="005635A5"/>
    <w:rsid w:val="00563768"/>
    <w:rsid w:val="0056389F"/>
    <w:rsid w:val="005639BF"/>
    <w:rsid w:val="00563A2C"/>
    <w:rsid w:val="00563AD2"/>
    <w:rsid w:val="00563B6F"/>
    <w:rsid w:val="00563BB6"/>
    <w:rsid w:val="00564021"/>
    <w:rsid w:val="005640AF"/>
    <w:rsid w:val="00564168"/>
    <w:rsid w:val="005642AE"/>
    <w:rsid w:val="0056438E"/>
    <w:rsid w:val="00564396"/>
    <w:rsid w:val="00564629"/>
    <w:rsid w:val="00564650"/>
    <w:rsid w:val="00564674"/>
    <w:rsid w:val="00564685"/>
    <w:rsid w:val="005646F1"/>
    <w:rsid w:val="00564C2B"/>
    <w:rsid w:val="00564CC5"/>
    <w:rsid w:val="00564DD2"/>
    <w:rsid w:val="00564F4E"/>
    <w:rsid w:val="005651E8"/>
    <w:rsid w:val="00565263"/>
    <w:rsid w:val="0056537C"/>
    <w:rsid w:val="00565411"/>
    <w:rsid w:val="00565428"/>
    <w:rsid w:val="005655BC"/>
    <w:rsid w:val="00565A3D"/>
    <w:rsid w:val="00565AC3"/>
    <w:rsid w:val="00565B39"/>
    <w:rsid w:val="00565EA8"/>
    <w:rsid w:val="00565F91"/>
    <w:rsid w:val="00566080"/>
    <w:rsid w:val="005660A6"/>
    <w:rsid w:val="00566626"/>
    <w:rsid w:val="005666EC"/>
    <w:rsid w:val="00566793"/>
    <w:rsid w:val="00566A68"/>
    <w:rsid w:val="00566AA3"/>
    <w:rsid w:val="00566B0C"/>
    <w:rsid w:val="00566B3E"/>
    <w:rsid w:val="00566BC6"/>
    <w:rsid w:val="00566DA8"/>
    <w:rsid w:val="0056713C"/>
    <w:rsid w:val="005671AB"/>
    <w:rsid w:val="005672B9"/>
    <w:rsid w:val="005673AF"/>
    <w:rsid w:val="0056743C"/>
    <w:rsid w:val="0056745D"/>
    <w:rsid w:val="005674C5"/>
    <w:rsid w:val="00567D16"/>
    <w:rsid w:val="00567D45"/>
    <w:rsid w:val="00567D8C"/>
    <w:rsid w:val="00567DB5"/>
    <w:rsid w:val="00567DD9"/>
    <w:rsid w:val="00567E1B"/>
    <w:rsid w:val="00567E7B"/>
    <w:rsid w:val="00567EDA"/>
    <w:rsid w:val="00567F06"/>
    <w:rsid w:val="00567F76"/>
    <w:rsid w:val="00570113"/>
    <w:rsid w:val="005701BD"/>
    <w:rsid w:val="005701C2"/>
    <w:rsid w:val="00570258"/>
    <w:rsid w:val="0057034E"/>
    <w:rsid w:val="00570497"/>
    <w:rsid w:val="0057064F"/>
    <w:rsid w:val="00570985"/>
    <w:rsid w:val="00570EC5"/>
    <w:rsid w:val="0057116E"/>
    <w:rsid w:val="00571300"/>
    <w:rsid w:val="00571478"/>
    <w:rsid w:val="0057147E"/>
    <w:rsid w:val="00571565"/>
    <w:rsid w:val="0057164C"/>
    <w:rsid w:val="00571690"/>
    <w:rsid w:val="0057171E"/>
    <w:rsid w:val="00571999"/>
    <w:rsid w:val="00571A1D"/>
    <w:rsid w:val="00571A24"/>
    <w:rsid w:val="00571C58"/>
    <w:rsid w:val="00571F05"/>
    <w:rsid w:val="0057203C"/>
    <w:rsid w:val="0057213D"/>
    <w:rsid w:val="0057233B"/>
    <w:rsid w:val="0057234F"/>
    <w:rsid w:val="005723B3"/>
    <w:rsid w:val="00572581"/>
    <w:rsid w:val="005725B8"/>
    <w:rsid w:val="0057262B"/>
    <w:rsid w:val="005726A9"/>
    <w:rsid w:val="00572879"/>
    <w:rsid w:val="00572897"/>
    <w:rsid w:val="00572A09"/>
    <w:rsid w:val="00572EF1"/>
    <w:rsid w:val="0057310A"/>
    <w:rsid w:val="005731AF"/>
    <w:rsid w:val="00573226"/>
    <w:rsid w:val="005732FC"/>
    <w:rsid w:val="005733F1"/>
    <w:rsid w:val="00573957"/>
    <w:rsid w:val="00573C38"/>
    <w:rsid w:val="00573C58"/>
    <w:rsid w:val="00574070"/>
    <w:rsid w:val="00574078"/>
    <w:rsid w:val="0057417E"/>
    <w:rsid w:val="005741BE"/>
    <w:rsid w:val="005742ED"/>
    <w:rsid w:val="005743DA"/>
    <w:rsid w:val="005746CD"/>
    <w:rsid w:val="00574700"/>
    <w:rsid w:val="00574707"/>
    <w:rsid w:val="00574713"/>
    <w:rsid w:val="005749A2"/>
    <w:rsid w:val="00574B91"/>
    <w:rsid w:val="00574D87"/>
    <w:rsid w:val="00575057"/>
    <w:rsid w:val="00575235"/>
    <w:rsid w:val="00575240"/>
    <w:rsid w:val="0057537F"/>
    <w:rsid w:val="0057542A"/>
    <w:rsid w:val="00575490"/>
    <w:rsid w:val="005754B1"/>
    <w:rsid w:val="00575625"/>
    <w:rsid w:val="005758D0"/>
    <w:rsid w:val="005759BC"/>
    <w:rsid w:val="00575A0C"/>
    <w:rsid w:val="00575B20"/>
    <w:rsid w:val="00575C90"/>
    <w:rsid w:val="00575D52"/>
    <w:rsid w:val="00575D9B"/>
    <w:rsid w:val="00575ECD"/>
    <w:rsid w:val="00575FB3"/>
    <w:rsid w:val="00576012"/>
    <w:rsid w:val="00576106"/>
    <w:rsid w:val="00576213"/>
    <w:rsid w:val="005762F6"/>
    <w:rsid w:val="00576306"/>
    <w:rsid w:val="0057650B"/>
    <w:rsid w:val="00576632"/>
    <w:rsid w:val="005768A5"/>
    <w:rsid w:val="005768DA"/>
    <w:rsid w:val="00576CCB"/>
    <w:rsid w:val="00576CE6"/>
    <w:rsid w:val="00576D48"/>
    <w:rsid w:val="00576D56"/>
    <w:rsid w:val="00576E1F"/>
    <w:rsid w:val="00576F7F"/>
    <w:rsid w:val="0057701B"/>
    <w:rsid w:val="00577066"/>
    <w:rsid w:val="005770BC"/>
    <w:rsid w:val="005772D3"/>
    <w:rsid w:val="00577311"/>
    <w:rsid w:val="005773D9"/>
    <w:rsid w:val="00577438"/>
    <w:rsid w:val="005775B8"/>
    <w:rsid w:val="005776E4"/>
    <w:rsid w:val="005776F5"/>
    <w:rsid w:val="00577785"/>
    <w:rsid w:val="0057782C"/>
    <w:rsid w:val="00577862"/>
    <w:rsid w:val="0057793E"/>
    <w:rsid w:val="00577A34"/>
    <w:rsid w:val="00577A8F"/>
    <w:rsid w:val="00577AC7"/>
    <w:rsid w:val="00577B40"/>
    <w:rsid w:val="00577F1E"/>
    <w:rsid w:val="00577F6C"/>
    <w:rsid w:val="005805C0"/>
    <w:rsid w:val="005808AA"/>
    <w:rsid w:val="005809D1"/>
    <w:rsid w:val="00580D2A"/>
    <w:rsid w:val="00580F88"/>
    <w:rsid w:val="00580FC0"/>
    <w:rsid w:val="005810D2"/>
    <w:rsid w:val="00581146"/>
    <w:rsid w:val="00581257"/>
    <w:rsid w:val="00581399"/>
    <w:rsid w:val="005813C2"/>
    <w:rsid w:val="00581444"/>
    <w:rsid w:val="00581569"/>
    <w:rsid w:val="005815B4"/>
    <w:rsid w:val="005815B7"/>
    <w:rsid w:val="00581616"/>
    <w:rsid w:val="00581933"/>
    <w:rsid w:val="00582008"/>
    <w:rsid w:val="005820D1"/>
    <w:rsid w:val="005821A7"/>
    <w:rsid w:val="00582331"/>
    <w:rsid w:val="00582370"/>
    <w:rsid w:val="005824C5"/>
    <w:rsid w:val="005824FF"/>
    <w:rsid w:val="00582576"/>
    <w:rsid w:val="0058276D"/>
    <w:rsid w:val="0058277A"/>
    <w:rsid w:val="0058292C"/>
    <w:rsid w:val="005829FC"/>
    <w:rsid w:val="00582A76"/>
    <w:rsid w:val="00582C17"/>
    <w:rsid w:val="00582C44"/>
    <w:rsid w:val="00582D3A"/>
    <w:rsid w:val="00582D3B"/>
    <w:rsid w:val="00582DB5"/>
    <w:rsid w:val="00582DDA"/>
    <w:rsid w:val="00582DE1"/>
    <w:rsid w:val="005832A4"/>
    <w:rsid w:val="00583337"/>
    <w:rsid w:val="00583549"/>
    <w:rsid w:val="0058354F"/>
    <w:rsid w:val="0058379A"/>
    <w:rsid w:val="00583C1D"/>
    <w:rsid w:val="00583CC5"/>
    <w:rsid w:val="00583CE5"/>
    <w:rsid w:val="00583D38"/>
    <w:rsid w:val="00583D77"/>
    <w:rsid w:val="00583DF7"/>
    <w:rsid w:val="00583EAF"/>
    <w:rsid w:val="00584126"/>
    <w:rsid w:val="005846EF"/>
    <w:rsid w:val="00584778"/>
    <w:rsid w:val="005847BA"/>
    <w:rsid w:val="00584856"/>
    <w:rsid w:val="005848AF"/>
    <w:rsid w:val="00584AB5"/>
    <w:rsid w:val="00584B88"/>
    <w:rsid w:val="00584E08"/>
    <w:rsid w:val="00584EFA"/>
    <w:rsid w:val="00584F85"/>
    <w:rsid w:val="00585095"/>
    <w:rsid w:val="005850F4"/>
    <w:rsid w:val="00585183"/>
    <w:rsid w:val="005851F8"/>
    <w:rsid w:val="005852F9"/>
    <w:rsid w:val="00585307"/>
    <w:rsid w:val="00585367"/>
    <w:rsid w:val="00585373"/>
    <w:rsid w:val="005853E0"/>
    <w:rsid w:val="005855B5"/>
    <w:rsid w:val="005856A8"/>
    <w:rsid w:val="005859BB"/>
    <w:rsid w:val="00585BAF"/>
    <w:rsid w:val="00585BE8"/>
    <w:rsid w:val="00585CBB"/>
    <w:rsid w:val="00585E67"/>
    <w:rsid w:val="00585EC4"/>
    <w:rsid w:val="00585F2B"/>
    <w:rsid w:val="00586080"/>
    <w:rsid w:val="005860CD"/>
    <w:rsid w:val="00586135"/>
    <w:rsid w:val="005861C6"/>
    <w:rsid w:val="0058623D"/>
    <w:rsid w:val="005862D7"/>
    <w:rsid w:val="00586414"/>
    <w:rsid w:val="0058658E"/>
    <w:rsid w:val="00586979"/>
    <w:rsid w:val="00586994"/>
    <w:rsid w:val="005869AA"/>
    <w:rsid w:val="00586B95"/>
    <w:rsid w:val="00586C93"/>
    <w:rsid w:val="00586CA8"/>
    <w:rsid w:val="00586D4F"/>
    <w:rsid w:val="00586DAA"/>
    <w:rsid w:val="0058709F"/>
    <w:rsid w:val="00587404"/>
    <w:rsid w:val="00587684"/>
    <w:rsid w:val="005877A9"/>
    <w:rsid w:val="00587984"/>
    <w:rsid w:val="00587B9E"/>
    <w:rsid w:val="00587BAE"/>
    <w:rsid w:val="00587E19"/>
    <w:rsid w:val="00587EC1"/>
    <w:rsid w:val="00587F8D"/>
    <w:rsid w:val="005900DD"/>
    <w:rsid w:val="005901D8"/>
    <w:rsid w:val="0059025F"/>
    <w:rsid w:val="005906C3"/>
    <w:rsid w:val="005906D5"/>
    <w:rsid w:val="0059071A"/>
    <w:rsid w:val="00590836"/>
    <w:rsid w:val="00590CD4"/>
    <w:rsid w:val="00590D4B"/>
    <w:rsid w:val="00590D50"/>
    <w:rsid w:val="00590E59"/>
    <w:rsid w:val="00590FE2"/>
    <w:rsid w:val="0059116E"/>
    <w:rsid w:val="0059124E"/>
    <w:rsid w:val="00591348"/>
    <w:rsid w:val="00591434"/>
    <w:rsid w:val="005915EE"/>
    <w:rsid w:val="0059162F"/>
    <w:rsid w:val="00591654"/>
    <w:rsid w:val="00591849"/>
    <w:rsid w:val="0059185C"/>
    <w:rsid w:val="00591A08"/>
    <w:rsid w:val="00591AA4"/>
    <w:rsid w:val="00591B09"/>
    <w:rsid w:val="00591B5A"/>
    <w:rsid w:val="00591B9B"/>
    <w:rsid w:val="00591BFC"/>
    <w:rsid w:val="00591C00"/>
    <w:rsid w:val="00591C8B"/>
    <w:rsid w:val="0059201D"/>
    <w:rsid w:val="005920E0"/>
    <w:rsid w:val="00592106"/>
    <w:rsid w:val="005923A4"/>
    <w:rsid w:val="005923B8"/>
    <w:rsid w:val="005925B5"/>
    <w:rsid w:val="005926FB"/>
    <w:rsid w:val="00592A77"/>
    <w:rsid w:val="00592A7B"/>
    <w:rsid w:val="00592BBC"/>
    <w:rsid w:val="00592DA3"/>
    <w:rsid w:val="00592DB6"/>
    <w:rsid w:val="00592EB4"/>
    <w:rsid w:val="00592FFD"/>
    <w:rsid w:val="0059303B"/>
    <w:rsid w:val="005932BA"/>
    <w:rsid w:val="0059342A"/>
    <w:rsid w:val="0059345B"/>
    <w:rsid w:val="005934B5"/>
    <w:rsid w:val="0059359A"/>
    <w:rsid w:val="005935EB"/>
    <w:rsid w:val="0059382B"/>
    <w:rsid w:val="005938BA"/>
    <w:rsid w:val="005939C4"/>
    <w:rsid w:val="00593AE2"/>
    <w:rsid w:val="00593B65"/>
    <w:rsid w:val="00593D7B"/>
    <w:rsid w:val="00593DCF"/>
    <w:rsid w:val="00593E95"/>
    <w:rsid w:val="005940EA"/>
    <w:rsid w:val="005943F5"/>
    <w:rsid w:val="00594606"/>
    <w:rsid w:val="0059463F"/>
    <w:rsid w:val="00594734"/>
    <w:rsid w:val="005947EF"/>
    <w:rsid w:val="0059483A"/>
    <w:rsid w:val="00594895"/>
    <w:rsid w:val="00594C40"/>
    <w:rsid w:val="00594C43"/>
    <w:rsid w:val="00594FF9"/>
    <w:rsid w:val="0059502E"/>
    <w:rsid w:val="00595097"/>
    <w:rsid w:val="0059513A"/>
    <w:rsid w:val="00595155"/>
    <w:rsid w:val="005951D7"/>
    <w:rsid w:val="00595394"/>
    <w:rsid w:val="005955BC"/>
    <w:rsid w:val="005956D7"/>
    <w:rsid w:val="005957C6"/>
    <w:rsid w:val="005957D1"/>
    <w:rsid w:val="00595A4F"/>
    <w:rsid w:val="00595C14"/>
    <w:rsid w:val="00595E43"/>
    <w:rsid w:val="00595E54"/>
    <w:rsid w:val="00595EC1"/>
    <w:rsid w:val="00595EE5"/>
    <w:rsid w:val="00595F71"/>
    <w:rsid w:val="0059606E"/>
    <w:rsid w:val="00596152"/>
    <w:rsid w:val="0059639E"/>
    <w:rsid w:val="005963B8"/>
    <w:rsid w:val="005963EE"/>
    <w:rsid w:val="0059659C"/>
    <w:rsid w:val="005966D1"/>
    <w:rsid w:val="0059680D"/>
    <w:rsid w:val="00596887"/>
    <w:rsid w:val="005968A5"/>
    <w:rsid w:val="0059709D"/>
    <w:rsid w:val="00597183"/>
    <w:rsid w:val="0059725B"/>
    <w:rsid w:val="005974B2"/>
    <w:rsid w:val="0059757C"/>
    <w:rsid w:val="0059759E"/>
    <w:rsid w:val="005975E6"/>
    <w:rsid w:val="0059768C"/>
    <w:rsid w:val="00597731"/>
    <w:rsid w:val="0059773F"/>
    <w:rsid w:val="00597789"/>
    <w:rsid w:val="005977B1"/>
    <w:rsid w:val="0059796A"/>
    <w:rsid w:val="005979E1"/>
    <w:rsid w:val="00597A7B"/>
    <w:rsid w:val="00597BED"/>
    <w:rsid w:val="00597DB3"/>
    <w:rsid w:val="00597F14"/>
    <w:rsid w:val="00597F56"/>
    <w:rsid w:val="005A0164"/>
    <w:rsid w:val="005A034E"/>
    <w:rsid w:val="005A0434"/>
    <w:rsid w:val="005A06FC"/>
    <w:rsid w:val="005A0848"/>
    <w:rsid w:val="005A09C3"/>
    <w:rsid w:val="005A0BDE"/>
    <w:rsid w:val="005A0C84"/>
    <w:rsid w:val="005A0CEF"/>
    <w:rsid w:val="005A0D91"/>
    <w:rsid w:val="005A0E33"/>
    <w:rsid w:val="005A0E6E"/>
    <w:rsid w:val="005A101A"/>
    <w:rsid w:val="005A107C"/>
    <w:rsid w:val="005A16A4"/>
    <w:rsid w:val="005A174A"/>
    <w:rsid w:val="005A18D4"/>
    <w:rsid w:val="005A1BB1"/>
    <w:rsid w:val="005A1BCF"/>
    <w:rsid w:val="005A1C6D"/>
    <w:rsid w:val="005A1CAB"/>
    <w:rsid w:val="005A1CF1"/>
    <w:rsid w:val="005A1D6C"/>
    <w:rsid w:val="005A1F0E"/>
    <w:rsid w:val="005A2140"/>
    <w:rsid w:val="005A2149"/>
    <w:rsid w:val="005A22ED"/>
    <w:rsid w:val="005A233D"/>
    <w:rsid w:val="005A234F"/>
    <w:rsid w:val="005A258E"/>
    <w:rsid w:val="005A2724"/>
    <w:rsid w:val="005A2818"/>
    <w:rsid w:val="005A287C"/>
    <w:rsid w:val="005A2AA3"/>
    <w:rsid w:val="005A2B22"/>
    <w:rsid w:val="005A2BCE"/>
    <w:rsid w:val="005A2C63"/>
    <w:rsid w:val="005A2D2B"/>
    <w:rsid w:val="005A2DA8"/>
    <w:rsid w:val="005A2E47"/>
    <w:rsid w:val="005A2EF2"/>
    <w:rsid w:val="005A314B"/>
    <w:rsid w:val="005A31AA"/>
    <w:rsid w:val="005A31C5"/>
    <w:rsid w:val="005A32EC"/>
    <w:rsid w:val="005A3310"/>
    <w:rsid w:val="005A33E0"/>
    <w:rsid w:val="005A3445"/>
    <w:rsid w:val="005A3617"/>
    <w:rsid w:val="005A3685"/>
    <w:rsid w:val="005A36F3"/>
    <w:rsid w:val="005A390F"/>
    <w:rsid w:val="005A3AF8"/>
    <w:rsid w:val="005A3CC5"/>
    <w:rsid w:val="005A3D04"/>
    <w:rsid w:val="005A3D42"/>
    <w:rsid w:val="005A3D6A"/>
    <w:rsid w:val="005A3E95"/>
    <w:rsid w:val="005A3EFE"/>
    <w:rsid w:val="005A3F8E"/>
    <w:rsid w:val="005A3F99"/>
    <w:rsid w:val="005A42AC"/>
    <w:rsid w:val="005A43B5"/>
    <w:rsid w:val="005A44D9"/>
    <w:rsid w:val="005A457E"/>
    <w:rsid w:val="005A4689"/>
    <w:rsid w:val="005A476F"/>
    <w:rsid w:val="005A47E1"/>
    <w:rsid w:val="005A47F4"/>
    <w:rsid w:val="005A4805"/>
    <w:rsid w:val="005A4815"/>
    <w:rsid w:val="005A4A16"/>
    <w:rsid w:val="005A4B1D"/>
    <w:rsid w:val="005A4B8E"/>
    <w:rsid w:val="005A4C29"/>
    <w:rsid w:val="005A4D14"/>
    <w:rsid w:val="005A4D58"/>
    <w:rsid w:val="005A4D97"/>
    <w:rsid w:val="005A4E7D"/>
    <w:rsid w:val="005A506B"/>
    <w:rsid w:val="005A51E7"/>
    <w:rsid w:val="005A5303"/>
    <w:rsid w:val="005A54D0"/>
    <w:rsid w:val="005A558C"/>
    <w:rsid w:val="005A566F"/>
    <w:rsid w:val="005A56E8"/>
    <w:rsid w:val="005A57D9"/>
    <w:rsid w:val="005A5C2A"/>
    <w:rsid w:val="005A5EF6"/>
    <w:rsid w:val="005A5F22"/>
    <w:rsid w:val="005A5FA6"/>
    <w:rsid w:val="005A6177"/>
    <w:rsid w:val="005A638E"/>
    <w:rsid w:val="005A65F7"/>
    <w:rsid w:val="005A6710"/>
    <w:rsid w:val="005A6B0B"/>
    <w:rsid w:val="005A6D6E"/>
    <w:rsid w:val="005A7023"/>
    <w:rsid w:val="005A70FA"/>
    <w:rsid w:val="005A71E5"/>
    <w:rsid w:val="005A71EF"/>
    <w:rsid w:val="005A7521"/>
    <w:rsid w:val="005A7524"/>
    <w:rsid w:val="005A761C"/>
    <w:rsid w:val="005A76A5"/>
    <w:rsid w:val="005A7763"/>
    <w:rsid w:val="005A7ACB"/>
    <w:rsid w:val="005A7B8F"/>
    <w:rsid w:val="005A7CA5"/>
    <w:rsid w:val="005A7D1E"/>
    <w:rsid w:val="005A7E92"/>
    <w:rsid w:val="005A7F6B"/>
    <w:rsid w:val="005B0233"/>
    <w:rsid w:val="005B0240"/>
    <w:rsid w:val="005B02C9"/>
    <w:rsid w:val="005B03A7"/>
    <w:rsid w:val="005B044A"/>
    <w:rsid w:val="005B04F5"/>
    <w:rsid w:val="005B0540"/>
    <w:rsid w:val="005B063E"/>
    <w:rsid w:val="005B070F"/>
    <w:rsid w:val="005B0729"/>
    <w:rsid w:val="005B07EB"/>
    <w:rsid w:val="005B0825"/>
    <w:rsid w:val="005B09AC"/>
    <w:rsid w:val="005B09C8"/>
    <w:rsid w:val="005B0A79"/>
    <w:rsid w:val="005B0CBF"/>
    <w:rsid w:val="005B0E51"/>
    <w:rsid w:val="005B108F"/>
    <w:rsid w:val="005B1119"/>
    <w:rsid w:val="005B118A"/>
    <w:rsid w:val="005B1253"/>
    <w:rsid w:val="005B13AF"/>
    <w:rsid w:val="005B140F"/>
    <w:rsid w:val="005B14BB"/>
    <w:rsid w:val="005B14BF"/>
    <w:rsid w:val="005B14E3"/>
    <w:rsid w:val="005B14E4"/>
    <w:rsid w:val="005B1878"/>
    <w:rsid w:val="005B18EA"/>
    <w:rsid w:val="005B191B"/>
    <w:rsid w:val="005B1A83"/>
    <w:rsid w:val="005B1E87"/>
    <w:rsid w:val="005B1EE2"/>
    <w:rsid w:val="005B1F18"/>
    <w:rsid w:val="005B228E"/>
    <w:rsid w:val="005B22CB"/>
    <w:rsid w:val="005B2535"/>
    <w:rsid w:val="005B257D"/>
    <w:rsid w:val="005B25A0"/>
    <w:rsid w:val="005B27C1"/>
    <w:rsid w:val="005B28C8"/>
    <w:rsid w:val="005B2BBF"/>
    <w:rsid w:val="005B2CDA"/>
    <w:rsid w:val="005B2D10"/>
    <w:rsid w:val="005B2D15"/>
    <w:rsid w:val="005B2D76"/>
    <w:rsid w:val="005B2D81"/>
    <w:rsid w:val="005B2E8C"/>
    <w:rsid w:val="005B2FDC"/>
    <w:rsid w:val="005B31C3"/>
    <w:rsid w:val="005B32E0"/>
    <w:rsid w:val="005B33FF"/>
    <w:rsid w:val="005B3407"/>
    <w:rsid w:val="005B3435"/>
    <w:rsid w:val="005B347E"/>
    <w:rsid w:val="005B35BB"/>
    <w:rsid w:val="005B3687"/>
    <w:rsid w:val="005B36E7"/>
    <w:rsid w:val="005B3743"/>
    <w:rsid w:val="005B395A"/>
    <w:rsid w:val="005B3A03"/>
    <w:rsid w:val="005B3AD6"/>
    <w:rsid w:val="005B3B40"/>
    <w:rsid w:val="005B3CB1"/>
    <w:rsid w:val="005B3D31"/>
    <w:rsid w:val="005B40DB"/>
    <w:rsid w:val="005B42AA"/>
    <w:rsid w:val="005B43A4"/>
    <w:rsid w:val="005B43D3"/>
    <w:rsid w:val="005B46AB"/>
    <w:rsid w:val="005B46D5"/>
    <w:rsid w:val="005B4B6E"/>
    <w:rsid w:val="005B4C27"/>
    <w:rsid w:val="005B4E1D"/>
    <w:rsid w:val="005B4FD9"/>
    <w:rsid w:val="005B52C3"/>
    <w:rsid w:val="005B5578"/>
    <w:rsid w:val="005B561A"/>
    <w:rsid w:val="005B57D5"/>
    <w:rsid w:val="005B5884"/>
    <w:rsid w:val="005B5962"/>
    <w:rsid w:val="005B59AA"/>
    <w:rsid w:val="005B604D"/>
    <w:rsid w:val="005B607C"/>
    <w:rsid w:val="005B6107"/>
    <w:rsid w:val="005B6263"/>
    <w:rsid w:val="005B62FF"/>
    <w:rsid w:val="005B633E"/>
    <w:rsid w:val="005B63F9"/>
    <w:rsid w:val="005B6561"/>
    <w:rsid w:val="005B6581"/>
    <w:rsid w:val="005B6622"/>
    <w:rsid w:val="005B6717"/>
    <w:rsid w:val="005B6742"/>
    <w:rsid w:val="005B678F"/>
    <w:rsid w:val="005B6A07"/>
    <w:rsid w:val="005B6A10"/>
    <w:rsid w:val="005B6B6E"/>
    <w:rsid w:val="005B6E3F"/>
    <w:rsid w:val="005B6FA5"/>
    <w:rsid w:val="005B6FF8"/>
    <w:rsid w:val="005B7075"/>
    <w:rsid w:val="005B741D"/>
    <w:rsid w:val="005B75B0"/>
    <w:rsid w:val="005B75FA"/>
    <w:rsid w:val="005B76F7"/>
    <w:rsid w:val="005B7701"/>
    <w:rsid w:val="005B78F4"/>
    <w:rsid w:val="005B7A47"/>
    <w:rsid w:val="005B7B14"/>
    <w:rsid w:val="005B7B24"/>
    <w:rsid w:val="005B7B49"/>
    <w:rsid w:val="005B7C3E"/>
    <w:rsid w:val="005B7D0B"/>
    <w:rsid w:val="005B7EFA"/>
    <w:rsid w:val="005C012C"/>
    <w:rsid w:val="005C0233"/>
    <w:rsid w:val="005C025C"/>
    <w:rsid w:val="005C0294"/>
    <w:rsid w:val="005C04DF"/>
    <w:rsid w:val="005C0502"/>
    <w:rsid w:val="005C0503"/>
    <w:rsid w:val="005C051F"/>
    <w:rsid w:val="005C0643"/>
    <w:rsid w:val="005C09C7"/>
    <w:rsid w:val="005C0C71"/>
    <w:rsid w:val="005C0C85"/>
    <w:rsid w:val="005C0E75"/>
    <w:rsid w:val="005C1065"/>
    <w:rsid w:val="005C1353"/>
    <w:rsid w:val="005C1372"/>
    <w:rsid w:val="005C13EE"/>
    <w:rsid w:val="005C1854"/>
    <w:rsid w:val="005C196C"/>
    <w:rsid w:val="005C19C6"/>
    <w:rsid w:val="005C1A08"/>
    <w:rsid w:val="005C1A30"/>
    <w:rsid w:val="005C1F95"/>
    <w:rsid w:val="005C2039"/>
    <w:rsid w:val="005C20A2"/>
    <w:rsid w:val="005C20C2"/>
    <w:rsid w:val="005C22DE"/>
    <w:rsid w:val="005C27C0"/>
    <w:rsid w:val="005C27D9"/>
    <w:rsid w:val="005C2802"/>
    <w:rsid w:val="005C28C6"/>
    <w:rsid w:val="005C29EE"/>
    <w:rsid w:val="005C2B43"/>
    <w:rsid w:val="005C2C5F"/>
    <w:rsid w:val="005C2FA0"/>
    <w:rsid w:val="005C3278"/>
    <w:rsid w:val="005C3388"/>
    <w:rsid w:val="005C33C3"/>
    <w:rsid w:val="005C3417"/>
    <w:rsid w:val="005C385A"/>
    <w:rsid w:val="005C38A7"/>
    <w:rsid w:val="005C39AB"/>
    <w:rsid w:val="005C3A04"/>
    <w:rsid w:val="005C3A0B"/>
    <w:rsid w:val="005C3B3F"/>
    <w:rsid w:val="005C3D81"/>
    <w:rsid w:val="005C3DE3"/>
    <w:rsid w:val="005C3E1A"/>
    <w:rsid w:val="005C3F4C"/>
    <w:rsid w:val="005C4161"/>
    <w:rsid w:val="005C41BC"/>
    <w:rsid w:val="005C42F8"/>
    <w:rsid w:val="005C432F"/>
    <w:rsid w:val="005C449A"/>
    <w:rsid w:val="005C4561"/>
    <w:rsid w:val="005C4609"/>
    <w:rsid w:val="005C4988"/>
    <w:rsid w:val="005C49B4"/>
    <w:rsid w:val="005C4C45"/>
    <w:rsid w:val="005C4EA3"/>
    <w:rsid w:val="005C4F15"/>
    <w:rsid w:val="005C4FF4"/>
    <w:rsid w:val="005C5089"/>
    <w:rsid w:val="005C511E"/>
    <w:rsid w:val="005C51F4"/>
    <w:rsid w:val="005C5264"/>
    <w:rsid w:val="005C527B"/>
    <w:rsid w:val="005C52E9"/>
    <w:rsid w:val="005C55C0"/>
    <w:rsid w:val="005C56D7"/>
    <w:rsid w:val="005C57D9"/>
    <w:rsid w:val="005C59F5"/>
    <w:rsid w:val="005C5AB6"/>
    <w:rsid w:val="005C5CE1"/>
    <w:rsid w:val="005C5DD1"/>
    <w:rsid w:val="005C5E11"/>
    <w:rsid w:val="005C5E2C"/>
    <w:rsid w:val="005C5E86"/>
    <w:rsid w:val="005C5EAF"/>
    <w:rsid w:val="005C5FF2"/>
    <w:rsid w:val="005C6027"/>
    <w:rsid w:val="005C61F2"/>
    <w:rsid w:val="005C62AF"/>
    <w:rsid w:val="005C631C"/>
    <w:rsid w:val="005C6325"/>
    <w:rsid w:val="005C6458"/>
    <w:rsid w:val="005C64C5"/>
    <w:rsid w:val="005C6568"/>
    <w:rsid w:val="005C66C0"/>
    <w:rsid w:val="005C689A"/>
    <w:rsid w:val="005C689C"/>
    <w:rsid w:val="005C6B48"/>
    <w:rsid w:val="005C6BAE"/>
    <w:rsid w:val="005C6CCA"/>
    <w:rsid w:val="005C6CE8"/>
    <w:rsid w:val="005C6E16"/>
    <w:rsid w:val="005C702C"/>
    <w:rsid w:val="005C704E"/>
    <w:rsid w:val="005C70AE"/>
    <w:rsid w:val="005C71C3"/>
    <w:rsid w:val="005C7346"/>
    <w:rsid w:val="005C7503"/>
    <w:rsid w:val="005C7680"/>
    <w:rsid w:val="005C77B6"/>
    <w:rsid w:val="005C77D3"/>
    <w:rsid w:val="005C7BC8"/>
    <w:rsid w:val="005C7C1D"/>
    <w:rsid w:val="005C7D0B"/>
    <w:rsid w:val="005C7FF7"/>
    <w:rsid w:val="005D004B"/>
    <w:rsid w:val="005D0093"/>
    <w:rsid w:val="005D00B4"/>
    <w:rsid w:val="005D00FD"/>
    <w:rsid w:val="005D010D"/>
    <w:rsid w:val="005D0209"/>
    <w:rsid w:val="005D028C"/>
    <w:rsid w:val="005D0498"/>
    <w:rsid w:val="005D0583"/>
    <w:rsid w:val="005D05FC"/>
    <w:rsid w:val="005D060A"/>
    <w:rsid w:val="005D0726"/>
    <w:rsid w:val="005D0773"/>
    <w:rsid w:val="005D077D"/>
    <w:rsid w:val="005D0861"/>
    <w:rsid w:val="005D086E"/>
    <w:rsid w:val="005D0AB8"/>
    <w:rsid w:val="005D0C52"/>
    <w:rsid w:val="005D0D7B"/>
    <w:rsid w:val="005D0ED9"/>
    <w:rsid w:val="005D12D2"/>
    <w:rsid w:val="005D1434"/>
    <w:rsid w:val="005D1959"/>
    <w:rsid w:val="005D1B61"/>
    <w:rsid w:val="005D1C85"/>
    <w:rsid w:val="005D1D26"/>
    <w:rsid w:val="005D1D48"/>
    <w:rsid w:val="005D1F6C"/>
    <w:rsid w:val="005D2061"/>
    <w:rsid w:val="005D2097"/>
    <w:rsid w:val="005D20DB"/>
    <w:rsid w:val="005D2134"/>
    <w:rsid w:val="005D2244"/>
    <w:rsid w:val="005D22E6"/>
    <w:rsid w:val="005D237F"/>
    <w:rsid w:val="005D23FB"/>
    <w:rsid w:val="005D24D1"/>
    <w:rsid w:val="005D253B"/>
    <w:rsid w:val="005D2595"/>
    <w:rsid w:val="005D27F3"/>
    <w:rsid w:val="005D2BAB"/>
    <w:rsid w:val="005D2DA5"/>
    <w:rsid w:val="005D2E60"/>
    <w:rsid w:val="005D2EA1"/>
    <w:rsid w:val="005D2F43"/>
    <w:rsid w:val="005D2F5A"/>
    <w:rsid w:val="005D31CE"/>
    <w:rsid w:val="005D31D1"/>
    <w:rsid w:val="005D3223"/>
    <w:rsid w:val="005D329B"/>
    <w:rsid w:val="005D3349"/>
    <w:rsid w:val="005D3973"/>
    <w:rsid w:val="005D3CCB"/>
    <w:rsid w:val="005D3CD6"/>
    <w:rsid w:val="005D3E2E"/>
    <w:rsid w:val="005D3E83"/>
    <w:rsid w:val="005D3F08"/>
    <w:rsid w:val="005D3F5A"/>
    <w:rsid w:val="005D4289"/>
    <w:rsid w:val="005D43B0"/>
    <w:rsid w:val="005D44E5"/>
    <w:rsid w:val="005D475A"/>
    <w:rsid w:val="005D47F8"/>
    <w:rsid w:val="005D47FA"/>
    <w:rsid w:val="005D4894"/>
    <w:rsid w:val="005D4999"/>
    <w:rsid w:val="005D4B78"/>
    <w:rsid w:val="005D4C65"/>
    <w:rsid w:val="005D500E"/>
    <w:rsid w:val="005D520B"/>
    <w:rsid w:val="005D5213"/>
    <w:rsid w:val="005D5393"/>
    <w:rsid w:val="005D5590"/>
    <w:rsid w:val="005D5597"/>
    <w:rsid w:val="005D58B7"/>
    <w:rsid w:val="005D5B64"/>
    <w:rsid w:val="005D5BE8"/>
    <w:rsid w:val="005D5C0D"/>
    <w:rsid w:val="005D5C17"/>
    <w:rsid w:val="005D5C8A"/>
    <w:rsid w:val="005D5FA3"/>
    <w:rsid w:val="005D610A"/>
    <w:rsid w:val="005D6113"/>
    <w:rsid w:val="005D61A7"/>
    <w:rsid w:val="005D6234"/>
    <w:rsid w:val="005D63AB"/>
    <w:rsid w:val="005D6692"/>
    <w:rsid w:val="005D66CE"/>
    <w:rsid w:val="005D6810"/>
    <w:rsid w:val="005D6B25"/>
    <w:rsid w:val="005D6B88"/>
    <w:rsid w:val="005D6B93"/>
    <w:rsid w:val="005D6BA3"/>
    <w:rsid w:val="005D6D85"/>
    <w:rsid w:val="005D6ECF"/>
    <w:rsid w:val="005D6ED5"/>
    <w:rsid w:val="005D6EEB"/>
    <w:rsid w:val="005D7116"/>
    <w:rsid w:val="005D7123"/>
    <w:rsid w:val="005D71C9"/>
    <w:rsid w:val="005D7375"/>
    <w:rsid w:val="005D74DC"/>
    <w:rsid w:val="005D790A"/>
    <w:rsid w:val="005D7B51"/>
    <w:rsid w:val="005D7BD0"/>
    <w:rsid w:val="005D7DBC"/>
    <w:rsid w:val="005D7DC5"/>
    <w:rsid w:val="005D7EBB"/>
    <w:rsid w:val="005D7FE2"/>
    <w:rsid w:val="005E00D5"/>
    <w:rsid w:val="005E0248"/>
    <w:rsid w:val="005E0436"/>
    <w:rsid w:val="005E0517"/>
    <w:rsid w:val="005E0722"/>
    <w:rsid w:val="005E072D"/>
    <w:rsid w:val="005E0764"/>
    <w:rsid w:val="005E093D"/>
    <w:rsid w:val="005E0989"/>
    <w:rsid w:val="005E0E5C"/>
    <w:rsid w:val="005E0FAD"/>
    <w:rsid w:val="005E12D3"/>
    <w:rsid w:val="005E14C0"/>
    <w:rsid w:val="005E172E"/>
    <w:rsid w:val="005E173C"/>
    <w:rsid w:val="005E180F"/>
    <w:rsid w:val="005E1B5C"/>
    <w:rsid w:val="005E1DF9"/>
    <w:rsid w:val="005E204B"/>
    <w:rsid w:val="005E20BC"/>
    <w:rsid w:val="005E2265"/>
    <w:rsid w:val="005E2315"/>
    <w:rsid w:val="005E2327"/>
    <w:rsid w:val="005E252E"/>
    <w:rsid w:val="005E255A"/>
    <w:rsid w:val="005E25DF"/>
    <w:rsid w:val="005E2877"/>
    <w:rsid w:val="005E28EF"/>
    <w:rsid w:val="005E295D"/>
    <w:rsid w:val="005E2CF1"/>
    <w:rsid w:val="005E2D24"/>
    <w:rsid w:val="005E2E96"/>
    <w:rsid w:val="005E2F51"/>
    <w:rsid w:val="005E3005"/>
    <w:rsid w:val="005E303E"/>
    <w:rsid w:val="005E31D8"/>
    <w:rsid w:val="005E32AB"/>
    <w:rsid w:val="005E334A"/>
    <w:rsid w:val="005E358A"/>
    <w:rsid w:val="005E3656"/>
    <w:rsid w:val="005E372A"/>
    <w:rsid w:val="005E3739"/>
    <w:rsid w:val="005E37FA"/>
    <w:rsid w:val="005E38A0"/>
    <w:rsid w:val="005E3928"/>
    <w:rsid w:val="005E3B8D"/>
    <w:rsid w:val="005E3C46"/>
    <w:rsid w:val="005E3D26"/>
    <w:rsid w:val="005E3D3C"/>
    <w:rsid w:val="005E3F05"/>
    <w:rsid w:val="005E3F5D"/>
    <w:rsid w:val="005E4563"/>
    <w:rsid w:val="005E4631"/>
    <w:rsid w:val="005E4791"/>
    <w:rsid w:val="005E4B04"/>
    <w:rsid w:val="005E4C3B"/>
    <w:rsid w:val="005E4DB3"/>
    <w:rsid w:val="005E4E5D"/>
    <w:rsid w:val="005E4F36"/>
    <w:rsid w:val="005E507C"/>
    <w:rsid w:val="005E50A4"/>
    <w:rsid w:val="005E5111"/>
    <w:rsid w:val="005E5289"/>
    <w:rsid w:val="005E5297"/>
    <w:rsid w:val="005E5466"/>
    <w:rsid w:val="005E54FA"/>
    <w:rsid w:val="005E5602"/>
    <w:rsid w:val="005E565A"/>
    <w:rsid w:val="005E566C"/>
    <w:rsid w:val="005E57A8"/>
    <w:rsid w:val="005E587A"/>
    <w:rsid w:val="005E58DC"/>
    <w:rsid w:val="005E5A11"/>
    <w:rsid w:val="005E5CD6"/>
    <w:rsid w:val="005E5DBB"/>
    <w:rsid w:val="005E5E29"/>
    <w:rsid w:val="005E5F2D"/>
    <w:rsid w:val="005E5FBE"/>
    <w:rsid w:val="005E5FC7"/>
    <w:rsid w:val="005E6030"/>
    <w:rsid w:val="005E60E1"/>
    <w:rsid w:val="005E60FC"/>
    <w:rsid w:val="005E6135"/>
    <w:rsid w:val="005E63E6"/>
    <w:rsid w:val="005E6467"/>
    <w:rsid w:val="005E646A"/>
    <w:rsid w:val="005E65FA"/>
    <w:rsid w:val="005E663D"/>
    <w:rsid w:val="005E6812"/>
    <w:rsid w:val="005E68CD"/>
    <w:rsid w:val="005E6986"/>
    <w:rsid w:val="005E6A1A"/>
    <w:rsid w:val="005E6ADA"/>
    <w:rsid w:val="005E6C36"/>
    <w:rsid w:val="005E6E68"/>
    <w:rsid w:val="005E6EC2"/>
    <w:rsid w:val="005E6EFE"/>
    <w:rsid w:val="005E6F97"/>
    <w:rsid w:val="005E7068"/>
    <w:rsid w:val="005E7094"/>
    <w:rsid w:val="005E70DF"/>
    <w:rsid w:val="005E716A"/>
    <w:rsid w:val="005E739D"/>
    <w:rsid w:val="005E7681"/>
    <w:rsid w:val="005E787F"/>
    <w:rsid w:val="005E7A48"/>
    <w:rsid w:val="005E7B28"/>
    <w:rsid w:val="005E7DB7"/>
    <w:rsid w:val="005E7E12"/>
    <w:rsid w:val="005F01AC"/>
    <w:rsid w:val="005F026A"/>
    <w:rsid w:val="005F02DF"/>
    <w:rsid w:val="005F0326"/>
    <w:rsid w:val="005F03A7"/>
    <w:rsid w:val="005F048D"/>
    <w:rsid w:val="005F05B9"/>
    <w:rsid w:val="005F06B7"/>
    <w:rsid w:val="005F073D"/>
    <w:rsid w:val="005F0874"/>
    <w:rsid w:val="005F0983"/>
    <w:rsid w:val="005F0A66"/>
    <w:rsid w:val="005F0A79"/>
    <w:rsid w:val="005F0B6A"/>
    <w:rsid w:val="005F1120"/>
    <w:rsid w:val="005F11D6"/>
    <w:rsid w:val="005F13EA"/>
    <w:rsid w:val="005F13ED"/>
    <w:rsid w:val="005F1444"/>
    <w:rsid w:val="005F14F2"/>
    <w:rsid w:val="005F16A7"/>
    <w:rsid w:val="005F170C"/>
    <w:rsid w:val="005F179D"/>
    <w:rsid w:val="005F1808"/>
    <w:rsid w:val="005F192E"/>
    <w:rsid w:val="005F1DFA"/>
    <w:rsid w:val="005F2216"/>
    <w:rsid w:val="005F2390"/>
    <w:rsid w:val="005F23DB"/>
    <w:rsid w:val="005F2421"/>
    <w:rsid w:val="005F2535"/>
    <w:rsid w:val="005F257B"/>
    <w:rsid w:val="005F279E"/>
    <w:rsid w:val="005F27A0"/>
    <w:rsid w:val="005F2966"/>
    <w:rsid w:val="005F2A6E"/>
    <w:rsid w:val="005F2C17"/>
    <w:rsid w:val="005F2F59"/>
    <w:rsid w:val="005F3005"/>
    <w:rsid w:val="005F3154"/>
    <w:rsid w:val="005F317D"/>
    <w:rsid w:val="005F3225"/>
    <w:rsid w:val="005F3340"/>
    <w:rsid w:val="005F33EB"/>
    <w:rsid w:val="005F35A5"/>
    <w:rsid w:val="005F362F"/>
    <w:rsid w:val="005F36E2"/>
    <w:rsid w:val="005F3724"/>
    <w:rsid w:val="005F3796"/>
    <w:rsid w:val="005F3909"/>
    <w:rsid w:val="005F3954"/>
    <w:rsid w:val="005F39B0"/>
    <w:rsid w:val="005F3A65"/>
    <w:rsid w:val="005F3AC5"/>
    <w:rsid w:val="005F3B70"/>
    <w:rsid w:val="005F3C6D"/>
    <w:rsid w:val="005F3DE5"/>
    <w:rsid w:val="005F4016"/>
    <w:rsid w:val="005F4235"/>
    <w:rsid w:val="005F4286"/>
    <w:rsid w:val="005F430B"/>
    <w:rsid w:val="005F4431"/>
    <w:rsid w:val="005F44ED"/>
    <w:rsid w:val="005F4690"/>
    <w:rsid w:val="005F49E2"/>
    <w:rsid w:val="005F4A01"/>
    <w:rsid w:val="005F4AF6"/>
    <w:rsid w:val="005F4E28"/>
    <w:rsid w:val="005F507A"/>
    <w:rsid w:val="005F51A7"/>
    <w:rsid w:val="005F52D3"/>
    <w:rsid w:val="005F5466"/>
    <w:rsid w:val="005F54AB"/>
    <w:rsid w:val="005F54B7"/>
    <w:rsid w:val="005F5887"/>
    <w:rsid w:val="005F58A6"/>
    <w:rsid w:val="005F5B4B"/>
    <w:rsid w:val="005F5E1B"/>
    <w:rsid w:val="005F5F7F"/>
    <w:rsid w:val="005F612D"/>
    <w:rsid w:val="005F618E"/>
    <w:rsid w:val="005F61D3"/>
    <w:rsid w:val="005F62A9"/>
    <w:rsid w:val="005F6322"/>
    <w:rsid w:val="005F63CE"/>
    <w:rsid w:val="005F63F9"/>
    <w:rsid w:val="005F66C7"/>
    <w:rsid w:val="005F674D"/>
    <w:rsid w:val="005F6794"/>
    <w:rsid w:val="005F6AB0"/>
    <w:rsid w:val="005F6C36"/>
    <w:rsid w:val="005F6C42"/>
    <w:rsid w:val="005F6F15"/>
    <w:rsid w:val="005F7062"/>
    <w:rsid w:val="005F71BF"/>
    <w:rsid w:val="005F71CE"/>
    <w:rsid w:val="005F71DD"/>
    <w:rsid w:val="005F732C"/>
    <w:rsid w:val="005F75B4"/>
    <w:rsid w:val="005F785F"/>
    <w:rsid w:val="005F796D"/>
    <w:rsid w:val="005F79BA"/>
    <w:rsid w:val="005F79F8"/>
    <w:rsid w:val="005F7B16"/>
    <w:rsid w:val="005F7B41"/>
    <w:rsid w:val="005F7DA7"/>
    <w:rsid w:val="005F7E5B"/>
    <w:rsid w:val="005F7E8B"/>
    <w:rsid w:val="006000DC"/>
    <w:rsid w:val="00600123"/>
    <w:rsid w:val="006001CB"/>
    <w:rsid w:val="00600208"/>
    <w:rsid w:val="0060032D"/>
    <w:rsid w:val="00600359"/>
    <w:rsid w:val="006003E2"/>
    <w:rsid w:val="0060052E"/>
    <w:rsid w:val="00600571"/>
    <w:rsid w:val="006006BE"/>
    <w:rsid w:val="006007C1"/>
    <w:rsid w:val="006008CF"/>
    <w:rsid w:val="006008D8"/>
    <w:rsid w:val="00600966"/>
    <w:rsid w:val="006009D8"/>
    <w:rsid w:val="006009F0"/>
    <w:rsid w:val="00600C6E"/>
    <w:rsid w:val="00601256"/>
    <w:rsid w:val="00601317"/>
    <w:rsid w:val="006018EA"/>
    <w:rsid w:val="00601AA4"/>
    <w:rsid w:val="00601B0E"/>
    <w:rsid w:val="00601B2D"/>
    <w:rsid w:val="00601CB5"/>
    <w:rsid w:val="00601E77"/>
    <w:rsid w:val="00601F60"/>
    <w:rsid w:val="006021D3"/>
    <w:rsid w:val="006023B7"/>
    <w:rsid w:val="006023BE"/>
    <w:rsid w:val="006024D7"/>
    <w:rsid w:val="00602601"/>
    <w:rsid w:val="00602632"/>
    <w:rsid w:val="006026F1"/>
    <w:rsid w:val="006027D2"/>
    <w:rsid w:val="0060287C"/>
    <w:rsid w:val="00602989"/>
    <w:rsid w:val="0060303E"/>
    <w:rsid w:val="006030DA"/>
    <w:rsid w:val="006031EE"/>
    <w:rsid w:val="006033E0"/>
    <w:rsid w:val="006034B1"/>
    <w:rsid w:val="006036C4"/>
    <w:rsid w:val="00603729"/>
    <w:rsid w:val="00603743"/>
    <w:rsid w:val="006039BC"/>
    <w:rsid w:val="00603AD0"/>
    <w:rsid w:val="00603B08"/>
    <w:rsid w:val="00603B66"/>
    <w:rsid w:val="00603BBF"/>
    <w:rsid w:val="00603BC6"/>
    <w:rsid w:val="00603C52"/>
    <w:rsid w:val="00603D15"/>
    <w:rsid w:val="00603EAE"/>
    <w:rsid w:val="00603ED4"/>
    <w:rsid w:val="00603F7F"/>
    <w:rsid w:val="00603FE0"/>
    <w:rsid w:val="0060413E"/>
    <w:rsid w:val="0060432D"/>
    <w:rsid w:val="00604340"/>
    <w:rsid w:val="00604432"/>
    <w:rsid w:val="0060448D"/>
    <w:rsid w:val="00604557"/>
    <w:rsid w:val="0060459D"/>
    <w:rsid w:val="006047D1"/>
    <w:rsid w:val="006048C8"/>
    <w:rsid w:val="006049CF"/>
    <w:rsid w:val="00604A3A"/>
    <w:rsid w:val="00604B1B"/>
    <w:rsid w:val="00604B22"/>
    <w:rsid w:val="00604D6B"/>
    <w:rsid w:val="00604EDD"/>
    <w:rsid w:val="00604F94"/>
    <w:rsid w:val="00605070"/>
    <w:rsid w:val="006050C1"/>
    <w:rsid w:val="006050EC"/>
    <w:rsid w:val="00605107"/>
    <w:rsid w:val="006051A8"/>
    <w:rsid w:val="0060521D"/>
    <w:rsid w:val="00605248"/>
    <w:rsid w:val="00605310"/>
    <w:rsid w:val="00605455"/>
    <w:rsid w:val="00605473"/>
    <w:rsid w:val="00605475"/>
    <w:rsid w:val="0060548D"/>
    <w:rsid w:val="006054D6"/>
    <w:rsid w:val="006056BE"/>
    <w:rsid w:val="006057F8"/>
    <w:rsid w:val="0060599D"/>
    <w:rsid w:val="006059BF"/>
    <w:rsid w:val="006059F5"/>
    <w:rsid w:val="00605B90"/>
    <w:rsid w:val="00605C73"/>
    <w:rsid w:val="00605C79"/>
    <w:rsid w:val="00605DC6"/>
    <w:rsid w:val="00605E25"/>
    <w:rsid w:val="00605F58"/>
    <w:rsid w:val="00605F62"/>
    <w:rsid w:val="0060626A"/>
    <w:rsid w:val="006063B1"/>
    <w:rsid w:val="00606434"/>
    <w:rsid w:val="0060648E"/>
    <w:rsid w:val="006064E1"/>
    <w:rsid w:val="0060663D"/>
    <w:rsid w:val="0060676A"/>
    <w:rsid w:val="0060679D"/>
    <w:rsid w:val="0060686B"/>
    <w:rsid w:val="00606AAC"/>
    <w:rsid w:val="00606AB0"/>
    <w:rsid w:val="00606C08"/>
    <w:rsid w:val="00606CD9"/>
    <w:rsid w:val="00606D11"/>
    <w:rsid w:val="00606D2F"/>
    <w:rsid w:val="00606FB5"/>
    <w:rsid w:val="006073BA"/>
    <w:rsid w:val="0060757C"/>
    <w:rsid w:val="006077CA"/>
    <w:rsid w:val="00607924"/>
    <w:rsid w:val="006079AC"/>
    <w:rsid w:val="00607A4B"/>
    <w:rsid w:val="00607C6C"/>
    <w:rsid w:val="00607D29"/>
    <w:rsid w:val="00607DDC"/>
    <w:rsid w:val="00607DF3"/>
    <w:rsid w:val="00607F93"/>
    <w:rsid w:val="006100C1"/>
    <w:rsid w:val="006100DF"/>
    <w:rsid w:val="006101ED"/>
    <w:rsid w:val="0061024A"/>
    <w:rsid w:val="0061034A"/>
    <w:rsid w:val="0061040F"/>
    <w:rsid w:val="00610718"/>
    <w:rsid w:val="0061097A"/>
    <w:rsid w:val="00610BC9"/>
    <w:rsid w:val="00610CCB"/>
    <w:rsid w:val="00610EF2"/>
    <w:rsid w:val="006110DA"/>
    <w:rsid w:val="006111AB"/>
    <w:rsid w:val="00611241"/>
    <w:rsid w:val="0061142F"/>
    <w:rsid w:val="00611518"/>
    <w:rsid w:val="00611548"/>
    <w:rsid w:val="006115D0"/>
    <w:rsid w:val="00611697"/>
    <w:rsid w:val="006116DB"/>
    <w:rsid w:val="00611797"/>
    <w:rsid w:val="006117C0"/>
    <w:rsid w:val="0061191D"/>
    <w:rsid w:val="0061197C"/>
    <w:rsid w:val="006119A6"/>
    <w:rsid w:val="00611AEA"/>
    <w:rsid w:val="00611D11"/>
    <w:rsid w:val="00611DAA"/>
    <w:rsid w:val="00611E4E"/>
    <w:rsid w:val="00611FD8"/>
    <w:rsid w:val="006123B1"/>
    <w:rsid w:val="00612536"/>
    <w:rsid w:val="00612559"/>
    <w:rsid w:val="00612589"/>
    <w:rsid w:val="00612690"/>
    <w:rsid w:val="0061279A"/>
    <w:rsid w:val="00612848"/>
    <w:rsid w:val="006129BD"/>
    <w:rsid w:val="00612A69"/>
    <w:rsid w:val="00612B62"/>
    <w:rsid w:val="00612D31"/>
    <w:rsid w:val="00612EFA"/>
    <w:rsid w:val="0061314D"/>
    <w:rsid w:val="006134B3"/>
    <w:rsid w:val="006135DF"/>
    <w:rsid w:val="0061364B"/>
    <w:rsid w:val="0061367B"/>
    <w:rsid w:val="00613AD8"/>
    <w:rsid w:val="00613B4B"/>
    <w:rsid w:val="00613DA7"/>
    <w:rsid w:val="00613E2E"/>
    <w:rsid w:val="00613F54"/>
    <w:rsid w:val="00613F5A"/>
    <w:rsid w:val="00613F79"/>
    <w:rsid w:val="00614135"/>
    <w:rsid w:val="00614178"/>
    <w:rsid w:val="00614345"/>
    <w:rsid w:val="006146B1"/>
    <w:rsid w:val="00614720"/>
    <w:rsid w:val="006147E1"/>
    <w:rsid w:val="006147F5"/>
    <w:rsid w:val="00614841"/>
    <w:rsid w:val="00614A13"/>
    <w:rsid w:val="00614AD5"/>
    <w:rsid w:val="00614AD9"/>
    <w:rsid w:val="00614BDD"/>
    <w:rsid w:val="00614CA6"/>
    <w:rsid w:val="00614DB3"/>
    <w:rsid w:val="00614EE5"/>
    <w:rsid w:val="00614F28"/>
    <w:rsid w:val="00614FDA"/>
    <w:rsid w:val="00615004"/>
    <w:rsid w:val="00615033"/>
    <w:rsid w:val="00615107"/>
    <w:rsid w:val="00615132"/>
    <w:rsid w:val="006152FF"/>
    <w:rsid w:val="0061553A"/>
    <w:rsid w:val="006155B1"/>
    <w:rsid w:val="00615687"/>
    <w:rsid w:val="00615716"/>
    <w:rsid w:val="0061583A"/>
    <w:rsid w:val="00615935"/>
    <w:rsid w:val="0061593F"/>
    <w:rsid w:val="006159E7"/>
    <w:rsid w:val="00615A43"/>
    <w:rsid w:val="00615A75"/>
    <w:rsid w:val="00615A7D"/>
    <w:rsid w:val="00615A99"/>
    <w:rsid w:val="00615E03"/>
    <w:rsid w:val="00616153"/>
    <w:rsid w:val="006163F1"/>
    <w:rsid w:val="00616677"/>
    <w:rsid w:val="00616737"/>
    <w:rsid w:val="006167FA"/>
    <w:rsid w:val="00616941"/>
    <w:rsid w:val="0061698C"/>
    <w:rsid w:val="006169CE"/>
    <w:rsid w:val="00616D57"/>
    <w:rsid w:val="00616DA5"/>
    <w:rsid w:val="00616FEF"/>
    <w:rsid w:val="00617003"/>
    <w:rsid w:val="0061703A"/>
    <w:rsid w:val="006170F1"/>
    <w:rsid w:val="006172D8"/>
    <w:rsid w:val="00617533"/>
    <w:rsid w:val="0061761C"/>
    <w:rsid w:val="00617A64"/>
    <w:rsid w:val="00617B8C"/>
    <w:rsid w:val="00617BB9"/>
    <w:rsid w:val="00617D31"/>
    <w:rsid w:val="00617E1B"/>
    <w:rsid w:val="00617FC0"/>
    <w:rsid w:val="0061B9E1"/>
    <w:rsid w:val="006200DD"/>
    <w:rsid w:val="0062031A"/>
    <w:rsid w:val="00620427"/>
    <w:rsid w:val="0062057F"/>
    <w:rsid w:val="00620616"/>
    <w:rsid w:val="00620768"/>
    <w:rsid w:val="00620812"/>
    <w:rsid w:val="00620894"/>
    <w:rsid w:val="0062092E"/>
    <w:rsid w:val="0062095D"/>
    <w:rsid w:val="006209AC"/>
    <w:rsid w:val="00620A68"/>
    <w:rsid w:val="00620F21"/>
    <w:rsid w:val="00621148"/>
    <w:rsid w:val="00621152"/>
    <w:rsid w:val="00621388"/>
    <w:rsid w:val="006213A9"/>
    <w:rsid w:val="0062197A"/>
    <w:rsid w:val="0062197C"/>
    <w:rsid w:val="00621A6E"/>
    <w:rsid w:val="00621C28"/>
    <w:rsid w:val="00621C37"/>
    <w:rsid w:val="0062207B"/>
    <w:rsid w:val="0062214B"/>
    <w:rsid w:val="00622248"/>
    <w:rsid w:val="00622308"/>
    <w:rsid w:val="00622550"/>
    <w:rsid w:val="006226E0"/>
    <w:rsid w:val="00622A92"/>
    <w:rsid w:val="00622B09"/>
    <w:rsid w:val="00622B44"/>
    <w:rsid w:val="00622E8A"/>
    <w:rsid w:val="00622F19"/>
    <w:rsid w:val="006232CA"/>
    <w:rsid w:val="00623555"/>
    <w:rsid w:val="006236B1"/>
    <w:rsid w:val="00623A44"/>
    <w:rsid w:val="00623A9E"/>
    <w:rsid w:val="00623B9C"/>
    <w:rsid w:val="00623BAF"/>
    <w:rsid w:val="00623CF7"/>
    <w:rsid w:val="00623CF8"/>
    <w:rsid w:val="00623DCD"/>
    <w:rsid w:val="00623F21"/>
    <w:rsid w:val="00623F3F"/>
    <w:rsid w:val="00623F77"/>
    <w:rsid w:val="00623FBD"/>
    <w:rsid w:val="00624298"/>
    <w:rsid w:val="00624366"/>
    <w:rsid w:val="0062445B"/>
    <w:rsid w:val="006244EE"/>
    <w:rsid w:val="00624585"/>
    <w:rsid w:val="006246E9"/>
    <w:rsid w:val="00624A10"/>
    <w:rsid w:val="00624A59"/>
    <w:rsid w:val="00624CD2"/>
    <w:rsid w:val="00624F31"/>
    <w:rsid w:val="0062509E"/>
    <w:rsid w:val="0062510E"/>
    <w:rsid w:val="00625290"/>
    <w:rsid w:val="006253B8"/>
    <w:rsid w:val="00625482"/>
    <w:rsid w:val="006254C1"/>
    <w:rsid w:val="006254CA"/>
    <w:rsid w:val="0062557A"/>
    <w:rsid w:val="00625619"/>
    <w:rsid w:val="006256B5"/>
    <w:rsid w:val="006256E2"/>
    <w:rsid w:val="0062571F"/>
    <w:rsid w:val="006257E0"/>
    <w:rsid w:val="0062583F"/>
    <w:rsid w:val="00625996"/>
    <w:rsid w:val="006259C9"/>
    <w:rsid w:val="00625A6B"/>
    <w:rsid w:val="00625B19"/>
    <w:rsid w:val="00625B43"/>
    <w:rsid w:val="00625BF3"/>
    <w:rsid w:val="00625C4D"/>
    <w:rsid w:val="00625D62"/>
    <w:rsid w:val="00625E07"/>
    <w:rsid w:val="006260FB"/>
    <w:rsid w:val="0062635B"/>
    <w:rsid w:val="0062642A"/>
    <w:rsid w:val="0062645A"/>
    <w:rsid w:val="00626664"/>
    <w:rsid w:val="00626693"/>
    <w:rsid w:val="00626861"/>
    <w:rsid w:val="0062687B"/>
    <w:rsid w:val="00626D71"/>
    <w:rsid w:val="00626E4C"/>
    <w:rsid w:val="00626EB1"/>
    <w:rsid w:val="006271D6"/>
    <w:rsid w:val="00627450"/>
    <w:rsid w:val="00627474"/>
    <w:rsid w:val="006274DB"/>
    <w:rsid w:val="006276D1"/>
    <w:rsid w:val="006276E8"/>
    <w:rsid w:val="00627A04"/>
    <w:rsid w:val="00627C0B"/>
    <w:rsid w:val="00627D8A"/>
    <w:rsid w:val="00627E9E"/>
    <w:rsid w:val="00627FA0"/>
    <w:rsid w:val="00627FB9"/>
    <w:rsid w:val="006300A3"/>
    <w:rsid w:val="00630190"/>
    <w:rsid w:val="006301D6"/>
    <w:rsid w:val="0063024C"/>
    <w:rsid w:val="006303EE"/>
    <w:rsid w:val="006304C3"/>
    <w:rsid w:val="0063056C"/>
    <w:rsid w:val="006306B1"/>
    <w:rsid w:val="006306DC"/>
    <w:rsid w:val="00630BF0"/>
    <w:rsid w:val="00630C7E"/>
    <w:rsid w:val="00630CBF"/>
    <w:rsid w:val="00630D76"/>
    <w:rsid w:val="00630DCB"/>
    <w:rsid w:val="00630DE7"/>
    <w:rsid w:val="00630E9C"/>
    <w:rsid w:val="00630F5A"/>
    <w:rsid w:val="00631105"/>
    <w:rsid w:val="00631304"/>
    <w:rsid w:val="00631467"/>
    <w:rsid w:val="0063146B"/>
    <w:rsid w:val="006314F8"/>
    <w:rsid w:val="0063180F"/>
    <w:rsid w:val="00631880"/>
    <w:rsid w:val="006318B3"/>
    <w:rsid w:val="00631988"/>
    <w:rsid w:val="00631AF0"/>
    <w:rsid w:val="00631DBD"/>
    <w:rsid w:val="00631DFA"/>
    <w:rsid w:val="00632056"/>
    <w:rsid w:val="00632142"/>
    <w:rsid w:val="00632281"/>
    <w:rsid w:val="0063246D"/>
    <w:rsid w:val="006325BB"/>
    <w:rsid w:val="006325D3"/>
    <w:rsid w:val="00632738"/>
    <w:rsid w:val="0063294B"/>
    <w:rsid w:val="006329F1"/>
    <w:rsid w:val="00632A05"/>
    <w:rsid w:val="00632A68"/>
    <w:rsid w:val="00632B20"/>
    <w:rsid w:val="00632BEC"/>
    <w:rsid w:val="00632C5E"/>
    <w:rsid w:val="00632CC1"/>
    <w:rsid w:val="00632D14"/>
    <w:rsid w:val="00632D5C"/>
    <w:rsid w:val="00632DB1"/>
    <w:rsid w:val="00632DED"/>
    <w:rsid w:val="00632ED3"/>
    <w:rsid w:val="00632FD8"/>
    <w:rsid w:val="00633050"/>
    <w:rsid w:val="006330C7"/>
    <w:rsid w:val="0063315E"/>
    <w:rsid w:val="006333B8"/>
    <w:rsid w:val="00633411"/>
    <w:rsid w:val="0063350C"/>
    <w:rsid w:val="006335A1"/>
    <w:rsid w:val="006336A3"/>
    <w:rsid w:val="006336DC"/>
    <w:rsid w:val="006336F8"/>
    <w:rsid w:val="00633947"/>
    <w:rsid w:val="00633A1D"/>
    <w:rsid w:val="00633A9E"/>
    <w:rsid w:val="00633B35"/>
    <w:rsid w:val="00633CF4"/>
    <w:rsid w:val="00633D1A"/>
    <w:rsid w:val="00633DE4"/>
    <w:rsid w:val="00633E90"/>
    <w:rsid w:val="00633F46"/>
    <w:rsid w:val="00634024"/>
    <w:rsid w:val="00634101"/>
    <w:rsid w:val="0063426D"/>
    <w:rsid w:val="00634481"/>
    <w:rsid w:val="00634539"/>
    <w:rsid w:val="006347C6"/>
    <w:rsid w:val="00634978"/>
    <w:rsid w:val="00634B52"/>
    <w:rsid w:val="00634B56"/>
    <w:rsid w:val="00634DC0"/>
    <w:rsid w:val="00634FFC"/>
    <w:rsid w:val="0063538C"/>
    <w:rsid w:val="006353D1"/>
    <w:rsid w:val="0063546D"/>
    <w:rsid w:val="0063563D"/>
    <w:rsid w:val="0063570E"/>
    <w:rsid w:val="00635746"/>
    <w:rsid w:val="006358BD"/>
    <w:rsid w:val="00635930"/>
    <w:rsid w:val="00635B68"/>
    <w:rsid w:val="00635B91"/>
    <w:rsid w:val="00635BA8"/>
    <w:rsid w:val="00635C48"/>
    <w:rsid w:val="00635D66"/>
    <w:rsid w:val="00635E1E"/>
    <w:rsid w:val="00636324"/>
    <w:rsid w:val="006363AE"/>
    <w:rsid w:val="00636474"/>
    <w:rsid w:val="006365D8"/>
    <w:rsid w:val="006366E7"/>
    <w:rsid w:val="006367DA"/>
    <w:rsid w:val="00636868"/>
    <w:rsid w:val="00636953"/>
    <w:rsid w:val="00636964"/>
    <w:rsid w:val="00636A11"/>
    <w:rsid w:val="00636A3A"/>
    <w:rsid w:val="00636B20"/>
    <w:rsid w:val="00636E48"/>
    <w:rsid w:val="00636EA5"/>
    <w:rsid w:val="00636EE0"/>
    <w:rsid w:val="00636FDE"/>
    <w:rsid w:val="00637173"/>
    <w:rsid w:val="0063721D"/>
    <w:rsid w:val="0063746A"/>
    <w:rsid w:val="00637473"/>
    <w:rsid w:val="00637611"/>
    <w:rsid w:val="0063761F"/>
    <w:rsid w:val="00637793"/>
    <w:rsid w:val="0063779E"/>
    <w:rsid w:val="0063799D"/>
    <w:rsid w:val="006379BF"/>
    <w:rsid w:val="006379D5"/>
    <w:rsid w:val="00637B2B"/>
    <w:rsid w:val="00637C03"/>
    <w:rsid w:val="00637FD7"/>
    <w:rsid w:val="0063984D"/>
    <w:rsid w:val="006400B0"/>
    <w:rsid w:val="00640220"/>
    <w:rsid w:val="0064035D"/>
    <w:rsid w:val="00640419"/>
    <w:rsid w:val="00640535"/>
    <w:rsid w:val="006406F7"/>
    <w:rsid w:val="006409CB"/>
    <w:rsid w:val="00640A51"/>
    <w:rsid w:val="00640B2B"/>
    <w:rsid w:val="00640B34"/>
    <w:rsid w:val="00640B79"/>
    <w:rsid w:val="00640B9D"/>
    <w:rsid w:val="00640D58"/>
    <w:rsid w:val="00640E5F"/>
    <w:rsid w:val="00640F15"/>
    <w:rsid w:val="00640F73"/>
    <w:rsid w:val="0064109A"/>
    <w:rsid w:val="006411DD"/>
    <w:rsid w:val="00641212"/>
    <w:rsid w:val="006413AC"/>
    <w:rsid w:val="006413C7"/>
    <w:rsid w:val="0064144E"/>
    <w:rsid w:val="0064145C"/>
    <w:rsid w:val="006414F1"/>
    <w:rsid w:val="006414FC"/>
    <w:rsid w:val="00641599"/>
    <w:rsid w:val="00641812"/>
    <w:rsid w:val="00641A2E"/>
    <w:rsid w:val="00641C3D"/>
    <w:rsid w:val="00641C71"/>
    <w:rsid w:val="00641CF6"/>
    <w:rsid w:val="00641F9C"/>
    <w:rsid w:val="006420FF"/>
    <w:rsid w:val="00642121"/>
    <w:rsid w:val="0064215E"/>
    <w:rsid w:val="006421C0"/>
    <w:rsid w:val="006421C6"/>
    <w:rsid w:val="006422DB"/>
    <w:rsid w:val="0064239E"/>
    <w:rsid w:val="00642491"/>
    <w:rsid w:val="006427CC"/>
    <w:rsid w:val="00642893"/>
    <w:rsid w:val="00642A0D"/>
    <w:rsid w:val="00642A42"/>
    <w:rsid w:val="00642A68"/>
    <w:rsid w:val="00642B9E"/>
    <w:rsid w:val="00642BFC"/>
    <w:rsid w:val="00642D85"/>
    <w:rsid w:val="00642E04"/>
    <w:rsid w:val="00642E51"/>
    <w:rsid w:val="00642EC0"/>
    <w:rsid w:val="00642FA1"/>
    <w:rsid w:val="006430DD"/>
    <w:rsid w:val="006430E2"/>
    <w:rsid w:val="0064310C"/>
    <w:rsid w:val="00643442"/>
    <w:rsid w:val="006434D5"/>
    <w:rsid w:val="006436F1"/>
    <w:rsid w:val="0064374A"/>
    <w:rsid w:val="0064375C"/>
    <w:rsid w:val="00643774"/>
    <w:rsid w:val="0064386F"/>
    <w:rsid w:val="00643872"/>
    <w:rsid w:val="0064404D"/>
    <w:rsid w:val="00644059"/>
    <w:rsid w:val="006440D8"/>
    <w:rsid w:val="00644148"/>
    <w:rsid w:val="0064418F"/>
    <w:rsid w:val="00644672"/>
    <w:rsid w:val="00644742"/>
    <w:rsid w:val="006448AF"/>
    <w:rsid w:val="00644A02"/>
    <w:rsid w:val="00644C3A"/>
    <w:rsid w:val="00644D99"/>
    <w:rsid w:val="00644EC2"/>
    <w:rsid w:val="00644FE9"/>
    <w:rsid w:val="0064502F"/>
    <w:rsid w:val="00645063"/>
    <w:rsid w:val="00645082"/>
    <w:rsid w:val="00645113"/>
    <w:rsid w:val="00645355"/>
    <w:rsid w:val="00645386"/>
    <w:rsid w:val="006454A3"/>
    <w:rsid w:val="006454FB"/>
    <w:rsid w:val="006454FD"/>
    <w:rsid w:val="00645511"/>
    <w:rsid w:val="0064570B"/>
    <w:rsid w:val="0064573A"/>
    <w:rsid w:val="0064576D"/>
    <w:rsid w:val="006457C6"/>
    <w:rsid w:val="00645806"/>
    <w:rsid w:val="00645CA5"/>
    <w:rsid w:val="00645E1D"/>
    <w:rsid w:val="00645E3F"/>
    <w:rsid w:val="00645E87"/>
    <w:rsid w:val="006460A7"/>
    <w:rsid w:val="006460DC"/>
    <w:rsid w:val="00646358"/>
    <w:rsid w:val="006463D1"/>
    <w:rsid w:val="006464B9"/>
    <w:rsid w:val="0064660F"/>
    <w:rsid w:val="0064661F"/>
    <w:rsid w:val="00646738"/>
    <w:rsid w:val="0064677D"/>
    <w:rsid w:val="006468A9"/>
    <w:rsid w:val="00646AB3"/>
    <w:rsid w:val="00646B35"/>
    <w:rsid w:val="00646BAA"/>
    <w:rsid w:val="00646C5E"/>
    <w:rsid w:val="00646C80"/>
    <w:rsid w:val="00646CA2"/>
    <w:rsid w:val="00646CD4"/>
    <w:rsid w:val="00646CFD"/>
    <w:rsid w:val="00646E6B"/>
    <w:rsid w:val="0064703E"/>
    <w:rsid w:val="006470F5"/>
    <w:rsid w:val="006474CB"/>
    <w:rsid w:val="0064782E"/>
    <w:rsid w:val="0064796B"/>
    <w:rsid w:val="006500DF"/>
    <w:rsid w:val="006500E0"/>
    <w:rsid w:val="00650262"/>
    <w:rsid w:val="00650453"/>
    <w:rsid w:val="00650478"/>
    <w:rsid w:val="006506B7"/>
    <w:rsid w:val="006506BE"/>
    <w:rsid w:val="006506E6"/>
    <w:rsid w:val="00650958"/>
    <w:rsid w:val="006509DC"/>
    <w:rsid w:val="00650A19"/>
    <w:rsid w:val="00650C29"/>
    <w:rsid w:val="00650D7D"/>
    <w:rsid w:val="00650D8B"/>
    <w:rsid w:val="00650E23"/>
    <w:rsid w:val="00650E3C"/>
    <w:rsid w:val="00650FB6"/>
    <w:rsid w:val="00651025"/>
    <w:rsid w:val="00651032"/>
    <w:rsid w:val="0065107B"/>
    <w:rsid w:val="006514A6"/>
    <w:rsid w:val="006514B5"/>
    <w:rsid w:val="00651564"/>
    <w:rsid w:val="00651584"/>
    <w:rsid w:val="006518A6"/>
    <w:rsid w:val="006518A7"/>
    <w:rsid w:val="00651AA1"/>
    <w:rsid w:val="00651BCB"/>
    <w:rsid w:val="00651F9F"/>
    <w:rsid w:val="00652113"/>
    <w:rsid w:val="006522FF"/>
    <w:rsid w:val="0065230B"/>
    <w:rsid w:val="00652469"/>
    <w:rsid w:val="006525DD"/>
    <w:rsid w:val="006526C7"/>
    <w:rsid w:val="00652767"/>
    <w:rsid w:val="006527CF"/>
    <w:rsid w:val="00652834"/>
    <w:rsid w:val="00652C3C"/>
    <w:rsid w:val="00652DC5"/>
    <w:rsid w:val="00652E92"/>
    <w:rsid w:val="006530F6"/>
    <w:rsid w:val="0065339B"/>
    <w:rsid w:val="006533EB"/>
    <w:rsid w:val="00653422"/>
    <w:rsid w:val="006535F5"/>
    <w:rsid w:val="006536C5"/>
    <w:rsid w:val="0065379D"/>
    <w:rsid w:val="006538F4"/>
    <w:rsid w:val="00653935"/>
    <w:rsid w:val="00653B4A"/>
    <w:rsid w:val="00653B72"/>
    <w:rsid w:val="00653EB1"/>
    <w:rsid w:val="006540F9"/>
    <w:rsid w:val="00654118"/>
    <w:rsid w:val="00654302"/>
    <w:rsid w:val="00654493"/>
    <w:rsid w:val="006545B6"/>
    <w:rsid w:val="006545EB"/>
    <w:rsid w:val="0065460C"/>
    <w:rsid w:val="006546FD"/>
    <w:rsid w:val="006548D1"/>
    <w:rsid w:val="006548D9"/>
    <w:rsid w:val="00654956"/>
    <w:rsid w:val="00654A42"/>
    <w:rsid w:val="00654A7C"/>
    <w:rsid w:val="00654B3C"/>
    <w:rsid w:val="00654D9D"/>
    <w:rsid w:val="00654DB9"/>
    <w:rsid w:val="00654EA7"/>
    <w:rsid w:val="00654FE2"/>
    <w:rsid w:val="006553E0"/>
    <w:rsid w:val="00655481"/>
    <w:rsid w:val="006554FD"/>
    <w:rsid w:val="00655515"/>
    <w:rsid w:val="006556AF"/>
    <w:rsid w:val="00655767"/>
    <w:rsid w:val="006557FC"/>
    <w:rsid w:val="0065585A"/>
    <w:rsid w:val="006558C0"/>
    <w:rsid w:val="00655955"/>
    <w:rsid w:val="00655E50"/>
    <w:rsid w:val="00655E53"/>
    <w:rsid w:val="00655ECA"/>
    <w:rsid w:val="00655F3B"/>
    <w:rsid w:val="00655FCB"/>
    <w:rsid w:val="00655FFA"/>
    <w:rsid w:val="0065607A"/>
    <w:rsid w:val="00656236"/>
    <w:rsid w:val="0065626B"/>
    <w:rsid w:val="006563F5"/>
    <w:rsid w:val="0065640D"/>
    <w:rsid w:val="0065643A"/>
    <w:rsid w:val="00656485"/>
    <w:rsid w:val="006564A1"/>
    <w:rsid w:val="006565BE"/>
    <w:rsid w:val="0065662D"/>
    <w:rsid w:val="006567FB"/>
    <w:rsid w:val="0065693F"/>
    <w:rsid w:val="00656AF5"/>
    <w:rsid w:val="00656B99"/>
    <w:rsid w:val="00656BC1"/>
    <w:rsid w:val="00656CB2"/>
    <w:rsid w:val="00656E55"/>
    <w:rsid w:val="00656F75"/>
    <w:rsid w:val="00657051"/>
    <w:rsid w:val="00657100"/>
    <w:rsid w:val="00657402"/>
    <w:rsid w:val="006574B8"/>
    <w:rsid w:val="00657646"/>
    <w:rsid w:val="006576EE"/>
    <w:rsid w:val="0065775C"/>
    <w:rsid w:val="006577C7"/>
    <w:rsid w:val="00657809"/>
    <w:rsid w:val="00657837"/>
    <w:rsid w:val="0065788A"/>
    <w:rsid w:val="006578DC"/>
    <w:rsid w:val="00657B61"/>
    <w:rsid w:val="00657CD5"/>
    <w:rsid w:val="00657F4D"/>
    <w:rsid w:val="00657F79"/>
    <w:rsid w:val="00657F7C"/>
    <w:rsid w:val="00657FE0"/>
    <w:rsid w:val="0065A176"/>
    <w:rsid w:val="0065FBF0"/>
    <w:rsid w:val="006600DA"/>
    <w:rsid w:val="00660129"/>
    <w:rsid w:val="0066012D"/>
    <w:rsid w:val="0066015F"/>
    <w:rsid w:val="006603D9"/>
    <w:rsid w:val="00660487"/>
    <w:rsid w:val="006606EC"/>
    <w:rsid w:val="00660878"/>
    <w:rsid w:val="006608D9"/>
    <w:rsid w:val="006608FC"/>
    <w:rsid w:val="00660951"/>
    <w:rsid w:val="00660990"/>
    <w:rsid w:val="006609CE"/>
    <w:rsid w:val="006609EE"/>
    <w:rsid w:val="00660A33"/>
    <w:rsid w:val="00660B88"/>
    <w:rsid w:val="00660CDE"/>
    <w:rsid w:val="00660D0E"/>
    <w:rsid w:val="00660D1E"/>
    <w:rsid w:val="00660DE3"/>
    <w:rsid w:val="00660FCA"/>
    <w:rsid w:val="00661192"/>
    <w:rsid w:val="0066119D"/>
    <w:rsid w:val="00661350"/>
    <w:rsid w:val="0066150A"/>
    <w:rsid w:val="006615AA"/>
    <w:rsid w:val="006615D6"/>
    <w:rsid w:val="00661727"/>
    <w:rsid w:val="006617D8"/>
    <w:rsid w:val="006617EF"/>
    <w:rsid w:val="00661860"/>
    <w:rsid w:val="00661A8E"/>
    <w:rsid w:val="00661A95"/>
    <w:rsid w:val="00661B85"/>
    <w:rsid w:val="00661C9E"/>
    <w:rsid w:val="00661ED7"/>
    <w:rsid w:val="00661F8D"/>
    <w:rsid w:val="00662080"/>
    <w:rsid w:val="00662172"/>
    <w:rsid w:val="0066246E"/>
    <w:rsid w:val="006624D8"/>
    <w:rsid w:val="006625A7"/>
    <w:rsid w:val="006625A9"/>
    <w:rsid w:val="006626EE"/>
    <w:rsid w:val="006627C4"/>
    <w:rsid w:val="0066280C"/>
    <w:rsid w:val="00662885"/>
    <w:rsid w:val="006628E1"/>
    <w:rsid w:val="00662A3B"/>
    <w:rsid w:val="00662A63"/>
    <w:rsid w:val="00662AB9"/>
    <w:rsid w:val="00662C07"/>
    <w:rsid w:val="00662D35"/>
    <w:rsid w:val="00663107"/>
    <w:rsid w:val="0066361B"/>
    <w:rsid w:val="0066361C"/>
    <w:rsid w:val="00663681"/>
    <w:rsid w:val="0066370C"/>
    <w:rsid w:val="00663774"/>
    <w:rsid w:val="00663A16"/>
    <w:rsid w:val="00663BB3"/>
    <w:rsid w:val="00663C74"/>
    <w:rsid w:val="00663CB6"/>
    <w:rsid w:val="00663D3D"/>
    <w:rsid w:val="00663D7A"/>
    <w:rsid w:val="00663EF7"/>
    <w:rsid w:val="00664083"/>
    <w:rsid w:val="0066412A"/>
    <w:rsid w:val="006641C7"/>
    <w:rsid w:val="0066420E"/>
    <w:rsid w:val="00664235"/>
    <w:rsid w:val="006642B0"/>
    <w:rsid w:val="006642C4"/>
    <w:rsid w:val="00664320"/>
    <w:rsid w:val="00664388"/>
    <w:rsid w:val="006643AC"/>
    <w:rsid w:val="0066459A"/>
    <w:rsid w:val="006645AC"/>
    <w:rsid w:val="00664612"/>
    <w:rsid w:val="0066464C"/>
    <w:rsid w:val="006647FE"/>
    <w:rsid w:val="00664891"/>
    <w:rsid w:val="00664B8D"/>
    <w:rsid w:val="00664D0B"/>
    <w:rsid w:val="00664D40"/>
    <w:rsid w:val="00664E15"/>
    <w:rsid w:val="00664E83"/>
    <w:rsid w:val="00664FDC"/>
    <w:rsid w:val="00665015"/>
    <w:rsid w:val="00665316"/>
    <w:rsid w:val="0066547A"/>
    <w:rsid w:val="00665806"/>
    <w:rsid w:val="00665897"/>
    <w:rsid w:val="00665939"/>
    <w:rsid w:val="006659B1"/>
    <w:rsid w:val="00665A3C"/>
    <w:rsid w:val="00665B41"/>
    <w:rsid w:val="00665C28"/>
    <w:rsid w:val="00665F34"/>
    <w:rsid w:val="00666012"/>
    <w:rsid w:val="006660E6"/>
    <w:rsid w:val="006660F1"/>
    <w:rsid w:val="006662FE"/>
    <w:rsid w:val="006663A8"/>
    <w:rsid w:val="006663F2"/>
    <w:rsid w:val="00666400"/>
    <w:rsid w:val="00666779"/>
    <w:rsid w:val="0066691D"/>
    <w:rsid w:val="00666A89"/>
    <w:rsid w:val="00666A93"/>
    <w:rsid w:val="00666CF1"/>
    <w:rsid w:val="00666E1B"/>
    <w:rsid w:val="00666E8F"/>
    <w:rsid w:val="00667029"/>
    <w:rsid w:val="0066713A"/>
    <w:rsid w:val="0066720D"/>
    <w:rsid w:val="00667404"/>
    <w:rsid w:val="00667427"/>
    <w:rsid w:val="006674F1"/>
    <w:rsid w:val="0066759B"/>
    <w:rsid w:val="00667668"/>
    <w:rsid w:val="0066775D"/>
    <w:rsid w:val="00667779"/>
    <w:rsid w:val="0066785D"/>
    <w:rsid w:val="00667954"/>
    <w:rsid w:val="0066795C"/>
    <w:rsid w:val="006679F7"/>
    <w:rsid w:val="00667AAB"/>
    <w:rsid w:val="00667C05"/>
    <w:rsid w:val="00667C34"/>
    <w:rsid w:val="00667EB4"/>
    <w:rsid w:val="00667F9D"/>
    <w:rsid w:val="00670172"/>
    <w:rsid w:val="006701A3"/>
    <w:rsid w:val="006701F7"/>
    <w:rsid w:val="006703B1"/>
    <w:rsid w:val="006705D4"/>
    <w:rsid w:val="00670716"/>
    <w:rsid w:val="0067079B"/>
    <w:rsid w:val="006707B6"/>
    <w:rsid w:val="006708AF"/>
    <w:rsid w:val="00670902"/>
    <w:rsid w:val="0067099C"/>
    <w:rsid w:val="00670A0B"/>
    <w:rsid w:val="00670BAC"/>
    <w:rsid w:val="00670C09"/>
    <w:rsid w:val="00670C66"/>
    <w:rsid w:val="00670D15"/>
    <w:rsid w:val="00670D45"/>
    <w:rsid w:val="00670DDB"/>
    <w:rsid w:val="00670F6E"/>
    <w:rsid w:val="00670FD2"/>
    <w:rsid w:val="00671029"/>
    <w:rsid w:val="006710CB"/>
    <w:rsid w:val="00671489"/>
    <w:rsid w:val="00671682"/>
    <w:rsid w:val="0067175B"/>
    <w:rsid w:val="00671762"/>
    <w:rsid w:val="0067199F"/>
    <w:rsid w:val="00671A20"/>
    <w:rsid w:val="00671ADA"/>
    <w:rsid w:val="00671BFA"/>
    <w:rsid w:val="00671DDF"/>
    <w:rsid w:val="00672010"/>
    <w:rsid w:val="0067207D"/>
    <w:rsid w:val="00672323"/>
    <w:rsid w:val="00672388"/>
    <w:rsid w:val="0067244E"/>
    <w:rsid w:val="006725AA"/>
    <w:rsid w:val="00672A17"/>
    <w:rsid w:val="00672A44"/>
    <w:rsid w:val="00672C15"/>
    <w:rsid w:val="00672DB9"/>
    <w:rsid w:val="00672E38"/>
    <w:rsid w:val="00672E4B"/>
    <w:rsid w:val="00672ECA"/>
    <w:rsid w:val="00672F19"/>
    <w:rsid w:val="00672F7B"/>
    <w:rsid w:val="006734AF"/>
    <w:rsid w:val="00673727"/>
    <w:rsid w:val="00673774"/>
    <w:rsid w:val="006739A8"/>
    <w:rsid w:val="00673A39"/>
    <w:rsid w:val="00673B2A"/>
    <w:rsid w:val="00673BB8"/>
    <w:rsid w:val="00673BE8"/>
    <w:rsid w:val="00673C6E"/>
    <w:rsid w:val="00673DCE"/>
    <w:rsid w:val="00673EC8"/>
    <w:rsid w:val="00673F87"/>
    <w:rsid w:val="00673FBC"/>
    <w:rsid w:val="00673FD7"/>
    <w:rsid w:val="00673FDB"/>
    <w:rsid w:val="0067407C"/>
    <w:rsid w:val="00674085"/>
    <w:rsid w:val="00674153"/>
    <w:rsid w:val="006741BD"/>
    <w:rsid w:val="006741F6"/>
    <w:rsid w:val="006741F9"/>
    <w:rsid w:val="006742AF"/>
    <w:rsid w:val="0067446E"/>
    <w:rsid w:val="00674599"/>
    <w:rsid w:val="006746CF"/>
    <w:rsid w:val="00674738"/>
    <w:rsid w:val="00674906"/>
    <w:rsid w:val="0067490E"/>
    <w:rsid w:val="00674A3C"/>
    <w:rsid w:val="00674A71"/>
    <w:rsid w:val="00674AAB"/>
    <w:rsid w:val="00674E96"/>
    <w:rsid w:val="00674F00"/>
    <w:rsid w:val="006751A7"/>
    <w:rsid w:val="00675666"/>
    <w:rsid w:val="0067584D"/>
    <w:rsid w:val="00675928"/>
    <w:rsid w:val="006759E6"/>
    <w:rsid w:val="00675A29"/>
    <w:rsid w:val="00675AE7"/>
    <w:rsid w:val="00675B6B"/>
    <w:rsid w:val="00675BBF"/>
    <w:rsid w:val="00675D24"/>
    <w:rsid w:val="00675E4D"/>
    <w:rsid w:val="00675F00"/>
    <w:rsid w:val="00675FBC"/>
    <w:rsid w:val="00676127"/>
    <w:rsid w:val="00676133"/>
    <w:rsid w:val="0067621B"/>
    <w:rsid w:val="00676263"/>
    <w:rsid w:val="0067633A"/>
    <w:rsid w:val="00676370"/>
    <w:rsid w:val="00676398"/>
    <w:rsid w:val="00676499"/>
    <w:rsid w:val="0067653F"/>
    <w:rsid w:val="00676655"/>
    <w:rsid w:val="00676677"/>
    <w:rsid w:val="006766B3"/>
    <w:rsid w:val="00676754"/>
    <w:rsid w:val="00676758"/>
    <w:rsid w:val="006768C5"/>
    <w:rsid w:val="0067699B"/>
    <w:rsid w:val="00676AB4"/>
    <w:rsid w:val="00676B57"/>
    <w:rsid w:val="00676B6E"/>
    <w:rsid w:val="00676B8D"/>
    <w:rsid w:val="00676CB3"/>
    <w:rsid w:val="00676CBA"/>
    <w:rsid w:val="00676D82"/>
    <w:rsid w:val="00676F2A"/>
    <w:rsid w:val="00676F6E"/>
    <w:rsid w:val="006771C5"/>
    <w:rsid w:val="006772D9"/>
    <w:rsid w:val="006773F6"/>
    <w:rsid w:val="006775B4"/>
    <w:rsid w:val="00677619"/>
    <w:rsid w:val="00677759"/>
    <w:rsid w:val="00677C02"/>
    <w:rsid w:val="00677C97"/>
    <w:rsid w:val="00677CCC"/>
    <w:rsid w:val="00677CE7"/>
    <w:rsid w:val="00677D16"/>
    <w:rsid w:val="00677EB7"/>
    <w:rsid w:val="00677FE8"/>
    <w:rsid w:val="006800D5"/>
    <w:rsid w:val="0068018D"/>
    <w:rsid w:val="006801F6"/>
    <w:rsid w:val="006802F6"/>
    <w:rsid w:val="0068034A"/>
    <w:rsid w:val="00680383"/>
    <w:rsid w:val="006803CA"/>
    <w:rsid w:val="006804B5"/>
    <w:rsid w:val="006806DF"/>
    <w:rsid w:val="00680B36"/>
    <w:rsid w:val="00680D85"/>
    <w:rsid w:val="0068102B"/>
    <w:rsid w:val="0068115D"/>
    <w:rsid w:val="0068121A"/>
    <w:rsid w:val="0068127B"/>
    <w:rsid w:val="00681286"/>
    <w:rsid w:val="006815C5"/>
    <w:rsid w:val="00681671"/>
    <w:rsid w:val="006816C9"/>
    <w:rsid w:val="00681898"/>
    <w:rsid w:val="006818E0"/>
    <w:rsid w:val="00681904"/>
    <w:rsid w:val="00681949"/>
    <w:rsid w:val="006819DE"/>
    <w:rsid w:val="00681B17"/>
    <w:rsid w:val="00681C3A"/>
    <w:rsid w:val="00681D30"/>
    <w:rsid w:val="00681E7F"/>
    <w:rsid w:val="00682020"/>
    <w:rsid w:val="00682028"/>
    <w:rsid w:val="006820B3"/>
    <w:rsid w:val="00682155"/>
    <w:rsid w:val="00682366"/>
    <w:rsid w:val="00682549"/>
    <w:rsid w:val="00682682"/>
    <w:rsid w:val="006826D4"/>
    <w:rsid w:val="006827E4"/>
    <w:rsid w:val="006828CA"/>
    <w:rsid w:val="00682F1F"/>
    <w:rsid w:val="00683003"/>
    <w:rsid w:val="0068311E"/>
    <w:rsid w:val="0068313C"/>
    <w:rsid w:val="00683196"/>
    <w:rsid w:val="00683263"/>
    <w:rsid w:val="0068327C"/>
    <w:rsid w:val="00683303"/>
    <w:rsid w:val="006833FD"/>
    <w:rsid w:val="006834A2"/>
    <w:rsid w:val="006834E3"/>
    <w:rsid w:val="0068356D"/>
    <w:rsid w:val="00683A4B"/>
    <w:rsid w:val="00683AC6"/>
    <w:rsid w:val="00683C61"/>
    <w:rsid w:val="00683CB5"/>
    <w:rsid w:val="00683CBA"/>
    <w:rsid w:val="00683CC6"/>
    <w:rsid w:val="00683D0D"/>
    <w:rsid w:val="00683D3F"/>
    <w:rsid w:val="00683F38"/>
    <w:rsid w:val="0068409C"/>
    <w:rsid w:val="006841A1"/>
    <w:rsid w:val="006842A9"/>
    <w:rsid w:val="0068433D"/>
    <w:rsid w:val="0068440A"/>
    <w:rsid w:val="00684538"/>
    <w:rsid w:val="00684573"/>
    <w:rsid w:val="006847F9"/>
    <w:rsid w:val="00684814"/>
    <w:rsid w:val="00684824"/>
    <w:rsid w:val="006848A0"/>
    <w:rsid w:val="006849E9"/>
    <w:rsid w:val="00684A76"/>
    <w:rsid w:val="00684AB2"/>
    <w:rsid w:val="00684DBA"/>
    <w:rsid w:val="0068509B"/>
    <w:rsid w:val="006850BC"/>
    <w:rsid w:val="006851C8"/>
    <w:rsid w:val="00685217"/>
    <w:rsid w:val="0068524B"/>
    <w:rsid w:val="0068541C"/>
    <w:rsid w:val="00685460"/>
    <w:rsid w:val="006854E5"/>
    <w:rsid w:val="006854EC"/>
    <w:rsid w:val="00685577"/>
    <w:rsid w:val="00685596"/>
    <w:rsid w:val="006855F3"/>
    <w:rsid w:val="0068564A"/>
    <w:rsid w:val="00685813"/>
    <w:rsid w:val="00685BAD"/>
    <w:rsid w:val="00685BC4"/>
    <w:rsid w:val="00685CB8"/>
    <w:rsid w:val="0068657F"/>
    <w:rsid w:val="006865F2"/>
    <w:rsid w:val="00686696"/>
    <w:rsid w:val="006867A1"/>
    <w:rsid w:val="00686860"/>
    <w:rsid w:val="00686977"/>
    <w:rsid w:val="00686C16"/>
    <w:rsid w:val="00686C75"/>
    <w:rsid w:val="00686D4C"/>
    <w:rsid w:val="00686EBD"/>
    <w:rsid w:val="00686F1A"/>
    <w:rsid w:val="006870D8"/>
    <w:rsid w:val="00687254"/>
    <w:rsid w:val="006872FD"/>
    <w:rsid w:val="006873ED"/>
    <w:rsid w:val="006875AF"/>
    <w:rsid w:val="006875C8"/>
    <w:rsid w:val="0068768F"/>
    <w:rsid w:val="00687708"/>
    <w:rsid w:val="00687997"/>
    <w:rsid w:val="006879E5"/>
    <w:rsid w:val="00687A3E"/>
    <w:rsid w:val="00687B2D"/>
    <w:rsid w:val="00687B74"/>
    <w:rsid w:val="00687CA2"/>
    <w:rsid w:val="00687D4F"/>
    <w:rsid w:val="00687E66"/>
    <w:rsid w:val="00687FA5"/>
    <w:rsid w:val="0069007D"/>
    <w:rsid w:val="00690235"/>
    <w:rsid w:val="00690370"/>
    <w:rsid w:val="0069040A"/>
    <w:rsid w:val="006907D4"/>
    <w:rsid w:val="0069081D"/>
    <w:rsid w:val="006908A4"/>
    <w:rsid w:val="00690A2C"/>
    <w:rsid w:val="00690ACD"/>
    <w:rsid w:val="00690ACE"/>
    <w:rsid w:val="00690D05"/>
    <w:rsid w:val="00690DD4"/>
    <w:rsid w:val="00690EBF"/>
    <w:rsid w:val="00690EC6"/>
    <w:rsid w:val="00690F9B"/>
    <w:rsid w:val="006910DE"/>
    <w:rsid w:val="006910EE"/>
    <w:rsid w:val="006912CC"/>
    <w:rsid w:val="0069138B"/>
    <w:rsid w:val="0069144E"/>
    <w:rsid w:val="006916D0"/>
    <w:rsid w:val="006918CD"/>
    <w:rsid w:val="006918FA"/>
    <w:rsid w:val="006918FB"/>
    <w:rsid w:val="00691909"/>
    <w:rsid w:val="006919C6"/>
    <w:rsid w:val="00691A30"/>
    <w:rsid w:val="00691AA8"/>
    <w:rsid w:val="00691BCD"/>
    <w:rsid w:val="00692080"/>
    <w:rsid w:val="0069210C"/>
    <w:rsid w:val="0069211F"/>
    <w:rsid w:val="006921FD"/>
    <w:rsid w:val="00692238"/>
    <w:rsid w:val="0069260C"/>
    <w:rsid w:val="006928A4"/>
    <w:rsid w:val="0069296E"/>
    <w:rsid w:val="00692A4D"/>
    <w:rsid w:val="00692A5D"/>
    <w:rsid w:val="00692AA1"/>
    <w:rsid w:val="00692ACB"/>
    <w:rsid w:val="00692B7A"/>
    <w:rsid w:val="00692B8D"/>
    <w:rsid w:val="00692BA1"/>
    <w:rsid w:val="00692C23"/>
    <w:rsid w:val="00692DAB"/>
    <w:rsid w:val="00692E4F"/>
    <w:rsid w:val="00692F73"/>
    <w:rsid w:val="0069306C"/>
    <w:rsid w:val="0069327D"/>
    <w:rsid w:val="006932D3"/>
    <w:rsid w:val="00693307"/>
    <w:rsid w:val="006933BA"/>
    <w:rsid w:val="00693568"/>
    <w:rsid w:val="00693569"/>
    <w:rsid w:val="00693673"/>
    <w:rsid w:val="006936E9"/>
    <w:rsid w:val="00693718"/>
    <w:rsid w:val="006937C1"/>
    <w:rsid w:val="0069380A"/>
    <w:rsid w:val="00693BC1"/>
    <w:rsid w:val="00693D38"/>
    <w:rsid w:val="00693F39"/>
    <w:rsid w:val="00693FC9"/>
    <w:rsid w:val="00694043"/>
    <w:rsid w:val="006940E7"/>
    <w:rsid w:val="006942C6"/>
    <w:rsid w:val="00694360"/>
    <w:rsid w:val="00694394"/>
    <w:rsid w:val="006943C4"/>
    <w:rsid w:val="00694424"/>
    <w:rsid w:val="00694581"/>
    <w:rsid w:val="006946ED"/>
    <w:rsid w:val="006946F2"/>
    <w:rsid w:val="006949E1"/>
    <w:rsid w:val="00694A0D"/>
    <w:rsid w:val="00694A38"/>
    <w:rsid w:val="00694B09"/>
    <w:rsid w:val="00694B1C"/>
    <w:rsid w:val="00694CAA"/>
    <w:rsid w:val="00694D22"/>
    <w:rsid w:val="00694E13"/>
    <w:rsid w:val="00694EBE"/>
    <w:rsid w:val="0069523F"/>
    <w:rsid w:val="00695441"/>
    <w:rsid w:val="00695645"/>
    <w:rsid w:val="006956B7"/>
    <w:rsid w:val="0069581E"/>
    <w:rsid w:val="00695825"/>
    <w:rsid w:val="006959D6"/>
    <w:rsid w:val="00695A92"/>
    <w:rsid w:val="00695ABC"/>
    <w:rsid w:val="00695D8C"/>
    <w:rsid w:val="00695F6F"/>
    <w:rsid w:val="0069637B"/>
    <w:rsid w:val="00696496"/>
    <w:rsid w:val="006965A9"/>
    <w:rsid w:val="006965DF"/>
    <w:rsid w:val="006966A7"/>
    <w:rsid w:val="00696AD4"/>
    <w:rsid w:val="00696B42"/>
    <w:rsid w:val="00696B45"/>
    <w:rsid w:val="00696D32"/>
    <w:rsid w:val="00696DFC"/>
    <w:rsid w:val="00696E56"/>
    <w:rsid w:val="00696E6F"/>
    <w:rsid w:val="00696E82"/>
    <w:rsid w:val="00696FD2"/>
    <w:rsid w:val="0069704B"/>
    <w:rsid w:val="0069706D"/>
    <w:rsid w:val="00697110"/>
    <w:rsid w:val="00697293"/>
    <w:rsid w:val="00697320"/>
    <w:rsid w:val="0069734A"/>
    <w:rsid w:val="00697397"/>
    <w:rsid w:val="006976F4"/>
    <w:rsid w:val="00697C4D"/>
    <w:rsid w:val="00697CA2"/>
    <w:rsid w:val="00697F7E"/>
    <w:rsid w:val="00697FA1"/>
    <w:rsid w:val="006A02FD"/>
    <w:rsid w:val="006A034F"/>
    <w:rsid w:val="006A0395"/>
    <w:rsid w:val="006A0582"/>
    <w:rsid w:val="006A0665"/>
    <w:rsid w:val="006A0775"/>
    <w:rsid w:val="006A0793"/>
    <w:rsid w:val="006A081C"/>
    <w:rsid w:val="006A09A0"/>
    <w:rsid w:val="006A0F1D"/>
    <w:rsid w:val="006A0F91"/>
    <w:rsid w:val="006A10C0"/>
    <w:rsid w:val="006A1133"/>
    <w:rsid w:val="006A1205"/>
    <w:rsid w:val="006A1407"/>
    <w:rsid w:val="006A16A5"/>
    <w:rsid w:val="006A16B8"/>
    <w:rsid w:val="006A16E1"/>
    <w:rsid w:val="006A1737"/>
    <w:rsid w:val="006A1752"/>
    <w:rsid w:val="006A18B2"/>
    <w:rsid w:val="006A1B36"/>
    <w:rsid w:val="006A1CF0"/>
    <w:rsid w:val="006A1D58"/>
    <w:rsid w:val="006A1E8C"/>
    <w:rsid w:val="006A1FC1"/>
    <w:rsid w:val="006A202D"/>
    <w:rsid w:val="006A2428"/>
    <w:rsid w:val="006A2481"/>
    <w:rsid w:val="006A2587"/>
    <w:rsid w:val="006A2685"/>
    <w:rsid w:val="006A2B3C"/>
    <w:rsid w:val="006A2B45"/>
    <w:rsid w:val="006A2D38"/>
    <w:rsid w:val="006A2D41"/>
    <w:rsid w:val="006A2DC9"/>
    <w:rsid w:val="006A2DD3"/>
    <w:rsid w:val="006A2DF8"/>
    <w:rsid w:val="006A2F89"/>
    <w:rsid w:val="006A2FAC"/>
    <w:rsid w:val="006A30AC"/>
    <w:rsid w:val="006A3480"/>
    <w:rsid w:val="006A35E4"/>
    <w:rsid w:val="006A376D"/>
    <w:rsid w:val="006A38FF"/>
    <w:rsid w:val="006A3997"/>
    <w:rsid w:val="006A39D1"/>
    <w:rsid w:val="006A3FAD"/>
    <w:rsid w:val="006A4054"/>
    <w:rsid w:val="006A433A"/>
    <w:rsid w:val="006A4351"/>
    <w:rsid w:val="006A437E"/>
    <w:rsid w:val="006A452B"/>
    <w:rsid w:val="006A4572"/>
    <w:rsid w:val="006A4579"/>
    <w:rsid w:val="006A470D"/>
    <w:rsid w:val="006A4AAC"/>
    <w:rsid w:val="006A4B8E"/>
    <w:rsid w:val="006A5042"/>
    <w:rsid w:val="006A5115"/>
    <w:rsid w:val="006A5191"/>
    <w:rsid w:val="006A526B"/>
    <w:rsid w:val="006A52DE"/>
    <w:rsid w:val="006A539D"/>
    <w:rsid w:val="006A539E"/>
    <w:rsid w:val="006A5479"/>
    <w:rsid w:val="006A574A"/>
    <w:rsid w:val="006A57B9"/>
    <w:rsid w:val="006A593E"/>
    <w:rsid w:val="006A5A62"/>
    <w:rsid w:val="006A5AFA"/>
    <w:rsid w:val="006A5B03"/>
    <w:rsid w:val="006A5B3A"/>
    <w:rsid w:val="006A5C3F"/>
    <w:rsid w:val="006A5CE3"/>
    <w:rsid w:val="006A5FE5"/>
    <w:rsid w:val="006A603B"/>
    <w:rsid w:val="006A6099"/>
    <w:rsid w:val="006A60CB"/>
    <w:rsid w:val="006A60DD"/>
    <w:rsid w:val="006A61FD"/>
    <w:rsid w:val="006A64CC"/>
    <w:rsid w:val="006A6557"/>
    <w:rsid w:val="006A6663"/>
    <w:rsid w:val="006A6742"/>
    <w:rsid w:val="006A6877"/>
    <w:rsid w:val="006A68AC"/>
    <w:rsid w:val="006A68FB"/>
    <w:rsid w:val="006A69AC"/>
    <w:rsid w:val="006A6A40"/>
    <w:rsid w:val="006A6A4E"/>
    <w:rsid w:val="006A6B95"/>
    <w:rsid w:val="006A6BC7"/>
    <w:rsid w:val="006A6D99"/>
    <w:rsid w:val="006A7021"/>
    <w:rsid w:val="006A70F3"/>
    <w:rsid w:val="006A7179"/>
    <w:rsid w:val="006A73DE"/>
    <w:rsid w:val="006A7583"/>
    <w:rsid w:val="006A758E"/>
    <w:rsid w:val="006A7634"/>
    <w:rsid w:val="006A7793"/>
    <w:rsid w:val="006A77BE"/>
    <w:rsid w:val="006A783D"/>
    <w:rsid w:val="006A7854"/>
    <w:rsid w:val="006A78C3"/>
    <w:rsid w:val="006A78C4"/>
    <w:rsid w:val="006A7B56"/>
    <w:rsid w:val="006A7BF0"/>
    <w:rsid w:val="006A7C06"/>
    <w:rsid w:val="006A7C13"/>
    <w:rsid w:val="006A7CEC"/>
    <w:rsid w:val="006A7D59"/>
    <w:rsid w:val="006A7D5C"/>
    <w:rsid w:val="006A7DFC"/>
    <w:rsid w:val="006A7E48"/>
    <w:rsid w:val="006A7E97"/>
    <w:rsid w:val="006B0006"/>
    <w:rsid w:val="006B0034"/>
    <w:rsid w:val="006B0192"/>
    <w:rsid w:val="006B02D8"/>
    <w:rsid w:val="006B03D6"/>
    <w:rsid w:val="006B043C"/>
    <w:rsid w:val="006B04DD"/>
    <w:rsid w:val="006B05A1"/>
    <w:rsid w:val="006B05DE"/>
    <w:rsid w:val="006B0721"/>
    <w:rsid w:val="006B0757"/>
    <w:rsid w:val="006B0771"/>
    <w:rsid w:val="006B07F6"/>
    <w:rsid w:val="006B0829"/>
    <w:rsid w:val="006B0B1E"/>
    <w:rsid w:val="006B0B53"/>
    <w:rsid w:val="006B0BE3"/>
    <w:rsid w:val="006B0D55"/>
    <w:rsid w:val="006B0F3D"/>
    <w:rsid w:val="006B1002"/>
    <w:rsid w:val="006B103C"/>
    <w:rsid w:val="006B10D6"/>
    <w:rsid w:val="006B1335"/>
    <w:rsid w:val="006B13E1"/>
    <w:rsid w:val="006B1506"/>
    <w:rsid w:val="006B169E"/>
    <w:rsid w:val="006B16A9"/>
    <w:rsid w:val="006B1774"/>
    <w:rsid w:val="006B190C"/>
    <w:rsid w:val="006B195E"/>
    <w:rsid w:val="006B1B16"/>
    <w:rsid w:val="006B1BD7"/>
    <w:rsid w:val="006B1C56"/>
    <w:rsid w:val="006B1D29"/>
    <w:rsid w:val="006B1E37"/>
    <w:rsid w:val="006B1F02"/>
    <w:rsid w:val="006B208E"/>
    <w:rsid w:val="006B20F5"/>
    <w:rsid w:val="006B249B"/>
    <w:rsid w:val="006B25A1"/>
    <w:rsid w:val="006B2613"/>
    <w:rsid w:val="006B27B0"/>
    <w:rsid w:val="006B284D"/>
    <w:rsid w:val="006B293B"/>
    <w:rsid w:val="006B2AD9"/>
    <w:rsid w:val="006B2B28"/>
    <w:rsid w:val="006B2BB0"/>
    <w:rsid w:val="006B2DF3"/>
    <w:rsid w:val="006B2F01"/>
    <w:rsid w:val="006B3194"/>
    <w:rsid w:val="006B31CE"/>
    <w:rsid w:val="006B31E9"/>
    <w:rsid w:val="006B3365"/>
    <w:rsid w:val="006B346D"/>
    <w:rsid w:val="006B347C"/>
    <w:rsid w:val="006B3498"/>
    <w:rsid w:val="006B3676"/>
    <w:rsid w:val="006B3877"/>
    <w:rsid w:val="006B38AA"/>
    <w:rsid w:val="006B38CB"/>
    <w:rsid w:val="006B3974"/>
    <w:rsid w:val="006B3A66"/>
    <w:rsid w:val="006B3B82"/>
    <w:rsid w:val="006B3BD0"/>
    <w:rsid w:val="006B3EED"/>
    <w:rsid w:val="006B3EF0"/>
    <w:rsid w:val="006B43CB"/>
    <w:rsid w:val="006B43D7"/>
    <w:rsid w:val="006B44EF"/>
    <w:rsid w:val="006B452B"/>
    <w:rsid w:val="006B4548"/>
    <w:rsid w:val="006B476A"/>
    <w:rsid w:val="006B479F"/>
    <w:rsid w:val="006B47BA"/>
    <w:rsid w:val="006B47CB"/>
    <w:rsid w:val="006B4855"/>
    <w:rsid w:val="006B4935"/>
    <w:rsid w:val="006B4AC8"/>
    <w:rsid w:val="006B4D6F"/>
    <w:rsid w:val="006B4D85"/>
    <w:rsid w:val="006B5001"/>
    <w:rsid w:val="006B5044"/>
    <w:rsid w:val="006B5047"/>
    <w:rsid w:val="006B52DD"/>
    <w:rsid w:val="006B5332"/>
    <w:rsid w:val="006B5377"/>
    <w:rsid w:val="006B53B6"/>
    <w:rsid w:val="006B54F6"/>
    <w:rsid w:val="006B5652"/>
    <w:rsid w:val="006B56F3"/>
    <w:rsid w:val="006B57CA"/>
    <w:rsid w:val="006B5805"/>
    <w:rsid w:val="006B589B"/>
    <w:rsid w:val="006B5988"/>
    <w:rsid w:val="006B5999"/>
    <w:rsid w:val="006B59FC"/>
    <w:rsid w:val="006B5A28"/>
    <w:rsid w:val="006B5D97"/>
    <w:rsid w:val="006B5E6F"/>
    <w:rsid w:val="006B611B"/>
    <w:rsid w:val="006B63A4"/>
    <w:rsid w:val="006B63ED"/>
    <w:rsid w:val="006B6448"/>
    <w:rsid w:val="006B6457"/>
    <w:rsid w:val="006B64AC"/>
    <w:rsid w:val="006B64C3"/>
    <w:rsid w:val="006B64CB"/>
    <w:rsid w:val="006B653B"/>
    <w:rsid w:val="006B6622"/>
    <w:rsid w:val="006B668C"/>
    <w:rsid w:val="006B6718"/>
    <w:rsid w:val="006B68E2"/>
    <w:rsid w:val="006B69F5"/>
    <w:rsid w:val="006B6A1C"/>
    <w:rsid w:val="006B6A49"/>
    <w:rsid w:val="006B6AA9"/>
    <w:rsid w:val="006B6B09"/>
    <w:rsid w:val="006B6C2E"/>
    <w:rsid w:val="006B6CED"/>
    <w:rsid w:val="006B6D6B"/>
    <w:rsid w:val="006B6D98"/>
    <w:rsid w:val="006B6E01"/>
    <w:rsid w:val="006B6E42"/>
    <w:rsid w:val="006B703C"/>
    <w:rsid w:val="006B72E4"/>
    <w:rsid w:val="006B7360"/>
    <w:rsid w:val="006B742E"/>
    <w:rsid w:val="006B7531"/>
    <w:rsid w:val="006B774D"/>
    <w:rsid w:val="006B7A14"/>
    <w:rsid w:val="006B7B38"/>
    <w:rsid w:val="006B7C89"/>
    <w:rsid w:val="006B7DDA"/>
    <w:rsid w:val="006C0025"/>
    <w:rsid w:val="006C01B4"/>
    <w:rsid w:val="006C027C"/>
    <w:rsid w:val="006C052E"/>
    <w:rsid w:val="006C0717"/>
    <w:rsid w:val="006C0B13"/>
    <w:rsid w:val="006C0CB3"/>
    <w:rsid w:val="006C0DE0"/>
    <w:rsid w:val="006C0EE9"/>
    <w:rsid w:val="006C0F1D"/>
    <w:rsid w:val="006C0FD9"/>
    <w:rsid w:val="006C1016"/>
    <w:rsid w:val="006C10C8"/>
    <w:rsid w:val="006C1101"/>
    <w:rsid w:val="006C12C7"/>
    <w:rsid w:val="006C1387"/>
    <w:rsid w:val="006C13CD"/>
    <w:rsid w:val="006C16E8"/>
    <w:rsid w:val="006C17EE"/>
    <w:rsid w:val="006C1895"/>
    <w:rsid w:val="006C1900"/>
    <w:rsid w:val="006C19A6"/>
    <w:rsid w:val="006C1AD6"/>
    <w:rsid w:val="006C1B09"/>
    <w:rsid w:val="006C1C23"/>
    <w:rsid w:val="006C1C8B"/>
    <w:rsid w:val="006C1D7A"/>
    <w:rsid w:val="006C1DAC"/>
    <w:rsid w:val="006C1E1C"/>
    <w:rsid w:val="006C1E49"/>
    <w:rsid w:val="006C1FBD"/>
    <w:rsid w:val="006C1FE6"/>
    <w:rsid w:val="006C2036"/>
    <w:rsid w:val="006C21D4"/>
    <w:rsid w:val="006C24E3"/>
    <w:rsid w:val="006C25AB"/>
    <w:rsid w:val="006C2617"/>
    <w:rsid w:val="006C265E"/>
    <w:rsid w:val="006C272B"/>
    <w:rsid w:val="006C2876"/>
    <w:rsid w:val="006C29F6"/>
    <w:rsid w:val="006C2B38"/>
    <w:rsid w:val="006C2DD9"/>
    <w:rsid w:val="006C2E24"/>
    <w:rsid w:val="006C2F0C"/>
    <w:rsid w:val="006C2F28"/>
    <w:rsid w:val="006C2F59"/>
    <w:rsid w:val="006C2F5E"/>
    <w:rsid w:val="006C2F5F"/>
    <w:rsid w:val="006C2F8D"/>
    <w:rsid w:val="006C306A"/>
    <w:rsid w:val="006C308C"/>
    <w:rsid w:val="006C3152"/>
    <w:rsid w:val="006C3293"/>
    <w:rsid w:val="006C3427"/>
    <w:rsid w:val="006C35AE"/>
    <w:rsid w:val="006C35B1"/>
    <w:rsid w:val="006C3664"/>
    <w:rsid w:val="006C36F3"/>
    <w:rsid w:val="006C3709"/>
    <w:rsid w:val="006C3792"/>
    <w:rsid w:val="006C3922"/>
    <w:rsid w:val="006C3B5D"/>
    <w:rsid w:val="006C3CEE"/>
    <w:rsid w:val="006C3CF4"/>
    <w:rsid w:val="006C3DFA"/>
    <w:rsid w:val="006C3E8A"/>
    <w:rsid w:val="006C40CD"/>
    <w:rsid w:val="006C4115"/>
    <w:rsid w:val="006C429C"/>
    <w:rsid w:val="006C42D7"/>
    <w:rsid w:val="006C435F"/>
    <w:rsid w:val="006C45DF"/>
    <w:rsid w:val="006C46D7"/>
    <w:rsid w:val="006C470B"/>
    <w:rsid w:val="006C473D"/>
    <w:rsid w:val="006C48BB"/>
    <w:rsid w:val="006C4922"/>
    <w:rsid w:val="006C49DF"/>
    <w:rsid w:val="006C49E2"/>
    <w:rsid w:val="006C4A2D"/>
    <w:rsid w:val="006C4B33"/>
    <w:rsid w:val="006C4BED"/>
    <w:rsid w:val="006C4BF4"/>
    <w:rsid w:val="006C4C13"/>
    <w:rsid w:val="006C4C21"/>
    <w:rsid w:val="006C4D61"/>
    <w:rsid w:val="006C4F98"/>
    <w:rsid w:val="006C511A"/>
    <w:rsid w:val="006C5163"/>
    <w:rsid w:val="006C51EC"/>
    <w:rsid w:val="006C5602"/>
    <w:rsid w:val="006C568A"/>
    <w:rsid w:val="006C56E4"/>
    <w:rsid w:val="006C57AA"/>
    <w:rsid w:val="006C57B9"/>
    <w:rsid w:val="006C5841"/>
    <w:rsid w:val="006C58A0"/>
    <w:rsid w:val="006C5A64"/>
    <w:rsid w:val="006C5AB7"/>
    <w:rsid w:val="006C5AEC"/>
    <w:rsid w:val="006C5B71"/>
    <w:rsid w:val="006C5C3A"/>
    <w:rsid w:val="006C5C57"/>
    <w:rsid w:val="006C5C68"/>
    <w:rsid w:val="006C5F82"/>
    <w:rsid w:val="006C5FAF"/>
    <w:rsid w:val="006C5FB4"/>
    <w:rsid w:val="006C6045"/>
    <w:rsid w:val="006C61BC"/>
    <w:rsid w:val="006C6241"/>
    <w:rsid w:val="006C625E"/>
    <w:rsid w:val="006C6427"/>
    <w:rsid w:val="006C64F5"/>
    <w:rsid w:val="006C660D"/>
    <w:rsid w:val="006C6704"/>
    <w:rsid w:val="006C6814"/>
    <w:rsid w:val="006C6AF6"/>
    <w:rsid w:val="006C6B2F"/>
    <w:rsid w:val="006C6CCC"/>
    <w:rsid w:val="006C7007"/>
    <w:rsid w:val="006C718E"/>
    <w:rsid w:val="006C71AC"/>
    <w:rsid w:val="006C7324"/>
    <w:rsid w:val="006C734F"/>
    <w:rsid w:val="006C73CF"/>
    <w:rsid w:val="006C746D"/>
    <w:rsid w:val="006C7581"/>
    <w:rsid w:val="006C7768"/>
    <w:rsid w:val="006C7865"/>
    <w:rsid w:val="006C7EA9"/>
    <w:rsid w:val="006D0204"/>
    <w:rsid w:val="006D0361"/>
    <w:rsid w:val="006D03BB"/>
    <w:rsid w:val="006D04A0"/>
    <w:rsid w:val="006D04E3"/>
    <w:rsid w:val="006D0571"/>
    <w:rsid w:val="006D05E9"/>
    <w:rsid w:val="006D05F6"/>
    <w:rsid w:val="006D0736"/>
    <w:rsid w:val="006D07FF"/>
    <w:rsid w:val="006D0992"/>
    <w:rsid w:val="006D09AC"/>
    <w:rsid w:val="006D09B5"/>
    <w:rsid w:val="006D09FD"/>
    <w:rsid w:val="006D0A24"/>
    <w:rsid w:val="006D0B7C"/>
    <w:rsid w:val="006D0C99"/>
    <w:rsid w:val="006D0D1F"/>
    <w:rsid w:val="006D0FC1"/>
    <w:rsid w:val="006D103A"/>
    <w:rsid w:val="006D10DD"/>
    <w:rsid w:val="006D11AD"/>
    <w:rsid w:val="006D1207"/>
    <w:rsid w:val="006D12D7"/>
    <w:rsid w:val="006D1511"/>
    <w:rsid w:val="006D1686"/>
    <w:rsid w:val="006D182B"/>
    <w:rsid w:val="006D1B1F"/>
    <w:rsid w:val="006D1B82"/>
    <w:rsid w:val="006D1BE2"/>
    <w:rsid w:val="006D1BE6"/>
    <w:rsid w:val="006D1DCD"/>
    <w:rsid w:val="006D1E18"/>
    <w:rsid w:val="006D27D8"/>
    <w:rsid w:val="006D27D9"/>
    <w:rsid w:val="006D28DE"/>
    <w:rsid w:val="006D2AD3"/>
    <w:rsid w:val="006D2B2A"/>
    <w:rsid w:val="006D2D2A"/>
    <w:rsid w:val="006D2EA6"/>
    <w:rsid w:val="006D2FE0"/>
    <w:rsid w:val="006D304F"/>
    <w:rsid w:val="006D3068"/>
    <w:rsid w:val="006D3087"/>
    <w:rsid w:val="006D310F"/>
    <w:rsid w:val="006D317F"/>
    <w:rsid w:val="006D3388"/>
    <w:rsid w:val="006D3432"/>
    <w:rsid w:val="006D37E3"/>
    <w:rsid w:val="006D38CE"/>
    <w:rsid w:val="006D3928"/>
    <w:rsid w:val="006D3939"/>
    <w:rsid w:val="006D3AEB"/>
    <w:rsid w:val="006D3BCB"/>
    <w:rsid w:val="006D3CED"/>
    <w:rsid w:val="006D3CF6"/>
    <w:rsid w:val="006D3FC1"/>
    <w:rsid w:val="006D40D5"/>
    <w:rsid w:val="006D4131"/>
    <w:rsid w:val="006D4159"/>
    <w:rsid w:val="006D4173"/>
    <w:rsid w:val="006D4179"/>
    <w:rsid w:val="006D43F2"/>
    <w:rsid w:val="006D44CA"/>
    <w:rsid w:val="006D450B"/>
    <w:rsid w:val="006D47A2"/>
    <w:rsid w:val="006D4901"/>
    <w:rsid w:val="006D4A94"/>
    <w:rsid w:val="006D4D5E"/>
    <w:rsid w:val="006D4D96"/>
    <w:rsid w:val="006D4E4F"/>
    <w:rsid w:val="006D4F41"/>
    <w:rsid w:val="006D4F78"/>
    <w:rsid w:val="006D4FB4"/>
    <w:rsid w:val="006D4FC3"/>
    <w:rsid w:val="006D5015"/>
    <w:rsid w:val="006D5137"/>
    <w:rsid w:val="006D51E1"/>
    <w:rsid w:val="006D53DC"/>
    <w:rsid w:val="006D543C"/>
    <w:rsid w:val="006D546C"/>
    <w:rsid w:val="006D550B"/>
    <w:rsid w:val="006D555D"/>
    <w:rsid w:val="006D55E7"/>
    <w:rsid w:val="006D5726"/>
    <w:rsid w:val="006D58D4"/>
    <w:rsid w:val="006D599C"/>
    <w:rsid w:val="006D5A5D"/>
    <w:rsid w:val="006D5BDC"/>
    <w:rsid w:val="006D5C38"/>
    <w:rsid w:val="006D5E7F"/>
    <w:rsid w:val="006D5EF3"/>
    <w:rsid w:val="006D5FA6"/>
    <w:rsid w:val="006D5FAC"/>
    <w:rsid w:val="006D5FE7"/>
    <w:rsid w:val="006D6022"/>
    <w:rsid w:val="006D61B9"/>
    <w:rsid w:val="006D620C"/>
    <w:rsid w:val="006D63CD"/>
    <w:rsid w:val="006D64AC"/>
    <w:rsid w:val="006D66A9"/>
    <w:rsid w:val="006D67B8"/>
    <w:rsid w:val="006D67EB"/>
    <w:rsid w:val="006D6987"/>
    <w:rsid w:val="006D69BF"/>
    <w:rsid w:val="006D6B40"/>
    <w:rsid w:val="006D6D99"/>
    <w:rsid w:val="006D6EA2"/>
    <w:rsid w:val="006D6ECE"/>
    <w:rsid w:val="006D6EFD"/>
    <w:rsid w:val="006D6FC0"/>
    <w:rsid w:val="006D7009"/>
    <w:rsid w:val="006D702F"/>
    <w:rsid w:val="006D709C"/>
    <w:rsid w:val="006D72A2"/>
    <w:rsid w:val="006D7478"/>
    <w:rsid w:val="006D75B9"/>
    <w:rsid w:val="006D7773"/>
    <w:rsid w:val="006D79DD"/>
    <w:rsid w:val="006D7AE9"/>
    <w:rsid w:val="006D7BC1"/>
    <w:rsid w:val="006D7DAF"/>
    <w:rsid w:val="006D7E8B"/>
    <w:rsid w:val="006D7EAE"/>
    <w:rsid w:val="006D7F7B"/>
    <w:rsid w:val="006E01B0"/>
    <w:rsid w:val="006E0212"/>
    <w:rsid w:val="006E0713"/>
    <w:rsid w:val="006E0964"/>
    <w:rsid w:val="006E0B21"/>
    <w:rsid w:val="006E0BE1"/>
    <w:rsid w:val="006E0C30"/>
    <w:rsid w:val="006E0D8B"/>
    <w:rsid w:val="006E0EED"/>
    <w:rsid w:val="006E0FEC"/>
    <w:rsid w:val="006E10D1"/>
    <w:rsid w:val="006E1172"/>
    <w:rsid w:val="006E12A8"/>
    <w:rsid w:val="006E12CF"/>
    <w:rsid w:val="006E1361"/>
    <w:rsid w:val="006E14B0"/>
    <w:rsid w:val="006E185D"/>
    <w:rsid w:val="006E18C6"/>
    <w:rsid w:val="006E198B"/>
    <w:rsid w:val="006E1C72"/>
    <w:rsid w:val="006E1EB3"/>
    <w:rsid w:val="006E1FB1"/>
    <w:rsid w:val="006E2249"/>
    <w:rsid w:val="006E233A"/>
    <w:rsid w:val="006E239D"/>
    <w:rsid w:val="006E24E5"/>
    <w:rsid w:val="006E24EB"/>
    <w:rsid w:val="006E25C9"/>
    <w:rsid w:val="006E2676"/>
    <w:rsid w:val="006E267C"/>
    <w:rsid w:val="006E27ED"/>
    <w:rsid w:val="006E297D"/>
    <w:rsid w:val="006E2ABC"/>
    <w:rsid w:val="006E2D33"/>
    <w:rsid w:val="006E2E03"/>
    <w:rsid w:val="006E2EB3"/>
    <w:rsid w:val="006E2F43"/>
    <w:rsid w:val="006E30C4"/>
    <w:rsid w:val="006E3127"/>
    <w:rsid w:val="006E3322"/>
    <w:rsid w:val="006E339A"/>
    <w:rsid w:val="006E33E6"/>
    <w:rsid w:val="006E34A6"/>
    <w:rsid w:val="006E34B9"/>
    <w:rsid w:val="006E353D"/>
    <w:rsid w:val="006E35B6"/>
    <w:rsid w:val="006E3700"/>
    <w:rsid w:val="006E395D"/>
    <w:rsid w:val="006E3A36"/>
    <w:rsid w:val="006E3A9B"/>
    <w:rsid w:val="006E3BD2"/>
    <w:rsid w:val="006E3CE9"/>
    <w:rsid w:val="006E3E56"/>
    <w:rsid w:val="006E4169"/>
    <w:rsid w:val="006E420F"/>
    <w:rsid w:val="006E423D"/>
    <w:rsid w:val="006E4447"/>
    <w:rsid w:val="006E44AE"/>
    <w:rsid w:val="006E45BE"/>
    <w:rsid w:val="006E483A"/>
    <w:rsid w:val="006E4868"/>
    <w:rsid w:val="006E49C2"/>
    <w:rsid w:val="006E4A44"/>
    <w:rsid w:val="006E4ACE"/>
    <w:rsid w:val="006E4B36"/>
    <w:rsid w:val="006E4D85"/>
    <w:rsid w:val="006E4DE1"/>
    <w:rsid w:val="006E4EB6"/>
    <w:rsid w:val="006E4EE4"/>
    <w:rsid w:val="006E4F43"/>
    <w:rsid w:val="006E4F54"/>
    <w:rsid w:val="006E5066"/>
    <w:rsid w:val="006E517C"/>
    <w:rsid w:val="006E52EE"/>
    <w:rsid w:val="006E57C4"/>
    <w:rsid w:val="006E58B7"/>
    <w:rsid w:val="006E590D"/>
    <w:rsid w:val="006E5A19"/>
    <w:rsid w:val="006E5BE7"/>
    <w:rsid w:val="006E5C59"/>
    <w:rsid w:val="006E5EEC"/>
    <w:rsid w:val="006E60F5"/>
    <w:rsid w:val="006E6167"/>
    <w:rsid w:val="006E6513"/>
    <w:rsid w:val="006E657F"/>
    <w:rsid w:val="006E6715"/>
    <w:rsid w:val="006E691B"/>
    <w:rsid w:val="006E6C23"/>
    <w:rsid w:val="006E6CB2"/>
    <w:rsid w:val="006E6D1D"/>
    <w:rsid w:val="006E6D7B"/>
    <w:rsid w:val="006E6D9A"/>
    <w:rsid w:val="006E6DB2"/>
    <w:rsid w:val="006E6E17"/>
    <w:rsid w:val="006E6F36"/>
    <w:rsid w:val="006E6F4D"/>
    <w:rsid w:val="006E6F6B"/>
    <w:rsid w:val="006E6F89"/>
    <w:rsid w:val="006E6FDB"/>
    <w:rsid w:val="006E704B"/>
    <w:rsid w:val="006E7093"/>
    <w:rsid w:val="006E70B1"/>
    <w:rsid w:val="006E7152"/>
    <w:rsid w:val="006E7173"/>
    <w:rsid w:val="006E720C"/>
    <w:rsid w:val="006E722A"/>
    <w:rsid w:val="006E7281"/>
    <w:rsid w:val="006E73B2"/>
    <w:rsid w:val="006E7429"/>
    <w:rsid w:val="006E7622"/>
    <w:rsid w:val="006E763D"/>
    <w:rsid w:val="006E763F"/>
    <w:rsid w:val="006E7652"/>
    <w:rsid w:val="006E770E"/>
    <w:rsid w:val="006E7736"/>
    <w:rsid w:val="006E7B9F"/>
    <w:rsid w:val="006E7BCB"/>
    <w:rsid w:val="006E7C9D"/>
    <w:rsid w:val="006E7CD7"/>
    <w:rsid w:val="006E7D48"/>
    <w:rsid w:val="006E7EA9"/>
    <w:rsid w:val="006E7EEF"/>
    <w:rsid w:val="006E7F9D"/>
    <w:rsid w:val="006F01D6"/>
    <w:rsid w:val="006F040F"/>
    <w:rsid w:val="006F0621"/>
    <w:rsid w:val="006F07AD"/>
    <w:rsid w:val="006F09F9"/>
    <w:rsid w:val="006F0A06"/>
    <w:rsid w:val="006F0CC3"/>
    <w:rsid w:val="006F0DE3"/>
    <w:rsid w:val="006F0F1B"/>
    <w:rsid w:val="006F0FB9"/>
    <w:rsid w:val="006F125C"/>
    <w:rsid w:val="006F134F"/>
    <w:rsid w:val="006F13F8"/>
    <w:rsid w:val="006F1494"/>
    <w:rsid w:val="006F14A3"/>
    <w:rsid w:val="006F1564"/>
    <w:rsid w:val="006F157F"/>
    <w:rsid w:val="006F1808"/>
    <w:rsid w:val="006F1846"/>
    <w:rsid w:val="006F18F7"/>
    <w:rsid w:val="006F1919"/>
    <w:rsid w:val="006F19DF"/>
    <w:rsid w:val="006F1BE7"/>
    <w:rsid w:val="006F1CA4"/>
    <w:rsid w:val="006F1D9E"/>
    <w:rsid w:val="006F1E65"/>
    <w:rsid w:val="006F1FB7"/>
    <w:rsid w:val="006F212A"/>
    <w:rsid w:val="006F222D"/>
    <w:rsid w:val="006F22CA"/>
    <w:rsid w:val="006F25D7"/>
    <w:rsid w:val="006F2619"/>
    <w:rsid w:val="006F264A"/>
    <w:rsid w:val="006F28A6"/>
    <w:rsid w:val="006F2917"/>
    <w:rsid w:val="006F2922"/>
    <w:rsid w:val="006F2948"/>
    <w:rsid w:val="006F2950"/>
    <w:rsid w:val="006F29AE"/>
    <w:rsid w:val="006F2A34"/>
    <w:rsid w:val="006F2AF6"/>
    <w:rsid w:val="006F2AFC"/>
    <w:rsid w:val="006F2BB6"/>
    <w:rsid w:val="006F2CB4"/>
    <w:rsid w:val="006F2FA5"/>
    <w:rsid w:val="006F3070"/>
    <w:rsid w:val="006F30E9"/>
    <w:rsid w:val="006F3235"/>
    <w:rsid w:val="006F3337"/>
    <w:rsid w:val="006F3652"/>
    <w:rsid w:val="006F368B"/>
    <w:rsid w:val="006F3726"/>
    <w:rsid w:val="006F3843"/>
    <w:rsid w:val="006F3AF8"/>
    <w:rsid w:val="006F3C15"/>
    <w:rsid w:val="006F3E38"/>
    <w:rsid w:val="006F3F6F"/>
    <w:rsid w:val="006F40B5"/>
    <w:rsid w:val="006F41C9"/>
    <w:rsid w:val="006F4222"/>
    <w:rsid w:val="006F42C2"/>
    <w:rsid w:val="006F43B0"/>
    <w:rsid w:val="006F4521"/>
    <w:rsid w:val="006F456A"/>
    <w:rsid w:val="006F45D1"/>
    <w:rsid w:val="006F488D"/>
    <w:rsid w:val="006F4928"/>
    <w:rsid w:val="006F4A9A"/>
    <w:rsid w:val="006F4CA3"/>
    <w:rsid w:val="006F4D0F"/>
    <w:rsid w:val="006F4EE6"/>
    <w:rsid w:val="006F532A"/>
    <w:rsid w:val="006F5501"/>
    <w:rsid w:val="006F5574"/>
    <w:rsid w:val="006F55C4"/>
    <w:rsid w:val="006F55E4"/>
    <w:rsid w:val="006F582C"/>
    <w:rsid w:val="006F5832"/>
    <w:rsid w:val="006F5B6A"/>
    <w:rsid w:val="006F5B85"/>
    <w:rsid w:val="006F5CA5"/>
    <w:rsid w:val="006F5D50"/>
    <w:rsid w:val="006F5E2E"/>
    <w:rsid w:val="006F6050"/>
    <w:rsid w:val="006F60C6"/>
    <w:rsid w:val="006F60E1"/>
    <w:rsid w:val="006F6392"/>
    <w:rsid w:val="006F63B3"/>
    <w:rsid w:val="006F645A"/>
    <w:rsid w:val="006F65F6"/>
    <w:rsid w:val="006F68FE"/>
    <w:rsid w:val="006F6996"/>
    <w:rsid w:val="006F6BD1"/>
    <w:rsid w:val="006F6C6F"/>
    <w:rsid w:val="006F6CD9"/>
    <w:rsid w:val="006F6F23"/>
    <w:rsid w:val="006F6FEF"/>
    <w:rsid w:val="006F7004"/>
    <w:rsid w:val="006F7010"/>
    <w:rsid w:val="006F703D"/>
    <w:rsid w:val="006F7102"/>
    <w:rsid w:val="006F71AB"/>
    <w:rsid w:val="006F7208"/>
    <w:rsid w:val="006F7395"/>
    <w:rsid w:val="006F7466"/>
    <w:rsid w:val="006F7474"/>
    <w:rsid w:val="006F74D8"/>
    <w:rsid w:val="006F7512"/>
    <w:rsid w:val="006F7585"/>
    <w:rsid w:val="006F7656"/>
    <w:rsid w:val="006F76DF"/>
    <w:rsid w:val="006F784C"/>
    <w:rsid w:val="006F7920"/>
    <w:rsid w:val="006F7A19"/>
    <w:rsid w:val="006F7ACD"/>
    <w:rsid w:val="006F7B1D"/>
    <w:rsid w:val="006F7B69"/>
    <w:rsid w:val="006F7BC9"/>
    <w:rsid w:val="006F7D6F"/>
    <w:rsid w:val="006F7F44"/>
    <w:rsid w:val="006FB4D3"/>
    <w:rsid w:val="007000B8"/>
    <w:rsid w:val="0070015C"/>
    <w:rsid w:val="0070018F"/>
    <w:rsid w:val="007001AD"/>
    <w:rsid w:val="007001E3"/>
    <w:rsid w:val="0070067D"/>
    <w:rsid w:val="00700902"/>
    <w:rsid w:val="00700A8B"/>
    <w:rsid w:val="00700B65"/>
    <w:rsid w:val="00700BE0"/>
    <w:rsid w:val="00700C93"/>
    <w:rsid w:val="00701008"/>
    <w:rsid w:val="00701010"/>
    <w:rsid w:val="007011DF"/>
    <w:rsid w:val="007012B4"/>
    <w:rsid w:val="0070133C"/>
    <w:rsid w:val="00701349"/>
    <w:rsid w:val="0070159D"/>
    <w:rsid w:val="007017B0"/>
    <w:rsid w:val="007017E6"/>
    <w:rsid w:val="00701AD7"/>
    <w:rsid w:val="00701B54"/>
    <w:rsid w:val="00701B9D"/>
    <w:rsid w:val="00701D44"/>
    <w:rsid w:val="00702167"/>
    <w:rsid w:val="007021A2"/>
    <w:rsid w:val="0070235A"/>
    <w:rsid w:val="007023DF"/>
    <w:rsid w:val="007024C0"/>
    <w:rsid w:val="00702B22"/>
    <w:rsid w:val="00702BB9"/>
    <w:rsid w:val="00702D1A"/>
    <w:rsid w:val="00703082"/>
    <w:rsid w:val="00703087"/>
    <w:rsid w:val="0070317A"/>
    <w:rsid w:val="0070327B"/>
    <w:rsid w:val="007033E2"/>
    <w:rsid w:val="00703540"/>
    <w:rsid w:val="0070357B"/>
    <w:rsid w:val="007035F6"/>
    <w:rsid w:val="0070375D"/>
    <w:rsid w:val="007038D2"/>
    <w:rsid w:val="007039F3"/>
    <w:rsid w:val="007039F5"/>
    <w:rsid w:val="00703AA0"/>
    <w:rsid w:val="00703B03"/>
    <w:rsid w:val="00703BF9"/>
    <w:rsid w:val="00703C9C"/>
    <w:rsid w:val="00703F9E"/>
    <w:rsid w:val="00704049"/>
    <w:rsid w:val="0070407B"/>
    <w:rsid w:val="007040FC"/>
    <w:rsid w:val="00704354"/>
    <w:rsid w:val="0070461E"/>
    <w:rsid w:val="00704714"/>
    <w:rsid w:val="007047A1"/>
    <w:rsid w:val="0070481F"/>
    <w:rsid w:val="00704C3E"/>
    <w:rsid w:val="00704D39"/>
    <w:rsid w:val="00704D7D"/>
    <w:rsid w:val="00704D84"/>
    <w:rsid w:val="00704DA7"/>
    <w:rsid w:val="00704F36"/>
    <w:rsid w:val="00704F73"/>
    <w:rsid w:val="0070515A"/>
    <w:rsid w:val="007051CC"/>
    <w:rsid w:val="00705498"/>
    <w:rsid w:val="0070559E"/>
    <w:rsid w:val="00705669"/>
    <w:rsid w:val="0070568E"/>
    <w:rsid w:val="007057B5"/>
    <w:rsid w:val="007058B4"/>
    <w:rsid w:val="007058CA"/>
    <w:rsid w:val="00705C4F"/>
    <w:rsid w:val="007061F5"/>
    <w:rsid w:val="007063A4"/>
    <w:rsid w:val="007063F7"/>
    <w:rsid w:val="00706629"/>
    <w:rsid w:val="007067EC"/>
    <w:rsid w:val="00706838"/>
    <w:rsid w:val="007068B9"/>
    <w:rsid w:val="00706B69"/>
    <w:rsid w:val="00706EA8"/>
    <w:rsid w:val="00706EA9"/>
    <w:rsid w:val="00706FDD"/>
    <w:rsid w:val="00707304"/>
    <w:rsid w:val="00707368"/>
    <w:rsid w:val="0070736C"/>
    <w:rsid w:val="007073D9"/>
    <w:rsid w:val="00707538"/>
    <w:rsid w:val="00707737"/>
    <w:rsid w:val="00707767"/>
    <w:rsid w:val="0070776B"/>
    <w:rsid w:val="007077CA"/>
    <w:rsid w:val="00707ABC"/>
    <w:rsid w:val="00707B45"/>
    <w:rsid w:val="00707B74"/>
    <w:rsid w:val="00707D0B"/>
    <w:rsid w:val="00707DE0"/>
    <w:rsid w:val="00707EEE"/>
    <w:rsid w:val="00707F58"/>
    <w:rsid w:val="00707F67"/>
    <w:rsid w:val="007101BC"/>
    <w:rsid w:val="007103C3"/>
    <w:rsid w:val="00710447"/>
    <w:rsid w:val="0071072E"/>
    <w:rsid w:val="0071095C"/>
    <w:rsid w:val="007109B9"/>
    <w:rsid w:val="007109DB"/>
    <w:rsid w:val="00710A96"/>
    <w:rsid w:val="00710DB4"/>
    <w:rsid w:val="00711126"/>
    <w:rsid w:val="00711259"/>
    <w:rsid w:val="007112FE"/>
    <w:rsid w:val="00711355"/>
    <w:rsid w:val="007113DA"/>
    <w:rsid w:val="00711622"/>
    <w:rsid w:val="00711664"/>
    <w:rsid w:val="007116D3"/>
    <w:rsid w:val="00711B0E"/>
    <w:rsid w:val="00711CCC"/>
    <w:rsid w:val="00711CED"/>
    <w:rsid w:val="00712057"/>
    <w:rsid w:val="007120B9"/>
    <w:rsid w:val="0071230A"/>
    <w:rsid w:val="007123EE"/>
    <w:rsid w:val="00712400"/>
    <w:rsid w:val="007124E9"/>
    <w:rsid w:val="007124F9"/>
    <w:rsid w:val="0071253A"/>
    <w:rsid w:val="007125CC"/>
    <w:rsid w:val="00712665"/>
    <w:rsid w:val="00712753"/>
    <w:rsid w:val="00712776"/>
    <w:rsid w:val="00712781"/>
    <w:rsid w:val="0071278E"/>
    <w:rsid w:val="00712815"/>
    <w:rsid w:val="00712824"/>
    <w:rsid w:val="00712844"/>
    <w:rsid w:val="0071289D"/>
    <w:rsid w:val="0071294F"/>
    <w:rsid w:val="00712AA6"/>
    <w:rsid w:val="00712BA0"/>
    <w:rsid w:val="00712C4C"/>
    <w:rsid w:val="00712EEE"/>
    <w:rsid w:val="007132D0"/>
    <w:rsid w:val="0071349C"/>
    <w:rsid w:val="007134FD"/>
    <w:rsid w:val="0071363E"/>
    <w:rsid w:val="00713683"/>
    <w:rsid w:val="00713756"/>
    <w:rsid w:val="00713856"/>
    <w:rsid w:val="00713871"/>
    <w:rsid w:val="00713974"/>
    <w:rsid w:val="0071398D"/>
    <w:rsid w:val="00713C1B"/>
    <w:rsid w:val="00713D59"/>
    <w:rsid w:val="00713FA3"/>
    <w:rsid w:val="00713FB3"/>
    <w:rsid w:val="00713FF0"/>
    <w:rsid w:val="0071400D"/>
    <w:rsid w:val="0071449A"/>
    <w:rsid w:val="0071456B"/>
    <w:rsid w:val="00714594"/>
    <w:rsid w:val="007145AB"/>
    <w:rsid w:val="007146CE"/>
    <w:rsid w:val="00714778"/>
    <w:rsid w:val="0071479D"/>
    <w:rsid w:val="00714ACE"/>
    <w:rsid w:val="00714B08"/>
    <w:rsid w:val="00714B1A"/>
    <w:rsid w:val="00714ED0"/>
    <w:rsid w:val="00715186"/>
    <w:rsid w:val="007151D5"/>
    <w:rsid w:val="007153E5"/>
    <w:rsid w:val="007154C0"/>
    <w:rsid w:val="007154E1"/>
    <w:rsid w:val="0071552B"/>
    <w:rsid w:val="00715689"/>
    <w:rsid w:val="007156D5"/>
    <w:rsid w:val="00715A6F"/>
    <w:rsid w:val="00715C10"/>
    <w:rsid w:val="00715C56"/>
    <w:rsid w:val="00715C77"/>
    <w:rsid w:val="00715E7C"/>
    <w:rsid w:val="00715F28"/>
    <w:rsid w:val="00715F5D"/>
    <w:rsid w:val="0071603C"/>
    <w:rsid w:val="0071612E"/>
    <w:rsid w:val="00716292"/>
    <w:rsid w:val="00716538"/>
    <w:rsid w:val="007165D2"/>
    <w:rsid w:val="0071672D"/>
    <w:rsid w:val="00716798"/>
    <w:rsid w:val="007168A3"/>
    <w:rsid w:val="00716A39"/>
    <w:rsid w:val="00716B11"/>
    <w:rsid w:val="00716C15"/>
    <w:rsid w:val="00716E3C"/>
    <w:rsid w:val="00717055"/>
    <w:rsid w:val="00717083"/>
    <w:rsid w:val="0071720A"/>
    <w:rsid w:val="00717302"/>
    <w:rsid w:val="007173B9"/>
    <w:rsid w:val="00717668"/>
    <w:rsid w:val="0071773E"/>
    <w:rsid w:val="00717AFF"/>
    <w:rsid w:val="00717E38"/>
    <w:rsid w:val="00717EC4"/>
    <w:rsid w:val="00717EEA"/>
    <w:rsid w:val="00717F3E"/>
    <w:rsid w:val="0071FD22"/>
    <w:rsid w:val="0072006F"/>
    <w:rsid w:val="00720144"/>
    <w:rsid w:val="00720231"/>
    <w:rsid w:val="007202DB"/>
    <w:rsid w:val="00720350"/>
    <w:rsid w:val="007204E7"/>
    <w:rsid w:val="0072051B"/>
    <w:rsid w:val="007205CA"/>
    <w:rsid w:val="0072096D"/>
    <w:rsid w:val="0072096E"/>
    <w:rsid w:val="007209B6"/>
    <w:rsid w:val="00720A8A"/>
    <w:rsid w:val="00720AB2"/>
    <w:rsid w:val="00720C0B"/>
    <w:rsid w:val="00720C51"/>
    <w:rsid w:val="00720C9C"/>
    <w:rsid w:val="00720D4F"/>
    <w:rsid w:val="00720ED8"/>
    <w:rsid w:val="00720FA8"/>
    <w:rsid w:val="00720FC6"/>
    <w:rsid w:val="0072102B"/>
    <w:rsid w:val="007210F1"/>
    <w:rsid w:val="00721295"/>
    <w:rsid w:val="007215F3"/>
    <w:rsid w:val="00721654"/>
    <w:rsid w:val="007217FE"/>
    <w:rsid w:val="00721856"/>
    <w:rsid w:val="007218AC"/>
    <w:rsid w:val="0072190A"/>
    <w:rsid w:val="0072192B"/>
    <w:rsid w:val="00721BE8"/>
    <w:rsid w:val="00721C63"/>
    <w:rsid w:val="00721D1D"/>
    <w:rsid w:val="00721DDD"/>
    <w:rsid w:val="00721FD8"/>
    <w:rsid w:val="007221B9"/>
    <w:rsid w:val="007221BC"/>
    <w:rsid w:val="007221CB"/>
    <w:rsid w:val="00722294"/>
    <w:rsid w:val="00722410"/>
    <w:rsid w:val="0072247B"/>
    <w:rsid w:val="00722490"/>
    <w:rsid w:val="00722696"/>
    <w:rsid w:val="0072270F"/>
    <w:rsid w:val="00722786"/>
    <w:rsid w:val="00722791"/>
    <w:rsid w:val="00722856"/>
    <w:rsid w:val="007229C8"/>
    <w:rsid w:val="00722BA8"/>
    <w:rsid w:val="00722BB2"/>
    <w:rsid w:val="00722C31"/>
    <w:rsid w:val="00722C46"/>
    <w:rsid w:val="00722E28"/>
    <w:rsid w:val="007231C8"/>
    <w:rsid w:val="007232BF"/>
    <w:rsid w:val="007234D0"/>
    <w:rsid w:val="0072350A"/>
    <w:rsid w:val="00723785"/>
    <w:rsid w:val="007237BB"/>
    <w:rsid w:val="007237FA"/>
    <w:rsid w:val="00723824"/>
    <w:rsid w:val="00723857"/>
    <w:rsid w:val="00723A26"/>
    <w:rsid w:val="00723B66"/>
    <w:rsid w:val="00723BBA"/>
    <w:rsid w:val="00723C6A"/>
    <w:rsid w:val="00723CFB"/>
    <w:rsid w:val="00723F2D"/>
    <w:rsid w:val="0072405C"/>
    <w:rsid w:val="007242DC"/>
    <w:rsid w:val="007243CA"/>
    <w:rsid w:val="007243DB"/>
    <w:rsid w:val="0072440E"/>
    <w:rsid w:val="00724494"/>
    <w:rsid w:val="007244ED"/>
    <w:rsid w:val="00724544"/>
    <w:rsid w:val="007245C6"/>
    <w:rsid w:val="007245D7"/>
    <w:rsid w:val="00724726"/>
    <w:rsid w:val="00724737"/>
    <w:rsid w:val="007249FE"/>
    <w:rsid w:val="00724A07"/>
    <w:rsid w:val="00724A5C"/>
    <w:rsid w:val="00724B0C"/>
    <w:rsid w:val="00724B39"/>
    <w:rsid w:val="00724B90"/>
    <w:rsid w:val="00724C9D"/>
    <w:rsid w:val="00724CFB"/>
    <w:rsid w:val="00724E65"/>
    <w:rsid w:val="007252A5"/>
    <w:rsid w:val="00725348"/>
    <w:rsid w:val="00725466"/>
    <w:rsid w:val="0072549B"/>
    <w:rsid w:val="007254B7"/>
    <w:rsid w:val="0072563C"/>
    <w:rsid w:val="00725656"/>
    <w:rsid w:val="007257C6"/>
    <w:rsid w:val="007257D5"/>
    <w:rsid w:val="00725913"/>
    <w:rsid w:val="00725A44"/>
    <w:rsid w:val="00725B86"/>
    <w:rsid w:val="00725B95"/>
    <w:rsid w:val="00725BC3"/>
    <w:rsid w:val="00725CE0"/>
    <w:rsid w:val="00725D0A"/>
    <w:rsid w:val="00725EFF"/>
    <w:rsid w:val="007261BD"/>
    <w:rsid w:val="007261E2"/>
    <w:rsid w:val="00726231"/>
    <w:rsid w:val="00726296"/>
    <w:rsid w:val="007262F9"/>
    <w:rsid w:val="0072640C"/>
    <w:rsid w:val="0072650B"/>
    <w:rsid w:val="00726664"/>
    <w:rsid w:val="00726728"/>
    <w:rsid w:val="007267E8"/>
    <w:rsid w:val="007268BE"/>
    <w:rsid w:val="00726A37"/>
    <w:rsid w:val="00726B4C"/>
    <w:rsid w:val="00726E3B"/>
    <w:rsid w:val="00726E3D"/>
    <w:rsid w:val="00726F12"/>
    <w:rsid w:val="00726FA2"/>
    <w:rsid w:val="007270FD"/>
    <w:rsid w:val="0072711F"/>
    <w:rsid w:val="00727241"/>
    <w:rsid w:val="00727291"/>
    <w:rsid w:val="007272FD"/>
    <w:rsid w:val="00727341"/>
    <w:rsid w:val="007274FC"/>
    <w:rsid w:val="00727617"/>
    <w:rsid w:val="0072763E"/>
    <w:rsid w:val="007279A6"/>
    <w:rsid w:val="00727A5C"/>
    <w:rsid w:val="00727CF8"/>
    <w:rsid w:val="00727E16"/>
    <w:rsid w:val="00727ED4"/>
    <w:rsid w:val="00727FF4"/>
    <w:rsid w:val="00730093"/>
    <w:rsid w:val="007300B3"/>
    <w:rsid w:val="007300DC"/>
    <w:rsid w:val="007301FB"/>
    <w:rsid w:val="00730402"/>
    <w:rsid w:val="007304A1"/>
    <w:rsid w:val="007308CF"/>
    <w:rsid w:val="00730B2F"/>
    <w:rsid w:val="00730BBD"/>
    <w:rsid w:val="00730BD9"/>
    <w:rsid w:val="00730BDF"/>
    <w:rsid w:val="00730CCE"/>
    <w:rsid w:val="00730F30"/>
    <w:rsid w:val="00731018"/>
    <w:rsid w:val="00731061"/>
    <w:rsid w:val="0073112A"/>
    <w:rsid w:val="007311A8"/>
    <w:rsid w:val="007314C6"/>
    <w:rsid w:val="007315A0"/>
    <w:rsid w:val="00731622"/>
    <w:rsid w:val="007316F6"/>
    <w:rsid w:val="0073170E"/>
    <w:rsid w:val="007317AE"/>
    <w:rsid w:val="0073199B"/>
    <w:rsid w:val="00731AF5"/>
    <w:rsid w:val="00731B40"/>
    <w:rsid w:val="00731B5B"/>
    <w:rsid w:val="00731B77"/>
    <w:rsid w:val="00731BBF"/>
    <w:rsid w:val="00731C4D"/>
    <w:rsid w:val="00731CB9"/>
    <w:rsid w:val="00731D4E"/>
    <w:rsid w:val="00731D72"/>
    <w:rsid w:val="00731DC8"/>
    <w:rsid w:val="00731E6D"/>
    <w:rsid w:val="00731F0D"/>
    <w:rsid w:val="007321DD"/>
    <w:rsid w:val="00732240"/>
    <w:rsid w:val="007322A5"/>
    <w:rsid w:val="0073231E"/>
    <w:rsid w:val="00732597"/>
    <w:rsid w:val="00732684"/>
    <w:rsid w:val="007326B7"/>
    <w:rsid w:val="00732705"/>
    <w:rsid w:val="00732733"/>
    <w:rsid w:val="007328A7"/>
    <w:rsid w:val="00732959"/>
    <w:rsid w:val="00732996"/>
    <w:rsid w:val="00732AC8"/>
    <w:rsid w:val="00732ADC"/>
    <w:rsid w:val="00732BA7"/>
    <w:rsid w:val="00732C2B"/>
    <w:rsid w:val="00732CF5"/>
    <w:rsid w:val="00732D0B"/>
    <w:rsid w:val="0073301C"/>
    <w:rsid w:val="007330F2"/>
    <w:rsid w:val="0073320B"/>
    <w:rsid w:val="00733268"/>
    <w:rsid w:val="00733276"/>
    <w:rsid w:val="00733335"/>
    <w:rsid w:val="0073343E"/>
    <w:rsid w:val="007334AE"/>
    <w:rsid w:val="00733714"/>
    <w:rsid w:val="0073397C"/>
    <w:rsid w:val="007339E3"/>
    <w:rsid w:val="00733A3F"/>
    <w:rsid w:val="00733AA3"/>
    <w:rsid w:val="00733AAA"/>
    <w:rsid w:val="00733CC7"/>
    <w:rsid w:val="00733E74"/>
    <w:rsid w:val="00733FDE"/>
    <w:rsid w:val="0073409A"/>
    <w:rsid w:val="00734142"/>
    <w:rsid w:val="00734309"/>
    <w:rsid w:val="0073431A"/>
    <w:rsid w:val="0073433D"/>
    <w:rsid w:val="00734383"/>
    <w:rsid w:val="007343BA"/>
    <w:rsid w:val="007345AB"/>
    <w:rsid w:val="0073478D"/>
    <w:rsid w:val="00734837"/>
    <w:rsid w:val="007349DB"/>
    <w:rsid w:val="00734A03"/>
    <w:rsid w:val="00734BD6"/>
    <w:rsid w:val="00734C6E"/>
    <w:rsid w:val="00734C98"/>
    <w:rsid w:val="00734D92"/>
    <w:rsid w:val="00734DD4"/>
    <w:rsid w:val="00734DF2"/>
    <w:rsid w:val="00734F9C"/>
    <w:rsid w:val="007351A2"/>
    <w:rsid w:val="00735309"/>
    <w:rsid w:val="00735492"/>
    <w:rsid w:val="007354A4"/>
    <w:rsid w:val="0073550E"/>
    <w:rsid w:val="0073555E"/>
    <w:rsid w:val="00735698"/>
    <w:rsid w:val="007357F9"/>
    <w:rsid w:val="007358A2"/>
    <w:rsid w:val="007359CE"/>
    <w:rsid w:val="00735B30"/>
    <w:rsid w:val="00735B7D"/>
    <w:rsid w:val="00735C17"/>
    <w:rsid w:val="00735C1B"/>
    <w:rsid w:val="00735CE7"/>
    <w:rsid w:val="00735DF8"/>
    <w:rsid w:val="00735E5B"/>
    <w:rsid w:val="00735E64"/>
    <w:rsid w:val="00735F1B"/>
    <w:rsid w:val="0073602C"/>
    <w:rsid w:val="007361E8"/>
    <w:rsid w:val="007362C4"/>
    <w:rsid w:val="00736369"/>
    <w:rsid w:val="007364E7"/>
    <w:rsid w:val="0073653F"/>
    <w:rsid w:val="0073654E"/>
    <w:rsid w:val="00736747"/>
    <w:rsid w:val="00736BA5"/>
    <w:rsid w:val="00736D6D"/>
    <w:rsid w:val="00736EB2"/>
    <w:rsid w:val="00737087"/>
    <w:rsid w:val="0073719C"/>
    <w:rsid w:val="00737224"/>
    <w:rsid w:val="0073734B"/>
    <w:rsid w:val="007373B6"/>
    <w:rsid w:val="007373D4"/>
    <w:rsid w:val="00737403"/>
    <w:rsid w:val="007375A4"/>
    <w:rsid w:val="00737629"/>
    <w:rsid w:val="00737641"/>
    <w:rsid w:val="007377A5"/>
    <w:rsid w:val="007377A6"/>
    <w:rsid w:val="007377A7"/>
    <w:rsid w:val="00737879"/>
    <w:rsid w:val="00737909"/>
    <w:rsid w:val="007379C9"/>
    <w:rsid w:val="00737A61"/>
    <w:rsid w:val="00737B8B"/>
    <w:rsid w:val="00737C8C"/>
    <w:rsid w:val="00737EC2"/>
    <w:rsid w:val="00740027"/>
    <w:rsid w:val="0074002C"/>
    <w:rsid w:val="0074018A"/>
    <w:rsid w:val="0074027A"/>
    <w:rsid w:val="00740C32"/>
    <w:rsid w:val="00740CE1"/>
    <w:rsid w:val="00740CF9"/>
    <w:rsid w:val="00740E3A"/>
    <w:rsid w:val="00741045"/>
    <w:rsid w:val="00741213"/>
    <w:rsid w:val="0074126F"/>
    <w:rsid w:val="00741324"/>
    <w:rsid w:val="007414C3"/>
    <w:rsid w:val="007414D6"/>
    <w:rsid w:val="0074150C"/>
    <w:rsid w:val="007417B1"/>
    <w:rsid w:val="007417FC"/>
    <w:rsid w:val="00741934"/>
    <w:rsid w:val="00741A71"/>
    <w:rsid w:val="00741A9A"/>
    <w:rsid w:val="00741B95"/>
    <w:rsid w:val="00741CF9"/>
    <w:rsid w:val="00741D33"/>
    <w:rsid w:val="00741EDE"/>
    <w:rsid w:val="00741F2F"/>
    <w:rsid w:val="007422D3"/>
    <w:rsid w:val="00742322"/>
    <w:rsid w:val="007423A2"/>
    <w:rsid w:val="0074267A"/>
    <w:rsid w:val="007426C0"/>
    <w:rsid w:val="007427A0"/>
    <w:rsid w:val="007428F3"/>
    <w:rsid w:val="007428FA"/>
    <w:rsid w:val="00742A33"/>
    <w:rsid w:val="00742AFF"/>
    <w:rsid w:val="00742D00"/>
    <w:rsid w:val="00742DFC"/>
    <w:rsid w:val="00742F53"/>
    <w:rsid w:val="00742F74"/>
    <w:rsid w:val="0074310B"/>
    <w:rsid w:val="00743123"/>
    <w:rsid w:val="0074324D"/>
    <w:rsid w:val="00743293"/>
    <w:rsid w:val="007432F5"/>
    <w:rsid w:val="007435CF"/>
    <w:rsid w:val="007439F9"/>
    <w:rsid w:val="00743D5C"/>
    <w:rsid w:val="00743E42"/>
    <w:rsid w:val="00743EED"/>
    <w:rsid w:val="00744073"/>
    <w:rsid w:val="007441CF"/>
    <w:rsid w:val="00744336"/>
    <w:rsid w:val="00744498"/>
    <w:rsid w:val="00744618"/>
    <w:rsid w:val="0074463B"/>
    <w:rsid w:val="0074467A"/>
    <w:rsid w:val="00744798"/>
    <w:rsid w:val="00744802"/>
    <w:rsid w:val="00744823"/>
    <w:rsid w:val="0074487B"/>
    <w:rsid w:val="007448F9"/>
    <w:rsid w:val="00744AFF"/>
    <w:rsid w:val="00744D29"/>
    <w:rsid w:val="00744E07"/>
    <w:rsid w:val="00745080"/>
    <w:rsid w:val="00745278"/>
    <w:rsid w:val="007453F9"/>
    <w:rsid w:val="0074548A"/>
    <w:rsid w:val="00745574"/>
    <w:rsid w:val="007455E3"/>
    <w:rsid w:val="00745715"/>
    <w:rsid w:val="0074576A"/>
    <w:rsid w:val="00745949"/>
    <w:rsid w:val="0074594F"/>
    <w:rsid w:val="00745984"/>
    <w:rsid w:val="007459EF"/>
    <w:rsid w:val="00745C65"/>
    <w:rsid w:val="00745E46"/>
    <w:rsid w:val="00745F90"/>
    <w:rsid w:val="00746343"/>
    <w:rsid w:val="0074639C"/>
    <w:rsid w:val="007463DC"/>
    <w:rsid w:val="0074650B"/>
    <w:rsid w:val="007465D0"/>
    <w:rsid w:val="0074679E"/>
    <w:rsid w:val="00746913"/>
    <w:rsid w:val="00746AC6"/>
    <w:rsid w:val="00746B86"/>
    <w:rsid w:val="00746C16"/>
    <w:rsid w:val="00746C9E"/>
    <w:rsid w:val="00746CE9"/>
    <w:rsid w:val="00746DE2"/>
    <w:rsid w:val="00746E68"/>
    <w:rsid w:val="00746E75"/>
    <w:rsid w:val="00747070"/>
    <w:rsid w:val="007470D4"/>
    <w:rsid w:val="007474D6"/>
    <w:rsid w:val="00747541"/>
    <w:rsid w:val="00747554"/>
    <w:rsid w:val="0074769A"/>
    <w:rsid w:val="0074771E"/>
    <w:rsid w:val="007478AA"/>
    <w:rsid w:val="007479E3"/>
    <w:rsid w:val="00747A5D"/>
    <w:rsid w:val="00747AAF"/>
    <w:rsid w:val="00747CBA"/>
    <w:rsid w:val="00747D59"/>
    <w:rsid w:val="00747FAF"/>
    <w:rsid w:val="00750145"/>
    <w:rsid w:val="0075029D"/>
    <w:rsid w:val="00750375"/>
    <w:rsid w:val="007504BD"/>
    <w:rsid w:val="007504D6"/>
    <w:rsid w:val="00750971"/>
    <w:rsid w:val="00750A15"/>
    <w:rsid w:val="00750B20"/>
    <w:rsid w:val="00750B32"/>
    <w:rsid w:val="00750C4D"/>
    <w:rsid w:val="00750D9F"/>
    <w:rsid w:val="00750DF2"/>
    <w:rsid w:val="00750F1A"/>
    <w:rsid w:val="00751127"/>
    <w:rsid w:val="007512F2"/>
    <w:rsid w:val="007513F4"/>
    <w:rsid w:val="0075147C"/>
    <w:rsid w:val="0075152E"/>
    <w:rsid w:val="007516AC"/>
    <w:rsid w:val="007516B6"/>
    <w:rsid w:val="0075177C"/>
    <w:rsid w:val="007518AD"/>
    <w:rsid w:val="00751917"/>
    <w:rsid w:val="00751974"/>
    <w:rsid w:val="00751A40"/>
    <w:rsid w:val="00751AEF"/>
    <w:rsid w:val="00751BBD"/>
    <w:rsid w:val="00751CD7"/>
    <w:rsid w:val="00751D37"/>
    <w:rsid w:val="00751D42"/>
    <w:rsid w:val="00751D57"/>
    <w:rsid w:val="00751E53"/>
    <w:rsid w:val="0075222B"/>
    <w:rsid w:val="00752341"/>
    <w:rsid w:val="00752360"/>
    <w:rsid w:val="007523F9"/>
    <w:rsid w:val="00752413"/>
    <w:rsid w:val="0075254C"/>
    <w:rsid w:val="007525D6"/>
    <w:rsid w:val="007526DD"/>
    <w:rsid w:val="00752705"/>
    <w:rsid w:val="007527E9"/>
    <w:rsid w:val="007528A1"/>
    <w:rsid w:val="007528F9"/>
    <w:rsid w:val="00752918"/>
    <w:rsid w:val="00752A5A"/>
    <w:rsid w:val="00752A78"/>
    <w:rsid w:val="00752D6C"/>
    <w:rsid w:val="00752E98"/>
    <w:rsid w:val="00752EB3"/>
    <w:rsid w:val="00752FD4"/>
    <w:rsid w:val="007530CB"/>
    <w:rsid w:val="0075325D"/>
    <w:rsid w:val="00753281"/>
    <w:rsid w:val="0075340E"/>
    <w:rsid w:val="00753650"/>
    <w:rsid w:val="00753750"/>
    <w:rsid w:val="00753798"/>
    <w:rsid w:val="00753B12"/>
    <w:rsid w:val="00753BB2"/>
    <w:rsid w:val="00753CD6"/>
    <w:rsid w:val="00753D9C"/>
    <w:rsid w:val="00753E3F"/>
    <w:rsid w:val="00754008"/>
    <w:rsid w:val="00754207"/>
    <w:rsid w:val="00754312"/>
    <w:rsid w:val="0075445D"/>
    <w:rsid w:val="007545C5"/>
    <w:rsid w:val="00754606"/>
    <w:rsid w:val="00754630"/>
    <w:rsid w:val="007546CB"/>
    <w:rsid w:val="007546D1"/>
    <w:rsid w:val="0075474C"/>
    <w:rsid w:val="00754750"/>
    <w:rsid w:val="00754888"/>
    <w:rsid w:val="00754B4E"/>
    <w:rsid w:val="00754BC2"/>
    <w:rsid w:val="00754CA9"/>
    <w:rsid w:val="00754D7D"/>
    <w:rsid w:val="00754DE8"/>
    <w:rsid w:val="00754E8D"/>
    <w:rsid w:val="00754F6E"/>
    <w:rsid w:val="00754FCE"/>
    <w:rsid w:val="007550AD"/>
    <w:rsid w:val="007550E4"/>
    <w:rsid w:val="00755265"/>
    <w:rsid w:val="00755309"/>
    <w:rsid w:val="0075539A"/>
    <w:rsid w:val="0075542A"/>
    <w:rsid w:val="007554D3"/>
    <w:rsid w:val="00755650"/>
    <w:rsid w:val="007556A3"/>
    <w:rsid w:val="007556A6"/>
    <w:rsid w:val="007557C5"/>
    <w:rsid w:val="0075587F"/>
    <w:rsid w:val="007559A3"/>
    <w:rsid w:val="00755B37"/>
    <w:rsid w:val="00755BDC"/>
    <w:rsid w:val="00755BF8"/>
    <w:rsid w:val="00755D31"/>
    <w:rsid w:val="00755D98"/>
    <w:rsid w:val="00755DAD"/>
    <w:rsid w:val="00755E60"/>
    <w:rsid w:val="00755EA2"/>
    <w:rsid w:val="00756158"/>
    <w:rsid w:val="007562BA"/>
    <w:rsid w:val="00756325"/>
    <w:rsid w:val="0075639A"/>
    <w:rsid w:val="007564E8"/>
    <w:rsid w:val="007565A2"/>
    <w:rsid w:val="007566F2"/>
    <w:rsid w:val="00756746"/>
    <w:rsid w:val="00756772"/>
    <w:rsid w:val="0075679E"/>
    <w:rsid w:val="00756B0A"/>
    <w:rsid w:val="00756CFC"/>
    <w:rsid w:val="00756E72"/>
    <w:rsid w:val="00756FA2"/>
    <w:rsid w:val="00757153"/>
    <w:rsid w:val="007571FF"/>
    <w:rsid w:val="00757241"/>
    <w:rsid w:val="00757344"/>
    <w:rsid w:val="00757378"/>
    <w:rsid w:val="00757597"/>
    <w:rsid w:val="007576BB"/>
    <w:rsid w:val="0075782B"/>
    <w:rsid w:val="007578DF"/>
    <w:rsid w:val="00757939"/>
    <w:rsid w:val="00757A4E"/>
    <w:rsid w:val="00757AA3"/>
    <w:rsid w:val="00757C16"/>
    <w:rsid w:val="0076007D"/>
    <w:rsid w:val="007602CF"/>
    <w:rsid w:val="007603A8"/>
    <w:rsid w:val="007607B0"/>
    <w:rsid w:val="0076086A"/>
    <w:rsid w:val="00760B3A"/>
    <w:rsid w:val="00760B9B"/>
    <w:rsid w:val="00760C16"/>
    <w:rsid w:val="00760D91"/>
    <w:rsid w:val="00760F3D"/>
    <w:rsid w:val="00760F66"/>
    <w:rsid w:val="00761093"/>
    <w:rsid w:val="007610A1"/>
    <w:rsid w:val="00761112"/>
    <w:rsid w:val="00761663"/>
    <w:rsid w:val="0076169B"/>
    <w:rsid w:val="00761709"/>
    <w:rsid w:val="00761792"/>
    <w:rsid w:val="00761819"/>
    <w:rsid w:val="00761A31"/>
    <w:rsid w:val="00761A40"/>
    <w:rsid w:val="00761B3A"/>
    <w:rsid w:val="00761B9D"/>
    <w:rsid w:val="00761D4C"/>
    <w:rsid w:val="00761E89"/>
    <w:rsid w:val="00761E8C"/>
    <w:rsid w:val="007621AB"/>
    <w:rsid w:val="007621B5"/>
    <w:rsid w:val="007621F0"/>
    <w:rsid w:val="007622BD"/>
    <w:rsid w:val="007622DA"/>
    <w:rsid w:val="0076247D"/>
    <w:rsid w:val="00762786"/>
    <w:rsid w:val="007627FB"/>
    <w:rsid w:val="0076288C"/>
    <w:rsid w:val="007629BC"/>
    <w:rsid w:val="00762A80"/>
    <w:rsid w:val="00762DA3"/>
    <w:rsid w:val="00762DA7"/>
    <w:rsid w:val="00762E34"/>
    <w:rsid w:val="00762F6E"/>
    <w:rsid w:val="00762FBC"/>
    <w:rsid w:val="00763105"/>
    <w:rsid w:val="00763211"/>
    <w:rsid w:val="00763408"/>
    <w:rsid w:val="00763446"/>
    <w:rsid w:val="00763486"/>
    <w:rsid w:val="00763627"/>
    <w:rsid w:val="007636A2"/>
    <w:rsid w:val="00763B05"/>
    <w:rsid w:val="00763BF2"/>
    <w:rsid w:val="00763C32"/>
    <w:rsid w:val="00763C5B"/>
    <w:rsid w:val="00763CA3"/>
    <w:rsid w:val="00763D21"/>
    <w:rsid w:val="00763D87"/>
    <w:rsid w:val="00763E81"/>
    <w:rsid w:val="00763ED5"/>
    <w:rsid w:val="00763F20"/>
    <w:rsid w:val="00764017"/>
    <w:rsid w:val="00764187"/>
    <w:rsid w:val="0076434A"/>
    <w:rsid w:val="007643FC"/>
    <w:rsid w:val="00764413"/>
    <w:rsid w:val="0076444E"/>
    <w:rsid w:val="007646AB"/>
    <w:rsid w:val="007646FA"/>
    <w:rsid w:val="00764860"/>
    <w:rsid w:val="00764A68"/>
    <w:rsid w:val="00764AAE"/>
    <w:rsid w:val="00764B21"/>
    <w:rsid w:val="00764BA5"/>
    <w:rsid w:val="00764E4E"/>
    <w:rsid w:val="00765115"/>
    <w:rsid w:val="0076524C"/>
    <w:rsid w:val="007652A9"/>
    <w:rsid w:val="007653A9"/>
    <w:rsid w:val="0076542B"/>
    <w:rsid w:val="007657A0"/>
    <w:rsid w:val="00765E08"/>
    <w:rsid w:val="00765EC0"/>
    <w:rsid w:val="00765EDF"/>
    <w:rsid w:val="00765FF7"/>
    <w:rsid w:val="00766024"/>
    <w:rsid w:val="007660A6"/>
    <w:rsid w:val="007660DF"/>
    <w:rsid w:val="0076615D"/>
    <w:rsid w:val="00766485"/>
    <w:rsid w:val="00766529"/>
    <w:rsid w:val="0076653C"/>
    <w:rsid w:val="007665CD"/>
    <w:rsid w:val="0076666D"/>
    <w:rsid w:val="00766687"/>
    <w:rsid w:val="00766B9E"/>
    <w:rsid w:val="00766BB8"/>
    <w:rsid w:val="00766BD0"/>
    <w:rsid w:val="00766BE9"/>
    <w:rsid w:val="00766CC5"/>
    <w:rsid w:val="00766E15"/>
    <w:rsid w:val="00766E23"/>
    <w:rsid w:val="007671B9"/>
    <w:rsid w:val="00767396"/>
    <w:rsid w:val="00767500"/>
    <w:rsid w:val="00767513"/>
    <w:rsid w:val="0076752A"/>
    <w:rsid w:val="007675BF"/>
    <w:rsid w:val="00767705"/>
    <w:rsid w:val="0076780A"/>
    <w:rsid w:val="00767994"/>
    <w:rsid w:val="00767BAD"/>
    <w:rsid w:val="00767CE5"/>
    <w:rsid w:val="00767E25"/>
    <w:rsid w:val="00767E72"/>
    <w:rsid w:val="00767EBE"/>
    <w:rsid w:val="00767EEE"/>
    <w:rsid w:val="00767EFA"/>
    <w:rsid w:val="00767FB1"/>
    <w:rsid w:val="007700E8"/>
    <w:rsid w:val="00770109"/>
    <w:rsid w:val="0077028D"/>
    <w:rsid w:val="007705DF"/>
    <w:rsid w:val="00770739"/>
    <w:rsid w:val="0077087C"/>
    <w:rsid w:val="00770882"/>
    <w:rsid w:val="007708C1"/>
    <w:rsid w:val="00770D2D"/>
    <w:rsid w:val="00770D57"/>
    <w:rsid w:val="00770E1C"/>
    <w:rsid w:val="00770E75"/>
    <w:rsid w:val="0077119A"/>
    <w:rsid w:val="007713C9"/>
    <w:rsid w:val="0077148B"/>
    <w:rsid w:val="007716AE"/>
    <w:rsid w:val="007717F0"/>
    <w:rsid w:val="00771811"/>
    <w:rsid w:val="0077196F"/>
    <w:rsid w:val="007719CA"/>
    <w:rsid w:val="00771A13"/>
    <w:rsid w:val="00771C39"/>
    <w:rsid w:val="00771D98"/>
    <w:rsid w:val="00771E02"/>
    <w:rsid w:val="00771E16"/>
    <w:rsid w:val="00771FEB"/>
    <w:rsid w:val="00772275"/>
    <w:rsid w:val="00772300"/>
    <w:rsid w:val="00772545"/>
    <w:rsid w:val="007726C1"/>
    <w:rsid w:val="00772740"/>
    <w:rsid w:val="007727EA"/>
    <w:rsid w:val="00772C22"/>
    <w:rsid w:val="00772CD9"/>
    <w:rsid w:val="00772E1B"/>
    <w:rsid w:val="00773304"/>
    <w:rsid w:val="00773368"/>
    <w:rsid w:val="007733DF"/>
    <w:rsid w:val="007734A3"/>
    <w:rsid w:val="0077380B"/>
    <w:rsid w:val="0077388A"/>
    <w:rsid w:val="00773981"/>
    <w:rsid w:val="00773A50"/>
    <w:rsid w:val="00773B0E"/>
    <w:rsid w:val="00773C85"/>
    <w:rsid w:val="00773FAF"/>
    <w:rsid w:val="00774096"/>
    <w:rsid w:val="007743A0"/>
    <w:rsid w:val="00774523"/>
    <w:rsid w:val="00774570"/>
    <w:rsid w:val="00774584"/>
    <w:rsid w:val="00774763"/>
    <w:rsid w:val="00774D3B"/>
    <w:rsid w:val="00774D56"/>
    <w:rsid w:val="00774F90"/>
    <w:rsid w:val="00775180"/>
    <w:rsid w:val="007754B3"/>
    <w:rsid w:val="007756C9"/>
    <w:rsid w:val="00775723"/>
    <w:rsid w:val="0077579D"/>
    <w:rsid w:val="00775AC5"/>
    <w:rsid w:val="00775D74"/>
    <w:rsid w:val="00775EF8"/>
    <w:rsid w:val="007760F7"/>
    <w:rsid w:val="00776356"/>
    <w:rsid w:val="0077640E"/>
    <w:rsid w:val="007765DA"/>
    <w:rsid w:val="00776780"/>
    <w:rsid w:val="007767DF"/>
    <w:rsid w:val="0077687C"/>
    <w:rsid w:val="007768E1"/>
    <w:rsid w:val="00776AFE"/>
    <w:rsid w:val="00776B01"/>
    <w:rsid w:val="00776B35"/>
    <w:rsid w:val="00776E63"/>
    <w:rsid w:val="00776F0D"/>
    <w:rsid w:val="007770AA"/>
    <w:rsid w:val="0077715B"/>
    <w:rsid w:val="00777242"/>
    <w:rsid w:val="0077727D"/>
    <w:rsid w:val="00777306"/>
    <w:rsid w:val="0077739D"/>
    <w:rsid w:val="0077786B"/>
    <w:rsid w:val="0077786C"/>
    <w:rsid w:val="007778A3"/>
    <w:rsid w:val="0077790F"/>
    <w:rsid w:val="00777CF9"/>
    <w:rsid w:val="00777E14"/>
    <w:rsid w:val="0078007A"/>
    <w:rsid w:val="007800A9"/>
    <w:rsid w:val="0078013B"/>
    <w:rsid w:val="00780149"/>
    <w:rsid w:val="007801A3"/>
    <w:rsid w:val="007803EF"/>
    <w:rsid w:val="0078045E"/>
    <w:rsid w:val="00780476"/>
    <w:rsid w:val="007804BC"/>
    <w:rsid w:val="007804BF"/>
    <w:rsid w:val="007804EF"/>
    <w:rsid w:val="007808B2"/>
    <w:rsid w:val="007808B6"/>
    <w:rsid w:val="00780ADC"/>
    <w:rsid w:val="00780B63"/>
    <w:rsid w:val="00780F46"/>
    <w:rsid w:val="00780FFF"/>
    <w:rsid w:val="0078101F"/>
    <w:rsid w:val="00781062"/>
    <w:rsid w:val="00781231"/>
    <w:rsid w:val="00781719"/>
    <w:rsid w:val="00781731"/>
    <w:rsid w:val="0078187D"/>
    <w:rsid w:val="00781B09"/>
    <w:rsid w:val="00782128"/>
    <w:rsid w:val="007822B4"/>
    <w:rsid w:val="007822F5"/>
    <w:rsid w:val="00782319"/>
    <w:rsid w:val="0078255A"/>
    <w:rsid w:val="007825EF"/>
    <w:rsid w:val="00782652"/>
    <w:rsid w:val="007827F5"/>
    <w:rsid w:val="00782819"/>
    <w:rsid w:val="0078281E"/>
    <w:rsid w:val="0078296A"/>
    <w:rsid w:val="007829AC"/>
    <w:rsid w:val="00782AE0"/>
    <w:rsid w:val="00782D53"/>
    <w:rsid w:val="00782DAB"/>
    <w:rsid w:val="00782DC5"/>
    <w:rsid w:val="00782EFA"/>
    <w:rsid w:val="00782F13"/>
    <w:rsid w:val="00783100"/>
    <w:rsid w:val="00783144"/>
    <w:rsid w:val="00783392"/>
    <w:rsid w:val="0078355A"/>
    <w:rsid w:val="00783561"/>
    <w:rsid w:val="00783716"/>
    <w:rsid w:val="0078385A"/>
    <w:rsid w:val="0078389C"/>
    <w:rsid w:val="007838BF"/>
    <w:rsid w:val="00783900"/>
    <w:rsid w:val="00783901"/>
    <w:rsid w:val="0078390E"/>
    <w:rsid w:val="00783B8A"/>
    <w:rsid w:val="00783E78"/>
    <w:rsid w:val="00783FC0"/>
    <w:rsid w:val="00784234"/>
    <w:rsid w:val="0078430A"/>
    <w:rsid w:val="00784397"/>
    <w:rsid w:val="0078443A"/>
    <w:rsid w:val="00784544"/>
    <w:rsid w:val="00784686"/>
    <w:rsid w:val="00784C27"/>
    <w:rsid w:val="00784CB2"/>
    <w:rsid w:val="00784CF6"/>
    <w:rsid w:val="00784CFA"/>
    <w:rsid w:val="007851BF"/>
    <w:rsid w:val="007851F0"/>
    <w:rsid w:val="007852A6"/>
    <w:rsid w:val="007852EF"/>
    <w:rsid w:val="0078543A"/>
    <w:rsid w:val="0078544C"/>
    <w:rsid w:val="00785569"/>
    <w:rsid w:val="00785759"/>
    <w:rsid w:val="00785832"/>
    <w:rsid w:val="007858D4"/>
    <w:rsid w:val="00785A04"/>
    <w:rsid w:val="00785A05"/>
    <w:rsid w:val="00785AB4"/>
    <w:rsid w:val="00785AB8"/>
    <w:rsid w:val="00785C11"/>
    <w:rsid w:val="00785C5E"/>
    <w:rsid w:val="00785CAE"/>
    <w:rsid w:val="00785FB2"/>
    <w:rsid w:val="0078606F"/>
    <w:rsid w:val="007860EF"/>
    <w:rsid w:val="0078618B"/>
    <w:rsid w:val="00786271"/>
    <w:rsid w:val="00786300"/>
    <w:rsid w:val="0078633B"/>
    <w:rsid w:val="0078663C"/>
    <w:rsid w:val="007867AB"/>
    <w:rsid w:val="00786BA1"/>
    <w:rsid w:val="00786BD6"/>
    <w:rsid w:val="00786BE2"/>
    <w:rsid w:val="00786D7F"/>
    <w:rsid w:val="00786DA5"/>
    <w:rsid w:val="00786EA0"/>
    <w:rsid w:val="00786F54"/>
    <w:rsid w:val="00786F55"/>
    <w:rsid w:val="0078704D"/>
    <w:rsid w:val="007870CC"/>
    <w:rsid w:val="00787151"/>
    <w:rsid w:val="00787212"/>
    <w:rsid w:val="0078751E"/>
    <w:rsid w:val="00787920"/>
    <w:rsid w:val="00787B88"/>
    <w:rsid w:val="00787BCD"/>
    <w:rsid w:val="00787E64"/>
    <w:rsid w:val="00787E89"/>
    <w:rsid w:val="00787EC9"/>
    <w:rsid w:val="0079004C"/>
    <w:rsid w:val="007900A5"/>
    <w:rsid w:val="007901CB"/>
    <w:rsid w:val="00790253"/>
    <w:rsid w:val="007902E2"/>
    <w:rsid w:val="00790584"/>
    <w:rsid w:val="007905E7"/>
    <w:rsid w:val="00790630"/>
    <w:rsid w:val="007908BC"/>
    <w:rsid w:val="00790BD3"/>
    <w:rsid w:val="00790CBC"/>
    <w:rsid w:val="00790CE6"/>
    <w:rsid w:val="00790DF6"/>
    <w:rsid w:val="00790F3A"/>
    <w:rsid w:val="007910CD"/>
    <w:rsid w:val="00791164"/>
    <w:rsid w:val="007913EB"/>
    <w:rsid w:val="007915EE"/>
    <w:rsid w:val="007916CB"/>
    <w:rsid w:val="00791937"/>
    <w:rsid w:val="00791B3A"/>
    <w:rsid w:val="00791BA6"/>
    <w:rsid w:val="00791C94"/>
    <w:rsid w:val="00791CE6"/>
    <w:rsid w:val="00791DB9"/>
    <w:rsid w:val="00791E3C"/>
    <w:rsid w:val="00792023"/>
    <w:rsid w:val="007920CF"/>
    <w:rsid w:val="007922C0"/>
    <w:rsid w:val="00792449"/>
    <w:rsid w:val="00792497"/>
    <w:rsid w:val="007926EB"/>
    <w:rsid w:val="007927EA"/>
    <w:rsid w:val="0079294E"/>
    <w:rsid w:val="00792C21"/>
    <w:rsid w:val="00792C2A"/>
    <w:rsid w:val="00792C6E"/>
    <w:rsid w:val="00792CEA"/>
    <w:rsid w:val="00792D37"/>
    <w:rsid w:val="00793182"/>
    <w:rsid w:val="00793385"/>
    <w:rsid w:val="007934F3"/>
    <w:rsid w:val="0079354C"/>
    <w:rsid w:val="0079379E"/>
    <w:rsid w:val="007937C1"/>
    <w:rsid w:val="00793968"/>
    <w:rsid w:val="00793975"/>
    <w:rsid w:val="007939DA"/>
    <w:rsid w:val="00793A91"/>
    <w:rsid w:val="00793ACF"/>
    <w:rsid w:val="00793B60"/>
    <w:rsid w:val="00793E4B"/>
    <w:rsid w:val="00793EA9"/>
    <w:rsid w:val="00793F42"/>
    <w:rsid w:val="007941ED"/>
    <w:rsid w:val="007943A2"/>
    <w:rsid w:val="007943EC"/>
    <w:rsid w:val="00794477"/>
    <w:rsid w:val="007944B4"/>
    <w:rsid w:val="00794617"/>
    <w:rsid w:val="00794665"/>
    <w:rsid w:val="0079490F"/>
    <w:rsid w:val="00794BF6"/>
    <w:rsid w:val="00794C3B"/>
    <w:rsid w:val="00794CB5"/>
    <w:rsid w:val="00794D3B"/>
    <w:rsid w:val="00795074"/>
    <w:rsid w:val="007950D5"/>
    <w:rsid w:val="00795586"/>
    <w:rsid w:val="007955CC"/>
    <w:rsid w:val="007956BC"/>
    <w:rsid w:val="007958E2"/>
    <w:rsid w:val="0079590E"/>
    <w:rsid w:val="00795990"/>
    <w:rsid w:val="00795AEC"/>
    <w:rsid w:val="00795BCF"/>
    <w:rsid w:val="00795BF8"/>
    <w:rsid w:val="00795CC6"/>
    <w:rsid w:val="00795D22"/>
    <w:rsid w:val="00795EDE"/>
    <w:rsid w:val="00795F0E"/>
    <w:rsid w:val="007960D1"/>
    <w:rsid w:val="00796120"/>
    <w:rsid w:val="007965C2"/>
    <w:rsid w:val="0079674B"/>
    <w:rsid w:val="00796784"/>
    <w:rsid w:val="00796839"/>
    <w:rsid w:val="0079685F"/>
    <w:rsid w:val="00796870"/>
    <w:rsid w:val="007968DD"/>
    <w:rsid w:val="007969B5"/>
    <w:rsid w:val="00796B04"/>
    <w:rsid w:val="00796EA7"/>
    <w:rsid w:val="00796F66"/>
    <w:rsid w:val="0079704A"/>
    <w:rsid w:val="007970E6"/>
    <w:rsid w:val="007971FA"/>
    <w:rsid w:val="007972AC"/>
    <w:rsid w:val="00797326"/>
    <w:rsid w:val="00797445"/>
    <w:rsid w:val="00797467"/>
    <w:rsid w:val="00797886"/>
    <w:rsid w:val="0079791B"/>
    <w:rsid w:val="00797972"/>
    <w:rsid w:val="007979BC"/>
    <w:rsid w:val="00797A65"/>
    <w:rsid w:val="00797ABE"/>
    <w:rsid w:val="00797C67"/>
    <w:rsid w:val="00797CEB"/>
    <w:rsid w:val="00797F06"/>
    <w:rsid w:val="00797F35"/>
    <w:rsid w:val="00797FA7"/>
    <w:rsid w:val="007A00EA"/>
    <w:rsid w:val="007A0261"/>
    <w:rsid w:val="007A03B1"/>
    <w:rsid w:val="007A0474"/>
    <w:rsid w:val="007A04A3"/>
    <w:rsid w:val="007A0847"/>
    <w:rsid w:val="007A08DB"/>
    <w:rsid w:val="007A09D2"/>
    <w:rsid w:val="007A0AC6"/>
    <w:rsid w:val="007A0B61"/>
    <w:rsid w:val="007A0B97"/>
    <w:rsid w:val="007A0BB6"/>
    <w:rsid w:val="007A0C2B"/>
    <w:rsid w:val="007A0C37"/>
    <w:rsid w:val="007A0E0F"/>
    <w:rsid w:val="007A0E3E"/>
    <w:rsid w:val="007A0F33"/>
    <w:rsid w:val="007A1091"/>
    <w:rsid w:val="007A13CD"/>
    <w:rsid w:val="007A185B"/>
    <w:rsid w:val="007A1985"/>
    <w:rsid w:val="007A1BBC"/>
    <w:rsid w:val="007A1BC7"/>
    <w:rsid w:val="007A1BE4"/>
    <w:rsid w:val="007A1CBF"/>
    <w:rsid w:val="007A1CF8"/>
    <w:rsid w:val="007A1D18"/>
    <w:rsid w:val="007A1E9B"/>
    <w:rsid w:val="007A1F3F"/>
    <w:rsid w:val="007A21A7"/>
    <w:rsid w:val="007A2289"/>
    <w:rsid w:val="007A2399"/>
    <w:rsid w:val="007A24F4"/>
    <w:rsid w:val="007A2932"/>
    <w:rsid w:val="007A2B2D"/>
    <w:rsid w:val="007A2B69"/>
    <w:rsid w:val="007A2B79"/>
    <w:rsid w:val="007A2C2F"/>
    <w:rsid w:val="007A2C56"/>
    <w:rsid w:val="007A2C6E"/>
    <w:rsid w:val="007A2DEA"/>
    <w:rsid w:val="007A2DF6"/>
    <w:rsid w:val="007A2F02"/>
    <w:rsid w:val="007A3044"/>
    <w:rsid w:val="007A319B"/>
    <w:rsid w:val="007A31D1"/>
    <w:rsid w:val="007A3270"/>
    <w:rsid w:val="007A33A6"/>
    <w:rsid w:val="007A3421"/>
    <w:rsid w:val="007A34FF"/>
    <w:rsid w:val="007A3559"/>
    <w:rsid w:val="007A367D"/>
    <w:rsid w:val="007A3A05"/>
    <w:rsid w:val="007A3B93"/>
    <w:rsid w:val="007A3D27"/>
    <w:rsid w:val="007A3E14"/>
    <w:rsid w:val="007A4125"/>
    <w:rsid w:val="007A439B"/>
    <w:rsid w:val="007A453C"/>
    <w:rsid w:val="007A464A"/>
    <w:rsid w:val="007A4675"/>
    <w:rsid w:val="007A46AC"/>
    <w:rsid w:val="007A46CB"/>
    <w:rsid w:val="007A479E"/>
    <w:rsid w:val="007A47EB"/>
    <w:rsid w:val="007A484A"/>
    <w:rsid w:val="007A4850"/>
    <w:rsid w:val="007A495F"/>
    <w:rsid w:val="007A4A1B"/>
    <w:rsid w:val="007A4DD3"/>
    <w:rsid w:val="007A4E82"/>
    <w:rsid w:val="007A4EF2"/>
    <w:rsid w:val="007A51A0"/>
    <w:rsid w:val="007A53C7"/>
    <w:rsid w:val="007A53DD"/>
    <w:rsid w:val="007A559C"/>
    <w:rsid w:val="007A567C"/>
    <w:rsid w:val="007A56A0"/>
    <w:rsid w:val="007A59B3"/>
    <w:rsid w:val="007A59DC"/>
    <w:rsid w:val="007A5AC1"/>
    <w:rsid w:val="007A5CA9"/>
    <w:rsid w:val="007A5D43"/>
    <w:rsid w:val="007A5F34"/>
    <w:rsid w:val="007A6228"/>
    <w:rsid w:val="007A6269"/>
    <w:rsid w:val="007A62DB"/>
    <w:rsid w:val="007A64C1"/>
    <w:rsid w:val="007A66AB"/>
    <w:rsid w:val="007A67D8"/>
    <w:rsid w:val="007A680C"/>
    <w:rsid w:val="007A6923"/>
    <w:rsid w:val="007A6A4B"/>
    <w:rsid w:val="007A6CBF"/>
    <w:rsid w:val="007A6E82"/>
    <w:rsid w:val="007A6ED8"/>
    <w:rsid w:val="007A70D7"/>
    <w:rsid w:val="007A7148"/>
    <w:rsid w:val="007A714C"/>
    <w:rsid w:val="007A75D8"/>
    <w:rsid w:val="007A77ED"/>
    <w:rsid w:val="007A7919"/>
    <w:rsid w:val="007A7A73"/>
    <w:rsid w:val="007A7D05"/>
    <w:rsid w:val="007A7F5B"/>
    <w:rsid w:val="007B0046"/>
    <w:rsid w:val="007B00CB"/>
    <w:rsid w:val="007B00D2"/>
    <w:rsid w:val="007B0186"/>
    <w:rsid w:val="007B02C0"/>
    <w:rsid w:val="007B04F4"/>
    <w:rsid w:val="007B0525"/>
    <w:rsid w:val="007B0537"/>
    <w:rsid w:val="007B0636"/>
    <w:rsid w:val="007B0638"/>
    <w:rsid w:val="007B0794"/>
    <w:rsid w:val="007B0811"/>
    <w:rsid w:val="007B081B"/>
    <w:rsid w:val="007B0856"/>
    <w:rsid w:val="007B0B01"/>
    <w:rsid w:val="007B0C4D"/>
    <w:rsid w:val="007B0E7C"/>
    <w:rsid w:val="007B0FEE"/>
    <w:rsid w:val="007B1150"/>
    <w:rsid w:val="007B1342"/>
    <w:rsid w:val="007B141B"/>
    <w:rsid w:val="007B1519"/>
    <w:rsid w:val="007B19F4"/>
    <w:rsid w:val="007B1CD4"/>
    <w:rsid w:val="007B1CEE"/>
    <w:rsid w:val="007B1EA8"/>
    <w:rsid w:val="007B20B9"/>
    <w:rsid w:val="007B2109"/>
    <w:rsid w:val="007B225A"/>
    <w:rsid w:val="007B225D"/>
    <w:rsid w:val="007B22FD"/>
    <w:rsid w:val="007B2323"/>
    <w:rsid w:val="007B2616"/>
    <w:rsid w:val="007B26BC"/>
    <w:rsid w:val="007B2ABB"/>
    <w:rsid w:val="007B2B91"/>
    <w:rsid w:val="007B2CAB"/>
    <w:rsid w:val="007B2E00"/>
    <w:rsid w:val="007B2F36"/>
    <w:rsid w:val="007B3085"/>
    <w:rsid w:val="007B30AC"/>
    <w:rsid w:val="007B33D6"/>
    <w:rsid w:val="007B34A1"/>
    <w:rsid w:val="007B3520"/>
    <w:rsid w:val="007B3683"/>
    <w:rsid w:val="007B370B"/>
    <w:rsid w:val="007B3744"/>
    <w:rsid w:val="007B37ED"/>
    <w:rsid w:val="007B38C6"/>
    <w:rsid w:val="007B396C"/>
    <w:rsid w:val="007B39E4"/>
    <w:rsid w:val="007B3D9E"/>
    <w:rsid w:val="007B3E7F"/>
    <w:rsid w:val="007B3F3C"/>
    <w:rsid w:val="007B40F1"/>
    <w:rsid w:val="007B4145"/>
    <w:rsid w:val="007B4156"/>
    <w:rsid w:val="007B4189"/>
    <w:rsid w:val="007B42B1"/>
    <w:rsid w:val="007B448E"/>
    <w:rsid w:val="007B4503"/>
    <w:rsid w:val="007B45BC"/>
    <w:rsid w:val="007B45F2"/>
    <w:rsid w:val="007B46D0"/>
    <w:rsid w:val="007B491B"/>
    <w:rsid w:val="007B498C"/>
    <w:rsid w:val="007B4A97"/>
    <w:rsid w:val="007B4B5F"/>
    <w:rsid w:val="007B4C6E"/>
    <w:rsid w:val="007B4CDC"/>
    <w:rsid w:val="007B4F4B"/>
    <w:rsid w:val="007B5046"/>
    <w:rsid w:val="007B510C"/>
    <w:rsid w:val="007B532B"/>
    <w:rsid w:val="007B5591"/>
    <w:rsid w:val="007B57C6"/>
    <w:rsid w:val="007B58B6"/>
    <w:rsid w:val="007B5BBA"/>
    <w:rsid w:val="007B5E70"/>
    <w:rsid w:val="007B607B"/>
    <w:rsid w:val="007B61A9"/>
    <w:rsid w:val="007B61B9"/>
    <w:rsid w:val="007B6266"/>
    <w:rsid w:val="007B6274"/>
    <w:rsid w:val="007B63F4"/>
    <w:rsid w:val="007B6532"/>
    <w:rsid w:val="007B6843"/>
    <w:rsid w:val="007B691D"/>
    <w:rsid w:val="007B6BA0"/>
    <w:rsid w:val="007B6DB3"/>
    <w:rsid w:val="007B7068"/>
    <w:rsid w:val="007B726C"/>
    <w:rsid w:val="007B72B1"/>
    <w:rsid w:val="007B7615"/>
    <w:rsid w:val="007B76DF"/>
    <w:rsid w:val="007B787F"/>
    <w:rsid w:val="007B798B"/>
    <w:rsid w:val="007B7991"/>
    <w:rsid w:val="007B79FA"/>
    <w:rsid w:val="007B7AD5"/>
    <w:rsid w:val="007B7B2D"/>
    <w:rsid w:val="007B7FB8"/>
    <w:rsid w:val="007C01A2"/>
    <w:rsid w:val="007C0238"/>
    <w:rsid w:val="007C0315"/>
    <w:rsid w:val="007C0341"/>
    <w:rsid w:val="007C0443"/>
    <w:rsid w:val="007C06B1"/>
    <w:rsid w:val="007C077A"/>
    <w:rsid w:val="007C0814"/>
    <w:rsid w:val="007C084E"/>
    <w:rsid w:val="007C0950"/>
    <w:rsid w:val="007C0C14"/>
    <w:rsid w:val="007C0CB1"/>
    <w:rsid w:val="007C0CBA"/>
    <w:rsid w:val="007C0D76"/>
    <w:rsid w:val="007C0F3E"/>
    <w:rsid w:val="007C10EC"/>
    <w:rsid w:val="007C1180"/>
    <w:rsid w:val="007C119F"/>
    <w:rsid w:val="007C11B0"/>
    <w:rsid w:val="007C16D1"/>
    <w:rsid w:val="007C180C"/>
    <w:rsid w:val="007C1867"/>
    <w:rsid w:val="007C19BF"/>
    <w:rsid w:val="007C1A10"/>
    <w:rsid w:val="007C1ADA"/>
    <w:rsid w:val="007C1B8E"/>
    <w:rsid w:val="007C1CAB"/>
    <w:rsid w:val="007C1CCD"/>
    <w:rsid w:val="007C1E40"/>
    <w:rsid w:val="007C1EF7"/>
    <w:rsid w:val="007C1EF9"/>
    <w:rsid w:val="007C1F23"/>
    <w:rsid w:val="007C1F2B"/>
    <w:rsid w:val="007C210A"/>
    <w:rsid w:val="007C210B"/>
    <w:rsid w:val="007C22DC"/>
    <w:rsid w:val="007C23DD"/>
    <w:rsid w:val="007C23F6"/>
    <w:rsid w:val="007C255E"/>
    <w:rsid w:val="007C25E1"/>
    <w:rsid w:val="007C2613"/>
    <w:rsid w:val="007C26B7"/>
    <w:rsid w:val="007C26D1"/>
    <w:rsid w:val="007C2715"/>
    <w:rsid w:val="007C2ABA"/>
    <w:rsid w:val="007C2B98"/>
    <w:rsid w:val="007C2BAD"/>
    <w:rsid w:val="007C2D5F"/>
    <w:rsid w:val="007C2D67"/>
    <w:rsid w:val="007C2DD8"/>
    <w:rsid w:val="007C2E2F"/>
    <w:rsid w:val="007C2E4E"/>
    <w:rsid w:val="007C2EB3"/>
    <w:rsid w:val="007C2EFF"/>
    <w:rsid w:val="007C2FF0"/>
    <w:rsid w:val="007C34C5"/>
    <w:rsid w:val="007C3550"/>
    <w:rsid w:val="007C3558"/>
    <w:rsid w:val="007C35FB"/>
    <w:rsid w:val="007C382E"/>
    <w:rsid w:val="007C3851"/>
    <w:rsid w:val="007C38B5"/>
    <w:rsid w:val="007C3ABA"/>
    <w:rsid w:val="007C3B7D"/>
    <w:rsid w:val="007C3BC7"/>
    <w:rsid w:val="007C3BE0"/>
    <w:rsid w:val="007C3CF8"/>
    <w:rsid w:val="007C3EDF"/>
    <w:rsid w:val="007C4012"/>
    <w:rsid w:val="007C41E6"/>
    <w:rsid w:val="007C42C9"/>
    <w:rsid w:val="007C445B"/>
    <w:rsid w:val="007C469B"/>
    <w:rsid w:val="007C48C8"/>
    <w:rsid w:val="007C4BBB"/>
    <w:rsid w:val="007C4BE8"/>
    <w:rsid w:val="007C5618"/>
    <w:rsid w:val="007C5634"/>
    <w:rsid w:val="007C565F"/>
    <w:rsid w:val="007C577E"/>
    <w:rsid w:val="007C5933"/>
    <w:rsid w:val="007C5970"/>
    <w:rsid w:val="007C5BD7"/>
    <w:rsid w:val="007C5BEC"/>
    <w:rsid w:val="007C5D09"/>
    <w:rsid w:val="007C5D0B"/>
    <w:rsid w:val="007C5D37"/>
    <w:rsid w:val="007C5E27"/>
    <w:rsid w:val="007C5E81"/>
    <w:rsid w:val="007C61EC"/>
    <w:rsid w:val="007C6484"/>
    <w:rsid w:val="007C66A8"/>
    <w:rsid w:val="007C677D"/>
    <w:rsid w:val="007C6880"/>
    <w:rsid w:val="007C689F"/>
    <w:rsid w:val="007C6973"/>
    <w:rsid w:val="007C6AAA"/>
    <w:rsid w:val="007C6C70"/>
    <w:rsid w:val="007C6D5F"/>
    <w:rsid w:val="007C6DDA"/>
    <w:rsid w:val="007C6F86"/>
    <w:rsid w:val="007C7076"/>
    <w:rsid w:val="007C7225"/>
    <w:rsid w:val="007C7283"/>
    <w:rsid w:val="007C7514"/>
    <w:rsid w:val="007C753B"/>
    <w:rsid w:val="007C7774"/>
    <w:rsid w:val="007C78CB"/>
    <w:rsid w:val="007C7959"/>
    <w:rsid w:val="007C7972"/>
    <w:rsid w:val="007C79E3"/>
    <w:rsid w:val="007C7A07"/>
    <w:rsid w:val="007C7B34"/>
    <w:rsid w:val="007C7C72"/>
    <w:rsid w:val="007C7F04"/>
    <w:rsid w:val="007C7F58"/>
    <w:rsid w:val="007D0032"/>
    <w:rsid w:val="007D011F"/>
    <w:rsid w:val="007D018B"/>
    <w:rsid w:val="007D0286"/>
    <w:rsid w:val="007D05EC"/>
    <w:rsid w:val="007D077F"/>
    <w:rsid w:val="007D090B"/>
    <w:rsid w:val="007D0921"/>
    <w:rsid w:val="007D0BFE"/>
    <w:rsid w:val="007D0C6E"/>
    <w:rsid w:val="007D0CE6"/>
    <w:rsid w:val="007D0D17"/>
    <w:rsid w:val="007D0EBD"/>
    <w:rsid w:val="007D0F0F"/>
    <w:rsid w:val="007D0FB2"/>
    <w:rsid w:val="007D0FF6"/>
    <w:rsid w:val="007D109F"/>
    <w:rsid w:val="007D118E"/>
    <w:rsid w:val="007D12EC"/>
    <w:rsid w:val="007D1464"/>
    <w:rsid w:val="007D14B3"/>
    <w:rsid w:val="007D1575"/>
    <w:rsid w:val="007D177F"/>
    <w:rsid w:val="007D19C0"/>
    <w:rsid w:val="007D1AC6"/>
    <w:rsid w:val="007D1CAF"/>
    <w:rsid w:val="007D1E8C"/>
    <w:rsid w:val="007D200C"/>
    <w:rsid w:val="007D20A1"/>
    <w:rsid w:val="007D24A3"/>
    <w:rsid w:val="007D25FA"/>
    <w:rsid w:val="007D267D"/>
    <w:rsid w:val="007D2809"/>
    <w:rsid w:val="007D286B"/>
    <w:rsid w:val="007D2888"/>
    <w:rsid w:val="007D291B"/>
    <w:rsid w:val="007D2B75"/>
    <w:rsid w:val="007D2B82"/>
    <w:rsid w:val="007D2C5C"/>
    <w:rsid w:val="007D2CE5"/>
    <w:rsid w:val="007D300E"/>
    <w:rsid w:val="007D328D"/>
    <w:rsid w:val="007D3437"/>
    <w:rsid w:val="007D34D1"/>
    <w:rsid w:val="007D34D6"/>
    <w:rsid w:val="007D3571"/>
    <w:rsid w:val="007D36E1"/>
    <w:rsid w:val="007D37D6"/>
    <w:rsid w:val="007D3B4F"/>
    <w:rsid w:val="007D3BB5"/>
    <w:rsid w:val="007D3D44"/>
    <w:rsid w:val="007D3DC2"/>
    <w:rsid w:val="007D3F2F"/>
    <w:rsid w:val="007D3F93"/>
    <w:rsid w:val="007D3FCC"/>
    <w:rsid w:val="007D4124"/>
    <w:rsid w:val="007D4128"/>
    <w:rsid w:val="007D4185"/>
    <w:rsid w:val="007D41D8"/>
    <w:rsid w:val="007D4295"/>
    <w:rsid w:val="007D42EB"/>
    <w:rsid w:val="007D4313"/>
    <w:rsid w:val="007D435A"/>
    <w:rsid w:val="007D4365"/>
    <w:rsid w:val="007D43D3"/>
    <w:rsid w:val="007D44CE"/>
    <w:rsid w:val="007D450D"/>
    <w:rsid w:val="007D4580"/>
    <w:rsid w:val="007D465C"/>
    <w:rsid w:val="007D4711"/>
    <w:rsid w:val="007D4769"/>
    <w:rsid w:val="007D48D4"/>
    <w:rsid w:val="007D49C8"/>
    <w:rsid w:val="007D4C49"/>
    <w:rsid w:val="007D4C70"/>
    <w:rsid w:val="007D4DE9"/>
    <w:rsid w:val="007D4E2B"/>
    <w:rsid w:val="007D50B0"/>
    <w:rsid w:val="007D5275"/>
    <w:rsid w:val="007D528B"/>
    <w:rsid w:val="007D52B8"/>
    <w:rsid w:val="007D5357"/>
    <w:rsid w:val="007D53C4"/>
    <w:rsid w:val="007D547A"/>
    <w:rsid w:val="007D5482"/>
    <w:rsid w:val="007D5550"/>
    <w:rsid w:val="007D569D"/>
    <w:rsid w:val="007D5727"/>
    <w:rsid w:val="007D57EE"/>
    <w:rsid w:val="007D5889"/>
    <w:rsid w:val="007D5A70"/>
    <w:rsid w:val="007D5B83"/>
    <w:rsid w:val="007D5CDE"/>
    <w:rsid w:val="007D5E77"/>
    <w:rsid w:val="007D5F08"/>
    <w:rsid w:val="007D60C2"/>
    <w:rsid w:val="007D614B"/>
    <w:rsid w:val="007D65A5"/>
    <w:rsid w:val="007D65DF"/>
    <w:rsid w:val="007D6831"/>
    <w:rsid w:val="007D6878"/>
    <w:rsid w:val="007D69DA"/>
    <w:rsid w:val="007D6AC7"/>
    <w:rsid w:val="007D6B95"/>
    <w:rsid w:val="007D6BE1"/>
    <w:rsid w:val="007D6E95"/>
    <w:rsid w:val="007D7101"/>
    <w:rsid w:val="007D7372"/>
    <w:rsid w:val="007D73BA"/>
    <w:rsid w:val="007D7535"/>
    <w:rsid w:val="007D75EB"/>
    <w:rsid w:val="007D762D"/>
    <w:rsid w:val="007D766B"/>
    <w:rsid w:val="007D7701"/>
    <w:rsid w:val="007D7716"/>
    <w:rsid w:val="007D781A"/>
    <w:rsid w:val="007D7867"/>
    <w:rsid w:val="007D793A"/>
    <w:rsid w:val="007D7A6A"/>
    <w:rsid w:val="007D7B67"/>
    <w:rsid w:val="007D7BD9"/>
    <w:rsid w:val="007D7BDD"/>
    <w:rsid w:val="007D7C74"/>
    <w:rsid w:val="007D7E3D"/>
    <w:rsid w:val="007D7EA4"/>
    <w:rsid w:val="007E0084"/>
    <w:rsid w:val="007E0249"/>
    <w:rsid w:val="007E0288"/>
    <w:rsid w:val="007E039E"/>
    <w:rsid w:val="007E0790"/>
    <w:rsid w:val="007E08D5"/>
    <w:rsid w:val="007E0918"/>
    <w:rsid w:val="007E0935"/>
    <w:rsid w:val="007E0A19"/>
    <w:rsid w:val="007E0AD8"/>
    <w:rsid w:val="007E0C56"/>
    <w:rsid w:val="007E0F33"/>
    <w:rsid w:val="007E100C"/>
    <w:rsid w:val="007E1068"/>
    <w:rsid w:val="007E1110"/>
    <w:rsid w:val="007E117A"/>
    <w:rsid w:val="007E11B7"/>
    <w:rsid w:val="007E1278"/>
    <w:rsid w:val="007E1318"/>
    <w:rsid w:val="007E1347"/>
    <w:rsid w:val="007E14C3"/>
    <w:rsid w:val="007E1749"/>
    <w:rsid w:val="007E1776"/>
    <w:rsid w:val="007E1896"/>
    <w:rsid w:val="007E1916"/>
    <w:rsid w:val="007E1A6B"/>
    <w:rsid w:val="007E1AA7"/>
    <w:rsid w:val="007E1B35"/>
    <w:rsid w:val="007E1B62"/>
    <w:rsid w:val="007E1C6B"/>
    <w:rsid w:val="007E1D26"/>
    <w:rsid w:val="007E1E7B"/>
    <w:rsid w:val="007E1EF9"/>
    <w:rsid w:val="007E1F38"/>
    <w:rsid w:val="007E1F51"/>
    <w:rsid w:val="007E2205"/>
    <w:rsid w:val="007E2679"/>
    <w:rsid w:val="007E2699"/>
    <w:rsid w:val="007E2791"/>
    <w:rsid w:val="007E280F"/>
    <w:rsid w:val="007E2976"/>
    <w:rsid w:val="007E2B84"/>
    <w:rsid w:val="007E2C4B"/>
    <w:rsid w:val="007E2DCD"/>
    <w:rsid w:val="007E2F15"/>
    <w:rsid w:val="007E317E"/>
    <w:rsid w:val="007E3186"/>
    <w:rsid w:val="007E32D8"/>
    <w:rsid w:val="007E334D"/>
    <w:rsid w:val="007E3365"/>
    <w:rsid w:val="007E35FD"/>
    <w:rsid w:val="007E370E"/>
    <w:rsid w:val="007E3742"/>
    <w:rsid w:val="007E378E"/>
    <w:rsid w:val="007E37D3"/>
    <w:rsid w:val="007E37ED"/>
    <w:rsid w:val="007E390C"/>
    <w:rsid w:val="007E3C67"/>
    <w:rsid w:val="007E3D4D"/>
    <w:rsid w:val="007E3E1E"/>
    <w:rsid w:val="007E3E2E"/>
    <w:rsid w:val="007E4243"/>
    <w:rsid w:val="007E4364"/>
    <w:rsid w:val="007E4450"/>
    <w:rsid w:val="007E447B"/>
    <w:rsid w:val="007E4648"/>
    <w:rsid w:val="007E46AE"/>
    <w:rsid w:val="007E46D1"/>
    <w:rsid w:val="007E46E5"/>
    <w:rsid w:val="007E4766"/>
    <w:rsid w:val="007E47CC"/>
    <w:rsid w:val="007E4983"/>
    <w:rsid w:val="007E4A11"/>
    <w:rsid w:val="007E4B4B"/>
    <w:rsid w:val="007E4C18"/>
    <w:rsid w:val="007E4D15"/>
    <w:rsid w:val="007E5156"/>
    <w:rsid w:val="007E520D"/>
    <w:rsid w:val="007E5296"/>
    <w:rsid w:val="007E5669"/>
    <w:rsid w:val="007E56DF"/>
    <w:rsid w:val="007E5768"/>
    <w:rsid w:val="007E584B"/>
    <w:rsid w:val="007E589E"/>
    <w:rsid w:val="007E5D03"/>
    <w:rsid w:val="007E5E2A"/>
    <w:rsid w:val="007E6628"/>
    <w:rsid w:val="007E66D1"/>
    <w:rsid w:val="007E67F4"/>
    <w:rsid w:val="007E6824"/>
    <w:rsid w:val="007E69FE"/>
    <w:rsid w:val="007E6A6B"/>
    <w:rsid w:val="007E6B01"/>
    <w:rsid w:val="007E6B3A"/>
    <w:rsid w:val="007E6B81"/>
    <w:rsid w:val="007E6D9E"/>
    <w:rsid w:val="007E6E02"/>
    <w:rsid w:val="007E70DB"/>
    <w:rsid w:val="007E71A3"/>
    <w:rsid w:val="007E7304"/>
    <w:rsid w:val="007E73E9"/>
    <w:rsid w:val="007E74C3"/>
    <w:rsid w:val="007E754D"/>
    <w:rsid w:val="007E761B"/>
    <w:rsid w:val="007E77DD"/>
    <w:rsid w:val="007E7893"/>
    <w:rsid w:val="007E7A7D"/>
    <w:rsid w:val="007E7AAB"/>
    <w:rsid w:val="007E7AEB"/>
    <w:rsid w:val="007F0037"/>
    <w:rsid w:val="007F0065"/>
    <w:rsid w:val="007F0166"/>
    <w:rsid w:val="007F0176"/>
    <w:rsid w:val="007F04BA"/>
    <w:rsid w:val="007F04DF"/>
    <w:rsid w:val="007F0519"/>
    <w:rsid w:val="007F067E"/>
    <w:rsid w:val="007F06AD"/>
    <w:rsid w:val="007F0778"/>
    <w:rsid w:val="007F09A2"/>
    <w:rsid w:val="007F0A4A"/>
    <w:rsid w:val="007F0C49"/>
    <w:rsid w:val="007F0CA4"/>
    <w:rsid w:val="007F0CBF"/>
    <w:rsid w:val="007F1139"/>
    <w:rsid w:val="007F125A"/>
    <w:rsid w:val="007F1290"/>
    <w:rsid w:val="007F1418"/>
    <w:rsid w:val="007F1468"/>
    <w:rsid w:val="007F1478"/>
    <w:rsid w:val="007F1642"/>
    <w:rsid w:val="007F1789"/>
    <w:rsid w:val="007F1C57"/>
    <w:rsid w:val="007F1CA9"/>
    <w:rsid w:val="007F1D22"/>
    <w:rsid w:val="007F1D36"/>
    <w:rsid w:val="007F1E7A"/>
    <w:rsid w:val="007F1F1F"/>
    <w:rsid w:val="007F1F3E"/>
    <w:rsid w:val="007F2147"/>
    <w:rsid w:val="007F21B9"/>
    <w:rsid w:val="007F21CF"/>
    <w:rsid w:val="007F23DB"/>
    <w:rsid w:val="007F2440"/>
    <w:rsid w:val="007F260B"/>
    <w:rsid w:val="007F27EB"/>
    <w:rsid w:val="007F2D4A"/>
    <w:rsid w:val="007F2D89"/>
    <w:rsid w:val="007F2DC3"/>
    <w:rsid w:val="007F2E22"/>
    <w:rsid w:val="007F2E29"/>
    <w:rsid w:val="007F30F6"/>
    <w:rsid w:val="007F32CC"/>
    <w:rsid w:val="007F32E2"/>
    <w:rsid w:val="007F3639"/>
    <w:rsid w:val="007F370D"/>
    <w:rsid w:val="007F379B"/>
    <w:rsid w:val="007F396E"/>
    <w:rsid w:val="007F3D0B"/>
    <w:rsid w:val="007F3E9B"/>
    <w:rsid w:val="007F3EBB"/>
    <w:rsid w:val="007F3F19"/>
    <w:rsid w:val="007F3F3D"/>
    <w:rsid w:val="007F4104"/>
    <w:rsid w:val="007F4142"/>
    <w:rsid w:val="007F4226"/>
    <w:rsid w:val="007F427B"/>
    <w:rsid w:val="007F42AC"/>
    <w:rsid w:val="007F42CC"/>
    <w:rsid w:val="007F42D5"/>
    <w:rsid w:val="007F4344"/>
    <w:rsid w:val="007F44D3"/>
    <w:rsid w:val="007F44F6"/>
    <w:rsid w:val="007F460E"/>
    <w:rsid w:val="007F469F"/>
    <w:rsid w:val="007F477A"/>
    <w:rsid w:val="007F47C4"/>
    <w:rsid w:val="007F47E2"/>
    <w:rsid w:val="007F4AA9"/>
    <w:rsid w:val="007F4C2E"/>
    <w:rsid w:val="007F4D4A"/>
    <w:rsid w:val="007F5131"/>
    <w:rsid w:val="007F5163"/>
    <w:rsid w:val="007F5183"/>
    <w:rsid w:val="007F5254"/>
    <w:rsid w:val="007F5346"/>
    <w:rsid w:val="007F53F4"/>
    <w:rsid w:val="007F5441"/>
    <w:rsid w:val="007F5511"/>
    <w:rsid w:val="007F56D6"/>
    <w:rsid w:val="007F5715"/>
    <w:rsid w:val="007F57A3"/>
    <w:rsid w:val="007F581D"/>
    <w:rsid w:val="007F59AD"/>
    <w:rsid w:val="007F59F2"/>
    <w:rsid w:val="007F59FC"/>
    <w:rsid w:val="007F5B5A"/>
    <w:rsid w:val="007F5BDD"/>
    <w:rsid w:val="007F5C2B"/>
    <w:rsid w:val="007F5D71"/>
    <w:rsid w:val="007F5E08"/>
    <w:rsid w:val="007F6122"/>
    <w:rsid w:val="007F618D"/>
    <w:rsid w:val="007F6464"/>
    <w:rsid w:val="007F65EE"/>
    <w:rsid w:val="007F69D9"/>
    <w:rsid w:val="007F6D05"/>
    <w:rsid w:val="007F6D60"/>
    <w:rsid w:val="007F70D2"/>
    <w:rsid w:val="007F7242"/>
    <w:rsid w:val="007F7327"/>
    <w:rsid w:val="007F7496"/>
    <w:rsid w:val="007F7596"/>
    <w:rsid w:val="007F76D0"/>
    <w:rsid w:val="007F76FB"/>
    <w:rsid w:val="007F7AAB"/>
    <w:rsid w:val="007F7B29"/>
    <w:rsid w:val="007F7B88"/>
    <w:rsid w:val="007F7DF9"/>
    <w:rsid w:val="007F7EB8"/>
    <w:rsid w:val="007F7ED1"/>
    <w:rsid w:val="007F7F8B"/>
    <w:rsid w:val="007F7FD3"/>
    <w:rsid w:val="008001A6"/>
    <w:rsid w:val="008001D9"/>
    <w:rsid w:val="0080021C"/>
    <w:rsid w:val="008002EB"/>
    <w:rsid w:val="00800301"/>
    <w:rsid w:val="008003AB"/>
    <w:rsid w:val="008003F5"/>
    <w:rsid w:val="008005E0"/>
    <w:rsid w:val="008005FB"/>
    <w:rsid w:val="0080069A"/>
    <w:rsid w:val="008007F8"/>
    <w:rsid w:val="008008B2"/>
    <w:rsid w:val="008008EE"/>
    <w:rsid w:val="00800902"/>
    <w:rsid w:val="00800B38"/>
    <w:rsid w:val="00800DBB"/>
    <w:rsid w:val="00800E51"/>
    <w:rsid w:val="00800F12"/>
    <w:rsid w:val="008011E6"/>
    <w:rsid w:val="008011F3"/>
    <w:rsid w:val="008015E9"/>
    <w:rsid w:val="008016E3"/>
    <w:rsid w:val="008018EF"/>
    <w:rsid w:val="0080192E"/>
    <w:rsid w:val="00801948"/>
    <w:rsid w:val="00801A31"/>
    <w:rsid w:val="00801B27"/>
    <w:rsid w:val="00801C73"/>
    <w:rsid w:val="00801CB6"/>
    <w:rsid w:val="00801D71"/>
    <w:rsid w:val="00801D87"/>
    <w:rsid w:val="00801DFE"/>
    <w:rsid w:val="00801FA9"/>
    <w:rsid w:val="00802017"/>
    <w:rsid w:val="0080207E"/>
    <w:rsid w:val="008022CC"/>
    <w:rsid w:val="008022D1"/>
    <w:rsid w:val="0080241B"/>
    <w:rsid w:val="00802431"/>
    <w:rsid w:val="008025F8"/>
    <w:rsid w:val="008027BA"/>
    <w:rsid w:val="008027C6"/>
    <w:rsid w:val="0080292A"/>
    <w:rsid w:val="00802999"/>
    <w:rsid w:val="008029B1"/>
    <w:rsid w:val="00802C4F"/>
    <w:rsid w:val="00802D64"/>
    <w:rsid w:val="00802D9E"/>
    <w:rsid w:val="00802F2F"/>
    <w:rsid w:val="00802F90"/>
    <w:rsid w:val="00803033"/>
    <w:rsid w:val="008030EF"/>
    <w:rsid w:val="008035E5"/>
    <w:rsid w:val="008036AE"/>
    <w:rsid w:val="00803BCD"/>
    <w:rsid w:val="00803CED"/>
    <w:rsid w:val="00803E7D"/>
    <w:rsid w:val="00803F34"/>
    <w:rsid w:val="008040F0"/>
    <w:rsid w:val="008041C5"/>
    <w:rsid w:val="00804319"/>
    <w:rsid w:val="008047B0"/>
    <w:rsid w:val="0080480F"/>
    <w:rsid w:val="0080490D"/>
    <w:rsid w:val="00804974"/>
    <w:rsid w:val="00804B15"/>
    <w:rsid w:val="00804B2C"/>
    <w:rsid w:val="00804BCC"/>
    <w:rsid w:val="00804C0F"/>
    <w:rsid w:val="00804E59"/>
    <w:rsid w:val="0080502B"/>
    <w:rsid w:val="0080511D"/>
    <w:rsid w:val="008051C2"/>
    <w:rsid w:val="008052FB"/>
    <w:rsid w:val="008054D0"/>
    <w:rsid w:val="008054FD"/>
    <w:rsid w:val="008057F4"/>
    <w:rsid w:val="0080590B"/>
    <w:rsid w:val="008059A2"/>
    <w:rsid w:val="00805A4A"/>
    <w:rsid w:val="00805AE2"/>
    <w:rsid w:val="00805AEE"/>
    <w:rsid w:val="00805AF9"/>
    <w:rsid w:val="00805B07"/>
    <w:rsid w:val="00805C11"/>
    <w:rsid w:val="00805C2B"/>
    <w:rsid w:val="00805CDF"/>
    <w:rsid w:val="00805E23"/>
    <w:rsid w:val="00805FCB"/>
    <w:rsid w:val="00806370"/>
    <w:rsid w:val="00806396"/>
    <w:rsid w:val="00806406"/>
    <w:rsid w:val="00806439"/>
    <w:rsid w:val="00806574"/>
    <w:rsid w:val="00806630"/>
    <w:rsid w:val="00806815"/>
    <w:rsid w:val="00806897"/>
    <w:rsid w:val="008068B6"/>
    <w:rsid w:val="0080692E"/>
    <w:rsid w:val="00806A1A"/>
    <w:rsid w:val="00806A6D"/>
    <w:rsid w:val="00806B90"/>
    <w:rsid w:val="00806BC5"/>
    <w:rsid w:val="00806E49"/>
    <w:rsid w:val="00806F57"/>
    <w:rsid w:val="0080704E"/>
    <w:rsid w:val="008072A4"/>
    <w:rsid w:val="00807468"/>
    <w:rsid w:val="0080755D"/>
    <w:rsid w:val="008075B5"/>
    <w:rsid w:val="00807646"/>
    <w:rsid w:val="008076E1"/>
    <w:rsid w:val="00807770"/>
    <w:rsid w:val="008078AF"/>
    <w:rsid w:val="008079C3"/>
    <w:rsid w:val="00810093"/>
    <w:rsid w:val="008100C4"/>
    <w:rsid w:val="008100C6"/>
    <w:rsid w:val="00810175"/>
    <w:rsid w:val="008101F0"/>
    <w:rsid w:val="00810337"/>
    <w:rsid w:val="008103F9"/>
    <w:rsid w:val="0081041F"/>
    <w:rsid w:val="008104A5"/>
    <w:rsid w:val="008104B1"/>
    <w:rsid w:val="00810557"/>
    <w:rsid w:val="0081079E"/>
    <w:rsid w:val="00810999"/>
    <w:rsid w:val="00810B0C"/>
    <w:rsid w:val="00810B1A"/>
    <w:rsid w:val="00810C6F"/>
    <w:rsid w:val="00810CC4"/>
    <w:rsid w:val="00810DDC"/>
    <w:rsid w:val="00810E0E"/>
    <w:rsid w:val="0081106C"/>
    <w:rsid w:val="008112C3"/>
    <w:rsid w:val="00811438"/>
    <w:rsid w:val="00811768"/>
    <w:rsid w:val="008117E2"/>
    <w:rsid w:val="00811810"/>
    <w:rsid w:val="0081188E"/>
    <w:rsid w:val="008118B8"/>
    <w:rsid w:val="00811947"/>
    <w:rsid w:val="00811C07"/>
    <w:rsid w:val="008120E3"/>
    <w:rsid w:val="00812293"/>
    <w:rsid w:val="00812364"/>
    <w:rsid w:val="00812430"/>
    <w:rsid w:val="00812458"/>
    <w:rsid w:val="00812526"/>
    <w:rsid w:val="0081259F"/>
    <w:rsid w:val="00812688"/>
    <w:rsid w:val="00812702"/>
    <w:rsid w:val="008129BD"/>
    <w:rsid w:val="00812A36"/>
    <w:rsid w:val="00812C18"/>
    <w:rsid w:val="00812E20"/>
    <w:rsid w:val="00812EA5"/>
    <w:rsid w:val="00813127"/>
    <w:rsid w:val="008132A3"/>
    <w:rsid w:val="00813343"/>
    <w:rsid w:val="00813399"/>
    <w:rsid w:val="00813418"/>
    <w:rsid w:val="008135C3"/>
    <w:rsid w:val="008136EE"/>
    <w:rsid w:val="00813853"/>
    <w:rsid w:val="0081390D"/>
    <w:rsid w:val="00813ACD"/>
    <w:rsid w:val="00813CB4"/>
    <w:rsid w:val="00813EA6"/>
    <w:rsid w:val="00813EEF"/>
    <w:rsid w:val="00813F77"/>
    <w:rsid w:val="00814268"/>
    <w:rsid w:val="008143A6"/>
    <w:rsid w:val="00814499"/>
    <w:rsid w:val="008145D5"/>
    <w:rsid w:val="00814637"/>
    <w:rsid w:val="00814701"/>
    <w:rsid w:val="008148CA"/>
    <w:rsid w:val="008148D5"/>
    <w:rsid w:val="008148FA"/>
    <w:rsid w:val="00814A77"/>
    <w:rsid w:val="00814BAA"/>
    <w:rsid w:val="00814CDC"/>
    <w:rsid w:val="00814E55"/>
    <w:rsid w:val="00814EE8"/>
    <w:rsid w:val="00814F85"/>
    <w:rsid w:val="008151D2"/>
    <w:rsid w:val="00815278"/>
    <w:rsid w:val="00815590"/>
    <w:rsid w:val="008157E1"/>
    <w:rsid w:val="008158F2"/>
    <w:rsid w:val="00815915"/>
    <w:rsid w:val="00815984"/>
    <w:rsid w:val="00815C6A"/>
    <w:rsid w:val="00815DAF"/>
    <w:rsid w:val="00816071"/>
    <w:rsid w:val="0081633D"/>
    <w:rsid w:val="0081637A"/>
    <w:rsid w:val="0081646B"/>
    <w:rsid w:val="008164C2"/>
    <w:rsid w:val="0081656C"/>
    <w:rsid w:val="008166C3"/>
    <w:rsid w:val="008166FD"/>
    <w:rsid w:val="00816709"/>
    <w:rsid w:val="0081683E"/>
    <w:rsid w:val="00816B22"/>
    <w:rsid w:val="00816B60"/>
    <w:rsid w:val="00816BA4"/>
    <w:rsid w:val="00816CFF"/>
    <w:rsid w:val="00816D00"/>
    <w:rsid w:val="00816D6D"/>
    <w:rsid w:val="00816F2B"/>
    <w:rsid w:val="00816F99"/>
    <w:rsid w:val="00817292"/>
    <w:rsid w:val="008172EC"/>
    <w:rsid w:val="00817302"/>
    <w:rsid w:val="0081730D"/>
    <w:rsid w:val="00817325"/>
    <w:rsid w:val="00817344"/>
    <w:rsid w:val="008173F1"/>
    <w:rsid w:val="0081748D"/>
    <w:rsid w:val="0081751D"/>
    <w:rsid w:val="008176AD"/>
    <w:rsid w:val="0081772A"/>
    <w:rsid w:val="00817C3A"/>
    <w:rsid w:val="008200FC"/>
    <w:rsid w:val="008200FF"/>
    <w:rsid w:val="00820232"/>
    <w:rsid w:val="008204F5"/>
    <w:rsid w:val="00820547"/>
    <w:rsid w:val="008205C6"/>
    <w:rsid w:val="008205F8"/>
    <w:rsid w:val="008206C6"/>
    <w:rsid w:val="008206F5"/>
    <w:rsid w:val="008209A3"/>
    <w:rsid w:val="00820A46"/>
    <w:rsid w:val="00820BF1"/>
    <w:rsid w:val="00820C1F"/>
    <w:rsid w:val="00820D51"/>
    <w:rsid w:val="00820DEC"/>
    <w:rsid w:val="00820E0B"/>
    <w:rsid w:val="00820FCE"/>
    <w:rsid w:val="0082108A"/>
    <w:rsid w:val="0082111A"/>
    <w:rsid w:val="00821152"/>
    <w:rsid w:val="0082130A"/>
    <w:rsid w:val="00821489"/>
    <w:rsid w:val="0082156D"/>
    <w:rsid w:val="00821617"/>
    <w:rsid w:val="008216A5"/>
    <w:rsid w:val="00821746"/>
    <w:rsid w:val="0082179E"/>
    <w:rsid w:val="008217F8"/>
    <w:rsid w:val="00821822"/>
    <w:rsid w:val="008218C8"/>
    <w:rsid w:val="008219EE"/>
    <w:rsid w:val="00821A63"/>
    <w:rsid w:val="00821A8B"/>
    <w:rsid w:val="00821BCD"/>
    <w:rsid w:val="00821BE2"/>
    <w:rsid w:val="00821BF1"/>
    <w:rsid w:val="00821EA5"/>
    <w:rsid w:val="00821F15"/>
    <w:rsid w:val="00821FFC"/>
    <w:rsid w:val="00821FFE"/>
    <w:rsid w:val="0082213F"/>
    <w:rsid w:val="00822305"/>
    <w:rsid w:val="008223B1"/>
    <w:rsid w:val="0082243A"/>
    <w:rsid w:val="00822569"/>
    <w:rsid w:val="0082259B"/>
    <w:rsid w:val="00822763"/>
    <w:rsid w:val="0082276A"/>
    <w:rsid w:val="00822866"/>
    <w:rsid w:val="00822AE2"/>
    <w:rsid w:val="00822BA4"/>
    <w:rsid w:val="00822C18"/>
    <w:rsid w:val="00822F0C"/>
    <w:rsid w:val="00822F4A"/>
    <w:rsid w:val="0082305D"/>
    <w:rsid w:val="008232CC"/>
    <w:rsid w:val="008232E7"/>
    <w:rsid w:val="008234C9"/>
    <w:rsid w:val="00823848"/>
    <w:rsid w:val="00823924"/>
    <w:rsid w:val="008239A9"/>
    <w:rsid w:val="008239F9"/>
    <w:rsid w:val="00823A94"/>
    <w:rsid w:val="00823AE7"/>
    <w:rsid w:val="00823B75"/>
    <w:rsid w:val="00823CB6"/>
    <w:rsid w:val="00823DEE"/>
    <w:rsid w:val="00823E3B"/>
    <w:rsid w:val="00823F09"/>
    <w:rsid w:val="00823F60"/>
    <w:rsid w:val="0082426B"/>
    <w:rsid w:val="00824419"/>
    <w:rsid w:val="008244F7"/>
    <w:rsid w:val="0082458C"/>
    <w:rsid w:val="0082469E"/>
    <w:rsid w:val="0082470A"/>
    <w:rsid w:val="008247F8"/>
    <w:rsid w:val="008249A7"/>
    <w:rsid w:val="00824A94"/>
    <w:rsid w:val="00824AC7"/>
    <w:rsid w:val="00824AF5"/>
    <w:rsid w:val="00824BE6"/>
    <w:rsid w:val="00824D7E"/>
    <w:rsid w:val="00824EDE"/>
    <w:rsid w:val="00824EF8"/>
    <w:rsid w:val="00824F05"/>
    <w:rsid w:val="00825014"/>
    <w:rsid w:val="0082503B"/>
    <w:rsid w:val="0082507F"/>
    <w:rsid w:val="00825188"/>
    <w:rsid w:val="008251FB"/>
    <w:rsid w:val="008252EE"/>
    <w:rsid w:val="008253DC"/>
    <w:rsid w:val="00825402"/>
    <w:rsid w:val="0082545C"/>
    <w:rsid w:val="00825506"/>
    <w:rsid w:val="0082552D"/>
    <w:rsid w:val="0082591B"/>
    <w:rsid w:val="00825950"/>
    <w:rsid w:val="00825955"/>
    <w:rsid w:val="008259A0"/>
    <w:rsid w:val="00825B8D"/>
    <w:rsid w:val="00825D75"/>
    <w:rsid w:val="00826125"/>
    <w:rsid w:val="00826312"/>
    <w:rsid w:val="0082639A"/>
    <w:rsid w:val="008263D5"/>
    <w:rsid w:val="008264A6"/>
    <w:rsid w:val="008264A8"/>
    <w:rsid w:val="008267FE"/>
    <w:rsid w:val="008268FD"/>
    <w:rsid w:val="00826914"/>
    <w:rsid w:val="00826AAB"/>
    <w:rsid w:val="00826B32"/>
    <w:rsid w:val="00826FA3"/>
    <w:rsid w:val="0082701F"/>
    <w:rsid w:val="00827212"/>
    <w:rsid w:val="0082726A"/>
    <w:rsid w:val="008272EE"/>
    <w:rsid w:val="00827378"/>
    <w:rsid w:val="008273D1"/>
    <w:rsid w:val="00827720"/>
    <w:rsid w:val="0082772A"/>
    <w:rsid w:val="008277AD"/>
    <w:rsid w:val="00827846"/>
    <w:rsid w:val="00827D22"/>
    <w:rsid w:val="00827D92"/>
    <w:rsid w:val="00830255"/>
    <w:rsid w:val="008302B1"/>
    <w:rsid w:val="00830386"/>
    <w:rsid w:val="008307D2"/>
    <w:rsid w:val="00830807"/>
    <w:rsid w:val="0083087B"/>
    <w:rsid w:val="00830996"/>
    <w:rsid w:val="00830AC1"/>
    <w:rsid w:val="00830B0A"/>
    <w:rsid w:val="00830C1A"/>
    <w:rsid w:val="00830D17"/>
    <w:rsid w:val="00830E14"/>
    <w:rsid w:val="00830E1C"/>
    <w:rsid w:val="00831157"/>
    <w:rsid w:val="008311EE"/>
    <w:rsid w:val="008313E9"/>
    <w:rsid w:val="00831609"/>
    <w:rsid w:val="0083169D"/>
    <w:rsid w:val="00831A6C"/>
    <w:rsid w:val="00831F12"/>
    <w:rsid w:val="0083236A"/>
    <w:rsid w:val="00832440"/>
    <w:rsid w:val="0083256B"/>
    <w:rsid w:val="008325E8"/>
    <w:rsid w:val="00832699"/>
    <w:rsid w:val="0083271B"/>
    <w:rsid w:val="0083282A"/>
    <w:rsid w:val="00832905"/>
    <w:rsid w:val="008329B4"/>
    <w:rsid w:val="00832A8C"/>
    <w:rsid w:val="00832AF3"/>
    <w:rsid w:val="00832AF5"/>
    <w:rsid w:val="00832C0A"/>
    <w:rsid w:val="00832E1B"/>
    <w:rsid w:val="00832EC2"/>
    <w:rsid w:val="00832F30"/>
    <w:rsid w:val="008330E8"/>
    <w:rsid w:val="00833135"/>
    <w:rsid w:val="008333E4"/>
    <w:rsid w:val="008337D7"/>
    <w:rsid w:val="008337E9"/>
    <w:rsid w:val="00833A0E"/>
    <w:rsid w:val="00833ACB"/>
    <w:rsid w:val="00833BF2"/>
    <w:rsid w:val="00833C01"/>
    <w:rsid w:val="00833C0F"/>
    <w:rsid w:val="00833C7C"/>
    <w:rsid w:val="00833CE5"/>
    <w:rsid w:val="00833CF6"/>
    <w:rsid w:val="00833D40"/>
    <w:rsid w:val="00833E5F"/>
    <w:rsid w:val="00833F88"/>
    <w:rsid w:val="008340A9"/>
    <w:rsid w:val="0083419A"/>
    <w:rsid w:val="008342C5"/>
    <w:rsid w:val="008343A3"/>
    <w:rsid w:val="00834512"/>
    <w:rsid w:val="008345C3"/>
    <w:rsid w:val="008348CD"/>
    <w:rsid w:val="00834B4E"/>
    <w:rsid w:val="00834BB9"/>
    <w:rsid w:val="00834DFC"/>
    <w:rsid w:val="00834F98"/>
    <w:rsid w:val="0083523D"/>
    <w:rsid w:val="00835352"/>
    <w:rsid w:val="00835637"/>
    <w:rsid w:val="008356D5"/>
    <w:rsid w:val="00835BDF"/>
    <w:rsid w:val="00835D41"/>
    <w:rsid w:val="00835E01"/>
    <w:rsid w:val="00836125"/>
    <w:rsid w:val="00836225"/>
    <w:rsid w:val="0083648B"/>
    <w:rsid w:val="008365E0"/>
    <w:rsid w:val="008366EA"/>
    <w:rsid w:val="00836719"/>
    <w:rsid w:val="0083675F"/>
    <w:rsid w:val="008367C8"/>
    <w:rsid w:val="008368B3"/>
    <w:rsid w:val="00836963"/>
    <w:rsid w:val="00836ABD"/>
    <w:rsid w:val="00836BCE"/>
    <w:rsid w:val="00836C6C"/>
    <w:rsid w:val="00837051"/>
    <w:rsid w:val="00837148"/>
    <w:rsid w:val="008372F6"/>
    <w:rsid w:val="008372FA"/>
    <w:rsid w:val="00837343"/>
    <w:rsid w:val="00837385"/>
    <w:rsid w:val="008374D3"/>
    <w:rsid w:val="008375A5"/>
    <w:rsid w:val="00837617"/>
    <w:rsid w:val="0083765B"/>
    <w:rsid w:val="00837A7E"/>
    <w:rsid w:val="00837A92"/>
    <w:rsid w:val="00837AB8"/>
    <w:rsid w:val="00837B0D"/>
    <w:rsid w:val="00837B35"/>
    <w:rsid w:val="00837FF4"/>
    <w:rsid w:val="008400CE"/>
    <w:rsid w:val="008400D8"/>
    <w:rsid w:val="008403D1"/>
    <w:rsid w:val="00840408"/>
    <w:rsid w:val="00840604"/>
    <w:rsid w:val="008406A7"/>
    <w:rsid w:val="0084096D"/>
    <w:rsid w:val="00840B3D"/>
    <w:rsid w:val="00840B6B"/>
    <w:rsid w:val="00840BF6"/>
    <w:rsid w:val="00840C85"/>
    <w:rsid w:val="00840CD4"/>
    <w:rsid w:val="00840D4C"/>
    <w:rsid w:val="00840E5C"/>
    <w:rsid w:val="008410EB"/>
    <w:rsid w:val="00841148"/>
    <w:rsid w:val="00841581"/>
    <w:rsid w:val="008415BD"/>
    <w:rsid w:val="008416AD"/>
    <w:rsid w:val="00841723"/>
    <w:rsid w:val="0084178B"/>
    <w:rsid w:val="008418CF"/>
    <w:rsid w:val="00841A69"/>
    <w:rsid w:val="00841A71"/>
    <w:rsid w:val="00841B78"/>
    <w:rsid w:val="00841C19"/>
    <w:rsid w:val="00841DE5"/>
    <w:rsid w:val="00841DE8"/>
    <w:rsid w:val="00841FC1"/>
    <w:rsid w:val="008421ED"/>
    <w:rsid w:val="008421F3"/>
    <w:rsid w:val="0084224B"/>
    <w:rsid w:val="0084242A"/>
    <w:rsid w:val="0084295D"/>
    <w:rsid w:val="00842AB8"/>
    <w:rsid w:val="00842B3E"/>
    <w:rsid w:val="00842BA6"/>
    <w:rsid w:val="00842E67"/>
    <w:rsid w:val="00843126"/>
    <w:rsid w:val="00843136"/>
    <w:rsid w:val="0084313D"/>
    <w:rsid w:val="00843256"/>
    <w:rsid w:val="00843675"/>
    <w:rsid w:val="00843676"/>
    <w:rsid w:val="0084374F"/>
    <w:rsid w:val="008437AD"/>
    <w:rsid w:val="008437DE"/>
    <w:rsid w:val="008438B1"/>
    <w:rsid w:val="00843B3F"/>
    <w:rsid w:val="00843B8C"/>
    <w:rsid w:val="00843C86"/>
    <w:rsid w:val="00843CAA"/>
    <w:rsid w:val="00843CAE"/>
    <w:rsid w:val="00843CC8"/>
    <w:rsid w:val="00843DC7"/>
    <w:rsid w:val="00843EAD"/>
    <w:rsid w:val="00843F0A"/>
    <w:rsid w:val="008440DA"/>
    <w:rsid w:val="008440F0"/>
    <w:rsid w:val="008442DC"/>
    <w:rsid w:val="00844331"/>
    <w:rsid w:val="008443E7"/>
    <w:rsid w:val="0084440A"/>
    <w:rsid w:val="0084452D"/>
    <w:rsid w:val="00844AD5"/>
    <w:rsid w:val="00844B26"/>
    <w:rsid w:val="00844C83"/>
    <w:rsid w:val="00844DBE"/>
    <w:rsid w:val="00844F19"/>
    <w:rsid w:val="008450C4"/>
    <w:rsid w:val="008450D8"/>
    <w:rsid w:val="008450F0"/>
    <w:rsid w:val="0084515B"/>
    <w:rsid w:val="00845270"/>
    <w:rsid w:val="00845459"/>
    <w:rsid w:val="0084555A"/>
    <w:rsid w:val="00845643"/>
    <w:rsid w:val="00845732"/>
    <w:rsid w:val="0084595B"/>
    <w:rsid w:val="00845B47"/>
    <w:rsid w:val="00845EF6"/>
    <w:rsid w:val="0084620F"/>
    <w:rsid w:val="008462D1"/>
    <w:rsid w:val="008463F3"/>
    <w:rsid w:val="008465B3"/>
    <w:rsid w:val="00846689"/>
    <w:rsid w:val="00846C3B"/>
    <w:rsid w:val="00846C48"/>
    <w:rsid w:val="00846D07"/>
    <w:rsid w:val="00846E6B"/>
    <w:rsid w:val="00847023"/>
    <w:rsid w:val="008470ED"/>
    <w:rsid w:val="0084722B"/>
    <w:rsid w:val="0084733E"/>
    <w:rsid w:val="00847381"/>
    <w:rsid w:val="0084749E"/>
    <w:rsid w:val="008474CA"/>
    <w:rsid w:val="00847562"/>
    <w:rsid w:val="008477E5"/>
    <w:rsid w:val="00847A72"/>
    <w:rsid w:val="00847B68"/>
    <w:rsid w:val="00847D88"/>
    <w:rsid w:val="00847DC3"/>
    <w:rsid w:val="00847E87"/>
    <w:rsid w:val="00847F2C"/>
    <w:rsid w:val="00847F9D"/>
    <w:rsid w:val="00850127"/>
    <w:rsid w:val="008502AE"/>
    <w:rsid w:val="008504ED"/>
    <w:rsid w:val="00850539"/>
    <w:rsid w:val="00850755"/>
    <w:rsid w:val="0085078B"/>
    <w:rsid w:val="008507F9"/>
    <w:rsid w:val="00850A6B"/>
    <w:rsid w:val="00850C17"/>
    <w:rsid w:val="00851170"/>
    <w:rsid w:val="00851171"/>
    <w:rsid w:val="00851212"/>
    <w:rsid w:val="0085121C"/>
    <w:rsid w:val="0085127D"/>
    <w:rsid w:val="00851323"/>
    <w:rsid w:val="00851473"/>
    <w:rsid w:val="0085154D"/>
    <w:rsid w:val="0085158E"/>
    <w:rsid w:val="008515ED"/>
    <w:rsid w:val="008518B0"/>
    <w:rsid w:val="008518DF"/>
    <w:rsid w:val="008518F1"/>
    <w:rsid w:val="008519B5"/>
    <w:rsid w:val="00851AA2"/>
    <w:rsid w:val="00851AF5"/>
    <w:rsid w:val="00851D31"/>
    <w:rsid w:val="00851F38"/>
    <w:rsid w:val="00851F3A"/>
    <w:rsid w:val="00852040"/>
    <w:rsid w:val="0085226E"/>
    <w:rsid w:val="008522A4"/>
    <w:rsid w:val="008522D4"/>
    <w:rsid w:val="00852355"/>
    <w:rsid w:val="00852367"/>
    <w:rsid w:val="008524C7"/>
    <w:rsid w:val="0085254E"/>
    <w:rsid w:val="0085273D"/>
    <w:rsid w:val="0085288C"/>
    <w:rsid w:val="00852960"/>
    <w:rsid w:val="00852BC8"/>
    <w:rsid w:val="00852C4E"/>
    <w:rsid w:val="00852CB5"/>
    <w:rsid w:val="00852E68"/>
    <w:rsid w:val="00852E7E"/>
    <w:rsid w:val="00852E86"/>
    <w:rsid w:val="00852F04"/>
    <w:rsid w:val="0085305A"/>
    <w:rsid w:val="0085331C"/>
    <w:rsid w:val="00853415"/>
    <w:rsid w:val="0085346C"/>
    <w:rsid w:val="00853905"/>
    <w:rsid w:val="008539C3"/>
    <w:rsid w:val="00853ABF"/>
    <w:rsid w:val="00853CD5"/>
    <w:rsid w:val="00853D77"/>
    <w:rsid w:val="00853D79"/>
    <w:rsid w:val="00853F50"/>
    <w:rsid w:val="008540A0"/>
    <w:rsid w:val="0085411A"/>
    <w:rsid w:val="00854159"/>
    <w:rsid w:val="008542A5"/>
    <w:rsid w:val="008542C9"/>
    <w:rsid w:val="00854332"/>
    <w:rsid w:val="008543AE"/>
    <w:rsid w:val="008544BF"/>
    <w:rsid w:val="00854870"/>
    <w:rsid w:val="00854891"/>
    <w:rsid w:val="008548EF"/>
    <w:rsid w:val="00854A10"/>
    <w:rsid w:val="00854AF9"/>
    <w:rsid w:val="00854D4C"/>
    <w:rsid w:val="00855227"/>
    <w:rsid w:val="008552A0"/>
    <w:rsid w:val="00855598"/>
    <w:rsid w:val="008556A5"/>
    <w:rsid w:val="00855726"/>
    <w:rsid w:val="00855798"/>
    <w:rsid w:val="008559DB"/>
    <w:rsid w:val="008559DD"/>
    <w:rsid w:val="00855D3F"/>
    <w:rsid w:val="00855EE5"/>
    <w:rsid w:val="00855F5E"/>
    <w:rsid w:val="00856080"/>
    <w:rsid w:val="0085611D"/>
    <w:rsid w:val="008561FE"/>
    <w:rsid w:val="008563E2"/>
    <w:rsid w:val="00856480"/>
    <w:rsid w:val="00856579"/>
    <w:rsid w:val="008565C1"/>
    <w:rsid w:val="00856831"/>
    <w:rsid w:val="0085692F"/>
    <w:rsid w:val="00856983"/>
    <w:rsid w:val="008569E8"/>
    <w:rsid w:val="008569FC"/>
    <w:rsid w:val="00856A77"/>
    <w:rsid w:val="00856C17"/>
    <w:rsid w:val="00856C3B"/>
    <w:rsid w:val="00856D2E"/>
    <w:rsid w:val="00856E5A"/>
    <w:rsid w:val="008570B3"/>
    <w:rsid w:val="008570E1"/>
    <w:rsid w:val="008571C7"/>
    <w:rsid w:val="00857258"/>
    <w:rsid w:val="0085727A"/>
    <w:rsid w:val="008572F1"/>
    <w:rsid w:val="00857511"/>
    <w:rsid w:val="0085758C"/>
    <w:rsid w:val="008575D1"/>
    <w:rsid w:val="008575F2"/>
    <w:rsid w:val="00857EEB"/>
    <w:rsid w:val="00857F04"/>
    <w:rsid w:val="00857F38"/>
    <w:rsid w:val="00860006"/>
    <w:rsid w:val="0086016B"/>
    <w:rsid w:val="008601F9"/>
    <w:rsid w:val="00860271"/>
    <w:rsid w:val="0086028E"/>
    <w:rsid w:val="008605B2"/>
    <w:rsid w:val="008605DE"/>
    <w:rsid w:val="00860796"/>
    <w:rsid w:val="008608CE"/>
    <w:rsid w:val="00860A3A"/>
    <w:rsid w:val="00860A94"/>
    <w:rsid w:val="00860B00"/>
    <w:rsid w:val="00860C15"/>
    <w:rsid w:val="00860CFE"/>
    <w:rsid w:val="00860D26"/>
    <w:rsid w:val="00860F72"/>
    <w:rsid w:val="008610D7"/>
    <w:rsid w:val="00861346"/>
    <w:rsid w:val="0086135B"/>
    <w:rsid w:val="00861492"/>
    <w:rsid w:val="008615A9"/>
    <w:rsid w:val="008615F1"/>
    <w:rsid w:val="00861621"/>
    <w:rsid w:val="008619B5"/>
    <w:rsid w:val="00861D37"/>
    <w:rsid w:val="008620ED"/>
    <w:rsid w:val="00862122"/>
    <w:rsid w:val="00862220"/>
    <w:rsid w:val="0086225B"/>
    <w:rsid w:val="008623CD"/>
    <w:rsid w:val="0086247F"/>
    <w:rsid w:val="008625A2"/>
    <w:rsid w:val="00862661"/>
    <w:rsid w:val="008626EB"/>
    <w:rsid w:val="00862789"/>
    <w:rsid w:val="0086282F"/>
    <w:rsid w:val="00862933"/>
    <w:rsid w:val="0086298D"/>
    <w:rsid w:val="00862ABB"/>
    <w:rsid w:val="00862B00"/>
    <w:rsid w:val="00862B70"/>
    <w:rsid w:val="00862D5D"/>
    <w:rsid w:val="00862DA8"/>
    <w:rsid w:val="00862DF8"/>
    <w:rsid w:val="00862E2C"/>
    <w:rsid w:val="00862EA7"/>
    <w:rsid w:val="00863084"/>
    <w:rsid w:val="00863189"/>
    <w:rsid w:val="008631DD"/>
    <w:rsid w:val="0086327D"/>
    <w:rsid w:val="00863406"/>
    <w:rsid w:val="008634BC"/>
    <w:rsid w:val="008634C6"/>
    <w:rsid w:val="008635DE"/>
    <w:rsid w:val="00863780"/>
    <w:rsid w:val="00863CD0"/>
    <w:rsid w:val="00863D09"/>
    <w:rsid w:val="00863EEA"/>
    <w:rsid w:val="00863F5B"/>
    <w:rsid w:val="00863F9A"/>
    <w:rsid w:val="00864102"/>
    <w:rsid w:val="00864350"/>
    <w:rsid w:val="0086439E"/>
    <w:rsid w:val="0086450E"/>
    <w:rsid w:val="008645EA"/>
    <w:rsid w:val="008647B1"/>
    <w:rsid w:val="008647D7"/>
    <w:rsid w:val="0086485A"/>
    <w:rsid w:val="00864ACD"/>
    <w:rsid w:val="00864B7D"/>
    <w:rsid w:val="00864BD3"/>
    <w:rsid w:val="00864CA6"/>
    <w:rsid w:val="00864E79"/>
    <w:rsid w:val="00864EDC"/>
    <w:rsid w:val="008650A6"/>
    <w:rsid w:val="008650F1"/>
    <w:rsid w:val="00865272"/>
    <w:rsid w:val="008652D8"/>
    <w:rsid w:val="00865393"/>
    <w:rsid w:val="0086544E"/>
    <w:rsid w:val="008654B3"/>
    <w:rsid w:val="008654C7"/>
    <w:rsid w:val="00865580"/>
    <w:rsid w:val="008655A6"/>
    <w:rsid w:val="008655DA"/>
    <w:rsid w:val="008656FD"/>
    <w:rsid w:val="0086573F"/>
    <w:rsid w:val="008659A5"/>
    <w:rsid w:val="00865A4C"/>
    <w:rsid w:val="00865B9C"/>
    <w:rsid w:val="00865C24"/>
    <w:rsid w:val="00865C5D"/>
    <w:rsid w:val="00865C7E"/>
    <w:rsid w:val="00865CE0"/>
    <w:rsid w:val="00865EC4"/>
    <w:rsid w:val="00866248"/>
    <w:rsid w:val="0086644D"/>
    <w:rsid w:val="0086645B"/>
    <w:rsid w:val="0086656D"/>
    <w:rsid w:val="00866593"/>
    <w:rsid w:val="0086662F"/>
    <w:rsid w:val="00866691"/>
    <w:rsid w:val="0086673C"/>
    <w:rsid w:val="008667A3"/>
    <w:rsid w:val="0086694A"/>
    <w:rsid w:val="008669C4"/>
    <w:rsid w:val="00866BD1"/>
    <w:rsid w:val="00866C79"/>
    <w:rsid w:val="00866FA6"/>
    <w:rsid w:val="00867258"/>
    <w:rsid w:val="008672B8"/>
    <w:rsid w:val="0086746E"/>
    <w:rsid w:val="008674A2"/>
    <w:rsid w:val="0086762A"/>
    <w:rsid w:val="008677F0"/>
    <w:rsid w:val="00867851"/>
    <w:rsid w:val="00867862"/>
    <w:rsid w:val="008678CD"/>
    <w:rsid w:val="008679B7"/>
    <w:rsid w:val="00867A76"/>
    <w:rsid w:val="00867B5A"/>
    <w:rsid w:val="00867C07"/>
    <w:rsid w:val="00867C29"/>
    <w:rsid w:val="00867C40"/>
    <w:rsid w:val="00867C58"/>
    <w:rsid w:val="00867DA9"/>
    <w:rsid w:val="00870139"/>
    <w:rsid w:val="008703C0"/>
    <w:rsid w:val="00870410"/>
    <w:rsid w:val="0087054E"/>
    <w:rsid w:val="00870575"/>
    <w:rsid w:val="0087077D"/>
    <w:rsid w:val="00870ADE"/>
    <w:rsid w:val="00870BA8"/>
    <w:rsid w:val="00870CAE"/>
    <w:rsid w:val="00870CF3"/>
    <w:rsid w:val="00870DBC"/>
    <w:rsid w:val="00870E36"/>
    <w:rsid w:val="00870F3D"/>
    <w:rsid w:val="0087105C"/>
    <w:rsid w:val="00871165"/>
    <w:rsid w:val="00871426"/>
    <w:rsid w:val="0087144C"/>
    <w:rsid w:val="008714C6"/>
    <w:rsid w:val="0087152A"/>
    <w:rsid w:val="008716D6"/>
    <w:rsid w:val="00871715"/>
    <w:rsid w:val="0087186C"/>
    <w:rsid w:val="008718C5"/>
    <w:rsid w:val="008718ED"/>
    <w:rsid w:val="008718F2"/>
    <w:rsid w:val="00871A71"/>
    <w:rsid w:val="00871AF2"/>
    <w:rsid w:val="00871C53"/>
    <w:rsid w:val="00871CC0"/>
    <w:rsid w:val="00871CDF"/>
    <w:rsid w:val="00871D86"/>
    <w:rsid w:val="00871E3D"/>
    <w:rsid w:val="00871EFA"/>
    <w:rsid w:val="00871F00"/>
    <w:rsid w:val="00871FC7"/>
    <w:rsid w:val="0087240B"/>
    <w:rsid w:val="008724F1"/>
    <w:rsid w:val="008726BE"/>
    <w:rsid w:val="008727DC"/>
    <w:rsid w:val="008727F9"/>
    <w:rsid w:val="0087295E"/>
    <w:rsid w:val="00872AAE"/>
    <w:rsid w:val="00872B47"/>
    <w:rsid w:val="00872C42"/>
    <w:rsid w:val="00872E5C"/>
    <w:rsid w:val="00872E83"/>
    <w:rsid w:val="00872FE4"/>
    <w:rsid w:val="0087300E"/>
    <w:rsid w:val="00873056"/>
    <w:rsid w:val="0087305C"/>
    <w:rsid w:val="0087305F"/>
    <w:rsid w:val="0087320B"/>
    <w:rsid w:val="00873227"/>
    <w:rsid w:val="008732AD"/>
    <w:rsid w:val="008732DE"/>
    <w:rsid w:val="0087330E"/>
    <w:rsid w:val="008733DF"/>
    <w:rsid w:val="008734D8"/>
    <w:rsid w:val="00873572"/>
    <w:rsid w:val="00873633"/>
    <w:rsid w:val="00873753"/>
    <w:rsid w:val="008737FD"/>
    <w:rsid w:val="0087387F"/>
    <w:rsid w:val="00873A4F"/>
    <w:rsid w:val="00873AD0"/>
    <w:rsid w:val="00873B31"/>
    <w:rsid w:val="00873C5F"/>
    <w:rsid w:val="00873D6E"/>
    <w:rsid w:val="00873DCA"/>
    <w:rsid w:val="00873E5B"/>
    <w:rsid w:val="00873EB0"/>
    <w:rsid w:val="00874082"/>
    <w:rsid w:val="00874247"/>
    <w:rsid w:val="008743E7"/>
    <w:rsid w:val="008744C2"/>
    <w:rsid w:val="008745EA"/>
    <w:rsid w:val="008745F8"/>
    <w:rsid w:val="00874757"/>
    <w:rsid w:val="00874B35"/>
    <w:rsid w:val="00874E7A"/>
    <w:rsid w:val="00874ED7"/>
    <w:rsid w:val="00874F3C"/>
    <w:rsid w:val="0087512D"/>
    <w:rsid w:val="008751E3"/>
    <w:rsid w:val="00875260"/>
    <w:rsid w:val="00875276"/>
    <w:rsid w:val="008753F0"/>
    <w:rsid w:val="00875462"/>
    <w:rsid w:val="00875631"/>
    <w:rsid w:val="008756F0"/>
    <w:rsid w:val="008757EF"/>
    <w:rsid w:val="008759FC"/>
    <w:rsid w:val="00875A13"/>
    <w:rsid w:val="00875A3B"/>
    <w:rsid w:val="00875ABC"/>
    <w:rsid w:val="00875BF0"/>
    <w:rsid w:val="00875D78"/>
    <w:rsid w:val="00875DCB"/>
    <w:rsid w:val="00875DFC"/>
    <w:rsid w:val="00875E9B"/>
    <w:rsid w:val="00875F84"/>
    <w:rsid w:val="008762E7"/>
    <w:rsid w:val="008763ED"/>
    <w:rsid w:val="00876500"/>
    <w:rsid w:val="0087652D"/>
    <w:rsid w:val="008765D5"/>
    <w:rsid w:val="008766EC"/>
    <w:rsid w:val="00876827"/>
    <w:rsid w:val="00876B50"/>
    <w:rsid w:val="00876B6E"/>
    <w:rsid w:val="00877279"/>
    <w:rsid w:val="0087736B"/>
    <w:rsid w:val="008773BD"/>
    <w:rsid w:val="008773C1"/>
    <w:rsid w:val="0087742D"/>
    <w:rsid w:val="008774B6"/>
    <w:rsid w:val="0087752F"/>
    <w:rsid w:val="00877767"/>
    <w:rsid w:val="0087783D"/>
    <w:rsid w:val="008779C4"/>
    <w:rsid w:val="00877A8E"/>
    <w:rsid w:val="00877C61"/>
    <w:rsid w:val="00877D59"/>
    <w:rsid w:val="00877DB3"/>
    <w:rsid w:val="00877DCE"/>
    <w:rsid w:val="00877E33"/>
    <w:rsid w:val="00880051"/>
    <w:rsid w:val="008801B5"/>
    <w:rsid w:val="008802FA"/>
    <w:rsid w:val="00880337"/>
    <w:rsid w:val="008804E8"/>
    <w:rsid w:val="0088051E"/>
    <w:rsid w:val="008806EB"/>
    <w:rsid w:val="008807A7"/>
    <w:rsid w:val="008807B1"/>
    <w:rsid w:val="00880AAE"/>
    <w:rsid w:val="00880AE1"/>
    <w:rsid w:val="00880AF3"/>
    <w:rsid w:val="00880D41"/>
    <w:rsid w:val="00880D6F"/>
    <w:rsid w:val="00880D95"/>
    <w:rsid w:val="00880DF3"/>
    <w:rsid w:val="00880E05"/>
    <w:rsid w:val="00880EBB"/>
    <w:rsid w:val="00881197"/>
    <w:rsid w:val="00881466"/>
    <w:rsid w:val="008814FB"/>
    <w:rsid w:val="0088158F"/>
    <w:rsid w:val="00881B22"/>
    <w:rsid w:val="00881B68"/>
    <w:rsid w:val="00881C74"/>
    <w:rsid w:val="00881CA0"/>
    <w:rsid w:val="00881CF8"/>
    <w:rsid w:val="00881F20"/>
    <w:rsid w:val="0088215C"/>
    <w:rsid w:val="008821F7"/>
    <w:rsid w:val="008823F7"/>
    <w:rsid w:val="008824FA"/>
    <w:rsid w:val="00882652"/>
    <w:rsid w:val="00882657"/>
    <w:rsid w:val="00882744"/>
    <w:rsid w:val="0088277D"/>
    <w:rsid w:val="0088280B"/>
    <w:rsid w:val="00882A47"/>
    <w:rsid w:val="00882AC4"/>
    <w:rsid w:val="00882B6F"/>
    <w:rsid w:val="00882CCB"/>
    <w:rsid w:val="00882D9E"/>
    <w:rsid w:val="00883075"/>
    <w:rsid w:val="008830CF"/>
    <w:rsid w:val="008832C1"/>
    <w:rsid w:val="008833F9"/>
    <w:rsid w:val="0088370A"/>
    <w:rsid w:val="0088372B"/>
    <w:rsid w:val="00883826"/>
    <w:rsid w:val="00883849"/>
    <w:rsid w:val="008839EC"/>
    <w:rsid w:val="00883A70"/>
    <w:rsid w:val="00883AD7"/>
    <w:rsid w:val="00883D71"/>
    <w:rsid w:val="0088404D"/>
    <w:rsid w:val="008840EA"/>
    <w:rsid w:val="008841D2"/>
    <w:rsid w:val="00884431"/>
    <w:rsid w:val="00884555"/>
    <w:rsid w:val="008845B1"/>
    <w:rsid w:val="008845EA"/>
    <w:rsid w:val="008847D2"/>
    <w:rsid w:val="008848EF"/>
    <w:rsid w:val="008849E7"/>
    <w:rsid w:val="00884BFB"/>
    <w:rsid w:val="00884CE0"/>
    <w:rsid w:val="00884D54"/>
    <w:rsid w:val="00884FA5"/>
    <w:rsid w:val="00884FB4"/>
    <w:rsid w:val="00884FBD"/>
    <w:rsid w:val="0088510F"/>
    <w:rsid w:val="00885167"/>
    <w:rsid w:val="0088550A"/>
    <w:rsid w:val="00885569"/>
    <w:rsid w:val="00885C0F"/>
    <w:rsid w:val="00885EC5"/>
    <w:rsid w:val="00885ED7"/>
    <w:rsid w:val="00885F72"/>
    <w:rsid w:val="0088603C"/>
    <w:rsid w:val="00886067"/>
    <w:rsid w:val="008860F8"/>
    <w:rsid w:val="0088629D"/>
    <w:rsid w:val="008862FE"/>
    <w:rsid w:val="00886826"/>
    <w:rsid w:val="00886894"/>
    <w:rsid w:val="00886A3A"/>
    <w:rsid w:val="00886B1C"/>
    <w:rsid w:val="00886BCA"/>
    <w:rsid w:val="00886F76"/>
    <w:rsid w:val="00886F93"/>
    <w:rsid w:val="00887042"/>
    <w:rsid w:val="008870D0"/>
    <w:rsid w:val="008871A5"/>
    <w:rsid w:val="008871A9"/>
    <w:rsid w:val="00887411"/>
    <w:rsid w:val="00887448"/>
    <w:rsid w:val="00887510"/>
    <w:rsid w:val="0088759F"/>
    <w:rsid w:val="008875A8"/>
    <w:rsid w:val="008875F3"/>
    <w:rsid w:val="008876A9"/>
    <w:rsid w:val="008876B0"/>
    <w:rsid w:val="0088777E"/>
    <w:rsid w:val="0088779F"/>
    <w:rsid w:val="00887826"/>
    <w:rsid w:val="00887BF7"/>
    <w:rsid w:val="00887E4A"/>
    <w:rsid w:val="00887EB5"/>
    <w:rsid w:val="00887EE9"/>
    <w:rsid w:val="00887FF2"/>
    <w:rsid w:val="008900F2"/>
    <w:rsid w:val="0089045B"/>
    <w:rsid w:val="0089059D"/>
    <w:rsid w:val="00890648"/>
    <w:rsid w:val="00890756"/>
    <w:rsid w:val="0089090F"/>
    <w:rsid w:val="00890980"/>
    <w:rsid w:val="00890983"/>
    <w:rsid w:val="008909F3"/>
    <w:rsid w:val="00890A69"/>
    <w:rsid w:val="00890A71"/>
    <w:rsid w:val="00890C02"/>
    <w:rsid w:val="00890C4D"/>
    <w:rsid w:val="00890C4E"/>
    <w:rsid w:val="00890C77"/>
    <w:rsid w:val="00890C94"/>
    <w:rsid w:val="00890D8F"/>
    <w:rsid w:val="00891106"/>
    <w:rsid w:val="008914C1"/>
    <w:rsid w:val="0089162C"/>
    <w:rsid w:val="008916FE"/>
    <w:rsid w:val="00891765"/>
    <w:rsid w:val="00891822"/>
    <w:rsid w:val="00891829"/>
    <w:rsid w:val="0089186C"/>
    <w:rsid w:val="00891BFE"/>
    <w:rsid w:val="00891CFC"/>
    <w:rsid w:val="00891D05"/>
    <w:rsid w:val="00891D06"/>
    <w:rsid w:val="00891E9F"/>
    <w:rsid w:val="00891FC2"/>
    <w:rsid w:val="00891FFE"/>
    <w:rsid w:val="0089209C"/>
    <w:rsid w:val="008923BD"/>
    <w:rsid w:val="0089259E"/>
    <w:rsid w:val="008925CA"/>
    <w:rsid w:val="00892605"/>
    <w:rsid w:val="00892719"/>
    <w:rsid w:val="008927DA"/>
    <w:rsid w:val="00892839"/>
    <w:rsid w:val="0089287D"/>
    <w:rsid w:val="00892923"/>
    <w:rsid w:val="008929CE"/>
    <w:rsid w:val="00892A1C"/>
    <w:rsid w:val="00892A81"/>
    <w:rsid w:val="00892AEC"/>
    <w:rsid w:val="00892AF9"/>
    <w:rsid w:val="00892B9A"/>
    <w:rsid w:val="00892BE7"/>
    <w:rsid w:val="00892DF4"/>
    <w:rsid w:val="00892F0F"/>
    <w:rsid w:val="00893046"/>
    <w:rsid w:val="0089309A"/>
    <w:rsid w:val="00893521"/>
    <w:rsid w:val="0089371B"/>
    <w:rsid w:val="0089378C"/>
    <w:rsid w:val="00893814"/>
    <w:rsid w:val="008938B3"/>
    <w:rsid w:val="00893917"/>
    <w:rsid w:val="00893B17"/>
    <w:rsid w:val="00893B25"/>
    <w:rsid w:val="00893B87"/>
    <w:rsid w:val="00893BDE"/>
    <w:rsid w:val="00893E1B"/>
    <w:rsid w:val="00893E99"/>
    <w:rsid w:val="008941A9"/>
    <w:rsid w:val="00894439"/>
    <w:rsid w:val="008945FC"/>
    <w:rsid w:val="0089473B"/>
    <w:rsid w:val="0089492D"/>
    <w:rsid w:val="00894951"/>
    <w:rsid w:val="00894967"/>
    <w:rsid w:val="00894AC0"/>
    <w:rsid w:val="00894BA5"/>
    <w:rsid w:val="00894D59"/>
    <w:rsid w:val="00894D9F"/>
    <w:rsid w:val="00894DC2"/>
    <w:rsid w:val="00894DFF"/>
    <w:rsid w:val="00894E27"/>
    <w:rsid w:val="00894EE3"/>
    <w:rsid w:val="008950AF"/>
    <w:rsid w:val="0089520A"/>
    <w:rsid w:val="00895260"/>
    <w:rsid w:val="008953B2"/>
    <w:rsid w:val="00895457"/>
    <w:rsid w:val="008954F8"/>
    <w:rsid w:val="0089567D"/>
    <w:rsid w:val="00895693"/>
    <w:rsid w:val="008956F8"/>
    <w:rsid w:val="0089571A"/>
    <w:rsid w:val="008957E0"/>
    <w:rsid w:val="00895A04"/>
    <w:rsid w:val="00895A4C"/>
    <w:rsid w:val="00895A4F"/>
    <w:rsid w:val="00895ADD"/>
    <w:rsid w:val="00895C5D"/>
    <w:rsid w:val="00895EB9"/>
    <w:rsid w:val="00896062"/>
    <w:rsid w:val="00896091"/>
    <w:rsid w:val="0089618D"/>
    <w:rsid w:val="008961B2"/>
    <w:rsid w:val="008962D4"/>
    <w:rsid w:val="008963CC"/>
    <w:rsid w:val="008963FD"/>
    <w:rsid w:val="00896542"/>
    <w:rsid w:val="008967C1"/>
    <w:rsid w:val="00896B63"/>
    <w:rsid w:val="00896B75"/>
    <w:rsid w:val="00896BB7"/>
    <w:rsid w:val="00896CA5"/>
    <w:rsid w:val="00896EAE"/>
    <w:rsid w:val="00896F73"/>
    <w:rsid w:val="00896FDB"/>
    <w:rsid w:val="008970A4"/>
    <w:rsid w:val="0089722B"/>
    <w:rsid w:val="00897236"/>
    <w:rsid w:val="00897263"/>
    <w:rsid w:val="0089726F"/>
    <w:rsid w:val="008973F1"/>
    <w:rsid w:val="00897591"/>
    <w:rsid w:val="008975E0"/>
    <w:rsid w:val="008976DF"/>
    <w:rsid w:val="00897712"/>
    <w:rsid w:val="008977A5"/>
    <w:rsid w:val="008977DA"/>
    <w:rsid w:val="008978F9"/>
    <w:rsid w:val="008979C1"/>
    <w:rsid w:val="008979F5"/>
    <w:rsid w:val="00897AF3"/>
    <w:rsid w:val="00897BAC"/>
    <w:rsid w:val="00897C19"/>
    <w:rsid w:val="00897CAD"/>
    <w:rsid w:val="00897E51"/>
    <w:rsid w:val="0089870C"/>
    <w:rsid w:val="008A01E9"/>
    <w:rsid w:val="008A0265"/>
    <w:rsid w:val="008A0485"/>
    <w:rsid w:val="008A0706"/>
    <w:rsid w:val="008A0754"/>
    <w:rsid w:val="008A0767"/>
    <w:rsid w:val="008A0782"/>
    <w:rsid w:val="008A08D1"/>
    <w:rsid w:val="008A095C"/>
    <w:rsid w:val="008A09A6"/>
    <w:rsid w:val="008A0AFD"/>
    <w:rsid w:val="008A0C32"/>
    <w:rsid w:val="008A0CF6"/>
    <w:rsid w:val="008A0D51"/>
    <w:rsid w:val="008A0DD3"/>
    <w:rsid w:val="008A0E75"/>
    <w:rsid w:val="008A0EB6"/>
    <w:rsid w:val="008A1038"/>
    <w:rsid w:val="008A11D0"/>
    <w:rsid w:val="008A1483"/>
    <w:rsid w:val="008A1622"/>
    <w:rsid w:val="008A164E"/>
    <w:rsid w:val="008A1692"/>
    <w:rsid w:val="008A16B4"/>
    <w:rsid w:val="008A1705"/>
    <w:rsid w:val="008A1721"/>
    <w:rsid w:val="008A172F"/>
    <w:rsid w:val="008A17CE"/>
    <w:rsid w:val="008A18B3"/>
    <w:rsid w:val="008A1A3E"/>
    <w:rsid w:val="008A1ACA"/>
    <w:rsid w:val="008A1DDD"/>
    <w:rsid w:val="008A1EBA"/>
    <w:rsid w:val="008A1EBE"/>
    <w:rsid w:val="008A1EE3"/>
    <w:rsid w:val="008A20C2"/>
    <w:rsid w:val="008A21BD"/>
    <w:rsid w:val="008A2208"/>
    <w:rsid w:val="008A238A"/>
    <w:rsid w:val="008A273E"/>
    <w:rsid w:val="008A280F"/>
    <w:rsid w:val="008A2BCB"/>
    <w:rsid w:val="008A304C"/>
    <w:rsid w:val="008A30C3"/>
    <w:rsid w:val="008A320A"/>
    <w:rsid w:val="008A32B3"/>
    <w:rsid w:val="008A3310"/>
    <w:rsid w:val="008A336E"/>
    <w:rsid w:val="008A33FD"/>
    <w:rsid w:val="008A33FE"/>
    <w:rsid w:val="008A3411"/>
    <w:rsid w:val="008A35FE"/>
    <w:rsid w:val="008A36C7"/>
    <w:rsid w:val="008A3949"/>
    <w:rsid w:val="008A3E2E"/>
    <w:rsid w:val="008A3F52"/>
    <w:rsid w:val="008A4188"/>
    <w:rsid w:val="008A4297"/>
    <w:rsid w:val="008A42AF"/>
    <w:rsid w:val="008A43BB"/>
    <w:rsid w:val="008A47FE"/>
    <w:rsid w:val="008A487F"/>
    <w:rsid w:val="008A4A6B"/>
    <w:rsid w:val="008A4A8C"/>
    <w:rsid w:val="008A4C7F"/>
    <w:rsid w:val="008A4D44"/>
    <w:rsid w:val="008A4DFA"/>
    <w:rsid w:val="008A4E43"/>
    <w:rsid w:val="008A532B"/>
    <w:rsid w:val="008A53D5"/>
    <w:rsid w:val="008A5402"/>
    <w:rsid w:val="008A5415"/>
    <w:rsid w:val="008A5433"/>
    <w:rsid w:val="008A5435"/>
    <w:rsid w:val="008A5462"/>
    <w:rsid w:val="008A554A"/>
    <w:rsid w:val="008A5606"/>
    <w:rsid w:val="008A579B"/>
    <w:rsid w:val="008A5A9F"/>
    <w:rsid w:val="008A5BDD"/>
    <w:rsid w:val="008A5D9D"/>
    <w:rsid w:val="008A60B0"/>
    <w:rsid w:val="008A6122"/>
    <w:rsid w:val="008A6249"/>
    <w:rsid w:val="008A6283"/>
    <w:rsid w:val="008A64C4"/>
    <w:rsid w:val="008A66A1"/>
    <w:rsid w:val="008A6855"/>
    <w:rsid w:val="008A6A55"/>
    <w:rsid w:val="008A6AF1"/>
    <w:rsid w:val="008A6B57"/>
    <w:rsid w:val="008A6B9B"/>
    <w:rsid w:val="008A6C6C"/>
    <w:rsid w:val="008A6C8C"/>
    <w:rsid w:val="008A6D6B"/>
    <w:rsid w:val="008A73B2"/>
    <w:rsid w:val="008A742C"/>
    <w:rsid w:val="008A755C"/>
    <w:rsid w:val="008A7582"/>
    <w:rsid w:val="008A7682"/>
    <w:rsid w:val="008A7904"/>
    <w:rsid w:val="008A79A2"/>
    <w:rsid w:val="008A7A45"/>
    <w:rsid w:val="008A7BE4"/>
    <w:rsid w:val="008A7C35"/>
    <w:rsid w:val="008A7C80"/>
    <w:rsid w:val="008A7ED5"/>
    <w:rsid w:val="008A7ED9"/>
    <w:rsid w:val="008A7F61"/>
    <w:rsid w:val="008A7FCB"/>
    <w:rsid w:val="008B0119"/>
    <w:rsid w:val="008B01EE"/>
    <w:rsid w:val="008B0252"/>
    <w:rsid w:val="008B029C"/>
    <w:rsid w:val="008B03A2"/>
    <w:rsid w:val="008B03EB"/>
    <w:rsid w:val="008B0622"/>
    <w:rsid w:val="008B06A8"/>
    <w:rsid w:val="008B07BE"/>
    <w:rsid w:val="008B09B4"/>
    <w:rsid w:val="008B09BA"/>
    <w:rsid w:val="008B0A54"/>
    <w:rsid w:val="008B0A89"/>
    <w:rsid w:val="008B0A99"/>
    <w:rsid w:val="008B0AE5"/>
    <w:rsid w:val="008B0B64"/>
    <w:rsid w:val="008B0BA2"/>
    <w:rsid w:val="008B0D9A"/>
    <w:rsid w:val="008B0DDF"/>
    <w:rsid w:val="008B0EA7"/>
    <w:rsid w:val="008B0EFA"/>
    <w:rsid w:val="008B0F74"/>
    <w:rsid w:val="008B11F4"/>
    <w:rsid w:val="008B1215"/>
    <w:rsid w:val="008B12A3"/>
    <w:rsid w:val="008B13BF"/>
    <w:rsid w:val="008B1494"/>
    <w:rsid w:val="008B1598"/>
    <w:rsid w:val="008B15EA"/>
    <w:rsid w:val="008B18D3"/>
    <w:rsid w:val="008B18FD"/>
    <w:rsid w:val="008B19ED"/>
    <w:rsid w:val="008B1E02"/>
    <w:rsid w:val="008B1E30"/>
    <w:rsid w:val="008B1EE1"/>
    <w:rsid w:val="008B1EF1"/>
    <w:rsid w:val="008B2022"/>
    <w:rsid w:val="008B2216"/>
    <w:rsid w:val="008B23E4"/>
    <w:rsid w:val="008B23E9"/>
    <w:rsid w:val="008B24E4"/>
    <w:rsid w:val="008B251E"/>
    <w:rsid w:val="008B261F"/>
    <w:rsid w:val="008B2814"/>
    <w:rsid w:val="008B29A8"/>
    <w:rsid w:val="008B2A6F"/>
    <w:rsid w:val="008B2A87"/>
    <w:rsid w:val="008B2CDD"/>
    <w:rsid w:val="008B2D49"/>
    <w:rsid w:val="008B2D92"/>
    <w:rsid w:val="008B2DBC"/>
    <w:rsid w:val="008B2E4C"/>
    <w:rsid w:val="008B2ED3"/>
    <w:rsid w:val="008B3029"/>
    <w:rsid w:val="008B303E"/>
    <w:rsid w:val="008B3264"/>
    <w:rsid w:val="008B33A9"/>
    <w:rsid w:val="008B33B9"/>
    <w:rsid w:val="008B34D8"/>
    <w:rsid w:val="008B3A9C"/>
    <w:rsid w:val="008B3BCD"/>
    <w:rsid w:val="008B3CFA"/>
    <w:rsid w:val="008B3F93"/>
    <w:rsid w:val="008B3FE4"/>
    <w:rsid w:val="008B40C1"/>
    <w:rsid w:val="008B416B"/>
    <w:rsid w:val="008B4356"/>
    <w:rsid w:val="008B43C0"/>
    <w:rsid w:val="008B43F7"/>
    <w:rsid w:val="008B43FE"/>
    <w:rsid w:val="008B44EA"/>
    <w:rsid w:val="008B4879"/>
    <w:rsid w:val="008B4943"/>
    <w:rsid w:val="008B4C05"/>
    <w:rsid w:val="008B4CB6"/>
    <w:rsid w:val="008B4CF8"/>
    <w:rsid w:val="008B4DD4"/>
    <w:rsid w:val="008B4F56"/>
    <w:rsid w:val="008B4F57"/>
    <w:rsid w:val="008B4FAD"/>
    <w:rsid w:val="008B5148"/>
    <w:rsid w:val="008B527E"/>
    <w:rsid w:val="008B54E5"/>
    <w:rsid w:val="008B554E"/>
    <w:rsid w:val="008B55AA"/>
    <w:rsid w:val="008B569C"/>
    <w:rsid w:val="008B5C85"/>
    <w:rsid w:val="008B6124"/>
    <w:rsid w:val="008B618E"/>
    <w:rsid w:val="008B6246"/>
    <w:rsid w:val="008B6453"/>
    <w:rsid w:val="008B64FC"/>
    <w:rsid w:val="008B65F0"/>
    <w:rsid w:val="008B666A"/>
    <w:rsid w:val="008B67BE"/>
    <w:rsid w:val="008B681C"/>
    <w:rsid w:val="008B6907"/>
    <w:rsid w:val="008B6A90"/>
    <w:rsid w:val="008B708E"/>
    <w:rsid w:val="008B7140"/>
    <w:rsid w:val="008B758B"/>
    <w:rsid w:val="008B75E8"/>
    <w:rsid w:val="008B76F5"/>
    <w:rsid w:val="008B79A6"/>
    <w:rsid w:val="008B79F1"/>
    <w:rsid w:val="008B7C80"/>
    <w:rsid w:val="008B7E05"/>
    <w:rsid w:val="008C0128"/>
    <w:rsid w:val="008C01D2"/>
    <w:rsid w:val="008C026D"/>
    <w:rsid w:val="008C0297"/>
    <w:rsid w:val="008C0442"/>
    <w:rsid w:val="008C057F"/>
    <w:rsid w:val="008C05DE"/>
    <w:rsid w:val="008C06D3"/>
    <w:rsid w:val="008C07FC"/>
    <w:rsid w:val="008C081D"/>
    <w:rsid w:val="008C0832"/>
    <w:rsid w:val="008C08B6"/>
    <w:rsid w:val="008C0A80"/>
    <w:rsid w:val="008C0AC3"/>
    <w:rsid w:val="008C0B3B"/>
    <w:rsid w:val="008C0BF7"/>
    <w:rsid w:val="008C0C42"/>
    <w:rsid w:val="008C0E00"/>
    <w:rsid w:val="008C0EC8"/>
    <w:rsid w:val="008C0F2A"/>
    <w:rsid w:val="008C1294"/>
    <w:rsid w:val="008C133C"/>
    <w:rsid w:val="008C13D1"/>
    <w:rsid w:val="008C13E4"/>
    <w:rsid w:val="008C160B"/>
    <w:rsid w:val="008C172F"/>
    <w:rsid w:val="008C1887"/>
    <w:rsid w:val="008C18C9"/>
    <w:rsid w:val="008C1B21"/>
    <w:rsid w:val="008C1D40"/>
    <w:rsid w:val="008C1EA0"/>
    <w:rsid w:val="008C1F21"/>
    <w:rsid w:val="008C1FE1"/>
    <w:rsid w:val="008C2083"/>
    <w:rsid w:val="008C226D"/>
    <w:rsid w:val="008C22CA"/>
    <w:rsid w:val="008C2467"/>
    <w:rsid w:val="008C2757"/>
    <w:rsid w:val="008C27A1"/>
    <w:rsid w:val="008C2AB5"/>
    <w:rsid w:val="008C2ADB"/>
    <w:rsid w:val="008C2C49"/>
    <w:rsid w:val="008C2DB7"/>
    <w:rsid w:val="008C2DE0"/>
    <w:rsid w:val="008C2FEA"/>
    <w:rsid w:val="008C3118"/>
    <w:rsid w:val="008C3125"/>
    <w:rsid w:val="008C316D"/>
    <w:rsid w:val="008C3227"/>
    <w:rsid w:val="008C332E"/>
    <w:rsid w:val="008C3366"/>
    <w:rsid w:val="008C3397"/>
    <w:rsid w:val="008C35B7"/>
    <w:rsid w:val="008C36A8"/>
    <w:rsid w:val="008C3764"/>
    <w:rsid w:val="008C390F"/>
    <w:rsid w:val="008C394E"/>
    <w:rsid w:val="008C3AE8"/>
    <w:rsid w:val="008C3AF5"/>
    <w:rsid w:val="008C3B3E"/>
    <w:rsid w:val="008C3C53"/>
    <w:rsid w:val="008C3C83"/>
    <w:rsid w:val="008C3CDC"/>
    <w:rsid w:val="008C3F86"/>
    <w:rsid w:val="008C4140"/>
    <w:rsid w:val="008C41EE"/>
    <w:rsid w:val="008C423A"/>
    <w:rsid w:val="008C42A6"/>
    <w:rsid w:val="008C42A8"/>
    <w:rsid w:val="008C4368"/>
    <w:rsid w:val="008C43BE"/>
    <w:rsid w:val="008C4455"/>
    <w:rsid w:val="008C45C2"/>
    <w:rsid w:val="008C466F"/>
    <w:rsid w:val="008C471B"/>
    <w:rsid w:val="008C4865"/>
    <w:rsid w:val="008C4950"/>
    <w:rsid w:val="008C4A1F"/>
    <w:rsid w:val="008C4A66"/>
    <w:rsid w:val="008C4B74"/>
    <w:rsid w:val="008C4B90"/>
    <w:rsid w:val="008C4DE0"/>
    <w:rsid w:val="008C4E7B"/>
    <w:rsid w:val="008C50D9"/>
    <w:rsid w:val="008C528D"/>
    <w:rsid w:val="008C52CE"/>
    <w:rsid w:val="008C52F8"/>
    <w:rsid w:val="008C53BE"/>
    <w:rsid w:val="008C543E"/>
    <w:rsid w:val="008C56CA"/>
    <w:rsid w:val="008C5AF5"/>
    <w:rsid w:val="008C5B09"/>
    <w:rsid w:val="008C5C0D"/>
    <w:rsid w:val="008C6097"/>
    <w:rsid w:val="008C6229"/>
    <w:rsid w:val="008C65D1"/>
    <w:rsid w:val="008C690E"/>
    <w:rsid w:val="008C6917"/>
    <w:rsid w:val="008C6A9B"/>
    <w:rsid w:val="008C6B51"/>
    <w:rsid w:val="008C6C11"/>
    <w:rsid w:val="008C6D81"/>
    <w:rsid w:val="008C6DA0"/>
    <w:rsid w:val="008C6EF3"/>
    <w:rsid w:val="008C705B"/>
    <w:rsid w:val="008C7083"/>
    <w:rsid w:val="008C7108"/>
    <w:rsid w:val="008C719B"/>
    <w:rsid w:val="008C73A5"/>
    <w:rsid w:val="008C7434"/>
    <w:rsid w:val="008C74C1"/>
    <w:rsid w:val="008C75C3"/>
    <w:rsid w:val="008C76F6"/>
    <w:rsid w:val="008C772A"/>
    <w:rsid w:val="008C773C"/>
    <w:rsid w:val="008C7744"/>
    <w:rsid w:val="008C78B7"/>
    <w:rsid w:val="008C7918"/>
    <w:rsid w:val="008C7A51"/>
    <w:rsid w:val="008C7D9C"/>
    <w:rsid w:val="008D00D9"/>
    <w:rsid w:val="008D012C"/>
    <w:rsid w:val="008D0157"/>
    <w:rsid w:val="008D0342"/>
    <w:rsid w:val="008D0496"/>
    <w:rsid w:val="008D05CE"/>
    <w:rsid w:val="008D0767"/>
    <w:rsid w:val="008D090A"/>
    <w:rsid w:val="008D09CA"/>
    <w:rsid w:val="008D0EC4"/>
    <w:rsid w:val="008D0FB9"/>
    <w:rsid w:val="008D103F"/>
    <w:rsid w:val="008D10D8"/>
    <w:rsid w:val="008D10EA"/>
    <w:rsid w:val="008D12F3"/>
    <w:rsid w:val="008D162C"/>
    <w:rsid w:val="008D1683"/>
    <w:rsid w:val="008D16A6"/>
    <w:rsid w:val="008D1703"/>
    <w:rsid w:val="008D1B4A"/>
    <w:rsid w:val="008D1B9E"/>
    <w:rsid w:val="008D1CC6"/>
    <w:rsid w:val="008D1F8C"/>
    <w:rsid w:val="008D1FFA"/>
    <w:rsid w:val="008D2078"/>
    <w:rsid w:val="008D2108"/>
    <w:rsid w:val="008D2314"/>
    <w:rsid w:val="008D2484"/>
    <w:rsid w:val="008D248E"/>
    <w:rsid w:val="008D24EE"/>
    <w:rsid w:val="008D2540"/>
    <w:rsid w:val="008D25FF"/>
    <w:rsid w:val="008D2708"/>
    <w:rsid w:val="008D2757"/>
    <w:rsid w:val="008D2785"/>
    <w:rsid w:val="008D2815"/>
    <w:rsid w:val="008D28C7"/>
    <w:rsid w:val="008D2B33"/>
    <w:rsid w:val="008D2BF9"/>
    <w:rsid w:val="008D2C4F"/>
    <w:rsid w:val="008D2DFA"/>
    <w:rsid w:val="008D2E93"/>
    <w:rsid w:val="008D2EBA"/>
    <w:rsid w:val="008D3064"/>
    <w:rsid w:val="008D30CC"/>
    <w:rsid w:val="008D3554"/>
    <w:rsid w:val="008D356F"/>
    <w:rsid w:val="008D362C"/>
    <w:rsid w:val="008D3722"/>
    <w:rsid w:val="008D37C3"/>
    <w:rsid w:val="008D37EA"/>
    <w:rsid w:val="008D381B"/>
    <w:rsid w:val="008D3932"/>
    <w:rsid w:val="008D3942"/>
    <w:rsid w:val="008D3978"/>
    <w:rsid w:val="008D39CD"/>
    <w:rsid w:val="008D3D1D"/>
    <w:rsid w:val="008D3EAD"/>
    <w:rsid w:val="008D3EDF"/>
    <w:rsid w:val="008D3FC4"/>
    <w:rsid w:val="008D4126"/>
    <w:rsid w:val="008D4152"/>
    <w:rsid w:val="008D41A6"/>
    <w:rsid w:val="008D4307"/>
    <w:rsid w:val="008D432B"/>
    <w:rsid w:val="008D4394"/>
    <w:rsid w:val="008D45B6"/>
    <w:rsid w:val="008D479E"/>
    <w:rsid w:val="008D49D7"/>
    <w:rsid w:val="008D4C49"/>
    <w:rsid w:val="008D4CC2"/>
    <w:rsid w:val="008D4DD3"/>
    <w:rsid w:val="008D4E1F"/>
    <w:rsid w:val="008D5065"/>
    <w:rsid w:val="008D509E"/>
    <w:rsid w:val="008D5148"/>
    <w:rsid w:val="008D517B"/>
    <w:rsid w:val="008D5335"/>
    <w:rsid w:val="008D54A6"/>
    <w:rsid w:val="008D5502"/>
    <w:rsid w:val="008D551F"/>
    <w:rsid w:val="008D55E9"/>
    <w:rsid w:val="008D570D"/>
    <w:rsid w:val="008D5732"/>
    <w:rsid w:val="008D583B"/>
    <w:rsid w:val="008D5B0D"/>
    <w:rsid w:val="008D5B52"/>
    <w:rsid w:val="008D5BAE"/>
    <w:rsid w:val="008D5BFE"/>
    <w:rsid w:val="008D5D52"/>
    <w:rsid w:val="008D5FDC"/>
    <w:rsid w:val="008D6098"/>
    <w:rsid w:val="008D60C8"/>
    <w:rsid w:val="008D6258"/>
    <w:rsid w:val="008D62EF"/>
    <w:rsid w:val="008D635F"/>
    <w:rsid w:val="008D6532"/>
    <w:rsid w:val="008D672F"/>
    <w:rsid w:val="008D6946"/>
    <w:rsid w:val="008D69CB"/>
    <w:rsid w:val="008D6CCC"/>
    <w:rsid w:val="008D6DAD"/>
    <w:rsid w:val="008D6E3D"/>
    <w:rsid w:val="008D6EAE"/>
    <w:rsid w:val="008D6FED"/>
    <w:rsid w:val="008D717D"/>
    <w:rsid w:val="008D7220"/>
    <w:rsid w:val="008D7379"/>
    <w:rsid w:val="008D73A3"/>
    <w:rsid w:val="008D73D0"/>
    <w:rsid w:val="008D7413"/>
    <w:rsid w:val="008D7417"/>
    <w:rsid w:val="008D76F5"/>
    <w:rsid w:val="008D7781"/>
    <w:rsid w:val="008D7D01"/>
    <w:rsid w:val="008D7D3B"/>
    <w:rsid w:val="008D7E26"/>
    <w:rsid w:val="008D7E2E"/>
    <w:rsid w:val="008D7F23"/>
    <w:rsid w:val="008E018B"/>
    <w:rsid w:val="008E06D1"/>
    <w:rsid w:val="008E0743"/>
    <w:rsid w:val="008E074B"/>
    <w:rsid w:val="008E07F9"/>
    <w:rsid w:val="008E0822"/>
    <w:rsid w:val="008E0880"/>
    <w:rsid w:val="008E08BA"/>
    <w:rsid w:val="008E08F0"/>
    <w:rsid w:val="008E095B"/>
    <w:rsid w:val="008E0C83"/>
    <w:rsid w:val="008E0DBA"/>
    <w:rsid w:val="008E0E3E"/>
    <w:rsid w:val="008E0EA5"/>
    <w:rsid w:val="008E0ED5"/>
    <w:rsid w:val="008E0EE1"/>
    <w:rsid w:val="008E0F8B"/>
    <w:rsid w:val="008E11BD"/>
    <w:rsid w:val="008E11D7"/>
    <w:rsid w:val="008E12B0"/>
    <w:rsid w:val="008E1403"/>
    <w:rsid w:val="008E142C"/>
    <w:rsid w:val="008E15C2"/>
    <w:rsid w:val="008E19C6"/>
    <w:rsid w:val="008E1BCC"/>
    <w:rsid w:val="008E1ED2"/>
    <w:rsid w:val="008E20A6"/>
    <w:rsid w:val="008E21DE"/>
    <w:rsid w:val="008E225E"/>
    <w:rsid w:val="008E23F9"/>
    <w:rsid w:val="008E25BE"/>
    <w:rsid w:val="008E269C"/>
    <w:rsid w:val="008E274B"/>
    <w:rsid w:val="008E292A"/>
    <w:rsid w:val="008E2AB2"/>
    <w:rsid w:val="008E2CEC"/>
    <w:rsid w:val="008E2CF0"/>
    <w:rsid w:val="008E2D64"/>
    <w:rsid w:val="008E2EF4"/>
    <w:rsid w:val="008E2F34"/>
    <w:rsid w:val="008E2F6F"/>
    <w:rsid w:val="008E3033"/>
    <w:rsid w:val="008E3051"/>
    <w:rsid w:val="008E3296"/>
    <w:rsid w:val="008E3329"/>
    <w:rsid w:val="008E38E2"/>
    <w:rsid w:val="008E38EB"/>
    <w:rsid w:val="008E393D"/>
    <w:rsid w:val="008E3E2A"/>
    <w:rsid w:val="008E3EA6"/>
    <w:rsid w:val="008E42FE"/>
    <w:rsid w:val="008E4357"/>
    <w:rsid w:val="008E462A"/>
    <w:rsid w:val="008E46A9"/>
    <w:rsid w:val="008E49F3"/>
    <w:rsid w:val="008E4A19"/>
    <w:rsid w:val="008E4B06"/>
    <w:rsid w:val="008E4BB5"/>
    <w:rsid w:val="008E4C12"/>
    <w:rsid w:val="008E4DED"/>
    <w:rsid w:val="008E4E01"/>
    <w:rsid w:val="008E5102"/>
    <w:rsid w:val="008E5131"/>
    <w:rsid w:val="008E5181"/>
    <w:rsid w:val="008E5200"/>
    <w:rsid w:val="008E535E"/>
    <w:rsid w:val="008E53AD"/>
    <w:rsid w:val="008E54FE"/>
    <w:rsid w:val="008E55F7"/>
    <w:rsid w:val="008E5740"/>
    <w:rsid w:val="008E5AFD"/>
    <w:rsid w:val="008E5BA1"/>
    <w:rsid w:val="008E5CC4"/>
    <w:rsid w:val="008E5D42"/>
    <w:rsid w:val="008E5D79"/>
    <w:rsid w:val="008E5E87"/>
    <w:rsid w:val="008E5FF2"/>
    <w:rsid w:val="008E6056"/>
    <w:rsid w:val="008E64E0"/>
    <w:rsid w:val="008E67CA"/>
    <w:rsid w:val="008E67CF"/>
    <w:rsid w:val="008E6937"/>
    <w:rsid w:val="008E69B7"/>
    <w:rsid w:val="008E6A27"/>
    <w:rsid w:val="008E6BC7"/>
    <w:rsid w:val="008E6BD5"/>
    <w:rsid w:val="008E6C06"/>
    <w:rsid w:val="008E6D91"/>
    <w:rsid w:val="008E6FCA"/>
    <w:rsid w:val="008E70AF"/>
    <w:rsid w:val="008E7160"/>
    <w:rsid w:val="008E7265"/>
    <w:rsid w:val="008E7314"/>
    <w:rsid w:val="008E7368"/>
    <w:rsid w:val="008E7397"/>
    <w:rsid w:val="008E73E6"/>
    <w:rsid w:val="008E7618"/>
    <w:rsid w:val="008E7867"/>
    <w:rsid w:val="008E78D7"/>
    <w:rsid w:val="008E7998"/>
    <w:rsid w:val="008E7BA4"/>
    <w:rsid w:val="008E7CD7"/>
    <w:rsid w:val="008E7D02"/>
    <w:rsid w:val="008E7D22"/>
    <w:rsid w:val="008E7D99"/>
    <w:rsid w:val="008E7EA9"/>
    <w:rsid w:val="008F00D2"/>
    <w:rsid w:val="008F00FD"/>
    <w:rsid w:val="008F02BC"/>
    <w:rsid w:val="008F0426"/>
    <w:rsid w:val="008F0448"/>
    <w:rsid w:val="008F0802"/>
    <w:rsid w:val="008F0B95"/>
    <w:rsid w:val="008F0C10"/>
    <w:rsid w:val="008F0FFD"/>
    <w:rsid w:val="008F1014"/>
    <w:rsid w:val="008F11A9"/>
    <w:rsid w:val="008F128B"/>
    <w:rsid w:val="008F1374"/>
    <w:rsid w:val="008F1553"/>
    <w:rsid w:val="008F155E"/>
    <w:rsid w:val="008F15E7"/>
    <w:rsid w:val="008F1692"/>
    <w:rsid w:val="008F189B"/>
    <w:rsid w:val="008F1A82"/>
    <w:rsid w:val="008F1B3C"/>
    <w:rsid w:val="008F1BD4"/>
    <w:rsid w:val="008F1D76"/>
    <w:rsid w:val="008F1DF1"/>
    <w:rsid w:val="008F1F2D"/>
    <w:rsid w:val="008F1FB0"/>
    <w:rsid w:val="008F1FF1"/>
    <w:rsid w:val="008F2274"/>
    <w:rsid w:val="008F238A"/>
    <w:rsid w:val="008F240A"/>
    <w:rsid w:val="008F2420"/>
    <w:rsid w:val="008F2429"/>
    <w:rsid w:val="008F2484"/>
    <w:rsid w:val="008F2498"/>
    <w:rsid w:val="008F24E2"/>
    <w:rsid w:val="008F2830"/>
    <w:rsid w:val="008F28EF"/>
    <w:rsid w:val="008F29F2"/>
    <w:rsid w:val="008F2A70"/>
    <w:rsid w:val="008F2AA5"/>
    <w:rsid w:val="008F2BB0"/>
    <w:rsid w:val="008F2CBA"/>
    <w:rsid w:val="008F2CE4"/>
    <w:rsid w:val="008F2D0E"/>
    <w:rsid w:val="008F2F35"/>
    <w:rsid w:val="008F30FC"/>
    <w:rsid w:val="008F317F"/>
    <w:rsid w:val="008F3285"/>
    <w:rsid w:val="008F3286"/>
    <w:rsid w:val="008F3289"/>
    <w:rsid w:val="008F344F"/>
    <w:rsid w:val="008F35D5"/>
    <w:rsid w:val="008F3600"/>
    <w:rsid w:val="008F3838"/>
    <w:rsid w:val="008F3A9B"/>
    <w:rsid w:val="008F3B1E"/>
    <w:rsid w:val="008F3C0A"/>
    <w:rsid w:val="008F3D38"/>
    <w:rsid w:val="008F3E31"/>
    <w:rsid w:val="008F3F44"/>
    <w:rsid w:val="008F405D"/>
    <w:rsid w:val="008F442B"/>
    <w:rsid w:val="008F44C6"/>
    <w:rsid w:val="008F44F1"/>
    <w:rsid w:val="008F4541"/>
    <w:rsid w:val="008F4913"/>
    <w:rsid w:val="008F4948"/>
    <w:rsid w:val="008F4C82"/>
    <w:rsid w:val="008F4CA1"/>
    <w:rsid w:val="008F4D40"/>
    <w:rsid w:val="008F4D6D"/>
    <w:rsid w:val="008F4ED0"/>
    <w:rsid w:val="008F4F76"/>
    <w:rsid w:val="008F50C9"/>
    <w:rsid w:val="008F51CF"/>
    <w:rsid w:val="008F52F4"/>
    <w:rsid w:val="008F5506"/>
    <w:rsid w:val="008F55DC"/>
    <w:rsid w:val="008F5C75"/>
    <w:rsid w:val="008F5CD5"/>
    <w:rsid w:val="008F5D54"/>
    <w:rsid w:val="008F5DDF"/>
    <w:rsid w:val="008F5E13"/>
    <w:rsid w:val="008F5F05"/>
    <w:rsid w:val="008F5FD5"/>
    <w:rsid w:val="008F611F"/>
    <w:rsid w:val="008F623D"/>
    <w:rsid w:val="008F62F1"/>
    <w:rsid w:val="008F63DD"/>
    <w:rsid w:val="008F64A2"/>
    <w:rsid w:val="008F668D"/>
    <w:rsid w:val="008F66E4"/>
    <w:rsid w:val="008F6A4E"/>
    <w:rsid w:val="008F6B7C"/>
    <w:rsid w:val="008F6CB1"/>
    <w:rsid w:val="008F6CD5"/>
    <w:rsid w:val="008F6DB0"/>
    <w:rsid w:val="008F6E1C"/>
    <w:rsid w:val="008F6E6C"/>
    <w:rsid w:val="008F6F32"/>
    <w:rsid w:val="008F7172"/>
    <w:rsid w:val="008F7480"/>
    <w:rsid w:val="008F7555"/>
    <w:rsid w:val="008F7584"/>
    <w:rsid w:val="008F75E3"/>
    <w:rsid w:val="008F774A"/>
    <w:rsid w:val="008F78B8"/>
    <w:rsid w:val="008F78D0"/>
    <w:rsid w:val="008F7A6D"/>
    <w:rsid w:val="008F7B71"/>
    <w:rsid w:val="008F7CAB"/>
    <w:rsid w:val="008F7CBF"/>
    <w:rsid w:val="008F7CDF"/>
    <w:rsid w:val="008F7CE5"/>
    <w:rsid w:val="008F7E27"/>
    <w:rsid w:val="008F7EDD"/>
    <w:rsid w:val="00900082"/>
    <w:rsid w:val="00900195"/>
    <w:rsid w:val="00900448"/>
    <w:rsid w:val="009005DE"/>
    <w:rsid w:val="00900653"/>
    <w:rsid w:val="009007B0"/>
    <w:rsid w:val="00900874"/>
    <w:rsid w:val="0090098B"/>
    <w:rsid w:val="009009F5"/>
    <w:rsid w:val="00900B21"/>
    <w:rsid w:val="00900DCA"/>
    <w:rsid w:val="00900E3F"/>
    <w:rsid w:val="00900F32"/>
    <w:rsid w:val="00900FF8"/>
    <w:rsid w:val="0090114B"/>
    <w:rsid w:val="009012E6"/>
    <w:rsid w:val="00901435"/>
    <w:rsid w:val="00901447"/>
    <w:rsid w:val="009014F0"/>
    <w:rsid w:val="0090150F"/>
    <w:rsid w:val="00901538"/>
    <w:rsid w:val="00901555"/>
    <w:rsid w:val="00901692"/>
    <w:rsid w:val="0090181A"/>
    <w:rsid w:val="009018B4"/>
    <w:rsid w:val="00901AED"/>
    <w:rsid w:val="00901B2A"/>
    <w:rsid w:val="00901B82"/>
    <w:rsid w:val="00901C14"/>
    <w:rsid w:val="00901CC4"/>
    <w:rsid w:val="00901EFC"/>
    <w:rsid w:val="00901FAE"/>
    <w:rsid w:val="0090201A"/>
    <w:rsid w:val="00902027"/>
    <w:rsid w:val="0090203B"/>
    <w:rsid w:val="009021D3"/>
    <w:rsid w:val="009021F1"/>
    <w:rsid w:val="0090224F"/>
    <w:rsid w:val="009022B8"/>
    <w:rsid w:val="00902710"/>
    <w:rsid w:val="009027B0"/>
    <w:rsid w:val="0090291D"/>
    <w:rsid w:val="0090297C"/>
    <w:rsid w:val="00902AA4"/>
    <w:rsid w:val="00902CDD"/>
    <w:rsid w:val="00902D59"/>
    <w:rsid w:val="00902FFD"/>
    <w:rsid w:val="00903221"/>
    <w:rsid w:val="00903525"/>
    <w:rsid w:val="0090353A"/>
    <w:rsid w:val="0090359C"/>
    <w:rsid w:val="009037D4"/>
    <w:rsid w:val="00903977"/>
    <w:rsid w:val="00903994"/>
    <w:rsid w:val="009039BD"/>
    <w:rsid w:val="00903A23"/>
    <w:rsid w:val="00903BBF"/>
    <w:rsid w:val="00903C24"/>
    <w:rsid w:val="00903E46"/>
    <w:rsid w:val="0090423E"/>
    <w:rsid w:val="009042D0"/>
    <w:rsid w:val="009043E1"/>
    <w:rsid w:val="00904481"/>
    <w:rsid w:val="00904674"/>
    <w:rsid w:val="00904750"/>
    <w:rsid w:val="009047BC"/>
    <w:rsid w:val="009048EE"/>
    <w:rsid w:val="009049AF"/>
    <w:rsid w:val="009049B0"/>
    <w:rsid w:val="009049E0"/>
    <w:rsid w:val="00904A62"/>
    <w:rsid w:val="00904B8D"/>
    <w:rsid w:val="00904C39"/>
    <w:rsid w:val="00904D5E"/>
    <w:rsid w:val="00904F91"/>
    <w:rsid w:val="009050CA"/>
    <w:rsid w:val="00905152"/>
    <w:rsid w:val="0090516F"/>
    <w:rsid w:val="00905220"/>
    <w:rsid w:val="009052E8"/>
    <w:rsid w:val="0090534C"/>
    <w:rsid w:val="0090542C"/>
    <w:rsid w:val="0090548D"/>
    <w:rsid w:val="00905516"/>
    <w:rsid w:val="00905663"/>
    <w:rsid w:val="0090571A"/>
    <w:rsid w:val="00905AA2"/>
    <w:rsid w:val="00905AEE"/>
    <w:rsid w:val="00905D14"/>
    <w:rsid w:val="00905E6E"/>
    <w:rsid w:val="00905E9A"/>
    <w:rsid w:val="0090613A"/>
    <w:rsid w:val="009061AB"/>
    <w:rsid w:val="009061D8"/>
    <w:rsid w:val="009061E9"/>
    <w:rsid w:val="0090624B"/>
    <w:rsid w:val="00906315"/>
    <w:rsid w:val="009066AA"/>
    <w:rsid w:val="009067D2"/>
    <w:rsid w:val="00906946"/>
    <w:rsid w:val="00906A16"/>
    <w:rsid w:val="00906B6C"/>
    <w:rsid w:val="00906BC2"/>
    <w:rsid w:val="00906BEF"/>
    <w:rsid w:val="00906C0A"/>
    <w:rsid w:val="00906C82"/>
    <w:rsid w:val="00906D98"/>
    <w:rsid w:val="00906D9C"/>
    <w:rsid w:val="00906F57"/>
    <w:rsid w:val="0090700C"/>
    <w:rsid w:val="00907074"/>
    <w:rsid w:val="0090710E"/>
    <w:rsid w:val="0090719B"/>
    <w:rsid w:val="009077AE"/>
    <w:rsid w:val="00907845"/>
    <w:rsid w:val="009078BE"/>
    <w:rsid w:val="0090795D"/>
    <w:rsid w:val="00907988"/>
    <w:rsid w:val="00907AF2"/>
    <w:rsid w:val="00907D28"/>
    <w:rsid w:val="00907EA5"/>
    <w:rsid w:val="00907F16"/>
    <w:rsid w:val="00910072"/>
    <w:rsid w:val="00910338"/>
    <w:rsid w:val="009105FC"/>
    <w:rsid w:val="0091064C"/>
    <w:rsid w:val="00910711"/>
    <w:rsid w:val="0091071C"/>
    <w:rsid w:val="0091098F"/>
    <w:rsid w:val="00910A41"/>
    <w:rsid w:val="00910B45"/>
    <w:rsid w:val="00910CF8"/>
    <w:rsid w:val="00910DA5"/>
    <w:rsid w:val="00910E8B"/>
    <w:rsid w:val="00910FE3"/>
    <w:rsid w:val="00911318"/>
    <w:rsid w:val="00911403"/>
    <w:rsid w:val="009114B8"/>
    <w:rsid w:val="009115AB"/>
    <w:rsid w:val="00911680"/>
    <w:rsid w:val="00911AB3"/>
    <w:rsid w:val="00911EDA"/>
    <w:rsid w:val="00911F7B"/>
    <w:rsid w:val="00912046"/>
    <w:rsid w:val="009122F4"/>
    <w:rsid w:val="0091232B"/>
    <w:rsid w:val="0091276A"/>
    <w:rsid w:val="009127C2"/>
    <w:rsid w:val="00912B29"/>
    <w:rsid w:val="00912C6B"/>
    <w:rsid w:val="00913009"/>
    <w:rsid w:val="0091313B"/>
    <w:rsid w:val="00913169"/>
    <w:rsid w:val="009131F2"/>
    <w:rsid w:val="009133F2"/>
    <w:rsid w:val="00913407"/>
    <w:rsid w:val="0091342C"/>
    <w:rsid w:val="00913456"/>
    <w:rsid w:val="009134B0"/>
    <w:rsid w:val="0091361A"/>
    <w:rsid w:val="0091372B"/>
    <w:rsid w:val="009137B7"/>
    <w:rsid w:val="00913987"/>
    <w:rsid w:val="009139B2"/>
    <w:rsid w:val="00913A80"/>
    <w:rsid w:val="00913B02"/>
    <w:rsid w:val="00913D07"/>
    <w:rsid w:val="00913D39"/>
    <w:rsid w:val="00913D6D"/>
    <w:rsid w:val="00913E9D"/>
    <w:rsid w:val="00913F44"/>
    <w:rsid w:val="00913FB0"/>
    <w:rsid w:val="009140A3"/>
    <w:rsid w:val="009140E3"/>
    <w:rsid w:val="0091415B"/>
    <w:rsid w:val="00914175"/>
    <w:rsid w:val="0091428C"/>
    <w:rsid w:val="009144D4"/>
    <w:rsid w:val="00914512"/>
    <w:rsid w:val="00914530"/>
    <w:rsid w:val="00914660"/>
    <w:rsid w:val="00914917"/>
    <w:rsid w:val="009149B2"/>
    <w:rsid w:val="009149EB"/>
    <w:rsid w:val="00914B73"/>
    <w:rsid w:val="00914BE3"/>
    <w:rsid w:val="00914D58"/>
    <w:rsid w:val="00914EBC"/>
    <w:rsid w:val="0091506E"/>
    <w:rsid w:val="00915188"/>
    <w:rsid w:val="0091571D"/>
    <w:rsid w:val="009157BC"/>
    <w:rsid w:val="0091585D"/>
    <w:rsid w:val="009158B4"/>
    <w:rsid w:val="0091591E"/>
    <w:rsid w:val="00915DD4"/>
    <w:rsid w:val="00915E9D"/>
    <w:rsid w:val="00915EF4"/>
    <w:rsid w:val="00916034"/>
    <w:rsid w:val="0091612B"/>
    <w:rsid w:val="009161A6"/>
    <w:rsid w:val="00916228"/>
    <w:rsid w:val="00916280"/>
    <w:rsid w:val="009163D7"/>
    <w:rsid w:val="00916784"/>
    <w:rsid w:val="009167B6"/>
    <w:rsid w:val="009167E6"/>
    <w:rsid w:val="009167F6"/>
    <w:rsid w:val="009167FB"/>
    <w:rsid w:val="0091687A"/>
    <w:rsid w:val="009168D9"/>
    <w:rsid w:val="009168F8"/>
    <w:rsid w:val="00916A70"/>
    <w:rsid w:val="00916AE9"/>
    <w:rsid w:val="00916E48"/>
    <w:rsid w:val="00916ECB"/>
    <w:rsid w:val="00916F3B"/>
    <w:rsid w:val="00917104"/>
    <w:rsid w:val="009171E7"/>
    <w:rsid w:val="009171F2"/>
    <w:rsid w:val="00917239"/>
    <w:rsid w:val="009173CF"/>
    <w:rsid w:val="009173EF"/>
    <w:rsid w:val="009176C2"/>
    <w:rsid w:val="009177E5"/>
    <w:rsid w:val="009179BB"/>
    <w:rsid w:val="00917CF1"/>
    <w:rsid w:val="00917D98"/>
    <w:rsid w:val="00917F31"/>
    <w:rsid w:val="00917F7A"/>
    <w:rsid w:val="0092022C"/>
    <w:rsid w:val="00920245"/>
    <w:rsid w:val="0092025B"/>
    <w:rsid w:val="009203D4"/>
    <w:rsid w:val="00920413"/>
    <w:rsid w:val="00920452"/>
    <w:rsid w:val="00920493"/>
    <w:rsid w:val="009204A2"/>
    <w:rsid w:val="009206B3"/>
    <w:rsid w:val="009207A7"/>
    <w:rsid w:val="00920B4E"/>
    <w:rsid w:val="00920B7C"/>
    <w:rsid w:val="00920BC6"/>
    <w:rsid w:val="00920C88"/>
    <w:rsid w:val="00920D6B"/>
    <w:rsid w:val="00920E25"/>
    <w:rsid w:val="00921055"/>
    <w:rsid w:val="00921125"/>
    <w:rsid w:val="00921142"/>
    <w:rsid w:val="0092114A"/>
    <w:rsid w:val="009211F9"/>
    <w:rsid w:val="00921207"/>
    <w:rsid w:val="00921337"/>
    <w:rsid w:val="009215B0"/>
    <w:rsid w:val="00921635"/>
    <w:rsid w:val="009216A9"/>
    <w:rsid w:val="009217B3"/>
    <w:rsid w:val="009217ED"/>
    <w:rsid w:val="00921B03"/>
    <w:rsid w:val="00921C96"/>
    <w:rsid w:val="00921CF9"/>
    <w:rsid w:val="00921DFB"/>
    <w:rsid w:val="00921F1A"/>
    <w:rsid w:val="00921FAD"/>
    <w:rsid w:val="009222AD"/>
    <w:rsid w:val="0092235D"/>
    <w:rsid w:val="009225F2"/>
    <w:rsid w:val="00922642"/>
    <w:rsid w:val="009226A2"/>
    <w:rsid w:val="00922772"/>
    <w:rsid w:val="00922916"/>
    <w:rsid w:val="00922D6B"/>
    <w:rsid w:val="00922E12"/>
    <w:rsid w:val="00922E7B"/>
    <w:rsid w:val="00922E86"/>
    <w:rsid w:val="00923012"/>
    <w:rsid w:val="00923163"/>
    <w:rsid w:val="0092324E"/>
    <w:rsid w:val="00923522"/>
    <w:rsid w:val="00923697"/>
    <w:rsid w:val="009237D4"/>
    <w:rsid w:val="009237EB"/>
    <w:rsid w:val="00923C7E"/>
    <w:rsid w:val="00923CDD"/>
    <w:rsid w:val="00923D6E"/>
    <w:rsid w:val="00923EB9"/>
    <w:rsid w:val="009244F4"/>
    <w:rsid w:val="0092454F"/>
    <w:rsid w:val="0092467F"/>
    <w:rsid w:val="00924697"/>
    <w:rsid w:val="009246BE"/>
    <w:rsid w:val="0092482B"/>
    <w:rsid w:val="009248B0"/>
    <w:rsid w:val="00924AA2"/>
    <w:rsid w:val="00924B3C"/>
    <w:rsid w:val="00924BDE"/>
    <w:rsid w:val="00924D72"/>
    <w:rsid w:val="00924DD3"/>
    <w:rsid w:val="00924DDE"/>
    <w:rsid w:val="00924F1A"/>
    <w:rsid w:val="00924FD2"/>
    <w:rsid w:val="00925162"/>
    <w:rsid w:val="009251D2"/>
    <w:rsid w:val="0092533E"/>
    <w:rsid w:val="00925362"/>
    <w:rsid w:val="009253D7"/>
    <w:rsid w:val="009253E4"/>
    <w:rsid w:val="00925451"/>
    <w:rsid w:val="0092546D"/>
    <w:rsid w:val="00925666"/>
    <w:rsid w:val="009257CF"/>
    <w:rsid w:val="00925835"/>
    <w:rsid w:val="009258B9"/>
    <w:rsid w:val="00925CE5"/>
    <w:rsid w:val="00925E39"/>
    <w:rsid w:val="00925F86"/>
    <w:rsid w:val="00926159"/>
    <w:rsid w:val="0092627A"/>
    <w:rsid w:val="00926315"/>
    <w:rsid w:val="00926503"/>
    <w:rsid w:val="0092670A"/>
    <w:rsid w:val="009268B4"/>
    <w:rsid w:val="00926BBF"/>
    <w:rsid w:val="00926C69"/>
    <w:rsid w:val="00926C7C"/>
    <w:rsid w:val="00926ED8"/>
    <w:rsid w:val="00926F41"/>
    <w:rsid w:val="00927145"/>
    <w:rsid w:val="009272A4"/>
    <w:rsid w:val="0092731F"/>
    <w:rsid w:val="009273B0"/>
    <w:rsid w:val="00927600"/>
    <w:rsid w:val="00927786"/>
    <w:rsid w:val="009277C5"/>
    <w:rsid w:val="00927818"/>
    <w:rsid w:val="0092781E"/>
    <w:rsid w:val="00927A37"/>
    <w:rsid w:val="00927AC9"/>
    <w:rsid w:val="00927C65"/>
    <w:rsid w:val="00927D66"/>
    <w:rsid w:val="00927F86"/>
    <w:rsid w:val="00927FBC"/>
    <w:rsid w:val="00927FC8"/>
    <w:rsid w:val="009300C4"/>
    <w:rsid w:val="00930149"/>
    <w:rsid w:val="009301B1"/>
    <w:rsid w:val="00930225"/>
    <w:rsid w:val="00930270"/>
    <w:rsid w:val="009304F4"/>
    <w:rsid w:val="009305A4"/>
    <w:rsid w:val="0093078A"/>
    <w:rsid w:val="009308B6"/>
    <w:rsid w:val="00930943"/>
    <w:rsid w:val="00930989"/>
    <w:rsid w:val="009309D6"/>
    <w:rsid w:val="00930A61"/>
    <w:rsid w:val="00930A69"/>
    <w:rsid w:val="00930A6E"/>
    <w:rsid w:val="00930AB2"/>
    <w:rsid w:val="00930B43"/>
    <w:rsid w:val="00930D3F"/>
    <w:rsid w:val="00930F3B"/>
    <w:rsid w:val="00930FAE"/>
    <w:rsid w:val="00931004"/>
    <w:rsid w:val="009310E0"/>
    <w:rsid w:val="00931221"/>
    <w:rsid w:val="0093134A"/>
    <w:rsid w:val="0093158E"/>
    <w:rsid w:val="00931598"/>
    <w:rsid w:val="00931655"/>
    <w:rsid w:val="00931749"/>
    <w:rsid w:val="0093182E"/>
    <w:rsid w:val="00931900"/>
    <w:rsid w:val="00931BB5"/>
    <w:rsid w:val="00931C13"/>
    <w:rsid w:val="00931D65"/>
    <w:rsid w:val="00931E0A"/>
    <w:rsid w:val="00931F11"/>
    <w:rsid w:val="00931F36"/>
    <w:rsid w:val="00931F88"/>
    <w:rsid w:val="0093201C"/>
    <w:rsid w:val="0093209C"/>
    <w:rsid w:val="009321D2"/>
    <w:rsid w:val="0093222B"/>
    <w:rsid w:val="00932315"/>
    <w:rsid w:val="00932695"/>
    <w:rsid w:val="00932761"/>
    <w:rsid w:val="009328E5"/>
    <w:rsid w:val="009328F9"/>
    <w:rsid w:val="00932C1E"/>
    <w:rsid w:val="00932C5B"/>
    <w:rsid w:val="00932CB0"/>
    <w:rsid w:val="00932D1A"/>
    <w:rsid w:val="00932E1A"/>
    <w:rsid w:val="00932F1F"/>
    <w:rsid w:val="00932F58"/>
    <w:rsid w:val="00933146"/>
    <w:rsid w:val="00933646"/>
    <w:rsid w:val="00933669"/>
    <w:rsid w:val="009336F7"/>
    <w:rsid w:val="009338A1"/>
    <w:rsid w:val="00933A5B"/>
    <w:rsid w:val="00933BD7"/>
    <w:rsid w:val="00933C7B"/>
    <w:rsid w:val="00933CB0"/>
    <w:rsid w:val="00933D07"/>
    <w:rsid w:val="00933D3D"/>
    <w:rsid w:val="00933DA7"/>
    <w:rsid w:val="00933DBD"/>
    <w:rsid w:val="0093402C"/>
    <w:rsid w:val="00934051"/>
    <w:rsid w:val="009341C2"/>
    <w:rsid w:val="00934307"/>
    <w:rsid w:val="00934315"/>
    <w:rsid w:val="009343DA"/>
    <w:rsid w:val="00934400"/>
    <w:rsid w:val="00934A03"/>
    <w:rsid w:val="00934CF2"/>
    <w:rsid w:val="00934D32"/>
    <w:rsid w:val="00934E6A"/>
    <w:rsid w:val="00934EB3"/>
    <w:rsid w:val="00934F2F"/>
    <w:rsid w:val="00935095"/>
    <w:rsid w:val="009350B9"/>
    <w:rsid w:val="009350DB"/>
    <w:rsid w:val="00935127"/>
    <w:rsid w:val="009351B0"/>
    <w:rsid w:val="0093524C"/>
    <w:rsid w:val="0093535E"/>
    <w:rsid w:val="0093546E"/>
    <w:rsid w:val="009354B0"/>
    <w:rsid w:val="009354EE"/>
    <w:rsid w:val="009355C1"/>
    <w:rsid w:val="009356C9"/>
    <w:rsid w:val="00935873"/>
    <w:rsid w:val="0093589E"/>
    <w:rsid w:val="009358E5"/>
    <w:rsid w:val="00935C33"/>
    <w:rsid w:val="00935C84"/>
    <w:rsid w:val="00935D21"/>
    <w:rsid w:val="00935DDE"/>
    <w:rsid w:val="00935E2B"/>
    <w:rsid w:val="00936005"/>
    <w:rsid w:val="00936009"/>
    <w:rsid w:val="00936092"/>
    <w:rsid w:val="009360E2"/>
    <w:rsid w:val="00936216"/>
    <w:rsid w:val="009364CA"/>
    <w:rsid w:val="009364CF"/>
    <w:rsid w:val="009365D4"/>
    <w:rsid w:val="00936668"/>
    <w:rsid w:val="00936789"/>
    <w:rsid w:val="00936867"/>
    <w:rsid w:val="009369A2"/>
    <w:rsid w:val="00936A11"/>
    <w:rsid w:val="00936BF4"/>
    <w:rsid w:val="00936C98"/>
    <w:rsid w:val="00936CED"/>
    <w:rsid w:val="00936DA2"/>
    <w:rsid w:val="00936F71"/>
    <w:rsid w:val="00937132"/>
    <w:rsid w:val="009371E8"/>
    <w:rsid w:val="00937257"/>
    <w:rsid w:val="00937326"/>
    <w:rsid w:val="009376A0"/>
    <w:rsid w:val="009376E6"/>
    <w:rsid w:val="00937729"/>
    <w:rsid w:val="009377CD"/>
    <w:rsid w:val="0093796D"/>
    <w:rsid w:val="00937B88"/>
    <w:rsid w:val="00937D37"/>
    <w:rsid w:val="00937DB7"/>
    <w:rsid w:val="00937E32"/>
    <w:rsid w:val="00937F9A"/>
    <w:rsid w:val="00937FF7"/>
    <w:rsid w:val="0094018D"/>
    <w:rsid w:val="0094022D"/>
    <w:rsid w:val="00940249"/>
    <w:rsid w:val="00940273"/>
    <w:rsid w:val="00940315"/>
    <w:rsid w:val="00940345"/>
    <w:rsid w:val="0094034D"/>
    <w:rsid w:val="00940563"/>
    <w:rsid w:val="00940E3E"/>
    <w:rsid w:val="00940E54"/>
    <w:rsid w:val="0094103D"/>
    <w:rsid w:val="0094107D"/>
    <w:rsid w:val="009410E2"/>
    <w:rsid w:val="00941113"/>
    <w:rsid w:val="00941168"/>
    <w:rsid w:val="009411D2"/>
    <w:rsid w:val="00941222"/>
    <w:rsid w:val="00941402"/>
    <w:rsid w:val="00941437"/>
    <w:rsid w:val="00941538"/>
    <w:rsid w:val="0094162C"/>
    <w:rsid w:val="00941673"/>
    <w:rsid w:val="00941713"/>
    <w:rsid w:val="00941B2C"/>
    <w:rsid w:val="00941C18"/>
    <w:rsid w:val="00941F18"/>
    <w:rsid w:val="00941F57"/>
    <w:rsid w:val="0094218B"/>
    <w:rsid w:val="00942239"/>
    <w:rsid w:val="009422D1"/>
    <w:rsid w:val="00942485"/>
    <w:rsid w:val="00942537"/>
    <w:rsid w:val="00942566"/>
    <w:rsid w:val="009426FA"/>
    <w:rsid w:val="0094298E"/>
    <w:rsid w:val="00942B4D"/>
    <w:rsid w:val="00942B7E"/>
    <w:rsid w:val="00942D1C"/>
    <w:rsid w:val="00942DD2"/>
    <w:rsid w:val="00942FB0"/>
    <w:rsid w:val="00943047"/>
    <w:rsid w:val="0094321E"/>
    <w:rsid w:val="009432DC"/>
    <w:rsid w:val="0094335E"/>
    <w:rsid w:val="00943444"/>
    <w:rsid w:val="00943563"/>
    <w:rsid w:val="0094369F"/>
    <w:rsid w:val="009436F6"/>
    <w:rsid w:val="009437B4"/>
    <w:rsid w:val="00943A13"/>
    <w:rsid w:val="00943A26"/>
    <w:rsid w:val="00943AAE"/>
    <w:rsid w:val="00943B70"/>
    <w:rsid w:val="00943BB0"/>
    <w:rsid w:val="00943BD2"/>
    <w:rsid w:val="00943DCB"/>
    <w:rsid w:val="00943DEE"/>
    <w:rsid w:val="00943E72"/>
    <w:rsid w:val="00943E86"/>
    <w:rsid w:val="00943F57"/>
    <w:rsid w:val="00943F92"/>
    <w:rsid w:val="00943FB7"/>
    <w:rsid w:val="0094400D"/>
    <w:rsid w:val="00944057"/>
    <w:rsid w:val="00944189"/>
    <w:rsid w:val="00944250"/>
    <w:rsid w:val="009442B6"/>
    <w:rsid w:val="0094468C"/>
    <w:rsid w:val="00944760"/>
    <w:rsid w:val="009447AF"/>
    <w:rsid w:val="009449C6"/>
    <w:rsid w:val="00944BE4"/>
    <w:rsid w:val="00944DED"/>
    <w:rsid w:val="00944E37"/>
    <w:rsid w:val="0094516E"/>
    <w:rsid w:val="009452BA"/>
    <w:rsid w:val="009452C2"/>
    <w:rsid w:val="0094535F"/>
    <w:rsid w:val="009453CF"/>
    <w:rsid w:val="00945404"/>
    <w:rsid w:val="0094560B"/>
    <w:rsid w:val="0094560C"/>
    <w:rsid w:val="0094561B"/>
    <w:rsid w:val="009457D5"/>
    <w:rsid w:val="0094582B"/>
    <w:rsid w:val="00945856"/>
    <w:rsid w:val="00945874"/>
    <w:rsid w:val="0094595B"/>
    <w:rsid w:val="00945A60"/>
    <w:rsid w:val="00945B80"/>
    <w:rsid w:val="00945CBF"/>
    <w:rsid w:val="00945F47"/>
    <w:rsid w:val="0094610F"/>
    <w:rsid w:val="009463A1"/>
    <w:rsid w:val="0094642F"/>
    <w:rsid w:val="009466EE"/>
    <w:rsid w:val="00946810"/>
    <w:rsid w:val="009468A9"/>
    <w:rsid w:val="00946913"/>
    <w:rsid w:val="009469D4"/>
    <w:rsid w:val="00946CBD"/>
    <w:rsid w:val="00946E35"/>
    <w:rsid w:val="00947158"/>
    <w:rsid w:val="009471B7"/>
    <w:rsid w:val="0094759A"/>
    <w:rsid w:val="00947788"/>
    <w:rsid w:val="009479FE"/>
    <w:rsid w:val="00947B28"/>
    <w:rsid w:val="00947C5E"/>
    <w:rsid w:val="00947D44"/>
    <w:rsid w:val="00947E2B"/>
    <w:rsid w:val="00947EC3"/>
    <w:rsid w:val="00947EC8"/>
    <w:rsid w:val="00950183"/>
    <w:rsid w:val="009501B5"/>
    <w:rsid w:val="00950280"/>
    <w:rsid w:val="009502A9"/>
    <w:rsid w:val="00950747"/>
    <w:rsid w:val="0095076F"/>
    <w:rsid w:val="009508ED"/>
    <w:rsid w:val="0095091F"/>
    <w:rsid w:val="00950AD1"/>
    <w:rsid w:val="00950ADD"/>
    <w:rsid w:val="00950DEB"/>
    <w:rsid w:val="0095136A"/>
    <w:rsid w:val="009513C0"/>
    <w:rsid w:val="009513F7"/>
    <w:rsid w:val="00951540"/>
    <w:rsid w:val="00951614"/>
    <w:rsid w:val="0095190E"/>
    <w:rsid w:val="009519F3"/>
    <w:rsid w:val="00951B0F"/>
    <w:rsid w:val="00951DE4"/>
    <w:rsid w:val="00951E56"/>
    <w:rsid w:val="00951F14"/>
    <w:rsid w:val="009520BD"/>
    <w:rsid w:val="00952216"/>
    <w:rsid w:val="00952299"/>
    <w:rsid w:val="009522D6"/>
    <w:rsid w:val="009522DE"/>
    <w:rsid w:val="0095231C"/>
    <w:rsid w:val="0095232F"/>
    <w:rsid w:val="00952511"/>
    <w:rsid w:val="009527C5"/>
    <w:rsid w:val="0095289B"/>
    <w:rsid w:val="009528F4"/>
    <w:rsid w:val="00952A49"/>
    <w:rsid w:val="00952ADF"/>
    <w:rsid w:val="00952BC5"/>
    <w:rsid w:val="00952D06"/>
    <w:rsid w:val="00952DB7"/>
    <w:rsid w:val="00952E1F"/>
    <w:rsid w:val="00952F48"/>
    <w:rsid w:val="00953044"/>
    <w:rsid w:val="00953089"/>
    <w:rsid w:val="00953113"/>
    <w:rsid w:val="00953201"/>
    <w:rsid w:val="00953427"/>
    <w:rsid w:val="0095346B"/>
    <w:rsid w:val="0095357D"/>
    <w:rsid w:val="0095390E"/>
    <w:rsid w:val="0095391A"/>
    <w:rsid w:val="00953DC1"/>
    <w:rsid w:val="00953DC6"/>
    <w:rsid w:val="00953DC9"/>
    <w:rsid w:val="00953DD6"/>
    <w:rsid w:val="00953F6D"/>
    <w:rsid w:val="00954018"/>
    <w:rsid w:val="00954025"/>
    <w:rsid w:val="009540D7"/>
    <w:rsid w:val="00954178"/>
    <w:rsid w:val="00954205"/>
    <w:rsid w:val="0095433B"/>
    <w:rsid w:val="009543BA"/>
    <w:rsid w:val="00954454"/>
    <w:rsid w:val="009546E4"/>
    <w:rsid w:val="00954781"/>
    <w:rsid w:val="00954AE0"/>
    <w:rsid w:val="00954B86"/>
    <w:rsid w:val="00954CB0"/>
    <w:rsid w:val="00954D26"/>
    <w:rsid w:val="00954E50"/>
    <w:rsid w:val="00954FC9"/>
    <w:rsid w:val="00955420"/>
    <w:rsid w:val="00955652"/>
    <w:rsid w:val="009557CF"/>
    <w:rsid w:val="009558BF"/>
    <w:rsid w:val="009559FA"/>
    <w:rsid w:val="00955A1C"/>
    <w:rsid w:val="00955BA5"/>
    <w:rsid w:val="00955D07"/>
    <w:rsid w:val="00955E3F"/>
    <w:rsid w:val="00955FAE"/>
    <w:rsid w:val="00956009"/>
    <w:rsid w:val="00956110"/>
    <w:rsid w:val="0095629D"/>
    <w:rsid w:val="009562AE"/>
    <w:rsid w:val="009562D9"/>
    <w:rsid w:val="009563A4"/>
    <w:rsid w:val="009563E4"/>
    <w:rsid w:val="009564D1"/>
    <w:rsid w:val="00956504"/>
    <w:rsid w:val="0095651B"/>
    <w:rsid w:val="0095682F"/>
    <w:rsid w:val="009569F7"/>
    <w:rsid w:val="00956B71"/>
    <w:rsid w:val="00956BA8"/>
    <w:rsid w:val="00956D31"/>
    <w:rsid w:val="00956D4A"/>
    <w:rsid w:val="00956D8B"/>
    <w:rsid w:val="00956EA1"/>
    <w:rsid w:val="00956FBF"/>
    <w:rsid w:val="00956FCB"/>
    <w:rsid w:val="00956FD3"/>
    <w:rsid w:val="009573A6"/>
    <w:rsid w:val="009574D8"/>
    <w:rsid w:val="009574E1"/>
    <w:rsid w:val="009574E7"/>
    <w:rsid w:val="00957738"/>
    <w:rsid w:val="009577E7"/>
    <w:rsid w:val="0095783C"/>
    <w:rsid w:val="009579E7"/>
    <w:rsid w:val="00957AC4"/>
    <w:rsid w:val="00957B2D"/>
    <w:rsid w:val="00957B94"/>
    <w:rsid w:val="00957CAF"/>
    <w:rsid w:val="00957CDD"/>
    <w:rsid w:val="00957E7B"/>
    <w:rsid w:val="009600F4"/>
    <w:rsid w:val="0096015C"/>
    <w:rsid w:val="0096017F"/>
    <w:rsid w:val="009602A2"/>
    <w:rsid w:val="009602F2"/>
    <w:rsid w:val="009602FF"/>
    <w:rsid w:val="009603A2"/>
    <w:rsid w:val="0096040A"/>
    <w:rsid w:val="00960608"/>
    <w:rsid w:val="00960652"/>
    <w:rsid w:val="0096086B"/>
    <w:rsid w:val="009608DC"/>
    <w:rsid w:val="00960970"/>
    <w:rsid w:val="009609C9"/>
    <w:rsid w:val="009609E1"/>
    <w:rsid w:val="00960A27"/>
    <w:rsid w:val="00960AF4"/>
    <w:rsid w:val="00960CB4"/>
    <w:rsid w:val="00960CD5"/>
    <w:rsid w:val="00960EB6"/>
    <w:rsid w:val="00960FCD"/>
    <w:rsid w:val="00961026"/>
    <w:rsid w:val="009610F5"/>
    <w:rsid w:val="009612A7"/>
    <w:rsid w:val="0096130F"/>
    <w:rsid w:val="00961499"/>
    <w:rsid w:val="0096191C"/>
    <w:rsid w:val="0096192B"/>
    <w:rsid w:val="00961A74"/>
    <w:rsid w:val="00961B8F"/>
    <w:rsid w:val="00961E4E"/>
    <w:rsid w:val="00961E8E"/>
    <w:rsid w:val="00961F7B"/>
    <w:rsid w:val="00962037"/>
    <w:rsid w:val="0096206E"/>
    <w:rsid w:val="0096218B"/>
    <w:rsid w:val="00962312"/>
    <w:rsid w:val="0096238C"/>
    <w:rsid w:val="009624AF"/>
    <w:rsid w:val="00962503"/>
    <w:rsid w:val="00962508"/>
    <w:rsid w:val="009627B0"/>
    <w:rsid w:val="009627BE"/>
    <w:rsid w:val="009628F9"/>
    <w:rsid w:val="0096295E"/>
    <w:rsid w:val="009629EF"/>
    <w:rsid w:val="00962BC4"/>
    <w:rsid w:val="00962BF1"/>
    <w:rsid w:val="00962EB3"/>
    <w:rsid w:val="00962F55"/>
    <w:rsid w:val="00962F99"/>
    <w:rsid w:val="00963153"/>
    <w:rsid w:val="009631AD"/>
    <w:rsid w:val="00963374"/>
    <w:rsid w:val="009635EA"/>
    <w:rsid w:val="00963764"/>
    <w:rsid w:val="009637D2"/>
    <w:rsid w:val="00963904"/>
    <w:rsid w:val="00963BEF"/>
    <w:rsid w:val="00963CD9"/>
    <w:rsid w:val="00963D05"/>
    <w:rsid w:val="00963E31"/>
    <w:rsid w:val="00963FC5"/>
    <w:rsid w:val="009641BC"/>
    <w:rsid w:val="00964230"/>
    <w:rsid w:val="0096447A"/>
    <w:rsid w:val="0096447E"/>
    <w:rsid w:val="009644E3"/>
    <w:rsid w:val="00964A45"/>
    <w:rsid w:val="00964B06"/>
    <w:rsid w:val="00964C21"/>
    <w:rsid w:val="00964DFE"/>
    <w:rsid w:val="00964E15"/>
    <w:rsid w:val="00964EF3"/>
    <w:rsid w:val="00965285"/>
    <w:rsid w:val="0096535B"/>
    <w:rsid w:val="00965421"/>
    <w:rsid w:val="00965487"/>
    <w:rsid w:val="009656A5"/>
    <w:rsid w:val="009657D3"/>
    <w:rsid w:val="009657E9"/>
    <w:rsid w:val="00965956"/>
    <w:rsid w:val="00965ABC"/>
    <w:rsid w:val="00965B8F"/>
    <w:rsid w:val="00965E2B"/>
    <w:rsid w:val="00965FE4"/>
    <w:rsid w:val="00966026"/>
    <w:rsid w:val="00966126"/>
    <w:rsid w:val="0096615D"/>
    <w:rsid w:val="0096617F"/>
    <w:rsid w:val="00966222"/>
    <w:rsid w:val="009664DA"/>
    <w:rsid w:val="0096656C"/>
    <w:rsid w:val="009665D9"/>
    <w:rsid w:val="009667D1"/>
    <w:rsid w:val="0096698C"/>
    <w:rsid w:val="00966A38"/>
    <w:rsid w:val="00966CAB"/>
    <w:rsid w:val="00966D7A"/>
    <w:rsid w:val="00966E46"/>
    <w:rsid w:val="00966FD7"/>
    <w:rsid w:val="009670AF"/>
    <w:rsid w:val="00967185"/>
    <w:rsid w:val="009671BD"/>
    <w:rsid w:val="009671D6"/>
    <w:rsid w:val="009671DD"/>
    <w:rsid w:val="009672CB"/>
    <w:rsid w:val="009673F9"/>
    <w:rsid w:val="009674C0"/>
    <w:rsid w:val="00967552"/>
    <w:rsid w:val="00967724"/>
    <w:rsid w:val="00967760"/>
    <w:rsid w:val="0096777D"/>
    <w:rsid w:val="00967988"/>
    <w:rsid w:val="009679AE"/>
    <w:rsid w:val="00967A29"/>
    <w:rsid w:val="00967B0E"/>
    <w:rsid w:val="00967E75"/>
    <w:rsid w:val="00967ED2"/>
    <w:rsid w:val="00967FE4"/>
    <w:rsid w:val="0097007D"/>
    <w:rsid w:val="0097008B"/>
    <w:rsid w:val="009700FF"/>
    <w:rsid w:val="0097021A"/>
    <w:rsid w:val="009702F1"/>
    <w:rsid w:val="00970403"/>
    <w:rsid w:val="0097064A"/>
    <w:rsid w:val="0097067C"/>
    <w:rsid w:val="00970685"/>
    <w:rsid w:val="00970715"/>
    <w:rsid w:val="009708F0"/>
    <w:rsid w:val="00970949"/>
    <w:rsid w:val="00970A98"/>
    <w:rsid w:val="00970AF5"/>
    <w:rsid w:val="0097107D"/>
    <w:rsid w:val="009711D2"/>
    <w:rsid w:val="009711E2"/>
    <w:rsid w:val="0097120C"/>
    <w:rsid w:val="0097125D"/>
    <w:rsid w:val="0097165B"/>
    <w:rsid w:val="00971688"/>
    <w:rsid w:val="009717CF"/>
    <w:rsid w:val="00971921"/>
    <w:rsid w:val="00971960"/>
    <w:rsid w:val="00971BDA"/>
    <w:rsid w:val="00971C3B"/>
    <w:rsid w:val="00971EDB"/>
    <w:rsid w:val="00971F7B"/>
    <w:rsid w:val="009720E1"/>
    <w:rsid w:val="009720E4"/>
    <w:rsid w:val="0097230E"/>
    <w:rsid w:val="009723AE"/>
    <w:rsid w:val="009724EF"/>
    <w:rsid w:val="009726A5"/>
    <w:rsid w:val="00972988"/>
    <w:rsid w:val="00972995"/>
    <w:rsid w:val="00972C22"/>
    <w:rsid w:val="00972D85"/>
    <w:rsid w:val="00972E0A"/>
    <w:rsid w:val="00972E5A"/>
    <w:rsid w:val="00972E86"/>
    <w:rsid w:val="00973036"/>
    <w:rsid w:val="009730C0"/>
    <w:rsid w:val="00973140"/>
    <w:rsid w:val="009736B7"/>
    <w:rsid w:val="00973822"/>
    <w:rsid w:val="009738A1"/>
    <w:rsid w:val="00973975"/>
    <w:rsid w:val="0097399F"/>
    <w:rsid w:val="00973B4E"/>
    <w:rsid w:val="00973BC5"/>
    <w:rsid w:val="00973BC8"/>
    <w:rsid w:val="00973E75"/>
    <w:rsid w:val="00974177"/>
    <w:rsid w:val="0097419D"/>
    <w:rsid w:val="009743C0"/>
    <w:rsid w:val="00974438"/>
    <w:rsid w:val="00974598"/>
    <w:rsid w:val="009746F8"/>
    <w:rsid w:val="00974753"/>
    <w:rsid w:val="009747FB"/>
    <w:rsid w:val="0097484D"/>
    <w:rsid w:val="00974882"/>
    <w:rsid w:val="0097490E"/>
    <w:rsid w:val="00974BDC"/>
    <w:rsid w:val="00974BE8"/>
    <w:rsid w:val="00974DC4"/>
    <w:rsid w:val="00974DC8"/>
    <w:rsid w:val="00974E05"/>
    <w:rsid w:val="00974F5D"/>
    <w:rsid w:val="009750A9"/>
    <w:rsid w:val="009750DF"/>
    <w:rsid w:val="0097531B"/>
    <w:rsid w:val="00975583"/>
    <w:rsid w:val="0097560F"/>
    <w:rsid w:val="00975723"/>
    <w:rsid w:val="00975834"/>
    <w:rsid w:val="009758AD"/>
    <w:rsid w:val="009759D8"/>
    <w:rsid w:val="00975BAC"/>
    <w:rsid w:val="00975CE4"/>
    <w:rsid w:val="00975D4E"/>
    <w:rsid w:val="00975DAB"/>
    <w:rsid w:val="00975E64"/>
    <w:rsid w:val="00975F57"/>
    <w:rsid w:val="00975FD1"/>
    <w:rsid w:val="00976055"/>
    <w:rsid w:val="0097616F"/>
    <w:rsid w:val="0097619E"/>
    <w:rsid w:val="009761A0"/>
    <w:rsid w:val="00976250"/>
    <w:rsid w:val="0097630E"/>
    <w:rsid w:val="00976344"/>
    <w:rsid w:val="009765ED"/>
    <w:rsid w:val="009766B1"/>
    <w:rsid w:val="009768D9"/>
    <w:rsid w:val="009769D9"/>
    <w:rsid w:val="00976A2C"/>
    <w:rsid w:val="00976A48"/>
    <w:rsid w:val="00976A9C"/>
    <w:rsid w:val="00976AB6"/>
    <w:rsid w:val="00976BCE"/>
    <w:rsid w:val="00976CBA"/>
    <w:rsid w:val="00976DB3"/>
    <w:rsid w:val="00976E16"/>
    <w:rsid w:val="00976EBB"/>
    <w:rsid w:val="00976F17"/>
    <w:rsid w:val="0097712D"/>
    <w:rsid w:val="0097713C"/>
    <w:rsid w:val="00977230"/>
    <w:rsid w:val="00977364"/>
    <w:rsid w:val="009774AC"/>
    <w:rsid w:val="00977893"/>
    <w:rsid w:val="00977941"/>
    <w:rsid w:val="009779E2"/>
    <w:rsid w:val="00977A07"/>
    <w:rsid w:val="00977A38"/>
    <w:rsid w:val="00977AB8"/>
    <w:rsid w:val="00977C2B"/>
    <w:rsid w:val="00977C39"/>
    <w:rsid w:val="00977D35"/>
    <w:rsid w:val="00977D4C"/>
    <w:rsid w:val="00977EB9"/>
    <w:rsid w:val="009800E4"/>
    <w:rsid w:val="009801D2"/>
    <w:rsid w:val="0098021A"/>
    <w:rsid w:val="0098029F"/>
    <w:rsid w:val="009804BE"/>
    <w:rsid w:val="00980583"/>
    <w:rsid w:val="00980677"/>
    <w:rsid w:val="0098069E"/>
    <w:rsid w:val="009808CB"/>
    <w:rsid w:val="00980CAD"/>
    <w:rsid w:val="00980D01"/>
    <w:rsid w:val="00980DF3"/>
    <w:rsid w:val="00980E96"/>
    <w:rsid w:val="00980EE0"/>
    <w:rsid w:val="00980F46"/>
    <w:rsid w:val="00980FF6"/>
    <w:rsid w:val="009810AB"/>
    <w:rsid w:val="00981153"/>
    <w:rsid w:val="00981226"/>
    <w:rsid w:val="0098157F"/>
    <w:rsid w:val="009816E9"/>
    <w:rsid w:val="00981BA2"/>
    <w:rsid w:val="00981E30"/>
    <w:rsid w:val="00981E3C"/>
    <w:rsid w:val="00982027"/>
    <w:rsid w:val="00982152"/>
    <w:rsid w:val="0098215F"/>
    <w:rsid w:val="00982355"/>
    <w:rsid w:val="00982372"/>
    <w:rsid w:val="00982469"/>
    <w:rsid w:val="0098252A"/>
    <w:rsid w:val="0098252E"/>
    <w:rsid w:val="00982680"/>
    <w:rsid w:val="0098275F"/>
    <w:rsid w:val="00982861"/>
    <w:rsid w:val="009828FF"/>
    <w:rsid w:val="00982AA2"/>
    <w:rsid w:val="00982B13"/>
    <w:rsid w:val="00982C80"/>
    <w:rsid w:val="00982CAD"/>
    <w:rsid w:val="00982DDC"/>
    <w:rsid w:val="00982F0E"/>
    <w:rsid w:val="00983044"/>
    <w:rsid w:val="0098319F"/>
    <w:rsid w:val="00983225"/>
    <w:rsid w:val="0098324B"/>
    <w:rsid w:val="00983543"/>
    <w:rsid w:val="00983B31"/>
    <w:rsid w:val="00983D04"/>
    <w:rsid w:val="00983D44"/>
    <w:rsid w:val="00983DB4"/>
    <w:rsid w:val="00983ECA"/>
    <w:rsid w:val="00983EEC"/>
    <w:rsid w:val="00984221"/>
    <w:rsid w:val="00984393"/>
    <w:rsid w:val="00984416"/>
    <w:rsid w:val="009844CC"/>
    <w:rsid w:val="00984526"/>
    <w:rsid w:val="009845CD"/>
    <w:rsid w:val="00984686"/>
    <w:rsid w:val="009846CC"/>
    <w:rsid w:val="00984779"/>
    <w:rsid w:val="00984A03"/>
    <w:rsid w:val="00984D2F"/>
    <w:rsid w:val="00984E1E"/>
    <w:rsid w:val="00985335"/>
    <w:rsid w:val="00985378"/>
    <w:rsid w:val="009853EC"/>
    <w:rsid w:val="0098542E"/>
    <w:rsid w:val="009854F0"/>
    <w:rsid w:val="00985638"/>
    <w:rsid w:val="009857BC"/>
    <w:rsid w:val="00985AB7"/>
    <w:rsid w:val="00985AFA"/>
    <w:rsid w:val="00985D49"/>
    <w:rsid w:val="00985E02"/>
    <w:rsid w:val="00985E48"/>
    <w:rsid w:val="0098603D"/>
    <w:rsid w:val="0098620F"/>
    <w:rsid w:val="00986249"/>
    <w:rsid w:val="0098640F"/>
    <w:rsid w:val="0098646B"/>
    <w:rsid w:val="00986590"/>
    <w:rsid w:val="009865EA"/>
    <w:rsid w:val="0098662E"/>
    <w:rsid w:val="009869E4"/>
    <w:rsid w:val="009869E5"/>
    <w:rsid w:val="009869F2"/>
    <w:rsid w:val="00986A2D"/>
    <w:rsid w:val="00986AE7"/>
    <w:rsid w:val="00986D0D"/>
    <w:rsid w:val="00986D96"/>
    <w:rsid w:val="00986E3B"/>
    <w:rsid w:val="00986F60"/>
    <w:rsid w:val="00987468"/>
    <w:rsid w:val="009874A4"/>
    <w:rsid w:val="009874C0"/>
    <w:rsid w:val="0098754A"/>
    <w:rsid w:val="009875FA"/>
    <w:rsid w:val="0098767F"/>
    <w:rsid w:val="00987853"/>
    <w:rsid w:val="009879CA"/>
    <w:rsid w:val="009879FC"/>
    <w:rsid w:val="00987C24"/>
    <w:rsid w:val="00987C64"/>
    <w:rsid w:val="00987C93"/>
    <w:rsid w:val="00987DF7"/>
    <w:rsid w:val="00987F05"/>
    <w:rsid w:val="0099002F"/>
    <w:rsid w:val="00990393"/>
    <w:rsid w:val="0099041F"/>
    <w:rsid w:val="0099047C"/>
    <w:rsid w:val="00990563"/>
    <w:rsid w:val="009905C6"/>
    <w:rsid w:val="00990625"/>
    <w:rsid w:val="0099080F"/>
    <w:rsid w:val="00990925"/>
    <w:rsid w:val="00990963"/>
    <w:rsid w:val="00990A89"/>
    <w:rsid w:val="00990AEB"/>
    <w:rsid w:val="00990D95"/>
    <w:rsid w:val="00990E4E"/>
    <w:rsid w:val="00990F4A"/>
    <w:rsid w:val="0099117E"/>
    <w:rsid w:val="009911B8"/>
    <w:rsid w:val="0099145C"/>
    <w:rsid w:val="009915A2"/>
    <w:rsid w:val="00991670"/>
    <w:rsid w:val="00991689"/>
    <w:rsid w:val="0099186A"/>
    <w:rsid w:val="00991BA8"/>
    <w:rsid w:val="00991BAF"/>
    <w:rsid w:val="00991FBF"/>
    <w:rsid w:val="00992063"/>
    <w:rsid w:val="00992348"/>
    <w:rsid w:val="00992423"/>
    <w:rsid w:val="0099242A"/>
    <w:rsid w:val="00992445"/>
    <w:rsid w:val="009924A4"/>
    <w:rsid w:val="009926C4"/>
    <w:rsid w:val="00992794"/>
    <w:rsid w:val="009928C8"/>
    <w:rsid w:val="00992A69"/>
    <w:rsid w:val="00992AE5"/>
    <w:rsid w:val="00992B85"/>
    <w:rsid w:val="00992CF8"/>
    <w:rsid w:val="00992D15"/>
    <w:rsid w:val="00992D7E"/>
    <w:rsid w:val="00992EFA"/>
    <w:rsid w:val="00992F12"/>
    <w:rsid w:val="00992F4D"/>
    <w:rsid w:val="00992F91"/>
    <w:rsid w:val="009930CF"/>
    <w:rsid w:val="00993127"/>
    <w:rsid w:val="00993237"/>
    <w:rsid w:val="009936DC"/>
    <w:rsid w:val="0099383F"/>
    <w:rsid w:val="009938EA"/>
    <w:rsid w:val="00993A1C"/>
    <w:rsid w:val="00993A32"/>
    <w:rsid w:val="00993C2A"/>
    <w:rsid w:val="00993DF6"/>
    <w:rsid w:val="0099402F"/>
    <w:rsid w:val="0099436A"/>
    <w:rsid w:val="009944B3"/>
    <w:rsid w:val="0099456B"/>
    <w:rsid w:val="009945DD"/>
    <w:rsid w:val="0099461F"/>
    <w:rsid w:val="0099493C"/>
    <w:rsid w:val="00994ACC"/>
    <w:rsid w:val="00994B3C"/>
    <w:rsid w:val="00994C3C"/>
    <w:rsid w:val="00994CD8"/>
    <w:rsid w:val="00994CF5"/>
    <w:rsid w:val="00994DC0"/>
    <w:rsid w:val="00995170"/>
    <w:rsid w:val="00995223"/>
    <w:rsid w:val="0099527E"/>
    <w:rsid w:val="00995324"/>
    <w:rsid w:val="00995380"/>
    <w:rsid w:val="0099538D"/>
    <w:rsid w:val="009953AB"/>
    <w:rsid w:val="00995589"/>
    <w:rsid w:val="0099571B"/>
    <w:rsid w:val="00995721"/>
    <w:rsid w:val="00995974"/>
    <w:rsid w:val="00995CE6"/>
    <w:rsid w:val="00995D1B"/>
    <w:rsid w:val="00995E17"/>
    <w:rsid w:val="00995EFE"/>
    <w:rsid w:val="00995F66"/>
    <w:rsid w:val="00995F9B"/>
    <w:rsid w:val="00996120"/>
    <w:rsid w:val="00996308"/>
    <w:rsid w:val="009963EB"/>
    <w:rsid w:val="0099644F"/>
    <w:rsid w:val="00996481"/>
    <w:rsid w:val="009966C3"/>
    <w:rsid w:val="00996710"/>
    <w:rsid w:val="009967A0"/>
    <w:rsid w:val="00996835"/>
    <w:rsid w:val="00996941"/>
    <w:rsid w:val="00996BE9"/>
    <w:rsid w:val="00996DD4"/>
    <w:rsid w:val="00996E12"/>
    <w:rsid w:val="00996E95"/>
    <w:rsid w:val="00996EC8"/>
    <w:rsid w:val="00997121"/>
    <w:rsid w:val="00997246"/>
    <w:rsid w:val="00997251"/>
    <w:rsid w:val="0099728A"/>
    <w:rsid w:val="00997363"/>
    <w:rsid w:val="0099745A"/>
    <w:rsid w:val="00997720"/>
    <w:rsid w:val="0099777E"/>
    <w:rsid w:val="00997887"/>
    <w:rsid w:val="00997976"/>
    <w:rsid w:val="00997DE2"/>
    <w:rsid w:val="00997EF8"/>
    <w:rsid w:val="009A00ED"/>
    <w:rsid w:val="009A0216"/>
    <w:rsid w:val="009A0594"/>
    <w:rsid w:val="009A05D9"/>
    <w:rsid w:val="009A075B"/>
    <w:rsid w:val="009A09C1"/>
    <w:rsid w:val="009A0A14"/>
    <w:rsid w:val="009A0A47"/>
    <w:rsid w:val="009A0C34"/>
    <w:rsid w:val="009A0D36"/>
    <w:rsid w:val="009A1080"/>
    <w:rsid w:val="009A10AE"/>
    <w:rsid w:val="009A10B0"/>
    <w:rsid w:val="009A11AF"/>
    <w:rsid w:val="009A11B7"/>
    <w:rsid w:val="009A148F"/>
    <w:rsid w:val="009A1761"/>
    <w:rsid w:val="009A1812"/>
    <w:rsid w:val="009A1A8C"/>
    <w:rsid w:val="009A1AF3"/>
    <w:rsid w:val="009A1CDB"/>
    <w:rsid w:val="009A1EE3"/>
    <w:rsid w:val="009A21D7"/>
    <w:rsid w:val="009A23D5"/>
    <w:rsid w:val="009A2430"/>
    <w:rsid w:val="009A249E"/>
    <w:rsid w:val="009A24EA"/>
    <w:rsid w:val="009A25AA"/>
    <w:rsid w:val="009A2688"/>
    <w:rsid w:val="009A2819"/>
    <w:rsid w:val="009A28A4"/>
    <w:rsid w:val="009A28A5"/>
    <w:rsid w:val="009A29E2"/>
    <w:rsid w:val="009A2A4C"/>
    <w:rsid w:val="009A2C63"/>
    <w:rsid w:val="009A2D34"/>
    <w:rsid w:val="009A319D"/>
    <w:rsid w:val="009A31BC"/>
    <w:rsid w:val="009A33C7"/>
    <w:rsid w:val="009A3454"/>
    <w:rsid w:val="009A3490"/>
    <w:rsid w:val="009A354B"/>
    <w:rsid w:val="009A354E"/>
    <w:rsid w:val="009A3628"/>
    <w:rsid w:val="009A399A"/>
    <w:rsid w:val="009A3BB2"/>
    <w:rsid w:val="009A3BFC"/>
    <w:rsid w:val="009A3CD6"/>
    <w:rsid w:val="009A3CFA"/>
    <w:rsid w:val="009A3D3B"/>
    <w:rsid w:val="009A3D5C"/>
    <w:rsid w:val="009A3DC1"/>
    <w:rsid w:val="009A3E26"/>
    <w:rsid w:val="009A3E6C"/>
    <w:rsid w:val="009A3EC5"/>
    <w:rsid w:val="009A3F61"/>
    <w:rsid w:val="009A4279"/>
    <w:rsid w:val="009A42C9"/>
    <w:rsid w:val="009A42D8"/>
    <w:rsid w:val="009A4365"/>
    <w:rsid w:val="009A4397"/>
    <w:rsid w:val="009A4507"/>
    <w:rsid w:val="009A4983"/>
    <w:rsid w:val="009A49FC"/>
    <w:rsid w:val="009A4F0E"/>
    <w:rsid w:val="009A4F49"/>
    <w:rsid w:val="009A4F53"/>
    <w:rsid w:val="009A51DC"/>
    <w:rsid w:val="009A5249"/>
    <w:rsid w:val="009A5327"/>
    <w:rsid w:val="009A5362"/>
    <w:rsid w:val="009A53B7"/>
    <w:rsid w:val="009A5494"/>
    <w:rsid w:val="009A59C1"/>
    <w:rsid w:val="009A5A54"/>
    <w:rsid w:val="009A5B5D"/>
    <w:rsid w:val="009A5D28"/>
    <w:rsid w:val="009A5D30"/>
    <w:rsid w:val="009A5DEA"/>
    <w:rsid w:val="009A5E30"/>
    <w:rsid w:val="009A5E80"/>
    <w:rsid w:val="009A5E9E"/>
    <w:rsid w:val="009A6087"/>
    <w:rsid w:val="009A61B0"/>
    <w:rsid w:val="009A61C2"/>
    <w:rsid w:val="009A6263"/>
    <w:rsid w:val="009A6289"/>
    <w:rsid w:val="009A6307"/>
    <w:rsid w:val="009A655A"/>
    <w:rsid w:val="009A6611"/>
    <w:rsid w:val="009A6683"/>
    <w:rsid w:val="009A67AB"/>
    <w:rsid w:val="009A67FA"/>
    <w:rsid w:val="009A6858"/>
    <w:rsid w:val="009A6929"/>
    <w:rsid w:val="009A6963"/>
    <w:rsid w:val="009A6A37"/>
    <w:rsid w:val="009A6A79"/>
    <w:rsid w:val="009A6CAE"/>
    <w:rsid w:val="009A6D97"/>
    <w:rsid w:val="009A6E62"/>
    <w:rsid w:val="009A6F2A"/>
    <w:rsid w:val="009A6FE1"/>
    <w:rsid w:val="009A7046"/>
    <w:rsid w:val="009A7166"/>
    <w:rsid w:val="009A71BB"/>
    <w:rsid w:val="009A7284"/>
    <w:rsid w:val="009A7433"/>
    <w:rsid w:val="009A7868"/>
    <w:rsid w:val="009A7A18"/>
    <w:rsid w:val="009A7A7A"/>
    <w:rsid w:val="009A7E61"/>
    <w:rsid w:val="009B00EF"/>
    <w:rsid w:val="009B0280"/>
    <w:rsid w:val="009B02B4"/>
    <w:rsid w:val="009B03AE"/>
    <w:rsid w:val="009B03C0"/>
    <w:rsid w:val="009B04E3"/>
    <w:rsid w:val="009B061E"/>
    <w:rsid w:val="009B0787"/>
    <w:rsid w:val="009B0A7D"/>
    <w:rsid w:val="009B0B29"/>
    <w:rsid w:val="009B0BF3"/>
    <w:rsid w:val="009B0C84"/>
    <w:rsid w:val="009B0CC9"/>
    <w:rsid w:val="009B0E8B"/>
    <w:rsid w:val="009B0ED3"/>
    <w:rsid w:val="009B0F3C"/>
    <w:rsid w:val="009B1054"/>
    <w:rsid w:val="009B1192"/>
    <w:rsid w:val="009B1205"/>
    <w:rsid w:val="009B1278"/>
    <w:rsid w:val="009B12B8"/>
    <w:rsid w:val="009B12CA"/>
    <w:rsid w:val="009B12DF"/>
    <w:rsid w:val="009B1351"/>
    <w:rsid w:val="009B13BA"/>
    <w:rsid w:val="009B1464"/>
    <w:rsid w:val="009B1540"/>
    <w:rsid w:val="009B15C7"/>
    <w:rsid w:val="009B16CC"/>
    <w:rsid w:val="009B1970"/>
    <w:rsid w:val="009B19C8"/>
    <w:rsid w:val="009B1BF0"/>
    <w:rsid w:val="009B1CA5"/>
    <w:rsid w:val="009B1D72"/>
    <w:rsid w:val="009B1E3E"/>
    <w:rsid w:val="009B1E62"/>
    <w:rsid w:val="009B1E6A"/>
    <w:rsid w:val="009B1F1F"/>
    <w:rsid w:val="009B215C"/>
    <w:rsid w:val="009B239C"/>
    <w:rsid w:val="009B23F8"/>
    <w:rsid w:val="009B2864"/>
    <w:rsid w:val="009B2963"/>
    <w:rsid w:val="009B2A04"/>
    <w:rsid w:val="009B2AAC"/>
    <w:rsid w:val="009B2BB2"/>
    <w:rsid w:val="009B2BD7"/>
    <w:rsid w:val="009B3298"/>
    <w:rsid w:val="009B3573"/>
    <w:rsid w:val="009B36A2"/>
    <w:rsid w:val="009B3820"/>
    <w:rsid w:val="009B384C"/>
    <w:rsid w:val="009B3B08"/>
    <w:rsid w:val="009B3BB3"/>
    <w:rsid w:val="009B3D27"/>
    <w:rsid w:val="009B3E41"/>
    <w:rsid w:val="009B3EDC"/>
    <w:rsid w:val="009B4199"/>
    <w:rsid w:val="009B44A1"/>
    <w:rsid w:val="009B45E6"/>
    <w:rsid w:val="009B478C"/>
    <w:rsid w:val="009B4828"/>
    <w:rsid w:val="009B4887"/>
    <w:rsid w:val="009B4B35"/>
    <w:rsid w:val="009B4BE8"/>
    <w:rsid w:val="009B4BF1"/>
    <w:rsid w:val="009B4CD6"/>
    <w:rsid w:val="009B4D30"/>
    <w:rsid w:val="009B4D9C"/>
    <w:rsid w:val="009B4FEA"/>
    <w:rsid w:val="009B5001"/>
    <w:rsid w:val="009B5470"/>
    <w:rsid w:val="009B549A"/>
    <w:rsid w:val="009B5532"/>
    <w:rsid w:val="009B55E7"/>
    <w:rsid w:val="009B5625"/>
    <w:rsid w:val="009B565D"/>
    <w:rsid w:val="009B5775"/>
    <w:rsid w:val="009B591A"/>
    <w:rsid w:val="009B591E"/>
    <w:rsid w:val="009B5975"/>
    <w:rsid w:val="009B5992"/>
    <w:rsid w:val="009B5BAC"/>
    <w:rsid w:val="009B5FEA"/>
    <w:rsid w:val="009B6030"/>
    <w:rsid w:val="009B60C9"/>
    <w:rsid w:val="009B61A0"/>
    <w:rsid w:val="009B6412"/>
    <w:rsid w:val="009B64AB"/>
    <w:rsid w:val="009B64CD"/>
    <w:rsid w:val="009B65F5"/>
    <w:rsid w:val="009B661A"/>
    <w:rsid w:val="009B6775"/>
    <w:rsid w:val="009B681B"/>
    <w:rsid w:val="009B6925"/>
    <w:rsid w:val="009B693B"/>
    <w:rsid w:val="009B6CB3"/>
    <w:rsid w:val="009B6CCE"/>
    <w:rsid w:val="009B6F6F"/>
    <w:rsid w:val="009B7008"/>
    <w:rsid w:val="009B7081"/>
    <w:rsid w:val="009B7132"/>
    <w:rsid w:val="009B7140"/>
    <w:rsid w:val="009B7214"/>
    <w:rsid w:val="009B728F"/>
    <w:rsid w:val="009B732A"/>
    <w:rsid w:val="009B7337"/>
    <w:rsid w:val="009B749F"/>
    <w:rsid w:val="009B750E"/>
    <w:rsid w:val="009B7546"/>
    <w:rsid w:val="009B7A2B"/>
    <w:rsid w:val="009B7A40"/>
    <w:rsid w:val="009B7AC4"/>
    <w:rsid w:val="009B7BDD"/>
    <w:rsid w:val="009B7E86"/>
    <w:rsid w:val="009B7F47"/>
    <w:rsid w:val="009C00C7"/>
    <w:rsid w:val="009C0152"/>
    <w:rsid w:val="009C02F7"/>
    <w:rsid w:val="009C0334"/>
    <w:rsid w:val="009C04DE"/>
    <w:rsid w:val="009C052D"/>
    <w:rsid w:val="009C059B"/>
    <w:rsid w:val="009C0714"/>
    <w:rsid w:val="009C09CD"/>
    <w:rsid w:val="009C0ACD"/>
    <w:rsid w:val="009C0B5D"/>
    <w:rsid w:val="009C0C8D"/>
    <w:rsid w:val="009C0D32"/>
    <w:rsid w:val="009C0E75"/>
    <w:rsid w:val="009C10BB"/>
    <w:rsid w:val="009C1117"/>
    <w:rsid w:val="009C1212"/>
    <w:rsid w:val="009C1433"/>
    <w:rsid w:val="009C1474"/>
    <w:rsid w:val="009C1490"/>
    <w:rsid w:val="009C1701"/>
    <w:rsid w:val="009C183E"/>
    <w:rsid w:val="009C18AB"/>
    <w:rsid w:val="009C193D"/>
    <w:rsid w:val="009C1962"/>
    <w:rsid w:val="009C19B2"/>
    <w:rsid w:val="009C1BA9"/>
    <w:rsid w:val="009C1D71"/>
    <w:rsid w:val="009C1F1A"/>
    <w:rsid w:val="009C226A"/>
    <w:rsid w:val="009C2502"/>
    <w:rsid w:val="009C27FF"/>
    <w:rsid w:val="009C2905"/>
    <w:rsid w:val="009C2A11"/>
    <w:rsid w:val="009C2C25"/>
    <w:rsid w:val="009C2C53"/>
    <w:rsid w:val="009C2C57"/>
    <w:rsid w:val="009C2CAE"/>
    <w:rsid w:val="009C2D00"/>
    <w:rsid w:val="009C30A9"/>
    <w:rsid w:val="009C322D"/>
    <w:rsid w:val="009C32F4"/>
    <w:rsid w:val="009C33C3"/>
    <w:rsid w:val="009C34A7"/>
    <w:rsid w:val="009C37EE"/>
    <w:rsid w:val="009C39DD"/>
    <w:rsid w:val="009C3C35"/>
    <w:rsid w:val="009C3F32"/>
    <w:rsid w:val="009C40B2"/>
    <w:rsid w:val="009C41B5"/>
    <w:rsid w:val="009C427D"/>
    <w:rsid w:val="009C43BD"/>
    <w:rsid w:val="009C43D5"/>
    <w:rsid w:val="009C43E0"/>
    <w:rsid w:val="009C44C5"/>
    <w:rsid w:val="009C45F5"/>
    <w:rsid w:val="009C46B3"/>
    <w:rsid w:val="009C4882"/>
    <w:rsid w:val="009C491A"/>
    <w:rsid w:val="009C4A33"/>
    <w:rsid w:val="009C4A9D"/>
    <w:rsid w:val="009C4AF5"/>
    <w:rsid w:val="009C4C06"/>
    <w:rsid w:val="009C4C43"/>
    <w:rsid w:val="009C4F2D"/>
    <w:rsid w:val="009C4F71"/>
    <w:rsid w:val="009C4FED"/>
    <w:rsid w:val="009C506F"/>
    <w:rsid w:val="009C51F2"/>
    <w:rsid w:val="009C52B4"/>
    <w:rsid w:val="009C5425"/>
    <w:rsid w:val="009C552D"/>
    <w:rsid w:val="009C55B3"/>
    <w:rsid w:val="009C5638"/>
    <w:rsid w:val="009C5644"/>
    <w:rsid w:val="009C5645"/>
    <w:rsid w:val="009C5796"/>
    <w:rsid w:val="009C5915"/>
    <w:rsid w:val="009C59BE"/>
    <w:rsid w:val="009C5A1C"/>
    <w:rsid w:val="009C5AA2"/>
    <w:rsid w:val="009C5AA5"/>
    <w:rsid w:val="009C5B01"/>
    <w:rsid w:val="009C5C03"/>
    <w:rsid w:val="009C5D32"/>
    <w:rsid w:val="009C5EA8"/>
    <w:rsid w:val="009C60D8"/>
    <w:rsid w:val="009C613D"/>
    <w:rsid w:val="009C625F"/>
    <w:rsid w:val="009C63D4"/>
    <w:rsid w:val="009C6425"/>
    <w:rsid w:val="009C67E4"/>
    <w:rsid w:val="009C6ADB"/>
    <w:rsid w:val="009C6C1B"/>
    <w:rsid w:val="009C6C9B"/>
    <w:rsid w:val="009C6D6C"/>
    <w:rsid w:val="009C6DB1"/>
    <w:rsid w:val="009C6E8A"/>
    <w:rsid w:val="009C6F85"/>
    <w:rsid w:val="009C70A3"/>
    <w:rsid w:val="009C71BC"/>
    <w:rsid w:val="009C722C"/>
    <w:rsid w:val="009C72F6"/>
    <w:rsid w:val="009C7359"/>
    <w:rsid w:val="009C73D0"/>
    <w:rsid w:val="009C7452"/>
    <w:rsid w:val="009C754A"/>
    <w:rsid w:val="009C7662"/>
    <w:rsid w:val="009C7754"/>
    <w:rsid w:val="009C79F6"/>
    <w:rsid w:val="009C7A1F"/>
    <w:rsid w:val="009C7A57"/>
    <w:rsid w:val="009C7BA6"/>
    <w:rsid w:val="009C7D80"/>
    <w:rsid w:val="009C7DBE"/>
    <w:rsid w:val="009D086E"/>
    <w:rsid w:val="009D089E"/>
    <w:rsid w:val="009D08F1"/>
    <w:rsid w:val="009D0A9D"/>
    <w:rsid w:val="009D0B19"/>
    <w:rsid w:val="009D0B6F"/>
    <w:rsid w:val="009D0C5E"/>
    <w:rsid w:val="009D0CAB"/>
    <w:rsid w:val="009D0DC0"/>
    <w:rsid w:val="009D0ECA"/>
    <w:rsid w:val="009D0F90"/>
    <w:rsid w:val="009D0F9F"/>
    <w:rsid w:val="009D0FD6"/>
    <w:rsid w:val="009D1030"/>
    <w:rsid w:val="009D120F"/>
    <w:rsid w:val="009D12DE"/>
    <w:rsid w:val="009D1350"/>
    <w:rsid w:val="009D151C"/>
    <w:rsid w:val="009D1662"/>
    <w:rsid w:val="009D1823"/>
    <w:rsid w:val="009D18EB"/>
    <w:rsid w:val="009D1B4F"/>
    <w:rsid w:val="009D1C4C"/>
    <w:rsid w:val="009D1CA3"/>
    <w:rsid w:val="009D1CC5"/>
    <w:rsid w:val="009D1F15"/>
    <w:rsid w:val="009D1F30"/>
    <w:rsid w:val="009D1FA3"/>
    <w:rsid w:val="009D202B"/>
    <w:rsid w:val="009D222C"/>
    <w:rsid w:val="009D227C"/>
    <w:rsid w:val="009D22E4"/>
    <w:rsid w:val="009D240C"/>
    <w:rsid w:val="009D248D"/>
    <w:rsid w:val="009D2712"/>
    <w:rsid w:val="009D2789"/>
    <w:rsid w:val="009D2801"/>
    <w:rsid w:val="009D2810"/>
    <w:rsid w:val="009D293D"/>
    <w:rsid w:val="009D29CF"/>
    <w:rsid w:val="009D2A07"/>
    <w:rsid w:val="009D2A9B"/>
    <w:rsid w:val="009D2AB8"/>
    <w:rsid w:val="009D2AE4"/>
    <w:rsid w:val="009D2B33"/>
    <w:rsid w:val="009D2B5C"/>
    <w:rsid w:val="009D2CCE"/>
    <w:rsid w:val="009D2E21"/>
    <w:rsid w:val="009D2E94"/>
    <w:rsid w:val="009D2F7C"/>
    <w:rsid w:val="009D324F"/>
    <w:rsid w:val="009D3577"/>
    <w:rsid w:val="009D3583"/>
    <w:rsid w:val="009D3705"/>
    <w:rsid w:val="009D373C"/>
    <w:rsid w:val="009D3744"/>
    <w:rsid w:val="009D37BB"/>
    <w:rsid w:val="009D38C2"/>
    <w:rsid w:val="009D3A38"/>
    <w:rsid w:val="009D3A3B"/>
    <w:rsid w:val="009D3A74"/>
    <w:rsid w:val="009D3BA6"/>
    <w:rsid w:val="009D3C3A"/>
    <w:rsid w:val="009D3C4A"/>
    <w:rsid w:val="009D3C95"/>
    <w:rsid w:val="009D3D26"/>
    <w:rsid w:val="009D3EC2"/>
    <w:rsid w:val="009D3ECB"/>
    <w:rsid w:val="009D3EFB"/>
    <w:rsid w:val="009D3FAC"/>
    <w:rsid w:val="009D422E"/>
    <w:rsid w:val="009D438D"/>
    <w:rsid w:val="009D44E7"/>
    <w:rsid w:val="009D460A"/>
    <w:rsid w:val="009D469B"/>
    <w:rsid w:val="009D49E0"/>
    <w:rsid w:val="009D4E1C"/>
    <w:rsid w:val="009D50A9"/>
    <w:rsid w:val="009D50CB"/>
    <w:rsid w:val="009D510F"/>
    <w:rsid w:val="009D5201"/>
    <w:rsid w:val="009D530F"/>
    <w:rsid w:val="009D53FF"/>
    <w:rsid w:val="009D559E"/>
    <w:rsid w:val="009D55EF"/>
    <w:rsid w:val="009D58F9"/>
    <w:rsid w:val="009D59EA"/>
    <w:rsid w:val="009D5AC9"/>
    <w:rsid w:val="009D5B1A"/>
    <w:rsid w:val="009D5B27"/>
    <w:rsid w:val="009D5F8A"/>
    <w:rsid w:val="009D6200"/>
    <w:rsid w:val="009D6392"/>
    <w:rsid w:val="009D6488"/>
    <w:rsid w:val="009D64CB"/>
    <w:rsid w:val="009D6500"/>
    <w:rsid w:val="009D673B"/>
    <w:rsid w:val="009D67AE"/>
    <w:rsid w:val="009D67F9"/>
    <w:rsid w:val="009D69A5"/>
    <w:rsid w:val="009D6A63"/>
    <w:rsid w:val="009D6A76"/>
    <w:rsid w:val="009D6AAC"/>
    <w:rsid w:val="009D6AF8"/>
    <w:rsid w:val="009D6C88"/>
    <w:rsid w:val="009D6D53"/>
    <w:rsid w:val="009D6D9F"/>
    <w:rsid w:val="009D6F19"/>
    <w:rsid w:val="009D7111"/>
    <w:rsid w:val="009D7230"/>
    <w:rsid w:val="009D7283"/>
    <w:rsid w:val="009D72E2"/>
    <w:rsid w:val="009D74E3"/>
    <w:rsid w:val="009D75CF"/>
    <w:rsid w:val="009D76BC"/>
    <w:rsid w:val="009D76E5"/>
    <w:rsid w:val="009D79DA"/>
    <w:rsid w:val="009D7B76"/>
    <w:rsid w:val="009D7D14"/>
    <w:rsid w:val="009D7DA8"/>
    <w:rsid w:val="009D7FAC"/>
    <w:rsid w:val="009E005A"/>
    <w:rsid w:val="009E0078"/>
    <w:rsid w:val="009E0080"/>
    <w:rsid w:val="009E0393"/>
    <w:rsid w:val="009E08A8"/>
    <w:rsid w:val="009E08DC"/>
    <w:rsid w:val="009E0927"/>
    <w:rsid w:val="009E0944"/>
    <w:rsid w:val="009E0D5B"/>
    <w:rsid w:val="009E0E47"/>
    <w:rsid w:val="009E0E52"/>
    <w:rsid w:val="009E0EAC"/>
    <w:rsid w:val="009E0EBF"/>
    <w:rsid w:val="009E106E"/>
    <w:rsid w:val="009E10F4"/>
    <w:rsid w:val="009E115C"/>
    <w:rsid w:val="009E143A"/>
    <w:rsid w:val="009E1593"/>
    <w:rsid w:val="009E1597"/>
    <w:rsid w:val="009E161F"/>
    <w:rsid w:val="009E186A"/>
    <w:rsid w:val="009E1A12"/>
    <w:rsid w:val="009E1C17"/>
    <w:rsid w:val="009E1D28"/>
    <w:rsid w:val="009E1DE6"/>
    <w:rsid w:val="009E1E0A"/>
    <w:rsid w:val="009E1EF6"/>
    <w:rsid w:val="009E200D"/>
    <w:rsid w:val="009E20C8"/>
    <w:rsid w:val="009E2237"/>
    <w:rsid w:val="009E2340"/>
    <w:rsid w:val="009E2439"/>
    <w:rsid w:val="009E25AE"/>
    <w:rsid w:val="009E25DA"/>
    <w:rsid w:val="009E2645"/>
    <w:rsid w:val="009E267F"/>
    <w:rsid w:val="009E26FC"/>
    <w:rsid w:val="009E2911"/>
    <w:rsid w:val="009E2915"/>
    <w:rsid w:val="009E2AC5"/>
    <w:rsid w:val="009E2B64"/>
    <w:rsid w:val="009E2B89"/>
    <w:rsid w:val="009E2BFC"/>
    <w:rsid w:val="009E2CAA"/>
    <w:rsid w:val="009E2CD5"/>
    <w:rsid w:val="009E30EC"/>
    <w:rsid w:val="009E314F"/>
    <w:rsid w:val="009E3292"/>
    <w:rsid w:val="009E32AB"/>
    <w:rsid w:val="009E362D"/>
    <w:rsid w:val="009E36E5"/>
    <w:rsid w:val="009E3ACF"/>
    <w:rsid w:val="009E3B99"/>
    <w:rsid w:val="009E3BEE"/>
    <w:rsid w:val="009E3D47"/>
    <w:rsid w:val="009E3D6B"/>
    <w:rsid w:val="009E3E28"/>
    <w:rsid w:val="009E3EFF"/>
    <w:rsid w:val="009E412C"/>
    <w:rsid w:val="009E4180"/>
    <w:rsid w:val="009E42FE"/>
    <w:rsid w:val="009E435F"/>
    <w:rsid w:val="009E44BA"/>
    <w:rsid w:val="009E44CB"/>
    <w:rsid w:val="009E44ED"/>
    <w:rsid w:val="009E44FB"/>
    <w:rsid w:val="009E4623"/>
    <w:rsid w:val="009E48E7"/>
    <w:rsid w:val="009E4993"/>
    <w:rsid w:val="009E4B21"/>
    <w:rsid w:val="009E4C24"/>
    <w:rsid w:val="009E4E87"/>
    <w:rsid w:val="009E4FE5"/>
    <w:rsid w:val="009E51FF"/>
    <w:rsid w:val="009E5285"/>
    <w:rsid w:val="009E5481"/>
    <w:rsid w:val="009E554A"/>
    <w:rsid w:val="009E559F"/>
    <w:rsid w:val="009E5790"/>
    <w:rsid w:val="009E57F4"/>
    <w:rsid w:val="009E58A0"/>
    <w:rsid w:val="009E5A3A"/>
    <w:rsid w:val="009E5ADF"/>
    <w:rsid w:val="009E5BB9"/>
    <w:rsid w:val="009E5D42"/>
    <w:rsid w:val="009E5D86"/>
    <w:rsid w:val="009E5FFE"/>
    <w:rsid w:val="009E63C3"/>
    <w:rsid w:val="009E6520"/>
    <w:rsid w:val="009E6792"/>
    <w:rsid w:val="009E690B"/>
    <w:rsid w:val="009E6AFE"/>
    <w:rsid w:val="009E6D0A"/>
    <w:rsid w:val="009E6DC3"/>
    <w:rsid w:val="009E6DC7"/>
    <w:rsid w:val="009E7015"/>
    <w:rsid w:val="009E70C1"/>
    <w:rsid w:val="009E717A"/>
    <w:rsid w:val="009E7681"/>
    <w:rsid w:val="009E76E5"/>
    <w:rsid w:val="009E777F"/>
    <w:rsid w:val="009E77D5"/>
    <w:rsid w:val="009E78D7"/>
    <w:rsid w:val="009E7AE0"/>
    <w:rsid w:val="009E7AEC"/>
    <w:rsid w:val="009E7BB1"/>
    <w:rsid w:val="009E7C0C"/>
    <w:rsid w:val="009E7CB0"/>
    <w:rsid w:val="009E7CE7"/>
    <w:rsid w:val="009E7E12"/>
    <w:rsid w:val="009E7EB7"/>
    <w:rsid w:val="009E7FA9"/>
    <w:rsid w:val="009E7FCC"/>
    <w:rsid w:val="009F0105"/>
    <w:rsid w:val="009F0197"/>
    <w:rsid w:val="009F021E"/>
    <w:rsid w:val="009F0261"/>
    <w:rsid w:val="009F02CD"/>
    <w:rsid w:val="009F02E2"/>
    <w:rsid w:val="009F0479"/>
    <w:rsid w:val="009F0491"/>
    <w:rsid w:val="009F055C"/>
    <w:rsid w:val="009F0566"/>
    <w:rsid w:val="009F0680"/>
    <w:rsid w:val="009F06D5"/>
    <w:rsid w:val="009F0823"/>
    <w:rsid w:val="009F08D3"/>
    <w:rsid w:val="009F0931"/>
    <w:rsid w:val="009F0A3D"/>
    <w:rsid w:val="009F0A83"/>
    <w:rsid w:val="009F0AAF"/>
    <w:rsid w:val="009F0B8B"/>
    <w:rsid w:val="009F0BB1"/>
    <w:rsid w:val="009F0C80"/>
    <w:rsid w:val="009F0D62"/>
    <w:rsid w:val="009F0D88"/>
    <w:rsid w:val="009F1015"/>
    <w:rsid w:val="009F11C7"/>
    <w:rsid w:val="009F1377"/>
    <w:rsid w:val="009F13E8"/>
    <w:rsid w:val="009F1681"/>
    <w:rsid w:val="009F1A29"/>
    <w:rsid w:val="009F1AAE"/>
    <w:rsid w:val="009F1B65"/>
    <w:rsid w:val="009F1B70"/>
    <w:rsid w:val="009F1B95"/>
    <w:rsid w:val="009F1E88"/>
    <w:rsid w:val="009F2273"/>
    <w:rsid w:val="009F23AB"/>
    <w:rsid w:val="009F24CD"/>
    <w:rsid w:val="009F250D"/>
    <w:rsid w:val="009F251A"/>
    <w:rsid w:val="009F259B"/>
    <w:rsid w:val="009F2612"/>
    <w:rsid w:val="009F2744"/>
    <w:rsid w:val="009F281F"/>
    <w:rsid w:val="009F28C0"/>
    <w:rsid w:val="009F28D4"/>
    <w:rsid w:val="009F2907"/>
    <w:rsid w:val="009F2AA6"/>
    <w:rsid w:val="009F2AB6"/>
    <w:rsid w:val="009F2B49"/>
    <w:rsid w:val="009F2E02"/>
    <w:rsid w:val="009F2F3E"/>
    <w:rsid w:val="009F3370"/>
    <w:rsid w:val="009F346B"/>
    <w:rsid w:val="009F3500"/>
    <w:rsid w:val="009F3504"/>
    <w:rsid w:val="009F35AE"/>
    <w:rsid w:val="009F36AB"/>
    <w:rsid w:val="009F3708"/>
    <w:rsid w:val="009F384E"/>
    <w:rsid w:val="009F395C"/>
    <w:rsid w:val="009F39D4"/>
    <w:rsid w:val="009F3B0C"/>
    <w:rsid w:val="009F3E6E"/>
    <w:rsid w:val="009F3EFD"/>
    <w:rsid w:val="009F4241"/>
    <w:rsid w:val="009F4834"/>
    <w:rsid w:val="009F48AB"/>
    <w:rsid w:val="009F4B1D"/>
    <w:rsid w:val="009F4BFC"/>
    <w:rsid w:val="009F4C46"/>
    <w:rsid w:val="009F4DCA"/>
    <w:rsid w:val="009F4E52"/>
    <w:rsid w:val="009F4F9C"/>
    <w:rsid w:val="009F5068"/>
    <w:rsid w:val="009F50E5"/>
    <w:rsid w:val="009F50EB"/>
    <w:rsid w:val="009F5341"/>
    <w:rsid w:val="009F578A"/>
    <w:rsid w:val="009F58E3"/>
    <w:rsid w:val="009F59BC"/>
    <w:rsid w:val="009F5B10"/>
    <w:rsid w:val="009F5B3E"/>
    <w:rsid w:val="009F5C8B"/>
    <w:rsid w:val="009F5C99"/>
    <w:rsid w:val="009F5DC4"/>
    <w:rsid w:val="009F5DD3"/>
    <w:rsid w:val="009F5E22"/>
    <w:rsid w:val="009F5E80"/>
    <w:rsid w:val="009F5FFF"/>
    <w:rsid w:val="009F619D"/>
    <w:rsid w:val="009F667F"/>
    <w:rsid w:val="009F66B2"/>
    <w:rsid w:val="009F6994"/>
    <w:rsid w:val="009F6B50"/>
    <w:rsid w:val="009F6CCF"/>
    <w:rsid w:val="009F6E49"/>
    <w:rsid w:val="009F6E64"/>
    <w:rsid w:val="009F6FA1"/>
    <w:rsid w:val="009F6FB7"/>
    <w:rsid w:val="009F6FBF"/>
    <w:rsid w:val="009F7020"/>
    <w:rsid w:val="009F7025"/>
    <w:rsid w:val="009F729A"/>
    <w:rsid w:val="009F74F2"/>
    <w:rsid w:val="009F7726"/>
    <w:rsid w:val="009F7784"/>
    <w:rsid w:val="009F7877"/>
    <w:rsid w:val="009F7939"/>
    <w:rsid w:val="009F79AE"/>
    <w:rsid w:val="009F7A1D"/>
    <w:rsid w:val="009F7A94"/>
    <w:rsid w:val="009F7D44"/>
    <w:rsid w:val="009F7E3F"/>
    <w:rsid w:val="009F7EB0"/>
    <w:rsid w:val="009F7EDA"/>
    <w:rsid w:val="009F7FDE"/>
    <w:rsid w:val="00A001B3"/>
    <w:rsid w:val="00A0030D"/>
    <w:rsid w:val="00A00362"/>
    <w:rsid w:val="00A0071E"/>
    <w:rsid w:val="00A0087C"/>
    <w:rsid w:val="00A00B26"/>
    <w:rsid w:val="00A00D63"/>
    <w:rsid w:val="00A011CF"/>
    <w:rsid w:val="00A011DA"/>
    <w:rsid w:val="00A01253"/>
    <w:rsid w:val="00A0128E"/>
    <w:rsid w:val="00A01328"/>
    <w:rsid w:val="00A01420"/>
    <w:rsid w:val="00A014A1"/>
    <w:rsid w:val="00A015D1"/>
    <w:rsid w:val="00A01728"/>
    <w:rsid w:val="00A01777"/>
    <w:rsid w:val="00A017CA"/>
    <w:rsid w:val="00A01988"/>
    <w:rsid w:val="00A019D2"/>
    <w:rsid w:val="00A01AF9"/>
    <w:rsid w:val="00A01D19"/>
    <w:rsid w:val="00A01DEB"/>
    <w:rsid w:val="00A020DE"/>
    <w:rsid w:val="00A020F1"/>
    <w:rsid w:val="00A02415"/>
    <w:rsid w:val="00A024D2"/>
    <w:rsid w:val="00A02577"/>
    <w:rsid w:val="00A026CF"/>
    <w:rsid w:val="00A027FC"/>
    <w:rsid w:val="00A0280B"/>
    <w:rsid w:val="00A02817"/>
    <w:rsid w:val="00A028EC"/>
    <w:rsid w:val="00A028FE"/>
    <w:rsid w:val="00A0297C"/>
    <w:rsid w:val="00A029A1"/>
    <w:rsid w:val="00A02AD7"/>
    <w:rsid w:val="00A02C53"/>
    <w:rsid w:val="00A02C78"/>
    <w:rsid w:val="00A02DC1"/>
    <w:rsid w:val="00A02EA6"/>
    <w:rsid w:val="00A02FE6"/>
    <w:rsid w:val="00A0303B"/>
    <w:rsid w:val="00A03052"/>
    <w:rsid w:val="00A030AB"/>
    <w:rsid w:val="00A030C2"/>
    <w:rsid w:val="00A030F5"/>
    <w:rsid w:val="00A03138"/>
    <w:rsid w:val="00A031FB"/>
    <w:rsid w:val="00A0325D"/>
    <w:rsid w:val="00A03263"/>
    <w:rsid w:val="00A0327F"/>
    <w:rsid w:val="00A03371"/>
    <w:rsid w:val="00A034C0"/>
    <w:rsid w:val="00A038D1"/>
    <w:rsid w:val="00A039F9"/>
    <w:rsid w:val="00A03A2C"/>
    <w:rsid w:val="00A03A32"/>
    <w:rsid w:val="00A03A88"/>
    <w:rsid w:val="00A03A8E"/>
    <w:rsid w:val="00A03DE0"/>
    <w:rsid w:val="00A03E09"/>
    <w:rsid w:val="00A03E64"/>
    <w:rsid w:val="00A03ECB"/>
    <w:rsid w:val="00A03F28"/>
    <w:rsid w:val="00A04035"/>
    <w:rsid w:val="00A0403B"/>
    <w:rsid w:val="00A04168"/>
    <w:rsid w:val="00A04384"/>
    <w:rsid w:val="00A044BD"/>
    <w:rsid w:val="00A04512"/>
    <w:rsid w:val="00A04520"/>
    <w:rsid w:val="00A0453B"/>
    <w:rsid w:val="00A0454E"/>
    <w:rsid w:val="00A0460D"/>
    <w:rsid w:val="00A04684"/>
    <w:rsid w:val="00A046A6"/>
    <w:rsid w:val="00A046EB"/>
    <w:rsid w:val="00A0493E"/>
    <w:rsid w:val="00A049FC"/>
    <w:rsid w:val="00A04AE2"/>
    <w:rsid w:val="00A04E37"/>
    <w:rsid w:val="00A04E5E"/>
    <w:rsid w:val="00A04F1F"/>
    <w:rsid w:val="00A04F29"/>
    <w:rsid w:val="00A050BE"/>
    <w:rsid w:val="00A051AB"/>
    <w:rsid w:val="00A05258"/>
    <w:rsid w:val="00A05323"/>
    <w:rsid w:val="00A05587"/>
    <w:rsid w:val="00A055D1"/>
    <w:rsid w:val="00A05686"/>
    <w:rsid w:val="00A05946"/>
    <w:rsid w:val="00A05A61"/>
    <w:rsid w:val="00A05BF9"/>
    <w:rsid w:val="00A05C4F"/>
    <w:rsid w:val="00A05DDE"/>
    <w:rsid w:val="00A05E19"/>
    <w:rsid w:val="00A05E82"/>
    <w:rsid w:val="00A05F32"/>
    <w:rsid w:val="00A060FE"/>
    <w:rsid w:val="00A06316"/>
    <w:rsid w:val="00A0639D"/>
    <w:rsid w:val="00A065CD"/>
    <w:rsid w:val="00A06768"/>
    <w:rsid w:val="00A0682A"/>
    <w:rsid w:val="00A068BF"/>
    <w:rsid w:val="00A06917"/>
    <w:rsid w:val="00A06A96"/>
    <w:rsid w:val="00A06ACA"/>
    <w:rsid w:val="00A06C3F"/>
    <w:rsid w:val="00A06CA6"/>
    <w:rsid w:val="00A06D37"/>
    <w:rsid w:val="00A06D75"/>
    <w:rsid w:val="00A06D94"/>
    <w:rsid w:val="00A06EFB"/>
    <w:rsid w:val="00A06F62"/>
    <w:rsid w:val="00A07090"/>
    <w:rsid w:val="00A0709E"/>
    <w:rsid w:val="00A07216"/>
    <w:rsid w:val="00A0722A"/>
    <w:rsid w:val="00A072DA"/>
    <w:rsid w:val="00A07394"/>
    <w:rsid w:val="00A073AA"/>
    <w:rsid w:val="00A07425"/>
    <w:rsid w:val="00A0754E"/>
    <w:rsid w:val="00A075E7"/>
    <w:rsid w:val="00A0764A"/>
    <w:rsid w:val="00A07665"/>
    <w:rsid w:val="00A076E7"/>
    <w:rsid w:val="00A07736"/>
    <w:rsid w:val="00A0779C"/>
    <w:rsid w:val="00A07AB9"/>
    <w:rsid w:val="00A07B06"/>
    <w:rsid w:val="00A07B4A"/>
    <w:rsid w:val="00A07B97"/>
    <w:rsid w:val="00A07D08"/>
    <w:rsid w:val="00A07DCB"/>
    <w:rsid w:val="00A07F15"/>
    <w:rsid w:val="00A07FA1"/>
    <w:rsid w:val="00A10034"/>
    <w:rsid w:val="00A10058"/>
    <w:rsid w:val="00A101B0"/>
    <w:rsid w:val="00A101CB"/>
    <w:rsid w:val="00A10277"/>
    <w:rsid w:val="00A10393"/>
    <w:rsid w:val="00A1067D"/>
    <w:rsid w:val="00A10734"/>
    <w:rsid w:val="00A1075A"/>
    <w:rsid w:val="00A1087A"/>
    <w:rsid w:val="00A109E6"/>
    <w:rsid w:val="00A10A58"/>
    <w:rsid w:val="00A10A71"/>
    <w:rsid w:val="00A10B8E"/>
    <w:rsid w:val="00A10D35"/>
    <w:rsid w:val="00A10E06"/>
    <w:rsid w:val="00A10E08"/>
    <w:rsid w:val="00A11288"/>
    <w:rsid w:val="00A11353"/>
    <w:rsid w:val="00A113C5"/>
    <w:rsid w:val="00A1177F"/>
    <w:rsid w:val="00A11B68"/>
    <w:rsid w:val="00A11BE4"/>
    <w:rsid w:val="00A11DC0"/>
    <w:rsid w:val="00A11FBB"/>
    <w:rsid w:val="00A1200C"/>
    <w:rsid w:val="00A12027"/>
    <w:rsid w:val="00A1207A"/>
    <w:rsid w:val="00A123A4"/>
    <w:rsid w:val="00A123D6"/>
    <w:rsid w:val="00A12479"/>
    <w:rsid w:val="00A12805"/>
    <w:rsid w:val="00A128D0"/>
    <w:rsid w:val="00A12909"/>
    <w:rsid w:val="00A12C4C"/>
    <w:rsid w:val="00A13086"/>
    <w:rsid w:val="00A1319A"/>
    <w:rsid w:val="00A131B4"/>
    <w:rsid w:val="00A13409"/>
    <w:rsid w:val="00A134DB"/>
    <w:rsid w:val="00A135CA"/>
    <w:rsid w:val="00A13690"/>
    <w:rsid w:val="00A13923"/>
    <w:rsid w:val="00A1392C"/>
    <w:rsid w:val="00A13B37"/>
    <w:rsid w:val="00A13C3F"/>
    <w:rsid w:val="00A13D6F"/>
    <w:rsid w:val="00A13EC3"/>
    <w:rsid w:val="00A13F4B"/>
    <w:rsid w:val="00A1412D"/>
    <w:rsid w:val="00A14190"/>
    <w:rsid w:val="00A1420B"/>
    <w:rsid w:val="00A142CD"/>
    <w:rsid w:val="00A143D1"/>
    <w:rsid w:val="00A14712"/>
    <w:rsid w:val="00A147E1"/>
    <w:rsid w:val="00A14AB4"/>
    <w:rsid w:val="00A14C05"/>
    <w:rsid w:val="00A14FAD"/>
    <w:rsid w:val="00A1501C"/>
    <w:rsid w:val="00A152D3"/>
    <w:rsid w:val="00A1544D"/>
    <w:rsid w:val="00A15555"/>
    <w:rsid w:val="00A15667"/>
    <w:rsid w:val="00A1579B"/>
    <w:rsid w:val="00A157CC"/>
    <w:rsid w:val="00A1580E"/>
    <w:rsid w:val="00A15940"/>
    <w:rsid w:val="00A15A03"/>
    <w:rsid w:val="00A15ADB"/>
    <w:rsid w:val="00A15C1B"/>
    <w:rsid w:val="00A15EE8"/>
    <w:rsid w:val="00A15F89"/>
    <w:rsid w:val="00A15FF4"/>
    <w:rsid w:val="00A1612D"/>
    <w:rsid w:val="00A16179"/>
    <w:rsid w:val="00A16607"/>
    <w:rsid w:val="00A16702"/>
    <w:rsid w:val="00A16731"/>
    <w:rsid w:val="00A167C2"/>
    <w:rsid w:val="00A167CF"/>
    <w:rsid w:val="00A169EF"/>
    <w:rsid w:val="00A16A11"/>
    <w:rsid w:val="00A16A94"/>
    <w:rsid w:val="00A16ACB"/>
    <w:rsid w:val="00A16AF0"/>
    <w:rsid w:val="00A16D79"/>
    <w:rsid w:val="00A16E9E"/>
    <w:rsid w:val="00A17090"/>
    <w:rsid w:val="00A172B4"/>
    <w:rsid w:val="00A17309"/>
    <w:rsid w:val="00A174BB"/>
    <w:rsid w:val="00A1757E"/>
    <w:rsid w:val="00A175CC"/>
    <w:rsid w:val="00A175D4"/>
    <w:rsid w:val="00A176BA"/>
    <w:rsid w:val="00A17762"/>
    <w:rsid w:val="00A1779E"/>
    <w:rsid w:val="00A17817"/>
    <w:rsid w:val="00A178CC"/>
    <w:rsid w:val="00A179B6"/>
    <w:rsid w:val="00A179D3"/>
    <w:rsid w:val="00A17B00"/>
    <w:rsid w:val="00A17B6A"/>
    <w:rsid w:val="00A17C2D"/>
    <w:rsid w:val="00A17C2E"/>
    <w:rsid w:val="00A17D3D"/>
    <w:rsid w:val="00A1D248"/>
    <w:rsid w:val="00A20088"/>
    <w:rsid w:val="00A200ED"/>
    <w:rsid w:val="00A20116"/>
    <w:rsid w:val="00A2012C"/>
    <w:rsid w:val="00A2014B"/>
    <w:rsid w:val="00A203DF"/>
    <w:rsid w:val="00A20452"/>
    <w:rsid w:val="00A2050B"/>
    <w:rsid w:val="00A205C6"/>
    <w:rsid w:val="00A208A7"/>
    <w:rsid w:val="00A209F7"/>
    <w:rsid w:val="00A20B76"/>
    <w:rsid w:val="00A20B9E"/>
    <w:rsid w:val="00A20CD9"/>
    <w:rsid w:val="00A20F7B"/>
    <w:rsid w:val="00A20FA2"/>
    <w:rsid w:val="00A21057"/>
    <w:rsid w:val="00A211A0"/>
    <w:rsid w:val="00A21356"/>
    <w:rsid w:val="00A214E1"/>
    <w:rsid w:val="00A21550"/>
    <w:rsid w:val="00A21675"/>
    <w:rsid w:val="00A21690"/>
    <w:rsid w:val="00A21717"/>
    <w:rsid w:val="00A219C8"/>
    <w:rsid w:val="00A21A7C"/>
    <w:rsid w:val="00A21AC1"/>
    <w:rsid w:val="00A21FEE"/>
    <w:rsid w:val="00A22214"/>
    <w:rsid w:val="00A2246C"/>
    <w:rsid w:val="00A224B7"/>
    <w:rsid w:val="00A225B9"/>
    <w:rsid w:val="00A2260B"/>
    <w:rsid w:val="00A2260D"/>
    <w:rsid w:val="00A2283A"/>
    <w:rsid w:val="00A22879"/>
    <w:rsid w:val="00A2287F"/>
    <w:rsid w:val="00A228A4"/>
    <w:rsid w:val="00A22933"/>
    <w:rsid w:val="00A22972"/>
    <w:rsid w:val="00A229F2"/>
    <w:rsid w:val="00A22B9C"/>
    <w:rsid w:val="00A22BDE"/>
    <w:rsid w:val="00A22D7A"/>
    <w:rsid w:val="00A22E89"/>
    <w:rsid w:val="00A23106"/>
    <w:rsid w:val="00A23121"/>
    <w:rsid w:val="00A23295"/>
    <w:rsid w:val="00A2339F"/>
    <w:rsid w:val="00A2357D"/>
    <w:rsid w:val="00A235F0"/>
    <w:rsid w:val="00A2375C"/>
    <w:rsid w:val="00A238F6"/>
    <w:rsid w:val="00A23BA2"/>
    <w:rsid w:val="00A23BCE"/>
    <w:rsid w:val="00A23D50"/>
    <w:rsid w:val="00A23DA4"/>
    <w:rsid w:val="00A23F26"/>
    <w:rsid w:val="00A2414E"/>
    <w:rsid w:val="00A2415E"/>
    <w:rsid w:val="00A2419E"/>
    <w:rsid w:val="00A24210"/>
    <w:rsid w:val="00A2426E"/>
    <w:rsid w:val="00A2427A"/>
    <w:rsid w:val="00A24283"/>
    <w:rsid w:val="00A24486"/>
    <w:rsid w:val="00A246F1"/>
    <w:rsid w:val="00A24A55"/>
    <w:rsid w:val="00A24B21"/>
    <w:rsid w:val="00A24B31"/>
    <w:rsid w:val="00A24B5A"/>
    <w:rsid w:val="00A24D7C"/>
    <w:rsid w:val="00A24E05"/>
    <w:rsid w:val="00A24E0D"/>
    <w:rsid w:val="00A25164"/>
    <w:rsid w:val="00A25318"/>
    <w:rsid w:val="00A25645"/>
    <w:rsid w:val="00A25A45"/>
    <w:rsid w:val="00A25B85"/>
    <w:rsid w:val="00A25C10"/>
    <w:rsid w:val="00A25EF9"/>
    <w:rsid w:val="00A26162"/>
    <w:rsid w:val="00A26204"/>
    <w:rsid w:val="00A26230"/>
    <w:rsid w:val="00A26241"/>
    <w:rsid w:val="00A2626B"/>
    <w:rsid w:val="00A26419"/>
    <w:rsid w:val="00A26420"/>
    <w:rsid w:val="00A26596"/>
    <w:rsid w:val="00A267A1"/>
    <w:rsid w:val="00A268A1"/>
    <w:rsid w:val="00A26A32"/>
    <w:rsid w:val="00A26BA7"/>
    <w:rsid w:val="00A26BB1"/>
    <w:rsid w:val="00A26C8B"/>
    <w:rsid w:val="00A26C9F"/>
    <w:rsid w:val="00A26CDE"/>
    <w:rsid w:val="00A26E71"/>
    <w:rsid w:val="00A26F15"/>
    <w:rsid w:val="00A27188"/>
    <w:rsid w:val="00A272C4"/>
    <w:rsid w:val="00A273BE"/>
    <w:rsid w:val="00A27406"/>
    <w:rsid w:val="00A27526"/>
    <w:rsid w:val="00A27580"/>
    <w:rsid w:val="00A276A1"/>
    <w:rsid w:val="00A2777B"/>
    <w:rsid w:val="00A27CC9"/>
    <w:rsid w:val="00A27E69"/>
    <w:rsid w:val="00A27FAB"/>
    <w:rsid w:val="00A30012"/>
    <w:rsid w:val="00A300C2"/>
    <w:rsid w:val="00A300DF"/>
    <w:rsid w:val="00A302A9"/>
    <w:rsid w:val="00A303C0"/>
    <w:rsid w:val="00A303EA"/>
    <w:rsid w:val="00A30416"/>
    <w:rsid w:val="00A304C4"/>
    <w:rsid w:val="00A305E2"/>
    <w:rsid w:val="00A307F5"/>
    <w:rsid w:val="00A30A25"/>
    <w:rsid w:val="00A30B8E"/>
    <w:rsid w:val="00A30CC2"/>
    <w:rsid w:val="00A30E23"/>
    <w:rsid w:val="00A30F48"/>
    <w:rsid w:val="00A30FBE"/>
    <w:rsid w:val="00A31047"/>
    <w:rsid w:val="00A31211"/>
    <w:rsid w:val="00A31257"/>
    <w:rsid w:val="00A31271"/>
    <w:rsid w:val="00A313BC"/>
    <w:rsid w:val="00A3156C"/>
    <w:rsid w:val="00A31892"/>
    <w:rsid w:val="00A318F1"/>
    <w:rsid w:val="00A3196A"/>
    <w:rsid w:val="00A31986"/>
    <w:rsid w:val="00A31A6B"/>
    <w:rsid w:val="00A31D83"/>
    <w:rsid w:val="00A31F83"/>
    <w:rsid w:val="00A3217C"/>
    <w:rsid w:val="00A323BF"/>
    <w:rsid w:val="00A323E2"/>
    <w:rsid w:val="00A3258C"/>
    <w:rsid w:val="00A325DC"/>
    <w:rsid w:val="00A329CE"/>
    <w:rsid w:val="00A32A79"/>
    <w:rsid w:val="00A32AA1"/>
    <w:rsid w:val="00A32AC1"/>
    <w:rsid w:val="00A32BAB"/>
    <w:rsid w:val="00A32BD2"/>
    <w:rsid w:val="00A32C88"/>
    <w:rsid w:val="00A33160"/>
    <w:rsid w:val="00A33211"/>
    <w:rsid w:val="00A332AD"/>
    <w:rsid w:val="00A333E1"/>
    <w:rsid w:val="00A33419"/>
    <w:rsid w:val="00A33425"/>
    <w:rsid w:val="00A334A8"/>
    <w:rsid w:val="00A33686"/>
    <w:rsid w:val="00A338FD"/>
    <w:rsid w:val="00A33973"/>
    <w:rsid w:val="00A33A55"/>
    <w:rsid w:val="00A33A8A"/>
    <w:rsid w:val="00A33A9F"/>
    <w:rsid w:val="00A33B4D"/>
    <w:rsid w:val="00A33B85"/>
    <w:rsid w:val="00A33E46"/>
    <w:rsid w:val="00A33F35"/>
    <w:rsid w:val="00A33F6C"/>
    <w:rsid w:val="00A3401E"/>
    <w:rsid w:val="00A3404A"/>
    <w:rsid w:val="00A343D5"/>
    <w:rsid w:val="00A34407"/>
    <w:rsid w:val="00A346A3"/>
    <w:rsid w:val="00A346B7"/>
    <w:rsid w:val="00A346E9"/>
    <w:rsid w:val="00A34856"/>
    <w:rsid w:val="00A34869"/>
    <w:rsid w:val="00A34D6B"/>
    <w:rsid w:val="00A34FF7"/>
    <w:rsid w:val="00A350EB"/>
    <w:rsid w:val="00A350F1"/>
    <w:rsid w:val="00A35108"/>
    <w:rsid w:val="00A35213"/>
    <w:rsid w:val="00A35307"/>
    <w:rsid w:val="00A35366"/>
    <w:rsid w:val="00A3556E"/>
    <w:rsid w:val="00A357BD"/>
    <w:rsid w:val="00A3596C"/>
    <w:rsid w:val="00A35B92"/>
    <w:rsid w:val="00A35BA3"/>
    <w:rsid w:val="00A35C12"/>
    <w:rsid w:val="00A35C2C"/>
    <w:rsid w:val="00A35DF4"/>
    <w:rsid w:val="00A35FBA"/>
    <w:rsid w:val="00A36159"/>
    <w:rsid w:val="00A362CF"/>
    <w:rsid w:val="00A36394"/>
    <w:rsid w:val="00A36527"/>
    <w:rsid w:val="00A365F8"/>
    <w:rsid w:val="00A36608"/>
    <w:rsid w:val="00A368D7"/>
    <w:rsid w:val="00A36A75"/>
    <w:rsid w:val="00A36B8D"/>
    <w:rsid w:val="00A36C69"/>
    <w:rsid w:val="00A36CE8"/>
    <w:rsid w:val="00A36D55"/>
    <w:rsid w:val="00A36DDB"/>
    <w:rsid w:val="00A36E5E"/>
    <w:rsid w:val="00A370B4"/>
    <w:rsid w:val="00A375F0"/>
    <w:rsid w:val="00A3772A"/>
    <w:rsid w:val="00A37853"/>
    <w:rsid w:val="00A378E9"/>
    <w:rsid w:val="00A37ADA"/>
    <w:rsid w:val="00A37F1E"/>
    <w:rsid w:val="00A37F98"/>
    <w:rsid w:val="00A37FD7"/>
    <w:rsid w:val="00A40067"/>
    <w:rsid w:val="00A40220"/>
    <w:rsid w:val="00A4022B"/>
    <w:rsid w:val="00A4034F"/>
    <w:rsid w:val="00A40415"/>
    <w:rsid w:val="00A405C8"/>
    <w:rsid w:val="00A4063C"/>
    <w:rsid w:val="00A4064C"/>
    <w:rsid w:val="00A4068F"/>
    <w:rsid w:val="00A40844"/>
    <w:rsid w:val="00A40AE3"/>
    <w:rsid w:val="00A40E08"/>
    <w:rsid w:val="00A41088"/>
    <w:rsid w:val="00A410FE"/>
    <w:rsid w:val="00A414EF"/>
    <w:rsid w:val="00A4151F"/>
    <w:rsid w:val="00A415BB"/>
    <w:rsid w:val="00A415E6"/>
    <w:rsid w:val="00A419AF"/>
    <w:rsid w:val="00A419E2"/>
    <w:rsid w:val="00A41D68"/>
    <w:rsid w:val="00A41EAE"/>
    <w:rsid w:val="00A4213A"/>
    <w:rsid w:val="00A42141"/>
    <w:rsid w:val="00A423D5"/>
    <w:rsid w:val="00A42702"/>
    <w:rsid w:val="00A42793"/>
    <w:rsid w:val="00A43182"/>
    <w:rsid w:val="00A431B9"/>
    <w:rsid w:val="00A43303"/>
    <w:rsid w:val="00A438B0"/>
    <w:rsid w:val="00A438BF"/>
    <w:rsid w:val="00A43A04"/>
    <w:rsid w:val="00A43B5F"/>
    <w:rsid w:val="00A43CB1"/>
    <w:rsid w:val="00A43D2F"/>
    <w:rsid w:val="00A43D6E"/>
    <w:rsid w:val="00A43E3D"/>
    <w:rsid w:val="00A44134"/>
    <w:rsid w:val="00A4415E"/>
    <w:rsid w:val="00A4437E"/>
    <w:rsid w:val="00A443CF"/>
    <w:rsid w:val="00A4440B"/>
    <w:rsid w:val="00A44556"/>
    <w:rsid w:val="00A4488B"/>
    <w:rsid w:val="00A448C0"/>
    <w:rsid w:val="00A44916"/>
    <w:rsid w:val="00A44A5E"/>
    <w:rsid w:val="00A44E79"/>
    <w:rsid w:val="00A44F91"/>
    <w:rsid w:val="00A44FBC"/>
    <w:rsid w:val="00A45043"/>
    <w:rsid w:val="00A45066"/>
    <w:rsid w:val="00A450C2"/>
    <w:rsid w:val="00A45286"/>
    <w:rsid w:val="00A452D2"/>
    <w:rsid w:val="00A453D3"/>
    <w:rsid w:val="00A45457"/>
    <w:rsid w:val="00A454F6"/>
    <w:rsid w:val="00A4557D"/>
    <w:rsid w:val="00A4560E"/>
    <w:rsid w:val="00A456F2"/>
    <w:rsid w:val="00A4596A"/>
    <w:rsid w:val="00A45973"/>
    <w:rsid w:val="00A45997"/>
    <w:rsid w:val="00A459FC"/>
    <w:rsid w:val="00A45A8F"/>
    <w:rsid w:val="00A45E18"/>
    <w:rsid w:val="00A45E62"/>
    <w:rsid w:val="00A460BD"/>
    <w:rsid w:val="00A46230"/>
    <w:rsid w:val="00A462AA"/>
    <w:rsid w:val="00A4646B"/>
    <w:rsid w:val="00A46644"/>
    <w:rsid w:val="00A467CB"/>
    <w:rsid w:val="00A46858"/>
    <w:rsid w:val="00A46A76"/>
    <w:rsid w:val="00A46AF7"/>
    <w:rsid w:val="00A46CFF"/>
    <w:rsid w:val="00A46E2C"/>
    <w:rsid w:val="00A470CD"/>
    <w:rsid w:val="00A4722B"/>
    <w:rsid w:val="00A47401"/>
    <w:rsid w:val="00A47531"/>
    <w:rsid w:val="00A47570"/>
    <w:rsid w:val="00A47589"/>
    <w:rsid w:val="00A478B5"/>
    <w:rsid w:val="00A47B2E"/>
    <w:rsid w:val="00A47CE1"/>
    <w:rsid w:val="00A47E16"/>
    <w:rsid w:val="00A47ECA"/>
    <w:rsid w:val="00A47F10"/>
    <w:rsid w:val="00A50054"/>
    <w:rsid w:val="00A500C2"/>
    <w:rsid w:val="00A5031E"/>
    <w:rsid w:val="00A50423"/>
    <w:rsid w:val="00A5043F"/>
    <w:rsid w:val="00A5045A"/>
    <w:rsid w:val="00A5089C"/>
    <w:rsid w:val="00A50981"/>
    <w:rsid w:val="00A50A0E"/>
    <w:rsid w:val="00A50ABA"/>
    <w:rsid w:val="00A50D34"/>
    <w:rsid w:val="00A50D5A"/>
    <w:rsid w:val="00A50DEA"/>
    <w:rsid w:val="00A51269"/>
    <w:rsid w:val="00A5126B"/>
    <w:rsid w:val="00A512BF"/>
    <w:rsid w:val="00A513FB"/>
    <w:rsid w:val="00A514EA"/>
    <w:rsid w:val="00A514F9"/>
    <w:rsid w:val="00A517DA"/>
    <w:rsid w:val="00A5191F"/>
    <w:rsid w:val="00A51F12"/>
    <w:rsid w:val="00A52233"/>
    <w:rsid w:val="00A522EB"/>
    <w:rsid w:val="00A526D8"/>
    <w:rsid w:val="00A5299D"/>
    <w:rsid w:val="00A52A0B"/>
    <w:rsid w:val="00A52A28"/>
    <w:rsid w:val="00A52A35"/>
    <w:rsid w:val="00A52AA3"/>
    <w:rsid w:val="00A52B17"/>
    <w:rsid w:val="00A52C20"/>
    <w:rsid w:val="00A52DB2"/>
    <w:rsid w:val="00A5302C"/>
    <w:rsid w:val="00A530EE"/>
    <w:rsid w:val="00A5326B"/>
    <w:rsid w:val="00A53378"/>
    <w:rsid w:val="00A53380"/>
    <w:rsid w:val="00A534F2"/>
    <w:rsid w:val="00A5371D"/>
    <w:rsid w:val="00A5376A"/>
    <w:rsid w:val="00A5386D"/>
    <w:rsid w:val="00A53948"/>
    <w:rsid w:val="00A53963"/>
    <w:rsid w:val="00A53B0D"/>
    <w:rsid w:val="00A53B35"/>
    <w:rsid w:val="00A53C65"/>
    <w:rsid w:val="00A53CA8"/>
    <w:rsid w:val="00A53D3F"/>
    <w:rsid w:val="00A540CE"/>
    <w:rsid w:val="00A54397"/>
    <w:rsid w:val="00A5447E"/>
    <w:rsid w:val="00A544DA"/>
    <w:rsid w:val="00A548F6"/>
    <w:rsid w:val="00A54923"/>
    <w:rsid w:val="00A54C1D"/>
    <w:rsid w:val="00A54E7F"/>
    <w:rsid w:val="00A55117"/>
    <w:rsid w:val="00A55347"/>
    <w:rsid w:val="00A5543F"/>
    <w:rsid w:val="00A5553D"/>
    <w:rsid w:val="00A555B2"/>
    <w:rsid w:val="00A5566A"/>
    <w:rsid w:val="00A55901"/>
    <w:rsid w:val="00A55911"/>
    <w:rsid w:val="00A55984"/>
    <w:rsid w:val="00A559BB"/>
    <w:rsid w:val="00A55A07"/>
    <w:rsid w:val="00A55B76"/>
    <w:rsid w:val="00A55BA5"/>
    <w:rsid w:val="00A55C82"/>
    <w:rsid w:val="00A55D69"/>
    <w:rsid w:val="00A55F2B"/>
    <w:rsid w:val="00A56063"/>
    <w:rsid w:val="00A561C2"/>
    <w:rsid w:val="00A563B9"/>
    <w:rsid w:val="00A564C2"/>
    <w:rsid w:val="00A56596"/>
    <w:rsid w:val="00A5662F"/>
    <w:rsid w:val="00A567BA"/>
    <w:rsid w:val="00A56B08"/>
    <w:rsid w:val="00A56B5F"/>
    <w:rsid w:val="00A56B7E"/>
    <w:rsid w:val="00A56EA0"/>
    <w:rsid w:val="00A56EE4"/>
    <w:rsid w:val="00A57226"/>
    <w:rsid w:val="00A572FF"/>
    <w:rsid w:val="00A5731A"/>
    <w:rsid w:val="00A5736A"/>
    <w:rsid w:val="00A57398"/>
    <w:rsid w:val="00A573D8"/>
    <w:rsid w:val="00A5740B"/>
    <w:rsid w:val="00A57613"/>
    <w:rsid w:val="00A5761C"/>
    <w:rsid w:val="00A576A2"/>
    <w:rsid w:val="00A577FE"/>
    <w:rsid w:val="00A57989"/>
    <w:rsid w:val="00A579DF"/>
    <w:rsid w:val="00A57A33"/>
    <w:rsid w:val="00A57ABC"/>
    <w:rsid w:val="00A57AC8"/>
    <w:rsid w:val="00A57B74"/>
    <w:rsid w:val="00A57D03"/>
    <w:rsid w:val="00A57DCC"/>
    <w:rsid w:val="00A57E21"/>
    <w:rsid w:val="00A57E7F"/>
    <w:rsid w:val="00A57FCA"/>
    <w:rsid w:val="00A60046"/>
    <w:rsid w:val="00A600F2"/>
    <w:rsid w:val="00A6011D"/>
    <w:rsid w:val="00A60148"/>
    <w:rsid w:val="00A6026F"/>
    <w:rsid w:val="00A6041E"/>
    <w:rsid w:val="00A604BE"/>
    <w:rsid w:val="00A608C5"/>
    <w:rsid w:val="00A60A93"/>
    <w:rsid w:val="00A60BF0"/>
    <w:rsid w:val="00A60CA7"/>
    <w:rsid w:val="00A60DEB"/>
    <w:rsid w:val="00A611AC"/>
    <w:rsid w:val="00A611B1"/>
    <w:rsid w:val="00A614DF"/>
    <w:rsid w:val="00A61538"/>
    <w:rsid w:val="00A6157E"/>
    <w:rsid w:val="00A61593"/>
    <w:rsid w:val="00A615F8"/>
    <w:rsid w:val="00A616DF"/>
    <w:rsid w:val="00A619B6"/>
    <w:rsid w:val="00A61EE9"/>
    <w:rsid w:val="00A61F5B"/>
    <w:rsid w:val="00A61F94"/>
    <w:rsid w:val="00A62024"/>
    <w:rsid w:val="00A620E6"/>
    <w:rsid w:val="00A622D4"/>
    <w:rsid w:val="00A62350"/>
    <w:rsid w:val="00A62434"/>
    <w:rsid w:val="00A625A4"/>
    <w:rsid w:val="00A626AA"/>
    <w:rsid w:val="00A626E8"/>
    <w:rsid w:val="00A6273C"/>
    <w:rsid w:val="00A627A9"/>
    <w:rsid w:val="00A629C0"/>
    <w:rsid w:val="00A62ABA"/>
    <w:rsid w:val="00A62BE2"/>
    <w:rsid w:val="00A62CA1"/>
    <w:rsid w:val="00A62D7B"/>
    <w:rsid w:val="00A62DCA"/>
    <w:rsid w:val="00A62EC3"/>
    <w:rsid w:val="00A62F75"/>
    <w:rsid w:val="00A62FB1"/>
    <w:rsid w:val="00A62FCF"/>
    <w:rsid w:val="00A631F7"/>
    <w:rsid w:val="00A63260"/>
    <w:rsid w:val="00A634BE"/>
    <w:rsid w:val="00A6353D"/>
    <w:rsid w:val="00A635E7"/>
    <w:rsid w:val="00A63721"/>
    <w:rsid w:val="00A637E3"/>
    <w:rsid w:val="00A638B9"/>
    <w:rsid w:val="00A63AB3"/>
    <w:rsid w:val="00A63AEA"/>
    <w:rsid w:val="00A63BDF"/>
    <w:rsid w:val="00A63C0C"/>
    <w:rsid w:val="00A63C4C"/>
    <w:rsid w:val="00A63D8C"/>
    <w:rsid w:val="00A63DB6"/>
    <w:rsid w:val="00A63E46"/>
    <w:rsid w:val="00A63EF1"/>
    <w:rsid w:val="00A6424E"/>
    <w:rsid w:val="00A64435"/>
    <w:rsid w:val="00A644F5"/>
    <w:rsid w:val="00A6470C"/>
    <w:rsid w:val="00A64751"/>
    <w:rsid w:val="00A647F3"/>
    <w:rsid w:val="00A6482D"/>
    <w:rsid w:val="00A648AD"/>
    <w:rsid w:val="00A64960"/>
    <w:rsid w:val="00A64B7B"/>
    <w:rsid w:val="00A64C55"/>
    <w:rsid w:val="00A64C5A"/>
    <w:rsid w:val="00A64CA9"/>
    <w:rsid w:val="00A64DEB"/>
    <w:rsid w:val="00A651B0"/>
    <w:rsid w:val="00A651BB"/>
    <w:rsid w:val="00A651E5"/>
    <w:rsid w:val="00A65336"/>
    <w:rsid w:val="00A653B0"/>
    <w:rsid w:val="00A65510"/>
    <w:rsid w:val="00A65713"/>
    <w:rsid w:val="00A657AA"/>
    <w:rsid w:val="00A65B15"/>
    <w:rsid w:val="00A65C0B"/>
    <w:rsid w:val="00A65CFD"/>
    <w:rsid w:val="00A65F28"/>
    <w:rsid w:val="00A65F50"/>
    <w:rsid w:val="00A66157"/>
    <w:rsid w:val="00A663A1"/>
    <w:rsid w:val="00A663CC"/>
    <w:rsid w:val="00A664E1"/>
    <w:rsid w:val="00A6657A"/>
    <w:rsid w:val="00A666C1"/>
    <w:rsid w:val="00A667A2"/>
    <w:rsid w:val="00A6685A"/>
    <w:rsid w:val="00A668D2"/>
    <w:rsid w:val="00A668D8"/>
    <w:rsid w:val="00A6693D"/>
    <w:rsid w:val="00A66941"/>
    <w:rsid w:val="00A66A9C"/>
    <w:rsid w:val="00A66BE9"/>
    <w:rsid w:val="00A66CCA"/>
    <w:rsid w:val="00A66D17"/>
    <w:rsid w:val="00A66DB3"/>
    <w:rsid w:val="00A66EC8"/>
    <w:rsid w:val="00A66F1E"/>
    <w:rsid w:val="00A66FC6"/>
    <w:rsid w:val="00A66FD2"/>
    <w:rsid w:val="00A66FFD"/>
    <w:rsid w:val="00A67025"/>
    <w:rsid w:val="00A673A6"/>
    <w:rsid w:val="00A67728"/>
    <w:rsid w:val="00A678AC"/>
    <w:rsid w:val="00A678CC"/>
    <w:rsid w:val="00A6790C"/>
    <w:rsid w:val="00A67941"/>
    <w:rsid w:val="00A6794C"/>
    <w:rsid w:val="00A67ADD"/>
    <w:rsid w:val="00A67F3D"/>
    <w:rsid w:val="00A67F5B"/>
    <w:rsid w:val="00A67F9B"/>
    <w:rsid w:val="00A7010E"/>
    <w:rsid w:val="00A70219"/>
    <w:rsid w:val="00A70317"/>
    <w:rsid w:val="00A703B6"/>
    <w:rsid w:val="00A703C5"/>
    <w:rsid w:val="00A705AE"/>
    <w:rsid w:val="00A70609"/>
    <w:rsid w:val="00A7060E"/>
    <w:rsid w:val="00A7062F"/>
    <w:rsid w:val="00A706B0"/>
    <w:rsid w:val="00A706EE"/>
    <w:rsid w:val="00A70CEE"/>
    <w:rsid w:val="00A70E77"/>
    <w:rsid w:val="00A70FC9"/>
    <w:rsid w:val="00A71076"/>
    <w:rsid w:val="00A7109C"/>
    <w:rsid w:val="00A71114"/>
    <w:rsid w:val="00A711D1"/>
    <w:rsid w:val="00A7128D"/>
    <w:rsid w:val="00A7129B"/>
    <w:rsid w:val="00A7134A"/>
    <w:rsid w:val="00A7136C"/>
    <w:rsid w:val="00A717C6"/>
    <w:rsid w:val="00A718B4"/>
    <w:rsid w:val="00A718D6"/>
    <w:rsid w:val="00A71906"/>
    <w:rsid w:val="00A719EC"/>
    <w:rsid w:val="00A719EE"/>
    <w:rsid w:val="00A71A00"/>
    <w:rsid w:val="00A71BD4"/>
    <w:rsid w:val="00A71D1D"/>
    <w:rsid w:val="00A71D42"/>
    <w:rsid w:val="00A71EC5"/>
    <w:rsid w:val="00A71F08"/>
    <w:rsid w:val="00A72021"/>
    <w:rsid w:val="00A72247"/>
    <w:rsid w:val="00A72528"/>
    <w:rsid w:val="00A72592"/>
    <w:rsid w:val="00A72768"/>
    <w:rsid w:val="00A72841"/>
    <w:rsid w:val="00A729D4"/>
    <w:rsid w:val="00A72DA3"/>
    <w:rsid w:val="00A72F38"/>
    <w:rsid w:val="00A73112"/>
    <w:rsid w:val="00A731FD"/>
    <w:rsid w:val="00A73265"/>
    <w:rsid w:val="00A734B5"/>
    <w:rsid w:val="00A7363A"/>
    <w:rsid w:val="00A73712"/>
    <w:rsid w:val="00A7375D"/>
    <w:rsid w:val="00A739FB"/>
    <w:rsid w:val="00A73A0B"/>
    <w:rsid w:val="00A73B26"/>
    <w:rsid w:val="00A74151"/>
    <w:rsid w:val="00A74191"/>
    <w:rsid w:val="00A741B2"/>
    <w:rsid w:val="00A74203"/>
    <w:rsid w:val="00A744F5"/>
    <w:rsid w:val="00A74582"/>
    <w:rsid w:val="00A7475C"/>
    <w:rsid w:val="00A747BD"/>
    <w:rsid w:val="00A74827"/>
    <w:rsid w:val="00A748DA"/>
    <w:rsid w:val="00A749CA"/>
    <w:rsid w:val="00A74DBF"/>
    <w:rsid w:val="00A74F1D"/>
    <w:rsid w:val="00A750AE"/>
    <w:rsid w:val="00A750B2"/>
    <w:rsid w:val="00A75104"/>
    <w:rsid w:val="00A751D1"/>
    <w:rsid w:val="00A751EB"/>
    <w:rsid w:val="00A75208"/>
    <w:rsid w:val="00A75220"/>
    <w:rsid w:val="00A75270"/>
    <w:rsid w:val="00A75306"/>
    <w:rsid w:val="00A7539F"/>
    <w:rsid w:val="00A75412"/>
    <w:rsid w:val="00A7541C"/>
    <w:rsid w:val="00A75434"/>
    <w:rsid w:val="00A754FE"/>
    <w:rsid w:val="00A7560F"/>
    <w:rsid w:val="00A75747"/>
    <w:rsid w:val="00A7577E"/>
    <w:rsid w:val="00A75990"/>
    <w:rsid w:val="00A75ADC"/>
    <w:rsid w:val="00A75C6D"/>
    <w:rsid w:val="00A75ED4"/>
    <w:rsid w:val="00A760D1"/>
    <w:rsid w:val="00A76145"/>
    <w:rsid w:val="00A76321"/>
    <w:rsid w:val="00A766AB"/>
    <w:rsid w:val="00A76A28"/>
    <w:rsid w:val="00A76BC1"/>
    <w:rsid w:val="00A76C18"/>
    <w:rsid w:val="00A76C8B"/>
    <w:rsid w:val="00A76DD0"/>
    <w:rsid w:val="00A76F13"/>
    <w:rsid w:val="00A770CC"/>
    <w:rsid w:val="00A77373"/>
    <w:rsid w:val="00A775B8"/>
    <w:rsid w:val="00A775C2"/>
    <w:rsid w:val="00A77772"/>
    <w:rsid w:val="00A7778E"/>
    <w:rsid w:val="00A77974"/>
    <w:rsid w:val="00A77AB8"/>
    <w:rsid w:val="00A77C70"/>
    <w:rsid w:val="00A77CEC"/>
    <w:rsid w:val="00A77EEF"/>
    <w:rsid w:val="00A77F1F"/>
    <w:rsid w:val="00A77F4F"/>
    <w:rsid w:val="00A800FE"/>
    <w:rsid w:val="00A80163"/>
    <w:rsid w:val="00A80201"/>
    <w:rsid w:val="00A803D5"/>
    <w:rsid w:val="00A803DE"/>
    <w:rsid w:val="00A8053B"/>
    <w:rsid w:val="00A8059C"/>
    <w:rsid w:val="00A80654"/>
    <w:rsid w:val="00A806FD"/>
    <w:rsid w:val="00A80781"/>
    <w:rsid w:val="00A80881"/>
    <w:rsid w:val="00A80993"/>
    <w:rsid w:val="00A80A8D"/>
    <w:rsid w:val="00A80ABA"/>
    <w:rsid w:val="00A80E0D"/>
    <w:rsid w:val="00A80E0E"/>
    <w:rsid w:val="00A80FA3"/>
    <w:rsid w:val="00A81082"/>
    <w:rsid w:val="00A811C7"/>
    <w:rsid w:val="00A81279"/>
    <w:rsid w:val="00A81767"/>
    <w:rsid w:val="00A817B2"/>
    <w:rsid w:val="00A8188A"/>
    <w:rsid w:val="00A81A8C"/>
    <w:rsid w:val="00A81AAF"/>
    <w:rsid w:val="00A81B3F"/>
    <w:rsid w:val="00A81B46"/>
    <w:rsid w:val="00A81B57"/>
    <w:rsid w:val="00A81C51"/>
    <w:rsid w:val="00A81C56"/>
    <w:rsid w:val="00A81D2B"/>
    <w:rsid w:val="00A81DA5"/>
    <w:rsid w:val="00A81DEA"/>
    <w:rsid w:val="00A81EF0"/>
    <w:rsid w:val="00A82098"/>
    <w:rsid w:val="00A8209A"/>
    <w:rsid w:val="00A8209D"/>
    <w:rsid w:val="00A821BE"/>
    <w:rsid w:val="00A821C7"/>
    <w:rsid w:val="00A821E2"/>
    <w:rsid w:val="00A82302"/>
    <w:rsid w:val="00A8231F"/>
    <w:rsid w:val="00A82332"/>
    <w:rsid w:val="00A82611"/>
    <w:rsid w:val="00A8278A"/>
    <w:rsid w:val="00A82A1A"/>
    <w:rsid w:val="00A82B51"/>
    <w:rsid w:val="00A82B53"/>
    <w:rsid w:val="00A82D2D"/>
    <w:rsid w:val="00A82D91"/>
    <w:rsid w:val="00A83288"/>
    <w:rsid w:val="00A8353C"/>
    <w:rsid w:val="00A83852"/>
    <w:rsid w:val="00A83A59"/>
    <w:rsid w:val="00A83E03"/>
    <w:rsid w:val="00A83F7E"/>
    <w:rsid w:val="00A84138"/>
    <w:rsid w:val="00A845A9"/>
    <w:rsid w:val="00A84612"/>
    <w:rsid w:val="00A84876"/>
    <w:rsid w:val="00A84B16"/>
    <w:rsid w:val="00A84B3F"/>
    <w:rsid w:val="00A84C1E"/>
    <w:rsid w:val="00A84CF2"/>
    <w:rsid w:val="00A84E10"/>
    <w:rsid w:val="00A84EA3"/>
    <w:rsid w:val="00A84EB9"/>
    <w:rsid w:val="00A85004"/>
    <w:rsid w:val="00A8504F"/>
    <w:rsid w:val="00A85183"/>
    <w:rsid w:val="00A8531E"/>
    <w:rsid w:val="00A8534C"/>
    <w:rsid w:val="00A85378"/>
    <w:rsid w:val="00A85481"/>
    <w:rsid w:val="00A857A0"/>
    <w:rsid w:val="00A858F0"/>
    <w:rsid w:val="00A859BC"/>
    <w:rsid w:val="00A85A4A"/>
    <w:rsid w:val="00A85BFD"/>
    <w:rsid w:val="00A85D6B"/>
    <w:rsid w:val="00A85F74"/>
    <w:rsid w:val="00A85F87"/>
    <w:rsid w:val="00A86113"/>
    <w:rsid w:val="00A8624B"/>
    <w:rsid w:val="00A862F5"/>
    <w:rsid w:val="00A8661E"/>
    <w:rsid w:val="00A86651"/>
    <w:rsid w:val="00A8693C"/>
    <w:rsid w:val="00A86950"/>
    <w:rsid w:val="00A869FC"/>
    <w:rsid w:val="00A86BD0"/>
    <w:rsid w:val="00A86C03"/>
    <w:rsid w:val="00A86E04"/>
    <w:rsid w:val="00A86E46"/>
    <w:rsid w:val="00A86E4F"/>
    <w:rsid w:val="00A86E67"/>
    <w:rsid w:val="00A86EF1"/>
    <w:rsid w:val="00A86F80"/>
    <w:rsid w:val="00A86FF8"/>
    <w:rsid w:val="00A8705E"/>
    <w:rsid w:val="00A87143"/>
    <w:rsid w:val="00A87200"/>
    <w:rsid w:val="00A87283"/>
    <w:rsid w:val="00A87317"/>
    <w:rsid w:val="00A87348"/>
    <w:rsid w:val="00A873A4"/>
    <w:rsid w:val="00A874B1"/>
    <w:rsid w:val="00A874D6"/>
    <w:rsid w:val="00A87567"/>
    <w:rsid w:val="00A87731"/>
    <w:rsid w:val="00A8777B"/>
    <w:rsid w:val="00A8784E"/>
    <w:rsid w:val="00A87888"/>
    <w:rsid w:val="00A87BFE"/>
    <w:rsid w:val="00A87C3F"/>
    <w:rsid w:val="00A87CB9"/>
    <w:rsid w:val="00A87CDA"/>
    <w:rsid w:val="00A87CF8"/>
    <w:rsid w:val="00A87E15"/>
    <w:rsid w:val="00A87E42"/>
    <w:rsid w:val="00A87E55"/>
    <w:rsid w:val="00A87FB5"/>
    <w:rsid w:val="00A9000F"/>
    <w:rsid w:val="00A90168"/>
    <w:rsid w:val="00A9023E"/>
    <w:rsid w:val="00A902FF"/>
    <w:rsid w:val="00A905DC"/>
    <w:rsid w:val="00A90754"/>
    <w:rsid w:val="00A907A0"/>
    <w:rsid w:val="00A9091C"/>
    <w:rsid w:val="00A90B1F"/>
    <w:rsid w:val="00A90B94"/>
    <w:rsid w:val="00A90C80"/>
    <w:rsid w:val="00A90F30"/>
    <w:rsid w:val="00A911FB"/>
    <w:rsid w:val="00A9136C"/>
    <w:rsid w:val="00A91580"/>
    <w:rsid w:val="00A91661"/>
    <w:rsid w:val="00A916CB"/>
    <w:rsid w:val="00A917A5"/>
    <w:rsid w:val="00A91887"/>
    <w:rsid w:val="00A91985"/>
    <w:rsid w:val="00A919FF"/>
    <w:rsid w:val="00A91B30"/>
    <w:rsid w:val="00A91BD8"/>
    <w:rsid w:val="00A91C55"/>
    <w:rsid w:val="00A921E4"/>
    <w:rsid w:val="00A92228"/>
    <w:rsid w:val="00A9228A"/>
    <w:rsid w:val="00A922D2"/>
    <w:rsid w:val="00A9232F"/>
    <w:rsid w:val="00A92346"/>
    <w:rsid w:val="00A924A8"/>
    <w:rsid w:val="00A926B9"/>
    <w:rsid w:val="00A926E1"/>
    <w:rsid w:val="00A926EA"/>
    <w:rsid w:val="00A927CD"/>
    <w:rsid w:val="00A928A3"/>
    <w:rsid w:val="00A9291E"/>
    <w:rsid w:val="00A92951"/>
    <w:rsid w:val="00A929A7"/>
    <w:rsid w:val="00A929B7"/>
    <w:rsid w:val="00A929E3"/>
    <w:rsid w:val="00A92BBC"/>
    <w:rsid w:val="00A92E2F"/>
    <w:rsid w:val="00A92E3B"/>
    <w:rsid w:val="00A92EAE"/>
    <w:rsid w:val="00A92EE6"/>
    <w:rsid w:val="00A93039"/>
    <w:rsid w:val="00A93109"/>
    <w:rsid w:val="00A93182"/>
    <w:rsid w:val="00A9322E"/>
    <w:rsid w:val="00A93333"/>
    <w:rsid w:val="00A93363"/>
    <w:rsid w:val="00A93409"/>
    <w:rsid w:val="00A935CC"/>
    <w:rsid w:val="00A9369F"/>
    <w:rsid w:val="00A9379A"/>
    <w:rsid w:val="00A93836"/>
    <w:rsid w:val="00A938D5"/>
    <w:rsid w:val="00A9398E"/>
    <w:rsid w:val="00A939BD"/>
    <w:rsid w:val="00A939E9"/>
    <w:rsid w:val="00A93B0E"/>
    <w:rsid w:val="00A93C84"/>
    <w:rsid w:val="00A93D91"/>
    <w:rsid w:val="00A93E0D"/>
    <w:rsid w:val="00A93ECD"/>
    <w:rsid w:val="00A93F44"/>
    <w:rsid w:val="00A940C4"/>
    <w:rsid w:val="00A94257"/>
    <w:rsid w:val="00A942F0"/>
    <w:rsid w:val="00A943BA"/>
    <w:rsid w:val="00A94415"/>
    <w:rsid w:val="00A94437"/>
    <w:rsid w:val="00A946E7"/>
    <w:rsid w:val="00A9479C"/>
    <w:rsid w:val="00A948D2"/>
    <w:rsid w:val="00A9495D"/>
    <w:rsid w:val="00A94968"/>
    <w:rsid w:val="00A94A5E"/>
    <w:rsid w:val="00A94C36"/>
    <w:rsid w:val="00A94F22"/>
    <w:rsid w:val="00A94FE7"/>
    <w:rsid w:val="00A9506F"/>
    <w:rsid w:val="00A95145"/>
    <w:rsid w:val="00A951C6"/>
    <w:rsid w:val="00A952A5"/>
    <w:rsid w:val="00A95300"/>
    <w:rsid w:val="00A953DF"/>
    <w:rsid w:val="00A9545E"/>
    <w:rsid w:val="00A954A8"/>
    <w:rsid w:val="00A95524"/>
    <w:rsid w:val="00A95622"/>
    <w:rsid w:val="00A95795"/>
    <w:rsid w:val="00A95981"/>
    <w:rsid w:val="00A959D9"/>
    <w:rsid w:val="00A95E23"/>
    <w:rsid w:val="00A95F29"/>
    <w:rsid w:val="00A960D0"/>
    <w:rsid w:val="00A961DB"/>
    <w:rsid w:val="00A96433"/>
    <w:rsid w:val="00A966BB"/>
    <w:rsid w:val="00A966CD"/>
    <w:rsid w:val="00A968FF"/>
    <w:rsid w:val="00A96A7B"/>
    <w:rsid w:val="00A96ADE"/>
    <w:rsid w:val="00A96D36"/>
    <w:rsid w:val="00A96DEE"/>
    <w:rsid w:val="00A96FCF"/>
    <w:rsid w:val="00A97029"/>
    <w:rsid w:val="00A97085"/>
    <w:rsid w:val="00A97140"/>
    <w:rsid w:val="00A9728B"/>
    <w:rsid w:val="00A9732B"/>
    <w:rsid w:val="00A97395"/>
    <w:rsid w:val="00A973BE"/>
    <w:rsid w:val="00A974BD"/>
    <w:rsid w:val="00A974EB"/>
    <w:rsid w:val="00A975A8"/>
    <w:rsid w:val="00A97625"/>
    <w:rsid w:val="00A9797A"/>
    <w:rsid w:val="00A97B60"/>
    <w:rsid w:val="00A97C93"/>
    <w:rsid w:val="00A97C99"/>
    <w:rsid w:val="00A97D52"/>
    <w:rsid w:val="00A97E58"/>
    <w:rsid w:val="00A97E84"/>
    <w:rsid w:val="00A97ED7"/>
    <w:rsid w:val="00AA00AF"/>
    <w:rsid w:val="00AA00BB"/>
    <w:rsid w:val="00AA023B"/>
    <w:rsid w:val="00AA03B8"/>
    <w:rsid w:val="00AA0605"/>
    <w:rsid w:val="00AA06F5"/>
    <w:rsid w:val="00AA0903"/>
    <w:rsid w:val="00AA09C8"/>
    <w:rsid w:val="00AA0C57"/>
    <w:rsid w:val="00AA0D72"/>
    <w:rsid w:val="00AA101E"/>
    <w:rsid w:val="00AA1050"/>
    <w:rsid w:val="00AA109E"/>
    <w:rsid w:val="00AA10AA"/>
    <w:rsid w:val="00AA1166"/>
    <w:rsid w:val="00AA14FE"/>
    <w:rsid w:val="00AA1597"/>
    <w:rsid w:val="00AA15B3"/>
    <w:rsid w:val="00AA17E7"/>
    <w:rsid w:val="00AA1977"/>
    <w:rsid w:val="00AA199C"/>
    <w:rsid w:val="00AA1A9A"/>
    <w:rsid w:val="00AA1C63"/>
    <w:rsid w:val="00AA1C76"/>
    <w:rsid w:val="00AA1CFF"/>
    <w:rsid w:val="00AA1D26"/>
    <w:rsid w:val="00AA1D77"/>
    <w:rsid w:val="00AA1E21"/>
    <w:rsid w:val="00AA1E75"/>
    <w:rsid w:val="00AA1EA0"/>
    <w:rsid w:val="00AA1FC0"/>
    <w:rsid w:val="00AA203C"/>
    <w:rsid w:val="00AA2192"/>
    <w:rsid w:val="00AA22C3"/>
    <w:rsid w:val="00AA239C"/>
    <w:rsid w:val="00AA26B8"/>
    <w:rsid w:val="00AA29D5"/>
    <w:rsid w:val="00AA2A45"/>
    <w:rsid w:val="00AA2C61"/>
    <w:rsid w:val="00AA2D5D"/>
    <w:rsid w:val="00AA2D6C"/>
    <w:rsid w:val="00AA2D9E"/>
    <w:rsid w:val="00AA2EEE"/>
    <w:rsid w:val="00AA30AD"/>
    <w:rsid w:val="00AA35CE"/>
    <w:rsid w:val="00AA3682"/>
    <w:rsid w:val="00AA3697"/>
    <w:rsid w:val="00AA36BA"/>
    <w:rsid w:val="00AA390D"/>
    <w:rsid w:val="00AA3BA2"/>
    <w:rsid w:val="00AA3C4E"/>
    <w:rsid w:val="00AA3C8C"/>
    <w:rsid w:val="00AA3FA6"/>
    <w:rsid w:val="00AA41B4"/>
    <w:rsid w:val="00AA426B"/>
    <w:rsid w:val="00AA43C9"/>
    <w:rsid w:val="00AA43FD"/>
    <w:rsid w:val="00AA4467"/>
    <w:rsid w:val="00AA4651"/>
    <w:rsid w:val="00AA4A4B"/>
    <w:rsid w:val="00AA4A91"/>
    <w:rsid w:val="00AA4A9F"/>
    <w:rsid w:val="00AA4C31"/>
    <w:rsid w:val="00AA4D0D"/>
    <w:rsid w:val="00AA4DC8"/>
    <w:rsid w:val="00AA4DE8"/>
    <w:rsid w:val="00AA4F92"/>
    <w:rsid w:val="00AA5229"/>
    <w:rsid w:val="00AA52CE"/>
    <w:rsid w:val="00AA54B4"/>
    <w:rsid w:val="00AA5604"/>
    <w:rsid w:val="00AA5A13"/>
    <w:rsid w:val="00AA5B80"/>
    <w:rsid w:val="00AA5D1F"/>
    <w:rsid w:val="00AA5E5E"/>
    <w:rsid w:val="00AA5EB2"/>
    <w:rsid w:val="00AA5F94"/>
    <w:rsid w:val="00AA6088"/>
    <w:rsid w:val="00AA60CD"/>
    <w:rsid w:val="00AA6196"/>
    <w:rsid w:val="00AA6686"/>
    <w:rsid w:val="00AA66F0"/>
    <w:rsid w:val="00AA692D"/>
    <w:rsid w:val="00AA6999"/>
    <w:rsid w:val="00AA6BA9"/>
    <w:rsid w:val="00AA6C5C"/>
    <w:rsid w:val="00AA716A"/>
    <w:rsid w:val="00AA7296"/>
    <w:rsid w:val="00AA745D"/>
    <w:rsid w:val="00AA74DC"/>
    <w:rsid w:val="00AA75C9"/>
    <w:rsid w:val="00AA75ED"/>
    <w:rsid w:val="00AA77DA"/>
    <w:rsid w:val="00AA7989"/>
    <w:rsid w:val="00AA7AA0"/>
    <w:rsid w:val="00AA7B13"/>
    <w:rsid w:val="00AA7D86"/>
    <w:rsid w:val="00AA7E19"/>
    <w:rsid w:val="00AA7E5B"/>
    <w:rsid w:val="00AA7F74"/>
    <w:rsid w:val="00AB0248"/>
    <w:rsid w:val="00AB03FB"/>
    <w:rsid w:val="00AB050C"/>
    <w:rsid w:val="00AB07A1"/>
    <w:rsid w:val="00AB082B"/>
    <w:rsid w:val="00AB0A8B"/>
    <w:rsid w:val="00AB0ACC"/>
    <w:rsid w:val="00AB0B02"/>
    <w:rsid w:val="00AB0B23"/>
    <w:rsid w:val="00AB0B4E"/>
    <w:rsid w:val="00AB0CA2"/>
    <w:rsid w:val="00AB0CAD"/>
    <w:rsid w:val="00AB0D75"/>
    <w:rsid w:val="00AB0E37"/>
    <w:rsid w:val="00AB0EB9"/>
    <w:rsid w:val="00AB0FEB"/>
    <w:rsid w:val="00AB10BC"/>
    <w:rsid w:val="00AB1121"/>
    <w:rsid w:val="00AB114A"/>
    <w:rsid w:val="00AB131C"/>
    <w:rsid w:val="00AB155F"/>
    <w:rsid w:val="00AB15EB"/>
    <w:rsid w:val="00AB1736"/>
    <w:rsid w:val="00AB1743"/>
    <w:rsid w:val="00AB1822"/>
    <w:rsid w:val="00AB191B"/>
    <w:rsid w:val="00AB1944"/>
    <w:rsid w:val="00AB19E2"/>
    <w:rsid w:val="00AB1CAC"/>
    <w:rsid w:val="00AB1D33"/>
    <w:rsid w:val="00AB2028"/>
    <w:rsid w:val="00AB2306"/>
    <w:rsid w:val="00AB23EF"/>
    <w:rsid w:val="00AB241F"/>
    <w:rsid w:val="00AB245B"/>
    <w:rsid w:val="00AB2666"/>
    <w:rsid w:val="00AB26CA"/>
    <w:rsid w:val="00AB278E"/>
    <w:rsid w:val="00AB2B56"/>
    <w:rsid w:val="00AB2B5D"/>
    <w:rsid w:val="00AB2C03"/>
    <w:rsid w:val="00AB2C33"/>
    <w:rsid w:val="00AB2C9F"/>
    <w:rsid w:val="00AB2D58"/>
    <w:rsid w:val="00AB2E66"/>
    <w:rsid w:val="00AB3004"/>
    <w:rsid w:val="00AB3020"/>
    <w:rsid w:val="00AB30B4"/>
    <w:rsid w:val="00AB3371"/>
    <w:rsid w:val="00AB33D4"/>
    <w:rsid w:val="00AB3439"/>
    <w:rsid w:val="00AB3542"/>
    <w:rsid w:val="00AB362C"/>
    <w:rsid w:val="00AB36C5"/>
    <w:rsid w:val="00AB36D8"/>
    <w:rsid w:val="00AB385C"/>
    <w:rsid w:val="00AB3A24"/>
    <w:rsid w:val="00AB3A56"/>
    <w:rsid w:val="00AB3CE5"/>
    <w:rsid w:val="00AB3DF4"/>
    <w:rsid w:val="00AB3F4F"/>
    <w:rsid w:val="00AB3F5E"/>
    <w:rsid w:val="00AB4040"/>
    <w:rsid w:val="00AB40FB"/>
    <w:rsid w:val="00AB42B8"/>
    <w:rsid w:val="00AB435C"/>
    <w:rsid w:val="00AB454C"/>
    <w:rsid w:val="00AB473B"/>
    <w:rsid w:val="00AB4853"/>
    <w:rsid w:val="00AB48DE"/>
    <w:rsid w:val="00AB4A99"/>
    <w:rsid w:val="00AB4B47"/>
    <w:rsid w:val="00AB4C3C"/>
    <w:rsid w:val="00AB4C5C"/>
    <w:rsid w:val="00AB4CA6"/>
    <w:rsid w:val="00AB4D1C"/>
    <w:rsid w:val="00AB4EFB"/>
    <w:rsid w:val="00AB4FAD"/>
    <w:rsid w:val="00AB500D"/>
    <w:rsid w:val="00AB517B"/>
    <w:rsid w:val="00AB5244"/>
    <w:rsid w:val="00AB5374"/>
    <w:rsid w:val="00AB541C"/>
    <w:rsid w:val="00AB5558"/>
    <w:rsid w:val="00AB56DA"/>
    <w:rsid w:val="00AB56EE"/>
    <w:rsid w:val="00AB5814"/>
    <w:rsid w:val="00AB5831"/>
    <w:rsid w:val="00AB583A"/>
    <w:rsid w:val="00AB593F"/>
    <w:rsid w:val="00AB5B2D"/>
    <w:rsid w:val="00AB5B9F"/>
    <w:rsid w:val="00AB5C6A"/>
    <w:rsid w:val="00AB5D6C"/>
    <w:rsid w:val="00AB62D2"/>
    <w:rsid w:val="00AB640B"/>
    <w:rsid w:val="00AB642C"/>
    <w:rsid w:val="00AB64EE"/>
    <w:rsid w:val="00AB658E"/>
    <w:rsid w:val="00AB65AB"/>
    <w:rsid w:val="00AB664D"/>
    <w:rsid w:val="00AB677B"/>
    <w:rsid w:val="00AB6926"/>
    <w:rsid w:val="00AB69E3"/>
    <w:rsid w:val="00AB6A97"/>
    <w:rsid w:val="00AB6B64"/>
    <w:rsid w:val="00AB6BC9"/>
    <w:rsid w:val="00AB6BCA"/>
    <w:rsid w:val="00AB6C81"/>
    <w:rsid w:val="00AB6F1D"/>
    <w:rsid w:val="00AB6F42"/>
    <w:rsid w:val="00AB7059"/>
    <w:rsid w:val="00AB7191"/>
    <w:rsid w:val="00AB7218"/>
    <w:rsid w:val="00AB7337"/>
    <w:rsid w:val="00AB778D"/>
    <w:rsid w:val="00AB784F"/>
    <w:rsid w:val="00AB7876"/>
    <w:rsid w:val="00AB79CD"/>
    <w:rsid w:val="00AB79FC"/>
    <w:rsid w:val="00AB7A7F"/>
    <w:rsid w:val="00AB7A99"/>
    <w:rsid w:val="00AB7AD6"/>
    <w:rsid w:val="00AB7BC4"/>
    <w:rsid w:val="00AB7D0B"/>
    <w:rsid w:val="00AB7E61"/>
    <w:rsid w:val="00AB7F07"/>
    <w:rsid w:val="00AB7F21"/>
    <w:rsid w:val="00AC001B"/>
    <w:rsid w:val="00AC01B5"/>
    <w:rsid w:val="00AC0254"/>
    <w:rsid w:val="00AC02C2"/>
    <w:rsid w:val="00AC03EF"/>
    <w:rsid w:val="00AC0585"/>
    <w:rsid w:val="00AC05F3"/>
    <w:rsid w:val="00AC05F9"/>
    <w:rsid w:val="00AC0608"/>
    <w:rsid w:val="00AC06C9"/>
    <w:rsid w:val="00AC0A71"/>
    <w:rsid w:val="00AC0F16"/>
    <w:rsid w:val="00AC0F50"/>
    <w:rsid w:val="00AC1100"/>
    <w:rsid w:val="00AC11E8"/>
    <w:rsid w:val="00AC12E4"/>
    <w:rsid w:val="00AC1388"/>
    <w:rsid w:val="00AC1408"/>
    <w:rsid w:val="00AC14E1"/>
    <w:rsid w:val="00AC160F"/>
    <w:rsid w:val="00AC1773"/>
    <w:rsid w:val="00AC1A46"/>
    <w:rsid w:val="00AC1A51"/>
    <w:rsid w:val="00AC1EDC"/>
    <w:rsid w:val="00AC1F86"/>
    <w:rsid w:val="00AC1FDC"/>
    <w:rsid w:val="00AC21DD"/>
    <w:rsid w:val="00AC2585"/>
    <w:rsid w:val="00AC25B5"/>
    <w:rsid w:val="00AC26B6"/>
    <w:rsid w:val="00AC285C"/>
    <w:rsid w:val="00AC290B"/>
    <w:rsid w:val="00AC2A39"/>
    <w:rsid w:val="00AC2A6D"/>
    <w:rsid w:val="00AC2B0E"/>
    <w:rsid w:val="00AC2E37"/>
    <w:rsid w:val="00AC2FD5"/>
    <w:rsid w:val="00AC3082"/>
    <w:rsid w:val="00AC30B9"/>
    <w:rsid w:val="00AC312E"/>
    <w:rsid w:val="00AC3273"/>
    <w:rsid w:val="00AC3372"/>
    <w:rsid w:val="00AC338F"/>
    <w:rsid w:val="00AC33E5"/>
    <w:rsid w:val="00AC33F6"/>
    <w:rsid w:val="00AC364C"/>
    <w:rsid w:val="00AC369D"/>
    <w:rsid w:val="00AC37F5"/>
    <w:rsid w:val="00AC37FC"/>
    <w:rsid w:val="00AC3838"/>
    <w:rsid w:val="00AC3B68"/>
    <w:rsid w:val="00AC3C06"/>
    <w:rsid w:val="00AC3C20"/>
    <w:rsid w:val="00AC3F2F"/>
    <w:rsid w:val="00AC43D9"/>
    <w:rsid w:val="00AC45FD"/>
    <w:rsid w:val="00AC46AC"/>
    <w:rsid w:val="00AC47C5"/>
    <w:rsid w:val="00AC47E7"/>
    <w:rsid w:val="00AC4A53"/>
    <w:rsid w:val="00AC4A84"/>
    <w:rsid w:val="00AC4ADB"/>
    <w:rsid w:val="00AC4B8E"/>
    <w:rsid w:val="00AC4B93"/>
    <w:rsid w:val="00AC4C35"/>
    <w:rsid w:val="00AC4CCE"/>
    <w:rsid w:val="00AC4D36"/>
    <w:rsid w:val="00AC4D42"/>
    <w:rsid w:val="00AC516D"/>
    <w:rsid w:val="00AC578F"/>
    <w:rsid w:val="00AC5868"/>
    <w:rsid w:val="00AC58DF"/>
    <w:rsid w:val="00AC5912"/>
    <w:rsid w:val="00AC5974"/>
    <w:rsid w:val="00AC59D4"/>
    <w:rsid w:val="00AC59D7"/>
    <w:rsid w:val="00AC5AC1"/>
    <w:rsid w:val="00AC5B00"/>
    <w:rsid w:val="00AC5CB5"/>
    <w:rsid w:val="00AC5CE3"/>
    <w:rsid w:val="00AC5F73"/>
    <w:rsid w:val="00AC5F81"/>
    <w:rsid w:val="00AC62EE"/>
    <w:rsid w:val="00AC634D"/>
    <w:rsid w:val="00AC650D"/>
    <w:rsid w:val="00AC6712"/>
    <w:rsid w:val="00AC688D"/>
    <w:rsid w:val="00AC6942"/>
    <w:rsid w:val="00AC69AB"/>
    <w:rsid w:val="00AC6ADA"/>
    <w:rsid w:val="00AC6C9C"/>
    <w:rsid w:val="00AC6E6C"/>
    <w:rsid w:val="00AC6EE6"/>
    <w:rsid w:val="00AC70A5"/>
    <w:rsid w:val="00AC70C9"/>
    <w:rsid w:val="00AC712B"/>
    <w:rsid w:val="00AC7188"/>
    <w:rsid w:val="00AC7307"/>
    <w:rsid w:val="00AC76BF"/>
    <w:rsid w:val="00AC77BA"/>
    <w:rsid w:val="00AC77BF"/>
    <w:rsid w:val="00AC79CA"/>
    <w:rsid w:val="00AC7A2B"/>
    <w:rsid w:val="00AC7BB6"/>
    <w:rsid w:val="00AC7BE6"/>
    <w:rsid w:val="00AC7BE9"/>
    <w:rsid w:val="00AC7C42"/>
    <w:rsid w:val="00AC7E5C"/>
    <w:rsid w:val="00AC7F7A"/>
    <w:rsid w:val="00AD029F"/>
    <w:rsid w:val="00AD05EB"/>
    <w:rsid w:val="00AD061A"/>
    <w:rsid w:val="00AD06F0"/>
    <w:rsid w:val="00AD0A1D"/>
    <w:rsid w:val="00AD0AC2"/>
    <w:rsid w:val="00AD0CE4"/>
    <w:rsid w:val="00AD0CEB"/>
    <w:rsid w:val="00AD0D8C"/>
    <w:rsid w:val="00AD0E51"/>
    <w:rsid w:val="00AD0E87"/>
    <w:rsid w:val="00AD0F19"/>
    <w:rsid w:val="00AD0F27"/>
    <w:rsid w:val="00AD0F53"/>
    <w:rsid w:val="00AD102F"/>
    <w:rsid w:val="00AD12BE"/>
    <w:rsid w:val="00AD14A2"/>
    <w:rsid w:val="00AD173E"/>
    <w:rsid w:val="00AD183B"/>
    <w:rsid w:val="00AD1946"/>
    <w:rsid w:val="00AD194E"/>
    <w:rsid w:val="00AD1AC6"/>
    <w:rsid w:val="00AD1B2D"/>
    <w:rsid w:val="00AD1B36"/>
    <w:rsid w:val="00AD1C8B"/>
    <w:rsid w:val="00AD1D3B"/>
    <w:rsid w:val="00AD1D63"/>
    <w:rsid w:val="00AD1DE7"/>
    <w:rsid w:val="00AD1DF4"/>
    <w:rsid w:val="00AD1F23"/>
    <w:rsid w:val="00AD20F5"/>
    <w:rsid w:val="00AD2189"/>
    <w:rsid w:val="00AD22B5"/>
    <w:rsid w:val="00AD2304"/>
    <w:rsid w:val="00AD2392"/>
    <w:rsid w:val="00AD23CD"/>
    <w:rsid w:val="00AD260A"/>
    <w:rsid w:val="00AD2684"/>
    <w:rsid w:val="00AD286C"/>
    <w:rsid w:val="00AD2955"/>
    <w:rsid w:val="00AD2A05"/>
    <w:rsid w:val="00AD2B36"/>
    <w:rsid w:val="00AD2C2E"/>
    <w:rsid w:val="00AD2CB5"/>
    <w:rsid w:val="00AD2DD3"/>
    <w:rsid w:val="00AD325B"/>
    <w:rsid w:val="00AD33C1"/>
    <w:rsid w:val="00AD3531"/>
    <w:rsid w:val="00AD3664"/>
    <w:rsid w:val="00AD3721"/>
    <w:rsid w:val="00AD38EB"/>
    <w:rsid w:val="00AD3B4D"/>
    <w:rsid w:val="00AD3C30"/>
    <w:rsid w:val="00AD3D60"/>
    <w:rsid w:val="00AD3F0C"/>
    <w:rsid w:val="00AD3FD7"/>
    <w:rsid w:val="00AD4009"/>
    <w:rsid w:val="00AD407F"/>
    <w:rsid w:val="00AD4128"/>
    <w:rsid w:val="00AD44FB"/>
    <w:rsid w:val="00AD4537"/>
    <w:rsid w:val="00AD4966"/>
    <w:rsid w:val="00AD4A11"/>
    <w:rsid w:val="00AD4A44"/>
    <w:rsid w:val="00AD4B68"/>
    <w:rsid w:val="00AD4CC6"/>
    <w:rsid w:val="00AD4D3D"/>
    <w:rsid w:val="00AD4E57"/>
    <w:rsid w:val="00AD4F60"/>
    <w:rsid w:val="00AD5045"/>
    <w:rsid w:val="00AD50C2"/>
    <w:rsid w:val="00AD50CF"/>
    <w:rsid w:val="00AD50F7"/>
    <w:rsid w:val="00AD5168"/>
    <w:rsid w:val="00AD51C1"/>
    <w:rsid w:val="00AD53E4"/>
    <w:rsid w:val="00AD54EF"/>
    <w:rsid w:val="00AD55EA"/>
    <w:rsid w:val="00AD56A5"/>
    <w:rsid w:val="00AD585F"/>
    <w:rsid w:val="00AD594C"/>
    <w:rsid w:val="00AD59A9"/>
    <w:rsid w:val="00AD5A19"/>
    <w:rsid w:val="00AD5DAC"/>
    <w:rsid w:val="00AD6026"/>
    <w:rsid w:val="00AD61E0"/>
    <w:rsid w:val="00AD6220"/>
    <w:rsid w:val="00AD6256"/>
    <w:rsid w:val="00AD62A5"/>
    <w:rsid w:val="00AD6481"/>
    <w:rsid w:val="00AD6485"/>
    <w:rsid w:val="00AD64AD"/>
    <w:rsid w:val="00AD6510"/>
    <w:rsid w:val="00AD66D8"/>
    <w:rsid w:val="00AD66EA"/>
    <w:rsid w:val="00AD68C8"/>
    <w:rsid w:val="00AD6908"/>
    <w:rsid w:val="00AD6912"/>
    <w:rsid w:val="00AD6B26"/>
    <w:rsid w:val="00AD6B88"/>
    <w:rsid w:val="00AD6BE7"/>
    <w:rsid w:val="00AD6BEF"/>
    <w:rsid w:val="00AD6CD9"/>
    <w:rsid w:val="00AD6F01"/>
    <w:rsid w:val="00AD7106"/>
    <w:rsid w:val="00AD716C"/>
    <w:rsid w:val="00AD71C5"/>
    <w:rsid w:val="00AD7440"/>
    <w:rsid w:val="00AD756E"/>
    <w:rsid w:val="00AD75D5"/>
    <w:rsid w:val="00AD75DA"/>
    <w:rsid w:val="00AD76A1"/>
    <w:rsid w:val="00AD76AD"/>
    <w:rsid w:val="00AD7712"/>
    <w:rsid w:val="00AD77FF"/>
    <w:rsid w:val="00AD7A51"/>
    <w:rsid w:val="00AD7AA0"/>
    <w:rsid w:val="00AD7B7B"/>
    <w:rsid w:val="00AD7C47"/>
    <w:rsid w:val="00AD7CA8"/>
    <w:rsid w:val="00AD7EB3"/>
    <w:rsid w:val="00AE0039"/>
    <w:rsid w:val="00AE00E3"/>
    <w:rsid w:val="00AE032E"/>
    <w:rsid w:val="00AE0393"/>
    <w:rsid w:val="00AE0427"/>
    <w:rsid w:val="00AE061B"/>
    <w:rsid w:val="00AE0645"/>
    <w:rsid w:val="00AE0731"/>
    <w:rsid w:val="00AE0753"/>
    <w:rsid w:val="00AE07E2"/>
    <w:rsid w:val="00AE0842"/>
    <w:rsid w:val="00AE08A5"/>
    <w:rsid w:val="00AE09E6"/>
    <w:rsid w:val="00AE0A81"/>
    <w:rsid w:val="00AE0C66"/>
    <w:rsid w:val="00AE0CDA"/>
    <w:rsid w:val="00AE0F47"/>
    <w:rsid w:val="00AE0FF4"/>
    <w:rsid w:val="00AE1096"/>
    <w:rsid w:val="00AE116B"/>
    <w:rsid w:val="00AE1192"/>
    <w:rsid w:val="00AE125F"/>
    <w:rsid w:val="00AE12DD"/>
    <w:rsid w:val="00AE1315"/>
    <w:rsid w:val="00AE1336"/>
    <w:rsid w:val="00AE1361"/>
    <w:rsid w:val="00AE1408"/>
    <w:rsid w:val="00AE17C4"/>
    <w:rsid w:val="00AE1815"/>
    <w:rsid w:val="00AE181E"/>
    <w:rsid w:val="00AE197F"/>
    <w:rsid w:val="00AE1A57"/>
    <w:rsid w:val="00AE1AE7"/>
    <w:rsid w:val="00AE1B0D"/>
    <w:rsid w:val="00AE1D3F"/>
    <w:rsid w:val="00AE1DB6"/>
    <w:rsid w:val="00AE20DD"/>
    <w:rsid w:val="00AE20E8"/>
    <w:rsid w:val="00AE2121"/>
    <w:rsid w:val="00AE22A3"/>
    <w:rsid w:val="00AE2369"/>
    <w:rsid w:val="00AE26D0"/>
    <w:rsid w:val="00AE2801"/>
    <w:rsid w:val="00AE2B33"/>
    <w:rsid w:val="00AE2C74"/>
    <w:rsid w:val="00AE2F2E"/>
    <w:rsid w:val="00AE31C0"/>
    <w:rsid w:val="00AE3296"/>
    <w:rsid w:val="00AE33DE"/>
    <w:rsid w:val="00AE344B"/>
    <w:rsid w:val="00AE34BA"/>
    <w:rsid w:val="00AE3758"/>
    <w:rsid w:val="00AE3797"/>
    <w:rsid w:val="00AE3A41"/>
    <w:rsid w:val="00AE3CB6"/>
    <w:rsid w:val="00AE3DCF"/>
    <w:rsid w:val="00AE3FC6"/>
    <w:rsid w:val="00AE4085"/>
    <w:rsid w:val="00AE426C"/>
    <w:rsid w:val="00AE42D5"/>
    <w:rsid w:val="00AE45AB"/>
    <w:rsid w:val="00AE472F"/>
    <w:rsid w:val="00AE4789"/>
    <w:rsid w:val="00AE49B8"/>
    <w:rsid w:val="00AE4A64"/>
    <w:rsid w:val="00AE4BDF"/>
    <w:rsid w:val="00AE4DC1"/>
    <w:rsid w:val="00AE4E31"/>
    <w:rsid w:val="00AE4E37"/>
    <w:rsid w:val="00AE4EAC"/>
    <w:rsid w:val="00AE4F1E"/>
    <w:rsid w:val="00AE5186"/>
    <w:rsid w:val="00AE51D9"/>
    <w:rsid w:val="00AE536E"/>
    <w:rsid w:val="00AE573E"/>
    <w:rsid w:val="00AE583A"/>
    <w:rsid w:val="00AE5958"/>
    <w:rsid w:val="00AE59FA"/>
    <w:rsid w:val="00AE5A66"/>
    <w:rsid w:val="00AE5B77"/>
    <w:rsid w:val="00AE5BDD"/>
    <w:rsid w:val="00AE5CA7"/>
    <w:rsid w:val="00AE5DAF"/>
    <w:rsid w:val="00AE5DBB"/>
    <w:rsid w:val="00AE5DF7"/>
    <w:rsid w:val="00AE5E33"/>
    <w:rsid w:val="00AE5EA1"/>
    <w:rsid w:val="00AE5F5A"/>
    <w:rsid w:val="00AE6116"/>
    <w:rsid w:val="00AE617E"/>
    <w:rsid w:val="00AE62BB"/>
    <w:rsid w:val="00AE635A"/>
    <w:rsid w:val="00AE64F6"/>
    <w:rsid w:val="00AE6510"/>
    <w:rsid w:val="00AE65A4"/>
    <w:rsid w:val="00AE6699"/>
    <w:rsid w:val="00AE684C"/>
    <w:rsid w:val="00AE691A"/>
    <w:rsid w:val="00AE697D"/>
    <w:rsid w:val="00AE69D5"/>
    <w:rsid w:val="00AE6E45"/>
    <w:rsid w:val="00AE6E4A"/>
    <w:rsid w:val="00AE6F63"/>
    <w:rsid w:val="00AE7110"/>
    <w:rsid w:val="00AE72C7"/>
    <w:rsid w:val="00AE73C5"/>
    <w:rsid w:val="00AE73F0"/>
    <w:rsid w:val="00AE7408"/>
    <w:rsid w:val="00AE7468"/>
    <w:rsid w:val="00AE7492"/>
    <w:rsid w:val="00AE75AE"/>
    <w:rsid w:val="00AE7613"/>
    <w:rsid w:val="00AE76CE"/>
    <w:rsid w:val="00AE786A"/>
    <w:rsid w:val="00AE78D2"/>
    <w:rsid w:val="00AE7BA9"/>
    <w:rsid w:val="00AE7C94"/>
    <w:rsid w:val="00AE7D18"/>
    <w:rsid w:val="00AE7E14"/>
    <w:rsid w:val="00AE7EEE"/>
    <w:rsid w:val="00AE7F81"/>
    <w:rsid w:val="00AF00AF"/>
    <w:rsid w:val="00AF00BC"/>
    <w:rsid w:val="00AF0207"/>
    <w:rsid w:val="00AF0260"/>
    <w:rsid w:val="00AF0277"/>
    <w:rsid w:val="00AF03B9"/>
    <w:rsid w:val="00AF053C"/>
    <w:rsid w:val="00AF0586"/>
    <w:rsid w:val="00AF0879"/>
    <w:rsid w:val="00AF0938"/>
    <w:rsid w:val="00AF0AE5"/>
    <w:rsid w:val="00AF0D79"/>
    <w:rsid w:val="00AF0DFF"/>
    <w:rsid w:val="00AF0E63"/>
    <w:rsid w:val="00AF11FC"/>
    <w:rsid w:val="00AF1240"/>
    <w:rsid w:val="00AF12B1"/>
    <w:rsid w:val="00AF14DD"/>
    <w:rsid w:val="00AF1696"/>
    <w:rsid w:val="00AF1698"/>
    <w:rsid w:val="00AF16EB"/>
    <w:rsid w:val="00AF1705"/>
    <w:rsid w:val="00AF17C7"/>
    <w:rsid w:val="00AF17D1"/>
    <w:rsid w:val="00AF180E"/>
    <w:rsid w:val="00AF185E"/>
    <w:rsid w:val="00AF1B3F"/>
    <w:rsid w:val="00AF1BD4"/>
    <w:rsid w:val="00AF1DF5"/>
    <w:rsid w:val="00AF1F41"/>
    <w:rsid w:val="00AF2000"/>
    <w:rsid w:val="00AF202F"/>
    <w:rsid w:val="00AF20C1"/>
    <w:rsid w:val="00AF20F7"/>
    <w:rsid w:val="00AF2352"/>
    <w:rsid w:val="00AF242F"/>
    <w:rsid w:val="00AF249E"/>
    <w:rsid w:val="00AF263B"/>
    <w:rsid w:val="00AF27FF"/>
    <w:rsid w:val="00AF2962"/>
    <w:rsid w:val="00AF2B94"/>
    <w:rsid w:val="00AF2BB2"/>
    <w:rsid w:val="00AF2E02"/>
    <w:rsid w:val="00AF2E6F"/>
    <w:rsid w:val="00AF2EC4"/>
    <w:rsid w:val="00AF2EC7"/>
    <w:rsid w:val="00AF2F5B"/>
    <w:rsid w:val="00AF2FFB"/>
    <w:rsid w:val="00AF315E"/>
    <w:rsid w:val="00AF333B"/>
    <w:rsid w:val="00AF33D2"/>
    <w:rsid w:val="00AF34B9"/>
    <w:rsid w:val="00AF366C"/>
    <w:rsid w:val="00AF383D"/>
    <w:rsid w:val="00AF3861"/>
    <w:rsid w:val="00AF3C79"/>
    <w:rsid w:val="00AF3CE4"/>
    <w:rsid w:val="00AF3EAF"/>
    <w:rsid w:val="00AF3F41"/>
    <w:rsid w:val="00AF3F51"/>
    <w:rsid w:val="00AF3FE1"/>
    <w:rsid w:val="00AF40F3"/>
    <w:rsid w:val="00AF41F0"/>
    <w:rsid w:val="00AF44A6"/>
    <w:rsid w:val="00AF4523"/>
    <w:rsid w:val="00AF45A9"/>
    <w:rsid w:val="00AF45AE"/>
    <w:rsid w:val="00AF45D9"/>
    <w:rsid w:val="00AF489C"/>
    <w:rsid w:val="00AF48A0"/>
    <w:rsid w:val="00AF4952"/>
    <w:rsid w:val="00AF4981"/>
    <w:rsid w:val="00AF49BE"/>
    <w:rsid w:val="00AF4A5B"/>
    <w:rsid w:val="00AF4C08"/>
    <w:rsid w:val="00AF4C35"/>
    <w:rsid w:val="00AF504B"/>
    <w:rsid w:val="00AF5181"/>
    <w:rsid w:val="00AF5188"/>
    <w:rsid w:val="00AF5283"/>
    <w:rsid w:val="00AF52E0"/>
    <w:rsid w:val="00AF578B"/>
    <w:rsid w:val="00AF57F3"/>
    <w:rsid w:val="00AF5AB8"/>
    <w:rsid w:val="00AF5AD8"/>
    <w:rsid w:val="00AF5B4C"/>
    <w:rsid w:val="00AF5B9E"/>
    <w:rsid w:val="00AF5D48"/>
    <w:rsid w:val="00AF5E58"/>
    <w:rsid w:val="00AF5EBA"/>
    <w:rsid w:val="00AF5FF7"/>
    <w:rsid w:val="00AF6165"/>
    <w:rsid w:val="00AF6341"/>
    <w:rsid w:val="00AF63B1"/>
    <w:rsid w:val="00AF646C"/>
    <w:rsid w:val="00AF6479"/>
    <w:rsid w:val="00AF6488"/>
    <w:rsid w:val="00AF65FF"/>
    <w:rsid w:val="00AF66E5"/>
    <w:rsid w:val="00AF6AEA"/>
    <w:rsid w:val="00AF6B40"/>
    <w:rsid w:val="00AF6B47"/>
    <w:rsid w:val="00AF6B92"/>
    <w:rsid w:val="00AF6C0E"/>
    <w:rsid w:val="00AF6D4D"/>
    <w:rsid w:val="00AF6E28"/>
    <w:rsid w:val="00AF6FB8"/>
    <w:rsid w:val="00AF6FF0"/>
    <w:rsid w:val="00AF71C5"/>
    <w:rsid w:val="00AF721E"/>
    <w:rsid w:val="00AF7873"/>
    <w:rsid w:val="00AF794A"/>
    <w:rsid w:val="00AF7B67"/>
    <w:rsid w:val="00AF7CE6"/>
    <w:rsid w:val="00AF7D34"/>
    <w:rsid w:val="00AF7D92"/>
    <w:rsid w:val="00AF7E38"/>
    <w:rsid w:val="00B0004F"/>
    <w:rsid w:val="00B001D0"/>
    <w:rsid w:val="00B0027B"/>
    <w:rsid w:val="00B003EB"/>
    <w:rsid w:val="00B00482"/>
    <w:rsid w:val="00B0056A"/>
    <w:rsid w:val="00B0059E"/>
    <w:rsid w:val="00B0069A"/>
    <w:rsid w:val="00B00953"/>
    <w:rsid w:val="00B00969"/>
    <w:rsid w:val="00B00E70"/>
    <w:rsid w:val="00B00EA0"/>
    <w:rsid w:val="00B00EFD"/>
    <w:rsid w:val="00B00F8E"/>
    <w:rsid w:val="00B00FEB"/>
    <w:rsid w:val="00B0106B"/>
    <w:rsid w:val="00B010FD"/>
    <w:rsid w:val="00B01212"/>
    <w:rsid w:val="00B01214"/>
    <w:rsid w:val="00B0121B"/>
    <w:rsid w:val="00B0121F"/>
    <w:rsid w:val="00B01274"/>
    <w:rsid w:val="00B013FA"/>
    <w:rsid w:val="00B0150A"/>
    <w:rsid w:val="00B01707"/>
    <w:rsid w:val="00B0171F"/>
    <w:rsid w:val="00B017C6"/>
    <w:rsid w:val="00B01867"/>
    <w:rsid w:val="00B018B0"/>
    <w:rsid w:val="00B018BC"/>
    <w:rsid w:val="00B01C0B"/>
    <w:rsid w:val="00B01C2B"/>
    <w:rsid w:val="00B01C9D"/>
    <w:rsid w:val="00B01D01"/>
    <w:rsid w:val="00B01DCB"/>
    <w:rsid w:val="00B01FDE"/>
    <w:rsid w:val="00B02006"/>
    <w:rsid w:val="00B02118"/>
    <w:rsid w:val="00B0212B"/>
    <w:rsid w:val="00B0217F"/>
    <w:rsid w:val="00B02368"/>
    <w:rsid w:val="00B023EC"/>
    <w:rsid w:val="00B0259C"/>
    <w:rsid w:val="00B02646"/>
    <w:rsid w:val="00B0266B"/>
    <w:rsid w:val="00B02722"/>
    <w:rsid w:val="00B027AC"/>
    <w:rsid w:val="00B027DC"/>
    <w:rsid w:val="00B02906"/>
    <w:rsid w:val="00B02920"/>
    <w:rsid w:val="00B0293C"/>
    <w:rsid w:val="00B03273"/>
    <w:rsid w:val="00B03354"/>
    <w:rsid w:val="00B03513"/>
    <w:rsid w:val="00B035CE"/>
    <w:rsid w:val="00B037D5"/>
    <w:rsid w:val="00B03A6A"/>
    <w:rsid w:val="00B03B63"/>
    <w:rsid w:val="00B03B82"/>
    <w:rsid w:val="00B03B9D"/>
    <w:rsid w:val="00B03BB5"/>
    <w:rsid w:val="00B03BCA"/>
    <w:rsid w:val="00B03C46"/>
    <w:rsid w:val="00B03F00"/>
    <w:rsid w:val="00B03FD5"/>
    <w:rsid w:val="00B03FF3"/>
    <w:rsid w:val="00B043FE"/>
    <w:rsid w:val="00B04476"/>
    <w:rsid w:val="00B0467F"/>
    <w:rsid w:val="00B0470E"/>
    <w:rsid w:val="00B04713"/>
    <w:rsid w:val="00B0472E"/>
    <w:rsid w:val="00B04827"/>
    <w:rsid w:val="00B04ACC"/>
    <w:rsid w:val="00B04E0E"/>
    <w:rsid w:val="00B04F8D"/>
    <w:rsid w:val="00B04FC1"/>
    <w:rsid w:val="00B050A6"/>
    <w:rsid w:val="00B050DC"/>
    <w:rsid w:val="00B05170"/>
    <w:rsid w:val="00B05232"/>
    <w:rsid w:val="00B05255"/>
    <w:rsid w:val="00B052B6"/>
    <w:rsid w:val="00B0538C"/>
    <w:rsid w:val="00B05423"/>
    <w:rsid w:val="00B05609"/>
    <w:rsid w:val="00B05AA8"/>
    <w:rsid w:val="00B05B4E"/>
    <w:rsid w:val="00B05B7D"/>
    <w:rsid w:val="00B05BEE"/>
    <w:rsid w:val="00B05BFF"/>
    <w:rsid w:val="00B05CEE"/>
    <w:rsid w:val="00B05EBA"/>
    <w:rsid w:val="00B05F0A"/>
    <w:rsid w:val="00B06054"/>
    <w:rsid w:val="00B06089"/>
    <w:rsid w:val="00B061DA"/>
    <w:rsid w:val="00B061DD"/>
    <w:rsid w:val="00B0624E"/>
    <w:rsid w:val="00B06404"/>
    <w:rsid w:val="00B06411"/>
    <w:rsid w:val="00B06638"/>
    <w:rsid w:val="00B06640"/>
    <w:rsid w:val="00B0664D"/>
    <w:rsid w:val="00B066B6"/>
    <w:rsid w:val="00B06842"/>
    <w:rsid w:val="00B06889"/>
    <w:rsid w:val="00B06B81"/>
    <w:rsid w:val="00B06BE1"/>
    <w:rsid w:val="00B06C6C"/>
    <w:rsid w:val="00B06D9A"/>
    <w:rsid w:val="00B06E46"/>
    <w:rsid w:val="00B06FA9"/>
    <w:rsid w:val="00B06FB5"/>
    <w:rsid w:val="00B07014"/>
    <w:rsid w:val="00B07110"/>
    <w:rsid w:val="00B0713D"/>
    <w:rsid w:val="00B071CB"/>
    <w:rsid w:val="00B0727F"/>
    <w:rsid w:val="00B072E9"/>
    <w:rsid w:val="00B073BF"/>
    <w:rsid w:val="00B073CF"/>
    <w:rsid w:val="00B07552"/>
    <w:rsid w:val="00B07576"/>
    <w:rsid w:val="00B075AA"/>
    <w:rsid w:val="00B075E0"/>
    <w:rsid w:val="00B07683"/>
    <w:rsid w:val="00B0768F"/>
    <w:rsid w:val="00B0771B"/>
    <w:rsid w:val="00B07751"/>
    <w:rsid w:val="00B078FB"/>
    <w:rsid w:val="00B07989"/>
    <w:rsid w:val="00B07A60"/>
    <w:rsid w:val="00B07A7C"/>
    <w:rsid w:val="00B07B96"/>
    <w:rsid w:val="00B07BB8"/>
    <w:rsid w:val="00B07E27"/>
    <w:rsid w:val="00B07E5F"/>
    <w:rsid w:val="00B07EB1"/>
    <w:rsid w:val="00B10096"/>
    <w:rsid w:val="00B1019F"/>
    <w:rsid w:val="00B101FC"/>
    <w:rsid w:val="00B1030D"/>
    <w:rsid w:val="00B10355"/>
    <w:rsid w:val="00B103D9"/>
    <w:rsid w:val="00B1049C"/>
    <w:rsid w:val="00B104FB"/>
    <w:rsid w:val="00B107FD"/>
    <w:rsid w:val="00B10803"/>
    <w:rsid w:val="00B108AE"/>
    <w:rsid w:val="00B108C5"/>
    <w:rsid w:val="00B10B89"/>
    <w:rsid w:val="00B10DEB"/>
    <w:rsid w:val="00B10F8F"/>
    <w:rsid w:val="00B10FA1"/>
    <w:rsid w:val="00B11409"/>
    <w:rsid w:val="00B114BB"/>
    <w:rsid w:val="00B114F8"/>
    <w:rsid w:val="00B1164E"/>
    <w:rsid w:val="00B116BE"/>
    <w:rsid w:val="00B117D2"/>
    <w:rsid w:val="00B117D8"/>
    <w:rsid w:val="00B11840"/>
    <w:rsid w:val="00B11866"/>
    <w:rsid w:val="00B118B0"/>
    <w:rsid w:val="00B11A40"/>
    <w:rsid w:val="00B11A49"/>
    <w:rsid w:val="00B11B2D"/>
    <w:rsid w:val="00B11C74"/>
    <w:rsid w:val="00B11CFC"/>
    <w:rsid w:val="00B11D32"/>
    <w:rsid w:val="00B11ECB"/>
    <w:rsid w:val="00B11F28"/>
    <w:rsid w:val="00B11F5B"/>
    <w:rsid w:val="00B11FA0"/>
    <w:rsid w:val="00B120BD"/>
    <w:rsid w:val="00B12239"/>
    <w:rsid w:val="00B123D6"/>
    <w:rsid w:val="00B12450"/>
    <w:rsid w:val="00B1250D"/>
    <w:rsid w:val="00B1264B"/>
    <w:rsid w:val="00B12738"/>
    <w:rsid w:val="00B127A2"/>
    <w:rsid w:val="00B12861"/>
    <w:rsid w:val="00B12AAE"/>
    <w:rsid w:val="00B12C4F"/>
    <w:rsid w:val="00B12CBA"/>
    <w:rsid w:val="00B12D0F"/>
    <w:rsid w:val="00B12D85"/>
    <w:rsid w:val="00B12F01"/>
    <w:rsid w:val="00B12FB0"/>
    <w:rsid w:val="00B130B3"/>
    <w:rsid w:val="00B13167"/>
    <w:rsid w:val="00B134E2"/>
    <w:rsid w:val="00B13805"/>
    <w:rsid w:val="00B1383D"/>
    <w:rsid w:val="00B138E3"/>
    <w:rsid w:val="00B138EB"/>
    <w:rsid w:val="00B1399B"/>
    <w:rsid w:val="00B139A9"/>
    <w:rsid w:val="00B13A26"/>
    <w:rsid w:val="00B13AF7"/>
    <w:rsid w:val="00B13C74"/>
    <w:rsid w:val="00B13CAA"/>
    <w:rsid w:val="00B13D81"/>
    <w:rsid w:val="00B13FD7"/>
    <w:rsid w:val="00B14076"/>
    <w:rsid w:val="00B14086"/>
    <w:rsid w:val="00B14122"/>
    <w:rsid w:val="00B141A8"/>
    <w:rsid w:val="00B141FD"/>
    <w:rsid w:val="00B14292"/>
    <w:rsid w:val="00B14481"/>
    <w:rsid w:val="00B147F6"/>
    <w:rsid w:val="00B147F9"/>
    <w:rsid w:val="00B14840"/>
    <w:rsid w:val="00B149CD"/>
    <w:rsid w:val="00B14A17"/>
    <w:rsid w:val="00B14B56"/>
    <w:rsid w:val="00B14F8E"/>
    <w:rsid w:val="00B1511B"/>
    <w:rsid w:val="00B153F1"/>
    <w:rsid w:val="00B153F3"/>
    <w:rsid w:val="00B15859"/>
    <w:rsid w:val="00B1585C"/>
    <w:rsid w:val="00B158CF"/>
    <w:rsid w:val="00B1593A"/>
    <w:rsid w:val="00B15993"/>
    <w:rsid w:val="00B15A9B"/>
    <w:rsid w:val="00B15AA9"/>
    <w:rsid w:val="00B15B79"/>
    <w:rsid w:val="00B15DE5"/>
    <w:rsid w:val="00B15DF5"/>
    <w:rsid w:val="00B15E7E"/>
    <w:rsid w:val="00B15F5E"/>
    <w:rsid w:val="00B16166"/>
    <w:rsid w:val="00B1624C"/>
    <w:rsid w:val="00B1625C"/>
    <w:rsid w:val="00B16306"/>
    <w:rsid w:val="00B16427"/>
    <w:rsid w:val="00B16541"/>
    <w:rsid w:val="00B16637"/>
    <w:rsid w:val="00B16867"/>
    <w:rsid w:val="00B168B8"/>
    <w:rsid w:val="00B168C9"/>
    <w:rsid w:val="00B1693C"/>
    <w:rsid w:val="00B16AED"/>
    <w:rsid w:val="00B16B56"/>
    <w:rsid w:val="00B16E11"/>
    <w:rsid w:val="00B173E1"/>
    <w:rsid w:val="00B17459"/>
    <w:rsid w:val="00B17489"/>
    <w:rsid w:val="00B1762F"/>
    <w:rsid w:val="00B1772B"/>
    <w:rsid w:val="00B17992"/>
    <w:rsid w:val="00B179DD"/>
    <w:rsid w:val="00B17B59"/>
    <w:rsid w:val="00B17C10"/>
    <w:rsid w:val="00B17C7A"/>
    <w:rsid w:val="00B17CA7"/>
    <w:rsid w:val="00B17CCA"/>
    <w:rsid w:val="00B17D2D"/>
    <w:rsid w:val="00B17E2C"/>
    <w:rsid w:val="00B17E41"/>
    <w:rsid w:val="00B17F98"/>
    <w:rsid w:val="00B1F547"/>
    <w:rsid w:val="00B20153"/>
    <w:rsid w:val="00B20202"/>
    <w:rsid w:val="00B20272"/>
    <w:rsid w:val="00B20519"/>
    <w:rsid w:val="00B207FF"/>
    <w:rsid w:val="00B2095D"/>
    <w:rsid w:val="00B20B63"/>
    <w:rsid w:val="00B20B80"/>
    <w:rsid w:val="00B20C8D"/>
    <w:rsid w:val="00B20E2A"/>
    <w:rsid w:val="00B20F7B"/>
    <w:rsid w:val="00B2112C"/>
    <w:rsid w:val="00B21223"/>
    <w:rsid w:val="00B212F6"/>
    <w:rsid w:val="00B21359"/>
    <w:rsid w:val="00B21726"/>
    <w:rsid w:val="00B217F3"/>
    <w:rsid w:val="00B217FD"/>
    <w:rsid w:val="00B219CC"/>
    <w:rsid w:val="00B21A51"/>
    <w:rsid w:val="00B21BC9"/>
    <w:rsid w:val="00B21E57"/>
    <w:rsid w:val="00B21EA2"/>
    <w:rsid w:val="00B21F38"/>
    <w:rsid w:val="00B21F8F"/>
    <w:rsid w:val="00B2200A"/>
    <w:rsid w:val="00B2207E"/>
    <w:rsid w:val="00B22091"/>
    <w:rsid w:val="00B22317"/>
    <w:rsid w:val="00B22358"/>
    <w:rsid w:val="00B22484"/>
    <w:rsid w:val="00B224AF"/>
    <w:rsid w:val="00B2254C"/>
    <w:rsid w:val="00B22613"/>
    <w:rsid w:val="00B22654"/>
    <w:rsid w:val="00B22712"/>
    <w:rsid w:val="00B22729"/>
    <w:rsid w:val="00B227A3"/>
    <w:rsid w:val="00B227FB"/>
    <w:rsid w:val="00B22822"/>
    <w:rsid w:val="00B22B4C"/>
    <w:rsid w:val="00B22BA1"/>
    <w:rsid w:val="00B22C95"/>
    <w:rsid w:val="00B22C9A"/>
    <w:rsid w:val="00B22D21"/>
    <w:rsid w:val="00B22D48"/>
    <w:rsid w:val="00B22E3C"/>
    <w:rsid w:val="00B22E9D"/>
    <w:rsid w:val="00B22F2F"/>
    <w:rsid w:val="00B22F5D"/>
    <w:rsid w:val="00B22F8E"/>
    <w:rsid w:val="00B22FDD"/>
    <w:rsid w:val="00B23038"/>
    <w:rsid w:val="00B232BA"/>
    <w:rsid w:val="00B2330D"/>
    <w:rsid w:val="00B234E2"/>
    <w:rsid w:val="00B23632"/>
    <w:rsid w:val="00B2383D"/>
    <w:rsid w:val="00B23885"/>
    <w:rsid w:val="00B23930"/>
    <w:rsid w:val="00B23956"/>
    <w:rsid w:val="00B23978"/>
    <w:rsid w:val="00B23984"/>
    <w:rsid w:val="00B23ACB"/>
    <w:rsid w:val="00B23B28"/>
    <w:rsid w:val="00B23BF6"/>
    <w:rsid w:val="00B23C16"/>
    <w:rsid w:val="00B23E97"/>
    <w:rsid w:val="00B23EB5"/>
    <w:rsid w:val="00B23FCF"/>
    <w:rsid w:val="00B24051"/>
    <w:rsid w:val="00B2418D"/>
    <w:rsid w:val="00B24222"/>
    <w:rsid w:val="00B243C8"/>
    <w:rsid w:val="00B2440D"/>
    <w:rsid w:val="00B24500"/>
    <w:rsid w:val="00B24579"/>
    <w:rsid w:val="00B245A5"/>
    <w:rsid w:val="00B246A4"/>
    <w:rsid w:val="00B24879"/>
    <w:rsid w:val="00B24A49"/>
    <w:rsid w:val="00B24B7C"/>
    <w:rsid w:val="00B24C1E"/>
    <w:rsid w:val="00B24CE1"/>
    <w:rsid w:val="00B24EBD"/>
    <w:rsid w:val="00B24F95"/>
    <w:rsid w:val="00B250F5"/>
    <w:rsid w:val="00B2516F"/>
    <w:rsid w:val="00B2536A"/>
    <w:rsid w:val="00B2543B"/>
    <w:rsid w:val="00B25553"/>
    <w:rsid w:val="00B25611"/>
    <w:rsid w:val="00B257D8"/>
    <w:rsid w:val="00B259E1"/>
    <w:rsid w:val="00B259FF"/>
    <w:rsid w:val="00B25A05"/>
    <w:rsid w:val="00B25A8D"/>
    <w:rsid w:val="00B25B6B"/>
    <w:rsid w:val="00B25BC0"/>
    <w:rsid w:val="00B25DC8"/>
    <w:rsid w:val="00B25E68"/>
    <w:rsid w:val="00B260E7"/>
    <w:rsid w:val="00B26154"/>
    <w:rsid w:val="00B26246"/>
    <w:rsid w:val="00B264FB"/>
    <w:rsid w:val="00B26623"/>
    <w:rsid w:val="00B2664D"/>
    <w:rsid w:val="00B266F9"/>
    <w:rsid w:val="00B26B0B"/>
    <w:rsid w:val="00B26B62"/>
    <w:rsid w:val="00B26C07"/>
    <w:rsid w:val="00B26D81"/>
    <w:rsid w:val="00B271E9"/>
    <w:rsid w:val="00B272CF"/>
    <w:rsid w:val="00B273E2"/>
    <w:rsid w:val="00B274D2"/>
    <w:rsid w:val="00B274D9"/>
    <w:rsid w:val="00B27695"/>
    <w:rsid w:val="00B277B1"/>
    <w:rsid w:val="00B2788E"/>
    <w:rsid w:val="00B278B3"/>
    <w:rsid w:val="00B27975"/>
    <w:rsid w:val="00B2798B"/>
    <w:rsid w:val="00B27B9A"/>
    <w:rsid w:val="00B27CAA"/>
    <w:rsid w:val="00B27E7A"/>
    <w:rsid w:val="00B27F14"/>
    <w:rsid w:val="00B2DD35"/>
    <w:rsid w:val="00B301B3"/>
    <w:rsid w:val="00B3024C"/>
    <w:rsid w:val="00B3033E"/>
    <w:rsid w:val="00B30422"/>
    <w:rsid w:val="00B30558"/>
    <w:rsid w:val="00B3060D"/>
    <w:rsid w:val="00B3074D"/>
    <w:rsid w:val="00B30D38"/>
    <w:rsid w:val="00B30D5E"/>
    <w:rsid w:val="00B30E5C"/>
    <w:rsid w:val="00B310D9"/>
    <w:rsid w:val="00B3157D"/>
    <w:rsid w:val="00B316C1"/>
    <w:rsid w:val="00B3170C"/>
    <w:rsid w:val="00B3178D"/>
    <w:rsid w:val="00B317DE"/>
    <w:rsid w:val="00B31A80"/>
    <w:rsid w:val="00B31B72"/>
    <w:rsid w:val="00B31C37"/>
    <w:rsid w:val="00B31C58"/>
    <w:rsid w:val="00B31F1B"/>
    <w:rsid w:val="00B31F55"/>
    <w:rsid w:val="00B3200E"/>
    <w:rsid w:val="00B3206B"/>
    <w:rsid w:val="00B322FD"/>
    <w:rsid w:val="00B32374"/>
    <w:rsid w:val="00B323A7"/>
    <w:rsid w:val="00B329B9"/>
    <w:rsid w:val="00B32ADB"/>
    <w:rsid w:val="00B32C5D"/>
    <w:rsid w:val="00B32E8A"/>
    <w:rsid w:val="00B3316E"/>
    <w:rsid w:val="00B331C8"/>
    <w:rsid w:val="00B33240"/>
    <w:rsid w:val="00B332DE"/>
    <w:rsid w:val="00B334CB"/>
    <w:rsid w:val="00B335E6"/>
    <w:rsid w:val="00B3367C"/>
    <w:rsid w:val="00B337B0"/>
    <w:rsid w:val="00B337C8"/>
    <w:rsid w:val="00B3388E"/>
    <w:rsid w:val="00B3397B"/>
    <w:rsid w:val="00B33D70"/>
    <w:rsid w:val="00B33D83"/>
    <w:rsid w:val="00B34236"/>
    <w:rsid w:val="00B3424E"/>
    <w:rsid w:val="00B34369"/>
    <w:rsid w:val="00B34408"/>
    <w:rsid w:val="00B3448D"/>
    <w:rsid w:val="00B3462A"/>
    <w:rsid w:val="00B346B1"/>
    <w:rsid w:val="00B348CF"/>
    <w:rsid w:val="00B348F0"/>
    <w:rsid w:val="00B348F7"/>
    <w:rsid w:val="00B349A8"/>
    <w:rsid w:val="00B34B2B"/>
    <w:rsid w:val="00B34BF6"/>
    <w:rsid w:val="00B34C97"/>
    <w:rsid w:val="00B34CE2"/>
    <w:rsid w:val="00B34D46"/>
    <w:rsid w:val="00B34F6C"/>
    <w:rsid w:val="00B350E5"/>
    <w:rsid w:val="00B35277"/>
    <w:rsid w:val="00B35294"/>
    <w:rsid w:val="00B353AA"/>
    <w:rsid w:val="00B3548A"/>
    <w:rsid w:val="00B354A6"/>
    <w:rsid w:val="00B35589"/>
    <w:rsid w:val="00B355B3"/>
    <w:rsid w:val="00B3578B"/>
    <w:rsid w:val="00B358BD"/>
    <w:rsid w:val="00B358EB"/>
    <w:rsid w:val="00B35B0B"/>
    <w:rsid w:val="00B3600A"/>
    <w:rsid w:val="00B3619E"/>
    <w:rsid w:val="00B36281"/>
    <w:rsid w:val="00B3633B"/>
    <w:rsid w:val="00B366D0"/>
    <w:rsid w:val="00B36729"/>
    <w:rsid w:val="00B3673E"/>
    <w:rsid w:val="00B3683A"/>
    <w:rsid w:val="00B36852"/>
    <w:rsid w:val="00B368B7"/>
    <w:rsid w:val="00B36931"/>
    <w:rsid w:val="00B36948"/>
    <w:rsid w:val="00B36967"/>
    <w:rsid w:val="00B36ADA"/>
    <w:rsid w:val="00B37098"/>
    <w:rsid w:val="00B37150"/>
    <w:rsid w:val="00B3716D"/>
    <w:rsid w:val="00B3725F"/>
    <w:rsid w:val="00B37267"/>
    <w:rsid w:val="00B37392"/>
    <w:rsid w:val="00B37422"/>
    <w:rsid w:val="00B3743C"/>
    <w:rsid w:val="00B37A17"/>
    <w:rsid w:val="00B37CFD"/>
    <w:rsid w:val="00B37F4E"/>
    <w:rsid w:val="00B40076"/>
    <w:rsid w:val="00B40261"/>
    <w:rsid w:val="00B40322"/>
    <w:rsid w:val="00B404BB"/>
    <w:rsid w:val="00B4053E"/>
    <w:rsid w:val="00B4069E"/>
    <w:rsid w:val="00B40731"/>
    <w:rsid w:val="00B40749"/>
    <w:rsid w:val="00B408AD"/>
    <w:rsid w:val="00B408BE"/>
    <w:rsid w:val="00B408F8"/>
    <w:rsid w:val="00B40A39"/>
    <w:rsid w:val="00B40ADB"/>
    <w:rsid w:val="00B40AFE"/>
    <w:rsid w:val="00B40B55"/>
    <w:rsid w:val="00B40B98"/>
    <w:rsid w:val="00B40BF8"/>
    <w:rsid w:val="00B411CF"/>
    <w:rsid w:val="00B4126E"/>
    <w:rsid w:val="00B41298"/>
    <w:rsid w:val="00B413E6"/>
    <w:rsid w:val="00B4152F"/>
    <w:rsid w:val="00B4160B"/>
    <w:rsid w:val="00B418D9"/>
    <w:rsid w:val="00B41964"/>
    <w:rsid w:val="00B41A44"/>
    <w:rsid w:val="00B41BAE"/>
    <w:rsid w:val="00B41D3E"/>
    <w:rsid w:val="00B41D8D"/>
    <w:rsid w:val="00B41DDD"/>
    <w:rsid w:val="00B41F5E"/>
    <w:rsid w:val="00B41F83"/>
    <w:rsid w:val="00B41FB4"/>
    <w:rsid w:val="00B420A2"/>
    <w:rsid w:val="00B422FA"/>
    <w:rsid w:val="00B4241E"/>
    <w:rsid w:val="00B424AB"/>
    <w:rsid w:val="00B42647"/>
    <w:rsid w:val="00B4264B"/>
    <w:rsid w:val="00B42688"/>
    <w:rsid w:val="00B426D5"/>
    <w:rsid w:val="00B427C0"/>
    <w:rsid w:val="00B4299A"/>
    <w:rsid w:val="00B42A66"/>
    <w:rsid w:val="00B42AF5"/>
    <w:rsid w:val="00B42CE2"/>
    <w:rsid w:val="00B4308E"/>
    <w:rsid w:val="00B431E3"/>
    <w:rsid w:val="00B434CE"/>
    <w:rsid w:val="00B435BC"/>
    <w:rsid w:val="00B436B9"/>
    <w:rsid w:val="00B43822"/>
    <w:rsid w:val="00B43B41"/>
    <w:rsid w:val="00B43E94"/>
    <w:rsid w:val="00B4410C"/>
    <w:rsid w:val="00B441E4"/>
    <w:rsid w:val="00B44249"/>
    <w:rsid w:val="00B442B9"/>
    <w:rsid w:val="00B44419"/>
    <w:rsid w:val="00B44427"/>
    <w:rsid w:val="00B44690"/>
    <w:rsid w:val="00B44762"/>
    <w:rsid w:val="00B44829"/>
    <w:rsid w:val="00B449EC"/>
    <w:rsid w:val="00B44AEC"/>
    <w:rsid w:val="00B44B69"/>
    <w:rsid w:val="00B44B79"/>
    <w:rsid w:val="00B44CBE"/>
    <w:rsid w:val="00B4500F"/>
    <w:rsid w:val="00B45098"/>
    <w:rsid w:val="00B451C9"/>
    <w:rsid w:val="00B4530D"/>
    <w:rsid w:val="00B45422"/>
    <w:rsid w:val="00B454AF"/>
    <w:rsid w:val="00B4550E"/>
    <w:rsid w:val="00B455B8"/>
    <w:rsid w:val="00B4579A"/>
    <w:rsid w:val="00B45B1D"/>
    <w:rsid w:val="00B45BA5"/>
    <w:rsid w:val="00B45BB4"/>
    <w:rsid w:val="00B45CAE"/>
    <w:rsid w:val="00B45D13"/>
    <w:rsid w:val="00B45D8A"/>
    <w:rsid w:val="00B45F6F"/>
    <w:rsid w:val="00B46079"/>
    <w:rsid w:val="00B46092"/>
    <w:rsid w:val="00B462CE"/>
    <w:rsid w:val="00B462E4"/>
    <w:rsid w:val="00B462EB"/>
    <w:rsid w:val="00B46318"/>
    <w:rsid w:val="00B4638C"/>
    <w:rsid w:val="00B4640E"/>
    <w:rsid w:val="00B4644F"/>
    <w:rsid w:val="00B4694B"/>
    <w:rsid w:val="00B46AF0"/>
    <w:rsid w:val="00B46AF8"/>
    <w:rsid w:val="00B46CE4"/>
    <w:rsid w:val="00B46CFA"/>
    <w:rsid w:val="00B46E10"/>
    <w:rsid w:val="00B46E37"/>
    <w:rsid w:val="00B46E50"/>
    <w:rsid w:val="00B46E86"/>
    <w:rsid w:val="00B470DC"/>
    <w:rsid w:val="00B470E0"/>
    <w:rsid w:val="00B471BB"/>
    <w:rsid w:val="00B47314"/>
    <w:rsid w:val="00B4748F"/>
    <w:rsid w:val="00B4754A"/>
    <w:rsid w:val="00B477EA"/>
    <w:rsid w:val="00B479AD"/>
    <w:rsid w:val="00B479D9"/>
    <w:rsid w:val="00B47A4D"/>
    <w:rsid w:val="00B47BED"/>
    <w:rsid w:val="00B47D00"/>
    <w:rsid w:val="00B47D23"/>
    <w:rsid w:val="00B47D66"/>
    <w:rsid w:val="00B47F8F"/>
    <w:rsid w:val="00B50002"/>
    <w:rsid w:val="00B5009F"/>
    <w:rsid w:val="00B50121"/>
    <w:rsid w:val="00B5017B"/>
    <w:rsid w:val="00B503B4"/>
    <w:rsid w:val="00B5067E"/>
    <w:rsid w:val="00B506E8"/>
    <w:rsid w:val="00B50772"/>
    <w:rsid w:val="00B50839"/>
    <w:rsid w:val="00B50B85"/>
    <w:rsid w:val="00B50BF6"/>
    <w:rsid w:val="00B50D06"/>
    <w:rsid w:val="00B50E3F"/>
    <w:rsid w:val="00B50E59"/>
    <w:rsid w:val="00B50EF2"/>
    <w:rsid w:val="00B50F9D"/>
    <w:rsid w:val="00B51036"/>
    <w:rsid w:val="00B510CE"/>
    <w:rsid w:val="00B511F8"/>
    <w:rsid w:val="00B5128C"/>
    <w:rsid w:val="00B513B1"/>
    <w:rsid w:val="00B51499"/>
    <w:rsid w:val="00B51636"/>
    <w:rsid w:val="00B51798"/>
    <w:rsid w:val="00B51A04"/>
    <w:rsid w:val="00B51AB6"/>
    <w:rsid w:val="00B51CCF"/>
    <w:rsid w:val="00B51F8C"/>
    <w:rsid w:val="00B51F99"/>
    <w:rsid w:val="00B5217D"/>
    <w:rsid w:val="00B52262"/>
    <w:rsid w:val="00B5232D"/>
    <w:rsid w:val="00B5238D"/>
    <w:rsid w:val="00B5239C"/>
    <w:rsid w:val="00B52400"/>
    <w:rsid w:val="00B52558"/>
    <w:rsid w:val="00B525CD"/>
    <w:rsid w:val="00B5261F"/>
    <w:rsid w:val="00B526A6"/>
    <w:rsid w:val="00B52720"/>
    <w:rsid w:val="00B52721"/>
    <w:rsid w:val="00B52794"/>
    <w:rsid w:val="00B5279E"/>
    <w:rsid w:val="00B5288A"/>
    <w:rsid w:val="00B528CC"/>
    <w:rsid w:val="00B52A1C"/>
    <w:rsid w:val="00B52CD0"/>
    <w:rsid w:val="00B52D6F"/>
    <w:rsid w:val="00B52DDD"/>
    <w:rsid w:val="00B52E07"/>
    <w:rsid w:val="00B52F0F"/>
    <w:rsid w:val="00B52FA0"/>
    <w:rsid w:val="00B52FD1"/>
    <w:rsid w:val="00B53031"/>
    <w:rsid w:val="00B530E3"/>
    <w:rsid w:val="00B53160"/>
    <w:rsid w:val="00B532B3"/>
    <w:rsid w:val="00B53400"/>
    <w:rsid w:val="00B53411"/>
    <w:rsid w:val="00B53849"/>
    <w:rsid w:val="00B53A70"/>
    <w:rsid w:val="00B53A87"/>
    <w:rsid w:val="00B53B7A"/>
    <w:rsid w:val="00B53CE0"/>
    <w:rsid w:val="00B53F5F"/>
    <w:rsid w:val="00B5403D"/>
    <w:rsid w:val="00B54091"/>
    <w:rsid w:val="00B540FE"/>
    <w:rsid w:val="00B541D8"/>
    <w:rsid w:val="00B5428B"/>
    <w:rsid w:val="00B54379"/>
    <w:rsid w:val="00B544BE"/>
    <w:rsid w:val="00B5453D"/>
    <w:rsid w:val="00B54598"/>
    <w:rsid w:val="00B545E3"/>
    <w:rsid w:val="00B5488B"/>
    <w:rsid w:val="00B54C0D"/>
    <w:rsid w:val="00B54C9B"/>
    <w:rsid w:val="00B54FD6"/>
    <w:rsid w:val="00B550B8"/>
    <w:rsid w:val="00B551AC"/>
    <w:rsid w:val="00B55417"/>
    <w:rsid w:val="00B554FA"/>
    <w:rsid w:val="00B556D5"/>
    <w:rsid w:val="00B556F1"/>
    <w:rsid w:val="00B55811"/>
    <w:rsid w:val="00B55913"/>
    <w:rsid w:val="00B55A99"/>
    <w:rsid w:val="00B55C6F"/>
    <w:rsid w:val="00B55D65"/>
    <w:rsid w:val="00B55DA9"/>
    <w:rsid w:val="00B56061"/>
    <w:rsid w:val="00B560A7"/>
    <w:rsid w:val="00B56307"/>
    <w:rsid w:val="00B563EB"/>
    <w:rsid w:val="00B564FF"/>
    <w:rsid w:val="00B56644"/>
    <w:rsid w:val="00B56737"/>
    <w:rsid w:val="00B567DF"/>
    <w:rsid w:val="00B56843"/>
    <w:rsid w:val="00B5692A"/>
    <w:rsid w:val="00B569DC"/>
    <w:rsid w:val="00B56A29"/>
    <w:rsid w:val="00B56ACB"/>
    <w:rsid w:val="00B56AD0"/>
    <w:rsid w:val="00B56D06"/>
    <w:rsid w:val="00B56D1C"/>
    <w:rsid w:val="00B56D1F"/>
    <w:rsid w:val="00B56DB1"/>
    <w:rsid w:val="00B56DB7"/>
    <w:rsid w:val="00B56EAE"/>
    <w:rsid w:val="00B56FCB"/>
    <w:rsid w:val="00B57048"/>
    <w:rsid w:val="00B571C1"/>
    <w:rsid w:val="00B57274"/>
    <w:rsid w:val="00B57381"/>
    <w:rsid w:val="00B57391"/>
    <w:rsid w:val="00B57465"/>
    <w:rsid w:val="00B575AC"/>
    <w:rsid w:val="00B577F5"/>
    <w:rsid w:val="00B57989"/>
    <w:rsid w:val="00B57A6C"/>
    <w:rsid w:val="00B57AA0"/>
    <w:rsid w:val="00B57B5F"/>
    <w:rsid w:val="00B57C29"/>
    <w:rsid w:val="00B57C45"/>
    <w:rsid w:val="00B57CC2"/>
    <w:rsid w:val="00B57D84"/>
    <w:rsid w:val="00B6000B"/>
    <w:rsid w:val="00B60170"/>
    <w:rsid w:val="00B601DA"/>
    <w:rsid w:val="00B60282"/>
    <w:rsid w:val="00B602E7"/>
    <w:rsid w:val="00B60369"/>
    <w:rsid w:val="00B603FA"/>
    <w:rsid w:val="00B60499"/>
    <w:rsid w:val="00B6049D"/>
    <w:rsid w:val="00B604FD"/>
    <w:rsid w:val="00B60570"/>
    <w:rsid w:val="00B605CB"/>
    <w:rsid w:val="00B608E6"/>
    <w:rsid w:val="00B60A07"/>
    <w:rsid w:val="00B60AAF"/>
    <w:rsid w:val="00B60B7E"/>
    <w:rsid w:val="00B60D79"/>
    <w:rsid w:val="00B60F0E"/>
    <w:rsid w:val="00B612B3"/>
    <w:rsid w:val="00B612F1"/>
    <w:rsid w:val="00B6130E"/>
    <w:rsid w:val="00B61373"/>
    <w:rsid w:val="00B61378"/>
    <w:rsid w:val="00B614EF"/>
    <w:rsid w:val="00B615DE"/>
    <w:rsid w:val="00B61647"/>
    <w:rsid w:val="00B6174E"/>
    <w:rsid w:val="00B6178E"/>
    <w:rsid w:val="00B61809"/>
    <w:rsid w:val="00B618B2"/>
    <w:rsid w:val="00B6199C"/>
    <w:rsid w:val="00B61B2C"/>
    <w:rsid w:val="00B61B7A"/>
    <w:rsid w:val="00B61C65"/>
    <w:rsid w:val="00B621B3"/>
    <w:rsid w:val="00B621B9"/>
    <w:rsid w:val="00B625D5"/>
    <w:rsid w:val="00B6261C"/>
    <w:rsid w:val="00B62694"/>
    <w:rsid w:val="00B627F7"/>
    <w:rsid w:val="00B62979"/>
    <w:rsid w:val="00B62AA2"/>
    <w:rsid w:val="00B62B22"/>
    <w:rsid w:val="00B62BB1"/>
    <w:rsid w:val="00B62C9A"/>
    <w:rsid w:val="00B62DAB"/>
    <w:rsid w:val="00B62DC8"/>
    <w:rsid w:val="00B62E6A"/>
    <w:rsid w:val="00B62F60"/>
    <w:rsid w:val="00B6301D"/>
    <w:rsid w:val="00B630E8"/>
    <w:rsid w:val="00B63187"/>
    <w:rsid w:val="00B63219"/>
    <w:rsid w:val="00B633C4"/>
    <w:rsid w:val="00B633C8"/>
    <w:rsid w:val="00B63485"/>
    <w:rsid w:val="00B634AB"/>
    <w:rsid w:val="00B6368A"/>
    <w:rsid w:val="00B6396A"/>
    <w:rsid w:val="00B639D4"/>
    <w:rsid w:val="00B63B22"/>
    <w:rsid w:val="00B63C70"/>
    <w:rsid w:val="00B63E53"/>
    <w:rsid w:val="00B63FB0"/>
    <w:rsid w:val="00B63FBD"/>
    <w:rsid w:val="00B6402B"/>
    <w:rsid w:val="00B640B4"/>
    <w:rsid w:val="00B640CE"/>
    <w:rsid w:val="00B641BD"/>
    <w:rsid w:val="00B64206"/>
    <w:rsid w:val="00B6420D"/>
    <w:rsid w:val="00B642CB"/>
    <w:rsid w:val="00B6431C"/>
    <w:rsid w:val="00B64450"/>
    <w:rsid w:val="00B644AE"/>
    <w:rsid w:val="00B644E9"/>
    <w:rsid w:val="00B6455F"/>
    <w:rsid w:val="00B645B0"/>
    <w:rsid w:val="00B64664"/>
    <w:rsid w:val="00B646E7"/>
    <w:rsid w:val="00B64777"/>
    <w:rsid w:val="00B647B7"/>
    <w:rsid w:val="00B64B65"/>
    <w:rsid w:val="00B64B8C"/>
    <w:rsid w:val="00B64C74"/>
    <w:rsid w:val="00B64D2A"/>
    <w:rsid w:val="00B64DC6"/>
    <w:rsid w:val="00B64E51"/>
    <w:rsid w:val="00B6502A"/>
    <w:rsid w:val="00B650CA"/>
    <w:rsid w:val="00B65109"/>
    <w:rsid w:val="00B65571"/>
    <w:rsid w:val="00B6560F"/>
    <w:rsid w:val="00B65841"/>
    <w:rsid w:val="00B6589B"/>
    <w:rsid w:val="00B658BC"/>
    <w:rsid w:val="00B658F2"/>
    <w:rsid w:val="00B65939"/>
    <w:rsid w:val="00B659E6"/>
    <w:rsid w:val="00B65AC8"/>
    <w:rsid w:val="00B65CE0"/>
    <w:rsid w:val="00B66170"/>
    <w:rsid w:val="00B661EE"/>
    <w:rsid w:val="00B662D0"/>
    <w:rsid w:val="00B66401"/>
    <w:rsid w:val="00B664F7"/>
    <w:rsid w:val="00B6652A"/>
    <w:rsid w:val="00B66568"/>
    <w:rsid w:val="00B6661B"/>
    <w:rsid w:val="00B666B2"/>
    <w:rsid w:val="00B66716"/>
    <w:rsid w:val="00B66A2D"/>
    <w:rsid w:val="00B66B71"/>
    <w:rsid w:val="00B66D4A"/>
    <w:rsid w:val="00B66D84"/>
    <w:rsid w:val="00B6706E"/>
    <w:rsid w:val="00B670E7"/>
    <w:rsid w:val="00B67263"/>
    <w:rsid w:val="00B67786"/>
    <w:rsid w:val="00B677C2"/>
    <w:rsid w:val="00B67810"/>
    <w:rsid w:val="00B67888"/>
    <w:rsid w:val="00B67937"/>
    <w:rsid w:val="00B67A88"/>
    <w:rsid w:val="00B67B51"/>
    <w:rsid w:val="00B67B96"/>
    <w:rsid w:val="00B67DA5"/>
    <w:rsid w:val="00B67DED"/>
    <w:rsid w:val="00B67EF2"/>
    <w:rsid w:val="00B70097"/>
    <w:rsid w:val="00B700CB"/>
    <w:rsid w:val="00B702B5"/>
    <w:rsid w:val="00B702E6"/>
    <w:rsid w:val="00B70305"/>
    <w:rsid w:val="00B706C3"/>
    <w:rsid w:val="00B7086F"/>
    <w:rsid w:val="00B70997"/>
    <w:rsid w:val="00B709D1"/>
    <w:rsid w:val="00B70BE1"/>
    <w:rsid w:val="00B70CCE"/>
    <w:rsid w:val="00B70D36"/>
    <w:rsid w:val="00B710A2"/>
    <w:rsid w:val="00B71156"/>
    <w:rsid w:val="00B712EF"/>
    <w:rsid w:val="00B71419"/>
    <w:rsid w:val="00B71473"/>
    <w:rsid w:val="00B71670"/>
    <w:rsid w:val="00B71687"/>
    <w:rsid w:val="00B7185F"/>
    <w:rsid w:val="00B7195A"/>
    <w:rsid w:val="00B71A78"/>
    <w:rsid w:val="00B71B52"/>
    <w:rsid w:val="00B71C60"/>
    <w:rsid w:val="00B71CF4"/>
    <w:rsid w:val="00B720C8"/>
    <w:rsid w:val="00B720DF"/>
    <w:rsid w:val="00B7211E"/>
    <w:rsid w:val="00B72305"/>
    <w:rsid w:val="00B726B6"/>
    <w:rsid w:val="00B728B0"/>
    <w:rsid w:val="00B728EA"/>
    <w:rsid w:val="00B72A48"/>
    <w:rsid w:val="00B72B97"/>
    <w:rsid w:val="00B72BC2"/>
    <w:rsid w:val="00B72C4F"/>
    <w:rsid w:val="00B72D00"/>
    <w:rsid w:val="00B72D4E"/>
    <w:rsid w:val="00B72DD4"/>
    <w:rsid w:val="00B72E5E"/>
    <w:rsid w:val="00B731AA"/>
    <w:rsid w:val="00B731D6"/>
    <w:rsid w:val="00B7324B"/>
    <w:rsid w:val="00B73259"/>
    <w:rsid w:val="00B732CF"/>
    <w:rsid w:val="00B7330A"/>
    <w:rsid w:val="00B733D9"/>
    <w:rsid w:val="00B7349A"/>
    <w:rsid w:val="00B73554"/>
    <w:rsid w:val="00B73591"/>
    <w:rsid w:val="00B735AB"/>
    <w:rsid w:val="00B739A2"/>
    <w:rsid w:val="00B739E5"/>
    <w:rsid w:val="00B73A96"/>
    <w:rsid w:val="00B73B86"/>
    <w:rsid w:val="00B73BB2"/>
    <w:rsid w:val="00B73C18"/>
    <w:rsid w:val="00B73CF5"/>
    <w:rsid w:val="00B73F45"/>
    <w:rsid w:val="00B73FE3"/>
    <w:rsid w:val="00B74127"/>
    <w:rsid w:val="00B741D8"/>
    <w:rsid w:val="00B74270"/>
    <w:rsid w:val="00B74556"/>
    <w:rsid w:val="00B747F0"/>
    <w:rsid w:val="00B748C1"/>
    <w:rsid w:val="00B748CC"/>
    <w:rsid w:val="00B74C46"/>
    <w:rsid w:val="00B74C54"/>
    <w:rsid w:val="00B74DEC"/>
    <w:rsid w:val="00B74FB1"/>
    <w:rsid w:val="00B74FE2"/>
    <w:rsid w:val="00B750D0"/>
    <w:rsid w:val="00B75198"/>
    <w:rsid w:val="00B751AF"/>
    <w:rsid w:val="00B75239"/>
    <w:rsid w:val="00B754ED"/>
    <w:rsid w:val="00B756E0"/>
    <w:rsid w:val="00B756EA"/>
    <w:rsid w:val="00B75742"/>
    <w:rsid w:val="00B758CA"/>
    <w:rsid w:val="00B75932"/>
    <w:rsid w:val="00B7599C"/>
    <w:rsid w:val="00B75A3B"/>
    <w:rsid w:val="00B75AC5"/>
    <w:rsid w:val="00B75B36"/>
    <w:rsid w:val="00B75CA7"/>
    <w:rsid w:val="00B75D3A"/>
    <w:rsid w:val="00B75D6C"/>
    <w:rsid w:val="00B75DA0"/>
    <w:rsid w:val="00B75ED6"/>
    <w:rsid w:val="00B76157"/>
    <w:rsid w:val="00B7616E"/>
    <w:rsid w:val="00B76238"/>
    <w:rsid w:val="00B7628F"/>
    <w:rsid w:val="00B7630C"/>
    <w:rsid w:val="00B76379"/>
    <w:rsid w:val="00B765A4"/>
    <w:rsid w:val="00B765FB"/>
    <w:rsid w:val="00B7661E"/>
    <w:rsid w:val="00B76745"/>
    <w:rsid w:val="00B7687A"/>
    <w:rsid w:val="00B769A8"/>
    <w:rsid w:val="00B76B45"/>
    <w:rsid w:val="00B76B6C"/>
    <w:rsid w:val="00B76C26"/>
    <w:rsid w:val="00B76CEB"/>
    <w:rsid w:val="00B76EAE"/>
    <w:rsid w:val="00B76F7F"/>
    <w:rsid w:val="00B76F9B"/>
    <w:rsid w:val="00B77016"/>
    <w:rsid w:val="00B77017"/>
    <w:rsid w:val="00B7708B"/>
    <w:rsid w:val="00B771B3"/>
    <w:rsid w:val="00B771EF"/>
    <w:rsid w:val="00B771F0"/>
    <w:rsid w:val="00B773DC"/>
    <w:rsid w:val="00B776FB"/>
    <w:rsid w:val="00B7784F"/>
    <w:rsid w:val="00B77A0B"/>
    <w:rsid w:val="00B77A4F"/>
    <w:rsid w:val="00B77CCB"/>
    <w:rsid w:val="00B77DF0"/>
    <w:rsid w:val="00B77E51"/>
    <w:rsid w:val="00B77EFC"/>
    <w:rsid w:val="00B80007"/>
    <w:rsid w:val="00B800AE"/>
    <w:rsid w:val="00B800F3"/>
    <w:rsid w:val="00B80111"/>
    <w:rsid w:val="00B8024A"/>
    <w:rsid w:val="00B803F0"/>
    <w:rsid w:val="00B80499"/>
    <w:rsid w:val="00B804DA"/>
    <w:rsid w:val="00B80562"/>
    <w:rsid w:val="00B805FB"/>
    <w:rsid w:val="00B80633"/>
    <w:rsid w:val="00B80825"/>
    <w:rsid w:val="00B808CE"/>
    <w:rsid w:val="00B80AEF"/>
    <w:rsid w:val="00B80B21"/>
    <w:rsid w:val="00B80DDC"/>
    <w:rsid w:val="00B80F21"/>
    <w:rsid w:val="00B81032"/>
    <w:rsid w:val="00B8121B"/>
    <w:rsid w:val="00B8147D"/>
    <w:rsid w:val="00B814F7"/>
    <w:rsid w:val="00B81510"/>
    <w:rsid w:val="00B817F2"/>
    <w:rsid w:val="00B819DF"/>
    <w:rsid w:val="00B81A10"/>
    <w:rsid w:val="00B81A24"/>
    <w:rsid w:val="00B81B9D"/>
    <w:rsid w:val="00B81BE7"/>
    <w:rsid w:val="00B81D9A"/>
    <w:rsid w:val="00B81DA1"/>
    <w:rsid w:val="00B81EDD"/>
    <w:rsid w:val="00B81F94"/>
    <w:rsid w:val="00B820AE"/>
    <w:rsid w:val="00B820F0"/>
    <w:rsid w:val="00B82213"/>
    <w:rsid w:val="00B8228F"/>
    <w:rsid w:val="00B82362"/>
    <w:rsid w:val="00B823C3"/>
    <w:rsid w:val="00B82668"/>
    <w:rsid w:val="00B8283B"/>
    <w:rsid w:val="00B8286F"/>
    <w:rsid w:val="00B82B94"/>
    <w:rsid w:val="00B82BD7"/>
    <w:rsid w:val="00B82CB6"/>
    <w:rsid w:val="00B82E77"/>
    <w:rsid w:val="00B82FFD"/>
    <w:rsid w:val="00B83025"/>
    <w:rsid w:val="00B83056"/>
    <w:rsid w:val="00B83348"/>
    <w:rsid w:val="00B8334B"/>
    <w:rsid w:val="00B83743"/>
    <w:rsid w:val="00B83838"/>
    <w:rsid w:val="00B83963"/>
    <w:rsid w:val="00B839C8"/>
    <w:rsid w:val="00B83A22"/>
    <w:rsid w:val="00B83A81"/>
    <w:rsid w:val="00B83B0D"/>
    <w:rsid w:val="00B83B3E"/>
    <w:rsid w:val="00B83EAE"/>
    <w:rsid w:val="00B83EED"/>
    <w:rsid w:val="00B83FB4"/>
    <w:rsid w:val="00B84039"/>
    <w:rsid w:val="00B84098"/>
    <w:rsid w:val="00B84267"/>
    <w:rsid w:val="00B8433D"/>
    <w:rsid w:val="00B8435F"/>
    <w:rsid w:val="00B843BE"/>
    <w:rsid w:val="00B843F6"/>
    <w:rsid w:val="00B8444D"/>
    <w:rsid w:val="00B844DC"/>
    <w:rsid w:val="00B84556"/>
    <w:rsid w:val="00B8465B"/>
    <w:rsid w:val="00B84A20"/>
    <w:rsid w:val="00B84A64"/>
    <w:rsid w:val="00B84AE4"/>
    <w:rsid w:val="00B84B6A"/>
    <w:rsid w:val="00B84CC6"/>
    <w:rsid w:val="00B84D73"/>
    <w:rsid w:val="00B84EAC"/>
    <w:rsid w:val="00B84ED5"/>
    <w:rsid w:val="00B84F43"/>
    <w:rsid w:val="00B8501A"/>
    <w:rsid w:val="00B8508A"/>
    <w:rsid w:val="00B850C6"/>
    <w:rsid w:val="00B85187"/>
    <w:rsid w:val="00B851BC"/>
    <w:rsid w:val="00B85244"/>
    <w:rsid w:val="00B8545F"/>
    <w:rsid w:val="00B85585"/>
    <w:rsid w:val="00B8565C"/>
    <w:rsid w:val="00B85844"/>
    <w:rsid w:val="00B85AFF"/>
    <w:rsid w:val="00B85B85"/>
    <w:rsid w:val="00B85B9D"/>
    <w:rsid w:val="00B85C0D"/>
    <w:rsid w:val="00B85D36"/>
    <w:rsid w:val="00B85D9B"/>
    <w:rsid w:val="00B85E42"/>
    <w:rsid w:val="00B85EAA"/>
    <w:rsid w:val="00B85EAF"/>
    <w:rsid w:val="00B862F8"/>
    <w:rsid w:val="00B86B6D"/>
    <w:rsid w:val="00B86E4D"/>
    <w:rsid w:val="00B86EE5"/>
    <w:rsid w:val="00B871AB"/>
    <w:rsid w:val="00B8725B"/>
    <w:rsid w:val="00B87420"/>
    <w:rsid w:val="00B8750A"/>
    <w:rsid w:val="00B87541"/>
    <w:rsid w:val="00B87646"/>
    <w:rsid w:val="00B8764B"/>
    <w:rsid w:val="00B87721"/>
    <w:rsid w:val="00B87810"/>
    <w:rsid w:val="00B87A63"/>
    <w:rsid w:val="00B87D41"/>
    <w:rsid w:val="00B87DE6"/>
    <w:rsid w:val="00B87DFE"/>
    <w:rsid w:val="00B87EE4"/>
    <w:rsid w:val="00B87EE7"/>
    <w:rsid w:val="00B90639"/>
    <w:rsid w:val="00B906FB"/>
    <w:rsid w:val="00B907F7"/>
    <w:rsid w:val="00B9080F"/>
    <w:rsid w:val="00B90984"/>
    <w:rsid w:val="00B90A6D"/>
    <w:rsid w:val="00B90B23"/>
    <w:rsid w:val="00B90C1E"/>
    <w:rsid w:val="00B90E3A"/>
    <w:rsid w:val="00B91043"/>
    <w:rsid w:val="00B910A9"/>
    <w:rsid w:val="00B910CD"/>
    <w:rsid w:val="00B91231"/>
    <w:rsid w:val="00B913A7"/>
    <w:rsid w:val="00B91409"/>
    <w:rsid w:val="00B9148A"/>
    <w:rsid w:val="00B914D6"/>
    <w:rsid w:val="00B914E1"/>
    <w:rsid w:val="00B91516"/>
    <w:rsid w:val="00B915BA"/>
    <w:rsid w:val="00B9164B"/>
    <w:rsid w:val="00B91813"/>
    <w:rsid w:val="00B9190D"/>
    <w:rsid w:val="00B91921"/>
    <w:rsid w:val="00B91D45"/>
    <w:rsid w:val="00B91E0E"/>
    <w:rsid w:val="00B92066"/>
    <w:rsid w:val="00B92198"/>
    <w:rsid w:val="00B92219"/>
    <w:rsid w:val="00B923D2"/>
    <w:rsid w:val="00B923D5"/>
    <w:rsid w:val="00B9254E"/>
    <w:rsid w:val="00B925E7"/>
    <w:rsid w:val="00B928B3"/>
    <w:rsid w:val="00B92AAB"/>
    <w:rsid w:val="00B92D08"/>
    <w:rsid w:val="00B92DF7"/>
    <w:rsid w:val="00B92FC7"/>
    <w:rsid w:val="00B9312C"/>
    <w:rsid w:val="00B93177"/>
    <w:rsid w:val="00B93203"/>
    <w:rsid w:val="00B9326E"/>
    <w:rsid w:val="00B93385"/>
    <w:rsid w:val="00B933C7"/>
    <w:rsid w:val="00B9346A"/>
    <w:rsid w:val="00B934DB"/>
    <w:rsid w:val="00B93578"/>
    <w:rsid w:val="00B93710"/>
    <w:rsid w:val="00B9376A"/>
    <w:rsid w:val="00B93A9D"/>
    <w:rsid w:val="00B93C35"/>
    <w:rsid w:val="00B93C47"/>
    <w:rsid w:val="00B93E40"/>
    <w:rsid w:val="00B93E6C"/>
    <w:rsid w:val="00B93F03"/>
    <w:rsid w:val="00B93F2D"/>
    <w:rsid w:val="00B93F38"/>
    <w:rsid w:val="00B93FBA"/>
    <w:rsid w:val="00B94255"/>
    <w:rsid w:val="00B9435F"/>
    <w:rsid w:val="00B94404"/>
    <w:rsid w:val="00B9448B"/>
    <w:rsid w:val="00B945C6"/>
    <w:rsid w:val="00B945DF"/>
    <w:rsid w:val="00B945FB"/>
    <w:rsid w:val="00B9462F"/>
    <w:rsid w:val="00B949E4"/>
    <w:rsid w:val="00B94B08"/>
    <w:rsid w:val="00B94B18"/>
    <w:rsid w:val="00B94B1D"/>
    <w:rsid w:val="00B94BAF"/>
    <w:rsid w:val="00B94C5A"/>
    <w:rsid w:val="00B94C63"/>
    <w:rsid w:val="00B94E4D"/>
    <w:rsid w:val="00B94E9E"/>
    <w:rsid w:val="00B9513A"/>
    <w:rsid w:val="00B9525A"/>
    <w:rsid w:val="00B9539D"/>
    <w:rsid w:val="00B9558B"/>
    <w:rsid w:val="00B9562A"/>
    <w:rsid w:val="00B9568E"/>
    <w:rsid w:val="00B957E2"/>
    <w:rsid w:val="00B957F1"/>
    <w:rsid w:val="00B957F4"/>
    <w:rsid w:val="00B95816"/>
    <w:rsid w:val="00B95961"/>
    <w:rsid w:val="00B95966"/>
    <w:rsid w:val="00B959F6"/>
    <w:rsid w:val="00B95B06"/>
    <w:rsid w:val="00B95BE9"/>
    <w:rsid w:val="00B95C0E"/>
    <w:rsid w:val="00B95C66"/>
    <w:rsid w:val="00B95E13"/>
    <w:rsid w:val="00B95F32"/>
    <w:rsid w:val="00B96065"/>
    <w:rsid w:val="00B960B8"/>
    <w:rsid w:val="00B961EB"/>
    <w:rsid w:val="00B9623F"/>
    <w:rsid w:val="00B9639A"/>
    <w:rsid w:val="00B963CC"/>
    <w:rsid w:val="00B963D2"/>
    <w:rsid w:val="00B96618"/>
    <w:rsid w:val="00B9668D"/>
    <w:rsid w:val="00B9679C"/>
    <w:rsid w:val="00B967BF"/>
    <w:rsid w:val="00B96997"/>
    <w:rsid w:val="00B96999"/>
    <w:rsid w:val="00B96A37"/>
    <w:rsid w:val="00B96AF6"/>
    <w:rsid w:val="00B96B4F"/>
    <w:rsid w:val="00B96C3B"/>
    <w:rsid w:val="00B96C4E"/>
    <w:rsid w:val="00B96DAD"/>
    <w:rsid w:val="00B96EE1"/>
    <w:rsid w:val="00B96FC5"/>
    <w:rsid w:val="00B97092"/>
    <w:rsid w:val="00B9720D"/>
    <w:rsid w:val="00B972BD"/>
    <w:rsid w:val="00B9735A"/>
    <w:rsid w:val="00B973E7"/>
    <w:rsid w:val="00B97502"/>
    <w:rsid w:val="00B9752A"/>
    <w:rsid w:val="00B9764C"/>
    <w:rsid w:val="00B97708"/>
    <w:rsid w:val="00B97862"/>
    <w:rsid w:val="00B979B0"/>
    <w:rsid w:val="00B97A87"/>
    <w:rsid w:val="00B97B10"/>
    <w:rsid w:val="00B97B8A"/>
    <w:rsid w:val="00B97D6A"/>
    <w:rsid w:val="00B97DE8"/>
    <w:rsid w:val="00B97E73"/>
    <w:rsid w:val="00B97EF6"/>
    <w:rsid w:val="00BA01EA"/>
    <w:rsid w:val="00BA01F3"/>
    <w:rsid w:val="00BA0283"/>
    <w:rsid w:val="00BA02E2"/>
    <w:rsid w:val="00BA0622"/>
    <w:rsid w:val="00BA0717"/>
    <w:rsid w:val="00BA08B8"/>
    <w:rsid w:val="00BA0A14"/>
    <w:rsid w:val="00BA0A5A"/>
    <w:rsid w:val="00BA0AA1"/>
    <w:rsid w:val="00BA0C89"/>
    <w:rsid w:val="00BA0DE2"/>
    <w:rsid w:val="00BA0E27"/>
    <w:rsid w:val="00BA0F19"/>
    <w:rsid w:val="00BA1066"/>
    <w:rsid w:val="00BA10AD"/>
    <w:rsid w:val="00BA11DF"/>
    <w:rsid w:val="00BA11EA"/>
    <w:rsid w:val="00BA135C"/>
    <w:rsid w:val="00BA140E"/>
    <w:rsid w:val="00BA1479"/>
    <w:rsid w:val="00BA14BE"/>
    <w:rsid w:val="00BA14E6"/>
    <w:rsid w:val="00BA153A"/>
    <w:rsid w:val="00BA15F3"/>
    <w:rsid w:val="00BA1906"/>
    <w:rsid w:val="00BA1A8B"/>
    <w:rsid w:val="00BA1B87"/>
    <w:rsid w:val="00BA1D73"/>
    <w:rsid w:val="00BA1DA0"/>
    <w:rsid w:val="00BA1E44"/>
    <w:rsid w:val="00BA2243"/>
    <w:rsid w:val="00BA26D2"/>
    <w:rsid w:val="00BA2722"/>
    <w:rsid w:val="00BA2766"/>
    <w:rsid w:val="00BA2881"/>
    <w:rsid w:val="00BA2917"/>
    <w:rsid w:val="00BA2C1D"/>
    <w:rsid w:val="00BA2D84"/>
    <w:rsid w:val="00BA2DC1"/>
    <w:rsid w:val="00BA2EEE"/>
    <w:rsid w:val="00BA2FB6"/>
    <w:rsid w:val="00BA3037"/>
    <w:rsid w:val="00BA32F9"/>
    <w:rsid w:val="00BA3531"/>
    <w:rsid w:val="00BA3637"/>
    <w:rsid w:val="00BA3702"/>
    <w:rsid w:val="00BA372B"/>
    <w:rsid w:val="00BA3ABA"/>
    <w:rsid w:val="00BA3B4F"/>
    <w:rsid w:val="00BA3B9E"/>
    <w:rsid w:val="00BA3D90"/>
    <w:rsid w:val="00BA418D"/>
    <w:rsid w:val="00BA4224"/>
    <w:rsid w:val="00BA4236"/>
    <w:rsid w:val="00BA4243"/>
    <w:rsid w:val="00BA42AA"/>
    <w:rsid w:val="00BA4315"/>
    <w:rsid w:val="00BA4347"/>
    <w:rsid w:val="00BA4361"/>
    <w:rsid w:val="00BA4538"/>
    <w:rsid w:val="00BA45C9"/>
    <w:rsid w:val="00BA4737"/>
    <w:rsid w:val="00BA4793"/>
    <w:rsid w:val="00BA47C5"/>
    <w:rsid w:val="00BA47FD"/>
    <w:rsid w:val="00BA48C8"/>
    <w:rsid w:val="00BA48E7"/>
    <w:rsid w:val="00BA4926"/>
    <w:rsid w:val="00BA4DC1"/>
    <w:rsid w:val="00BA4F1F"/>
    <w:rsid w:val="00BA4FEC"/>
    <w:rsid w:val="00BA51E5"/>
    <w:rsid w:val="00BA531E"/>
    <w:rsid w:val="00BA53E0"/>
    <w:rsid w:val="00BA543A"/>
    <w:rsid w:val="00BA54ED"/>
    <w:rsid w:val="00BA550E"/>
    <w:rsid w:val="00BA5605"/>
    <w:rsid w:val="00BA57A8"/>
    <w:rsid w:val="00BA59D7"/>
    <w:rsid w:val="00BA5A8E"/>
    <w:rsid w:val="00BA5BEA"/>
    <w:rsid w:val="00BA5E14"/>
    <w:rsid w:val="00BA5EC5"/>
    <w:rsid w:val="00BA5EEB"/>
    <w:rsid w:val="00BA6029"/>
    <w:rsid w:val="00BA6058"/>
    <w:rsid w:val="00BA627E"/>
    <w:rsid w:val="00BA63AA"/>
    <w:rsid w:val="00BA6541"/>
    <w:rsid w:val="00BA6671"/>
    <w:rsid w:val="00BA6678"/>
    <w:rsid w:val="00BA66FF"/>
    <w:rsid w:val="00BA6774"/>
    <w:rsid w:val="00BA680E"/>
    <w:rsid w:val="00BA6877"/>
    <w:rsid w:val="00BA69DB"/>
    <w:rsid w:val="00BA69EE"/>
    <w:rsid w:val="00BA6A44"/>
    <w:rsid w:val="00BA6A95"/>
    <w:rsid w:val="00BA6B53"/>
    <w:rsid w:val="00BA6CBE"/>
    <w:rsid w:val="00BA6ECE"/>
    <w:rsid w:val="00BA6EE6"/>
    <w:rsid w:val="00BA7067"/>
    <w:rsid w:val="00BA722F"/>
    <w:rsid w:val="00BA7237"/>
    <w:rsid w:val="00BA7262"/>
    <w:rsid w:val="00BA7364"/>
    <w:rsid w:val="00BA737C"/>
    <w:rsid w:val="00BA73EE"/>
    <w:rsid w:val="00BA73F4"/>
    <w:rsid w:val="00BA76C0"/>
    <w:rsid w:val="00BA7731"/>
    <w:rsid w:val="00BA77C9"/>
    <w:rsid w:val="00BA79CA"/>
    <w:rsid w:val="00BA7A19"/>
    <w:rsid w:val="00BA7A51"/>
    <w:rsid w:val="00BA7BEA"/>
    <w:rsid w:val="00BA7C18"/>
    <w:rsid w:val="00BA7D9F"/>
    <w:rsid w:val="00BA7E64"/>
    <w:rsid w:val="00BA7EA9"/>
    <w:rsid w:val="00BA7EAC"/>
    <w:rsid w:val="00BB01AC"/>
    <w:rsid w:val="00BB0466"/>
    <w:rsid w:val="00BB0488"/>
    <w:rsid w:val="00BB049B"/>
    <w:rsid w:val="00BB06F0"/>
    <w:rsid w:val="00BB093C"/>
    <w:rsid w:val="00BB093F"/>
    <w:rsid w:val="00BB0A1D"/>
    <w:rsid w:val="00BB0AD1"/>
    <w:rsid w:val="00BB0B93"/>
    <w:rsid w:val="00BB0BA3"/>
    <w:rsid w:val="00BB0C0B"/>
    <w:rsid w:val="00BB0DFC"/>
    <w:rsid w:val="00BB0F62"/>
    <w:rsid w:val="00BB1265"/>
    <w:rsid w:val="00BB13F9"/>
    <w:rsid w:val="00BB14CB"/>
    <w:rsid w:val="00BB17B7"/>
    <w:rsid w:val="00BB195D"/>
    <w:rsid w:val="00BB197E"/>
    <w:rsid w:val="00BB19B4"/>
    <w:rsid w:val="00BB1A62"/>
    <w:rsid w:val="00BB1A68"/>
    <w:rsid w:val="00BB1BFC"/>
    <w:rsid w:val="00BB1C11"/>
    <w:rsid w:val="00BB1C1A"/>
    <w:rsid w:val="00BB1F84"/>
    <w:rsid w:val="00BB20FA"/>
    <w:rsid w:val="00BB213D"/>
    <w:rsid w:val="00BB2156"/>
    <w:rsid w:val="00BB2256"/>
    <w:rsid w:val="00BB227F"/>
    <w:rsid w:val="00BB2331"/>
    <w:rsid w:val="00BB236B"/>
    <w:rsid w:val="00BB23E0"/>
    <w:rsid w:val="00BB2466"/>
    <w:rsid w:val="00BB2554"/>
    <w:rsid w:val="00BB2583"/>
    <w:rsid w:val="00BB2670"/>
    <w:rsid w:val="00BB26C8"/>
    <w:rsid w:val="00BB27F5"/>
    <w:rsid w:val="00BB28B5"/>
    <w:rsid w:val="00BB2922"/>
    <w:rsid w:val="00BB2B5F"/>
    <w:rsid w:val="00BB2BE1"/>
    <w:rsid w:val="00BB2C96"/>
    <w:rsid w:val="00BB2D31"/>
    <w:rsid w:val="00BB2D45"/>
    <w:rsid w:val="00BB2D7E"/>
    <w:rsid w:val="00BB3092"/>
    <w:rsid w:val="00BB30D3"/>
    <w:rsid w:val="00BB3114"/>
    <w:rsid w:val="00BB32D0"/>
    <w:rsid w:val="00BB32EF"/>
    <w:rsid w:val="00BB3468"/>
    <w:rsid w:val="00BB3696"/>
    <w:rsid w:val="00BB373F"/>
    <w:rsid w:val="00BB3903"/>
    <w:rsid w:val="00BB3963"/>
    <w:rsid w:val="00BB398C"/>
    <w:rsid w:val="00BB398D"/>
    <w:rsid w:val="00BB39A0"/>
    <w:rsid w:val="00BB3C63"/>
    <w:rsid w:val="00BB4248"/>
    <w:rsid w:val="00BB43DD"/>
    <w:rsid w:val="00BB4481"/>
    <w:rsid w:val="00BB44D4"/>
    <w:rsid w:val="00BB44F8"/>
    <w:rsid w:val="00BB459B"/>
    <w:rsid w:val="00BB45CB"/>
    <w:rsid w:val="00BB4889"/>
    <w:rsid w:val="00BB4A80"/>
    <w:rsid w:val="00BB4DE3"/>
    <w:rsid w:val="00BB4F4D"/>
    <w:rsid w:val="00BB515D"/>
    <w:rsid w:val="00BB543D"/>
    <w:rsid w:val="00BB563D"/>
    <w:rsid w:val="00BB56A9"/>
    <w:rsid w:val="00BB5970"/>
    <w:rsid w:val="00BB59D4"/>
    <w:rsid w:val="00BB5C98"/>
    <w:rsid w:val="00BB5E2D"/>
    <w:rsid w:val="00BB62BE"/>
    <w:rsid w:val="00BB62D6"/>
    <w:rsid w:val="00BB6303"/>
    <w:rsid w:val="00BB6477"/>
    <w:rsid w:val="00BB64AE"/>
    <w:rsid w:val="00BB6597"/>
    <w:rsid w:val="00BB6627"/>
    <w:rsid w:val="00BB66E1"/>
    <w:rsid w:val="00BB69EF"/>
    <w:rsid w:val="00BB6E5B"/>
    <w:rsid w:val="00BB6E6A"/>
    <w:rsid w:val="00BB6EE3"/>
    <w:rsid w:val="00BB6EF4"/>
    <w:rsid w:val="00BB6F12"/>
    <w:rsid w:val="00BB6FB5"/>
    <w:rsid w:val="00BB738D"/>
    <w:rsid w:val="00BB745B"/>
    <w:rsid w:val="00BB7683"/>
    <w:rsid w:val="00BB773D"/>
    <w:rsid w:val="00BB7760"/>
    <w:rsid w:val="00BB79B2"/>
    <w:rsid w:val="00BB7A50"/>
    <w:rsid w:val="00BB7C44"/>
    <w:rsid w:val="00BB7D86"/>
    <w:rsid w:val="00BB7EAE"/>
    <w:rsid w:val="00BB7EDA"/>
    <w:rsid w:val="00BB7F2C"/>
    <w:rsid w:val="00BB7FB4"/>
    <w:rsid w:val="00BC0167"/>
    <w:rsid w:val="00BC0264"/>
    <w:rsid w:val="00BC0276"/>
    <w:rsid w:val="00BC029A"/>
    <w:rsid w:val="00BC0338"/>
    <w:rsid w:val="00BC03A1"/>
    <w:rsid w:val="00BC0416"/>
    <w:rsid w:val="00BC079C"/>
    <w:rsid w:val="00BC08C1"/>
    <w:rsid w:val="00BC08F6"/>
    <w:rsid w:val="00BC09DD"/>
    <w:rsid w:val="00BC0B43"/>
    <w:rsid w:val="00BC0D0C"/>
    <w:rsid w:val="00BC0D98"/>
    <w:rsid w:val="00BC0E99"/>
    <w:rsid w:val="00BC0F19"/>
    <w:rsid w:val="00BC0F6D"/>
    <w:rsid w:val="00BC1094"/>
    <w:rsid w:val="00BC1115"/>
    <w:rsid w:val="00BC1136"/>
    <w:rsid w:val="00BC118F"/>
    <w:rsid w:val="00BC133C"/>
    <w:rsid w:val="00BC14C8"/>
    <w:rsid w:val="00BC1586"/>
    <w:rsid w:val="00BC15BD"/>
    <w:rsid w:val="00BC162F"/>
    <w:rsid w:val="00BC1AC9"/>
    <w:rsid w:val="00BC1AF9"/>
    <w:rsid w:val="00BC1E78"/>
    <w:rsid w:val="00BC1F27"/>
    <w:rsid w:val="00BC2098"/>
    <w:rsid w:val="00BC2186"/>
    <w:rsid w:val="00BC24BA"/>
    <w:rsid w:val="00BC263A"/>
    <w:rsid w:val="00BC26F4"/>
    <w:rsid w:val="00BC270E"/>
    <w:rsid w:val="00BC2820"/>
    <w:rsid w:val="00BC2863"/>
    <w:rsid w:val="00BC290A"/>
    <w:rsid w:val="00BC2B2A"/>
    <w:rsid w:val="00BC2D64"/>
    <w:rsid w:val="00BC2E3F"/>
    <w:rsid w:val="00BC2E49"/>
    <w:rsid w:val="00BC2E50"/>
    <w:rsid w:val="00BC2EBD"/>
    <w:rsid w:val="00BC2F96"/>
    <w:rsid w:val="00BC30C7"/>
    <w:rsid w:val="00BC310D"/>
    <w:rsid w:val="00BC3132"/>
    <w:rsid w:val="00BC32C8"/>
    <w:rsid w:val="00BC32EF"/>
    <w:rsid w:val="00BC33A4"/>
    <w:rsid w:val="00BC33B8"/>
    <w:rsid w:val="00BC3425"/>
    <w:rsid w:val="00BC35D5"/>
    <w:rsid w:val="00BC35E1"/>
    <w:rsid w:val="00BC362A"/>
    <w:rsid w:val="00BC389A"/>
    <w:rsid w:val="00BC3940"/>
    <w:rsid w:val="00BC3982"/>
    <w:rsid w:val="00BC3A99"/>
    <w:rsid w:val="00BC3E3D"/>
    <w:rsid w:val="00BC3E95"/>
    <w:rsid w:val="00BC3EF8"/>
    <w:rsid w:val="00BC3FC7"/>
    <w:rsid w:val="00BC4090"/>
    <w:rsid w:val="00BC4192"/>
    <w:rsid w:val="00BC420E"/>
    <w:rsid w:val="00BC4287"/>
    <w:rsid w:val="00BC4424"/>
    <w:rsid w:val="00BC45A7"/>
    <w:rsid w:val="00BC46C2"/>
    <w:rsid w:val="00BC4734"/>
    <w:rsid w:val="00BC4762"/>
    <w:rsid w:val="00BC476C"/>
    <w:rsid w:val="00BC4D81"/>
    <w:rsid w:val="00BC4DB1"/>
    <w:rsid w:val="00BC5321"/>
    <w:rsid w:val="00BC550F"/>
    <w:rsid w:val="00BC5549"/>
    <w:rsid w:val="00BC558C"/>
    <w:rsid w:val="00BC55BB"/>
    <w:rsid w:val="00BC56A5"/>
    <w:rsid w:val="00BC57AE"/>
    <w:rsid w:val="00BC5885"/>
    <w:rsid w:val="00BC58D0"/>
    <w:rsid w:val="00BC58D3"/>
    <w:rsid w:val="00BC58F5"/>
    <w:rsid w:val="00BC5949"/>
    <w:rsid w:val="00BC59DC"/>
    <w:rsid w:val="00BC5B16"/>
    <w:rsid w:val="00BC5C2F"/>
    <w:rsid w:val="00BC5E04"/>
    <w:rsid w:val="00BC5E4A"/>
    <w:rsid w:val="00BC5EB6"/>
    <w:rsid w:val="00BC5F15"/>
    <w:rsid w:val="00BC5F6A"/>
    <w:rsid w:val="00BC5FAC"/>
    <w:rsid w:val="00BC6167"/>
    <w:rsid w:val="00BC61D8"/>
    <w:rsid w:val="00BC61DE"/>
    <w:rsid w:val="00BC62FD"/>
    <w:rsid w:val="00BC67C7"/>
    <w:rsid w:val="00BC682B"/>
    <w:rsid w:val="00BC684D"/>
    <w:rsid w:val="00BC6894"/>
    <w:rsid w:val="00BC68F8"/>
    <w:rsid w:val="00BC6A11"/>
    <w:rsid w:val="00BC6C56"/>
    <w:rsid w:val="00BC6C6B"/>
    <w:rsid w:val="00BC6D6E"/>
    <w:rsid w:val="00BC705A"/>
    <w:rsid w:val="00BC7095"/>
    <w:rsid w:val="00BC7136"/>
    <w:rsid w:val="00BC714C"/>
    <w:rsid w:val="00BC743A"/>
    <w:rsid w:val="00BC798B"/>
    <w:rsid w:val="00BC799A"/>
    <w:rsid w:val="00BC7B23"/>
    <w:rsid w:val="00BC7B9B"/>
    <w:rsid w:val="00BC7C92"/>
    <w:rsid w:val="00BC7D2F"/>
    <w:rsid w:val="00BC7DB9"/>
    <w:rsid w:val="00BC7FD1"/>
    <w:rsid w:val="00BD009D"/>
    <w:rsid w:val="00BD00F7"/>
    <w:rsid w:val="00BD0315"/>
    <w:rsid w:val="00BD03E5"/>
    <w:rsid w:val="00BD0433"/>
    <w:rsid w:val="00BD05A0"/>
    <w:rsid w:val="00BD06FB"/>
    <w:rsid w:val="00BD0705"/>
    <w:rsid w:val="00BD0747"/>
    <w:rsid w:val="00BD07C3"/>
    <w:rsid w:val="00BD098A"/>
    <w:rsid w:val="00BD0E10"/>
    <w:rsid w:val="00BD0E82"/>
    <w:rsid w:val="00BD0EA3"/>
    <w:rsid w:val="00BD11E2"/>
    <w:rsid w:val="00BD130F"/>
    <w:rsid w:val="00BD1345"/>
    <w:rsid w:val="00BD13BD"/>
    <w:rsid w:val="00BD14F1"/>
    <w:rsid w:val="00BD1545"/>
    <w:rsid w:val="00BD17DA"/>
    <w:rsid w:val="00BD1899"/>
    <w:rsid w:val="00BD18C7"/>
    <w:rsid w:val="00BD1936"/>
    <w:rsid w:val="00BD195F"/>
    <w:rsid w:val="00BD1AD9"/>
    <w:rsid w:val="00BD1D59"/>
    <w:rsid w:val="00BD1E4F"/>
    <w:rsid w:val="00BD1F39"/>
    <w:rsid w:val="00BD20C3"/>
    <w:rsid w:val="00BD218A"/>
    <w:rsid w:val="00BD2231"/>
    <w:rsid w:val="00BD22BE"/>
    <w:rsid w:val="00BD2320"/>
    <w:rsid w:val="00BD24D2"/>
    <w:rsid w:val="00BD2541"/>
    <w:rsid w:val="00BD2561"/>
    <w:rsid w:val="00BD273B"/>
    <w:rsid w:val="00BD275E"/>
    <w:rsid w:val="00BD2766"/>
    <w:rsid w:val="00BD2871"/>
    <w:rsid w:val="00BD2968"/>
    <w:rsid w:val="00BD2B90"/>
    <w:rsid w:val="00BD2D7E"/>
    <w:rsid w:val="00BD2E61"/>
    <w:rsid w:val="00BD2E8B"/>
    <w:rsid w:val="00BD2EEE"/>
    <w:rsid w:val="00BD3078"/>
    <w:rsid w:val="00BD325C"/>
    <w:rsid w:val="00BD3260"/>
    <w:rsid w:val="00BD36D9"/>
    <w:rsid w:val="00BD373C"/>
    <w:rsid w:val="00BD3836"/>
    <w:rsid w:val="00BD38D2"/>
    <w:rsid w:val="00BD3C20"/>
    <w:rsid w:val="00BD3E3E"/>
    <w:rsid w:val="00BD4270"/>
    <w:rsid w:val="00BD42C3"/>
    <w:rsid w:val="00BD441A"/>
    <w:rsid w:val="00BD4737"/>
    <w:rsid w:val="00BD4787"/>
    <w:rsid w:val="00BD4801"/>
    <w:rsid w:val="00BD48A5"/>
    <w:rsid w:val="00BD4A91"/>
    <w:rsid w:val="00BD4C35"/>
    <w:rsid w:val="00BD4E4E"/>
    <w:rsid w:val="00BD4F17"/>
    <w:rsid w:val="00BD5195"/>
    <w:rsid w:val="00BD51D7"/>
    <w:rsid w:val="00BD5223"/>
    <w:rsid w:val="00BD53F1"/>
    <w:rsid w:val="00BD54AF"/>
    <w:rsid w:val="00BD55C7"/>
    <w:rsid w:val="00BD55DE"/>
    <w:rsid w:val="00BD5695"/>
    <w:rsid w:val="00BD57C8"/>
    <w:rsid w:val="00BD593A"/>
    <w:rsid w:val="00BD59B5"/>
    <w:rsid w:val="00BD5D4E"/>
    <w:rsid w:val="00BD5DC8"/>
    <w:rsid w:val="00BD5FF7"/>
    <w:rsid w:val="00BD60A9"/>
    <w:rsid w:val="00BD6194"/>
    <w:rsid w:val="00BD61A3"/>
    <w:rsid w:val="00BD61A6"/>
    <w:rsid w:val="00BD63A6"/>
    <w:rsid w:val="00BD648C"/>
    <w:rsid w:val="00BD65F6"/>
    <w:rsid w:val="00BD662B"/>
    <w:rsid w:val="00BD6694"/>
    <w:rsid w:val="00BD68A5"/>
    <w:rsid w:val="00BD68A7"/>
    <w:rsid w:val="00BD693A"/>
    <w:rsid w:val="00BD695F"/>
    <w:rsid w:val="00BD6A1E"/>
    <w:rsid w:val="00BD6A72"/>
    <w:rsid w:val="00BD6B45"/>
    <w:rsid w:val="00BD6BCF"/>
    <w:rsid w:val="00BD6CBE"/>
    <w:rsid w:val="00BD71C5"/>
    <w:rsid w:val="00BD722A"/>
    <w:rsid w:val="00BD745C"/>
    <w:rsid w:val="00BD74EE"/>
    <w:rsid w:val="00BD76F3"/>
    <w:rsid w:val="00BD7823"/>
    <w:rsid w:val="00BD7BBF"/>
    <w:rsid w:val="00BD7BDA"/>
    <w:rsid w:val="00BD7E42"/>
    <w:rsid w:val="00BD7FF4"/>
    <w:rsid w:val="00BE0372"/>
    <w:rsid w:val="00BE0508"/>
    <w:rsid w:val="00BE0578"/>
    <w:rsid w:val="00BE05D5"/>
    <w:rsid w:val="00BE06EB"/>
    <w:rsid w:val="00BE09B3"/>
    <w:rsid w:val="00BE0A93"/>
    <w:rsid w:val="00BE0B56"/>
    <w:rsid w:val="00BE0B6F"/>
    <w:rsid w:val="00BE0C41"/>
    <w:rsid w:val="00BE0C56"/>
    <w:rsid w:val="00BE0D3C"/>
    <w:rsid w:val="00BE0E3E"/>
    <w:rsid w:val="00BE0FE1"/>
    <w:rsid w:val="00BE11C8"/>
    <w:rsid w:val="00BE1294"/>
    <w:rsid w:val="00BE1315"/>
    <w:rsid w:val="00BE146F"/>
    <w:rsid w:val="00BE14A8"/>
    <w:rsid w:val="00BE15E7"/>
    <w:rsid w:val="00BE1785"/>
    <w:rsid w:val="00BE1794"/>
    <w:rsid w:val="00BE1998"/>
    <w:rsid w:val="00BE1CEE"/>
    <w:rsid w:val="00BE1E36"/>
    <w:rsid w:val="00BE1F79"/>
    <w:rsid w:val="00BE1FB6"/>
    <w:rsid w:val="00BE21D3"/>
    <w:rsid w:val="00BE232E"/>
    <w:rsid w:val="00BE2440"/>
    <w:rsid w:val="00BE2534"/>
    <w:rsid w:val="00BE2547"/>
    <w:rsid w:val="00BE2633"/>
    <w:rsid w:val="00BE2CC0"/>
    <w:rsid w:val="00BE2DC7"/>
    <w:rsid w:val="00BE2FA2"/>
    <w:rsid w:val="00BE3083"/>
    <w:rsid w:val="00BE3172"/>
    <w:rsid w:val="00BE3446"/>
    <w:rsid w:val="00BE3483"/>
    <w:rsid w:val="00BE34AE"/>
    <w:rsid w:val="00BE36BE"/>
    <w:rsid w:val="00BE3779"/>
    <w:rsid w:val="00BE377C"/>
    <w:rsid w:val="00BE385C"/>
    <w:rsid w:val="00BE39C3"/>
    <w:rsid w:val="00BE3C71"/>
    <w:rsid w:val="00BE3ECC"/>
    <w:rsid w:val="00BE3F6E"/>
    <w:rsid w:val="00BE3FBC"/>
    <w:rsid w:val="00BE4039"/>
    <w:rsid w:val="00BE4101"/>
    <w:rsid w:val="00BE4474"/>
    <w:rsid w:val="00BE46A9"/>
    <w:rsid w:val="00BE481C"/>
    <w:rsid w:val="00BE4AC7"/>
    <w:rsid w:val="00BE4AFA"/>
    <w:rsid w:val="00BE4F75"/>
    <w:rsid w:val="00BE5010"/>
    <w:rsid w:val="00BE5393"/>
    <w:rsid w:val="00BE5514"/>
    <w:rsid w:val="00BE5564"/>
    <w:rsid w:val="00BE569F"/>
    <w:rsid w:val="00BE56DC"/>
    <w:rsid w:val="00BE574D"/>
    <w:rsid w:val="00BE582E"/>
    <w:rsid w:val="00BE58C0"/>
    <w:rsid w:val="00BE5A2D"/>
    <w:rsid w:val="00BE5D78"/>
    <w:rsid w:val="00BE604E"/>
    <w:rsid w:val="00BE608B"/>
    <w:rsid w:val="00BE615E"/>
    <w:rsid w:val="00BE625B"/>
    <w:rsid w:val="00BE644C"/>
    <w:rsid w:val="00BE64DC"/>
    <w:rsid w:val="00BE661B"/>
    <w:rsid w:val="00BE662D"/>
    <w:rsid w:val="00BE6768"/>
    <w:rsid w:val="00BE68FD"/>
    <w:rsid w:val="00BE6968"/>
    <w:rsid w:val="00BE6A58"/>
    <w:rsid w:val="00BE6A74"/>
    <w:rsid w:val="00BE6B36"/>
    <w:rsid w:val="00BE71CB"/>
    <w:rsid w:val="00BE73BB"/>
    <w:rsid w:val="00BE75E6"/>
    <w:rsid w:val="00BE76E0"/>
    <w:rsid w:val="00BE7873"/>
    <w:rsid w:val="00BE7CD5"/>
    <w:rsid w:val="00BE7CF6"/>
    <w:rsid w:val="00BE7D08"/>
    <w:rsid w:val="00BE7EBE"/>
    <w:rsid w:val="00BE7F11"/>
    <w:rsid w:val="00BE7F2A"/>
    <w:rsid w:val="00BE7FC3"/>
    <w:rsid w:val="00BF007A"/>
    <w:rsid w:val="00BF050F"/>
    <w:rsid w:val="00BF089F"/>
    <w:rsid w:val="00BF0B34"/>
    <w:rsid w:val="00BF0BD5"/>
    <w:rsid w:val="00BF0C5D"/>
    <w:rsid w:val="00BF0DD6"/>
    <w:rsid w:val="00BF0E67"/>
    <w:rsid w:val="00BF0EF4"/>
    <w:rsid w:val="00BF101A"/>
    <w:rsid w:val="00BF13E9"/>
    <w:rsid w:val="00BF16A1"/>
    <w:rsid w:val="00BF16CA"/>
    <w:rsid w:val="00BF18CA"/>
    <w:rsid w:val="00BF18D2"/>
    <w:rsid w:val="00BF1909"/>
    <w:rsid w:val="00BF1954"/>
    <w:rsid w:val="00BF1AEA"/>
    <w:rsid w:val="00BF1D0A"/>
    <w:rsid w:val="00BF1D53"/>
    <w:rsid w:val="00BF1DF0"/>
    <w:rsid w:val="00BF219F"/>
    <w:rsid w:val="00BF22B8"/>
    <w:rsid w:val="00BF2306"/>
    <w:rsid w:val="00BF249C"/>
    <w:rsid w:val="00BF271A"/>
    <w:rsid w:val="00BF293A"/>
    <w:rsid w:val="00BF2AB1"/>
    <w:rsid w:val="00BF2BF2"/>
    <w:rsid w:val="00BF2C59"/>
    <w:rsid w:val="00BF2D64"/>
    <w:rsid w:val="00BF2E3B"/>
    <w:rsid w:val="00BF2E54"/>
    <w:rsid w:val="00BF2E67"/>
    <w:rsid w:val="00BF2EA7"/>
    <w:rsid w:val="00BF3068"/>
    <w:rsid w:val="00BF30AF"/>
    <w:rsid w:val="00BF321E"/>
    <w:rsid w:val="00BF3283"/>
    <w:rsid w:val="00BF336C"/>
    <w:rsid w:val="00BF3582"/>
    <w:rsid w:val="00BF37DD"/>
    <w:rsid w:val="00BF3895"/>
    <w:rsid w:val="00BF3A3F"/>
    <w:rsid w:val="00BF3A73"/>
    <w:rsid w:val="00BF3AE3"/>
    <w:rsid w:val="00BF3B29"/>
    <w:rsid w:val="00BF3BF5"/>
    <w:rsid w:val="00BF3C0E"/>
    <w:rsid w:val="00BF3CCC"/>
    <w:rsid w:val="00BF3E78"/>
    <w:rsid w:val="00BF3FDF"/>
    <w:rsid w:val="00BF4036"/>
    <w:rsid w:val="00BF413C"/>
    <w:rsid w:val="00BF4303"/>
    <w:rsid w:val="00BF433A"/>
    <w:rsid w:val="00BF4468"/>
    <w:rsid w:val="00BF4567"/>
    <w:rsid w:val="00BF4719"/>
    <w:rsid w:val="00BF47F0"/>
    <w:rsid w:val="00BF49C4"/>
    <w:rsid w:val="00BF4B4B"/>
    <w:rsid w:val="00BF4B67"/>
    <w:rsid w:val="00BF4BCB"/>
    <w:rsid w:val="00BF4C26"/>
    <w:rsid w:val="00BF4EE7"/>
    <w:rsid w:val="00BF50DE"/>
    <w:rsid w:val="00BF5172"/>
    <w:rsid w:val="00BF5268"/>
    <w:rsid w:val="00BF52BE"/>
    <w:rsid w:val="00BF533C"/>
    <w:rsid w:val="00BF53CD"/>
    <w:rsid w:val="00BF5695"/>
    <w:rsid w:val="00BF57DC"/>
    <w:rsid w:val="00BF5A4E"/>
    <w:rsid w:val="00BF5A89"/>
    <w:rsid w:val="00BF5F75"/>
    <w:rsid w:val="00BF602B"/>
    <w:rsid w:val="00BF6030"/>
    <w:rsid w:val="00BF6107"/>
    <w:rsid w:val="00BF6127"/>
    <w:rsid w:val="00BF62CA"/>
    <w:rsid w:val="00BF62E7"/>
    <w:rsid w:val="00BF62EC"/>
    <w:rsid w:val="00BF639C"/>
    <w:rsid w:val="00BF63A9"/>
    <w:rsid w:val="00BF6400"/>
    <w:rsid w:val="00BF6737"/>
    <w:rsid w:val="00BF6951"/>
    <w:rsid w:val="00BF6BE9"/>
    <w:rsid w:val="00BF6C08"/>
    <w:rsid w:val="00BF6CB3"/>
    <w:rsid w:val="00BF6CE6"/>
    <w:rsid w:val="00BF6E3F"/>
    <w:rsid w:val="00BF6E9E"/>
    <w:rsid w:val="00BF6EE2"/>
    <w:rsid w:val="00BF6F06"/>
    <w:rsid w:val="00BF6F23"/>
    <w:rsid w:val="00BF71D1"/>
    <w:rsid w:val="00BF7221"/>
    <w:rsid w:val="00BF723F"/>
    <w:rsid w:val="00BF731E"/>
    <w:rsid w:val="00BF7718"/>
    <w:rsid w:val="00BF7957"/>
    <w:rsid w:val="00BF799F"/>
    <w:rsid w:val="00BF79F6"/>
    <w:rsid w:val="00BF7A20"/>
    <w:rsid w:val="00BF7A70"/>
    <w:rsid w:val="00BF7ABC"/>
    <w:rsid w:val="00BF7BDC"/>
    <w:rsid w:val="00BF7C6E"/>
    <w:rsid w:val="00BF7C71"/>
    <w:rsid w:val="00BF7CF7"/>
    <w:rsid w:val="00BF7DFE"/>
    <w:rsid w:val="00C00131"/>
    <w:rsid w:val="00C0032F"/>
    <w:rsid w:val="00C00412"/>
    <w:rsid w:val="00C00444"/>
    <w:rsid w:val="00C00755"/>
    <w:rsid w:val="00C0077A"/>
    <w:rsid w:val="00C008B1"/>
    <w:rsid w:val="00C00919"/>
    <w:rsid w:val="00C00B7F"/>
    <w:rsid w:val="00C00C13"/>
    <w:rsid w:val="00C00D63"/>
    <w:rsid w:val="00C00D8C"/>
    <w:rsid w:val="00C00ED4"/>
    <w:rsid w:val="00C00FCD"/>
    <w:rsid w:val="00C00FF2"/>
    <w:rsid w:val="00C01181"/>
    <w:rsid w:val="00C011E4"/>
    <w:rsid w:val="00C0127F"/>
    <w:rsid w:val="00C014D2"/>
    <w:rsid w:val="00C0164E"/>
    <w:rsid w:val="00C0167A"/>
    <w:rsid w:val="00C016CA"/>
    <w:rsid w:val="00C01705"/>
    <w:rsid w:val="00C01777"/>
    <w:rsid w:val="00C0177A"/>
    <w:rsid w:val="00C017D5"/>
    <w:rsid w:val="00C01AD9"/>
    <w:rsid w:val="00C01D5D"/>
    <w:rsid w:val="00C01E4A"/>
    <w:rsid w:val="00C02004"/>
    <w:rsid w:val="00C02096"/>
    <w:rsid w:val="00C021ED"/>
    <w:rsid w:val="00C023A9"/>
    <w:rsid w:val="00C0242D"/>
    <w:rsid w:val="00C02460"/>
    <w:rsid w:val="00C024A3"/>
    <w:rsid w:val="00C0272C"/>
    <w:rsid w:val="00C02A39"/>
    <w:rsid w:val="00C02BB0"/>
    <w:rsid w:val="00C02E0A"/>
    <w:rsid w:val="00C02E1B"/>
    <w:rsid w:val="00C02E5D"/>
    <w:rsid w:val="00C030F2"/>
    <w:rsid w:val="00C03404"/>
    <w:rsid w:val="00C034A6"/>
    <w:rsid w:val="00C034F5"/>
    <w:rsid w:val="00C0354B"/>
    <w:rsid w:val="00C0356B"/>
    <w:rsid w:val="00C035C2"/>
    <w:rsid w:val="00C036DB"/>
    <w:rsid w:val="00C036F9"/>
    <w:rsid w:val="00C03754"/>
    <w:rsid w:val="00C03846"/>
    <w:rsid w:val="00C038E9"/>
    <w:rsid w:val="00C03935"/>
    <w:rsid w:val="00C039ED"/>
    <w:rsid w:val="00C03A77"/>
    <w:rsid w:val="00C03A86"/>
    <w:rsid w:val="00C03BE8"/>
    <w:rsid w:val="00C03D54"/>
    <w:rsid w:val="00C03DD3"/>
    <w:rsid w:val="00C0406D"/>
    <w:rsid w:val="00C040D1"/>
    <w:rsid w:val="00C04476"/>
    <w:rsid w:val="00C0449D"/>
    <w:rsid w:val="00C044EF"/>
    <w:rsid w:val="00C045C4"/>
    <w:rsid w:val="00C0465F"/>
    <w:rsid w:val="00C0473A"/>
    <w:rsid w:val="00C048D6"/>
    <w:rsid w:val="00C049F4"/>
    <w:rsid w:val="00C04A85"/>
    <w:rsid w:val="00C04CF0"/>
    <w:rsid w:val="00C04D97"/>
    <w:rsid w:val="00C05072"/>
    <w:rsid w:val="00C051D1"/>
    <w:rsid w:val="00C05201"/>
    <w:rsid w:val="00C05208"/>
    <w:rsid w:val="00C052F9"/>
    <w:rsid w:val="00C05626"/>
    <w:rsid w:val="00C0584C"/>
    <w:rsid w:val="00C058BB"/>
    <w:rsid w:val="00C05978"/>
    <w:rsid w:val="00C059B9"/>
    <w:rsid w:val="00C05A12"/>
    <w:rsid w:val="00C05AC2"/>
    <w:rsid w:val="00C05B2E"/>
    <w:rsid w:val="00C05B37"/>
    <w:rsid w:val="00C05D77"/>
    <w:rsid w:val="00C05DC6"/>
    <w:rsid w:val="00C05E5C"/>
    <w:rsid w:val="00C05EC0"/>
    <w:rsid w:val="00C06075"/>
    <w:rsid w:val="00C0613A"/>
    <w:rsid w:val="00C06188"/>
    <w:rsid w:val="00C0644E"/>
    <w:rsid w:val="00C06691"/>
    <w:rsid w:val="00C06720"/>
    <w:rsid w:val="00C06A22"/>
    <w:rsid w:val="00C06C38"/>
    <w:rsid w:val="00C06F19"/>
    <w:rsid w:val="00C06FC8"/>
    <w:rsid w:val="00C070D5"/>
    <w:rsid w:val="00C0710A"/>
    <w:rsid w:val="00C071A9"/>
    <w:rsid w:val="00C07203"/>
    <w:rsid w:val="00C07209"/>
    <w:rsid w:val="00C07376"/>
    <w:rsid w:val="00C07431"/>
    <w:rsid w:val="00C074C8"/>
    <w:rsid w:val="00C07530"/>
    <w:rsid w:val="00C07683"/>
    <w:rsid w:val="00C076C9"/>
    <w:rsid w:val="00C07832"/>
    <w:rsid w:val="00C07940"/>
    <w:rsid w:val="00C07BB6"/>
    <w:rsid w:val="00C07D00"/>
    <w:rsid w:val="00C07F83"/>
    <w:rsid w:val="00C07FE5"/>
    <w:rsid w:val="00C10005"/>
    <w:rsid w:val="00C101B2"/>
    <w:rsid w:val="00C10366"/>
    <w:rsid w:val="00C10538"/>
    <w:rsid w:val="00C1057E"/>
    <w:rsid w:val="00C1079C"/>
    <w:rsid w:val="00C10851"/>
    <w:rsid w:val="00C10B6F"/>
    <w:rsid w:val="00C10C83"/>
    <w:rsid w:val="00C10D03"/>
    <w:rsid w:val="00C10D19"/>
    <w:rsid w:val="00C10D9A"/>
    <w:rsid w:val="00C10DCC"/>
    <w:rsid w:val="00C10FB7"/>
    <w:rsid w:val="00C110C1"/>
    <w:rsid w:val="00C11191"/>
    <w:rsid w:val="00C11370"/>
    <w:rsid w:val="00C11372"/>
    <w:rsid w:val="00C1138E"/>
    <w:rsid w:val="00C1141F"/>
    <w:rsid w:val="00C115A0"/>
    <w:rsid w:val="00C11824"/>
    <w:rsid w:val="00C11952"/>
    <w:rsid w:val="00C11A2B"/>
    <w:rsid w:val="00C11BFB"/>
    <w:rsid w:val="00C11EAA"/>
    <w:rsid w:val="00C1218C"/>
    <w:rsid w:val="00C124E2"/>
    <w:rsid w:val="00C1255A"/>
    <w:rsid w:val="00C1257F"/>
    <w:rsid w:val="00C126F4"/>
    <w:rsid w:val="00C12786"/>
    <w:rsid w:val="00C1293F"/>
    <w:rsid w:val="00C12AC0"/>
    <w:rsid w:val="00C12AE5"/>
    <w:rsid w:val="00C12BCD"/>
    <w:rsid w:val="00C12BE0"/>
    <w:rsid w:val="00C1316E"/>
    <w:rsid w:val="00C132FE"/>
    <w:rsid w:val="00C133D8"/>
    <w:rsid w:val="00C135C0"/>
    <w:rsid w:val="00C135F0"/>
    <w:rsid w:val="00C1393E"/>
    <w:rsid w:val="00C1394E"/>
    <w:rsid w:val="00C13BB3"/>
    <w:rsid w:val="00C13C84"/>
    <w:rsid w:val="00C13EB8"/>
    <w:rsid w:val="00C13F80"/>
    <w:rsid w:val="00C13FDB"/>
    <w:rsid w:val="00C141CB"/>
    <w:rsid w:val="00C14374"/>
    <w:rsid w:val="00C143A3"/>
    <w:rsid w:val="00C14652"/>
    <w:rsid w:val="00C146B0"/>
    <w:rsid w:val="00C1477E"/>
    <w:rsid w:val="00C14848"/>
    <w:rsid w:val="00C148F8"/>
    <w:rsid w:val="00C14988"/>
    <w:rsid w:val="00C14993"/>
    <w:rsid w:val="00C14A75"/>
    <w:rsid w:val="00C14A8E"/>
    <w:rsid w:val="00C14C86"/>
    <w:rsid w:val="00C14FD2"/>
    <w:rsid w:val="00C151D4"/>
    <w:rsid w:val="00C1524E"/>
    <w:rsid w:val="00C15313"/>
    <w:rsid w:val="00C15324"/>
    <w:rsid w:val="00C1542F"/>
    <w:rsid w:val="00C15576"/>
    <w:rsid w:val="00C155BC"/>
    <w:rsid w:val="00C15639"/>
    <w:rsid w:val="00C15687"/>
    <w:rsid w:val="00C156C1"/>
    <w:rsid w:val="00C15717"/>
    <w:rsid w:val="00C15787"/>
    <w:rsid w:val="00C1581D"/>
    <w:rsid w:val="00C15A05"/>
    <w:rsid w:val="00C15AFB"/>
    <w:rsid w:val="00C15BEA"/>
    <w:rsid w:val="00C15CE5"/>
    <w:rsid w:val="00C15D62"/>
    <w:rsid w:val="00C15E02"/>
    <w:rsid w:val="00C161D8"/>
    <w:rsid w:val="00C16518"/>
    <w:rsid w:val="00C16610"/>
    <w:rsid w:val="00C16617"/>
    <w:rsid w:val="00C166F8"/>
    <w:rsid w:val="00C168D2"/>
    <w:rsid w:val="00C16A59"/>
    <w:rsid w:val="00C16B00"/>
    <w:rsid w:val="00C16B80"/>
    <w:rsid w:val="00C16BD5"/>
    <w:rsid w:val="00C16BF9"/>
    <w:rsid w:val="00C16C7B"/>
    <w:rsid w:val="00C16D9B"/>
    <w:rsid w:val="00C170F0"/>
    <w:rsid w:val="00C172A0"/>
    <w:rsid w:val="00C172B1"/>
    <w:rsid w:val="00C172E5"/>
    <w:rsid w:val="00C1734E"/>
    <w:rsid w:val="00C1738D"/>
    <w:rsid w:val="00C175A1"/>
    <w:rsid w:val="00C176E0"/>
    <w:rsid w:val="00C17737"/>
    <w:rsid w:val="00C17773"/>
    <w:rsid w:val="00C177B5"/>
    <w:rsid w:val="00C17870"/>
    <w:rsid w:val="00C178F8"/>
    <w:rsid w:val="00C179E4"/>
    <w:rsid w:val="00C17C49"/>
    <w:rsid w:val="00C17C5A"/>
    <w:rsid w:val="00C17D42"/>
    <w:rsid w:val="00C2009F"/>
    <w:rsid w:val="00C20152"/>
    <w:rsid w:val="00C202F5"/>
    <w:rsid w:val="00C2032F"/>
    <w:rsid w:val="00C203B9"/>
    <w:rsid w:val="00C2046F"/>
    <w:rsid w:val="00C205C6"/>
    <w:rsid w:val="00C205D0"/>
    <w:rsid w:val="00C20646"/>
    <w:rsid w:val="00C20744"/>
    <w:rsid w:val="00C207E0"/>
    <w:rsid w:val="00C20850"/>
    <w:rsid w:val="00C2088D"/>
    <w:rsid w:val="00C20FA3"/>
    <w:rsid w:val="00C20FC9"/>
    <w:rsid w:val="00C211F3"/>
    <w:rsid w:val="00C2133F"/>
    <w:rsid w:val="00C214DD"/>
    <w:rsid w:val="00C21631"/>
    <w:rsid w:val="00C217A5"/>
    <w:rsid w:val="00C219E7"/>
    <w:rsid w:val="00C21D3B"/>
    <w:rsid w:val="00C21F48"/>
    <w:rsid w:val="00C21FE2"/>
    <w:rsid w:val="00C220B2"/>
    <w:rsid w:val="00C22111"/>
    <w:rsid w:val="00C2211E"/>
    <w:rsid w:val="00C22321"/>
    <w:rsid w:val="00C22391"/>
    <w:rsid w:val="00C223F2"/>
    <w:rsid w:val="00C22495"/>
    <w:rsid w:val="00C224FE"/>
    <w:rsid w:val="00C22569"/>
    <w:rsid w:val="00C225D6"/>
    <w:rsid w:val="00C2269F"/>
    <w:rsid w:val="00C22C1E"/>
    <w:rsid w:val="00C22D67"/>
    <w:rsid w:val="00C22FC9"/>
    <w:rsid w:val="00C23003"/>
    <w:rsid w:val="00C2308B"/>
    <w:rsid w:val="00C230AE"/>
    <w:rsid w:val="00C23199"/>
    <w:rsid w:val="00C23350"/>
    <w:rsid w:val="00C233DC"/>
    <w:rsid w:val="00C234B1"/>
    <w:rsid w:val="00C23549"/>
    <w:rsid w:val="00C237F7"/>
    <w:rsid w:val="00C23800"/>
    <w:rsid w:val="00C23971"/>
    <w:rsid w:val="00C239BB"/>
    <w:rsid w:val="00C23ABB"/>
    <w:rsid w:val="00C23BAE"/>
    <w:rsid w:val="00C23C4E"/>
    <w:rsid w:val="00C23C93"/>
    <w:rsid w:val="00C23CFA"/>
    <w:rsid w:val="00C23DCC"/>
    <w:rsid w:val="00C240B7"/>
    <w:rsid w:val="00C240F0"/>
    <w:rsid w:val="00C2426C"/>
    <w:rsid w:val="00C24694"/>
    <w:rsid w:val="00C247F5"/>
    <w:rsid w:val="00C24826"/>
    <w:rsid w:val="00C2499D"/>
    <w:rsid w:val="00C24AEC"/>
    <w:rsid w:val="00C24E3A"/>
    <w:rsid w:val="00C24FF1"/>
    <w:rsid w:val="00C250D0"/>
    <w:rsid w:val="00C2516F"/>
    <w:rsid w:val="00C25217"/>
    <w:rsid w:val="00C252E3"/>
    <w:rsid w:val="00C252ED"/>
    <w:rsid w:val="00C254BD"/>
    <w:rsid w:val="00C254F4"/>
    <w:rsid w:val="00C256B7"/>
    <w:rsid w:val="00C256C4"/>
    <w:rsid w:val="00C25731"/>
    <w:rsid w:val="00C2577C"/>
    <w:rsid w:val="00C259D8"/>
    <w:rsid w:val="00C25B33"/>
    <w:rsid w:val="00C25C46"/>
    <w:rsid w:val="00C25D4A"/>
    <w:rsid w:val="00C25D95"/>
    <w:rsid w:val="00C25DCC"/>
    <w:rsid w:val="00C25DF2"/>
    <w:rsid w:val="00C25E82"/>
    <w:rsid w:val="00C25FAC"/>
    <w:rsid w:val="00C26152"/>
    <w:rsid w:val="00C26323"/>
    <w:rsid w:val="00C263BC"/>
    <w:rsid w:val="00C2646E"/>
    <w:rsid w:val="00C26872"/>
    <w:rsid w:val="00C269E2"/>
    <w:rsid w:val="00C26A82"/>
    <w:rsid w:val="00C26A83"/>
    <w:rsid w:val="00C26B7B"/>
    <w:rsid w:val="00C26BDB"/>
    <w:rsid w:val="00C27116"/>
    <w:rsid w:val="00C2720D"/>
    <w:rsid w:val="00C27353"/>
    <w:rsid w:val="00C2737C"/>
    <w:rsid w:val="00C2786F"/>
    <w:rsid w:val="00C27881"/>
    <w:rsid w:val="00C278A4"/>
    <w:rsid w:val="00C27953"/>
    <w:rsid w:val="00C279AD"/>
    <w:rsid w:val="00C27AA3"/>
    <w:rsid w:val="00C27AFF"/>
    <w:rsid w:val="00C27B39"/>
    <w:rsid w:val="00C27BD8"/>
    <w:rsid w:val="00C27DF8"/>
    <w:rsid w:val="00C27EC4"/>
    <w:rsid w:val="00C301B1"/>
    <w:rsid w:val="00C301BE"/>
    <w:rsid w:val="00C30230"/>
    <w:rsid w:val="00C3031D"/>
    <w:rsid w:val="00C30431"/>
    <w:rsid w:val="00C30529"/>
    <w:rsid w:val="00C30570"/>
    <w:rsid w:val="00C305AF"/>
    <w:rsid w:val="00C30669"/>
    <w:rsid w:val="00C30B35"/>
    <w:rsid w:val="00C30BDA"/>
    <w:rsid w:val="00C30C0D"/>
    <w:rsid w:val="00C30C63"/>
    <w:rsid w:val="00C30CE6"/>
    <w:rsid w:val="00C30FBC"/>
    <w:rsid w:val="00C30FF3"/>
    <w:rsid w:val="00C3113F"/>
    <w:rsid w:val="00C311E2"/>
    <w:rsid w:val="00C31296"/>
    <w:rsid w:val="00C31519"/>
    <w:rsid w:val="00C316A0"/>
    <w:rsid w:val="00C316EE"/>
    <w:rsid w:val="00C31A30"/>
    <w:rsid w:val="00C31B2D"/>
    <w:rsid w:val="00C31B8C"/>
    <w:rsid w:val="00C31BAC"/>
    <w:rsid w:val="00C31EC2"/>
    <w:rsid w:val="00C31F90"/>
    <w:rsid w:val="00C31F94"/>
    <w:rsid w:val="00C3200A"/>
    <w:rsid w:val="00C32103"/>
    <w:rsid w:val="00C32296"/>
    <w:rsid w:val="00C323A8"/>
    <w:rsid w:val="00C32730"/>
    <w:rsid w:val="00C327E5"/>
    <w:rsid w:val="00C32819"/>
    <w:rsid w:val="00C32876"/>
    <w:rsid w:val="00C328F8"/>
    <w:rsid w:val="00C32977"/>
    <w:rsid w:val="00C32A5C"/>
    <w:rsid w:val="00C32B0F"/>
    <w:rsid w:val="00C32C04"/>
    <w:rsid w:val="00C32CE4"/>
    <w:rsid w:val="00C32D18"/>
    <w:rsid w:val="00C32D8E"/>
    <w:rsid w:val="00C32E19"/>
    <w:rsid w:val="00C32E84"/>
    <w:rsid w:val="00C32F7A"/>
    <w:rsid w:val="00C32FE6"/>
    <w:rsid w:val="00C3317C"/>
    <w:rsid w:val="00C331AE"/>
    <w:rsid w:val="00C332EC"/>
    <w:rsid w:val="00C334A5"/>
    <w:rsid w:val="00C3377B"/>
    <w:rsid w:val="00C337A7"/>
    <w:rsid w:val="00C33C61"/>
    <w:rsid w:val="00C33E9E"/>
    <w:rsid w:val="00C33F2E"/>
    <w:rsid w:val="00C34073"/>
    <w:rsid w:val="00C340B7"/>
    <w:rsid w:val="00C341BC"/>
    <w:rsid w:val="00C341FA"/>
    <w:rsid w:val="00C3428B"/>
    <w:rsid w:val="00C34505"/>
    <w:rsid w:val="00C34598"/>
    <w:rsid w:val="00C34707"/>
    <w:rsid w:val="00C3486A"/>
    <w:rsid w:val="00C34988"/>
    <w:rsid w:val="00C34A90"/>
    <w:rsid w:val="00C34ABD"/>
    <w:rsid w:val="00C34B42"/>
    <w:rsid w:val="00C34B4A"/>
    <w:rsid w:val="00C34CC5"/>
    <w:rsid w:val="00C34D9D"/>
    <w:rsid w:val="00C34D9F"/>
    <w:rsid w:val="00C34E9D"/>
    <w:rsid w:val="00C34FE7"/>
    <w:rsid w:val="00C3505A"/>
    <w:rsid w:val="00C352BB"/>
    <w:rsid w:val="00C353C8"/>
    <w:rsid w:val="00C355BF"/>
    <w:rsid w:val="00C356BC"/>
    <w:rsid w:val="00C3575A"/>
    <w:rsid w:val="00C35781"/>
    <w:rsid w:val="00C35858"/>
    <w:rsid w:val="00C35944"/>
    <w:rsid w:val="00C35A3C"/>
    <w:rsid w:val="00C35A99"/>
    <w:rsid w:val="00C35B1B"/>
    <w:rsid w:val="00C35EE4"/>
    <w:rsid w:val="00C35F23"/>
    <w:rsid w:val="00C35FC2"/>
    <w:rsid w:val="00C36068"/>
    <w:rsid w:val="00C36167"/>
    <w:rsid w:val="00C36282"/>
    <w:rsid w:val="00C362C5"/>
    <w:rsid w:val="00C362DD"/>
    <w:rsid w:val="00C3631A"/>
    <w:rsid w:val="00C36397"/>
    <w:rsid w:val="00C3670C"/>
    <w:rsid w:val="00C36799"/>
    <w:rsid w:val="00C367D2"/>
    <w:rsid w:val="00C368DC"/>
    <w:rsid w:val="00C36B43"/>
    <w:rsid w:val="00C36C52"/>
    <w:rsid w:val="00C36CFE"/>
    <w:rsid w:val="00C36F6E"/>
    <w:rsid w:val="00C36FF5"/>
    <w:rsid w:val="00C37040"/>
    <w:rsid w:val="00C3705C"/>
    <w:rsid w:val="00C37193"/>
    <w:rsid w:val="00C373F7"/>
    <w:rsid w:val="00C37417"/>
    <w:rsid w:val="00C37684"/>
    <w:rsid w:val="00C37719"/>
    <w:rsid w:val="00C37907"/>
    <w:rsid w:val="00C37D86"/>
    <w:rsid w:val="00C40039"/>
    <w:rsid w:val="00C40417"/>
    <w:rsid w:val="00C404A1"/>
    <w:rsid w:val="00C404B0"/>
    <w:rsid w:val="00C4052D"/>
    <w:rsid w:val="00C40732"/>
    <w:rsid w:val="00C40758"/>
    <w:rsid w:val="00C40891"/>
    <w:rsid w:val="00C40A5B"/>
    <w:rsid w:val="00C40AEA"/>
    <w:rsid w:val="00C40B6E"/>
    <w:rsid w:val="00C40B9C"/>
    <w:rsid w:val="00C40C0A"/>
    <w:rsid w:val="00C40CF5"/>
    <w:rsid w:val="00C40DB6"/>
    <w:rsid w:val="00C40DC8"/>
    <w:rsid w:val="00C4103E"/>
    <w:rsid w:val="00C4104B"/>
    <w:rsid w:val="00C410A2"/>
    <w:rsid w:val="00C410B5"/>
    <w:rsid w:val="00C41338"/>
    <w:rsid w:val="00C413A0"/>
    <w:rsid w:val="00C41414"/>
    <w:rsid w:val="00C41A20"/>
    <w:rsid w:val="00C41BFF"/>
    <w:rsid w:val="00C41C57"/>
    <w:rsid w:val="00C41D34"/>
    <w:rsid w:val="00C41E2B"/>
    <w:rsid w:val="00C41E89"/>
    <w:rsid w:val="00C41EDB"/>
    <w:rsid w:val="00C420A2"/>
    <w:rsid w:val="00C42183"/>
    <w:rsid w:val="00C4218B"/>
    <w:rsid w:val="00C423BE"/>
    <w:rsid w:val="00C42591"/>
    <w:rsid w:val="00C425CE"/>
    <w:rsid w:val="00C425FA"/>
    <w:rsid w:val="00C42741"/>
    <w:rsid w:val="00C427D3"/>
    <w:rsid w:val="00C4284F"/>
    <w:rsid w:val="00C42A69"/>
    <w:rsid w:val="00C42B13"/>
    <w:rsid w:val="00C42B80"/>
    <w:rsid w:val="00C42BE0"/>
    <w:rsid w:val="00C42C09"/>
    <w:rsid w:val="00C42DD8"/>
    <w:rsid w:val="00C42E0C"/>
    <w:rsid w:val="00C42FBA"/>
    <w:rsid w:val="00C42FED"/>
    <w:rsid w:val="00C4304A"/>
    <w:rsid w:val="00C43083"/>
    <w:rsid w:val="00C431C2"/>
    <w:rsid w:val="00C431C4"/>
    <w:rsid w:val="00C431EC"/>
    <w:rsid w:val="00C43311"/>
    <w:rsid w:val="00C434A0"/>
    <w:rsid w:val="00C437AC"/>
    <w:rsid w:val="00C43819"/>
    <w:rsid w:val="00C4395B"/>
    <w:rsid w:val="00C43A69"/>
    <w:rsid w:val="00C43B95"/>
    <w:rsid w:val="00C43BDE"/>
    <w:rsid w:val="00C43C6E"/>
    <w:rsid w:val="00C43D3B"/>
    <w:rsid w:val="00C43E18"/>
    <w:rsid w:val="00C4423E"/>
    <w:rsid w:val="00C4425A"/>
    <w:rsid w:val="00C4437C"/>
    <w:rsid w:val="00C44545"/>
    <w:rsid w:val="00C44698"/>
    <w:rsid w:val="00C446CE"/>
    <w:rsid w:val="00C44793"/>
    <w:rsid w:val="00C4480A"/>
    <w:rsid w:val="00C4483A"/>
    <w:rsid w:val="00C44996"/>
    <w:rsid w:val="00C44BCA"/>
    <w:rsid w:val="00C44BFB"/>
    <w:rsid w:val="00C44F62"/>
    <w:rsid w:val="00C44F7C"/>
    <w:rsid w:val="00C4501C"/>
    <w:rsid w:val="00C45150"/>
    <w:rsid w:val="00C451EA"/>
    <w:rsid w:val="00C4534F"/>
    <w:rsid w:val="00C45365"/>
    <w:rsid w:val="00C4542F"/>
    <w:rsid w:val="00C4590E"/>
    <w:rsid w:val="00C45B7A"/>
    <w:rsid w:val="00C45E69"/>
    <w:rsid w:val="00C45F86"/>
    <w:rsid w:val="00C46278"/>
    <w:rsid w:val="00C462A4"/>
    <w:rsid w:val="00C4640A"/>
    <w:rsid w:val="00C4655B"/>
    <w:rsid w:val="00C46846"/>
    <w:rsid w:val="00C469B9"/>
    <w:rsid w:val="00C46CCA"/>
    <w:rsid w:val="00C46CE5"/>
    <w:rsid w:val="00C46FEE"/>
    <w:rsid w:val="00C4720B"/>
    <w:rsid w:val="00C472EB"/>
    <w:rsid w:val="00C47477"/>
    <w:rsid w:val="00C4756F"/>
    <w:rsid w:val="00C475D3"/>
    <w:rsid w:val="00C47659"/>
    <w:rsid w:val="00C4765E"/>
    <w:rsid w:val="00C47844"/>
    <w:rsid w:val="00C47A0D"/>
    <w:rsid w:val="00C47AE5"/>
    <w:rsid w:val="00C47B58"/>
    <w:rsid w:val="00C47B5E"/>
    <w:rsid w:val="00C47CFC"/>
    <w:rsid w:val="00C47D47"/>
    <w:rsid w:val="00C47F16"/>
    <w:rsid w:val="00C47F77"/>
    <w:rsid w:val="00C500B5"/>
    <w:rsid w:val="00C5019C"/>
    <w:rsid w:val="00C5058E"/>
    <w:rsid w:val="00C5061F"/>
    <w:rsid w:val="00C50668"/>
    <w:rsid w:val="00C5077A"/>
    <w:rsid w:val="00C50785"/>
    <w:rsid w:val="00C50803"/>
    <w:rsid w:val="00C5083E"/>
    <w:rsid w:val="00C508A6"/>
    <w:rsid w:val="00C508D5"/>
    <w:rsid w:val="00C508E1"/>
    <w:rsid w:val="00C50A78"/>
    <w:rsid w:val="00C50A85"/>
    <w:rsid w:val="00C50ADF"/>
    <w:rsid w:val="00C50C51"/>
    <w:rsid w:val="00C50CBF"/>
    <w:rsid w:val="00C50D05"/>
    <w:rsid w:val="00C50F67"/>
    <w:rsid w:val="00C51048"/>
    <w:rsid w:val="00C510DB"/>
    <w:rsid w:val="00C51334"/>
    <w:rsid w:val="00C513C1"/>
    <w:rsid w:val="00C5146E"/>
    <w:rsid w:val="00C514E9"/>
    <w:rsid w:val="00C5171E"/>
    <w:rsid w:val="00C518B3"/>
    <w:rsid w:val="00C51978"/>
    <w:rsid w:val="00C51A38"/>
    <w:rsid w:val="00C51B9E"/>
    <w:rsid w:val="00C51E59"/>
    <w:rsid w:val="00C51F84"/>
    <w:rsid w:val="00C51FE0"/>
    <w:rsid w:val="00C5206F"/>
    <w:rsid w:val="00C520AD"/>
    <w:rsid w:val="00C5211B"/>
    <w:rsid w:val="00C521E6"/>
    <w:rsid w:val="00C522D6"/>
    <w:rsid w:val="00C52318"/>
    <w:rsid w:val="00C523F0"/>
    <w:rsid w:val="00C52773"/>
    <w:rsid w:val="00C528AE"/>
    <w:rsid w:val="00C5292C"/>
    <w:rsid w:val="00C52AB8"/>
    <w:rsid w:val="00C52AD3"/>
    <w:rsid w:val="00C52CCA"/>
    <w:rsid w:val="00C52CEF"/>
    <w:rsid w:val="00C52D77"/>
    <w:rsid w:val="00C52EE5"/>
    <w:rsid w:val="00C52EF3"/>
    <w:rsid w:val="00C5311D"/>
    <w:rsid w:val="00C53141"/>
    <w:rsid w:val="00C53144"/>
    <w:rsid w:val="00C532CB"/>
    <w:rsid w:val="00C53399"/>
    <w:rsid w:val="00C5353B"/>
    <w:rsid w:val="00C535F4"/>
    <w:rsid w:val="00C5372F"/>
    <w:rsid w:val="00C53737"/>
    <w:rsid w:val="00C53873"/>
    <w:rsid w:val="00C538C0"/>
    <w:rsid w:val="00C5391B"/>
    <w:rsid w:val="00C53950"/>
    <w:rsid w:val="00C53989"/>
    <w:rsid w:val="00C53F10"/>
    <w:rsid w:val="00C53FD6"/>
    <w:rsid w:val="00C53FDC"/>
    <w:rsid w:val="00C53FEB"/>
    <w:rsid w:val="00C540E5"/>
    <w:rsid w:val="00C543A7"/>
    <w:rsid w:val="00C5440F"/>
    <w:rsid w:val="00C54557"/>
    <w:rsid w:val="00C545F6"/>
    <w:rsid w:val="00C54701"/>
    <w:rsid w:val="00C54758"/>
    <w:rsid w:val="00C5479F"/>
    <w:rsid w:val="00C548A3"/>
    <w:rsid w:val="00C548F3"/>
    <w:rsid w:val="00C549E7"/>
    <w:rsid w:val="00C54CCC"/>
    <w:rsid w:val="00C55039"/>
    <w:rsid w:val="00C55044"/>
    <w:rsid w:val="00C551BE"/>
    <w:rsid w:val="00C55885"/>
    <w:rsid w:val="00C559D9"/>
    <w:rsid w:val="00C55A65"/>
    <w:rsid w:val="00C55A6D"/>
    <w:rsid w:val="00C55B92"/>
    <w:rsid w:val="00C55C33"/>
    <w:rsid w:val="00C55E5C"/>
    <w:rsid w:val="00C55EB0"/>
    <w:rsid w:val="00C55FF0"/>
    <w:rsid w:val="00C56136"/>
    <w:rsid w:val="00C5623B"/>
    <w:rsid w:val="00C562B6"/>
    <w:rsid w:val="00C564E2"/>
    <w:rsid w:val="00C56526"/>
    <w:rsid w:val="00C569D3"/>
    <w:rsid w:val="00C56ACC"/>
    <w:rsid w:val="00C56BE4"/>
    <w:rsid w:val="00C57109"/>
    <w:rsid w:val="00C572D4"/>
    <w:rsid w:val="00C57358"/>
    <w:rsid w:val="00C573D4"/>
    <w:rsid w:val="00C574FA"/>
    <w:rsid w:val="00C575D7"/>
    <w:rsid w:val="00C577F8"/>
    <w:rsid w:val="00C5785F"/>
    <w:rsid w:val="00C578C0"/>
    <w:rsid w:val="00C57C9C"/>
    <w:rsid w:val="00C57E46"/>
    <w:rsid w:val="00C57F2E"/>
    <w:rsid w:val="00C57F8D"/>
    <w:rsid w:val="00C603BD"/>
    <w:rsid w:val="00C603F7"/>
    <w:rsid w:val="00C60454"/>
    <w:rsid w:val="00C605C4"/>
    <w:rsid w:val="00C607AB"/>
    <w:rsid w:val="00C608C4"/>
    <w:rsid w:val="00C60A5B"/>
    <w:rsid w:val="00C60C56"/>
    <w:rsid w:val="00C60D3F"/>
    <w:rsid w:val="00C60D86"/>
    <w:rsid w:val="00C60DCD"/>
    <w:rsid w:val="00C61031"/>
    <w:rsid w:val="00C61513"/>
    <w:rsid w:val="00C6170C"/>
    <w:rsid w:val="00C6177B"/>
    <w:rsid w:val="00C61789"/>
    <w:rsid w:val="00C6184C"/>
    <w:rsid w:val="00C61993"/>
    <w:rsid w:val="00C619C1"/>
    <w:rsid w:val="00C619D4"/>
    <w:rsid w:val="00C61C54"/>
    <w:rsid w:val="00C61CA6"/>
    <w:rsid w:val="00C61D1F"/>
    <w:rsid w:val="00C61DB8"/>
    <w:rsid w:val="00C61E05"/>
    <w:rsid w:val="00C61E33"/>
    <w:rsid w:val="00C61F19"/>
    <w:rsid w:val="00C620FF"/>
    <w:rsid w:val="00C62104"/>
    <w:rsid w:val="00C62311"/>
    <w:rsid w:val="00C62404"/>
    <w:rsid w:val="00C62495"/>
    <w:rsid w:val="00C625E4"/>
    <w:rsid w:val="00C6277D"/>
    <w:rsid w:val="00C62D5D"/>
    <w:rsid w:val="00C62EF1"/>
    <w:rsid w:val="00C62F45"/>
    <w:rsid w:val="00C62F6F"/>
    <w:rsid w:val="00C63284"/>
    <w:rsid w:val="00C636B9"/>
    <w:rsid w:val="00C636E8"/>
    <w:rsid w:val="00C637F3"/>
    <w:rsid w:val="00C63872"/>
    <w:rsid w:val="00C63BCB"/>
    <w:rsid w:val="00C63CE2"/>
    <w:rsid w:val="00C63D69"/>
    <w:rsid w:val="00C63DD3"/>
    <w:rsid w:val="00C63E32"/>
    <w:rsid w:val="00C63FC4"/>
    <w:rsid w:val="00C640D3"/>
    <w:rsid w:val="00C645A0"/>
    <w:rsid w:val="00C645E9"/>
    <w:rsid w:val="00C64717"/>
    <w:rsid w:val="00C6471C"/>
    <w:rsid w:val="00C6493E"/>
    <w:rsid w:val="00C64A9C"/>
    <w:rsid w:val="00C64B28"/>
    <w:rsid w:val="00C64C64"/>
    <w:rsid w:val="00C64CB6"/>
    <w:rsid w:val="00C64F3F"/>
    <w:rsid w:val="00C64F5F"/>
    <w:rsid w:val="00C65012"/>
    <w:rsid w:val="00C65194"/>
    <w:rsid w:val="00C651A4"/>
    <w:rsid w:val="00C651E7"/>
    <w:rsid w:val="00C6526F"/>
    <w:rsid w:val="00C65477"/>
    <w:rsid w:val="00C6554E"/>
    <w:rsid w:val="00C655FD"/>
    <w:rsid w:val="00C65631"/>
    <w:rsid w:val="00C656EA"/>
    <w:rsid w:val="00C65720"/>
    <w:rsid w:val="00C65777"/>
    <w:rsid w:val="00C6589D"/>
    <w:rsid w:val="00C65A47"/>
    <w:rsid w:val="00C65B7D"/>
    <w:rsid w:val="00C65BC3"/>
    <w:rsid w:val="00C65BCC"/>
    <w:rsid w:val="00C65C7F"/>
    <w:rsid w:val="00C65ED8"/>
    <w:rsid w:val="00C65FDD"/>
    <w:rsid w:val="00C66122"/>
    <w:rsid w:val="00C664CD"/>
    <w:rsid w:val="00C66815"/>
    <w:rsid w:val="00C668BE"/>
    <w:rsid w:val="00C6696E"/>
    <w:rsid w:val="00C66989"/>
    <w:rsid w:val="00C66B71"/>
    <w:rsid w:val="00C66DAF"/>
    <w:rsid w:val="00C66FE0"/>
    <w:rsid w:val="00C67042"/>
    <w:rsid w:val="00C67083"/>
    <w:rsid w:val="00C67090"/>
    <w:rsid w:val="00C673A1"/>
    <w:rsid w:val="00C67613"/>
    <w:rsid w:val="00C67906"/>
    <w:rsid w:val="00C67A34"/>
    <w:rsid w:val="00C67B36"/>
    <w:rsid w:val="00C67BCC"/>
    <w:rsid w:val="00C701BD"/>
    <w:rsid w:val="00C701D6"/>
    <w:rsid w:val="00C70302"/>
    <w:rsid w:val="00C70609"/>
    <w:rsid w:val="00C707D9"/>
    <w:rsid w:val="00C70AEC"/>
    <w:rsid w:val="00C70CA6"/>
    <w:rsid w:val="00C70E44"/>
    <w:rsid w:val="00C70F37"/>
    <w:rsid w:val="00C70F87"/>
    <w:rsid w:val="00C711E4"/>
    <w:rsid w:val="00C71353"/>
    <w:rsid w:val="00C71384"/>
    <w:rsid w:val="00C7138C"/>
    <w:rsid w:val="00C713FE"/>
    <w:rsid w:val="00C714DB"/>
    <w:rsid w:val="00C71524"/>
    <w:rsid w:val="00C71697"/>
    <w:rsid w:val="00C7169B"/>
    <w:rsid w:val="00C71A41"/>
    <w:rsid w:val="00C71A49"/>
    <w:rsid w:val="00C71CB2"/>
    <w:rsid w:val="00C71CE0"/>
    <w:rsid w:val="00C71D48"/>
    <w:rsid w:val="00C71D6E"/>
    <w:rsid w:val="00C71D91"/>
    <w:rsid w:val="00C71E46"/>
    <w:rsid w:val="00C71E60"/>
    <w:rsid w:val="00C71E7E"/>
    <w:rsid w:val="00C7216F"/>
    <w:rsid w:val="00C7232F"/>
    <w:rsid w:val="00C723E3"/>
    <w:rsid w:val="00C72419"/>
    <w:rsid w:val="00C7242F"/>
    <w:rsid w:val="00C72489"/>
    <w:rsid w:val="00C72602"/>
    <w:rsid w:val="00C72754"/>
    <w:rsid w:val="00C72767"/>
    <w:rsid w:val="00C727C5"/>
    <w:rsid w:val="00C729A8"/>
    <w:rsid w:val="00C72AD4"/>
    <w:rsid w:val="00C72B77"/>
    <w:rsid w:val="00C72BED"/>
    <w:rsid w:val="00C72D92"/>
    <w:rsid w:val="00C72DA0"/>
    <w:rsid w:val="00C72E87"/>
    <w:rsid w:val="00C72EAC"/>
    <w:rsid w:val="00C73050"/>
    <w:rsid w:val="00C734F0"/>
    <w:rsid w:val="00C73565"/>
    <w:rsid w:val="00C73588"/>
    <w:rsid w:val="00C7359D"/>
    <w:rsid w:val="00C735E7"/>
    <w:rsid w:val="00C7378B"/>
    <w:rsid w:val="00C737D1"/>
    <w:rsid w:val="00C739B9"/>
    <w:rsid w:val="00C73B9D"/>
    <w:rsid w:val="00C73C12"/>
    <w:rsid w:val="00C73D03"/>
    <w:rsid w:val="00C73ED5"/>
    <w:rsid w:val="00C740FA"/>
    <w:rsid w:val="00C74100"/>
    <w:rsid w:val="00C7420C"/>
    <w:rsid w:val="00C7425A"/>
    <w:rsid w:val="00C743AE"/>
    <w:rsid w:val="00C7440D"/>
    <w:rsid w:val="00C744B9"/>
    <w:rsid w:val="00C7453E"/>
    <w:rsid w:val="00C74568"/>
    <w:rsid w:val="00C748F8"/>
    <w:rsid w:val="00C74978"/>
    <w:rsid w:val="00C74B01"/>
    <w:rsid w:val="00C74B17"/>
    <w:rsid w:val="00C74BA7"/>
    <w:rsid w:val="00C74CE0"/>
    <w:rsid w:val="00C74D18"/>
    <w:rsid w:val="00C74E84"/>
    <w:rsid w:val="00C74EB1"/>
    <w:rsid w:val="00C74F25"/>
    <w:rsid w:val="00C75147"/>
    <w:rsid w:val="00C75297"/>
    <w:rsid w:val="00C752D2"/>
    <w:rsid w:val="00C753E3"/>
    <w:rsid w:val="00C754D9"/>
    <w:rsid w:val="00C7566B"/>
    <w:rsid w:val="00C7567D"/>
    <w:rsid w:val="00C758D9"/>
    <w:rsid w:val="00C75C26"/>
    <w:rsid w:val="00C75DC0"/>
    <w:rsid w:val="00C76145"/>
    <w:rsid w:val="00C762E5"/>
    <w:rsid w:val="00C763FE"/>
    <w:rsid w:val="00C764F9"/>
    <w:rsid w:val="00C766F7"/>
    <w:rsid w:val="00C76750"/>
    <w:rsid w:val="00C767A4"/>
    <w:rsid w:val="00C76831"/>
    <w:rsid w:val="00C76AED"/>
    <w:rsid w:val="00C76BE3"/>
    <w:rsid w:val="00C76F0D"/>
    <w:rsid w:val="00C76F94"/>
    <w:rsid w:val="00C76FB5"/>
    <w:rsid w:val="00C7714E"/>
    <w:rsid w:val="00C77203"/>
    <w:rsid w:val="00C7724B"/>
    <w:rsid w:val="00C772E7"/>
    <w:rsid w:val="00C77319"/>
    <w:rsid w:val="00C77351"/>
    <w:rsid w:val="00C7740A"/>
    <w:rsid w:val="00C77454"/>
    <w:rsid w:val="00C77A5D"/>
    <w:rsid w:val="00C77C88"/>
    <w:rsid w:val="00C77DE8"/>
    <w:rsid w:val="00C77EA5"/>
    <w:rsid w:val="00C800DC"/>
    <w:rsid w:val="00C80405"/>
    <w:rsid w:val="00C80407"/>
    <w:rsid w:val="00C80420"/>
    <w:rsid w:val="00C8063D"/>
    <w:rsid w:val="00C80776"/>
    <w:rsid w:val="00C80A03"/>
    <w:rsid w:val="00C80A05"/>
    <w:rsid w:val="00C80B4F"/>
    <w:rsid w:val="00C80B7F"/>
    <w:rsid w:val="00C80C79"/>
    <w:rsid w:val="00C80C96"/>
    <w:rsid w:val="00C80D3B"/>
    <w:rsid w:val="00C80DF0"/>
    <w:rsid w:val="00C8101C"/>
    <w:rsid w:val="00C81094"/>
    <w:rsid w:val="00C81206"/>
    <w:rsid w:val="00C8137C"/>
    <w:rsid w:val="00C814CB"/>
    <w:rsid w:val="00C814D2"/>
    <w:rsid w:val="00C81540"/>
    <w:rsid w:val="00C81788"/>
    <w:rsid w:val="00C817D7"/>
    <w:rsid w:val="00C818E4"/>
    <w:rsid w:val="00C81A18"/>
    <w:rsid w:val="00C81B4C"/>
    <w:rsid w:val="00C81D2D"/>
    <w:rsid w:val="00C81E4B"/>
    <w:rsid w:val="00C8203B"/>
    <w:rsid w:val="00C82055"/>
    <w:rsid w:val="00C82121"/>
    <w:rsid w:val="00C82223"/>
    <w:rsid w:val="00C82608"/>
    <w:rsid w:val="00C82723"/>
    <w:rsid w:val="00C82762"/>
    <w:rsid w:val="00C82A17"/>
    <w:rsid w:val="00C82CBD"/>
    <w:rsid w:val="00C82D2C"/>
    <w:rsid w:val="00C82DDB"/>
    <w:rsid w:val="00C82DEA"/>
    <w:rsid w:val="00C82F7D"/>
    <w:rsid w:val="00C830AB"/>
    <w:rsid w:val="00C83288"/>
    <w:rsid w:val="00C833A6"/>
    <w:rsid w:val="00C834AC"/>
    <w:rsid w:val="00C8372B"/>
    <w:rsid w:val="00C83897"/>
    <w:rsid w:val="00C83919"/>
    <w:rsid w:val="00C83965"/>
    <w:rsid w:val="00C8399B"/>
    <w:rsid w:val="00C839CA"/>
    <w:rsid w:val="00C839EF"/>
    <w:rsid w:val="00C83A11"/>
    <w:rsid w:val="00C83A1A"/>
    <w:rsid w:val="00C83A6A"/>
    <w:rsid w:val="00C83B58"/>
    <w:rsid w:val="00C83BE4"/>
    <w:rsid w:val="00C83D0F"/>
    <w:rsid w:val="00C83D78"/>
    <w:rsid w:val="00C83DFA"/>
    <w:rsid w:val="00C83E4D"/>
    <w:rsid w:val="00C84389"/>
    <w:rsid w:val="00C844AE"/>
    <w:rsid w:val="00C8461B"/>
    <w:rsid w:val="00C8487D"/>
    <w:rsid w:val="00C84AA4"/>
    <w:rsid w:val="00C84CE6"/>
    <w:rsid w:val="00C84E61"/>
    <w:rsid w:val="00C84FD1"/>
    <w:rsid w:val="00C85104"/>
    <w:rsid w:val="00C8512B"/>
    <w:rsid w:val="00C8516A"/>
    <w:rsid w:val="00C8518A"/>
    <w:rsid w:val="00C852FA"/>
    <w:rsid w:val="00C85445"/>
    <w:rsid w:val="00C855CD"/>
    <w:rsid w:val="00C856A0"/>
    <w:rsid w:val="00C856D3"/>
    <w:rsid w:val="00C857CD"/>
    <w:rsid w:val="00C85925"/>
    <w:rsid w:val="00C85949"/>
    <w:rsid w:val="00C85B05"/>
    <w:rsid w:val="00C85B8A"/>
    <w:rsid w:val="00C85BC5"/>
    <w:rsid w:val="00C85D01"/>
    <w:rsid w:val="00C85D69"/>
    <w:rsid w:val="00C86246"/>
    <w:rsid w:val="00C86267"/>
    <w:rsid w:val="00C8632D"/>
    <w:rsid w:val="00C86348"/>
    <w:rsid w:val="00C864A1"/>
    <w:rsid w:val="00C864DA"/>
    <w:rsid w:val="00C86534"/>
    <w:rsid w:val="00C8669E"/>
    <w:rsid w:val="00C8674B"/>
    <w:rsid w:val="00C868E7"/>
    <w:rsid w:val="00C86A03"/>
    <w:rsid w:val="00C86B39"/>
    <w:rsid w:val="00C86E13"/>
    <w:rsid w:val="00C86F6C"/>
    <w:rsid w:val="00C86FCE"/>
    <w:rsid w:val="00C87000"/>
    <w:rsid w:val="00C87187"/>
    <w:rsid w:val="00C874DD"/>
    <w:rsid w:val="00C87603"/>
    <w:rsid w:val="00C87703"/>
    <w:rsid w:val="00C878D0"/>
    <w:rsid w:val="00C87951"/>
    <w:rsid w:val="00C87986"/>
    <w:rsid w:val="00C87BE9"/>
    <w:rsid w:val="00C87CE8"/>
    <w:rsid w:val="00C87D84"/>
    <w:rsid w:val="00C87DF6"/>
    <w:rsid w:val="00C87EF7"/>
    <w:rsid w:val="00C87FBB"/>
    <w:rsid w:val="00C9047E"/>
    <w:rsid w:val="00C9049E"/>
    <w:rsid w:val="00C90584"/>
    <w:rsid w:val="00C907C1"/>
    <w:rsid w:val="00C90889"/>
    <w:rsid w:val="00C90996"/>
    <w:rsid w:val="00C90CB0"/>
    <w:rsid w:val="00C90D4E"/>
    <w:rsid w:val="00C90E8D"/>
    <w:rsid w:val="00C90EE1"/>
    <w:rsid w:val="00C90F7D"/>
    <w:rsid w:val="00C91068"/>
    <w:rsid w:val="00C911ED"/>
    <w:rsid w:val="00C913A6"/>
    <w:rsid w:val="00C91588"/>
    <w:rsid w:val="00C91605"/>
    <w:rsid w:val="00C918F5"/>
    <w:rsid w:val="00C91A0D"/>
    <w:rsid w:val="00C91A6B"/>
    <w:rsid w:val="00C91B0D"/>
    <w:rsid w:val="00C91B35"/>
    <w:rsid w:val="00C91CCE"/>
    <w:rsid w:val="00C91D2A"/>
    <w:rsid w:val="00C91ED1"/>
    <w:rsid w:val="00C91EF3"/>
    <w:rsid w:val="00C91F26"/>
    <w:rsid w:val="00C91FBA"/>
    <w:rsid w:val="00C9212D"/>
    <w:rsid w:val="00C92163"/>
    <w:rsid w:val="00C9230D"/>
    <w:rsid w:val="00C924CF"/>
    <w:rsid w:val="00C926B5"/>
    <w:rsid w:val="00C92724"/>
    <w:rsid w:val="00C9281B"/>
    <w:rsid w:val="00C9294D"/>
    <w:rsid w:val="00C92951"/>
    <w:rsid w:val="00C92A99"/>
    <w:rsid w:val="00C92DA9"/>
    <w:rsid w:val="00C93019"/>
    <w:rsid w:val="00C93445"/>
    <w:rsid w:val="00C9347F"/>
    <w:rsid w:val="00C934C5"/>
    <w:rsid w:val="00C934FE"/>
    <w:rsid w:val="00C9352E"/>
    <w:rsid w:val="00C935A8"/>
    <w:rsid w:val="00C9388E"/>
    <w:rsid w:val="00C938CE"/>
    <w:rsid w:val="00C938FB"/>
    <w:rsid w:val="00C93903"/>
    <w:rsid w:val="00C93915"/>
    <w:rsid w:val="00C9392C"/>
    <w:rsid w:val="00C93B2E"/>
    <w:rsid w:val="00C93BCB"/>
    <w:rsid w:val="00C93C2C"/>
    <w:rsid w:val="00C93C60"/>
    <w:rsid w:val="00C93D68"/>
    <w:rsid w:val="00C93DA6"/>
    <w:rsid w:val="00C93DE6"/>
    <w:rsid w:val="00C93E41"/>
    <w:rsid w:val="00C9406C"/>
    <w:rsid w:val="00C94234"/>
    <w:rsid w:val="00C94268"/>
    <w:rsid w:val="00C944D9"/>
    <w:rsid w:val="00C945BC"/>
    <w:rsid w:val="00C945C0"/>
    <w:rsid w:val="00C946D4"/>
    <w:rsid w:val="00C9470C"/>
    <w:rsid w:val="00C948C6"/>
    <w:rsid w:val="00C94910"/>
    <w:rsid w:val="00C94932"/>
    <w:rsid w:val="00C94B43"/>
    <w:rsid w:val="00C94B47"/>
    <w:rsid w:val="00C94BC9"/>
    <w:rsid w:val="00C94FA4"/>
    <w:rsid w:val="00C94FE9"/>
    <w:rsid w:val="00C94FEF"/>
    <w:rsid w:val="00C9501C"/>
    <w:rsid w:val="00C95113"/>
    <w:rsid w:val="00C95338"/>
    <w:rsid w:val="00C95348"/>
    <w:rsid w:val="00C95420"/>
    <w:rsid w:val="00C9545A"/>
    <w:rsid w:val="00C95614"/>
    <w:rsid w:val="00C95764"/>
    <w:rsid w:val="00C95770"/>
    <w:rsid w:val="00C95A7C"/>
    <w:rsid w:val="00C95DDD"/>
    <w:rsid w:val="00C95EC3"/>
    <w:rsid w:val="00C95F0A"/>
    <w:rsid w:val="00C961A9"/>
    <w:rsid w:val="00C961E2"/>
    <w:rsid w:val="00C9643D"/>
    <w:rsid w:val="00C96456"/>
    <w:rsid w:val="00C966B6"/>
    <w:rsid w:val="00C96714"/>
    <w:rsid w:val="00C9696F"/>
    <w:rsid w:val="00C969B5"/>
    <w:rsid w:val="00C96C34"/>
    <w:rsid w:val="00C96DE8"/>
    <w:rsid w:val="00C96F5E"/>
    <w:rsid w:val="00C9707E"/>
    <w:rsid w:val="00C9711A"/>
    <w:rsid w:val="00C97189"/>
    <w:rsid w:val="00C972D0"/>
    <w:rsid w:val="00C97358"/>
    <w:rsid w:val="00C97386"/>
    <w:rsid w:val="00C97451"/>
    <w:rsid w:val="00C9769F"/>
    <w:rsid w:val="00C9771D"/>
    <w:rsid w:val="00C9775A"/>
    <w:rsid w:val="00C97796"/>
    <w:rsid w:val="00C9782B"/>
    <w:rsid w:val="00C9796F"/>
    <w:rsid w:val="00C97A0C"/>
    <w:rsid w:val="00C97D33"/>
    <w:rsid w:val="00C97D4F"/>
    <w:rsid w:val="00C97DCC"/>
    <w:rsid w:val="00C97E6F"/>
    <w:rsid w:val="00C97EA2"/>
    <w:rsid w:val="00CA024D"/>
    <w:rsid w:val="00CA0258"/>
    <w:rsid w:val="00CA0275"/>
    <w:rsid w:val="00CA0312"/>
    <w:rsid w:val="00CA0831"/>
    <w:rsid w:val="00CA085D"/>
    <w:rsid w:val="00CA0882"/>
    <w:rsid w:val="00CA09A3"/>
    <w:rsid w:val="00CA0BA3"/>
    <w:rsid w:val="00CA0BDD"/>
    <w:rsid w:val="00CA0BEC"/>
    <w:rsid w:val="00CA10B7"/>
    <w:rsid w:val="00CA11F1"/>
    <w:rsid w:val="00CA1256"/>
    <w:rsid w:val="00CA13D7"/>
    <w:rsid w:val="00CA13E3"/>
    <w:rsid w:val="00CA1448"/>
    <w:rsid w:val="00CA14F7"/>
    <w:rsid w:val="00CA1583"/>
    <w:rsid w:val="00CA176E"/>
    <w:rsid w:val="00CA18B9"/>
    <w:rsid w:val="00CA198E"/>
    <w:rsid w:val="00CA1C10"/>
    <w:rsid w:val="00CA1E37"/>
    <w:rsid w:val="00CA1E5F"/>
    <w:rsid w:val="00CA1E68"/>
    <w:rsid w:val="00CA21CD"/>
    <w:rsid w:val="00CA2512"/>
    <w:rsid w:val="00CA253C"/>
    <w:rsid w:val="00CA2946"/>
    <w:rsid w:val="00CA2AF7"/>
    <w:rsid w:val="00CA2B04"/>
    <w:rsid w:val="00CA2B94"/>
    <w:rsid w:val="00CA2C40"/>
    <w:rsid w:val="00CA2EAC"/>
    <w:rsid w:val="00CA2F12"/>
    <w:rsid w:val="00CA3041"/>
    <w:rsid w:val="00CA3086"/>
    <w:rsid w:val="00CA314E"/>
    <w:rsid w:val="00CA3160"/>
    <w:rsid w:val="00CA3220"/>
    <w:rsid w:val="00CA35F4"/>
    <w:rsid w:val="00CA3635"/>
    <w:rsid w:val="00CA36A3"/>
    <w:rsid w:val="00CA396B"/>
    <w:rsid w:val="00CA3CF9"/>
    <w:rsid w:val="00CA3D50"/>
    <w:rsid w:val="00CA3E64"/>
    <w:rsid w:val="00CA4174"/>
    <w:rsid w:val="00CA417E"/>
    <w:rsid w:val="00CA43F7"/>
    <w:rsid w:val="00CA45A9"/>
    <w:rsid w:val="00CA464A"/>
    <w:rsid w:val="00CA480D"/>
    <w:rsid w:val="00CA4AFB"/>
    <w:rsid w:val="00CA4B40"/>
    <w:rsid w:val="00CA4B6A"/>
    <w:rsid w:val="00CA4BFC"/>
    <w:rsid w:val="00CA4C2F"/>
    <w:rsid w:val="00CA4D21"/>
    <w:rsid w:val="00CA4E51"/>
    <w:rsid w:val="00CA4F5E"/>
    <w:rsid w:val="00CA5015"/>
    <w:rsid w:val="00CA501A"/>
    <w:rsid w:val="00CA50EA"/>
    <w:rsid w:val="00CA516C"/>
    <w:rsid w:val="00CA5307"/>
    <w:rsid w:val="00CA5372"/>
    <w:rsid w:val="00CA5381"/>
    <w:rsid w:val="00CA5477"/>
    <w:rsid w:val="00CA5618"/>
    <w:rsid w:val="00CA56CA"/>
    <w:rsid w:val="00CA5A87"/>
    <w:rsid w:val="00CA5F40"/>
    <w:rsid w:val="00CA5F73"/>
    <w:rsid w:val="00CA600C"/>
    <w:rsid w:val="00CA6353"/>
    <w:rsid w:val="00CA6483"/>
    <w:rsid w:val="00CA662E"/>
    <w:rsid w:val="00CA6665"/>
    <w:rsid w:val="00CA66A0"/>
    <w:rsid w:val="00CA66A3"/>
    <w:rsid w:val="00CA67C6"/>
    <w:rsid w:val="00CA6868"/>
    <w:rsid w:val="00CA68F1"/>
    <w:rsid w:val="00CA69F1"/>
    <w:rsid w:val="00CA6AFF"/>
    <w:rsid w:val="00CA6B3F"/>
    <w:rsid w:val="00CA6B67"/>
    <w:rsid w:val="00CA6BA9"/>
    <w:rsid w:val="00CA6C93"/>
    <w:rsid w:val="00CA6CD1"/>
    <w:rsid w:val="00CA6D70"/>
    <w:rsid w:val="00CA6E82"/>
    <w:rsid w:val="00CA700C"/>
    <w:rsid w:val="00CA7047"/>
    <w:rsid w:val="00CA7239"/>
    <w:rsid w:val="00CA759D"/>
    <w:rsid w:val="00CA76A0"/>
    <w:rsid w:val="00CA7A14"/>
    <w:rsid w:val="00CA7B36"/>
    <w:rsid w:val="00CA7C06"/>
    <w:rsid w:val="00CA7D87"/>
    <w:rsid w:val="00CA7F26"/>
    <w:rsid w:val="00CB000B"/>
    <w:rsid w:val="00CB0061"/>
    <w:rsid w:val="00CB013D"/>
    <w:rsid w:val="00CB03A6"/>
    <w:rsid w:val="00CB04E8"/>
    <w:rsid w:val="00CB0718"/>
    <w:rsid w:val="00CB079C"/>
    <w:rsid w:val="00CB07AC"/>
    <w:rsid w:val="00CB0894"/>
    <w:rsid w:val="00CB08CB"/>
    <w:rsid w:val="00CB0B99"/>
    <w:rsid w:val="00CB0C64"/>
    <w:rsid w:val="00CB0D0D"/>
    <w:rsid w:val="00CB0D1A"/>
    <w:rsid w:val="00CB0E03"/>
    <w:rsid w:val="00CB0F9E"/>
    <w:rsid w:val="00CB0FAB"/>
    <w:rsid w:val="00CB0FBC"/>
    <w:rsid w:val="00CB109F"/>
    <w:rsid w:val="00CB1193"/>
    <w:rsid w:val="00CB12CF"/>
    <w:rsid w:val="00CB1436"/>
    <w:rsid w:val="00CB14D2"/>
    <w:rsid w:val="00CB1765"/>
    <w:rsid w:val="00CB19C3"/>
    <w:rsid w:val="00CB19CE"/>
    <w:rsid w:val="00CB1C27"/>
    <w:rsid w:val="00CB1D47"/>
    <w:rsid w:val="00CB1E27"/>
    <w:rsid w:val="00CB1F6A"/>
    <w:rsid w:val="00CB2088"/>
    <w:rsid w:val="00CB20D6"/>
    <w:rsid w:val="00CB21A7"/>
    <w:rsid w:val="00CB2413"/>
    <w:rsid w:val="00CB25C4"/>
    <w:rsid w:val="00CB2661"/>
    <w:rsid w:val="00CB270B"/>
    <w:rsid w:val="00CB2745"/>
    <w:rsid w:val="00CB2749"/>
    <w:rsid w:val="00CB280D"/>
    <w:rsid w:val="00CB281D"/>
    <w:rsid w:val="00CB28C7"/>
    <w:rsid w:val="00CB2929"/>
    <w:rsid w:val="00CB2CB0"/>
    <w:rsid w:val="00CB2CB9"/>
    <w:rsid w:val="00CB2CF9"/>
    <w:rsid w:val="00CB2D14"/>
    <w:rsid w:val="00CB2D25"/>
    <w:rsid w:val="00CB2D76"/>
    <w:rsid w:val="00CB2E57"/>
    <w:rsid w:val="00CB30C5"/>
    <w:rsid w:val="00CB30EB"/>
    <w:rsid w:val="00CB325D"/>
    <w:rsid w:val="00CB3436"/>
    <w:rsid w:val="00CB35A4"/>
    <w:rsid w:val="00CB3A65"/>
    <w:rsid w:val="00CB3B86"/>
    <w:rsid w:val="00CB3BA4"/>
    <w:rsid w:val="00CB3BD6"/>
    <w:rsid w:val="00CB3D97"/>
    <w:rsid w:val="00CB3ECA"/>
    <w:rsid w:val="00CB3F42"/>
    <w:rsid w:val="00CB3FC5"/>
    <w:rsid w:val="00CB400F"/>
    <w:rsid w:val="00CB4082"/>
    <w:rsid w:val="00CB41F8"/>
    <w:rsid w:val="00CB42DB"/>
    <w:rsid w:val="00CB42E1"/>
    <w:rsid w:val="00CB4315"/>
    <w:rsid w:val="00CB44B1"/>
    <w:rsid w:val="00CB452A"/>
    <w:rsid w:val="00CB45EE"/>
    <w:rsid w:val="00CB476D"/>
    <w:rsid w:val="00CB4784"/>
    <w:rsid w:val="00CB47A6"/>
    <w:rsid w:val="00CB48C5"/>
    <w:rsid w:val="00CB495D"/>
    <w:rsid w:val="00CB4E82"/>
    <w:rsid w:val="00CB4EDD"/>
    <w:rsid w:val="00CB4F03"/>
    <w:rsid w:val="00CB4F7E"/>
    <w:rsid w:val="00CB5032"/>
    <w:rsid w:val="00CB5241"/>
    <w:rsid w:val="00CB52E7"/>
    <w:rsid w:val="00CB5327"/>
    <w:rsid w:val="00CB536F"/>
    <w:rsid w:val="00CB5424"/>
    <w:rsid w:val="00CB543B"/>
    <w:rsid w:val="00CB545A"/>
    <w:rsid w:val="00CB5463"/>
    <w:rsid w:val="00CB54DB"/>
    <w:rsid w:val="00CB55BF"/>
    <w:rsid w:val="00CB57DC"/>
    <w:rsid w:val="00CB5A93"/>
    <w:rsid w:val="00CB5B4D"/>
    <w:rsid w:val="00CB5C29"/>
    <w:rsid w:val="00CB5C6B"/>
    <w:rsid w:val="00CB5CA3"/>
    <w:rsid w:val="00CB5CAC"/>
    <w:rsid w:val="00CB5CFA"/>
    <w:rsid w:val="00CB5EDD"/>
    <w:rsid w:val="00CB5EF4"/>
    <w:rsid w:val="00CB6256"/>
    <w:rsid w:val="00CB63BF"/>
    <w:rsid w:val="00CB6423"/>
    <w:rsid w:val="00CB64C1"/>
    <w:rsid w:val="00CB64FB"/>
    <w:rsid w:val="00CB65DB"/>
    <w:rsid w:val="00CB6619"/>
    <w:rsid w:val="00CB670F"/>
    <w:rsid w:val="00CB6CC1"/>
    <w:rsid w:val="00CB6CF0"/>
    <w:rsid w:val="00CB6D0E"/>
    <w:rsid w:val="00CB6EC0"/>
    <w:rsid w:val="00CB6F0D"/>
    <w:rsid w:val="00CB6F89"/>
    <w:rsid w:val="00CB7318"/>
    <w:rsid w:val="00CB7385"/>
    <w:rsid w:val="00CB7454"/>
    <w:rsid w:val="00CB754F"/>
    <w:rsid w:val="00CB75BD"/>
    <w:rsid w:val="00CB7642"/>
    <w:rsid w:val="00CB7710"/>
    <w:rsid w:val="00CB778A"/>
    <w:rsid w:val="00CB77D4"/>
    <w:rsid w:val="00CB787D"/>
    <w:rsid w:val="00CB79D3"/>
    <w:rsid w:val="00CB79DD"/>
    <w:rsid w:val="00CB7AEF"/>
    <w:rsid w:val="00CB7B19"/>
    <w:rsid w:val="00CB7C8A"/>
    <w:rsid w:val="00CB7C8D"/>
    <w:rsid w:val="00CB7D08"/>
    <w:rsid w:val="00CB7E7A"/>
    <w:rsid w:val="00CB7F01"/>
    <w:rsid w:val="00CB7F76"/>
    <w:rsid w:val="00CC00E2"/>
    <w:rsid w:val="00CC0139"/>
    <w:rsid w:val="00CC0166"/>
    <w:rsid w:val="00CC06EF"/>
    <w:rsid w:val="00CC0724"/>
    <w:rsid w:val="00CC07B1"/>
    <w:rsid w:val="00CC0815"/>
    <w:rsid w:val="00CC0827"/>
    <w:rsid w:val="00CC08F4"/>
    <w:rsid w:val="00CC09E4"/>
    <w:rsid w:val="00CC0A9F"/>
    <w:rsid w:val="00CC0ADA"/>
    <w:rsid w:val="00CC0B80"/>
    <w:rsid w:val="00CC0C1C"/>
    <w:rsid w:val="00CC0D41"/>
    <w:rsid w:val="00CC0DC0"/>
    <w:rsid w:val="00CC0E05"/>
    <w:rsid w:val="00CC0F36"/>
    <w:rsid w:val="00CC1049"/>
    <w:rsid w:val="00CC10F5"/>
    <w:rsid w:val="00CC124F"/>
    <w:rsid w:val="00CC12EA"/>
    <w:rsid w:val="00CC12FB"/>
    <w:rsid w:val="00CC1371"/>
    <w:rsid w:val="00CC1420"/>
    <w:rsid w:val="00CC177A"/>
    <w:rsid w:val="00CC187F"/>
    <w:rsid w:val="00CC18A5"/>
    <w:rsid w:val="00CC1930"/>
    <w:rsid w:val="00CC1999"/>
    <w:rsid w:val="00CC1C1D"/>
    <w:rsid w:val="00CC1C7F"/>
    <w:rsid w:val="00CC1DFE"/>
    <w:rsid w:val="00CC20F7"/>
    <w:rsid w:val="00CC22E1"/>
    <w:rsid w:val="00CC2783"/>
    <w:rsid w:val="00CC294A"/>
    <w:rsid w:val="00CC299D"/>
    <w:rsid w:val="00CC2A74"/>
    <w:rsid w:val="00CC2BD4"/>
    <w:rsid w:val="00CC2BF1"/>
    <w:rsid w:val="00CC2E7B"/>
    <w:rsid w:val="00CC2E7D"/>
    <w:rsid w:val="00CC2F7D"/>
    <w:rsid w:val="00CC3025"/>
    <w:rsid w:val="00CC30E5"/>
    <w:rsid w:val="00CC31D5"/>
    <w:rsid w:val="00CC31FE"/>
    <w:rsid w:val="00CC3302"/>
    <w:rsid w:val="00CC345F"/>
    <w:rsid w:val="00CC362D"/>
    <w:rsid w:val="00CC3706"/>
    <w:rsid w:val="00CC37B1"/>
    <w:rsid w:val="00CC3A4B"/>
    <w:rsid w:val="00CC3AB3"/>
    <w:rsid w:val="00CC3C79"/>
    <w:rsid w:val="00CC3EEC"/>
    <w:rsid w:val="00CC3FE9"/>
    <w:rsid w:val="00CC404D"/>
    <w:rsid w:val="00CC418F"/>
    <w:rsid w:val="00CC42A7"/>
    <w:rsid w:val="00CC432F"/>
    <w:rsid w:val="00CC442C"/>
    <w:rsid w:val="00CC446A"/>
    <w:rsid w:val="00CC4484"/>
    <w:rsid w:val="00CC44CF"/>
    <w:rsid w:val="00CC4556"/>
    <w:rsid w:val="00CC4568"/>
    <w:rsid w:val="00CC4619"/>
    <w:rsid w:val="00CC46F4"/>
    <w:rsid w:val="00CC473F"/>
    <w:rsid w:val="00CC486D"/>
    <w:rsid w:val="00CC4948"/>
    <w:rsid w:val="00CC4B36"/>
    <w:rsid w:val="00CC4BDE"/>
    <w:rsid w:val="00CC4C1E"/>
    <w:rsid w:val="00CC4C5B"/>
    <w:rsid w:val="00CC4DE2"/>
    <w:rsid w:val="00CC4DEB"/>
    <w:rsid w:val="00CC4F48"/>
    <w:rsid w:val="00CC4FDB"/>
    <w:rsid w:val="00CC4FE7"/>
    <w:rsid w:val="00CC51E7"/>
    <w:rsid w:val="00CC51EB"/>
    <w:rsid w:val="00CC51FF"/>
    <w:rsid w:val="00CC5415"/>
    <w:rsid w:val="00CC5446"/>
    <w:rsid w:val="00CC545D"/>
    <w:rsid w:val="00CC558B"/>
    <w:rsid w:val="00CC55E1"/>
    <w:rsid w:val="00CC55FC"/>
    <w:rsid w:val="00CC56BE"/>
    <w:rsid w:val="00CC56FA"/>
    <w:rsid w:val="00CC57A8"/>
    <w:rsid w:val="00CC5833"/>
    <w:rsid w:val="00CC585E"/>
    <w:rsid w:val="00CC5860"/>
    <w:rsid w:val="00CC58FA"/>
    <w:rsid w:val="00CC5AE0"/>
    <w:rsid w:val="00CC5BD4"/>
    <w:rsid w:val="00CC5C46"/>
    <w:rsid w:val="00CC5F26"/>
    <w:rsid w:val="00CC607E"/>
    <w:rsid w:val="00CC609C"/>
    <w:rsid w:val="00CC609E"/>
    <w:rsid w:val="00CC6279"/>
    <w:rsid w:val="00CC6506"/>
    <w:rsid w:val="00CC653E"/>
    <w:rsid w:val="00CC65D5"/>
    <w:rsid w:val="00CC664D"/>
    <w:rsid w:val="00CC668F"/>
    <w:rsid w:val="00CC6839"/>
    <w:rsid w:val="00CC6B12"/>
    <w:rsid w:val="00CC6BFB"/>
    <w:rsid w:val="00CC6C59"/>
    <w:rsid w:val="00CC6DE8"/>
    <w:rsid w:val="00CC70E1"/>
    <w:rsid w:val="00CC71E8"/>
    <w:rsid w:val="00CC7284"/>
    <w:rsid w:val="00CC7302"/>
    <w:rsid w:val="00CC73C8"/>
    <w:rsid w:val="00CC73F2"/>
    <w:rsid w:val="00CC7421"/>
    <w:rsid w:val="00CC74B0"/>
    <w:rsid w:val="00CC7506"/>
    <w:rsid w:val="00CC75E1"/>
    <w:rsid w:val="00CC7887"/>
    <w:rsid w:val="00CC789D"/>
    <w:rsid w:val="00CC7A26"/>
    <w:rsid w:val="00CC7A72"/>
    <w:rsid w:val="00CC7B2B"/>
    <w:rsid w:val="00CC7CED"/>
    <w:rsid w:val="00CC7F88"/>
    <w:rsid w:val="00CD01B2"/>
    <w:rsid w:val="00CD023A"/>
    <w:rsid w:val="00CD0400"/>
    <w:rsid w:val="00CD04A3"/>
    <w:rsid w:val="00CD0936"/>
    <w:rsid w:val="00CD094E"/>
    <w:rsid w:val="00CD0A74"/>
    <w:rsid w:val="00CD0B27"/>
    <w:rsid w:val="00CD0BAF"/>
    <w:rsid w:val="00CD0BEB"/>
    <w:rsid w:val="00CD0E02"/>
    <w:rsid w:val="00CD0FFA"/>
    <w:rsid w:val="00CD109A"/>
    <w:rsid w:val="00CD10DE"/>
    <w:rsid w:val="00CD11A6"/>
    <w:rsid w:val="00CD11CA"/>
    <w:rsid w:val="00CD11E4"/>
    <w:rsid w:val="00CD1433"/>
    <w:rsid w:val="00CD158A"/>
    <w:rsid w:val="00CD15D8"/>
    <w:rsid w:val="00CD174B"/>
    <w:rsid w:val="00CD179A"/>
    <w:rsid w:val="00CD197B"/>
    <w:rsid w:val="00CD1982"/>
    <w:rsid w:val="00CD199D"/>
    <w:rsid w:val="00CD1B4E"/>
    <w:rsid w:val="00CD1D8F"/>
    <w:rsid w:val="00CD1F20"/>
    <w:rsid w:val="00CD1F57"/>
    <w:rsid w:val="00CD1FBD"/>
    <w:rsid w:val="00CD205A"/>
    <w:rsid w:val="00CD20F6"/>
    <w:rsid w:val="00CD2126"/>
    <w:rsid w:val="00CD2322"/>
    <w:rsid w:val="00CD236C"/>
    <w:rsid w:val="00CD2387"/>
    <w:rsid w:val="00CD26E0"/>
    <w:rsid w:val="00CD2786"/>
    <w:rsid w:val="00CD27D4"/>
    <w:rsid w:val="00CD289D"/>
    <w:rsid w:val="00CD28F8"/>
    <w:rsid w:val="00CD29B1"/>
    <w:rsid w:val="00CD29FE"/>
    <w:rsid w:val="00CD2A18"/>
    <w:rsid w:val="00CD2AF3"/>
    <w:rsid w:val="00CD2C1D"/>
    <w:rsid w:val="00CD2EDC"/>
    <w:rsid w:val="00CD3017"/>
    <w:rsid w:val="00CD34F9"/>
    <w:rsid w:val="00CD35CD"/>
    <w:rsid w:val="00CD3621"/>
    <w:rsid w:val="00CD3B8E"/>
    <w:rsid w:val="00CD3BA2"/>
    <w:rsid w:val="00CD3D73"/>
    <w:rsid w:val="00CD3E50"/>
    <w:rsid w:val="00CD3F60"/>
    <w:rsid w:val="00CD40DC"/>
    <w:rsid w:val="00CD4175"/>
    <w:rsid w:val="00CD41F4"/>
    <w:rsid w:val="00CD42B8"/>
    <w:rsid w:val="00CD4395"/>
    <w:rsid w:val="00CD46C2"/>
    <w:rsid w:val="00CD47DE"/>
    <w:rsid w:val="00CD480B"/>
    <w:rsid w:val="00CD482C"/>
    <w:rsid w:val="00CD4AD1"/>
    <w:rsid w:val="00CD4CDE"/>
    <w:rsid w:val="00CD4E5A"/>
    <w:rsid w:val="00CD5135"/>
    <w:rsid w:val="00CD53DB"/>
    <w:rsid w:val="00CD55D9"/>
    <w:rsid w:val="00CD5757"/>
    <w:rsid w:val="00CD59DB"/>
    <w:rsid w:val="00CD5A71"/>
    <w:rsid w:val="00CD5C04"/>
    <w:rsid w:val="00CD5C38"/>
    <w:rsid w:val="00CD5C5D"/>
    <w:rsid w:val="00CD5D6C"/>
    <w:rsid w:val="00CD5E89"/>
    <w:rsid w:val="00CD5FF9"/>
    <w:rsid w:val="00CD646F"/>
    <w:rsid w:val="00CD652F"/>
    <w:rsid w:val="00CD653E"/>
    <w:rsid w:val="00CD663D"/>
    <w:rsid w:val="00CD66C5"/>
    <w:rsid w:val="00CD6869"/>
    <w:rsid w:val="00CD6870"/>
    <w:rsid w:val="00CD68AB"/>
    <w:rsid w:val="00CD6951"/>
    <w:rsid w:val="00CD6A34"/>
    <w:rsid w:val="00CD6B9D"/>
    <w:rsid w:val="00CD6BBE"/>
    <w:rsid w:val="00CD6D5D"/>
    <w:rsid w:val="00CD6ED8"/>
    <w:rsid w:val="00CD6F5D"/>
    <w:rsid w:val="00CD7257"/>
    <w:rsid w:val="00CD72E8"/>
    <w:rsid w:val="00CD74D2"/>
    <w:rsid w:val="00CD74E9"/>
    <w:rsid w:val="00CD77E4"/>
    <w:rsid w:val="00CD7898"/>
    <w:rsid w:val="00CD7B38"/>
    <w:rsid w:val="00CD7C2F"/>
    <w:rsid w:val="00CD7D04"/>
    <w:rsid w:val="00CD7E18"/>
    <w:rsid w:val="00CD7F6A"/>
    <w:rsid w:val="00CE0675"/>
    <w:rsid w:val="00CE073B"/>
    <w:rsid w:val="00CE0990"/>
    <w:rsid w:val="00CE0A4D"/>
    <w:rsid w:val="00CE0DEA"/>
    <w:rsid w:val="00CE0EEE"/>
    <w:rsid w:val="00CE0F43"/>
    <w:rsid w:val="00CE11EB"/>
    <w:rsid w:val="00CE12BD"/>
    <w:rsid w:val="00CE12C3"/>
    <w:rsid w:val="00CE12DF"/>
    <w:rsid w:val="00CE1331"/>
    <w:rsid w:val="00CE1338"/>
    <w:rsid w:val="00CE1405"/>
    <w:rsid w:val="00CE1492"/>
    <w:rsid w:val="00CE1688"/>
    <w:rsid w:val="00CE1968"/>
    <w:rsid w:val="00CE1DB6"/>
    <w:rsid w:val="00CE1F42"/>
    <w:rsid w:val="00CE2032"/>
    <w:rsid w:val="00CE2106"/>
    <w:rsid w:val="00CE23A0"/>
    <w:rsid w:val="00CE23AC"/>
    <w:rsid w:val="00CE24DB"/>
    <w:rsid w:val="00CE259A"/>
    <w:rsid w:val="00CE2A92"/>
    <w:rsid w:val="00CE2C4B"/>
    <w:rsid w:val="00CE2CB3"/>
    <w:rsid w:val="00CE2E6F"/>
    <w:rsid w:val="00CE2F34"/>
    <w:rsid w:val="00CE303A"/>
    <w:rsid w:val="00CE327A"/>
    <w:rsid w:val="00CE32EE"/>
    <w:rsid w:val="00CE3342"/>
    <w:rsid w:val="00CE3345"/>
    <w:rsid w:val="00CE338E"/>
    <w:rsid w:val="00CE35C0"/>
    <w:rsid w:val="00CE362E"/>
    <w:rsid w:val="00CE39FF"/>
    <w:rsid w:val="00CE3A26"/>
    <w:rsid w:val="00CE3A8B"/>
    <w:rsid w:val="00CE3BE1"/>
    <w:rsid w:val="00CE3C7A"/>
    <w:rsid w:val="00CE3D5F"/>
    <w:rsid w:val="00CE3DDC"/>
    <w:rsid w:val="00CE3E5A"/>
    <w:rsid w:val="00CE3FFA"/>
    <w:rsid w:val="00CE4099"/>
    <w:rsid w:val="00CE40D8"/>
    <w:rsid w:val="00CE420F"/>
    <w:rsid w:val="00CE45D9"/>
    <w:rsid w:val="00CE461E"/>
    <w:rsid w:val="00CE464C"/>
    <w:rsid w:val="00CE4738"/>
    <w:rsid w:val="00CE47EA"/>
    <w:rsid w:val="00CE48E3"/>
    <w:rsid w:val="00CE49E5"/>
    <w:rsid w:val="00CE4A1D"/>
    <w:rsid w:val="00CE4A87"/>
    <w:rsid w:val="00CE4B21"/>
    <w:rsid w:val="00CE4C75"/>
    <w:rsid w:val="00CE4CA9"/>
    <w:rsid w:val="00CE4CB9"/>
    <w:rsid w:val="00CE4D02"/>
    <w:rsid w:val="00CE4D2A"/>
    <w:rsid w:val="00CE4D81"/>
    <w:rsid w:val="00CE4F25"/>
    <w:rsid w:val="00CE4FFD"/>
    <w:rsid w:val="00CE5002"/>
    <w:rsid w:val="00CE50E2"/>
    <w:rsid w:val="00CE51FD"/>
    <w:rsid w:val="00CE5213"/>
    <w:rsid w:val="00CE523F"/>
    <w:rsid w:val="00CE5412"/>
    <w:rsid w:val="00CE5446"/>
    <w:rsid w:val="00CE5641"/>
    <w:rsid w:val="00CE5670"/>
    <w:rsid w:val="00CE586C"/>
    <w:rsid w:val="00CE5892"/>
    <w:rsid w:val="00CE5961"/>
    <w:rsid w:val="00CE5AA9"/>
    <w:rsid w:val="00CE5AD7"/>
    <w:rsid w:val="00CE5B0D"/>
    <w:rsid w:val="00CE5B26"/>
    <w:rsid w:val="00CE5B56"/>
    <w:rsid w:val="00CE5CA7"/>
    <w:rsid w:val="00CE5D77"/>
    <w:rsid w:val="00CE5DBE"/>
    <w:rsid w:val="00CE5E00"/>
    <w:rsid w:val="00CE5ED4"/>
    <w:rsid w:val="00CE5F32"/>
    <w:rsid w:val="00CE60F2"/>
    <w:rsid w:val="00CE618E"/>
    <w:rsid w:val="00CE62A2"/>
    <w:rsid w:val="00CE6301"/>
    <w:rsid w:val="00CE635F"/>
    <w:rsid w:val="00CE649D"/>
    <w:rsid w:val="00CE64F1"/>
    <w:rsid w:val="00CE65CB"/>
    <w:rsid w:val="00CE65E4"/>
    <w:rsid w:val="00CE66AE"/>
    <w:rsid w:val="00CE6857"/>
    <w:rsid w:val="00CE69B9"/>
    <w:rsid w:val="00CE69DF"/>
    <w:rsid w:val="00CE6A33"/>
    <w:rsid w:val="00CE6A62"/>
    <w:rsid w:val="00CE6CA2"/>
    <w:rsid w:val="00CE6DFE"/>
    <w:rsid w:val="00CE6E80"/>
    <w:rsid w:val="00CE6EC9"/>
    <w:rsid w:val="00CE6F3A"/>
    <w:rsid w:val="00CE70F1"/>
    <w:rsid w:val="00CE71A5"/>
    <w:rsid w:val="00CE71BC"/>
    <w:rsid w:val="00CE727E"/>
    <w:rsid w:val="00CE7399"/>
    <w:rsid w:val="00CE73E3"/>
    <w:rsid w:val="00CE746D"/>
    <w:rsid w:val="00CE74A2"/>
    <w:rsid w:val="00CE7547"/>
    <w:rsid w:val="00CE756F"/>
    <w:rsid w:val="00CE757F"/>
    <w:rsid w:val="00CE76C4"/>
    <w:rsid w:val="00CE770E"/>
    <w:rsid w:val="00CE77B0"/>
    <w:rsid w:val="00CE7836"/>
    <w:rsid w:val="00CE786F"/>
    <w:rsid w:val="00CE7969"/>
    <w:rsid w:val="00CE7A33"/>
    <w:rsid w:val="00CE7A42"/>
    <w:rsid w:val="00CE7ABD"/>
    <w:rsid w:val="00CE7AFC"/>
    <w:rsid w:val="00CE7B86"/>
    <w:rsid w:val="00CE7DC9"/>
    <w:rsid w:val="00CE7FA2"/>
    <w:rsid w:val="00CF01B5"/>
    <w:rsid w:val="00CF0238"/>
    <w:rsid w:val="00CF0336"/>
    <w:rsid w:val="00CF03DD"/>
    <w:rsid w:val="00CF0466"/>
    <w:rsid w:val="00CF06E1"/>
    <w:rsid w:val="00CF0716"/>
    <w:rsid w:val="00CF07D8"/>
    <w:rsid w:val="00CF0825"/>
    <w:rsid w:val="00CF0967"/>
    <w:rsid w:val="00CF0AD3"/>
    <w:rsid w:val="00CF0C69"/>
    <w:rsid w:val="00CF0DBA"/>
    <w:rsid w:val="00CF119A"/>
    <w:rsid w:val="00CF1215"/>
    <w:rsid w:val="00CF13B9"/>
    <w:rsid w:val="00CF149C"/>
    <w:rsid w:val="00CF14CE"/>
    <w:rsid w:val="00CF1632"/>
    <w:rsid w:val="00CF1634"/>
    <w:rsid w:val="00CF1649"/>
    <w:rsid w:val="00CF167F"/>
    <w:rsid w:val="00CF174C"/>
    <w:rsid w:val="00CF183E"/>
    <w:rsid w:val="00CF1878"/>
    <w:rsid w:val="00CF19C8"/>
    <w:rsid w:val="00CF1B60"/>
    <w:rsid w:val="00CF1CFA"/>
    <w:rsid w:val="00CF1E54"/>
    <w:rsid w:val="00CF1E8D"/>
    <w:rsid w:val="00CF1F73"/>
    <w:rsid w:val="00CF1FDA"/>
    <w:rsid w:val="00CF211D"/>
    <w:rsid w:val="00CF2179"/>
    <w:rsid w:val="00CF2190"/>
    <w:rsid w:val="00CF21B2"/>
    <w:rsid w:val="00CF23C8"/>
    <w:rsid w:val="00CF23ED"/>
    <w:rsid w:val="00CF24FA"/>
    <w:rsid w:val="00CF25A4"/>
    <w:rsid w:val="00CF2625"/>
    <w:rsid w:val="00CF2775"/>
    <w:rsid w:val="00CF2858"/>
    <w:rsid w:val="00CF2A0D"/>
    <w:rsid w:val="00CF2C58"/>
    <w:rsid w:val="00CF2CAE"/>
    <w:rsid w:val="00CF2E2C"/>
    <w:rsid w:val="00CF3073"/>
    <w:rsid w:val="00CF3100"/>
    <w:rsid w:val="00CF310F"/>
    <w:rsid w:val="00CF33BF"/>
    <w:rsid w:val="00CF3484"/>
    <w:rsid w:val="00CF3568"/>
    <w:rsid w:val="00CF35F2"/>
    <w:rsid w:val="00CF3682"/>
    <w:rsid w:val="00CF37A3"/>
    <w:rsid w:val="00CF3846"/>
    <w:rsid w:val="00CF38C9"/>
    <w:rsid w:val="00CF394D"/>
    <w:rsid w:val="00CF39C6"/>
    <w:rsid w:val="00CF3A4C"/>
    <w:rsid w:val="00CF3AC5"/>
    <w:rsid w:val="00CF3AD2"/>
    <w:rsid w:val="00CF3BA9"/>
    <w:rsid w:val="00CF3BE8"/>
    <w:rsid w:val="00CF3C6C"/>
    <w:rsid w:val="00CF3C9B"/>
    <w:rsid w:val="00CF3EC9"/>
    <w:rsid w:val="00CF4145"/>
    <w:rsid w:val="00CF415D"/>
    <w:rsid w:val="00CF419E"/>
    <w:rsid w:val="00CF4625"/>
    <w:rsid w:val="00CF4750"/>
    <w:rsid w:val="00CF478B"/>
    <w:rsid w:val="00CF4A3C"/>
    <w:rsid w:val="00CF4A45"/>
    <w:rsid w:val="00CF4AC3"/>
    <w:rsid w:val="00CF4B09"/>
    <w:rsid w:val="00CF4B5F"/>
    <w:rsid w:val="00CF4C81"/>
    <w:rsid w:val="00CF4CBC"/>
    <w:rsid w:val="00CF4D13"/>
    <w:rsid w:val="00CF4D1F"/>
    <w:rsid w:val="00CF4D88"/>
    <w:rsid w:val="00CF4DDA"/>
    <w:rsid w:val="00CF4EE4"/>
    <w:rsid w:val="00CF51A2"/>
    <w:rsid w:val="00CF51C1"/>
    <w:rsid w:val="00CF5248"/>
    <w:rsid w:val="00CF5535"/>
    <w:rsid w:val="00CF5551"/>
    <w:rsid w:val="00CF5555"/>
    <w:rsid w:val="00CF5594"/>
    <w:rsid w:val="00CF55CA"/>
    <w:rsid w:val="00CF56C9"/>
    <w:rsid w:val="00CF57A9"/>
    <w:rsid w:val="00CF57AE"/>
    <w:rsid w:val="00CF5820"/>
    <w:rsid w:val="00CF596B"/>
    <w:rsid w:val="00CF5A12"/>
    <w:rsid w:val="00CF5C7E"/>
    <w:rsid w:val="00CF5F24"/>
    <w:rsid w:val="00CF5FA2"/>
    <w:rsid w:val="00CF5FE9"/>
    <w:rsid w:val="00CF6133"/>
    <w:rsid w:val="00CF64F9"/>
    <w:rsid w:val="00CF65D7"/>
    <w:rsid w:val="00CF65EB"/>
    <w:rsid w:val="00CF6726"/>
    <w:rsid w:val="00CF68A0"/>
    <w:rsid w:val="00CF6916"/>
    <w:rsid w:val="00CF6BD6"/>
    <w:rsid w:val="00CF6C4C"/>
    <w:rsid w:val="00CF6CD4"/>
    <w:rsid w:val="00CF6F01"/>
    <w:rsid w:val="00CF7049"/>
    <w:rsid w:val="00CF70FF"/>
    <w:rsid w:val="00CF7181"/>
    <w:rsid w:val="00CF7248"/>
    <w:rsid w:val="00CF7344"/>
    <w:rsid w:val="00CF744C"/>
    <w:rsid w:val="00CF766D"/>
    <w:rsid w:val="00CF791E"/>
    <w:rsid w:val="00CF7AEA"/>
    <w:rsid w:val="00CF7CDB"/>
    <w:rsid w:val="00CF7DBB"/>
    <w:rsid w:val="00CF7ECD"/>
    <w:rsid w:val="00CF7FD4"/>
    <w:rsid w:val="00D0018F"/>
    <w:rsid w:val="00D001FF"/>
    <w:rsid w:val="00D00262"/>
    <w:rsid w:val="00D002B6"/>
    <w:rsid w:val="00D00393"/>
    <w:rsid w:val="00D0048B"/>
    <w:rsid w:val="00D00653"/>
    <w:rsid w:val="00D006B4"/>
    <w:rsid w:val="00D008C7"/>
    <w:rsid w:val="00D009D1"/>
    <w:rsid w:val="00D00B6B"/>
    <w:rsid w:val="00D00E80"/>
    <w:rsid w:val="00D00FD9"/>
    <w:rsid w:val="00D0106F"/>
    <w:rsid w:val="00D011F7"/>
    <w:rsid w:val="00D013F1"/>
    <w:rsid w:val="00D0144E"/>
    <w:rsid w:val="00D01502"/>
    <w:rsid w:val="00D01613"/>
    <w:rsid w:val="00D0176A"/>
    <w:rsid w:val="00D017F0"/>
    <w:rsid w:val="00D0192B"/>
    <w:rsid w:val="00D01944"/>
    <w:rsid w:val="00D020FA"/>
    <w:rsid w:val="00D02248"/>
    <w:rsid w:val="00D02258"/>
    <w:rsid w:val="00D02334"/>
    <w:rsid w:val="00D02343"/>
    <w:rsid w:val="00D02483"/>
    <w:rsid w:val="00D02505"/>
    <w:rsid w:val="00D02508"/>
    <w:rsid w:val="00D026B1"/>
    <w:rsid w:val="00D026C2"/>
    <w:rsid w:val="00D027FD"/>
    <w:rsid w:val="00D02906"/>
    <w:rsid w:val="00D02A84"/>
    <w:rsid w:val="00D02A95"/>
    <w:rsid w:val="00D02B2A"/>
    <w:rsid w:val="00D02BA8"/>
    <w:rsid w:val="00D02CD4"/>
    <w:rsid w:val="00D02E2D"/>
    <w:rsid w:val="00D02E9D"/>
    <w:rsid w:val="00D030A0"/>
    <w:rsid w:val="00D03559"/>
    <w:rsid w:val="00D035F9"/>
    <w:rsid w:val="00D03662"/>
    <w:rsid w:val="00D03666"/>
    <w:rsid w:val="00D03725"/>
    <w:rsid w:val="00D03773"/>
    <w:rsid w:val="00D037B2"/>
    <w:rsid w:val="00D03938"/>
    <w:rsid w:val="00D03CCA"/>
    <w:rsid w:val="00D04091"/>
    <w:rsid w:val="00D04182"/>
    <w:rsid w:val="00D042BA"/>
    <w:rsid w:val="00D0439A"/>
    <w:rsid w:val="00D04533"/>
    <w:rsid w:val="00D047C7"/>
    <w:rsid w:val="00D04840"/>
    <w:rsid w:val="00D04847"/>
    <w:rsid w:val="00D0485F"/>
    <w:rsid w:val="00D048E0"/>
    <w:rsid w:val="00D04955"/>
    <w:rsid w:val="00D04A79"/>
    <w:rsid w:val="00D04BB2"/>
    <w:rsid w:val="00D04C2B"/>
    <w:rsid w:val="00D04F81"/>
    <w:rsid w:val="00D04FF5"/>
    <w:rsid w:val="00D0512A"/>
    <w:rsid w:val="00D052FB"/>
    <w:rsid w:val="00D0559C"/>
    <w:rsid w:val="00D055DD"/>
    <w:rsid w:val="00D05671"/>
    <w:rsid w:val="00D056A0"/>
    <w:rsid w:val="00D056FB"/>
    <w:rsid w:val="00D05A40"/>
    <w:rsid w:val="00D05A52"/>
    <w:rsid w:val="00D05D5C"/>
    <w:rsid w:val="00D05E86"/>
    <w:rsid w:val="00D05E95"/>
    <w:rsid w:val="00D05EDC"/>
    <w:rsid w:val="00D05F50"/>
    <w:rsid w:val="00D06047"/>
    <w:rsid w:val="00D060B3"/>
    <w:rsid w:val="00D06187"/>
    <w:rsid w:val="00D063D5"/>
    <w:rsid w:val="00D063F6"/>
    <w:rsid w:val="00D06409"/>
    <w:rsid w:val="00D06477"/>
    <w:rsid w:val="00D064A6"/>
    <w:rsid w:val="00D0657A"/>
    <w:rsid w:val="00D065A8"/>
    <w:rsid w:val="00D06800"/>
    <w:rsid w:val="00D06803"/>
    <w:rsid w:val="00D0684F"/>
    <w:rsid w:val="00D0693F"/>
    <w:rsid w:val="00D06A0C"/>
    <w:rsid w:val="00D06AC8"/>
    <w:rsid w:val="00D06BD9"/>
    <w:rsid w:val="00D06CDC"/>
    <w:rsid w:val="00D06DFC"/>
    <w:rsid w:val="00D06E6F"/>
    <w:rsid w:val="00D06F55"/>
    <w:rsid w:val="00D06FED"/>
    <w:rsid w:val="00D070F2"/>
    <w:rsid w:val="00D071BD"/>
    <w:rsid w:val="00D07221"/>
    <w:rsid w:val="00D073C4"/>
    <w:rsid w:val="00D07423"/>
    <w:rsid w:val="00D07443"/>
    <w:rsid w:val="00D0754C"/>
    <w:rsid w:val="00D075EF"/>
    <w:rsid w:val="00D077C1"/>
    <w:rsid w:val="00D0788A"/>
    <w:rsid w:val="00D078EF"/>
    <w:rsid w:val="00D07900"/>
    <w:rsid w:val="00D07AC5"/>
    <w:rsid w:val="00D07C76"/>
    <w:rsid w:val="00D07D30"/>
    <w:rsid w:val="00D07DAC"/>
    <w:rsid w:val="00D0A80C"/>
    <w:rsid w:val="00D10086"/>
    <w:rsid w:val="00D1009D"/>
    <w:rsid w:val="00D10149"/>
    <w:rsid w:val="00D103BF"/>
    <w:rsid w:val="00D10410"/>
    <w:rsid w:val="00D1086A"/>
    <w:rsid w:val="00D1088E"/>
    <w:rsid w:val="00D1090C"/>
    <w:rsid w:val="00D10941"/>
    <w:rsid w:val="00D10957"/>
    <w:rsid w:val="00D1097D"/>
    <w:rsid w:val="00D10FC2"/>
    <w:rsid w:val="00D1101B"/>
    <w:rsid w:val="00D110C9"/>
    <w:rsid w:val="00D11103"/>
    <w:rsid w:val="00D111AB"/>
    <w:rsid w:val="00D11395"/>
    <w:rsid w:val="00D113A0"/>
    <w:rsid w:val="00D113AF"/>
    <w:rsid w:val="00D11445"/>
    <w:rsid w:val="00D11895"/>
    <w:rsid w:val="00D118A8"/>
    <w:rsid w:val="00D11981"/>
    <w:rsid w:val="00D11A99"/>
    <w:rsid w:val="00D11B9C"/>
    <w:rsid w:val="00D11C50"/>
    <w:rsid w:val="00D11CF8"/>
    <w:rsid w:val="00D11EF8"/>
    <w:rsid w:val="00D1202A"/>
    <w:rsid w:val="00D12100"/>
    <w:rsid w:val="00D12130"/>
    <w:rsid w:val="00D122B3"/>
    <w:rsid w:val="00D122F4"/>
    <w:rsid w:val="00D122FC"/>
    <w:rsid w:val="00D12660"/>
    <w:rsid w:val="00D126A8"/>
    <w:rsid w:val="00D12730"/>
    <w:rsid w:val="00D128FF"/>
    <w:rsid w:val="00D129F6"/>
    <w:rsid w:val="00D12A00"/>
    <w:rsid w:val="00D12D59"/>
    <w:rsid w:val="00D12F85"/>
    <w:rsid w:val="00D13387"/>
    <w:rsid w:val="00D133AE"/>
    <w:rsid w:val="00D134BF"/>
    <w:rsid w:val="00D1355D"/>
    <w:rsid w:val="00D13579"/>
    <w:rsid w:val="00D1359A"/>
    <w:rsid w:val="00D13611"/>
    <w:rsid w:val="00D13663"/>
    <w:rsid w:val="00D1367F"/>
    <w:rsid w:val="00D137D7"/>
    <w:rsid w:val="00D137EE"/>
    <w:rsid w:val="00D13E09"/>
    <w:rsid w:val="00D13EA0"/>
    <w:rsid w:val="00D13EAA"/>
    <w:rsid w:val="00D14072"/>
    <w:rsid w:val="00D14253"/>
    <w:rsid w:val="00D142BF"/>
    <w:rsid w:val="00D143E9"/>
    <w:rsid w:val="00D146D8"/>
    <w:rsid w:val="00D146DE"/>
    <w:rsid w:val="00D1488F"/>
    <w:rsid w:val="00D14899"/>
    <w:rsid w:val="00D149BB"/>
    <w:rsid w:val="00D14A00"/>
    <w:rsid w:val="00D14C2E"/>
    <w:rsid w:val="00D14D9D"/>
    <w:rsid w:val="00D14DD3"/>
    <w:rsid w:val="00D150CB"/>
    <w:rsid w:val="00D150F5"/>
    <w:rsid w:val="00D15364"/>
    <w:rsid w:val="00D156C5"/>
    <w:rsid w:val="00D15707"/>
    <w:rsid w:val="00D15824"/>
    <w:rsid w:val="00D15871"/>
    <w:rsid w:val="00D15930"/>
    <w:rsid w:val="00D15938"/>
    <w:rsid w:val="00D15B82"/>
    <w:rsid w:val="00D15F64"/>
    <w:rsid w:val="00D1609D"/>
    <w:rsid w:val="00D160EB"/>
    <w:rsid w:val="00D16104"/>
    <w:rsid w:val="00D16150"/>
    <w:rsid w:val="00D162A8"/>
    <w:rsid w:val="00D162CE"/>
    <w:rsid w:val="00D162D9"/>
    <w:rsid w:val="00D16476"/>
    <w:rsid w:val="00D164DC"/>
    <w:rsid w:val="00D164FA"/>
    <w:rsid w:val="00D1654A"/>
    <w:rsid w:val="00D1654D"/>
    <w:rsid w:val="00D16743"/>
    <w:rsid w:val="00D16778"/>
    <w:rsid w:val="00D16816"/>
    <w:rsid w:val="00D16A64"/>
    <w:rsid w:val="00D16DDB"/>
    <w:rsid w:val="00D16EDB"/>
    <w:rsid w:val="00D16EDE"/>
    <w:rsid w:val="00D170AC"/>
    <w:rsid w:val="00D17165"/>
    <w:rsid w:val="00D171AB"/>
    <w:rsid w:val="00D1724B"/>
    <w:rsid w:val="00D1739A"/>
    <w:rsid w:val="00D17543"/>
    <w:rsid w:val="00D17616"/>
    <w:rsid w:val="00D17832"/>
    <w:rsid w:val="00D1790C"/>
    <w:rsid w:val="00D179B3"/>
    <w:rsid w:val="00D17A2E"/>
    <w:rsid w:val="00D17B8E"/>
    <w:rsid w:val="00D17C03"/>
    <w:rsid w:val="00D17C41"/>
    <w:rsid w:val="00D200B7"/>
    <w:rsid w:val="00D200BD"/>
    <w:rsid w:val="00D200D7"/>
    <w:rsid w:val="00D20160"/>
    <w:rsid w:val="00D2031C"/>
    <w:rsid w:val="00D2037A"/>
    <w:rsid w:val="00D2076C"/>
    <w:rsid w:val="00D2076E"/>
    <w:rsid w:val="00D20961"/>
    <w:rsid w:val="00D20A64"/>
    <w:rsid w:val="00D20A94"/>
    <w:rsid w:val="00D20BF5"/>
    <w:rsid w:val="00D20D92"/>
    <w:rsid w:val="00D20FC7"/>
    <w:rsid w:val="00D21037"/>
    <w:rsid w:val="00D2105A"/>
    <w:rsid w:val="00D211E2"/>
    <w:rsid w:val="00D211F2"/>
    <w:rsid w:val="00D21234"/>
    <w:rsid w:val="00D214E4"/>
    <w:rsid w:val="00D215E8"/>
    <w:rsid w:val="00D21622"/>
    <w:rsid w:val="00D21885"/>
    <w:rsid w:val="00D218C9"/>
    <w:rsid w:val="00D218E9"/>
    <w:rsid w:val="00D219C6"/>
    <w:rsid w:val="00D219CE"/>
    <w:rsid w:val="00D219DC"/>
    <w:rsid w:val="00D21BBC"/>
    <w:rsid w:val="00D21C90"/>
    <w:rsid w:val="00D21EDE"/>
    <w:rsid w:val="00D21FE2"/>
    <w:rsid w:val="00D2207B"/>
    <w:rsid w:val="00D2215C"/>
    <w:rsid w:val="00D22182"/>
    <w:rsid w:val="00D221E6"/>
    <w:rsid w:val="00D22212"/>
    <w:rsid w:val="00D222BA"/>
    <w:rsid w:val="00D22387"/>
    <w:rsid w:val="00D2280B"/>
    <w:rsid w:val="00D22893"/>
    <w:rsid w:val="00D228B9"/>
    <w:rsid w:val="00D229A2"/>
    <w:rsid w:val="00D229ED"/>
    <w:rsid w:val="00D22AEF"/>
    <w:rsid w:val="00D22C57"/>
    <w:rsid w:val="00D22CBB"/>
    <w:rsid w:val="00D22D4C"/>
    <w:rsid w:val="00D22F6B"/>
    <w:rsid w:val="00D22FE9"/>
    <w:rsid w:val="00D231F4"/>
    <w:rsid w:val="00D2329A"/>
    <w:rsid w:val="00D23341"/>
    <w:rsid w:val="00D23418"/>
    <w:rsid w:val="00D23428"/>
    <w:rsid w:val="00D236E6"/>
    <w:rsid w:val="00D23700"/>
    <w:rsid w:val="00D238EC"/>
    <w:rsid w:val="00D239BB"/>
    <w:rsid w:val="00D239F9"/>
    <w:rsid w:val="00D23A52"/>
    <w:rsid w:val="00D23A98"/>
    <w:rsid w:val="00D23C75"/>
    <w:rsid w:val="00D23C8F"/>
    <w:rsid w:val="00D23D6A"/>
    <w:rsid w:val="00D23DE6"/>
    <w:rsid w:val="00D24054"/>
    <w:rsid w:val="00D240F8"/>
    <w:rsid w:val="00D2469D"/>
    <w:rsid w:val="00D24740"/>
    <w:rsid w:val="00D24820"/>
    <w:rsid w:val="00D2489B"/>
    <w:rsid w:val="00D24A3B"/>
    <w:rsid w:val="00D24C0D"/>
    <w:rsid w:val="00D24DE2"/>
    <w:rsid w:val="00D24EFB"/>
    <w:rsid w:val="00D24F2F"/>
    <w:rsid w:val="00D24FDD"/>
    <w:rsid w:val="00D24FFC"/>
    <w:rsid w:val="00D25037"/>
    <w:rsid w:val="00D25085"/>
    <w:rsid w:val="00D2521B"/>
    <w:rsid w:val="00D25242"/>
    <w:rsid w:val="00D2552C"/>
    <w:rsid w:val="00D2559E"/>
    <w:rsid w:val="00D258B4"/>
    <w:rsid w:val="00D25902"/>
    <w:rsid w:val="00D25AD7"/>
    <w:rsid w:val="00D25AD9"/>
    <w:rsid w:val="00D25BA7"/>
    <w:rsid w:val="00D25BDF"/>
    <w:rsid w:val="00D25BE3"/>
    <w:rsid w:val="00D25CA3"/>
    <w:rsid w:val="00D25CA7"/>
    <w:rsid w:val="00D25CBD"/>
    <w:rsid w:val="00D25D13"/>
    <w:rsid w:val="00D25D31"/>
    <w:rsid w:val="00D25DD6"/>
    <w:rsid w:val="00D2601B"/>
    <w:rsid w:val="00D26104"/>
    <w:rsid w:val="00D2619A"/>
    <w:rsid w:val="00D261BC"/>
    <w:rsid w:val="00D261D3"/>
    <w:rsid w:val="00D261DB"/>
    <w:rsid w:val="00D263CD"/>
    <w:rsid w:val="00D268EF"/>
    <w:rsid w:val="00D26937"/>
    <w:rsid w:val="00D26971"/>
    <w:rsid w:val="00D26981"/>
    <w:rsid w:val="00D269D8"/>
    <w:rsid w:val="00D26C5A"/>
    <w:rsid w:val="00D26C97"/>
    <w:rsid w:val="00D26E57"/>
    <w:rsid w:val="00D26EBB"/>
    <w:rsid w:val="00D26F81"/>
    <w:rsid w:val="00D27020"/>
    <w:rsid w:val="00D2715E"/>
    <w:rsid w:val="00D27160"/>
    <w:rsid w:val="00D27578"/>
    <w:rsid w:val="00D275CD"/>
    <w:rsid w:val="00D275D9"/>
    <w:rsid w:val="00D27711"/>
    <w:rsid w:val="00D2786D"/>
    <w:rsid w:val="00D278DF"/>
    <w:rsid w:val="00D27A76"/>
    <w:rsid w:val="00D27B69"/>
    <w:rsid w:val="00D27B94"/>
    <w:rsid w:val="00D27CE3"/>
    <w:rsid w:val="00D27D03"/>
    <w:rsid w:val="00D27DD2"/>
    <w:rsid w:val="00D27FA0"/>
    <w:rsid w:val="00D30011"/>
    <w:rsid w:val="00D300A9"/>
    <w:rsid w:val="00D30454"/>
    <w:rsid w:val="00D304E1"/>
    <w:rsid w:val="00D3060A"/>
    <w:rsid w:val="00D30615"/>
    <w:rsid w:val="00D307E6"/>
    <w:rsid w:val="00D30856"/>
    <w:rsid w:val="00D3093D"/>
    <w:rsid w:val="00D3094C"/>
    <w:rsid w:val="00D30A30"/>
    <w:rsid w:val="00D30CFA"/>
    <w:rsid w:val="00D31080"/>
    <w:rsid w:val="00D3131B"/>
    <w:rsid w:val="00D31389"/>
    <w:rsid w:val="00D31642"/>
    <w:rsid w:val="00D3164E"/>
    <w:rsid w:val="00D318C1"/>
    <w:rsid w:val="00D319D1"/>
    <w:rsid w:val="00D31AB3"/>
    <w:rsid w:val="00D31ACD"/>
    <w:rsid w:val="00D31BD2"/>
    <w:rsid w:val="00D31BFB"/>
    <w:rsid w:val="00D31D10"/>
    <w:rsid w:val="00D32200"/>
    <w:rsid w:val="00D323D4"/>
    <w:rsid w:val="00D32454"/>
    <w:rsid w:val="00D32789"/>
    <w:rsid w:val="00D32790"/>
    <w:rsid w:val="00D328E3"/>
    <w:rsid w:val="00D3299A"/>
    <w:rsid w:val="00D329B6"/>
    <w:rsid w:val="00D32D23"/>
    <w:rsid w:val="00D32D52"/>
    <w:rsid w:val="00D32E46"/>
    <w:rsid w:val="00D32F6E"/>
    <w:rsid w:val="00D33150"/>
    <w:rsid w:val="00D331E2"/>
    <w:rsid w:val="00D33720"/>
    <w:rsid w:val="00D33756"/>
    <w:rsid w:val="00D33763"/>
    <w:rsid w:val="00D3389D"/>
    <w:rsid w:val="00D338B0"/>
    <w:rsid w:val="00D338C0"/>
    <w:rsid w:val="00D33B5F"/>
    <w:rsid w:val="00D33CEB"/>
    <w:rsid w:val="00D33D98"/>
    <w:rsid w:val="00D34087"/>
    <w:rsid w:val="00D341B6"/>
    <w:rsid w:val="00D34219"/>
    <w:rsid w:val="00D34249"/>
    <w:rsid w:val="00D3435C"/>
    <w:rsid w:val="00D343BA"/>
    <w:rsid w:val="00D34581"/>
    <w:rsid w:val="00D34620"/>
    <w:rsid w:val="00D3463F"/>
    <w:rsid w:val="00D3497E"/>
    <w:rsid w:val="00D3498E"/>
    <w:rsid w:val="00D34B01"/>
    <w:rsid w:val="00D34D77"/>
    <w:rsid w:val="00D34E90"/>
    <w:rsid w:val="00D35009"/>
    <w:rsid w:val="00D35086"/>
    <w:rsid w:val="00D351B7"/>
    <w:rsid w:val="00D35275"/>
    <w:rsid w:val="00D35298"/>
    <w:rsid w:val="00D35399"/>
    <w:rsid w:val="00D35466"/>
    <w:rsid w:val="00D35717"/>
    <w:rsid w:val="00D3581B"/>
    <w:rsid w:val="00D35882"/>
    <w:rsid w:val="00D358C0"/>
    <w:rsid w:val="00D3598E"/>
    <w:rsid w:val="00D35A35"/>
    <w:rsid w:val="00D35B78"/>
    <w:rsid w:val="00D35B81"/>
    <w:rsid w:val="00D35CBA"/>
    <w:rsid w:val="00D35D14"/>
    <w:rsid w:val="00D35EA2"/>
    <w:rsid w:val="00D35F46"/>
    <w:rsid w:val="00D35F9C"/>
    <w:rsid w:val="00D3601F"/>
    <w:rsid w:val="00D360FE"/>
    <w:rsid w:val="00D3610B"/>
    <w:rsid w:val="00D36230"/>
    <w:rsid w:val="00D36381"/>
    <w:rsid w:val="00D363D2"/>
    <w:rsid w:val="00D3657D"/>
    <w:rsid w:val="00D365FF"/>
    <w:rsid w:val="00D36667"/>
    <w:rsid w:val="00D36668"/>
    <w:rsid w:val="00D366EF"/>
    <w:rsid w:val="00D368CB"/>
    <w:rsid w:val="00D36B6B"/>
    <w:rsid w:val="00D36BE7"/>
    <w:rsid w:val="00D36C9B"/>
    <w:rsid w:val="00D36D2D"/>
    <w:rsid w:val="00D36E0D"/>
    <w:rsid w:val="00D36F02"/>
    <w:rsid w:val="00D371D9"/>
    <w:rsid w:val="00D371F6"/>
    <w:rsid w:val="00D373B0"/>
    <w:rsid w:val="00D373B9"/>
    <w:rsid w:val="00D37531"/>
    <w:rsid w:val="00D37566"/>
    <w:rsid w:val="00D37592"/>
    <w:rsid w:val="00D375D8"/>
    <w:rsid w:val="00D3765D"/>
    <w:rsid w:val="00D3768C"/>
    <w:rsid w:val="00D37727"/>
    <w:rsid w:val="00D37937"/>
    <w:rsid w:val="00D37A4C"/>
    <w:rsid w:val="00D37B96"/>
    <w:rsid w:val="00D37BB3"/>
    <w:rsid w:val="00D37C99"/>
    <w:rsid w:val="00D37DA4"/>
    <w:rsid w:val="00D37E8F"/>
    <w:rsid w:val="00D40077"/>
    <w:rsid w:val="00D40096"/>
    <w:rsid w:val="00D40274"/>
    <w:rsid w:val="00D40298"/>
    <w:rsid w:val="00D4037D"/>
    <w:rsid w:val="00D40469"/>
    <w:rsid w:val="00D4047D"/>
    <w:rsid w:val="00D40521"/>
    <w:rsid w:val="00D405C5"/>
    <w:rsid w:val="00D4069B"/>
    <w:rsid w:val="00D4070D"/>
    <w:rsid w:val="00D408DA"/>
    <w:rsid w:val="00D408DB"/>
    <w:rsid w:val="00D40BDC"/>
    <w:rsid w:val="00D40C31"/>
    <w:rsid w:val="00D40F90"/>
    <w:rsid w:val="00D40FAF"/>
    <w:rsid w:val="00D41115"/>
    <w:rsid w:val="00D411C3"/>
    <w:rsid w:val="00D413AD"/>
    <w:rsid w:val="00D413F1"/>
    <w:rsid w:val="00D4171C"/>
    <w:rsid w:val="00D419F9"/>
    <w:rsid w:val="00D41A51"/>
    <w:rsid w:val="00D41BAC"/>
    <w:rsid w:val="00D41CE8"/>
    <w:rsid w:val="00D424EF"/>
    <w:rsid w:val="00D4255F"/>
    <w:rsid w:val="00D427F2"/>
    <w:rsid w:val="00D428F7"/>
    <w:rsid w:val="00D42982"/>
    <w:rsid w:val="00D42EF7"/>
    <w:rsid w:val="00D42F7A"/>
    <w:rsid w:val="00D43003"/>
    <w:rsid w:val="00D4306A"/>
    <w:rsid w:val="00D430B0"/>
    <w:rsid w:val="00D43153"/>
    <w:rsid w:val="00D43207"/>
    <w:rsid w:val="00D4331E"/>
    <w:rsid w:val="00D4332E"/>
    <w:rsid w:val="00D43332"/>
    <w:rsid w:val="00D4345F"/>
    <w:rsid w:val="00D437CF"/>
    <w:rsid w:val="00D438C5"/>
    <w:rsid w:val="00D4395E"/>
    <w:rsid w:val="00D43AAA"/>
    <w:rsid w:val="00D43B43"/>
    <w:rsid w:val="00D444FE"/>
    <w:rsid w:val="00D446CB"/>
    <w:rsid w:val="00D44700"/>
    <w:rsid w:val="00D447C5"/>
    <w:rsid w:val="00D44808"/>
    <w:rsid w:val="00D44895"/>
    <w:rsid w:val="00D44A3B"/>
    <w:rsid w:val="00D44E2A"/>
    <w:rsid w:val="00D44EA8"/>
    <w:rsid w:val="00D44F2D"/>
    <w:rsid w:val="00D44FD4"/>
    <w:rsid w:val="00D450ED"/>
    <w:rsid w:val="00D45158"/>
    <w:rsid w:val="00D4516B"/>
    <w:rsid w:val="00D451FC"/>
    <w:rsid w:val="00D452DC"/>
    <w:rsid w:val="00D452E6"/>
    <w:rsid w:val="00D453DA"/>
    <w:rsid w:val="00D45462"/>
    <w:rsid w:val="00D4580F"/>
    <w:rsid w:val="00D45A88"/>
    <w:rsid w:val="00D45AA8"/>
    <w:rsid w:val="00D45CC9"/>
    <w:rsid w:val="00D45D66"/>
    <w:rsid w:val="00D45ECC"/>
    <w:rsid w:val="00D45F77"/>
    <w:rsid w:val="00D45FEF"/>
    <w:rsid w:val="00D45FF3"/>
    <w:rsid w:val="00D4604B"/>
    <w:rsid w:val="00D46060"/>
    <w:rsid w:val="00D461C0"/>
    <w:rsid w:val="00D4622F"/>
    <w:rsid w:val="00D462D4"/>
    <w:rsid w:val="00D462DC"/>
    <w:rsid w:val="00D46513"/>
    <w:rsid w:val="00D46518"/>
    <w:rsid w:val="00D4662F"/>
    <w:rsid w:val="00D46631"/>
    <w:rsid w:val="00D468C4"/>
    <w:rsid w:val="00D469D6"/>
    <w:rsid w:val="00D46A15"/>
    <w:rsid w:val="00D46A83"/>
    <w:rsid w:val="00D46C32"/>
    <w:rsid w:val="00D46C7F"/>
    <w:rsid w:val="00D46C88"/>
    <w:rsid w:val="00D46F4C"/>
    <w:rsid w:val="00D47006"/>
    <w:rsid w:val="00D47262"/>
    <w:rsid w:val="00D4737E"/>
    <w:rsid w:val="00D47413"/>
    <w:rsid w:val="00D47448"/>
    <w:rsid w:val="00D47564"/>
    <w:rsid w:val="00D475AE"/>
    <w:rsid w:val="00D476D5"/>
    <w:rsid w:val="00D47917"/>
    <w:rsid w:val="00D47991"/>
    <w:rsid w:val="00D47A34"/>
    <w:rsid w:val="00D47AC4"/>
    <w:rsid w:val="00D47C92"/>
    <w:rsid w:val="00D47CC5"/>
    <w:rsid w:val="00D47D51"/>
    <w:rsid w:val="00D47E4D"/>
    <w:rsid w:val="00D47F2A"/>
    <w:rsid w:val="00D47F69"/>
    <w:rsid w:val="00D50177"/>
    <w:rsid w:val="00D501F9"/>
    <w:rsid w:val="00D50322"/>
    <w:rsid w:val="00D5052B"/>
    <w:rsid w:val="00D50716"/>
    <w:rsid w:val="00D50728"/>
    <w:rsid w:val="00D50739"/>
    <w:rsid w:val="00D50832"/>
    <w:rsid w:val="00D50866"/>
    <w:rsid w:val="00D50966"/>
    <w:rsid w:val="00D50C03"/>
    <w:rsid w:val="00D50D7A"/>
    <w:rsid w:val="00D50E97"/>
    <w:rsid w:val="00D50F9E"/>
    <w:rsid w:val="00D510B4"/>
    <w:rsid w:val="00D5118A"/>
    <w:rsid w:val="00D5136F"/>
    <w:rsid w:val="00D513E7"/>
    <w:rsid w:val="00D5145F"/>
    <w:rsid w:val="00D51527"/>
    <w:rsid w:val="00D515CF"/>
    <w:rsid w:val="00D51601"/>
    <w:rsid w:val="00D51718"/>
    <w:rsid w:val="00D51A28"/>
    <w:rsid w:val="00D51A6A"/>
    <w:rsid w:val="00D51B12"/>
    <w:rsid w:val="00D51CAD"/>
    <w:rsid w:val="00D51D2C"/>
    <w:rsid w:val="00D51E3A"/>
    <w:rsid w:val="00D51EAD"/>
    <w:rsid w:val="00D52197"/>
    <w:rsid w:val="00D52214"/>
    <w:rsid w:val="00D52330"/>
    <w:rsid w:val="00D52343"/>
    <w:rsid w:val="00D524A7"/>
    <w:rsid w:val="00D52505"/>
    <w:rsid w:val="00D52626"/>
    <w:rsid w:val="00D528CC"/>
    <w:rsid w:val="00D52936"/>
    <w:rsid w:val="00D52937"/>
    <w:rsid w:val="00D52B29"/>
    <w:rsid w:val="00D52B9B"/>
    <w:rsid w:val="00D5311E"/>
    <w:rsid w:val="00D5318D"/>
    <w:rsid w:val="00D53379"/>
    <w:rsid w:val="00D533B9"/>
    <w:rsid w:val="00D53418"/>
    <w:rsid w:val="00D53462"/>
    <w:rsid w:val="00D5363C"/>
    <w:rsid w:val="00D53692"/>
    <w:rsid w:val="00D536DB"/>
    <w:rsid w:val="00D53711"/>
    <w:rsid w:val="00D537B8"/>
    <w:rsid w:val="00D537C3"/>
    <w:rsid w:val="00D537D9"/>
    <w:rsid w:val="00D537E1"/>
    <w:rsid w:val="00D5381D"/>
    <w:rsid w:val="00D5386B"/>
    <w:rsid w:val="00D5388A"/>
    <w:rsid w:val="00D53921"/>
    <w:rsid w:val="00D53966"/>
    <w:rsid w:val="00D53BFB"/>
    <w:rsid w:val="00D53CC6"/>
    <w:rsid w:val="00D53E4B"/>
    <w:rsid w:val="00D54577"/>
    <w:rsid w:val="00D54609"/>
    <w:rsid w:val="00D549F4"/>
    <w:rsid w:val="00D54B96"/>
    <w:rsid w:val="00D54C13"/>
    <w:rsid w:val="00D54C63"/>
    <w:rsid w:val="00D54C8A"/>
    <w:rsid w:val="00D54F9B"/>
    <w:rsid w:val="00D551F5"/>
    <w:rsid w:val="00D55428"/>
    <w:rsid w:val="00D55674"/>
    <w:rsid w:val="00D556DA"/>
    <w:rsid w:val="00D55946"/>
    <w:rsid w:val="00D55AC7"/>
    <w:rsid w:val="00D55BD3"/>
    <w:rsid w:val="00D55C04"/>
    <w:rsid w:val="00D55D44"/>
    <w:rsid w:val="00D55D61"/>
    <w:rsid w:val="00D55D93"/>
    <w:rsid w:val="00D55FA7"/>
    <w:rsid w:val="00D560E1"/>
    <w:rsid w:val="00D561CC"/>
    <w:rsid w:val="00D56385"/>
    <w:rsid w:val="00D56415"/>
    <w:rsid w:val="00D5643C"/>
    <w:rsid w:val="00D56814"/>
    <w:rsid w:val="00D56A34"/>
    <w:rsid w:val="00D56A57"/>
    <w:rsid w:val="00D56AC8"/>
    <w:rsid w:val="00D56E87"/>
    <w:rsid w:val="00D5713E"/>
    <w:rsid w:val="00D57210"/>
    <w:rsid w:val="00D572F3"/>
    <w:rsid w:val="00D57377"/>
    <w:rsid w:val="00D5738C"/>
    <w:rsid w:val="00D576A7"/>
    <w:rsid w:val="00D576F3"/>
    <w:rsid w:val="00D5777C"/>
    <w:rsid w:val="00D57872"/>
    <w:rsid w:val="00D57A41"/>
    <w:rsid w:val="00D57B62"/>
    <w:rsid w:val="00D57B64"/>
    <w:rsid w:val="00D57BDA"/>
    <w:rsid w:val="00D57C49"/>
    <w:rsid w:val="00D57C7D"/>
    <w:rsid w:val="00D57CC1"/>
    <w:rsid w:val="00D57ECB"/>
    <w:rsid w:val="00D57F92"/>
    <w:rsid w:val="00D60046"/>
    <w:rsid w:val="00D602FA"/>
    <w:rsid w:val="00D605E7"/>
    <w:rsid w:val="00D606AF"/>
    <w:rsid w:val="00D60A4D"/>
    <w:rsid w:val="00D60BFF"/>
    <w:rsid w:val="00D60CF7"/>
    <w:rsid w:val="00D60D64"/>
    <w:rsid w:val="00D60E58"/>
    <w:rsid w:val="00D60F25"/>
    <w:rsid w:val="00D610D1"/>
    <w:rsid w:val="00D61184"/>
    <w:rsid w:val="00D61239"/>
    <w:rsid w:val="00D6124B"/>
    <w:rsid w:val="00D612FC"/>
    <w:rsid w:val="00D61424"/>
    <w:rsid w:val="00D61432"/>
    <w:rsid w:val="00D61637"/>
    <w:rsid w:val="00D617CF"/>
    <w:rsid w:val="00D618E3"/>
    <w:rsid w:val="00D6196C"/>
    <w:rsid w:val="00D61A41"/>
    <w:rsid w:val="00D61B18"/>
    <w:rsid w:val="00D61B5E"/>
    <w:rsid w:val="00D61D58"/>
    <w:rsid w:val="00D61E7F"/>
    <w:rsid w:val="00D61F7D"/>
    <w:rsid w:val="00D62047"/>
    <w:rsid w:val="00D62055"/>
    <w:rsid w:val="00D62243"/>
    <w:rsid w:val="00D62368"/>
    <w:rsid w:val="00D623CC"/>
    <w:rsid w:val="00D62657"/>
    <w:rsid w:val="00D62A89"/>
    <w:rsid w:val="00D62ABB"/>
    <w:rsid w:val="00D62BD0"/>
    <w:rsid w:val="00D62C36"/>
    <w:rsid w:val="00D62C71"/>
    <w:rsid w:val="00D62D0B"/>
    <w:rsid w:val="00D62E9F"/>
    <w:rsid w:val="00D62F3D"/>
    <w:rsid w:val="00D6301F"/>
    <w:rsid w:val="00D6302A"/>
    <w:rsid w:val="00D630B1"/>
    <w:rsid w:val="00D63128"/>
    <w:rsid w:val="00D63416"/>
    <w:rsid w:val="00D635D4"/>
    <w:rsid w:val="00D63891"/>
    <w:rsid w:val="00D63B05"/>
    <w:rsid w:val="00D63BB7"/>
    <w:rsid w:val="00D63BD7"/>
    <w:rsid w:val="00D63CCB"/>
    <w:rsid w:val="00D63F42"/>
    <w:rsid w:val="00D64024"/>
    <w:rsid w:val="00D64102"/>
    <w:rsid w:val="00D6410E"/>
    <w:rsid w:val="00D642A1"/>
    <w:rsid w:val="00D6466B"/>
    <w:rsid w:val="00D64713"/>
    <w:rsid w:val="00D64914"/>
    <w:rsid w:val="00D6496B"/>
    <w:rsid w:val="00D64970"/>
    <w:rsid w:val="00D649A8"/>
    <w:rsid w:val="00D649D1"/>
    <w:rsid w:val="00D64A3C"/>
    <w:rsid w:val="00D64BEF"/>
    <w:rsid w:val="00D64D8B"/>
    <w:rsid w:val="00D64F8A"/>
    <w:rsid w:val="00D6534A"/>
    <w:rsid w:val="00D6542A"/>
    <w:rsid w:val="00D6587A"/>
    <w:rsid w:val="00D6587C"/>
    <w:rsid w:val="00D658E9"/>
    <w:rsid w:val="00D65927"/>
    <w:rsid w:val="00D659FF"/>
    <w:rsid w:val="00D65A95"/>
    <w:rsid w:val="00D65B6D"/>
    <w:rsid w:val="00D65CDE"/>
    <w:rsid w:val="00D65D16"/>
    <w:rsid w:val="00D65DB4"/>
    <w:rsid w:val="00D65DE3"/>
    <w:rsid w:val="00D65E15"/>
    <w:rsid w:val="00D65E68"/>
    <w:rsid w:val="00D660DF"/>
    <w:rsid w:val="00D6619B"/>
    <w:rsid w:val="00D662E7"/>
    <w:rsid w:val="00D666DE"/>
    <w:rsid w:val="00D66732"/>
    <w:rsid w:val="00D66799"/>
    <w:rsid w:val="00D667FE"/>
    <w:rsid w:val="00D669D4"/>
    <w:rsid w:val="00D669F0"/>
    <w:rsid w:val="00D6705C"/>
    <w:rsid w:val="00D67691"/>
    <w:rsid w:val="00D677AF"/>
    <w:rsid w:val="00D678FD"/>
    <w:rsid w:val="00D67A56"/>
    <w:rsid w:val="00D67A87"/>
    <w:rsid w:val="00D67BA7"/>
    <w:rsid w:val="00D67BE1"/>
    <w:rsid w:val="00D67C3F"/>
    <w:rsid w:val="00D67CD6"/>
    <w:rsid w:val="00D67E46"/>
    <w:rsid w:val="00D67F9D"/>
    <w:rsid w:val="00D701FB"/>
    <w:rsid w:val="00D702EA"/>
    <w:rsid w:val="00D70354"/>
    <w:rsid w:val="00D703D9"/>
    <w:rsid w:val="00D706C4"/>
    <w:rsid w:val="00D70707"/>
    <w:rsid w:val="00D708BF"/>
    <w:rsid w:val="00D70C2E"/>
    <w:rsid w:val="00D70E71"/>
    <w:rsid w:val="00D7101B"/>
    <w:rsid w:val="00D71067"/>
    <w:rsid w:val="00D71299"/>
    <w:rsid w:val="00D712A3"/>
    <w:rsid w:val="00D7134E"/>
    <w:rsid w:val="00D7153A"/>
    <w:rsid w:val="00D715D7"/>
    <w:rsid w:val="00D716FD"/>
    <w:rsid w:val="00D71A26"/>
    <w:rsid w:val="00D71B1D"/>
    <w:rsid w:val="00D71BFA"/>
    <w:rsid w:val="00D71C61"/>
    <w:rsid w:val="00D71E3C"/>
    <w:rsid w:val="00D71EF7"/>
    <w:rsid w:val="00D7226B"/>
    <w:rsid w:val="00D7232E"/>
    <w:rsid w:val="00D7233E"/>
    <w:rsid w:val="00D7233F"/>
    <w:rsid w:val="00D7242D"/>
    <w:rsid w:val="00D7252A"/>
    <w:rsid w:val="00D72586"/>
    <w:rsid w:val="00D7274E"/>
    <w:rsid w:val="00D72819"/>
    <w:rsid w:val="00D72863"/>
    <w:rsid w:val="00D72876"/>
    <w:rsid w:val="00D72897"/>
    <w:rsid w:val="00D72AC6"/>
    <w:rsid w:val="00D72B36"/>
    <w:rsid w:val="00D72B4C"/>
    <w:rsid w:val="00D72C5C"/>
    <w:rsid w:val="00D72CB7"/>
    <w:rsid w:val="00D72D09"/>
    <w:rsid w:val="00D72E6C"/>
    <w:rsid w:val="00D72F5E"/>
    <w:rsid w:val="00D73012"/>
    <w:rsid w:val="00D73100"/>
    <w:rsid w:val="00D73322"/>
    <w:rsid w:val="00D73580"/>
    <w:rsid w:val="00D73614"/>
    <w:rsid w:val="00D73689"/>
    <w:rsid w:val="00D7370A"/>
    <w:rsid w:val="00D7370F"/>
    <w:rsid w:val="00D7379A"/>
    <w:rsid w:val="00D738BE"/>
    <w:rsid w:val="00D739D4"/>
    <w:rsid w:val="00D73B59"/>
    <w:rsid w:val="00D73E88"/>
    <w:rsid w:val="00D740B7"/>
    <w:rsid w:val="00D74244"/>
    <w:rsid w:val="00D74250"/>
    <w:rsid w:val="00D74280"/>
    <w:rsid w:val="00D744AF"/>
    <w:rsid w:val="00D745D1"/>
    <w:rsid w:val="00D7460B"/>
    <w:rsid w:val="00D746FA"/>
    <w:rsid w:val="00D74855"/>
    <w:rsid w:val="00D748E7"/>
    <w:rsid w:val="00D748F5"/>
    <w:rsid w:val="00D74FD4"/>
    <w:rsid w:val="00D75074"/>
    <w:rsid w:val="00D75098"/>
    <w:rsid w:val="00D750B4"/>
    <w:rsid w:val="00D754A3"/>
    <w:rsid w:val="00D75521"/>
    <w:rsid w:val="00D756D4"/>
    <w:rsid w:val="00D758A9"/>
    <w:rsid w:val="00D7593F"/>
    <w:rsid w:val="00D75948"/>
    <w:rsid w:val="00D759D8"/>
    <w:rsid w:val="00D75ADA"/>
    <w:rsid w:val="00D75C6C"/>
    <w:rsid w:val="00D75CAB"/>
    <w:rsid w:val="00D75CD7"/>
    <w:rsid w:val="00D75CEE"/>
    <w:rsid w:val="00D75D7D"/>
    <w:rsid w:val="00D75E17"/>
    <w:rsid w:val="00D75E89"/>
    <w:rsid w:val="00D75F62"/>
    <w:rsid w:val="00D75F7F"/>
    <w:rsid w:val="00D76039"/>
    <w:rsid w:val="00D760B9"/>
    <w:rsid w:val="00D76270"/>
    <w:rsid w:val="00D762CE"/>
    <w:rsid w:val="00D764D6"/>
    <w:rsid w:val="00D7666D"/>
    <w:rsid w:val="00D766CA"/>
    <w:rsid w:val="00D76A08"/>
    <w:rsid w:val="00D76BD0"/>
    <w:rsid w:val="00D76CFE"/>
    <w:rsid w:val="00D76D36"/>
    <w:rsid w:val="00D76E07"/>
    <w:rsid w:val="00D76F11"/>
    <w:rsid w:val="00D77027"/>
    <w:rsid w:val="00D77129"/>
    <w:rsid w:val="00D7715A"/>
    <w:rsid w:val="00D772B3"/>
    <w:rsid w:val="00D772C8"/>
    <w:rsid w:val="00D77338"/>
    <w:rsid w:val="00D77445"/>
    <w:rsid w:val="00D77495"/>
    <w:rsid w:val="00D774BE"/>
    <w:rsid w:val="00D77631"/>
    <w:rsid w:val="00D7763E"/>
    <w:rsid w:val="00D777C3"/>
    <w:rsid w:val="00D779A5"/>
    <w:rsid w:val="00D779FB"/>
    <w:rsid w:val="00D77A80"/>
    <w:rsid w:val="00D77AD0"/>
    <w:rsid w:val="00D77B83"/>
    <w:rsid w:val="00D77C7A"/>
    <w:rsid w:val="00D77CD0"/>
    <w:rsid w:val="00D77D00"/>
    <w:rsid w:val="00D77DCE"/>
    <w:rsid w:val="00D77F0D"/>
    <w:rsid w:val="00D77FB4"/>
    <w:rsid w:val="00D8066A"/>
    <w:rsid w:val="00D806FA"/>
    <w:rsid w:val="00D806FC"/>
    <w:rsid w:val="00D807F9"/>
    <w:rsid w:val="00D80C48"/>
    <w:rsid w:val="00D80DBC"/>
    <w:rsid w:val="00D81206"/>
    <w:rsid w:val="00D8158F"/>
    <w:rsid w:val="00D8167F"/>
    <w:rsid w:val="00D816EF"/>
    <w:rsid w:val="00D8177D"/>
    <w:rsid w:val="00D81A12"/>
    <w:rsid w:val="00D81A62"/>
    <w:rsid w:val="00D81B78"/>
    <w:rsid w:val="00D81CD6"/>
    <w:rsid w:val="00D81CDF"/>
    <w:rsid w:val="00D81DAE"/>
    <w:rsid w:val="00D81E5F"/>
    <w:rsid w:val="00D8205A"/>
    <w:rsid w:val="00D82109"/>
    <w:rsid w:val="00D821D2"/>
    <w:rsid w:val="00D82264"/>
    <w:rsid w:val="00D823B1"/>
    <w:rsid w:val="00D823B3"/>
    <w:rsid w:val="00D82476"/>
    <w:rsid w:val="00D8249D"/>
    <w:rsid w:val="00D82656"/>
    <w:rsid w:val="00D827F6"/>
    <w:rsid w:val="00D828CB"/>
    <w:rsid w:val="00D82910"/>
    <w:rsid w:val="00D829AB"/>
    <w:rsid w:val="00D829C1"/>
    <w:rsid w:val="00D82A09"/>
    <w:rsid w:val="00D82B8F"/>
    <w:rsid w:val="00D82C11"/>
    <w:rsid w:val="00D82CCA"/>
    <w:rsid w:val="00D82CE5"/>
    <w:rsid w:val="00D82DEC"/>
    <w:rsid w:val="00D82EDE"/>
    <w:rsid w:val="00D82F30"/>
    <w:rsid w:val="00D82F89"/>
    <w:rsid w:val="00D8305D"/>
    <w:rsid w:val="00D830B3"/>
    <w:rsid w:val="00D831DD"/>
    <w:rsid w:val="00D83400"/>
    <w:rsid w:val="00D8366B"/>
    <w:rsid w:val="00D8373A"/>
    <w:rsid w:val="00D8384A"/>
    <w:rsid w:val="00D83B6C"/>
    <w:rsid w:val="00D83CB7"/>
    <w:rsid w:val="00D83D9A"/>
    <w:rsid w:val="00D83E61"/>
    <w:rsid w:val="00D840A9"/>
    <w:rsid w:val="00D8411F"/>
    <w:rsid w:val="00D841D5"/>
    <w:rsid w:val="00D84916"/>
    <w:rsid w:val="00D849CC"/>
    <w:rsid w:val="00D849F8"/>
    <w:rsid w:val="00D84E74"/>
    <w:rsid w:val="00D84FF6"/>
    <w:rsid w:val="00D851CF"/>
    <w:rsid w:val="00D853CE"/>
    <w:rsid w:val="00D85415"/>
    <w:rsid w:val="00D8556A"/>
    <w:rsid w:val="00D8585A"/>
    <w:rsid w:val="00D85901"/>
    <w:rsid w:val="00D85958"/>
    <w:rsid w:val="00D859D2"/>
    <w:rsid w:val="00D85A42"/>
    <w:rsid w:val="00D85DA0"/>
    <w:rsid w:val="00D85DDD"/>
    <w:rsid w:val="00D85E00"/>
    <w:rsid w:val="00D85F75"/>
    <w:rsid w:val="00D86087"/>
    <w:rsid w:val="00D8608A"/>
    <w:rsid w:val="00D86216"/>
    <w:rsid w:val="00D862F2"/>
    <w:rsid w:val="00D8632A"/>
    <w:rsid w:val="00D86371"/>
    <w:rsid w:val="00D86376"/>
    <w:rsid w:val="00D8647B"/>
    <w:rsid w:val="00D866CE"/>
    <w:rsid w:val="00D86796"/>
    <w:rsid w:val="00D86809"/>
    <w:rsid w:val="00D868E6"/>
    <w:rsid w:val="00D86AD0"/>
    <w:rsid w:val="00D86B10"/>
    <w:rsid w:val="00D86B51"/>
    <w:rsid w:val="00D86C59"/>
    <w:rsid w:val="00D86C5A"/>
    <w:rsid w:val="00D86CC3"/>
    <w:rsid w:val="00D86CF7"/>
    <w:rsid w:val="00D86D36"/>
    <w:rsid w:val="00D86DDE"/>
    <w:rsid w:val="00D87024"/>
    <w:rsid w:val="00D87076"/>
    <w:rsid w:val="00D874BB"/>
    <w:rsid w:val="00D87704"/>
    <w:rsid w:val="00D878C9"/>
    <w:rsid w:val="00D87938"/>
    <w:rsid w:val="00D87977"/>
    <w:rsid w:val="00D879EA"/>
    <w:rsid w:val="00D87BE0"/>
    <w:rsid w:val="00D87C5F"/>
    <w:rsid w:val="00D87DD5"/>
    <w:rsid w:val="00D87F39"/>
    <w:rsid w:val="00D87F94"/>
    <w:rsid w:val="00D87F9D"/>
    <w:rsid w:val="00D87FFB"/>
    <w:rsid w:val="00D8DB5A"/>
    <w:rsid w:val="00D90036"/>
    <w:rsid w:val="00D90081"/>
    <w:rsid w:val="00D90109"/>
    <w:rsid w:val="00D90140"/>
    <w:rsid w:val="00D901C1"/>
    <w:rsid w:val="00D9046B"/>
    <w:rsid w:val="00D90701"/>
    <w:rsid w:val="00D90741"/>
    <w:rsid w:val="00D908E8"/>
    <w:rsid w:val="00D9098C"/>
    <w:rsid w:val="00D909DB"/>
    <w:rsid w:val="00D90BBF"/>
    <w:rsid w:val="00D90D08"/>
    <w:rsid w:val="00D90D3C"/>
    <w:rsid w:val="00D90EB3"/>
    <w:rsid w:val="00D90EEC"/>
    <w:rsid w:val="00D9101F"/>
    <w:rsid w:val="00D912F5"/>
    <w:rsid w:val="00D91608"/>
    <w:rsid w:val="00D91800"/>
    <w:rsid w:val="00D91870"/>
    <w:rsid w:val="00D91923"/>
    <w:rsid w:val="00D91C1A"/>
    <w:rsid w:val="00D91CD6"/>
    <w:rsid w:val="00D91DB2"/>
    <w:rsid w:val="00D91E78"/>
    <w:rsid w:val="00D920E4"/>
    <w:rsid w:val="00D9210E"/>
    <w:rsid w:val="00D9246D"/>
    <w:rsid w:val="00D9251F"/>
    <w:rsid w:val="00D92679"/>
    <w:rsid w:val="00D927E2"/>
    <w:rsid w:val="00D9296D"/>
    <w:rsid w:val="00D92A52"/>
    <w:rsid w:val="00D92BB5"/>
    <w:rsid w:val="00D92C23"/>
    <w:rsid w:val="00D92D92"/>
    <w:rsid w:val="00D92D9A"/>
    <w:rsid w:val="00D92DCA"/>
    <w:rsid w:val="00D92E88"/>
    <w:rsid w:val="00D92FD8"/>
    <w:rsid w:val="00D932AE"/>
    <w:rsid w:val="00D93397"/>
    <w:rsid w:val="00D93489"/>
    <w:rsid w:val="00D934A1"/>
    <w:rsid w:val="00D9357F"/>
    <w:rsid w:val="00D935A4"/>
    <w:rsid w:val="00D93630"/>
    <w:rsid w:val="00D939E2"/>
    <w:rsid w:val="00D93AED"/>
    <w:rsid w:val="00D93B5A"/>
    <w:rsid w:val="00D93BF8"/>
    <w:rsid w:val="00D93D0E"/>
    <w:rsid w:val="00D93D24"/>
    <w:rsid w:val="00D93EA1"/>
    <w:rsid w:val="00D93EAB"/>
    <w:rsid w:val="00D93F51"/>
    <w:rsid w:val="00D93FC7"/>
    <w:rsid w:val="00D94096"/>
    <w:rsid w:val="00D9415B"/>
    <w:rsid w:val="00D941AE"/>
    <w:rsid w:val="00D9441E"/>
    <w:rsid w:val="00D94613"/>
    <w:rsid w:val="00D94710"/>
    <w:rsid w:val="00D947CD"/>
    <w:rsid w:val="00D9482A"/>
    <w:rsid w:val="00D949E2"/>
    <w:rsid w:val="00D94A50"/>
    <w:rsid w:val="00D94AD4"/>
    <w:rsid w:val="00D95122"/>
    <w:rsid w:val="00D95238"/>
    <w:rsid w:val="00D954BB"/>
    <w:rsid w:val="00D9554E"/>
    <w:rsid w:val="00D955A5"/>
    <w:rsid w:val="00D95646"/>
    <w:rsid w:val="00D95695"/>
    <w:rsid w:val="00D95784"/>
    <w:rsid w:val="00D957B3"/>
    <w:rsid w:val="00D95A05"/>
    <w:rsid w:val="00D95A7E"/>
    <w:rsid w:val="00D95A82"/>
    <w:rsid w:val="00D95C3C"/>
    <w:rsid w:val="00D95CE7"/>
    <w:rsid w:val="00D95DD3"/>
    <w:rsid w:val="00D95E6A"/>
    <w:rsid w:val="00D9607F"/>
    <w:rsid w:val="00D960B5"/>
    <w:rsid w:val="00D961B5"/>
    <w:rsid w:val="00D9634F"/>
    <w:rsid w:val="00D9639E"/>
    <w:rsid w:val="00D9654D"/>
    <w:rsid w:val="00D96719"/>
    <w:rsid w:val="00D967EF"/>
    <w:rsid w:val="00D96ABF"/>
    <w:rsid w:val="00D96B4F"/>
    <w:rsid w:val="00D96DEE"/>
    <w:rsid w:val="00D96E68"/>
    <w:rsid w:val="00D97211"/>
    <w:rsid w:val="00D972CB"/>
    <w:rsid w:val="00D97368"/>
    <w:rsid w:val="00D97467"/>
    <w:rsid w:val="00D97566"/>
    <w:rsid w:val="00D9766B"/>
    <w:rsid w:val="00D976B2"/>
    <w:rsid w:val="00D9778E"/>
    <w:rsid w:val="00D977C7"/>
    <w:rsid w:val="00D9781D"/>
    <w:rsid w:val="00D97890"/>
    <w:rsid w:val="00D9796E"/>
    <w:rsid w:val="00D979B3"/>
    <w:rsid w:val="00D97A33"/>
    <w:rsid w:val="00D97A8C"/>
    <w:rsid w:val="00D97B19"/>
    <w:rsid w:val="00D97D24"/>
    <w:rsid w:val="00D97E9A"/>
    <w:rsid w:val="00D97F3C"/>
    <w:rsid w:val="00DA0036"/>
    <w:rsid w:val="00DA01CD"/>
    <w:rsid w:val="00DA0328"/>
    <w:rsid w:val="00DA038F"/>
    <w:rsid w:val="00DA046B"/>
    <w:rsid w:val="00DA04C6"/>
    <w:rsid w:val="00DA064D"/>
    <w:rsid w:val="00DA07D0"/>
    <w:rsid w:val="00DA089D"/>
    <w:rsid w:val="00DA089E"/>
    <w:rsid w:val="00DA095C"/>
    <w:rsid w:val="00DA0CA8"/>
    <w:rsid w:val="00DA0CD4"/>
    <w:rsid w:val="00DA110F"/>
    <w:rsid w:val="00DA1215"/>
    <w:rsid w:val="00DA1238"/>
    <w:rsid w:val="00DA129C"/>
    <w:rsid w:val="00DA13C0"/>
    <w:rsid w:val="00DA146D"/>
    <w:rsid w:val="00DA14D5"/>
    <w:rsid w:val="00DA15C9"/>
    <w:rsid w:val="00DA1760"/>
    <w:rsid w:val="00DA189C"/>
    <w:rsid w:val="00DA19A3"/>
    <w:rsid w:val="00DA1A80"/>
    <w:rsid w:val="00DA1BB2"/>
    <w:rsid w:val="00DA1BF2"/>
    <w:rsid w:val="00DA1E76"/>
    <w:rsid w:val="00DA1E77"/>
    <w:rsid w:val="00DA1F8B"/>
    <w:rsid w:val="00DA1FCE"/>
    <w:rsid w:val="00DA1FF9"/>
    <w:rsid w:val="00DA2009"/>
    <w:rsid w:val="00DA21D1"/>
    <w:rsid w:val="00DA2239"/>
    <w:rsid w:val="00DA236F"/>
    <w:rsid w:val="00DA2455"/>
    <w:rsid w:val="00DA257D"/>
    <w:rsid w:val="00DA2797"/>
    <w:rsid w:val="00DA2954"/>
    <w:rsid w:val="00DA29FC"/>
    <w:rsid w:val="00DA2B9A"/>
    <w:rsid w:val="00DA2F40"/>
    <w:rsid w:val="00DA3139"/>
    <w:rsid w:val="00DA329C"/>
    <w:rsid w:val="00DA33A2"/>
    <w:rsid w:val="00DA3509"/>
    <w:rsid w:val="00DA3519"/>
    <w:rsid w:val="00DA36F4"/>
    <w:rsid w:val="00DA372A"/>
    <w:rsid w:val="00DA3899"/>
    <w:rsid w:val="00DA38E3"/>
    <w:rsid w:val="00DA398E"/>
    <w:rsid w:val="00DA3A41"/>
    <w:rsid w:val="00DA3AD1"/>
    <w:rsid w:val="00DA3DB5"/>
    <w:rsid w:val="00DA3E56"/>
    <w:rsid w:val="00DA3EAD"/>
    <w:rsid w:val="00DA3EFA"/>
    <w:rsid w:val="00DA3F41"/>
    <w:rsid w:val="00DA3FD9"/>
    <w:rsid w:val="00DA4036"/>
    <w:rsid w:val="00DA4079"/>
    <w:rsid w:val="00DA4209"/>
    <w:rsid w:val="00DA4223"/>
    <w:rsid w:val="00DA4276"/>
    <w:rsid w:val="00DA4448"/>
    <w:rsid w:val="00DA447F"/>
    <w:rsid w:val="00DA4569"/>
    <w:rsid w:val="00DA4604"/>
    <w:rsid w:val="00DA47A7"/>
    <w:rsid w:val="00DA4861"/>
    <w:rsid w:val="00DA491A"/>
    <w:rsid w:val="00DA4B31"/>
    <w:rsid w:val="00DA4B40"/>
    <w:rsid w:val="00DA4BE4"/>
    <w:rsid w:val="00DA4C2B"/>
    <w:rsid w:val="00DA4DD3"/>
    <w:rsid w:val="00DA4E23"/>
    <w:rsid w:val="00DA4EB4"/>
    <w:rsid w:val="00DA4EF2"/>
    <w:rsid w:val="00DA4FF4"/>
    <w:rsid w:val="00DA526A"/>
    <w:rsid w:val="00DA528C"/>
    <w:rsid w:val="00DA52F9"/>
    <w:rsid w:val="00DA53E6"/>
    <w:rsid w:val="00DA56B2"/>
    <w:rsid w:val="00DA5706"/>
    <w:rsid w:val="00DA5746"/>
    <w:rsid w:val="00DA57AB"/>
    <w:rsid w:val="00DA59DB"/>
    <w:rsid w:val="00DA5C78"/>
    <w:rsid w:val="00DA5C7B"/>
    <w:rsid w:val="00DA5EBD"/>
    <w:rsid w:val="00DA5EDC"/>
    <w:rsid w:val="00DA5F77"/>
    <w:rsid w:val="00DA60F3"/>
    <w:rsid w:val="00DA613E"/>
    <w:rsid w:val="00DA6192"/>
    <w:rsid w:val="00DA6311"/>
    <w:rsid w:val="00DA636A"/>
    <w:rsid w:val="00DA650F"/>
    <w:rsid w:val="00DA660F"/>
    <w:rsid w:val="00DA6617"/>
    <w:rsid w:val="00DA66F8"/>
    <w:rsid w:val="00DA67D2"/>
    <w:rsid w:val="00DA687C"/>
    <w:rsid w:val="00DA6AE2"/>
    <w:rsid w:val="00DA6B48"/>
    <w:rsid w:val="00DA6D4B"/>
    <w:rsid w:val="00DA6F75"/>
    <w:rsid w:val="00DA6F7B"/>
    <w:rsid w:val="00DA7062"/>
    <w:rsid w:val="00DA70AD"/>
    <w:rsid w:val="00DA7287"/>
    <w:rsid w:val="00DA7421"/>
    <w:rsid w:val="00DA755F"/>
    <w:rsid w:val="00DA769C"/>
    <w:rsid w:val="00DA76DF"/>
    <w:rsid w:val="00DA76E1"/>
    <w:rsid w:val="00DA77AF"/>
    <w:rsid w:val="00DA7998"/>
    <w:rsid w:val="00DA7BF1"/>
    <w:rsid w:val="00DA7C24"/>
    <w:rsid w:val="00DA7CF1"/>
    <w:rsid w:val="00DA7D8D"/>
    <w:rsid w:val="00DA7EBD"/>
    <w:rsid w:val="00DA7F7A"/>
    <w:rsid w:val="00DA7FCC"/>
    <w:rsid w:val="00DA7FDB"/>
    <w:rsid w:val="00DB048B"/>
    <w:rsid w:val="00DB060C"/>
    <w:rsid w:val="00DB06B9"/>
    <w:rsid w:val="00DB07B8"/>
    <w:rsid w:val="00DB0823"/>
    <w:rsid w:val="00DB0B26"/>
    <w:rsid w:val="00DB0E2D"/>
    <w:rsid w:val="00DB0E82"/>
    <w:rsid w:val="00DB0E9A"/>
    <w:rsid w:val="00DB0F0F"/>
    <w:rsid w:val="00DB101F"/>
    <w:rsid w:val="00DB1060"/>
    <w:rsid w:val="00DB112C"/>
    <w:rsid w:val="00DB11FD"/>
    <w:rsid w:val="00DB13CB"/>
    <w:rsid w:val="00DB143E"/>
    <w:rsid w:val="00DB154C"/>
    <w:rsid w:val="00DB1575"/>
    <w:rsid w:val="00DB1678"/>
    <w:rsid w:val="00DB1978"/>
    <w:rsid w:val="00DB19AB"/>
    <w:rsid w:val="00DB1A66"/>
    <w:rsid w:val="00DB1A9D"/>
    <w:rsid w:val="00DB1B36"/>
    <w:rsid w:val="00DB1C27"/>
    <w:rsid w:val="00DB1D63"/>
    <w:rsid w:val="00DB1D92"/>
    <w:rsid w:val="00DB1DF5"/>
    <w:rsid w:val="00DB1E28"/>
    <w:rsid w:val="00DB1F46"/>
    <w:rsid w:val="00DB1F7E"/>
    <w:rsid w:val="00DB201B"/>
    <w:rsid w:val="00DB208F"/>
    <w:rsid w:val="00DB21EE"/>
    <w:rsid w:val="00DB22BF"/>
    <w:rsid w:val="00DB24DF"/>
    <w:rsid w:val="00DB2519"/>
    <w:rsid w:val="00DB2569"/>
    <w:rsid w:val="00DB262B"/>
    <w:rsid w:val="00DB28BE"/>
    <w:rsid w:val="00DB29B8"/>
    <w:rsid w:val="00DB2AE9"/>
    <w:rsid w:val="00DB2CA0"/>
    <w:rsid w:val="00DB2CC5"/>
    <w:rsid w:val="00DB2D29"/>
    <w:rsid w:val="00DB2ED4"/>
    <w:rsid w:val="00DB2F42"/>
    <w:rsid w:val="00DB2F53"/>
    <w:rsid w:val="00DB2F5B"/>
    <w:rsid w:val="00DB309E"/>
    <w:rsid w:val="00DB30AE"/>
    <w:rsid w:val="00DB30C8"/>
    <w:rsid w:val="00DB33B4"/>
    <w:rsid w:val="00DB34EB"/>
    <w:rsid w:val="00DB384F"/>
    <w:rsid w:val="00DB39E3"/>
    <w:rsid w:val="00DB3A69"/>
    <w:rsid w:val="00DB3C9C"/>
    <w:rsid w:val="00DB3E86"/>
    <w:rsid w:val="00DB4053"/>
    <w:rsid w:val="00DB41BF"/>
    <w:rsid w:val="00DB4415"/>
    <w:rsid w:val="00DB46C1"/>
    <w:rsid w:val="00DB47DF"/>
    <w:rsid w:val="00DB4854"/>
    <w:rsid w:val="00DB4AA3"/>
    <w:rsid w:val="00DB4B32"/>
    <w:rsid w:val="00DB4B42"/>
    <w:rsid w:val="00DB4BFE"/>
    <w:rsid w:val="00DB4C0C"/>
    <w:rsid w:val="00DB4D59"/>
    <w:rsid w:val="00DB4F3E"/>
    <w:rsid w:val="00DB4FDB"/>
    <w:rsid w:val="00DB503B"/>
    <w:rsid w:val="00DB505C"/>
    <w:rsid w:val="00DB50B8"/>
    <w:rsid w:val="00DB5105"/>
    <w:rsid w:val="00DB51DE"/>
    <w:rsid w:val="00DB52D7"/>
    <w:rsid w:val="00DB53F2"/>
    <w:rsid w:val="00DB549E"/>
    <w:rsid w:val="00DB5586"/>
    <w:rsid w:val="00DB55A7"/>
    <w:rsid w:val="00DB56D7"/>
    <w:rsid w:val="00DB574D"/>
    <w:rsid w:val="00DB577A"/>
    <w:rsid w:val="00DB578F"/>
    <w:rsid w:val="00DB57B4"/>
    <w:rsid w:val="00DB58E7"/>
    <w:rsid w:val="00DB599E"/>
    <w:rsid w:val="00DB60F6"/>
    <w:rsid w:val="00DB6177"/>
    <w:rsid w:val="00DB6302"/>
    <w:rsid w:val="00DB6535"/>
    <w:rsid w:val="00DB65CB"/>
    <w:rsid w:val="00DB65D5"/>
    <w:rsid w:val="00DB6684"/>
    <w:rsid w:val="00DB66F5"/>
    <w:rsid w:val="00DB6762"/>
    <w:rsid w:val="00DB685C"/>
    <w:rsid w:val="00DB69EE"/>
    <w:rsid w:val="00DB6A13"/>
    <w:rsid w:val="00DB6B56"/>
    <w:rsid w:val="00DB6B8F"/>
    <w:rsid w:val="00DB6C76"/>
    <w:rsid w:val="00DB7007"/>
    <w:rsid w:val="00DB71FF"/>
    <w:rsid w:val="00DB7339"/>
    <w:rsid w:val="00DB738D"/>
    <w:rsid w:val="00DB74C5"/>
    <w:rsid w:val="00DB770C"/>
    <w:rsid w:val="00DB77BF"/>
    <w:rsid w:val="00DB77D6"/>
    <w:rsid w:val="00DB77E2"/>
    <w:rsid w:val="00DB79C3"/>
    <w:rsid w:val="00DB7AB9"/>
    <w:rsid w:val="00DB7AD5"/>
    <w:rsid w:val="00DB7B3E"/>
    <w:rsid w:val="00DB7B84"/>
    <w:rsid w:val="00DB7C94"/>
    <w:rsid w:val="00DB7D77"/>
    <w:rsid w:val="00DB7F06"/>
    <w:rsid w:val="00DC00EA"/>
    <w:rsid w:val="00DC028A"/>
    <w:rsid w:val="00DC049F"/>
    <w:rsid w:val="00DC04A2"/>
    <w:rsid w:val="00DC0568"/>
    <w:rsid w:val="00DC0686"/>
    <w:rsid w:val="00DC0694"/>
    <w:rsid w:val="00DC0876"/>
    <w:rsid w:val="00DC089B"/>
    <w:rsid w:val="00DC08CF"/>
    <w:rsid w:val="00DC0C10"/>
    <w:rsid w:val="00DC0E2C"/>
    <w:rsid w:val="00DC0E78"/>
    <w:rsid w:val="00DC101E"/>
    <w:rsid w:val="00DC102A"/>
    <w:rsid w:val="00DC1128"/>
    <w:rsid w:val="00DC121B"/>
    <w:rsid w:val="00DC1310"/>
    <w:rsid w:val="00DC13F2"/>
    <w:rsid w:val="00DC149E"/>
    <w:rsid w:val="00DC153E"/>
    <w:rsid w:val="00DC16D1"/>
    <w:rsid w:val="00DC1775"/>
    <w:rsid w:val="00DC17A5"/>
    <w:rsid w:val="00DC18AA"/>
    <w:rsid w:val="00DC1A0F"/>
    <w:rsid w:val="00DC1A3A"/>
    <w:rsid w:val="00DC1BB8"/>
    <w:rsid w:val="00DC1C66"/>
    <w:rsid w:val="00DC1D1E"/>
    <w:rsid w:val="00DC1E39"/>
    <w:rsid w:val="00DC2022"/>
    <w:rsid w:val="00DC218B"/>
    <w:rsid w:val="00DC21CB"/>
    <w:rsid w:val="00DC2361"/>
    <w:rsid w:val="00DC24D1"/>
    <w:rsid w:val="00DC2538"/>
    <w:rsid w:val="00DC2548"/>
    <w:rsid w:val="00DC254C"/>
    <w:rsid w:val="00DC2737"/>
    <w:rsid w:val="00DC2869"/>
    <w:rsid w:val="00DC294E"/>
    <w:rsid w:val="00DC2B71"/>
    <w:rsid w:val="00DC2FF9"/>
    <w:rsid w:val="00DC3018"/>
    <w:rsid w:val="00DC3029"/>
    <w:rsid w:val="00DC318B"/>
    <w:rsid w:val="00DC3227"/>
    <w:rsid w:val="00DC3254"/>
    <w:rsid w:val="00DC32B3"/>
    <w:rsid w:val="00DC3447"/>
    <w:rsid w:val="00DC347A"/>
    <w:rsid w:val="00DC34F6"/>
    <w:rsid w:val="00DC3753"/>
    <w:rsid w:val="00DC3816"/>
    <w:rsid w:val="00DC3C15"/>
    <w:rsid w:val="00DC3CA8"/>
    <w:rsid w:val="00DC3D9B"/>
    <w:rsid w:val="00DC3F74"/>
    <w:rsid w:val="00DC3F87"/>
    <w:rsid w:val="00DC4092"/>
    <w:rsid w:val="00DC4141"/>
    <w:rsid w:val="00DC4243"/>
    <w:rsid w:val="00DC45C1"/>
    <w:rsid w:val="00DC45CF"/>
    <w:rsid w:val="00DC45DC"/>
    <w:rsid w:val="00DC46D7"/>
    <w:rsid w:val="00DC482E"/>
    <w:rsid w:val="00DC4877"/>
    <w:rsid w:val="00DC493F"/>
    <w:rsid w:val="00DC4950"/>
    <w:rsid w:val="00DC499E"/>
    <w:rsid w:val="00DC4AB9"/>
    <w:rsid w:val="00DC4BAE"/>
    <w:rsid w:val="00DC4BFE"/>
    <w:rsid w:val="00DC4CDC"/>
    <w:rsid w:val="00DC4ED7"/>
    <w:rsid w:val="00DC4F36"/>
    <w:rsid w:val="00DC5159"/>
    <w:rsid w:val="00DC515A"/>
    <w:rsid w:val="00DC51CD"/>
    <w:rsid w:val="00DC53C9"/>
    <w:rsid w:val="00DC53D3"/>
    <w:rsid w:val="00DC55DC"/>
    <w:rsid w:val="00DC5612"/>
    <w:rsid w:val="00DC568B"/>
    <w:rsid w:val="00DC5896"/>
    <w:rsid w:val="00DC5898"/>
    <w:rsid w:val="00DC5BFB"/>
    <w:rsid w:val="00DC5D01"/>
    <w:rsid w:val="00DC5FF0"/>
    <w:rsid w:val="00DC6036"/>
    <w:rsid w:val="00DC6042"/>
    <w:rsid w:val="00DC6097"/>
    <w:rsid w:val="00DC60BC"/>
    <w:rsid w:val="00DC6260"/>
    <w:rsid w:val="00DC64B6"/>
    <w:rsid w:val="00DC64C8"/>
    <w:rsid w:val="00DC65EF"/>
    <w:rsid w:val="00DC662A"/>
    <w:rsid w:val="00DC662F"/>
    <w:rsid w:val="00DC66D6"/>
    <w:rsid w:val="00DC6920"/>
    <w:rsid w:val="00DC6BD5"/>
    <w:rsid w:val="00DC6E78"/>
    <w:rsid w:val="00DC6EB1"/>
    <w:rsid w:val="00DC6F41"/>
    <w:rsid w:val="00DC6FBF"/>
    <w:rsid w:val="00DC7075"/>
    <w:rsid w:val="00DC717E"/>
    <w:rsid w:val="00DC71CA"/>
    <w:rsid w:val="00DC7252"/>
    <w:rsid w:val="00DC7510"/>
    <w:rsid w:val="00DC75EB"/>
    <w:rsid w:val="00DC75F7"/>
    <w:rsid w:val="00DC75FA"/>
    <w:rsid w:val="00DC760B"/>
    <w:rsid w:val="00DC77AC"/>
    <w:rsid w:val="00DC7955"/>
    <w:rsid w:val="00DC79B9"/>
    <w:rsid w:val="00DC79D7"/>
    <w:rsid w:val="00DC7AC5"/>
    <w:rsid w:val="00DC7E00"/>
    <w:rsid w:val="00DC7F6D"/>
    <w:rsid w:val="00DC7F6F"/>
    <w:rsid w:val="00DC7FA1"/>
    <w:rsid w:val="00DD0265"/>
    <w:rsid w:val="00DD0279"/>
    <w:rsid w:val="00DD0300"/>
    <w:rsid w:val="00DD054F"/>
    <w:rsid w:val="00DD05F8"/>
    <w:rsid w:val="00DD06AF"/>
    <w:rsid w:val="00DD06D2"/>
    <w:rsid w:val="00DD0740"/>
    <w:rsid w:val="00DD07B2"/>
    <w:rsid w:val="00DD086B"/>
    <w:rsid w:val="00DD09ED"/>
    <w:rsid w:val="00DD0B6A"/>
    <w:rsid w:val="00DD0BB5"/>
    <w:rsid w:val="00DD0D07"/>
    <w:rsid w:val="00DD0DB1"/>
    <w:rsid w:val="00DD0E00"/>
    <w:rsid w:val="00DD0E1E"/>
    <w:rsid w:val="00DD0E66"/>
    <w:rsid w:val="00DD0EAB"/>
    <w:rsid w:val="00DD10E8"/>
    <w:rsid w:val="00DD1124"/>
    <w:rsid w:val="00DD1198"/>
    <w:rsid w:val="00DD12EE"/>
    <w:rsid w:val="00DD13CC"/>
    <w:rsid w:val="00DD13DF"/>
    <w:rsid w:val="00DD13F7"/>
    <w:rsid w:val="00DD142E"/>
    <w:rsid w:val="00DD1458"/>
    <w:rsid w:val="00DD1A98"/>
    <w:rsid w:val="00DD1BE9"/>
    <w:rsid w:val="00DD1C1C"/>
    <w:rsid w:val="00DD1C65"/>
    <w:rsid w:val="00DD1D1E"/>
    <w:rsid w:val="00DD1E7D"/>
    <w:rsid w:val="00DD1EF8"/>
    <w:rsid w:val="00DD1FEC"/>
    <w:rsid w:val="00DD2112"/>
    <w:rsid w:val="00DD2249"/>
    <w:rsid w:val="00DD23BF"/>
    <w:rsid w:val="00DD23EF"/>
    <w:rsid w:val="00DD2580"/>
    <w:rsid w:val="00DD265A"/>
    <w:rsid w:val="00DD2984"/>
    <w:rsid w:val="00DD2996"/>
    <w:rsid w:val="00DD2A46"/>
    <w:rsid w:val="00DD2C57"/>
    <w:rsid w:val="00DD2D25"/>
    <w:rsid w:val="00DD2D86"/>
    <w:rsid w:val="00DD2E90"/>
    <w:rsid w:val="00DD2F5E"/>
    <w:rsid w:val="00DD3050"/>
    <w:rsid w:val="00DD3066"/>
    <w:rsid w:val="00DD361D"/>
    <w:rsid w:val="00DD3626"/>
    <w:rsid w:val="00DD36A6"/>
    <w:rsid w:val="00DD36D3"/>
    <w:rsid w:val="00DD3720"/>
    <w:rsid w:val="00DD38E1"/>
    <w:rsid w:val="00DD391C"/>
    <w:rsid w:val="00DD3938"/>
    <w:rsid w:val="00DD3939"/>
    <w:rsid w:val="00DD3997"/>
    <w:rsid w:val="00DD3A19"/>
    <w:rsid w:val="00DD3AD3"/>
    <w:rsid w:val="00DD3B6A"/>
    <w:rsid w:val="00DD3CA3"/>
    <w:rsid w:val="00DD3CB5"/>
    <w:rsid w:val="00DD3D11"/>
    <w:rsid w:val="00DD3DF1"/>
    <w:rsid w:val="00DD3EF7"/>
    <w:rsid w:val="00DD3F4A"/>
    <w:rsid w:val="00DD3F5E"/>
    <w:rsid w:val="00DD4016"/>
    <w:rsid w:val="00DD403B"/>
    <w:rsid w:val="00DD4187"/>
    <w:rsid w:val="00DD42AC"/>
    <w:rsid w:val="00DD42DC"/>
    <w:rsid w:val="00DD4474"/>
    <w:rsid w:val="00DD447D"/>
    <w:rsid w:val="00DD4523"/>
    <w:rsid w:val="00DD454C"/>
    <w:rsid w:val="00DD45A4"/>
    <w:rsid w:val="00DD464C"/>
    <w:rsid w:val="00DD46F7"/>
    <w:rsid w:val="00DD4711"/>
    <w:rsid w:val="00DD49AB"/>
    <w:rsid w:val="00DD4B01"/>
    <w:rsid w:val="00DD4CD2"/>
    <w:rsid w:val="00DD4CD3"/>
    <w:rsid w:val="00DD4E64"/>
    <w:rsid w:val="00DD4EF9"/>
    <w:rsid w:val="00DD4F53"/>
    <w:rsid w:val="00DD5056"/>
    <w:rsid w:val="00DD54B1"/>
    <w:rsid w:val="00DD554C"/>
    <w:rsid w:val="00DD59C8"/>
    <w:rsid w:val="00DD59D6"/>
    <w:rsid w:val="00DD5BB5"/>
    <w:rsid w:val="00DD5BD5"/>
    <w:rsid w:val="00DD5BFE"/>
    <w:rsid w:val="00DD5D4A"/>
    <w:rsid w:val="00DD5D52"/>
    <w:rsid w:val="00DD5DC1"/>
    <w:rsid w:val="00DD5E80"/>
    <w:rsid w:val="00DD5E84"/>
    <w:rsid w:val="00DD5E89"/>
    <w:rsid w:val="00DD5EE6"/>
    <w:rsid w:val="00DD5F33"/>
    <w:rsid w:val="00DD6043"/>
    <w:rsid w:val="00DD60CC"/>
    <w:rsid w:val="00DD6161"/>
    <w:rsid w:val="00DD6197"/>
    <w:rsid w:val="00DD6547"/>
    <w:rsid w:val="00DD6597"/>
    <w:rsid w:val="00DD65F3"/>
    <w:rsid w:val="00DD6691"/>
    <w:rsid w:val="00DD6758"/>
    <w:rsid w:val="00DD6844"/>
    <w:rsid w:val="00DD6910"/>
    <w:rsid w:val="00DD699C"/>
    <w:rsid w:val="00DD6A24"/>
    <w:rsid w:val="00DD6A88"/>
    <w:rsid w:val="00DD6CC4"/>
    <w:rsid w:val="00DD6CD6"/>
    <w:rsid w:val="00DD6DC4"/>
    <w:rsid w:val="00DD6E64"/>
    <w:rsid w:val="00DD6E94"/>
    <w:rsid w:val="00DD6FD8"/>
    <w:rsid w:val="00DD72E0"/>
    <w:rsid w:val="00DD7365"/>
    <w:rsid w:val="00DD755D"/>
    <w:rsid w:val="00DD77B6"/>
    <w:rsid w:val="00DD785C"/>
    <w:rsid w:val="00DD790D"/>
    <w:rsid w:val="00DD796D"/>
    <w:rsid w:val="00DD7AD5"/>
    <w:rsid w:val="00DD7C26"/>
    <w:rsid w:val="00DD7CA8"/>
    <w:rsid w:val="00DE001B"/>
    <w:rsid w:val="00DE014F"/>
    <w:rsid w:val="00DE057F"/>
    <w:rsid w:val="00DE08B8"/>
    <w:rsid w:val="00DE0B00"/>
    <w:rsid w:val="00DE0B4F"/>
    <w:rsid w:val="00DE0B5B"/>
    <w:rsid w:val="00DE0CDE"/>
    <w:rsid w:val="00DE0FEA"/>
    <w:rsid w:val="00DE107C"/>
    <w:rsid w:val="00DE125D"/>
    <w:rsid w:val="00DE1365"/>
    <w:rsid w:val="00DE143E"/>
    <w:rsid w:val="00DE1717"/>
    <w:rsid w:val="00DE17C3"/>
    <w:rsid w:val="00DE196E"/>
    <w:rsid w:val="00DE19FF"/>
    <w:rsid w:val="00DE1AC7"/>
    <w:rsid w:val="00DE1C27"/>
    <w:rsid w:val="00DE1D5C"/>
    <w:rsid w:val="00DE1DAB"/>
    <w:rsid w:val="00DE1DB1"/>
    <w:rsid w:val="00DE1EB8"/>
    <w:rsid w:val="00DE2057"/>
    <w:rsid w:val="00DE20E1"/>
    <w:rsid w:val="00DE2190"/>
    <w:rsid w:val="00DE228B"/>
    <w:rsid w:val="00DE22D1"/>
    <w:rsid w:val="00DE25E5"/>
    <w:rsid w:val="00DE261D"/>
    <w:rsid w:val="00DE2664"/>
    <w:rsid w:val="00DE2751"/>
    <w:rsid w:val="00DE2811"/>
    <w:rsid w:val="00DE2909"/>
    <w:rsid w:val="00DE292B"/>
    <w:rsid w:val="00DE2B80"/>
    <w:rsid w:val="00DE2D51"/>
    <w:rsid w:val="00DE2D64"/>
    <w:rsid w:val="00DE2E32"/>
    <w:rsid w:val="00DE2ECD"/>
    <w:rsid w:val="00DE3084"/>
    <w:rsid w:val="00DE315E"/>
    <w:rsid w:val="00DE339F"/>
    <w:rsid w:val="00DE33EB"/>
    <w:rsid w:val="00DE3477"/>
    <w:rsid w:val="00DE34AE"/>
    <w:rsid w:val="00DE3519"/>
    <w:rsid w:val="00DE357E"/>
    <w:rsid w:val="00DE36E2"/>
    <w:rsid w:val="00DE3757"/>
    <w:rsid w:val="00DE38C8"/>
    <w:rsid w:val="00DE3CA1"/>
    <w:rsid w:val="00DE3DA2"/>
    <w:rsid w:val="00DE3DD2"/>
    <w:rsid w:val="00DE3F03"/>
    <w:rsid w:val="00DE3FDC"/>
    <w:rsid w:val="00DE4000"/>
    <w:rsid w:val="00DE412C"/>
    <w:rsid w:val="00DE4164"/>
    <w:rsid w:val="00DE41DE"/>
    <w:rsid w:val="00DE424B"/>
    <w:rsid w:val="00DE424F"/>
    <w:rsid w:val="00DE4272"/>
    <w:rsid w:val="00DE428E"/>
    <w:rsid w:val="00DE430C"/>
    <w:rsid w:val="00DE438D"/>
    <w:rsid w:val="00DE438E"/>
    <w:rsid w:val="00DE45D2"/>
    <w:rsid w:val="00DE45E8"/>
    <w:rsid w:val="00DE4752"/>
    <w:rsid w:val="00DE4986"/>
    <w:rsid w:val="00DE49BA"/>
    <w:rsid w:val="00DE49D3"/>
    <w:rsid w:val="00DE49DC"/>
    <w:rsid w:val="00DE4A28"/>
    <w:rsid w:val="00DE4BE5"/>
    <w:rsid w:val="00DE4CC6"/>
    <w:rsid w:val="00DE4D42"/>
    <w:rsid w:val="00DE4EEE"/>
    <w:rsid w:val="00DE504C"/>
    <w:rsid w:val="00DE516A"/>
    <w:rsid w:val="00DE5180"/>
    <w:rsid w:val="00DE5244"/>
    <w:rsid w:val="00DE52DF"/>
    <w:rsid w:val="00DE54CA"/>
    <w:rsid w:val="00DE5605"/>
    <w:rsid w:val="00DE56A0"/>
    <w:rsid w:val="00DE56E6"/>
    <w:rsid w:val="00DE5800"/>
    <w:rsid w:val="00DE5A2C"/>
    <w:rsid w:val="00DE5A68"/>
    <w:rsid w:val="00DE5B0B"/>
    <w:rsid w:val="00DE5BA8"/>
    <w:rsid w:val="00DE5BC3"/>
    <w:rsid w:val="00DE5CA9"/>
    <w:rsid w:val="00DE5DA1"/>
    <w:rsid w:val="00DE5DAD"/>
    <w:rsid w:val="00DE618D"/>
    <w:rsid w:val="00DE630A"/>
    <w:rsid w:val="00DE6367"/>
    <w:rsid w:val="00DE63B6"/>
    <w:rsid w:val="00DE6408"/>
    <w:rsid w:val="00DE6410"/>
    <w:rsid w:val="00DE64A6"/>
    <w:rsid w:val="00DE64C0"/>
    <w:rsid w:val="00DE64C9"/>
    <w:rsid w:val="00DE65BE"/>
    <w:rsid w:val="00DE6628"/>
    <w:rsid w:val="00DE66D7"/>
    <w:rsid w:val="00DE66DD"/>
    <w:rsid w:val="00DE691A"/>
    <w:rsid w:val="00DE6BAB"/>
    <w:rsid w:val="00DE6CF4"/>
    <w:rsid w:val="00DE6D16"/>
    <w:rsid w:val="00DE6D21"/>
    <w:rsid w:val="00DE6F71"/>
    <w:rsid w:val="00DE6FD4"/>
    <w:rsid w:val="00DE7106"/>
    <w:rsid w:val="00DE7117"/>
    <w:rsid w:val="00DE7274"/>
    <w:rsid w:val="00DE72C9"/>
    <w:rsid w:val="00DE7527"/>
    <w:rsid w:val="00DE7555"/>
    <w:rsid w:val="00DE7569"/>
    <w:rsid w:val="00DE75BC"/>
    <w:rsid w:val="00DE76AA"/>
    <w:rsid w:val="00DE76B9"/>
    <w:rsid w:val="00DE787F"/>
    <w:rsid w:val="00DE78E0"/>
    <w:rsid w:val="00DE792D"/>
    <w:rsid w:val="00DE797F"/>
    <w:rsid w:val="00DE7A72"/>
    <w:rsid w:val="00DE7AE6"/>
    <w:rsid w:val="00DE7B78"/>
    <w:rsid w:val="00DE7BA2"/>
    <w:rsid w:val="00DE7D79"/>
    <w:rsid w:val="00DE7E17"/>
    <w:rsid w:val="00DE7E87"/>
    <w:rsid w:val="00DE7FB2"/>
    <w:rsid w:val="00DF0099"/>
    <w:rsid w:val="00DF0177"/>
    <w:rsid w:val="00DF0195"/>
    <w:rsid w:val="00DF02C6"/>
    <w:rsid w:val="00DF0549"/>
    <w:rsid w:val="00DF08F7"/>
    <w:rsid w:val="00DF09D2"/>
    <w:rsid w:val="00DF09FA"/>
    <w:rsid w:val="00DF0B84"/>
    <w:rsid w:val="00DF0C55"/>
    <w:rsid w:val="00DF0CAC"/>
    <w:rsid w:val="00DF0F8B"/>
    <w:rsid w:val="00DF0FE3"/>
    <w:rsid w:val="00DF1167"/>
    <w:rsid w:val="00DF12BB"/>
    <w:rsid w:val="00DF153C"/>
    <w:rsid w:val="00DF16ED"/>
    <w:rsid w:val="00DF1824"/>
    <w:rsid w:val="00DF1A46"/>
    <w:rsid w:val="00DF1C38"/>
    <w:rsid w:val="00DF1E12"/>
    <w:rsid w:val="00DF1E17"/>
    <w:rsid w:val="00DF1E25"/>
    <w:rsid w:val="00DF1E62"/>
    <w:rsid w:val="00DF1EED"/>
    <w:rsid w:val="00DF1F2D"/>
    <w:rsid w:val="00DF218E"/>
    <w:rsid w:val="00DF21D1"/>
    <w:rsid w:val="00DF25DD"/>
    <w:rsid w:val="00DF2634"/>
    <w:rsid w:val="00DF2638"/>
    <w:rsid w:val="00DF2662"/>
    <w:rsid w:val="00DF268C"/>
    <w:rsid w:val="00DF2692"/>
    <w:rsid w:val="00DF269C"/>
    <w:rsid w:val="00DF2700"/>
    <w:rsid w:val="00DF2856"/>
    <w:rsid w:val="00DF2894"/>
    <w:rsid w:val="00DF2C8A"/>
    <w:rsid w:val="00DF2C97"/>
    <w:rsid w:val="00DF2CCE"/>
    <w:rsid w:val="00DF3077"/>
    <w:rsid w:val="00DF3081"/>
    <w:rsid w:val="00DF32AC"/>
    <w:rsid w:val="00DF3338"/>
    <w:rsid w:val="00DF3480"/>
    <w:rsid w:val="00DF3620"/>
    <w:rsid w:val="00DF36FD"/>
    <w:rsid w:val="00DF3760"/>
    <w:rsid w:val="00DF388D"/>
    <w:rsid w:val="00DF38B1"/>
    <w:rsid w:val="00DF3922"/>
    <w:rsid w:val="00DF3971"/>
    <w:rsid w:val="00DF3A15"/>
    <w:rsid w:val="00DF3A36"/>
    <w:rsid w:val="00DF3BB0"/>
    <w:rsid w:val="00DF3C91"/>
    <w:rsid w:val="00DF3E05"/>
    <w:rsid w:val="00DF3F23"/>
    <w:rsid w:val="00DF43F8"/>
    <w:rsid w:val="00DF45EC"/>
    <w:rsid w:val="00DF4607"/>
    <w:rsid w:val="00DF4658"/>
    <w:rsid w:val="00DF4757"/>
    <w:rsid w:val="00DF4783"/>
    <w:rsid w:val="00DF4E17"/>
    <w:rsid w:val="00DF5185"/>
    <w:rsid w:val="00DF51F0"/>
    <w:rsid w:val="00DF5203"/>
    <w:rsid w:val="00DF52D5"/>
    <w:rsid w:val="00DF5399"/>
    <w:rsid w:val="00DF53DC"/>
    <w:rsid w:val="00DF547C"/>
    <w:rsid w:val="00DF54DE"/>
    <w:rsid w:val="00DF59EE"/>
    <w:rsid w:val="00DF5B0B"/>
    <w:rsid w:val="00DF5BD7"/>
    <w:rsid w:val="00DF5E2B"/>
    <w:rsid w:val="00DF5EDB"/>
    <w:rsid w:val="00DF5F09"/>
    <w:rsid w:val="00DF6192"/>
    <w:rsid w:val="00DF6204"/>
    <w:rsid w:val="00DF624E"/>
    <w:rsid w:val="00DF62DD"/>
    <w:rsid w:val="00DF6312"/>
    <w:rsid w:val="00DF63A3"/>
    <w:rsid w:val="00DF65F7"/>
    <w:rsid w:val="00DF66E6"/>
    <w:rsid w:val="00DF6737"/>
    <w:rsid w:val="00DF67AA"/>
    <w:rsid w:val="00DF68FF"/>
    <w:rsid w:val="00DF6908"/>
    <w:rsid w:val="00DF6A1C"/>
    <w:rsid w:val="00DF6A99"/>
    <w:rsid w:val="00DF6AD1"/>
    <w:rsid w:val="00DF6AFF"/>
    <w:rsid w:val="00DF6B8F"/>
    <w:rsid w:val="00DF6C47"/>
    <w:rsid w:val="00DF6C4E"/>
    <w:rsid w:val="00DF6F0A"/>
    <w:rsid w:val="00DF6F96"/>
    <w:rsid w:val="00DF7503"/>
    <w:rsid w:val="00DF7571"/>
    <w:rsid w:val="00DF75DB"/>
    <w:rsid w:val="00DF768A"/>
    <w:rsid w:val="00DF7AF6"/>
    <w:rsid w:val="00DF7CE2"/>
    <w:rsid w:val="00DF7D22"/>
    <w:rsid w:val="00DF7D64"/>
    <w:rsid w:val="00DF7DFF"/>
    <w:rsid w:val="00DF7E76"/>
    <w:rsid w:val="00DF7FA7"/>
    <w:rsid w:val="00E00063"/>
    <w:rsid w:val="00E000DB"/>
    <w:rsid w:val="00E001AF"/>
    <w:rsid w:val="00E0022D"/>
    <w:rsid w:val="00E002DB"/>
    <w:rsid w:val="00E0047B"/>
    <w:rsid w:val="00E00601"/>
    <w:rsid w:val="00E00640"/>
    <w:rsid w:val="00E006BC"/>
    <w:rsid w:val="00E00700"/>
    <w:rsid w:val="00E00847"/>
    <w:rsid w:val="00E008B4"/>
    <w:rsid w:val="00E008D8"/>
    <w:rsid w:val="00E009CF"/>
    <w:rsid w:val="00E009E4"/>
    <w:rsid w:val="00E009F8"/>
    <w:rsid w:val="00E00A42"/>
    <w:rsid w:val="00E00B8B"/>
    <w:rsid w:val="00E00D01"/>
    <w:rsid w:val="00E00D02"/>
    <w:rsid w:val="00E010F0"/>
    <w:rsid w:val="00E0124A"/>
    <w:rsid w:val="00E0127D"/>
    <w:rsid w:val="00E012AB"/>
    <w:rsid w:val="00E013FA"/>
    <w:rsid w:val="00E0143E"/>
    <w:rsid w:val="00E01461"/>
    <w:rsid w:val="00E014DF"/>
    <w:rsid w:val="00E015D1"/>
    <w:rsid w:val="00E017E8"/>
    <w:rsid w:val="00E01884"/>
    <w:rsid w:val="00E01893"/>
    <w:rsid w:val="00E018D1"/>
    <w:rsid w:val="00E01982"/>
    <w:rsid w:val="00E01B6D"/>
    <w:rsid w:val="00E01BA3"/>
    <w:rsid w:val="00E01BD7"/>
    <w:rsid w:val="00E01C28"/>
    <w:rsid w:val="00E01DC8"/>
    <w:rsid w:val="00E01ECA"/>
    <w:rsid w:val="00E01F0C"/>
    <w:rsid w:val="00E01F8B"/>
    <w:rsid w:val="00E021A5"/>
    <w:rsid w:val="00E02874"/>
    <w:rsid w:val="00E02A2B"/>
    <w:rsid w:val="00E02C16"/>
    <w:rsid w:val="00E02CE7"/>
    <w:rsid w:val="00E02DAC"/>
    <w:rsid w:val="00E02DC8"/>
    <w:rsid w:val="00E02F1C"/>
    <w:rsid w:val="00E02F72"/>
    <w:rsid w:val="00E0303B"/>
    <w:rsid w:val="00E03100"/>
    <w:rsid w:val="00E033DE"/>
    <w:rsid w:val="00E0348D"/>
    <w:rsid w:val="00E03585"/>
    <w:rsid w:val="00E0368F"/>
    <w:rsid w:val="00E03707"/>
    <w:rsid w:val="00E037A9"/>
    <w:rsid w:val="00E03815"/>
    <w:rsid w:val="00E03ACF"/>
    <w:rsid w:val="00E03BBB"/>
    <w:rsid w:val="00E03D10"/>
    <w:rsid w:val="00E03D65"/>
    <w:rsid w:val="00E03E41"/>
    <w:rsid w:val="00E03F63"/>
    <w:rsid w:val="00E04023"/>
    <w:rsid w:val="00E04213"/>
    <w:rsid w:val="00E04226"/>
    <w:rsid w:val="00E043D1"/>
    <w:rsid w:val="00E04577"/>
    <w:rsid w:val="00E045F9"/>
    <w:rsid w:val="00E046C2"/>
    <w:rsid w:val="00E049CC"/>
    <w:rsid w:val="00E04A0F"/>
    <w:rsid w:val="00E04BF0"/>
    <w:rsid w:val="00E04E51"/>
    <w:rsid w:val="00E04EB6"/>
    <w:rsid w:val="00E04F1A"/>
    <w:rsid w:val="00E04FA3"/>
    <w:rsid w:val="00E051C0"/>
    <w:rsid w:val="00E052D0"/>
    <w:rsid w:val="00E05349"/>
    <w:rsid w:val="00E0558F"/>
    <w:rsid w:val="00E055D2"/>
    <w:rsid w:val="00E05604"/>
    <w:rsid w:val="00E056FD"/>
    <w:rsid w:val="00E05739"/>
    <w:rsid w:val="00E05820"/>
    <w:rsid w:val="00E05911"/>
    <w:rsid w:val="00E05C26"/>
    <w:rsid w:val="00E05D67"/>
    <w:rsid w:val="00E05E79"/>
    <w:rsid w:val="00E05F37"/>
    <w:rsid w:val="00E05F58"/>
    <w:rsid w:val="00E06023"/>
    <w:rsid w:val="00E06096"/>
    <w:rsid w:val="00E060F8"/>
    <w:rsid w:val="00E060FC"/>
    <w:rsid w:val="00E0610D"/>
    <w:rsid w:val="00E0612C"/>
    <w:rsid w:val="00E0616D"/>
    <w:rsid w:val="00E06408"/>
    <w:rsid w:val="00E06481"/>
    <w:rsid w:val="00E0649C"/>
    <w:rsid w:val="00E06638"/>
    <w:rsid w:val="00E067BB"/>
    <w:rsid w:val="00E067C9"/>
    <w:rsid w:val="00E067F6"/>
    <w:rsid w:val="00E06842"/>
    <w:rsid w:val="00E068DB"/>
    <w:rsid w:val="00E06921"/>
    <w:rsid w:val="00E06C4B"/>
    <w:rsid w:val="00E06CAA"/>
    <w:rsid w:val="00E06D7A"/>
    <w:rsid w:val="00E06DEA"/>
    <w:rsid w:val="00E06DFE"/>
    <w:rsid w:val="00E06F38"/>
    <w:rsid w:val="00E07040"/>
    <w:rsid w:val="00E071F1"/>
    <w:rsid w:val="00E073C4"/>
    <w:rsid w:val="00E0741E"/>
    <w:rsid w:val="00E07656"/>
    <w:rsid w:val="00E0769B"/>
    <w:rsid w:val="00E0780D"/>
    <w:rsid w:val="00E0795A"/>
    <w:rsid w:val="00E07B57"/>
    <w:rsid w:val="00E07B89"/>
    <w:rsid w:val="00E07CF3"/>
    <w:rsid w:val="00E07D08"/>
    <w:rsid w:val="00E07E91"/>
    <w:rsid w:val="00E07FB1"/>
    <w:rsid w:val="00E100BF"/>
    <w:rsid w:val="00E1026A"/>
    <w:rsid w:val="00E102AC"/>
    <w:rsid w:val="00E10342"/>
    <w:rsid w:val="00E10475"/>
    <w:rsid w:val="00E105A3"/>
    <w:rsid w:val="00E1078D"/>
    <w:rsid w:val="00E1090D"/>
    <w:rsid w:val="00E10AD6"/>
    <w:rsid w:val="00E10BE9"/>
    <w:rsid w:val="00E10D4B"/>
    <w:rsid w:val="00E10DC1"/>
    <w:rsid w:val="00E10E6B"/>
    <w:rsid w:val="00E10F5A"/>
    <w:rsid w:val="00E10FF4"/>
    <w:rsid w:val="00E110D4"/>
    <w:rsid w:val="00E11277"/>
    <w:rsid w:val="00E112CA"/>
    <w:rsid w:val="00E112EF"/>
    <w:rsid w:val="00E11531"/>
    <w:rsid w:val="00E11541"/>
    <w:rsid w:val="00E115E8"/>
    <w:rsid w:val="00E1186A"/>
    <w:rsid w:val="00E118C5"/>
    <w:rsid w:val="00E118EF"/>
    <w:rsid w:val="00E11905"/>
    <w:rsid w:val="00E11965"/>
    <w:rsid w:val="00E11B68"/>
    <w:rsid w:val="00E11DDA"/>
    <w:rsid w:val="00E11F07"/>
    <w:rsid w:val="00E12304"/>
    <w:rsid w:val="00E1251E"/>
    <w:rsid w:val="00E125F5"/>
    <w:rsid w:val="00E12615"/>
    <w:rsid w:val="00E127C7"/>
    <w:rsid w:val="00E12AEA"/>
    <w:rsid w:val="00E12C13"/>
    <w:rsid w:val="00E12CFE"/>
    <w:rsid w:val="00E12D25"/>
    <w:rsid w:val="00E12D5D"/>
    <w:rsid w:val="00E132E4"/>
    <w:rsid w:val="00E13440"/>
    <w:rsid w:val="00E13469"/>
    <w:rsid w:val="00E13513"/>
    <w:rsid w:val="00E13642"/>
    <w:rsid w:val="00E137B6"/>
    <w:rsid w:val="00E13A04"/>
    <w:rsid w:val="00E13A19"/>
    <w:rsid w:val="00E13B38"/>
    <w:rsid w:val="00E13B42"/>
    <w:rsid w:val="00E13CED"/>
    <w:rsid w:val="00E14006"/>
    <w:rsid w:val="00E14399"/>
    <w:rsid w:val="00E143A5"/>
    <w:rsid w:val="00E14583"/>
    <w:rsid w:val="00E145A1"/>
    <w:rsid w:val="00E145A6"/>
    <w:rsid w:val="00E14A96"/>
    <w:rsid w:val="00E14B3A"/>
    <w:rsid w:val="00E14B50"/>
    <w:rsid w:val="00E150E4"/>
    <w:rsid w:val="00E1511F"/>
    <w:rsid w:val="00E153F1"/>
    <w:rsid w:val="00E1562D"/>
    <w:rsid w:val="00E1566E"/>
    <w:rsid w:val="00E15679"/>
    <w:rsid w:val="00E15779"/>
    <w:rsid w:val="00E15CA4"/>
    <w:rsid w:val="00E1651F"/>
    <w:rsid w:val="00E16789"/>
    <w:rsid w:val="00E167F4"/>
    <w:rsid w:val="00E168AD"/>
    <w:rsid w:val="00E168FF"/>
    <w:rsid w:val="00E1690D"/>
    <w:rsid w:val="00E169C4"/>
    <w:rsid w:val="00E16A28"/>
    <w:rsid w:val="00E16E25"/>
    <w:rsid w:val="00E16F7E"/>
    <w:rsid w:val="00E17030"/>
    <w:rsid w:val="00E170AE"/>
    <w:rsid w:val="00E170C5"/>
    <w:rsid w:val="00E17235"/>
    <w:rsid w:val="00E174C3"/>
    <w:rsid w:val="00E17654"/>
    <w:rsid w:val="00E1773F"/>
    <w:rsid w:val="00E1778A"/>
    <w:rsid w:val="00E178B4"/>
    <w:rsid w:val="00E179AF"/>
    <w:rsid w:val="00E17B57"/>
    <w:rsid w:val="00E17BA6"/>
    <w:rsid w:val="00E17C38"/>
    <w:rsid w:val="00E20298"/>
    <w:rsid w:val="00E20469"/>
    <w:rsid w:val="00E20537"/>
    <w:rsid w:val="00E20758"/>
    <w:rsid w:val="00E2083E"/>
    <w:rsid w:val="00E208E5"/>
    <w:rsid w:val="00E20978"/>
    <w:rsid w:val="00E209D4"/>
    <w:rsid w:val="00E20A77"/>
    <w:rsid w:val="00E20BC3"/>
    <w:rsid w:val="00E20BFE"/>
    <w:rsid w:val="00E20CCB"/>
    <w:rsid w:val="00E20E90"/>
    <w:rsid w:val="00E20EE3"/>
    <w:rsid w:val="00E20F61"/>
    <w:rsid w:val="00E20FA9"/>
    <w:rsid w:val="00E20FB2"/>
    <w:rsid w:val="00E210CD"/>
    <w:rsid w:val="00E210D9"/>
    <w:rsid w:val="00E2113A"/>
    <w:rsid w:val="00E211C5"/>
    <w:rsid w:val="00E21223"/>
    <w:rsid w:val="00E21342"/>
    <w:rsid w:val="00E2139B"/>
    <w:rsid w:val="00E21716"/>
    <w:rsid w:val="00E217AD"/>
    <w:rsid w:val="00E2187D"/>
    <w:rsid w:val="00E21AC0"/>
    <w:rsid w:val="00E21AD3"/>
    <w:rsid w:val="00E21AD8"/>
    <w:rsid w:val="00E21BE4"/>
    <w:rsid w:val="00E21C48"/>
    <w:rsid w:val="00E21C69"/>
    <w:rsid w:val="00E21D32"/>
    <w:rsid w:val="00E21D79"/>
    <w:rsid w:val="00E21D86"/>
    <w:rsid w:val="00E21F61"/>
    <w:rsid w:val="00E2209F"/>
    <w:rsid w:val="00E2225A"/>
    <w:rsid w:val="00E2226B"/>
    <w:rsid w:val="00E22286"/>
    <w:rsid w:val="00E224D6"/>
    <w:rsid w:val="00E22630"/>
    <w:rsid w:val="00E227E7"/>
    <w:rsid w:val="00E228DF"/>
    <w:rsid w:val="00E22A28"/>
    <w:rsid w:val="00E22B89"/>
    <w:rsid w:val="00E22CD9"/>
    <w:rsid w:val="00E22D2C"/>
    <w:rsid w:val="00E22D6E"/>
    <w:rsid w:val="00E22DA0"/>
    <w:rsid w:val="00E22FD3"/>
    <w:rsid w:val="00E23065"/>
    <w:rsid w:val="00E230DD"/>
    <w:rsid w:val="00E23376"/>
    <w:rsid w:val="00E237DB"/>
    <w:rsid w:val="00E2391F"/>
    <w:rsid w:val="00E23B2F"/>
    <w:rsid w:val="00E23C7F"/>
    <w:rsid w:val="00E23C90"/>
    <w:rsid w:val="00E23CF3"/>
    <w:rsid w:val="00E23DE9"/>
    <w:rsid w:val="00E2406B"/>
    <w:rsid w:val="00E24071"/>
    <w:rsid w:val="00E24098"/>
    <w:rsid w:val="00E24109"/>
    <w:rsid w:val="00E24184"/>
    <w:rsid w:val="00E245F8"/>
    <w:rsid w:val="00E248EE"/>
    <w:rsid w:val="00E24B42"/>
    <w:rsid w:val="00E24BB2"/>
    <w:rsid w:val="00E24C0E"/>
    <w:rsid w:val="00E24C49"/>
    <w:rsid w:val="00E24E46"/>
    <w:rsid w:val="00E24E5E"/>
    <w:rsid w:val="00E25470"/>
    <w:rsid w:val="00E257AB"/>
    <w:rsid w:val="00E257BF"/>
    <w:rsid w:val="00E2597E"/>
    <w:rsid w:val="00E259DC"/>
    <w:rsid w:val="00E25DA6"/>
    <w:rsid w:val="00E25E4F"/>
    <w:rsid w:val="00E2623F"/>
    <w:rsid w:val="00E263FF"/>
    <w:rsid w:val="00E2647A"/>
    <w:rsid w:val="00E26483"/>
    <w:rsid w:val="00E264E6"/>
    <w:rsid w:val="00E2657A"/>
    <w:rsid w:val="00E2657F"/>
    <w:rsid w:val="00E265E6"/>
    <w:rsid w:val="00E2668C"/>
    <w:rsid w:val="00E2687B"/>
    <w:rsid w:val="00E26968"/>
    <w:rsid w:val="00E269C9"/>
    <w:rsid w:val="00E26BB4"/>
    <w:rsid w:val="00E26D10"/>
    <w:rsid w:val="00E26D59"/>
    <w:rsid w:val="00E26F06"/>
    <w:rsid w:val="00E26F08"/>
    <w:rsid w:val="00E26FA2"/>
    <w:rsid w:val="00E26FF1"/>
    <w:rsid w:val="00E2702F"/>
    <w:rsid w:val="00E273D9"/>
    <w:rsid w:val="00E274FA"/>
    <w:rsid w:val="00E276DB"/>
    <w:rsid w:val="00E2784B"/>
    <w:rsid w:val="00E279C5"/>
    <w:rsid w:val="00E27C31"/>
    <w:rsid w:val="00E27E79"/>
    <w:rsid w:val="00E2C5D4"/>
    <w:rsid w:val="00E30110"/>
    <w:rsid w:val="00E303A2"/>
    <w:rsid w:val="00E30768"/>
    <w:rsid w:val="00E307DD"/>
    <w:rsid w:val="00E30A86"/>
    <w:rsid w:val="00E30BDC"/>
    <w:rsid w:val="00E30D61"/>
    <w:rsid w:val="00E30EEC"/>
    <w:rsid w:val="00E30EF9"/>
    <w:rsid w:val="00E31062"/>
    <w:rsid w:val="00E3112D"/>
    <w:rsid w:val="00E312C9"/>
    <w:rsid w:val="00E312EF"/>
    <w:rsid w:val="00E31338"/>
    <w:rsid w:val="00E31509"/>
    <w:rsid w:val="00E31587"/>
    <w:rsid w:val="00E31612"/>
    <w:rsid w:val="00E31749"/>
    <w:rsid w:val="00E3188E"/>
    <w:rsid w:val="00E31A54"/>
    <w:rsid w:val="00E31C7C"/>
    <w:rsid w:val="00E31D0C"/>
    <w:rsid w:val="00E31F1C"/>
    <w:rsid w:val="00E31F88"/>
    <w:rsid w:val="00E320BE"/>
    <w:rsid w:val="00E32163"/>
    <w:rsid w:val="00E325EA"/>
    <w:rsid w:val="00E3263E"/>
    <w:rsid w:val="00E3267D"/>
    <w:rsid w:val="00E32ADB"/>
    <w:rsid w:val="00E32B65"/>
    <w:rsid w:val="00E32CD8"/>
    <w:rsid w:val="00E331A2"/>
    <w:rsid w:val="00E3327D"/>
    <w:rsid w:val="00E33340"/>
    <w:rsid w:val="00E334B4"/>
    <w:rsid w:val="00E334CA"/>
    <w:rsid w:val="00E3355F"/>
    <w:rsid w:val="00E33926"/>
    <w:rsid w:val="00E33927"/>
    <w:rsid w:val="00E33B7C"/>
    <w:rsid w:val="00E33B95"/>
    <w:rsid w:val="00E33C45"/>
    <w:rsid w:val="00E33D91"/>
    <w:rsid w:val="00E33DD5"/>
    <w:rsid w:val="00E3413C"/>
    <w:rsid w:val="00E34146"/>
    <w:rsid w:val="00E341F9"/>
    <w:rsid w:val="00E342CE"/>
    <w:rsid w:val="00E34378"/>
    <w:rsid w:val="00E343E6"/>
    <w:rsid w:val="00E3458F"/>
    <w:rsid w:val="00E34746"/>
    <w:rsid w:val="00E347FC"/>
    <w:rsid w:val="00E34A83"/>
    <w:rsid w:val="00E34BC1"/>
    <w:rsid w:val="00E34D6C"/>
    <w:rsid w:val="00E34F41"/>
    <w:rsid w:val="00E34F85"/>
    <w:rsid w:val="00E35100"/>
    <w:rsid w:val="00E35151"/>
    <w:rsid w:val="00E353CE"/>
    <w:rsid w:val="00E353D8"/>
    <w:rsid w:val="00E353FD"/>
    <w:rsid w:val="00E35479"/>
    <w:rsid w:val="00E354F5"/>
    <w:rsid w:val="00E35501"/>
    <w:rsid w:val="00E355A4"/>
    <w:rsid w:val="00E356C5"/>
    <w:rsid w:val="00E357E3"/>
    <w:rsid w:val="00E35803"/>
    <w:rsid w:val="00E358C7"/>
    <w:rsid w:val="00E359F1"/>
    <w:rsid w:val="00E35B94"/>
    <w:rsid w:val="00E35BD9"/>
    <w:rsid w:val="00E35DA7"/>
    <w:rsid w:val="00E360B9"/>
    <w:rsid w:val="00E360D0"/>
    <w:rsid w:val="00E36171"/>
    <w:rsid w:val="00E36282"/>
    <w:rsid w:val="00E3630E"/>
    <w:rsid w:val="00E364A7"/>
    <w:rsid w:val="00E367C2"/>
    <w:rsid w:val="00E3685E"/>
    <w:rsid w:val="00E36ABC"/>
    <w:rsid w:val="00E36BFD"/>
    <w:rsid w:val="00E36E06"/>
    <w:rsid w:val="00E371C3"/>
    <w:rsid w:val="00E373D8"/>
    <w:rsid w:val="00E374E3"/>
    <w:rsid w:val="00E375F9"/>
    <w:rsid w:val="00E37665"/>
    <w:rsid w:val="00E378E4"/>
    <w:rsid w:val="00E37A43"/>
    <w:rsid w:val="00E37A9B"/>
    <w:rsid w:val="00E37AE0"/>
    <w:rsid w:val="00E37AF3"/>
    <w:rsid w:val="00E37B53"/>
    <w:rsid w:val="00E37DDA"/>
    <w:rsid w:val="00E37DF1"/>
    <w:rsid w:val="00E40122"/>
    <w:rsid w:val="00E4018C"/>
    <w:rsid w:val="00E4018F"/>
    <w:rsid w:val="00E4026F"/>
    <w:rsid w:val="00E4034C"/>
    <w:rsid w:val="00E406AD"/>
    <w:rsid w:val="00E40A21"/>
    <w:rsid w:val="00E40BA7"/>
    <w:rsid w:val="00E40CCB"/>
    <w:rsid w:val="00E4111B"/>
    <w:rsid w:val="00E41177"/>
    <w:rsid w:val="00E411CB"/>
    <w:rsid w:val="00E412B4"/>
    <w:rsid w:val="00E41316"/>
    <w:rsid w:val="00E41721"/>
    <w:rsid w:val="00E418EC"/>
    <w:rsid w:val="00E418EF"/>
    <w:rsid w:val="00E419C3"/>
    <w:rsid w:val="00E41A6F"/>
    <w:rsid w:val="00E41A9D"/>
    <w:rsid w:val="00E41C77"/>
    <w:rsid w:val="00E41D74"/>
    <w:rsid w:val="00E41E6E"/>
    <w:rsid w:val="00E41E8F"/>
    <w:rsid w:val="00E41F77"/>
    <w:rsid w:val="00E420F5"/>
    <w:rsid w:val="00E42103"/>
    <w:rsid w:val="00E421D1"/>
    <w:rsid w:val="00E422FC"/>
    <w:rsid w:val="00E4249A"/>
    <w:rsid w:val="00E424EA"/>
    <w:rsid w:val="00E424EE"/>
    <w:rsid w:val="00E42501"/>
    <w:rsid w:val="00E425A1"/>
    <w:rsid w:val="00E4262C"/>
    <w:rsid w:val="00E42964"/>
    <w:rsid w:val="00E429A4"/>
    <w:rsid w:val="00E42A61"/>
    <w:rsid w:val="00E42A7C"/>
    <w:rsid w:val="00E42BB3"/>
    <w:rsid w:val="00E42CE3"/>
    <w:rsid w:val="00E42FB0"/>
    <w:rsid w:val="00E430B5"/>
    <w:rsid w:val="00E43118"/>
    <w:rsid w:val="00E43133"/>
    <w:rsid w:val="00E43351"/>
    <w:rsid w:val="00E4344E"/>
    <w:rsid w:val="00E434A4"/>
    <w:rsid w:val="00E4359C"/>
    <w:rsid w:val="00E435F4"/>
    <w:rsid w:val="00E437AB"/>
    <w:rsid w:val="00E4395D"/>
    <w:rsid w:val="00E43AE7"/>
    <w:rsid w:val="00E43B0D"/>
    <w:rsid w:val="00E43E64"/>
    <w:rsid w:val="00E43EDB"/>
    <w:rsid w:val="00E43FE2"/>
    <w:rsid w:val="00E44153"/>
    <w:rsid w:val="00E4430D"/>
    <w:rsid w:val="00E44531"/>
    <w:rsid w:val="00E445C0"/>
    <w:rsid w:val="00E447D7"/>
    <w:rsid w:val="00E448C3"/>
    <w:rsid w:val="00E448CB"/>
    <w:rsid w:val="00E448CC"/>
    <w:rsid w:val="00E44CAF"/>
    <w:rsid w:val="00E44D75"/>
    <w:rsid w:val="00E44DC2"/>
    <w:rsid w:val="00E44FA6"/>
    <w:rsid w:val="00E4507E"/>
    <w:rsid w:val="00E4514F"/>
    <w:rsid w:val="00E451E7"/>
    <w:rsid w:val="00E452F6"/>
    <w:rsid w:val="00E453A4"/>
    <w:rsid w:val="00E4543B"/>
    <w:rsid w:val="00E4544E"/>
    <w:rsid w:val="00E4552B"/>
    <w:rsid w:val="00E45AF3"/>
    <w:rsid w:val="00E45C70"/>
    <w:rsid w:val="00E45E2F"/>
    <w:rsid w:val="00E45E93"/>
    <w:rsid w:val="00E45F77"/>
    <w:rsid w:val="00E46024"/>
    <w:rsid w:val="00E461FC"/>
    <w:rsid w:val="00E465CB"/>
    <w:rsid w:val="00E46868"/>
    <w:rsid w:val="00E46941"/>
    <w:rsid w:val="00E469CA"/>
    <w:rsid w:val="00E46AB5"/>
    <w:rsid w:val="00E46BDF"/>
    <w:rsid w:val="00E46C0C"/>
    <w:rsid w:val="00E46DD4"/>
    <w:rsid w:val="00E46DE8"/>
    <w:rsid w:val="00E46F47"/>
    <w:rsid w:val="00E470D5"/>
    <w:rsid w:val="00E471F1"/>
    <w:rsid w:val="00E47209"/>
    <w:rsid w:val="00E472DC"/>
    <w:rsid w:val="00E472F6"/>
    <w:rsid w:val="00E474B3"/>
    <w:rsid w:val="00E47588"/>
    <w:rsid w:val="00E476EE"/>
    <w:rsid w:val="00E477A3"/>
    <w:rsid w:val="00E47932"/>
    <w:rsid w:val="00E47B5F"/>
    <w:rsid w:val="00E47D41"/>
    <w:rsid w:val="00E47DAB"/>
    <w:rsid w:val="00E47DC3"/>
    <w:rsid w:val="00E47E60"/>
    <w:rsid w:val="00E50029"/>
    <w:rsid w:val="00E500F7"/>
    <w:rsid w:val="00E50240"/>
    <w:rsid w:val="00E502F8"/>
    <w:rsid w:val="00E50325"/>
    <w:rsid w:val="00E504F1"/>
    <w:rsid w:val="00E50513"/>
    <w:rsid w:val="00E5052A"/>
    <w:rsid w:val="00E505C5"/>
    <w:rsid w:val="00E505EE"/>
    <w:rsid w:val="00E50873"/>
    <w:rsid w:val="00E509C7"/>
    <w:rsid w:val="00E50AB5"/>
    <w:rsid w:val="00E50BE6"/>
    <w:rsid w:val="00E50BFB"/>
    <w:rsid w:val="00E50D22"/>
    <w:rsid w:val="00E50E62"/>
    <w:rsid w:val="00E511EF"/>
    <w:rsid w:val="00E51227"/>
    <w:rsid w:val="00E5127E"/>
    <w:rsid w:val="00E51331"/>
    <w:rsid w:val="00E514D7"/>
    <w:rsid w:val="00E51539"/>
    <w:rsid w:val="00E5163F"/>
    <w:rsid w:val="00E5171B"/>
    <w:rsid w:val="00E517DB"/>
    <w:rsid w:val="00E51921"/>
    <w:rsid w:val="00E51981"/>
    <w:rsid w:val="00E519E2"/>
    <w:rsid w:val="00E51B6F"/>
    <w:rsid w:val="00E51D63"/>
    <w:rsid w:val="00E51DBC"/>
    <w:rsid w:val="00E51E06"/>
    <w:rsid w:val="00E51E1B"/>
    <w:rsid w:val="00E5219A"/>
    <w:rsid w:val="00E521C6"/>
    <w:rsid w:val="00E521C8"/>
    <w:rsid w:val="00E5237D"/>
    <w:rsid w:val="00E52755"/>
    <w:rsid w:val="00E527DA"/>
    <w:rsid w:val="00E52836"/>
    <w:rsid w:val="00E528BE"/>
    <w:rsid w:val="00E52992"/>
    <w:rsid w:val="00E529FB"/>
    <w:rsid w:val="00E52BD2"/>
    <w:rsid w:val="00E52C4E"/>
    <w:rsid w:val="00E52F71"/>
    <w:rsid w:val="00E530F2"/>
    <w:rsid w:val="00E5316F"/>
    <w:rsid w:val="00E5318F"/>
    <w:rsid w:val="00E531B8"/>
    <w:rsid w:val="00E5330A"/>
    <w:rsid w:val="00E53706"/>
    <w:rsid w:val="00E5378C"/>
    <w:rsid w:val="00E53A18"/>
    <w:rsid w:val="00E53A9B"/>
    <w:rsid w:val="00E53B8F"/>
    <w:rsid w:val="00E53C48"/>
    <w:rsid w:val="00E53DA2"/>
    <w:rsid w:val="00E53EF6"/>
    <w:rsid w:val="00E5400D"/>
    <w:rsid w:val="00E540B5"/>
    <w:rsid w:val="00E540EF"/>
    <w:rsid w:val="00E541E8"/>
    <w:rsid w:val="00E54260"/>
    <w:rsid w:val="00E54387"/>
    <w:rsid w:val="00E545D2"/>
    <w:rsid w:val="00E546C5"/>
    <w:rsid w:val="00E54797"/>
    <w:rsid w:val="00E5480D"/>
    <w:rsid w:val="00E54900"/>
    <w:rsid w:val="00E54953"/>
    <w:rsid w:val="00E54B9D"/>
    <w:rsid w:val="00E54C7E"/>
    <w:rsid w:val="00E54F48"/>
    <w:rsid w:val="00E54FC1"/>
    <w:rsid w:val="00E55003"/>
    <w:rsid w:val="00E550E2"/>
    <w:rsid w:val="00E551FA"/>
    <w:rsid w:val="00E55280"/>
    <w:rsid w:val="00E55324"/>
    <w:rsid w:val="00E55452"/>
    <w:rsid w:val="00E55543"/>
    <w:rsid w:val="00E555D9"/>
    <w:rsid w:val="00E556CA"/>
    <w:rsid w:val="00E557A0"/>
    <w:rsid w:val="00E55A0C"/>
    <w:rsid w:val="00E55B14"/>
    <w:rsid w:val="00E55B7C"/>
    <w:rsid w:val="00E55BCC"/>
    <w:rsid w:val="00E55C45"/>
    <w:rsid w:val="00E56339"/>
    <w:rsid w:val="00E563F7"/>
    <w:rsid w:val="00E5659D"/>
    <w:rsid w:val="00E5674C"/>
    <w:rsid w:val="00E567C1"/>
    <w:rsid w:val="00E5690A"/>
    <w:rsid w:val="00E569AE"/>
    <w:rsid w:val="00E56A84"/>
    <w:rsid w:val="00E56BD2"/>
    <w:rsid w:val="00E56C10"/>
    <w:rsid w:val="00E56C29"/>
    <w:rsid w:val="00E56CCC"/>
    <w:rsid w:val="00E56CD1"/>
    <w:rsid w:val="00E56E88"/>
    <w:rsid w:val="00E56EA8"/>
    <w:rsid w:val="00E56FA8"/>
    <w:rsid w:val="00E56FF6"/>
    <w:rsid w:val="00E571D5"/>
    <w:rsid w:val="00E5740B"/>
    <w:rsid w:val="00E574CF"/>
    <w:rsid w:val="00E577D9"/>
    <w:rsid w:val="00E577E3"/>
    <w:rsid w:val="00E57A19"/>
    <w:rsid w:val="00E57A22"/>
    <w:rsid w:val="00E57A52"/>
    <w:rsid w:val="00E57B1B"/>
    <w:rsid w:val="00E57B40"/>
    <w:rsid w:val="00E57DAE"/>
    <w:rsid w:val="00E57E1F"/>
    <w:rsid w:val="00E57FD2"/>
    <w:rsid w:val="00E57FF8"/>
    <w:rsid w:val="00E6015F"/>
    <w:rsid w:val="00E6021E"/>
    <w:rsid w:val="00E60264"/>
    <w:rsid w:val="00E6030E"/>
    <w:rsid w:val="00E6031C"/>
    <w:rsid w:val="00E603E1"/>
    <w:rsid w:val="00E60625"/>
    <w:rsid w:val="00E60772"/>
    <w:rsid w:val="00E60878"/>
    <w:rsid w:val="00E609FD"/>
    <w:rsid w:val="00E60A55"/>
    <w:rsid w:val="00E60A97"/>
    <w:rsid w:val="00E60AB2"/>
    <w:rsid w:val="00E60B3A"/>
    <w:rsid w:val="00E60E59"/>
    <w:rsid w:val="00E6134E"/>
    <w:rsid w:val="00E61676"/>
    <w:rsid w:val="00E616E0"/>
    <w:rsid w:val="00E616EB"/>
    <w:rsid w:val="00E6171E"/>
    <w:rsid w:val="00E6175B"/>
    <w:rsid w:val="00E618CC"/>
    <w:rsid w:val="00E61AA5"/>
    <w:rsid w:val="00E61ACF"/>
    <w:rsid w:val="00E61B25"/>
    <w:rsid w:val="00E61B61"/>
    <w:rsid w:val="00E61BCA"/>
    <w:rsid w:val="00E61C4F"/>
    <w:rsid w:val="00E61DEA"/>
    <w:rsid w:val="00E61ECC"/>
    <w:rsid w:val="00E61F73"/>
    <w:rsid w:val="00E62059"/>
    <w:rsid w:val="00E6245D"/>
    <w:rsid w:val="00E6245E"/>
    <w:rsid w:val="00E625CA"/>
    <w:rsid w:val="00E625D0"/>
    <w:rsid w:val="00E6261C"/>
    <w:rsid w:val="00E62742"/>
    <w:rsid w:val="00E6283B"/>
    <w:rsid w:val="00E628C9"/>
    <w:rsid w:val="00E629FE"/>
    <w:rsid w:val="00E62C4B"/>
    <w:rsid w:val="00E62C9A"/>
    <w:rsid w:val="00E62D98"/>
    <w:rsid w:val="00E62E76"/>
    <w:rsid w:val="00E62EEB"/>
    <w:rsid w:val="00E63274"/>
    <w:rsid w:val="00E634B2"/>
    <w:rsid w:val="00E635D4"/>
    <w:rsid w:val="00E6379D"/>
    <w:rsid w:val="00E63A66"/>
    <w:rsid w:val="00E63AB2"/>
    <w:rsid w:val="00E63AD2"/>
    <w:rsid w:val="00E63B49"/>
    <w:rsid w:val="00E63F65"/>
    <w:rsid w:val="00E6416F"/>
    <w:rsid w:val="00E64297"/>
    <w:rsid w:val="00E643D3"/>
    <w:rsid w:val="00E646AD"/>
    <w:rsid w:val="00E64B21"/>
    <w:rsid w:val="00E64BD2"/>
    <w:rsid w:val="00E64C2B"/>
    <w:rsid w:val="00E6518B"/>
    <w:rsid w:val="00E65260"/>
    <w:rsid w:val="00E65296"/>
    <w:rsid w:val="00E652E8"/>
    <w:rsid w:val="00E653BD"/>
    <w:rsid w:val="00E653CB"/>
    <w:rsid w:val="00E655D4"/>
    <w:rsid w:val="00E65655"/>
    <w:rsid w:val="00E6582A"/>
    <w:rsid w:val="00E65AF7"/>
    <w:rsid w:val="00E65C6E"/>
    <w:rsid w:val="00E65CAA"/>
    <w:rsid w:val="00E65D17"/>
    <w:rsid w:val="00E6610A"/>
    <w:rsid w:val="00E661C5"/>
    <w:rsid w:val="00E66205"/>
    <w:rsid w:val="00E66327"/>
    <w:rsid w:val="00E66439"/>
    <w:rsid w:val="00E6672C"/>
    <w:rsid w:val="00E66907"/>
    <w:rsid w:val="00E66A1A"/>
    <w:rsid w:val="00E66C19"/>
    <w:rsid w:val="00E66E40"/>
    <w:rsid w:val="00E66F09"/>
    <w:rsid w:val="00E67236"/>
    <w:rsid w:val="00E67259"/>
    <w:rsid w:val="00E67325"/>
    <w:rsid w:val="00E6750C"/>
    <w:rsid w:val="00E675D4"/>
    <w:rsid w:val="00E676D2"/>
    <w:rsid w:val="00E6773C"/>
    <w:rsid w:val="00E677C9"/>
    <w:rsid w:val="00E67811"/>
    <w:rsid w:val="00E679BA"/>
    <w:rsid w:val="00E67B06"/>
    <w:rsid w:val="00E67E4B"/>
    <w:rsid w:val="00E6E76A"/>
    <w:rsid w:val="00E7004E"/>
    <w:rsid w:val="00E700CD"/>
    <w:rsid w:val="00E700F8"/>
    <w:rsid w:val="00E701F7"/>
    <w:rsid w:val="00E70296"/>
    <w:rsid w:val="00E70308"/>
    <w:rsid w:val="00E70433"/>
    <w:rsid w:val="00E70525"/>
    <w:rsid w:val="00E7061C"/>
    <w:rsid w:val="00E706C6"/>
    <w:rsid w:val="00E70713"/>
    <w:rsid w:val="00E707C8"/>
    <w:rsid w:val="00E708F1"/>
    <w:rsid w:val="00E7093F"/>
    <w:rsid w:val="00E70A22"/>
    <w:rsid w:val="00E70B6B"/>
    <w:rsid w:val="00E70DC7"/>
    <w:rsid w:val="00E70E4F"/>
    <w:rsid w:val="00E70F31"/>
    <w:rsid w:val="00E71030"/>
    <w:rsid w:val="00E7103A"/>
    <w:rsid w:val="00E7108B"/>
    <w:rsid w:val="00E71258"/>
    <w:rsid w:val="00E71560"/>
    <w:rsid w:val="00E71630"/>
    <w:rsid w:val="00E71698"/>
    <w:rsid w:val="00E71789"/>
    <w:rsid w:val="00E71956"/>
    <w:rsid w:val="00E71BD6"/>
    <w:rsid w:val="00E71CCA"/>
    <w:rsid w:val="00E71D9D"/>
    <w:rsid w:val="00E71FB7"/>
    <w:rsid w:val="00E7226A"/>
    <w:rsid w:val="00E7236D"/>
    <w:rsid w:val="00E723C7"/>
    <w:rsid w:val="00E723F0"/>
    <w:rsid w:val="00E7252B"/>
    <w:rsid w:val="00E725B4"/>
    <w:rsid w:val="00E728B4"/>
    <w:rsid w:val="00E729B5"/>
    <w:rsid w:val="00E72C42"/>
    <w:rsid w:val="00E72CFB"/>
    <w:rsid w:val="00E72F9C"/>
    <w:rsid w:val="00E72FA6"/>
    <w:rsid w:val="00E72FA7"/>
    <w:rsid w:val="00E73076"/>
    <w:rsid w:val="00E7312A"/>
    <w:rsid w:val="00E73190"/>
    <w:rsid w:val="00E731B8"/>
    <w:rsid w:val="00E7326F"/>
    <w:rsid w:val="00E73308"/>
    <w:rsid w:val="00E73323"/>
    <w:rsid w:val="00E7339B"/>
    <w:rsid w:val="00E733BE"/>
    <w:rsid w:val="00E7359B"/>
    <w:rsid w:val="00E738F8"/>
    <w:rsid w:val="00E73AE3"/>
    <w:rsid w:val="00E73BC5"/>
    <w:rsid w:val="00E73C53"/>
    <w:rsid w:val="00E73D55"/>
    <w:rsid w:val="00E73DB2"/>
    <w:rsid w:val="00E73DF9"/>
    <w:rsid w:val="00E73E50"/>
    <w:rsid w:val="00E73ED8"/>
    <w:rsid w:val="00E73FD8"/>
    <w:rsid w:val="00E740E0"/>
    <w:rsid w:val="00E74155"/>
    <w:rsid w:val="00E74159"/>
    <w:rsid w:val="00E742E5"/>
    <w:rsid w:val="00E7471A"/>
    <w:rsid w:val="00E7480A"/>
    <w:rsid w:val="00E748C9"/>
    <w:rsid w:val="00E74A3F"/>
    <w:rsid w:val="00E74B08"/>
    <w:rsid w:val="00E74D54"/>
    <w:rsid w:val="00E74D77"/>
    <w:rsid w:val="00E74DF6"/>
    <w:rsid w:val="00E750F5"/>
    <w:rsid w:val="00E75120"/>
    <w:rsid w:val="00E752A1"/>
    <w:rsid w:val="00E752C3"/>
    <w:rsid w:val="00E75365"/>
    <w:rsid w:val="00E7540D"/>
    <w:rsid w:val="00E755C1"/>
    <w:rsid w:val="00E7570D"/>
    <w:rsid w:val="00E757BB"/>
    <w:rsid w:val="00E75887"/>
    <w:rsid w:val="00E7599D"/>
    <w:rsid w:val="00E75A1A"/>
    <w:rsid w:val="00E75A22"/>
    <w:rsid w:val="00E75D52"/>
    <w:rsid w:val="00E75DC4"/>
    <w:rsid w:val="00E75EBE"/>
    <w:rsid w:val="00E75F74"/>
    <w:rsid w:val="00E76179"/>
    <w:rsid w:val="00E76463"/>
    <w:rsid w:val="00E764D6"/>
    <w:rsid w:val="00E766D9"/>
    <w:rsid w:val="00E76903"/>
    <w:rsid w:val="00E76A57"/>
    <w:rsid w:val="00E76A6D"/>
    <w:rsid w:val="00E76BAC"/>
    <w:rsid w:val="00E76D2A"/>
    <w:rsid w:val="00E76DFC"/>
    <w:rsid w:val="00E76EDA"/>
    <w:rsid w:val="00E7703D"/>
    <w:rsid w:val="00E7750D"/>
    <w:rsid w:val="00E77789"/>
    <w:rsid w:val="00E77993"/>
    <w:rsid w:val="00E77A9A"/>
    <w:rsid w:val="00E77CAB"/>
    <w:rsid w:val="00E77E4D"/>
    <w:rsid w:val="00E77E91"/>
    <w:rsid w:val="00E77F93"/>
    <w:rsid w:val="00E80077"/>
    <w:rsid w:val="00E800AF"/>
    <w:rsid w:val="00E8013B"/>
    <w:rsid w:val="00E801C4"/>
    <w:rsid w:val="00E801F3"/>
    <w:rsid w:val="00E80209"/>
    <w:rsid w:val="00E80348"/>
    <w:rsid w:val="00E80386"/>
    <w:rsid w:val="00E80611"/>
    <w:rsid w:val="00E8067A"/>
    <w:rsid w:val="00E808D3"/>
    <w:rsid w:val="00E809C4"/>
    <w:rsid w:val="00E80B6C"/>
    <w:rsid w:val="00E80FCC"/>
    <w:rsid w:val="00E81133"/>
    <w:rsid w:val="00E81190"/>
    <w:rsid w:val="00E8127F"/>
    <w:rsid w:val="00E8159D"/>
    <w:rsid w:val="00E816A9"/>
    <w:rsid w:val="00E816DB"/>
    <w:rsid w:val="00E8196D"/>
    <w:rsid w:val="00E81B1D"/>
    <w:rsid w:val="00E81D99"/>
    <w:rsid w:val="00E81DF3"/>
    <w:rsid w:val="00E81DF9"/>
    <w:rsid w:val="00E81E68"/>
    <w:rsid w:val="00E81F6B"/>
    <w:rsid w:val="00E82049"/>
    <w:rsid w:val="00E8212E"/>
    <w:rsid w:val="00E821D6"/>
    <w:rsid w:val="00E82281"/>
    <w:rsid w:val="00E82324"/>
    <w:rsid w:val="00E82463"/>
    <w:rsid w:val="00E82537"/>
    <w:rsid w:val="00E82576"/>
    <w:rsid w:val="00E8277E"/>
    <w:rsid w:val="00E828AA"/>
    <w:rsid w:val="00E82914"/>
    <w:rsid w:val="00E82927"/>
    <w:rsid w:val="00E82A0C"/>
    <w:rsid w:val="00E82A54"/>
    <w:rsid w:val="00E82AA8"/>
    <w:rsid w:val="00E82ACA"/>
    <w:rsid w:val="00E82AE5"/>
    <w:rsid w:val="00E82BA0"/>
    <w:rsid w:val="00E82BF9"/>
    <w:rsid w:val="00E82CA4"/>
    <w:rsid w:val="00E8310D"/>
    <w:rsid w:val="00E83770"/>
    <w:rsid w:val="00E837B1"/>
    <w:rsid w:val="00E8389D"/>
    <w:rsid w:val="00E838F4"/>
    <w:rsid w:val="00E83A0D"/>
    <w:rsid w:val="00E83AF1"/>
    <w:rsid w:val="00E83C42"/>
    <w:rsid w:val="00E83E5B"/>
    <w:rsid w:val="00E83F92"/>
    <w:rsid w:val="00E83FCF"/>
    <w:rsid w:val="00E8407B"/>
    <w:rsid w:val="00E8448A"/>
    <w:rsid w:val="00E845EA"/>
    <w:rsid w:val="00E846CB"/>
    <w:rsid w:val="00E84810"/>
    <w:rsid w:val="00E849FA"/>
    <w:rsid w:val="00E84AC8"/>
    <w:rsid w:val="00E84B93"/>
    <w:rsid w:val="00E84BFB"/>
    <w:rsid w:val="00E84C4D"/>
    <w:rsid w:val="00E84C8F"/>
    <w:rsid w:val="00E84E14"/>
    <w:rsid w:val="00E84E82"/>
    <w:rsid w:val="00E84F38"/>
    <w:rsid w:val="00E84FCB"/>
    <w:rsid w:val="00E8500D"/>
    <w:rsid w:val="00E850E6"/>
    <w:rsid w:val="00E85187"/>
    <w:rsid w:val="00E851A3"/>
    <w:rsid w:val="00E85715"/>
    <w:rsid w:val="00E857CF"/>
    <w:rsid w:val="00E857EE"/>
    <w:rsid w:val="00E85955"/>
    <w:rsid w:val="00E859B8"/>
    <w:rsid w:val="00E85B00"/>
    <w:rsid w:val="00E85B5C"/>
    <w:rsid w:val="00E85BD9"/>
    <w:rsid w:val="00E85BF1"/>
    <w:rsid w:val="00E85CAC"/>
    <w:rsid w:val="00E85DC1"/>
    <w:rsid w:val="00E85EF1"/>
    <w:rsid w:val="00E860D2"/>
    <w:rsid w:val="00E86191"/>
    <w:rsid w:val="00E86530"/>
    <w:rsid w:val="00E8668B"/>
    <w:rsid w:val="00E8668D"/>
    <w:rsid w:val="00E866E2"/>
    <w:rsid w:val="00E866F6"/>
    <w:rsid w:val="00E86751"/>
    <w:rsid w:val="00E8686A"/>
    <w:rsid w:val="00E868ED"/>
    <w:rsid w:val="00E869D2"/>
    <w:rsid w:val="00E86ACE"/>
    <w:rsid w:val="00E86C51"/>
    <w:rsid w:val="00E86F3A"/>
    <w:rsid w:val="00E87382"/>
    <w:rsid w:val="00E8739A"/>
    <w:rsid w:val="00E873DF"/>
    <w:rsid w:val="00E8745D"/>
    <w:rsid w:val="00E875FA"/>
    <w:rsid w:val="00E8761F"/>
    <w:rsid w:val="00E876A6"/>
    <w:rsid w:val="00E87712"/>
    <w:rsid w:val="00E87733"/>
    <w:rsid w:val="00E878AA"/>
    <w:rsid w:val="00E87AED"/>
    <w:rsid w:val="00E87B75"/>
    <w:rsid w:val="00E87C51"/>
    <w:rsid w:val="00E87CC9"/>
    <w:rsid w:val="00E87E24"/>
    <w:rsid w:val="00E87F7F"/>
    <w:rsid w:val="00E87F87"/>
    <w:rsid w:val="00E902E6"/>
    <w:rsid w:val="00E903CC"/>
    <w:rsid w:val="00E903DD"/>
    <w:rsid w:val="00E903E0"/>
    <w:rsid w:val="00E90533"/>
    <w:rsid w:val="00E90749"/>
    <w:rsid w:val="00E908CA"/>
    <w:rsid w:val="00E908EC"/>
    <w:rsid w:val="00E90AAE"/>
    <w:rsid w:val="00E90B0C"/>
    <w:rsid w:val="00E90B84"/>
    <w:rsid w:val="00E90C29"/>
    <w:rsid w:val="00E90D71"/>
    <w:rsid w:val="00E90ECB"/>
    <w:rsid w:val="00E90F41"/>
    <w:rsid w:val="00E90F65"/>
    <w:rsid w:val="00E9101F"/>
    <w:rsid w:val="00E910C4"/>
    <w:rsid w:val="00E9120A"/>
    <w:rsid w:val="00E91246"/>
    <w:rsid w:val="00E913FF"/>
    <w:rsid w:val="00E91824"/>
    <w:rsid w:val="00E9196C"/>
    <w:rsid w:val="00E91A03"/>
    <w:rsid w:val="00E91A0F"/>
    <w:rsid w:val="00E91B13"/>
    <w:rsid w:val="00E91B34"/>
    <w:rsid w:val="00E91C81"/>
    <w:rsid w:val="00E9200A"/>
    <w:rsid w:val="00E92035"/>
    <w:rsid w:val="00E922B0"/>
    <w:rsid w:val="00E923A5"/>
    <w:rsid w:val="00E923A9"/>
    <w:rsid w:val="00E92617"/>
    <w:rsid w:val="00E926CC"/>
    <w:rsid w:val="00E927AF"/>
    <w:rsid w:val="00E92B93"/>
    <w:rsid w:val="00E92B96"/>
    <w:rsid w:val="00E92CC0"/>
    <w:rsid w:val="00E92D7F"/>
    <w:rsid w:val="00E92F0E"/>
    <w:rsid w:val="00E93003"/>
    <w:rsid w:val="00E930A9"/>
    <w:rsid w:val="00E933A8"/>
    <w:rsid w:val="00E935AB"/>
    <w:rsid w:val="00E9377D"/>
    <w:rsid w:val="00E93844"/>
    <w:rsid w:val="00E9396D"/>
    <w:rsid w:val="00E93E2C"/>
    <w:rsid w:val="00E93F83"/>
    <w:rsid w:val="00E9406E"/>
    <w:rsid w:val="00E94235"/>
    <w:rsid w:val="00E94440"/>
    <w:rsid w:val="00E9460D"/>
    <w:rsid w:val="00E9463D"/>
    <w:rsid w:val="00E947D6"/>
    <w:rsid w:val="00E94E3C"/>
    <w:rsid w:val="00E94E70"/>
    <w:rsid w:val="00E94EC1"/>
    <w:rsid w:val="00E94FA8"/>
    <w:rsid w:val="00E94FD4"/>
    <w:rsid w:val="00E95018"/>
    <w:rsid w:val="00E95087"/>
    <w:rsid w:val="00E95133"/>
    <w:rsid w:val="00E952A4"/>
    <w:rsid w:val="00E952C4"/>
    <w:rsid w:val="00E953C0"/>
    <w:rsid w:val="00E9545C"/>
    <w:rsid w:val="00E954D6"/>
    <w:rsid w:val="00E956C7"/>
    <w:rsid w:val="00E95873"/>
    <w:rsid w:val="00E958A3"/>
    <w:rsid w:val="00E95A1B"/>
    <w:rsid w:val="00E95ABA"/>
    <w:rsid w:val="00E95ADE"/>
    <w:rsid w:val="00E95CBC"/>
    <w:rsid w:val="00E95D23"/>
    <w:rsid w:val="00E95E1E"/>
    <w:rsid w:val="00E95E55"/>
    <w:rsid w:val="00E95ED1"/>
    <w:rsid w:val="00E9600C"/>
    <w:rsid w:val="00E96138"/>
    <w:rsid w:val="00E96237"/>
    <w:rsid w:val="00E96281"/>
    <w:rsid w:val="00E96410"/>
    <w:rsid w:val="00E96509"/>
    <w:rsid w:val="00E9656F"/>
    <w:rsid w:val="00E96764"/>
    <w:rsid w:val="00E9679A"/>
    <w:rsid w:val="00E967C2"/>
    <w:rsid w:val="00E968EE"/>
    <w:rsid w:val="00E97001"/>
    <w:rsid w:val="00E971C3"/>
    <w:rsid w:val="00E971F7"/>
    <w:rsid w:val="00E9738A"/>
    <w:rsid w:val="00E9739D"/>
    <w:rsid w:val="00E976C5"/>
    <w:rsid w:val="00E976C7"/>
    <w:rsid w:val="00E97737"/>
    <w:rsid w:val="00E97985"/>
    <w:rsid w:val="00E97C4C"/>
    <w:rsid w:val="00E97E1A"/>
    <w:rsid w:val="00E97E60"/>
    <w:rsid w:val="00E97F7D"/>
    <w:rsid w:val="00E97FA5"/>
    <w:rsid w:val="00EA045B"/>
    <w:rsid w:val="00EA051E"/>
    <w:rsid w:val="00EA0537"/>
    <w:rsid w:val="00EA05D4"/>
    <w:rsid w:val="00EA0796"/>
    <w:rsid w:val="00EA08AA"/>
    <w:rsid w:val="00EA0966"/>
    <w:rsid w:val="00EA0A70"/>
    <w:rsid w:val="00EA0A91"/>
    <w:rsid w:val="00EA0ABF"/>
    <w:rsid w:val="00EA0B60"/>
    <w:rsid w:val="00EA0BFD"/>
    <w:rsid w:val="00EA0C07"/>
    <w:rsid w:val="00EA0D21"/>
    <w:rsid w:val="00EA0E0D"/>
    <w:rsid w:val="00EA0F33"/>
    <w:rsid w:val="00EA0FE1"/>
    <w:rsid w:val="00EA0FEF"/>
    <w:rsid w:val="00EA109E"/>
    <w:rsid w:val="00EA131E"/>
    <w:rsid w:val="00EA1331"/>
    <w:rsid w:val="00EA14FA"/>
    <w:rsid w:val="00EA1702"/>
    <w:rsid w:val="00EA17A6"/>
    <w:rsid w:val="00EA1A76"/>
    <w:rsid w:val="00EA1AB3"/>
    <w:rsid w:val="00EA1DC2"/>
    <w:rsid w:val="00EA1F6D"/>
    <w:rsid w:val="00EA1FBB"/>
    <w:rsid w:val="00EA20F6"/>
    <w:rsid w:val="00EA2107"/>
    <w:rsid w:val="00EA228D"/>
    <w:rsid w:val="00EA22E4"/>
    <w:rsid w:val="00EA230A"/>
    <w:rsid w:val="00EA236F"/>
    <w:rsid w:val="00EA242C"/>
    <w:rsid w:val="00EA25B2"/>
    <w:rsid w:val="00EA2889"/>
    <w:rsid w:val="00EA29E1"/>
    <w:rsid w:val="00EA2A93"/>
    <w:rsid w:val="00EA2C69"/>
    <w:rsid w:val="00EA2CAF"/>
    <w:rsid w:val="00EA2E9A"/>
    <w:rsid w:val="00EA2FB7"/>
    <w:rsid w:val="00EA3074"/>
    <w:rsid w:val="00EA3246"/>
    <w:rsid w:val="00EA3354"/>
    <w:rsid w:val="00EA345A"/>
    <w:rsid w:val="00EA357C"/>
    <w:rsid w:val="00EA35E6"/>
    <w:rsid w:val="00EA365C"/>
    <w:rsid w:val="00EA378D"/>
    <w:rsid w:val="00EA3790"/>
    <w:rsid w:val="00EA39F2"/>
    <w:rsid w:val="00EA3A42"/>
    <w:rsid w:val="00EA3A9B"/>
    <w:rsid w:val="00EA3AA6"/>
    <w:rsid w:val="00EA3DD8"/>
    <w:rsid w:val="00EA3FB1"/>
    <w:rsid w:val="00EA3FD7"/>
    <w:rsid w:val="00EA4119"/>
    <w:rsid w:val="00EA41F0"/>
    <w:rsid w:val="00EA420B"/>
    <w:rsid w:val="00EA4276"/>
    <w:rsid w:val="00EA4301"/>
    <w:rsid w:val="00EA433A"/>
    <w:rsid w:val="00EA435E"/>
    <w:rsid w:val="00EA4542"/>
    <w:rsid w:val="00EA456C"/>
    <w:rsid w:val="00EA4660"/>
    <w:rsid w:val="00EA47BF"/>
    <w:rsid w:val="00EA4BF3"/>
    <w:rsid w:val="00EA4DE9"/>
    <w:rsid w:val="00EA4F11"/>
    <w:rsid w:val="00EA4F27"/>
    <w:rsid w:val="00EA4FE8"/>
    <w:rsid w:val="00EA5111"/>
    <w:rsid w:val="00EA5187"/>
    <w:rsid w:val="00EA5220"/>
    <w:rsid w:val="00EA549F"/>
    <w:rsid w:val="00EA5553"/>
    <w:rsid w:val="00EA55D8"/>
    <w:rsid w:val="00EA5715"/>
    <w:rsid w:val="00EA57A8"/>
    <w:rsid w:val="00EA57E0"/>
    <w:rsid w:val="00EA5837"/>
    <w:rsid w:val="00EA5961"/>
    <w:rsid w:val="00EA5A3C"/>
    <w:rsid w:val="00EA5A5A"/>
    <w:rsid w:val="00EA5B4E"/>
    <w:rsid w:val="00EA5BA8"/>
    <w:rsid w:val="00EA5CA9"/>
    <w:rsid w:val="00EA5DAF"/>
    <w:rsid w:val="00EA6035"/>
    <w:rsid w:val="00EA6207"/>
    <w:rsid w:val="00EA63F8"/>
    <w:rsid w:val="00EA63FE"/>
    <w:rsid w:val="00EA64E9"/>
    <w:rsid w:val="00EA6741"/>
    <w:rsid w:val="00EA6785"/>
    <w:rsid w:val="00EA6A89"/>
    <w:rsid w:val="00EA6CB9"/>
    <w:rsid w:val="00EA6F8B"/>
    <w:rsid w:val="00EA70E2"/>
    <w:rsid w:val="00EA717E"/>
    <w:rsid w:val="00EA7440"/>
    <w:rsid w:val="00EA74A6"/>
    <w:rsid w:val="00EA754C"/>
    <w:rsid w:val="00EA75CB"/>
    <w:rsid w:val="00EA7708"/>
    <w:rsid w:val="00EA797B"/>
    <w:rsid w:val="00EA79F1"/>
    <w:rsid w:val="00EA7AFD"/>
    <w:rsid w:val="00EA7C28"/>
    <w:rsid w:val="00EA7C67"/>
    <w:rsid w:val="00EA7D97"/>
    <w:rsid w:val="00EA7EEF"/>
    <w:rsid w:val="00EA7F5E"/>
    <w:rsid w:val="00EB0064"/>
    <w:rsid w:val="00EB0218"/>
    <w:rsid w:val="00EB041D"/>
    <w:rsid w:val="00EB0553"/>
    <w:rsid w:val="00EB0660"/>
    <w:rsid w:val="00EB0680"/>
    <w:rsid w:val="00EB07D8"/>
    <w:rsid w:val="00EB088C"/>
    <w:rsid w:val="00EB08AC"/>
    <w:rsid w:val="00EB0BCC"/>
    <w:rsid w:val="00EB0DE5"/>
    <w:rsid w:val="00EB104E"/>
    <w:rsid w:val="00EB11E0"/>
    <w:rsid w:val="00EB14DC"/>
    <w:rsid w:val="00EB1513"/>
    <w:rsid w:val="00EB15BE"/>
    <w:rsid w:val="00EB1771"/>
    <w:rsid w:val="00EB17C6"/>
    <w:rsid w:val="00EB181B"/>
    <w:rsid w:val="00EB18FE"/>
    <w:rsid w:val="00EB1B17"/>
    <w:rsid w:val="00EB1C7D"/>
    <w:rsid w:val="00EB1FDC"/>
    <w:rsid w:val="00EB20E5"/>
    <w:rsid w:val="00EB2131"/>
    <w:rsid w:val="00EB2183"/>
    <w:rsid w:val="00EB23AC"/>
    <w:rsid w:val="00EB23FD"/>
    <w:rsid w:val="00EB2718"/>
    <w:rsid w:val="00EB2894"/>
    <w:rsid w:val="00EB2910"/>
    <w:rsid w:val="00EB2A9C"/>
    <w:rsid w:val="00EB302C"/>
    <w:rsid w:val="00EB3036"/>
    <w:rsid w:val="00EB33C2"/>
    <w:rsid w:val="00EB354A"/>
    <w:rsid w:val="00EB362F"/>
    <w:rsid w:val="00EB378F"/>
    <w:rsid w:val="00EB3805"/>
    <w:rsid w:val="00EB3CC4"/>
    <w:rsid w:val="00EB3D14"/>
    <w:rsid w:val="00EB3D5F"/>
    <w:rsid w:val="00EB3E42"/>
    <w:rsid w:val="00EB3F15"/>
    <w:rsid w:val="00EB3F62"/>
    <w:rsid w:val="00EB3FCB"/>
    <w:rsid w:val="00EB4037"/>
    <w:rsid w:val="00EB4047"/>
    <w:rsid w:val="00EB413B"/>
    <w:rsid w:val="00EB4170"/>
    <w:rsid w:val="00EB419F"/>
    <w:rsid w:val="00EB427B"/>
    <w:rsid w:val="00EB4444"/>
    <w:rsid w:val="00EB4566"/>
    <w:rsid w:val="00EB4605"/>
    <w:rsid w:val="00EB478E"/>
    <w:rsid w:val="00EB47D3"/>
    <w:rsid w:val="00EB4816"/>
    <w:rsid w:val="00EB4904"/>
    <w:rsid w:val="00EB49DA"/>
    <w:rsid w:val="00EB4A46"/>
    <w:rsid w:val="00EB4A9B"/>
    <w:rsid w:val="00EB4A9E"/>
    <w:rsid w:val="00EB4BAE"/>
    <w:rsid w:val="00EB4DB6"/>
    <w:rsid w:val="00EB4F9E"/>
    <w:rsid w:val="00EB517A"/>
    <w:rsid w:val="00EB5420"/>
    <w:rsid w:val="00EB54AD"/>
    <w:rsid w:val="00EB5744"/>
    <w:rsid w:val="00EB576F"/>
    <w:rsid w:val="00EB5875"/>
    <w:rsid w:val="00EB58A6"/>
    <w:rsid w:val="00EB59D7"/>
    <w:rsid w:val="00EB5A14"/>
    <w:rsid w:val="00EB5A57"/>
    <w:rsid w:val="00EB5A9D"/>
    <w:rsid w:val="00EB5B3E"/>
    <w:rsid w:val="00EB5B5E"/>
    <w:rsid w:val="00EB6105"/>
    <w:rsid w:val="00EB6324"/>
    <w:rsid w:val="00EB6335"/>
    <w:rsid w:val="00EB6378"/>
    <w:rsid w:val="00EB649F"/>
    <w:rsid w:val="00EB64D3"/>
    <w:rsid w:val="00EB64F1"/>
    <w:rsid w:val="00EB67CB"/>
    <w:rsid w:val="00EB685D"/>
    <w:rsid w:val="00EB68B3"/>
    <w:rsid w:val="00EB697B"/>
    <w:rsid w:val="00EB699D"/>
    <w:rsid w:val="00EB69E7"/>
    <w:rsid w:val="00EB6AC3"/>
    <w:rsid w:val="00EB6AF8"/>
    <w:rsid w:val="00EB6E45"/>
    <w:rsid w:val="00EB70A0"/>
    <w:rsid w:val="00EB7130"/>
    <w:rsid w:val="00EB7192"/>
    <w:rsid w:val="00EB72FB"/>
    <w:rsid w:val="00EB730B"/>
    <w:rsid w:val="00EB7388"/>
    <w:rsid w:val="00EB740D"/>
    <w:rsid w:val="00EB747D"/>
    <w:rsid w:val="00EB74E3"/>
    <w:rsid w:val="00EB7587"/>
    <w:rsid w:val="00EB78D9"/>
    <w:rsid w:val="00EB798E"/>
    <w:rsid w:val="00EB79FE"/>
    <w:rsid w:val="00EB7BB8"/>
    <w:rsid w:val="00EC0163"/>
    <w:rsid w:val="00EC0195"/>
    <w:rsid w:val="00EC0217"/>
    <w:rsid w:val="00EC047A"/>
    <w:rsid w:val="00EC0619"/>
    <w:rsid w:val="00EC06D8"/>
    <w:rsid w:val="00EC07FD"/>
    <w:rsid w:val="00EC090D"/>
    <w:rsid w:val="00EC0A75"/>
    <w:rsid w:val="00EC0C20"/>
    <w:rsid w:val="00EC0FA3"/>
    <w:rsid w:val="00EC0FCB"/>
    <w:rsid w:val="00EC1013"/>
    <w:rsid w:val="00EC10CB"/>
    <w:rsid w:val="00EC1355"/>
    <w:rsid w:val="00EC15F1"/>
    <w:rsid w:val="00EC16C6"/>
    <w:rsid w:val="00EC176D"/>
    <w:rsid w:val="00EC1854"/>
    <w:rsid w:val="00EC1917"/>
    <w:rsid w:val="00EC1983"/>
    <w:rsid w:val="00EC1BCE"/>
    <w:rsid w:val="00EC1C39"/>
    <w:rsid w:val="00EC1E61"/>
    <w:rsid w:val="00EC1E9A"/>
    <w:rsid w:val="00EC1EB1"/>
    <w:rsid w:val="00EC1F7F"/>
    <w:rsid w:val="00EC2092"/>
    <w:rsid w:val="00EC2364"/>
    <w:rsid w:val="00EC23CE"/>
    <w:rsid w:val="00EC26A3"/>
    <w:rsid w:val="00EC276A"/>
    <w:rsid w:val="00EC27B6"/>
    <w:rsid w:val="00EC298C"/>
    <w:rsid w:val="00EC2A1A"/>
    <w:rsid w:val="00EC2BE9"/>
    <w:rsid w:val="00EC2C94"/>
    <w:rsid w:val="00EC2DE1"/>
    <w:rsid w:val="00EC2E49"/>
    <w:rsid w:val="00EC2E56"/>
    <w:rsid w:val="00EC2E76"/>
    <w:rsid w:val="00EC2F81"/>
    <w:rsid w:val="00EC3060"/>
    <w:rsid w:val="00EC32DF"/>
    <w:rsid w:val="00EC33E7"/>
    <w:rsid w:val="00EC3600"/>
    <w:rsid w:val="00EC3644"/>
    <w:rsid w:val="00EC3685"/>
    <w:rsid w:val="00EC370C"/>
    <w:rsid w:val="00EC37BA"/>
    <w:rsid w:val="00EC37DC"/>
    <w:rsid w:val="00EC3827"/>
    <w:rsid w:val="00EC382B"/>
    <w:rsid w:val="00EC3952"/>
    <w:rsid w:val="00EC3BAE"/>
    <w:rsid w:val="00EC3C23"/>
    <w:rsid w:val="00EC3CB2"/>
    <w:rsid w:val="00EC3E5E"/>
    <w:rsid w:val="00EC3E6F"/>
    <w:rsid w:val="00EC404E"/>
    <w:rsid w:val="00EC41C3"/>
    <w:rsid w:val="00EC4216"/>
    <w:rsid w:val="00EC430D"/>
    <w:rsid w:val="00EC4319"/>
    <w:rsid w:val="00EC462E"/>
    <w:rsid w:val="00EC4723"/>
    <w:rsid w:val="00EC48A8"/>
    <w:rsid w:val="00EC4999"/>
    <w:rsid w:val="00EC4A09"/>
    <w:rsid w:val="00EC4A7F"/>
    <w:rsid w:val="00EC4D51"/>
    <w:rsid w:val="00EC4EA1"/>
    <w:rsid w:val="00EC4ECF"/>
    <w:rsid w:val="00EC4FF4"/>
    <w:rsid w:val="00EC521B"/>
    <w:rsid w:val="00EC54E5"/>
    <w:rsid w:val="00EC55BD"/>
    <w:rsid w:val="00EC5606"/>
    <w:rsid w:val="00EC5695"/>
    <w:rsid w:val="00EC58A5"/>
    <w:rsid w:val="00EC5A37"/>
    <w:rsid w:val="00EC5C3D"/>
    <w:rsid w:val="00EC5C96"/>
    <w:rsid w:val="00EC60C6"/>
    <w:rsid w:val="00EC624C"/>
    <w:rsid w:val="00EC62B8"/>
    <w:rsid w:val="00EC6534"/>
    <w:rsid w:val="00EC6578"/>
    <w:rsid w:val="00EC66A2"/>
    <w:rsid w:val="00EC684F"/>
    <w:rsid w:val="00EC6A10"/>
    <w:rsid w:val="00EC6B2A"/>
    <w:rsid w:val="00EC6BC3"/>
    <w:rsid w:val="00EC6C26"/>
    <w:rsid w:val="00EC6CF5"/>
    <w:rsid w:val="00EC6E12"/>
    <w:rsid w:val="00EC7128"/>
    <w:rsid w:val="00EC748C"/>
    <w:rsid w:val="00EC7570"/>
    <w:rsid w:val="00EC7649"/>
    <w:rsid w:val="00EC7708"/>
    <w:rsid w:val="00EC78E9"/>
    <w:rsid w:val="00EC78EF"/>
    <w:rsid w:val="00EC7B30"/>
    <w:rsid w:val="00EC7BDB"/>
    <w:rsid w:val="00EC7D01"/>
    <w:rsid w:val="00EC7DEF"/>
    <w:rsid w:val="00EC7E01"/>
    <w:rsid w:val="00EC7E4F"/>
    <w:rsid w:val="00EC7E69"/>
    <w:rsid w:val="00EC7E9F"/>
    <w:rsid w:val="00EC7EAD"/>
    <w:rsid w:val="00EC7FDD"/>
    <w:rsid w:val="00ED0156"/>
    <w:rsid w:val="00ED0158"/>
    <w:rsid w:val="00ED0182"/>
    <w:rsid w:val="00ED01EA"/>
    <w:rsid w:val="00ED02FC"/>
    <w:rsid w:val="00ED0319"/>
    <w:rsid w:val="00ED0651"/>
    <w:rsid w:val="00ED0666"/>
    <w:rsid w:val="00ED0B33"/>
    <w:rsid w:val="00ED0B7F"/>
    <w:rsid w:val="00ED0CCF"/>
    <w:rsid w:val="00ED0D3E"/>
    <w:rsid w:val="00ED0D49"/>
    <w:rsid w:val="00ED0D9A"/>
    <w:rsid w:val="00ED0DE5"/>
    <w:rsid w:val="00ED0E7B"/>
    <w:rsid w:val="00ED0F85"/>
    <w:rsid w:val="00ED114B"/>
    <w:rsid w:val="00ED11E6"/>
    <w:rsid w:val="00ED132F"/>
    <w:rsid w:val="00ED133D"/>
    <w:rsid w:val="00ED1343"/>
    <w:rsid w:val="00ED181D"/>
    <w:rsid w:val="00ED187B"/>
    <w:rsid w:val="00ED1935"/>
    <w:rsid w:val="00ED1B6E"/>
    <w:rsid w:val="00ED1B73"/>
    <w:rsid w:val="00ED1D17"/>
    <w:rsid w:val="00ED1D9F"/>
    <w:rsid w:val="00ED1F90"/>
    <w:rsid w:val="00ED222A"/>
    <w:rsid w:val="00ED224C"/>
    <w:rsid w:val="00ED2375"/>
    <w:rsid w:val="00ED23A4"/>
    <w:rsid w:val="00ED27D3"/>
    <w:rsid w:val="00ED2888"/>
    <w:rsid w:val="00ED2B08"/>
    <w:rsid w:val="00ED2E2E"/>
    <w:rsid w:val="00ED2EA8"/>
    <w:rsid w:val="00ED2FA7"/>
    <w:rsid w:val="00ED2FB6"/>
    <w:rsid w:val="00ED3161"/>
    <w:rsid w:val="00ED33F0"/>
    <w:rsid w:val="00ED364D"/>
    <w:rsid w:val="00ED36CB"/>
    <w:rsid w:val="00ED37B0"/>
    <w:rsid w:val="00ED38DE"/>
    <w:rsid w:val="00ED3959"/>
    <w:rsid w:val="00ED39F5"/>
    <w:rsid w:val="00ED3AD4"/>
    <w:rsid w:val="00ED3B3B"/>
    <w:rsid w:val="00ED3B8A"/>
    <w:rsid w:val="00ED3C1F"/>
    <w:rsid w:val="00ED3D43"/>
    <w:rsid w:val="00ED3D65"/>
    <w:rsid w:val="00ED3DC8"/>
    <w:rsid w:val="00ED3DE6"/>
    <w:rsid w:val="00ED3E1A"/>
    <w:rsid w:val="00ED3FE4"/>
    <w:rsid w:val="00ED3FF5"/>
    <w:rsid w:val="00ED4039"/>
    <w:rsid w:val="00ED40ED"/>
    <w:rsid w:val="00ED4251"/>
    <w:rsid w:val="00ED45C2"/>
    <w:rsid w:val="00ED465F"/>
    <w:rsid w:val="00ED47B8"/>
    <w:rsid w:val="00ED4C81"/>
    <w:rsid w:val="00ED4EF8"/>
    <w:rsid w:val="00ED4F3B"/>
    <w:rsid w:val="00ED5013"/>
    <w:rsid w:val="00ED50FC"/>
    <w:rsid w:val="00ED5516"/>
    <w:rsid w:val="00ED55EA"/>
    <w:rsid w:val="00ED5647"/>
    <w:rsid w:val="00ED5684"/>
    <w:rsid w:val="00ED56E2"/>
    <w:rsid w:val="00ED5AB9"/>
    <w:rsid w:val="00ED5B2E"/>
    <w:rsid w:val="00ED5C4E"/>
    <w:rsid w:val="00ED5EB3"/>
    <w:rsid w:val="00ED5F35"/>
    <w:rsid w:val="00ED5FCC"/>
    <w:rsid w:val="00ED6017"/>
    <w:rsid w:val="00ED6136"/>
    <w:rsid w:val="00ED629E"/>
    <w:rsid w:val="00ED62BE"/>
    <w:rsid w:val="00ED62F9"/>
    <w:rsid w:val="00ED6518"/>
    <w:rsid w:val="00ED69C8"/>
    <w:rsid w:val="00ED6A5D"/>
    <w:rsid w:val="00ED6C3D"/>
    <w:rsid w:val="00ED6E05"/>
    <w:rsid w:val="00ED6E3B"/>
    <w:rsid w:val="00ED71D9"/>
    <w:rsid w:val="00ED737E"/>
    <w:rsid w:val="00ED746A"/>
    <w:rsid w:val="00ED750A"/>
    <w:rsid w:val="00ED76B9"/>
    <w:rsid w:val="00ED79E7"/>
    <w:rsid w:val="00ED7AA0"/>
    <w:rsid w:val="00ED7BAD"/>
    <w:rsid w:val="00ED7BE0"/>
    <w:rsid w:val="00ED7DBB"/>
    <w:rsid w:val="00ED7E5C"/>
    <w:rsid w:val="00ED7EE7"/>
    <w:rsid w:val="00ED7FD9"/>
    <w:rsid w:val="00EE00F8"/>
    <w:rsid w:val="00EE023D"/>
    <w:rsid w:val="00EE02D5"/>
    <w:rsid w:val="00EE0432"/>
    <w:rsid w:val="00EE048F"/>
    <w:rsid w:val="00EE04FD"/>
    <w:rsid w:val="00EE0568"/>
    <w:rsid w:val="00EE057F"/>
    <w:rsid w:val="00EE05BD"/>
    <w:rsid w:val="00EE06E5"/>
    <w:rsid w:val="00EE07A1"/>
    <w:rsid w:val="00EE0852"/>
    <w:rsid w:val="00EE09E2"/>
    <w:rsid w:val="00EE0C0F"/>
    <w:rsid w:val="00EE0CDC"/>
    <w:rsid w:val="00EE0DA0"/>
    <w:rsid w:val="00EE1389"/>
    <w:rsid w:val="00EE1524"/>
    <w:rsid w:val="00EE1528"/>
    <w:rsid w:val="00EE170C"/>
    <w:rsid w:val="00EE17A5"/>
    <w:rsid w:val="00EE1828"/>
    <w:rsid w:val="00EE18C0"/>
    <w:rsid w:val="00EE19F2"/>
    <w:rsid w:val="00EE1B2F"/>
    <w:rsid w:val="00EE1D55"/>
    <w:rsid w:val="00EE1E2F"/>
    <w:rsid w:val="00EE1E35"/>
    <w:rsid w:val="00EE1EFF"/>
    <w:rsid w:val="00EE1FB6"/>
    <w:rsid w:val="00EE1FB8"/>
    <w:rsid w:val="00EE1FF6"/>
    <w:rsid w:val="00EE2136"/>
    <w:rsid w:val="00EE2153"/>
    <w:rsid w:val="00EE230D"/>
    <w:rsid w:val="00EE24AE"/>
    <w:rsid w:val="00EE2576"/>
    <w:rsid w:val="00EE25C4"/>
    <w:rsid w:val="00EE27BF"/>
    <w:rsid w:val="00EE28CC"/>
    <w:rsid w:val="00EE2A8B"/>
    <w:rsid w:val="00EE2A99"/>
    <w:rsid w:val="00EE2B46"/>
    <w:rsid w:val="00EE2DD8"/>
    <w:rsid w:val="00EE2F1F"/>
    <w:rsid w:val="00EE2F2F"/>
    <w:rsid w:val="00EE3115"/>
    <w:rsid w:val="00EE3230"/>
    <w:rsid w:val="00EE32BD"/>
    <w:rsid w:val="00EE352C"/>
    <w:rsid w:val="00EE363D"/>
    <w:rsid w:val="00EE36BD"/>
    <w:rsid w:val="00EE3837"/>
    <w:rsid w:val="00EE3896"/>
    <w:rsid w:val="00EE389D"/>
    <w:rsid w:val="00EE38B3"/>
    <w:rsid w:val="00EE3985"/>
    <w:rsid w:val="00EE3AED"/>
    <w:rsid w:val="00EE3BA6"/>
    <w:rsid w:val="00EE3BAC"/>
    <w:rsid w:val="00EE3C18"/>
    <w:rsid w:val="00EE3DD9"/>
    <w:rsid w:val="00EE3E11"/>
    <w:rsid w:val="00EE3FCA"/>
    <w:rsid w:val="00EE403A"/>
    <w:rsid w:val="00EE417F"/>
    <w:rsid w:val="00EE41A9"/>
    <w:rsid w:val="00EE45B3"/>
    <w:rsid w:val="00EE46E5"/>
    <w:rsid w:val="00EE4712"/>
    <w:rsid w:val="00EE47A0"/>
    <w:rsid w:val="00EE47AC"/>
    <w:rsid w:val="00EE4921"/>
    <w:rsid w:val="00EE49DB"/>
    <w:rsid w:val="00EE4A01"/>
    <w:rsid w:val="00EE4A5B"/>
    <w:rsid w:val="00EE4B1D"/>
    <w:rsid w:val="00EE4B7F"/>
    <w:rsid w:val="00EE4B94"/>
    <w:rsid w:val="00EE4CD2"/>
    <w:rsid w:val="00EE4D0C"/>
    <w:rsid w:val="00EE4DE1"/>
    <w:rsid w:val="00EE5014"/>
    <w:rsid w:val="00EE50BB"/>
    <w:rsid w:val="00EE51D8"/>
    <w:rsid w:val="00EE5305"/>
    <w:rsid w:val="00EE53DB"/>
    <w:rsid w:val="00EE5401"/>
    <w:rsid w:val="00EE5493"/>
    <w:rsid w:val="00EE54CC"/>
    <w:rsid w:val="00EE551B"/>
    <w:rsid w:val="00EE55E6"/>
    <w:rsid w:val="00EE569F"/>
    <w:rsid w:val="00EE58A8"/>
    <w:rsid w:val="00EE58B4"/>
    <w:rsid w:val="00EE5966"/>
    <w:rsid w:val="00EE5C67"/>
    <w:rsid w:val="00EE5CEE"/>
    <w:rsid w:val="00EE5E8E"/>
    <w:rsid w:val="00EE5E99"/>
    <w:rsid w:val="00EE5E9D"/>
    <w:rsid w:val="00EE636E"/>
    <w:rsid w:val="00EE63B9"/>
    <w:rsid w:val="00EE64B7"/>
    <w:rsid w:val="00EE6535"/>
    <w:rsid w:val="00EE658F"/>
    <w:rsid w:val="00EE673E"/>
    <w:rsid w:val="00EE6799"/>
    <w:rsid w:val="00EE6ADC"/>
    <w:rsid w:val="00EE6AE8"/>
    <w:rsid w:val="00EE6BF5"/>
    <w:rsid w:val="00EE6C95"/>
    <w:rsid w:val="00EE6D84"/>
    <w:rsid w:val="00EE6E61"/>
    <w:rsid w:val="00EE6EE1"/>
    <w:rsid w:val="00EE6EFD"/>
    <w:rsid w:val="00EE70F4"/>
    <w:rsid w:val="00EE70F5"/>
    <w:rsid w:val="00EE7156"/>
    <w:rsid w:val="00EE7185"/>
    <w:rsid w:val="00EE720E"/>
    <w:rsid w:val="00EE7296"/>
    <w:rsid w:val="00EE72F9"/>
    <w:rsid w:val="00EE7369"/>
    <w:rsid w:val="00EE7406"/>
    <w:rsid w:val="00EE74F0"/>
    <w:rsid w:val="00EE7652"/>
    <w:rsid w:val="00EE7786"/>
    <w:rsid w:val="00EE7837"/>
    <w:rsid w:val="00EE790D"/>
    <w:rsid w:val="00EE7975"/>
    <w:rsid w:val="00EE79D7"/>
    <w:rsid w:val="00EE7A10"/>
    <w:rsid w:val="00EE7A45"/>
    <w:rsid w:val="00EE7BE3"/>
    <w:rsid w:val="00EE7C76"/>
    <w:rsid w:val="00EE7EA6"/>
    <w:rsid w:val="00EE7FB4"/>
    <w:rsid w:val="00EF0278"/>
    <w:rsid w:val="00EF0398"/>
    <w:rsid w:val="00EF03E0"/>
    <w:rsid w:val="00EF0413"/>
    <w:rsid w:val="00EF0575"/>
    <w:rsid w:val="00EF0655"/>
    <w:rsid w:val="00EF07D5"/>
    <w:rsid w:val="00EF0945"/>
    <w:rsid w:val="00EF09D2"/>
    <w:rsid w:val="00EF0BF3"/>
    <w:rsid w:val="00EF0C13"/>
    <w:rsid w:val="00EF0C9C"/>
    <w:rsid w:val="00EF0EC3"/>
    <w:rsid w:val="00EF0F46"/>
    <w:rsid w:val="00EF1200"/>
    <w:rsid w:val="00EF1296"/>
    <w:rsid w:val="00EF1353"/>
    <w:rsid w:val="00EF13DB"/>
    <w:rsid w:val="00EF1602"/>
    <w:rsid w:val="00EF1647"/>
    <w:rsid w:val="00EF16F4"/>
    <w:rsid w:val="00EF18ED"/>
    <w:rsid w:val="00EF1B98"/>
    <w:rsid w:val="00EF1BA4"/>
    <w:rsid w:val="00EF1C86"/>
    <w:rsid w:val="00EF20C8"/>
    <w:rsid w:val="00EF2263"/>
    <w:rsid w:val="00EF22FA"/>
    <w:rsid w:val="00EF24D1"/>
    <w:rsid w:val="00EF2576"/>
    <w:rsid w:val="00EF259F"/>
    <w:rsid w:val="00EF2645"/>
    <w:rsid w:val="00EF2649"/>
    <w:rsid w:val="00EF26FA"/>
    <w:rsid w:val="00EF277A"/>
    <w:rsid w:val="00EF277B"/>
    <w:rsid w:val="00EF2799"/>
    <w:rsid w:val="00EF2AED"/>
    <w:rsid w:val="00EF2B68"/>
    <w:rsid w:val="00EF2BA4"/>
    <w:rsid w:val="00EF2BFD"/>
    <w:rsid w:val="00EF2C1F"/>
    <w:rsid w:val="00EF2CF7"/>
    <w:rsid w:val="00EF2D8F"/>
    <w:rsid w:val="00EF2E97"/>
    <w:rsid w:val="00EF2F25"/>
    <w:rsid w:val="00EF2F55"/>
    <w:rsid w:val="00EF2FBF"/>
    <w:rsid w:val="00EF306E"/>
    <w:rsid w:val="00EF308B"/>
    <w:rsid w:val="00EF30FD"/>
    <w:rsid w:val="00EF3239"/>
    <w:rsid w:val="00EF3240"/>
    <w:rsid w:val="00EF32D9"/>
    <w:rsid w:val="00EF32DC"/>
    <w:rsid w:val="00EF3383"/>
    <w:rsid w:val="00EF34A7"/>
    <w:rsid w:val="00EF353E"/>
    <w:rsid w:val="00EF3570"/>
    <w:rsid w:val="00EF37F1"/>
    <w:rsid w:val="00EF3892"/>
    <w:rsid w:val="00EF3925"/>
    <w:rsid w:val="00EF393B"/>
    <w:rsid w:val="00EF3A4D"/>
    <w:rsid w:val="00EF3A5C"/>
    <w:rsid w:val="00EF3BE6"/>
    <w:rsid w:val="00EF3DED"/>
    <w:rsid w:val="00EF4261"/>
    <w:rsid w:val="00EF47BD"/>
    <w:rsid w:val="00EF47DF"/>
    <w:rsid w:val="00EF48BA"/>
    <w:rsid w:val="00EF4901"/>
    <w:rsid w:val="00EF4AE0"/>
    <w:rsid w:val="00EF4B3D"/>
    <w:rsid w:val="00EF4B7F"/>
    <w:rsid w:val="00EF5089"/>
    <w:rsid w:val="00EF5328"/>
    <w:rsid w:val="00EF5763"/>
    <w:rsid w:val="00EF577A"/>
    <w:rsid w:val="00EF58B0"/>
    <w:rsid w:val="00EF59FB"/>
    <w:rsid w:val="00EF5BCB"/>
    <w:rsid w:val="00EF5C3B"/>
    <w:rsid w:val="00EF5C46"/>
    <w:rsid w:val="00EF5DBA"/>
    <w:rsid w:val="00EF5E5A"/>
    <w:rsid w:val="00EF5FA4"/>
    <w:rsid w:val="00EF6054"/>
    <w:rsid w:val="00EF64E1"/>
    <w:rsid w:val="00EF669A"/>
    <w:rsid w:val="00EF6777"/>
    <w:rsid w:val="00EF691F"/>
    <w:rsid w:val="00EF6A32"/>
    <w:rsid w:val="00EF6A4E"/>
    <w:rsid w:val="00EF6D3F"/>
    <w:rsid w:val="00EF6F0E"/>
    <w:rsid w:val="00EF717A"/>
    <w:rsid w:val="00EF72BE"/>
    <w:rsid w:val="00EF730F"/>
    <w:rsid w:val="00EF7364"/>
    <w:rsid w:val="00EF748E"/>
    <w:rsid w:val="00EF75DB"/>
    <w:rsid w:val="00EF7694"/>
    <w:rsid w:val="00EF76A5"/>
    <w:rsid w:val="00EF76C8"/>
    <w:rsid w:val="00EF76EC"/>
    <w:rsid w:val="00EF7754"/>
    <w:rsid w:val="00EF776A"/>
    <w:rsid w:val="00EF79E4"/>
    <w:rsid w:val="00EF7A2B"/>
    <w:rsid w:val="00EF7B47"/>
    <w:rsid w:val="00EF7B7A"/>
    <w:rsid w:val="00EF7BC5"/>
    <w:rsid w:val="00EF7C70"/>
    <w:rsid w:val="00EF7F3C"/>
    <w:rsid w:val="00F00025"/>
    <w:rsid w:val="00F0007D"/>
    <w:rsid w:val="00F00093"/>
    <w:rsid w:val="00F00095"/>
    <w:rsid w:val="00F000C4"/>
    <w:rsid w:val="00F0036F"/>
    <w:rsid w:val="00F004BD"/>
    <w:rsid w:val="00F008E0"/>
    <w:rsid w:val="00F00904"/>
    <w:rsid w:val="00F00BAD"/>
    <w:rsid w:val="00F00BE0"/>
    <w:rsid w:val="00F00F14"/>
    <w:rsid w:val="00F00F2E"/>
    <w:rsid w:val="00F00F74"/>
    <w:rsid w:val="00F01080"/>
    <w:rsid w:val="00F01153"/>
    <w:rsid w:val="00F0117A"/>
    <w:rsid w:val="00F016AC"/>
    <w:rsid w:val="00F01865"/>
    <w:rsid w:val="00F018A9"/>
    <w:rsid w:val="00F01A09"/>
    <w:rsid w:val="00F01A75"/>
    <w:rsid w:val="00F01BBB"/>
    <w:rsid w:val="00F01BBF"/>
    <w:rsid w:val="00F01BFA"/>
    <w:rsid w:val="00F01BFB"/>
    <w:rsid w:val="00F01D97"/>
    <w:rsid w:val="00F01EB1"/>
    <w:rsid w:val="00F01F4D"/>
    <w:rsid w:val="00F02026"/>
    <w:rsid w:val="00F021A7"/>
    <w:rsid w:val="00F021F4"/>
    <w:rsid w:val="00F022AC"/>
    <w:rsid w:val="00F02322"/>
    <w:rsid w:val="00F025C2"/>
    <w:rsid w:val="00F02622"/>
    <w:rsid w:val="00F02715"/>
    <w:rsid w:val="00F02718"/>
    <w:rsid w:val="00F02738"/>
    <w:rsid w:val="00F0274B"/>
    <w:rsid w:val="00F02852"/>
    <w:rsid w:val="00F02883"/>
    <w:rsid w:val="00F02973"/>
    <w:rsid w:val="00F02A5A"/>
    <w:rsid w:val="00F02BA1"/>
    <w:rsid w:val="00F02BAA"/>
    <w:rsid w:val="00F02C0A"/>
    <w:rsid w:val="00F02D41"/>
    <w:rsid w:val="00F02D5B"/>
    <w:rsid w:val="00F02DBB"/>
    <w:rsid w:val="00F02E4D"/>
    <w:rsid w:val="00F02EA8"/>
    <w:rsid w:val="00F02FDA"/>
    <w:rsid w:val="00F02FFA"/>
    <w:rsid w:val="00F03312"/>
    <w:rsid w:val="00F0337B"/>
    <w:rsid w:val="00F033B7"/>
    <w:rsid w:val="00F03460"/>
    <w:rsid w:val="00F03515"/>
    <w:rsid w:val="00F03526"/>
    <w:rsid w:val="00F039E7"/>
    <w:rsid w:val="00F03A0D"/>
    <w:rsid w:val="00F03A12"/>
    <w:rsid w:val="00F03AE5"/>
    <w:rsid w:val="00F03AEC"/>
    <w:rsid w:val="00F03D9E"/>
    <w:rsid w:val="00F041A1"/>
    <w:rsid w:val="00F042B4"/>
    <w:rsid w:val="00F0438F"/>
    <w:rsid w:val="00F047A7"/>
    <w:rsid w:val="00F04804"/>
    <w:rsid w:val="00F049CD"/>
    <w:rsid w:val="00F04A3E"/>
    <w:rsid w:val="00F04A69"/>
    <w:rsid w:val="00F04AD2"/>
    <w:rsid w:val="00F04B4F"/>
    <w:rsid w:val="00F04BEC"/>
    <w:rsid w:val="00F04C42"/>
    <w:rsid w:val="00F04C44"/>
    <w:rsid w:val="00F04C55"/>
    <w:rsid w:val="00F04CE2"/>
    <w:rsid w:val="00F04CF3"/>
    <w:rsid w:val="00F04E1D"/>
    <w:rsid w:val="00F04E1F"/>
    <w:rsid w:val="00F04E35"/>
    <w:rsid w:val="00F04FE9"/>
    <w:rsid w:val="00F05330"/>
    <w:rsid w:val="00F05369"/>
    <w:rsid w:val="00F05389"/>
    <w:rsid w:val="00F05552"/>
    <w:rsid w:val="00F05582"/>
    <w:rsid w:val="00F0558E"/>
    <w:rsid w:val="00F055C6"/>
    <w:rsid w:val="00F055E7"/>
    <w:rsid w:val="00F05612"/>
    <w:rsid w:val="00F0574C"/>
    <w:rsid w:val="00F05898"/>
    <w:rsid w:val="00F05B31"/>
    <w:rsid w:val="00F05BC0"/>
    <w:rsid w:val="00F05BDF"/>
    <w:rsid w:val="00F05CA4"/>
    <w:rsid w:val="00F05E51"/>
    <w:rsid w:val="00F06150"/>
    <w:rsid w:val="00F062B6"/>
    <w:rsid w:val="00F063AB"/>
    <w:rsid w:val="00F064C1"/>
    <w:rsid w:val="00F06521"/>
    <w:rsid w:val="00F06598"/>
    <w:rsid w:val="00F065DA"/>
    <w:rsid w:val="00F06643"/>
    <w:rsid w:val="00F066EC"/>
    <w:rsid w:val="00F069A6"/>
    <w:rsid w:val="00F06AB3"/>
    <w:rsid w:val="00F06B23"/>
    <w:rsid w:val="00F06B66"/>
    <w:rsid w:val="00F06B6B"/>
    <w:rsid w:val="00F06C15"/>
    <w:rsid w:val="00F06DE3"/>
    <w:rsid w:val="00F06F1F"/>
    <w:rsid w:val="00F07034"/>
    <w:rsid w:val="00F07089"/>
    <w:rsid w:val="00F070F8"/>
    <w:rsid w:val="00F072DC"/>
    <w:rsid w:val="00F0730B"/>
    <w:rsid w:val="00F073E3"/>
    <w:rsid w:val="00F0764C"/>
    <w:rsid w:val="00F076B7"/>
    <w:rsid w:val="00F077AC"/>
    <w:rsid w:val="00F07864"/>
    <w:rsid w:val="00F07938"/>
    <w:rsid w:val="00F0793E"/>
    <w:rsid w:val="00F07B21"/>
    <w:rsid w:val="00F07DD5"/>
    <w:rsid w:val="00F07DFF"/>
    <w:rsid w:val="00F07EFA"/>
    <w:rsid w:val="00F10068"/>
    <w:rsid w:val="00F10331"/>
    <w:rsid w:val="00F103DF"/>
    <w:rsid w:val="00F1069D"/>
    <w:rsid w:val="00F10843"/>
    <w:rsid w:val="00F108E7"/>
    <w:rsid w:val="00F10BA1"/>
    <w:rsid w:val="00F10C5C"/>
    <w:rsid w:val="00F10DA2"/>
    <w:rsid w:val="00F110F6"/>
    <w:rsid w:val="00F111D4"/>
    <w:rsid w:val="00F11335"/>
    <w:rsid w:val="00F1156F"/>
    <w:rsid w:val="00F115D3"/>
    <w:rsid w:val="00F115EE"/>
    <w:rsid w:val="00F11699"/>
    <w:rsid w:val="00F116EA"/>
    <w:rsid w:val="00F117B6"/>
    <w:rsid w:val="00F11868"/>
    <w:rsid w:val="00F1196A"/>
    <w:rsid w:val="00F119E0"/>
    <w:rsid w:val="00F11A1B"/>
    <w:rsid w:val="00F11BCC"/>
    <w:rsid w:val="00F11C3B"/>
    <w:rsid w:val="00F11C52"/>
    <w:rsid w:val="00F11CAA"/>
    <w:rsid w:val="00F11CEF"/>
    <w:rsid w:val="00F11D92"/>
    <w:rsid w:val="00F11E66"/>
    <w:rsid w:val="00F11EB5"/>
    <w:rsid w:val="00F11FF4"/>
    <w:rsid w:val="00F12095"/>
    <w:rsid w:val="00F12098"/>
    <w:rsid w:val="00F12146"/>
    <w:rsid w:val="00F12252"/>
    <w:rsid w:val="00F12363"/>
    <w:rsid w:val="00F12512"/>
    <w:rsid w:val="00F1264D"/>
    <w:rsid w:val="00F12761"/>
    <w:rsid w:val="00F1277C"/>
    <w:rsid w:val="00F127E5"/>
    <w:rsid w:val="00F12888"/>
    <w:rsid w:val="00F128DB"/>
    <w:rsid w:val="00F128FF"/>
    <w:rsid w:val="00F12AA0"/>
    <w:rsid w:val="00F12B51"/>
    <w:rsid w:val="00F12DDA"/>
    <w:rsid w:val="00F12E05"/>
    <w:rsid w:val="00F12E86"/>
    <w:rsid w:val="00F12F74"/>
    <w:rsid w:val="00F13347"/>
    <w:rsid w:val="00F1346B"/>
    <w:rsid w:val="00F136CE"/>
    <w:rsid w:val="00F1370A"/>
    <w:rsid w:val="00F138C4"/>
    <w:rsid w:val="00F138F5"/>
    <w:rsid w:val="00F139AD"/>
    <w:rsid w:val="00F13CA2"/>
    <w:rsid w:val="00F13FB6"/>
    <w:rsid w:val="00F13FDA"/>
    <w:rsid w:val="00F140B7"/>
    <w:rsid w:val="00F14115"/>
    <w:rsid w:val="00F142A8"/>
    <w:rsid w:val="00F14309"/>
    <w:rsid w:val="00F14529"/>
    <w:rsid w:val="00F1485E"/>
    <w:rsid w:val="00F1487C"/>
    <w:rsid w:val="00F149A8"/>
    <w:rsid w:val="00F14A9D"/>
    <w:rsid w:val="00F14AB5"/>
    <w:rsid w:val="00F14B9E"/>
    <w:rsid w:val="00F14BDD"/>
    <w:rsid w:val="00F14C19"/>
    <w:rsid w:val="00F14C70"/>
    <w:rsid w:val="00F14F28"/>
    <w:rsid w:val="00F14F87"/>
    <w:rsid w:val="00F15173"/>
    <w:rsid w:val="00F1523A"/>
    <w:rsid w:val="00F15242"/>
    <w:rsid w:val="00F152A6"/>
    <w:rsid w:val="00F152C4"/>
    <w:rsid w:val="00F152CC"/>
    <w:rsid w:val="00F1536A"/>
    <w:rsid w:val="00F15432"/>
    <w:rsid w:val="00F154B9"/>
    <w:rsid w:val="00F154DF"/>
    <w:rsid w:val="00F157B4"/>
    <w:rsid w:val="00F159CF"/>
    <w:rsid w:val="00F15ADC"/>
    <w:rsid w:val="00F15BF6"/>
    <w:rsid w:val="00F15D5C"/>
    <w:rsid w:val="00F16038"/>
    <w:rsid w:val="00F16190"/>
    <w:rsid w:val="00F16261"/>
    <w:rsid w:val="00F1629F"/>
    <w:rsid w:val="00F16306"/>
    <w:rsid w:val="00F16452"/>
    <w:rsid w:val="00F16526"/>
    <w:rsid w:val="00F1671C"/>
    <w:rsid w:val="00F1677A"/>
    <w:rsid w:val="00F1689C"/>
    <w:rsid w:val="00F1691D"/>
    <w:rsid w:val="00F16A13"/>
    <w:rsid w:val="00F16C0D"/>
    <w:rsid w:val="00F16D7A"/>
    <w:rsid w:val="00F16EB7"/>
    <w:rsid w:val="00F17083"/>
    <w:rsid w:val="00F1713F"/>
    <w:rsid w:val="00F1727C"/>
    <w:rsid w:val="00F17487"/>
    <w:rsid w:val="00F17504"/>
    <w:rsid w:val="00F1752F"/>
    <w:rsid w:val="00F1753A"/>
    <w:rsid w:val="00F17755"/>
    <w:rsid w:val="00F17825"/>
    <w:rsid w:val="00F17866"/>
    <w:rsid w:val="00F178D3"/>
    <w:rsid w:val="00F17A62"/>
    <w:rsid w:val="00F17B1D"/>
    <w:rsid w:val="00F17B32"/>
    <w:rsid w:val="00F17D3E"/>
    <w:rsid w:val="00F17E1E"/>
    <w:rsid w:val="00F17ED4"/>
    <w:rsid w:val="00F17FB2"/>
    <w:rsid w:val="00F200C3"/>
    <w:rsid w:val="00F201A1"/>
    <w:rsid w:val="00F202CF"/>
    <w:rsid w:val="00F2032D"/>
    <w:rsid w:val="00F2062C"/>
    <w:rsid w:val="00F2078B"/>
    <w:rsid w:val="00F207C5"/>
    <w:rsid w:val="00F209EB"/>
    <w:rsid w:val="00F20A7C"/>
    <w:rsid w:val="00F20B8B"/>
    <w:rsid w:val="00F20DAB"/>
    <w:rsid w:val="00F210DB"/>
    <w:rsid w:val="00F211E4"/>
    <w:rsid w:val="00F21216"/>
    <w:rsid w:val="00F2133F"/>
    <w:rsid w:val="00F213C0"/>
    <w:rsid w:val="00F214C7"/>
    <w:rsid w:val="00F2163F"/>
    <w:rsid w:val="00F21865"/>
    <w:rsid w:val="00F2189B"/>
    <w:rsid w:val="00F21A82"/>
    <w:rsid w:val="00F21B2F"/>
    <w:rsid w:val="00F21CF2"/>
    <w:rsid w:val="00F21FD0"/>
    <w:rsid w:val="00F22171"/>
    <w:rsid w:val="00F2219B"/>
    <w:rsid w:val="00F22220"/>
    <w:rsid w:val="00F222EA"/>
    <w:rsid w:val="00F2245F"/>
    <w:rsid w:val="00F22498"/>
    <w:rsid w:val="00F224ED"/>
    <w:rsid w:val="00F22911"/>
    <w:rsid w:val="00F22A45"/>
    <w:rsid w:val="00F22A9F"/>
    <w:rsid w:val="00F22BFB"/>
    <w:rsid w:val="00F22C28"/>
    <w:rsid w:val="00F22DD7"/>
    <w:rsid w:val="00F22E59"/>
    <w:rsid w:val="00F22FB7"/>
    <w:rsid w:val="00F23210"/>
    <w:rsid w:val="00F23227"/>
    <w:rsid w:val="00F2363C"/>
    <w:rsid w:val="00F23692"/>
    <w:rsid w:val="00F236D1"/>
    <w:rsid w:val="00F237D0"/>
    <w:rsid w:val="00F23978"/>
    <w:rsid w:val="00F23995"/>
    <w:rsid w:val="00F23A4E"/>
    <w:rsid w:val="00F23BFD"/>
    <w:rsid w:val="00F23CD7"/>
    <w:rsid w:val="00F23E82"/>
    <w:rsid w:val="00F23E98"/>
    <w:rsid w:val="00F240A4"/>
    <w:rsid w:val="00F242C3"/>
    <w:rsid w:val="00F2449B"/>
    <w:rsid w:val="00F244CA"/>
    <w:rsid w:val="00F246E6"/>
    <w:rsid w:val="00F246F5"/>
    <w:rsid w:val="00F24862"/>
    <w:rsid w:val="00F24959"/>
    <w:rsid w:val="00F24B51"/>
    <w:rsid w:val="00F24BD2"/>
    <w:rsid w:val="00F24D49"/>
    <w:rsid w:val="00F24DDC"/>
    <w:rsid w:val="00F24F3C"/>
    <w:rsid w:val="00F2505E"/>
    <w:rsid w:val="00F25073"/>
    <w:rsid w:val="00F250D7"/>
    <w:rsid w:val="00F251B4"/>
    <w:rsid w:val="00F25210"/>
    <w:rsid w:val="00F254AF"/>
    <w:rsid w:val="00F256C0"/>
    <w:rsid w:val="00F2580F"/>
    <w:rsid w:val="00F25932"/>
    <w:rsid w:val="00F25968"/>
    <w:rsid w:val="00F259B1"/>
    <w:rsid w:val="00F25B65"/>
    <w:rsid w:val="00F25C09"/>
    <w:rsid w:val="00F25C22"/>
    <w:rsid w:val="00F25D06"/>
    <w:rsid w:val="00F25E73"/>
    <w:rsid w:val="00F25FF8"/>
    <w:rsid w:val="00F26039"/>
    <w:rsid w:val="00F2605B"/>
    <w:rsid w:val="00F261F0"/>
    <w:rsid w:val="00F262D9"/>
    <w:rsid w:val="00F263A7"/>
    <w:rsid w:val="00F263E1"/>
    <w:rsid w:val="00F264CF"/>
    <w:rsid w:val="00F264E5"/>
    <w:rsid w:val="00F26897"/>
    <w:rsid w:val="00F26A7E"/>
    <w:rsid w:val="00F26AC7"/>
    <w:rsid w:val="00F26B2D"/>
    <w:rsid w:val="00F26BCD"/>
    <w:rsid w:val="00F26C4F"/>
    <w:rsid w:val="00F26E12"/>
    <w:rsid w:val="00F26EFF"/>
    <w:rsid w:val="00F26F8D"/>
    <w:rsid w:val="00F27052"/>
    <w:rsid w:val="00F2705D"/>
    <w:rsid w:val="00F270A4"/>
    <w:rsid w:val="00F2710E"/>
    <w:rsid w:val="00F273C3"/>
    <w:rsid w:val="00F277C9"/>
    <w:rsid w:val="00F27965"/>
    <w:rsid w:val="00F27A3B"/>
    <w:rsid w:val="00F27AC7"/>
    <w:rsid w:val="00F27C11"/>
    <w:rsid w:val="00F27C5E"/>
    <w:rsid w:val="00F27CE0"/>
    <w:rsid w:val="00F27CFF"/>
    <w:rsid w:val="00F27D70"/>
    <w:rsid w:val="00F27D86"/>
    <w:rsid w:val="00F27DA3"/>
    <w:rsid w:val="00F30021"/>
    <w:rsid w:val="00F30366"/>
    <w:rsid w:val="00F30425"/>
    <w:rsid w:val="00F306D5"/>
    <w:rsid w:val="00F309AC"/>
    <w:rsid w:val="00F30E3C"/>
    <w:rsid w:val="00F30E74"/>
    <w:rsid w:val="00F30ED5"/>
    <w:rsid w:val="00F310B6"/>
    <w:rsid w:val="00F313C9"/>
    <w:rsid w:val="00F31665"/>
    <w:rsid w:val="00F3168D"/>
    <w:rsid w:val="00F31BE7"/>
    <w:rsid w:val="00F31E6C"/>
    <w:rsid w:val="00F31F50"/>
    <w:rsid w:val="00F31FF3"/>
    <w:rsid w:val="00F321BF"/>
    <w:rsid w:val="00F322D8"/>
    <w:rsid w:val="00F32380"/>
    <w:rsid w:val="00F3246D"/>
    <w:rsid w:val="00F32523"/>
    <w:rsid w:val="00F3262F"/>
    <w:rsid w:val="00F3283A"/>
    <w:rsid w:val="00F32D4D"/>
    <w:rsid w:val="00F32FCD"/>
    <w:rsid w:val="00F33102"/>
    <w:rsid w:val="00F33220"/>
    <w:rsid w:val="00F332C4"/>
    <w:rsid w:val="00F33342"/>
    <w:rsid w:val="00F3336A"/>
    <w:rsid w:val="00F333F1"/>
    <w:rsid w:val="00F33473"/>
    <w:rsid w:val="00F334B5"/>
    <w:rsid w:val="00F33537"/>
    <w:rsid w:val="00F335AF"/>
    <w:rsid w:val="00F33836"/>
    <w:rsid w:val="00F3384F"/>
    <w:rsid w:val="00F3396E"/>
    <w:rsid w:val="00F33B1C"/>
    <w:rsid w:val="00F33B40"/>
    <w:rsid w:val="00F33B52"/>
    <w:rsid w:val="00F33CB4"/>
    <w:rsid w:val="00F33D27"/>
    <w:rsid w:val="00F33D49"/>
    <w:rsid w:val="00F33FDD"/>
    <w:rsid w:val="00F340C3"/>
    <w:rsid w:val="00F340DD"/>
    <w:rsid w:val="00F34179"/>
    <w:rsid w:val="00F34471"/>
    <w:rsid w:val="00F344C9"/>
    <w:rsid w:val="00F34578"/>
    <w:rsid w:val="00F346A3"/>
    <w:rsid w:val="00F346D8"/>
    <w:rsid w:val="00F34732"/>
    <w:rsid w:val="00F34753"/>
    <w:rsid w:val="00F34768"/>
    <w:rsid w:val="00F348F8"/>
    <w:rsid w:val="00F34B47"/>
    <w:rsid w:val="00F34D52"/>
    <w:rsid w:val="00F34DC0"/>
    <w:rsid w:val="00F34F7D"/>
    <w:rsid w:val="00F3514D"/>
    <w:rsid w:val="00F35222"/>
    <w:rsid w:val="00F35332"/>
    <w:rsid w:val="00F35497"/>
    <w:rsid w:val="00F35698"/>
    <w:rsid w:val="00F358D9"/>
    <w:rsid w:val="00F35AB1"/>
    <w:rsid w:val="00F35ACE"/>
    <w:rsid w:val="00F35C2A"/>
    <w:rsid w:val="00F35D61"/>
    <w:rsid w:val="00F35E9F"/>
    <w:rsid w:val="00F36018"/>
    <w:rsid w:val="00F362AB"/>
    <w:rsid w:val="00F362E2"/>
    <w:rsid w:val="00F362E6"/>
    <w:rsid w:val="00F364A5"/>
    <w:rsid w:val="00F3654E"/>
    <w:rsid w:val="00F36623"/>
    <w:rsid w:val="00F366F9"/>
    <w:rsid w:val="00F368DA"/>
    <w:rsid w:val="00F36A9C"/>
    <w:rsid w:val="00F36B5A"/>
    <w:rsid w:val="00F36C44"/>
    <w:rsid w:val="00F36C45"/>
    <w:rsid w:val="00F36D9D"/>
    <w:rsid w:val="00F37011"/>
    <w:rsid w:val="00F37191"/>
    <w:rsid w:val="00F374D4"/>
    <w:rsid w:val="00F37568"/>
    <w:rsid w:val="00F3766A"/>
    <w:rsid w:val="00F3769F"/>
    <w:rsid w:val="00F3777D"/>
    <w:rsid w:val="00F37BBC"/>
    <w:rsid w:val="00F37C00"/>
    <w:rsid w:val="00F37CA8"/>
    <w:rsid w:val="00F37DF9"/>
    <w:rsid w:val="00F37E8B"/>
    <w:rsid w:val="00F37F38"/>
    <w:rsid w:val="00F40144"/>
    <w:rsid w:val="00F40572"/>
    <w:rsid w:val="00F407A2"/>
    <w:rsid w:val="00F40867"/>
    <w:rsid w:val="00F40981"/>
    <w:rsid w:val="00F409EE"/>
    <w:rsid w:val="00F40B34"/>
    <w:rsid w:val="00F40CAB"/>
    <w:rsid w:val="00F40D2C"/>
    <w:rsid w:val="00F40E8C"/>
    <w:rsid w:val="00F414FD"/>
    <w:rsid w:val="00F41539"/>
    <w:rsid w:val="00F41714"/>
    <w:rsid w:val="00F41781"/>
    <w:rsid w:val="00F417D5"/>
    <w:rsid w:val="00F41882"/>
    <w:rsid w:val="00F418C4"/>
    <w:rsid w:val="00F419B8"/>
    <w:rsid w:val="00F41B34"/>
    <w:rsid w:val="00F41C27"/>
    <w:rsid w:val="00F41E2C"/>
    <w:rsid w:val="00F420A5"/>
    <w:rsid w:val="00F420A7"/>
    <w:rsid w:val="00F420AA"/>
    <w:rsid w:val="00F42346"/>
    <w:rsid w:val="00F42460"/>
    <w:rsid w:val="00F424FF"/>
    <w:rsid w:val="00F425AF"/>
    <w:rsid w:val="00F4263D"/>
    <w:rsid w:val="00F426ED"/>
    <w:rsid w:val="00F4283E"/>
    <w:rsid w:val="00F429FE"/>
    <w:rsid w:val="00F42B0F"/>
    <w:rsid w:val="00F42EF0"/>
    <w:rsid w:val="00F43241"/>
    <w:rsid w:val="00F43289"/>
    <w:rsid w:val="00F4334E"/>
    <w:rsid w:val="00F433AF"/>
    <w:rsid w:val="00F4350D"/>
    <w:rsid w:val="00F436EB"/>
    <w:rsid w:val="00F43858"/>
    <w:rsid w:val="00F438FE"/>
    <w:rsid w:val="00F441E6"/>
    <w:rsid w:val="00F44298"/>
    <w:rsid w:val="00F444C5"/>
    <w:rsid w:val="00F44502"/>
    <w:rsid w:val="00F44548"/>
    <w:rsid w:val="00F4476F"/>
    <w:rsid w:val="00F447B5"/>
    <w:rsid w:val="00F44818"/>
    <w:rsid w:val="00F4485A"/>
    <w:rsid w:val="00F448D4"/>
    <w:rsid w:val="00F448D8"/>
    <w:rsid w:val="00F449C1"/>
    <w:rsid w:val="00F449DC"/>
    <w:rsid w:val="00F449E3"/>
    <w:rsid w:val="00F449F1"/>
    <w:rsid w:val="00F44A6C"/>
    <w:rsid w:val="00F44B8E"/>
    <w:rsid w:val="00F44E88"/>
    <w:rsid w:val="00F45291"/>
    <w:rsid w:val="00F4530C"/>
    <w:rsid w:val="00F4540A"/>
    <w:rsid w:val="00F45447"/>
    <w:rsid w:val="00F4563B"/>
    <w:rsid w:val="00F45679"/>
    <w:rsid w:val="00F45889"/>
    <w:rsid w:val="00F458E3"/>
    <w:rsid w:val="00F45ACD"/>
    <w:rsid w:val="00F45C23"/>
    <w:rsid w:val="00F45C82"/>
    <w:rsid w:val="00F45CA2"/>
    <w:rsid w:val="00F45FF7"/>
    <w:rsid w:val="00F4639F"/>
    <w:rsid w:val="00F463B8"/>
    <w:rsid w:val="00F463D9"/>
    <w:rsid w:val="00F464C8"/>
    <w:rsid w:val="00F464F7"/>
    <w:rsid w:val="00F465B5"/>
    <w:rsid w:val="00F465EA"/>
    <w:rsid w:val="00F465FA"/>
    <w:rsid w:val="00F46795"/>
    <w:rsid w:val="00F46A8A"/>
    <w:rsid w:val="00F46AA0"/>
    <w:rsid w:val="00F46BF4"/>
    <w:rsid w:val="00F46E7E"/>
    <w:rsid w:val="00F46F54"/>
    <w:rsid w:val="00F46FE6"/>
    <w:rsid w:val="00F4705E"/>
    <w:rsid w:val="00F47077"/>
    <w:rsid w:val="00F470C7"/>
    <w:rsid w:val="00F47133"/>
    <w:rsid w:val="00F4714A"/>
    <w:rsid w:val="00F47207"/>
    <w:rsid w:val="00F4726F"/>
    <w:rsid w:val="00F472CB"/>
    <w:rsid w:val="00F472E7"/>
    <w:rsid w:val="00F47420"/>
    <w:rsid w:val="00F47500"/>
    <w:rsid w:val="00F47506"/>
    <w:rsid w:val="00F475AB"/>
    <w:rsid w:val="00F47779"/>
    <w:rsid w:val="00F47818"/>
    <w:rsid w:val="00F47930"/>
    <w:rsid w:val="00F47932"/>
    <w:rsid w:val="00F47BFD"/>
    <w:rsid w:val="00F47C81"/>
    <w:rsid w:val="00F47CC6"/>
    <w:rsid w:val="00F47EE5"/>
    <w:rsid w:val="00F501CB"/>
    <w:rsid w:val="00F502C8"/>
    <w:rsid w:val="00F503DC"/>
    <w:rsid w:val="00F504F7"/>
    <w:rsid w:val="00F50656"/>
    <w:rsid w:val="00F5076E"/>
    <w:rsid w:val="00F50857"/>
    <w:rsid w:val="00F5085E"/>
    <w:rsid w:val="00F508B8"/>
    <w:rsid w:val="00F5090B"/>
    <w:rsid w:val="00F50911"/>
    <w:rsid w:val="00F5092E"/>
    <w:rsid w:val="00F50A6E"/>
    <w:rsid w:val="00F50D07"/>
    <w:rsid w:val="00F50D17"/>
    <w:rsid w:val="00F50E6E"/>
    <w:rsid w:val="00F50F8C"/>
    <w:rsid w:val="00F51103"/>
    <w:rsid w:val="00F512C4"/>
    <w:rsid w:val="00F513AF"/>
    <w:rsid w:val="00F51507"/>
    <w:rsid w:val="00F51649"/>
    <w:rsid w:val="00F517D7"/>
    <w:rsid w:val="00F517F6"/>
    <w:rsid w:val="00F5196D"/>
    <w:rsid w:val="00F51C36"/>
    <w:rsid w:val="00F51EFF"/>
    <w:rsid w:val="00F5200E"/>
    <w:rsid w:val="00F52016"/>
    <w:rsid w:val="00F52091"/>
    <w:rsid w:val="00F52228"/>
    <w:rsid w:val="00F52411"/>
    <w:rsid w:val="00F524D8"/>
    <w:rsid w:val="00F525B5"/>
    <w:rsid w:val="00F5277E"/>
    <w:rsid w:val="00F527F7"/>
    <w:rsid w:val="00F52E83"/>
    <w:rsid w:val="00F52F33"/>
    <w:rsid w:val="00F53002"/>
    <w:rsid w:val="00F530EA"/>
    <w:rsid w:val="00F5310F"/>
    <w:rsid w:val="00F53123"/>
    <w:rsid w:val="00F53355"/>
    <w:rsid w:val="00F538AA"/>
    <w:rsid w:val="00F538C8"/>
    <w:rsid w:val="00F53D5B"/>
    <w:rsid w:val="00F53D88"/>
    <w:rsid w:val="00F53F4A"/>
    <w:rsid w:val="00F53F7D"/>
    <w:rsid w:val="00F53FBD"/>
    <w:rsid w:val="00F54144"/>
    <w:rsid w:val="00F5418D"/>
    <w:rsid w:val="00F54259"/>
    <w:rsid w:val="00F542AD"/>
    <w:rsid w:val="00F54302"/>
    <w:rsid w:val="00F54313"/>
    <w:rsid w:val="00F54506"/>
    <w:rsid w:val="00F5456C"/>
    <w:rsid w:val="00F5480A"/>
    <w:rsid w:val="00F549B5"/>
    <w:rsid w:val="00F54AAB"/>
    <w:rsid w:val="00F54B05"/>
    <w:rsid w:val="00F54B83"/>
    <w:rsid w:val="00F54CDD"/>
    <w:rsid w:val="00F54F32"/>
    <w:rsid w:val="00F55065"/>
    <w:rsid w:val="00F550E1"/>
    <w:rsid w:val="00F551AA"/>
    <w:rsid w:val="00F551AB"/>
    <w:rsid w:val="00F551CD"/>
    <w:rsid w:val="00F5527A"/>
    <w:rsid w:val="00F55530"/>
    <w:rsid w:val="00F5559C"/>
    <w:rsid w:val="00F5577D"/>
    <w:rsid w:val="00F557B7"/>
    <w:rsid w:val="00F5586D"/>
    <w:rsid w:val="00F559FB"/>
    <w:rsid w:val="00F55A73"/>
    <w:rsid w:val="00F55AD9"/>
    <w:rsid w:val="00F55B76"/>
    <w:rsid w:val="00F55C68"/>
    <w:rsid w:val="00F55C91"/>
    <w:rsid w:val="00F56277"/>
    <w:rsid w:val="00F56361"/>
    <w:rsid w:val="00F56601"/>
    <w:rsid w:val="00F5667B"/>
    <w:rsid w:val="00F56783"/>
    <w:rsid w:val="00F568E9"/>
    <w:rsid w:val="00F5690B"/>
    <w:rsid w:val="00F5690E"/>
    <w:rsid w:val="00F56932"/>
    <w:rsid w:val="00F5696A"/>
    <w:rsid w:val="00F56A30"/>
    <w:rsid w:val="00F56A4C"/>
    <w:rsid w:val="00F56A71"/>
    <w:rsid w:val="00F56ABD"/>
    <w:rsid w:val="00F56B9F"/>
    <w:rsid w:val="00F56DB0"/>
    <w:rsid w:val="00F56F0D"/>
    <w:rsid w:val="00F56F70"/>
    <w:rsid w:val="00F56FC7"/>
    <w:rsid w:val="00F57027"/>
    <w:rsid w:val="00F570FB"/>
    <w:rsid w:val="00F572DD"/>
    <w:rsid w:val="00F573BF"/>
    <w:rsid w:val="00F57486"/>
    <w:rsid w:val="00F574B1"/>
    <w:rsid w:val="00F57521"/>
    <w:rsid w:val="00F575FB"/>
    <w:rsid w:val="00F576E1"/>
    <w:rsid w:val="00F57ACE"/>
    <w:rsid w:val="00F57AE1"/>
    <w:rsid w:val="00F57CB7"/>
    <w:rsid w:val="00F57FA8"/>
    <w:rsid w:val="00F6007A"/>
    <w:rsid w:val="00F601E8"/>
    <w:rsid w:val="00F60403"/>
    <w:rsid w:val="00F60498"/>
    <w:rsid w:val="00F60513"/>
    <w:rsid w:val="00F6057E"/>
    <w:rsid w:val="00F605BB"/>
    <w:rsid w:val="00F605D6"/>
    <w:rsid w:val="00F60667"/>
    <w:rsid w:val="00F60838"/>
    <w:rsid w:val="00F609C6"/>
    <w:rsid w:val="00F60DA5"/>
    <w:rsid w:val="00F60FCB"/>
    <w:rsid w:val="00F612A7"/>
    <w:rsid w:val="00F61340"/>
    <w:rsid w:val="00F613DE"/>
    <w:rsid w:val="00F613F1"/>
    <w:rsid w:val="00F61564"/>
    <w:rsid w:val="00F6174F"/>
    <w:rsid w:val="00F61A2D"/>
    <w:rsid w:val="00F61AEE"/>
    <w:rsid w:val="00F61E2D"/>
    <w:rsid w:val="00F61E50"/>
    <w:rsid w:val="00F61F9F"/>
    <w:rsid w:val="00F6203A"/>
    <w:rsid w:val="00F623B5"/>
    <w:rsid w:val="00F623F8"/>
    <w:rsid w:val="00F625FB"/>
    <w:rsid w:val="00F6262B"/>
    <w:rsid w:val="00F626FA"/>
    <w:rsid w:val="00F6276D"/>
    <w:rsid w:val="00F6277B"/>
    <w:rsid w:val="00F62A8E"/>
    <w:rsid w:val="00F62AE8"/>
    <w:rsid w:val="00F62BC8"/>
    <w:rsid w:val="00F62EDD"/>
    <w:rsid w:val="00F62EE8"/>
    <w:rsid w:val="00F63053"/>
    <w:rsid w:val="00F635EC"/>
    <w:rsid w:val="00F639A2"/>
    <w:rsid w:val="00F63B0B"/>
    <w:rsid w:val="00F63C29"/>
    <w:rsid w:val="00F63CAD"/>
    <w:rsid w:val="00F63D5F"/>
    <w:rsid w:val="00F63EB8"/>
    <w:rsid w:val="00F63EE4"/>
    <w:rsid w:val="00F63F04"/>
    <w:rsid w:val="00F6401F"/>
    <w:rsid w:val="00F6403F"/>
    <w:rsid w:val="00F64267"/>
    <w:rsid w:val="00F64313"/>
    <w:rsid w:val="00F6451B"/>
    <w:rsid w:val="00F64658"/>
    <w:rsid w:val="00F6486E"/>
    <w:rsid w:val="00F648A9"/>
    <w:rsid w:val="00F64AFF"/>
    <w:rsid w:val="00F64C75"/>
    <w:rsid w:val="00F64DC3"/>
    <w:rsid w:val="00F64E38"/>
    <w:rsid w:val="00F6506C"/>
    <w:rsid w:val="00F653AB"/>
    <w:rsid w:val="00F653F4"/>
    <w:rsid w:val="00F65408"/>
    <w:rsid w:val="00F655CA"/>
    <w:rsid w:val="00F65648"/>
    <w:rsid w:val="00F656D8"/>
    <w:rsid w:val="00F65724"/>
    <w:rsid w:val="00F657D1"/>
    <w:rsid w:val="00F6590C"/>
    <w:rsid w:val="00F6598D"/>
    <w:rsid w:val="00F65993"/>
    <w:rsid w:val="00F659A1"/>
    <w:rsid w:val="00F65A4F"/>
    <w:rsid w:val="00F65B6F"/>
    <w:rsid w:val="00F65C10"/>
    <w:rsid w:val="00F65C14"/>
    <w:rsid w:val="00F65C39"/>
    <w:rsid w:val="00F65DA4"/>
    <w:rsid w:val="00F65DDD"/>
    <w:rsid w:val="00F65FCF"/>
    <w:rsid w:val="00F6604B"/>
    <w:rsid w:val="00F6610F"/>
    <w:rsid w:val="00F663D4"/>
    <w:rsid w:val="00F66501"/>
    <w:rsid w:val="00F66625"/>
    <w:rsid w:val="00F66729"/>
    <w:rsid w:val="00F667AF"/>
    <w:rsid w:val="00F668C9"/>
    <w:rsid w:val="00F66B1B"/>
    <w:rsid w:val="00F66D44"/>
    <w:rsid w:val="00F66EBF"/>
    <w:rsid w:val="00F66F90"/>
    <w:rsid w:val="00F66FB7"/>
    <w:rsid w:val="00F67210"/>
    <w:rsid w:val="00F67373"/>
    <w:rsid w:val="00F674DE"/>
    <w:rsid w:val="00F674E6"/>
    <w:rsid w:val="00F678C8"/>
    <w:rsid w:val="00F679F5"/>
    <w:rsid w:val="00F67AE6"/>
    <w:rsid w:val="00F67CDD"/>
    <w:rsid w:val="00F67E0D"/>
    <w:rsid w:val="00F67E11"/>
    <w:rsid w:val="00F67F6A"/>
    <w:rsid w:val="00F7018D"/>
    <w:rsid w:val="00F702CE"/>
    <w:rsid w:val="00F70603"/>
    <w:rsid w:val="00F7083D"/>
    <w:rsid w:val="00F708BC"/>
    <w:rsid w:val="00F709A0"/>
    <w:rsid w:val="00F70A65"/>
    <w:rsid w:val="00F70B51"/>
    <w:rsid w:val="00F70C2B"/>
    <w:rsid w:val="00F70DCD"/>
    <w:rsid w:val="00F70F70"/>
    <w:rsid w:val="00F71000"/>
    <w:rsid w:val="00F710A0"/>
    <w:rsid w:val="00F711B5"/>
    <w:rsid w:val="00F71366"/>
    <w:rsid w:val="00F71434"/>
    <w:rsid w:val="00F71494"/>
    <w:rsid w:val="00F714F0"/>
    <w:rsid w:val="00F716C9"/>
    <w:rsid w:val="00F717F8"/>
    <w:rsid w:val="00F718A6"/>
    <w:rsid w:val="00F71947"/>
    <w:rsid w:val="00F719AB"/>
    <w:rsid w:val="00F719AD"/>
    <w:rsid w:val="00F71AB6"/>
    <w:rsid w:val="00F71B17"/>
    <w:rsid w:val="00F71D12"/>
    <w:rsid w:val="00F71E0F"/>
    <w:rsid w:val="00F71E47"/>
    <w:rsid w:val="00F72039"/>
    <w:rsid w:val="00F72193"/>
    <w:rsid w:val="00F72290"/>
    <w:rsid w:val="00F722D6"/>
    <w:rsid w:val="00F722F1"/>
    <w:rsid w:val="00F72436"/>
    <w:rsid w:val="00F72758"/>
    <w:rsid w:val="00F72766"/>
    <w:rsid w:val="00F72D0C"/>
    <w:rsid w:val="00F72D2C"/>
    <w:rsid w:val="00F72DFA"/>
    <w:rsid w:val="00F72F4B"/>
    <w:rsid w:val="00F7302B"/>
    <w:rsid w:val="00F731AE"/>
    <w:rsid w:val="00F73243"/>
    <w:rsid w:val="00F73289"/>
    <w:rsid w:val="00F73547"/>
    <w:rsid w:val="00F735FA"/>
    <w:rsid w:val="00F736F9"/>
    <w:rsid w:val="00F737A1"/>
    <w:rsid w:val="00F73958"/>
    <w:rsid w:val="00F73B49"/>
    <w:rsid w:val="00F73C0F"/>
    <w:rsid w:val="00F73D2D"/>
    <w:rsid w:val="00F73DE5"/>
    <w:rsid w:val="00F73DFC"/>
    <w:rsid w:val="00F74094"/>
    <w:rsid w:val="00F740AF"/>
    <w:rsid w:val="00F7429E"/>
    <w:rsid w:val="00F7432C"/>
    <w:rsid w:val="00F743BE"/>
    <w:rsid w:val="00F74458"/>
    <w:rsid w:val="00F744CF"/>
    <w:rsid w:val="00F74577"/>
    <w:rsid w:val="00F74579"/>
    <w:rsid w:val="00F74658"/>
    <w:rsid w:val="00F7472E"/>
    <w:rsid w:val="00F748F9"/>
    <w:rsid w:val="00F749E4"/>
    <w:rsid w:val="00F74BAC"/>
    <w:rsid w:val="00F74E20"/>
    <w:rsid w:val="00F74EC0"/>
    <w:rsid w:val="00F75061"/>
    <w:rsid w:val="00F751DA"/>
    <w:rsid w:val="00F75273"/>
    <w:rsid w:val="00F75366"/>
    <w:rsid w:val="00F7541F"/>
    <w:rsid w:val="00F754CF"/>
    <w:rsid w:val="00F75519"/>
    <w:rsid w:val="00F757B4"/>
    <w:rsid w:val="00F7581C"/>
    <w:rsid w:val="00F75AFF"/>
    <w:rsid w:val="00F75C00"/>
    <w:rsid w:val="00F75C9C"/>
    <w:rsid w:val="00F75CF8"/>
    <w:rsid w:val="00F75D8A"/>
    <w:rsid w:val="00F760F2"/>
    <w:rsid w:val="00F764A2"/>
    <w:rsid w:val="00F765A0"/>
    <w:rsid w:val="00F7693B"/>
    <w:rsid w:val="00F769BD"/>
    <w:rsid w:val="00F769E3"/>
    <w:rsid w:val="00F76C01"/>
    <w:rsid w:val="00F76C44"/>
    <w:rsid w:val="00F76C91"/>
    <w:rsid w:val="00F76E0F"/>
    <w:rsid w:val="00F77005"/>
    <w:rsid w:val="00F770FA"/>
    <w:rsid w:val="00F7716E"/>
    <w:rsid w:val="00F771F3"/>
    <w:rsid w:val="00F772A1"/>
    <w:rsid w:val="00F772EE"/>
    <w:rsid w:val="00F77505"/>
    <w:rsid w:val="00F7772E"/>
    <w:rsid w:val="00F77797"/>
    <w:rsid w:val="00F777EB"/>
    <w:rsid w:val="00F77882"/>
    <w:rsid w:val="00F778AA"/>
    <w:rsid w:val="00F77912"/>
    <w:rsid w:val="00F77938"/>
    <w:rsid w:val="00F779C2"/>
    <w:rsid w:val="00F77B11"/>
    <w:rsid w:val="00F77C79"/>
    <w:rsid w:val="00F77E4C"/>
    <w:rsid w:val="00F77EDC"/>
    <w:rsid w:val="00F77F78"/>
    <w:rsid w:val="00F802CD"/>
    <w:rsid w:val="00F8030A"/>
    <w:rsid w:val="00F80536"/>
    <w:rsid w:val="00F808AD"/>
    <w:rsid w:val="00F80A8C"/>
    <w:rsid w:val="00F80BDD"/>
    <w:rsid w:val="00F80CEA"/>
    <w:rsid w:val="00F80D5F"/>
    <w:rsid w:val="00F81046"/>
    <w:rsid w:val="00F81426"/>
    <w:rsid w:val="00F81435"/>
    <w:rsid w:val="00F814A3"/>
    <w:rsid w:val="00F8150A"/>
    <w:rsid w:val="00F81640"/>
    <w:rsid w:val="00F816BD"/>
    <w:rsid w:val="00F8171A"/>
    <w:rsid w:val="00F81765"/>
    <w:rsid w:val="00F8184F"/>
    <w:rsid w:val="00F81B3D"/>
    <w:rsid w:val="00F82083"/>
    <w:rsid w:val="00F8212A"/>
    <w:rsid w:val="00F824A4"/>
    <w:rsid w:val="00F82506"/>
    <w:rsid w:val="00F825FC"/>
    <w:rsid w:val="00F826FB"/>
    <w:rsid w:val="00F82797"/>
    <w:rsid w:val="00F8280F"/>
    <w:rsid w:val="00F82943"/>
    <w:rsid w:val="00F829B1"/>
    <w:rsid w:val="00F82A92"/>
    <w:rsid w:val="00F82AAC"/>
    <w:rsid w:val="00F82CCE"/>
    <w:rsid w:val="00F82DAA"/>
    <w:rsid w:val="00F82DE9"/>
    <w:rsid w:val="00F8304D"/>
    <w:rsid w:val="00F83066"/>
    <w:rsid w:val="00F8337D"/>
    <w:rsid w:val="00F8338E"/>
    <w:rsid w:val="00F833E1"/>
    <w:rsid w:val="00F837EB"/>
    <w:rsid w:val="00F8394A"/>
    <w:rsid w:val="00F839EF"/>
    <w:rsid w:val="00F83AC1"/>
    <w:rsid w:val="00F83B84"/>
    <w:rsid w:val="00F83CE4"/>
    <w:rsid w:val="00F83DCE"/>
    <w:rsid w:val="00F83FBD"/>
    <w:rsid w:val="00F83FCC"/>
    <w:rsid w:val="00F84233"/>
    <w:rsid w:val="00F842D4"/>
    <w:rsid w:val="00F84368"/>
    <w:rsid w:val="00F84387"/>
    <w:rsid w:val="00F84673"/>
    <w:rsid w:val="00F846CF"/>
    <w:rsid w:val="00F84741"/>
    <w:rsid w:val="00F847F1"/>
    <w:rsid w:val="00F84A24"/>
    <w:rsid w:val="00F84BDB"/>
    <w:rsid w:val="00F84D31"/>
    <w:rsid w:val="00F84EF3"/>
    <w:rsid w:val="00F84F90"/>
    <w:rsid w:val="00F850E1"/>
    <w:rsid w:val="00F851FB"/>
    <w:rsid w:val="00F853D3"/>
    <w:rsid w:val="00F854AC"/>
    <w:rsid w:val="00F854D3"/>
    <w:rsid w:val="00F85527"/>
    <w:rsid w:val="00F85561"/>
    <w:rsid w:val="00F8568F"/>
    <w:rsid w:val="00F85A24"/>
    <w:rsid w:val="00F85C19"/>
    <w:rsid w:val="00F85C88"/>
    <w:rsid w:val="00F85CDC"/>
    <w:rsid w:val="00F85CDF"/>
    <w:rsid w:val="00F85CE7"/>
    <w:rsid w:val="00F85CF1"/>
    <w:rsid w:val="00F85D9B"/>
    <w:rsid w:val="00F85E2D"/>
    <w:rsid w:val="00F85EE3"/>
    <w:rsid w:val="00F86265"/>
    <w:rsid w:val="00F866FE"/>
    <w:rsid w:val="00F8683F"/>
    <w:rsid w:val="00F868D7"/>
    <w:rsid w:val="00F86D9E"/>
    <w:rsid w:val="00F86DEC"/>
    <w:rsid w:val="00F86E27"/>
    <w:rsid w:val="00F86F37"/>
    <w:rsid w:val="00F870FF"/>
    <w:rsid w:val="00F87118"/>
    <w:rsid w:val="00F87150"/>
    <w:rsid w:val="00F874F2"/>
    <w:rsid w:val="00F87581"/>
    <w:rsid w:val="00F87766"/>
    <w:rsid w:val="00F877A7"/>
    <w:rsid w:val="00F8789D"/>
    <w:rsid w:val="00F87904"/>
    <w:rsid w:val="00F879E6"/>
    <w:rsid w:val="00F87A43"/>
    <w:rsid w:val="00F87A6E"/>
    <w:rsid w:val="00F87AC1"/>
    <w:rsid w:val="00F87B3E"/>
    <w:rsid w:val="00F87BC7"/>
    <w:rsid w:val="00F87EBC"/>
    <w:rsid w:val="00F90038"/>
    <w:rsid w:val="00F900D9"/>
    <w:rsid w:val="00F90240"/>
    <w:rsid w:val="00F9060D"/>
    <w:rsid w:val="00F9077C"/>
    <w:rsid w:val="00F907FC"/>
    <w:rsid w:val="00F908A2"/>
    <w:rsid w:val="00F909DE"/>
    <w:rsid w:val="00F90B2E"/>
    <w:rsid w:val="00F90B3E"/>
    <w:rsid w:val="00F90B72"/>
    <w:rsid w:val="00F90C25"/>
    <w:rsid w:val="00F90DC9"/>
    <w:rsid w:val="00F90E4E"/>
    <w:rsid w:val="00F90E7F"/>
    <w:rsid w:val="00F91025"/>
    <w:rsid w:val="00F9106D"/>
    <w:rsid w:val="00F911C3"/>
    <w:rsid w:val="00F912E6"/>
    <w:rsid w:val="00F9130C"/>
    <w:rsid w:val="00F91321"/>
    <w:rsid w:val="00F91655"/>
    <w:rsid w:val="00F916CA"/>
    <w:rsid w:val="00F91839"/>
    <w:rsid w:val="00F91942"/>
    <w:rsid w:val="00F91A6D"/>
    <w:rsid w:val="00F91AD7"/>
    <w:rsid w:val="00F91B51"/>
    <w:rsid w:val="00F91C83"/>
    <w:rsid w:val="00F91CBD"/>
    <w:rsid w:val="00F91CE3"/>
    <w:rsid w:val="00F91D07"/>
    <w:rsid w:val="00F91DDF"/>
    <w:rsid w:val="00F91E5F"/>
    <w:rsid w:val="00F91F3D"/>
    <w:rsid w:val="00F91F64"/>
    <w:rsid w:val="00F92057"/>
    <w:rsid w:val="00F9234F"/>
    <w:rsid w:val="00F924B1"/>
    <w:rsid w:val="00F924D8"/>
    <w:rsid w:val="00F9252F"/>
    <w:rsid w:val="00F9262B"/>
    <w:rsid w:val="00F927CD"/>
    <w:rsid w:val="00F928F0"/>
    <w:rsid w:val="00F92BA4"/>
    <w:rsid w:val="00F92BE8"/>
    <w:rsid w:val="00F92D8D"/>
    <w:rsid w:val="00F92E01"/>
    <w:rsid w:val="00F92E80"/>
    <w:rsid w:val="00F92EBA"/>
    <w:rsid w:val="00F92FCA"/>
    <w:rsid w:val="00F92FEE"/>
    <w:rsid w:val="00F93009"/>
    <w:rsid w:val="00F93025"/>
    <w:rsid w:val="00F93055"/>
    <w:rsid w:val="00F931CD"/>
    <w:rsid w:val="00F93307"/>
    <w:rsid w:val="00F93552"/>
    <w:rsid w:val="00F935C5"/>
    <w:rsid w:val="00F93607"/>
    <w:rsid w:val="00F93752"/>
    <w:rsid w:val="00F9383B"/>
    <w:rsid w:val="00F93864"/>
    <w:rsid w:val="00F938EA"/>
    <w:rsid w:val="00F938EB"/>
    <w:rsid w:val="00F93FCC"/>
    <w:rsid w:val="00F940DB"/>
    <w:rsid w:val="00F9436C"/>
    <w:rsid w:val="00F94452"/>
    <w:rsid w:val="00F94465"/>
    <w:rsid w:val="00F94526"/>
    <w:rsid w:val="00F94790"/>
    <w:rsid w:val="00F9479C"/>
    <w:rsid w:val="00F94868"/>
    <w:rsid w:val="00F948DF"/>
    <w:rsid w:val="00F94949"/>
    <w:rsid w:val="00F94989"/>
    <w:rsid w:val="00F949BB"/>
    <w:rsid w:val="00F949DD"/>
    <w:rsid w:val="00F94C93"/>
    <w:rsid w:val="00F94D42"/>
    <w:rsid w:val="00F94F3C"/>
    <w:rsid w:val="00F94F77"/>
    <w:rsid w:val="00F94FB7"/>
    <w:rsid w:val="00F9511A"/>
    <w:rsid w:val="00F9518E"/>
    <w:rsid w:val="00F95424"/>
    <w:rsid w:val="00F95926"/>
    <w:rsid w:val="00F95957"/>
    <w:rsid w:val="00F95B10"/>
    <w:rsid w:val="00F95B95"/>
    <w:rsid w:val="00F95C2F"/>
    <w:rsid w:val="00F95C48"/>
    <w:rsid w:val="00F95D27"/>
    <w:rsid w:val="00F95E40"/>
    <w:rsid w:val="00F95E4F"/>
    <w:rsid w:val="00F95EFC"/>
    <w:rsid w:val="00F9603C"/>
    <w:rsid w:val="00F9624C"/>
    <w:rsid w:val="00F96257"/>
    <w:rsid w:val="00F962EB"/>
    <w:rsid w:val="00F963F5"/>
    <w:rsid w:val="00F96570"/>
    <w:rsid w:val="00F9676B"/>
    <w:rsid w:val="00F9689B"/>
    <w:rsid w:val="00F9695F"/>
    <w:rsid w:val="00F9699D"/>
    <w:rsid w:val="00F969B6"/>
    <w:rsid w:val="00F96C66"/>
    <w:rsid w:val="00F96F9F"/>
    <w:rsid w:val="00F97021"/>
    <w:rsid w:val="00F97214"/>
    <w:rsid w:val="00F97334"/>
    <w:rsid w:val="00F9738F"/>
    <w:rsid w:val="00F97427"/>
    <w:rsid w:val="00F97516"/>
    <w:rsid w:val="00F9758D"/>
    <w:rsid w:val="00F97795"/>
    <w:rsid w:val="00F9779C"/>
    <w:rsid w:val="00F978B6"/>
    <w:rsid w:val="00F9799F"/>
    <w:rsid w:val="00F97A46"/>
    <w:rsid w:val="00F97A62"/>
    <w:rsid w:val="00F97BAC"/>
    <w:rsid w:val="00F97C85"/>
    <w:rsid w:val="00FA003E"/>
    <w:rsid w:val="00FA01FF"/>
    <w:rsid w:val="00FA028B"/>
    <w:rsid w:val="00FA02C0"/>
    <w:rsid w:val="00FA03D5"/>
    <w:rsid w:val="00FA0699"/>
    <w:rsid w:val="00FA0744"/>
    <w:rsid w:val="00FA07C9"/>
    <w:rsid w:val="00FA08E8"/>
    <w:rsid w:val="00FA09DB"/>
    <w:rsid w:val="00FA0AEB"/>
    <w:rsid w:val="00FA0B3F"/>
    <w:rsid w:val="00FA0C1A"/>
    <w:rsid w:val="00FA0D31"/>
    <w:rsid w:val="00FA0D9C"/>
    <w:rsid w:val="00FA1435"/>
    <w:rsid w:val="00FA15CE"/>
    <w:rsid w:val="00FA1700"/>
    <w:rsid w:val="00FA1930"/>
    <w:rsid w:val="00FA194F"/>
    <w:rsid w:val="00FA1968"/>
    <w:rsid w:val="00FA19F1"/>
    <w:rsid w:val="00FA1E7A"/>
    <w:rsid w:val="00FA1EEB"/>
    <w:rsid w:val="00FA1FCB"/>
    <w:rsid w:val="00FA207E"/>
    <w:rsid w:val="00FA2152"/>
    <w:rsid w:val="00FA21EA"/>
    <w:rsid w:val="00FA21EE"/>
    <w:rsid w:val="00FA2352"/>
    <w:rsid w:val="00FA2379"/>
    <w:rsid w:val="00FA23F2"/>
    <w:rsid w:val="00FA2428"/>
    <w:rsid w:val="00FA24A6"/>
    <w:rsid w:val="00FA25B4"/>
    <w:rsid w:val="00FA25EA"/>
    <w:rsid w:val="00FA2A97"/>
    <w:rsid w:val="00FA2DA9"/>
    <w:rsid w:val="00FA2E31"/>
    <w:rsid w:val="00FA2EF8"/>
    <w:rsid w:val="00FA2FE9"/>
    <w:rsid w:val="00FA2FF1"/>
    <w:rsid w:val="00FA318D"/>
    <w:rsid w:val="00FA31BC"/>
    <w:rsid w:val="00FA31E6"/>
    <w:rsid w:val="00FA3214"/>
    <w:rsid w:val="00FA33D8"/>
    <w:rsid w:val="00FA3702"/>
    <w:rsid w:val="00FA3732"/>
    <w:rsid w:val="00FA376F"/>
    <w:rsid w:val="00FA37B9"/>
    <w:rsid w:val="00FA3A69"/>
    <w:rsid w:val="00FA3C04"/>
    <w:rsid w:val="00FA3C26"/>
    <w:rsid w:val="00FA3CC5"/>
    <w:rsid w:val="00FA3E0F"/>
    <w:rsid w:val="00FA42BF"/>
    <w:rsid w:val="00FA4312"/>
    <w:rsid w:val="00FA4558"/>
    <w:rsid w:val="00FA45BB"/>
    <w:rsid w:val="00FA45DF"/>
    <w:rsid w:val="00FA4870"/>
    <w:rsid w:val="00FA48D8"/>
    <w:rsid w:val="00FA48DC"/>
    <w:rsid w:val="00FA48E9"/>
    <w:rsid w:val="00FA4CA7"/>
    <w:rsid w:val="00FA4DCD"/>
    <w:rsid w:val="00FA4F27"/>
    <w:rsid w:val="00FA4F9D"/>
    <w:rsid w:val="00FA4FD3"/>
    <w:rsid w:val="00FA5055"/>
    <w:rsid w:val="00FA505F"/>
    <w:rsid w:val="00FA507B"/>
    <w:rsid w:val="00FA513E"/>
    <w:rsid w:val="00FA5371"/>
    <w:rsid w:val="00FA5376"/>
    <w:rsid w:val="00FA55D1"/>
    <w:rsid w:val="00FA5743"/>
    <w:rsid w:val="00FA5750"/>
    <w:rsid w:val="00FA575C"/>
    <w:rsid w:val="00FA593F"/>
    <w:rsid w:val="00FA59C6"/>
    <w:rsid w:val="00FA5B67"/>
    <w:rsid w:val="00FA5B74"/>
    <w:rsid w:val="00FA5D57"/>
    <w:rsid w:val="00FA5DDC"/>
    <w:rsid w:val="00FA5DF6"/>
    <w:rsid w:val="00FA5DF7"/>
    <w:rsid w:val="00FA5E87"/>
    <w:rsid w:val="00FA5EEE"/>
    <w:rsid w:val="00FA5F8F"/>
    <w:rsid w:val="00FA5FA4"/>
    <w:rsid w:val="00FA6109"/>
    <w:rsid w:val="00FA6115"/>
    <w:rsid w:val="00FA65ED"/>
    <w:rsid w:val="00FA66C2"/>
    <w:rsid w:val="00FA681C"/>
    <w:rsid w:val="00FA687D"/>
    <w:rsid w:val="00FA68FE"/>
    <w:rsid w:val="00FA6AB9"/>
    <w:rsid w:val="00FA6D6A"/>
    <w:rsid w:val="00FA6F4D"/>
    <w:rsid w:val="00FA6FED"/>
    <w:rsid w:val="00FA7148"/>
    <w:rsid w:val="00FA7438"/>
    <w:rsid w:val="00FA75E7"/>
    <w:rsid w:val="00FA770B"/>
    <w:rsid w:val="00FA774A"/>
    <w:rsid w:val="00FA7819"/>
    <w:rsid w:val="00FA785B"/>
    <w:rsid w:val="00FA78B4"/>
    <w:rsid w:val="00FA7A1B"/>
    <w:rsid w:val="00FA7ADA"/>
    <w:rsid w:val="00FA7C48"/>
    <w:rsid w:val="00FA7C5B"/>
    <w:rsid w:val="00FB02B1"/>
    <w:rsid w:val="00FB0311"/>
    <w:rsid w:val="00FB0394"/>
    <w:rsid w:val="00FB05A8"/>
    <w:rsid w:val="00FB07FA"/>
    <w:rsid w:val="00FB08F2"/>
    <w:rsid w:val="00FB0991"/>
    <w:rsid w:val="00FB09A0"/>
    <w:rsid w:val="00FB0ABF"/>
    <w:rsid w:val="00FB0AF5"/>
    <w:rsid w:val="00FB0BA3"/>
    <w:rsid w:val="00FB0D63"/>
    <w:rsid w:val="00FB0DCC"/>
    <w:rsid w:val="00FB0E41"/>
    <w:rsid w:val="00FB0E9F"/>
    <w:rsid w:val="00FB11A3"/>
    <w:rsid w:val="00FB11DD"/>
    <w:rsid w:val="00FB1360"/>
    <w:rsid w:val="00FB13C9"/>
    <w:rsid w:val="00FB13D0"/>
    <w:rsid w:val="00FB13FC"/>
    <w:rsid w:val="00FB1624"/>
    <w:rsid w:val="00FB16A8"/>
    <w:rsid w:val="00FB1D3A"/>
    <w:rsid w:val="00FB1DFD"/>
    <w:rsid w:val="00FB1E2F"/>
    <w:rsid w:val="00FB1EBF"/>
    <w:rsid w:val="00FB201F"/>
    <w:rsid w:val="00FB20BC"/>
    <w:rsid w:val="00FB2156"/>
    <w:rsid w:val="00FB2194"/>
    <w:rsid w:val="00FB2293"/>
    <w:rsid w:val="00FB2428"/>
    <w:rsid w:val="00FB259A"/>
    <w:rsid w:val="00FB260B"/>
    <w:rsid w:val="00FB26BA"/>
    <w:rsid w:val="00FB2A8D"/>
    <w:rsid w:val="00FB2AAD"/>
    <w:rsid w:val="00FB2B17"/>
    <w:rsid w:val="00FB2B81"/>
    <w:rsid w:val="00FB2CB7"/>
    <w:rsid w:val="00FB2D96"/>
    <w:rsid w:val="00FB2DA4"/>
    <w:rsid w:val="00FB2F66"/>
    <w:rsid w:val="00FB2FD9"/>
    <w:rsid w:val="00FB3035"/>
    <w:rsid w:val="00FB30D0"/>
    <w:rsid w:val="00FB3199"/>
    <w:rsid w:val="00FB31AA"/>
    <w:rsid w:val="00FB3347"/>
    <w:rsid w:val="00FB33BB"/>
    <w:rsid w:val="00FB34B7"/>
    <w:rsid w:val="00FB34C3"/>
    <w:rsid w:val="00FB353C"/>
    <w:rsid w:val="00FB3730"/>
    <w:rsid w:val="00FB3743"/>
    <w:rsid w:val="00FB384E"/>
    <w:rsid w:val="00FB38A1"/>
    <w:rsid w:val="00FB3914"/>
    <w:rsid w:val="00FB3980"/>
    <w:rsid w:val="00FB3A25"/>
    <w:rsid w:val="00FB3B98"/>
    <w:rsid w:val="00FB3CCD"/>
    <w:rsid w:val="00FB3CD7"/>
    <w:rsid w:val="00FB3E1E"/>
    <w:rsid w:val="00FB407C"/>
    <w:rsid w:val="00FB4123"/>
    <w:rsid w:val="00FB426B"/>
    <w:rsid w:val="00FB4407"/>
    <w:rsid w:val="00FB443A"/>
    <w:rsid w:val="00FB4666"/>
    <w:rsid w:val="00FB46CA"/>
    <w:rsid w:val="00FB47C1"/>
    <w:rsid w:val="00FB4843"/>
    <w:rsid w:val="00FB4B0D"/>
    <w:rsid w:val="00FB4EB2"/>
    <w:rsid w:val="00FB4FAB"/>
    <w:rsid w:val="00FB50C3"/>
    <w:rsid w:val="00FB50F1"/>
    <w:rsid w:val="00FB5122"/>
    <w:rsid w:val="00FB51DA"/>
    <w:rsid w:val="00FB5312"/>
    <w:rsid w:val="00FB5331"/>
    <w:rsid w:val="00FB5337"/>
    <w:rsid w:val="00FB535D"/>
    <w:rsid w:val="00FB5401"/>
    <w:rsid w:val="00FB54DD"/>
    <w:rsid w:val="00FB55E0"/>
    <w:rsid w:val="00FB5764"/>
    <w:rsid w:val="00FB587F"/>
    <w:rsid w:val="00FB597E"/>
    <w:rsid w:val="00FB5DCA"/>
    <w:rsid w:val="00FB5DE3"/>
    <w:rsid w:val="00FB5E4A"/>
    <w:rsid w:val="00FB5F45"/>
    <w:rsid w:val="00FB5F4C"/>
    <w:rsid w:val="00FB60AD"/>
    <w:rsid w:val="00FB60C2"/>
    <w:rsid w:val="00FB64DF"/>
    <w:rsid w:val="00FB650D"/>
    <w:rsid w:val="00FB66D4"/>
    <w:rsid w:val="00FB68F4"/>
    <w:rsid w:val="00FB694D"/>
    <w:rsid w:val="00FB6953"/>
    <w:rsid w:val="00FB6A72"/>
    <w:rsid w:val="00FB6FB0"/>
    <w:rsid w:val="00FB713E"/>
    <w:rsid w:val="00FB72CF"/>
    <w:rsid w:val="00FB737C"/>
    <w:rsid w:val="00FB7461"/>
    <w:rsid w:val="00FB7559"/>
    <w:rsid w:val="00FB762A"/>
    <w:rsid w:val="00FB7646"/>
    <w:rsid w:val="00FB76AB"/>
    <w:rsid w:val="00FB7821"/>
    <w:rsid w:val="00FB7A02"/>
    <w:rsid w:val="00FB7AAB"/>
    <w:rsid w:val="00FB7B40"/>
    <w:rsid w:val="00FB7B5A"/>
    <w:rsid w:val="00FB7B8B"/>
    <w:rsid w:val="00FB7E1B"/>
    <w:rsid w:val="00FC03D5"/>
    <w:rsid w:val="00FC052C"/>
    <w:rsid w:val="00FC0764"/>
    <w:rsid w:val="00FC07B1"/>
    <w:rsid w:val="00FC09B2"/>
    <w:rsid w:val="00FC09D2"/>
    <w:rsid w:val="00FC0A4D"/>
    <w:rsid w:val="00FC0AC1"/>
    <w:rsid w:val="00FC0FDD"/>
    <w:rsid w:val="00FC0FF4"/>
    <w:rsid w:val="00FC1180"/>
    <w:rsid w:val="00FC11B8"/>
    <w:rsid w:val="00FC1352"/>
    <w:rsid w:val="00FC138C"/>
    <w:rsid w:val="00FC1448"/>
    <w:rsid w:val="00FC164F"/>
    <w:rsid w:val="00FC1666"/>
    <w:rsid w:val="00FC1710"/>
    <w:rsid w:val="00FC17DB"/>
    <w:rsid w:val="00FC1A5D"/>
    <w:rsid w:val="00FC1A76"/>
    <w:rsid w:val="00FC1AA6"/>
    <w:rsid w:val="00FC1E3B"/>
    <w:rsid w:val="00FC1E7F"/>
    <w:rsid w:val="00FC20DC"/>
    <w:rsid w:val="00FC2190"/>
    <w:rsid w:val="00FC222B"/>
    <w:rsid w:val="00FC22DE"/>
    <w:rsid w:val="00FC231A"/>
    <w:rsid w:val="00FC237D"/>
    <w:rsid w:val="00FC280D"/>
    <w:rsid w:val="00FC2916"/>
    <w:rsid w:val="00FC2959"/>
    <w:rsid w:val="00FC29BD"/>
    <w:rsid w:val="00FC2A4A"/>
    <w:rsid w:val="00FC2B60"/>
    <w:rsid w:val="00FC2D84"/>
    <w:rsid w:val="00FC2D95"/>
    <w:rsid w:val="00FC2DA3"/>
    <w:rsid w:val="00FC2E9F"/>
    <w:rsid w:val="00FC2EFF"/>
    <w:rsid w:val="00FC2F63"/>
    <w:rsid w:val="00FC2FE9"/>
    <w:rsid w:val="00FC3136"/>
    <w:rsid w:val="00FC328A"/>
    <w:rsid w:val="00FC350B"/>
    <w:rsid w:val="00FC3530"/>
    <w:rsid w:val="00FC359A"/>
    <w:rsid w:val="00FC35F9"/>
    <w:rsid w:val="00FC35FB"/>
    <w:rsid w:val="00FC36DE"/>
    <w:rsid w:val="00FC375C"/>
    <w:rsid w:val="00FC3A46"/>
    <w:rsid w:val="00FC3ADB"/>
    <w:rsid w:val="00FC3C89"/>
    <w:rsid w:val="00FC3D08"/>
    <w:rsid w:val="00FC3DF6"/>
    <w:rsid w:val="00FC3E01"/>
    <w:rsid w:val="00FC3E3E"/>
    <w:rsid w:val="00FC3E59"/>
    <w:rsid w:val="00FC45D4"/>
    <w:rsid w:val="00FC4931"/>
    <w:rsid w:val="00FC49C4"/>
    <w:rsid w:val="00FC4A65"/>
    <w:rsid w:val="00FC4CC2"/>
    <w:rsid w:val="00FC4F26"/>
    <w:rsid w:val="00FC5279"/>
    <w:rsid w:val="00FC52B0"/>
    <w:rsid w:val="00FC5333"/>
    <w:rsid w:val="00FC53A8"/>
    <w:rsid w:val="00FC5534"/>
    <w:rsid w:val="00FC5684"/>
    <w:rsid w:val="00FC57A4"/>
    <w:rsid w:val="00FC5811"/>
    <w:rsid w:val="00FC581F"/>
    <w:rsid w:val="00FC5841"/>
    <w:rsid w:val="00FC5868"/>
    <w:rsid w:val="00FC59F3"/>
    <w:rsid w:val="00FC5B9E"/>
    <w:rsid w:val="00FC5C78"/>
    <w:rsid w:val="00FC5F37"/>
    <w:rsid w:val="00FC614A"/>
    <w:rsid w:val="00FC61E9"/>
    <w:rsid w:val="00FC62AE"/>
    <w:rsid w:val="00FC62BD"/>
    <w:rsid w:val="00FC63CF"/>
    <w:rsid w:val="00FC6A92"/>
    <w:rsid w:val="00FC6A95"/>
    <w:rsid w:val="00FC6B8E"/>
    <w:rsid w:val="00FC6C4D"/>
    <w:rsid w:val="00FC6CF1"/>
    <w:rsid w:val="00FC6CF6"/>
    <w:rsid w:val="00FC6D38"/>
    <w:rsid w:val="00FC6DCB"/>
    <w:rsid w:val="00FC6EAC"/>
    <w:rsid w:val="00FC6F9D"/>
    <w:rsid w:val="00FC7077"/>
    <w:rsid w:val="00FC71F9"/>
    <w:rsid w:val="00FC731B"/>
    <w:rsid w:val="00FC752A"/>
    <w:rsid w:val="00FC75AB"/>
    <w:rsid w:val="00FC75BF"/>
    <w:rsid w:val="00FC7666"/>
    <w:rsid w:val="00FC76B6"/>
    <w:rsid w:val="00FC76BA"/>
    <w:rsid w:val="00FC784F"/>
    <w:rsid w:val="00FC799A"/>
    <w:rsid w:val="00FC7A92"/>
    <w:rsid w:val="00FC7AA3"/>
    <w:rsid w:val="00FC7B3A"/>
    <w:rsid w:val="00FC7BFC"/>
    <w:rsid w:val="00FC7C3E"/>
    <w:rsid w:val="00FC7D61"/>
    <w:rsid w:val="00FC7E14"/>
    <w:rsid w:val="00FC7E62"/>
    <w:rsid w:val="00FC7EC3"/>
    <w:rsid w:val="00FC7FE7"/>
    <w:rsid w:val="00FCF649"/>
    <w:rsid w:val="00FD0013"/>
    <w:rsid w:val="00FD008F"/>
    <w:rsid w:val="00FD02FA"/>
    <w:rsid w:val="00FD03A4"/>
    <w:rsid w:val="00FD048A"/>
    <w:rsid w:val="00FD056C"/>
    <w:rsid w:val="00FD06AA"/>
    <w:rsid w:val="00FD06E6"/>
    <w:rsid w:val="00FD076E"/>
    <w:rsid w:val="00FD087B"/>
    <w:rsid w:val="00FD0AE2"/>
    <w:rsid w:val="00FD0B01"/>
    <w:rsid w:val="00FD0B02"/>
    <w:rsid w:val="00FD0B3A"/>
    <w:rsid w:val="00FD0BAF"/>
    <w:rsid w:val="00FD0E62"/>
    <w:rsid w:val="00FD0EDE"/>
    <w:rsid w:val="00FD0EE5"/>
    <w:rsid w:val="00FD1165"/>
    <w:rsid w:val="00FD11C4"/>
    <w:rsid w:val="00FD12F4"/>
    <w:rsid w:val="00FD16D4"/>
    <w:rsid w:val="00FD1716"/>
    <w:rsid w:val="00FD188A"/>
    <w:rsid w:val="00FD1DBD"/>
    <w:rsid w:val="00FD2411"/>
    <w:rsid w:val="00FD24A7"/>
    <w:rsid w:val="00FD261D"/>
    <w:rsid w:val="00FD2776"/>
    <w:rsid w:val="00FD281B"/>
    <w:rsid w:val="00FD2865"/>
    <w:rsid w:val="00FD2986"/>
    <w:rsid w:val="00FD2A52"/>
    <w:rsid w:val="00FD2AFE"/>
    <w:rsid w:val="00FD2B33"/>
    <w:rsid w:val="00FD2C42"/>
    <w:rsid w:val="00FD2E2A"/>
    <w:rsid w:val="00FD31DF"/>
    <w:rsid w:val="00FD33BB"/>
    <w:rsid w:val="00FD3419"/>
    <w:rsid w:val="00FD3465"/>
    <w:rsid w:val="00FD3561"/>
    <w:rsid w:val="00FD359B"/>
    <w:rsid w:val="00FD35F0"/>
    <w:rsid w:val="00FD385F"/>
    <w:rsid w:val="00FD3ABD"/>
    <w:rsid w:val="00FD3B51"/>
    <w:rsid w:val="00FD3B5D"/>
    <w:rsid w:val="00FD3C76"/>
    <w:rsid w:val="00FD3D89"/>
    <w:rsid w:val="00FD3FB6"/>
    <w:rsid w:val="00FD3FD3"/>
    <w:rsid w:val="00FD403B"/>
    <w:rsid w:val="00FD4056"/>
    <w:rsid w:val="00FD4172"/>
    <w:rsid w:val="00FD41C7"/>
    <w:rsid w:val="00FD41CC"/>
    <w:rsid w:val="00FD41E6"/>
    <w:rsid w:val="00FD41F8"/>
    <w:rsid w:val="00FD43B0"/>
    <w:rsid w:val="00FD4400"/>
    <w:rsid w:val="00FD4777"/>
    <w:rsid w:val="00FD4D79"/>
    <w:rsid w:val="00FD4E3F"/>
    <w:rsid w:val="00FD4F16"/>
    <w:rsid w:val="00FD4FF1"/>
    <w:rsid w:val="00FD5114"/>
    <w:rsid w:val="00FD51A9"/>
    <w:rsid w:val="00FD51AD"/>
    <w:rsid w:val="00FD5225"/>
    <w:rsid w:val="00FD5244"/>
    <w:rsid w:val="00FD52AB"/>
    <w:rsid w:val="00FD52E8"/>
    <w:rsid w:val="00FD5571"/>
    <w:rsid w:val="00FD55C7"/>
    <w:rsid w:val="00FD55CD"/>
    <w:rsid w:val="00FD5771"/>
    <w:rsid w:val="00FD57CE"/>
    <w:rsid w:val="00FD5967"/>
    <w:rsid w:val="00FD59A6"/>
    <w:rsid w:val="00FD5AD5"/>
    <w:rsid w:val="00FD5D9A"/>
    <w:rsid w:val="00FD5E79"/>
    <w:rsid w:val="00FD5E8B"/>
    <w:rsid w:val="00FD6001"/>
    <w:rsid w:val="00FD6186"/>
    <w:rsid w:val="00FD6259"/>
    <w:rsid w:val="00FD682C"/>
    <w:rsid w:val="00FD68EF"/>
    <w:rsid w:val="00FD6968"/>
    <w:rsid w:val="00FD69D7"/>
    <w:rsid w:val="00FD69DB"/>
    <w:rsid w:val="00FD6A02"/>
    <w:rsid w:val="00FD6BF7"/>
    <w:rsid w:val="00FD6E42"/>
    <w:rsid w:val="00FD7064"/>
    <w:rsid w:val="00FD7294"/>
    <w:rsid w:val="00FD73FC"/>
    <w:rsid w:val="00FD7530"/>
    <w:rsid w:val="00FD75D4"/>
    <w:rsid w:val="00FD7714"/>
    <w:rsid w:val="00FD778C"/>
    <w:rsid w:val="00FD7A1A"/>
    <w:rsid w:val="00FD7B26"/>
    <w:rsid w:val="00FE002B"/>
    <w:rsid w:val="00FE0052"/>
    <w:rsid w:val="00FE010B"/>
    <w:rsid w:val="00FE011F"/>
    <w:rsid w:val="00FE014F"/>
    <w:rsid w:val="00FE02F7"/>
    <w:rsid w:val="00FE0471"/>
    <w:rsid w:val="00FE04BD"/>
    <w:rsid w:val="00FE06D2"/>
    <w:rsid w:val="00FE088B"/>
    <w:rsid w:val="00FE09B8"/>
    <w:rsid w:val="00FE09BD"/>
    <w:rsid w:val="00FE0ACA"/>
    <w:rsid w:val="00FE0B48"/>
    <w:rsid w:val="00FE0B88"/>
    <w:rsid w:val="00FE0BCD"/>
    <w:rsid w:val="00FE0C0C"/>
    <w:rsid w:val="00FE0C15"/>
    <w:rsid w:val="00FE0C2B"/>
    <w:rsid w:val="00FE0C44"/>
    <w:rsid w:val="00FE0C81"/>
    <w:rsid w:val="00FE0D28"/>
    <w:rsid w:val="00FE0E55"/>
    <w:rsid w:val="00FE0FC1"/>
    <w:rsid w:val="00FE1132"/>
    <w:rsid w:val="00FE1366"/>
    <w:rsid w:val="00FE13C5"/>
    <w:rsid w:val="00FE14A6"/>
    <w:rsid w:val="00FE14FB"/>
    <w:rsid w:val="00FE157E"/>
    <w:rsid w:val="00FE1604"/>
    <w:rsid w:val="00FE167A"/>
    <w:rsid w:val="00FE16A6"/>
    <w:rsid w:val="00FE17BD"/>
    <w:rsid w:val="00FE19B7"/>
    <w:rsid w:val="00FE1A16"/>
    <w:rsid w:val="00FE1A31"/>
    <w:rsid w:val="00FE1A62"/>
    <w:rsid w:val="00FE1B03"/>
    <w:rsid w:val="00FE1C5A"/>
    <w:rsid w:val="00FE1CF4"/>
    <w:rsid w:val="00FE1D24"/>
    <w:rsid w:val="00FE1D70"/>
    <w:rsid w:val="00FE1FAD"/>
    <w:rsid w:val="00FE2170"/>
    <w:rsid w:val="00FE2460"/>
    <w:rsid w:val="00FE2549"/>
    <w:rsid w:val="00FE255F"/>
    <w:rsid w:val="00FE2755"/>
    <w:rsid w:val="00FE28FD"/>
    <w:rsid w:val="00FE295B"/>
    <w:rsid w:val="00FE2963"/>
    <w:rsid w:val="00FE298A"/>
    <w:rsid w:val="00FE2A24"/>
    <w:rsid w:val="00FE2AA1"/>
    <w:rsid w:val="00FE2C03"/>
    <w:rsid w:val="00FE2C5C"/>
    <w:rsid w:val="00FE2C73"/>
    <w:rsid w:val="00FE2D28"/>
    <w:rsid w:val="00FE2D36"/>
    <w:rsid w:val="00FE2DC7"/>
    <w:rsid w:val="00FE2E5F"/>
    <w:rsid w:val="00FE2E72"/>
    <w:rsid w:val="00FE2EC1"/>
    <w:rsid w:val="00FE2F8E"/>
    <w:rsid w:val="00FE2FE8"/>
    <w:rsid w:val="00FE32BB"/>
    <w:rsid w:val="00FE32D0"/>
    <w:rsid w:val="00FE3335"/>
    <w:rsid w:val="00FE338C"/>
    <w:rsid w:val="00FE3431"/>
    <w:rsid w:val="00FE3528"/>
    <w:rsid w:val="00FE3678"/>
    <w:rsid w:val="00FE3706"/>
    <w:rsid w:val="00FE399B"/>
    <w:rsid w:val="00FE3A95"/>
    <w:rsid w:val="00FE3C0B"/>
    <w:rsid w:val="00FE3E4C"/>
    <w:rsid w:val="00FE40A6"/>
    <w:rsid w:val="00FE40C7"/>
    <w:rsid w:val="00FE4136"/>
    <w:rsid w:val="00FE41D9"/>
    <w:rsid w:val="00FE42A6"/>
    <w:rsid w:val="00FE432E"/>
    <w:rsid w:val="00FE44B9"/>
    <w:rsid w:val="00FE4692"/>
    <w:rsid w:val="00FE48E3"/>
    <w:rsid w:val="00FE4982"/>
    <w:rsid w:val="00FE49FE"/>
    <w:rsid w:val="00FE4A07"/>
    <w:rsid w:val="00FE4A59"/>
    <w:rsid w:val="00FE4AFD"/>
    <w:rsid w:val="00FE4B56"/>
    <w:rsid w:val="00FE4C1C"/>
    <w:rsid w:val="00FE4D30"/>
    <w:rsid w:val="00FE4D61"/>
    <w:rsid w:val="00FE4D75"/>
    <w:rsid w:val="00FE4DDD"/>
    <w:rsid w:val="00FE4EF2"/>
    <w:rsid w:val="00FE504D"/>
    <w:rsid w:val="00FE5342"/>
    <w:rsid w:val="00FE5455"/>
    <w:rsid w:val="00FE550F"/>
    <w:rsid w:val="00FE5547"/>
    <w:rsid w:val="00FE55D2"/>
    <w:rsid w:val="00FE55E6"/>
    <w:rsid w:val="00FE56E1"/>
    <w:rsid w:val="00FE5A9A"/>
    <w:rsid w:val="00FE5B9C"/>
    <w:rsid w:val="00FE6137"/>
    <w:rsid w:val="00FE6284"/>
    <w:rsid w:val="00FE62EE"/>
    <w:rsid w:val="00FE660D"/>
    <w:rsid w:val="00FE6687"/>
    <w:rsid w:val="00FE6699"/>
    <w:rsid w:val="00FE685F"/>
    <w:rsid w:val="00FE6873"/>
    <w:rsid w:val="00FE6A56"/>
    <w:rsid w:val="00FE6B35"/>
    <w:rsid w:val="00FE6CFE"/>
    <w:rsid w:val="00FE6E55"/>
    <w:rsid w:val="00FE6ED3"/>
    <w:rsid w:val="00FE7090"/>
    <w:rsid w:val="00FE721F"/>
    <w:rsid w:val="00FE7467"/>
    <w:rsid w:val="00FE75F5"/>
    <w:rsid w:val="00FE78C2"/>
    <w:rsid w:val="00FE79C3"/>
    <w:rsid w:val="00FE7A1D"/>
    <w:rsid w:val="00FE7B33"/>
    <w:rsid w:val="00FE7B95"/>
    <w:rsid w:val="00FE7C6F"/>
    <w:rsid w:val="00FE7CD0"/>
    <w:rsid w:val="00FE7D8A"/>
    <w:rsid w:val="00FE7DB3"/>
    <w:rsid w:val="00FE7F36"/>
    <w:rsid w:val="00FF0154"/>
    <w:rsid w:val="00FF0206"/>
    <w:rsid w:val="00FF029E"/>
    <w:rsid w:val="00FF0303"/>
    <w:rsid w:val="00FF0313"/>
    <w:rsid w:val="00FF033F"/>
    <w:rsid w:val="00FF0346"/>
    <w:rsid w:val="00FF0432"/>
    <w:rsid w:val="00FF0484"/>
    <w:rsid w:val="00FF049E"/>
    <w:rsid w:val="00FF04EF"/>
    <w:rsid w:val="00FF05C3"/>
    <w:rsid w:val="00FF0691"/>
    <w:rsid w:val="00FF08A6"/>
    <w:rsid w:val="00FF08C9"/>
    <w:rsid w:val="00FF0993"/>
    <w:rsid w:val="00FF0B8C"/>
    <w:rsid w:val="00FF0C15"/>
    <w:rsid w:val="00FF0E1F"/>
    <w:rsid w:val="00FF0F10"/>
    <w:rsid w:val="00FF0F16"/>
    <w:rsid w:val="00FF0FD3"/>
    <w:rsid w:val="00FF118F"/>
    <w:rsid w:val="00FF11C6"/>
    <w:rsid w:val="00FF1251"/>
    <w:rsid w:val="00FF1382"/>
    <w:rsid w:val="00FF14BD"/>
    <w:rsid w:val="00FF1815"/>
    <w:rsid w:val="00FF1877"/>
    <w:rsid w:val="00FF19B3"/>
    <w:rsid w:val="00FF1B36"/>
    <w:rsid w:val="00FF1C37"/>
    <w:rsid w:val="00FF1C81"/>
    <w:rsid w:val="00FF1CDC"/>
    <w:rsid w:val="00FF1E94"/>
    <w:rsid w:val="00FF1F16"/>
    <w:rsid w:val="00FF2258"/>
    <w:rsid w:val="00FF25B6"/>
    <w:rsid w:val="00FF2AE3"/>
    <w:rsid w:val="00FF2D1F"/>
    <w:rsid w:val="00FF2D2F"/>
    <w:rsid w:val="00FF30D6"/>
    <w:rsid w:val="00FF3321"/>
    <w:rsid w:val="00FF33B6"/>
    <w:rsid w:val="00FF3491"/>
    <w:rsid w:val="00FF36E1"/>
    <w:rsid w:val="00FF383C"/>
    <w:rsid w:val="00FF38B5"/>
    <w:rsid w:val="00FF3D0F"/>
    <w:rsid w:val="00FF402C"/>
    <w:rsid w:val="00FF4139"/>
    <w:rsid w:val="00FF425A"/>
    <w:rsid w:val="00FF4393"/>
    <w:rsid w:val="00FF43D3"/>
    <w:rsid w:val="00FF475A"/>
    <w:rsid w:val="00FF48FE"/>
    <w:rsid w:val="00FF4901"/>
    <w:rsid w:val="00FF49FE"/>
    <w:rsid w:val="00FF4B61"/>
    <w:rsid w:val="00FF4D76"/>
    <w:rsid w:val="00FF4EAB"/>
    <w:rsid w:val="00FF4F7E"/>
    <w:rsid w:val="00FF5090"/>
    <w:rsid w:val="00FF51EB"/>
    <w:rsid w:val="00FF5340"/>
    <w:rsid w:val="00FF55A5"/>
    <w:rsid w:val="00FF5767"/>
    <w:rsid w:val="00FF583E"/>
    <w:rsid w:val="00FF59C9"/>
    <w:rsid w:val="00FF5A56"/>
    <w:rsid w:val="00FF5EF2"/>
    <w:rsid w:val="00FF5F4E"/>
    <w:rsid w:val="00FF5FE7"/>
    <w:rsid w:val="00FF6105"/>
    <w:rsid w:val="00FF616C"/>
    <w:rsid w:val="00FF619E"/>
    <w:rsid w:val="00FF6398"/>
    <w:rsid w:val="00FF64AE"/>
    <w:rsid w:val="00FF6758"/>
    <w:rsid w:val="00FF68F2"/>
    <w:rsid w:val="00FF69D5"/>
    <w:rsid w:val="00FF6C69"/>
    <w:rsid w:val="00FF6F84"/>
    <w:rsid w:val="00FF70CD"/>
    <w:rsid w:val="00FF723A"/>
    <w:rsid w:val="00FF73E6"/>
    <w:rsid w:val="00FF748A"/>
    <w:rsid w:val="00FF7ACD"/>
    <w:rsid w:val="00FF7E93"/>
    <w:rsid w:val="010856F2"/>
    <w:rsid w:val="010B0005"/>
    <w:rsid w:val="010B42DE"/>
    <w:rsid w:val="012043AE"/>
    <w:rsid w:val="013623AE"/>
    <w:rsid w:val="01382444"/>
    <w:rsid w:val="0138A1AC"/>
    <w:rsid w:val="013D3FE0"/>
    <w:rsid w:val="013D69FF"/>
    <w:rsid w:val="0141B179"/>
    <w:rsid w:val="01434498"/>
    <w:rsid w:val="0144D8EE"/>
    <w:rsid w:val="01531BA6"/>
    <w:rsid w:val="01599B77"/>
    <w:rsid w:val="015B8A6C"/>
    <w:rsid w:val="0161F1AB"/>
    <w:rsid w:val="01637F74"/>
    <w:rsid w:val="0163B51B"/>
    <w:rsid w:val="01674777"/>
    <w:rsid w:val="016C391D"/>
    <w:rsid w:val="0170B40F"/>
    <w:rsid w:val="0170F6B0"/>
    <w:rsid w:val="01832B1A"/>
    <w:rsid w:val="01899D92"/>
    <w:rsid w:val="01902FD7"/>
    <w:rsid w:val="0194EFCC"/>
    <w:rsid w:val="01B63180"/>
    <w:rsid w:val="01B6B840"/>
    <w:rsid w:val="01BB3086"/>
    <w:rsid w:val="01C0B303"/>
    <w:rsid w:val="01C18FE9"/>
    <w:rsid w:val="01CAC959"/>
    <w:rsid w:val="01CC9A42"/>
    <w:rsid w:val="01D95461"/>
    <w:rsid w:val="01D97B5C"/>
    <w:rsid w:val="01E78ECE"/>
    <w:rsid w:val="01E94F34"/>
    <w:rsid w:val="01EEC968"/>
    <w:rsid w:val="01EFFCD0"/>
    <w:rsid w:val="01F6E52A"/>
    <w:rsid w:val="01FBCCDE"/>
    <w:rsid w:val="01FFDC65"/>
    <w:rsid w:val="020BC469"/>
    <w:rsid w:val="02135FC4"/>
    <w:rsid w:val="021B4A90"/>
    <w:rsid w:val="021D9B8B"/>
    <w:rsid w:val="0222377B"/>
    <w:rsid w:val="022513D1"/>
    <w:rsid w:val="022763E8"/>
    <w:rsid w:val="022C15D2"/>
    <w:rsid w:val="022D58BA"/>
    <w:rsid w:val="024EADD8"/>
    <w:rsid w:val="024F5819"/>
    <w:rsid w:val="02502887"/>
    <w:rsid w:val="025BA781"/>
    <w:rsid w:val="025EE31A"/>
    <w:rsid w:val="02609F70"/>
    <w:rsid w:val="026BDCAC"/>
    <w:rsid w:val="026EF71A"/>
    <w:rsid w:val="0271E141"/>
    <w:rsid w:val="027362C8"/>
    <w:rsid w:val="027A710F"/>
    <w:rsid w:val="027C5482"/>
    <w:rsid w:val="0285088E"/>
    <w:rsid w:val="0286EDE4"/>
    <w:rsid w:val="028BD9D1"/>
    <w:rsid w:val="02A01F89"/>
    <w:rsid w:val="02BB3883"/>
    <w:rsid w:val="02C15A91"/>
    <w:rsid w:val="02C5B114"/>
    <w:rsid w:val="02C73810"/>
    <w:rsid w:val="02D74487"/>
    <w:rsid w:val="02D8EE09"/>
    <w:rsid w:val="02D9FF27"/>
    <w:rsid w:val="02DD2F3C"/>
    <w:rsid w:val="02EBA10E"/>
    <w:rsid w:val="02EE3B44"/>
    <w:rsid w:val="02F244D0"/>
    <w:rsid w:val="02F2E6C6"/>
    <w:rsid w:val="02FC6503"/>
    <w:rsid w:val="02FDBF5C"/>
    <w:rsid w:val="03009A63"/>
    <w:rsid w:val="0303A6A5"/>
    <w:rsid w:val="030D4921"/>
    <w:rsid w:val="031500B1"/>
    <w:rsid w:val="03234EFC"/>
    <w:rsid w:val="032507AD"/>
    <w:rsid w:val="0329ABD3"/>
    <w:rsid w:val="032E00EA"/>
    <w:rsid w:val="033131C9"/>
    <w:rsid w:val="03336F63"/>
    <w:rsid w:val="033AD0B3"/>
    <w:rsid w:val="0342AEF4"/>
    <w:rsid w:val="03435EB3"/>
    <w:rsid w:val="03468BAE"/>
    <w:rsid w:val="034917EF"/>
    <w:rsid w:val="03509ADD"/>
    <w:rsid w:val="0356F977"/>
    <w:rsid w:val="035A900B"/>
    <w:rsid w:val="035C9ABD"/>
    <w:rsid w:val="035FB87D"/>
    <w:rsid w:val="03612D6A"/>
    <w:rsid w:val="0361DD9B"/>
    <w:rsid w:val="036514EE"/>
    <w:rsid w:val="0365A02C"/>
    <w:rsid w:val="0369344A"/>
    <w:rsid w:val="036B4F3A"/>
    <w:rsid w:val="037498C5"/>
    <w:rsid w:val="0374EDD8"/>
    <w:rsid w:val="037FDE62"/>
    <w:rsid w:val="0383F0D9"/>
    <w:rsid w:val="038CAC8B"/>
    <w:rsid w:val="0390709F"/>
    <w:rsid w:val="0391ECC7"/>
    <w:rsid w:val="03979A62"/>
    <w:rsid w:val="03981E2C"/>
    <w:rsid w:val="03A2BA8C"/>
    <w:rsid w:val="03A504B5"/>
    <w:rsid w:val="03A61E79"/>
    <w:rsid w:val="03AD9FCC"/>
    <w:rsid w:val="03AF54C5"/>
    <w:rsid w:val="03C412C8"/>
    <w:rsid w:val="03C55B35"/>
    <w:rsid w:val="03CA64E0"/>
    <w:rsid w:val="03CF9301"/>
    <w:rsid w:val="03D53C00"/>
    <w:rsid w:val="03DA9084"/>
    <w:rsid w:val="03EAF314"/>
    <w:rsid w:val="03FE97C5"/>
    <w:rsid w:val="0401FEFC"/>
    <w:rsid w:val="0405E2E0"/>
    <w:rsid w:val="04087CB9"/>
    <w:rsid w:val="0409DE4B"/>
    <w:rsid w:val="040E915E"/>
    <w:rsid w:val="041462E2"/>
    <w:rsid w:val="0416422A"/>
    <w:rsid w:val="0419ECD3"/>
    <w:rsid w:val="0429BD36"/>
    <w:rsid w:val="042A3D1E"/>
    <w:rsid w:val="042DD88D"/>
    <w:rsid w:val="04330F5E"/>
    <w:rsid w:val="04345726"/>
    <w:rsid w:val="04383C76"/>
    <w:rsid w:val="0439B720"/>
    <w:rsid w:val="043B0215"/>
    <w:rsid w:val="043EC56E"/>
    <w:rsid w:val="04427CCC"/>
    <w:rsid w:val="044A6B39"/>
    <w:rsid w:val="0454BB29"/>
    <w:rsid w:val="045E1762"/>
    <w:rsid w:val="045E7C5F"/>
    <w:rsid w:val="04683E82"/>
    <w:rsid w:val="046B5581"/>
    <w:rsid w:val="046D3C14"/>
    <w:rsid w:val="04723B57"/>
    <w:rsid w:val="0474AD97"/>
    <w:rsid w:val="04782820"/>
    <w:rsid w:val="048079D8"/>
    <w:rsid w:val="0486BB1D"/>
    <w:rsid w:val="0498F45F"/>
    <w:rsid w:val="049996CE"/>
    <w:rsid w:val="049B3C04"/>
    <w:rsid w:val="049B5893"/>
    <w:rsid w:val="049F8C88"/>
    <w:rsid w:val="04A48347"/>
    <w:rsid w:val="04A49A3E"/>
    <w:rsid w:val="04ACD171"/>
    <w:rsid w:val="04BA14E0"/>
    <w:rsid w:val="04BF039B"/>
    <w:rsid w:val="04CF2618"/>
    <w:rsid w:val="04D2C158"/>
    <w:rsid w:val="04D5FF69"/>
    <w:rsid w:val="04E1CEA9"/>
    <w:rsid w:val="04EB0860"/>
    <w:rsid w:val="04FA2B11"/>
    <w:rsid w:val="04FA30DA"/>
    <w:rsid w:val="04FBD89C"/>
    <w:rsid w:val="05039816"/>
    <w:rsid w:val="05050CAA"/>
    <w:rsid w:val="05062E8D"/>
    <w:rsid w:val="050CA713"/>
    <w:rsid w:val="050D0388"/>
    <w:rsid w:val="051475D4"/>
    <w:rsid w:val="0514A4CB"/>
    <w:rsid w:val="0515D717"/>
    <w:rsid w:val="0517FB6D"/>
    <w:rsid w:val="0517FDEB"/>
    <w:rsid w:val="05188D20"/>
    <w:rsid w:val="051E30EC"/>
    <w:rsid w:val="0520E4E6"/>
    <w:rsid w:val="05269B69"/>
    <w:rsid w:val="05324135"/>
    <w:rsid w:val="05333F76"/>
    <w:rsid w:val="05380DE2"/>
    <w:rsid w:val="053F5DFE"/>
    <w:rsid w:val="05420CD5"/>
    <w:rsid w:val="05461C13"/>
    <w:rsid w:val="055B5888"/>
    <w:rsid w:val="05635CB4"/>
    <w:rsid w:val="056BA0E5"/>
    <w:rsid w:val="056E5ACB"/>
    <w:rsid w:val="056F1FC8"/>
    <w:rsid w:val="05706EDE"/>
    <w:rsid w:val="05757E16"/>
    <w:rsid w:val="05786923"/>
    <w:rsid w:val="0578AC52"/>
    <w:rsid w:val="058B0596"/>
    <w:rsid w:val="058DB91F"/>
    <w:rsid w:val="0592BDC3"/>
    <w:rsid w:val="05974AA8"/>
    <w:rsid w:val="059E5C20"/>
    <w:rsid w:val="05A29B7C"/>
    <w:rsid w:val="05A7899E"/>
    <w:rsid w:val="05A83835"/>
    <w:rsid w:val="05B434CB"/>
    <w:rsid w:val="05BB276A"/>
    <w:rsid w:val="05BB9D87"/>
    <w:rsid w:val="05C28824"/>
    <w:rsid w:val="05C32E4F"/>
    <w:rsid w:val="05CDD613"/>
    <w:rsid w:val="05D0B762"/>
    <w:rsid w:val="05D7DE6E"/>
    <w:rsid w:val="05DEBA85"/>
    <w:rsid w:val="05E3C75F"/>
    <w:rsid w:val="05E9AB9E"/>
    <w:rsid w:val="05EB79EF"/>
    <w:rsid w:val="05F213A7"/>
    <w:rsid w:val="05FBDC7F"/>
    <w:rsid w:val="05FC1588"/>
    <w:rsid w:val="05FE2BC0"/>
    <w:rsid w:val="0600451D"/>
    <w:rsid w:val="0601259A"/>
    <w:rsid w:val="06066AD4"/>
    <w:rsid w:val="060D5978"/>
    <w:rsid w:val="06100527"/>
    <w:rsid w:val="0611315E"/>
    <w:rsid w:val="0616CF88"/>
    <w:rsid w:val="06210EE0"/>
    <w:rsid w:val="0626963C"/>
    <w:rsid w:val="0629D1A7"/>
    <w:rsid w:val="062AFB53"/>
    <w:rsid w:val="062DB53C"/>
    <w:rsid w:val="062E3704"/>
    <w:rsid w:val="0636588E"/>
    <w:rsid w:val="0638155E"/>
    <w:rsid w:val="06406E19"/>
    <w:rsid w:val="06499497"/>
    <w:rsid w:val="0650DF96"/>
    <w:rsid w:val="0651C41E"/>
    <w:rsid w:val="0651CBA7"/>
    <w:rsid w:val="06580CBC"/>
    <w:rsid w:val="065A0A8F"/>
    <w:rsid w:val="06608145"/>
    <w:rsid w:val="0660C3DF"/>
    <w:rsid w:val="0666B0BB"/>
    <w:rsid w:val="066B2C8F"/>
    <w:rsid w:val="066C9BF0"/>
    <w:rsid w:val="0676F9B0"/>
    <w:rsid w:val="0682A218"/>
    <w:rsid w:val="068659AB"/>
    <w:rsid w:val="06898F2F"/>
    <w:rsid w:val="0694636A"/>
    <w:rsid w:val="069EB8D9"/>
    <w:rsid w:val="069F98E5"/>
    <w:rsid w:val="06A4C12D"/>
    <w:rsid w:val="06A7B03D"/>
    <w:rsid w:val="06A7C2B4"/>
    <w:rsid w:val="06A89385"/>
    <w:rsid w:val="06B22BD4"/>
    <w:rsid w:val="06B2BD0D"/>
    <w:rsid w:val="06B52BF1"/>
    <w:rsid w:val="06B9858D"/>
    <w:rsid w:val="06C1ACE4"/>
    <w:rsid w:val="06D57DE8"/>
    <w:rsid w:val="06D6C627"/>
    <w:rsid w:val="06D78B87"/>
    <w:rsid w:val="06DA63BA"/>
    <w:rsid w:val="06E19F03"/>
    <w:rsid w:val="06E343D6"/>
    <w:rsid w:val="06EC91AD"/>
    <w:rsid w:val="06F75E8E"/>
    <w:rsid w:val="06F91C0A"/>
    <w:rsid w:val="06FD9AB7"/>
    <w:rsid w:val="0701FD17"/>
    <w:rsid w:val="0707778E"/>
    <w:rsid w:val="07096DA9"/>
    <w:rsid w:val="070A832D"/>
    <w:rsid w:val="070CA141"/>
    <w:rsid w:val="071C6005"/>
    <w:rsid w:val="07230BA0"/>
    <w:rsid w:val="0727D7EE"/>
    <w:rsid w:val="0729C4EC"/>
    <w:rsid w:val="072A5EF0"/>
    <w:rsid w:val="0735F92A"/>
    <w:rsid w:val="07388A24"/>
    <w:rsid w:val="073BF00F"/>
    <w:rsid w:val="074B2616"/>
    <w:rsid w:val="074FEF1E"/>
    <w:rsid w:val="0751EF59"/>
    <w:rsid w:val="07525DB6"/>
    <w:rsid w:val="075330C9"/>
    <w:rsid w:val="075A23BF"/>
    <w:rsid w:val="075C5463"/>
    <w:rsid w:val="07614EC0"/>
    <w:rsid w:val="07676B5F"/>
    <w:rsid w:val="076FE342"/>
    <w:rsid w:val="07767A7A"/>
    <w:rsid w:val="077BCB12"/>
    <w:rsid w:val="078A1497"/>
    <w:rsid w:val="0792E3C5"/>
    <w:rsid w:val="07A3EF7B"/>
    <w:rsid w:val="07A6B2CA"/>
    <w:rsid w:val="07A7E64E"/>
    <w:rsid w:val="07A8DED2"/>
    <w:rsid w:val="07AE3A49"/>
    <w:rsid w:val="07AFC566"/>
    <w:rsid w:val="07B5A25B"/>
    <w:rsid w:val="07BF6EB1"/>
    <w:rsid w:val="07C8676E"/>
    <w:rsid w:val="07C86C0A"/>
    <w:rsid w:val="07CA88DA"/>
    <w:rsid w:val="07CF6D5D"/>
    <w:rsid w:val="07DC4F41"/>
    <w:rsid w:val="07E3CBFB"/>
    <w:rsid w:val="07ECA0A4"/>
    <w:rsid w:val="07EFF7F6"/>
    <w:rsid w:val="0805A5E1"/>
    <w:rsid w:val="0808E776"/>
    <w:rsid w:val="080D873A"/>
    <w:rsid w:val="081ACEDE"/>
    <w:rsid w:val="08211F40"/>
    <w:rsid w:val="082A0BAD"/>
    <w:rsid w:val="08310E5E"/>
    <w:rsid w:val="0832CDD8"/>
    <w:rsid w:val="0838976D"/>
    <w:rsid w:val="083AC600"/>
    <w:rsid w:val="083C6154"/>
    <w:rsid w:val="08425554"/>
    <w:rsid w:val="08484E39"/>
    <w:rsid w:val="0848E180"/>
    <w:rsid w:val="084D9AFF"/>
    <w:rsid w:val="08510036"/>
    <w:rsid w:val="0853820E"/>
    <w:rsid w:val="08598D25"/>
    <w:rsid w:val="08604306"/>
    <w:rsid w:val="086246D6"/>
    <w:rsid w:val="0862A625"/>
    <w:rsid w:val="086534B8"/>
    <w:rsid w:val="086B101F"/>
    <w:rsid w:val="08730446"/>
    <w:rsid w:val="0878E507"/>
    <w:rsid w:val="087AA2CF"/>
    <w:rsid w:val="087BE56B"/>
    <w:rsid w:val="087D55EA"/>
    <w:rsid w:val="087D842C"/>
    <w:rsid w:val="0881C492"/>
    <w:rsid w:val="08881175"/>
    <w:rsid w:val="088945B9"/>
    <w:rsid w:val="088FE76E"/>
    <w:rsid w:val="08953CFE"/>
    <w:rsid w:val="089D6A70"/>
    <w:rsid w:val="08A0F1FF"/>
    <w:rsid w:val="08A7A18B"/>
    <w:rsid w:val="08A7E4AB"/>
    <w:rsid w:val="08B0474C"/>
    <w:rsid w:val="08B4EDF1"/>
    <w:rsid w:val="08B677E6"/>
    <w:rsid w:val="08BA3464"/>
    <w:rsid w:val="08C08FCB"/>
    <w:rsid w:val="08D126F0"/>
    <w:rsid w:val="08D2F960"/>
    <w:rsid w:val="08D42D6A"/>
    <w:rsid w:val="08D44CD8"/>
    <w:rsid w:val="08DA43A4"/>
    <w:rsid w:val="08DCFAAE"/>
    <w:rsid w:val="08E6D00D"/>
    <w:rsid w:val="08EB4032"/>
    <w:rsid w:val="08F29860"/>
    <w:rsid w:val="08F6F24F"/>
    <w:rsid w:val="08FBDD27"/>
    <w:rsid w:val="0901A1C3"/>
    <w:rsid w:val="0913BB32"/>
    <w:rsid w:val="091C3EF0"/>
    <w:rsid w:val="091DD60A"/>
    <w:rsid w:val="091EE139"/>
    <w:rsid w:val="09215A7C"/>
    <w:rsid w:val="0925E56A"/>
    <w:rsid w:val="09311726"/>
    <w:rsid w:val="09352988"/>
    <w:rsid w:val="09372C49"/>
    <w:rsid w:val="093EC71F"/>
    <w:rsid w:val="0942868E"/>
    <w:rsid w:val="094556E6"/>
    <w:rsid w:val="0948C3DA"/>
    <w:rsid w:val="094D2F0D"/>
    <w:rsid w:val="094F1423"/>
    <w:rsid w:val="095208EA"/>
    <w:rsid w:val="0955BB25"/>
    <w:rsid w:val="095CE7F9"/>
    <w:rsid w:val="095D8523"/>
    <w:rsid w:val="09624CB9"/>
    <w:rsid w:val="096E281E"/>
    <w:rsid w:val="0977CBEA"/>
    <w:rsid w:val="097EB999"/>
    <w:rsid w:val="09801DED"/>
    <w:rsid w:val="0989684E"/>
    <w:rsid w:val="099C4FD9"/>
    <w:rsid w:val="099D8501"/>
    <w:rsid w:val="09A1ACF4"/>
    <w:rsid w:val="09A2ADAB"/>
    <w:rsid w:val="09A40326"/>
    <w:rsid w:val="09A445AE"/>
    <w:rsid w:val="09A61B41"/>
    <w:rsid w:val="09A70791"/>
    <w:rsid w:val="09AE3248"/>
    <w:rsid w:val="09B46C26"/>
    <w:rsid w:val="09B5BAB6"/>
    <w:rsid w:val="09B5E3C3"/>
    <w:rsid w:val="09B889E8"/>
    <w:rsid w:val="09BB2225"/>
    <w:rsid w:val="09C0A960"/>
    <w:rsid w:val="09C405D3"/>
    <w:rsid w:val="09C785AE"/>
    <w:rsid w:val="09CFF3BB"/>
    <w:rsid w:val="09D23136"/>
    <w:rsid w:val="09D30E03"/>
    <w:rsid w:val="09D4A998"/>
    <w:rsid w:val="09D59969"/>
    <w:rsid w:val="09ECD6D3"/>
    <w:rsid w:val="09EF5730"/>
    <w:rsid w:val="09F1D118"/>
    <w:rsid w:val="09F5079B"/>
    <w:rsid w:val="09FA97CF"/>
    <w:rsid w:val="0A01EAAB"/>
    <w:rsid w:val="0A02B09F"/>
    <w:rsid w:val="0A08617B"/>
    <w:rsid w:val="0A20F9AC"/>
    <w:rsid w:val="0A248F80"/>
    <w:rsid w:val="0A2736C2"/>
    <w:rsid w:val="0A29FEA0"/>
    <w:rsid w:val="0A2C7178"/>
    <w:rsid w:val="0A2F0A32"/>
    <w:rsid w:val="0A3A084A"/>
    <w:rsid w:val="0A449454"/>
    <w:rsid w:val="0A46A5BC"/>
    <w:rsid w:val="0A634A73"/>
    <w:rsid w:val="0A6D3835"/>
    <w:rsid w:val="0A6F2426"/>
    <w:rsid w:val="0A78D690"/>
    <w:rsid w:val="0A7DF65D"/>
    <w:rsid w:val="0A7E231D"/>
    <w:rsid w:val="0A844170"/>
    <w:rsid w:val="0A8D2B13"/>
    <w:rsid w:val="0A9738AA"/>
    <w:rsid w:val="0A979568"/>
    <w:rsid w:val="0AA55055"/>
    <w:rsid w:val="0AAFEC63"/>
    <w:rsid w:val="0AB56781"/>
    <w:rsid w:val="0AB7E9BD"/>
    <w:rsid w:val="0ABB5EAB"/>
    <w:rsid w:val="0ABE8154"/>
    <w:rsid w:val="0AD2B93E"/>
    <w:rsid w:val="0AD2E08F"/>
    <w:rsid w:val="0AD8D2B8"/>
    <w:rsid w:val="0ADC0C4A"/>
    <w:rsid w:val="0AE777C1"/>
    <w:rsid w:val="0AE96CE7"/>
    <w:rsid w:val="0AEAE542"/>
    <w:rsid w:val="0AEC550D"/>
    <w:rsid w:val="0AFC7CCB"/>
    <w:rsid w:val="0B00B370"/>
    <w:rsid w:val="0B066DDB"/>
    <w:rsid w:val="0B08DD2F"/>
    <w:rsid w:val="0B0F2026"/>
    <w:rsid w:val="0B12A127"/>
    <w:rsid w:val="0B177802"/>
    <w:rsid w:val="0B25A9B7"/>
    <w:rsid w:val="0B278A91"/>
    <w:rsid w:val="0B2AD401"/>
    <w:rsid w:val="0B3F5623"/>
    <w:rsid w:val="0B45D825"/>
    <w:rsid w:val="0B4755EB"/>
    <w:rsid w:val="0B47F5F3"/>
    <w:rsid w:val="0B4F1356"/>
    <w:rsid w:val="0B522A1A"/>
    <w:rsid w:val="0B5398AE"/>
    <w:rsid w:val="0B55B34A"/>
    <w:rsid w:val="0B61850E"/>
    <w:rsid w:val="0B624005"/>
    <w:rsid w:val="0B630CDA"/>
    <w:rsid w:val="0B665E4F"/>
    <w:rsid w:val="0B66A4F0"/>
    <w:rsid w:val="0B685141"/>
    <w:rsid w:val="0B6AD955"/>
    <w:rsid w:val="0B701F91"/>
    <w:rsid w:val="0B7062A5"/>
    <w:rsid w:val="0B752E63"/>
    <w:rsid w:val="0B773064"/>
    <w:rsid w:val="0B776597"/>
    <w:rsid w:val="0B7C2CC3"/>
    <w:rsid w:val="0B7DE569"/>
    <w:rsid w:val="0B87F2E1"/>
    <w:rsid w:val="0B89E27A"/>
    <w:rsid w:val="0B94633C"/>
    <w:rsid w:val="0B9A4EE2"/>
    <w:rsid w:val="0BA677E7"/>
    <w:rsid w:val="0BA7425E"/>
    <w:rsid w:val="0BA89F8A"/>
    <w:rsid w:val="0BA8FBD3"/>
    <w:rsid w:val="0BB3959F"/>
    <w:rsid w:val="0BB7196F"/>
    <w:rsid w:val="0BBD85F1"/>
    <w:rsid w:val="0BCB3EA7"/>
    <w:rsid w:val="0BD2D7DF"/>
    <w:rsid w:val="0BD978FE"/>
    <w:rsid w:val="0BDE1759"/>
    <w:rsid w:val="0BE27888"/>
    <w:rsid w:val="0BEEDCA0"/>
    <w:rsid w:val="0BF07222"/>
    <w:rsid w:val="0BF11A81"/>
    <w:rsid w:val="0BFB5ED7"/>
    <w:rsid w:val="0BFBDE1F"/>
    <w:rsid w:val="0BFC76D6"/>
    <w:rsid w:val="0C017E7C"/>
    <w:rsid w:val="0C03419E"/>
    <w:rsid w:val="0C0438B6"/>
    <w:rsid w:val="0C08D10B"/>
    <w:rsid w:val="0C0A89C8"/>
    <w:rsid w:val="0C0CFB9E"/>
    <w:rsid w:val="0C18082E"/>
    <w:rsid w:val="0C19ABE9"/>
    <w:rsid w:val="0C1B5EE4"/>
    <w:rsid w:val="0C265CE0"/>
    <w:rsid w:val="0C279B18"/>
    <w:rsid w:val="0C35C825"/>
    <w:rsid w:val="0C380492"/>
    <w:rsid w:val="0C3D5210"/>
    <w:rsid w:val="0C3DE670"/>
    <w:rsid w:val="0C3FD385"/>
    <w:rsid w:val="0C416DEF"/>
    <w:rsid w:val="0C45F54F"/>
    <w:rsid w:val="0C4BBDB2"/>
    <w:rsid w:val="0C502AE8"/>
    <w:rsid w:val="0C515090"/>
    <w:rsid w:val="0C517088"/>
    <w:rsid w:val="0C5C3F4A"/>
    <w:rsid w:val="0C61C9B8"/>
    <w:rsid w:val="0C639D58"/>
    <w:rsid w:val="0C6A7F04"/>
    <w:rsid w:val="0C6E5230"/>
    <w:rsid w:val="0C7E7165"/>
    <w:rsid w:val="0C80F6C2"/>
    <w:rsid w:val="0C998150"/>
    <w:rsid w:val="0CAA5EB6"/>
    <w:rsid w:val="0CAD9AB0"/>
    <w:rsid w:val="0CAE8FD4"/>
    <w:rsid w:val="0CB0610C"/>
    <w:rsid w:val="0CB2FFE1"/>
    <w:rsid w:val="0CBA7553"/>
    <w:rsid w:val="0CBE4611"/>
    <w:rsid w:val="0CC5B567"/>
    <w:rsid w:val="0CCAAE1F"/>
    <w:rsid w:val="0CCF1541"/>
    <w:rsid w:val="0CDA36D4"/>
    <w:rsid w:val="0CE26160"/>
    <w:rsid w:val="0CF3ABBC"/>
    <w:rsid w:val="0CF53C79"/>
    <w:rsid w:val="0CFD1462"/>
    <w:rsid w:val="0CFFEAD4"/>
    <w:rsid w:val="0D05FE60"/>
    <w:rsid w:val="0D15D2C8"/>
    <w:rsid w:val="0D16294D"/>
    <w:rsid w:val="0D2E1730"/>
    <w:rsid w:val="0D386229"/>
    <w:rsid w:val="0D3873B0"/>
    <w:rsid w:val="0D38F1F2"/>
    <w:rsid w:val="0D3D3DD8"/>
    <w:rsid w:val="0D3E1FC7"/>
    <w:rsid w:val="0D3F0530"/>
    <w:rsid w:val="0D42D822"/>
    <w:rsid w:val="0D4B6C3D"/>
    <w:rsid w:val="0D4B799D"/>
    <w:rsid w:val="0D4D406C"/>
    <w:rsid w:val="0D59BDDB"/>
    <w:rsid w:val="0D5D402A"/>
    <w:rsid w:val="0D5F2464"/>
    <w:rsid w:val="0D64A4FA"/>
    <w:rsid w:val="0D66221B"/>
    <w:rsid w:val="0D6C9585"/>
    <w:rsid w:val="0D6DD4A4"/>
    <w:rsid w:val="0D71B953"/>
    <w:rsid w:val="0D71D2D0"/>
    <w:rsid w:val="0D756EE4"/>
    <w:rsid w:val="0D762F26"/>
    <w:rsid w:val="0D7E446B"/>
    <w:rsid w:val="0D80E9AA"/>
    <w:rsid w:val="0D8109CF"/>
    <w:rsid w:val="0D85A0E4"/>
    <w:rsid w:val="0D8F3B26"/>
    <w:rsid w:val="0D9594B1"/>
    <w:rsid w:val="0D977652"/>
    <w:rsid w:val="0D99135E"/>
    <w:rsid w:val="0D9C6E4F"/>
    <w:rsid w:val="0DA0EDAD"/>
    <w:rsid w:val="0DA15B90"/>
    <w:rsid w:val="0DA6A234"/>
    <w:rsid w:val="0DA709DC"/>
    <w:rsid w:val="0DA877AE"/>
    <w:rsid w:val="0DAA3B20"/>
    <w:rsid w:val="0DAB2658"/>
    <w:rsid w:val="0DAD512F"/>
    <w:rsid w:val="0DB08011"/>
    <w:rsid w:val="0DC1B01C"/>
    <w:rsid w:val="0DC3CB16"/>
    <w:rsid w:val="0DC68056"/>
    <w:rsid w:val="0DC8649F"/>
    <w:rsid w:val="0DCC4D30"/>
    <w:rsid w:val="0DE05650"/>
    <w:rsid w:val="0DE4C998"/>
    <w:rsid w:val="0DE769AE"/>
    <w:rsid w:val="0DE80440"/>
    <w:rsid w:val="0DE91A2B"/>
    <w:rsid w:val="0DEDEBA5"/>
    <w:rsid w:val="0DF142AB"/>
    <w:rsid w:val="0DFE5F8E"/>
    <w:rsid w:val="0E07A196"/>
    <w:rsid w:val="0E11AA6F"/>
    <w:rsid w:val="0E12BC92"/>
    <w:rsid w:val="0E12C3C5"/>
    <w:rsid w:val="0E150628"/>
    <w:rsid w:val="0E1F82F4"/>
    <w:rsid w:val="0E1FF980"/>
    <w:rsid w:val="0E27E42D"/>
    <w:rsid w:val="0E284E42"/>
    <w:rsid w:val="0E2CFB70"/>
    <w:rsid w:val="0E348EC3"/>
    <w:rsid w:val="0E350E0E"/>
    <w:rsid w:val="0E3676DC"/>
    <w:rsid w:val="0E3D22A1"/>
    <w:rsid w:val="0E3FA86C"/>
    <w:rsid w:val="0E405B6D"/>
    <w:rsid w:val="0E43FFDA"/>
    <w:rsid w:val="0E4B42BB"/>
    <w:rsid w:val="0E4CA0A0"/>
    <w:rsid w:val="0E6116FE"/>
    <w:rsid w:val="0E660CA4"/>
    <w:rsid w:val="0E68642A"/>
    <w:rsid w:val="0E6DC168"/>
    <w:rsid w:val="0E6EBEA4"/>
    <w:rsid w:val="0E752D02"/>
    <w:rsid w:val="0E7B7ABE"/>
    <w:rsid w:val="0E7C6E8F"/>
    <w:rsid w:val="0E804C32"/>
    <w:rsid w:val="0E8645E0"/>
    <w:rsid w:val="0E877968"/>
    <w:rsid w:val="0E87B991"/>
    <w:rsid w:val="0E88F3D2"/>
    <w:rsid w:val="0E940FE9"/>
    <w:rsid w:val="0E96548A"/>
    <w:rsid w:val="0E997ADB"/>
    <w:rsid w:val="0E99AFBC"/>
    <w:rsid w:val="0E9BE095"/>
    <w:rsid w:val="0EA3EF5E"/>
    <w:rsid w:val="0EA4CD14"/>
    <w:rsid w:val="0EA9C481"/>
    <w:rsid w:val="0EB511B2"/>
    <w:rsid w:val="0EB5154B"/>
    <w:rsid w:val="0EBA2D57"/>
    <w:rsid w:val="0EBF106F"/>
    <w:rsid w:val="0EC05BEA"/>
    <w:rsid w:val="0EC41D94"/>
    <w:rsid w:val="0ED5DB66"/>
    <w:rsid w:val="0ED7321B"/>
    <w:rsid w:val="0EDB04C4"/>
    <w:rsid w:val="0EDC7DCB"/>
    <w:rsid w:val="0EE72638"/>
    <w:rsid w:val="0EEC526B"/>
    <w:rsid w:val="0EF0A727"/>
    <w:rsid w:val="0EF31061"/>
    <w:rsid w:val="0EF5B25B"/>
    <w:rsid w:val="0EFDB535"/>
    <w:rsid w:val="0F00D404"/>
    <w:rsid w:val="0F0383B2"/>
    <w:rsid w:val="0F07E757"/>
    <w:rsid w:val="0F09772D"/>
    <w:rsid w:val="0F0F2C3D"/>
    <w:rsid w:val="0F0FEB55"/>
    <w:rsid w:val="0F192189"/>
    <w:rsid w:val="0F1A0C44"/>
    <w:rsid w:val="0F1D315D"/>
    <w:rsid w:val="0F21E1AF"/>
    <w:rsid w:val="0F2B1FCF"/>
    <w:rsid w:val="0F3463F7"/>
    <w:rsid w:val="0F429EC3"/>
    <w:rsid w:val="0F4514C8"/>
    <w:rsid w:val="0F48E097"/>
    <w:rsid w:val="0F4C1C9D"/>
    <w:rsid w:val="0F4D8E20"/>
    <w:rsid w:val="0F61280C"/>
    <w:rsid w:val="0F69F9E0"/>
    <w:rsid w:val="0F6C4A09"/>
    <w:rsid w:val="0F6F9077"/>
    <w:rsid w:val="0F767CA7"/>
    <w:rsid w:val="0F7A2FA8"/>
    <w:rsid w:val="0F860928"/>
    <w:rsid w:val="0F88B38E"/>
    <w:rsid w:val="0F8C2AD3"/>
    <w:rsid w:val="0F8E8427"/>
    <w:rsid w:val="0F9235C4"/>
    <w:rsid w:val="0F979340"/>
    <w:rsid w:val="0F983A82"/>
    <w:rsid w:val="0F99E053"/>
    <w:rsid w:val="0FA734C3"/>
    <w:rsid w:val="0FB0AC1D"/>
    <w:rsid w:val="0FB14EFF"/>
    <w:rsid w:val="0FB228BD"/>
    <w:rsid w:val="0FB50374"/>
    <w:rsid w:val="0FBEC5D4"/>
    <w:rsid w:val="0FD40EAF"/>
    <w:rsid w:val="0FEB465F"/>
    <w:rsid w:val="0FF1A5C5"/>
    <w:rsid w:val="0FF40DAD"/>
    <w:rsid w:val="0FF41164"/>
    <w:rsid w:val="0FF8CFEE"/>
    <w:rsid w:val="100617A3"/>
    <w:rsid w:val="1007DCDA"/>
    <w:rsid w:val="100FDE33"/>
    <w:rsid w:val="101A5769"/>
    <w:rsid w:val="101C8010"/>
    <w:rsid w:val="1027381A"/>
    <w:rsid w:val="1030BA9C"/>
    <w:rsid w:val="10349686"/>
    <w:rsid w:val="1035F809"/>
    <w:rsid w:val="103AD7C5"/>
    <w:rsid w:val="103B37C3"/>
    <w:rsid w:val="1046B54E"/>
    <w:rsid w:val="10517C95"/>
    <w:rsid w:val="10526440"/>
    <w:rsid w:val="10532606"/>
    <w:rsid w:val="105EF576"/>
    <w:rsid w:val="105F8AE8"/>
    <w:rsid w:val="106C71C5"/>
    <w:rsid w:val="10770660"/>
    <w:rsid w:val="10785F6E"/>
    <w:rsid w:val="107897E5"/>
    <w:rsid w:val="107B1FD4"/>
    <w:rsid w:val="107FD141"/>
    <w:rsid w:val="108E90A2"/>
    <w:rsid w:val="1096DAA0"/>
    <w:rsid w:val="109AC896"/>
    <w:rsid w:val="10A29A0C"/>
    <w:rsid w:val="10A2B960"/>
    <w:rsid w:val="10A32D02"/>
    <w:rsid w:val="10AD36D4"/>
    <w:rsid w:val="10AD6D6F"/>
    <w:rsid w:val="10B3C608"/>
    <w:rsid w:val="10BFECED"/>
    <w:rsid w:val="10C2C4CC"/>
    <w:rsid w:val="10D04928"/>
    <w:rsid w:val="10DE93AB"/>
    <w:rsid w:val="10DEAC05"/>
    <w:rsid w:val="10E344E3"/>
    <w:rsid w:val="10E4E0DF"/>
    <w:rsid w:val="10EAF29F"/>
    <w:rsid w:val="10EEEFAF"/>
    <w:rsid w:val="10F103C6"/>
    <w:rsid w:val="10FEB67D"/>
    <w:rsid w:val="11037EC4"/>
    <w:rsid w:val="11043351"/>
    <w:rsid w:val="11143982"/>
    <w:rsid w:val="111998AB"/>
    <w:rsid w:val="112BEE1D"/>
    <w:rsid w:val="1135B906"/>
    <w:rsid w:val="1138BA3E"/>
    <w:rsid w:val="11409693"/>
    <w:rsid w:val="114239C6"/>
    <w:rsid w:val="1145E299"/>
    <w:rsid w:val="11578F71"/>
    <w:rsid w:val="115A4C3C"/>
    <w:rsid w:val="1168DEC4"/>
    <w:rsid w:val="116A2EA3"/>
    <w:rsid w:val="116D2240"/>
    <w:rsid w:val="1176ED4E"/>
    <w:rsid w:val="1178989B"/>
    <w:rsid w:val="117AA182"/>
    <w:rsid w:val="117E5F05"/>
    <w:rsid w:val="117FF98B"/>
    <w:rsid w:val="118693B5"/>
    <w:rsid w:val="11908B41"/>
    <w:rsid w:val="11A06652"/>
    <w:rsid w:val="11A4D906"/>
    <w:rsid w:val="11A51C90"/>
    <w:rsid w:val="11A59013"/>
    <w:rsid w:val="11A69CD0"/>
    <w:rsid w:val="11A75E7D"/>
    <w:rsid w:val="11A7D979"/>
    <w:rsid w:val="11A86D7F"/>
    <w:rsid w:val="11AE4107"/>
    <w:rsid w:val="11B5FA59"/>
    <w:rsid w:val="11B69D47"/>
    <w:rsid w:val="11C16F63"/>
    <w:rsid w:val="11C1AC92"/>
    <w:rsid w:val="11CBDC85"/>
    <w:rsid w:val="11E49875"/>
    <w:rsid w:val="11E5FED8"/>
    <w:rsid w:val="11F1BABA"/>
    <w:rsid w:val="11F8F377"/>
    <w:rsid w:val="11FA9625"/>
    <w:rsid w:val="12071483"/>
    <w:rsid w:val="1214EBD3"/>
    <w:rsid w:val="1216390E"/>
    <w:rsid w:val="1217C392"/>
    <w:rsid w:val="1218D3BC"/>
    <w:rsid w:val="12324746"/>
    <w:rsid w:val="1238A2CA"/>
    <w:rsid w:val="123B66DD"/>
    <w:rsid w:val="12403E94"/>
    <w:rsid w:val="12480434"/>
    <w:rsid w:val="124CBE0D"/>
    <w:rsid w:val="12515B68"/>
    <w:rsid w:val="12589F3D"/>
    <w:rsid w:val="125B1E3B"/>
    <w:rsid w:val="125F85C4"/>
    <w:rsid w:val="12622E56"/>
    <w:rsid w:val="126722B1"/>
    <w:rsid w:val="126FC311"/>
    <w:rsid w:val="12708767"/>
    <w:rsid w:val="127701CD"/>
    <w:rsid w:val="127FE835"/>
    <w:rsid w:val="12951B58"/>
    <w:rsid w:val="129846EF"/>
    <w:rsid w:val="12A06FC3"/>
    <w:rsid w:val="12A12466"/>
    <w:rsid w:val="12A64E3C"/>
    <w:rsid w:val="12A8B91C"/>
    <w:rsid w:val="12AA3D65"/>
    <w:rsid w:val="12B29EF2"/>
    <w:rsid w:val="12B4A9D1"/>
    <w:rsid w:val="12B591C2"/>
    <w:rsid w:val="12B60A91"/>
    <w:rsid w:val="12BEDE72"/>
    <w:rsid w:val="12BF087B"/>
    <w:rsid w:val="12C266EC"/>
    <w:rsid w:val="12C2EBC4"/>
    <w:rsid w:val="12C54863"/>
    <w:rsid w:val="12C93B2F"/>
    <w:rsid w:val="12D63428"/>
    <w:rsid w:val="12D87949"/>
    <w:rsid w:val="12DBDD1C"/>
    <w:rsid w:val="12EE7EEC"/>
    <w:rsid w:val="12EFCC33"/>
    <w:rsid w:val="12F27A12"/>
    <w:rsid w:val="12FBEEE0"/>
    <w:rsid w:val="12FFAE64"/>
    <w:rsid w:val="130440AA"/>
    <w:rsid w:val="130ADD7D"/>
    <w:rsid w:val="130CA270"/>
    <w:rsid w:val="130F3307"/>
    <w:rsid w:val="131B931F"/>
    <w:rsid w:val="132C44C6"/>
    <w:rsid w:val="133AC6A5"/>
    <w:rsid w:val="1340F853"/>
    <w:rsid w:val="134A5121"/>
    <w:rsid w:val="134DD0CE"/>
    <w:rsid w:val="1350ACF2"/>
    <w:rsid w:val="1351B7BE"/>
    <w:rsid w:val="135288B5"/>
    <w:rsid w:val="13585A68"/>
    <w:rsid w:val="136435C0"/>
    <w:rsid w:val="1366FCF2"/>
    <w:rsid w:val="136C4E64"/>
    <w:rsid w:val="13806061"/>
    <w:rsid w:val="1381B35F"/>
    <w:rsid w:val="13884E85"/>
    <w:rsid w:val="138B12A0"/>
    <w:rsid w:val="1396FEC0"/>
    <w:rsid w:val="139AE9A7"/>
    <w:rsid w:val="139C3BEE"/>
    <w:rsid w:val="139E9AC4"/>
    <w:rsid w:val="13AAAAE9"/>
    <w:rsid w:val="13B0C0B4"/>
    <w:rsid w:val="13B2F127"/>
    <w:rsid w:val="13B89B8D"/>
    <w:rsid w:val="13B97B85"/>
    <w:rsid w:val="13BB03A2"/>
    <w:rsid w:val="13BB71DF"/>
    <w:rsid w:val="13BCE3D0"/>
    <w:rsid w:val="13C601E1"/>
    <w:rsid w:val="13D607BC"/>
    <w:rsid w:val="13D726FD"/>
    <w:rsid w:val="13DF14C0"/>
    <w:rsid w:val="13E657A7"/>
    <w:rsid w:val="13EA3FB5"/>
    <w:rsid w:val="13FB4CCC"/>
    <w:rsid w:val="13FD344A"/>
    <w:rsid w:val="13FEFB3F"/>
    <w:rsid w:val="13FF82E8"/>
    <w:rsid w:val="14049681"/>
    <w:rsid w:val="1407F846"/>
    <w:rsid w:val="140F25B1"/>
    <w:rsid w:val="141EAC41"/>
    <w:rsid w:val="142FD956"/>
    <w:rsid w:val="1431ACE1"/>
    <w:rsid w:val="1433B85F"/>
    <w:rsid w:val="144635F1"/>
    <w:rsid w:val="14484AE4"/>
    <w:rsid w:val="144A122E"/>
    <w:rsid w:val="1458E69B"/>
    <w:rsid w:val="145BA0A1"/>
    <w:rsid w:val="145E09E5"/>
    <w:rsid w:val="146C3B20"/>
    <w:rsid w:val="1477FDF0"/>
    <w:rsid w:val="147E8EB5"/>
    <w:rsid w:val="14857985"/>
    <w:rsid w:val="14872091"/>
    <w:rsid w:val="148836EC"/>
    <w:rsid w:val="14909D40"/>
    <w:rsid w:val="14924BDF"/>
    <w:rsid w:val="1494EE70"/>
    <w:rsid w:val="1497897C"/>
    <w:rsid w:val="1498A798"/>
    <w:rsid w:val="149DD31D"/>
    <w:rsid w:val="14A0D7DD"/>
    <w:rsid w:val="14A0E6C2"/>
    <w:rsid w:val="14A259C6"/>
    <w:rsid w:val="14A38331"/>
    <w:rsid w:val="14B895CC"/>
    <w:rsid w:val="14B8C07A"/>
    <w:rsid w:val="14B91F52"/>
    <w:rsid w:val="14BDBA44"/>
    <w:rsid w:val="14D007A8"/>
    <w:rsid w:val="14D67318"/>
    <w:rsid w:val="14DBB46A"/>
    <w:rsid w:val="14E05D7B"/>
    <w:rsid w:val="14E22706"/>
    <w:rsid w:val="14E44B49"/>
    <w:rsid w:val="14EEE153"/>
    <w:rsid w:val="14F1EB6A"/>
    <w:rsid w:val="14F39FFC"/>
    <w:rsid w:val="14F63671"/>
    <w:rsid w:val="14F73FED"/>
    <w:rsid w:val="14FB9B6B"/>
    <w:rsid w:val="14FDED9F"/>
    <w:rsid w:val="14FF613B"/>
    <w:rsid w:val="15191BC9"/>
    <w:rsid w:val="151DA9F3"/>
    <w:rsid w:val="151DCF03"/>
    <w:rsid w:val="1528EE26"/>
    <w:rsid w:val="15303310"/>
    <w:rsid w:val="1531353E"/>
    <w:rsid w:val="1537529F"/>
    <w:rsid w:val="1538CFB4"/>
    <w:rsid w:val="153AFE88"/>
    <w:rsid w:val="153D6798"/>
    <w:rsid w:val="153E6558"/>
    <w:rsid w:val="1547F850"/>
    <w:rsid w:val="154C27A5"/>
    <w:rsid w:val="154FD9E6"/>
    <w:rsid w:val="15569673"/>
    <w:rsid w:val="155C2B9D"/>
    <w:rsid w:val="155D8C26"/>
    <w:rsid w:val="1564052A"/>
    <w:rsid w:val="15696D96"/>
    <w:rsid w:val="1575FC9D"/>
    <w:rsid w:val="1577ACD0"/>
    <w:rsid w:val="1579A89F"/>
    <w:rsid w:val="1582B201"/>
    <w:rsid w:val="1584C19B"/>
    <w:rsid w:val="158748E8"/>
    <w:rsid w:val="158F20DA"/>
    <w:rsid w:val="159E47B7"/>
    <w:rsid w:val="159FE5C0"/>
    <w:rsid w:val="15A5781F"/>
    <w:rsid w:val="15A729A4"/>
    <w:rsid w:val="15A87FA4"/>
    <w:rsid w:val="15AD13C2"/>
    <w:rsid w:val="15AD2521"/>
    <w:rsid w:val="15AF8E96"/>
    <w:rsid w:val="15AF9E54"/>
    <w:rsid w:val="15B00835"/>
    <w:rsid w:val="15BF9995"/>
    <w:rsid w:val="15CE665B"/>
    <w:rsid w:val="15E1922D"/>
    <w:rsid w:val="15E42CE6"/>
    <w:rsid w:val="15E4E52E"/>
    <w:rsid w:val="15EAEC25"/>
    <w:rsid w:val="16049039"/>
    <w:rsid w:val="160755E5"/>
    <w:rsid w:val="160B8DB9"/>
    <w:rsid w:val="1613FB11"/>
    <w:rsid w:val="16158174"/>
    <w:rsid w:val="1619059B"/>
    <w:rsid w:val="16198239"/>
    <w:rsid w:val="16209C36"/>
    <w:rsid w:val="162D11F6"/>
    <w:rsid w:val="162FC96B"/>
    <w:rsid w:val="1630E8DD"/>
    <w:rsid w:val="1633D95C"/>
    <w:rsid w:val="16361A53"/>
    <w:rsid w:val="1637A7D1"/>
    <w:rsid w:val="164445DE"/>
    <w:rsid w:val="16521601"/>
    <w:rsid w:val="1654E297"/>
    <w:rsid w:val="165AFD35"/>
    <w:rsid w:val="1671BA41"/>
    <w:rsid w:val="1672256C"/>
    <w:rsid w:val="167D6C6E"/>
    <w:rsid w:val="16843EBC"/>
    <w:rsid w:val="1687254C"/>
    <w:rsid w:val="168C6FFD"/>
    <w:rsid w:val="16946C19"/>
    <w:rsid w:val="169663D4"/>
    <w:rsid w:val="1696A57E"/>
    <w:rsid w:val="169C63FA"/>
    <w:rsid w:val="16A2EF2E"/>
    <w:rsid w:val="16A5E40D"/>
    <w:rsid w:val="16A78DEC"/>
    <w:rsid w:val="16A87D07"/>
    <w:rsid w:val="16AE445C"/>
    <w:rsid w:val="16B521D4"/>
    <w:rsid w:val="16B7EC12"/>
    <w:rsid w:val="16BB7577"/>
    <w:rsid w:val="16BC23F9"/>
    <w:rsid w:val="16C0F9FB"/>
    <w:rsid w:val="16CAD7B4"/>
    <w:rsid w:val="16E3627A"/>
    <w:rsid w:val="16E38500"/>
    <w:rsid w:val="16E664AA"/>
    <w:rsid w:val="16F3BEB0"/>
    <w:rsid w:val="16F4B7BA"/>
    <w:rsid w:val="16FC75A6"/>
    <w:rsid w:val="16FF7057"/>
    <w:rsid w:val="170C9817"/>
    <w:rsid w:val="170F5865"/>
    <w:rsid w:val="171283B7"/>
    <w:rsid w:val="1712E1A4"/>
    <w:rsid w:val="1716E90F"/>
    <w:rsid w:val="171A5DCC"/>
    <w:rsid w:val="171BC9FC"/>
    <w:rsid w:val="171FEA50"/>
    <w:rsid w:val="172503B3"/>
    <w:rsid w:val="172C9F07"/>
    <w:rsid w:val="172CD165"/>
    <w:rsid w:val="17433A08"/>
    <w:rsid w:val="1743B132"/>
    <w:rsid w:val="174633DF"/>
    <w:rsid w:val="17561403"/>
    <w:rsid w:val="175B09B6"/>
    <w:rsid w:val="17617A89"/>
    <w:rsid w:val="17635E19"/>
    <w:rsid w:val="1764A50A"/>
    <w:rsid w:val="17652751"/>
    <w:rsid w:val="176AC2E3"/>
    <w:rsid w:val="176D5244"/>
    <w:rsid w:val="1770061E"/>
    <w:rsid w:val="1788A28C"/>
    <w:rsid w:val="1790FB31"/>
    <w:rsid w:val="17B09E14"/>
    <w:rsid w:val="17B167A4"/>
    <w:rsid w:val="17B1E0B1"/>
    <w:rsid w:val="17BD3A8D"/>
    <w:rsid w:val="17BD8ABA"/>
    <w:rsid w:val="17BF171A"/>
    <w:rsid w:val="17C17CE8"/>
    <w:rsid w:val="17C402CC"/>
    <w:rsid w:val="17C600F7"/>
    <w:rsid w:val="17C7A787"/>
    <w:rsid w:val="17CB7B7E"/>
    <w:rsid w:val="17D9C9ED"/>
    <w:rsid w:val="17E06B6A"/>
    <w:rsid w:val="17ED2B4F"/>
    <w:rsid w:val="17FB0E6A"/>
    <w:rsid w:val="180FE861"/>
    <w:rsid w:val="1812CC66"/>
    <w:rsid w:val="181C6086"/>
    <w:rsid w:val="181E6B08"/>
    <w:rsid w:val="18232A7F"/>
    <w:rsid w:val="18246E5F"/>
    <w:rsid w:val="18274330"/>
    <w:rsid w:val="1831284C"/>
    <w:rsid w:val="1838793E"/>
    <w:rsid w:val="183DEF09"/>
    <w:rsid w:val="184084BE"/>
    <w:rsid w:val="184087F0"/>
    <w:rsid w:val="18412320"/>
    <w:rsid w:val="1843D5F6"/>
    <w:rsid w:val="18447B9E"/>
    <w:rsid w:val="18453342"/>
    <w:rsid w:val="184CC72A"/>
    <w:rsid w:val="184E5CC8"/>
    <w:rsid w:val="184E681E"/>
    <w:rsid w:val="1850866B"/>
    <w:rsid w:val="18524931"/>
    <w:rsid w:val="18578909"/>
    <w:rsid w:val="185C5917"/>
    <w:rsid w:val="186A4C4D"/>
    <w:rsid w:val="186E2F0B"/>
    <w:rsid w:val="186F04FF"/>
    <w:rsid w:val="18738DBF"/>
    <w:rsid w:val="18763D28"/>
    <w:rsid w:val="187CAE1A"/>
    <w:rsid w:val="187E216A"/>
    <w:rsid w:val="18832A6B"/>
    <w:rsid w:val="1887FF92"/>
    <w:rsid w:val="188BC87E"/>
    <w:rsid w:val="188F7BDF"/>
    <w:rsid w:val="1894583C"/>
    <w:rsid w:val="1898109A"/>
    <w:rsid w:val="189AC4FF"/>
    <w:rsid w:val="189D4413"/>
    <w:rsid w:val="18A0E6E1"/>
    <w:rsid w:val="18A5FB6F"/>
    <w:rsid w:val="18A9A697"/>
    <w:rsid w:val="18B252AC"/>
    <w:rsid w:val="18B7E1B0"/>
    <w:rsid w:val="18D2AC2E"/>
    <w:rsid w:val="18D953B0"/>
    <w:rsid w:val="18DF0F89"/>
    <w:rsid w:val="18E15125"/>
    <w:rsid w:val="18EBADFC"/>
    <w:rsid w:val="18F5F167"/>
    <w:rsid w:val="18F996A7"/>
    <w:rsid w:val="18FB8118"/>
    <w:rsid w:val="18FCFDF3"/>
    <w:rsid w:val="1902ED14"/>
    <w:rsid w:val="190944FE"/>
    <w:rsid w:val="190B68AA"/>
    <w:rsid w:val="190D2794"/>
    <w:rsid w:val="191860A7"/>
    <w:rsid w:val="19261AB4"/>
    <w:rsid w:val="19432FB4"/>
    <w:rsid w:val="194684CF"/>
    <w:rsid w:val="194C79AF"/>
    <w:rsid w:val="1953E976"/>
    <w:rsid w:val="19582B58"/>
    <w:rsid w:val="196298A1"/>
    <w:rsid w:val="19718160"/>
    <w:rsid w:val="1974E72E"/>
    <w:rsid w:val="197D893C"/>
    <w:rsid w:val="19824E80"/>
    <w:rsid w:val="198CD1DD"/>
    <w:rsid w:val="199129CE"/>
    <w:rsid w:val="19913BFE"/>
    <w:rsid w:val="1994D666"/>
    <w:rsid w:val="199758B9"/>
    <w:rsid w:val="1999D909"/>
    <w:rsid w:val="199BC6E2"/>
    <w:rsid w:val="199CAA31"/>
    <w:rsid w:val="199CF6E1"/>
    <w:rsid w:val="199DB1D6"/>
    <w:rsid w:val="199EA99C"/>
    <w:rsid w:val="199F4323"/>
    <w:rsid w:val="19AF817E"/>
    <w:rsid w:val="19B0BF43"/>
    <w:rsid w:val="19B0D856"/>
    <w:rsid w:val="19C39C85"/>
    <w:rsid w:val="19D68D2F"/>
    <w:rsid w:val="19E1AEA1"/>
    <w:rsid w:val="19E6EF17"/>
    <w:rsid w:val="19EB4282"/>
    <w:rsid w:val="19F30CFE"/>
    <w:rsid w:val="19F52081"/>
    <w:rsid w:val="19FB0674"/>
    <w:rsid w:val="19FBA4B4"/>
    <w:rsid w:val="19FCB31B"/>
    <w:rsid w:val="19FE0B71"/>
    <w:rsid w:val="19FE3527"/>
    <w:rsid w:val="1A024CDC"/>
    <w:rsid w:val="1A04F064"/>
    <w:rsid w:val="1A146D76"/>
    <w:rsid w:val="1A18BC1D"/>
    <w:rsid w:val="1A1F3435"/>
    <w:rsid w:val="1A24DF83"/>
    <w:rsid w:val="1A28BDE5"/>
    <w:rsid w:val="1A2D02F7"/>
    <w:rsid w:val="1A307921"/>
    <w:rsid w:val="1A31144A"/>
    <w:rsid w:val="1A345B3E"/>
    <w:rsid w:val="1A39FAC6"/>
    <w:rsid w:val="1A3AA26F"/>
    <w:rsid w:val="1A412240"/>
    <w:rsid w:val="1A435F67"/>
    <w:rsid w:val="1A444246"/>
    <w:rsid w:val="1A480D1E"/>
    <w:rsid w:val="1A489A55"/>
    <w:rsid w:val="1A4D597C"/>
    <w:rsid w:val="1A51A599"/>
    <w:rsid w:val="1A521C25"/>
    <w:rsid w:val="1A5E5754"/>
    <w:rsid w:val="1A63412D"/>
    <w:rsid w:val="1A639494"/>
    <w:rsid w:val="1A66434C"/>
    <w:rsid w:val="1A71B9BD"/>
    <w:rsid w:val="1A7277CD"/>
    <w:rsid w:val="1A786C3B"/>
    <w:rsid w:val="1A80DE7D"/>
    <w:rsid w:val="1A863291"/>
    <w:rsid w:val="1A868F83"/>
    <w:rsid w:val="1A8906B5"/>
    <w:rsid w:val="1A91588A"/>
    <w:rsid w:val="1A9D1236"/>
    <w:rsid w:val="1AA1AF18"/>
    <w:rsid w:val="1AA68950"/>
    <w:rsid w:val="1AA75629"/>
    <w:rsid w:val="1AA8D625"/>
    <w:rsid w:val="1AB01EA1"/>
    <w:rsid w:val="1AB5DC26"/>
    <w:rsid w:val="1AB68FFE"/>
    <w:rsid w:val="1AB6CEC7"/>
    <w:rsid w:val="1AB79E7D"/>
    <w:rsid w:val="1ABF38E4"/>
    <w:rsid w:val="1ABFDD9A"/>
    <w:rsid w:val="1AC785F7"/>
    <w:rsid w:val="1ACD5A2E"/>
    <w:rsid w:val="1AD0FA60"/>
    <w:rsid w:val="1AD2F09C"/>
    <w:rsid w:val="1AD5C02B"/>
    <w:rsid w:val="1AD68A45"/>
    <w:rsid w:val="1AD824FD"/>
    <w:rsid w:val="1ADB3CFE"/>
    <w:rsid w:val="1ADD2467"/>
    <w:rsid w:val="1AE4FB8A"/>
    <w:rsid w:val="1AE5F280"/>
    <w:rsid w:val="1AEDBC4B"/>
    <w:rsid w:val="1AF1FE5A"/>
    <w:rsid w:val="1AFE251C"/>
    <w:rsid w:val="1B03AC20"/>
    <w:rsid w:val="1B0891CC"/>
    <w:rsid w:val="1B0AFE1C"/>
    <w:rsid w:val="1B11E4BF"/>
    <w:rsid w:val="1B12D182"/>
    <w:rsid w:val="1B1EBA91"/>
    <w:rsid w:val="1B20881F"/>
    <w:rsid w:val="1B25D82D"/>
    <w:rsid w:val="1B2DC3E9"/>
    <w:rsid w:val="1B306F30"/>
    <w:rsid w:val="1B3DBB7A"/>
    <w:rsid w:val="1B41D1D6"/>
    <w:rsid w:val="1B4291F7"/>
    <w:rsid w:val="1B481803"/>
    <w:rsid w:val="1B486E06"/>
    <w:rsid w:val="1B4C972D"/>
    <w:rsid w:val="1B4E3C5D"/>
    <w:rsid w:val="1B53607D"/>
    <w:rsid w:val="1B545313"/>
    <w:rsid w:val="1B6A4333"/>
    <w:rsid w:val="1B7236BE"/>
    <w:rsid w:val="1B73CAE7"/>
    <w:rsid w:val="1B76F65A"/>
    <w:rsid w:val="1B7B72E3"/>
    <w:rsid w:val="1B7B8638"/>
    <w:rsid w:val="1B7DBA06"/>
    <w:rsid w:val="1B84B472"/>
    <w:rsid w:val="1B88EA79"/>
    <w:rsid w:val="1B892059"/>
    <w:rsid w:val="1B8FA7EA"/>
    <w:rsid w:val="1B9078A6"/>
    <w:rsid w:val="1B9353C0"/>
    <w:rsid w:val="1B9AA454"/>
    <w:rsid w:val="1B9E00D8"/>
    <w:rsid w:val="1BA47DC2"/>
    <w:rsid w:val="1BA8218B"/>
    <w:rsid w:val="1BADE254"/>
    <w:rsid w:val="1BB13937"/>
    <w:rsid w:val="1BB33D3C"/>
    <w:rsid w:val="1BB42667"/>
    <w:rsid w:val="1BBA094C"/>
    <w:rsid w:val="1BBEF6D5"/>
    <w:rsid w:val="1BBF1DFD"/>
    <w:rsid w:val="1BC0C7AD"/>
    <w:rsid w:val="1BD0A4CA"/>
    <w:rsid w:val="1BD4E4D5"/>
    <w:rsid w:val="1BDB6305"/>
    <w:rsid w:val="1BDC3BA1"/>
    <w:rsid w:val="1BE4131E"/>
    <w:rsid w:val="1BF2026A"/>
    <w:rsid w:val="1BFDC420"/>
    <w:rsid w:val="1BFFF6F0"/>
    <w:rsid w:val="1C01986A"/>
    <w:rsid w:val="1C12C9D5"/>
    <w:rsid w:val="1C12DD38"/>
    <w:rsid w:val="1C2F595D"/>
    <w:rsid w:val="1C3A81CD"/>
    <w:rsid w:val="1C3B8E57"/>
    <w:rsid w:val="1C3C5CC0"/>
    <w:rsid w:val="1C3D2E72"/>
    <w:rsid w:val="1C4210A0"/>
    <w:rsid w:val="1C485688"/>
    <w:rsid w:val="1C49076B"/>
    <w:rsid w:val="1C4B72F1"/>
    <w:rsid w:val="1C513DFC"/>
    <w:rsid w:val="1C52C919"/>
    <w:rsid w:val="1C578E52"/>
    <w:rsid w:val="1C5B6FFA"/>
    <w:rsid w:val="1C5D2C72"/>
    <w:rsid w:val="1C66D476"/>
    <w:rsid w:val="1C6B62CD"/>
    <w:rsid w:val="1C7748F6"/>
    <w:rsid w:val="1C7EE0A6"/>
    <w:rsid w:val="1C8199BF"/>
    <w:rsid w:val="1C8389E0"/>
    <w:rsid w:val="1C8488D0"/>
    <w:rsid w:val="1C8B9EE7"/>
    <w:rsid w:val="1C8C143C"/>
    <w:rsid w:val="1C8C7BCE"/>
    <w:rsid w:val="1C99729B"/>
    <w:rsid w:val="1C9B4027"/>
    <w:rsid w:val="1C9C8C40"/>
    <w:rsid w:val="1C9EEBF7"/>
    <w:rsid w:val="1CA5F3E5"/>
    <w:rsid w:val="1CB11CE6"/>
    <w:rsid w:val="1CB62360"/>
    <w:rsid w:val="1CC02F66"/>
    <w:rsid w:val="1CC674BE"/>
    <w:rsid w:val="1CCDC3DD"/>
    <w:rsid w:val="1CD00A95"/>
    <w:rsid w:val="1CD5636F"/>
    <w:rsid w:val="1CDCDF20"/>
    <w:rsid w:val="1CDF218E"/>
    <w:rsid w:val="1CE07EB8"/>
    <w:rsid w:val="1CE2A5C6"/>
    <w:rsid w:val="1CE6AB22"/>
    <w:rsid w:val="1CEC478A"/>
    <w:rsid w:val="1CEF0136"/>
    <w:rsid w:val="1CF02897"/>
    <w:rsid w:val="1CF4608E"/>
    <w:rsid w:val="1CF5D57E"/>
    <w:rsid w:val="1D04D346"/>
    <w:rsid w:val="1D065CD9"/>
    <w:rsid w:val="1D0A731A"/>
    <w:rsid w:val="1D0DC412"/>
    <w:rsid w:val="1D10328B"/>
    <w:rsid w:val="1D1BFA14"/>
    <w:rsid w:val="1D20307A"/>
    <w:rsid w:val="1D2373F2"/>
    <w:rsid w:val="1D286486"/>
    <w:rsid w:val="1D2E9F29"/>
    <w:rsid w:val="1D314B32"/>
    <w:rsid w:val="1D3BAE67"/>
    <w:rsid w:val="1D63E2DE"/>
    <w:rsid w:val="1D670426"/>
    <w:rsid w:val="1D748019"/>
    <w:rsid w:val="1D74BEED"/>
    <w:rsid w:val="1D74FF7A"/>
    <w:rsid w:val="1D794C83"/>
    <w:rsid w:val="1D7BD00F"/>
    <w:rsid w:val="1D83CDED"/>
    <w:rsid w:val="1D84E8FE"/>
    <w:rsid w:val="1D8D63AD"/>
    <w:rsid w:val="1D8E9A87"/>
    <w:rsid w:val="1D92C3C1"/>
    <w:rsid w:val="1D9AEB44"/>
    <w:rsid w:val="1D9D44EC"/>
    <w:rsid w:val="1D9D5355"/>
    <w:rsid w:val="1D9F1DBE"/>
    <w:rsid w:val="1DA13020"/>
    <w:rsid w:val="1DA220BD"/>
    <w:rsid w:val="1DA2D154"/>
    <w:rsid w:val="1DA80CA7"/>
    <w:rsid w:val="1DB0D38A"/>
    <w:rsid w:val="1DB780B8"/>
    <w:rsid w:val="1DBE0623"/>
    <w:rsid w:val="1DCA24E0"/>
    <w:rsid w:val="1DCAB1D2"/>
    <w:rsid w:val="1DD0E740"/>
    <w:rsid w:val="1DD89290"/>
    <w:rsid w:val="1DE45E1B"/>
    <w:rsid w:val="1DE67A37"/>
    <w:rsid w:val="1DE9D635"/>
    <w:rsid w:val="1DEBECD3"/>
    <w:rsid w:val="1DF2B70E"/>
    <w:rsid w:val="1DF41A01"/>
    <w:rsid w:val="1E02F725"/>
    <w:rsid w:val="1E0D8F54"/>
    <w:rsid w:val="1E1A6558"/>
    <w:rsid w:val="1E2212E4"/>
    <w:rsid w:val="1E281E7F"/>
    <w:rsid w:val="1E30C6F8"/>
    <w:rsid w:val="1E3D59D8"/>
    <w:rsid w:val="1E3DE992"/>
    <w:rsid w:val="1E3EC664"/>
    <w:rsid w:val="1E42D448"/>
    <w:rsid w:val="1E43B606"/>
    <w:rsid w:val="1E4A9661"/>
    <w:rsid w:val="1E52CC36"/>
    <w:rsid w:val="1E540614"/>
    <w:rsid w:val="1E5B1AEC"/>
    <w:rsid w:val="1E5EF725"/>
    <w:rsid w:val="1E5F52F7"/>
    <w:rsid w:val="1E6239ED"/>
    <w:rsid w:val="1E66EFF9"/>
    <w:rsid w:val="1E69FA46"/>
    <w:rsid w:val="1E6CEF3C"/>
    <w:rsid w:val="1E6D5216"/>
    <w:rsid w:val="1E784304"/>
    <w:rsid w:val="1E7B6823"/>
    <w:rsid w:val="1E7BDBA8"/>
    <w:rsid w:val="1E85A8E7"/>
    <w:rsid w:val="1E85F0D9"/>
    <w:rsid w:val="1E902030"/>
    <w:rsid w:val="1E92489D"/>
    <w:rsid w:val="1E936B56"/>
    <w:rsid w:val="1E93B3C1"/>
    <w:rsid w:val="1E951507"/>
    <w:rsid w:val="1E99C45A"/>
    <w:rsid w:val="1EA09369"/>
    <w:rsid w:val="1EA16500"/>
    <w:rsid w:val="1EA20CF4"/>
    <w:rsid w:val="1EB73876"/>
    <w:rsid w:val="1EB80C3B"/>
    <w:rsid w:val="1EC208EB"/>
    <w:rsid w:val="1EC683EF"/>
    <w:rsid w:val="1EC966B6"/>
    <w:rsid w:val="1EDC508A"/>
    <w:rsid w:val="1EEB1A59"/>
    <w:rsid w:val="1EEC53FB"/>
    <w:rsid w:val="1EED8CFE"/>
    <w:rsid w:val="1EF35C9F"/>
    <w:rsid w:val="1EF3734B"/>
    <w:rsid w:val="1EF39D77"/>
    <w:rsid w:val="1EF3F5C7"/>
    <w:rsid w:val="1EF59BF4"/>
    <w:rsid w:val="1EFD2452"/>
    <w:rsid w:val="1EFDF0BF"/>
    <w:rsid w:val="1EFEF342"/>
    <w:rsid w:val="1F050A0E"/>
    <w:rsid w:val="1F0B90BF"/>
    <w:rsid w:val="1F116501"/>
    <w:rsid w:val="1F228950"/>
    <w:rsid w:val="1F29FF80"/>
    <w:rsid w:val="1F319C05"/>
    <w:rsid w:val="1F3472DC"/>
    <w:rsid w:val="1F354718"/>
    <w:rsid w:val="1F371DF2"/>
    <w:rsid w:val="1F3BEAB1"/>
    <w:rsid w:val="1F3C7041"/>
    <w:rsid w:val="1F3D2707"/>
    <w:rsid w:val="1F3EA4C6"/>
    <w:rsid w:val="1F454DEB"/>
    <w:rsid w:val="1F456B31"/>
    <w:rsid w:val="1F45A069"/>
    <w:rsid w:val="1F5438B2"/>
    <w:rsid w:val="1F6023BC"/>
    <w:rsid w:val="1F69E0C8"/>
    <w:rsid w:val="1F6B4E96"/>
    <w:rsid w:val="1F6C617F"/>
    <w:rsid w:val="1F6D04CF"/>
    <w:rsid w:val="1F742505"/>
    <w:rsid w:val="1F753EA5"/>
    <w:rsid w:val="1F789059"/>
    <w:rsid w:val="1F7A6817"/>
    <w:rsid w:val="1F8394B8"/>
    <w:rsid w:val="1F8470B8"/>
    <w:rsid w:val="1F8B930A"/>
    <w:rsid w:val="1F8D059C"/>
    <w:rsid w:val="1F94AE88"/>
    <w:rsid w:val="1F957C26"/>
    <w:rsid w:val="1F9EB113"/>
    <w:rsid w:val="1FA58B86"/>
    <w:rsid w:val="1FA82CDB"/>
    <w:rsid w:val="1FB1CC75"/>
    <w:rsid w:val="1FBAC68E"/>
    <w:rsid w:val="1FC170BC"/>
    <w:rsid w:val="1FC5CA0B"/>
    <w:rsid w:val="1FC75E77"/>
    <w:rsid w:val="1FC8BF91"/>
    <w:rsid w:val="1FD3708F"/>
    <w:rsid w:val="1FD3C862"/>
    <w:rsid w:val="1FD94570"/>
    <w:rsid w:val="1FDB3313"/>
    <w:rsid w:val="1FEFC45A"/>
    <w:rsid w:val="1FEFE513"/>
    <w:rsid w:val="1FF0BA01"/>
    <w:rsid w:val="1FF4356A"/>
    <w:rsid w:val="1FFBCA32"/>
    <w:rsid w:val="20032444"/>
    <w:rsid w:val="20150CC8"/>
    <w:rsid w:val="20157EF4"/>
    <w:rsid w:val="201D500A"/>
    <w:rsid w:val="202035CD"/>
    <w:rsid w:val="20228F74"/>
    <w:rsid w:val="2024FD48"/>
    <w:rsid w:val="2025837C"/>
    <w:rsid w:val="20299EE3"/>
    <w:rsid w:val="202C712D"/>
    <w:rsid w:val="20386D41"/>
    <w:rsid w:val="203A541C"/>
    <w:rsid w:val="203D1082"/>
    <w:rsid w:val="204A1745"/>
    <w:rsid w:val="205178D2"/>
    <w:rsid w:val="206342B7"/>
    <w:rsid w:val="2072C061"/>
    <w:rsid w:val="20731CD9"/>
    <w:rsid w:val="2073DB3B"/>
    <w:rsid w:val="2079BCD8"/>
    <w:rsid w:val="208254F2"/>
    <w:rsid w:val="20826460"/>
    <w:rsid w:val="20881B45"/>
    <w:rsid w:val="208B3CD9"/>
    <w:rsid w:val="2091B209"/>
    <w:rsid w:val="2097AD40"/>
    <w:rsid w:val="209DE989"/>
    <w:rsid w:val="20A884C8"/>
    <w:rsid w:val="20ADF036"/>
    <w:rsid w:val="20B59515"/>
    <w:rsid w:val="20B63EC2"/>
    <w:rsid w:val="20BB6A98"/>
    <w:rsid w:val="20BE7FD4"/>
    <w:rsid w:val="20C53687"/>
    <w:rsid w:val="20C9AEA4"/>
    <w:rsid w:val="20D1C457"/>
    <w:rsid w:val="20D7520D"/>
    <w:rsid w:val="20D77E56"/>
    <w:rsid w:val="20DD0183"/>
    <w:rsid w:val="20E021BD"/>
    <w:rsid w:val="20E592FB"/>
    <w:rsid w:val="20E7E9F8"/>
    <w:rsid w:val="20E832DA"/>
    <w:rsid w:val="20E84E0E"/>
    <w:rsid w:val="20F1CB57"/>
    <w:rsid w:val="20F6AB38"/>
    <w:rsid w:val="20FD19C8"/>
    <w:rsid w:val="21012FDC"/>
    <w:rsid w:val="210ED0B2"/>
    <w:rsid w:val="2110D5D8"/>
    <w:rsid w:val="211114F6"/>
    <w:rsid w:val="2115CF31"/>
    <w:rsid w:val="211884F5"/>
    <w:rsid w:val="211AD425"/>
    <w:rsid w:val="214EE139"/>
    <w:rsid w:val="215008FB"/>
    <w:rsid w:val="21528714"/>
    <w:rsid w:val="2153AF58"/>
    <w:rsid w:val="215550C4"/>
    <w:rsid w:val="21564DB4"/>
    <w:rsid w:val="21569E18"/>
    <w:rsid w:val="21593E08"/>
    <w:rsid w:val="215C5B31"/>
    <w:rsid w:val="215D504C"/>
    <w:rsid w:val="21658768"/>
    <w:rsid w:val="2172F50A"/>
    <w:rsid w:val="2179AAB1"/>
    <w:rsid w:val="217BB858"/>
    <w:rsid w:val="217C3F0F"/>
    <w:rsid w:val="218493AB"/>
    <w:rsid w:val="21956AAD"/>
    <w:rsid w:val="2195AB70"/>
    <w:rsid w:val="21A7E736"/>
    <w:rsid w:val="21AA58A3"/>
    <w:rsid w:val="21AF6803"/>
    <w:rsid w:val="21B1E8F7"/>
    <w:rsid w:val="21B4E4CE"/>
    <w:rsid w:val="21B603B7"/>
    <w:rsid w:val="21BA60C2"/>
    <w:rsid w:val="21C39182"/>
    <w:rsid w:val="21C647DB"/>
    <w:rsid w:val="21C84174"/>
    <w:rsid w:val="21C8B0DD"/>
    <w:rsid w:val="21C90CCC"/>
    <w:rsid w:val="21D618B2"/>
    <w:rsid w:val="21DF86B8"/>
    <w:rsid w:val="21EB54D4"/>
    <w:rsid w:val="21EC8D0B"/>
    <w:rsid w:val="21F6B928"/>
    <w:rsid w:val="21FF071E"/>
    <w:rsid w:val="22003BBD"/>
    <w:rsid w:val="22034FC5"/>
    <w:rsid w:val="220A6927"/>
    <w:rsid w:val="220AB79C"/>
    <w:rsid w:val="220F3415"/>
    <w:rsid w:val="221F90F1"/>
    <w:rsid w:val="222356CC"/>
    <w:rsid w:val="22293038"/>
    <w:rsid w:val="2231FC8B"/>
    <w:rsid w:val="22322FDD"/>
    <w:rsid w:val="22482688"/>
    <w:rsid w:val="224EF62C"/>
    <w:rsid w:val="224F6594"/>
    <w:rsid w:val="22544FEB"/>
    <w:rsid w:val="2258C56B"/>
    <w:rsid w:val="225D9C6A"/>
    <w:rsid w:val="225DF6DF"/>
    <w:rsid w:val="22621AB4"/>
    <w:rsid w:val="2262457E"/>
    <w:rsid w:val="22717838"/>
    <w:rsid w:val="2271A203"/>
    <w:rsid w:val="227AFF9A"/>
    <w:rsid w:val="22822E12"/>
    <w:rsid w:val="2284DA62"/>
    <w:rsid w:val="2287677C"/>
    <w:rsid w:val="228DF580"/>
    <w:rsid w:val="229333D6"/>
    <w:rsid w:val="229CACC6"/>
    <w:rsid w:val="22A5B6EE"/>
    <w:rsid w:val="22AB7672"/>
    <w:rsid w:val="22B26A21"/>
    <w:rsid w:val="22B6330D"/>
    <w:rsid w:val="22B80F9C"/>
    <w:rsid w:val="22C61C66"/>
    <w:rsid w:val="22C659F7"/>
    <w:rsid w:val="22C6FEF1"/>
    <w:rsid w:val="22C82105"/>
    <w:rsid w:val="22C9EB5C"/>
    <w:rsid w:val="22CC1584"/>
    <w:rsid w:val="22D17A66"/>
    <w:rsid w:val="22D8D0AE"/>
    <w:rsid w:val="22D8DF75"/>
    <w:rsid w:val="22D9E6DF"/>
    <w:rsid w:val="22DFC4EB"/>
    <w:rsid w:val="22EE499E"/>
    <w:rsid w:val="22F240FF"/>
    <w:rsid w:val="23004229"/>
    <w:rsid w:val="23007422"/>
    <w:rsid w:val="2301ED9E"/>
    <w:rsid w:val="23059746"/>
    <w:rsid w:val="2306F6E2"/>
    <w:rsid w:val="23090015"/>
    <w:rsid w:val="230B0536"/>
    <w:rsid w:val="230D3A35"/>
    <w:rsid w:val="2314A78C"/>
    <w:rsid w:val="23195225"/>
    <w:rsid w:val="231993FB"/>
    <w:rsid w:val="231A6AD1"/>
    <w:rsid w:val="231E0F9E"/>
    <w:rsid w:val="2321476C"/>
    <w:rsid w:val="2323E990"/>
    <w:rsid w:val="232C6D25"/>
    <w:rsid w:val="23313D48"/>
    <w:rsid w:val="233198CE"/>
    <w:rsid w:val="2332018C"/>
    <w:rsid w:val="233C3FBA"/>
    <w:rsid w:val="233CA63E"/>
    <w:rsid w:val="233E9F31"/>
    <w:rsid w:val="23455226"/>
    <w:rsid w:val="2345C201"/>
    <w:rsid w:val="2347EA21"/>
    <w:rsid w:val="23497B10"/>
    <w:rsid w:val="234A79BC"/>
    <w:rsid w:val="2355D402"/>
    <w:rsid w:val="235904DC"/>
    <w:rsid w:val="235D7D62"/>
    <w:rsid w:val="23652E09"/>
    <w:rsid w:val="236D6A9F"/>
    <w:rsid w:val="237C83D9"/>
    <w:rsid w:val="23826AC4"/>
    <w:rsid w:val="238477F2"/>
    <w:rsid w:val="238E8500"/>
    <w:rsid w:val="239B62FA"/>
    <w:rsid w:val="239BB1C4"/>
    <w:rsid w:val="239DC29D"/>
    <w:rsid w:val="239EF6AA"/>
    <w:rsid w:val="23A05BCF"/>
    <w:rsid w:val="23A3CB95"/>
    <w:rsid w:val="23A6A74D"/>
    <w:rsid w:val="23B2972C"/>
    <w:rsid w:val="23B36A12"/>
    <w:rsid w:val="23B72B55"/>
    <w:rsid w:val="23B77C39"/>
    <w:rsid w:val="23C00BC6"/>
    <w:rsid w:val="23C81864"/>
    <w:rsid w:val="23CA7EE8"/>
    <w:rsid w:val="23CDA5DC"/>
    <w:rsid w:val="23D0E054"/>
    <w:rsid w:val="23D2AFFD"/>
    <w:rsid w:val="23D3596E"/>
    <w:rsid w:val="23F1CF2B"/>
    <w:rsid w:val="23F5271A"/>
    <w:rsid w:val="23FFA3D0"/>
    <w:rsid w:val="2401C434"/>
    <w:rsid w:val="24050A38"/>
    <w:rsid w:val="24122EF6"/>
    <w:rsid w:val="2415E3C9"/>
    <w:rsid w:val="24188BF7"/>
    <w:rsid w:val="241B274D"/>
    <w:rsid w:val="24242E97"/>
    <w:rsid w:val="242806ED"/>
    <w:rsid w:val="2430764B"/>
    <w:rsid w:val="24473AA6"/>
    <w:rsid w:val="244BD7CB"/>
    <w:rsid w:val="244DE0D7"/>
    <w:rsid w:val="245096CE"/>
    <w:rsid w:val="24575D70"/>
    <w:rsid w:val="245D002D"/>
    <w:rsid w:val="2461B29B"/>
    <w:rsid w:val="246226E7"/>
    <w:rsid w:val="2466FB9B"/>
    <w:rsid w:val="246AF2EA"/>
    <w:rsid w:val="2475C49C"/>
    <w:rsid w:val="247ADF69"/>
    <w:rsid w:val="247CDE77"/>
    <w:rsid w:val="248594FC"/>
    <w:rsid w:val="2488973E"/>
    <w:rsid w:val="24A22560"/>
    <w:rsid w:val="24A3F36D"/>
    <w:rsid w:val="24A665CF"/>
    <w:rsid w:val="24A934C7"/>
    <w:rsid w:val="24AB6060"/>
    <w:rsid w:val="24B1096D"/>
    <w:rsid w:val="24BE6D10"/>
    <w:rsid w:val="24C644CC"/>
    <w:rsid w:val="24C6A544"/>
    <w:rsid w:val="24CD0A26"/>
    <w:rsid w:val="24D2B9B0"/>
    <w:rsid w:val="24D30160"/>
    <w:rsid w:val="24D526FC"/>
    <w:rsid w:val="24D8B928"/>
    <w:rsid w:val="24DA66F9"/>
    <w:rsid w:val="24F1F4CA"/>
    <w:rsid w:val="24F28102"/>
    <w:rsid w:val="24F2E30F"/>
    <w:rsid w:val="24F55908"/>
    <w:rsid w:val="24FDA9AC"/>
    <w:rsid w:val="250067FB"/>
    <w:rsid w:val="250E68C8"/>
    <w:rsid w:val="251422D2"/>
    <w:rsid w:val="251C067C"/>
    <w:rsid w:val="251E8F82"/>
    <w:rsid w:val="25293C7B"/>
    <w:rsid w:val="253356B9"/>
    <w:rsid w:val="25345BE5"/>
    <w:rsid w:val="2537F07A"/>
    <w:rsid w:val="2539C961"/>
    <w:rsid w:val="253AEC5E"/>
    <w:rsid w:val="2540B222"/>
    <w:rsid w:val="25494386"/>
    <w:rsid w:val="2549D829"/>
    <w:rsid w:val="2555DEC8"/>
    <w:rsid w:val="255CB42A"/>
    <w:rsid w:val="255DE964"/>
    <w:rsid w:val="255F9541"/>
    <w:rsid w:val="25640E6A"/>
    <w:rsid w:val="25646C5D"/>
    <w:rsid w:val="256AF7B5"/>
    <w:rsid w:val="256CA99D"/>
    <w:rsid w:val="2573A28B"/>
    <w:rsid w:val="257D4CEE"/>
    <w:rsid w:val="257D8B21"/>
    <w:rsid w:val="2585E94D"/>
    <w:rsid w:val="2589372E"/>
    <w:rsid w:val="25906FEC"/>
    <w:rsid w:val="259497B0"/>
    <w:rsid w:val="25950B97"/>
    <w:rsid w:val="2595CEED"/>
    <w:rsid w:val="259A7B1F"/>
    <w:rsid w:val="259B4CED"/>
    <w:rsid w:val="25A09954"/>
    <w:rsid w:val="25A8D61D"/>
    <w:rsid w:val="25AC04B0"/>
    <w:rsid w:val="25AD9DF3"/>
    <w:rsid w:val="25C0A849"/>
    <w:rsid w:val="25C5FA9A"/>
    <w:rsid w:val="25C66E13"/>
    <w:rsid w:val="25C73051"/>
    <w:rsid w:val="25CF1CB1"/>
    <w:rsid w:val="25D08E84"/>
    <w:rsid w:val="25D6D598"/>
    <w:rsid w:val="25E21AF3"/>
    <w:rsid w:val="25E57487"/>
    <w:rsid w:val="25EE405A"/>
    <w:rsid w:val="25F16E52"/>
    <w:rsid w:val="25F1A6E1"/>
    <w:rsid w:val="25F784FB"/>
    <w:rsid w:val="25FC0DE8"/>
    <w:rsid w:val="25FD5FDF"/>
    <w:rsid w:val="260220F7"/>
    <w:rsid w:val="26023981"/>
    <w:rsid w:val="2603CAD2"/>
    <w:rsid w:val="2605C854"/>
    <w:rsid w:val="2607368B"/>
    <w:rsid w:val="2609C12D"/>
    <w:rsid w:val="260D9D06"/>
    <w:rsid w:val="261B7CF9"/>
    <w:rsid w:val="261BC706"/>
    <w:rsid w:val="2624609C"/>
    <w:rsid w:val="262A854A"/>
    <w:rsid w:val="262FC801"/>
    <w:rsid w:val="2630E074"/>
    <w:rsid w:val="26314DBC"/>
    <w:rsid w:val="263933EB"/>
    <w:rsid w:val="263BC2F5"/>
    <w:rsid w:val="26475C18"/>
    <w:rsid w:val="2647C52B"/>
    <w:rsid w:val="26488558"/>
    <w:rsid w:val="26533F33"/>
    <w:rsid w:val="2657EE95"/>
    <w:rsid w:val="2658F565"/>
    <w:rsid w:val="26596676"/>
    <w:rsid w:val="265F8AAB"/>
    <w:rsid w:val="26870217"/>
    <w:rsid w:val="268DAF3A"/>
    <w:rsid w:val="268DFB64"/>
    <w:rsid w:val="268F3FD9"/>
    <w:rsid w:val="268FFEC7"/>
    <w:rsid w:val="2695543A"/>
    <w:rsid w:val="26A08EC8"/>
    <w:rsid w:val="26A6BCC2"/>
    <w:rsid w:val="26A879E6"/>
    <w:rsid w:val="26AD28CD"/>
    <w:rsid w:val="26AF3A7E"/>
    <w:rsid w:val="26BD1259"/>
    <w:rsid w:val="26D0971E"/>
    <w:rsid w:val="26D80CAB"/>
    <w:rsid w:val="26DB3AA5"/>
    <w:rsid w:val="26DFF787"/>
    <w:rsid w:val="26EBCF0A"/>
    <w:rsid w:val="26ED6D32"/>
    <w:rsid w:val="26F3A80C"/>
    <w:rsid w:val="2721BA97"/>
    <w:rsid w:val="27262BFE"/>
    <w:rsid w:val="272E5BDD"/>
    <w:rsid w:val="27375820"/>
    <w:rsid w:val="27590CFA"/>
    <w:rsid w:val="275BBAC6"/>
    <w:rsid w:val="276677B9"/>
    <w:rsid w:val="276721D5"/>
    <w:rsid w:val="27760F64"/>
    <w:rsid w:val="2777D291"/>
    <w:rsid w:val="277DD801"/>
    <w:rsid w:val="27820E91"/>
    <w:rsid w:val="2788B666"/>
    <w:rsid w:val="2792D73D"/>
    <w:rsid w:val="2793CBC8"/>
    <w:rsid w:val="2794BB30"/>
    <w:rsid w:val="2795FCF3"/>
    <w:rsid w:val="2796DDD3"/>
    <w:rsid w:val="279755E4"/>
    <w:rsid w:val="279B4740"/>
    <w:rsid w:val="279CAE5D"/>
    <w:rsid w:val="27A5664B"/>
    <w:rsid w:val="27A5AD06"/>
    <w:rsid w:val="27A6ED2A"/>
    <w:rsid w:val="27AB1834"/>
    <w:rsid w:val="27AC0A72"/>
    <w:rsid w:val="27C59821"/>
    <w:rsid w:val="27CF6D4E"/>
    <w:rsid w:val="27D73242"/>
    <w:rsid w:val="27DBF2FD"/>
    <w:rsid w:val="27DC6A0A"/>
    <w:rsid w:val="27DE21AF"/>
    <w:rsid w:val="27E1476D"/>
    <w:rsid w:val="27E31369"/>
    <w:rsid w:val="27E6A335"/>
    <w:rsid w:val="27ED592E"/>
    <w:rsid w:val="27FA7F6C"/>
    <w:rsid w:val="28011640"/>
    <w:rsid w:val="28020261"/>
    <w:rsid w:val="28048155"/>
    <w:rsid w:val="28061F3D"/>
    <w:rsid w:val="280B2A66"/>
    <w:rsid w:val="28125376"/>
    <w:rsid w:val="28186F6E"/>
    <w:rsid w:val="281E3D15"/>
    <w:rsid w:val="28282BFC"/>
    <w:rsid w:val="2835A463"/>
    <w:rsid w:val="28389430"/>
    <w:rsid w:val="2839B8B7"/>
    <w:rsid w:val="2839FEF0"/>
    <w:rsid w:val="28407AC5"/>
    <w:rsid w:val="2842EC6A"/>
    <w:rsid w:val="2843499B"/>
    <w:rsid w:val="284E16CB"/>
    <w:rsid w:val="285ACC11"/>
    <w:rsid w:val="28634F4B"/>
    <w:rsid w:val="28735B0E"/>
    <w:rsid w:val="287B9FC7"/>
    <w:rsid w:val="287C786F"/>
    <w:rsid w:val="287D07BF"/>
    <w:rsid w:val="2899CC4F"/>
    <w:rsid w:val="289C7C01"/>
    <w:rsid w:val="289DBE7B"/>
    <w:rsid w:val="28A058A3"/>
    <w:rsid w:val="28A99333"/>
    <w:rsid w:val="28AA5FBB"/>
    <w:rsid w:val="28B106DE"/>
    <w:rsid w:val="28B5164A"/>
    <w:rsid w:val="28BDD5F9"/>
    <w:rsid w:val="28BE93FB"/>
    <w:rsid w:val="28BF5442"/>
    <w:rsid w:val="28C04CCB"/>
    <w:rsid w:val="28CB7474"/>
    <w:rsid w:val="28CDE427"/>
    <w:rsid w:val="28D229F3"/>
    <w:rsid w:val="28D2CC18"/>
    <w:rsid w:val="28D6AD22"/>
    <w:rsid w:val="28DF7ACB"/>
    <w:rsid w:val="28E023AD"/>
    <w:rsid w:val="28E3B03D"/>
    <w:rsid w:val="28E4C01C"/>
    <w:rsid w:val="28E58C15"/>
    <w:rsid w:val="28E6B83D"/>
    <w:rsid w:val="28E79661"/>
    <w:rsid w:val="28E7AC92"/>
    <w:rsid w:val="28EAAE5E"/>
    <w:rsid w:val="28F5CA33"/>
    <w:rsid w:val="28F5D89E"/>
    <w:rsid w:val="28FFF1DB"/>
    <w:rsid w:val="2900139A"/>
    <w:rsid w:val="2902650C"/>
    <w:rsid w:val="2902ECC2"/>
    <w:rsid w:val="290A08AC"/>
    <w:rsid w:val="29121212"/>
    <w:rsid w:val="2913A18A"/>
    <w:rsid w:val="29185C6C"/>
    <w:rsid w:val="291FFFBA"/>
    <w:rsid w:val="2921D5D1"/>
    <w:rsid w:val="292386FD"/>
    <w:rsid w:val="2923B07F"/>
    <w:rsid w:val="29247E7E"/>
    <w:rsid w:val="292717F6"/>
    <w:rsid w:val="292D887E"/>
    <w:rsid w:val="29334C37"/>
    <w:rsid w:val="29389698"/>
    <w:rsid w:val="2939C61F"/>
    <w:rsid w:val="293CF1F5"/>
    <w:rsid w:val="293EB530"/>
    <w:rsid w:val="29428B9F"/>
    <w:rsid w:val="2944554F"/>
    <w:rsid w:val="2949CE64"/>
    <w:rsid w:val="294D3AF4"/>
    <w:rsid w:val="2956883C"/>
    <w:rsid w:val="2956948E"/>
    <w:rsid w:val="295ACCAB"/>
    <w:rsid w:val="295CFF56"/>
    <w:rsid w:val="295F67B6"/>
    <w:rsid w:val="2968D146"/>
    <w:rsid w:val="296D2BD3"/>
    <w:rsid w:val="29718EA2"/>
    <w:rsid w:val="2979265B"/>
    <w:rsid w:val="297C2800"/>
    <w:rsid w:val="297FB559"/>
    <w:rsid w:val="2988C3ED"/>
    <w:rsid w:val="298989B0"/>
    <w:rsid w:val="298DB788"/>
    <w:rsid w:val="298F96EA"/>
    <w:rsid w:val="2994311C"/>
    <w:rsid w:val="29A8A440"/>
    <w:rsid w:val="29AA1F04"/>
    <w:rsid w:val="29ACE54C"/>
    <w:rsid w:val="29C02FB4"/>
    <w:rsid w:val="29C07BF7"/>
    <w:rsid w:val="29C235DC"/>
    <w:rsid w:val="29C83FEE"/>
    <w:rsid w:val="29CF4C47"/>
    <w:rsid w:val="29CFF6B7"/>
    <w:rsid w:val="29D11A1E"/>
    <w:rsid w:val="29D7A01C"/>
    <w:rsid w:val="29DA8FF0"/>
    <w:rsid w:val="29DB6BBE"/>
    <w:rsid w:val="29DD294B"/>
    <w:rsid w:val="29EF8784"/>
    <w:rsid w:val="29F73767"/>
    <w:rsid w:val="2A06A847"/>
    <w:rsid w:val="2A076C23"/>
    <w:rsid w:val="2A0CD439"/>
    <w:rsid w:val="2A120C14"/>
    <w:rsid w:val="2A16568E"/>
    <w:rsid w:val="2A1C4C88"/>
    <w:rsid w:val="2A1CB4FF"/>
    <w:rsid w:val="2A22F2BF"/>
    <w:rsid w:val="2A270B6F"/>
    <w:rsid w:val="2A298C82"/>
    <w:rsid w:val="2A2FC42A"/>
    <w:rsid w:val="2A33EEF1"/>
    <w:rsid w:val="2A35620B"/>
    <w:rsid w:val="2A37038B"/>
    <w:rsid w:val="2A382BF4"/>
    <w:rsid w:val="2A39D73C"/>
    <w:rsid w:val="2A3B4CE9"/>
    <w:rsid w:val="2A484F86"/>
    <w:rsid w:val="2A4B996E"/>
    <w:rsid w:val="2A519048"/>
    <w:rsid w:val="2A61B810"/>
    <w:rsid w:val="2A639285"/>
    <w:rsid w:val="2A649342"/>
    <w:rsid w:val="2A65C213"/>
    <w:rsid w:val="2A6DBDB1"/>
    <w:rsid w:val="2A71BA07"/>
    <w:rsid w:val="2A7336B7"/>
    <w:rsid w:val="2A744B7C"/>
    <w:rsid w:val="2A79A033"/>
    <w:rsid w:val="2A81EA4C"/>
    <w:rsid w:val="2A859767"/>
    <w:rsid w:val="2A8CB98E"/>
    <w:rsid w:val="2A92D31D"/>
    <w:rsid w:val="2A93C2B3"/>
    <w:rsid w:val="2A9A3176"/>
    <w:rsid w:val="2AA64018"/>
    <w:rsid w:val="2AAA8FBF"/>
    <w:rsid w:val="2AAFCD6A"/>
    <w:rsid w:val="2AB0CFD3"/>
    <w:rsid w:val="2AB1E696"/>
    <w:rsid w:val="2AB5FBEE"/>
    <w:rsid w:val="2AB852E9"/>
    <w:rsid w:val="2AC31D55"/>
    <w:rsid w:val="2AC3934F"/>
    <w:rsid w:val="2AC65C24"/>
    <w:rsid w:val="2ACCE051"/>
    <w:rsid w:val="2ADAE930"/>
    <w:rsid w:val="2AE1E48E"/>
    <w:rsid w:val="2AE5297E"/>
    <w:rsid w:val="2AEBC183"/>
    <w:rsid w:val="2AEDAB6D"/>
    <w:rsid w:val="2AF24877"/>
    <w:rsid w:val="2AFCCFDF"/>
    <w:rsid w:val="2AFDCDB2"/>
    <w:rsid w:val="2B041C50"/>
    <w:rsid w:val="2B10295C"/>
    <w:rsid w:val="2B1E0BCD"/>
    <w:rsid w:val="2B21DA87"/>
    <w:rsid w:val="2B29D323"/>
    <w:rsid w:val="2B370568"/>
    <w:rsid w:val="2B4A5A3B"/>
    <w:rsid w:val="2B4ACD98"/>
    <w:rsid w:val="2B52CA6A"/>
    <w:rsid w:val="2B54773A"/>
    <w:rsid w:val="2B5A9392"/>
    <w:rsid w:val="2B5B2E14"/>
    <w:rsid w:val="2B613FA2"/>
    <w:rsid w:val="2B64B2EE"/>
    <w:rsid w:val="2B726E96"/>
    <w:rsid w:val="2B756416"/>
    <w:rsid w:val="2B8455B4"/>
    <w:rsid w:val="2B85883B"/>
    <w:rsid w:val="2B86A3A6"/>
    <w:rsid w:val="2B86DCA1"/>
    <w:rsid w:val="2B8841EF"/>
    <w:rsid w:val="2B88C6D4"/>
    <w:rsid w:val="2B8DC01D"/>
    <w:rsid w:val="2B8E2A4A"/>
    <w:rsid w:val="2B8F9295"/>
    <w:rsid w:val="2B92B732"/>
    <w:rsid w:val="2B9691ED"/>
    <w:rsid w:val="2B980034"/>
    <w:rsid w:val="2B999DB6"/>
    <w:rsid w:val="2B9B87B8"/>
    <w:rsid w:val="2B9BC6DF"/>
    <w:rsid w:val="2BA07343"/>
    <w:rsid w:val="2BB9727A"/>
    <w:rsid w:val="2BC0DDEA"/>
    <w:rsid w:val="2BC331E6"/>
    <w:rsid w:val="2BCC7EC9"/>
    <w:rsid w:val="2BD5B2BF"/>
    <w:rsid w:val="2BD5E2DB"/>
    <w:rsid w:val="2BD5F871"/>
    <w:rsid w:val="2BE4D8BA"/>
    <w:rsid w:val="2BE51676"/>
    <w:rsid w:val="2BEA5115"/>
    <w:rsid w:val="2BFC1FF6"/>
    <w:rsid w:val="2C113E5F"/>
    <w:rsid w:val="2C124EB7"/>
    <w:rsid w:val="2C1766E5"/>
    <w:rsid w:val="2C1990F0"/>
    <w:rsid w:val="2C1AA42A"/>
    <w:rsid w:val="2C2F3090"/>
    <w:rsid w:val="2C40EE8C"/>
    <w:rsid w:val="2C47EEBA"/>
    <w:rsid w:val="2C48B467"/>
    <w:rsid w:val="2C561555"/>
    <w:rsid w:val="2C5E27D5"/>
    <w:rsid w:val="2C618EF6"/>
    <w:rsid w:val="2C61E8C7"/>
    <w:rsid w:val="2C62E1DF"/>
    <w:rsid w:val="2C67FD5B"/>
    <w:rsid w:val="2C6852D2"/>
    <w:rsid w:val="2C68A100"/>
    <w:rsid w:val="2C70E6B6"/>
    <w:rsid w:val="2C857145"/>
    <w:rsid w:val="2C887D4E"/>
    <w:rsid w:val="2C8A4E0C"/>
    <w:rsid w:val="2C94B28C"/>
    <w:rsid w:val="2C9AE59B"/>
    <w:rsid w:val="2CA0E480"/>
    <w:rsid w:val="2CA51385"/>
    <w:rsid w:val="2CAB3441"/>
    <w:rsid w:val="2CAD3A32"/>
    <w:rsid w:val="2CB809CC"/>
    <w:rsid w:val="2CBC5852"/>
    <w:rsid w:val="2CBFC5E3"/>
    <w:rsid w:val="2CC1F6F1"/>
    <w:rsid w:val="2CC2F20E"/>
    <w:rsid w:val="2CC967A6"/>
    <w:rsid w:val="2CD723C9"/>
    <w:rsid w:val="2CDEF425"/>
    <w:rsid w:val="2CE2A569"/>
    <w:rsid w:val="2CE753E8"/>
    <w:rsid w:val="2CF09E12"/>
    <w:rsid w:val="2CF3B270"/>
    <w:rsid w:val="2CFCCEB2"/>
    <w:rsid w:val="2D02F3AF"/>
    <w:rsid w:val="2D03EF22"/>
    <w:rsid w:val="2D04EE9D"/>
    <w:rsid w:val="2D0830BE"/>
    <w:rsid w:val="2D0FFCEB"/>
    <w:rsid w:val="2D120D40"/>
    <w:rsid w:val="2D1AD663"/>
    <w:rsid w:val="2D1E59D8"/>
    <w:rsid w:val="2D1E59F0"/>
    <w:rsid w:val="2D20271C"/>
    <w:rsid w:val="2D22E822"/>
    <w:rsid w:val="2D2DE0B3"/>
    <w:rsid w:val="2D383B38"/>
    <w:rsid w:val="2D3DB9FB"/>
    <w:rsid w:val="2D3E9D2D"/>
    <w:rsid w:val="2D3EAF85"/>
    <w:rsid w:val="2D450715"/>
    <w:rsid w:val="2D48C63B"/>
    <w:rsid w:val="2D4A71AC"/>
    <w:rsid w:val="2D4F4109"/>
    <w:rsid w:val="2D4F65BF"/>
    <w:rsid w:val="2D51BCC7"/>
    <w:rsid w:val="2D52A95A"/>
    <w:rsid w:val="2D52B84B"/>
    <w:rsid w:val="2D586E49"/>
    <w:rsid w:val="2D5CDD77"/>
    <w:rsid w:val="2D6CCFB9"/>
    <w:rsid w:val="2D6DB828"/>
    <w:rsid w:val="2D6E65B4"/>
    <w:rsid w:val="2D700F58"/>
    <w:rsid w:val="2D72A9D3"/>
    <w:rsid w:val="2D7B688A"/>
    <w:rsid w:val="2D7EBE98"/>
    <w:rsid w:val="2D821932"/>
    <w:rsid w:val="2D964F74"/>
    <w:rsid w:val="2D9C147D"/>
    <w:rsid w:val="2D9F0079"/>
    <w:rsid w:val="2DA04BDD"/>
    <w:rsid w:val="2DA41DD4"/>
    <w:rsid w:val="2DAD9F4D"/>
    <w:rsid w:val="2DBA9BA5"/>
    <w:rsid w:val="2DC16751"/>
    <w:rsid w:val="2DC35820"/>
    <w:rsid w:val="2DC62576"/>
    <w:rsid w:val="2DC99348"/>
    <w:rsid w:val="2DC9BC4D"/>
    <w:rsid w:val="2DD03B39"/>
    <w:rsid w:val="2DD3595A"/>
    <w:rsid w:val="2DDBCC8A"/>
    <w:rsid w:val="2DDFCEEE"/>
    <w:rsid w:val="2DE07874"/>
    <w:rsid w:val="2DE36503"/>
    <w:rsid w:val="2DE671F4"/>
    <w:rsid w:val="2DE72870"/>
    <w:rsid w:val="2DEC1413"/>
    <w:rsid w:val="2DF5C9D4"/>
    <w:rsid w:val="2DF77E9E"/>
    <w:rsid w:val="2DFB6C39"/>
    <w:rsid w:val="2DFBC7B6"/>
    <w:rsid w:val="2E03A0BB"/>
    <w:rsid w:val="2E04FFC8"/>
    <w:rsid w:val="2E0C7A54"/>
    <w:rsid w:val="2E15447C"/>
    <w:rsid w:val="2E16CC47"/>
    <w:rsid w:val="2E19B444"/>
    <w:rsid w:val="2E230970"/>
    <w:rsid w:val="2E28A7DA"/>
    <w:rsid w:val="2E38E1DF"/>
    <w:rsid w:val="2E4DA802"/>
    <w:rsid w:val="2E4E27AC"/>
    <w:rsid w:val="2E4E82FB"/>
    <w:rsid w:val="2E4ED8BE"/>
    <w:rsid w:val="2E51A5BE"/>
    <w:rsid w:val="2E543871"/>
    <w:rsid w:val="2E67D3DE"/>
    <w:rsid w:val="2E6BF726"/>
    <w:rsid w:val="2E6FB339"/>
    <w:rsid w:val="2E7036AD"/>
    <w:rsid w:val="2E728F61"/>
    <w:rsid w:val="2E75AF8D"/>
    <w:rsid w:val="2E7699AD"/>
    <w:rsid w:val="2E81E862"/>
    <w:rsid w:val="2E88862F"/>
    <w:rsid w:val="2E9A8B5E"/>
    <w:rsid w:val="2EA2E9EA"/>
    <w:rsid w:val="2EA52B82"/>
    <w:rsid w:val="2EAA0976"/>
    <w:rsid w:val="2EABF0F6"/>
    <w:rsid w:val="2EB072F8"/>
    <w:rsid w:val="2EB5558E"/>
    <w:rsid w:val="2EB82A82"/>
    <w:rsid w:val="2EBA0550"/>
    <w:rsid w:val="2EBB03CD"/>
    <w:rsid w:val="2EBC689C"/>
    <w:rsid w:val="2EBDC302"/>
    <w:rsid w:val="2EC83CA1"/>
    <w:rsid w:val="2ED12C8F"/>
    <w:rsid w:val="2ED16F2A"/>
    <w:rsid w:val="2ED29326"/>
    <w:rsid w:val="2EDFEF43"/>
    <w:rsid w:val="2EE3C26D"/>
    <w:rsid w:val="2EE6FD9B"/>
    <w:rsid w:val="2EEFB8AD"/>
    <w:rsid w:val="2EF021AF"/>
    <w:rsid w:val="2EF3720D"/>
    <w:rsid w:val="2EFCF9DC"/>
    <w:rsid w:val="2F0B2D38"/>
    <w:rsid w:val="2F11DA01"/>
    <w:rsid w:val="2F13A711"/>
    <w:rsid w:val="2F15577C"/>
    <w:rsid w:val="2F15FED8"/>
    <w:rsid w:val="2F19E37E"/>
    <w:rsid w:val="2F1C767B"/>
    <w:rsid w:val="2F1CD202"/>
    <w:rsid w:val="2F1E2379"/>
    <w:rsid w:val="2F21F795"/>
    <w:rsid w:val="2F26E1CA"/>
    <w:rsid w:val="2F3026E5"/>
    <w:rsid w:val="2F3BE89C"/>
    <w:rsid w:val="2F3E5965"/>
    <w:rsid w:val="2F3F1B2B"/>
    <w:rsid w:val="2F637F9B"/>
    <w:rsid w:val="2F6E2F52"/>
    <w:rsid w:val="2F7538DE"/>
    <w:rsid w:val="2F78AB4B"/>
    <w:rsid w:val="2F794C4E"/>
    <w:rsid w:val="2F7995F5"/>
    <w:rsid w:val="2F7B4426"/>
    <w:rsid w:val="2F7F5B07"/>
    <w:rsid w:val="2F8D53F9"/>
    <w:rsid w:val="2F8F462C"/>
    <w:rsid w:val="2F935C28"/>
    <w:rsid w:val="2F939B53"/>
    <w:rsid w:val="2F93E276"/>
    <w:rsid w:val="2F9795D5"/>
    <w:rsid w:val="2F9844E5"/>
    <w:rsid w:val="2F990182"/>
    <w:rsid w:val="2FA50C35"/>
    <w:rsid w:val="2FA5ABD4"/>
    <w:rsid w:val="2FAF376A"/>
    <w:rsid w:val="2FBA9EA9"/>
    <w:rsid w:val="2FBD51BB"/>
    <w:rsid w:val="2FBE37BE"/>
    <w:rsid w:val="2FC18CA6"/>
    <w:rsid w:val="2FC2707D"/>
    <w:rsid w:val="2FC2C786"/>
    <w:rsid w:val="2FC608D1"/>
    <w:rsid w:val="2FC9EFAE"/>
    <w:rsid w:val="2FD2504A"/>
    <w:rsid w:val="2FD94592"/>
    <w:rsid w:val="2FDCBA7A"/>
    <w:rsid w:val="2FE8A028"/>
    <w:rsid w:val="2FF2D4D4"/>
    <w:rsid w:val="2FF7A51C"/>
    <w:rsid w:val="2FFD43F7"/>
    <w:rsid w:val="2FFE0595"/>
    <w:rsid w:val="3008970D"/>
    <w:rsid w:val="301298EC"/>
    <w:rsid w:val="3016C425"/>
    <w:rsid w:val="301A7D19"/>
    <w:rsid w:val="301E3364"/>
    <w:rsid w:val="302482F8"/>
    <w:rsid w:val="3028D27B"/>
    <w:rsid w:val="302D441A"/>
    <w:rsid w:val="302E404A"/>
    <w:rsid w:val="30463A2D"/>
    <w:rsid w:val="30469E1D"/>
    <w:rsid w:val="304AB66B"/>
    <w:rsid w:val="3052F4A8"/>
    <w:rsid w:val="3054C9C9"/>
    <w:rsid w:val="3056B35C"/>
    <w:rsid w:val="30633E3E"/>
    <w:rsid w:val="3066D9D2"/>
    <w:rsid w:val="306B435E"/>
    <w:rsid w:val="3074A995"/>
    <w:rsid w:val="307FFF29"/>
    <w:rsid w:val="30807AE0"/>
    <w:rsid w:val="3080EA7E"/>
    <w:rsid w:val="3085B7E2"/>
    <w:rsid w:val="30923593"/>
    <w:rsid w:val="30947950"/>
    <w:rsid w:val="309A8A69"/>
    <w:rsid w:val="309CC5AA"/>
    <w:rsid w:val="30A3C601"/>
    <w:rsid w:val="30A927F4"/>
    <w:rsid w:val="30B0FAD3"/>
    <w:rsid w:val="30BCCB1C"/>
    <w:rsid w:val="30BDCB3C"/>
    <w:rsid w:val="30BDE3DC"/>
    <w:rsid w:val="30C1CDFF"/>
    <w:rsid w:val="30C25BDE"/>
    <w:rsid w:val="30CE4B6A"/>
    <w:rsid w:val="30DE8DD4"/>
    <w:rsid w:val="30E0273D"/>
    <w:rsid w:val="30E758C9"/>
    <w:rsid w:val="30EBBCE9"/>
    <w:rsid w:val="30F64424"/>
    <w:rsid w:val="30F96811"/>
    <w:rsid w:val="30F9E7B3"/>
    <w:rsid w:val="31004122"/>
    <w:rsid w:val="31017EDC"/>
    <w:rsid w:val="31040868"/>
    <w:rsid w:val="3116132B"/>
    <w:rsid w:val="311BBAE9"/>
    <w:rsid w:val="31201066"/>
    <w:rsid w:val="31235F6A"/>
    <w:rsid w:val="31274902"/>
    <w:rsid w:val="3137F19B"/>
    <w:rsid w:val="31455597"/>
    <w:rsid w:val="31460630"/>
    <w:rsid w:val="314A463A"/>
    <w:rsid w:val="314AAC95"/>
    <w:rsid w:val="314BE2C0"/>
    <w:rsid w:val="314EF9D1"/>
    <w:rsid w:val="3150890B"/>
    <w:rsid w:val="315B7CF2"/>
    <w:rsid w:val="315E34EB"/>
    <w:rsid w:val="316ABA8B"/>
    <w:rsid w:val="316E9671"/>
    <w:rsid w:val="3171C263"/>
    <w:rsid w:val="317BDCA1"/>
    <w:rsid w:val="317CEAC2"/>
    <w:rsid w:val="31859EBD"/>
    <w:rsid w:val="318C7268"/>
    <w:rsid w:val="318CAC27"/>
    <w:rsid w:val="31915841"/>
    <w:rsid w:val="31930662"/>
    <w:rsid w:val="319403E3"/>
    <w:rsid w:val="3196686B"/>
    <w:rsid w:val="319A0281"/>
    <w:rsid w:val="319A149C"/>
    <w:rsid w:val="31BD1839"/>
    <w:rsid w:val="31BE34C7"/>
    <w:rsid w:val="31C1EFA8"/>
    <w:rsid w:val="31C23DE6"/>
    <w:rsid w:val="31CB9208"/>
    <w:rsid w:val="31D28DD7"/>
    <w:rsid w:val="31D85C69"/>
    <w:rsid w:val="31D895FB"/>
    <w:rsid w:val="31DD85EC"/>
    <w:rsid w:val="31E5B50D"/>
    <w:rsid w:val="31F61C27"/>
    <w:rsid w:val="31F9A650"/>
    <w:rsid w:val="31FDE868"/>
    <w:rsid w:val="31FE337F"/>
    <w:rsid w:val="32083167"/>
    <w:rsid w:val="3209BB33"/>
    <w:rsid w:val="320D3B48"/>
    <w:rsid w:val="320D92B4"/>
    <w:rsid w:val="320EB20E"/>
    <w:rsid w:val="3213EEE3"/>
    <w:rsid w:val="3216EF9C"/>
    <w:rsid w:val="3216FA18"/>
    <w:rsid w:val="321A51DA"/>
    <w:rsid w:val="3220F36B"/>
    <w:rsid w:val="3222BC2E"/>
    <w:rsid w:val="3223AFB2"/>
    <w:rsid w:val="3228D936"/>
    <w:rsid w:val="322BF86B"/>
    <w:rsid w:val="322CD646"/>
    <w:rsid w:val="3230C0F0"/>
    <w:rsid w:val="32321A11"/>
    <w:rsid w:val="3234F209"/>
    <w:rsid w:val="32365094"/>
    <w:rsid w:val="32415A1B"/>
    <w:rsid w:val="32478528"/>
    <w:rsid w:val="32481C34"/>
    <w:rsid w:val="324C95FB"/>
    <w:rsid w:val="324DA367"/>
    <w:rsid w:val="325204EE"/>
    <w:rsid w:val="325B76C2"/>
    <w:rsid w:val="325B7E28"/>
    <w:rsid w:val="325C6E7B"/>
    <w:rsid w:val="32604D01"/>
    <w:rsid w:val="326B7B81"/>
    <w:rsid w:val="32705042"/>
    <w:rsid w:val="3270AE3F"/>
    <w:rsid w:val="3273032B"/>
    <w:rsid w:val="3278A061"/>
    <w:rsid w:val="327F9575"/>
    <w:rsid w:val="327FB6DA"/>
    <w:rsid w:val="32903665"/>
    <w:rsid w:val="3292B81A"/>
    <w:rsid w:val="3297FD2A"/>
    <w:rsid w:val="329843C4"/>
    <w:rsid w:val="3298A473"/>
    <w:rsid w:val="329E5F7D"/>
    <w:rsid w:val="329F31BF"/>
    <w:rsid w:val="329FB49E"/>
    <w:rsid w:val="32B32911"/>
    <w:rsid w:val="32B4149F"/>
    <w:rsid w:val="32B4D072"/>
    <w:rsid w:val="32BAA3A2"/>
    <w:rsid w:val="32C697AF"/>
    <w:rsid w:val="32CD0E9F"/>
    <w:rsid w:val="32D2504B"/>
    <w:rsid w:val="32E33C77"/>
    <w:rsid w:val="32EE597F"/>
    <w:rsid w:val="32F02FC3"/>
    <w:rsid w:val="32F14292"/>
    <w:rsid w:val="32F31EE6"/>
    <w:rsid w:val="32F4EDFD"/>
    <w:rsid w:val="33006148"/>
    <w:rsid w:val="33012C3A"/>
    <w:rsid w:val="33026A4F"/>
    <w:rsid w:val="3306B2E8"/>
    <w:rsid w:val="330DE923"/>
    <w:rsid w:val="330E28FF"/>
    <w:rsid w:val="330E5AF3"/>
    <w:rsid w:val="33157FF0"/>
    <w:rsid w:val="3317C257"/>
    <w:rsid w:val="3319CEA2"/>
    <w:rsid w:val="33204C8F"/>
    <w:rsid w:val="332EAE12"/>
    <w:rsid w:val="332EC2DF"/>
    <w:rsid w:val="3330865B"/>
    <w:rsid w:val="33354820"/>
    <w:rsid w:val="333E891F"/>
    <w:rsid w:val="334C030D"/>
    <w:rsid w:val="3358AE63"/>
    <w:rsid w:val="3369E468"/>
    <w:rsid w:val="3371DA8D"/>
    <w:rsid w:val="33795A0A"/>
    <w:rsid w:val="337AB5F2"/>
    <w:rsid w:val="3382BFB0"/>
    <w:rsid w:val="338F948B"/>
    <w:rsid w:val="33953EE0"/>
    <w:rsid w:val="339C0966"/>
    <w:rsid w:val="339C9480"/>
    <w:rsid w:val="33A075C7"/>
    <w:rsid w:val="33C17A2B"/>
    <w:rsid w:val="33CA4DC6"/>
    <w:rsid w:val="33CCFD6C"/>
    <w:rsid w:val="33CFBD93"/>
    <w:rsid w:val="33D67500"/>
    <w:rsid w:val="33D6EE42"/>
    <w:rsid w:val="33DB9E1C"/>
    <w:rsid w:val="33DC6F24"/>
    <w:rsid w:val="33DF3C96"/>
    <w:rsid w:val="33EEAB38"/>
    <w:rsid w:val="33F37279"/>
    <w:rsid w:val="33F55C8F"/>
    <w:rsid w:val="33F5C592"/>
    <w:rsid w:val="33F957C6"/>
    <w:rsid w:val="3404B7B6"/>
    <w:rsid w:val="3409E816"/>
    <w:rsid w:val="340C3608"/>
    <w:rsid w:val="340F4AFA"/>
    <w:rsid w:val="3414FDF2"/>
    <w:rsid w:val="341C343F"/>
    <w:rsid w:val="341E0DAB"/>
    <w:rsid w:val="3422F431"/>
    <w:rsid w:val="34253F4A"/>
    <w:rsid w:val="342B5716"/>
    <w:rsid w:val="342FD40D"/>
    <w:rsid w:val="3431D0B4"/>
    <w:rsid w:val="3433276D"/>
    <w:rsid w:val="3436C8C1"/>
    <w:rsid w:val="343D5D9F"/>
    <w:rsid w:val="344A6676"/>
    <w:rsid w:val="344B543A"/>
    <w:rsid w:val="34500121"/>
    <w:rsid w:val="34559857"/>
    <w:rsid w:val="34563F3E"/>
    <w:rsid w:val="34592D9C"/>
    <w:rsid w:val="3467391E"/>
    <w:rsid w:val="34675630"/>
    <w:rsid w:val="346A889E"/>
    <w:rsid w:val="346AAFD8"/>
    <w:rsid w:val="346EE1A9"/>
    <w:rsid w:val="346F3868"/>
    <w:rsid w:val="346F6585"/>
    <w:rsid w:val="34764F6D"/>
    <w:rsid w:val="3476D358"/>
    <w:rsid w:val="34786132"/>
    <w:rsid w:val="34853B85"/>
    <w:rsid w:val="34925E3B"/>
    <w:rsid w:val="34953DA9"/>
    <w:rsid w:val="349D53B8"/>
    <w:rsid w:val="34A1FC56"/>
    <w:rsid w:val="34A39801"/>
    <w:rsid w:val="34A6C452"/>
    <w:rsid w:val="34B63485"/>
    <w:rsid w:val="34B70366"/>
    <w:rsid w:val="34BE848E"/>
    <w:rsid w:val="34C7B0C1"/>
    <w:rsid w:val="34C8D589"/>
    <w:rsid w:val="34CE1351"/>
    <w:rsid w:val="34D0A4ED"/>
    <w:rsid w:val="34E2C729"/>
    <w:rsid w:val="34E9FA57"/>
    <w:rsid w:val="34EE13E4"/>
    <w:rsid w:val="34EE4062"/>
    <w:rsid w:val="34FB75B9"/>
    <w:rsid w:val="35001690"/>
    <w:rsid w:val="35119FDB"/>
    <w:rsid w:val="35138373"/>
    <w:rsid w:val="3517A7B6"/>
    <w:rsid w:val="351874D1"/>
    <w:rsid w:val="351894A2"/>
    <w:rsid w:val="351C21D9"/>
    <w:rsid w:val="35200757"/>
    <w:rsid w:val="352608E1"/>
    <w:rsid w:val="353EEEC8"/>
    <w:rsid w:val="354568D3"/>
    <w:rsid w:val="35470B12"/>
    <w:rsid w:val="35518A28"/>
    <w:rsid w:val="3552DBC8"/>
    <w:rsid w:val="3553959D"/>
    <w:rsid w:val="35644C5D"/>
    <w:rsid w:val="35775CBF"/>
    <w:rsid w:val="357D64EB"/>
    <w:rsid w:val="357FB251"/>
    <w:rsid w:val="3588F160"/>
    <w:rsid w:val="358D04CA"/>
    <w:rsid w:val="3590362D"/>
    <w:rsid w:val="3590468A"/>
    <w:rsid w:val="3590A562"/>
    <w:rsid w:val="35930586"/>
    <w:rsid w:val="359604A1"/>
    <w:rsid w:val="3596C0A7"/>
    <w:rsid w:val="3599EFCA"/>
    <w:rsid w:val="359CECBF"/>
    <w:rsid w:val="359DC930"/>
    <w:rsid w:val="35A75CAB"/>
    <w:rsid w:val="35A8B613"/>
    <w:rsid w:val="35AB9A49"/>
    <w:rsid w:val="35BCFDD2"/>
    <w:rsid w:val="35C90C92"/>
    <w:rsid w:val="35C9700F"/>
    <w:rsid w:val="35D5168C"/>
    <w:rsid w:val="35D5FB0B"/>
    <w:rsid w:val="35DA33B2"/>
    <w:rsid w:val="35DB0735"/>
    <w:rsid w:val="35E2E3A1"/>
    <w:rsid w:val="35EE2B5B"/>
    <w:rsid w:val="35F24216"/>
    <w:rsid w:val="35F623AB"/>
    <w:rsid w:val="35F8C4CA"/>
    <w:rsid w:val="35FBE845"/>
    <w:rsid w:val="35FC34FA"/>
    <w:rsid w:val="36059A4D"/>
    <w:rsid w:val="360EB253"/>
    <w:rsid w:val="360F20E6"/>
    <w:rsid w:val="36165BE1"/>
    <w:rsid w:val="361A5049"/>
    <w:rsid w:val="361A8798"/>
    <w:rsid w:val="361AB66C"/>
    <w:rsid w:val="361CF37B"/>
    <w:rsid w:val="361FDBB3"/>
    <w:rsid w:val="362175E2"/>
    <w:rsid w:val="3625E348"/>
    <w:rsid w:val="36268DCE"/>
    <w:rsid w:val="36277219"/>
    <w:rsid w:val="362F217B"/>
    <w:rsid w:val="363E4804"/>
    <w:rsid w:val="364719D5"/>
    <w:rsid w:val="3648BEAC"/>
    <w:rsid w:val="3648F9CA"/>
    <w:rsid w:val="364A2CDF"/>
    <w:rsid w:val="3652132D"/>
    <w:rsid w:val="3654D9EE"/>
    <w:rsid w:val="365C3E03"/>
    <w:rsid w:val="365C7B21"/>
    <w:rsid w:val="366012D8"/>
    <w:rsid w:val="3660E819"/>
    <w:rsid w:val="3663BE6C"/>
    <w:rsid w:val="366EE514"/>
    <w:rsid w:val="3674E91C"/>
    <w:rsid w:val="3679A3BF"/>
    <w:rsid w:val="367B3918"/>
    <w:rsid w:val="367D713A"/>
    <w:rsid w:val="3683E50A"/>
    <w:rsid w:val="3686A86C"/>
    <w:rsid w:val="368830A6"/>
    <w:rsid w:val="368A7970"/>
    <w:rsid w:val="36994F4C"/>
    <w:rsid w:val="369983FE"/>
    <w:rsid w:val="369B8106"/>
    <w:rsid w:val="36A3BB3E"/>
    <w:rsid w:val="36A52C8D"/>
    <w:rsid w:val="36ADC9E2"/>
    <w:rsid w:val="36B1DFAD"/>
    <w:rsid w:val="36D2E064"/>
    <w:rsid w:val="36D459C1"/>
    <w:rsid w:val="36DBD591"/>
    <w:rsid w:val="36E5109D"/>
    <w:rsid w:val="36E5513C"/>
    <w:rsid w:val="36E82EF6"/>
    <w:rsid w:val="36EADE8E"/>
    <w:rsid w:val="36EBC678"/>
    <w:rsid w:val="36ECC1C3"/>
    <w:rsid w:val="36F12236"/>
    <w:rsid w:val="36F3137B"/>
    <w:rsid w:val="36FA83B1"/>
    <w:rsid w:val="36FE32B0"/>
    <w:rsid w:val="3702CB98"/>
    <w:rsid w:val="37078240"/>
    <w:rsid w:val="3709CA55"/>
    <w:rsid w:val="37140A5B"/>
    <w:rsid w:val="371452FD"/>
    <w:rsid w:val="372030FA"/>
    <w:rsid w:val="3726607D"/>
    <w:rsid w:val="3726F197"/>
    <w:rsid w:val="372F1E25"/>
    <w:rsid w:val="3731BF56"/>
    <w:rsid w:val="37323099"/>
    <w:rsid w:val="37344683"/>
    <w:rsid w:val="37392CAD"/>
    <w:rsid w:val="3747F56C"/>
    <w:rsid w:val="374F79FC"/>
    <w:rsid w:val="3752BA13"/>
    <w:rsid w:val="3753E59E"/>
    <w:rsid w:val="37582912"/>
    <w:rsid w:val="375EEA31"/>
    <w:rsid w:val="37637427"/>
    <w:rsid w:val="376511B1"/>
    <w:rsid w:val="376C5F32"/>
    <w:rsid w:val="37700D3A"/>
    <w:rsid w:val="37751AE2"/>
    <w:rsid w:val="377C27BF"/>
    <w:rsid w:val="3780E929"/>
    <w:rsid w:val="3782999D"/>
    <w:rsid w:val="378AC9C2"/>
    <w:rsid w:val="37918E6B"/>
    <w:rsid w:val="37942B52"/>
    <w:rsid w:val="3794511D"/>
    <w:rsid w:val="37967A80"/>
    <w:rsid w:val="37979FC8"/>
    <w:rsid w:val="379CF0FE"/>
    <w:rsid w:val="379D89B4"/>
    <w:rsid w:val="37A0355D"/>
    <w:rsid w:val="37A9F71A"/>
    <w:rsid w:val="37ABD804"/>
    <w:rsid w:val="37ACAADC"/>
    <w:rsid w:val="37AD4CEC"/>
    <w:rsid w:val="37AF5637"/>
    <w:rsid w:val="37B2FEFE"/>
    <w:rsid w:val="37BD902D"/>
    <w:rsid w:val="37BD990D"/>
    <w:rsid w:val="37BE0618"/>
    <w:rsid w:val="37C17ADB"/>
    <w:rsid w:val="37C59B43"/>
    <w:rsid w:val="37C6CE9D"/>
    <w:rsid w:val="37D6602C"/>
    <w:rsid w:val="37E1260E"/>
    <w:rsid w:val="37E37781"/>
    <w:rsid w:val="37E55170"/>
    <w:rsid w:val="37F0B4F8"/>
    <w:rsid w:val="380269ED"/>
    <w:rsid w:val="3804567F"/>
    <w:rsid w:val="3806EBD8"/>
    <w:rsid w:val="38125E20"/>
    <w:rsid w:val="38180D9B"/>
    <w:rsid w:val="381E49D2"/>
    <w:rsid w:val="381F9BBB"/>
    <w:rsid w:val="3822C5C6"/>
    <w:rsid w:val="3822F0BA"/>
    <w:rsid w:val="382457E8"/>
    <w:rsid w:val="38270AA5"/>
    <w:rsid w:val="3827AFD1"/>
    <w:rsid w:val="382A1594"/>
    <w:rsid w:val="382A8911"/>
    <w:rsid w:val="383CDE75"/>
    <w:rsid w:val="38420FC4"/>
    <w:rsid w:val="384BD2DA"/>
    <w:rsid w:val="384F68CC"/>
    <w:rsid w:val="3852067A"/>
    <w:rsid w:val="38598C95"/>
    <w:rsid w:val="385C4702"/>
    <w:rsid w:val="3865CB4C"/>
    <w:rsid w:val="386DD713"/>
    <w:rsid w:val="386EC6A7"/>
    <w:rsid w:val="3874BBC5"/>
    <w:rsid w:val="3876B128"/>
    <w:rsid w:val="38869583"/>
    <w:rsid w:val="38A7CE9A"/>
    <w:rsid w:val="38A8756A"/>
    <w:rsid w:val="38B43D3D"/>
    <w:rsid w:val="38BF69EB"/>
    <w:rsid w:val="38C2AC1D"/>
    <w:rsid w:val="38C565AF"/>
    <w:rsid w:val="38D05052"/>
    <w:rsid w:val="38D0597E"/>
    <w:rsid w:val="38D9EA13"/>
    <w:rsid w:val="38DA745B"/>
    <w:rsid w:val="38DE3CC4"/>
    <w:rsid w:val="38E3D930"/>
    <w:rsid w:val="38F0FB6D"/>
    <w:rsid w:val="38F59D8D"/>
    <w:rsid w:val="38FA7343"/>
    <w:rsid w:val="38FAA6A4"/>
    <w:rsid w:val="38FE064D"/>
    <w:rsid w:val="38FE7685"/>
    <w:rsid w:val="39066E2D"/>
    <w:rsid w:val="3909E659"/>
    <w:rsid w:val="39218AA6"/>
    <w:rsid w:val="392A5C44"/>
    <w:rsid w:val="392AAA62"/>
    <w:rsid w:val="3934F538"/>
    <w:rsid w:val="3935F50D"/>
    <w:rsid w:val="39369A63"/>
    <w:rsid w:val="393B68BA"/>
    <w:rsid w:val="393F054C"/>
    <w:rsid w:val="394080A8"/>
    <w:rsid w:val="39411F10"/>
    <w:rsid w:val="39413180"/>
    <w:rsid w:val="394E0AEB"/>
    <w:rsid w:val="394EC4E6"/>
    <w:rsid w:val="395227FB"/>
    <w:rsid w:val="39537B3D"/>
    <w:rsid w:val="3956B755"/>
    <w:rsid w:val="39579E90"/>
    <w:rsid w:val="395F776F"/>
    <w:rsid w:val="3968BD69"/>
    <w:rsid w:val="396B4611"/>
    <w:rsid w:val="396CAFD4"/>
    <w:rsid w:val="396DB5B3"/>
    <w:rsid w:val="3972632A"/>
    <w:rsid w:val="3976E1E2"/>
    <w:rsid w:val="39770613"/>
    <w:rsid w:val="3982F1AD"/>
    <w:rsid w:val="3988CE59"/>
    <w:rsid w:val="3995E0D3"/>
    <w:rsid w:val="399A4437"/>
    <w:rsid w:val="399A9583"/>
    <w:rsid w:val="399EBD43"/>
    <w:rsid w:val="39A28EB1"/>
    <w:rsid w:val="39B4F5FF"/>
    <w:rsid w:val="39B639CE"/>
    <w:rsid w:val="39B916D4"/>
    <w:rsid w:val="39BFD0AD"/>
    <w:rsid w:val="39C7B44C"/>
    <w:rsid w:val="39CF0053"/>
    <w:rsid w:val="39CF83E0"/>
    <w:rsid w:val="39D22BCB"/>
    <w:rsid w:val="39D45887"/>
    <w:rsid w:val="39E638AA"/>
    <w:rsid w:val="39E829EF"/>
    <w:rsid w:val="39EAD263"/>
    <w:rsid w:val="39EE1402"/>
    <w:rsid w:val="39F1C158"/>
    <w:rsid w:val="39FFBC3D"/>
    <w:rsid w:val="3A0189E4"/>
    <w:rsid w:val="3A0245FF"/>
    <w:rsid w:val="3A09B721"/>
    <w:rsid w:val="3A0E0193"/>
    <w:rsid w:val="3A11339A"/>
    <w:rsid w:val="3A126038"/>
    <w:rsid w:val="3A1260FE"/>
    <w:rsid w:val="3A25EA1C"/>
    <w:rsid w:val="3A29465B"/>
    <w:rsid w:val="3A32B647"/>
    <w:rsid w:val="3A3ABB03"/>
    <w:rsid w:val="3A42633F"/>
    <w:rsid w:val="3A469E4A"/>
    <w:rsid w:val="3A525973"/>
    <w:rsid w:val="3A5457ED"/>
    <w:rsid w:val="3A54F5C6"/>
    <w:rsid w:val="3A56686D"/>
    <w:rsid w:val="3A567A9B"/>
    <w:rsid w:val="3A58773E"/>
    <w:rsid w:val="3A58FF06"/>
    <w:rsid w:val="3A5ABE0B"/>
    <w:rsid w:val="3A5B58A8"/>
    <w:rsid w:val="3A5DC00D"/>
    <w:rsid w:val="3A6DDBDE"/>
    <w:rsid w:val="3A7084F7"/>
    <w:rsid w:val="3A752AC1"/>
    <w:rsid w:val="3A7E1024"/>
    <w:rsid w:val="3A817275"/>
    <w:rsid w:val="3A8A531A"/>
    <w:rsid w:val="3A8E4205"/>
    <w:rsid w:val="3A9287A9"/>
    <w:rsid w:val="3A9300FA"/>
    <w:rsid w:val="3A93A717"/>
    <w:rsid w:val="3A95A862"/>
    <w:rsid w:val="3A985E67"/>
    <w:rsid w:val="3A98F83B"/>
    <w:rsid w:val="3A9CA529"/>
    <w:rsid w:val="3A9D37B9"/>
    <w:rsid w:val="3A9EA2F3"/>
    <w:rsid w:val="3A9F80D6"/>
    <w:rsid w:val="3AA1B435"/>
    <w:rsid w:val="3AA2F7F4"/>
    <w:rsid w:val="3AA33D63"/>
    <w:rsid w:val="3AB1A54A"/>
    <w:rsid w:val="3AB923E5"/>
    <w:rsid w:val="3ABD830A"/>
    <w:rsid w:val="3ACDEAC4"/>
    <w:rsid w:val="3ACFBBD2"/>
    <w:rsid w:val="3AD6288D"/>
    <w:rsid w:val="3AD661ED"/>
    <w:rsid w:val="3AE2D00F"/>
    <w:rsid w:val="3AEA6A18"/>
    <w:rsid w:val="3AEC9324"/>
    <w:rsid w:val="3AEF8CB4"/>
    <w:rsid w:val="3AF591E6"/>
    <w:rsid w:val="3AF6B1FF"/>
    <w:rsid w:val="3AFB25E4"/>
    <w:rsid w:val="3B0095BA"/>
    <w:rsid w:val="3B0177DF"/>
    <w:rsid w:val="3B0193C3"/>
    <w:rsid w:val="3B04A383"/>
    <w:rsid w:val="3B155576"/>
    <w:rsid w:val="3B183D57"/>
    <w:rsid w:val="3B22FA1A"/>
    <w:rsid w:val="3B266A54"/>
    <w:rsid w:val="3B299782"/>
    <w:rsid w:val="3B2A390E"/>
    <w:rsid w:val="3B2D3AA0"/>
    <w:rsid w:val="3B38B155"/>
    <w:rsid w:val="3B3DC6A4"/>
    <w:rsid w:val="3B4069E9"/>
    <w:rsid w:val="3B4536CF"/>
    <w:rsid w:val="3B4FA45C"/>
    <w:rsid w:val="3B4FF2B7"/>
    <w:rsid w:val="3B51D2F6"/>
    <w:rsid w:val="3B57BDEE"/>
    <w:rsid w:val="3B5EF4A3"/>
    <w:rsid w:val="3B684748"/>
    <w:rsid w:val="3B691ADE"/>
    <w:rsid w:val="3B702D96"/>
    <w:rsid w:val="3B73F01F"/>
    <w:rsid w:val="3B749366"/>
    <w:rsid w:val="3B782D11"/>
    <w:rsid w:val="3B7A0147"/>
    <w:rsid w:val="3B7B1632"/>
    <w:rsid w:val="3B7BD623"/>
    <w:rsid w:val="3B8417F1"/>
    <w:rsid w:val="3B915555"/>
    <w:rsid w:val="3B930B3E"/>
    <w:rsid w:val="3B991758"/>
    <w:rsid w:val="3B9A5CD8"/>
    <w:rsid w:val="3B9B9EC2"/>
    <w:rsid w:val="3BA753C4"/>
    <w:rsid w:val="3BA8DB03"/>
    <w:rsid w:val="3BB2D465"/>
    <w:rsid w:val="3BBCCC57"/>
    <w:rsid w:val="3BC87D68"/>
    <w:rsid w:val="3BD330FA"/>
    <w:rsid w:val="3BD7F0C5"/>
    <w:rsid w:val="3BDE286D"/>
    <w:rsid w:val="3BE47E21"/>
    <w:rsid w:val="3C0061DE"/>
    <w:rsid w:val="3C01A268"/>
    <w:rsid w:val="3C18401C"/>
    <w:rsid w:val="3C37DC21"/>
    <w:rsid w:val="3C44B5EF"/>
    <w:rsid w:val="3C45DDB7"/>
    <w:rsid w:val="3C4ADB3D"/>
    <w:rsid w:val="3C54CEBE"/>
    <w:rsid w:val="3C637358"/>
    <w:rsid w:val="3C63BB15"/>
    <w:rsid w:val="3C69D1EE"/>
    <w:rsid w:val="3C6F46F3"/>
    <w:rsid w:val="3C6F87CF"/>
    <w:rsid w:val="3C7258E6"/>
    <w:rsid w:val="3C7919A2"/>
    <w:rsid w:val="3C7D8B2C"/>
    <w:rsid w:val="3C7EE2F5"/>
    <w:rsid w:val="3C80B251"/>
    <w:rsid w:val="3C827CEF"/>
    <w:rsid w:val="3C89FD6B"/>
    <w:rsid w:val="3C8D12C3"/>
    <w:rsid w:val="3C968757"/>
    <w:rsid w:val="3C9FBE96"/>
    <w:rsid w:val="3CAA1A25"/>
    <w:rsid w:val="3CACC699"/>
    <w:rsid w:val="3CAFBC5A"/>
    <w:rsid w:val="3CB38A61"/>
    <w:rsid w:val="3CBA3D30"/>
    <w:rsid w:val="3CBDF6E1"/>
    <w:rsid w:val="3CC72A54"/>
    <w:rsid w:val="3CD0ECB5"/>
    <w:rsid w:val="3CD32EFD"/>
    <w:rsid w:val="3CD3A2B8"/>
    <w:rsid w:val="3CD4D869"/>
    <w:rsid w:val="3CD9C22F"/>
    <w:rsid w:val="3CE9D6E4"/>
    <w:rsid w:val="3CEBE263"/>
    <w:rsid w:val="3CF37603"/>
    <w:rsid w:val="3CF40A48"/>
    <w:rsid w:val="3CF50A9B"/>
    <w:rsid w:val="3D097173"/>
    <w:rsid w:val="3D0F2A5F"/>
    <w:rsid w:val="3D1A5579"/>
    <w:rsid w:val="3D2FC4DD"/>
    <w:rsid w:val="3D36625A"/>
    <w:rsid w:val="3D390DE0"/>
    <w:rsid w:val="3D398566"/>
    <w:rsid w:val="3D3ADCE5"/>
    <w:rsid w:val="3D45A41D"/>
    <w:rsid w:val="3D563869"/>
    <w:rsid w:val="3D6219E8"/>
    <w:rsid w:val="3D68291F"/>
    <w:rsid w:val="3D6999D8"/>
    <w:rsid w:val="3D69A028"/>
    <w:rsid w:val="3D70B8B6"/>
    <w:rsid w:val="3D7A294F"/>
    <w:rsid w:val="3D89B755"/>
    <w:rsid w:val="3D8BD18F"/>
    <w:rsid w:val="3D8FCE67"/>
    <w:rsid w:val="3D924A85"/>
    <w:rsid w:val="3D9313BB"/>
    <w:rsid w:val="3D93C93B"/>
    <w:rsid w:val="3D9E9D86"/>
    <w:rsid w:val="3DAE088E"/>
    <w:rsid w:val="3DB00720"/>
    <w:rsid w:val="3DB04AEA"/>
    <w:rsid w:val="3DB18956"/>
    <w:rsid w:val="3DB4A17A"/>
    <w:rsid w:val="3DB4E9F9"/>
    <w:rsid w:val="3DC047AA"/>
    <w:rsid w:val="3DC0CCC4"/>
    <w:rsid w:val="3DC4798B"/>
    <w:rsid w:val="3DC54C14"/>
    <w:rsid w:val="3DC86CF3"/>
    <w:rsid w:val="3DCAA691"/>
    <w:rsid w:val="3DCE13BD"/>
    <w:rsid w:val="3DD5CFC2"/>
    <w:rsid w:val="3DD777A3"/>
    <w:rsid w:val="3DD84069"/>
    <w:rsid w:val="3DD866B4"/>
    <w:rsid w:val="3DE1774B"/>
    <w:rsid w:val="3DE881B2"/>
    <w:rsid w:val="3DE99026"/>
    <w:rsid w:val="3DEC2EE6"/>
    <w:rsid w:val="3DFAFE08"/>
    <w:rsid w:val="3DFFA59E"/>
    <w:rsid w:val="3E0727E6"/>
    <w:rsid w:val="3E124DA8"/>
    <w:rsid w:val="3E12FD88"/>
    <w:rsid w:val="3E1B816F"/>
    <w:rsid w:val="3E203E9B"/>
    <w:rsid w:val="3E2334B7"/>
    <w:rsid w:val="3E2E1392"/>
    <w:rsid w:val="3E2FCA56"/>
    <w:rsid w:val="3E322CB2"/>
    <w:rsid w:val="3E366193"/>
    <w:rsid w:val="3E412C71"/>
    <w:rsid w:val="3E41ED3A"/>
    <w:rsid w:val="3E483A29"/>
    <w:rsid w:val="3E574A89"/>
    <w:rsid w:val="3E6A1D65"/>
    <w:rsid w:val="3E6BBBD0"/>
    <w:rsid w:val="3E7A8AB0"/>
    <w:rsid w:val="3E7D9090"/>
    <w:rsid w:val="3E83AB83"/>
    <w:rsid w:val="3E84D53F"/>
    <w:rsid w:val="3E87F7B1"/>
    <w:rsid w:val="3E8903E1"/>
    <w:rsid w:val="3E8AD235"/>
    <w:rsid w:val="3E95FF09"/>
    <w:rsid w:val="3E993758"/>
    <w:rsid w:val="3EA64B85"/>
    <w:rsid w:val="3EAC0CA5"/>
    <w:rsid w:val="3EAC68BB"/>
    <w:rsid w:val="3EB4007F"/>
    <w:rsid w:val="3EB8EDF0"/>
    <w:rsid w:val="3EC4BD3C"/>
    <w:rsid w:val="3EC642A7"/>
    <w:rsid w:val="3EC95AC6"/>
    <w:rsid w:val="3EDAEDD9"/>
    <w:rsid w:val="3EDBAF2E"/>
    <w:rsid w:val="3EDF7815"/>
    <w:rsid w:val="3EE1BC5B"/>
    <w:rsid w:val="3EE438C7"/>
    <w:rsid w:val="3EE44A21"/>
    <w:rsid w:val="3EF60939"/>
    <w:rsid w:val="3F053B94"/>
    <w:rsid w:val="3F0A4C89"/>
    <w:rsid w:val="3F0D48AD"/>
    <w:rsid w:val="3F0E4B6F"/>
    <w:rsid w:val="3F142C84"/>
    <w:rsid w:val="3F17F374"/>
    <w:rsid w:val="3F1D6ED9"/>
    <w:rsid w:val="3F1FC1AF"/>
    <w:rsid w:val="3F258FFB"/>
    <w:rsid w:val="3F25BE24"/>
    <w:rsid w:val="3F2841CB"/>
    <w:rsid w:val="3F28B034"/>
    <w:rsid w:val="3F28F4C8"/>
    <w:rsid w:val="3F2C92AF"/>
    <w:rsid w:val="3F2C9358"/>
    <w:rsid w:val="3F322A59"/>
    <w:rsid w:val="3F396880"/>
    <w:rsid w:val="3F475353"/>
    <w:rsid w:val="3F4FF7DC"/>
    <w:rsid w:val="3F51E63C"/>
    <w:rsid w:val="3F537F37"/>
    <w:rsid w:val="3F72A4FC"/>
    <w:rsid w:val="3F78DC43"/>
    <w:rsid w:val="3F871400"/>
    <w:rsid w:val="3F896F9D"/>
    <w:rsid w:val="3F8B18A3"/>
    <w:rsid w:val="3FA12DC1"/>
    <w:rsid w:val="3FA26712"/>
    <w:rsid w:val="3FA4A7AD"/>
    <w:rsid w:val="3FACEA99"/>
    <w:rsid w:val="3FAF3F56"/>
    <w:rsid w:val="3FB09017"/>
    <w:rsid w:val="3FB1B8CA"/>
    <w:rsid w:val="3FB2732E"/>
    <w:rsid w:val="3FB3782B"/>
    <w:rsid w:val="3FB614C5"/>
    <w:rsid w:val="3FB9FC30"/>
    <w:rsid w:val="3FC65BAC"/>
    <w:rsid w:val="3FC6F5E7"/>
    <w:rsid w:val="3FCBB03F"/>
    <w:rsid w:val="3FD0DBE0"/>
    <w:rsid w:val="3FD34B64"/>
    <w:rsid w:val="3FD58990"/>
    <w:rsid w:val="3FDD85E0"/>
    <w:rsid w:val="3FEF8142"/>
    <w:rsid w:val="3FF3DA0C"/>
    <w:rsid w:val="3FFD22C8"/>
    <w:rsid w:val="40016CC4"/>
    <w:rsid w:val="400BB7A3"/>
    <w:rsid w:val="400D0AC3"/>
    <w:rsid w:val="400FBCF7"/>
    <w:rsid w:val="40114519"/>
    <w:rsid w:val="4017ABFC"/>
    <w:rsid w:val="4018840A"/>
    <w:rsid w:val="4019689C"/>
    <w:rsid w:val="4020EBDA"/>
    <w:rsid w:val="40225E9C"/>
    <w:rsid w:val="40268334"/>
    <w:rsid w:val="4026DCF6"/>
    <w:rsid w:val="4029E5B0"/>
    <w:rsid w:val="402E45FA"/>
    <w:rsid w:val="40347E5D"/>
    <w:rsid w:val="40369A69"/>
    <w:rsid w:val="4037AFC9"/>
    <w:rsid w:val="403E8EA9"/>
    <w:rsid w:val="40434C6F"/>
    <w:rsid w:val="4049A1E3"/>
    <w:rsid w:val="404B9AA4"/>
    <w:rsid w:val="4052A047"/>
    <w:rsid w:val="405A61DD"/>
    <w:rsid w:val="406892AA"/>
    <w:rsid w:val="40733E8C"/>
    <w:rsid w:val="40751B06"/>
    <w:rsid w:val="40753247"/>
    <w:rsid w:val="407F3AC5"/>
    <w:rsid w:val="4081B007"/>
    <w:rsid w:val="4081BB08"/>
    <w:rsid w:val="408A315C"/>
    <w:rsid w:val="4096ECA6"/>
    <w:rsid w:val="40A2FDDF"/>
    <w:rsid w:val="40A48E2B"/>
    <w:rsid w:val="40A51D99"/>
    <w:rsid w:val="40A71A2C"/>
    <w:rsid w:val="40A984FE"/>
    <w:rsid w:val="40AA5207"/>
    <w:rsid w:val="40B509F6"/>
    <w:rsid w:val="40BA3871"/>
    <w:rsid w:val="40C3F132"/>
    <w:rsid w:val="40CE6207"/>
    <w:rsid w:val="40D24ED9"/>
    <w:rsid w:val="40D2A8D4"/>
    <w:rsid w:val="40D3C2B7"/>
    <w:rsid w:val="40D45884"/>
    <w:rsid w:val="40D888D0"/>
    <w:rsid w:val="40DFAC4A"/>
    <w:rsid w:val="40E0EAE4"/>
    <w:rsid w:val="40E1BF5D"/>
    <w:rsid w:val="40EF59BF"/>
    <w:rsid w:val="40F3DE0C"/>
    <w:rsid w:val="40F7FAFB"/>
    <w:rsid w:val="4101E200"/>
    <w:rsid w:val="4104163E"/>
    <w:rsid w:val="4105CBF7"/>
    <w:rsid w:val="410A1062"/>
    <w:rsid w:val="410DBE4B"/>
    <w:rsid w:val="41122CD0"/>
    <w:rsid w:val="411256D0"/>
    <w:rsid w:val="4123C551"/>
    <w:rsid w:val="412AA847"/>
    <w:rsid w:val="412E44CB"/>
    <w:rsid w:val="412F2996"/>
    <w:rsid w:val="41333929"/>
    <w:rsid w:val="41346D23"/>
    <w:rsid w:val="413A42F9"/>
    <w:rsid w:val="41465810"/>
    <w:rsid w:val="415193BF"/>
    <w:rsid w:val="41552605"/>
    <w:rsid w:val="41588902"/>
    <w:rsid w:val="415B068E"/>
    <w:rsid w:val="41632738"/>
    <w:rsid w:val="4163D89E"/>
    <w:rsid w:val="4166418E"/>
    <w:rsid w:val="4167A490"/>
    <w:rsid w:val="4167C98A"/>
    <w:rsid w:val="416C4BC7"/>
    <w:rsid w:val="416E4B71"/>
    <w:rsid w:val="416EC7DA"/>
    <w:rsid w:val="41705D0F"/>
    <w:rsid w:val="4178FA63"/>
    <w:rsid w:val="417F74F3"/>
    <w:rsid w:val="418523AD"/>
    <w:rsid w:val="41875C78"/>
    <w:rsid w:val="418D4ED3"/>
    <w:rsid w:val="418E9EBA"/>
    <w:rsid w:val="418ECFE4"/>
    <w:rsid w:val="418F2411"/>
    <w:rsid w:val="41972E77"/>
    <w:rsid w:val="419C0748"/>
    <w:rsid w:val="41A061FF"/>
    <w:rsid w:val="41A46FE3"/>
    <w:rsid w:val="41A5DF2B"/>
    <w:rsid w:val="41B5C820"/>
    <w:rsid w:val="41BAEB60"/>
    <w:rsid w:val="41CB509F"/>
    <w:rsid w:val="41D2CBE4"/>
    <w:rsid w:val="41DAC72F"/>
    <w:rsid w:val="41DD3D20"/>
    <w:rsid w:val="41E6FBC2"/>
    <w:rsid w:val="41F479DF"/>
    <w:rsid w:val="41FA6B40"/>
    <w:rsid w:val="41FC0EBB"/>
    <w:rsid w:val="41FDDFCD"/>
    <w:rsid w:val="420DE04D"/>
    <w:rsid w:val="420F3BBC"/>
    <w:rsid w:val="42169D0C"/>
    <w:rsid w:val="421A1D6B"/>
    <w:rsid w:val="421A81E6"/>
    <w:rsid w:val="421B5233"/>
    <w:rsid w:val="4225C810"/>
    <w:rsid w:val="4227FBDC"/>
    <w:rsid w:val="422ABA5B"/>
    <w:rsid w:val="422DFEC4"/>
    <w:rsid w:val="4232E9A4"/>
    <w:rsid w:val="4238EBA4"/>
    <w:rsid w:val="4249E725"/>
    <w:rsid w:val="4256C9AC"/>
    <w:rsid w:val="42584863"/>
    <w:rsid w:val="4266DEFB"/>
    <w:rsid w:val="4268ED0F"/>
    <w:rsid w:val="427A1974"/>
    <w:rsid w:val="427A35FC"/>
    <w:rsid w:val="427B9994"/>
    <w:rsid w:val="42828608"/>
    <w:rsid w:val="42839429"/>
    <w:rsid w:val="4283E32A"/>
    <w:rsid w:val="4287C5E1"/>
    <w:rsid w:val="429786B0"/>
    <w:rsid w:val="4299ECAC"/>
    <w:rsid w:val="42A1B514"/>
    <w:rsid w:val="42A99751"/>
    <w:rsid w:val="42ADEDC1"/>
    <w:rsid w:val="42B3286D"/>
    <w:rsid w:val="42C65DD3"/>
    <w:rsid w:val="42CB6B70"/>
    <w:rsid w:val="42CEB585"/>
    <w:rsid w:val="42D613EC"/>
    <w:rsid w:val="42E21A61"/>
    <w:rsid w:val="42EA42CA"/>
    <w:rsid w:val="42EC75D2"/>
    <w:rsid w:val="42FA0375"/>
    <w:rsid w:val="42FA2A9C"/>
    <w:rsid w:val="4302DF23"/>
    <w:rsid w:val="430FBE8C"/>
    <w:rsid w:val="4315C7D0"/>
    <w:rsid w:val="4319D638"/>
    <w:rsid w:val="4333324B"/>
    <w:rsid w:val="4334E507"/>
    <w:rsid w:val="433CED65"/>
    <w:rsid w:val="433DBF99"/>
    <w:rsid w:val="434449ED"/>
    <w:rsid w:val="4345A1A2"/>
    <w:rsid w:val="4348E6D7"/>
    <w:rsid w:val="434E12B0"/>
    <w:rsid w:val="434E517D"/>
    <w:rsid w:val="4356EE5D"/>
    <w:rsid w:val="4358A0F5"/>
    <w:rsid w:val="4360147F"/>
    <w:rsid w:val="4364B3E8"/>
    <w:rsid w:val="43659821"/>
    <w:rsid w:val="43664DD4"/>
    <w:rsid w:val="43670E4C"/>
    <w:rsid w:val="43699755"/>
    <w:rsid w:val="436AED4C"/>
    <w:rsid w:val="436AED5B"/>
    <w:rsid w:val="43730C8B"/>
    <w:rsid w:val="4373AAE1"/>
    <w:rsid w:val="437A70F8"/>
    <w:rsid w:val="437AD5E4"/>
    <w:rsid w:val="43803EDD"/>
    <w:rsid w:val="4388277E"/>
    <w:rsid w:val="438C762F"/>
    <w:rsid w:val="438EDA9B"/>
    <w:rsid w:val="43A4215E"/>
    <w:rsid w:val="43A81AC3"/>
    <w:rsid w:val="43A982E2"/>
    <w:rsid w:val="43AA101A"/>
    <w:rsid w:val="43AC49CA"/>
    <w:rsid w:val="43AE2C8A"/>
    <w:rsid w:val="43B52B1D"/>
    <w:rsid w:val="43BE2C78"/>
    <w:rsid w:val="43C16DBD"/>
    <w:rsid w:val="43C1F9F3"/>
    <w:rsid w:val="43C416A8"/>
    <w:rsid w:val="43C7D890"/>
    <w:rsid w:val="43C93937"/>
    <w:rsid w:val="43D00B95"/>
    <w:rsid w:val="43D1E8EF"/>
    <w:rsid w:val="43D4DFD3"/>
    <w:rsid w:val="43DDB93B"/>
    <w:rsid w:val="43E542CD"/>
    <w:rsid w:val="43E98EC4"/>
    <w:rsid w:val="43ECE0E4"/>
    <w:rsid w:val="43F47DD4"/>
    <w:rsid w:val="43FF3FA4"/>
    <w:rsid w:val="440C5B9D"/>
    <w:rsid w:val="440E139F"/>
    <w:rsid w:val="441570A4"/>
    <w:rsid w:val="442D4A48"/>
    <w:rsid w:val="44310D19"/>
    <w:rsid w:val="4434FA4B"/>
    <w:rsid w:val="4436C745"/>
    <w:rsid w:val="4437FC20"/>
    <w:rsid w:val="443AD423"/>
    <w:rsid w:val="44453FBD"/>
    <w:rsid w:val="444F840B"/>
    <w:rsid w:val="445877CA"/>
    <w:rsid w:val="445938BE"/>
    <w:rsid w:val="445ED5AF"/>
    <w:rsid w:val="445F1BC4"/>
    <w:rsid w:val="44666DEC"/>
    <w:rsid w:val="446A6864"/>
    <w:rsid w:val="446B2374"/>
    <w:rsid w:val="446F1998"/>
    <w:rsid w:val="44728299"/>
    <w:rsid w:val="4478E378"/>
    <w:rsid w:val="44870366"/>
    <w:rsid w:val="448D48DE"/>
    <w:rsid w:val="449165AB"/>
    <w:rsid w:val="44988744"/>
    <w:rsid w:val="4498E8C0"/>
    <w:rsid w:val="44A5182F"/>
    <w:rsid w:val="44AA8867"/>
    <w:rsid w:val="44AB30B5"/>
    <w:rsid w:val="44AB3CFC"/>
    <w:rsid w:val="44AC41F2"/>
    <w:rsid w:val="44AE8544"/>
    <w:rsid w:val="44B93546"/>
    <w:rsid w:val="44BAD2B8"/>
    <w:rsid w:val="44BE8B1B"/>
    <w:rsid w:val="44C0A4E9"/>
    <w:rsid w:val="44C36ADB"/>
    <w:rsid w:val="44CB89CA"/>
    <w:rsid w:val="44D12305"/>
    <w:rsid w:val="44D3E68F"/>
    <w:rsid w:val="44D8B590"/>
    <w:rsid w:val="44DECCD2"/>
    <w:rsid w:val="44E1CAAF"/>
    <w:rsid w:val="44E6102E"/>
    <w:rsid w:val="44E675A4"/>
    <w:rsid w:val="44E7914B"/>
    <w:rsid w:val="44EAF6B9"/>
    <w:rsid w:val="44EE4450"/>
    <w:rsid w:val="44F09868"/>
    <w:rsid w:val="44FB9757"/>
    <w:rsid w:val="4500F8FB"/>
    <w:rsid w:val="4501D0BA"/>
    <w:rsid w:val="4505A33A"/>
    <w:rsid w:val="4507B86B"/>
    <w:rsid w:val="450AC941"/>
    <w:rsid w:val="450D3380"/>
    <w:rsid w:val="450DC434"/>
    <w:rsid w:val="450FCDD5"/>
    <w:rsid w:val="4513CE19"/>
    <w:rsid w:val="45172008"/>
    <w:rsid w:val="451FA353"/>
    <w:rsid w:val="45249D4C"/>
    <w:rsid w:val="4529E1B4"/>
    <w:rsid w:val="452CE1F6"/>
    <w:rsid w:val="453824E3"/>
    <w:rsid w:val="453A1D16"/>
    <w:rsid w:val="453B8281"/>
    <w:rsid w:val="453CCE54"/>
    <w:rsid w:val="453F2A1D"/>
    <w:rsid w:val="453FA9C5"/>
    <w:rsid w:val="4540405F"/>
    <w:rsid w:val="454480A0"/>
    <w:rsid w:val="4544A025"/>
    <w:rsid w:val="45472E53"/>
    <w:rsid w:val="4547649B"/>
    <w:rsid w:val="45496746"/>
    <w:rsid w:val="454AE86D"/>
    <w:rsid w:val="454BCDF8"/>
    <w:rsid w:val="4550C3B4"/>
    <w:rsid w:val="45527C79"/>
    <w:rsid w:val="4557BC9C"/>
    <w:rsid w:val="455CAA5C"/>
    <w:rsid w:val="455F363A"/>
    <w:rsid w:val="456199D4"/>
    <w:rsid w:val="45621338"/>
    <w:rsid w:val="4562D57E"/>
    <w:rsid w:val="4564B5A8"/>
    <w:rsid w:val="45688406"/>
    <w:rsid w:val="456BA6AD"/>
    <w:rsid w:val="457358BB"/>
    <w:rsid w:val="45805981"/>
    <w:rsid w:val="4585B085"/>
    <w:rsid w:val="4593F867"/>
    <w:rsid w:val="4596B003"/>
    <w:rsid w:val="45A0CCC1"/>
    <w:rsid w:val="45A52F40"/>
    <w:rsid w:val="45AF21C3"/>
    <w:rsid w:val="45B3B039"/>
    <w:rsid w:val="45B62180"/>
    <w:rsid w:val="45BDAB4B"/>
    <w:rsid w:val="45C01DA1"/>
    <w:rsid w:val="45C5B225"/>
    <w:rsid w:val="45C6D92D"/>
    <w:rsid w:val="45C7C51A"/>
    <w:rsid w:val="45D5052E"/>
    <w:rsid w:val="45DAC73E"/>
    <w:rsid w:val="45DB4028"/>
    <w:rsid w:val="45DE2C32"/>
    <w:rsid w:val="45DF00B9"/>
    <w:rsid w:val="45DF5C24"/>
    <w:rsid w:val="45E56CDA"/>
    <w:rsid w:val="45E57428"/>
    <w:rsid w:val="45EDB584"/>
    <w:rsid w:val="45EE3344"/>
    <w:rsid w:val="45EE94E5"/>
    <w:rsid w:val="45FFD461"/>
    <w:rsid w:val="460E8AE5"/>
    <w:rsid w:val="4617BCD9"/>
    <w:rsid w:val="462E61B2"/>
    <w:rsid w:val="46334A91"/>
    <w:rsid w:val="46335CF5"/>
    <w:rsid w:val="463FAA11"/>
    <w:rsid w:val="46423F07"/>
    <w:rsid w:val="46493E78"/>
    <w:rsid w:val="464A7D59"/>
    <w:rsid w:val="464E7B70"/>
    <w:rsid w:val="466A1020"/>
    <w:rsid w:val="466AACB6"/>
    <w:rsid w:val="466DD31C"/>
    <w:rsid w:val="4670B941"/>
    <w:rsid w:val="468284B6"/>
    <w:rsid w:val="46834366"/>
    <w:rsid w:val="46845105"/>
    <w:rsid w:val="4684C805"/>
    <w:rsid w:val="4690E473"/>
    <w:rsid w:val="469650A6"/>
    <w:rsid w:val="469D4343"/>
    <w:rsid w:val="46A7DC12"/>
    <w:rsid w:val="46A92492"/>
    <w:rsid w:val="46AE56A4"/>
    <w:rsid w:val="46B2FCAB"/>
    <w:rsid w:val="46BD1DF9"/>
    <w:rsid w:val="46C04852"/>
    <w:rsid w:val="46C8CBF8"/>
    <w:rsid w:val="46C91A64"/>
    <w:rsid w:val="46C9CDBD"/>
    <w:rsid w:val="46CB20A3"/>
    <w:rsid w:val="46CBF9A5"/>
    <w:rsid w:val="46CF37CD"/>
    <w:rsid w:val="46D0DB08"/>
    <w:rsid w:val="46DA591B"/>
    <w:rsid w:val="46E1E302"/>
    <w:rsid w:val="46ECDE46"/>
    <w:rsid w:val="46EDF23B"/>
    <w:rsid w:val="46EE7359"/>
    <w:rsid w:val="4712B481"/>
    <w:rsid w:val="4734CB14"/>
    <w:rsid w:val="4738B7CD"/>
    <w:rsid w:val="473EE130"/>
    <w:rsid w:val="473F40CA"/>
    <w:rsid w:val="47458814"/>
    <w:rsid w:val="474598D9"/>
    <w:rsid w:val="474725B4"/>
    <w:rsid w:val="475B6DD2"/>
    <w:rsid w:val="4762FF7B"/>
    <w:rsid w:val="476A49A8"/>
    <w:rsid w:val="4770F76B"/>
    <w:rsid w:val="478302E5"/>
    <w:rsid w:val="4783AD17"/>
    <w:rsid w:val="4788A48D"/>
    <w:rsid w:val="478B8685"/>
    <w:rsid w:val="478BA96A"/>
    <w:rsid w:val="478F5BA7"/>
    <w:rsid w:val="47902B2F"/>
    <w:rsid w:val="479397A0"/>
    <w:rsid w:val="4795D55A"/>
    <w:rsid w:val="479B9433"/>
    <w:rsid w:val="47A40983"/>
    <w:rsid w:val="47A5598D"/>
    <w:rsid w:val="47B14EE5"/>
    <w:rsid w:val="47B17FC6"/>
    <w:rsid w:val="47B28BD0"/>
    <w:rsid w:val="47B35188"/>
    <w:rsid w:val="47CD4AF9"/>
    <w:rsid w:val="47CDEFA2"/>
    <w:rsid w:val="47D70801"/>
    <w:rsid w:val="47E16F5D"/>
    <w:rsid w:val="47E69F17"/>
    <w:rsid w:val="47E990C5"/>
    <w:rsid w:val="47EC2D2A"/>
    <w:rsid w:val="47ED7243"/>
    <w:rsid w:val="47F497C4"/>
    <w:rsid w:val="47F55E2F"/>
    <w:rsid w:val="47F93C33"/>
    <w:rsid w:val="4802E078"/>
    <w:rsid w:val="48125C9D"/>
    <w:rsid w:val="4814435B"/>
    <w:rsid w:val="481678CB"/>
    <w:rsid w:val="481A6F7C"/>
    <w:rsid w:val="481C34F5"/>
    <w:rsid w:val="481C3F02"/>
    <w:rsid w:val="481F2031"/>
    <w:rsid w:val="4820647F"/>
    <w:rsid w:val="4820A796"/>
    <w:rsid w:val="4820DEBB"/>
    <w:rsid w:val="48226BF1"/>
    <w:rsid w:val="482542C6"/>
    <w:rsid w:val="4827E97C"/>
    <w:rsid w:val="4837A639"/>
    <w:rsid w:val="484B58A3"/>
    <w:rsid w:val="484D4600"/>
    <w:rsid w:val="484FE8BA"/>
    <w:rsid w:val="48562920"/>
    <w:rsid w:val="485AA866"/>
    <w:rsid w:val="485B84A7"/>
    <w:rsid w:val="485CFC15"/>
    <w:rsid w:val="485F41ED"/>
    <w:rsid w:val="48631F89"/>
    <w:rsid w:val="486911BE"/>
    <w:rsid w:val="486C7E1E"/>
    <w:rsid w:val="486F3B3F"/>
    <w:rsid w:val="488B5B8A"/>
    <w:rsid w:val="4899AA8A"/>
    <w:rsid w:val="4899B92E"/>
    <w:rsid w:val="489D3F46"/>
    <w:rsid w:val="48A7BDBF"/>
    <w:rsid w:val="48B09B5F"/>
    <w:rsid w:val="48B4B520"/>
    <w:rsid w:val="48C504F8"/>
    <w:rsid w:val="48C61ADB"/>
    <w:rsid w:val="48C9737E"/>
    <w:rsid w:val="48CE610E"/>
    <w:rsid w:val="48CF8385"/>
    <w:rsid w:val="48CF9014"/>
    <w:rsid w:val="48D8291A"/>
    <w:rsid w:val="48D9B5E0"/>
    <w:rsid w:val="48E3C8C5"/>
    <w:rsid w:val="48F5372B"/>
    <w:rsid w:val="48F7040C"/>
    <w:rsid w:val="48F7F535"/>
    <w:rsid w:val="48F9359E"/>
    <w:rsid w:val="48FBBFF3"/>
    <w:rsid w:val="48FC034A"/>
    <w:rsid w:val="48FDC3D5"/>
    <w:rsid w:val="49042551"/>
    <w:rsid w:val="4904C18E"/>
    <w:rsid w:val="490D8DD6"/>
    <w:rsid w:val="490E0A6D"/>
    <w:rsid w:val="4915AF1E"/>
    <w:rsid w:val="49165399"/>
    <w:rsid w:val="492F69C3"/>
    <w:rsid w:val="49415033"/>
    <w:rsid w:val="494F4E35"/>
    <w:rsid w:val="4956B1D4"/>
    <w:rsid w:val="495E332E"/>
    <w:rsid w:val="495FAD6D"/>
    <w:rsid w:val="49610A37"/>
    <w:rsid w:val="49642310"/>
    <w:rsid w:val="4967B932"/>
    <w:rsid w:val="497F98CA"/>
    <w:rsid w:val="4980407B"/>
    <w:rsid w:val="498102FF"/>
    <w:rsid w:val="4989B335"/>
    <w:rsid w:val="49924A38"/>
    <w:rsid w:val="499DEAD8"/>
    <w:rsid w:val="49A15529"/>
    <w:rsid w:val="49A9B72F"/>
    <w:rsid w:val="49AF3E1F"/>
    <w:rsid w:val="49B5F5CD"/>
    <w:rsid w:val="49BB2F6D"/>
    <w:rsid w:val="49BDA9F2"/>
    <w:rsid w:val="49C7B1E8"/>
    <w:rsid w:val="49C8DE42"/>
    <w:rsid w:val="49CA8FA6"/>
    <w:rsid w:val="49CC2012"/>
    <w:rsid w:val="49D1475E"/>
    <w:rsid w:val="49D51896"/>
    <w:rsid w:val="49D51B2B"/>
    <w:rsid w:val="49DD10AA"/>
    <w:rsid w:val="49E54363"/>
    <w:rsid w:val="49E7365D"/>
    <w:rsid w:val="49E76708"/>
    <w:rsid w:val="49FD8E6B"/>
    <w:rsid w:val="4A0AE591"/>
    <w:rsid w:val="4A1028A4"/>
    <w:rsid w:val="4A173D5C"/>
    <w:rsid w:val="4A18CC3B"/>
    <w:rsid w:val="4A1CEBE4"/>
    <w:rsid w:val="4A1F2B37"/>
    <w:rsid w:val="4A1F447E"/>
    <w:rsid w:val="4A21A604"/>
    <w:rsid w:val="4A21AE28"/>
    <w:rsid w:val="4A3AAAF5"/>
    <w:rsid w:val="4A3C6329"/>
    <w:rsid w:val="4A41BE79"/>
    <w:rsid w:val="4A4FD34C"/>
    <w:rsid w:val="4A5DAEE6"/>
    <w:rsid w:val="4A5FED98"/>
    <w:rsid w:val="4A65DF31"/>
    <w:rsid w:val="4A688E89"/>
    <w:rsid w:val="4A69BBD3"/>
    <w:rsid w:val="4A789A95"/>
    <w:rsid w:val="4A7ED410"/>
    <w:rsid w:val="4A908848"/>
    <w:rsid w:val="4A96CE4B"/>
    <w:rsid w:val="4A9BC0CC"/>
    <w:rsid w:val="4AA52F4E"/>
    <w:rsid w:val="4AAB64DB"/>
    <w:rsid w:val="4AAC7A84"/>
    <w:rsid w:val="4AACA95D"/>
    <w:rsid w:val="4AAFFDB0"/>
    <w:rsid w:val="4AB4F3F7"/>
    <w:rsid w:val="4AB6E932"/>
    <w:rsid w:val="4AB8C7AB"/>
    <w:rsid w:val="4ABAAD89"/>
    <w:rsid w:val="4ABADD75"/>
    <w:rsid w:val="4ABD8009"/>
    <w:rsid w:val="4ABFD4C4"/>
    <w:rsid w:val="4ACB3629"/>
    <w:rsid w:val="4AD0108F"/>
    <w:rsid w:val="4AD1A732"/>
    <w:rsid w:val="4AE327D7"/>
    <w:rsid w:val="4AEF16F2"/>
    <w:rsid w:val="4AEFB0F7"/>
    <w:rsid w:val="4AF08781"/>
    <w:rsid w:val="4AF70D33"/>
    <w:rsid w:val="4AF7F066"/>
    <w:rsid w:val="4B0262BC"/>
    <w:rsid w:val="4B02FEBE"/>
    <w:rsid w:val="4B09752F"/>
    <w:rsid w:val="4B115636"/>
    <w:rsid w:val="4B1EFD58"/>
    <w:rsid w:val="4B2F928A"/>
    <w:rsid w:val="4B338485"/>
    <w:rsid w:val="4B34DCBA"/>
    <w:rsid w:val="4B3F5DFE"/>
    <w:rsid w:val="4B43767B"/>
    <w:rsid w:val="4B468565"/>
    <w:rsid w:val="4B4DB182"/>
    <w:rsid w:val="4B4E246E"/>
    <w:rsid w:val="4B59249D"/>
    <w:rsid w:val="4B6449AF"/>
    <w:rsid w:val="4B6B9617"/>
    <w:rsid w:val="4B76534C"/>
    <w:rsid w:val="4B775069"/>
    <w:rsid w:val="4B798276"/>
    <w:rsid w:val="4B7CA626"/>
    <w:rsid w:val="4B7CC31E"/>
    <w:rsid w:val="4B850F1C"/>
    <w:rsid w:val="4B907787"/>
    <w:rsid w:val="4B99F43D"/>
    <w:rsid w:val="4BA01E4D"/>
    <w:rsid w:val="4BA08027"/>
    <w:rsid w:val="4BA3D992"/>
    <w:rsid w:val="4BAAD785"/>
    <w:rsid w:val="4BAFC0A0"/>
    <w:rsid w:val="4BB094B1"/>
    <w:rsid w:val="4BB6BA56"/>
    <w:rsid w:val="4BB91AB8"/>
    <w:rsid w:val="4BBC9F42"/>
    <w:rsid w:val="4BC54DC3"/>
    <w:rsid w:val="4BCB2228"/>
    <w:rsid w:val="4BD5736F"/>
    <w:rsid w:val="4BD8EF44"/>
    <w:rsid w:val="4BE3511B"/>
    <w:rsid w:val="4BE44CAB"/>
    <w:rsid w:val="4BEAFBE4"/>
    <w:rsid w:val="4BEFAF1A"/>
    <w:rsid w:val="4C03F657"/>
    <w:rsid w:val="4C06126D"/>
    <w:rsid w:val="4C08AF2A"/>
    <w:rsid w:val="4C0BE303"/>
    <w:rsid w:val="4C0E6B2C"/>
    <w:rsid w:val="4C10B6DD"/>
    <w:rsid w:val="4C176FDF"/>
    <w:rsid w:val="4C18D585"/>
    <w:rsid w:val="4C1D0DA2"/>
    <w:rsid w:val="4C2112C5"/>
    <w:rsid w:val="4C21E96F"/>
    <w:rsid w:val="4C228227"/>
    <w:rsid w:val="4C244583"/>
    <w:rsid w:val="4C2747E3"/>
    <w:rsid w:val="4C282D08"/>
    <w:rsid w:val="4C34D192"/>
    <w:rsid w:val="4C3A132B"/>
    <w:rsid w:val="4C44CD21"/>
    <w:rsid w:val="4C47A50F"/>
    <w:rsid w:val="4C4B8E4D"/>
    <w:rsid w:val="4C5198C3"/>
    <w:rsid w:val="4C56C3DF"/>
    <w:rsid w:val="4C5EF36D"/>
    <w:rsid w:val="4C60E7FA"/>
    <w:rsid w:val="4C62D323"/>
    <w:rsid w:val="4C64D14A"/>
    <w:rsid w:val="4C7C09A4"/>
    <w:rsid w:val="4C7F4B63"/>
    <w:rsid w:val="4C7FD149"/>
    <w:rsid w:val="4C822B5B"/>
    <w:rsid w:val="4C8A76F5"/>
    <w:rsid w:val="4C8C5930"/>
    <w:rsid w:val="4C8CDD7B"/>
    <w:rsid w:val="4C8FB0F2"/>
    <w:rsid w:val="4C95E2E2"/>
    <w:rsid w:val="4C96479A"/>
    <w:rsid w:val="4CAA2B43"/>
    <w:rsid w:val="4CACF7A7"/>
    <w:rsid w:val="4CB0E994"/>
    <w:rsid w:val="4CB2160B"/>
    <w:rsid w:val="4CC4A94D"/>
    <w:rsid w:val="4CC54021"/>
    <w:rsid w:val="4CC8942E"/>
    <w:rsid w:val="4CCA0344"/>
    <w:rsid w:val="4CCA5EDC"/>
    <w:rsid w:val="4CCB0112"/>
    <w:rsid w:val="4CCBE2AE"/>
    <w:rsid w:val="4CD585DB"/>
    <w:rsid w:val="4CDA0664"/>
    <w:rsid w:val="4CDA21CC"/>
    <w:rsid w:val="4CDCCC16"/>
    <w:rsid w:val="4CDED667"/>
    <w:rsid w:val="4CF72A21"/>
    <w:rsid w:val="4CF9263D"/>
    <w:rsid w:val="4CFA6E77"/>
    <w:rsid w:val="4CFD68D6"/>
    <w:rsid w:val="4CFDCEB0"/>
    <w:rsid w:val="4D0491AD"/>
    <w:rsid w:val="4D0A0DC2"/>
    <w:rsid w:val="4D0C9031"/>
    <w:rsid w:val="4D1A8BC9"/>
    <w:rsid w:val="4D1F9782"/>
    <w:rsid w:val="4D20F443"/>
    <w:rsid w:val="4D278427"/>
    <w:rsid w:val="4D2CFE9C"/>
    <w:rsid w:val="4D2F6DFC"/>
    <w:rsid w:val="4D3E8A6B"/>
    <w:rsid w:val="4D4AC6A6"/>
    <w:rsid w:val="4D4B2F86"/>
    <w:rsid w:val="4D5ADD26"/>
    <w:rsid w:val="4D5DF9B5"/>
    <w:rsid w:val="4D67BDCB"/>
    <w:rsid w:val="4D6E23A9"/>
    <w:rsid w:val="4D75C4F1"/>
    <w:rsid w:val="4D78A444"/>
    <w:rsid w:val="4D7B080C"/>
    <w:rsid w:val="4D7B9ECD"/>
    <w:rsid w:val="4D7BE117"/>
    <w:rsid w:val="4D7BEDE6"/>
    <w:rsid w:val="4D7E8DCB"/>
    <w:rsid w:val="4D82F196"/>
    <w:rsid w:val="4D9488DE"/>
    <w:rsid w:val="4D94AFBE"/>
    <w:rsid w:val="4D98776B"/>
    <w:rsid w:val="4DA5BD4D"/>
    <w:rsid w:val="4DABE57C"/>
    <w:rsid w:val="4DAE2B5B"/>
    <w:rsid w:val="4DB1C42F"/>
    <w:rsid w:val="4DB2FEF6"/>
    <w:rsid w:val="4DB7FCD0"/>
    <w:rsid w:val="4DBAEBC3"/>
    <w:rsid w:val="4DC40D0C"/>
    <w:rsid w:val="4DC4BDB9"/>
    <w:rsid w:val="4DC6FE5B"/>
    <w:rsid w:val="4DC879DC"/>
    <w:rsid w:val="4DC8A94C"/>
    <w:rsid w:val="4DCD0AF8"/>
    <w:rsid w:val="4DD175EC"/>
    <w:rsid w:val="4DD2C79F"/>
    <w:rsid w:val="4DD3C08B"/>
    <w:rsid w:val="4DD3D5D1"/>
    <w:rsid w:val="4DD6C98D"/>
    <w:rsid w:val="4DD9BB9C"/>
    <w:rsid w:val="4DDB0004"/>
    <w:rsid w:val="4DDD4D76"/>
    <w:rsid w:val="4DDE1DD2"/>
    <w:rsid w:val="4DE83410"/>
    <w:rsid w:val="4DEB27BE"/>
    <w:rsid w:val="4DED445C"/>
    <w:rsid w:val="4DF2CFBD"/>
    <w:rsid w:val="4DF38EEF"/>
    <w:rsid w:val="4DF5C1D8"/>
    <w:rsid w:val="4DFD7E5A"/>
    <w:rsid w:val="4E0ADEB5"/>
    <w:rsid w:val="4E0F37B2"/>
    <w:rsid w:val="4E122554"/>
    <w:rsid w:val="4E1464D2"/>
    <w:rsid w:val="4E17CAC6"/>
    <w:rsid w:val="4E1B5A20"/>
    <w:rsid w:val="4E1BFA7E"/>
    <w:rsid w:val="4E249DA7"/>
    <w:rsid w:val="4E2F5F9F"/>
    <w:rsid w:val="4E310247"/>
    <w:rsid w:val="4E31D789"/>
    <w:rsid w:val="4E39E750"/>
    <w:rsid w:val="4E3CFAFD"/>
    <w:rsid w:val="4E40CD82"/>
    <w:rsid w:val="4E42EB39"/>
    <w:rsid w:val="4E488B4E"/>
    <w:rsid w:val="4E638BBF"/>
    <w:rsid w:val="4E6E953F"/>
    <w:rsid w:val="4E703C9C"/>
    <w:rsid w:val="4E70CC50"/>
    <w:rsid w:val="4E7C3647"/>
    <w:rsid w:val="4E84B2C1"/>
    <w:rsid w:val="4E84BA4E"/>
    <w:rsid w:val="4E85BD86"/>
    <w:rsid w:val="4E8AC7F0"/>
    <w:rsid w:val="4E9880F9"/>
    <w:rsid w:val="4E9AEFD0"/>
    <w:rsid w:val="4E9C6F26"/>
    <w:rsid w:val="4EA051B7"/>
    <w:rsid w:val="4EA3A23A"/>
    <w:rsid w:val="4EA3AF2A"/>
    <w:rsid w:val="4EA4D3DA"/>
    <w:rsid w:val="4EB530B7"/>
    <w:rsid w:val="4EB625A0"/>
    <w:rsid w:val="4EB6FE77"/>
    <w:rsid w:val="4EC5EFBF"/>
    <w:rsid w:val="4EC7DF1D"/>
    <w:rsid w:val="4ECD8F54"/>
    <w:rsid w:val="4ECE6CF9"/>
    <w:rsid w:val="4ECEB902"/>
    <w:rsid w:val="4ED0EF15"/>
    <w:rsid w:val="4ED0F1EA"/>
    <w:rsid w:val="4EDB55B2"/>
    <w:rsid w:val="4EDE1FC8"/>
    <w:rsid w:val="4EDEA242"/>
    <w:rsid w:val="4EE07480"/>
    <w:rsid w:val="4EE1CEED"/>
    <w:rsid w:val="4EE29BCF"/>
    <w:rsid w:val="4EE31E58"/>
    <w:rsid w:val="4EE6580B"/>
    <w:rsid w:val="4EF088E0"/>
    <w:rsid w:val="4EF373DD"/>
    <w:rsid w:val="4F0E8DCB"/>
    <w:rsid w:val="4F148EB9"/>
    <w:rsid w:val="4F160BDA"/>
    <w:rsid w:val="4F1CA07B"/>
    <w:rsid w:val="4F24DCE9"/>
    <w:rsid w:val="4F287F39"/>
    <w:rsid w:val="4F40E193"/>
    <w:rsid w:val="4F44C87F"/>
    <w:rsid w:val="4F45C371"/>
    <w:rsid w:val="4F4DBE86"/>
    <w:rsid w:val="4F52F530"/>
    <w:rsid w:val="4F542AA4"/>
    <w:rsid w:val="4F5A35D5"/>
    <w:rsid w:val="4F62CDD1"/>
    <w:rsid w:val="4F63C915"/>
    <w:rsid w:val="4F6BCE31"/>
    <w:rsid w:val="4F7541AD"/>
    <w:rsid w:val="4F77D0F1"/>
    <w:rsid w:val="4F79D69A"/>
    <w:rsid w:val="4F7C59A0"/>
    <w:rsid w:val="4F7E01A8"/>
    <w:rsid w:val="4F828973"/>
    <w:rsid w:val="4F89767B"/>
    <w:rsid w:val="4F917735"/>
    <w:rsid w:val="4F920FEF"/>
    <w:rsid w:val="4F939640"/>
    <w:rsid w:val="4F951E0D"/>
    <w:rsid w:val="4F96EEEC"/>
    <w:rsid w:val="4F9AE2E8"/>
    <w:rsid w:val="4FA34AFF"/>
    <w:rsid w:val="4FAD8B87"/>
    <w:rsid w:val="4FB2D9BE"/>
    <w:rsid w:val="4FB40454"/>
    <w:rsid w:val="4FB9D4E6"/>
    <w:rsid w:val="4FCA4A7F"/>
    <w:rsid w:val="4FCAB001"/>
    <w:rsid w:val="4FCF8F41"/>
    <w:rsid w:val="4FD64DE3"/>
    <w:rsid w:val="4FDBF7FD"/>
    <w:rsid w:val="4FDF7F14"/>
    <w:rsid w:val="4FE4A3D1"/>
    <w:rsid w:val="4FE4E441"/>
    <w:rsid w:val="4FEB93DF"/>
    <w:rsid w:val="4FF275E4"/>
    <w:rsid w:val="4FF88E04"/>
    <w:rsid w:val="5002E610"/>
    <w:rsid w:val="50035E7E"/>
    <w:rsid w:val="50066B56"/>
    <w:rsid w:val="5006AD02"/>
    <w:rsid w:val="500CB652"/>
    <w:rsid w:val="500F4483"/>
    <w:rsid w:val="501BDD89"/>
    <w:rsid w:val="501C9620"/>
    <w:rsid w:val="5025BD96"/>
    <w:rsid w:val="502A2513"/>
    <w:rsid w:val="502D81A2"/>
    <w:rsid w:val="5033276A"/>
    <w:rsid w:val="503691B6"/>
    <w:rsid w:val="50423F44"/>
    <w:rsid w:val="5048009A"/>
    <w:rsid w:val="50483084"/>
    <w:rsid w:val="50484763"/>
    <w:rsid w:val="5049D0BF"/>
    <w:rsid w:val="504E4BA8"/>
    <w:rsid w:val="50533F69"/>
    <w:rsid w:val="5053A256"/>
    <w:rsid w:val="5053ECE2"/>
    <w:rsid w:val="505436E6"/>
    <w:rsid w:val="50543DBC"/>
    <w:rsid w:val="505A8E48"/>
    <w:rsid w:val="505D1E20"/>
    <w:rsid w:val="506191B2"/>
    <w:rsid w:val="507261A0"/>
    <w:rsid w:val="5079A169"/>
    <w:rsid w:val="507C7D0F"/>
    <w:rsid w:val="507DC850"/>
    <w:rsid w:val="50840405"/>
    <w:rsid w:val="508A42F7"/>
    <w:rsid w:val="509474F0"/>
    <w:rsid w:val="509720B0"/>
    <w:rsid w:val="50A6091C"/>
    <w:rsid w:val="50B2833A"/>
    <w:rsid w:val="50B7D972"/>
    <w:rsid w:val="50B8F010"/>
    <w:rsid w:val="50CB63CC"/>
    <w:rsid w:val="50CF087D"/>
    <w:rsid w:val="50D8DF85"/>
    <w:rsid w:val="50DCCF2A"/>
    <w:rsid w:val="50DF46F8"/>
    <w:rsid w:val="50E4AC8F"/>
    <w:rsid w:val="50E69388"/>
    <w:rsid w:val="50F1EFBD"/>
    <w:rsid w:val="50F486C4"/>
    <w:rsid w:val="50F6B8E2"/>
    <w:rsid w:val="50FB6D1F"/>
    <w:rsid w:val="50FDE7CD"/>
    <w:rsid w:val="510A1221"/>
    <w:rsid w:val="510A2A99"/>
    <w:rsid w:val="510F0486"/>
    <w:rsid w:val="5116DD4B"/>
    <w:rsid w:val="51234442"/>
    <w:rsid w:val="512505FF"/>
    <w:rsid w:val="512E2B58"/>
    <w:rsid w:val="5131D7CD"/>
    <w:rsid w:val="514385E2"/>
    <w:rsid w:val="514977A1"/>
    <w:rsid w:val="5149B5FF"/>
    <w:rsid w:val="514F16FB"/>
    <w:rsid w:val="51518B39"/>
    <w:rsid w:val="51671508"/>
    <w:rsid w:val="516BCCF3"/>
    <w:rsid w:val="5171E037"/>
    <w:rsid w:val="51726063"/>
    <w:rsid w:val="5172D5F8"/>
    <w:rsid w:val="517773E5"/>
    <w:rsid w:val="5180F885"/>
    <w:rsid w:val="518509BE"/>
    <w:rsid w:val="518520B5"/>
    <w:rsid w:val="518CAA84"/>
    <w:rsid w:val="519074A0"/>
    <w:rsid w:val="51943CE6"/>
    <w:rsid w:val="51A2917D"/>
    <w:rsid w:val="51A80519"/>
    <w:rsid w:val="51AAD3FE"/>
    <w:rsid w:val="51ACA5AC"/>
    <w:rsid w:val="51B54F13"/>
    <w:rsid w:val="51B6E5C5"/>
    <w:rsid w:val="51BDF103"/>
    <w:rsid w:val="51C1DA47"/>
    <w:rsid w:val="51C6EC8E"/>
    <w:rsid w:val="51CF6162"/>
    <w:rsid w:val="51D68D20"/>
    <w:rsid w:val="51D97E59"/>
    <w:rsid w:val="51DE9979"/>
    <w:rsid w:val="51E81746"/>
    <w:rsid w:val="51F253F5"/>
    <w:rsid w:val="51F56C53"/>
    <w:rsid w:val="51F5F03D"/>
    <w:rsid w:val="51F67702"/>
    <w:rsid w:val="51F94D9A"/>
    <w:rsid w:val="51F9FBCD"/>
    <w:rsid w:val="51FC41F5"/>
    <w:rsid w:val="5200243A"/>
    <w:rsid w:val="52057CF2"/>
    <w:rsid w:val="52064D4E"/>
    <w:rsid w:val="520CC661"/>
    <w:rsid w:val="52142083"/>
    <w:rsid w:val="521CD387"/>
    <w:rsid w:val="521D6DD5"/>
    <w:rsid w:val="522DFD5B"/>
    <w:rsid w:val="5234E8F7"/>
    <w:rsid w:val="5249E26A"/>
    <w:rsid w:val="524D6A28"/>
    <w:rsid w:val="5251A4FD"/>
    <w:rsid w:val="5253D120"/>
    <w:rsid w:val="525F4A57"/>
    <w:rsid w:val="52716094"/>
    <w:rsid w:val="5271DD66"/>
    <w:rsid w:val="5274033A"/>
    <w:rsid w:val="5274ADD8"/>
    <w:rsid w:val="52774AC3"/>
    <w:rsid w:val="5280992E"/>
    <w:rsid w:val="52833A47"/>
    <w:rsid w:val="528BD49F"/>
    <w:rsid w:val="528CD0AD"/>
    <w:rsid w:val="52955529"/>
    <w:rsid w:val="52965AB9"/>
    <w:rsid w:val="529C1ADD"/>
    <w:rsid w:val="52A028ED"/>
    <w:rsid w:val="52A276C5"/>
    <w:rsid w:val="52A2CA5C"/>
    <w:rsid w:val="52A4E3E9"/>
    <w:rsid w:val="52AFC7DC"/>
    <w:rsid w:val="52B19867"/>
    <w:rsid w:val="52B4887F"/>
    <w:rsid w:val="52B4F312"/>
    <w:rsid w:val="52CE23A7"/>
    <w:rsid w:val="52CE71F9"/>
    <w:rsid w:val="52DF366B"/>
    <w:rsid w:val="52E84B72"/>
    <w:rsid w:val="52E949E3"/>
    <w:rsid w:val="52F9E173"/>
    <w:rsid w:val="52FB6180"/>
    <w:rsid w:val="52FBD198"/>
    <w:rsid w:val="5300F3C9"/>
    <w:rsid w:val="53020191"/>
    <w:rsid w:val="530234AE"/>
    <w:rsid w:val="530795F0"/>
    <w:rsid w:val="530880A4"/>
    <w:rsid w:val="53093233"/>
    <w:rsid w:val="53175C1C"/>
    <w:rsid w:val="531AE762"/>
    <w:rsid w:val="5323BC8A"/>
    <w:rsid w:val="532B4A5C"/>
    <w:rsid w:val="533067D9"/>
    <w:rsid w:val="533BAD4C"/>
    <w:rsid w:val="533CA636"/>
    <w:rsid w:val="5340D451"/>
    <w:rsid w:val="534FAF51"/>
    <w:rsid w:val="535345D5"/>
    <w:rsid w:val="5362B7A0"/>
    <w:rsid w:val="5364BF0E"/>
    <w:rsid w:val="5368E373"/>
    <w:rsid w:val="536EDE1B"/>
    <w:rsid w:val="5376956F"/>
    <w:rsid w:val="5380EAB5"/>
    <w:rsid w:val="5388CAA5"/>
    <w:rsid w:val="538A13F3"/>
    <w:rsid w:val="5399E8D8"/>
    <w:rsid w:val="539BBB0E"/>
    <w:rsid w:val="539F84A3"/>
    <w:rsid w:val="53A2DF12"/>
    <w:rsid w:val="53A2ED19"/>
    <w:rsid w:val="53ACAE7E"/>
    <w:rsid w:val="53ACE3DF"/>
    <w:rsid w:val="53ADCC2B"/>
    <w:rsid w:val="53B3FE26"/>
    <w:rsid w:val="53B4D173"/>
    <w:rsid w:val="53B80812"/>
    <w:rsid w:val="53C48036"/>
    <w:rsid w:val="53DA11EE"/>
    <w:rsid w:val="53DE516B"/>
    <w:rsid w:val="53DEBEE5"/>
    <w:rsid w:val="53E15773"/>
    <w:rsid w:val="53E8FF60"/>
    <w:rsid w:val="53EA7509"/>
    <w:rsid w:val="53EEBD6D"/>
    <w:rsid w:val="53F0F456"/>
    <w:rsid w:val="53F44045"/>
    <w:rsid w:val="53F48FC0"/>
    <w:rsid w:val="5408C46B"/>
    <w:rsid w:val="540E8968"/>
    <w:rsid w:val="54120555"/>
    <w:rsid w:val="5412E105"/>
    <w:rsid w:val="5414F6B7"/>
    <w:rsid w:val="541AE701"/>
    <w:rsid w:val="54224201"/>
    <w:rsid w:val="54286129"/>
    <w:rsid w:val="5428DBBF"/>
    <w:rsid w:val="542909A3"/>
    <w:rsid w:val="542C65A3"/>
    <w:rsid w:val="54385D33"/>
    <w:rsid w:val="543C66DE"/>
    <w:rsid w:val="5441EF63"/>
    <w:rsid w:val="5442520C"/>
    <w:rsid w:val="5444B492"/>
    <w:rsid w:val="5444DA8B"/>
    <w:rsid w:val="5454CC37"/>
    <w:rsid w:val="545893F2"/>
    <w:rsid w:val="545E7221"/>
    <w:rsid w:val="545FECC1"/>
    <w:rsid w:val="54636F1B"/>
    <w:rsid w:val="54648D0C"/>
    <w:rsid w:val="5477AD4B"/>
    <w:rsid w:val="547FF29F"/>
    <w:rsid w:val="5480E649"/>
    <w:rsid w:val="549A0706"/>
    <w:rsid w:val="549A3824"/>
    <w:rsid w:val="54A6F3E2"/>
    <w:rsid w:val="54A8ECE3"/>
    <w:rsid w:val="54ADD569"/>
    <w:rsid w:val="54AEC9B2"/>
    <w:rsid w:val="54AFDFD6"/>
    <w:rsid w:val="54CA1369"/>
    <w:rsid w:val="54CD73CF"/>
    <w:rsid w:val="54D4A1FD"/>
    <w:rsid w:val="54D8147D"/>
    <w:rsid w:val="54E18373"/>
    <w:rsid w:val="54E496A7"/>
    <w:rsid w:val="54E88B87"/>
    <w:rsid w:val="54E90AA4"/>
    <w:rsid w:val="54F107CE"/>
    <w:rsid w:val="54F58895"/>
    <w:rsid w:val="54F6ED0F"/>
    <w:rsid w:val="54FBFCD0"/>
    <w:rsid w:val="55192D35"/>
    <w:rsid w:val="551C0E94"/>
    <w:rsid w:val="55318775"/>
    <w:rsid w:val="5535A04D"/>
    <w:rsid w:val="553D3F75"/>
    <w:rsid w:val="553F186C"/>
    <w:rsid w:val="553F3072"/>
    <w:rsid w:val="553FF81E"/>
    <w:rsid w:val="5548AB6A"/>
    <w:rsid w:val="554D0FAB"/>
    <w:rsid w:val="5551F0FF"/>
    <w:rsid w:val="555FF4DF"/>
    <w:rsid w:val="55634A5E"/>
    <w:rsid w:val="5565CF3D"/>
    <w:rsid w:val="556AFB6B"/>
    <w:rsid w:val="556C8F3E"/>
    <w:rsid w:val="55708D8A"/>
    <w:rsid w:val="5571B0BF"/>
    <w:rsid w:val="557F7743"/>
    <w:rsid w:val="55826884"/>
    <w:rsid w:val="5582688E"/>
    <w:rsid w:val="55831FC4"/>
    <w:rsid w:val="5584C87D"/>
    <w:rsid w:val="5586943B"/>
    <w:rsid w:val="5594F260"/>
    <w:rsid w:val="55A44C50"/>
    <w:rsid w:val="55A55828"/>
    <w:rsid w:val="55A5907F"/>
    <w:rsid w:val="55A8FFCC"/>
    <w:rsid w:val="55AA4072"/>
    <w:rsid w:val="55AB06E0"/>
    <w:rsid w:val="55AF2769"/>
    <w:rsid w:val="55B74E96"/>
    <w:rsid w:val="55BB46C0"/>
    <w:rsid w:val="55C34B17"/>
    <w:rsid w:val="55CE663F"/>
    <w:rsid w:val="55D3F1A0"/>
    <w:rsid w:val="55D4E8C4"/>
    <w:rsid w:val="55D7DA09"/>
    <w:rsid w:val="55D81E0A"/>
    <w:rsid w:val="55E3A817"/>
    <w:rsid w:val="55E40C86"/>
    <w:rsid w:val="55F39959"/>
    <w:rsid w:val="55F57EEF"/>
    <w:rsid w:val="55F75BC8"/>
    <w:rsid w:val="55FD0E62"/>
    <w:rsid w:val="56085206"/>
    <w:rsid w:val="560B3FED"/>
    <w:rsid w:val="560B90C5"/>
    <w:rsid w:val="56132E26"/>
    <w:rsid w:val="561559B8"/>
    <w:rsid w:val="56167FD4"/>
    <w:rsid w:val="56187336"/>
    <w:rsid w:val="561B4888"/>
    <w:rsid w:val="561D522C"/>
    <w:rsid w:val="561F50B3"/>
    <w:rsid w:val="56275E84"/>
    <w:rsid w:val="56292319"/>
    <w:rsid w:val="562CBC8A"/>
    <w:rsid w:val="562D1AE9"/>
    <w:rsid w:val="563B92F6"/>
    <w:rsid w:val="563D9351"/>
    <w:rsid w:val="56474103"/>
    <w:rsid w:val="564B63F0"/>
    <w:rsid w:val="56580B18"/>
    <w:rsid w:val="56584CB3"/>
    <w:rsid w:val="565944CC"/>
    <w:rsid w:val="5661E901"/>
    <w:rsid w:val="56645B8E"/>
    <w:rsid w:val="56661205"/>
    <w:rsid w:val="566DCC71"/>
    <w:rsid w:val="567795DA"/>
    <w:rsid w:val="567C3167"/>
    <w:rsid w:val="56865CBD"/>
    <w:rsid w:val="569AA44A"/>
    <w:rsid w:val="56A68EDC"/>
    <w:rsid w:val="56B725B2"/>
    <w:rsid w:val="56BB1E45"/>
    <w:rsid w:val="56BB3D81"/>
    <w:rsid w:val="56BBDDDE"/>
    <w:rsid w:val="56C73C24"/>
    <w:rsid w:val="56CC2878"/>
    <w:rsid w:val="56D05619"/>
    <w:rsid w:val="56D316CF"/>
    <w:rsid w:val="56D3CFCB"/>
    <w:rsid w:val="56E64BD3"/>
    <w:rsid w:val="56F86975"/>
    <w:rsid w:val="57065488"/>
    <w:rsid w:val="57084F5A"/>
    <w:rsid w:val="570B76EE"/>
    <w:rsid w:val="570CD178"/>
    <w:rsid w:val="57117CA8"/>
    <w:rsid w:val="5714974F"/>
    <w:rsid w:val="5717A5A3"/>
    <w:rsid w:val="5723CAAD"/>
    <w:rsid w:val="572AEB6E"/>
    <w:rsid w:val="57381437"/>
    <w:rsid w:val="573829CB"/>
    <w:rsid w:val="57397220"/>
    <w:rsid w:val="57492238"/>
    <w:rsid w:val="5752AAB6"/>
    <w:rsid w:val="57531F53"/>
    <w:rsid w:val="57697F1D"/>
    <w:rsid w:val="5769A8D0"/>
    <w:rsid w:val="5774D402"/>
    <w:rsid w:val="5779EF8D"/>
    <w:rsid w:val="5779FEFD"/>
    <w:rsid w:val="577ABC27"/>
    <w:rsid w:val="577C2020"/>
    <w:rsid w:val="57818055"/>
    <w:rsid w:val="5788F7DF"/>
    <w:rsid w:val="578B2D75"/>
    <w:rsid w:val="57957526"/>
    <w:rsid w:val="579BC50E"/>
    <w:rsid w:val="579CBFE2"/>
    <w:rsid w:val="57A4D83E"/>
    <w:rsid w:val="57A5DD21"/>
    <w:rsid w:val="57A83A89"/>
    <w:rsid w:val="57AF54F8"/>
    <w:rsid w:val="57B75954"/>
    <w:rsid w:val="57BD3682"/>
    <w:rsid w:val="57BD7840"/>
    <w:rsid w:val="57C6A979"/>
    <w:rsid w:val="57CA6B03"/>
    <w:rsid w:val="57CF73D2"/>
    <w:rsid w:val="57D2ABBC"/>
    <w:rsid w:val="57D6197D"/>
    <w:rsid w:val="57D92524"/>
    <w:rsid w:val="57DAC895"/>
    <w:rsid w:val="57DB205B"/>
    <w:rsid w:val="57E0CD67"/>
    <w:rsid w:val="57ED1047"/>
    <w:rsid w:val="57F6FF9B"/>
    <w:rsid w:val="57F75134"/>
    <w:rsid w:val="57FB900D"/>
    <w:rsid w:val="57FD803B"/>
    <w:rsid w:val="5803538B"/>
    <w:rsid w:val="5806E2CF"/>
    <w:rsid w:val="58098290"/>
    <w:rsid w:val="581028DE"/>
    <w:rsid w:val="581057D7"/>
    <w:rsid w:val="58109262"/>
    <w:rsid w:val="5814A621"/>
    <w:rsid w:val="5814F252"/>
    <w:rsid w:val="58163655"/>
    <w:rsid w:val="5817CD13"/>
    <w:rsid w:val="5818F0CF"/>
    <w:rsid w:val="58191A36"/>
    <w:rsid w:val="581C72F3"/>
    <w:rsid w:val="58376D73"/>
    <w:rsid w:val="5838B78E"/>
    <w:rsid w:val="583A4BAA"/>
    <w:rsid w:val="583E0E41"/>
    <w:rsid w:val="58453B22"/>
    <w:rsid w:val="5845DCD3"/>
    <w:rsid w:val="584AF6E6"/>
    <w:rsid w:val="584F7797"/>
    <w:rsid w:val="5852A815"/>
    <w:rsid w:val="58560DFB"/>
    <w:rsid w:val="585B8BDA"/>
    <w:rsid w:val="585ED77A"/>
    <w:rsid w:val="58620D9E"/>
    <w:rsid w:val="5862FE76"/>
    <w:rsid w:val="586AA881"/>
    <w:rsid w:val="58796887"/>
    <w:rsid w:val="58799169"/>
    <w:rsid w:val="587BCC7D"/>
    <w:rsid w:val="587FB58F"/>
    <w:rsid w:val="58825195"/>
    <w:rsid w:val="588633B8"/>
    <w:rsid w:val="588ABE3D"/>
    <w:rsid w:val="588DCB5E"/>
    <w:rsid w:val="5890ED8B"/>
    <w:rsid w:val="58918DC3"/>
    <w:rsid w:val="589EF3F1"/>
    <w:rsid w:val="58A82B97"/>
    <w:rsid w:val="58A83448"/>
    <w:rsid w:val="58AD848E"/>
    <w:rsid w:val="58AFA57D"/>
    <w:rsid w:val="58C05632"/>
    <w:rsid w:val="58C919F2"/>
    <w:rsid w:val="58C93354"/>
    <w:rsid w:val="58C9ACDF"/>
    <w:rsid w:val="58CD1154"/>
    <w:rsid w:val="58D107FA"/>
    <w:rsid w:val="58D2AC2A"/>
    <w:rsid w:val="58DB2DEB"/>
    <w:rsid w:val="58DEBDD9"/>
    <w:rsid w:val="58E0DFDD"/>
    <w:rsid w:val="58E4B303"/>
    <w:rsid w:val="58F9BF98"/>
    <w:rsid w:val="58FF69CE"/>
    <w:rsid w:val="590D7B08"/>
    <w:rsid w:val="590D9B61"/>
    <w:rsid w:val="5910FB9E"/>
    <w:rsid w:val="5918ED4E"/>
    <w:rsid w:val="59375CA8"/>
    <w:rsid w:val="5940E2C3"/>
    <w:rsid w:val="59479BFB"/>
    <w:rsid w:val="59570F87"/>
    <w:rsid w:val="5959A835"/>
    <w:rsid w:val="595A2626"/>
    <w:rsid w:val="597120FC"/>
    <w:rsid w:val="5974F81B"/>
    <w:rsid w:val="597CD392"/>
    <w:rsid w:val="597E977A"/>
    <w:rsid w:val="59846DF0"/>
    <w:rsid w:val="598A0B8A"/>
    <w:rsid w:val="5998C080"/>
    <w:rsid w:val="599BD857"/>
    <w:rsid w:val="599DEECF"/>
    <w:rsid w:val="59A1C12D"/>
    <w:rsid w:val="59A52383"/>
    <w:rsid w:val="59A7D29B"/>
    <w:rsid w:val="59B3C3DB"/>
    <w:rsid w:val="59B53057"/>
    <w:rsid w:val="59BB7C5F"/>
    <w:rsid w:val="59BE494B"/>
    <w:rsid w:val="59BF0ECD"/>
    <w:rsid w:val="59C7900C"/>
    <w:rsid w:val="59DC0D24"/>
    <w:rsid w:val="59E12C8A"/>
    <w:rsid w:val="59E8B41D"/>
    <w:rsid w:val="59EDD485"/>
    <w:rsid w:val="59EFBE2A"/>
    <w:rsid w:val="59F32C7B"/>
    <w:rsid w:val="59F7FCC6"/>
    <w:rsid w:val="59F97038"/>
    <w:rsid w:val="59FFE350"/>
    <w:rsid w:val="5A02DF9B"/>
    <w:rsid w:val="5A041767"/>
    <w:rsid w:val="5A044D9F"/>
    <w:rsid w:val="5A051816"/>
    <w:rsid w:val="5A1388C7"/>
    <w:rsid w:val="5A1D4D67"/>
    <w:rsid w:val="5A210673"/>
    <w:rsid w:val="5A2205E1"/>
    <w:rsid w:val="5A234D97"/>
    <w:rsid w:val="5A23F797"/>
    <w:rsid w:val="5A27E52E"/>
    <w:rsid w:val="5A29A36B"/>
    <w:rsid w:val="5A324A05"/>
    <w:rsid w:val="5A328B48"/>
    <w:rsid w:val="5A338DB7"/>
    <w:rsid w:val="5A38F8E3"/>
    <w:rsid w:val="5A3FDBAB"/>
    <w:rsid w:val="5A482989"/>
    <w:rsid w:val="5A4C7DAF"/>
    <w:rsid w:val="5A51B7F3"/>
    <w:rsid w:val="5A578301"/>
    <w:rsid w:val="5A58FF8D"/>
    <w:rsid w:val="5A5A08A6"/>
    <w:rsid w:val="5A6151B2"/>
    <w:rsid w:val="5A6BCB56"/>
    <w:rsid w:val="5A7040D2"/>
    <w:rsid w:val="5A735D97"/>
    <w:rsid w:val="5A7420B6"/>
    <w:rsid w:val="5A74E30F"/>
    <w:rsid w:val="5A759DEA"/>
    <w:rsid w:val="5A7B1DCA"/>
    <w:rsid w:val="5A7B8235"/>
    <w:rsid w:val="5A81099F"/>
    <w:rsid w:val="5A87493B"/>
    <w:rsid w:val="5A913D16"/>
    <w:rsid w:val="5A9F8BEA"/>
    <w:rsid w:val="5AA1BC1F"/>
    <w:rsid w:val="5AA42B7E"/>
    <w:rsid w:val="5AAB1691"/>
    <w:rsid w:val="5AACA2A7"/>
    <w:rsid w:val="5AAF6D84"/>
    <w:rsid w:val="5AB0DC43"/>
    <w:rsid w:val="5AB2C2BE"/>
    <w:rsid w:val="5AB3A1EC"/>
    <w:rsid w:val="5AB4541C"/>
    <w:rsid w:val="5AB48984"/>
    <w:rsid w:val="5AC31B86"/>
    <w:rsid w:val="5AC6AD1A"/>
    <w:rsid w:val="5ACA01B9"/>
    <w:rsid w:val="5AD13B29"/>
    <w:rsid w:val="5AD95904"/>
    <w:rsid w:val="5AD98A71"/>
    <w:rsid w:val="5AE2C689"/>
    <w:rsid w:val="5AF0B7AA"/>
    <w:rsid w:val="5AF1CD87"/>
    <w:rsid w:val="5AF325B2"/>
    <w:rsid w:val="5AFC57D5"/>
    <w:rsid w:val="5B02693F"/>
    <w:rsid w:val="5B2A3DCE"/>
    <w:rsid w:val="5B2D61B8"/>
    <w:rsid w:val="5B2F210F"/>
    <w:rsid w:val="5B3DADD9"/>
    <w:rsid w:val="5B3E7EDE"/>
    <w:rsid w:val="5B3F44B7"/>
    <w:rsid w:val="5B468AC7"/>
    <w:rsid w:val="5B5BDB1E"/>
    <w:rsid w:val="5B6FB203"/>
    <w:rsid w:val="5B7BD500"/>
    <w:rsid w:val="5B8736AA"/>
    <w:rsid w:val="5B8C8BC6"/>
    <w:rsid w:val="5B938E02"/>
    <w:rsid w:val="5B95E587"/>
    <w:rsid w:val="5B9683A4"/>
    <w:rsid w:val="5BA89FE1"/>
    <w:rsid w:val="5BB3E14E"/>
    <w:rsid w:val="5BB557A6"/>
    <w:rsid w:val="5BB69828"/>
    <w:rsid w:val="5BC18724"/>
    <w:rsid w:val="5BC7BBC5"/>
    <w:rsid w:val="5BC7BD33"/>
    <w:rsid w:val="5BCE5910"/>
    <w:rsid w:val="5BCF8E71"/>
    <w:rsid w:val="5BD4925E"/>
    <w:rsid w:val="5BD54056"/>
    <w:rsid w:val="5BE45806"/>
    <w:rsid w:val="5BE4B2C7"/>
    <w:rsid w:val="5BE728BB"/>
    <w:rsid w:val="5BF47783"/>
    <w:rsid w:val="5BF6FCEA"/>
    <w:rsid w:val="5C06704A"/>
    <w:rsid w:val="5C186145"/>
    <w:rsid w:val="5C19D87A"/>
    <w:rsid w:val="5C2CD7C4"/>
    <w:rsid w:val="5C2FE83A"/>
    <w:rsid w:val="5C4A8BD5"/>
    <w:rsid w:val="5C4D8C7B"/>
    <w:rsid w:val="5C4DBC55"/>
    <w:rsid w:val="5C5BABD4"/>
    <w:rsid w:val="5C5FAA77"/>
    <w:rsid w:val="5C61A952"/>
    <w:rsid w:val="5C6D2729"/>
    <w:rsid w:val="5C710BBB"/>
    <w:rsid w:val="5C75CF58"/>
    <w:rsid w:val="5C7CF36B"/>
    <w:rsid w:val="5C7D7154"/>
    <w:rsid w:val="5C83D434"/>
    <w:rsid w:val="5C85F4E3"/>
    <w:rsid w:val="5C89A348"/>
    <w:rsid w:val="5C8B061E"/>
    <w:rsid w:val="5C962565"/>
    <w:rsid w:val="5C9EFEE2"/>
    <w:rsid w:val="5CA09719"/>
    <w:rsid w:val="5CA647C8"/>
    <w:rsid w:val="5CA9F548"/>
    <w:rsid w:val="5CAE27E5"/>
    <w:rsid w:val="5CBD7F4E"/>
    <w:rsid w:val="5CBEA7C6"/>
    <w:rsid w:val="5CC9246B"/>
    <w:rsid w:val="5CC9C111"/>
    <w:rsid w:val="5CD2E9C4"/>
    <w:rsid w:val="5CD46E90"/>
    <w:rsid w:val="5CEE0E42"/>
    <w:rsid w:val="5CF182BF"/>
    <w:rsid w:val="5CF9CA38"/>
    <w:rsid w:val="5D014979"/>
    <w:rsid w:val="5D030F0E"/>
    <w:rsid w:val="5D12C601"/>
    <w:rsid w:val="5D16BA83"/>
    <w:rsid w:val="5D2D21EF"/>
    <w:rsid w:val="5D2D5398"/>
    <w:rsid w:val="5D2EA2A0"/>
    <w:rsid w:val="5D3DB48D"/>
    <w:rsid w:val="5D43D145"/>
    <w:rsid w:val="5D44CC31"/>
    <w:rsid w:val="5D44CEEB"/>
    <w:rsid w:val="5D4B51D6"/>
    <w:rsid w:val="5D50686E"/>
    <w:rsid w:val="5D512632"/>
    <w:rsid w:val="5D5989E1"/>
    <w:rsid w:val="5D5A83D2"/>
    <w:rsid w:val="5D646614"/>
    <w:rsid w:val="5D65C337"/>
    <w:rsid w:val="5D6DF802"/>
    <w:rsid w:val="5D71A735"/>
    <w:rsid w:val="5D72C4FC"/>
    <w:rsid w:val="5D7359F7"/>
    <w:rsid w:val="5D7CC5E7"/>
    <w:rsid w:val="5D881A55"/>
    <w:rsid w:val="5D89A3FA"/>
    <w:rsid w:val="5D9292E6"/>
    <w:rsid w:val="5D94570C"/>
    <w:rsid w:val="5D95E5CA"/>
    <w:rsid w:val="5D961236"/>
    <w:rsid w:val="5D9AFDF3"/>
    <w:rsid w:val="5D9C444F"/>
    <w:rsid w:val="5D9C4925"/>
    <w:rsid w:val="5DA09685"/>
    <w:rsid w:val="5DA30605"/>
    <w:rsid w:val="5DA3E98B"/>
    <w:rsid w:val="5DB40223"/>
    <w:rsid w:val="5DBB6CA2"/>
    <w:rsid w:val="5DBD3819"/>
    <w:rsid w:val="5DC133C8"/>
    <w:rsid w:val="5DC26038"/>
    <w:rsid w:val="5DCCAC83"/>
    <w:rsid w:val="5DDD4FFB"/>
    <w:rsid w:val="5DE86EED"/>
    <w:rsid w:val="5DEA3664"/>
    <w:rsid w:val="5DEDE4E2"/>
    <w:rsid w:val="5DF3E18F"/>
    <w:rsid w:val="5DF56FBF"/>
    <w:rsid w:val="5DF77F5C"/>
    <w:rsid w:val="5DFCD5D3"/>
    <w:rsid w:val="5E00CE88"/>
    <w:rsid w:val="5E032916"/>
    <w:rsid w:val="5E167947"/>
    <w:rsid w:val="5E1CE2D8"/>
    <w:rsid w:val="5E1E8DE6"/>
    <w:rsid w:val="5E1FA640"/>
    <w:rsid w:val="5E1FB301"/>
    <w:rsid w:val="5E2B7540"/>
    <w:rsid w:val="5E3382FE"/>
    <w:rsid w:val="5E3F5B6F"/>
    <w:rsid w:val="5E3FFA78"/>
    <w:rsid w:val="5E424582"/>
    <w:rsid w:val="5E42812C"/>
    <w:rsid w:val="5E4820CA"/>
    <w:rsid w:val="5E54CEB0"/>
    <w:rsid w:val="5E566EE9"/>
    <w:rsid w:val="5E597329"/>
    <w:rsid w:val="5E5B68F3"/>
    <w:rsid w:val="5E631A14"/>
    <w:rsid w:val="5E66CB96"/>
    <w:rsid w:val="5E66D43D"/>
    <w:rsid w:val="5E689A45"/>
    <w:rsid w:val="5E6AC6FC"/>
    <w:rsid w:val="5E6C0EDC"/>
    <w:rsid w:val="5E6CCDE4"/>
    <w:rsid w:val="5E6ED305"/>
    <w:rsid w:val="5E6F3796"/>
    <w:rsid w:val="5E788DA0"/>
    <w:rsid w:val="5E8C5753"/>
    <w:rsid w:val="5E9DF9C1"/>
    <w:rsid w:val="5EA19697"/>
    <w:rsid w:val="5EA1E47C"/>
    <w:rsid w:val="5EB3436C"/>
    <w:rsid w:val="5EB42159"/>
    <w:rsid w:val="5EB7D9FC"/>
    <w:rsid w:val="5EBDEF9A"/>
    <w:rsid w:val="5ED4E62D"/>
    <w:rsid w:val="5EDE32C6"/>
    <w:rsid w:val="5EDEE6BD"/>
    <w:rsid w:val="5EDEFE64"/>
    <w:rsid w:val="5EF5641A"/>
    <w:rsid w:val="5EF589A3"/>
    <w:rsid w:val="5EF5FFE3"/>
    <w:rsid w:val="5EF6F8C2"/>
    <w:rsid w:val="5EF7B088"/>
    <w:rsid w:val="5EF9D20E"/>
    <w:rsid w:val="5F008997"/>
    <w:rsid w:val="5F06A5E5"/>
    <w:rsid w:val="5F06B9BC"/>
    <w:rsid w:val="5F0EC489"/>
    <w:rsid w:val="5F111B5B"/>
    <w:rsid w:val="5F1154B7"/>
    <w:rsid w:val="5F1535B0"/>
    <w:rsid w:val="5F2016D9"/>
    <w:rsid w:val="5F2975E2"/>
    <w:rsid w:val="5F35EB3F"/>
    <w:rsid w:val="5F3C6F05"/>
    <w:rsid w:val="5F4A9CA2"/>
    <w:rsid w:val="5F519B3F"/>
    <w:rsid w:val="5F51AB21"/>
    <w:rsid w:val="5F582816"/>
    <w:rsid w:val="5F5EF359"/>
    <w:rsid w:val="5F5F0589"/>
    <w:rsid w:val="5F5F4BA8"/>
    <w:rsid w:val="5F620200"/>
    <w:rsid w:val="5F63D206"/>
    <w:rsid w:val="5F671FC7"/>
    <w:rsid w:val="5F693C31"/>
    <w:rsid w:val="5F6A4DFF"/>
    <w:rsid w:val="5F70EE56"/>
    <w:rsid w:val="5F72DEB1"/>
    <w:rsid w:val="5F772B0B"/>
    <w:rsid w:val="5F83348E"/>
    <w:rsid w:val="5F8CA05B"/>
    <w:rsid w:val="5F8DBA1B"/>
    <w:rsid w:val="5F9208B3"/>
    <w:rsid w:val="5F99B28C"/>
    <w:rsid w:val="5F9A15FB"/>
    <w:rsid w:val="5F9AF17B"/>
    <w:rsid w:val="5FA2D6CD"/>
    <w:rsid w:val="5FAA1B03"/>
    <w:rsid w:val="5FACFF4E"/>
    <w:rsid w:val="5FADC0FC"/>
    <w:rsid w:val="5FB2092E"/>
    <w:rsid w:val="5FB4CB64"/>
    <w:rsid w:val="5FB71064"/>
    <w:rsid w:val="5FC89D11"/>
    <w:rsid w:val="5FCE4D53"/>
    <w:rsid w:val="5FD256D2"/>
    <w:rsid w:val="5FE34186"/>
    <w:rsid w:val="5FE40F66"/>
    <w:rsid w:val="5FF197EF"/>
    <w:rsid w:val="5FF96F4A"/>
    <w:rsid w:val="5FFDB777"/>
    <w:rsid w:val="5FFE0E7A"/>
    <w:rsid w:val="60000AF7"/>
    <w:rsid w:val="6003A380"/>
    <w:rsid w:val="600689C7"/>
    <w:rsid w:val="600F01DB"/>
    <w:rsid w:val="6013AC99"/>
    <w:rsid w:val="6017DB0C"/>
    <w:rsid w:val="60190BC2"/>
    <w:rsid w:val="601E2CB1"/>
    <w:rsid w:val="60269AAE"/>
    <w:rsid w:val="602B98CD"/>
    <w:rsid w:val="602FE426"/>
    <w:rsid w:val="604298F6"/>
    <w:rsid w:val="604DAE6B"/>
    <w:rsid w:val="60535E81"/>
    <w:rsid w:val="6054B4A1"/>
    <w:rsid w:val="6056EE4E"/>
    <w:rsid w:val="605E3718"/>
    <w:rsid w:val="606201C8"/>
    <w:rsid w:val="60769B9D"/>
    <w:rsid w:val="6076B1E8"/>
    <w:rsid w:val="607B4B03"/>
    <w:rsid w:val="6095A143"/>
    <w:rsid w:val="60BC6260"/>
    <w:rsid w:val="60C22466"/>
    <w:rsid w:val="60C2C8D3"/>
    <w:rsid w:val="60C451AD"/>
    <w:rsid w:val="60C4DBF2"/>
    <w:rsid w:val="60D4B972"/>
    <w:rsid w:val="60D67E19"/>
    <w:rsid w:val="60DBC7DC"/>
    <w:rsid w:val="60E16C42"/>
    <w:rsid w:val="60E1B446"/>
    <w:rsid w:val="60E6EB41"/>
    <w:rsid w:val="60E86129"/>
    <w:rsid w:val="60EA18D5"/>
    <w:rsid w:val="60EA7FCA"/>
    <w:rsid w:val="60F266D7"/>
    <w:rsid w:val="60F4E23D"/>
    <w:rsid w:val="61035830"/>
    <w:rsid w:val="610425F0"/>
    <w:rsid w:val="6106AC65"/>
    <w:rsid w:val="6108B14A"/>
    <w:rsid w:val="610CD5F1"/>
    <w:rsid w:val="610EE0DB"/>
    <w:rsid w:val="6112EC1B"/>
    <w:rsid w:val="6117D3B9"/>
    <w:rsid w:val="611D7ABB"/>
    <w:rsid w:val="611DA70B"/>
    <w:rsid w:val="61223771"/>
    <w:rsid w:val="61273D2B"/>
    <w:rsid w:val="612853FC"/>
    <w:rsid w:val="61339C52"/>
    <w:rsid w:val="61342702"/>
    <w:rsid w:val="61453235"/>
    <w:rsid w:val="614D554F"/>
    <w:rsid w:val="614FA188"/>
    <w:rsid w:val="6151A3BF"/>
    <w:rsid w:val="6155F8F2"/>
    <w:rsid w:val="6156470C"/>
    <w:rsid w:val="615FF3F3"/>
    <w:rsid w:val="61613BED"/>
    <w:rsid w:val="61686A24"/>
    <w:rsid w:val="616874D6"/>
    <w:rsid w:val="616880A2"/>
    <w:rsid w:val="616A4A62"/>
    <w:rsid w:val="616ED23D"/>
    <w:rsid w:val="6170B382"/>
    <w:rsid w:val="6170E5D4"/>
    <w:rsid w:val="61731FAA"/>
    <w:rsid w:val="61884DE8"/>
    <w:rsid w:val="619EFE66"/>
    <w:rsid w:val="61A3DE55"/>
    <w:rsid w:val="61AD8809"/>
    <w:rsid w:val="61B3E3A5"/>
    <w:rsid w:val="61B45925"/>
    <w:rsid w:val="61B5AE54"/>
    <w:rsid w:val="61BC526E"/>
    <w:rsid w:val="61BCE021"/>
    <w:rsid w:val="61C01564"/>
    <w:rsid w:val="61C1E5C3"/>
    <w:rsid w:val="61C47383"/>
    <w:rsid w:val="61C5D6CF"/>
    <w:rsid w:val="61CE8B19"/>
    <w:rsid w:val="61D18A4A"/>
    <w:rsid w:val="61D1D0ED"/>
    <w:rsid w:val="61D4E3FA"/>
    <w:rsid w:val="61DF8EB3"/>
    <w:rsid w:val="61E65BD1"/>
    <w:rsid w:val="61E67796"/>
    <w:rsid w:val="61F48030"/>
    <w:rsid w:val="61F51DDB"/>
    <w:rsid w:val="6223C1F6"/>
    <w:rsid w:val="6229DA0D"/>
    <w:rsid w:val="622CAEC7"/>
    <w:rsid w:val="622EC9DA"/>
    <w:rsid w:val="623D16C1"/>
    <w:rsid w:val="62408952"/>
    <w:rsid w:val="6249F5B1"/>
    <w:rsid w:val="624F2220"/>
    <w:rsid w:val="6254034E"/>
    <w:rsid w:val="6255CF12"/>
    <w:rsid w:val="625AC45F"/>
    <w:rsid w:val="625B22AB"/>
    <w:rsid w:val="625B8C09"/>
    <w:rsid w:val="626FA69B"/>
    <w:rsid w:val="627012D7"/>
    <w:rsid w:val="627444EF"/>
    <w:rsid w:val="627FB9D3"/>
    <w:rsid w:val="628C997C"/>
    <w:rsid w:val="629222D4"/>
    <w:rsid w:val="62958834"/>
    <w:rsid w:val="6296156C"/>
    <w:rsid w:val="6299725C"/>
    <w:rsid w:val="629D09ED"/>
    <w:rsid w:val="62A18622"/>
    <w:rsid w:val="62A7D727"/>
    <w:rsid w:val="62A8C4A5"/>
    <w:rsid w:val="62A9844D"/>
    <w:rsid w:val="62ACEDCD"/>
    <w:rsid w:val="62AD549B"/>
    <w:rsid w:val="62AD93A1"/>
    <w:rsid w:val="62B01A50"/>
    <w:rsid w:val="62B09BEA"/>
    <w:rsid w:val="62B5E472"/>
    <w:rsid w:val="62B6AAFB"/>
    <w:rsid w:val="62B92805"/>
    <w:rsid w:val="62BBB26D"/>
    <w:rsid w:val="62C50D3C"/>
    <w:rsid w:val="62CF0A2D"/>
    <w:rsid w:val="62D56428"/>
    <w:rsid w:val="62DBF6F9"/>
    <w:rsid w:val="62DEFC4A"/>
    <w:rsid w:val="62E18371"/>
    <w:rsid w:val="62E48A99"/>
    <w:rsid w:val="62F0533E"/>
    <w:rsid w:val="62F4508A"/>
    <w:rsid w:val="62F4DF99"/>
    <w:rsid w:val="62F8379A"/>
    <w:rsid w:val="6307204B"/>
    <w:rsid w:val="630A661E"/>
    <w:rsid w:val="631368E4"/>
    <w:rsid w:val="631998E3"/>
    <w:rsid w:val="63220B19"/>
    <w:rsid w:val="632BE0F5"/>
    <w:rsid w:val="6331E70F"/>
    <w:rsid w:val="6333EDCB"/>
    <w:rsid w:val="633A4BAB"/>
    <w:rsid w:val="633B9E21"/>
    <w:rsid w:val="6341CBC1"/>
    <w:rsid w:val="63471BFF"/>
    <w:rsid w:val="63598061"/>
    <w:rsid w:val="6364452D"/>
    <w:rsid w:val="63735C8A"/>
    <w:rsid w:val="6376416E"/>
    <w:rsid w:val="637EE38F"/>
    <w:rsid w:val="63844C25"/>
    <w:rsid w:val="638BAAE7"/>
    <w:rsid w:val="638C21D3"/>
    <w:rsid w:val="638CA07B"/>
    <w:rsid w:val="639906A8"/>
    <w:rsid w:val="639EF34E"/>
    <w:rsid w:val="63A1BBDF"/>
    <w:rsid w:val="63AABACE"/>
    <w:rsid w:val="63AB9F99"/>
    <w:rsid w:val="63B1EA4C"/>
    <w:rsid w:val="63B202E2"/>
    <w:rsid w:val="63B5DB26"/>
    <w:rsid w:val="63BD4CA7"/>
    <w:rsid w:val="63C24C73"/>
    <w:rsid w:val="63CAFC99"/>
    <w:rsid w:val="63CBCE04"/>
    <w:rsid w:val="63DA430B"/>
    <w:rsid w:val="63EB469C"/>
    <w:rsid w:val="63EF695A"/>
    <w:rsid w:val="63F036E3"/>
    <w:rsid w:val="63F195AE"/>
    <w:rsid w:val="63F4AD27"/>
    <w:rsid w:val="63F69BEC"/>
    <w:rsid w:val="63FD1AF6"/>
    <w:rsid w:val="63FD6C47"/>
    <w:rsid w:val="64066CB5"/>
    <w:rsid w:val="6406E532"/>
    <w:rsid w:val="64098320"/>
    <w:rsid w:val="641036EE"/>
    <w:rsid w:val="6411712D"/>
    <w:rsid w:val="6418FB17"/>
    <w:rsid w:val="64202E4D"/>
    <w:rsid w:val="6421BCE0"/>
    <w:rsid w:val="642224EB"/>
    <w:rsid w:val="6425D79B"/>
    <w:rsid w:val="64263A1B"/>
    <w:rsid w:val="64270B1F"/>
    <w:rsid w:val="6429AEAB"/>
    <w:rsid w:val="642C2280"/>
    <w:rsid w:val="642CD125"/>
    <w:rsid w:val="642EB6C9"/>
    <w:rsid w:val="642F0F2F"/>
    <w:rsid w:val="643DADB4"/>
    <w:rsid w:val="6442DF38"/>
    <w:rsid w:val="644730AF"/>
    <w:rsid w:val="6449BE83"/>
    <w:rsid w:val="64503DCB"/>
    <w:rsid w:val="64598B15"/>
    <w:rsid w:val="645CB35B"/>
    <w:rsid w:val="645E4D3D"/>
    <w:rsid w:val="64613186"/>
    <w:rsid w:val="646177ED"/>
    <w:rsid w:val="6464BDF5"/>
    <w:rsid w:val="6466633B"/>
    <w:rsid w:val="646A9054"/>
    <w:rsid w:val="6472C785"/>
    <w:rsid w:val="647435CF"/>
    <w:rsid w:val="6480A4C5"/>
    <w:rsid w:val="6480F28A"/>
    <w:rsid w:val="6487A9AA"/>
    <w:rsid w:val="648C7385"/>
    <w:rsid w:val="648D5F13"/>
    <w:rsid w:val="648F8B76"/>
    <w:rsid w:val="64912670"/>
    <w:rsid w:val="64958DC3"/>
    <w:rsid w:val="649901CF"/>
    <w:rsid w:val="64A83B2F"/>
    <w:rsid w:val="64B9FE9C"/>
    <w:rsid w:val="64BE8DF0"/>
    <w:rsid w:val="64C1739F"/>
    <w:rsid w:val="64C87FFD"/>
    <w:rsid w:val="64CDCFB9"/>
    <w:rsid w:val="64D9CAB8"/>
    <w:rsid w:val="64DADC0D"/>
    <w:rsid w:val="64DC852F"/>
    <w:rsid w:val="64DFD77F"/>
    <w:rsid w:val="64E7E547"/>
    <w:rsid w:val="64E85D8A"/>
    <w:rsid w:val="64FCE95B"/>
    <w:rsid w:val="6501A445"/>
    <w:rsid w:val="650429AE"/>
    <w:rsid w:val="650FB5DF"/>
    <w:rsid w:val="65119BD1"/>
    <w:rsid w:val="6514AC74"/>
    <w:rsid w:val="65152542"/>
    <w:rsid w:val="6518B049"/>
    <w:rsid w:val="651AA835"/>
    <w:rsid w:val="651BFEB8"/>
    <w:rsid w:val="6524E5F7"/>
    <w:rsid w:val="6526CC62"/>
    <w:rsid w:val="652AEA33"/>
    <w:rsid w:val="6532A6F3"/>
    <w:rsid w:val="65352DA8"/>
    <w:rsid w:val="6539D4F7"/>
    <w:rsid w:val="653B552F"/>
    <w:rsid w:val="654A758B"/>
    <w:rsid w:val="654E7C47"/>
    <w:rsid w:val="655474F3"/>
    <w:rsid w:val="6555AD70"/>
    <w:rsid w:val="6561379E"/>
    <w:rsid w:val="65627A43"/>
    <w:rsid w:val="6564F8A5"/>
    <w:rsid w:val="6574632B"/>
    <w:rsid w:val="65748036"/>
    <w:rsid w:val="657840AC"/>
    <w:rsid w:val="65891AC5"/>
    <w:rsid w:val="658A6D3C"/>
    <w:rsid w:val="658D417C"/>
    <w:rsid w:val="6592187C"/>
    <w:rsid w:val="6594B8CF"/>
    <w:rsid w:val="65969757"/>
    <w:rsid w:val="65ACC114"/>
    <w:rsid w:val="65CCF6DD"/>
    <w:rsid w:val="65CDC8FE"/>
    <w:rsid w:val="65CE8396"/>
    <w:rsid w:val="65DAC898"/>
    <w:rsid w:val="65E462F4"/>
    <w:rsid w:val="65EAC745"/>
    <w:rsid w:val="65EB6F55"/>
    <w:rsid w:val="65EB7062"/>
    <w:rsid w:val="65F7F582"/>
    <w:rsid w:val="65FB9E8C"/>
    <w:rsid w:val="65FD6469"/>
    <w:rsid w:val="660E03DE"/>
    <w:rsid w:val="6613E3F1"/>
    <w:rsid w:val="6614E0AC"/>
    <w:rsid w:val="6615DD0F"/>
    <w:rsid w:val="66187EB8"/>
    <w:rsid w:val="66250946"/>
    <w:rsid w:val="6627F9C2"/>
    <w:rsid w:val="662E9649"/>
    <w:rsid w:val="662EB112"/>
    <w:rsid w:val="66408256"/>
    <w:rsid w:val="665E1CCF"/>
    <w:rsid w:val="666D250D"/>
    <w:rsid w:val="66712D7A"/>
    <w:rsid w:val="6671547C"/>
    <w:rsid w:val="6676D1FE"/>
    <w:rsid w:val="667D04C3"/>
    <w:rsid w:val="668112B4"/>
    <w:rsid w:val="66821C52"/>
    <w:rsid w:val="6683C217"/>
    <w:rsid w:val="6689FD9D"/>
    <w:rsid w:val="668D7BDD"/>
    <w:rsid w:val="6694C321"/>
    <w:rsid w:val="6695B527"/>
    <w:rsid w:val="669A34A2"/>
    <w:rsid w:val="66AA0353"/>
    <w:rsid w:val="66AB52E5"/>
    <w:rsid w:val="66AFA625"/>
    <w:rsid w:val="66CF0446"/>
    <w:rsid w:val="66DE1373"/>
    <w:rsid w:val="66E17E0B"/>
    <w:rsid w:val="66E1B10A"/>
    <w:rsid w:val="66E8D9CC"/>
    <w:rsid w:val="66EB74D5"/>
    <w:rsid w:val="66ED91F0"/>
    <w:rsid w:val="66F08E53"/>
    <w:rsid w:val="66F12170"/>
    <w:rsid w:val="66F35C42"/>
    <w:rsid w:val="66F4793F"/>
    <w:rsid w:val="66F50205"/>
    <w:rsid w:val="66F802C3"/>
    <w:rsid w:val="66FAA5FE"/>
    <w:rsid w:val="6703A7CD"/>
    <w:rsid w:val="67064D72"/>
    <w:rsid w:val="67289AD2"/>
    <w:rsid w:val="672A58B4"/>
    <w:rsid w:val="672B6EB8"/>
    <w:rsid w:val="672B7605"/>
    <w:rsid w:val="672D3A8B"/>
    <w:rsid w:val="672E0F40"/>
    <w:rsid w:val="672F8D88"/>
    <w:rsid w:val="6740BCFD"/>
    <w:rsid w:val="6745F6F2"/>
    <w:rsid w:val="674A88F0"/>
    <w:rsid w:val="674AE12A"/>
    <w:rsid w:val="674B8DA2"/>
    <w:rsid w:val="674FCB07"/>
    <w:rsid w:val="6759D20B"/>
    <w:rsid w:val="675B2707"/>
    <w:rsid w:val="67612CB9"/>
    <w:rsid w:val="6762C0C7"/>
    <w:rsid w:val="6766E113"/>
    <w:rsid w:val="676F3FB5"/>
    <w:rsid w:val="677A9E81"/>
    <w:rsid w:val="67851CA5"/>
    <w:rsid w:val="67867370"/>
    <w:rsid w:val="678CDC77"/>
    <w:rsid w:val="678EC646"/>
    <w:rsid w:val="679322C0"/>
    <w:rsid w:val="67941E72"/>
    <w:rsid w:val="6794619B"/>
    <w:rsid w:val="6796F6F0"/>
    <w:rsid w:val="679806C4"/>
    <w:rsid w:val="6799147E"/>
    <w:rsid w:val="679A31E4"/>
    <w:rsid w:val="679BE702"/>
    <w:rsid w:val="679D1284"/>
    <w:rsid w:val="67A04F4B"/>
    <w:rsid w:val="67ADCA3B"/>
    <w:rsid w:val="67C739A9"/>
    <w:rsid w:val="67CF6AD3"/>
    <w:rsid w:val="67D13648"/>
    <w:rsid w:val="67D68E78"/>
    <w:rsid w:val="67D760B9"/>
    <w:rsid w:val="67DA2163"/>
    <w:rsid w:val="67DB211D"/>
    <w:rsid w:val="67DBD28B"/>
    <w:rsid w:val="67E20639"/>
    <w:rsid w:val="67EDF64F"/>
    <w:rsid w:val="67EE9CF6"/>
    <w:rsid w:val="6818E1E1"/>
    <w:rsid w:val="6823ED68"/>
    <w:rsid w:val="6825B162"/>
    <w:rsid w:val="68313F18"/>
    <w:rsid w:val="68344C29"/>
    <w:rsid w:val="6835C661"/>
    <w:rsid w:val="6848002A"/>
    <w:rsid w:val="685A7FE0"/>
    <w:rsid w:val="686E0503"/>
    <w:rsid w:val="687AF851"/>
    <w:rsid w:val="687D8022"/>
    <w:rsid w:val="68856D2E"/>
    <w:rsid w:val="688C1F2F"/>
    <w:rsid w:val="68931278"/>
    <w:rsid w:val="689527B0"/>
    <w:rsid w:val="6897B223"/>
    <w:rsid w:val="689FA55E"/>
    <w:rsid w:val="68A633DC"/>
    <w:rsid w:val="68AB8236"/>
    <w:rsid w:val="68B70CD4"/>
    <w:rsid w:val="68BA960E"/>
    <w:rsid w:val="68C35972"/>
    <w:rsid w:val="68CD2B18"/>
    <w:rsid w:val="68D3E8CC"/>
    <w:rsid w:val="68D4B039"/>
    <w:rsid w:val="68D502F0"/>
    <w:rsid w:val="68DD69D5"/>
    <w:rsid w:val="68E3F4C6"/>
    <w:rsid w:val="68EED2C5"/>
    <w:rsid w:val="68F2BCC5"/>
    <w:rsid w:val="68F2E9C0"/>
    <w:rsid w:val="68FEF2DA"/>
    <w:rsid w:val="6910B573"/>
    <w:rsid w:val="69165F4D"/>
    <w:rsid w:val="691B6213"/>
    <w:rsid w:val="69202772"/>
    <w:rsid w:val="6928FF6A"/>
    <w:rsid w:val="692B0D28"/>
    <w:rsid w:val="692D7007"/>
    <w:rsid w:val="692FC33C"/>
    <w:rsid w:val="6932E394"/>
    <w:rsid w:val="6941DC5E"/>
    <w:rsid w:val="6945DF96"/>
    <w:rsid w:val="6950DE9B"/>
    <w:rsid w:val="69565ECC"/>
    <w:rsid w:val="6958E524"/>
    <w:rsid w:val="696092F7"/>
    <w:rsid w:val="6961D709"/>
    <w:rsid w:val="696363CD"/>
    <w:rsid w:val="6964E5D7"/>
    <w:rsid w:val="696954F1"/>
    <w:rsid w:val="6973568E"/>
    <w:rsid w:val="6976F470"/>
    <w:rsid w:val="69784608"/>
    <w:rsid w:val="6978C683"/>
    <w:rsid w:val="697C5518"/>
    <w:rsid w:val="69884406"/>
    <w:rsid w:val="6996FD0C"/>
    <w:rsid w:val="69993C85"/>
    <w:rsid w:val="699D6D0D"/>
    <w:rsid w:val="699E3AAB"/>
    <w:rsid w:val="69A23707"/>
    <w:rsid w:val="69AA137E"/>
    <w:rsid w:val="69AAAE4B"/>
    <w:rsid w:val="69AEB7EA"/>
    <w:rsid w:val="69B076F1"/>
    <w:rsid w:val="69BD68F2"/>
    <w:rsid w:val="69BD705B"/>
    <w:rsid w:val="69BE5C27"/>
    <w:rsid w:val="69C01DC7"/>
    <w:rsid w:val="69C66582"/>
    <w:rsid w:val="69CFB325"/>
    <w:rsid w:val="69D3EFF9"/>
    <w:rsid w:val="69D567A7"/>
    <w:rsid w:val="69D8319B"/>
    <w:rsid w:val="69DD4998"/>
    <w:rsid w:val="69DEF32A"/>
    <w:rsid w:val="69DFE442"/>
    <w:rsid w:val="69E4C2FB"/>
    <w:rsid w:val="69EC0A1A"/>
    <w:rsid w:val="69ED9C40"/>
    <w:rsid w:val="69EE11EC"/>
    <w:rsid w:val="69F8643D"/>
    <w:rsid w:val="69FC94AF"/>
    <w:rsid w:val="69FFA9E9"/>
    <w:rsid w:val="6A06ED0D"/>
    <w:rsid w:val="6A0BCE98"/>
    <w:rsid w:val="6A0E7502"/>
    <w:rsid w:val="6A185A9A"/>
    <w:rsid w:val="6A2D8C50"/>
    <w:rsid w:val="6A2F01B4"/>
    <w:rsid w:val="6A33EFE7"/>
    <w:rsid w:val="6A3C2D3E"/>
    <w:rsid w:val="6A451860"/>
    <w:rsid w:val="6A458419"/>
    <w:rsid w:val="6A45AED2"/>
    <w:rsid w:val="6A4A201F"/>
    <w:rsid w:val="6A53A940"/>
    <w:rsid w:val="6A53C5E6"/>
    <w:rsid w:val="6A5694E8"/>
    <w:rsid w:val="6A5B5E61"/>
    <w:rsid w:val="6A60241C"/>
    <w:rsid w:val="6A6570BA"/>
    <w:rsid w:val="6A6ABAEA"/>
    <w:rsid w:val="6A6E3CA8"/>
    <w:rsid w:val="6A7596F4"/>
    <w:rsid w:val="6A781AD0"/>
    <w:rsid w:val="6A79B7EB"/>
    <w:rsid w:val="6A7AC823"/>
    <w:rsid w:val="6A8FBC13"/>
    <w:rsid w:val="6A95EC44"/>
    <w:rsid w:val="6A964BC5"/>
    <w:rsid w:val="6A976BE1"/>
    <w:rsid w:val="6A9818F4"/>
    <w:rsid w:val="6A9DFF81"/>
    <w:rsid w:val="6A9F4026"/>
    <w:rsid w:val="6AAEDBD8"/>
    <w:rsid w:val="6ABE707A"/>
    <w:rsid w:val="6ABF194F"/>
    <w:rsid w:val="6AC2C108"/>
    <w:rsid w:val="6AC6D6C1"/>
    <w:rsid w:val="6ADADD6D"/>
    <w:rsid w:val="6AE07F7A"/>
    <w:rsid w:val="6AE2E420"/>
    <w:rsid w:val="6AEC426E"/>
    <w:rsid w:val="6AEF777A"/>
    <w:rsid w:val="6AEF7D4A"/>
    <w:rsid w:val="6AFD6419"/>
    <w:rsid w:val="6AFD87F7"/>
    <w:rsid w:val="6AFDD14E"/>
    <w:rsid w:val="6B006B64"/>
    <w:rsid w:val="6B0E68A8"/>
    <w:rsid w:val="6B23BF21"/>
    <w:rsid w:val="6B25CA8B"/>
    <w:rsid w:val="6B2D8F07"/>
    <w:rsid w:val="6B312288"/>
    <w:rsid w:val="6B3F244F"/>
    <w:rsid w:val="6B418026"/>
    <w:rsid w:val="6B459F31"/>
    <w:rsid w:val="6B46209F"/>
    <w:rsid w:val="6B469FDD"/>
    <w:rsid w:val="6B5C3BF1"/>
    <w:rsid w:val="6B64150A"/>
    <w:rsid w:val="6B672F44"/>
    <w:rsid w:val="6B745241"/>
    <w:rsid w:val="6B786D8D"/>
    <w:rsid w:val="6B7CE797"/>
    <w:rsid w:val="6B7D5E13"/>
    <w:rsid w:val="6B7E0BAC"/>
    <w:rsid w:val="6B8003F5"/>
    <w:rsid w:val="6B819C93"/>
    <w:rsid w:val="6B863FB9"/>
    <w:rsid w:val="6B86C921"/>
    <w:rsid w:val="6B8C38D7"/>
    <w:rsid w:val="6B948542"/>
    <w:rsid w:val="6B9A72DA"/>
    <w:rsid w:val="6BA0ACFC"/>
    <w:rsid w:val="6BAB45F1"/>
    <w:rsid w:val="6BAC741C"/>
    <w:rsid w:val="6BB1FA4E"/>
    <w:rsid w:val="6BB499AF"/>
    <w:rsid w:val="6BB5818F"/>
    <w:rsid w:val="6BBE01EE"/>
    <w:rsid w:val="6BBFC33F"/>
    <w:rsid w:val="6BC29D2F"/>
    <w:rsid w:val="6BC66D86"/>
    <w:rsid w:val="6BC7ADBB"/>
    <w:rsid w:val="6BC9B313"/>
    <w:rsid w:val="6BD21442"/>
    <w:rsid w:val="6BD57AAB"/>
    <w:rsid w:val="6BD8AA3E"/>
    <w:rsid w:val="6BE54AFD"/>
    <w:rsid w:val="6BE9883D"/>
    <w:rsid w:val="6BE9E317"/>
    <w:rsid w:val="6BEF006A"/>
    <w:rsid w:val="6BF00797"/>
    <w:rsid w:val="6BF55CFA"/>
    <w:rsid w:val="6BF5B0E0"/>
    <w:rsid w:val="6BFAC983"/>
    <w:rsid w:val="6BFDE081"/>
    <w:rsid w:val="6C03C3DF"/>
    <w:rsid w:val="6C0599B3"/>
    <w:rsid w:val="6C083626"/>
    <w:rsid w:val="6C0ABD6C"/>
    <w:rsid w:val="6C129E43"/>
    <w:rsid w:val="6C1799E0"/>
    <w:rsid w:val="6C17A675"/>
    <w:rsid w:val="6C1FB2FA"/>
    <w:rsid w:val="6C2B2029"/>
    <w:rsid w:val="6C2DFC3A"/>
    <w:rsid w:val="6C2E4C5E"/>
    <w:rsid w:val="6C32055D"/>
    <w:rsid w:val="6C372E3E"/>
    <w:rsid w:val="6C399480"/>
    <w:rsid w:val="6C3AA897"/>
    <w:rsid w:val="6C45EC91"/>
    <w:rsid w:val="6C4C4086"/>
    <w:rsid w:val="6C567212"/>
    <w:rsid w:val="6C59140D"/>
    <w:rsid w:val="6C5BF141"/>
    <w:rsid w:val="6C5DDC9D"/>
    <w:rsid w:val="6C614B06"/>
    <w:rsid w:val="6C64E57E"/>
    <w:rsid w:val="6C656CB6"/>
    <w:rsid w:val="6C65ACA5"/>
    <w:rsid w:val="6C6D9F0E"/>
    <w:rsid w:val="6C6DAA6B"/>
    <w:rsid w:val="6C71594E"/>
    <w:rsid w:val="6C722125"/>
    <w:rsid w:val="6C732362"/>
    <w:rsid w:val="6C82564D"/>
    <w:rsid w:val="6C84FB43"/>
    <w:rsid w:val="6C85E30F"/>
    <w:rsid w:val="6C8639CE"/>
    <w:rsid w:val="6C90B61E"/>
    <w:rsid w:val="6C970DBC"/>
    <w:rsid w:val="6C9CB3F3"/>
    <w:rsid w:val="6CA75360"/>
    <w:rsid w:val="6CABBEDA"/>
    <w:rsid w:val="6CB8F974"/>
    <w:rsid w:val="6CB989CA"/>
    <w:rsid w:val="6CBC90D5"/>
    <w:rsid w:val="6CC3080A"/>
    <w:rsid w:val="6CC91E5B"/>
    <w:rsid w:val="6CC96088"/>
    <w:rsid w:val="6CC9C0CF"/>
    <w:rsid w:val="6CCD7CD2"/>
    <w:rsid w:val="6CD005A2"/>
    <w:rsid w:val="6CD076F2"/>
    <w:rsid w:val="6CD13A40"/>
    <w:rsid w:val="6CD88241"/>
    <w:rsid w:val="6CDED3C9"/>
    <w:rsid w:val="6CE62E6F"/>
    <w:rsid w:val="6CEDBF2B"/>
    <w:rsid w:val="6CF1491E"/>
    <w:rsid w:val="6CF33FF3"/>
    <w:rsid w:val="6CF41FE2"/>
    <w:rsid w:val="6CF43274"/>
    <w:rsid w:val="6CF5C577"/>
    <w:rsid w:val="6CFDC0A7"/>
    <w:rsid w:val="6CFDD31F"/>
    <w:rsid w:val="6D0431CE"/>
    <w:rsid w:val="6D0C23E3"/>
    <w:rsid w:val="6D0E0510"/>
    <w:rsid w:val="6D0E71C8"/>
    <w:rsid w:val="6D223E27"/>
    <w:rsid w:val="6D2B4DC4"/>
    <w:rsid w:val="6D30FF35"/>
    <w:rsid w:val="6D463C7D"/>
    <w:rsid w:val="6D477675"/>
    <w:rsid w:val="6D47D390"/>
    <w:rsid w:val="6D4E0958"/>
    <w:rsid w:val="6D5E5012"/>
    <w:rsid w:val="6D621036"/>
    <w:rsid w:val="6D674638"/>
    <w:rsid w:val="6D68C40D"/>
    <w:rsid w:val="6D6A7C47"/>
    <w:rsid w:val="6D6EA49C"/>
    <w:rsid w:val="6D707672"/>
    <w:rsid w:val="6D855E42"/>
    <w:rsid w:val="6D869631"/>
    <w:rsid w:val="6D892BAE"/>
    <w:rsid w:val="6D8C6E3A"/>
    <w:rsid w:val="6DA392BA"/>
    <w:rsid w:val="6DA49936"/>
    <w:rsid w:val="6DA7BA93"/>
    <w:rsid w:val="6DADBE17"/>
    <w:rsid w:val="6DB0D26C"/>
    <w:rsid w:val="6DB8F135"/>
    <w:rsid w:val="6DC0F0A3"/>
    <w:rsid w:val="6DC39A12"/>
    <w:rsid w:val="6DC8F816"/>
    <w:rsid w:val="6DD40E47"/>
    <w:rsid w:val="6DD6EF25"/>
    <w:rsid w:val="6DDB27EA"/>
    <w:rsid w:val="6DE0106B"/>
    <w:rsid w:val="6DE03083"/>
    <w:rsid w:val="6DE665B5"/>
    <w:rsid w:val="6DEDEE2E"/>
    <w:rsid w:val="6DEFA17E"/>
    <w:rsid w:val="6DF02C39"/>
    <w:rsid w:val="6DF19733"/>
    <w:rsid w:val="6E001762"/>
    <w:rsid w:val="6E003A38"/>
    <w:rsid w:val="6E02ABED"/>
    <w:rsid w:val="6E06157F"/>
    <w:rsid w:val="6E180169"/>
    <w:rsid w:val="6E1DFA42"/>
    <w:rsid w:val="6E3C50DE"/>
    <w:rsid w:val="6E417BE5"/>
    <w:rsid w:val="6E448189"/>
    <w:rsid w:val="6E479689"/>
    <w:rsid w:val="6E4CCE54"/>
    <w:rsid w:val="6E5B7877"/>
    <w:rsid w:val="6E5C4E15"/>
    <w:rsid w:val="6E613517"/>
    <w:rsid w:val="6E817B39"/>
    <w:rsid w:val="6E841069"/>
    <w:rsid w:val="6E94AC0B"/>
    <w:rsid w:val="6EA1E83E"/>
    <w:rsid w:val="6EA7BE4A"/>
    <w:rsid w:val="6EBBE0D5"/>
    <w:rsid w:val="6EBD1005"/>
    <w:rsid w:val="6EC0345D"/>
    <w:rsid w:val="6EC7E4DC"/>
    <w:rsid w:val="6EC8C880"/>
    <w:rsid w:val="6ECA894C"/>
    <w:rsid w:val="6ECAA1C0"/>
    <w:rsid w:val="6ECBABF1"/>
    <w:rsid w:val="6ED6B8BD"/>
    <w:rsid w:val="6EDA2F44"/>
    <w:rsid w:val="6EDDA571"/>
    <w:rsid w:val="6EDEE128"/>
    <w:rsid w:val="6EE215C5"/>
    <w:rsid w:val="6EE48995"/>
    <w:rsid w:val="6F04C1BB"/>
    <w:rsid w:val="6F05554E"/>
    <w:rsid w:val="6F0D903B"/>
    <w:rsid w:val="6F0DA5BC"/>
    <w:rsid w:val="6F19E671"/>
    <w:rsid w:val="6F2F3E19"/>
    <w:rsid w:val="6F374D83"/>
    <w:rsid w:val="6F3D6A5A"/>
    <w:rsid w:val="6F3F4712"/>
    <w:rsid w:val="6F41ACE9"/>
    <w:rsid w:val="6F42C705"/>
    <w:rsid w:val="6F49CBF9"/>
    <w:rsid w:val="6F4BD7E6"/>
    <w:rsid w:val="6F54D967"/>
    <w:rsid w:val="6F570B0C"/>
    <w:rsid w:val="6F6AF7AB"/>
    <w:rsid w:val="6F6E653F"/>
    <w:rsid w:val="6F72414F"/>
    <w:rsid w:val="6F77434C"/>
    <w:rsid w:val="6F88965B"/>
    <w:rsid w:val="6F962D70"/>
    <w:rsid w:val="6F96FFBF"/>
    <w:rsid w:val="6F9A53EA"/>
    <w:rsid w:val="6F9E3C36"/>
    <w:rsid w:val="6F9FFB7D"/>
    <w:rsid w:val="6FA4CD91"/>
    <w:rsid w:val="6FADAC62"/>
    <w:rsid w:val="6FAE5A17"/>
    <w:rsid w:val="6FB22B13"/>
    <w:rsid w:val="6FB55F35"/>
    <w:rsid w:val="6FBADD7F"/>
    <w:rsid w:val="6FBCA560"/>
    <w:rsid w:val="6FC20383"/>
    <w:rsid w:val="6FCA93A4"/>
    <w:rsid w:val="6FCE36F2"/>
    <w:rsid w:val="6FD339C3"/>
    <w:rsid w:val="6FD70A00"/>
    <w:rsid w:val="6FDE03EB"/>
    <w:rsid w:val="6FE3E9E9"/>
    <w:rsid w:val="6FE42045"/>
    <w:rsid w:val="6FE59CEF"/>
    <w:rsid w:val="6FF1A8CD"/>
    <w:rsid w:val="6FF52F5A"/>
    <w:rsid w:val="6FFC2467"/>
    <w:rsid w:val="6FFE900E"/>
    <w:rsid w:val="700B9DAD"/>
    <w:rsid w:val="700DDD37"/>
    <w:rsid w:val="7017E30E"/>
    <w:rsid w:val="70192DFD"/>
    <w:rsid w:val="701B8B5A"/>
    <w:rsid w:val="701E1172"/>
    <w:rsid w:val="70203D65"/>
    <w:rsid w:val="70207C32"/>
    <w:rsid w:val="7026B0CD"/>
    <w:rsid w:val="7028849A"/>
    <w:rsid w:val="70296EE2"/>
    <w:rsid w:val="7037A07E"/>
    <w:rsid w:val="703D948C"/>
    <w:rsid w:val="703E9DF9"/>
    <w:rsid w:val="70489A94"/>
    <w:rsid w:val="7048C356"/>
    <w:rsid w:val="704BDE0C"/>
    <w:rsid w:val="7050C2A0"/>
    <w:rsid w:val="70556632"/>
    <w:rsid w:val="705E4BA5"/>
    <w:rsid w:val="70637128"/>
    <w:rsid w:val="706CA024"/>
    <w:rsid w:val="707063A6"/>
    <w:rsid w:val="7072792E"/>
    <w:rsid w:val="70740047"/>
    <w:rsid w:val="707D6BF6"/>
    <w:rsid w:val="7087008D"/>
    <w:rsid w:val="70871AFD"/>
    <w:rsid w:val="708951E2"/>
    <w:rsid w:val="708B0519"/>
    <w:rsid w:val="708D7E7B"/>
    <w:rsid w:val="70908BC4"/>
    <w:rsid w:val="7095868F"/>
    <w:rsid w:val="70970F4F"/>
    <w:rsid w:val="709901E2"/>
    <w:rsid w:val="7099FA4A"/>
    <w:rsid w:val="709C159D"/>
    <w:rsid w:val="70A2C5F5"/>
    <w:rsid w:val="70A5AB8F"/>
    <w:rsid w:val="70B7CA06"/>
    <w:rsid w:val="70B925EF"/>
    <w:rsid w:val="70BDEAA8"/>
    <w:rsid w:val="70C08E4F"/>
    <w:rsid w:val="70C94EC0"/>
    <w:rsid w:val="70CACE19"/>
    <w:rsid w:val="70D4C6A1"/>
    <w:rsid w:val="70DE25B2"/>
    <w:rsid w:val="70DF1DD0"/>
    <w:rsid w:val="70ED372E"/>
    <w:rsid w:val="70EFCF9C"/>
    <w:rsid w:val="70F14ECA"/>
    <w:rsid w:val="70FBC008"/>
    <w:rsid w:val="70FBEEA8"/>
    <w:rsid w:val="70FCD3B5"/>
    <w:rsid w:val="710B3D7B"/>
    <w:rsid w:val="710C9AF2"/>
    <w:rsid w:val="71148B58"/>
    <w:rsid w:val="71155511"/>
    <w:rsid w:val="711C2BAD"/>
    <w:rsid w:val="711D1E72"/>
    <w:rsid w:val="712199BB"/>
    <w:rsid w:val="7127A641"/>
    <w:rsid w:val="712AD6D1"/>
    <w:rsid w:val="712DA9DF"/>
    <w:rsid w:val="7135EA44"/>
    <w:rsid w:val="713D702E"/>
    <w:rsid w:val="7142A901"/>
    <w:rsid w:val="714E4F6A"/>
    <w:rsid w:val="7173B59E"/>
    <w:rsid w:val="71890C07"/>
    <w:rsid w:val="718ED54C"/>
    <w:rsid w:val="71925FAC"/>
    <w:rsid w:val="7195EF47"/>
    <w:rsid w:val="71993910"/>
    <w:rsid w:val="71A28A5F"/>
    <w:rsid w:val="71A71158"/>
    <w:rsid w:val="71AD2C78"/>
    <w:rsid w:val="71B3BB88"/>
    <w:rsid w:val="71BB7C84"/>
    <w:rsid w:val="71C57A90"/>
    <w:rsid w:val="71C69DF5"/>
    <w:rsid w:val="71C886CE"/>
    <w:rsid w:val="71D36E3D"/>
    <w:rsid w:val="71DB4BF8"/>
    <w:rsid w:val="71DD3CA0"/>
    <w:rsid w:val="71DF5FE3"/>
    <w:rsid w:val="71E0BEAB"/>
    <w:rsid w:val="71E73AEE"/>
    <w:rsid w:val="71EA6DA9"/>
    <w:rsid w:val="71EAB5F6"/>
    <w:rsid w:val="7208A7D3"/>
    <w:rsid w:val="72094A0B"/>
    <w:rsid w:val="72199603"/>
    <w:rsid w:val="722CE023"/>
    <w:rsid w:val="7236B633"/>
    <w:rsid w:val="723FD793"/>
    <w:rsid w:val="72443D58"/>
    <w:rsid w:val="724480E3"/>
    <w:rsid w:val="7250AA58"/>
    <w:rsid w:val="725C40ED"/>
    <w:rsid w:val="72653C0E"/>
    <w:rsid w:val="726640CE"/>
    <w:rsid w:val="72699BD2"/>
    <w:rsid w:val="7271E666"/>
    <w:rsid w:val="7277272D"/>
    <w:rsid w:val="727789D9"/>
    <w:rsid w:val="7279B393"/>
    <w:rsid w:val="72874BD1"/>
    <w:rsid w:val="7287B377"/>
    <w:rsid w:val="7287DAA9"/>
    <w:rsid w:val="728A469A"/>
    <w:rsid w:val="729DC12D"/>
    <w:rsid w:val="72A1B143"/>
    <w:rsid w:val="72A7407F"/>
    <w:rsid w:val="72B0BB3C"/>
    <w:rsid w:val="72BE3144"/>
    <w:rsid w:val="72CDD9D2"/>
    <w:rsid w:val="72D02C2A"/>
    <w:rsid w:val="72E100CA"/>
    <w:rsid w:val="72ECA825"/>
    <w:rsid w:val="72EFA9F7"/>
    <w:rsid w:val="72F7CCDC"/>
    <w:rsid w:val="72F7E34A"/>
    <w:rsid w:val="72F80C90"/>
    <w:rsid w:val="730E0F97"/>
    <w:rsid w:val="731510C2"/>
    <w:rsid w:val="73169803"/>
    <w:rsid w:val="7321C4B3"/>
    <w:rsid w:val="73231924"/>
    <w:rsid w:val="73270BA9"/>
    <w:rsid w:val="7327EB69"/>
    <w:rsid w:val="732FB205"/>
    <w:rsid w:val="7331780B"/>
    <w:rsid w:val="73321D0F"/>
    <w:rsid w:val="7333A0A6"/>
    <w:rsid w:val="73362C64"/>
    <w:rsid w:val="733F0DBF"/>
    <w:rsid w:val="734216CB"/>
    <w:rsid w:val="7344F968"/>
    <w:rsid w:val="734E8E60"/>
    <w:rsid w:val="73506D24"/>
    <w:rsid w:val="7353A7A9"/>
    <w:rsid w:val="735D51D1"/>
    <w:rsid w:val="7361E72E"/>
    <w:rsid w:val="73651414"/>
    <w:rsid w:val="73681800"/>
    <w:rsid w:val="7374CD8A"/>
    <w:rsid w:val="73795792"/>
    <w:rsid w:val="737A84B6"/>
    <w:rsid w:val="737B140B"/>
    <w:rsid w:val="737DE5D1"/>
    <w:rsid w:val="7384E1F2"/>
    <w:rsid w:val="73884F01"/>
    <w:rsid w:val="73885AB6"/>
    <w:rsid w:val="7390E4E2"/>
    <w:rsid w:val="73911B3B"/>
    <w:rsid w:val="739337FF"/>
    <w:rsid w:val="739587B3"/>
    <w:rsid w:val="73991DE6"/>
    <w:rsid w:val="73A4557A"/>
    <w:rsid w:val="73A93683"/>
    <w:rsid w:val="73AE6180"/>
    <w:rsid w:val="73B703BB"/>
    <w:rsid w:val="73B89255"/>
    <w:rsid w:val="73D2E34A"/>
    <w:rsid w:val="73DBB25E"/>
    <w:rsid w:val="73DDBB4D"/>
    <w:rsid w:val="73E09B2A"/>
    <w:rsid w:val="73EC2E5E"/>
    <w:rsid w:val="73EE0B65"/>
    <w:rsid w:val="73F6FB00"/>
    <w:rsid w:val="73FAD3F1"/>
    <w:rsid w:val="73FBB696"/>
    <w:rsid w:val="74036DC3"/>
    <w:rsid w:val="74066C55"/>
    <w:rsid w:val="740B285F"/>
    <w:rsid w:val="74100D0F"/>
    <w:rsid w:val="7410155C"/>
    <w:rsid w:val="741AB827"/>
    <w:rsid w:val="7420A322"/>
    <w:rsid w:val="7421D46D"/>
    <w:rsid w:val="742AE759"/>
    <w:rsid w:val="742AFD30"/>
    <w:rsid w:val="742DF967"/>
    <w:rsid w:val="74316D02"/>
    <w:rsid w:val="7438F5DB"/>
    <w:rsid w:val="743F01DF"/>
    <w:rsid w:val="7440F1CB"/>
    <w:rsid w:val="74411FB8"/>
    <w:rsid w:val="7442A090"/>
    <w:rsid w:val="7444B253"/>
    <w:rsid w:val="7448E169"/>
    <w:rsid w:val="744915CF"/>
    <w:rsid w:val="7449C1EC"/>
    <w:rsid w:val="744B7276"/>
    <w:rsid w:val="74504B71"/>
    <w:rsid w:val="74514BA3"/>
    <w:rsid w:val="74595718"/>
    <w:rsid w:val="745BAAA9"/>
    <w:rsid w:val="74621EC5"/>
    <w:rsid w:val="74861EB4"/>
    <w:rsid w:val="74866947"/>
    <w:rsid w:val="748C1FD4"/>
    <w:rsid w:val="748FCEE8"/>
    <w:rsid w:val="74918A42"/>
    <w:rsid w:val="7492B59A"/>
    <w:rsid w:val="74ADF03D"/>
    <w:rsid w:val="74B25014"/>
    <w:rsid w:val="74BA1553"/>
    <w:rsid w:val="74BCD0B8"/>
    <w:rsid w:val="74BE7E3B"/>
    <w:rsid w:val="74BEAD9B"/>
    <w:rsid w:val="74C47C74"/>
    <w:rsid w:val="74C8BEE9"/>
    <w:rsid w:val="74D330FD"/>
    <w:rsid w:val="74E48735"/>
    <w:rsid w:val="74E51EB6"/>
    <w:rsid w:val="74E544F8"/>
    <w:rsid w:val="74F06269"/>
    <w:rsid w:val="74F655B9"/>
    <w:rsid w:val="74F72240"/>
    <w:rsid w:val="74FBA7FB"/>
    <w:rsid w:val="74FC2B47"/>
    <w:rsid w:val="7509B0CF"/>
    <w:rsid w:val="750B2B53"/>
    <w:rsid w:val="750D0D6B"/>
    <w:rsid w:val="75125FC8"/>
    <w:rsid w:val="75156628"/>
    <w:rsid w:val="7517C038"/>
    <w:rsid w:val="752694D1"/>
    <w:rsid w:val="7526FD6C"/>
    <w:rsid w:val="75320D2B"/>
    <w:rsid w:val="7535AF53"/>
    <w:rsid w:val="75361781"/>
    <w:rsid w:val="7536675F"/>
    <w:rsid w:val="75403C43"/>
    <w:rsid w:val="754236CC"/>
    <w:rsid w:val="75526E6F"/>
    <w:rsid w:val="75552269"/>
    <w:rsid w:val="755EF8FE"/>
    <w:rsid w:val="7561D59A"/>
    <w:rsid w:val="7561F5AF"/>
    <w:rsid w:val="7566C0B1"/>
    <w:rsid w:val="756A12F8"/>
    <w:rsid w:val="756E1BD2"/>
    <w:rsid w:val="7570B961"/>
    <w:rsid w:val="75729451"/>
    <w:rsid w:val="75766F05"/>
    <w:rsid w:val="758563AE"/>
    <w:rsid w:val="75945DB2"/>
    <w:rsid w:val="75973942"/>
    <w:rsid w:val="759B1227"/>
    <w:rsid w:val="759B1C57"/>
    <w:rsid w:val="759B43DC"/>
    <w:rsid w:val="759CD71E"/>
    <w:rsid w:val="759E3316"/>
    <w:rsid w:val="75A8BD39"/>
    <w:rsid w:val="75AC12FE"/>
    <w:rsid w:val="75AC2CF6"/>
    <w:rsid w:val="75B10BCD"/>
    <w:rsid w:val="75BA3A97"/>
    <w:rsid w:val="75C42CB3"/>
    <w:rsid w:val="75C5B139"/>
    <w:rsid w:val="75CBD2B1"/>
    <w:rsid w:val="75DB0AB0"/>
    <w:rsid w:val="75DC717C"/>
    <w:rsid w:val="75E125A5"/>
    <w:rsid w:val="75E36E4E"/>
    <w:rsid w:val="75E6E049"/>
    <w:rsid w:val="75E7F031"/>
    <w:rsid w:val="75E9DE6D"/>
    <w:rsid w:val="75E9E848"/>
    <w:rsid w:val="75EAF26B"/>
    <w:rsid w:val="75EE8CC9"/>
    <w:rsid w:val="75F80E7F"/>
    <w:rsid w:val="75FD3C1A"/>
    <w:rsid w:val="76017CBD"/>
    <w:rsid w:val="760911EA"/>
    <w:rsid w:val="760FA89A"/>
    <w:rsid w:val="76171E27"/>
    <w:rsid w:val="76189211"/>
    <w:rsid w:val="762145EE"/>
    <w:rsid w:val="76232C57"/>
    <w:rsid w:val="762D17C6"/>
    <w:rsid w:val="762E85A1"/>
    <w:rsid w:val="7632CCEE"/>
    <w:rsid w:val="7633AFB0"/>
    <w:rsid w:val="764127D5"/>
    <w:rsid w:val="764BE897"/>
    <w:rsid w:val="764D25FD"/>
    <w:rsid w:val="765341DA"/>
    <w:rsid w:val="7657CA65"/>
    <w:rsid w:val="766142F1"/>
    <w:rsid w:val="766CAF97"/>
    <w:rsid w:val="7670474D"/>
    <w:rsid w:val="767DCFBB"/>
    <w:rsid w:val="7688E0C5"/>
    <w:rsid w:val="76894131"/>
    <w:rsid w:val="76939960"/>
    <w:rsid w:val="769FC0DF"/>
    <w:rsid w:val="76AE136C"/>
    <w:rsid w:val="76B1F299"/>
    <w:rsid w:val="76B43006"/>
    <w:rsid w:val="76B4E110"/>
    <w:rsid w:val="76B5FD55"/>
    <w:rsid w:val="76BD20D2"/>
    <w:rsid w:val="76CD782B"/>
    <w:rsid w:val="76CF1B2D"/>
    <w:rsid w:val="76CFF07B"/>
    <w:rsid w:val="76D1E941"/>
    <w:rsid w:val="76D5CACD"/>
    <w:rsid w:val="76DA8F9D"/>
    <w:rsid w:val="76E4225E"/>
    <w:rsid w:val="76F7331B"/>
    <w:rsid w:val="770439CA"/>
    <w:rsid w:val="7704D984"/>
    <w:rsid w:val="77059459"/>
    <w:rsid w:val="770DCBFE"/>
    <w:rsid w:val="77112AE5"/>
    <w:rsid w:val="7718A23C"/>
    <w:rsid w:val="77190675"/>
    <w:rsid w:val="77265D0E"/>
    <w:rsid w:val="772A968A"/>
    <w:rsid w:val="77339903"/>
    <w:rsid w:val="7734EBA4"/>
    <w:rsid w:val="77399A5A"/>
    <w:rsid w:val="77469990"/>
    <w:rsid w:val="77488D52"/>
    <w:rsid w:val="77517B23"/>
    <w:rsid w:val="77528F4F"/>
    <w:rsid w:val="7753B44C"/>
    <w:rsid w:val="77620F2E"/>
    <w:rsid w:val="776657A4"/>
    <w:rsid w:val="7768AC53"/>
    <w:rsid w:val="77694557"/>
    <w:rsid w:val="776A7226"/>
    <w:rsid w:val="776C162E"/>
    <w:rsid w:val="776D8F0F"/>
    <w:rsid w:val="776F844A"/>
    <w:rsid w:val="77701489"/>
    <w:rsid w:val="7776B828"/>
    <w:rsid w:val="777AF2F6"/>
    <w:rsid w:val="777B4B1F"/>
    <w:rsid w:val="777C4A11"/>
    <w:rsid w:val="777EEF09"/>
    <w:rsid w:val="778C601F"/>
    <w:rsid w:val="778FAB9D"/>
    <w:rsid w:val="779124D5"/>
    <w:rsid w:val="779C6026"/>
    <w:rsid w:val="779D7BF5"/>
    <w:rsid w:val="77B416D6"/>
    <w:rsid w:val="77C94471"/>
    <w:rsid w:val="77CDA199"/>
    <w:rsid w:val="77CDFBEE"/>
    <w:rsid w:val="77D3B91A"/>
    <w:rsid w:val="77DA82BD"/>
    <w:rsid w:val="77DD6EA5"/>
    <w:rsid w:val="77DEB5A7"/>
    <w:rsid w:val="77DF708F"/>
    <w:rsid w:val="77E1A608"/>
    <w:rsid w:val="77E3DE76"/>
    <w:rsid w:val="77F035D9"/>
    <w:rsid w:val="77F5B63B"/>
    <w:rsid w:val="77F5D3DF"/>
    <w:rsid w:val="77F8F6BD"/>
    <w:rsid w:val="78000827"/>
    <w:rsid w:val="7800E738"/>
    <w:rsid w:val="78087930"/>
    <w:rsid w:val="780E67B7"/>
    <w:rsid w:val="78109201"/>
    <w:rsid w:val="7811D907"/>
    <w:rsid w:val="78159913"/>
    <w:rsid w:val="78161A79"/>
    <w:rsid w:val="782453F8"/>
    <w:rsid w:val="782A1808"/>
    <w:rsid w:val="783B807D"/>
    <w:rsid w:val="78403551"/>
    <w:rsid w:val="785A336A"/>
    <w:rsid w:val="785EE6F4"/>
    <w:rsid w:val="786637AD"/>
    <w:rsid w:val="78720315"/>
    <w:rsid w:val="78734A18"/>
    <w:rsid w:val="7877E572"/>
    <w:rsid w:val="787F810A"/>
    <w:rsid w:val="7885D705"/>
    <w:rsid w:val="788AC337"/>
    <w:rsid w:val="7891A32B"/>
    <w:rsid w:val="78948362"/>
    <w:rsid w:val="789B5658"/>
    <w:rsid w:val="78AA268E"/>
    <w:rsid w:val="78B4BEB3"/>
    <w:rsid w:val="78BB5188"/>
    <w:rsid w:val="78BD2218"/>
    <w:rsid w:val="78BE029A"/>
    <w:rsid w:val="78C0068E"/>
    <w:rsid w:val="78C48B7A"/>
    <w:rsid w:val="78C742ED"/>
    <w:rsid w:val="78C77031"/>
    <w:rsid w:val="78D24ED4"/>
    <w:rsid w:val="78D41605"/>
    <w:rsid w:val="78D9E48B"/>
    <w:rsid w:val="78E28CAB"/>
    <w:rsid w:val="78ED1342"/>
    <w:rsid w:val="78F13A7A"/>
    <w:rsid w:val="78F1E784"/>
    <w:rsid w:val="78F356E5"/>
    <w:rsid w:val="78F36FC3"/>
    <w:rsid w:val="78F7388D"/>
    <w:rsid w:val="78FE118A"/>
    <w:rsid w:val="79004D39"/>
    <w:rsid w:val="7902CCF3"/>
    <w:rsid w:val="7904112F"/>
    <w:rsid w:val="790EB1C0"/>
    <w:rsid w:val="791BD5B6"/>
    <w:rsid w:val="791D5E59"/>
    <w:rsid w:val="792139B6"/>
    <w:rsid w:val="7921F684"/>
    <w:rsid w:val="792824A5"/>
    <w:rsid w:val="792C7847"/>
    <w:rsid w:val="7945216F"/>
    <w:rsid w:val="7948228E"/>
    <w:rsid w:val="794874C6"/>
    <w:rsid w:val="7957A953"/>
    <w:rsid w:val="79589BF5"/>
    <w:rsid w:val="795D01D4"/>
    <w:rsid w:val="796AD4D0"/>
    <w:rsid w:val="798059E6"/>
    <w:rsid w:val="79856FFF"/>
    <w:rsid w:val="798E3FDE"/>
    <w:rsid w:val="79964CB0"/>
    <w:rsid w:val="799F14FB"/>
    <w:rsid w:val="79A171DC"/>
    <w:rsid w:val="79A657E5"/>
    <w:rsid w:val="79B008AE"/>
    <w:rsid w:val="79B0C727"/>
    <w:rsid w:val="79B1A32F"/>
    <w:rsid w:val="79B5F0F8"/>
    <w:rsid w:val="79B63625"/>
    <w:rsid w:val="79BABA20"/>
    <w:rsid w:val="79BE6FD9"/>
    <w:rsid w:val="79C00E35"/>
    <w:rsid w:val="79C32815"/>
    <w:rsid w:val="79C88DAB"/>
    <w:rsid w:val="79CE944F"/>
    <w:rsid w:val="79CF99F3"/>
    <w:rsid w:val="79D1AA21"/>
    <w:rsid w:val="79D98FF4"/>
    <w:rsid w:val="79DA946B"/>
    <w:rsid w:val="79DBE383"/>
    <w:rsid w:val="79EBADDA"/>
    <w:rsid w:val="79ECD989"/>
    <w:rsid w:val="79F43BC5"/>
    <w:rsid w:val="79FAD554"/>
    <w:rsid w:val="79FFACCF"/>
    <w:rsid w:val="7A03C5CC"/>
    <w:rsid w:val="7A1443E3"/>
    <w:rsid w:val="7A1614F8"/>
    <w:rsid w:val="7A1B3D22"/>
    <w:rsid w:val="7A20AECB"/>
    <w:rsid w:val="7A24941B"/>
    <w:rsid w:val="7A2AE72B"/>
    <w:rsid w:val="7A37A799"/>
    <w:rsid w:val="7A37F452"/>
    <w:rsid w:val="7A45B319"/>
    <w:rsid w:val="7A4DAFB0"/>
    <w:rsid w:val="7A668A20"/>
    <w:rsid w:val="7A6B90D9"/>
    <w:rsid w:val="7A6D6A04"/>
    <w:rsid w:val="7A6DEBE0"/>
    <w:rsid w:val="7A711F8E"/>
    <w:rsid w:val="7A7DFBA1"/>
    <w:rsid w:val="7A86CF57"/>
    <w:rsid w:val="7A8C5F99"/>
    <w:rsid w:val="7A8EB7D0"/>
    <w:rsid w:val="7A8EC9CA"/>
    <w:rsid w:val="7A914C1E"/>
    <w:rsid w:val="7A9B5E3D"/>
    <w:rsid w:val="7A9C1669"/>
    <w:rsid w:val="7AA24B85"/>
    <w:rsid w:val="7AA8BD29"/>
    <w:rsid w:val="7AA9725C"/>
    <w:rsid w:val="7AB0842F"/>
    <w:rsid w:val="7AB94FDA"/>
    <w:rsid w:val="7ABB545C"/>
    <w:rsid w:val="7ABC25D7"/>
    <w:rsid w:val="7AC85DD2"/>
    <w:rsid w:val="7ACF4290"/>
    <w:rsid w:val="7AE00E3A"/>
    <w:rsid w:val="7AE720D6"/>
    <w:rsid w:val="7AE83FB5"/>
    <w:rsid w:val="7AE8E524"/>
    <w:rsid w:val="7AED9D5C"/>
    <w:rsid w:val="7AEDE6E8"/>
    <w:rsid w:val="7AF1B2A8"/>
    <w:rsid w:val="7AF4F403"/>
    <w:rsid w:val="7B111A30"/>
    <w:rsid w:val="7B12E5A4"/>
    <w:rsid w:val="7B193FDA"/>
    <w:rsid w:val="7B229E8B"/>
    <w:rsid w:val="7B24F232"/>
    <w:rsid w:val="7B33594C"/>
    <w:rsid w:val="7B33FA9E"/>
    <w:rsid w:val="7B36E9B1"/>
    <w:rsid w:val="7B3C4449"/>
    <w:rsid w:val="7B3E526A"/>
    <w:rsid w:val="7B41D73B"/>
    <w:rsid w:val="7B4438CA"/>
    <w:rsid w:val="7B5092E8"/>
    <w:rsid w:val="7B579BE2"/>
    <w:rsid w:val="7B5FF7A1"/>
    <w:rsid w:val="7B621A03"/>
    <w:rsid w:val="7B625302"/>
    <w:rsid w:val="7B63CB2A"/>
    <w:rsid w:val="7B6976D4"/>
    <w:rsid w:val="7B6CD049"/>
    <w:rsid w:val="7B6EDF35"/>
    <w:rsid w:val="7B7060C1"/>
    <w:rsid w:val="7B740499"/>
    <w:rsid w:val="7B7FFD73"/>
    <w:rsid w:val="7B84EF97"/>
    <w:rsid w:val="7B8CF3D0"/>
    <w:rsid w:val="7B8D4890"/>
    <w:rsid w:val="7B8F8983"/>
    <w:rsid w:val="7B9575A9"/>
    <w:rsid w:val="7B95C443"/>
    <w:rsid w:val="7B9B10E5"/>
    <w:rsid w:val="7B9F02B2"/>
    <w:rsid w:val="7BA109C9"/>
    <w:rsid w:val="7BA3089E"/>
    <w:rsid w:val="7BA60FAD"/>
    <w:rsid w:val="7BA8DD5C"/>
    <w:rsid w:val="7BAE9497"/>
    <w:rsid w:val="7BB3D2DB"/>
    <w:rsid w:val="7BBFD5BA"/>
    <w:rsid w:val="7BC13A28"/>
    <w:rsid w:val="7BD05B5A"/>
    <w:rsid w:val="7BD2ABBA"/>
    <w:rsid w:val="7BD4C8D5"/>
    <w:rsid w:val="7BD4D6C3"/>
    <w:rsid w:val="7BDD22A6"/>
    <w:rsid w:val="7BDD3801"/>
    <w:rsid w:val="7BF51473"/>
    <w:rsid w:val="7C0604DB"/>
    <w:rsid w:val="7C06CAC1"/>
    <w:rsid w:val="7C0AEE6F"/>
    <w:rsid w:val="7C0C41F1"/>
    <w:rsid w:val="7C15D5F0"/>
    <w:rsid w:val="7C185DE2"/>
    <w:rsid w:val="7C233E2F"/>
    <w:rsid w:val="7C2515CF"/>
    <w:rsid w:val="7C2DBC28"/>
    <w:rsid w:val="7C2FD258"/>
    <w:rsid w:val="7C37094A"/>
    <w:rsid w:val="7C3A6D35"/>
    <w:rsid w:val="7C3A7B3A"/>
    <w:rsid w:val="7C3F94C6"/>
    <w:rsid w:val="7C43D894"/>
    <w:rsid w:val="7C4908BC"/>
    <w:rsid w:val="7C4A35D9"/>
    <w:rsid w:val="7C54E46D"/>
    <w:rsid w:val="7C60153D"/>
    <w:rsid w:val="7C6561E5"/>
    <w:rsid w:val="7C6FE789"/>
    <w:rsid w:val="7C70B5E1"/>
    <w:rsid w:val="7C7FFB87"/>
    <w:rsid w:val="7C8065DB"/>
    <w:rsid w:val="7C85C083"/>
    <w:rsid w:val="7C8E080F"/>
    <w:rsid w:val="7C9F85E9"/>
    <w:rsid w:val="7CA77B8C"/>
    <w:rsid w:val="7CAABE47"/>
    <w:rsid w:val="7CADEAAD"/>
    <w:rsid w:val="7CB62806"/>
    <w:rsid w:val="7CBA3CF8"/>
    <w:rsid w:val="7CBBAD1C"/>
    <w:rsid w:val="7CC11218"/>
    <w:rsid w:val="7CCD3492"/>
    <w:rsid w:val="7CCE45C0"/>
    <w:rsid w:val="7CD1716C"/>
    <w:rsid w:val="7CD1B485"/>
    <w:rsid w:val="7CD51321"/>
    <w:rsid w:val="7CDFBEE5"/>
    <w:rsid w:val="7CE03043"/>
    <w:rsid w:val="7CE8FD74"/>
    <w:rsid w:val="7CFDBA05"/>
    <w:rsid w:val="7CFE7E5C"/>
    <w:rsid w:val="7D085D6C"/>
    <w:rsid w:val="7D177AB7"/>
    <w:rsid w:val="7D19EBF4"/>
    <w:rsid w:val="7D3CCD71"/>
    <w:rsid w:val="7D40C4B0"/>
    <w:rsid w:val="7D44D4C0"/>
    <w:rsid w:val="7D4507AE"/>
    <w:rsid w:val="7D481E8C"/>
    <w:rsid w:val="7D49B837"/>
    <w:rsid w:val="7D5BB805"/>
    <w:rsid w:val="7D6464AA"/>
    <w:rsid w:val="7D69E9B3"/>
    <w:rsid w:val="7D6C8B4B"/>
    <w:rsid w:val="7D6D8C87"/>
    <w:rsid w:val="7D72419C"/>
    <w:rsid w:val="7D74C568"/>
    <w:rsid w:val="7D750DA6"/>
    <w:rsid w:val="7D885467"/>
    <w:rsid w:val="7D888E34"/>
    <w:rsid w:val="7D8B71CC"/>
    <w:rsid w:val="7D960AA4"/>
    <w:rsid w:val="7D966AF1"/>
    <w:rsid w:val="7D994CDF"/>
    <w:rsid w:val="7D9A5668"/>
    <w:rsid w:val="7D9B66A9"/>
    <w:rsid w:val="7D9C983A"/>
    <w:rsid w:val="7DA8479C"/>
    <w:rsid w:val="7DA9AFB3"/>
    <w:rsid w:val="7DAB5488"/>
    <w:rsid w:val="7DB38C04"/>
    <w:rsid w:val="7DBC475F"/>
    <w:rsid w:val="7DBF4593"/>
    <w:rsid w:val="7DBFC2AA"/>
    <w:rsid w:val="7DD06B10"/>
    <w:rsid w:val="7DDBB44C"/>
    <w:rsid w:val="7DE5F21A"/>
    <w:rsid w:val="7DE88375"/>
    <w:rsid w:val="7DEA80EF"/>
    <w:rsid w:val="7DEC66F5"/>
    <w:rsid w:val="7DECFD1B"/>
    <w:rsid w:val="7DED0C14"/>
    <w:rsid w:val="7DEF1B6E"/>
    <w:rsid w:val="7DF7D59C"/>
    <w:rsid w:val="7DF958B5"/>
    <w:rsid w:val="7DFA3637"/>
    <w:rsid w:val="7DFA923D"/>
    <w:rsid w:val="7E0416D9"/>
    <w:rsid w:val="7E046239"/>
    <w:rsid w:val="7E07AA94"/>
    <w:rsid w:val="7E0BD6CA"/>
    <w:rsid w:val="7E10EFBA"/>
    <w:rsid w:val="7E1BF6D7"/>
    <w:rsid w:val="7E226071"/>
    <w:rsid w:val="7E22BF01"/>
    <w:rsid w:val="7E29237E"/>
    <w:rsid w:val="7E2C1DEA"/>
    <w:rsid w:val="7E329BD0"/>
    <w:rsid w:val="7E38225E"/>
    <w:rsid w:val="7E3A56C0"/>
    <w:rsid w:val="7E3FF49B"/>
    <w:rsid w:val="7E40B5DE"/>
    <w:rsid w:val="7E413E1E"/>
    <w:rsid w:val="7E555498"/>
    <w:rsid w:val="7E5B3DE6"/>
    <w:rsid w:val="7E62030D"/>
    <w:rsid w:val="7E62AF0A"/>
    <w:rsid w:val="7E7687F9"/>
    <w:rsid w:val="7E79D930"/>
    <w:rsid w:val="7E7B0D79"/>
    <w:rsid w:val="7E81571B"/>
    <w:rsid w:val="7E85C726"/>
    <w:rsid w:val="7E932FD4"/>
    <w:rsid w:val="7E958A17"/>
    <w:rsid w:val="7EA82B73"/>
    <w:rsid w:val="7EA97170"/>
    <w:rsid w:val="7EAAE756"/>
    <w:rsid w:val="7EB15F3C"/>
    <w:rsid w:val="7EB40210"/>
    <w:rsid w:val="7EB505DC"/>
    <w:rsid w:val="7EB93FB8"/>
    <w:rsid w:val="7EBB10C6"/>
    <w:rsid w:val="7EBD7161"/>
    <w:rsid w:val="7EC27769"/>
    <w:rsid w:val="7EC34ED3"/>
    <w:rsid w:val="7ED56BEB"/>
    <w:rsid w:val="7EDE730D"/>
    <w:rsid w:val="7EE27212"/>
    <w:rsid w:val="7EE44261"/>
    <w:rsid w:val="7EEA2CAF"/>
    <w:rsid w:val="7EEF8ACC"/>
    <w:rsid w:val="7EF2BE10"/>
    <w:rsid w:val="7EF716FE"/>
    <w:rsid w:val="7EF74917"/>
    <w:rsid w:val="7EFAECFD"/>
    <w:rsid w:val="7F07F3DA"/>
    <w:rsid w:val="7F0955C6"/>
    <w:rsid w:val="7F0D3687"/>
    <w:rsid w:val="7F0D98E9"/>
    <w:rsid w:val="7F1118E6"/>
    <w:rsid w:val="7F14ABDF"/>
    <w:rsid w:val="7F23B83A"/>
    <w:rsid w:val="7F2B81E6"/>
    <w:rsid w:val="7F30FE6C"/>
    <w:rsid w:val="7F31E678"/>
    <w:rsid w:val="7F3DE463"/>
    <w:rsid w:val="7F3FB464"/>
    <w:rsid w:val="7F3FC6C7"/>
    <w:rsid w:val="7F425A1D"/>
    <w:rsid w:val="7F431CEB"/>
    <w:rsid w:val="7F52993F"/>
    <w:rsid w:val="7F5B9416"/>
    <w:rsid w:val="7F6D3ABC"/>
    <w:rsid w:val="7F6FFB02"/>
    <w:rsid w:val="7F73C12F"/>
    <w:rsid w:val="7F75B16E"/>
    <w:rsid w:val="7F79492C"/>
    <w:rsid w:val="7F7B518C"/>
    <w:rsid w:val="7F7BF2BC"/>
    <w:rsid w:val="7F7C2962"/>
    <w:rsid w:val="7F8BF822"/>
    <w:rsid w:val="7F8C5A2A"/>
    <w:rsid w:val="7F8E4DFF"/>
    <w:rsid w:val="7F90AD93"/>
    <w:rsid w:val="7F931C7E"/>
    <w:rsid w:val="7FA1DAB3"/>
    <w:rsid w:val="7FAE5FFC"/>
    <w:rsid w:val="7FAEEA65"/>
    <w:rsid w:val="7FB27B89"/>
    <w:rsid w:val="7FB4C73E"/>
    <w:rsid w:val="7FBD06AB"/>
    <w:rsid w:val="7FBDED92"/>
    <w:rsid w:val="7FDF7BF1"/>
    <w:rsid w:val="7FE091FB"/>
    <w:rsid w:val="7FE0E3BA"/>
    <w:rsid w:val="7FE357BF"/>
    <w:rsid w:val="7FE4C08D"/>
    <w:rsid w:val="7FEC093E"/>
    <w:rsid w:val="7FECA052"/>
    <w:rsid w:val="7FF87835"/>
    <w:rsid w:val="7FF99A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C7A547"/>
  <w15:docId w15:val="{2E15DC95-70BD-4434-B14A-87063CFE466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SimSu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22E8A"/>
    <w:pPr>
      <w:spacing w:after="160" w:line="259" w:lineRule="auto"/>
    </w:pPr>
    <w:rPr>
      <w:rFonts w:asciiTheme="minorHAnsi" w:hAnsiTheme="minorHAnsi" w:eastAsiaTheme="minorHAnsi" w:cstheme="minorBidi"/>
      <w:sz w:val="22"/>
      <w:szCs w:val="22"/>
      <w:lang w:eastAsia="en-US"/>
    </w:rPr>
  </w:style>
  <w:style w:type="paragraph" w:styleId="Heading1">
    <w:name w:val="heading 1"/>
    <w:basedOn w:val="Normal"/>
    <w:next w:val="Normal"/>
    <w:link w:val="Heading1Char"/>
    <w:uiPriority w:val="9"/>
    <w:qFormat/>
    <w:rsid w:val="004A3067"/>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3067"/>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pPr>
      <w:suppressAutoHyphens/>
      <w:spacing w:line="240" w:lineRule="auto"/>
    </w:pPr>
    <w:rPr>
      <w:sz w:val="20"/>
      <w:szCs w:val="20"/>
      <w:lang w:val="en-IE"/>
    </w:rPr>
  </w:style>
  <w:style w:type="paragraph" w:styleId="CommentSubject">
    <w:name w:val="annotation subject"/>
    <w:basedOn w:val="CommentText"/>
    <w:next w:val="CommentText"/>
    <w:link w:val="CommentSubjectChar"/>
    <w:uiPriority w:val="99"/>
    <w:semiHidden/>
    <w:unhideWhenUsed/>
    <w:qFormat/>
    <w:pPr>
      <w:suppressAutoHyphens w:val="0"/>
    </w:pPr>
    <w:rPr>
      <w:b/>
      <w:bCs/>
      <w:lang w:val="de-D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39"/>
    <w:qFormat/>
    <w:pPr>
      <w:suppressAutoHyphens/>
    </w:pPr>
    <w:rPr>
      <w:lang w:val="nl-NL" w:eastAsia="zh-CN" w:bidi="hi-IN"/>
    </w:rPr>
    <w:tblPr>
      <w:tblCellMar>
        <w:left w:w="0" w:type="dxa"/>
        <w:right w:w="0" w:type="dxa"/>
      </w:tblCellMar>
    </w:tblPr>
  </w:style>
  <w:style w:type="paragraph" w:styleId="Title">
    <w:name w:val="Title"/>
    <w:basedOn w:val="Normal"/>
    <w:next w:val="Normal"/>
    <w:link w:val="TitleChar"/>
    <w:uiPriority w:val="10"/>
    <w:qFormat/>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qFormat/>
    <w:rPr>
      <w:rFonts w:asciiTheme="majorHAnsi" w:hAnsiTheme="majorHAnsi" w:eastAsiaTheme="majorEastAsia" w:cstheme="majorBidi"/>
      <w:spacing w:val="-10"/>
      <w:kern w:val="28"/>
      <w:sz w:val="56"/>
      <w:szCs w:val="56"/>
    </w:rPr>
  </w:style>
  <w:style w:type="paragraph" w:styleId="ListParagraph">
    <w:name w:val="List Paragraph"/>
    <w:basedOn w:val="Normal"/>
    <w:link w:val="ListParagraphChar"/>
    <w:uiPriority w:val="34"/>
    <w:qFormat/>
    <w:pPr>
      <w:ind w:left="720"/>
      <w:contextualSpacing/>
    </w:pPr>
  </w:style>
  <w:style w:type="character" w:styleId="CommentTextChar" w:customStyle="1">
    <w:name w:val="Comment Text Char"/>
    <w:basedOn w:val="DefaultParagraphFont"/>
    <w:link w:val="CommentText"/>
    <w:uiPriority w:val="99"/>
    <w:rPr>
      <w:sz w:val="20"/>
      <w:szCs w:val="20"/>
      <w:lang w:val="en-IE"/>
    </w:rPr>
  </w:style>
  <w:style w:type="character" w:styleId="HeaderChar" w:customStyle="1">
    <w:name w:val="Header Char"/>
    <w:basedOn w:val="DefaultParagraphFont"/>
    <w:link w:val="Header"/>
    <w:uiPriority w:val="99"/>
  </w:style>
  <w:style w:type="character" w:styleId="FooterChar" w:customStyle="1">
    <w:name w:val="Footer Char"/>
    <w:basedOn w:val="DefaultParagraphFont"/>
    <w:link w:val="Footer"/>
    <w:uiPriority w:val="99"/>
    <w:qFormat/>
  </w:style>
  <w:style w:type="character" w:styleId="CommentSubjectChar" w:customStyle="1">
    <w:name w:val="Comment Subject Char"/>
    <w:basedOn w:val="CommentTextChar"/>
    <w:link w:val="CommentSubject"/>
    <w:uiPriority w:val="99"/>
    <w:semiHidden/>
    <w:rPr>
      <w:b/>
      <w:bCs/>
      <w:sz w:val="20"/>
      <w:szCs w:val="20"/>
      <w:lang w:val="en-IE"/>
    </w:rPr>
  </w:style>
  <w:style w:type="paragraph" w:styleId="Default" w:customStyle="1">
    <w:name w:val="Default"/>
    <w:basedOn w:val="Normal"/>
    <w:pPr>
      <w:autoSpaceDE w:val="0"/>
      <w:autoSpaceDN w:val="0"/>
      <w:spacing w:after="0" w:line="240" w:lineRule="auto"/>
    </w:pPr>
    <w:rPr>
      <w:rFonts w:ascii="Calibri" w:hAnsi="Calibri" w:cs="Calibri"/>
      <w:color w:val="000000"/>
      <w:sz w:val="24"/>
      <w:szCs w:val="24"/>
      <w:lang w:val="nl-NL" w:eastAsia="nl-NL"/>
    </w:rPr>
  </w:style>
  <w:style w:type="paragraph" w:styleId="berarbeitung1" w:customStyle="1">
    <w:name w:val="Überarbeitung1"/>
    <w:hidden/>
    <w:uiPriority w:val="99"/>
    <w:semiHidden/>
    <w:qFormat/>
    <w:rPr>
      <w:rFonts w:asciiTheme="minorHAnsi" w:hAnsiTheme="minorHAnsi" w:eastAsiaTheme="minorHAnsi" w:cstheme="minorBidi"/>
      <w:sz w:val="22"/>
      <w:szCs w:val="22"/>
      <w:lang w:eastAsia="en-US"/>
    </w:rPr>
  </w:style>
  <w:style w:type="paragraph" w:styleId="Revision">
    <w:name w:val="Revision"/>
    <w:hidden/>
    <w:uiPriority w:val="99"/>
    <w:semiHidden/>
    <w:rsid w:val="001C3A03"/>
    <w:rPr>
      <w:rFonts w:asciiTheme="minorHAnsi" w:hAnsiTheme="minorHAnsi" w:eastAsiaTheme="minorHAnsi" w:cstheme="minorBidi"/>
      <w:sz w:val="22"/>
      <w:szCs w:val="22"/>
      <w:lang w:eastAsia="en-US"/>
    </w:rPr>
  </w:style>
  <w:style w:type="paragraph" w:styleId="Subtitle">
    <w:name w:val="Subtitle"/>
    <w:basedOn w:val="Normal"/>
    <w:next w:val="Normal"/>
    <w:link w:val="SubtitleChar"/>
    <w:uiPriority w:val="11"/>
    <w:qFormat/>
    <w:rsid w:val="007D69DA"/>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7D69DA"/>
    <w:rPr>
      <w:rFonts w:asciiTheme="minorHAnsi" w:hAnsiTheme="minorHAnsi" w:eastAsiaTheme="minorEastAsia" w:cstheme="minorBidi"/>
      <w:color w:val="5A5A5A" w:themeColor="text1" w:themeTint="A5"/>
      <w:spacing w:val="15"/>
      <w:sz w:val="22"/>
      <w:szCs w:val="22"/>
      <w:lang w:eastAsia="en-US"/>
    </w:rPr>
  </w:style>
  <w:style w:type="paragraph" w:styleId="FootnoteText">
    <w:name w:val="footnote text"/>
    <w:basedOn w:val="Normal"/>
    <w:link w:val="FootnoteTextChar"/>
    <w:uiPriority w:val="99"/>
    <w:semiHidden/>
    <w:unhideWhenUsed/>
    <w:rsid w:val="00081A43"/>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081A43"/>
    <w:rPr>
      <w:rFonts w:asciiTheme="minorHAnsi" w:hAnsiTheme="minorHAnsi" w:eastAsiaTheme="minorHAnsi" w:cstheme="minorBidi"/>
      <w:lang w:eastAsia="en-US"/>
    </w:rPr>
  </w:style>
  <w:style w:type="character" w:styleId="FootnoteReference">
    <w:name w:val="footnote reference"/>
    <w:basedOn w:val="DefaultParagraphFont"/>
    <w:uiPriority w:val="99"/>
    <w:semiHidden/>
    <w:unhideWhenUsed/>
    <w:rsid w:val="00081A43"/>
    <w:rPr>
      <w:vertAlign w:val="superscript"/>
    </w:rPr>
  </w:style>
  <w:style w:type="character" w:styleId="UnresolvedMention">
    <w:name w:val="Unresolved Mention"/>
    <w:basedOn w:val="DefaultParagraphFont"/>
    <w:uiPriority w:val="99"/>
    <w:semiHidden/>
    <w:unhideWhenUsed/>
    <w:rsid w:val="004C09C6"/>
    <w:rPr>
      <w:color w:val="605E5C"/>
      <w:shd w:val="clear" w:color="auto" w:fill="E1DFDD"/>
    </w:rPr>
  </w:style>
  <w:style w:type="character" w:styleId="ListParagraphChar" w:customStyle="1">
    <w:name w:val="List Paragraph Char"/>
    <w:link w:val="ListParagraph"/>
    <w:uiPriority w:val="34"/>
    <w:locked/>
    <w:rsid w:val="00847023"/>
    <w:rPr>
      <w:rFonts w:asciiTheme="minorHAnsi" w:hAnsiTheme="minorHAnsi" w:eastAsiaTheme="minorHAnsi" w:cstheme="minorBidi"/>
      <w:sz w:val="22"/>
      <w:szCs w:val="22"/>
      <w:lang w:eastAsia="en-US"/>
    </w:rPr>
  </w:style>
  <w:style w:type="paragraph" w:styleId="Articlefinal" w:customStyle="1">
    <w:name w:val="Article_final"/>
    <w:basedOn w:val="Normal"/>
    <w:qFormat/>
    <w:rsid w:val="00847023"/>
    <w:pPr>
      <w:keepNext/>
      <w:numPr>
        <w:numId w:val="10"/>
      </w:numPr>
      <w:adjustRightInd w:val="0"/>
      <w:spacing w:before="480" w:after="120" w:line="240" w:lineRule="auto"/>
      <w:ind w:left="0"/>
      <w:jc w:val="center"/>
      <w:outlineLvl w:val="1"/>
    </w:pPr>
    <w:rPr>
      <w:rFonts w:ascii="Times New Roman" w:hAnsi="Times New Roman" w:eastAsia="Times New Roman" w:cs="Times New Roman"/>
      <w:i/>
      <w:iCs/>
      <w:color w:val="000000"/>
      <w:sz w:val="24"/>
      <w:szCs w:val="24"/>
      <w:lang w:val="en-GB" w:eastAsia="de-DE"/>
    </w:rPr>
  </w:style>
  <w:style w:type="character" w:styleId="eop" w:customStyle="1">
    <w:name w:val="eop"/>
    <w:basedOn w:val="DefaultParagraphFont"/>
    <w:rsid w:val="007E1E7B"/>
  </w:style>
  <w:style w:type="paragraph" w:styleId="BodyText">
    <w:name w:val="Body Text"/>
    <w:basedOn w:val="Normal"/>
    <w:link w:val="BodyTextChar"/>
    <w:uiPriority w:val="1"/>
    <w:qFormat/>
    <w:rsid w:val="008465B3"/>
    <w:pPr>
      <w:widowControl w:val="0"/>
      <w:autoSpaceDE w:val="0"/>
      <w:autoSpaceDN w:val="0"/>
      <w:spacing w:after="0" w:line="240" w:lineRule="auto"/>
    </w:pPr>
    <w:rPr>
      <w:rFonts w:ascii="Times New Roman" w:hAnsi="Times New Roman" w:eastAsia="Times New Roman" w:cs="Times New Roman"/>
      <w:sz w:val="24"/>
      <w:szCs w:val="24"/>
      <w:lang w:val="en-US"/>
    </w:rPr>
  </w:style>
  <w:style w:type="character" w:styleId="BodyTextChar" w:customStyle="1">
    <w:name w:val="Body Text Char"/>
    <w:basedOn w:val="DefaultParagraphFont"/>
    <w:link w:val="BodyText"/>
    <w:uiPriority w:val="1"/>
    <w:rsid w:val="008465B3"/>
    <w:rPr>
      <w:rFonts w:eastAsia="Times New Roman"/>
      <w:sz w:val="24"/>
      <w:szCs w:val="24"/>
      <w:lang w:val="en-US" w:eastAsia="en-US"/>
    </w:rPr>
  </w:style>
  <w:style w:type="character" w:styleId="normaltextrun" w:customStyle="1">
    <w:name w:val="normaltextrun"/>
    <w:basedOn w:val="DefaultParagraphFont"/>
    <w:rsid w:val="008465B3"/>
  </w:style>
  <w:style w:type="character" w:styleId="cf01" w:customStyle="1">
    <w:name w:val="cf01"/>
    <w:basedOn w:val="DefaultParagraphFont"/>
    <w:rsid w:val="00C95614"/>
    <w:rPr>
      <w:rFonts w:hint="default" w:ascii="Segoe UI" w:hAnsi="Segoe UI" w:cs="Segoe UI"/>
      <w:sz w:val="18"/>
      <w:szCs w:val="18"/>
    </w:rPr>
  </w:style>
  <w:style w:type="paragraph" w:styleId="Caption">
    <w:name w:val="caption"/>
    <w:basedOn w:val="Normal"/>
    <w:next w:val="Normal"/>
    <w:uiPriority w:val="35"/>
    <w:unhideWhenUsed/>
    <w:qFormat/>
    <w:rsid w:val="003917E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917E8"/>
    <w:pPr>
      <w:spacing w:after="0"/>
    </w:pPr>
  </w:style>
  <w:style w:type="character" w:styleId="Heading1Char" w:customStyle="1">
    <w:name w:val="Heading 1 Char"/>
    <w:basedOn w:val="DefaultParagraphFont"/>
    <w:link w:val="Heading1"/>
    <w:uiPriority w:val="9"/>
    <w:rsid w:val="004A3067"/>
    <w:rPr>
      <w:rFonts w:asciiTheme="majorHAnsi" w:hAnsiTheme="majorHAnsi" w:eastAsiaTheme="majorEastAsia" w:cstheme="majorBidi"/>
      <w:color w:val="2F5496" w:themeColor="accent1" w:themeShade="BF"/>
      <w:sz w:val="32"/>
      <w:szCs w:val="32"/>
      <w:lang w:eastAsia="en-US"/>
    </w:rPr>
  </w:style>
  <w:style w:type="character" w:styleId="Heading2Char" w:customStyle="1">
    <w:name w:val="Heading 2 Char"/>
    <w:basedOn w:val="DefaultParagraphFont"/>
    <w:link w:val="Heading2"/>
    <w:uiPriority w:val="9"/>
    <w:rsid w:val="004A3067"/>
    <w:rPr>
      <w:rFonts w:asciiTheme="majorHAnsi" w:hAnsiTheme="majorHAnsi" w:eastAsiaTheme="majorEastAsia" w:cstheme="majorBidi"/>
      <w:color w:val="2F5496" w:themeColor="accent1" w:themeShade="BF"/>
      <w:sz w:val="26"/>
      <w:szCs w:val="26"/>
      <w:lang w:eastAsia="en-US"/>
    </w:rPr>
  </w:style>
  <w:style w:type="paragraph" w:styleId="paragraph" w:customStyle="1">
    <w:name w:val="paragraph"/>
    <w:basedOn w:val="Normal"/>
    <w:rsid w:val="000744FF"/>
    <w:pPr>
      <w:spacing w:before="100" w:beforeAutospacing="1" w:after="100" w:afterAutospacing="1" w:line="240" w:lineRule="auto"/>
    </w:pPr>
    <w:rPr>
      <w:rFonts w:ascii="Times New Roman" w:hAnsi="Times New Roman" w:eastAsia="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87037">
      <w:bodyDiv w:val="1"/>
      <w:marLeft w:val="0"/>
      <w:marRight w:val="0"/>
      <w:marTop w:val="0"/>
      <w:marBottom w:val="0"/>
      <w:divBdr>
        <w:top w:val="none" w:sz="0" w:space="0" w:color="auto"/>
        <w:left w:val="none" w:sz="0" w:space="0" w:color="auto"/>
        <w:bottom w:val="none" w:sz="0" w:space="0" w:color="auto"/>
        <w:right w:val="none" w:sz="0" w:space="0" w:color="auto"/>
      </w:divBdr>
    </w:div>
    <w:div w:id="49886777">
      <w:bodyDiv w:val="1"/>
      <w:marLeft w:val="0"/>
      <w:marRight w:val="0"/>
      <w:marTop w:val="0"/>
      <w:marBottom w:val="0"/>
      <w:divBdr>
        <w:top w:val="none" w:sz="0" w:space="0" w:color="auto"/>
        <w:left w:val="none" w:sz="0" w:space="0" w:color="auto"/>
        <w:bottom w:val="none" w:sz="0" w:space="0" w:color="auto"/>
        <w:right w:val="none" w:sz="0" w:space="0" w:color="auto"/>
      </w:divBdr>
    </w:div>
    <w:div w:id="66154074">
      <w:bodyDiv w:val="1"/>
      <w:marLeft w:val="0"/>
      <w:marRight w:val="0"/>
      <w:marTop w:val="0"/>
      <w:marBottom w:val="0"/>
      <w:divBdr>
        <w:top w:val="none" w:sz="0" w:space="0" w:color="auto"/>
        <w:left w:val="none" w:sz="0" w:space="0" w:color="auto"/>
        <w:bottom w:val="none" w:sz="0" w:space="0" w:color="auto"/>
        <w:right w:val="none" w:sz="0" w:space="0" w:color="auto"/>
      </w:divBdr>
    </w:div>
    <w:div w:id="89350633">
      <w:bodyDiv w:val="1"/>
      <w:marLeft w:val="0"/>
      <w:marRight w:val="0"/>
      <w:marTop w:val="0"/>
      <w:marBottom w:val="0"/>
      <w:divBdr>
        <w:top w:val="none" w:sz="0" w:space="0" w:color="auto"/>
        <w:left w:val="none" w:sz="0" w:space="0" w:color="auto"/>
        <w:bottom w:val="none" w:sz="0" w:space="0" w:color="auto"/>
        <w:right w:val="none" w:sz="0" w:space="0" w:color="auto"/>
      </w:divBdr>
      <w:divsChild>
        <w:div w:id="105196436">
          <w:marLeft w:val="0"/>
          <w:marRight w:val="0"/>
          <w:marTop w:val="0"/>
          <w:marBottom w:val="0"/>
          <w:divBdr>
            <w:top w:val="none" w:sz="0" w:space="0" w:color="auto"/>
            <w:left w:val="none" w:sz="0" w:space="0" w:color="auto"/>
            <w:bottom w:val="none" w:sz="0" w:space="0" w:color="auto"/>
            <w:right w:val="none" w:sz="0" w:space="0" w:color="auto"/>
          </w:divBdr>
          <w:divsChild>
            <w:div w:id="963078393">
              <w:marLeft w:val="0"/>
              <w:marRight w:val="0"/>
              <w:marTop w:val="0"/>
              <w:marBottom w:val="0"/>
              <w:divBdr>
                <w:top w:val="none" w:sz="0" w:space="0" w:color="auto"/>
                <w:left w:val="none" w:sz="0" w:space="0" w:color="auto"/>
                <w:bottom w:val="none" w:sz="0" w:space="0" w:color="auto"/>
                <w:right w:val="none" w:sz="0" w:space="0" w:color="auto"/>
              </w:divBdr>
            </w:div>
          </w:divsChild>
        </w:div>
        <w:div w:id="1978997292">
          <w:marLeft w:val="0"/>
          <w:marRight w:val="0"/>
          <w:marTop w:val="0"/>
          <w:marBottom w:val="0"/>
          <w:divBdr>
            <w:top w:val="none" w:sz="0" w:space="0" w:color="auto"/>
            <w:left w:val="none" w:sz="0" w:space="0" w:color="auto"/>
            <w:bottom w:val="none" w:sz="0" w:space="0" w:color="auto"/>
            <w:right w:val="none" w:sz="0" w:space="0" w:color="auto"/>
          </w:divBdr>
          <w:divsChild>
            <w:div w:id="17460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7013">
      <w:bodyDiv w:val="1"/>
      <w:marLeft w:val="0"/>
      <w:marRight w:val="0"/>
      <w:marTop w:val="0"/>
      <w:marBottom w:val="0"/>
      <w:divBdr>
        <w:top w:val="none" w:sz="0" w:space="0" w:color="auto"/>
        <w:left w:val="none" w:sz="0" w:space="0" w:color="auto"/>
        <w:bottom w:val="none" w:sz="0" w:space="0" w:color="auto"/>
        <w:right w:val="none" w:sz="0" w:space="0" w:color="auto"/>
      </w:divBdr>
    </w:div>
    <w:div w:id="286393227">
      <w:bodyDiv w:val="1"/>
      <w:marLeft w:val="0"/>
      <w:marRight w:val="0"/>
      <w:marTop w:val="0"/>
      <w:marBottom w:val="0"/>
      <w:divBdr>
        <w:top w:val="none" w:sz="0" w:space="0" w:color="auto"/>
        <w:left w:val="none" w:sz="0" w:space="0" w:color="auto"/>
        <w:bottom w:val="none" w:sz="0" w:space="0" w:color="auto"/>
        <w:right w:val="none" w:sz="0" w:space="0" w:color="auto"/>
      </w:divBdr>
    </w:div>
    <w:div w:id="300621810">
      <w:bodyDiv w:val="1"/>
      <w:marLeft w:val="0"/>
      <w:marRight w:val="0"/>
      <w:marTop w:val="0"/>
      <w:marBottom w:val="0"/>
      <w:divBdr>
        <w:top w:val="none" w:sz="0" w:space="0" w:color="auto"/>
        <w:left w:val="none" w:sz="0" w:space="0" w:color="auto"/>
        <w:bottom w:val="none" w:sz="0" w:space="0" w:color="auto"/>
        <w:right w:val="none" w:sz="0" w:space="0" w:color="auto"/>
      </w:divBdr>
    </w:div>
    <w:div w:id="312292955">
      <w:bodyDiv w:val="1"/>
      <w:marLeft w:val="0"/>
      <w:marRight w:val="0"/>
      <w:marTop w:val="0"/>
      <w:marBottom w:val="0"/>
      <w:divBdr>
        <w:top w:val="none" w:sz="0" w:space="0" w:color="auto"/>
        <w:left w:val="none" w:sz="0" w:space="0" w:color="auto"/>
        <w:bottom w:val="none" w:sz="0" w:space="0" w:color="auto"/>
        <w:right w:val="none" w:sz="0" w:space="0" w:color="auto"/>
      </w:divBdr>
      <w:divsChild>
        <w:div w:id="3015758">
          <w:marLeft w:val="0"/>
          <w:marRight w:val="0"/>
          <w:marTop w:val="0"/>
          <w:marBottom w:val="0"/>
          <w:divBdr>
            <w:top w:val="none" w:sz="0" w:space="0" w:color="auto"/>
            <w:left w:val="none" w:sz="0" w:space="0" w:color="auto"/>
            <w:bottom w:val="none" w:sz="0" w:space="0" w:color="auto"/>
            <w:right w:val="none" w:sz="0" w:space="0" w:color="auto"/>
          </w:divBdr>
          <w:divsChild>
            <w:div w:id="834152677">
              <w:marLeft w:val="0"/>
              <w:marRight w:val="0"/>
              <w:marTop w:val="0"/>
              <w:marBottom w:val="0"/>
              <w:divBdr>
                <w:top w:val="none" w:sz="0" w:space="0" w:color="auto"/>
                <w:left w:val="none" w:sz="0" w:space="0" w:color="auto"/>
                <w:bottom w:val="none" w:sz="0" w:space="0" w:color="auto"/>
                <w:right w:val="none" w:sz="0" w:space="0" w:color="auto"/>
              </w:divBdr>
            </w:div>
            <w:div w:id="1564876265">
              <w:marLeft w:val="0"/>
              <w:marRight w:val="0"/>
              <w:marTop w:val="0"/>
              <w:marBottom w:val="0"/>
              <w:divBdr>
                <w:top w:val="none" w:sz="0" w:space="0" w:color="auto"/>
                <w:left w:val="none" w:sz="0" w:space="0" w:color="auto"/>
                <w:bottom w:val="none" w:sz="0" w:space="0" w:color="auto"/>
                <w:right w:val="none" w:sz="0" w:space="0" w:color="auto"/>
              </w:divBdr>
            </w:div>
          </w:divsChild>
        </w:div>
        <w:div w:id="5061815">
          <w:marLeft w:val="0"/>
          <w:marRight w:val="0"/>
          <w:marTop w:val="0"/>
          <w:marBottom w:val="0"/>
          <w:divBdr>
            <w:top w:val="none" w:sz="0" w:space="0" w:color="auto"/>
            <w:left w:val="none" w:sz="0" w:space="0" w:color="auto"/>
            <w:bottom w:val="none" w:sz="0" w:space="0" w:color="auto"/>
            <w:right w:val="none" w:sz="0" w:space="0" w:color="auto"/>
          </w:divBdr>
          <w:divsChild>
            <w:div w:id="1330208651">
              <w:marLeft w:val="0"/>
              <w:marRight w:val="0"/>
              <w:marTop w:val="0"/>
              <w:marBottom w:val="0"/>
              <w:divBdr>
                <w:top w:val="none" w:sz="0" w:space="0" w:color="auto"/>
                <w:left w:val="none" w:sz="0" w:space="0" w:color="auto"/>
                <w:bottom w:val="none" w:sz="0" w:space="0" w:color="auto"/>
                <w:right w:val="none" w:sz="0" w:space="0" w:color="auto"/>
              </w:divBdr>
            </w:div>
          </w:divsChild>
        </w:div>
        <w:div w:id="5332196">
          <w:marLeft w:val="0"/>
          <w:marRight w:val="0"/>
          <w:marTop w:val="0"/>
          <w:marBottom w:val="0"/>
          <w:divBdr>
            <w:top w:val="none" w:sz="0" w:space="0" w:color="auto"/>
            <w:left w:val="none" w:sz="0" w:space="0" w:color="auto"/>
            <w:bottom w:val="none" w:sz="0" w:space="0" w:color="auto"/>
            <w:right w:val="none" w:sz="0" w:space="0" w:color="auto"/>
          </w:divBdr>
          <w:divsChild>
            <w:div w:id="322245016">
              <w:marLeft w:val="0"/>
              <w:marRight w:val="0"/>
              <w:marTop w:val="0"/>
              <w:marBottom w:val="0"/>
              <w:divBdr>
                <w:top w:val="none" w:sz="0" w:space="0" w:color="auto"/>
                <w:left w:val="none" w:sz="0" w:space="0" w:color="auto"/>
                <w:bottom w:val="none" w:sz="0" w:space="0" w:color="auto"/>
                <w:right w:val="none" w:sz="0" w:space="0" w:color="auto"/>
              </w:divBdr>
            </w:div>
          </w:divsChild>
        </w:div>
        <w:div w:id="8531958">
          <w:marLeft w:val="0"/>
          <w:marRight w:val="0"/>
          <w:marTop w:val="0"/>
          <w:marBottom w:val="0"/>
          <w:divBdr>
            <w:top w:val="none" w:sz="0" w:space="0" w:color="auto"/>
            <w:left w:val="none" w:sz="0" w:space="0" w:color="auto"/>
            <w:bottom w:val="none" w:sz="0" w:space="0" w:color="auto"/>
            <w:right w:val="none" w:sz="0" w:space="0" w:color="auto"/>
          </w:divBdr>
          <w:divsChild>
            <w:div w:id="1843084729">
              <w:marLeft w:val="0"/>
              <w:marRight w:val="0"/>
              <w:marTop w:val="0"/>
              <w:marBottom w:val="0"/>
              <w:divBdr>
                <w:top w:val="none" w:sz="0" w:space="0" w:color="auto"/>
                <w:left w:val="none" w:sz="0" w:space="0" w:color="auto"/>
                <w:bottom w:val="none" w:sz="0" w:space="0" w:color="auto"/>
                <w:right w:val="none" w:sz="0" w:space="0" w:color="auto"/>
              </w:divBdr>
            </w:div>
          </w:divsChild>
        </w:div>
        <w:div w:id="10692449">
          <w:marLeft w:val="0"/>
          <w:marRight w:val="0"/>
          <w:marTop w:val="0"/>
          <w:marBottom w:val="0"/>
          <w:divBdr>
            <w:top w:val="none" w:sz="0" w:space="0" w:color="auto"/>
            <w:left w:val="none" w:sz="0" w:space="0" w:color="auto"/>
            <w:bottom w:val="none" w:sz="0" w:space="0" w:color="auto"/>
            <w:right w:val="none" w:sz="0" w:space="0" w:color="auto"/>
          </w:divBdr>
          <w:divsChild>
            <w:div w:id="335765350">
              <w:marLeft w:val="0"/>
              <w:marRight w:val="0"/>
              <w:marTop w:val="0"/>
              <w:marBottom w:val="0"/>
              <w:divBdr>
                <w:top w:val="none" w:sz="0" w:space="0" w:color="auto"/>
                <w:left w:val="none" w:sz="0" w:space="0" w:color="auto"/>
                <w:bottom w:val="none" w:sz="0" w:space="0" w:color="auto"/>
                <w:right w:val="none" w:sz="0" w:space="0" w:color="auto"/>
              </w:divBdr>
            </w:div>
          </w:divsChild>
        </w:div>
        <w:div w:id="19357141">
          <w:marLeft w:val="0"/>
          <w:marRight w:val="0"/>
          <w:marTop w:val="0"/>
          <w:marBottom w:val="0"/>
          <w:divBdr>
            <w:top w:val="none" w:sz="0" w:space="0" w:color="auto"/>
            <w:left w:val="none" w:sz="0" w:space="0" w:color="auto"/>
            <w:bottom w:val="none" w:sz="0" w:space="0" w:color="auto"/>
            <w:right w:val="none" w:sz="0" w:space="0" w:color="auto"/>
          </w:divBdr>
          <w:divsChild>
            <w:div w:id="1813911016">
              <w:marLeft w:val="0"/>
              <w:marRight w:val="0"/>
              <w:marTop w:val="0"/>
              <w:marBottom w:val="0"/>
              <w:divBdr>
                <w:top w:val="none" w:sz="0" w:space="0" w:color="auto"/>
                <w:left w:val="none" w:sz="0" w:space="0" w:color="auto"/>
                <w:bottom w:val="none" w:sz="0" w:space="0" w:color="auto"/>
                <w:right w:val="none" w:sz="0" w:space="0" w:color="auto"/>
              </w:divBdr>
            </w:div>
          </w:divsChild>
        </w:div>
        <w:div w:id="25183778">
          <w:marLeft w:val="0"/>
          <w:marRight w:val="0"/>
          <w:marTop w:val="0"/>
          <w:marBottom w:val="0"/>
          <w:divBdr>
            <w:top w:val="none" w:sz="0" w:space="0" w:color="auto"/>
            <w:left w:val="none" w:sz="0" w:space="0" w:color="auto"/>
            <w:bottom w:val="none" w:sz="0" w:space="0" w:color="auto"/>
            <w:right w:val="none" w:sz="0" w:space="0" w:color="auto"/>
          </w:divBdr>
          <w:divsChild>
            <w:div w:id="1261645891">
              <w:marLeft w:val="0"/>
              <w:marRight w:val="0"/>
              <w:marTop w:val="0"/>
              <w:marBottom w:val="0"/>
              <w:divBdr>
                <w:top w:val="none" w:sz="0" w:space="0" w:color="auto"/>
                <w:left w:val="none" w:sz="0" w:space="0" w:color="auto"/>
                <w:bottom w:val="none" w:sz="0" w:space="0" w:color="auto"/>
                <w:right w:val="none" w:sz="0" w:space="0" w:color="auto"/>
              </w:divBdr>
            </w:div>
          </w:divsChild>
        </w:div>
        <w:div w:id="28380300">
          <w:marLeft w:val="0"/>
          <w:marRight w:val="0"/>
          <w:marTop w:val="0"/>
          <w:marBottom w:val="0"/>
          <w:divBdr>
            <w:top w:val="none" w:sz="0" w:space="0" w:color="auto"/>
            <w:left w:val="none" w:sz="0" w:space="0" w:color="auto"/>
            <w:bottom w:val="none" w:sz="0" w:space="0" w:color="auto"/>
            <w:right w:val="none" w:sz="0" w:space="0" w:color="auto"/>
          </w:divBdr>
          <w:divsChild>
            <w:div w:id="1424571743">
              <w:marLeft w:val="0"/>
              <w:marRight w:val="0"/>
              <w:marTop w:val="0"/>
              <w:marBottom w:val="0"/>
              <w:divBdr>
                <w:top w:val="none" w:sz="0" w:space="0" w:color="auto"/>
                <w:left w:val="none" w:sz="0" w:space="0" w:color="auto"/>
                <w:bottom w:val="none" w:sz="0" w:space="0" w:color="auto"/>
                <w:right w:val="none" w:sz="0" w:space="0" w:color="auto"/>
              </w:divBdr>
            </w:div>
          </w:divsChild>
        </w:div>
        <w:div w:id="28573950">
          <w:marLeft w:val="0"/>
          <w:marRight w:val="0"/>
          <w:marTop w:val="0"/>
          <w:marBottom w:val="0"/>
          <w:divBdr>
            <w:top w:val="none" w:sz="0" w:space="0" w:color="auto"/>
            <w:left w:val="none" w:sz="0" w:space="0" w:color="auto"/>
            <w:bottom w:val="none" w:sz="0" w:space="0" w:color="auto"/>
            <w:right w:val="none" w:sz="0" w:space="0" w:color="auto"/>
          </w:divBdr>
          <w:divsChild>
            <w:div w:id="1329866061">
              <w:marLeft w:val="0"/>
              <w:marRight w:val="0"/>
              <w:marTop w:val="0"/>
              <w:marBottom w:val="0"/>
              <w:divBdr>
                <w:top w:val="none" w:sz="0" w:space="0" w:color="auto"/>
                <w:left w:val="none" w:sz="0" w:space="0" w:color="auto"/>
                <w:bottom w:val="none" w:sz="0" w:space="0" w:color="auto"/>
                <w:right w:val="none" w:sz="0" w:space="0" w:color="auto"/>
              </w:divBdr>
            </w:div>
          </w:divsChild>
        </w:div>
        <w:div w:id="31196499">
          <w:marLeft w:val="0"/>
          <w:marRight w:val="0"/>
          <w:marTop w:val="0"/>
          <w:marBottom w:val="0"/>
          <w:divBdr>
            <w:top w:val="none" w:sz="0" w:space="0" w:color="auto"/>
            <w:left w:val="none" w:sz="0" w:space="0" w:color="auto"/>
            <w:bottom w:val="none" w:sz="0" w:space="0" w:color="auto"/>
            <w:right w:val="none" w:sz="0" w:space="0" w:color="auto"/>
          </w:divBdr>
          <w:divsChild>
            <w:div w:id="1447428506">
              <w:marLeft w:val="0"/>
              <w:marRight w:val="0"/>
              <w:marTop w:val="0"/>
              <w:marBottom w:val="0"/>
              <w:divBdr>
                <w:top w:val="none" w:sz="0" w:space="0" w:color="auto"/>
                <w:left w:val="none" w:sz="0" w:space="0" w:color="auto"/>
                <w:bottom w:val="none" w:sz="0" w:space="0" w:color="auto"/>
                <w:right w:val="none" w:sz="0" w:space="0" w:color="auto"/>
              </w:divBdr>
            </w:div>
          </w:divsChild>
        </w:div>
        <w:div w:id="38867651">
          <w:marLeft w:val="0"/>
          <w:marRight w:val="0"/>
          <w:marTop w:val="0"/>
          <w:marBottom w:val="0"/>
          <w:divBdr>
            <w:top w:val="none" w:sz="0" w:space="0" w:color="auto"/>
            <w:left w:val="none" w:sz="0" w:space="0" w:color="auto"/>
            <w:bottom w:val="none" w:sz="0" w:space="0" w:color="auto"/>
            <w:right w:val="none" w:sz="0" w:space="0" w:color="auto"/>
          </w:divBdr>
          <w:divsChild>
            <w:div w:id="121771009">
              <w:marLeft w:val="0"/>
              <w:marRight w:val="0"/>
              <w:marTop w:val="0"/>
              <w:marBottom w:val="0"/>
              <w:divBdr>
                <w:top w:val="none" w:sz="0" w:space="0" w:color="auto"/>
                <w:left w:val="none" w:sz="0" w:space="0" w:color="auto"/>
                <w:bottom w:val="none" w:sz="0" w:space="0" w:color="auto"/>
                <w:right w:val="none" w:sz="0" w:space="0" w:color="auto"/>
              </w:divBdr>
            </w:div>
          </w:divsChild>
        </w:div>
        <w:div w:id="43263368">
          <w:marLeft w:val="0"/>
          <w:marRight w:val="0"/>
          <w:marTop w:val="0"/>
          <w:marBottom w:val="0"/>
          <w:divBdr>
            <w:top w:val="none" w:sz="0" w:space="0" w:color="auto"/>
            <w:left w:val="none" w:sz="0" w:space="0" w:color="auto"/>
            <w:bottom w:val="none" w:sz="0" w:space="0" w:color="auto"/>
            <w:right w:val="none" w:sz="0" w:space="0" w:color="auto"/>
          </w:divBdr>
          <w:divsChild>
            <w:div w:id="483860917">
              <w:marLeft w:val="0"/>
              <w:marRight w:val="0"/>
              <w:marTop w:val="0"/>
              <w:marBottom w:val="0"/>
              <w:divBdr>
                <w:top w:val="none" w:sz="0" w:space="0" w:color="auto"/>
                <w:left w:val="none" w:sz="0" w:space="0" w:color="auto"/>
                <w:bottom w:val="none" w:sz="0" w:space="0" w:color="auto"/>
                <w:right w:val="none" w:sz="0" w:space="0" w:color="auto"/>
              </w:divBdr>
            </w:div>
            <w:div w:id="933318935">
              <w:marLeft w:val="0"/>
              <w:marRight w:val="0"/>
              <w:marTop w:val="0"/>
              <w:marBottom w:val="0"/>
              <w:divBdr>
                <w:top w:val="none" w:sz="0" w:space="0" w:color="auto"/>
                <w:left w:val="none" w:sz="0" w:space="0" w:color="auto"/>
                <w:bottom w:val="none" w:sz="0" w:space="0" w:color="auto"/>
                <w:right w:val="none" w:sz="0" w:space="0" w:color="auto"/>
              </w:divBdr>
            </w:div>
            <w:div w:id="1164514730">
              <w:marLeft w:val="0"/>
              <w:marRight w:val="0"/>
              <w:marTop w:val="0"/>
              <w:marBottom w:val="0"/>
              <w:divBdr>
                <w:top w:val="none" w:sz="0" w:space="0" w:color="auto"/>
                <w:left w:val="none" w:sz="0" w:space="0" w:color="auto"/>
                <w:bottom w:val="none" w:sz="0" w:space="0" w:color="auto"/>
                <w:right w:val="none" w:sz="0" w:space="0" w:color="auto"/>
              </w:divBdr>
            </w:div>
          </w:divsChild>
        </w:div>
        <w:div w:id="56251482">
          <w:marLeft w:val="0"/>
          <w:marRight w:val="0"/>
          <w:marTop w:val="0"/>
          <w:marBottom w:val="0"/>
          <w:divBdr>
            <w:top w:val="none" w:sz="0" w:space="0" w:color="auto"/>
            <w:left w:val="none" w:sz="0" w:space="0" w:color="auto"/>
            <w:bottom w:val="none" w:sz="0" w:space="0" w:color="auto"/>
            <w:right w:val="none" w:sz="0" w:space="0" w:color="auto"/>
          </w:divBdr>
          <w:divsChild>
            <w:div w:id="1255939925">
              <w:marLeft w:val="0"/>
              <w:marRight w:val="0"/>
              <w:marTop w:val="0"/>
              <w:marBottom w:val="0"/>
              <w:divBdr>
                <w:top w:val="none" w:sz="0" w:space="0" w:color="auto"/>
                <w:left w:val="none" w:sz="0" w:space="0" w:color="auto"/>
                <w:bottom w:val="none" w:sz="0" w:space="0" w:color="auto"/>
                <w:right w:val="none" w:sz="0" w:space="0" w:color="auto"/>
              </w:divBdr>
            </w:div>
          </w:divsChild>
        </w:div>
        <w:div w:id="57943610">
          <w:marLeft w:val="0"/>
          <w:marRight w:val="0"/>
          <w:marTop w:val="0"/>
          <w:marBottom w:val="0"/>
          <w:divBdr>
            <w:top w:val="none" w:sz="0" w:space="0" w:color="auto"/>
            <w:left w:val="none" w:sz="0" w:space="0" w:color="auto"/>
            <w:bottom w:val="none" w:sz="0" w:space="0" w:color="auto"/>
            <w:right w:val="none" w:sz="0" w:space="0" w:color="auto"/>
          </w:divBdr>
          <w:divsChild>
            <w:div w:id="863055158">
              <w:marLeft w:val="0"/>
              <w:marRight w:val="0"/>
              <w:marTop w:val="0"/>
              <w:marBottom w:val="0"/>
              <w:divBdr>
                <w:top w:val="none" w:sz="0" w:space="0" w:color="auto"/>
                <w:left w:val="none" w:sz="0" w:space="0" w:color="auto"/>
                <w:bottom w:val="none" w:sz="0" w:space="0" w:color="auto"/>
                <w:right w:val="none" w:sz="0" w:space="0" w:color="auto"/>
              </w:divBdr>
            </w:div>
          </w:divsChild>
        </w:div>
        <w:div w:id="77943990">
          <w:marLeft w:val="0"/>
          <w:marRight w:val="0"/>
          <w:marTop w:val="0"/>
          <w:marBottom w:val="0"/>
          <w:divBdr>
            <w:top w:val="none" w:sz="0" w:space="0" w:color="auto"/>
            <w:left w:val="none" w:sz="0" w:space="0" w:color="auto"/>
            <w:bottom w:val="none" w:sz="0" w:space="0" w:color="auto"/>
            <w:right w:val="none" w:sz="0" w:space="0" w:color="auto"/>
          </w:divBdr>
          <w:divsChild>
            <w:div w:id="1267693610">
              <w:marLeft w:val="0"/>
              <w:marRight w:val="0"/>
              <w:marTop w:val="0"/>
              <w:marBottom w:val="0"/>
              <w:divBdr>
                <w:top w:val="none" w:sz="0" w:space="0" w:color="auto"/>
                <w:left w:val="none" w:sz="0" w:space="0" w:color="auto"/>
                <w:bottom w:val="none" w:sz="0" w:space="0" w:color="auto"/>
                <w:right w:val="none" w:sz="0" w:space="0" w:color="auto"/>
              </w:divBdr>
            </w:div>
          </w:divsChild>
        </w:div>
        <w:div w:id="78987039">
          <w:marLeft w:val="0"/>
          <w:marRight w:val="0"/>
          <w:marTop w:val="0"/>
          <w:marBottom w:val="0"/>
          <w:divBdr>
            <w:top w:val="none" w:sz="0" w:space="0" w:color="auto"/>
            <w:left w:val="none" w:sz="0" w:space="0" w:color="auto"/>
            <w:bottom w:val="none" w:sz="0" w:space="0" w:color="auto"/>
            <w:right w:val="none" w:sz="0" w:space="0" w:color="auto"/>
          </w:divBdr>
          <w:divsChild>
            <w:div w:id="721559080">
              <w:marLeft w:val="0"/>
              <w:marRight w:val="0"/>
              <w:marTop w:val="0"/>
              <w:marBottom w:val="0"/>
              <w:divBdr>
                <w:top w:val="none" w:sz="0" w:space="0" w:color="auto"/>
                <w:left w:val="none" w:sz="0" w:space="0" w:color="auto"/>
                <w:bottom w:val="none" w:sz="0" w:space="0" w:color="auto"/>
                <w:right w:val="none" w:sz="0" w:space="0" w:color="auto"/>
              </w:divBdr>
            </w:div>
          </w:divsChild>
        </w:div>
        <w:div w:id="86729387">
          <w:marLeft w:val="0"/>
          <w:marRight w:val="0"/>
          <w:marTop w:val="0"/>
          <w:marBottom w:val="0"/>
          <w:divBdr>
            <w:top w:val="none" w:sz="0" w:space="0" w:color="auto"/>
            <w:left w:val="none" w:sz="0" w:space="0" w:color="auto"/>
            <w:bottom w:val="none" w:sz="0" w:space="0" w:color="auto"/>
            <w:right w:val="none" w:sz="0" w:space="0" w:color="auto"/>
          </w:divBdr>
          <w:divsChild>
            <w:div w:id="470749776">
              <w:marLeft w:val="0"/>
              <w:marRight w:val="0"/>
              <w:marTop w:val="0"/>
              <w:marBottom w:val="0"/>
              <w:divBdr>
                <w:top w:val="none" w:sz="0" w:space="0" w:color="auto"/>
                <w:left w:val="none" w:sz="0" w:space="0" w:color="auto"/>
                <w:bottom w:val="none" w:sz="0" w:space="0" w:color="auto"/>
                <w:right w:val="none" w:sz="0" w:space="0" w:color="auto"/>
              </w:divBdr>
            </w:div>
          </w:divsChild>
        </w:div>
        <w:div w:id="88281217">
          <w:marLeft w:val="0"/>
          <w:marRight w:val="0"/>
          <w:marTop w:val="0"/>
          <w:marBottom w:val="0"/>
          <w:divBdr>
            <w:top w:val="none" w:sz="0" w:space="0" w:color="auto"/>
            <w:left w:val="none" w:sz="0" w:space="0" w:color="auto"/>
            <w:bottom w:val="none" w:sz="0" w:space="0" w:color="auto"/>
            <w:right w:val="none" w:sz="0" w:space="0" w:color="auto"/>
          </w:divBdr>
          <w:divsChild>
            <w:div w:id="782461442">
              <w:marLeft w:val="0"/>
              <w:marRight w:val="0"/>
              <w:marTop w:val="0"/>
              <w:marBottom w:val="0"/>
              <w:divBdr>
                <w:top w:val="none" w:sz="0" w:space="0" w:color="auto"/>
                <w:left w:val="none" w:sz="0" w:space="0" w:color="auto"/>
                <w:bottom w:val="none" w:sz="0" w:space="0" w:color="auto"/>
                <w:right w:val="none" w:sz="0" w:space="0" w:color="auto"/>
              </w:divBdr>
            </w:div>
          </w:divsChild>
        </w:div>
        <w:div w:id="97911422">
          <w:marLeft w:val="0"/>
          <w:marRight w:val="0"/>
          <w:marTop w:val="0"/>
          <w:marBottom w:val="0"/>
          <w:divBdr>
            <w:top w:val="none" w:sz="0" w:space="0" w:color="auto"/>
            <w:left w:val="none" w:sz="0" w:space="0" w:color="auto"/>
            <w:bottom w:val="none" w:sz="0" w:space="0" w:color="auto"/>
            <w:right w:val="none" w:sz="0" w:space="0" w:color="auto"/>
          </w:divBdr>
          <w:divsChild>
            <w:div w:id="1654480359">
              <w:marLeft w:val="0"/>
              <w:marRight w:val="0"/>
              <w:marTop w:val="0"/>
              <w:marBottom w:val="0"/>
              <w:divBdr>
                <w:top w:val="none" w:sz="0" w:space="0" w:color="auto"/>
                <w:left w:val="none" w:sz="0" w:space="0" w:color="auto"/>
                <w:bottom w:val="none" w:sz="0" w:space="0" w:color="auto"/>
                <w:right w:val="none" w:sz="0" w:space="0" w:color="auto"/>
              </w:divBdr>
            </w:div>
          </w:divsChild>
        </w:div>
        <w:div w:id="100800821">
          <w:marLeft w:val="0"/>
          <w:marRight w:val="0"/>
          <w:marTop w:val="0"/>
          <w:marBottom w:val="0"/>
          <w:divBdr>
            <w:top w:val="none" w:sz="0" w:space="0" w:color="auto"/>
            <w:left w:val="none" w:sz="0" w:space="0" w:color="auto"/>
            <w:bottom w:val="none" w:sz="0" w:space="0" w:color="auto"/>
            <w:right w:val="none" w:sz="0" w:space="0" w:color="auto"/>
          </w:divBdr>
          <w:divsChild>
            <w:div w:id="784890338">
              <w:marLeft w:val="0"/>
              <w:marRight w:val="0"/>
              <w:marTop w:val="0"/>
              <w:marBottom w:val="0"/>
              <w:divBdr>
                <w:top w:val="none" w:sz="0" w:space="0" w:color="auto"/>
                <w:left w:val="none" w:sz="0" w:space="0" w:color="auto"/>
                <w:bottom w:val="none" w:sz="0" w:space="0" w:color="auto"/>
                <w:right w:val="none" w:sz="0" w:space="0" w:color="auto"/>
              </w:divBdr>
            </w:div>
          </w:divsChild>
        </w:div>
        <w:div w:id="103039085">
          <w:marLeft w:val="0"/>
          <w:marRight w:val="0"/>
          <w:marTop w:val="0"/>
          <w:marBottom w:val="0"/>
          <w:divBdr>
            <w:top w:val="none" w:sz="0" w:space="0" w:color="auto"/>
            <w:left w:val="none" w:sz="0" w:space="0" w:color="auto"/>
            <w:bottom w:val="none" w:sz="0" w:space="0" w:color="auto"/>
            <w:right w:val="none" w:sz="0" w:space="0" w:color="auto"/>
          </w:divBdr>
          <w:divsChild>
            <w:div w:id="1794518616">
              <w:marLeft w:val="0"/>
              <w:marRight w:val="0"/>
              <w:marTop w:val="0"/>
              <w:marBottom w:val="0"/>
              <w:divBdr>
                <w:top w:val="none" w:sz="0" w:space="0" w:color="auto"/>
                <w:left w:val="none" w:sz="0" w:space="0" w:color="auto"/>
                <w:bottom w:val="none" w:sz="0" w:space="0" w:color="auto"/>
                <w:right w:val="none" w:sz="0" w:space="0" w:color="auto"/>
              </w:divBdr>
            </w:div>
          </w:divsChild>
        </w:div>
        <w:div w:id="108937638">
          <w:marLeft w:val="0"/>
          <w:marRight w:val="0"/>
          <w:marTop w:val="0"/>
          <w:marBottom w:val="0"/>
          <w:divBdr>
            <w:top w:val="none" w:sz="0" w:space="0" w:color="auto"/>
            <w:left w:val="none" w:sz="0" w:space="0" w:color="auto"/>
            <w:bottom w:val="none" w:sz="0" w:space="0" w:color="auto"/>
            <w:right w:val="none" w:sz="0" w:space="0" w:color="auto"/>
          </w:divBdr>
          <w:divsChild>
            <w:div w:id="1772630280">
              <w:marLeft w:val="0"/>
              <w:marRight w:val="0"/>
              <w:marTop w:val="0"/>
              <w:marBottom w:val="0"/>
              <w:divBdr>
                <w:top w:val="none" w:sz="0" w:space="0" w:color="auto"/>
                <w:left w:val="none" w:sz="0" w:space="0" w:color="auto"/>
                <w:bottom w:val="none" w:sz="0" w:space="0" w:color="auto"/>
                <w:right w:val="none" w:sz="0" w:space="0" w:color="auto"/>
              </w:divBdr>
            </w:div>
          </w:divsChild>
        </w:div>
        <w:div w:id="110786041">
          <w:marLeft w:val="0"/>
          <w:marRight w:val="0"/>
          <w:marTop w:val="0"/>
          <w:marBottom w:val="0"/>
          <w:divBdr>
            <w:top w:val="none" w:sz="0" w:space="0" w:color="auto"/>
            <w:left w:val="none" w:sz="0" w:space="0" w:color="auto"/>
            <w:bottom w:val="none" w:sz="0" w:space="0" w:color="auto"/>
            <w:right w:val="none" w:sz="0" w:space="0" w:color="auto"/>
          </w:divBdr>
          <w:divsChild>
            <w:div w:id="1007288870">
              <w:marLeft w:val="0"/>
              <w:marRight w:val="0"/>
              <w:marTop w:val="0"/>
              <w:marBottom w:val="0"/>
              <w:divBdr>
                <w:top w:val="none" w:sz="0" w:space="0" w:color="auto"/>
                <w:left w:val="none" w:sz="0" w:space="0" w:color="auto"/>
                <w:bottom w:val="none" w:sz="0" w:space="0" w:color="auto"/>
                <w:right w:val="none" w:sz="0" w:space="0" w:color="auto"/>
              </w:divBdr>
            </w:div>
          </w:divsChild>
        </w:div>
        <w:div w:id="111561241">
          <w:marLeft w:val="0"/>
          <w:marRight w:val="0"/>
          <w:marTop w:val="0"/>
          <w:marBottom w:val="0"/>
          <w:divBdr>
            <w:top w:val="none" w:sz="0" w:space="0" w:color="auto"/>
            <w:left w:val="none" w:sz="0" w:space="0" w:color="auto"/>
            <w:bottom w:val="none" w:sz="0" w:space="0" w:color="auto"/>
            <w:right w:val="none" w:sz="0" w:space="0" w:color="auto"/>
          </w:divBdr>
          <w:divsChild>
            <w:div w:id="1476490312">
              <w:marLeft w:val="0"/>
              <w:marRight w:val="0"/>
              <w:marTop w:val="0"/>
              <w:marBottom w:val="0"/>
              <w:divBdr>
                <w:top w:val="none" w:sz="0" w:space="0" w:color="auto"/>
                <w:left w:val="none" w:sz="0" w:space="0" w:color="auto"/>
                <w:bottom w:val="none" w:sz="0" w:space="0" w:color="auto"/>
                <w:right w:val="none" w:sz="0" w:space="0" w:color="auto"/>
              </w:divBdr>
            </w:div>
          </w:divsChild>
        </w:div>
        <w:div w:id="116215663">
          <w:marLeft w:val="0"/>
          <w:marRight w:val="0"/>
          <w:marTop w:val="0"/>
          <w:marBottom w:val="0"/>
          <w:divBdr>
            <w:top w:val="none" w:sz="0" w:space="0" w:color="auto"/>
            <w:left w:val="none" w:sz="0" w:space="0" w:color="auto"/>
            <w:bottom w:val="none" w:sz="0" w:space="0" w:color="auto"/>
            <w:right w:val="none" w:sz="0" w:space="0" w:color="auto"/>
          </w:divBdr>
          <w:divsChild>
            <w:div w:id="194923919">
              <w:marLeft w:val="0"/>
              <w:marRight w:val="0"/>
              <w:marTop w:val="0"/>
              <w:marBottom w:val="0"/>
              <w:divBdr>
                <w:top w:val="none" w:sz="0" w:space="0" w:color="auto"/>
                <w:left w:val="none" w:sz="0" w:space="0" w:color="auto"/>
                <w:bottom w:val="none" w:sz="0" w:space="0" w:color="auto"/>
                <w:right w:val="none" w:sz="0" w:space="0" w:color="auto"/>
              </w:divBdr>
            </w:div>
          </w:divsChild>
        </w:div>
        <w:div w:id="123276595">
          <w:marLeft w:val="0"/>
          <w:marRight w:val="0"/>
          <w:marTop w:val="0"/>
          <w:marBottom w:val="0"/>
          <w:divBdr>
            <w:top w:val="none" w:sz="0" w:space="0" w:color="auto"/>
            <w:left w:val="none" w:sz="0" w:space="0" w:color="auto"/>
            <w:bottom w:val="none" w:sz="0" w:space="0" w:color="auto"/>
            <w:right w:val="none" w:sz="0" w:space="0" w:color="auto"/>
          </w:divBdr>
          <w:divsChild>
            <w:div w:id="539244153">
              <w:marLeft w:val="0"/>
              <w:marRight w:val="0"/>
              <w:marTop w:val="0"/>
              <w:marBottom w:val="0"/>
              <w:divBdr>
                <w:top w:val="none" w:sz="0" w:space="0" w:color="auto"/>
                <w:left w:val="none" w:sz="0" w:space="0" w:color="auto"/>
                <w:bottom w:val="none" w:sz="0" w:space="0" w:color="auto"/>
                <w:right w:val="none" w:sz="0" w:space="0" w:color="auto"/>
              </w:divBdr>
            </w:div>
            <w:div w:id="590118204">
              <w:marLeft w:val="0"/>
              <w:marRight w:val="0"/>
              <w:marTop w:val="0"/>
              <w:marBottom w:val="0"/>
              <w:divBdr>
                <w:top w:val="none" w:sz="0" w:space="0" w:color="auto"/>
                <w:left w:val="none" w:sz="0" w:space="0" w:color="auto"/>
                <w:bottom w:val="none" w:sz="0" w:space="0" w:color="auto"/>
                <w:right w:val="none" w:sz="0" w:space="0" w:color="auto"/>
              </w:divBdr>
            </w:div>
            <w:div w:id="1614050700">
              <w:marLeft w:val="0"/>
              <w:marRight w:val="0"/>
              <w:marTop w:val="0"/>
              <w:marBottom w:val="0"/>
              <w:divBdr>
                <w:top w:val="none" w:sz="0" w:space="0" w:color="auto"/>
                <w:left w:val="none" w:sz="0" w:space="0" w:color="auto"/>
                <w:bottom w:val="none" w:sz="0" w:space="0" w:color="auto"/>
                <w:right w:val="none" w:sz="0" w:space="0" w:color="auto"/>
              </w:divBdr>
            </w:div>
            <w:div w:id="1739785017">
              <w:marLeft w:val="0"/>
              <w:marRight w:val="0"/>
              <w:marTop w:val="0"/>
              <w:marBottom w:val="0"/>
              <w:divBdr>
                <w:top w:val="none" w:sz="0" w:space="0" w:color="auto"/>
                <w:left w:val="none" w:sz="0" w:space="0" w:color="auto"/>
                <w:bottom w:val="none" w:sz="0" w:space="0" w:color="auto"/>
                <w:right w:val="none" w:sz="0" w:space="0" w:color="auto"/>
              </w:divBdr>
            </w:div>
          </w:divsChild>
        </w:div>
        <w:div w:id="127430835">
          <w:marLeft w:val="0"/>
          <w:marRight w:val="0"/>
          <w:marTop w:val="0"/>
          <w:marBottom w:val="0"/>
          <w:divBdr>
            <w:top w:val="none" w:sz="0" w:space="0" w:color="auto"/>
            <w:left w:val="none" w:sz="0" w:space="0" w:color="auto"/>
            <w:bottom w:val="none" w:sz="0" w:space="0" w:color="auto"/>
            <w:right w:val="none" w:sz="0" w:space="0" w:color="auto"/>
          </w:divBdr>
          <w:divsChild>
            <w:div w:id="88086430">
              <w:marLeft w:val="0"/>
              <w:marRight w:val="0"/>
              <w:marTop w:val="0"/>
              <w:marBottom w:val="0"/>
              <w:divBdr>
                <w:top w:val="none" w:sz="0" w:space="0" w:color="auto"/>
                <w:left w:val="none" w:sz="0" w:space="0" w:color="auto"/>
                <w:bottom w:val="none" w:sz="0" w:space="0" w:color="auto"/>
                <w:right w:val="none" w:sz="0" w:space="0" w:color="auto"/>
              </w:divBdr>
            </w:div>
          </w:divsChild>
        </w:div>
        <w:div w:id="129517773">
          <w:marLeft w:val="0"/>
          <w:marRight w:val="0"/>
          <w:marTop w:val="0"/>
          <w:marBottom w:val="0"/>
          <w:divBdr>
            <w:top w:val="none" w:sz="0" w:space="0" w:color="auto"/>
            <w:left w:val="none" w:sz="0" w:space="0" w:color="auto"/>
            <w:bottom w:val="none" w:sz="0" w:space="0" w:color="auto"/>
            <w:right w:val="none" w:sz="0" w:space="0" w:color="auto"/>
          </w:divBdr>
          <w:divsChild>
            <w:div w:id="379747430">
              <w:marLeft w:val="0"/>
              <w:marRight w:val="0"/>
              <w:marTop w:val="0"/>
              <w:marBottom w:val="0"/>
              <w:divBdr>
                <w:top w:val="none" w:sz="0" w:space="0" w:color="auto"/>
                <w:left w:val="none" w:sz="0" w:space="0" w:color="auto"/>
                <w:bottom w:val="none" w:sz="0" w:space="0" w:color="auto"/>
                <w:right w:val="none" w:sz="0" w:space="0" w:color="auto"/>
              </w:divBdr>
            </w:div>
          </w:divsChild>
        </w:div>
        <w:div w:id="153034762">
          <w:marLeft w:val="0"/>
          <w:marRight w:val="0"/>
          <w:marTop w:val="0"/>
          <w:marBottom w:val="0"/>
          <w:divBdr>
            <w:top w:val="none" w:sz="0" w:space="0" w:color="auto"/>
            <w:left w:val="none" w:sz="0" w:space="0" w:color="auto"/>
            <w:bottom w:val="none" w:sz="0" w:space="0" w:color="auto"/>
            <w:right w:val="none" w:sz="0" w:space="0" w:color="auto"/>
          </w:divBdr>
          <w:divsChild>
            <w:div w:id="38939521">
              <w:marLeft w:val="0"/>
              <w:marRight w:val="0"/>
              <w:marTop w:val="0"/>
              <w:marBottom w:val="0"/>
              <w:divBdr>
                <w:top w:val="none" w:sz="0" w:space="0" w:color="auto"/>
                <w:left w:val="none" w:sz="0" w:space="0" w:color="auto"/>
                <w:bottom w:val="none" w:sz="0" w:space="0" w:color="auto"/>
                <w:right w:val="none" w:sz="0" w:space="0" w:color="auto"/>
              </w:divBdr>
            </w:div>
          </w:divsChild>
        </w:div>
        <w:div w:id="154956167">
          <w:marLeft w:val="0"/>
          <w:marRight w:val="0"/>
          <w:marTop w:val="0"/>
          <w:marBottom w:val="0"/>
          <w:divBdr>
            <w:top w:val="none" w:sz="0" w:space="0" w:color="auto"/>
            <w:left w:val="none" w:sz="0" w:space="0" w:color="auto"/>
            <w:bottom w:val="none" w:sz="0" w:space="0" w:color="auto"/>
            <w:right w:val="none" w:sz="0" w:space="0" w:color="auto"/>
          </w:divBdr>
          <w:divsChild>
            <w:div w:id="381682878">
              <w:marLeft w:val="0"/>
              <w:marRight w:val="0"/>
              <w:marTop w:val="0"/>
              <w:marBottom w:val="0"/>
              <w:divBdr>
                <w:top w:val="none" w:sz="0" w:space="0" w:color="auto"/>
                <w:left w:val="none" w:sz="0" w:space="0" w:color="auto"/>
                <w:bottom w:val="none" w:sz="0" w:space="0" w:color="auto"/>
                <w:right w:val="none" w:sz="0" w:space="0" w:color="auto"/>
              </w:divBdr>
            </w:div>
          </w:divsChild>
        </w:div>
        <w:div w:id="156388834">
          <w:marLeft w:val="0"/>
          <w:marRight w:val="0"/>
          <w:marTop w:val="0"/>
          <w:marBottom w:val="0"/>
          <w:divBdr>
            <w:top w:val="none" w:sz="0" w:space="0" w:color="auto"/>
            <w:left w:val="none" w:sz="0" w:space="0" w:color="auto"/>
            <w:bottom w:val="none" w:sz="0" w:space="0" w:color="auto"/>
            <w:right w:val="none" w:sz="0" w:space="0" w:color="auto"/>
          </w:divBdr>
          <w:divsChild>
            <w:div w:id="1339692574">
              <w:marLeft w:val="0"/>
              <w:marRight w:val="0"/>
              <w:marTop w:val="0"/>
              <w:marBottom w:val="0"/>
              <w:divBdr>
                <w:top w:val="none" w:sz="0" w:space="0" w:color="auto"/>
                <w:left w:val="none" w:sz="0" w:space="0" w:color="auto"/>
                <w:bottom w:val="none" w:sz="0" w:space="0" w:color="auto"/>
                <w:right w:val="none" w:sz="0" w:space="0" w:color="auto"/>
              </w:divBdr>
            </w:div>
          </w:divsChild>
        </w:div>
        <w:div w:id="162136476">
          <w:marLeft w:val="0"/>
          <w:marRight w:val="0"/>
          <w:marTop w:val="0"/>
          <w:marBottom w:val="0"/>
          <w:divBdr>
            <w:top w:val="none" w:sz="0" w:space="0" w:color="auto"/>
            <w:left w:val="none" w:sz="0" w:space="0" w:color="auto"/>
            <w:bottom w:val="none" w:sz="0" w:space="0" w:color="auto"/>
            <w:right w:val="none" w:sz="0" w:space="0" w:color="auto"/>
          </w:divBdr>
          <w:divsChild>
            <w:div w:id="486750392">
              <w:marLeft w:val="0"/>
              <w:marRight w:val="0"/>
              <w:marTop w:val="0"/>
              <w:marBottom w:val="0"/>
              <w:divBdr>
                <w:top w:val="none" w:sz="0" w:space="0" w:color="auto"/>
                <w:left w:val="none" w:sz="0" w:space="0" w:color="auto"/>
                <w:bottom w:val="none" w:sz="0" w:space="0" w:color="auto"/>
                <w:right w:val="none" w:sz="0" w:space="0" w:color="auto"/>
              </w:divBdr>
            </w:div>
          </w:divsChild>
        </w:div>
        <w:div w:id="167986671">
          <w:marLeft w:val="0"/>
          <w:marRight w:val="0"/>
          <w:marTop w:val="0"/>
          <w:marBottom w:val="0"/>
          <w:divBdr>
            <w:top w:val="none" w:sz="0" w:space="0" w:color="auto"/>
            <w:left w:val="none" w:sz="0" w:space="0" w:color="auto"/>
            <w:bottom w:val="none" w:sz="0" w:space="0" w:color="auto"/>
            <w:right w:val="none" w:sz="0" w:space="0" w:color="auto"/>
          </w:divBdr>
          <w:divsChild>
            <w:div w:id="1832790296">
              <w:marLeft w:val="0"/>
              <w:marRight w:val="0"/>
              <w:marTop w:val="0"/>
              <w:marBottom w:val="0"/>
              <w:divBdr>
                <w:top w:val="none" w:sz="0" w:space="0" w:color="auto"/>
                <w:left w:val="none" w:sz="0" w:space="0" w:color="auto"/>
                <w:bottom w:val="none" w:sz="0" w:space="0" w:color="auto"/>
                <w:right w:val="none" w:sz="0" w:space="0" w:color="auto"/>
              </w:divBdr>
            </w:div>
          </w:divsChild>
        </w:div>
        <w:div w:id="173229326">
          <w:marLeft w:val="0"/>
          <w:marRight w:val="0"/>
          <w:marTop w:val="0"/>
          <w:marBottom w:val="0"/>
          <w:divBdr>
            <w:top w:val="none" w:sz="0" w:space="0" w:color="auto"/>
            <w:left w:val="none" w:sz="0" w:space="0" w:color="auto"/>
            <w:bottom w:val="none" w:sz="0" w:space="0" w:color="auto"/>
            <w:right w:val="none" w:sz="0" w:space="0" w:color="auto"/>
          </w:divBdr>
          <w:divsChild>
            <w:div w:id="548683454">
              <w:marLeft w:val="0"/>
              <w:marRight w:val="0"/>
              <w:marTop w:val="0"/>
              <w:marBottom w:val="0"/>
              <w:divBdr>
                <w:top w:val="none" w:sz="0" w:space="0" w:color="auto"/>
                <w:left w:val="none" w:sz="0" w:space="0" w:color="auto"/>
                <w:bottom w:val="none" w:sz="0" w:space="0" w:color="auto"/>
                <w:right w:val="none" w:sz="0" w:space="0" w:color="auto"/>
              </w:divBdr>
            </w:div>
          </w:divsChild>
        </w:div>
        <w:div w:id="173571152">
          <w:marLeft w:val="0"/>
          <w:marRight w:val="0"/>
          <w:marTop w:val="0"/>
          <w:marBottom w:val="0"/>
          <w:divBdr>
            <w:top w:val="none" w:sz="0" w:space="0" w:color="auto"/>
            <w:left w:val="none" w:sz="0" w:space="0" w:color="auto"/>
            <w:bottom w:val="none" w:sz="0" w:space="0" w:color="auto"/>
            <w:right w:val="none" w:sz="0" w:space="0" w:color="auto"/>
          </w:divBdr>
          <w:divsChild>
            <w:div w:id="1494253200">
              <w:marLeft w:val="0"/>
              <w:marRight w:val="0"/>
              <w:marTop w:val="0"/>
              <w:marBottom w:val="0"/>
              <w:divBdr>
                <w:top w:val="none" w:sz="0" w:space="0" w:color="auto"/>
                <w:left w:val="none" w:sz="0" w:space="0" w:color="auto"/>
                <w:bottom w:val="none" w:sz="0" w:space="0" w:color="auto"/>
                <w:right w:val="none" w:sz="0" w:space="0" w:color="auto"/>
              </w:divBdr>
            </w:div>
          </w:divsChild>
        </w:div>
        <w:div w:id="177083212">
          <w:marLeft w:val="0"/>
          <w:marRight w:val="0"/>
          <w:marTop w:val="0"/>
          <w:marBottom w:val="0"/>
          <w:divBdr>
            <w:top w:val="none" w:sz="0" w:space="0" w:color="auto"/>
            <w:left w:val="none" w:sz="0" w:space="0" w:color="auto"/>
            <w:bottom w:val="none" w:sz="0" w:space="0" w:color="auto"/>
            <w:right w:val="none" w:sz="0" w:space="0" w:color="auto"/>
          </w:divBdr>
          <w:divsChild>
            <w:div w:id="1821726783">
              <w:marLeft w:val="0"/>
              <w:marRight w:val="0"/>
              <w:marTop w:val="0"/>
              <w:marBottom w:val="0"/>
              <w:divBdr>
                <w:top w:val="none" w:sz="0" w:space="0" w:color="auto"/>
                <w:left w:val="none" w:sz="0" w:space="0" w:color="auto"/>
                <w:bottom w:val="none" w:sz="0" w:space="0" w:color="auto"/>
                <w:right w:val="none" w:sz="0" w:space="0" w:color="auto"/>
              </w:divBdr>
            </w:div>
          </w:divsChild>
        </w:div>
        <w:div w:id="182328084">
          <w:marLeft w:val="0"/>
          <w:marRight w:val="0"/>
          <w:marTop w:val="0"/>
          <w:marBottom w:val="0"/>
          <w:divBdr>
            <w:top w:val="none" w:sz="0" w:space="0" w:color="auto"/>
            <w:left w:val="none" w:sz="0" w:space="0" w:color="auto"/>
            <w:bottom w:val="none" w:sz="0" w:space="0" w:color="auto"/>
            <w:right w:val="none" w:sz="0" w:space="0" w:color="auto"/>
          </w:divBdr>
          <w:divsChild>
            <w:div w:id="760374679">
              <w:marLeft w:val="0"/>
              <w:marRight w:val="0"/>
              <w:marTop w:val="0"/>
              <w:marBottom w:val="0"/>
              <w:divBdr>
                <w:top w:val="none" w:sz="0" w:space="0" w:color="auto"/>
                <w:left w:val="none" w:sz="0" w:space="0" w:color="auto"/>
                <w:bottom w:val="none" w:sz="0" w:space="0" w:color="auto"/>
                <w:right w:val="none" w:sz="0" w:space="0" w:color="auto"/>
              </w:divBdr>
            </w:div>
          </w:divsChild>
        </w:div>
        <w:div w:id="191766071">
          <w:marLeft w:val="0"/>
          <w:marRight w:val="0"/>
          <w:marTop w:val="0"/>
          <w:marBottom w:val="0"/>
          <w:divBdr>
            <w:top w:val="none" w:sz="0" w:space="0" w:color="auto"/>
            <w:left w:val="none" w:sz="0" w:space="0" w:color="auto"/>
            <w:bottom w:val="none" w:sz="0" w:space="0" w:color="auto"/>
            <w:right w:val="none" w:sz="0" w:space="0" w:color="auto"/>
          </w:divBdr>
          <w:divsChild>
            <w:div w:id="1378508984">
              <w:marLeft w:val="0"/>
              <w:marRight w:val="0"/>
              <w:marTop w:val="0"/>
              <w:marBottom w:val="0"/>
              <w:divBdr>
                <w:top w:val="none" w:sz="0" w:space="0" w:color="auto"/>
                <w:left w:val="none" w:sz="0" w:space="0" w:color="auto"/>
                <w:bottom w:val="none" w:sz="0" w:space="0" w:color="auto"/>
                <w:right w:val="none" w:sz="0" w:space="0" w:color="auto"/>
              </w:divBdr>
            </w:div>
          </w:divsChild>
        </w:div>
        <w:div w:id="192503339">
          <w:marLeft w:val="0"/>
          <w:marRight w:val="0"/>
          <w:marTop w:val="0"/>
          <w:marBottom w:val="0"/>
          <w:divBdr>
            <w:top w:val="none" w:sz="0" w:space="0" w:color="auto"/>
            <w:left w:val="none" w:sz="0" w:space="0" w:color="auto"/>
            <w:bottom w:val="none" w:sz="0" w:space="0" w:color="auto"/>
            <w:right w:val="none" w:sz="0" w:space="0" w:color="auto"/>
          </w:divBdr>
          <w:divsChild>
            <w:div w:id="346714100">
              <w:marLeft w:val="0"/>
              <w:marRight w:val="0"/>
              <w:marTop w:val="0"/>
              <w:marBottom w:val="0"/>
              <w:divBdr>
                <w:top w:val="none" w:sz="0" w:space="0" w:color="auto"/>
                <w:left w:val="none" w:sz="0" w:space="0" w:color="auto"/>
                <w:bottom w:val="none" w:sz="0" w:space="0" w:color="auto"/>
                <w:right w:val="none" w:sz="0" w:space="0" w:color="auto"/>
              </w:divBdr>
            </w:div>
          </w:divsChild>
        </w:div>
        <w:div w:id="205222629">
          <w:marLeft w:val="0"/>
          <w:marRight w:val="0"/>
          <w:marTop w:val="0"/>
          <w:marBottom w:val="0"/>
          <w:divBdr>
            <w:top w:val="none" w:sz="0" w:space="0" w:color="auto"/>
            <w:left w:val="none" w:sz="0" w:space="0" w:color="auto"/>
            <w:bottom w:val="none" w:sz="0" w:space="0" w:color="auto"/>
            <w:right w:val="none" w:sz="0" w:space="0" w:color="auto"/>
          </w:divBdr>
          <w:divsChild>
            <w:div w:id="190265552">
              <w:marLeft w:val="0"/>
              <w:marRight w:val="0"/>
              <w:marTop w:val="0"/>
              <w:marBottom w:val="0"/>
              <w:divBdr>
                <w:top w:val="none" w:sz="0" w:space="0" w:color="auto"/>
                <w:left w:val="none" w:sz="0" w:space="0" w:color="auto"/>
                <w:bottom w:val="none" w:sz="0" w:space="0" w:color="auto"/>
                <w:right w:val="none" w:sz="0" w:space="0" w:color="auto"/>
              </w:divBdr>
            </w:div>
          </w:divsChild>
        </w:div>
        <w:div w:id="219899371">
          <w:marLeft w:val="0"/>
          <w:marRight w:val="0"/>
          <w:marTop w:val="0"/>
          <w:marBottom w:val="0"/>
          <w:divBdr>
            <w:top w:val="none" w:sz="0" w:space="0" w:color="auto"/>
            <w:left w:val="none" w:sz="0" w:space="0" w:color="auto"/>
            <w:bottom w:val="none" w:sz="0" w:space="0" w:color="auto"/>
            <w:right w:val="none" w:sz="0" w:space="0" w:color="auto"/>
          </w:divBdr>
          <w:divsChild>
            <w:div w:id="1297637126">
              <w:marLeft w:val="0"/>
              <w:marRight w:val="0"/>
              <w:marTop w:val="0"/>
              <w:marBottom w:val="0"/>
              <w:divBdr>
                <w:top w:val="none" w:sz="0" w:space="0" w:color="auto"/>
                <w:left w:val="none" w:sz="0" w:space="0" w:color="auto"/>
                <w:bottom w:val="none" w:sz="0" w:space="0" w:color="auto"/>
                <w:right w:val="none" w:sz="0" w:space="0" w:color="auto"/>
              </w:divBdr>
            </w:div>
          </w:divsChild>
        </w:div>
        <w:div w:id="239101237">
          <w:marLeft w:val="0"/>
          <w:marRight w:val="0"/>
          <w:marTop w:val="0"/>
          <w:marBottom w:val="0"/>
          <w:divBdr>
            <w:top w:val="none" w:sz="0" w:space="0" w:color="auto"/>
            <w:left w:val="none" w:sz="0" w:space="0" w:color="auto"/>
            <w:bottom w:val="none" w:sz="0" w:space="0" w:color="auto"/>
            <w:right w:val="none" w:sz="0" w:space="0" w:color="auto"/>
          </w:divBdr>
          <w:divsChild>
            <w:div w:id="1755322250">
              <w:marLeft w:val="0"/>
              <w:marRight w:val="0"/>
              <w:marTop w:val="0"/>
              <w:marBottom w:val="0"/>
              <w:divBdr>
                <w:top w:val="none" w:sz="0" w:space="0" w:color="auto"/>
                <w:left w:val="none" w:sz="0" w:space="0" w:color="auto"/>
                <w:bottom w:val="none" w:sz="0" w:space="0" w:color="auto"/>
                <w:right w:val="none" w:sz="0" w:space="0" w:color="auto"/>
              </w:divBdr>
            </w:div>
          </w:divsChild>
        </w:div>
        <w:div w:id="270476435">
          <w:marLeft w:val="0"/>
          <w:marRight w:val="0"/>
          <w:marTop w:val="0"/>
          <w:marBottom w:val="0"/>
          <w:divBdr>
            <w:top w:val="none" w:sz="0" w:space="0" w:color="auto"/>
            <w:left w:val="none" w:sz="0" w:space="0" w:color="auto"/>
            <w:bottom w:val="none" w:sz="0" w:space="0" w:color="auto"/>
            <w:right w:val="none" w:sz="0" w:space="0" w:color="auto"/>
          </w:divBdr>
          <w:divsChild>
            <w:div w:id="571503724">
              <w:marLeft w:val="0"/>
              <w:marRight w:val="0"/>
              <w:marTop w:val="0"/>
              <w:marBottom w:val="0"/>
              <w:divBdr>
                <w:top w:val="none" w:sz="0" w:space="0" w:color="auto"/>
                <w:left w:val="none" w:sz="0" w:space="0" w:color="auto"/>
                <w:bottom w:val="none" w:sz="0" w:space="0" w:color="auto"/>
                <w:right w:val="none" w:sz="0" w:space="0" w:color="auto"/>
              </w:divBdr>
            </w:div>
          </w:divsChild>
        </w:div>
        <w:div w:id="273174451">
          <w:marLeft w:val="0"/>
          <w:marRight w:val="0"/>
          <w:marTop w:val="0"/>
          <w:marBottom w:val="0"/>
          <w:divBdr>
            <w:top w:val="none" w:sz="0" w:space="0" w:color="auto"/>
            <w:left w:val="none" w:sz="0" w:space="0" w:color="auto"/>
            <w:bottom w:val="none" w:sz="0" w:space="0" w:color="auto"/>
            <w:right w:val="none" w:sz="0" w:space="0" w:color="auto"/>
          </w:divBdr>
          <w:divsChild>
            <w:div w:id="1102644902">
              <w:marLeft w:val="0"/>
              <w:marRight w:val="0"/>
              <w:marTop w:val="0"/>
              <w:marBottom w:val="0"/>
              <w:divBdr>
                <w:top w:val="none" w:sz="0" w:space="0" w:color="auto"/>
                <w:left w:val="none" w:sz="0" w:space="0" w:color="auto"/>
                <w:bottom w:val="none" w:sz="0" w:space="0" w:color="auto"/>
                <w:right w:val="none" w:sz="0" w:space="0" w:color="auto"/>
              </w:divBdr>
            </w:div>
          </w:divsChild>
        </w:div>
        <w:div w:id="294062870">
          <w:marLeft w:val="0"/>
          <w:marRight w:val="0"/>
          <w:marTop w:val="0"/>
          <w:marBottom w:val="0"/>
          <w:divBdr>
            <w:top w:val="none" w:sz="0" w:space="0" w:color="auto"/>
            <w:left w:val="none" w:sz="0" w:space="0" w:color="auto"/>
            <w:bottom w:val="none" w:sz="0" w:space="0" w:color="auto"/>
            <w:right w:val="none" w:sz="0" w:space="0" w:color="auto"/>
          </w:divBdr>
          <w:divsChild>
            <w:div w:id="1757944134">
              <w:marLeft w:val="0"/>
              <w:marRight w:val="0"/>
              <w:marTop w:val="0"/>
              <w:marBottom w:val="0"/>
              <w:divBdr>
                <w:top w:val="none" w:sz="0" w:space="0" w:color="auto"/>
                <w:left w:val="none" w:sz="0" w:space="0" w:color="auto"/>
                <w:bottom w:val="none" w:sz="0" w:space="0" w:color="auto"/>
                <w:right w:val="none" w:sz="0" w:space="0" w:color="auto"/>
              </w:divBdr>
            </w:div>
          </w:divsChild>
        </w:div>
        <w:div w:id="327489520">
          <w:marLeft w:val="0"/>
          <w:marRight w:val="0"/>
          <w:marTop w:val="0"/>
          <w:marBottom w:val="0"/>
          <w:divBdr>
            <w:top w:val="none" w:sz="0" w:space="0" w:color="auto"/>
            <w:left w:val="none" w:sz="0" w:space="0" w:color="auto"/>
            <w:bottom w:val="none" w:sz="0" w:space="0" w:color="auto"/>
            <w:right w:val="none" w:sz="0" w:space="0" w:color="auto"/>
          </w:divBdr>
          <w:divsChild>
            <w:div w:id="994721680">
              <w:marLeft w:val="0"/>
              <w:marRight w:val="0"/>
              <w:marTop w:val="0"/>
              <w:marBottom w:val="0"/>
              <w:divBdr>
                <w:top w:val="none" w:sz="0" w:space="0" w:color="auto"/>
                <w:left w:val="none" w:sz="0" w:space="0" w:color="auto"/>
                <w:bottom w:val="none" w:sz="0" w:space="0" w:color="auto"/>
                <w:right w:val="none" w:sz="0" w:space="0" w:color="auto"/>
              </w:divBdr>
            </w:div>
          </w:divsChild>
        </w:div>
        <w:div w:id="340859066">
          <w:marLeft w:val="0"/>
          <w:marRight w:val="0"/>
          <w:marTop w:val="0"/>
          <w:marBottom w:val="0"/>
          <w:divBdr>
            <w:top w:val="none" w:sz="0" w:space="0" w:color="auto"/>
            <w:left w:val="none" w:sz="0" w:space="0" w:color="auto"/>
            <w:bottom w:val="none" w:sz="0" w:space="0" w:color="auto"/>
            <w:right w:val="none" w:sz="0" w:space="0" w:color="auto"/>
          </w:divBdr>
          <w:divsChild>
            <w:div w:id="1875194350">
              <w:marLeft w:val="0"/>
              <w:marRight w:val="0"/>
              <w:marTop w:val="0"/>
              <w:marBottom w:val="0"/>
              <w:divBdr>
                <w:top w:val="none" w:sz="0" w:space="0" w:color="auto"/>
                <w:left w:val="none" w:sz="0" w:space="0" w:color="auto"/>
                <w:bottom w:val="none" w:sz="0" w:space="0" w:color="auto"/>
                <w:right w:val="none" w:sz="0" w:space="0" w:color="auto"/>
              </w:divBdr>
            </w:div>
          </w:divsChild>
        </w:div>
        <w:div w:id="341276472">
          <w:marLeft w:val="0"/>
          <w:marRight w:val="0"/>
          <w:marTop w:val="0"/>
          <w:marBottom w:val="0"/>
          <w:divBdr>
            <w:top w:val="none" w:sz="0" w:space="0" w:color="auto"/>
            <w:left w:val="none" w:sz="0" w:space="0" w:color="auto"/>
            <w:bottom w:val="none" w:sz="0" w:space="0" w:color="auto"/>
            <w:right w:val="none" w:sz="0" w:space="0" w:color="auto"/>
          </w:divBdr>
          <w:divsChild>
            <w:div w:id="1201935982">
              <w:marLeft w:val="0"/>
              <w:marRight w:val="0"/>
              <w:marTop w:val="0"/>
              <w:marBottom w:val="0"/>
              <w:divBdr>
                <w:top w:val="none" w:sz="0" w:space="0" w:color="auto"/>
                <w:left w:val="none" w:sz="0" w:space="0" w:color="auto"/>
                <w:bottom w:val="none" w:sz="0" w:space="0" w:color="auto"/>
                <w:right w:val="none" w:sz="0" w:space="0" w:color="auto"/>
              </w:divBdr>
            </w:div>
          </w:divsChild>
        </w:div>
        <w:div w:id="348873164">
          <w:marLeft w:val="0"/>
          <w:marRight w:val="0"/>
          <w:marTop w:val="0"/>
          <w:marBottom w:val="0"/>
          <w:divBdr>
            <w:top w:val="none" w:sz="0" w:space="0" w:color="auto"/>
            <w:left w:val="none" w:sz="0" w:space="0" w:color="auto"/>
            <w:bottom w:val="none" w:sz="0" w:space="0" w:color="auto"/>
            <w:right w:val="none" w:sz="0" w:space="0" w:color="auto"/>
          </w:divBdr>
          <w:divsChild>
            <w:div w:id="949976510">
              <w:marLeft w:val="0"/>
              <w:marRight w:val="0"/>
              <w:marTop w:val="0"/>
              <w:marBottom w:val="0"/>
              <w:divBdr>
                <w:top w:val="none" w:sz="0" w:space="0" w:color="auto"/>
                <w:left w:val="none" w:sz="0" w:space="0" w:color="auto"/>
                <w:bottom w:val="none" w:sz="0" w:space="0" w:color="auto"/>
                <w:right w:val="none" w:sz="0" w:space="0" w:color="auto"/>
              </w:divBdr>
            </w:div>
          </w:divsChild>
        </w:div>
        <w:div w:id="350494132">
          <w:marLeft w:val="0"/>
          <w:marRight w:val="0"/>
          <w:marTop w:val="0"/>
          <w:marBottom w:val="0"/>
          <w:divBdr>
            <w:top w:val="none" w:sz="0" w:space="0" w:color="auto"/>
            <w:left w:val="none" w:sz="0" w:space="0" w:color="auto"/>
            <w:bottom w:val="none" w:sz="0" w:space="0" w:color="auto"/>
            <w:right w:val="none" w:sz="0" w:space="0" w:color="auto"/>
          </w:divBdr>
          <w:divsChild>
            <w:div w:id="724335018">
              <w:marLeft w:val="0"/>
              <w:marRight w:val="0"/>
              <w:marTop w:val="0"/>
              <w:marBottom w:val="0"/>
              <w:divBdr>
                <w:top w:val="none" w:sz="0" w:space="0" w:color="auto"/>
                <w:left w:val="none" w:sz="0" w:space="0" w:color="auto"/>
                <w:bottom w:val="none" w:sz="0" w:space="0" w:color="auto"/>
                <w:right w:val="none" w:sz="0" w:space="0" w:color="auto"/>
              </w:divBdr>
            </w:div>
          </w:divsChild>
        </w:div>
        <w:div w:id="350764715">
          <w:marLeft w:val="0"/>
          <w:marRight w:val="0"/>
          <w:marTop w:val="0"/>
          <w:marBottom w:val="0"/>
          <w:divBdr>
            <w:top w:val="none" w:sz="0" w:space="0" w:color="auto"/>
            <w:left w:val="none" w:sz="0" w:space="0" w:color="auto"/>
            <w:bottom w:val="none" w:sz="0" w:space="0" w:color="auto"/>
            <w:right w:val="none" w:sz="0" w:space="0" w:color="auto"/>
          </w:divBdr>
          <w:divsChild>
            <w:div w:id="1537305805">
              <w:marLeft w:val="0"/>
              <w:marRight w:val="0"/>
              <w:marTop w:val="0"/>
              <w:marBottom w:val="0"/>
              <w:divBdr>
                <w:top w:val="none" w:sz="0" w:space="0" w:color="auto"/>
                <w:left w:val="none" w:sz="0" w:space="0" w:color="auto"/>
                <w:bottom w:val="none" w:sz="0" w:space="0" w:color="auto"/>
                <w:right w:val="none" w:sz="0" w:space="0" w:color="auto"/>
              </w:divBdr>
            </w:div>
          </w:divsChild>
        </w:div>
        <w:div w:id="369259521">
          <w:marLeft w:val="0"/>
          <w:marRight w:val="0"/>
          <w:marTop w:val="0"/>
          <w:marBottom w:val="0"/>
          <w:divBdr>
            <w:top w:val="none" w:sz="0" w:space="0" w:color="auto"/>
            <w:left w:val="none" w:sz="0" w:space="0" w:color="auto"/>
            <w:bottom w:val="none" w:sz="0" w:space="0" w:color="auto"/>
            <w:right w:val="none" w:sz="0" w:space="0" w:color="auto"/>
          </w:divBdr>
          <w:divsChild>
            <w:div w:id="1253779663">
              <w:marLeft w:val="0"/>
              <w:marRight w:val="0"/>
              <w:marTop w:val="0"/>
              <w:marBottom w:val="0"/>
              <w:divBdr>
                <w:top w:val="none" w:sz="0" w:space="0" w:color="auto"/>
                <w:left w:val="none" w:sz="0" w:space="0" w:color="auto"/>
                <w:bottom w:val="none" w:sz="0" w:space="0" w:color="auto"/>
                <w:right w:val="none" w:sz="0" w:space="0" w:color="auto"/>
              </w:divBdr>
            </w:div>
          </w:divsChild>
        </w:div>
        <w:div w:id="370228619">
          <w:marLeft w:val="0"/>
          <w:marRight w:val="0"/>
          <w:marTop w:val="0"/>
          <w:marBottom w:val="0"/>
          <w:divBdr>
            <w:top w:val="none" w:sz="0" w:space="0" w:color="auto"/>
            <w:left w:val="none" w:sz="0" w:space="0" w:color="auto"/>
            <w:bottom w:val="none" w:sz="0" w:space="0" w:color="auto"/>
            <w:right w:val="none" w:sz="0" w:space="0" w:color="auto"/>
          </w:divBdr>
          <w:divsChild>
            <w:div w:id="370351460">
              <w:marLeft w:val="0"/>
              <w:marRight w:val="0"/>
              <w:marTop w:val="0"/>
              <w:marBottom w:val="0"/>
              <w:divBdr>
                <w:top w:val="none" w:sz="0" w:space="0" w:color="auto"/>
                <w:left w:val="none" w:sz="0" w:space="0" w:color="auto"/>
                <w:bottom w:val="none" w:sz="0" w:space="0" w:color="auto"/>
                <w:right w:val="none" w:sz="0" w:space="0" w:color="auto"/>
              </w:divBdr>
            </w:div>
          </w:divsChild>
        </w:div>
        <w:div w:id="379600415">
          <w:marLeft w:val="0"/>
          <w:marRight w:val="0"/>
          <w:marTop w:val="0"/>
          <w:marBottom w:val="0"/>
          <w:divBdr>
            <w:top w:val="none" w:sz="0" w:space="0" w:color="auto"/>
            <w:left w:val="none" w:sz="0" w:space="0" w:color="auto"/>
            <w:bottom w:val="none" w:sz="0" w:space="0" w:color="auto"/>
            <w:right w:val="none" w:sz="0" w:space="0" w:color="auto"/>
          </w:divBdr>
          <w:divsChild>
            <w:div w:id="1185559826">
              <w:marLeft w:val="0"/>
              <w:marRight w:val="0"/>
              <w:marTop w:val="0"/>
              <w:marBottom w:val="0"/>
              <w:divBdr>
                <w:top w:val="none" w:sz="0" w:space="0" w:color="auto"/>
                <w:left w:val="none" w:sz="0" w:space="0" w:color="auto"/>
                <w:bottom w:val="none" w:sz="0" w:space="0" w:color="auto"/>
                <w:right w:val="none" w:sz="0" w:space="0" w:color="auto"/>
              </w:divBdr>
            </w:div>
          </w:divsChild>
        </w:div>
        <w:div w:id="386269217">
          <w:marLeft w:val="0"/>
          <w:marRight w:val="0"/>
          <w:marTop w:val="0"/>
          <w:marBottom w:val="0"/>
          <w:divBdr>
            <w:top w:val="none" w:sz="0" w:space="0" w:color="auto"/>
            <w:left w:val="none" w:sz="0" w:space="0" w:color="auto"/>
            <w:bottom w:val="none" w:sz="0" w:space="0" w:color="auto"/>
            <w:right w:val="none" w:sz="0" w:space="0" w:color="auto"/>
          </w:divBdr>
          <w:divsChild>
            <w:div w:id="1710303235">
              <w:marLeft w:val="0"/>
              <w:marRight w:val="0"/>
              <w:marTop w:val="0"/>
              <w:marBottom w:val="0"/>
              <w:divBdr>
                <w:top w:val="none" w:sz="0" w:space="0" w:color="auto"/>
                <w:left w:val="none" w:sz="0" w:space="0" w:color="auto"/>
                <w:bottom w:val="none" w:sz="0" w:space="0" w:color="auto"/>
                <w:right w:val="none" w:sz="0" w:space="0" w:color="auto"/>
              </w:divBdr>
            </w:div>
          </w:divsChild>
        </w:div>
        <w:div w:id="386563403">
          <w:marLeft w:val="0"/>
          <w:marRight w:val="0"/>
          <w:marTop w:val="0"/>
          <w:marBottom w:val="0"/>
          <w:divBdr>
            <w:top w:val="none" w:sz="0" w:space="0" w:color="auto"/>
            <w:left w:val="none" w:sz="0" w:space="0" w:color="auto"/>
            <w:bottom w:val="none" w:sz="0" w:space="0" w:color="auto"/>
            <w:right w:val="none" w:sz="0" w:space="0" w:color="auto"/>
          </w:divBdr>
          <w:divsChild>
            <w:div w:id="349797645">
              <w:marLeft w:val="0"/>
              <w:marRight w:val="0"/>
              <w:marTop w:val="0"/>
              <w:marBottom w:val="0"/>
              <w:divBdr>
                <w:top w:val="none" w:sz="0" w:space="0" w:color="auto"/>
                <w:left w:val="none" w:sz="0" w:space="0" w:color="auto"/>
                <w:bottom w:val="none" w:sz="0" w:space="0" w:color="auto"/>
                <w:right w:val="none" w:sz="0" w:space="0" w:color="auto"/>
              </w:divBdr>
            </w:div>
          </w:divsChild>
        </w:div>
        <w:div w:id="410007587">
          <w:marLeft w:val="0"/>
          <w:marRight w:val="0"/>
          <w:marTop w:val="0"/>
          <w:marBottom w:val="0"/>
          <w:divBdr>
            <w:top w:val="none" w:sz="0" w:space="0" w:color="auto"/>
            <w:left w:val="none" w:sz="0" w:space="0" w:color="auto"/>
            <w:bottom w:val="none" w:sz="0" w:space="0" w:color="auto"/>
            <w:right w:val="none" w:sz="0" w:space="0" w:color="auto"/>
          </w:divBdr>
          <w:divsChild>
            <w:div w:id="1928225533">
              <w:marLeft w:val="0"/>
              <w:marRight w:val="0"/>
              <w:marTop w:val="0"/>
              <w:marBottom w:val="0"/>
              <w:divBdr>
                <w:top w:val="none" w:sz="0" w:space="0" w:color="auto"/>
                <w:left w:val="none" w:sz="0" w:space="0" w:color="auto"/>
                <w:bottom w:val="none" w:sz="0" w:space="0" w:color="auto"/>
                <w:right w:val="none" w:sz="0" w:space="0" w:color="auto"/>
              </w:divBdr>
            </w:div>
          </w:divsChild>
        </w:div>
        <w:div w:id="412163381">
          <w:marLeft w:val="0"/>
          <w:marRight w:val="0"/>
          <w:marTop w:val="0"/>
          <w:marBottom w:val="0"/>
          <w:divBdr>
            <w:top w:val="none" w:sz="0" w:space="0" w:color="auto"/>
            <w:left w:val="none" w:sz="0" w:space="0" w:color="auto"/>
            <w:bottom w:val="none" w:sz="0" w:space="0" w:color="auto"/>
            <w:right w:val="none" w:sz="0" w:space="0" w:color="auto"/>
          </w:divBdr>
          <w:divsChild>
            <w:div w:id="432288532">
              <w:marLeft w:val="0"/>
              <w:marRight w:val="0"/>
              <w:marTop w:val="0"/>
              <w:marBottom w:val="0"/>
              <w:divBdr>
                <w:top w:val="none" w:sz="0" w:space="0" w:color="auto"/>
                <w:left w:val="none" w:sz="0" w:space="0" w:color="auto"/>
                <w:bottom w:val="none" w:sz="0" w:space="0" w:color="auto"/>
                <w:right w:val="none" w:sz="0" w:space="0" w:color="auto"/>
              </w:divBdr>
            </w:div>
          </w:divsChild>
        </w:div>
        <w:div w:id="412699203">
          <w:marLeft w:val="0"/>
          <w:marRight w:val="0"/>
          <w:marTop w:val="0"/>
          <w:marBottom w:val="0"/>
          <w:divBdr>
            <w:top w:val="none" w:sz="0" w:space="0" w:color="auto"/>
            <w:left w:val="none" w:sz="0" w:space="0" w:color="auto"/>
            <w:bottom w:val="none" w:sz="0" w:space="0" w:color="auto"/>
            <w:right w:val="none" w:sz="0" w:space="0" w:color="auto"/>
          </w:divBdr>
          <w:divsChild>
            <w:div w:id="878472944">
              <w:marLeft w:val="0"/>
              <w:marRight w:val="0"/>
              <w:marTop w:val="0"/>
              <w:marBottom w:val="0"/>
              <w:divBdr>
                <w:top w:val="none" w:sz="0" w:space="0" w:color="auto"/>
                <w:left w:val="none" w:sz="0" w:space="0" w:color="auto"/>
                <w:bottom w:val="none" w:sz="0" w:space="0" w:color="auto"/>
                <w:right w:val="none" w:sz="0" w:space="0" w:color="auto"/>
              </w:divBdr>
            </w:div>
          </w:divsChild>
        </w:div>
        <w:div w:id="417361890">
          <w:marLeft w:val="0"/>
          <w:marRight w:val="0"/>
          <w:marTop w:val="0"/>
          <w:marBottom w:val="0"/>
          <w:divBdr>
            <w:top w:val="none" w:sz="0" w:space="0" w:color="auto"/>
            <w:left w:val="none" w:sz="0" w:space="0" w:color="auto"/>
            <w:bottom w:val="none" w:sz="0" w:space="0" w:color="auto"/>
            <w:right w:val="none" w:sz="0" w:space="0" w:color="auto"/>
          </w:divBdr>
          <w:divsChild>
            <w:div w:id="566766102">
              <w:marLeft w:val="0"/>
              <w:marRight w:val="0"/>
              <w:marTop w:val="0"/>
              <w:marBottom w:val="0"/>
              <w:divBdr>
                <w:top w:val="none" w:sz="0" w:space="0" w:color="auto"/>
                <w:left w:val="none" w:sz="0" w:space="0" w:color="auto"/>
                <w:bottom w:val="none" w:sz="0" w:space="0" w:color="auto"/>
                <w:right w:val="none" w:sz="0" w:space="0" w:color="auto"/>
              </w:divBdr>
            </w:div>
          </w:divsChild>
        </w:div>
        <w:div w:id="419103368">
          <w:marLeft w:val="0"/>
          <w:marRight w:val="0"/>
          <w:marTop w:val="0"/>
          <w:marBottom w:val="0"/>
          <w:divBdr>
            <w:top w:val="none" w:sz="0" w:space="0" w:color="auto"/>
            <w:left w:val="none" w:sz="0" w:space="0" w:color="auto"/>
            <w:bottom w:val="none" w:sz="0" w:space="0" w:color="auto"/>
            <w:right w:val="none" w:sz="0" w:space="0" w:color="auto"/>
          </w:divBdr>
          <w:divsChild>
            <w:div w:id="943151658">
              <w:marLeft w:val="0"/>
              <w:marRight w:val="0"/>
              <w:marTop w:val="0"/>
              <w:marBottom w:val="0"/>
              <w:divBdr>
                <w:top w:val="none" w:sz="0" w:space="0" w:color="auto"/>
                <w:left w:val="none" w:sz="0" w:space="0" w:color="auto"/>
                <w:bottom w:val="none" w:sz="0" w:space="0" w:color="auto"/>
                <w:right w:val="none" w:sz="0" w:space="0" w:color="auto"/>
              </w:divBdr>
            </w:div>
          </w:divsChild>
        </w:div>
        <w:div w:id="423578171">
          <w:marLeft w:val="0"/>
          <w:marRight w:val="0"/>
          <w:marTop w:val="0"/>
          <w:marBottom w:val="0"/>
          <w:divBdr>
            <w:top w:val="none" w:sz="0" w:space="0" w:color="auto"/>
            <w:left w:val="none" w:sz="0" w:space="0" w:color="auto"/>
            <w:bottom w:val="none" w:sz="0" w:space="0" w:color="auto"/>
            <w:right w:val="none" w:sz="0" w:space="0" w:color="auto"/>
          </w:divBdr>
          <w:divsChild>
            <w:div w:id="623271276">
              <w:marLeft w:val="0"/>
              <w:marRight w:val="0"/>
              <w:marTop w:val="0"/>
              <w:marBottom w:val="0"/>
              <w:divBdr>
                <w:top w:val="none" w:sz="0" w:space="0" w:color="auto"/>
                <w:left w:val="none" w:sz="0" w:space="0" w:color="auto"/>
                <w:bottom w:val="none" w:sz="0" w:space="0" w:color="auto"/>
                <w:right w:val="none" w:sz="0" w:space="0" w:color="auto"/>
              </w:divBdr>
            </w:div>
          </w:divsChild>
        </w:div>
        <w:div w:id="425080862">
          <w:marLeft w:val="0"/>
          <w:marRight w:val="0"/>
          <w:marTop w:val="0"/>
          <w:marBottom w:val="0"/>
          <w:divBdr>
            <w:top w:val="none" w:sz="0" w:space="0" w:color="auto"/>
            <w:left w:val="none" w:sz="0" w:space="0" w:color="auto"/>
            <w:bottom w:val="none" w:sz="0" w:space="0" w:color="auto"/>
            <w:right w:val="none" w:sz="0" w:space="0" w:color="auto"/>
          </w:divBdr>
          <w:divsChild>
            <w:div w:id="287784074">
              <w:marLeft w:val="0"/>
              <w:marRight w:val="0"/>
              <w:marTop w:val="0"/>
              <w:marBottom w:val="0"/>
              <w:divBdr>
                <w:top w:val="none" w:sz="0" w:space="0" w:color="auto"/>
                <w:left w:val="none" w:sz="0" w:space="0" w:color="auto"/>
                <w:bottom w:val="none" w:sz="0" w:space="0" w:color="auto"/>
                <w:right w:val="none" w:sz="0" w:space="0" w:color="auto"/>
              </w:divBdr>
            </w:div>
          </w:divsChild>
        </w:div>
        <w:div w:id="426655418">
          <w:marLeft w:val="0"/>
          <w:marRight w:val="0"/>
          <w:marTop w:val="0"/>
          <w:marBottom w:val="0"/>
          <w:divBdr>
            <w:top w:val="none" w:sz="0" w:space="0" w:color="auto"/>
            <w:left w:val="none" w:sz="0" w:space="0" w:color="auto"/>
            <w:bottom w:val="none" w:sz="0" w:space="0" w:color="auto"/>
            <w:right w:val="none" w:sz="0" w:space="0" w:color="auto"/>
          </w:divBdr>
          <w:divsChild>
            <w:div w:id="959920953">
              <w:marLeft w:val="0"/>
              <w:marRight w:val="0"/>
              <w:marTop w:val="0"/>
              <w:marBottom w:val="0"/>
              <w:divBdr>
                <w:top w:val="none" w:sz="0" w:space="0" w:color="auto"/>
                <w:left w:val="none" w:sz="0" w:space="0" w:color="auto"/>
                <w:bottom w:val="none" w:sz="0" w:space="0" w:color="auto"/>
                <w:right w:val="none" w:sz="0" w:space="0" w:color="auto"/>
              </w:divBdr>
            </w:div>
          </w:divsChild>
        </w:div>
        <w:div w:id="432676278">
          <w:marLeft w:val="0"/>
          <w:marRight w:val="0"/>
          <w:marTop w:val="0"/>
          <w:marBottom w:val="0"/>
          <w:divBdr>
            <w:top w:val="none" w:sz="0" w:space="0" w:color="auto"/>
            <w:left w:val="none" w:sz="0" w:space="0" w:color="auto"/>
            <w:bottom w:val="none" w:sz="0" w:space="0" w:color="auto"/>
            <w:right w:val="none" w:sz="0" w:space="0" w:color="auto"/>
          </w:divBdr>
          <w:divsChild>
            <w:div w:id="833028547">
              <w:marLeft w:val="0"/>
              <w:marRight w:val="0"/>
              <w:marTop w:val="0"/>
              <w:marBottom w:val="0"/>
              <w:divBdr>
                <w:top w:val="none" w:sz="0" w:space="0" w:color="auto"/>
                <w:left w:val="none" w:sz="0" w:space="0" w:color="auto"/>
                <w:bottom w:val="none" w:sz="0" w:space="0" w:color="auto"/>
                <w:right w:val="none" w:sz="0" w:space="0" w:color="auto"/>
              </w:divBdr>
            </w:div>
          </w:divsChild>
        </w:div>
        <w:div w:id="434206135">
          <w:marLeft w:val="0"/>
          <w:marRight w:val="0"/>
          <w:marTop w:val="0"/>
          <w:marBottom w:val="0"/>
          <w:divBdr>
            <w:top w:val="none" w:sz="0" w:space="0" w:color="auto"/>
            <w:left w:val="none" w:sz="0" w:space="0" w:color="auto"/>
            <w:bottom w:val="none" w:sz="0" w:space="0" w:color="auto"/>
            <w:right w:val="none" w:sz="0" w:space="0" w:color="auto"/>
          </w:divBdr>
          <w:divsChild>
            <w:div w:id="345179877">
              <w:marLeft w:val="0"/>
              <w:marRight w:val="0"/>
              <w:marTop w:val="0"/>
              <w:marBottom w:val="0"/>
              <w:divBdr>
                <w:top w:val="none" w:sz="0" w:space="0" w:color="auto"/>
                <w:left w:val="none" w:sz="0" w:space="0" w:color="auto"/>
                <w:bottom w:val="none" w:sz="0" w:space="0" w:color="auto"/>
                <w:right w:val="none" w:sz="0" w:space="0" w:color="auto"/>
              </w:divBdr>
            </w:div>
          </w:divsChild>
        </w:div>
        <w:div w:id="442531097">
          <w:marLeft w:val="0"/>
          <w:marRight w:val="0"/>
          <w:marTop w:val="0"/>
          <w:marBottom w:val="0"/>
          <w:divBdr>
            <w:top w:val="none" w:sz="0" w:space="0" w:color="auto"/>
            <w:left w:val="none" w:sz="0" w:space="0" w:color="auto"/>
            <w:bottom w:val="none" w:sz="0" w:space="0" w:color="auto"/>
            <w:right w:val="none" w:sz="0" w:space="0" w:color="auto"/>
          </w:divBdr>
          <w:divsChild>
            <w:div w:id="305477279">
              <w:marLeft w:val="0"/>
              <w:marRight w:val="0"/>
              <w:marTop w:val="0"/>
              <w:marBottom w:val="0"/>
              <w:divBdr>
                <w:top w:val="none" w:sz="0" w:space="0" w:color="auto"/>
                <w:left w:val="none" w:sz="0" w:space="0" w:color="auto"/>
                <w:bottom w:val="none" w:sz="0" w:space="0" w:color="auto"/>
                <w:right w:val="none" w:sz="0" w:space="0" w:color="auto"/>
              </w:divBdr>
            </w:div>
          </w:divsChild>
        </w:div>
        <w:div w:id="483737635">
          <w:marLeft w:val="0"/>
          <w:marRight w:val="0"/>
          <w:marTop w:val="0"/>
          <w:marBottom w:val="0"/>
          <w:divBdr>
            <w:top w:val="none" w:sz="0" w:space="0" w:color="auto"/>
            <w:left w:val="none" w:sz="0" w:space="0" w:color="auto"/>
            <w:bottom w:val="none" w:sz="0" w:space="0" w:color="auto"/>
            <w:right w:val="none" w:sz="0" w:space="0" w:color="auto"/>
          </w:divBdr>
          <w:divsChild>
            <w:div w:id="1378361257">
              <w:marLeft w:val="0"/>
              <w:marRight w:val="0"/>
              <w:marTop w:val="0"/>
              <w:marBottom w:val="0"/>
              <w:divBdr>
                <w:top w:val="none" w:sz="0" w:space="0" w:color="auto"/>
                <w:left w:val="none" w:sz="0" w:space="0" w:color="auto"/>
                <w:bottom w:val="none" w:sz="0" w:space="0" w:color="auto"/>
                <w:right w:val="none" w:sz="0" w:space="0" w:color="auto"/>
              </w:divBdr>
            </w:div>
          </w:divsChild>
        </w:div>
        <w:div w:id="507208697">
          <w:marLeft w:val="0"/>
          <w:marRight w:val="0"/>
          <w:marTop w:val="0"/>
          <w:marBottom w:val="0"/>
          <w:divBdr>
            <w:top w:val="none" w:sz="0" w:space="0" w:color="auto"/>
            <w:left w:val="none" w:sz="0" w:space="0" w:color="auto"/>
            <w:bottom w:val="none" w:sz="0" w:space="0" w:color="auto"/>
            <w:right w:val="none" w:sz="0" w:space="0" w:color="auto"/>
          </w:divBdr>
          <w:divsChild>
            <w:div w:id="855581572">
              <w:marLeft w:val="0"/>
              <w:marRight w:val="0"/>
              <w:marTop w:val="0"/>
              <w:marBottom w:val="0"/>
              <w:divBdr>
                <w:top w:val="none" w:sz="0" w:space="0" w:color="auto"/>
                <w:left w:val="none" w:sz="0" w:space="0" w:color="auto"/>
                <w:bottom w:val="none" w:sz="0" w:space="0" w:color="auto"/>
                <w:right w:val="none" w:sz="0" w:space="0" w:color="auto"/>
              </w:divBdr>
            </w:div>
          </w:divsChild>
        </w:div>
        <w:div w:id="511072592">
          <w:marLeft w:val="0"/>
          <w:marRight w:val="0"/>
          <w:marTop w:val="0"/>
          <w:marBottom w:val="0"/>
          <w:divBdr>
            <w:top w:val="none" w:sz="0" w:space="0" w:color="auto"/>
            <w:left w:val="none" w:sz="0" w:space="0" w:color="auto"/>
            <w:bottom w:val="none" w:sz="0" w:space="0" w:color="auto"/>
            <w:right w:val="none" w:sz="0" w:space="0" w:color="auto"/>
          </w:divBdr>
          <w:divsChild>
            <w:div w:id="38014816">
              <w:marLeft w:val="0"/>
              <w:marRight w:val="0"/>
              <w:marTop w:val="0"/>
              <w:marBottom w:val="0"/>
              <w:divBdr>
                <w:top w:val="none" w:sz="0" w:space="0" w:color="auto"/>
                <w:left w:val="none" w:sz="0" w:space="0" w:color="auto"/>
                <w:bottom w:val="none" w:sz="0" w:space="0" w:color="auto"/>
                <w:right w:val="none" w:sz="0" w:space="0" w:color="auto"/>
              </w:divBdr>
            </w:div>
            <w:div w:id="1573856893">
              <w:marLeft w:val="0"/>
              <w:marRight w:val="0"/>
              <w:marTop w:val="0"/>
              <w:marBottom w:val="0"/>
              <w:divBdr>
                <w:top w:val="none" w:sz="0" w:space="0" w:color="auto"/>
                <w:left w:val="none" w:sz="0" w:space="0" w:color="auto"/>
                <w:bottom w:val="none" w:sz="0" w:space="0" w:color="auto"/>
                <w:right w:val="none" w:sz="0" w:space="0" w:color="auto"/>
              </w:divBdr>
            </w:div>
          </w:divsChild>
        </w:div>
        <w:div w:id="513617431">
          <w:marLeft w:val="0"/>
          <w:marRight w:val="0"/>
          <w:marTop w:val="0"/>
          <w:marBottom w:val="0"/>
          <w:divBdr>
            <w:top w:val="none" w:sz="0" w:space="0" w:color="auto"/>
            <w:left w:val="none" w:sz="0" w:space="0" w:color="auto"/>
            <w:bottom w:val="none" w:sz="0" w:space="0" w:color="auto"/>
            <w:right w:val="none" w:sz="0" w:space="0" w:color="auto"/>
          </w:divBdr>
          <w:divsChild>
            <w:div w:id="368263110">
              <w:marLeft w:val="0"/>
              <w:marRight w:val="0"/>
              <w:marTop w:val="0"/>
              <w:marBottom w:val="0"/>
              <w:divBdr>
                <w:top w:val="none" w:sz="0" w:space="0" w:color="auto"/>
                <w:left w:val="none" w:sz="0" w:space="0" w:color="auto"/>
                <w:bottom w:val="none" w:sz="0" w:space="0" w:color="auto"/>
                <w:right w:val="none" w:sz="0" w:space="0" w:color="auto"/>
              </w:divBdr>
            </w:div>
          </w:divsChild>
        </w:div>
        <w:div w:id="514809416">
          <w:marLeft w:val="0"/>
          <w:marRight w:val="0"/>
          <w:marTop w:val="0"/>
          <w:marBottom w:val="0"/>
          <w:divBdr>
            <w:top w:val="none" w:sz="0" w:space="0" w:color="auto"/>
            <w:left w:val="none" w:sz="0" w:space="0" w:color="auto"/>
            <w:bottom w:val="none" w:sz="0" w:space="0" w:color="auto"/>
            <w:right w:val="none" w:sz="0" w:space="0" w:color="auto"/>
          </w:divBdr>
          <w:divsChild>
            <w:div w:id="450242450">
              <w:marLeft w:val="0"/>
              <w:marRight w:val="0"/>
              <w:marTop w:val="0"/>
              <w:marBottom w:val="0"/>
              <w:divBdr>
                <w:top w:val="none" w:sz="0" w:space="0" w:color="auto"/>
                <w:left w:val="none" w:sz="0" w:space="0" w:color="auto"/>
                <w:bottom w:val="none" w:sz="0" w:space="0" w:color="auto"/>
                <w:right w:val="none" w:sz="0" w:space="0" w:color="auto"/>
              </w:divBdr>
            </w:div>
          </w:divsChild>
        </w:div>
        <w:div w:id="516117117">
          <w:marLeft w:val="0"/>
          <w:marRight w:val="0"/>
          <w:marTop w:val="0"/>
          <w:marBottom w:val="0"/>
          <w:divBdr>
            <w:top w:val="none" w:sz="0" w:space="0" w:color="auto"/>
            <w:left w:val="none" w:sz="0" w:space="0" w:color="auto"/>
            <w:bottom w:val="none" w:sz="0" w:space="0" w:color="auto"/>
            <w:right w:val="none" w:sz="0" w:space="0" w:color="auto"/>
          </w:divBdr>
          <w:divsChild>
            <w:div w:id="1920166883">
              <w:marLeft w:val="0"/>
              <w:marRight w:val="0"/>
              <w:marTop w:val="0"/>
              <w:marBottom w:val="0"/>
              <w:divBdr>
                <w:top w:val="none" w:sz="0" w:space="0" w:color="auto"/>
                <w:left w:val="none" w:sz="0" w:space="0" w:color="auto"/>
                <w:bottom w:val="none" w:sz="0" w:space="0" w:color="auto"/>
                <w:right w:val="none" w:sz="0" w:space="0" w:color="auto"/>
              </w:divBdr>
            </w:div>
          </w:divsChild>
        </w:div>
        <w:div w:id="529144997">
          <w:marLeft w:val="0"/>
          <w:marRight w:val="0"/>
          <w:marTop w:val="0"/>
          <w:marBottom w:val="0"/>
          <w:divBdr>
            <w:top w:val="none" w:sz="0" w:space="0" w:color="auto"/>
            <w:left w:val="none" w:sz="0" w:space="0" w:color="auto"/>
            <w:bottom w:val="none" w:sz="0" w:space="0" w:color="auto"/>
            <w:right w:val="none" w:sz="0" w:space="0" w:color="auto"/>
          </w:divBdr>
          <w:divsChild>
            <w:div w:id="105122057">
              <w:marLeft w:val="0"/>
              <w:marRight w:val="0"/>
              <w:marTop w:val="0"/>
              <w:marBottom w:val="0"/>
              <w:divBdr>
                <w:top w:val="none" w:sz="0" w:space="0" w:color="auto"/>
                <w:left w:val="none" w:sz="0" w:space="0" w:color="auto"/>
                <w:bottom w:val="none" w:sz="0" w:space="0" w:color="auto"/>
                <w:right w:val="none" w:sz="0" w:space="0" w:color="auto"/>
              </w:divBdr>
            </w:div>
          </w:divsChild>
        </w:div>
        <w:div w:id="543178737">
          <w:marLeft w:val="0"/>
          <w:marRight w:val="0"/>
          <w:marTop w:val="0"/>
          <w:marBottom w:val="0"/>
          <w:divBdr>
            <w:top w:val="none" w:sz="0" w:space="0" w:color="auto"/>
            <w:left w:val="none" w:sz="0" w:space="0" w:color="auto"/>
            <w:bottom w:val="none" w:sz="0" w:space="0" w:color="auto"/>
            <w:right w:val="none" w:sz="0" w:space="0" w:color="auto"/>
          </w:divBdr>
          <w:divsChild>
            <w:div w:id="1888225061">
              <w:marLeft w:val="0"/>
              <w:marRight w:val="0"/>
              <w:marTop w:val="0"/>
              <w:marBottom w:val="0"/>
              <w:divBdr>
                <w:top w:val="none" w:sz="0" w:space="0" w:color="auto"/>
                <w:left w:val="none" w:sz="0" w:space="0" w:color="auto"/>
                <w:bottom w:val="none" w:sz="0" w:space="0" w:color="auto"/>
                <w:right w:val="none" w:sz="0" w:space="0" w:color="auto"/>
              </w:divBdr>
            </w:div>
          </w:divsChild>
        </w:div>
        <w:div w:id="550728970">
          <w:marLeft w:val="0"/>
          <w:marRight w:val="0"/>
          <w:marTop w:val="0"/>
          <w:marBottom w:val="0"/>
          <w:divBdr>
            <w:top w:val="none" w:sz="0" w:space="0" w:color="auto"/>
            <w:left w:val="none" w:sz="0" w:space="0" w:color="auto"/>
            <w:bottom w:val="none" w:sz="0" w:space="0" w:color="auto"/>
            <w:right w:val="none" w:sz="0" w:space="0" w:color="auto"/>
          </w:divBdr>
          <w:divsChild>
            <w:div w:id="1837106140">
              <w:marLeft w:val="0"/>
              <w:marRight w:val="0"/>
              <w:marTop w:val="0"/>
              <w:marBottom w:val="0"/>
              <w:divBdr>
                <w:top w:val="none" w:sz="0" w:space="0" w:color="auto"/>
                <w:left w:val="none" w:sz="0" w:space="0" w:color="auto"/>
                <w:bottom w:val="none" w:sz="0" w:space="0" w:color="auto"/>
                <w:right w:val="none" w:sz="0" w:space="0" w:color="auto"/>
              </w:divBdr>
            </w:div>
          </w:divsChild>
        </w:div>
        <w:div w:id="556354571">
          <w:marLeft w:val="0"/>
          <w:marRight w:val="0"/>
          <w:marTop w:val="0"/>
          <w:marBottom w:val="0"/>
          <w:divBdr>
            <w:top w:val="none" w:sz="0" w:space="0" w:color="auto"/>
            <w:left w:val="none" w:sz="0" w:space="0" w:color="auto"/>
            <w:bottom w:val="none" w:sz="0" w:space="0" w:color="auto"/>
            <w:right w:val="none" w:sz="0" w:space="0" w:color="auto"/>
          </w:divBdr>
          <w:divsChild>
            <w:div w:id="1288272372">
              <w:marLeft w:val="0"/>
              <w:marRight w:val="0"/>
              <w:marTop w:val="0"/>
              <w:marBottom w:val="0"/>
              <w:divBdr>
                <w:top w:val="none" w:sz="0" w:space="0" w:color="auto"/>
                <w:left w:val="none" w:sz="0" w:space="0" w:color="auto"/>
                <w:bottom w:val="none" w:sz="0" w:space="0" w:color="auto"/>
                <w:right w:val="none" w:sz="0" w:space="0" w:color="auto"/>
              </w:divBdr>
            </w:div>
          </w:divsChild>
        </w:div>
        <w:div w:id="556429945">
          <w:marLeft w:val="0"/>
          <w:marRight w:val="0"/>
          <w:marTop w:val="0"/>
          <w:marBottom w:val="0"/>
          <w:divBdr>
            <w:top w:val="none" w:sz="0" w:space="0" w:color="auto"/>
            <w:left w:val="none" w:sz="0" w:space="0" w:color="auto"/>
            <w:bottom w:val="none" w:sz="0" w:space="0" w:color="auto"/>
            <w:right w:val="none" w:sz="0" w:space="0" w:color="auto"/>
          </w:divBdr>
          <w:divsChild>
            <w:div w:id="1896425566">
              <w:marLeft w:val="0"/>
              <w:marRight w:val="0"/>
              <w:marTop w:val="0"/>
              <w:marBottom w:val="0"/>
              <w:divBdr>
                <w:top w:val="none" w:sz="0" w:space="0" w:color="auto"/>
                <w:left w:val="none" w:sz="0" w:space="0" w:color="auto"/>
                <w:bottom w:val="none" w:sz="0" w:space="0" w:color="auto"/>
                <w:right w:val="none" w:sz="0" w:space="0" w:color="auto"/>
              </w:divBdr>
            </w:div>
          </w:divsChild>
        </w:div>
        <w:div w:id="557743662">
          <w:marLeft w:val="0"/>
          <w:marRight w:val="0"/>
          <w:marTop w:val="0"/>
          <w:marBottom w:val="0"/>
          <w:divBdr>
            <w:top w:val="none" w:sz="0" w:space="0" w:color="auto"/>
            <w:left w:val="none" w:sz="0" w:space="0" w:color="auto"/>
            <w:bottom w:val="none" w:sz="0" w:space="0" w:color="auto"/>
            <w:right w:val="none" w:sz="0" w:space="0" w:color="auto"/>
          </w:divBdr>
          <w:divsChild>
            <w:div w:id="1910774476">
              <w:marLeft w:val="0"/>
              <w:marRight w:val="0"/>
              <w:marTop w:val="0"/>
              <w:marBottom w:val="0"/>
              <w:divBdr>
                <w:top w:val="none" w:sz="0" w:space="0" w:color="auto"/>
                <w:left w:val="none" w:sz="0" w:space="0" w:color="auto"/>
                <w:bottom w:val="none" w:sz="0" w:space="0" w:color="auto"/>
                <w:right w:val="none" w:sz="0" w:space="0" w:color="auto"/>
              </w:divBdr>
            </w:div>
          </w:divsChild>
        </w:div>
        <w:div w:id="563877716">
          <w:marLeft w:val="0"/>
          <w:marRight w:val="0"/>
          <w:marTop w:val="0"/>
          <w:marBottom w:val="0"/>
          <w:divBdr>
            <w:top w:val="none" w:sz="0" w:space="0" w:color="auto"/>
            <w:left w:val="none" w:sz="0" w:space="0" w:color="auto"/>
            <w:bottom w:val="none" w:sz="0" w:space="0" w:color="auto"/>
            <w:right w:val="none" w:sz="0" w:space="0" w:color="auto"/>
          </w:divBdr>
          <w:divsChild>
            <w:div w:id="2021353397">
              <w:marLeft w:val="0"/>
              <w:marRight w:val="0"/>
              <w:marTop w:val="0"/>
              <w:marBottom w:val="0"/>
              <w:divBdr>
                <w:top w:val="none" w:sz="0" w:space="0" w:color="auto"/>
                <w:left w:val="none" w:sz="0" w:space="0" w:color="auto"/>
                <w:bottom w:val="none" w:sz="0" w:space="0" w:color="auto"/>
                <w:right w:val="none" w:sz="0" w:space="0" w:color="auto"/>
              </w:divBdr>
            </w:div>
          </w:divsChild>
        </w:div>
        <w:div w:id="586891608">
          <w:marLeft w:val="0"/>
          <w:marRight w:val="0"/>
          <w:marTop w:val="0"/>
          <w:marBottom w:val="0"/>
          <w:divBdr>
            <w:top w:val="none" w:sz="0" w:space="0" w:color="auto"/>
            <w:left w:val="none" w:sz="0" w:space="0" w:color="auto"/>
            <w:bottom w:val="none" w:sz="0" w:space="0" w:color="auto"/>
            <w:right w:val="none" w:sz="0" w:space="0" w:color="auto"/>
          </w:divBdr>
          <w:divsChild>
            <w:div w:id="566189647">
              <w:marLeft w:val="0"/>
              <w:marRight w:val="0"/>
              <w:marTop w:val="0"/>
              <w:marBottom w:val="0"/>
              <w:divBdr>
                <w:top w:val="none" w:sz="0" w:space="0" w:color="auto"/>
                <w:left w:val="none" w:sz="0" w:space="0" w:color="auto"/>
                <w:bottom w:val="none" w:sz="0" w:space="0" w:color="auto"/>
                <w:right w:val="none" w:sz="0" w:space="0" w:color="auto"/>
              </w:divBdr>
            </w:div>
          </w:divsChild>
        </w:div>
        <w:div w:id="591009105">
          <w:marLeft w:val="0"/>
          <w:marRight w:val="0"/>
          <w:marTop w:val="0"/>
          <w:marBottom w:val="0"/>
          <w:divBdr>
            <w:top w:val="none" w:sz="0" w:space="0" w:color="auto"/>
            <w:left w:val="none" w:sz="0" w:space="0" w:color="auto"/>
            <w:bottom w:val="none" w:sz="0" w:space="0" w:color="auto"/>
            <w:right w:val="none" w:sz="0" w:space="0" w:color="auto"/>
          </w:divBdr>
          <w:divsChild>
            <w:div w:id="561675914">
              <w:marLeft w:val="0"/>
              <w:marRight w:val="0"/>
              <w:marTop w:val="0"/>
              <w:marBottom w:val="0"/>
              <w:divBdr>
                <w:top w:val="none" w:sz="0" w:space="0" w:color="auto"/>
                <w:left w:val="none" w:sz="0" w:space="0" w:color="auto"/>
                <w:bottom w:val="none" w:sz="0" w:space="0" w:color="auto"/>
                <w:right w:val="none" w:sz="0" w:space="0" w:color="auto"/>
              </w:divBdr>
            </w:div>
          </w:divsChild>
        </w:div>
        <w:div w:id="601306530">
          <w:marLeft w:val="0"/>
          <w:marRight w:val="0"/>
          <w:marTop w:val="0"/>
          <w:marBottom w:val="0"/>
          <w:divBdr>
            <w:top w:val="none" w:sz="0" w:space="0" w:color="auto"/>
            <w:left w:val="none" w:sz="0" w:space="0" w:color="auto"/>
            <w:bottom w:val="none" w:sz="0" w:space="0" w:color="auto"/>
            <w:right w:val="none" w:sz="0" w:space="0" w:color="auto"/>
          </w:divBdr>
          <w:divsChild>
            <w:div w:id="868419428">
              <w:marLeft w:val="0"/>
              <w:marRight w:val="0"/>
              <w:marTop w:val="0"/>
              <w:marBottom w:val="0"/>
              <w:divBdr>
                <w:top w:val="none" w:sz="0" w:space="0" w:color="auto"/>
                <w:left w:val="none" w:sz="0" w:space="0" w:color="auto"/>
                <w:bottom w:val="none" w:sz="0" w:space="0" w:color="auto"/>
                <w:right w:val="none" w:sz="0" w:space="0" w:color="auto"/>
              </w:divBdr>
            </w:div>
          </w:divsChild>
        </w:div>
        <w:div w:id="605700668">
          <w:marLeft w:val="0"/>
          <w:marRight w:val="0"/>
          <w:marTop w:val="0"/>
          <w:marBottom w:val="0"/>
          <w:divBdr>
            <w:top w:val="none" w:sz="0" w:space="0" w:color="auto"/>
            <w:left w:val="none" w:sz="0" w:space="0" w:color="auto"/>
            <w:bottom w:val="none" w:sz="0" w:space="0" w:color="auto"/>
            <w:right w:val="none" w:sz="0" w:space="0" w:color="auto"/>
          </w:divBdr>
          <w:divsChild>
            <w:div w:id="500199449">
              <w:marLeft w:val="0"/>
              <w:marRight w:val="0"/>
              <w:marTop w:val="0"/>
              <w:marBottom w:val="0"/>
              <w:divBdr>
                <w:top w:val="none" w:sz="0" w:space="0" w:color="auto"/>
                <w:left w:val="none" w:sz="0" w:space="0" w:color="auto"/>
                <w:bottom w:val="none" w:sz="0" w:space="0" w:color="auto"/>
                <w:right w:val="none" w:sz="0" w:space="0" w:color="auto"/>
              </w:divBdr>
            </w:div>
            <w:div w:id="1837184655">
              <w:marLeft w:val="0"/>
              <w:marRight w:val="0"/>
              <w:marTop w:val="0"/>
              <w:marBottom w:val="0"/>
              <w:divBdr>
                <w:top w:val="none" w:sz="0" w:space="0" w:color="auto"/>
                <w:left w:val="none" w:sz="0" w:space="0" w:color="auto"/>
                <w:bottom w:val="none" w:sz="0" w:space="0" w:color="auto"/>
                <w:right w:val="none" w:sz="0" w:space="0" w:color="auto"/>
              </w:divBdr>
            </w:div>
            <w:div w:id="1972249354">
              <w:marLeft w:val="0"/>
              <w:marRight w:val="0"/>
              <w:marTop w:val="0"/>
              <w:marBottom w:val="0"/>
              <w:divBdr>
                <w:top w:val="none" w:sz="0" w:space="0" w:color="auto"/>
                <w:left w:val="none" w:sz="0" w:space="0" w:color="auto"/>
                <w:bottom w:val="none" w:sz="0" w:space="0" w:color="auto"/>
                <w:right w:val="none" w:sz="0" w:space="0" w:color="auto"/>
              </w:divBdr>
            </w:div>
          </w:divsChild>
        </w:div>
        <w:div w:id="607736411">
          <w:marLeft w:val="0"/>
          <w:marRight w:val="0"/>
          <w:marTop w:val="0"/>
          <w:marBottom w:val="0"/>
          <w:divBdr>
            <w:top w:val="none" w:sz="0" w:space="0" w:color="auto"/>
            <w:left w:val="none" w:sz="0" w:space="0" w:color="auto"/>
            <w:bottom w:val="none" w:sz="0" w:space="0" w:color="auto"/>
            <w:right w:val="none" w:sz="0" w:space="0" w:color="auto"/>
          </w:divBdr>
          <w:divsChild>
            <w:div w:id="1988972757">
              <w:marLeft w:val="0"/>
              <w:marRight w:val="0"/>
              <w:marTop w:val="0"/>
              <w:marBottom w:val="0"/>
              <w:divBdr>
                <w:top w:val="none" w:sz="0" w:space="0" w:color="auto"/>
                <w:left w:val="none" w:sz="0" w:space="0" w:color="auto"/>
                <w:bottom w:val="none" w:sz="0" w:space="0" w:color="auto"/>
                <w:right w:val="none" w:sz="0" w:space="0" w:color="auto"/>
              </w:divBdr>
            </w:div>
          </w:divsChild>
        </w:div>
        <w:div w:id="612640246">
          <w:marLeft w:val="0"/>
          <w:marRight w:val="0"/>
          <w:marTop w:val="0"/>
          <w:marBottom w:val="0"/>
          <w:divBdr>
            <w:top w:val="none" w:sz="0" w:space="0" w:color="auto"/>
            <w:left w:val="none" w:sz="0" w:space="0" w:color="auto"/>
            <w:bottom w:val="none" w:sz="0" w:space="0" w:color="auto"/>
            <w:right w:val="none" w:sz="0" w:space="0" w:color="auto"/>
          </w:divBdr>
          <w:divsChild>
            <w:div w:id="687025159">
              <w:marLeft w:val="0"/>
              <w:marRight w:val="0"/>
              <w:marTop w:val="0"/>
              <w:marBottom w:val="0"/>
              <w:divBdr>
                <w:top w:val="none" w:sz="0" w:space="0" w:color="auto"/>
                <w:left w:val="none" w:sz="0" w:space="0" w:color="auto"/>
                <w:bottom w:val="none" w:sz="0" w:space="0" w:color="auto"/>
                <w:right w:val="none" w:sz="0" w:space="0" w:color="auto"/>
              </w:divBdr>
            </w:div>
          </w:divsChild>
        </w:div>
        <w:div w:id="617296633">
          <w:marLeft w:val="0"/>
          <w:marRight w:val="0"/>
          <w:marTop w:val="0"/>
          <w:marBottom w:val="0"/>
          <w:divBdr>
            <w:top w:val="none" w:sz="0" w:space="0" w:color="auto"/>
            <w:left w:val="none" w:sz="0" w:space="0" w:color="auto"/>
            <w:bottom w:val="none" w:sz="0" w:space="0" w:color="auto"/>
            <w:right w:val="none" w:sz="0" w:space="0" w:color="auto"/>
          </w:divBdr>
          <w:divsChild>
            <w:div w:id="1773669137">
              <w:marLeft w:val="0"/>
              <w:marRight w:val="0"/>
              <w:marTop w:val="0"/>
              <w:marBottom w:val="0"/>
              <w:divBdr>
                <w:top w:val="none" w:sz="0" w:space="0" w:color="auto"/>
                <w:left w:val="none" w:sz="0" w:space="0" w:color="auto"/>
                <w:bottom w:val="none" w:sz="0" w:space="0" w:color="auto"/>
                <w:right w:val="none" w:sz="0" w:space="0" w:color="auto"/>
              </w:divBdr>
            </w:div>
          </w:divsChild>
        </w:div>
        <w:div w:id="647704994">
          <w:marLeft w:val="0"/>
          <w:marRight w:val="0"/>
          <w:marTop w:val="0"/>
          <w:marBottom w:val="0"/>
          <w:divBdr>
            <w:top w:val="none" w:sz="0" w:space="0" w:color="auto"/>
            <w:left w:val="none" w:sz="0" w:space="0" w:color="auto"/>
            <w:bottom w:val="none" w:sz="0" w:space="0" w:color="auto"/>
            <w:right w:val="none" w:sz="0" w:space="0" w:color="auto"/>
          </w:divBdr>
          <w:divsChild>
            <w:div w:id="551042814">
              <w:marLeft w:val="0"/>
              <w:marRight w:val="0"/>
              <w:marTop w:val="0"/>
              <w:marBottom w:val="0"/>
              <w:divBdr>
                <w:top w:val="none" w:sz="0" w:space="0" w:color="auto"/>
                <w:left w:val="none" w:sz="0" w:space="0" w:color="auto"/>
                <w:bottom w:val="none" w:sz="0" w:space="0" w:color="auto"/>
                <w:right w:val="none" w:sz="0" w:space="0" w:color="auto"/>
              </w:divBdr>
            </w:div>
          </w:divsChild>
        </w:div>
        <w:div w:id="651061964">
          <w:marLeft w:val="0"/>
          <w:marRight w:val="0"/>
          <w:marTop w:val="0"/>
          <w:marBottom w:val="0"/>
          <w:divBdr>
            <w:top w:val="none" w:sz="0" w:space="0" w:color="auto"/>
            <w:left w:val="none" w:sz="0" w:space="0" w:color="auto"/>
            <w:bottom w:val="none" w:sz="0" w:space="0" w:color="auto"/>
            <w:right w:val="none" w:sz="0" w:space="0" w:color="auto"/>
          </w:divBdr>
          <w:divsChild>
            <w:div w:id="1094592639">
              <w:marLeft w:val="0"/>
              <w:marRight w:val="0"/>
              <w:marTop w:val="0"/>
              <w:marBottom w:val="0"/>
              <w:divBdr>
                <w:top w:val="none" w:sz="0" w:space="0" w:color="auto"/>
                <w:left w:val="none" w:sz="0" w:space="0" w:color="auto"/>
                <w:bottom w:val="none" w:sz="0" w:space="0" w:color="auto"/>
                <w:right w:val="none" w:sz="0" w:space="0" w:color="auto"/>
              </w:divBdr>
            </w:div>
          </w:divsChild>
        </w:div>
        <w:div w:id="667288717">
          <w:marLeft w:val="0"/>
          <w:marRight w:val="0"/>
          <w:marTop w:val="0"/>
          <w:marBottom w:val="0"/>
          <w:divBdr>
            <w:top w:val="none" w:sz="0" w:space="0" w:color="auto"/>
            <w:left w:val="none" w:sz="0" w:space="0" w:color="auto"/>
            <w:bottom w:val="none" w:sz="0" w:space="0" w:color="auto"/>
            <w:right w:val="none" w:sz="0" w:space="0" w:color="auto"/>
          </w:divBdr>
          <w:divsChild>
            <w:div w:id="730884978">
              <w:marLeft w:val="0"/>
              <w:marRight w:val="0"/>
              <w:marTop w:val="0"/>
              <w:marBottom w:val="0"/>
              <w:divBdr>
                <w:top w:val="none" w:sz="0" w:space="0" w:color="auto"/>
                <w:left w:val="none" w:sz="0" w:space="0" w:color="auto"/>
                <w:bottom w:val="none" w:sz="0" w:space="0" w:color="auto"/>
                <w:right w:val="none" w:sz="0" w:space="0" w:color="auto"/>
              </w:divBdr>
            </w:div>
          </w:divsChild>
        </w:div>
        <w:div w:id="668408208">
          <w:marLeft w:val="0"/>
          <w:marRight w:val="0"/>
          <w:marTop w:val="0"/>
          <w:marBottom w:val="0"/>
          <w:divBdr>
            <w:top w:val="none" w:sz="0" w:space="0" w:color="auto"/>
            <w:left w:val="none" w:sz="0" w:space="0" w:color="auto"/>
            <w:bottom w:val="none" w:sz="0" w:space="0" w:color="auto"/>
            <w:right w:val="none" w:sz="0" w:space="0" w:color="auto"/>
          </w:divBdr>
          <w:divsChild>
            <w:div w:id="1503084393">
              <w:marLeft w:val="0"/>
              <w:marRight w:val="0"/>
              <w:marTop w:val="0"/>
              <w:marBottom w:val="0"/>
              <w:divBdr>
                <w:top w:val="none" w:sz="0" w:space="0" w:color="auto"/>
                <w:left w:val="none" w:sz="0" w:space="0" w:color="auto"/>
                <w:bottom w:val="none" w:sz="0" w:space="0" w:color="auto"/>
                <w:right w:val="none" w:sz="0" w:space="0" w:color="auto"/>
              </w:divBdr>
            </w:div>
          </w:divsChild>
        </w:div>
        <w:div w:id="673413441">
          <w:marLeft w:val="0"/>
          <w:marRight w:val="0"/>
          <w:marTop w:val="0"/>
          <w:marBottom w:val="0"/>
          <w:divBdr>
            <w:top w:val="none" w:sz="0" w:space="0" w:color="auto"/>
            <w:left w:val="none" w:sz="0" w:space="0" w:color="auto"/>
            <w:bottom w:val="none" w:sz="0" w:space="0" w:color="auto"/>
            <w:right w:val="none" w:sz="0" w:space="0" w:color="auto"/>
          </w:divBdr>
          <w:divsChild>
            <w:div w:id="394012722">
              <w:marLeft w:val="0"/>
              <w:marRight w:val="0"/>
              <w:marTop w:val="0"/>
              <w:marBottom w:val="0"/>
              <w:divBdr>
                <w:top w:val="none" w:sz="0" w:space="0" w:color="auto"/>
                <w:left w:val="none" w:sz="0" w:space="0" w:color="auto"/>
                <w:bottom w:val="none" w:sz="0" w:space="0" w:color="auto"/>
                <w:right w:val="none" w:sz="0" w:space="0" w:color="auto"/>
              </w:divBdr>
            </w:div>
          </w:divsChild>
        </w:div>
        <w:div w:id="683439835">
          <w:marLeft w:val="0"/>
          <w:marRight w:val="0"/>
          <w:marTop w:val="0"/>
          <w:marBottom w:val="0"/>
          <w:divBdr>
            <w:top w:val="none" w:sz="0" w:space="0" w:color="auto"/>
            <w:left w:val="none" w:sz="0" w:space="0" w:color="auto"/>
            <w:bottom w:val="none" w:sz="0" w:space="0" w:color="auto"/>
            <w:right w:val="none" w:sz="0" w:space="0" w:color="auto"/>
          </w:divBdr>
          <w:divsChild>
            <w:div w:id="1668972007">
              <w:marLeft w:val="0"/>
              <w:marRight w:val="0"/>
              <w:marTop w:val="0"/>
              <w:marBottom w:val="0"/>
              <w:divBdr>
                <w:top w:val="none" w:sz="0" w:space="0" w:color="auto"/>
                <w:left w:val="none" w:sz="0" w:space="0" w:color="auto"/>
                <w:bottom w:val="none" w:sz="0" w:space="0" w:color="auto"/>
                <w:right w:val="none" w:sz="0" w:space="0" w:color="auto"/>
              </w:divBdr>
            </w:div>
          </w:divsChild>
        </w:div>
        <w:div w:id="692925875">
          <w:marLeft w:val="0"/>
          <w:marRight w:val="0"/>
          <w:marTop w:val="0"/>
          <w:marBottom w:val="0"/>
          <w:divBdr>
            <w:top w:val="none" w:sz="0" w:space="0" w:color="auto"/>
            <w:left w:val="none" w:sz="0" w:space="0" w:color="auto"/>
            <w:bottom w:val="none" w:sz="0" w:space="0" w:color="auto"/>
            <w:right w:val="none" w:sz="0" w:space="0" w:color="auto"/>
          </w:divBdr>
          <w:divsChild>
            <w:div w:id="33970183">
              <w:marLeft w:val="0"/>
              <w:marRight w:val="0"/>
              <w:marTop w:val="0"/>
              <w:marBottom w:val="0"/>
              <w:divBdr>
                <w:top w:val="none" w:sz="0" w:space="0" w:color="auto"/>
                <w:left w:val="none" w:sz="0" w:space="0" w:color="auto"/>
                <w:bottom w:val="none" w:sz="0" w:space="0" w:color="auto"/>
                <w:right w:val="none" w:sz="0" w:space="0" w:color="auto"/>
              </w:divBdr>
            </w:div>
          </w:divsChild>
        </w:div>
        <w:div w:id="696080472">
          <w:marLeft w:val="0"/>
          <w:marRight w:val="0"/>
          <w:marTop w:val="0"/>
          <w:marBottom w:val="0"/>
          <w:divBdr>
            <w:top w:val="none" w:sz="0" w:space="0" w:color="auto"/>
            <w:left w:val="none" w:sz="0" w:space="0" w:color="auto"/>
            <w:bottom w:val="none" w:sz="0" w:space="0" w:color="auto"/>
            <w:right w:val="none" w:sz="0" w:space="0" w:color="auto"/>
          </w:divBdr>
          <w:divsChild>
            <w:div w:id="268584799">
              <w:marLeft w:val="0"/>
              <w:marRight w:val="0"/>
              <w:marTop w:val="0"/>
              <w:marBottom w:val="0"/>
              <w:divBdr>
                <w:top w:val="none" w:sz="0" w:space="0" w:color="auto"/>
                <w:left w:val="none" w:sz="0" w:space="0" w:color="auto"/>
                <w:bottom w:val="none" w:sz="0" w:space="0" w:color="auto"/>
                <w:right w:val="none" w:sz="0" w:space="0" w:color="auto"/>
              </w:divBdr>
            </w:div>
          </w:divsChild>
        </w:div>
        <w:div w:id="698359221">
          <w:marLeft w:val="0"/>
          <w:marRight w:val="0"/>
          <w:marTop w:val="0"/>
          <w:marBottom w:val="0"/>
          <w:divBdr>
            <w:top w:val="none" w:sz="0" w:space="0" w:color="auto"/>
            <w:left w:val="none" w:sz="0" w:space="0" w:color="auto"/>
            <w:bottom w:val="none" w:sz="0" w:space="0" w:color="auto"/>
            <w:right w:val="none" w:sz="0" w:space="0" w:color="auto"/>
          </w:divBdr>
          <w:divsChild>
            <w:div w:id="628049135">
              <w:marLeft w:val="0"/>
              <w:marRight w:val="0"/>
              <w:marTop w:val="0"/>
              <w:marBottom w:val="0"/>
              <w:divBdr>
                <w:top w:val="none" w:sz="0" w:space="0" w:color="auto"/>
                <w:left w:val="none" w:sz="0" w:space="0" w:color="auto"/>
                <w:bottom w:val="none" w:sz="0" w:space="0" w:color="auto"/>
                <w:right w:val="none" w:sz="0" w:space="0" w:color="auto"/>
              </w:divBdr>
            </w:div>
          </w:divsChild>
        </w:div>
        <w:div w:id="707293579">
          <w:marLeft w:val="0"/>
          <w:marRight w:val="0"/>
          <w:marTop w:val="0"/>
          <w:marBottom w:val="0"/>
          <w:divBdr>
            <w:top w:val="none" w:sz="0" w:space="0" w:color="auto"/>
            <w:left w:val="none" w:sz="0" w:space="0" w:color="auto"/>
            <w:bottom w:val="none" w:sz="0" w:space="0" w:color="auto"/>
            <w:right w:val="none" w:sz="0" w:space="0" w:color="auto"/>
          </w:divBdr>
          <w:divsChild>
            <w:div w:id="543493549">
              <w:marLeft w:val="0"/>
              <w:marRight w:val="0"/>
              <w:marTop w:val="0"/>
              <w:marBottom w:val="0"/>
              <w:divBdr>
                <w:top w:val="none" w:sz="0" w:space="0" w:color="auto"/>
                <w:left w:val="none" w:sz="0" w:space="0" w:color="auto"/>
                <w:bottom w:val="none" w:sz="0" w:space="0" w:color="auto"/>
                <w:right w:val="none" w:sz="0" w:space="0" w:color="auto"/>
              </w:divBdr>
            </w:div>
            <w:div w:id="548491164">
              <w:marLeft w:val="0"/>
              <w:marRight w:val="0"/>
              <w:marTop w:val="0"/>
              <w:marBottom w:val="0"/>
              <w:divBdr>
                <w:top w:val="none" w:sz="0" w:space="0" w:color="auto"/>
                <w:left w:val="none" w:sz="0" w:space="0" w:color="auto"/>
                <w:bottom w:val="none" w:sz="0" w:space="0" w:color="auto"/>
                <w:right w:val="none" w:sz="0" w:space="0" w:color="auto"/>
              </w:divBdr>
            </w:div>
          </w:divsChild>
        </w:div>
        <w:div w:id="708719739">
          <w:marLeft w:val="0"/>
          <w:marRight w:val="0"/>
          <w:marTop w:val="0"/>
          <w:marBottom w:val="0"/>
          <w:divBdr>
            <w:top w:val="none" w:sz="0" w:space="0" w:color="auto"/>
            <w:left w:val="none" w:sz="0" w:space="0" w:color="auto"/>
            <w:bottom w:val="none" w:sz="0" w:space="0" w:color="auto"/>
            <w:right w:val="none" w:sz="0" w:space="0" w:color="auto"/>
          </w:divBdr>
          <w:divsChild>
            <w:div w:id="2020354375">
              <w:marLeft w:val="0"/>
              <w:marRight w:val="0"/>
              <w:marTop w:val="0"/>
              <w:marBottom w:val="0"/>
              <w:divBdr>
                <w:top w:val="none" w:sz="0" w:space="0" w:color="auto"/>
                <w:left w:val="none" w:sz="0" w:space="0" w:color="auto"/>
                <w:bottom w:val="none" w:sz="0" w:space="0" w:color="auto"/>
                <w:right w:val="none" w:sz="0" w:space="0" w:color="auto"/>
              </w:divBdr>
            </w:div>
          </w:divsChild>
        </w:div>
        <w:div w:id="715466362">
          <w:marLeft w:val="0"/>
          <w:marRight w:val="0"/>
          <w:marTop w:val="0"/>
          <w:marBottom w:val="0"/>
          <w:divBdr>
            <w:top w:val="none" w:sz="0" w:space="0" w:color="auto"/>
            <w:left w:val="none" w:sz="0" w:space="0" w:color="auto"/>
            <w:bottom w:val="none" w:sz="0" w:space="0" w:color="auto"/>
            <w:right w:val="none" w:sz="0" w:space="0" w:color="auto"/>
          </w:divBdr>
          <w:divsChild>
            <w:div w:id="802309162">
              <w:marLeft w:val="0"/>
              <w:marRight w:val="0"/>
              <w:marTop w:val="0"/>
              <w:marBottom w:val="0"/>
              <w:divBdr>
                <w:top w:val="none" w:sz="0" w:space="0" w:color="auto"/>
                <w:left w:val="none" w:sz="0" w:space="0" w:color="auto"/>
                <w:bottom w:val="none" w:sz="0" w:space="0" w:color="auto"/>
                <w:right w:val="none" w:sz="0" w:space="0" w:color="auto"/>
              </w:divBdr>
            </w:div>
          </w:divsChild>
        </w:div>
        <w:div w:id="723330892">
          <w:marLeft w:val="0"/>
          <w:marRight w:val="0"/>
          <w:marTop w:val="0"/>
          <w:marBottom w:val="0"/>
          <w:divBdr>
            <w:top w:val="none" w:sz="0" w:space="0" w:color="auto"/>
            <w:left w:val="none" w:sz="0" w:space="0" w:color="auto"/>
            <w:bottom w:val="none" w:sz="0" w:space="0" w:color="auto"/>
            <w:right w:val="none" w:sz="0" w:space="0" w:color="auto"/>
          </w:divBdr>
          <w:divsChild>
            <w:div w:id="1281958785">
              <w:marLeft w:val="0"/>
              <w:marRight w:val="0"/>
              <w:marTop w:val="0"/>
              <w:marBottom w:val="0"/>
              <w:divBdr>
                <w:top w:val="none" w:sz="0" w:space="0" w:color="auto"/>
                <w:left w:val="none" w:sz="0" w:space="0" w:color="auto"/>
                <w:bottom w:val="none" w:sz="0" w:space="0" w:color="auto"/>
                <w:right w:val="none" w:sz="0" w:space="0" w:color="auto"/>
              </w:divBdr>
            </w:div>
          </w:divsChild>
        </w:div>
        <w:div w:id="727536113">
          <w:marLeft w:val="0"/>
          <w:marRight w:val="0"/>
          <w:marTop w:val="0"/>
          <w:marBottom w:val="0"/>
          <w:divBdr>
            <w:top w:val="none" w:sz="0" w:space="0" w:color="auto"/>
            <w:left w:val="none" w:sz="0" w:space="0" w:color="auto"/>
            <w:bottom w:val="none" w:sz="0" w:space="0" w:color="auto"/>
            <w:right w:val="none" w:sz="0" w:space="0" w:color="auto"/>
          </w:divBdr>
          <w:divsChild>
            <w:div w:id="185488654">
              <w:marLeft w:val="0"/>
              <w:marRight w:val="0"/>
              <w:marTop w:val="0"/>
              <w:marBottom w:val="0"/>
              <w:divBdr>
                <w:top w:val="none" w:sz="0" w:space="0" w:color="auto"/>
                <w:left w:val="none" w:sz="0" w:space="0" w:color="auto"/>
                <w:bottom w:val="none" w:sz="0" w:space="0" w:color="auto"/>
                <w:right w:val="none" w:sz="0" w:space="0" w:color="auto"/>
              </w:divBdr>
            </w:div>
          </w:divsChild>
        </w:div>
        <w:div w:id="728574359">
          <w:marLeft w:val="0"/>
          <w:marRight w:val="0"/>
          <w:marTop w:val="0"/>
          <w:marBottom w:val="0"/>
          <w:divBdr>
            <w:top w:val="none" w:sz="0" w:space="0" w:color="auto"/>
            <w:left w:val="none" w:sz="0" w:space="0" w:color="auto"/>
            <w:bottom w:val="none" w:sz="0" w:space="0" w:color="auto"/>
            <w:right w:val="none" w:sz="0" w:space="0" w:color="auto"/>
          </w:divBdr>
          <w:divsChild>
            <w:div w:id="482897495">
              <w:marLeft w:val="0"/>
              <w:marRight w:val="0"/>
              <w:marTop w:val="0"/>
              <w:marBottom w:val="0"/>
              <w:divBdr>
                <w:top w:val="none" w:sz="0" w:space="0" w:color="auto"/>
                <w:left w:val="none" w:sz="0" w:space="0" w:color="auto"/>
                <w:bottom w:val="none" w:sz="0" w:space="0" w:color="auto"/>
                <w:right w:val="none" w:sz="0" w:space="0" w:color="auto"/>
              </w:divBdr>
            </w:div>
          </w:divsChild>
        </w:div>
        <w:div w:id="729839457">
          <w:marLeft w:val="0"/>
          <w:marRight w:val="0"/>
          <w:marTop w:val="0"/>
          <w:marBottom w:val="0"/>
          <w:divBdr>
            <w:top w:val="none" w:sz="0" w:space="0" w:color="auto"/>
            <w:left w:val="none" w:sz="0" w:space="0" w:color="auto"/>
            <w:bottom w:val="none" w:sz="0" w:space="0" w:color="auto"/>
            <w:right w:val="none" w:sz="0" w:space="0" w:color="auto"/>
          </w:divBdr>
          <w:divsChild>
            <w:div w:id="573471780">
              <w:marLeft w:val="0"/>
              <w:marRight w:val="0"/>
              <w:marTop w:val="0"/>
              <w:marBottom w:val="0"/>
              <w:divBdr>
                <w:top w:val="none" w:sz="0" w:space="0" w:color="auto"/>
                <w:left w:val="none" w:sz="0" w:space="0" w:color="auto"/>
                <w:bottom w:val="none" w:sz="0" w:space="0" w:color="auto"/>
                <w:right w:val="none" w:sz="0" w:space="0" w:color="auto"/>
              </w:divBdr>
            </w:div>
          </w:divsChild>
        </w:div>
        <w:div w:id="731465732">
          <w:marLeft w:val="0"/>
          <w:marRight w:val="0"/>
          <w:marTop w:val="0"/>
          <w:marBottom w:val="0"/>
          <w:divBdr>
            <w:top w:val="none" w:sz="0" w:space="0" w:color="auto"/>
            <w:left w:val="none" w:sz="0" w:space="0" w:color="auto"/>
            <w:bottom w:val="none" w:sz="0" w:space="0" w:color="auto"/>
            <w:right w:val="none" w:sz="0" w:space="0" w:color="auto"/>
          </w:divBdr>
          <w:divsChild>
            <w:div w:id="958292863">
              <w:marLeft w:val="0"/>
              <w:marRight w:val="0"/>
              <w:marTop w:val="0"/>
              <w:marBottom w:val="0"/>
              <w:divBdr>
                <w:top w:val="none" w:sz="0" w:space="0" w:color="auto"/>
                <w:left w:val="none" w:sz="0" w:space="0" w:color="auto"/>
                <w:bottom w:val="none" w:sz="0" w:space="0" w:color="auto"/>
                <w:right w:val="none" w:sz="0" w:space="0" w:color="auto"/>
              </w:divBdr>
            </w:div>
          </w:divsChild>
        </w:div>
        <w:div w:id="734625081">
          <w:marLeft w:val="0"/>
          <w:marRight w:val="0"/>
          <w:marTop w:val="0"/>
          <w:marBottom w:val="0"/>
          <w:divBdr>
            <w:top w:val="none" w:sz="0" w:space="0" w:color="auto"/>
            <w:left w:val="none" w:sz="0" w:space="0" w:color="auto"/>
            <w:bottom w:val="none" w:sz="0" w:space="0" w:color="auto"/>
            <w:right w:val="none" w:sz="0" w:space="0" w:color="auto"/>
          </w:divBdr>
          <w:divsChild>
            <w:div w:id="1875846625">
              <w:marLeft w:val="0"/>
              <w:marRight w:val="0"/>
              <w:marTop w:val="0"/>
              <w:marBottom w:val="0"/>
              <w:divBdr>
                <w:top w:val="none" w:sz="0" w:space="0" w:color="auto"/>
                <w:left w:val="none" w:sz="0" w:space="0" w:color="auto"/>
                <w:bottom w:val="none" w:sz="0" w:space="0" w:color="auto"/>
                <w:right w:val="none" w:sz="0" w:space="0" w:color="auto"/>
              </w:divBdr>
            </w:div>
          </w:divsChild>
        </w:div>
        <w:div w:id="739668763">
          <w:marLeft w:val="0"/>
          <w:marRight w:val="0"/>
          <w:marTop w:val="0"/>
          <w:marBottom w:val="0"/>
          <w:divBdr>
            <w:top w:val="none" w:sz="0" w:space="0" w:color="auto"/>
            <w:left w:val="none" w:sz="0" w:space="0" w:color="auto"/>
            <w:bottom w:val="none" w:sz="0" w:space="0" w:color="auto"/>
            <w:right w:val="none" w:sz="0" w:space="0" w:color="auto"/>
          </w:divBdr>
          <w:divsChild>
            <w:div w:id="513960989">
              <w:marLeft w:val="0"/>
              <w:marRight w:val="0"/>
              <w:marTop w:val="0"/>
              <w:marBottom w:val="0"/>
              <w:divBdr>
                <w:top w:val="none" w:sz="0" w:space="0" w:color="auto"/>
                <w:left w:val="none" w:sz="0" w:space="0" w:color="auto"/>
                <w:bottom w:val="none" w:sz="0" w:space="0" w:color="auto"/>
                <w:right w:val="none" w:sz="0" w:space="0" w:color="auto"/>
              </w:divBdr>
            </w:div>
          </w:divsChild>
        </w:div>
        <w:div w:id="757603357">
          <w:marLeft w:val="0"/>
          <w:marRight w:val="0"/>
          <w:marTop w:val="0"/>
          <w:marBottom w:val="0"/>
          <w:divBdr>
            <w:top w:val="none" w:sz="0" w:space="0" w:color="auto"/>
            <w:left w:val="none" w:sz="0" w:space="0" w:color="auto"/>
            <w:bottom w:val="none" w:sz="0" w:space="0" w:color="auto"/>
            <w:right w:val="none" w:sz="0" w:space="0" w:color="auto"/>
          </w:divBdr>
          <w:divsChild>
            <w:div w:id="1194147818">
              <w:marLeft w:val="0"/>
              <w:marRight w:val="0"/>
              <w:marTop w:val="0"/>
              <w:marBottom w:val="0"/>
              <w:divBdr>
                <w:top w:val="none" w:sz="0" w:space="0" w:color="auto"/>
                <w:left w:val="none" w:sz="0" w:space="0" w:color="auto"/>
                <w:bottom w:val="none" w:sz="0" w:space="0" w:color="auto"/>
                <w:right w:val="none" w:sz="0" w:space="0" w:color="auto"/>
              </w:divBdr>
            </w:div>
            <w:div w:id="1322387618">
              <w:marLeft w:val="0"/>
              <w:marRight w:val="0"/>
              <w:marTop w:val="0"/>
              <w:marBottom w:val="0"/>
              <w:divBdr>
                <w:top w:val="none" w:sz="0" w:space="0" w:color="auto"/>
                <w:left w:val="none" w:sz="0" w:space="0" w:color="auto"/>
                <w:bottom w:val="none" w:sz="0" w:space="0" w:color="auto"/>
                <w:right w:val="none" w:sz="0" w:space="0" w:color="auto"/>
              </w:divBdr>
            </w:div>
            <w:div w:id="2135755288">
              <w:marLeft w:val="0"/>
              <w:marRight w:val="0"/>
              <w:marTop w:val="0"/>
              <w:marBottom w:val="0"/>
              <w:divBdr>
                <w:top w:val="none" w:sz="0" w:space="0" w:color="auto"/>
                <w:left w:val="none" w:sz="0" w:space="0" w:color="auto"/>
                <w:bottom w:val="none" w:sz="0" w:space="0" w:color="auto"/>
                <w:right w:val="none" w:sz="0" w:space="0" w:color="auto"/>
              </w:divBdr>
              <w:divsChild>
                <w:div w:id="1873566156">
                  <w:marLeft w:val="0"/>
                  <w:marRight w:val="0"/>
                  <w:marTop w:val="30"/>
                  <w:marBottom w:val="30"/>
                  <w:divBdr>
                    <w:top w:val="none" w:sz="0" w:space="0" w:color="auto"/>
                    <w:left w:val="none" w:sz="0" w:space="0" w:color="auto"/>
                    <w:bottom w:val="none" w:sz="0" w:space="0" w:color="auto"/>
                    <w:right w:val="none" w:sz="0" w:space="0" w:color="auto"/>
                  </w:divBdr>
                  <w:divsChild>
                    <w:div w:id="106044031">
                      <w:marLeft w:val="0"/>
                      <w:marRight w:val="0"/>
                      <w:marTop w:val="0"/>
                      <w:marBottom w:val="0"/>
                      <w:divBdr>
                        <w:top w:val="none" w:sz="0" w:space="0" w:color="auto"/>
                        <w:left w:val="none" w:sz="0" w:space="0" w:color="auto"/>
                        <w:bottom w:val="none" w:sz="0" w:space="0" w:color="auto"/>
                        <w:right w:val="none" w:sz="0" w:space="0" w:color="auto"/>
                      </w:divBdr>
                      <w:divsChild>
                        <w:div w:id="1365130104">
                          <w:marLeft w:val="0"/>
                          <w:marRight w:val="0"/>
                          <w:marTop w:val="0"/>
                          <w:marBottom w:val="0"/>
                          <w:divBdr>
                            <w:top w:val="none" w:sz="0" w:space="0" w:color="auto"/>
                            <w:left w:val="none" w:sz="0" w:space="0" w:color="auto"/>
                            <w:bottom w:val="none" w:sz="0" w:space="0" w:color="auto"/>
                            <w:right w:val="none" w:sz="0" w:space="0" w:color="auto"/>
                          </w:divBdr>
                        </w:div>
                      </w:divsChild>
                    </w:div>
                    <w:div w:id="138110526">
                      <w:marLeft w:val="0"/>
                      <w:marRight w:val="0"/>
                      <w:marTop w:val="0"/>
                      <w:marBottom w:val="0"/>
                      <w:divBdr>
                        <w:top w:val="none" w:sz="0" w:space="0" w:color="auto"/>
                        <w:left w:val="none" w:sz="0" w:space="0" w:color="auto"/>
                        <w:bottom w:val="none" w:sz="0" w:space="0" w:color="auto"/>
                        <w:right w:val="none" w:sz="0" w:space="0" w:color="auto"/>
                      </w:divBdr>
                      <w:divsChild>
                        <w:div w:id="1274167080">
                          <w:marLeft w:val="0"/>
                          <w:marRight w:val="0"/>
                          <w:marTop w:val="0"/>
                          <w:marBottom w:val="0"/>
                          <w:divBdr>
                            <w:top w:val="none" w:sz="0" w:space="0" w:color="auto"/>
                            <w:left w:val="none" w:sz="0" w:space="0" w:color="auto"/>
                            <w:bottom w:val="none" w:sz="0" w:space="0" w:color="auto"/>
                            <w:right w:val="none" w:sz="0" w:space="0" w:color="auto"/>
                          </w:divBdr>
                        </w:div>
                      </w:divsChild>
                    </w:div>
                    <w:div w:id="142819538">
                      <w:marLeft w:val="0"/>
                      <w:marRight w:val="0"/>
                      <w:marTop w:val="0"/>
                      <w:marBottom w:val="0"/>
                      <w:divBdr>
                        <w:top w:val="none" w:sz="0" w:space="0" w:color="auto"/>
                        <w:left w:val="none" w:sz="0" w:space="0" w:color="auto"/>
                        <w:bottom w:val="none" w:sz="0" w:space="0" w:color="auto"/>
                        <w:right w:val="none" w:sz="0" w:space="0" w:color="auto"/>
                      </w:divBdr>
                      <w:divsChild>
                        <w:div w:id="246694103">
                          <w:marLeft w:val="0"/>
                          <w:marRight w:val="0"/>
                          <w:marTop w:val="0"/>
                          <w:marBottom w:val="0"/>
                          <w:divBdr>
                            <w:top w:val="none" w:sz="0" w:space="0" w:color="auto"/>
                            <w:left w:val="none" w:sz="0" w:space="0" w:color="auto"/>
                            <w:bottom w:val="none" w:sz="0" w:space="0" w:color="auto"/>
                            <w:right w:val="none" w:sz="0" w:space="0" w:color="auto"/>
                          </w:divBdr>
                        </w:div>
                      </w:divsChild>
                    </w:div>
                    <w:div w:id="379940485">
                      <w:marLeft w:val="0"/>
                      <w:marRight w:val="0"/>
                      <w:marTop w:val="0"/>
                      <w:marBottom w:val="0"/>
                      <w:divBdr>
                        <w:top w:val="none" w:sz="0" w:space="0" w:color="auto"/>
                        <w:left w:val="none" w:sz="0" w:space="0" w:color="auto"/>
                        <w:bottom w:val="none" w:sz="0" w:space="0" w:color="auto"/>
                        <w:right w:val="none" w:sz="0" w:space="0" w:color="auto"/>
                      </w:divBdr>
                      <w:divsChild>
                        <w:div w:id="224336558">
                          <w:marLeft w:val="0"/>
                          <w:marRight w:val="0"/>
                          <w:marTop w:val="0"/>
                          <w:marBottom w:val="0"/>
                          <w:divBdr>
                            <w:top w:val="none" w:sz="0" w:space="0" w:color="auto"/>
                            <w:left w:val="none" w:sz="0" w:space="0" w:color="auto"/>
                            <w:bottom w:val="none" w:sz="0" w:space="0" w:color="auto"/>
                            <w:right w:val="none" w:sz="0" w:space="0" w:color="auto"/>
                          </w:divBdr>
                        </w:div>
                      </w:divsChild>
                    </w:div>
                    <w:div w:id="450899050">
                      <w:marLeft w:val="0"/>
                      <w:marRight w:val="0"/>
                      <w:marTop w:val="0"/>
                      <w:marBottom w:val="0"/>
                      <w:divBdr>
                        <w:top w:val="none" w:sz="0" w:space="0" w:color="auto"/>
                        <w:left w:val="none" w:sz="0" w:space="0" w:color="auto"/>
                        <w:bottom w:val="none" w:sz="0" w:space="0" w:color="auto"/>
                        <w:right w:val="none" w:sz="0" w:space="0" w:color="auto"/>
                      </w:divBdr>
                      <w:divsChild>
                        <w:div w:id="15231451">
                          <w:marLeft w:val="0"/>
                          <w:marRight w:val="0"/>
                          <w:marTop w:val="0"/>
                          <w:marBottom w:val="0"/>
                          <w:divBdr>
                            <w:top w:val="none" w:sz="0" w:space="0" w:color="auto"/>
                            <w:left w:val="none" w:sz="0" w:space="0" w:color="auto"/>
                            <w:bottom w:val="none" w:sz="0" w:space="0" w:color="auto"/>
                            <w:right w:val="none" w:sz="0" w:space="0" w:color="auto"/>
                          </w:divBdr>
                        </w:div>
                      </w:divsChild>
                    </w:div>
                    <w:div w:id="727265843">
                      <w:marLeft w:val="0"/>
                      <w:marRight w:val="0"/>
                      <w:marTop w:val="0"/>
                      <w:marBottom w:val="0"/>
                      <w:divBdr>
                        <w:top w:val="none" w:sz="0" w:space="0" w:color="auto"/>
                        <w:left w:val="none" w:sz="0" w:space="0" w:color="auto"/>
                        <w:bottom w:val="none" w:sz="0" w:space="0" w:color="auto"/>
                        <w:right w:val="none" w:sz="0" w:space="0" w:color="auto"/>
                      </w:divBdr>
                      <w:divsChild>
                        <w:div w:id="1777093114">
                          <w:marLeft w:val="0"/>
                          <w:marRight w:val="0"/>
                          <w:marTop w:val="0"/>
                          <w:marBottom w:val="0"/>
                          <w:divBdr>
                            <w:top w:val="none" w:sz="0" w:space="0" w:color="auto"/>
                            <w:left w:val="none" w:sz="0" w:space="0" w:color="auto"/>
                            <w:bottom w:val="none" w:sz="0" w:space="0" w:color="auto"/>
                            <w:right w:val="none" w:sz="0" w:space="0" w:color="auto"/>
                          </w:divBdr>
                        </w:div>
                      </w:divsChild>
                    </w:div>
                    <w:div w:id="1046485801">
                      <w:marLeft w:val="0"/>
                      <w:marRight w:val="0"/>
                      <w:marTop w:val="0"/>
                      <w:marBottom w:val="0"/>
                      <w:divBdr>
                        <w:top w:val="none" w:sz="0" w:space="0" w:color="auto"/>
                        <w:left w:val="none" w:sz="0" w:space="0" w:color="auto"/>
                        <w:bottom w:val="none" w:sz="0" w:space="0" w:color="auto"/>
                        <w:right w:val="none" w:sz="0" w:space="0" w:color="auto"/>
                      </w:divBdr>
                      <w:divsChild>
                        <w:div w:id="300427569">
                          <w:marLeft w:val="0"/>
                          <w:marRight w:val="0"/>
                          <w:marTop w:val="0"/>
                          <w:marBottom w:val="0"/>
                          <w:divBdr>
                            <w:top w:val="none" w:sz="0" w:space="0" w:color="auto"/>
                            <w:left w:val="none" w:sz="0" w:space="0" w:color="auto"/>
                            <w:bottom w:val="none" w:sz="0" w:space="0" w:color="auto"/>
                            <w:right w:val="none" w:sz="0" w:space="0" w:color="auto"/>
                          </w:divBdr>
                        </w:div>
                      </w:divsChild>
                    </w:div>
                    <w:div w:id="1270047626">
                      <w:marLeft w:val="0"/>
                      <w:marRight w:val="0"/>
                      <w:marTop w:val="0"/>
                      <w:marBottom w:val="0"/>
                      <w:divBdr>
                        <w:top w:val="none" w:sz="0" w:space="0" w:color="auto"/>
                        <w:left w:val="none" w:sz="0" w:space="0" w:color="auto"/>
                        <w:bottom w:val="none" w:sz="0" w:space="0" w:color="auto"/>
                        <w:right w:val="none" w:sz="0" w:space="0" w:color="auto"/>
                      </w:divBdr>
                      <w:divsChild>
                        <w:div w:id="16594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696360">
          <w:marLeft w:val="0"/>
          <w:marRight w:val="0"/>
          <w:marTop w:val="0"/>
          <w:marBottom w:val="0"/>
          <w:divBdr>
            <w:top w:val="none" w:sz="0" w:space="0" w:color="auto"/>
            <w:left w:val="none" w:sz="0" w:space="0" w:color="auto"/>
            <w:bottom w:val="none" w:sz="0" w:space="0" w:color="auto"/>
            <w:right w:val="none" w:sz="0" w:space="0" w:color="auto"/>
          </w:divBdr>
          <w:divsChild>
            <w:div w:id="2106264024">
              <w:marLeft w:val="0"/>
              <w:marRight w:val="0"/>
              <w:marTop w:val="0"/>
              <w:marBottom w:val="0"/>
              <w:divBdr>
                <w:top w:val="none" w:sz="0" w:space="0" w:color="auto"/>
                <w:left w:val="none" w:sz="0" w:space="0" w:color="auto"/>
                <w:bottom w:val="none" w:sz="0" w:space="0" w:color="auto"/>
                <w:right w:val="none" w:sz="0" w:space="0" w:color="auto"/>
              </w:divBdr>
            </w:div>
          </w:divsChild>
        </w:div>
        <w:div w:id="811288987">
          <w:marLeft w:val="0"/>
          <w:marRight w:val="0"/>
          <w:marTop w:val="0"/>
          <w:marBottom w:val="0"/>
          <w:divBdr>
            <w:top w:val="none" w:sz="0" w:space="0" w:color="auto"/>
            <w:left w:val="none" w:sz="0" w:space="0" w:color="auto"/>
            <w:bottom w:val="none" w:sz="0" w:space="0" w:color="auto"/>
            <w:right w:val="none" w:sz="0" w:space="0" w:color="auto"/>
          </w:divBdr>
          <w:divsChild>
            <w:div w:id="815613214">
              <w:marLeft w:val="0"/>
              <w:marRight w:val="0"/>
              <w:marTop w:val="0"/>
              <w:marBottom w:val="0"/>
              <w:divBdr>
                <w:top w:val="none" w:sz="0" w:space="0" w:color="auto"/>
                <w:left w:val="none" w:sz="0" w:space="0" w:color="auto"/>
                <w:bottom w:val="none" w:sz="0" w:space="0" w:color="auto"/>
                <w:right w:val="none" w:sz="0" w:space="0" w:color="auto"/>
              </w:divBdr>
            </w:div>
          </w:divsChild>
        </w:div>
        <w:div w:id="818958092">
          <w:marLeft w:val="0"/>
          <w:marRight w:val="0"/>
          <w:marTop w:val="0"/>
          <w:marBottom w:val="0"/>
          <w:divBdr>
            <w:top w:val="none" w:sz="0" w:space="0" w:color="auto"/>
            <w:left w:val="none" w:sz="0" w:space="0" w:color="auto"/>
            <w:bottom w:val="none" w:sz="0" w:space="0" w:color="auto"/>
            <w:right w:val="none" w:sz="0" w:space="0" w:color="auto"/>
          </w:divBdr>
          <w:divsChild>
            <w:div w:id="1510410135">
              <w:marLeft w:val="0"/>
              <w:marRight w:val="0"/>
              <w:marTop w:val="0"/>
              <w:marBottom w:val="0"/>
              <w:divBdr>
                <w:top w:val="none" w:sz="0" w:space="0" w:color="auto"/>
                <w:left w:val="none" w:sz="0" w:space="0" w:color="auto"/>
                <w:bottom w:val="none" w:sz="0" w:space="0" w:color="auto"/>
                <w:right w:val="none" w:sz="0" w:space="0" w:color="auto"/>
              </w:divBdr>
            </w:div>
          </w:divsChild>
        </w:div>
        <w:div w:id="832186643">
          <w:marLeft w:val="0"/>
          <w:marRight w:val="0"/>
          <w:marTop w:val="0"/>
          <w:marBottom w:val="0"/>
          <w:divBdr>
            <w:top w:val="none" w:sz="0" w:space="0" w:color="auto"/>
            <w:left w:val="none" w:sz="0" w:space="0" w:color="auto"/>
            <w:bottom w:val="none" w:sz="0" w:space="0" w:color="auto"/>
            <w:right w:val="none" w:sz="0" w:space="0" w:color="auto"/>
          </w:divBdr>
          <w:divsChild>
            <w:div w:id="581566869">
              <w:marLeft w:val="0"/>
              <w:marRight w:val="0"/>
              <w:marTop w:val="0"/>
              <w:marBottom w:val="0"/>
              <w:divBdr>
                <w:top w:val="none" w:sz="0" w:space="0" w:color="auto"/>
                <w:left w:val="none" w:sz="0" w:space="0" w:color="auto"/>
                <w:bottom w:val="none" w:sz="0" w:space="0" w:color="auto"/>
                <w:right w:val="none" w:sz="0" w:space="0" w:color="auto"/>
              </w:divBdr>
            </w:div>
          </w:divsChild>
        </w:div>
        <w:div w:id="838891771">
          <w:marLeft w:val="0"/>
          <w:marRight w:val="0"/>
          <w:marTop w:val="0"/>
          <w:marBottom w:val="0"/>
          <w:divBdr>
            <w:top w:val="none" w:sz="0" w:space="0" w:color="auto"/>
            <w:left w:val="none" w:sz="0" w:space="0" w:color="auto"/>
            <w:bottom w:val="none" w:sz="0" w:space="0" w:color="auto"/>
            <w:right w:val="none" w:sz="0" w:space="0" w:color="auto"/>
          </w:divBdr>
          <w:divsChild>
            <w:div w:id="994071586">
              <w:marLeft w:val="0"/>
              <w:marRight w:val="0"/>
              <w:marTop w:val="0"/>
              <w:marBottom w:val="0"/>
              <w:divBdr>
                <w:top w:val="none" w:sz="0" w:space="0" w:color="auto"/>
                <w:left w:val="none" w:sz="0" w:space="0" w:color="auto"/>
                <w:bottom w:val="none" w:sz="0" w:space="0" w:color="auto"/>
                <w:right w:val="none" w:sz="0" w:space="0" w:color="auto"/>
              </w:divBdr>
            </w:div>
          </w:divsChild>
        </w:div>
        <w:div w:id="847259391">
          <w:marLeft w:val="0"/>
          <w:marRight w:val="0"/>
          <w:marTop w:val="0"/>
          <w:marBottom w:val="0"/>
          <w:divBdr>
            <w:top w:val="none" w:sz="0" w:space="0" w:color="auto"/>
            <w:left w:val="none" w:sz="0" w:space="0" w:color="auto"/>
            <w:bottom w:val="none" w:sz="0" w:space="0" w:color="auto"/>
            <w:right w:val="none" w:sz="0" w:space="0" w:color="auto"/>
          </w:divBdr>
          <w:divsChild>
            <w:div w:id="1269199805">
              <w:marLeft w:val="0"/>
              <w:marRight w:val="0"/>
              <w:marTop w:val="0"/>
              <w:marBottom w:val="0"/>
              <w:divBdr>
                <w:top w:val="none" w:sz="0" w:space="0" w:color="auto"/>
                <w:left w:val="none" w:sz="0" w:space="0" w:color="auto"/>
                <w:bottom w:val="none" w:sz="0" w:space="0" w:color="auto"/>
                <w:right w:val="none" w:sz="0" w:space="0" w:color="auto"/>
              </w:divBdr>
            </w:div>
          </w:divsChild>
        </w:div>
        <w:div w:id="849950922">
          <w:marLeft w:val="0"/>
          <w:marRight w:val="0"/>
          <w:marTop w:val="0"/>
          <w:marBottom w:val="0"/>
          <w:divBdr>
            <w:top w:val="none" w:sz="0" w:space="0" w:color="auto"/>
            <w:left w:val="none" w:sz="0" w:space="0" w:color="auto"/>
            <w:bottom w:val="none" w:sz="0" w:space="0" w:color="auto"/>
            <w:right w:val="none" w:sz="0" w:space="0" w:color="auto"/>
          </w:divBdr>
          <w:divsChild>
            <w:div w:id="375664955">
              <w:marLeft w:val="0"/>
              <w:marRight w:val="0"/>
              <w:marTop w:val="0"/>
              <w:marBottom w:val="0"/>
              <w:divBdr>
                <w:top w:val="none" w:sz="0" w:space="0" w:color="auto"/>
                <w:left w:val="none" w:sz="0" w:space="0" w:color="auto"/>
                <w:bottom w:val="none" w:sz="0" w:space="0" w:color="auto"/>
                <w:right w:val="none" w:sz="0" w:space="0" w:color="auto"/>
              </w:divBdr>
            </w:div>
          </w:divsChild>
        </w:div>
        <w:div w:id="859243052">
          <w:marLeft w:val="0"/>
          <w:marRight w:val="0"/>
          <w:marTop w:val="0"/>
          <w:marBottom w:val="0"/>
          <w:divBdr>
            <w:top w:val="none" w:sz="0" w:space="0" w:color="auto"/>
            <w:left w:val="none" w:sz="0" w:space="0" w:color="auto"/>
            <w:bottom w:val="none" w:sz="0" w:space="0" w:color="auto"/>
            <w:right w:val="none" w:sz="0" w:space="0" w:color="auto"/>
          </w:divBdr>
          <w:divsChild>
            <w:div w:id="1602492185">
              <w:marLeft w:val="0"/>
              <w:marRight w:val="0"/>
              <w:marTop w:val="0"/>
              <w:marBottom w:val="0"/>
              <w:divBdr>
                <w:top w:val="none" w:sz="0" w:space="0" w:color="auto"/>
                <w:left w:val="none" w:sz="0" w:space="0" w:color="auto"/>
                <w:bottom w:val="none" w:sz="0" w:space="0" w:color="auto"/>
                <w:right w:val="none" w:sz="0" w:space="0" w:color="auto"/>
              </w:divBdr>
            </w:div>
          </w:divsChild>
        </w:div>
        <w:div w:id="867716304">
          <w:marLeft w:val="0"/>
          <w:marRight w:val="0"/>
          <w:marTop w:val="0"/>
          <w:marBottom w:val="0"/>
          <w:divBdr>
            <w:top w:val="none" w:sz="0" w:space="0" w:color="auto"/>
            <w:left w:val="none" w:sz="0" w:space="0" w:color="auto"/>
            <w:bottom w:val="none" w:sz="0" w:space="0" w:color="auto"/>
            <w:right w:val="none" w:sz="0" w:space="0" w:color="auto"/>
          </w:divBdr>
          <w:divsChild>
            <w:div w:id="518854512">
              <w:marLeft w:val="0"/>
              <w:marRight w:val="0"/>
              <w:marTop w:val="0"/>
              <w:marBottom w:val="0"/>
              <w:divBdr>
                <w:top w:val="none" w:sz="0" w:space="0" w:color="auto"/>
                <w:left w:val="none" w:sz="0" w:space="0" w:color="auto"/>
                <w:bottom w:val="none" w:sz="0" w:space="0" w:color="auto"/>
                <w:right w:val="none" w:sz="0" w:space="0" w:color="auto"/>
              </w:divBdr>
            </w:div>
          </w:divsChild>
        </w:div>
        <w:div w:id="886910620">
          <w:marLeft w:val="0"/>
          <w:marRight w:val="0"/>
          <w:marTop w:val="0"/>
          <w:marBottom w:val="0"/>
          <w:divBdr>
            <w:top w:val="none" w:sz="0" w:space="0" w:color="auto"/>
            <w:left w:val="none" w:sz="0" w:space="0" w:color="auto"/>
            <w:bottom w:val="none" w:sz="0" w:space="0" w:color="auto"/>
            <w:right w:val="none" w:sz="0" w:space="0" w:color="auto"/>
          </w:divBdr>
          <w:divsChild>
            <w:div w:id="361829590">
              <w:marLeft w:val="0"/>
              <w:marRight w:val="0"/>
              <w:marTop w:val="0"/>
              <w:marBottom w:val="0"/>
              <w:divBdr>
                <w:top w:val="none" w:sz="0" w:space="0" w:color="auto"/>
                <w:left w:val="none" w:sz="0" w:space="0" w:color="auto"/>
                <w:bottom w:val="none" w:sz="0" w:space="0" w:color="auto"/>
                <w:right w:val="none" w:sz="0" w:space="0" w:color="auto"/>
              </w:divBdr>
            </w:div>
            <w:div w:id="1901553169">
              <w:marLeft w:val="0"/>
              <w:marRight w:val="0"/>
              <w:marTop w:val="0"/>
              <w:marBottom w:val="0"/>
              <w:divBdr>
                <w:top w:val="none" w:sz="0" w:space="0" w:color="auto"/>
                <w:left w:val="none" w:sz="0" w:space="0" w:color="auto"/>
                <w:bottom w:val="none" w:sz="0" w:space="0" w:color="auto"/>
                <w:right w:val="none" w:sz="0" w:space="0" w:color="auto"/>
              </w:divBdr>
            </w:div>
          </w:divsChild>
        </w:div>
        <w:div w:id="896164195">
          <w:marLeft w:val="0"/>
          <w:marRight w:val="0"/>
          <w:marTop w:val="0"/>
          <w:marBottom w:val="0"/>
          <w:divBdr>
            <w:top w:val="none" w:sz="0" w:space="0" w:color="auto"/>
            <w:left w:val="none" w:sz="0" w:space="0" w:color="auto"/>
            <w:bottom w:val="none" w:sz="0" w:space="0" w:color="auto"/>
            <w:right w:val="none" w:sz="0" w:space="0" w:color="auto"/>
          </w:divBdr>
          <w:divsChild>
            <w:div w:id="577011632">
              <w:marLeft w:val="0"/>
              <w:marRight w:val="0"/>
              <w:marTop w:val="0"/>
              <w:marBottom w:val="0"/>
              <w:divBdr>
                <w:top w:val="none" w:sz="0" w:space="0" w:color="auto"/>
                <w:left w:val="none" w:sz="0" w:space="0" w:color="auto"/>
                <w:bottom w:val="none" w:sz="0" w:space="0" w:color="auto"/>
                <w:right w:val="none" w:sz="0" w:space="0" w:color="auto"/>
              </w:divBdr>
            </w:div>
          </w:divsChild>
        </w:div>
        <w:div w:id="898587893">
          <w:marLeft w:val="0"/>
          <w:marRight w:val="0"/>
          <w:marTop w:val="0"/>
          <w:marBottom w:val="0"/>
          <w:divBdr>
            <w:top w:val="none" w:sz="0" w:space="0" w:color="auto"/>
            <w:left w:val="none" w:sz="0" w:space="0" w:color="auto"/>
            <w:bottom w:val="none" w:sz="0" w:space="0" w:color="auto"/>
            <w:right w:val="none" w:sz="0" w:space="0" w:color="auto"/>
          </w:divBdr>
          <w:divsChild>
            <w:div w:id="1298336920">
              <w:marLeft w:val="0"/>
              <w:marRight w:val="0"/>
              <w:marTop w:val="0"/>
              <w:marBottom w:val="0"/>
              <w:divBdr>
                <w:top w:val="none" w:sz="0" w:space="0" w:color="auto"/>
                <w:left w:val="none" w:sz="0" w:space="0" w:color="auto"/>
                <w:bottom w:val="none" w:sz="0" w:space="0" w:color="auto"/>
                <w:right w:val="none" w:sz="0" w:space="0" w:color="auto"/>
              </w:divBdr>
            </w:div>
          </w:divsChild>
        </w:div>
        <w:div w:id="918028437">
          <w:marLeft w:val="0"/>
          <w:marRight w:val="0"/>
          <w:marTop w:val="0"/>
          <w:marBottom w:val="0"/>
          <w:divBdr>
            <w:top w:val="none" w:sz="0" w:space="0" w:color="auto"/>
            <w:left w:val="none" w:sz="0" w:space="0" w:color="auto"/>
            <w:bottom w:val="none" w:sz="0" w:space="0" w:color="auto"/>
            <w:right w:val="none" w:sz="0" w:space="0" w:color="auto"/>
          </w:divBdr>
          <w:divsChild>
            <w:div w:id="510292765">
              <w:marLeft w:val="0"/>
              <w:marRight w:val="0"/>
              <w:marTop w:val="0"/>
              <w:marBottom w:val="0"/>
              <w:divBdr>
                <w:top w:val="none" w:sz="0" w:space="0" w:color="auto"/>
                <w:left w:val="none" w:sz="0" w:space="0" w:color="auto"/>
                <w:bottom w:val="none" w:sz="0" w:space="0" w:color="auto"/>
                <w:right w:val="none" w:sz="0" w:space="0" w:color="auto"/>
              </w:divBdr>
            </w:div>
          </w:divsChild>
        </w:div>
        <w:div w:id="931856840">
          <w:marLeft w:val="0"/>
          <w:marRight w:val="0"/>
          <w:marTop w:val="0"/>
          <w:marBottom w:val="0"/>
          <w:divBdr>
            <w:top w:val="none" w:sz="0" w:space="0" w:color="auto"/>
            <w:left w:val="none" w:sz="0" w:space="0" w:color="auto"/>
            <w:bottom w:val="none" w:sz="0" w:space="0" w:color="auto"/>
            <w:right w:val="none" w:sz="0" w:space="0" w:color="auto"/>
          </w:divBdr>
          <w:divsChild>
            <w:div w:id="1288198702">
              <w:marLeft w:val="0"/>
              <w:marRight w:val="0"/>
              <w:marTop w:val="0"/>
              <w:marBottom w:val="0"/>
              <w:divBdr>
                <w:top w:val="none" w:sz="0" w:space="0" w:color="auto"/>
                <w:left w:val="none" w:sz="0" w:space="0" w:color="auto"/>
                <w:bottom w:val="none" w:sz="0" w:space="0" w:color="auto"/>
                <w:right w:val="none" w:sz="0" w:space="0" w:color="auto"/>
              </w:divBdr>
            </w:div>
          </w:divsChild>
        </w:div>
        <w:div w:id="933902086">
          <w:marLeft w:val="0"/>
          <w:marRight w:val="0"/>
          <w:marTop w:val="0"/>
          <w:marBottom w:val="0"/>
          <w:divBdr>
            <w:top w:val="none" w:sz="0" w:space="0" w:color="auto"/>
            <w:left w:val="none" w:sz="0" w:space="0" w:color="auto"/>
            <w:bottom w:val="none" w:sz="0" w:space="0" w:color="auto"/>
            <w:right w:val="none" w:sz="0" w:space="0" w:color="auto"/>
          </w:divBdr>
          <w:divsChild>
            <w:div w:id="2065444351">
              <w:marLeft w:val="0"/>
              <w:marRight w:val="0"/>
              <w:marTop w:val="0"/>
              <w:marBottom w:val="0"/>
              <w:divBdr>
                <w:top w:val="none" w:sz="0" w:space="0" w:color="auto"/>
                <w:left w:val="none" w:sz="0" w:space="0" w:color="auto"/>
                <w:bottom w:val="none" w:sz="0" w:space="0" w:color="auto"/>
                <w:right w:val="none" w:sz="0" w:space="0" w:color="auto"/>
              </w:divBdr>
            </w:div>
          </w:divsChild>
        </w:div>
        <w:div w:id="941911909">
          <w:marLeft w:val="0"/>
          <w:marRight w:val="0"/>
          <w:marTop w:val="0"/>
          <w:marBottom w:val="0"/>
          <w:divBdr>
            <w:top w:val="none" w:sz="0" w:space="0" w:color="auto"/>
            <w:left w:val="none" w:sz="0" w:space="0" w:color="auto"/>
            <w:bottom w:val="none" w:sz="0" w:space="0" w:color="auto"/>
            <w:right w:val="none" w:sz="0" w:space="0" w:color="auto"/>
          </w:divBdr>
          <w:divsChild>
            <w:div w:id="1871915312">
              <w:marLeft w:val="0"/>
              <w:marRight w:val="0"/>
              <w:marTop w:val="0"/>
              <w:marBottom w:val="0"/>
              <w:divBdr>
                <w:top w:val="none" w:sz="0" w:space="0" w:color="auto"/>
                <w:left w:val="none" w:sz="0" w:space="0" w:color="auto"/>
                <w:bottom w:val="none" w:sz="0" w:space="0" w:color="auto"/>
                <w:right w:val="none" w:sz="0" w:space="0" w:color="auto"/>
              </w:divBdr>
            </w:div>
          </w:divsChild>
        </w:div>
        <w:div w:id="958678826">
          <w:marLeft w:val="0"/>
          <w:marRight w:val="0"/>
          <w:marTop w:val="0"/>
          <w:marBottom w:val="0"/>
          <w:divBdr>
            <w:top w:val="none" w:sz="0" w:space="0" w:color="auto"/>
            <w:left w:val="none" w:sz="0" w:space="0" w:color="auto"/>
            <w:bottom w:val="none" w:sz="0" w:space="0" w:color="auto"/>
            <w:right w:val="none" w:sz="0" w:space="0" w:color="auto"/>
          </w:divBdr>
          <w:divsChild>
            <w:div w:id="1782603594">
              <w:marLeft w:val="0"/>
              <w:marRight w:val="0"/>
              <w:marTop w:val="0"/>
              <w:marBottom w:val="0"/>
              <w:divBdr>
                <w:top w:val="none" w:sz="0" w:space="0" w:color="auto"/>
                <w:left w:val="none" w:sz="0" w:space="0" w:color="auto"/>
                <w:bottom w:val="none" w:sz="0" w:space="0" w:color="auto"/>
                <w:right w:val="none" w:sz="0" w:space="0" w:color="auto"/>
              </w:divBdr>
            </w:div>
          </w:divsChild>
        </w:div>
        <w:div w:id="971518765">
          <w:marLeft w:val="0"/>
          <w:marRight w:val="0"/>
          <w:marTop w:val="0"/>
          <w:marBottom w:val="0"/>
          <w:divBdr>
            <w:top w:val="none" w:sz="0" w:space="0" w:color="auto"/>
            <w:left w:val="none" w:sz="0" w:space="0" w:color="auto"/>
            <w:bottom w:val="none" w:sz="0" w:space="0" w:color="auto"/>
            <w:right w:val="none" w:sz="0" w:space="0" w:color="auto"/>
          </w:divBdr>
          <w:divsChild>
            <w:div w:id="698504226">
              <w:marLeft w:val="0"/>
              <w:marRight w:val="0"/>
              <w:marTop w:val="0"/>
              <w:marBottom w:val="0"/>
              <w:divBdr>
                <w:top w:val="none" w:sz="0" w:space="0" w:color="auto"/>
                <w:left w:val="none" w:sz="0" w:space="0" w:color="auto"/>
                <w:bottom w:val="none" w:sz="0" w:space="0" w:color="auto"/>
                <w:right w:val="none" w:sz="0" w:space="0" w:color="auto"/>
              </w:divBdr>
            </w:div>
          </w:divsChild>
        </w:div>
        <w:div w:id="978341849">
          <w:marLeft w:val="0"/>
          <w:marRight w:val="0"/>
          <w:marTop w:val="0"/>
          <w:marBottom w:val="0"/>
          <w:divBdr>
            <w:top w:val="none" w:sz="0" w:space="0" w:color="auto"/>
            <w:left w:val="none" w:sz="0" w:space="0" w:color="auto"/>
            <w:bottom w:val="none" w:sz="0" w:space="0" w:color="auto"/>
            <w:right w:val="none" w:sz="0" w:space="0" w:color="auto"/>
          </w:divBdr>
          <w:divsChild>
            <w:div w:id="1343237992">
              <w:marLeft w:val="0"/>
              <w:marRight w:val="0"/>
              <w:marTop w:val="0"/>
              <w:marBottom w:val="0"/>
              <w:divBdr>
                <w:top w:val="none" w:sz="0" w:space="0" w:color="auto"/>
                <w:left w:val="none" w:sz="0" w:space="0" w:color="auto"/>
                <w:bottom w:val="none" w:sz="0" w:space="0" w:color="auto"/>
                <w:right w:val="none" w:sz="0" w:space="0" w:color="auto"/>
              </w:divBdr>
            </w:div>
          </w:divsChild>
        </w:div>
        <w:div w:id="1008825309">
          <w:marLeft w:val="0"/>
          <w:marRight w:val="0"/>
          <w:marTop w:val="0"/>
          <w:marBottom w:val="0"/>
          <w:divBdr>
            <w:top w:val="none" w:sz="0" w:space="0" w:color="auto"/>
            <w:left w:val="none" w:sz="0" w:space="0" w:color="auto"/>
            <w:bottom w:val="none" w:sz="0" w:space="0" w:color="auto"/>
            <w:right w:val="none" w:sz="0" w:space="0" w:color="auto"/>
          </w:divBdr>
          <w:divsChild>
            <w:div w:id="1739983757">
              <w:marLeft w:val="0"/>
              <w:marRight w:val="0"/>
              <w:marTop w:val="0"/>
              <w:marBottom w:val="0"/>
              <w:divBdr>
                <w:top w:val="none" w:sz="0" w:space="0" w:color="auto"/>
                <w:left w:val="none" w:sz="0" w:space="0" w:color="auto"/>
                <w:bottom w:val="none" w:sz="0" w:space="0" w:color="auto"/>
                <w:right w:val="none" w:sz="0" w:space="0" w:color="auto"/>
              </w:divBdr>
            </w:div>
          </w:divsChild>
        </w:div>
        <w:div w:id="1009142742">
          <w:marLeft w:val="0"/>
          <w:marRight w:val="0"/>
          <w:marTop w:val="0"/>
          <w:marBottom w:val="0"/>
          <w:divBdr>
            <w:top w:val="none" w:sz="0" w:space="0" w:color="auto"/>
            <w:left w:val="none" w:sz="0" w:space="0" w:color="auto"/>
            <w:bottom w:val="none" w:sz="0" w:space="0" w:color="auto"/>
            <w:right w:val="none" w:sz="0" w:space="0" w:color="auto"/>
          </w:divBdr>
          <w:divsChild>
            <w:div w:id="1480538371">
              <w:marLeft w:val="0"/>
              <w:marRight w:val="0"/>
              <w:marTop w:val="0"/>
              <w:marBottom w:val="0"/>
              <w:divBdr>
                <w:top w:val="none" w:sz="0" w:space="0" w:color="auto"/>
                <w:left w:val="none" w:sz="0" w:space="0" w:color="auto"/>
                <w:bottom w:val="none" w:sz="0" w:space="0" w:color="auto"/>
                <w:right w:val="none" w:sz="0" w:space="0" w:color="auto"/>
              </w:divBdr>
            </w:div>
          </w:divsChild>
        </w:div>
        <w:div w:id="1010451800">
          <w:marLeft w:val="0"/>
          <w:marRight w:val="0"/>
          <w:marTop w:val="0"/>
          <w:marBottom w:val="0"/>
          <w:divBdr>
            <w:top w:val="none" w:sz="0" w:space="0" w:color="auto"/>
            <w:left w:val="none" w:sz="0" w:space="0" w:color="auto"/>
            <w:bottom w:val="none" w:sz="0" w:space="0" w:color="auto"/>
            <w:right w:val="none" w:sz="0" w:space="0" w:color="auto"/>
          </w:divBdr>
          <w:divsChild>
            <w:div w:id="185145671">
              <w:marLeft w:val="0"/>
              <w:marRight w:val="0"/>
              <w:marTop w:val="0"/>
              <w:marBottom w:val="0"/>
              <w:divBdr>
                <w:top w:val="none" w:sz="0" w:space="0" w:color="auto"/>
                <w:left w:val="none" w:sz="0" w:space="0" w:color="auto"/>
                <w:bottom w:val="none" w:sz="0" w:space="0" w:color="auto"/>
                <w:right w:val="none" w:sz="0" w:space="0" w:color="auto"/>
              </w:divBdr>
            </w:div>
          </w:divsChild>
        </w:div>
        <w:div w:id="1014965450">
          <w:marLeft w:val="0"/>
          <w:marRight w:val="0"/>
          <w:marTop w:val="0"/>
          <w:marBottom w:val="0"/>
          <w:divBdr>
            <w:top w:val="none" w:sz="0" w:space="0" w:color="auto"/>
            <w:left w:val="none" w:sz="0" w:space="0" w:color="auto"/>
            <w:bottom w:val="none" w:sz="0" w:space="0" w:color="auto"/>
            <w:right w:val="none" w:sz="0" w:space="0" w:color="auto"/>
          </w:divBdr>
          <w:divsChild>
            <w:div w:id="982387067">
              <w:marLeft w:val="0"/>
              <w:marRight w:val="0"/>
              <w:marTop w:val="0"/>
              <w:marBottom w:val="0"/>
              <w:divBdr>
                <w:top w:val="none" w:sz="0" w:space="0" w:color="auto"/>
                <w:left w:val="none" w:sz="0" w:space="0" w:color="auto"/>
                <w:bottom w:val="none" w:sz="0" w:space="0" w:color="auto"/>
                <w:right w:val="none" w:sz="0" w:space="0" w:color="auto"/>
              </w:divBdr>
            </w:div>
          </w:divsChild>
        </w:div>
        <w:div w:id="1026054684">
          <w:marLeft w:val="0"/>
          <w:marRight w:val="0"/>
          <w:marTop w:val="0"/>
          <w:marBottom w:val="0"/>
          <w:divBdr>
            <w:top w:val="none" w:sz="0" w:space="0" w:color="auto"/>
            <w:left w:val="none" w:sz="0" w:space="0" w:color="auto"/>
            <w:bottom w:val="none" w:sz="0" w:space="0" w:color="auto"/>
            <w:right w:val="none" w:sz="0" w:space="0" w:color="auto"/>
          </w:divBdr>
          <w:divsChild>
            <w:div w:id="2147233944">
              <w:marLeft w:val="0"/>
              <w:marRight w:val="0"/>
              <w:marTop w:val="0"/>
              <w:marBottom w:val="0"/>
              <w:divBdr>
                <w:top w:val="none" w:sz="0" w:space="0" w:color="auto"/>
                <w:left w:val="none" w:sz="0" w:space="0" w:color="auto"/>
                <w:bottom w:val="none" w:sz="0" w:space="0" w:color="auto"/>
                <w:right w:val="none" w:sz="0" w:space="0" w:color="auto"/>
              </w:divBdr>
            </w:div>
          </w:divsChild>
        </w:div>
        <w:div w:id="1030958914">
          <w:marLeft w:val="0"/>
          <w:marRight w:val="0"/>
          <w:marTop w:val="0"/>
          <w:marBottom w:val="0"/>
          <w:divBdr>
            <w:top w:val="none" w:sz="0" w:space="0" w:color="auto"/>
            <w:left w:val="none" w:sz="0" w:space="0" w:color="auto"/>
            <w:bottom w:val="none" w:sz="0" w:space="0" w:color="auto"/>
            <w:right w:val="none" w:sz="0" w:space="0" w:color="auto"/>
          </w:divBdr>
          <w:divsChild>
            <w:div w:id="321785371">
              <w:marLeft w:val="0"/>
              <w:marRight w:val="0"/>
              <w:marTop w:val="0"/>
              <w:marBottom w:val="0"/>
              <w:divBdr>
                <w:top w:val="none" w:sz="0" w:space="0" w:color="auto"/>
                <w:left w:val="none" w:sz="0" w:space="0" w:color="auto"/>
                <w:bottom w:val="none" w:sz="0" w:space="0" w:color="auto"/>
                <w:right w:val="none" w:sz="0" w:space="0" w:color="auto"/>
              </w:divBdr>
            </w:div>
          </w:divsChild>
        </w:div>
        <w:div w:id="1031956386">
          <w:marLeft w:val="0"/>
          <w:marRight w:val="0"/>
          <w:marTop w:val="0"/>
          <w:marBottom w:val="0"/>
          <w:divBdr>
            <w:top w:val="none" w:sz="0" w:space="0" w:color="auto"/>
            <w:left w:val="none" w:sz="0" w:space="0" w:color="auto"/>
            <w:bottom w:val="none" w:sz="0" w:space="0" w:color="auto"/>
            <w:right w:val="none" w:sz="0" w:space="0" w:color="auto"/>
          </w:divBdr>
          <w:divsChild>
            <w:div w:id="828129483">
              <w:marLeft w:val="0"/>
              <w:marRight w:val="0"/>
              <w:marTop w:val="0"/>
              <w:marBottom w:val="0"/>
              <w:divBdr>
                <w:top w:val="none" w:sz="0" w:space="0" w:color="auto"/>
                <w:left w:val="none" w:sz="0" w:space="0" w:color="auto"/>
                <w:bottom w:val="none" w:sz="0" w:space="0" w:color="auto"/>
                <w:right w:val="none" w:sz="0" w:space="0" w:color="auto"/>
              </w:divBdr>
            </w:div>
          </w:divsChild>
        </w:div>
        <w:div w:id="1035422405">
          <w:marLeft w:val="0"/>
          <w:marRight w:val="0"/>
          <w:marTop w:val="0"/>
          <w:marBottom w:val="0"/>
          <w:divBdr>
            <w:top w:val="none" w:sz="0" w:space="0" w:color="auto"/>
            <w:left w:val="none" w:sz="0" w:space="0" w:color="auto"/>
            <w:bottom w:val="none" w:sz="0" w:space="0" w:color="auto"/>
            <w:right w:val="none" w:sz="0" w:space="0" w:color="auto"/>
          </w:divBdr>
          <w:divsChild>
            <w:div w:id="1782190526">
              <w:marLeft w:val="0"/>
              <w:marRight w:val="0"/>
              <w:marTop w:val="0"/>
              <w:marBottom w:val="0"/>
              <w:divBdr>
                <w:top w:val="none" w:sz="0" w:space="0" w:color="auto"/>
                <w:left w:val="none" w:sz="0" w:space="0" w:color="auto"/>
                <w:bottom w:val="none" w:sz="0" w:space="0" w:color="auto"/>
                <w:right w:val="none" w:sz="0" w:space="0" w:color="auto"/>
              </w:divBdr>
            </w:div>
          </w:divsChild>
        </w:div>
        <w:div w:id="1035891200">
          <w:marLeft w:val="0"/>
          <w:marRight w:val="0"/>
          <w:marTop w:val="0"/>
          <w:marBottom w:val="0"/>
          <w:divBdr>
            <w:top w:val="none" w:sz="0" w:space="0" w:color="auto"/>
            <w:left w:val="none" w:sz="0" w:space="0" w:color="auto"/>
            <w:bottom w:val="none" w:sz="0" w:space="0" w:color="auto"/>
            <w:right w:val="none" w:sz="0" w:space="0" w:color="auto"/>
          </w:divBdr>
          <w:divsChild>
            <w:div w:id="1854613845">
              <w:marLeft w:val="0"/>
              <w:marRight w:val="0"/>
              <w:marTop w:val="0"/>
              <w:marBottom w:val="0"/>
              <w:divBdr>
                <w:top w:val="none" w:sz="0" w:space="0" w:color="auto"/>
                <w:left w:val="none" w:sz="0" w:space="0" w:color="auto"/>
                <w:bottom w:val="none" w:sz="0" w:space="0" w:color="auto"/>
                <w:right w:val="none" w:sz="0" w:space="0" w:color="auto"/>
              </w:divBdr>
            </w:div>
          </w:divsChild>
        </w:div>
        <w:div w:id="1037703706">
          <w:marLeft w:val="0"/>
          <w:marRight w:val="0"/>
          <w:marTop w:val="0"/>
          <w:marBottom w:val="0"/>
          <w:divBdr>
            <w:top w:val="none" w:sz="0" w:space="0" w:color="auto"/>
            <w:left w:val="none" w:sz="0" w:space="0" w:color="auto"/>
            <w:bottom w:val="none" w:sz="0" w:space="0" w:color="auto"/>
            <w:right w:val="none" w:sz="0" w:space="0" w:color="auto"/>
          </w:divBdr>
          <w:divsChild>
            <w:div w:id="1094403729">
              <w:marLeft w:val="0"/>
              <w:marRight w:val="0"/>
              <w:marTop w:val="0"/>
              <w:marBottom w:val="0"/>
              <w:divBdr>
                <w:top w:val="none" w:sz="0" w:space="0" w:color="auto"/>
                <w:left w:val="none" w:sz="0" w:space="0" w:color="auto"/>
                <w:bottom w:val="none" w:sz="0" w:space="0" w:color="auto"/>
                <w:right w:val="none" w:sz="0" w:space="0" w:color="auto"/>
              </w:divBdr>
            </w:div>
          </w:divsChild>
        </w:div>
        <w:div w:id="1042092805">
          <w:marLeft w:val="0"/>
          <w:marRight w:val="0"/>
          <w:marTop w:val="0"/>
          <w:marBottom w:val="0"/>
          <w:divBdr>
            <w:top w:val="none" w:sz="0" w:space="0" w:color="auto"/>
            <w:left w:val="none" w:sz="0" w:space="0" w:color="auto"/>
            <w:bottom w:val="none" w:sz="0" w:space="0" w:color="auto"/>
            <w:right w:val="none" w:sz="0" w:space="0" w:color="auto"/>
          </w:divBdr>
          <w:divsChild>
            <w:div w:id="1441293627">
              <w:marLeft w:val="0"/>
              <w:marRight w:val="0"/>
              <w:marTop w:val="0"/>
              <w:marBottom w:val="0"/>
              <w:divBdr>
                <w:top w:val="none" w:sz="0" w:space="0" w:color="auto"/>
                <w:left w:val="none" w:sz="0" w:space="0" w:color="auto"/>
                <w:bottom w:val="none" w:sz="0" w:space="0" w:color="auto"/>
                <w:right w:val="none" w:sz="0" w:space="0" w:color="auto"/>
              </w:divBdr>
            </w:div>
          </w:divsChild>
        </w:div>
        <w:div w:id="1042099098">
          <w:marLeft w:val="0"/>
          <w:marRight w:val="0"/>
          <w:marTop w:val="0"/>
          <w:marBottom w:val="0"/>
          <w:divBdr>
            <w:top w:val="none" w:sz="0" w:space="0" w:color="auto"/>
            <w:left w:val="none" w:sz="0" w:space="0" w:color="auto"/>
            <w:bottom w:val="none" w:sz="0" w:space="0" w:color="auto"/>
            <w:right w:val="none" w:sz="0" w:space="0" w:color="auto"/>
          </w:divBdr>
          <w:divsChild>
            <w:div w:id="1061488155">
              <w:marLeft w:val="0"/>
              <w:marRight w:val="0"/>
              <w:marTop w:val="0"/>
              <w:marBottom w:val="0"/>
              <w:divBdr>
                <w:top w:val="none" w:sz="0" w:space="0" w:color="auto"/>
                <w:left w:val="none" w:sz="0" w:space="0" w:color="auto"/>
                <w:bottom w:val="none" w:sz="0" w:space="0" w:color="auto"/>
                <w:right w:val="none" w:sz="0" w:space="0" w:color="auto"/>
              </w:divBdr>
            </w:div>
          </w:divsChild>
        </w:div>
        <w:div w:id="1046414520">
          <w:marLeft w:val="0"/>
          <w:marRight w:val="0"/>
          <w:marTop w:val="0"/>
          <w:marBottom w:val="0"/>
          <w:divBdr>
            <w:top w:val="none" w:sz="0" w:space="0" w:color="auto"/>
            <w:left w:val="none" w:sz="0" w:space="0" w:color="auto"/>
            <w:bottom w:val="none" w:sz="0" w:space="0" w:color="auto"/>
            <w:right w:val="none" w:sz="0" w:space="0" w:color="auto"/>
          </w:divBdr>
          <w:divsChild>
            <w:div w:id="390347722">
              <w:marLeft w:val="0"/>
              <w:marRight w:val="0"/>
              <w:marTop w:val="0"/>
              <w:marBottom w:val="0"/>
              <w:divBdr>
                <w:top w:val="none" w:sz="0" w:space="0" w:color="auto"/>
                <w:left w:val="none" w:sz="0" w:space="0" w:color="auto"/>
                <w:bottom w:val="none" w:sz="0" w:space="0" w:color="auto"/>
                <w:right w:val="none" w:sz="0" w:space="0" w:color="auto"/>
              </w:divBdr>
            </w:div>
          </w:divsChild>
        </w:div>
        <w:div w:id="1048608098">
          <w:marLeft w:val="0"/>
          <w:marRight w:val="0"/>
          <w:marTop w:val="0"/>
          <w:marBottom w:val="0"/>
          <w:divBdr>
            <w:top w:val="none" w:sz="0" w:space="0" w:color="auto"/>
            <w:left w:val="none" w:sz="0" w:space="0" w:color="auto"/>
            <w:bottom w:val="none" w:sz="0" w:space="0" w:color="auto"/>
            <w:right w:val="none" w:sz="0" w:space="0" w:color="auto"/>
          </w:divBdr>
          <w:divsChild>
            <w:div w:id="2035685816">
              <w:marLeft w:val="0"/>
              <w:marRight w:val="0"/>
              <w:marTop w:val="0"/>
              <w:marBottom w:val="0"/>
              <w:divBdr>
                <w:top w:val="none" w:sz="0" w:space="0" w:color="auto"/>
                <w:left w:val="none" w:sz="0" w:space="0" w:color="auto"/>
                <w:bottom w:val="none" w:sz="0" w:space="0" w:color="auto"/>
                <w:right w:val="none" w:sz="0" w:space="0" w:color="auto"/>
              </w:divBdr>
            </w:div>
          </w:divsChild>
        </w:div>
        <w:div w:id="1060328207">
          <w:marLeft w:val="0"/>
          <w:marRight w:val="0"/>
          <w:marTop w:val="0"/>
          <w:marBottom w:val="0"/>
          <w:divBdr>
            <w:top w:val="none" w:sz="0" w:space="0" w:color="auto"/>
            <w:left w:val="none" w:sz="0" w:space="0" w:color="auto"/>
            <w:bottom w:val="none" w:sz="0" w:space="0" w:color="auto"/>
            <w:right w:val="none" w:sz="0" w:space="0" w:color="auto"/>
          </w:divBdr>
          <w:divsChild>
            <w:div w:id="415983818">
              <w:marLeft w:val="0"/>
              <w:marRight w:val="0"/>
              <w:marTop w:val="0"/>
              <w:marBottom w:val="0"/>
              <w:divBdr>
                <w:top w:val="none" w:sz="0" w:space="0" w:color="auto"/>
                <w:left w:val="none" w:sz="0" w:space="0" w:color="auto"/>
                <w:bottom w:val="none" w:sz="0" w:space="0" w:color="auto"/>
                <w:right w:val="none" w:sz="0" w:space="0" w:color="auto"/>
              </w:divBdr>
            </w:div>
          </w:divsChild>
        </w:div>
        <w:div w:id="1066142929">
          <w:marLeft w:val="0"/>
          <w:marRight w:val="0"/>
          <w:marTop w:val="0"/>
          <w:marBottom w:val="0"/>
          <w:divBdr>
            <w:top w:val="none" w:sz="0" w:space="0" w:color="auto"/>
            <w:left w:val="none" w:sz="0" w:space="0" w:color="auto"/>
            <w:bottom w:val="none" w:sz="0" w:space="0" w:color="auto"/>
            <w:right w:val="none" w:sz="0" w:space="0" w:color="auto"/>
          </w:divBdr>
          <w:divsChild>
            <w:div w:id="8220571">
              <w:marLeft w:val="0"/>
              <w:marRight w:val="0"/>
              <w:marTop w:val="0"/>
              <w:marBottom w:val="0"/>
              <w:divBdr>
                <w:top w:val="none" w:sz="0" w:space="0" w:color="auto"/>
                <w:left w:val="none" w:sz="0" w:space="0" w:color="auto"/>
                <w:bottom w:val="none" w:sz="0" w:space="0" w:color="auto"/>
                <w:right w:val="none" w:sz="0" w:space="0" w:color="auto"/>
              </w:divBdr>
            </w:div>
          </w:divsChild>
        </w:div>
        <w:div w:id="1066536657">
          <w:marLeft w:val="0"/>
          <w:marRight w:val="0"/>
          <w:marTop w:val="0"/>
          <w:marBottom w:val="0"/>
          <w:divBdr>
            <w:top w:val="none" w:sz="0" w:space="0" w:color="auto"/>
            <w:left w:val="none" w:sz="0" w:space="0" w:color="auto"/>
            <w:bottom w:val="none" w:sz="0" w:space="0" w:color="auto"/>
            <w:right w:val="none" w:sz="0" w:space="0" w:color="auto"/>
          </w:divBdr>
          <w:divsChild>
            <w:div w:id="849180215">
              <w:marLeft w:val="0"/>
              <w:marRight w:val="0"/>
              <w:marTop w:val="0"/>
              <w:marBottom w:val="0"/>
              <w:divBdr>
                <w:top w:val="none" w:sz="0" w:space="0" w:color="auto"/>
                <w:left w:val="none" w:sz="0" w:space="0" w:color="auto"/>
                <w:bottom w:val="none" w:sz="0" w:space="0" w:color="auto"/>
                <w:right w:val="none" w:sz="0" w:space="0" w:color="auto"/>
              </w:divBdr>
            </w:div>
          </w:divsChild>
        </w:div>
        <w:div w:id="1078281673">
          <w:marLeft w:val="0"/>
          <w:marRight w:val="0"/>
          <w:marTop w:val="0"/>
          <w:marBottom w:val="0"/>
          <w:divBdr>
            <w:top w:val="none" w:sz="0" w:space="0" w:color="auto"/>
            <w:left w:val="none" w:sz="0" w:space="0" w:color="auto"/>
            <w:bottom w:val="none" w:sz="0" w:space="0" w:color="auto"/>
            <w:right w:val="none" w:sz="0" w:space="0" w:color="auto"/>
          </w:divBdr>
          <w:divsChild>
            <w:div w:id="1070227267">
              <w:marLeft w:val="0"/>
              <w:marRight w:val="0"/>
              <w:marTop w:val="0"/>
              <w:marBottom w:val="0"/>
              <w:divBdr>
                <w:top w:val="none" w:sz="0" w:space="0" w:color="auto"/>
                <w:left w:val="none" w:sz="0" w:space="0" w:color="auto"/>
                <w:bottom w:val="none" w:sz="0" w:space="0" w:color="auto"/>
                <w:right w:val="none" w:sz="0" w:space="0" w:color="auto"/>
              </w:divBdr>
            </w:div>
          </w:divsChild>
        </w:div>
        <w:div w:id="1079404419">
          <w:marLeft w:val="0"/>
          <w:marRight w:val="0"/>
          <w:marTop w:val="0"/>
          <w:marBottom w:val="0"/>
          <w:divBdr>
            <w:top w:val="none" w:sz="0" w:space="0" w:color="auto"/>
            <w:left w:val="none" w:sz="0" w:space="0" w:color="auto"/>
            <w:bottom w:val="none" w:sz="0" w:space="0" w:color="auto"/>
            <w:right w:val="none" w:sz="0" w:space="0" w:color="auto"/>
          </w:divBdr>
          <w:divsChild>
            <w:div w:id="728841372">
              <w:marLeft w:val="0"/>
              <w:marRight w:val="0"/>
              <w:marTop w:val="0"/>
              <w:marBottom w:val="0"/>
              <w:divBdr>
                <w:top w:val="none" w:sz="0" w:space="0" w:color="auto"/>
                <w:left w:val="none" w:sz="0" w:space="0" w:color="auto"/>
                <w:bottom w:val="none" w:sz="0" w:space="0" w:color="auto"/>
                <w:right w:val="none" w:sz="0" w:space="0" w:color="auto"/>
              </w:divBdr>
            </w:div>
          </w:divsChild>
        </w:div>
        <w:div w:id="1081831440">
          <w:marLeft w:val="0"/>
          <w:marRight w:val="0"/>
          <w:marTop w:val="0"/>
          <w:marBottom w:val="0"/>
          <w:divBdr>
            <w:top w:val="none" w:sz="0" w:space="0" w:color="auto"/>
            <w:left w:val="none" w:sz="0" w:space="0" w:color="auto"/>
            <w:bottom w:val="none" w:sz="0" w:space="0" w:color="auto"/>
            <w:right w:val="none" w:sz="0" w:space="0" w:color="auto"/>
          </w:divBdr>
          <w:divsChild>
            <w:div w:id="510949142">
              <w:marLeft w:val="0"/>
              <w:marRight w:val="0"/>
              <w:marTop w:val="0"/>
              <w:marBottom w:val="0"/>
              <w:divBdr>
                <w:top w:val="none" w:sz="0" w:space="0" w:color="auto"/>
                <w:left w:val="none" w:sz="0" w:space="0" w:color="auto"/>
                <w:bottom w:val="none" w:sz="0" w:space="0" w:color="auto"/>
                <w:right w:val="none" w:sz="0" w:space="0" w:color="auto"/>
              </w:divBdr>
            </w:div>
          </w:divsChild>
        </w:div>
        <w:div w:id="1089038019">
          <w:marLeft w:val="0"/>
          <w:marRight w:val="0"/>
          <w:marTop w:val="0"/>
          <w:marBottom w:val="0"/>
          <w:divBdr>
            <w:top w:val="none" w:sz="0" w:space="0" w:color="auto"/>
            <w:left w:val="none" w:sz="0" w:space="0" w:color="auto"/>
            <w:bottom w:val="none" w:sz="0" w:space="0" w:color="auto"/>
            <w:right w:val="none" w:sz="0" w:space="0" w:color="auto"/>
          </w:divBdr>
          <w:divsChild>
            <w:div w:id="1049845508">
              <w:marLeft w:val="0"/>
              <w:marRight w:val="0"/>
              <w:marTop w:val="0"/>
              <w:marBottom w:val="0"/>
              <w:divBdr>
                <w:top w:val="none" w:sz="0" w:space="0" w:color="auto"/>
                <w:left w:val="none" w:sz="0" w:space="0" w:color="auto"/>
                <w:bottom w:val="none" w:sz="0" w:space="0" w:color="auto"/>
                <w:right w:val="none" w:sz="0" w:space="0" w:color="auto"/>
              </w:divBdr>
            </w:div>
          </w:divsChild>
        </w:div>
        <w:div w:id="1090849631">
          <w:marLeft w:val="0"/>
          <w:marRight w:val="0"/>
          <w:marTop w:val="0"/>
          <w:marBottom w:val="0"/>
          <w:divBdr>
            <w:top w:val="none" w:sz="0" w:space="0" w:color="auto"/>
            <w:left w:val="none" w:sz="0" w:space="0" w:color="auto"/>
            <w:bottom w:val="none" w:sz="0" w:space="0" w:color="auto"/>
            <w:right w:val="none" w:sz="0" w:space="0" w:color="auto"/>
          </w:divBdr>
          <w:divsChild>
            <w:div w:id="468590142">
              <w:marLeft w:val="0"/>
              <w:marRight w:val="0"/>
              <w:marTop w:val="0"/>
              <w:marBottom w:val="0"/>
              <w:divBdr>
                <w:top w:val="none" w:sz="0" w:space="0" w:color="auto"/>
                <w:left w:val="none" w:sz="0" w:space="0" w:color="auto"/>
                <w:bottom w:val="none" w:sz="0" w:space="0" w:color="auto"/>
                <w:right w:val="none" w:sz="0" w:space="0" w:color="auto"/>
              </w:divBdr>
            </w:div>
          </w:divsChild>
        </w:div>
        <w:div w:id="1102072545">
          <w:marLeft w:val="0"/>
          <w:marRight w:val="0"/>
          <w:marTop w:val="0"/>
          <w:marBottom w:val="0"/>
          <w:divBdr>
            <w:top w:val="none" w:sz="0" w:space="0" w:color="auto"/>
            <w:left w:val="none" w:sz="0" w:space="0" w:color="auto"/>
            <w:bottom w:val="none" w:sz="0" w:space="0" w:color="auto"/>
            <w:right w:val="none" w:sz="0" w:space="0" w:color="auto"/>
          </w:divBdr>
          <w:divsChild>
            <w:div w:id="394820618">
              <w:marLeft w:val="0"/>
              <w:marRight w:val="0"/>
              <w:marTop w:val="0"/>
              <w:marBottom w:val="0"/>
              <w:divBdr>
                <w:top w:val="none" w:sz="0" w:space="0" w:color="auto"/>
                <w:left w:val="none" w:sz="0" w:space="0" w:color="auto"/>
                <w:bottom w:val="none" w:sz="0" w:space="0" w:color="auto"/>
                <w:right w:val="none" w:sz="0" w:space="0" w:color="auto"/>
              </w:divBdr>
            </w:div>
          </w:divsChild>
        </w:div>
        <w:div w:id="1105922202">
          <w:marLeft w:val="0"/>
          <w:marRight w:val="0"/>
          <w:marTop w:val="0"/>
          <w:marBottom w:val="0"/>
          <w:divBdr>
            <w:top w:val="none" w:sz="0" w:space="0" w:color="auto"/>
            <w:left w:val="none" w:sz="0" w:space="0" w:color="auto"/>
            <w:bottom w:val="none" w:sz="0" w:space="0" w:color="auto"/>
            <w:right w:val="none" w:sz="0" w:space="0" w:color="auto"/>
          </w:divBdr>
          <w:divsChild>
            <w:div w:id="2054843765">
              <w:marLeft w:val="0"/>
              <w:marRight w:val="0"/>
              <w:marTop w:val="0"/>
              <w:marBottom w:val="0"/>
              <w:divBdr>
                <w:top w:val="none" w:sz="0" w:space="0" w:color="auto"/>
                <w:left w:val="none" w:sz="0" w:space="0" w:color="auto"/>
                <w:bottom w:val="none" w:sz="0" w:space="0" w:color="auto"/>
                <w:right w:val="none" w:sz="0" w:space="0" w:color="auto"/>
              </w:divBdr>
            </w:div>
          </w:divsChild>
        </w:div>
        <w:div w:id="1119687597">
          <w:marLeft w:val="0"/>
          <w:marRight w:val="0"/>
          <w:marTop w:val="0"/>
          <w:marBottom w:val="0"/>
          <w:divBdr>
            <w:top w:val="none" w:sz="0" w:space="0" w:color="auto"/>
            <w:left w:val="none" w:sz="0" w:space="0" w:color="auto"/>
            <w:bottom w:val="none" w:sz="0" w:space="0" w:color="auto"/>
            <w:right w:val="none" w:sz="0" w:space="0" w:color="auto"/>
          </w:divBdr>
          <w:divsChild>
            <w:div w:id="1242177970">
              <w:marLeft w:val="0"/>
              <w:marRight w:val="0"/>
              <w:marTop w:val="0"/>
              <w:marBottom w:val="0"/>
              <w:divBdr>
                <w:top w:val="none" w:sz="0" w:space="0" w:color="auto"/>
                <w:left w:val="none" w:sz="0" w:space="0" w:color="auto"/>
                <w:bottom w:val="none" w:sz="0" w:space="0" w:color="auto"/>
                <w:right w:val="none" w:sz="0" w:space="0" w:color="auto"/>
              </w:divBdr>
            </w:div>
          </w:divsChild>
        </w:div>
        <w:div w:id="1122727448">
          <w:marLeft w:val="0"/>
          <w:marRight w:val="0"/>
          <w:marTop w:val="0"/>
          <w:marBottom w:val="0"/>
          <w:divBdr>
            <w:top w:val="none" w:sz="0" w:space="0" w:color="auto"/>
            <w:left w:val="none" w:sz="0" w:space="0" w:color="auto"/>
            <w:bottom w:val="none" w:sz="0" w:space="0" w:color="auto"/>
            <w:right w:val="none" w:sz="0" w:space="0" w:color="auto"/>
          </w:divBdr>
          <w:divsChild>
            <w:div w:id="1437672792">
              <w:marLeft w:val="0"/>
              <w:marRight w:val="0"/>
              <w:marTop w:val="0"/>
              <w:marBottom w:val="0"/>
              <w:divBdr>
                <w:top w:val="none" w:sz="0" w:space="0" w:color="auto"/>
                <w:left w:val="none" w:sz="0" w:space="0" w:color="auto"/>
                <w:bottom w:val="none" w:sz="0" w:space="0" w:color="auto"/>
                <w:right w:val="none" w:sz="0" w:space="0" w:color="auto"/>
              </w:divBdr>
            </w:div>
          </w:divsChild>
        </w:div>
        <w:div w:id="1139955971">
          <w:marLeft w:val="0"/>
          <w:marRight w:val="0"/>
          <w:marTop w:val="0"/>
          <w:marBottom w:val="0"/>
          <w:divBdr>
            <w:top w:val="none" w:sz="0" w:space="0" w:color="auto"/>
            <w:left w:val="none" w:sz="0" w:space="0" w:color="auto"/>
            <w:bottom w:val="none" w:sz="0" w:space="0" w:color="auto"/>
            <w:right w:val="none" w:sz="0" w:space="0" w:color="auto"/>
          </w:divBdr>
          <w:divsChild>
            <w:div w:id="840244147">
              <w:marLeft w:val="0"/>
              <w:marRight w:val="0"/>
              <w:marTop w:val="0"/>
              <w:marBottom w:val="0"/>
              <w:divBdr>
                <w:top w:val="none" w:sz="0" w:space="0" w:color="auto"/>
                <w:left w:val="none" w:sz="0" w:space="0" w:color="auto"/>
                <w:bottom w:val="none" w:sz="0" w:space="0" w:color="auto"/>
                <w:right w:val="none" w:sz="0" w:space="0" w:color="auto"/>
              </w:divBdr>
            </w:div>
          </w:divsChild>
        </w:div>
        <w:div w:id="1151099857">
          <w:marLeft w:val="0"/>
          <w:marRight w:val="0"/>
          <w:marTop w:val="0"/>
          <w:marBottom w:val="0"/>
          <w:divBdr>
            <w:top w:val="none" w:sz="0" w:space="0" w:color="auto"/>
            <w:left w:val="none" w:sz="0" w:space="0" w:color="auto"/>
            <w:bottom w:val="none" w:sz="0" w:space="0" w:color="auto"/>
            <w:right w:val="none" w:sz="0" w:space="0" w:color="auto"/>
          </w:divBdr>
          <w:divsChild>
            <w:div w:id="1971670927">
              <w:marLeft w:val="0"/>
              <w:marRight w:val="0"/>
              <w:marTop w:val="0"/>
              <w:marBottom w:val="0"/>
              <w:divBdr>
                <w:top w:val="none" w:sz="0" w:space="0" w:color="auto"/>
                <w:left w:val="none" w:sz="0" w:space="0" w:color="auto"/>
                <w:bottom w:val="none" w:sz="0" w:space="0" w:color="auto"/>
                <w:right w:val="none" w:sz="0" w:space="0" w:color="auto"/>
              </w:divBdr>
            </w:div>
          </w:divsChild>
        </w:div>
        <w:div w:id="1152064845">
          <w:marLeft w:val="0"/>
          <w:marRight w:val="0"/>
          <w:marTop w:val="0"/>
          <w:marBottom w:val="0"/>
          <w:divBdr>
            <w:top w:val="none" w:sz="0" w:space="0" w:color="auto"/>
            <w:left w:val="none" w:sz="0" w:space="0" w:color="auto"/>
            <w:bottom w:val="none" w:sz="0" w:space="0" w:color="auto"/>
            <w:right w:val="none" w:sz="0" w:space="0" w:color="auto"/>
          </w:divBdr>
          <w:divsChild>
            <w:div w:id="1116950632">
              <w:marLeft w:val="0"/>
              <w:marRight w:val="0"/>
              <w:marTop w:val="0"/>
              <w:marBottom w:val="0"/>
              <w:divBdr>
                <w:top w:val="none" w:sz="0" w:space="0" w:color="auto"/>
                <w:left w:val="none" w:sz="0" w:space="0" w:color="auto"/>
                <w:bottom w:val="none" w:sz="0" w:space="0" w:color="auto"/>
                <w:right w:val="none" w:sz="0" w:space="0" w:color="auto"/>
              </w:divBdr>
            </w:div>
          </w:divsChild>
        </w:div>
        <w:div w:id="1168398234">
          <w:marLeft w:val="0"/>
          <w:marRight w:val="0"/>
          <w:marTop w:val="0"/>
          <w:marBottom w:val="0"/>
          <w:divBdr>
            <w:top w:val="none" w:sz="0" w:space="0" w:color="auto"/>
            <w:left w:val="none" w:sz="0" w:space="0" w:color="auto"/>
            <w:bottom w:val="none" w:sz="0" w:space="0" w:color="auto"/>
            <w:right w:val="none" w:sz="0" w:space="0" w:color="auto"/>
          </w:divBdr>
          <w:divsChild>
            <w:div w:id="1077747786">
              <w:marLeft w:val="0"/>
              <w:marRight w:val="0"/>
              <w:marTop w:val="0"/>
              <w:marBottom w:val="0"/>
              <w:divBdr>
                <w:top w:val="none" w:sz="0" w:space="0" w:color="auto"/>
                <w:left w:val="none" w:sz="0" w:space="0" w:color="auto"/>
                <w:bottom w:val="none" w:sz="0" w:space="0" w:color="auto"/>
                <w:right w:val="none" w:sz="0" w:space="0" w:color="auto"/>
              </w:divBdr>
            </w:div>
          </w:divsChild>
        </w:div>
        <w:div w:id="1194852969">
          <w:marLeft w:val="0"/>
          <w:marRight w:val="0"/>
          <w:marTop w:val="0"/>
          <w:marBottom w:val="0"/>
          <w:divBdr>
            <w:top w:val="none" w:sz="0" w:space="0" w:color="auto"/>
            <w:left w:val="none" w:sz="0" w:space="0" w:color="auto"/>
            <w:bottom w:val="none" w:sz="0" w:space="0" w:color="auto"/>
            <w:right w:val="none" w:sz="0" w:space="0" w:color="auto"/>
          </w:divBdr>
          <w:divsChild>
            <w:div w:id="1513761196">
              <w:marLeft w:val="0"/>
              <w:marRight w:val="0"/>
              <w:marTop w:val="0"/>
              <w:marBottom w:val="0"/>
              <w:divBdr>
                <w:top w:val="none" w:sz="0" w:space="0" w:color="auto"/>
                <w:left w:val="none" w:sz="0" w:space="0" w:color="auto"/>
                <w:bottom w:val="none" w:sz="0" w:space="0" w:color="auto"/>
                <w:right w:val="none" w:sz="0" w:space="0" w:color="auto"/>
              </w:divBdr>
            </w:div>
          </w:divsChild>
        </w:div>
        <w:div w:id="1203978850">
          <w:marLeft w:val="0"/>
          <w:marRight w:val="0"/>
          <w:marTop w:val="0"/>
          <w:marBottom w:val="0"/>
          <w:divBdr>
            <w:top w:val="none" w:sz="0" w:space="0" w:color="auto"/>
            <w:left w:val="none" w:sz="0" w:space="0" w:color="auto"/>
            <w:bottom w:val="none" w:sz="0" w:space="0" w:color="auto"/>
            <w:right w:val="none" w:sz="0" w:space="0" w:color="auto"/>
          </w:divBdr>
          <w:divsChild>
            <w:div w:id="1243100803">
              <w:marLeft w:val="0"/>
              <w:marRight w:val="0"/>
              <w:marTop w:val="0"/>
              <w:marBottom w:val="0"/>
              <w:divBdr>
                <w:top w:val="none" w:sz="0" w:space="0" w:color="auto"/>
                <w:left w:val="none" w:sz="0" w:space="0" w:color="auto"/>
                <w:bottom w:val="none" w:sz="0" w:space="0" w:color="auto"/>
                <w:right w:val="none" w:sz="0" w:space="0" w:color="auto"/>
              </w:divBdr>
            </w:div>
            <w:div w:id="1270166281">
              <w:marLeft w:val="0"/>
              <w:marRight w:val="0"/>
              <w:marTop w:val="0"/>
              <w:marBottom w:val="0"/>
              <w:divBdr>
                <w:top w:val="none" w:sz="0" w:space="0" w:color="auto"/>
                <w:left w:val="none" w:sz="0" w:space="0" w:color="auto"/>
                <w:bottom w:val="none" w:sz="0" w:space="0" w:color="auto"/>
                <w:right w:val="none" w:sz="0" w:space="0" w:color="auto"/>
              </w:divBdr>
            </w:div>
            <w:div w:id="1839298530">
              <w:marLeft w:val="0"/>
              <w:marRight w:val="0"/>
              <w:marTop w:val="0"/>
              <w:marBottom w:val="0"/>
              <w:divBdr>
                <w:top w:val="none" w:sz="0" w:space="0" w:color="auto"/>
                <w:left w:val="none" w:sz="0" w:space="0" w:color="auto"/>
                <w:bottom w:val="none" w:sz="0" w:space="0" w:color="auto"/>
                <w:right w:val="none" w:sz="0" w:space="0" w:color="auto"/>
              </w:divBdr>
            </w:div>
          </w:divsChild>
        </w:div>
        <w:div w:id="1205169257">
          <w:marLeft w:val="0"/>
          <w:marRight w:val="0"/>
          <w:marTop w:val="0"/>
          <w:marBottom w:val="0"/>
          <w:divBdr>
            <w:top w:val="none" w:sz="0" w:space="0" w:color="auto"/>
            <w:left w:val="none" w:sz="0" w:space="0" w:color="auto"/>
            <w:bottom w:val="none" w:sz="0" w:space="0" w:color="auto"/>
            <w:right w:val="none" w:sz="0" w:space="0" w:color="auto"/>
          </w:divBdr>
          <w:divsChild>
            <w:div w:id="1894998465">
              <w:marLeft w:val="0"/>
              <w:marRight w:val="0"/>
              <w:marTop w:val="0"/>
              <w:marBottom w:val="0"/>
              <w:divBdr>
                <w:top w:val="none" w:sz="0" w:space="0" w:color="auto"/>
                <w:left w:val="none" w:sz="0" w:space="0" w:color="auto"/>
                <w:bottom w:val="none" w:sz="0" w:space="0" w:color="auto"/>
                <w:right w:val="none" w:sz="0" w:space="0" w:color="auto"/>
              </w:divBdr>
            </w:div>
          </w:divsChild>
        </w:div>
        <w:div w:id="1214392807">
          <w:marLeft w:val="0"/>
          <w:marRight w:val="0"/>
          <w:marTop w:val="0"/>
          <w:marBottom w:val="0"/>
          <w:divBdr>
            <w:top w:val="none" w:sz="0" w:space="0" w:color="auto"/>
            <w:left w:val="none" w:sz="0" w:space="0" w:color="auto"/>
            <w:bottom w:val="none" w:sz="0" w:space="0" w:color="auto"/>
            <w:right w:val="none" w:sz="0" w:space="0" w:color="auto"/>
          </w:divBdr>
          <w:divsChild>
            <w:div w:id="1536195988">
              <w:marLeft w:val="0"/>
              <w:marRight w:val="0"/>
              <w:marTop w:val="0"/>
              <w:marBottom w:val="0"/>
              <w:divBdr>
                <w:top w:val="none" w:sz="0" w:space="0" w:color="auto"/>
                <w:left w:val="none" w:sz="0" w:space="0" w:color="auto"/>
                <w:bottom w:val="none" w:sz="0" w:space="0" w:color="auto"/>
                <w:right w:val="none" w:sz="0" w:space="0" w:color="auto"/>
              </w:divBdr>
            </w:div>
          </w:divsChild>
        </w:div>
        <w:div w:id="1218013638">
          <w:marLeft w:val="0"/>
          <w:marRight w:val="0"/>
          <w:marTop w:val="0"/>
          <w:marBottom w:val="0"/>
          <w:divBdr>
            <w:top w:val="none" w:sz="0" w:space="0" w:color="auto"/>
            <w:left w:val="none" w:sz="0" w:space="0" w:color="auto"/>
            <w:bottom w:val="none" w:sz="0" w:space="0" w:color="auto"/>
            <w:right w:val="none" w:sz="0" w:space="0" w:color="auto"/>
          </w:divBdr>
          <w:divsChild>
            <w:div w:id="75170804">
              <w:marLeft w:val="0"/>
              <w:marRight w:val="0"/>
              <w:marTop w:val="0"/>
              <w:marBottom w:val="0"/>
              <w:divBdr>
                <w:top w:val="none" w:sz="0" w:space="0" w:color="auto"/>
                <w:left w:val="none" w:sz="0" w:space="0" w:color="auto"/>
                <w:bottom w:val="none" w:sz="0" w:space="0" w:color="auto"/>
                <w:right w:val="none" w:sz="0" w:space="0" w:color="auto"/>
              </w:divBdr>
            </w:div>
            <w:div w:id="1004893955">
              <w:marLeft w:val="0"/>
              <w:marRight w:val="0"/>
              <w:marTop w:val="0"/>
              <w:marBottom w:val="0"/>
              <w:divBdr>
                <w:top w:val="none" w:sz="0" w:space="0" w:color="auto"/>
                <w:left w:val="none" w:sz="0" w:space="0" w:color="auto"/>
                <w:bottom w:val="none" w:sz="0" w:space="0" w:color="auto"/>
                <w:right w:val="none" w:sz="0" w:space="0" w:color="auto"/>
              </w:divBdr>
            </w:div>
          </w:divsChild>
        </w:div>
        <w:div w:id="1221329303">
          <w:marLeft w:val="0"/>
          <w:marRight w:val="0"/>
          <w:marTop w:val="0"/>
          <w:marBottom w:val="0"/>
          <w:divBdr>
            <w:top w:val="none" w:sz="0" w:space="0" w:color="auto"/>
            <w:left w:val="none" w:sz="0" w:space="0" w:color="auto"/>
            <w:bottom w:val="none" w:sz="0" w:space="0" w:color="auto"/>
            <w:right w:val="none" w:sz="0" w:space="0" w:color="auto"/>
          </w:divBdr>
          <w:divsChild>
            <w:div w:id="836388440">
              <w:marLeft w:val="0"/>
              <w:marRight w:val="0"/>
              <w:marTop w:val="0"/>
              <w:marBottom w:val="0"/>
              <w:divBdr>
                <w:top w:val="none" w:sz="0" w:space="0" w:color="auto"/>
                <w:left w:val="none" w:sz="0" w:space="0" w:color="auto"/>
                <w:bottom w:val="none" w:sz="0" w:space="0" w:color="auto"/>
                <w:right w:val="none" w:sz="0" w:space="0" w:color="auto"/>
              </w:divBdr>
            </w:div>
          </w:divsChild>
        </w:div>
        <w:div w:id="1228956878">
          <w:marLeft w:val="0"/>
          <w:marRight w:val="0"/>
          <w:marTop w:val="0"/>
          <w:marBottom w:val="0"/>
          <w:divBdr>
            <w:top w:val="none" w:sz="0" w:space="0" w:color="auto"/>
            <w:left w:val="none" w:sz="0" w:space="0" w:color="auto"/>
            <w:bottom w:val="none" w:sz="0" w:space="0" w:color="auto"/>
            <w:right w:val="none" w:sz="0" w:space="0" w:color="auto"/>
          </w:divBdr>
          <w:divsChild>
            <w:div w:id="133835357">
              <w:marLeft w:val="0"/>
              <w:marRight w:val="0"/>
              <w:marTop w:val="0"/>
              <w:marBottom w:val="0"/>
              <w:divBdr>
                <w:top w:val="none" w:sz="0" w:space="0" w:color="auto"/>
                <w:left w:val="none" w:sz="0" w:space="0" w:color="auto"/>
                <w:bottom w:val="none" w:sz="0" w:space="0" w:color="auto"/>
                <w:right w:val="none" w:sz="0" w:space="0" w:color="auto"/>
              </w:divBdr>
            </w:div>
          </w:divsChild>
        </w:div>
        <w:div w:id="1229153352">
          <w:marLeft w:val="0"/>
          <w:marRight w:val="0"/>
          <w:marTop w:val="0"/>
          <w:marBottom w:val="0"/>
          <w:divBdr>
            <w:top w:val="none" w:sz="0" w:space="0" w:color="auto"/>
            <w:left w:val="none" w:sz="0" w:space="0" w:color="auto"/>
            <w:bottom w:val="none" w:sz="0" w:space="0" w:color="auto"/>
            <w:right w:val="none" w:sz="0" w:space="0" w:color="auto"/>
          </w:divBdr>
          <w:divsChild>
            <w:div w:id="217253830">
              <w:marLeft w:val="0"/>
              <w:marRight w:val="0"/>
              <w:marTop w:val="0"/>
              <w:marBottom w:val="0"/>
              <w:divBdr>
                <w:top w:val="none" w:sz="0" w:space="0" w:color="auto"/>
                <w:left w:val="none" w:sz="0" w:space="0" w:color="auto"/>
                <w:bottom w:val="none" w:sz="0" w:space="0" w:color="auto"/>
                <w:right w:val="none" w:sz="0" w:space="0" w:color="auto"/>
              </w:divBdr>
            </w:div>
            <w:div w:id="1732118819">
              <w:marLeft w:val="0"/>
              <w:marRight w:val="0"/>
              <w:marTop w:val="0"/>
              <w:marBottom w:val="0"/>
              <w:divBdr>
                <w:top w:val="none" w:sz="0" w:space="0" w:color="auto"/>
                <w:left w:val="none" w:sz="0" w:space="0" w:color="auto"/>
                <w:bottom w:val="none" w:sz="0" w:space="0" w:color="auto"/>
                <w:right w:val="none" w:sz="0" w:space="0" w:color="auto"/>
              </w:divBdr>
            </w:div>
          </w:divsChild>
        </w:div>
        <w:div w:id="1230766355">
          <w:marLeft w:val="0"/>
          <w:marRight w:val="0"/>
          <w:marTop w:val="0"/>
          <w:marBottom w:val="0"/>
          <w:divBdr>
            <w:top w:val="none" w:sz="0" w:space="0" w:color="auto"/>
            <w:left w:val="none" w:sz="0" w:space="0" w:color="auto"/>
            <w:bottom w:val="none" w:sz="0" w:space="0" w:color="auto"/>
            <w:right w:val="none" w:sz="0" w:space="0" w:color="auto"/>
          </w:divBdr>
          <w:divsChild>
            <w:div w:id="333186804">
              <w:marLeft w:val="0"/>
              <w:marRight w:val="0"/>
              <w:marTop w:val="0"/>
              <w:marBottom w:val="0"/>
              <w:divBdr>
                <w:top w:val="none" w:sz="0" w:space="0" w:color="auto"/>
                <w:left w:val="none" w:sz="0" w:space="0" w:color="auto"/>
                <w:bottom w:val="none" w:sz="0" w:space="0" w:color="auto"/>
                <w:right w:val="none" w:sz="0" w:space="0" w:color="auto"/>
              </w:divBdr>
            </w:div>
          </w:divsChild>
        </w:div>
        <w:div w:id="1235163754">
          <w:marLeft w:val="0"/>
          <w:marRight w:val="0"/>
          <w:marTop w:val="0"/>
          <w:marBottom w:val="0"/>
          <w:divBdr>
            <w:top w:val="none" w:sz="0" w:space="0" w:color="auto"/>
            <w:left w:val="none" w:sz="0" w:space="0" w:color="auto"/>
            <w:bottom w:val="none" w:sz="0" w:space="0" w:color="auto"/>
            <w:right w:val="none" w:sz="0" w:space="0" w:color="auto"/>
          </w:divBdr>
          <w:divsChild>
            <w:div w:id="1479230564">
              <w:marLeft w:val="0"/>
              <w:marRight w:val="0"/>
              <w:marTop w:val="0"/>
              <w:marBottom w:val="0"/>
              <w:divBdr>
                <w:top w:val="none" w:sz="0" w:space="0" w:color="auto"/>
                <w:left w:val="none" w:sz="0" w:space="0" w:color="auto"/>
                <w:bottom w:val="none" w:sz="0" w:space="0" w:color="auto"/>
                <w:right w:val="none" w:sz="0" w:space="0" w:color="auto"/>
              </w:divBdr>
            </w:div>
          </w:divsChild>
        </w:div>
        <w:div w:id="1249385019">
          <w:marLeft w:val="0"/>
          <w:marRight w:val="0"/>
          <w:marTop w:val="0"/>
          <w:marBottom w:val="0"/>
          <w:divBdr>
            <w:top w:val="none" w:sz="0" w:space="0" w:color="auto"/>
            <w:left w:val="none" w:sz="0" w:space="0" w:color="auto"/>
            <w:bottom w:val="none" w:sz="0" w:space="0" w:color="auto"/>
            <w:right w:val="none" w:sz="0" w:space="0" w:color="auto"/>
          </w:divBdr>
          <w:divsChild>
            <w:div w:id="2005164307">
              <w:marLeft w:val="0"/>
              <w:marRight w:val="0"/>
              <w:marTop w:val="0"/>
              <w:marBottom w:val="0"/>
              <w:divBdr>
                <w:top w:val="none" w:sz="0" w:space="0" w:color="auto"/>
                <w:left w:val="none" w:sz="0" w:space="0" w:color="auto"/>
                <w:bottom w:val="none" w:sz="0" w:space="0" w:color="auto"/>
                <w:right w:val="none" w:sz="0" w:space="0" w:color="auto"/>
              </w:divBdr>
            </w:div>
          </w:divsChild>
        </w:div>
        <w:div w:id="1269855306">
          <w:marLeft w:val="0"/>
          <w:marRight w:val="0"/>
          <w:marTop w:val="0"/>
          <w:marBottom w:val="0"/>
          <w:divBdr>
            <w:top w:val="none" w:sz="0" w:space="0" w:color="auto"/>
            <w:left w:val="none" w:sz="0" w:space="0" w:color="auto"/>
            <w:bottom w:val="none" w:sz="0" w:space="0" w:color="auto"/>
            <w:right w:val="none" w:sz="0" w:space="0" w:color="auto"/>
          </w:divBdr>
          <w:divsChild>
            <w:div w:id="220795420">
              <w:marLeft w:val="0"/>
              <w:marRight w:val="0"/>
              <w:marTop w:val="0"/>
              <w:marBottom w:val="0"/>
              <w:divBdr>
                <w:top w:val="none" w:sz="0" w:space="0" w:color="auto"/>
                <w:left w:val="none" w:sz="0" w:space="0" w:color="auto"/>
                <w:bottom w:val="none" w:sz="0" w:space="0" w:color="auto"/>
                <w:right w:val="none" w:sz="0" w:space="0" w:color="auto"/>
              </w:divBdr>
            </w:div>
          </w:divsChild>
        </w:div>
        <w:div w:id="1271737739">
          <w:marLeft w:val="0"/>
          <w:marRight w:val="0"/>
          <w:marTop w:val="0"/>
          <w:marBottom w:val="0"/>
          <w:divBdr>
            <w:top w:val="none" w:sz="0" w:space="0" w:color="auto"/>
            <w:left w:val="none" w:sz="0" w:space="0" w:color="auto"/>
            <w:bottom w:val="none" w:sz="0" w:space="0" w:color="auto"/>
            <w:right w:val="none" w:sz="0" w:space="0" w:color="auto"/>
          </w:divBdr>
          <w:divsChild>
            <w:div w:id="1155534060">
              <w:marLeft w:val="0"/>
              <w:marRight w:val="0"/>
              <w:marTop w:val="0"/>
              <w:marBottom w:val="0"/>
              <w:divBdr>
                <w:top w:val="none" w:sz="0" w:space="0" w:color="auto"/>
                <w:left w:val="none" w:sz="0" w:space="0" w:color="auto"/>
                <w:bottom w:val="none" w:sz="0" w:space="0" w:color="auto"/>
                <w:right w:val="none" w:sz="0" w:space="0" w:color="auto"/>
              </w:divBdr>
            </w:div>
          </w:divsChild>
        </w:div>
        <w:div w:id="1278365462">
          <w:marLeft w:val="0"/>
          <w:marRight w:val="0"/>
          <w:marTop w:val="0"/>
          <w:marBottom w:val="0"/>
          <w:divBdr>
            <w:top w:val="none" w:sz="0" w:space="0" w:color="auto"/>
            <w:left w:val="none" w:sz="0" w:space="0" w:color="auto"/>
            <w:bottom w:val="none" w:sz="0" w:space="0" w:color="auto"/>
            <w:right w:val="none" w:sz="0" w:space="0" w:color="auto"/>
          </w:divBdr>
          <w:divsChild>
            <w:div w:id="700283134">
              <w:marLeft w:val="0"/>
              <w:marRight w:val="0"/>
              <w:marTop w:val="0"/>
              <w:marBottom w:val="0"/>
              <w:divBdr>
                <w:top w:val="none" w:sz="0" w:space="0" w:color="auto"/>
                <w:left w:val="none" w:sz="0" w:space="0" w:color="auto"/>
                <w:bottom w:val="none" w:sz="0" w:space="0" w:color="auto"/>
                <w:right w:val="none" w:sz="0" w:space="0" w:color="auto"/>
              </w:divBdr>
            </w:div>
          </w:divsChild>
        </w:div>
        <w:div w:id="1287346359">
          <w:marLeft w:val="0"/>
          <w:marRight w:val="0"/>
          <w:marTop w:val="0"/>
          <w:marBottom w:val="0"/>
          <w:divBdr>
            <w:top w:val="none" w:sz="0" w:space="0" w:color="auto"/>
            <w:left w:val="none" w:sz="0" w:space="0" w:color="auto"/>
            <w:bottom w:val="none" w:sz="0" w:space="0" w:color="auto"/>
            <w:right w:val="none" w:sz="0" w:space="0" w:color="auto"/>
          </w:divBdr>
          <w:divsChild>
            <w:div w:id="780219661">
              <w:marLeft w:val="0"/>
              <w:marRight w:val="0"/>
              <w:marTop w:val="0"/>
              <w:marBottom w:val="0"/>
              <w:divBdr>
                <w:top w:val="none" w:sz="0" w:space="0" w:color="auto"/>
                <w:left w:val="none" w:sz="0" w:space="0" w:color="auto"/>
                <w:bottom w:val="none" w:sz="0" w:space="0" w:color="auto"/>
                <w:right w:val="none" w:sz="0" w:space="0" w:color="auto"/>
              </w:divBdr>
            </w:div>
          </w:divsChild>
        </w:div>
        <w:div w:id="1288394653">
          <w:marLeft w:val="0"/>
          <w:marRight w:val="0"/>
          <w:marTop w:val="0"/>
          <w:marBottom w:val="0"/>
          <w:divBdr>
            <w:top w:val="none" w:sz="0" w:space="0" w:color="auto"/>
            <w:left w:val="none" w:sz="0" w:space="0" w:color="auto"/>
            <w:bottom w:val="none" w:sz="0" w:space="0" w:color="auto"/>
            <w:right w:val="none" w:sz="0" w:space="0" w:color="auto"/>
          </w:divBdr>
          <w:divsChild>
            <w:div w:id="927076398">
              <w:marLeft w:val="0"/>
              <w:marRight w:val="0"/>
              <w:marTop w:val="0"/>
              <w:marBottom w:val="0"/>
              <w:divBdr>
                <w:top w:val="none" w:sz="0" w:space="0" w:color="auto"/>
                <w:left w:val="none" w:sz="0" w:space="0" w:color="auto"/>
                <w:bottom w:val="none" w:sz="0" w:space="0" w:color="auto"/>
                <w:right w:val="none" w:sz="0" w:space="0" w:color="auto"/>
              </w:divBdr>
            </w:div>
          </w:divsChild>
        </w:div>
        <w:div w:id="1289355909">
          <w:marLeft w:val="0"/>
          <w:marRight w:val="0"/>
          <w:marTop w:val="0"/>
          <w:marBottom w:val="0"/>
          <w:divBdr>
            <w:top w:val="none" w:sz="0" w:space="0" w:color="auto"/>
            <w:left w:val="none" w:sz="0" w:space="0" w:color="auto"/>
            <w:bottom w:val="none" w:sz="0" w:space="0" w:color="auto"/>
            <w:right w:val="none" w:sz="0" w:space="0" w:color="auto"/>
          </w:divBdr>
          <w:divsChild>
            <w:div w:id="149106773">
              <w:marLeft w:val="0"/>
              <w:marRight w:val="0"/>
              <w:marTop w:val="0"/>
              <w:marBottom w:val="0"/>
              <w:divBdr>
                <w:top w:val="none" w:sz="0" w:space="0" w:color="auto"/>
                <w:left w:val="none" w:sz="0" w:space="0" w:color="auto"/>
                <w:bottom w:val="none" w:sz="0" w:space="0" w:color="auto"/>
                <w:right w:val="none" w:sz="0" w:space="0" w:color="auto"/>
              </w:divBdr>
            </w:div>
          </w:divsChild>
        </w:div>
        <w:div w:id="1298486937">
          <w:marLeft w:val="0"/>
          <w:marRight w:val="0"/>
          <w:marTop w:val="0"/>
          <w:marBottom w:val="0"/>
          <w:divBdr>
            <w:top w:val="none" w:sz="0" w:space="0" w:color="auto"/>
            <w:left w:val="none" w:sz="0" w:space="0" w:color="auto"/>
            <w:bottom w:val="none" w:sz="0" w:space="0" w:color="auto"/>
            <w:right w:val="none" w:sz="0" w:space="0" w:color="auto"/>
          </w:divBdr>
          <w:divsChild>
            <w:div w:id="946543096">
              <w:marLeft w:val="0"/>
              <w:marRight w:val="0"/>
              <w:marTop w:val="0"/>
              <w:marBottom w:val="0"/>
              <w:divBdr>
                <w:top w:val="none" w:sz="0" w:space="0" w:color="auto"/>
                <w:left w:val="none" w:sz="0" w:space="0" w:color="auto"/>
                <w:bottom w:val="none" w:sz="0" w:space="0" w:color="auto"/>
                <w:right w:val="none" w:sz="0" w:space="0" w:color="auto"/>
              </w:divBdr>
            </w:div>
            <w:div w:id="1526215291">
              <w:marLeft w:val="0"/>
              <w:marRight w:val="0"/>
              <w:marTop w:val="0"/>
              <w:marBottom w:val="0"/>
              <w:divBdr>
                <w:top w:val="none" w:sz="0" w:space="0" w:color="auto"/>
                <w:left w:val="none" w:sz="0" w:space="0" w:color="auto"/>
                <w:bottom w:val="none" w:sz="0" w:space="0" w:color="auto"/>
                <w:right w:val="none" w:sz="0" w:space="0" w:color="auto"/>
              </w:divBdr>
            </w:div>
            <w:div w:id="1838836506">
              <w:marLeft w:val="0"/>
              <w:marRight w:val="0"/>
              <w:marTop w:val="0"/>
              <w:marBottom w:val="0"/>
              <w:divBdr>
                <w:top w:val="none" w:sz="0" w:space="0" w:color="auto"/>
                <w:left w:val="none" w:sz="0" w:space="0" w:color="auto"/>
                <w:bottom w:val="none" w:sz="0" w:space="0" w:color="auto"/>
                <w:right w:val="none" w:sz="0" w:space="0" w:color="auto"/>
              </w:divBdr>
            </w:div>
          </w:divsChild>
        </w:div>
        <w:div w:id="1304501876">
          <w:marLeft w:val="0"/>
          <w:marRight w:val="0"/>
          <w:marTop w:val="0"/>
          <w:marBottom w:val="0"/>
          <w:divBdr>
            <w:top w:val="none" w:sz="0" w:space="0" w:color="auto"/>
            <w:left w:val="none" w:sz="0" w:space="0" w:color="auto"/>
            <w:bottom w:val="none" w:sz="0" w:space="0" w:color="auto"/>
            <w:right w:val="none" w:sz="0" w:space="0" w:color="auto"/>
          </w:divBdr>
          <w:divsChild>
            <w:div w:id="318657294">
              <w:marLeft w:val="0"/>
              <w:marRight w:val="0"/>
              <w:marTop w:val="0"/>
              <w:marBottom w:val="0"/>
              <w:divBdr>
                <w:top w:val="none" w:sz="0" w:space="0" w:color="auto"/>
                <w:left w:val="none" w:sz="0" w:space="0" w:color="auto"/>
                <w:bottom w:val="none" w:sz="0" w:space="0" w:color="auto"/>
                <w:right w:val="none" w:sz="0" w:space="0" w:color="auto"/>
              </w:divBdr>
            </w:div>
          </w:divsChild>
        </w:div>
        <w:div w:id="1312633307">
          <w:marLeft w:val="0"/>
          <w:marRight w:val="0"/>
          <w:marTop w:val="0"/>
          <w:marBottom w:val="0"/>
          <w:divBdr>
            <w:top w:val="none" w:sz="0" w:space="0" w:color="auto"/>
            <w:left w:val="none" w:sz="0" w:space="0" w:color="auto"/>
            <w:bottom w:val="none" w:sz="0" w:space="0" w:color="auto"/>
            <w:right w:val="none" w:sz="0" w:space="0" w:color="auto"/>
          </w:divBdr>
          <w:divsChild>
            <w:div w:id="1224754580">
              <w:marLeft w:val="0"/>
              <w:marRight w:val="0"/>
              <w:marTop w:val="0"/>
              <w:marBottom w:val="0"/>
              <w:divBdr>
                <w:top w:val="none" w:sz="0" w:space="0" w:color="auto"/>
                <w:left w:val="none" w:sz="0" w:space="0" w:color="auto"/>
                <w:bottom w:val="none" w:sz="0" w:space="0" w:color="auto"/>
                <w:right w:val="none" w:sz="0" w:space="0" w:color="auto"/>
              </w:divBdr>
            </w:div>
          </w:divsChild>
        </w:div>
        <w:div w:id="1322198210">
          <w:marLeft w:val="0"/>
          <w:marRight w:val="0"/>
          <w:marTop w:val="0"/>
          <w:marBottom w:val="0"/>
          <w:divBdr>
            <w:top w:val="none" w:sz="0" w:space="0" w:color="auto"/>
            <w:left w:val="none" w:sz="0" w:space="0" w:color="auto"/>
            <w:bottom w:val="none" w:sz="0" w:space="0" w:color="auto"/>
            <w:right w:val="none" w:sz="0" w:space="0" w:color="auto"/>
          </w:divBdr>
          <w:divsChild>
            <w:div w:id="307246453">
              <w:marLeft w:val="0"/>
              <w:marRight w:val="0"/>
              <w:marTop w:val="0"/>
              <w:marBottom w:val="0"/>
              <w:divBdr>
                <w:top w:val="none" w:sz="0" w:space="0" w:color="auto"/>
                <w:left w:val="none" w:sz="0" w:space="0" w:color="auto"/>
                <w:bottom w:val="none" w:sz="0" w:space="0" w:color="auto"/>
                <w:right w:val="none" w:sz="0" w:space="0" w:color="auto"/>
              </w:divBdr>
            </w:div>
          </w:divsChild>
        </w:div>
        <w:div w:id="1325400421">
          <w:marLeft w:val="0"/>
          <w:marRight w:val="0"/>
          <w:marTop w:val="0"/>
          <w:marBottom w:val="0"/>
          <w:divBdr>
            <w:top w:val="none" w:sz="0" w:space="0" w:color="auto"/>
            <w:left w:val="none" w:sz="0" w:space="0" w:color="auto"/>
            <w:bottom w:val="none" w:sz="0" w:space="0" w:color="auto"/>
            <w:right w:val="none" w:sz="0" w:space="0" w:color="auto"/>
          </w:divBdr>
          <w:divsChild>
            <w:div w:id="510067968">
              <w:marLeft w:val="0"/>
              <w:marRight w:val="0"/>
              <w:marTop w:val="0"/>
              <w:marBottom w:val="0"/>
              <w:divBdr>
                <w:top w:val="none" w:sz="0" w:space="0" w:color="auto"/>
                <w:left w:val="none" w:sz="0" w:space="0" w:color="auto"/>
                <w:bottom w:val="none" w:sz="0" w:space="0" w:color="auto"/>
                <w:right w:val="none" w:sz="0" w:space="0" w:color="auto"/>
              </w:divBdr>
            </w:div>
          </w:divsChild>
        </w:div>
        <w:div w:id="1326779554">
          <w:marLeft w:val="0"/>
          <w:marRight w:val="0"/>
          <w:marTop w:val="0"/>
          <w:marBottom w:val="0"/>
          <w:divBdr>
            <w:top w:val="none" w:sz="0" w:space="0" w:color="auto"/>
            <w:left w:val="none" w:sz="0" w:space="0" w:color="auto"/>
            <w:bottom w:val="none" w:sz="0" w:space="0" w:color="auto"/>
            <w:right w:val="none" w:sz="0" w:space="0" w:color="auto"/>
          </w:divBdr>
          <w:divsChild>
            <w:div w:id="1676960370">
              <w:marLeft w:val="0"/>
              <w:marRight w:val="0"/>
              <w:marTop w:val="0"/>
              <w:marBottom w:val="0"/>
              <w:divBdr>
                <w:top w:val="none" w:sz="0" w:space="0" w:color="auto"/>
                <w:left w:val="none" w:sz="0" w:space="0" w:color="auto"/>
                <w:bottom w:val="none" w:sz="0" w:space="0" w:color="auto"/>
                <w:right w:val="none" w:sz="0" w:space="0" w:color="auto"/>
              </w:divBdr>
            </w:div>
          </w:divsChild>
        </w:div>
        <w:div w:id="1332028540">
          <w:marLeft w:val="0"/>
          <w:marRight w:val="0"/>
          <w:marTop w:val="0"/>
          <w:marBottom w:val="0"/>
          <w:divBdr>
            <w:top w:val="none" w:sz="0" w:space="0" w:color="auto"/>
            <w:left w:val="none" w:sz="0" w:space="0" w:color="auto"/>
            <w:bottom w:val="none" w:sz="0" w:space="0" w:color="auto"/>
            <w:right w:val="none" w:sz="0" w:space="0" w:color="auto"/>
          </w:divBdr>
          <w:divsChild>
            <w:div w:id="1433354777">
              <w:marLeft w:val="0"/>
              <w:marRight w:val="0"/>
              <w:marTop w:val="0"/>
              <w:marBottom w:val="0"/>
              <w:divBdr>
                <w:top w:val="none" w:sz="0" w:space="0" w:color="auto"/>
                <w:left w:val="none" w:sz="0" w:space="0" w:color="auto"/>
                <w:bottom w:val="none" w:sz="0" w:space="0" w:color="auto"/>
                <w:right w:val="none" w:sz="0" w:space="0" w:color="auto"/>
              </w:divBdr>
            </w:div>
          </w:divsChild>
        </w:div>
        <w:div w:id="1341587757">
          <w:marLeft w:val="0"/>
          <w:marRight w:val="0"/>
          <w:marTop w:val="0"/>
          <w:marBottom w:val="0"/>
          <w:divBdr>
            <w:top w:val="none" w:sz="0" w:space="0" w:color="auto"/>
            <w:left w:val="none" w:sz="0" w:space="0" w:color="auto"/>
            <w:bottom w:val="none" w:sz="0" w:space="0" w:color="auto"/>
            <w:right w:val="none" w:sz="0" w:space="0" w:color="auto"/>
          </w:divBdr>
          <w:divsChild>
            <w:div w:id="604922265">
              <w:marLeft w:val="0"/>
              <w:marRight w:val="0"/>
              <w:marTop w:val="0"/>
              <w:marBottom w:val="0"/>
              <w:divBdr>
                <w:top w:val="none" w:sz="0" w:space="0" w:color="auto"/>
                <w:left w:val="none" w:sz="0" w:space="0" w:color="auto"/>
                <w:bottom w:val="none" w:sz="0" w:space="0" w:color="auto"/>
                <w:right w:val="none" w:sz="0" w:space="0" w:color="auto"/>
              </w:divBdr>
            </w:div>
          </w:divsChild>
        </w:div>
        <w:div w:id="1341739987">
          <w:marLeft w:val="0"/>
          <w:marRight w:val="0"/>
          <w:marTop w:val="0"/>
          <w:marBottom w:val="0"/>
          <w:divBdr>
            <w:top w:val="none" w:sz="0" w:space="0" w:color="auto"/>
            <w:left w:val="none" w:sz="0" w:space="0" w:color="auto"/>
            <w:bottom w:val="none" w:sz="0" w:space="0" w:color="auto"/>
            <w:right w:val="none" w:sz="0" w:space="0" w:color="auto"/>
          </w:divBdr>
          <w:divsChild>
            <w:div w:id="286935187">
              <w:marLeft w:val="0"/>
              <w:marRight w:val="0"/>
              <w:marTop w:val="0"/>
              <w:marBottom w:val="0"/>
              <w:divBdr>
                <w:top w:val="none" w:sz="0" w:space="0" w:color="auto"/>
                <w:left w:val="none" w:sz="0" w:space="0" w:color="auto"/>
                <w:bottom w:val="none" w:sz="0" w:space="0" w:color="auto"/>
                <w:right w:val="none" w:sz="0" w:space="0" w:color="auto"/>
              </w:divBdr>
            </w:div>
          </w:divsChild>
        </w:div>
        <w:div w:id="1350984565">
          <w:marLeft w:val="0"/>
          <w:marRight w:val="0"/>
          <w:marTop w:val="0"/>
          <w:marBottom w:val="0"/>
          <w:divBdr>
            <w:top w:val="none" w:sz="0" w:space="0" w:color="auto"/>
            <w:left w:val="none" w:sz="0" w:space="0" w:color="auto"/>
            <w:bottom w:val="none" w:sz="0" w:space="0" w:color="auto"/>
            <w:right w:val="none" w:sz="0" w:space="0" w:color="auto"/>
          </w:divBdr>
          <w:divsChild>
            <w:div w:id="1584797122">
              <w:marLeft w:val="0"/>
              <w:marRight w:val="0"/>
              <w:marTop w:val="0"/>
              <w:marBottom w:val="0"/>
              <w:divBdr>
                <w:top w:val="none" w:sz="0" w:space="0" w:color="auto"/>
                <w:left w:val="none" w:sz="0" w:space="0" w:color="auto"/>
                <w:bottom w:val="none" w:sz="0" w:space="0" w:color="auto"/>
                <w:right w:val="none" w:sz="0" w:space="0" w:color="auto"/>
              </w:divBdr>
            </w:div>
          </w:divsChild>
        </w:div>
        <w:div w:id="1361778503">
          <w:marLeft w:val="0"/>
          <w:marRight w:val="0"/>
          <w:marTop w:val="0"/>
          <w:marBottom w:val="0"/>
          <w:divBdr>
            <w:top w:val="none" w:sz="0" w:space="0" w:color="auto"/>
            <w:left w:val="none" w:sz="0" w:space="0" w:color="auto"/>
            <w:bottom w:val="none" w:sz="0" w:space="0" w:color="auto"/>
            <w:right w:val="none" w:sz="0" w:space="0" w:color="auto"/>
          </w:divBdr>
          <w:divsChild>
            <w:div w:id="2012755630">
              <w:marLeft w:val="0"/>
              <w:marRight w:val="0"/>
              <w:marTop w:val="0"/>
              <w:marBottom w:val="0"/>
              <w:divBdr>
                <w:top w:val="none" w:sz="0" w:space="0" w:color="auto"/>
                <w:left w:val="none" w:sz="0" w:space="0" w:color="auto"/>
                <w:bottom w:val="none" w:sz="0" w:space="0" w:color="auto"/>
                <w:right w:val="none" w:sz="0" w:space="0" w:color="auto"/>
              </w:divBdr>
            </w:div>
          </w:divsChild>
        </w:div>
        <w:div w:id="1384061159">
          <w:marLeft w:val="0"/>
          <w:marRight w:val="0"/>
          <w:marTop w:val="0"/>
          <w:marBottom w:val="0"/>
          <w:divBdr>
            <w:top w:val="none" w:sz="0" w:space="0" w:color="auto"/>
            <w:left w:val="none" w:sz="0" w:space="0" w:color="auto"/>
            <w:bottom w:val="none" w:sz="0" w:space="0" w:color="auto"/>
            <w:right w:val="none" w:sz="0" w:space="0" w:color="auto"/>
          </w:divBdr>
          <w:divsChild>
            <w:div w:id="1691713010">
              <w:marLeft w:val="0"/>
              <w:marRight w:val="0"/>
              <w:marTop w:val="0"/>
              <w:marBottom w:val="0"/>
              <w:divBdr>
                <w:top w:val="none" w:sz="0" w:space="0" w:color="auto"/>
                <w:left w:val="none" w:sz="0" w:space="0" w:color="auto"/>
                <w:bottom w:val="none" w:sz="0" w:space="0" w:color="auto"/>
                <w:right w:val="none" w:sz="0" w:space="0" w:color="auto"/>
              </w:divBdr>
            </w:div>
          </w:divsChild>
        </w:div>
        <w:div w:id="1388259251">
          <w:marLeft w:val="0"/>
          <w:marRight w:val="0"/>
          <w:marTop w:val="0"/>
          <w:marBottom w:val="0"/>
          <w:divBdr>
            <w:top w:val="none" w:sz="0" w:space="0" w:color="auto"/>
            <w:left w:val="none" w:sz="0" w:space="0" w:color="auto"/>
            <w:bottom w:val="none" w:sz="0" w:space="0" w:color="auto"/>
            <w:right w:val="none" w:sz="0" w:space="0" w:color="auto"/>
          </w:divBdr>
          <w:divsChild>
            <w:div w:id="1203446999">
              <w:marLeft w:val="0"/>
              <w:marRight w:val="0"/>
              <w:marTop w:val="0"/>
              <w:marBottom w:val="0"/>
              <w:divBdr>
                <w:top w:val="none" w:sz="0" w:space="0" w:color="auto"/>
                <w:left w:val="none" w:sz="0" w:space="0" w:color="auto"/>
                <w:bottom w:val="none" w:sz="0" w:space="0" w:color="auto"/>
                <w:right w:val="none" w:sz="0" w:space="0" w:color="auto"/>
              </w:divBdr>
            </w:div>
          </w:divsChild>
        </w:div>
        <w:div w:id="1404371359">
          <w:marLeft w:val="0"/>
          <w:marRight w:val="0"/>
          <w:marTop w:val="0"/>
          <w:marBottom w:val="0"/>
          <w:divBdr>
            <w:top w:val="none" w:sz="0" w:space="0" w:color="auto"/>
            <w:left w:val="none" w:sz="0" w:space="0" w:color="auto"/>
            <w:bottom w:val="none" w:sz="0" w:space="0" w:color="auto"/>
            <w:right w:val="none" w:sz="0" w:space="0" w:color="auto"/>
          </w:divBdr>
          <w:divsChild>
            <w:div w:id="1448088519">
              <w:marLeft w:val="0"/>
              <w:marRight w:val="0"/>
              <w:marTop w:val="0"/>
              <w:marBottom w:val="0"/>
              <w:divBdr>
                <w:top w:val="none" w:sz="0" w:space="0" w:color="auto"/>
                <w:left w:val="none" w:sz="0" w:space="0" w:color="auto"/>
                <w:bottom w:val="none" w:sz="0" w:space="0" w:color="auto"/>
                <w:right w:val="none" w:sz="0" w:space="0" w:color="auto"/>
              </w:divBdr>
            </w:div>
          </w:divsChild>
        </w:div>
        <w:div w:id="1406562809">
          <w:marLeft w:val="0"/>
          <w:marRight w:val="0"/>
          <w:marTop w:val="0"/>
          <w:marBottom w:val="0"/>
          <w:divBdr>
            <w:top w:val="none" w:sz="0" w:space="0" w:color="auto"/>
            <w:left w:val="none" w:sz="0" w:space="0" w:color="auto"/>
            <w:bottom w:val="none" w:sz="0" w:space="0" w:color="auto"/>
            <w:right w:val="none" w:sz="0" w:space="0" w:color="auto"/>
          </w:divBdr>
          <w:divsChild>
            <w:div w:id="2045935003">
              <w:marLeft w:val="0"/>
              <w:marRight w:val="0"/>
              <w:marTop w:val="0"/>
              <w:marBottom w:val="0"/>
              <w:divBdr>
                <w:top w:val="none" w:sz="0" w:space="0" w:color="auto"/>
                <w:left w:val="none" w:sz="0" w:space="0" w:color="auto"/>
                <w:bottom w:val="none" w:sz="0" w:space="0" w:color="auto"/>
                <w:right w:val="none" w:sz="0" w:space="0" w:color="auto"/>
              </w:divBdr>
            </w:div>
          </w:divsChild>
        </w:div>
        <w:div w:id="1408653689">
          <w:marLeft w:val="0"/>
          <w:marRight w:val="0"/>
          <w:marTop w:val="0"/>
          <w:marBottom w:val="0"/>
          <w:divBdr>
            <w:top w:val="none" w:sz="0" w:space="0" w:color="auto"/>
            <w:left w:val="none" w:sz="0" w:space="0" w:color="auto"/>
            <w:bottom w:val="none" w:sz="0" w:space="0" w:color="auto"/>
            <w:right w:val="none" w:sz="0" w:space="0" w:color="auto"/>
          </w:divBdr>
          <w:divsChild>
            <w:div w:id="1522669415">
              <w:marLeft w:val="0"/>
              <w:marRight w:val="0"/>
              <w:marTop w:val="0"/>
              <w:marBottom w:val="0"/>
              <w:divBdr>
                <w:top w:val="none" w:sz="0" w:space="0" w:color="auto"/>
                <w:left w:val="none" w:sz="0" w:space="0" w:color="auto"/>
                <w:bottom w:val="none" w:sz="0" w:space="0" w:color="auto"/>
                <w:right w:val="none" w:sz="0" w:space="0" w:color="auto"/>
              </w:divBdr>
            </w:div>
          </w:divsChild>
        </w:div>
        <w:div w:id="1411658847">
          <w:marLeft w:val="0"/>
          <w:marRight w:val="0"/>
          <w:marTop w:val="0"/>
          <w:marBottom w:val="0"/>
          <w:divBdr>
            <w:top w:val="none" w:sz="0" w:space="0" w:color="auto"/>
            <w:left w:val="none" w:sz="0" w:space="0" w:color="auto"/>
            <w:bottom w:val="none" w:sz="0" w:space="0" w:color="auto"/>
            <w:right w:val="none" w:sz="0" w:space="0" w:color="auto"/>
          </w:divBdr>
          <w:divsChild>
            <w:div w:id="1780951545">
              <w:marLeft w:val="0"/>
              <w:marRight w:val="0"/>
              <w:marTop w:val="0"/>
              <w:marBottom w:val="0"/>
              <w:divBdr>
                <w:top w:val="none" w:sz="0" w:space="0" w:color="auto"/>
                <w:left w:val="none" w:sz="0" w:space="0" w:color="auto"/>
                <w:bottom w:val="none" w:sz="0" w:space="0" w:color="auto"/>
                <w:right w:val="none" w:sz="0" w:space="0" w:color="auto"/>
              </w:divBdr>
            </w:div>
          </w:divsChild>
        </w:div>
        <w:div w:id="1416435035">
          <w:marLeft w:val="0"/>
          <w:marRight w:val="0"/>
          <w:marTop w:val="0"/>
          <w:marBottom w:val="0"/>
          <w:divBdr>
            <w:top w:val="none" w:sz="0" w:space="0" w:color="auto"/>
            <w:left w:val="none" w:sz="0" w:space="0" w:color="auto"/>
            <w:bottom w:val="none" w:sz="0" w:space="0" w:color="auto"/>
            <w:right w:val="none" w:sz="0" w:space="0" w:color="auto"/>
          </w:divBdr>
          <w:divsChild>
            <w:div w:id="912202229">
              <w:marLeft w:val="0"/>
              <w:marRight w:val="0"/>
              <w:marTop w:val="0"/>
              <w:marBottom w:val="0"/>
              <w:divBdr>
                <w:top w:val="none" w:sz="0" w:space="0" w:color="auto"/>
                <w:left w:val="none" w:sz="0" w:space="0" w:color="auto"/>
                <w:bottom w:val="none" w:sz="0" w:space="0" w:color="auto"/>
                <w:right w:val="none" w:sz="0" w:space="0" w:color="auto"/>
              </w:divBdr>
            </w:div>
          </w:divsChild>
        </w:div>
        <w:div w:id="1425108752">
          <w:marLeft w:val="0"/>
          <w:marRight w:val="0"/>
          <w:marTop w:val="0"/>
          <w:marBottom w:val="0"/>
          <w:divBdr>
            <w:top w:val="none" w:sz="0" w:space="0" w:color="auto"/>
            <w:left w:val="none" w:sz="0" w:space="0" w:color="auto"/>
            <w:bottom w:val="none" w:sz="0" w:space="0" w:color="auto"/>
            <w:right w:val="none" w:sz="0" w:space="0" w:color="auto"/>
          </w:divBdr>
          <w:divsChild>
            <w:div w:id="1990790574">
              <w:marLeft w:val="0"/>
              <w:marRight w:val="0"/>
              <w:marTop w:val="0"/>
              <w:marBottom w:val="0"/>
              <w:divBdr>
                <w:top w:val="none" w:sz="0" w:space="0" w:color="auto"/>
                <w:left w:val="none" w:sz="0" w:space="0" w:color="auto"/>
                <w:bottom w:val="none" w:sz="0" w:space="0" w:color="auto"/>
                <w:right w:val="none" w:sz="0" w:space="0" w:color="auto"/>
              </w:divBdr>
            </w:div>
          </w:divsChild>
        </w:div>
        <w:div w:id="1439570335">
          <w:marLeft w:val="0"/>
          <w:marRight w:val="0"/>
          <w:marTop w:val="0"/>
          <w:marBottom w:val="0"/>
          <w:divBdr>
            <w:top w:val="none" w:sz="0" w:space="0" w:color="auto"/>
            <w:left w:val="none" w:sz="0" w:space="0" w:color="auto"/>
            <w:bottom w:val="none" w:sz="0" w:space="0" w:color="auto"/>
            <w:right w:val="none" w:sz="0" w:space="0" w:color="auto"/>
          </w:divBdr>
          <w:divsChild>
            <w:div w:id="955335487">
              <w:marLeft w:val="0"/>
              <w:marRight w:val="0"/>
              <w:marTop w:val="0"/>
              <w:marBottom w:val="0"/>
              <w:divBdr>
                <w:top w:val="none" w:sz="0" w:space="0" w:color="auto"/>
                <w:left w:val="none" w:sz="0" w:space="0" w:color="auto"/>
                <w:bottom w:val="none" w:sz="0" w:space="0" w:color="auto"/>
                <w:right w:val="none" w:sz="0" w:space="0" w:color="auto"/>
              </w:divBdr>
            </w:div>
          </w:divsChild>
        </w:div>
        <w:div w:id="1456481218">
          <w:marLeft w:val="0"/>
          <w:marRight w:val="0"/>
          <w:marTop w:val="0"/>
          <w:marBottom w:val="0"/>
          <w:divBdr>
            <w:top w:val="none" w:sz="0" w:space="0" w:color="auto"/>
            <w:left w:val="none" w:sz="0" w:space="0" w:color="auto"/>
            <w:bottom w:val="none" w:sz="0" w:space="0" w:color="auto"/>
            <w:right w:val="none" w:sz="0" w:space="0" w:color="auto"/>
          </w:divBdr>
          <w:divsChild>
            <w:div w:id="1726484954">
              <w:marLeft w:val="0"/>
              <w:marRight w:val="0"/>
              <w:marTop w:val="0"/>
              <w:marBottom w:val="0"/>
              <w:divBdr>
                <w:top w:val="none" w:sz="0" w:space="0" w:color="auto"/>
                <w:left w:val="none" w:sz="0" w:space="0" w:color="auto"/>
                <w:bottom w:val="none" w:sz="0" w:space="0" w:color="auto"/>
                <w:right w:val="none" w:sz="0" w:space="0" w:color="auto"/>
              </w:divBdr>
            </w:div>
          </w:divsChild>
        </w:div>
        <w:div w:id="1465924013">
          <w:marLeft w:val="0"/>
          <w:marRight w:val="0"/>
          <w:marTop w:val="0"/>
          <w:marBottom w:val="0"/>
          <w:divBdr>
            <w:top w:val="none" w:sz="0" w:space="0" w:color="auto"/>
            <w:left w:val="none" w:sz="0" w:space="0" w:color="auto"/>
            <w:bottom w:val="none" w:sz="0" w:space="0" w:color="auto"/>
            <w:right w:val="none" w:sz="0" w:space="0" w:color="auto"/>
          </w:divBdr>
          <w:divsChild>
            <w:div w:id="1790197546">
              <w:marLeft w:val="0"/>
              <w:marRight w:val="0"/>
              <w:marTop w:val="0"/>
              <w:marBottom w:val="0"/>
              <w:divBdr>
                <w:top w:val="none" w:sz="0" w:space="0" w:color="auto"/>
                <w:left w:val="none" w:sz="0" w:space="0" w:color="auto"/>
                <w:bottom w:val="none" w:sz="0" w:space="0" w:color="auto"/>
                <w:right w:val="none" w:sz="0" w:space="0" w:color="auto"/>
              </w:divBdr>
            </w:div>
          </w:divsChild>
        </w:div>
        <w:div w:id="1468090743">
          <w:marLeft w:val="0"/>
          <w:marRight w:val="0"/>
          <w:marTop w:val="0"/>
          <w:marBottom w:val="0"/>
          <w:divBdr>
            <w:top w:val="none" w:sz="0" w:space="0" w:color="auto"/>
            <w:left w:val="none" w:sz="0" w:space="0" w:color="auto"/>
            <w:bottom w:val="none" w:sz="0" w:space="0" w:color="auto"/>
            <w:right w:val="none" w:sz="0" w:space="0" w:color="auto"/>
          </w:divBdr>
          <w:divsChild>
            <w:div w:id="279603857">
              <w:marLeft w:val="0"/>
              <w:marRight w:val="0"/>
              <w:marTop w:val="0"/>
              <w:marBottom w:val="0"/>
              <w:divBdr>
                <w:top w:val="none" w:sz="0" w:space="0" w:color="auto"/>
                <w:left w:val="none" w:sz="0" w:space="0" w:color="auto"/>
                <w:bottom w:val="none" w:sz="0" w:space="0" w:color="auto"/>
                <w:right w:val="none" w:sz="0" w:space="0" w:color="auto"/>
              </w:divBdr>
            </w:div>
          </w:divsChild>
        </w:div>
        <w:div w:id="1470636744">
          <w:marLeft w:val="0"/>
          <w:marRight w:val="0"/>
          <w:marTop w:val="0"/>
          <w:marBottom w:val="0"/>
          <w:divBdr>
            <w:top w:val="none" w:sz="0" w:space="0" w:color="auto"/>
            <w:left w:val="none" w:sz="0" w:space="0" w:color="auto"/>
            <w:bottom w:val="none" w:sz="0" w:space="0" w:color="auto"/>
            <w:right w:val="none" w:sz="0" w:space="0" w:color="auto"/>
          </w:divBdr>
          <w:divsChild>
            <w:div w:id="455173172">
              <w:marLeft w:val="0"/>
              <w:marRight w:val="0"/>
              <w:marTop w:val="0"/>
              <w:marBottom w:val="0"/>
              <w:divBdr>
                <w:top w:val="none" w:sz="0" w:space="0" w:color="auto"/>
                <w:left w:val="none" w:sz="0" w:space="0" w:color="auto"/>
                <w:bottom w:val="none" w:sz="0" w:space="0" w:color="auto"/>
                <w:right w:val="none" w:sz="0" w:space="0" w:color="auto"/>
              </w:divBdr>
            </w:div>
          </w:divsChild>
        </w:div>
        <w:div w:id="1472281883">
          <w:marLeft w:val="0"/>
          <w:marRight w:val="0"/>
          <w:marTop w:val="0"/>
          <w:marBottom w:val="0"/>
          <w:divBdr>
            <w:top w:val="none" w:sz="0" w:space="0" w:color="auto"/>
            <w:left w:val="none" w:sz="0" w:space="0" w:color="auto"/>
            <w:bottom w:val="none" w:sz="0" w:space="0" w:color="auto"/>
            <w:right w:val="none" w:sz="0" w:space="0" w:color="auto"/>
          </w:divBdr>
          <w:divsChild>
            <w:div w:id="992679806">
              <w:marLeft w:val="0"/>
              <w:marRight w:val="0"/>
              <w:marTop w:val="0"/>
              <w:marBottom w:val="0"/>
              <w:divBdr>
                <w:top w:val="none" w:sz="0" w:space="0" w:color="auto"/>
                <w:left w:val="none" w:sz="0" w:space="0" w:color="auto"/>
                <w:bottom w:val="none" w:sz="0" w:space="0" w:color="auto"/>
                <w:right w:val="none" w:sz="0" w:space="0" w:color="auto"/>
              </w:divBdr>
            </w:div>
          </w:divsChild>
        </w:div>
        <w:div w:id="1473595891">
          <w:marLeft w:val="0"/>
          <w:marRight w:val="0"/>
          <w:marTop w:val="0"/>
          <w:marBottom w:val="0"/>
          <w:divBdr>
            <w:top w:val="none" w:sz="0" w:space="0" w:color="auto"/>
            <w:left w:val="none" w:sz="0" w:space="0" w:color="auto"/>
            <w:bottom w:val="none" w:sz="0" w:space="0" w:color="auto"/>
            <w:right w:val="none" w:sz="0" w:space="0" w:color="auto"/>
          </w:divBdr>
          <w:divsChild>
            <w:div w:id="1498762908">
              <w:marLeft w:val="0"/>
              <w:marRight w:val="0"/>
              <w:marTop w:val="0"/>
              <w:marBottom w:val="0"/>
              <w:divBdr>
                <w:top w:val="none" w:sz="0" w:space="0" w:color="auto"/>
                <w:left w:val="none" w:sz="0" w:space="0" w:color="auto"/>
                <w:bottom w:val="none" w:sz="0" w:space="0" w:color="auto"/>
                <w:right w:val="none" w:sz="0" w:space="0" w:color="auto"/>
              </w:divBdr>
            </w:div>
          </w:divsChild>
        </w:div>
        <w:div w:id="1475753417">
          <w:marLeft w:val="0"/>
          <w:marRight w:val="0"/>
          <w:marTop w:val="0"/>
          <w:marBottom w:val="0"/>
          <w:divBdr>
            <w:top w:val="none" w:sz="0" w:space="0" w:color="auto"/>
            <w:left w:val="none" w:sz="0" w:space="0" w:color="auto"/>
            <w:bottom w:val="none" w:sz="0" w:space="0" w:color="auto"/>
            <w:right w:val="none" w:sz="0" w:space="0" w:color="auto"/>
          </w:divBdr>
          <w:divsChild>
            <w:div w:id="1897205383">
              <w:marLeft w:val="0"/>
              <w:marRight w:val="0"/>
              <w:marTop w:val="0"/>
              <w:marBottom w:val="0"/>
              <w:divBdr>
                <w:top w:val="none" w:sz="0" w:space="0" w:color="auto"/>
                <w:left w:val="none" w:sz="0" w:space="0" w:color="auto"/>
                <w:bottom w:val="none" w:sz="0" w:space="0" w:color="auto"/>
                <w:right w:val="none" w:sz="0" w:space="0" w:color="auto"/>
              </w:divBdr>
            </w:div>
          </w:divsChild>
        </w:div>
        <w:div w:id="1480076722">
          <w:marLeft w:val="0"/>
          <w:marRight w:val="0"/>
          <w:marTop w:val="0"/>
          <w:marBottom w:val="0"/>
          <w:divBdr>
            <w:top w:val="none" w:sz="0" w:space="0" w:color="auto"/>
            <w:left w:val="none" w:sz="0" w:space="0" w:color="auto"/>
            <w:bottom w:val="none" w:sz="0" w:space="0" w:color="auto"/>
            <w:right w:val="none" w:sz="0" w:space="0" w:color="auto"/>
          </w:divBdr>
          <w:divsChild>
            <w:div w:id="1673147431">
              <w:marLeft w:val="0"/>
              <w:marRight w:val="0"/>
              <w:marTop w:val="0"/>
              <w:marBottom w:val="0"/>
              <w:divBdr>
                <w:top w:val="none" w:sz="0" w:space="0" w:color="auto"/>
                <w:left w:val="none" w:sz="0" w:space="0" w:color="auto"/>
                <w:bottom w:val="none" w:sz="0" w:space="0" w:color="auto"/>
                <w:right w:val="none" w:sz="0" w:space="0" w:color="auto"/>
              </w:divBdr>
            </w:div>
          </w:divsChild>
        </w:div>
        <w:div w:id="1485273009">
          <w:marLeft w:val="0"/>
          <w:marRight w:val="0"/>
          <w:marTop w:val="0"/>
          <w:marBottom w:val="0"/>
          <w:divBdr>
            <w:top w:val="none" w:sz="0" w:space="0" w:color="auto"/>
            <w:left w:val="none" w:sz="0" w:space="0" w:color="auto"/>
            <w:bottom w:val="none" w:sz="0" w:space="0" w:color="auto"/>
            <w:right w:val="none" w:sz="0" w:space="0" w:color="auto"/>
          </w:divBdr>
          <w:divsChild>
            <w:div w:id="1864248385">
              <w:marLeft w:val="0"/>
              <w:marRight w:val="0"/>
              <w:marTop w:val="0"/>
              <w:marBottom w:val="0"/>
              <w:divBdr>
                <w:top w:val="none" w:sz="0" w:space="0" w:color="auto"/>
                <w:left w:val="none" w:sz="0" w:space="0" w:color="auto"/>
                <w:bottom w:val="none" w:sz="0" w:space="0" w:color="auto"/>
                <w:right w:val="none" w:sz="0" w:space="0" w:color="auto"/>
              </w:divBdr>
            </w:div>
            <w:div w:id="2067416632">
              <w:marLeft w:val="0"/>
              <w:marRight w:val="0"/>
              <w:marTop w:val="0"/>
              <w:marBottom w:val="0"/>
              <w:divBdr>
                <w:top w:val="none" w:sz="0" w:space="0" w:color="auto"/>
                <w:left w:val="none" w:sz="0" w:space="0" w:color="auto"/>
                <w:bottom w:val="none" w:sz="0" w:space="0" w:color="auto"/>
                <w:right w:val="none" w:sz="0" w:space="0" w:color="auto"/>
              </w:divBdr>
            </w:div>
          </w:divsChild>
        </w:div>
        <w:div w:id="1497258268">
          <w:marLeft w:val="0"/>
          <w:marRight w:val="0"/>
          <w:marTop w:val="0"/>
          <w:marBottom w:val="0"/>
          <w:divBdr>
            <w:top w:val="none" w:sz="0" w:space="0" w:color="auto"/>
            <w:left w:val="none" w:sz="0" w:space="0" w:color="auto"/>
            <w:bottom w:val="none" w:sz="0" w:space="0" w:color="auto"/>
            <w:right w:val="none" w:sz="0" w:space="0" w:color="auto"/>
          </w:divBdr>
          <w:divsChild>
            <w:div w:id="811751806">
              <w:marLeft w:val="0"/>
              <w:marRight w:val="0"/>
              <w:marTop w:val="0"/>
              <w:marBottom w:val="0"/>
              <w:divBdr>
                <w:top w:val="none" w:sz="0" w:space="0" w:color="auto"/>
                <w:left w:val="none" w:sz="0" w:space="0" w:color="auto"/>
                <w:bottom w:val="none" w:sz="0" w:space="0" w:color="auto"/>
                <w:right w:val="none" w:sz="0" w:space="0" w:color="auto"/>
              </w:divBdr>
            </w:div>
          </w:divsChild>
        </w:div>
        <w:div w:id="1500196057">
          <w:marLeft w:val="0"/>
          <w:marRight w:val="0"/>
          <w:marTop w:val="0"/>
          <w:marBottom w:val="0"/>
          <w:divBdr>
            <w:top w:val="none" w:sz="0" w:space="0" w:color="auto"/>
            <w:left w:val="none" w:sz="0" w:space="0" w:color="auto"/>
            <w:bottom w:val="none" w:sz="0" w:space="0" w:color="auto"/>
            <w:right w:val="none" w:sz="0" w:space="0" w:color="auto"/>
          </w:divBdr>
          <w:divsChild>
            <w:div w:id="1109354052">
              <w:marLeft w:val="0"/>
              <w:marRight w:val="0"/>
              <w:marTop w:val="0"/>
              <w:marBottom w:val="0"/>
              <w:divBdr>
                <w:top w:val="none" w:sz="0" w:space="0" w:color="auto"/>
                <w:left w:val="none" w:sz="0" w:space="0" w:color="auto"/>
                <w:bottom w:val="none" w:sz="0" w:space="0" w:color="auto"/>
                <w:right w:val="none" w:sz="0" w:space="0" w:color="auto"/>
              </w:divBdr>
            </w:div>
          </w:divsChild>
        </w:div>
        <w:div w:id="1502617556">
          <w:marLeft w:val="0"/>
          <w:marRight w:val="0"/>
          <w:marTop w:val="0"/>
          <w:marBottom w:val="0"/>
          <w:divBdr>
            <w:top w:val="none" w:sz="0" w:space="0" w:color="auto"/>
            <w:left w:val="none" w:sz="0" w:space="0" w:color="auto"/>
            <w:bottom w:val="none" w:sz="0" w:space="0" w:color="auto"/>
            <w:right w:val="none" w:sz="0" w:space="0" w:color="auto"/>
          </w:divBdr>
          <w:divsChild>
            <w:div w:id="886143571">
              <w:marLeft w:val="0"/>
              <w:marRight w:val="0"/>
              <w:marTop w:val="0"/>
              <w:marBottom w:val="0"/>
              <w:divBdr>
                <w:top w:val="none" w:sz="0" w:space="0" w:color="auto"/>
                <w:left w:val="none" w:sz="0" w:space="0" w:color="auto"/>
                <w:bottom w:val="none" w:sz="0" w:space="0" w:color="auto"/>
                <w:right w:val="none" w:sz="0" w:space="0" w:color="auto"/>
              </w:divBdr>
            </w:div>
            <w:div w:id="2007436581">
              <w:marLeft w:val="0"/>
              <w:marRight w:val="0"/>
              <w:marTop w:val="0"/>
              <w:marBottom w:val="0"/>
              <w:divBdr>
                <w:top w:val="none" w:sz="0" w:space="0" w:color="auto"/>
                <w:left w:val="none" w:sz="0" w:space="0" w:color="auto"/>
                <w:bottom w:val="none" w:sz="0" w:space="0" w:color="auto"/>
                <w:right w:val="none" w:sz="0" w:space="0" w:color="auto"/>
              </w:divBdr>
            </w:div>
          </w:divsChild>
        </w:div>
        <w:div w:id="1506555400">
          <w:marLeft w:val="0"/>
          <w:marRight w:val="0"/>
          <w:marTop w:val="0"/>
          <w:marBottom w:val="0"/>
          <w:divBdr>
            <w:top w:val="none" w:sz="0" w:space="0" w:color="auto"/>
            <w:left w:val="none" w:sz="0" w:space="0" w:color="auto"/>
            <w:bottom w:val="none" w:sz="0" w:space="0" w:color="auto"/>
            <w:right w:val="none" w:sz="0" w:space="0" w:color="auto"/>
          </w:divBdr>
          <w:divsChild>
            <w:div w:id="208300805">
              <w:marLeft w:val="0"/>
              <w:marRight w:val="0"/>
              <w:marTop w:val="0"/>
              <w:marBottom w:val="0"/>
              <w:divBdr>
                <w:top w:val="none" w:sz="0" w:space="0" w:color="auto"/>
                <w:left w:val="none" w:sz="0" w:space="0" w:color="auto"/>
                <w:bottom w:val="none" w:sz="0" w:space="0" w:color="auto"/>
                <w:right w:val="none" w:sz="0" w:space="0" w:color="auto"/>
              </w:divBdr>
            </w:div>
          </w:divsChild>
        </w:div>
        <w:div w:id="1512914900">
          <w:marLeft w:val="0"/>
          <w:marRight w:val="0"/>
          <w:marTop w:val="0"/>
          <w:marBottom w:val="0"/>
          <w:divBdr>
            <w:top w:val="none" w:sz="0" w:space="0" w:color="auto"/>
            <w:left w:val="none" w:sz="0" w:space="0" w:color="auto"/>
            <w:bottom w:val="none" w:sz="0" w:space="0" w:color="auto"/>
            <w:right w:val="none" w:sz="0" w:space="0" w:color="auto"/>
          </w:divBdr>
          <w:divsChild>
            <w:div w:id="1438866361">
              <w:marLeft w:val="0"/>
              <w:marRight w:val="0"/>
              <w:marTop w:val="0"/>
              <w:marBottom w:val="0"/>
              <w:divBdr>
                <w:top w:val="none" w:sz="0" w:space="0" w:color="auto"/>
                <w:left w:val="none" w:sz="0" w:space="0" w:color="auto"/>
                <w:bottom w:val="none" w:sz="0" w:space="0" w:color="auto"/>
                <w:right w:val="none" w:sz="0" w:space="0" w:color="auto"/>
              </w:divBdr>
            </w:div>
          </w:divsChild>
        </w:div>
        <w:div w:id="1514684935">
          <w:marLeft w:val="0"/>
          <w:marRight w:val="0"/>
          <w:marTop w:val="0"/>
          <w:marBottom w:val="0"/>
          <w:divBdr>
            <w:top w:val="none" w:sz="0" w:space="0" w:color="auto"/>
            <w:left w:val="none" w:sz="0" w:space="0" w:color="auto"/>
            <w:bottom w:val="none" w:sz="0" w:space="0" w:color="auto"/>
            <w:right w:val="none" w:sz="0" w:space="0" w:color="auto"/>
          </w:divBdr>
          <w:divsChild>
            <w:div w:id="190072873">
              <w:marLeft w:val="0"/>
              <w:marRight w:val="0"/>
              <w:marTop w:val="0"/>
              <w:marBottom w:val="0"/>
              <w:divBdr>
                <w:top w:val="none" w:sz="0" w:space="0" w:color="auto"/>
                <w:left w:val="none" w:sz="0" w:space="0" w:color="auto"/>
                <w:bottom w:val="none" w:sz="0" w:space="0" w:color="auto"/>
                <w:right w:val="none" w:sz="0" w:space="0" w:color="auto"/>
              </w:divBdr>
            </w:div>
          </w:divsChild>
        </w:div>
        <w:div w:id="1527137390">
          <w:marLeft w:val="0"/>
          <w:marRight w:val="0"/>
          <w:marTop w:val="0"/>
          <w:marBottom w:val="0"/>
          <w:divBdr>
            <w:top w:val="none" w:sz="0" w:space="0" w:color="auto"/>
            <w:left w:val="none" w:sz="0" w:space="0" w:color="auto"/>
            <w:bottom w:val="none" w:sz="0" w:space="0" w:color="auto"/>
            <w:right w:val="none" w:sz="0" w:space="0" w:color="auto"/>
          </w:divBdr>
          <w:divsChild>
            <w:div w:id="916864750">
              <w:marLeft w:val="0"/>
              <w:marRight w:val="0"/>
              <w:marTop w:val="0"/>
              <w:marBottom w:val="0"/>
              <w:divBdr>
                <w:top w:val="none" w:sz="0" w:space="0" w:color="auto"/>
                <w:left w:val="none" w:sz="0" w:space="0" w:color="auto"/>
                <w:bottom w:val="none" w:sz="0" w:space="0" w:color="auto"/>
                <w:right w:val="none" w:sz="0" w:space="0" w:color="auto"/>
              </w:divBdr>
            </w:div>
          </w:divsChild>
        </w:div>
        <w:div w:id="1539204014">
          <w:marLeft w:val="0"/>
          <w:marRight w:val="0"/>
          <w:marTop w:val="0"/>
          <w:marBottom w:val="0"/>
          <w:divBdr>
            <w:top w:val="none" w:sz="0" w:space="0" w:color="auto"/>
            <w:left w:val="none" w:sz="0" w:space="0" w:color="auto"/>
            <w:bottom w:val="none" w:sz="0" w:space="0" w:color="auto"/>
            <w:right w:val="none" w:sz="0" w:space="0" w:color="auto"/>
          </w:divBdr>
          <w:divsChild>
            <w:div w:id="1928881805">
              <w:marLeft w:val="0"/>
              <w:marRight w:val="0"/>
              <w:marTop w:val="0"/>
              <w:marBottom w:val="0"/>
              <w:divBdr>
                <w:top w:val="none" w:sz="0" w:space="0" w:color="auto"/>
                <w:left w:val="none" w:sz="0" w:space="0" w:color="auto"/>
                <w:bottom w:val="none" w:sz="0" w:space="0" w:color="auto"/>
                <w:right w:val="none" w:sz="0" w:space="0" w:color="auto"/>
              </w:divBdr>
            </w:div>
          </w:divsChild>
        </w:div>
        <w:div w:id="1547911024">
          <w:marLeft w:val="0"/>
          <w:marRight w:val="0"/>
          <w:marTop w:val="0"/>
          <w:marBottom w:val="0"/>
          <w:divBdr>
            <w:top w:val="none" w:sz="0" w:space="0" w:color="auto"/>
            <w:left w:val="none" w:sz="0" w:space="0" w:color="auto"/>
            <w:bottom w:val="none" w:sz="0" w:space="0" w:color="auto"/>
            <w:right w:val="none" w:sz="0" w:space="0" w:color="auto"/>
          </w:divBdr>
          <w:divsChild>
            <w:div w:id="173691241">
              <w:marLeft w:val="0"/>
              <w:marRight w:val="0"/>
              <w:marTop w:val="0"/>
              <w:marBottom w:val="0"/>
              <w:divBdr>
                <w:top w:val="none" w:sz="0" w:space="0" w:color="auto"/>
                <w:left w:val="none" w:sz="0" w:space="0" w:color="auto"/>
                <w:bottom w:val="none" w:sz="0" w:space="0" w:color="auto"/>
                <w:right w:val="none" w:sz="0" w:space="0" w:color="auto"/>
              </w:divBdr>
            </w:div>
          </w:divsChild>
        </w:div>
        <w:div w:id="1548251230">
          <w:marLeft w:val="0"/>
          <w:marRight w:val="0"/>
          <w:marTop w:val="0"/>
          <w:marBottom w:val="0"/>
          <w:divBdr>
            <w:top w:val="none" w:sz="0" w:space="0" w:color="auto"/>
            <w:left w:val="none" w:sz="0" w:space="0" w:color="auto"/>
            <w:bottom w:val="none" w:sz="0" w:space="0" w:color="auto"/>
            <w:right w:val="none" w:sz="0" w:space="0" w:color="auto"/>
          </w:divBdr>
          <w:divsChild>
            <w:div w:id="563032537">
              <w:marLeft w:val="0"/>
              <w:marRight w:val="0"/>
              <w:marTop w:val="0"/>
              <w:marBottom w:val="0"/>
              <w:divBdr>
                <w:top w:val="none" w:sz="0" w:space="0" w:color="auto"/>
                <w:left w:val="none" w:sz="0" w:space="0" w:color="auto"/>
                <w:bottom w:val="none" w:sz="0" w:space="0" w:color="auto"/>
                <w:right w:val="none" w:sz="0" w:space="0" w:color="auto"/>
              </w:divBdr>
            </w:div>
            <w:div w:id="1721510492">
              <w:marLeft w:val="0"/>
              <w:marRight w:val="0"/>
              <w:marTop w:val="0"/>
              <w:marBottom w:val="0"/>
              <w:divBdr>
                <w:top w:val="none" w:sz="0" w:space="0" w:color="auto"/>
                <w:left w:val="none" w:sz="0" w:space="0" w:color="auto"/>
                <w:bottom w:val="none" w:sz="0" w:space="0" w:color="auto"/>
                <w:right w:val="none" w:sz="0" w:space="0" w:color="auto"/>
              </w:divBdr>
            </w:div>
          </w:divsChild>
        </w:div>
        <w:div w:id="1552766446">
          <w:marLeft w:val="0"/>
          <w:marRight w:val="0"/>
          <w:marTop w:val="0"/>
          <w:marBottom w:val="0"/>
          <w:divBdr>
            <w:top w:val="none" w:sz="0" w:space="0" w:color="auto"/>
            <w:left w:val="none" w:sz="0" w:space="0" w:color="auto"/>
            <w:bottom w:val="none" w:sz="0" w:space="0" w:color="auto"/>
            <w:right w:val="none" w:sz="0" w:space="0" w:color="auto"/>
          </w:divBdr>
          <w:divsChild>
            <w:div w:id="1995865926">
              <w:marLeft w:val="0"/>
              <w:marRight w:val="0"/>
              <w:marTop w:val="0"/>
              <w:marBottom w:val="0"/>
              <w:divBdr>
                <w:top w:val="none" w:sz="0" w:space="0" w:color="auto"/>
                <w:left w:val="none" w:sz="0" w:space="0" w:color="auto"/>
                <w:bottom w:val="none" w:sz="0" w:space="0" w:color="auto"/>
                <w:right w:val="none" w:sz="0" w:space="0" w:color="auto"/>
              </w:divBdr>
            </w:div>
          </w:divsChild>
        </w:div>
        <w:div w:id="1581334196">
          <w:marLeft w:val="0"/>
          <w:marRight w:val="0"/>
          <w:marTop w:val="0"/>
          <w:marBottom w:val="0"/>
          <w:divBdr>
            <w:top w:val="none" w:sz="0" w:space="0" w:color="auto"/>
            <w:left w:val="none" w:sz="0" w:space="0" w:color="auto"/>
            <w:bottom w:val="none" w:sz="0" w:space="0" w:color="auto"/>
            <w:right w:val="none" w:sz="0" w:space="0" w:color="auto"/>
          </w:divBdr>
          <w:divsChild>
            <w:div w:id="1340230757">
              <w:marLeft w:val="0"/>
              <w:marRight w:val="0"/>
              <w:marTop w:val="0"/>
              <w:marBottom w:val="0"/>
              <w:divBdr>
                <w:top w:val="none" w:sz="0" w:space="0" w:color="auto"/>
                <w:left w:val="none" w:sz="0" w:space="0" w:color="auto"/>
                <w:bottom w:val="none" w:sz="0" w:space="0" w:color="auto"/>
                <w:right w:val="none" w:sz="0" w:space="0" w:color="auto"/>
              </w:divBdr>
            </w:div>
          </w:divsChild>
        </w:div>
        <w:div w:id="1583878517">
          <w:marLeft w:val="0"/>
          <w:marRight w:val="0"/>
          <w:marTop w:val="0"/>
          <w:marBottom w:val="0"/>
          <w:divBdr>
            <w:top w:val="none" w:sz="0" w:space="0" w:color="auto"/>
            <w:left w:val="none" w:sz="0" w:space="0" w:color="auto"/>
            <w:bottom w:val="none" w:sz="0" w:space="0" w:color="auto"/>
            <w:right w:val="none" w:sz="0" w:space="0" w:color="auto"/>
          </w:divBdr>
          <w:divsChild>
            <w:div w:id="455755659">
              <w:marLeft w:val="0"/>
              <w:marRight w:val="0"/>
              <w:marTop w:val="0"/>
              <w:marBottom w:val="0"/>
              <w:divBdr>
                <w:top w:val="none" w:sz="0" w:space="0" w:color="auto"/>
                <w:left w:val="none" w:sz="0" w:space="0" w:color="auto"/>
                <w:bottom w:val="none" w:sz="0" w:space="0" w:color="auto"/>
                <w:right w:val="none" w:sz="0" w:space="0" w:color="auto"/>
              </w:divBdr>
            </w:div>
            <w:div w:id="628246617">
              <w:marLeft w:val="0"/>
              <w:marRight w:val="0"/>
              <w:marTop w:val="0"/>
              <w:marBottom w:val="0"/>
              <w:divBdr>
                <w:top w:val="none" w:sz="0" w:space="0" w:color="auto"/>
                <w:left w:val="none" w:sz="0" w:space="0" w:color="auto"/>
                <w:bottom w:val="none" w:sz="0" w:space="0" w:color="auto"/>
                <w:right w:val="none" w:sz="0" w:space="0" w:color="auto"/>
              </w:divBdr>
            </w:div>
            <w:div w:id="894436688">
              <w:marLeft w:val="0"/>
              <w:marRight w:val="0"/>
              <w:marTop w:val="0"/>
              <w:marBottom w:val="0"/>
              <w:divBdr>
                <w:top w:val="none" w:sz="0" w:space="0" w:color="auto"/>
                <w:left w:val="none" w:sz="0" w:space="0" w:color="auto"/>
                <w:bottom w:val="none" w:sz="0" w:space="0" w:color="auto"/>
                <w:right w:val="none" w:sz="0" w:space="0" w:color="auto"/>
              </w:divBdr>
            </w:div>
            <w:div w:id="1334260819">
              <w:marLeft w:val="0"/>
              <w:marRight w:val="0"/>
              <w:marTop w:val="0"/>
              <w:marBottom w:val="0"/>
              <w:divBdr>
                <w:top w:val="none" w:sz="0" w:space="0" w:color="auto"/>
                <w:left w:val="none" w:sz="0" w:space="0" w:color="auto"/>
                <w:bottom w:val="none" w:sz="0" w:space="0" w:color="auto"/>
                <w:right w:val="none" w:sz="0" w:space="0" w:color="auto"/>
              </w:divBdr>
            </w:div>
          </w:divsChild>
        </w:div>
        <w:div w:id="1629314572">
          <w:marLeft w:val="0"/>
          <w:marRight w:val="0"/>
          <w:marTop w:val="0"/>
          <w:marBottom w:val="0"/>
          <w:divBdr>
            <w:top w:val="none" w:sz="0" w:space="0" w:color="auto"/>
            <w:left w:val="none" w:sz="0" w:space="0" w:color="auto"/>
            <w:bottom w:val="none" w:sz="0" w:space="0" w:color="auto"/>
            <w:right w:val="none" w:sz="0" w:space="0" w:color="auto"/>
          </w:divBdr>
          <w:divsChild>
            <w:div w:id="1435204783">
              <w:marLeft w:val="0"/>
              <w:marRight w:val="0"/>
              <w:marTop w:val="0"/>
              <w:marBottom w:val="0"/>
              <w:divBdr>
                <w:top w:val="none" w:sz="0" w:space="0" w:color="auto"/>
                <w:left w:val="none" w:sz="0" w:space="0" w:color="auto"/>
                <w:bottom w:val="none" w:sz="0" w:space="0" w:color="auto"/>
                <w:right w:val="none" w:sz="0" w:space="0" w:color="auto"/>
              </w:divBdr>
            </w:div>
            <w:div w:id="2043244711">
              <w:marLeft w:val="0"/>
              <w:marRight w:val="0"/>
              <w:marTop w:val="0"/>
              <w:marBottom w:val="0"/>
              <w:divBdr>
                <w:top w:val="none" w:sz="0" w:space="0" w:color="auto"/>
                <w:left w:val="none" w:sz="0" w:space="0" w:color="auto"/>
                <w:bottom w:val="none" w:sz="0" w:space="0" w:color="auto"/>
                <w:right w:val="none" w:sz="0" w:space="0" w:color="auto"/>
              </w:divBdr>
            </w:div>
          </w:divsChild>
        </w:div>
        <w:div w:id="1640526274">
          <w:marLeft w:val="0"/>
          <w:marRight w:val="0"/>
          <w:marTop w:val="0"/>
          <w:marBottom w:val="0"/>
          <w:divBdr>
            <w:top w:val="none" w:sz="0" w:space="0" w:color="auto"/>
            <w:left w:val="none" w:sz="0" w:space="0" w:color="auto"/>
            <w:bottom w:val="none" w:sz="0" w:space="0" w:color="auto"/>
            <w:right w:val="none" w:sz="0" w:space="0" w:color="auto"/>
          </w:divBdr>
          <w:divsChild>
            <w:div w:id="1058477854">
              <w:marLeft w:val="0"/>
              <w:marRight w:val="0"/>
              <w:marTop w:val="0"/>
              <w:marBottom w:val="0"/>
              <w:divBdr>
                <w:top w:val="none" w:sz="0" w:space="0" w:color="auto"/>
                <w:left w:val="none" w:sz="0" w:space="0" w:color="auto"/>
                <w:bottom w:val="none" w:sz="0" w:space="0" w:color="auto"/>
                <w:right w:val="none" w:sz="0" w:space="0" w:color="auto"/>
              </w:divBdr>
            </w:div>
          </w:divsChild>
        </w:div>
        <w:div w:id="1653098407">
          <w:marLeft w:val="0"/>
          <w:marRight w:val="0"/>
          <w:marTop w:val="0"/>
          <w:marBottom w:val="0"/>
          <w:divBdr>
            <w:top w:val="none" w:sz="0" w:space="0" w:color="auto"/>
            <w:left w:val="none" w:sz="0" w:space="0" w:color="auto"/>
            <w:bottom w:val="none" w:sz="0" w:space="0" w:color="auto"/>
            <w:right w:val="none" w:sz="0" w:space="0" w:color="auto"/>
          </w:divBdr>
          <w:divsChild>
            <w:div w:id="1476754593">
              <w:marLeft w:val="0"/>
              <w:marRight w:val="0"/>
              <w:marTop w:val="0"/>
              <w:marBottom w:val="0"/>
              <w:divBdr>
                <w:top w:val="none" w:sz="0" w:space="0" w:color="auto"/>
                <w:left w:val="none" w:sz="0" w:space="0" w:color="auto"/>
                <w:bottom w:val="none" w:sz="0" w:space="0" w:color="auto"/>
                <w:right w:val="none" w:sz="0" w:space="0" w:color="auto"/>
              </w:divBdr>
            </w:div>
          </w:divsChild>
        </w:div>
        <w:div w:id="1655988220">
          <w:marLeft w:val="0"/>
          <w:marRight w:val="0"/>
          <w:marTop w:val="0"/>
          <w:marBottom w:val="0"/>
          <w:divBdr>
            <w:top w:val="none" w:sz="0" w:space="0" w:color="auto"/>
            <w:left w:val="none" w:sz="0" w:space="0" w:color="auto"/>
            <w:bottom w:val="none" w:sz="0" w:space="0" w:color="auto"/>
            <w:right w:val="none" w:sz="0" w:space="0" w:color="auto"/>
          </w:divBdr>
          <w:divsChild>
            <w:div w:id="915670753">
              <w:marLeft w:val="0"/>
              <w:marRight w:val="0"/>
              <w:marTop w:val="0"/>
              <w:marBottom w:val="0"/>
              <w:divBdr>
                <w:top w:val="none" w:sz="0" w:space="0" w:color="auto"/>
                <w:left w:val="none" w:sz="0" w:space="0" w:color="auto"/>
                <w:bottom w:val="none" w:sz="0" w:space="0" w:color="auto"/>
                <w:right w:val="none" w:sz="0" w:space="0" w:color="auto"/>
              </w:divBdr>
            </w:div>
          </w:divsChild>
        </w:div>
        <w:div w:id="1656447316">
          <w:marLeft w:val="0"/>
          <w:marRight w:val="0"/>
          <w:marTop w:val="0"/>
          <w:marBottom w:val="0"/>
          <w:divBdr>
            <w:top w:val="none" w:sz="0" w:space="0" w:color="auto"/>
            <w:left w:val="none" w:sz="0" w:space="0" w:color="auto"/>
            <w:bottom w:val="none" w:sz="0" w:space="0" w:color="auto"/>
            <w:right w:val="none" w:sz="0" w:space="0" w:color="auto"/>
          </w:divBdr>
          <w:divsChild>
            <w:div w:id="1551451931">
              <w:marLeft w:val="0"/>
              <w:marRight w:val="0"/>
              <w:marTop w:val="0"/>
              <w:marBottom w:val="0"/>
              <w:divBdr>
                <w:top w:val="none" w:sz="0" w:space="0" w:color="auto"/>
                <w:left w:val="none" w:sz="0" w:space="0" w:color="auto"/>
                <w:bottom w:val="none" w:sz="0" w:space="0" w:color="auto"/>
                <w:right w:val="none" w:sz="0" w:space="0" w:color="auto"/>
              </w:divBdr>
            </w:div>
          </w:divsChild>
        </w:div>
        <w:div w:id="1676807598">
          <w:marLeft w:val="0"/>
          <w:marRight w:val="0"/>
          <w:marTop w:val="0"/>
          <w:marBottom w:val="0"/>
          <w:divBdr>
            <w:top w:val="none" w:sz="0" w:space="0" w:color="auto"/>
            <w:left w:val="none" w:sz="0" w:space="0" w:color="auto"/>
            <w:bottom w:val="none" w:sz="0" w:space="0" w:color="auto"/>
            <w:right w:val="none" w:sz="0" w:space="0" w:color="auto"/>
          </w:divBdr>
          <w:divsChild>
            <w:div w:id="177737611">
              <w:marLeft w:val="0"/>
              <w:marRight w:val="0"/>
              <w:marTop w:val="0"/>
              <w:marBottom w:val="0"/>
              <w:divBdr>
                <w:top w:val="none" w:sz="0" w:space="0" w:color="auto"/>
                <w:left w:val="none" w:sz="0" w:space="0" w:color="auto"/>
                <w:bottom w:val="none" w:sz="0" w:space="0" w:color="auto"/>
                <w:right w:val="none" w:sz="0" w:space="0" w:color="auto"/>
              </w:divBdr>
            </w:div>
          </w:divsChild>
        </w:div>
        <w:div w:id="1682968098">
          <w:marLeft w:val="0"/>
          <w:marRight w:val="0"/>
          <w:marTop w:val="0"/>
          <w:marBottom w:val="0"/>
          <w:divBdr>
            <w:top w:val="none" w:sz="0" w:space="0" w:color="auto"/>
            <w:left w:val="none" w:sz="0" w:space="0" w:color="auto"/>
            <w:bottom w:val="none" w:sz="0" w:space="0" w:color="auto"/>
            <w:right w:val="none" w:sz="0" w:space="0" w:color="auto"/>
          </w:divBdr>
          <w:divsChild>
            <w:div w:id="1403793214">
              <w:marLeft w:val="0"/>
              <w:marRight w:val="0"/>
              <w:marTop w:val="0"/>
              <w:marBottom w:val="0"/>
              <w:divBdr>
                <w:top w:val="none" w:sz="0" w:space="0" w:color="auto"/>
                <w:left w:val="none" w:sz="0" w:space="0" w:color="auto"/>
                <w:bottom w:val="none" w:sz="0" w:space="0" w:color="auto"/>
                <w:right w:val="none" w:sz="0" w:space="0" w:color="auto"/>
              </w:divBdr>
            </w:div>
          </w:divsChild>
        </w:div>
        <w:div w:id="1692678613">
          <w:marLeft w:val="0"/>
          <w:marRight w:val="0"/>
          <w:marTop w:val="0"/>
          <w:marBottom w:val="0"/>
          <w:divBdr>
            <w:top w:val="none" w:sz="0" w:space="0" w:color="auto"/>
            <w:left w:val="none" w:sz="0" w:space="0" w:color="auto"/>
            <w:bottom w:val="none" w:sz="0" w:space="0" w:color="auto"/>
            <w:right w:val="none" w:sz="0" w:space="0" w:color="auto"/>
          </w:divBdr>
          <w:divsChild>
            <w:div w:id="1577591750">
              <w:marLeft w:val="0"/>
              <w:marRight w:val="0"/>
              <w:marTop w:val="0"/>
              <w:marBottom w:val="0"/>
              <w:divBdr>
                <w:top w:val="none" w:sz="0" w:space="0" w:color="auto"/>
                <w:left w:val="none" w:sz="0" w:space="0" w:color="auto"/>
                <w:bottom w:val="none" w:sz="0" w:space="0" w:color="auto"/>
                <w:right w:val="none" w:sz="0" w:space="0" w:color="auto"/>
              </w:divBdr>
            </w:div>
          </w:divsChild>
        </w:div>
        <w:div w:id="1694454369">
          <w:marLeft w:val="0"/>
          <w:marRight w:val="0"/>
          <w:marTop w:val="0"/>
          <w:marBottom w:val="0"/>
          <w:divBdr>
            <w:top w:val="none" w:sz="0" w:space="0" w:color="auto"/>
            <w:left w:val="none" w:sz="0" w:space="0" w:color="auto"/>
            <w:bottom w:val="none" w:sz="0" w:space="0" w:color="auto"/>
            <w:right w:val="none" w:sz="0" w:space="0" w:color="auto"/>
          </w:divBdr>
          <w:divsChild>
            <w:div w:id="1064988095">
              <w:marLeft w:val="0"/>
              <w:marRight w:val="0"/>
              <w:marTop w:val="0"/>
              <w:marBottom w:val="0"/>
              <w:divBdr>
                <w:top w:val="none" w:sz="0" w:space="0" w:color="auto"/>
                <w:left w:val="none" w:sz="0" w:space="0" w:color="auto"/>
                <w:bottom w:val="none" w:sz="0" w:space="0" w:color="auto"/>
                <w:right w:val="none" w:sz="0" w:space="0" w:color="auto"/>
              </w:divBdr>
            </w:div>
          </w:divsChild>
        </w:div>
        <w:div w:id="1695381420">
          <w:marLeft w:val="0"/>
          <w:marRight w:val="0"/>
          <w:marTop w:val="0"/>
          <w:marBottom w:val="0"/>
          <w:divBdr>
            <w:top w:val="none" w:sz="0" w:space="0" w:color="auto"/>
            <w:left w:val="none" w:sz="0" w:space="0" w:color="auto"/>
            <w:bottom w:val="none" w:sz="0" w:space="0" w:color="auto"/>
            <w:right w:val="none" w:sz="0" w:space="0" w:color="auto"/>
          </w:divBdr>
          <w:divsChild>
            <w:div w:id="1557160986">
              <w:marLeft w:val="0"/>
              <w:marRight w:val="0"/>
              <w:marTop w:val="0"/>
              <w:marBottom w:val="0"/>
              <w:divBdr>
                <w:top w:val="none" w:sz="0" w:space="0" w:color="auto"/>
                <w:left w:val="none" w:sz="0" w:space="0" w:color="auto"/>
                <w:bottom w:val="none" w:sz="0" w:space="0" w:color="auto"/>
                <w:right w:val="none" w:sz="0" w:space="0" w:color="auto"/>
              </w:divBdr>
            </w:div>
          </w:divsChild>
        </w:div>
        <w:div w:id="1696274519">
          <w:marLeft w:val="0"/>
          <w:marRight w:val="0"/>
          <w:marTop w:val="0"/>
          <w:marBottom w:val="0"/>
          <w:divBdr>
            <w:top w:val="none" w:sz="0" w:space="0" w:color="auto"/>
            <w:left w:val="none" w:sz="0" w:space="0" w:color="auto"/>
            <w:bottom w:val="none" w:sz="0" w:space="0" w:color="auto"/>
            <w:right w:val="none" w:sz="0" w:space="0" w:color="auto"/>
          </w:divBdr>
          <w:divsChild>
            <w:div w:id="1917978213">
              <w:marLeft w:val="0"/>
              <w:marRight w:val="0"/>
              <w:marTop w:val="0"/>
              <w:marBottom w:val="0"/>
              <w:divBdr>
                <w:top w:val="none" w:sz="0" w:space="0" w:color="auto"/>
                <w:left w:val="none" w:sz="0" w:space="0" w:color="auto"/>
                <w:bottom w:val="none" w:sz="0" w:space="0" w:color="auto"/>
                <w:right w:val="none" w:sz="0" w:space="0" w:color="auto"/>
              </w:divBdr>
            </w:div>
          </w:divsChild>
        </w:div>
        <w:div w:id="1701857758">
          <w:marLeft w:val="0"/>
          <w:marRight w:val="0"/>
          <w:marTop w:val="0"/>
          <w:marBottom w:val="0"/>
          <w:divBdr>
            <w:top w:val="none" w:sz="0" w:space="0" w:color="auto"/>
            <w:left w:val="none" w:sz="0" w:space="0" w:color="auto"/>
            <w:bottom w:val="none" w:sz="0" w:space="0" w:color="auto"/>
            <w:right w:val="none" w:sz="0" w:space="0" w:color="auto"/>
          </w:divBdr>
          <w:divsChild>
            <w:div w:id="1707757743">
              <w:marLeft w:val="0"/>
              <w:marRight w:val="0"/>
              <w:marTop w:val="0"/>
              <w:marBottom w:val="0"/>
              <w:divBdr>
                <w:top w:val="none" w:sz="0" w:space="0" w:color="auto"/>
                <w:left w:val="none" w:sz="0" w:space="0" w:color="auto"/>
                <w:bottom w:val="none" w:sz="0" w:space="0" w:color="auto"/>
                <w:right w:val="none" w:sz="0" w:space="0" w:color="auto"/>
              </w:divBdr>
            </w:div>
          </w:divsChild>
        </w:div>
        <w:div w:id="1704015461">
          <w:marLeft w:val="0"/>
          <w:marRight w:val="0"/>
          <w:marTop w:val="0"/>
          <w:marBottom w:val="0"/>
          <w:divBdr>
            <w:top w:val="none" w:sz="0" w:space="0" w:color="auto"/>
            <w:left w:val="none" w:sz="0" w:space="0" w:color="auto"/>
            <w:bottom w:val="none" w:sz="0" w:space="0" w:color="auto"/>
            <w:right w:val="none" w:sz="0" w:space="0" w:color="auto"/>
          </w:divBdr>
          <w:divsChild>
            <w:div w:id="443890288">
              <w:marLeft w:val="0"/>
              <w:marRight w:val="0"/>
              <w:marTop w:val="0"/>
              <w:marBottom w:val="0"/>
              <w:divBdr>
                <w:top w:val="none" w:sz="0" w:space="0" w:color="auto"/>
                <w:left w:val="none" w:sz="0" w:space="0" w:color="auto"/>
                <w:bottom w:val="none" w:sz="0" w:space="0" w:color="auto"/>
                <w:right w:val="none" w:sz="0" w:space="0" w:color="auto"/>
              </w:divBdr>
            </w:div>
          </w:divsChild>
        </w:div>
        <w:div w:id="1706326899">
          <w:marLeft w:val="0"/>
          <w:marRight w:val="0"/>
          <w:marTop w:val="0"/>
          <w:marBottom w:val="0"/>
          <w:divBdr>
            <w:top w:val="none" w:sz="0" w:space="0" w:color="auto"/>
            <w:left w:val="none" w:sz="0" w:space="0" w:color="auto"/>
            <w:bottom w:val="none" w:sz="0" w:space="0" w:color="auto"/>
            <w:right w:val="none" w:sz="0" w:space="0" w:color="auto"/>
          </w:divBdr>
          <w:divsChild>
            <w:div w:id="1342246505">
              <w:marLeft w:val="0"/>
              <w:marRight w:val="0"/>
              <w:marTop w:val="0"/>
              <w:marBottom w:val="0"/>
              <w:divBdr>
                <w:top w:val="none" w:sz="0" w:space="0" w:color="auto"/>
                <w:left w:val="none" w:sz="0" w:space="0" w:color="auto"/>
                <w:bottom w:val="none" w:sz="0" w:space="0" w:color="auto"/>
                <w:right w:val="none" w:sz="0" w:space="0" w:color="auto"/>
              </w:divBdr>
            </w:div>
          </w:divsChild>
        </w:div>
        <w:div w:id="1708722379">
          <w:marLeft w:val="0"/>
          <w:marRight w:val="0"/>
          <w:marTop w:val="0"/>
          <w:marBottom w:val="0"/>
          <w:divBdr>
            <w:top w:val="none" w:sz="0" w:space="0" w:color="auto"/>
            <w:left w:val="none" w:sz="0" w:space="0" w:color="auto"/>
            <w:bottom w:val="none" w:sz="0" w:space="0" w:color="auto"/>
            <w:right w:val="none" w:sz="0" w:space="0" w:color="auto"/>
          </w:divBdr>
          <w:divsChild>
            <w:div w:id="1680962884">
              <w:marLeft w:val="0"/>
              <w:marRight w:val="0"/>
              <w:marTop w:val="0"/>
              <w:marBottom w:val="0"/>
              <w:divBdr>
                <w:top w:val="none" w:sz="0" w:space="0" w:color="auto"/>
                <w:left w:val="none" w:sz="0" w:space="0" w:color="auto"/>
                <w:bottom w:val="none" w:sz="0" w:space="0" w:color="auto"/>
                <w:right w:val="none" w:sz="0" w:space="0" w:color="auto"/>
              </w:divBdr>
            </w:div>
          </w:divsChild>
        </w:div>
        <w:div w:id="1721124552">
          <w:marLeft w:val="0"/>
          <w:marRight w:val="0"/>
          <w:marTop w:val="0"/>
          <w:marBottom w:val="0"/>
          <w:divBdr>
            <w:top w:val="none" w:sz="0" w:space="0" w:color="auto"/>
            <w:left w:val="none" w:sz="0" w:space="0" w:color="auto"/>
            <w:bottom w:val="none" w:sz="0" w:space="0" w:color="auto"/>
            <w:right w:val="none" w:sz="0" w:space="0" w:color="auto"/>
          </w:divBdr>
          <w:divsChild>
            <w:div w:id="544024718">
              <w:marLeft w:val="0"/>
              <w:marRight w:val="0"/>
              <w:marTop w:val="0"/>
              <w:marBottom w:val="0"/>
              <w:divBdr>
                <w:top w:val="none" w:sz="0" w:space="0" w:color="auto"/>
                <w:left w:val="none" w:sz="0" w:space="0" w:color="auto"/>
                <w:bottom w:val="none" w:sz="0" w:space="0" w:color="auto"/>
                <w:right w:val="none" w:sz="0" w:space="0" w:color="auto"/>
              </w:divBdr>
            </w:div>
          </w:divsChild>
        </w:div>
        <w:div w:id="1722973219">
          <w:marLeft w:val="0"/>
          <w:marRight w:val="0"/>
          <w:marTop w:val="0"/>
          <w:marBottom w:val="0"/>
          <w:divBdr>
            <w:top w:val="none" w:sz="0" w:space="0" w:color="auto"/>
            <w:left w:val="none" w:sz="0" w:space="0" w:color="auto"/>
            <w:bottom w:val="none" w:sz="0" w:space="0" w:color="auto"/>
            <w:right w:val="none" w:sz="0" w:space="0" w:color="auto"/>
          </w:divBdr>
          <w:divsChild>
            <w:div w:id="1792892770">
              <w:marLeft w:val="0"/>
              <w:marRight w:val="0"/>
              <w:marTop w:val="0"/>
              <w:marBottom w:val="0"/>
              <w:divBdr>
                <w:top w:val="none" w:sz="0" w:space="0" w:color="auto"/>
                <w:left w:val="none" w:sz="0" w:space="0" w:color="auto"/>
                <w:bottom w:val="none" w:sz="0" w:space="0" w:color="auto"/>
                <w:right w:val="none" w:sz="0" w:space="0" w:color="auto"/>
              </w:divBdr>
            </w:div>
          </w:divsChild>
        </w:div>
        <w:div w:id="1730298764">
          <w:marLeft w:val="0"/>
          <w:marRight w:val="0"/>
          <w:marTop w:val="0"/>
          <w:marBottom w:val="0"/>
          <w:divBdr>
            <w:top w:val="none" w:sz="0" w:space="0" w:color="auto"/>
            <w:left w:val="none" w:sz="0" w:space="0" w:color="auto"/>
            <w:bottom w:val="none" w:sz="0" w:space="0" w:color="auto"/>
            <w:right w:val="none" w:sz="0" w:space="0" w:color="auto"/>
          </w:divBdr>
          <w:divsChild>
            <w:div w:id="1615938617">
              <w:marLeft w:val="0"/>
              <w:marRight w:val="0"/>
              <w:marTop w:val="0"/>
              <w:marBottom w:val="0"/>
              <w:divBdr>
                <w:top w:val="none" w:sz="0" w:space="0" w:color="auto"/>
                <w:left w:val="none" w:sz="0" w:space="0" w:color="auto"/>
                <w:bottom w:val="none" w:sz="0" w:space="0" w:color="auto"/>
                <w:right w:val="none" w:sz="0" w:space="0" w:color="auto"/>
              </w:divBdr>
            </w:div>
          </w:divsChild>
        </w:div>
        <w:div w:id="1740902819">
          <w:marLeft w:val="0"/>
          <w:marRight w:val="0"/>
          <w:marTop w:val="0"/>
          <w:marBottom w:val="0"/>
          <w:divBdr>
            <w:top w:val="none" w:sz="0" w:space="0" w:color="auto"/>
            <w:left w:val="none" w:sz="0" w:space="0" w:color="auto"/>
            <w:bottom w:val="none" w:sz="0" w:space="0" w:color="auto"/>
            <w:right w:val="none" w:sz="0" w:space="0" w:color="auto"/>
          </w:divBdr>
          <w:divsChild>
            <w:div w:id="668678668">
              <w:marLeft w:val="0"/>
              <w:marRight w:val="0"/>
              <w:marTop w:val="0"/>
              <w:marBottom w:val="0"/>
              <w:divBdr>
                <w:top w:val="none" w:sz="0" w:space="0" w:color="auto"/>
                <w:left w:val="none" w:sz="0" w:space="0" w:color="auto"/>
                <w:bottom w:val="none" w:sz="0" w:space="0" w:color="auto"/>
                <w:right w:val="none" w:sz="0" w:space="0" w:color="auto"/>
              </w:divBdr>
            </w:div>
          </w:divsChild>
        </w:div>
        <w:div w:id="1746033212">
          <w:marLeft w:val="0"/>
          <w:marRight w:val="0"/>
          <w:marTop w:val="0"/>
          <w:marBottom w:val="0"/>
          <w:divBdr>
            <w:top w:val="none" w:sz="0" w:space="0" w:color="auto"/>
            <w:left w:val="none" w:sz="0" w:space="0" w:color="auto"/>
            <w:bottom w:val="none" w:sz="0" w:space="0" w:color="auto"/>
            <w:right w:val="none" w:sz="0" w:space="0" w:color="auto"/>
          </w:divBdr>
          <w:divsChild>
            <w:div w:id="2079091098">
              <w:marLeft w:val="0"/>
              <w:marRight w:val="0"/>
              <w:marTop w:val="0"/>
              <w:marBottom w:val="0"/>
              <w:divBdr>
                <w:top w:val="none" w:sz="0" w:space="0" w:color="auto"/>
                <w:left w:val="none" w:sz="0" w:space="0" w:color="auto"/>
                <w:bottom w:val="none" w:sz="0" w:space="0" w:color="auto"/>
                <w:right w:val="none" w:sz="0" w:space="0" w:color="auto"/>
              </w:divBdr>
            </w:div>
          </w:divsChild>
        </w:div>
        <w:div w:id="1769963216">
          <w:marLeft w:val="0"/>
          <w:marRight w:val="0"/>
          <w:marTop w:val="0"/>
          <w:marBottom w:val="0"/>
          <w:divBdr>
            <w:top w:val="none" w:sz="0" w:space="0" w:color="auto"/>
            <w:left w:val="none" w:sz="0" w:space="0" w:color="auto"/>
            <w:bottom w:val="none" w:sz="0" w:space="0" w:color="auto"/>
            <w:right w:val="none" w:sz="0" w:space="0" w:color="auto"/>
          </w:divBdr>
          <w:divsChild>
            <w:div w:id="2119837301">
              <w:marLeft w:val="0"/>
              <w:marRight w:val="0"/>
              <w:marTop w:val="0"/>
              <w:marBottom w:val="0"/>
              <w:divBdr>
                <w:top w:val="none" w:sz="0" w:space="0" w:color="auto"/>
                <w:left w:val="none" w:sz="0" w:space="0" w:color="auto"/>
                <w:bottom w:val="none" w:sz="0" w:space="0" w:color="auto"/>
                <w:right w:val="none" w:sz="0" w:space="0" w:color="auto"/>
              </w:divBdr>
            </w:div>
          </w:divsChild>
        </w:div>
        <w:div w:id="1771732566">
          <w:marLeft w:val="0"/>
          <w:marRight w:val="0"/>
          <w:marTop w:val="0"/>
          <w:marBottom w:val="0"/>
          <w:divBdr>
            <w:top w:val="none" w:sz="0" w:space="0" w:color="auto"/>
            <w:left w:val="none" w:sz="0" w:space="0" w:color="auto"/>
            <w:bottom w:val="none" w:sz="0" w:space="0" w:color="auto"/>
            <w:right w:val="none" w:sz="0" w:space="0" w:color="auto"/>
          </w:divBdr>
          <w:divsChild>
            <w:div w:id="140274798">
              <w:marLeft w:val="0"/>
              <w:marRight w:val="0"/>
              <w:marTop w:val="0"/>
              <w:marBottom w:val="0"/>
              <w:divBdr>
                <w:top w:val="none" w:sz="0" w:space="0" w:color="auto"/>
                <w:left w:val="none" w:sz="0" w:space="0" w:color="auto"/>
                <w:bottom w:val="none" w:sz="0" w:space="0" w:color="auto"/>
                <w:right w:val="none" w:sz="0" w:space="0" w:color="auto"/>
              </w:divBdr>
            </w:div>
          </w:divsChild>
        </w:div>
        <w:div w:id="1772117978">
          <w:marLeft w:val="0"/>
          <w:marRight w:val="0"/>
          <w:marTop w:val="0"/>
          <w:marBottom w:val="0"/>
          <w:divBdr>
            <w:top w:val="none" w:sz="0" w:space="0" w:color="auto"/>
            <w:left w:val="none" w:sz="0" w:space="0" w:color="auto"/>
            <w:bottom w:val="none" w:sz="0" w:space="0" w:color="auto"/>
            <w:right w:val="none" w:sz="0" w:space="0" w:color="auto"/>
          </w:divBdr>
          <w:divsChild>
            <w:div w:id="1860043385">
              <w:marLeft w:val="0"/>
              <w:marRight w:val="0"/>
              <w:marTop w:val="0"/>
              <w:marBottom w:val="0"/>
              <w:divBdr>
                <w:top w:val="none" w:sz="0" w:space="0" w:color="auto"/>
                <w:left w:val="none" w:sz="0" w:space="0" w:color="auto"/>
                <w:bottom w:val="none" w:sz="0" w:space="0" w:color="auto"/>
                <w:right w:val="none" w:sz="0" w:space="0" w:color="auto"/>
              </w:divBdr>
            </w:div>
          </w:divsChild>
        </w:div>
        <w:div w:id="1772630072">
          <w:marLeft w:val="0"/>
          <w:marRight w:val="0"/>
          <w:marTop w:val="0"/>
          <w:marBottom w:val="0"/>
          <w:divBdr>
            <w:top w:val="none" w:sz="0" w:space="0" w:color="auto"/>
            <w:left w:val="none" w:sz="0" w:space="0" w:color="auto"/>
            <w:bottom w:val="none" w:sz="0" w:space="0" w:color="auto"/>
            <w:right w:val="none" w:sz="0" w:space="0" w:color="auto"/>
          </w:divBdr>
          <w:divsChild>
            <w:div w:id="1863082841">
              <w:marLeft w:val="0"/>
              <w:marRight w:val="0"/>
              <w:marTop w:val="0"/>
              <w:marBottom w:val="0"/>
              <w:divBdr>
                <w:top w:val="none" w:sz="0" w:space="0" w:color="auto"/>
                <w:left w:val="none" w:sz="0" w:space="0" w:color="auto"/>
                <w:bottom w:val="none" w:sz="0" w:space="0" w:color="auto"/>
                <w:right w:val="none" w:sz="0" w:space="0" w:color="auto"/>
              </w:divBdr>
            </w:div>
          </w:divsChild>
        </w:div>
        <w:div w:id="1775124375">
          <w:marLeft w:val="0"/>
          <w:marRight w:val="0"/>
          <w:marTop w:val="0"/>
          <w:marBottom w:val="0"/>
          <w:divBdr>
            <w:top w:val="none" w:sz="0" w:space="0" w:color="auto"/>
            <w:left w:val="none" w:sz="0" w:space="0" w:color="auto"/>
            <w:bottom w:val="none" w:sz="0" w:space="0" w:color="auto"/>
            <w:right w:val="none" w:sz="0" w:space="0" w:color="auto"/>
          </w:divBdr>
          <w:divsChild>
            <w:div w:id="454324725">
              <w:marLeft w:val="0"/>
              <w:marRight w:val="0"/>
              <w:marTop w:val="0"/>
              <w:marBottom w:val="0"/>
              <w:divBdr>
                <w:top w:val="none" w:sz="0" w:space="0" w:color="auto"/>
                <w:left w:val="none" w:sz="0" w:space="0" w:color="auto"/>
                <w:bottom w:val="none" w:sz="0" w:space="0" w:color="auto"/>
                <w:right w:val="none" w:sz="0" w:space="0" w:color="auto"/>
              </w:divBdr>
            </w:div>
          </w:divsChild>
        </w:div>
        <w:div w:id="1799178362">
          <w:marLeft w:val="0"/>
          <w:marRight w:val="0"/>
          <w:marTop w:val="0"/>
          <w:marBottom w:val="0"/>
          <w:divBdr>
            <w:top w:val="none" w:sz="0" w:space="0" w:color="auto"/>
            <w:left w:val="none" w:sz="0" w:space="0" w:color="auto"/>
            <w:bottom w:val="none" w:sz="0" w:space="0" w:color="auto"/>
            <w:right w:val="none" w:sz="0" w:space="0" w:color="auto"/>
          </w:divBdr>
          <w:divsChild>
            <w:div w:id="1218932286">
              <w:marLeft w:val="0"/>
              <w:marRight w:val="0"/>
              <w:marTop w:val="0"/>
              <w:marBottom w:val="0"/>
              <w:divBdr>
                <w:top w:val="none" w:sz="0" w:space="0" w:color="auto"/>
                <w:left w:val="none" w:sz="0" w:space="0" w:color="auto"/>
                <w:bottom w:val="none" w:sz="0" w:space="0" w:color="auto"/>
                <w:right w:val="none" w:sz="0" w:space="0" w:color="auto"/>
              </w:divBdr>
            </w:div>
          </w:divsChild>
        </w:div>
        <w:div w:id="1809279526">
          <w:marLeft w:val="0"/>
          <w:marRight w:val="0"/>
          <w:marTop w:val="0"/>
          <w:marBottom w:val="0"/>
          <w:divBdr>
            <w:top w:val="none" w:sz="0" w:space="0" w:color="auto"/>
            <w:left w:val="none" w:sz="0" w:space="0" w:color="auto"/>
            <w:bottom w:val="none" w:sz="0" w:space="0" w:color="auto"/>
            <w:right w:val="none" w:sz="0" w:space="0" w:color="auto"/>
          </w:divBdr>
          <w:divsChild>
            <w:div w:id="1324167531">
              <w:marLeft w:val="0"/>
              <w:marRight w:val="0"/>
              <w:marTop w:val="0"/>
              <w:marBottom w:val="0"/>
              <w:divBdr>
                <w:top w:val="none" w:sz="0" w:space="0" w:color="auto"/>
                <w:left w:val="none" w:sz="0" w:space="0" w:color="auto"/>
                <w:bottom w:val="none" w:sz="0" w:space="0" w:color="auto"/>
                <w:right w:val="none" w:sz="0" w:space="0" w:color="auto"/>
              </w:divBdr>
            </w:div>
          </w:divsChild>
        </w:div>
        <w:div w:id="1821186864">
          <w:marLeft w:val="0"/>
          <w:marRight w:val="0"/>
          <w:marTop w:val="0"/>
          <w:marBottom w:val="0"/>
          <w:divBdr>
            <w:top w:val="none" w:sz="0" w:space="0" w:color="auto"/>
            <w:left w:val="none" w:sz="0" w:space="0" w:color="auto"/>
            <w:bottom w:val="none" w:sz="0" w:space="0" w:color="auto"/>
            <w:right w:val="none" w:sz="0" w:space="0" w:color="auto"/>
          </w:divBdr>
          <w:divsChild>
            <w:div w:id="488061282">
              <w:marLeft w:val="0"/>
              <w:marRight w:val="0"/>
              <w:marTop w:val="0"/>
              <w:marBottom w:val="0"/>
              <w:divBdr>
                <w:top w:val="none" w:sz="0" w:space="0" w:color="auto"/>
                <w:left w:val="none" w:sz="0" w:space="0" w:color="auto"/>
                <w:bottom w:val="none" w:sz="0" w:space="0" w:color="auto"/>
                <w:right w:val="none" w:sz="0" w:space="0" w:color="auto"/>
              </w:divBdr>
            </w:div>
          </w:divsChild>
        </w:div>
        <w:div w:id="1828325082">
          <w:marLeft w:val="0"/>
          <w:marRight w:val="0"/>
          <w:marTop w:val="0"/>
          <w:marBottom w:val="0"/>
          <w:divBdr>
            <w:top w:val="none" w:sz="0" w:space="0" w:color="auto"/>
            <w:left w:val="none" w:sz="0" w:space="0" w:color="auto"/>
            <w:bottom w:val="none" w:sz="0" w:space="0" w:color="auto"/>
            <w:right w:val="none" w:sz="0" w:space="0" w:color="auto"/>
          </w:divBdr>
          <w:divsChild>
            <w:div w:id="352924094">
              <w:marLeft w:val="0"/>
              <w:marRight w:val="0"/>
              <w:marTop w:val="0"/>
              <w:marBottom w:val="0"/>
              <w:divBdr>
                <w:top w:val="none" w:sz="0" w:space="0" w:color="auto"/>
                <w:left w:val="none" w:sz="0" w:space="0" w:color="auto"/>
                <w:bottom w:val="none" w:sz="0" w:space="0" w:color="auto"/>
                <w:right w:val="none" w:sz="0" w:space="0" w:color="auto"/>
              </w:divBdr>
            </w:div>
          </w:divsChild>
        </w:div>
        <w:div w:id="1829323295">
          <w:marLeft w:val="0"/>
          <w:marRight w:val="0"/>
          <w:marTop w:val="0"/>
          <w:marBottom w:val="0"/>
          <w:divBdr>
            <w:top w:val="none" w:sz="0" w:space="0" w:color="auto"/>
            <w:left w:val="none" w:sz="0" w:space="0" w:color="auto"/>
            <w:bottom w:val="none" w:sz="0" w:space="0" w:color="auto"/>
            <w:right w:val="none" w:sz="0" w:space="0" w:color="auto"/>
          </w:divBdr>
          <w:divsChild>
            <w:div w:id="1203442899">
              <w:marLeft w:val="0"/>
              <w:marRight w:val="0"/>
              <w:marTop w:val="0"/>
              <w:marBottom w:val="0"/>
              <w:divBdr>
                <w:top w:val="none" w:sz="0" w:space="0" w:color="auto"/>
                <w:left w:val="none" w:sz="0" w:space="0" w:color="auto"/>
                <w:bottom w:val="none" w:sz="0" w:space="0" w:color="auto"/>
                <w:right w:val="none" w:sz="0" w:space="0" w:color="auto"/>
              </w:divBdr>
            </w:div>
          </w:divsChild>
        </w:div>
        <w:div w:id="1831631763">
          <w:marLeft w:val="0"/>
          <w:marRight w:val="0"/>
          <w:marTop w:val="0"/>
          <w:marBottom w:val="0"/>
          <w:divBdr>
            <w:top w:val="none" w:sz="0" w:space="0" w:color="auto"/>
            <w:left w:val="none" w:sz="0" w:space="0" w:color="auto"/>
            <w:bottom w:val="none" w:sz="0" w:space="0" w:color="auto"/>
            <w:right w:val="none" w:sz="0" w:space="0" w:color="auto"/>
          </w:divBdr>
          <w:divsChild>
            <w:div w:id="176119294">
              <w:marLeft w:val="0"/>
              <w:marRight w:val="0"/>
              <w:marTop w:val="0"/>
              <w:marBottom w:val="0"/>
              <w:divBdr>
                <w:top w:val="none" w:sz="0" w:space="0" w:color="auto"/>
                <w:left w:val="none" w:sz="0" w:space="0" w:color="auto"/>
                <w:bottom w:val="none" w:sz="0" w:space="0" w:color="auto"/>
                <w:right w:val="none" w:sz="0" w:space="0" w:color="auto"/>
              </w:divBdr>
            </w:div>
            <w:div w:id="398990108">
              <w:marLeft w:val="0"/>
              <w:marRight w:val="0"/>
              <w:marTop w:val="0"/>
              <w:marBottom w:val="0"/>
              <w:divBdr>
                <w:top w:val="none" w:sz="0" w:space="0" w:color="auto"/>
                <w:left w:val="none" w:sz="0" w:space="0" w:color="auto"/>
                <w:bottom w:val="none" w:sz="0" w:space="0" w:color="auto"/>
                <w:right w:val="none" w:sz="0" w:space="0" w:color="auto"/>
              </w:divBdr>
            </w:div>
          </w:divsChild>
        </w:div>
        <w:div w:id="1835872014">
          <w:marLeft w:val="0"/>
          <w:marRight w:val="0"/>
          <w:marTop w:val="0"/>
          <w:marBottom w:val="0"/>
          <w:divBdr>
            <w:top w:val="none" w:sz="0" w:space="0" w:color="auto"/>
            <w:left w:val="none" w:sz="0" w:space="0" w:color="auto"/>
            <w:bottom w:val="none" w:sz="0" w:space="0" w:color="auto"/>
            <w:right w:val="none" w:sz="0" w:space="0" w:color="auto"/>
          </w:divBdr>
          <w:divsChild>
            <w:div w:id="1838421136">
              <w:marLeft w:val="0"/>
              <w:marRight w:val="0"/>
              <w:marTop w:val="0"/>
              <w:marBottom w:val="0"/>
              <w:divBdr>
                <w:top w:val="none" w:sz="0" w:space="0" w:color="auto"/>
                <w:left w:val="none" w:sz="0" w:space="0" w:color="auto"/>
                <w:bottom w:val="none" w:sz="0" w:space="0" w:color="auto"/>
                <w:right w:val="none" w:sz="0" w:space="0" w:color="auto"/>
              </w:divBdr>
            </w:div>
          </w:divsChild>
        </w:div>
        <w:div w:id="1844778430">
          <w:marLeft w:val="0"/>
          <w:marRight w:val="0"/>
          <w:marTop w:val="0"/>
          <w:marBottom w:val="0"/>
          <w:divBdr>
            <w:top w:val="none" w:sz="0" w:space="0" w:color="auto"/>
            <w:left w:val="none" w:sz="0" w:space="0" w:color="auto"/>
            <w:bottom w:val="none" w:sz="0" w:space="0" w:color="auto"/>
            <w:right w:val="none" w:sz="0" w:space="0" w:color="auto"/>
          </w:divBdr>
          <w:divsChild>
            <w:div w:id="834882021">
              <w:marLeft w:val="0"/>
              <w:marRight w:val="0"/>
              <w:marTop w:val="0"/>
              <w:marBottom w:val="0"/>
              <w:divBdr>
                <w:top w:val="none" w:sz="0" w:space="0" w:color="auto"/>
                <w:left w:val="none" w:sz="0" w:space="0" w:color="auto"/>
                <w:bottom w:val="none" w:sz="0" w:space="0" w:color="auto"/>
                <w:right w:val="none" w:sz="0" w:space="0" w:color="auto"/>
              </w:divBdr>
            </w:div>
          </w:divsChild>
        </w:div>
        <w:div w:id="1851404888">
          <w:marLeft w:val="0"/>
          <w:marRight w:val="0"/>
          <w:marTop w:val="0"/>
          <w:marBottom w:val="0"/>
          <w:divBdr>
            <w:top w:val="none" w:sz="0" w:space="0" w:color="auto"/>
            <w:left w:val="none" w:sz="0" w:space="0" w:color="auto"/>
            <w:bottom w:val="none" w:sz="0" w:space="0" w:color="auto"/>
            <w:right w:val="none" w:sz="0" w:space="0" w:color="auto"/>
          </w:divBdr>
          <w:divsChild>
            <w:div w:id="1946306388">
              <w:marLeft w:val="0"/>
              <w:marRight w:val="0"/>
              <w:marTop w:val="0"/>
              <w:marBottom w:val="0"/>
              <w:divBdr>
                <w:top w:val="none" w:sz="0" w:space="0" w:color="auto"/>
                <w:left w:val="none" w:sz="0" w:space="0" w:color="auto"/>
                <w:bottom w:val="none" w:sz="0" w:space="0" w:color="auto"/>
                <w:right w:val="none" w:sz="0" w:space="0" w:color="auto"/>
              </w:divBdr>
            </w:div>
          </w:divsChild>
        </w:div>
        <w:div w:id="1854804255">
          <w:marLeft w:val="0"/>
          <w:marRight w:val="0"/>
          <w:marTop w:val="0"/>
          <w:marBottom w:val="0"/>
          <w:divBdr>
            <w:top w:val="none" w:sz="0" w:space="0" w:color="auto"/>
            <w:left w:val="none" w:sz="0" w:space="0" w:color="auto"/>
            <w:bottom w:val="none" w:sz="0" w:space="0" w:color="auto"/>
            <w:right w:val="none" w:sz="0" w:space="0" w:color="auto"/>
          </w:divBdr>
          <w:divsChild>
            <w:div w:id="655111895">
              <w:marLeft w:val="0"/>
              <w:marRight w:val="0"/>
              <w:marTop w:val="0"/>
              <w:marBottom w:val="0"/>
              <w:divBdr>
                <w:top w:val="none" w:sz="0" w:space="0" w:color="auto"/>
                <w:left w:val="none" w:sz="0" w:space="0" w:color="auto"/>
                <w:bottom w:val="none" w:sz="0" w:space="0" w:color="auto"/>
                <w:right w:val="none" w:sz="0" w:space="0" w:color="auto"/>
              </w:divBdr>
            </w:div>
          </w:divsChild>
        </w:div>
        <w:div w:id="1861353660">
          <w:marLeft w:val="0"/>
          <w:marRight w:val="0"/>
          <w:marTop w:val="0"/>
          <w:marBottom w:val="0"/>
          <w:divBdr>
            <w:top w:val="none" w:sz="0" w:space="0" w:color="auto"/>
            <w:left w:val="none" w:sz="0" w:space="0" w:color="auto"/>
            <w:bottom w:val="none" w:sz="0" w:space="0" w:color="auto"/>
            <w:right w:val="none" w:sz="0" w:space="0" w:color="auto"/>
          </w:divBdr>
          <w:divsChild>
            <w:div w:id="412822033">
              <w:marLeft w:val="0"/>
              <w:marRight w:val="0"/>
              <w:marTop w:val="0"/>
              <w:marBottom w:val="0"/>
              <w:divBdr>
                <w:top w:val="none" w:sz="0" w:space="0" w:color="auto"/>
                <w:left w:val="none" w:sz="0" w:space="0" w:color="auto"/>
                <w:bottom w:val="none" w:sz="0" w:space="0" w:color="auto"/>
                <w:right w:val="none" w:sz="0" w:space="0" w:color="auto"/>
              </w:divBdr>
            </w:div>
          </w:divsChild>
        </w:div>
        <w:div w:id="1864393862">
          <w:marLeft w:val="0"/>
          <w:marRight w:val="0"/>
          <w:marTop w:val="0"/>
          <w:marBottom w:val="0"/>
          <w:divBdr>
            <w:top w:val="none" w:sz="0" w:space="0" w:color="auto"/>
            <w:left w:val="none" w:sz="0" w:space="0" w:color="auto"/>
            <w:bottom w:val="none" w:sz="0" w:space="0" w:color="auto"/>
            <w:right w:val="none" w:sz="0" w:space="0" w:color="auto"/>
          </w:divBdr>
          <w:divsChild>
            <w:div w:id="998191370">
              <w:marLeft w:val="0"/>
              <w:marRight w:val="0"/>
              <w:marTop w:val="0"/>
              <w:marBottom w:val="0"/>
              <w:divBdr>
                <w:top w:val="none" w:sz="0" w:space="0" w:color="auto"/>
                <w:left w:val="none" w:sz="0" w:space="0" w:color="auto"/>
                <w:bottom w:val="none" w:sz="0" w:space="0" w:color="auto"/>
                <w:right w:val="none" w:sz="0" w:space="0" w:color="auto"/>
              </w:divBdr>
            </w:div>
          </w:divsChild>
        </w:div>
        <w:div w:id="1868905202">
          <w:marLeft w:val="0"/>
          <w:marRight w:val="0"/>
          <w:marTop w:val="0"/>
          <w:marBottom w:val="0"/>
          <w:divBdr>
            <w:top w:val="none" w:sz="0" w:space="0" w:color="auto"/>
            <w:left w:val="none" w:sz="0" w:space="0" w:color="auto"/>
            <w:bottom w:val="none" w:sz="0" w:space="0" w:color="auto"/>
            <w:right w:val="none" w:sz="0" w:space="0" w:color="auto"/>
          </w:divBdr>
          <w:divsChild>
            <w:div w:id="40055261">
              <w:marLeft w:val="0"/>
              <w:marRight w:val="0"/>
              <w:marTop w:val="0"/>
              <w:marBottom w:val="0"/>
              <w:divBdr>
                <w:top w:val="none" w:sz="0" w:space="0" w:color="auto"/>
                <w:left w:val="none" w:sz="0" w:space="0" w:color="auto"/>
                <w:bottom w:val="none" w:sz="0" w:space="0" w:color="auto"/>
                <w:right w:val="none" w:sz="0" w:space="0" w:color="auto"/>
              </w:divBdr>
            </w:div>
          </w:divsChild>
        </w:div>
        <w:div w:id="1873884638">
          <w:marLeft w:val="0"/>
          <w:marRight w:val="0"/>
          <w:marTop w:val="0"/>
          <w:marBottom w:val="0"/>
          <w:divBdr>
            <w:top w:val="none" w:sz="0" w:space="0" w:color="auto"/>
            <w:left w:val="none" w:sz="0" w:space="0" w:color="auto"/>
            <w:bottom w:val="none" w:sz="0" w:space="0" w:color="auto"/>
            <w:right w:val="none" w:sz="0" w:space="0" w:color="auto"/>
          </w:divBdr>
          <w:divsChild>
            <w:div w:id="402601917">
              <w:marLeft w:val="0"/>
              <w:marRight w:val="0"/>
              <w:marTop w:val="0"/>
              <w:marBottom w:val="0"/>
              <w:divBdr>
                <w:top w:val="none" w:sz="0" w:space="0" w:color="auto"/>
                <w:left w:val="none" w:sz="0" w:space="0" w:color="auto"/>
                <w:bottom w:val="none" w:sz="0" w:space="0" w:color="auto"/>
                <w:right w:val="none" w:sz="0" w:space="0" w:color="auto"/>
              </w:divBdr>
            </w:div>
          </w:divsChild>
        </w:div>
        <w:div w:id="1875968847">
          <w:marLeft w:val="0"/>
          <w:marRight w:val="0"/>
          <w:marTop w:val="0"/>
          <w:marBottom w:val="0"/>
          <w:divBdr>
            <w:top w:val="none" w:sz="0" w:space="0" w:color="auto"/>
            <w:left w:val="none" w:sz="0" w:space="0" w:color="auto"/>
            <w:bottom w:val="none" w:sz="0" w:space="0" w:color="auto"/>
            <w:right w:val="none" w:sz="0" w:space="0" w:color="auto"/>
          </w:divBdr>
          <w:divsChild>
            <w:div w:id="97140760">
              <w:marLeft w:val="0"/>
              <w:marRight w:val="0"/>
              <w:marTop w:val="0"/>
              <w:marBottom w:val="0"/>
              <w:divBdr>
                <w:top w:val="none" w:sz="0" w:space="0" w:color="auto"/>
                <w:left w:val="none" w:sz="0" w:space="0" w:color="auto"/>
                <w:bottom w:val="none" w:sz="0" w:space="0" w:color="auto"/>
                <w:right w:val="none" w:sz="0" w:space="0" w:color="auto"/>
              </w:divBdr>
            </w:div>
          </w:divsChild>
        </w:div>
        <w:div w:id="1876116412">
          <w:marLeft w:val="0"/>
          <w:marRight w:val="0"/>
          <w:marTop w:val="0"/>
          <w:marBottom w:val="0"/>
          <w:divBdr>
            <w:top w:val="none" w:sz="0" w:space="0" w:color="auto"/>
            <w:left w:val="none" w:sz="0" w:space="0" w:color="auto"/>
            <w:bottom w:val="none" w:sz="0" w:space="0" w:color="auto"/>
            <w:right w:val="none" w:sz="0" w:space="0" w:color="auto"/>
          </w:divBdr>
          <w:divsChild>
            <w:div w:id="983385703">
              <w:marLeft w:val="0"/>
              <w:marRight w:val="0"/>
              <w:marTop w:val="0"/>
              <w:marBottom w:val="0"/>
              <w:divBdr>
                <w:top w:val="none" w:sz="0" w:space="0" w:color="auto"/>
                <w:left w:val="none" w:sz="0" w:space="0" w:color="auto"/>
                <w:bottom w:val="none" w:sz="0" w:space="0" w:color="auto"/>
                <w:right w:val="none" w:sz="0" w:space="0" w:color="auto"/>
              </w:divBdr>
            </w:div>
          </w:divsChild>
        </w:div>
        <w:div w:id="1879782131">
          <w:marLeft w:val="0"/>
          <w:marRight w:val="0"/>
          <w:marTop w:val="0"/>
          <w:marBottom w:val="0"/>
          <w:divBdr>
            <w:top w:val="none" w:sz="0" w:space="0" w:color="auto"/>
            <w:left w:val="none" w:sz="0" w:space="0" w:color="auto"/>
            <w:bottom w:val="none" w:sz="0" w:space="0" w:color="auto"/>
            <w:right w:val="none" w:sz="0" w:space="0" w:color="auto"/>
          </w:divBdr>
          <w:divsChild>
            <w:div w:id="1234201333">
              <w:marLeft w:val="0"/>
              <w:marRight w:val="0"/>
              <w:marTop w:val="0"/>
              <w:marBottom w:val="0"/>
              <w:divBdr>
                <w:top w:val="none" w:sz="0" w:space="0" w:color="auto"/>
                <w:left w:val="none" w:sz="0" w:space="0" w:color="auto"/>
                <w:bottom w:val="none" w:sz="0" w:space="0" w:color="auto"/>
                <w:right w:val="none" w:sz="0" w:space="0" w:color="auto"/>
              </w:divBdr>
            </w:div>
          </w:divsChild>
        </w:div>
        <w:div w:id="1887141556">
          <w:marLeft w:val="0"/>
          <w:marRight w:val="0"/>
          <w:marTop w:val="0"/>
          <w:marBottom w:val="0"/>
          <w:divBdr>
            <w:top w:val="none" w:sz="0" w:space="0" w:color="auto"/>
            <w:left w:val="none" w:sz="0" w:space="0" w:color="auto"/>
            <w:bottom w:val="none" w:sz="0" w:space="0" w:color="auto"/>
            <w:right w:val="none" w:sz="0" w:space="0" w:color="auto"/>
          </w:divBdr>
          <w:divsChild>
            <w:div w:id="65803729">
              <w:marLeft w:val="0"/>
              <w:marRight w:val="0"/>
              <w:marTop w:val="0"/>
              <w:marBottom w:val="0"/>
              <w:divBdr>
                <w:top w:val="none" w:sz="0" w:space="0" w:color="auto"/>
                <w:left w:val="none" w:sz="0" w:space="0" w:color="auto"/>
                <w:bottom w:val="none" w:sz="0" w:space="0" w:color="auto"/>
                <w:right w:val="none" w:sz="0" w:space="0" w:color="auto"/>
              </w:divBdr>
            </w:div>
          </w:divsChild>
        </w:div>
        <w:div w:id="1916208903">
          <w:marLeft w:val="0"/>
          <w:marRight w:val="0"/>
          <w:marTop w:val="0"/>
          <w:marBottom w:val="0"/>
          <w:divBdr>
            <w:top w:val="none" w:sz="0" w:space="0" w:color="auto"/>
            <w:left w:val="none" w:sz="0" w:space="0" w:color="auto"/>
            <w:bottom w:val="none" w:sz="0" w:space="0" w:color="auto"/>
            <w:right w:val="none" w:sz="0" w:space="0" w:color="auto"/>
          </w:divBdr>
          <w:divsChild>
            <w:div w:id="658995765">
              <w:marLeft w:val="0"/>
              <w:marRight w:val="0"/>
              <w:marTop w:val="0"/>
              <w:marBottom w:val="0"/>
              <w:divBdr>
                <w:top w:val="none" w:sz="0" w:space="0" w:color="auto"/>
                <w:left w:val="none" w:sz="0" w:space="0" w:color="auto"/>
                <w:bottom w:val="none" w:sz="0" w:space="0" w:color="auto"/>
                <w:right w:val="none" w:sz="0" w:space="0" w:color="auto"/>
              </w:divBdr>
            </w:div>
          </w:divsChild>
        </w:div>
        <w:div w:id="1921327247">
          <w:marLeft w:val="0"/>
          <w:marRight w:val="0"/>
          <w:marTop w:val="0"/>
          <w:marBottom w:val="0"/>
          <w:divBdr>
            <w:top w:val="none" w:sz="0" w:space="0" w:color="auto"/>
            <w:left w:val="none" w:sz="0" w:space="0" w:color="auto"/>
            <w:bottom w:val="none" w:sz="0" w:space="0" w:color="auto"/>
            <w:right w:val="none" w:sz="0" w:space="0" w:color="auto"/>
          </w:divBdr>
          <w:divsChild>
            <w:div w:id="819541869">
              <w:marLeft w:val="0"/>
              <w:marRight w:val="0"/>
              <w:marTop w:val="0"/>
              <w:marBottom w:val="0"/>
              <w:divBdr>
                <w:top w:val="none" w:sz="0" w:space="0" w:color="auto"/>
                <w:left w:val="none" w:sz="0" w:space="0" w:color="auto"/>
                <w:bottom w:val="none" w:sz="0" w:space="0" w:color="auto"/>
                <w:right w:val="none" w:sz="0" w:space="0" w:color="auto"/>
              </w:divBdr>
            </w:div>
          </w:divsChild>
        </w:div>
        <w:div w:id="1922980822">
          <w:marLeft w:val="0"/>
          <w:marRight w:val="0"/>
          <w:marTop w:val="0"/>
          <w:marBottom w:val="0"/>
          <w:divBdr>
            <w:top w:val="none" w:sz="0" w:space="0" w:color="auto"/>
            <w:left w:val="none" w:sz="0" w:space="0" w:color="auto"/>
            <w:bottom w:val="none" w:sz="0" w:space="0" w:color="auto"/>
            <w:right w:val="none" w:sz="0" w:space="0" w:color="auto"/>
          </w:divBdr>
          <w:divsChild>
            <w:div w:id="1727754491">
              <w:marLeft w:val="0"/>
              <w:marRight w:val="0"/>
              <w:marTop w:val="0"/>
              <w:marBottom w:val="0"/>
              <w:divBdr>
                <w:top w:val="none" w:sz="0" w:space="0" w:color="auto"/>
                <w:left w:val="none" w:sz="0" w:space="0" w:color="auto"/>
                <w:bottom w:val="none" w:sz="0" w:space="0" w:color="auto"/>
                <w:right w:val="none" w:sz="0" w:space="0" w:color="auto"/>
              </w:divBdr>
            </w:div>
          </w:divsChild>
        </w:div>
        <w:div w:id="1932396857">
          <w:marLeft w:val="0"/>
          <w:marRight w:val="0"/>
          <w:marTop w:val="0"/>
          <w:marBottom w:val="0"/>
          <w:divBdr>
            <w:top w:val="none" w:sz="0" w:space="0" w:color="auto"/>
            <w:left w:val="none" w:sz="0" w:space="0" w:color="auto"/>
            <w:bottom w:val="none" w:sz="0" w:space="0" w:color="auto"/>
            <w:right w:val="none" w:sz="0" w:space="0" w:color="auto"/>
          </w:divBdr>
          <w:divsChild>
            <w:div w:id="620459292">
              <w:marLeft w:val="0"/>
              <w:marRight w:val="0"/>
              <w:marTop w:val="0"/>
              <w:marBottom w:val="0"/>
              <w:divBdr>
                <w:top w:val="none" w:sz="0" w:space="0" w:color="auto"/>
                <w:left w:val="none" w:sz="0" w:space="0" w:color="auto"/>
                <w:bottom w:val="none" w:sz="0" w:space="0" w:color="auto"/>
                <w:right w:val="none" w:sz="0" w:space="0" w:color="auto"/>
              </w:divBdr>
            </w:div>
            <w:div w:id="1132560189">
              <w:marLeft w:val="0"/>
              <w:marRight w:val="0"/>
              <w:marTop w:val="0"/>
              <w:marBottom w:val="0"/>
              <w:divBdr>
                <w:top w:val="none" w:sz="0" w:space="0" w:color="auto"/>
                <w:left w:val="none" w:sz="0" w:space="0" w:color="auto"/>
                <w:bottom w:val="none" w:sz="0" w:space="0" w:color="auto"/>
                <w:right w:val="none" w:sz="0" w:space="0" w:color="auto"/>
              </w:divBdr>
            </w:div>
            <w:div w:id="1565556329">
              <w:marLeft w:val="0"/>
              <w:marRight w:val="0"/>
              <w:marTop w:val="0"/>
              <w:marBottom w:val="0"/>
              <w:divBdr>
                <w:top w:val="none" w:sz="0" w:space="0" w:color="auto"/>
                <w:left w:val="none" w:sz="0" w:space="0" w:color="auto"/>
                <w:bottom w:val="none" w:sz="0" w:space="0" w:color="auto"/>
                <w:right w:val="none" w:sz="0" w:space="0" w:color="auto"/>
              </w:divBdr>
            </w:div>
            <w:div w:id="1670017894">
              <w:marLeft w:val="0"/>
              <w:marRight w:val="0"/>
              <w:marTop w:val="0"/>
              <w:marBottom w:val="0"/>
              <w:divBdr>
                <w:top w:val="none" w:sz="0" w:space="0" w:color="auto"/>
                <w:left w:val="none" w:sz="0" w:space="0" w:color="auto"/>
                <w:bottom w:val="none" w:sz="0" w:space="0" w:color="auto"/>
                <w:right w:val="none" w:sz="0" w:space="0" w:color="auto"/>
              </w:divBdr>
            </w:div>
            <w:div w:id="1925021131">
              <w:marLeft w:val="0"/>
              <w:marRight w:val="0"/>
              <w:marTop w:val="0"/>
              <w:marBottom w:val="0"/>
              <w:divBdr>
                <w:top w:val="none" w:sz="0" w:space="0" w:color="auto"/>
                <w:left w:val="none" w:sz="0" w:space="0" w:color="auto"/>
                <w:bottom w:val="none" w:sz="0" w:space="0" w:color="auto"/>
                <w:right w:val="none" w:sz="0" w:space="0" w:color="auto"/>
              </w:divBdr>
            </w:div>
          </w:divsChild>
        </w:div>
        <w:div w:id="1937638304">
          <w:marLeft w:val="0"/>
          <w:marRight w:val="0"/>
          <w:marTop w:val="0"/>
          <w:marBottom w:val="0"/>
          <w:divBdr>
            <w:top w:val="none" w:sz="0" w:space="0" w:color="auto"/>
            <w:left w:val="none" w:sz="0" w:space="0" w:color="auto"/>
            <w:bottom w:val="none" w:sz="0" w:space="0" w:color="auto"/>
            <w:right w:val="none" w:sz="0" w:space="0" w:color="auto"/>
          </w:divBdr>
          <w:divsChild>
            <w:div w:id="577861974">
              <w:marLeft w:val="0"/>
              <w:marRight w:val="0"/>
              <w:marTop w:val="0"/>
              <w:marBottom w:val="0"/>
              <w:divBdr>
                <w:top w:val="none" w:sz="0" w:space="0" w:color="auto"/>
                <w:left w:val="none" w:sz="0" w:space="0" w:color="auto"/>
                <w:bottom w:val="none" w:sz="0" w:space="0" w:color="auto"/>
                <w:right w:val="none" w:sz="0" w:space="0" w:color="auto"/>
              </w:divBdr>
            </w:div>
            <w:div w:id="770708535">
              <w:marLeft w:val="0"/>
              <w:marRight w:val="0"/>
              <w:marTop w:val="0"/>
              <w:marBottom w:val="0"/>
              <w:divBdr>
                <w:top w:val="none" w:sz="0" w:space="0" w:color="auto"/>
                <w:left w:val="none" w:sz="0" w:space="0" w:color="auto"/>
                <w:bottom w:val="none" w:sz="0" w:space="0" w:color="auto"/>
                <w:right w:val="none" w:sz="0" w:space="0" w:color="auto"/>
              </w:divBdr>
            </w:div>
            <w:div w:id="1599756537">
              <w:marLeft w:val="0"/>
              <w:marRight w:val="0"/>
              <w:marTop w:val="0"/>
              <w:marBottom w:val="0"/>
              <w:divBdr>
                <w:top w:val="none" w:sz="0" w:space="0" w:color="auto"/>
                <w:left w:val="none" w:sz="0" w:space="0" w:color="auto"/>
                <w:bottom w:val="none" w:sz="0" w:space="0" w:color="auto"/>
                <w:right w:val="none" w:sz="0" w:space="0" w:color="auto"/>
              </w:divBdr>
              <w:divsChild>
                <w:div w:id="994838371">
                  <w:marLeft w:val="0"/>
                  <w:marRight w:val="0"/>
                  <w:marTop w:val="30"/>
                  <w:marBottom w:val="30"/>
                  <w:divBdr>
                    <w:top w:val="none" w:sz="0" w:space="0" w:color="auto"/>
                    <w:left w:val="none" w:sz="0" w:space="0" w:color="auto"/>
                    <w:bottom w:val="none" w:sz="0" w:space="0" w:color="auto"/>
                    <w:right w:val="none" w:sz="0" w:space="0" w:color="auto"/>
                  </w:divBdr>
                  <w:divsChild>
                    <w:div w:id="660086183">
                      <w:marLeft w:val="0"/>
                      <w:marRight w:val="0"/>
                      <w:marTop w:val="0"/>
                      <w:marBottom w:val="0"/>
                      <w:divBdr>
                        <w:top w:val="none" w:sz="0" w:space="0" w:color="auto"/>
                        <w:left w:val="none" w:sz="0" w:space="0" w:color="auto"/>
                        <w:bottom w:val="none" w:sz="0" w:space="0" w:color="auto"/>
                        <w:right w:val="none" w:sz="0" w:space="0" w:color="auto"/>
                      </w:divBdr>
                      <w:divsChild>
                        <w:div w:id="1529417216">
                          <w:marLeft w:val="0"/>
                          <w:marRight w:val="0"/>
                          <w:marTop w:val="0"/>
                          <w:marBottom w:val="0"/>
                          <w:divBdr>
                            <w:top w:val="none" w:sz="0" w:space="0" w:color="auto"/>
                            <w:left w:val="none" w:sz="0" w:space="0" w:color="auto"/>
                            <w:bottom w:val="none" w:sz="0" w:space="0" w:color="auto"/>
                            <w:right w:val="none" w:sz="0" w:space="0" w:color="auto"/>
                          </w:divBdr>
                        </w:div>
                      </w:divsChild>
                    </w:div>
                    <w:div w:id="713119952">
                      <w:marLeft w:val="0"/>
                      <w:marRight w:val="0"/>
                      <w:marTop w:val="0"/>
                      <w:marBottom w:val="0"/>
                      <w:divBdr>
                        <w:top w:val="none" w:sz="0" w:space="0" w:color="auto"/>
                        <w:left w:val="none" w:sz="0" w:space="0" w:color="auto"/>
                        <w:bottom w:val="none" w:sz="0" w:space="0" w:color="auto"/>
                        <w:right w:val="none" w:sz="0" w:space="0" w:color="auto"/>
                      </w:divBdr>
                      <w:divsChild>
                        <w:div w:id="1164782586">
                          <w:marLeft w:val="0"/>
                          <w:marRight w:val="0"/>
                          <w:marTop w:val="0"/>
                          <w:marBottom w:val="0"/>
                          <w:divBdr>
                            <w:top w:val="none" w:sz="0" w:space="0" w:color="auto"/>
                            <w:left w:val="none" w:sz="0" w:space="0" w:color="auto"/>
                            <w:bottom w:val="none" w:sz="0" w:space="0" w:color="auto"/>
                            <w:right w:val="none" w:sz="0" w:space="0" w:color="auto"/>
                          </w:divBdr>
                        </w:div>
                      </w:divsChild>
                    </w:div>
                    <w:div w:id="713428019">
                      <w:marLeft w:val="0"/>
                      <w:marRight w:val="0"/>
                      <w:marTop w:val="0"/>
                      <w:marBottom w:val="0"/>
                      <w:divBdr>
                        <w:top w:val="none" w:sz="0" w:space="0" w:color="auto"/>
                        <w:left w:val="none" w:sz="0" w:space="0" w:color="auto"/>
                        <w:bottom w:val="none" w:sz="0" w:space="0" w:color="auto"/>
                        <w:right w:val="none" w:sz="0" w:space="0" w:color="auto"/>
                      </w:divBdr>
                      <w:divsChild>
                        <w:div w:id="1219321387">
                          <w:marLeft w:val="0"/>
                          <w:marRight w:val="0"/>
                          <w:marTop w:val="0"/>
                          <w:marBottom w:val="0"/>
                          <w:divBdr>
                            <w:top w:val="none" w:sz="0" w:space="0" w:color="auto"/>
                            <w:left w:val="none" w:sz="0" w:space="0" w:color="auto"/>
                            <w:bottom w:val="none" w:sz="0" w:space="0" w:color="auto"/>
                            <w:right w:val="none" w:sz="0" w:space="0" w:color="auto"/>
                          </w:divBdr>
                        </w:div>
                      </w:divsChild>
                    </w:div>
                    <w:div w:id="972634182">
                      <w:marLeft w:val="0"/>
                      <w:marRight w:val="0"/>
                      <w:marTop w:val="0"/>
                      <w:marBottom w:val="0"/>
                      <w:divBdr>
                        <w:top w:val="none" w:sz="0" w:space="0" w:color="auto"/>
                        <w:left w:val="none" w:sz="0" w:space="0" w:color="auto"/>
                        <w:bottom w:val="none" w:sz="0" w:space="0" w:color="auto"/>
                        <w:right w:val="none" w:sz="0" w:space="0" w:color="auto"/>
                      </w:divBdr>
                      <w:divsChild>
                        <w:div w:id="933364908">
                          <w:marLeft w:val="0"/>
                          <w:marRight w:val="0"/>
                          <w:marTop w:val="0"/>
                          <w:marBottom w:val="0"/>
                          <w:divBdr>
                            <w:top w:val="none" w:sz="0" w:space="0" w:color="auto"/>
                            <w:left w:val="none" w:sz="0" w:space="0" w:color="auto"/>
                            <w:bottom w:val="none" w:sz="0" w:space="0" w:color="auto"/>
                            <w:right w:val="none" w:sz="0" w:space="0" w:color="auto"/>
                          </w:divBdr>
                        </w:div>
                      </w:divsChild>
                    </w:div>
                    <w:div w:id="1079324051">
                      <w:marLeft w:val="0"/>
                      <w:marRight w:val="0"/>
                      <w:marTop w:val="0"/>
                      <w:marBottom w:val="0"/>
                      <w:divBdr>
                        <w:top w:val="none" w:sz="0" w:space="0" w:color="auto"/>
                        <w:left w:val="none" w:sz="0" w:space="0" w:color="auto"/>
                        <w:bottom w:val="none" w:sz="0" w:space="0" w:color="auto"/>
                        <w:right w:val="none" w:sz="0" w:space="0" w:color="auto"/>
                      </w:divBdr>
                      <w:divsChild>
                        <w:div w:id="794103864">
                          <w:marLeft w:val="0"/>
                          <w:marRight w:val="0"/>
                          <w:marTop w:val="0"/>
                          <w:marBottom w:val="0"/>
                          <w:divBdr>
                            <w:top w:val="none" w:sz="0" w:space="0" w:color="auto"/>
                            <w:left w:val="none" w:sz="0" w:space="0" w:color="auto"/>
                            <w:bottom w:val="none" w:sz="0" w:space="0" w:color="auto"/>
                            <w:right w:val="none" w:sz="0" w:space="0" w:color="auto"/>
                          </w:divBdr>
                        </w:div>
                      </w:divsChild>
                    </w:div>
                    <w:div w:id="1234663605">
                      <w:marLeft w:val="0"/>
                      <w:marRight w:val="0"/>
                      <w:marTop w:val="0"/>
                      <w:marBottom w:val="0"/>
                      <w:divBdr>
                        <w:top w:val="none" w:sz="0" w:space="0" w:color="auto"/>
                        <w:left w:val="none" w:sz="0" w:space="0" w:color="auto"/>
                        <w:bottom w:val="none" w:sz="0" w:space="0" w:color="auto"/>
                        <w:right w:val="none" w:sz="0" w:space="0" w:color="auto"/>
                      </w:divBdr>
                      <w:divsChild>
                        <w:div w:id="7684803">
                          <w:marLeft w:val="0"/>
                          <w:marRight w:val="0"/>
                          <w:marTop w:val="0"/>
                          <w:marBottom w:val="0"/>
                          <w:divBdr>
                            <w:top w:val="none" w:sz="0" w:space="0" w:color="auto"/>
                            <w:left w:val="none" w:sz="0" w:space="0" w:color="auto"/>
                            <w:bottom w:val="none" w:sz="0" w:space="0" w:color="auto"/>
                            <w:right w:val="none" w:sz="0" w:space="0" w:color="auto"/>
                          </w:divBdr>
                        </w:div>
                      </w:divsChild>
                    </w:div>
                    <w:div w:id="1287271476">
                      <w:marLeft w:val="0"/>
                      <w:marRight w:val="0"/>
                      <w:marTop w:val="0"/>
                      <w:marBottom w:val="0"/>
                      <w:divBdr>
                        <w:top w:val="none" w:sz="0" w:space="0" w:color="auto"/>
                        <w:left w:val="none" w:sz="0" w:space="0" w:color="auto"/>
                        <w:bottom w:val="none" w:sz="0" w:space="0" w:color="auto"/>
                        <w:right w:val="none" w:sz="0" w:space="0" w:color="auto"/>
                      </w:divBdr>
                      <w:divsChild>
                        <w:div w:id="429090031">
                          <w:marLeft w:val="0"/>
                          <w:marRight w:val="0"/>
                          <w:marTop w:val="0"/>
                          <w:marBottom w:val="0"/>
                          <w:divBdr>
                            <w:top w:val="none" w:sz="0" w:space="0" w:color="auto"/>
                            <w:left w:val="none" w:sz="0" w:space="0" w:color="auto"/>
                            <w:bottom w:val="none" w:sz="0" w:space="0" w:color="auto"/>
                            <w:right w:val="none" w:sz="0" w:space="0" w:color="auto"/>
                          </w:divBdr>
                        </w:div>
                      </w:divsChild>
                    </w:div>
                    <w:div w:id="1950502843">
                      <w:marLeft w:val="0"/>
                      <w:marRight w:val="0"/>
                      <w:marTop w:val="0"/>
                      <w:marBottom w:val="0"/>
                      <w:divBdr>
                        <w:top w:val="none" w:sz="0" w:space="0" w:color="auto"/>
                        <w:left w:val="none" w:sz="0" w:space="0" w:color="auto"/>
                        <w:bottom w:val="none" w:sz="0" w:space="0" w:color="auto"/>
                        <w:right w:val="none" w:sz="0" w:space="0" w:color="auto"/>
                      </w:divBdr>
                      <w:divsChild>
                        <w:div w:id="2033337929">
                          <w:marLeft w:val="0"/>
                          <w:marRight w:val="0"/>
                          <w:marTop w:val="0"/>
                          <w:marBottom w:val="0"/>
                          <w:divBdr>
                            <w:top w:val="none" w:sz="0" w:space="0" w:color="auto"/>
                            <w:left w:val="none" w:sz="0" w:space="0" w:color="auto"/>
                            <w:bottom w:val="none" w:sz="0" w:space="0" w:color="auto"/>
                            <w:right w:val="none" w:sz="0" w:space="0" w:color="auto"/>
                          </w:divBdr>
                        </w:div>
                      </w:divsChild>
                    </w:div>
                    <w:div w:id="1967394061">
                      <w:marLeft w:val="0"/>
                      <w:marRight w:val="0"/>
                      <w:marTop w:val="0"/>
                      <w:marBottom w:val="0"/>
                      <w:divBdr>
                        <w:top w:val="none" w:sz="0" w:space="0" w:color="auto"/>
                        <w:left w:val="none" w:sz="0" w:space="0" w:color="auto"/>
                        <w:bottom w:val="none" w:sz="0" w:space="0" w:color="auto"/>
                        <w:right w:val="none" w:sz="0" w:space="0" w:color="auto"/>
                      </w:divBdr>
                      <w:divsChild>
                        <w:div w:id="1959798256">
                          <w:marLeft w:val="0"/>
                          <w:marRight w:val="0"/>
                          <w:marTop w:val="0"/>
                          <w:marBottom w:val="0"/>
                          <w:divBdr>
                            <w:top w:val="none" w:sz="0" w:space="0" w:color="auto"/>
                            <w:left w:val="none" w:sz="0" w:space="0" w:color="auto"/>
                            <w:bottom w:val="none" w:sz="0" w:space="0" w:color="auto"/>
                            <w:right w:val="none" w:sz="0" w:space="0" w:color="auto"/>
                          </w:divBdr>
                        </w:div>
                      </w:divsChild>
                    </w:div>
                    <w:div w:id="2021270311">
                      <w:marLeft w:val="0"/>
                      <w:marRight w:val="0"/>
                      <w:marTop w:val="0"/>
                      <w:marBottom w:val="0"/>
                      <w:divBdr>
                        <w:top w:val="none" w:sz="0" w:space="0" w:color="auto"/>
                        <w:left w:val="none" w:sz="0" w:space="0" w:color="auto"/>
                        <w:bottom w:val="none" w:sz="0" w:space="0" w:color="auto"/>
                        <w:right w:val="none" w:sz="0" w:space="0" w:color="auto"/>
                      </w:divBdr>
                      <w:divsChild>
                        <w:div w:id="20297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142750">
          <w:marLeft w:val="0"/>
          <w:marRight w:val="0"/>
          <w:marTop w:val="0"/>
          <w:marBottom w:val="0"/>
          <w:divBdr>
            <w:top w:val="none" w:sz="0" w:space="0" w:color="auto"/>
            <w:left w:val="none" w:sz="0" w:space="0" w:color="auto"/>
            <w:bottom w:val="none" w:sz="0" w:space="0" w:color="auto"/>
            <w:right w:val="none" w:sz="0" w:space="0" w:color="auto"/>
          </w:divBdr>
          <w:divsChild>
            <w:div w:id="1725451402">
              <w:marLeft w:val="0"/>
              <w:marRight w:val="0"/>
              <w:marTop w:val="0"/>
              <w:marBottom w:val="0"/>
              <w:divBdr>
                <w:top w:val="none" w:sz="0" w:space="0" w:color="auto"/>
                <w:left w:val="none" w:sz="0" w:space="0" w:color="auto"/>
                <w:bottom w:val="none" w:sz="0" w:space="0" w:color="auto"/>
                <w:right w:val="none" w:sz="0" w:space="0" w:color="auto"/>
              </w:divBdr>
            </w:div>
          </w:divsChild>
        </w:div>
        <w:div w:id="1946881461">
          <w:marLeft w:val="0"/>
          <w:marRight w:val="0"/>
          <w:marTop w:val="0"/>
          <w:marBottom w:val="0"/>
          <w:divBdr>
            <w:top w:val="none" w:sz="0" w:space="0" w:color="auto"/>
            <w:left w:val="none" w:sz="0" w:space="0" w:color="auto"/>
            <w:bottom w:val="none" w:sz="0" w:space="0" w:color="auto"/>
            <w:right w:val="none" w:sz="0" w:space="0" w:color="auto"/>
          </w:divBdr>
          <w:divsChild>
            <w:div w:id="1984388716">
              <w:marLeft w:val="0"/>
              <w:marRight w:val="0"/>
              <w:marTop w:val="0"/>
              <w:marBottom w:val="0"/>
              <w:divBdr>
                <w:top w:val="none" w:sz="0" w:space="0" w:color="auto"/>
                <w:left w:val="none" w:sz="0" w:space="0" w:color="auto"/>
                <w:bottom w:val="none" w:sz="0" w:space="0" w:color="auto"/>
                <w:right w:val="none" w:sz="0" w:space="0" w:color="auto"/>
              </w:divBdr>
            </w:div>
          </w:divsChild>
        </w:div>
        <w:div w:id="1965915836">
          <w:marLeft w:val="0"/>
          <w:marRight w:val="0"/>
          <w:marTop w:val="0"/>
          <w:marBottom w:val="0"/>
          <w:divBdr>
            <w:top w:val="none" w:sz="0" w:space="0" w:color="auto"/>
            <w:left w:val="none" w:sz="0" w:space="0" w:color="auto"/>
            <w:bottom w:val="none" w:sz="0" w:space="0" w:color="auto"/>
            <w:right w:val="none" w:sz="0" w:space="0" w:color="auto"/>
          </w:divBdr>
          <w:divsChild>
            <w:div w:id="1417484403">
              <w:marLeft w:val="0"/>
              <w:marRight w:val="0"/>
              <w:marTop w:val="0"/>
              <w:marBottom w:val="0"/>
              <w:divBdr>
                <w:top w:val="none" w:sz="0" w:space="0" w:color="auto"/>
                <w:left w:val="none" w:sz="0" w:space="0" w:color="auto"/>
                <w:bottom w:val="none" w:sz="0" w:space="0" w:color="auto"/>
                <w:right w:val="none" w:sz="0" w:space="0" w:color="auto"/>
              </w:divBdr>
            </w:div>
          </w:divsChild>
        </w:div>
        <w:div w:id="1969702440">
          <w:marLeft w:val="0"/>
          <w:marRight w:val="0"/>
          <w:marTop w:val="0"/>
          <w:marBottom w:val="0"/>
          <w:divBdr>
            <w:top w:val="none" w:sz="0" w:space="0" w:color="auto"/>
            <w:left w:val="none" w:sz="0" w:space="0" w:color="auto"/>
            <w:bottom w:val="none" w:sz="0" w:space="0" w:color="auto"/>
            <w:right w:val="none" w:sz="0" w:space="0" w:color="auto"/>
          </w:divBdr>
          <w:divsChild>
            <w:div w:id="2113474167">
              <w:marLeft w:val="0"/>
              <w:marRight w:val="0"/>
              <w:marTop w:val="0"/>
              <w:marBottom w:val="0"/>
              <w:divBdr>
                <w:top w:val="none" w:sz="0" w:space="0" w:color="auto"/>
                <w:left w:val="none" w:sz="0" w:space="0" w:color="auto"/>
                <w:bottom w:val="none" w:sz="0" w:space="0" w:color="auto"/>
                <w:right w:val="none" w:sz="0" w:space="0" w:color="auto"/>
              </w:divBdr>
            </w:div>
          </w:divsChild>
        </w:div>
        <w:div w:id="1986467518">
          <w:marLeft w:val="0"/>
          <w:marRight w:val="0"/>
          <w:marTop w:val="0"/>
          <w:marBottom w:val="0"/>
          <w:divBdr>
            <w:top w:val="none" w:sz="0" w:space="0" w:color="auto"/>
            <w:left w:val="none" w:sz="0" w:space="0" w:color="auto"/>
            <w:bottom w:val="none" w:sz="0" w:space="0" w:color="auto"/>
            <w:right w:val="none" w:sz="0" w:space="0" w:color="auto"/>
          </w:divBdr>
          <w:divsChild>
            <w:div w:id="1541237537">
              <w:marLeft w:val="0"/>
              <w:marRight w:val="0"/>
              <w:marTop w:val="0"/>
              <w:marBottom w:val="0"/>
              <w:divBdr>
                <w:top w:val="none" w:sz="0" w:space="0" w:color="auto"/>
                <w:left w:val="none" w:sz="0" w:space="0" w:color="auto"/>
                <w:bottom w:val="none" w:sz="0" w:space="0" w:color="auto"/>
                <w:right w:val="none" w:sz="0" w:space="0" w:color="auto"/>
              </w:divBdr>
            </w:div>
          </w:divsChild>
        </w:div>
        <w:div w:id="1987464805">
          <w:marLeft w:val="0"/>
          <w:marRight w:val="0"/>
          <w:marTop w:val="0"/>
          <w:marBottom w:val="0"/>
          <w:divBdr>
            <w:top w:val="none" w:sz="0" w:space="0" w:color="auto"/>
            <w:left w:val="none" w:sz="0" w:space="0" w:color="auto"/>
            <w:bottom w:val="none" w:sz="0" w:space="0" w:color="auto"/>
            <w:right w:val="none" w:sz="0" w:space="0" w:color="auto"/>
          </w:divBdr>
          <w:divsChild>
            <w:div w:id="1582521240">
              <w:marLeft w:val="0"/>
              <w:marRight w:val="0"/>
              <w:marTop w:val="0"/>
              <w:marBottom w:val="0"/>
              <w:divBdr>
                <w:top w:val="none" w:sz="0" w:space="0" w:color="auto"/>
                <w:left w:val="none" w:sz="0" w:space="0" w:color="auto"/>
                <w:bottom w:val="none" w:sz="0" w:space="0" w:color="auto"/>
                <w:right w:val="none" w:sz="0" w:space="0" w:color="auto"/>
              </w:divBdr>
            </w:div>
          </w:divsChild>
        </w:div>
        <w:div w:id="1993214183">
          <w:marLeft w:val="0"/>
          <w:marRight w:val="0"/>
          <w:marTop w:val="0"/>
          <w:marBottom w:val="0"/>
          <w:divBdr>
            <w:top w:val="none" w:sz="0" w:space="0" w:color="auto"/>
            <w:left w:val="none" w:sz="0" w:space="0" w:color="auto"/>
            <w:bottom w:val="none" w:sz="0" w:space="0" w:color="auto"/>
            <w:right w:val="none" w:sz="0" w:space="0" w:color="auto"/>
          </w:divBdr>
          <w:divsChild>
            <w:div w:id="87700547">
              <w:marLeft w:val="0"/>
              <w:marRight w:val="0"/>
              <w:marTop w:val="0"/>
              <w:marBottom w:val="0"/>
              <w:divBdr>
                <w:top w:val="none" w:sz="0" w:space="0" w:color="auto"/>
                <w:left w:val="none" w:sz="0" w:space="0" w:color="auto"/>
                <w:bottom w:val="none" w:sz="0" w:space="0" w:color="auto"/>
                <w:right w:val="none" w:sz="0" w:space="0" w:color="auto"/>
              </w:divBdr>
            </w:div>
          </w:divsChild>
        </w:div>
        <w:div w:id="1997370376">
          <w:marLeft w:val="0"/>
          <w:marRight w:val="0"/>
          <w:marTop w:val="0"/>
          <w:marBottom w:val="0"/>
          <w:divBdr>
            <w:top w:val="none" w:sz="0" w:space="0" w:color="auto"/>
            <w:left w:val="none" w:sz="0" w:space="0" w:color="auto"/>
            <w:bottom w:val="none" w:sz="0" w:space="0" w:color="auto"/>
            <w:right w:val="none" w:sz="0" w:space="0" w:color="auto"/>
          </w:divBdr>
          <w:divsChild>
            <w:div w:id="1846556562">
              <w:marLeft w:val="0"/>
              <w:marRight w:val="0"/>
              <w:marTop w:val="0"/>
              <w:marBottom w:val="0"/>
              <w:divBdr>
                <w:top w:val="none" w:sz="0" w:space="0" w:color="auto"/>
                <w:left w:val="none" w:sz="0" w:space="0" w:color="auto"/>
                <w:bottom w:val="none" w:sz="0" w:space="0" w:color="auto"/>
                <w:right w:val="none" w:sz="0" w:space="0" w:color="auto"/>
              </w:divBdr>
            </w:div>
          </w:divsChild>
        </w:div>
        <w:div w:id="2001108264">
          <w:marLeft w:val="0"/>
          <w:marRight w:val="0"/>
          <w:marTop w:val="0"/>
          <w:marBottom w:val="0"/>
          <w:divBdr>
            <w:top w:val="none" w:sz="0" w:space="0" w:color="auto"/>
            <w:left w:val="none" w:sz="0" w:space="0" w:color="auto"/>
            <w:bottom w:val="none" w:sz="0" w:space="0" w:color="auto"/>
            <w:right w:val="none" w:sz="0" w:space="0" w:color="auto"/>
          </w:divBdr>
          <w:divsChild>
            <w:div w:id="1291060254">
              <w:marLeft w:val="0"/>
              <w:marRight w:val="0"/>
              <w:marTop w:val="0"/>
              <w:marBottom w:val="0"/>
              <w:divBdr>
                <w:top w:val="none" w:sz="0" w:space="0" w:color="auto"/>
                <w:left w:val="none" w:sz="0" w:space="0" w:color="auto"/>
                <w:bottom w:val="none" w:sz="0" w:space="0" w:color="auto"/>
                <w:right w:val="none" w:sz="0" w:space="0" w:color="auto"/>
              </w:divBdr>
            </w:div>
          </w:divsChild>
        </w:div>
        <w:div w:id="2001616331">
          <w:marLeft w:val="0"/>
          <w:marRight w:val="0"/>
          <w:marTop w:val="0"/>
          <w:marBottom w:val="0"/>
          <w:divBdr>
            <w:top w:val="none" w:sz="0" w:space="0" w:color="auto"/>
            <w:left w:val="none" w:sz="0" w:space="0" w:color="auto"/>
            <w:bottom w:val="none" w:sz="0" w:space="0" w:color="auto"/>
            <w:right w:val="none" w:sz="0" w:space="0" w:color="auto"/>
          </w:divBdr>
          <w:divsChild>
            <w:div w:id="1412048278">
              <w:marLeft w:val="0"/>
              <w:marRight w:val="0"/>
              <w:marTop w:val="0"/>
              <w:marBottom w:val="0"/>
              <w:divBdr>
                <w:top w:val="none" w:sz="0" w:space="0" w:color="auto"/>
                <w:left w:val="none" w:sz="0" w:space="0" w:color="auto"/>
                <w:bottom w:val="none" w:sz="0" w:space="0" w:color="auto"/>
                <w:right w:val="none" w:sz="0" w:space="0" w:color="auto"/>
              </w:divBdr>
            </w:div>
          </w:divsChild>
        </w:div>
        <w:div w:id="2001888291">
          <w:marLeft w:val="0"/>
          <w:marRight w:val="0"/>
          <w:marTop w:val="0"/>
          <w:marBottom w:val="0"/>
          <w:divBdr>
            <w:top w:val="none" w:sz="0" w:space="0" w:color="auto"/>
            <w:left w:val="none" w:sz="0" w:space="0" w:color="auto"/>
            <w:bottom w:val="none" w:sz="0" w:space="0" w:color="auto"/>
            <w:right w:val="none" w:sz="0" w:space="0" w:color="auto"/>
          </w:divBdr>
          <w:divsChild>
            <w:div w:id="974677552">
              <w:marLeft w:val="0"/>
              <w:marRight w:val="0"/>
              <w:marTop w:val="0"/>
              <w:marBottom w:val="0"/>
              <w:divBdr>
                <w:top w:val="none" w:sz="0" w:space="0" w:color="auto"/>
                <w:left w:val="none" w:sz="0" w:space="0" w:color="auto"/>
                <w:bottom w:val="none" w:sz="0" w:space="0" w:color="auto"/>
                <w:right w:val="none" w:sz="0" w:space="0" w:color="auto"/>
              </w:divBdr>
            </w:div>
          </w:divsChild>
        </w:div>
        <w:div w:id="2016497255">
          <w:marLeft w:val="0"/>
          <w:marRight w:val="0"/>
          <w:marTop w:val="0"/>
          <w:marBottom w:val="0"/>
          <w:divBdr>
            <w:top w:val="none" w:sz="0" w:space="0" w:color="auto"/>
            <w:left w:val="none" w:sz="0" w:space="0" w:color="auto"/>
            <w:bottom w:val="none" w:sz="0" w:space="0" w:color="auto"/>
            <w:right w:val="none" w:sz="0" w:space="0" w:color="auto"/>
          </w:divBdr>
          <w:divsChild>
            <w:div w:id="1480463381">
              <w:marLeft w:val="0"/>
              <w:marRight w:val="0"/>
              <w:marTop w:val="0"/>
              <w:marBottom w:val="0"/>
              <w:divBdr>
                <w:top w:val="none" w:sz="0" w:space="0" w:color="auto"/>
                <w:left w:val="none" w:sz="0" w:space="0" w:color="auto"/>
                <w:bottom w:val="none" w:sz="0" w:space="0" w:color="auto"/>
                <w:right w:val="none" w:sz="0" w:space="0" w:color="auto"/>
              </w:divBdr>
            </w:div>
          </w:divsChild>
        </w:div>
        <w:div w:id="2019963658">
          <w:marLeft w:val="0"/>
          <w:marRight w:val="0"/>
          <w:marTop w:val="0"/>
          <w:marBottom w:val="0"/>
          <w:divBdr>
            <w:top w:val="none" w:sz="0" w:space="0" w:color="auto"/>
            <w:left w:val="none" w:sz="0" w:space="0" w:color="auto"/>
            <w:bottom w:val="none" w:sz="0" w:space="0" w:color="auto"/>
            <w:right w:val="none" w:sz="0" w:space="0" w:color="auto"/>
          </w:divBdr>
          <w:divsChild>
            <w:div w:id="1509715572">
              <w:marLeft w:val="0"/>
              <w:marRight w:val="0"/>
              <w:marTop w:val="0"/>
              <w:marBottom w:val="0"/>
              <w:divBdr>
                <w:top w:val="none" w:sz="0" w:space="0" w:color="auto"/>
                <w:left w:val="none" w:sz="0" w:space="0" w:color="auto"/>
                <w:bottom w:val="none" w:sz="0" w:space="0" w:color="auto"/>
                <w:right w:val="none" w:sz="0" w:space="0" w:color="auto"/>
              </w:divBdr>
            </w:div>
          </w:divsChild>
        </w:div>
        <w:div w:id="2026588154">
          <w:marLeft w:val="0"/>
          <w:marRight w:val="0"/>
          <w:marTop w:val="0"/>
          <w:marBottom w:val="0"/>
          <w:divBdr>
            <w:top w:val="none" w:sz="0" w:space="0" w:color="auto"/>
            <w:left w:val="none" w:sz="0" w:space="0" w:color="auto"/>
            <w:bottom w:val="none" w:sz="0" w:space="0" w:color="auto"/>
            <w:right w:val="none" w:sz="0" w:space="0" w:color="auto"/>
          </w:divBdr>
          <w:divsChild>
            <w:div w:id="794560159">
              <w:marLeft w:val="0"/>
              <w:marRight w:val="0"/>
              <w:marTop w:val="0"/>
              <w:marBottom w:val="0"/>
              <w:divBdr>
                <w:top w:val="none" w:sz="0" w:space="0" w:color="auto"/>
                <w:left w:val="none" w:sz="0" w:space="0" w:color="auto"/>
                <w:bottom w:val="none" w:sz="0" w:space="0" w:color="auto"/>
                <w:right w:val="none" w:sz="0" w:space="0" w:color="auto"/>
              </w:divBdr>
            </w:div>
          </w:divsChild>
        </w:div>
        <w:div w:id="2029519664">
          <w:marLeft w:val="0"/>
          <w:marRight w:val="0"/>
          <w:marTop w:val="0"/>
          <w:marBottom w:val="0"/>
          <w:divBdr>
            <w:top w:val="none" w:sz="0" w:space="0" w:color="auto"/>
            <w:left w:val="none" w:sz="0" w:space="0" w:color="auto"/>
            <w:bottom w:val="none" w:sz="0" w:space="0" w:color="auto"/>
            <w:right w:val="none" w:sz="0" w:space="0" w:color="auto"/>
          </w:divBdr>
          <w:divsChild>
            <w:div w:id="1509518427">
              <w:marLeft w:val="0"/>
              <w:marRight w:val="0"/>
              <w:marTop w:val="0"/>
              <w:marBottom w:val="0"/>
              <w:divBdr>
                <w:top w:val="none" w:sz="0" w:space="0" w:color="auto"/>
                <w:left w:val="none" w:sz="0" w:space="0" w:color="auto"/>
                <w:bottom w:val="none" w:sz="0" w:space="0" w:color="auto"/>
                <w:right w:val="none" w:sz="0" w:space="0" w:color="auto"/>
              </w:divBdr>
            </w:div>
          </w:divsChild>
        </w:div>
        <w:div w:id="2036269960">
          <w:marLeft w:val="0"/>
          <w:marRight w:val="0"/>
          <w:marTop w:val="0"/>
          <w:marBottom w:val="0"/>
          <w:divBdr>
            <w:top w:val="none" w:sz="0" w:space="0" w:color="auto"/>
            <w:left w:val="none" w:sz="0" w:space="0" w:color="auto"/>
            <w:bottom w:val="none" w:sz="0" w:space="0" w:color="auto"/>
            <w:right w:val="none" w:sz="0" w:space="0" w:color="auto"/>
          </w:divBdr>
          <w:divsChild>
            <w:div w:id="1091775761">
              <w:marLeft w:val="0"/>
              <w:marRight w:val="0"/>
              <w:marTop w:val="0"/>
              <w:marBottom w:val="0"/>
              <w:divBdr>
                <w:top w:val="none" w:sz="0" w:space="0" w:color="auto"/>
                <w:left w:val="none" w:sz="0" w:space="0" w:color="auto"/>
                <w:bottom w:val="none" w:sz="0" w:space="0" w:color="auto"/>
                <w:right w:val="none" w:sz="0" w:space="0" w:color="auto"/>
              </w:divBdr>
            </w:div>
          </w:divsChild>
        </w:div>
        <w:div w:id="2049835733">
          <w:marLeft w:val="0"/>
          <w:marRight w:val="0"/>
          <w:marTop w:val="0"/>
          <w:marBottom w:val="0"/>
          <w:divBdr>
            <w:top w:val="none" w:sz="0" w:space="0" w:color="auto"/>
            <w:left w:val="none" w:sz="0" w:space="0" w:color="auto"/>
            <w:bottom w:val="none" w:sz="0" w:space="0" w:color="auto"/>
            <w:right w:val="none" w:sz="0" w:space="0" w:color="auto"/>
          </w:divBdr>
          <w:divsChild>
            <w:div w:id="1043097327">
              <w:marLeft w:val="0"/>
              <w:marRight w:val="0"/>
              <w:marTop w:val="0"/>
              <w:marBottom w:val="0"/>
              <w:divBdr>
                <w:top w:val="none" w:sz="0" w:space="0" w:color="auto"/>
                <w:left w:val="none" w:sz="0" w:space="0" w:color="auto"/>
                <w:bottom w:val="none" w:sz="0" w:space="0" w:color="auto"/>
                <w:right w:val="none" w:sz="0" w:space="0" w:color="auto"/>
              </w:divBdr>
            </w:div>
          </w:divsChild>
        </w:div>
        <w:div w:id="2053335255">
          <w:marLeft w:val="0"/>
          <w:marRight w:val="0"/>
          <w:marTop w:val="0"/>
          <w:marBottom w:val="0"/>
          <w:divBdr>
            <w:top w:val="none" w:sz="0" w:space="0" w:color="auto"/>
            <w:left w:val="none" w:sz="0" w:space="0" w:color="auto"/>
            <w:bottom w:val="none" w:sz="0" w:space="0" w:color="auto"/>
            <w:right w:val="none" w:sz="0" w:space="0" w:color="auto"/>
          </w:divBdr>
          <w:divsChild>
            <w:div w:id="85228272">
              <w:marLeft w:val="0"/>
              <w:marRight w:val="0"/>
              <w:marTop w:val="0"/>
              <w:marBottom w:val="0"/>
              <w:divBdr>
                <w:top w:val="none" w:sz="0" w:space="0" w:color="auto"/>
                <w:left w:val="none" w:sz="0" w:space="0" w:color="auto"/>
                <w:bottom w:val="none" w:sz="0" w:space="0" w:color="auto"/>
                <w:right w:val="none" w:sz="0" w:space="0" w:color="auto"/>
              </w:divBdr>
            </w:div>
          </w:divsChild>
        </w:div>
        <w:div w:id="2058432098">
          <w:marLeft w:val="0"/>
          <w:marRight w:val="0"/>
          <w:marTop w:val="0"/>
          <w:marBottom w:val="0"/>
          <w:divBdr>
            <w:top w:val="none" w:sz="0" w:space="0" w:color="auto"/>
            <w:left w:val="none" w:sz="0" w:space="0" w:color="auto"/>
            <w:bottom w:val="none" w:sz="0" w:space="0" w:color="auto"/>
            <w:right w:val="none" w:sz="0" w:space="0" w:color="auto"/>
          </w:divBdr>
          <w:divsChild>
            <w:div w:id="19011956">
              <w:marLeft w:val="0"/>
              <w:marRight w:val="0"/>
              <w:marTop w:val="0"/>
              <w:marBottom w:val="0"/>
              <w:divBdr>
                <w:top w:val="none" w:sz="0" w:space="0" w:color="auto"/>
                <w:left w:val="none" w:sz="0" w:space="0" w:color="auto"/>
                <w:bottom w:val="none" w:sz="0" w:space="0" w:color="auto"/>
                <w:right w:val="none" w:sz="0" w:space="0" w:color="auto"/>
              </w:divBdr>
            </w:div>
          </w:divsChild>
        </w:div>
        <w:div w:id="2059818190">
          <w:marLeft w:val="0"/>
          <w:marRight w:val="0"/>
          <w:marTop w:val="0"/>
          <w:marBottom w:val="0"/>
          <w:divBdr>
            <w:top w:val="none" w:sz="0" w:space="0" w:color="auto"/>
            <w:left w:val="none" w:sz="0" w:space="0" w:color="auto"/>
            <w:bottom w:val="none" w:sz="0" w:space="0" w:color="auto"/>
            <w:right w:val="none" w:sz="0" w:space="0" w:color="auto"/>
          </w:divBdr>
          <w:divsChild>
            <w:div w:id="827601109">
              <w:marLeft w:val="0"/>
              <w:marRight w:val="0"/>
              <w:marTop w:val="0"/>
              <w:marBottom w:val="0"/>
              <w:divBdr>
                <w:top w:val="none" w:sz="0" w:space="0" w:color="auto"/>
                <w:left w:val="none" w:sz="0" w:space="0" w:color="auto"/>
                <w:bottom w:val="none" w:sz="0" w:space="0" w:color="auto"/>
                <w:right w:val="none" w:sz="0" w:space="0" w:color="auto"/>
              </w:divBdr>
            </w:div>
          </w:divsChild>
        </w:div>
        <w:div w:id="2064017049">
          <w:marLeft w:val="0"/>
          <w:marRight w:val="0"/>
          <w:marTop w:val="0"/>
          <w:marBottom w:val="0"/>
          <w:divBdr>
            <w:top w:val="none" w:sz="0" w:space="0" w:color="auto"/>
            <w:left w:val="none" w:sz="0" w:space="0" w:color="auto"/>
            <w:bottom w:val="none" w:sz="0" w:space="0" w:color="auto"/>
            <w:right w:val="none" w:sz="0" w:space="0" w:color="auto"/>
          </w:divBdr>
          <w:divsChild>
            <w:div w:id="631131945">
              <w:marLeft w:val="0"/>
              <w:marRight w:val="0"/>
              <w:marTop w:val="0"/>
              <w:marBottom w:val="0"/>
              <w:divBdr>
                <w:top w:val="none" w:sz="0" w:space="0" w:color="auto"/>
                <w:left w:val="none" w:sz="0" w:space="0" w:color="auto"/>
                <w:bottom w:val="none" w:sz="0" w:space="0" w:color="auto"/>
                <w:right w:val="none" w:sz="0" w:space="0" w:color="auto"/>
              </w:divBdr>
            </w:div>
          </w:divsChild>
        </w:div>
        <w:div w:id="2070105480">
          <w:marLeft w:val="0"/>
          <w:marRight w:val="0"/>
          <w:marTop w:val="0"/>
          <w:marBottom w:val="0"/>
          <w:divBdr>
            <w:top w:val="none" w:sz="0" w:space="0" w:color="auto"/>
            <w:left w:val="none" w:sz="0" w:space="0" w:color="auto"/>
            <w:bottom w:val="none" w:sz="0" w:space="0" w:color="auto"/>
            <w:right w:val="none" w:sz="0" w:space="0" w:color="auto"/>
          </w:divBdr>
          <w:divsChild>
            <w:div w:id="667169682">
              <w:marLeft w:val="0"/>
              <w:marRight w:val="0"/>
              <w:marTop w:val="0"/>
              <w:marBottom w:val="0"/>
              <w:divBdr>
                <w:top w:val="none" w:sz="0" w:space="0" w:color="auto"/>
                <w:left w:val="none" w:sz="0" w:space="0" w:color="auto"/>
                <w:bottom w:val="none" w:sz="0" w:space="0" w:color="auto"/>
                <w:right w:val="none" w:sz="0" w:space="0" w:color="auto"/>
              </w:divBdr>
            </w:div>
          </w:divsChild>
        </w:div>
        <w:div w:id="2070955401">
          <w:marLeft w:val="0"/>
          <w:marRight w:val="0"/>
          <w:marTop w:val="0"/>
          <w:marBottom w:val="0"/>
          <w:divBdr>
            <w:top w:val="none" w:sz="0" w:space="0" w:color="auto"/>
            <w:left w:val="none" w:sz="0" w:space="0" w:color="auto"/>
            <w:bottom w:val="none" w:sz="0" w:space="0" w:color="auto"/>
            <w:right w:val="none" w:sz="0" w:space="0" w:color="auto"/>
          </w:divBdr>
          <w:divsChild>
            <w:div w:id="601649643">
              <w:marLeft w:val="0"/>
              <w:marRight w:val="0"/>
              <w:marTop w:val="0"/>
              <w:marBottom w:val="0"/>
              <w:divBdr>
                <w:top w:val="none" w:sz="0" w:space="0" w:color="auto"/>
                <w:left w:val="none" w:sz="0" w:space="0" w:color="auto"/>
                <w:bottom w:val="none" w:sz="0" w:space="0" w:color="auto"/>
                <w:right w:val="none" w:sz="0" w:space="0" w:color="auto"/>
              </w:divBdr>
            </w:div>
          </w:divsChild>
        </w:div>
        <w:div w:id="2076197926">
          <w:marLeft w:val="0"/>
          <w:marRight w:val="0"/>
          <w:marTop w:val="0"/>
          <w:marBottom w:val="0"/>
          <w:divBdr>
            <w:top w:val="none" w:sz="0" w:space="0" w:color="auto"/>
            <w:left w:val="none" w:sz="0" w:space="0" w:color="auto"/>
            <w:bottom w:val="none" w:sz="0" w:space="0" w:color="auto"/>
            <w:right w:val="none" w:sz="0" w:space="0" w:color="auto"/>
          </w:divBdr>
          <w:divsChild>
            <w:div w:id="1523014042">
              <w:marLeft w:val="0"/>
              <w:marRight w:val="0"/>
              <w:marTop w:val="0"/>
              <w:marBottom w:val="0"/>
              <w:divBdr>
                <w:top w:val="none" w:sz="0" w:space="0" w:color="auto"/>
                <w:left w:val="none" w:sz="0" w:space="0" w:color="auto"/>
                <w:bottom w:val="none" w:sz="0" w:space="0" w:color="auto"/>
                <w:right w:val="none" w:sz="0" w:space="0" w:color="auto"/>
              </w:divBdr>
            </w:div>
          </w:divsChild>
        </w:div>
        <w:div w:id="2078354535">
          <w:marLeft w:val="0"/>
          <w:marRight w:val="0"/>
          <w:marTop w:val="0"/>
          <w:marBottom w:val="0"/>
          <w:divBdr>
            <w:top w:val="none" w:sz="0" w:space="0" w:color="auto"/>
            <w:left w:val="none" w:sz="0" w:space="0" w:color="auto"/>
            <w:bottom w:val="none" w:sz="0" w:space="0" w:color="auto"/>
            <w:right w:val="none" w:sz="0" w:space="0" w:color="auto"/>
          </w:divBdr>
          <w:divsChild>
            <w:div w:id="1749690831">
              <w:marLeft w:val="0"/>
              <w:marRight w:val="0"/>
              <w:marTop w:val="0"/>
              <w:marBottom w:val="0"/>
              <w:divBdr>
                <w:top w:val="none" w:sz="0" w:space="0" w:color="auto"/>
                <w:left w:val="none" w:sz="0" w:space="0" w:color="auto"/>
                <w:bottom w:val="none" w:sz="0" w:space="0" w:color="auto"/>
                <w:right w:val="none" w:sz="0" w:space="0" w:color="auto"/>
              </w:divBdr>
            </w:div>
          </w:divsChild>
        </w:div>
        <w:div w:id="2096660214">
          <w:marLeft w:val="0"/>
          <w:marRight w:val="0"/>
          <w:marTop w:val="0"/>
          <w:marBottom w:val="0"/>
          <w:divBdr>
            <w:top w:val="none" w:sz="0" w:space="0" w:color="auto"/>
            <w:left w:val="none" w:sz="0" w:space="0" w:color="auto"/>
            <w:bottom w:val="none" w:sz="0" w:space="0" w:color="auto"/>
            <w:right w:val="none" w:sz="0" w:space="0" w:color="auto"/>
          </w:divBdr>
          <w:divsChild>
            <w:div w:id="389037097">
              <w:marLeft w:val="0"/>
              <w:marRight w:val="0"/>
              <w:marTop w:val="0"/>
              <w:marBottom w:val="0"/>
              <w:divBdr>
                <w:top w:val="none" w:sz="0" w:space="0" w:color="auto"/>
                <w:left w:val="none" w:sz="0" w:space="0" w:color="auto"/>
                <w:bottom w:val="none" w:sz="0" w:space="0" w:color="auto"/>
                <w:right w:val="none" w:sz="0" w:space="0" w:color="auto"/>
              </w:divBdr>
            </w:div>
          </w:divsChild>
        </w:div>
        <w:div w:id="2099016342">
          <w:marLeft w:val="0"/>
          <w:marRight w:val="0"/>
          <w:marTop w:val="0"/>
          <w:marBottom w:val="0"/>
          <w:divBdr>
            <w:top w:val="none" w:sz="0" w:space="0" w:color="auto"/>
            <w:left w:val="none" w:sz="0" w:space="0" w:color="auto"/>
            <w:bottom w:val="none" w:sz="0" w:space="0" w:color="auto"/>
            <w:right w:val="none" w:sz="0" w:space="0" w:color="auto"/>
          </w:divBdr>
          <w:divsChild>
            <w:div w:id="2098213401">
              <w:marLeft w:val="0"/>
              <w:marRight w:val="0"/>
              <w:marTop w:val="0"/>
              <w:marBottom w:val="0"/>
              <w:divBdr>
                <w:top w:val="none" w:sz="0" w:space="0" w:color="auto"/>
                <w:left w:val="none" w:sz="0" w:space="0" w:color="auto"/>
                <w:bottom w:val="none" w:sz="0" w:space="0" w:color="auto"/>
                <w:right w:val="none" w:sz="0" w:space="0" w:color="auto"/>
              </w:divBdr>
            </w:div>
          </w:divsChild>
        </w:div>
        <w:div w:id="2112628587">
          <w:marLeft w:val="0"/>
          <w:marRight w:val="0"/>
          <w:marTop w:val="0"/>
          <w:marBottom w:val="0"/>
          <w:divBdr>
            <w:top w:val="none" w:sz="0" w:space="0" w:color="auto"/>
            <w:left w:val="none" w:sz="0" w:space="0" w:color="auto"/>
            <w:bottom w:val="none" w:sz="0" w:space="0" w:color="auto"/>
            <w:right w:val="none" w:sz="0" w:space="0" w:color="auto"/>
          </w:divBdr>
          <w:divsChild>
            <w:div w:id="1119496598">
              <w:marLeft w:val="0"/>
              <w:marRight w:val="0"/>
              <w:marTop w:val="0"/>
              <w:marBottom w:val="0"/>
              <w:divBdr>
                <w:top w:val="none" w:sz="0" w:space="0" w:color="auto"/>
                <w:left w:val="none" w:sz="0" w:space="0" w:color="auto"/>
                <w:bottom w:val="none" w:sz="0" w:space="0" w:color="auto"/>
                <w:right w:val="none" w:sz="0" w:space="0" w:color="auto"/>
              </w:divBdr>
            </w:div>
          </w:divsChild>
        </w:div>
        <w:div w:id="2117018283">
          <w:marLeft w:val="0"/>
          <w:marRight w:val="0"/>
          <w:marTop w:val="0"/>
          <w:marBottom w:val="0"/>
          <w:divBdr>
            <w:top w:val="none" w:sz="0" w:space="0" w:color="auto"/>
            <w:left w:val="none" w:sz="0" w:space="0" w:color="auto"/>
            <w:bottom w:val="none" w:sz="0" w:space="0" w:color="auto"/>
            <w:right w:val="none" w:sz="0" w:space="0" w:color="auto"/>
          </w:divBdr>
          <w:divsChild>
            <w:div w:id="1046491179">
              <w:marLeft w:val="0"/>
              <w:marRight w:val="0"/>
              <w:marTop w:val="0"/>
              <w:marBottom w:val="0"/>
              <w:divBdr>
                <w:top w:val="none" w:sz="0" w:space="0" w:color="auto"/>
                <w:left w:val="none" w:sz="0" w:space="0" w:color="auto"/>
                <w:bottom w:val="none" w:sz="0" w:space="0" w:color="auto"/>
                <w:right w:val="none" w:sz="0" w:space="0" w:color="auto"/>
              </w:divBdr>
            </w:div>
          </w:divsChild>
        </w:div>
        <w:div w:id="2126346649">
          <w:marLeft w:val="0"/>
          <w:marRight w:val="0"/>
          <w:marTop w:val="0"/>
          <w:marBottom w:val="0"/>
          <w:divBdr>
            <w:top w:val="none" w:sz="0" w:space="0" w:color="auto"/>
            <w:left w:val="none" w:sz="0" w:space="0" w:color="auto"/>
            <w:bottom w:val="none" w:sz="0" w:space="0" w:color="auto"/>
            <w:right w:val="none" w:sz="0" w:space="0" w:color="auto"/>
          </w:divBdr>
          <w:divsChild>
            <w:div w:id="1485390075">
              <w:marLeft w:val="0"/>
              <w:marRight w:val="0"/>
              <w:marTop w:val="0"/>
              <w:marBottom w:val="0"/>
              <w:divBdr>
                <w:top w:val="none" w:sz="0" w:space="0" w:color="auto"/>
                <w:left w:val="none" w:sz="0" w:space="0" w:color="auto"/>
                <w:bottom w:val="none" w:sz="0" w:space="0" w:color="auto"/>
                <w:right w:val="none" w:sz="0" w:space="0" w:color="auto"/>
              </w:divBdr>
            </w:div>
          </w:divsChild>
        </w:div>
        <w:div w:id="2141066955">
          <w:marLeft w:val="0"/>
          <w:marRight w:val="0"/>
          <w:marTop w:val="0"/>
          <w:marBottom w:val="0"/>
          <w:divBdr>
            <w:top w:val="none" w:sz="0" w:space="0" w:color="auto"/>
            <w:left w:val="none" w:sz="0" w:space="0" w:color="auto"/>
            <w:bottom w:val="none" w:sz="0" w:space="0" w:color="auto"/>
            <w:right w:val="none" w:sz="0" w:space="0" w:color="auto"/>
          </w:divBdr>
          <w:divsChild>
            <w:div w:id="11593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8939">
      <w:bodyDiv w:val="1"/>
      <w:marLeft w:val="0"/>
      <w:marRight w:val="0"/>
      <w:marTop w:val="0"/>
      <w:marBottom w:val="0"/>
      <w:divBdr>
        <w:top w:val="none" w:sz="0" w:space="0" w:color="auto"/>
        <w:left w:val="none" w:sz="0" w:space="0" w:color="auto"/>
        <w:bottom w:val="none" w:sz="0" w:space="0" w:color="auto"/>
        <w:right w:val="none" w:sz="0" w:space="0" w:color="auto"/>
      </w:divBdr>
      <w:divsChild>
        <w:div w:id="1060860744">
          <w:marLeft w:val="0"/>
          <w:marRight w:val="0"/>
          <w:marTop w:val="0"/>
          <w:marBottom w:val="0"/>
          <w:divBdr>
            <w:top w:val="none" w:sz="0" w:space="0" w:color="auto"/>
            <w:left w:val="none" w:sz="0" w:space="0" w:color="auto"/>
            <w:bottom w:val="none" w:sz="0" w:space="0" w:color="auto"/>
            <w:right w:val="none" w:sz="0" w:space="0" w:color="auto"/>
          </w:divBdr>
          <w:divsChild>
            <w:div w:id="33411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7833">
      <w:bodyDiv w:val="1"/>
      <w:marLeft w:val="0"/>
      <w:marRight w:val="0"/>
      <w:marTop w:val="0"/>
      <w:marBottom w:val="0"/>
      <w:divBdr>
        <w:top w:val="none" w:sz="0" w:space="0" w:color="auto"/>
        <w:left w:val="none" w:sz="0" w:space="0" w:color="auto"/>
        <w:bottom w:val="none" w:sz="0" w:space="0" w:color="auto"/>
        <w:right w:val="none" w:sz="0" w:space="0" w:color="auto"/>
      </w:divBdr>
    </w:div>
    <w:div w:id="342443606">
      <w:bodyDiv w:val="1"/>
      <w:marLeft w:val="0"/>
      <w:marRight w:val="0"/>
      <w:marTop w:val="0"/>
      <w:marBottom w:val="0"/>
      <w:divBdr>
        <w:top w:val="none" w:sz="0" w:space="0" w:color="auto"/>
        <w:left w:val="none" w:sz="0" w:space="0" w:color="auto"/>
        <w:bottom w:val="none" w:sz="0" w:space="0" w:color="auto"/>
        <w:right w:val="none" w:sz="0" w:space="0" w:color="auto"/>
      </w:divBdr>
    </w:div>
    <w:div w:id="372651920">
      <w:bodyDiv w:val="1"/>
      <w:marLeft w:val="0"/>
      <w:marRight w:val="0"/>
      <w:marTop w:val="0"/>
      <w:marBottom w:val="0"/>
      <w:divBdr>
        <w:top w:val="none" w:sz="0" w:space="0" w:color="auto"/>
        <w:left w:val="none" w:sz="0" w:space="0" w:color="auto"/>
        <w:bottom w:val="none" w:sz="0" w:space="0" w:color="auto"/>
        <w:right w:val="none" w:sz="0" w:space="0" w:color="auto"/>
      </w:divBdr>
    </w:div>
    <w:div w:id="415129445">
      <w:bodyDiv w:val="1"/>
      <w:marLeft w:val="0"/>
      <w:marRight w:val="0"/>
      <w:marTop w:val="0"/>
      <w:marBottom w:val="0"/>
      <w:divBdr>
        <w:top w:val="none" w:sz="0" w:space="0" w:color="auto"/>
        <w:left w:val="none" w:sz="0" w:space="0" w:color="auto"/>
        <w:bottom w:val="none" w:sz="0" w:space="0" w:color="auto"/>
        <w:right w:val="none" w:sz="0" w:space="0" w:color="auto"/>
      </w:divBdr>
    </w:div>
    <w:div w:id="466245581">
      <w:bodyDiv w:val="1"/>
      <w:marLeft w:val="0"/>
      <w:marRight w:val="0"/>
      <w:marTop w:val="0"/>
      <w:marBottom w:val="0"/>
      <w:divBdr>
        <w:top w:val="none" w:sz="0" w:space="0" w:color="auto"/>
        <w:left w:val="none" w:sz="0" w:space="0" w:color="auto"/>
        <w:bottom w:val="none" w:sz="0" w:space="0" w:color="auto"/>
        <w:right w:val="none" w:sz="0" w:space="0" w:color="auto"/>
      </w:divBdr>
      <w:divsChild>
        <w:div w:id="1470722">
          <w:marLeft w:val="0"/>
          <w:marRight w:val="0"/>
          <w:marTop w:val="0"/>
          <w:marBottom w:val="0"/>
          <w:divBdr>
            <w:top w:val="none" w:sz="0" w:space="0" w:color="auto"/>
            <w:left w:val="none" w:sz="0" w:space="0" w:color="auto"/>
            <w:bottom w:val="none" w:sz="0" w:space="0" w:color="auto"/>
            <w:right w:val="none" w:sz="0" w:space="0" w:color="auto"/>
          </w:divBdr>
          <w:divsChild>
            <w:div w:id="1385180844">
              <w:marLeft w:val="0"/>
              <w:marRight w:val="0"/>
              <w:marTop w:val="0"/>
              <w:marBottom w:val="0"/>
              <w:divBdr>
                <w:top w:val="none" w:sz="0" w:space="0" w:color="auto"/>
                <w:left w:val="none" w:sz="0" w:space="0" w:color="auto"/>
                <w:bottom w:val="none" w:sz="0" w:space="0" w:color="auto"/>
                <w:right w:val="none" w:sz="0" w:space="0" w:color="auto"/>
              </w:divBdr>
            </w:div>
          </w:divsChild>
        </w:div>
        <w:div w:id="2245310">
          <w:marLeft w:val="0"/>
          <w:marRight w:val="0"/>
          <w:marTop w:val="0"/>
          <w:marBottom w:val="0"/>
          <w:divBdr>
            <w:top w:val="none" w:sz="0" w:space="0" w:color="auto"/>
            <w:left w:val="none" w:sz="0" w:space="0" w:color="auto"/>
            <w:bottom w:val="none" w:sz="0" w:space="0" w:color="auto"/>
            <w:right w:val="none" w:sz="0" w:space="0" w:color="auto"/>
          </w:divBdr>
          <w:divsChild>
            <w:div w:id="2115245891">
              <w:marLeft w:val="0"/>
              <w:marRight w:val="0"/>
              <w:marTop w:val="0"/>
              <w:marBottom w:val="0"/>
              <w:divBdr>
                <w:top w:val="none" w:sz="0" w:space="0" w:color="auto"/>
                <w:left w:val="none" w:sz="0" w:space="0" w:color="auto"/>
                <w:bottom w:val="none" w:sz="0" w:space="0" w:color="auto"/>
                <w:right w:val="none" w:sz="0" w:space="0" w:color="auto"/>
              </w:divBdr>
            </w:div>
          </w:divsChild>
        </w:div>
        <w:div w:id="6566560">
          <w:marLeft w:val="0"/>
          <w:marRight w:val="0"/>
          <w:marTop w:val="0"/>
          <w:marBottom w:val="0"/>
          <w:divBdr>
            <w:top w:val="none" w:sz="0" w:space="0" w:color="auto"/>
            <w:left w:val="none" w:sz="0" w:space="0" w:color="auto"/>
            <w:bottom w:val="none" w:sz="0" w:space="0" w:color="auto"/>
            <w:right w:val="none" w:sz="0" w:space="0" w:color="auto"/>
          </w:divBdr>
          <w:divsChild>
            <w:div w:id="1993218513">
              <w:marLeft w:val="0"/>
              <w:marRight w:val="0"/>
              <w:marTop w:val="0"/>
              <w:marBottom w:val="0"/>
              <w:divBdr>
                <w:top w:val="none" w:sz="0" w:space="0" w:color="auto"/>
                <w:left w:val="none" w:sz="0" w:space="0" w:color="auto"/>
                <w:bottom w:val="none" w:sz="0" w:space="0" w:color="auto"/>
                <w:right w:val="none" w:sz="0" w:space="0" w:color="auto"/>
              </w:divBdr>
            </w:div>
          </w:divsChild>
        </w:div>
        <w:div w:id="28142762">
          <w:marLeft w:val="0"/>
          <w:marRight w:val="0"/>
          <w:marTop w:val="0"/>
          <w:marBottom w:val="0"/>
          <w:divBdr>
            <w:top w:val="none" w:sz="0" w:space="0" w:color="auto"/>
            <w:left w:val="none" w:sz="0" w:space="0" w:color="auto"/>
            <w:bottom w:val="none" w:sz="0" w:space="0" w:color="auto"/>
            <w:right w:val="none" w:sz="0" w:space="0" w:color="auto"/>
          </w:divBdr>
          <w:divsChild>
            <w:div w:id="661394330">
              <w:marLeft w:val="0"/>
              <w:marRight w:val="0"/>
              <w:marTop w:val="0"/>
              <w:marBottom w:val="0"/>
              <w:divBdr>
                <w:top w:val="none" w:sz="0" w:space="0" w:color="auto"/>
                <w:left w:val="none" w:sz="0" w:space="0" w:color="auto"/>
                <w:bottom w:val="none" w:sz="0" w:space="0" w:color="auto"/>
                <w:right w:val="none" w:sz="0" w:space="0" w:color="auto"/>
              </w:divBdr>
            </w:div>
          </w:divsChild>
        </w:div>
        <w:div w:id="30813519">
          <w:marLeft w:val="0"/>
          <w:marRight w:val="0"/>
          <w:marTop w:val="0"/>
          <w:marBottom w:val="0"/>
          <w:divBdr>
            <w:top w:val="none" w:sz="0" w:space="0" w:color="auto"/>
            <w:left w:val="none" w:sz="0" w:space="0" w:color="auto"/>
            <w:bottom w:val="none" w:sz="0" w:space="0" w:color="auto"/>
            <w:right w:val="none" w:sz="0" w:space="0" w:color="auto"/>
          </w:divBdr>
          <w:divsChild>
            <w:div w:id="1466661820">
              <w:marLeft w:val="0"/>
              <w:marRight w:val="0"/>
              <w:marTop w:val="0"/>
              <w:marBottom w:val="0"/>
              <w:divBdr>
                <w:top w:val="none" w:sz="0" w:space="0" w:color="auto"/>
                <w:left w:val="none" w:sz="0" w:space="0" w:color="auto"/>
                <w:bottom w:val="none" w:sz="0" w:space="0" w:color="auto"/>
                <w:right w:val="none" w:sz="0" w:space="0" w:color="auto"/>
              </w:divBdr>
            </w:div>
          </w:divsChild>
        </w:div>
        <w:div w:id="43606856">
          <w:marLeft w:val="0"/>
          <w:marRight w:val="0"/>
          <w:marTop w:val="0"/>
          <w:marBottom w:val="0"/>
          <w:divBdr>
            <w:top w:val="none" w:sz="0" w:space="0" w:color="auto"/>
            <w:left w:val="none" w:sz="0" w:space="0" w:color="auto"/>
            <w:bottom w:val="none" w:sz="0" w:space="0" w:color="auto"/>
            <w:right w:val="none" w:sz="0" w:space="0" w:color="auto"/>
          </w:divBdr>
          <w:divsChild>
            <w:div w:id="1083143393">
              <w:marLeft w:val="0"/>
              <w:marRight w:val="0"/>
              <w:marTop w:val="0"/>
              <w:marBottom w:val="0"/>
              <w:divBdr>
                <w:top w:val="none" w:sz="0" w:space="0" w:color="auto"/>
                <w:left w:val="none" w:sz="0" w:space="0" w:color="auto"/>
                <w:bottom w:val="none" w:sz="0" w:space="0" w:color="auto"/>
                <w:right w:val="none" w:sz="0" w:space="0" w:color="auto"/>
              </w:divBdr>
            </w:div>
          </w:divsChild>
        </w:div>
        <w:div w:id="46032439">
          <w:marLeft w:val="0"/>
          <w:marRight w:val="0"/>
          <w:marTop w:val="0"/>
          <w:marBottom w:val="0"/>
          <w:divBdr>
            <w:top w:val="none" w:sz="0" w:space="0" w:color="auto"/>
            <w:left w:val="none" w:sz="0" w:space="0" w:color="auto"/>
            <w:bottom w:val="none" w:sz="0" w:space="0" w:color="auto"/>
            <w:right w:val="none" w:sz="0" w:space="0" w:color="auto"/>
          </w:divBdr>
          <w:divsChild>
            <w:div w:id="24327498">
              <w:marLeft w:val="0"/>
              <w:marRight w:val="0"/>
              <w:marTop w:val="0"/>
              <w:marBottom w:val="0"/>
              <w:divBdr>
                <w:top w:val="none" w:sz="0" w:space="0" w:color="auto"/>
                <w:left w:val="none" w:sz="0" w:space="0" w:color="auto"/>
                <w:bottom w:val="none" w:sz="0" w:space="0" w:color="auto"/>
                <w:right w:val="none" w:sz="0" w:space="0" w:color="auto"/>
              </w:divBdr>
            </w:div>
          </w:divsChild>
        </w:div>
        <w:div w:id="47261788">
          <w:marLeft w:val="0"/>
          <w:marRight w:val="0"/>
          <w:marTop w:val="0"/>
          <w:marBottom w:val="0"/>
          <w:divBdr>
            <w:top w:val="none" w:sz="0" w:space="0" w:color="auto"/>
            <w:left w:val="none" w:sz="0" w:space="0" w:color="auto"/>
            <w:bottom w:val="none" w:sz="0" w:space="0" w:color="auto"/>
            <w:right w:val="none" w:sz="0" w:space="0" w:color="auto"/>
          </w:divBdr>
          <w:divsChild>
            <w:div w:id="2039352304">
              <w:marLeft w:val="0"/>
              <w:marRight w:val="0"/>
              <w:marTop w:val="0"/>
              <w:marBottom w:val="0"/>
              <w:divBdr>
                <w:top w:val="none" w:sz="0" w:space="0" w:color="auto"/>
                <w:left w:val="none" w:sz="0" w:space="0" w:color="auto"/>
                <w:bottom w:val="none" w:sz="0" w:space="0" w:color="auto"/>
                <w:right w:val="none" w:sz="0" w:space="0" w:color="auto"/>
              </w:divBdr>
            </w:div>
          </w:divsChild>
        </w:div>
        <w:div w:id="57478633">
          <w:marLeft w:val="0"/>
          <w:marRight w:val="0"/>
          <w:marTop w:val="0"/>
          <w:marBottom w:val="0"/>
          <w:divBdr>
            <w:top w:val="none" w:sz="0" w:space="0" w:color="auto"/>
            <w:left w:val="none" w:sz="0" w:space="0" w:color="auto"/>
            <w:bottom w:val="none" w:sz="0" w:space="0" w:color="auto"/>
            <w:right w:val="none" w:sz="0" w:space="0" w:color="auto"/>
          </w:divBdr>
          <w:divsChild>
            <w:div w:id="719792117">
              <w:marLeft w:val="0"/>
              <w:marRight w:val="0"/>
              <w:marTop w:val="0"/>
              <w:marBottom w:val="0"/>
              <w:divBdr>
                <w:top w:val="none" w:sz="0" w:space="0" w:color="auto"/>
                <w:left w:val="none" w:sz="0" w:space="0" w:color="auto"/>
                <w:bottom w:val="none" w:sz="0" w:space="0" w:color="auto"/>
                <w:right w:val="none" w:sz="0" w:space="0" w:color="auto"/>
              </w:divBdr>
            </w:div>
          </w:divsChild>
        </w:div>
        <w:div w:id="66391225">
          <w:marLeft w:val="0"/>
          <w:marRight w:val="0"/>
          <w:marTop w:val="0"/>
          <w:marBottom w:val="0"/>
          <w:divBdr>
            <w:top w:val="none" w:sz="0" w:space="0" w:color="auto"/>
            <w:left w:val="none" w:sz="0" w:space="0" w:color="auto"/>
            <w:bottom w:val="none" w:sz="0" w:space="0" w:color="auto"/>
            <w:right w:val="none" w:sz="0" w:space="0" w:color="auto"/>
          </w:divBdr>
          <w:divsChild>
            <w:div w:id="530458163">
              <w:marLeft w:val="0"/>
              <w:marRight w:val="0"/>
              <w:marTop w:val="0"/>
              <w:marBottom w:val="0"/>
              <w:divBdr>
                <w:top w:val="none" w:sz="0" w:space="0" w:color="auto"/>
                <w:left w:val="none" w:sz="0" w:space="0" w:color="auto"/>
                <w:bottom w:val="none" w:sz="0" w:space="0" w:color="auto"/>
                <w:right w:val="none" w:sz="0" w:space="0" w:color="auto"/>
              </w:divBdr>
            </w:div>
          </w:divsChild>
        </w:div>
        <w:div w:id="79717699">
          <w:marLeft w:val="0"/>
          <w:marRight w:val="0"/>
          <w:marTop w:val="0"/>
          <w:marBottom w:val="0"/>
          <w:divBdr>
            <w:top w:val="none" w:sz="0" w:space="0" w:color="auto"/>
            <w:left w:val="none" w:sz="0" w:space="0" w:color="auto"/>
            <w:bottom w:val="none" w:sz="0" w:space="0" w:color="auto"/>
            <w:right w:val="none" w:sz="0" w:space="0" w:color="auto"/>
          </w:divBdr>
          <w:divsChild>
            <w:div w:id="788623591">
              <w:marLeft w:val="0"/>
              <w:marRight w:val="0"/>
              <w:marTop w:val="0"/>
              <w:marBottom w:val="0"/>
              <w:divBdr>
                <w:top w:val="none" w:sz="0" w:space="0" w:color="auto"/>
                <w:left w:val="none" w:sz="0" w:space="0" w:color="auto"/>
                <w:bottom w:val="none" w:sz="0" w:space="0" w:color="auto"/>
                <w:right w:val="none" w:sz="0" w:space="0" w:color="auto"/>
              </w:divBdr>
            </w:div>
          </w:divsChild>
        </w:div>
        <w:div w:id="82918017">
          <w:marLeft w:val="0"/>
          <w:marRight w:val="0"/>
          <w:marTop w:val="0"/>
          <w:marBottom w:val="0"/>
          <w:divBdr>
            <w:top w:val="none" w:sz="0" w:space="0" w:color="auto"/>
            <w:left w:val="none" w:sz="0" w:space="0" w:color="auto"/>
            <w:bottom w:val="none" w:sz="0" w:space="0" w:color="auto"/>
            <w:right w:val="none" w:sz="0" w:space="0" w:color="auto"/>
          </w:divBdr>
          <w:divsChild>
            <w:div w:id="488013513">
              <w:marLeft w:val="0"/>
              <w:marRight w:val="0"/>
              <w:marTop w:val="0"/>
              <w:marBottom w:val="0"/>
              <w:divBdr>
                <w:top w:val="none" w:sz="0" w:space="0" w:color="auto"/>
                <w:left w:val="none" w:sz="0" w:space="0" w:color="auto"/>
                <w:bottom w:val="none" w:sz="0" w:space="0" w:color="auto"/>
                <w:right w:val="none" w:sz="0" w:space="0" w:color="auto"/>
              </w:divBdr>
            </w:div>
          </w:divsChild>
        </w:div>
        <w:div w:id="85536185">
          <w:marLeft w:val="0"/>
          <w:marRight w:val="0"/>
          <w:marTop w:val="0"/>
          <w:marBottom w:val="0"/>
          <w:divBdr>
            <w:top w:val="none" w:sz="0" w:space="0" w:color="auto"/>
            <w:left w:val="none" w:sz="0" w:space="0" w:color="auto"/>
            <w:bottom w:val="none" w:sz="0" w:space="0" w:color="auto"/>
            <w:right w:val="none" w:sz="0" w:space="0" w:color="auto"/>
          </w:divBdr>
          <w:divsChild>
            <w:div w:id="1520856088">
              <w:marLeft w:val="0"/>
              <w:marRight w:val="0"/>
              <w:marTop w:val="0"/>
              <w:marBottom w:val="0"/>
              <w:divBdr>
                <w:top w:val="none" w:sz="0" w:space="0" w:color="auto"/>
                <w:left w:val="none" w:sz="0" w:space="0" w:color="auto"/>
                <w:bottom w:val="none" w:sz="0" w:space="0" w:color="auto"/>
                <w:right w:val="none" w:sz="0" w:space="0" w:color="auto"/>
              </w:divBdr>
            </w:div>
          </w:divsChild>
        </w:div>
        <w:div w:id="88238836">
          <w:marLeft w:val="0"/>
          <w:marRight w:val="0"/>
          <w:marTop w:val="0"/>
          <w:marBottom w:val="0"/>
          <w:divBdr>
            <w:top w:val="none" w:sz="0" w:space="0" w:color="auto"/>
            <w:left w:val="none" w:sz="0" w:space="0" w:color="auto"/>
            <w:bottom w:val="none" w:sz="0" w:space="0" w:color="auto"/>
            <w:right w:val="none" w:sz="0" w:space="0" w:color="auto"/>
          </w:divBdr>
          <w:divsChild>
            <w:div w:id="1933391232">
              <w:marLeft w:val="0"/>
              <w:marRight w:val="0"/>
              <w:marTop w:val="0"/>
              <w:marBottom w:val="0"/>
              <w:divBdr>
                <w:top w:val="none" w:sz="0" w:space="0" w:color="auto"/>
                <w:left w:val="none" w:sz="0" w:space="0" w:color="auto"/>
                <w:bottom w:val="none" w:sz="0" w:space="0" w:color="auto"/>
                <w:right w:val="none" w:sz="0" w:space="0" w:color="auto"/>
              </w:divBdr>
            </w:div>
          </w:divsChild>
        </w:div>
        <w:div w:id="92943628">
          <w:marLeft w:val="0"/>
          <w:marRight w:val="0"/>
          <w:marTop w:val="0"/>
          <w:marBottom w:val="0"/>
          <w:divBdr>
            <w:top w:val="none" w:sz="0" w:space="0" w:color="auto"/>
            <w:left w:val="none" w:sz="0" w:space="0" w:color="auto"/>
            <w:bottom w:val="none" w:sz="0" w:space="0" w:color="auto"/>
            <w:right w:val="none" w:sz="0" w:space="0" w:color="auto"/>
          </w:divBdr>
          <w:divsChild>
            <w:div w:id="108015049">
              <w:marLeft w:val="0"/>
              <w:marRight w:val="0"/>
              <w:marTop w:val="0"/>
              <w:marBottom w:val="0"/>
              <w:divBdr>
                <w:top w:val="none" w:sz="0" w:space="0" w:color="auto"/>
                <w:left w:val="none" w:sz="0" w:space="0" w:color="auto"/>
                <w:bottom w:val="none" w:sz="0" w:space="0" w:color="auto"/>
                <w:right w:val="none" w:sz="0" w:space="0" w:color="auto"/>
              </w:divBdr>
            </w:div>
          </w:divsChild>
        </w:div>
        <w:div w:id="94788308">
          <w:marLeft w:val="0"/>
          <w:marRight w:val="0"/>
          <w:marTop w:val="0"/>
          <w:marBottom w:val="0"/>
          <w:divBdr>
            <w:top w:val="none" w:sz="0" w:space="0" w:color="auto"/>
            <w:left w:val="none" w:sz="0" w:space="0" w:color="auto"/>
            <w:bottom w:val="none" w:sz="0" w:space="0" w:color="auto"/>
            <w:right w:val="none" w:sz="0" w:space="0" w:color="auto"/>
          </w:divBdr>
          <w:divsChild>
            <w:div w:id="453839276">
              <w:marLeft w:val="0"/>
              <w:marRight w:val="0"/>
              <w:marTop w:val="0"/>
              <w:marBottom w:val="0"/>
              <w:divBdr>
                <w:top w:val="none" w:sz="0" w:space="0" w:color="auto"/>
                <w:left w:val="none" w:sz="0" w:space="0" w:color="auto"/>
                <w:bottom w:val="none" w:sz="0" w:space="0" w:color="auto"/>
                <w:right w:val="none" w:sz="0" w:space="0" w:color="auto"/>
              </w:divBdr>
            </w:div>
          </w:divsChild>
        </w:div>
        <w:div w:id="96754824">
          <w:marLeft w:val="0"/>
          <w:marRight w:val="0"/>
          <w:marTop w:val="0"/>
          <w:marBottom w:val="0"/>
          <w:divBdr>
            <w:top w:val="none" w:sz="0" w:space="0" w:color="auto"/>
            <w:left w:val="none" w:sz="0" w:space="0" w:color="auto"/>
            <w:bottom w:val="none" w:sz="0" w:space="0" w:color="auto"/>
            <w:right w:val="none" w:sz="0" w:space="0" w:color="auto"/>
          </w:divBdr>
          <w:divsChild>
            <w:div w:id="473259178">
              <w:marLeft w:val="0"/>
              <w:marRight w:val="0"/>
              <w:marTop w:val="0"/>
              <w:marBottom w:val="0"/>
              <w:divBdr>
                <w:top w:val="none" w:sz="0" w:space="0" w:color="auto"/>
                <w:left w:val="none" w:sz="0" w:space="0" w:color="auto"/>
                <w:bottom w:val="none" w:sz="0" w:space="0" w:color="auto"/>
                <w:right w:val="none" w:sz="0" w:space="0" w:color="auto"/>
              </w:divBdr>
            </w:div>
          </w:divsChild>
        </w:div>
        <w:div w:id="101535518">
          <w:marLeft w:val="0"/>
          <w:marRight w:val="0"/>
          <w:marTop w:val="0"/>
          <w:marBottom w:val="0"/>
          <w:divBdr>
            <w:top w:val="none" w:sz="0" w:space="0" w:color="auto"/>
            <w:left w:val="none" w:sz="0" w:space="0" w:color="auto"/>
            <w:bottom w:val="none" w:sz="0" w:space="0" w:color="auto"/>
            <w:right w:val="none" w:sz="0" w:space="0" w:color="auto"/>
          </w:divBdr>
          <w:divsChild>
            <w:div w:id="275330372">
              <w:marLeft w:val="0"/>
              <w:marRight w:val="0"/>
              <w:marTop w:val="0"/>
              <w:marBottom w:val="0"/>
              <w:divBdr>
                <w:top w:val="none" w:sz="0" w:space="0" w:color="auto"/>
                <w:left w:val="none" w:sz="0" w:space="0" w:color="auto"/>
                <w:bottom w:val="none" w:sz="0" w:space="0" w:color="auto"/>
                <w:right w:val="none" w:sz="0" w:space="0" w:color="auto"/>
              </w:divBdr>
            </w:div>
          </w:divsChild>
        </w:div>
        <w:div w:id="103574112">
          <w:marLeft w:val="0"/>
          <w:marRight w:val="0"/>
          <w:marTop w:val="0"/>
          <w:marBottom w:val="0"/>
          <w:divBdr>
            <w:top w:val="none" w:sz="0" w:space="0" w:color="auto"/>
            <w:left w:val="none" w:sz="0" w:space="0" w:color="auto"/>
            <w:bottom w:val="none" w:sz="0" w:space="0" w:color="auto"/>
            <w:right w:val="none" w:sz="0" w:space="0" w:color="auto"/>
          </w:divBdr>
          <w:divsChild>
            <w:div w:id="658658036">
              <w:marLeft w:val="0"/>
              <w:marRight w:val="0"/>
              <w:marTop w:val="0"/>
              <w:marBottom w:val="0"/>
              <w:divBdr>
                <w:top w:val="none" w:sz="0" w:space="0" w:color="auto"/>
                <w:left w:val="none" w:sz="0" w:space="0" w:color="auto"/>
                <w:bottom w:val="none" w:sz="0" w:space="0" w:color="auto"/>
                <w:right w:val="none" w:sz="0" w:space="0" w:color="auto"/>
              </w:divBdr>
            </w:div>
          </w:divsChild>
        </w:div>
        <w:div w:id="114761918">
          <w:marLeft w:val="0"/>
          <w:marRight w:val="0"/>
          <w:marTop w:val="0"/>
          <w:marBottom w:val="0"/>
          <w:divBdr>
            <w:top w:val="none" w:sz="0" w:space="0" w:color="auto"/>
            <w:left w:val="none" w:sz="0" w:space="0" w:color="auto"/>
            <w:bottom w:val="none" w:sz="0" w:space="0" w:color="auto"/>
            <w:right w:val="none" w:sz="0" w:space="0" w:color="auto"/>
          </w:divBdr>
          <w:divsChild>
            <w:div w:id="2087335763">
              <w:marLeft w:val="0"/>
              <w:marRight w:val="0"/>
              <w:marTop w:val="0"/>
              <w:marBottom w:val="0"/>
              <w:divBdr>
                <w:top w:val="none" w:sz="0" w:space="0" w:color="auto"/>
                <w:left w:val="none" w:sz="0" w:space="0" w:color="auto"/>
                <w:bottom w:val="none" w:sz="0" w:space="0" w:color="auto"/>
                <w:right w:val="none" w:sz="0" w:space="0" w:color="auto"/>
              </w:divBdr>
            </w:div>
          </w:divsChild>
        </w:div>
        <w:div w:id="135611749">
          <w:marLeft w:val="0"/>
          <w:marRight w:val="0"/>
          <w:marTop w:val="0"/>
          <w:marBottom w:val="0"/>
          <w:divBdr>
            <w:top w:val="none" w:sz="0" w:space="0" w:color="auto"/>
            <w:left w:val="none" w:sz="0" w:space="0" w:color="auto"/>
            <w:bottom w:val="none" w:sz="0" w:space="0" w:color="auto"/>
            <w:right w:val="none" w:sz="0" w:space="0" w:color="auto"/>
          </w:divBdr>
          <w:divsChild>
            <w:div w:id="1170439694">
              <w:marLeft w:val="0"/>
              <w:marRight w:val="0"/>
              <w:marTop w:val="0"/>
              <w:marBottom w:val="0"/>
              <w:divBdr>
                <w:top w:val="none" w:sz="0" w:space="0" w:color="auto"/>
                <w:left w:val="none" w:sz="0" w:space="0" w:color="auto"/>
                <w:bottom w:val="none" w:sz="0" w:space="0" w:color="auto"/>
                <w:right w:val="none" w:sz="0" w:space="0" w:color="auto"/>
              </w:divBdr>
            </w:div>
          </w:divsChild>
        </w:div>
        <w:div w:id="139006014">
          <w:marLeft w:val="0"/>
          <w:marRight w:val="0"/>
          <w:marTop w:val="0"/>
          <w:marBottom w:val="0"/>
          <w:divBdr>
            <w:top w:val="none" w:sz="0" w:space="0" w:color="auto"/>
            <w:left w:val="none" w:sz="0" w:space="0" w:color="auto"/>
            <w:bottom w:val="none" w:sz="0" w:space="0" w:color="auto"/>
            <w:right w:val="none" w:sz="0" w:space="0" w:color="auto"/>
          </w:divBdr>
          <w:divsChild>
            <w:div w:id="745229628">
              <w:marLeft w:val="0"/>
              <w:marRight w:val="0"/>
              <w:marTop w:val="0"/>
              <w:marBottom w:val="0"/>
              <w:divBdr>
                <w:top w:val="none" w:sz="0" w:space="0" w:color="auto"/>
                <w:left w:val="none" w:sz="0" w:space="0" w:color="auto"/>
                <w:bottom w:val="none" w:sz="0" w:space="0" w:color="auto"/>
                <w:right w:val="none" w:sz="0" w:space="0" w:color="auto"/>
              </w:divBdr>
            </w:div>
          </w:divsChild>
        </w:div>
        <w:div w:id="147553063">
          <w:marLeft w:val="0"/>
          <w:marRight w:val="0"/>
          <w:marTop w:val="0"/>
          <w:marBottom w:val="0"/>
          <w:divBdr>
            <w:top w:val="none" w:sz="0" w:space="0" w:color="auto"/>
            <w:left w:val="none" w:sz="0" w:space="0" w:color="auto"/>
            <w:bottom w:val="none" w:sz="0" w:space="0" w:color="auto"/>
            <w:right w:val="none" w:sz="0" w:space="0" w:color="auto"/>
          </w:divBdr>
          <w:divsChild>
            <w:div w:id="182476755">
              <w:marLeft w:val="0"/>
              <w:marRight w:val="0"/>
              <w:marTop w:val="0"/>
              <w:marBottom w:val="0"/>
              <w:divBdr>
                <w:top w:val="none" w:sz="0" w:space="0" w:color="auto"/>
                <w:left w:val="none" w:sz="0" w:space="0" w:color="auto"/>
                <w:bottom w:val="none" w:sz="0" w:space="0" w:color="auto"/>
                <w:right w:val="none" w:sz="0" w:space="0" w:color="auto"/>
              </w:divBdr>
            </w:div>
            <w:div w:id="370762075">
              <w:marLeft w:val="0"/>
              <w:marRight w:val="0"/>
              <w:marTop w:val="0"/>
              <w:marBottom w:val="0"/>
              <w:divBdr>
                <w:top w:val="none" w:sz="0" w:space="0" w:color="auto"/>
                <w:left w:val="none" w:sz="0" w:space="0" w:color="auto"/>
                <w:bottom w:val="none" w:sz="0" w:space="0" w:color="auto"/>
                <w:right w:val="none" w:sz="0" w:space="0" w:color="auto"/>
              </w:divBdr>
            </w:div>
            <w:div w:id="1316304680">
              <w:marLeft w:val="0"/>
              <w:marRight w:val="0"/>
              <w:marTop w:val="0"/>
              <w:marBottom w:val="0"/>
              <w:divBdr>
                <w:top w:val="none" w:sz="0" w:space="0" w:color="auto"/>
                <w:left w:val="none" w:sz="0" w:space="0" w:color="auto"/>
                <w:bottom w:val="none" w:sz="0" w:space="0" w:color="auto"/>
                <w:right w:val="none" w:sz="0" w:space="0" w:color="auto"/>
              </w:divBdr>
            </w:div>
            <w:div w:id="1394498297">
              <w:marLeft w:val="0"/>
              <w:marRight w:val="0"/>
              <w:marTop w:val="0"/>
              <w:marBottom w:val="0"/>
              <w:divBdr>
                <w:top w:val="none" w:sz="0" w:space="0" w:color="auto"/>
                <w:left w:val="none" w:sz="0" w:space="0" w:color="auto"/>
                <w:bottom w:val="none" w:sz="0" w:space="0" w:color="auto"/>
                <w:right w:val="none" w:sz="0" w:space="0" w:color="auto"/>
              </w:divBdr>
            </w:div>
          </w:divsChild>
        </w:div>
        <w:div w:id="150146295">
          <w:marLeft w:val="0"/>
          <w:marRight w:val="0"/>
          <w:marTop w:val="0"/>
          <w:marBottom w:val="0"/>
          <w:divBdr>
            <w:top w:val="none" w:sz="0" w:space="0" w:color="auto"/>
            <w:left w:val="none" w:sz="0" w:space="0" w:color="auto"/>
            <w:bottom w:val="none" w:sz="0" w:space="0" w:color="auto"/>
            <w:right w:val="none" w:sz="0" w:space="0" w:color="auto"/>
          </w:divBdr>
          <w:divsChild>
            <w:div w:id="2047754498">
              <w:marLeft w:val="0"/>
              <w:marRight w:val="0"/>
              <w:marTop w:val="0"/>
              <w:marBottom w:val="0"/>
              <w:divBdr>
                <w:top w:val="none" w:sz="0" w:space="0" w:color="auto"/>
                <w:left w:val="none" w:sz="0" w:space="0" w:color="auto"/>
                <w:bottom w:val="none" w:sz="0" w:space="0" w:color="auto"/>
                <w:right w:val="none" w:sz="0" w:space="0" w:color="auto"/>
              </w:divBdr>
            </w:div>
          </w:divsChild>
        </w:div>
        <w:div w:id="154297014">
          <w:marLeft w:val="0"/>
          <w:marRight w:val="0"/>
          <w:marTop w:val="0"/>
          <w:marBottom w:val="0"/>
          <w:divBdr>
            <w:top w:val="none" w:sz="0" w:space="0" w:color="auto"/>
            <w:left w:val="none" w:sz="0" w:space="0" w:color="auto"/>
            <w:bottom w:val="none" w:sz="0" w:space="0" w:color="auto"/>
            <w:right w:val="none" w:sz="0" w:space="0" w:color="auto"/>
          </w:divBdr>
          <w:divsChild>
            <w:div w:id="329064083">
              <w:marLeft w:val="0"/>
              <w:marRight w:val="0"/>
              <w:marTop w:val="0"/>
              <w:marBottom w:val="0"/>
              <w:divBdr>
                <w:top w:val="none" w:sz="0" w:space="0" w:color="auto"/>
                <w:left w:val="none" w:sz="0" w:space="0" w:color="auto"/>
                <w:bottom w:val="none" w:sz="0" w:space="0" w:color="auto"/>
                <w:right w:val="none" w:sz="0" w:space="0" w:color="auto"/>
              </w:divBdr>
            </w:div>
            <w:div w:id="1548489499">
              <w:marLeft w:val="0"/>
              <w:marRight w:val="0"/>
              <w:marTop w:val="0"/>
              <w:marBottom w:val="0"/>
              <w:divBdr>
                <w:top w:val="none" w:sz="0" w:space="0" w:color="auto"/>
                <w:left w:val="none" w:sz="0" w:space="0" w:color="auto"/>
                <w:bottom w:val="none" w:sz="0" w:space="0" w:color="auto"/>
                <w:right w:val="none" w:sz="0" w:space="0" w:color="auto"/>
              </w:divBdr>
              <w:divsChild>
                <w:div w:id="1733844394">
                  <w:marLeft w:val="0"/>
                  <w:marRight w:val="0"/>
                  <w:marTop w:val="30"/>
                  <w:marBottom w:val="30"/>
                  <w:divBdr>
                    <w:top w:val="none" w:sz="0" w:space="0" w:color="auto"/>
                    <w:left w:val="none" w:sz="0" w:space="0" w:color="auto"/>
                    <w:bottom w:val="none" w:sz="0" w:space="0" w:color="auto"/>
                    <w:right w:val="none" w:sz="0" w:space="0" w:color="auto"/>
                  </w:divBdr>
                  <w:divsChild>
                    <w:div w:id="16082723">
                      <w:marLeft w:val="0"/>
                      <w:marRight w:val="0"/>
                      <w:marTop w:val="0"/>
                      <w:marBottom w:val="0"/>
                      <w:divBdr>
                        <w:top w:val="none" w:sz="0" w:space="0" w:color="auto"/>
                        <w:left w:val="none" w:sz="0" w:space="0" w:color="auto"/>
                        <w:bottom w:val="none" w:sz="0" w:space="0" w:color="auto"/>
                        <w:right w:val="none" w:sz="0" w:space="0" w:color="auto"/>
                      </w:divBdr>
                      <w:divsChild>
                        <w:div w:id="1921480512">
                          <w:marLeft w:val="0"/>
                          <w:marRight w:val="0"/>
                          <w:marTop w:val="0"/>
                          <w:marBottom w:val="0"/>
                          <w:divBdr>
                            <w:top w:val="none" w:sz="0" w:space="0" w:color="auto"/>
                            <w:left w:val="none" w:sz="0" w:space="0" w:color="auto"/>
                            <w:bottom w:val="none" w:sz="0" w:space="0" w:color="auto"/>
                            <w:right w:val="none" w:sz="0" w:space="0" w:color="auto"/>
                          </w:divBdr>
                        </w:div>
                      </w:divsChild>
                    </w:div>
                    <w:div w:id="285158325">
                      <w:marLeft w:val="0"/>
                      <w:marRight w:val="0"/>
                      <w:marTop w:val="0"/>
                      <w:marBottom w:val="0"/>
                      <w:divBdr>
                        <w:top w:val="none" w:sz="0" w:space="0" w:color="auto"/>
                        <w:left w:val="none" w:sz="0" w:space="0" w:color="auto"/>
                        <w:bottom w:val="none" w:sz="0" w:space="0" w:color="auto"/>
                        <w:right w:val="none" w:sz="0" w:space="0" w:color="auto"/>
                      </w:divBdr>
                      <w:divsChild>
                        <w:div w:id="690685172">
                          <w:marLeft w:val="0"/>
                          <w:marRight w:val="0"/>
                          <w:marTop w:val="0"/>
                          <w:marBottom w:val="0"/>
                          <w:divBdr>
                            <w:top w:val="none" w:sz="0" w:space="0" w:color="auto"/>
                            <w:left w:val="none" w:sz="0" w:space="0" w:color="auto"/>
                            <w:bottom w:val="none" w:sz="0" w:space="0" w:color="auto"/>
                            <w:right w:val="none" w:sz="0" w:space="0" w:color="auto"/>
                          </w:divBdr>
                        </w:div>
                      </w:divsChild>
                    </w:div>
                    <w:div w:id="592468864">
                      <w:marLeft w:val="0"/>
                      <w:marRight w:val="0"/>
                      <w:marTop w:val="0"/>
                      <w:marBottom w:val="0"/>
                      <w:divBdr>
                        <w:top w:val="none" w:sz="0" w:space="0" w:color="auto"/>
                        <w:left w:val="none" w:sz="0" w:space="0" w:color="auto"/>
                        <w:bottom w:val="none" w:sz="0" w:space="0" w:color="auto"/>
                        <w:right w:val="none" w:sz="0" w:space="0" w:color="auto"/>
                      </w:divBdr>
                      <w:divsChild>
                        <w:div w:id="1826706068">
                          <w:marLeft w:val="0"/>
                          <w:marRight w:val="0"/>
                          <w:marTop w:val="0"/>
                          <w:marBottom w:val="0"/>
                          <w:divBdr>
                            <w:top w:val="none" w:sz="0" w:space="0" w:color="auto"/>
                            <w:left w:val="none" w:sz="0" w:space="0" w:color="auto"/>
                            <w:bottom w:val="none" w:sz="0" w:space="0" w:color="auto"/>
                            <w:right w:val="none" w:sz="0" w:space="0" w:color="auto"/>
                          </w:divBdr>
                        </w:div>
                      </w:divsChild>
                    </w:div>
                    <w:div w:id="796221442">
                      <w:marLeft w:val="0"/>
                      <w:marRight w:val="0"/>
                      <w:marTop w:val="0"/>
                      <w:marBottom w:val="0"/>
                      <w:divBdr>
                        <w:top w:val="none" w:sz="0" w:space="0" w:color="auto"/>
                        <w:left w:val="none" w:sz="0" w:space="0" w:color="auto"/>
                        <w:bottom w:val="none" w:sz="0" w:space="0" w:color="auto"/>
                        <w:right w:val="none" w:sz="0" w:space="0" w:color="auto"/>
                      </w:divBdr>
                      <w:divsChild>
                        <w:div w:id="1172984652">
                          <w:marLeft w:val="0"/>
                          <w:marRight w:val="0"/>
                          <w:marTop w:val="0"/>
                          <w:marBottom w:val="0"/>
                          <w:divBdr>
                            <w:top w:val="none" w:sz="0" w:space="0" w:color="auto"/>
                            <w:left w:val="none" w:sz="0" w:space="0" w:color="auto"/>
                            <w:bottom w:val="none" w:sz="0" w:space="0" w:color="auto"/>
                            <w:right w:val="none" w:sz="0" w:space="0" w:color="auto"/>
                          </w:divBdr>
                        </w:div>
                      </w:divsChild>
                    </w:div>
                    <w:div w:id="1255046704">
                      <w:marLeft w:val="0"/>
                      <w:marRight w:val="0"/>
                      <w:marTop w:val="0"/>
                      <w:marBottom w:val="0"/>
                      <w:divBdr>
                        <w:top w:val="none" w:sz="0" w:space="0" w:color="auto"/>
                        <w:left w:val="none" w:sz="0" w:space="0" w:color="auto"/>
                        <w:bottom w:val="none" w:sz="0" w:space="0" w:color="auto"/>
                        <w:right w:val="none" w:sz="0" w:space="0" w:color="auto"/>
                      </w:divBdr>
                      <w:divsChild>
                        <w:div w:id="1507209852">
                          <w:marLeft w:val="0"/>
                          <w:marRight w:val="0"/>
                          <w:marTop w:val="0"/>
                          <w:marBottom w:val="0"/>
                          <w:divBdr>
                            <w:top w:val="none" w:sz="0" w:space="0" w:color="auto"/>
                            <w:left w:val="none" w:sz="0" w:space="0" w:color="auto"/>
                            <w:bottom w:val="none" w:sz="0" w:space="0" w:color="auto"/>
                            <w:right w:val="none" w:sz="0" w:space="0" w:color="auto"/>
                          </w:divBdr>
                        </w:div>
                      </w:divsChild>
                    </w:div>
                    <w:div w:id="1637446364">
                      <w:marLeft w:val="0"/>
                      <w:marRight w:val="0"/>
                      <w:marTop w:val="0"/>
                      <w:marBottom w:val="0"/>
                      <w:divBdr>
                        <w:top w:val="none" w:sz="0" w:space="0" w:color="auto"/>
                        <w:left w:val="none" w:sz="0" w:space="0" w:color="auto"/>
                        <w:bottom w:val="none" w:sz="0" w:space="0" w:color="auto"/>
                        <w:right w:val="none" w:sz="0" w:space="0" w:color="auto"/>
                      </w:divBdr>
                      <w:divsChild>
                        <w:div w:id="1447235250">
                          <w:marLeft w:val="0"/>
                          <w:marRight w:val="0"/>
                          <w:marTop w:val="0"/>
                          <w:marBottom w:val="0"/>
                          <w:divBdr>
                            <w:top w:val="none" w:sz="0" w:space="0" w:color="auto"/>
                            <w:left w:val="none" w:sz="0" w:space="0" w:color="auto"/>
                            <w:bottom w:val="none" w:sz="0" w:space="0" w:color="auto"/>
                            <w:right w:val="none" w:sz="0" w:space="0" w:color="auto"/>
                          </w:divBdr>
                        </w:div>
                      </w:divsChild>
                    </w:div>
                    <w:div w:id="1694767648">
                      <w:marLeft w:val="0"/>
                      <w:marRight w:val="0"/>
                      <w:marTop w:val="0"/>
                      <w:marBottom w:val="0"/>
                      <w:divBdr>
                        <w:top w:val="none" w:sz="0" w:space="0" w:color="auto"/>
                        <w:left w:val="none" w:sz="0" w:space="0" w:color="auto"/>
                        <w:bottom w:val="none" w:sz="0" w:space="0" w:color="auto"/>
                        <w:right w:val="none" w:sz="0" w:space="0" w:color="auto"/>
                      </w:divBdr>
                      <w:divsChild>
                        <w:div w:id="1807164201">
                          <w:marLeft w:val="0"/>
                          <w:marRight w:val="0"/>
                          <w:marTop w:val="0"/>
                          <w:marBottom w:val="0"/>
                          <w:divBdr>
                            <w:top w:val="none" w:sz="0" w:space="0" w:color="auto"/>
                            <w:left w:val="none" w:sz="0" w:space="0" w:color="auto"/>
                            <w:bottom w:val="none" w:sz="0" w:space="0" w:color="auto"/>
                            <w:right w:val="none" w:sz="0" w:space="0" w:color="auto"/>
                          </w:divBdr>
                        </w:div>
                      </w:divsChild>
                    </w:div>
                    <w:div w:id="1868641466">
                      <w:marLeft w:val="0"/>
                      <w:marRight w:val="0"/>
                      <w:marTop w:val="0"/>
                      <w:marBottom w:val="0"/>
                      <w:divBdr>
                        <w:top w:val="none" w:sz="0" w:space="0" w:color="auto"/>
                        <w:left w:val="none" w:sz="0" w:space="0" w:color="auto"/>
                        <w:bottom w:val="none" w:sz="0" w:space="0" w:color="auto"/>
                        <w:right w:val="none" w:sz="0" w:space="0" w:color="auto"/>
                      </w:divBdr>
                      <w:divsChild>
                        <w:div w:id="1575237962">
                          <w:marLeft w:val="0"/>
                          <w:marRight w:val="0"/>
                          <w:marTop w:val="0"/>
                          <w:marBottom w:val="0"/>
                          <w:divBdr>
                            <w:top w:val="none" w:sz="0" w:space="0" w:color="auto"/>
                            <w:left w:val="none" w:sz="0" w:space="0" w:color="auto"/>
                            <w:bottom w:val="none" w:sz="0" w:space="0" w:color="auto"/>
                            <w:right w:val="none" w:sz="0" w:space="0" w:color="auto"/>
                          </w:divBdr>
                        </w:div>
                      </w:divsChild>
                    </w:div>
                    <w:div w:id="1895114256">
                      <w:marLeft w:val="0"/>
                      <w:marRight w:val="0"/>
                      <w:marTop w:val="0"/>
                      <w:marBottom w:val="0"/>
                      <w:divBdr>
                        <w:top w:val="none" w:sz="0" w:space="0" w:color="auto"/>
                        <w:left w:val="none" w:sz="0" w:space="0" w:color="auto"/>
                        <w:bottom w:val="none" w:sz="0" w:space="0" w:color="auto"/>
                        <w:right w:val="none" w:sz="0" w:space="0" w:color="auto"/>
                      </w:divBdr>
                      <w:divsChild>
                        <w:div w:id="1742290181">
                          <w:marLeft w:val="0"/>
                          <w:marRight w:val="0"/>
                          <w:marTop w:val="0"/>
                          <w:marBottom w:val="0"/>
                          <w:divBdr>
                            <w:top w:val="none" w:sz="0" w:space="0" w:color="auto"/>
                            <w:left w:val="none" w:sz="0" w:space="0" w:color="auto"/>
                            <w:bottom w:val="none" w:sz="0" w:space="0" w:color="auto"/>
                            <w:right w:val="none" w:sz="0" w:space="0" w:color="auto"/>
                          </w:divBdr>
                        </w:div>
                      </w:divsChild>
                    </w:div>
                    <w:div w:id="2096126171">
                      <w:marLeft w:val="0"/>
                      <w:marRight w:val="0"/>
                      <w:marTop w:val="0"/>
                      <w:marBottom w:val="0"/>
                      <w:divBdr>
                        <w:top w:val="none" w:sz="0" w:space="0" w:color="auto"/>
                        <w:left w:val="none" w:sz="0" w:space="0" w:color="auto"/>
                        <w:bottom w:val="none" w:sz="0" w:space="0" w:color="auto"/>
                        <w:right w:val="none" w:sz="0" w:space="0" w:color="auto"/>
                      </w:divBdr>
                      <w:divsChild>
                        <w:div w:id="12070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04559">
              <w:marLeft w:val="0"/>
              <w:marRight w:val="0"/>
              <w:marTop w:val="0"/>
              <w:marBottom w:val="0"/>
              <w:divBdr>
                <w:top w:val="none" w:sz="0" w:space="0" w:color="auto"/>
                <w:left w:val="none" w:sz="0" w:space="0" w:color="auto"/>
                <w:bottom w:val="none" w:sz="0" w:space="0" w:color="auto"/>
                <w:right w:val="none" w:sz="0" w:space="0" w:color="auto"/>
              </w:divBdr>
            </w:div>
          </w:divsChild>
        </w:div>
        <w:div w:id="156851168">
          <w:marLeft w:val="0"/>
          <w:marRight w:val="0"/>
          <w:marTop w:val="0"/>
          <w:marBottom w:val="0"/>
          <w:divBdr>
            <w:top w:val="none" w:sz="0" w:space="0" w:color="auto"/>
            <w:left w:val="none" w:sz="0" w:space="0" w:color="auto"/>
            <w:bottom w:val="none" w:sz="0" w:space="0" w:color="auto"/>
            <w:right w:val="none" w:sz="0" w:space="0" w:color="auto"/>
          </w:divBdr>
          <w:divsChild>
            <w:div w:id="1446775315">
              <w:marLeft w:val="0"/>
              <w:marRight w:val="0"/>
              <w:marTop w:val="0"/>
              <w:marBottom w:val="0"/>
              <w:divBdr>
                <w:top w:val="none" w:sz="0" w:space="0" w:color="auto"/>
                <w:left w:val="none" w:sz="0" w:space="0" w:color="auto"/>
                <w:bottom w:val="none" w:sz="0" w:space="0" w:color="auto"/>
                <w:right w:val="none" w:sz="0" w:space="0" w:color="auto"/>
              </w:divBdr>
            </w:div>
          </w:divsChild>
        </w:div>
        <w:div w:id="163017773">
          <w:marLeft w:val="0"/>
          <w:marRight w:val="0"/>
          <w:marTop w:val="0"/>
          <w:marBottom w:val="0"/>
          <w:divBdr>
            <w:top w:val="none" w:sz="0" w:space="0" w:color="auto"/>
            <w:left w:val="none" w:sz="0" w:space="0" w:color="auto"/>
            <w:bottom w:val="none" w:sz="0" w:space="0" w:color="auto"/>
            <w:right w:val="none" w:sz="0" w:space="0" w:color="auto"/>
          </w:divBdr>
          <w:divsChild>
            <w:div w:id="1632323342">
              <w:marLeft w:val="0"/>
              <w:marRight w:val="0"/>
              <w:marTop w:val="0"/>
              <w:marBottom w:val="0"/>
              <w:divBdr>
                <w:top w:val="none" w:sz="0" w:space="0" w:color="auto"/>
                <w:left w:val="none" w:sz="0" w:space="0" w:color="auto"/>
                <w:bottom w:val="none" w:sz="0" w:space="0" w:color="auto"/>
                <w:right w:val="none" w:sz="0" w:space="0" w:color="auto"/>
              </w:divBdr>
            </w:div>
          </w:divsChild>
        </w:div>
        <w:div w:id="165024124">
          <w:marLeft w:val="0"/>
          <w:marRight w:val="0"/>
          <w:marTop w:val="0"/>
          <w:marBottom w:val="0"/>
          <w:divBdr>
            <w:top w:val="none" w:sz="0" w:space="0" w:color="auto"/>
            <w:left w:val="none" w:sz="0" w:space="0" w:color="auto"/>
            <w:bottom w:val="none" w:sz="0" w:space="0" w:color="auto"/>
            <w:right w:val="none" w:sz="0" w:space="0" w:color="auto"/>
          </w:divBdr>
          <w:divsChild>
            <w:div w:id="228462188">
              <w:marLeft w:val="0"/>
              <w:marRight w:val="0"/>
              <w:marTop w:val="0"/>
              <w:marBottom w:val="0"/>
              <w:divBdr>
                <w:top w:val="none" w:sz="0" w:space="0" w:color="auto"/>
                <w:left w:val="none" w:sz="0" w:space="0" w:color="auto"/>
                <w:bottom w:val="none" w:sz="0" w:space="0" w:color="auto"/>
                <w:right w:val="none" w:sz="0" w:space="0" w:color="auto"/>
              </w:divBdr>
            </w:div>
            <w:div w:id="1303316701">
              <w:marLeft w:val="0"/>
              <w:marRight w:val="0"/>
              <w:marTop w:val="0"/>
              <w:marBottom w:val="0"/>
              <w:divBdr>
                <w:top w:val="none" w:sz="0" w:space="0" w:color="auto"/>
                <w:left w:val="none" w:sz="0" w:space="0" w:color="auto"/>
                <w:bottom w:val="none" w:sz="0" w:space="0" w:color="auto"/>
                <w:right w:val="none" w:sz="0" w:space="0" w:color="auto"/>
              </w:divBdr>
            </w:div>
          </w:divsChild>
        </w:div>
        <w:div w:id="183792323">
          <w:marLeft w:val="0"/>
          <w:marRight w:val="0"/>
          <w:marTop w:val="0"/>
          <w:marBottom w:val="0"/>
          <w:divBdr>
            <w:top w:val="none" w:sz="0" w:space="0" w:color="auto"/>
            <w:left w:val="none" w:sz="0" w:space="0" w:color="auto"/>
            <w:bottom w:val="none" w:sz="0" w:space="0" w:color="auto"/>
            <w:right w:val="none" w:sz="0" w:space="0" w:color="auto"/>
          </w:divBdr>
          <w:divsChild>
            <w:div w:id="914166518">
              <w:marLeft w:val="0"/>
              <w:marRight w:val="0"/>
              <w:marTop w:val="0"/>
              <w:marBottom w:val="0"/>
              <w:divBdr>
                <w:top w:val="none" w:sz="0" w:space="0" w:color="auto"/>
                <w:left w:val="none" w:sz="0" w:space="0" w:color="auto"/>
                <w:bottom w:val="none" w:sz="0" w:space="0" w:color="auto"/>
                <w:right w:val="none" w:sz="0" w:space="0" w:color="auto"/>
              </w:divBdr>
            </w:div>
            <w:div w:id="1653754328">
              <w:marLeft w:val="0"/>
              <w:marRight w:val="0"/>
              <w:marTop w:val="0"/>
              <w:marBottom w:val="0"/>
              <w:divBdr>
                <w:top w:val="none" w:sz="0" w:space="0" w:color="auto"/>
                <w:left w:val="none" w:sz="0" w:space="0" w:color="auto"/>
                <w:bottom w:val="none" w:sz="0" w:space="0" w:color="auto"/>
                <w:right w:val="none" w:sz="0" w:space="0" w:color="auto"/>
              </w:divBdr>
            </w:div>
          </w:divsChild>
        </w:div>
        <w:div w:id="188221493">
          <w:marLeft w:val="0"/>
          <w:marRight w:val="0"/>
          <w:marTop w:val="0"/>
          <w:marBottom w:val="0"/>
          <w:divBdr>
            <w:top w:val="none" w:sz="0" w:space="0" w:color="auto"/>
            <w:left w:val="none" w:sz="0" w:space="0" w:color="auto"/>
            <w:bottom w:val="none" w:sz="0" w:space="0" w:color="auto"/>
            <w:right w:val="none" w:sz="0" w:space="0" w:color="auto"/>
          </w:divBdr>
          <w:divsChild>
            <w:div w:id="137651728">
              <w:marLeft w:val="0"/>
              <w:marRight w:val="0"/>
              <w:marTop w:val="0"/>
              <w:marBottom w:val="0"/>
              <w:divBdr>
                <w:top w:val="none" w:sz="0" w:space="0" w:color="auto"/>
                <w:left w:val="none" w:sz="0" w:space="0" w:color="auto"/>
                <w:bottom w:val="none" w:sz="0" w:space="0" w:color="auto"/>
                <w:right w:val="none" w:sz="0" w:space="0" w:color="auto"/>
              </w:divBdr>
            </w:div>
          </w:divsChild>
        </w:div>
        <w:div w:id="194001519">
          <w:marLeft w:val="0"/>
          <w:marRight w:val="0"/>
          <w:marTop w:val="0"/>
          <w:marBottom w:val="0"/>
          <w:divBdr>
            <w:top w:val="none" w:sz="0" w:space="0" w:color="auto"/>
            <w:left w:val="none" w:sz="0" w:space="0" w:color="auto"/>
            <w:bottom w:val="none" w:sz="0" w:space="0" w:color="auto"/>
            <w:right w:val="none" w:sz="0" w:space="0" w:color="auto"/>
          </w:divBdr>
          <w:divsChild>
            <w:div w:id="778139847">
              <w:marLeft w:val="0"/>
              <w:marRight w:val="0"/>
              <w:marTop w:val="0"/>
              <w:marBottom w:val="0"/>
              <w:divBdr>
                <w:top w:val="none" w:sz="0" w:space="0" w:color="auto"/>
                <w:left w:val="none" w:sz="0" w:space="0" w:color="auto"/>
                <w:bottom w:val="none" w:sz="0" w:space="0" w:color="auto"/>
                <w:right w:val="none" w:sz="0" w:space="0" w:color="auto"/>
              </w:divBdr>
            </w:div>
          </w:divsChild>
        </w:div>
        <w:div w:id="202981259">
          <w:marLeft w:val="0"/>
          <w:marRight w:val="0"/>
          <w:marTop w:val="0"/>
          <w:marBottom w:val="0"/>
          <w:divBdr>
            <w:top w:val="none" w:sz="0" w:space="0" w:color="auto"/>
            <w:left w:val="none" w:sz="0" w:space="0" w:color="auto"/>
            <w:bottom w:val="none" w:sz="0" w:space="0" w:color="auto"/>
            <w:right w:val="none" w:sz="0" w:space="0" w:color="auto"/>
          </w:divBdr>
          <w:divsChild>
            <w:div w:id="1787846209">
              <w:marLeft w:val="0"/>
              <w:marRight w:val="0"/>
              <w:marTop w:val="0"/>
              <w:marBottom w:val="0"/>
              <w:divBdr>
                <w:top w:val="none" w:sz="0" w:space="0" w:color="auto"/>
                <w:left w:val="none" w:sz="0" w:space="0" w:color="auto"/>
                <w:bottom w:val="none" w:sz="0" w:space="0" w:color="auto"/>
                <w:right w:val="none" w:sz="0" w:space="0" w:color="auto"/>
              </w:divBdr>
            </w:div>
          </w:divsChild>
        </w:div>
        <w:div w:id="215820616">
          <w:marLeft w:val="0"/>
          <w:marRight w:val="0"/>
          <w:marTop w:val="0"/>
          <w:marBottom w:val="0"/>
          <w:divBdr>
            <w:top w:val="none" w:sz="0" w:space="0" w:color="auto"/>
            <w:left w:val="none" w:sz="0" w:space="0" w:color="auto"/>
            <w:bottom w:val="none" w:sz="0" w:space="0" w:color="auto"/>
            <w:right w:val="none" w:sz="0" w:space="0" w:color="auto"/>
          </w:divBdr>
          <w:divsChild>
            <w:div w:id="891424926">
              <w:marLeft w:val="0"/>
              <w:marRight w:val="0"/>
              <w:marTop w:val="0"/>
              <w:marBottom w:val="0"/>
              <w:divBdr>
                <w:top w:val="none" w:sz="0" w:space="0" w:color="auto"/>
                <w:left w:val="none" w:sz="0" w:space="0" w:color="auto"/>
                <w:bottom w:val="none" w:sz="0" w:space="0" w:color="auto"/>
                <w:right w:val="none" w:sz="0" w:space="0" w:color="auto"/>
              </w:divBdr>
            </w:div>
          </w:divsChild>
        </w:div>
        <w:div w:id="215897839">
          <w:marLeft w:val="0"/>
          <w:marRight w:val="0"/>
          <w:marTop w:val="0"/>
          <w:marBottom w:val="0"/>
          <w:divBdr>
            <w:top w:val="none" w:sz="0" w:space="0" w:color="auto"/>
            <w:left w:val="none" w:sz="0" w:space="0" w:color="auto"/>
            <w:bottom w:val="none" w:sz="0" w:space="0" w:color="auto"/>
            <w:right w:val="none" w:sz="0" w:space="0" w:color="auto"/>
          </w:divBdr>
          <w:divsChild>
            <w:div w:id="687217669">
              <w:marLeft w:val="0"/>
              <w:marRight w:val="0"/>
              <w:marTop w:val="0"/>
              <w:marBottom w:val="0"/>
              <w:divBdr>
                <w:top w:val="none" w:sz="0" w:space="0" w:color="auto"/>
                <w:left w:val="none" w:sz="0" w:space="0" w:color="auto"/>
                <w:bottom w:val="none" w:sz="0" w:space="0" w:color="auto"/>
                <w:right w:val="none" w:sz="0" w:space="0" w:color="auto"/>
              </w:divBdr>
            </w:div>
          </w:divsChild>
        </w:div>
        <w:div w:id="220793762">
          <w:marLeft w:val="0"/>
          <w:marRight w:val="0"/>
          <w:marTop w:val="0"/>
          <w:marBottom w:val="0"/>
          <w:divBdr>
            <w:top w:val="none" w:sz="0" w:space="0" w:color="auto"/>
            <w:left w:val="none" w:sz="0" w:space="0" w:color="auto"/>
            <w:bottom w:val="none" w:sz="0" w:space="0" w:color="auto"/>
            <w:right w:val="none" w:sz="0" w:space="0" w:color="auto"/>
          </w:divBdr>
          <w:divsChild>
            <w:div w:id="1271282215">
              <w:marLeft w:val="0"/>
              <w:marRight w:val="0"/>
              <w:marTop w:val="0"/>
              <w:marBottom w:val="0"/>
              <w:divBdr>
                <w:top w:val="none" w:sz="0" w:space="0" w:color="auto"/>
                <w:left w:val="none" w:sz="0" w:space="0" w:color="auto"/>
                <w:bottom w:val="none" w:sz="0" w:space="0" w:color="auto"/>
                <w:right w:val="none" w:sz="0" w:space="0" w:color="auto"/>
              </w:divBdr>
            </w:div>
          </w:divsChild>
        </w:div>
        <w:div w:id="241063261">
          <w:marLeft w:val="0"/>
          <w:marRight w:val="0"/>
          <w:marTop w:val="0"/>
          <w:marBottom w:val="0"/>
          <w:divBdr>
            <w:top w:val="none" w:sz="0" w:space="0" w:color="auto"/>
            <w:left w:val="none" w:sz="0" w:space="0" w:color="auto"/>
            <w:bottom w:val="none" w:sz="0" w:space="0" w:color="auto"/>
            <w:right w:val="none" w:sz="0" w:space="0" w:color="auto"/>
          </w:divBdr>
          <w:divsChild>
            <w:div w:id="463699073">
              <w:marLeft w:val="0"/>
              <w:marRight w:val="0"/>
              <w:marTop w:val="0"/>
              <w:marBottom w:val="0"/>
              <w:divBdr>
                <w:top w:val="none" w:sz="0" w:space="0" w:color="auto"/>
                <w:left w:val="none" w:sz="0" w:space="0" w:color="auto"/>
                <w:bottom w:val="none" w:sz="0" w:space="0" w:color="auto"/>
                <w:right w:val="none" w:sz="0" w:space="0" w:color="auto"/>
              </w:divBdr>
            </w:div>
          </w:divsChild>
        </w:div>
        <w:div w:id="251862512">
          <w:marLeft w:val="0"/>
          <w:marRight w:val="0"/>
          <w:marTop w:val="0"/>
          <w:marBottom w:val="0"/>
          <w:divBdr>
            <w:top w:val="none" w:sz="0" w:space="0" w:color="auto"/>
            <w:left w:val="none" w:sz="0" w:space="0" w:color="auto"/>
            <w:bottom w:val="none" w:sz="0" w:space="0" w:color="auto"/>
            <w:right w:val="none" w:sz="0" w:space="0" w:color="auto"/>
          </w:divBdr>
          <w:divsChild>
            <w:div w:id="862330082">
              <w:marLeft w:val="0"/>
              <w:marRight w:val="0"/>
              <w:marTop w:val="0"/>
              <w:marBottom w:val="0"/>
              <w:divBdr>
                <w:top w:val="none" w:sz="0" w:space="0" w:color="auto"/>
                <w:left w:val="none" w:sz="0" w:space="0" w:color="auto"/>
                <w:bottom w:val="none" w:sz="0" w:space="0" w:color="auto"/>
                <w:right w:val="none" w:sz="0" w:space="0" w:color="auto"/>
              </w:divBdr>
            </w:div>
          </w:divsChild>
        </w:div>
        <w:div w:id="254829221">
          <w:marLeft w:val="0"/>
          <w:marRight w:val="0"/>
          <w:marTop w:val="0"/>
          <w:marBottom w:val="0"/>
          <w:divBdr>
            <w:top w:val="none" w:sz="0" w:space="0" w:color="auto"/>
            <w:left w:val="none" w:sz="0" w:space="0" w:color="auto"/>
            <w:bottom w:val="none" w:sz="0" w:space="0" w:color="auto"/>
            <w:right w:val="none" w:sz="0" w:space="0" w:color="auto"/>
          </w:divBdr>
          <w:divsChild>
            <w:div w:id="2036231353">
              <w:marLeft w:val="0"/>
              <w:marRight w:val="0"/>
              <w:marTop w:val="0"/>
              <w:marBottom w:val="0"/>
              <w:divBdr>
                <w:top w:val="none" w:sz="0" w:space="0" w:color="auto"/>
                <w:left w:val="none" w:sz="0" w:space="0" w:color="auto"/>
                <w:bottom w:val="none" w:sz="0" w:space="0" w:color="auto"/>
                <w:right w:val="none" w:sz="0" w:space="0" w:color="auto"/>
              </w:divBdr>
            </w:div>
          </w:divsChild>
        </w:div>
        <w:div w:id="259339400">
          <w:marLeft w:val="0"/>
          <w:marRight w:val="0"/>
          <w:marTop w:val="0"/>
          <w:marBottom w:val="0"/>
          <w:divBdr>
            <w:top w:val="none" w:sz="0" w:space="0" w:color="auto"/>
            <w:left w:val="none" w:sz="0" w:space="0" w:color="auto"/>
            <w:bottom w:val="none" w:sz="0" w:space="0" w:color="auto"/>
            <w:right w:val="none" w:sz="0" w:space="0" w:color="auto"/>
          </w:divBdr>
          <w:divsChild>
            <w:div w:id="126052613">
              <w:marLeft w:val="0"/>
              <w:marRight w:val="0"/>
              <w:marTop w:val="0"/>
              <w:marBottom w:val="0"/>
              <w:divBdr>
                <w:top w:val="none" w:sz="0" w:space="0" w:color="auto"/>
                <w:left w:val="none" w:sz="0" w:space="0" w:color="auto"/>
                <w:bottom w:val="none" w:sz="0" w:space="0" w:color="auto"/>
                <w:right w:val="none" w:sz="0" w:space="0" w:color="auto"/>
              </w:divBdr>
            </w:div>
          </w:divsChild>
        </w:div>
        <w:div w:id="275908079">
          <w:marLeft w:val="0"/>
          <w:marRight w:val="0"/>
          <w:marTop w:val="0"/>
          <w:marBottom w:val="0"/>
          <w:divBdr>
            <w:top w:val="none" w:sz="0" w:space="0" w:color="auto"/>
            <w:left w:val="none" w:sz="0" w:space="0" w:color="auto"/>
            <w:bottom w:val="none" w:sz="0" w:space="0" w:color="auto"/>
            <w:right w:val="none" w:sz="0" w:space="0" w:color="auto"/>
          </w:divBdr>
          <w:divsChild>
            <w:div w:id="2081052538">
              <w:marLeft w:val="0"/>
              <w:marRight w:val="0"/>
              <w:marTop w:val="0"/>
              <w:marBottom w:val="0"/>
              <w:divBdr>
                <w:top w:val="none" w:sz="0" w:space="0" w:color="auto"/>
                <w:left w:val="none" w:sz="0" w:space="0" w:color="auto"/>
                <w:bottom w:val="none" w:sz="0" w:space="0" w:color="auto"/>
                <w:right w:val="none" w:sz="0" w:space="0" w:color="auto"/>
              </w:divBdr>
            </w:div>
          </w:divsChild>
        </w:div>
        <w:div w:id="283730911">
          <w:marLeft w:val="0"/>
          <w:marRight w:val="0"/>
          <w:marTop w:val="0"/>
          <w:marBottom w:val="0"/>
          <w:divBdr>
            <w:top w:val="none" w:sz="0" w:space="0" w:color="auto"/>
            <w:left w:val="none" w:sz="0" w:space="0" w:color="auto"/>
            <w:bottom w:val="none" w:sz="0" w:space="0" w:color="auto"/>
            <w:right w:val="none" w:sz="0" w:space="0" w:color="auto"/>
          </w:divBdr>
          <w:divsChild>
            <w:div w:id="1586568004">
              <w:marLeft w:val="0"/>
              <w:marRight w:val="0"/>
              <w:marTop w:val="0"/>
              <w:marBottom w:val="0"/>
              <w:divBdr>
                <w:top w:val="none" w:sz="0" w:space="0" w:color="auto"/>
                <w:left w:val="none" w:sz="0" w:space="0" w:color="auto"/>
                <w:bottom w:val="none" w:sz="0" w:space="0" w:color="auto"/>
                <w:right w:val="none" w:sz="0" w:space="0" w:color="auto"/>
              </w:divBdr>
            </w:div>
          </w:divsChild>
        </w:div>
        <w:div w:id="302734363">
          <w:marLeft w:val="0"/>
          <w:marRight w:val="0"/>
          <w:marTop w:val="0"/>
          <w:marBottom w:val="0"/>
          <w:divBdr>
            <w:top w:val="none" w:sz="0" w:space="0" w:color="auto"/>
            <w:left w:val="none" w:sz="0" w:space="0" w:color="auto"/>
            <w:bottom w:val="none" w:sz="0" w:space="0" w:color="auto"/>
            <w:right w:val="none" w:sz="0" w:space="0" w:color="auto"/>
          </w:divBdr>
          <w:divsChild>
            <w:div w:id="518393877">
              <w:marLeft w:val="0"/>
              <w:marRight w:val="0"/>
              <w:marTop w:val="0"/>
              <w:marBottom w:val="0"/>
              <w:divBdr>
                <w:top w:val="none" w:sz="0" w:space="0" w:color="auto"/>
                <w:left w:val="none" w:sz="0" w:space="0" w:color="auto"/>
                <w:bottom w:val="none" w:sz="0" w:space="0" w:color="auto"/>
                <w:right w:val="none" w:sz="0" w:space="0" w:color="auto"/>
              </w:divBdr>
            </w:div>
            <w:div w:id="573440982">
              <w:marLeft w:val="0"/>
              <w:marRight w:val="0"/>
              <w:marTop w:val="0"/>
              <w:marBottom w:val="0"/>
              <w:divBdr>
                <w:top w:val="none" w:sz="0" w:space="0" w:color="auto"/>
                <w:left w:val="none" w:sz="0" w:space="0" w:color="auto"/>
                <w:bottom w:val="none" w:sz="0" w:space="0" w:color="auto"/>
                <w:right w:val="none" w:sz="0" w:space="0" w:color="auto"/>
              </w:divBdr>
            </w:div>
            <w:div w:id="776289205">
              <w:marLeft w:val="0"/>
              <w:marRight w:val="0"/>
              <w:marTop w:val="0"/>
              <w:marBottom w:val="0"/>
              <w:divBdr>
                <w:top w:val="none" w:sz="0" w:space="0" w:color="auto"/>
                <w:left w:val="none" w:sz="0" w:space="0" w:color="auto"/>
                <w:bottom w:val="none" w:sz="0" w:space="0" w:color="auto"/>
                <w:right w:val="none" w:sz="0" w:space="0" w:color="auto"/>
              </w:divBdr>
            </w:div>
            <w:div w:id="1797794293">
              <w:marLeft w:val="0"/>
              <w:marRight w:val="0"/>
              <w:marTop w:val="0"/>
              <w:marBottom w:val="0"/>
              <w:divBdr>
                <w:top w:val="none" w:sz="0" w:space="0" w:color="auto"/>
                <w:left w:val="none" w:sz="0" w:space="0" w:color="auto"/>
                <w:bottom w:val="none" w:sz="0" w:space="0" w:color="auto"/>
                <w:right w:val="none" w:sz="0" w:space="0" w:color="auto"/>
              </w:divBdr>
            </w:div>
          </w:divsChild>
        </w:div>
        <w:div w:id="304816982">
          <w:marLeft w:val="0"/>
          <w:marRight w:val="0"/>
          <w:marTop w:val="0"/>
          <w:marBottom w:val="0"/>
          <w:divBdr>
            <w:top w:val="none" w:sz="0" w:space="0" w:color="auto"/>
            <w:left w:val="none" w:sz="0" w:space="0" w:color="auto"/>
            <w:bottom w:val="none" w:sz="0" w:space="0" w:color="auto"/>
            <w:right w:val="none" w:sz="0" w:space="0" w:color="auto"/>
          </w:divBdr>
          <w:divsChild>
            <w:div w:id="1446535792">
              <w:marLeft w:val="0"/>
              <w:marRight w:val="0"/>
              <w:marTop w:val="0"/>
              <w:marBottom w:val="0"/>
              <w:divBdr>
                <w:top w:val="none" w:sz="0" w:space="0" w:color="auto"/>
                <w:left w:val="none" w:sz="0" w:space="0" w:color="auto"/>
                <w:bottom w:val="none" w:sz="0" w:space="0" w:color="auto"/>
                <w:right w:val="none" w:sz="0" w:space="0" w:color="auto"/>
              </w:divBdr>
            </w:div>
          </w:divsChild>
        </w:div>
        <w:div w:id="320623604">
          <w:marLeft w:val="0"/>
          <w:marRight w:val="0"/>
          <w:marTop w:val="0"/>
          <w:marBottom w:val="0"/>
          <w:divBdr>
            <w:top w:val="none" w:sz="0" w:space="0" w:color="auto"/>
            <w:left w:val="none" w:sz="0" w:space="0" w:color="auto"/>
            <w:bottom w:val="none" w:sz="0" w:space="0" w:color="auto"/>
            <w:right w:val="none" w:sz="0" w:space="0" w:color="auto"/>
          </w:divBdr>
          <w:divsChild>
            <w:div w:id="892695854">
              <w:marLeft w:val="0"/>
              <w:marRight w:val="0"/>
              <w:marTop w:val="0"/>
              <w:marBottom w:val="0"/>
              <w:divBdr>
                <w:top w:val="none" w:sz="0" w:space="0" w:color="auto"/>
                <w:left w:val="none" w:sz="0" w:space="0" w:color="auto"/>
                <w:bottom w:val="none" w:sz="0" w:space="0" w:color="auto"/>
                <w:right w:val="none" w:sz="0" w:space="0" w:color="auto"/>
              </w:divBdr>
            </w:div>
          </w:divsChild>
        </w:div>
        <w:div w:id="328022817">
          <w:marLeft w:val="0"/>
          <w:marRight w:val="0"/>
          <w:marTop w:val="0"/>
          <w:marBottom w:val="0"/>
          <w:divBdr>
            <w:top w:val="none" w:sz="0" w:space="0" w:color="auto"/>
            <w:left w:val="none" w:sz="0" w:space="0" w:color="auto"/>
            <w:bottom w:val="none" w:sz="0" w:space="0" w:color="auto"/>
            <w:right w:val="none" w:sz="0" w:space="0" w:color="auto"/>
          </w:divBdr>
          <w:divsChild>
            <w:div w:id="2114087470">
              <w:marLeft w:val="0"/>
              <w:marRight w:val="0"/>
              <w:marTop w:val="0"/>
              <w:marBottom w:val="0"/>
              <w:divBdr>
                <w:top w:val="none" w:sz="0" w:space="0" w:color="auto"/>
                <w:left w:val="none" w:sz="0" w:space="0" w:color="auto"/>
                <w:bottom w:val="none" w:sz="0" w:space="0" w:color="auto"/>
                <w:right w:val="none" w:sz="0" w:space="0" w:color="auto"/>
              </w:divBdr>
            </w:div>
          </w:divsChild>
        </w:div>
        <w:div w:id="332270873">
          <w:marLeft w:val="0"/>
          <w:marRight w:val="0"/>
          <w:marTop w:val="0"/>
          <w:marBottom w:val="0"/>
          <w:divBdr>
            <w:top w:val="none" w:sz="0" w:space="0" w:color="auto"/>
            <w:left w:val="none" w:sz="0" w:space="0" w:color="auto"/>
            <w:bottom w:val="none" w:sz="0" w:space="0" w:color="auto"/>
            <w:right w:val="none" w:sz="0" w:space="0" w:color="auto"/>
          </w:divBdr>
          <w:divsChild>
            <w:div w:id="1680422743">
              <w:marLeft w:val="0"/>
              <w:marRight w:val="0"/>
              <w:marTop w:val="0"/>
              <w:marBottom w:val="0"/>
              <w:divBdr>
                <w:top w:val="none" w:sz="0" w:space="0" w:color="auto"/>
                <w:left w:val="none" w:sz="0" w:space="0" w:color="auto"/>
                <w:bottom w:val="none" w:sz="0" w:space="0" w:color="auto"/>
                <w:right w:val="none" w:sz="0" w:space="0" w:color="auto"/>
              </w:divBdr>
            </w:div>
          </w:divsChild>
        </w:div>
        <w:div w:id="349377507">
          <w:marLeft w:val="0"/>
          <w:marRight w:val="0"/>
          <w:marTop w:val="0"/>
          <w:marBottom w:val="0"/>
          <w:divBdr>
            <w:top w:val="none" w:sz="0" w:space="0" w:color="auto"/>
            <w:left w:val="none" w:sz="0" w:space="0" w:color="auto"/>
            <w:bottom w:val="none" w:sz="0" w:space="0" w:color="auto"/>
            <w:right w:val="none" w:sz="0" w:space="0" w:color="auto"/>
          </w:divBdr>
          <w:divsChild>
            <w:div w:id="159348783">
              <w:marLeft w:val="0"/>
              <w:marRight w:val="0"/>
              <w:marTop w:val="0"/>
              <w:marBottom w:val="0"/>
              <w:divBdr>
                <w:top w:val="none" w:sz="0" w:space="0" w:color="auto"/>
                <w:left w:val="none" w:sz="0" w:space="0" w:color="auto"/>
                <w:bottom w:val="none" w:sz="0" w:space="0" w:color="auto"/>
                <w:right w:val="none" w:sz="0" w:space="0" w:color="auto"/>
              </w:divBdr>
            </w:div>
            <w:div w:id="818887728">
              <w:marLeft w:val="0"/>
              <w:marRight w:val="0"/>
              <w:marTop w:val="0"/>
              <w:marBottom w:val="0"/>
              <w:divBdr>
                <w:top w:val="none" w:sz="0" w:space="0" w:color="auto"/>
                <w:left w:val="none" w:sz="0" w:space="0" w:color="auto"/>
                <w:bottom w:val="none" w:sz="0" w:space="0" w:color="auto"/>
                <w:right w:val="none" w:sz="0" w:space="0" w:color="auto"/>
              </w:divBdr>
            </w:div>
            <w:div w:id="1372530237">
              <w:marLeft w:val="0"/>
              <w:marRight w:val="0"/>
              <w:marTop w:val="0"/>
              <w:marBottom w:val="0"/>
              <w:divBdr>
                <w:top w:val="none" w:sz="0" w:space="0" w:color="auto"/>
                <w:left w:val="none" w:sz="0" w:space="0" w:color="auto"/>
                <w:bottom w:val="none" w:sz="0" w:space="0" w:color="auto"/>
                <w:right w:val="none" w:sz="0" w:space="0" w:color="auto"/>
              </w:divBdr>
            </w:div>
          </w:divsChild>
        </w:div>
        <w:div w:id="360202827">
          <w:marLeft w:val="0"/>
          <w:marRight w:val="0"/>
          <w:marTop w:val="0"/>
          <w:marBottom w:val="0"/>
          <w:divBdr>
            <w:top w:val="none" w:sz="0" w:space="0" w:color="auto"/>
            <w:left w:val="none" w:sz="0" w:space="0" w:color="auto"/>
            <w:bottom w:val="none" w:sz="0" w:space="0" w:color="auto"/>
            <w:right w:val="none" w:sz="0" w:space="0" w:color="auto"/>
          </w:divBdr>
          <w:divsChild>
            <w:div w:id="1090466650">
              <w:marLeft w:val="0"/>
              <w:marRight w:val="0"/>
              <w:marTop w:val="0"/>
              <w:marBottom w:val="0"/>
              <w:divBdr>
                <w:top w:val="none" w:sz="0" w:space="0" w:color="auto"/>
                <w:left w:val="none" w:sz="0" w:space="0" w:color="auto"/>
                <w:bottom w:val="none" w:sz="0" w:space="0" w:color="auto"/>
                <w:right w:val="none" w:sz="0" w:space="0" w:color="auto"/>
              </w:divBdr>
            </w:div>
          </w:divsChild>
        </w:div>
        <w:div w:id="362482887">
          <w:marLeft w:val="0"/>
          <w:marRight w:val="0"/>
          <w:marTop w:val="0"/>
          <w:marBottom w:val="0"/>
          <w:divBdr>
            <w:top w:val="none" w:sz="0" w:space="0" w:color="auto"/>
            <w:left w:val="none" w:sz="0" w:space="0" w:color="auto"/>
            <w:bottom w:val="none" w:sz="0" w:space="0" w:color="auto"/>
            <w:right w:val="none" w:sz="0" w:space="0" w:color="auto"/>
          </w:divBdr>
          <w:divsChild>
            <w:div w:id="1424834682">
              <w:marLeft w:val="0"/>
              <w:marRight w:val="0"/>
              <w:marTop w:val="0"/>
              <w:marBottom w:val="0"/>
              <w:divBdr>
                <w:top w:val="none" w:sz="0" w:space="0" w:color="auto"/>
                <w:left w:val="none" w:sz="0" w:space="0" w:color="auto"/>
                <w:bottom w:val="none" w:sz="0" w:space="0" w:color="auto"/>
                <w:right w:val="none" w:sz="0" w:space="0" w:color="auto"/>
              </w:divBdr>
            </w:div>
          </w:divsChild>
        </w:div>
        <w:div w:id="372118310">
          <w:marLeft w:val="0"/>
          <w:marRight w:val="0"/>
          <w:marTop w:val="0"/>
          <w:marBottom w:val="0"/>
          <w:divBdr>
            <w:top w:val="none" w:sz="0" w:space="0" w:color="auto"/>
            <w:left w:val="none" w:sz="0" w:space="0" w:color="auto"/>
            <w:bottom w:val="none" w:sz="0" w:space="0" w:color="auto"/>
            <w:right w:val="none" w:sz="0" w:space="0" w:color="auto"/>
          </w:divBdr>
          <w:divsChild>
            <w:div w:id="903293855">
              <w:marLeft w:val="0"/>
              <w:marRight w:val="0"/>
              <w:marTop w:val="0"/>
              <w:marBottom w:val="0"/>
              <w:divBdr>
                <w:top w:val="none" w:sz="0" w:space="0" w:color="auto"/>
                <w:left w:val="none" w:sz="0" w:space="0" w:color="auto"/>
                <w:bottom w:val="none" w:sz="0" w:space="0" w:color="auto"/>
                <w:right w:val="none" w:sz="0" w:space="0" w:color="auto"/>
              </w:divBdr>
            </w:div>
          </w:divsChild>
        </w:div>
        <w:div w:id="377045612">
          <w:marLeft w:val="0"/>
          <w:marRight w:val="0"/>
          <w:marTop w:val="0"/>
          <w:marBottom w:val="0"/>
          <w:divBdr>
            <w:top w:val="none" w:sz="0" w:space="0" w:color="auto"/>
            <w:left w:val="none" w:sz="0" w:space="0" w:color="auto"/>
            <w:bottom w:val="none" w:sz="0" w:space="0" w:color="auto"/>
            <w:right w:val="none" w:sz="0" w:space="0" w:color="auto"/>
          </w:divBdr>
          <w:divsChild>
            <w:div w:id="1383018753">
              <w:marLeft w:val="0"/>
              <w:marRight w:val="0"/>
              <w:marTop w:val="0"/>
              <w:marBottom w:val="0"/>
              <w:divBdr>
                <w:top w:val="none" w:sz="0" w:space="0" w:color="auto"/>
                <w:left w:val="none" w:sz="0" w:space="0" w:color="auto"/>
                <w:bottom w:val="none" w:sz="0" w:space="0" w:color="auto"/>
                <w:right w:val="none" w:sz="0" w:space="0" w:color="auto"/>
              </w:divBdr>
            </w:div>
          </w:divsChild>
        </w:div>
        <w:div w:id="378628262">
          <w:marLeft w:val="0"/>
          <w:marRight w:val="0"/>
          <w:marTop w:val="0"/>
          <w:marBottom w:val="0"/>
          <w:divBdr>
            <w:top w:val="none" w:sz="0" w:space="0" w:color="auto"/>
            <w:left w:val="none" w:sz="0" w:space="0" w:color="auto"/>
            <w:bottom w:val="none" w:sz="0" w:space="0" w:color="auto"/>
            <w:right w:val="none" w:sz="0" w:space="0" w:color="auto"/>
          </w:divBdr>
          <w:divsChild>
            <w:div w:id="158354561">
              <w:marLeft w:val="0"/>
              <w:marRight w:val="0"/>
              <w:marTop w:val="0"/>
              <w:marBottom w:val="0"/>
              <w:divBdr>
                <w:top w:val="none" w:sz="0" w:space="0" w:color="auto"/>
                <w:left w:val="none" w:sz="0" w:space="0" w:color="auto"/>
                <w:bottom w:val="none" w:sz="0" w:space="0" w:color="auto"/>
                <w:right w:val="none" w:sz="0" w:space="0" w:color="auto"/>
              </w:divBdr>
            </w:div>
          </w:divsChild>
        </w:div>
        <w:div w:id="387647894">
          <w:marLeft w:val="0"/>
          <w:marRight w:val="0"/>
          <w:marTop w:val="0"/>
          <w:marBottom w:val="0"/>
          <w:divBdr>
            <w:top w:val="none" w:sz="0" w:space="0" w:color="auto"/>
            <w:left w:val="none" w:sz="0" w:space="0" w:color="auto"/>
            <w:bottom w:val="none" w:sz="0" w:space="0" w:color="auto"/>
            <w:right w:val="none" w:sz="0" w:space="0" w:color="auto"/>
          </w:divBdr>
          <w:divsChild>
            <w:div w:id="2129079536">
              <w:marLeft w:val="0"/>
              <w:marRight w:val="0"/>
              <w:marTop w:val="0"/>
              <w:marBottom w:val="0"/>
              <w:divBdr>
                <w:top w:val="none" w:sz="0" w:space="0" w:color="auto"/>
                <w:left w:val="none" w:sz="0" w:space="0" w:color="auto"/>
                <w:bottom w:val="none" w:sz="0" w:space="0" w:color="auto"/>
                <w:right w:val="none" w:sz="0" w:space="0" w:color="auto"/>
              </w:divBdr>
            </w:div>
          </w:divsChild>
        </w:div>
        <w:div w:id="408233707">
          <w:marLeft w:val="0"/>
          <w:marRight w:val="0"/>
          <w:marTop w:val="0"/>
          <w:marBottom w:val="0"/>
          <w:divBdr>
            <w:top w:val="none" w:sz="0" w:space="0" w:color="auto"/>
            <w:left w:val="none" w:sz="0" w:space="0" w:color="auto"/>
            <w:bottom w:val="none" w:sz="0" w:space="0" w:color="auto"/>
            <w:right w:val="none" w:sz="0" w:space="0" w:color="auto"/>
          </w:divBdr>
          <w:divsChild>
            <w:div w:id="57100464">
              <w:marLeft w:val="0"/>
              <w:marRight w:val="0"/>
              <w:marTop w:val="0"/>
              <w:marBottom w:val="0"/>
              <w:divBdr>
                <w:top w:val="none" w:sz="0" w:space="0" w:color="auto"/>
                <w:left w:val="none" w:sz="0" w:space="0" w:color="auto"/>
                <w:bottom w:val="none" w:sz="0" w:space="0" w:color="auto"/>
                <w:right w:val="none" w:sz="0" w:space="0" w:color="auto"/>
              </w:divBdr>
            </w:div>
          </w:divsChild>
        </w:div>
        <w:div w:id="414935912">
          <w:marLeft w:val="0"/>
          <w:marRight w:val="0"/>
          <w:marTop w:val="0"/>
          <w:marBottom w:val="0"/>
          <w:divBdr>
            <w:top w:val="none" w:sz="0" w:space="0" w:color="auto"/>
            <w:left w:val="none" w:sz="0" w:space="0" w:color="auto"/>
            <w:bottom w:val="none" w:sz="0" w:space="0" w:color="auto"/>
            <w:right w:val="none" w:sz="0" w:space="0" w:color="auto"/>
          </w:divBdr>
          <w:divsChild>
            <w:div w:id="284696750">
              <w:marLeft w:val="0"/>
              <w:marRight w:val="0"/>
              <w:marTop w:val="0"/>
              <w:marBottom w:val="0"/>
              <w:divBdr>
                <w:top w:val="none" w:sz="0" w:space="0" w:color="auto"/>
                <w:left w:val="none" w:sz="0" w:space="0" w:color="auto"/>
                <w:bottom w:val="none" w:sz="0" w:space="0" w:color="auto"/>
                <w:right w:val="none" w:sz="0" w:space="0" w:color="auto"/>
              </w:divBdr>
            </w:div>
            <w:div w:id="1048803977">
              <w:marLeft w:val="0"/>
              <w:marRight w:val="0"/>
              <w:marTop w:val="0"/>
              <w:marBottom w:val="0"/>
              <w:divBdr>
                <w:top w:val="none" w:sz="0" w:space="0" w:color="auto"/>
                <w:left w:val="none" w:sz="0" w:space="0" w:color="auto"/>
                <w:bottom w:val="none" w:sz="0" w:space="0" w:color="auto"/>
                <w:right w:val="none" w:sz="0" w:space="0" w:color="auto"/>
              </w:divBdr>
            </w:div>
          </w:divsChild>
        </w:div>
        <w:div w:id="427195776">
          <w:marLeft w:val="0"/>
          <w:marRight w:val="0"/>
          <w:marTop w:val="0"/>
          <w:marBottom w:val="0"/>
          <w:divBdr>
            <w:top w:val="none" w:sz="0" w:space="0" w:color="auto"/>
            <w:left w:val="none" w:sz="0" w:space="0" w:color="auto"/>
            <w:bottom w:val="none" w:sz="0" w:space="0" w:color="auto"/>
            <w:right w:val="none" w:sz="0" w:space="0" w:color="auto"/>
          </w:divBdr>
          <w:divsChild>
            <w:div w:id="151995117">
              <w:marLeft w:val="0"/>
              <w:marRight w:val="0"/>
              <w:marTop w:val="0"/>
              <w:marBottom w:val="0"/>
              <w:divBdr>
                <w:top w:val="none" w:sz="0" w:space="0" w:color="auto"/>
                <w:left w:val="none" w:sz="0" w:space="0" w:color="auto"/>
                <w:bottom w:val="none" w:sz="0" w:space="0" w:color="auto"/>
                <w:right w:val="none" w:sz="0" w:space="0" w:color="auto"/>
              </w:divBdr>
            </w:div>
          </w:divsChild>
        </w:div>
        <w:div w:id="439953507">
          <w:marLeft w:val="0"/>
          <w:marRight w:val="0"/>
          <w:marTop w:val="0"/>
          <w:marBottom w:val="0"/>
          <w:divBdr>
            <w:top w:val="none" w:sz="0" w:space="0" w:color="auto"/>
            <w:left w:val="none" w:sz="0" w:space="0" w:color="auto"/>
            <w:bottom w:val="none" w:sz="0" w:space="0" w:color="auto"/>
            <w:right w:val="none" w:sz="0" w:space="0" w:color="auto"/>
          </w:divBdr>
          <w:divsChild>
            <w:div w:id="1764304099">
              <w:marLeft w:val="0"/>
              <w:marRight w:val="0"/>
              <w:marTop w:val="0"/>
              <w:marBottom w:val="0"/>
              <w:divBdr>
                <w:top w:val="none" w:sz="0" w:space="0" w:color="auto"/>
                <w:left w:val="none" w:sz="0" w:space="0" w:color="auto"/>
                <w:bottom w:val="none" w:sz="0" w:space="0" w:color="auto"/>
                <w:right w:val="none" w:sz="0" w:space="0" w:color="auto"/>
              </w:divBdr>
            </w:div>
          </w:divsChild>
        </w:div>
        <w:div w:id="441457978">
          <w:marLeft w:val="0"/>
          <w:marRight w:val="0"/>
          <w:marTop w:val="0"/>
          <w:marBottom w:val="0"/>
          <w:divBdr>
            <w:top w:val="none" w:sz="0" w:space="0" w:color="auto"/>
            <w:left w:val="none" w:sz="0" w:space="0" w:color="auto"/>
            <w:bottom w:val="none" w:sz="0" w:space="0" w:color="auto"/>
            <w:right w:val="none" w:sz="0" w:space="0" w:color="auto"/>
          </w:divBdr>
          <w:divsChild>
            <w:div w:id="1038970203">
              <w:marLeft w:val="0"/>
              <w:marRight w:val="0"/>
              <w:marTop w:val="0"/>
              <w:marBottom w:val="0"/>
              <w:divBdr>
                <w:top w:val="none" w:sz="0" w:space="0" w:color="auto"/>
                <w:left w:val="none" w:sz="0" w:space="0" w:color="auto"/>
                <w:bottom w:val="none" w:sz="0" w:space="0" w:color="auto"/>
                <w:right w:val="none" w:sz="0" w:space="0" w:color="auto"/>
              </w:divBdr>
            </w:div>
            <w:div w:id="1620868866">
              <w:marLeft w:val="0"/>
              <w:marRight w:val="0"/>
              <w:marTop w:val="0"/>
              <w:marBottom w:val="0"/>
              <w:divBdr>
                <w:top w:val="none" w:sz="0" w:space="0" w:color="auto"/>
                <w:left w:val="none" w:sz="0" w:space="0" w:color="auto"/>
                <w:bottom w:val="none" w:sz="0" w:space="0" w:color="auto"/>
                <w:right w:val="none" w:sz="0" w:space="0" w:color="auto"/>
              </w:divBdr>
            </w:div>
          </w:divsChild>
        </w:div>
        <w:div w:id="442188181">
          <w:marLeft w:val="0"/>
          <w:marRight w:val="0"/>
          <w:marTop w:val="0"/>
          <w:marBottom w:val="0"/>
          <w:divBdr>
            <w:top w:val="none" w:sz="0" w:space="0" w:color="auto"/>
            <w:left w:val="none" w:sz="0" w:space="0" w:color="auto"/>
            <w:bottom w:val="none" w:sz="0" w:space="0" w:color="auto"/>
            <w:right w:val="none" w:sz="0" w:space="0" w:color="auto"/>
          </w:divBdr>
          <w:divsChild>
            <w:div w:id="1357854624">
              <w:marLeft w:val="0"/>
              <w:marRight w:val="0"/>
              <w:marTop w:val="0"/>
              <w:marBottom w:val="0"/>
              <w:divBdr>
                <w:top w:val="none" w:sz="0" w:space="0" w:color="auto"/>
                <w:left w:val="none" w:sz="0" w:space="0" w:color="auto"/>
                <w:bottom w:val="none" w:sz="0" w:space="0" w:color="auto"/>
                <w:right w:val="none" w:sz="0" w:space="0" w:color="auto"/>
              </w:divBdr>
            </w:div>
          </w:divsChild>
        </w:div>
        <w:div w:id="444010048">
          <w:marLeft w:val="0"/>
          <w:marRight w:val="0"/>
          <w:marTop w:val="0"/>
          <w:marBottom w:val="0"/>
          <w:divBdr>
            <w:top w:val="none" w:sz="0" w:space="0" w:color="auto"/>
            <w:left w:val="none" w:sz="0" w:space="0" w:color="auto"/>
            <w:bottom w:val="none" w:sz="0" w:space="0" w:color="auto"/>
            <w:right w:val="none" w:sz="0" w:space="0" w:color="auto"/>
          </w:divBdr>
          <w:divsChild>
            <w:div w:id="1100687260">
              <w:marLeft w:val="0"/>
              <w:marRight w:val="0"/>
              <w:marTop w:val="0"/>
              <w:marBottom w:val="0"/>
              <w:divBdr>
                <w:top w:val="none" w:sz="0" w:space="0" w:color="auto"/>
                <w:left w:val="none" w:sz="0" w:space="0" w:color="auto"/>
                <w:bottom w:val="none" w:sz="0" w:space="0" w:color="auto"/>
                <w:right w:val="none" w:sz="0" w:space="0" w:color="auto"/>
              </w:divBdr>
            </w:div>
          </w:divsChild>
        </w:div>
        <w:div w:id="458568329">
          <w:marLeft w:val="0"/>
          <w:marRight w:val="0"/>
          <w:marTop w:val="0"/>
          <w:marBottom w:val="0"/>
          <w:divBdr>
            <w:top w:val="none" w:sz="0" w:space="0" w:color="auto"/>
            <w:left w:val="none" w:sz="0" w:space="0" w:color="auto"/>
            <w:bottom w:val="none" w:sz="0" w:space="0" w:color="auto"/>
            <w:right w:val="none" w:sz="0" w:space="0" w:color="auto"/>
          </w:divBdr>
          <w:divsChild>
            <w:div w:id="547882625">
              <w:marLeft w:val="0"/>
              <w:marRight w:val="0"/>
              <w:marTop w:val="0"/>
              <w:marBottom w:val="0"/>
              <w:divBdr>
                <w:top w:val="none" w:sz="0" w:space="0" w:color="auto"/>
                <w:left w:val="none" w:sz="0" w:space="0" w:color="auto"/>
                <w:bottom w:val="none" w:sz="0" w:space="0" w:color="auto"/>
                <w:right w:val="none" w:sz="0" w:space="0" w:color="auto"/>
              </w:divBdr>
            </w:div>
          </w:divsChild>
        </w:div>
        <w:div w:id="466974798">
          <w:marLeft w:val="0"/>
          <w:marRight w:val="0"/>
          <w:marTop w:val="0"/>
          <w:marBottom w:val="0"/>
          <w:divBdr>
            <w:top w:val="none" w:sz="0" w:space="0" w:color="auto"/>
            <w:left w:val="none" w:sz="0" w:space="0" w:color="auto"/>
            <w:bottom w:val="none" w:sz="0" w:space="0" w:color="auto"/>
            <w:right w:val="none" w:sz="0" w:space="0" w:color="auto"/>
          </w:divBdr>
          <w:divsChild>
            <w:div w:id="647830247">
              <w:marLeft w:val="0"/>
              <w:marRight w:val="0"/>
              <w:marTop w:val="0"/>
              <w:marBottom w:val="0"/>
              <w:divBdr>
                <w:top w:val="none" w:sz="0" w:space="0" w:color="auto"/>
                <w:left w:val="none" w:sz="0" w:space="0" w:color="auto"/>
                <w:bottom w:val="none" w:sz="0" w:space="0" w:color="auto"/>
                <w:right w:val="none" w:sz="0" w:space="0" w:color="auto"/>
              </w:divBdr>
            </w:div>
          </w:divsChild>
        </w:div>
        <w:div w:id="477649407">
          <w:marLeft w:val="0"/>
          <w:marRight w:val="0"/>
          <w:marTop w:val="0"/>
          <w:marBottom w:val="0"/>
          <w:divBdr>
            <w:top w:val="none" w:sz="0" w:space="0" w:color="auto"/>
            <w:left w:val="none" w:sz="0" w:space="0" w:color="auto"/>
            <w:bottom w:val="none" w:sz="0" w:space="0" w:color="auto"/>
            <w:right w:val="none" w:sz="0" w:space="0" w:color="auto"/>
          </w:divBdr>
          <w:divsChild>
            <w:div w:id="304630907">
              <w:marLeft w:val="0"/>
              <w:marRight w:val="0"/>
              <w:marTop w:val="0"/>
              <w:marBottom w:val="0"/>
              <w:divBdr>
                <w:top w:val="none" w:sz="0" w:space="0" w:color="auto"/>
                <w:left w:val="none" w:sz="0" w:space="0" w:color="auto"/>
                <w:bottom w:val="none" w:sz="0" w:space="0" w:color="auto"/>
                <w:right w:val="none" w:sz="0" w:space="0" w:color="auto"/>
              </w:divBdr>
            </w:div>
          </w:divsChild>
        </w:div>
        <w:div w:id="486434032">
          <w:marLeft w:val="0"/>
          <w:marRight w:val="0"/>
          <w:marTop w:val="0"/>
          <w:marBottom w:val="0"/>
          <w:divBdr>
            <w:top w:val="none" w:sz="0" w:space="0" w:color="auto"/>
            <w:left w:val="none" w:sz="0" w:space="0" w:color="auto"/>
            <w:bottom w:val="none" w:sz="0" w:space="0" w:color="auto"/>
            <w:right w:val="none" w:sz="0" w:space="0" w:color="auto"/>
          </w:divBdr>
          <w:divsChild>
            <w:div w:id="1948198291">
              <w:marLeft w:val="0"/>
              <w:marRight w:val="0"/>
              <w:marTop w:val="0"/>
              <w:marBottom w:val="0"/>
              <w:divBdr>
                <w:top w:val="none" w:sz="0" w:space="0" w:color="auto"/>
                <w:left w:val="none" w:sz="0" w:space="0" w:color="auto"/>
                <w:bottom w:val="none" w:sz="0" w:space="0" w:color="auto"/>
                <w:right w:val="none" w:sz="0" w:space="0" w:color="auto"/>
              </w:divBdr>
            </w:div>
          </w:divsChild>
        </w:div>
        <w:div w:id="488592201">
          <w:marLeft w:val="0"/>
          <w:marRight w:val="0"/>
          <w:marTop w:val="0"/>
          <w:marBottom w:val="0"/>
          <w:divBdr>
            <w:top w:val="none" w:sz="0" w:space="0" w:color="auto"/>
            <w:left w:val="none" w:sz="0" w:space="0" w:color="auto"/>
            <w:bottom w:val="none" w:sz="0" w:space="0" w:color="auto"/>
            <w:right w:val="none" w:sz="0" w:space="0" w:color="auto"/>
          </w:divBdr>
          <w:divsChild>
            <w:div w:id="2080445045">
              <w:marLeft w:val="0"/>
              <w:marRight w:val="0"/>
              <w:marTop w:val="0"/>
              <w:marBottom w:val="0"/>
              <w:divBdr>
                <w:top w:val="none" w:sz="0" w:space="0" w:color="auto"/>
                <w:left w:val="none" w:sz="0" w:space="0" w:color="auto"/>
                <w:bottom w:val="none" w:sz="0" w:space="0" w:color="auto"/>
                <w:right w:val="none" w:sz="0" w:space="0" w:color="auto"/>
              </w:divBdr>
            </w:div>
          </w:divsChild>
        </w:div>
        <w:div w:id="492070975">
          <w:marLeft w:val="0"/>
          <w:marRight w:val="0"/>
          <w:marTop w:val="0"/>
          <w:marBottom w:val="0"/>
          <w:divBdr>
            <w:top w:val="none" w:sz="0" w:space="0" w:color="auto"/>
            <w:left w:val="none" w:sz="0" w:space="0" w:color="auto"/>
            <w:bottom w:val="none" w:sz="0" w:space="0" w:color="auto"/>
            <w:right w:val="none" w:sz="0" w:space="0" w:color="auto"/>
          </w:divBdr>
          <w:divsChild>
            <w:div w:id="1527675873">
              <w:marLeft w:val="0"/>
              <w:marRight w:val="0"/>
              <w:marTop w:val="0"/>
              <w:marBottom w:val="0"/>
              <w:divBdr>
                <w:top w:val="none" w:sz="0" w:space="0" w:color="auto"/>
                <w:left w:val="none" w:sz="0" w:space="0" w:color="auto"/>
                <w:bottom w:val="none" w:sz="0" w:space="0" w:color="auto"/>
                <w:right w:val="none" w:sz="0" w:space="0" w:color="auto"/>
              </w:divBdr>
            </w:div>
          </w:divsChild>
        </w:div>
        <w:div w:id="494344087">
          <w:marLeft w:val="0"/>
          <w:marRight w:val="0"/>
          <w:marTop w:val="0"/>
          <w:marBottom w:val="0"/>
          <w:divBdr>
            <w:top w:val="none" w:sz="0" w:space="0" w:color="auto"/>
            <w:left w:val="none" w:sz="0" w:space="0" w:color="auto"/>
            <w:bottom w:val="none" w:sz="0" w:space="0" w:color="auto"/>
            <w:right w:val="none" w:sz="0" w:space="0" w:color="auto"/>
          </w:divBdr>
          <w:divsChild>
            <w:div w:id="1603951356">
              <w:marLeft w:val="0"/>
              <w:marRight w:val="0"/>
              <w:marTop w:val="0"/>
              <w:marBottom w:val="0"/>
              <w:divBdr>
                <w:top w:val="none" w:sz="0" w:space="0" w:color="auto"/>
                <w:left w:val="none" w:sz="0" w:space="0" w:color="auto"/>
                <w:bottom w:val="none" w:sz="0" w:space="0" w:color="auto"/>
                <w:right w:val="none" w:sz="0" w:space="0" w:color="auto"/>
              </w:divBdr>
            </w:div>
          </w:divsChild>
        </w:div>
        <w:div w:id="495001117">
          <w:marLeft w:val="0"/>
          <w:marRight w:val="0"/>
          <w:marTop w:val="0"/>
          <w:marBottom w:val="0"/>
          <w:divBdr>
            <w:top w:val="none" w:sz="0" w:space="0" w:color="auto"/>
            <w:left w:val="none" w:sz="0" w:space="0" w:color="auto"/>
            <w:bottom w:val="none" w:sz="0" w:space="0" w:color="auto"/>
            <w:right w:val="none" w:sz="0" w:space="0" w:color="auto"/>
          </w:divBdr>
          <w:divsChild>
            <w:div w:id="1478499748">
              <w:marLeft w:val="0"/>
              <w:marRight w:val="0"/>
              <w:marTop w:val="0"/>
              <w:marBottom w:val="0"/>
              <w:divBdr>
                <w:top w:val="none" w:sz="0" w:space="0" w:color="auto"/>
                <w:left w:val="none" w:sz="0" w:space="0" w:color="auto"/>
                <w:bottom w:val="none" w:sz="0" w:space="0" w:color="auto"/>
                <w:right w:val="none" w:sz="0" w:space="0" w:color="auto"/>
              </w:divBdr>
            </w:div>
          </w:divsChild>
        </w:div>
        <w:div w:id="506141649">
          <w:marLeft w:val="0"/>
          <w:marRight w:val="0"/>
          <w:marTop w:val="0"/>
          <w:marBottom w:val="0"/>
          <w:divBdr>
            <w:top w:val="none" w:sz="0" w:space="0" w:color="auto"/>
            <w:left w:val="none" w:sz="0" w:space="0" w:color="auto"/>
            <w:bottom w:val="none" w:sz="0" w:space="0" w:color="auto"/>
            <w:right w:val="none" w:sz="0" w:space="0" w:color="auto"/>
          </w:divBdr>
          <w:divsChild>
            <w:div w:id="1265576350">
              <w:marLeft w:val="0"/>
              <w:marRight w:val="0"/>
              <w:marTop w:val="0"/>
              <w:marBottom w:val="0"/>
              <w:divBdr>
                <w:top w:val="none" w:sz="0" w:space="0" w:color="auto"/>
                <w:left w:val="none" w:sz="0" w:space="0" w:color="auto"/>
                <w:bottom w:val="none" w:sz="0" w:space="0" w:color="auto"/>
                <w:right w:val="none" w:sz="0" w:space="0" w:color="auto"/>
              </w:divBdr>
            </w:div>
          </w:divsChild>
        </w:div>
        <w:div w:id="509878422">
          <w:marLeft w:val="0"/>
          <w:marRight w:val="0"/>
          <w:marTop w:val="0"/>
          <w:marBottom w:val="0"/>
          <w:divBdr>
            <w:top w:val="none" w:sz="0" w:space="0" w:color="auto"/>
            <w:left w:val="none" w:sz="0" w:space="0" w:color="auto"/>
            <w:bottom w:val="none" w:sz="0" w:space="0" w:color="auto"/>
            <w:right w:val="none" w:sz="0" w:space="0" w:color="auto"/>
          </w:divBdr>
          <w:divsChild>
            <w:div w:id="1613516102">
              <w:marLeft w:val="0"/>
              <w:marRight w:val="0"/>
              <w:marTop w:val="0"/>
              <w:marBottom w:val="0"/>
              <w:divBdr>
                <w:top w:val="none" w:sz="0" w:space="0" w:color="auto"/>
                <w:left w:val="none" w:sz="0" w:space="0" w:color="auto"/>
                <w:bottom w:val="none" w:sz="0" w:space="0" w:color="auto"/>
                <w:right w:val="none" w:sz="0" w:space="0" w:color="auto"/>
              </w:divBdr>
            </w:div>
          </w:divsChild>
        </w:div>
        <w:div w:id="513501893">
          <w:marLeft w:val="0"/>
          <w:marRight w:val="0"/>
          <w:marTop w:val="0"/>
          <w:marBottom w:val="0"/>
          <w:divBdr>
            <w:top w:val="none" w:sz="0" w:space="0" w:color="auto"/>
            <w:left w:val="none" w:sz="0" w:space="0" w:color="auto"/>
            <w:bottom w:val="none" w:sz="0" w:space="0" w:color="auto"/>
            <w:right w:val="none" w:sz="0" w:space="0" w:color="auto"/>
          </w:divBdr>
          <w:divsChild>
            <w:div w:id="1949659341">
              <w:marLeft w:val="0"/>
              <w:marRight w:val="0"/>
              <w:marTop w:val="0"/>
              <w:marBottom w:val="0"/>
              <w:divBdr>
                <w:top w:val="none" w:sz="0" w:space="0" w:color="auto"/>
                <w:left w:val="none" w:sz="0" w:space="0" w:color="auto"/>
                <w:bottom w:val="none" w:sz="0" w:space="0" w:color="auto"/>
                <w:right w:val="none" w:sz="0" w:space="0" w:color="auto"/>
              </w:divBdr>
            </w:div>
          </w:divsChild>
        </w:div>
        <w:div w:id="523905647">
          <w:marLeft w:val="0"/>
          <w:marRight w:val="0"/>
          <w:marTop w:val="0"/>
          <w:marBottom w:val="0"/>
          <w:divBdr>
            <w:top w:val="none" w:sz="0" w:space="0" w:color="auto"/>
            <w:left w:val="none" w:sz="0" w:space="0" w:color="auto"/>
            <w:bottom w:val="none" w:sz="0" w:space="0" w:color="auto"/>
            <w:right w:val="none" w:sz="0" w:space="0" w:color="auto"/>
          </w:divBdr>
          <w:divsChild>
            <w:div w:id="615874523">
              <w:marLeft w:val="0"/>
              <w:marRight w:val="0"/>
              <w:marTop w:val="0"/>
              <w:marBottom w:val="0"/>
              <w:divBdr>
                <w:top w:val="none" w:sz="0" w:space="0" w:color="auto"/>
                <w:left w:val="none" w:sz="0" w:space="0" w:color="auto"/>
                <w:bottom w:val="none" w:sz="0" w:space="0" w:color="auto"/>
                <w:right w:val="none" w:sz="0" w:space="0" w:color="auto"/>
              </w:divBdr>
            </w:div>
          </w:divsChild>
        </w:div>
        <w:div w:id="534193356">
          <w:marLeft w:val="0"/>
          <w:marRight w:val="0"/>
          <w:marTop w:val="0"/>
          <w:marBottom w:val="0"/>
          <w:divBdr>
            <w:top w:val="none" w:sz="0" w:space="0" w:color="auto"/>
            <w:left w:val="none" w:sz="0" w:space="0" w:color="auto"/>
            <w:bottom w:val="none" w:sz="0" w:space="0" w:color="auto"/>
            <w:right w:val="none" w:sz="0" w:space="0" w:color="auto"/>
          </w:divBdr>
          <w:divsChild>
            <w:div w:id="969700734">
              <w:marLeft w:val="0"/>
              <w:marRight w:val="0"/>
              <w:marTop w:val="0"/>
              <w:marBottom w:val="0"/>
              <w:divBdr>
                <w:top w:val="none" w:sz="0" w:space="0" w:color="auto"/>
                <w:left w:val="none" w:sz="0" w:space="0" w:color="auto"/>
                <w:bottom w:val="none" w:sz="0" w:space="0" w:color="auto"/>
                <w:right w:val="none" w:sz="0" w:space="0" w:color="auto"/>
              </w:divBdr>
            </w:div>
          </w:divsChild>
        </w:div>
        <w:div w:id="538854824">
          <w:marLeft w:val="0"/>
          <w:marRight w:val="0"/>
          <w:marTop w:val="0"/>
          <w:marBottom w:val="0"/>
          <w:divBdr>
            <w:top w:val="none" w:sz="0" w:space="0" w:color="auto"/>
            <w:left w:val="none" w:sz="0" w:space="0" w:color="auto"/>
            <w:bottom w:val="none" w:sz="0" w:space="0" w:color="auto"/>
            <w:right w:val="none" w:sz="0" w:space="0" w:color="auto"/>
          </w:divBdr>
          <w:divsChild>
            <w:div w:id="828979431">
              <w:marLeft w:val="0"/>
              <w:marRight w:val="0"/>
              <w:marTop w:val="0"/>
              <w:marBottom w:val="0"/>
              <w:divBdr>
                <w:top w:val="none" w:sz="0" w:space="0" w:color="auto"/>
                <w:left w:val="none" w:sz="0" w:space="0" w:color="auto"/>
                <w:bottom w:val="none" w:sz="0" w:space="0" w:color="auto"/>
                <w:right w:val="none" w:sz="0" w:space="0" w:color="auto"/>
              </w:divBdr>
            </w:div>
          </w:divsChild>
        </w:div>
        <w:div w:id="549804200">
          <w:marLeft w:val="0"/>
          <w:marRight w:val="0"/>
          <w:marTop w:val="0"/>
          <w:marBottom w:val="0"/>
          <w:divBdr>
            <w:top w:val="none" w:sz="0" w:space="0" w:color="auto"/>
            <w:left w:val="none" w:sz="0" w:space="0" w:color="auto"/>
            <w:bottom w:val="none" w:sz="0" w:space="0" w:color="auto"/>
            <w:right w:val="none" w:sz="0" w:space="0" w:color="auto"/>
          </w:divBdr>
          <w:divsChild>
            <w:div w:id="562254004">
              <w:marLeft w:val="0"/>
              <w:marRight w:val="0"/>
              <w:marTop w:val="0"/>
              <w:marBottom w:val="0"/>
              <w:divBdr>
                <w:top w:val="none" w:sz="0" w:space="0" w:color="auto"/>
                <w:left w:val="none" w:sz="0" w:space="0" w:color="auto"/>
                <w:bottom w:val="none" w:sz="0" w:space="0" w:color="auto"/>
                <w:right w:val="none" w:sz="0" w:space="0" w:color="auto"/>
              </w:divBdr>
            </w:div>
            <w:div w:id="1416979954">
              <w:marLeft w:val="0"/>
              <w:marRight w:val="0"/>
              <w:marTop w:val="0"/>
              <w:marBottom w:val="0"/>
              <w:divBdr>
                <w:top w:val="none" w:sz="0" w:space="0" w:color="auto"/>
                <w:left w:val="none" w:sz="0" w:space="0" w:color="auto"/>
                <w:bottom w:val="none" w:sz="0" w:space="0" w:color="auto"/>
                <w:right w:val="none" w:sz="0" w:space="0" w:color="auto"/>
              </w:divBdr>
            </w:div>
          </w:divsChild>
        </w:div>
        <w:div w:id="551500828">
          <w:marLeft w:val="0"/>
          <w:marRight w:val="0"/>
          <w:marTop w:val="0"/>
          <w:marBottom w:val="0"/>
          <w:divBdr>
            <w:top w:val="none" w:sz="0" w:space="0" w:color="auto"/>
            <w:left w:val="none" w:sz="0" w:space="0" w:color="auto"/>
            <w:bottom w:val="none" w:sz="0" w:space="0" w:color="auto"/>
            <w:right w:val="none" w:sz="0" w:space="0" w:color="auto"/>
          </w:divBdr>
          <w:divsChild>
            <w:div w:id="787241174">
              <w:marLeft w:val="0"/>
              <w:marRight w:val="0"/>
              <w:marTop w:val="0"/>
              <w:marBottom w:val="0"/>
              <w:divBdr>
                <w:top w:val="none" w:sz="0" w:space="0" w:color="auto"/>
                <w:left w:val="none" w:sz="0" w:space="0" w:color="auto"/>
                <w:bottom w:val="none" w:sz="0" w:space="0" w:color="auto"/>
                <w:right w:val="none" w:sz="0" w:space="0" w:color="auto"/>
              </w:divBdr>
            </w:div>
          </w:divsChild>
        </w:div>
        <w:div w:id="579406500">
          <w:marLeft w:val="0"/>
          <w:marRight w:val="0"/>
          <w:marTop w:val="0"/>
          <w:marBottom w:val="0"/>
          <w:divBdr>
            <w:top w:val="none" w:sz="0" w:space="0" w:color="auto"/>
            <w:left w:val="none" w:sz="0" w:space="0" w:color="auto"/>
            <w:bottom w:val="none" w:sz="0" w:space="0" w:color="auto"/>
            <w:right w:val="none" w:sz="0" w:space="0" w:color="auto"/>
          </w:divBdr>
          <w:divsChild>
            <w:div w:id="377969845">
              <w:marLeft w:val="0"/>
              <w:marRight w:val="0"/>
              <w:marTop w:val="0"/>
              <w:marBottom w:val="0"/>
              <w:divBdr>
                <w:top w:val="none" w:sz="0" w:space="0" w:color="auto"/>
                <w:left w:val="none" w:sz="0" w:space="0" w:color="auto"/>
                <w:bottom w:val="none" w:sz="0" w:space="0" w:color="auto"/>
                <w:right w:val="none" w:sz="0" w:space="0" w:color="auto"/>
              </w:divBdr>
            </w:div>
          </w:divsChild>
        </w:div>
        <w:div w:id="587931845">
          <w:marLeft w:val="0"/>
          <w:marRight w:val="0"/>
          <w:marTop w:val="0"/>
          <w:marBottom w:val="0"/>
          <w:divBdr>
            <w:top w:val="none" w:sz="0" w:space="0" w:color="auto"/>
            <w:left w:val="none" w:sz="0" w:space="0" w:color="auto"/>
            <w:bottom w:val="none" w:sz="0" w:space="0" w:color="auto"/>
            <w:right w:val="none" w:sz="0" w:space="0" w:color="auto"/>
          </w:divBdr>
          <w:divsChild>
            <w:div w:id="1694916992">
              <w:marLeft w:val="0"/>
              <w:marRight w:val="0"/>
              <w:marTop w:val="0"/>
              <w:marBottom w:val="0"/>
              <w:divBdr>
                <w:top w:val="none" w:sz="0" w:space="0" w:color="auto"/>
                <w:left w:val="none" w:sz="0" w:space="0" w:color="auto"/>
                <w:bottom w:val="none" w:sz="0" w:space="0" w:color="auto"/>
                <w:right w:val="none" w:sz="0" w:space="0" w:color="auto"/>
              </w:divBdr>
            </w:div>
          </w:divsChild>
        </w:div>
        <w:div w:id="591209026">
          <w:marLeft w:val="0"/>
          <w:marRight w:val="0"/>
          <w:marTop w:val="0"/>
          <w:marBottom w:val="0"/>
          <w:divBdr>
            <w:top w:val="none" w:sz="0" w:space="0" w:color="auto"/>
            <w:left w:val="none" w:sz="0" w:space="0" w:color="auto"/>
            <w:bottom w:val="none" w:sz="0" w:space="0" w:color="auto"/>
            <w:right w:val="none" w:sz="0" w:space="0" w:color="auto"/>
          </w:divBdr>
          <w:divsChild>
            <w:div w:id="458301153">
              <w:marLeft w:val="0"/>
              <w:marRight w:val="0"/>
              <w:marTop w:val="0"/>
              <w:marBottom w:val="0"/>
              <w:divBdr>
                <w:top w:val="none" w:sz="0" w:space="0" w:color="auto"/>
                <w:left w:val="none" w:sz="0" w:space="0" w:color="auto"/>
                <w:bottom w:val="none" w:sz="0" w:space="0" w:color="auto"/>
                <w:right w:val="none" w:sz="0" w:space="0" w:color="auto"/>
              </w:divBdr>
            </w:div>
          </w:divsChild>
        </w:div>
        <w:div w:id="591401255">
          <w:marLeft w:val="0"/>
          <w:marRight w:val="0"/>
          <w:marTop w:val="0"/>
          <w:marBottom w:val="0"/>
          <w:divBdr>
            <w:top w:val="none" w:sz="0" w:space="0" w:color="auto"/>
            <w:left w:val="none" w:sz="0" w:space="0" w:color="auto"/>
            <w:bottom w:val="none" w:sz="0" w:space="0" w:color="auto"/>
            <w:right w:val="none" w:sz="0" w:space="0" w:color="auto"/>
          </w:divBdr>
          <w:divsChild>
            <w:div w:id="1771777715">
              <w:marLeft w:val="0"/>
              <w:marRight w:val="0"/>
              <w:marTop w:val="0"/>
              <w:marBottom w:val="0"/>
              <w:divBdr>
                <w:top w:val="none" w:sz="0" w:space="0" w:color="auto"/>
                <w:left w:val="none" w:sz="0" w:space="0" w:color="auto"/>
                <w:bottom w:val="none" w:sz="0" w:space="0" w:color="auto"/>
                <w:right w:val="none" w:sz="0" w:space="0" w:color="auto"/>
              </w:divBdr>
            </w:div>
          </w:divsChild>
        </w:div>
        <w:div w:id="608778018">
          <w:marLeft w:val="0"/>
          <w:marRight w:val="0"/>
          <w:marTop w:val="0"/>
          <w:marBottom w:val="0"/>
          <w:divBdr>
            <w:top w:val="none" w:sz="0" w:space="0" w:color="auto"/>
            <w:left w:val="none" w:sz="0" w:space="0" w:color="auto"/>
            <w:bottom w:val="none" w:sz="0" w:space="0" w:color="auto"/>
            <w:right w:val="none" w:sz="0" w:space="0" w:color="auto"/>
          </w:divBdr>
          <w:divsChild>
            <w:div w:id="2133089911">
              <w:marLeft w:val="0"/>
              <w:marRight w:val="0"/>
              <w:marTop w:val="0"/>
              <w:marBottom w:val="0"/>
              <w:divBdr>
                <w:top w:val="none" w:sz="0" w:space="0" w:color="auto"/>
                <w:left w:val="none" w:sz="0" w:space="0" w:color="auto"/>
                <w:bottom w:val="none" w:sz="0" w:space="0" w:color="auto"/>
                <w:right w:val="none" w:sz="0" w:space="0" w:color="auto"/>
              </w:divBdr>
            </w:div>
          </w:divsChild>
        </w:div>
        <w:div w:id="609967524">
          <w:marLeft w:val="0"/>
          <w:marRight w:val="0"/>
          <w:marTop w:val="0"/>
          <w:marBottom w:val="0"/>
          <w:divBdr>
            <w:top w:val="none" w:sz="0" w:space="0" w:color="auto"/>
            <w:left w:val="none" w:sz="0" w:space="0" w:color="auto"/>
            <w:bottom w:val="none" w:sz="0" w:space="0" w:color="auto"/>
            <w:right w:val="none" w:sz="0" w:space="0" w:color="auto"/>
          </w:divBdr>
          <w:divsChild>
            <w:div w:id="847061142">
              <w:marLeft w:val="0"/>
              <w:marRight w:val="0"/>
              <w:marTop w:val="0"/>
              <w:marBottom w:val="0"/>
              <w:divBdr>
                <w:top w:val="none" w:sz="0" w:space="0" w:color="auto"/>
                <w:left w:val="none" w:sz="0" w:space="0" w:color="auto"/>
                <w:bottom w:val="none" w:sz="0" w:space="0" w:color="auto"/>
                <w:right w:val="none" w:sz="0" w:space="0" w:color="auto"/>
              </w:divBdr>
            </w:div>
          </w:divsChild>
        </w:div>
        <w:div w:id="612325608">
          <w:marLeft w:val="0"/>
          <w:marRight w:val="0"/>
          <w:marTop w:val="0"/>
          <w:marBottom w:val="0"/>
          <w:divBdr>
            <w:top w:val="none" w:sz="0" w:space="0" w:color="auto"/>
            <w:left w:val="none" w:sz="0" w:space="0" w:color="auto"/>
            <w:bottom w:val="none" w:sz="0" w:space="0" w:color="auto"/>
            <w:right w:val="none" w:sz="0" w:space="0" w:color="auto"/>
          </w:divBdr>
          <w:divsChild>
            <w:div w:id="244654010">
              <w:marLeft w:val="0"/>
              <w:marRight w:val="0"/>
              <w:marTop w:val="0"/>
              <w:marBottom w:val="0"/>
              <w:divBdr>
                <w:top w:val="none" w:sz="0" w:space="0" w:color="auto"/>
                <w:left w:val="none" w:sz="0" w:space="0" w:color="auto"/>
                <w:bottom w:val="none" w:sz="0" w:space="0" w:color="auto"/>
                <w:right w:val="none" w:sz="0" w:space="0" w:color="auto"/>
              </w:divBdr>
            </w:div>
          </w:divsChild>
        </w:div>
        <w:div w:id="617444868">
          <w:marLeft w:val="0"/>
          <w:marRight w:val="0"/>
          <w:marTop w:val="0"/>
          <w:marBottom w:val="0"/>
          <w:divBdr>
            <w:top w:val="none" w:sz="0" w:space="0" w:color="auto"/>
            <w:left w:val="none" w:sz="0" w:space="0" w:color="auto"/>
            <w:bottom w:val="none" w:sz="0" w:space="0" w:color="auto"/>
            <w:right w:val="none" w:sz="0" w:space="0" w:color="auto"/>
          </w:divBdr>
          <w:divsChild>
            <w:div w:id="1442651687">
              <w:marLeft w:val="0"/>
              <w:marRight w:val="0"/>
              <w:marTop w:val="0"/>
              <w:marBottom w:val="0"/>
              <w:divBdr>
                <w:top w:val="none" w:sz="0" w:space="0" w:color="auto"/>
                <w:left w:val="none" w:sz="0" w:space="0" w:color="auto"/>
                <w:bottom w:val="none" w:sz="0" w:space="0" w:color="auto"/>
                <w:right w:val="none" w:sz="0" w:space="0" w:color="auto"/>
              </w:divBdr>
            </w:div>
            <w:div w:id="1602761889">
              <w:marLeft w:val="0"/>
              <w:marRight w:val="0"/>
              <w:marTop w:val="0"/>
              <w:marBottom w:val="0"/>
              <w:divBdr>
                <w:top w:val="none" w:sz="0" w:space="0" w:color="auto"/>
                <w:left w:val="none" w:sz="0" w:space="0" w:color="auto"/>
                <w:bottom w:val="none" w:sz="0" w:space="0" w:color="auto"/>
                <w:right w:val="none" w:sz="0" w:space="0" w:color="auto"/>
              </w:divBdr>
            </w:div>
          </w:divsChild>
        </w:div>
        <w:div w:id="618342775">
          <w:marLeft w:val="0"/>
          <w:marRight w:val="0"/>
          <w:marTop w:val="0"/>
          <w:marBottom w:val="0"/>
          <w:divBdr>
            <w:top w:val="none" w:sz="0" w:space="0" w:color="auto"/>
            <w:left w:val="none" w:sz="0" w:space="0" w:color="auto"/>
            <w:bottom w:val="none" w:sz="0" w:space="0" w:color="auto"/>
            <w:right w:val="none" w:sz="0" w:space="0" w:color="auto"/>
          </w:divBdr>
          <w:divsChild>
            <w:div w:id="182594734">
              <w:marLeft w:val="0"/>
              <w:marRight w:val="0"/>
              <w:marTop w:val="0"/>
              <w:marBottom w:val="0"/>
              <w:divBdr>
                <w:top w:val="none" w:sz="0" w:space="0" w:color="auto"/>
                <w:left w:val="none" w:sz="0" w:space="0" w:color="auto"/>
                <w:bottom w:val="none" w:sz="0" w:space="0" w:color="auto"/>
                <w:right w:val="none" w:sz="0" w:space="0" w:color="auto"/>
              </w:divBdr>
            </w:div>
          </w:divsChild>
        </w:div>
        <w:div w:id="619653214">
          <w:marLeft w:val="0"/>
          <w:marRight w:val="0"/>
          <w:marTop w:val="0"/>
          <w:marBottom w:val="0"/>
          <w:divBdr>
            <w:top w:val="none" w:sz="0" w:space="0" w:color="auto"/>
            <w:left w:val="none" w:sz="0" w:space="0" w:color="auto"/>
            <w:bottom w:val="none" w:sz="0" w:space="0" w:color="auto"/>
            <w:right w:val="none" w:sz="0" w:space="0" w:color="auto"/>
          </w:divBdr>
          <w:divsChild>
            <w:div w:id="62683969">
              <w:marLeft w:val="0"/>
              <w:marRight w:val="0"/>
              <w:marTop w:val="0"/>
              <w:marBottom w:val="0"/>
              <w:divBdr>
                <w:top w:val="none" w:sz="0" w:space="0" w:color="auto"/>
                <w:left w:val="none" w:sz="0" w:space="0" w:color="auto"/>
                <w:bottom w:val="none" w:sz="0" w:space="0" w:color="auto"/>
                <w:right w:val="none" w:sz="0" w:space="0" w:color="auto"/>
              </w:divBdr>
            </w:div>
          </w:divsChild>
        </w:div>
        <w:div w:id="625504356">
          <w:marLeft w:val="0"/>
          <w:marRight w:val="0"/>
          <w:marTop w:val="0"/>
          <w:marBottom w:val="0"/>
          <w:divBdr>
            <w:top w:val="none" w:sz="0" w:space="0" w:color="auto"/>
            <w:left w:val="none" w:sz="0" w:space="0" w:color="auto"/>
            <w:bottom w:val="none" w:sz="0" w:space="0" w:color="auto"/>
            <w:right w:val="none" w:sz="0" w:space="0" w:color="auto"/>
          </w:divBdr>
          <w:divsChild>
            <w:div w:id="1319379411">
              <w:marLeft w:val="0"/>
              <w:marRight w:val="0"/>
              <w:marTop w:val="0"/>
              <w:marBottom w:val="0"/>
              <w:divBdr>
                <w:top w:val="none" w:sz="0" w:space="0" w:color="auto"/>
                <w:left w:val="none" w:sz="0" w:space="0" w:color="auto"/>
                <w:bottom w:val="none" w:sz="0" w:space="0" w:color="auto"/>
                <w:right w:val="none" w:sz="0" w:space="0" w:color="auto"/>
              </w:divBdr>
            </w:div>
            <w:div w:id="1429153457">
              <w:marLeft w:val="0"/>
              <w:marRight w:val="0"/>
              <w:marTop w:val="0"/>
              <w:marBottom w:val="0"/>
              <w:divBdr>
                <w:top w:val="none" w:sz="0" w:space="0" w:color="auto"/>
                <w:left w:val="none" w:sz="0" w:space="0" w:color="auto"/>
                <w:bottom w:val="none" w:sz="0" w:space="0" w:color="auto"/>
                <w:right w:val="none" w:sz="0" w:space="0" w:color="auto"/>
              </w:divBdr>
            </w:div>
            <w:div w:id="1875387710">
              <w:marLeft w:val="0"/>
              <w:marRight w:val="0"/>
              <w:marTop w:val="0"/>
              <w:marBottom w:val="0"/>
              <w:divBdr>
                <w:top w:val="none" w:sz="0" w:space="0" w:color="auto"/>
                <w:left w:val="none" w:sz="0" w:space="0" w:color="auto"/>
                <w:bottom w:val="none" w:sz="0" w:space="0" w:color="auto"/>
                <w:right w:val="none" w:sz="0" w:space="0" w:color="auto"/>
              </w:divBdr>
              <w:divsChild>
                <w:div w:id="624772330">
                  <w:marLeft w:val="0"/>
                  <w:marRight w:val="0"/>
                  <w:marTop w:val="30"/>
                  <w:marBottom w:val="30"/>
                  <w:divBdr>
                    <w:top w:val="none" w:sz="0" w:space="0" w:color="auto"/>
                    <w:left w:val="none" w:sz="0" w:space="0" w:color="auto"/>
                    <w:bottom w:val="none" w:sz="0" w:space="0" w:color="auto"/>
                    <w:right w:val="none" w:sz="0" w:space="0" w:color="auto"/>
                  </w:divBdr>
                  <w:divsChild>
                    <w:div w:id="50926194">
                      <w:marLeft w:val="0"/>
                      <w:marRight w:val="0"/>
                      <w:marTop w:val="0"/>
                      <w:marBottom w:val="0"/>
                      <w:divBdr>
                        <w:top w:val="none" w:sz="0" w:space="0" w:color="auto"/>
                        <w:left w:val="none" w:sz="0" w:space="0" w:color="auto"/>
                        <w:bottom w:val="none" w:sz="0" w:space="0" w:color="auto"/>
                        <w:right w:val="none" w:sz="0" w:space="0" w:color="auto"/>
                      </w:divBdr>
                      <w:divsChild>
                        <w:div w:id="1978760504">
                          <w:marLeft w:val="0"/>
                          <w:marRight w:val="0"/>
                          <w:marTop w:val="0"/>
                          <w:marBottom w:val="0"/>
                          <w:divBdr>
                            <w:top w:val="none" w:sz="0" w:space="0" w:color="auto"/>
                            <w:left w:val="none" w:sz="0" w:space="0" w:color="auto"/>
                            <w:bottom w:val="none" w:sz="0" w:space="0" w:color="auto"/>
                            <w:right w:val="none" w:sz="0" w:space="0" w:color="auto"/>
                          </w:divBdr>
                        </w:div>
                      </w:divsChild>
                    </w:div>
                    <w:div w:id="301471853">
                      <w:marLeft w:val="0"/>
                      <w:marRight w:val="0"/>
                      <w:marTop w:val="0"/>
                      <w:marBottom w:val="0"/>
                      <w:divBdr>
                        <w:top w:val="none" w:sz="0" w:space="0" w:color="auto"/>
                        <w:left w:val="none" w:sz="0" w:space="0" w:color="auto"/>
                        <w:bottom w:val="none" w:sz="0" w:space="0" w:color="auto"/>
                        <w:right w:val="none" w:sz="0" w:space="0" w:color="auto"/>
                      </w:divBdr>
                      <w:divsChild>
                        <w:div w:id="1629122148">
                          <w:marLeft w:val="0"/>
                          <w:marRight w:val="0"/>
                          <w:marTop w:val="0"/>
                          <w:marBottom w:val="0"/>
                          <w:divBdr>
                            <w:top w:val="none" w:sz="0" w:space="0" w:color="auto"/>
                            <w:left w:val="none" w:sz="0" w:space="0" w:color="auto"/>
                            <w:bottom w:val="none" w:sz="0" w:space="0" w:color="auto"/>
                            <w:right w:val="none" w:sz="0" w:space="0" w:color="auto"/>
                          </w:divBdr>
                        </w:div>
                      </w:divsChild>
                    </w:div>
                    <w:div w:id="1251432607">
                      <w:marLeft w:val="0"/>
                      <w:marRight w:val="0"/>
                      <w:marTop w:val="0"/>
                      <w:marBottom w:val="0"/>
                      <w:divBdr>
                        <w:top w:val="none" w:sz="0" w:space="0" w:color="auto"/>
                        <w:left w:val="none" w:sz="0" w:space="0" w:color="auto"/>
                        <w:bottom w:val="none" w:sz="0" w:space="0" w:color="auto"/>
                        <w:right w:val="none" w:sz="0" w:space="0" w:color="auto"/>
                      </w:divBdr>
                      <w:divsChild>
                        <w:div w:id="862323671">
                          <w:marLeft w:val="0"/>
                          <w:marRight w:val="0"/>
                          <w:marTop w:val="0"/>
                          <w:marBottom w:val="0"/>
                          <w:divBdr>
                            <w:top w:val="none" w:sz="0" w:space="0" w:color="auto"/>
                            <w:left w:val="none" w:sz="0" w:space="0" w:color="auto"/>
                            <w:bottom w:val="none" w:sz="0" w:space="0" w:color="auto"/>
                            <w:right w:val="none" w:sz="0" w:space="0" w:color="auto"/>
                          </w:divBdr>
                        </w:div>
                      </w:divsChild>
                    </w:div>
                    <w:div w:id="1448548103">
                      <w:marLeft w:val="0"/>
                      <w:marRight w:val="0"/>
                      <w:marTop w:val="0"/>
                      <w:marBottom w:val="0"/>
                      <w:divBdr>
                        <w:top w:val="none" w:sz="0" w:space="0" w:color="auto"/>
                        <w:left w:val="none" w:sz="0" w:space="0" w:color="auto"/>
                        <w:bottom w:val="none" w:sz="0" w:space="0" w:color="auto"/>
                        <w:right w:val="none" w:sz="0" w:space="0" w:color="auto"/>
                      </w:divBdr>
                      <w:divsChild>
                        <w:div w:id="583104793">
                          <w:marLeft w:val="0"/>
                          <w:marRight w:val="0"/>
                          <w:marTop w:val="0"/>
                          <w:marBottom w:val="0"/>
                          <w:divBdr>
                            <w:top w:val="none" w:sz="0" w:space="0" w:color="auto"/>
                            <w:left w:val="none" w:sz="0" w:space="0" w:color="auto"/>
                            <w:bottom w:val="none" w:sz="0" w:space="0" w:color="auto"/>
                            <w:right w:val="none" w:sz="0" w:space="0" w:color="auto"/>
                          </w:divBdr>
                        </w:div>
                      </w:divsChild>
                    </w:div>
                    <w:div w:id="1490747640">
                      <w:marLeft w:val="0"/>
                      <w:marRight w:val="0"/>
                      <w:marTop w:val="0"/>
                      <w:marBottom w:val="0"/>
                      <w:divBdr>
                        <w:top w:val="none" w:sz="0" w:space="0" w:color="auto"/>
                        <w:left w:val="none" w:sz="0" w:space="0" w:color="auto"/>
                        <w:bottom w:val="none" w:sz="0" w:space="0" w:color="auto"/>
                        <w:right w:val="none" w:sz="0" w:space="0" w:color="auto"/>
                      </w:divBdr>
                      <w:divsChild>
                        <w:div w:id="311176698">
                          <w:marLeft w:val="0"/>
                          <w:marRight w:val="0"/>
                          <w:marTop w:val="0"/>
                          <w:marBottom w:val="0"/>
                          <w:divBdr>
                            <w:top w:val="none" w:sz="0" w:space="0" w:color="auto"/>
                            <w:left w:val="none" w:sz="0" w:space="0" w:color="auto"/>
                            <w:bottom w:val="none" w:sz="0" w:space="0" w:color="auto"/>
                            <w:right w:val="none" w:sz="0" w:space="0" w:color="auto"/>
                          </w:divBdr>
                        </w:div>
                      </w:divsChild>
                    </w:div>
                    <w:div w:id="1636835448">
                      <w:marLeft w:val="0"/>
                      <w:marRight w:val="0"/>
                      <w:marTop w:val="0"/>
                      <w:marBottom w:val="0"/>
                      <w:divBdr>
                        <w:top w:val="none" w:sz="0" w:space="0" w:color="auto"/>
                        <w:left w:val="none" w:sz="0" w:space="0" w:color="auto"/>
                        <w:bottom w:val="none" w:sz="0" w:space="0" w:color="auto"/>
                        <w:right w:val="none" w:sz="0" w:space="0" w:color="auto"/>
                      </w:divBdr>
                      <w:divsChild>
                        <w:div w:id="759302988">
                          <w:marLeft w:val="0"/>
                          <w:marRight w:val="0"/>
                          <w:marTop w:val="0"/>
                          <w:marBottom w:val="0"/>
                          <w:divBdr>
                            <w:top w:val="none" w:sz="0" w:space="0" w:color="auto"/>
                            <w:left w:val="none" w:sz="0" w:space="0" w:color="auto"/>
                            <w:bottom w:val="none" w:sz="0" w:space="0" w:color="auto"/>
                            <w:right w:val="none" w:sz="0" w:space="0" w:color="auto"/>
                          </w:divBdr>
                        </w:div>
                      </w:divsChild>
                    </w:div>
                    <w:div w:id="1857888584">
                      <w:marLeft w:val="0"/>
                      <w:marRight w:val="0"/>
                      <w:marTop w:val="0"/>
                      <w:marBottom w:val="0"/>
                      <w:divBdr>
                        <w:top w:val="none" w:sz="0" w:space="0" w:color="auto"/>
                        <w:left w:val="none" w:sz="0" w:space="0" w:color="auto"/>
                        <w:bottom w:val="none" w:sz="0" w:space="0" w:color="auto"/>
                        <w:right w:val="none" w:sz="0" w:space="0" w:color="auto"/>
                      </w:divBdr>
                      <w:divsChild>
                        <w:div w:id="1643004842">
                          <w:marLeft w:val="0"/>
                          <w:marRight w:val="0"/>
                          <w:marTop w:val="0"/>
                          <w:marBottom w:val="0"/>
                          <w:divBdr>
                            <w:top w:val="none" w:sz="0" w:space="0" w:color="auto"/>
                            <w:left w:val="none" w:sz="0" w:space="0" w:color="auto"/>
                            <w:bottom w:val="none" w:sz="0" w:space="0" w:color="auto"/>
                            <w:right w:val="none" w:sz="0" w:space="0" w:color="auto"/>
                          </w:divBdr>
                        </w:div>
                      </w:divsChild>
                    </w:div>
                    <w:div w:id="1862619599">
                      <w:marLeft w:val="0"/>
                      <w:marRight w:val="0"/>
                      <w:marTop w:val="0"/>
                      <w:marBottom w:val="0"/>
                      <w:divBdr>
                        <w:top w:val="none" w:sz="0" w:space="0" w:color="auto"/>
                        <w:left w:val="none" w:sz="0" w:space="0" w:color="auto"/>
                        <w:bottom w:val="none" w:sz="0" w:space="0" w:color="auto"/>
                        <w:right w:val="none" w:sz="0" w:space="0" w:color="auto"/>
                      </w:divBdr>
                      <w:divsChild>
                        <w:div w:id="5011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935843">
          <w:marLeft w:val="0"/>
          <w:marRight w:val="0"/>
          <w:marTop w:val="0"/>
          <w:marBottom w:val="0"/>
          <w:divBdr>
            <w:top w:val="none" w:sz="0" w:space="0" w:color="auto"/>
            <w:left w:val="none" w:sz="0" w:space="0" w:color="auto"/>
            <w:bottom w:val="none" w:sz="0" w:space="0" w:color="auto"/>
            <w:right w:val="none" w:sz="0" w:space="0" w:color="auto"/>
          </w:divBdr>
          <w:divsChild>
            <w:div w:id="560596239">
              <w:marLeft w:val="0"/>
              <w:marRight w:val="0"/>
              <w:marTop w:val="0"/>
              <w:marBottom w:val="0"/>
              <w:divBdr>
                <w:top w:val="none" w:sz="0" w:space="0" w:color="auto"/>
                <w:left w:val="none" w:sz="0" w:space="0" w:color="auto"/>
                <w:bottom w:val="none" w:sz="0" w:space="0" w:color="auto"/>
                <w:right w:val="none" w:sz="0" w:space="0" w:color="auto"/>
              </w:divBdr>
            </w:div>
          </w:divsChild>
        </w:div>
        <w:div w:id="627781008">
          <w:marLeft w:val="0"/>
          <w:marRight w:val="0"/>
          <w:marTop w:val="0"/>
          <w:marBottom w:val="0"/>
          <w:divBdr>
            <w:top w:val="none" w:sz="0" w:space="0" w:color="auto"/>
            <w:left w:val="none" w:sz="0" w:space="0" w:color="auto"/>
            <w:bottom w:val="none" w:sz="0" w:space="0" w:color="auto"/>
            <w:right w:val="none" w:sz="0" w:space="0" w:color="auto"/>
          </w:divBdr>
          <w:divsChild>
            <w:div w:id="899941480">
              <w:marLeft w:val="0"/>
              <w:marRight w:val="0"/>
              <w:marTop w:val="0"/>
              <w:marBottom w:val="0"/>
              <w:divBdr>
                <w:top w:val="none" w:sz="0" w:space="0" w:color="auto"/>
                <w:left w:val="none" w:sz="0" w:space="0" w:color="auto"/>
                <w:bottom w:val="none" w:sz="0" w:space="0" w:color="auto"/>
                <w:right w:val="none" w:sz="0" w:space="0" w:color="auto"/>
              </w:divBdr>
            </w:div>
          </w:divsChild>
        </w:div>
        <w:div w:id="630136248">
          <w:marLeft w:val="0"/>
          <w:marRight w:val="0"/>
          <w:marTop w:val="0"/>
          <w:marBottom w:val="0"/>
          <w:divBdr>
            <w:top w:val="none" w:sz="0" w:space="0" w:color="auto"/>
            <w:left w:val="none" w:sz="0" w:space="0" w:color="auto"/>
            <w:bottom w:val="none" w:sz="0" w:space="0" w:color="auto"/>
            <w:right w:val="none" w:sz="0" w:space="0" w:color="auto"/>
          </w:divBdr>
          <w:divsChild>
            <w:div w:id="165022632">
              <w:marLeft w:val="0"/>
              <w:marRight w:val="0"/>
              <w:marTop w:val="0"/>
              <w:marBottom w:val="0"/>
              <w:divBdr>
                <w:top w:val="none" w:sz="0" w:space="0" w:color="auto"/>
                <w:left w:val="none" w:sz="0" w:space="0" w:color="auto"/>
                <w:bottom w:val="none" w:sz="0" w:space="0" w:color="auto"/>
                <w:right w:val="none" w:sz="0" w:space="0" w:color="auto"/>
              </w:divBdr>
            </w:div>
          </w:divsChild>
        </w:div>
        <w:div w:id="648174057">
          <w:marLeft w:val="0"/>
          <w:marRight w:val="0"/>
          <w:marTop w:val="0"/>
          <w:marBottom w:val="0"/>
          <w:divBdr>
            <w:top w:val="none" w:sz="0" w:space="0" w:color="auto"/>
            <w:left w:val="none" w:sz="0" w:space="0" w:color="auto"/>
            <w:bottom w:val="none" w:sz="0" w:space="0" w:color="auto"/>
            <w:right w:val="none" w:sz="0" w:space="0" w:color="auto"/>
          </w:divBdr>
          <w:divsChild>
            <w:div w:id="1834444494">
              <w:marLeft w:val="0"/>
              <w:marRight w:val="0"/>
              <w:marTop w:val="0"/>
              <w:marBottom w:val="0"/>
              <w:divBdr>
                <w:top w:val="none" w:sz="0" w:space="0" w:color="auto"/>
                <w:left w:val="none" w:sz="0" w:space="0" w:color="auto"/>
                <w:bottom w:val="none" w:sz="0" w:space="0" w:color="auto"/>
                <w:right w:val="none" w:sz="0" w:space="0" w:color="auto"/>
              </w:divBdr>
            </w:div>
          </w:divsChild>
        </w:div>
        <w:div w:id="648284897">
          <w:marLeft w:val="0"/>
          <w:marRight w:val="0"/>
          <w:marTop w:val="0"/>
          <w:marBottom w:val="0"/>
          <w:divBdr>
            <w:top w:val="none" w:sz="0" w:space="0" w:color="auto"/>
            <w:left w:val="none" w:sz="0" w:space="0" w:color="auto"/>
            <w:bottom w:val="none" w:sz="0" w:space="0" w:color="auto"/>
            <w:right w:val="none" w:sz="0" w:space="0" w:color="auto"/>
          </w:divBdr>
          <w:divsChild>
            <w:div w:id="112556051">
              <w:marLeft w:val="0"/>
              <w:marRight w:val="0"/>
              <w:marTop w:val="0"/>
              <w:marBottom w:val="0"/>
              <w:divBdr>
                <w:top w:val="none" w:sz="0" w:space="0" w:color="auto"/>
                <w:left w:val="none" w:sz="0" w:space="0" w:color="auto"/>
                <w:bottom w:val="none" w:sz="0" w:space="0" w:color="auto"/>
                <w:right w:val="none" w:sz="0" w:space="0" w:color="auto"/>
              </w:divBdr>
            </w:div>
          </w:divsChild>
        </w:div>
        <w:div w:id="653880108">
          <w:marLeft w:val="0"/>
          <w:marRight w:val="0"/>
          <w:marTop w:val="0"/>
          <w:marBottom w:val="0"/>
          <w:divBdr>
            <w:top w:val="none" w:sz="0" w:space="0" w:color="auto"/>
            <w:left w:val="none" w:sz="0" w:space="0" w:color="auto"/>
            <w:bottom w:val="none" w:sz="0" w:space="0" w:color="auto"/>
            <w:right w:val="none" w:sz="0" w:space="0" w:color="auto"/>
          </w:divBdr>
          <w:divsChild>
            <w:div w:id="2111925907">
              <w:marLeft w:val="0"/>
              <w:marRight w:val="0"/>
              <w:marTop w:val="0"/>
              <w:marBottom w:val="0"/>
              <w:divBdr>
                <w:top w:val="none" w:sz="0" w:space="0" w:color="auto"/>
                <w:left w:val="none" w:sz="0" w:space="0" w:color="auto"/>
                <w:bottom w:val="none" w:sz="0" w:space="0" w:color="auto"/>
                <w:right w:val="none" w:sz="0" w:space="0" w:color="auto"/>
              </w:divBdr>
            </w:div>
          </w:divsChild>
        </w:div>
        <w:div w:id="657929215">
          <w:marLeft w:val="0"/>
          <w:marRight w:val="0"/>
          <w:marTop w:val="0"/>
          <w:marBottom w:val="0"/>
          <w:divBdr>
            <w:top w:val="none" w:sz="0" w:space="0" w:color="auto"/>
            <w:left w:val="none" w:sz="0" w:space="0" w:color="auto"/>
            <w:bottom w:val="none" w:sz="0" w:space="0" w:color="auto"/>
            <w:right w:val="none" w:sz="0" w:space="0" w:color="auto"/>
          </w:divBdr>
          <w:divsChild>
            <w:div w:id="960187759">
              <w:marLeft w:val="0"/>
              <w:marRight w:val="0"/>
              <w:marTop w:val="0"/>
              <w:marBottom w:val="0"/>
              <w:divBdr>
                <w:top w:val="none" w:sz="0" w:space="0" w:color="auto"/>
                <w:left w:val="none" w:sz="0" w:space="0" w:color="auto"/>
                <w:bottom w:val="none" w:sz="0" w:space="0" w:color="auto"/>
                <w:right w:val="none" w:sz="0" w:space="0" w:color="auto"/>
              </w:divBdr>
            </w:div>
          </w:divsChild>
        </w:div>
        <w:div w:id="664431347">
          <w:marLeft w:val="0"/>
          <w:marRight w:val="0"/>
          <w:marTop w:val="0"/>
          <w:marBottom w:val="0"/>
          <w:divBdr>
            <w:top w:val="none" w:sz="0" w:space="0" w:color="auto"/>
            <w:left w:val="none" w:sz="0" w:space="0" w:color="auto"/>
            <w:bottom w:val="none" w:sz="0" w:space="0" w:color="auto"/>
            <w:right w:val="none" w:sz="0" w:space="0" w:color="auto"/>
          </w:divBdr>
          <w:divsChild>
            <w:div w:id="1351302009">
              <w:marLeft w:val="0"/>
              <w:marRight w:val="0"/>
              <w:marTop w:val="0"/>
              <w:marBottom w:val="0"/>
              <w:divBdr>
                <w:top w:val="none" w:sz="0" w:space="0" w:color="auto"/>
                <w:left w:val="none" w:sz="0" w:space="0" w:color="auto"/>
                <w:bottom w:val="none" w:sz="0" w:space="0" w:color="auto"/>
                <w:right w:val="none" w:sz="0" w:space="0" w:color="auto"/>
              </w:divBdr>
            </w:div>
          </w:divsChild>
        </w:div>
        <w:div w:id="678040495">
          <w:marLeft w:val="0"/>
          <w:marRight w:val="0"/>
          <w:marTop w:val="0"/>
          <w:marBottom w:val="0"/>
          <w:divBdr>
            <w:top w:val="none" w:sz="0" w:space="0" w:color="auto"/>
            <w:left w:val="none" w:sz="0" w:space="0" w:color="auto"/>
            <w:bottom w:val="none" w:sz="0" w:space="0" w:color="auto"/>
            <w:right w:val="none" w:sz="0" w:space="0" w:color="auto"/>
          </w:divBdr>
          <w:divsChild>
            <w:div w:id="390082100">
              <w:marLeft w:val="0"/>
              <w:marRight w:val="0"/>
              <w:marTop w:val="0"/>
              <w:marBottom w:val="0"/>
              <w:divBdr>
                <w:top w:val="none" w:sz="0" w:space="0" w:color="auto"/>
                <w:left w:val="none" w:sz="0" w:space="0" w:color="auto"/>
                <w:bottom w:val="none" w:sz="0" w:space="0" w:color="auto"/>
                <w:right w:val="none" w:sz="0" w:space="0" w:color="auto"/>
              </w:divBdr>
            </w:div>
          </w:divsChild>
        </w:div>
        <w:div w:id="679427582">
          <w:marLeft w:val="0"/>
          <w:marRight w:val="0"/>
          <w:marTop w:val="0"/>
          <w:marBottom w:val="0"/>
          <w:divBdr>
            <w:top w:val="none" w:sz="0" w:space="0" w:color="auto"/>
            <w:left w:val="none" w:sz="0" w:space="0" w:color="auto"/>
            <w:bottom w:val="none" w:sz="0" w:space="0" w:color="auto"/>
            <w:right w:val="none" w:sz="0" w:space="0" w:color="auto"/>
          </w:divBdr>
          <w:divsChild>
            <w:div w:id="1665473415">
              <w:marLeft w:val="0"/>
              <w:marRight w:val="0"/>
              <w:marTop w:val="0"/>
              <w:marBottom w:val="0"/>
              <w:divBdr>
                <w:top w:val="none" w:sz="0" w:space="0" w:color="auto"/>
                <w:left w:val="none" w:sz="0" w:space="0" w:color="auto"/>
                <w:bottom w:val="none" w:sz="0" w:space="0" w:color="auto"/>
                <w:right w:val="none" w:sz="0" w:space="0" w:color="auto"/>
              </w:divBdr>
            </w:div>
          </w:divsChild>
        </w:div>
        <w:div w:id="687366897">
          <w:marLeft w:val="0"/>
          <w:marRight w:val="0"/>
          <w:marTop w:val="0"/>
          <w:marBottom w:val="0"/>
          <w:divBdr>
            <w:top w:val="none" w:sz="0" w:space="0" w:color="auto"/>
            <w:left w:val="none" w:sz="0" w:space="0" w:color="auto"/>
            <w:bottom w:val="none" w:sz="0" w:space="0" w:color="auto"/>
            <w:right w:val="none" w:sz="0" w:space="0" w:color="auto"/>
          </w:divBdr>
          <w:divsChild>
            <w:div w:id="1417551235">
              <w:marLeft w:val="0"/>
              <w:marRight w:val="0"/>
              <w:marTop w:val="0"/>
              <w:marBottom w:val="0"/>
              <w:divBdr>
                <w:top w:val="none" w:sz="0" w:space="0" w:color="auto"/>
                <w:left w:val="none" w:sz="0" w:space="0" w:color="auto"/>
                <w:bottom w:val="none" w:sz="0" w:space="0" w:color="auto"/>
                <w:right w:val="none" w:sz="0" w:space="0" w:color="auto"/>
              </w:divBdr>
            </w:div>
          </w:divsChild>
        </w:div>
        <w:div w:id="692149922">
          <w:marLeft w:val="0"/>
          <w:marRight w:val="0"/>
          <w:marTop w:val="0"/>
          <w:marBottom w:val="0"/>
          <w:divBdr>
            <w:top w:val="none" w:sz="0" w:space="0" w:color="auto"/>
            <w:left w:val="none" w:sz="0" w:space="0" w:color="auto"/>
            <w:bottom w:val="none" w:sz="0" w:space="0" w:color="auto"/>
            <w:right w:val="none" w:sz="0" w:space="0" w:color="auto"/>
          </w:divBdr>
          <w:divsChild>
            <w:div w:id="20400821">
              <w:marLeft w:val="0"/>
              <w:marRight w:val="0"/>
              <w:marTop w:val="0"/>
              <w:marBottom w:val="0"/>
              <w:divBdr>
                <w:top w:val="none" w:sz="0" w:space="0" w:color="auto"/>
                <w:left w:val="none" w:sz="0" w:space="0" w:color="auto"/>
                <w:bottom w:val="none" w:sz="0" w:space="0" w:color="auto"/>
                <w:right w:val="none" w:sz="0" w:space="0" w:color="auto"/>
              </w:divBdr>
            </w:div>
          </w:divsChild>
        </w:div>
        <w:div w:id="697196157">
          <w:marLeft w:val="0"/>
          <w:marRight w:val="0"/>
          <w:marTop w:val="0"/>
          <w:marBottom w:val="0"/>
          <w:divBdr>
            <w:top w:val="none" w:sz="0" w:space="0" w:color="auto"/>
            <w:left w:val="none" w:sz="0" w:space="0" w:color="auto"/>
            <w:bottom w:val="none" w:sz="0" w:space="0" w:color="auto"/>
            <w:right w:val="none" w:sz="0" w:space="0" w:color="auto"/>
          </w:divBdr>
          <w:divsChild>
            <w:div w:id="2132893614">
              <w:marLeft w:val="0"/>
              <w:marRight w:val="0"/>
              <w:marTop w:val="0"/>
              <w:marBottom w:val="0"/>
              <w:divBdr>
                <w:top w:val="none" w:sz="0" w:space="0" w:color="auto"/>
                <w:left w:val="none" w:sz="0" w:space="0" w:color="auto"/>
                <w:bottom w:val="none" w:sz="0" w:space="0" w:color="auto"/>
                <w:right w:val="none" w:sz="0" w:space="0" w:color="auto"/>
              </w:divBdr>
            </w:div>
          </w:divsChild>
        </w:div>
        <w:div w:id="708383573">
          <w:marLeft w:val="0"/>
          <w:marRight w:val="0"/>
          <w:marTop w:val="0"/>
          <w:marBottom w:val="0"/>
          <w:divBdr>
            <w:top w:val="none" w:sz="0" w:space="0" w:color="auto"/>
            <w:left w:val="none" w:sz="0" w:space="0" w:color="auto"/>
            <w:bottom w:val="none" w:sz="0" w:space="0" w:color="auto"/>
            <w:right w:val="none" w:sz="0" w:space="0" w:color="auto"/>
          </w:divBdr>
          <w:divsChild>
            <w:div w:id="138155451">
              <w:marLeft w:val="0"/>
              <w:marRight w:val="0"/>
              <w:marTop w:val="0"/>
              <w:marBottom w:val="0"/>
              <w:divBdr>
                <w:top w:val="none" w:sz="0" w:space="0" w:color="auto"/>
                <w:left w:val="none" w:sz="0" w:space="0" w:color="auto"/>
                <w:bottom w:val="none" w:sz="0" w:space="0" w:color="auto"/>
                <w:right w:val="none" w:sz="0" w:space="0" w:color="auto"/>
              </w:divBdr>
            </w:div>
          </w:divsChild>
        </w:div>
        <w:div w:id="713508859">
          <w:marLeft w:val="0"/>
          <w:marRight w:val="0"/>
          <w:marTop w:val="0"/>
          <w:marBottom w:val="0"/>
          <w:divBdr>
            <w:top w:val="none" w:sz="0" w:space="0" w:color="auto"/>
            <w:left w:val="none" w:sz="0" w:space="0" w:color="auto"/>
            <w:bottom w:val="none" w:sz="0" w:space="0" w:color="auto"/>
            <w:right w:val="none" w:sz="0" w:space="0" w:color="auto"/>
          </w:divBdr>
          <w:divsChild>
            <w:div w:id="1379429715">
              <w:marLeft w:val="0"/>
              <w:marRight w:val="0"/>
              <w:marTop w:val="0"/>
              <w:marBottom w:val="0"/>
              <w:divBdr>
                <w:top w:val="none" w:sz="0" w:space="0" w:color="auto"/>
                <w:left w:val="none" w:sz="0" w:space="0" w:color="auto"/>
                <w:bottom w:val="none" w:sz="0" w:space="0" w:color="auto"/>
                <w:right w:val="none" w:sz="0" w:space="0" w:color="auto"/>
              </w:divBdr>
            </w:div>
          </w:divsChild>
        </w:div>
        <w:div w:id="718364669">
          <w:marLeft w:val="0"/>
          <w:marRight w:val="0"/>
          <w:marTop w:val="0"/>
          <w:marBottom w:val="0"/>
          <w:divBdr>
            <w:top w:val="none" w:sz="0" w:space="0" w:color="auto"/>
            <w:left w:val="none" w:sz="0" w:space="0" w:color="auto"/>
            <w:bottom w:val="none" w:sz="0" w:space="0" w:color="auto"/>
            <w:right w:val="none" w:sz="0" w:space="0" w:color="auto"/>
          </w:divBdr>
          <w:divsChild>
            <w:div w:id="1274022010">
              <w:marLeft w:val="0"/>
              <w:marRight w:val="0"/>
              <w:marTop w:val="0"/>
              <w:marBottom w:val="0"/>
              <w:divBdr>
                <w:top w:val="none" w:sz="0" w:space="0" w:color="auto"/>
                <w:left w:val="none" w:sz="0" w:space="0" w:color="auto"/>
                <w:bottom w:val="none" w:sz="0" w:space="0" w:color="auto"/>
                <w:right w:val="none" w:sz="0" w:space="0" w:color="auto"/>
              </w:divBdr>
            </w:div>
          </w:divsChild>
        </w:div>
        <w:div w:id="726343032">
          <w:marLeft w:val="0"/>
          <w:marRight w:val="0"/>
          <w:marTop w:val="0"/>
          <w:marBottom w:val="0"/>
          <w:divBdr>
            <w:top w:val="none" w:sz="0" w:space="0" w:color="auto"/>
            <w:left w:val="none" w:sz="0" w:space="0" w:color="auto"/>
            <w:bottom w:val="none" w:sz="0" w:space="0" w:color="auto"/>
            <w:right w:val="none" w:sz="0" w:space="0" w:color="auto"/>
          </w:divBdr>
          <w:divsChild>
            <w:div w:id="333151472">
              <w:marLeft w:val="0"/>
              <w:marRight w:val="0"/>
              <w:marTop w:val="0"/>
              <w:marBottom w:val="0"/>
              <w:divBdr>
                <w:top w:val="none" w:sz="0" w:space="0" w:color="auto"/>
                <w:left w:val="none" w:sz="0" w:space="0" w:color="auto"/>
                <w:bottom w:val="none" w:sz="0" w:space="0" w:color="auto"/>
                <w:right w:val="none" w:sz="0" w:space="0" w:color="auto"/>
              </w:divBdr>
            </w:div>
          </w:divsChild>
        </w:div>
        <w:div w:id="733312582">
          <w:marLeft w:val="0"/>
          <w:marRight w:val="0"/>
          <w:marTop w:val="0"/>
          <w:marBottom w:val="0"/>
          <w:divBdr>
            <w:top w:val="none" w:sz="0" w:space="0" w:color="auto"/>
            <w:left w:val="none" w:sz="0" w:space="0" w:color="auto"/>
            <w:bottom w:val="none" w:sz="0" w:space="0" w:color="auto"/>
            <w:right w:val="none" w:sz="0" w:space="0" w:color="auto"/>
          </w:divBdr>
          <w:divsChild>
            <w:div w:id="319768619">
              <w:marLeft w:val="0"/>
              <w:marRight w:val="0"/>
              <w:marTop w:val="0"/>
              <w:marBottom w:val="0"/>
              <w:divBdr>
                <w:top w:val="none" w:sz="0" w:space="0" w:color="auto"/>
                <w:left w:val="none" w:sz="0" w:space="0" w:color="auto"/>
                <w:bottom w:val="none" w:sz="0" w:space="0" w:color="auto"/>
                <w:right w:val="none" w:sz="0" w:space="0" w:color="auto"/>
              </w:divBdr>
            </w:div>
          </w:divsChild>
        </w:div>
        <w:div w:id="733546511">
          <w:marLeft w:val="0"/>
          <w:marRight w:val="0"/>
          <w:marTop w:val="0"/>
          <w:marBottom w:val="0"/>
          <w:divBdr>
            <w:top w:val="none" w:sz="0" w:space="0" w:color="auto"/>
            <w:left w:val="none" w:sz="0" w:space="0" w:color="auto"/>
            <w:bottom w:val="none" w:sz="0" w:space="0" w:color="auto"/>
            <w:right w:val="none" w:sz="0" w:space="0" w:color="auto"/>
          </w:divBdr>
          <w:divsChild>
            <w:div w:id="1759935611">
              <w:marLeft w:val="0"/>
              <w:marRight w:val="0"/>
              <w:marTop w:val="0"/>
              <w:marBottom w:val="0"/>
              <w:divBdr>
                <w:top w:val="none" w:sz="0" w:space="0" w:color="auto"/>
                <w:left w:val="none" w:sz="0" w:space="0" w:color="auto"/>
                <w:bottom w:val="none" w:sz="0" w:space="0" w:color="auto"/>
                <w:right w:val="none" w:sz="0" w:space="0" w:color="auto"/>
              </w:divBdr>
            </w:div>
          </w:divsChild>
        </w:div>
        <w:div w:id="737482541">
          <w:marLeft w:val="0"/>
          <w:marRight w:val="0"/>
          <w:marTop w:val="0"/>
          <w:marBottom w:val="0"/>
          <w:divBdr>
            <w:top w:val="none" w:sz="0" w:space="0" w:color="auto"/>
            <w:left w:val="none" w:sz="0" w:space="0" w:color="auto"/>
            <w:bottom w:val="none" w:sz="0" w:space="0" w:color="auto"/>
            <w:right w:val="none" w:sz="0" w:space="0" w:color="auto"/>
          </w:divBdr>
          <w:divsChild>
            <w:div w:id="535897188">
              <w:marLeft w:val="0"/>
              <w:marRight w:val="0"/>
              <w:marTop w:val="0"/>
              <w:marBottom w:val="0"/>
              <w:divBdr>
                <w:top w:val="none" w:sz="0" w:space="0" w:color="auto"/>
                <w:left w:val="none" w:sz="0" w:space="0" w:color="auto"/>
                <w:bottom w:val="none" w:sz="0" w:space="0" w:color="auto"/>
                <w:right w:val="none" w:sz="0" w:space="0" w:color="auto"/>
              </w:divBdr>
            </w:div>
          </w:divsChild>
        </w:div>
        <w:div w:id="750591303">
          <w:marLeft w:val="0"/>
          <w:marRight w:val="0"/>
          <w:marTop w:val="0"/>
          <w:marBottom w:val="0"/>
          <w:divBdr>
            <w:top w:val="none" w:sz="0" w:space="0" w:color="auto"/>
            <w:left w:val="none" w:sz="0" w:space="0" w:color="auto"/>
            <w:bottom w:val="none" w:sz="0" w:space="0" w:color="auto"/>
            <w:right w:val="none" w:sz="0" w:space="0" w:color="auto"/>
          </w:divBdr>
          <w:divsChild>
            <w:div w:id="1214660467">
              <w:marLeft w:val="0"/>
              <w:marRight w:val="0"/>
              <w:marTop w:val="0"/>
              <w:marBottom w:val="0"/>
              <w:divBdr>
                <w:top w:val="none" w:sz="0" w:space="0" w:color="auto"/>
                <w:left w:val="none" w:sz="0" w:space="0" w:color="auto"/>
                <w:bottom w:val="none" w:sz="0" w:space="0" w:color="auto"/>
                <w:right w:val="none" w:sz="0" w:space="0" w:color="auto"/>
              </w:divBdr>
            </w:div>
          </w:divsChild>
        </w:div>
        <w:div w:id="761023682">
          <w:marLeft w:val="0"/>
          <w:marRight w:val="0"/>
          <w:marTop w:val="0"/>
          <w:marBottom w:val="0"/>
          <w:divBdr>
            <w:top w:val="none" w:sz="0" w:space="0" w:color="auto"/>
            <w:left w:val="none" w:sz="0" w:space="0" w:color="auto"/>
            <w:bottom w:val="none" w:sz="0" w:space="0" w:color="auto"/>
            <w:right w:val="none" w:sz="0" w:space="0" w:color="auto"/>
          </w:divBdr>
          <w:divsChild>
            <w:div w:id="1237666162">
              <w:marLeft w:val="0"/>
              <w:marRight w:val="0"/>
              <w:marTop w:val="0"/>
              <w:marBottom w:val="0"/>
              <w:divBdr>
                <w:top w:val="none" w:sz="0" w:space="0" w:color="auto"/>
                <w:left w:val="none" w:sz="0" w:space="0" w:color="auto"/>
                <w:bottom w:val="none" w:sz="0" w:space="0" w:color="auto"/>
                <w:right w:val="none" w:sz="0" w:space="0" w:color="auto"/>
              </w:divBdr>
            </w:div>
          </w:divsChild>
        </w:div>
        <w:div w:id="767579419">
          <w:marLeft w:val="0"/>
          <w:marRight w:val="0"/>
          <w:marTop w:val="0"/>
          <w:marBottom w:val="0"/>
          <w:divBdr>
            <w:top w:val="none" w:sz="0" w:space="0" w:color="auto"/>
            <w:left w:val="none" w:sz="0" w:space="0" w:color="auto"/>
            <w:bottom w:val="none" w:sz="0" w:space="0" w:color="auto"/>
            <w:right w:val="none" w:sz="0" w:space="0" w:color="auto"/>
          </w:divBdr>
          <w:divsChild>
            <w:div w:id="755370786">
              <w:marLeft w:val="0"/>
              <w:marRight w:val="0"/>
              <w:marTop w:val="0"/>
              <w:marBottom w:val="0"/>
              <w:divBdr>
                <w:top w:val="none" w:sz="0" w:space="0" w:color="auto"/>
                <w:left w:val="none" w:sz="0" w:space="0" w:color="auto"/>
                <w:bottom w:val="none" w:sz="0" w:space="0" w:color="auto"/>
                <w:right w:val="none" w:sz="0" w:space="0" w:color="auto"/>
              </w:divBdr>
            </w:div>
          </w:divsChild>
        </w:div>
        <w:div w:id="769008623">
          <w:marLeft w:val="0"/>
          <w:marRight w:val="0"/>
          <w:marTop w:val="0"/>
          <w:marBottom w:val="0"/>
          <w:divBdr>
            <w:top w:val="none" w:sz="0" w:space="0" w:color="auto"/>
            <w:left w:val="none" w:sz="0" w:space="0" w:color="auto"/>
            <w:bottom w:val="none" w:sz="0" w:space="0" w:color="auto"/>
            <w:right w:val="none" w:sz="0" w:space="0" w:color="auto"/>
          </w:divBdr>
          <w:divsChild>
            <w:div w:id="2147237967">
              <w:marLeft w:val="0"/>
              <w:marRight w:val="0"/>
              <w:marTop w:val="0"/>
              <w:marBottom w:val="0"/>
              <w:divBdr>
                <w:top w:val="none" w:sz="0" w:space="0" w:color="auto"/>
                <w:left w:val="none" w:sz="0" w:space="0" w:color="auto"/>
                <w:bottom w:val="none" w:sz="0" w:space="0" w:color="auto"/>
                <w:right w:val="none" w:sz="0" w:space="0" w:color="auto"/>
              </w:divBdr>
            </w:div>
          </w:divsChild>
        </w:div>
        <w:div w:id="771128380">
          <w:marLeft w:val="0"/>
          <w:marRight w:val="0"/>
          <w:marTop w:val="0"/>
          <w:marBottom w:val="0"/>
          <w:divBdr>
            <w:top w:val="none" w:sz="0" w:space="0" w:color="auto"/>
            <w:left w:val="none" w:sz="0" w:space="0" w:color="auto"/>
            <w:bottom w:val="none" w:sz="0" w:space="0" w:color="auto"/>
            <w:right w:val="none" w:sz="0" w:space="0" w:color="auto"/>
          </w:divBdr>
          <w:divsChild>
            <w:div w:id="1110969813">
              <w:marLeft w:val="0"/>
              <w:marRight w:val="0"/>
              <w:marTop w:val="0"/>
              <w:marBottom w:val="0"/>
              <w:divBdr>
                <w:top w:val="none" w:sz="0" w:space="0" w:color="auto"/>
                <w:left w:val="none" w:sz="0" w:space="0" w:color="auto"/>
                <w:bottom w:val="none" w:sz="0" w:space="0" w:color="auto"/>
                <w:right w:val="none" w:sz="0" w:space="0" w:color="auto"/>
              </w:divBdr>
            </w:div>
          </w:divsChild>
        </w:div>
        <w:div w:id="772673517">
          <w:marLeft w:val="0"/>
          <w:marRight w:val="0"/>
          <w:marTop w:val="0"/>
          <w:marBottom w:val="0"/>
          <w:divBdr>
            <w:top w:val="none" w:sz="0" w:space="0" w:color="auto"/>
            <w:left w:val="none" w:sz="0" w:space="0" w:color="auto"/>
            <w:bottom w:val="none" w:sz="0" w:space="0" w:color="auto"/>
            <w:right w:val="none" w:sz="0" w:space="0" w:color="auto"/>
          </w:divBdr>
          <w:divsChild>
            <w:div w:id="980958163">
              <w:marLeft w:val="0"/>
              <w:marRight w:val="0"/>
              <w:marTop w:val="0"/>
              <w:marBottom w:val="0"/>
              <w:divBdr>
                <w:top w:val="none" w:sz="0" w:space="0" w:color="auto"/>
                <w:left w:val="none" w:sz="0" w:space="0" w:color="auto"/>
                <w:bottom w:val="none" w:sz="0" w:space="0" w:color="auto"/>
                <w:right w:val="none" w:sz="0" w:space="0" w:color="auto"/>
              </w:divBdr>
            </w:div>
          </w:divsChild>
        </w:div>
        <w:div w:id="773478338">
          <w:marLeft w:val="0"/>
          <w:marRight w:val="0"/>
          <w:marTop w:val="0"/>
          <w:marBottom w:val="0"/>
          <w:divBdr>
            <w:top w:val="none" w:sz="0" w:space="0" w:color="auto"/>
            <w:left w:val="none" w:sz="0" w:space="0" w:color="auto"/>
            <w:bottom w:val="none" w:sz="0" w:space="0" w:color="auto"/>
            <w:right w:val="none" w:sz="0" w:space="0" w:color="auto"/>
          </w:divBdr>
          <w:divsChild>
            <w:div w:id="68697844">
              <w:marLeft w:val="0"/>
              <w:marRight w:val="0"/>
              <w:marTop w:val="0"/>
              <w:marBottom w:val="0"/>
              <w:divBdr>
                <w:top w:val="none" w:sz="0" w:space="0" w:color="auto"/>
                <w:left w:val="none" w:sz="0" w:space="0" w:color="auto"/>
                <w:bottom w:val="none" w:sz="0" w:space="0" w:color="auto"/>
                <w:right w:val="none" w:sz="0" w:space="0" w:color="auto"/>
              </w:divBdr>
            </w:div>
          </w:divsChild>
        </w:div>
        <w:div w:id="776943681">
          <w:marLeft w:val="0"/>
          <w:marRight w:val="0"/>
          <w:marTop w:val="0"/>
          <w:marBottom w:val="0"/>
          <w:divBdr>
            <w:top w:val="none" w:sz="0" w:space="0" w:color="auto"/>
            <w:left w:val="none" w:sz="0" w:space="0" w:color="auto"/>
            <w:bottom w:val="none" w:sz="0" w:space="0" w:color="auto"/>
            <w:right w:val="none" w:sz="0" w:space="0" w:color="auto"/>
          </w:divBdr>
          <w:divsChild>
            <w:div w:id="1383942367">
              <w:marLeft w:val="0"/>
              <w:marRight w:val="0"/>
              <w:marTop w:val="0"/>
              <w:marBottom w:val="0"/>
              <w:divBdr>
                <w:top w:val="none" w:sz="0" w:space="0" w:color="auto"/>
                <w:left w:val="none" w:sz="0" w:space="0" w:color="auto"/>
                <w:bottom w:val="none" w:sz="0" w:space="0" w:color="auto"/>
                <w:right w:val="none" w:sz="0" w:space="0" w:color="auto"/>
              </w:divBdr>
            </w:div>
          </w:divsChild>
        </w:div>
        <w:div w:id="785004979">
          <w:marLeft w:val="0"/>
          <w:marRight w:val="0"/>
          <w:marTop w:val="0"/>
          <w:marBottom w:val="0"/>
          <w:divBdr>
            <w:top w:val="none" w:sz="0" w:space="0" w:color="auto"/>
            <w:left w:val="none" w:sz="0" w:space="0" w:color="auto"/>
            <w:bottom w:val="none" w:sz="0" w:space="0" w:color="auto"/>
            <w:right w:val="none" w:sz="0" w:space="0" w:color="auto"/>
          </w:divBdr>
          <w:divsChild>
            <w:div w:id="1952932265">
              <w:marLeft w:val="0"/>
              <w:marRight w:val="0"/>
              <w:marTop w:val="0"/>
              <w:marBottom w:val="0"/>
              <w:divBdr>
                <w:top w:val="none" w:sz="0" w:space="0" w:color="auto"/>
                <w:left w:val="none" w:sz="0" w:space="0" w:color="auto"/>
                <w:bottom w:val="none" w:sz="0" w:space="0" w:color="auto"/>
                <w:right w:val="none" w:sz="0" w:space="0" w:color="auto"/>
              </w:divBdr>
            </w:div>
          </w:divsChild>
        </w:div>
        <w:div w:id="792402372">
          <w:marLeft w:val="0"/>
          <w:marRight w:val="0"/>
          <w:marTop w:val="0"/>
          <w:marBottom w:val="0"/>
          <w:divBdr>
            <w:top w:val="none" w:sz="0" w:space="0" w:color="auto"/>
            <w:left w:val="none" w:sz="0" w:space="0" w:color="auto"/>
            <w:bottom w:val="none" w:sz="0" w:space="0" w:color="auto"/>
            <w:right w:val="none" w:sz="0" w:space="0" w:color="auto"/>
          </w:divBdr>
          <w:divsChild>
            <w:div w:id="1040200795">
              <w:marLeft w:val="0"/>
              <w:marRight w:val="0"/>
              <w:marTop w:val="0"/>
              <w:marBottom w:val="0"/>
              <w:divBdr>
                <w:top w:val="none" w:sz="0" w:space="0" w:color="auto"/>
                <w:left w:val="none" w:sz="0" w:space="0" w:color="auto"/>
                <w:bottom w:val="none" w:sz="0" w:space="0" w:color="auto"/>
                <w:right w:val="none" w:sz="0" w:space="0" w:color="auto"/>
              </w:divBdr>
            </w:div>
          </w:divsChild>
        </w:div>
        <w:div w:id="800654617">
          <w:marLeft w:val="0"/>
          <w:marRight w:val="0"/>
          <w:marTop w:val="0"/>
          <w:marBottom w:val="0"/>
          <w:divBdr>
            <w:top w:val="none" w:sz="0" w:space="0" w:color="auto"/>
            <w:left w:val="none" w:sz="0" w:space="0" w:color="auto"/>
            <w:bottom w:val="none" w:sz="0" w:space="0" w:color="auto"/>
            <w:right w:val="none" w:sz="0" w:space="0" w:color="auto"/>
          </w:divBdr>
          <w:divsChild>
            <w:div w:id="1110784802">
              <w:marLeft w:val="0"/>
              <w:marRight w:val="0"/>
              <w:marTop w:val="0"/>
              <w:marBottom w:val="0"/>
              <w:divBdr>
                <w:top w:val="none" w:sz="0" w:space="0" w:color="auto"/>
                <w:left w:val="none" w:sz="0" w:space="0" w:color="auto"/>
                <w:bottom w:val="none" w:sz="0" w:space="0" w:color="auto"/>
                <w:right w:val="none" w:sz="0" w:space="0" w:color="auto"/>
              </w:divBdr>
            </w:div>
          </w:divsChild>
        </w:div>
        <w:div w:id="818426867">
          <w:marLeft w:val="0"/>
          <w:marRight w:val="0"/>
          <w:marTop w:val="0"/>
          <w:marBottom w:val="0"/>
          <w:divBdr>
            <w:top w:val="none" w:sz="0" w:space="0" w:color="auto"/>
            <w:left w:val="none" w:sz="0" w:space="0" w:color="auto"/>
            <w:bottom w:val="none" w:sz="0" w:space="0" w:color="auto"/>
            <w:right w:val="none" w:sz="0" w:space="0" w:color="auto"/>
          </w:divBdr>
          <w:divsChild>
            <w:div w:id="1672829112">
              <w:marLeft w:val="0"/>
              <w:marRight w:val="0"/>
              <w:marTop w:val="0"/>
              <w:marBottom w:val="0"/>
              <w:divBdr>
                <w:top w:val="none" w:sz="0" w:space="0" w:color="auto"/>
                <w:left w:val="none" w:sz="0" w:space="0" w:color="auto"/>
                <w:bottom w:val="none" w:sz="0" w:space="0" w:color="auto"/>
                <w:right w:val="none" w:sz="0" w:space="0" w:color="auto"/>
              </w:divBdr>
            </w:div>
          </w:divsChild>
        </w:div>
        <w:div w:id="834296478">
          <w:marLeft w:val="0"/>
          <w:marRight w:val="0"/>
          <w:marTop w:val="0"/>
          <w:marBottom w:val="0"/>
          <w:divBdr>
            <w:top w:val="none" w:sz="0" w:space="0" w:color="auto"/>
            <w:left w:val="none" w:sz="0" w:space="0" w:color="auto"/>
            <w:bottom w:val="none" w:sz="0" w:space="0" w:color="auto"/>
            <w:right w:val="none" w:sz="0" w:space="0" w:color="auto"/>
          </w:divBdr>
          <w:divsChild>
            <w:div w:id="1580796933">
              <w:marLeft w:val="0"/>
              <w:marRight w:val="0"/>
              <w:marTop w:val="0"/>
              <w:marBottom w:val="0"/>
              <w:divBdr>
                <w:top w:val="none" w:sz="0" w:space="0" w:color="auto"/>
                <w:left w:val="none" w:sz="0" w:space="0" w:color="auto"/>
                <w:bottom w:val="none" w:sz="0" w:space="0" w:color="auto"/>
                <w:right w:val="none" w:sz="0" w:space="0" w:color="auto"/>
              </w:divBdr>
            </w:div>
          </w:divsChild>
        </w:div>
        <w:div w:id="834884016">
          <w:marLeft w:val="0"/>
          <w:marRight w:val="0"/>
          <w:marTop w:val="0"/>
          <w:marBottom w:val="0"/>
          <w:divBdr>
            <w:top w:val="none" w:sz="0" w:space="0" w:color="auto"/>
            <w:left w:val="none" w:sz="0" w:space="0" w:color="auto"/>
            <w:bottom w:val="none" w:sz="0" w:space="0" w:color="auto"/>
            <w:right w:val="none" w:sz="0" w:space="0" w:color="auto"/>
          </w:divBdr>
          <w:divsChild>
            <w:div w:id="276522146">
              <w:marLeft w:val="0"/>
              <w:marRight w:val="0"/>
              <w:marTop w:val="0"/>
              <w:marBottom w:val="0"/>
              <w:divBdr>
                <w:top w:val="none" w:sz="0" w:space="0" w:color="auto"/>
                <w:left w:val="none" w:sz="0" w:space="0" w:color="auto"/>
                <w:bottom w:val="none" w:sz="0" w:space="0" w:color="auto"/>
                <w:right w:val="none" w:sz="0" w:space="0" w:color="auto"/>
              </w:divBdr>
            </w:div>
          </w:divsChild>
        </w:div>
        <w:div w:id="843126547">
          <w:marLeft w:val="0"/>
          <w:marRight w:val="0"/>
          <w:marTop w:val="0"/>
          <w:marBottom w:val="0"/>
          <w:divBdr>
            <w:top w:val="none" w:sz="0" w:space="0" w:color="auto"/>
            <w:left w:val="none" w:sz="0" w:space="0" w:color="auto"/>
            <w:bottom w:val="none" w:sz="0" w:space="0" w:color="auto"/>
            <w:right w:val="none" w:sz="0" w:space="0" w:color="auto"/>
          </w:divBdr>
          <w:divsChild>
            <w:div w:id="244802371">
              <w:marLeft w:val="0"/>
              <w:marRight w:val="0"/>
              <w:marTop w:val="0"/>
              <w:marBottom w:val="0"/>
              <w:divBdr>
                <w:top w:val="none" w:sz="0" w:space="0" w:color="auto"/>
                <w:left w:val="none" w:sz="0" w:space="0" w:color="auto"/>
                <w:bottom w:val="none" w:sz="0" w:space="0" w:color="auto"/>
                <w:right w:val="none" w:sz="0" w:space="0" w:color="auto"/>
              </w:divBdr>
            </w:div>
          </w:divsChild>
        </w:div>
        <w:div w:id="857307291">
          <w:marLeft w:val="0"/>
          <w:marRight w:val="0"/>
          <w:marTop w:val="0"/>
          <w:marBottom w:val="0"/>
          <w:divBdr>
            <w:top w:val="none" w:sz="0" w:space="0" w:color="auto"/>
            <w:left w:val="none" w:sz="0" w:space="0" w:color="auto"/>
            <w:bottom w:val="none" w:sz="0" w:space="0" w:color="auto"/>
            <w:right w:val="none" w:sz="0" w:space="0" w:color="auto"/>
          </w:divBdr>
          <w:divsChild>
            <w:div w:id="119230978">
              <w:marLeft w:val="0"/>
              <w:marRight w:val="0"/>
              <w:marTop w:val="0"/>
              <w:marBottom w:val="0"/>
              <w:divBdr>
                <w:top w:val="none" w:sz="0" w:space="0" w:color="auto"/>
                <w:left w:val="none" w:sz="0" w:space="0" w:color="auto"/>
                <w:bottom w:val="none" w:sz="0" w:space="0" w:color="auto"/>
                <w:right w:val="none" w:sz="0" w:space="0" w:color="auto"/>
              </w:divBdr>
            </w:div>
          </w:divsChild>
        </w:div>
        <w:div w:id="868882851">
          <w:marLeft w:val="0"/>
          <w:marRight w:val="0"/>
          <w:marTop w:val="0"/>
          <w:marBottom w:val="0"/>
          <w:divBdr>
            <w:top w:val="none" w:sz="0" w:space="0" w:color="auto"/>
            <w:left w:val="none" w:sz="0" w:space="0" w:color="auto"/>
            <w:bottom w:val="none" w:sz="0" w:space="0" w:color="auto"/>
            <w:right w:val="none" w:sz="0" w:space="0" w:color="auto"/>
          </w:divBdr>
          <w:divsChild>
            <w:div w:id="839002092">
              <w:marLeft w:val="0"/>
              <w:marRight w:val="0"/>
              <w:marTop w:val="0"/>
              <w:marBottom w:val="0"/>
              <w:divBdr>
                <w:top w:val="none" w:sz="0" w:space="0" w:color="auto"/>
                <w:left w:val="none" w:sz="0" w:space="0" w:color="auto"/>
                <w:bottom w:val="none" w:sz="0" w:space="0" w:color="auto"/>
                <w:right w:val="none" w:sz="0" w:space="0" w:color="auto"/>
              </w:divBdr>
            </w:div>
            <w:div w:id="1060789502">
              <w:marLeft w:val="0"/>
              <w:marRight w:val="0"/>
              <w:marTop w:val="0"/>
              <w:marBottom w:val="0"/>
              <w:divBdr>
                <w:top w:val="none" w:sz="0" w:space="0" w:color="auto"/>
                <w:left w:val="none" w:sz="0" w:space="0" w:color="auto"/>
                <w:bottom w:val="none" w:sz="0" w:space="0" w:color="auto"/>
                <w:right w:val="none" w:sz="0" w:space="0" w:color="auto"/>
              </w:divBdr>
            </w:div>
            <w:div w:id="1177186464">
              <w:marLeft w:val="0"/>
              <w:marRight w:val="0"/>
              <w:marTop w:val="0"/>
              <w:marBottom w:val="0"/>
              <w:divBdr>
                <w:top w:val="none" w:sz="0" w:space="0" w:color="auto"/>
                <w:left w:val="none" w:sz="0" w:space="0" w:color="auto"/>
                <w:bottom w:val="none" w:sz="0" w:space="0" w:color="auto"/>
                <w:right w:val="none" w:sz="0" w:space="0" w:color="auto"/>
              </w:divBdr>
            </w:div>
            <w:div w:id="1368601887">
              <w:marLeft w:val="0"/>
              <w:marRight w:val="0"/>
              <w:marTop w:val="0"/>
              <w:marBottom w:val="0"/>
              <w:divBdr>
                <w:top w:val="none" w:sz="0" w:space="0" w:color="auto"/>
                <w:left w:val="none" w:sz="0" w:space="0" w:color="auto"/>
                <w:bottom w:val="none" w:sz="0" w:space="0" w:color="auto"/>
                <w:right w:val="none" w:sz="0" w:space="0" w:color="auto"/>
              </w:divBdr>
            </w:div>
            <w:div w:id="1446776738">
              <w:marLeft w:val="0"/>
              <w:marRight w:val="0"/>
              <w:marTop w:val="0"/>
              <w:marBottom w:val="0"/>
              <w:divBdr>
                <w:top w:val="none" w:sz="0" w:space="0" w:color="auto"/>
                <w:left w:val="none" w:sz="0" w:space="0" w:color="auto"/>
                <w:bottom w:val="none" w:sz="0" w:space="0" w:color="auto"/>
                <w:right w:val="none" w:sz="0" w:space="0" w:color="auto"/>
              </w:divBdr>
            </w:div>
          </w:divsChild>
        </w:div>
        <w:div w:id="884567609">
          <w:marLeft w:val="0"/>
          <w:marRight w:val="0"/>
          <w:marTop w:val="0"/>
          <w:marBottom w:val="0"/>
          <w:divBdr>
            <w:top w:val="none" w:sz="0" w:space="0" w:color="auto"/>
            <w:left w:val="none" w:sz="0" w:space="0" w:color="auto"/>
            <w:bottom w:val="none" w:sz="0" w:space="0" w:color="auto"/>
            <w:right w:val="none" w:sz="0" w:space="0" w:color="auto"/>
          </w:divBdr>
          <w:divsChild>
            <w:div w:id="1413771450">
              <w:marLeft w:val="0"/>
              <w:marRight w:val="0"/>
              <w:marTop w:val="0"/>
              <w:marBottom w:val="0"/>
              <w:divBdr>
                <w:top w:val="none" w:sz="0" w:space="0" w:color="auto"/>
                <w:left w:val="none" w:sz="0" w:space="0" w:color="auto"/>
                <w:bottom w:val="none" w:sz="0" w:space="0" w:color="auto"/>
                <w:right w:val="none" w:sz="0" w:space="0" w:color="auto"/>
              </w:divBdr>
            </w:div>
          </w:divsChild>
        </w:div>
        <w:div w:id="902955110">
          <w:marLeft w:val="0"/>
          <w:marRight w:val="0"/>
          <w:marTop w:val="0"/>
          <w:marBottom w:val="0"/>
          <w:divBdr>
            <w:top w:val="none" w:sz="0" w:space="0" w:color="auto"/>
            <w:left w:val="none" w:sz="0" w:space="0" w:color="auto"/>
            <w:bottom w:val="none" w:sz="0" w:space="0" w:color="auto"/>
            <w:right w:val="none" w:sz="0" w:space="0" w:color="auto"/>
          </w:divBdr>
          <w:divsChild>
            <w:div w:id="646664099">
              <w:marLeft w:val="0"/>
              <w:marRight w:val="0"/>
              <w:marTop w:val="0"/>
              <w:marBottom w:val="0"/>
              <w:divBdr>
                <w:top w:val="none" w:sz="0" w:space="0" w:color="auto"/>
                <w:left w:val="none" w:sz="0" w:space="0" w:color="auto"/>
                <w:bottom w:val="none" w:sz="0" w:space="0" w:color="auto"/>
                <w:right w:val="none" w:sz="0" w:space="0" w:color="auto"/>
              </w:divBdr>
            </w:div>
          </w:divsChild>
        </w:div>
        <w:div w:id="907571433">
          <w:marLeft w:val="0"/>
          <w:marRight w:val="0"/>
          <w:marTop w:val="0"/>
          <w:marBottom w:val="0"/>
          <w:divBdr>
            <w:top w:val="none" w:sz="0" w:space="0" w:color="auto"/>
            <w:left w:val="none" w:sz="0" w:space="0" w:color="auto"/>
            <w:bottom w:val="none" w:sz="0" w:space="0" w:color="auto"/>
            <w:right w:val="none" w:sz="0" w:space="0" w:color="auto"/>
          </w:divBdr>
          <w:divsChild>
            <w:div w:id="1430468570">
              <w:marLeft w:val="0"/>
              <w:marRight w:val="0"/>
              <w:marTop w:val="0"/>
              <w:marBottom w:val="0"/>
              <w:divBdr>
                <w:top w:val="none" w:sz="0" w:space="0" w:color="auto"/>
                <w:left w:val="none" w:sz="0" w:space="0" w:color="auto"/>
                <w:bottom w:val="none" w:sz="0" w:space="0" w:color="auto"/>
                <w:right w:val="none" w:sz="0" w:space="0" w:color="auto"/>
              </w:divBdr>
            </w:div>
          </w:divsChild>
        </w:div>
        <w:div w:id="910117971">
          <w:marLeft w:val="0"/>
          <w:marRight w:val="0"/>
          <w:marTop w:val="0"/>
          <w:marBottom w:val="0"/>
          <w:divBdr>
            <w:top w:val="none" w:sz="0" w:space="0" w:color="auto"/>
            <w:left w:val="none" w:sz="0" w:space="0" w:color="auto"/>
            <w:bottom w:val="none" w:sz="0" w:space="0" w:color="auto"/>
            <w:right w:val="none" w:sz="0" w:space="0" w:color="auto"/>
          </w:divBdr>
          <w:divsChild>
            <w:div w:id="534852566">
              <w:marLeft w:val="0"/>
              <w:marRight w:val="0"/>
              <w:marTop w:val="0"/>
              <w:marBottom w:val="0"/>
              <w:divBdr>
                <w:top w:val="none" w:sz="0" w:space="0" w:color="auto"/>
                <w:left w:val="none" w:sz="0" w:space="0" w:color="auto"/>
                <w:bottom w:val="none" w:sz="0" w:space="0" w:color="auto"/>
                <w:right w:val="none" w:sz="0" w:space="0" w:color="auto"/>
              </w:divBdr>
            </w:div>
          </w:divsChild>
        </w:div>
        <w:div w:id="923949353">
          <w:marLeft w:val="0"/>
          <w:marRight w:val="0"/>
          <w:marTop w:val="0"/>
          <w:marBottom w:val="0"/>
          <w:divBdr>
            <w:top w:val="none" w:sz="0" w:space="0" w:color="auto"/>
            <w:left w:val="none" w:sz="0" w:space="0" w:color="auto"/>
            <w:bottom w:val="none" w:sz="0" w:space="0" w:color="auto"/>
            <w:right w:val="none" w:sz="0" w:space="0" w:color="auto"/>
          </w:divBdr>
          <w:divsChild>
            <w:div w:id="120156885">
              <w:marLeft w:val="0"/>
              <w:marRight w:val="0"/>
              <w:marTop w:val="0"/>
              <w:marBottom w:val="0"/>
              <w:divBdr>
                <w:top w:val="none" w:sz="0" w:space="0" w:color="auto"/>
                <w:left w:val="none" w:sz="0" w:space="0" w:color="auto"/>
                <w:bottom w:val="none" w:sz="0" w:space="0" w:color="auto"/>
                <w:right w:val="none" w:sz="0" w:space="0" w:color="auto"/>
              </w:divBdr>
            </w:div>
            <w:div w:id="182481235">
              <w:marLeft w:val="0"/>
              <w:marRight w:val="0"/>
              <w:marTop w:val="0"/>
              <w:marBottom w:val="0"/>
              <w:divBdr>
                <w:top w:val="none" w:sz="0" w:space="0" w:color="auto"/>
                <w:left w:val="none" w:sz="0" w:space="0" w:color="auto"/>
                <w:bottom w:val="none" w:sz="0" w:space="0" w:color="auto"/>
                <w:right w:val="none" w:sz="0" w:space="0" w:color="auto"/>
              </w:divBdr>
            </w:div>
            <w:div w:id="1745642700">
              <w:marLeft w:val="0"/>
              <w:marRight w:val="0"/>
              <w:marTop w:val="0"/>
              <w:marBottom w:val="0"/>
              <w:divBdr>
                <w:top w:val="none" w:sz="0" w:space="0" w:color="auto"/>
                <w:left w:val="none" w:sz="0" w:space="0" w:color="auto"/>
                <w:bottom w:val="none" w:sz="0" w:space="0" w:color="auto"/>
                <w:right w:val="none" w:sz="0" w:space="0" w:color="auto"/>
              </w:divBdr>
            </w:div>
          </w:divsChild>
        </w:div>
        <w:div w:id="924726899">
          <w:marLeft w:val="0"/>
          <w:marRight w:val="0"/>
          <w:marTop w:val="0"/>
          <w:marBottom w:val="0"/>
          <w:divBdr>
            <w:top w:val="none" w:sz="0" w:space="0" w:color="auto"/>
            <w:left w:val="none" w:sz="0" w:space="0" w:color="auto"/>
            <w:bottom w:val="none" w:sz="0" w:space="0" w:color="auto"/>
            <w:right w:val="none" w:sz="0" w:space="0" w:color="auto"/>
          </w:divBdr>
          <w:divsChild>
            <w:div w:id="1968126514">
              <w:marLeft w:val="0"/>
              <w:marRight w:val="0"/>
              <w:marTop w:val="0"/>
              <w:marBottom w:val="0"/>
              <w:divBdr>
                <w:top w:val="none" w:sz="0" w:space="0" w:color="auto"/>
                <w:left w:val="none" w:sz="0" w:space="0" w:color="auto"/>
                <w:bottom w:val="none" w:sz="0" w:space="0" w:color="auto"/>
                <w:right w:val="none" w:sz="0" w:space="0" w:color="auto"/>
              </w:divBdr>
            </w:div>
          </w:divsChild>
        </w:div>
        <w:div w:id="930697148">
          <w:marLeft w:val="0"/>
          <w:marRight w:val="0"/>
          <w:marTop w:val="0"/>
          <w:marBottom w:val="0"/>
          <w:divBdr>
            <w:top w:val="none" w:sz="0" w:space="0" w:color="auto"/>
            <w:left w:val="none" w:sz="0" w:space="0" w:color="auto"/>
            <w:bottom w:val="none" w:sz="0" w:space="0" w:color="auto"/>
            <w:right w:val="none" w:sz="0" w:space="0" w:color="auto"/>
          </w:divBdr>
          <w:divsChild>
            <w:div w:id="1426607558">
              <w:marLeft w:val="0"/>
              <w:marRight w:val="0"/>
              <w:marTop w:val="0"/>
              <w:marBottom w:val="0"/>
              <w:divBdr>
                <w:top w:val="none" w:sz="0" w:space="0" w:color="auto"/>
                <w:left w:val="none" w:sz="0" w:space="0" w:color="auto"/>
                <w:bottom w:val="none" w:sz="0" w:space="0" w:color="auto"/>
                <w:right w:val="none" w:sz="0" w:space="0" w:color="auto"/>
              </w:divBdr>
            </w:div>
          </w:divsChild>
        </w:div>
        <w:div w:id="931478008">
          <w:marLeft w:val="0"/>
          <w:marRight w:val="0"/>
          <w:marTop w:val="0"/>
          <w:marBottom w:val="0"/>
          <w:divBdr>
            <w:top w:val="none" w:sz="0" w:space="0" w:color="auto"/>
            <w:left w:val="none" w:sz="0" w:space="0" w:color="auto"/>
            <w:bottom w:val="none" w:sz="0" w:space="0" w:color="auto"/>
            <w:right w:val="none" w:sz="0" w:space="0" w:color="auto"/>
          </w:divBdr>
          <w:divsChild>
            <w:div w:id="1074352649">
              <w:marLeft w:val="0"/>
              <w:marRight w:val="0"/>
              <w:marTop w:val="0"/>
              <w:marBottom w:val="0"/>
              <w:divBdr>
                <w:top w:val="none" w:sz="0" w:space="0" w:color="auto"/>
                <w:left w:val="none" w:sz="0" w:space="0" w:color="auto"/>
                <w:bottom w:val="none" w:sz="0" w:space="0" w:color="auto"/>
                <w:right w:val="none" w:sz="0" w:space="0" w:color="auto"/>
              </w:divBdr>
            </w:div>
          </w:divsChild>
        </w:div>
        <w:div w:id="946162326">
          <w:marLeft w:val="0"/>
          <w:marRight w:val="0"/>
          <w:marTop w:val="0"/>
          <w:marBottom w:val="0"/>
          <w:divBdr>
            <w:top w:val="none" w:sz="0" w:space="0" w:color="auto"/>
            <w:left w:val="none" w:sz="0" w:space="0" w:color="auto"/>
            <w:bottom w:val="none" w:sz="0" w:space="0" w:color="auto"/>
            <w:right w:val="none" w:sz="0" w:space="0" w:color="auto"/>
          </w:divBdr>
          <w:divsChild>
            <w:div w:id="902562944">
              <w:marLeft w:val="0"/>
              <w:marRight w:val="0"/>
              <w:marTop w:val="0"/>
              <w:marBottom w:val="0"/>
              <w:divBdr>
                <w:top w:val="none" w:sz="0" w:space="0" w:color="auto"/>
                <w:left w:val="none" w:sz="0" w:space="0" w:color="auto"/>
                <w:bottom w:val="none" w:sz="0" w:space="0" w:color="auto"/>
                <w:right w:val="none" w:sz="0" w:space="0" w:color="auto"/>
              </w:divBdr>
            </w:div>
          </w:divsChild>
        </w:div>
        <w:div w:id="948776920">
          <w:marLeft w:val="0"/>
          <w:marRight w:val="0"/>
          <w:marTop w:val="0"/>
          <w:marBottom w:val="0"/>
          <w:divBdr>
            <w:top w:val="none" w:sz="0" w:space="0" w:color="auto"/>
            <w:left w:val="none" w:sz="0" w:space="0" w:color="auto"/>
            <w:bottom w:val="none" w:sz="0" w:space="0" w:color="auto"/>
            <w:right w:val="none" w:sz="0" w:space="0" w:color="auto"/>
          </w:divBdr>
          <w:divsChild>
            <w:div w:id="557278513">
              <w:marLeft w:val="0"/>
              <w:marRight w:val="0"/>
              <w:marTop w:val="0"/>
              <w:marBottom w:val="0"/>
              <w:divBdr>
                <w:top w:val="none" w:sz="0" w:space="0" w:color="auto"/>
                <w:left w:val="none" w:sz="0" w:space="0" w:color="auto"/>
                <w:bottom w:val="none" w:sz="0" w:space="0" w:color="auto"/>
                <w:right w:val="none" w:sz="0" w:space="0" w:color="auto"/>
              </w:divBdr>
            </w:div>
          </w:divsChild>
        </w:div>
        <w:div w:id="948974433">
          <w:marLeft w:val="0"/>
          <w:marRight w:val="0"/>
          <w:marTop w:val="0"/>
          <w:marBottom w:val="0"/>
          <w:divBdr>
            <w:top w:val="none" w:sz="0" w:space="0" w:color="auto"/>
            <w:left w:val="none" w:sz="0" w:space="0" w:color="auto"/>
            <w:bottom w:val="none" w:sz="0" w:space="0" w:color="auto"/>
            <w:right w:val="none" w:sz="0" w:space="0" w:color="auto"/>
          </w:divBdr>
          <w:divsChild>
            <w:div w:id="2062552770">
              <w:marLeft w:val="0"/>
              <w:marRight w:val="0"/>
              <w:marTop w:val="0"/>
              <w:marBottom w:val="0"/>
              <w:divBdr>
                <w:top w:val="none" w:sz="0" w:space="0" w:color="auto"/>
                <w:left w:val="none" w:sz="0" w:space="0" w:color="auto"/>
                <w:bottom w:val="none" w:sz="0" w:space="0" w:color="auto"/>
                <w:right w:val="none" w:sz="0" w:space="0" w:color="auto"/>
              </w:divBdr>
            </w:div>
          </w:divsChild>
        </w:div>
        <w:div w:id="951785196">
          <w:marLeft w:val="0"/>
          <w:marRight w:val="0"/>
          <w:marTop w:val="0"/>
          <w:marBottom w:val="0"/>
          <w:divBdr>
            <w:top w:val="none" w:sz="0" w:space="0" w:color="auto"/>
            <w:left w:val="none" w:sz="0" w:space="0" w:color="auto"/>
            <w:bottom w:val="none" w:sz="0" w:space="0" w:color="auto"/>
            <w:right w:val="none" w:sz="0" w:space="0" w:color="auto"/>
          </w:divBdr>
          <w:divsChild>
            <w:div w:id="1479035984">
              <w:marLeft w:val="0"/>
              <w:marRight w:val="0"/>
              <w:marTop w:val="0"/>
              <w:marBottom w:val="0"/>
              <w:divBdr>
                <w:top w:val="none" w:sz="0" w:space="0" w:color="auto"/>
                <w:left w:val="none" w:sz="0" w:space="0" w:color="auto"/>
                <w:bottom w:val="none" w:sz="0" w:space="0" w:color="auto"/>
                <w:right w:val="none" w:sz="0" w:space="0" w:color="auto"/>
              </w:divBdr>
            </w:div>
          </w:divsChild>
        </w:div>
        <w:div w:id="965115109">
          <w:marLeft w:val="0"/>
          <w:marRight w:val="0"/>
          <w:marTop w:val="0"/>
          <w:marBottom w:val="0"/>
          <w:divBdr>
            <w:top w:val="none" w:sz="0" w:space="0" w:color="auto"/>
            <w:left w:val="none" w:sz="0" w:space="0" w:color="auto"/>
            <w:bottom w:val="none" w:sz="0" w:space="0" w:color="auto"/>
            <w:right w:val="none" w:sz="0" w:space="0" w:color="auto"/>
          </w:divBdr>
          <w:divsChild>
            <w:div w:id="1417828183">
              <w:marLeft w:val="0"/>
              <w:marRight w:val="0"/>
              <w:marTop w:val="0"/>
              <w:marBottom w:val="0"/>
              <w:divBdr>
                <w:top w:val="none" w:sz="0" w:space="0" w:color="auto"/>
                <w:left w:val="none" w:sz="0" w:space="0" w:color="auto"/>
                <w:bottom w:val="none" w:sz="0" w:space="0" w:color="auto"/>
                <w:right w:val="none" w:sz="0" w:space="0" w:color="auto"/>
              </w:divBdr>
            </w:div>
          </w:divsChild>
        </w:div>
        <w:div w:id="969895563">
          <w:marLeft w:val="0"/>
          <w:marRight w:val="0"/>
          <w:marTop w:val="0"/>
          <w:marBottom w:val="0"/>
          <w:divBdr>
            <w:top w:val="none" w:sz="0" w:space="0" w:color="auto"/>
            <w:left w:val="none" w:sz="0" w:space="0" w:color="auto"/>
            <w:bottom w:val="none" w:sz="0" w:space="0" w:color="auto"/>
            <w:right w:val="none" w:sz="0" w:space="0" w:color="auto"/>
          </w:divBdr>
          <w:divsChild>
            <w:div w:id="163210439">
              <w:marLeft w:val="0"/>
              <w:marRight w:val="0"/>
              <w:marTop w:val="0"/>
              <w:marBottom w:val="0"/>
              <w:divBdr>
                <w:top w:val="none" w:sz="0" w:space="0" w:color="auto"/>
                <w:left w:val="none" w:sz="0" w:space="0" w:color="auto"/>
                <w:bottom w:val="none" w:sz="0" w:space="0" w:color="auto"/>
                <w:right w:val="none" w:sz="0" w:space="0" w:color="auto"/>
              </w:divBdr>
            </w:div>
          </w:divsChild>
        </w:div>
        <w:div w:id="975720009">
          <w:marLeft w:val="0"/>
          <w:marRight w:val="0"/>
          <w:marTop w:val="0"/>
          <w:marBottom w:val="0"/>
          <w:divBdr>
            <w:top w:val="none" w:sz="0" w:space="0" w:color="auto"/>
            <w:left w:val="none" w:sz="0" w:space="0" w:color="auto"/>
            <w:bottom w:val="none" w:sz="0" w:space="0" w:color="auto"/>
            <w:right w:val="none" w:sz="0" w:space="0" w:color="auto"/>
          </w:divBdr>
          <w:divsChild>
            <w:div w:id="1144153857">
              <w:marLeft w:val="0"/>
              <w:marRight w:val="0"/>
              <w:marTop w:val="0"/>
              <w:marBottom w:val="0"/>
              <w:divBdr>
                <w:top w:val="none" w:sz="0" w:space="0" w:color="auto"/>
                <w:left w:val="none" w:sz="0" w:space="0" w:color="auto"/>
                <w:bottom w:val="none" w:sz="0" w:space="0" w:color="auto"/>
                <w:right w:val="none" w:sz="0" w:space="0" w:color="auto"/>
              </w:divBdr>
            </w:div>
          </w:divsChild>
        </w:div>
        <w:div w:id="978418700">
          <w:marLeft w:val="0"/>
          <w:marRight w:val="0"/>
          <w:marTop w:val="0"/>
          <w:marBottom w:val="0"/>
          <w:divBdr>
            <w:top w:val="none" w:sz="0" w:space="0" w:color="auto"/>
            <w:left w:val="none" w:sz="0" w:space="0" w:color="auto"/>
            <w:bottom w:val="none" w:sz="0" w:space="0" w:color="auto"/>
            <w:right w:val="none" w:sz="0" w:space="0" w:color="auto"/>
          </w:divBdr>
          <w:divsChild>
            <w:div w:id="1388263760">
              <w:marLeft w:val="0"/>
              <w:marRight w:val="0"/>
              <w:marTop w:val="0"/>
              <w:marBottom w:val="0"/>
              <w:divBdr>
                <w:top w:val="none" w:sz="0" w:space="0" w:color="auto"/>
                <w:left w:val="none" w:sz="0" w:space="0" w:color="auto"/>
                <w:bottom w:val="none" w:sz="0" w:space="0" w:color="auto"/>
                <w:right w:val="none" w:sz="0" w:space="0" w:color="auto"/>
              </w:divBdr>
            </w:div>
          </w:divsChild>
        </w:div>
        <w:div w:id="994913140">
          <w:marLeft w:val="0"/>
          <w:marRight w:val="0"/>
          <w:marTop w:val="0"/>
          <w:marBottom w:val="0"/>
          <w:divBdr>
            <w:top w:val="none" w:sz="0" w:space="0" w:color="auto"/>
            <w:left w:val="none" w:sz="0" w:space="0" w:color="auto"/>
            <w:bottom w:val="none" w:sz="0" w:space="0" w:color="auto"/>
            <w:right w:val="none" w:sz="0" w:space="0" w:color="auto"/>
          </w:divBdr>
          <w:divsChild>
            <w:div w:id="1408266233">
              <w:marLeft w:val="0"/>
              <w:marRight w:val="0"/>
              <w:marTop w:val="0"/>
              <w:marBottom w:val="0"/>
              <w:divBdr>
                <w:top w:val="none" w:sz="0" w:space="0" w:color="auto"/>
                <w:left w:val="none" w:sz="0" w:space="0" w:color="auto"/>
                <w:bottom w:val="none" w:sz="0" w:space="0" w:color="auto"/>
                <w:right w:val="none" w:sz="0" w:space="0" w:color="auto"/>
              </w:divBdr>
            </w:div>
          </w:divsChild>
        </w:div>
        <w:div w:id="1004630523">
          <w:marLeft w:val="0"/>
          <w:marRight w:val="0"/>
          <w:marTop w:val="0"/>
          <w:marBottom w:val="0"/>
          <w:divBdr>
            <w:top w:val="none" w:sz="0" w:space="0" w:color="auto"/>
            <w:left w:val="none" w:sz="0" w:space="0" w:color="auto"/>
            <w:bottom w:val="none" w:sz="0" w:space="0" w:color="auto"/>
            <w:right w:val="none" w:sz="0" w:space="0" w:color="auto"/>
          </w:divBdr>
          <w:divsChild>
            <w:div w:id="597713895">
              <w:marLeft w:val="0"/>
              <w:marRight w:val="0"/>
              <w:marTop w:val="0"/>
              <w:marBottom w:val="0"/>
              <w:divBdr>
                <w:top w:val="none" w:sz="0" w:space="0" w:color="auto"/>
                <w:left w:val="none" w:sz="0" w:space="0" w:color="auto"/>
                <w:bottom w:val="none" w:sz="0" w:space="0" w:color="auto"/>
                <w:right w:val="none" w:sz="0" w:space="0" w:color="auto"/>
              </w:divBdr>
            </w:div>
          </w:divsChild>
        </w:div>
        <w:div w:id="1016689039">
          <w:marLeft w:val="0"/>
          <w:marRight w:val="0"/>
          <w:marTop w:val="0"/>
          <w:marBottom w:val="0"/>
          <w:divBdr>
            <w:top w:val="none" w:sz="0" w:space="0" w:color="auto"/>
            <w:left w:val="none" w:sz="0" w:space="0" w:color="auto"/>
            <w:bottom w:val="none" w:sz="0" w:space="0" w:color="auto"/>
            <w:right w:val="none" w:sz="0" w:space="0" w:color="auto"/>
          </w:divBdr>
          <w:divsChild>
            <w:div w:id="445005820">
              <w:marLeft w:val="0"/>
              <w:marRight w:val="0"/>
              <w:marTop w:val="0"/>
              <w:marBottom w:val="0"/>
              <w:divBdr>
                <w:top w:val="none" w:sz="0" w:space="0" w:color="auto"/>
                <w:left w:val="none" w:sz="0" w:space="0" w:color="auto"/>
                <w:bottom w:val="none" w:sz="0" w:space="0" w:color="auto"/>
                <w:right w:val="none" w:sz="0" w:space="0" w:color="auto"/>
              </w:divBdr>
            </w:div>
          </w:divsChild>
        </w:div>
        <w:div w:id="1021399429">
          <w:marLeft w:val="0"/>
          <w:marRight w:val="0"/>
          <w:marTop w:val="0"/>
          <w:marBottom w:val="0"/>
          <w:divBdr>
            <w:top w:val="none" w:sz="0" w:space="0" w:color="auto"/>
            <w:left w:val="none" w:sz="0" w:space="0" w:color="auto"/>
            <w:bottom w:val="none" w:sz="0" w:space="0" w:color="auto"/>
            <w:right w:val="none" w:sz="0" w:space="0" w:color="auto"/>
          </w:divBdr>
          <w:divsChild>
            <w:div w:id="686979746">
              <w:marLeft w:val="0"/>
              <w:marRight w:val="0"/>
              <w:marTop w:val="0"/>
              <w:marBottom w:val="0"/>
              <w:divBdr>
                <w:top w:val="none" w:sz="0" w:space="0" w:color="auto"/>
                <w:left w:val="none" w:sz="0" w:space="0" w:color="auto"/>
                <w:bottom w:val="none" w:sz="0" w:space="0" w:color="auto"/>
                <w:right w:val="none" w:sz="0" w:space="0" w:color="auto"/>
              </w:divBdr>
            </w:div>
          </w:divsChild>
        </w:div>
        <w:div w:id="1021467531">
          <w:marLeft w:val="0"/>
          <w:marRight w:val="0"/>
          <w:marTop w:val="0"/>
          <w:marBottom w:val="0"/>
          <w:divBdr>
            <w:top w:val="none" w:sz="0" w:space="0" w:color="auto"/>
            <w:left w:val="none" w:sz="0" w:space="0" w:color="auto"/>
            <w:bottom w:val="none" w:sz="0" w:space="0" w:color="auto"/>
            <w:right w:val="none" w:sz="0" w:space="0" w:color="auto"/>
          </w:divBdr>
          <w:divsChild>
            <w:div w:id="1797261788">
              <w:marLeft w:val="0"/>
              <w:marRight w:val="0"/>
              <w:marTop w:val="0"/>
              <w:marBottom w:val="0"/>
              <w:divBdr>
                <w:top w:val="none" w:sz="0" w:space="0" w:color="auto"/>
                <w:left w:val="none" w:sz="0" w:space="0" w:color="auto"/>
                <w:bottom w:val="none" w:sz="0" w:space="0" w:color="auto"/>
                <w:right w:val="none" w:sz="0" w:space="0" w:color="auto"/>
              </w:divBdr>
            </w:div>
          </w:divsChild>
        </w:div>
        <w:div w:id="1024550940">
          <w:marLeft w:val="0"/>
          <w:marRight w:val="0"/>
          <w:marTop w:val="0"/>
          <w:marBottom w:val="0"/>
          <w:divBdr>
            <w:top w:val="none" w:sz="0" w:space="0" w:color="auto"/>
            <w:left w:val="none" w:sz="0" w:space="0" w:color="auto"/>
            <w:bottom w:val="none" w:sz="0" w:space="0" w:color="auto"/>
            <w:right w:val="none" w:sz="0" w:space="0" w:color="auto"/>
          </w:divBdr>
          <w:divsChild>
            <w:div w:id="837035272">
              <w:marLeft w:val="0"/>
              <w:marRight w:val="0"/>
              <w:marTop w:val="0"/>
              <w:marBottom w:val="0"/>
              <w:divBdr>
                <w:top w:val="none" w:sz="0" w:space="0" w:color="auto"/>
                <w:left w:val="none" w:sz="0" w:space="0" w:color="auto"/>
                <w:bottom w:val="none" w:sz="0" w:space="0" w:color="auto"/>
                <w:right w:val="none" w:sz="0" w:space="0" w:color="auto"/>
              </w:divBdr>
            </w:div>
          </w:divsChild>
        </w:div>
        <w:div w:id="1047410199">
          <w:marLeft w:val="0"/>
          <w:marRight w:val="0"/>
          <w:marTop w:val="0"/>
          <w:marBottom w:val="0"/>
          <w:divBdr>
            <w:top w:val="none" w:sz="0" w:space="0" w:color="auto"/>
            <w:left w:val="none" w:sz="0" w:space="0" w:color="auto"/>
            <w:bottom w:val="none" w:sz="0" w:space="0" w:color="auto"/>
            <w:right w:val="none" w:sz="0" w:space="0" w:color="auto"/>
          </w:divBdr>
          <w:divsChild>
            <w:div w:id="347410388">
              <w:marLeft w:val="0"/>
              <w:marRight w:val="0"/>
              <w:marTop w:val="0"/>
              <w:marBottom w:val="0"/>
              <w:divBdr>
                <w:top w:val="none" w:sz="0" w:space="0" w:color="auto"/>
                <w:left w:val="none" w:sz="0" w:space="0" w:color="auto"/>
                <w:bottom w:val="none" w:sz="0" w:space="0" w:color="auto"/>
                <w:right w:val="none" w:sz="0" w:space="0" w:color="auto"/>
              </w:divBdr>
            </w:div>
          </w:divsChild>
        </w:div>
        <w:div w:id="1063913103">
          <w:marLeft w:val="0"/>
          <w:marRight w:val="0"/>
          <w:marTop w:val="0"/>
          <w:marBottom w:val="0"/>
          <w:divBdr>
            <w:top w:val="none" w:sz="0" w:space="0" w:color="auto"/>
            <w:left w:val="none" w:sz="0" w:space="0" w:color="auto"/>
            <w:bottom w:val="none" w:sz="0" w:space="0" w:color="auto"/>
            <w:right w:val="none" w:sz="0" w:space="0" w:color="auto"/>
          </w:divBdr>
          <w:divsChild>
            <w:div w:id="332074637">
              <w:marLeft w:val="0"/>
              <w:marRight w:val="0"/>
              <w:marTop w:val="0"/>
              <w:marBottom w:val="0"/>
              <w:divBdr>
                <w:top w:val="none" w:sz="0" w:space="0" w:color="auto"/>
                <w:left w:val="none" w:sz="0" w:space="0" w:color="auto"/>
                <w:bottom w:val="none" w:sz="0" w:space="0" w:color="auto"/>
                <w:right w:val="none" w:sz="0" w:space="0" w:color="auto"/>
              </w:divBdr>
            </w:div>
          </w:divsChild>
        </w:div>
        <w:div w:id="1075394318">
          <w:marLeft w:val="0"/>
          <w:marRight w:val="0"/>
          <w:marTop w:val="0"/>
          <w:marBottom w:val="0"/>
          <w:divBdr>
            <w:top w:val="none" w:sz="0" w:space="0" w:color="auto"/>
            <w:left w:val="none" w:sz="0" w:space="0" w:color="auto"/>
            <w:bottom w:val="none" w:sz="0" w:space="0" w:color="auto"/>
            <w:right w:val="none" w:sz="0" w:space="0" w:color="auto"/>
          </w:divBdr>
          <w:divsChild>
            <w:div w:id="849565023">
              <w:marLeft w:val="0"/>
              <w:marRight w:val="0"/>
              <w:marTop w:val="0"/>
              <w:marBottom w:val="0"/>
              <w:divBdr>
                <w:top w:val="none" w:sz="0" w:space="0" w:color="auto"/>
                <w:left w:val="none" w:sz="0" w:space="0" w:color="auto"/>
                <w:bottom w:val="none" w:sz="0" w:space="0" w:color="auto"/>
                <w:right w:val="none" w:sz="0" w:space="0" w:color="auto"/>
              </w:divBdr>
            </w:div>
          </w:divsChild>
        </w:div>
        <w:div w:id="1093092157">
          <w:marLeft w:val="0"/>
          <w:marRight w:val="0"/>
          <w:marTop w:val="0"/>
          <w:marBottom w:val="0"/>
          <w:divBdr>
            <w:top w:val="none" w:sz="0" w:space="0" w:color="auto"/>
            <w:left w:val="none" w:sz="0" w:space="0" w:color="auto"/>
            <w:bottom w:val="none" w:sz="0" w:space="0" w:color="auto"/>
            <w:right w:val="none" w:sz="0" w:space="0" w:color="auto"/>
          </w:divBdr>
          <w:divsChild>
            <w:div w:id="436798576">
              <w:marLeft w:val="0"/>
              <w:marRight w:val="0"/>
              <w:marTop w:val="0"/>
              <w:marBottom w:val="0"/>
              <w:divBdr>
                <w:top w:val="none" w:sz="0" w:space="0" w:color="auto"/>
                <w:left w:val="none" w:sz="0" w:space="0" w:color="auto"/>
                <w:bottom w:val="none" w:sz="0" w:space="0" w:color="auto"/>
                <w:right w:val="none" w:sz="0" w:space="0" w:color="auto"/>
              </w:divBdr>
            </w:div>
          </w:divsChild>
        </w:div>
        <w:div w:id="1093938605">
          <w:marLeft w:val="0"/>
          <w:marRight w:val="0"/>
          <w:marTop w:val="0"/>
          <w:marBottom w:val="0"/>
          <w:divBdr>
            <w:top w:val="none" w:sz="0" w:space="0" w:color="auto"/>
            <w:left w:val="none" w:sz="0" w:space="0" w:color="auto"/>
            <w:bottom w:val="none" w:sz="0" w:space="0" w:color="auto"/>
            <w:right w:val="none" w:sz="0" w:space="0" w:color="auto"/>
          </w:divBdr>
          <w:divsChild>
            <w:div w:id="1007975321">
              <w:marLeft w:val="0"/>
              <w:marRight w:val="0"/>
              <w:marTop w:val="0"/>
              <w:marBottom w:val="0"/>
              <w:divBdr>
                <w:top w:val="none" w:sz="0" w:space="0" w:color="auto"/>
                <w:left w:val="none" w:sz="0" w:space="0" w:color="auto"/>
                <w:bottom w:val="none" w:sz="0" w:space="0" w:color="auto"/>
                <w:right w:val="none" w:sz="0" w:space="0" w:color="auto"/>
              </w:divBdr>
            </w:div>
            <w:div w:id="1457722995">
              <w:marLeft w:val="0"/>
              <w:marRight w:val="0"/>
              <w:marTop w:val="0"/>
              <w:marBottom w:val="0"/>
              <w:divBdr>
                <w:top w:val="none" w:sz="0" w:space="0" w:color="auto"/>
                <w:left w:val="none" w:sz="0" w:space="0" w:color="auto"/>
                <w:bottom w:val="none" w:sz="0" w:space="0" w:color="auto"/>
                <w:right w:val="none" w:sz="0" w:space="0" w:color="auto"/>
              </w:divBdr>
            </w:div>
          </w:divsChild>
        </w:div>
        <w:div w:id="1106576196">
          <w:marLeft w:val="0"/>
          <w:marRight w:val="0"/>
          <w:marTop w:val="0"/>
          <w:marBottom w:val="0"/>
          <w:divBdr>
            <w:top w:val="none" w:sz="0" w:space="0" w:color="auto"/>
            <w:left w:val="none" w:sz="0" w:space="0" w:color="auto"/>
            <w:bottom w:val="none" w:sz="0" w:space="0" w:color="auto"/>
            <w:right w:val="none" w:sz="0" w:space="0" w:color="auto"/>
          </w:divBdr>
          <w:divsChild>
            <w:div w:id="434054428">
              <w:marLeft w:val="0"/>
              <w:marRight w:val="0"/>
              <w:marTop w:val="0"/>
              <w:marBottom w:val="0"/>
              <w:divBdr>
                <w:top w:val="none" w:sz="0" w:space="0" w:color="auto"/>
                <w:left w:val="none" w:sz="0" w:space="0" w:color="auto"/>
                <w:bottom w:val="none" w:sz="0" w:space="0" w:color="auto"/>
                <w:right w:val="none" w:sz="0" w:space="0" w:color="auto"/>
              </w:divBdr>
            </w:div>
            <w:div w:id="740713063">
              <w:marLeft w:val="0"/>
              <w:marRight w:val="0"/>
              <w:marTop w:val="0"/>
              <w:marBottom w:val="0"/>
              <w:divBdr>
                <w:top w:val="none" w:sz="0" w:space="0" w:color="auto"/>
                <w:left w:val="none" w:sz="0" w:space="0" w:color="auto"/>
                <w:bottom w:val="none" w:sz="0" w:space="0" w:color="auto"/>
                <w:right w:val="none" w:sz="0" w:space="0" w:color="auto"/>
              </w:divBdr>
            </w:div>
          </w:divsChild>
        </w:div>
        <w:div w:id="1113596435">
          <w:marLeft w:val="0"/>
          <w:marRight w:val="0"/>
          <w:marTop w:val="0"/>
          <w:marBottom w:val="0"/>
          <w:divBdr>
            <w:top w:val="none" w:sz="0" w:space="0" w:color="auto"/>
            <w:left w:val="none" w:sz="0" w:space="0" w:color="auto"/>
            <w:bottom w:val="none" w:sz="0" w:space="0" w:color="auto"/>
            <w:right w:val="none" w:sz="0" w:space="0" w:color="auto"/>
          </w:divBdr>
          <w:divsChild>
            <w:div w:id="1004357585">
              <w:marLeft w:val="0"/>
              <w:marRight w:val="0"/>
              <w:marTop w:val="0"/>
              <w:marBottom w:val="0"/>
              <w:divBdr>
                <w:top w:val="none" w:sz="0" w:space="0" w:color="auto"/>
                <w:left w:val="none" w:sz="0" w:space="0" w:color="auto"/>
                <w:bottom w:val="none" w:sz="0" w:space="0" w:color="auto"/>
                <w:right w:val="none" w:sz="0" w:space="0" w:color="auto"/>
              </w:divBdr>
            </w:div>
          </w:divsChild>
        </w:div>
        <w:div w:id="1121461132">
          <w:marLeft w:val="0"/>
          <w:marRight w:val="0"/>
          <w:marTop w:val="0"/>
          <w:marBottom w:val="0"/>
          <w:divBdr>
            <w:top w:val="none" w:sz="0" w:space="0" w:color="auto"/>
            <w:left w:val="none" w:sz="0" w:space="0" w:color="auto"/>
            <w:bottom w:val="none" w:sz="0" w:space="0" w:color="auto"/>
            <w:right w:val="none" w:sz="0" w:space="0" w:color="auto"/>
          </w:divBdr>
          <w:divsChild>
            <w:div w:id="1193685267">
              <w:marLeft w:val="0"/>
              <w:marRight w:val="0"/>
              <w:marTop w:val="0"/>
              <w:marBottom w:val="0"/>
              <w:divBdr>
                <w:top w:val="none" w:sz="0" w:space="0" w:color="auto"/>
                <w:left w:val="none" w:sz="0" w:space="0" w:color="auto"/>
                <w:bottom w:val="none" w:sz="0" w:space="0" w:color="auto"/>
                <w:right w:val="none" w:sz="0" w:space="0" w:color="auto"/>
              </w:divBdr>
            </w:div>
          </w:divsChild>
        </w:div>
        <w:div w:id="1126503282">
          <w:marLeft w:val="0"/>
          <w:marRight w:val="0"/>
          <w:marTop w:val="0"/>
          <w:marBottom w:val="0"/>
          <w:divBdr>
            <w:top w:val="none" w:sz="0" w:space="0" w:color="auto"/>
            <w:left w:val="none" w:sz="0" w:space="0" w:color="auto"/>
            <w:bottom w:val="none" w:sz="0" w:space="0" w:color="auto"/>
            <w:right w:val="none" w:sz="0" w:space="0" w:color="auto"/>
          </w:divBdr>
          <w:divsChild>
            <w:div w:id="394670052">
              <w:marLeft w:val="0"/>
              <w:marRight w:val="0"/>
              <w:marTop w:val="0"/>
              <w:marBottom w:val="0"/>
              <w:divBdr>
                <w:top w:val="none" w:sz="0" w:space="0" w:color="auto"/>
                <w:left w:val="none" w:sz="0" w:space="0" w:color="auto"/>
                <w:bottom w:val="none" w:sz="0" w:space="0" w:color="auto"/>
                <w:right w:val="none" w:sz="0" w:space="0" w:color="auto"/>
              </w:divBdr>
            </w:div>
          </w:divsChild>
        </w:div>
        <w:div w:id="1130510700">
          <w:marLeft w:val="0"/>
          <w:marRight w:val="0"/>
          <w:marTop w:val="0"/>
          <w:marBottom w:val="0"/>
          <w:divBdr>
            <w:top w:val="none" w:sz="0" w:space="0" w:color="auto"/>
            <w:left w:val="none" w:sz="0" w:space="0" w:color="auto"/>
            <w:bottom w:val="none" w:sz="0" w:space="0" w:color="auto"/>
            <w:right w:val="none" w:sz="0" w:space="0" w:color="auto"/>
          </w:divBdr>
          <w:divsChild>
            <w:div w:id="1175877188">
              <w:marLeft w:val="0"/>
              <w:marRight w:val="0"/>
              <w:marTop w:val="0"/>
              <w:marBottom w:val="0"/>
              <w:divBdr>
                <w:top w:val="none" w:sz="0" w:space="0" w:color="auto"/>
                <w:left w:val="none" w:sz="0" w:space="0" w:color="auto"/>
                <w:bottom w:val="none" w:sz="0" w:space="0" w:color="auto"/>
                <w:right w:val="none" w:sz="0" w:space="0" w:color="auto"/>
              </w:divBdr>
            </w:div>
          </w:divsChild>
        </w:div>
        <w:div w:id="1156918794">
          <w:marLeft w:val="0"/>
          <w:marRight w:val="0"/>
          <w:marTop w:val="0"/>
          <w:marBottom w:val="0"/>
          <w:divBdr>
            <w:top w:val="none" w:sz="0" w:space="0" w:color="auto"/>
            <w:left w:val="none" w:sz="0" w:space="0" w:color="auto"/>
            <w:bottom w:val="none" w:sz="0" w:space="0" w:color="auto"/>
            <w:right w:val="none" w:sz="0" w:space="0" w:color="auto"/>
          </w:divBdr>
          <w:divsChild>
            <w:div w:id="121504400">
              <w:marLeft w:val="0"/>
              <w:marRight w:val="0"/>
              <w:marTop w:val="0"/>
              <w:marBottom w:val="0"/>
              <w:divBdr>
                <w:top w:val="none" w:sz="0" w:space="0" w:color="auto"/>
                <w:left w:val="none" w:sz="0" w:space="0" w:color="auto"/>
                <w:bottom w:val="none" w:sz="0" w:space="0" w:color="auto"/>
                <w:right w:val="none" w:sz="0" w:space="0" w:color="auto"/>
              </w:divBdr>
            </w:div>
          </w:divsChild>
        </w:div>
        <w:div w:id="1174224075">
          <w:marLeft w:val="0"/>
          <w:marRight w:val="0"/>
          <w:marTop w:val="0"/>
          <w:marBottom w:val="0"/>
          <w:divBdr>
            <w:top w:val="none" w:sz="0" w:space="0" w:color="auto"/>
            <w:left w:val="none" w:sz="0" w:space="0" w:color="auto"/>
            <w:bottom w:val="none" w:sz="0" w:space="0" w:color="auto"/>
            <w:right w:val="none" w:sz="0" w:space="0" w:color="auto"/>
          </w:divBdr>
          <w:divsChild>
            <w:div w:id="973026680">
              <w:marLeft w:val="0"/>
              <w:marRight w:val="0"/>
              <w:marTop w:val="0"/>
              <w:marBottom w:val="0"/>
              <w:divBdr>
                <w:top w:val="none" w:sz="0" w:space="0" w:color="auto"/>
                <w:left w:val="none" w:sz="0" w:space="0" w:color="auto"/>
                <w:bottom w:val="none" w:sz="0" w:space="0" w:color="auto"/>
                <w:right w:val="none" w:sz="0" w:space="0" w:color="auto"/>
              </w:divBdr>
            </w:div>
          </w:divsChild>
        </w:div>
        <w:div w:id="1187138637">
          <w:marLeft w:val="0"/>
          <w:marRight w:val="0"/>
          <w:marTop w:val="0"/>
          <w:marBottom w:val="0"/>
          <w:divBdr>
            <w:top w:val="none" w:sz="0" w:space="0" w:color="auto"/>
            <w:left w:val="none" w:sz="0" w:space="0" w:color="auto"/>
            <w:bottom w:val="none" w:sz="0" w:space="0" w:color="auto"/>
            <w:right w:val="none" w:sz="0" w:space="0" w:color="auto"/>
          </w:divBdr>
          <w:divsChild>
            <w:div w:id="1810586295">
              <w:marLeft w:val="0"/>
              <w:marRight w:val="0"/>
              <w:marTop w:val="0"/>
              <w:marBottom w:val="0"/>
              <w:divBdr>
                <w:top w:val="none" w:sz="0" w:space="0" w:color="auto"/>
                <w:left w:val="none" w:sz="0" w:space="0" w:color="auto"/>
                <w:bottom w:val="none" w:sz="0" w:space="0" w:color="auto"/>
                <w:right w:val="none" w:sz="0" w:space="0" w:color="auto"/>
              </w:divBdr>
            </w:div>
          </w:divsChild>
        </w:div>
        <w:div w:id="1217282063">
          <w:marLeft w:val="0"/>
          <w:marRight w:val="0"/>
          <w:marTop w:val="0"/>
          <w:marBottom w:val="0"/>
          <w:divBdr>
            <w:top w:val="none" w:sz="0" w:space="0" w:color="auto"/>
            <w:left w:val="none" w:sz="0" w:space="0" w:color="auto"/>
            <w:bottom w:val="none" w:sz="0" w:space="0" w:color="auto"/>
            <w:right w:val="none" w:sz="0" w:space="0" w:color="auto"/>
          </w:divBdr>
          <w:divsChild>
            <w:div w:id="326398055">
              <w:marLeft w:val="0"/>
              <w:marRight w:val="0"/>
              <w:marTop w:val="0"/>
              <w:marBottom w:val="0"/>
              <w:divBdr>
                <w:top w:val="none" w:sz="0" w:space="0" w:color="auto"/>
                <w:left w:val="none" w:sz="0" w:space="0" w:color="auto"/>
                <w:bottom w:val="none" w:sz="0" w:space="0" w:color="auto"/>
                <w:right w:val="none" w:sz="0" w:space="0" w:color="auto"/>
              </w:divBdr>
            </w:div>
          </w:divsChild>
        </w:div>
        <w:div w:id="1217544104">
          <w:marLeft w:val="0"/>
          <w:marRight w:val="0"/>
          <w:marTop w:val="0"/>
          <w:marBottom w:val="0"/>
          <w:divBdr>
            <w:top w:val="none" w:sz="0" w:space="0" w:color="auto"/>
            <w:left w:val="none" w:sz="0" w:space="0" w:color="auto"/>
            <w:bottom w:val="none" w:sz="0" w:space="0" w:color="auto"/>
            <w:right w:val="none" w:sz="0" w:space="0" w:color="auto"/>
          </w:divBdr>
          <w:divsChild>
            <w:div w:id="1862932810">
              <w:marLeft w:val="0"/>
              <w:marRight w:val="0"/>
              <w:marTop w:val="0"/>
              <w:marBottom w:val="0"/>
              <w:divBdr>
                <w:top w:val="none" w:sz="0" w:space="0" w:color="auto"/>
                <w:left w:val="none" w:sz="0" w:space="0" w:color="auto"/>
                <w:bottom w:val="none" w:sz="0" w:space="0" w:color="auto"/>
                <w:right w:val="none" w:sz="0" w:space="0" w:color="auto"/>
              </w:divBdr>
            </w:div>
          </w:divsChild>
        </w:div>
        <w:div w:id="1228079111">
          <w:marLeft w:val="0"/>
          <w:marRight w:val="0"/>
          <w:marTop w:val="0"/>
          <w:marBottom w:val="0"/>
          <w:divBdr>
            <w:top w:val="none" w:sz="0" w:space="0" w:color="auto"/>
            <w:left w:val="none" w:sz="0" w:space="0" w:color="auto"/>
            <w:bottom w:val="none" w:sz="0" w:space="0" w:color="auto"/>
            <w:right w:val="none" w:sz="0" w:space="0" w:color="auto"/>
          </w:divBdr>
          <w:divsChild>
            <w:div w:id="783110785">
              <w:marLeft w:val="0"/>
              <w:marRight w:val="0"/>
              <w:marTop w:val="0"/>
              <w:marBottom w:val="0"/>
              <w:divBdr>
                <w:top w:val="none" w:sz="0" w:space="0" w:color="auto"/>
                <w:left w:val="none" w:sz="0" w:space="0" w:color="auto"/>
                <w:bottom w:val="none" w:sz="0" w:space="0" w:color="auto"/>
                <w:right w:val="none" w:sz="0" w:space="0" w:color="auto"/>
              </w:divBdr>
            </w:div>
          </w:divsChild>
        </w:div>
        <w:div w:id="1236283226">
          <w:marLeft w:val="0"/>
          <w:marRight w:val="0"/>
          <w:marTop w:val="0"/>
          <w:marBottom w:val="0"/>
          <w:divBdr>
            <w:top w:val="none" w:sz="0" w:space="0" w:color="auto"/>
            <w:left w:val="none" w:sz="0" w:space="0" w:color="auto"/>
            <w:bottom w:val="none" w:sz="0" w:space="0" w:color="auto"/>
            <w:right w:val="none" w:sz="0" w:space="0" w:color="auto"/>
          </w:divBdr>
          <w:divsChild>
            <w:div w:id="1728144863">
              <w:marLeft w:val="0"/>
              <w:marRight w:val="0"/>
              <w:marTop w:val="0"/>
              <w:marBottom w:val="0"/>
              <w:divBdr>
                <w:top w:val="none" w:sz="0" w:space="0" w:color="auto"/>
                <w:left w:val="none" w:sz="0" w:space="0" w:color="auto"/>
                <w:bottom w:val="none" w:sz="0" w:space="0" w:color="auto"/>
                <w:right w:val="none" w:sz="0" w:space="0" w:color="auto"/>
              </w:divBdr>
            </w:div>
          </w:divsChild>
        </w:div>
        <w:div w:id="1237200712">
          <w:marLeft w:val="0"/>
          <w:marRight w:val="0"/>
          <w:marTop w:val="0"/>
          <w:marBottom w:val="0"/>
          <w:divBdr>
            <w:top w:val="none" w:sz="0" w:space="0" w:color="auto"/>
            <w:left w:val="none" w:sz="0" w:space="0" w:color="auto"/>
            <w:bottom w:val="none" w:sz="0" w:space="0" w:color="auto"/>
            <w:right w:val="none" w:sz="0" w:space="0" w:color="auto"/>
          </w:divBdr>
          <w:divsChild>
            <w:div w:id="162472097">
              <w:marLeft w:val="0"/>
              <w:marRight w:val="0"/>
              <w:marTop w:val="0"/>
              <w:marBottom w:val="0"/>
              <w:divBdr>
                <w:top w:val="none" w:sz="0" w:space="0" w:color="auto"/>
                <w:left w:val="none" w:sz="0" w:space="0" w:color="auto"/>
                <w:bottom w:val="none" w:sz="0" w:space="0" w:color="auto"/>
                <w:right w:val="none" w:sz="0" w:space="0" w:color="auto"/>
              </w:divBdr>
            </w:div>
          </w:divsChild>
        </w:div>
        <w:div w:id="1240214037">
          <w:marLeft w:val="0"/>
          <w:marRight w:val="0"/>
          <w:marTop w:val="0"/>
          <w:marBottom w:val="0"/>
          <w:divBdr>
            <w:top w:val="none" w:sz="0" w:space="0" w:color="auto"/>
            <w:left w:val="none" w:sz="0" w:space="0" w:color="auto"/>
            <w:bottom w:val="none" w:sz="0" w:space="0" w:color="auto"/>
            <w:right w:val="none" w:sz="0" w:space="0" w:color="auto"/>
          </w:divBdr>
          <w:divsChild>
            <w:div w:id="989559698">
              <w:marLeft w:val="0"/>
              <w:marRight w:val="0"/>
              <w:marTop w:val="0"/>
              <w:marBottom w:val="0"/>
              <w:divBdr>
                <w:top w:val="none" w:sz="0" w:space="0" w:color="auto"/>
                <w:left w:val="none" w:sz="0" w:space="0" w:color="auto"/>
                <w:bottom w:val="none" w:sz="0" w:space="0" w:color="auto"/>
                <w:right w:val="none" w:sz="0" w:space="0" w:color="auto"/>
              </w:divBdr>
            </w:div>
          </w:divsChild>
        </w:div>
        <w:div w:id="1247805457">
          <w:marLeft w:val="0"/>
          <w:marRight w:val="0"/>
          <w:marTop w:val="0"/>
          <w:marBottom w:val="0"/>
          <w:divBdr>
            <w:top w:val="none" w:sz="0" w:space="0" w:color="auto"/>
            <w:left w:val="none" w:sz="0" w:space="0" w:color="auto"/>
            <w:bottom w:val="none" w:sz="0" w:space="0" w:color="auto"/>
            <w:right w:val="none" w:sz="0" w:space="0" w:color="auto"/>
          </w:divBdr>
          <w:divsChild>
            <w:div w:id="1619557480">
              <w:marLeft w:val="0"/>
              <w:marRight w:val="0"/>
              <w:marTop w:val="0"/>
              <w:marBottom w:val="0"/>
              <w:divBdr>
                <w:top w:val="none" w:sz="0" w:space="0" w:color="auto"/>
                <w:left w:val="none" w:sz="0" w:space="0" w:color="auto"/>
                <w:bottom w:val="none" w:sz="0" w:space="0" w:color="auto"/>
                <w:right w:val="none" w:sz="0" w:space="0" w:color="auto"/>
              </w:divBdr>
            </w:div>
          </w:divsChild>
        </w:div>
        <w:div w:id="1255430917">
          <w:marLeft w:val="0"/>
          <w:marRight w:val="0"/>
          <w:marTop w:val="0"/>
          <w:marBottom w:val="0"/>
          <w:divBdr>
            <w:top w:val="none" w:sz="0" w:space="0" w:color="auto"/>
            <w:left w:val="none" w:sz="0" w:space="0" w:color="auto"/>
            <w:bottom w:val="none" w:sz="0" w:space="0" w:color="auto"/>
            <w:right w:val="none" w:sz="0" w:space="0" w:color="auto"/>
          </w:divBdr>
          <w:divsChild>
            <w:div w:id="1325204138">
              <w:marLeft w:val="0"/>
              <w:marRight w:val="0"/>
              <w:marTop w:val="0"/>
              <w:marBottom w:val="0"/>
              <w:divBdr>
                <w:top w:val="none" w:sz="0" w:space="0" w:color="auto"/>
                <w:left w:val="none" w:sz="0" w:space="0" w:color="auto"/>
                <w:bottom w:val="none" w:sz="0" w:space="0" w:color="auto"/>
                <w:right w:val="none" w:sz="0" w:space="0" w:color="auto"/>
              </w:divBdr>
            </w:div>
          </w:divsChild>
        </w:div>
        <w:div w:id="1261521409">
          <w:marLeft w:val="0"/>
          <w:marRight w:val="0"/>
          <w:marTop w:val="0"/>
          <w:marBottom w:val="0"/>
          <w:divBdr>
            <w:top w:val="none" w:sz="0" w:space="0" w:color="auto"/>
            <w:left w:val="none" w:sz="0" w:space="0" w:color="auto"/>
            <w:bottom w:val="none" w:sz="0" w:space="0" w:color="auto"/>
            <w:right w:val="none" w:sz="0" w:space="0" w:color="auto"/>
          </w:divBdr>
          <w:divsChild>
            <w:div w:id="1811241872">
              <w:marLeft w:val="0"/>
              <w:marRight w:val="0"/>
              <w:marTop w:val="0"/>
              <w:marBottom w:val="0"/>
              <w:divBdr>
                <w:top w:val="none" w:sz="0" w:space="0" w:color="auto"/>
                <w:left w:val="none" w:sz="0" w:space="0" w:color="auto"/>
                <w:bottom w:val="none" w:sz="0" w:space="0" w:color="auto"/>
                <w:right w:val="none" w:sz="0" w:space="0" w:color="auto"/>
              </w:divBdr>
            </w:div>
          </w:divsChild>
        </w:div>
        <w:div w:id="1264532565">
          <w:marLeft w:val="0"/>
          <w:marRight w:val="0"/>
          <w:marTop w:val="0"/>
          <w:marBottom w:val="0"/>
          <w:divBdr>
            <w:top w:val="none" w:sz="0" w:space="0" w:color="auto"/>
            <w:left w:val="none" w:sz="0" w:space="0" w:color="auto"/>
            <w:bottom w:val="none" w:sz="0" w:space="0" w:color="auto"/>
            <w:right w:val="none" w:sz="0" w:space="0" w:color="auto"/>
          </w:divBdr>
          <w:divsChild>
            <w:div w:id="1943877104">
              <w:marLeft w:val="0"/>
              <w:marRight w:val="0"/>
              <w:marTop w:val="0"/>
              <w:marBottom w:val="0"/>
              <w:divBdr>
                <w:top w:val="none" w:sz="0" w:space="0" w:color="auto"/>
                <w:left w:val="none" w:sz="0" w:space="0" w:color="auto"/>
                <w:bottom w:val="none" w:sz="0" w:space="0" w:color="auto"/>
                <w:right w:val="none" w:sz="0" w:space="0" w:color="auto"/>
              </w:divBdr>
            </w:div>
          </w:divsChild>
        </w:div>
        <w:div w:id="1268780387">
          <w:marLeft w:val="0"/>
          <w:marRight w:val="0"/>
          <w:marTop w:val="0"/>
          <w:marBottom w:val="0"/>
          <w:divBdr>
            <w:top w:val="none" w:sz="0" w:space="0" w:color="auto"/>
            <w:left w:val="none" w:sz="0" w:space="0" w:color="auto"/>
            <w:bottom w:val="none" w:sz="0" w:space="0" w:color="auto"/>
            <w:right w:val="none" w:sz="0" w:space="0" w:color="auto"/>
          </w:divBdr>
          <w:divsChild>
            <w:div w:id="2019692810">
              <w:marLeft w:val="0"/>
              <w:marRight w:val="0"/>
              <w:marTop w:val="0"/>
              <w:marBottom w:val="0"/>
              <w:divBdr>
                <w:top w:val="none" w:sz="0" w:space="0" w:color="auto"/>
                <w:left w:val="none" w:sz="0" w:space="0" w:color="auto"/>
                <w:bottom w:val="none" w:sz="0" w:space="0" w:color="auto"/>
                <w:right w:val="none" w:sz="0" w:space="0" w:color="auto"/>
              </w:divBdr>
            </w:div>
          </w:divsChild>
        </w:div>
        <w:div w:id="1302492917">
          <w:marLeft w:val="0"/>
          <w:marRight w:val="0"/>
          <w:marTop w:val="0"/>
          <w:marBottom w:val="0"/>
          <w:divBdr>
            <w:top w:val="none" w:sz="0" w:space="0" w:color="auto"/>
            <w:left w:val="none" w:sz="0" w:space="0" w:color="auto"/>
            <w:bottom w:val="none" w:sz="0" w:space="0" w:color="auto"/>
            <w:right w:val="none" w:sz="0" w:space="0" w:color="auto"/>
          </w:divBdr>
          <w:divsChild>
            <w:div w:id="1369795707">
              <w:marLeft w:val="0"/>
              <w:marRight w:val="0"/>
              <w:marTop w:val="0"/>
              <w:marBottom w:val="0"/>
              <w:divBdr>
                <w:top w:val="none" w:sz="0" w:space="0" w:color="auto"/>
                <w:left w:val="none" w:sz="0" w:space="0" w:color="auto"/>
                <w:bottom w:val="none" w:sz="0" w:space="0" w:color="auto"/>
                <w:right w:val="none" w:sz="0" w:space="0" w:color="auto"/>
              </w:divBdr>
            </w:div>
          </w:divsChild>
        </w:div>
        <w:div w:id="1303580150">
          <w:marLeft w:val="0"/>
          <w:marRight w:val="0"/>
          <w:marTop w:val="0"/>
          <w:marBottom w:val="0"/>
          <w:divBdr>
            <w:top w:val="none" w:sz="0" w:space="0" w:color="auto"/>
            <w:left w:val="none" w:sz="0" w:space="0" w:color="auto"/>
            <w:bottom w:val="none" w:sz="0" w:space="0" w:color="auto"/>
            <w:right w:val="none" w:sz="0" w:space="0" w:color="auto"/>
          </w:divBdr>
          <w:divsChild>
            <w:div w:id="85154127">
              <w:marLeft w:val="0"/>
              <w:marRight w:val="0"/>
              <w:marTop w:val="0"/>
              <w:marBottom w:val="0"/>
              <w:divBdr>
                <w:top w:val="none" w:sz="0" w:space="0" w:color="auto"/>
                <w:left w:val="none" w:sz="0" w:space="0" w:color="auto"/>
                <w:bottom w:val="none" w:sz="0" w:space="0" w:color="auto"/>
                <w:right w:val="none" w:sz="0" w:space="0" w:color="auto"/>
              </w:divBdr>
            </w:div>
          </w:divsChild>
        </w:div>
        <w:div w:id="1307247473">
          <w:marLeft w:val="0"/>
          <w:marRight w:val="0"/>
          <w:marTop w:val="0"/>
          <w:marBottom w:val="0"/>
          <w:divBdr>
            <w:top w:val="none" w:sz="0" w:space="0" w:color="auto"/>
            <w:left w:val="none" w:sz="0" w:space="0" w:color="auto"/>
            <w:bottom w:val="none" w:sz="0" w:space="0" w:color="auto"/>
            <w:right w:val="none" w:sz="0" w:space="0" w:color="auto"/>
          </w:divBdr>
          <w:divsChild>
            <w:div w:id="684750101">
              <w:marLeft w:val="0"/>
              <w:marRight w:val="0"/>
              <w:marTop w:val="0"/>
              <w:marBottom w:val="0"/>
              <w:divBdr>
                <w:top w:val="none" w:sz="0" w:space="0" w:color="auto"/>
                <w:left w:val="none" w:sz="0" w:space="0" w:color="auto"/>
                <w:bottom w:val="none" w:sz="0" w:space="0" w:color="auto"/>
                <w:right w:val="none" w:sz="0" w:space="0" w:color="auto"/>
              </w:divBdr>
            </w:div>
          </w:divsChild>
        </w:div>
        <w:div w:id="1312252646">
          <w:marLeft w:val="0"/>
          <w:marRight w:val="0"/>
          <w:marTop w:val="0"/>
          <w:marBottom w:val="0"/>
          <w:divBdr>
            <w:top w:val="none" w:sz="0" w:space="0" w:color="auto"/>
            <w:left w:val="none" w:sz="0" w:space="0" w:color="auto"/>
            <w:bottom w:val="none" w:sz="0" w:space="0" w:color="auto"/>
            <w:right w:val="none" w:sz="0" w:space="0" w:color="auto"/>
          </w:divBdr>
          <w:divsChild>
            <w:div w:id="368772135">
              <w:marLeft w:val="0"/>
              <w:marRight w:val="0"/>
              <w:marTop w:val="0"/>
              <w:marBottom w:val="0"/>
              <w:divBdr>
                <w:top w:val="none" w:sz="0" w:space="0" w:color="auto"/>
                <w:left w:val="none" w:sz="0" w:space="0" w:color="auto"/>
                <w:bottom w:val="none" w:sz="0" w:space="0" w:color="auto"/>
                <w:right w:val="none" w:sz="0" w:space="0" w:color="auto"/>
              </w:divBdr>
            </w:div>
          </w:divsChild>
        </w:div>
        <w:div w:id="1315767142">
          <w:marLeft w:val="0"/>
          <w:marRight w:val="0"/>
          <w:marTop w:val="0"/>
          <w:marBottom w:val="0"/>
          <w:divBdr>
            <w:top w:val="none" w:sz="0" w:space="0" w:color="auto"/>
            <w:left w:val="none" w:sz="0" w:space="0" w:color="auto"/>
            <w:bottom w:val="none" w:sz="0" w:space="0" w:color="auto"/>
            <w:right w:val="none" w:sz="0" w:space="0" w:color="auto"/>
          </w:divBdr>
          <w:divsChild>
            <w:div w:id="1081410787">
              <w:marLeft w:val="0"/>
              <w:marRight w:val="0"/>
              <w:marTop w:val="0"/>
              <w:marBottom w:val="0"/>
              <w:divBdr>
                <w:top w:val="none" w:sz="0" w:space="0" w:color="auto"/>
                <w:left w:val="none" w:sz="0" w:space="0" w:color="auto"/>
                <w:bottom w:val="none" w:sz="0" w:space="0" w:color="auto"/>
                <w:right w:val="none" w:sz="0" w:space="0" w:color="auto"/>
              </w:divBdr>
            </w:div>
            <w:div w:id="1994795383">
              <w:marLeft w:val="0"/>
              <w:marRight w:val="0"/>
              <w:marTop w:val="0"/>
              <w:marBottom w:val="0"/>
              <w:divBdr>
                <w:top w:val="none" w:sz="0" w:space="0" w:color="auto"/>
                <w:left w:val="none" w:sz="0" w:space="0" w:color="auto"/>
                <w:bottom w:val="none" w:sz="0" w:space="0" w:color="auto"/>
                <w:right w:val="none" w:sz="0" w:space="0" w:color="auto"/>
              </w:divBdr>
            </w:div>
          </w:divsChild>
        </w:div>
        <w:div w:id="1317109730">
          <w:marLeft w:val="0"/>
          <w:marRight w:val="0"/>
          <w:marTop w:val="0"/>
          <w:marBottom w:val="0"/>
          <w:divBdr>
            <w:top w:val="none" w:sz="0" w:space="0" w:color="auto"/>
            <w:left w:val="none" w:sz="0" w:space="0" w:color="auto"/>
            <w:bottom w:val="none" w:sz="0" w:space="0" w:color="auto"/>
            <w:right w:val="none" w:sz="0" w:space="0" w:color="auto"/>
          </w:divBdr>
          <w:divsChild>
            <w:div w:id="618685506">
              <w:marLeft w:val="0"/>
              <w:marRight w:val="0"/>
              <w:marTop w:val="0"/>
              <w:marBottom w:val="0"/>
              <w:divBdr>
                <w:top w:val="none" w:sz="0" w:space="0" w:color="auto"/>
                <w:left w:val="none" w:sz="0" w:space="0" w:color="auto"/>
                <w:bottom w:val="none" w:sz="0" w:space="0" w:color="auto"/>
                <w:right w:val="none" w:sz="0" w:space="0" w:color="auto"/>
              </w:divBdr>
            </w:div>
          </w:divsChild>
        </w:div>
        <w:div w:id="1332758261">
          <w:marLeft w:val="0"/>
          <w:marRight w:val="0"/>
          <w:marTop w:val="0"/>
          <w:marBottom w:val="0"/>
          <w:divBdr>
            <w:top w:val="none" w:sz="0" w:space="0" w:color="auto"/>
            <w:left w:val="none" w:sz="0" w:space="0" w:color="auto"/>
            <w:bottom w:val="none" w:sz="0" w:space="0" w:color="auto"/>
            <w:right w:val="none" w:sz="0" w:space="0" w:color="auto"/>
          </w:divBdr>
          <w:divsChild>
            <w:div w:id="1907571098">
              <w:marLeft w:val="0"/>
              <w:marRight w:val="0"/>
              <w:marTop w:val="0"/>
              <w:marBottom w:val="0"/>
              <w:divBdr>
                <w:top w:val="none" w:sz="0" w:space="0" w:color="auto"/>
                <w:left w:val="none" w:sz="0" w:space="0" w:color="auto"/>
                <w:bottom w:val="none" w:sz="0" w:space="0" w:color="auto"/>
                <w:right w:val="none" w:sz="0" w:space="0" w:color="auto"/>
              </w:divBdr>
            </w:div>
          </w:divsChild>
        </w:div>
        <w:div w:id="1333483638">
          <w:marLeft w:val="0"/>
          <w:marRight w:val="0"/>
          <w:marTop w:val="0"/>
          <w:marBottom w:val="0"/>
          <w:divBdr>
            <w:top w:val="none" w:sz="0" w:space="0" w:color="auto"/>
            <w:left w:val="none" w:sz="0" w:space="0" w:color="auto"/>
            <w:bottom w:val="none" w:sz="0" w:space="0" w:color="auto"/>
            <w:right w:val="none" w:sz="0" w:space="0" w:color="auto"/>
          </w:divBdr>
          <w:divsChild>
            <w:div w:id="1286231738">
              <w:marLeft w:val="0"/>
              <w:marRight w:val="0"/>
              <w:marTop w:val="0"/>
              <w:marBottom w:val="0"/>
              <w:divBdr>
                <w:top w:val="none" w:sz="0" w:space="0" w:color="auto"/>
                <w:left w:val="none" w:sz="0" w:space="0" w:color="auto"/>
                <w:bottom w:val="none" w:sz="0" w:space="0" w:color="auto"/>
                <w:right w:val="none" w:sz="0" w:space="0" w:color="auto"/>
              </w:divBdr>
            </w:div>
          </w:divsChild>
        </w:div>
        <w:div w:id="1334800634">
          <w:marLeft w:val="0"/>
          <w:marRight w:val="0"/>
          <w:marTop w:val="0"/>
          <w:marBottom w:val="0"/>
          <w:divBdr>
            <w:top w:val="none" w:sz="0" w:space="0" w:color="auto"/>
            <w:left w:val="none" w:sz="0" w:space="0" w:color="auto"/>
            <w:bottom w:val="none" w:sz="0" w:space="0" w:color="auto"/>
            <w:right w:val="none" w:sz="0" w:space="0" w:color="auto"/>
          </w:divBdr>
          <w:divsChild>
            <w:div w:id="1355229652">
              <w:marLeft w:val="0"/>
              <w:marRight w:val="0"/>
              <w:marTop w:val="0"/>
              <w:marBottom w:val="0"/>
              <w:divBdr>
                <w:top w:val="none" w:sz="0" w:space="0" w:color="auto"/>
                <w:left w:val="none" w:sz="0" w:space="0" w:color="auto"/>
                <w:bottom w:val="none" w:sz="0" w:space="0" w:color="auto"/>
                <w:right w:val="none" w:sz="0" w:space="0" w:color="auto"/>
              </w:divBdr>
            </w:div>
          </w:divsChild>
        </w:div>
        <w:div w:id="1335651258">
          <w:marLeft w:val="0"/>
          <w:marRight w:val="0"/>
          <w:marTop w:val="0"/>
          <w:marBottom w:val="0"/>
          <w:divBdr>
            <w:top w:val="none" w:sz="0" w:space="0" w:color="auto"/>
            <w:left w:val="none" w:sz="0" w:space="0" w:color="auto"/>
            <w:bottom w:val="none" w:sz="0" w:space="0" w:color="auto"/>
            <w:right w:val="none" w:sz="0" w:space="0" w:color="auto"/>
          </w:divBdr>
          <w:divsChild>
            <w:div w:id="569001974">
              <w:marLeft w:val="0"/>
              <w:marRight w:val="0"/>
              <w:marTop w:val="0"/>
              <w:marBottom w:val="0"/>
              <w:divBdr>
                <w:top w:val="none" w:sz="0" w:space="0" w:color="auto"/>
                <w:left w:val="none" w:sz="0" w:space="0" w:color="auto"/>
                <w:bottom w:val="none" w:sz="0" w:space="0" w:color="auto"/>
                <w:right w:val="none" w:sz="0" w:space="0" w:color="auto"/>
              </w:divBdr>
            </w:div>
          </w:divsChild>
        </w:div>
        <w:div w:id="1355305816">
          <w:marLeft w:val="0"/>
          <w:marRight w:val="0"/>
          <w:marTop w:val="0"/>
          <w:marBottom w:val="0"/>
          <w:divBdr>
            <w:top w:val="none" w:sz="0" w:space="0" w:color="auto"/>
            <w:left w:val="none" w:sz="0" w:space="0" w:color="auto"/>
            <w:bottom w:val="none" w:sz="0" w:space="0" w:color="auto"/>
            <w:right w:val="none" w:sz="0" w:space="0" w:color="auto"/>
          </w:divBdr>
          <w:divsChild>
            <w:div w:id="1482231331">
              <w:marLeft w:val="0"/>
              <w:marRight w:val="0"/>
              <w:marTop w:val="0"/>
              <w:marBottom w:val="0"/>
              <w:divBdr>
                <w:top w:val="none" w:sz="0" w:space="0" w:color="auto"/>
                <w:left w:val="none" w:sz="0" w:space="0" w:color="auto"/>
                <w:bottom w:val="none" w:sz="0" w:space="0" w:color="auto"/>
                <w:right w:val="none" w:sz="0" w:space="0" w:color="auto"/>
              </w:divBdr>
            </w:div>
          </w:divsChild>
        </w:div>
        <w:div w:id="1367679851">
          <w:marLeft w:val="0"/>
          <w:marRight w:val="0"/>
          <w:marTop w:val="0"/>
          <w:marBottom w:val="0"/>
          <w:divBdr>
            <w:top w:val="none" w:sz="0" w:space="0" w:color="auto"/>
            <w:left w:val="none" w:sz="0" w:space="0" w:color="auto"/>
            <w:bottom w:val="none" w:sz="0" w:space="0" w:color="auto"/>
            <w:right w:val="none" w:sz="0" w:space="0" w:color="auto"/>
          </w:divBdr>
          <w:divsChild>
            <w:div w:id="2130466347">
              <w:marLeft w:val="0"/>
              <w:marRight w:val="0"/>
              <w:marTop w:val="0"/>
              <w:marBottom w:val="0"/>
              <w:divBdr>
                <w:top w:val="none" w:sz="0" w:space="0" w:color="auto"/>
                <w:left w:val="none" w:sz="0" w:space="0" w:color="auto"/>
                <w:bottom w:val="none" w:sz="0" w:space="0" w:color="auto"/>
                <w:right w:val="none" w:sz="0" w:space="0" w:color="auto"/>
              </w:divBdr>
            </w:div>
          </w:divsChild>
        </w:div>
        <w:div w:id="1368523910">
          <w:marLeft w:val="0"/>
          <w:marRight w:val="0"/>
          <w:marTop w:val="0"/>
          <w:marBottom w:val="0"/>
          <w:divBdr>
            <w:top w:val="none" w:sz="0" w:space="0" w:color="auto"/>
            <w:left w:val="none" w:sz="0" w:space="0" w:color="auto"/>
            <w:bottom w:val="none" w:sz="0" w:space="0" w:color="auto"/>
            <w:right w:val="none" w:sz="0" w:space="0" w:color="auto"/>
          </w:divBdr>
          <w:divsChild>
            <w:div w:id="719013378">
              <w:marLeft w:val="0"/>
              <w:marRight w:val="0"/>
              <w:marTop w:val="0"/>
              <w:marBottom w:val="0"/>
              <w:divBdr>
                <w:top w:val="none" w:sz="0" w:space="0" w:color="auto"/>
                <w:left w:val="none" w:sz="0" w:space="0" w:color="auto"/>
                <w:bottom w:val="none" w:sz="0" w:space="0" w:color="auto"/>
                <w:right w:val="none" w:sz="0" w:space="0" w:color="auto"/>
              </w:divBdr>
            </w:div>
          </w:divsChild>
        </w:div>
        <w:div w:id="1376853638">
          <w:marLeft w:val="0"/>
          <w:marRight w:val="0"/>
          <w:marTop w:val="0"/>
          <w:marBottom w:val="0"/>
          <w:divBdr>
            <w:top w:val="none" w:sz="0" w:space="0" w:color="auto"/>
            <w:left w:val="none" w:sz="0" w:space="0" w:color="auto"/>
            <w:bottom w:val="none" w:sz="0" w:space="0" w:color="auto"/>
            <w:right w:val="none" w:sz="0" w:space="0" w:color="auto"/>
          </w:divBdr>
          <w:divsChild>
            <w:div w:id="1832334939">
              <w:marLeft w:val="0"/>
              <w:marRight w:val="0"/>
              <w:marTop w:val="0"/>
              <w:marBottom w:val="0"/>
              <w:divBdr>
                <w:top w:val="none" w:sz="0" w:space="0" w:color="auto"/>
                <w:left w:val="none" w:sz="0" w:space="0" w:color="auto"/>
                <w:bottom w:val="none" w:sz="0" w:space="0" w:color="auto"/>
                <w:right w:val="none" w:sz="0" w:space="0" w:color="auto"/>
              </w:divBdr>
            </w:div>
          </w:divsChild>
        </w:div>
        <w:div w:id="1377848161">
          <w:marLeft w:val="0"/>
          <w:marRight w:val="0"/>
          <w:marTop w:val="0"/>
          <w:marBottom w:val="0"/>
          <w:divBdr>
            <w:top w:val="none" w:sz="0" w:space="0" w:color="auto"/>
            <w:left w:val="none" w:sz="0" w:space="0" w:color="auto"/>
            <w:bottom w:val="none" w:sz="0" w:space="0" w:color="auto"/>
            <w:right w:val="none" w:sz="0" w:space="0" w:color="auto"/>
          </w:divBdr>
          <w:divsChild>
            <w:div w:id="1988196833">
              <w:marLeft w:val="0"/>
              <w:marRight w:val="0"/>
              <w:marTop w:val="0"/>
              <w:marBottom w:val="0"/>
              <w:divBdr>
                <w:top w:val="none" w:sz="0" w:space="0" w:color="auto"/>
                <w:left w:val="none" w:sz="0" w:space="0" w:color="auto"/>
                <w:bottom w:val="none" w:sz="0" w:space="0" w:color="auto"/>
                <w:right w:val="none" w:sz="0" w:space="0" w:color="auto"/>
              </w:divBdr>
            </w:div>
          </w:divsChild>
        </w:div>
        <w:div w:id="1404183498">
          <w:marLeft w:val="0"/>
          <w:marRight w:val="0"/>
          <w:marTop w:val="0"/>
          <w:marBottom w:val="0"/>
          <w:divBdr>
            <w:top w:val="none" w:sz="0" w:space="0" w:color="auto"/>
            <w:left w:val="none" w:sz="0" w:space="0" w:color="auto"/>
            <w:bottom w:val="none" w:sz="0" w:space="0" w:color="auto"/>
            <w:right w:val="none" w:sz="0" w:space="0" w:color="auto"/>
          </w:divBdr>
          <w:divsChild>
            <w:div w:id="1921134207">
              <w:marLeft w:val="0"/>
              <w:marRight w:val="0"/>
              <w:marTop w:val="0"/>
              <w:marBottom w:val="0"/>
              <w:divBdr>
                <w:top w:val="none" w:sz="0" w:space="0" w:color="auto"/>
                <w:left w:val="none" w:sz="0" w:space="0" w:color="auto"/>
                <w:bottom w:val="none" w:sz="0" w:space="0" w:color="auto"/>
                <w:right w:val="none" w:sz="0" w:space="0" w:color="auto"/>
              </w:divBdr>
            </w:div>
          </w:divsChild>
        </w:div>
        <w:div w:id="1407918902">
          <w:marLeft w:val="0"/>
          <w:marRight w:val="0"/>
          <w:marTop w:val="0"/>
          <w:marBottom w:val="0"/>
          <w:divBdr>
            <w:top w:val="none" w:sz="0" w:space="0" w:color="auto"/>
            <w:left w:val="none" w:sz="0" w:space="0" w:color="auto"/>
            <w:bottom w:val="none" w:sz="0" w:space="0" w:color="auto"/>
            <w:right w:val="none" w:sz="0" w:space="0" w:color="auto"/>
          </w:divBdr>
          <w:divsChild>
            <w:div w:id="906764829">
              <w:marLeft w:val="0"/>
              <w:marRight w:val="0"/>
              <w:marTop w:val="0"/>
              <w:marBottom w:val="0"/>
              <w:divBdr>
                <w:top w:val="none" w:sz="0" w:space="0" w:color="auto"/>
                <w:left w:val="none" w:sz="0" w:space="0" w:color="auto"/>
                <w:bottom w:val="none" w:sz="0" w:space="0" w:color="auto"/>
                <w:right w:val="none" w:sz="0" w:space="0" w:color="auto"/>
              </w:divBdr>
            </w:div>
          </w:divsChild>
        </w:div>
        <w:div w:id="1412699415">
          <w:marLeft w:val="0"/>
          <w:marRight w:val="0"/>
          <w:marTop w:val="0"/>
          <w:marBottom w:val="0"/>
          <w:divBdr>
            <w:top w:val="none" w:sz="0" w:space="0" w:color="auto"/>
            <w:left w:val="none" w:sz="0" w:space="0" w:color="auto"/>
            <w:bottom w:val="none" w:sz="0" w:space="0" w:color="auto"/>
            <w:right w:val="none" w:sz="0" w:space="0" w:color="auto"/>
          </w:divBdr>
          <w:divsChild>
            <w:div w:id="1699771282">
              <w:marLeft w:val="0"/>
              <w:marRight w:val="0"/>
              <w:marTop w:val="0"/>
              <w:marBottom w:val="0"/>
              <w:divBdr>
                <w:top w:val="none" w:sz="0" w:space="0" w:color="auto"/>
                <w:left w:val="none" w:sz="0" w:space="0" w:color="auto"/>
                <w:bottom w:val="none" w:sz="0" w:space="0" w:color="auto"/>
                <w:right w:val="none" w:sz="0" w:space="0" w:color="auto"/>
              </w:divBdr>
            </w:div>
          </w:divsChild>
        </w:div>
        <w:div w:id="1414858557">
          <w:marLeft w:val="0"/>
          <w:marRight w:val="0"/>
          <w:marTop w:val="0"/>
          <w:marBottom w:val="0"/>
          <w:divBdr>
            <w:top w:val="none" w:sz="0" w:space="0" w:color="auto"/>
            <w:left w:val="none" w:sz="0" w:space="0" w:color="auto"/>
            <w:bottom w:val="none" w:sz="0" w:space="0" w:color="auto"/>
            <w:right w:val="none" w:sz="0" w:space="0" w:color="auto"/>
          </w:divBdr>
          <w:divsChild>
            <w:div w:id="154928157">
              <w:marLeft w:val="0"/>
              <w:marRight w:val="0"/>
              <w:marTop w:val="0"/>
              <w:marBottom w:val="0"/>
              <w:divBdr>
                <w:top w:val="none" w:sz="0" w:space="0" w:color="auto"/>
                <w:left w:val="none" w:sz="0" w:space="0" w:color="auto"/>
                <w:bottom w:val="none" w:sz="0" w:space="0" w:color="auto"/>
                <w:right w:val="none" w:sz="0" w:space="0" w:color="auto"/>
              </w:divBdr>
            </w:div>
          </w:divsChild>
        </w:div>
        <w:div w:id="1417021266">
          <w:marLeft w:val="0"/>
          <w:marRight w:val="0"/>
          <w:marTop w:val="0"/>
          <w:marBottom w:val="0"/>
          <w:divBdr>
            <w:top w:val="none" w:sz="0" w:space="0" w:color="auto"/>
            <w:left w:val="none" w:sz="0" w:space="0" w:color="auto"/>
            <w:bottom w:val="none" w:sz="0" w:space="0" w:color="auto"/>
            <w:right w:val="none" w:sz="0" w:space="0" w:color="auto"/>
          </w:divBdr>
          <w:divsChild>
            <w:div w:id="702294455">
              <w:marLeft w:val="0"/>
              <w:marRight w:val="0"/>
              <w:marTop w:val="0"/>
              <w:marBottom w:val="0"/>
              <w:divBdr>
                <w:top w:val="none" w:sz="0" w:space="0" w:color="auto"/>
                <w:left w:val="none" w:sz="0" w:space="0" w:color="auto"/>
                <w:bottom w:val="none" w:sz="0" w:space="0" w:color="auto"/>
                <w:right w:val="none" w:sz="0" w:space="0" w:color="auto"/>
              </w:divBdr>
            </w:div>
          </w:divsChild>
        </w:div>
        <w:div w:id="1449088295">
          <w:marLeft w:val="0"/>
          <w:marRight w:val="0"/>
          <w:marTop w:val="0"/>
          <w:marBottom w:val="0"/>
          <w:divBdr>
            <w:top w:val="none" w:sz="0" w:space="0" w:color="auto"/>
            <w:left w:val="none" w:sz="0" w:space="0" w:color="auto"/>
            <w:bottom w:val="none" w:sz="0" w:space="0" w:color="auto"/>
            <w:right w:val="none" w:sz="0" w:space="0" w:color="auto"/>
          </w:divBdr>
          <w:divsChild>
            <w:div w:id="1999382993">
              <w:marLeft w:val="0"/>
              <w:marRight w:val="0"/>
              <w:marTop w:val="0"/>
              <w:marBottom w:val="0"/>
              <w:divBdr>
                <w:top w:val="none" w:sz="0" w:space="0" w:color="auto"/>
                <w:left w:val="none" w:sz="0" w:space="0" w:color="auto"/>
                <w:bottom w:val="none" w:sz="0" w:space="0" w:color="auto"/>
                <w:right w:val="none" w:sz="0" w:space="0" w:color="auto"/>
              </w:divBdr>
            </w:div>
          </w:divsChild>
        </w:div>
        <w:div w:id="1452896848">
          <w:marLeft w:val="0"/>
          <w:marRight w:val="0"/>
          <w:marTop w:val="0"/>
          <w:marBottom w:val="0"/>
          <w:divBdr>
            <w:top w:val="none" w:sz="0" w:space="0" w:color="auto"/>
            <w:left w:val="none" w:sz="0" w:space="0" w:color="auto"/>
            <w:bottom w:val="none" w:sz="0" w:space="0" w:color="auto"/>
            <w:right w:val="none" w:sz="0" w:space="0" w:color="auto"/>
          </w:divBdr>
          <w:divsChild>
            <w:div w:id="633870667">
              <w:marLeft w:val="0"/>
              <w:marRight w:val="0"/>
              <w:marTop w:val="0"/>
              <w:marBottom w:val="0"/>
              <w:divBdr>
                <w:top w:val="none" w:sz="0" w:space="0" w:color="auto"/>
                <w:left w:val="none" w:sz="0" w:space="0" w:color="auto"/>
                <w:bottom w:val="none" w:sz="0" w:space="0" w:color="auto"/>
                <w:right w:val="none" w:sz="0" w:space="0" w:color="auto"/>
              </w:divBdr>
            </w:div>
          </w:divsChild>
        </w:div>
        <w:div w:id="1455441837">
          <w:marLeft w:val="0"/>
          <w:marRight w:val="0"/>
          <w:marTop w:val="0"/>
          <w:marBottom w:val="0"/>
          <w:divBdr>
            <w:top w:val="none" w:sz="0" w:space="0" w:color="auto"/>
            <w:left w:val="none" w:sz="0" w:space="0" w:color="auto"/>
            <w:bottom w:val="none" w:sz="0" w:space="0" w:color="auto"/>
            <w:right w:val="none" w:sz="0" w:space="0" w:color="auto"/>
          </w:divBdr>
          <w:divsChild>
            <w:div w:id="868877264">
              <w:marLeft w:val="0"/>
              <w:marRight w:val="0"/>
              <w:marTop w:val="0"/>
              <w:marBottom w:val="0"/>
              <w:divBdr>
                <w:top w:val="none" w:sz="0" w:space="0" w:color="auto"/>
                <w:left w:val="none" w:sz="0" w:space="0" w:color="auto"/>
                <w:bottom w:val="none" w:sz="0" w:space="0" w:color="auto"/>
                <w:right w:val="none" w:sz="0" w:space="0" w:color="auto"/>
              </w:divBdr>
            </w:div>
          </w:divsChild>
        </w:div>
        <w:div w:id="1457093519">
          <w:marLeft w:val="0"/>
          <w:marRight w:val="0"/>
          <w:marTop w:val="0"/>
          <w:marBottom w:val="0"/>
          <w:divBdr>
            <w:top w:val="none" w:sz="0" w:space="0" w:color="auto"/>
            <w:left w:val="none" w:sz="0" w:space="0" w:color="auto"/>
            <w:bottom w:val="none" w:sz="0" w:space="0" w:color="auto"/>
            <w:right w:val="none" w:sz="0" w:space="0" w:color="auto"/>
          </w:divBdr>
          <w:divsChild>
            <w:div w:id="200749252">
              <w:marLeft w:val="0"/>
              <w:marRight w:val="0"/>
              <w:marTop w:val="0"/>
              <w:marBottom w:val="0"/>
              <w:divBdr>
                <w:top w:val="none" w:sz="0" w:space="0" w:color="auto"/>
                <w:left w:val="none" w:sz="0" w:space="0" w:color="auto"/>
                <w:bottom w:val="none" w:sz="0" w:space="0" w:color="auto"/>
                <w:right w:val="none" w:sz="0" w:space="0" w:color="auto"/>
              </w:divBdr>
            </w:div>
          </w:divsChild>
        </w:div>
        <w:div w:id="1460342343">
          <w:marLeft w:val="0"/>
          <w:marRight w:val="0"/>
          <w:marTop w:val="0"/>
          <w:marBottom w:val="0"/>
          <w:divBdr>
            <w:top w:val="none" w:sz="0" w:space="0" w:color="auto"/>
            <w:left w:val="none" w:sz="0" w:space="0" w:color="auto"/>
            <w:bottom w:val="none" w:sz="0" w:space="0" w:color="auto"/>
            <w:right w:val="none" w:sz="0" w:space="0" w:color="auto"/>
          </w:divBdr>
          <w:divsChild>
            <w:div w:id="159153506">
              <w:marLeft w:val="0"/>
              <w:marRight w:val="0"/>
              <w:marTop w:val="0"/>
              <w:marBottom w:val="0"/>
              <w:divBdr>
                <w:top w:val="none" w:sz="0" w:space="0" w:color="auto"/>
                <w:left w:val="none" w:sz="0" w:space="0" w:color="auto"/>
                <w:bottom w:val="none" w:sz="0" w:space="0" w:color="auto"/>
                <w:right w:val="none" w:sz="0" w:space="0" w:color="auto"/>
              </w:divBdr>
            </w:div>
          </w:divsChild>
        </w:div>
        <w:div w:id="1469397674">
          <w:marLeft w:val="0"/>
          <w:marRight w:val="0"/>
          <w:marTop w:val="0"/>
          <w:marBottom w:val="0"/>
          <w:divBdr>
            <w:top w:val="none" w:sz="0" w:space="0" w:color="auto"/>
            <w:left w:val="none" w:sz="0" w:space="0" w:color="auto"/>
            <w:bottom w:val="none" w:sz="0" w:space="0" w:color="auto"/>
            <w:right w:val="none" w:sz="0" w:space="0" w:color="auto"/>
          </w:divBdr>
          <w:divsChild>
            <w:div w:id="1304651712">
              <w:marLeft w:val="0"/>
              <w:marRight w:val="0"/>
              <w:marTop w:val="0"/>
              <w:marBottom w:val="0"/>
              <w:divBdr>
                <w:top w:val="none" w:sz="0" w:space="0" w:color="auto"/>
                <w:left w:val="none" w:sz="0" w:space="0" w:color="auto"/>
                <w:bottom w:val="none" w:sz="0" w:space="0" w:color="auto"/>
                <w:right w:val="none" w:sz="0" w:space="0" w:color="auto"/>
              </w:divBdr>
            </w:div>
          </w:divsChild>
        </w:div>
        <w:div w:id="1474372232">
          <w:marLeft w:val="0"/>
          <w:marRight w:val="0"/>
          <w:marTop w:val="0"/>
          <w:marBottom w:val="0"/>
          <w:divBdr>
            <w:top w:val="none" w:sz="0" w:space="0" w:color="auto"/>
            <w:left w:val="none" w:sz="0" w:space="0" w:color="auto"/>
            <w:bottom w:val="none" w:sz="0" w:space="0" w:color="auto"/>
            <w:right w:val="none" w:sz="0" w:space="0" w:color="auto"/>
          </w:divBdr>
          <w:divsChild>
            <w:div w:id="29112453">
              <w:marLeft w:val="0"/>
              <w:marRight w:val="0"/>
              <w:marTop w:val="0"/>
              <w:marBottom w:val="0"/>
              <w:divBdr>
                <w:top w:val="none" w:sz="0" w:space="0" w:color="auto"/>
                <w:left w:val="none" w:sz="0" w:space="0" w:color="auto"/>
                <w:bottom w:val="none" w:sz="0" w:space="0" w:color="auto"/>
                <w:right w:val="none" w:sz="0" w:space="0" w:color="auto"/>
              </w:divBdr>
            </w:div>
          </w:divsChild>
        </w:div>
        <w:div w:id="1475832062">
          <w:marLeft w:val="0"/>
          <w:marRight w:val="0"/>
          <w:marTop w:val="0"/>
          <w:marBottom w:val="0"/>
          <w:divBdr>
            <w:top w:val="none" w:sz="0" w:space="0" w:color="auto"/>
            <w:left w:val="none" w:sz="0" w:space="0" w:color="auto"/>
            <w:bottom w:val="none" w:sz="0" w:space="0" w:color="auto"/>
            <w:right w:val="none" w:sz="0" w:space="0" w:color="auto"/>
          </w:divBdr>
          <w:divsChild>
            <w:div w:id="60375484">
              <w:marLeft w:val="0"/>
              <w:marRight w:val="0"/>
              <w:marTop w:val="0"/>
              <w:marBottom w:val="0"/>
              <w:divBdr>
                <w:top w:val="none" w:sz="0" w:space="0" w:color="auto"/>
                <w:left w:val="none" w:sz="0" w:space="0" w:color="auto"/>
                <w:bottom w:val="none" w:sz="0" w:space="0" w:color="auto"/>
                <w:right w:val="none" w:sz="0" w:space="0" w:color="auto"/>
              </w:divBdr>
            </w:div>
          </w:divsChild>
        </w:div>
        <w:div w:id="1479035584">
          <w:marLeft w:val="0"/>
          <w:marRight w:val="0"/>
          <w:marTop w:val="0"/>
          <w:marBottom w:val="0"/>
          <w:divBdr>
            <w:top w:val="none" w:sz="0" w:space="0" w:color="auto"/>
            <w:left w:val="none" w:sz="0" w:space="0" w:color="auto"/>
            <w:bottom w:val="none" w:sz="0" w:space="0" w:color="auto"/>
            <w:right w:val="none" w:sz="0" w:space="0" w:color="auto"/>
          </w:divBdr>
          <w:divsChild>
            <w:div w:id="434635775">
              <w:marLeft w:val="0"/>
              <w:marRight w:val="0"/>
              <w:marTop w:val="0"/>
              <w:marBottom w:val="0"/>
              <w:divBdr>
                <w:top w:val="none" w:sz="0" w:space="0" w:color="auto"/>
                <w:left w:val="none" w:sz="0" w:space="0" w:color="auto"/>
                <w:bottom w:val="none" w:sz="0" w:space="0" w:color="auto"/>
                <w:right w:val="none" w:sz="0" w:space="0" w:color="auto"/>
              </w:divBdr>
            </w:div>
          </w:divsChild>
        </w:div>
        <w:div w:id="1488470389">
          <w:marLeft w:val="0"/>
          <w:marRight w:val="0"/>
          <w:marTop w:val="0"/>
          <w:marBottom w:val="0"/>
          <w:divBdr>
            <w:top w:val="none" w:sz="0" w:space="0" w:color="auto"/>
            <w:left w:val="none" w:sz="0" w:space="0" w:color="auto"/>
            <w:bottom w:val="none" w:sz="0" w:space="0" w:color="auto"/>
            <w:right w:val="none" w:sz="0" w:space="0" w:color="auto"/>
          </w:divBdr>
          <w:divsChild>
            <w:div w:id="1536892055">
              <w:marLeft w:val="0"/>
              <w:marRight w:val="0"/>
              <w:marTop w:val="0"/>
              <w:marBottom w:val="0"/>
              <w:divBdr>
                <w:top w:val="none" w:sz="0" w:space="0" w:color="auto"/>
                <w:left w:val="none" w:sz="0" w:space="0" w:color="auto"/>
                <w:bottom w:val="none" w:sz="0" w:space="0" w:color="auto"/>
                <w:right w:val="none" w:sz="0" w:space="0" w:color="auto"/>
              </w:divBdr>
            </w:div>
          </w:divsChild>
        </w:div>
        <w:div w:id="1488937256">
          <w:marLeft w:val="0"/>
          <w:marRight w:val="0"/>
          <w:marTop w:val="0"/>
          <w:marBottom w:val="0"/>
          <w:divBdr>
            <w:top w:val="none" w:sz="0" w:space="0" w:color="auto"/>
            <w:left w:val="none" w:sz="0" w:space="0" w:color="auto"/>
            <w:bottom w:val="none" w:sz="0" w:space="0" w:color="auto"/>
            <w:right w:val="none" w:sz="0" w:space="0" w:color="auto"/>
          </w:divBdr>
          <w:divsChild>
            <w:div w:id="343702329">
              <w:marLeft w:val="0"/>
              <w:marRight w:val="0"/>
              <w:marTop w:val="0"/>
              <w:marBottom w:val="0"/>
              <w:divBdr>
                <w:top w:val="none" w:sz="0" w:space="0" w:color="auto"/>
                <w:left w:val="none" w:sz="0" w:space="0" w:color="auto"/>
                <w:bottom w:val="none" w:sz="0" w:space="0" w:color="auto"/>
                <w:right w:val="none" w:sz="0" w:space="0" w:color="auto"/>
              </w:divBdr>
            </w:div>
          </w:divsChild>
        </w:div>
        <w:div w:id="1490825058">
          <w:marLeft w:val="0"/>
          <w:marRight w:val="0"/>
          <w:marTop w:val="0"/>
          <w:marBottom w:val="0"/>
          <w:divBdr>
            <w:top w:val="none" w:sz="0" w:space="0" w:color="auto"/>
            <w:left w:val="none" w:sz="0" w:space="0" w:color="auto"/>
            <w:bottom w:val="none" w:sz="0" w:space="0" w:color="auto"/>
            <w:right w:val="none" w:sz="0" w:space="0" w:color="auto"/>
          </w:divBdr>
          <w:divsChild>
            <w:div w:id="357510333">
              <w:marLeft w:val="0"/>
              <w:marRight w:val="0"/>
              <w:marTop w:val="0"/>
              <w:marBottom w:val="0"/>
              <w:divBdr>
                <w:top w:val="none" w:sz="0" w:space="0" w:color="auto"/>
                <w:left w:val="none" w:sz="0" w:space="0" w:color="auto"/>
                <w:bottom w:val="none" w:sz="0" w:space="0" w:color="auto"/>
                <w:right w:val="none" w:sz="0" w:space="0" w:color="auto"/>
              </w:divBdr>
            </w:div>
          </w:divsChild>
        </w:div>
        <w:div w:id="1494754467">
          <w:marLeft w:val="0"/>
          <w:marRight w:val="0"/>
          <w:marTop w:val="0"/>
          <w:marBottom w:val="0"/>
          <w:divBdr>
            <w:top w:val="none" w:sz="0" w:space="0" w:color="auto"/>
            <w:left w:val="none" w:sz="0" w:space="0" w:color="auto"/>
            <w:bottom w:val="none" w:sz="0" w:space="0" w:color="auto"/>
            <w:right w:val="none" w:sz="0" w:space="0" w:color="auto"/>
          </w:divBdr>
          <w:divsChild>
            <w:div w:id="1122844899">
              <w:marLeft w:val="0"/>
              <w:marRight w:val="0"/>
              <w:marTop w:val="0"/>
              <w:marBottom w:val="0"/>
              <w:divBdr>
                <w:top w:val="none" w:sz="0" w:space="0" w:color="auto"/>
                <w:left w:val="none" w:sz="0" w:space="0" w:color="auto"/>
                <w:bottom w:val="none" w:sz="0" w:space="0" w:color="auto"/>
                <w:right w:val="none" w:sz="0" w:space="0" w:color="auto"/>
              </w:divBdr>
            </w:div>
          </w:divsChild>
        </w:div>
        <w:div w:id="1500001745">
          <w:marLeft w:val="0"/>
          <w:marRight w:val="0"/>
          <w:marTop w:val="0"/>
          <w:marBottom w:val="0"/>
          <w:divBdr>
            <w:top w:val="none" w:sz="0" w:space="0" w:color="auto"/>
            <w:left w:val="none" w:sz="0" w:space="0" w:color="auto"/>
            <w:bottom w:val="none" w:sz="0" w:space="0" w:color="auto"/>
            <w:right w:val="none" w:sz="0" w:space="0" w:color="auto"/>
          </w:divBdr>
          <w:divsChild>
            <w:div w:id="982469843">
              <w:marLeft w:val="0"/>
              <w:marRight w:val="0"/>
              <w:marTop w:val="0"/>
              <w:marBottom w:val="0"/>
              <w:divBdr>
                <w:top w:val="none" w:sz="0" w:space="0" w:color="auto"/>
                <w:left w:val="none" w:sz="0" w:space="0" w:color="auto"/>
                <w:bottom w:val="none" w:sz="0" w:space="0" w:color="auto"/>
                <w:right w:val="none" w:sz="0" w:space="0" w:color="auto"/>
              </w:divBdr>
            </w:div>
          </w:divsChild>
        </w:div>
        <w:div w:id="1502164161">
          <w:marLeft w:val="0"/>
          <w:marRight w:val="0"/>
          <w:marTop w:val="0"/>
          <w:marBottom w:val="0"/>
          <w:divBdr>
            <w:top w:val="none" w:sz="0" w:space="0" w:color="auto"/>
            <w:left w:val="none" w:sz="0" w:space="0" w:color="auto"/>
            <w:bottom w:val="none" w:sz="0" w:space="0" w:color="auto"/>
            <w:right w:val="none" w:sz="0" w:space="0" w:color="auto"/>
          </w:divBdr>
          <w:divsChild>
            <w:div w:id="1459684094">
              <w:marLeft w:val="0"/>
              <w:marRight w:val="0"/>
              <w:marTop w:val="0"/>
              <w:marBottom w:val="0"/>
              <w:divBdr>
                <w:top w:val="none" w:sz="0" w:space="0" w:color="auto"/>
                <w:left w:val="none" w:sz="0" w:space="0" w:color="auto"/>
                <w:bottom w:val="none" w:sz="0" w:space="0" w:color="auto"/>
                <w:right w:val="none" w:sz="0" w:space="0" w:color="auto"/>
              </w:divBdr>
            </w:div>
          </w:divsChild>
        </w:div>
        <w:div w:id="1514957994">
          <w:marLeft w:val="0"/>
          <w:marRight w:val="0"/>
          <w:marTop w:val="0"/>
          <w:marBottom w:val="0"/>
          <w:divBdr>
            <w:top w:val="none" w:sz="0" w:space="0" w:color="auto"/>
            <w:left w:val="none" w:sz="0" w:space="0" w:color="auto"/>
            <w:bottom w:val="none" w:sz="0" w:space="0" w:color="auto"/>
            <w:right w:val="none" w:sz="0" w:space="0" w:color="auto"/>
          </w:divBdr>
          <w:divsChild>
            <w:div w:id="869997055">
              <w:marLeft w:val="0"/>
              <w:marRight w:val="0"/>
              <w:marTop w:val="0"/>
              <w:marBottom w:val="0"/>
              <w:divBdr>
                <w:top w:val="none" w:sz="0" w:space="0" w:color="auto"/>
                <w:left w:val="none" w:sz="0" w:space="0" w:color="auto"/>
                <w:bottom w:val="none" w:sz="0" w:space="0" w:color="auto"/>
                <w:right w:val="none" w:sz="0" w:space="0" w:color="auto"/>
              </w:divBdr>
            </w:div>
          </w:divsChild>
        </w:div>
        <w:div w:id="1522935530">
          <w:marLeft w:val="0"/>
          <w:marRight w:val="0"/>
          <w:marTop w:val="0"/>
          <w:marBottom w:val="0"/>
          <w:divBdr>
            <w:top w:val="none" w:sz="0" w:space="0" w:color="auto"/>
            <w:left w:val="none" w:sz="0" w:space="0" w:color="auto"/>
            <w:bottom w:val="none" w:sz="0" w:space="0" w:color="auto"/>
            <w:right w:val="none" w:sz="0" w:space="0" w:color="auto"/>
          </w:divBdr>
          <w:divsChild>
            <w:div w:id="923303530">
              <w:marLeft w:val="0"/>
              <w:marRight w:val="0"/>
              <w:marTop w:val="0"/>
              <w:marBottom w:val="0"/>
              <w:divBdr>
                <w:top w:val="none" w:sz="0" w:space="0" w:color="auto"/>
                <w:left w:val="none" w:sz="0" w:space="0" w:color="auto"/>
                <w:bottom w:val="none" w:sz="0" w:space="0" w:color="auto"/>
                <w:right w:val="none" w:sz="0" w:space="0" w:color="auto"/>
              </w:divBdr>
            </w:div>
          </w:divsChild>
        </w:div>
        <w:div w:id="1529640962">
          <w:marLeft w:val="0"/>
          <w:marRight w:val="0"/>
          <w:marTop w:val="0"/>
          <w:marBottom w:val="0"/>
          <w:divBdr>
            <w:top w:val="none" w:sz="0" w:space="0" w:color="auto"/>
            <w:left w:val="none" w:sz="0" w:space="0" w:color="auto"/>
            <w:bottom w:val="none" w:sz="0" w:space="0" w:color="auto"/>
            <w:right w:val="none" w:sz="0" w:space="0" w:color="auto"/>
          </w:divBdr>
          <w:divsChild>
            <w:div w:id="1167553510">
              <w:marLeft w:val="0"/>
              <w:marRight w:val="0"/>
              <w:marTop w:val="0"/>
              <w:marBottom w:val="0"/>
              <w:divBdr>
                <w:top w:val="none" w:sz="0" w:space="0" w:color="auto"/>
                <w:left w:val="none" w:sz="0" w:space="0" w:color="auto"/>
                <w:bottom w:val="none" w:sz="0" w:space="0" w:color="auto"/>
                <w:right w:val="none" w:sz="0" w:space="0" w:color="auto"/>
              </w:divBdr>
            </w:div>
          </w:divsChild>
        </w:div>
        <w:div w:id="1530416764">
          <w:marLeft w:val="0"/>
          <w:marRight w:val="0"/>
          <w:marTop w:val="0"/>
          <w:marBottom w:val="0"/>
          <w:divBdr>
            <w:top w:val="none" w:sz="0" w:space="0" w:color="auto"/>
            <w:left w:val="none" w:sz="0" w:space="0" w:color="auto"/>
            <w:bottom w:val="none" w:sz="0" w:space="0" w:color="auto"/>
            <w:right w:val="none" w:sz="0" w:space="0" w:color="auto"/>
          </w:divBdr>
          <w:divsChild>
            <w:div w:id="1504315728">
              <w:marLeft w:val="0"/>
              <w:marRight w:val="0"/>
              <w:marTop w:val="0"/>
              <w:marBottom w:val="0"/>
              <w:divBdr>
                <w:top w:val="none" w:sz="0" w:space="0" w:color="auto"/>
                <w:left w:val="none" w:sz="0" w:space="0" w:color="auto"/>
                <w:bottom w:val="none" w:sz="0" w:space="0" w:color="auto"/>
                <w:right w:val="none" w:sz="0" w:space="0" w:color="auto"/>
              </w:divBdr>
            </w:div>
          </w:divsChild>
        </w:div>
        <w:div w:id="1530530374">
          <w:marLeft w:val="0"/>
          <w:marRight w:val="0"/>
          <w:marTop w:val="0"/>
          <w:marBottom w:val="0"/>
          <w:divBdr>
            <w:top w:val="none" w:sz="0" w:space="0" w:color="auto"/>
            <w:left w:val="none" w:sz="0" w:space="0" w:color="auto"/>
            <w:bottom w:val="none" w:sz="0" w:space="0" w:color="auto"/>
            <w:right w:val="none" w:sz="0" w:space="0" w:color="auto"/>
          </w:divBdr>
          <w:divsChild>
            <w:div w:id="1456871121">
              <w:marLeft w:val="0"/>
              <w:marRight w:val="0"/>
              <w:marTop w:val="0"/>
              <w:marBottom w:val="0"/>
              <w:divBdr>
                <w:top w:val="none" w:sz="0" w:space="0" w:color="auto"/>
                <w:left w:val="none" w:sz="0" w:space="0" w:color="auto"/>
                <w:bottom w:val="none" w:sz="0" w:space="0" w:color="auto"/>
                <w:right w:val="none" w:sz="0" w:space="0" w:color="auto"/>
              </w:divBdr>
            </w:div>
          </w:divsChild>
        </w:div>
        <w:div w:id="1537162414">
          <w:marLeft w:val="0"/>
          <w:marRight w:val="0"/>
          <w:marTop w:val="0"/>
          <w:marBottom w:val="0"/>
          <w:divBdr>
            <w:top w:val="none" w:sz="0" w:space="0" w:color="auto"/>
            <w:left w:val="none" w:sz="0" w:space="0" w:color="auto"/>
            <w:bottom w:val="none" w:sz="0" w:space="0" w:color="auto"/>
            <w:right w:val="none" w:sz="0" w:space="0" w:color="auto"/>
          </w:divBdr>
          <w:divsChild>
            <w:div w:id="660082925">
              <w:marLeft w:val="0"/>
              <w:marRight w:val="0"/>
              <w:marTop w:val="0"/>
              <w:marBottom w:val="0"/>
              <w:divBdr>
                <w:top w:val="none" w:sz="0" w:space="0" w:color="auto"/>
                <w:left w:val="none" w:sz="0" w:space="0" w:color="auto"/>
                <w:bottom w:val="none" w:sz="0" w:space="0" w:color="auto"/>
                <w:right w:val="none" w:sz="0" w:space="0" w:color="auto"/>
              </w:divBdr>
            </w:div>
          </w:divsChild>
        </w:div>
        <w:div w:id="1537498197">
          <w:marLeft w:val="0"/>
          <w:marRight w:val="0"/>
          <w:marTop w:val="0"/>
          <w:marBottom w:val="0"/>
          <w:divBdr>
            <w:top w:val="none" w:sz="0" w:space="0" w:color="auto"/>
            <w:left w:val="none" w:sz="0" w:space="0" w:color="auto"/>
            <w:bottom w:val="none" w:sz="0" w:space="0" w:color="auto"/>
            <w:right w:val="none" w:sz="0" w:space="0" w:color="auto"/>
          </w:divBdr>
          <w:divsChild>
            <w:div w:id="2069065505">
              <w:marLeft w:val="0"/>
              <w:marRight w:val="0"/>
              <w:marTop w:val="0"/>
              <w:marBottom w:val="0"/>
              <w:divBdr>
                <w:top w:val="none" w:sz="0" w:space="0" w:color="auto"/>
                <w:left w:val="none" w:sz="0" w:space="0" w:color="auto"/>
                <w:bottom w:val="none" w:sz="0" w:space="0" w:color="auto"/>
                <w:right w:val="none" w:sz="0" w:space="0" w:color="auto"/>
              </w:divBdr>
            </w:div>
          </w:divsChild>
        </w:div>
        <w:div w:id="1539777665">
          <w:marLeft w:val="0"/>
          <w:marRight w:val="0"/>
          <w:marTop w:val="0"/>
          <w:marBottom w:val="0"/>
          <w:divBdr>
            <w:top w:val="none" w:sz="0" w:space="0" w:color="auto"/>
            <w:left w:val="none" w:sz="0" w:space="0" w:color="auto"/>
            <w:bottom w:val="none" w:sz="0" w:space="0" w:color="auto"/>
            <w:right w:val="none" w:sz="0" w:space="0" w:color="auto"/>
          </w:divBdr>
          <w:divsChild>
            <w:div w:id="296956096">
              <w:marLeft w:val="0"/>
              <w:marRight w:val="0"/>
              <w:marTop w:val="0"/>
              <w:marBottom w:val="0"/>
              <w:divBdr>
                <w:top w:val="none" w:sz="0" w:space="0" w:color="auto"/>
                <w:left w:val="none" w:sz="0" w:space="0" w:color="auto"/>
                <w:bottom w:val="none" w:sz="0" w:space="0" w:color="auto"/>
                <w:right w:val="none" w:sz="0" w:space="0" w:color="auto"/>
              </w:divBdr>
            </w:div>
          </w:divsChild>
        </w:div>
        <w:div w:id="1564178171">
          <w:marLeft w:val="0"/>
          <w:marRight w:val="0"/>
          <w:marTop w:val="0"/>
          <w:marBottom w:val="0"/>
          <w:divBdr>
            <w:top w:val="none" w:sz="0" w:space="0" w:color="auto"/>
            <w:left w:val="none" w:sz="0" w:space="0" w:color="auto"/>
            <w:bottom w:val="none" w:sz="0" w:space="0" w:color="auto"/>
            <w:right w:val="none" w:sz="0" w:space="0" w:color="auto"/>
          </w:divBdr>
          <w:divsChild>
            <w:div w:id="376701501">
              <w:marLeft w:val="0"/>
              <w:marRight w:val="0"/>
              <w:marTop w:val="0"/>
              <w:marBottom w:val="0"/>
              <w:divBdr>
                <w:top w:val="none" w:sz="0" w:space="0" w:color="auto"/>
                <w:left w:val="none" w:sz="0" w:space="0" w:color="auto"/>
                <w:bottom w:val="none" w:sz="0" w:space="0" w:color="auto"/>
                <w:right w:val="none" w:sz="0" w:space="0" w:color="auto"/>
              </w:divBdr>
            </w:div>
          </w:divsChild>
        </w:div>
        <w:div w:id="1573664619">
          <w:marLeft w:val="0"/>
          <w:marRight w:val="0"/>
          <w:marTop w:val="0"/>
          <w:marBottom w:val="0"/>
          <w:divBdr>
            <w:top w:val="none" w:sz="0" w:space="0" w:color="auto"/>
            <w:left w:val="none" w:sz="0" w:space="0" w:color="auto"/>
            <w:bottom w:val="none" w:sz="0" w:space="0" w:color="auto"/>
            <w:right w:val="none" w:sz="0" w:space="0" w:color="auto"/>
          </w:divBdr>
          <w:divsChild>
            <w:div w:id="438065507">
              <w:marLeft w:val="0"/>
              <w:marRight w:val="0"/>
              <w:marTop w:val="0"/>
              <w:marBottom w:val="0"/>
              <w:divBdr>
                <w:top w:val="none" w:sz="0" w:space="0" w:color="auto"/>
                <w:left w:val="none" w:sz="0" w:space="0" w:color="auto"/>
                <w:bottom w:val="none" w:sz="0" w:space="0" w:color="auto"/>
                <w:right w:val="none" w:sz="0" w:space="0" w:color="auto"/>
              </w:divBdr>
            </w:div>
          </w:divsChild>
        </w:div>
        <w:div w:id="1588541009">
          <w:marLeft w:val="0"/>
          <w:marRight w:val="0"/>
          <w:marTop w:val="0"/>
          <w:marBottom w:val="0"/>
          <w:divBdr>
            <w:top w:val="none" w:sz="0" w:space="0" w:color="auto"/>
            <w:left w:val="none" w:sz="0" w:space="0" w:color="auto"/>
            <w:bottom w:val="none" w:sz="0" w:space="0" w:color="auto"/>
            <w:right w:val="none" w:sz="0" w:space="0" w:color="auto"/>
          </w:divBdr>
          <w:divsChild>
            <w:div w:id="257180349">
              <w:marLeft w:val="0"/>
              <w:marRight w:val="0"/>
              <w:marTop w:val="0"/>
              <w:marBottom w:val="0"/>
              <w:divBdr>
                <w:top w:val="none" w:sz="0" w:space="0" w:color="auto"/>
                <w:left w:val="none" w:sz="0" w:space="0" w:color="auto"/>
                <w:bottom w:val="none" w:sz="0" w:space="0" w:color="auto"/>
                <w:right w:val="none" w:sz="0" w:space="0" w:color="auto"/>
              </w:divBdr>
            </w:div>
          </w:divsChild>
        </w:div>
        <w:div w:id="1602957062">
          <w:marLeft w:val="0"/>
          <w:marRight w:val="0"/>
          <w:marTop w:val="0"/>
          <w:marBottom w:val="0"/>
          <w:divBdr>
            <w:top w:val="none" w:sz="0" w:space="0" w:color="auto"/>
            <w:left w:val="none" w:sz="0" w:space="0" w:color="auto"/>
            <w:bottom w:val="none" w:sz="0" w:space="0" w:color="auto"/>
            <w:right w:val="none" w:sz="0" w:space="0" w:color="auto"/>
          </w:divBdr>
          <w:divsChild>
            <w:div w:id="401223759">
              <w:marLeft w:val="0"/>
              <w:marRight w:val="0"/>
              <w:marTop w:val="0"/>
              <w:marBottom w:val="0"/>
              <w:divBdr>
                <w:top w:val="none" w:sz="0" w:space="0" w:color="auto"/>
                <w:left w:val="none" w:sz="0" w:space="0" w:color="auto"/>
                <w:bottom w:val="none" w:sz="0" w:space="0" w:color="auto"/>
                <w:right w:val="none" w:sz="0" w:space="0" w:color="auto"/>
              </w:divBdr>
            </w:div>
          </w:divsChild>
        </w:div>
        <w:div w:id="1603798175">
          <w:marLeft w:val="0"/>
          <w:marRight w:val="0"/>
          <w:marTop w:val="0"/>
          <w:marBottom w:val="0"/>
          <w:divBdr>
            <w:top w:val="none" w:sz="0" w:space="0" w:color="auto"/>
            <w:left w:val="none" w:sz="0" w:space="0" w:color="auto"/>
            <w:bottom w:val="none" w:sz="0" w:space="0" w:color="auto"/>
            <w:right w:val="none" w:sz="0" w:space="0" w:color="auto"/>
          </w:divBdr>
          <w:divsChild>
            <w:div w:id="982275861">
              <w:marLeft w:val="0"/>
              <w:marRight w:val="0"/>
              <w:marTop w:val="0"/>
              <w:marBottom w:val="0"/>
              <w:divBdr>
                <w:top w:val="none" w:sz="0" w:space="0" w:color="auto"/>
                <w:left w:val="none" w:sz="0" w:space="0" w:color="auto"/>
                <w:bottom w:val="none" w:sz="0" w:space="0" w:color="auto"/>
                <w:right w:val="none" w:sz="0" w:space="0" w:color="auto"/>
              </w:divBdr>
            </w:div>
          </w:divsChild>
        </w:div>
        <w:div w:id="1609659585">
          <w:marLeft w:val="0"/>
          <w:marRight w:val="0"/>
          <w:marTop w:val="0"/>
          <w:marBottom w:val="0"/>
          <w:divBdr>
            <w:top w:val="none" w:sz="0" w:space="0" w:color="auto"/>
            <w:left w:val="none" w:sz="0" w:space="0" w:color="auto"/>
            <w:bottom w:val="none" w:sz="0" w:space="0" w:color="auto"/>
            <w:right w:val="none" w:sz="0" w:space="0" w:color="auto"/>
          </w:divBdr>
          <w:divsChild>
            <w:div w:id="1150748818">
              <w:marLeft w:val="0"/>
              <w:marRight w:val="0"/>
              <w:marTop w:val="0"/>
              <w:marBottom w:val="0"/>
              <w:divBdr>
                <w:top w:val="none" w:sz="0" w:space="0" w:color="auto"/>
                <w:left w:val="none" w:sz="0" w:space="0" w:color="auto"/>
                <w:bottom w:val="none" w:sz="0" w:space="0" w:color="auto"/>
                <w:right w:val="none" w:sz="0" w:space="0" w:color="auto"/>
              </w:divBdr>
            </w:div>
          </w:divsChild>
        </w:div>
        <w:div w:id="1640694437">
          <w:marLeft w:val="0"/>
          <w:marRight w:val="0"/>
          <w:marTop w:val="0"/>
          <w:marBottom w:val="0"/>
          <w:divBdr>
            <w:top w:val="none" w:sz="0" w:space="0" w:color="auto"/>
            <w:left w:val="none" w:sz="0" w:space="0" w:color="auto"/>
            <w:bottom w:val="none" w:sz="0" w:space="0" w:color="auto"/>
            <w:right w:val="none" w:sz="0" w:space="0" w:color="auto"/>
          </w:divBdr>
          <w:divsChild>
            <w:div w:id="1905337699">
              <w:marLeft w:val="0"/>
              <w:marRight w:val="0"/>
              <w:marTop w:val="0"/>
              <w:marBottom w:val="0"/>
              <w:divBdr>
                <w:top w:val="none" w:sz="0" w:space="0" w:color="auto"/>
                <w:left w:val="none" w:sz="0" w:space="0" w:color="auto"/>
                <w:bottom w:val="none" w:sz="0" w:space="0" w:color="auto"/>
                <w:right w:val="none" w:sz="0" w:space="0" w:color="auto"/>
              </w:divBdr>
            </w:div>
          </w:divsChild>
        </w:div>
        <w:div w:id="1648902810">
          <w:marLeft w:val="0"/>
          <w:marRight w:val="0"/>
          <w:marTop w:val="0"/>
          <w:marBottom w:val="0"/>
          <w:divBdr>
            <w:top w:val="none" w:sz="0" w:space="0" w:color="auto"/>
            <w:left w:val="none" w:sz="0" w:space="0" w:color="auto"/>
            <w:bottom w:val="none" w:sz="0" w:space="0" w:color="auto"/>
            <w:right w:val="none" w:sz="0" w:space="0" w:color="auto"/>
          </w:divBdr>
          <w:divsChild>
            <w:div w:id="953823908">
              <w:marLeft w:val="0"/>
              <w:marRight w:val="0"/>
              <w:marTop w:val="0"/>
              <w:marBottom w:val="0"/>
              <w:divBdr>
                <w:top w:val="none" w:sz="0" w:space="0" w:color="auto"/>
                <w:left w:val="none" w:sz="0" w:space="0" w:color="auto"/>
                <w:bottom w:val="none" w:sz="0" w:space="0" w:color="auto"/>
                <w:right w:val="none" w:sz="0" w:space="0" w:color="auto"/>
              </w:divBdr>
            </w:div>
          </w:divsChild>
        </w:div>
        <w:div w:id="1652514283">
          <w:marLeft w:val="0"/>
          <w:marRight w:val="0"/>
          <w:marTop w:val="0"/>
          <w:marBottom w:val="0"/>
          <w:divBdr>
            <w:top w:val="none" w:sz="0" w:space="0" w:color="auto"/>
            <w:left w:val="none" w:sz="0" w:space="0" w:color="auto"/>
            <w:bottom w:val="none" w:sz="0" w:space="0" w:color="auto"/>
            <w:right w:val="none" w:sz="0" w:space="0" w:color="auto"/>
          </w:divBdr>
          <w:divsChild>
            <w:div w:id="688071708">
              <w:marLeft w:val="0"/>
              <w:marRight w:val="0"/>
              <w:marTop w:val="0"/>
              <w:marBottom w:val="0"/>
              <w:divBdr>
                <w:top w:val="none" w:sz="0" w:space="0" w:color="auto"/>
                <w:left w:val="none" w:sz="0" w:space="0" w:color="auto"/>
                <w:bottom w:val="none" w:sz="0" w:space="0" w:color="auto"/>
                <w:right w:val="none" w:sz="0" w:space="0" w:color="auto"/>
              </w:divBdr>
            </w:div>
          </w:divsChild>
        </w:div>
        <w:div w:id="1654528871">
          <w:marLeft w:val="0"/>
          <w:marRight w:val="0"/>
          <w:marTop w:val="0"/>
          <w:marBottom w:val="0"/>
          <w:divBdr>
            <w:top w:val="none" w:sz="0" w:space="0" w:color="auto"/>
            <w:left w:val="none" w:sz="0" w:space="0" w:color="auto"/>
            <w:bottom w:val="none" w:sz="0" w:space="0" w:color="auto"/>
            <w:right w:val="none" w:sz="0" w:space="0" w:color="auto"/>
          </w:divBdr>
          <w:divsChild>
            <w:div w:id="1326787096">
              <w:marLeft w:val="0"/>
              <w:marRight w:val="0"/>
              <w:marTop w:val="0"/>
              <w:marBottom w:val="0"/>
              <w:divBdr>
                <w:top w:val="none" w:sz="0" w:space="0" w:color="auto"/>
                <w:left w:val="none" w:sz="0" w:space="0" w:color="auto"/>
                <w:bottom w:val="none" w:sz="0" w:space="0" w:color="auto"/>
                <w:right w:val="none" w:sz="0" w:space="0" w:color="auto"/>
              </w:divBdr>
            </w:div>
          </w:divsChild>
        </w:div>
        <w:div w:id="1658799831">
          <w:marLeft w:val="0"/>
          <w:marRight w:val="0"/>
          <w:marTop w:val="0"/>
          <w:marBottom w:val="0"/>
          <w:divBdr>
            <w:top w:val="none" w:sz="0" w:space="0" w:color="auto"/>
            <w:left w:val="none" w:sz="0" w:space="0" w:color="auto"/>
            <w:bottom w:val="none" w:sz="0" w:space="0" w:color="auto"/>
            <w:right w:val="none" w:sz="0" w:space="0" w:color="auto"/>
          </w:divBdr>
          <w:divsChild>
            <w:div w:id="294679502">
              <w:marLeft w:val="0"/>
              <w:marRight w:val="0"/>
              <w:marTop w:val="0"/>
              <w:marBottom w:val="0"/>
              <w:divBdr>
                <w:top w:val="none" w:sz="0" w:space="0" w:color="auto"/>
                <w:left w:val="none" w:sz="0" w:space="0" w:color="auto"/>
                <w:bottom w:val="none" w:sz="0" w:space="0" w:color="auto"/>
                <w:right w:val="none" w:sz="0" w:space="0" w:color="auto"/>
              </w:divBdr>
            </w:div>
          </w:divsChild>
        </w:div>
        <w:div w:id="1659842465">
          <w:marLeft w:val="0"/>
          <w:marRight w:val="0"/>
          <w:marTop w:val="0"/>
          <w:marBottom w:val="0"/>
          <w:divBdr>
            <w:top w:val="none" w:sz="0" w:space="0" w:color="auto"/>
            <w:left w:val="none" w:sz="0" w:space="0" w:color="auto"/>
            <w:bottom w:val="none" w:sz="0" w:space="0" w:color="auto"/>
            <w:right w:val="none" w:sz="0" w:space="0" w:color="auto"/>
          </w:divBdr>
          <w:divsChild>
            <w:div w:id="1394233219">
              <w:marLeft w:val="0"/>
              <w:marRight w:val="0"/>
              <w:marTop w:val="0"/>
              <w:marBottom w:val="0"/>
              <w:divBdr>
                <w:top w:val="none" w:sz="0" w:space="0" w:color="auto"/>
                <w:left w:val="none" w:sz="0" w:space="0" w:color="auto"/>
                <w:bottom w:val="none" w:sz="0" w:space="0" w:color="auto"/>
                <w:right w:val="none" w:sz="0" w:space="0" w:color="auto"/>
              </w:divBdr>
            </w:div>
          </w:divsChild>
        </w:div>
        <w:div w:id="1665085141">
          <w:marLeft w:val="0"/>
          <w:marRight w:val="0"/>
          <w:marTop w:val="0"/>
          <w:marBottom w:val="0"/>
          <w:divBdr>
            <w:top w:val="none" w:sz="0" w:space="0" w:color="auto"/>
            <w:left w:val="none" w:sz="0" w:space="0" w:color="auto"/>
            <w:bottom w:val="none" w:sz="0" w:space="0" w:color="auto"/>
            <w:right w:val="none" w:sz="0" w:space="0" w:color="auto"/>
          </w:divBdr>
          <w:divsChild>
            <w:div w:id="1636912152">
              <w:marLeft w:val="0"/>
              <w:marRight w:val="0"/>
              <w:marTop w:val="0"/>
              <w:marBottom w:val="0"/>
              <w:divBdr>
                <w:top w:val="none" w:sz="0" w:space="0" w:color="auto"/>
                <w:left w:val="none" w:sz="0" w:space="0" w:color="auto"/>
                <w:bottom w:val="none" w:sz="0" w:space="0" w:color="auto"/>
                <w:right w:val="none" w:sz="0" w:space="0" w:color="auto"/>
              </w:divBdr>
            </w:div>
          </w:divsChild>
        </w:div>
        <w:div w:id="1666786169">
          <w:marLeft w:val="0"/>
          <w:marRight w:val="0"/>
          <w:marTop w:val="0"/>
          <w:marBottom w:val="0"/>
          <w:divBdr>
            <w:top w:val="none" w:sz="0" w:space="0" w:color="auto"/>
            <w:left w:val="none" w:sz="0" w:space="0" w:color="auto"/>
            <w:bottom w:val="none" w:sz="0" w:space="0" w:color="auto"/>
            <w:right w:val="none" w:sz="0" w:space="0" w:color="auto"/>
          </w:divBdr>
          <w:divsChild>
            <w:div w:id="1484351598">
              <w:marLeft w:val="0"/>
              <w:marRight w:val="0"/>
              <w:marTop w:val="0"/>
              <w:marBottom w:val="0"/>
              <w:divBdr>
                <w:top w:val="none" w:sz="0" w:space="0" w:color="auto"/>
                <w:left w:val="none" w:sz="0" w:space="0" w:color="auto"/>
                <w:bottom w:val="none" w:sz="0" w:space="0" w:color="auto"/>
                <w:right w:val="none" w:sz="0" w:space="0" w:color="auto"/>
              </w:divBdr>
            </w:div>
          </w:divsChild>
        </w:div>
        <w:div w:id="1673727693">
          <w:marLeft w:val="0"/>
          <w:marRight w:val="0"/>
          <w:marTop w:val="0"/>
          <w:marBottom w:val="0"/>
          <w:divBdr>
            <w:top w:val="none" w:sz="0" w:space="0" w:color="auto"/>
            <w:left w:val="none" w:sz="0" w:space="0" w:color="auto"/>
            <w:bottom w:val="none" w:sz="0" w:space="0" w:color="auto"/>
            <w:right w:val="none" w:sz="0" w:space="0" w:color="auto"/>
          </w:divBdr>
          <w:divsChild>
            <w:div w:id="1591699603">
              <w:marLeft w:val="0"/>
              <w:marRight w:val="0"/>
              <w:marTop w:val="0"/>
              <w:marBottom w:val="0"/>
              <w:divBdr>
                <w:top w:val="none" w:sz="0" w:space="0" w:color="auto"/>
                <w:left w:val="none" w:sz="0" w:space="0" w:color="auto"/>
                <w:bottom w:val="none" w:sz="0" w:space="0" w:color="auto"/>
                <w:right w:val="none" w:sz="0" w:space="0" w:color="auto"/>
              </w:divBdr>
            </w:div>
          </w:divsChild>
        </w:div>
        <w:div w:id="1675957545">
          <w:marLeft w:val="0"/>
          <w:marRight w:val="0"/>
          <w:marTop w:val="0"/>
          <w:marBottom w:val="0"/>
          <w:divBdr>
            <w:top w:val="none" w:sz="0" w:space="0" w:color="auto"/>
            <w:left w:val="none" w:sz="0" w:space="0" w:color="auto"/>
            <w:bottom w:val="none" w:sz="0" w:space="0" w:color="auto"/>
            <w:right w:val="none" w:sz="0" w:space="0" w:color="auto"/>
          </w:divBdr>
          <w:divsChild>
            <w:div w:id="1408066042">
              <w:marLeft w:val="0"/>
              <w:marRight w:val="0"/>
              <w:marTop w:val="0"/>
              <w:marBottom w:val="0"/>
              <w:divBdr>
                <w:top w:val="none" w:sz="0" w:space="0" w:color="auto"/>
                <w:left w:val="none" w:sz="0" w:space="0" w:color="auto"/>
                <w:bottom w:val="none" w:sz="0" w:space="0" w:color="auto"/>
                <w:right w:val="none" w:sz="0" w:space="0" w:color="auto"/>
              </w:divBdr>
            </w:div>
          </w:divsChild>
        </w:div>
        <w:div w:id="1689791067">
          <w:marLeft w:val="0"/>
          <w:marRight w:val="0"/>
          <w:marTop w:val="0"/>
          <w:marBottom w:val="0"/>
          <w:divBdr>
            <w:top w:val="none" w:sz="0" w:space="0" w:color="auto"/>
            <w:left w:val="none" w:sz="0" w:space="0" w:color="auto"/>
            <w:bottom w:val="none" w:sz="0" w:space="0" w:color="auto"/>
            <w:right w:val="none" w:sz="0" w:space="0" w:color="auto"/>
          </w:divBdr>
          <w:divsChild>
            <w:div w:id="1428038150">
              <w:marLeft w:val="0"/>
              <w:marRight w:val="0"/>
              <w:marTop w:val="0"/>
              <w:marBottom w:val="0"/>
              <w:divBdr>
                <w:top w:val="none" w:sz="0" w:space="0" w:color="auto"/>
                <w:left w:val="none" w:sz="0" w:space="0" w:color="auto"/>
                <w:bottom w:val="none" w:sz="0" w:space="0" w:color="auto"/>
                <w:right w:val="none" w:sz="0" w:space="0" w:color="auto"/>
              </w:divBdr>
            </w:div>
          </w:divsChild>
        </w:div>
        <w:div w:id="1695570117">
          <w:marLeft w:val="0"/>
          <w:marRight w:val="0"/>
          <w:marTop w:val="0"/>
          <w:marBottom w:val="0"/>
          <w:divBdr>
            <w:top w:val="none" w:sz="0" w:space="0" w:color="auto"/>
            <w:left w:val="none" w:sz="0" w:space="0" w:color="auto"/>
            <w:bottom w:val="none" w:sz="0" w:space="0" w:color="auto"/>
            <w:right w:val="none" w:sz="0" w:space="0" w:color="auto"/>
          </w:divBdr>
          <w:divsChild>
            <w:div w:id="1795902609">
              <w:marLeft w:val="0"/>
              <w:marRight w:val="0"/>
              <w:marTop w:val="0"/>
              <w:marBottom w:val="0"/>
              <w:divBdr>
                <w:top w:val="none" w:sz="0" w:space="0" w:color="auto"/>
                <w:left w:val="none" w:sz="0" w:space="0" w:color="auto"/>
                <w:bottom w:val="none" w:sz="0" w:space="0" w:color="auto"/>
                <w:right w:val="none" w:sz="0" w:space="0" w:color="auto"/>
              </w:divBdr>
            </w:div>
          </w:divsChild>
        </w:div>
        <w:div w:id="1697654872">
          <w:marLeft w:val="0"/>
          <w:marRight w:val="0"/>
          <w:marTop w:val="0"/>
          <w:marBottom w:val="0"/>
          <w:divBdr>
            <w:top w:val="none" w:sz="0" w:space="0" w:color="auto"/>
            <w:left w:val="none" w:sz="0" w:space="0" w:color="auto"/>
            <w:bottom w:val="none" w:sz="0" w:space="0" w:color="auto"/>
            <w:right w:val="none" w:sz="0" w:space="0" w:color="auto"/>
          </w:divBdr>
          <w:divsChild>
            <w:div w:id="1309240397">
              <w:marLeft w:val="0"/>
              <w:marRight w:val="0"/>
              <w:marTop w:val="0"/>
              <w:marBottom w:val="0"/>
              <w:divBdr>
                <w:top w:val="none" w:sz="0" w:space="0" w:color="auto"/>
                <w:left w:val="none" w:sz="0" w:space="0" w:color="auto"/>
                <w:bottom w:val="none" w:sz="0" w:space="0" w:color="auto"/>
                <w:right w:val="none" w:sz="0" w:space="0" w:color="auto"/>
              </w:divBdr>
            </w:div>
          </w:divsChild>
        </w:div>
        <w:div w:id="1698651254">
          <w:marLeft w:val="0"/>
          <w:marRight w:val="0"/>
          <w:marTop w:val="0"/>
          <w:marBottom w:val="0"/>
          <w:divBdr>
            <w:top w:val="none" w:sz="0" w:space="0" w:color="auto"/>
            <w:left w:val="none" w:sz="0" w:space="0" w:color="auto"/>
            <w:bottom w:val="none" w:sz="0" w:space="0" w:color="auto"/>
            <w:right w:val="none" w:sz="0" w:space="0" w:color="auto"/>
          </w:divBdr>
          <w:divsChild>
            <w:div w:id="1223177242">
              <w:marLeft w:val="0"/>
              <w:marRight w:val="0"/>
              <w:marTop w:val="0"/>
              <w:marBottom w:val="0"/>
              <w:divBdr>
                <w:top w:val="none" w:sz="0" w:space="0" w:color="auto"/>
                <w:left w:val="none" w:sz="0" w:space="0" w:color="auto"/>
                <w:bottom w:val="none" w:sz="0" w:space="0" w:color="auto"/>
                <w:right w:val="none" w:sz="0" w:space="0" w:color="auto"/>
              </w:divBdr>
            </w:div>
          </w:divsChild>
        </w:div>
        <w:div w:id="1700545731">
          <w:marLeft w:val="0"/>
          <w:marRight w:val="0"/>
          <w:marTop w:val="0"/>
          <w:marBottom w:val="0"/>
          <w:divBdr>
            <w:top w:val="none" w:sz="0" w:space="0" w:color="auto"/>
            <w:left w:val="none" w:sz="0" w:space="0" w:color="auto"/>
            <w:bottom w:val="none" w:sz="0" w:space="0" w:color="auto"/>
            <w:right w:val="none" w:sz="0" w:space="0" w:color="auto"/>
          </w:divBdr>
          <w:divsChild>
            <w:div w:id="405419181">
              <w:marLeft w:val="0"/>
              <w:marRight w:val="0"/>
              <w:marTop w:val="0"/>
              <w:marBottom w:val="0"/>
              <w:divBdr>
                <w:top w:val="none" w:sz="0" w:space="0" w:color="auto"/>
                <w:left w:val="none" w:sz="0" w:space="0" w:color="auto"/>
                <w:bottom w:val="none" w:sz="0" w:space="0" w:color="auto"/>
                <w:right w:val="none" w:sz="0" w:space="0" w:color="auto"/>
              </w:divBdr>
            </w:div>
          </w:divsChild>
        </w:div>
        <w:div w:id="1715039032">
          <w:marLeft w:val="0"/>
          <w:marRight w:val="0"/>
          <w:marTop w:val="0"/>
          <w:marBottom w:val="0"/>
          <w:divBdr>
            <w:top w:val="none" w:sz="0" w:space="0" w:color="auto"/>
            <w:left w:val="none" w:sz="0" w:space="0" w:color="auto"/>
            <w:bottom w:val="none" w:sz="0" w:space="0" w:color="auto"/>
            <w:right w:val="none" w:sz="0" w:space="0" w:color="auto"/>
          </w:divBdr>
          <w:divsChild>
            <w:div w:id="1434590656">
              <w:marLeft w:val="0"/>
              <w:marRight w:val="0"/>
              <w:marTop w:val="0"/>
              <w:marBottom w:val="0"/>
              <w:divBdr>
                <w:top w:val="none" w:sz="0" w:space="0" w:color="auto"/>
                <w:left w:val="none" w:sz="0" w:space="0" w:color="auto"/>
                <w:bottom w:val="none" w:sz="0" w:space="0" w:color="auto"/>
                <w:right w:val="none" w:sz="0" w:space="0" w:color="auto"/>
              </w:divBdr>
            </w:div>
          </w:divsChild>
        </w:div>
        <w:div w:id="1726832129">
          <w:marLeft w:val="0"/>
          <w:marRight w:val="0"/>
          <w:marTop w:val="0"/>
          <w:marBottom w:val="0"/>
          <w:divBdr>
            <w:top w:val="none" w:sz="0" w:space="0" w:color="auto"/>
            <w:left w:val="none" w:sz="0" w:space="0" w:color="auto"/>
            <w:bottom w:val="none" w:sz="0" w:space="0" w:color="auto"/>
            <w:right w:val="none" w:sz="0" w:space="0" w:color="auto"/>
          </w:divBdr>
          <w:divsChild>
            <w:div w:id="914895925">
              <w:marLeft w:val="0"/>
              <w:marRight w:val="0"/>
              <w:marTop w:val="0"/>
              <w:marBottom w:val="0"/>
              <w:divBdr>
                <w:top w:val="none" w:sz="0" w:space="0" w:color="auto"/>
                <w:left w:val="none" w:sz="0" w:space="0" w:color="auto"/>
                <w:bottom w:val="none" w:sz="0" w:space="0" w:color="auto"/>
                <w:right w:val="none" w:sz="0" w:space="0" w:color="auto"/>
              </w:divBdr>
            </w:div>
          </w:divsChild>
        </w:div>
        <w:div w:id="1749962540">
          <w:marLeft w:val="0"/>
          <w:marRight w:val="0"/>
          <w:marTop w:val="0"/>
          <w:marBottom w:val="0"/>
          <w:divBdr>
            <w:top w:val="none" w:sz="0" w:space="0" w:color="auto"/>
            <w:left w:val="none" w:sz="0" w:space="0" w:color="auto"/>
            <w:bottom w:val="none" w:sz="0" w:space="0" w:color="auto"/>
            <w:right w:val="none" w:sz="0" w:space="0" w:color="auto"/>
          </w:divBdr>
          <w:divsChild>
            <w:div w:id="1527254793">
              <w:marLeft w:val="0"/>
              <w:marRight w:val="0"/>
              <w:marTop w:val="0"/>
              <w:marBottom w:val="0"/>
              <w:divBdr>
                <w:top w:val="none" w:sz="0" w:space="0" w:color="auto"/>
                <w:left w:val="none" w:sz="0" w:space="0" w:color="auto"/>
                <w:bottom w:val="none" w:sz="0" w:space="0" w:color="auto"/>
                <w:right w:val="none" w:sz="0" w:space="0" w:color="auto"/>
              </w:divBdr>
            </w:div>
          </w:divsChild>
        </w:div>
        <w:div w:id="1762098412">
          <w:marLeft w:val="0"/>
          <w:marRight w:val="0"/>
          <w:marTop w:val="0"/>
          <w:marBottom w:val="0"/>
          <w:divBdr>
            <w:top w:val="none" w:sz="0" w:space="0" w:color="auto"/>
            <w:left w:val="none" w:sz="0" w:space="0" w:color="auto"/>
            <w:bottom w:val="none" w:sz="0" w:space="0" w:color="auto"/>
            <w:right w:val="none" w:sz="0" w:space="0" w:color="auto"/>
          </w:divBdr>
          <w:divsChild>
            <w:div w:id="1061564936">
              <w:marLeft w:val="0"/>
              <w:marRight w:val="0"/>
              <w:marTop w:val="0"/>
              <w:marBottom w:val="0"/>
              <w:divBdr>
                <w:top w:val="none" w:sz="0" w:space="0" w:color="auto"/>
                <w:left w:val="none" w:sz="0" w:space="0" w:color="auto"/>
                <w:bottom w:val="none" w:sz="0" w:space="0" w:color="auto"/>
                <w:right w:val="none" w:sz="0" w:space="0" w:color="auto"/>
              </w:divBdr>
            </w:div>
          </w:divsChild>
        </w:div>
        <w:div w:id="1768118493">
          <w:marLeft w:val="0"/>
          <w:marRight w:val="0"/>
          <w:marTop w:val="0"/>
          <w:marBottom w:val="0"/>
          <w:divBdr>
            <w:top w:val="none" w:sz="0" w:space="0" w:color="auto"/>
            <w:left w:val="none" w:sz="0" w:space="0" w:color="auto"/>
            <w:bottom w:val="none" w:sz="0" w:space="0" w:color="auto"/>
            <w:right w:val="none" w:sz="0" w:space="0" w:color="auto"/>
          </w:divBdr>
          <w:divsChild>
            <w:div w:id="2898417">
              <w:marLeft w:val="0"/>
              <w:marRight w:val="0"/>
              <w:marTop w:val="0"/>
              <w:marBottom w:val="0"/>
              <w:divBdr>
                <w:top w:val="none" w:sz="0" w:space="0" w:color="auto"/>
                <w:left w:val="none" w:sz="0" w:space="0" w:color="auto"/>
                <w:bottom w:val="none" w:sz="0" w:space="0" w:color="auto"/>
                <w:right w:val="none" w:sz="0" w:space="0" w:color="auto"/>
              </w:divBdr>
            </w:div>
          </w:divsChild>
        </w:div>
        <w:div w:id="1768891417">
          <w:marLeft w:val="0"/>
          <w:marRight w:val="0"/>
          <w:marTop w:val="0"/>
          <w:marBottom w:val="0"/>
          <w:divBdr>
            <w:top w:val="none" w:sz="0" w:space="0" w:color="auto"/>
            <w:left w:val="none" w:sz="0" w:space="0" w:color="auto"/>
            <w:bottom w:val="none" w:sz="0" w:space="0" w:color="auto"/>
            <w:right w:val="none" w:sz="0" w:space="0" w:color="auto"/>
          </w:divBdr>
          <w:divsChild>
            <w:div w:id="368726385">
              <w:marLeft w:val="0"/>
              <w:marRight w:val="0"/>
              <w:marTop w:val="0"/>
              <w:marBottom w:val="0"/>
              <w:divBdr>
                <w:top w:val="none" w:sz="0" w:space="0" w:color="auto"/>
                <w:left w:val="none" w:sz="0" w:space="0" w:color="auto"/>
                <w:bottom w:val="none" w:sz="0" w:space="0" w:color="auto"/>
                <w:right w:val="none" w:sz="0" w:space="0" w:color="auto"/>
              </w:divBdr>
            </w:div>
          </w:divsChild>
        </w:div>
        <w:div w:id="1788424534">
          <w:marLeft w:val="0"/>
          <w:marRight w:val="0"/>
          <w:marTop w:val="0"/>
          <w:marBottom w:val="0"/>
          <w:divBdr>
            <w:top w:val="none" w:sz="0" w:space="0" w:color="auto"/>
            <w:left w:val="none" w:sz="0" w:space="0" w:color="auto"/>
            <w:bottom w:val="none" w:sz="0" w:space="0" w:color="auto"/>
            <w:right w:val="none" w:sz="0" w:space="0" w:color="auto"/>
          </w:divBdr>
          <w:divsChild>
            <w:div w:id="1194688270">
              <w:marLeft w:val="0"/>
              <w:marRight w:val="0"/>
              <w:marTop w:val="0"/>
              <w:marBottom w:val="0"/>
              <w:divBdr>
                <w:top w:val="none" w:sz="0" w:space="0" w:color="auto"/>
                <w:left w:val="none" w:sz="0" w:space="0" w:color="auto"/>
                <w:bottom w:val="none" w:sz="0" w:space="0" w:color="auto"/>
                <w:right w:val="none" w:sz="0" w:space="0" w:color="auto"/>
              </w:divBdr>
            </w:div>
          </w:divsChild>
        </w:div>
        <w:div w:id="1788695022">
          <w:marLeft w:val="0"/>
          <w:marRight w:val="0"/>
          <w:marTop w:val="0"/>
          <w:marBottom w:val="0"/>
          <w:divBdr>
            <w:top w:val="none" w:sz="0" w:space="0" w:color="auto"/>
            <w:left w:val="none" w:sz="0" w:space="0" w:color="auto"/>
            <w:bottom w:val="none" w:sz="0" w:space="0" w:color="auto"/>
            <w:right w:val="none" w:sz="0" w:space="0" w:color="auto"/>
          </w:divBdr>
          <w:divsChild>
            <w:div w:id="2134471327">
              <w:marLeft w:val="0"/>
              <w:marRight w:val="0"/>
              <w:marTop w:val="0"/>
              <w:marBottom w:val="0"/>
              <w:divBdr>
                <w:top w:val="none" w:sz="0" w:space="0" w:color="auto"/>
                <w:left w:val="none" w:sz="0" w:space="0" w:color="auto"/>
                <w:bottom w:val="none" w:sz="0" w:space="0" w:color="auto"/>
                <w:right w:val="none" w:sz="0" w:space="0" w:color="auto"/>
              </w:divBdr>
            </w:div>
          </w:divsChild>
        </w:div>
        <w:div w:id="1790080410">
          <w:marLeft w:val="0"/>
          <w:marRight w:val="0"/>
          <w:marTop w:val="0"/>
          <w:marBottom w:val="0"/>
          <w:divBdr>
            <w:top w:val="none" w:sz="0" w:space="0" w:color="auto"/>
            <w:left w:val="none" w:sz="0" w:space="0" w:color="auto"/>
            <w:bottom w:val="none" w:sz="0" w:space="0" w:color="auto"/>
            <w:right w:val="none" w:sz="0" w:space="0" w:color="auto"/>
          </w:divBdr>
          <w:divsChild>
            <w:div w:id="2071029646">
              <w:marLeft w:val="0"/>
              <w:marRight w:val="0"/>
              <w:marTop w:val="0"/>
              <w:marBottom w:val="0"/>
              <w:divBdr>
                <w:top w:val="none" w:sz="0" w:space="0" w:color="auto"/>
                <w:left w:val="none" w:sz="0" w:space="0" w:color="auto"/>
                <w:bottom w:val="none" w:sz="0" w:space="0" w:color="auto"/>
                <w:right w:val="none" w:sz="0" w:space="0" w:color="auto"/>
              </w:divBdr>
            </w:div>
          </w:divsChild>
        </w:div>
        <w:div w:id="1790858787">
          <w:marLeft w:val="0"/>
          <w:marRight w:val="0"/>
          <w:marTop w:val="0"/>
          <w:marBottom w:val="0"/>
          <w:divBdr>
            <w:top w:val="none" w:sz="0" w:space="0" w:color="auto"/>
            <w:left w:val="none" w:sz="0" w:space="0" w:color="auto"/>
            <w:bottom w:val="none" w:sz="0" w:space="0" w:color="auto"/>
            <w:right w:val="none" w:sz="0" w:space="0" w:color="auto"/>
          </w:divBdr>
          <w:divsChild>
            <w:div w:id="167991465">
              <w:marLeft w:val="0"/>
              <w:marRight w:val="0"/>
              <w:marTop w:val="0"/>
              <w:marBottom w:val="0"/>
              <w:divBdr>
                <w:top w:val="none" w:sz="0" w:space="0" w:color="auto"/>
                <w:left w:val="none" w:sz="0" w:space="0" w:color="auto"/>
                <w:bottom w:val="none" w:sz="0" w:space="0" w:color="auto"/>
                <w:right w:val="none" w:sz="0" w:space="0" w:color="auto"/>
              </w:divBdr>
            </w:div>
          </w:divsChild>
        </w:div>
        <w:div w:id="1817798140">
          <w:marLeft w:val="0"/>
          <w:marRight w:val="0"/>
          <w:marTop w:val="0"/>
          <w:marBottom w:val="0"/>
          <w:divBdr>
            <w:top w:val="none" w:sz="0" w:space="0" w:color="auto"/>
            <w:left w:val="none" w:sz="0" w:space="0" w:color="auto"/>
            <w:bottom w:val="none" w:sz="0" w:space="0" w:color="auto"/>
            <w:right w:val="none" w:sz="0" w:space="0" w:color="auto"/>
          </w:divBdr>
          <w:divsChild>
            <w:div w:id="806313802">
              <w:marLeft w:val="0"/>
              <w:marRight w:val="0"/>
              <w:marTop w:val="0"/>
              <w:marBottom w:val="0"/>
              <w:divBdr>
                <w:top w:val="none" w:sz="0" w:space="0" w:color="auto"/>
                <w:left w:val="none" w:sz="0" w:space="0" w:color="auto"/>
                <w:bottom w:val="none" w:sz="0" w:space="0" w:color="auto"/>
                <w:right w:val="none" w:sz="0" w:space="0" w:color="auto"/>
              </w:divBdr>
            </w:div>
            <w:div w:id="1194617896">
              <w:marLeft w:val="0"/>
              <w:marRight w:val="0"/>
              <w:marTop w:val="0"/>
              <w:marBottom w:val="0"/>
              <w:divBdr>
                <w:top w:val="none" w:sz="0" w:space="0" w:color="auto"/>
                <w:left w:val="none" w:sz="0" w:space="0" w:color="auto"/>
                <w:bottom w:val="none" w:sz="0" w:space="0" w:color="auto"/>
                <w:right w:val="none" w:sz="0" w:space="0" w:color="auto"/>
              </w:divBdr>
            </w:div>
          </w:divsChild>
        </w:div>
        <w:div w:id="1820537788">
          <w:marLeft w:val="0"/>
          <w:marRight w:val="0"/>
          <w:marTop w:val="0"/>
          <w:marBottom w:val="0"/>
          <w:divBdr>
            <w:top w:val="none" w:sz="0" w:space="0" w:color="auto"/>
            <w:left w:val="none" w:sz="0" w:space="0" w:color="auto"/>
            <w:bottom w:val="none" w:sz="0" w:space="0" w:color="auto"/>
            <w:right w:val="none" w:sz="0" w:space="0" w:color="auto"/>
          </w:divBdr>
          <w:divsChild>
            <w:div w:id="644046487">
              <w:marLeft w:val="0"/>
              <w:marRight w:val="0"/>
              <w:marTop w:val="0"/>
              <w:marBottom w:val="0"/>
              <w:divBdr>
                <w:top w:val="none" w:sz="0" w:space="0" w:color="auto"/>
                <w:left w:val="none" w:sz="0" w:space="0" w:color="auto"/>
                <w:bottom w:val="none" w:sz="0" w:space="0" w:color="auto"/>
                <w:right w:val="none" w:sz="0" w:space="0" w:color="auto"/>
              </w:divBdr>
            </w:div>
          </w:divsChild>
        </w:div>
        <w:div w:id="1824005286">
          <w:marLeft w:val="0"/>
          <w:marRight w:val="0"/>
          <w:marTop w:val="0"/>
          <w:marBottom w:val="0"/>
          <w:divBdr>
            <w:top w:val="none" w:sz="0" w:space="0" w:color="auto"/>
            <w:left w:val="none" w:sz="0" w:space="0" w:color="auto"/>
            <w:bottom w:val="none" w:sz="0" w:space="0" w:color="auto"/>
            <w:right w:val="none" w:sz="0" w:space="0" w:color="auto"/>
          </w:divBdr>
          <w:divsChild>
            <w:div w:id="1920409031">
              <w:marLeft w:val="0"/>
              <w:marRight w:val="0"/>
              <w:marTop w:val="0"/>
              <w:marBottom w:val="0"/>
              <w:divBdr>
                <w:top w:val="none" w:sz="0" w:space="0" w:color="auto"/>
                <w:left w:val="none" w:sz="0" w:space="0" w:color="auto"/>
                <w:bottom w:val="none" w:sz="0" w:space="0" w:color="auto"/>
                <w:right w:val="none" w:sz="0" w:space="0" w:color="auto"/>
              </w:divBdr>
            </w:div>
          </w:divsChild>
        </w:div>
        <w:div w:id="1829663611">
          <w:marLeft w:val="0"/>
          <w:marRight w:val="0"/>
          <w:marTop w:val="0"/>
          <w:marBottom w:val="0"/>
          <w:divBdr>
            <w:top w:val="none" w:sz="0" w:space="0" w:color="auto"/>
            <w:left w:val="none" w:sz="0" w:space="0" w:color="auto"/>
            <w:bottom w:val="none" w:sz="0" w:space="0" w:color="auto"/>
            <w:right w:val="none" w:sz="0" w:space="0" w:color="auto"/>
          </w:divBdr>
          <w:divsChild>
            <w:div w:id="841092537">
              <w:marLeft w:val="0"/>
              <w:marRight w:val="0"/>
              <w:marTop w:val="0"/>
              <w:marBottom w:val="0"/>
              <w:divBdr>
                <w:top w:val="none" w:sz="0" w:space="0" w:color="auto"/>
                <w:left w:val="none" w:sz="0" w:space="0" w:color="auto"/>
                <w:bottom w:val="none" w:sz="0" w:space="0" w:color="auto"/>
                <w:right w:val="none" w:sz="0" w:space="0" w:color="auto"/>
              </w:divBdr>
            </w:div>
          </w:divsChild>
        </w:div>
        <w:div w:id="1832596894">
          <w:marLeft w:val="0"/>
          <w:marRight w:val="0"/>
          <w:marTop w:val="0"/>
          <w:marBottom w:val="0"/>
          <w:divBdr>
            <w:top w:val="none" w:sz="0" w:space="0" w:color="auto"/>
            <w:left w:val="none" w:sz="0" w:space="0" w:color="auto"/>
            <w:bottom w:val="none" w:sz="0" w:space="0" w:color="auto"/>
            <w:right w:val="none" w:sz="0" w:space="0" w:color="auto"/>
          </w:divBdr>
          <w:divsChild>
            <w:div w:id="743263016">
              <w:marLeft w:val="0"/>
              <w:marRight w:val="0"/>
              <w:marTop w:val="0"/>
              <w:marBottom w:val="0"/>
              <w:divBdr>
                <w:top w:val="none" w:sz="0" w:space="0" w:color="auto"/>
                <w:left w:val="none" w:sz="0" w:space="0" w:color="auto"/>
                <w:bottom w:val="none" w:sz="0" w:space="0" w:color="auto"/>
                <w:right w:val="none" w:sz="0" w:space="0" w:color="auto"/>
              </w:divBdr>
            </w:div>
          </w:divsChild>
        </w:div>
        <w:div w:id="1838840563">
          <w:marLeft w:val="0"/>
          <w:marRight w:val="0"/>
          <w:marTop w:val="0"/>
          <w:marBottom w:val="0"/>
          <w:divBdr>
            <w:top w:val="none" w:sz="0" w:space="0" w:color="auto"/>
            <w:left w:val="none" w:sz="0" w:space="0" w:color="auto"/>
            <w:bottom w:val="none" w:sz="0" w:space="0" w:color="auto"/>
            <w:right w:val="none" w:sz="0" w:space="0" w:color="auto"/>
          </w:divBdr>
          <w:divsChild>
            <w:div w:id="1388647778">
              <w:marLeft w:val="0"/>
              <w:marRight w:val="0"/>
              <w:marTop w:val="0"/>
              <w:marBottom w:val="0"/>
              <w:divBdr>
                <w:top w:val="none" w:sz="0" w:space="0" w:color="auto"/>
                <w:left w:val="none" w:sz="0" w:space="0" w:color="auto"/>
                <w:bottom w:val="none" w:sz="0" w:space="0" w:color="auto"/>
                <w:right w:val="none" w:sz="0" w:space="0" w:color="auto"/>
              </w:divBdr>
            </w:div>
          </w:divsChild>
        </w:div>
        <w:div w:id="1844515824">
          <w:marLeft w:val="0"/>
          <w:marRight w:val="0"/>
          <w:marTop w:val="0"/>
          <w:marBottom w:val="0"/>
          <w:divBdr>
            <w:top w:val="none" w:sz="0" w:space="0" w:color="auto"/>
            <w:left w:val="none" w:sz="0" w:space="0" w:color="auto"/>
            <w:bottom w:val="none" w:sz="0" w:space="0" w:color="auto"/>
            <w:right w:val="none" w:sz="0" w:space="0" w:color="auto"/>
          </w:divBdr>
          <w:divsChild>
            <w:div w:id="377438826">
              <w:marLeft w:val="0"/>
              <w:marRight w:val="0"/>
              <w:marTop w:val="0"/>
              <w:marBottom w:val="0"/>
              <w:divBdr>
                <w:top w:val="none" w:sz="0" w:space="0" w:color="auto"/>
                <w:left w:val="none" w:sz="0" w:space="0" w:color="auto"/>
                <w:bottom w:val="none" w:sz="0" w:space="0" w:color="auto"/>
                <w:right w:val="none" w:sz="0" w:space="0" w:color="auto"/>
              </w:divBdr>
            </w:div>
          </w:divsChild>
        </w:div>
        <w:div w:id="1854369738">
          <w:marLeft w:val="0"/>
          <w:marRight w:val="0"/>
          <w:marTop w:val="0"/>
          <w:marBottom w:val="0"/>
          <w:divBdr>
            <w:top w:val="none" w:sz="0" w:space="0" w:color="auto"/>
            <w:left w:val="none" w:sz="0" w:space="0" w:color="auto"/>
            <w:bottom w:val="none" w:sz="0" w:space="0" w:color="auto"/>
            <w:right w:val="none" w:sz="0" w:space="0" w:color="auto"/>
          </w:divBdr>
          <w:divsChild>
            <w:div w:id="998383271">
              <w:marLeft w:val="0"/>
              <w:marRight w:val="0"/>
              <w:marTop w:val="0"/>
              <w:marBottom w:val="0"/>
              <w:divBdr>
                <w:top w:val="none" w:sz="0" w:space="0" w:color="auto"/>
                <w:left w:val="none" w:sz="0" w:space="0" w:color="auto"/>
                <w:bottom w:val="none" w:sz="0" w:space="0" w:color="auto"/>
                <w:right w:val="none" w:sz="0" w:space="0" w:color="auto"/>
              </w:divBdr>
            </w:div>
          </w:divsChild>
        </w:div>
        <w:div w:id="1855878910">
          <w:marLeft w:val="0"/>
          <w:marRight w:val="0"/>
          <w:marTop w:val="0"/>
          <w:marBottom w:val="0"/>
          <w:divBdr>
            <w:top w:val="none" w:sz="0" w:space="0" w:color="auto"/>
            <w:left w:val="none" w:sz="0" w:space="0" w:color="auto"/>
            <w:bottom w:val="none" w:sz="0" w:space="0" w:color="auto"/>
            <w:right w:val="none" w:sz="0" w:space="0" w:color="auto"/>
          </w:divBdr>
          <w:divsChild>
            <w:div w:id="1331833391">
              <w:marLeft w:val="0"/>
              <w:marRight w:val="0"/>
              <w:marTop w:val="0"/>
              <w:marBottom w:val="0"/>
              <w:divBdr>
                <w:top w:val="none" w:sz="0" w:space="0" w:color="auto"/>
                <w:left w:val="none" w:sz="0" w:space="0" w:color="auto"/>
                <w:bottom w:val="none" w:sz="0" w:space="0" w:color="auto"/>
                <w:right w:val="none" w:sz="0" w:space="0" w:color="auto"/>
              </w:divBdr>
            </w:div>
          </w:divsChild>
        </w:div>
        <w:div w:id="1861702296">
          <w:marLeft w:val="0"/>
          <w:marRight w:val="0"/>
          <w:marTop w:val="0"/>
          <w:marBottom w:val="0"/>
          <w:divBdr>
            <w:top w:val="none" w:sz="0" w:space="0" w:color="auto"/>
            <w:left w:val="none" w:sz="0" w:space="0" w:color="auto"/>
            <w:bottom w:val="none" w:sz="0" w:space="0" w:color="auto"/>
            <w:right w:val="none" w:sz="0" w:space="0" w:color="auto"/>
          </w:divBdr>
          <w:divsChild>
            <w:div w:id="1725988402">
              <w:marLeft w:val="0"/>
              <w:marRight w:val="0"/>
              <w:marTop w:val="0"/>
              <w:marBottom w:val="0"/>
              <w:divBdr>
                <w:top w:val="none" w:sz="0" w:space="0" w:color="auto"/>
                <w:left w:val="none" w:sz="0" w:space="0" w:color="auto"/>
                <w:bottom w:val="none" w:sz="0" w:space="0" w:color="auto"/>
                <w:right w:val="none" w:sz="0" w:space="0" w:color="auto"/>
              </w:divBdr>
            </w:div>
          </w:divsChild>
        </w:div>
        <w:div w:id="1870415588">
          <w:marLeft w:val="0"/>
          <w:marRight w:val="0"/>
          <w:marTop w:val="0"/>
          <w:marBottom w:val="0"/>
          <w:divBdr>
            <w:top w:val="none" w:sz="0" w:space="0" w:color="auto"/>
            <w:left w:val="none" w:sz="0" w:space="0" w:color="auto"/>
            <w:bottom w:val="none" w:sz="0" w:space="0" w:color="auto"/>
            <w:right w:val="none" w:sz="0" w:space="0" w:color="auto"/>
          </w:divBdr>
          <w:divsChild>
            <w:div w:id="1449273646">
              <w:marLeft w:val="0"/>
              <w:marRight w:val="0"/>
              <w:marTop w:val="0"/>
              <w:marBottom w:val="0"/>
              <w:divBdr>
                <w:top w:val="none" w:sz="0" w:space="0" w:color="auto"/>
                <w:left w:val="none" w:sz="0" w:space="0" w:color="auto"/>
                <w:bottom w:val="none" w:sz="0" w:space="0" w:color="auto"/>
                <w:right w:val="none" w:sz="0" w:space="0" w:color="auto"/>
              </w:divBdr>
            </w:div>
          </w:divsChild>
        </w:div>
        <w:div w:id="1874921945">
          <w:marLeft w:val="0"/>
          <w:marRight w:val="0"/>
          <w:marTop w:val="0"/>
          <w:marBottom w:val="0"/>
          <w:divBdr>
            <w:top w:val="none" w:sz="0" w:space="0" w:color="auto"/>
            <w:left w:val="none" w:sz="0" w:space="0" w:color="auto"/>
            <w:bottom w:val="none" w:sz="0" w:space="0" w:color="auto"/>
            <w:right w:val="none" w:sz="0" w:space="0" w:color="auto"/>
          </w:divBdr>
          <w:divsChild>
            <w:div w:id="1620455500">
              <w:marLeft w:val="0"/>
              <w:marRight w:val="0"/>
              <w:marTop w:val="0"/>
              <w:marBottom w:val="0"/>
              <w:divBdr>
                <w:top w:val="none" w:sz="0" w:space="0" w:color="auto"/>
                <w:left w:val="none" w:sz="0" w:space="0" w:color="auto"/>
                <w:bottom w:val="none" w:sz="0" w:space="0" w:color="auto"/>
                <w:right w:val="none" w:sz="0" w:space="0" w:color="auto"/>
              </w:divBdr>
            </w:div>
          </w:divsChild>
        </w:div>
        <w:div w:id="1882785971">
          <w:marLeft w:val="0"/>
          <w:marRight w:val="0"/>
          <w:marTop w:val="0"/>
          <w:marBottom w:val="0"/>
          <w:divBdr>
            <w:top w:val="none" w:sz="0" w:space="0" w:color="auto"/>
            <w:left w:val="none" w:sz="0" w:space="0" w:color="auto"/>
            <w:bottom w:val="none" w:sz="0" w:space="0" w:color="auto"/>
            <w:right w:val="none" w:sz="0" w:space="0" w:color="auto"/>
          </w:divBdr>
          <w:divsChild>
            <w:div w:id="824277097">
              <w:marLeft w:val="0"/>
              <w:marRight w:val="0"/>
              <w:marTop w:val="0"/>
              <w:marBottom w:val="0"/>
              <w:divBdr>
                <w:top w:val="none" w:sz="0" w:space="0" w:color="auto"/>
                <w:left w:val="none" w:sz="0" w:space="0" w:color="auto"/>
                <w:bottom w:val="none" w:sz="0" w:space="0" w:color="auto"/>
                <w:right w:val="none" w:sz="0" w:space="0" w:color="auto"/>
              </w:divBdr>
            </w:div>
          </w:divsChild>
        </w:div>
        <w:div w:id="1895045749">
          <w:marLeft w:val="0"/>
          <w:marRight w:val="0"/>
          <w:marTop w:val="0"/>
          <w:marBottom w:val="0"/>
          <w:divBdr>
            <w:top w:val="none" w:sz="0" w:space="0" w:color="auto"/>
            <w:left w:val="none" w:sz="0" w:space="0" w:color="auto"/>
            <w:bottom w:val="none" w:sz="0" w:space="0" w:color="auto"/>
            <w:right w:val="none" w:sz="0" w:space="0" w:color="auto"/>
          </w:divBdr>
          <w:divsChild>
            <w:div w:id="996301273">
              <w:marLeft w:val="0"/>
              <w:marRight w:val="0"/>
              <w:marTop w:val="0"/>
              <w:marBottom w:val="0"/>
              <w:divBdr>
                <w:top w:val="none" w:sz="0" w:space="0" w:color="auto"/>
                <w:left w:val="none" w:sz="0" w:space="0" w:color="auto"/>
                <w:bottom w:val="none" w:sz="0" w:space="0" w:color="auto"/>
                <w:right w:val="none" w:sz="0" w:space="0" w:color="auto"/>
              </w:divBdr>
            </w:div>
          </w:divsChild>
        </w:div>
        <w:div w:id="1902053758">
          <w:marLeft w:val="0"/>
          <w:marRight w:val="0"/>
          <w:marTop w:val="0"/>
          <w:marBottom w:val="0"/>
          <w:divBdr>
            <w:top w:val="none" w:sz="0" w:space="0" w:color="auto"/>
            <w:left w:val="none" w:sz="0" w:space="0" w:color="auto"/>
            <w:bottom w:val="none" w:sz="0" w:space="0" w:color="auto"/>
            <w:right w:val="none" w:sz="0" w:space="0" w:color="auto"/>
          </w:divBdr>
          <w:divsChild>
            <w:div w:id="2146122148">
              <w:marLeft w:val="0"/>
              <w:marRight w:val="0"/>
              <w:marTop w:val="0"/>
              <w:marBottom w:val="0"/>
              <w:divBdr>
                <w:top w:val="none" w:sz="0" w:space="0" w:color="auto"/>
                <w:left w:val="none" w:sz="0" w:space="0" w:color="auto"/>
                <w:bottom w:val="none" w:sz="0" w:space="0" w:color="auto"/>
                <w:right w:val="none" w:sz="0" w:space="0" w:color="auto"/>
              </w:divBdr>
            </w:div>
          </w:divsChild>
        </w:div>
        <w:div w:id="1903173741">
          <w:marLeft w:val="0"/>
          <w:marRight w:val="0"/>
          <w:marTop w:val="0"/>
          <w:marBottom w:val="0"/>
          <w:divBdr>
            <w:top w:val="none" w:sz="0" w:space="0" w:color="auto"/>
            <w:left w:val="none" w:sz="0" w:space="0" w:color="auto"/>
            <w:bottom w:val="none" w:sz="0" w:space="0" w:color="auto"/>
            <w:right w:val="none" w:sz="0" w:space="0" w:color="auto"/>
          </w:divBdr>
          <w:divsChild>
            <w:div w:id="196702169">
              <w:marLeft w:val="0"/>
              <w:marRight w:val="0"/>
              <w:marTop w:val="0"/>
              <w:marBottom w:val="0"/>
              <w:divBdr>
                <w:top w:val="none" w:sz="0" w:space="0" w:color="auto"/>
                <w:left w:val="none" w:sz="0" w:space="0" w:color="auto"/>
                <w:bottom w:val="none" w:sz="0" w:space="0" w:color="auto"/>
                <w:right w:val="none" w:sz="0" w:space="0" w:color="auto"/>
              </w:divBdr>
            </w:div>
          </w:divsChild>
        </w:div>
        <w:div w:id="1910727810">
          <w:marLeft w:val="0"/>
          <w:marRight w:val="0"/>
          <w:marTop w:val="0"/>
          <w:marBottom w:val="0"/>
          <w:divBdr>
            <w:top w:val="none" w:sz="0" w:space="0" w:color="auto"/>
            <w:left w:val="none" w:sz="0" w:space="0" w:color="auto"/>
            <w:bottom w:val="none" w:sz="0" w:space="0" w:color="auto"/>
            <w:right w:val="none" w:sz="0" w:space="0" w:color="auto"/>
          </w:divBdr>
          <w:divsChild>
            <w:div w:id="1428650442">
              <w:marLeft w:val="0"/>
              <w:marRight w:val="0"/>
              <w:marTop w:val="0"/>
              <w:marBottom w:val="0"/>
              <w:divBdr>
                <w:top w:val="none" w:sz="0" w:space="0" w:color="auto"/>
                <w:left w:val="none" w:sz="0" w:space="0" w:color="auto"/>
                <w:bottom w:val="none" w:sz="0" w:space="0" w:color="auto"/>
                <w:right w:val="none" w:sz="0" w:space="0" w:color="auto"/>
              </w:divBdr>
            </w:div>
          </w:divsChild>
        </w:div>
        <w:div w:id="1914125567">
          <w:marLeft w:val="0"/>
          <w:marRight w:val="0"/>
          <w:marTop w:val="0"/>
          <w:marBottom w:val="0"/>
          <w:divBdr>
            <w:top w:val="none" w:sz="0" w:space="0" w:color="auto"/>
            <w:left w:val="none" w:sz="0" w:space="0" w:color="auto"/>
            <w:bottom w:val="none" w:sz="0" w:space="0" w:color="auto"/>
            <w:right w:val="none" w:sz="0" w:space="0" w:color="auto"/>
          </w:divBdr>
          <w:divsChild>
            <w:div w:id="1973824037">
              <w:marLeft w:val="0"/>
              <w:marRight w:val="0"/>
              <w:marTop w:val="0"/>
              <w:marBottom w:val="0"/>
              <w:divBdr>
                <w:top w:val="none" w:sz="0" w:space="0" w:color="auto"/>
                <w:left w:val="none" w:sz="0" w:space="0" w:color="auto"/>
                <w:bottom w:val="none" w:sz="0" w:space="0" w:color="auto"/>
                <w:right w:val="none" w:sz="0" w:space="0" w:color="auto"/>
              </w:divBdr>
            </w:div>
          </w:divsChild>
        </w:div>
        <w:div w:id="1927687761">
          <w:marLeft w:val="0"/>
          <w:marRight w:val="0"/>
          <w:marTop w:val="0"/>
          <w:marBottom w:val="0"/>
          <w:divBdr>
            <w:top w:val="none" w:sz="0" w:space="0" w:color="auto"/>
            <w:left w:val="none" w:sz="0" w:space="0" w:color="auto"/>
            <w:bottom w:val="none" w:sz="0" w:space="0" w:color="auto"/>
            <w:right w:val="none" w:sz="0" w:space="0" w:color="auto"/>
          </w:divBdr>
          <w:divsChild>
            <w:div w:id="121307356">
              <w:marLeft w:val="0"/>
              <w:marRight w:val="0"/>
              <w:marTop w:val="0"/>
              <w:marBottom w:val="0"/>
              <w:divBdr>
                <w:top w:val="none" w:sz="0" w:space="0" w:color="auto"/>
                <w:left w:val="none" w:sz="0" w:space="0" w:color="auto"/>
                <w:bottom w:val="none" w:sz="0" w:space="0" w:color="auto"/>
                <w:right w:val="none" w:sz="0" w:space="0" w:color="auto"/>
              </w:divBdr>
            </w:div>
          </w:divsChild>
        </w:div>
        <w:div w:id="1951742246">
          <w:marLeft w:val="0"/>
          <w:marRight w:val="0"/>
          <w:marTop w:val="0"/>
          <w:marBottom w:val="0"/>
          <w:divBdr>
            <w:top w:val="none" w:sz="0" w:space="0" w:color="auto"/>
            <w:left w:val="none" w:sz="0" w:space="0" w:color="auto"/>
            <w:bottom w:val="none" w:sz="0" w:space="0" w:color="auto"/>
            <w:right w:val="none" w:sz="0" w:space="0" w:color="auto"/>
          </w:divBdr>
          <w:divsChild>
            <w:div w:id="289869224">
              <w:marLeft w:val="0"/>
              <w:marRight w:val="0"/>
              <w:marTop w:val="0"/>
              <w:marBottom w:val="0"/>
              <w:divBdr>
                <w:top w:val="none" w:sz="0" w:space="0" w:color="auto"/>
                <w:left w:val="none" w:sz="0" w:space="0" w:color="auto"/>
                <w:bottom w:val="none" w:sz="0" w:space="0" w:color="auto"/>
                <w:right w:val="none" w:sz="0" w:space="0" w:color="auto"/>
              </w:divBdr>
            </w:div>
          </w:divsChild>
        </w:div>
        <w:div w:id="1953366502">
          <w:marLeft w:val="0"/>
          <w:marRight w:val="0"/>
          <w:marTop w:val="0"/>
          <w:marBottom w:val="0"/>
          <w:divBdr>
            <w:top w:val="none" w:sz="0" w:space="0" w:color="auto"/>
            <w:left w:val="none" w:sz="0" w:space="0" w:color="auto"/>
            <w:bottom w:val="none" w:sz="0" w:space="0" w:color="auto"/>
            <w:right w:val="none" w:sz="0" w:space="0" w:color="auto"/>
          </w:divBdr>
          <w:divsChild>
            <w:div w:id="6912158">
              <w:marLeft w:val="0"/>
              <w:marRight w:val="0"/>
              <w:marTop w:val="0"/>
              <w:marBottom w:val="0"/>
              <w:divBdr>
                <w:top w:val="none" w:sz="0" w:space="0" w:color="auto"/>
                <w:left w:val="none" w:sz="0" w:space="0" w:color="auto"/>
                <w:bottom w:val="none" w:sz="0" w:space="0" w:color="auto"/>
                <w:right w:val="none" w:sz="0" w:space="0" w:color="auto"/>
              </w:divBdr>
            </w:div>
          </w:divsChild>
        </w:div>
        <w:div w:id="1957327355">
          <w:marLeft w:val="0"/>
          <w:marRight w:val="0"/>
          <w:marTop w:val="0"/>
          <w:marBottom w:val="0"/>
          <w:divBdr>
            <w:top w:val="none" w:sz="0" w:space="0" w:color="auto"/>
            <w:left w:val="none" w:sz="0" w:space="0" w:color="auto"/>
            <w:bottom w:val="none" w:sz="0" w:space="0" w:color="auto"/>
            <w:right w:val="none" w:sz="0" w:space="0" w:color="auto"/>
          </w:divBdr>
          <w:divsChild>
            <w:div w:id="1237983681">
              <w:marLeft w:val="0"/>
              <w:marRight w:val="0"/>
              <w:marTop w:val="0"/>
              <w:marBottom w:val="0"/>
              <w:divBdr>
                <w:top w:val="none" w:sz="0" w:space="0" w:color="auto"/>
                <w:left w:val="none" w:sz="0" w:space="0" w:color="auto"/>
                <w:bottom w:val="none" w:sz="0" w:space="0" w:color="auto"/>
                <w:right w:val="none" w:sz="0" w:space="0" w:color="auto"/>
              </w:divBdr>
            </w:div>
          </w:divsChild>
        </w:div>
        <w:div w:id="1962153352">
          <w:marLeft w:val="0"/>
          <w:marRight w:val="0"/>
          <w:marTop w:val="0"/>
          <w:marBottom w:val="0"/>
          <w:divBdr>
            <w:top w:val="none" w:sz="0" w:space="0" w:color="auto"/>
            <w:left w:val="none" w:sz="0" w:space="0" w:color="auto"/>
            <w:bottom w:val="none" w:sz="0" w:space="0" w:color="auto"/>
            <w:right w:val="none" w:sz="0" w:space="0" w:color="auto"/>
          </w:divBdr>
          <w:divsChild>
            <w:div w:id="2062249361">
              <w:marLeft w:val="0"/>
              <w:marRight w:val="0"/>
              <w:marTop w:val="0"/>
              <w:marBottom w:val="0"/>
              <w:divBdr>
                <w:top w:val="none" w:sz="0" w:space="0" w:color="auto"/>
                <w:left w:val="none" w:sz="0" w:space="0" w:color="auto"/>
                <w:bottom w:val="none" w:sz="0" w:space="0" w:color="auto"/>
                <w:right w:val="none" w:sz="0" w:space="0" w:color="auto"/>
              </w:divBdr>
            </w:div>
          </w:divsChild>
        </w:div>
        <w:div w:id="1970280695">
          <w:marLeft w:val="0"/>
          <w:marRight w:val="0"/>
          <w:marTop w:val="0"/>
          <w:marBottom w:val="0"/>
          <w:divBdr>
            <w:top w:val="none" w:sz="0" w:space="0" w:color="auto"/>
            <w:left w:val="none" w:sz="0" w:space="0" w:color="auto"/>
            <w:bottom w:val="none" w:sz="0" w:space="0" w:color="auto"/>
            <w:right w:val="none" w:sz="0" w:space="0" w:color="auto"/>
          </w:divBdr>
          <w:divsChild>
            <w:div w:id="1955938492">
              <w:marLeft w:val="0"/>
              <w:marRight w:val="0"/>
              <w:marTop w:val="0"/>
              <w:marBottom w:val="0"/>
              <w:divBdr>
                <w:top w:val="none" w:sz="0" w:space="0" w:color="auto"/>
                <w:left w:val="none" w:sz="0" w:space="0" w:color="auto"/>
                <w:bottom w:val="none" w:sz="0" w:space="0" w:color="auto"/>
                <w:right w:val="none" w:sz="0" w:space="0" w:color="auto"/>
              </w:divBdr>
            </w:div>
          </w:divsChild>
        </w:div>
        <w:div w:id="1977833659">
          <w:marLeft w:val="0"/>
          <w:marRight w:val="0"/>
          <w:marTop w:val="0"/>
          <w:marBottom w:val="0"/>
          <w:divBdr>
            <w:top w:val="none" w:sz="0" w:space="0" w:color="auto"/>
            <w:left w:val="none" w:sz="0" w:space="0" w:color="auto"/>
            <w:bottom w:val="none" w:sz="0" w:space="0" w:color="auto"/>
            <w:right w:val="none" w:sz="0" w:space="0" w:color="auto"/>
          </w:divBdr>
          <w:divsChild>
            <w:div w:id="44843396">
              <w:marLeft w:val="0"/>
              <w:marRight w:val="0"/>
              <w:marTop w:val="0"/>
              <w:marBottom w:val="0"/>
              <w:divBdr>
                <w:top w:val="none" w:sz="0" w:space="0" w:color="auto"/>
                <w:left w:val="none" w:sz="0" w:space="0" w:color="auto"/>
                <w:bottom w:val="none" w:sz="0" w:space="0" w:color="auto"/>
                <w:right w:val="none" w:sz="0" w:space="0" w:color="auto"/>
              </w:divBdr>
            </w:div>
          </w:divsChild>
        </w:div>
        <w:div w:id="1986202066">
          <w:marLeft w:val="0"/>
          <w:marRight w:val="0"/>
          <w:marTop w:val="0"/>
          <w:marBottom w:val="0"/>
          <w:divBdr>
            <w:top w:val="none" w:sz="0" w:space="0" w:color="auto"/>
            <w:left w:val="none" w:sz="0" w:space="0" w:color="auto"/>
            <w:bottom w:val="none" w:sz="0" w:space="0" w:color="auto"/>
            <w:right w:val="none" w:sz="0" w:space="0" w:color="auto"/>
          </w:divBdr>
          <w:divsChild>
            <w:div w:id="1941334667">
              <w:marLeft w:val="0"/>
              <w:marRight w:val="0"/>
              <w:marTop w:val="0"/>
              <w:marBottom w:val="0"/>
              <w:divBdr>
                <w:top w:val="none" w:sz="0" w:space="0" w:color="auto"/>
                <w:left w:val="none" w:sz="0" w:space="0" w:color="auto"/>
                <w:bottom w:val="none" w:sz="0" w:space="0" w:color="auto"/>
                <w:right w:val="none" w:sz="0" w:space="0" w:color="auto"/>
              </w:divBdr>
            </w:div>
          </w:divsChild>
        </w:div>
        <w:div w:id="1993944821">
          <w:marLeft w:val="0"/>
          <w:marRight w:val="0"/>
          <w:marTop w:val="0"/>
          <w:marBottom w:val="0"/>
          <w:divBdr>
            <w:top w:val="none" w:sz="0" w:space="0" w:color="auto"/>
            <w:left w:val="none" w:sz="0" w:space="0" w:color="auto"/>
            <w:bottom w:val="none" w:sz="0" w:space="0" w:color="auto"/>
            <w:right w:val="none" w:sz="0" w:space="0" w:color="auto"/>
          </w:divBdr>
          <w:divsChild>
            <w:div w:id="636296340">
              <w:marLeft w:val="0"/>
              <w:marRight w:val="0"/>
              <w:marTop w:val="0"/>
              <w:marBottom w:val="0"/>
              <w:divBdr>
                <w:top w:val="none" w:sz="0" w:space="0" w:color="auto"/>
                <w:left w:val="none" w:sz="0" w:space="0" w:color="auto"/>
                <w:bottom w:val="none" w:sz="0" w:space="0" w:color="auto"/>
                <w:right w:val="none" w:sz="0" w:space="0" w:color="auto"/>
              </w:divBdr>
            </w:div>
          </w:divsChild>
        </w:div>
        <w:div w:id="1995985618">
          <w:marLeft w:val="0"/>
          <w:marRight w:val="0"/>
          <w:marTop w:val="0"/>
          <w:marBottom w:val="0"/>
          <w:divBdr>
            <w:top w:val="none" w:sz="0" w:space="0" w:color="auto"/>
            <w:left w:val="none" w:sz="0" w:space="0" w:color="auto"/>
            <w:bottom w:val="none" w:sz="0" w:space="0" w:color="auto"/>
            <w:right w:val="none" w:sz="0" w:space="0" w:color="auto"/>
          </w:divBdr>
          <w:divsChild>
            <w:div w:id="1843202545">
              <w:marLeft w:val="0"/>
              <w:marRight w:val="0"/>
              <w:marTop w:val="0"/>
              <w:marBottom w:val="0"/>
              <w:divBdr>
                <w:top w:val="none" w:sz="0" w:space="0" w:color="auto"/>
                <w:left w:val="none" w:sz="0" w:space="0" w:color="auto"/>
                <w:bottom w:val="none" w:sz="0" w:space="0" w:color="auto"/>
                <w:right w:val="none" w:sz="0" w:space="0" w:color="auto"/>
              </w:divBdr>
            </w:div>
          </w:divsChild>
        </w:div>
        <w:div w:id="1998682910">
          <w:marLeft w:val="0"/>
          <w:marRight w:val="0"/>
          <w:marTop w:val="0"/>
          <w:marBottom w:val="0"/>
          <w:divBdr>
            <w:top w:val="none" w:sz="0" w:space="0" w:color="auto"/>
            <w:left w:val="none" w:sz="0" w:space="0" w:color="auto"/>
            <w:bottom w:val="none" w:sz="0" w:space="0" w:color="auto"/>
            <w:right w:val="none" w:sz="0" w:space="0" w:color="auto"/>
          </w:divBdr>
          <w:divsChild>
            <w:div w:id="199127368">
              <w:marLeft w:val="0"/>
              <w:marRight w:val="0"/>
              <w:marTop w:val="0"/>
              <w:marBottom w:val="0"/>
              <w:divBdr>
                <w:top w:val="none" w:sz="0" w:space="0" w:color="auto"/>
                <w:left w:val="none" w:sz="0" w:space="0" w:color="auto"/>
                <w:bottom w:val="none" w:sz="0" w:space="0" w:color="auto"/>
                <w:right w:val="none" w:sz="0" w:space="0" w:color="auto"/>
              </w:divBdr>
            </w:div>
          </w:divsChild>
        </w:div>
        <w:div w:id="2004895731">
          <w:marLeft w:val="0"/>
          <w:marRight w:val="0"/>
          <w:marTop w:val="0"/>
          <w:marBottom w:val="0"/>
          <w:divBdr>
            <w:top w:val="none" w:sz="0" w:space="0" w:color="auto"/>
            <w:left w:val="none" w:sz="0" w:space="0" w:color="auto"/>
            <w:bottom w:val="none" w:sz="0" w:space="0" w:color="auto"/>
            <w:right w:val="none" w:sz="0" w:space="0" w:color="auto"/>
          </w:divBdr>
          <w:divsChild>
            <w:div w:id="1580556684">
              <w:marLeft w:val="0"/>
              <w:marRight w:val="0"/>
              <w:marTop w:val="0"/>
              <w:marBottom w:val="0"/>
              <w:divBdr>
                <w:top w:val="none" w:sz="0" w:space="0" w:color="auto"/>
                <w:left w:val="none" w:sz="0" w:space="0" w:color="auto"/>
                <w:bottom w:val="none" w:sz="0" w:space="0" w:color="auto"/>
                <w:right w:val="none" w:sz="0" w:space="0" w:color="auto"/>
              </w:divBdr>
            </w:div>
            <w:div w:id="1591037577">
              <w:marLeft w:val="0"/>
              <w:marRight w:val="0"/>
              <w:marTop w:val="0"/>
              <w:marBottom w:val="0"/>
              <w:divBdr>
                <w:top w:val="none" w:sz="0" w:space="0" w:color="auto"/>
                <w:left w:val="none" w:sz="0" w:space="0" w:color="auto"/>
                <w:bottom w:val="none" w:sz="0" w:space="0" w:color="auto"/>
                <w:right w:val="none" w:sz="0" w:space="0" w:color="auto"/>
              </w:divBdr>
            </w:div>
          </w:divsChild>
        </w:div>
        <w:div w:id="2007511431">
          <w:marLeft w:val="0"/>
          <w:marRight w:val="0"/>
          <w:marTop w:val="0"/>
          <w:marBottom w:val="0"/>
          <w:divBdr>
            <w:top w:val="none" w:sz="0" w:space="0" w:color="auto"/>
            <w:left w:val="none" w:sz="0" w:space="0" w:color="auto"/>
            <w:bottom w:val="none" w:sz="0" w:space="0" w:color="auto"/>
            <w:right w:val="none" w:sz="0" w:space="0" w:color="auto"/>
          </w:divBdr>
          <w:divsChild>
            <w:div w:id="351565305">
              <w:marLeft w:val="0"/>
              <w:marRight w:val="0"/>
              <w:marTop w:val="0"/>
              <w:marBottom w:val="0"/>
              <w:divBdr>
                <w:top w:val="none" w:sz="0" w:space="0" w:color="auto"/>
                <w:left w:val="none" w:sz="0" w:space="0" w:color="auto"/>
                <w:bottom w:val="none" w:sz="0" w:space="0" w:color="auto"/>
                <w:right w:val="none" w:sz="0" w:space="0" w:color="auto"/>
              </w:divBdr>
            </w:div>
          </w:divsChild>
        </w:div>
        <w:div w:id="2017878152">
          <w:marLeft w:val="0"/>
          <w:marRight w:val="0"/>
          <w:marTop w:val="0"/>
          <w:marBottom w:val="0"/>
          <w:divBdr>
            <w:top w:val="none" w:sz="0" w:space="0" w:color="auto"/>
            <w:left w:val="none" w:sz="0" w:space="0" w:color="auto"/>
            <w:bottom w:val="none" w:sz="0" w:space="0" w:color="auto"/>
            <w:right w:val="none" w:sz="0" w:space="0" w:color="auto"/>
          </w:divBdr>
          <w:divsChild>
            <w:div w:id="701856546">
              <w:marLeft w:val="0"/>
              <w:marRight w:val="0"/>
              <w:marTop w:val="0"/>
              <w:marBottom w:val="0"/>
              <w:divBdr>
                <w:top w:val="none" w:sz="0" w:space="0" w:color="auto"/>
                <w:left w:val="none" w:sz="0" w:space="0" w:color="auto"/>
                <w:bottom w:val="none" w:sz="0" w:space="0" w:color="auto"/>
                <w:right w:val="none" w:sz="0" w:space="0" w:color="auto"/>
              </w:divBdr>
            </w:div>
          </w:divsChild>
        </w:div>
        <w:div w:id="2020809817">
          <w:marLeft w:val="0"/>
          <w:marRight w:val="0"/>
          <w:marTop w:val="0"/>
          <w:marBottom w:val="0"/>
          <w:divBdr>
            <w:top w:val="none" w:sz="0" w:space="0" w:color="auto"/>
            <w:left w:val="none" w:sz="0" w:space="0" w:color="auto"/>
            <w:bottom w:val="none" w:sz="0" w:space="0" w:color="auto"/>
            <w:right w:val="none" w:sz="0" w:space="0" w:color="auto"/>
          </w:divBdr>
          <w:divsChild>
            <w:div w:id="1567686946">
              <w:marLeft w:val="0"/>
              <w:marRight w:val="0"/>
              <w:marTop w:val="0"/>
              <w:marBottom w:val="0"/>
              <w:divBdr>
                <w:top w:val="none" w:sz="0" w:space="0" w:color="auto"/>
                <w:left w:val="none" w:sz="0" w:space="0" w:color="auto"/>
                <w:bottom w:val="none" w:sz="0" w:space="0" w:color="auto"/>
                <w:right w:val="none" w:sz="0" w:space="0" w:color="auto"/>
              </w:divBdr>
            </w:div>
          </w:divsChild>
        </w:div>
        <w:div w:id="2026250467">
          <w:marLeft w:val="0"/>
          <w:marRight w:val="0"/>
          <w:marTop w:val="0"/>
          <w:marBottom w:val="0"/>
          <w:divBdr>
            <w:top w:val="none" w:sz="0" w:space="0" w:color="auto"/>
            <w:left w:val="none" w:sz="0" w:space="0" w:color="auto"/>
            <w:bottom w:val="none" w:sz="0" w:space="0" w:color="auto"/>
            <w:right w:val="none" w:sz="0" w:space="0" w:color="auto"/>
          </w:divBdr>
          <w:divsChild>
            <w:div w:id="2125878458">
              <w:marLeft w:val="0"/>
              <w:marRight w:val="0"/>
              <w:marTop w:val="0"/>
              <w:marBottom w:val="0"/>
              <w:divBdr>
                <w:top w:val="none" w:sz="0" w:space="0" w:color="auto"/>
                <w:left w:val="none" w:sz="0" w:space="0" w:color="auto"/>
                <w:bottom w:val="none" w:sz="0" w:space="0" w:color="auto"/>
                <w:right w:val="none" w:sz="0" w:space="0" w:color="auto"/>
              </w:divBdr>
            </w:div>
          </w:divsChild>
        </w:div>
        <w:div w:id="2044213407">
          <w:marLeft w:val="0"/>
          <w:marRight w:val="0"/>
          <w:marTop w:val="0"/>
          <w:marBottom w:val="0"/>
          <w:divBdr>
            <w:top w:val="none" w:sz="0" w:space="0" w:color="auto"/>
            <w:left w:val="none" w:sz="0" w:space="0" w:color="auto"/>
            <w:bottom w:val="none" w:sz="0" w:space="0" w:color="auto"/>
            <w:right w:val="none" w:sz="0" w:space="0" w:color="auto"/>
          </w:divBdr>
          <w:divsChild>
            <w:div w:id="1436559062">
              <w:marLeft w:val="0"/>
              <w:marRight w:val="0"/>
              <w:marTop w:val="0"/>
              <w:marBottom w:val="0"/>
              <w:divBdr>
                <w:top w:val="none" w:sz="0" w:space="0" w:color="auto"/>
                <w:left w:val="none" w:sz="0" w:space="0" w:color="auto"/>
                <w:bottom w:val="none" w:sz="0" w:space="0" w:color="auto"/>
                <w:right w:val="none" w:sz="0" w:space="0" w:color="auto"/>
              </w:divBdr>
            </w:div>
          </w:divsChild>
        </w:div>
        <w:div w:id="2047174103">
          <w:marLeft w:val="0"/>
          <w:marRight w:val="0"/>
          <w:marTop w:val="0"/>
          <w:marBottom w:val="0"/>
          <w:divBdr>
            <w:top w:val="none" w:sz="0" w:space="0" w:color="auto"/>
            <w:left w:val="none" w:sz="0" w:space="0" w:color="auto"/>
            <w:bottom w:val="none" w:sz="0" w:space="0" w:color="auto"/>
            <w:right w:val="none" w:sz="0" w:space="0" w:color="auto"/>
          </w:divBdr>
          <w:divsChild>
            <w:div w:id="1898662967">
              <w:marLeft w:val="0"/>
              <w:marRight w:val="0"/>
              <w:marTop w:val="0"/>
              <w:marBottom w:val="0"/>
              <w:divBdr>
                <w:top w:val="none" w:sz="0" w:space="0" w:color="auto"/>
                <w:left w:val="none" w:sz="0" w:space="0" w:color="auto"/>
                <w:bottom w:val="none" w:sz="0" w:space="0" w:color="auto"/>
                <w:right w:val="none" w:sz="0" w:space="0" w:color="auto"/>
              </w:divBdr>
            </w:div>
          </w:divsChild>
        </w:div>
        <w:div w:id="2047177320">
          <w:marLeft w:val="0"/>
          <w:marRight w:val="0"/>
          <w:marTop w:val="0"/>
          <w:marBottom w:val="0"/>
          <w:divBdr>
            <w:top w:val="none" w:sz="0" w:space="0" w:color="auto"/>
            <w:left w:val="none" w:sz="0" w:space="0" w:color="auto"/>
            <w:bottom w:val="none" w:sz="0" w:space="0" w:color="auto"/>
            <w:right w:val="none" w:sz="0" w:space="0" w:color="auto"/>
          </w:divBdr>
          <w:divsChild>
            <w:div w:id="790981059">
              <w:marLeft w:val="0"/>
              <w:marRight w:val="0"/>
              <w:marTop w:val="0"/>
              <w:marBottom w:val="0"/>
              <w:divBdr>
                <w:top w:val="none" w:sz="0" w:space="0" w:color="auto"/>
                <w:left w:val="none" w:sz="0" w:space="0" w:color="auto"/>
                <w:bottom w:val="none" w:sz="0" w:space="0" w:color="auto"/>
                <w:right w:val="none" w:sz="0" w:space="0" w:color="auto"/>
              </w:divBdr>
            </w:div>
          </w:divsChild>
        </w:div>
        <w:div w:id="2051225895">
          <w:marLeft w:val="0"/>
          <w:marRight w:val="0"/>
          <w:marTop w:val="0"/>
          <w:marBottom w:val="0"/>
          <w:divBdr>
            <w:top w:val="none" w:sz="0" w:space="0" w:color="auto"/>
            <w:left w:val="none" w:sz="0" w:space="0" w:color="auto"/>
            <w:bottom w:val="none" w:sz="0" w:space="0" w:color="auto"/>
            <w:right w:val="none" w:sz="0" w:space="0" w:color="auto"/>
          </w:divBdr>
          <w:divsChild>
            <w:div w:id="1731030744">
              <w:marLeft w:val="0"/>
              <w:marRight w:val="0"/>
              <w:marTop w:val="0"/>
              <w:marBottom w:val="0"/>
              <w:divBdr>
                <w:top w:val="none" w:sz="0" w:space="0" w:color="auto"/>
                <w:left w:val="none" w:sz="0" w:space="0" w:color="auto"/>
                <w:bottom w:val="none" w:sz="0" w:space="0" w:color="auto"/>
                <w:right w:val="none" w:sz="0" w:space="0" w:color="auto"/>
              </w:divBdr>
            </w:div>
          </w:divsChild>
        </w:div>
        <w:div w:id="2053530747">
          <w:marLeft w:val="0"/>
          <w:marRight w:val="0"/>
          <w:marTop w:val="0"/>
          <w:marBottom w:val="0"/>
          <w:divBdr>
            <w:top w:val="none" w:sz="0" w:space="0" w:color="auto"/>
            <w:left w:val="none" w:sz="0" w:space="0" w:color="auto"/>
            <w:bottom w:val="none" w:sz="0" w:space="0" w:color="auto"/>
            <w:right w:val="none" w:sz="0" w:space="0" w:color="auto"/>
          </w:divBdr>
          <w:divsChild>
            <w:div w:id="1217011147">
              <w:marLeft w:val="0"/>
              <w:marRight w:val="0"/>
              <w:marTop w:val="0"/>
              <w:marBottom w:val="0"/>
              <w:divBdr>
                <w:top w:val="none" w:sz="0" w:space="0" w:color="auto"/>
                <w:left w:val="none" w:sz="0" w:space="0" w:color="auto"/>
                <w:bottom w:val="none" w:sz="0" w:space="0" w:color="auto"/>
                <w:right w:val="none" w:sz="0" w:space="0" w:color="auto"/>
              </w:divBdr>
            </w:div>
          </w:divsChild>
        </w:div>
        <w:div w:id="2059208527">
          <w:marLeft w:val="0"/>
          <w:marRight w:val="0"/>
          <w:marTop w:val="0"/>
          <w:marBottom w:val="0"/>
          <w:divBdr>
            <w:top w:val="none" w:sz="0" w:space="0" w:color="auto"/>
            <w:left w:val="none" w:sz="0" w:space="0" w:color="auto"/>
            <w:bottom w:val="none" w:sz="0" w:space="0" w:color="auto"/>
            <w:right w:val="none" w:sz="0" w:space="0" w:color="auto"/>
          </w:divBdr>
          <w:divsChild>
            <w:div w:id="1141074377">
              <w:marLeft w:val="0"/>
              <w:marRight w:val="0"/>
              <w:marTop w:val="0"/>
              <w:marBottom w:val="0"/>
              <w:divBdr>
                <w:top w:val="none" w:sz="0" w:space="0" w:color="auto"/>
                <w:left w:val="none" w:sz="0" w:space="0" w:color="auto"/>
                <w:bottom w:val="none" w:sz="0" w:space="0" w:color="auto"/>
                <w:right w:val="none" w:sz="0" w:space="0" w:color="auto"/>
              </w:divBdr>
            </w:div>
          </w:divsChild>
        </w:div>
        <w:div w:id="2073192560">
          <w:marLeft w:val="0"/>
          <w:marRight w:val="0"/>
          <w:marTop w:val="0"/>
          <w:marBottom w:val="0"/>
          <w:divBdr>
            <w:top w:val="none" w:sz="0" w:space="0" w:color="auto"/>
            <w:left w:val="none" w:sz="0" w:space="0" w:color="auto"/>
            <w:bottom w:val="none" w:sz="0" w:space="0" w:color="auto"/>
            <w:right w:val="none" w:sz="0" w:space="0" w:color="auto"/>
          </w:divBdr>
          <w:divsChild>
            <w:div w:id="933364132">
              <w:marLeft w:val="0"/>
              <w:marRight w:val="0"/>
              <w:marTop w:val="0"/>
              <w:marBottom w:val="0"/>
              <w:divBdr>
                <w:top w:val="none" w:sz="0" w:space="0" w:color="auto"/>
                <w:left w:val="none" w:sz="0" w:space="0" w:color="auto"/>
                <w:bottom w:val="none" w:sz="0" w:space="0" w:color="auto"/>
                <w:right w:val="none" w:sz="0" w:space="0" w:color="auto"/>
              </w:divBdr>
            </w:div>
          </w:divsChild>
        </w:div>
        <w:div w:id="2080639353">
          <w:marLeft w:val="0"/>
          <w:marRight w:val="0"/>
          <w:marTop w:val="0"/>
          <w:marBottom w:val="0"/>
          <w:divBdr>
            <w:top w:val="none" w:sz="0" w:space="0" w:color="auto"/>
            <w:left w:val="none" w:sz="0" w:space="0" w:color="auto"/>
            <w:bottom w:val="none" w:sz="0" w:space="0" w:color="auto"/>
            <w:right w:val="none" w:sz="0" w:space="0" w:color="auto"/>
          </w:divBdr>
          <w:divsChild>
            <w:div w:id="832723907">
              <w:marLeft w:val="0"/>
              <w:marRight w:val="0"/>
              <w:marTop w:val="0"/>
              <w:marBottom w:val="0"/>
              <w:divBdr>
                <w:top w:val="none" w:sz="0" w:space="0" w:color="auto"/>
                <w:left w:val="none" w:sz="0" w:space="0" w:color="auto"/>
                <w:bottom w:val="none" w:sz="0" w:space="0" w:color="auto"/>
                <w:right w:val="none" w:sz="0" w:space="0" w:color="auto"/>
              </w:divBdr>
            </w:div>
          </w:divsChild>
        </w:div>
        <w:div w:id="2081293881">
          <w:marLeft w:val="0"/>
          <w:marRight w:val="0"/>
          <w:marTop w:val="0"/>
          <w:marBottom w:val="0"/>
          <w:divBdr>
            <w:top w:val="none" w:sz="0" w:space="0" w:color="auto"/>
            <w:left w:val="none" w:sz="0" w:space="0" w:color="auto"/>
            <w:bottom w:val="none" w:sz="0" w:space="0" w:color="auto"/>
            <w:right w:val="none" w:sz="0" w:space="0" w:color="auto"/>
          </w:divBdr>
          <w:divsChild>
            <w:div w:id="1893614323">
              <w:marLeft w:val="0"/>
              <w:marRight w:val="0"/>
              <w:marTop w:val="0"/>
              <w:marBottom w:val="0"/>
              <w:divBdr>
                <w:top w:val="none" w:sz="0" w:space="0" w:color="auto"/>
                <w:left w:val="none" w:sz="0" w:space="0" w:color="auto"/>
                <w:bottom w:val="none" w:sz="0" w:space="0" w:color="auto"/>
                <w:right w:val="none" w:sz="0" w:space="0" w:color="auto"/>
              </w:divBdr>
            </w:div>
          </w:divsChild>
        </w:div>
        <w:div w:id="2090272227">
          <w:marLeft w:val="0"/>
          <w:marRight w:val="0"/>
          <w:marTop w:val="0"/>
          <w:marBottom w:val="0"/>
          <w:divBdr>
            <w:top w:val="none" w:sz="0" w:space="0" w:color="auto"/>
            <w:left w:val="none" w:sz="0" w:space="0" w:color="auto"/>
            <w:bottom w:val="none" w:sz="0" w:space="0" w:color="auto"/>
            <w:right w:val="none" w:sz="0" w:space="0" w:color="auto"/>
          </w:divBdr>
          <w:divsChild>
            <w:div w:id="1379471254">
              <w:marLeft w:val="0"/>
              <w:marRight w:val="0"/>
              <w:marTop w:val="0"/>
              <w:marBottom w:val="0"/>
              <w:divBdr>
                <w:top w:val="none" w:sz="0" w:space="0" w:color="auto"/>
                <w:left w:val="none" w:sz="0" w:space="0" w:color="auto"/>
                <w:bottom w:val="none" w:sz="0" w:space="0" w:color="auto"/>
                <w:right w:val="none" w:sz="0" w:space="0" w:color="auto"/>
              </w:divBdr>
            </w:div>
          </w:divsChild>
        </w:div>
        <w:div w:id="2112698829">
          <w:marLeft w:val="0"/>
          <w:marRight w:val="0"/>
          <w:marTop w:val="0"/>
          <w:marBottom w:val="0"/>
          <w:divBdr>
            <w:top w:val="none" w:sz="0" w:space="0" w:color="auto"/>
            <w:left w:val="none" w:sz="0" w:space="0" w:color="auto"/>
            <w:bottom w:val="none" w:sz="0" w:space="0" w:color="auto"/>
            <w:right w:val="none" w:sz="0" w:space="0" w:color="auto"/>
          </w:divBdr>
          <w:divsChild>
            <w:div w:id="1493452601">
              <w:marLeft w:val="0"/>
              <w:marRight w:val="0"/>
              <w:marTop w:val="0"/>
              <w:marBottom w:val="0"/>
              <w:divBdr>
                <w:top w:val="none" w:sz="0" w:space="0" w:color="auto"/>
                <w:left w:val="none" w:sz="0" w:space="0" w:color="auto"/>
                <w:bottom w:val="none" w:sz="0" w:space="0" w:color="auto"/>
                <w:right w:val="none" w:sz="0" w:space="0" w:color="auto"/>
              </w:divBdr>
            </w:div>
          </w:divsChild>
        </w:div>
        <w:div w:id="2113554066">
          <w:marLeft w:val="0"/>
          <w:marRight w:val="0"/>
          <w:marTop w:val="0"/>
          <w:marBottom w:val="0"/>
          <w:divBdr>
            <w:top w:val="none" w:sz="0" w:space="0" w:color="auto"/>
            <w:left w:val="none" w:sz="0" w:space="0" w:color="auto"/>
            <w:bottom w:val="none" w:sz="0" w:space="0" w:color="auto"/>
            <w:right w:val="none" w:sz="0" w:space="0" w:color="auto"/>
          </w:divBdr>
          <w:divsChild>
            <w:div w:id="346712678">
              <w:marLeft w:val="0"/>
              <w:marRight w:val="0"/>
              <w:marTop w:val="0"/>
              <w:marBottom w:val="0"/>
              <w:divBdr>
                <w:top w:val="none" w:sz="0" w:space="0" w:color="auto"/>
                <w:left w:val="none" w:sz="0" w:space="0" w:color="auto"/>
                <w:bottom w:val="none" w:sz="0" w:space="0" w:color="auto"/>
                <w:right w:val="none" w:sz="0" w:space="0" w:color="auto"/>
              </w:divBdr>
            </w:div>
            <w:div w:id="1301183200">
              <w:marLeft w:val="0"/>
              <w:marRight w:val="0"/>
              <w:marTop w:val="0"/>
              <w:marBottom w:val="0"/>
              <w:divBdr>
                <w:top w:val="none" w:sz="0" w:space="0" w:color="auto"/>
                <w:left w:val="none" w:sz="0" w:space="0" w:color="auto"/>
                <w:bottom w:val="none" w:sz="0" w:space="0" w:color="auto"/>
                <w:right w:val="none" w:sz="0" w:space="0" w:color="auto"/>
              </w:divBdr>
            </w:div>
            <w:div w:id="1633362031">
              <w:marLeft w:val="0"/>
              <w:marRight w:val="0"/>
              <w:marTop w:val="0"/>
              <w:marBottom w:val="0"/>
              <w:divBdr>
                <w:top w:val="none" w:sz="0" w:space="0" w:color="auto"/>
                <w:left w:val="none" w:sz="0" w:space="0" w:color="auto"/>
                <w:bottom w:val="none" w:sz="0" w:space="0" w:color="auto"/>
                <w:right w:val="none" w:sz="0" w:space="0" w:color="auto"/>
              </w:divBdr>
            </w:div>
          </w:divsChild>
        </w:div>
        <w:div w:id="2132242255">
          <w:marLeft w:val="0"/>
          <w:marRight w:val="0"/>
          <w:marTop w:val="0"/>
          <w:marBottom w:val="0"/>
          <w:divBdr>
            <w:top w:val="none" w:sz="0" w:space="0" w:color="auto"/>
            <w:left w:val="none" w:sz="0" w:space="0" w:color="auto"/>
            <w:bottom w:val="none" w:sz="0" w:space="0" w:color="auto"/>
            <w:right w:val="none" w:sz="0" w:space="0" w:color="auto"/>
          </w:divBdr>
          <w:divsChild>
            <w:div w:id="1345783652">
              <w:marLeft w:val="0"/>
              <w:marRight w:val="0"/>
              <w:marTop w:val="0"/>
              <w:marBottom w:val="0"/>
              <w:divBdr>
                <w:top w:val="none" w:sz="0" w:space="0" w:color="auto"/>
                <w:left w:val="none" w:sz="0" w:space="0" w:color="auto"/>
                <w:bottom w:val="none" w:sz="0" w:space="0" w:color="auto"/>
                <w:right w:val="none" w:sz="0" w:space="0" w:color="auto"/>
              </w:divBdr>
            </w:div>
          </w:divsChild>
        </w:div>
        <w:div w:id="2134321480">
          <w:marLeft w:val="0"/>
          <w:marRight w:val="0"/>
          <w:marTop w:val="0"/>
          <w:marBottom w:val="0"/>
          <w:divBdr>
            <w:top w:val="none" w:sz="0" w:space="0" w:color="auto"/>
            <w:left w:val="none" w:sz="0" w:space="0" w:color="auto"/>
            <w:bottom w:val="none" w:sz="0" w:space="0" w:color="auto"/>
            <w:right w:val="none" w:sz="0" w:space="0" w:color="auto"/>
          </w:divBdr>
          <w:divsChild>
            <w:div w:id="196502955">
              <w:marLeft w:val="0"/>
              <w:marRight w:val="0"/>
              <w:marTop w:val="0"/>
              <w:marBottom w:val="0"/>
              <w:divBdr>
                <w:top w:val="none" w:sz="0" w:space="0" w:color="auto"/>
                <w:left w:val="none" w:sz="0" w:space="0" w:color="auto"/>
                <w:bottom w:val="none" w:sz="0" w:space="0" w:color="auto"/>
                <w:right w:val="none" w:sz="0" w:space="0" w:color="auto"/>
              </w:divBdr>
            </w:div>
            <w:div w:id="510876415">
              <w:marLeft w:val="0"/>
              <w:marRight w:val="0"/>
              <w:marTop w:val="0"/>
              <w:marBottom w:val="0"/>
              <w:divBdr>
                <w:top w:val="none" w:sz="0" w:space="0" w:color="auto"/>
                <w:left w:val="none" w:sz="0" w:space="0" w:color="auto"/>
                <w:bottom w:val="none" w:sz="0" w:space="0" w:color="auto"/>
                <w:right w:val="none" w:sz="0" w:space="0" w:color="auto"/>
              </w:divBdr>
            </w:div>
            <w:div w:id="856623793">
              <w:marLeft w:val="0"/>
              <w:marRight w:val="0"/>
              <w:marTop w:val="0"/>
              <w:marBottom w:val="0"/>
              <w:divBdr>
                <w:top w:val="none" w:sz="0" w:space="0" w:color="auto"/>
                <w:left w:val="none" w:sz="0" w:space="0" w:color="auto"/>
                <w:bottom w:val="none" w:sz="0" w:space="0" w:color="auto"/>
                <w:right w:val="none" w:sz="0" w:space="0" w:color="auto"/>
              </w:divBdr>
            </w:div>
          </w:divsChild>
        </w:div>
        <w:div w:id="2142111309">
          <w:marLeft w:val="0"/>
          <w:marRight w:val="0"/>
          <w:marTop w:val="0"/>
          <w:marBottom w:val="0"/>
          <w:divBdr>
            <w:top w:val="none" w:sz="0" w:space="0" w:color="auto"/>
            <w:left w:val="none" w:sz="0" w:space="0" w:color="auto"/>
            <w:bottom w:val="none" w:sz="0" w:space="0" w:color="auto"/>
            <w:right w:val="none" w:sz="0" w:space="0" w:color="auto"/>
          </w:divBdr>
          <w:divsChild>
            <w:div w:id="1492287300">
              <w:marLeft w:val="0"/>
              <w:marRight w:val="0"/>
              <w:marTop w:val="0"/>
              <w:marBottom w:val="0"/>
              <w:divBdr>
                <w:top w:val="none" w:sz="0" w:space="0" w:color="auto"/>
                <w:left w:val="none" w:sz="0" w:space="0" w:color="auto"/>
                <w:bottom w:val="none" w:sz="0" w:space="0" w:color="auto"/>
                <w:right w:val="none" w:sz="0" w:space="0" w:color="auto"/>
              </w:divBdr>
            </w:div>
          </w:divsChild>
        </w:div>
        <w:div w:id="2145391807">
          <w:marLeft w:val="0"/>
          <w:marRight w:val="0"/>
          <w:marTop w:val="0"/>
          <w:marBottom w:val="0"/>
          <w:divBdr>
            <w:top w:val="none" w:sz="0" w:space="0" w:color="auto"/>
            <w:left w:val="none" w:sz="0" w:space="0" w:color="auto"/>
            <w:bottom w:val="none" w:sz="0" w:space="0" w:color="auto"/>
            <w:right w:val="none" w:sz="0" w:space="0" w:color="auto"/>
          </w:divBdr>
          <w:divsChild>
            <w:div w:id="43825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44491">
      <w:bodyDiv w:val="1"/>
      <w:marLeft w:val="0"/>
      <w:marRight w:val="0"/>
      <w:marTop w:val="0"/>
      <w:marBottom w:val="0"/>
      <w:divBdr>
        <w:top w:val="none" w:sz="0" w:space="0" w:color="auto"/>
        <w:left w:val="none" w:sz="0" w:space="0" w:color="auto"/>
        <w:bottom w:val="none" w:sz="0" w:space="0" w:color="auto"/>
        <w:right w:val="none" w:sz="0" w:space="0" w:color="auto"/>
      </w:divBdr>
    </w:div>
    <w:div w:id="604727541">
      <w:bodyDiv w:val="1"/>
      <w:marLeft w:val="0"/>
      <w:marRight w:val="0"/>
      <w:marTop w:val="0"/>
      <w:marBottom w:val="0"/>
      <w:divBdr>
        <w:top w:val="none" w:sz="0" w:space="0" w:color="auto"/>
        <w:left w:val="none" w:sz="0" w:space="0" w:color="auto"/>
        <w:bottom w:val="none" w:sz="0" w:space="0" w:color="auto"/>
        <w:right w:val="none" w:sz="0" w:space="0" w:color="auto"/>
      </w:divBdr>
    </w:div>
    <w:div w:id="627471978">
      <w:bodyDiv w:val="1"/>
      <w:marLeft w:val="0"/>
      <w:marRight w:val="0"/>
      <w:marTop w:val="0"/>
      <w:marBottom w:val="0"/>
      <w:divBdr>
        <w:top w:val="none" w:sz="0" w:space="0" w:color="auto"/>
        <w:left w:val="none" w:sz="0" w:space="0" w:color="auto"/>
        <w:bottom w:val="none" w:sz="0" w:space="0" w:color="auto"/>
        <w:right w:val="none" w:sz="0" w:space="0" w:color="auto"/>
      </w:divBdr>
    </w:div>
    <w:div w:id="726145114">
      <w:bodyDiv w:val="1"/>
      <w:marLeft w:val="0"/>
      <w:marRight w:val="0"/>
      <w:marTop w:val="0"/>
      <w:marBottom w:val="0"/>
      <w:divBdr>
        <w:top w:val="none" w:sz="0" w:space="0" w:color="auto"/>
        <w:left w:val="none" w:sz="0" w:space="0" w:color="auto"/>
        <w:bottom w:val="none" w:sz="0" w:space="0" w:color="auto"/>
        <w:right w:val="none" w:sz="0" w:space="0" w:color="auto"/>
      </w:divBdr>
      <w:divsChild>
        <w:div w:id="107356644">
          <w:marLeft w:val="0"/>
          <w:marRight w:val="0"/>
          <w:marTop w:val="0"/>
          <w:marBottom w:val="0"/>
          <w:divBdr>
            <w:top w:val="none" w:sz="0" w:space="0" w:color="auto"/>
            <w:left w:val="none" w:sz="0" w:space="0" w:color="auto"/>
            <w:bottom w:val="none" w:sz="0" w:space="0" w:color="auto"/>
            <w:right w:val="none" w:sz="0" w:space="0" w:color="auto"/>
          </w:divBdr>
          <w:divsChild>
            <w:div w:id="649480154">
              <w:marLeft w:val="0"/>
              <w:marRight w:val="0"/>
              <w:marTop w:val="0"/>
              <w:marBottom w:val="0"/>
              <w:divBdr>
                <w:top w:val="none" w:sz="0" w:space="0" w:color="auto"/>
                <w:left w:val="none" w:sz="0" w:space="0" w:color="auto"/>
                <w:bottom w:val="none" w:sz="0" w:space="0" w:color="auto"/>
                <w:right w:val="none" w:sz="0" w:space="0" w:color="auto"/>
              </w:divBdr>
            </w:div>
          </w:divsChild>
        </w:div>
        <w:div w:id="589847438">
          <w:marLeft w:val="0"/>
          <w:marRight w:val="0"/>
          <w:marTop w:val="0"/>
          <w:marBottom w:val="0"/>
          <w:divBdr>
            <w:top w:val="none" w:sz="0" w:space="0" w:color="auto"/>
            <w:left w:val="none" w:sz="0" w:space="0" w:color="auto"/>
            <w:bottom w:val="none" w:sz="0" w:space="0" w:color="auto"/>
            <w:right w:val="none" w:sz="0" w:space="0" w:color="auto"/>
          </w:divBdr>
          <w:divsChild>
            <w:div w:id="1116608097">
              <w:marLeft w:val="0"/>
              <w:marRight w:val="0"/>
              <w:marTop w:val="0"/>
              <w:marBottom w:val="0"/>
              <w:divBdr>
                <w:top w:val="none" w:sz="0" w:space="0" w:color="auto"/>
                <w:left w:val="none" w:sz="0" w:space="0" w:color="auto"/>
                <w:bottom w:val="none" w:sz="0" w:space="0" w:color="auto"/>
                <w:right w:val="none" w:sz="0" w:space="0" w:color="auto"/>
              </w:divBdr>
            </w:div>
          </w:divsChild>
        </w:div>
        <w:div w:id="597522443">
          <w:marLeft w:val="0"/>
          <w:marRight w:val="0"/>
          <w:marTop w:val="0"/>
          <w:marBottom w:val="0"/>
          <w:divBdr>
            <w:top w:val="none" w:sz="0" w:space="0" w:color="auto"/>
            <w:left w:val="none" w:sz="0" w:space="0" w:color="auto"/>
            <w:bottom w:val="none" w:sz="0" w:space="0" w:color="auto"/>
            <w:right w:val="none" w:sz="0" w:space="0" w:color="auto"/>
          </w:divBdr>
          <w:divsChild>
            <w:div w:id="47461057">
              <w:marLeft w:val="0"/>
              <w:marRight w:val="0"/>
              <w:marTop w:val="0"/>
              <w:marBottom w:val="0"/>
              <w:divBdr>
                <w:top w:val="none" w:sz="0" w:space="0" w:color="auto"/>
                <w:left w:val="none" w:sz="0" w:space="0" w:color="auto"/>
                <w:bottom w:val="none" w:sz="0" w:space="0" w:color="auto"/>
                <w:right w:val="none" w:sz="0" w:space="0" w:color="auto"/>
              </w:divBdr>
            </w:div>
          </w:divsChild>
        </w:div>
        <w:div w:id="1474054383">
          <w:marLeft w:val="0"/>
          <w:marRight w:val="0"/>
          <w:marTop w:val="0"/>
          <w:marBottom w:val="0"/>
          <w:divBdr>
            <w:top w:val="none" w:sz="0" w:space="0" w:color="auto"/>
            <w:left w:val="none" w:sz="0" w:space="0" w:color="auto"/>
            <w:bottom w:val="none" w:sz="0" w:space="0" w:color="auto"/>
            <w:right w:val="none" w:sz="0" w:space="0" w:color="auto"/>
          </w:divBdr>
          <w:divsChild>
            <w:div w:id="1138567483">
              <w:marLeft w:val="0"/>
              <w:marRight w:val="0"/>
              <w:marTop w:val="0"/>
              <w:marBottom w:val="0"/>
              <w:divBdr>
                <w:top w:val="none" w:sz="0" w:space="0" w:color="auto"/>
                <w:left w:val="none" w:sz="0" w:space="0" w:color="auto"/>
                <w:bottom w:val="none" w:sz="0" w:space="0" w:color="auto"/>
                <w:right w:val="none" w:sz="0" w:space="0" w:color="auto"/>
              </w:divBdr>
            </w:div>
            <w:div w:id="2102991906">
              <w:marLeft w:val="0"/>
              <w:marRight w:val="0"/>
              <w:marTop w:val="0"/>
              <w:marBottom w:val="0"/>
              <w:divBdr>
                <w:top w:val="none" w:sz="0" w:space="0" w:color="auto"/>
                <w:left w:val="none" w:sz="0" w:space="0" w:color="auto"/>
                <w:bottom w:val="none" w:sz="0" w:space="0" w:color="auto"/>
                <w:right w:val="none" w:sz="0" w:space="0" w:color="auto"/>
              </w:divBdr>
            </w:div>
          </w:divsChild>
        </w:div>
        <w:div w:id="1575357572">
          <w:marLeft w:val="0"/>
          <w:marRight w:val="0"/>
          <w:marTop w:val="0"/>
          <w:marBottom w:val="0"/>
          <w:divBdr>
            <w:top w:val="none" w:sz="0" w:space="0" w:color="auto"/>
            <w:left w:val="none" w:sz="0" w:space="0" w:color="auto"/>
            <w:bottom w:val="none" w:sz="0" w:space="0" w:color="auto"/>
            <w:right w:val="none" w:sz="0" w:space="0" w:color="auto"/>
          </w:divBdr>
          <w:divsChild>
            <w:div w:id="14313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33689">
      <w:bodyDiv w:val="1"/>
      <w:marLeft w:val="0"/>
      <w:marRight w:val="0"/>
      <w:marTop w:val="0"/>
      <w:marBottom w:val="0"/>
      <w:divBdr>
        <w:top w:val="none" w:sz="0" w:space="0" w:color="auto"/>
        <w:left w:val="none" w:sz="0" w:space="0" w:color="auto"/>
        <w:bottom w:val="none" w:sz="0" w:space="0" w:color="auto"/>
        <w:right w:val="none" w:sz="0" w:space="0" w:color="auto"/>
      </w:divBdr>
      <w:divsChild>
        <w:div w:id="78059444">
          <w:marLeft w:val="0"/>
          <w:marRight w:val="0"/>
          <w:marTop w:val="0"/>
          <w:marBottom w:val="0"/>
          <w:divBdr>
            <w:top w:val="none" w:sz="0" w:space="0" w:color="auto"/>
            <w:left w:val="none" w:sz="0" w:space="0" w:color="auto"/>
            <w:bottom w:val="none" w:sz="0" w:space="0" w:color="auto"/>
            <w:right w:val="none" w:sz="0" w:space="0" w:color="auto"/>
          </w:divBdr>
          <w:divsChild>
            <w:div w:id="487554157">
              <w:marLeft w:val="0"/>
              <w:marRight w:val="0"/>
              <w:marTop w:val="0"/>
              <w:marBottom w:val="0"/>
              <w:divBdr>
                <w:top w:val="none" w:sz="0" w:space="0" w:color="auto"/>
                <w:left w:val="none" w:sz="0" w:space="0" w:color="auto"/>
                <w:bottom w:val="none" w:sz="0" w:space="0" w:color="auto"/>
                <w:right w:val="none" w:sz="0" w:space="0" w:color="auto"/>
              </w:divBdr>
            </w:div>
          </w:divsChild>
        </w:div>
        <w:div w:id="128019715">
          <w:marLeft w:val="0"/>
          <w:marRight w:val="0"/>
          <w:marTop w:val="0"/>
          <w:marBottom w:val="0"/>
          <w:divBdr>
            <w:top w:val="none" w:sz="0" w:space="0" w:color="auto"/>
            <w:left w:val="none" w:sz="0" w:space="0" w:color="auto"/>
            <w:bottom w:val="none" w:sz="0" w:space="0" w:color="auto"/>
            <w:right w:val="none" w:sz="0" w:space="0" w:color="auto"/>
          </w:divBdr>
          <w:divsChild>
            <w:div w:id="976884267">
              <w:marLeft w:val="0"/>
              <w:marRight w:val="0"/>
              <w:marTop w:val="0"/>
              <w:marBottom w:val="0"/>
              <w:divBdr>
                <w:top w:val="none" w:sz="0" w:space="0" w:color="auto"/>
                <w:left w:val="none" w:sz="0" w:space="0" w:color="auto"/>
                <w:bottom w:val="none" w:sz="0" w:space="0" w:color="auto"/>
                <w:right w:val="none" w:sz="0" w:space="0" w:color="auto"/>
              </w:divBdr>
            </w:div>
          </w:divsChild>
        </w:div>
        <w:div w:id="330256187">
          <w:marLeft w:val="0"/>
          <w:marRight w:val="0"/>
          <w:marTop w:val="0"/>
          <w:marBottom w:val="0"/>
          <w:divBdr>
            <w:top w:val="none" w:sz="0" w:space="0" w:color="auto"/>
            <w:left w:val="none" w:sz="0" w:space="0" w:color="auto"/>
            <w:bottom w:val="none" w:sz="0" w:space="0" w:color="auto"/>
            <w:right w:val="none" w:sz="0" w:space="0" w:color="auto"/>
          </w:divBdr>
          <w:divsChild>
            <w:div w:id="1826555908">
              <w:marLeft w:val="0"/>
              <w:marRight w:val="0"/>
              <w:marTop w:val="0"/>
              <w:marBottom w:val="0"/>
              <w:divBdr>
                <w:top w:val="none" w:sz="0" w:space="0" w:color="auto"/>
                <w:left w:val="none" w:sz="0" w:space="0" w:color="auto"/>
                <w:bottom w:val="none" w:sz="0" w:space="0" w:color="auto"/>
                <w:right w:val="none" w:sz="0" w:space="0" w:color="auto"/>
              </w:divBdr>
            </w:div>
          </w:divsChild>
        </w:div>
        <w:div w:id="331488010">
          <w:marLeft w:val="0"/>
          <w:marRight w:val="0"/>
          <w:marTop w:val="0"/>
          <w:marBottom w:val="0"/>
          <w:divBdr>
            <w:top w:val="none" w:sz="0" w:space="0" w:color="auto"/>
            <w:left w:val="none" w:sz="0" w:space="0" w:color="auto"/>
            <w:bottom w:val="none" w:sz="0" w:space="0" w:color="auto"/>
            <w:right w:val="none" w:sz="0" w:space="0" w:color="auto"/>
          </w:divBdr>
          <w:divsChild>
            <w:div w:id="248272225">
              <w:marLeft w:val="0"/>
              <w:marRight w:val="0"/>
              <w:marTop w:val="0"/>
              <w:marBottom w:val="0"/>
              <w:divBdr>
                <w:top w:val="none" w:sz="0" w:space="0" w:color="auto"/>
                <w:left w:val="none" w:sz="0" w:space="0" w:color="auto"/>
                <w:bottom w:val="none" w:sz="0" w:space="0" w:color="auto"/>
                <w:right w:val="none" w:sz="0" w:space="0" w:color="auto"/>
              </w:divBdr>
            </w:div>
          </w:divsChild>
        </w:div>
        <w:div w:id="343289938">
          <w:marLeft w:val="0"/>
          <w:marRight w:val="0"/>
          <w:marTop w:val="0"/>
          <w:marBottom w:val="0"/>
          <w:divBdr>
            <w:top w:val="none" w:sz="0" w:space="0" w:color="auto"/>
            <w:left w:val="none" w:sz="0" w:space="0" w:color="auto"/>
            <w:bottom w:val="none" w:sz="0" w:space="0" w:color="auto"/>
            <w:right w:val="none" w:sz="0" w:space="0" w:color="auto"/>
          </w:divBdr>
          <w:divsChild>
            <w:div w:id="259224258">
              <w:marLeft w:val="0"/>
              <w:marRight w:val="0"/>
              <w:marTop w:val="0"/>
              <w:marBottom w:val="0"/>
              <w:divBdr>
                <w:top w:val="none" w:sz="0" w:space="0" w:color="auto"/>
                <w:left w:val="none" w:sz="0" w:space="0" w:color="auto"/>
                <w:bottom w:val="none" w:sz="0" w:space="0" w:color="auto"/>
                <w:right w:val="none" w:sz="0" w:space="0" w:color="auto"/>
              </w:divBdr>
            </w:div>
          </w:divsChild>
        </w:div>
        <w:div w:id="426075278">
          <w:marLeft w:val="0"/>
          <w:marRight w:val="0"/>
          <w:marTop w:val="0"/>
          <w:marBottom w:val="0"/>
          <w:divBdr>
            <w:top w:val="none" w:sz="0" w:space="0" w:color="auto"/>
            <w:left w:val="none" w:sz="0" w:space="0" w:color="auto"/>
            <w:bottom w:val="none" w:sz="0" w:space="0" w:color="auto"/>
            <w:right w:val="none" w:sz="0" w:space="0" w:color="auto"/>
          </w:divBdr>
          <w:divsChild>
            <w:div w:id="508760800">
              <w:marLeft w:val="0"/>
              <w:marRight w:val="0"/>
              <w:marTop w:val="0"/>
              <w:marBottom w:val="0"/>
              <w:divBdr>
                <w:top w:val="none" w:sz="0" w:space="0" w:color="auto"/>
                <w:left w:val="none" w:sz="0" w:space="0" w:color="auto"/>
                <w:bottom w:val="none" w:sz="0" w:space="0" w:color="auto"/>
                <w:right w:val="none" w:sz="0" w:space="0" w:color="auto"/>
              </w:divBdr>
            </w:div>
          </w:divsChild>
        </w:div>
        <w:div w:id="446387477">
          <w:marLeft w:val="0"/>
          <w:marRight w:val="0"/>
          <w:marTop w:val="0"/>
          <w:marBottom w:val="0"/>
          <w:divBdr>
            <w:top w:val="none" w:sz="0" w:space="0" w:color="auto"/>
            <w:left w:val="none" w:sz="0" w:space="0" w:color="auto"/>
            <w:bottom w:val="none" w:sz="0" w:space="0" w:color="auto"/>
            <w:right w:val="none" w:sz="0" w:space="0" w:color="auto"/>
          </w:divBdr>
          <w:divsChild>
            <w:div w:id="1661617211">
              <w:marLeft w:val="0"/>
              <w:marRight w:val="0"/>
              <w:marTop w:val="0"/>
              <w:marBottom w:val="0"/>
              <w:divBdr>
                <w:top w:val="none" w:sz="0" w:space="0" w:color="auto"/>
                <w:left w:val="none" w:sz="0" w:space="0" w:color="auto"/>
                <w:bottom w:val="none" w:sz="0" w:space="0" w:color="auto"/>
                <w:right w:val="none" w:sz="0" w:space="0" w:color="auto"/>
              </w:divBdr>
            </w:div>
          </w:divsChild>
        </w:div>
        <w:div w:id="450126769">
          <w:marLeft w:val="0"/>
          <w:marRight w:val="0"/>
          <w:marTop w:val="0"/>
          <w:marBottom w:val="0"/>
          <w:divBdr>
            <w:top w:val="none" w:sz="0" w:space="0" w:color="auto"/>
            <w:left w:val="none" w:sz="0" w:space="0" w:color="auto"/>
            <w:bottom w:val="none" w:sz="0" w:space="0" w:color="auto"/>
            <w:right w:val="none" w:sz="0" w:space="0" w:color="auto"/>
          </w:divBdr>
          <w:divsChild>
            <w:div w:id="1682704051">
              <w:marLeft w:val="0"/>
              <w:marRight w:val="0"/>
              <w:marTop w:val="0"/>
              <w:marBottom w:val="0"/>
              <w:divBdr>
                <w:top w:val="none" w:sz="0" w:space="0" w:color="auto"/>
                <w:left w:val="none" w:sz="0" w:space="0" w:color="auto"/>
                <w:bottom w:val="none" w:sz="0" w:space="0" w:color="auto"/>
                <w:right w:val="none" w:sz="0" w:space="0" w:color="auto"/>
              </w:divBdr>
            </w:div>
          </w:divsChild>
        </w:div>
        <w:div w:id="450898623">
          <w:marLeft w:val="0"/>
          <w:marRight w:val="0"/>
          <w:marTop w:val="0"/>
          <w:marBottom w:val="0"/>
          <w:divBdr>
            <w:top w:val="none" w:sz="0" w:space="0" w:color="auto"/>
            <w:left w:val="none" w:sz="0" w:space="0" w:color="auto"/>
            <w:bottom w:val="none" w:sz="0" w:space="0" w:color="auto"/>
            <w:right w:val="none" w:sz="0" w:space="0" w:color="auto"/>
          </w:divBdr>
          <w:divsChild>
            <w:div w:id="1117410681">
              <w:marLeft w:val="0"/>
              <w:marRight w:val="0"/>
              <w:marTop w:val="0"/>
              <w:marBottom w:val="0"/>
              <w:divBdr>
                <w:top w:val="none" w:sz="0" w:space="0" w:color="auto"/>
                <w:left w:val="none" w:sz="0" w:space="0" w:color="auto"/>
                <w:bottom w:val="none" w:sz="0" w:space="0" w:color="auto"/>
                <w:right w:val="none" w:sz="0" w:space="0" w:color="auto"/>
              </w:divBdr>
            </w:div>
          </w:divsChild>
        </w:div>
        <w:div w:id="470172946">
          <w:marLeft w:val="0"/>
          <w:marRight w:val="0"/>
          <w:marTop w:val="0"/>
          <w:marBottom w:val="0"/>
          <w:divBdr>
            <w:top w:val="none" w:sz="0" w:space="0" w:color="auto"/>
            <w:left w:val="none" w:sz="0" w:space="0" w:color="auto"/>
            <w:bottom w:val="none" w:sz="0" w:space="0" w:color="auto"/>
            <w:right w:val="none" w:sz="0" w:space="0" w:color="auto"/>
          </w:divBdr>
          <w:divsChild>
            <w:div w:id="1548758160">
              <w:marLeft w:val="0"/>
              <w:marRight w:val="0"/>
              <w:marTop w:val="0"/>
              <w:marBottom w:val="0"/>
              <w:divBdr>
                <w:top w:val="none" w:sz="0" w:space="0" w:color="auto"/>
                <w:left w:val="none" w:sz="0" w:space="0" w:color="auto"/>
                <w:bottom w:val="none" w:sz="0" w:space="0" w:color="auto"/>
                <w:right w:val="none" w:sz="0" w:space="0" w:color="auto"/>
              </w:divBdr>
            </w:div>
          </w:divsChild>
        </w:div>
        <w:div w:id="489446688">
          <w:marLeft w:val="0"/>
          <w:marRight w:val="0"/>
          <w:marTop w:val="0"/>
          <w:marBottom w:val="0"/>
          <w:divBdr>
            <w:top w:val="none" w:sz="0" w:space="0" w:color="auto"/>
            <w:left w:val="none" w:sz="0" w:space="0" w:color="auto"/>
            <w:bottom w:val="none" w:sz="0" w:space="0" w:color="auto"/>
            <w:right w:val="none" w:sz="0" w:space="0" w:color="auto"/>
          </w:divBdr>
          <w:divsChild>
            <w:div w:id="913662683">
              <w:marLeft w:val="0"/>
              <w:marRight w:val="0"/>
              <w:marTop w:val="0"/>
              <w:marBottom w:val="0"/>
              <w:divBdr>
                <w:top w:val="none" w:sz="0" w:space="0" w:color="auto"/>
                <w:left w:val="none" w:sz="0" w:space="0" w:color="auto"/>
                <w:bottom w:val="none" w:sz="0" w:space="0" w:color="auto"/>
                <w:right w:val="none" w:sz="0" w:space="0" w:color="auto"/>
              </w:divBdr>
            </w:div>
          </w:divsChild>
        </w:div>
        <w:div w:id="531309657">
          <w:marLeft w:val="0"/>
          <w:marRight w:val="0"/>
          <w:marTop w:val="0"/>
          <w:marBottom w:val="0"/>
          <w:divBdr>
            <w:top w:val="none" w:sz="0" w:space="0" w:color="auto"/>
            <w:left w:val="none" w:sz="0" w:space="0" w:color="auto"/>
            <w:bottom w:val="none" w:sz="0" w:space="0" w:color="auto"/>
            <w:right w:val="none" w:sz="0" w:space="0" w:color="auto"/>
          </w:divBdr>
          <w:divsChild>
            <w:div w:id="28191664">
              <w:marLeft w:val="0"/>
              <w:marRight w:val="0"/>
              <w:marTop w:val="0"/>
              <w:marBottom w:val="0"/>
              <w:divBdr>
                <w:top w:val="none" w:sz="0" w:space="0" w:color="auto"/>
                <w:left w:val="none" w:sz="0" w:space="0" w:color="auto"/>
                <w:bottom w:val="none" w:sz="0" w:space="0" w:color="auto"/>
                <w:right w:val="none" w:sz="0" w:space="0" w:color="auto"/>
              </w:divBdr>
            </w:div>
          </w:divsChild>
        </w:div>
        <w:div w:id="677197435">
          <w:marLeft w:val="0"/>
          <w:marRight w:val="0"/>
          <w:marTop w:val="0"/>
          <w:marBottom w:val="0"/>
          <w:divBdr>
            <w:top w:val="none" w:sz="0" w:space="0" w:color="auto"/>
            <w:left w:val="none" w:sz="0" w:space="0" w:color="auto"/>
            <w:bottom w:val="none" w:sz="0" w:space="0" w:color="auto"/>
            <w:right w:val="none" w:sz="0" w:space="0" w:color="auto"/>
          </w:divBdr>
          <w:divsChild>
            <w:div w:id="2068644722">
              <w:marLeft w:val="0"/>
              <w:marRight w:val="0"/>
              <w:marTop w:val="0"/>
              <w:marBottom w:val="0"/>
              <w:divBdr>
                <w:top w:val="none" w:sz="0" w:space="0" w:color="auto"/>
                <w:left w:val="none" w:sz="0" w:space="0" w:color="auto"/>
                <w:bottom w:val="none" w:sz="0" w:space="0" w:color="auto"/>
                <w:right w:val="none" w:sz="0" w:space="0" w:color="auto"/>
              </w:divBdr>
            </w:div>
          </w:divsChild>
        </w:div>
        <w:div w:id="718364460">
          <w:marLeft w:val="0"/>
          <w:marRight w:val="0"/>
          <w:marTop w:val="0"/>
          <w:marBottom w:val="0"/>
          <w:divBdr>
            <w:top w:val="none" w:sz="0" w:space="0" w:color="auto"/>
            <w:left w:val="none" w:sz="0" w:space="0" w:color="auto"/>
            <w:bottom w:val="none" w:sz="0" w:space="0" w:color="auto"/>
            <w:right w:val="none" w:sz="0" w:space="0" w:color="auto"/>
          </w:divBdr>
          <w:divsChild>
            <w:div w:id="2069836985">
              <w:marLeft w:val="0"/>
              <w:marRight w:val="0"/>
              <w:marTop w:val="0"/>
              <w:marBottom w:val="0"/>
              <w:divBdr>
                <w:top w:val="none" w:sz="0" w:space="0" w:color="auto"/>
                <w:left w:val="none" w:sz="0" w:space="0" w:color="auto"/>
                <w:bottom w:val="none" w:sz="0" w:space="0" w:color="auto"/>
                <w:right w:val="none" w:sz="0" w:space="0" w:color="auto"/>
              </w:divBdr>
            </w:div>
          </w:divsChild>
        </w:div>
        <w:div w:id="742261463">
          <w:marLeft w:val="0"/>
          <w:marRight w:val="0"/>
          <w:marTop w:val="0"/>
          <w:marBottom w:val="0"/>
          <w:divBdr>
            <w:top w:val="none" w:sz="0" w:space="0" w:color="auto"/>
            <w:left w:val="none" w:sz="0" w:space="0" w:color="auto"/>
            <w:bottom w:val="none" w:sz="0" w:space="0" w:color="auto"/>
            <w:right w:val="none" w:sz="0" w:space="0" w:color="auto"/>
          </w:divBdr>
          <w:divsChild>
            <w:div w:id="357125734">
              <w:marLeft w:val="0"/>
              <w:marRight w:val="0"/>
              <w:marTop w:val="0"/>
              <w:marBottom w:val="0"/>
              <w:divBdr>
                <w:top w:val="none" w:sz="0" w:space="0" w:color="auto"/>
                <w:left w:val="none" w:sz="0" w:space="0" w:color="auto"/>
                <w:bottom w:val="none" w:sz="0" w:space="0" w:color="auto"/>
                <w:right w:val="none" w:sz="0" w:space="0" w:color="auto"/>
              </w:divBdr>
            </w:div>
          </w:divsChild>
        </w:div>
        <w:div w:id="759912096">
          <w:marLeft w:val="0"/>
          <w:marRight w:val="0"/>
          <w:marTop w:val="0"/>
          <w:marBottom w:val="0"/>
          <w:divBdr>
            <w:top w:val="none" w:sz="0" w:space="0" w:color="auto"/>
            <w:left w:val="none" w:sz="0" w:space="0" w:color="auto"/>
            <w:bottom w:val="none" w:sz="0" w:space="0" w:color="auto"/>
            <w:right w:val="none" w:sz="0" w:space="0" w:color="auto"/>
          </w:divBdr>
          <w:divsChild>
            <w:div w:id="1736272868">
              <w:marLeft w:val="0"/>
              <w:marRight w:val="0"/>
              <w:marTop w:val="0"/>
              <w:marBottom w:val="0"/>
              <w:divBdr>
                <w:top w:val="none" w:sz="0" w:space="0" w:color="auto"/>
                <w:left w:val="none" w:sz="0" w:space="0" w:color="auto"/>
                <w:bottom w:val="none" w:sz="0" w:space="0" w:color="auto"/>
                <w:right w:val="none" w:sz="0" w:space="0" w:color="auto"/>
              </w:divBdr>
            </w:div>
          </w:divsChild>
        </w:div>
        <w:div w:id="840660496">
          <w:marLeft w:val="0"/>
          <w:marRight w:val="0"/>
          <w:marTop w:val="0"/>
          <w:marBottom w:val="0"/>
          <w:divBdr>
            <w:top w:val="none" w:sz="0" w:space="0" w:color="auto"/>
            <w:left w:val="none" w:sz="0" w:space="0" w:color="auto"/>
            <w:bottom w:val="none" w:sz="0" w:space="0" w:color="auto"/>
            <w:right w:val="none" w:sz="0" w:space="0" w:color="auto"/>
          </w:divBdr>
          <w:divsChild>
            <w:div w:id="603339621">
              <w:marLeft w:val="0"/>
              <w:marRight w:val="0"/>
              <w:marTop w:val="0"/>
              <w:marBottom w:val="0"/>
              <w:divBdr>
                <w:top w:val="none" w:sz="0" w:space="0" w:color="auto"/>
                <w:left w:val="none" w:sz="0" w:space="0" w:color="auto"/>
                <w:bottom w:val="none" w:sz="0" w:space="0" w:color="auto"/>
                <w:right w:val="none" w:sz="0" w:space="0" w:color="auto"/>
              </w:divBdr>
            </w:div>
          </w:divsChild>
        </w:div>
        <w:div w:id="930309317">
          <w:marLeft w:val="0"/>
          <w:marRight w:val="0"/>
          <w:marTop w:val="0"/>
          <w:marBottom w:val="0"/>
          <w:divBdr>
            <w:top w:val="none" w:sz="0" w:space="0" w:color="auto"/>
            <w:left w:val="none" w:sz="0" w:space="0" w:color="auto"/>
            <w:bottom w:val="none" w:sz="0" w:space="0" w:color="auto"/>
            <w:right w:val="none" w:sz="0" w:space="0" w:color="auto"/>
          </w:divBdr>
          <w:divsChild>
            <w:div w:id="465969853">
              <w:marLeft w:val="0"/>
              <w:marRight w:val="0"/>
              <w:marTop w:val="0"/>
              <w:marBottom w:val="0"/>
              <w:divBdr>
                <w:top w:val="none" w:sz="0" w:space="0" w:color="auto"/>
                <w:left w:val="none" w:sz="0" w:space="0" w:color="auto"/>
                <w:bottom w:val="none" w:sz="0" w:space="0" w:color="auto"/>
                <w:right w:val="none" w:sz="0" w:space="0" w:color="auto"/>
              </w:divBdr>
            </w:div>
          </w:divsChild>
        </w:div>
        <w:div w:id="950627541">
          <w:marLeft w:val="0"/>
          <w:marRight w:val="0"/>
          <w:marTop w:val="0"/>
          <w:marBottom w:val="0"/>
          <w:divBdr>
            <w:top w:val="none" w:sz="0" w:space="0" w:color="auto"/>
            <w:left w:val="none" w:sz="0" w:space="0" w:color="auto"/>
            <w:bottom w:val="none" w:sz="0" w:space="0" w:color="auto"/>
            <w:right w:val="none" w:sz="0" w:space="0" w:color="auto"/>
          </w:divBdr>
          <w:divsChild>
            <w:div w:id="573659110">
              <w:marLeft w:val="0"/>
              <w:marRight w:val="0"/>
              <w:marTop w:val="0"/>
              <w:marBottom w:val="0"/>
              <w:divBdr>
                <w:top w:val="none" w:sz="0" w:space="0" w:color="auto"/>
                <w:left w:val="none" w:sz="0" w:space="0" w:color="auto"/>
                <w:bottom w:val="none" w:sz="0" w:space="0" w:color="auto"/>
                <w:right w:val="none" w:sz="0" w:space="0" w:color="auto"/>
              </w:divBdr>
            </w:div>
          </w:divsChild>
        </w:div>
        <w:div w:id="994534896">
          <w:marLeft w:val="0"/>
          <w:marRight w:val="0"/>
          <w:marTop w:val="0"/>
          <w:marBottom w:val="0"/>
          <w:divBdr>
            <w:top w:val="none" w:sz="0" w:space="0" w:color="auto"/>
            <w:left w:val="none" w:sz="0" w:space="0" w:color="auto"/>
            <w:bottom w:val="none" w:sz="0" w:space="0" w:color="auto"/>
            <w:right w:val="none" w:sz="0" w:space="0" w:color="auto"/>
          </w:divBdr>
          <w:divsChild>
            <w:div w:id="2021927507">
              <w:marLeft w:val="0"/>
              <w:marRight w:val="0"/>
              <w:marTop w:val="0"/>
              <w:marBottom w:val="0"/>
              <w:divBdr>
                <w:top w:val="none" w:sz="0" w:space="0" w:color="auto"/>
                <w:left w:val="none" w:sz="0" w:space="0" w:color="auto"/>
                <w:bottom w:val="none" w:sz="0" w:space="0" w:color="auto"/>
                <w:right w:val="none" w:sz="0" w:space="0" w:color="auto"/>
              </w:divBdr>
            </w:div>
          </w:divsChild>
        </w:div>
        <w:div w:id="1010789813">
          <w:marLeft w:val="0"/>
          <w:marRight w:val="0"/>
          <w:marTop w:val="0"/>
          <w:marBottom w:val="0"/>
          <w:divBdr>
            <w:top w:val="none" w:sz="0" w:space="0" w:color="auto"/>
            <w:left w:val="none" w:sz="0" w:space="0" w:color="auto"/>
            <w:bottom w:val="none" w:sz="0" w:space="0" w:color="auto"/>
            <w:right w:val="none" w:sz="0" w:space="0" w:color="auto"/>
          </w:divBdr>
          <w:divsChild>
            <w:div w:id="947394733">
              <w:marLeft w:val="0"/>
              <w:marRight w:val="0"/>
              <w:marTop w:val="0"/>
              <w:marBottom w:val="0"/>
              <w:divBdr>
                <w:top w:val="none" w:sz="0" w:space="0" w:color="auto"/>
                <w:left w:val="none" w:sz="0" w:space="0" w:color="auto"/>
                <w:bottom w:val="none" w:sz="0" w:space="0" w:color="auto"/>
                <w:right w:val="none" w:sz="0" w:space="0" w:color="auto"/>
              </w:divBdr>
            </w:div>
          </w:divsChild>
        </w:div>
        <w:div w:id="1046221786">
          <w:marLeft w:val="0"/>
          <w:marRight w:val="0"/>
          <w:marTop w:val="0"/>
          <w:marBottom w:val="0"/>
          <w:divBdr>
            <w:top w:val="none" w:sz="0" w:space="0" w:color="auto"/>
            <w:left w:val="none" w:sz="0" w:space="0" w:color="auto"/>
            <w:bottom w:val="none" w:sz="0" w:space="0" w:color="auto"/>
            <w:right w:val="none" w:sz="0" w:space="0" w:color="auto"/>
          </w:divBdr>
          <w:divsChild>
            <w:div w:id="1768958960">
              <w:marLeft w:val="0"/>
              <w:marRight w:val="0"/>
              <w:marTop w:val="0"/>
              <w:marBottom w:val="0"/>
              <w:divBdr>
                <w:top w:val="none" w:sz="0" w:space="0" w:color="auto"/>
                <w:left w:val="none" w:sz="0" w:space="0" w:color="auto"/>
                <w:bottom w:val="none" w:sz="0" w:space="0" w:color="auto"/>
                <w:right w:val="none" w:sz="0" w:space="0" w:color="auto"/>
              </w:divBdr>
            </w:div>
          </w:divsChild>
        </w:div>
        <w:div w:id="1073427040">
          <w:marLeft w:val="0"/>
          <w:marRight w:val="0"/>
          <w:marTop w:val="0"/>
          <w:marBottom w:val="0"/>
          <w:divBdr>
            <w:top w:val="none" w:sz="0" w:space="0" w:color="auto"/>
            <w:left w:val="none" w:sz="0" w:space="0" w:color="auto"/>
            <w:bottom w:val="none" w:sz="0" w:space="0" w:color="auto"/>
            <w:right w:val="none" w:sz="0" w:space="0" w:color="auto"/>
          </w:divBdr>
          <w:divsChild>
            <w:div w:id="1587181628">
              <w:marLeft w:val="0"/>
              <w:marRight w:val="0"/>
              <w:marTop w:val="0"/>
              <w:marBottom w:val="0"/>
              <w:divBdr>
                <w:top w:val="none" w:sz="0" w:space="0" w:color="auto"/>
                <w:left w:val="none" w:sz="0" w:space="0" w:color="auto"/>
                <w:bottom w:val="none" w:sz="0" w:space="0" w:color="auto"/>
                <w:right w:val="none" w:sz="0" w:space="0" w:color="auto"/>
              </w:divBdr>
            </w:div>
          </w:divsChild>
        </w:div>
        <w:div w:id="1123500137">
          <w:marLeft w:val="0"/>
          <w:marRight w:val="0"/>
          <w:marTop w:val="0"/>
          <w:marBottom w:val="0"/>
          <w:divBdr>
            <w:top w:val="none" w:sz="0" w:space="0" w:color="auto"/>
            <w:left w:val="none" w:sz="0" w:space="0" w:color="auto"/>
            <w:bottom w:val="none" w:sz="0" w:space="0" w:color="auto"/>
            <w:right w:val="none" w:sz="0" w:space="0" w:color="auto"/>
          </w:divBdr>
          <w:divsChild>
            <w:div w:id="71436971">
              <w:marLeft w:val="0"/>
              <w:marRight w:val="0"/>
              <w:marTop w:val="0"/>
              <w:marBottom w:val="0"/>
              <w:divBdr>
                <w:top w:val="none" w:sz="0" w:space="0" w:color="auto"/>
                <w:left w:val="none" w:sz="0" w:space="0" w:color="auto"/>
                <w:bottom w:val="none" w:sz="0" w:space="0" w:color="auto"/>
                <w:right w:val="none" w:sz="0" w:space="0" w:color="auto"/>
              </w:divBdr>
            </w:div>
          </w:divsChild>
        </w:div>
        <w:div w:id="1151093485">
          <w:marLeft w:val="0"/>
          <w:marRight w:val="0"/>
          <w:marTop w:val="0"/>
          <w:marBottom w:val="0"/>
          <w:divBdr>
            <w:top w:val="none" w:sz="0" w:space="0" w:color="auto"/>
            <w:left w:val="none" w:sz="0" w:space="0" w:color="auto"/>
            <w:bottom w:val="none" w:sz="0" w:space="0" w:color="auto"/>
            <w:right w:val="none" w:sz="0" w:space="0" w:color="auto"/>
          </w:divBdr>
          <w:divsChild>
            <w:div w:id="1277180397">
              <w:marLeft w:val="0"/>
              <w:marRight w:val="0"/>
              <w:marTop w:val="0"/>
              <w:marBottom w:val="0"/>
              <w:divBdr>
                <w:top w:val="none" w:sz="0" w:space="0" w:color="auto"/>
                <w:left w:val="none" w:sz="0" w:space="0" w:color="auto"/>
                <w:bottom w:val="none" w:sz="0" w:space="0" w:color="auto"/>
                <w:right w:val="none" w:sz="0" w:space="0" w:color="auto"/>
              </w:divBdr>
            </w:div>
          </w:divsChild>
        </w:div>
        <w:div w:id="1174762590">
          <w:marLeft w:val="0"/>
          <w:marRight w:val="0"/>
          <w:marTop w:val="0"/>
          <w:marBottom w:val="0"/>
          <w:divBdr>
            <w:top w:val="none" w:sz="0" w:space="0" w:color="auto"/>
            <w:left w:val="none" w:sz="0" w:space="0" w:color="auto"/>
            <w:bottom w:val="none" w:sz="0" w:space="0" w:color="auto"/>
            <w:right w:val="none" w:sz="0" w:space="0" w:color="auto"/>
          </w:divBdr>
          <w:divsChild>
            <w:div w:id="832139117">
              <w:marLeft w:val="0"/>
              <w:marRight w:val="0"/>
              <w:marTop w:val="0"/>
              <w:marBottom w:val="0"/>
              <w:divBdr>
                <w:top w:val="none" w:sz="0" w:space="0" w:color="auto"/>
                <w:left w:val="none" w:sz="0" w:space="0" w:color="auto"/>
                <w:bottom w:val="none" w:sz="0" w:space="0" w:color="auto"/>
                <w:right w:val="none" w:sz="0" w:space="0" w:color="auto"/>
              </w:divBdr>
            </w:div>
          </w:divsChild>
        </w:div>
        <w:div w:id="1191800088">
          <w:marLeft w:val="0"/>
          <w:marRight w:val="0"/>
          <w:marTop w:val="0"/>
          <w:marBottom w:val="0"/>
          <w:divBdr>
            <w:top w:val="none" w:sz="0" w:space="0" w:color="auto"/>
            <w:left w:val="none" w:sz="0" w:space="0" w:color="auto"/>
            <w:bottom w:val="none" w:sz="0" w:space="0" w:color="auto"/>
            <w:right w:val="none" w:sz="0" w:space="0" w:color="auto"/>
          </w:divBdr>
          <w:divsChild>
            <w:div w:id="1773158887">
              <w:marLeft w:val="0"/>
              <w:marRight w:val="0"/>
              <w:marTop w:val="0"/>
              <w:marBottom w:val="0"/>
              <w:divBdr>
                <w:top w:val="none" w:sz="0" w:space="0" w:color="auto"/>
                <w:left w:val="none" w:sz="0" w:space="0" w:color="auto"/>
                <w:bottom w:val="none" w:sz="0" w:space="0" w:color="auto"/>
                <w:right w:val="none" w:sz="0" w:space="0" w:color="auto"/>
              </w:divBdr>
            </w:div>
          </w:divsChild>
        </w:div>
        <w:div w:id="1204756230">
          <w:marLeft w:val="0"/>
          <w:marRight w:val="0"/>
          <w:marTop w:val="0"/>
          <w:marBottom w:val="0"/>
          <w:divBdr>
            <w:top w:val="none" w:sz="0" w:space="0" w:color="auto"/>
            <w:left w:val="none" w:sz="0" w:space="0" w:color="auto"/>
            <w:bottom w:val="none" w:sz="0" w:space="0" w:color="auto"/>
            <w:right w:val="none" w:sz="0" w:space="0" w:color="auto"/>
          </w:divBdr>
          <w:divsChild>
            <w:div w:id="1018701565">
              <w:marLeft w:val="0"/>
              <w:marRight w:val="0"/>
              <w:marTop w:val="0"/>
              <w:marBottom w:val="0"/>
              <w:divBdr>
                <w:top w:val="none" w:sz="0" w:space="0" w:color="auto"/>
                <w:left w:val="none" w:sz="0" w:space="0" w:color="auto"/>
                <w:bottom w:val="none" w:sz="0" w:space="0" w:color="auto"/>
                <w:right w:val="none" w:sz="0" w:space="0" w:color="auto"/>
              </w:divBdr>
            </w:div>
          </w:divsChild>
        </w:div>
        <w:div w:id="1241912686">
          <w:marLeft w:val="0"/>
          <w:marRight w:val="0"/>
          <w:marTop w:val="0"/>
          <w:marBottom w:val="0"/>
          <w:divBdr>
            <w:top w:val="none" w:sz="0" w:space="0" w:color="auto"/>
            <w:left w:val="none" w:sz="0" w:space="0" w:color="auto"/>
            <w:bottom w:val="none" w:sz="0" w:space="0" w:color="auto"/>
            <w:right w:val="none" w:sz="0" w:space="0" w:color="auto"/>
          </w:divBdr>
          <w:divsChild>
            <w:div w:id="1926957579">
              <w:marLeft w:val="0"/>
              <w:marRight w:val="0"/>
              <w:marTop w:val="0"/>
              <w:marBottom w:val="0"/>
              <w:divBdr>
                <w:top w:val="none" w:sz="0" w:space="0" w:color="auto"/>
                <w:left w:val="none" w:sz="0" w:space="0" w:color="auto"/>
                <w:bottom w:val="none" w:sz="0" w:space="0" w:color="auto"/>
                <w:right w:val="none" w:sz="0" w:space="0" w:color="auto"/>
              </w:divBdr>
            </w:div>
          </w:divsChild>
        </w:div>
        <w:div w:id="1244023698">
          <w:marLeft w:val="0"/>
          <w:marRight w:val="0"/>
          <w:marTop w:val="0"/>
          <w:marBottom w:val="0"/>
          <w:divBdr>
            <w:top w:val="none" w:sz="0" w:space="0" w:color="auto"/>
            <w:left w:val="none" w:sz="0" w:space="0" w:color="auto"/>
            <w:bottom w:val="none" w:sz="0" w:space="0" w:color="auto"/>
            <w:right w:val="none" w:sz="0" w:space="0" w:color="auto"/>
          </w:divBdr>
          <w:divsChild>
            <w:div w:id="1766876155">
              <w:marLeft w:val="0"/>
              <w:marRight w:val="0"/>
              <w:marTop w:val="0"/>
              <w:marBottom w:val="0"/>
              <w:divBdr>
                <w:top w:val="none" w:sz="0" w:space="0" w:color="auto"/>
                <w:left w:val="none" w:sz="0" w:space="0" w:color="auto"/>
                <w:bottom w:val="none" w:sz="0" w:space="0" w:color="auto"/>
                <w:right w:val="none" w:sz="0" w:space="0" w:color="auto"/>
              </w:divBdr>
            </w:div>
          </w:divsChild>
        </w:div>
        <w:div w:id="1286306000">
          <w:marLeft w:val="0"/>
          <w:marRight w:val="0"/>
          <w:marTop w:val="0"/>
          <w:marBottom w:val="0"/>
          <w:divBdr>
            <w:top w:val="none" w:sz="0" w:space="0" w:color="auto"/>
            <w:left w:val="none" w:sz="0" w:space="0" w:color="auto"/>
            <w:bottom w:val="none" w:sz="0" w:space="0" w:color="auto"/>
            <w:right w:val="none" w:sz="0" w:space="0" w:color="auto"/>
          </w:divBdr>
          <w:divsChild>
            <w:div w:id="187108285">
              <w:marLeft w:val="0"/>
              <w:marRight w:val="0"/>
              <w:marTop w:val="0"/>
              <w:marBottom w:val="0"/>
              <w:divBdr>
                <w:top w:val="none" w:sz="0" w:space="0" w:color="auto"/>
                <w:left w:val="none" w:sz="0" w:space="0" w:color="auto"/>
                <w:bottom w:val="none" w:sz="0" w:space="0" w:color="auto"/>
                <w:right w:val="none" w:sz="0" w:space="0" w:color="auto"/>
              </w:divBdr>
            </w:div>
          </w:divsChild>
        </w:div>
        <w:div w:id="1287001296">
          <w:marLeft w:val="0"/>
          <w:marRight w:val="0"/>
          <w:marTop w:val="0"/>
          <w:marBottom w:val="0"/>
          <w:divBdr>
            <w:top w:val="none" w:sz="0" w:space="0" w:color="auto"/>
            <w:left w:val="none" w:sz="0" w:space="0" w:color="auto"/>
            <w:bottom w:val="none" w:sz="0" w:space="0" w:color="auto"/>
            <w:right w:val="none" w:sz="0" w:space="0" w:color="auto"/>
          </w:divBdr>
          <w:divsChild>
            <w:div w:id="1521813810">
              <w:marLeft w:val="0"/>
              <w:marRight w:val="0"/>
              <w:marTop w:val="0"/>
              <w:marBottom w:val="0"/>
              <w:divBdr>
                <w:top w:val="none" w:sz="0" w:space="0" w:color="auto"/>
                <w:left w:val="none" w:sz="0" w:space="0" w:color="auto"/>
                <w:bottom w:val="none" w:sz="0" w:space="0" w:color="auto"/>
                <w:right w:val="none" w:sz="0" w:space="0" w:color="auto"/>
              </w:divBdr>
            </w:div>
          </w:divsChild>
        </w:div>
        <w:div w:id="1375227190">
          <w:marLeft w:val="0"/>
          <w:marRight w:val="0"/>
          <w:marTop w:val="0"/>
          <w:marBottom w:val="0"/>
          <w:divBdr>
            <w:top w:val="none" w:sz="0" w:space="0" w:color="auto"/>
            <w:left w:val="none" w:sz="0" w:space="0" w:color="auto"/>
            <w:bottom w:val="none" w:sz="0" w:space="0" w:color="auto"/>
            <w:right w:val="none" w:sz="0" w:space="0" w:color="auto"/>
          </w:divBdr>
          <w:divsChild>
            <w:div w:id="125705840">
              <w:marLeft w:val="0"/>
              <w:marRight w:val="0"/>
              <w:marTop w:val="0"/>
              <w:marBottom w:val="0"/>
              <w:divBdr>
                <w:top w:val="none" w:sz="0" w:space="0" w:color="auto"/>
                <w:left w:val="none" w:sz="0" w:space="0" w:color="auto"/>
                <w:bottom w:val="none" w:sz="0" w:space="0" w:color="auto"/>
                <w:right w:val="none" w:sz="0" w:space="0" w:color="auto"/>
              </w:divBdr>
            </w:div>
          </w:divsChild>
        </w:div>
        <w:div w:id="1426806892">
          <w:marLeft w:val="0"/>
          <w:marRight w:val="0"/>
          <w:marTop w:val="0"/>
          <w:marBottom w:val="0"/>
          <w:divBdr>
            <w:top w:val="none" w:sz="0" w:space="0" w:color="auto"/>
            <w:left w:val="none" w:sz="0" w:space="0" w:color="auto"/>
            <w:bottom w:val="none" w:sz="0" w:space="0" w:color="auto"/>
            <w:right w:val="none" w:sz="0" w:space="0" w:color="auto"/>
          </w:divBdr>
          <w:divsChild>
            <w:div w:id="1613829260">
              <w:marLeft w:val="0"/>
              <w:marRight w:val="0"/>
              <w:marTop w:val="0"/>
              <w:marBottom w:val="0"/>
              <w:divBdr>
                <w:top w:val="none" w:sz="0" w:space="0" w:color="auto"/>
                <w:left w:val="none" w:sz="0" w:space="0" w:color="auto"/>
                <w:bottom w:val="none" w:sz="0" w:space="0" w:color="auto"/>
                <w:right w:val="none" w:sz="0" w:space="0" w:color="auto"/>
              </w:divBdr>
            </w:div>
          </w:divsChild>
        </w:div>
        <w:div w:id="1443842757">
          <w:marLeft w:val="0"/>
          <w:marRight w:val="0"/>
          <w:marTop w:val="0"/>
          <w:marBottom w:val="0"/>
          <w:divBdr>
            <w:top w:val="none" w:sz="0" w:space="0" w:color="auto"/>
            <w:left w:val="none" w:sz="0" w:space="0" w:color="auto"/>
            <w:bottom w:val="none" w:sz="0" w:space="0" w:color="auto"/>
            <w:right w:val="none" w:sz="0" w:space="0" w:color="auto"/>
          </w:divBdr>
          <w:divsChild>
            <w:div w:id="1100638104">
              <w:marLeft w:val="0"/>
              <w:marRight w:val="0"/>
              <w:marTop w:val="0"/>
              <w:marBottom w:val="0"/>
              <w:divBdr>
                <w:top w:val="none" w:sz="0" w:space="0" w:color="auto"/>
                <w:left w:val="none" w:sz="0" w:space="0" w:color="auto"/>
                <w:bottom w:val="none" w:sz="0" w:space="0" w:color="auto"/>
                <w:right w:val="none" w:sz="0" w:space="0" w:color="auto"/>
              </w:divBdr>
            </w:div>
          </w:divsChild>
        </w:div>
        <w:div w:id="1455948296">
          <w:marLeft w:val="0"/>
          <w:marRight w:val="0"/>
          <w:marTop w:val="0"/>
          <w:marBottom w:val="0"/>
          <w:divBdr>
            <w:top w:val="none" w:sz="0" w:space="0" w:color="auto"/>
            <w:left w:val="none" w:sz="0" w:space="0" w:color="auto"/>
            <w:bottom w:val="none" w:sz="0" w:space="0" w:color="auto"/>
            <w:right w:val="none" w:sz="0" w:space="0" w:color="auto"/>
          </w:divBdr>
          <w:divsChild>
            <w:div w:id="1289045059">
              <w:marLeft w:val="0"/>
              <w:marRight w:val="0"/>
              <w:marTop w:val="0"/>
              <w:marBottom w:val="0"/>
              <w:divBdr>
                <w:top w:val="none" w:sz="0" w:space="0" w:color="auto"/>
                <w:left w:val="none" w:sz="0" w:space="0" w:color="auto"/>
                <w:bottom w:val="none" w:sz="0" w:space="0" w:color="auto"/>
                <w:right w:val="none" w:sz="0" w:space="0" w:color="auto"/>
              </w:divBdr>
            </w:div>
          </w:divsChild>
        </w:div>
        <w:div w:id="1458261381">
          <w:marLeft w:val="0"/>
          <w:marRight w:val="0"/>
          <w:marTop w:val="0"/>
          <w:marBottom w:val="0"/>
          <w:divBdr>
            <w:top w:val="none" w:sz="0" w:space="0" w:color="auto"/>
            <w:left w:val="none" w:sz="0" w:space="0" w:color="auto"/>
            <w:bottom w:val="none" w:sz="0" w:space="0" w:color="auto"/>
            <w:right w:val="none" w:sz="0" w:space="0" w:color="auto"/>
          </w:divBdr>
          <w:divsChild>
            <w:div w:id="968782228">
              <w:marLeft w:val="0"/>
              <w:marRight w:val="0"/>
              <w:marTop w:val="0"/>
              <w:marBottom w:val="0"/>
              <w:divBdr>
                <w:top w:val="none" w:sz="0" w:space="0" w:color="auto"/>
                <w:left w:val="none" w:sz="0" w:space="0" w:color="auto"/>
                <w:bottom w:val="none" w:sz="0" w:space="0" w:color="auto"/>
                <w:right w:val="none" w:sz="0" w:space="0" w:color="auto"/>
              </w:divBdr>
            </w:div>
          </w:divsChild>
        </w:div>
        <w:div w:id="1494640316">
          <w:marLeft w:val="0"/>
          <w:marRight w:val="0"/>
          <w:marTop w:val="0"/>
          <w:marBottom w:val="0"/>
          <w:divBdr>
            <w:top w:val="none" w:sz="0" w:space="0" w:color="auto"/>
            <w:left w:val="none" w:sz="0" w:space="0" w:color="auto"/>
            <w:bottom w:val="none" w:sz="0" w:space="0" w:color="auto"/>
            <w:right w:val="none" w:sz="0" w:space="0" w:color="auto"/>
          </w:divBdr>
          <w:divsChild>
            <w:div w:id="1755931560">
              <w:marLeft w:val="0"/>
              <w:marRight w:val="0"/>
              <w:marTop w:val="0"/>
              <w:marBottom w:val="0"/>
              <w:divBdr>
                <w:top w:val="none" w:sz="0" w:space="0" w:color="auto"/>
                <w:left w:val="none" w:sz="0" w:space="0" w:color="auto"/>
                <w:bottom w:val="none" w:sz="0" w:space="0" w:color="auto"/>
                <w:right w:val="none" w:sz="0" w:space="0" w:color="auto"/>
              </w:divBdr>
            </w:div>
          </w:divsChild>
        </w:div>
        <w:div w:id="1495874934">
          <w:marLeft w:val="0"/>
          <w:marRight w:val="0"/>
          <w:marTop w:val="0"/>
          <w:marBottom w:val="0"/>
          <w:divBdr>
            <w:top w:val="none" w:sz="0" w:space="0" w:color="auto"/>
            <w:left w:val="none" w:sz="0" w:space="0" w:color="auto"/>
            <w:bottom w:val="none" w:sz="0" w:space="0" w:color="auto"/>
            <w:right w:val="none" w:sz="0" w:space="0" w:color="auto"/>
          </w:divBdr>
          <w:divsChild>
            <w:div w:id="1682124709">
              <w:marLeft w:val="0"/>
              <w:marRight w:val="0"/>
              <w:marTop w:val="0"/>
              <w:marBottom w:val="0"/>
              <w:divBdr>
                <w:top w:val="none" w:sz="0" w:space="0" w:color="auto"/>
                <w:left w:val="none" w:sz="0" w:space="0" w:color="auto"/>
                <w:bottom w:val="none" w:sz="0" w:space="0" w:color="auto"/>
                <w:right w:val="none" w:sz="0" w:space="0" w:color="auto"/>
              </w:divBdr>
            </w:div>
          </w:divsChild>
        </w:div>
        <w:div w:id="1518151601">
          <w:marLeft w:val="0"/>
          <w:marRight w:val="0"/>
          <w:marTop w:val="0"/>
          <w:marBottom w:val="0"/>
          <w:divBdr>
            <w:top w:val="none" w:sz="0" w:space="0" w:color="auto"/>
            <w:left w:val="none" w:sz="0" w:space="0" w:color="auto"/>
            <w:bottom w:val="none" w:sz="0" w:space="0" w:color="auto"/>
            <w:right w:val="none" w:sz="0" w:space="0" w:color="auto"/>
          </w:divBdr>
          <w:divsChild>
            <w:div w:id="1711758455">
              <w:marLeft w:val="0"/>
              <w:marRight w:val="0"/>
              <w:marTop w:val="0"/>
              <w:marBottom w:val="0"/>
              <w:divBdr>
                <w:top w:val="none" w:sz="0" w:space="0" w:color="auto"/>
                <w:left w:val="none" w:sz="0" w:space="0" w:color="auto"/>
                <w:bottom w:val="none" w:sz="0" w:space="0" w:color="auto"/>
                <w:right w:val="none" w:sz="0" w:space="0" w:color="auto"/>
              </w:divBdr>
            </w:div>
          </w:divsChild>
        </w:div>
        <w:div w:id="1520777367">
          <w:marLeft w:val="0"/>
          <w:marRight w:val="0"/>
          <w:marTop w:val="0"/>
          <w:marBottom w:val="0"/>
          <w:divBdr>
            <w:top w:val="none" w:sz="0" w:space="0" w:color="auto"/>
            <w:left w:val="none" w:sz="0" w:space="0" w:color="auto"/>
            <w:bottom w:val="none" w:sz="0" w:space="0" w:color="auto"/>
            <w:right w:val="none" w:sz="0" w:space="0" w:color="auto"/>
          </w:divBdr>
          <w:divsChild>
            <w:div w:id="1699040380">
              <w:marLeft w:val="0"/>
              <w:marRight w:val="0"/>
              <w:marTop w:val="0"/>
              <w:marBottom w:val="0"/>
              <w:divBdr>
                <w:top w:val="none" w:sz="0" w:space="0" w:color="auto"/>
                <w:left w:val="none" w:sz="0" w:space="0" w:color="auto"/>
                <w:bottom w:val="none" w:sz="0" w:space="0" w:color="auto"/>
                <w:right w:val="none" w:sz="0" w:space="0" w:color="auto"/>
              </w:divBdr>
            </w:div>
          </w:divsChild>
        </w:div>
        <w:div w:id="1530027318">
          <w:marLeft w:val="0"/>
          <w:marRight w:val="0"/>
          <w:marTop w:val="0"/>
          <w:marBottom w:val="0"/>
          <w:divBdr>
            <w:top w:val="none" w:sz="0" w:space="0" w:color="auto"/>
            <w:left w:val="none" w:sz="0" w:space="0" w:color="auto"/>
            <w:bottom w:val="none" w:sz="0" w:space="0" w:color="auto"/>
            <w:right w:val="none" w:sz="0" w:space="0" w:color="auto"/>
          </w:divBdr>
          <w:divsChild>
            <w:div w:id="887258567">
              <w:marLeft w:val="0"/>
              <w:marRight w:val="0"/>
              <w:marTop w:val="0"/>
              <w:marBottom w:val="0"/>
              <w:divBdr>
                <w:top w:val="none" w:sz="0" w:space="0" w:color="auto"/>
                <w:left w:val="none" w:sz="0" w:space="0" w:color="auto"/>
                <w:bottom w:val="none" w:sz="0" w:space="0" w:color="auto"/>
                <w:right w:val="none" w:sz="0" w:space="0" w:color="auto"/>
              </w:divBdr>
            </w:div>
          </w:divsChild>
        </w:div>
        <w:div w:id="1584490299">
          <w:marLeft w:val="0"/>
          <w:marRight w:val="0"/>
          <w:marTop w:val="0"/>
          <w:marBottom w:val="0"/>
          <w:divBdr>
            <w:top w:val="none" w:sz="0" w:space="0" w:color="auto"/>
            <w:left w:val="none" w:sz="0" w:space="0" w:color="auto"/>
            <w:bottom w:val="none" w:sz="0" w:space="0" w:color="auto"/>
            <w:right w:val="none" w:sz="0" w:space="0" w:color="auto"/>
          </w:divBdr>
          <w:divsChild>
            <w:div w:id="885022712">
              <w:marLeft w:val="0"/>
              <w:marRight w:val="0"/>
              <w:marTop w:val="0"/>
              <w:marBottom w:val="0"/>
              <w:divBdr>
                <w:top w:val="none" w:sz="0" w:space="0" w:color="auto"/>
                <w:left w:val="none" w:sz="0" w:space="0" w:color="auto"/>
                <w:bottom w:val="none" w:sz="0" w:space="0" w:color="auto"/>
                <w:right w:val="none" w:sz="0" w:space="0" w:color="auto"/>
              </w:divBdr>
            </w:div>
          </w:divsChild>
        </w:div>
        <w:div w:id="1628467345">
          <w:marLeft w:val="0"/>
          <w:marRight w:val="0"/>
          <w:marTop w:val="0"/>
          <w:marBottom w:val="0"/>
          <w:divBdr>
            <w:top w:val="none" w:sz="0" w:space="0" w:color="auto"/>
            <w:left w:val="none" w:sz="0" w:space="0" w:color="auto"/>
            <w:bottom w:val="none" w:sz="0" w:space="0" w:color="auto"/>
            <w:right w:val="none" w:sz="0" w:space="0" w:color="auto"/>
          </w:divBdr>
          <w:divsChild>
            <w:div w:id="662196869">
              <w:marLeft w:val="0"/>
              <w:marRight w:val="0"/>
              <w:marTop w:val="0"/>
              <w:marBottom w:val="0"/>
              <w:divBdr>
                <w:top w:val="none" w:sz="0" w:space="0" w:color="auto"/>
                <w:left w:val="none" w:sz="0" w:space="0" w:color="auto"/>
                <w:bottom w:val="none" w:sz="0" w:space="0" w:color="auto"/>
                <w:right w:val="none" w:sz="0" w:space="0" w:color="auto"/>
              </w:divBdr>
            </w:div>
          </w:divsChild>
        </w:div>
        <w:div w:id="1649555063">
          <w:marLeft w:val="0"/>
          <w:marRight w:val="0"/>
          <w:marTop w:val="0"/>
          <w:marBottom w:val="0"/>
          <w:divBdr>
            <w:top w:val="none" w:sz="0" w:space="0" w:color="auto"/>
            <w:left w:val="none" w:sz="0" w:space="0" w:color="auto"/>
            <w:bottom w:val="none" w:sz="0" w:space="0" w:color="auto"/>
            <w:right w:val="none" w:sz="0" w:space="0" w:color="auto"/>
          </w:divBdr>
          <w:divsChild>
            <w:div w:id="1565993189">
              <w:marLeft w:val="0"/>
              <w:marRight w:val="0"/>
              <w:marTop w:val="0"/>
              <w:marBottom w:val="0"/>
              <w:divBdr>
                <w:top w:val="none" w:sz="0" w:space="0" w:color="auto"/>
                <w:left w:val="none" w:sz="0" w:space="0" w:color="auto"/>
                <w:bottom w:val="none" w:sz="0" w:space="0" w:color="auto"/>
                <w:right w:val="none" w:sz="0" w:space="0" w:color="auto"/>
              </w:divBdr>
            </w:div>
          </w:divsChild>
        </w:div>
        <w:div w:id="1684865252">
          <w:marLeft w:val="0"/>
          <w:marRight w:val="0"/>
          <w:marTop w:val="0"/>
          <w:marBottom w:val="0"/>
          <w:divBdr>
            <w:top w:val="none" w:sz="0" w:space="0" w:color="auto"/>
            <w:left w:val="none" w:sz="0" w:space="0" w:color="auto"/>
            <w:bottom w:val="none" w:sz="0" w:space="0" w:color="auto"/>
            <w:right w:val="none" w:sz="0" w:space="0" w:color="auto"/>
          </w:divBdr>
          <w:divsChild>
            <w:div w:id="1078480777">
              <w:marLeft w:val="0"/>
              <w:marRight w:val="0"/>
              <w:marTop w:val="0"/>
              <w:marBottom w:val="0"/>
              <w:divBdr>
                <w:top w:val="none" w:sz="0" w:space="0" w:color="auto"/>
                <w:left w:val="none" w:sz="0" w:space="0" w:color="auto"/>
                <w:bottom w:val="none" w:sz="0" w:space="0" w:color="auto"/>
                <w:right w:val="none" w:sz="0" w:space="0" w:color="auto"/>
              </w:divBdr>
            </w:div>
          </w:divsChild>
        </w:div>
        <w:div w:id="1709646347">
          <w:marLeft w:val="0"/>
          <w:marRight w:val="0"/>
          <w:marTop w:val="0"/>
          <w:marBottom w:val="0"/>
          <w:divBdr>
            <w:top w:val="none" w:sz="0" w:space="0" w:color="auto"/>
            <w:left w:val="none" w:sz="0" w:space="0" w:color="auto"/>
            <w:bottom w:val="none" w:sz="0" w:space="0" w:color="auto"/>
            <w:right w:val="none" w:sz="0" w:space="0" w:color="auto"/>
          </w:divBdr>
          <w:divsChild>
            <w:div w:id="712391180">
              <w:marLeft w:val="0"/>
              <w:marRight w:val="0"/>
              <w:marTop w:val="0"/>
              <w:marBottom w:val="0"/>
              <w:divBdr>
                <w:top w:val="none" w:sz="0" w:space="0" w:color="auto"/>
                <w:left w:val="none" w:sz="0" w:space="0" w:color="auto"/>
                <w:bottom w:val="none" w:sz="0" w:space="0" w:color="auto"/>
                <w:right w:val="none" w:sz="0" w:space="0" w:color="auto"/>
              </w:divBdr>
            </w:div>
          </w:divsChild>
        </w:div>
        <w:div w:id="1717392595">
          <w:marLeft w:val="0"/>
          <w:marRight w:val="0"/>
          <w:marTop w:val="0"/>
          <w:marBottom w:val="0"/>
          <w:divBdr>
            <w:top w:val="none" w:sz="0" w:space="0" w:color="auto"/>
            <w:left w:val="none" w:sz="0" w:space="0" w:color="auto"/>
            <w:bottom w:val="none" w:sz="0" w:space="0" w:color="auto"/>
            <w:right w:val="none" w:sz="0" w:space="0" w:color="auto"/>
          </w:divBdr>
          <w:divsChild>
            <w:div w:id="352540490">
              <w:marLeft w:val="0"/>
              <w:marRight w:val="0"/>
              <w:marTop w:val="0"/>
              <w:marBottom w:val="0"/>
              <w:divBdr>
                <w:top w:val="none" w:sz="0" w:space="0" w:color="auto"/>
                <w:left w:val="none" w:sz="0" w:space="0" w:color="auto"/>
                <w:bottom w:val="none" w:sz="0" w:space="0" w:color="auto"/>
                <w:right w:val="none" w:sz="0" w:space="0" w:color="auto"/>
              </w:divBdr>
            </w:div>
          </w:divsChild>
        </w:div>
        <w:div w:id="1742603036">
          <w:marLeft w:val="0"/>
          <w:marRight w:val="0"/>
          <w:marTop w:val="0"/>
          <w:marBottom w:val="0"/>
          <w:divBdr>
            <w:top w:val="none" w:sz="0" w:space="0" w:color="auto"/>
            <w:left w:val="none" w:sz="0" w:space="0" w:color="auto"/>
            <w:bottom w:val="none" w:sz="0" w:space="0" w:color="auto"/>
            <w:right w:val="none" w:sz="0" w:space="0" w:color="auto"/>
          </w:divBdr>
          <w:divsChild>
            <w:div w:id="944339582">
              <w:marLeft w:val="0"/>
              <w:marRight w:val="0"/>
              <w:marTop w:val="0"/>
              <w:marBottom w:val="0"/>
              <w:divBdr>
                <w:top w:val="none" w:sz="0" w:space="0" w:color="auto"/>
                <w:left w:val="none" w:sz="0" w:space="0" w:color="auto"/>
                <w:bottom w:val="none" w:sz="0" w:space="0" w:color="auto"/>
                <w:right w:val="none" w:sz="0" w:space="0" w:color="auto"/>
              </w:divBdr>
            </w:div>
          </w:divsChild>
        </w:div>
        <w:div w:id="1798722627">
          <w:marLeft w:val="0"/>
          <w:marRight w:val="0"/>
          <w:marTop w:val="0"/>
          <w:marBottom w:val="0"/>
          <w:divBdr>
            <w:top w:val="none" w:sz="0" w:space="0" w:color="auto"/>
            <w:left w:val="none" w:sz="0" w:space="0" w:color="auto"/>
            <w:bottom w:val="none" w:sz="0" w:space="0" w:color="auto"/>
            <w:right w:val="none" w:sz="0" w:space="0" w:color="auto"/>
          </w:divBdr>
          <w:divsChild>
            <w:div w:id="2004776100">
              <w:marLeft w:val="0"/>
              <w:marRight w:val="0"/>
              <w:marTop w:val="0"/>
              <w:marBottom w:val="0"/>
              <w:divBdr>
                <w:top w:val="none" w:sz="0" w:space="0" w:color="auto"/>
                <w:left w:val="none" w:sz="0" w:space="0" w:color="auto"/>
                <w:bottom w:val="none" w:sz="0" w:space="0" w:color="auto"/>
                <w:right w:val="none" w:sz="0" w:space="0" w:color="auto"/>
              </w:divBdr>
            </w:div>
          </w:divsChild>
        </w:div>
        <w:div w:id="1806312305">
          <w:marLeft w:val="0"/>
          <w:marRight w:val="0"/>
          <w:marTop w:val="0"/>
          <w:marBottom w:val="0"/>
          <w:divBdr>
            <w:top w:val="none" w:sz="0" w:space="0" w:color="auto"/>
            <w:left w:val="none" w:sz="0" w:space="0" w:color="auto"/>
            <w:bottom w:val="none" w:sz="0" w:space="0" w:color="auto"/>
            <w:right w:val="none" w:sz="0" w:space="0" w:color="auto"/>
          </w:divBdr>
          <w:divsChild>
            <w:div w:id="1098133003">
              <w:marLeft w:val="0"/>
              <w:marRight w:val="0"/>
              <w:marTop w:val="0"/>
              <w:marBottom w:val="0"/>
              <w:divBdr>
                <w:top w:val="none" w:sz="0" w:space="0" w:color="auto"/>
                <w:left w:val="none" w:sz="0" w:space="0" w:color="auto"/>
                <w:bottom w:val="none" w:sz="0" w:space="0" w:color="auto"/>
                <w:right w:val="none" w:sz="0" w:space="0" w:color="auto"/>
              </w:divBdr>
            </w:div>
          </w:divsChild>
        </w:div>
        <w:div w:id="1875995735">
          <w:marLeft w:val="0"/>
          <w:marRight w:val="0"/>
          <w:marTop w:val="0"/>
          <w:marBottom w:val="0"/>
          <w:divBdr>
            <w:top w:val="none" w:sz="0" w:space="0" w:color="auto"/>
            <w:left w:val="none" w:sz="0" w:space="0" w:color="auto"/>
            <w:bottom w:val="none" w:sz="0" w:space="0" w:color="auto"/>
            <w:right w:val="none" w:sz="0" w:space="0" w:color="auto"/>
          </w:divBdr>
          <w:divsChild>
            <w:div w:id="1084036214">
              <w:marLeft w:val="0"/>
              <w:marRight w:val="0"/>
              <w:marTop w:val="0"/>
              <w:marBottom w:val="0"/>
              <w:divBdr>
                <w:top w:val="none" w:sz="0" w:space="0" w:color="auto"/>
                <w:left w:val="none" w:sz="0" w:space="0" w:color="auto"/>
                <w:bottom w:val="none" w:sz="0" w:space="0" w:color="auto"/>
                <w:right w:val="none" w:sz="0" w:space="0" w:color="auto"/>
              </w:divBdr>
            </w:div>
          </w:divsChild>
        </w:div>
        <w:div w:id="1889143536">
          <w:marLeft w:val="0"/>
          <w:marRight w:val="0"/>
          <w:marTop w:val="0"/>
          <w:marBottom w:val="0"/>
          <w:divBdr>
            <w:top w:val="none" w:sz="0" w:space="0" w:color="auto"/>
            <w:left w:val="none" w:sz="0" w:space="0" w:color="auto"/>
            <w:bottom w:val="none" w:sz="0" w:space="0" w:color="auto"/>
            <w:right w:val="none" w:sz="0" w:space="0" w:color="auto"/>
          </w:divBdr>
          <w:divsChild>
            <w:div w:id="1000741766">
              <w:marLeft w:val="0"/>
              <w:marRight w:val="0"/>
              <w:marTop w:val="0"/>
              <w:marBottom w:val="0"/>
              <w:divBdr>
                <w:top w:val="none" w:sz="0" w:space="0" w:color="auto"/>
                <w:left w:val="none" w:sz="0" w:space="0" w:color="auto"/>
                <w:bottom w:val="none" w:sz="0" w:space="0" w:color="auto"/>
                <w:right w:val="none" w:sz="0" w:space="0" w:color="auto"/>
              </w:divBdr>
            </w:div>
          </w:divsChild>
        </w:div>
        <w:div w:id="1927376436">
          <w:marLeft w:val="0"/>
          <w:marRight w:val="0"/>
          <w:marTop w:val="0"/>
          <w:marBottom w:val="0"/>
          <w:divBdr>
            <w:top w:val="none" w:sz="0" w:space="0" w:color="auto"/>
            <w:left w:val="none" w:sz="0" w:space="0" w:color="auto"/>
            <w:bottom w:val="none" w:sz="0" w:space="0" w:color="auto"/>
            <w:right w:val="none" w:sz="0" w:space="0" w:color="auto"/>
          </w:divBdr>
          <w:divsChild>
            <w:div w:id="1842695463">
              <w:marLeft w:val="0"/>
              <w:marRight w:val="0"/>
              <w:marTop w:val="0"/>
              <w:marBottom w:val="0"/>
              <w:divBdr>
                <w:top w:val="none" w:sz="0" w:space="0" w:color="auto"/>
                <w:left w:val="none" w:sz="0" w:space="0" w:color="auto"/>
                <w:bottom w:val="none" w:sz="0" w:space="0" w:color="auto"/>
                <w:right w:val="none" w:sz="0" w:space="0" w:color="auto"/>
              </w:divBdr>
            </w:div>
          </w:divsChild>
        </w:div>
        <w:div w:id="1928683486">
          <w:marLeft w:val="0"/>
          <w:marRight w:val="0"/>
          <w:marTop w:val="0"/>
          <w:marBottom w:val="0"/>
          <w:divBdr>
            <w:top w:val="none" w:sz="0" w:space="0" w:color="auto"/>
            <w:left w:val="none" w:sz="0" w:space="0" w:color="auto"/>
            <w:bottom w:val="none" w:sz="0" w:space="0" w:color="auto"/>
            <w:right w:val="none" w:sz="0" w:space="0" w:color="auto"/>
          </w:divBdr>
          <w:divsChild>
            <w:div w:id="1147092319">
              <w:marLeft w:val="0"/>
              <w:marRight w:val="0"/>
              <w:marTop w:val="0"/>
              <w:marBottom w:val="0"/>
              <w:divBdr>
                <w:top w:val="none" w:sz="0" w:space="0" w:color="auto"/>
                <w:left w:val="none" w:sz="0" w:space="0" w:color="auto"/>
                <w:bottom w:val="none" w:sz="0" w:space="0" w:color="auto"/>
                <w:right w:val="none" w:sz="0" w:space="0" w:color="auto"/>
              </w:divBdr>
            </w:div>
          </w:divsChild>
        </w:div>
        <w:div w:id="1954705545">
          <w:marLeft w:val="0"/>
          <w:marRight w:val="0"/>
          <w:marTop w:val="0"/>
          <w:marBottom w:val="0"/>
          <w:divBdr>
            <w:top w:val="none" w:sz="0" w:space="0" w:color="auto"/>
            <w:left w:val="none" w:sz="0" w:space="0" w:color="auto"/>
            <w:bottom w:val="none" w:sz="0" w:space="0" w:color="auto"/>
            <w:right w:val="none" w:sz="0" w:space="0" w:color="auto"/>
          </w:divBdr>
          <w:divsChild>
            <w:div w:id="1882866679">
              <w:marLeft w:val="0"/>
              <w:marRight w:val="0"/>
              <w:marTop w:val="0"/>
              <w:marBottom w:val="0"/>
              <w:divBdr>
                <w:top w:val="none" w:sz="0" w:space="0" w:color="auto"/>
                <w:left w:val="none" w:sz="0" w:space="0" w:color="auto"/>
                <w:bottom w:val="none" w:sz="0" w:space="0" w:color="auto"/>
                <w:right w:val="none" w:sz="0" w:space="0" w:color="auto"/>
              </w:divBdr>
            </w:div>
          </w:divsChild>
        </w:div>
        <w:div w:id="1985617501">
          <w:marLeft w:val="0"/>
          <w:marRight w:val="0"/>
          <w:marTop w:val="0"/>
          <w:marBottom w:val="0"/>
          <w:divBdr>
            <w:top w:val="none" w:sz="0" w:space="0" w:color="auto"/>
            <w:left w:val="none" w:sz="0" w:space="0" w:color="auto"/>
            <w:bottom w:val="none" w:sz="0" w:space="0" w:color="auto"/>
            <w:right w:val="none" w:sz="0" w:space="0" w:color="auto"/>
          </w:divBdr>
          <w:divsChild>
            <w:div w:id="1565989216">
              <w:marLeft w:val="0"/>
              <w:marRight w:val="0"/>
              <w:marTop w:val="0"/>
              <w:marBottom w:val="0"/>
              <w:divBdr>
                <w:top w:val="none" w:sz="0" w:space="0" w:color="auto"/>
                <w:left w:val="none" w:sz="0" w:space="0" w:color="auto"/>
                <w:bottom w:val="none" w:sz="0" w:space="0" w:color="auto"/>
                <w:right w:val="none" w:sz="0" w:space="0" w:color="auto"/>
              </w:divBdr>
            </w:div>
          </w:divsChild>
        </w:div>
        <w:div w:id="2002541790">
          <w:marLeft w:val="0"/>
          <w:marRight w:val="0"/>
          <w:marTop w:val="0"/>
          <w:marBottom w:val="0"/>
          <w:divBdr>
            <w:top w:val="none" w:sz="0" w:space="0" w:color="auto"/>
            <w:left w:val="none" w:sz="0" w:space="0" w:color="auto"/>
            <w:bottom w:val="none" w:sz="0" w:space="0" w:color="auto"/>
            <w:right w:val="none" w:sz="0" w:space="0" w:color="auto"/>
          </w:divBdr>
          <w:divsChild>
            <w:div w:id="870538026">
              <w:marLeft w:val="0"/>
              <w:marRight w:val="0"/>
              <w:marTop w:val="0"/>
              <w:marBottom w:val="0"/>
              <w:divBdr>
                <w:top w:val="none" w:sz="0" w:space="0" w:color="auto"/>
                <w:left w:val="none" w:sz="0" w:space="0" w:color="auto"/>
                <w:bottom w:val="none" w:sz="0" w:space="0" w:color="auto"/>
                <w:right w:val="none" w:sz="0" w:space="0" w:color="auto"/>
              </w:divBdr>
            </w:div>
          </w:divsChild>
        </w:div>
        <w:div w:id="2034190196">
          <w:marLeft w:val="0"/>
          <w:marRight w:val="0"/>
          <w:marTop w:val="0"/>
          <w:marBottom w:val="0"/>
          <w:divBdr>
            <w:top w:val="none" w:sz="0" w:space="0" w:color="auto"/>
            <w:left w:val="none" w:sz="0" w:space="0" w:color="auto"/>
            <w:bottom w:val="none" w:sz="0" w:space="0" w:color="auto"/>
            <w:right w:val="none" w:sz="0" w:space="0" w:color="auto"/>
          </w:divBdr>
          <w:divsChild>
            <w:div w:id="2111045678">
              <w:marLeft w:val="0"/>
              <w:marRight w:val="0"/>
              <w:marTop w:val="0"/>
              <w:marBottom w:val="0"/>
              <w:divBdr>
                <w:top w:val="none" w:sz="0" w:space="0" w:color="auto"/>
                <w:left w:val="none" w:sz="0" w:space="0" w:color="auto"/>
                <w:bottom w:val="none" w:sz="0" w:space="0" w:color="auto"/>
                <w:right w:val="none" w:sz="0" w:space="0" w:color="auto"/>
              </w:divBdr>
            </w:div>
          </w:divsChild>
        </w:div>
        <w:div w:id="2070494511">
          <w:marLeft w:val="0"/>
          <w:marRight w:val="0"/>
          <w:marTop w:val="0"/>
          <w:marBottom w:val="0"/>
          <w:divBdr>
            <w:top w:val="none" w:sz="0" w:space="0" w:color="auto"/>
            <w:left w:val="none" w:sz="0" w:space="0" w:color="auto"/>
            <w:bottom w:val="none" w:sz="0" w:space="0" w:color="auto"/>
            <w:right w:val="none" w:sz="0" w:space="0" w:color="auto"/>
          </w:divBdr>
          <w:divsChild>
            <w:div w:id="2756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6983">
      <w:bodyDiv w:val="1"/>
      <w:marLeft w:val="0"/>
      <w:marRight w:val="0"/>
      <w:marTop w:val="0"/>
      <w:marBottom w:val="0"/>
      <w:divBdr>
        <w:top w:val="none" w:sz="0" w:space="0" w:color="auto"/>
        <w:left w:val="none" w:sz="0" w:space="0" w:color="auto"/>
        <w:bottom w:val="none" w:sz="0" w:space="0" w:color="auto"/>
        <w:right w:val="none" w:sz="0" w:space="0" w:color="auto"/>
      </w:divBdr>
      <w:divsChild>
        <w:div w:id="911700753">
          <w:marLeft w:val="0"/>
          <w:marRight w:val="0"/>
          <w:marTop w:val="0"/>
          <w:marBottom w:val="0"/>
          <w:divBdr>
            <w:top w:val="none" w:sz="0" w:space="0" w:color="auto"/>
            <w:left w:val="none" w:sz="0" w:space="0" w:color="auto"/>
            <w:bottom w:val="none" w:sz="0" w:space="0" w:color="auto"/>
            <w:right w:val="none" w:sz="0" w:space="0" w:color="auto"/>
          </w:divBdr>
          <w:divsChild>
            <w:div w:id="2034381916">
              <w:marLeft w:val="0"/>
              <w:marRight w:val="0"/>
              <w:marTop w:val="0"/>
              <w:marBottom w:val="0"/>
              <w:divBdr>
                <w:top w:val="none" w:sz="0" w:space="0" w:color="auto"/>
                <w:left w:val="none" w:sz="0" w:space="0" w:color="auto"/>
                <w:bottom w:val="none" w:sz="0" w:space="0" w:color="auto"/>
                <w:right w:val="none" w:sz="0" w:space="0" w:color="auto"/>
              </w:divBdr>
            </w:div>
          </w:divsChild>
        </w:div>
        <w:div w:id="1062100222">
          <w:marLeft w:val="0"/>
          <w:marRight w:val="0"/>
          <w:marTop w:val="0"/>
          <w:marBottom w:val="0"/>
          <w:divBdr>
            <w:top w:val="none" w:sz="0" w:space="0" w:color="auto"/>
            <w:left w:val="none" w:sz="0" w:space="0" w:color="auto"/>
            <w:bottom w:val="none" w:sz="0" w:space="0" w:color="auto"/>
            <w:right w:val="none" w:sz="0" w:space="0" w:color="auto"/>
          </w:divBdr>
          <w:divsChild>
            <w:div w:id="984168303">
              <w:marLeft w:val="0"/>
              <w:marRight w:val="0"/>
              <w:marTop w:val="0"/>
              <w:marBottom w:val="0"/>
              <w:divBdr>
                <w:top w:val="none" w:sz="0" w:space="0" w:color="auto"/>
                <w:left w:val="none" w:sz="0" w:space="0" w:color="auto"/>
                <w:bottom w:val="none" w:sz="0" w:space="0" w:color="auto"/>
                <w:right w:val="none" w:sz="0" w:space="0" w:color="auto"/>
              </w:divBdr>
            </w:div>
            <w:div w:id="1195651614">
              <w:marLeft w:val="0"/>
              <w:marRight w:val="0"/>
              <w:marTop w:val="0"/>
              <w:marBottom w:val="0"/>
              <w:divBdr>
                <w:top w:val="none" w:sz="0" w:space="0" w:color="auto"/>
                <w:left w:val="none" w:sz="0" w:space="0" w:color="auto"/>
                <w:bottom w:val="none" w:sz="0" w:space="0" w:color="auto"/>
                <w:right w:val="none" w:sz="0" w:space="0" w:color="auto"/>
              </w:divBdr>
            </w:div>
          </w:divsChild>
        </w:div>
        <w:div w:id="1296570288">
          <w:marLeft w:val="0"/>
          <w:marRight w:val="0"/>
          <w:marTop w:val="0"/>
          <w:marBottom w:val="0"/>
          <w:divBdr>
            <w:top w:val="none" w:sz="0" w:space="0" w:color="auto"/>
            <w:left w:val="none" w:sz="0" w:space="0" w:color="auto"/>
            <w:bottom w:val="none" w:sz="0" w:space="0" w:color="auto"/>
            <w:right w:val="none" w:sz="0" w:space="0" w:color="auto"/>
          </w:divBdr>
          <w:divsChild>
            <w:div w:id="375467520">
              <w:marLeft w:val="0"/>
              <w:marRight w:val="0"/>
              <w:marTop w:val="0"/>
              <w:marBottom w:val="0"/>
              <w:divBdr>
                <w:top w:val="none" w:sz="0" w:space="0" w:color="auto"/>
                <w:left w:val="none" w:sz="0" w:space="0" w:color="auto"/>
                <w:bottom w:val="none" w:sz="0" w:space="0" w:color="auto"/>
                <w:right w:val="none" w:sz="0" w:space="0" w:color="auto"/>
              </w:divBdr>
            </w:div>
          </w:divsChild>
        </w:div>
        <w:div w:id="1549293857">
          <w:marLeft w:val="0"/>
          <w:marRight w:val="0"/>
          <w:marTop w:val="0"/>
          <w:marBottom w:val="0"/>
          <w:divBdr>
            <w:top w:val="none" w:sz="0" w:space="0" w:color="auto"/>
            <w:left w:val="none" w:sz="0" w:space="0" w:color="auto"/>
            <w:bottom w:val="none" w:sz="0" w:space="0" w:color="auto"/>
            <w:right w:val="none" w:sz="0" w:space="0" w:color="auto"/>
          </w:divBdr>
          <w:divsChild>
            <w:div w:id="1112633631">
              <w:marLeft w:val="0"/>
              <w:marRight w:val="0"/>
              <w:marTop w:val="0"/>
              <w:marBottom w:val="0"/>
              <w:divBdr>
                <w:top w:val="none" w:sz="0" w:space="0" w:color="auto"/>
                <w:left w:val="none" w:sz="0" w:space="0" w:color="auto"/>
                <w:bottom w:val="none" w:sz="0" w:space="0" w:color="auto"/>
                <w:right w:val="none" w:sz="0" w:space="0" w:color="auto"/>
              </w:divBdr>
            </w:div>
            <w:div w:id="1813016459">
              <w:marLeft w:val="0"/>
              <w:marRight w:val="0"/>
              <w:marTop w:val="0"/>
              <w:marBottom w:val="0"/>
              <w:divBdr>
                <w:top w:val="none" w:sz="0" w:space="0" w:color="auto"/>
                <w:left w:val="none" w:sz="0" w:space="0" w:color="auto"/>
                <w:bottom w:val="none" w:sz="0" w:space="0" w:color="auto"/>
                <w:right w:val="none" w:sz="0" w:space="0" w:color="auto"/>
              </w:divBdr>
            </w:div>
          </w:divsChild>
        </w:div>
        <w:div w:id="2092922394">
          <w:marLeft w:val="0"/>
          <w:marRight w:val="0"/>
          <w:marTop w:val="0"/>
          <w:marBottom w:val="0"/>
          <w:divBdr>
            <w:top w:val="none" w:sz="0" w:space="0" w:color="auto"/>
            <w:left w:val="none" w:sz="0" w:space="0" w:color="auto"/>
            <w:bottom w:val="none" w:sz="0" w:space="0" w:color="auto"/>
            <w:right w:val="none" w:sz="0" w:space="0" w:color="auto"/>
          </w:divBdr>
          <w:divsChild>
            <w:div w:id="1418139336">
              <w:marLeft w:val="0"/>
              <w:marRight w:val="0"/>
              <w:marTop w:val="0"/>
              <w:marBottom w:val="0"/>
              <w:divBdr>
                <w:top w:val="none" w:sz="0" w:space="0" w:color="auto"/>
                <w:left w:val="none" w:sz="0" w:space="0" w:color="auto"/>
                <w:bottom w:val="none" w:sz="0" w:space="0" w:color="auto"/>
                <w:right w:val="none" w:sz="0" w:space="0" w:color="auto"/>
              </w:divBdr>
            </w:div>
          </w:divsChild>
        </w:div>
        <w:div w:id="2118481897">
          <w:marLeft w:val="0"/>
          <w:marRight w:val="0"/>
          <w:marTop w:val="0"/>
          <w:marBottom w:val="0"/>
          <w:divBdr>
            <w:top w:val="none" w:sz="0" w:space="0" w:color="auto"/>
            <w:left w:val="none" w:sz="0" w:space="0" w:color="auto"/>
            <w:bottom w:val="none" w:sz="0" w:space="0" w:color="auto"/>
            <w:right w:val="none" w:sz="0" w:space="0" w:color="auto"/>
          </w:divBdr>
          <w:divsChild>
            <w:div w:id="19291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7849">
      <w:bodyDiv w:val="1"/>
      <w:marLeft w:val="0"/>
      <w:marRight w:val="0"/>
      <w:marTop w:val="0"/>
      <w:marBottom w:val="0"/>
      <w:divBdr>
        <w:top w:val="none" w:sz="0" w:space="0" w:color="auto"/>
        <w:left w:val="none" w:sz="0" w:space="0" w:color="auto"/>
        <w:bottom w:val="none" w:sz="0" w:space="0" w:color="auto"/>
        <w:right w:val="none" w:sz="0" w:space="0" w:color="auto"/>
      </w:divBdr>
      <w:divsChild>
        <w:div w:id="16347020">
          <w:marLeft w:val="0"/>
          <w:marRight w:val="0"/>
          <w:marTop w:val="0"/>
          <w:marBottom w:val="0"/>
          <w:divBdr>
            <w:top w:val="none" w:sz="0" w:space="0" w:color="auto"/>
            <w:left w:val="none" w:sz="0" w:space="0" w:color="auto"/>
            <w:bottom w:val="none" w:sz="0" w:space="0" w:color="auto"/>
            <w:right w:val="none" w:sz="0" w:space="0" w:color="auto"/>
          </w:divBdr>
          <w:divsChild>
            <w:div w:id="328674023">
              <w:marLeft w:val="0"/>
              <w:marRight w:val="0"/>
              <w:marTop w:val="0"/>
              <w:marBottom w:val="0"/>
              <w:divBdr>
                <w:top w:val="none" w:sz="0" w:space="0" w:color="auto"/>
                <w:left w:val="none" w:sz="0" w:space="0" w:color="auto"/>
                <w:bottom w:val="none" w:sz="0" w:space="0" w:color="auto"/>
                <w:right w:val="none" w:sz="0" w:space="0" w:color="auto"/>
              </w:divBdr>
            </w:div>
          </w:divsChild>
        </w:div>
        <w:div w:id="43919311">
          <w:marLeft w:val="0"/>
          <w:marRight w:val="0"/>
          <w:marTop w:val="0"/>
          <w:marBottom w:val="0"/>
          <w:divBdr>
            <w:top w:val="none" w:sz="0" w:space="0" w:color="auto"/>
            <w:left w:val="none" w:sz="0" w:space="0" w:color="auto"/>
            <w:bottom w:val="none" w:sz="0" w:space="0" w:color="auto"/>
            <w:right w:val="none" w:sz="0" w:space="0" w:color="auto"/>
          </w:divBdr>
          <w:divsChild>
            <w:div w:id="64954454">
              <w:marLeft w:val="0"/>
              <w:marRight w:val="0"/>
              <w:marTop w:val="0"/>
              <w:marBottom w:val="0"/>
              <w:divBdr>
                <w:top w:val="none" w:sz="0" w:space="0" w:color="auto"/>
                <w:left w:val="none" w:sz="0" w:space="0" w:color="auto"/>
                <w:bottom w:val="none" w:sz="0" w:space="0" w:color="auto"/>
                <w:right w:val="none" w:sz="0" w:space="0" w:color="auto"/>
              </w:divBdr>
            </w:div>
            <w:div w:id="677805635">
              <w:marLeft w:val="0"/>
              <w:marRight w:val="0"/>
              <w:marTop w:val="0"/>
              <w:marBottom w:val="0"/>
              <w:divBdr>
                <w:top w:val="none" w:sz="0" w:space="0" w:color="auto"/>
                <w:left w:val="none" w:sz="0" w:space="0" w:color="auto"/>
                <w:bottom w:val="none" w:sz="0" w:space="0" w:color="auto"/>
                <w:right w:val="none" w:sz="0" w:space="0" w:color="auto"/>
              </w:divBdr>
            </w:div>
            <w:div w:id="1594045251">
              <w:marLeft w:val="0"/>
              <w:marRight w:val="0"/>
              <w:marTop w:val="0"/>
              <w:marBottom w:val="0"/>
              <w:divBdr>
                <w:top w:val="none" w:sz="0" w:space="0" w:color="auto"/>
                <w:left w:val="none" w:sz="0" w:space="0" w:color="auto"/>
                <w:bottom w:val="none" w:sz="0" w:space="0" w:color="auto"/>
                <w:right w:val="none" w:sz="0" w:space="0" w:color="auto"/>
              </w:divBdr>
            </w:div>
          </w:divsChild>
        </w:div>
        <w:div w:id="58673530">
          <w:marLeft w:val="0"/>
          <w:marRight w:val="0"/>
          <w:marTop w:val="0"/>
          <w:marBottom w:val="0"/>
          <w:divBdr>
            <w:top w:val="none" w:sz="0" w:space="0" w:color="auto"/>
            <w:left w:val="none" w:sz="0" w:space="0" w:color="auto"/>
            <w:bottom w:val="none" w:sz="0" w:space="0" w:color="auto"/>
            <w:right w:val="none" w:sz="0" w:space="0" w:color="auto"/>
          </w:divBdr>
          <w:divsChild>
            <w:div w:id="1592817259">
              <w:marLeft w:val="0"/>
              <w:marRight w:val="0"/>
              <w:marTop w:val="0"/>
              <w:marBottom w:val="0"/>
              <w:divBdr>
                <w:top w:val="none" w:sz="0" w:space="0" w:color="auto"/>
                <w:left w:val="none" w:sz="0" w:space="0" w:color="auto"/>
                <w:bottom w:val="none" w:sz="0" w:space="0" w:color="auto"/>
                <w:right w:val="none" w:sz="0" w:space="0" w:color="auto"/>
              </w:divBdr>
            </w:div>
          </w:divsChild>
        </w:div>
        <w:div w:id="68891888">
          <w:marLeft w:val="0"/>
          <w:marRight w:val="0"/>
          <w:marTop w:val="0"/>
          <w:marBottom w:val="0"/>
          <w:divBdr>
            <w:top w:val="none" w:sz="0" w:space="0" w:color="auto"/>
            <w:left w:val="none" w:sz="0" w:space="0" w:color="auto"/>
            <w:bottom w:val="none" w:sz="0" w:space="0" w:color="auto"/>
            <w:right w:val="none" w:sz="0" w:space="0" w:color="auto"/>
          </w:divBdr>
          <w:divsChild>
            <w:div w:id="279577450">
              <w:marLeft w:val="0"/>
              <w:marRight w:val="0"/>
              <w:marTop w:val="0"/>
              <w:marBottom w:val="0"/>
              <w:divBdr>
                <w:top w:val="none" w:sz="0" w:space="0" w:color="auto"/>
                <w:left w:val="none" w:sz="0" w:space="0" w:color="auto"/>
                <w:bottom w:val="none" w:sz="0" w:space="0" w:color="auto"/>
                <w:right w:val="none" w:sz="0" w:space="0" w:color="auto"/>
              </w:divBdr>
            </w:div>
          </w:divsChild>
        </w:div>
        <w:div w:id="76482441">
          <w:marLeft w:val="0"/>
          <w:marRight w:val="0"/>
          <w:marTop w:val="0"/>
          <w:marBottom w:val="0"/>
          <w:divBdr>
            <w:top w:val="none" w:sz="0" w:space="0" w:color="auto"/>
            <w:left w:val="none" w:sz="0" w:space="0" w:color="auto"/>
            <w:bottom w:val="none" w:sz="0" w:space="0" w:color="auto"/>
            <w:right w:val="none" w:sz="0" w:space="0" w:color="auto"/>
          </w:divBdr>
          <w:divsChild>
            <w:div w:id="1798638649">
              <w:marLeft w:val="0"/>
              <w:marRight w:val="0"/>
              <w:marTop w:val="0"/>
              <w:marBottom w:val="0"/>
              <w:divBdr>
                <w:top w:val="none" w:sz="0" w:space="0" w:color="auto"/>
                <w:left w:val="none" w:sz="0" w:space="0" w:color="auto"/>
                <w:bottom w:val="none" w:sz="0" w:space="0" w:color="auto"/>
                <w:right w:val="none" w:sz="0" w:space="0" w:color="auto"/>
              </w:divBdr>
            </w:div>
          </w:divsChild>
        </w:div>
        <w:div w:id="76752489">
          <w:marLeft w:val="0"/>
          <w:marRight w:val="0"/>
          <w:marTop w:val="0"/>
          <w:marBottom w:val="0"/>
          <w:divBdr>
            <w:top w:val="none" w:sz="0" w:space="0" w:color="auto"/>
            <w:left w:val="none" w:sz="0" w:space="0" w:color="auto"/>
            <w:bottom w:val="none" w:sz="0" w:space="0" w:color="auto"/>
            <w:right w:val="none" w:sz="0" w:space="0" w:color="auto"/>
          </w:divBdr>
          <w:divsChild>
            <w:div w:id="1553492699">
              <w:marLeft w:val="0"/>
              <w:marRight w:val="0"/>
              <w:marTop w:val="0"/>
              <w:marBottom w:val="0"/>
              <w:divBdr>
                <w:top w:val="none" w:sz="0" w:space="0" w:color="auto"/>
                <w:left w:val="none" w:sz="0" w:space="0" w:color="auto"/>
                <w:bottom w:val="none" w:sz="0" w:space="0" w:color="auto"/>
                <w:right w:val="none" w:sz="0" w:space="0" w:color="auto"/>
              </w:divBdr>
            </w:div>
          </w:divsChild>
        </w:div>
        <w:div w:id="89470941">
          <w:marLeft w:val="0"/>
          <w:marRight w:val="0"/>
          <w:marTop w:val="0"/>
          <w:marBottom w:val="0"/>
          <w:divBdr>
            <w:top w:val="none" w:sz="0" w:space="0" w:color="auto"/>
            <w:left w:val="none" w:sz="0" w:space="0" w:color="auto"/>
            <w:bottom w:val="none" w:sz="0" w:space="0" w:color="auto"/>
            <w:right w:val="none" w:sz="0" w:space="0" w:color="auto"/>
          </w:divBdr>
          <w:divsChild>
            <w:div w:id="247543785">
              <w:marLeft w:val="0"/>
              <w:marRight w:val="0"/>
              <w:marTop w:val="0"/>
              <w:marBottom w:val="0"/>
              <w:divBdr>
                <w:top w:val="none" w:sz="0" w:space="0" w:color="auto"/>
                <w:left w:val="none" w:sz="0" w:space="0" w:color="auto"/>
                <w:bottom w:val="none" w:sz="0" w:space="0" w:color="auto"/>
                <w:right w:val="none" w:sz="0" w:space="0" w:color="auto"/>
              </w:divBdr>
            </w:div>
          </w:divsChild>
        </w:div>
        <w:div w:id="97256120">
          <w:marLeft w:val="0"/>
          <w:marRight w:val="0"/>
          <w:marTop w:val="0"/>
          <w:marBottom w:val="0"/>
          <w:divBdr>
            <w:top w:val="none" w:sz="0" w:space="0" w:color="auto"/>
            <w:left w:val="none" w:sz="0" w:space="0" w:color="auto"/>
            <w:bottom w:val="none" w:sz="0" w:space="0" w:color="auto"/>
            <w:right w:val="none" w:sz="0" w:space="0" w:color="auto"/>
          </w:divBdr>
          <w:divsChild>
            <w:div w:id="1651909214">
              <w:marLeft w:val="0"/>
              <w:marRight w:val="0"/>
              <w:marTop w:val="0"/>
              <w:marBottom w:val="0"/>
              <w:divBdr>
                <w:top w:val="none" w:sz="0" w:space="0" w:color="auto"/>
                <w:left w:val="none" w:sz="0" w:space="0" w:color="auto"/>
                <w:bottom w:val="none" w:sz="0" w:space="0" w:color="auto"/>
                <w:right w:val="none" w:sz="0" w:space="0" w:color="auto"/>
              </w:divBdr>
            </w:div>
          </w:divsChild>
        </w:div>
        <w:div w:id="128937796">
          <w:marLeft w:val="0"/>
          <w:marRight w:val="0"/>
          <w:marTop w:val="0"/>
          <w:marBottom w:val="0"/>
          <w:divBdr>
            <w:top w:val="none" w:sz="0" w:space="0" w:color="auto"/>
            <w:left w:val="none" w:sz="0" w:space="0" w:color="auto"/>
            <w:bottom w:val="none" w:sz="0" w:space="0" w:color="auto"/>
            <w:right w:val="none" w:sz="0" w:space="0" w:color="auto"/>
          </w:divBdr>
          <w:divsChild>
            <w:div w:id="418479920">
              <w:marLeft w:val="0"/>
              <w:marRight w:val="0"/>
              <w:marTop w:val="0"/>
              <w:marBottom w:val="0"/>
              <w:divBdr>
                <w:top w:val="none" w:sz="0" w:space="0" w:color="auto"/>
                <w:left w:val="none" w:sz="0" w:space="0" w:color="auto"/>
                <w:bottom w:val="none" w:sz="0" w:space="0" w:color="auto"/>
                <w:right w:val="none" w:sz="0" w:space="0" w:color="auto"/>
              </w:divBdr>
            </w:div>
          </w:divsChild>
        </w:div>
        <w:div w:id="160970955">
          <w:marLeft w:val="0"/>
          <w:marRight w:val="0"/>
          <w:marTop w:val="0"/>
          <w:marBottom w:val="0"/>
          <w:divBdr>
            <w:top w:val="none" w:sz="0" w:space="0" w:color="auto"/>
            <w:left w:val="none" w:sz="0" w:space="0" w:color="auto"/>
            <w:bottom w:val="none" w:sz="0" w:space="0" w:color="auto"/>
            <w:right w:val="none" w:sz="0" w:space="0" w:color="auto"/>
          </w:divBdr>
          <w:divsChild>
            <w:div w:id="523440890">
              <w:marLeft w:val="0"/>
              <w:marRight w:val="0"/>
              <w:marTop w:val="0"/>
              <w:marBottom w:val="0"/>
              <w:divBdr>
                <w:top w:val="none" w:sz="0" w:space="0" w:color="auto"/>
                <w:left w:val="none" w:sz="0" w:space="0" w:color="auto"/>
                <w:bottom w:val="none" w:sz="0" w:space="0" w:color="auto"/>
                <w:right w:val="none" w:sz="0" w:space="0" w:color="auto"/>
              </w:divBdr>
            </w:div>
          </w:divsChild>
        </w:div>
        <w:div w:id="169492266">
          <w:marLeft w:val="0"/>
          <w:marRight w:val="0"/>
          <w:marTop w:val="0"/>
          <w:marBottom w:val="0"/>
          <w:divBdr>
            <w:top w:val="none" w:sz="0" w:space="0" w:color="auto"/>
            <w:left w:val="none" w:sz="0" w:space="0" w:color="auto"/>
            <w:bottom w:val="none" w:sz="0" w:space="0" w:color="auto"/>
            <w:right w:val="none" w:sz="0" w:space="0" w:color="auto"/>
          </w:divBdr>
          <w:divsChild>
            <w:div w:id="673144172">
              <w:marLeft w:val="0"/>
              <w:marRight w:val="0"/>
              <w:marTop w:val="0"/>
              <w:marBottom w:val="0"/>
              <w:divBdr>
                <w:top w:val="none" w:sz="0" w:space="0" w:color="auto"/>
                <w:left w:val="none" w:sz="0" w:space="0" w:color="auto"/>
                <w:bottom w:val="none" w:sz="0" w:space="0" w:color="auto"/>
                <w:right w:val="none" w:sz="0" w:space="0" w:color="auto"/>
              </w:divBdr>
            </w:div>
          </w:divsChild>
        </w:div>
        <w:div w:id="179901111">
          <w:marLeft w:val="0"/>
          <w:marRight w:val="0"/>
          <w:marTop w:val="0"/>
          <w:marBottom w:val="0"/>
          <w:divBdr>
            <w:top w:val="none" w:sz="0" w:space="0" w:color="auto"/>
            <w:left w:val="none" w:sz="0" w:space="0" w:color="auto"/>
            <w:bottom w:val="none" w:sz="0" w:space="0" w:color="auto"/>
            <w:right w:val="none" w:sz="0" w:space="0" w:color="auto"/>
          </w:divBdr>
          <w:divsChild>
            <w:div w:id="1681196002">
              <w:marLeft w:val="0"/>
              <w:marRight w:val="0"/>
              <w:marTop w:val="0"/>
              <w:marBottom w:val="0"/>
              <w:divBdr>
                <w:top w:val="none" w:sz="0" w:space="0" w:color="auto"/>
                <w:left w:val="none" w:sz="0" w:space="0" w:color="auto"/>
                <w:bottom w:val="none" w:sz="0" w:space="0" w:color="auto"/>
                <w:right w:val="none" w:sz="0" w:space="0" w:color="auto"/>
              </w:divBdr>
            </w:div>
          </w:divsChild>
        </w:div>
        <w:div w:id="198051038">
          <w:marLeft w:val="0"/>
          <w:marRight w:val="0"/>
          <w:marTop w:val="0"/>
          <w:marBottom w:val="0"/>
          <w:divBdr>
            <w:top w:val="none" w:sz="0" w:space="0" w:color="auto"/>
            <w:left w:val="none" w:sz="0" w:space="0" w:color="auto"/>
            <w:bottom w:val="none" w:sz="0" w:space="0" w:color="auto"/>
            <w:right w:val="none" w:sz="0" w:space="0" w:color="auto"/>
          </w:divBdr>
          <w:divsChild>
            <w:div w:id="24719774">
              <w:marLeft w:val="0"/>
              <w:marRight w:val="0"/>
              <w:marTop w:val="0"/>
              <w:marBottom w:val="0"/>
              <w:divBdr>
                <w:top w:val="none" w:sz="0" w:space="0" w:color="auto"/>
                <w:left w:val="none" w:sz="0" w:space="0" w:color="auto"/>
                <w:bottom w:val="none" w:sz="0" w:space="0" w:color="auto"/>
                <w:right w:val="none" w:sz="0" w:space="0" w:color="auto"/>
              </w:divBdr>
            </w:div>
          </w:divsChild>
        </w:div>
        <w:div w:id="213469519">
          <w:marLeft w:val="0"/>
          <w:marRight w:val="0"/>
          <w:marTop w:val="0"/>
          <w:marBottom w:val="0"/>
          <w:divBdr>
            <w:top w:val="none" w:sz="0" w:space="0" w:color="auto"/>
            <w:left w:val="none" w:sz="0" w:space="0" w:color="auto"/>
            <w:bottom w:val="none" w:sz="0" w:space="0" w:color="auto"/>
            <w:right w:val="none" w:sz="0" w:space="0" w:color="auto"/>
          </w:divBdr>
          <w:divsChild>
            <w:div w:id="1166626718">
              <w:marLeft w:val="0"/>
              <w:marRight w:val="0"/>
              <w:marTop w:val="0"/>
              <w:marBottom w:val="0"/>
              <w:divBdr>
                <w:top w:val="none" w:sz="0" w:space="0" w:color="auto"/>
                <w:left w:val="none" w:sz="0" w:space="0" w:color="auto"/>
                <w:bottom w:val="none" w:sz="0" w:space="0" w:color="auto"/>
                <w:right w:val="none" w:sz="0" w:space="0" w:color="auto"/>
              </w:divBdr>
            </w:div>
          </w:divsChild>
        </w:div>
        <w:div w:id="239873947">
          <w:marLeft w:val="0"/>
          <w:marRight w:val="0"/>
          <w:marTop w:val="0"/>
          <w:marBottom w:val="0"/>
          <w:divBdr>
            <w:top w:val="none" w:sz="0" w:space="0" w:color="auto"/>
            <w:left w:val="none" w:sz="0" w:space="0" w:color="auto"/>
            <w:bottom w:val="none" w:sz="0" w:space="0" w:color="auto"/>
            <w:right w:val="none" w:sz="0" w:space="0" w:color="auto"/>
          </w:divBdr>
          <w:divsChild>
            <w:div w:id="384256639">
              <w:marLeft w:val="0"/>
              <w:marRight w:val="0"/>
              <w:marTop w:val="0"/>
              <w:marBottom w:val="0"/>
              <w:divBdr>
                <w:top w:val="none" w:sz="0" w:space="0" w:color="auto"/>
                <w:left w:val="none" w:sz="0" w:space="0" w:color="auto"/>
                <w:bottom w:val="none" w:sz="0" w:space="0" w:color="auto"/>
                <w:right w:val="none" w:sz="0" w:space="0" w:color="auto"/>
              </w:divBdr>
            </w:div>
            <w:div w:id="1371607018">
              <w:marLeft w:val="0"/>
              <w:marRight w:val="0"/>
              <w:marTop w:val="0"/>
              <w:marBottom w:val="0"/>
              <w:divBdr>
                <w:top w:val="none" w:sz="0" w:space="0" w:color="auto"/>
                <w:left w:val="none" w:sz="0" w:space="0" w:color="auto"/>
                <w:bottom w:val="none" w:sz="0" w:space="0" w:color="auto"/>
                <w:right w:val="none" w:sz="0" w:space="0" w:color="auto"/>
              </w:divBdr>
            </w:div>
          </w:divsChild>
        </w:div>
        <w:div w:id="279070291">
          <w:marLeft w:val="0"/>
          <w:marRight w:val="0"/>
          <w:marTop w:val="0"/>
          <w:marBottom w:val="0"/>
          <w:divBdr>
            <w:top w:val="none" w:sz="0" w:space="0" w:color="auto"/>
            <w:left w:val="none" w:sz="0" w:space="0" w:color="auto"/>
            <w:bottom w:val="none" w:sz="0" w:space="0" w:color="auto"/>
            <w:right w:val="none" w:sz="0" w:space="0" w:color="auto"/>
          </w:divBdr>
          <w:divsChild>
            <w:div w:id="347803320">
              <w:marLeft w:val="0"/>
              <w:marRight w:val="0"/>
              <w:marTop w:val="0"/>
              <w:marBottom w:val="0"/>
              <w:divBdr>
                <w:top w:val="none" w:sz="0" w:space="0" w:color="auto"/>
                <w:left w:val="none" w:sz="0" w:space="0" w:color="auto"/>
                <w:bottom w:val="none" w:sz="0" w:space="0" w:color="auto"/>
                <w:right w:val="none" w:sz="0" w:space="0" w:color="auto"/>
              </w:divBdr>
            </w:div>
            <w:div w:id="758218661">
              <w:marLeft w:val="0"/>
              <w:marRight w:val="0"/>
              <w:marTop w:val="0"/>
              <w:marBottom w:val="0"/>
              <w:divBdr>
                <w:top w:val="none" w:sz="0" w:space="0" w:color="auto"/>
                <w:left w:val="none" w:sz="0" w:space="0" w:color="auto"/>
                <w:bottom w:val="none" w:sz="0" w:space="0" w:color="auto"/>
                <w:right w:val="none" w:sz="0" w:space="0" w:color="auto"/>
              </w:divBdr>
            </w:div>
          </w:divsChild>
        </w:div>
        <w:div w:id="280889637">
          <w:marLeft w:val="0"/>
          <w:marRight w:val="0"/>
          <w:marTop w:val="0"/>
          <w:marBottom w:val="0"/>
          <w:divBdr>
            <w:top w:val="none" w:sz="0" w:space="0" w:color="auto"/>
            <w:left w:val="none" w:sz="0" w:space="0" w:color="auto"/>
            <w:bottom w:val="none" w:sz="0" w:space="0" w:color="auto"/>
            <w:right w:val="none" w:sz="0" w:space="0" w:color="auto"/>
          </w:divBdr>
          <w:divsChild>
            <w:div w:id="942807642">
              <w:marLeft w:val="0"/>
              <w:marRight w:val="0"/>
              <w:marTop w:val="0"/>
              <w:marBottom w:val="0"/>
              <w:divBdr>
                <w:top w:val="none" w:sz="0" w:space="0" w:color="auto"/>
                <w:left w:val="none" w:sz="0" w:space="0" w:color="auto"/>
                <w:bottom w:val="none" w:sz="0" w:space="0" w:color="auto"/>
                <w:right w:val="none" w:sz="0" w:space="0" w:color="auto"/>
              </w:divBdr>
            </w:div>
          </w:divsChild>
        </w:div>
        <w:div w:id="290018424">
          <w:marLeft w:val="0"/>
          <w:marRight w:val="0"/>
          <w:marTop w:val="0"/>
          <w:marBottom w:val="0"/>
          <w:divBdr>
            <w:top w:val="none" w:sz="0" w:space="0" w:color="auto"/>
            <w:left w:val="none" w:sz="0" w:space="0" w:color="auto"/>
            <w:bottom w:val="none" w:sz="0" w:space="0" w:color="auto"/>
            <w:right w:val="none" w:sz="0" w:space="0" w:color="auto"/>
          </w:divBdr>
          <w:divsChild>
            <w:div w:id="1195843600">
              <w:marLeft w:val="0"/>
              <w:marRight w:val="0"/>
              <w:marTop w:val="0"/>
              <w:marBottom w:val="0"/>
              <w:divBdr>
                <w:top w:val="none" w:sz="0" w:space="0" w:color="auto"/>
                <w:left w:val="none" w:sz="0" w:space="0" w:color="auto"/>
                <w:bottom w:val="none" w:sz="0" w:space="0" w:color="auto"/>
                <w:right w:val="none" w:sz="0" w:space="0" w:color="auto"/>
              </w:divBdr>
            </w:div>
          </w:divsChild>
        </w:div>
        <w:div w:id="316498133">
          <w:marLeft w:val="0"/>
          <w:marRight w:val="0"/>
          <w:marTop w:val="0"/>
          <w:marBottom w:val="0"/>
          <w:divBdr>
            <w:top w:val="none" w:sz="0" w:space="0" w:color="auto"/>
            <w:left w:val="none" w:sz="0" w:space="0" w:color="auto"/>
            <w:bottom w:val="none" w:sz="0" w:space="0" w:color="auto"/>
            <w:right w:val="none" w:sz="0" w:space="0" w:color="auto"/>
          </w:divBdr>
          <w:divsChild>
            <w:div w:id="55587834">
              <w:marLeft w:val="0"/>
              <w:marRight w:val="0"/>
              <w:marTop w:val="0"/>
              <w:marBottom w:val="0"/>
              <w:divBdr>
                <w:top w:val="none" w:sz="0" w:space="0" w:color="auto"/>
                <w:left w:val="none" w:sz="0" w:space="0" w:color="auto"/>
                <w:bottom w:val="none" w:sz="0" w:space="0" w:color="auto"/>
                <w:right w:val="none" w:sz="0" w:space="0" w:color="auto"/>
              </w:divBdr>
            </w:div>
          </w:divsChild>
        </w:div>
        <w:div w:id="331571544">
          <w:marLeft w:val="0"/>
          <w:marRight w:val="0"/>
          <w:marTop w:val="0"/>
          <w:marBottom w:val="0"/>
          <w:divBdr>
            <w:top w:val="none" w:sz="0" w:space="0" w:color="auto"/>
            <w:left w:val="none" w:sz="0" w:space="0" w:color="auto"/>
            <w:bottom w:val="none" w:sz="0" w:space="0" w:color="auto"/>
            <w:right w:val="none" w:sz="0" w:space="0" w:color="auto"/>
          </w:divBdr>
          <w:divsChild>
            <w:div w:id="1536506407">
              <w:marLeft w:val="0"/>
              <w:marRight w:val="0"/>
              <w:marTop w:val="0"/>
              <w:marBottom w:val="0"/>
              <w:divBdr>
                <w:top w:val="none" w:sz="0" w:space="0" w:color="auto"/>
                <w:left w:val="none" w:sz="0" w:space="0" w:color="auto"/>
                <w:bottom w:val="none" w:sz="0" w:space="0" w:color="auto"/>
                <w:right w:val="none" w:sz="0" w:space="0" w:color="auto"/>
              </w:divBdr>
            </w:div>
          </w:divsChild>
        </w:div>
        <w:div w:id="373896177">
          <w:marLeft w:val="0"/>
          <w:marRight w:val="0"/>
          <w:marTop w:val="0"/>
          <w:marBottom w:val="0"/>
          <w:divBdr>
            <w:top w:val="none" w:sz="0" w:space="0" w:color="auto"/>
            <w:left w:val="none" w:sz="0" w:space="0" w:color="auto"/>
            <w:bottom w:val="none" w:sz="0" w:space="0" w:color="auto"/>
            <w:right w:val="none" w:sz="0" w:space="0" w:color="auto"/>
          </w:divBdr>
          <w:divsChild>
            <w:div w:id="632636792">
              <w:marLeft w:val="0"/>
              <w:marRight w:val="0"/>
              <w:marTop w:val="0"/>
              <w:marBottom w:val="0"/>
              <w:divBdr>
                <w:top w:val="none" w:sz="0" w:space="0" w:color="auto"/>
                <w:left w:val="none" w:sz="0" w:space="0" w:color="auto"/>
                <w:bottom w:val="none" w:sz="0" w:space="0" w:color="auto"/>
                <w:right w:val="none" w:sz="0" w:space="0" w:color="auto"/>
              </w:divBdr>
            </w:div>
          </w:divsChild>
        </w:div>
        <w:div w:id="381252149">
          <w:marLeft w:val="0"/>
          <w:marRight w:val="0"/>
          <w:marTop w:val="0"/>
          <w:marBottom w:val="0"/>
          <w:divBdr>
            <w:top w:val="none" w:sz="0" w:space="0" w:color="auto"/>
            <w:left w:val="none" w:sz="0" w:space="0" w:color="auto"/>
            <w:bottom w:val="none" w:sz="0" w:space="0" w:color="auto"/>
            <w:right w:val="none" w:sz="0" w:space="0" w:color="auto"/>
          </w:divBdr>
          <w:divsChild>
            <w:div w:id="1736590084">
              <w:marLeft w:val="0"/>
              <w:marRight w:val="0"/>
              <w:marTop w:val="0"/>
              <w:marBottom w:val="0"/>
              <w:divBdr>
                <w:top w:val="none" w:sz="0" w:space="0" w:color="auto"/>
                <w:left w:val="none" w:sz="0" w:space="0" w:color="auto"/>
                <w:bottom w:val="none" w:sz="0" w:space="0" w:color="auto"/>
                <w:right w:val="none" w:sz="0" w:space="0" w:color="auto"/>
              </w:divBdr>
            </w:div>
          </w:divsChild>
        </w:div>
        <w:div w:id="385223559">
          <w:marLeft w:val="0"/>
          <w:marRight w:val="0"/>
          <w:marTop w:val="0"/>
          <w:marBottom w:val="0"/>
          <w:divBdr>
            <w:top w:val="none" w:sz="0" w:space="0" w:color="auto"/>
            <w:left w:val="none" w:sz="0" w:space="0" w:color="auto"/>
            <w:bottom w:val="none" w:sz="0" w:space="0" w:color="auto"/>
            <w:right w:val="none" w:sz="0" w:space="0" w:color="auto"/>
          </w:divBdr>
          <w:divsChild>
            <w:div w:id="395665275">
              <w:marLeft w:val="0"/>
              <w:marRight w:val="0"/>
              <w:marTop w:val="0"/>
              <w:marBottom w:val="0"/>
              <w:divBdr>
                <w:top w:val="none" w:sz="0" w:space="0" w:color="auto"/>
                <w:left w:val="none" w:sz="0" w:space="0" w:color="auto"/>
                <w:bottom w:val="none" w:sz="0" w:space="0" w:color="auto"/>
                <w:right w:val="none" w:sz="0" w:space="0" w:color="auto"/>
              </w:divBdr>
            </w:div>
          </w:divsChild>
        </w:div>
        <w:div w:id="393745186">
          <w:marLeft w:val="0"/>
          <w:marRight w:val="0"/>
          <w:marTop w:val="0"/>
          <w:marBottom w:val="0"/>
          <w:divBdr>
            <w:top w:val="none" w:sz="0" w:space="0" w:color="auto"/>
            <w:left w:val="none" w:sz="0" w:space="0" w:color="auto"/>
            <w:bottom w:val="none" w:sz="0" w:space="0" w:color="auto"/>
            <w:right w:val="none" w:sz="0" w:space="0" w:color="auto"/>
          </w:divBdr>
          <w:divsChild>
            <w:div w:id="1512255762">
              <w:marLeft w:val="0"/>
              <w:marRight w:val="0"/>
              <w:marTop w:val="0"/>
              <w:marBottom w:val="0"/>
              <w:divBdr>
                <w:top w:val="none" w:sz="0" w:space="0" w:color="auto"/>
                <w:left w:val="none" w:sz="0" w:space="0" w:color="auto"/>
                <w:bottom w:val="none" w:sz="0" w:space="0" w:color="auto"/>
                <w:right w:val="none" w:sz="0" w:space="0" w:color="auto"/>
              </w:divBdr>
            </w:div>
          </w:divsChild>
        </w:div>
        <w:div w:id="394360250">
          <w:marLeft w:val="0"/>
          <w:marRight w:val="0"/>
          <w:marTop w:val="0"/>
          <w:marBottom w:val="0"/>
          <w:divBdr>
            <w:top w:val="none" w:sz="0" w:space="0" w:color="auto"/>
            <w:left w:val="none" w:sz="0" w:space="0" w:color="auto"/>
            <w:bottom w:val="none" w:sz="0" w:space="0" w:color="auto"/>
            <w:right w:val="none" w:sz="0" w:space="0" w:color="auto"/>
          </w:divBdr>
          <w:divsChild>
            <w:div w:id="1715034022">
              <w:marLeft w:val="0"/>
              <w:marRight w:val="0"/>
              <w:marTop w:val="0"/>
              <w:marBottom w:val="0"/>
              <w:divBdr>
                <w:top w:val="none" w:sz="0" w:space="0" w:color="auto"/>
                <w:left w:val="none" w:sz="0" w:space="0" w:color="auto"/>
                <w:bottom w:val="none" w:sz="0" w:space="0" w:color="auto"/>
                <w:right w:val="none" w:sz="0" w:space="0" w:color="auto"/>
              </w:divBdr>
            </w:div>
          </w:divsChild>
        </w:div>
        <w:div w:id="406223459">
          <w:marLeft w:val="0"/>
          <w:marRight w:val="0"/>
          <w:marTop w:val="0"/>
          <w:marBottom w:val="0"/>
          <w:divBdr>
            <w:top w:val="none" w:sz="0" w:space="0" w:color="auto"/>
            <w:left w:val="none" w:sz="0" w:space="0" w:color="auto"/>
            <w:bottom w:val="none" w:sz="0" w:space="0" w:color="auto"/>
            <w:right w:val="none" w:sz="0" w:space="0" w:color="auto"/>
          </w:divBdr>
          <w:divsChild>
            <w:div w:id="1108739303">
              <w:marLeft w:val="0"/>
              <w:marRight w:val="0"/>
              <w:marTop w:val="0"/>
              <w:marBottom w:val="0"/>
              <w:divBdr>
                <w:top w:val="none" w:sz="0" w:space="0" w:color="auto"/>
                <w:left w:val="none" w:sz="0" w:space="0" w:color="auto"/>
                <w:bottom w:val="none" w:sz="0" w:space="0" w:color="auto"/>
                <w:right w:val="none" w:sz="0" w:space="0" w:color="auto"/>
              </w:divBdr>
            </w:div>
          </w:divsChild>
        </w:div>
        <w:div w:id="442772478">
          <w:marLeft w:val="0"/>
          <w:marRight w:val="0"/>
          <w:marTop w:val="0"/>
          <w:marBottom w:val="0"/>
          <w:divBdr>
            <w:top w:val="none" w:sz="0" w:space="0" w:color="auto"/>
            <w:left w:val="none" w:sz="0" w:space="0" w:color="auto"/>
            <w:bottom w:val="none" w:sz="0" w:space="0" w:color="auto"/>
            <w:right w:val="none" w:sz="0" w:space="0" w:color="auto"/>
          </w:divBdr>
          <w:divsChild>
            <w:div w:id="1515343955">
              <w:marLeft w:val="0"/>
              <w:marRight w:val="0"/>
              <w:marTop w:val="0"/>
              <w:marBottom w:val="0"/>
              <w:divBdr>
                <w:top w:val="none" w:sz="0" w:space="0" w:color="auto"/>
                <w:left w:val="none" w:sz="0" w:space="0" w:color="auto"/>
                <w:bottom w:val="none" w:sz="0" w:space="0" w:color="auto"/>
                <w:right w:val="none" w:sz="0" w:space="0" w:color="auto"/>
              </w:divBdr>
            </w:div>
          </w:divsChild>
        </w:div>
        <w:div w:id="448864347">
          <w:marLeft w:val="0"/>
          <w:marRight w:val="0"/>
          <w:marTop w:val="0"/>
          <w:marBottom w:val="0"/>
          <w:divBdr>
            <w:top w:val="none" w:sz="0" w:space="0" w:color="auto"/>
            <w:left w:val="none" w:sz="0" w:space="0" w:color="auto"/>
            <w:bottom w:val="none" w:sz="0" w:space="0" w:color="auto"/>
            <w:right w:val="none" w:sz="0" w:space="0" w:color="auto"/>
          </w:divBdr>
          <w:divsChild>
            <w:div w:id="1351881673">
              <w:marLeft w:val="0"/>
              <w:marRight w:val="0"/>
              <w:marTop w:val="0"/>
              <w:marBottom w:val="0"/>
              <w:divBdr>
                <w:top w:val="none" w:sz="0" w:space="0" w:color="auto"/>
                <w:left w:val="none" w:sz="0" w:space="0" w:color="auto"/>
                <w:bottom w:val="none" w:sz="0" w:space="0" w:color="auto"/>
                <w:right w:val="none" w:sz="0" w:space="0" w:color="auto"/>
              </w:divBdr>
            </w:div>
          </w:divsChild>
        </w:div>
        <w:div w:id="467817076">
          <w:marLeft w:val="0"/>
          <w:marRight w:val="0"/>
          <w:marTop w:val="0"/>
          <w:marBottom w:val="0"/>
          <w:divBdr>
            <w:top w:val="none" w:sz="0" w:space="0" w:color="auto"/>
            <w:left w:val="none" w:sz="0" w:space="0" w:color="auto"/>
            <w:bottom w:val="none" w:sz="0" w:space="0" w:color="auto"/>
            <w:right w:val="none" w:sz="0" w:space="0" w:color="auto"/>
          </w:divBdr>
          <w:divsChild>
            <w:div w:id="1618755225">
              <w:marLeft w:val="0"/>
              <w:marRight w:val="0"/>
              <w:marTop w:val="0"/>
              <w:marBottom w:val="0"/>
              <w:divBdr>
                <w:top w:val="none" w:sz="0" w:space="0" w:color="auto"/>
                <w:left w:val="none" w:sz="0" w:space="0" w:color="auto"/>
                <w:bottom w:val="none" w:sz="0" w:space="0" w:color="auto"/>
                <w:right w:val="none" w:sz="0" w:space="0" w:color="auto"/>
              </w:divBdr>
            </w:div>
          </w:divsChild>
        </w:div>
        <w:div w:id="510611424">
          <w:marLeft w:val="0"/>
          <w:marRight w:val="0"/>
          <w:marTop w:val="0"/>
          <w:marBottom w:val="0"/>
          <w:divBdr>
            <w:top w:val="none" w:sz="0" w:space="0" w:color="auto"/>
            <w:left w:val="none" w:sz="0" w:space="0" w:color="auto"/>
            <w:bottom w:val="none" w:sz="0" w:space="0" w:color="auto"/>
            <w:right w:val="none" w:sz="0" w:space="0" w:color="auto"/>
          </w:divBdr>
          <w:divsChild>
            <w:div w:id="1104813356">
              <w:marLeft w:val="0"/>
              <w:marRight w:val="0"/>
              <w:marTop w:val="0"/>
              <w:marBottom w:val="0"/>
              <w:divBdr>
                <w:top w:val="none" w:sz="0" w:space="0" w:color="auto"/>
                <w:left w:val="none" w:sz="0" w:space="0" w:color="auto"/>
                <w:bottom w:val="none" w:sz="0" w:space="0" w:color="auto"/>
                <w:right w:val="none" w:sz="0" w:space="0" w:color="auto"/>
              </w:divBdr>
            </w:div>
          </w:divsChild>
        </w:div>
        <w:div w:id="532882776">
          <w:marLeft w:val="0"/>
          <w:marRight w:val="0"/>
          <w:marTop w:val="0"/>
          <w:marBottom w:val="0"/>
          <w:divBdr>
            <w:top w:val="none" w:sz="0" w:space="0" w:color="auto"/>
            <w:left w:val="none" w:sz="0" w:space="0" w:color="auto"/>
            <w:bottom w:val="none" w:sz="0" w:space="0" w:color="auto"/>
            <w:right w:val="none" w:sz="0" w:space="0" w:color="auto"/>
          </w:divBdr>
          <w:divsChild>
            <w:div w:id="74133748">
              <w:marLeft w:val="0"/>
              <w:marRight w:val="0"/>
              <w:marTop w:val="0"/>
              <w:marBottom w:val="0"/>
              <w:divBdr>
                <w:top w:val="none" w:sz="0" w:space="0" w:color="auto"/>
                <w:left w:val="none" w:sz="0" w:space="0" w:color="auto"/>
                <w:bottom w:val="none" w:sz="0" w:space="0" w:color="auto"/>
                <w:right w:val="none" w:sz="0" w:space="0" w:color="auto"/>
              </w:divBdr>
            </w:div>
          </w:divsChild>
        </w:div>
        <w:div w:id="540704527">
          <w:marLeft w:val="0"/>
          <w:marRight w:val="0"/>
          <w:marTop w:val="0"/>
          <w:marBottom w:val="0"/>
          <w:divBdr>
            <w:top w:val="none" w:sz="0" w:space="0" w:color="auto"/>
            <w:left w:val="none" w:sz="0" w:space="0" w:color="auto"/>
            <w:bottom w:val="none" w:sz="0" w:space="0" w:color="auto"/>
            <w:right w:val="none" w:sz="0" w:space="0" w:color="auto"/>
          </w:divBdr>
          <w:divsChild>
            <w:div w:id="1823345749">
              <w:marLeft w:val="0"/>
              <w:marRight w:val="0"/>
              <w:marTop w:val="0"/>
              <w:marBottom w:val="0"/>
              <w:divBdr>
                <w:top w:val="none" w:sz="0" w:space="0" w:color="auto"/>
                <w:left w:val="none" w:sz="0" w:space="0" w:color="auto"/>
                <w:bottom w:val="none" w:sz="0" w:space="0" w:color="auto"/>
                <w:right w:val="none" w:sz="0" w:space="0" w:color="auto"/>
              </w:divBdr>
            </w:div>
            <w:div w:id="2067026989">
              <w:marLeft w:val="0"/>
              <w:marRight w:val="0"/>
              <w:marTop w:val="0"/>
              <w:marBottom w:val="0"/>
              <w:divBdr>
                <w:top w:val="none" w:sz="0" w:space="0" w:color="auto"/>
                <w:left w:val="none" w:sz="0" w:space="0" w:color="auto"/>
                <w:bottom w:val="none" w:sz="0" w:space="0" w:color="auto"/>
                <w:right w:val="none" w:sz="0" w:space="0" w:color="auto"/>
              </w:divBdr>
            </w:div>
          </w:divsChild>
        </w:div>
        <w:div w:id="555820145">
          <w:marLeft w:val="0"/>
          <w:marRight w:val="0"/>
          <w:marTop w:val="0"/>
          <w:marBottom w:val="0"/>
          <w:divBdr>
            <w:top w:val="none" w:sz="0" w:space="0" w:color="auto"/>
            <w:left w:val="none" w:sz="0" w:space="0" w:color="auto"/>
            <w:bottom w:val="none" w:sz="0" w:space="0" w:color="auto"/>
            <w:right w:val="none" w:sz="0" w:space="0" w:color="auto"/>
          </w:divBdr>
          <w:divsChild>
            <w:div w:id="1874926858">
              <w:marLeft w:val="0"/>
              <w:marRight w:val="0"/>
              <w:marTop w:val="0"/>
              <w:marBottom w:val="0"/>
              <w:divBdr>
                <w:top w:val="none" w:sz="0" w:space="0" w:color="auto"/>
                <w:left w:val="none" w:sz="0" w:space="0" w:color="auto"/>
                <w:bottom w:val="none" w:sz="0" w:space="0" w:color="auto"/>
                <w:right w:val="none" w:sz="0" w:space="0" w:color="auto"/>
              </w:divBdr>
            </w:div>
          </w:divsChild>
        </w:div>
        <w:div w:id="560794727">
          <w:marLeft w:val="0"/>
          <w:marRight w:val="0"/>
          <w:marTop w:val="0"/>
          <w:marBottom w:val="0"/>
          <w:divBdr>
            <w:top w:val="none" w:sz="0" w:space="0" w:color="auto"/>
            <w:left w:val="none" w:sz="0" w:space="0" w:color="auto"/>
            <w:bottom w:val="none" w:sz="0" w:space="0" w:color="auto"/>
            <w:right w:val="none" w:sz="0" w:space="0" w:color="auto"/>
          </w:divBdr>
          <w:divsChild>
            <w:div w:id="524171509">
              <w:marLeft w:val="0"/>
              <w:marRight w:val="0"/>
              <w:marTop w:val="0"/>
              <w:marBottom w:val="0"/>
              <w:divBdr>
                <w:top w:val="none" w:sz="0" w:space="0" w:color="auto"/>
                <w:left w:val="none" w:sz="0" w:space="0" w:color="auto"/>
                <w:bottom w:val="none" w:sz="0" w:space="0" w:color="auto"/>
                <w:right w:val="none" w:sz="0" w:space="0" w:color="auto"/>
              </w:divBdr>
            </w:div>
          </w:divsChild>
        </w:div>
        <w:div w:id="567031684">
          <w:marLeft w:val="0"/>
          <w:marRight w:val="0"/>
          <w:marTop w:val="0"/>
          <w:marBottom w:val="0"/>
          <w:divBdr>
            <w:top w:val="none" w:sz="0" w:space="0" w:color="auto"/>
            <w:left w:val="none" w:sz="0" w:space="0" w:color="auto"/>
            <w:bottom w:val="none" w:sz="0" w:space="0" w:color="auto"/>
            <w:right w:val="none" w:sz="0" w:space="0" w:color="auto"/>
          </w:divBdr>
          <w:divsChild>
            <w:div w:id="989286410">
              <w:marLeft w:val="0"/>
              <w:marRight w:val="0"/>
              <w:marTop w:val="0"/>
              <w:marBottom w:val="0"/>
              <w:divBdr>
                <w:top w:val="none" w:sz="0" w:space="0" w:color="auto"/>
                <w:left w:val="none" w:sz="0" w:space="0" w:color="auto"/>
                <w:bottom w:val="none" w:sz="0" w:space="0" w:color="auto"/>
                <w:right w:val="none" w:sz="0" w:space="0" w:color="auto"/>
              </w:divBdr>
            </w:div>
          </w:divsChild>
        </w:div>
        <w:div w:id="601571753">
          <w:marLeft w:val="0"/>
          <w:marRight w:val="0"/>
          <w:marTop w:val="0"/>
          <w:marBottom w:val="0"/>
          <w:divBdr>
            <w:top w:val="none" w:sz="0" w:space="0" w:color="auto"/>
            <w:left w:val="none" w:sz="0" w:space="0" w:color="auto"/>
            <w:bottom w:val="none" w:sz="0" w:space="0" w:color="auto"/>
            <w:right w:val="none" w:sz="0" w:space="0" w:color="auto"/>
          </w:divBdr>
          <w:divsChild>
            <w:div w:id="690032458">
              <w:marLeft w:val="0"/>
              <w:marRight w:val="0"/>
              <w:marTop w:val="0"/>
              <w:marBottom w:val="0"/>
              <w:divBdr>
                <w:top w:val="none" w:sz="0" w:space="0" w:color="auto"/>
                <w:left w:val="none" w:sz="0" w:space="0" w:color="auto"/>
                <w:bottom w:val="none" w:sz="0" w:space="0" w:color="auto"/>
                <w:right w:val="none" w:sz="0" w:space="0" w:color="auto"/>
              </w:divBdr>
            </w:div>
          </w:divsChild>
        </w:div>
        <w:div w:id="610548486">
          <w:marLeft w:val="0"/>
          <w:marRight w:val="0"/>
          <w:marTop w:val="0"/>
          <w:marBottom w:val="0"/>
          <w:divBdr>
            <w:top w:val="none" w:sz="0" w:space="0" w:color="auto"/>
            <w:left w:val="none" w:sz="0" w:space="0" w:color="auto"/>
            <w:bottom w:val="none" w:sz="0" w:space="0" w:color="auto"/>
            <w:right w:val="none" w:sz="0" w:space="0" w:color="auto"/>
          </w:divBdr>
          <w:divsChild>
            <w:div w:id="2140415617">
              <w:marLeft w:val="0"/>
              <w:marRight w:val="0"/>
              <w:marTop w:val="0"/>
              <w:marBottom w:val="0"/>
              <w:divBdr>
                <w:top w:val="none" w:sz="0" w:space="0" w:color="auto"/>
                <w:left w:val="none" w:sz="0" w:space="0" w:color="auto"/>
                <w:bottom w:val="none" w:sz="0" w:space="0" w:color="auto"/>
                <w:right w:val="none" w:sz="0" w:space="0" w:color="auto"/>
              </w:divBdr>
            </w:div>
          </w:divsChild>
        </w:div>
        <w:div w:id="625623365">
          <w:marLeft w:val="0"/>
          <w:marRight w:val="0"/>
          <w:marTop w:val="0"/>
          <w:marBottom w:val="0"/>
          <w:divBdr>
            <w:top w:val="none" w:sz="0" w:space="0" w:color="auto"/>
            <w:left w:val="none" w:sz="0" w:space="0" w:color="auto"/>
            <w:bottom w:val="none" w:sz="0" w:space="0" w:color="auto"/>
            <w:right w:val="none" w:sz="0" w:space="0" w:color="auto"/>
          </w:divBdr>
          <w:divsChild>
            <w:div w:id="294219710">
              <w:marLeft w:val="0"/>
              <w:marRight w:val="0"/>
              <w:marTop w:val="0"/>
              <w:marBottom w:val="0"/>
              <w:divBdr>
                <w:top w:val="none" w:sz="0" w:space="0" w:color="auto"/>
                <w:left w:val="none" w:sz="0" w:space="0" w:color="auto"/>
                <w:bottom w:val="none" w:sz="0" w:space="0" w:color="auto"/>
                <w:right w:val="none" w:sz="0" w:space="0" w:color="auto"/>
              </w:divBdr>
            </w:div>
            <w:div w:id="830369446">
              <w:marLeft w:val="0"/>
              <w:marRight w:val="0"/>
              <w:marTop w:val="0"/>
              <w:marBottom w:val="0"/>
              <w:divBdr>
                <w:top w:val="none" w:sz="0" w:space="0" w:color="auto"/>
                <w:left w:val="none" w:sz="0" w:space="0" w:color="auto"/>
                <w:bottom w:val="none" w:sz="0" w:space="0" w:color="auto"/>
                <w:right w:val="none" w:sz="0" w:space="0" w:color="auto"/>
              </w:divBdr>
            </w:div>
            <w:div w:id="1843473889">
              <w:marLeft w:val="0"/>
              <w:marRight w:val="0"/>
              <w:marTop w:val="0"/>
              <w:marBottom w:val="0"/>
              <w:divBdr>
                <w:top w:val="none" w:sz="0" w:space="0" w:color="auto"/>
                <w:left w:val="none" w:sz="0" w:space="0" w:color="auto"/>
                <w:bottom w:val="none" w:sz="0" w:space="0" w:color="auto"/>
                <w:right w:val="none" w:sz="0" w:space="0" w:color="auto"/>
              </w:divBdr>
            </w:div>
          </w:divsChild>
        </w:div>
        <w:div w:id="627053621">
          <w:marLeft w:val="0"/>
          <w:marRight w:val="0"/>
          <w:marTop w:val="0"/>
          <w:marBottom w:val="0"/>
          <w:divBdr>
            <w:top w:val="none" w:sz="0" w:space="0" w:color="auto"/>
            <w:left w:val="none" w:sz="0" w:space="0" w:color="auto"/>
            <w:bottom w:val="none" w:sz="0" w:space="0" w:color="auto"/>
            <w:right w:val="none" w:sz="0" w:space="0" w:color="auto"/>
          </w:divBdr>
          <w:divsChild>
            <w:div w:id="482281997">
              <w:marLeft w:val="0"/>
              <w:marRight w:val="0"/>
              <w:marTop w:val="0"/>
              <w:marBottom w:val="0"/>
              <w:divBdr>
                <w:top w:val="none" w:sz="0" w:space="0" w:color="auto"/>
                <w:left w:val="none" w:sz="0" w:space="0" w:color="auto"/>
                <w:bottom w:val="none" w:sz="0" w:space="0" w:color="auto"/>
                <w:right w:val="none" w:sz="0" w:space="0" w:color="auto"/>
              </w:divBdr>
            </w:div>
            <w:div w:id="678890775">
              <w:marLeft w:val="0"/>
              <w:marRight w:val="0"/>
              <w:marTop w:val="0"/>
              <w:marBottom w:val="0"/>
              <w:divBdr>
                <w:top w:val="none" w:sz="0" w:space="0" w:color="auto"/>
                <w:left w:val="none" w:sz="0" w:space="0" w:color="auto"/>
                <w:bottom w:val="none" w:sz="0" w:space="0" w:color="auto"/>
                <w:right w:val="none" w:sz="0" w:space="0" w:color="auto"/>
              </w:divBdr>
            </w:div>
          </w:divsChild>
        </w:div>
        <w:div w:id="635061092">
          <w:marLeft w:val="0"/>
          <w:marRight w:val="0"/>
          <w:marTop w:val="0"/>
          <w:marBottom w:val="0"/>
          <w:divBdr>
            <w:top w:val="none" w:sz="0" w:space="0" w:color="auto"/>
            <w:left w:val="none" w:sz="0" w:space="0" w:color="auto"/>
            <w:bottom w:val="none" w:sz="0" w:space="0" w:color="auto"/>
            <w:right w:val="none" w:sz="0" w:space="0" w:color="auto"/>
          </w:divBdr>
          <w:divsChild>
            <w:div w:id="1636371561">
              <w:marLeft w:val="0"/>
              <w:marRight w:val="0"/>
              <w:marTop w:val="0"/>
              <w:marBottom w:val="0"/>
              <w:divBdr>
                <w:top w:val="none" w:sz="0" w:space="0" w:color="auto"/>
                <w:left w:val="none" w:sz="0" w:space="0" w:color="auto"/>
                <w:bottom w:val="none" w:sz="0" w:space="0" w:color="auto"/>
                <w:right w:val="none" w:sz="0" w:space="0" w:color="auto"/>
              </w:divBdr>
            </w:div>
          </w:divsChild>
        </w:div>
        <w:div w:id="651761872">
          <w:marLeft w:val="0"/>
          <w:marRight w:val="0"/>
          <w:marTop w:val="0"/>
          <w:marBottom w:val="0"/>
          <w:divBdr>
            <w:top w:val="none" w:sz="0" w:space="0" w:color="auto"/>
            <w:left w:val="none" w:sz="0" w:space="0" w:color="auto"/>
            <w:bottom w:val="none" w:sz="0" w:space="0" w:color="auto"/>
            <w:right w:val="none" w:sz="0" w:space="0" w:color="auto"/>
          </w:divBdr>
          <w:divsChild>
            <w:div w:id="1467359222">
              <w:marLeft w:val="0"/>
              <w:marRight w:val="0"/>
              <w:marTop w:val="0"/>
              <w:marBottom w:val="0"/>
              <w:divBdr>
                <w:top w:val="none" w:sz="0" w:space="0" w:color="auto"/>
                <w:left w:val="none" w:sz="0" w:space="0" w:color="auto"/>
                <w:bottom w:val="none" w:sz="0" w:space="0" w:color="auto"/>
                <w:right w:val="none" w:sz="0" w:space="0" w:color="auto"/>
              </w:divBdr>
            </w:div>
          </w:divsChild>
        </w:div>
        <w:div w:id="662508801">
          <w:marLeft w:val="0"/>
          <w:marRight w:val="0"/>
          <w:marTop w:val="0"/>
          <w:marBottom w:val="0"/>
          <w:divBdr>
            <w:top w:val="none" w:sz="0" w:space="0" w:color="auto"/>
            <w:left w:val="none" w:sz="0" w:space="0" w:color="auto"/>
            <w:bottom w:val="none" w:sz="0" w:space="0" w:color="auto"/>
            <w:right w:val="none" w:sz="0" w:space="0" w:color="auto"/>
          </w:divBdr>
          <w:divsChild>
            <w:div w:id="1000233798">
              <w:marLeft w:val="0"/>
              <w:marRight w:val="0"/>
              <w:marTop w:val="0"/>
              <w:marBottom w:val="0"/>
              <w:divBdr>
                <w:top w:val="none" w:sz="0" w:space="0" w:color="auto"/>
                <w:left w:val="none" w:sz="0" w:space="0" w:color="auto"/>
                <w:bottom w:val="none" w:sz="0" w:space="0" w:color="auto"/>
                <w:right w:val="none" w:sz="0" w:space="0" w:color="auto"/>
              </w:divBdr>
            </w:div>
          </w:divsChild>
        </w:div>
        <w:div w:id="669406386">
          <w:marLeft w:val="0"/>
          <w:marRight w:val="0"/>
          <w:marTop w:val="0"/>
          <w:marBottom w:val="0"/>
          <w:divBdr>
            <w:top w:val="none" w:sz="0" w:space="0" w:color="auto"/>
            <w:left w:val="none" w:sz="0" w:space="0" w:color="auto"/>
            <w:bottom w:val="none" w:sz="0" w:space="0" w:color="auto"/>
            <w:right w:val="none" w:sz="0" w:space="0" w:color="auto"/>
          </w:divBdr>
          <w:divsChild>
            <w:div w:id="1946694854">
              <w:marLeft w:val="0"/>
              <w:marRight w:val="0"/>
              <w:marTop w:val="0"/>
              <w:marBottom w:val="0"/>
              <w:divBdr>
                <w:top w:val="none" w:sz="0" w:space="0" w:color="auto"/>
                <w:left w:val="none" w:sz="0" w:space="0" w:color="auto"/>
                <w:bottom w:val="none" w:sz="0" w:space="0" w:color="auto"/>
                <w:right w:val="none" w:sz="0" w:space="0" w:color="auto"/>
              </w:divBdr>
            </w:div>
          </w:divsChild>
        </w:div>
        <w:div w:id="702286192">
          <w:marLeft w:val="0"/>
          <w:marRight w:val="0"/>
          <w:marTop w:val="0"/>
          <w:marBottom w:val="0"/>
          <w:divBdr>
            <w:top w:val="none" w:sz="0" w:space="0" w:color="auto"/>
            <w:left w:val="none" w:sz="0" w:space="0" w:color="auto"/>
            <w:bottom w:val="none" w:sz="0" w:space="0" w:color="auto"/>
            <w:right w:val="none" w:sz="0" w:space="0" w:color="auto"/>
          </w:divBdr>
          <w:divsChild>
            <w:div w:id="1634168821">
              <w:marLeft w:val="0"/>
              <w:marRight w:val="0"/>
              <w:marTop w:val="0"/>
              <w:marBottom w:val="0"/>
              <w:divBdr>
                <w:top w:val="none" w:sz="0" w:space="0" w:color="auto"/>
                <w:left w:val="none" w:sz="0" w:space="0" w:color="auto"/>
                <w:bottom w:val="none" w:sz="0" w:space="0" w:color="auto"/>
                <w:right w:val="none" w:sz="0" w:space="0" w:color="auto"/>
              </w:divBdr>
            </w:div>
          </w:divsChild>
        </w:div>
        <w:div w:id="727459759">
          <w:marLeft w:val="0"/>
          <w:marRight w:val="0"/>
          <w:marTop w:val="0"/>
          <w:marBottom w:val="0"/>
          <w:divBdr>
            <w:top w:val="none" w:sz="0" w:space="0" w:color="auto"/>
            <w:left w:val="none" w:sz="0" w:space="0" w:color="auto"/>
            <w:bottom w:val="none" w:sz="0" w:space="0" w:color="auto"/>
            <w:right w:val="none" w:sz="0" w:space="0" w:color="auto"/>
          </w:divBdr>
          <w:divsChild>
            <w:div w:id="1969314390">
              <w:marLeft w:val="0"/>
              <w:marRight w:val="0"/>
              <w:marTop w:val="0"/>
              <w:marBottom w:val="0"/>
              <w:divBdr>
                <w:top w:val="none" w:sz="0" w:space="0" w:color="auto"/>
                <w:left w:val="none" w:sz="0" w:space="0" w:color="auto"/>
                <w:bottom w:val="none" w:sz="0" w:space="0" w:color="auto"/>
                <w:right w:val="none" w:sz="0" w:space="0" w:color="auto"/>
              </w:divBdr>
            </w:div>
          </w:divsChild>
        </w:div>
        <w:div w:id="731543292">
          <w:marLeft w:val="0"/>
          <w:marRight w:val="0"/>
          <w:marTop w:val="0"/>
          <w:marBottom w:val="0"/>
          <w:divBdr>
            <w:top w:val="none" w:sz="0" w:space="0" w:color="auto"/>
            <w:left w:val="none" w:sz="0" w:space="0" w:color="auto"/>
            <w:bottom w:val="none" w:sz="0" w:space="0" w:color="auto"/>
            <w:right w:val="none" w:sz="0" w:space="0" w:color="auto"/>
          </w:divBdr>
          <w:divsChild>
            <w:div w:id="1423529544">
              <w:marLeft w:val="0"/>
              <w:marRight w:val="0"/>
              <w:marTop w:val="0"/>
              <w:marBottom w:val="0"/>
              <w:divBdr>
                <w:top w:val="none" w:sz="0" w:space="0" w:color="auto"/>
                <w:left w:val="none" w:sz="0" w:space="0" w:color="auto"/>
                <w:bottom w:val="none" w:sz="0" w:space="0" w:color="auto"/>
                <w:right w:val="none" w:sz="0" w:space="0" w:color="auto"/>
              </w:divBdr>
            </w:div>
          </w:divsChild>
        </w:div>
        <w:div w:id="732045061">
          <w:marLeft w:val="0"/>
          <w:marRight w:val="0"/>
          <w:marTop w:val="0"/>
          <w:marBottom w:val="0"/>
          <w:divBdr>
            <w:top w:val="none" w:sz="0" w:space="0" w:color="auto"/>
            <w:left w:val="none" w:sz="0" w:space="0" w:color="auto"/>
            <w:bottom w:val="none" w:sz="0" w:space="0" w:color="auto"/>
            <w:right w:val="none" w:sz="0" w:space="0" w:color="auto"/>
          </w:divBdr>
          <w:divsChild>
            <w:div w:id="666246281">
              <w:marLeft w:val="0"/>
              <w:marRight w:val="0"/>
              <w:marTop w:val="0"/>
              <w:marBottom w:val="0"/>
              <w:divBdr>
                <w:top w:val="none" w:sz="0" w:space="0" w:color="auto"/>
                <w:left w:val="none" w:sz="0" w:space="0" w:color="auto"/>
                <w:bottom w:val="none" w:sz="0" w:space="0" w:color="auto"/>
                <w:right w:val="none" w:sz="0" w:space="0" w:color="auto"/>
              </w:divBdr>
            </w:div>
            <w:div w:id="1300257502">
              <w:marLeft w:val="0"/>
              <w:marRight w:val="0"/>
              <w:marTop w:val="0"/>
              <w:marBottom w:val="0"/>
              <w:divBdr>
                <w:top w:val="none" w:sz="0" w:space="0" w:color="auto"/>
                <w:left w:val="none" w:sz="0" w:space="0" w:color="auto"/>
                <w:bottom w:val="none" w:sz="0" w:space="0" w:color="auto"/>
                <w:right w:val="none" w:sz="0" w:space="0" w:color="auto"/>
              </w:divBdr>
            </w:div>
            <w:div w:id="1414280534">
              <w:marLeft w:val="0"/>
              <w:marRight w:val="0"/>
              <w:marTop w:val="0"/>
              <w:marBottom w:val="0"/>
              <w:divBdr>
                <w:top w:val="none" w:sz="0" w:space="0" w:color="auto"/>
                <w:left w:val="none" w:sz="0" w:space="0" w:color="auto"/>
                <w:bottom w:val="none" w:sz="0" w:space="0" w:color="auto"/>
                <w:right w:val="none" w:sz="0" w:space="0" w:color="auto"/>
              </w:divBdr>
            </w:div>
          </w:divsChild>
        </w:div>
        <w:div w:id="735518904">
          <w:marLeft w:val="0"/>
          <w:marRight w:val="0"/>
          <w:marTop w:val="0"/>
          <w:marBottom w:val="0"/>
          <w:divBdr>
            <w:top w:val="none" w:sz="0" w:space="0" w:color="auto"/>
            <w:left w:val="none" w:sz="0" w:space="0" w:color="auto"/>
            <w:bottom w:val="none" w:sz="0" w:space="0" w:color="auto"/>
            <w:right w:val="none" w:sz="0" w:space="0" w:color="auto"/>
          </w:divBdr>
          <w:divsChild>
            <w:div w:id="200215160">
              <w:marLeft w:val="0"/>
              <w:marRight w:val="0"/>
              <w:marTop w:val="0"/>
              <w:marBottom w:val="0"/>
              <w:divBdr>
                <w:top w:val="none" w:sz="0" w:space="0" w:color="auto"/>
                <w:left w:val="none" w:sz="0" w:space="0" w:color="auto"/>
                <w:bottom w:val="none" w:sz="0" w:space="0" w:color="auto"/>
                <w:right w:val="none" w:sz="0" w:space="0" w:color="auto"/>
              </w:divBdr>
            </w:div>
          </w:divsChild>
        </w:div>
        <w:div w:id="744306508">
          <w:marLeft w:val="0"/>
          <w:marRight w:val="0"/>
          <w:marTop w:val="0"/>
          <w:marBottom w:val="0"/>
          <w:divBdr>
            <w:top w:val="none" w:sz="0" w:space="0" w:color="auto"/>
            <w:left w:val="none" w:sz="0" w:space="0" w:color="auto"/>
            <w:bottom w:val="none" w:sz="0" w:space="0" w:color="auto"/>
            <w:right w:val="none" w:sz="0" w:space="0" w:color="auto"/>
          </w:divBdr>
          <w:divsChild>
            <w:div w:id="1572812765">
              <w:marLeft w:val="0"/>
              <w:marRight w:val="0"/>
              <w:marTop w:val="0"/>
              <w:marBottom w:val="0"/>
              <w:divBdr>
                <w:top w:val="none" w:sz="0" w:space="0" w:color="auto"/>
                <w:left w:val="none" w:sz="0" w:space="0" w:color="auto"/>
                <w:bottom w:val="none" w:sz="0" w:space="0" w:color="auto"/>
                <w:right w:val="none" w:sz="0" w:space="0" w:color="auto"/>
              </w:divBdr>
            </w:div>
          </w:divsChild>
        </w:div>
        <w:div w:id="748967432">
          <w:marLeft w:val="0"/>
          <w:marRight w:val="0"/>
          <w:marTop w:val="0"/>
          <w:marBottom w:val="0"/>
          <w:divBdr>
            <w:top w:val="none" w:sz="0" w:space="0" w:color="auto"/>
            <w:left w:val="none" w:sz="0" w:space="0" w:color="auto"/>
            <w:bottom w:val="none" w:sz="0" w:space="0" w:color="auto"/>
            <w:right w:val="none" w:sz="0" w:space="0" w:color="auto"/>
          </w:divBdr>
          <w:divsChild>
            <w:div w:id="1869566623">
              <w:marLeft w:val="0"/>
              <w:marRight w:val="0"/>
              <w:marTop w:val="0"/>
              <w:marBottom w:val="0"/>
              <w:divBdr>
                <w:top w:val="none" w:sz="0" w:space="0" w:color="auto"/>
                <w:left w:val="none" w:sz="0" w:space="0" w:color="auto"/>
                <w:bottom w:val="none" w:sz="0" w:space="0" w:color="auto"/>
                <w:right w:val="none" w:sz="0" w:space="0" w:color="auto"/>
              </w:divBdr>
            </w:div>
          </w:divsChild>
        </w:div>
        <w:div w:id="760488585">
          <w:marLeft w:val="0"/>
          <w:marRight w:val="0"/>
          <w:marTop w:val="0"/>
          <w:marBottom w:val="0"/>
          <w:divBdr>
            <w:top w:val="none" w:sz="0" w:space="0" w:color="auto"/>
            <w:left w:val="none" w:sz="0" w:space="0" w:color="auto"/>
            <w:bottom w:val="none" w:sz="0" w:space="0" w:color="auto"/>
            <w:right w:val="none" w:sz="0" w:space="0" w:color="auto"/>
          </w:divBdr>
          <w:divsChild>
            <w:div w:id="220025876">
              <w:marLeft w:val="0"/>
              <w:marRight w:val="0"/>
              <w:marTop w:val="0"/>
              <w:marBottom w:val="0"/>
              <w:divBdr>
                <w:top w:val="none" w:sz="0" w:space="0" w:color="auto"/>
                <w:left w:val="none" w:sz="0" w:space="0" w:color="auto"/>
                <w:bottom w:val="none" w:sz="0" w:space="0" w:color="auto"/>
                <w:right w:val="none" w:sz="0" w:space="0" w:color="auto"/>
              </w:divBdr>
            </w:div>
          </w:divsChild>
        </w:div>
        <w:div w:id="767196587">
          <w:marLeft w:val="0"/>
          <w:marRight w:val="0"/>
          <w:marTop w:val="0"/>
          <w:marBottom w:val="0"/>
          <w:divBdr>
            <w:top w:val="none" w:sz="0" w:space="0" w:color="auto"/>
            <w:left w:val="none" w:sz="0" w:space="0" w:color="auto"/>
            <w:bottom w:val="none" w:sz="0" w:space="0" w:color="auto"/>
            <w:right w:val="none" w:sz="0" w:space="0" w:color="auto"/>
          </w:divBdr>
          <w:divsChild>
            <w:div w:id="199361657">
              <w:marLeft w:val="0"/>
              <w:marRight w:val="0"/>
              <w:marTop w:val="0"/>
              <w:marBottom w:val="0"/>
              <w:divBdr>
                <w:top w:val="none" w:sz="0" w:space="0" w:color="auto"/>
                <w:left w:val="none" w:sz="0" w:space="0" w:color="auto"/>
                <w:bottom w:val="none" w:sz="0" w:space="0" w:color="auto"/>
                <w:right w:val="none" w:sz="0" w:space="0" w:color="auto"/>
              </w:divBdr>
            </w:div>
          </w:divsChild>
        </w:div>
        <w:div w:id="784036527">
          <w:marLeft w:val="0"/>
          <w:marRight w:val="0"/>
          <w:marTop w:val="0"/>
          <w:marBottom w:val="0"/>
          <w:divBdr>
            <w:top w:val="none" w:sz="0" w:space="0" w:color="auto"/>
            <w:left w:val="none" w:sz="0" w:space="0" w:color="auto"/>
            <w:bottom w:val="none" w:sz="0" w:space="0" w:color="auto"/>
            <w:right w:val="none" w:sz="0" w:space="0" w:color="auto"/>
          </w:divBdr>
          <w:divsChild>
            <w:div w:id="1426657356">
              <w:marLeft w:val="0"/>
              <w:marRight w:val="0"/>
              <w:marTop w:val="0"/>
              <w:marBottom w:val="0"/>
              <w:divBdr>
                <w:top w:val="none" w:sz="0" w:space="0" w:color="auto"/>
                <w:left w:val="none" w:sz="0" w:space="0" w:color="auto"/>
                <w:bottom w:val="none" w:sz="0" w:space="0" w:color="auto"/>
                <w:right w:val="none" w:sz="0" w:space="0" w:color="auto"/>
              </w:divBdr>
            </w:div>
          </w:divsChild>
        </w:div>
        <w:div w:id="792553219">
          <w:marLeft w:val="0"/>
          <w:marRight w:val="0"/>
          <w:marTop w:val="0"/>
          <w:marBottom w:val="0"/>
          <w:divBdr>
            <w:top w:val="none" w:sz="0" w:space="0" w:color="auto"/>
            <w:left w:val="none" w:sz="0" w:space="0" w:color="auto"/>
            <w:bottom w:val="none" w:sz="0" w:space="0" w:color="auto"/>
            <w:right w:val="none" w:sz="0" w:space="0" w:color="auto"/>
          </w:divBdr>
          <w:divsChild>
            <w:div w:id="961574217">
              <w:marLeft w:val="0"/>
              <w:marRight w:val="0"/>
              <w:marTop w:val="0"/>
              <w:marBottom w:val="0"/>
              <w:divBdr>
                <w:top w:val="none" w:sz="0" w:space="0" w:color="auto"/>
                <w:left w:val="none" w:sz="0" w:space="0" w:color="auto"/>
                <w:bottom w:val="none" w:sz="0" w:space="0" w:color="auto"/>
                <w:right w:val="none" w:sz="0" w:space="0" w:color="auto"/>
              </w:divBdr>
            </w:div>
          </w:divsChild>
        </w:div>
        <w:div w:id="799301808">
          <w:marLeft w:val="0"/>
          <w:marRight w:val="0"/>
          <w:marTop w:val="0"/>
          <w:marBottom w:val="0"/>
          <w:divBdr>
            <w:top w:val="none" w:sz="0" w:space="0" w:color="auto"/>
            <w:left w:val="none" w:sz="0" w:space="0" w:color="auto"/>
            <w:bottom w:val="none" w:sz="0" w:space="0" w:color="auto"/>
            <w:right w:val="none" w:sz="0" w:space="0" w:color="auto"/>
          </w:divBdr>
          <w:divsChild>
            <w:div w:id="1837526512">
              <w:marLeft w:val="0"/>
              <w:marRight w:val="0"/>
              <w:marTop w:val="0"/>
              <w:marBottom w:val="0"/>
              <w:divBdr>
                <w:top w:val="none" w:sz="0" w:space="0" w:color="auto"/>
                <w:left w:val="none" w:sz="0" w:space="0" w:color="auto"/>
                <w:bottom w:val="none" w:sz="0" w:space="0" w:color="auto"/>
                <w:right w:val="none" w:sz="0" w:space="0" w:color="auto"/>
              </w:divBdr>
            </w:div>
          </w:divsChild>
        </w:div>
        <w:div w:id="808668227">
          <w:marLeft w:val="0"/>
          <w:marRight w:val="0"/>
          <w:marTop w:val="0"/>
          <w:marBottom w:val="0"/>
          <w:divBdr>
            <w:top w:val="none" w:sz="0" w:space="0" w:color="auto"/>
            <w:left w:val="none" w:sz="0" w:space="0" w:color="auto"/>
            <w:bottom w:val="none" w:sz="0" w:space="0" w:color="auto"/>
            <w:right w:val="none" w:sz="0" w:space="0" w:color="auto"/>
          </w:divBdr>
          <w:divsChild>
            <w:div w:id="1747412884">
              <w:marLeft w:val="0"/>
              <w:marRight w:val="0"/>
              <w:marTop w:val="0"/>
              <w:marBottom w:val="0"/>
              <w:divBdr>
                <w:top w:val="none" w:sz="0" w:space="0" w:color="auto"/>
                <w:left w:val="none" w:sz="0" w:space="0" w:color="auto"/>
                <w:bottom w:val="none" w:sz="0" w:space="0" w:color="auto"/>
                <w:right w:val="none" w:sz="0" w:space="0" w:color="auto"/>
              </w:divBdr>
            </w:div>
          </w:divsChild>
        </w:div>
        <w:div w:id="821580231">
          <w:marLeft w:val="0"/>
          <w:marRight w:val="0"/>
          <w:marTop w:val="0"/>
          <w:marBottom w:val="0"/>
          <w:divBdr>
            <w:top w:val="none" w:sz="0" w:space="0" w:color="auto"/>
            <w:left w:val="none" w:sz="0" w:space="0" w:color="auto"/>
            <w:bottom w:val="none" w:sz="0" w:space="0" w:color="auto"/>
            <w:right w:val="none" w:sz="0" w:space="0" w:color="auto"/>
          </w:divBdr>
          <w:divsChild>
            <w:div w:id="177894439">
              <w:marLeft w:val="0"/>
              <w:marRight w:val="0"/>
              <w:marTop w:val="0"/>
              <w:marBottom w:val="0"/>
              <w:divBdr>
                <w:top w:val="none" w:sz="0" w:space="0" w:color="auto"/>
                <w:left w:val="none" w:sz="0" w:space="0" w:color="auto"/>
                <w:bottom w:val="none" w:sz="0" w:space="0" w:color="auto"/>
                <w:right w:val="none" w:sz="0" w:space="0" w:color="auto"/>
              </w:divBdr>
            </w:div>
          </w:divsChild>
        </w:div>
        <w:div w:id="844512142">
          <w:marLeft w:val="0"/>
          <w:marRight w:val="0"/>
          <w:marTop w:val="0"/>
          <w:marBottom w:val="0"/>
          <w:divBdr>
            <w:top w:val="none" w:sz="0" w:space="0" w:color="auto"/>
            <w:left w:val="none" w:sz="0" w:space="0" w:color="auto"/>
            <w:bottom w:val="none" w:sz="0" w:space="0" w:color="auto"/>
            <w:right w:val="none" w:sz="0" w:space="0" w:color="auto"/>
          </w:divBdr>
          <w:divsChild>
            <w:div w:id="1852526395">
              <w:marLeft w:val="0"/>
              <w:marRight w:val="0"/>
              <w:marTop w:val="0"/>
              <w:marBottom w:val="0"/>
              <w:divBdr>
                <w:top w:val="none" w:sz="0" w:space="0" w:color="auto"/>
                <w:left w:val="none" w:sz="0" w:space="0" w:color="auto"/>
                <w:bottom w:val="none" w:sz="0" w:space="0" w:color="auto"/>
                <w:right w:val="none" w:sz="0" w:space="0" w:color="auto"/>
              </w:divBdr>
            </w:div>
          </w:divsChild>
        </w:div>
        <w:div w:id="855919322">
          <w:marLeft w:val="0"/>
          <w:marRight w:val="0"/>
          <w:marTop w:val="0"/>
          <w:marBottom w:val="0"/>
          <w:divBdr>
            <w:top w:val="none" w:sz="0" w:space="0" w:color="auto"/>
            <w:left w:val="none" w:sz="0" w:space="0" w:color="auto"/>
            <w:bottom w:val="none" w:sz="0" w:space="0" w:color="auto"/>
            <w:right w:val="none" w:sz="0" w:space="0" w:color="auto"/>
          </w:divBdr>
          <w:divsChild>
            <w:div w:id="127600275">
              <w:marLeft w:val="0"/>
              <w:marRight w:val="0"/>
              <w:marTop w:val="0"/>
              <w:marBottom w:val="0"/>
              <w:divBdr>
                <w:top w:val="none" w:sz="0" w:space="0" w:color="auto"/>
                <w:left w:val="none" w:sz="0" w:space="0" w:color="auto"/>
                <w:bottom w:val="none" w:sz="0" w:space="0" w:color="auto"/>
                <w:right w:val="none" w:sz="0" w:space="0" w:color="auto"/>
              </w:divBdr>
            </w:div>
          </w:divsChild>
        </w:div>
        <w:div w:id="858739960">
          <w:marLeft w:val="0"/>
          <w:marRight w:val="0"/>
          <w:marTop w:val="0"/>
          <w:marBottom w:val="0"/>
          <w:divBdr>
            <w:top w:val="none" w:sz="0" w:space="0" w:color="auto"/>
            <w:left w:val="none" w:sz="0" w:space="0" w:color="auto"/>
            <w:bottom w:val="none" w:sz="0" w:space="0" w:color="auto"/>
            <w:right w:val="none" w:sz="0" w:space="0" w:color="auto"/>
          </w:divBdr>
          <w:divsChild>
            <w:div w:id="1068264488">
              <w:marLeft w:val="0"/>
              <w:marRight w:val="0"/>
              <w:marTop w:val="0"/>
              <w:marBottom w:val="0"/>
              <w:divBdr>
                <w:top w:val="none" w:sz="0" w:space="0" w:color="auto"/>
                <w:left w:val="none" w:sz="0" w:space="0" w:color="auto"/>
                <w:bottom w:val="none" w:sz="0" w:space="0" w:color="auto"/>
                <w:right w:val="none" w:sz="0" w:space="0" w:color="auto"/>
              </w:divBdr>
            </w:div>
            <w:div w:id="1686204629">
              <w:marLeft w:val="0"/>
              <w:marRight w:val="0"/>
              <w:marTop w:val="0"/>
              <w:marBottom w:val="0"/>
              <w:divBdr>
                <w:top w:val="none" w:sz="0" w:space="0" w:color="auto"/>
                <w:left w:val="none" w:sz="0" w:space="0" w:color="auto"/>
                <w:bottom w:val="none" w:sz="0" w:space="0" w:color="auto"/>
                <w:right w:val="none" w:sz="0" w:space="0" w:color="auto"/>
              </w:divBdr>
            </w:div>
          </w:divsChild>
        </w:div>
        <w:div w:id="863984937">
          <w:marLeft w:val="0"/>
          <w:marRight w:val="0"/>
          <w:marTop w:val="0"/>
          <w:marBottom w:val="0"/>
          <w:divBdr>
            <w:top w:val="none" w:sz="0" w:space="0" w:color="auto"/>
            <w:left w:val="none" w:sz="0" w:space="0" w:color="auto"/>
            <w:bottom w:val="none" w:sz="0" w:space="0" w:color="auto"/>
            <w:right w:val="none" w:sz="0" w:space="0" w:color="auto"/>
          </w:divBdr>
          <w:divsChild>
            <w:div w:id="1713845149">
              <w:marLeft w:val="0"/>
              <w:marRight w:val="0"/>
              <w:marTop w:val="0"/>
              <w:marBottom w:val="0"/>
              <w:divBdr>
                <w:top w:val="none" w:sz="0" w:space="0" w:color="auto"/>
                <w:left w:val="none" w:sz="0" w:space="0" w:color="auto"/>
                <w:bottom w:val="none" w:sz="0" w:space="0" w:color="auto"/>
                <w:right w:val="none" w:sz="0" w:space="0" w:color="auto"/>
              </w:divBdr>
            </w:div>
          </w:divsChild>
        </w:div>
        <w:div w:id="875847557">
          <w:marLeft w:val="0"/>
          <w:marRight w:val="0"/>
          <w:marTop w:val="0"/>
          <w:marBottom w:val="0"/>
          <w:divBdr>
            <w:top w:val="none" w:sz="0" w:space="0" w:color="auto"/>
            <w:left w:val="none" w:sz="0" w:space="0" w:color="auto"/>
            <w:bottom w:val="none" w:sz="0" w:space="0" w:color="auto"/>
            <w:right w:val="none" w:sz="0" w:space="0" w:color="auto"/>
          </w:divBdr>
          <w:divsChild>
            <w:div w:id="1744796682">
              <w:marLeft w:val="0"/>
              <w:marRight w:val="0"/>
              <w:marTop w:val="0"/>
              <w:marBottom w:val="0"/>
              <w:divBdr>
                <w:top w:val="none" w:sz="0" w:space="0" w:color="auto"/>
                <w:left w:val="none" w:sz="0" w:space="0" w:color="auto"/>
                <w:bottom w:val="none" w:sz="0" w:space="0" w:color="auto"/>
                <w:right w:val="none" w:sz="0" w:space="0" w:color="auto"/>
              </w:divBdr>
            </w:div>
          </w:divsChild>
        </w:div>
        <w:div w:id="879434588">
          <w:marLeft w:val="0"/>
          <w:marRight w:val="0"/>
          <w:marTop w:val="0"/>
          <w:marBottom w:val="0"/>
          <w:divBdr>
            <w:top w:val="none" w:sz="0" w:space="0" w:color="auto"/>
            <w:left w:val="none" w:sz="0" w:space="0" w:color="auto"/>
            <w:bottom w:val="none" w:sz="0" w:space="0" w:color="auto"/>
            <w:right w:val="none" w:sz="0" w:space="0" w:color="auto"/>
          </w:divBdr>
          <w:divsChild>
            <w:div w:id="1091197523">
              <w:marLeft w:val="0"/>
              <w:marRight w:val="0"/>
              <w:marTop w:val="0"/>
              <w:marBottom w:val="0"/>
              <w:divBdr>
                <w:top w:val="none" w:sz="0" w:space="0" w:color="auto"/>
                <w:left w:val="none" w:sz="0" w:space="0" w:color="auto"/>
                <w:bottom w:val="none" w:sz="0" w:space="0" w:color="auto"/>
                <w:right w:val="none" w:sz="0" w:space="0" w:color="auto"/>
              </w:divBdr>
            </w:div>
          </w:divsChild>
        </w:div>
        <w:div w:id="931016197">
          <w:marLeft w:val="0"/>
          <w:marRight w:val="0"/>
          <w:marTop w:val="0"/>
          <w:marBottom w:val="0"/>
          <w:divBdr>
            <w:top w:val="none" w:sz="0" w:space="0" w:color="auto"/>
            <w:left w:val="none" w:sz="0" w:space="0" w:color="auto"/>
            <w:bottom w:val="none" w:sz="0" w:space="0" w:color="auto"/>
            <w:right w:val="none" w:sz="0" w:space="0" w:color="auto"/>
          </w:divBdr>
          <w:divsChild>
            <w:div w:id="1681349313">
              <w:marLeft w:val="0"/>
              <w:marRight w:val="0"/>
              <w:marTop w:val="0"/>
              <w:marBottom w:val="0"/>
              <w:divBdr>
                <w:top w:val="none" w:sz="0" w:space="0" w:color="auto"/>
                <w:left w:val="none" w:sz="0" w:space="0" w:color="auto"/>
                <w:bottom w:val="none" w:sz="0" w:space="0" w:color="auto"/>
                <w:right w:val="none" w:sz="0" w:space="0" w:color="auto"/>
              </w:divBdr>
            </w:div>
          </w:divsChild>
        </w:div>
        <w:div w:id="959185720">
          <w:marLeft w:val="0"/>
          <w:marRight w:val="0"/>
          <w:marTop w:val="0"/>
          <w:marBottom w:val="0"/>
          <w:divBdr>
            <w:top w:val="none" w:sz="0" w:space="0" w:color="auto"/>
            <w:left w:val="none" w:sz="0" w:space="0" w:color="auto"/>
            <w:bottom w:val="none" w:sz="0" w:space="0" w:color="auto"/>
            <w:right w:val="none" w:sz="0" w:space="0" w:color="auto"/>
          </w:divBdr>
          <w:divsChild>
            <w:div w:id="2086679400">
              <w:marLeft w:val="0"/>
              <w:marRight w:val="0"/>
              <w:marTop w:val="0"/>
              <w:marBottom w:val="0"/>
              <w:divBdr>
                <w:top w:val="none" w:sz="0" w:space="0" w:color="auto"/>
                <w:left w:val="none" w:sz="0" w:space="0" w:color="auto"/>
                <w:bottom w:val="none" w:sz="0" w:space="0" w:color="auto"/>
                <w:right w:val="none" w:sz="0" w:space="0" w:color="auto"/>
              </w:divBdr>
            </w:div>
          </w:divsChild>
        </w:div>
        <w:div w:id="968433895">
          <w:marLeft w:val="0"/>
          <w:marRight w:val="0"/>
          <w:marTop w:val="0"/>
          <w:marBottom w:val="0"/>
          <w:divBdr>
            <w:top w:val="none" w:sz="0" w:space="0" w:color="auto"/>
            <w:left w:val="none" w:sz="0" w:space="0" w:color="auto"/>
            <w:bottom w:val="none" w:sz="0" w:space="0" w:color="auto"/>
            <w:right w:val="none" w:sz="0" w:space="0" w:color="auto"/>
          </w:divBdr>
          <w:divsChild>
            <w:div w:id="530727815">
              <w:marLeft w:val="0"/>
              <w:marRight w:val="0"/>
              <w:marTop w:val="0"/>
              <w:marBottom w:val="0"/>
              <w:divBdr>
                <w:top w:val="none" w:sz="0" w:space="0" w:color="auto"/>
                <w:left w:val="none" w:sz="0" w:space="0" w:color="auto"/>
                <w:bottom w:val="none" w:sz="0" w:space="0" w:color="auto"/>
                <w:right w:val="none" w:sz="0" w:space="0" w:color="auto"/>
              </w:divBdr>
            </w:div>
          </w:divsChild>
        </w:div>
        <w:div w:id="980159533">
          <w:marLeft w:val="0"/>
          <w:marRight w:val="0"/>
          <w:marTop w:val="0"/>
          <w:marBottom w:val="0"/>
          <w:divBdr>
            <w:top w:val="none" w:sz="0" w:space="0" w:color="auto"/>
            <w:left w:val="none" w:sz="0" w:space="0" w:color="auto"/>
            <w:bottom w:val="none" w:sz="0" w:space="0" w:color="auto"/>
            <w:right w:val="none" w:sz="0" w:space="0" w:color="auto"/>
          </w:divBdr>
          <w:divsChild>
            <w:div w:id="279262510">
              <w:marLeft w:val="0"/>
              <w:marRight w:val="0"/>
              <w:marTop w:val="0"/>
              <w:marBottom w:val="0"/>
              <w:divBdr>
                <w:top w:val="none" w:sz="0" w:space="0" w:color="auto"/>
                <w:left w:val="none" w:sz="0" w:space="0" w:color="auto"/>
                <w:bottom w:val="none" w:sz="0" w:space="0" w:color="auto"/>
                <w:right w:val="none" w:sz="0" w:space="0" w:color="auto"/>
              </w:divBdr>
            </w:div>
          </w:divsChild>
        </w:div>
        <w:div w:id="985476985">
          <w:marLeft w:val="0"/>
          <w:marRight w:val="0"/>
          <w:marTop w:val="0"/>
          <w:marBottom w:val="0"/>
          <w:divBdr>
            <w:top w:val="none" w:sz="0" w:space="0" w:color="auto"/>
            <w:left w:val="none" w:sz="0" w:space="0" w:color="auto"/>
            <w:bottom w:val="none" w:sz="0" w:space="0" w:color="auto"/>
            <w:right w:val="none" w:sz="0" w:space="0" w:color="auto"/>
          </w:divBdr>
          <w:divsChild>
            <w:div w:id="850490738">
              <w:marLeft w:val="0"/>
              <w:marRight w:val="0"/>
              <w:marTop w:val="0"/>
              <w:marBottom w:val="0"/>
              <w:divBdr>
                <w:top w:val="none" w:sz="0" w:space="0" w:color="auto"/>
                <w:left w:val="none" w:sz="0" w:space="0" w:color="auto"/>
                <w:bottom w:val="none" w:sz="0" w:space="0" w:color="auto"/>
                <w:right w:val="none" w:sz="0" w:space="0" w:color="auto"/>
              </w:divBdr>
            </w:div>
          </w:divsChild>
        </w:div>
        <w:div w:id="990450055">
          <w:marLeft w:val="0"/>
          <w:marRight w:val="0"/>
          <w:marTop w:val="0"/>
          <w:marBottom w:val="0"/>
          <w:divBdr>
            <w:top w:val="none" w:sz="0" w:space="0" w:color="auto"/>
            <w:left w:val="none" w:sz="0" w:space="0" w:color="auto"/>
            <w:bottom w:val="none" w:sz="0" w:space="0" w:color="auto"/>
            <w:right w:val="none" w:sz="0" w:space="0" w:color="auto"/>
          </w:divBdr>
          <w:divsChild>
            <w:div w:id="1077434866">
              <w:marLeft w:val="0"/>
              <w:marRight w:val="0"/>
              <w:marTop w:val="0"/>
              <w:marBottom w:val="0"/>
              <w:divBdr>
                <w:top w:val="none" w:sz="0" w:space="0" w:color="auto"/>
                <w:left w:val="none" w:sz="0" w:space="0" w:color="auto"/>
                <w:bottom w:val="none" w:sz="0" w:space="0" w:color="auto"/>
                <w:right w:val="none" w:sz="0" w:space="0" w:color="auto"/>
              </w:divBdr>
            </w:div>
          </w:divsChild>
        </w:div>
        <w:div w:id="991564108">
          <w:marLeft w:val="0"/>
          <w:marRight w:val="0"/>
          <w:marTop w:val="0"/>
          <w:marBottom w:val="0"/>
          <w:divBdr>
            <w:top w:val="none" w:sz="0" w:space="0" w:color="auto"/>
            <w:left w:val="none" w:sz="0" w:space="0" w:color="auto"/>
            <w:bottom w:val="none" w:sz="0" w:space="0" w:color="auto"/>
            <w:right w:val="none" w:sz="0" w:space="0" w:color="auto"/>
          </w:divBdr>
          <w:divsChild>
            <w:div w:id="1867911304">
              <w:marLeft w:val="0"/>
              <w:marRight w:val="0"/>
              <w:marTop w:val="0"/>
              <w:marBottom w:val="0"/>
              <w:divBdr>
                <w:top w:val="none" w:sz="0" w:space="0" w:color="auto"/>
                <w:left w:val="none" w:sz="0" w:space="0" w:color="auto"/>
                <w:bottom w:val="none" w:sz="0" w:space="0" w:color="auto"/>
                <w:right w:val="none" w:sz="0" w:space="0" w:color="auto"/>
              </w:divBdr>
            </w:div>
          </w:divsChild>
        </w:div>
        <w:div w:id="993797365">
          <w:marLeft w:val="0"/>
          <w:marRight w:val="0"/>
          <w:marTop w:val="0"/>
          <w:marBottom w:val="0"/>
          <w:divBdr>
            <w:top w:val="none" w:sz="0" w:space="0" w:color="auto"/>
            <w:left w:val="none" w:sz="0" w:space="0" w:color="auto"/>
            <w:bottom w:val="none" w:sz="0" w:space="0" w:color="auto"/>
            <w:right w:val="none" w:sz="0" w:space="0" w:color="auto"/>
          </w:divBdr>
          <w:divsChild>
            <w:div w:id="328751509">
              <w:marLeft w:val="0"/>
              <w:marRight w:val="0"/>
              <w:marTop w:val="0"/>
              <w:marBottom w:val="0"/>
              <w:divBdr>
                <w:top w:val="none" w:sz="0" w:space="0" w:color="auto"/>
                <w:left w:val="none" w:sz="0" w:space="0" w:color="auto"/>
                <w:bottom w:val="none" w:sz="0" w:space="0" w:color="auto"/>
                <w:right w:val="none" w:sz="0" w:space="0" w:color="auto"/>
              </w:divBdr>
            </w:div>
          </w:divsChild>
        </w:div>
        <w:div w:id="994261562">
          <w:marLeft w:val="0"/>
          <w:marRight w:val="0"/>
          <w:marTop w:val="0"/>
          <w:marBottom w:val="0"/>
          <w:divBdr>
            <w:top w:val="none" w:sz="0" w:space="0" w:color="auto"/>
            <w:left w:val="none" w:sz="0" w:space="0" w:color="auto"/>
            <w:bottom w:val="none" w:sz="0" w:space="0" w:color="auto"/>
            <w:right w:val="none" w:sz="0" w:space="0" w:color="auto"/>
          </w:divBdr>
          <w:divsChild>
            <w:div w:id="107630956">
              <w:marLeft w:val="0"/>
              <w:marRight w:val="0"/>
              <w:marTop w:val="0"/>
              <w:marBottom w:val="0"/>
              <w:divBdr>
                <w:top w:val="none" w:sz="0" w:space="0" w:color="auto"/>
                <w:left w:val="none" w:sz="0" w:space="0" w:color="auto"/>
                <w:bottom w:val="none" w:sz="0" w:space="0" w:color="auto"/>
                <w:right w:val="none" w:sz="0" w:space="0" w:color="auto"/>
              </w:divBdr>
            </w:div>
            <w:div w:id="1157569638">
              <w:marLeft w:val="0"/>
              <w:marRight w:val="0"/>
              <w:marTop w:val="0"/>
              <w:marBottom w:val="0"/>
              <w:divBdr>
                <w:top w:val="none" w:sz="0" w:space="0" w:color="auto"/>
                <w:left w:val="none" w:sz="0" w:space="0" w:color="auto"/>
                <w:bottom w:val="none" w:sz="0" w:space="0" w:color="auto"/>
                <w:right w:val="none" w:sz="0" w:space="0" w:color="auto"/>
              </w:divBdr>
            </w:div>
          </w:divsChild>
        </w:div>
        <w:div w:id="997920736">
          <w:marLeft w:val="0"/>
          <w:marRight w:val="0"/>
          <w:marTop w:val="0"/>
          <w:marBottom w:val="0"/>
          <w:divBdr>
            <w:top w:val="none" w:sz="0" w:space="0" w:color="auto"/>
            <w:left w:val="none" w:sz="0" w:space="0" w:color="auto"/>
            <w:bottom w:val="none" w:sz="0" w:space="0" w:color="auto"/>
            <w:right w:val="none" w:sz="0" w:space="0" w:color="auto"/>
          </w:divBdr>
          <w:divsChild>
            <w:div w:id="712000315">
              <w:marLeft w:val="0"/>
              <w:marRight w:val="0"/>
              <w:marTop w:val="0"/>
              <w:marBottom w:val="0"/>
              <w:divBdr>
                <w:top w:val="none" w:sz="0" w:space="0" w:color="auto"/>
                <w:left w:val="none" w:sz="0" w:space="0" w:color="auto"/>
                <w:bottom w:val="none" w:sz="0" w:space="0" w:color="auto"/>
                <w:right w:val="none" w:sz="0" w:space="0" w:color="auto"/>
              </w:divBdr>
            </w:div>
          </w:divsChild>
        </w:div>
        <w:div w:id="1005790834">
          <w:marLeft w:val="0"/>
          <w:marRight w:val="0"/>
          <w:marTop w:val="0"/>
          <w:marBottom w:val="0"/>
          <w:divBdr>
            <w:top w:val="none" w:sz="0" w:space="0" w:color="auto"/>
            <w:left w:val="none" w:sz="0" w:space="0" w:color="auto"/>
            <w:bottom w:val="none" w:sz="0" w:space="0" w:color="auto"/>
            <w:right w:val="none" w:sz="0" w:space="0" w:color="auto"/>
          </w:divBdr>
          <w:divsChild>
            <w:div w:id="2017464883">
              <w:marLeft w:val="0"/>
              <w:marRight w:val="0"/>
              <w:marTop w:val="0"/>
              <w:marBottom w:val="0"/>
              <w:divBdr>
                <w:top w:val="none" w:sz="0" w:space="0" w:color="auto"/>
                <w:left w:val="none" w:sz="0" w:space="0" w:color="auto"/>
                <w:bottom w:val="none" w:sz="0" w:space="0" w:color="auto"/>
                <w:right w:val="none" w:sz="0" w:space="0" w:color="auto"/>
              </w:divBdr>
            </w:div>
          </w:divsChild>
        </w:div>
        <w:div w:id="1021586617">
          <w:marLeft w:val="0"/>
          <w:marRight w:val="0"/>
          <w:marTop w:val="0"/>
          <w:marBottom w:val="0"/>
          <w:divBdr>
            <w:top w:val="none" w:sz="0" w:space="0" w:color="auto"/>
            <w:left w:val="none" w:sz="0" w:space="0" w:color="auto"/>
            <w:bottom w:val="none" w:sz="0" w:space="0" w:color="auto"/>
            <w:right w:val="none" w:sz="0" w:space="0" w:color="auto"/>
          </w:divBdr>
          <w:divsChild>
            <w:div w:id="2079159292">
              <w:marLeft w:val="0"/>
              <w:marRight w:val="0"/>
              <w:marTop w:val="0"/>
              <w:marBottom w:val="0"/>
              <w:divBdr>
                <w:top w:val="none" w:sz="0" w:space="0" w:color="auto"/>
                <w:left w:val="none" w:sz="0" w:space="0" w:color="auto"/>
                <w:bottom w:val="none" w:sz="0" w:space="0" w:color="auto"/>
                <w:right w:val="none" w:sz="0" w:space="0" w:color="auto"/>
              </w:divBdr>
            </w:div>
            <w:div w:id="2086951255">
              <w:marLeft w:val="0"/>
              <w:marRight w:val="0"/>
              <w:marTop w:val="0"/>
              <w:marBottom w:val="0"/>
              <w:divBdr>
                <w:top w:val="none" w:sz="0" w:space="0" w:color="auto"/>
                <w:left w:val="none" w:sz="0" w:space="0" w:color="auto"/>
                <w:bottom w:val="none" w:sz="0" w:space="0" w:color="auto"/>
                <w:right w:val="none" w:sz="0" w:space="0" w:color="auto"/>
              </w:divBdr>
            </w:div>
          </w:divsChild>
        </w:div>
        <w:div w:id="1027486818">
          <w:marLeft w:val="0"/>
          <w:marRight w:val="0"/>
          <w:marTop w:val="0"/>
          <w:marBottom w:val="0"/>
          <w:divBdr>
            <w:top w:val="none" w:sz="0" w:space="0" w:color="auto"/>
            <w:left w:val="none" w:sz="0" w:space="0" w:color="auto"/>
            <w:bottom w:val="none" w:sz="0" w:space="0" w:color="auto"/>
            <w:right w:val="none" w:sz="0" w:space="0" w:color="auto"/>
          </w:divBdr>
          <w:divsChild>
            <w:div w:id="713699136">
              <w:marLeft w:val="0"/>
              <w:marRight w:val="0"/>
              <w:marTop w:val="0"/>
              <w:marBottom w:val="0"/>
              <w:divBdr>
                <w:top w:val="none" w:sz="0" w:space="0" w:color="auto"/>
                <w:left w:val="none" w:sz="0" w:space="0" w:color="auto"/>
                <w:bottom w:val="none" w:sz="0" w:space="0" w:color="auto"/>
                <w:right w:val="none" w:sz="0" w:space="0" w:color="auto"/>
              </w:divBdr>
            </w:div>
          </w:divsChild>
        </w:div>
        <w:div w:id="1062601348">
          <w:marLeft w:val="0"/>
          <w:marRight w:val="0"/>
          <w:marTop w:val="0"/>
          <w:marBottom w:val="0"/>
          <w:divBdr>
            <w:top w:val="none" w:sz="0" w:space="0" w:color="auto"/>
            <w:left w:val="none" w:sz="0" w:space="0" w:color="auto"/>
            <w:bottom w:val="none" w:sz="0" w:space="0" w:color="auto"/>
            <w:right w:val="none" w:sz="0" w:space="0" w:color="auto"/>
          </w:divBdr>
          <w:divsChild>
            <w:div w:id="1490440136">
              <w:marLeft w:val="0"/>
              <w:marRight w:val="0"/>
              <w:marTop w:val="0"/>
              <w:marBottom w:val="0"/>
              <w:divBdr>
                <w:top w:val="none" w:sz="0" w:space="0" w:color="auto"/>
                <w:left w:val="none" w:sz="0" w:space="0" w:color="auto"/>
                <w:bottom w:val="none" w:sz="0" w:space="0" w:color="auto"/>
                <w:right w:val="none" w:sz="0" w:space="0" w:color="auto"/>
              </w:divBdr>
            </w:div>
          </w:divsChild>
        </w:div>
        <w:div w:id="1095979099">
          <w:marLeft w:val="0"/>
          <w:marRight w:val="0"/>
          <w:marTop w:val="0"/>
          <w:marBottom w:val="0"/>
          <w:divBdr>
            <w:top w:val="none" w:sz="0" w:space="0" w:color="auto"/>
            <w:left w:val="none" w:sz="0" w:space="0" w:color="auto"/>
            <w:bottom w:val="none" w:sz="0" w:space="0" w:color="auto"/>
            <w:right w:val="none" w:sz="0" w:space="0" w:color="auto"/>
          </w:divBdr>
          <w:divsChild>
            <w:div w:id="145364551">
              <w:marLeft w:val="0"/>
              <w:marRight w:val="0"/>
              <w:marTop w:val="0"/>
              <w:marBottom w:val="0"/>
              <w:divBdr>
                <w:top w:val="none" w:sz="0" w:space="0" w:color="auto"/>
                <w:left w:val="none" w:sz="0" w:space="0" w:color="auto"/>
                <w:bottom w:val="none" w:sz="0" w:space="0" w:color="auto"/>
                <w:right w:val="none" w:sz="0" w:space="0" w:color="auto"/>
              </w:divBdr>
            </w:div>
            <w:div w:id="1836531346">
              <w:marLeft w:val="0"/>
              <w:marRight w:val="0"/>
              <w:marTop w:val="0"/>
              <w:marBottom w:val="0"/>
              <w:divBdr>
                <w:top w:val="none" w:sz="0" w:space="0" w:color="auto"/>
                <w:left w:val="none" w:sz="0" w:space="0" w:color="auto"/>
                <w:bottom w:val="none" w:sz="0" w:space="0" w:color="auto"/>
                <w:right w:val="none" w:sz="0" w:space="0" w:color="auto"/>
              </w:divBdr>
            </w:div>
          </w:divsChild>
        </w:div>
        <w:div w:id="1110442057">
          <w:marLeft w:val="0"/>
          <w:marRight w:val="0"/>
          <w:marTop w:val="0"/>
          <w:marBottom w:val="0"/>
          <w:divBdr>
            <w:top w:val="none" w:sz="0" w:space="0" w:color="auto"/>
            <w:left w:val="none" w:sz="0" w:space="0" w:color="auto"/>
            <w:bottom w:val="none" w:sz="0" w:space="0" w:color="auto"/>
            <w:right w:val="none" w:sz="0" w:space="0" w:color="auto"/>
          </w:divBdr>
          <w:divsChild>
            <w:div w:id="523515512">
              <w:marLeft w:val="0"/>
              <w:marRight w:val="0"/>
              <w:marTop w:val="0"/>
              <w:marBottom w:val="0"/>
              <w:divBdr>
                <w:top w:val="none" w:sz="0" w:space="0" w:color="auto"/>
                <w:left w:val="none" w:sz="0" w:space="0" w:color="auto"/>
                <w:bottom w:val="none" w:sz="0" w:space="0" w:color="auto"/>
                <w:right w:val="none" w:sz="0" w:space="0" w:color="auto"/>
              </w:divBdr>
            </w:div>
          </w:divsChild>
        </w:div>
        <w:div w:id="1136215937">
          <w:marLeft w:val="0"/>
          <w:marRight w:val="0"/>
          <w:marTop w:val="0"/>
          <w:marBottom w:val="0"/>
          <w:divBdr>
            <w:top w:val="none" w:sz="0" w:space="0" w:color="auto"/>
            <w:left w:val="none" w:sz="0" w:space="0" w:color="auto"/>
            <w:bottom w:val="none" w:sz="0" w:space="0" w:color="auto"/>
            <w:right w:val="none" w:sz="0" w:space="0" w:color="auto"/>
          </w:divBdr>
          <w:divsChild>
            <w:div w:id="1082675621">
              <w:marLeft w:val="0"/>
              <w:marRight w:val="0"/>
              <w:marTop w:val="0"/>
              <w:marBottom w:val="0"/>
              <w:divBdr>
                <w:top w:val="none" w:sz="0" w:space="0" w:color="auto"/>
                <w:left w:val="none" w:sz="0" w:space="0" w:color="auto"/>
                <w:bottom w:val="none" w:sz="0" w:space="0" w:color="auto"/>
                <w:right w:val="none" w:sz="0" w:space="0" w:color="auto"/>
              </w:divBdr>
            </w:div>
            <w:div w:id="2130930981">
              <w:marLeft w:val="0"/>
              <w:marRight w:val="0"/>
              <w:marTop w:val="0"/>
              <w:marBottom w:val="0"/>
              <w:divBdr>
                <w:top w:val="none" w:sz="0" w:space="0" w:color="auto"/>
                <w:left w:val="none" w:sz="0" w:space="0" w:color="auto"/>
                <w:bottom w:val="none" w:sz="0" w:space="0" w:color="auto"/>
                <w:right w:val="none" w:sz="0" w:space="0" w:color="auto"/>
              </w:divBdr>
            </w:div>
          </w:divsChild>
        </w:div>
        <w:div w:id="1142114639">
          <w:marLeft w:val="0"/>
          <w:marRight w:val="0"/>
          <w:marTop w:val="0"/>
          <w:marBottom w:val="0"/>
          <w:divBdr>
            <w:top w:val="none" w:sz="0" w:space="0" w:color="auto"/>
            <w:left w:val="none" w:sz="0" w:space="0" w:color="auto"/>
            <w:bottom w:val="none" w:sz="0" w:space="0" w:color="auto"/>
            <w:right w:val="none" w:sz="0" w:space="0" w:color="auto"/>
          </w:divBdr>
          <w:divsChild>
            <w:div w:id="996769129">
              <w:marLeft w:val="0"/>
              <w:marRight w:val="0"/>
              <w:marTop w:val="0"/>
              <w:marBottom w:val="0"/>
              <w:divBdr>
                <w:top w:val="none" w:sz="0" w:space="0" w:color="auto"/>
                <w:left w:val="none" w:sz="0" w:space="0" w:color="auto"/>
                <w:bottom w:val="none" w:sz="0" w:space="0" w:color="auto"/>
                <w:right w:val="none" w:sz="0" w:space="0" w:color="auto"/>
              </w:divBdr>
            </w:div>
          </w:divsChild>
        </w:div>
        <w:div w:id="1147014524">
          <w:marLeft w:val="0"/>
          <w:marRight w:val="0"/>
          <w:marTop w:val="0"/>
          <w:marBottom w:val="0"/>
          <w:divBdr>
            <w:top w:val="none" w:sz="0" w:space="0" w:color="auto"/>
            <w:left w:val="none" w:sz="0" w:space="0" w:color="auto"/>
            <w:bottom w:val="none" w:sz="0" w:space="0" w:color="auto"/>
            <w:right w:val="none" w:sz="0" w:space="0" w:color="auto"/>
          </w:divBdr>
          <w:divsChild>
            <w:div w:id="1590966938">
              <w:marLeft w:val="0"/>
              <w:marRight w:val="0"/>
              <w:marTop w:val="0"/>
              <w:marBottom w:val="0"/>
              <w:divBdr>
                <w:top w:val="none" w:sz="0" w:space="0" w:color="auto"/>
                <w:left w:val="none" w:sz="0" w:space="0" w:color="auto"/>
                <w:bottom w:val="none" w:sz="0" w:space="0" w:color="auto"/>
                <w:right w:val="none" w:sz="0" w:space="0" w:color="auto"/>
              </w:divBdr>
            </w:div>
          </w:divsChild>
        </w:div>
        <w:div w:id="1152988346">
          <w:marLeft w:val="0"/>
          <w:marRight w:val="0"/>
          <w:marTop w:val="0"/>
          <w:marBottom w:val="0"/>
          <w:divBdr>
            <w:top w:val="none" w:sz="0" w:space="0" w:color="auto"/>
            <w:left w:val="none" w:sz="0" w:space="0" w:color="auto"/>
            <w:bottom w:val="none" w:sz="0" w:space="0" w:color="auto"/>
            <w:right w:val="none" w:sz="0" w:space="0" w:color="auto"/>
          </w:divBdr>
          <w:divsChild>
            <w:div w:id="945500525">
              <w:marLeft w:val="0"/>
              <w:marRight w:val="0"/>
              <w:marTop w:val="0"/>
              <w:marBottom w:val="0"/>
              <w:divBdr>
                <w:top w:val="none" w:sz="0" w:space="0" w:color="auto"/>
                <w:left w:val="none" w:sz="0" w:space="0" w:color="auto"/>
                <w:bottom w:val="none" w:sz="0" w:space="0" w:color="auto"/>
                <w:right w:val="none" w:sz="0" w:space="0" w:color="auto"/>
              </w:divBdr>
            </w:div>
          </w:divsChild>
        </w:div>
        <w:div w:id="1167359034">
          <w:marLeft w:val="0"/>
          <w:marRight w:val="0"/>
          <w:marTop w:val="0"/>
          <w:marBottom w:val="0"/>
          <w:divBdr>
            <w:top w:val="none" w:sz="0" w:space="0" w:color="auto"/>
            <w:left w:val="none" w:sz="0" w:space="0" w:color="auto"/>
            <w:bottom w:val="none" w:sz="0" w:space="0" w:color="auto"/>
            <w:right w:val="none" w:sz="0" w:space="0" w:color="auto"/>
          </w:divBdr>
          <w:divsChild>
            <w:div w:id="172301019">
              <w:marLeft w:val="0"/>
              <w:marRight w:val="0"/>
              <w:marTop w:val="0"/>
              <w:marBottom w:val="0"/>
              <w:divBdr>
                <w:top w:val="none" w:sz="0" w:space="0" w:color="auto"/>
                <w:left w:val="none" w:sz="0" w:space="0" w:color="auto"/>
                <w:bottom w:val="none" w:sz="0" w:space="0" w:color="auto"/>
                <w:right w:val="none" w:sz="0" w:space="0" w:color="auto"/>
              </w:divBdr>
            </w:div>
          </w:divsChild>
        </w:div>
        <w:div w:id="1171871883">
          <w:marLeft w:val="0"/>
          <w:marRight w:val="0"/>
          <w:marTop w:val="0"/>
          <w:marBottom w:val="0"/>
          <w:divBdr>
            <w:top w:val="none" w:sz="0" w:space="0" w:color="auto"/>
            <w:left w:val="none" w:sz="0" w:space="0" w:color="auto"/>
            <w:bottom w:val="none" w:sz="0" w:space="0" w:color="auto"/>
            <w:right w:val="none" w:sz="0" w:space="0" w:color="auto"/>
          </w:divBdr>
          <w:divsChild>
            <w:div w:id="1374888033">
              <w:marLeft w:val="0"/>
              <w:marRight w:val="0"/>
              <w:marTop w:val="0"/>
              <w:marBottom w:val="0"/>
              <w:divBdr>
                <w:top w:val="none" w:sz="0" w:space="0" w:color="auto"/>
                <w:left w:val="none" w:sz="0" w:space="0" w:color="auto"/>
                <w:bottom w:val="none" w:sz="0" w:space="0" w:color="auto"/>
                <w:right w:val="none" w:sz="0" w:space="0" w:color="auto"/>
              </w:divBdr>
            </w:div>
          </w:divsChild>
        </w:div>
        <w:div w:id="1208906273">
          <w:marLeft w:val="0"/>
          <w:marRight w:val="0"/>
          <w:marTop w:val="0"/>
          <w:marBottom w:val="0"/>
          <w:divBdr>
            <w:top w:val="none" w:sz="0" w:space="0" w:color="auto"/>
            <w:left w:val="none" w:sz="0" w:space="0" w:color="auto"/>
            <w:bottom w:val="none" w:sz="0" w:space="0" w:color="auto"/>
            <w:right w:val="none" w:sz="0" w:space="0" w:color="auto"/>
          </w:divBdr>
          <w:divsChild>
            <w:div w:id="506138563">
              <w:marLeft w:val="0"/>
              <w:marRight w:val="0"/>
              <w:marTop w:val="0"/>
              <w:marBottom w:val="0"/>
              <w:divBdr>
                <w:top w:val="none" w:sz="0" w:space="0" w:color="auto"/>
                <w:left w:val="none" w:sz="0" w:space="0" w:color="auto"/>
                <w:bottom w:val="none" w:sz="0" w:space="0" w:color="auto"/>
                <w:right w:val="none" w:sz="0" w:space="0" w:color="auto"/>
              </w:divBdr>
            </w:div>
          </w:divsChild>
        </w:div>
        <w:div w:id="1218008977">
          <w:marLeft w:val="0"/>
          <w:marRight w:val="0"/>
          <w:marTop w:val="0"/>
          <w:marBottom w:val="0"/>
          <w:divBdr>
            <w:top w:val="none" w:sz="0" w:space="0" w:color="auto"/>
            <w:left w:val="none" w:sz="0" w:space="0" w:color="auto"/>
            <w:bottom w:val="none" w:sz="0" w:space="0" w:color="auto"/>
            <w:right w:val="none" w:sz="0" w:space="0" w:color="auto"/>
          </w:divBdr>
          <w:divsChild>
            <w:div w:id="1560677296">
              <w:marLeft w:val="0"/>
              <w:marRight w:val="0"/>
              <w:marTop w:val="0"/>
              <w:marBottom w:val="0"/>
              <w:divBdr>
                <w:top w:val="none" w:sz="0" w:space="0" w:color="auto"/>
                <w:left w:val="none" w:sz="0" w:space="0" w:color="auto"/>
                <w:bottom w:val="none" w:sz="0" w:space="0" w:color="auto"/>
                <w:right w:val="none" w:sz="0" w:space="0" w:color="auto"/>
              </w:divBdr>
            </w:div>
            <w:div w:id="1970743407">
              <w:marLeft w:val="0"/>
              <w:marRight w:val="0"/>
              <w:marTop w:val="0"/>
              <w:marBottom w:val="0"/>
              <w:divBdr>
                <w:top w:val="none" w:sz="0" w:space="0" w:color="auto"/>
                <w:left w:val="none" w:sz="0" w:space="0" w:color="auto"/>
                <w:bottom w:val="none" w:sz="0" w:space="0" w:color="auto"/>
                <w:right w:val="none" w:sz="0" w:space="0" w:color="auto"/>
              </w:divBdr>
            </w:div>
          </w:divsChild>
        </w:div>
        <w:div w:id="1227718144">
          <w:marLeft w:val="0"/>
          <w:marRight w:val="0"/>
          <w:marTop w:val="0"/>
          <w:marBottom w:val="0"/>
          <w:divBdr>
            <w:top w:val="none" w:sz="0" w:space="0" w:color="auto"/>
            <w:left w:val="none" w:sz="0" w:space="0" w:color="auto"/>
            <w:bottom w:val="none" w:sz="0" w:space="0" w:color="auto"/>
            <w:right w:val="none" w:sz="0" w:space="0" w:color="auto"/>
          </w:divBdr>
          <w:divsChild>
            <w:div w:id="15273446">
              <w:marLeft w:val="0"/>
              <w:marRight w:val="0"/>
              <w:marTop w:val="0"/>
              <w:marBottom w:val="0"/>
              <w:divBdr>
                <w:top w:val="none" w:sz="0" w:space="0" w:color="auto"/>
                <w:left w:val="none" w:sz="0" w:space="0" w:color="auto"/>
                <w:bottom w:val="none" w:sz="0" w:space="0" w:color="auto"/>
                <w:right w:val="none" w:sz="0" w:space="0" w:color="auto"/>
              </w:divBdr>
            </w:div>
            <w:div w:id="976571286">
              <w:marLeft w:val="0"/>
              <w:marRight w:val="0"/>
              <w:marTop w:val="0"/>
              <w:marBottom w:val="0"/>
              <w:divBdr>
                <w:top w:val="none" w:sz="0" w:space="0" w:color="auto"/>
                <w:left w:val="none" w:sz="0" w:space="0" w:color="auto"/>
                <w:bottom w:val="none" w:sz="0" w:space="0" w:color="auto"/>
                <w:right w:val="none" w:sz="0" w:space="0" w:color="auto"/>
              </w:divBdr>
            </w:div>
          </w:divsChild>
        </w:div>
        <w:div w:id="1238129966">
          <w:marLeft w:val="0"/>
          <w:marRight w:val="0"/>
          <w:marTop w:val="0"/>
          <w:marBottom w:val="0"/>
          <w:divBdr>
            <w:top w:val="none" w:sz="0" w:space="0" w:color="auto"/>
            <w:left w:val="none" w:sz="0" w:space="0" w:color="auto"/>
            <w:bottom w:val="none" w:sz="0" w:space="0" w:color="auto"/>
            <w:right w:val="none" w:sz="0" w:space="0" w:color="auto"/>
          </w:divBdr>
          <w:divsChild>
            <w:div w:id="220942177">
              <w:marLeft w:val="0"/>
              <w:marRight w:val="0"/>
              <w:marTop w:val="0"/>
              <w:marBottom w:val="0"/>
              <w:divBdr>
                <w:top w:val="none" w:sz="0" w:space="0" w:color="auto"/>
                <w:left w:val="none" w:sz="0" w:space="0" w:color="auto"/>
                <w:bottom w:val="none" w:sz="0" w:space="0" w:color="auto"/>
                <w:right w:val="none" w:sz="0" w:space="0" w:color="auto"/>
              </w:divBdr>
            </w:div>
          </w:divsChild>
        </w:div>
        <w:div w:id="1250313590">
          <w:marLeft w:val="0"/>
          <w:marRight w:val="0"/>
          <w:marTop w:val="0"/>
          <w:marBottom w:val="0"/>
          <w:divBdr>
            <w:top w:val="none" w:sz="0" w:space="0" w:color="auto"/>
            <w:left w:val="none" w:sz="0" w:space="0" w:color="auto"/>
            <w:bottom w:val="none" w:sz="0" w:space="0" w:color="auto"/>
            <w:right w:val="none" w:sz="0" w:space="0" w:color="auto"/>
          </w:divBdr>
          <w:divsChild>
            <w:div w:id="376439516">
              <w:marLeft w:val="0"/>
              <w:marRight w:val="0"/>
              <w:marTop w:val="0"/>
              <w:marBottom w:val="0"/>
              <w:divBdr>
                <w:top w:val="none" w:sz="0" w:space="0" w:color="auto"/>
                <w:left w:val="none" w:sz="0" w:space="0" w:color="auto"/>
                <w:bottom w:val="none" w:sz="0" w:space="0" w:color="auto"/>
                <w:right w:val="none" w:sz="0" w:space="0" w:color="auto"/>
              </w:divBdr>
            </w:div>
          </w:divsChild>
        </w:div>
        <w:div w:id="1254120640">
          <w:marLeft w:val="0"/>
          <w:marRight w:val="0"/>
          <w:marTop w:val="0"/>
          <w:marBottom w:val="0"/>
          <w:divBdr>
            <w:top w:val="none" w:sz="0" w:space="0" w:color="auto"/>
            <w:left w:val="none" w:sz="0" w:space="0" w:color="auto"/>
            <w:bottom w:val="none" w:sz="0" w:space="0" w:color="auto"/>
            <w:right w:val="none" w:sz="0" w:space="0" w:color="auto"/>
          </w:divBdr>
          <w:divsChild>
            <w:div w:id="1093018058">
              <w:marLeft w:val="0"/>
              <w:marRight w:val="0"/>
              <w:marTop w:val="0"/>
              <w:marBottom w:val="0"/>
              <w:divBdr>
                <w:top w:val="none" w:sz="0" w:space="0" w:color="auto"/>
                <w:left w:val="none" w:sz="0" w:space="0" w:color="auto"/>
                <w:bottom w:val="none" w:sz="0" w:space="0" w:color="auto"/>
                <w:right w:val="none" w:sz="0" w:space="0" w:color="auto"/>
              </w:divBdr>
            </w:div>
          </w:divsChild>
        </w:div>
        <w:div w:id="1258557907">
          <w:marLeft w:val="0"/>
          <w:marRight w:val="0"/>
          <w:marTop w:val="0"/>
          <w:marBottom w:val="0"/>
          <w:divBdr>
            <w:top w:val="none" w:sz="0" w:space="0" w:color="auto"/>
            <w:left w:val="none" w:sz="0" w:space="0" w:color="auto"/>
            <w:bottom w:val="none" w:sz="0" w:space="0" w:color="auto"/>
            <w:right w:val="none" w:sz="0" w:space="0" w:color="auto"/>
          </w:divBdr>
          <w:divsChild>
            <w:div w:id="616181408">
              <w:marLeft w:val="0"/>
              <w:marRight w:val="0"/>
              <w:marTop w:val="0"/>
              <w:marBottom w:val="0"/>
              <w:divBdr>
                <w:top w:val="none" w:sz="0" w:space="0" w:color="auto"/>
                <w:left w:val="none" w:sz="0" w:space="0" w:color="auto"/>
                <w:bottom w:val="none" w:sz="0" w:space="0" w:color="auto"/>
                <w:right w:val="none" w:sz="0" w:space="0" w:color="auto"/>
              </w:divBdr>
            </w:div>
          </w:divsChild>
        </w:div>
        <w:div w:id="1283727310">
          <w:marLeft w:val="0"/>
          <w:marRight w:val="0"/>
          <w:marTop w:val="0"/>
          <w:marBottom w:val="0"/>
          <w:divBdr>
            <w:top w:val="none" w:sz="0" w:space="0" w:color="auto"/>
            <w:left w:val="none" w:sz="0" w:space="0" w:color="auto"/>
            <w:bottom w:val="none" w:sz="0" w:space="0" w:color="auto"/>
            <w:right w:val="none" w:sz="0" w:space="0" w:color="auto"/>
          </w:divBdr>
          <w:divsChild>
            <w:div w:id="669253664">
              <w:marLeft w:val="0"/>
              <w:marRight w:val="0"/>
              <w:marTop w:val="0"/>
              <w:marBottom w:val="0"/>
              <w:divBdr>
                <w:top w:val="none" w:sz="0" w:space="0" w:color="auto"/>
                <w:left w:val="none" w:sz="0" w:space="0" w:color="auto"/>
                <w:bottom w:val="none" w:sz="0" w:space="0" w:color="auto"/>
                <w:right w:val="none" w:sz="0" w:space="0" w:color="auto"/>
              </w:divBdr>
            </w:div>
          </w:divsChild>
        </w:div>
        <w:div w:id="1328897271">
          <w:marLeft w:val="0"/>
          <w:marRight w:val="0"/>
          <w:marTop w:val="0"/>
          <w:marBottom w:val="0"/>
          <w:divBdr>
            <w:top w:val="none" w:sz="0" w:space="0" w:color="auto"/>
            <w:left w:val="none" w:sz="0" w:space="0" w:color="auto"/>
            <w:bottom w:val="none" w:sz="0" w:space="0" w:color="auto"/>
            <w:right w:val="none" w:sz="0" w:space="0" w:color="auto"/>
          </w:divBdr>
          <w:divsChild>
            <w:div w:id="1453205599">
              <w:marLeft w:val="0"/>
              <w:marRight w:val="0"/>
              <w:marTop w:val="0"/>
              <w:marBottom w:val="0"/>
              <w:divBdr>
                <w:top w:val="none" w:sz="0" w:space="0" w:color="auto"/>
                <w:left w:val="none" w:sz="0" w:space="0" w:color="auto"/>
                <w:bottom w:val="none" w:sz="0" w:space="0" w:color="auto"/>
                <w:right w:val="none" w:sz="0" w:space="0" w:color="auto"/>
              </w:divBdr>
            </w:div>
            <w:div w:id="1465191780">
              <w:marLeft w:val="0"/>
              <w:marRight w:val="0"/>
              <w:marTop w:val="0"/>
              <w:marBottom w:val="0"/>
              <w:divBdr>
                <w:top w:val="none" w:sz="0" w:space="0" w:color="auto"/>
                <w:left w:val="none" w:sz="0" w:space="0" w:color="auto"/>
                <w:bottom w:val="none" w:sz="0" w:space="0" w:color="auto"/>
                <w:right w:val="none" w:sz="0" w:space="0" w:color="auto"/>
              </w:divBdr>
            </w:div>
          </w:divsChild>
        </w:div>
        <w:div w:id="1332222438">
          <w:marLeft w:val="0"/>
          <w:marRight w:val="0"/>
          <w:marTop w:val="0"/>
          <w:marBottom w:val="0"/>
          <w:divBdr>
            <w:top w:val="none" w:sz="0" w:space="0" w:color="auto"/>
            <w:left w:val="none" w:sz="0" w:space="0" w:color="auto"/>
            <w:bottom w:val="none" w:sz="0" w:space="0" w:color="auto"/>
            <w:right w:val="none" w:sz="0" w:space="0" w:color="auto"/>
          </w:divBdr>
          <w:divsChild>
            <w:div w:id="234778957">
              <w:marLeft w:val="0"/>
              <w:marRight w:val="0"/>
              <w:marTop w:val="0"/>
              <w:marBottom w:val="0"/>
              <w:divBdr>
                <w:top w:val="none" w:sz="0" w:space="0" w:color="auto"/>
                <w:left w:val="none" w:sz="0" w:space="0" w:color="auto"/>
                <w:bottom w:val="none" w:sz="0" w:space="0" w:color="auto"/>
                <w:right w:val="none" w:sz="0" w:space="0" w:color="auto"/>
              </w:divBdr>
            </w:div>
          </w:divsChild>
        </w:div>
        <w:div w:id="1338993712">
          <w:marLeft w:val="0"/>
          <w:marRight w:val="0"/>
          <w:marTop w:val="0"/>
          <w:marBottom w:val="0"/>
          <w:divBdr>
            <w:top w:val="none" w:sz="0" w:space="0" w:color="auto"/>
            <w:left w:val="none" w:sz="0" w:space="0" w:color="auto"/>
            <w:bottom w:val="none" w:sz="0" w:space="0" w:color="auto"/>
            <w:right w:val="none" w:sz="0" w:space="0" w:color="auto"/>
          </w:divBdr>
          <w:divsChild>
            <w:div w:id="382099671">
              <w:marLeft w:val="0"/>
              <w:marRight w:val="0"/>
              <w:marTop w:val="0"/>
              <w:marBottom w:val="0"/>
              <w:divBdr>
                <w:top w:val="none" w:sz="0" w:space="0" w:color="auto"/>
                <w:left w:val="none" w:sz="0" w:space="0" w:color="auto"/>
                <w:bottom w:val="none" w:sz="0" w:space="0" w:color="auto"/>
                <w:right w:val="none" w:sz="0" w:space="0" w:color="auto"/>
              </w:divBdr>
            </w:div>
          </w:divsChild>
        </w:div>
        <w:div w:id="1364939447">
          <w:marLeft w:val="0"/>
          <w:marRight w:val="0"/>
          <w:marTop w:val="0"/>
          <w:marBottom w:val="0"/>
          <w:divBdr>
            <w:top w:val="none" w:sz="0" w:space="0" w:color="auto"/>
            <w:left w:val="none" w:sz="0" w:space="0" w:color="auto"/>
            <w:bottom w:val="none" w:sz="0" w:space="0" w:color="auto"/>
            <w:right w:val="none" w:sz="0" w:space="0" w:color="auto"/>
          </w:divBdr>
          <w:divsChild>
            <w:div w:id="1214346727">
              <w:marLeft w:val="0"/>
              <w:marRight w:val="0"/>
              <w:marTop w:val="0"/>
              <w:marBottom w:val="0"/>
              <w:divBdr>
                <w:top w:val="none" w:sz="0" w:space="0" w:color="auto"/>
                <w:left w:val="none" w:sz="0" w:space="0" w:color="auto"/>
                <w:bottom w:val="none" w:sz="0" w:space="0" w:color="auto"/>
                <w:right w:val="none" w:sz="0" w:space="0" w:color="auto"/>
              </w:divBdr>
            </w:div>
          </w:divsChild>
        </w:div>
        <w:div w:id="1365525202">
          <w:marLeft w:val="0"/>
          <w:marRight w:val="0"/>
          <w:marTop w:val="0"/>
          <w:marBottom w:val="0"/>
          <w:divBdr>
            <w:top w:val="none" w:sz="0" w:space="0" w:color="auto"/>
            <w:left w:val="none" w:sz="0" w:space="0" w:color="auto"/>
            <w:bottom w:val="none" w:sz="0" w:space="0" w:color="auto"/>
            <w:right w:val="none" w:sz="0" w:space="0" w:color="auto"/>
          </w:divBdr>
          <w:divsChild>
            <w:div w:id="724376170">
              <w:marLeft w:val="0"/>
              <w:marRight w:val="0"/>
              <w:marTop w:val="0"/>
              <w:marBottom w:val="0"/>
              <w:divBdr>
                <w:top w:val="none" w:sz="0" w:space="0" w:color="auto"/>
                <w:left w:val="none" w:sz="0" w:space="0" w:color="auto"/>
                <w:bottom w:val="none" w:sz="0" w:space="0" w:color="auto"/>
                <w:right w:val="none" w:sz="0" w:space="0" w:color="auto"/>
              </w:divBdr>
            </w:div>
          </w:divsChild>
        </w:div>
        <w:div w:id="1368213206">
          <w:marLeft w:val="0"/>
          <w:marRight w:val="0"/>
          <w:marTop w:val="0"/>
          <w:marBottom w:val="0"/>
          <w:divBdr>
            <w:top w:val="none" w:sz="0" w:space="0" w:color="auto"/>
            <w:left w:val="none" w:sz="0" w:space="0" w:color="auto"/>
            <w:bottom w:val="none" w:sz="0" w:space="0" w:color="auto"/>
            <w:right w:val="none" w:sz="0" w:space="0" w:color="auto"/>
          </w:divBdr>
          <w:divsChild>
            <w:div w:id="1763136753">
              <w:marLeft w:val="0"/>
              <w:marRight w:val="0"/>
              <w:marTop w:val="0"/>
              <w:marBottom w:val="0"/>
              <w:divBdr>
                <w:top w:val="none" w:sz="0" w:space="0" w:color="auto"/>
                <w:left w:val="none" w:sz="0" w:space="0" w:color="auto"/>
                <w:bottom w:val="none" w:sz="0" w:space="0" w:color="auto"/>
                <w:right w:val="none" w:sz="0" w:space="0" w:color="auto"/>
              </w:divBdr>
            </w:div>
          </w:divsChild>
        </w:div>
        <w:div w:id="1411074508">
          <w:marLeft w:val="0"/>
          <w:marRight w:val="0"/>
          <w:marTop w:val="0"/>
          <w:marBottom w:val="0"/>
          <w:divBdr>
            <w:top w:val="none" w:sz="0" w:space="0" w:color="auto"/>
            <w:left w:val="none" w:sz="0" w:space="0" w:color="auto"/>
            <w:bottom w:val="none" w:sz="0" w:space="0" w:color="auto"/>
            <w:right w:val="none" w:sz="0" w:space="0" w:color="auto"/>
          </w:divBdr>
          <w:divsChild>
            <w:div w:id="1923055590">
              <w:marLeft w:val="0"/>
              <w:marRight w:val="0"/>
              <w:marTop w:val="0"/>
              <w:marBottom w:val="0"/>
              <w:divBdr>
                <w:top w:val="none" w:sz="0" w:space="0" w:color="auto"/>
                <w:left w:val="none" w:sz="0" w:space="0" w:color="auto"/>
                <w:bottom w:val="none" w:sz="0" w:space="0" w:color="auto"/>
                <w:right w:val="none" w:sz="0" w:space="0" w:color="auto"/>
              </w:divBdr>
            </w:div>
          </w:divsChild>
        </w:div>
        <w:div w:id="1416705912">
          <w:marLeft w:val="0"/>
          <w:marRight w:val="0"/>
          <w:marTop w:val="0"/>
          <w:marBottom w:val="0"/>
          <w:divBdr>
            <w:top w:val="none" w:sz="0" w:space="0" w:color="auto"/>
            <w:left w:val="none" w:sz="0" w:space="0" w:color="auto"/>
            <w:bottom w:val="none" w:sz="0" w:space="0" w:color="auto"/>
            <w:right w:val="none" w:sz="0" w:space="0" w:color="auto"/>
          </w:divBdr>
          <w:divsChild>
            <w:div w:id="1655718889">
              <w:marLeft w:val="0"/>
              <w:marRight w:val="0"/>
              <w:marTop w:val="0"/>
              <w:marBottom w:val="0"/>
              <w:divBdr>
                <w:top w:val="none" w:sz="0" w:space="0" w:color="auto"/>
                <w:left w:val="none" w:sz="0" w:space="0" w:color="auto"/>
                <w:bottom w:val="none" w:sz="0" w:space="0" w:color="auto"/>
                <w:right w:val="none" w:sz="0" w:space="0" w:color="auto"/>
              </w:divBdr>
            </w:div>
          </w:divsChild>
        </w:div>
        <w:div w:id="1470826144">
          <w:marLeft w:val="0"/>
          <w:marRight w:val="0"/>
          <w:marTop w:val="0"/>
          <w:marBottom w:val="0"/>
          <w:divBdr>
            <w:top w:val="none" w:sz="0" w:space="0" w:color="auto"/>
            <w:left w:val="none" w:sz="0" w:space="0" w:color="auto"/>
            <w:bottom w:val="none" w:sz="0" w:space="0" w:color="auto"/>
            <w:right w:val="none" w:sz="0" w:space="0" w:color="auto"/>
          </w:divBdr>
          <w:divsChild>
            <w:div w:id="322205623">
              <w:marLeft w:val="0"/>
              <w:marRight w:val="0"/>
              <w:marTop w:val="0"/>
              <w:marBottom w:val="0"/>
              <w:divBdr>
                <w:top w:val="none" w:sz="0" w:space="0" w:color="auto"/>
                <w:left w:val="none" w:sz="0" w:space="0" w:color="auto"/>
                <w:bottom w:val="none" w:sz="0" w:space="0" w:color="auto"/>
                <w:right w:val="none" w:sz="0" w:space="0" w:color="auto"/>
              </w:divBdr>
            </w:div>
          </w:divsChild>
        </w:div>
        <w:div w:id="1478300182">
          <w:marLeft w:val="0"/>
          <w:marRight w:val="0"/>
          <w:marTop w:val="0"/>
          <w:marBottom w:val="0"/>
          <w:divBdr>
            <w:top w:val="none" w:sz="0" w:space="0" w:color="auto"/>
            <w:left w:val="none" w:sz="0" w:space="0" w:color="auto"/>
            <w:bottom w:val="none" w:sz="0" w:space="0" w:color="auto"/>
            <w:right w:val="none" w:sz="0" w:space="0" w:color="auto"/>
          </w:divBdr>
          <w:divsChild>
            <w:div w:id="1529028175">
              <w:marLeft w:val="0"/>
              <w:marRight w:val="0"/>
              <w:marTop w:val="0"/>
              <w:marBottom w:val="0"/>
              <w:divBdr>
                <w:top w:val="none" w:sz="0" w:space="0" w:color="auto"/>
                <w:left w:val="none" w:sz="0" w:space="0" w:color="auto"/>
                <w:bottom w:val="none" w:sz="0" w:space="0" w:color="auto"/>
                <w:right w:val="none" w:sz="0" w:space="0" w:color="auto"/>
              </w:divBdr>
            </w:div>
          </w:divsChild>
        </w:div>
        <w:div w:id="1481997614">
          <w:marLeft w:val="0"/>
          <w:marRight w:val="0"/>
          <w:marTop w:val="0"/>
          <w:marBottom w:val="0"/>
          <w:divBdr>
            <w:top w:val="none" w:sz="0" w:space="0" w:color="auto"/>
            <w:left w:val="none" w:sz="0" w:space="0" w:color="auto"/>
            <w:bottom w:val="none" w:sz="0" w:space="0" w:color="auto"/>
            <w:right w:val="none" w:sz="0" w:space="0" w:color="auto"/>
          </w:divBdr>
          <w:divsChild>
            <w:div w:id="105806906">
              <w:marLeft w:val="0"/>
              <w:marRight w:val="0"/>
              <w:marTop w:val="0"/>
              <w:marBottom w:val="0"/>
              <w:divBdr>
                <w:top w:val="none" w:sz="0" w:space="0" w:color="auto"/>
                <w:left w:val="none" w:sz="0" w:space="0" w:color="auto"/>
                <w:bottom w:val="none" w:sz="0" w:space="0" w:color="auto"/>
                <w:right w:val="none" w:sz="0" w:space="0" w:color="auto"/>
              </w:divBdr>
            </w:div>
          </w:divsChild>
        </w:div>
        <w:div w:id="1483233381">
          <w:marLeft w:val="0"/>
          <w:marRight w:val="0"/>
          <w:marTop w:val="0"/>
          <w:marBottom w:val="0"/>
          <w:divBdr>
            <w:top w:val="none" w:sz="0" w:space="0" w:color="auto"/>
            <w:left w:val="none" w:sz="0" w:space="0" w:color="auto"/>
            <w:bottom w:val="none" w:sz="0" w:space="0" w:color="auto"/>
            <w:right w:val="none" w:sz="0" w:space="0" w:color="auto"/>
          </w:divBdr>
          <w:divsChild>
            <w:div w:id="2127380740">
              <w:marLeft w:val="0"/>
              <w:marRight w:val="0"/>
              <w:marTop w:val="0"/>
              <w:marBottom w:val="0"/>
              <w:divBdr>
                <w:top w:val="none" w:sz="0" w:space="0" w:color="auto"/>
                <w:left w:val="none" w:sz="0" w:space="0" w:color="auto"/>
                <w:bottom w:val="none" w:sz="0" w:space="0" w:color="auto"/>
                <w:right w:val="none" w:sz="0" w:space="0" w:color="auto"/>
              </w:divBdr>
            </w:div>
          </w:divsChild>
        </w:div>
        <w:div w:id="1517384494">
          <w:marLeft w:val="0"/>
          <w:marRight w:val="0"/>
          <w:marTop w:val="0"/>
          <w:marBottom w:val="0"/>
          <w:divBdr>
            <w:top w:val="none" w:sz="0" w:space="0" w:color="auto"/>
            <w:left w:val="none" w:sz="0" w:space="0" w:color="auto"/>
            <w:bottom w:val="none" w:sz="0" w:space="0" w:color="auto"/>
            <w:right w:val="none" w:sz="0" w:space="0" w:color="auto"/>
          </w:divBdr>
          <w:divsChild>
            <w:div w:id="1889222633">
              <w:marLeft w:val="0"/>
              <w:marRight w:val="0"/>
              <w:marTop w:val="0"/>
              <w:marBottom w:val="0"/>
              <w:divBdr>
                <w:top w:val="none" w:sz="0" w:space="0" w:color="auto"/>
                <w:left w:val="none" w:sz="0" w:space="0" w:color="auto"/>
                <w:bottom w:val="none" w:sz="0" w:space="0" w:color="auto"/>
                <w:right w:val="none" w:sz="0" w:space="0" w:color="auto"/>
              </w:divBdr>
            </w:div>
          </w:divsChild>
        </w:div>
        <w:div w:id="1520388458">
          <w:marLeft w:val="0"/>
          <w:marRight w:val="0"/>
          <w:marTop w:val="0"/>
          <w:marBottom w:val="0"/>
          <w:divBdr>
            <w:top w:val="none" w:sz="0" w:space="0" w:color="auto"/>
            <w:left w:val="none" w:sz="0" w:space="0" w:color="auto"/>
            <w:bottom w:val="none" w:sz="0" w:space="0" w:color="auto"/>
            <w:right w:val="none" w:sz="0" w:space="0" w:color="auto"/>
          </w:divBdr>
          <w:divsChild>
            <w:div w:id="1432242644">
              <w:marLeft w:val="0"/>
              <w:marRight w:val="0"/>
              <w:marTop w:val="0"/>
              <w:marBottom w:val="0"/>
              <w:divBdr>
                <w:top w:val="none" w:sz="0" w:space="0" w:color="auto"/>
                <w:left w:val="none" w:sz="0" w:space="0" w:color="auto"/>
                <w:bottom w:val="none" w:sz="0" w:space="0" w:color="auto"/>
                <w:right w:val="none" w:sz="0" w:space="0" w:color="auto"/>
              </w:divBdr>
            </w:div>
          </w:divsChild>
        </w:div>
        <w:div w:id="1539320664">
          <w:marLeft w:val="0"/>
          <w:marRight w:val="0"/>
          <w:marTop w:val="0"/>
          <w:marBottom w:val="0"/>
          <w:divBdr>
            <w:top w:val="none" w:sz="0" w:space="0" w:color="auto"/>
            <w:left w:val="none" w:sz="0" w:space="0" w:color="auto"/>
            <w:bottom w:val="none" w:sz="0" w:space="0" w:color="auto"/>
            <w:right w:val="none" w:sz="0" w:space="0" w:color="auto"/>
          </w:divBdr>
          <w:divsChild>
            <w:div w:id="1797869879">
              <w:marLeft w:val="0"/>
              <w:marRight w:val="0"/>
              <w:marTop w:val="0"/>
              <w:marBottom w:val="0"/>
              <w:divBdr>
                <w:top w:val="none" w:sz="0" w:space="0" w:color="auto"/>
                <w:left w:val="none" w:sz="0" w:space="0" w:color="auto"/>
                <w:bottom w:val="none" w:sz="0" w:space="0" w:color="auto"/>
                <w:right w:val="none" w:sz="0" w:space="0" w:color="auto"/>
              </w:divBdr>
            </w:div>
          </w:divsChild>
        </w:div>
        <w:div w:id="1540045904">
          <w:marLeft w:val="0"/>
          <w:marRight w:val="0"/>
          <w:marTop w:val="0"/>
          <w:marBottom w:val="0"/>
          <w:divBdr>
            <w:top w:val="none" w:sz="0" w:space="0" w:color="auto"/>
            <w:left w:val="none" w:sz="0" w:space="0" w:color="auto"/>
            <w:bottom w:val="none" w:sz="0" w:space="0" w:color="auto"/>
            <w:right w:val="none" w:sz="0" w:space="0" w:color="auto"/>
          </w:divBdr>
          <w:divsChild>
            <w:div w:id="1319991410">
              <w:marLeft w:val="0"/>
              <w:marRight w:val="0"/>
              <w:marTop w:val="0"/>
              <w:marBottom w:val="0"/>
              <w:divBdr>
                <w:top w:val="none" w:sz="0" w:space="0" w:color="auto"/>
                <w:left w:val="none" w:sz="0" w:space="0" w:color="auto"/>
                <w:bottom w:val="none" w:sz="0" w:space="0" w:color="auto"/>
                <w:right w:val="none" w:sz="0" w:space="0" w:color="auto"/>
              </w:divBdr>
            </w:div>
          </w:divsChild>
        </w:div>
        <w:div w:id="1555390247">
          <w:marLeft w:val="0"/>
          <w:marRight w:val="0"/>
          <w:marTop w:val="0"/>
          <w:marBottom w:val="0"/>
          <w:divBdr>
            <w:top w:val="none" w:sz="0" w:space="0" w:color="auto"/>
            <w:left w:val="none" w:sz="0" w:space="0" w:color="auto"/>
            <w:bottom w:val="none" w:sz="0" w:space="0" w:color="auto"/>
            <w:right w:val="none" w:sz="0" w:space="0" w:color="auto"/>
          </w:divBdr>
          <w:divsChild>
            <w:div w:id="10957977">
              <w:marLeft w:val="0"/>
              <w:marRight w:val="0"/>
              <w:marTop w:val="0"/>
              <w:marBottom w:val="0"/>
              <w:divBdr>
                <w:top w:val="none" w:sz="0" w:space="0" w:color="auto"/>
                <w:left w:val="none" w:sz="0" w:space="0" w:color="auto"/>
                <w:bottom w:val="none" w:sz="0" w:space="0" w:color="auto"/>
                <w:right w:val="none" w:sz="0" w:space="0" w:color="auto"/>
              </w:divBdr>
            </w:div>
            <w:div w:id="144442839">
              <w:marLeft w:val="0"/>
              <w:marRight w:val="0"/>
              <w:marTop w:val="0"/>
              <w:marBottom w:val="0"/>
              <w:divBdr>
                <w:top w:val="none" w:sz="0" w:space="0" w:color="auto"/>
                <w:left w:val="none" w:sz="0" w:space="0" w:color="auto"/>
                <w:bottom w:val="none" w:sz="0" w:space="0" w:color="auto"/>
                <w:right w:val="none" w:sz="0" w:space="0" w:color="auto"/>
              </w:divBdr>
            </w:div>
          </w:divsChild>
        </w:div>
        <w:div w:id="1555853917">
          <w:marLeft w:val="0"/>
          <w:marRight w:val="0"/>
          <w:marTop w:val="0"/>
          <w:marBottom w:val="0"/>
          <w:divBdr>
            <w:top w:val="none" w:sz="0" w:space="0" w:color="auto"/>
            <w:left w:val="none" w:sz="0" w:space="0" w:color="auto"/>
            <w:bottom w:val="none" w:sz="0" w:space="0" w:color="auto"/>
            <w:right w:val="none" w:sz="0" w:space="0" w:color="auto"/>
          </w:divBdr>
          <w:divsChild>
            <w:div w:id="1986928027">
              <w:marLeft w:val="0"/>
              <w:marRight w:val="0"/>
              <w:marTop w:val="0"/>
              <w:marBottom w:val="0"/>
              <w:divBdr>
                <w:top w:val="none" w:sz="0" w:space="0" w:color="auto"/>
                <w:left w:val="none" w:sz="0" w:space="0" w:color="auto"/>
                <w:bottom w:val="none" w:sz="0" w:space="0" w:color="auto"/>
                <w:right w:val="none" w:sz="0" w:space="0" w:color="auto"/>
              </w:divBdr>
            </w:div>
          </w:divsChild>
        </w:div>
        <w:div w:id="1580141713">
          <w:marLeft w:val="0"/>
          <w:marRight w:val="0"/>
          <w:marTop w:val="0"/>
          <w:marBottom w:val="0"/>
          <w:divBdr>
            <w:top w:val="none" w:sz="0" w:space="0" w:color="auto"/>
            <w:left w:val="none" w:sz="0" w:space="0" w:color="auto"/>
            <w:bottom w:val="none" w:sz="0" w:space="0" w:color="auto"/>
            <w:right w:val="none" w:sz="0" w:space="0" w:color="auto"/>
          </w:divBdr>
          <w:divsChild>
            <w:div w:id="1165440600">
              <w:marLeft w:val="0"/>
              <w:marRight w:val="0"/>
              <w:marTop w:val="0"/>
              <w:marBottom w:val="0"/>
              <w:divBdr>
                <w:top w:val="none" w:sz="0" w:space="0" w:color="auto"/>
                <w:left w:val="none" w:sz="0" w:space="0" w:color="auto"/>
                <w:bottom w:val="none" w:sz="0" w:space="0" w:color="auto"/>
                <w:right w:val="none" w:sz="0" w:space="0" w:color="auto"/>
              </w:divBdr>
            </w:div>
            <w:div w:id="1757363473">
              <w:marLeft w:val="0"/>
              <w:marRight w:val="0"/>
              <w:marTop w:val="0"/>
              <w:marBottom w:val="0"/>
              <w:divBdr>
                <w:top w:val="none" w:sz="0" w:space="0" w:color="auto"/>
                <w:left w:val="none" w:sz="0" w:space="0" w:color="auto"/>
                <w:bottom w:val="none" w:sz="0" w:space="0" w:color="auto"/>
                <w:right w:val="none" w:sz="0" w:space="0" w:color="auto"/>
              </w:divBdr>
            </w:div>
          </w:divsChild>
        </w:div>
        <w:div w:id="1616936890">
          <w:marLeft w:val="0"/>
          <w:marRight w:val="0"/>
          <w:marTop w:val="0"/>
          <w:marBottom w:val="0"/>
          <w:divBdr>
            <w:top w:val="none" w:sz="0" w:space="0" w:color="auto"/>
            <w:left w:val="none" w:sz="0" w:space="0" w:color="auto"/>
            <w:bottom w:val="none" w:sz="0" w:space="0" w:color="auto"/>
            <w:right w:val="none" w:sz="0" w:space="0" w:color="auto"/>
          </w:divBdr>
          <w:divsChild>
            <w:div w:id="396437326">
              <w:marLeft w:val="0"/>
              <w:marRight w:val="0"/>
              <w:marTop w:val="0"/>
              <w:marBottom w:val="0"/>
              <w:divBdr>
                <w:top w:val="none" w:sz="0" w:space="0" w:color="auto"/>
                <w:left w:val="none" w:sz="0" w:space="0" w:color="auto"/>
                <w:bottom w:val="none" w:sz="0" w:space="0" w:color="auto"/>
                <w:right w:val="none" w:sz="0" w:space="0" w:color="auto"/>
              </w:divBdr>
            </w:div>
          </w:divsChild>
        </w:div>
        <w:div w:id="1651900994">
          <w:marLeft w:val="0"/>
          <w:marRight w:val="0"/>
          <w:marTop w:val="0"/>
          <w:marBottom w:val="0"/>
          <w:divBdr>
            <w:top w:val="none" w:sz="0" w:space="0" w:color="auto"/>
            <w:left w:val="none" w:sz="0" w:space="0" w:color="auto"/>
            <w:bottom w:val="none" w:sz="0" w:space="0" w:color="auto"/>
            <w:right w:val="none" w:sz="0" w:space="0" w:color="auto"/>
          </w:divBdr>
          <w:divsChild>
            <w:div w:id="1235894436">
              <w:marLeft w:val="0"/>
              <w:marRight w:val="0"/>
              <w:marTop w:val="0"/>
              <w:marBottom w:val="0"/>
              <w:divBdr>
                <w:top w:val="none" w:sz="0" w:space="0" w:color="auto"/>
                <w:left w:val="none" w:sz="0" w:space="0" w:color="auto"/>
                <w:bottom w:val="none" w:sz="0" w:space="0" w:color="auto"/>
                <w:right w:val="none" w:sz="0" w:space="0" w:color="auto"/>
              </w:divBdr>
            </w:div>
          </w:divsChild>
        </w:div>
        <w:div w:id="1675575505">
          <w:marLeft w:val="0"/>
          <w:marRight w:val="0"/>
          <w:marTop w:val="0"/>
          <w:marBottom w:val="0"/>
          <w:divBdr>
            <w:top w:val="none" w:sz="0" w:space="0" w:color="auto"/>
            <w:left w:val="none" w:sz="0" w:space="0" w:color="auto"/>
            <w:bottom w:val="none" w:sz="0" w:space="0" w:color="auto"/>
            <w:right w:val="none" w:sz="0" w:space="0" w:color="auto"/>
          </w:divBdr>
          <w:divsChild>
            <w:div w:id="430904427">
              <w:marLeft w:val="0"/>
              <w:marRight w:val="0"/>
              <w:marTop w:val="0"/>
              <w:marBottom w:val="0"/>
              <w:divBdr>
                <w:top w:val="none" w:sz="0" w:space="0" w:color="auto"/>
                <w:left w:val="none" w:sz="0" w:space="0" w:color="auto"/>
                <w:bottom w:val="none" w:sz="0" w:space="0" w:color="auto"/>
                <w:right w:val="none" w:sz="0" w:space="0" w:color="auto"/>
              </w:divBdr>
            </w:div>
          </w:divsChild>
        </w:div>
        <w:div w:id="1692955983">
          <w:marLeft w:val="0"/>
          <w:marRight w:val="0"/>
          <w:marTop w:val="0"/>
          <w:marBottom w:val="0"/>
          <w:divBdr>
            <w:top w:val="none" w:sz="0" w:space="0" w:color="auto"/>
            <w:left w:val="none" w:sz="0" w:space="0" w:color="auto"/>
            <w:bottom w:val="none" w:sz="0" w:space="0" w:color="auto"/>
            <w:right w:val="none" w:sz="0" w:space="0" w:color="auto"/>
          </w:divBdr>
          <w:divsChild>
            <w:div w:id="2119980377">
              <w:marLeft w:val="0"/>
              <w:marRight w:val="0"/>
              <w:marTop w:val="0"/>
              <w:marBottom w:val="0"/>
              <w:divBdr>
                <w:top w:val="none" w:sz="0" w:space="0" w:color="auto"/>
                <w:left w:val="none" w:sz="0" w:space="0" w:color="auto"/>
                <w:bottom w:val="none" w:sz="0" w:space="0" w:color="auto"/>
                <w:right w:val="none" w:sz="0" w:space="0" w:color="auto"/>
              </w:divBdr>
            </w:div>
          </w:divsChild>
        </w:div>
        <w:div w:id="1711611287">
          <w:marLeft w:val="0"/>
          <w:marRight w:val="0"/>
          <w:marTop w:val="0"/>
          <w:marBottom w:val="0"/>
          <w:divBdr>
            <w:top w:val="none" w:sz="0" w:space="0" w:color="auto"/>
            <w:left w:val="none" w:sz="0" w:space="0" w:color="auto"/>
            <w:bottom w:val="none" w:sz="0" w:space="0" w:color="auto"/>
            <w:right w:val="none" w:sz="0" w:space="0" w:color="auto"/>
          </w:divBdr>
          <w:divsChild>
            <w:div w:id="543368781">
              <w:marLeft w:val="0"/>
              <w:marRight w:val="0"/>
              <w:marTop w:val="0"/>
              <w:marBottom w:val="0"/>
              <w:divBdr>
                <w:top w:val="none" w:sz="0" w:space="0" w:color="auto"/>
                <w:left w:val="none" w:sz="0" w:space="0" w:color="auto"/>
                <w:bottom w:val="none" w:sz="0" w:space="0" w:color="auto"/>
                <w:right w:val="none" w:sz="0" w:space="0" w:color="auto"/>
              </w:divBdr>
            </w:div>
            <w:div w:id="830292312">
              <w:marLeft w:val="0"/>
              <w:marRight w:val="0"/>
              <w:marTop w:val="0"/>
              <w:marBottom w:val="0"/>
              <w:divBdr>
                <w:top w:val="none" w:sz="0" w:space="0" w:color="auto"/>
                <w:left w:val="none" w:sz="0" w:space="0" w:color="auto"/>
                <w:bottom w:val="none" w:sz="0" w:space="0" w:color="auto"/>
                <w:right w:val="none" w:sz="0" w:space="0" w:color="auto"/>
              </w:divBdr>
            </w:div>
            <w:div w:id="1456677814">
              <w:marLeft w:val="0"/>
              <w:marRight w:val="0"/>
              <w:marTop w:val="0"/>
              <w:marBottom w:val="0"/>
              <w:divBdr>
                <w:top w:val="none" w:sz="0" w:space="0" w:color="auto"/>
                <w:left w:val="none" w:sz="0" w:space="0" w:color="auto"/>
                <w:bottom w:val="none" w:sz="0" w:space="0" w:color="auto"/>
                <w:right w:val="none" w:sz="0" w:space="0" w:color="auto"/>
              </w:divBdr>
            </w:div>
          </w:divsChild>
        </w:div>
        <w:div w:id="1737975147">
          <w:marLeft w:val="0"/>
          <w:marRight w:val="0"/>
          <w:marTop w:val="0"/>
          <w:marBottom w:val="0"/>
          <w:divBdr>
            <w:top w:val="none" w:sz="0" w:space="0" w:color="auto"/>
            <w:left w:val="none" w:sz="0" w:space="0" w:color="auto"/>
            <w:bottom w:val="none" w:sz="0" w:space="0" w:color="auto"/>
            <w:right w:val="none" w:sz="0" w:space="0" w:color="auto"/>
          </w:divBdr>
          <w:divsChild>
            <w:div w:id="485784654">
              <w:marLeft w:val="0"/>
              <w:marRight w:val="0"/>
              <w:marTop w:val="0"/>
              <w:marBottom w:val="0"/>
              <w:divBdr>
                <w:top w:val="none" w:sz="0" w:space="0" w:color="auto"/>
                <w:left w:val="none" w:sz="0" w:space="0" w:color="auto"/>
                <w:bottom w:val="none" w:sz="0" w:space="0" w:color="auto"/>
                <w:right w:val="none" w:sz="0" w:space="0" w:color="auto"/>
              </w:divBdr>
            </w:div>
          </w:divsChild>
        </w:div>
        <w:div w:id="1740901343">
          <w:marLeft w:val="0"/>
          <w:marRight w:val="0"/>
          <w:marTop w:val="0"/>
          <w:marBottom w:val="0"/>
          <w:divBdr>
            <w:top w:val="none" w:sz="0" w:space="0" w:color="auto"/>
            <w:left w:val="none" w:sz="0" w:space="0" w:color="auto"/>
            <w:bottom w:val="none" w:sz="0" w:space="0" w:color="auto"/>
            <w:right w:val="none" w:sz="0" w:space="0" w:color="auto"/>
          </w:divBdr>
          <w:divsChild>
            <w:div w:id="1931768886">
              <w:marLeft w:val="0"/>
              <w:marRight w:val="0"/>
              <w:marTop w:val="0"/>
              <w:marBottom w:val="0"/>
              <w:divBdr>
                <w:top w:val="none" w:sz="0" w:space="0" w:color="auto"/>
                <w:left w:val="none" w:sz="0" w:space="0" w:color="auto"/>
                <w:bottom w:val="none" w:sz="0" w:space="0" w:color="auto"/>
                <w:right w:val="none" w:sz="0" w:space="0" w:color="auto"/>
              </w:divBdr>
            </w:div>
          </w:divsChild>
        </w:div>
        <w:div w:id="1753165163">
          <w:marLeft w:val="0"/>
          <w:marRight w:val="0"/>
          <w:marTop w:val="0"/>
          <w:marBottom w:val="0"/>
          <w:divBdr>
            <w:top w:val="none" w:sz="0" w:space="0" w:color="auto"/>
            <w:left w:val="none" w:sz="0" w:space="0" w:color="auto"/>
            <w:bottom w:val="none" w:sz="0" w:space="0" w:color="auto"/>
            <w:right w:val="none" w:sz="0" w:space="0" w:color="auto"/>
          </w:divBdr>
          <w:divsChild>
            <w:div w:id="672340026">
              <w:marLeft w:val="0"/>
              <w:marRight w:val="0"/>
              <w:marTop w:val="0"/>
              <w:marBottom w:val="0"/>
              <w:divBdr>
                <w:top w:val="none" w:sz="0" w:space="0" w:color="auto"/>
                <w:left w:val="none" w:sz="0" w:space="0" w:color="auto"/>
                <w:bottom w:val="none" w:sz="0" w:space="0" w:color="auto"/>
                <w:right w:val="none" w:sz="0" w:space="0" w:color="auto"/>
              </w:divBdr>
            </w:div>
          </w:divsChild>
        </w:div>
        <w:div w:id="1757818971">
          <w:marLeft w:val="0"/>
          <w:marRight w:val="0"/>
          <w:marTop w:val="0"/>
          <w:marBottom w:val="0"/>
          <w:divBdr>
            <w:top w:val="none" w:sz="0" w:space="0" w:color="auto"/>
            <w:left w:val="none" w:sz="0" w:space="0" w:color="auto"/>
            <w:bottom w:val="none" w:sz="0" w:space="0" w:color="auto"/>
            <w:right w:val="none" w:sz="0" w:space="0" w:color="auto"/>
          </w:divBdr>
          <w:divsChild>
            <w:div w:id="2116827316">
              <w:marLeft w:val="0"/>
              <w:marRight w:val="0"/>
              <w:marTop w:val="0"/>
              <w:marBottom w:val="0"/>
              <w:divBdr>
                <w:top w:val="none" w:sz="0" w:space="0" w:color="auto"/>
                <w:left w:val="none" w:sz="0" w:space="0" w:color="auto"/>
                <w:bottom w:val="none" w:sz="0" w:space="0" w:color="auto"/>
                <w:right w:val="none" w:sz="0" w:space="0" w:color="auto"/>
              </w:divBdr>
            </w:div>
          </w:divsChild>
        </w:div>
        <w:div w:id="1770855002">
          <w:marLeft w:val="0"/>
          <w:marRight w:val="0"/>
          <w:marTop w:val="0"/>
          <w:marBottom w:val="0"/>
          <w:divBdr>
            <w:top w:val="none" w:sz="0" w:space="0" w:color="auto"/>
            <w:left w:val="none" w:sz="0" w:space="0" w:color="auto"/>
            <w:bottom w:val="none" w:sz="0" w:space="0" w:color="auto"/>
            <w:right w:val="none" w:sz="0" w:space="0" w:color="auto"/>
          </w:divBdr>
          <w:divsChild>
            <w:div w:id="1994795667">
              <w:marLeft w:val="0"/>
              <w:marRight w:val="0"/>
              <w:marTop w:val="0"/>
              <w:marBottom w:val="0"/>
              <w:divBdr>
                <w:top w:val="none" w:sz="0" w:space="0" w:color="auto"/>
                <w:left w:val="none" w:sz="0" w:space="0" w:color="auto"/>
                <w:bottom w:val="none" w:sz="0" w:space="0" w:color="auto"/>
                <w:right w:val="none" w:sz="0" w:space="0" w:color="auto"/>
              </w:divBdr>
            </w:div>
          </w:divsChild>
        </w:div>
        <w:div w:id="1776706781">
          <w:marLeft w:val="0"/>
          <w:marRight w:val="0"/>
          <w:marTop w:val="0"/>
          <w:marBottom w:val="0"/>
          <w:divBdr>
            <w:top w:val="none" w:sz="0" w:space="0" w:color="auto"/>
            <w:left w:val="none" w:sz="0" w:space="0" w:color="auto"/>
            <w:bottom w:val="none" w:sz="0" w:space="0" w:color="auto"/>
            <w:right w:val="none" w:sz="0" w:space="0" w:color="auto"/>
          </w:divBdr>
          <w:divsChild>
            <w:div w:id="1538742121">
              <w:marLeft w:val="0"/>
              <w:marRight w:val="0"/>
              <w:marTop w:val="0"/>
              <w:marBottom w:val="0"/>
              <w:divBdr>
                <w:top w:val="none" w:sz="0" w:space="0" w:color="auto"/>
                <w:left w:val="none" w:sz="0" w:space="0" w:color="auto"/>
                <w:bottom w:val="none" w:sz="0" w:space="0" w:color="auto"/>
                <w:right w:val="none" w:sz="0" w:space="0" w:color="auto"/>
              </w:divBdr>
            </w:div>
          </w:divsChild>
        </w:div>
        <w:div w:id="1783068226">
          <w:marLeft w:val="0"/>
          <w:marRight w:val="0"/>
          <w:marTop w:val="0"/>
          <w:marBottom w:val="0"/>
          <w:divBdr>
            <w:top w:val="none" w:sz="0" w:space="0" w:color="auto"/>
            <w:left w:val="none" w:sz="0" w:space="0" w:color="auto"/>
            <w:bottom w:val="none" w:sz="0" w:space="0" w:color="auto"/>
            <w:right w:val="none" w:sz="0" w:space="0" w:color="auto"/>
          </w:divBdr>
          <w:divsChild>
            <w:div w:id="734088023">
              <w:marLeft w:val="0"/>
              <w:marRight w:val="0"/>
              <w:marTop w:val="0"/>
              <w:marBottom w:val="0"/>
              <w:divBdr>
                <w:top w:val="none" w:sz="0" w:space="0" w:color="auto"/>
                <w:left w:val="none" w:sz="0" w:space="0" w:color="auto"/>
                <w:bottom w:val="none" w:sz="0" w:space="0" w:color="auto"/>
                <w:right w:val="none" w:sz="0" w:space="0" w:color="auto"/>
              </w:divBdr>
            </w:div>
          </w:divsChild>
        </w:div>
        <w:div w:id="1803578753">
          <w:marLeft w:val="0"/>
          <w:marRight w:val="0"/>
          <w:marTop w:val="0"/>
          <w:marBottom w:val="0"/>
          <w:divBdr>
            <w:top w:val="none" w:sz="0" w:space="0" w:color="auto"/>
            <w:left w:val="none" w:sz="0" w:space="0" w:color="auto"/>
            <w:bottom w:val="none" w:sz="0" w:space="0" w:color="auto"/>
            <w:right w:val="none" w:sz="0" w:space="0" w:color="auto"/>
          </w:divBdr>
          <w:divsChild>
            <w:div w:id="1895046189">
              <w:marLeft w:val="0"/>
              <w:marRight w:val="0"/>
              <w:marTop w:val="0"/>
              <w:marBottom w:val="0"/>
              <w:divBdr>
                <w:top w:val="none" w:sz="0" w:space="0" w:color="auto"/>
                <w:left w:val="none" w:sz="0" w:space="0" w:color="auto"/>
                <w:bottom w:val="none" w:sz="0" w:space="0" w:color="auto"/>
                <w:right w:val="none" w:sz="0" w:space="0" w:color="auto"/>
              </w:divBdr>
            </w:div>
          </w:divsChild>
        </w:div>
        <w:div w:id="1813982599">
          <w:marLeft w:val="0"/>
          <w:marRight w:val="0"/>
          <w:marTop w:val="0"/>
          <w:marBottom w:val="0"/>
          <w:divBdr>
            <w:top w:val="none" w:sz="0" w:space="0" w:color="auto"/>
            <w:left w:val="none" w:sz="0" w:space="0" w:color="auto"/>
            <w:bottom w:val="none" w:sz="0" w:space="0" w:color="auto"/>
            <w:right w:val="none" w:sz="0" w:space="0" w:color="auto"/>
          </w:divBdr>
          <w:divsChild>
            <w:div w:id="1244922302">
              <w:marLeft w:val="0"/>
              <w:marRight w:val="0"/>
              <w:marTop w:val="0"/>
              <w:marBottom w:val="0"/>
              <w:divBdr>
                <w:top w:val="none" w:sz="0" w:space="0" w:color="auto"/>
                <w:left w:val="none" w:sz="0" w:space="0" w:color="auto"/>
                <w:bottom w:val="none" w:sz="0" w:space="0" w:color="auto"/>
                <w:right w:val="none" w:sz="0" w:space="0" w:color="auto"/>
              </w:divBdr>
            </w:div>
          </w:divsChild>
        </w:div>
        <w:div w:id="1817257180">
          <w:marLeft w:val="0"/>
          <w:marRight w:val="0"/>
          <w:marTop w:val="0"/>
          <w:marBottom w:val="0"/>
          <w:divBdr>
            <w:top w:val="none" w:sz="0" w:space="0" w:color="auto"/>
            <w:left w:val="none" w:sz="0" w:space="0" w:color="auto"/>
            <w:bottom w:val="none" w:sz="0" w:space="0" w:color="auto"/>
            <w:right w:val="none" w:sz="0" w:space="0" w:color="auto"/>
          </w:divBdr>
          <w:divsChild>
            <w:div w:id="463931949">
              <w:marLeft w:val="0"/>
              <w:marRight w:val="0"/>
              <w:marTop w:val="0"/>
              <w:marBottom w:val="0"/>
              <w:divBdr>
                <w:top w:val="none" w:sz="0" w:space="0" w:color="auto"/>
                <w:left w:val="none" w:sz="0" w:space="0" w:color="auto"/>
                <w:bottom w:val="none" w:sz="0" w:space="0" w:color="auto"/>
                <w:right w:val="none" w:sz="0" w:space="0" w:color="auto"/>
              </w:divBdr>
            </w:div>
          </w:divsChild>
        </w:div>
        <w:div w:id="1849513658">
          <w:marLeft w:val="0"/>
          <w:marRight w:val="0"/>
          <w:marTop w:val="0"/>
          <w:marBottom w:val="0"/>
          <w:divBdr>
            <w:top w:val="none" w:sz="0" w:space="0" w:color="auto"/>
            <w:left w:val="none" w:sz="0" w:space="0" w:color="auto"/>
            <w:bottom w:val="none" w:sz="0" w:space="0" w:color="auto"/>
            <w:right w:val="none" w:sz="0" w:space="0" w:color="auto"/>
          </w:divBdr>
          <w:divsChild>
            <w:div w:id="1722360727">
              <w:marLeft w:val="0"/>
              <w:marRight w:val="0"/>
              <w:marTop w:val="0"/>
              <w:marBottom w:val="0"/>
              <w:divBdr>
                <w:top w:val="none" w:sz="0" w:space="0" w:color="auto"/>
                <w:left w:val="none" w:sz="0" w:space="0" w:color="auto"/>
                <w:bottom w:val="none" w:sz="0" w:space="0" w:color="auto"/>
                <w:right w:val="none" w:sz="0" w:space="0" w:color="auto"/>
              </w:divBdr>
            </w:div>
          </w:divsChild>
        </w:div>
        <w:div w:id="1851606924">
          <w:marLeft w:val="0"/>
          <w:marRight w:val="0"/>
          <w:marTop w:val="0"/>
          <w:marBottom w:val="0"/>
          <w:divBdr>
            <w:top w:val="none" w:sz="0" w:space="0" w:color="auto"/>
            <w:left w:val="none" w:sz="0" w:space="0" w:color="auto"/>
            <w:bottom w:val="none" w:sz="0" w:space="0" w:color="auto"/>
            <w:right w:val="none" w:sz="0" w:space="0" w:color="auto"/>
          </w:divBdr>
          <w:divsChild>
            <w:div w:id="111486761">
              <w:marLeft w:val="0"/>
              <w:marRight w:val="0"/>
              <w:marTop w:val="0"/>
              <w:marBottom w:val="0"/>
              <w:divBdr>
                <w:top w:val="none" w:sz="0" w:space="0" w:color="auto"/>
                <w:left w:val="none" w:sz="0" w:space="0" w:color="auto"/>
                <w:bottom w:val="none" w:sz="0" w:space="0" w:color="auto"/>
                <w:right w:val="none" w:sz="0" w:space="0" w:color="auto"/>
              </w:divBdr>
            </w:div>
          </w:divsChild>
        </w:div>
        <w:div w:id="1855262617">
          <w:marLeft w:val="0"/>
          <w:marRight w:val="0"/>
          <w:marTop w:val="0"/>
          <w:marBottom w:val="0"/>
          <w:divBdr>
            <w:top w:val="none" w:sz="0" w:space="0" w:color="auto"/>
            <w:left w:val="none" w:sz="0" w:space="0" w:color="auto"/>
            <w:bottom w:val="none" w:sz="0" w:space="0" w:color="auto"/>
            <w:right w:val="none" w:sz="0" w:space="0" w:color="auto"/>
          </w:divBdr>
          <w:divsChild>
            <w:div w:id="1227758700">
              <w:marLeft w:val="0"/>
              <w:marRight w:val="0"/>
              <w:marTop w:val="0"/>
              <w:marBottom w:val="0"/>
              <w:divBdr>
                <w:top w:val="none" w:sz="0" w:space="0" w:color="auto"/>
                <w:left w:val="none" w:sz="0" w:space="0" w:color="auto"/>
                <w:bottom w:val="none" w:sz="0" w:space="0" w:color="auto"/>
                <w:right w:val="none" w:sz="0" w:space="0" w:color="auto"/>
              </w:divBdr>
            </w:div>
            <w:div w:id="1577086585">
              <w:marLeft w:val="0"/>
              <w:marRight w:val="0"/>
              <w:marTop w:val="0"/>
              <w:marBottom w:val="0"/>
              <w:divBdr>
                <w:top w:val="none" w:sz="0" w:space="0" w:color="auto"/>
                <w:left w:val="none" w:sz="0" w:space="0" w:color="auto"/>
                <w:bottom w:val="none" w:sz="0" w:space="0" w:color="auto"/>
                <w:right w:val="none" w:sz="0" w:space="0" w:color="auto"/>
              </w:divBdr>
            </w:div>
          </w:divsChild>
        </w:div>
        <w:div w:id="1880976135">
          <w:marLeft w:val="0"/>
          <w:marRight w:val="0"/>
          <w:marTop w:val="0"/>
          <w:marBottom w:val="0"/>
          <w:divBdr>
            <w:top w:val="none" w:sz="0" w:space="0" w:color="auto"/>
            <w:left w:val="none" w:sz="0" w:space="0" w:color="auto"/>
            <w:bottom w:val="none" w:sz="0" w:space="0" w:color="auto"/>
            <w:right w:val="none" w:sz="0" w:space="0" w:color="auto"/>
          </w:divBdr>
          <w:divsChild>
            <w:div w:id="1168061156">
              <w:marLeft w:val="0"/>
              <w:marRight w:val="0"/>
              <w:marTop w:val="0"/>
              <w:marBottom w:val="0"/>
              <w:divBdr>
                <w:top w:val="none" w:sz="0" w:space="0" w:color="auto"/>
                <w:left w:val="none" w:sz="0" w:space="0" w:color="auto"/>
                <w:bottom w:val="none" w:sz="0" w:space="0" w:color="auto"/>
                <w:right w:val="none" w:sz="0" w:space="0" w:color="auto"/>
              </w:divBdr>
            </w:div>
          </w:divsChild>
        </w:div>
        <w:div w:id="1890259745">
          <w:marLeft w:val="0"/>
          <w:marRight w:val="0"/>
          <w:marTop w:val="0"/>
          <w:marBottom w:val="0"/>
          <w:divBdr>
            <w:top w:val="none" w:sz="0" w:space="0" w:color="auto"/>
            <w:left w:val="none" w:sz="0" w:space="0" w:color="auto"/>
            <w:bottom w:val="none" w:sz="0" w:space="0" w:color="auto"/>
            <w:right w:val="none" w:sz="0" w:space="0" w:color="auto"/>
          </w:divBdr>
          <w:divsChild>
            <w:div w:id="255984076">
              <w:marLeft w:val="0"/>
              <w:marRight w:val="0"/>
              <w:marTop w:val="0"/>
              <w:marBottom w:val="0"/>
              <w:divBdr>
                <w:top w:val="none" w:sz="0" w:space="0" w:color="auto"/>
                <w:left w:val="none" w:sz="0" w:space="0" w:color="auto"/>
                <w:bottom w:val="none" w:sz="0" w:space="0" w:color="auto"/>
                <w:right w:val="none" w:sz="0" w:space="0" w:color="auto"/>
              </w:divBdr>
            </w:div>
          </w:divsChild>
        </w:div>
        <w:div w:id="1907566125">
          <w:marLeft w:val="0"/>
          <w:marRight w:val="0"/>
          <w:marTop w:val="0"/>
          <w:marBottom w:val="0"/>
          <w:divBdr>
            <w:top w:val="none" w:sz="0" w:space="0" w:color="auto"/>
            <w:left w:val="none" w:sz="0" w:space="0" w:color="auto"/>
            <w:bottom w:val="none" w:sz="0" w:space="0" w:color="auto"/>
            <w:right w:val="none" w:sz="0" w:space="0" w:color="auto"/>
          </w:divBdr>
          <w:divsChild>
            <w:div w:id="819225029">
              <w:marLeft w:val="0"/>
              <w:marRight w:val="0"/>
              <w:marTop w:val="0"/>
              <w:marBottom w:val="0"/>
              <w:divBdr>
                <w:top w:val="none" w:sz="0" w:space="0" w:color="auto"/>
                <w:left w:val="none" w:sz="0" w:space="0" w:color="auto"/>
                <w:bottom w:val="none" w:sz="0" w:space="0" w:color="auto"/>
                <w:right w:val="none" w:sz="0" w:space="0" w:color="auto"/>
              </w:divBdr>
            </w:div>
          </w:divsChild>
        </w:div>
        <w:div w:id="1924558321">
          <w:marLeft w:val="0"/>
          <w:marRight w:val="0"/>
          <w:marTop w:val="0"/>
          <w:marBottom w:val="0"/>
          <w:divBdr>
            <w:top w:val="none" w:sz="0" w:space="0" w:color="auto"/>
            <w:left w:val="none" w:sz="0" w:space="0" w:color="auto"/>
            <w:bottom w:val="none" w:sz="0" w:space="0" w:color="auto"/>
            <w:right w:val="none" w:sz="0" w:space="0" w:color="auto"/>
          </w:divBdr>
          <w:divsChild>
            <w:div w:id="1150056099">
              <w:marLeft w:val="0"/>
              <w:marRight w:val="0"/>
              <w:marTop w:val="0"/>
              <w:marBottom w:val="0"/>
              <w:divBdr>
                <w:top w:val="none" w:sz="0" w:space="0" w:color="auto"/>
                <w:left w:val="none" w:sz="0" w:space="0" w:color="auto"/>
                <w:bottom w:val="none" w:sz="0" w:space="0" w:color="auto"/>
                <w:right w:val="none" w:sz="0" w:space="0" w:color="auto"/>
              </w:divBdr>
            </w:div>
          </w:divsChild>
        </w:div>
        <w:div w:id="1925915373">
          <w:marLeft w:val="0"/>
          <w:marRight w:val="0"/>
          <w:marTop w:val="0"/>
          <w:marBottom w:val="0"/>
          <w:divBdr>
            <w:top w:val="none" w:sz="0" w:space="0" w:color="auto"/>
            <w:left w:val="none" w:sz="0" w:space="0" w:color="auto"/>
            <w:bottom w:val="none" w:sz="0" w:space="0" w:color="auto"/>
            <w:right w:val="none" w:sz="0" w:space="0" w:color="auto"/>
          </w:divBdr>
          <w:divsChild>
            <w:div w:id="1908877611">
              <w:marLeft w:val="0"/>
              <w:marRight w:val="0"/>
              <w:marTop w:val="0"/>
              <w:marBottom w:val="0"/>
              <w:divBdr>
                <w:top w:val="none" w:sz="0" w:space="0" w:color="auto"/>
                <w:left w:val="none" w:sz="0" w:space="0" w:color="auto"/>
                <w:bottom w:val="none" w:sz="0" w:space="0" w:color="auto"/>
                <w:right w:val="none" w:sz="0" w:space="0" w:color="auto"/>
              </w:divBdr>
            </w:div>
          </w:divsChild>
        </w:div>
        <w:div w:id="1945727513">
          <w:marLeft w:val="0"/>
          <w:marRight w:val="0"/>
          <w:marTop w:val="0"/>
          <w:marBottom w:val="0"/>
          <w:divBdr>
            <w:top w:val="none" w:sz="0" w:space="0" w:color="auto"/>
            <w:left w:val="none" w:sz="0" w:space="0" w:color="auto"/>
            <w:bottom w:val="none" w:sz="0" w:space="0" w:color="auto"/>
            <w:right w:val="none" w:sz="0" w:space="0" w:color="auto"/>
          </w:divBdr>
          <w:divsChild>
            <w:div w:id="1386681175">
              <w:marLeft w:val="0"/>
              <w:marRight w:val="0"/>
              <w:marTop w:val="0"/>
              <w:marBottom w:val="0"/>
              <w:divBdr>
                <w:top w:val="none" w:sz="0" w:space="0" w:color="auto"/>
                <w:left w:val="none" w:sz="0" w:space="0" w:color="auto"/>
                <w:bottom w:val="none" w:sz="0" w:space="0" w:color="auto"/>
                <w:right w:val="none" w:sz="0" w:space="0" w:color="auto"/>
              </w:divBdr>
            </w:div>
          </w:divsChild>
        </w:div>
        <w:div w:id="1948003134">
          <w:marLeft w:val="0"/>
          <w:marRight w:val="0"/>
          <w:marTop w:val="0"/>
          <w:marBottom w:val="0"/>
          <w:divBdr>
            <w:top w:val="none" w:sz="0" w:space="0" w:color="auto"/>
            <w:left w:val="none" w:sz="0" w:space="0" w:color="auto"/>
            <w:bottom w:val="none" w:sz="0" w:space="0" w:color="auto"/>
            <w:right w:val="none" w:sz="0" w:space="0" w:color="auto"/>
          </w:divBdr>
          <w:divsChild>
            <w:div w:id="817914069">
              <w:marLeft w:val="0"/>
              <w:marRight w:val="0"/>
              <w:marTop w:val="0"/>
              <w:marBottom w:val="0"/>
              <w:divBdr>
                <w:top w:val="none" w:sz="0" w:space="0" w:color="auto"/>
                <w:left w:val="none" w:sz="0" w:space="0" w:color="auto"/>
                <w:bottom w:val="none" w:sz="0" w:space="0" w:color="auto"/>
                <w:right w:val="none" w:sz="0" w:space="0" w:color="auto"/>
              </w:divBdr>
            </w:div>
          </w:divsChild>
        </w:div>
        <w:div w:id="1949464805">
          <w:marLeft w:val="0"/>
          <w:marRight w:val="0"/>
          <w:marTop w:val="0"/>
          <w:marBottom w:val="0"/>
          <w:divBdr>
            <w:top w:val="none" w:sz="0" w:space="0" w:color="auto"/>
            <w:left w:val="none" w:sz="0" w:space="0" w:color="auto"/>
            <w:bottom w:val="none" w:sz="0" w:space="0" w:color="auto"/>
            <w:right w:val="none" w:sz="0" w:space="0" w:color="auto"/>
          </w:divBdr>
          <w:divsChild>
            <w:div w:id="1639797178">
              <w:marLeft w:val="0"/>
              <w:marRight w:val="0"/>
              <w:marTop w:val="0"/>
              <w:marBottom w:val="0"/>
              <w:divBdr>
                <w:top w:val="none" w:sz="0" w:space="0" w:color="auto"/>
                <w:left w:val="none" w:sz="0" w:space="0" w:color="auto"/>
                <w:bottom w:val="none" w:sz="0" w:space="0" w:color="auto"/>
                <w:right w:val="none" w:sz="0" w:space="0" w:color="auto"/>
              </w:divBdr>
            </w:div>
          </w:divsChild>
        </w:div>
        <w:div w:id="1966496831">
          <w:marLeft w:val="0"/>
          <w:marRight w:val="0"/>
          <w:marTop w:val="0"/>
          <w:marBottom w:val="0"/>
          <w:divBdr>
            <w:top w:val="none" w:sz="0" w:space="0" w:color="auto"/>
            <w:left w:val="none" w:sz="0" w:space="0" w:color="auto"/>
            <w:bottom w:val="none" w:sz="0" w:space="0" w:color="auto"/>
            <w:right w:val="none" w:sz="0" w:space="0" w:color="auto"/>
          </w:divBdr>
          <w:divsChild>
            <w:div w:id="1527937269">
              <w:marLeft w:val="0"/>
              <w:marRight w:val="0"/>
              <w:marTop w:val="0"/>
              <w:marBottom w:val="0"/>
              <w:divBdr>
                <w:top w:val="none" w:sz="0" w:space="0" w:color="auto"/>
                <w:left w:val="none" w:sz="0" w:space="0" w:color="auto"/>
                <w:bottom w:val="none" w:sz="0" w:space="0" w:color="auto"/>
                <w:right w:val="none" w:sz="0" w:space="0" w:color="auto"/>
              </w:divBdr>
            </w:div>
          </w:divsChild>
        </w:div>
        <w:div w:id="1978996226">
          <w:marLeft w:val="0"/>
          <w:marRight w:val="0"/>
          <w:marTop w:val="0"/>
          <w:marBottom w:val="0"/>
          <w:divBdr>
            <w:top w:val="none" w:sz="0" w:space="0" w:color="auto"/>
            <w:left w:val="none" w:sz="0" w:space="0" w:color="auto"/>
            <w:bottom w:val="none" w:sz="0" w:space="0" w:color="auto"/>
            <w:right w:val="none" w:sz="0" w:space="0" w:color="auto"/>
          </w:divBdr>
          <w:divsChild>
            <w:div w:id="1045908365">
              <w:marLeft w:val="0"/>
              <w:marRight w:val="0"/>
              <w:marTop w:val="0"/>
              <w:marBottom w:val="0"/>
              <w:divBdr>
                <w:top w:val="none" w:sz="0" w:space="0" w:color="auto"/>
                <w:left w:val="none" w:sz="0" w:space="0" w:color="auto"/>
                <w:bottom w:val="none" w:sz="0" w:space="0" w:color="auto"/>
                <w:right w:val="none" w:sz="0" w:space="0" w:color="auto"/>
              </w:divBdr>
            </w:div>
          </w:divsChild>
        </w:div>
        <w:div w:id="2013290865">
          <w:marLeft w:val="0"/>
          <w:marRight w:val="0"/>
          <w:marTop w:val="0"/>
          <w:marBottom w:val="0"/>
          <w:divBdr>
            <w:top w:val="none" w:sz="0" w:space="0" w:color="auto"/>
            <w:left w:val="none" w:sz="0" w:space="0" w:color="auto"/>
            <w:bottom w:val="none" w:sz="0" w:space="0" w:color="auto"/>
            <w:right w:val="none" w:sz="0" w:space="0" w:color="auto"/>
          </w:divBdr>
          <w:divsChild>
            <w:div w:id="1675064124">
              <w:marLeft w:val="0"/>
              <w:marRight w:val="0"/>
              <w:marTop w:val="0"/>
              <w:marBottom w:val="0"/>
              <w:divBdr>
                <w:top w:val="none" w:sz="0" w:space="0" w:color="auto"/>
                <w:left w:val="none" w:sz="0" w:space="0" w:color="auto"/>
                <w:bottom w:val="none" w:sz="0" w:space="0" w:color="auto"/>
                <w:right w:val="none" w:sz="0" w:space="0" w:color="auto"/>
              </w:divBdr>
            </w:div>
          </w:divsChild>
        </w:div>
        <w:div w:id="2017226647">
          <w:marLeft w:val="0"/>
          <w:marRight w:val="0"/>
          <w:marTop w:val="0"/>
          <w:marBottom w:val="0"/>
          <w:divBdr>
            <w:top w:val="none" w:sz="0" w:space="0" w:color="auto"/>
            <w:left w:val="none" w:sz="0" w:space="0" w:color="auto"/>
            <w:bottom w:val="none" w:sz="0" w:space="0" w:color="auto"/>
            <w:right w:val="none" w:sz="0" w:space="0" w:color="auto"/>
          </w:divBdr>
          <w:divsChild>
            <w:div w:id="536822121">
              <w:marLeft w:val="0"/>
              <w:marRight w:val="0"/>
              <w:marTop w:val="0"/>
              <w:marBottom w:val="0"/>
              <w:divBdr>
                <w:top w:val="none" w:sz="0" w:space="0" w:color="auto"/>
                <w:left w:val="none" w:sz="0" w:space="0" w:color="auto"/>
                <w:bottom w:val="none" w:sz="0" w:space="0" w:color="auto"/>
                <w:right w:val="none" w:sz="0" w:space="0" w:color="auto"/>
              </w:divBdr>
            </w:div>
          </w:divsChild>
        </w:div>
        <w:div w:id="2022008175">
          <w:marLeft w:val="0"/>
          <w:marRight w:val="0"/>
          <w:marTop w:val="0"/>
          <w:marBottom w:val="0"/>
          <w:divBdr>
            <w:top w:val="none" w:sz="0" w:space="0" w:color="auto"/>
            <w:left w:val="none" w:sz="0" w:space="0" w:color="auto"/>
            <w:bottom w:val="none" w:sz="0" w:space="0" w:color="auto"/>
            <w:right w:val="none" w:sz="0" w:space="0" w:color="auto"/>
          </w:divBdr>
          <w:divsChild>
            <w:div w:id="1684815286">
              <w:marLeft w:val="0"/>
              <w:marRight w:val="0"/>
              <w:marTop w:val="0"/>
              <w:marBottom w:val="0"/>
              <w:divBdr>
                <w:top w:val="none" w:sz="0" w:space="0" w:color="auto"/>
                <w:left w:val="none" w:sz="0" w:space="0" w:color="auto"/>
                <w:bottom w:val="none" w:sz="0" w:space="0" w:color="auto"/>
                <w:right w:val="none" w:sz="0" w:space="0" w:color="auto"/>
              </w:divBdr>
            </w:div>
          </w:divsChild>
        </w:div>
        <w:div w:id="2028287409">
          <w:marLeft w:val="0"/>
          <w:marRight w:val="0"/>
          <w:marTop w:val="0"/>
          <w:marBottom w:val="0"/>
          <w:divBdr>
            <w:top w:val="none" w:sz="0" w:space="0" w:color="auto"/>
            <w:left w:val="none" w:sz="0" w:space="0" w:color="auto"/>
            <w:bottom w:val="none" w:sz="0" w:space="0" w:color="auto"/>
            <w:right w:val="none" w:sz="0" w:space="0" w:color="auto"/>
          </w:divBdr>
          <w:divsChild>
            <w:div w:id="299457198">
              <w:marLeft w:val="0"/>
              <w:marRight w:val="0"/>
              <w:marTop w:val="0"/>
              <w:marBottom w:val="0"/>
              <w:divBdr>
                <w:top w:val="none" w:sz="0" w:space="0" w:color="auto"/>
                <w:left w:val="none" w:sz="0" w:space="0" w:color="auto"/>
                <w:bottom w:val="none" w:sz="0" w:space="0" w:color="auto"/>
                <w:right w:val="none" w:sz="0" w:space="0" w:color="auto"/>
              </w:divBdr>
            </w:div>
          </w:divsChild>
        </w:div>
        <w:div w:id="2034570278">
          <w:marLeft w:val="0"/>
          <w:marRight w:val="0"/>
          <w:marTop w:val="0"/>
          <w:marBottom w:val="0"/>
          <w:divBdr>
            <w:top w:val="none" w:sz="0" w:space="0" w:color="auto"/>
            <w:left w:val="none" w:sz="0" w:space="0" w:color="auto"/>
            <w:bottom w:val="none" w:sz="0" w:space="0" w:color="auto"/>
            <w:right w:val="none" w:sz="0" w:space="0" w:color="auto"/>
          </w:divBdr>
          <w:divsChild>
            <w:div w:id="876115886">
              <w:marLeft w:val="0"/>
              <w:marRight w:val="0"/>
              <w:marTop w:val="0"/>
              <w:marBottom w:val="0"/>
              <w:divBdr>
                <w:top w:val="none" w:sz="0" w:space="0" w:color="auto"/>
                <w:left w:val="none" w:sz="0" w:space="0" w:color="auto"/>
                <w:bottom w:val="none" w:sz="0" w:space="0" w:color="auto"/>
                <w:right w:val="none" w:sz="0" w:space="0" w:color="auto"/>
              </w:divBdr>
            </w:div>
          </w:divsChild>
        </w:div>
        <w:div w:id="2040158603">
          <w:marLeft w:val="0"/>
          <w:marRight w:val="0"/>
          <w:marTop w:val="0"/>
          <w:marBottom w:val="0"/>
          <w:divBdr>
            <w:top w:val="none" w:sz="0" w:space="0" w:color="auto"/>
            <w:left w:val="none" w:sz="0" w:space="0" w:color="auto"/>
            <w:bottom w:val="none" w:sz="0" w:space="0" w:color="auto"/>
            <w:right w:val="none" w:sz="0" w:space="0" w:color="auto"/>
          </w:divBdr>
          <w:divsChild>
            <w:div w:id="784079470">
              <w:marLeft w:val="0"/>
              <w:marRight w:val="0"/>
              <w:marTop w:val="0"/>
              <w:marBottom w:val="0"/>
              <w:divBdr>
                <w:top w:val="none" w:sz="0" w:space="0" w:color="auto"/>
                <w:left w:val="none" w:sz="0" w:space="0" w:color="auto"/>
                <w:bottom w:val="none" w:sz="0" w:space="0" w:color="auto"/>
                <w:right w:val="none" w:sz="0" w:space="0" w:color="auto"/>
              </w:divBdr>
            </w:div>
          </w:divsChild>
        </w:div>
        <w:div w:id="2048329373">
          <w:marLeft w:val="0"/>
          <w:marRight w:val="0"/>
          <w:marTop w:val="0"/>
          <w:marBottom w:val="0"/>
          <w:divBdr>
            <w:top w:val="none" w:sz="0" w:space="0" w:color="auto"/>
            <w:left w:val="none" w:sz="0" w:space="0" w:color="auto"/>
            <w:bottom w:val="none" w:sz="0" w:space="0" w:color="auto"/>
            <w:right w:val="none" w:sz="0" w:space="0" w:color="auto"/>
          </w:divBdr>
          <w:divsChild>
            <w:div w:id="25761103">
              <w:marLeft w:val="0"/>
              <w:marRight w:val="0"/>
              <w:marTop w:val="0"/>
              <w:marBottom w:val="0"/>
              <w:divBdr>
                <w:top w:val="none" w:sz="0" w:space="0" w:color="auto"/>
                <w:left w:val="none" w:sz="0" w:space="0" w:color="auto"/>
                <w:bottom w:val="none" w:sz="0" w:space="0" w:color="auto"/>
                <w:right w:val="none" w:sz="0" w:space="0" w:color="auto"/>
              </w:divBdr>
            </w:div>
          </w:divsChild>
        </w:div>
        <w:div w:id="2049984891">
          <w:marLeft w:val="0"/>
          <w:marRight w:val="0"/>
          <w:marTop w:val="0"/>
          <w:marBottom w:val="0"/>
          <w:divBdr>
            <w:top w:val="none" w:sz="0" w:space="0" w:color="auto"/>
            <w:left w:val="none" w:sz="0" w:space="0" w:color="auto"/>
            <w:bottom w:val="none" w:sz="0" w:space="0" w:color="auto"/>
            <w:right w:val="none" w:sz="0" w:space="0" w:color="auto"/>
          </w:divBdr>
          <w:divsChild>
            <w:div w:id="1126243550">
              <w:marLeft w:val="0"/>
              <w:marRight w:val="0"/>
              <w:marTop w:val="0"/>
              <w:marBottom w:val="0"/>
              <w:divBdr>
                <w:top w:val="none" w:sz="0" w:space="0" w:color="auto"/>
                <w:left w:val="none" w:sz="0" w:space="0" w:color="auto"/>
                <w:bottom w:val="none" w:sz="0" w:space="0" w:color="auto"/>
                <w:right w:val="none" w:sz="0" w:space="0" w:color="auto"/>
              </w:divBdr>
            </w:div>
          </w:divsChild>
        </w:div>
        <w:div w:id="2065716073">
          <w:marLeft w:val="0"/>
          <w:marRight w:val="0"/>
          <w:marTop w:val="0"/>
          <w:marBottom w:val="0"/>
          <w:divBdr>
            <w:top w:val="none" w:sz="0" w:space="0" w:color="auto"/>
            <w:left w:val="none" w:sz="0" w:space="0" w:color="auto"/>
            <w:bottom w:val="none" w:sz="0" w:space="0" w:color="auto"/>
            <w:right w:val="none" w:sz="0" w:space="0" w:color="auto"/>
          </w:divBdr>
          <w:divsChild>
            <w:div w:id="1866863614">
              <w:marLeft w:val="0"/>
              <w:marRight w:val="0"/>
              <w:marTop w:val="0"/>
              <w:marBottom w:val="0"/>
              <w:divBdr>
                <w:top w:val="none" w:sz="0" w:space="0" w:color="auto"/>
                <w:left w:val="none" w:sz="0" w:space="0" w:color="auto"/>
                <w:bottom w:val="none" w:sz="0" w:space="0" w:color="auto"/>
                <w:right w:val="none" w:sz="0" w:space="0" w:color="auto"/>
              </w:divBdr>
            </w:div>
          </w:divsChild>
        </w:div>
        <w:div w:id="2069916066">
          <w:marLeft w:val="0"/>
          <w:marRight w:val="0"/>
          <w:marTop w:val="0"/>
          <w:marBottom w:val="0"/>
          <w:divBdr>
            <w:top w:val="none" w:sz="0" w:space="0" w:color="auto"/>
            <w:left w:val="none" w:sz="0" w:space="0" w:color="auto"/>
            <w:bottom w:val="none" w:sz="0" w:space="0" w:color="auto"/>
            <w:right w:val="none" w:sz="0" w:space="0" w:color="auto"/>
          </w:divBdr>
          <w:divsChild>
            <w:div w:id="210843018">
              <w:marLeft w:val="0"/>
              <w:marRight w:val="0"/>
              <w:marTop w:val="0"/>
              <w:marBottom w:val="0"/>
              <w:divBdr>
                <w:top w:val="none" w:sz="0" w:space="0" w:color="auto"/>
                <w:left w:val="none" w:sz="0" w:space="0" w:color="auto"/>
                <w:bottom w:val="none" w:sz="0" w:space="0" w:color="auto"/>
                <w:right w:val="none" w:sz="0" w:space="0" w:color="auto"/>
              </w:divBdr>
            </w:div>
          </w:divsChild>
        </w:div>
        <w:div w:id="2073307442">
          <w:marLeft w:val="0"/>
          <w:marRight w:val="0"/>
          <w:marTop w:val="0"/>
          <w:marBottom w:val="0"/>
          <w:divBdr>
            <w:top w:val="none" w:sz="0" w:space="0" w:color="auto"/>
            <w:left w:val="none" w:sz="0" w:space="0" w:color="auto"/>
            <w:bottom w:val="none" w:sz="0" w:space="0" w:color="auto"/>
            <w:right w:val="none" w:sz="0" w:space="0" w:color="auto"/>
          </w:divBdr>
          <w:divsChild>
            <w:div w:id="181551372">
              <w:marLeft w:val="0"/>
              <w:marRight w:val="0"/>
              <w:marTop w:val="0"/>
              <w:marBottom w:val="0"/>
              <w:divBdr>
                <w:top w:val="none" w:sz="0" w:space="0" w:color="auto"/>
                <w:left w:val="none" w:sz="0" w:space="0" w:color="auto"/>
                <w:bottom w:val="none" w:sz="0" w:space="0" w:color="auto"/>
                <w:right w:val="none" w:sz="0" w:space="0" w:color="auto"/>
              </w:divBdr>
            </w:div>
            <w:div w:id="1475105775">
              <w:marLeft w:val="0"/>
              <w:marRight w:val="0"/>
              <w:marTop w:val="0"/>
              <w:marBottom w:val="0"/>
              <w:divBdr>
                <w:top w:val="none" w:sz="0" w:space="0" w:color="auto"/>
                <w:left w:val="none" w:sz="0" w:space="0" w:color="auto"/>
                <w:bottom w:val="none" w:sz="0" w:space="0" w:color="auto"/>
                <w:right w:val="none" w:sz="0" w:space="0" w:color="auto"/>
              </w:divBdr>
            </w:div>
            <w:div w:id="2117480608">
              <w:marLeft w:val="0"/>
              <w:marRight w:val="0"/>
              <w:marTop w:val="0"/>
              <w:marBottom w:val="0"/>
              <w:divBdr>
                <w:top w:val="none" w:sz="0" w:space="0" w:color="auto"/>
                <w:left w:val="none" w:sz="0" w:space="0" w:color="auto"/>
                <w:bottom w:val="none" w:sz="0" w:space="0" w:color="auto"/>
                <w:right w:val="none" w:sz="0" w:space="0" w:color="auto"/>
              </w:divBdr>
            </w:div>
          </w:divsChild>
        </w:div>
        <w:div w:id="2076278439">
          <w:marLeft w:val="0"/>
          <w:marRight w:val="0"/>
          <w:marTop w:val="0"/>
          <w:marBottom w:val="0"/>
          <w:divBdr>
            <w:top w:val="none" w:sz="0" w:space="0" w:color="auto"/>
            <w:left w:val="none" w:sz="0" w:space="0" w:color="auto"/>
            <w:bottom w:val="none" w:sz="0" w:space="0" w:color="auto"/>
            <w:right w:val="none" w:sz="0" w:space="0" w:color="auto"/>
          </w:divBdr>
          <w:divsChild>
            <w:div w:id="108209184">
              <w:marLeft w:val="0"/>
              <w:marRight w:val="0"/>
              <w:marTop w:val="0"/>
              <w:marBottom w:val="0"/>
              <w:divBdr>
                <w:top w:val="none" w:sz="0" w:space="0" w:color="auto"/>
                <w:left w:val="none" w:sz="0" w:space="0" w:color="auto"/>
                <w:bottom w:val="none" w:sz="0" w:space="0" w:color="auto"/>
                <w:right w:val="none" w:sz="0" w:space="0" w:color="auto"/>
              </w:divBdr>
            </w:div>
          </w:divsChild>
        </w:div>
        <w:div w:id="2095083290">
          <w:marLeft w:val="0"/>
          <w:marRight w:val="0"/>
          <w:marTop w:val="0"/>
          <w:marBottom w:val="0"/>
          <w:divBdr>
            <w:top w:val="none" w:sz="0" w:space="0" w:color="auto"/>
            <w:left w:val="none" w:sz="0" w:space="0" w:color="auto"/>
            <w:bottom w:val="none" w:sz="0" w:space="0" w:color="auto"/>
            <w:right w:val="none" w:sz="0" w:space="0" w:color="auto"/>
          </w:divBdr>
          <w:divsChild>
            <w:div w:id="1093238249">
              <w:marLeft w:val="0"/>
              <w:marRight w:val="0"/>
              <w:marTop w:val="0"/>
              <w:marBottom w:val="0"/>
              <w:divBdr>
                <w:top w:val="none" w:sz="0" w:space="0" w:color="auto"/>
                <w:left w:val="none" w:sz="0" w:space="0" w:color="auto"/>
                <w:bottom w:val="none" w:sz="0" w:space="0" w:color="auto"/>
                <w:right w:val="none" w:sz="0" w:space="0" w:color="auto"/>
              </w:divBdr>
            </w:div>
            <w:div w:id="15821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9388">
      <w:bodyDiv w:val="1"/>
      <w:marLeft w:val="0"/>
      <w:marRight w:val="0"/>
      <w:marTop w:val="0"/>
      <w:marBottom w:val="0"/>
      <w:divBdr>
        <w:top w:val="none" w:sz="0" w:space="0" w:color="auto"/>
        <w:left w:val="none" w:sz="0" w:space="0" w:color="auto"/>
        <w:bottom w:val="none" w:sz="0" w:space="0" w:color="auto"/>
        <w:right w:val="none" w:sz="0" w:space="0" w:color="auto"/>
      </w:divBdr>
    </w:div>
    <w:div w:id="924650309">
      <w:bodyDiv w:val="1"/>
      <w:marLeft w:val="0"/>
      <w:marRight w:val="0"/>
      <w:marTop w:val="0"/>
      <w:marBottom w:val="0"/>
      <w:divBdr>
        <w:top w:val="none" w:sz="0" w:space="0" w:color="auto"/>
        <w:left w:val="none" w:sz="0" w:space="0" w:color="auto"/>
        <w:bottom w:val="none" w:sz="0" w:space="0" w:color="auto"/>
        <w:right w:val="none" w:sz="0" w:space="0" w:color="auto"/>
      </w:divBdr>
    </w:div>
    <w:div w:id="1038581656">
      <w:bodyDiv w:val="1"/>
      <w:marLeft w:val="0"/>
      <w:marRight w:val="0"/>
      <w:marTop w:val="0"/>
      <w:marBottom w:val="0"/>
      <w:divBdr>
        <w:top w:val="none" w:sz="0" w:space="0" w:color="auto"/>
        <w:left w:val="none" w:sz="0" w:space="0" w:color="auto"/>
        <w:bottom w:val="none" w:sz="0" w:space="0" w:color="auto"/>
        <w:right w:val="none" w:sz="0" w:space="0" w:color="auto"/>
      </w:divBdr>
    </w:div>
    <w:div w:id="1092630985">
      <w:bodyDiv w:val="1"/>
      <w:marLeft w:val="0"/>
      <w:marRight w:val="0"/>
      <w:marTop w:val="0"/>
      <w:marBottom w:val="0"/>
      <w:divBdr>
        <w:top w:val="none" w:sz="0" w:space="0" w:color="auto"/>
        <w:left w:val="none" w:sz="0" w:space="0" w:color="auto"/>
        <w:bottom w:val="none" w:sz="0" w:space="0" w:color="auto"/>
        <w:right w:val="none" w:sz="0" w:space="0" w:color="auto"/>
      </w:divBdr>
    </w:div>
    <w:div w:id="1100183115">
      <w:bodyDiv w:val="1"/>
      <w:marLeft w:val="0"/>
      <w:marRight w:val="0"/>
      <w:marTop w:val="0"/>
      <w:marBottom w:val="0"/>
      <w:divBdr>
        <w:top w:val="none" w:sz="0" w:space="0" w:color="auto"/>
        <w:left w:val="none" w:sz="0" w:space="0" w:color="auto"/>
        <w:bottom w:val="none" w:sz="0" w:space="0" w:color="auto"/>
        <w:right w:val="none" w:sz="0" w:space="0" w:color="auto"/>
      </w:divBdr>
      <w:divsChild>
        <w:div w:id="945693389">
          <w:marLeft w:val="0"/>
          <w:marRight w:val="0"/>
          <w:marTop w:val="0"/>
          <w:marBottom w:val="0"/>
          <w:divBdr>
            <w:top w:val="none" w:sz="0" w:space="0" w:color="auto"/>
            <w:left w:val="none" w:sz="0" w:space="0" w:color="auto"/>
            <w:bottom w:val="none" w:sz="0" w:space="0" w:color="auto"/>
            <w:right w:val="none" w:sz="0" w:space="0" w:color="auto"/>
          </w:divBdr>
          <w:divsChild>
            <w:div w:id="3507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3374">
      <w:bodyDiv w:val="1"/>
      <w:marLeft w:val="0"/>
      <w:marRight w:val="0"/>
      <w:marTop w:val="0"/>
      <w:marBottom w:val="0"/>
      <w:divBdr>
        <w:top w:val="none" w:sz="0" w:space="0" w:color="auto"/>
        <w:left w:val="none" w:sz="0" w:space="0" w:color="auto"/>
        <w:bottom w:val="none" w:sz="0" w:space="0" w:color="auto"/>
        <w:right w:val="none" w:sz="0" w:space="0" w:color="auto"/>
      </w:divBdr>
    </w:div>
    <w:div w:id="1160777236">
      <w:bodyDiv w:val="1"/>
      <w:marLeft w:val="0"/>
      <w:marRight w:val="0"/>
      <w:marTop w:val="0"/>
      <w:marBottom w:val="0"/>
      <w:divBdr>
        <w:top w:val="none" w:sz="0" w:space="0" w:color="auto"/>
        <w:left w:val="none" w:sz="0" w:space="0" w:color="auto"/>
        <w:bottom w:val="none" w:sz="0" w:space="0" w:color="auto"/>
        <w:right w:val="none" w:sz="0" w:space="0" w:color="auto"/>
      </w:divBdr>
    </w:div>
    <w:div w:id="1182164501">
      <w:bodyDiv w:val="1"/>
      <w:marLeft w:val="0"/>
      <w:marRight w:val="0"/>
      <w:marTop w:val="0"/>
      <w:marBottom w:val="0"/>
      <w:divBdr>
        <w:top w:val="none" w:sz="0" w:space="0" w:color="auto"/>
        <w:left w:val="none" w:sz="0" w:space="0" w:color="auto"/>
        <w:bottom w:val="none" w:sz="0" w:space="0" w:color="auto"/>
        <w:right w:val="none" w:sz="0" w:space="0" w:color="auto"/>
      </w:divBdr>
      <w:divsChild>
        <w:div w:id="897130659">
          <w:marLeft w:val="0"/>
          <w:marRight w:val="0"/>
          <w:marTop w:val="0"/>
          <w:marBottom w:val="0"/>
          <w:divBdr>
            <w:top w:val="none" w:sz="0" w:space="0" w:color="auto"/>
            <w:left w:val="none" w:sz="0" w:space="0" w:color="auto"/>
            <w:bottom w:val="none" w:sz="0" w:space="0" w:color="auto"/>
            <w:right w:val="none" w:sz="0" w:space="0" w:color="auto"/>
          </w:divBdr>
          <w:divsChild>
            <w:div w:id="658584547">
              <w:marLeft w:val="0"/>
              <w:marRight w:val="0"/>
              <w:marTop w:val="0"/>
              <w:marBottom w:val="0"/>
              <w:divBdr>
                <w:top w:val="none" w:sz="0" w:space="0" w:color="auto"/>
                <w:left w:val="none" w:sz="0" w:space="0" w:color="auto"/>
                <w:bottom w:val="none" w:sz="0" w:space="0" w:color="auto"/>
                <w:right w:val="none" w:sz="0" w:space="0" w:color="auto"/>
              </w:divBdr>
            </w:div>
          </w:divsChild>
        </w:div>
        <w:div w:id="957880590">
          <w:marLeft w:val="0"/>
          <w:marRight w:val="0"/>
          <w:marTop w:val="0"/>
          <w:marBottom w:val="0"/>
          <w:divBdr>
            <w:top w:val="none" w:sz="0" w:space="0" w:color="auto"/>
            <w:left w:val="none" w:sz="0" w:space="0" w:color="auto"/>
            <w:bottom w:val="none" w:sz="0" w:space="0" w:color="auto"/>
            <w:right w:val="none" w:sz="0" w:space="0" w:color="auto"/>
          </w:divBdr>
          <w:divsChild>
            <w:div w:id="494607685">
              <w:marLeft w:val="0"/>
              <w:marRight w:val="0"/>
              <w:marTop w:val="0"/>
              <w:marBottom w:val="0"/>
              <w:divBdr>
                <w:top w:val="none" w:sz="0" w:space="0" w:color="auto"/>
                <w:left w:val="none" w:sz="0" w:space="0" w:color="auto"/>
                <w:bottom w:val="none" w:sz="0" w:space="0" w:color="auto"/>
                <w:right w:val="none" w:sz="0" w:space="0" w:color="auto"/>
              </w:divBdr>
            </w:div>
            <w:div w:id="1976643542">
              <w:marLeft w:val="0"/>
              <w:marRight w:val="0"/>
              <w:marTop w:val="0"/>
              <w:marBottom w:val="0"/>
              <w:divBdr>
                <w:top w:val="none" w:sz="0" w:space="0" w:color="auto"/>
                <w:left w:val="none" w:sz="0" w:space="0" w:color="auto"/>
                <w:bottom w:val="none" w:sz="0" w:space="0" w:color="auto"/>
                <w:right w:val="none" w:sz="0" w:space="0" w:color="auto"/>
              </w:divBdr>
            </w:div>
          </w:divsChild>
        </w:div>
        <w:div w:id="1201089990">
          <w:marLeft w:val="0"/>
          <w:marRight w:val="0"/>
          <w:marTop w:val="0"/>
          <w:marBottom w:val="0"/>
          <w:divBdr>
            <w:top w:val="none" w:sz="0" w:space="0" w:color="auto"/>
            <w:left w:val="none" w:sz="0" w:space="0" w:color="auto"/>
            <w:bottom w:val="none" w:sz="0" w:space="0" w:color="auto"/>
            <w:right w:val="none" w:sz="0" w:space="0" w:color="auto"/>
          </w:divBdr>
          <w:divsChild>
            <w:div w:id="361053560">
              <w:marLeft w:val="0"/>
              <w:marRight w:val="0"/>
              <w:marTop w:val="0"/>
              <w:marBottom w:val="0"/>
              <w:divBdr>
                <w:top w:val="none" w:sz="0" w:space="0" w:color="auto"/>
                <w:left w:val="none" w:sz="0" w:space="0" w:color="auto"/>
                <w:bottom w:val="none" w:sz="0" w:space="0" w:color="auto"/>
                <w:right w:val="none" w:sz="0" w:space="0" w:color="auto"/>
              </w:divBdr>
            </w:div>
          </w:divsChild>
        </w:div>
        <w:div w:id="1553349210">
          <w:marLeft w:val="0"/>
          <w:marRight w:val="0"/>
          <w:marTop w:val="0"/>
          <w:marBottom w:val="0"/>
          <w:divBdr>
            <w:top w:val="none" w:sz="0" w:space="0" w:color="auto"/>
            <w:left w:val="none" w:sz="0" w:space="0" w:color="auto"/>
            <w:bottom w:val="none" w:sz="0" w:space="0" w:color="auto"/>
            <w:right w:val="none" w:sz="0" w:space="0" w:color="auto"/>
          </w:divBdr>
          <w:divsChild>
            <w:div w:id="2113159528">
              <w:marLeft w:val="0"/>
              <w:marRight w:val="0"/>
              <w:marTop w:val="0"/>
              <w:marBottom w:val="0"/>
              <w:divBdr>
                <w:top w:val="none" w:sz="0" w:space="0" w:color="auto"/>
                <w:left w:val="none" w:sz="0" w:space="0" w:color="auto"/>
                <w:bottom w:val="none" w:sz="0" w:space="0" w:color="auto"/>
                <w:right w:val="none" w:sz="0" w:space="0" w:color="auto"/>
              </w:divBdr>
            </w:div>
          </w:divsChild>
        </w:div>
        <w:div w:id="1779594285">
          <w:marLeft w:val="0"/>
          <w:marRight w:val="0"/>
          <w:marTop w:val="0"/>
          <w:marBottom w:val="0"/>
          <w:divBdr>
            <w:top w:val="none" w:sz="0" w:space="0" w:color="auto"/>
            <w:left w:val="none" w:sz="0" w:space="0" w:color="auto"/>
            <w:bottom w:val="none" w:sz="0" w:space="0" w:color="auto"/>
            <w:right w:val="none" w:sz="0" w:space="0" w:color="auto"/>
          </w:divBdr>
          <w:divsChild>
            <w:div w:id="1473214892">
              <w:marLeft w:val="0"/>
              <w:marRight w:val="0"/>
              <w:marTop w:val="0"/>
              <w:marBottom w:val="0"/>
              <w:divBdr>
                <w:top w:val="none" w:sz="0" w:space="0" w:color="auto"/>
                <w:left w:val="none" w:sz="0" w:space="0" w:color="auto"/>
                <w:bottom w:val="none" w:sz="0" w:space="0" w:color="auto"/>
                <w:right w:val="none" w:sz="0" w:space="0" w:color="auto"/>
              </w:divBdr>
            </w:div>
          </w:divsChild>
        </w:div>
        <w:div w:id="1902327207">
          <w:marLeft w:val="0"/>
          <w:marRight w:val="0"/>
          <w:marTop w:val="0"/>
          <w:marBottom w:val="0"/>
          <w:divBdr>
            <w:top w:val="none" w:sz="0" w:space="0" w:color="auto"/>
            <w:left w:val="none" w:sz="0" w:space="0" w:color="auto"/>
            <w:bottom w:val="none" w:sz="0" w:space="0" w:color="auto"/>
            <w:right w:val="none" w:sz="0" w:space="0" w:color="auto"/>
          </w:divBdr>
          <w:divsChild>
            <w:div w:id="62647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7089">
      <w:bodyDiv w:val="1"/>
      <w:marLeft w:val="0"/>
      <w:marRight w:val="0"/>
      <w:marTop w:val="0"/>
      <w:marBottom w:val="0"/>
      <w:divBdr>
        <w:top w:val="none" w:sz="0" w:space="0" w:color="auto"/>
        <w:left w:val="none" w:sz="0" w:space="0" w:color="auto"/>
        <w:bottom w:val="none" w:sz="0" w:space="0" w:color="auto"/>
        <w:right w:val="none" w:sz="0" w:space="0" w:color="auto"/>
      </w:divBdr>
    </w:div>
    <w:div w:id="1189837580">
      <w:bodyDiv w:val="1"/>
      <w:marLeft w:val="0"/>
      <w:marRight w:val="0"/>
      <w:marTop w:val="0"/>
      <w:marBottom w:val="0"/>
      <w:divBdr>
        <w:top w:val="none" w:sz="0" w:space="0" w:color="auto"/>
        <w:left w:val="none" w:sz="0" w:space="0" w:color="auto"/>
        <w:bottom w:val="none" w:sz="0" w:space="0" w:color="auto"/>
        <w:right w:val="none" w:sz="0" w:space="0" w:color="auto"/>
      </w:divBdr>
      <w:divsChild>
        <w:div w:id="36204256">
          <w:marLeft w:val="0"/>
          <w:marRight w:val="0"/>
          <w:marTop w:val="0"/>
          <w:marBottom w:val="0"/>
          <w:divBdr>
            <w:top w:val="none" w:sz="0" w:space="0" w:color="auto"/>
            <w:left w:val="none" w:sz="0" w:space="0" w:color="auto"/>
            <w:bottom w:val="none" w:sz="0" w:space="0" w:color="auto"/>
            <w:right w:val="none" w:sz="0" w:space="0" w:color="auto"/>
          </w:divBdr>
          <w:divsChild>
            <w:div w:id="414133114">
              <w:marLeft w:val="0"/>
              <w:marRight w:val="0"/>
              <w:marTop w:val="0"/>
              <w:marBottom w:val="0"/>
              <w:divBdr>
                <w:top w:val="none" w:sz="0" w:space="0" w:color="auto"/>
                <w:left w:val="none" w:sz="0" w:space="0" w:color="auto"/>
                <w:bottom w:val="none" w:sz="0" w:space="0" w:color="auto"/>
                <w:right w:val="none" w:sz="0" w:space="0" w:color="auto"/>
              </w:divBdr>
            </w:div>
          </w:divsChild>
        </w:div>
        <w:div w:id="37970632">
          <w:marLeft w:val="0"/>
          <w:marRight w:val="0"/>
          <w:marTop w:val="0"/>
          <w:marBottom w:val="0"/>
          <w:divBdr>
            <w:top w:val="none" w:sz="0" w:space="0" w:color="auto"/>
            <w:left w:val="none" w:sz="0" w:space="0" w:color="auto"/>
            <w:bottom w:val="none" w:sz="0" w:space="0" w:color="auto"/>
            <w:right w:val="none" w:sz="0" w:space="0" w:color="auto"/>
          </w:divBdr>
          <w:divsChild>
            <w:div w:id="472335408">
              <w:marLeft w:val="0"/>
              <w:marRight w:val="0"/>
              <w:marTop w:val="0"/>
              <w:marBottom w:val="0"/>
              <w:divBdr>
                <w:top w:val="none" w:sz="0" w:space="0" w:color="auto"/>
                <w:left w:val="none" w:sz="0" w:space="0" w:color="auto"/>
                <w:bottom w:val="none" w:sz="0" w:space="0" w:color="auto"/>
                <w:right w:val="none" w:sz="0" w:space="0" w:color="auto"/>
              </w:divBdr>
            </w:div>
          </w:divsChild>
        </w:div>
        <w:div w:id="66609376">
          <w:marLeft w:val="0"/>
          <w:marRight w:val="0"/>
          <w:marTop w:val="0"/>
          <w:marBottom w:val="0"/>
          <w:divBdr>
            <w:top w:val="none" w:sz="0" w:space="0" w:color="auto"/>
            <w:left w:val="none" w:sz="0" w:space="0" w:color="auto"/>
            <w:bottom w:val="none" w:sz="0" w:space="0" w:color="auto"/>
            <w:right w:val="none" w:sz="0" w:space="0" w:color="auto"/>
          </w:divBdr>
          <w:divsChild>
            <w:div w:id="816646058">
              <w:marLeft w:val="0"/>
              <w:marRight w:val="0"/>
              <w:marTop w:val="0"/>
              <w:marBottom w:val="0"/>
              <w:divBdr>
                <w:top w:val="none" w:sz="0" w:space="0" w:color="auto"/>
                <w:left w:val="none" w:sz="0" w:space="0" w:color="auto"/>
                <w:bottom w:val="none" w:sz="0" w:space="0" w:color="auto"/>
                <w:right w:val="none" w:sz="0" w:space="0" w:color="auto"/>
              </w:divBdr>
            </w:div>
          </w:divsChild>
        </w:div>
        <w:div w:id="69429571">
          <w:marLeft w:val="0"/>
          <w:marRight w:val="0"/>
          <w:marTop w:val="0"/>
          <w:marBottom w:val="0"/>
          <w:divBdr>
            <w:top w:val="none" w:sz="0" w:space="0" w:color="auto"/>
            <w:left w:val="none" w:sz="0" w:space="0" w:color="auto"/>
            <w:bottom w:val="none" w:sz="0" w:space="0" w:color="auto"/>
            <w:right w:val="none" w:sz="0" w:space="0" w:color="auto"/>
          </w:divBdr>
          <w:divsChild>
            <w:div w:id="2118329420">
              <w:marLeft w:val="0"/>
              <w:marRight w:val="0"/>
              <w:marTop w:val="0"/>
              <w:marBottom w:val="0"/>
              <w:divBdr>
                <w:top w:val="none" w:sz="0" w:space="0" w:color="auto"/>
                <w:left w:val="none" w:sz="0" w:space="0" w:color="auto"/>
                <w:bottom w:val="none" w:sz="0" w:space="0" w:color="auto"/>
                <w:right w:val="none" w:sz="0" w:space="0" w:color="auto"/>
              </w:divBdr>
            </w:div>
          </w:divsChild>
        </w:div>
        <w:div w:id="81024511">
          <w:marLeft w:val="0"/>
          <w:marRight w:val="0"/>
          <w:marTop w:val="0"/>
          <w:marBottom w:val="0"/>
          <w:divBdr>
            <w:top w:val="none" w:sz="0" w:space="0" w:color="auto"/>
            <w:left w:val="none" w:sz="0" w:space="0" w:color="auto"/>
            <w:bottom w:val="none" w:sz="0" w:space="0" w:color="auto"/>
            <w:right w:val="none" w:sz="0" w:space="0" w:color="auto"/>
          </w:divBdr>
          <w:divsChild>
            <w:div w:id="587542344">
              <w:marLeft w:val="0"/>
              <w:marRight w:val="0"/>
              <w:marTop w:val="0"/>
              <w:marBottom w:val="0"/>
              <w:divBdr>
                <w:top w:val="none" w:sz="0" w:space="0" w:color="auto"/>
                <w:left w:val="none" w:sz="0" w:space="0" w:color="auto"/>
                <w:bottom w:val="none" w:sz="0" w:space="0" w:color="auto"/>
                <w:right w:val="none" w:sz="0" w:space="0" w:color="auto"/>
              </w:divBdr>
            </w:div>
          </w:divsChild>
        </w:div>
        <w:div w:id="102115864">
          <w:marLeft w:val="0"/>
          <w:marRight w:val="0"/>
          <w:marTop w:val="0"/>
          <w:marBottom w:val="0"/>
          <w:divBdr>
            <w:top w:val="none" w:sz="0" w:space="0" w:color="auto"/>
            <w:left w:val="none" w:sz="0" w:space="0" w:color="auto"/>
            <w:bottom w:val="none" w:sz="0" w:space="0" w:color="auto"/>
            <w:right w:val="none" w:sz="0" w:space="0" w:color="auto"/>
          </w:divBdr>
          <w:divsChild>
            <w:div w:id="1651984649">
              <w:marLeft w:val="0"/>
              <w:marRight w:val="0"/>
              <w:marTop w:val="0"/>
              <w:marBottom w:val="0"/>
              <w:divBdr>
                <w:top w:val="none" w:sz="0" w:space="0" w:color="auto"/>
                <w:left w:val="none" w:sz="0" w:space="0" w:color="auto"/>
                <w:bottom w:val="none" w:sz="0" w:space="0" w:color="auto"/>
                <w:right w:val="none" w:sz="0" w:space="0" w:color="auto"/>
              </w:divBdr>
            </w:div>
          </w:divsChild>
        </w:div>
        <w:div w:id="162168137">
          <w:marLeft w:val="0"/>
          <w:marRight w:val="0"/>
          <w:marTop w:val="0"/>
          <w:marBottom w:val="0"/>
          <w:divBdr>
            <w:top w:val="none" w:sz="0" w:space="0" w:color="auto"/>
            <w:left w:val="none" w:sz="0" w:space="0" w:color="auto"/>
            <w:bottom w:val="none" w:sz="0" w:space="0" w:color="auto"/>
            <w:right w:val="none" w:sz="0" w:space="0" w:color="auto"/>
          </w:divBdr>
          <w:divsChild>
            <w:div w:id="856041258">
              <w:marLeft w:val="0"/>
              <w:marRight w:val="0"/>
              <w:marTop w:val="0"/>
              <w:marBottom w:val="0"/>
              <w:divBdr>
                <w:top w:val="none" w:sz="0" w:space="0" w:color="auto"/>
                <w:left w:val="none" w:sz="0" w:space="0" w:color="auto"/>
                <w:bottom w:val="none" w:sz="0" w:space="0" w:color="auto"/>
                <w:right w:val="none" w:sz="0" w:space="0" w:color="auto"/>
              </w:divBdr>
            </w:div>
          </w:divsChild>
        </w:div>
        <w:div w:id="166141288">
          <w:marLeft w:val="0"/>
          <w:marRight w:val="0"/>
          <w:marTop w:val="0"/>
          <w:marBottom w:val="0"/>
          <w:divBdr>
            <w:top w:val="none" w:sz="0" w:space="0" w:color="auto"/>
            <w:left w:val="none" w:sz="0" w:space="0" w:color="auto"/>
            <w:bottom w:val="none" w:sz="0" w:space="0" w:color="auto"/>
            <w:right w:val="none" w:sz="0" w:space="0" w:color="auto"/>
          </w:divBdr>
          <w:divsChild>
            <w:div w:id="233708356">
              <w:marLeft w:val="0"/>
              <w:marRight w:val="0"/>
              <w:marTop w:val="0"/>
              <w:marBottom w:val="0"/>
              <w:divBdr>
                <w:top w:val="none" w:sz="0" w:space="0" w:color="auto"/>
                <w:left w:val="none" w:sz="0" w:space="0" w:color="auto"/>
                <w:bottom w:val="none" w:sz="0" w:space="0" w:color="auto"/>
                <w:right w:val="none" w:sz="0" w:space="0" w:color="auto"/>
              </w:divBdr>
            </w:div>
          </w:divsChild>
        </w:div>
        <w:div w:id="182714659">
          <w:marLeft w:val="0"/>
          <w:marRight w:val="0"/>
          <w:marTop w:val="0"/>
          <w:marBottom w:val="0"/>
          <w:divBdr>
            <w:top w:val="none" w:sz="0" w:space="0" w:color="auto"/>
            <w:left w:val="none" w:sz="0" w:space="0" w:color="auto"/>
            <w:bottom w:val="none" w:sz="0" w:space="0" w:color="auto"/>
            <w:right w:val="none" w:sz="0" w:space="0" w:color="auto"/>
          </w:divBdr>
          <w:divsChild>
            <w:div w:id="822088539">
              <w:marLeft w:val="0"/>
              <w:marRight w:val="0"/>
              <w:marTop w:val="0"/>
              <w:marBottom w:val="0"/>
              <w:divBdr>
                <w:top w:val="none" w:sz="0" w:space="0" w:color="auto"/>
                <w:left w:val="none" w:sz="0" w:space="0" w:color="auto"/>
                <w:bottom w:val="none" w:sz="0" w:space="0" w:color="auto"/>
                <w:right w:val="none" w:sz="0" w:space="0" w:color="auto"/>
              </w:divBdr>
            </w:div>
          </w:divsChild>
        </w:div>
        <w:div w:id="217016939">
          <w:marLeft w:val="0"/>
          <w:marRight w:val="0"/>
          <w:marTop w:val="0"/>
          <w:marBottom w:val="0"/>
          <w:divBdr>
            <w:top w:val="none" w:sz="0" w:space="0" w:color="auto"/>
            <w:left w:val="none" w:sz="0" w:space="0" w:color="auto"/>
            <w:bottom w:val="none" w:sz="0" w:space="0" w:color="auto"/>
            <w:right w:val="none" w:sz="0" w:space="0" w:color="auto"/>
          </w:divBdr>
          <w:divsChild>
            <w:div w:id="1091510618">
              <w:marLeft w:val="0"/>
              <w:marRight w:val="0"/>
              <w:marTop w:val="0"/>
              <w:marBottom w:val="0"/>
              <w:divBdr>
                <w:top w:val="none" w:sz="0" w:space="0" w:color="auto"/>
                <w:left w:val="none" w:sz="0" w:space="0" w:color="auto"/>
                <w:bottom w:val="none" w:sz="0" w:space="0" w:color="auto"/>
                <w:right w:val="none" w:sz="0" w:space="0" w:color="auto"/>
              </w:divBdr>
            </w:div>
          </w:divsChild>
        </w:div>
        <w:div w:id="229735951">
          <w:marLeft w:val="0"/>
          <w:marRight w:val="0"/>
          <w:marTop w:val="0"/>
          <w:marBottom w:val="0"/>
          <w:divBdr>
            <w:top w:val="none" w:sz="0" w:space="0" w:color="auto"/>
            <w:left w:val="none" w:sz="0" w:space="0" w:color="auto"/>
            <w:bottom w:val="none" w:sz="0" w:space="0" w:color="auto"/>
            <w:right w:val="none" w:sz="0" w:space="0" w:color="auto"/>
          </w:divBdr>
          <w:divsChild>
            <w:div w:id="688338368">
              <w:marLeft w:val="0"/>
              <w:marRight w:val="0"/>
              <w:marTop w:val="0"/>
              <w:marBottom w:val="0"/>
              <w:divBdr>
                <w:top w:val="none" w:sz="0" w:space="0" w:color="auto"/>
                <w:left w:val="none" w:sz="0" w:space="0" w:color="auto"/>
                <w:bottom w:val="none" w:sz="0" w:space="0" w:color="auto"/>
                <w:right w:val="none" w:sz="0" w:space="0" w:color="auto"/>
              </w:divBdr>
            </w:div>
          </w:divsChild>
        </w:div>
        <w:div w:id="241960035">
          <w:marLeft w:val="0"/>
          <w:marRight w:val="0"/>
          <w:marTop w:val="0"/>
          <w:marBottom w:val="0"/>
          <w:divBdr>
            <w:top w:val="none" w:sz="0" w:space="0" w:color="auto"/>
            <w:left w:val="none" w:sz="0" w:space="0" w:color="auto"/>
            <w:bottom w:val="none" w:sz="0" w:space="0" w:color="auto"/>
            <w:right w:val="none" w:sz="0" w:space="0" w:color="auto"/>
          </w:divBdr>
          <w:divsChild>
            <w:div w:id="2121412735">
              <w:marLeft w:val="0"/>
              <w:marRight w:val="0"/>
              <w:marTop w:val="0"/>
              <w:marBottom w:val="0"/>
              <w:divBdr>
                <w:top w:val="none" w:sz="0" w:space="0" w:color="auto"/>
                <w:left w:val="none" w:sz="0" w:space="0" w:color="auto"/>
                <w:bottom w:val="none" w:sz="0" w:space="0" w:color="auto"/>
                <w:right w:val="none" w:sz="0" w:space="0" w:color="auto"/>
              </w:divBdr>
            </w:div>
          </w:divsChild>
        </w:div>
        <w:div w:id="249169485">
          <w:marLeft w:val="0"/>
          <w:marRight w:val="0"/>
          <w:marTop w:val="0"/>
          <w:marBottom w:val="0"/>
          <w:divBdr>
            <w:top w:val="none" w:sz="0" w:space="0" w:color="auto"/>
            <w:left w:val="none" w:sz="0" w:space="0" w:color="auto"/>
            <w:bottom w:val="none" w:sz="0" w:space="0" w:color="auto"/>
            <w:right w:val="none" w:sz="0" w:space="0" w:color="auto"/>
          </w:divBdr>
          <w:divsChild>
            <w:div w:id="203057196">
              <w:marLeft w:val="0"/>
              <w:marRight w:val="0"/>
              <w:marTop w:val="0"/>
              <w:marBottom w:val="0"/>
              <w:divBdr>
                <w:top w:val="none" w:sz="0" w:space="0" w:color="auto"/>
                <w:left w:val="none" w:sz="0" w:space="0" w:color="auto"/>
                <w:bottom w:val="none" w:sz="0" w:space="0" w:color="auto"/>
                <w:right w:val="none" w:sz="0" w:space="0" w:color="auto"/>
              </w:divBdr>
            </w:div>
          </w:divsChild>
        </w:div>
        <w:div w:id="261376273">
          <w:marLeft w:val="0"/>
          <w:marRight w:val="0"/>
          <w:marTop w:val="0"/>
          <w:marBottom w:val="0"/>
          <w:divBdr>
            <w:top w:val="none" w:sz="0" w:space="0" w:color="auto"/>
            <w:left w:val="none" w:sz="0" w:space="0" w:color="auto"/>
            <w:bottom w:val="none" w:sz="0" w:space="0" w:color="auto"/>
            <w:right w:val="none" w:sz="0" w:space="0" w:color="auto"/>
          </w:divBdr>
          <w:divsChild>
            <w:div w:id="505244440">
              <w:marLeft w:val="0"/>
              <w:marRight w:val="0"/>
              <w:marTop w:val="0"/>
              <w:marBottom w:val="0"/>
              <w:divBdr>
                <w:top w:val="none" w:sz="0" w:space="0" w:color="auto"/>
                <w:left w:val="none" w:sz="0" w:space="0" w:color="auto"/>
                <w:bottom w:val="none" w:sz="0" w:space="0" w:color="auto"/>
                <w:right w:val="none" w:sz="0" w:space="0" w:color="auto"/>
              </w:divBdr>
            </w:div>
          </w:divsChild>
        </w:div>
        <w:div w:id="274410984">
          <w:marLeft w:val="0"/>
          <w:marRight w:val="0"/>
          <w:marTop w:val="0"/>
          <w:marBottom w:val="0"/>
          <w:divBdr>
            <w:top w:val="none" w:sz="0" w:space="0" w:color="auto"/>
            <w:left w:val="none" w:sz="0" w:space="0" w:color="auto"/>
            <w:bottom w:val="none" w:sz="0" w:space="0" w:color="auto"/>
            <w:right w:val="none" w:sz="0" w:space="0" w:color="auto"/>
          </w:divBdr>
          <w:divsChild>
            <w:div w:id="372537856">
              <w:marLeft w:val="0"/>
              <w:marRight w:val="0"/>
              <w:marTop w:val="0"/>
              <w:marBottom w:val="0"/>
              <w:divBdr>
                <w:top w:val="none" w:sz="0" w:space="0" w:color="auto"/>
                <w:left w:val="none" w:sz="0" w:space="0" w:color="auto"/>
                <w:bottom w:val="none" w:sz="0" w:space="0" w:color="auto"/>
                <w:right w:val="none" w:sz="0" w:space="0" w:color="auto"/>
              </w:divBdr>
            </w:div>
          </w:divsChild>
        </w:div>
        <w:div w:id="279260728">
          <w:marLeft w:val="0"/>
          <w:marRight w:val="0"/>
          <w:marTop w:val="0"/>
          <w:marBottom w:val="0"/>
          <w:divBdr>
            <w:top w:val="none" w:sz="0" w:space="0" w:color="auto"/>
            <w:left w:val="none" w:sz="0" w:space="0" w:color="auto"/>
            <w:bottom w:val="none" w:sz="0" w:space="0" w:color="auto"/>
            <w:right w:val="none" w:sz="0" w:space="0" w:color="auto"/>
          </w:divBdr>
          <w:divsChild>
            <w:div w:id="1459758987">
              <w:marLeft w:val="0"/>
              <w:marRight w:val="0"/>
              <w:marTop w:val="0"/>
              <w:marBottom w:val="0"/>
              <w:divBdr>
                <w:top w:val="none" w:sz="0" w:space="0" w:color="auto"/>
                <w:left w:val="none" w:sz="0" w:space="0" w:color="auto"/>
                <w:bottom w:val="none" w:sz="0" w:space="0" w:color="auto"/>
                <w:right w:val="none" w:sz="0" w:space="0" w:color="auto"/>
              </w:divBdr>
            </w:div>
          </w:divsChild>
        </w:div>
        <w:div w:id="313997384">
          <w:marLeft w:val="0"/>
          <w:marRight w:val="0"/>
          <w:marTop w:val="0"/>
          <w:marBottom w:val="0"/>
          <w:divBdr>
            <w:top w:val="none" w:sz="0" w:space="0" w:color="auto"/>
            <w:left w:val="none" w:sz="0" w:space="0" w:color="auto"/>
            <w:bottom w:val="none" w:sz="0" w:space="0" w:color="auto"/>
            <w:right w:val="none" w:sz="0" w:space="0" w:color="auto"/>
          </w:divBdr>
          <w:divsChild>
            <w:div w:id="1704742858">
              <w:marLeft w:val="0"/>
              <w:marRight w:val="0"/>
              <w:marTop w:val="0"/>
              <w:marBottom w:val="0"/>
              <w:divBdr>
                <w:top w:val="none" w:sz="0" w:space="0" w:color="auto"/>
                <w:left w:val="none" w:sz="0" w:space="0" w:color="auto"/>
                <w:bottom w:val="none" w:sz="0" w:space="0" w:color="auto"/>
                <w:right w:val="none" w:sz="0" w:space="0" w:color="auto"/>
              </w:divBdr>
            </w:div>
          </w:divsChild>
        </w:div>
        <w:div w:id="323434181">
          <w:marLeft w:val="0"/>
          <w:marRight w:val="0"/>
          <w:marTop w:val="0"/>
          <w:marBottom w:val="0"/>
          <w:divBdr>
            <w:top w:val="none" w:sz="0" w:space="0" w:color="auto"/>
            <w:left w:val="none" w:sz="0" w:space="0" w:color="auto"/>
            <w:bottom w:val="none" w:sz="0" w:space="0" w:color="auto"/>
            <w:right w:val="none" w:sz="0" w:space="0" w:color="auto"/>
          </w:divBdr>
          <w:divsChild>
            <w:div w:id="1245841065">
              <w:marLeft w:val="0"/>
              <w:marRight w:val="0"/>
              <w:marTop w:val="0"/>
              <w:marBottom w:val="0"/>
              <w:divBdr>
                <w:top w:val="none" w:sz="0" w:space="0" w:color="auto"/>
                <w:left w:val="none" w:sz="0" w:space="0" w:color="auto"/>
                <w:bottom w:val="none" w:sz="0" w:space="0" w:color="auto"/>
                <w:right w:val="none" w:sz="0" w:space="0" w:color="auto"/>
              </w:divBdr>
            </w:div>
            <w:div w:id="2135176256">
              <w:marLeft w:val="0"/>
              <w:marRight w:val="0"/>
              <w:marTop w:val="0"/>
              <w:marBottom w:val="0"/>
              <w:divBdr>
                <w:top w:val="none" w:sz="0" w:space="0" w:color="auto"/>
                <w:left w:val="none" w:sz="0" w:space="0" w:color="auto"/>
                <w:bottom w:val="none" w:sz="0" w:space="0" w:color="auto"/>
                <w:right w:val="none" w:sz="0" w:space="0" w:color="auto"/>
              </w:divBdr>
            </w:div>
          </w:divsChild>
        </w:div>
        <w:div w:id="350962160">
          <w:marLeft w:val="0"/>
          <w:marRight w:val="0"/>
          <w:marTop w:val="0"/>
          <w:marBottom w:val="0"/>
          <w:divBdr>
            <w:top w:val="none" w:sz="0" w:space="0" w:color="auto"/>
            <w:left w:val="none" w:sz="0" w:space="0" w:color="auto"/>
            <w:bottom w:val="none" w:sz="0" w:space="0" w:color="auto"/>
            <w:right w:val="none" w:sz="0" w:space="0" w:color="auto"/>
          </w:divBdr>
          <w:divsChild>
            <w:div w:id="1163547454">
              <w:marLeft w:val="0"/>
              <w:marRight w:val="0"/>
              <w:marTop w:val="0"/>
              <w:marBottom w:val="0"/>
              <w:divBdr>
                <w:top w:val="none" w:sz="0" w:space="0" w:color="auto"/>
                <w:left w:val="none" w:sz="0" w:space="0" w:color="auto"/>
                <w:bottom w:val="none" w:sz="0" w:space="0" w:color="auto"/>
                <w:right w:val="none" w:sz="0" w:space="0" w:color="auto"/>
              </w:divBdr>
            </w:div>
            <w:div w:id="1756436210">
              <w:marLeft w:val="0"/>
              <w:marRight w:val="0"/>
              <w:marTop w:val="0"/>
              <w:marBottom w:val="0"/>
              <w:divBdr>
                <w:top w:val="none" w:sz="0" w:space="0" w:color="auto"/>
                <w:left w:val="none" w:sz="0" w:space="0" w:color="auto"/>
                <w:bottom w:val="none" w:sz="0" w:space="0" w:color="auto"/>
                <w:right w:val="none" w:sz="0" w:space="0" w:color="auto"/>
              </w:divBdr>
            </w:div>
          </w:divsChild>
        </w:div>
        <w:div w:id="356656847">
          <w:marLeft w:val="0"/>
          <w:marRight w:val="0"/>
          <w:marTop w:val="0"/>
          <w:marBottom w:val="0"/>
          <w:divBdr>
            <w:top w:val="none" w:sz="0" w:space="0" w:color="auto"/>
            <w:left w:val="none" w:sz="0" w:space="0" w:color="auto"/>
            <w:bottom w:val="none" w:sz="0" w:space="0" w:color="auto"/>
            <w:right w:val="none" w:sz="0" w:space="0" w:color="auto"/>
          </w:divBdr>
          <w:divsChild>
            <w:div w:id="505556555">
              <w:marLeft w:val="0"/>
              <w:marRight w:val="0"/>
              <w:marTop w:val="0"/>
              <w:marBottom w:val="0"/>
              <w:divBdr>
                <w:top w:val="none" w:sz="0" w:space="0" w:color="auto"/>
                <w:left w:val="none" w:sz="0" w:space="0" w:color="auto"/>
                <w:bottom w:val="none" w:sz="0" w:space="0" w:color="auto"/>
                <w:right w:val="none" w:sz="0" w:space="0" w:color="auto"/>
              </w:divBdr>
            </w:div>
          </w:divsChild>
        </w:div>
        <w:div w:id="362943632">
          <w:marLeft w:val="0"/>
          <w:marRight w:val="0"/>
          <w:marTop w:val="0"/>
          <w:marBottom w:val="0"/>
          <w:divBdr>
            <w:top w:val="none" w:sz="0" w:space="0" w:color="auto"/>
            <w:left w:val="none" w:sz="0" w:space="0" w:color="auto"/>
            <w:bottom w:val="none" w:sz="0" w:space="0" w:color="auto"/>
            <w:right w:val="none" w:sz="0" w:space="0" w:color="auto"/>
          </w:divBdr>
          <w:divsChild>
            <w:div w:id="1831754682">
              <w:marLeft w:val="0"/>
              <w:marRight w:val="0"/>
              <w:marTop w:val="0"/>
              <w:marBottom w:val="0"/>
              <w:divBdr>
                <w:top w:val="none" w:sz="0" w:space="0" w:color="auto"/>
                <w:left w:val="none" w:sz="0" w:space="0" w:color="auto"/>
                <w:bottom w:val="none" w:sz="0" w:space="0" w:color="auto"/>
                <w:right w:val="none" w:sz="0" w:space="0" w:color="auto"/>
              </w:divBdr>
            </w:div>
          </w:divsChild>
        </w:div>
        <w:div w:id="400712676">
          <w:marLeft w:val="0"/>
          <w:marRight w:val="0"/>
          <w:marTop w:val="0"/>
          <w:marBottom w:val="0"/>
          <w:divBdr>
            <w:top w:val="none" w:sz="0" w:space="0" w:color="auto"/>
            <w:left w:val="none" w:sz="0" w:space="0" w:color="auto"/>
            <w:bottom w:val="none" w:sz="0" w:space="0" w:color="auto"/>
            <w:right w:val="none" w:sz="0" w:space="0" w:color="auto"/>
          </w:divBdr>
          <w:divsChild>
            <w:div w:id="1843932557">
              <w:marLeft w:val="0"/>
              <w:marRight w:val="0"/>
              <w:marTop w:val="0"/>
              <w:marBottom w:val="0"/>
              <w:divBdr>
                <w:top w:val="none" w:sz="0" w:space="0" w:color="auto"/>
                <w:left w:val="none" w:sz="0" w:space="0" w:color="auto"/>
                <w:bottom w:val="none" w:sz="0" w:space="0" w:color="auto"/>
                <w:right w:val="none" w:sz="0" w:space="0" w:color="auto"/>
              </w:divBdr>
            </w:div>
          </w:divsChild>
        </w:div>
        <w:div w:id="435248766">
          <w:marLeft w:val="0"/>
          <w:marRight w:val="0"/>
          <w:marTop w:val="0"/>
          <w:marBottom w:val="0"/>
          <w:divBdr>
            <w:top w:val="none" w:sz="0" w:space="0" w:color="auto"/>
            <w:left w:val="none" w:sz="0" w:space="0" w:color="auto"/>
            <w:bottom w:val="none" w:sz="0" w:space="0" w:color="auto"/>
            <w:right w:val="none" w:sz="0" w:space="0" w:color="auto"/>
          </w:divBdr>
          <w:divsChild>
            <w:div w:id="1887646477">
              <w:marLeft w:val="0"/>
              <w:marRight w:val="0"/>
              <w:marTop w:val="0"/>
              <w:marBottom w:val="0"/>
              <w:divBdr>
                <w:top w:val="none" w:sz="0" w:space="0" w:color="auto"/>
                <w:left w:val="none" w:sz="0" w:space="0" w:color="auto"/>
                <w:bottom w:val="none" w:sz="0" w:space="0" w:color="auto"/>
                <w:right w:val="none" w:sz="0" w:space="0" w:color="auto"/>
              </w:divBdr>
            </w:div>
          </w:divsChild>
        </w:div>
        <w:div w:id="438450750">
          <w:marLeft w:val="0"/>
          <w:marRight w:val="0"/>
          <w:marTop w:val="0"/>
          <w:marBottom w:val="0"/>
          <w:divBdr>
            <w:top w:val="none" w:sz="0" w:space="0" w:color="auto"/>
            <w:left w:val="none" w:sz="0" w:space="0" w:color="auto"/>
            <w:bottom w:val="none" w:sz="0" w:space="0" w:color="auto"/>
            <w:right w:val="none" w:sz="0" w:space="0" w:color="auto"/>
          </w:divBdr>
          <w:divsChild>
            <w:div w:id="225727571">
              <w:marLeft w:val="0"/>
              <w:marRight w:val="0"/>
              <w:marTop w:val="0"/>
              <w:marBottom w:val="0"/>
              <w:divBdr>
                <w:top w:val="none" w:sz="0" w:space="0" w:color="auto"/>
                <w:left w:val="none" w:sz="0" w:space="0" w:color="auto"/>
                <w:bottom w:val="none" w:sz="0" w:space="0" w:color="auto"/>
                <w:right w:val="none" w:sz="0" w:space="0" w:color="auto"/>
              </w:divBdr>
            </w:div>
            <w:div w:id="710155033">
              <w:marLeft w:val="0"/>
              <w:marRight w:val="0"/>
              <w:marTop w:val="0"/>
              <w:marBottom w:val="0"/>
              <w:divBdr>
                <w:top w:val="none" w:sz="0" w:space="0" w:color="auto"/>
                <w:left w:val="none" w:sz="0" w:space="0" w:color="auto"/>
                <w:bottom w:val="none" w:sz="0" w:space="0" w:color="auto"/>
                <w:right w:val="none" w:sz="0" w:space="0" w:color="auto"/>
              </w:divBdr>
            </w:div>
          </w:divsChild>
        </w:div>
        <w:div w:id="444888871">
          <w:marLeft w:val="0"/>
          <w:marRight w:val="0"/>
          <w:marTop w:val="0"/>
          <w:marBottom w:val="0"/>
          <w:divBdr>
            <w:top w:val="none" w:sz="0" w:space="0" w:color="auto"/>
            <w:left w:val="none" w:sz="0" w:space="0" w:color="auto"/>
            <w:bottom w:val="none" w:sz="0" w:space="0" w:color="auto"/>
            <w:right w:val="none" w:sz="0" w:space="0" w:color="auto"/>
          </w:divBdr>
          <w:divsChild>
            <w:div w:id="287320094">
              <w:marLeft w:val="0"/>
              <w:marRight w:val="0"/>
              <w:marTop w:val="0"/>
              <w:marBottom w:val="0"/>
              <w:divBdr>
                <w:top w:val="none" w:sz="0" w:space="0" w:color="auto"/>
                <w:left w:val="none" w:sz="0" w:space="0" w:color="auto"/>
                <w:bottom w:val="none" w:sz="0" w:space="0" w:color="auto"/>
                <w:right w:val="none" w:sz="0" w:space="0" w:color="auto"/>
              </w:divBdr>
            </w:div>
            <w:div w:id="343673484">
              <w:marLeft w:val="0"/>
              <w:marRight w:val="0"/>
              <w:marTop w:val="0"/>
              <w:marBottom w:val="0"/>
              <w:divBdr>
                <w:top w:val="none" w:sz="0" w:space="0" w:color="auto"/>
                <w:left w:val="none" w:sz="0" w:space="0" w:color="auto"/>
                <w:bottom w:val="none" w:sz="0" w:space="0" w:color="auto"/>
                <w:right w:val="none" w:sz="0" w:space="0" w:color="auto"/>
              </w:divBdr>
            </w:div>
          </w:divsChild>
        </w:div>
        <w:div w:id="468475596">
          <w:marLeft w:val="0"/>
          <w:marRight w:val="0"/>
          <w:marTop w:val="0"/>
          <w:marBottom w:val="0"/>
          <w:divBdr>
            <w:top w:val="none" w:sz="0" w:space="0" w:color="auto"/>
            <w:left w:val="none" w:sz="0" w:space="0" w:color="auto"/>
            <w:bottom w:val="none" w:sz="0" w:space="0" w:color="auto"/>
            <w:right w:val="none" w:sz="0" w:space="0" w:color="auto"/>
          </w:divBdr>
          <w:divsChild>
            <w:div w:id="1598059242">
              <w:marLeft w:val="0"/>
              <w:marRight w:val="0"/>
              <w:marTop w:val="0"/>
              <w:marBottom w:val="0"/>
              <w:divBdr>
                <w:top w:val="none" w:sz="0" w:space="0" w:color="auto"/>
                <w:left w:val="none" w:sz="0" w:space="0" w:color="auto"/>
                <w:bottom w:val="none" w:sz="0" w:space="0" w:color="auto"/>
                <w:right w:val="none" w:sz="0" w:space="0" w:color="auto"/>
              </w:divBdr>
            </w:div>
          </w:divsChild>
        </w:div>
        <w:div w:id="470293265">
          <w:marLeft w:val="0"/>
          <w:marRight w:val="0"/>
          <w:marTop w:val="0"/>
          <w:marBottom w:val="0"/>
          <w:divBdr>
            <w:top w:val="none" w:sz="0" w:space="0" w:color="auto"/>
            <w:left w:val="none" w:sz="0" w:space="0" w:color="auto"/>
            <w:bottom w:val="none" w:sz="0" w:space="0" w:color="auto"/>
            <w:right w:val="none" w:sz="0" w:space="0" w:color="auto"/>
          </w:divBdr>
          <w:divsChild>
            <w:div w:id="818036234">
              <w:marLeft w:val="0"/>
              <w:marRight w:val="0"/>
              <w:marTop w:val="0"/>
              <w:marBottom w:val="0"/>
              <w:divBdr>
                <w:top w:val="none" w:sz="0" w:space="0" w:color="auto"/>
                <w:left w:val="none" w:sz="0" w:space="0" w:color="auto"/>
                <w:bottom w:val="none" w:sz="0" w:space="0" w:color="auto"/>
                <w:right w:val="none" w:sz="0" w:space="0" w:color="auto"/>
              </w:divBdr>
            </w:div>
          </w:divsChild>
        </w:div>
        <w:div w:id="481317692">
          <w:marLeft w:val="0"/>
          <w:marRight w:val="0"/>
          <w:marTop w:val="0"/>
          <w:marBottom w:val="0"/>
          <w:divBdr>
            <w:top w:val="none" w:sz="0" w:space="0" w:color="auto"/>
            <w:left w:val="none" w:sz="0" w:space="0" w:color="auto"/>
            <w:bottom w:val="none" w:sz="0" w:space="0" w:color="auto"/>
            <w:right w:val="none" w:sz="0" w:space="0" w:color="auto"/>
          </w:divBdr>
          <w:divsChild>
            <w:div w:id="1093165233">
              <w:marLeft w:val="0"/>
              <w:marRight w:val="0"/>
              <w:marTop w:val="0"/>
              <w:marBottom w:val="0"/>
              <w:divBdr>
                <w:top w:val="none" w:sz="0" w:space="0" w:color="auto"/>
                <w:left w:val="none" w:sz="0" w:space="0" w:color="auto"/>
                <w:bottom w:val="none" w:sz="0" w:space="0" w:color="auto"/>
                <w:right w:val="none" w:sz="0" w:space="0" w:color="auto"/>
              </w:divBdr>
            </w:div>
          </w:divsChild>
        </w:div>
        <w:div w:id="503711002">
          <w:marLeft w:val="0"/>
          <w:marRight w:val="0"/>
          <w:marTop w:val="0"/>
          <w:marBottom w:val="0"/>
          <w:divBdr>
            <w:top w:val="none" w:sz="0" w:space="0" w:color="auto"/>
            <w:left w:val="none" w:sz="0" w:space="0" w:color="auto"/>
            <w:bottom w:val="none" w:sz="0" w:space="0" w:color="auto"/>
            <w:right w:val="none" w:sz="0" w:space="0" w:color="auto"/>
          </w:divBdr>
          <w:divsChild>
            <w:div w:id="1379741733">
              <w:marLeft w:val="0"/>
              <w:marRight w:val="0"/>
              <w:marTop w:val="0"/>
              <w:marBottom w:val="0"/>
              <w:divBdr>
                <w:top w:val="none" w:sz="0" w:space="0" w:color="auto"/>
                <w:left w:val="none" w:sz="0" w:space="0" w:color="auto"/>
                <w:bottom w:val="none" w:sz="0" w:space="0" w:color="auto"/>
                <w:right w:val="none" w:sz="0" w:space="0" w:color="auto"/>
              </w:divBdr>
            </w:div>
          </w:divsChild>
        </w:div>
        <w:div w:id="512577800">
          <w:marLeft w:val="0"/>
          <w:marRight w:val="0"/>
          <w:marTop w:val="0"/>
          <w:marBottom w:val="0"/>
          <w:divBdr>
            <w:top w:val="none" w:sz="0" w:space="0" w:color="auto"/>
            <w:left w:val="none" w:sz="0" w:space="0" w:color="auto"/>
            <w:bottom w:val="none" w:sz="0" w:space="0" w:color="auto"/>
            <w:right w:val="none" w:sz="0" w:space="0" w:color="auto"/>
          </w:divBdr>
          <w:divsChild>
            <w:div w:id="1048456463">
              <w:marLeft w:val="0"/>
              <w:marRight w:val="0"/>
              <w:marTop w:val="0"/>
              <w:marBottom w:val="0"/>
              <w:divBdr>
                <w:top w:val="none" w:sz="0" w:space="0" w:color="auto"/>
                <w:left w:val="none" w:sz="0" w:space="0" w:color="auto"/>
                <w:bottom w:val="none" w:sz="0" w:space="0" w:color="auto"/>
                <w:right w:val="none" w:sz="0" w:space="0" w:color="auto"/>
              </w:divBdr>
            </w:div>
            <w:div w:id="1850289333">
              <w:marLeft w:val="0"/>
              <w:marRight w:val="0"/>
              <w:marTop w:val="0"/>
              <w:marBottom w:val="0"/>
              <w:divBdr>
                <w:top w:val="none" w:sz="0" w:space="0" w:color="auto"/>
                <w:left w:val="none" w:sz="0" w:space="0" w:color="auto"/>
                <w:bottom w:val="none" w:sz="0" w:space="0" w:color="auto"/>
                <w:right w:val="none" w:sz="0" w:space="0" w:color="auto"/>
              </w:divBdr>
            </w:div>
          </w:divsChild>
        </w:div>
        <w:div w:id="515777617">
          <w:marLeft w:val="0"/>
          <w:marRight w:val="0"/>
          <w:marTop w:val="0"/>
          <w:marBottom w:val="0"/>
          <w:divBdr>
            <w:top w:val="none" w:sz="0" w:space="0" w:color="auto"/>
            <w:left w:val="none" w:sz="0" w:space="0" w:color="auto"/>
            <w:bottom w:val="none" w:sz="0" w:space="0" w:color="auto"/>
            <w:right w:val="none" w:sz="0" w:space="0" w:color="auto"/>
          </w:divBdr>
          <w:divsChild>
            <w:div w:id="245963141">
              <w:marLeft w:val="0"/>
              <w:marRight w:val="0"/>
              <w:marTop w:val="0"/>
              <w:marBottom w:val="0"/>
              <w:divBdr>
                <w:top w:val="none" w:sz="0" w:space="0" w:color="auto"/>
                <w:left w:val="none" w:sz="0" w:space="0" w:color="auto"/>
                <w:bottom w:val="none" w:sz="0" w:space="0" w:color="auto"/>
                <w:right w:val="none" w:sz="0" w:space="0" w:color="auto"/>
              </w:divBdr>
            </w:div>
          </w:divsChild>
        </w:div>
        <w:div w:id="516114778">
          <w:marLeft w:val="0"/>
          <w:marRight w:val="0"/>
          <w:marTop w:val="0"/>
          <w:marBottom w:val="0"/>
          <w:divBdr>
            <w:top w:val="none" w:sz="0" w:space="0" w:color="auto"/>
            <w:left w:val="none" w:sz="0" w:space="0" w:color="auto"/>
            <w:bottom w:val="none" w:sz="0" w:space="0" w:color="auto"/>
            <w:right w:val="none" w:sz="0" w:space="0" w:color="auto"/>
          </w:divBdr>
          <w:divsChild>
            <w:div w:id="1164200232">
              <w:marLeft w:val="0"/>
              <w:marRight w:val="0"/>
              <w:marTop w:val="0"/>
              <w:marBottom w:val="0"/>
              <w:divBdr>
                <w:top w:val="none" w:sz="0" w:space="0" w:color="auto"/>
                <w:left w:val="none" w:sz="0" w:space="0" w:color="auto"/>
                <w:bottom w:val="none" w:sz="0" w:space="0" w:color="auto"/>
                <w:right w:val="none" w:sz="0" w:space="0" w:color="auto"/>
              </w:divBdr>
            </w:div>
          </w:divsChild>
        </w:div>
        <w:div w:id="548807439">
          <w:marLeft w:val="0"/>
          <w:marRight w:val="0"/>
          <w:marTop w:val="0"/>
          <w:marBottom w:val="0"/>
          <w:divBdr>
            <w:top w:val="none" w:sz="0" w:space="0" w:color="auto"/>
            <w:left w:val="none" w:sz="0" w:space="0" w:color="auto"/>
            <w:bottom w:val="none" w:sz="0" w:space="0" w:color="auto"/>
            <w:right w:val="none" w:sz="0" w:space="0" w:color="auto"/>
          </w:divBdr>
          <w:divsChild>
            <w:div w:id="261911799">
              <w:marLeft w:val="0"/>
              <w:marRight w:val="0"/>
              <w:marTop w:val="0"/>
              <w:marBottom w:val="0"/>
              <w:divBdr>
                <w:top w:val="none" w:sz="0" w:space="0" w:color="auto"/>
                <w:left w:val="none" w:sz="0" w:space="0" w:color="auto"/>
                <w:bottom w:val="none" w:sz="0" w:space="0" w:color="auto"/>
                <w:right w:val="none" w:sz="0" w:space="0" w:color="auto"/>
              </w:divBdr>
            </w:div>
            <w:div w:id="1087842464">
              <w:marLeft w:val="0"/>
              <w:marRight w:val="0"/>
              <w:marTop w:val="0"/>
              <w:marBottom w:val="0"/>
              <w:divBdr>
                <w:top w:val="none" w:sz="0" w:space="0" w:color="auto"/>
                <w:left w:val="none" w:sz="0" w:space="0" w:color="auto"/>
                <w:bottom w:val="none" w:sz="0" w:space="0" w:color="auto"/>
                <w:right w:val="none" w:sz="0" w:space="0" w:color="auto"/>
              </w:divBdr>
            </w:div>
          </w:divsChild>
        </w:div>
        <w:div w:id="558789087">
          <w:marLeft w:val="0"/>
          <w:marRight w:val="0"/>
          <w:marTop w:val="0"/>
          <w:marBottom w:val="0"/>
          <w:divBdr>
            <w:top w:val="none" w:sz="0" w:space="0" w:color="auto"/>
            <w:left w:val="none" w:sz="0" w:space="0" w:color="auto"/>
            <w:bottom w:val="none" w:sz="0" w:space="0" w:color="auto"/>
            <w:right w:val="none" w:sz="0" w:space="0" w:color="auto"/>
          </w:divBdr>
          <w:divsChild>
            <w:div w:id="2010518610">
              <w:marLeft w:val="0"/>
              <w:marRight w:val="0"/>
              <w:marTop w:val="0"/>
              <w:marBottom w:val="0"/>
              <w:divBdr>
                <w:top w:val="none" w:sz="0" w:space="0" w:color="auto"/>
                <w:left w:val="none" w:sz="0" w:space="0" w:color="auto"/>
                <w:bottom w:val="none" w:sz="0" w:space="0" w:color="auto"/>
                <w:right w:val="none" w:sz="0" w:space="0" w:color="auto"/>
              </w:divBdr>
            </w:div>
          </w:divsChild>
        </w:div>
        <w:div w:id="567039830">
          <w:marLeft w:val="0"/>
          <w:marRight w:val="0"/>
          <w:marTop w:val="0"/>
          <w:marBottom w:val="0"/>
          <w:divBdr>
            <w:top w:val="none" w:sz="0" w:space="0" w:color="auto"/>
            <w:left w:val="none" w:sz="0" w:space="0" w:color="auto"/>
            <w:bottom w:val="none" w:sz="0" w:space="0" w:color="auto"/>
            <w:right w:val="none" w:sz="0" w:space="0" w:color="auto"/>
          </w:divBdr>
          <w:divsChild>
            <w:div w:id="670374354">
              <w:marLeft w:val="0"/>
              <w:marRight w:val="0"/>
              <w:marTop w:val="0"/>
              <w:marBottom w:val="0"/>
              <w:divBdr>
                <w:top w:val="none" w:sz="0" w:space="0" w:color="auto"/>
                <w:left w:val="none" w:sz="0" w:space="0" w:color="auto"/>
                <w:bottom w:val="none" w:sz="0" w:space="0" w:color="auto"/>
                <w:right w:val="none" w:sz="0" w:space="0" w:color="auto"/>
              </w:divBdr>
            </w:div>
          </w:divsChild>
        </w:div>
        <w:div w:id="651715347">
          <w:marLeft w:val="0"/>
          <w:marRight w:val="0"/>
          <w:marTop w:val="0"/>
          <w:marBottom w:val="0"/>
          <w:divBdr>
            <w:top w:val="none" w:sz="0" w:space="0" w:color="auto"/>
            <w:left w:val="none" w:sz="0" w:space="0" w:color="auto"/>
            <w:bottom w:val="none" w:sz="0" w:space="0" w:color="auto"/>
            <w:right w:val="none" w:sz="0" w:space="0" w:color="auto"/>
          </w:divBdr>
          <w:divsChild>
            <w:div w:id="1641764741">
              <w:marLeft w:val="0"/>
              <w:marRight w:val="0"/>
              <w:marTop w:val="0"/>
              <w:marBottom w:val="0"/>
              <w:divBdr>
                <w:top w:val="none" w:sz="0" w:space="0" w:color="auto"/>
                <w:left w:val="none" w:sz="0" w:space="0" w:color="auto"/>
                <w:bottom w:val="none" w:sz="0" w:space="0" w:color="auto"/>
                <w:right w:val="none" w:sz="0" w:space="0" w:color="auto"/>
              </w:divBdr>
            </w:div>
          </w:divsChild>
        </w:div>
        <w:div w:id="656807654">
          <w:marLeft w:val="0"/>
          <w:marRight w:val="0"/>
          <w:marTop w:val="0"/>
          <w:marBottom w:val="0"/>
          <w:divBdr>
            <w:top w:val="none" w:sz="0" w:space="0" w:color="auto"/>
            <w:left w:val="none" w:sz="0" w:space="0" w:color="auto"/>
            <w:bottom w:val="none" w:sz="0" w:space="0" w:color="auto"/>
            <w:right w:val="none" w:sz="0" w:space="0" w:color="auto"/>
          </w:divBdr>
          <w:divsChild>
            <w:div w:id="288249282">
              <w:marLeft w:val="0"/>
              <w:marRight w:val="0"/>
              <w:marTop w:val="0"/>
              <w:marBottom w:val="0"/>
              <w:divBdr>
                <w:top w:val="none" w:sz="0" w:space="0" w:color="auto"/>
                <w:left w:val="none" w:sz="0" w:space="0" w:color="auto"/>
                <w:bottom w:val="none" w:sz="0" w:space="0" w:color="auto"/>
                <w:right w:val="none" w:sz="0" w:space="0" w:color="auto"/>
              </w:divBdr>
            </w:div>
          </w:divsChild>
        </w:div>
        <w:div w:id="666834848">
          <w:marLeft w:val="0"/>
          <w:marRight w:val="0"/>
          <w:marTop w:val="0"/>
          <w:marBottom w:val="0"/>
          <w:divBdr>
            <w:top w:val="none" w:sz="0" w:space="0" w:color="auto"/>
            <w:left w:val="none" w:sz="0" w:space="0" w:color="auto"/>
            <w:bottom w:val="none" w:sz="0" w:space="0" w:color="auto"/>
            <w:right w:val="none" w:sz="0" w:space="0" w:color="auto"/>
          </w:divBdr>
          <w:divsChild>
            <w:div w:id="202403805">
              <w:marLeft w:val="0"/>
              <w:marRight w:val="0"/>
              <w:marTop w:val="0"/>
              <w:marBottom w:val="0"/>
              <w:divBdr>
                <w:top w:val="none" w:sz="0" w:space="0" w:color="auto"/>
                <w:left w:val="none" w:sz="0" w:space="0" w:color="auto"/>
                <w:bottom w:val="none" w:sz="0" w:space="0" w:color="auto"/>
                <w:right w:val="none" w:sz="0" w:space="0" w:color="auto"/>
              </w:divBdr>
            </w:div>
          </w:divsChild>
        </w:div>
        <w:div w:id="681057481">
          <w:marLeft w:val="0"/>
          <w:marRight w:val="0"/>
          <w:marTop w:val="0"/>
          <w:marBottom w:val="0"/>
          <w:divBdr>
            <w:top w:val="none" w:sz="0" w:space="0" w:color="auto"/>
            <w:left w:val="none" w:sz="0" w:space="0" w:color="auto"/>
            <w:bottom w:val="none" w:sz="0" w:space="0" w:color="auto"/>
            <w:right w:val="none" w:sz="0" w:space="0" w:color="auto"/>
          </w:divBdr>
          <w:divsChild>
            <w:div w:id="1981180089">
              <w:marLeft w:val="0"/>
              <w:marRight w:val="0"/>
              <w:marTop w:val="0"/>
              <w:marBottom w:val="0"/>
              <w:divBdr>
                <w:top w:val="none" w:sz="0" w:space="0" w:color="auto"/>
                <w:left w:val="none" w:sz="0" w:space="0" w:color="auto"/>
                <w:bottom w:val="none" w:sz="0" w:space="0" w:color="auto"/>
                <w:right w:val="none" w:sz="0" w:space="0" w:color="auto"/>
              </w:divBdr>
            </w:div>
          </w:divsChild>
        </w:div>
        <w:div w:id="683215083">
          <w:marLeft w:val="0"/>
          <w:marRight w:val="0"/>
          <w:marTop w:val="0"/>
          <w:marBottom w:val="0"/>
          <w:divBdr>
            <w:top w:val="none" w:sz="0" w:space="0" w:color="auto"/>
            <w:left w:val="none" w:sz="0" w:space="0" w:color="auto"/>
            <w:bottom w:val="none" w:sz="0" w:space="0" w:color="auto"/>
            <w:right w:val="none" w:sz="0" w:space="0" w:color="auto"/>
          </w:divBdr>
          <w:divsChild>
            <w:div w:id="290015922">
              <w:marLeft w:val="0"/>
              <w:marRight w:val="0"/>
              <w:marTop w:val="0"/>
              <w:marBottom w:val="0"/>
              <w:divBdr>
                <w:top w:val="none" w:sz="0" w:space="0" w:color="auto"/>
                <w:left w:val="none" w:sz="0" w:space="0" w:color="auto"/>
                <w:bottom w:val="none" w:sz="0" w:space="0" w:color="auto"/>
                <w:right w:val="none" w:sz="0" w:space="0" w:color="auto"/>
              </w:divBdr>
            </w:div>
          </w:divsChild>
        </w:div>
        <w:div w:id="709695006">
          <w:marLeft w:val="0"/>
          <w:marRight w:val="0"/>
          <w:marTop w:val="0"/>
          <w:marBottom w:val="0"/>
          <w:divBdr>
            <w:top w:val="none" w:sz="0" w:space="0" w:color="auto"/>
            <w:left w:val="none" w:sz="0" w:space="0" w:color="auto"/>
            <w:bottom w:val="none" w:sz="0" w:space="0" w:color="auto"/>
            <w:right w:val="none" w:sz="0" w:space="0" w:color="auto"/>
          </w:divBdr>
          <w:divsChild>
            <w:div w:id="424615879">
              <w:marLeft w:val="0"/>
              <w:marRight w:val="0"/>
              <w:marTop w:val="0"/>
              <w:marBottom w:val="0"/>
              <w:divBdr>
                <w:top w:val="none" w:sz="0" w:space="0" w:color="auto"/>
                <w:left w:val="none" w:sz="0" w:space="0" w:color="auto"/>
                <w:bottom w:val="none" w:sz="0" w:space="0" w:color="auto"/>
                <w:right w:val="none" w:sz="0" w:space="0" w:color="auto"/>
              </w:divBdr>
            </w:div>
          </w:divsChild>
        </w:div>
        <w:div w:id="722604430">
          <w:marLeft w:val="0"/>
          <w:marRight w:val="0"/>
          <w:marTop w:val="0"/>
          <w:marBottom w:val="0"/>
          <w:divBdr>
            <w:top w:val="none" w:sz="0" w:space="0" w:color="auto"/>
            <w:left w:val="none" w:sz="0" w:space="0" w:color="auto"/>
            <w:bottom w:val="none" w:sz="0" w:space="0" w:color="auto"/>
            <w:right w:val="none" w:sz="0" w:space="0" w:color="auto"/>
          </w:divBdr>
          <w:divsChild>
            <w:div w:id="512188801">
              <w:marLeft w:val="0"/>
              <w:marRight w:val="0"/>
              <w:marTop w:val="0"/>
              <w:marBottom w:val="0"/>
              <w:divBdr>
                <w:top w:val="none" w:sz="0" w:space="0" w:color="auto"/>
                <w:left w:val="none" w:sz="0" w:space="0" w:color="auto"/>
                <w:bottom w:val="none" w:sz="0" w:space="0" w:color="auto"/>
                <w:right w:val="none" w:sz="0" w:space="0" w:color="auto"/>
              </w:divBdr>
            </w:div>
          </w:divsChild>
        </w:div>
        <w:div w:id="725295055">
          <w:marLeft w:val="0"/>
          <w:marRight w:val="0"/>
          <w:marTop w:val="0"/>
          <w:marBottom w:val="0"/>
          <w:divBdr>
            <w:top w:val="none" w:sz="0" w:space="0" w:color="auto"/>
            <w:left w:val="none" w:sz="0" w:space="0" w:color="auto"/>
            <w:bottom w:val="none" w:sz="0" w:space="0" w:color="auto"/>
            <w:right w:val="none" w:sz="0" w:space="0" w:color="auto"/>
          </w:divBdr>
          <w:divsChild>
            <w:div w:id="1309283931">
              <w:marLeft w:val="0"/>
              <w:marRight w:val="0"/>
              <w:marTop w:val="0"/>
              <w:marBottom w:val="0"/>
              <w:divBdr>
                <w:top w:val="none" w:sz="0" w:space="0" w:color="auto"/>
                <w:left w:val="none" w:sz="0" w:space="0" w:color="auto"/>
                <w:bottom w:val="none" w:sz="0" w:space="0" w:color="auto"/>
                <w:right w:val="none" w:sz="0" w:space="0" w:color="auto"/>
              </w:divBdr>
            </w:div>
            <w:div w:id="1442410346">
              <w:marLeft w:val="0"/>
              <w:marRight w:val="0"/>
              <w:marTop w:val="0"/>
              <w:marBottom w:val="0"/>
              <w:divBdr>
                <w:top w:val="none" w:sz="0" w:space="0" w:color="auto"/>
                <w:left w:val="none" w:sz="0" w:space="0" w:color="auto"/>
                <w:bottom w:val="none" w:sz="0" w:space="0" w:color="auto"/>
                <w:right w:val="none" w:sz="0" w:space="0" w:color="auto"/>
              </w:divBdr>
            </w:div>
          </w:divsChild>
        </w:div>
        <w:div w:id="737435312">
          <w:marLeft w:val="0"/>
          <w:marRight w:val="0"/>
          <w:marTop w:val="0"/>
          <w:marBottom w:val="0"/>
          <w:divBdr>
            <w:top w:val="none" w:sz="0" w:space="0" w:color="auto"/>
            <w:left w:val="none" w:sz="0" w:space="0" w:color="auto"/>
            <w:bottom w:val="none" w:sz="0" w:space="0" w:color="auto"/>
            <w:right w:val="none" w:sz="0" w:space="0" w:color="auto"/>
          </w:divBdr>
          <w:divsChild>
            <w:div w:id="178396073">
              <w:marLeft w:val="0"/>
              <w:marRight w:val="0"/>
              <w:marTop w:val="0"/>
              <w:marBottom w:val="0"/>
              <w:divBdr>
                <w:top w:val="none" w:sz="0" w:space="0" w:color="auto"/>
                <w:left w:val="none" w:sz="0" w:space="0" w:color="auto"/>
                <w:bottom w:val="none" w:sz="0" w:space="0" w:color="auto"/>
                <w:right w:val="none" w:sz="0" w:space="0" w:color="auto"/>
              </w:divBdr>
            </w:div>
          </w:divsChild>
        </w:div>
        <w:div w:id="737704043">
          <w:marLeft w:val="0"/>
          <w:marRight w:val="0"/>
          <w:marTop w:val="0"/>
          <w:marBottom w:val="0"/>
          <w:divBdr>
            <w:top w:val="none" w:sz="0" w:space="0" w:color="auto"/>
            <w:left w:val="none" w:sz="0" w:space="0" w:color="auto"/>
            <w:bottom w:val="none" w:sz="0" w:space="0" w:color="auto"/>
            <w:right w:val="none" w:sz="0" w:space="0" w:color="auto"/>
          </w:divBdr>
          <w:divsChild>
            <w:div w:id="187373464">
              <w:marLeft w:val="0"/>
              <w:marRight w:val="0"/>
              <w:marTop w:val="0"/>
              <w:marBottom w:val="0"/>
              <w:divBdr>
                <w:top w:val="none" w:sz="0" w:space="0" w:color="auto"/>
                <w:left w:val="none" w:sz="0" w:space="0" w:color="auto"/>
                <w:bottom w:val="none" w:sz="0" w:space="0" w:color="auto"/>
                <w:right w:val="none" w:sz="0" w:space="0" w:color="auto"/>
              </w:divBdr>
            </w:div>
          </w:divsChild>
        </w:div>
        <w:div w:id="754129121">
          <w:marLeft w:val="0"/>
          <w:marRight w:val="0"/>
          <w:marTop w:val="0"/>
          <w:marBottom w:val="0"/>
          <w:divBdr>
            <w:top w:val="none" w:sz="0" w:space="0" w:color="auto"/>
            <w:left w:val="none" w:sz="0" w:space="0" w:color="auto"/>
            <w:bottom w:val="none" w:sz="0" w:space="0" w:color="auto"/>
            <w:right w:val="none" w:sz="0" w:space="0" w:color="auto"/>
          </w:divBdr>
          <w:divsChild>
            <w:div w:id="715743937">
              <w:marLeft w:val="0"/>
              <w:marRight w:val="0"/>
              <w:marTop w:val="0"/>
              <w:marBottom w:val="0"/>
              <w:divBdr>
                <w:top w:val="none" w:sz="0" w:space="0" w:color="auto"/>
                <w:left w:val="none" w:sz="0" w:space="0" w:color="auto"/>
                <w:bottom w:val="none" w:sz="0" w:space="0" w:color="auto"/>
                <w:right w:val="none" w:sz="0" w:space="0" w:color="auto"/>
              </w:divBdr>
            </w:div>
          </w:divsChild>
        </w:div>
        <w:div w:id="769085225">
          <w:marLeft w:val="0"/>
          <w:marRight w:val="0"/>
          <w:marTop w:val="0"/>
          <w:marBottom w:val="0"/>
          <w:divBdr>
            <w:top w:val="none" w:sz="0" w:space="0" w:color="auto"/>
            <w:left w:val="none" w:sz="0" w:space="0" w:color="auto"/>
            <w:bottom w:val="none" w:sz="0" w:space="0" w:color="auto"/>
            <w:right w:val="none" w:sz="0" w:space="0" w:color="auto"/>
          </w:divBdr>
          <w:divsChild>
            <w:div w:id="495608532">
              <w:marLeft w:val="0"/>
              <w:marRight w:val="0"/>
              <w:marTop w:val="0"/>
              <w:marBottom w:val="0"/>
              <w:divBdr>
                <w:top w:val="none" w:sz="0" w:space="0" w:color="auto"/>
                <w:left w:val="none" w:sz="0" w:space="0" w:color="auto"/>
                <w:bottom w:val="none" w:sz="0" w:space="0" w:color="auto"/>
                <w:right w:val="none" w:sz="0" w:space="0" w:color="auto"/>
              </w:divBdr>
            </w:div>
            <w:div w:id="2108039715">
              <w:marLeft w:val="0"/>
              <w:marRight w:val="0"/>
              <w:marTop w:val="0"/>
              <w:marBottom w:val="0"/>
              <w:divBdr>
                <w:top w:val="none" w:sz="0" w:space="0" w:color="auto"/>
                <w:left w:val="none" w:sz="0" w:space="0" w:color="auto"/>
                <w:bottom w:val="none" w:sz="0" w:space="0" w:color="auto"/>
                <w:right w:val="none" w:sz="0" w:space="0" w:color="auto"/>
              </w:divBdr>
            </w:div>
          </w:divsChild>
        </w:div>
        <w:div w:id="770663463">
          <w:marLeft w:val="0"/>
          <w:marRight w:val="0"/>
          <w:marTop w:val="0"/>
          <w:marBottom w:val="0"/>
          <w:divBdr>
            <w:top w:val="none" w:sz="0" w:space="0" w:color="auto"/>
            <w:left w:val="none" w:sz="0" w:space="0" w:color="auto"/>
            <w:bottom w:val="none" w:sz="0" w:space="0" w:color="auto"/>
            <w:right w:val="none" w:sz="0" w:space="0" w:color="auto"/>
          </w:divBdr>
          <w:divsChild>
            <w:div w:id="1537352838">
              <w:marLeft w:val="0"/>
              <w:marRight w:val="0"/>
              <w:marTop w:val="0"/>
              <w:marBottom w:val="0"/>
              <w:divBdr>
                <w:top w:val="none" w:sz="0" w:space="0" w:color="auto"/>
                <w:left w:val="none" w:sz="0" w:space="0" w:color="auto"/>
                <w:bottom w:val="none" w:sz="0" w:space="0" w:color="auto"/>
                <w:right w:val="none" w:sz="0" w:space="0" w:color="auto"/>
              </w:divBdr>
            </w:div>
          </w:divsChild>
        </w:div>
        <w:div w:id="771127208">
          <w:marLeft w:val="0"/>
          <w:marRight w:val="0"/>
          <w:marTop w:val="0"/>
          <w:marBottom w:val="0"/>
          <w:divBdr>
            <w:top w:val="none" w:sz="0" w:space="0" w:color="auto"/>
            <w:left w:val="none" w:sz="0" w:space="0" w:color="auto"/>
            <w:bottom w:val="none" w:sz="0" w:space="0" w:color="auto"/>
            <w:right w:val="none" w:sz="0" w:space="0" w:color="auto"/>
          </w:divBdr>
          <w:divsChild>
            <w:div w:id="1025180773">
              <w:marLeft w:val="0"/>
              <w:marRight w:val="0"/>
              <w:marTop w:val="0"/>
              <w:marBottom w:val="0"/>
              <w:divBdr>
                <w:top w:val="none" w:sz="0" w:space="0" w:color="auto"/>
                <w:left w:val="none" w:sz="0" w:space="0" w:color="auto"/>
                <w:bottom w:val="none" w:sz="0" w:space="0" w:color="auto"/>
                <w:right w:val="none" w:sz="0" w:space="0" w:color="auto"/>
              </w:divBdr>
            </w:div>
          </w:divsChild>
        </w:div>
        <w:div w:id="805584733">
          <w:marLeft w:val="0"/>
          <w:marRight w:val="0"/>
          <w:marTop w:val="0"/>
          <w:marBottom w:val="0"/>
          <w:divBdr>
            <w:top w:val="none" w:sz="0" w:space="0" w:color="auto"/>
            <w:left w:val="none" w:sz="0" w:space="0" w:color="auto"/>
            <w:bottom w:val="none" w:sz="0" w:space="0" w:color="auto"/>
            <w:right w:val="none" w:sz="0" w:space="0" w:color="auto"/>
          </w:divBdr>
          <w:divsChild>
            <w:div w:id="1512138106">
              <w:marLeft w:val="0"/>
              <w:marRight w:val="0"/>
              <w:marTop w:val="0"/>
              <w:marBottom w:val="0"/>
              <w:divBdr>
                <w:top w:val="none" w:sz="0" w:space="0" w:color="auto"/>
                <w:left w:val="none" w:sz="0" w:space="0" w:color="auto"/>
                <w:bottom w:val="none" w:sz="0" w:space="0" w:color="auto"/>
                <w:right w:val="none" w:sz="0" w:space="0" w:color="auto"/>
              </w:divBdr>
            </w:div>
          </w:divsChild>
        </w:div>
        <w:div w:id="819735543">
          <w:marLeft w:val="0"/>
          <w:marRight w:val="0"/>
          <w:marTop w:val="0"/>
          <w:marBottom w:val="0"/>
          <w:divBdr>
            <w:top w:val="none" w:sz="0" w:space="0" w:color="auto"/>
            <w:left w:val="none" w:sz="0" w:space="0" w:color="auto"/>
            <w:bottom w:val="none" w:sz="0" w:space="0" w:color="auto"/>
            <w:right w:val="none" w:sz="0" w:space="0" w:color="auto"/>
          </w:divBdr>
          <w:divsChild>
            <w:div w:id="109785653">
              <w:marLeft w:val="0"/>
              <w:marRight w:val="0"/>
              <w:marTop w:val="0"/>
              <w:marBottom w:val="0"/>
              <w:divBdr>
                <w:top w:val="none" w:sz="0" w:space="0" w:color="auto"/>
                <w:left w:val="none" w:sz="0" w:space="0" w:color="auto"/>
                <w:bottom w:val="none" w:sz="0" w:space="0" w:color="auto"/>
                <w:right w:val="none" w:sz="0" w:space="0" w:color="auto"/>
              </w:divBdr>
            </w:div>
          </w:divsChild>
        </w:div>
        <w:div w:id="844320076">
          <w:marLeft w:val="0"/>
          <w:marRight w:val="0"/>
          <w:marTop w:val="0"/>
          <w:marBottom w:val="0"/>
          <w:divBdr>
            <w:top w:val="none" w:sz="0" w:space="0" w:color="auto"/>
            <w:left w:val="none" w:sz="0" w:space="0" w:color="auto"/>
            <w:bottom w:val="none" w:sz="0" w:space="0" w:color="auto"/>
            <w:right w:val="none" w:sz="0" w:space="0" w:color="auto"/>
          </w:divBdr>
          <w:divsChild>
            <w:div w:id="614410504">
              <w:marLeft w:val="0"/>
              <w:marRight w:val="0"/>
              <w:marTop w:val="0"/>
              <w:marBottom w:val="0"/>
              <w:divBdr>
                <w:top w:val="none" w:sz="0" w:space="0" w:color="auto"/>
                <w:left w:val="none" w:sz="0" w:space="0" w:color="auto"/>
                <w:bottom w:val="none" w:sz="0" w:space="0" w:color="auto"/>
                <w:right w:val="none" w:sz="0" w:space="0" w:color="auto"/>
              </w:divBdr>
            </w:div>
          </w:divsChild>
        </w:div>
        <w:div w:id="876046512">
          <w:marLeft w:val="0"/>
          <w:marRight w:val="0"/>
          <w:marTop w:val="0"/>
          <w:marBottom w:val="0"/>
          <w:divBdr>
            <w:top w:val="none" w:sz="0" w:space="0" w:color="auto"/>
            <w:left w:val="none" w:sz="0" w:space="0" w:color="auto"/>
            <w:bottom w:val="none" w:sz="0" w:space="0" w:color="auto"/>
            <w:right w:val="none" w:sz="0" w:space="0" w:color="auto"/>
          </w:divBdr>
          <w:divsChild>
            <w:div w:id="2105030321">
              <w:marLeft w:val="0"/>
              <w:marRight w:val="0"/>
              <w:marTop w:val="0"/>
              <w:marBottom w:val="0"/>
              <w:divBdr>
                <w:top w:val="none" w:sz="0" w:space="0" w:color="auto"/>
                <w:left w:val="none" w:sz="0" w:space="0" w:color="auto"/>
                <w:bottom w:val="none" w:sz="0" w:space="0" w:color="auto"/>
                <w:right w:val="none" w:sz="0" w:space="0" w:color="auto"/>
              </w:divBdr>
            </w:div>
          </w:divsChild>
        </w:div>
        <w:div w:id="890270253">
          <w:marLeft w:val="0"/>
          <w:marRight w:val="0"/>
          <w:marTop w:val="0"/>
          <w:marBottom w:val="0"/>
          <w:divBdr>
            <w:top w:val="none" w:sz="0" w:space="0" w:color="auto"/>
            <w:left w:val="none" w:sz="0" w:space="0" w:color="auto"/>
            <w:bottom w:val="none" w:sz="0" w:space="0" w:color="auto"/>
            <w:right w:val="none" w:sz="0" w:space="0" w:color="auto"/>
          </w:divBdr>
          <w:divsChild>
            <w:div w:id="101263300">
              <w:marLeft w:val="0"/>
              <w:marRight w:val="0"/>
              <w:marTop w:val="0"/>
              <w:marBottom w:val="0"/>
              <w:divBdr>
                <w:top w:val="none" w:sz="0" w:space="0" w:color="auto"/>
                <w:left w:val="none" w:sz="0" w:space="0" w:color="auto"/>
                <w:bottom w:val="none" w:sz="0" w:space="0" w:color="auto"/>
                <w:right w:val="none" w:sz="0" w:space="0" w:color="auto"/>
              </w:divBdr>
            </w:div>
            <w:div w:id="248195503">
              <w:marLeft w:val="0"/>
              <w:marRight w:val="0"/>
              <w:marTop w:val="0"/>
              <w:marBottom w:val="0"/>
              <w:divBdr>
                <w:top w:val="none" w:sz="0" w:space="0" w:color="auto"/>
                <w:left w:val="none" w:sz="0" w:space="0" w:color="auto"/>
                <w:bottom w:val="none" w:sz="0" w:space="0" w:color="auto"/>
                <w:right w:val="none" w:sz="0" w:space="0" w:color="auto"/>
              </w:divBdr>
            </w:div>
          </w:divsChild>
        </w:div>
        <w:div w:id="907154132">
          <w:marLeft w:val="0"/>
          <w:marRight w:val="0"/>
          <w:marTop w:val="0"/>
          <w:marBottom w:val="0"/>
          <w:divBdr>
            <w:top w:val="none" w:sz="0" w:space="0" w:color="auto"/>
            <w:left w:val="none" w:sz="0" w:space="0" w:color="auto"/>
            <w:bottom w:val="none" w:sz="0" w:space="0" w:color="auto"/>
            <w:right w:val="none" w:sz="0" w:space="0" w:color="auto"/>
          </w:divBdr>
          <w:divsChild>
            <w:div w:id="2096397405">
              <w:marLeft w:val="0"/>
              <w:marRight w:val="0"/>
              <w:marTop w:val="0"/>
              <w:marBottom w:val="0"/>
              <w:divBdr>
                <w:top w:val="none" w:sz="0" w:space="0" w:color="auto"/>
                <w:left w:val="none" w:sz="0" w:space="0" w:color="auto"/>
                <w:bottom w:val="none" w:sz="0" w:space="0" w:color="auto"/>
                <w:right w:val="none" w:sz="0" w:space="0" w:color="auto"/>
              </w:divBdr>
            </w:div>
          </w:divsChild>
        </w:div>
        <w:div w:id="914170653">
          <w:marLeft w:val="0"/>
          <w:marRight w:val="0"/>
          <w:marTop w:val="0"/>
          <w:marBottom w:val="0"/>
          <w:divBdr>
            <w:top w:val="none" w:sz="0" w:space="0" w:color="auto"/>
            <w:left w:val="none" w:sz="0" w:space="0" w:color="auto"/>
            <w:bottom w:val="none" w:sz="0" w:space="0" w:color="auto"/>
            <w:right w:val="none" w:sz="0" w:space="0" w:color="auto"/>
          </w:divBdr>
          <w:divsChild>
            <w:div w:id="831602338">
              <w:marLeft w:val="0"/>
              <w:marRight w:val="0"/>
              <w:marTop w:val="0"/>
              <w:marBottom w:val="0"/>
              <w:divBdr>
                <w:top w:val="none" w:sz="0" w:space="0" w:color="auto"/>
                <w:left w:val="none" w:sz="0" w:space="0" w:color="auto"/>
                <w:bottom w:val="none" w:sz="0" w:space="0" w:color="auto"/>
                <w:right w:val="none" w:sz="0" w:space="0" w:color="auto"/>
              </w:divBdr>
            </w:div>
            <w:div w:id="1417363855">
              <w:marLeft w:val="0"/>
              <w:marRight w:val="0"/>
              <w:marTop w:val="0"/>
              <w:marBottom w:val="0"/>
              <w:divBdr>
                <w:top w:val="none" w:sz="0" w:space="0" w:color="auto"/>
                <w:left w:val="none" w:sz="0" w:space="0" w:color="auto"/>
                <w:bottom w:val="none" w:sz="0" w:space="0" w:color="auto"/>
                <w:right w:val="none" w:sz="0" w:space="0" w:color="auto"/>
              </w:divBdr>
            </w:div>
          </w:divsChild>
        </w:div>
        <w:div w:id="919827931">
          <w:marLeft w:val="0"/>
          <w:marRight w:val="0"/>
          <w:marTop w:val="0"/>
          <w:marBottom w:val="0"/>
          <w:divBdr>
            <w:top w:val="none" w:sz="0" w:space="0" w:color="auto"/>
            <w:left w:val="none" w:sz="0" w:space="0" w:color="auto"/>
            <w:bottom w:val="none" w:sz="0" w:space="0" w:color="auto"/>
            <w:right w:val="none" w:sz="0" w:space="0" w:color="auto"/>
          </w:divBdr>
          <w:divsChild>
            <w:div w:id="1281379632">
              <w:marLeft w:val="0"/>
              <w:marRight w:val="0"/>
              <w:marTop w:val="0"/>
              <w:marBottom w:val="0"/>
              <w:divBdr>
                <w:top w:val="none" w:sz="0" w:space="0" w:color="auto"/>
                <w:left w:val="none" w:sz="0" w:space="0" w:color="auto"/>
                <w:bottom w:val="none" w:sz="0" w:space="0" w:color="auto"/>
                <w:right w:val="none" w:sz="0" w:space="0" w:color="auto"/>
              </w:divBdr>
            </w:div>
          </w:divsChild>
        </w:div>
        <w:div w:id="920599839">
          <w:marLeft w:val="0"/>
          <w:marRight w:val="0"/>
          <w:marTop w:val="0"/>
          <w:marBottom w:val="0"/>
          <w:divBdr>
            <w:top w:val="none" w:sz="0" w:space="0" w:color="auto"/>
            <w:left w:val="none" w:sz="0" w:space="0" w:color="auto"/>
            <w:bottom w:val="none" w:sz="0" w:space="0" w:color="auto"/>
            <w:right w:val="none" w:sz="0" w:space="0" w:color="auto"/>
          </w:divBdr>
          <w:divsChild>
            <w:div w:id="617225483">
              <w:marLeft w:val="0"/>
              <w:marRight w:val="0"/>
              <w:marTop w:val="0"/>
              <w:marBottom w:val="0"/>
              <w:divBdr>
                <w:top w:val="none" w:sz="0" w:space="0" w:color="auto"/>
                <w:left w:val="none" w:sz="0" w:space="0" w:color="auto"/>
                <w:bottom w:val="none" w:sz="0" w:space="0" w:color="auto"/>
                <w:right w:val="none" w:sz="0" w:space="0" w:color="auto"/>
              </w:divBdr>
            </w:div>
          </w:divsChild>
        </w:div>
        <w:div w:id="928540973">
          <w:marLeft w:val="0"/>
          <w:marRight w:val="0"/>
          <w:marTop w:val="0"/>
          <w:marBottom w:val="0"/>
          <w:divBdr>
            <w:top w:val="none" w:sz="0" w:space="0" w:color="auto"/>
            <w:left w:val="none" w:sz="0" w:space="0" w:color="auto"/>
            <w:bottom w:val="none" w:sz="0" w:space="0" w:color="auto"/>
            <w:right w:val="none" w:sz="0" w:space="0" w:color="auto"/>
          </w:divBdr>
          <w:divsChild>
            <w:div w:id="997462232">
              <w:marLeft w:val="0"/>
              <w:marRight w:val="0"/>
              <w:marTop w:val="0"/>
              <w:marBottom w:val="0"/>
              <w:divBdr>
                <w:top w:val="none" w:sz="0" w:space="0" w:color="auto"/>
                <w:left w:val="none" w:sz="0" w:space="0" w:color="auto"/>
                <w:bottom w:val="none" w:sz="0" w:space="0" w:color="auto"/>
                <w:right w:val="none" w:sz="0" w:space="0" w:color="auto"/>
              </w:divBdr>
            </w:div>
          </w:divsChild>
        </w:div>
        <w:div w:id="942759448">
          <w:marLeft w:val="0"/>
          <w:marRight w:val="0"/>
          <w:marTop w:val="0"/>
          <w:marBottom w:val="0"/>
          <w:divBdr>
            <w:top w:val="none" w:sz="0" w:space="0" w:color="auto"/>
            <w:left w:val="none" w:sz="0" w:space="0" w:color="auto"/>
            <w:bottom w:val="none" w:sz="0" w:space="0" w:color="auto"/>
            <w:right w:val="none" w:sz="0" w:space="0" w:color="auto"/>
          </w:divBdr>
          <w:divsChild>
            <w:div w:id="1619069640">
              <w:marLeft w:val="0"/>
              <w:marRight w:val="0"/>
              <w:marTop w:val="0"/>
              <w:marBottom w:val="0"/>
              <w:divBdr>
                <w:top w:val="none" w:sz="0" w:space="0" w:color="auto"/>
                <w:left w:val="none" w:sz="0" w:space="0" w:color="auto"/>
                <w:bottom w:val="none" w:sz="0" w:space="0" w:color="auto"/>
                <w:right w:val="none" w:sz="0" w:space="0" w:color="auto"/>
              </w:divBdr>
            </w:div>
          </w:divsChild>
        </w:div>
        <w:div w:id="976764853">
          <w:marLeft w:val="0"/>
          <w:marRight w:val="0"/>
          <w:marTop w:val="0"/>
          <w:marBottom w:val="0"/>
          <w:divBdr>
            <w:top w:val="none" w:sz="0" w:space="0" w:color="auto"/>
            <w:left w:val="none" w:sz="0" w:space="0" w:color="auto"/>
            <w:bottom w:val="none" w:sz="0" w:space="0" w:color="auto"/>
            <w:right w:val="none" w:sz="0" w:space="0" w:color="auto"/>
          </w:divBdr>
          <w:divsChild>
            <w:div w:id="1158108387">
              <w:marLeft w:val="0"/>
              <w:marRight w:val="0"/>
              <w:marTop w:val="0"/>
              <w:marBottom w:val="0"/>
              <w:divBdr>
                <w:top w:val="none" w:sz="0" w:space="0" w:color="auto"/>
                <w:left w:val="none" w:sz="0" w:space="0" w:color="auto"/>
                <w:bottom w:val="none" w:sz="0" w:space="0" w:color="auto"/>
                <w:right w:val="none" w:sz="0" w:space="0" w:color="auto"/>
              </w:divBdr>
            </w:div>
          </w:divsChild>
        </w:div>
        <w:div w:id="982730252">
          <w:marLeft w:val="0"/>
          <w:marRight w:val="0"/>
          <w:marTop w:val="0"/>
          <w:marBottom w:val="0"/>
          <w:divBdr>
            <w:top w:val="none" w:sz="0" w:space="0" w:color="auto"/>
            <w:left w:val="none" w:sz="0" w:space="0" w:color="auto"/>
            <w:bottom w:val="none" w:sz="0" w:space="0" w:color="auto"/>
            <w:right w:val="none" w:sz="0" w:space="0" w:color="auto"/>
          </w:divBdr>
          <w:divsChild>
            <w:div w:id="38752954">
              <w:marLeft w:val="0"/>
              <w:marRight w:val="0"/>
              <w:marTop w:val="0"/>
              <w:marBottom w:val="0"/>
              <w:divBdr>
                <w:top w:val="none" w:sz="0" w:space="0" w:color="auto"/>
                <w:left w:val="none" w:sz="0" w:space="0" w:color="auto"/>
                <w:bottom w:val="none" w:sz="0" w:space="0" w:color="auto"/>
                <w:right w:val="none" w:sz="0" w:space="0" w:color="auto"/>
              </w:divBdr>
            </w:div>
          </w:divsChild>
        </w:div>
        <w:div w:id="1023166508">
          <w:marLeft w:val="0"/>
          <w:marRight w:val="0"/>
          <w:marTop w:val="0"/>
          <w:marBottom w:val="0"/>
          <w:divBdr>
            <w:top w:val="none" w:sz="0" w:space="0" w:color="auto"/>
            <w:left w:val="none" w:sz="0" w:space="0" w:color="auto"/>
            <w:bottom w:val="none" w:sz="0" w:space="0" w:color="auto"/>
            <w:right w:val="none" w:sz="0" w:space="0" w:color="auto"/>
          </w:divBdr>
          <w:divsChild>
            <w:div w:id="1549996021">
              <w:marLeft w:val="0"/>
              <w:marRight w:val="0"/>
              <w:marTop w:val="0"/>
              <w:marBottom w:val="0"/>
              <w:divBdr>
                <w:top w:val="none" w:sz="0" w:space="0" w:color="auto"/>
                <w:left w:val="none" w:sz="0" w:space="0" w:color="auto"/>
                <w:bottom w:val="none" w:sz="0" w:space="0" w:color="auto"/>
                <w:right w:val="none" w:sz="0" w:space="0" w:color="auto"/>
              </w:divBdr>
            </w:div>
          </w:divsChild>
        </w:div>
        <w:div w:id="1040401316">
          <w:marLeft w:val="0"/>
          <w:marRight w:val="0"/>
          <w:marTop w:val="0"/>
          <w:marBottom w:val="0"/>
          <w:divBdr>
            <w:top w:val="none" w:sz="0" w:space="0" w:color="auto"/>
            <w:left w:val="none" w:sz="0" w:space="0" w:color="auto"/>
            <w:bottom w:val="none" w:sz="0" w:space="0" w:color="auto"/>
            <w:right w:val="none" w:sz="0" w:space="0" w:color="auto"/>
          </w:divBdr>
          <w:divsChild>
            <w:div w:id="1367632675">
              <w:marLeft w:val="0"/>
              <w:marRight w:val="0"/>
              <w:marTop w:val="0"/>
              <w:marBottom w:val="0"/>
              <w:divBdr>
                <w:top w:val="none" w:sz="0" w:space="0" w:color="auto"/>
                <w:left w:val="none" w:sz="0" w:space="0" w:color="auto"/>
                <w:bottom w:val="none" w:sz="0" w:space="0" w:color="auto"/>
                <w:right w:val="none" w:sz="0" w:space="0" w:color="auto"/>
              </w:divBdr>
            </w:div>
          </w:divsChild>
        </w:div>
        <w:div w:id="1043675600">
          <w:marLeft w:val="0"/>
          <w:marRight w:val="0"/>
          <w:marTop w:val="0"/>
          <w:marBottom w:val="0"/>
          <w:divBdr>
            <w:top w:val="none" w:sz="0" w:space="0" w:color="auto"/>
            <w:left w:val="none" w:sz="0" w:space="0" w:color="auto"/>
            <w:bottom w:val="none" w:sz="0" w:space="0" w:color="auto"/>
            <w:right w:val="none" w:sz="0" w:space="0" w:color="auto"/>
          </w:divBdr>
          <w:divsChild>
            <w:div w:id="940067336">
              <w:marLeft w:val="0"/>
              <w:marRight w:val="0"/>
              <w:marTop w:val="0"/>
              <w:marBottom w:val="0"/>
              <w:divBdr>
                <w:top w:val="none" w:sz="0" w:space="0" w:color="auto"/>
                <w:left w:val="none" w:sz="0" w:space="0" w:color="auto"/>
                <w:bottom w:val="none" w:sz="0" w:space="0" w:color="auto"/>
                <w:right w:val="none" w:sz="0" w:space="0" w:color="auto"/>
              </w:divBdr>
            </w:div>
          </w:divsChild>
        </w:div>
        <w:div w:id="1045105628">
          <w:marLeft w:val="0"/>
          <w:marRight w:val="0"/>
          <w:marTop w:val="0"/>
          <w:marBottom w:val="0"/>
          <w:divBdr>
            <w:top w:val="none" w:sz="0" w:space="0" w:color="auto"/>
            <w:left w:val="none" w:sz="0" w:space="0" w:color="auto"/>
            <w:bottom w:val="none" w:sz="0" w:space="0" w:color="auto"/>
            <w:right w:val="none" w:sz="0" w:space="0" w:color="auto"/>
          </w:divBdr>
          <w:divsChild>
            <w:div w:id="634217347">
              <w:marLeft w:val="0"/>
              <w:marRight w:val="0"/>
              <w:marTop w:val="0"/>
              <w:marBottom w:val="0"/>
              <w:divBdr>
                <w:top w:val="none" w:sz="0" w:space="0" w:color="auto"/>
                <w:left w:val="none" w:sz="0" w:space="0" w:color="auto"/>
                <w:bottom w:val="none" w:sz="0" w:space="0" w:color="auto"/>
                <w:right w:val="none" w:sz="0" w:space="0" w:color="auto"/>
              </w:divBdr>
            </w:div>
          </w:divsChild>
        </w:div>
        <w:div w:id="1061055420">
          <w:marLeft w:val="0"/>
          <w:marRight w:val="0"/>
          <w:marTop w:val="0"/>
          <w:marBottom w:val="0"/>
          <w:divBdr>
            <w:top w:val="none" w:sz="0" w:space="0" w:color="auto"/>
            <w:left w:val="none" w:sz="0" w:space="0" w:color="auto"/>
            <w:bottom w:val="none" w:sz="0" w:space="0" w:color="auto"/>
            <w:right w:val="none" w:sz="0" w:space="0" w:color="auto"/>
          </w:divBdr>
          <w:divsChild>
            <w:div w:id="1581601552">
              <w:marLeft w:val="0"/>
              <w:marRight w:val="0"/>
              <w:marTop w:val="0"/>
              <w:marBottom w:val="0"/>
              <w:divBdr>
                <w:top w:val="none" w:sz="0" w:space="0" w:color="auto"/>
                <w:left w:val="none" w:sz="0" w:space="0" w:color="auto"/>
                <w:bottom w:val="none" w:sz="0" w:space="0" w:color="auto"/>
                <w:right w:val="none" w:sz="0" w:space="0" w:color="auto"/>
              </w:divBdr>
            </w:div>
          </w:divsChild>
        </w:div>
        <w:div w:id="1063796836">
          <w:marLeft w:val="0"/>
          <w:marRight w:val="0"/>
          <w:marTop w:val="0"/>
          <w:marBottom w:val="0"/>
          <w:divBdr>
            <w:top w:val="none" w:sz="0" w:space="0" w:color="auto"/>
            <w:left w:val="none" w:sz="0" w:space="0" w:color="auto"/>
            <w:bottom w:val="none" w:sz="0" w:space="0" w:color="auto"/>
            <w:right w:val="none" w:sz="0" w:space="0" w:color="auto"/>
          </w:divBdr>
          <w:divsChild>
            <w:div w:id="1630160836">
              <w:marLeft w:val="0"/>
              <w:marRight w:val="0"/>
              <w:marTop w:val="0"/>
              <w:marBottom w:val="0"/>
              <w:divBdr>
                <w:top w:val="none" w:sz="0" w:space="0" w:color="auto"/>
                <w:left w:val="none" w:sz="0" w:space="0" w:color="auto"/>
                <w:bottom w:val="none" w:sz="0" w:space="0" w:color="auto"/>
                <w:right w:val="none" w:sz="0" w:space="0" w:color="auto"/>
              </w:divBdr>
            </w:div>
          </w:divsChild>
        </w:div>
        <w:div w:id="1076319940">
          <w:marLeft w:val="0"/>
          <w:marRight w:val="0"/>
          <w:marTop w:val="0"/>
          <w:marBottom w:val="0"/>
          <w:divBdr>
            <w:top w:val="none" w:sz="0" w:space="0" w:color="auto"/>
            <w:left w:val="none" w:sz="0" w:space="0" w:color="auto"/>
            <w:bottom w:val="none" w:sz="0" w:space="0" w:color="auto"/>
            <w:right w:val="none" w:sz="0" w:space="0" w:color="auto"/>
          </w:divBdr>
          <w:divsChild>
            <w:div w:id="1600411632">
              <w:marLeft w:val="0"/>
              <w:marRight w:val="0"/>
              <w:marTop w:val="0"/>
              <w:marBottom w:val="0"/>
              <w:divBdr>
                <w:top w:val="none" w:sz="0" w:space="0" w:color="auto"/>
                <w:left w:val="none" w:sz="0" w:space="0" w:color="auto"/>
                <w:bottom w:val="none" w:sz="0" w:space="0" w:color="auto"/>
                <w:right w:val="none" w:sz="0" w:space="0" w:color="auto"/>
              </w:divBdr>
            </w:div>
          </w:divsChild>
        </w:div>
        <w:div w:id="1085760107">
          <w:marLeft w:val="0"/>
          <w:marRight w:val="0"/>
          <w:marTop w:val="0"/>
          <w:marBottom w:val="0"/>
          <w:divBdr>
            <w:top w:val="none" w:sz="0" w:space="0" w:color="auto"/>
            <w:left w:val="none" w:sz="0" w:space="0" w:color="auto"/>
            <w:bottom w:val="none" w:sz="0" w:space="0" w:color="auto"/>
            <w:right w:val="none" w:sz="0" w:space="0" w:color="auto"/>
          </w:divBdr>
          <w:divsChild>
            <w:div w:id="1626080538">
              <w:marLeft w:val="0"/>
              <w:marRight w:val="0"/>
              <w:marTop w:val="0"/>
              <w:marBottom w:val="0"/>
              <w:divBdr>
                <w:top w:val="none" w:sz="0" w:space="0" w:color="auto"/>
                <w:left w:val="none" w:sz="0" w:space="0" w:color="auto"/>
                <w:bottom w:val="none" w:sz="0" w:space="0" w:color="auto"/>
                <w:right w:val="none" w:sz="0" w:space="0" w:color="auto"/>
              </w:divBdr>
            </w:div>
          </w:divsChild>
        </w:div>
        <w:div w:id="1088501112">
          <w:marLeft w:val="0"/>
          <w:marRight w:val="0"/>
          <w:marTop w:val="0"/>
          <w:marBottom w:val="0"/>
          <w:divBdr>
            <w:top w:val="none" w:sz="0" w:space="0" w:color="auto"/>
            <w:left w:val="none" w:sz="0" w:space="0" w:color="auto"/>
            <w:bottom w:val="none" w:sz="0" w:space="0" w:color="auto"/>
            <w:right w:val="none" w:sz="0" w:space="0" w:color="auto"/>
          </w:divBdr>
          <w:divsChild>
            <w:div w:id="518616928">
              <w:marLeft w:val="0"/>
              <w:marRight w:val="0"/>
              <w:marTop w:val="0"/>
              <w:marBottom w:val="0"/>
              <w:divBdr>
                <w:top w:val="none" w:sz="0" w:space="0" w:color="auto"/>
                <w:left w:val="none" w:sz="0" w:space="0" w:color="auto"/>
                <w:bottom w:val="none" w:sz="0" w:space="0" w:color="auto"/>
                <w:right w:val="none" w:sz="0" w:space="0" w:color="auto"/>
              </w:divBdr>
            </w:div>
            <w:div w:id="2100980007">
              <w:marLeft w:val="0"/>
              <w:marRight w:val="0"/>
              <w:marTop w:val="0"/>
              <w:marBottom w:val="0"/>
              <w:divBdr>
                <w:top w:val="none" w:sz="0" w:space="0" w:color="auto"/>
                <w:left w:val="none" w:sz="0" w:space="0" w:color="auto"/>
                <w:bottom w:val="none" w:sz="0" w:space="0" w:color="auto"/>
                <w:right w:val="none" w:sz="0" w:space="0" w:color="auto"/>
              </w:divBdr>
            </w:div>
          </w:divsChild>
        </w:div>
        <w:div w:id="1102149332">
          <w:marLeft w:val="0"/>
          <w:marRight w:val="0"/>
          <w:marTop w:val="0"/>
          <w:marBottom w:val="0"/>
          <w:divBdr>
            <w:top w:val="none" w:sz="0" w:space="0" w:color="auto"/>
            <w:left w:val="none" w:sz="0" w:space="0" w:color="auto"/>
            <w:bottom w:val="none" w:sz="0" w:space="0" w:color="auto"/>
            <w:right w:val="none" w:sz="0" w:space="0" w:color="auto"/>
          </w:divBdr>
          <w:divsChild>
            <w:div w:id="1741754094">
              <w:marLeft w:val="0"/>
              <w:marRight w:val="0"/>
              <w:marTop w:val="0"/>
              <w:marBottom w:val="0"/>
              <w:divBdr>
                <w:top w:val="none" w:sz="0" w:space="0" w:color="auto"/>
                <w:left w:val="none" w:sz="0" w:space="0" w:color="auto"/>
                <w:bottom w:val="none" w:sz="0" w:space="0" w:color="auto"/>
                <w:right w:val="none" w:sz="0" w:space="0" w:color="auto"/>
              </w:divBdr>
            </w:div>
          </w:divsChild>
        </w:div>
        <w:div w:id="1110666140">
          <w:marLeft w:val="0"/>
          <w:marRight w:val="0"/>
          <w:marTop w:val="0"/>
          <w:marBottom w:val="0"/>
          <w:divBdr>
            <w:top w:val="none" w:sz="0" w:space="0" w:color="auto"/>
            <w:left w:val="none" w:sz="0" w:space="0" w:color="auto"/>
            <w:bottom w:val="none" w:sz="0" w:space="0" w:color="auto"/>
            <w:right w:val="none" w:sz="0" w:space="0" w:color="auto"/>
          </w:divBdr>
          <w:divsChild>
            <w:div w:id="1732581296">
              <w:marLeft w:val="0"/>
              <w:marRight w:val="0"/>
              <w:marTop w:val="0"/>
              <w:marBottom w:val="0"/>
              <w:divBdr>
                <w:top w:val="none" w:sz="0" w:space="0" w:color="auto"/>
                <w:left w:val="none" w:sz="0" w:space="0" w:color="auto"/>
                <w:bottom w:val="none" w:sz="0" w:space="0" w:color="auto"/>
                <w:right w:val="none" w:sz="0" w:space="0" w:color="auto"/>
              </w:divBdr>
            </w:div>
          </w:divsChild>
        </w:div>
        <w:div w:id="1110783088">
          <w:marLeft w:val="0"/>
          <w:marRight w:val="0"/>
          <w:marTop w:val="0"/>
          <w:marBottom w:val="0"/>
          <w:divBdr>
            <w:top w:val="none" w:sz="0" w:space="0" w:color="auto"/>
            <w:left w:val="none" w:sz="0" w:space="0" w:color="auto"/>
            <w:bottom w:val="none" w:sz="0" w:space="0" w:color="auto"/>
            <w:right w:val="none" w:sz="0" w:space="0" w:color="auto"/>
          </w:divBdr>
          <w:divsChild>
            <w:div w:id="2007324783">
              <w:marLeft w:val="0"/>
              <w:marRight w:val="0"/>
              <w:marTop w:val="0"/>
              <w:marBottom w:val="0"/>
              <w:divBdr>
                <w:top w:val="none" w:sz="0" w:space="0" w:color="auto"/>
                <w:left w:val="none" w:sz="0" w:space="0" w:color="auto"/>
                <w:bottom w:val="none" w:sz="0" w:space="0" w:color="auto"/>
                <w:right w:val="none" w:sz="0" w:space="0" w:color="auto"/>
              </w:divBdr>
            </w:div>
          </w:divsChild>
        </w:div>
        <w:div w:id="1112819667">
          <w:marLeft w:val="0"/>
          <w:marRight w:val="0"/>
          <w:marTop w:val="0"/>
          <w:marBottom w:val="0"/>
          <w:divBdr>
            <w:top w:val="none" w:sz="0" w:space="0" w:color="auto"/>
            <w:left w:val="none" w:sz="0" w:space="0" w:color="auto"/>
            <w:bottom w:val="none" w:sz="0" w:space="0" w:color="auto"/>
            <w:right w:val="none" w:sz="0" w:space="0" w:color="auto"/>
          </w:divBdr>
          <w:divsChild>
            <w:div w:id="1088118729">
              <w:marLeft w:val="0"/>
              <w:marRight w:val="0"/>
              <w:marTop w:val="0"/>
              <w:marBottom w:val="0"/>
              <w:divBdr>
                <w:top w:val="none" w:sz="0" w:space="0" w:color="auto"/>
                <w:left w:val="none" w:sz="0" w:space="0" w:color="auto"/>
                <w:bottom w:val="none" w:sz="0" w:space="0" w:color="auto"/>
                <w:right w:val="none" w:sz="0" w:space="0" w:color="auto"/>
              </w:divBdr>
            </w:div>
          </w:divsChild>
        </w:div>
        <w:div w:id="1130324144">
          <w:marLeft w:val="0"/>
          <w:marRight w:val="0"/>
          <w:marTop w:val="0"/>
          <w:marBottom w:val="0"/>
          <w:divBdr>
            <w:top w:val="none" w:sz="0" w:space="0" w:color="auto"/>
            <w:left w:val="none" w:sz="0" w:space="0" w:color="auto"/>
            <w:bottom w:val="none" w:sz="0" w:space="0" w:color="auto"/>
            <w:right w:val="none" w:sz="0" w:space="0" w:color="auto"/>
          </w:divBdr>
          <w:divsChild>
            <w:div w:id="1662463024">
              <w:marLeft w:val="0"/>
              <w:marRight w:val="0"/>
              <w:marTop w:val="0"/>
              <w:marBottom w:val="0"/>
              <w:divBdr>
                <w:top w:val="none" w:sz="0" w:space="0" w:color="auto"/>
                <w:left w:val="none" w:sz="0" w:space="0" w:color="auto"/>
                <w:bottom w:val="none" w:sz="0" w:space="0" w:color="auto"/>
                <w:right w:val="none" w:sz="0" w:space="0" w:color="auto"/>
              </w:divBdr>
            </w:div>
          </w:divsChild>
        </w:div>
        <w:div w:id="1161773562">
          <w:marLeft w:val="0"/>
          <w:marRight w:val="0"/>
          <w:marTop w:val="0"/>
          <w:marBottom w:val="0"/>
          <w:divBdr>
            <w:top w:val="none" w:sz="0" w:space="0" w:color="auto"/>
            <w:left w:val="none" w:sz="0" w:space="0" w:color="auto"/>
            <w:bottom w:val="none" w:sz="0" w:space="0" w:color="auto"/>
            <w:right w:val="none" w:sz="0" w:space="0" w:color="auto"/>
          </w:divBdr>
          <w:divsChild>
            <w:div w:id="538710322">
              <w:marLeft w:val="0"/>
              <w:marRight w:val="0"/>
              <w:marTop w:val="0"/>
              <w:marBottom w:val="0"/>
              <w:divBdr>
                <w:top w:val="none" w:sz="0" w:space="0" w:color="auto"/>
                <w:left w:val="none" w:sz="0" w:space="0" w:color="auto"/>
                <w:bottom w:val="none" w:sz="0" w:space="0" w:color="auto"/>
                <w:right w:val="none" w:sz="0" w:space="0" w:color="auto"/>
              </w:divBdr>
            </w:div>
          </w:divsChild>
        </w:div>
        <w:div w:id="1180510272">
          <w:marLeft w:val="0"/>
          <w:marRight w:val="0"/>
          <w:marTop w:val="0"/>
          <w:marBottom w:val="0"/>
          <w:divBdr>
            <w:top w:val="none" w:sz="0" w:space="0" w:color="auto"/>
            <w:left w:val="none" w:sz="0" w:space="0" w:color="auto"/>
            <w:bottom w:val="none" w:sz="0" w:space="0" w:color="auto"/>
            <w:right w:val="none" w:sz="0" w:space="0" w:color="auto"/>
          </w:divBdr>
          <w:divsChild>
            <w:div w:id="92945561">
              <w:marLeft w:val="0"/>
              <w:marRight w:val="0"/>
              <w:marTop w:val="0"/>
              <w:marBottom w:val="0"/>
              <w:divBdr>
                <w:top w:val="none" w:sz="0" w:space="0" w:color="auto"/>
                <w:left w:val="none" w:sz="0" w:space="0" w:color="auto"/>
                <w:bottom w:val="none" w:sz="0" w:space="0" w:color="auto"/>
                <w:right w:val="none" w:sz="0" w:space="0" w:color="auto"/>
              </w:divBdr>
            </w:div>
          </w:divsChild>
        </w:div>
        <w:div w:id="1187136491">
          <w:marLeft w:val="0"/>
          <w:marRight w:val="0"/>
          <w:marTop w:val="0"/>
          <w:marBottom w:val="0"/>
          <w:divBdr>
            <w:top w:val="none" w:sz="0" w:space="0" w:color="auto"/>
            <w:left w:val="none" w:sz="0" w:space="0" w:color="auto"/>
            <w:bottom w:val="none" w:sz="0" w:space="0" w:color="auto"/>
            <w:right w:val="none" w:sz="0" w:space="0" w:color="auto"/>
          </w:divBdr>
          <w:divsChild>
            <w:div w:id="1496914794">
              <w:marLeft w:val="0"/>
              <w:marRight w:val="0"/>
              <w:marTop w:val="0"/>
              <w:marBottom w:val="0"/>
              <w:divBdr>
                <w:top w:val="none" w:sz="0" w:space="0" w:color="auto"/>
                <w:left w:val="none" w:sz="0" w:space="0" w:color="auto"/>
                <w:bottom w:val="none" w:sz="0" w:space="0" w:color="auto"/>
                <w:right w:val="none" w:sz="0" w:space="0" w:color="auto"/>
              </w:divBdr>
            </w:div>
          </w:divsChild>
        </w:div>
        <w:div w:id="1204513856">
          <w:marLeft w:val="0"/>
          <w:marRight w:val="0"/>
          <w:marTop w:val="0"/>
          <w:marBottom w:val="0"/>
          <w:divBdr>
            <w:top w:val="none" w:sz="0" w:space="0" w:color="auto"/>
            <w:left w:val="none" w:sz="0" w:space="0" w:color="auto"/>
            <w:bottom w:val="none" w:sz="0" w:space="0" w:color="auto"/>
            <w:right w:val="none" w:sz="0" w:space="0" w:color="auto"/>
          </w:divBdr>
          <w:divsChild>
            <w:div w:id="74085802">
              <w:marLeft w:val="0"/>
              <w:marRight w:val="0"/>
              <w:marTop w:val="0"/>
              <w:marBottom w:val="0"/>
              <w:divBdr>
                <w:top w:val="none" w:sz="0" w:space="0" w:color="auto"/>
                <w:left w:val="none" w:sz="0" w:space="0" w:color="auto"/>
                <w:bottom w:val="none" w:sz="0" w:space="0" w:color="auto"/>
                <w:right w:val="none" w:sz="0" w:space="0" w:color="auto"/>
              </w:divBdr>
            </w:div>
            <w:div w:id="354111075">
              <w:marLeft w:val="0"/>
              <w:marRight w:val="0"/>
              <w:marTop w:val="0"/>
              <w:marBottom w:val="0"/>
              <w:divBdr>
                <w:top w:val="none" w:sz="0" w:space="0" w:color="auto"/>
                <w:left w:val="none" w:sz="0" w:space="0" w:color="auto"/>
                <w:bottom w:val="none" w:sz="0" w:space="0" w:color="auto"/>
                <w:right w:val="none" w:sz="0" w:space="0" w:color="auto"/>
              </w:divBdr>
            </w:div>
            <w:div w:id="463037527">
              <w:marLeft w:val="0"/>
              <w:marRight w:val="0"/>
              <w:marTop w:val="0"/>
              <w:marBottom w:val="0"/>
              <w:divBdr>
                <w:top w:val="none" w:sz="0" w:space="0" w:color="auto"/>
                <w:left w:val="none" w:sz="0" w:space="0" w:color="auto"/>
                <w:bottom w:val="none" w:sz="0" w:space="0" w:color="auto"/>
                <w:right w:val="none" w:sz="0" w:space="0" w:color="auto"/>
              </w:divBdr>
            </w:div>
          </w:divsChild>
        </w:div>
        <w:div w:id="1228220633">
          <w:marLeft w:val="0"/>
          <w:marRight w:val="0"/>
          <w:marTop w:val="0"/>
          <w:marBottom w:val="0"/>
          <w:divBdr>
            <w:top w:val="none" w:sz="0" w:space="0" w:color="auto"/>
            <w:left w:val="none" w:sz="0" w:space="0" w:color="auto"/>
            <w:bottom w:val="none" w:sz="0" w:space="0" w:color="auto"/>
            <w:right w:val="none" w:sz="0" w:space="0" w:color="auto"/>
          </w:divBdr>
          <w:divsChild>
            <w:div w:id="28654835">
              <w:marLeft w:val="0"/>
              <w:marRight w:val="0"/>
              <w:marTop w:val="0"/>
              <w:marBottom w:val="0"/>
              <w:divBdr>
                <w:top w:val="none" w:sz="0" w:space="0" w:color="auto"/>
                <w:left w:val="none" w:sz="0" w:space="0" w:color="auto"/>
                <w:bottom w:val="none" w:sz="0" w:space="0" w:color="auto"/>
                <w:right w:val="none" w:sz="0" w:space="0" w:color="auto"/>
              </w:divBdr>
            </w:div>
          </w:divsChild>
        </w:div>
        <w:div w:id="1239023843">
          <w:marLeft w:val="0"/>
          <w:marRight w:val="0"/>
          <w:marTop w:val="0"/>
          <w:marBottom w:val="0"/>
          <w:divBdr>
            <w:top w:val="none" w:sz="0" w:space="0" w:color="auto"/>
            <w:left w:val="none" w:sz="0" w:space="0" w:color="auto"/>
            <w:bottom w:val="none" w:sz="0" w:space="0" w:color="auto"/>
            <w:right w:val="none" w:sz="0" w:space="0" w:color="auto"/>
          </w:divBdr>
          <w:divsChild>
            <w:div w:id="191385367">
              <w:marLeft w:val="0"/>
              <w:marRight w:val="0"/>
              <w:marTop w:val="0"/>
              <w:marBottom w:val="0"/>
              <w:divBdr>
                <w:top w:val="none" w:sz="0" w:space="0" w:color="auto"/>
                <w:left w:val="none" w:sz="0" w:space="0" w:color="auto"/>
                <w:bottom w:val="none" w:sz="0" w:space="0" w:color="auto"/>
                <w:right w:val="none" w:sz="0" w:space="0" w:color="auto"/>
              </w:divBdr>
            </w:div>
          </w:divsChild>
        </w:div>
        <w:div w:id="1274629678">
          <w:marLeft w:val="0"/>
          <w:marRight w:val="0"/>
          <w:marTop w:val="0"/>
          <w:marBottom w:val="0"/>
          <w:divBdr>
            <w:top w:val="none" w:sz="0" w:space="0" w:color="auto"/>
            <w:left w:val="none" w:sz="0" w:space="0" w:color="auto"/>
            <w:bottom w:val="none" w:sz="0" w:space="0" w:color="auto"/>
            <w:right w:val="none" w:sz="0" w:space="0" w:color="auto"/>
          </w:divBdr>
          <w:divsChild>
            <w:div w:id="1628123368">
              <w:marLeft w:val="0"/>
              <w:marRight w:val="0"/>
              <w:marTop w:val="0"/>
              <w:marBottom w:val="0"/>
              <w:divBdr>
                <w:top w:val="none" w:sz="0" w:space="0" w:color="auto"/>
                <w:left w:val="none" w:sz="0" w:space="0" w:color="auto"/>
                <w:bottom w:val="none" w:sz="0" w:space="0" w:color="auto"/>
                <w:right w:val="none" w:sz="0" w:space="0" w:color="auto"/>
              </w:divBdr>
            </w:div>
          </w:divsChild>
        </w:div>
        <w:div w:id="1342313507">
          <w:marLeft w:val="0"/>
          <w:marRight w:val="0"/>
          <w:marTop w:val="0"/>
          <w:marBottom w:val="0"/>
          <w:divBdr>
            <w:top w:val="none" w:sz="0" w:space="0" w:color="auto"/>
            <w:left w:val="none" w:sz="0" w:space="0" w:color="auto"/>
            <w:bottom w:val="none" w:sz="0" w:space="0" w:color="auto"/>
            <w:right w:val="none" w:sz="0" w:space="0" w:color="auto"/>
          </w:divBdr>
          <w:divsChild>
            <w:div w:id="25765469">
              <w:marLeft w:val="0"/>
              <w:marRight w:val="0"/>
              <w:marTop w:val="0"/>
              <w:marBottom w:val="0"/>
              <w:divBdr>
                <w:top w:val="none" w:sz="0" w:space="0" w:color="auto"/>
                <w:left w:val="none" w:sz="0" w:space="0" w:color="auto"/>
                <w:bottom w:val="none" w:sz="0" w:space="0" w:color="auto"/>
                <w:right w:val="none" w:sz="0" w:space="0" w:color="auto"/>
              </w:divBdr>
            </w:div>
          </w:divsChild>
        </w:div>
        <w:div w:id="1351906892">
          <w:marLeft w:val="0"/>
          <w:marRight w:val="0"/>
          <w:marTop w:val="0"/>
          <w:marBottom w:val="0"/>
          <w:divBdr>
            <w:top w:val="none" w:sz="0" w:space="0" w:color="auto"/>
            <w:left w:val="none" w:sz="0" w:space="0" w:color="auto"/>
            <w:bottom w:val="none" w:sz="0" w:space="0" w:color="auto"/>
            <w:right w:val="none" w:sz="0" w:space="0" w:color="auto"/>
          </w:divBdr>
          <w:divsChild>
            <w:div w:id="1729104635">
              <w:marLeft w:val="0"/>
              <w:marRight w:val="0"/>
              <w:marTop w:val="0"/>
              <w:marBottom w:val="0"/>
              <w:divBdr>
                <w:top w:val="none" w:sz="0" w:space="0" w:color="auto"/>
                <w:left w:val="none" w:sz="0" w:space="0" w:color="auto"/>
                <w:bottom w:val="none" w:sz="0" w:space="0" w:color="auto"/>
                <w:right w:val="none" w:sz="0" w:space="0" w:color="auto"/>
              </w:divBdr>
            </w:div>
          </w:divsChild>
        </w:div>
        <w:div w:id="1372848571">
          <w:marLeft w:val="0"/>
          <w:marRight w:val="0"/>
          <w:marTop w:val="0"/>
          <w:marBottom w:val="0"/>
          <w:divBdr>
            <w:top w:val="none" w:sz="0" w:space="0" w:color="auto"/>
            <w:left w:val="none" w:sz="0" w:space="0" w:color="auto"/>
            <w:bottom w:val="none" w:sz="0" w:space="0" w:color="auto"/>
            <w:right w:val="none" w:sz="0" w:space="0" w:color="auto"/>
          </w:divBdr>
          <w:divsChild>
            <w:div w:id="15736326">
              <w:marLeft w:val="0"/>
              <w:marRight w:val="0"/>
              <w:marTop w:val="0"/>
              <w:marBottom w:val="0"/>
              <w:divBdr>
                <w:top w:val="none" w:sz="0" w:space="0" w:color="auto"/>
                <w:left w:val="none" w:sz="0" w:space="0" w:color="auto"/>
                <w:bottom w:val="none" w:sz="0" w:space="0" w:color="auto"/>
                <w:right w:val="none" w:sz="0" w:space="0" w:color="auto"/>
              </w:divBdr>
            </w:div>
          </w:divsChild>
        </w:div>
        <w:div w:id="1375543339">
          <w:marLeft w:val="0"/>
          <w:marRight w:val="0"/>
          <w:marTop w:val="0"/>
          <w:marBottom w:val="0"/>
          <w:divBdr>
            <w:top w:val="none" w:sz="0" w:space="0" w:color="auto"/>
            <w:left w:val="none" w:sz="0" w:space="0" w:color="auto"/>
            <w:bottom w:val="none" w:sz="0" w:space="0" w:color="auto"/>
            <w:right w:val="none" w:sz="0" w:space="0" w:color="auto"/>
          </w:divBdr>
          <w:divsChild>
            <w:div w:id="685985109">
              <w:marLeft w:val="0"/>
              <w:marRight w:val="0"/>
              <w:marTop w:val="0"/>
              <w:marBottom w:val="0"/>
              <w:divBdr>
                <w:top w:val="none" w:sz="0" w:space="0" w:color="auto"/>
                <w:left w:val="none" w:sz="0" w:space="0" w:color="auto"/>
                <w:bottom w:val="none" w:sz="0" w:space="0" w:color="auto"/>
                <w:right w:val="none" w:sz="0" w:space="0" w:color="auto"/>
              </w:divBdr>
            </w:div>
          </w:divsChild>
        </w:div>
        <w:div w:id="1387994375">
          <w:marLeft w:val="0"/>
          <w:marRight w:val="0"/>
          <w:marTop w:val="0"/>
          <w:marBottom w:val="0"/>
          <w:divBdr>
            <w:top w:val="none" w:sz="0" w:space="0" w:color="auto"/>
            <w:left w:val="none" w:sz="0" w:space="0" w:color="auto"/>
            <w:bottom w:val="none" w:sz="0" w:space="0" w:color="auto"/>
            <w:right w:val="none" w:sz="0" w:space="0" w:color="auto"/>
          </w:divBdr>
          <w:divsChild>
            <w:div w:id="1199313076">
              <w:marLeft w:val="0"/>
              <w:marRight w:val="0"/>
              <w:marTop w:val="0"/>
              <w:marBottom w:val="0"/>
              <w:divBdr>
                <w:top w:val="none" w:sz="0" w:space="0" w:color="auto"/>
                <w:left w:val="none" w:sz="0" w:space="0" w:color="auto"/>
                <w:bottom w:val="none" w:sz="0" w:space="0" w:color="auto"/>
                <w:right w:val="none" w:sz="0" w:space="0" w:color="auto"/>
              </w:divBdr>
            </w:div>
          </w:divsChild>
        </w:div>
        <w:div w:id="1390299536">
          <w:marLeft w:val="0"/>
          <w:marRight w:val="0"/>
          <w:marTop w:val="0"/>
          <w:marBottom w:val="0"/>
          <w:divBdr>
            <w:top w:val="none" w:sz="0" w:space="0" w:color="auto"/>
            <w:left w:val="none" w:sz="0" w:space="0" w:color="auto"/>
            <w:bottom w:val="none" w:sz="0" w:space="0" w:color="auto"/>
            <w:right w:val="none" w:sz="0" w:space="0" w:color="auto"/>
          </w:divBdr>
          <w:divsChild>
            <w:div w:id="555315954">
              <w:marLeft w:val="0"/>
              <w:marRight w:val="0"/>
              <w:marTop w:val="0"/>
              <w:marBottom w:val="0"/>
              <w:divBdr>
                <w:top w:val="none" w:sz="0" w:space="0" w:color="auto"/>
                <w:left w:val="none" w:sz="0" w:space="0" w:color="auto"/>
                <w:bottom w:val="none" w:sz="0" w:space="0" w:color="auto"/>
                <w:right w:val="none" w:sz="0" w:space="0" w:color="auto"/>
              </w:divBdr>
            </w:div>
          </w:divsChild>
        </w:div>
        <w:div w:id="1390378249">
          <w:marLeft w:val="0"/>
          <w:marRight w:val="0"/>
          <w:marTop w:val="0"/>
          <w:marBottom w:val="0"/>
          <w:divBdr>
            <w:top w:val="none" w:sz="0" w:space="0" w:color="auto"/>
            <w:left w:val="none" w:sz="0" w:space="0" w:color="auto"/>
            <w:bottom w:val="none" w:sz="0" w:space="0" w:color="auto"/>
            <w:right w:val="none" w:sz="0" w:space="0" w:color="auto"/>
          </w:divBdr>
          <w:divsChild>
            <w:div w:id="982663221">
              <w:marLeft w:val="0"/>
              <w:marRight w:val="0"/>
              <w:marTop w:val="0"/>
              <w:marBottom w:val="0"/>
              <w:divBdr>
                <w:top w:val="none" w:sz="0" w:space="0" w:color="auto"/>
                <w:left w:val="none" w:sz="0" w:space="0" w:color="auto"/>
                <w:bottom w:val="none" w:sz="0" w:space="0" w:color="auto"/>
                <w:right w:val="none" w:sz="0" w:space="0" w:color="auto"/>
              </w:divBdr>
            </w:div>
          </w:divsChild>
        </w:div>
        <w:div w:id="1428968128">
          <w:marLeft w:val="0"/>
          <w:marRight w:val="0"/>
          <w:marTop w:val="0"/>
          <w:marBottom w:val="0"/>
          <w:divBdr>
            <w:top w:val="none" w:sz="0" w:space="0" w:color="auto"/>
            <w:left w:val="none" w:sz="0" w:space="0" w:color="auto"/>
            <w:bottom w:val="none" w:sz="0" w:space="0" w:color="auto"/>
            <w:right w:val="none" w:sz="0" w:space="0" w:color="auto"/>
          </w:divBdr>
          <w:divsChild>
            <w:div w:id="1823038306">
              <w:marLeft w:val="0"/>
              <w:marRight w:val="0"/>
              <w:marTop w:val="0"/>
              <w:marBottom w:val="0"/>
              <w:divBdr>
                <w:top w:val="none" w:sz="0" w:space="0" w:color="auto"/>
                <w:left w:val="none" w:sz="0" w:space="0" w:color="auto"/>
                <w:bottom w:val="none" w:sz="0" w:space="0" w:color="auto"/>
                <w:right w:val="none" w:sz="0" w:space="0" w:color="auto"/>
              </w:divBdr>
            </w:div>
          </w:divsChild>
        </w:div>
        <w:div w:id="1432623863">
          <w:marLeft w:val="0"/>
          <w:marRight w:val="0"/>
          <w:marTop w:val="0"/>
          <w:marBottom w:val="0"/>
          <w:divBdr>
            <w:top w:val="none" w:sz="0" w:space="0" w:color="auto"/>
            <w:left w:val="none" w:sz="0" w:space="0" w:color="auto"/>
            <w:bottom w:val="none" w:sz="0" w:space="0" w:color="auto"/>
            <w:right w:val="none" w:sz="0" w:space="0" w:color="auto"/>
          </w:divBdr>
          <w:divsChild>
            <w:div w:id="634682732">
              <w:marLeft w:val="0"/>
              <w:marRight w:val="0"/>
              <w:marTop w:val="0"/>
              <w:marBottom w:val="0"/>
              <w:divBdr>
                <w:top w:val="none" w:sz="0" w:space="0" w:color="auto"/>
                <w:left w:val="none" w:sz="0" w:space="0" w:color="auto"/>
                <w:bottom w:val="none" w:sz="0" w:space="0" w:color="auto"/>
                <w:right w:val="none" w:sz="0" w:space="0" w:color="auto"/>
              </w:divBdr>
            </w:div>
          </w:divsChild>
        </w:div>
        <w:div w:id="1445924859">
          <w:marLeft w:val="0"/>
          <w:marRight w:val="0"/>
          <w:marTop w:val="0"/>
          <w:marBottom w:val="0"/>
          <w:divBdr>
            <w:top w:val="none" w:sz="0" w:space="0" w:color="auto"/>
            <w:left w:val="none" w:sz="0" w:space="0" w:color="auto"/>
            <w:bottom w:val="none" w:sz="0" w:space="0" w:color="auto"/>
            <w:right w:val="none" w:sz="0" w:space="0" w:color="auto"/>
          </w:divBdr>
          <w:divsChild>
            <w:div w:id="1485199532">
              <w:marLeft w:val="0"/>
              <w:marRight w:val="0"/>
              <w:marTop w:val="0"/>
              <w:marBottom w:val="0"/>
              <w:divBdr>
                <w:top w:val="none" w:sz="0" w:space="0" w:color="auto"/>
                <w:left w:val="none" w:sz="0" w:space="0" w:color="auto"/>
                <w:bottom w:val="none" w:sz="0" w:space="0" w:color="auto"/>
                <w:right w:val="none" w:sz="0" w:space="0" w:color="auto"/>
              </w:divBdr>
            </w:div>
          </w:divsChild>
        </w:div>
        <w:div w:id="1459179999">
          <w:marLeft w:val="0"/>
          <w:marRight w:val="0"/>
          <w:marTop w:val="0"/>
          <w:marBottom w:val="0"/>
          <w:divBdr>
            <w:top w:val="none" w:sz="0" w:space="0" w:color="auto"/>
            <w:left w:val="none" w:sz="0" w:space="0" w:color="auto"/>
            <w:bottom w:val="none" w:sz="0" w:space="0" w:color="auto"/>
            <w:right w:val="none" w:sz="0" w:space="0" w:color="auto"/>
          </w:divBdr>
          <w:divsChild>
            <w:div w:id="1540439407">
              <w:marLeft w:val="0"/>
              <w:marRight w:val="0"/>
              <w:marTop w:val="0"/>
              <w:marBottom w:val="0"/>
              <w:divBdr>
                <w:top w:val="none" w:sz="0" w:space="0" w:color="auto"/>
                <w:left w:val="none" w:sz="0" w:space="0" w:color="auto"/>
                <w:bottom w:val="none" w:sz="0" w:space="0" w:color="auto"/>
                <w:right w:val="none" w:sz="0" w:space="0" w:color="auto"/>
              </w:divBdr>
            </w:div>
          </w:divsChild>
        </w:div>
        <w:div w:id="1462188513">
          <w:marLeft w:val="0"/>
          <w:marRight w:val="0"/>
          <w:marTop w:val="0"/>
          <w:marBottom w:val="0"/>
          <w:divBdr>
            <w:top w:val="none" w:sz="0" w:space="0" w:color="auto"/>
            <w:left w:val="none" w:sz="0" w:space="0" w:color="auto"/>
            <w:bottom w:val="none" w:sz="0" w:space="0" w:color="auto"/>
            <w:right w:val="none" w:sz="0" w:space="0" w:color="auto"/>
          </w:divBdr>
          <w:divsChild>
            <w:div w:id="678628068">
              <w:marLeft w:val="0"/>
              <w:marRight w:val="0"/>
              <w:marTop w:val="0"/>
              <w:marBottom w:val="0"/>
              <w:divBdr>
                <w:top w:val="none" w:sz="0" w:space="0" w:color="auto"/>
                <w:left w:val="none" w:sz="0" w:space="0" w:color="auto"/>
                <w:bottom w:val="none" w:sz="0" w:space="0" w:color="auto"/>
                <w:right w:val="none" w:sz="0" w:space="0" w:color="auto"/>
              </w:divBdr>
            </w:div>
          </w:divsChild>
        </w:div>
        <w:div w:id="1470394136">
          <w:marLeft w:val="0"/>
          <w:marRight w:val="0"/>
          <w:marTop w:val="0"/>
          <w:marBottom w:val="0"/>
          <w:divBdr>
            <w:top w:val="none" w:sz="0" w:space="0" w:color="auto"/>
            <w:left w:val="none" w:sz="0" w:space="0" w:color="auto"/>
            <w:bottom w:val="none" w:sz="0" w:space="0" w:color="auto"/>
            <w:right w:val="none" w:sz="0" w:space="0" w:color="auto"/>
          </w:divBdr>
          <w:divsChild>
            <w:div w:id="753476792">
              <w:marLeft w:val="0"/>
              <w:marRight w:val="0"/>
              <w:marTop w:val="0"/>
              <w:marBottom w:val="0"/>
              <w:divBdr>
                <w:top w:val="none" w:sz="0" w:space="0" w:color="auto"/>
                <w:left w:val="none" w:sz="0" w:space="0" w:color="auto"/>
                <w:bottom w:val="none" w:sz="0" w:space="0" w:color="auto"/>
                <w:right w:val="none" w:sz="0" w:space="0" w:color="auto"/>
              </w:divBdr>
            </w:div>
            <w:div w:id="999456309">
              <w:marLeft w:val="0"/>
              <w:marRight w:val="0"/>
              <w:marTop w:val="0"/>
              <w:marBottom w:val="0"/>
              <w:divBdr>
                <w:top w:val="none" w:sz="0" w:space="0" w:color="auto"/>
                <w:left w:val="none" w:sz="0" w:space="0" w:color="auto"/>
                <w:bottom w:val="none" w:sz="0" w:space="0" w:color="auto"/>
                <w:right w:val="none" w:sz="0" w:space="0" w:color="auto"/>
              </w:divBdr>
            </w:div>
          </w:divsChild>
        </w:div>
        <w:div w:id="1480658882">
          <w:marLeft w:val="0"/>
          <w:marRight w:val="0"/>
          <w:marTop w:val="0"/>
          <w:marBottom w:val="0"/>
          <w:divBdr>
            <w:top w:val="none" w:sz="0" w:space="0" w:color="auto"/>
            <w:left w:val="none" w:sz="0" w:space="0" w:color="auto"/>
            <w:bottom w:val="none" w:sz="0" w:space="0" w:color="auto"/>
            <w:right w:val="none" w:sz="0" w:space="0" w:color="auto"/>
          </w:divBdr>
          <w:divsChild>
            <w:div w:id="1863745013">
              <w:marLeft w:val="0"/>
              <w:marRight w:val="0"/>
              <w:marTop w:val="0"/>
              <w:marBottom w:val="0"/>
              <w:divBdr>
                <w:top w:val="none" w:sz="0" w:space="0" w:color="auto"/>
                <w:left w:val="none" w:sz="0" w:space="0" w:color="auto"/>
                <w:bottom w:val="none" w:sz="0" w:space="0" w:color="auto"/>
                <w:right w:val="none" w:sz="0" w:space="0" w:color="auto"/>
              </w:divBdr>
            </w:div>
            <w:div w:id="1922596282">
              <w:marLeft w:val="0"/>
              <w:marRight w:val="0"/>
              <w:marTop w:val="0"/>
              <w:marBottom w:val="0"/>
              <w:divBdr>
                <w:top w:val="none" w:sz="0" w:space="0" w:color="auto"/>
                <w:left w:val="none" w:sz="0" w:space="0" w:color="auto"/>
                <w:bottom w:val="none" w:sz="0" w:space="0" w:color="auto"/>
                <w:right w:val="none" w:sz="0" w:space="0" w:color="auto"/>
              </w:divBdr>
            </w:div>
          </w:divsChild>
        </w:div>
        <w:div w:id="1511799094">
          <w:marLeft w:val="0"/>
          <w:marRight w:val="0"/>
          <w:marTop w:val="0"/>
          <w:marBottom w:val="0"/>
          <w:divBdr>
            <w:top w:val="none" w:sz="0" w:space="0" w:color="auto"/>
            <w:left w:val="none" w:sz="0" w:space="0" w:color="auto"/>
            <w:bottom w:val="none" w:sz="0" w:space="0" w:color="auto"/>
            <w:right w:val="none" w:sz="0" w:space="0" w:color="auto"/>
          </w:divBdr>
          <w:divsChild>
            <w:div w:id="985626358">
              <w:marLeft w:val="0"/>
              <w:marRight w:val="0"/>
              <w:marTop w:val="0"/>
              <w:marBottom w:val="0"/>
              <w:divBdr>
                <w:top w:val="none" w:sz="0" w:space="0" w:color="auto"/>
                <w:left w:val="none" w:sz="0" w:space="0" w:color="auto"/>
                <w:bottom w:val="none" w:sz="0" w:space="0" w:color="auto"/>
                <w:right w:val="none" w:sz="0" w:space="0" w:color="auto"/>
              </w:divBdr>
            </w:div>
          </w:divsChild>
        </w:div>
        <w:div w:id="1512912845">
          <w:marLeft w:val="0"/>
          <w:marRight w:val="0"/>
          <w:marTop w:val="0"/>
          <w:marBottom w:val="0"/>
          <w:divBdr>
            <w:top w:val="none" w:sz="0" w:space="0" w:color="auto"/>
            <w:left w:val="none" w:sz="0" w:space="0" w:color="auto"/>
            <w:bottom w:val="none" w:sz="0" w:space="0" w:color="auto"/>
            <w:right w:val="none" w:sz="0" w:space="0" w:color="auto"/>
          </w:divBdr>
          <w:divsChild>
            <w:div w:id="1853638893">
              <w:marLeft w:val="0"/>
              <w:marRight w:val="0"/>
              <w:marTop w:val="0"/>
              <w:marBottom w:val="0"/>
              <w:divBdr>
                <w:top w:val="none" w:sz="0" w:space="0" w:color="auto"/>
                <w:left w:val="none" w:sz="0" w:space="0" w:color="auto"/>
                <w:bottom w:val="none" w:sz="0" w:space="0" w:color="auto"/>
                <w:right w:val="none" w:sz="0" w:space="0" w:color="auto"/>
              </w:divBdr>
            </w:div>
          </w:divsChild>
        </w:div>
        <w:div w:id="1521551051">
          <w:marLeft w:val="0"/>
          <w:marRight w:val="0"/>
          <w:marTop w:val="0"/>
          <w:marBottom w:val="0"/>
          <w:divBdr>
            <w:top w:val="none" w:sz="0" w:space="0" w:color="auto"/>
            <w:left w:val="none" w:sz="0" w:space="0" w:color="auto"/>
            <w:bottom w:val="none" w:sz="0" w:space="0" w:color="auto"/>
            <w:right w:val="none" w:sz="0" w:space="0" w:color="auto"/>
          </w:divBdr>
          <w:divsChild>
            <w:div w:id="1618098249">
              <w:marLeft w:val="0"/>
              <w:marRight w:val="0"/>
              <w:marTop w:val="0"/>
              <w:marBottom w:val="0"/>
              <w:divBdr>
                <w:top w:val="none" w:sz="0" w:space="0" w:color="auto"/>
                <w:left w:val="none" w:sz="0" w:space="0" w:color="auto"/>
                <w:bottom w:val="none" w:sz="0" w:space="0" w:color="auto"/>
                <w:right w:val="none" w:sz="0" w:space="0" w:color="auto"/>
              </w:divBdr>
            </w:div>
          </w:divsChild>
        </w:div>
        <w:div w:id="1525904683">
          <w:marLeft w:val="0"/>
          <w:marRight w:val="0"/>
          <w:marTop w:val="0"/>
          <w:marBottom w:val="0"/>
          <w:divBdr>
            <w:top w:val="none" w:sz="0" w:space="0" w:color="auto"/>
            <w:left w:val="none" w:sz="0" w:space="0" w:color="auto"/>
            <w:bottom w:val="none" w:sz="0" w:space="0" w:color="auto"/>
            <w:right w:val="none" w:sz="0" w:space="0" w:color="auto"/>
          </w:divBdr>
          <w:divsChild>
            <w:div w:id="1322080304">
              <w:marLeft w:val="0"/>
              <w:marRight w:val="0"/>
              <w:marTop w:val="0"/>
              <w:marBottom w:val="0"/>
              <w:divBdr>
                <w:top w:val="none" w:sz="0" w:space="0" w:color="auto"/>
                <w:left w:val="none" w:sz="0" w:space="0" w:color="auto"/>
                <w:bottom w:val="none" w:sz="0" w:space="0" w:color="auto"/>
                <w:right w:val="none" w:sz="0" w:space="0" w:color="auto"/>
              </w:divBdr>
            </w:div>
          </w:divsChild>
        </w:div>
        <w:div w:id="1548377847">
          <w:marLeft w:val="0"/>
          <w:marRight w:val="0"/>
          <w:marTop w:val="0"/>
          <w:marBottom w:val="0"/>
          <w:divBdr>
            <w:top w:val="none" w:sz="0" w:space="0" w:color="auto"/>
            <w:left w:val="none" w:sz="0" w:space="0" w:color="auto"/>
            <w:bottom w:val="none" w:sz="0" w:space="0" w:color="auto"/>
            <w:right w:val="none" w:sz="0" w:space="0" w:color="auto"/>
          </w:divBdr>
          <w:divsChild>
            <w:div w:id="792090069">
              <w:marLeft w:val="0"/>
              <w:marRight w:val="0"/>
              <w:marTop w:val="0"/>
              <w:marBottom w:val="0"/>
              <w:divBdr>
                <w:top w:val="none" w:sz="0" w:space="0" w:color="auto"/>
                <w:left w:val="none" w:sz="0" w:space="0" w:color="auto"/>
                <w:bottom w:val="none" w:sz="0" w:space="0" w:color="auto"/>
                <w:right w:val="none" w:sz="0" w:space="0" w:color="auto"/>
              </w:divBdr>
            </w:div>
          </w:divsChild>
        </w:div>
        <w:div w:id="1561749225">
          <w:marLeft w:val="0"/>
          <w:marRight w:val="0"/>
          <w:marTop w:val="0"/>
          <w:marBottom w:val="0"/>
          <w:divBdr>
            <w:top w:val="none" w:sz="0" w:space="0" w:color="auto"/>
            <w:left w:val="none" w:sz="0" w:space="0" w:color="auto"/>
            <w:bottom w:val="none" w:sz="0" w:space="0" w:color="auto"/>
            <w:right w:val="none" w:sz="0" w:space="0" w:color="auto"/>
          </w:divBdr>
          <w:divsChild>
            <w:div w:id="634919116">
              <w:marLeft w:val="0"/>
              <w:marRight w:val="0"/>
              <w:marTop w:val="0"/>
              <w:marBottom w:val="0"/>
              <w:divBdr>
                <w:top w:val="none" w:sz="0" w:space="0" w:color="auto"/>
                <w:left w:val="none" w:sz="0" w:space="0" w:color="auto"/>
                <w:bottom w:val="none" w:sz="0" w:space="0" w:color="auto"/>
                <w:right w:val="none" w:sz="0" w:space="0" w:color="auto"/>
              </w:divBdr>
            </w:div>
            <w:div w:id="898705665">
              <w:marLeft w:val="0"/>
              <w:marRight w:val="0"/>
              <w:marTop w:val="0"/>
              <w:marBottom w:val="0"/>
              <w:divBdr>
                <w:top w:val="none" w:sz="0" w:space="0" w:color="auto"/>
                <w:left w:val="none" w:sz="0" w:space="0" w:color="auto"/>
                <w:bottom w:val="none" w:sz="0" w:space="0" w:color="auto"/>
                <w:right w:val="none" w:sz="0" w:space="0" w:color="auto"/>
              </w:divBdr>
            </w:div>
            <w:div w:id="1472601933">
              <w:marLeft w:val="0"/>
              <w:marRight w:val="0"/>
              <w:marTop w:val="0"/>
              <w:marBottom w:val="0"/>
              <w:divBdr>
                <w:top w:val="none" w:sz="0" w:space="0" w:color="auto"/>
                <w:left w:val="none" w:sz="0" w:space="0" w:color="auto"/>
                <w:bottom w:val="none" w:sz="0" w:space="0" w:color="auto"/>
                <w:right w:val="none" w:sz="0" w:space="0" w:color="auto"/>
              </w:divBdr>
            </w:div>
          </w:divsChild>
        </w:div>
        <w:div w:id="1572503481">
          <w:marLeft w:val="0"/>
          <w:marRight w:val="0"/>
          <w:marTop w:val="0"/>
          <w:marBottom w:val="0"/>
          <w:divBdr>
            <w:top w:val="none" w:sz="0" w:space="0" w:color="auto"/>
            <w:left w:val="none" w:sz="0" w:space="0" w:color="auto"/>
            <w:bottom w:val="none" w:sz="0" w:space="0" w:color="auto"/>
            <w:right w:val="none" w:sz="0" w:space="0" w:color="auto"/>
          </w:divBdr>
          <w:divsChild>
            <w:div w:id="1491561332">
              <w:marLeft w:val="0"/>
              <w:marRight w:val="0"/>
              <w:marTop w:val="0"/>
              <w:marBottom w:val="0"/>
              <w:divBdr>
                <w:top w:val="none" w:sz="0" w:space="0" w:color="auto"/>
                <w:left w:val="none" w:sz="0" w:space="0" w:color="auto"/>
                <w:bottom w:val="none" w:sz="0" w:space="0" w:color="auto"/>
                <w:right w:val="none" w:sz="0" w:space="0" w:color="auto"/>
              </w:divBdr>
            </w:div>
          </w:divsChild>
        </w:div>
        <w:div w:id="1590501922">
          <w:marLeft w:val="0"/>
          <w:marRight w:val="0"/>
          <w:marTop w:val="0"/>
          <w:marBottom w:val="0"/>
          <w:divBdr>
            <w:top w:val="none" w:sz="0" w:space="0" w:color="auto"/>
            <w:left w:val="none" w:sz="0" w:space="0" w:color="auto"/>
            <w:bottom w:val="none" w:sz="0" w:space="0" w:color="auto"/>
            <w:right w:val="none" w:sz="0" w:space="0" w:color="auto"/>
          </w:divBdr>
          <w:divsChild>
            <w:div w:id="656960535">
              <w:marLeft w:val="0"/>
              <w:marRight w:val="0"/>
              <w:marTop w:val="0"/>
              <w:marBottom w:val="0"/>
              <w:divBdr>
                <w:top w:val="none" w:sz="0" w:space="0" w:color="auto"/>
                <w:left w:val="none" w:sz="0" w:space="0" w:color="auto"/>
                <w:bottom w:val="none" w:sz="0" w:space="0" w:color="auto"/>
                <w:right w:val="none" w:sz="0" w:space="0" w:color="auto"/>
              </w:divBdr>
            </w:div>
          </w:divsChild>
        </w:div>
        <w:div w:id="1607617867">
          <w:marLeft w:val="0"/>
          <w:marRight w:val="0"/>
          <w:marTop w:val="0"/>
          <w:marBottom w:val="0"/>
          <w:divBdr>
            <w:top w:val="none" w:sz="0" w:space="0" w:color="auto"/>
            <w:left w:val="none" w:sz="0" w:space="0" w:color="auto"/>
            <w:bottom w:val="none" w:sz="0" w:space="0" w:color="auto"/>
            <w:right w:val="none" w:sz="0" w:space="0" w:color="auto"/>
          </w:divBdr>
          <w:divsChild>
            <w:div w:id="333652303">
              <w:marLeft w:val="0"/>
              <w:marRight w:val="0"/>
              <w:marTop w:val="0"/>
              <w:marBottom w:val="0"/>
              <w:divBdr>
                <w:top w:val="none" w:sz="0" w:space="0" w:color="auto"/>
                <w:left w:val="none" w:sz="0" w:space="0" w:color="auto"/>
                <w:bottom w:val="none" w:sz="0" w:space="0" w:color="auto"/>
                <w:right w:val="none" w:sz="0" w:space="0" w:color="auto"/>
              </w:divBdr>
            </w:div>
            <w:div w:id="1469737565">
              <w:marLeft w:val="0"/>
              <w:marRight w:val="0"/>
              <w:marTop w:val="0"/>
              <w:marBottom w:val="0"/>
              <w:divBdr>
                <w:top w:val="none" w:sz="0" w:space="0" w:color="auto"/>
                <w:left w:val="none" w:sz="0" w:space="0" w:color="auto"/>
                <w:bottom w:val="none" w:sz="0" w:space="0" w:color="auto"/>
                <w:right w:val="none" w:sz="0" w:space="0" w:color="auto"/>
              </w:divBdr>
            </w:div>
          </w:divsChild>
        </w:div>
        <w:div w:id="1617248721">
          <w:marLeft w:val="0"/>
          <w:marRight w:val="0"/>
          <w:marTop w:val="0"/>
          <w:marBottom w:val="0"/>
          <w:divBdr>
            <w:top w:val="none" w:sz="0" w:space="0" w:color="auto"/>
            <w:left w:val="none" w:sz="0" w:space="0" w:color="auto"/>
            <w:bottom w:val="none" w:sz="0" w:space="0" w:color="auto"/>
            <w:right w:val="none" w:sz="0" w:space="0" w:color="auto"/>
          </w:divBdr>
          <w:divsChild>
            <w:div w:id="1977295096">
              <w:marLeft w:val="0"/>
              <w:marRight w:val="0"/>
              <w:marTop w:val="0"/>
              <w:marBottom w:val="0"/>
              <w:divBdr>
                <w:top w:val="none" w:sz="0" w:space="0" w:color="auto"/>
                <w:left w:val="none" w:sz="0" w:space="0" w:color="auto"/>
                <w:bottom w:val="none" w:sz="0" w:space="0" w:color="auto"/>
                <w:right w:val="none" w:sz="0" w:space="0" w:color="auto"/>
              </w:divBdr>
            </w:div>
          </w:divsChild>
        </w:div>
        <w:div w:id="1627616337">
          <w:marLeft w:val="0"/>
          <w:marRight w:val="0"/>
          <w:marTop w:val="0"/>
          <w:marBottom w:val="0"/>
          <w:divBdr>
            <w:top w:val="none" w:sz="0" w:space="0" w:color="auto"/>
            <w:left w:val="none" w:sz="0" w:space="0" w:color="auto"/>
            <w:bottom w:val="none" w:sz="0" w:space="0" w:color="auto"/>
            <w:right w:val="none" w:sz="0" w:space="0" w:color="auto"/>
          </w:divBdr>
          <w:divsChild>
            <w:div w:id="232394292">
              <w:marLeft w:val="0"/>
              <w:marRight w:val="0"/>
              <w:marTop w:val="0"/>
              <w:marBottom w:val="0"/>
              <w:divBdr>
                <w:top w:val="none" w:sz="0" w:space="0" w:color="auto"/>
                <w:left w:val="none" w:sz="0" w:space="0" w:color="auto"/>
                <w:bottom w:val="none" w:sz="0" w:space="0" w:color="auto"/>
                <w:right w:val="none" w:sz="0" w:space="0" w:color="auto"/>
              </w:divBdr>
            </w:div>
            <w:div w:id="1818571358">
              <w:marLeft w:val="0"/>
              <w:marRight w:val="0"/>
              <w:marTop w:val="0"/>
              <w:marBottom w:val="0"/>
              <w:divBdr>
                <w:top w:val="none" w:sz="0" w:space="0" w:color="auto"/>
                <w:left w:val="none" w:sz="0" w:space="0" w:color="auto"/>
                <w:bottom w:val="none" w:sz="0" w:space="0" w:color="auto"/>
                <w:right w:val="none" w:sz="0" w:space="0" w:color="auto"/>
              </w:divBdr>
            </w:div>
          </w:divsChild>
        </w:div>
        <w:div w:id="1635058197">
          <w:marLeft w:val="0"/>
          <w:marRight w:val="0"/>
          <w:marTop w:val="0"/>
          <w:marBottom w:val="0"/>
          <w:divBdr>
            <w:top w:val="none" w:sz="0" w:space="0" w:color="auto"/>
            <w:left w:val="none" w:sz="0" w:space="0" w:color="auto"/>
            <w:bottom w:val="none" w:sz="0" w:space="0" w:color="auto"/>
            <w:right w:val="none" w:sz="0" w:space="0" w:color="auto"/>
          </w:divBdr>
          <w:divsChild>
            <w:div w:id="1702708295">
              <w:marLeft w:val="0"/>
              <w:marRight w:val="0"/>
              <w:marTop w:val="0"/>
              <w:marBottom w:val="0"/>
              <w:divBdr>
                <w:top w:val="none" w:sz="0" w:space="0" w:color="auto"/>
                <w:left w:val="none" w:sz="0" w:space="0" w:color="auto"/>
                <w:bottom w:val="none" w:sz="0" w:space="0" w:color="auto"/>
                <w:right w:val="none" w:sz="0" w:space="0" w:color="auto"/>
              </w:divBdr>
            </w:div>
          </w:divsChild>
        </w:div>
        <w:div w:id="1666737133">
          <w:marLeft w:val="0"/>
          <w:marRight w:val="0"/>
          <w:marTop w:val="0"/>
          <w:marBottom w:val="0"/>
          <w:divBdr>
            <w:top w:val="none" w:sz="0" w:space="0" w:color="auto"/>
            <w:left w:val="none" w:sz="0" w:space="0" w:color="auto"/>
            <w:bottom w:val="none" w:sz="0" w:space="0" w:color="auto"/>
            <w:right w:val="none" w:sz="0" w:space="0" w:color="auto"/>
          </w:divBdr>
          <w:divsChild>
            <w:div w:id="903640645">
              <w:marLeft w:val="0"/>
              <w:marRight w:val="0"/>
              <w:marTop w:val="0"/>
              <w:marBottom w:val="0"/>
              <w:divBdr>
                <w:top w:val="none" w:sz="0" w:space="0" w:color="auto"/>
                <w:left w:val="none" w:sz="0" w:space="0" w:color="auto"/>
                <w:bottom w:val="none" w:sz="0" w:space="0" w:color="auto"/>
                <w:right w:val="none" w:sz="0" w:space="0" w:color="auto"/>
              </w:divBdr>
            </w:div>
          </w:divsChild>
        </w:div>
        <w:div w:id="1679887343">
          <w:marLeft w:val="0"/>
          <w:marRight w:val="0"/>
          <w:marTop w:val="0"/>
          <w:marBottom w:val="0"/>
          <w:divBdr>
            <w:top w:val="none" w:sz="0" w:space="0" w:color="auto"/>
            <w:left w:val="none" w:sz="0" w:space="0" w:color="auto"/>
            <w:bottom w:val="none" w:sz="0" w:space="0" w:color="auto"/>
            <w:right w:val="none" w:sz="0" w:space="0" w:color="auto"/>
          </w:divBdr>
          <w:divsChild>
            <w:div w:id="509029021">
              <w:marLeft w:val="0"/>
              <w:marRight w:val="0"/>
              <w:marTop w:val="0"/>
              <w:marBottom w:val="0"/>
              <w:divBdr>
                <w:top w:val="none" w:sz="0" w:space="0" w:color="auto"/>
                <w:left w:val="none" w:sz="0" w:space="0" w:color="auto"/>
                <w:bottom w:val="none" w:sz="0" w:space="0" w:color="auto"/>
                <w:right w:val="none" w:sz="0" w:space="0" w:color="auto"/>
              </w:divBdr>
            </w:div>
          </w:divsChild>
        </w:div>
        <w:div w:id="1680424449">
          <w:marLeft w:val="0"/>
          <w:marRight w:val="0"/>
          <w:marTop w:val="0"/>
          <w:marBottom w:val="0"/>
          <w:divBdr>
            <w:top w:val="none" w:sz="0" w:space="0" w:color="auto"/>
            <w:left w:val="none" w:sz="0" w:space="0" w:color="auto"/>
            <w:bottom w:val="none" w:sz="0" w:space="0" w:color="auto"/>
            <w:right w:val="none" w:sz="0" w:space="0" w:color="auto"/>
          </w:divBdr>
          <w:divsChild>
            <w:div w:id="1822889001">
              <w:marLeft w:val="0"/>
              <w:marRight w:val="0"/>
              <w:marTop w:val="0"/>
              <w:marBottom w:val="0"/>
              <w:divBdr>
                <w:top w:val="none" w:sz="0" w:space="0" w:color="auto"/>
                <w:left w:val="none" w:sz="0" w:space="0" w:color="auto"/>
                <w:bottom w:val="none" w:sz="0" w:space="0" w:color="auto"/>
                <w:right w:val="none" w:sz="0" w:space="0" w:color="auto"/>
              </w:divBdr>
            </w:div>
          </w:divsChild>
        </w:div>
        <w:div w:id="1681735963">
          <w:marLeft w:val="0"/>
          <w:marRight w:val="0"/>
          <w:marTop w:val="0"/>
          <w:marBottom w:val="0"/>
          <w:divBdr>
            <w:top w:val="none" w:sz="0" w:space="0" w:color="auto"/>
            <w:left w:val="none" w:sz="0" w:space="0" w:color="auto"/>
            <w:bottom w:val="none" w:sz="0" w:space="0" w:color="auto"/>
            <w:right w:val="none" w:sz="0" w:space="0" w:color="auto"/>
          </w:divBdr>
          <w:divsChild>
            <w:div w:id="98840258">
              <w:marLeft w:val="0"/>
              <w:marRight w:val="0"/>
              <w:marTop w:val="0"/>
              <w:marBottom w:val="0"/>
              <w:divBdr>
                <w:top w:val="none" w:sz="0" w:space="0" w:color="auto"/>
                <w:left w:val="none" w:sz="0" w:space="0" w:color="auto"/>
                <w:bottom w:val="none" w:sz="0" w:space="0" w:color="auto"/>
                <w:right w:val="none" w:sz="0" w:space="0" w:color="auto"/>
              </w:divBdr>
            </w:div>
          </w:divsChild>
        </w:div>
        <w:div w:id="1686975604">
          <w:marLeft w:val="0"/>
          <w:marRight w:val="0"/>
          <w:marTop w:val="0"/>
          <w:marBottom w:val="0"/>
          <w:divBdr>
            <w:top w:val="none" w:sz="0" w:space="0" w:color="auto"/>
            <w:left w:val="none" w:sz="0" w:space="0" w:color="auto"/>
            <w:bottom w:val="none" w:sz="0" w:space="0" w:color="auto"/>
            <w:right w:val="none" w:sz="0" w:space="0" w:color="auto"/>
          </w:divBdr>
          <w:divsChild>
            <w:div w:id="631323711">
              <w:marLeft w:val="0"/>
              <w:marRight w:val="0"/>
              <w:marTop w:val="0"/>
              <w:marBottom w:val="0"/>
              <w:divBdr>
                <w:top w:val="none" w:sz="0" w:space="0" w:color="auto"/>
                <w:left w:val="none" w:sz="0" w:space="0" w:color="auto"/>
                <w:bottom w:val="none" w:sz="0" w:space="0" w:color="auto"/>
                <w:right w:val="none" w:sz="0" w:space="0" w:color="auto"/>
              </w:divBdr>
            </w:div>
          </w:divsChild>
        </w:div>
        <w:div w:id="1735278161">
          <w:marLeft w:val="0"/>
          <w:marRight w:val="0"/>
          <w:marTop w:val="0"/>
          <w:marBottom w:val="0"/>
          <w:divBdr>
            <w:top w:val="none" w:sz="0" w:space="0" w:color="auto"/>
            <w:left w:val="none" w:sz="0" w:space="0" w:color="auto"/>
            <w:bottom w:val="none" w:sz="0" w:space="0" w:color="auto"/>
            <w:right w:val="none" w:sz="0" w:space="0" w:color="auto"/>
          </w:divBdr>
          <w:divsChild>
            <w:div w:id="519664711">
              <w:marLeft w:val="0"/>
              <w:marRight w:val="0"/>
              <w:marTop w:val="0"/>
              <w:marBottom w:val="0"/>
              <w:divBdr>
                <w:top w:val="none" w:sz="0" w:space="0" w:color="auto"/>
                <w:left w:val="none" w:sz="0" w:space="0" w:color="auto"/>
                <w:bottom w:val="none" w:sz="0" w:space="0" w:color="auto"/>
                <w:right w:val="none" w:sz="0" w:space="0" w:color="auto"/>
              </w:divBdr>
            </w:div>
          </w:divsChild>
        </w:div>
        <w:div w:id="1736394401">
          <w:marLeft w:val="0"/>
          <w:marRight w:val="0"/>
          <w:marTop w:val="0"/>
          <w:marBottom w:val="0"/>
          <w:divBdr>
            <w:top w:val="none" w:sz="0" w:space="0" w:color="auto"/>
            <w:left w:val="none" w:sz="0" w:space="0" w:color="auto"/>
            <w:bottom w:val="none" w:sz="0" w:space="0" w:color="auto"/>
            <w:right w:val="none" w:sz="0" w:space="0" w:color="auto"/>
          </w:divBdr>
          <w:divsChild>
            <w:div w:id="121315706">
              <w:marLeft w:val="0"/>
              <w:marRight w:val="0"/>
              <w:marTop w:val="0"/>
              <w:marBottom w:val="0"/>
              <w:divBdr>
                <w:top w:val="none" w:sz="0" w:space="0" w:color="auto"/>
                <w:left w:val="none" w:sz="0" w:space="0" w:color="auto"/>
                <w:bottom w:val="none" w:sz="0" w:space="0" w:color="auto"/>
                <w:right w:val="none" w:sz="0" w:space="0" w:color="auto"/>
              </w:divBdr>
            </w:div>
          </w:divsChild>
        </w:div>
        <w:div w:id="1736510311">
          <w:marLeft w:val="0"/>
          <w:marRight w:val="0"/>
          <w:marTop w:val="0"/>
          <w:marBottom w:val="0"/>
          <w:divBdr>
            <w:top w:val="none" w:sz="0" w:space="0" w:color="auto"/>
            <w:left w:val="none" w:sz="0" w:space="0" w:color="auto"/>
            <w:bottom w:val="none" w:sz="0" w:space="0" w:color="auto"/>
            <w:right w:val="none" w:sz="0" w:space="0" w:color="auto"/>
          </w:divBdr>
          <w:divsChild>
            <w:div w:id="1314063156">
              <w:marLeft w:val="0"/>
              <w:marRight w:val="0"/>
              <w:marTop w:val="0"/>
              <w:marBottom w:val="0"/>
              <w:divBdr>
                <w:top w:val="none" w:sz="0" w:space="0" w:color="auto"/>
                <w:left w:val="none" w:sz="0" w:space="0" w:color="auto"/>
                <w:bottom w:val="none" w:sz="0" w:space="0" w:color="auto"/>
                <w:right w:val="none" w:sz="0" w:space="0" w:color="auto"/>
              </w:divBdr>
            </w:div>
          </w:divsChild>
        </w:div>
        <w:div w:id="1741756459">
          <w:marLeft w:val="0"/>
          <w:marRight w:val="0"/>
          <w:marTop w:val="0"/>
          <w:marBottom w:val="0"/>
          <w:divBdr>
            <w:top w:val="none" w:sz="0" w:space="0" w:color="auto"/>
            <w:left w:val="none" w:sz="0" w:space="0" w:color="auto"/>
            <w:bottom w:val="none" w:sz="0" w:space="0" w:color="auto"/>
            <w:right w:val="none" w:sz="0" w:space="0" w:color="auto"/>
          </w:divBdr>
          <w:divsChild>
            <w:div w:id="165176590">
              <w:marLeft w:val="0"/>
              <w:marRight w:val="0"/>
              <w:marTop w:val="0"/>
              <w:marBottom w:val="0"/>
              <w:divBdr>
                <w:top w:val="none" w:sz="0" w:space="0" w:color="auto"/>
                <w:left w:val="none" w:sz="0" w:space="0" w:color="auto"/>
                <w:bottom w:val="none" w:sz="0" w:space="0" w:color="auto"/>
                <w:right w:val="none" w:sz="0" w:space="0" w:color="auto"/>
              </w:divBdr>
            </w:div>
          </w:divsChild>
        </w:div>
        <w:div w:id="1744908924">
          <w:marLeft w:val="0"/>
          <w:marRight w:val="0"/>
          <w:marTop w:val="0"/>
          <w:marBottom w:val="0"/>
          <w:divBdr>
            <w:top w:val="none" w:sz="0" w:space="0" w:color="auto"/>
            <w:left w:val="none" w:sz="0" w:space="0" w:color="auto"/>
            <w:bottom w:val="none" w:sz="0" w:space="0" w:color="auto"/>
            <w:right w:val="none" w:sz="0" w:space="0" w:color="auto"/>
          </w:divBdr>
          <w:divsChild>
            <w:div w:id="540678048">
              <w:marLeft w:val="0"/>
              <w:marRight w:val="0"/>
              <w:marTop w:val="0"/>
              <w:marBottom w:val="0"/>
              <w:divBdr>
                <w:top w:val="none" w:sz="0" w:space="0" w:color="auto"/>
                <w:left w:val="none" w:sz="0" w:space="0" w:color="auto"/>
                <w:bottom w:val="none" w:sz="0" w:space="0" w:color="auto"/>
                <w:right w:val="none" w:sz="0" w:space="0" w:color="auto"/>
              </w:divBdr>
            </w:div>
          </w:divsChild>
        </w:div>
        <w:div w:id="1757243957">
          <w:marLeft w:val="0"/>
          <w:marRight w:val="0"/>
          <w:marTop w:val="0"/>
          <w:marBottom w:val="0"/>
          <w:divBdr>
            <w:top w:val="none" w:sz="0" w:space="0" w:color="auto"/>
            <w:left w:val="none" w:sz="0" w:space="0" w:color="auto"/>
            <w:bottom w:val="none" w:sz="0" w:space="0" w:color="auto"/>
            <w:right w:val="none" w:sz="0" w:space="0" w:color="auto"/>
          </w:divBdr>
          <w:divsChild>
            <w:div w:id="252665432">
              <w:marLeft w:val="0"/>
              <w:marRight w:val="0"/>
              <w:marTop w:val="0"/>
              <w:marBottom w:val="0"/>
              <w:divBdr>
                <w:top w:val="none" w:sz="0" w:space="0" w:color="auto"/>
                <w:left w:val="none" w:sz="0" w:space="0" w:color="auto"/>
                <w:bottom w:val="none" w:sz="0" w:space="0" w:color="auto"/>
                <w:right w:val="none" w:sz="0" w:space="0" w:color="auto"/>
              </w:divBdr>
            </w:div>
          </w:divsChild>
        </w:div>
        <w:div w:id="1790081943">
          <w:marLeft w:val="0"/>
          <w:marRight w:val="0"/>
          <w:marTop w:val="0"/>
          <w:marBottom w:val="0"/>
          <w:divBdr>
            <w:top w:val="none" w:sz="0" w:space="0" w:color="auto"/>
            <w:left w:val="none" w:sz="0" w:space="0" w:color="auto"/>
            <w:bottom w:val="none" w:sz="0" w:space="0" w:color="auto"/>
            <w:right w:val="none" w:sz="0" w:space="0" w:color="auto"/>
          </w:divBdr>
          <w:divsChild>
            <w:div w:id="525214702">
              <w:marLeft w:val="0"/>
              <w:marRight w:val="0"/>
              <w:marTop w:val="0"/>
              <w:marBottom w:val="0"/>
              <w:divBdr>
                <w:top w:val="none" w:sz="0" w:space="0" w:color="auto"/>
                <w:left w:val="none" w:sz="0" w:space="0" w:color="auto"/>
                <w:bottom w:val="none" w:sz="0" w:space="0" w:color="auto"/>
                <w:right w:val="none" w:sz="0" w:space="0" w:color="auto"/>
              </w:divBdr>
            </w:div>
          </w:divsChild>
        </w:div>
        <w:div w:id="1812405521">
          <w:marLeft w:val="0"/>
          <w:marRight w:val="0"/>
          <w:marTop w:val="0"/>
          <w:marBottom w:val="0"/>
          <w:divBdr>
            <w:top w:val="none" w:sz="0" w:space="0" w:color="auto"/>
            <w:left w:val="none" w:sz="0" w:space="0" w:color="auto"/>
            <w:bottom w:val="none" w:sz="0" w:space="0" w:color="auto"/>
            <w:right w:val="none" w:sz="0" w:space="0" w:color="auto"/>
          </w:divBdr>
          <w:divsChild>
            <w:div w:id="1981642560">
              <w:marLeft w:val="0"/>
              <w:marRight w:val="0"/>
              <w:marTop w:val="0"/>
              <w:marBottom w:val="0"/>
              <w:divBdr>
                <w:top w:val="none" w:sz="0" w:space="0" w:color="auto"/>
                <w:left w:val="none" w:sz="0" w:space="0" w:color="auto"/>
                <w:bottom w:val="none" w:sz="0" w:space="0" w:color="auto"/>
                <w:right w:val="none" w:sz="0" w:space="0" w:color="auto"/>
              </w:divBdr>
            </w:div>
          </w:divsChild>
        </w:div>
        <w:div w:id="1841966543">
          <w:marLeft w:val="0"/>
          <w:marRight w:val="0"/>
          <w:marTop w:val="0"/>
          <w:marBottom w:val="0"/>
          <w:divBdr>
            <w:top w:val="none" w:sz="0" w:space="0" w:color="auto"/>
            <w:left w:val="none" w:sz="0" w:space="0" w:color="auto"/>
            <w:bottom w:val="none" w:sz="0" w:space="0" w:color="auto"/>
            <w:right w:val="none" w:sz="0" w:space="0" w:color="auto"/>
          </w:divBdr>
          <w:divsChild>
            <w:div w:id="70274343">
              <w:marLeft w:val="0"/>
              <w:marRight w:val="0"/>
              <w:marTop w:val="0"/>
              <w:marBottom w:val="0"/>
              <w:divBdr>
                <w:top w:val="none" w:sz="0" w:space="0" w:color="auto"/>
                <w:left w:val="none" w:sz="0" w:space="0" w:color="auto"/>
                <w:bottom w:val="none" w:sz="0" w:space="0" w:color="auto"/>
                <w:right w:val="none" w:sz="0" w:space="0" w:color="auto"/>
              </w:divBdr>
            </w:div>
          </w:divsChild>
        </w:div>
        <w:div w:id="1866824173">
          <w:marLeft w:val="0"/>
          <w:marRight w:val="0"/>
          <w:marTop w:val="0"/>
          <w:marBottom w:val="0"/>
          <w:divBdr>
            <w:top w:val="none" w:sz="0" w:space="0" w:color="auto"/>
            <w:left w:val="none" w:sz="0" w:space="0" w:color="auto"/>
            <w:bottom w:val="none" w:sz="0" w:space="0" w:color="auto"/>
            <w:right w:val="none" w:sz="0" w:space="0" w:color="auto"/>
          </w:divBdr>
          <w:divsChild>
            <w:div w:id="1799032442">
              <w:marLeft w:val="0"/>
              <w:marRight w:val="0"/>
              <w:marTop w:val="0"/>
              <w:marBottom w:val="0"/>
              <w:divBdr>
                <w:top w:val="none" w:sz="0" w:space="0" w:color="auto"/>
                <w:left w:val="none" w:sz="0" w:space="0" w:color="auto"/>
                <w:bottom w:val="none" w:sz="0" w:space="0" w:color="auto"/>
                <w:right w:val="none" w:sz="0" w:space="0" w:color="auto"/>
              </w:divBdr>
            </w:div>
          </w:divsChild>
        </w:div>
        <w:div w:id="1870531489">
          <w:marLeft w:val="0"/>
          <w:marRight w:val="0"/>
          <w:marTop w:val="0"/>
          <w:marBottom w:val="0"/>
          <w:divBdr>
            <w:top w:val="none" w:sz="0" w:space="0" w:color="auto"/>
            <w:left w:val="none" w:sz="0" w:space="0" w:color="auto"/>
            <w:bottom w:val="none" w:sz="0" w:space="0" w:color="auto"/>
            <w:right w:val="none" w:sz="0" w:space="0" w:color="auto"/>
          </w:divBdr>
          <w:divsChild>
            <w:div w:id="1084645285">
              <w:marLeft w:val="0"/>
              <w:marRight w:val="0"/>
              <w:marTop w:val="0"/>
              <w:marBottom w:val="0"/>
              <w:divBdr>
                <w:top w:val="none" w:sz="0" w:space="0" w:color="auto"/>
                <w:left w:val="none" w:sz="0" w:space="0" w:color="auto"/>
                <w:bottom w:val="none" w:sz="0" w:space="0" w:color="auto"/>
                <w:right w:val="none" w:sz="0" w:space="0" w:color="auto"/>
              </w:divBdr>
            </w:div>
          </w:divsChild>
        </w:div>
        <w:div w:id="1878662007">
          <w:marLeft w:val="0"/>
          <w:marRight w:val="0"/>
          <w:marTop w:val="0"/>
          <w:marBottom w:val="0"/>
          <w:divBdr>
            <w:top w:val="none" w:sz="0" w:space="0" w:color="auto"/>
            <w:left w:val="none" w:sz="0" w:space="0" w:color="auto"/>
            <w:bottom w:val="none" w:sz="0" w:space="0" w:color="auto"/>
            <w:right w:val="none" w:sz="0" w:space="0" w:color="auto"/>
          </w:divBdr>
          <w:divsChild>
            <w:div w:id="1846628250">
              <w:marLeft w:val="0"/>
              <w:marRight w:val="0"/>
              <w:marTop w:val="0"/>
              <w:marBottom w:val="0"/>
              <w:divBdr>
                <w:top w:val="none" w:sz="0" w:space="0" w:color="auto"/>
                <w:left w:val="none" w:sz="0" w:space="0" w:color="auto"/>
                <w:bottom w:val="none" w:sz="0" w:space="0" w:color="auto"/>
                <w:right w:val="none" w:sz="0" w:space="0" w:color="auto"/>
              </w:divBdr>
            </w:div>
          </w:divsChild>
        </w:div>
        <w:div w:id="1883126353">
          <w:marLeft w:val="0"/>
          <w:marRight w:val="0"/>
          <w:marTop w:val="0"/>
          <w:marBottom w:val="0"/>
          <w:divBdr>
            <w:top w:val="none" w:sz="0" w:space="0" w:color="auto"/>
            <w:left w:val="none" w:sz="0" w:space="0" w:color="auto"/>
            <w:bottom w:val="none" w:sz="0" w:space="0" w:color="auto"/>
            <w:right w:val="none" w:sz="0" w:space="0" w:color="auto"/>
          </w:divBdr>
          <w:divsChild>
            <w:div w:id="501624194">
              <w:marLeft w:val="0"/>
              <w:marRight w:val="0"/>
              <w:marTop w:val="0"/>
              <w:marBottom w:val="0"/>
              <w:divBdr>
                <w:top w:val="none" w:sz="0" w:space="0" w:color="auto"/>
                <w:left w:val="none" w:sz="0" w:space="0" w:color="auto"/>
                <w:bottom w:val="none" w:sz="0" w:space="0" w:color="auto"/>
                <w:right w:val="none" w:sz="0" w:space="0" w:color="auto"/>
              </w:divBdr>
            </w:div>
          </w:divsChild>
        </w:div>
        <w:div w:id="1889872779">
          <w:marLeft w:val="0"/>
          <w:marRight w:val="0"/>
          <w:marTop w:val="0"/>
          <w:marBottom w:val="0"/>
          <w:divBdr>
            <w:top w:val="none" w:sz="0" w:space="0" w:color="auto"/>
            <w:left w:val="none" w:sz="0" w:space="0" w:color="auto"/>
            <w:bottom w:val="none" w:sz="0" w:space="0" w:color="auto"/>
            <w:right w:val="none" w:sz="0" w:space="0" w:color="auto"/>
          </w:divBdr>
          <w:divsChild>
            <w:div w:id="147866775">
              <w:marLeft w:val="0"/>
              <w:marRight w:val="0"/>
              <w:marTop w:val="0"/>
              <w:marBottom w:val="0"/>
              <w:divBdr>
                <w:top w:val="none" w:sz="0" w:space="0" w:color="auto"/>
                <w:left w:val="none" w:sz="0" w:space="0" w:color="auto"/>
                <w:bottom w:val="none" w:sz="0" w:space="0" w:color="auto"/>
                <w:right w:val="none" w:sz="0" w:space="0" w:color="auto"/>
              </w:divBdr>
            </w:div>
            <w:div w:id="424110487">
              <w:marLeft w:val="0"/>
              <w:marRight w:val="0"/>
              <w:marTop w:val="0"/>
              <w:marBottom w:val="0"/>
              <w:divBdr>
                <w:top w:val="none" w:sz="0" w:space="0" w:color="auto"/>
                <w:left w:val="none" w:sz="0" w:space="0" w:color="auto"/>
                <w:bottom w:val="none" w:sz="0" w:space="0" w:color="auto"/>
                <w:right w:val="none" w:sz="0" w:space="0" w:color="auto"/>
              </w:divBdr>
            </w:div>
            <w:div w:id="2013943644">
              <w:marLeft w:val="0"/>
              <w:marRight w:val="0"/>
              <w:marTop w:val="0"/>
              <w:marBottom w:val="0"/>
              <w:divBdr>
                <w:top w:val="none" w:sz="0" w:space="0" w:color="auto"/>
                <w:left w:val="none" w:sz="0" w:space="0" w:color="auto"/>
                <w:bottom w:val="none" w:sz="0" w:space="0" w:color="auto"/>
                <w:right w:val="none" w:sz="0" w:space="0" w:color="auto"/>
              </w:divBdr>
            </w:div>
          </w:divsChild>
        </w:div>
        <w:div w:id="1895389346">
          <w:marLeft w:val="0"/>
          <w:marRight w:val="0"/>
          <w:marTop w:val="0"/>
          <w:marBottom w:val="0"/>
          <w:divBdr>
            <w:top w:val="none" w:sz="0" w:space="0" w:color="auto"/>
            <w:left w:val="none" w:sz="0" w:space="0" w:color="auto"/>
            <w:bottom w:val="none" w:sz="0" w:space="0" w:color="auto"/>
            <w:right w:val="none" w:sz="0" w:space="0" w:color="auto"/>
          </w:divBdr>
          <w:divsChild>
            <w:div w:id="562258420">
              <w:marLeft w:val="0"/>
              <w:marRight w:val="0"/>
              <w:marTop w:val="0"/>
              <w:marBottom w:val="0"/>
              <w:divBdr>
                <w:top w:val="none" w:sz="0" w:space="0" w:color="auto"/>
                <w:left w:val="none" w:sz="0" w:space="0" w:color="auto"/>
                <w:bottom w:val="none" w:sz="0" w:space="0" w:color="auto"/>
                <w:right w:val="none" w:sz="0" w:space="0" w:color="auto"/>
              </w:divBdr>
            </w:div>
          </w:divsChild>
        </w:div>
        <w:div w:id="1912694614">
          <w:marLeft w:val="0"/>
          <w:marRight w:val="0"/>
          <w:marTop w:val="0"/>
          <w:marBottom w:val="0"/>
          <w:divBdr>
            <w:top w:val="none" w:sz="0" w:space="0" w:color="auto"/>
            <w:left w:val="none" w:sz="0" w:space="0" w:color="auto"/>
            <w:bottom w:val="none" w:sz="0" w:space="0" w:color="auto"/>
            <w:right w:val="none" w:sz="0" w:space="0" w:color="auto"/>
          </w:divBdr>
          <w:divsChild>
            <w:div w:id="902562936">
              <w:marLeft w:val="0"/>
              <w:marRight w:val="0"/>
              <w:marTop w:val="0"/>
              <w:marBottom w:val="0"/>
              <w:divBdr>
                <w:top w:val="none" w:sz="0" w:space="0" w:color="auto"/>
                <w:left w:val="none" w:sz="0" w:space="0" w:color="auto"/>
                <w:bottom w:val="none" w:sz="0" w:space="0" w:color="auto"/>
                <w:right w:val="none" w:sz="0" w:space="0" w:color="auto"/>
              </w:divBdr>
            </w:div>
          </w:divsChild>
        </w:div>
        <w:div w:id="1920018469">
          <w:marLeft w:val="0"/>
          <w:marRight w:val="0"/>
          <w:marTop w:val="0"/>
          <w:marBottom w:val="0"/>
          <w:divBdr>
            <w:top w:val="none" w:sz="0" w:space="0" w:color="auto"/>
            <w:left w:val="none" w:sz="0" w:space="0" w:color="auto"/>
            <w:bottom w:val="none" w:sz="0" w:space="0" w:color="auto"/>
            <w:right w:val="none" w:sz="0" w:space="0" w:color="auto"/>
          </w:divBdr>
          <w:divsChild>
            <w:div w:id="1168448634">
              <w:marLeft w:val="0"/>
              <w:marRight w:val="0"/>
              <w:marTop w:val="0"/>
              <w:marBottom w:val="0"/>
              <w:divBdr>
                <w:top w:val="none" w:sz="0" w:space="0" w:color="auto"/>
                <w:left w:val="none" w:sz="0" w:space="0" w:color="auto"/>
                <w:bottom w:val="none" w:sz="0" w:space="0" w:color="auto"/>
                <w:right w:val="none" w:sz="0" w:space="0" w:color="auto"/>
              </w:divBdr>
            </w:div>
          </w:divsChild>
        </w:div>
        <w:div w:id="1923642253">
          <w:marLeft w:val="0"/>
          <w:marRight w:val="0"/>
          <w:marTop w:val="0"/>
          <w:marBottom w:val="0"/>
          <w:divBdr>
            <w:top w:val="none" w:sz="0" w:space="0" w:color="auto"/>
            <w:left w:val="none" w:sz="0" w:space="0" w:color="auto"/>
            <w:bottom w:val="none" w:sz="0" w:space="0" w:color="auto"/>
            <w:right w:val="none" w:sz="0" w:space="0" w:color="auto"/>
          </w:divBdr>
          <w:divsChild>
            <w:div w:id="1861045693">
              <w:marLeft w:val="0"/>
              <w:marRight w:val="0"/>
              <w:marTop w:val="0"/>
              <w:marBottom w:val="0"/>
              <w:divBdr>
                <w:top w:val="none" w:sz="0" w:space="0" w:color="auto"/>
                <w:left w:val="none" w:sz="0" w:space="0" w:color="auto"/>
                <w:bottom w:val="none" w:sz="0" w:space="0" w:color="auto"/>
                <w:right w:val="none" w:sz="0" w:space="0" w:color="auto"/>
              </w:divBdr>
            </w:div>
          </w:divsChild>
        </w:div>
        <w:div w:id="1924365834">
          <w:marLeft w:val="0"/>
          <w:marRight w:val="0"/>
          <w:marTop w:val="0"/>
          <w:marBottom w:val="0"/>
          <w:divBdr>
            <w:top w:val="none" w:sz="0" w:space="0" w:color="auto"/>
            <w:left w:val="none" w:sz="0" w:space="0" w:color="auto"/>
            <w:bottom w:val="none" w:sz="0" w:space="0" w:color="auto"/>
            <w:right w:val="none" w:sz="0" w:space="0" w:color="auto"/>
          </w:divBdr>
          <w:divsChild>
            <w:div w:id="441535613">
              <w:marLeft w:val="0"/>
              <w:marRight w:val="0"/>
              <w:marTop w:val="0"/>
              <w:marBottom w:val="0"/>
              <w:divBdr>
                <w:top w:val="none" w:sz="0" w:space="0" w:color="auto"/>
                <w:left w:val="none" w:sz="0" w:space="0" w:color="auto"/>
                <w:bottom w:val="none" w:sz="0" w:space="0" w:color="auto"/>
                <w:right w:val="none" w:sz="0" w:space="0" w:color="auto"/>
              </w:divBdr>
            </w:div>
          </w:divsChild>
        </w:div>
        <w:div w:id="1930771754">
          <w:marLeft w:val="0"/>
          <w:marRight w:val="0"/>
          <w:marTop w:val="0"/>
          <w:marBottom w:val="0"/>
          <w:divBdr>
            <w:top w:val="none" w:sz="0" w:space="0" w:color="auto"/>
            <w:left w:val="none" w:sz="0" w:space="0" w:color="auto"/>
            <w:bottom w:val="none" w:sz="0" w:space="0" w:color="auto"/>
            <w:right w:val="none" w:sz="0" w:space="0" w:color="auto"/>
          </w:divBdr>
          <w:divsChild>
            <w:div w:id="1134518131">
              <w:marLeft w:val="0"/>
              <w:marRight w:val="0"/>
              <w:marTop w:val="0"/>
              <w:marBottom w:val="0"/>
              <w:divBdr>
                <w:top w:val="none" w:sz="0" w:space="0" w:color="auto"/>
                <w:left w:val="none" w:sz="0" w:space="0" w:color="auto"/>
                <w:bottom w:val="none" w:sz="0" w:space="0" w:color="auto"/>
                <w:right w:val="none" w:sz="0" w:space="0" w:color="auto"/>
              </w:divBdr>
            </w:div>
          </w:divsChild>
        </w:div>
        <w:div w:id="1935743087">
          <w:marLeft w:val="0"/>
          <w:marRight w:val="0"/>
          <w:marTop w:val="0"/>
          <w:marBottom w:val="0"/>
          <w:divBdr>
            <w:top w:val="none" w:sz="0" w:space="0" w:color="auto"/>
            <w:left w:val="none" w:sz="0" w:space="0" w:color="auto"/>
            <w:bottom w:val="none" w:sz="0" w:space="0" w:color="auto"/>
            <w:right w:val="none" w:sz="0" w:space="0" w:color="auto"/>
          </w:divBdr>
          <w:divsChild>
            <w:div w:id="1183545525">
              <w:marLeft w:val="0"/>
              <w:marRight w:val="0"/>
              <w:marTop w:val="0"/>
              <w:marBottom w:val="0"/>
              <w:divBdr>
                <w:top w:val="none" w:sz="0" w:space="0" w:color="auto"/>
                <w:left w:val="none" w:sz="0" w:space="0" w:color="auto"/>
                <w:bottom w:val="none" w:sz="0" w:space="0" w:color="auto"/>
                <w:right w:val="none" w:sz="0" w:space="0" w:color="auto"/>
              </w:divBdr>
            </w:div>
          </w:divsChild>
        </w:div>
        <w:div w:id="1939098789">
          <w:marLeft w:val="0"/>
          <w:marRight w:val="0"/>
          <w:marTop w:val="0"/>
          <w:marBottom w:val="0"/>
          <w:divBdr>
            <w:top w:val="none" w:sz="0" w:space="0" w:color="auto"/>
            <w:left w:val="none" w:sz="0" w:space="0" w:color="auto"/>
            <w:bottom w:val="none" w:sz="0" w:space="0" w:color="auto"/>
            <w:right w:val="none" w:sz="0" w:space="0" w:color="auto"/>
          </w:divBdr>
          <w:divsChild>
            <w:div w:id="1538198782">
              <w:marLeft w:val="0"/>
              <w:marRight w:val="0"/>
              <w:marTop w:val="0"/>
              <w:marBottom w:val="0"/>
              <w:divBdr>
                <w:top w:val="none" w:sz="0" w:space="0" w:color="auto"/>
                <w:left w:val="none" w:sz="0" w:space="0" w:color="auto"/>
                <w:bottom w:val="none" w:sz="0" w:space="0" w:color="auto"/>
                <w:right w:val="none" w:sz="0" w:space="0" w:color="auto"/>
              </w:divBdr>
            </w:div>
          </w:divsChild>
        </w:div>
        <w:div w:id="1973823496">
          <w:marLeft w:val="0"/>
          <w:marRight w:val="0"/>
          <w:marTop w:val="0"/>
          <w:marBottom w:val="0"/>
          <w:divBdr>
            <w:top w:val="none" w:sz="0" w:space="0" w:color="auto"/>
            <w:left w:val="none" w:sz="0" w:space="0" w:color="auto"/>
            <w:bottom w:val="none" w:sz="0" w:space="0" w:color="auto"/>
            <w:right w:val="none" w:sz="0" w:space="0" w:color="auto"/>
          </w:divBdr>
          <w:divsChild>
            <w:div w:id="1503545272">
              <w:marLeft w:val="0"/>
              <w:marRight w:val="0"/>
              <w:marTop w:val="0"/>
              <w:marBottom w:val="0"/>
              <w:divBdr>
                <w:top w:val="none" w:sz="0" w:space="0" w:color="auto"/>
                <w:left w:val="none" w:sz="0" w:space="0" w:color="auto"/>
                <w:bottom w:val="none" w:sz="0" w:space="0" w:color="auto"/>
                <w:right w:val="none" w:sz="0" w:space="0" w:color="auto"/>
              </w:divBdr>
            </w:div>
          </w:divsChild>
        </w:div>
        <w:div w:id="1976986856">
          <w:marLeft w:val="0"/>
          <w:marRight w:val="0"/>
          <w:marTop w:val="0"/>
          <w:marBottom w:val="0"/>
          <w:divBdr>
            <w:top w:val="none" w:sz="0" w:space="0" w:color="auto"/>
            <w:left w:val="none" w:sz="0" w:space="0" w:color="auto"/>
            <w:bottom w:val="none" w:sz="0" w:space="0" w:color="auto"/>
            <w:right w:val="none" w:sz="0" w:space="0" w:color="auto"/>
          </w:divBdr>
          <w:divsChild>
            <w:div w:id="1130174135">
              <w:marLeft w:val="0"/>
              <w:marRight w:val="0"/>
              <w:marTop w:val="0"/>
              <w:marBottom w:val="0"/>
              <w:divBdr>
                <w:top w:val="none" w:sz="0" w:space="0" w:color="auto"/>
                <w:left w:val="none" w:sz="0" w:space="0" w:color="auto"/>
                <w:bottom w:val="none" w:sz="0" w:space="0" w:color="auto"/>
                <w:right w:val="none" w:sz="0" w:space="0" w:color="auto"/>
              </w:divBdr>
            </w:div>
          </w:divsChild>
        </w:div>
        <w:div w:id="1979648062">
          <w:marLeft w:val="0"/>
          <w:marRight w:val="0"/>
          <w:marTop w:val="0"/>
          <w:marBottom w:val="0"/>
          <w:divBdr>
            <w:top w:val="none" w:sz="0" w:space="0" w:color="auto"/>
            <w:left w:val="none" w:sz="0" w:space="0" w:color="auto"/>
            <w:bottom w:val="none" w:sz="0" w:space="0" w:color="auto"/>
            <w:right w:val="none" w:sz="0" w:space="0" w:color="auto"/>
          </w:divBdr>
          <w:divsChild>
            <w:div w:id="110904111">
              <w:marLeft w:val="0"/>
              <w:marRight w:val="0"/>
              <w:marTop w:val="0"/>
              <w:marBottom w:val="0"/>
              <w:divBdr>
                <w:top w:val="none" w:sz="0" w:space="0" w:color="auto"/>
                <w:left w:val="none" w:sz="0" w:space="0" w:color="auto"/>
                <w:bottom w:val="none" w:sz="0" w:space="0" w:color="auto"/>
                <w:right w:val="none" w:sz="0" w:space="0" w:color="auto"/>
              </w:divBdr>
            </w:div>
          </w:divsChild>
        </w:div>
        <w:div w:id="1999990068">
          <w:marLeft w:val="0"/>
          <w:marRight w:val="0"/>
          <w:marTop w:val="0"/>
          <w:marBottom w:val="0"/>
          <w:divBdr>
            <w:top w:val="none" w:sz="0" w:space="0" w:color="auto"/>
            <w:left w:val="none" w:sz="0" w:space="0" w:color="auto"/>
            <w:bottom w:val="none" w:sz="0" w:space="0" w:color="auto"/>
            <w:right w:val="none" w:sz="0" w:space="0" w:color="auto"/>
          </w:divBdr>
          <w:divsChild>
            <w:div w:id="700783944">
              <w:marLeft w:val="0"/>
              <w:marRight w:val="0"/>
              <w:marTop w:val="0"/>
              <w:marBottom w:val="0"/>
              <w:divBdr>
                <w:top w:val="none" w:sz="0" w:space="0" w:color="auto"/>
                <w:left w:val="none" w:sz="0" w:space="0" w:color="auto"/>
                <w:bottom w:val="none" w:sz="0" w:space="0" w:color="auto"/>
                <w:right w:val="none" w:sz="0" w:space="0" w:color="auto"/>
              </w:divBdr>
            </w:div>
            <w:div w:id="1296834492">
              <w:marLeft w:val="0"/>
              <w:marRight w:val="0"/>
              <w:marTop w:val="0"/>
              <w:marBottom w:val="0"/>
              <w:divBdr>
                <w:top w:val="none" w:sz="0" w:space="0" w:color="auto"/>
                <w:left w:val="none" w:sz="0" w:space="0" w:color="auto"/>
                <w:bottom w:val="none" w:sz="0" w:space="0" w:color="auto"/>
                <w:right w:val="none" w:sz="0" w:space="0" w:color="auto"/>
              </w:divBdr>
            </w:div>
            <w:div w:id="1584757040">
              <w:marLeft w:val="0"/>
              <w:marRight w:val="0"/>
              <w:marTop w:val="0"/>
              <w:marBottom w:val="0"/>
              <w:divBdr>
                <w:top w:val="none" w:sz="0" w:space="0" w:color="auto"/>
                <w:left w:val="none" w:sz="0" w:space="0" w:color="auto"/>
                <w:bottom w:val="none" w:sz="0" w:space="0" w:color="auto"/>
                <w:right w:val="none" w:sz="0" w:space="0" w:color="auto"/>
              </w:divBdr>
            </w:div>
          </w:divsChild>
        </w:div>
        <w:div w:id="2001159020">
          <w:marLeft w:val="0"/>
          <w:marRight w:val="0"/>
          <w:marTop w:val="0"/>
          <w:marBottom w:val="0"/>
          <w:divBdr>
            <w:top w:val="none" w:sz="0" w:space="0" w:color="auto"/>
            <w:left w:val="none" w:sz="0" w:space="0" w:color="auto"/>
            <w:bottom w:val="none" w:sz="0" w:space="0" w:color="auto"/>
            <w:right w:val="none" w:sz="0" w:space="0" w:color="auto"/>
          </w:divBdr>
          <w:divsChild>
            <w:div w:id="1101298249">
              <w:marLeft w:val="0"/>
              <w:marRight w:val="0"/>
              <w:marTop w:val="0"/>
              <w:marBottom w:val="0"/>
              <w:divBdr>
                <w:top w:val="none" w:sz="0" w:space="0" w:color="auto"/>
                <w:left w:val="none" w:sz="0" w:space="0" w:color="auto"/>
                <w:bottom w:val="none" w:sz="0" w:space="0" w:color="auto"/>
                <w:right w:val="none" w:sz="0" w:space="0" w:color="auto"/>
              </w:divBdr>
            </w:div>
          </w:divsChild>
        </w:div>
        <w:div w:id="2023704093">
          <w:marLeft w:val="0"/>
          <w:marRight w:val="0"/>
          <w:marTop w:val="0"/>
          <w:marBottom w:val="0"/>
          <w:divBdr>
            <w:top w:val="none" w:sz="0" w:space="0" w:color="auto"/>
            <w:left w:val="none" w:sz="0" w:space="0" w:color="auto"/>
            <w:bottom w:val="none" w:sz="0" w:space="0" w:color="auto"/>
            <w:right w:val="none" w:sz="0" w:space="0" w:color="auto"/>
          </w:divBdr>
          <w:divsChild>
            <w:div w:id="2077430031">
              <w:marLeft w:val="0"/>
              <w:marRight w:val="0"/>
              <w:marTop w:val="0"/>
              <w:marBottom w:val="0"/>
              <w:divBdr>
                <w:top w:val="none" w:sz="0" w:space="0" w:color="auto"/>
                <w:left w:val="none" w:sz="0" w:space="0" w:color="auto"/>
                <w:bottom w:val="none" w:sz="0" w:space="0" w:color="auto"/>
                <w:right w:val="none" w:sz="0" w:space="0" w:color="auto"/>
              </w:divBdr>
            </w:div>
          </w:divsChild>
        </w:div>
        <w:div w:id="2032759843">
          <w:marLeft w:val="0"/>
          <w:marRight w:val="0"/>
          <w:marTop w:val="0"/>
          <w:marBottom w:val="0"/>
          <w:divBdr>
            <w:top w:val="none" w:sz="0" w:space="0" w:color="auto"/>
            <w:left w:val="none" w:sz="0" w:space="0" w:color="auto"/>
            <w:bottom w:val="none" w:sz="0" w:space="0" w:color="auto"/>
            <w:right w:val="none" w:sz="0" w:space="0" w:color="auto"/>
          </w:divBdr>
          <w:divsChild>
            <w:div w:id="945428385">
              <w:marLeft w:val="0"/>
              <w:marRight w:val="0"/>
              <w:marTop w:val="0"/>
              <w:marBottom w:val="0"/>
              <w:divBdr>
                <w:top w:val="none" w:sz="0" w:space="0" w:color="auto"/>
                <w:left w:val="none" w:sz="0" w:space="0" w:color="auto"/>
                <w:bottom w:val="none" w:sz="0" w:space="0" w:color="auto"/>
                <w:right w:val="none" w:sz="0" w:space="0" w:color="auto"/>
              </w:divBdr>
            </w:div>
          </w:divsChild>
        </w:div>
        <w:div w:id="2066642641">
          <w:marLeft w:val="0"/>
          <w:marRight w:val="0"/>
          <w:marTop w:val="0"/>
          <w:marBottom w:val="0"/>
          <w:divBdr>
            <w:top w:val="none" w:sz="0" w:space="0" w:color="auto"/>
            <w:left w:val="none" w:sz="0" w:space="0" w:color="auto"/>
            <w:bottom w:val="none" w:sz="0" w:space="0" w:color="auto"/>
            <w:right w:val="none" w:sz="0" w:space="0" w:color="auto"/>
          </w:divBdr>
          <w:divsChild>
            <w:div w:id="1157260085">
              <w:marLeft w:val="0"/>
              <w:marRight w:val="0"/>
              <w:marTop w:val="0"/>
              <w:marBottom w:val="0"/>
              <w:divBdr>
                <w:top w:val="none" w:sz="0" w:space="0" w:color="auto"/>
                <w:left w:val="none" w:sz="0" w:space="0" w:color="auto"/>
                <w:bottom w:val="none" w:sz="0" w:space="0" w:color="auto"/>
                <w:right w:val="none" w:sz="0" w:space="0" w:color="auto"/>
              </w:divBdr>
            </w:div>
          </w:divsChild>
        </w:div>
        <w:div w:id="2069109400">
          <w:marLeft w:val="0"/>
          <w:marRight w:val="0"/>
          <w:marTop w:val="0"/>
          <w:marBottom w:val="0"/>
          <w:divBdr>
            <w:top w:val="none" w:sz="0" w:space="0" w:color="auto"/>
            <w:left w:val="none" w:sz="0" w:space="0" w:color="auto"/>
            <w:bottom w:val="none" w:sz="0" w:space="0" w:color="auto"/>
            <w:right w:val="none" w:sz="0" w:space="0" w:color="auto"/>
          </w:divBdr>
          <w:divsChild>
            <w:div w:id="1114791065">
              <w:marLeft w:val="0"/>
              <w:marRight w:val="0"/>
              <w:marTop w:val="0"/>
              <w:marBottom w:val="0"/>
              <w:divBdr>
                <w:top w:val="none" w:sz="0" w:space="0" w:color="auto"/>
                <w:left w:val="none" w:sz="0" w:space="0" w:color="auto"/>
                <w:bottom w:val="none" w:sz="0" w:space="0" w:color="auto"/>
                <w:right w:val="none" w:sz="0" w:space="0" w:color="auto"/>
              </w:divBdr>
            </w:div>
          </w:divsChild>
        </w:div>
        <w:div w:id="2076779648">
          <w:marLeft w:val="0"/>
          <w:marRight w:val="0"/>
          <w:marTop w:val="0"/>
          <w:marBottom w:val="0"/>
          <w:divBdr>
            <w:top w:val="none" w:sz="0" w:space="0" w:color="auto"/>
            <w:left w:val="none" w:sz="0" w:space="0" w:color="auto"/>
            <w:bottom w:val="none" w:sz="0" w:space="0" w:color="auto"/>
            <w:right w:val="none" w:sz="0" w:space="0" w:color="auto"/>
          </w:divBdr>
          <w:divsChild>
            <w:div w:id="1221285627">
              <w:marLeft w:val="0"/>
              <w:marRight w:val="0"/>
              <w:marTop w:val="0"/>
              <w:marBottom w:val="0"/>
              <w:divBdr>
                <w:top w:val="none" w:sz="0" w:space="0" w:color="auto"/>
                <w:left w:val="none" w:sz="0" w:space="0" w:color="auto"/>
                <w:bottom w:val="none" w:sz="0" w:space="0" w:color="auto"/>
                <w:right w:val="none" w:sz="0" w:space="0" w:color="auto"/>
              </w:divBdr>
            </w:div>
          </w:divsChild>
        </w:div>
        <w:div w:id="2087191455">
          <w:marLeft w:val="0"/>
          <w:marRight w:val="0"/>
          <w:marTop w:val="0"/>
          <w:marBottom w:val="0"/>
          <w:divBdr>
            <w:top w:val="none" w:sz="0" w:space="0" w:color="auto"/>
            <w:left w:val="none" w:sz="0" w:space="0" w:color="auto"/>
            <w:bottom w:val="none" w:sz="0" w:space="0" w:color="auto"/>
            <w:right w:val="none" w:sz="0" w:space="0" w:color="auto"/>
          </w:divBdr>
          <w:divsChild>
            <w:div w:id="922489293">
              <w:marLeft w:val="0"/>
              <w:marRight w:val="0"/>
              <w:marTop w:val="0"/>
              <w:marBottom w:val="0"/>
              <w:divBdr>
                <w:top w:val="none" w:sz="0" w:space="0" w:color="auto"/>
                <w:left w:val="none" w:sz="0" w:space="0" w:color="auto"/>
                <w:bottom w:val="none" w:sz="0" w:space="0" w:color="auto"/>
                <w:right w:val="none" w:sz="0" w:space="0" w:color="auto"/>
              </w:divBdr>
            </w:div>
          </w:divsChild>
        </w:div>
        <w:div w:id="2102600283">
          <w:marLeft w:val="0"/>
          <w:marRight w:val="0"/>
          <w:marTop w:val="0"/>
          <w:marBottom w:val="0"/>
          <w:divBdr>
            <w:top w:val="none" w:sz="0" w:space="0" w:color="auto"/>
            <w:left w:val="none" w:sz="0" w:space="0" w:color="auto"/>
            <w:bottom w:val="none" w:sz="0" w:space="0" w:color="auto"/>
            <w:right w:val="none" w:sz="0" w:space="0" w:color="auto"/>
          </w:divBdr>
          <w:divsChild>
            <w:div w:id="1300650784">
              <w:marLeft w:val="0"/>
              <w:marRight w:val="0"/>
              <w:marTop w:val="0"/>
              <w:marBottom w:val="0"/>
              <w:divBdr>
                <w:top w:val="none" w:sz="0" w:space="0" w:color="auto"/>
                <w:left w:val="none" w:sz="0" w:space="0" w:color="auto"/>
                <w:bottom w:val="none" w:sz="0" w:space="0" w:color="auto"/>
                <w:right w:val="none" w:sz="0" w:space="0" w:color="auto"/>
              </w:divBdr>
            </w:div>
          </w:divsChild>
        </w:div>
        <w:div w:id="2108184586">
          <w:marLeft w:val="0"/>
          <w:marRight w:val="0"/>
          <w:marTop w:val="0"/>
          <w:marBottom w:val="0"/>
          <w:divBdr>
            <w:top w:val="none" w:sz="0" w:space="0" w:color="auto"/>
            <w:left w:val="none" w:sz="0" w:space="0" w:color="auto"/>
            <w:bottom w:val="none" w:sz="0" w:space="0" w:color="auto"/>
            <w:right w:val="none" w:sz="0" w:space="0" w:color="auto"/>
          </w:divBdr>
          <w:divsChild>
            <w:div w:id="978996289">
              <w:marLeft w:val="0"/>
              <w:marRight w:val="0"/>
              <w:marTop w:val="0"/>
              <w:marBottom w:val="0"/>
              <w:divBdr>
                <w:top w:val="none" w:sz="0" w:space="0" w:color="auto"/>
                <w:left w:val="none" w:sz="0" w:space="0" w:color="auto"/>
                <w:bottom w:val="none" w:sz="0" w:space="0" w:color="auto"/>
                <w:right w:val="none" w:sz="0" w:space="0" w:color="auto"/>
              </w:divBdr>
            </w:div>
          </w:divsChild>
        </w:div>
        <w:div w:id="2127457759">
          <w:marLeft w:val="0"/>
          <w:marRight w:val="0"/>
          <w:marTop w:val="0"/>
          <w:marBottom w:val="0"/>
          <w:divBdr>
            <w:top w:val="none" w:sz="0" w:space="0" w:color="auto"/>
            <w:left w:val="none" w:sz="0" w:space="0" w:color="auto"/>
            <w:bottom w:val="none" w:sz="0" w:space="0" w:color="auto"/>
            <w:right w:val="none" w:sz="0" w:space="0" w:color="auto"/>
          </w:divBdr>
          <w:divsChild>
            <w:div w:id="111099495">
              <w:marLeft w:val="0"/>
              <w:marRight w:val="0"/>
              <w:marTop w:val="0"/>
              <w:marBottom w:val="0"/>
              <w:divBdr>
                <w:top w:val="none" w:sz="0" w:space="0" w:color="auto"/>
                <w:left w:val="none" w:sz="0" w:space="0" w:color="auto"/>
                <w:bottom w:val="none" w:sz="0" w:space="0" w:color="auto"/>
                <w:right w:val="none" w:sz="0" w:space="0" w:color="auto"/>
              </w:divBdr>
            </w:div>
          </w:divsChild>
        </w:div>
        <w:div w:id="2131437957">
          <w:marLeft w:val="0"/>
          <w:marRight w:val="0"/>
          <w:marTop w:val="0"/>
          <w:marBottom w:val="0"/>
          <w:divBdr>
            <w:top w:val="none" w:sz="0" w:space="0" w:color="auto"/>
            <w:left w:val="none" w:sz="0" w:space="0" w:color="auto"/>
            <w:bottom w:val="none" w:sz="0" w:space="0" w:color="auto"/>
            <w:right w:val="none" w:sz="0" w:space="0" w:color="auto"/>
          </w:divBdr>
          <w:divsChild>
            <w:div w:id="908002207">
              <w:marLeft w:val="0"/>
              <w:marRight w:val="0"/>
              <w:marTop w:val="0"/>
              <w:marBottom w:val="0"/>
              <w:divBdr>
                <w:top w:val="none" w:sz="0" w:space="0" w:color="auto"/>
                <w:left w:val="none" w:sz="0" w:space="0" w:color="auto"/>
                <w:bottom w:val="none" w:sz="0" w:space="0" w:color="auto"/>
                <w:right w:val="none" w:sz="0" w:space="0" w:color="auto"/>
              </w:divBdr>
            </w:div>
          </w:divsChild>
        </w:div>
        <w:div w:id="2133788456">
          <w:marLeft w:val="0"/>
          <w:marRight w:val="0"/>
          <w:marTop w:val="0"/>
          <w:marBottom w:val="0"/>
          <w:divBdr>
            <w:top w:val="none" w:sz="0" w:space="0" w:color="auto"/>
            <w:left w:val="none" w:sz="0" w:space="0" w:color="auto"/>
            <w:bottom w:val="none" w:sz="0" w:space="0" w:color="auto"/>
            <w:right w:val="none" w:sz="0" w:space="0" w:color="auto"/>
          </w:divBdr>
          <w:divsChild>
            <w:div w:id="292639513">
              <w:marLeft w:val="0"/>
              <w:marRight w:val="0"/>
              <w:marTop w:val="0"/>
              <w:marBottom w:val="0"/>
              <w:divBdr>
                <w:top w:val="none" w:sz="0" w:space="0" w:color="auto"/>
                <w:left w:val="none" w:sz="0" w:space="0" w:color="auto"/>
                <w:bottom w:val="none" w:sz="0" w:space="0" w:color="auto"/>
                <w:right w:val="none" w:sz="0" w:space="0" w:color="auto"/>
              </w:divBdr>
            </w:div>
            <w:div w:id="1924681941">
              <w:marLeft w:val="0"/>
              <w:marRight w:val="0"/>
              <w:marTop w:val="0"/>
              <w:marBottom w:val="0"/>
              <w:divBdr>
                <w:top w:val="none" w:sz="0" w:space="0" w:color="auto"/>
                <w:left w:val="none" w:sz="0" w:space="0" w:color="auto"/>
                <w:bottom w:val="none" w:sz="0" w:space="0" w:color="auto"/>
                <w:right w:val="none" w:sz="0" w:space="0" w:color="auto"/>
              </w:divBdr>
            </w:div>
          </w:divsChild>
        </w:div>
        <w:div w:id="2145390205">
          <w:marLeft w:val="0"/>
          <w:marRight w:val="0"/>
          <w:marTop w:val="0"/>
          <w:marBottom w:val="0"/>
          <w:divBdr>
            <w:top w:val="none" w:sz="0" w:space="0" w:color="auto"/>
            <w:left w:val="none" w:sz="0" w:space="0" w:color="auto"/>
            <w:bottom w:val="none" w:sz="0" w:space="0" w:color="auto"/>
            <w:right w:val="none" w:sz="0" w:space="0" w:color="auto"/>
          </w:divBdr>
          <w:divsChild>
            <w:div w:id="603880316">
              <w:marLeft w:val="0"/>
              <w:marRight w:val="0"/>
              <w:marTop w:val="0"/>
              <w:marBottom w:val="0"/>
              <w:divBdr>
                <w:top w:val="none" w:sz="0" w:space="0" w:color="auto"/>
                <w:left w:val="none" w:sz="0" w:space="0" w:color="auto"/>
                <w:bottom w:val="none" w:sz="0" w:space="0" w:color="auto"/>
                <w:right w:val="none" w:sz="0" w:space="0" w:color="auto"/>
              </w:divBdr>
            </w:div>
            <w:div w:id="1144926882">
              <w:marLeft w:val="0"/>
              <w:marRight w:val="0"/>
              <w:marTop w:val="0"/>
              <w:marBottom w:val="0"/>
              <w:divBdr>
                <w:top w:val="none" w:sz="0" w:space="0" w:color="auto"/>
                <w:left w:val="none" w:sz="0" w:space="0" w:color="auto"/>
                <w:bottom w:val="none" w:sz="0" w:space="0" w:color="auto"/>
                <w:right w:val="none" w:sz="0" w:space="0" w:color="auto"/>
              </w:divBdr>
            </w:div>
            <w:div w:id="160668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8800">
      <w:bodyDiv w:val="1"/>
      <w:marLeft w:val="0"/>
      <w:marRight w:val="0"/>
      <w:marTop w:val="0"/>
      <w:marBottom w:val="0"/>
      <w:divBdr>
        <w:top w:val="none" w:sz="0" w:space="0" w:color="auto"/>
        <w:left w:val="none" w:sz="0" w:space="0" w:color="auto"/>
        <w:bottom w:val="none" w:sz="0" w:space="0" w:color="auto"/>
        <w:right w:val="none" w:sz="0" w:space="0" w:color="auto"/>
      </w:divBdr>
    </w:div>
    <w:div w:id="1290090172">
      <w:bodyDiv w:val="1"/>
      <w:marLeft w:val="0"/>
      <w:marRight w:val="0"/>
      <w:marTop w:val="0"/>
      <w:marBottom w:val="0"/>
      <w:divBdr>
        <w:top w:val="none" w:sz="0" w:space="0" w:color="auto"/>
        <w:left w:val="none" w:sz="0" w:space="0" w:color="auto"/>
        <w:bottom w:val="none" w:sz="0" w:space="0" w:color="auto"/>
        <w:right w:val="none" w:sz="0" w:space="0" w:color="auto"/>
      </w:divBdr>
    </w:div>
    <w:div w:id="1324820383">
      <w:bodyDiv w:val="1"/>
      <w:marLeft w:val="0"/>
      <w:marRight w:val="0"/>
      <w:marTop w:val="0"/>
      <w:marBottom w:val="0"/>
      <w:divBdr>
        <w:top w:val="none" w:sz="0" w:space="0" w:color="auto"/>
        <w:left w:val="none" w:sz="0" w:space="0" w:color="auto"/>
        <w:bottom w:val="none" w:sz="0" w:space="0" w:color="auto"/>
        <w:right w:val="none" w:sz="0" w:space="0" w:color="auto"/>
      </w:divBdr>
    </w:div>
    <w:div w:id="1385834728">
      <w:bodyDiv w:val="1"/>
      <w:marLeft w:val="0"/>
      <w:marRight w:val="0"/>
      <w:marTop w:val="0"/>
      <w:marBottom w:val="0"/>
      <w:divBdr>
        <w:top w:val="none" w:sz="0" w:space="0" w:color="auto"/>
        <w:left w:val="none" w:sz="0" w:space="0" w:color="auto"/>
        <w:bottom w:val="none" w:sz="0" w:space="0" w:color="auto"/>
        <w:right w:val="none" w:sz="0" w:space="0" w:color="auto"/>
      </w:divBdr>
    </w:div>
    <w:div w:id="1446001372">
      <w:bodyDiv w:val="1"/>
      <w:marLeft w:val="0"/>
      <w:marRight w:val="0"/>
      <w:marTop w:val="0"/>
      <w:marBottom w:val="0"/>
      <w:divBdr>
        <w:top w:val="none" w:sz="0" w:space="0" w:color="auto"/>
        <w:left w:val="none" w:sz="0" w:space="0" w:color="auto"/>
        <w:bottom w:val="none" w:sz="0" w:space="0" w:color="auto"/>
        <w:right w:val="none" w:sz="0" w:space="0" w:color="auto"/>
      </w:divBdr>
    </w:div>
    <w:div w:id="1451631759">
      <w:bodyDiv w:val="1"/>
      <w:marLeft w:val="0"/>
      <w:marRight w:val="0"/>
      <w:marTop w:val="0"/>
      <w:marBottom w:val="0"/>
      <w:divBdr>
        <w:top w:val="none" w:sz="0" w:space="0" w:color="auto"/>
        <w:left w:val="none" w:sz="0" w:space="0" w:color="auto"/>
        <w:bottom w:val="none" w:sz="0" w:space="0" w:color="auto"/>
        <w:right w:val="none" w:sz="0" w:space="0" w:color="auto"/>
      </w:divBdr>
    </w:div>
    <w:div w:id="1456871183">
      <w:bodyDiv w:val="1"/>
      <w:marLeft w:val="0"/>
      <w:marRight w:val="0"/>
      <w:marTop w:val="0"/>
      <w:marBottom w:val="0"/>
      <w:divBdr>
        <w:top w:val="none" w:sz="0" w:space="0" w:color="auto"/>
        <w:left w:val="none" w:sz="0" w:space="0" w:color="auto"/>
        <w:bottom w:val="none" w:sz="0" w:space="0" w:color="auto"/>
        <w:right w:val="none" w:sz="0" w:space="0" w:color="auto"/>
      </w:divBdr>
    </w:div>
    <w:div w:id="1466043605">
      <w:bodyDiv w:val="1"/>
      <w:marLeft w:val="0"/>
      <w:marRight w:val="0"/>
      <w:marTop w:val="0"/>
      <w:marBottom w:val="0"/>
      <w:divBdr>
        <w:top w:val="none" w:sz="0" w:space="0" w:color="auto"/>
        <w:left w:val="none" w:sz="0" w:space="0" w:color="auto"/>
        <w:bottom w:val="none" w:sz="0" w:space="0" w:color="auto"/>
        <w:right w:val="none" w:sz="0" w:space="0" w:color="auto"/>
      </w:divBdr>
      <w:divsChild>
        <w:div w:id="4796855">
          <w:marLeft w:val="0"/>
          <w:marRight w:val="0"/>
          <w:marTop w:val="0"/>
          <w:marBottom w:val="0"/>
          <w:divBdr>
            <w:top w:val="none" w:sz="0" w:space="0" w:color="auto"/>
            <w:left w:val="none" w:sz="0" w:space="0" w:color="auto"/>
            <w:bottom w:val="none" w:sz="0" w:space="0" w:color="auto"/>
            <w:right w:val="none" w:sz="0" w:space="0" w:color="auto"/>
          </w:divBdr>
          <w:divsChild>
            <w:div w:id="790054460">
              <w:marLeft w:val="0"/>
              <w:marRight w:val="0"/>
              <w:marTop w:val="0"/>
              <w:marBottom w:val="0"/>
              <w:divBdr>
                <w:top w:val="none" w:sz="0" w:space="0" w:color="auto"/>
                <w:left w:val="none" w:sz="0" w:space="0" w:color="auto"/>
                <w:bottom w:val="none" w:sz="0" w:space="0" w:color="auto"/>
                <w:right w:val="none" w:sz="0" w:space="0" w:color="auto"/>
              </w:divBdr>
            </w:div>
          </w:divsChild>
        </w:div>
        <w:div w:id="33191787">
          <w:marLeft w:val="0"/>
          <w:marRight w:val="0"/>
          <w:marTop w:val="0"/>
          <w:marBottom w:val="0"/>
          <w:divBdr>
            <w:top w:val="none" w:sz="0" w:space="0" w:color="auto"/>
            <w:left w:val="none" w:sz="0" w:space="0" w:color="auto"/>
            <w:bottom w:val="none" w:sz="0" w:space="0" w:color="auto"/>
            <w:right w:val="none" w:sz="0" w:space="0" w:color="auto"/>
          </w:divBdr>
          <w:divsChild>
            <w:div w:id="728457743">
              <w:marLeft w:val="0"/>
              <w:marRight w:val="0"/>
              <w:marTop w:val="0"/>
              <w:marBottom w:val="0"/>
              <w:divBdr>
                <w:top w:val="none" w:sz="0" w:space="0" w:color="auto"/>
                <w:left w:val="none" w:sz="0" w:space="0" w:color="auto"/>
                <w:bottom w:val="none" w:sz="0" w:space="0" w:color="auto"/>
                <w:right w:val="none" w:sz="0" w:space="0" w:color="auto"/>
              </w:divBdr>
            </w:div>
          </w:divsChild>
        </w:div>
        <w:div w:id="86076401">
          <w:marLeft w:val="0"/>
          <w:marRight w:val="0"/>
          <w:marTop w:val="0"/>
          <w:marBottom w:val="0"/>
          <w:divBdr>
            <w:top w:val="none" w:sz="0" w:space="0" w:color="auto"/>
            <w:left w:val="none" w:sz="0" w:space="0" w:color="auto"/>
            <w:bottom w:val="none" w:sz="0" w:space="0" w:color="auto"/>
            <w:right w:val="none" w:sz="0" w:space="0" w:color="auto"/>
          </w:divBdr>
          <w:divsChild>
            <w:div w:id="148832479">
              <w:marLeft w:val="0"/>
              <w:marRight w:val="0"/>
              <w:marTop w:val="0"/>
              <w:marBottom w:val="0"/>
              <w:divBdr>
                <w:top w:val="none" w:sz="0" w:space="0" w:color="auto"/>
                <w:left w:val="none" w:sz="0" w:space="0" w:color="auto"/>
                <w:bottom w:val="none" w:sz="0" w:space="0" w:color="auto"/>
                <w:right w:val="none" w:sz="0" w:space="0" w:color="auto"/>
              </w:divBdr>
            </w:div>
          </w:divsChild>
        </w:div>
        <w:div w:id="87585230">
          <w:marLeft w:val="0"/>
          <w:marRight w:val="0"/>
          <w:marTop w:val="0"/>
          <w:marBottom w:val="0"/>
          <w:divBdr>
            <w:top w:val="none" w:sz="0" w:space="0" w:color="auto"/>
            <w:left w:val="none" w:sz="0" w:space="0" w:color="auto"/>
            <w:bottom w:val="none" w:sz="0" w:space="0" w:color="auto"/>
            <w:right w:val="none" w:sz="0" w:space="0" w:color="auto"/>
          </w:divBdr>
          <w:divsChild>
            <w:div w:id="677731461">
              <w:marLeft w:val="0"/>
              <w:marRight w:val="0"/>
              <w:marTop w:val="0"/>
              <w:marBottom w:val="0"/>
              <w:divBdr>
                <w:top w:val="none" w:sz="0" w:space="0" w:color="auto"/>
                <w:left w:val="none" w:sz="0" w:space="0" w:color="auto"/>
                <w:bottom w:val="none" w:sz="0" w:space="0" w:color="auto"/>
                <w:right w:val="none" w:sz="0" w:space="0" w:color="auto"/>
              </w:divBdr>
            </w:div>
          </w:divsChild>
        </w:div>
        <w:div w:id="140077615">
          <w:marLeft w:val="0"/>
          <w:marRight w:val="0"/>
          <w:marTop w:val="0"/>
          <w:marBottom w:val="0"/>
          <w:divBdr>
            <w:top w:val="none" w:sz="0" w:space="0" w:color="auto"/>
            <w:left w:val="none" w:sz="0" w:space="0" w:color="auto"/>
            <w:bottom w:val="none" w:sz="0" w:space="0" w:color="auto"/>
            <w:right w:val="none" w:sz="0" w:space="0" w:color="auto"/>
          </w:divBdr>
          <w:divsChild>
            <w:div w:id="1878544470">
              <w:marLeft w:val="0"/>
              <w:marRight w:val="0"/>
              <w:marTop w:val="0"/>
              <w:marBottom w:val="0"/>
              <w:divBdr>
                <w:top w:val="none" w:sz="0" w:space="0" w:color="auto"/>
                <w:left w:val="none" w:sz="0" w:space="0" w:color="auto"/>
                <w:bottom w:val="none" w:sz="0" w:space="0" w:color="auto"/>
                <w:right w:val="none" w:sz="0" w:space="0" w:color="auto"/>
              </w:divBdr>
            </w:div>
          </w:divsChild>
        </w:div>
        <w:div w:id="164051495">
          <w:marLeft w:val="0"/>
          <w:marRight w:val="0"/>
          <w:marTop w:val="0"/>
          <w:marBottom w:val="0"/>
          <w:divBdr>
            <w:top w:val="none" w:sz="0" w:space="0" w:color="auto"/>
            <w:left w:val="none" w:sz="0" w:space="0" w:color="auto"/>
            <w:bottom w:val="none" w:sz="0" w:space="0" w:color="auto"/>
            <w:right w:val="none" w:sz="0" w:space="0" w:color="auto"/>
          </w:divBdr>
          <w:divsChild>
            <w:div w:id="825558307">
              <w:marLeft w:val="0"/>
              <w:marRight w:val="0"/>
              <w:marTop w:val="0"/>
              <w:marBottom w:val="0"/>
              <w:divBdr>
                <w:top w:val="none" w:sz="0" w:space="0" w:color="auto"/>
                <w:left w:val="none" w:sz="0" w:space="0" w:color="auto"/>
                <w:bottom w:val="none" w:sz="0" w:space="0" w:color="auto"/>
                <w:right w:val="none" w:sz="0" w:space="0" w:color="auto"/>
              </w:divBdr>
            </w:div>
          </w:divsChild>
        </w:div>
        <w:div w:id="266082284">
          <w:marLeft w:val="0"/>
          <w:marRight w:val="0"/>
          <w:marTop w:val="0"/>
          <w:marBottom w:val="0"/>
          <w:divBdr>
            <w:top w:val="none" w:sz="0" w:space="0" w:color="auto"/>
            <w:left w:val="none" w:sz="0" w:space="0" w:color="auto"/>
            <w:bottom w:val="none" w:sz="0" w:space="0" w:color="auto"/>
            <w:right w:val="none" w:sz="0" w:space="0" w:color="auto"/>
          </w:divBdr>
          <w:divsChild>
            <w:div w:id="1196578232">
              <w:marLeft w:val="0"/>
              <w:marRight w:val="0"/>
              <w:marTop w:val="0"/>
              <w:marBottom w:val="0"/>
              <w:divBdr>
                <w:top w:val="none" w:sz="0" w:space="0" w:color="auto"/>
                <w:left w:val="none" w:sz="0" w:space="0" w:color="auto"/>
                <w:bottom w:val="none" w:sz="0" w:space="0" w:color="auto"/>
                <w:right w:val="none" w:sz="0" w:space="0" w:color="auto"/>
              </w:divBdr>
            </w:div>
          </w:divsChild>
        </w:div>
        <w:div w:id="273027542">
          <w:marLeft w:val="0"/>
          <w:marRight w:val="0"/>
          <w:marTop w:val="0"/>
          <w:marBottom w:val="0"/>
          <w:divBdr>
            <w:top w:val="none" w:sz="0" w:space="0" w:color="auto"/>
            <w:left w:val="none" w:sz="0" w:space="0" w:color="auto"/>
            <w:bottom w:val="none" w:sz="0" w:space="0" w:color="auto"/>
            <w:right w:val="none" w:sz="0" w:space="0" w:color="auto"/>
          </w:divBdr>
          <w:divsChild>
            <w:div w:id="752553295">
              <w:marLeft w:val="0"/>
              <w:marRight w:val="0"/>
              <w:marTop w:val="0"/>
              <w:marBottom w:val="0"/>
              <w:divBdr>
                <w:top w:val="none" w:sz="0" w:space="0" w:color="auto"/>
                <w:left w:val="none" w:sz="0" w:space="0" w:color="auto"/>
                <w:bottom w:val="none" w:sz="0" w:space="0" w:color="auto"/>
                <w:right w:val="none" w:sz="0" w:space="0" w:color="auto"/>
              </w:divBdr>
            </w:div>
          </w:divsChild>
        </w:div>
        <w:div w:id="417756474">
          <w:marLeft w:val="0"/>
          <w:marRight w:val="0"/>
          <w:marTop w:val="0"/>
          <w:marBottom w:val="0"/>
          <w:divBdr>
            <w:top w:val="none" w:sz="0" w:space="0" w:color="auto"/>
            <w:left w:val="none" w:sz="0" w:space="0" w:color="auto"/>
            <w:bottom w:val="none" w:sz="0" w:space="0" w:color="auto"/>
            <w:right w:val="none" w:sz="0" w:space="0" w:color="auto"/>
          </w:divBdr>
          <w:divsChild>
            <w:div w:id="1597472204">
              <w:marLeft w:val="0"/>
              <w:marRight w:val="0"/>
              <w:marTop w:val="0"/>
              <w:marBottom w:val="0"/>
              <w:divBdr>
                <w:top w:val="none" w:sz="0" w:space="0" w:color="auto"/>
                <w:left w:val="none" w:sz="0" w:space="0" w:color="auto"/>
                <w:bottom w:val="none" w:sz="0" w:space="0" w:color="auto"/>
                <w:right w:val="none" w:sz="0" w:space="0" w:color="auto"/>
              </w:divBdr>
            </w:div>
          </w:divsChild>
        </w:div>
        <w:div w:id="421755844">
          <w:marLeft w:val="0"/>
          <w:marRight w:val="0"/>
          <w:marTop w:val="0"/>
          <w:marBottom w:val="0"/>
          <w:divBdr>
            <w:top w:val="none" w:sz="0" w:space="0" w:color="auto"/>
            <w:left w:val="none" w:sz="0" w:space="0" w:color="auto"/>
            <w:bottom w:val="none" w:sz="0" w:space="0" w:color="auto"/>
            <w:right w:val="none" w:sz="0" w:space="0" w:color="auto"/>
          </w:divBdr>
          <w:divsChild>
            <w:div w:id="496193882">
              <w:marLeft w:val="0"/>
              <w:marRight w:val="0"/>
              <w:marTop w:val="0"/>
              <w:marBottom w:val="0"/>
              <w:divBdr>
                <w:top w:val="none" w:sz="0" w:space="0" w:color="auto"/>
                <w:left w:val="none" w:sz="0" w:space="0" w:color="auto"/>
                <w:bottom w:val="none" w:sz="0" w:space="0" w:color="auto"/>
                <w:right w:val="none" w:sz="0" w:space="0" w:color="auto"/>
              </w:divBdr>
            </w:div>
          </w:divsChild>
        </w:div>
        <w:div w:id="442500707">
          <w:marLeft w:val="0"/>
          <w:marRight w:val="0"/>
          <w:marTop w:val="0"/>
          <w:marBottom w:val="0"/>
          <w:divBdr>
            <w:top w:val="none" w:sz="0" w:space="0" w:color="auto"/>
            <w:left w:val="none" w:sz="0" w:space="0" w:color="auto"/>
            <w:bottom w:val="none" w:sz="0" w:space="0" w:color="auto"/>
            <w:right w:val="none" w:sz="0" w:space="0" w:color="auto"/>
          </w:divBdr>
          <w:divsChild>
            <w:div w:id="1871335594">
              <w:marLeft w:val="0"/>
              <w:marRight w:val="0"/>
              <w:marTop w:val="0"/>
              <w:marBottom w:val="0"/>
              <w:divBdr>
                <w:top w:val="none" w:sz="0" w:space="0" w:color="auto"/>
                <w:left w:val="none" w:sz="0" w:space="0" w:color="auto"/>
                <w:bottom w:val="none" w:sz="0" w:space="0" w:color="auto"/>
                <w:right w:val="none" w:sz="0" w:space="0" w:color="auto"/>
              </w:divBdr>
            </w:div>
          </w:divsChild>
        </w:div>
        <w:div w:id="481393499">
          <w:marLeft w:val="0"/>
          <w:marRight w:val="0"/>
          <w:marTop w:val="0"/>
          <w:marBottom w:val="0"/>
          <w:divBdr>
            <w:top w:val="none" w:sz="0" w:space="0" w:color="auto"/>
            <w:left w:val="none" w:sz="0" w:space="0" w:color="auto"/>
            <w:bottom w:val="none" w:sz="0" w:space="0" w:color="auto"/>
            <w:right w:val="none" w:sz="0" w:space="0" w:color="auto"/>
          </w:divBdr>
          <w:divsChild>
            <w:div w:id="727804015">
              <w:marLeft w:val="0"/>
              <w:marRight w:val="0"/>
              <w:marTop w:val="0"/>
              <w:marBottom w:val="0"/>
              <w:divBdr>
                <w:top w:val="none" w:sz="0" w:space="0" w:color="auto"/>
                <w:left w:val="none" w:sz="0" w:space="0" w:color="auto"/>
                <w:bottom w:val="none" w:sz="0" w:space="0" w:color="auto"/>
                <w:right w:val="none" w:sz="0" w:space="0" w:color="auto"/>
              </w:divBdr>
            </w:div>
          </w:divsChild>
        </w:div>
        <w:div w:id="487331887">
          <w:marLeft w:val="0"/>
          <w:marRight w:val="0"/>
          <w:marTop w:val="0"/>
          <w:marBottom w:val="0"/>
          <w:divBdr>
            <w:top w:val="none" w:sz="0" w:space="0" w:color="auto"/>
            <w:left w:val="none" w:sz="0" w:space="0" w:color="auto"/>
            <w:bottom w:val="none" w:sz="0" w:space="0" w:color="auto"/>
            <w:right w:val="none" w:sz="0" w:space="0" w:color="auto"/>
          </w:divBdr>
          <w:divsChild>
            <w:div w:id="1714691075">
              <w:marLeft w:val="0"/>
              <w:marRight w:val="0"/>
              <w:marTop w:val="0"/>
              <w:marBottom w:val="0"/>
              <w:divBdr>
                <w:top w:val="none" w:sz="0" w:space="0" w:color="auto"/>
                <w:left w:val="none" w:sz="0" w:space="0" w:color="auto"/>
                <w:bottom w:val="none" w:sz="0" w:space="0" w:color="auto"/>
                <w:right w:val="none" w:sz="0" w:space="0" w:color="auto"/>
              </w:divBdr>
            </w:div>
          </w:divsChild>
        </w:div>
        <w:div w:id="513958978">
          <w:marLeft w:val="0"/>
          <w:marRight w:val="0"/>
          <w:marTop w:val="0"/>
          <w:marBottom w:val="0"/>
          <w:divBdr>
            <w:top w:val="none" w:sz="0" w:space="0" w:color="auto"/>
            <w:left w:val="none" w:sz="0" w:space="0" w:color="auto"/>
            <w:bottom w:val="none" w:sz="0" w:space="0" w:color="auto"/>
            <w:right w:val="none" w:sz="0" w:space="0" w:color="auto"/>
          </w:divBdr>
          <w:divsChild>
            <w:div w:id="1308586139">
              <w:marLeft w:val="0"/>
              <w:marRight w:val="0"/>
              <w:marTop w:val="0"/>
              <w:marBottom w:val="0"/>
              <w:divBdr>
                <w:top w:val="none" w:sz="0" w:space="0" w:color="auto"/>
                <w:left w:val="none" w:sz="0" w:space="0" w:color="auto"/>
                <w:bottom w:val="none" w:sz="0" w:space="0" w:color="auto"/>
                <w:right w:val="none" w:sz="0" w:space="0" w:color="auto"/>
              </w:divBdr>
            </w:div>
          </w:divsChild>
        </w:div>
        <w:div w:id="525292070">
          <w:marLeft w:val="0"/>
          <w:marRight w:val="0"/>
          <w:marTop w:val="0"/>
          <w:marBottom w:val="0"/>
          <w:divBdr>
            <w:top w:val="none" w:sz="0" w:space="0" w:color="auto"/>
            <w:left w:val="none" w:sz="0" w:space="0" w:color="auto"/>
            <w:bottom w:val="none" w:sz="0" w:space="0" w:color="auto"/>
            <w:right w:val="none" w:sz="0" w:space="0" w:color="auto"/>
          </w:divBdr>
          <w:divsChild>
            <w:div w:id="1760178710">
              <w:marLeft w:val="0"/>
              <w:marRight w:val="0"/>
              <w:marTop w:val="0"/>
              <w:marBottom w:val="0"/>
              <w:divBdr>
                <w:top w:val="none" w:sz="0" w:space="0" w:color="auto"/>
                <w:left w:val="none" w:sz="0" w:space="0" w:color="auto"/>
                <w:bottom w:val="none" w:sz="0" w:space="0" w:color="auto"/>
                <w:right w:val="none" w:sz="0" w:space="0" w:color="auto"/>
              </w:divBdr>
            </w:div>
          </w:divsChild>
        </w:div>
        <w:div w:id="537276990">
          <w:marLeft w:val="0"/>
          <w:marRight w:val="0"/>
          <w:marTop w:val="0"/>
          <w:marBottom w:val="0"/>
          <w:divBdr>
            <w:top w:val="none" w:sz="0" w:space="0" w:color="auto"/>
            <w:left w:val="none" w:sz="0" w:space="0" w:color="auto"/>
            <w:bottom w:val="none" w:sz="0" w:space="0" w:color="auto"/>
            <w:right w:val="none" w:sz="0" w:space="0" w:color="auto"/>
          </w:divBdr>
          <w:divsChild>
            <w:div w:id="172648539">
              <w:marLeft w:val="0"/>
              <w:marRight w:val="0"/>
              <w:marTop w:val="0"/>
              <w:marBottom w:val="0"/>
              <w:divBdr>
                <w:top w:val="none" w:sz="0" w:space="0" w:color="auto"/>
                <w:left w:val="none" w:sz="0" w:space="0" w:color="auto"/>
                <w:bottom w:val="none" w:sz="0" w:space="0" w:color="auto"/>
                <w:right w:val="none" w:sz="0" w:space="0" w:color="auto"/>
              </w:divBdr>
            </w:div>
          </w:divsChild>
        </w:div>
        <w:div w:id="545719999">
          <w:marLeft w:val="0"/>
          <w:marRight w:val="0"/>
          <w:marTop w:val="0"/>
          <w:marBottom w:val="0"/>
          <w:divBdr>
            <w:top w:val="none" w:sz="0" w:space="0" w:color="auto"/>
            <w:left w:val="none" w:sz="0" w:space="0" w:color="auto"/>
            <w:bottom w:val="none" w:sz="0" w:space="0" w:color="auto"/>
            <w:right w:val="none" w:sz="0" w:space="0" w:color="auto"/>
          </w:divBdr>
          <w:divsChild>
            <w:div w:id="2042365339">
              <w:marLeft w:val="0"/>
              <w:marRight w:val="0"/>
              <w:marTop w:val="0"/>
              <w:marBottom w:val="0"/>
              <w:divBdr>
                <w:top w:val="none" w:sz="0" w:space="0" w:color="auto"/>
                <w:left w:val="none" w:sz="0" w:space="0" w:color="auto"/>
                <w:bottom w:val="none" w:sz="0" w:space="0" w:color="auto"/>
                <w:right w:val="none" w:sz="0" w:space="0" w:color="auto"/>
              </w:divBdr>
            </w:div>
          </w:divsChild>
        </w:div>
        <w:div w:id="555581103">
          <w:marLeft w:val="0"/>
          <w:marRight w:val="0"/>
          <w:marTop w:val="0"/>
          <w:marBottom w:val="0"/>
          <w:divBdr>
            <w:top w:val="none" w:sz="0" w:space="0" w:color="auto"/>
            <w:left w:val="none" w:sz="0" w:space="0" w:color="auto"/>
            <w:bottom w:val="none" w:sz="0" w:space="0" w:color="auto"/>
            <w:right w:val="none" w:sz="0" w:space="0" w:color="auto"/>
          </w:divBdr>
          <w:divsChild>
            <w:div w:id="1489325949">
              <w:marLeft w:val="0"/>
              <w:marRight w:val="0"/>
              <w:marTop w:val="0"/>
              <w:marBottom w:val="0"/>
              <w:divBdr>
                <w:top w:val="none" w:sz="0" w:space="0" w:color="auto"/>
                <w:left w:val="none" w:sz="0" w:space="0" w:color="auto"/>
                <w:bottom w:val="none" w:sz="0" w:space="0" w:color="auto"/>
                <w:right w:val="none" w:sz="0" w:space="0" w:color="auto"/>
              </w:divBdr>
            </w:div>
          </w:divsChild>
        </w:div>
        <w:div w:id="630550930">
          <w:marLeft w:val="0"/>
          <w:marRight w:val="0"/>
          <w:marTop w:val="0"/>
          <w:marBottom w:val="0"/>
          <w:divBdr>
            <w:top w:val="none" w:sz="0" w:space="0" w:color="auto"/>
            <w:left w:val="none" w:sz="0" w:space="0" w:color="auto"/>
            <w:bottom w:val="none" w:sz="0" w:space="0" w:color="auto"/>
            <w:right w:val="none" w:sz="0" w:space="0" w:color="auto"/>
          </w:divBdr>
          <w:divsChild>
            <w:div w:id="503400440">
              <w:marLeft w:val="0"/>
              <w:marRight w:val="0"/>
              <w:marTop w:val="0"/>
              <w:marBottom w:val="0"/>
              <w:divBdr>
                <w:top w:val="none" w:sz="0" w:space="0" w:color="auto"/>
                <w:left w:val="none" w:sz="0" w:space="0" w:color="auto"/>
                <w:bottom w:val="none" w:sz="0" w:space="0" w:color="auto"/>
                <w:right w:val="none" w:sz="0" w:space="0" w:color="auto"/>
              </w:divBdr>
            </w:div>
          </w:divsChild>
        </w:div>
        <w:div w:id="728067952">
          <w:marLeft w:val="0"/>
          <w:marRight w:val="0"/>
          <w:marTop w:val="0"/>
          <w:marBottom w:val="0"/>
          <w:divBdr>
            <w:top w:val="none" w:sz="0" w:space="0" w:color="auto"/>
            <w:left w:val="none" w:sz="0" w:space="0" w:color="auto"/>
            <w:bottom w:val="none" w:sz="0" w:space="0" w:color="auto"/>
            <w:right w:val="none" w:sz="0" w:space="0" w:color="auto"/>
          </w:divBdr>
          <w:divsChild>
            <w:div w:id="1458261802">
              <w:marLeft w:val="0"/>
              <w:marRight w:val="0"/>
              <w:marTop w:val="0"/>
              <w:marBottom w:val="0"/>
              <w:divBdr>
                <w:top w:val="none" w:sz="0" w:space="0" w:color="auto"/>
                <w:left w:val="none" w:sz="0" w:space="0" w:color="auto"/>
                <w:bottom w:val="none" w:sz="0" w:space="0" w:color="auto"/>
                <w:right w:val="none" w:sz="0" w:space="0" w:color="auto"/>
              </w:divBdr>
            </w:div>
          </w:divsChild>
        </w:div>
        <w:div w:id="742799235">
          <w:marLeft w:val="0"/>
          <w:marRight w:val="0"/>
          <w:marTop w:val="0"/>
          <w:marBottom w:val="0"/>
          <w:divBdr>
            <w:top w:val="none" w:sz="0" w:space="0" w:color="auto"/>
            <w:left w:val="none" w:sz="0" w:space="0" w:color="auto"/>
            <w:bottom w:val="none" w:sz="0" w:space="0" w:color="auto"/>
            <w:right w:val="none" w:sz="0" w:space="0" w:color="auto"/>
          </w:divBdr>
          <w:divsChild>
            <w:div w:id="976106097">
              <w:marLeft w:val="0"/>
              <w:marRight w:val="0"/>
              <w:marTop w:val="0"/>
              <w:marBottom w:val="0"/>
              <w:divBdr>
                <w:top w:val="none" w:sz="0" w:space="0" w:color="auto"/>
                <w:left w:val="none" w:sz="0" w:space="0" w:color="auto"/>
                <w:bottom w:val="none" w:sz="0" w:space="0" w:color="auto"/>
                <w:right w:val="none" w:sz="0" w:space="0" w:color="auto"/>
              </w:divBdr>
            </w:div>
          </w:divsChild>
        </w:div>
        <w:div w:id="754398186">
          <w:marLeft w:val="0"/>
          <w:marRight w:val="0"/>
          <w:marTop w:val="0"/>
          <w:marBottom w:val="0"/>
          <w:divBdr>
            <w:top w:val="none" w:sz="0" w:space="0" w:color="auto"/>
            <w:left w:val="none" w:sz="0" w:space="0" w:color="auto"/>
            <w:bottom w:val="none" w:sz="0" w:space="0" w:color="auto"/>
            <w:right w:val="none" w:sz="0" w:space="0" w:color="auto"/>
          </w:divBdr>
          <w:divsChild>
            <w:div w:id="1212379368">
              <w:marLeft w:val="0"/>
              <w:marRight w:val="0"/>
              <w:marTop w:val="0"/>
              <w:marBottom w:val="0"/>
              <w:divBdr>
                <w:top w:val="none" w:sz="0" w:space="0" w:color="auto"/>
                <w:left w:val="none" w:sz="0" w:space="0" w:color="auto"/>
                <w:bottom w:val="none" w:sz="0" w:space="0" w:color="auto"/>
                <w:right w:val="none" w:sz="0" w:space="0" w:color="auto"/>
              </w:divBdr>
            </w:div>
          </w:divsChild>
        </w:div>
        <w:div w:id="809370621">
          <w:marLeft w:val="0"/>
          <w:marRight w:val="0"/>
          <w:marTop w:val="0"/>
          <w:marBottom w:val="0"/>
          <w:divBdr>
            <w:top w:val="none" w:sz="0" w:space="0" w:color="auto"/>
            <w:left w:val="none" w:sz="0" w:space="0" w:color="auto"/>
            <w:bottom w:val="none" w:sz="0" w:space="0" w:color="auto"/>
            <w:right w:val="none" w:sz="0" w:space="0" w:color="auto"/>
          </w:divBdr>
          <w:divsChild>
            <w:div w:id="1280843462">
              <w:marLeft w:val="0"/>
              <w:marRight w:val="0"/>
              <w:marTop w:val="0"/>
              <w:marBottom w:val="0"/>
              <w:divBdr>
                <w:top w:val="none" w:sz="0" w:space="0" w:color="auto"/>
                <w:left w:val="none" w:sz="0" w:space="0" w:color="auto"/>
                <w:bottom w:val="none" w:sz="0" w:space="0" w:color="auto"/>
                <w:right w:val="none" w:sz="0" w:space="0" w:color="auto"/>
              </w:divBdr>
            </w:div>
          </w:divsChild>
        </w:div>
        <w:div w:id="862549160">
          <w:marLeft w:val="0"/>
          <w:marRight w:val="0"/>
          <w:marTop w:val="0"/>
          <w:marBottom w:val="0"/>
          <w:divBdr>
            <w:top w:val="none" w:sz="0" w:space="0" w:color="auto"/>
            <w:left w:val="none" w:sz="0" w:space="0" w:color="auto"/>
            <w:bottom w:val="none" w:sz="0" w:space="0" w:color="auto"/>
            <w:right w:val="none" w:sz="0" w:space="0" w:color="auto"/>
          </w:divBdr>
          <w:divsChild>
            <w:div w:id="231041233">
              <w:marLeft w:val="0"/>
              <w:marRight w:val="0"/>
              <w:marTop w:val="0"/>
              <w:marBottom w:val="0"/>
              <w:divBdr>
                <w:top w:val="none" w:sz="0" w:space="0" w:color="auto"/>
                <w:left w:val="none" w:sz="0" w:space="0" w:color="auto"/>
                <w:bottom w:val="none" w:sz="0" w:space="0" w:color="auto"/>
                <w:right w:val="none" w:sz="0" w:space="0" w:color="auto"/>
              </w:divBdr>
            </w:div>
          </w:divsChild>
        </w:div>
        <w:div w:id="885918152">
          <w:marLeft w:val="0"/>
          <w:marRight w:val="0"/>
          <w:marTop w:val="0"/>
          <w:marBottom w:val="0"/>
          <w:divBdr>
            <w:top w:val="none" w:sz="0" w:space="0" w:color="auto"/>
            <w:left w:val="none" w:sz="0" w:space="0" w:color="auto"/>
            <w:bottom w:val="none" w:sz="0" w:space="0" w:color="auto"/>
            <w:right w:val="none" w:sz="0" w:space="0" w:color="auto"/>
          </w:divBdr>
          <w:divsChild>
            <w:div w:id="1623340921">
              <w:marLeft w:val="0"/>
              <w:marRight w:val="0"/>
              <w:marTop w:val="0"/>
              <w:marBottom w:val="0"/>
              <w:divBdr>
                <w:top w:val="none" w:sz="0" w:space="0" w:color="auto"/>
                <w:left w:val="none" w:sz="0" w:space="0" w:color="auto"/>
                <w:bottom w:val="none" w:sz="0" w:space="0" w:color="auto"/>
                <w:right w:val="none" w:sz="0" w:space="0" w:color="auto"/>
              </w:divBdr>
            </w:div>
          </w:divsChild>
        </w:div>
        <w:div w:id="919601166">
          <w:marLeft w:val="0"/>
          <w:marRight w:val="0"/>
          <w:marTop w:val="0"/>
          <w:marBottom w:val="0"/>
          <w:divBdr>
            <w:top w:val="none" w:sz="0" w:space="0" w:color="auto"/>
            <w:left w:val="none" w:sz="0" w:space="0" w:color="auto"/>
            <w:bottom w:val="none" w:sz="0" w:space="0" w:color="auto"/>
            <w:right w:val="none" w:sz="0" w:space="0" w:color="auto"/>
          </w:divBdr>
          <w:divsChild>
            <w:div w:id="80836971">
              <w:marLeft w:val="0"/>
              <w:marRight w:val="0"/>
              <w:marTop w:val="0"/>
              <w:marBottom w:val="0"/>
              <w:divBdr>
                <w:top w:val="none" w:sz="0" w:space="0" w:color="auto"/>
                <w:left w:val="none" w:sz="0" w:space="0" w:color="auto"/>
                <w:bottom w:val="none" w:sz="0" w:space="0" w:color="auto"/>
                <w:right w:val="none" w:sz="0" w:space="0" w:color="auto"/>
              </w:divBdr>
            </w:div>
          </w:divsChild>
        </w:div>
        <w:div w:id="975184866">
          <w:marLeft w:val="0"/>
          <w:marRight w:val="0"/>
          <w:marTop w:val="0"/>
          <w:marBottom w:val="0"/>
          <w:divBdr>
            <w:top w:val="none" w:sz="0" w:space="0" w:color="auto"/>
            <w:left w:val="none" w:sz="0" w:space="0" w:color="auto"/>
            <w:bottom w:val="none" w:sz="0" w:space="0" w:color="auto"/>
            <w:right w:val="none" w:sz="0" w:space="0" w:color="auto"/>
          </w:divBdr>
          <w:divsChild>
            <w:div w:id="673341602">
              <w:marLeft w:val="0"/>
              <w:marRight w:val="0"/>
              <w:marTop w:val="0"/>
              <w:marBottom w:val="0"/>
              <w:divBdr>
                <w:top w:val="none" w:sz="0" w:space="0" w:color="auto"/>
                <w:left w:val="none" w:sz="0" w:space="0" w:color="auto"/>
                <w:bottom w:val="none" w:sz="0" w:space="0" w:color="auto"/>
                <w:right w:val="none" w:sz="0" w:space="0" w:color="auto"/>
              </w:divBdr>
            </w:div>
          </w:divsChild>
        </w:div>
        <w:div w:id="1020548981">
          <w:marLeft w:val="0"/>
          <w:marRight w:val="0"/>
          <w:marTop w:val="0"/>
          <w:marBottom w:val="0"/>
          <w:divBdr>
            <w:top w:val="none" w:sz="0" w:space="0" w:color="auto"/>
            <w:left w:val="none" w:sz="0" w:space="0" w:color="auto"/>
            <w:bottom w:val="none" w:sz="0" w:space="0" w:color="auto"/>
            <w:right w:val="none" w:sz="0" w:space="0" w:color="auto"/>
          </w:divBdr>
          <w:divsChild>
            <w:div w:id="1861358264">
              <w:marLeft w:val="0"/>
              <w:marRight w:val="0"/>
              <w:marTop w:val="0"/>
              <w:marBottom w:val="0"/>
              <w:divBdr>
                <w:top w:val="none" w:sz="0" w:space="0" w:color="auto"/>
                <w:left w:val="none" w:sz="0" w:space="0" w:color="auto"/>
                <w:bottom w:val="none" w:sz="0" w:space="0" w:color="auto"/>
                <w:right w:val="none" w:sz="0" w:space="0" w:color="auto"/>
              </w:divBdr>
            </w:div>
          </w:divsChild>
        </w:div>
        <w:div w:id="1047140667">
          <w:marLeft w:val="0"/>
          <w:marRight w:val="0"/>
          <w:marTop w:val="0"/>
          <w:marBottom w:val="0"/>
          <w:divBdr>
            <w:top w:val="none" w:sz="0" w:space="0" w:color="auto"/>
            <w:left w:val="none" w:sz="0" w:space="0" w:color="auto"/>
            <w:bottom w:val="none" w:sz="0" w:space="0" w:color="auto"/>
            <w:right w:val="none" w:sz="0" w:space="0" w:color="auto"/>
          </w:divBdr>
          <w:divsChild>
            <w:div w:id="396131261">
              <w:marLeft w:val="0"/>
              <w:marRight w:val="0"/>
              <w:marTop w:val="0"/>
              <w:marBottom w:val="0"/>
              <w:divBdr>
                <w:top w:val="none" w:sz="0" w:space="0" w:color="auto"/>
                <w:left w:val="none" w:sz="0" w:space="0" w:color="auto"/>
                <w:bottom w:val="none" w:sz="0" w:space="0" w:color="auto"/>
                <w:right w:val="none" w:sz="0" w:space="0" w:color="auto"/>
              </w:divBdr>
            </w:div>
          </w:divsChild>
        </w:div>
        <w:div w:id="1097289591">
          <w:marLeft w:val="0"/>
          <w:marRight w:val="0"/>
          <w:marTop w:val="0"/>
          <w:marBottom w:val="0"/>
          <w:divBdr>
            <w:top w:val="none" w:sz="0" w:space="0" w:color="auto"/>
            <w:left w:val="none" w:sz="0" w:space="0" w:color="auto"/>
            <w:bottom w:val="none" w:sz="0" w:space="0" w:color="auto"/>
            <w:right w:val="none" w:sz="0" w:space="0" w:color="auto"/>
          </w:divBdr>
          <w:divsChild>
            <w:div w:id="437679244">
              <w:marLeft w:val="0"/>
              <w:marRight w:val="0"/>
              <w:marTop w:val="0"/>
              <w:marBottom w:val="0"/>
              <w:divBdr>
                <w:top w:val="none" w:sz="0" w:space="0" w:color="auto"/>
                <w:left w:val="none" w:sz="0" w:space="0" w:color="auto"/>
                <w:bottom w:val="none" w:sz="0" w:space="0" w:color="auto"/>
                <w:right w:val="none" w:sz="0" w:space="0" w:color="auto"/>
              </w:divBdr>
            </w:div>
          </w:divsChild>
        </w:div>
        <w:div w:id="1185558171">
          <w:marLeft w:val="0"/>
          <w:marRight w:val="0"/>
          <w:marTop w:val="0"/>
          <w:marBottom w:val="0"/>
          <w:divBdr>
            <w:top w:val="none" w:sz="0" w:space="0" w:color="auto"/>
            <w:left w:val="none" w:sz="0" w:space="0" w:color="auto"/>
            <w:bottom w:val="none" w:sz="0" w:space="0" w:color="auto"/>
            <w:right w:val="none" w:sz="0" w:space="0" w:color="auto"/>
          </w:divBdr>
          <w:divsChild>
            <w:div w:id="2040936537">
              <w:marLeft w:val="0"/>
              <w:marRight w:val="0"/>
              <w:marTop w:val="0"/>
              <w:marBottom w:val="0"/>
              <w:divBdr>
                <w:top w:val="none" w:sz="0" w:space="0" w:color="auto"/>
                <w:left w:val="none" w:sz="0" w:space="0" w:color="auto"/>
                <w:bottom w:val="none" w:sz="0" w:space="0" w:color="auto"/>
                <w:right w:val="none" w:sz="0" w:space="0" w:color="auto"/>
              </w:divBdr>
            </w:div>
          </w:divsChild>
        </w:div>
        <w:div w:id="1248147289">
          <w:marLeft w:val="0"/>
          <w:marRight w:val="0"/>
          <w:marTop w:val="0"/>
          <w:marBottom w:val="0"/>
          <w:divBdr>
            <w:top w:val="none" w:sz="0" w:space="0" w:color="auto"/>
            <w:left w:val="none" w:sz="0" w:space="0" w:color="auto"/>
            <w:bottom w:val="none" w:sz="0" w:space="0" w:color="auto"/>
            <w:right w:val="none" w:sz="0" w:space="0" w:color="auto"/>
          </w:divBdr>
          <w:divsChild>
            <w:div w:id="1073894658">
              <w:marLeft w:val="0"/>
              <w:marRight w:val="0"/>
              <w:marTop w:val="0"/>
              <w:marBottom w:val="0"/>
              <w:divBdr>
                <w:top w:val="none" w:sz="0" w:space="0" w:color="auto"/>
                <w:left w:val="none" w:sz="0" w:space="0" w:color="auto"/>
                <w:bottom w:val="none" w:sz="0" w:space="0" w:color="auto"/>
                <w:right w:val="none" w:sz="0" w:space="0" w:color="auto"/>
              </w:divBdr>
            </w:div>
          </w:divsChild>
        </w:div>
        <w:div w:id="1352342958">
          <w:marLeft w:val="0"/>
          <w:marRight w:val="0"/>
          <w:marTop w:val="0"/>
          <w:marBottom w:val="0"/>
          <w:divBdr>
            <w:top w:val="none" w:sz="0" w:space="0" w:color="auto"/>
            <w:left w:val="none" w:sz="0" w:space="0" w:color="auto"/>
            <w:bottom w:val="none" w:sz="0" w:space="0" w:color="auto"/>
            <w:right w:val="none" w:sz="0" w:space="0" w:color="auto"/>
          </w:divBdr>
          <w:divsChild>
            <w:div w:id="1568610301">
              <w:marLeft w:val="0"/>
              <w:marRight w:val="0"/>
              <w:marTop w:val="0"/>
              <w:marBottom w:val="0"/>
              <w:divBdr>
                <w:top w:val="none" w:sz="0" w:space="0" w:color="auto"/>
                <w:left w:val="none" w:sz="0" w:space="0" w:color="auto"/>
                <w:bottom w:val="none" w:sz="0" w:space="0" w:color="auto"/>
                <w:right w:val="none" w:sz="0" w:space="0" w:color="auto"/>
              </w:divBdr>
            </w:div>
          </w:divsChild>
        </w:div>
        <w:div w:id="1397774535">
          <w:marLeft w:val="0"/>
          <w:marRight w:val="0"/>
          <w:marTop w:val="0"/>
          <w:marBottom w:val="0"/>
          <w:divBdr>
            <w:top w:val="none" w:sz="0" w:space="0" w:color="auto"/>
            <w:left w:val="none" w:sz="0" w:space="0" w:color="auto"/>
            <w:bottom w:val="none" w:sz="0" w:space="0" w:color="auto"/>
            <w:right w:val="none" w:sz="0" w:space="0" w:color="auto"/>
          </w:divBdr>
          <w:divsChild>
            <w:div w:id="1932085102">
              <w:marLeft w:val="0"/>
              <w:marRight w:val="0"/>
              <w:marTop w:val="0"/>
              <w:marBottom w:val="0"/>
              <w:divBdr>
                <w:top w:val="none" w:sz="0" w:space="0" w:color="auto"/>
                <w:left w:val="none" w:sz="0" w:space="0" w:color="auto"/>
                <w:bottom w:val="none" w:sz="0" w:space="0" w:color="auto"/>
                <w:right w:val="none" w:sz="0" w:space="0" w:color="auto"/>
              </w:divBdr>
            </w:div>
          </w:divsChild>
        </w:div>
        <w:div w:id="1440639969">
          <w:marLeft w:val="0"/>
          <w:marRight w:val="0"/>
          <w:marTop w:val="0"/>
          <w:marBottom w:val="0"/>
          <w:divBdr>
            <w:top w:val="none" w:sz="0" w:space="0" w:color="auto"/>
            <w:left w:val="none" w:sz="0" w:space="0" w:color="auto"/>
            <w:bottom w:val="none" w:sz="0" w:space="0" w:color="auto"/>
            <w:right w:val="none" w:sz="0" w:space="0" w:color="auto"/>
          </w:divBdr>
          <w:divsChild>
            <w:div w:id="1034426328">
              <w:marLeft w:val="0"/>
              <w:marRight w:val="0"/>
              <w:marTop w:val="0"/>
              <w:marBottom w:val="0"/>
              <w:divBdr>
                <w:top w:val="none" w:sz="0" w:space="0" w:color="auto"/>
                <w:left w:val="none" w:sz="0" w:space="0" w:color="auto"/>
                <w:bottom w:val="none" w:sz="0" w:space="0" w:color="auto"/>
                <w:right w:val="none" w:sz="0" w:space="0" w:color="auto"/>
              </w:divBdr>
            </w:div>
          </w:divsChild>
        </w:div>
        <w:div w:id="1470901942">
          <w:marLeft w:val="0"/>
          <w:marRight w:val="0"/>
          <w:marTop w:val="0"/>
          <w:marBottom w:val="0"/>
          <w:divBdr>
            <w:top w:val="none" w:sz="0" w:space="0" w:color="auto"/>
            <w:left w:val="none" w:sz="0" w:space="0" w:color="auto"/>
            <w:bottom w:val="none" w:sz="0" w:space="0" w:color="auto"/>
            <w:right w:val="none" w:sz="0" w:space="0" w:color="auto"/>
          </w:divBdr>
          <w:divsChild>
            <w:div w:id="30612474">
              <w:marLeft w:val="0"/>
              <w:marRight w:val="0"/>
              <w:marTop w:val="0"/>
              <w:marBottom w:val="0"/>
              <w:divBdr>
                <w:top w:val="none" w:sz="0" w:space="0" w:color="auto"/>
                <w:left w:val="none" w:sz="0" w:space="0" w:color="auto"/>
                <w:bottom w:val="none" w:sz="0" w:space="0" w:color="auto"/>
                <w:right w:val="none" w:sz="0" w:space="0" w:color="auto"/>
              </w:divBdr>
            </w:div>
          </w:divsChild>
        </w:div>
        <w:div w:id="1483766537">
          <w:marLeft w:val="0"/>
          <w:marRight w:val="0"/>
          <w:marTop w:val="0"/>
          <w:marBottom w:val="0"/>
          <w:divBdr>
            <w:top w:val="none" w:sz="0" w:space="0" w:color="auto"/>
            <w:left w:val="none" w:sz="0" w:space="0" w:color="auto"/>
            <w:bottom w:val="none" w:sz="0" w:space="0" w:color="auto"/>
            <w:right w:val="none" w:sz="0" w:space="0" w:color="auto"/>
          </w:divBdr>
          <w:divsChild>
            <w:div w:id="981815087">
              <w:marLeft w:val="0"/>
              <w:marRight w:val="0"/>
              <w:marTop w:val="0"/>
              <w:marBottom w:val="0"/>
              <w:divBdr>
                <w:top w:val="none" w:sz="0" w:space="0" w:color="auto"/>
                <w:left w:val="none" w:sz="0" w:space="0" w:color="auto"/>
                <w:bottom w:val="none" w:sz="0" w:space="0" w:color="auto"/>
                <w:right w:val="none" w:sz="0" w:space="0" w:color="auto"/>
              </w:divBdr>
            </w:div>
          </w:divsChild>
        </w:div>
        <w:div w:id="1501042261">
          <w:marLeft w:val="0"/>
          <w:marRight w:val="0"/>
          <w:marTop w:val="0"/>
          <w:marBottom w:val="0"/>
          <w:divBdr>
            <w:top w:val="none" w:sz="0" w:space="0" w:color="auto"/>
            <w:left w:val="none" w:sz="0" w:space="0" w:color="auto"/>
            <w:bottom w:val="none" w:sz="0" w:space="0" w:color="auto"/>
            <w:right w:val="none" w:sz="0" w:space="0" w:color="auto"/>
          </w:divBdr>
          <w:divsChild>
            <w:div w:id="533276480">
              <w:marLeft w:val="0"/>
              <w:marRight w:val="0"/>
              <w:marTop w:val="0"/>
              <w:marBottom w:val="0"/>
              <w:divBdr>
                <w:top w:val="none" w:sz="0" w:space="0" w:color="auto"/>
                <w:left w:val="none" w:sz="0" w:space="0" w:color="auto"/>
                <w:bottom w:val="none" w:sz="0" w:space="0" w:color="auto"/>
                <w:right w:val="none" w:sz="0" w:space="0" w:color="auto"/>
              </w:divBdr>
            </w:div>
          </w:divsChild>
        </w:div>
        <w:div w:id="1508212551">
          <w:marLeft w:val="0"/>
          <w:marRight w:val="0"/>
          <w:marTop w:val="0"/>
          <w:marBottom w:val="0"/>
          <w:divBdr>
            <w:top w:val="none" w:sz="0" w:space="0" w:color="auto"/>
            <w:left w:val="none" w:sz="0" w:space="0" w:color="auto"/>
            <w:bottom w:val="none" w:sz="0" w:space="0" w:color="auto"/>
            <w:right w:val="none" w:sz="0" w:space="0" w:color="auto"/>
          </w:divBdr>
          <w:divsChild>
            <w:div w:id="1652178233">
              <w:marLeft w:val="0"/>
              <w:marRight w:val="0"/>
              <w:marTop w:val="0"/>
              <w:marBottom w:val="0"/>
              <w:divBdr>
                <w:top w:val="none" w:sz="0" w:space="0" w:color="auto"/>
                <w:left w:val="none" w:sz="0" w:space="0" w:color="auto"/>
                <w:bottom w:val="none" w:sz="0" w:space="0" w:color="auto"/>
                <w:right w:val="none" w:sz="0" w:space="0" w:color="auto"/>
              </w:divBdr>
            </w:div>
          </w:divsChild>
        </w:div>
        <w:div w:id="1524632147">
          <w:marLeft w:val="0"/>
          <w:marRight w:val="0"/>
          <w:marTop w:val="0"/>
          <w:marBottom w:val="0"/>
          <w:divBdr>
            <w:top w:val="none" w:sz="0" w:space="0" w:color="auto"/>
            <w:left w:val="none" w:sz="0" w:space="0" w:color="auto"/>
            <w:bottom w:val="none" w:sz="0" w:space="0" w:color="auto"/>
            <w:right w:val="none" w:sz="0" w:space="0" w:color="auto"/>
          </w:divBdr>
          <w:divsChild>
            <w:div w:id="1862890887">
              <w:marLeft w:val="0"/>
              <w:marRight w:val="0"/>
              <w:marTop w:val="0"/>
              <w:marBottom w:val="0"/>
              <w:divBdr>
                <w:top w:val="none" w:sz="0" w:space="0" w:color="auto"/>
                <w:left w:val="none" w:sz="0" w:space="0" w:color="auto"/>
                <w:bottom w:val="none" w:sz="0" w:space="0" w:color="auto"/>
                <w:right w:val="none" w:sz="0" w:space="0" w:color="auto"/>
              </w:divBdr>
            </w:div>
          </w:divsChild>
        </w:div>
        <w:div w:id="1628655873">
          <w:marLeft w:val="0"/>
          <w:marRight w:val="0"/>
          <w:marTop w:val="0"/>
          <w:marBottom w:val="0"/>
          <w:divBdr>
            <w:top w:val="none" w:sz="0" w:space="0" w:color="auto"/>
            <w:left w:val="none" w:sz="0" w:space="0" w:color="auto"/>
            <w:bottom w:val="none" w:sz="0" w:space="0" w:color="auto"/>
            <w:right w:val="none" w:sz="0" w:space="0" w:color="auto"/>
          </w:divBdr>
          <w:divsChild>
            <w:div w:id="189490873">
              <w:marLeft w:val="0"/>
              <w:marRight w:val="0"/>
              <w:marTop w:val="0"/>
              <w:marBottom w:val="0"/>
              <w:divBdr>
                <w:top w:val="none" w:sz="0" w:space="0" w:color="auto"/>
                <w:left w:val="none" w:sz="0" w:space="0" w:color="auto"/>
                <w:bottom w:val="none" w:sz="0" w:space="0" w:color="auto"/>
                <w:right w:val="none" w:sz="0" w:space="0" w:color="auto"/>
              </w:divBdr>
            </w:div>
          </w:divsChild>
        </w:div>
        <w:div w:id="1639603961">
          <w:marLeft w:val="0"/>
          <w:marRight w:val="0"/>
          <w:marTop w:val="0"/>
          <w:marBottom w:val="0"/>
          <w:divBdr>
            <w:top w:val="none" w:sz="0" w:space="0" w:color="auto"/>
            <w:left w:val="none" w:sz="0" w:space="0" w:color="auto"/>
            <w:bottom w:val="none" w:sz="0" w:space="0" w:color="auto"/>
            <w:right w:val="none" w:sz="0" w:space="0" w:color="auto"/>
          </w:divBdr>
          <w:divsChild>
            <w:div w:id="880284826">
              <w:marLeft w:val="0"/>
              <w:marRight w:val="0"/>
              <w:marTop w:val="0"/>
              <w:marBottom w:val="0"/>
              <w:divBdr>
                <w:top w:val="none" w:sz="0" w:space="0" w:color="auto"/>
                <w:left w:val="none" w:sz="0" w:space="0" w:color="auto"/>
                <w:bottom w:val="none" w:sz="0" w:space="0" w:color="auto"/>
                <w:right w:val="none" w:sz="0" w:space="0" w:color="auto"/>
              </w:divBdr>
            </w:div>
          </w:divsChild>
        </w:div>
        <w:div w:id="1650211400">
          <w:marLeft w:val="0"/>
          <w:marRight w:val="0"/>
          <w:marTop w:val="0"/>
          <w:marBottom w:val="0"/>
          <w:divBdr>
            <w:top w:val="none" w:sz="0" w:space="0" w:color="auto"/>
            <w:left w:val="none" w:sz="0" w:space="0" w:color="auto"/>
            <w:bottom w:val="none" w:sz="0" w:space="0" w:color="auto"/>
            <w:right w:val="none" w:sz="0" w:space="0" w:color="auto"/>
          </w:divBdr>
          <w:divsChild>
            <w:div w:id="2130078306">
              <w:marLeft w:val="0"/>
              <w:marRight w:val="0"/>
              <w:marTop w:val="0"/>
              <w:marBottom w:val="0"/>
              <w:divBdr>
                <w:top w:val="none" w:sz="0" w:space="0" w:color="auto"/>
                <w:left w:val="none" w:sz="0" w:space="0" w:color="auto"/>
                <w:bottom w:val="none" w:sz="0" w:space="0" w:color="auto"/>
                <w:right w:val="none" w:sz="0" w:space="0" w:color="auto"/>
              </w:divBdr>
            </w:div>
          </w:divsChild>
        </w:div>
        <w:div w:id="1656715497">
          <w:marLeft w:val="0"/>
          <w:marRight w:val="0"/>
          <w:marTop w:val="0"/>
          <w:marBottom w:val="0"/>
          <w:divBdr>
            <w:top w:val="none" w:sz="0" w:space="0" w:color="auto"/>
            <w:left w:val="none" w:sz="0" w:space="0" w:color="auto"/>
            <w:bottom w:val="none" w:sz="0" w:space="0" w:color="auto"/>
            <w:right w:val="none" w:sz="0" w:space="0" w:color="auto"/>
          </w:divBdr>
          <w:divsChild>
            <w:div w:id="673723929">
              <w:marLeft w:val="0"/>
              <w:marRight w:val="0"/>
              <w:marTop w:val="0"/>
              <w:marBottom w:val="0"/>
              <w:divBdr>
                <w:top w:val="none" w:sz="0" w:space="0" w:color="auto"/>
                <w:left w:val="none" w:sz="0" w:space="0" w:color="auto"/>
                <w:bottom w:val="none" w:sz="0" w:space="0" w:color="auto"/>
                <w:right w:val="none" w:sz="0" w:space="0" w:color="auto"/>
              </w:divBdr>
            </w:div>
          </w:divsChild>
        </w:div>
        <w:div w:id="1713188293">
          <w:marLeft w:val="0"/>
          <w:marRight w:val="0"/>
          <w:marTop w:val="0"/>
          <w:marBottom w:val="0"/>
          <w:divBdr>
            <w:top w:val="none" w:sz="0" w:space="0" w:color="auto"/>
            <w:left w:val="none" w:sz="0" w:space="0" w:color="auto"/>
            <w:bottom w:val="none" w:sz="0" w:space="0" w:color="auto"/>
            <w:right w:val="none" w:sz="0" w:space="0" w:color="auto"/>
          </w:divBdr>
          <w:divsChild>
            <w:div w:id="974600542">
              <w:marLeft w:val="0"/>
              <w:marRight w:val="0"/>
              <w:marTop w:val="0"/>
              <w:marBottom w:val="0"/>
              <w:divBdr>
                <w:top w:val="none" w:sz="0" w:space="0" w:color="auto"/>
                <w:left w:val="none" w:sz="0" w:space="0" w:color="auto"/>
                <w:bottom w:val="none" w:sz="0" w:space="0" w:color="auto"/>
                <w:right w:val="none" w:sz="0" w:space="0" w:color="auto"/>
              </w:divBdr>
            </w:div>
          </w:divsChild>
        </w:div>
        <w:div w:id="1715542411">
          <w:marLeft w:val="0"/>
          <w:marRight w:val="0"/>
          <w:marTop w:val="0"/>
          <w:marBottom w:val="0"/>
          <w:divBdr>
            <w:top w:val="none" w:sz="0" w:space="0" w:color="auto"/>
            <w:left w:val="none" w:sz="0" w:space="0" w:color="auto"/>
            <w:bottom w:val="none" w:sz="0" w:space="0" w:color="auto"/>
            <w:right w:val="none" w:sz="0" w:space="0" w:color="auto"/>
          </w:divBdr>
          <w:divsChild>
            <w:div w:id="2103721794">
              <w:marLeft w:val="0"/>
              <w:marRight w:val="0"/>
              <w:marTop w:val="0"/>
              <w:marBottom w:val="0"/>
              <w:divBdr>
                <w:top w:val="none" w:sz="0" w:space="0" w:color="auto"/>
                <w:left w:val="none" w:sz="0" w:space="0" w:color="auto"/>
                <w:bottom w:val="none" w:sz="0" w:space="0" w:color="auto"/>
                <w:right w:val="none" w:sz="0" w:space="0" w:color="auto"/>
              </w:divBdr>
            </w:div>
          </w:divsChild>
        </w:div>
        <w:div w:id="1746685202">
          <w:marLeft w:val="0"/>
          <w:marRight w:val="0"/>
          <w:marTop w:val="0"/>
          <w:marBottom w:val="0"/>
          <w:divBdr>
            <w:top w:val="none" w:sz="0" w:space="0" w:color="auto"/>
            <w:left w:val="none" w:sz="0" w:space="0" w:color="auto"/>
            <w:bottom w:val="none" w:sz="0" w:space="0" w:color="auto"/>
            <w:right w:val="none" w:sz="0" w:space="0" w:color="auto"/>
          </w:divBdr>
          <w:divsChild>
            <w:div w:id="1091044371">
              <w:marLeft w:val="0"/>
              <w:marRight w:val="0"/>
              <w:marTop w:val="0"/>
              <w:marBottom w:val="0"/>
              <w:divBdr>
                <w:top w:val="none" w:sz="0" w:space="0" w:color="auto"/>
                <w:left w:val="none" w:sz="0" w:space="0" w:color="auto"/>
                <w:bottom w:val="none" w:sz="0" w:space="0" w:color="auto"/>
                <w:right w:val="none" w:sz="0" w:space="0" w:color="auto"/>
              </w:divBdr>
            </w:div>
          </w:divsChild>
        </w:div>
        <w:div w:id="1772820547">
          <w:marLeft w:val="0"/>
          <w:marRight w:val="0"/>
          <w:marTop w:val="0"/>
          <w:marBottom w:val="0"/>
          <w:divBdr>
            <w:top w:val="none" w:sz="0" w:space="0" w:color="auto"/>
            <w:left w:val="none" w:sz="0" w:space="0" w:color="auto"/>
            <w:bottom w:val="none" w:sz="0" w:space="0" w:color="auto"/>
            <w:right w:val="none" w:sz="0" w:space="0" w:color="auto"/>
          </w:divBdr>
          <w:divsChild>
            <w:div w:id="1607083260">
              <w:marLeft w:val="0"/>
              <w:marRight w:val="0"/>
              <w:marTop w:val="0"/>
              <w:marBottom w:val="0"/>
              <w:divBdr>
                <w:top w:val="none" w:sz="0" w:space="0" w:color="auto"/>
                <w:left w:val="none" w:sz="0" w:space="0" w:color="auto"/>
                <w:bottom w:val="none" w:sz="0" w:space="0" w:color="auto"/>
                <w:right w:val="none" w:sz="0" w:space="0" w:color="auto"/>
              </w:divBdr>
            </w:div>
          </w:divsChild>
        </w:div>
        <w:div w:id="1872496960">
          <w:marLeft w:val="0"/>
          <w:marRight w:val="0"/>
          <w:marTop w:val="0"/>
          <w:marBottom w:val="0"/>
          <w:divBdr>
            <w:top w:val="none" w:sz="0" w:space="0" w:color="auto"/>
            <w:left w:val="none" w:sz="0" w:space="0" w:color="auto"/>
            <w:bottom w:val="none" w:sz="0" w:space="0" w:color="auto"/>
            <w:right w:val="none" w:sz="0" w:space="0" w:color="auto"/>
          </w:divBdr>
          <w:divsChild>
            <w:div w:id="339435793">
              <w:marLeft w:val="0"/>
              <w:marRight w:val="0"/>
              <w:marTop w:val="0"/>
              <w:marBottom w:val="0"/>
              <w:divBdr>
                <w:top w:val="none" w:sz="0" w:space="0" w:color="auto"/>
                <w:left w:val="none" w:sz="0" w:space="0" w:color="auto"/>
                <w:bottom w:val="none" w:sz="0" w:space="0" w:color="auto"/>
                <w:right w:val="none" w:sz="0" w:space="0" w:color="auto"/>
              </w:divBdr>
            </w:div>
          </w:divsChild>
        </w:div>
        <w:div w:id="1882087018">
          <w:marLeft w:val="0"/>
          <w:marRight w:val="0"/>
          <w:marTop w:val="0"/>
          <w:marBottom w:val="0"/>
          <w:divBdr>
            <w:top w:val="none" w:sz="0" w:space="0" w:color="auto"/>
            <w:left w:val="none" w:sz="0" w:space="0" w:color="auto"/>
            <w:bottom w:val="none" w:sz="0" w:space="0" w:color="auto"/>
            <w:right w:val="none" w:sz="0" w:space="0" w:color="auto"/>
          </w:divBdr>
          <w:divsChild>
            <w:div w:id="594674788">
              <w:marLeft w:val="0"/>
              <w:marRight w:val="0"/>
              <w:marTop w:val="0"/>
              <w:marBottom w:val="0"/>
              <w:divBdr>
                <w:top w:val="none" w:sz="0" w:space="0" w:color="auto"/>
                <w:left w:val="none" w:sz="0" w:space="0" w:color="auto"/>
                <w:bottom w:val="none" w:sz="0" w:space="0" w:color="auto"/>
                <w:right w:val="none" w:sz="0" w:space="0" w:color="auto"/>
              </w:divBdr>
            </w:div>
          </w:divsChild>
        </w:div>
        <w:div w:id="1895702987">
          <w:marLeft w:val="0"/>
          <w:marRight w:val="0"/>
          <w:marTop w:val="0"/>
          <w:marBottom w:val="0"/>
          <w:divBdr>
            <w:top w:val="none" w:sz="0" w:space="0" w:color="auto"/>
            <w:left w:val="none" w:sz="0" w:space="0" w:color="auto"/>
            <w:bottom w:val="none" w:sz="0" w:space="0" w:color="auto"/>
            <w:right w:val="none" w:sz="0" w:space="0" w:color="auto"/>
          </w:divBdr>
          <w:divsChild>
            <w:div w:id="804276349">
              <w:marLeft w:val="0"/>
              <w:marRight w:val="0"/>
              <w:marTop w:val="0"/>
              <w:marBottom w:val="0"/>
              <w:divBdr>
                <w:top w:val="none" w:sz="0" w:space="0" w:color="auto"/>
                <w:left w:val="none" w:sz="0" w:space="0" w:color="auto"/>
                <w:bottom w:val="none" w:sz="0" w:space="0" w:color="auto"/>
                <w:right w:val="none" w:sz="0" w:space="0" w:color="auto"/>
              </w:divBdr>
            </w:div>
          </w:divsChild>
        </w:div>
        <w:div w:id="1902206418">
          <w:marLeft w:val="0"/>
          <w:marRight w:val="0"/>
          <w:marTop w:val="0"/>
          <w:marBottom w:val="0"/>
          <w:divBdr>
            <w:top w:val="none" w:sz="0" w:space="0" w:color="auto"/>
            <w:left w:val="none" w:sz="0" w:space="0" w:color="auto"/>
            <w:bottom w:val="none" w:sz="0" w:space="0" w:color="auto"/>
            <w:right w:val="none" w:sz="0" w:space="0" w:color="auto"/>
          </w:divBdr>
          <w:divsChild>
            <w:div w:id="1943805657">
              <w:marLeft w:val="0"/>
              <w:marRight w:val="0"/>
              <w:marTop w:val="0"/>
              <w:marBottom w:val="0"/>
              <w:divBdr>
                <w:top w:val="none" w:sz="0" w:space="0" w:color="auto"/>
                <w:left w:val="none" w:sz="0" w:space="0" w:color="auto"/>
                <w:bottom w:val="none" w:sz="0" w:space="0" w:color="auto"/>
                <w:right w:val="none" w:sz="0" w:space="0" w:color="auto"/>
              </w:divBdr>
            </w:div>
          </w:divsChild>
        </w:div>
        <w:div w:id="1960526704">
          <w:marLeft w:val="0"/>
          <w:marRight w:val="0"/>
          <w:marTop w:val="0"/>
          <w:marBottom w:val="0"/>
          <w:divBdr>
            <w:top w:val="none" w:sz="0" w:space="0" w:color="auto"/>
            <w:left w:val="none" w:sz="0" w:space="0" w:color="auto"/>
            <w:bottom w:val="none" w:sz="0" w:space="0" w:color="auto"/>
            <w:right w:val="none" w:sz="0" w:space="0" w:color="auto"/>
          </w:divBdr>
          <w:divsChild>
            <w:div w:id="900755090">
              <w:marLeft w:val="0"/>
              <w:marRight w:val="0"/>
              <w:marTop w:val="0"/>
              <w:marBottom w:val="0"/>
              <w:divBdr>
                <w:top w:val="none" w:sz="0" w:space="0" w:color="auto"/>
                <w:left w:val="none" w:sz="0" w:space="0" w:color="auto"/>
                <w:bottom w:val="none" w:sz="0" w:space="0" w:color="auto"/>
                <w:right w:val="none" w:sz="0" w:space="0" w:color="auto"/>
              </w:divBdr>
            </w:div>
          </w:divsChild>
        </w:div>
        <w:div w:id="1966307249">
          <w:marLeft w:val="0"/>
          <w:marRight w:val="0"/>
          <w:marTop w:val="0"/>
          <w:marBottom w:val="0"/>
          <w:divBdr>
            <w:top w:val="none" w:sz="0" w:space="0" w:color="auto"/>
            <w:left w:val="none" w:sz="0" w:space="0" w:color="auto"/>
            <w:bottom w:val="none" w:sz="0" w:space="0" w:color="auto"/>
            <w:right w:val="none" w:sz="0" w:space="0" w:color="auto"/>
          </w:divBdr>
          <w:divsChild>
            <w:div w:id="355890527">
              <w:marLeft w:val="0"/>
              <w:marRight w:val="0"/>
              <w:marTop w:val="0"/>
              <w:marBottom w:val="0"/>
              <w:divBdr>
                <w:top w:val="none" w:sz="0" w:space="0" w:color="auto"/>
                <w:left w:val="none" w:sz="0" w:space="0" w:color="auto"/>
                <w:bottom w:val="none" w:sz="0" w:space="0" w:color="auto"/>
                <w:right w:val="none" w:sz="0" w:space="0" w:color="auto"/>
              </w:divBdr>
            </w:div>
          </w:divsChild>
        </w:div>
        <w:div w:id="1974171900">
          <w:marLeft w:val="0"/>
          <w:marRight w:val="0"/>
          <w:marTop w:val="0"/>
          <w:marBottom w:val="0"/>
          <w:divBdr>
            <w:top w:val="none" w:sz="0" w:space="0" w:color="auto"/>
            <w:left w:val="none" w:sz="0" w:space="0" w:color="auto"/>
            <w:bottom w:val="none" w:sz="0" w:space="0" w:color="auto"/>
            <w:right w:val="none" w:sz="0" w:space="0" w:color="auto"/>
          </w:divBdr>
          <w:divsChild>
            <w:div w:id="354693970">
              <w:marLeft w:val="0"/>
              <w:marRight w:val="0"/>
              <w:marTop w:val="0"/>
              <w:marBottom w:val="0"/>
              <w:divBdr>
                <w:top w:val="none" w:sz="0" w:space="0" w:color="auto"/>
                <w:left w:val="none" w:sz="0" w:space="0" w:color="auto"/>
                <w:bottom w:val="none" w:sz="0" w:space="0" w:color="auto"/>
                <w:right w:val="none" w:sz="0" w:space="0" w:color="auto"/>
              </w:divBdr>
            </w:div>
          </w:divsChild>
        </w:div>
        <w:div w:id="2016181721">
          <w:marLeft w:val="0"/>
          <w:marRight w:val="0"/>
          <w:marTop w:val="0"/>
          <w:marBottom w:val="0"/>
          <w:divBdr>
            <w:top w:val="none" w:sz="0" w:space="0" w:color="auto"/>
            <w:left w:val="none" w:sz="0" w:space="0" w:color="auto"/>
            <w:bottom w:val="none" w:sz="0" w:space="0" w:color="auto"/>
            <w:right w:val="none" w:sz="0" w:space="0" w:color="auto"/>
          </w:divBdr>
          <w:divsChild>
            <w:div w:id="1023480913">
              <w:marLeft w:val="0"/>
              <w:marRight w:val="0"/>
              <w:marTop w:val="0"/>
              <w:marBottom w:val="0"/>
              <w:divBdr>
                <w:top w:val="none" w:sz="0" w:space="0" w:color="auto"/>
                <w:left w:val="none" w:sz="0" w:space="0" w:color="auto"/>
                <w:bottom w:val="none" w:sz="0" w:space="0" w:color="auto"/>
                <w:right w:val="none" w:sz="0" w:space="0" w:color="auto"/>
              </w:divBdr>
            </w:div>
          </w:divsChild>
        </w:div>
        <w:div w:id="2026859876">
          <w:marLeft w:val="0"/>
          <w:marRight w:val="0"/>
          <w:marTop w:val="0"/>
          <w:marBottom w:val="0"/>
          <w:divBdr>
            <w:top w:val="none" w:sz="0" w:space="0" w:color="auto"/>
            <w:left w:val="none" w:sz="0" w:space="0" w:color="auto"/>
            <w:bottom w:val="none" w:sz="0" w:space="0" w:color="auto"/>
            <w:right w:val="none" w:sz="0" w:space="0" w:color="auto"/>
          </w:divBdr>
          <w:divsChild>
            <w:div w:id="1061438195">
              <w:marLeft w:val="0"/>
              <w:marRight w:val="0"/>
              <w:marTop w:val="0"/>
              <w:marBottom w:val="0"/>
              <w:divBdr>
                <w:top w:val="none" w:sz="0" w:space="0" w:color="auto"/>
                <w:left w:val="none" w:sz="0" w:space="0" w:color="auto"/>
                <w:bottom w:val="none" w:sz="0" w:space="0" w:color="auto"/>
                <w:right w:val="none" w:sz="0" w:space="0" w:color="auto"/>
              </w:divBdr>
            </w:div>
          </w:divsChild>
        </w:div>
        <w:div w:id="2042902970">
          <w:marLeft w:val="0"/>
          <w:marRight w:val="0"/>
          <w:marTop w:val="0"/>
          <w:marBottom w:val="0"/>
          <w:divBdr>
            <w:top w:val="none" w:sz="0" w:space="0" w:color="auto"/>
            <w:left w:val="none" w:sz="0" w:space="0" w:color="auto"/>
            <w:bottom w:val="none" w:sz="0" w:space="0" w:color="auto"/>
            <w:right w:val="none" w:sz="0" w:space="0" w:color="auto"/>
          </w:divBdr>
          <w:divsChild>
            <w:div w:id="48457505">
              <w:marLeft w:val="0"/>
              <w:marRight w:val="0"/>
              <w:marTop w:val="0"/>
              <w:marBottom w:val="0"/>
              <w:divBdr>
                <w:top w:val="none" w:sz="0" w:space="0" w:color="auto"/>
                <w:left w:val="none" w:sz="0" w:space="0" w:color="auto"/>
                <w:bottom w:val="none" w:sz="0" w:space="0" w:color="auto"/>
                <w:right w:val="none" w:sz="0" w:space="0" w:color="auto"/>
              </w:divBdr>
            </w:div>
          </w:divsChild>
        </w:div>
        <w:div w:id="2119131449">
          <w:marLeft w:val="0"/>
          <w:marRight w:val="0"/>
          <w:marTop w:val="0"/>
          <w:marBottom w:val="0"/>
          <w:divBdr>
            <w:top w:val="none" w:sz="0" w:space="0" w:color="auto"/>
            <w:left w:val="none" w:sz="0" w:space="0" w:color="auto"/>
            <w:bottom w:val="none" w:sz="0" w:space="0" w:color="auto"/>
            <w:right w:val="none" w:sz="0" w:space="0" w:color="auto"/>
          </w:divBdr>
          <w:divsChild>
            <w:div w:id="892042025">
              <w:marLeft w:val="0"/>
              <w:marRight w:val="0"/>
              <w:marTop w:val="0"/>
              <w:marBottom w:val="0"/>
              <w:divBdr>
                <w:top w:val="none" w:sz="0" w:space="0" w:color="auto"/>
                <w:left w:val="none" w:sz="0" w:space="0" w:color="auto"/>
                <w:bottom w:val="none" w:sz="0" w:space="0" w:color="auto"/>
                <w:right w:val="none" w:sz="0" w:space="0" w:color="auto"/>
              </w:divBdr>
            </w:div>
          </w:divsChild>
        </w:div>
        <w:div w:id="2136216906">
          <w:marLeft w:val="0"/>
          <w:marRight w:val="0"/>
          <w:marTop w:val="0"/>
          <w:marBottom w:val="0"/>
          <w:divBdr>
            <w:top w:val="none" w:sz="0" w:space="0" w:color="auto"/>
            <w:left w:val="none" w:sz="0" w:space="0" w:color="auto"/>
            <w:bottom w:val="none" w:sz="0" w:space="0" w:color="auto"/>
            <w:right w:val="none" w:sz="0" w:space="0" w:color="auto"/>
          </w:divBdr>
          <w:divsChild>
            <w:div w:id="10702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90152">
      <w:bodyDiv w:val="1"/>
      <w:marLeft w:val="0"/>
      <w:marRight w:val="0"/>
      <w:marTop w:val="0"/>
      <w:marBottom w:val="0"/>
      <w:divBdr>
        <w:top w:val="none" w:sz="0" w:space="0" w:color="auto"/>
        <w:left w:val="none" w:sz="0" w:space="0" w:color="auto"/>
        <w:bottom w:val="none" w:sz="0" w:space="0" w:color="auto"/>
        <w:right w:val="none" w:sz="0" w:space="0" w:color="auto"/>
      </w:divBdr>
    </w:div>
    <w:div w:id="1491366430">
      <w:bodyDiv w:val="1"/>
      <w:marLeft w:val="0"/>
      <w:marRight w:val="0"/>
      <w:marTop w:val="0"/>
      <w:marBottom w:val="0"/>
      <w:divBdr>
        <w:top w:val="none" w:sz="0" w:space="0" w:color="auto"/>
        <w:left w:val="none" w:sz="0" w:space="0" w:color="auto"/>
        <w:bottom w:val="none" w:sz="0" w:space="0" w:color="auto"/>
        <w:right w:val="none" w:sz="0" w:space="0" w:color="auto"/>
      </w:divBdr>
    </w:div>
    <w:div w:id="1505434973">
      <w:bodyDiv w:val="1"/>
      <w:marLeft w:val="0"/>
      <w:marRight w:val="0"/>
      <w:marTop w:val="0"/>
      <w:marBottom w:val="0"/>
      <w:divBdr>
        <w:top w:val="none" w:sz="0" w:space="0" w:color="auto"/>
        <w:left w:val="none" w:sz="0" w:space="0" w:color="auto"/>
        <w:bottom w:val="none" w:sz="0" w:space="0" w:color="auto"/>
        <w:right w:val="none" w:sz="0" w:space="0" w:color="auto"/>
      </w:divBdr>
    </w:div>
    <w:div w:id="1518696913">
      <w:bodyDiv w:val="1"/>
      <w:marLeft w:val="0"/>
      <w:marRight w:val="0"/>
      <w:marTop w:val="0"/>
      <w:marBottom w:val="0"/>
      <w:divBdr>
        <w:top w:val="none" w:sz="0" w:space="0" w:color="auto"/>
        <w:left w:val="none" w:sz="0" w:space="0" w:color="auto"/>
        <w:bottom w:val="none" w:sz="0" w:space="0" w:color="auto"/>
        <w:right w:val="none" w:sz="0" w:space="0" w:color="auto"/>
      </w:divBdr>
    </w:div>
    <w:div w:id="1526596698">
      <w:bodyDiv w:val="1"/>
      <w:marLeft w:val="0"/>
      <w:marRight w:val="0"/>
      <w:marTop w:val="0"/>
      <w:marBottom w:val="0"/>
      <w:divBdr>
        <w:top w:val="none" w:sz="0" w:space="0" w:color="auto"/>
        <w:left w:val="none" w:sz="0" w:space="0" w:color="auto"/>
        <w:bottom w:val="none" w:sz="0" w:space="0" w:color="auto"/>
        <w:right w:val="none" w:sz="0" w:space="0" w:color="auto"/>
      </w:divBdr>
      <w:divsChild>
        <w:div w:id="313992325">
          <w:marLeft w:val="0"/>
          <w:marRight w:val="0"/>
          <w:marTop w:val="0"/>
          <w:marBottom w:val="0"/>
          <w:divBdr>
            <w:top w:val="none" w:sz="0" w:space="0" w:color="auto"/>
            <w:left w:val="none" w:sz="0" w:space="0" w:color="auto"/>
            <w:bottom w:val="none" w:sz="0" w:space="0" w:color="auto"/>
            <w:right w:val="none" w:sz="0" w:space="0" w:color="auto"/>
          </w:divBdr>
          <w:divsChild>
            <w:div w:id="1647200463">
              <w:marLeft w:val="0"/>
              <w:marRight w:val="0"/>
              <w:marTop w:val="0"/>
              <w:marBottom w:val="0"/>
              <w:divBdr>
                <w:top w:val="none" w:sz="0" w:space="0" w:color="auto"/>
                <w:left w:val="none" w:sz="0" w:space="0" w:color="auto"/>
                <w:bottom w:val="none" w:sz="0" w:space="0" w:color="auto"/>
                <w:right w:val="none" w:sz="0" w:space="0" w:color="auto"/>
              </w:divBdr>
            </w:div>
          </w:divsChild>
        </w:div>
        <w:div w:id="1243030957">
          <w:marLeft w:val="0"/>
          <w:marRight w:val="0"/>
          <w:marTop w:val="0"/>
          <w:marBottom w:val="0"/>
          <w:divBdr>
            <w:top w:val="none" w:sz="0" w:space="0" w:color="auto"/>
            <w:left w:val="none" w:sz="0" w:space="0" w:color="auto"/>
            <w:bottom w:val="none" w:sz="0" w:space="0" w:color="auto"/>
            <w:right w:val="none" w:sz="0" w:space="0" w:color="auto"/>
          </w:divBdr>
          <w:divsChild>
            <w:div w:id="10981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6080">
      <w:bodyDiv w:val="1"/>
      <w:marLeft w:val="0"/>
      <w:marRight w:val="0"/>
      <w:marTop w:val="0"/>
      <w:marBottom w:val="0"/>
      <w:divBdr>
        <w:top w:val="none" w:sz="0" w:space="0" w:color="auto"/>
        <w:left w:val="none" w:sz="0" w:space="0" w:color="auto"/>
        <w:bottom w:val="none" w:sz="0" w:space="0" w:color="auto"/>
        <w:right w:val="none" w:sz="0" w:space="0" w:color="auto"/>
      </w:divBdr>
    </w:div>
    <w:div w:id="1533035566">
      <w:bodyDiv w:val="1"/>
      <w:marLeft w:val="0"/>
      <w:marRight w:val="0"/>
      <w:marTop w:val="0"/>
      <w:marBottom w:val="0"/>
      <w:divBdr>
        <w:top w:val="none" w:sz="0" w:space="0" w:color="auto"/>
        <w:left w:val="none" w:sz="0" w:space="0" w:color="auto"/>
        <w:bottom w:val="none" w:sz="0" w:space="0" w:color="auto"/>
        <w:right w:val="none" w:sz="0" w:space="0" w:color="auto"/>
      </w:divBdr>
    </w:div>
    <w:div w:id="1533958436">
      <w:bodyDiv w:val="1"/>
      <w:marLeft w:val="0"/>
      <w:marRight w:val="0"/>
      <w:marTop w:val="0"/>
      <w:marBottom w:val="0"/>
      <w:divBdr>
        <w:top w:val="none" w:sz="0" w:space="0" w:color="auto"/>
        <w:left w:val="none" w:sz="0" w:space="0" w:color="auto"/>
        <w:bottom w:val="none" w:sz="0" w:space="0" w:color="auto"/>
        <w:right w:val="none" w:sz="0" w:space="0" w:color="auto"/>
      </w:divBdr>
    </w:div>
    <w:div w:id="1615166942">
      <w:bodyDiv w:val="1"/>
      <w:marLeft w:val="0"/>
      <w:marRight w:val="0"/>
      <w:marTop w:val="0"/>
      <w:marBottom w:val="0"/>
      <w:divBdr>
        <w:top w:val="none" w:sz="0" w:space="0" w:color="auto"/>
        <w:left w:val="none" w:sz="0" w:space="0" w:color="auto"/>
        <w:bottom w:val="none" w:sz="0" w:space="0" w:color="auto"/>
        <w:right w:val="none" w:sz="0" w:space="0" w:color="auto"/>
      </w:divBdr>
    </w:div>
    <w:div w:id="1646083115">
      <w:bodyDiv w:val="1"/>
      <w:marLeft w:val="0"/>
      <w:marRight w:val="0"/>
      <w:marTop w:val="0"/>
      <w:marBottom w:val="0"/>
      <w:divBdr>
        <w:top w:val="none" w:sz="0" w:space="0" w:color="auto"/>
        <w:left w:val="none" w:sz="0" w:space="0" w:color="auto"/>
        <w:bottom w:val="none" w:sz="0" w:space="0" w:color="auto"/>
        <w:right w:val="none" w:sz="0" w:space="0" w:color="auto"/>
      </w:divBdr>
    </w:div>
    <w:div w:id="1661077356">
      <w:bodyDiv w:val="1"/>
      <w:marLeft w:val="0"/>
      <w:marRight w:val="0"/>
      <w:marTop w:val="0"/>
      <w:marBottom w:val="0"/>
      <w:divBdr>
        <w:top w:val="none" w:sz="0" w:space="0" w:color="auto"/>
        <w:left w:val="none" w:sz="0" w:space="0" w:color="auto"/>
        <w:bottom w:val="none" w:sz="0" w:space="0" w:color="auto"/>
        <w:right w:val="none" w:sz="0" w:space="0" w:color="auto"/>
      </w:divBdr>
      <w:divsChild>
        <w:div w:id="1462992484">
          <w:marLeft w:val="0"/>
          <w:marRight w:val="0"/>
          <w:marTop w:val="0"/>
          <w:marBottom w:val="0"/>
          <w:divBdr>
            <w:top w:val="none" w:sz="0" w:space="0" w:color="auto"/>
            <w:left w:val="none" w:sz="0" w:space="0" w:color="auto"/>
            <w:bottom w:val="none" w:sz="0" w:space="0" w:color="auto"/>
            <w:right w:val="none" w:sz="0" w:space="0" w:color="auto"/>
          </w:divBdr>
          <w:divsChild>
            <w:div w:id="2424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8929">
      <w:bodyDiv w:val="1"/>
      <w:marLeft w:val="0"/>
      <w:marRight w:val="0"/>
      <w:marTop w:val="0"/>
      <w:marBottom w:val="0"/>
      <w:divBdr>
        <w:top w:val="none" w:sz="0" w:space="0" w:color="auto"/>
        <w:left w:val="none" w:sz="0" w:space="0" w:color="auto"/>
        <w:bottom w:val="none" w:sz="0" w:space="0" w:color="auto"/>
        <w:right w:val="none" w:sz="0" w:space="0" w:color="auto"/>
      </w:divBdr>
    </w:div>
    <w:div w:id="1692337769">
      <w:bodyDiv w:val="1"/>
      <w:marLeft w:val="0"/>
      <w:marRight w:val="0"/>
      <w:marTop w:val="0"/>
      <w:marBottom w:val="0"/>
      <w:divBdr>
        <w:top w:val="none" w:sz="0" w:space="0" w:color="auto"/>
        <w:left w:val="none" w:sz="0" w:space="0" w:color="auto"/>
        <w:bottom w:val="none" w:sz="0" w:space="0" w:color="auto"/>
        <w:right w:val="none" w:sz="0" w:space="0" w:color="auto"/>
      </w:divBdr>
    </w:div>
    <w:div w:id="1750346975">
      <w:bodyDiv w:val="1"/>
      <w:marLeft w:val="0"/>
      <w:marRight w:val="0"/>
      <w:marTop w:val="0"/>
      <w:marBottom w:val="0"/>
      <w:divBdr>
        <w:top w:val="none" w:sz="0" w:space="0" w:color="auto"/>
        <w:left w:val="none" w:sz="0" w:space="0" w:color="auto"/>
        <w:bottom w:val="none" w:sz="0" w:space="0" w:color="auto"/>
        <w:right w:val="none" w:sz="0" w:space="0" w:color="auto"/>
      </w:divBdr>
      <w:divsChild>
        <w:div w:id="71395987">
          <w:marLeft w:val="0"/>
          <w:marRight w:val="0"/>
          <w:marTop w:val="0"/>
          <w:marBottom w:val="0"/>
          <w:divBdr>
            <w:top w:val="none" w:sz="0" w:space="0" w:color="auto"/>
            <w:left w:val="none" w:sz="0" w:space="0" w:color="auto"/>
            <w:bottom w:val="none" w:sz="0" w:space="0" w:color="auto"/>
            <w:right w:val="none" w:sz="0" w:space="0" w:color="auto"/>
          </w:divBdr>
          <w:divsChild>
            <w:div w:id="114568996">
              <w:marLeft w:val="0"/>
              <w:marRight w:val="0"/>
              <w:marTop w:val="0"/>
              <w:marBottom w:val="0"/>
              <w:divBdr>
                <w:top w:val="none" w:sz="0" w:space="0" w:color="auto"/>
                <w:left w:val="none" w:sz="0" w:space="0" w:color="auto"/>
                <w:bottom w:val="none" w:sz="0" w:space="0" w:color="auto"/>
                <w:right w:val="none" w:sz="0" w:space="0" w:color="auto"/>
              </w:divBdr>
            </w:div>
          </w:divsChild>
        </w:div>
        <w:div w:id="74056618">
          <w:marLeft w:val="0"/>
          <w:marRight w:val="0"/>
          <w:marTop w:val="0"/>
          <w:marBottom w:val="0"/>
          <w:divBdr>
            <w:top w:val="none" w:sz="0" w:space="0" w:color="auto"/>
            <w:left w:val="none" w:sz="0" w:space="0" w:color="auto"/>
            <w:bottom w:val="none" w:sz="0" w:space="0" w:color="auto"/>
            <w:right w:val="none" w:sz="0" w:space="0" w:color="auto"/>
          </w:divBdr>
          <w:divsChild>
            <w:div w:id="1793479079">
              <w:marLeft w:val="0"/>
              <w:marRight w:val="0"/>
              <w:marTop w:val="0"/>
              <w:marBottom w:val="0"/>
              <w:divBdr>
                <w:top w:val="none" w:sz="0" w:space="0" w:color="auto"/>
                <w:left w:val="none" w:sz="0" w:space="0" w:color="auto"/>
                <w:bottom w:val="none" w:sz="0" w:space="0" w:color="auto"/>
                <w:right w:val="none" w:sz="0" w:space="0" w:color="auto"/>
              </w:divBdr>
            </w:div>
          </w:divsChild>
        </w:div>
        <w:div w:id="75900599">
          <w:marLeft w:val="0"/>
          <w:marRight w:val="0"/>
          <w:marTop w:val="0"/>
          <w:marBottom w:val="0"/>
          <w:divBdr>
            <w:top w:val="none" w:sz="0" w:space="0" w:color="auto"/>
            <w:left w:val="none" w:sz="0" w:space="0" w:color="auto"/>
            <w:bottom w:val="none" w:sz="0" w:space="0" w:color="auto"/>
            <w:right w:val="none" w:sz="0" w:space="0" w:color="auto"/>
          </w:divBdr>
          <w:divsChild>
            <w:div w:id="517698742">
              <w:marLeft w:val="0"/>
              <w:marRight w:val="0"/>
              <w:marTop w:val="0"/>
              <w:marBottom w:val="0"/>
              <w:divBdr>
                <w:top w:val="none" w:sz="0" w:space="0" w:color="auto"/>
                <w:left w:val="none" w:sz="0" w:space="0" w:color="auto"/>
                <w:bottom w:val="none" w:sz="0" w:space="0" w:color="auto"/>
                <w:right w:val="none" w:sz="0" w:space="0" w:color="auto"/>
              </w:divBdr>
            </w:div>
          </w:divsChild>
        </w:div>
        <w:div w:id="116416903">
          <w:marLeft w:val="0"/>
          <w:marRight w:val="0"/>
          <w:marTop w:val="0"/>
          <w:marBottom w:val="0"/>
          <w:divBdr>
            <w:top w:val="none" w:sz="0" w:space="0" w:color="auto"/>
            <w:left w:val="none" w:sz="0" w:space="0" w:color="auto"/>
            <w:bottom w:val="none" w:sz="0" w:space="0" w:color="auto"/>
            <w:right w:val="none" w:sz="0" w:space="0" w:color="auto"/>
          </w:divBdr>
          <w:divsChild>
            <w:div w:id="1551385735">
              <w:marLeft w:val="0"/>
              <w:marRight w:val="0"/>
              <w:marTop w:val="0"/>
              <w:marBottom w:val="0"/>
              <w:divBdr>
                <w:top w:val="none" w:sz="0" w:space="0" w:color="auto"/>
                <w:left w:val="none" w:sz="0" w:space="0" w:color="auto"/>
                <w:bottom w:val="none" w:sz="0" w:space="0" w:color="auto"/>
                <w:right w:val="none" w:sz="0" w:space="0" w:color="auto"/>
              </w:divBdr>
            </w:div>
          </w:divsChild>
        </w:div>
        <w:div w:id="129326800">
          <w:marLeft w:val="0"/>
          <w:marRight w:val="0"/>
          <w:marTop w:val="0"/>
          <w:marBottom w:val="0"/>
          <w:divBdr>
            <w:top w:val="none" w:sz="0" w:space="0" w:color="auto"/>
            <w:left w:val="none" w:sz="0" w:space="0" w:color="auto"/>
            <w:bottom w:val="none" w:sz="0" w:space="0" w:color="auto"/>
            <w:right w:val="none" w:sz="0" w:space="0" w:color="auto"/>
          </w:divBdr>
          <w:divsChild>
            <w:div w:id="271472960">
              <w:marLeft w:val="0"/>
              <w:marRight w:val="0"/>
              <w:marTop w:val="0"/>
              <w:marBottom w:val="0"/>
              <w:divBdr>
                <w:top w:val="none" w:sz="0" w:space="0" w:color="auto"/>
                <w:left w:val="none" w:sz="0" w:space="0" w:color="auto"/>
                <w:bottom w:val="none" w:sz="0" w:space="0" w:color="auto"/>
                <w:right w:val="none" w:sz="0" w:space="0" w:color="auto"/>
              </w:divBdr>
            </w:div>
          </w:divsChild>
        </w:div>
        <w:div w:id="142896126">
          <w:marLeft w:val="0"/>
          <w:marRight w:val="0"/>
          <w:marTop w:val="0"/>
          <w:marBottom w:val="0"/>
          <w:divBdr>
            <w:top w:val="none" w:sz="0" w:space="0" w:color="auto"/>
            <w:left w:val="none" w:sz="0" w:space="0" w:color="auto"/>
            <w:bottom w:val="none" w:sz="0" w:space="0" w:color="auto"/>
            <w:right w:val="none" w:sz="0" w:space="0" w:color="auto"/>
          </w:divBdr>
          <w:divsChild>
            <w:div w:id="496923042">
              <w:marLeft w:val="0"/>
              <w:marRight w:val="0"/>
              <w:marTop w:val="0"/>
              <w:marBottom w:val="0"/>
              <w:divBdr>
                <w:top w:val="none" w:sz="0" w:space="0" w:color="auto"/>
                <w:left w:val="none" w:sz="0" w:space="0" w:color="auto"/>
                <w:bottom w:val="none" w:sz="0" w:space="0" w:color="auto"/>
                <w:right w:val="none" w:sz="0" w:space="0" w:color="auto"/>
              </w:divBdr>
            </w:div>
          </w:divsChild>
        </w:div>
        <w:div w:id="223180113">
          <w:marLeft w:val="0"/>
          <w:marRight w:val="0"/>
          <w:marTop w:val="0"/>
          <w:marBottom w:val="0"/>
          <w:divBdr>
            <w:top w:val="none" w:sz="0" w:space="0" w:color="auto"/>
            <w:left w:val="none" w:sz="0" w:space="0" w:color="auto"/>
            <w:bottom w:val="none" w:sz="0" w:space="0" w:color="auto"/>
            <w:right w:val="none" w:sz="0" w:space="0" w:color="auto"/>
          </w:divBdr>
          <w:divsChild>
            <w:div w:id="97993216">
              <w:marLeft w:val="0"/>
              <w:marRight w:val="0"/>
              <w:marTop w:val="0"/>
              <w:marBottom w:val="0"/>
              <w:divBdr>
                <w:top w:val="none" w:sz="0" w:space="0" w:color="auto"/>
                <w:left w:val="none" w:sz="0" w:space="0" w:color="auto"/>
                <w:bottom w:val="none" w:sz="0" w:space="0" w:color="auto"/>
                <w:right w:val="none" w:sz="0" w:space="0" w:color="auto"/>
              </w:divBdr>
            </w:div>
          </w:divsChild>
        </w:div>
        <w:div w:id="247663030">
          <w:marLeft w:val="0"/>
          <w:marRight w:val="0"/>
          <w:marTop w:val="0"/>
          <w:marBottom w:val="0"/>
          <w:divBdr>
            <w:top w:val="none" w:sz="0" w:space="0" w:color="auto"/>
            <w:left w:val="none" w:sz="0" w:space="0" w:color="auto"/>
            <w:bottom w:val="none" w:sz="0" w:space="0" w:color="auto"/>
            <w:right w:val="none" w:sz="0" w:space="0" w:color="auto"/>
          </w:divBdr>
          <w:divsChild>
            <w:div w:id="1895433991">
              <w:marLeft w:val="0"/>
              <w:marRight w:val="0"/>
              <w:marTop w:val="0"/>
              <w:marBottom w:val="0"/>
              <w:divBdr>
                <w:top w:val="none" w:sz="0" w:space="0" w:color="auto"/>
                <w:left w:val="none" w:sz="0" w:space="0" w:color="auto"/>
                <w:bottom w:val="none" w:sz="0" w:space="0" w:color="auto"/>
                <w:right w:val="none" w:sz="0" w:space="0" w:color="auto"/>
              </w:divBdr>
            </w:div>
          </w:divsChild>
        </w:div>
        <w:div w:id="272132792">
          <w:marLeft w:val="0"/>
          <w:marRight w:val="0"/>
          <w:marTop w:val="0"/>
          <w:marBottom w:val="0"/>
          <w:divBdr>
            <w:top w:val="none" w:sz="0" w:space="0" w:color="auto"/>
            <w:left w:val="none" w:sz="0" w:space="0" w:color="auto"/>
            <w:bottom w:val="none" w:sz="0" w:space="0" w:color="auto"/>
            <w:right w:val="none" w:sz="0" w:space="0" w:color="auto"/>
          </w:divBdr>
          <w:divsChild>
            <w:div w:id="1004556311">
              <w:marLeft w:val="0"/>
              <w:marRight w:val="0"/>
              <w:marTop w:val="0"/>
              <w:marBottom w:val="0"/>
              <w:divBdr>
                <w:top w:val="none" w:sz="0" w:space="0" w:color="auto"/>
                <w:left w:val="none" w:sz="0" w:space="0" w:color="auto"/>
                <w:bottom w:val="none" w:sz="0" w:space="0" w:color="auto"/>
                <w:right w:val="none" w:sz="0" w:space="0" w:color="auto"/>
              </w:divBdr>
            </w:div>
          </w:divsChild>
        </w:div>
        <w:div w:id="272522190">
          <w:marLeft w:val="0"/>
          <w:marRight w:val="0"/>
          <w:marTop w:val="0"/>
          <w:marBottom w:val="0"/>
          <w:divBdr>
            <w:top w:val="none" w:sz="0" w:space="0" w:color="auto"/>
            <w:left w:val="none" w:sz="0" w:space="0" w:color="auto"/>
            <w:bottom w:val="none" w:sz="0" w:space="0" w:color="auto"/>
            <w:right w:val="none" w:sz="0" w:space="0" w:color="auto"/>
          </w:divBdr>
          <w:divsChild>
            <w:div w:id="165441974">
              <w:marLeft w:val="0"/>
              <w:marRight w:val="0"/>
              <w:marTop w:val="0"/>
              <w:marBottom w:val="0"/>
              <w:divBdr>
                <w:top w:val="none" w:sz="0" w:space="0" w:color="auto"/>
                <w:left w:val="none" w:sz="0" w:space="0" w:color="auto"/>
                <w:bottom w:val="none" w:sz="0" w:space="0" w:color="auto"/>
                <w:right w:val="none" w:sz="0" w:space="0" w:color="auto"/>
              </w:divBdr>
            </w:div>
          </w:divsChild>
        </w:div>
        <w:div w:id="332802306">
          <w:marLeft w:val="0"/>
          <w:marRight w:val="0"/>
          <w:marTop w:val="0"/>
          <w:marBottom w:val="0"/>
          <w:divBdr>
            <w:top w:val="none" w:sz="0" w:space="0" w:color="auto"/>
            <w:left w:val="none" w:sz="0" w:space="0" w:color="auto"/>
            <w:bottom w:val="none" w:sz="0" w:space="0" w:color="auto"/>
            <w:right w:val="none" w:sz="0" w:space="0" w:color="auto"/>
          </w:divBdr>
          <w:divsChild>
            <w:div w:id="755906367">
              <w:marLeft w:val="0"/>
              <w:marRight w:val="0"/>
              <w:marTop w:val="0"/>
              <w:marBottom w:val="0"/>
              <w:divBdr>
                <w:top w:val="none" w:sz="0" w:space="0" w:color="auto"/>
                <w:left w:val="none" w:sz="0" w:space="0" w:color="auto"/>
                <w:bottom w:val="none" w:sz="0" w:space="0" w:color="auto"/>
                <w:right w:val="none" w:sz="0" w:space="0" w:color="auto"/>
              </w:divBdr>
            </w:div>
          </w:divsChild>
        </w:div>
        <w:div w:id="369233650">
          <w:marLeft w:val="0"/>
          <w:marRight w:val="0"/>
          <w:marTop w:val="0"/>
          <w:marBottom w:val="0"/>
          <w:divBdr>
            <w:top w:val="none" w:sz="0" w:space="0" w:color="auto"/>
            <w:left w:val="none" w:sz="0" w:space="0" w:color="auto"/>
            <w:bottom w:val="none" w:sz="0" w:space="0" w:color="auto"/>
            <w:right w:val="none" w:sz="0" w:space="0" w:color="auto"/>
          </w:divBdr>
          <w:divsChild>
            <w:div w:id="702943570">
              <w:marLeft w:val="0"/>
              <w:marRight w:val="0"/>
              <w:marTop w:val="0"/>
              <w:marBottom w:val="0"/>
              <w:divBdr>
                <w:top w:val="none" w:sz="0" w:space="0" w:color="auto"/>
                <w:left w:val="none" w:sz="0" w:space="0" w:color="auto"/>
                <w:bottom w:val="none" w:sz="0" w:space="0" w:color="auto"/>
                <w:right w:val="none" w:sz="0" w:space="0" w:color="auto"/>
              </w:divBdr>
            </w:div>
          </w:divsChild>
        </w:div>
        <w:div w:id="383792621">
          <w:marLeft w:val="0"/>
          <w:marRight w:val="0"/>
          <w:marTop w:val="0"/>
          <w:marBottom w:val="0"/>
          <w:divBdr>
            <w:top w:val="none" w:sz="0" w:space="0" w:color="auto"/>
            <w:left w:val="none" w:sz="0" w:space="0" w:color="auto"/>
            <w:bottom w:val="none" w:sz="0" w:space="0" w:color="auto"/>
            <w:right w:val="none" w:sz="0" w:space="0" w:color="auto"/>
          </w:divBdr>
          <w:divsChild>
            <w:div w:id="2043284558">
              <w:marLeft w:val="0"/>
              <w:marRight w:val="0"/>
              <w:marTop w:val="0"/>
              <w:marBottom w:val="0"/>
              <w:divBdr>
                <w:top w:val="none" w:sz="0" w:space="0" w:color="auto"/>
                <w:left w:val="none" w:sz="0" w:space="0" w:color="auto"/>
                <w:bottom w:val="none" w:sz="0" w:space="0" w:color="auto"/>
                <w:right w:val="none" w:sz="0" w:space="0" w:color="auto"/>
              </w:divBdr>
            </w:div>
          </w:divsChild>
        </w:div>
        <w:div w:id="451051339">
          <w:marLeft w:val="0"/>
          <w:marRight w:val="0"/>
          <w:marTop w:val="0"/>
          <w:marBottom w:val="0"/>
          <w:divBdr>
            <w:top w:val="none" w:sz="0" w:space="0" w:color="auto"/>
            <w:left w:val="none" w:sz="0" w:space="0" w:color="auto"/>
            <w:bottom w:val="none" w:sz="0" w:space="0" w:color="auto"/>
            <w:right w:val="none" w:sz="0" w:space="0" w:color="auto"/>
          </w:divBdr>
          <w:divsChild>
            <w:div w:id="1589149178">
              <w:marLeft w:val="0"/>
              <w:marRight w:val="0"/>
              <w:marTop w:val="0"/>
              <w:marBottom w:val="0"/>
              <w:divBdr>
                <w:top w:val="none" w:sz="0" w:space="0" w:color="auto"/>
                <w:left w:val="none" w:sz="0" w:space="0" w:color="auto"/>
                <w:bottom w:val="none" w:sz="0" w:space="0" w:color="auto"/>
                <w:right w:val="none" w:sz="0" w:space="0" w:color="auto"/>
              </w:divBdr>
            </w:div>
          </w:divsChild>
        </w:div>
        <w:div w:id="484779333">
          <w:marLeft w:val="0"/>
          <w:marRight w:val="0"/>
          <w:marTop w:val="0"/>
          <w:marBottom w:val="0"/>
          <w:divBdr>
            <w:top w:val="none" w:sz="0" w:space="0" w:color="auto"/>
            <w:left w:val="none" w:sz="0" w:space="0" w:color="auto"/>
            <w:bottom w:val="none" w:sz="0" w:space="0" w:color="auto"/>
            <w:right w:val="none" w:sz="0" w:space="0" w:color="auto"/>
          </w:divBdr>
          <w:divsChild>
            <w:div w:id="1461609793">
              <w:marLeft w:val="0"/>
              <w:marRight w:val="0"/>
              <w:marTop w:val="0"/>
              <w:marBottom w:val="0"/>
              <w:divBdr>
                <w:top w:val="none" w:sz="0" w:space="0" w:color="auto"/>
                <w:left w:val="none" w:sz="0" w:space="0" w:color="auto"/>
                <w:bottom w:val="none" w:sz="0" w:space="0" w:color="auto"/>
                <w:right w:val="none" w:sz="0" w:space="0" w:color="auto"/>
              </w:divBdr>
            </w:div>
          </w:divsChild>
        </w:div>
        <w:div w:id="519509697">
          <w:marLeft w:val="0"/>
          <w:marRight w:val="0"/>
          <w:marTop w:val="0"/>
          <w:marBottom w:val="0"/>
          <w:divBdr>
            <w:top w:val="none" w:sz="0" w:space="0" w:color="auto"/>
            <w:left w:val="none" w:sz="0" w:space="0" w:color="auto"/>
            <w:bottom w:val="none" w:sz="0" w:space="0" w:color="auto"/>
            <w:right w:val="none" w:sz="0" w:space="0" w:color="auto"/>
          </w:divBdr>
          <w:divsChild>
            <w:div w:id="919827021">
              <w:marLeft w:val="0"/>
              <w:marRight w:val="0"/>
              <w:marTop w:val="0"/>
              <w:marBottom w:val="0"/>
              <w:divBdr>
                <w:top w:val="none" w:sz="0" w:space="0" w:color="auto"/>
                <w:left w:val="none" w:sz="0" w:space="0" w:color="auto"/>
                <w:bottom w:val="none" w:sz="0" w:space="0" w:color="auto"/>
                <w:right w:val="none" w:sz="0" w:space="0" w:color="auto"/>
              </w:divBdr>
            </w:div>
          </w:divsChild>
        </w:div>
        <w:div w:id="519975776">
          <w:marLeft w:val="0"/>
          <w:marRight w:val="0"/>
          <w:marTop w:val="0"/>
          <w:marBottom w:val="0"/>
          <w:divBdr>
            <w:top w:val="none" w:sz="0" w:space="0" w:color="auto"/>
            <w:left w:val="none" w:sz="0" w:space="0" w:color="auto"/>
            <w:bottom w:val="none" w:sz="0" w:space="0" w:color="auto"/>
            <w:right w:val="none" w:sz="0" w:space="0" w:color="auto"/>
          </w:divBdr>
          <w:divsChild>
            <w:div w:id="1250584344">
              <w:marLeft w:val="0"/>
              <w:marRight w:val="0"/>
              <w:marTop w:val="0"/>
              <w:marBottom w:val="0"/>
              <w:divBdr>
                <w:top w:val="none" w:sz="0" w:space="0" w:color="auto"/>
                <w:left w:val="none" w:sz="0" w:space="0" w:color="auto"/>
                <w:bottom w:val="none" w:sz="0" w:space="0" w:color="auto"/>
                <w:right w:val="none" w:sz="0" w:space="0" w:color="auto"/>
              </w:divBdr>
            </w:div>
          </w:divsChild>
        </w:div>
        <w:div w:id="524027407">
          <w:marLeft w:val="0"/>
          <w:marRight w:val="0"/>
          <w:marTop w:val="0"/>
          <w:marBottom w:val="0"/>
          <w:divBdr>
            <w:top w:val="none" w:sz="0" w:space="0" w:color="auto"/>
            <w:left w:val="none" w:sz="0" w:space="0" w:color="auto"/>
            <w:bottom w:val="none" w:sz="0" w:space="0" w:color="auto"/>
            <w:right w:val="none" w:sz="0" w:space="0" w:color="auto"/>
          </w:divBdr>
          <w:divsChild>
            <w:div w:id="600187473">
              <w:marLeft w:val="0"/>
              <w:marRight w:val="0"/>
              <w:marTop w:val="0"/>
              <w:marBottom w:val="0"/>
              <w:divBdr>
                <w:top w:val="none" w:sz="0" w:space="0" w:color="auto"/>
                <w:left w:val="none" w:sz="0" w:space="0" w:color="auto"/>
                <w:bottom w:val="none" w:sz="0" w:space="0" w:color="auto"/>
                <w:right w:val="none" w:sz="0" w:space="0" w:color="auto"/>
              </w:divBdr>
            </w:div>
          </w:divsChild>
        </w:div>
        <w:div w:id="548344429">
          <w:marLeft w:val="0"/>
          <w:marRight w:val="0"/>
          <w:marTop w:val="0"/>
          <w:marBottom w:val="0"/>
          <w:divBdr>
            <w:top w:val="none" w:sz="0" w:space="0" w:color="auto"/>
            <w:left w:val="none" w:sz="0" w:space="0" w:color="auto"/>
            <w:bottom w:val="none" w:sz="0" w:space="0" w:color="auto"/>
            <w:right w:val="none" w:sz="0" w:space="0" w:color="auto"/>
          </w:divBdr>
          <w:divsChild>
            <w:div w:id="2076971337">
              <w:marLeft w:val="0"/>
              <w:marRight w:val="0"/>
              <w:marTop w:val="0"/>
              <w:marBottom w:val="0"/>
              <w:divBdr>
                <w:top w:val="none" w:sz="0" w:space="0" w:color="auto"/>
                <w:left w:val="none" w:sz="0" w:space="0" w:color="auto"/>
                <w:bottom w:val="none" w:sz="0" w:space="0" w:color="auto"/>
                <w:right w:val="none" w:sz="0" w:space="0" w:color="auto"/>
              </w:divBdr>
            </w:div>
          </w:divsChild>
        </w:div>
        <w:div w:id="554121203">
          <w:marLeft w:val="0"/>
          <w:marRight w:val="0"/>
          <w:marTop w:val="0"/>
          <w:marBottom w:val="0"/>
          <w:divBdr>
            <w:top w:val="none" w:sz="0" w:space="0" w:color="auto"/>
            <w:left w:val="none" w:sz="0" w:space="0" w:color="auto"/>
            <w:bottom w:val="none" w:sz="0" w:space="0" w:color="auto"/>
            <w:right w:val="none" w:sz="0" w:space="0" w:color="auto"/>
          </w:divBdr>
          <w:divsChild>
            <w:div w:id="1800296839">
              <w:marLeft w:val="0"/>
              <w:marRight w:val="0"/>
              <w:marTop w:val="0"/>
              <w:marBottom w:val="0"/>
              <w:divBdr>
                <w:top w:val="none" w:sz="0" w:space="0" w:color="auto"/>
                <w:left w:val="none" w:sz="0" w:space="0" w:color="auto"/>
                <w:bottom w:val="none" w:sz="0" w:space="0" w:color="auto"/>
                <w:right w:val="none" w:sz="0" w:space="0" w:color="auto"/>
              </w:divBdr>
            </w:div>
          </w:divsChild>
        </w:div>
        <w:div w:id="574510639">
          <w:marLeft w:val="0"/>
          <w:marRight w:val="0"/>
          <w:marTop w:val="0"/>
          <w:marBottom w:val="0"/>
          <w:divBdr>
            <w:top w:val="none" w:sz="0" w:space="0" w:color="auto"/>
            <w:left w:val="none" w:sz="0" w:space="0" w:color="auto"/>
            <w:bottom w:val="none" w:sz="0" w:space="0" w:color="auto"/>
            <w:right w:val="none" w:sz="0" w:space="0" w:color="auto"/>
          </w:divBdr>
          <w:divsChild>
            <w:div w:id="381027896">
              <w:marLeft w:val="0"/>
              <w:marRight w:val="0"/>
              <w:marTop w:val="0"/>
              <w:marBottom w:val="0"/>
              <w:divBdr>
                <w:top w:val="none" w:sz="0" w:space="0" w:color="auto"/>
                <w:left w:val="none" w:sz="0" w:space="0" w:color="auto"/>
                <w:bottom w:val="none" w:sz="0" w:space="0" w:color="auto"/>
                <w:right w:val="none" w:sz="0" w:space="0" w:color="auto"/>
              </w:divBdr>
            </w:div>
          </w:divsChild>
        </w:div>
        <w:div w:id="623654491">
          <w:marLeft w:val="0"/>
          <w:marRight w:val="0"/>
          <w:marTop w:val="0"/>
          <w:marBottom w:val="0"/>
          <w:divBdr>
            <w:top w:val="none" w:sz="0" w:space="0" w:color="auto"/>
            <w:left w:val="none" w:sz="0" w:space="0" w:color="auto"/>
            <w:bottom w:val="none" w:sz="0" w:space="0" w:color="auto"/>
            <w:right w:val="none" w:sz="0" w:space="0" w:color="auto"/>
          </w:divBdr>
          <w:divsChild>
            <w:div w:id="1181316822">
              <w:marLeft w:val="0"/>
              <w:marRight w:val="0"/>
              <w:marTop w:val="0"/>
              <w:marBottom w:val="0"/>
              <w:divBdr>
                <w:top w:val="none" w:sz="0" w:space="0" w:color="auto"/>
                <w:left w:val="none" w:sz="0" w:space="0" w:color="auto"/>
                <w:bottom w:val="none" w:sz="0" w:space="0" w:color="auto"/>
                <w:right w:val="none" w:sz="0" w:space="0" w:color="auto"/>
              </w:divBdr>
            </w:div>
          </w:divsChild>
        </w:div>
        <w:div w:id="702244245">
          <w:marLeft w:val="0"/>
          <w:marRight w:val="0"/>
          <w:marTop w:val="0"/>
          <w:marBottom w:val="0"/>
          <w:divBdr>
            <w:top w:val="none" w:sz="0" w:space="0" w:color="auto"/>
            <w:left w:val="none" w:sz="0" w:space="0" w:color="auto"/>
            <w:bottom w:val="none" w:sz="0" w:space="0" w:color="auto"/>
            <w:right w:val="none" w:sz="0" w:space="0" w:color="auto"/>
          </w:divBdr>
          <w:divsChild>
            <w:div w:id="2102214578">
              <w:marLeft w:val="0"/>
              <w:marRight w:val="0"/>
              <w:marTop w:val="0"/>
              <w:marBottom w:val="0"/>
              <w:divBdr>
                <w:top w:val="none" w:sz="0" w:space="0" w:color="auto"/>
                <w:left w:val="none" w:sz="0" w:space="0" w:color="auto"/>
                <w:bottom w:val="none" w:sz="0" w:space="0" w:color="auto"/>
                <w:right w:val="none" w:sz="0" w:space="0" w:color="auto"/>
              </w:divBdr>
            </w:div>
          </w:divsChild>
        </w:div>
        <w:div w:id="702707130">
          <w:marLeft w:val="0"/>
          <w:marRight w:val="0"/>
          <w:marTop w:val="0"/>
          <w:marBottom w:val="0"/>
          <w:divBdr>
            <w:top w:val="none" w:sz="0" w:space="0" w:color="auto"/>
            <w:left w:val="none" w:sz="0" w:space="0" w:color="auto"/>
            <w:bottom w:val="none" w:sz="0" w:space="0" w:color="auto"/>
            <w:right w:val="none" w:sz="0" w:space="0" w:color="auto"/>
          </w:divBdr>
          <w:divsChild>
            <w:div w:id="1564370408">
              <w:marLeft w:val="0"/>
              <w:marRight w:val="0"/>
              <w:marTop w:val="0"/>
              <w:marBottom w:val="0"/>
              <w:divBdr>
                <w:top w:val="none" w:sz="0" w:space="0" w:color="auto"/>
                <w:left w:val="none" w:sz="0" w:space="0" w:color="auto"/>
                <w:bottom w:val="none" w:sz="0" w:space="0" w:color="auto"/>
                <w:right w:val="none" w:sz="0" w:space="0" w:color="auto"/>
              </w:divBdr>
            </w:div>
          </w:divsChild>
        </w:div>
        <w:div w:id="767234291">
          <w:marLeft w:val="0"/>
          <w:marRight w:val="0"/>
          <w:marTop w:val="0"/>
          <w:marBottom w:val="0"/>
          <w:divBdr>
            <w:top w:val="none" w:sz="0" w:space="0" w:color="auto"/>
            <w:left w:val="none" w:sz="0" w:space="0" w:color="auto"/>
            <w:bottom w:val="none" w:sz="0" w:space="0" w:color="auto"/>
            <w:right w:val="none" w:sz="0" w:space="0" w:color="auto"/>
          </w:divBdr>
          <w:divsChild>
            <w:div w:id="212078791">
              <w:marLeft w:val="0"/>
              <w:marRight w:val="0"/>
              <w:marTop w:val="0"/>
              <w:marBottom w:val="0"/>
              <w:divBdr>
                <w:top w:val="none" w:sz="0" w:space="0" w:color="auto"/>
                <w:left w:val="none" w:sz="0" w:space="0" w:color="auto"/>
                <w:bottom w:val="none" w:sz="0" w:space="0" w:color="auto"/>
                <w:right w:val="none" w:sz="0" w:space="0" w:color="auto"/>
              </w:divBdr>
            </w:div>
          </w:divsChild>
        </w:div>
        <w:div w:id="782113328">
          <w:marLeft w:val="0"/>
          <w:marRight w:val="0"/>
          <w:marTop w:val="0"/>
          <w:marBottom w:val="0"/>
          <w:divBdr>
            <w:top w:val="none" w:sz="0" w:space="0" w:color="auto"/>
            <w:left w:val="none" w:sz="0" w:space="0" w:color="auto"/>
            <w:bottom w:val="none" w:sz="0" w:space="0" w:color="auto"/>
            <w:right w:val="none" w:sz="0" w:space="0" w:color="auto"/>
          </w:divBdr>
          <w:divsChild>
            <w:div w:id="1418016466">
              <w:marLeft w:val="0"/>
              <w:marRight w:val="0"/>
              <w:marTop w:val="0"/>
              <w:marBottom w:val="0"/>
              <w:divBdr>
                <w:top w:val="none" w:sz="0" w:space="0" w:color="auto"/>
                <w:left w:val="none" w:sz="0" w:space="0" w:color="auto"/>
                <w:bottom w:val="none" w:sz="0" w:space="0" w:color="auto"/>
                <w:right w:val="none" w:sz="0" w:space="0" w:color="auto"/>
              </w:divBdr>
            </w:div>
          </w:divsChild>
        </w:div>
        <w:div w:id="807937512">
          <w:marLeft w:val="0"/>
          <w:marRight w:val="0"/>
          <w:marTop w:val="0"/>
          <w:marBottom w:val="0"/>
          <w:divBdr>
            <w:top w:val="none" w:sz="0" w:space="0" w:color="auto"/>
            <w:left w:val="none" w:sz="0" w:space="0" w:color="auto"/>
            <w:bottom w:val="none" w:sz="0" w:space="0" w:color="auto"/>
            <w:right w:val="none" w:sz="0" w:space="0" w:color="auto"/>
          </w:divBdr>
          <w:divsChild>
            <w:div w:id="1892426809">
              <w:marLeft w:val="0"/>
              <w:marRight w:val="0"/>
              <w:marTop w:val="0"/>
              <w:marBottom w:val="0"/>
              <w:divBdr>
                <w:top w:val="none" w:sz="0" w:space="0" w:color="auto"/>
                <w:left w:val="none" w:sz="0" w:space="0" w:color="auto"/>
                <w:bottom w:val="none" w:sz="0" w:space="0" w:color="auto"/>
                <w:right w:val="none" w:sz="0" w:space="0" w:color="auto"/>
              </w:divBdr>
            </w:div>
          </w:divsChild>
        </w:div>
        <w:div w:id="834102596">
          <w:marLeft w:val="0"/>
          <w:marRight w:val="0"/>
          <w:marTop w:val="0"/>
          <w:marBottom w:val="0"/>
          <w:divBdr>
            <w:top w:val="none" w:sz="0" w:space="0" w:color="auto"/>
            <w:left w:val="none" w:sz="0" w:space="0" w:color="auto"/>
            <w:bottom w:val="none" w:sz="0" w:space="0" w:color="auto"/>
            <w:right w:val="none" w:sz="0" w:space="0" w:color="auto"/>
          </w:divBdr>
          <w:divsChild>
            <w:div w:id="452210386">
              <w:marLeft w:val="0"/>
              <w:marRight w:val="0"/>
              <w:marTop w:val="0"/>
              <w:marBottom w:val="0"/>
              <w:divBdr>
                <w:top w:val="none" w:sz="0" w:space="0" w:color="auto"/>
                <w:left w:val="none" w:sz="0" w:space="0" w:color="auto"/>
                <w:bottom w:val="none" w:sz="0" w:space="0" w:color="auto"/>
                <w:right w:val="none" w:sz="0" w:space="0" w:color="auto"/>
              </w:divBdr>
            </w:div>
          </w:divsChild>
        </w:div>
        <w:div w:id="834958975">
          <w:marLeft w:val="0"/>
          <w:marRight w:val="0"/>
          <w:marTop w:val="0"/>
          <w:marBottom w:val="0"/>
          <w:divBdr>
            <w:top w:val="none" w:sz="0" w:space="0" w:color="auto"/>
            <w:left w:val="none" w:sz="0" w:space="0" w:color="auto"/>
            <w:bottom w:val="none" w:sz="0" w:space="0" w:color="auto"/>
            <w:right w:val="none" w:sz="0" w:space="0" w:color="auto"/>
          </w:divBdr>
          <w:divsChild>
            <w:div w:id="836381337">
              <w:marLeft w:val="0"/>
              <w:marRight w:val="0"/>
              <w:marTop w:val="0"/>
              <w:marBottom w:val="0"/>
              <w:divBdr>
                <w:top w:val="none" w:sz="0" w:space="0" w:color="auto"/>
                <w:left w:val="none" w:sz="0" w:space="0" w:color="auto"/>
                <w:bottom w:val="none" w:sz="0" w:space="0" w:color="auto"/>
                <w:right w:val="none" w:sz="0" w:space="0" w:color="auto"/>
              </w:divBdr>
            </w:div>
          </w:divsChild>
        </w:div>
        <w:div w:id="923881967">
          <w:marLeft w:val="0"/>
          <w:marRight w:val="0"/>
          <w:marTop w:val="0"/>
          <w:marBottom w:val="0"/>
          <w:divBdr>
            <w:top w:val="none" w:sz="0" w:space="0" w:color="auto"/>
            <w:left w:val="none" w:sz="0" w:space="0" w:color="auto"/>
            <w:bottom w:val="none" w:sz="0" w:space="0" w:color="auto"/>
            <w:right w:val="none" w:sz="0" w:space="0" w:color="auto"/>
          </w:divBdr>
          <w:divsChild>
            <w:div w:id="1595170610">
              <w:marLeft w:val="0"/>
              <w:marRight w:val="0"/>
              <w:marTop w:val="0"/>
              <w:marBottom w:val="0"/>
              <w:divBdr>
                <w:top w:val="none" w:sz="0" w:space="0" w:color="auto"/>
                <w:left w:val="none" w:sz="0" w:space="0" w:color="auto"/>
                <w:bottom w:val="none" w:sz="0" w:space="0" w:color="auto"/>
                <w:right w:val="none" w:sz="0" w:space="0" w:color="auto"/>
              </w:divBdr>
            </w:div>
          </w:divsChild>
        </w:div>
        <w:div w:id="966621937">
          <w:marLeft w:val="0"/>
          <w:marRight w:val="0"/>
          <w:marTop w:val="0"/>
          <w:marBottom w:val="0"/>
          <w:divBdr>
            <w:top w:val="none" w:sz="0" w:space="0" w:color="auto"/>
            <w:left w:val="none" w:sz="0" w:space="0" w:color="auto"/>
            <w:bottom w:val="none" w:sz="0" w:space="0" w:color="auto"/>
            <w:right w:val="none" w:sz="0" w:space="0" w:color="auto"/>
          </w:divBdr>
          <w:divsChild>
            <w:div w:id="1398362463">
              <w:marLeft w:val="0"/>
              <w:marRight w:val="0"/>
              <w:marTop w:val="0"/>
              <w:marBottom w:val="0"/>
              <w:divBdr>
                <w:top w:val="none" w:sz="0" w:space="0" w:color="auto"/>
                <w:left w:val="none" w:sz="0" w:space="0" w:color="auto"/>
                <w:bottom w:val="none" w:sz="0" w:space="0" w:color="auto"/>
                <w:right w:val="none" w:sz="0" w:space="0" w:color="auto"/>
              </w:divBdr>
            </w:div>
          </w:divsChild>
        </w:div>
        <w:div w:id="977763500">
          <w:marLeft w:val="0"/>
          <w:marRight w:val="0"/>
          <w:marTop w:val="0"/>
          <w:marBottom w:val="0"/>
          <w:divBdr>
            <w:top w:val="none" w:sz="0" w:space="0" w:color="auto"/>
            <w:left w:val="none" w:sz="0" w:space="0" w:color="auto"/>
            <w:bottom w:val="none" w:sz="0" w:space="0" w:color="auto"/>
            <w:right w:val="none" w:sz="0" w:space="0" w:color="auto"/>
          </w:divBdr>
          <w:divsChild>
            <w:div w:id="1716075826">
              <w:marLeft w:val="0"/>
              <w:marRight w:val="0"/>
              <w:marTop w:val="0"/>
              <w:marBottom w:val="0"/>
              <w:divBdr>
                <w:top w:val="none" w:sz="0" w:space="0" w:color="auto"/>
                <w:left w:val="none" w:sz="0" w:space="0" w:color="auto"/>
                <w:bottom w:val="none" w:sz="0" w:space="0" w:color="auto"/>
                <w:right w:val="none" w:sz="0" w:space="0" w:color="auto"/>
              </w:divBdr>
            </w:div>
          </w:divsChild>
        </w:div>
        <w:div w:id="985550106">
          <w:marLeft w:val="0"/>
          <w:marRight w:val="0"/>
          <w:marTop w:val="0"/>
          <w:marBottom w:val="0"/>
          <w:divBdr>
            <w:top w:val="none" w:sz="0" w:space="0" w:color="auto"/>
            <w:left w:val="none" w:sz="0" w:space="0" w:color="auto"/>
            <w:bottom w:val="none" w:sz="0" w:space="0" w:color="auto"/>
            <w:right w:val="none" w:sz="0" w:space="0" w:color="auto"/>
          </w:divBdr>
          <w:divsChild>
            <w:div w:id="392431034">
              <w:marLeft w:val="0"/>
              <w:marRight w:val="0"/>
              <w:marTop w:val="0"/>
              <w:marBottom w:val="0"/>
              <w:divBdr>
                <w:top w:val="none" w:sz="0" w:space="0" w:color="auto"/>
                <w:left w:val="none" w:sz="0" w:space="0" w:color="auto"/>
                <w:bottom w:val="none" w:sz="0" w:space="0" w:color="auto"/>
                <w:right w:val="none" w:sz="0" w:space="0" w:color="auto"/>
              </w:divBdr>
            </w:div>
          </w:divsChild>
        </w:div>
        <w:div w:id="1004748775">
          <w:marLeft w:val="0"/>
          <w:marRight w:val="0"/>
          <w:marTop w:val="0"/>
          <w:marBottom w:val="0"/>
          <w:divBdr>
            <w:top w:val="none" w:sz="0" w:space="0" w:color="auto"/>
            <w:left w:val="none" w:sz="0" w:space="0" w:color="auto"/>
            <w:bottom w:val="none" w:sz="0" w:space="0" w:color="auto"/>
            <w:right w:val="none" w:sz="0" w:space="0" w:color="auto"/>
          </w:divBdr>
          <w:divsChild>
            <w:div w:id="252864424">
              <w:marLeft w:val="0"/>
              <w:marRight w:val="0"/>
              <w:marTop w:val="0"/>
              <w:marBottom w:val="0"/>
              <w:divBdr>
                <w:top w:val="none" w:sz="0" w:space="0" w:color="auto"/>
                <w:left w:val="none" w:sz="0" w:space="0" w:color="auto"/>
                <w:bottom w:val="none" w:sz="0" w:space="0" w:color="auto"/>
                <w:right w:val="none" w:sz="0" w:space="0" w:color="auto"/>
              </w:divBdr>
            </w:div>
          </w:divsChild>
        </w:div>
        <w:div w:id="1084111584">
          <w:marLeft w:val="0"/>
          <w:marRight w:val="0"/>
          <w:marTop w:val="0"/>
          <w:marBottom w:val="0"/>
          <w:divBdr>
            <w:top w:val="none" w:sz="0" w:space="0" w:color="auto"/>
            <w:left w:val="none" w:sz="0" w:space="0" w:color="auto"/>
            <w:bottom w:val="none" w:sz="0" w:space="0" w:color="auto"/>
            <w:right w:val="none" w:sz="0" w:space="0" w:color="auto"/>
          </w:divBdr>
          <w:divsChild>
            <w:div w:id="673650591">
              <w:marLeft w:val="0"/>
              <w:marRight w:val="0"/>
              <w:marTop w:val="0"/>
              <w:marBottom w:val="0"/>
              <w:divBdr>
                <w:top w:val="none" w:sz="0" w:space="0" w:color="auto"/>
                <w:left w:val="none" w:sz="0" w:space="0" w:color="auto"/>
                <w:bottom w:val="none" w:sz="0" w:space="0" w:color="auto"/>
                <w:right w:val="none" w:sz="0" w:space="0" w:color="auto"/>
              </w:divBdr>
            </w:div>
          </w:divsChild>
        </w:div>
        <w:div w:id="1110736104">
          <w:marLeft w:val="0"/>
          <w:marRight w:val="0"/>
          <w:marTop w:val="0"/>
          <w:marBottom w:val="0"/>
          <w:divBdr>
            <w:top w:val="none" w:sz="0" w:space="0" w:color="auto"/>
            <w:left w:val="none" w:sz="0" w:space="0" w:color="auto"/>
            <w:bottom w:val="none" w:sz="0" w:space="0" w:color="auto"/>
            <w:right w:val="none" w:sz="0" w:space="0" w:color="auto"/>
          </w:divBdr>
          <w:divsChild>
            <w:div w:id="1254128267">
              <w:marLeft w:val="0"/>
              <w:marRight w:val="0"/>
              <w:marTop w:val="0"/>
              <w:marBottom w:val="0"/>
              <w:divBdr>
                <w:top w:val="none" w:sz="0" w:space="0" w:color="auto"/>
                <w:left w:val="none" w:sz="0" w:space="0" w:color="auto"/>
                <w:bottom w:val="none" w:sz="0" w:space="0" w:color="auto"/>
                <w:right w:val="none" w:sz="0" w:space="0" w:color="auto"/>
              </w:divBdr>
            </w:div>
          </w:divsChild>
        </w:div>
        <w:div w:id="1139959960">
          <w:marLeft w:val="0"/>
          <w:marRight w:val="0"/>
          <w:marTop w:val="0"/>
          <w:marBottom w:val="0"/>
          <w:divBdr>
            <w:top w:val="none" w:sz="0" w:space="0" w:color="auto"/>
            <w:left w:val="none" w:sz="0" w:space="0" w:color="auto"/>
            <w:bottom w:val="none" w:sz="0" w:space="0" w:color="auto"/>
            <w:right w:val="none" w:sz="0" w:space="0" w:color="auto"/>
          </w:divBdr>
          <w:divsChild>
            <w:div w:id="1882592886">
              <w:marLeft w:val="0"/>
              <w:marRight w:val="0"/>
              <w:marTop w:val="0"/>
              <w:marBottom w:val="0"/>
              <w:divBdr>
                <w:top w:val="none" w:sz="0" w:space="0" w:color="auto"/>
                <w:left w:val="none" w:sz="0" w:space="0" w:color="auto"/>
                <w:bottom w:val="none" w:sz="0" w:space="0" w:color="auto"/>
                <w:right w:val="none" w:sz="0" w:space="0" w:color="auto"/>
              </w:divBdr>
            </w:div>
          </w:divsChild>
        </w:div>
        <w:div w:id="1145004319">
          <w:marLeft w:val="0"/>
          <w:marRight w:val="0"/>
          <w:marTop w:val="0"/>
          <w:marBottom w:val="0"/>
          <w:divBdr>
            <w:top w:val="none" w:sz="0" w:space="0" w:color="auto"/>
            <w:left w:val="none" w:sz="0" w:space="0" w:color="auto"/>
            <w:bottom w:val="none" w:sz="0" w:space="0" w:color="auto"/>
            <w:right w:val="none" w:sz="0" w:space="0" w:color="auto"/>
          </w:divBdr>
          <w:divsChild>
            <w:div w:id="708919989">
              <w:marLeft w:val="0"/>
              <w:marRight w:val="0"/>
              <w:marTop w:val="0"/>
              <w:marBottom w:val="0"/>
              <w:divBdr>
                <w:top w:val="none" w:sz="0" w:space="0" w:color="auto"/>
                <w:left w:val="none" w:sz="0" w:space="0" w:color="auto"/>
                <w:bottom w:val="none" w:sz="0" w:space="0" w:color="auto"/>
                <w:right w:val="none" w:sz="0" w:space="0" w:color="auto"/>
              </w:divBdr>
            </w:div>
          </w:divsChild>
        </w:div>
        <w:div w:id="1185904772">
          <w:marLeft w:val="0"/>
          <w:marRight w:val="0"/>
          <w:marTop w:val="0"/>
          <w:marBottom w:val="0"/>
          <w:divBdr>
            <w:top w:val="none" w:sz="0" w:space="0" w:color="auto"/>
            <w:left w:val="none" w:sz="0" w:space="0" w:color="auto"/>
            <w:bottom w:val="none" w:sz="0" w:space="0" w:color="auto"/>
            <w:right w:val="none" w:sz="0" w:space="0" w:color="auto"/>
          </w:divBdr>
          <w:divsChild>
            <w:div w:id="2036494292">
              <w:marLeft w:val="0"/>
              <w:marRight w:val="0"/>
              <w:marTop w:val="0"/>
              <w:marBottom w:val="0"/>
              <w:divBdr>
                <w:top w:val="none" w:sz="0" w:space="0" w:color="auto"/>
                <w:left w:val="none" w:sz="0" w:space="0" w:color="auto"/>
                <w:bottom w:val="none" w:sz="0" w:space="0" w:color="auto"/>
                <w:right w:val="none" w:sz="0" w:space="0" w:color="auto"/>
              </w:divBdr>
            </w:div>
          </w:divsChild>
        </w:div>
        <w:div w:id="1196236461">
          <w:marLeft w:val="0"/>
          <w:marRight w:val="0"/>
          <w:marTop w:val="0"/>
          <w:marBottom w:val="0"/>
          <w:divBdr>
            <w:top w:val="none" w:sz="0" w:space="0" w:color="auto"/>
            <w:left w:val="none" w:sz="0" w:space="0" w:color="auto"/>
            <w:bottom w:val="none" w:sz="0" w:space="0" w:color="auto"/>
            <w:right w:val="none" w:sz="0" w:space="0" w:color="auto"/>
          </w:divBdr>
          <w:divsChild>
            <w:div w:id="1568763934">
              <w:marLeft w:val="0"/>
              <w:marRight w:val="0"/>
              <w:marTop w:val="0"/>
              <w:marBottom w:val="0"/>
              <w:divBdr>
                <w:top w:val="none" w:sz="0" w:space="0" w:color="auto"/>
                <w:left w:val="none" w:sz="0" w:space="0" w:color="auto"/>
                <w:bottom w:val="none" w:sz="0" w:space="0" w:color="auto"/>
                <w:right w:val="none" w:sz="0" w:space="0" w:color="auto"/>
              </w:divBdr>
            </w:div>
          </w:divsChild>
        </w:div>
        <w:div w:id="1208030267">
          <w:marLeft w:val="0"/>
          <w:marRight w:val="0"/>
          <w:marTop w:val="0"/>
          <w:marBottom w:val="0"/>
          <w:divBdr>
            <w:top w:val="none" w:sz="0" w:space="0" w:color="auto"/>
            <w:left w:val="none" w:sz="0" w:space="0" w:color="auto"/>
            <w:bottom w:val="none" w:sz="0" w:space="0" w:color="auto"/>
            <w:right w:val="none" w:sz="0" w:space="0" w:color="auto"/>
          </w:divBdr>
          <w:divsChild>
            <w:div w:id="34736854">
              <w:marLeft w:val="0"/>
              <w:marRight w:val="0"/>
              <w:marTop w:val="0"/>
              <w:marBottom w:val="0"/>
              <w:divBdr>
                <w:top w:val="none" w:sz="0" w:space="0" w:color="auto"/>
                <w:left w:val="none" w:sz="0" w:space="0" w:color="auto"/>
                <w:bottom w:val="none" w:sz="0" w:space="0" w:color="auto"/>
                <w:right w:val="none" w:sz="0" w:space="0" w:color="auto"/>
              </w:divBdr>
            </w:div>
          </w:divsChild>
        </w:div>
        <w:div w:id="1226062608">
          <w:marLeft w:val="0"/>
          <w:marRight w:val="0"/>
          <w:marTop w:val="0"/>
          <w:marBottom w:val="0"/>
          <w:divBdr>
            <w:top w:val="none" w:sz="0" w:space="0" w:color="auto"/>
            <w:left w:val="none" w:sz="0" w:space="0" w:color="auto"/>
            <w:bottom w:val="none" w:sz="0" w:space="0" w:color="auto"/>
            <w:right w:val="none" w:sz="0" w:space="0" w:color="auto"/>
          </w:divBdr>
          <w:divsChild>
            <w:div w:id="1285697995">
              <w:marLeft w:val="0"/>
              <w:marRight w:val="0"/>
              <w:marTop w:val="0"/>
              <w:marBottom w:val="0"/>
              <w:divBdr>
                <w:top w:val="none" w:sz="0" w:space="0" w:color="auto"/>
                <w:left w:val="none" w:sz="0" w:space="0" w:color="auto"/>
                <w:bottom w:val="none" w:sz="0" w:space="0" w:color="auto"/>
                <w:right w:val="none" w:sz="0" w:space="0" w:color="auto"/>
              </w:divBdr>
            </w:div>
          </w:divsChild>
        </w:div>
        <w:div w:id="1233849564">
          <w:marLeft w:val="0"/>
          <w:marRight w:val="0"/>
          <w:marTop w:val="0"/>
          <w:marBottom w:val="0"/>
          <w:divBdr>
            <w:top w:val="none" w:sz="0" w:space="0" w:color="auto"/>
            <w:left w:val="none" w:sz="0" w:space="0" w:color="auto"/>
            <w:bottom w:val="none" w:sz="0" w:space="0" w:color="auto"/>
            <w:right w:val="none" w:sz="0" w:space="0" w:color="auto"/>
          </w:divBdr>
          <w:divsChild>
            <w:div w:id="557321896">
              <w:marLeft w:val="0"/>
              <w:marRight w:val="0"/>
              <w:marTop w:val="0"/>
              <w:marBottom w:val="0"/>
              <w:divBdr>
                <w:top w:val="none" w:sz="0" w:space="0" w:color="auto"/>
                <w:left w:val="none" w:sz="0" w:space="0" w:color="auto"/>
                <w:bottom w:val="none" w:sz="0" w:space="0" w:color="auto"/>
                <w:right w:val="none" w:sz="0" w:space="0" w:color="auto"/>
              </w:divBdr>
            </w:div>
          </w:divsChild>
        </w:div>
        <w:div w:id="1281380700">
          <w:marLeft w:val="0"/>
          <w:marRight w:val="0"/>
          <w:marTop w:val="0"/>
          <w:marBottom w:val="0"/>
          <w:divBdr>
            <w:top w:val="none" w:sz="0" w:space="0" w:color="auto"/>
            <w:left w:val="none" w:sz="0" w:space="0" w:color="auto"/>
            <w:bottom w:val="none" w:sz="0" w:space="0" w:color="auto"/>
            <w:right w:val="none" w:sz="0" w:space="0" w:color="auto"/>
          </w:divBdr>
          <w:divsChild>
            <w:div w:id="1856074982">
              <w:marLeft w:val="0"/>
              <w:marRight w:val="0"/>
              <w:marTop w:val="0"/>
              <w:marBottom w:val="0"/>
              <w:divBdr>
                <w:top w:val="none" w:sz="0" w:space="0" w:color="auto"/>
                <w:left w:val="none" w:sz="0" w:space="0" w:color="auto"/>
                <w:bottom w:val="none" w:sz="0" w:space="0" w:color="auto"/>
                <w:right w:val="none" w:sz="0" w:space="0" w:color="auto"/>
              </w:divBdr>
            </w:div>
          </w:divsChild>
        </w:div>
        <w:div w:id="1313293622">
          <w:marLeft w:val="0"/>
          <w:marRight w:val="0"/>
          <w:marTop w:val="0"/>
          <w:marBottom w:val="0"/>
          <w:divBdr>
            <w:top w:val="none" w:sz="0" w:space="0" w:color="auto"/>
            <w:left w:val="none" w:sz="0" w:space="0" w:color="auto"/>
            <w:bottom w:val="none" w:sz="0" w:space="0" w:color="auto"/>
            <w:right w:val="none" w:sz="0" w:space="0" w:color="auto"/>
          </w:divBdr>
          <w:divsChild>
            <w:div w:id="850295792">
              <w:marLeft w:val="0"/>
              <w:marRight w:val="0"/>
              <w:marTop w:val="0"/>
              <w:marBottom w:val="0"/>
              <w:divBdr>
                <w:top w:val="none" w:sz="0" w:space="0" w:color="auto"/>
                <w:left w:val="none" w:sz="0" w:space="0" w:color="auto"/>
                <w:bottom w:val="none" w:sz="0" w:space="0" w:color="auto"/>
                <w:right w:val="none" w:sz="0" w:space="0" w:color="auto"/>
              </w:divBdr>
            </w:div>
          </w:divsChild>
        </w:div>
        <w:div w:id="1384600579">
          <w:marLeft w:val="0"/>
          <w:marRight w:val="0"/>
          <w:marTop w:val="0"/>
          <w:marBottom w:val="0"/>
          <w:divBdr>
            <w:top w:val="none" w:sz="0" w:space="0" w:color="auto"/>
            <w:left w:val="none" w:sz="0" w:space="0" w:color="auto"/>
            <w:bottom w:val="none" w:sz="0" w:space="0" w:color="auto"/>
            <w:right w:val="none" w:sz="0" w:space="0" w:color="auto"/>
          </w:divBdr>
          <w:divsChild>
            <w:div w:id="762917346">
              <w:marLeft w:val="0"/>
              <w:marRight w:val="0"/>
              <w:marTop w:val="0"/>
              <w:marBottom w:val="0"/>
              <w:divBdr>
                <w:top w:val="none" w:sz="0" w:space="0" w:color="auto"/>
                <w:left w:val="none" w:sz="0" w:space="0" w:color="auto"/>
                <w:bottom w:val="none" w:sz="0" w:space="0" w:color="auto"/>
                <w:right w:val="none" w:sz="0" w:space="0" w:color="auto"/>
              </w:divBdr>
            </w:div>
          </w:divsChild>
        </w:div>
        <w:div w:id="1414623478">
          <w:marLeft w:val="0"/>
          <w:marRight w:val="0"/>
          <w:marTop w:val="0"/>
          <w:marBottom w:val="0"/>
          <w:divBdr>
            <w:top w:val="none" w:sz="0" w:space="0" w:color="auto"/>
            <w:left w:val="none" w:sz="0" w:space="0" w:color="auto"/>
            <w:bottom w:val="none" w:sz="0" w:space="0" w:color="auto"/>
            <w:right w:val="none" w:sz="0" w:space="0" w:color="auto"/>
          </w:divBdr>
          <w:divsChild>
            <w:div w:id="283385984">
              <w:marLeft w:val="0"/>
              <w:marRight w:val="0"/>
              <w:marTop w:val="0"/>
              <w:marBottom w:val="0"/>
              <w:divBdr>
                <w:top w:val="none" w:sz="0" w:space="0" w:color="auto"/>
                <w:left w:val="none" w:sz="0" w:space="0" w:color="auto"/>
                <w:bottom w:val="none" w:sz="0" w:space="0" w:color="auto"/>
                <w:right w:val="none" w:sz="0" w:space="0" w:color="auto"/>
              </w:divBdr>
            </w:div>
          </w:divsChild>
        </w:div>
        <w:div w:id="1469397070">
          <w:marLeft w:val="0"/>
          <w:marRight w:val="0"/>
          <w:marTop w:val="0"/>
          <w:marBottom w:val="0"/>
          <w:divBdr>
            <w:top w:val="none" w:sz="0" w:space="0" w:color="auto"/>
            <w:left w:val="none" w:sz="0" w:space="0" w:color="auto"/>
            <w:bottom w:val="none" w:sz="0" w:space="0" w:color="auto"/>
            <w:right w:val="none" w:sz="0" w:space="0" w:color="auto"/>
          </w:divBdr>
          <w:divsChild>
            <w:div w:id="1866794440">
              <w:marLeft w:val="0"/>
              <w:marRight w:val="0"/>
              <w:marTop w:val="0"/>
              <w:marBottom w:val="0"/>
              <w:divBdr>
                <w:top w:val="none" w:sz="0" w:space="0" w:color="auto"/>
                <w:left w:val="none" w:sz="0" w:space="0" w:color="auto"/>
                <w:bottom w:val="none" w:sz="0" w:space="0" w:color="auto"/>
                <w:right w:val="none" w:sz="0" w:space="0" w:color="auto"/>
              </w:divBdr>
            </w:div>
          </w:divsChild>
        </w:div>
        <w:div w:id="1508866101">
          <w:marLeft w:val="0"/>
          <w:marRight w:val="0"/>
          <w:marTop w:val="0"/>
          <w:marBottom w:val="0"/>
          <w:divBdr>
            <w:top w:val="none" w:sz="0" w:space="0" w:color="auto"/>
            <w:left w:val="none" w:sz="0" w:space="0" w:color="auto"/>
            <w:bottom w:val="none" w:sz="0" w:space="0" w:color="auto"/>
            <w:right w:val="none" w:sz="0" w:space="0" w:color="auto"/>
          </w:divBdr>
          <w:divsChild>
            <w:div w:id="1022971081">
              <w:marLeft w:val="0"/>
              <w:marRight w:val="0"/>
              <w:marTop w:val="0"/>
              <w:marBottom w:val="0"/>
              <w:divBdr>
                <w:top w:val="none" w:sz="0" w:space="0" w:color="auto"/>
                <w:left w:val="none" w:sz="0" w:space="0" w:color="auto"/>
                <w:bottom w:val="none" w:sz="0" w:space="0" w:color="auto"/>
                <w:right w:val="none" w:sz="0" w:space="0" w:color="auto"/>
              </w:divBdr>
            </w:div>
          </w:divsChild>
        </w:div>
        <w:div w:id="1530870612">
          <w:marLeft w:val="0"/>
          <w:marRight w:val="0"/>
          <w:marTop w:val="0"/>
          <w:marBottom w:val="0"/>
          <w:divBdr>
            <w:top w:val="none" w:sz="0" w:space="0" w:color="auto"/>
            <w:left w:val="none" w:sz="0" w:space="0" w:color="auto"/>
            <w:bottom w:val="none" w:sz="0" w:space="0" w:color="auto"/>
            <w:right w:val="none" w:sz="0" w:space="0" w:color="auto"/>
          </w:divBdr>
          <w:divsChild>
            <w:div w:id="708916724">
              <w:marLeft w:val="0"/>
              <w:marRight w:val="0"/>
              <w:marTop w:val="0"/>
              <w:marBottom w:val="0"/>
              <w:divBdr>
                <w:top w:val="none" w:sz="0" w:space="0" w:color="auto"/>
                <w:left w:val="none" w:sz="0" w:space="0" w:color="auto"/>
                <w:bottom w:val="none" w:sz="0" w:space="0" w:color="auto"/>
                <w:right w:val="none" w:sz="0" w:space="0" w:color="auto"/>
              </w:divBdr>
            </w:div>
          </w:divsChild>
        </w:div>
        <w:div w:id="1570382445">
          <w:marLeft w:val="0"/>
          <w:marRight w:val="0"/>
          <w:marTop w:val="0"/>
          <w:marBottom w:val="0"/>
          <w:divBdr>
            <w:top w:val="none" w:sz="0" w:space="0" w:color="auto"/>
            <w:left w:val="none" w:sz="0" w:space="0" w:color="auto"/>
            <w:bottom w:val="none" w:sz="0" w:space="0" w:color="auto"/>
            <w:right w:val="none" w:sz="0" w:space="0" w:color="auto"/>
          </w:divBdr>
          <w:divsChild>
            <w:div w:id="1157376245">
              <w:marLeft w:val="0"/>
              <w:marRight w:val="0"/>
              <w:marTop w:val="0"/>
              <w:marBottom w:val="0"/>
              <w:divBdr>
                <w:top w:val="none" w:sz="0" w:space="0" w:color="auto"/>
                <w:left w:val="none" w:sz="0" w:space="0" w:color="auto"/>
                <w:bottom w:val="none" w:sz="0" w:space="0" w:color="auto"/>
                <w:right w:val="none" w:sz="0" w:space="0" w:color="auto"/>
              </w:divBdr>
            </w:div>
          </w:divsChild>
        </w:div>
        <w:div w:id="1720321488">
          <w:marLeft w:val="0"/>
          <w:marRight w:val="0"/>
          <w:marTop w:val="0"/>
          <w:marBottom w:val="0"/>
          <w:divBdr>
            <w:top w:val="none" w:sz="0" w:space="0" w:color="auto"/>
            <w:left w:val="none" w:sz="0" w:space="0" w:color="auto"/>
            <w:bottom w:val="none" w:sz="0" w:space="0" w:color="auto"/>
            <w:right w:val="none" w:sz="0" w:space="0" w:color="auto"/>
          </w:divBdr>
          <w:divsChild>
            <w:div w:id="1889955413">
              <w:marLeft w:val="0"/>
              <w:marRight w:val="0"/>
              <w:marTop w:val="0"/>
              <w:marBottom w:val="0"/>
              <w:divBdr>
                <w:top w:val="none" w:sz="0" w:space="0" w:color="auto"/>
                <w:left w:val="none" w:sz="0" w:space="0" w:color="auto"/>
                <w:bottom w:val="none" w:sz="0" w:space="0" w:color="auto"/>
                <w:right w:val="none" w:sz="0" w:space="0" w:color="auto"/>
              </w:divBdr>
            </w:div>
          </w:divsChild>
        </w:div>
        <w:div w:id="1723749724">
          <w:marLeft w:val="0"/>
          <w:marRight w:val="0"/>
          <w:marTop w:val="0"/>
          <w:marBottom w:val="0"/>
          <w:divBdr>
            <w:top w:val="none" w:sz="0" w:space="0" w:color="auto"/>
            <w:left w:val="none" w:sz="0" w:space="0" w:color="auto"/>
            <w:bottom w:val="none" w:sz="0" w:space="0" w:color="auto"/>
            <w:right w:val="none" w:sz="0" w:space="0" w:color="auto"/>
          </w:divBdr>
          <w:divsChild>
            <w:div w:id="476804927">
              <w:marLeft w:val="0"/>
              <w:marRight w:val="0"/>
              <w:marTop w:val="0"/>
              <w:marBottom w:val="0"/>
              <w:divBdr>
                <w:top w:val="none" w:sz="0" w:space="0" w:color="auto"/>
                <w:left w:val="none" w:sz="0" w:space="0" w:color="auto"/>
                <w:bottom w:val="none" w:sz="0" w:space="0" w:color="auto"/>
                <w:right w:val="none" w:sz="0" w:space="0" w:color="auto"/>
              </w:divBdr>
            </w:div>
          </w:divsChild>
        </w:div>
        <w:div w:id="1815945705">
          <w:marLeft w:val="0"/>
          <w:marRight w:val="0"/>
          <w:marTop w:val="0"/>
          <w:marBottom w:val="0"/>
          <w:divBdr>
            <w:top w:val="none" w:sz="0" w:space="0" w:color="auto"/>
            <w:left w:val="none" w:sz="0" w:space="0" w:color="auto"/>
            <w:bottom w:val="none" w:sz="0" w:space="0" w:color="auto"/>
            <w:right w:val="none" w:sz="0" w:space="0" w:color="auto"/>
          </w:divBdr>
          <w:divsChild>
            <w:div w:id="2057585211">
              <w:marLeft w:val="0"/>
              <w:marRight w:val="0"/>
              <w:marTop w:val="0"/>
              <w:marBottom w:val="0"/>
              <w:divBdr>
                <w:top w:val="none" w:sz="0" w:space="0" w:color="auto"/>
                <w:left w:val="none" w:sz="0" w:space="0" w:color="auto"/>
                <w:bottom w:val="none" w:sz="0" w:space="0" w:color="auto"/>
                <w:right w:val="none" w:sz="0" w:space="0" w:color="auto"/>
              </w:divBdr>
            </w:div>
          </w:divsChild>
        </w:div>
        <w:div w:id="1854492322">
          <w:marLeft w:val="0"/>
          <w:marRight w:val="0"/>
          <w:marTop w:val="0"/>
          <w:marBottom w:val="0"/>
          <w:divBdr>
            <w:top w:val="none" w:sz="0" w:space="0" w:color="auto"/>
            <w:left w:val="none" w:sz="0" w:space="0" w:color="auto"/>
            <w:bottom w:val="none" w:sz="0" w:space="0" w:color="auto"/>
            <w:right w:val="none" w:sz="0" w:space="0" w:color="auto"/>
          </w:divBdr>
          <w:divsChild>
            <w:div w:id="1436633970">
              <w:marLeft w:val="0"/>
              <w:marRight w:val="0"/>
              <w:marTop w:val="0"/>
              <w:marBottom w:val="0"/>
              <w:divBdr>
                <w:top w:val="none" w:sz="0" w:space="0" w:color="auto"/>
                <w:left w:val="none" w:sz="0" w:space="0" w:color="auto"/>
                <w:bottom w:val="none" w:sz="0" w:space="0" w:color="auto"/>
                <w:right w:val="none" w:sz="0" w:space="0" w:color="auto"/>
              </w:divBdr>
            </w:div>
          </w:divsChild>
        </w:div>
        <w:div w:id="1867018332">
          <w:marLeft w:val="0"/>
          <w:marRight w:val="0"/>
          <w:marTop w:val="0"/>
          <w:marBottom w:val="0"/>
          <w:divBdr>
            <w:top w:val="none" w:sz="0" w:space="0" w:color="auto"/>
            <w:left w:val="none" w:sz="0" w:space="0" w:color="auto"/>
            <w:bottom w:val="none" w:sz="0" w:space="0" w:color="auto"/>
            <w:right w:val="none" w:sz="0" w:space="0" w:color="auto"/>
          </w:divBdr>
          <w:divsChild>
            <w:div w:id="302466166">
              <w:marLeft w:val="0"/>
              <w:marRight w:val="0"/>
              <w:marTop w:val="0"/>
              <w:marBottom w:val="0"/>
              <w:divBdr>
                <w:top w:val="none" w:sz="0" w:space="0" w:color="auto"/>
                <w:left w:val="none" w:sz="0" w:space="0" w:color="auto"/>
                <w:bottom w:val="none" w:sz="0" w:space="0" w:color="auto"/>
                <w:right w:val="none" w:sz="0" w:space="0" w:color="auto"/>
              </w:divBdr>
            </w:div>
          </w:divsChild>
        </w:div>
        <w:div w:id="1883709405">
          <w:marLeft w:val="0"/>
          <w:marRight w:val="0"/>
          <w:marTop w:val="0"/>
          <w:marBottom w:val="0"/>
          <w:divBdr>
            <w:top w:val="none" w:sz="0" w:space="0" w:color="auto"/>
            <w:left w:val="none" w:sz="0" w:space="0" w:color="auto"/>
            <w:bottom w:val="none" w:sz="0" w:space="0" w:color="auto"/>
            <w:right w:val="none" w:sz="0" w:space="0" w:color="auto"/>
          </w:divBdr>
          <w:divsChild>
            <w:div w:id="1395860425">
              <w:marLeft w:val="0"/>
              <w:marRight w:val="0"/>
              <w:marTop w:val="0"/>
              <w:marBottom w:val="0"/>
              <w:divBdr>
                <w:top w:val="none" w:sz="0" w:space="0" w:color="auto"/>
                <w:left w:val="none" w:sz="0" w:space="0" w:color="auto"/>
                <w:bottom w:val="none" w:sz="0" w:space="0" w:color="auto"/>
                <w:right w:val="none" w:sz="0" w:space="0" w:color="auto"/>
              </w:divBdr>
            </w:div>
          </w:divsChild>
        </w:div>
        <w:div w:id="1968661052">
          <w:marLeft w:val="0"/>
          <w:marRight w:val="0"/>
          <w:marTop w:val="0"/>
          <w:marBottom w:val="0"/>
          <w:divBdr>
            <w:top w:val="none" w:sz="0" w:space="0" w:color="auto"/>
            <w:left w:val="none" w:sz="0" w:space="0" w:color="auto"/>
            <w:bottom w:val="none" w:sz="0" w:space="0" w:color="auto"/>
            <w:right w:val="none" w:sz="0" w:space="0" w:color="auto"/>
          </w:divBdr>
          <w:divsChild>
            <w:div w:id="1366177852">
              <w:marLeft w:val="0"/>
              <w:marRight w:val="0"/>
              <w:marTop w:val="0"/>
              <w:marBottom w:val="0"/>
              <w:divBdr>
                <w:top w:val="none" w:sz="0" w:space="0" w:color="auto"/>
                <w:left w:val="none" w:sz="0" w:space="0" w:color="auto"/>
                <w:bottom w:val="none" w:sz="0" w:space="0" w:color="auto"/>
                <w:right w:val="none" w:sz="0" w:space="0" w:color="auto"/>
              </w:divBdr>
            </w:div>
          </w:divsChild>
        </w:div>
        <w:div w:id="2010598805">
          <w:marLeft w:val="0"/>
          <w:marRight w:val="0"/>
          <w:marTop w:val="0"/>
          <w:marBottom w:val="0"/>
          <w:divBdr>
            <w:top w:val="none" w:sz="0" w:space="0" w:color="auto"/>
            <w:left w:val="none" w:sz="0" w:space="0" w:color="auto"/>
            <w:bottom w:val="none" w:sz="0" w:space="0" w:color="auto"/>
            <w:right w:val="none" w:sz="0" w:space="0" w:color="auto"/>
          </w:divBdr>
          <w:divsChild>
            <w:div w:id="571309765">
              <w:marLeft w:val="0"/>
              <w:marRight w:val="0"/>
              <w:marTop w:val="0"/>
              <w:marBottom w:val="0"/>
              <w:divBdr>
                <w:top w:val="none" w:sz="0" w:space="0" w:color="auto"/>
                <w:left w:val="none" w:sz="0" w:space="0" w:color="auto"/>
                <w:bottom w:val="none" w:sz="0" w:space="0" w:color="auto"/>
                <w:right w:val="none" w:sz="0" w:space="0" w:color="auto"/>
              </w:divBdr>
            </w:div>
          </w:divsChild>
        </w:div>
        <w:div w:id="2094206572">
          <w:marLeft w:val="0"/>
          <w:marRight w:val="0"/>
          <w:marTop w:val="0"/>
          <w:marBottom w:val="0"/>
          <w:divBdr>
            <w:top w:val="none" w:sz="0" w:space="0" w:color="auto"/>
            <w:left w:val="none" w:sz="0" w:space="0" w:color="auto"/>
            <w:bottom w:val="none" w:sz="0" w:space="0" w:color="auto"/>
            <w:right w:val="none" w:sz="0" w:space="0" w:color="auto"/>
          </w:divBdr>
          <w:divsChild>
            <w:div w:id="114173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4320">
      <w:bodyDiv w:val="1"/>
      <w:marLeft w:val="0"/>
      <w:marRight w:val="0"/>
      <w:marTop w:val="0"/>
      <w:marBottom w:val="0"/>
      <w:divBdr>
        <w:top w:val="none" w:sz="0" w:space="0" w:color="auto"/>
        <w:left w:val="none" w:sz="0" w:space="0" w:color="auto"/>
        <w:bottom w:val="none" w:sz="0" w:space="0" w:color="auto"/>
        <w:right w:val="none" w:sz="0" w:space="0" w:color="auto"/>
      </w:divBdr>
    </w:div>
    <w:div w:id="1939870270">
      <w:bodyDiv w:val="1"/>
      <w:marLeft w:val="0"/>
      <w:marRight w:val="0"/>
      <w:marTop w:val="0"/>
      <w:marBottom w:val="0"/>
      <w:divBdr>
        <w:top w:val="none" w:sz="0" w:space="0" w:color="auto"/>
        <w:left w:val="none" w:sz="0" w:space="0" w:color="auto"/>
        <w:bottom w:val="none" w:sz="0" w:space="0" w:color="auto"/>
        <w:right w:val="none" w:sz="0" w:space="0" w:color="auto"/>
      </w:divBdr>
    </w:div>
    <w:div w:id="1963875920">
      <w:bodyDiv w:val="1"/>
      <w:marLeft w:val="0"/>
      <w:marRight w:val="0"/>
      <w:marTop w:val="0"/>
      <w:marBottom w:val="0"/>
      <w:divBdr>
        <w:top w:val="none" w:sz="0" w:space="0" w:color="auto"/>
        <w:left w:val="none" w:sz="0" w:space="0" w:color="auto"/>
        <w:bottom w:val="none" w:sz="0" w:space="0" w:color="auto"/>
        <w:right w:val="none" w:sz="0" w:space="0" w:color="auto"/>
      </w:divBdr>
      <w:divsChild>
        <w:div w:id="132319">
          <w:marLeft w:val="0"/>
          <w:marRight w:val="0"/>
          <w:marTop w:val="0"/>
          <w:marBottom w:val="0"/>
          <w:divBdr>
            <w:top w:val="none" w:sz="0" w:space="0" w:color="auto"/>
            <w:left w:val="none" w:sz="0" w:space="0" w:color="auto"/>
            <w:bottom w:val="none" w:sz="0" w:space="0" w:color="auto"/>
            <w:right w:val="none" w:sz="0" w:space="0" w:color="auto"/>
          </w:divBdr>
          <w:divsChild>
            <w:div w:id="1754744290">
              <w:marLeft w:val="0"/>
              <w:marRight w:val="0"/>
              <w:marTop w:val="0"/>
              <w:marBottom w:val="0"/>
              <w:divBdr>
                <w:top w:val="none" w:sz="0" w:space="0" w:color="auto"/>
                <w:left w:val="none" w:sz="0" w:space="0" w:color="auto"/>
                <w:bottom w:val="none" w:sz="0" w:space="0" w:color="auto"/>
                <w:right w:val="none" w:sz="0" w:space="0" w:color="auto"/>
              </w:divBdr>
            </w:div>
          </w:divsChild>
        </w:div>
        <w:div w:id="28145090">
          <w:marLeft w:val="0"/>
          <w:marRight w:val="0"/>
          <w:marTop w:val="0"/>
          <w:marBottom w:val="0"/>
          <w:divBdr>
            <w:top w:val="none" w:sz="0" w:space="0" w:color="auto"/>
            <w:left w:val="none" w:sz="0" w:space="0" w:color="auto"/>
            <w:bottom w:val="none" w:sz="0" w:space="0" w:color="auto"/>
            <w:right w:val="none" w:sz="0" w:space="0" w:color="auto"/>
          </w:divBdr>
          <w:divsChild>
            <w:div w:id="1917788599">
              <w:marLeft w:val="0"/>
              <w:marRight w:val="0"/>
              <w:marTop w:val="0"/>
              <w:marBottom w:val="0"/>
              <w:divBdr>
                <w:top w:val="none" w:sz="0" w:space="0" w:color="auto"/>
                <w:left w:val="none" w:sz="0" w:space="0" w:color="auto"/>
                <w:bottom w:val="none" w:sz="0" w:space="0" w:color="auto"/>
                <w:right w:val="none" w:sz="0" w:space="0" w:color="auto"/>
              </w:divBdr>
            </w:div>
          </w:divsChild>
        </w:div>
        <w:div w:id="50426555">
          <w:marLeft w:val="0"/>
          <w:marRight w:val="0"/>
          <w:marTop w:val="0"/>
          <w:marBottom w:val="0"/>
          <w:divBdr>
            <w:top w:val="none" w:sz="0" w:space="0" w:color="auto"/>
            <w:left w:val="none" w:sz="0" w:space="0" w:color="auto"/>
            <w:bottom w:val="none" w:sz="0" w:space="0" w:color="auto"/>
            <w:right w:val="none" w:sz="0" w:space="0" w:color="auto"/>
          </w:divBdr>
          <w:divsChild>
            <w:div w:id="1318652902">
              <w:marLeft w:val="0"/>
              <w:marRight w:val="0"/>
              <w:marTop w:val="0"/>
              <w:marBottom w:val="0"/>
              <w:divBdr>
                <w:top w:val="none" w:sz="0" w:space="0" w:color="auto"/>
                <w:left w:val="none" w:sz="0" w:space="0" w:color="auto"/>
                <w:bottom w:val="none" w:sz="0" w:space="0" w:color="auto"/>
                <w:right w:val="none" w:sz="0" w:space="0" w:color="auto"/>
              </w:divBdr>
            </w:div>
          </w:divsChild>
        </w:div>
        <w:div w:id="57827626">
          <w:marLeft w:val="0"/>
          <w:marRight w:val="0"/>
          <w:marTop w:val="0"/>
          <w:marBottom w:val="0"/>
          <w:divBdr>
            <w:top w:val="none" w:sz="0" w:space="0" w:color="auto"/>
            <w:left w:val="none" w:sz="0" w:space="0" w:color="auto"/>
            <w:bottom w:val="none" w:sz="0" w:space="0" w:color="auto"/>
            <w:right w:val="none" w:sz="0" w:space="0" w:color="auto"/>
          </w:divBdr>
          <w:divsChild>
            <w:div w:id="232159030">
              <w:marLeft w:val="0"/>
              <w:marRight w:val="0"/>
              <w:marTop w:val="0"/>
              <w:marBottom w:val="0"/>
              <w:divBdr>
                <w:top w:val="none" w:sz="0" w:space="0" w:color="auto"/>
                <w:left w:val="none" w:sz="0" w:space="0" w:color="auto"/>
                <w:bottom w:val="none" w:sz="0" w:space="0" w:color="auto"/>
                <w:right w:val="none" w:sz="0" w:space="0" w:color="auto"/>
              </w:divBdr>
            </w:div>
          </w:divsChild>
        </w:div>
        <w:div w:id="88552844">
          <w:marLeft w:val="0"/>
          <w:marRight w:val="0"/>
          <w:marTop w:val="0"/>
          <w:marBottom w:val="0"/>
          <w:divBdr>
            <w:top w:val="none" w:sz="0" w:space="0" w:color="auto"/>
            <w:left w:val="none" w:sz="0" w:space="0" w:color="auto"/>
            <w:bottom w:val="none" w:sz="0" w:space="0" w:color="auto"/>
            <w:right w:val="none" w:sz="0" w:space="0" w:color="auto"/>
          </w:divBdr>
          <w:divsChild>
            <w:div w:id="1538470102">
              <w:marLeft w:val="0"/>
              <w:marRight w:val="0"/>
              <w:marTop w:val="0"/>
              <w:marBottom w:val="0"/>
              <w:divBdr>
                <w:top w:val="none" w:sz="0" w:space="0" w:color="auto"/>
                <w:left w:val="none" w:sz="0" w:space="0" w:color="auto"/>
                <w:bottom w:val="none" w:sz="0" w:space="0" w:color="auto"/>
                <w:right w:val="none" w:sz="0" w:space="0" w:color="auto"/>
              </w:divBdr>
            </w:div>
          </w:divsChild>
        </w:div>
        <w:div w:id="148059643">
          <w:marLeft w:val="0"/>
          <w:marRight w:val="0"/>
          <w:marTop w:val="0"/>
          <w:marBottom w:val="0"/>
          <w:divBdr>
            <w:top w:val="none" w:sz="0" w:space="0" w:color="auto"/>
            <w:left w:val="none" w:sz="0" w:space="0" w:color="auto"/>
            <w:bottom w:val="none" w:sz="0" w:space="0" w:color="auto"/>
            <w:right w:val="none" w:sz="0" w:space="0" w:color="auto"/>
          </w:divBdr>
          <w:divsChild>
            <w:div w:id="151872809">
              <w:marLeft w:val="0"/>
              <w:marRight w:val="0"/>
              <w:marTop w:val="0"/>
              <w:marBottom w:val="0"/>
              <w:divBdr>
                <w:top w:val="none" w:sz="0" w:space="0" w:color="auto"/>
                <w:left w:val="none" w:sz="0" w:space="0" w:color="auto"/>
                <w:bottom w:val="none" w:sz="0" w:space="0" w:color="auto"/>
                <w:right w:val="none" w:sz="0" w:space="0" w:color="auto"/>
              </w:divBdr>
            </w:div>
          </w:divsChild>
        </w:div>
        <w:div w:id="165100257">
          <w:marLeft w:val="0"/>
          <w:marRight w:val="0"/>
          <w:marTop w:val="0"/>
          <w:marBottom w:val="0"/>
          <w:divBdr>
            <w:top w:val="none" w:sz="0" w:space="0" w:color="auto"/>
            <w:left w:val="none" w:sz="0" w:space="0" w:color="auto"/>
            <w:bottom w:val="none" w:sz="0" w:space="0" w:color="auto"/>
            <w:right w:val="none" w:sz="0" w:space="0" w:color="auto"/>
          </w:divBdr>
          <w:divsChild>
            <w:div w:id="1156144748">
              <w:marLeft w:val="0"/>
              <w:marRight w:val="0"/>
              <w:marTop w:val="0"/>
              <w:marBottom w:val="0"/>
              <w:divBdr>
                <w:top w:val="none" w:sz="0" w:space="0" w:color="auto"/>
                <w:left w:val="none" w:sz="0" w:space="0" w:color="auto"/>
                <w:bottom w:val="none" w:sz="0" w:space="0" w:color="auto"/>
                <w:right w:val="none" w:sz="0" w:space="0" w:color="auto"/>
              </w:divBdr>
            </w:div>
          </w:divsChild>
        </w:div>
        <w:div w:id="189998170">
          <w:marLeft w:val="0"/>
          <w:marRight w:val="0"/>
          <w:marTop w:val="0"/>
          <w:marBottom w:val="0"/>
          <w:divBdr>
            <w:top w:val="none" w:sz="0" w:space="0" w:color="auto"/>
            <w:left w:val="none" w:sz="0" w:space="0" w:color="auto"/>
            <w:bottom w:val="none" w:sz="0" w:space="0" w:color="auto"/>
            <w:right w:val="none" w:sz="0" w:space="0" w:color="auto"/>
          </w:divBdr>
          <w:divsChild>
            <w:div w:id="1739354247">
              <w:marLeft w:val="0"/>
              <w:marRight w:val="0"/>
              <w:marTop w:val="0"/>
              <w:marBottom w:val="0"/>
              <w:divBdr>
                <w:top w:val="none" w:sz="0" w:space="0" w:color="auto"/>
                <w:left w:val="none" w:sz="0" w:space="0" w:color="auto"/>
                <w:bottom w:val="none" w:sz="0" w:space="0" w:color="auto"/>
                <w:right w:val="none" w:sz="0" w:space="0" w:color="auto"/>
              </w:divBdr>
            </w:div>
          </w:divsChild>
        </w:div>
        <w:div w:id="211305312">
          <w:marLeft w:val="0"/>
          <w:marRight w:val="0"/>
          <w:marTop w:val="0"/>
          <w:marBottom w:val="0"/>
          <w:divBdr>
            <w:top w:val="none" w:sz="0" w:space="0" w:color="auto"/>
            <w:left w:val="none" w:sz="0" w:space="0" w:color="auto"/>
            <w:bottom w:val="none" w:sz="0" w:space="0" w:color="auto"/>
            <w:right w:val="none" w:sz="0" w:space="0" w:color="auto"/>
          </w:divBdr>
          <w:divsChild>
            <w:div w:id="2017227931">
              <w:marLeft w:val="0"/>
              <w:marRight w:val="0"/>
              <w:marTop w:val="0"/>
              <w:marBottom w:val="0"/>
              <w:divBdr>
                <w:top w:val="none" w:sz="0" w:space="0" w:color="auto"/>
                <w:left w:val="none" w:sz="0" w:space="0" w:color="auto"/>
                <w:bottom w:val="none" w:sz="0" w:space="0" w:color="auto"/>
                <w:right w:val="none" w:sz="0" w:space="0" w:color="auto"/>
              </w:divBdr>
            </w:div>
          </w:divsChild>
        </w:div>
        <w:div w:id="272594364">
          <w:marLeft w:val="0"/>
          <w:marRight w:val="0"/>
          <w:marTop w:val="0"/>
          <w:marBottom w:val="0"/>
          <w:divBdr>
            <w:top w:val="none" w:sz="0" w:space="0" w:color="auto"/>
            <w:left w:val="none" w:sz="0" w:space="0" w:color="auto"/>
            <w:bottom w:val="none" w:sz="0" w:space="0" w:color="auto"/>
            <w:right w:val="none" w:sz="0" w:space="0" w:color="auto"/>
          </w:divBdr>
          <w:divsChild>
            <w:div w:id="1096094451">
              <w:marLeft w:val="0"/>
              <w:marRight w:val="0"/>
              <w:marTop w:val="0"/>
              <w:marBottom w:val="0"/>
              <w:divBdr>
                <w:top w:val="none" w:sz="0" w:space="0" w:color="auto"/>
                <w:left w:val="none" w:sz="0" w:space="0" w:color="auto"/>
                <w:bottom w:val="none" w:sz="0" w:space="0" w:color="auto"/>
                <w:right w:val="none" w:sz="0" w:space="0" w:color="auto"/>
              </w:divBdr>
            </w:div>
          </w:divsChild>
        </w:div>
        <w:div w:id="349992113">
          <w:marLeft w:val="0"/>
          <w:marRight w:val="0"/>
          <w:marTop w:val="0"/>
          <w:marBottom w:val="0"/>
          <w:divBdr>
            <w:top w:val="none" w:sz="0" w:space="0" w:color="auto"/>
            <w:left w:val="none" w:sz="0" w:space="0" w:color="auto"/>
            <w:bottom w:val="none" w:sz="0" w:space="0" w:color="auto"/>
            <w:right w:val="none" w:sz="0" w:space="0" w:color="auto"/>
          </w:divBdr>
          <w:divsChild>
            <w:div w:id="600334063">
              <w:marLeft w:val="0"/>
              <w:marRight w:val="0"/>
              <w:marTop w:val="0"/>
              <w:marBottom w:val="0"/>
              <w:divBdr>
                <w:top w:val="none" w:sz="0" w:space="0" w:color="auto"/>
                <w:left w:val="none" w:sz="0" w:space="0" w:color="auto"/>
                <w:bottom w:val="none" w:sz="0" w:space="0" w:color="auto"/>
                <w:right w:val="none" w:sz="0" w:space="0" w:color="auto"/>
              </w:divBdr>
            </w:div>
          </w:divsChild>
        </w:div>
        <w:div w:id="351347942">
          <w:marLeft w:val="0"/>
          <w:marRight w:val="0"/>
          <w:marTop w:val="0"/>
          <w:marBottom w:val="0"/>
          <w:divBdr>
            <w:top w:val="none" w:sz="0" w:space="0" w:color="auto"/>
            <w:left w:val="none" w:sz="0" w:space="0" w:color="auto"/>
            <w:bottom w:val="none" w:sz="0" w:space="0" w:color="auto"/>
            <w:right w:val="none" w:sz="0" w:space="0" w:color="auto"/>
          </w:divBdr>
          <w:divsChild>
            <w:div w:id="1639917047">
              <w:marLeft w:val="0"/>
              <w:marRight w:val="0"/>
              <w:marTop w:val="0"/>
              <w:marBottom w:val="0"/>
              <w:divBdr>
                <w:top w:val="none" w:sz="0" w:space="0" w:color="auto"/>
                <w:left w:val="none" w:sz="0" w:space="0" w:color="auto"/>
                <w:bottom w:val="none" w:sz="0" w:space="0" w:color="auto"/>
                <w:right w:val="none" w:sz="0" w:space="0" w:color="auto"/>
              </w:divBdr>
            </w:div>
          </w:divsChild>
        </w:div>
        <w:div w:id="373504194">
          <w:marLeft w:val="0"/>
          <w:marRight w:val="0"/>
          <w:marTop w:val="0"/>
          <w:marBottom w:val="0"/>
          <w:divBdr>
            <w:top w:val="none" w:sz="0" w:space="0" w:color="auto"/>
            <w:left w:val="none" w:sz="0" w:space="0" w:color="auto"/>
            <w:bottom w:val="none" w:sz="0" w:space="0" w:color="auto"/>
            <w:right w:val="none" w:sz="0" w:space="0" w:color="auto"/>
          </w:divBdr>
          <w:divsChild>
            <w:div w:id="153492135">
              <w:marLeft w:val="0"/>
              <w:marRight w:val="0"/>
              <w:marTop w:val="0"/>
              <w:marBottom w:val="0"/>
              <w:divBdr>
                <w:top w:val="none" w:sz="0" w:space="0" w:color="auto"/>
                <w:left w:val="none" w:sz="0" w:space="0" w:color="auto"/>
                <w:bottom w:val="none" w:sz="0" w:space="0" w:color="auto"/>
                <w:right w:val="none" w:sz="0" w:space="0" w:color="auto"/>
              </w:divBdr>
            </w:div>
          </w:divsChild>
        </w:div>
        <w:div w:id="389229273">
          <w:marLeft w:val="0"/>
          <w:marRight w:val="0"/>
          <w:marTop w:val="0"/>
          <w:marBottom w:val="0"/>
          <w:divBdr>
            <w:top w:val="none" w:sz="0" w:space="0" w:color="auto"/>
            <w:left w:val="none" w:sz="0" w:space="0" w:color="auto"/>
            <w:bottom w:val="none" w:sz="0" w:space="0" w:color="auto"/>
            <w:right w:val="none" w:sz="0" w:space="0" w:color="auto"/>
          </w:divBdr>
          <w:divsChild>
            <w:div w:id="1884248207">
              <w:marLeft w:val="0"/>
              <w:marRight w:val="0"/>
              <w:marTop w:val="0"/>
              <w:marBottom w:val="0"/>
              <w:divBdr>
                <w:top w:val="none" w:sz="0" w:space="0" w:color="auto"/>
                <w:left w:val="none" w:sz="0" w:space="0" w:color="auto"/>
                <w:bottom w:val="none" w:sz="0" w:space="0" w:color="auto"/>
                <w:right w:val="none" w:sz="0" w:space="0" w:color="auto"/>
              </w:divBdr>
            </w:div>
          </w:divsChild>
        </w:div>
        <w:div w:id="434324980">
          <w:marLeft w:val="0"/>
          <w:marRight w:val="0"/>
          <w:marTop w:val="0"/>
          <w:marBottom w:val="0"/>
          <w:divBdr>
            <w:top w:val="none" w:sz="0" w:space="0" w:color="auto"/>
            <w:left w:val="none" w:sz="0" w:space="0" w:color="auto"/>
            <w:bottom w:val="none" w:sz="0" w:space="0" w:color="auto"/>
            <w:right w:val="none" w:sz="0" w:space="0" w:color="auto"/>
          </w:divBdr>
          <w:divsChild>
            <w:div w:id="1870410693">
              <w:marLeft w:val="0"/>
              <w:marRight w:val="0"/>
              <w:marTop w:val="0"/>
              <w:marBottom w:val="0"/>
              <w:divBdr>
                <w:top w:val="none" w:sz="0" w:space="0" w:color="auto"/>
                <w:left w:val="none" w:sz="0" w:space="0" w:color="auto"/>
                <w:bottom w:val="none" w:sz="0" w:space="0" w:color="auto"/>
                <w:right w:val="none" w:sz="0" w:space="0" w:color="auto"/>
              </w:divBdr>
            </w:div>
          </w:divsChild>
        </w:div>
        <w:div w:id="463473103">
          <w:marLeft w:val="0"/>
          <w:marRight w:val="0"/>
          <w:marTop w:val="0"/>
          <w:marBottom w:val="0"/>
          <w:divBdr>
            <w:top w:val="none" w:sz="0" w:space="0" w:color="auto"/>
            <w:left w:val="none" w:sz="0" w:space="0" w:color="auto"/>
            <w:bottom w:val="none" w:sz="0" w:space="0" w:color="auto"/>
            <w:right w:val="none" w:sz="0" w:space="0" w:color="auto"/>
          </w:divBdr>
          <w:divsChild>
            <w:div w:id="1593851235">
              <w:marLeft w:val="0"/>
              <w:marRight w:val="0"/>
              <w:marTop w:val="0"/>
              <w:marBottom w:val="0"/>
              <w:divBdr>
                <w:top w:val="none" w:sz="0" w:space="0" w:color="auto"/>
                <w:left w:val="none" w:sz="0" w:space="0" w:color="auto"/>
                <w:bottom w:val="none" w:sz="0" w:space="0" w:color="auto"/>
                <w:right w:val="none" w:sz="0" w:space="0" w:color="auto"/>
              </w:divBdr>
            </w:div>
          </w:divsChild>
        </w:div>
        <w:div w:id="523443355">
          <w:marLeft w:val="0"/>
          <w:marRight w:val="0"/>
          <w:marTop w:val="0"/>
          <w:marBottom w:val="0"/>
          <w:divBdr>
            <w:top w:val="none" w:sz="0" w:space="0" w:color="auto"/>
            <w:left w:val="none" w:sz="0" w:space="0" w:color="auto"/>
            <w:bottom w:val="none" w:sz="0" w:space="0" w:color="auto"/>
            <w:right w:val="none" w:sz="0" w:space="0" w:color="auto"/>
          </w:divBdr>
          <w:divsChild>
            <w:div w:id="701980259">
              <w:marLeft w:val="0"/>
              <w:marRight w:val="0"/>
              <w:marTop w:val="0"/>
              <w:marBottom w:val="0"/>
              <w:divBdr>
                <w:top w:val="none" w:sz="0" w:space="0" w:color="auto"/>
                <w:left w:val="none" w:sz="0" w:space="0" w:color="auto"/>
                <w:bottom w:val="none" w:sz="0" w:space="0" w:color="auto"/>
                <w:right w:val="none" w:sz="0" w:space="0" w:color="auto"/>
              </w:divBdr>
            </w:div>
          </w:divsChild>
        </w:div>
        <w:div w:id="559243281">
          <w:marLeft w:val="0"/>
          <w:marRight w:val="0"/>
          <w:marTop w:val="0"/>
          <w:marBottom w:val="0"/>
          <w:divBdr>
            <w:top w:val="none" w:sz="0" w:space="0" w:color="auto"/>
            <w:left w:val="none" w:sz="0" w:space="0" w:color="auto"/>
            <w:bottom w:val="none" w:sz="0" w:space="0" w:color="auto"/>
            <w:right w:val="none" w:sz="0" w:space="0" w:color="auto"/>
          </w:divBdr>
          <w:divsChild>
            <w:div w:id="1773014334">
              <w:marLeft w:val="0"/>
              <w:marRight w:val="0"/>
              <w:marTop w:val="0"/>
              <w:marBottom w:val="0"/>
              <w:divBdr>
                <w:top w:val="none" w:sz="0" w:space="0" w:color="auto"/>
                <w:left w:val="none" w:sz="0" w:space="0" w:color="auto"/>
                <w:bottom w:val="none" w:sz="0" w:space="0" w:color="auto"/>
                <w:right w:val="none" w:sz="0" w:space="0" w:color="auto"/>
              </w:divBdr>
            </w:div>
          </w:divsChild>
        </w:div>
        <w:div w:id="597254188">
          <w:marLeft w:val="0"/>
          <w:marRight w:val="0"/>
          <w:marTop w:val="0"/>
          <w:marBottom w:val="0"/>
          <w:divBdr>
            <w:top w:val="none" w:sz="0" w:space="0" w:color="auto"/>
            <w:left w:val="none" w:sz="0" w:space="0" w:color="auto"/>
            <w:bottom w:val="none" w:sz="0" w:space="0" w:color="auto"/>
            <w:right w:val="none" w:sz="0" w:space="0" w:color="auto"/>
          </w:divBdr>
          <w:divsChild>
            <w:div w:id="182210820">
              <w:marLeft w:val="0"/>
              <w:marRight w:val="0"/>
              <w:marTop w:val="0"/>
              <w:marBottom w:val="0"/>
              <w:divBdr>
                <w:top w:val="none" w:sz="0" w:space="0" w:color="auto"/>
                <w:left w:val="none" w:sz="0" w:space="0" w:color="auto"/>
                <w:bottom w:val="none" w:sz="0" w:space="0" w:color="auto"/>
                <w:right w:val="none" w:sz="0" w:space="0" w:color="auto"/>
              </w:divBdr>
            </w:div>
          </w:divsChild>
        </w:div>
        <w:div w:id="615218733">
          <w:marLeft w:val="0"/>
          <w:marRight w:val="0"/>
          <w:marTop w:val="0"/>
          <w:marBottom w:val="0"/>
          <w:divBdr>
            <w:top w:val="none" w:sz="0" w:space="0" w:color="auto"/>
            <w:left w:val="none" w:sz="0" w:space="0" w:color="auto"/>
            <w:bottom w:val="none" w:sz="0" w:space="0" w:color="auto"/>
            <w:right w:val="none" w:sz="0" w:space="0" w:color="auto"/>
          </w:divBdr>
          <w:divsChild>
            <w:div w:id="685323939">
              <w:marLeft w:val="0"/>
              <w:marRight w:val="0"/>
              <w:marTop w:val="0"/>
              <w:marBottom w:val="0"/>
              <w:divBdr>
                <w:top w:val="none" w:sz="0" w:space="0" w:color="auto"/>
                <w:left w:val="none" w:sz="0" w:space="0" w:color="auto"/>
                <w:bottom w:val="none" w:sz="0" w:space="0" w:color="auto"/>
                <w:right w:val="none" w:sz="0" w:space="0" w:color="auto"/>
              </w:divBdr>
            </w:div>
          </w:divsChild>
        </w:div>
        <w:div w:id="653338897">
          <w:marLeft w:val="0"/>
          <w:marRight w:val="0"/>
          <w:marTop w:val="0"/>
          <w:marBottom w:val="0"/>
          <w:divBdr>
            <w:top w:val="none" w:sz="0" w:space="0" w:color="auto"/>
            <w:left w:val="none" w:sz="0" w:space="0" w:color="auto"/>
            <w:bottom w:val="none" w:sz="0" w:space="0" w:color="auto"/>
            <w:right w:val="none" w:sz="0" w:space="0" w:color="auto"/>
          </w:divBdr>
          <w:divsChild>
            <w:div w:id="1218904112">
              <w:marLeft w:val="0"/>
              <w:marRight w:val="0"/>
              <w:marTop w:val="0"/>
              <w:marBottom w:val="0"/>
              <w:divBdr>
                <w:top w:val="none" w:sz="0" w:space="0" w:color="auto"/>
                <w:left w:val="none" w:sz="0" w:space="0" w:color="auto"/>
                <w:bottom w:val="none" w:sz="0" w:space="0" w:color="auto"/>
                <w:right w:val="none" w:sz="0" w:space="0" w:color="auto"/>
              </w:divBdr>
            </w:div>
          </w:divsChild>
        </w:div>
        <w:div w:id="721903978">
          <w:marLeft w:val="0"/>
          <w:marRight w:val="0"/>
          <w:marTop w:val="0"/>
          <w:marBottom w:val="0"/>
          <w:divBdr>
            <w:top w:val="none" w:sz="0" w:space="0" w:color="auto"/>
            <w:left w:val="none" w:sz="0" w:space="0" w:color="auto"/>
            <w:bottom w:val="none" w:sz="0" w:space="0" w:color="auto"/>
            <w:right w:val="none" w:sz="0" w:space="0" w:color="auto"/>
          </w:divBdr>
          <w:divsChild>
            <w:div w:id="826361995">
              <w:marLeft w:val="0"/>
              <w:marRight w:val="0"/>
              <w:marTop w:val="0"/>
              <w:marBottom w:val="0"/>
              <w:divBdr>
                <w:top w:val="none" w:sz="0" w:space="0" w:color="auto"/>
                <w:left w:val="none" w:sz="0" w:space="0" w:color="auto"/>
                <w:bottom w:val="none" w:sz="0" w:space="0" w:color="auto"/>
                <w:right w:val="none" w:sz="0" w:space="0" w:color="auto"/>
              </w:divBdr>
            </w:div>
          </w:divsChild>
        </w:div>
        <w:div w:id="827945501">
          <w:marLeft w:val="0"/>
          <w:marRight w:val="0"/>
          <w:marTop w:val="0"/>
          <w:marBottom w:val="0"/>
          <w:divBdr>
            <w:top w:val="none" w:sz="0" w:space="0" w:color="auto"/>
            <w:left w:val="none" w:sz="0" w:space="0" w:color="auto"/>
            <w:bottom w:val="none" w:sz="0" w:space="0" w:color="auto"/>
            <w:right w:val="none" w:sz="0" w:space="0" w:color="auto"/>
          </w:divBdr>
          <w:divsChild>
            <w:div w:id="1665821164">
              <w:marLeft w:val="0"/>
              <w:marRight w:val="0"/>
              <w:marTop w:val="0"/>
              <w:marBottom w:val="0"/>
              <w:divBdr>
                <w:top w:val="none" w:sz="0" w:space="0" w:color="auto"/>
                <w:left w:val="none" w:sz="0" w:space="0" w:color="auto"/>
                <w:bottom w:val="none" w:sz="0" w:space="0" w:color="auto"/>
                <w:right w:val="none" w:sz="0" w:space="0" w:color="auto"/>
              </w:divBdr>
            </w:div>
          </w:divsChild>
        </w:div>
        <w:div w:id="837383747">
          <w:marLeft w:val="0"/>
          <w:marRight w:val="0"/>
          <w:marTop w:val="0"/>
          <w:marBottom w:val="0"/>
          <w:divBdr>
            <w:top w:val="none" w:sz="0" w:space="0" w:color="auto"/>
            <w:left w:val="none" w:sz="0" w:space="0" w:color="auto"/>
            <w:bottom w:val="none" w:sz="0" w:space="0" w:color="auto"/>
            <w:right w:val="none" w:sz="0" w:space="0" w:color="auto"/>
          </w:divBdr>
          <w:divsChild>
            <w:div w:id="1768963908">
              <w:marLeft w:val="0"/>
              <w:marRight w:val="0"/>
              <w:marTop w:val="0"/>
              <w:marBottom w:val="0"/>
              <w:divBdr>
                <w:top w:val="none" w:sz="0" w:space="0" w:color="auto"/>
                <w:left w:val="none" w:sz="0" w:space="0" w:color="auto"/>
                <w:bottom w:val="none" w:sz="0" w:space="0" w:color="auto"/>
                <w:right w:val="none" w:sz="0" w:space="0" w:color="auto"/>
              </w:divBdr>
            </w:div>
          </w:divsChild>
        </w:div>
        <w:div w:id="842817594">
          <w:marLeft w:val="0"/>
          <w:marRight w:val="0"/>
          <w:marTop w:val="0"/>
          <w:marBottom w:val="0"/>
          <w:divBdr>
            <w:top w:val="none" w:sz="0" w:space="0" w:color="auto"/>
            <w:left w:val="none" w:sz="0" w:space="0" w:color="auto"/>
            <w:bottom w:val="none" w:sz="0" w:space="0" w:color="auto"/>
            <w:right w:val="none" w:sz="0" w:space="0" w:color="auto"/>
          </w:divBdr>
          <w:divsChild>
            <w:div w:id="642735485">
              <w:marLeft w:val="0"/>
              <w:marRight w:val="0"/>
              <w:marTop w:val="0"/>
              <w:marBottom w:val="0"/>
              <w:divBdr>
                <w:top w:val="none" w:sz="0" w:space="0" w:color="auto"/>
                <w:left w:val="none" w:sz="0" w:space="0" w:color="auto"/>
                <w:bottom w:val="none" w:sz="0" w:space="0" w:color="auto"/>
                <w:right w:val="none" w:sz="0" w:space="0" w:color="auto"/>
              </w:divBdr>
            </w:div>
          </w:divsChild>
        </w:div>
        <w:div w:id="852768925">
          <w:marLeft w:val="0"/>
          <w:marRight w:val="0"/>
          <w:marTop w:val="0"/>
          <w:marBottom w:val="0"/>
          <w:divBdr>
            <w:top w:val="none" w:sz="0" w:space="0" w:color="auto"/>
            <w:left w:val="none" w:sz="0" w:space="0" w:color="auto"/>
            <w:bottom w:val="none" w:sz="0" w:space="0" w:color="auto"/>
            <w:right w:val="none" w:sz="0" w:space="0" w:color="auto"/>
          </w:divBdr>
          <w:divsChild>
            <w:div w:id="1786189970">
              <w:marLeft w:val="0"/>
              <w:marRight w:val="0"/>
              <w:marTop w:val="0"/>
              <w:marBottom w:val="0"/>
              <w:divBdr>
                <w:top w:val="none" w:sz="0" w:space="0" w:color="auto"/>
                <w:left w:val="none" w:sz="0" w:space="0" w:color="auto"/>
                <w:bottom w:val="none" w:sz="0" w:space="0" w:color="auto"/>
                <w:right w:val="none" w:sz="0" w:space="0" w:color="auto"/>
              </w:divBdr>
            </w:div>
          </w:divsChild>
        </w:div>
        <w:div w:id="861090619">
          <w:marLeft w:val="0"/>
          <w:marRight w:val="0"/>
          <w:marTop w:val="0"/>
          <w:marBottom w:val="0"/>
          <w:divBdr>
            <w:top w:val="none" w:sz="0" w:space="0" w:color="auto"/>
            <w:left w:val="none" w:sz="0" w:space="0" w:color="auto"/>
            <w:bottom w:val="none" w:sz="0" w:space="0" w:color="auto"/>
            <w:right w:val="none" w:sz="0" w:space="0" w:color="auto"/>
          </w:divBdr>
          <w:divsChild>
            <w:div w:id="2139062245">
              <w:marLeft w:val="0"/>
              <w:marRight w:val="0"/>
              <w:marTop w:val="0"/>
              <w:marBottom w:val="0"/>
              <w:divBdr>
                <w:top w:val="none" w:sz="0" w:space="0" w:color="auto"/>
                <w:left w:val="none" w:sz="0" w:space="0" w:color="auto"/>
                <w:bottom w:val="none" w:sz="0" w:space="0" w:color="auto"/>
                <w:right w:val="none" w:sz="0" w:space="0" w:color="auto"/>
              </w:divBdr>
            </w:div>
          </w:divsChild>
        </w:div>
        <w:div w:id="938635191">
          <w:marLeft w:val="0"/>
          <w:marRight w:val="0"/>
          <w:marTop w:val="0"/>
          <w:marBottom w:val="0"/>
          <w:divBdr>
            <w:top w:val="none" w:sz="0" w:space="0" w:color="auto"/>
            <w:left w:val="none" w:sz="0" w:space="0" w:color="auto"/>
            <w:bottom w:val="none" w:sz="0" w:space="0" w:color="auto"/>
            <w:right w:val="none" w:sz="0" w:space="0" w:color="auto"/>
          </w:divBdr>
          <w:divsChild>
            <w:div w:id="311296989">
              <w:marLeft w:val="0"/>
              <w:marRight w:val="0"/>
              <w:marTop w:val="0"/>
              <w:marBottom w:val="0"/>
              <w:divBdr>
                <w:top w:val="none" w:sz="0" w:space="0" w:color="auto"/>
                <w:left w:val="none" w:sz="0" w:space="0" w:color="auto"/>
                <w:bottom w:val="none" w:sz="0" w:space="0" w:color="auto"/>
                <w:right w:val="none" w:sz="0" w:space="0" w:color="auto"/>
              </w:divBdr>
            </w:div>
          </w:divsChild>
        </w:div>
        <w:div w:id="939293274">
          <w:marLeft w:val="0"/>
          <w:marRight w:val="0"/>
          <w:marTop w:val="0"/>
          <w:marBottom w:val="0"/>
          <w:divBdr>
            <w:top w:val="none" w:sz="0" w:space="0" w:color="auto"/>
            <w:left w:val="none" w:sz="0" w:space="0" w:color="auto"/>
            <w:bottom w:val="none" w:sz="0" w:space="0" w:color="auto"/>
            <w:right w:val="none" w:sz="0" w:space="0" w:color="auto"/>
          </w:divBdr>
          <w:divsChild>
            <w:div w:id="1440831629">
              <w:marLeft w:val="0"/>
              <w:marRight w:val="0"/>
              <w:marTop w:val="0"/>
              <w:marBottom w:val="0"/>
              <w:divBdr>
                <w:top w:val="none" w:sz="0" w:space="0" w:color="auto"/>
                <w:left w:val="none" w:sz="0" w:space="0" w:color="auto"/>
                <w:bottom w:val="none" w:sz="0" w:space="0" w:color="auto"/>
                <w:right w:val="none" w:sz="0" w:space="0" w:color="auto"/>
              </w:divBdr>
            </w:div>
          </w:divsChild>
        </w:div>
        <w:div w:id="958678823">
          <w:marLeft w:val="0"/>
          <w:marRight w:val="0"/>
          <w:marTop w:val="0"/>
          <w:marBottom w:val="0"/>
          <w:divBdr>
            <w:top w:val="none" w:sz="0" w:space="0" w:color="auto"/>
            <w:left w:val="none" w:sz="0" w:space="0" w:color="auto"/>
            <w:bottom w:val="none" w:sz="0" w:space="0" w:color="auto"/>
            <w:right w:val="none" w:sz="0" w:space="0" w:color="auto"/>
          </w:divBdr>
          <w:divsChild>
            <w:div w:id="104738771">
              <w:marLeft w:val="0"/>
              <w:marRight w:val="0"/>
              <w:marTop w:val="0"/>
              <w:marBottom w:val="0"/>
              <w:divBdr>
                <w:top w:val="none" w:sz="0" w:space="0" w:color="auto"/>
                <w:left w:val="none" w:sz="0" w:space="0" w:color="auto"/>
                <w:bottom w:val="none" w:sz="0" w:space="0" w:color="auto"/>
                <w:right w:val="none" w:sz="0" w:space="0" w:color="auto"/>
              </w:divBdr>
            </w:div>
          </w:divsChild>
        </w:div>
        <w:div w:id="1015839672">
          <w:marLeft w:val="0"/>
          <w:marRight w:val="0"/>
          <w:marTop w:val="0"/>
          <w:marBottom w:val="0"/>
          <w:divBdr>
            <w:top w:val="none" w:sz="0" w:space="0" w:color="auto"/>
            <w:left w:val="none" w:sz="0" w:space="0" w:color="auto"/>
            <w:bottom w:val="none" w:sz="0" w:space="0" w:color="auto"/>
            <w:right w:val="none" w:sz="0" w:space="0" w:color="auto"/>
          </w:divBdr>
          <w:divsChild>
            <w:div w:id="1920938843">
              <w:marLeft w:val="0"/>
              <w:marRight w:val="0"/>
              <w:marTop w:val="0"/>
              <w:marBottom w:val="0"/>
              <w:divBdr>
                <w:top w:val="none" w:sz="0" w:space="0" w:color="auto"/>
                <w:left w:val="none" w:sz="0" w:space="0" w:color="auto"/>
                <w:bottom w:val="none" w:sz="0" w:space="0" w:color="auto"/>
                <w:right w:val="none" w:sz="0" w:space="0" w:color="auto"/>
              </w:divBdr>
            </w:div>
          </w:divsChild>
        </w:div>
        <w:div w:id="1042826731">
          <w:marLeft w:val="0"/>
          <w:marRight w:val="0"/>
          <w:marTop w:val="0"/>
          <w:marBottom w:val="0"/>
          <w:divBdr>
            <w:top w:val="none" w:sz="0" w:space="0" w:color="auto"/>
            <w:left w:val="none" w:sz="0" w:space="0" w:color="auto"/>
            <w:bottom w:val="none" w:sz="0" w:space="0" w:color="auto"/>
            <w:right w:val="none" w:sz="0" w:space="0" w:color="auto"/>
          </w:divBdr>
          <w:divsChild>
            <w:div w:id="1743259760">
              <w:marLeft w:val="0"/>
              <w:marRight w:val="0"/>
              <w:marTop w:val="0"/>
              <w:marBottom w:val="0"/>
              <w:divBdr>
                <w:top w:val="none" w:sz="0" w:space="0" w:color="auto"/>
                <w:left w:val="none" w:sz="0" w:space="0" w:color="auto"/>
                <w:bottom w:val="none" w:sz="0" w:space="0" w:color="auto"/>
                <w:right w:val="none" w:sz="0" w:space="0" w:color="auto"/>
              </w:divBdr>
            </w:div>
          </w:divsChild>
        </w:div>
        <w:div w:id="1095250670">
          <w:marLeft w:val="0"/>
          <w:marRight w:val="0"/>
          <w:marTop w:val="0"/>
          <w:marBottom w:val="0"/>
          <w:divBdr>
            <w:top w:val="none" w:sz="0" w:space="0" w:color="auto"/>
            <w:left w:val="none" w:sz="0" w:space="0" w:color="auto"/>
            <w:bottom w:val="none" w:sz="0" w:space="0" w:color="auto"/>
            <w:right w:val="none" w:sz="0" w:space="0" w:color="auto"/>
          </w:divBdr>
          <w:divsChild>
            <w:div w:id="575357621">
              <w:marLeft w:val="0"/>
              <w:marRight w:val="0"/>
              <w:marTop w:val="0"/>
              <w:marBottom w:val="0"/>
              <w:divBdr>
                <w:top w:val="none" w:sz="0" w:space="0" w:color="auto"/>
                <w:left w:val="none" w:sz="0" w:space="0" w:color="auto"/>
                <w:bottom w:val="none" w:sz="0" w:space="0" w:color="auto"/>
                <w:right w:val="none" w:sz="0" w:space="0" w:color="auto"/>
              </w:divBdr>
            </w:div>
          </w:divsChild>
        </w:div>
        <w:div w:id="1110469912">
          <w:marLeft w:val="0"/>
          <w:marRight w:val="0"/>
          <w:marTop w:val="0"/>
          <w:marBottom w:val="0"/>
          <w:divBdr>
            <w:top w:val="none" w:sz="0" w:space="0" w:color="auto"/>
            <w:left w:val="none" w:sz="0" w:space="0" w:color="auto"/>
            <w:bottom w:val="none" w:sz="0" w:space="0" w:color="auto"/>
            <w:right w:val="none" w:sz="0" w:space="0" w:color="auto"/>
          </w:divBdr>
          <w:divsChild>
            <w:div w:id="915896597">
              <w:marLeft w:val="0"/>
              <w:marRight w:val="0"/>
              <w:marTop w:val="0"/>
              <w:marBottom w:val="0"/>
              <w:divBdr>
                <w:top w:val="none" w:sz="0" w:space="0" w:color="auto"/>
                <w:left w:val="none" w:sz="0" w:space="0" w:color="auto"/>
                <w:bottom w:val="none" w:sz="0" w:space="0" w:color="auto"/>
                <w:right w:val="none" w:sz="0" w:space="0" w:color="auto"/>
              </w:divBdr>
            </w:div>
          </w:divsChild>
        </w:div>
        <w:div w:id="1181897879">
          <w:marLeft w:val="0"/>
          <w:marRight w:val="0"/>
          <w:marTop w:val="0"/>
          <w:marBottom w:val="0"/>
          <w:divBdr>
            <w:top w:val="none" w:sz="0" w:space="0" w:color="auto"/>
            <w:left w:val="none" w:sz="0" w:space="0" w:color="auto"/>
            <w:bottom w:val="none" w:sz="0" w:space="0" w:color="auto"/>
            <w:right w:val="none" w:sz="0" w:space="0" w:color="auto"/>
          </w:divBdr>
          <w:divsChild>
            <w:div w:id="1099522120">
              <w:marLeft w:val="0"/>
              <w:marRight w:val="0"/>
              <w:marTop w:val="0"/>
              <w:marBottom w:val="0"/>
              <w:divBdr>
                <w:top w:val="none" w:sz="0" w:space="0" w:color="auto"/>
                <w:left w:val="none" w:sz="0" w:space="0" w:color="auto"/>
                <w:bottom w:val="none" w:sz="0" w:space="0" w:color="auto"/>
                <w:right w:val="none" w:sz="0" w:space="0" w:color="auto"/>
              </w:divBdr>
            </w:div>
          </w:divsChild>
        </w:div>
        <w:div w:id="1222518963">
          <w:marLeft w:val="0"/>
          <w:marRight w:val="0"/>
          <w:marTop w:val="0"/>
          <w:marBottom w:val="0"/>
          <w:divBdr>
            <w:top w:val="none" w:sz="0" w:space="0" w:color="auto"/>
            <w:left w:val="none" w:sz="0" w:space="0" w:color="auto"/>
            <w:bottom w:val="none" w:sz="0" w:space="0" w:color="auto"/>
            <w:right w:val="none" w:sz="0" w:space="0" w:color="auto"/>
          </w:divBdr>
          <w:divsChild>
            <w:div w:id="251940871">
              <w:marLeft w:val="0"/>
              <w:marRight w:val="0"/>
              <w:marTop w:val="0"/>
              <w:marBottom w:val="0"/>
              <w:divBdr>
                <w:top w:val="none" w:sz="0" w:space="0" w:color="auto"/>
                <w:left w:val="none" w:sz="0" w:space="0" w:color="auto"/>
                <w:bottom w:val="none" w:sz="0" w:space="0" w:color="auto"/>
                <w:right w:val="none" w:sz="0" w:space="0" w:color="auto"/>
              </w:divBdr>
            </w:div>
          </w:divsChild>
        </w:div>
        <w:div w:id="1224872969">
          <w:marLeft w:val="0"/>
          <w:marRight w:val="0"/>
          <w:marTop w:val="0"/>
          <w:marBottom w:val="0"/>
          <w:divBdr>
            <w:top w:val="none" w:sz="0" w:space="0" w:color="auto"/>
            <w:left w:val="none" w:sz="0" w:space="0" w:color="auto"/>
            <w:bottom w:val="none" w:sz="0" w:space="0" w:color="auto"/>
            <w:right w:val="none" w:sz="0" w:space="0" w:color="auto"/>
          </w:divBdr>
          <w:divsChild>
            <w:div w:id="2044479878">
              <w:marLeft w:val="0"/>
              <w:marRight w:val="0"/>
              <w:marTop w:val="0"/>
              <w:marBottom w:val="0"/>
              <w:divBdr>
                <w:top w:val="none" w:sz="0" w:space="0" w:color="auto"/>
                <w:left w:val="none" w:sz="0" w:space="0" w:color="auto"/>
                <w:bottom w:val="none" w:sz="0" w:space="0" w:color="auto"/>
                <w:right w:val="none" w:sz="0" w:space="0" w:color="auto"/>
              </w:divBdr>
            </w:div>
          </w:divsChild>
        </w:div>
        <w:div w:id="1323854939">
          <w:marLeft w:val="0"/>
          <w:marRight w:val="0"/>
          <w:marTop w:val="0"/>
          <w:marBottom w:val="0"/>
          <w:divBdr>
            <w:top w:val="none" w:sz="0" w:space="0" w:color="auto"/>
            <w:left w:val="none" w:sz="0" w:space="0" w:color="auto"/>
            <w:bottom w:val="none" w:sz="0" w:space="0" w:color="auto"/>
            <w:right w:val="none" w:sz="0" w:space="0" w:color="auto"/>
          </w:divBdr>
          <w:divsChild>
            <w:div w:id="1839929508">
              <w:marLeft w:val="0"/>
              <w:marRight w:val="0"/>
              <w:marTop w:val="0"/>
              <w:marBottom w:val="0"/>
              <w:divBdr>
                <w:top w:val="none" w:sz="0" w:space="0" w:color="auto"/>
                <w:left w:val="none" w:sz="0" w:space="0" w:color="auto"/>
                <w:bottom w:val="none" w:sz="0" w:space="0" w:color="auto"/>
                <w:right w:val="none" w:sz="0" w:space="0" w:color="auto"/>
              </w:divBdr>
            </w:div>
          </w:divsChild>
        </w:div>
        <w:div w:id="1363942129">
          <w:marLeft w:val="0"/>
          <w:marRight w:val="0"/>
          <w:marTop w:val="0"/>
          <w:marBottom w:val="0"/>
          <w:divBdr>
            <w:top w:val="none" w:sz="0" w:space="0" w:color="auto"/>
            <w:left w:val="none" w:sz="0" w:space="0" w:color="auto"/>
            <w:bottom w:val="none" w:sz="0" w:space="0" w:color="auto"/>
            <w:right w:val="none" w:sz="0" w:space="0" w:color="auto"/>
          </w:divBdr>
          <w:divsChild>
            <w:div w:id="2078042722">
              <w:marLeft w:val="0"/>
              <w:marRight w:val="0"/>
              <w:marTop w:val="0"/>
              <w:marBottom w:val="0"/>
              <w:divBdr>
                <w:top w:val="none" w:sz="0" w:space="0" w:color="auto"/>
                <w:left w:val="none" w:sz="0" w:space="0" w:color="auto"/>
                <w:bottom w:val="none" w:sz="0" w:space="0" w:color="auto"/>
                <w:right w:val="none" w:sz="0" w:space="0" w:color="auto"/>
              </w:divBdr>
            </w:div>
          </w:divsChild>
        </w:div>
        <w:div w:id="1393038273">
          <w:marLeft w:val="0"/>
          <w:marRight w:val="0"/>
          <w:marTop w:val="0"/>
          <w:marBottom w:val="0"/>
          <w:divBdr>
            <w:top w:val="none" w:sz="0" w:space="0" w:color="auto"/>
            <w:left w:val="none" w:sz="0" w:space="0" w:color="auto"/>
            <w:bottom w:val="none" w:sz="0" w:space="0" w:color="auto"/>
            <w:right w:val="none" w:sz="0" w:space="0" w:color="auto"/>
          </w:divBdr>
          <w:divsChild>
            <w:div w:id="373238666">
              <w:marLeft w:val="0"/>
              <w:marRight w:val="0"/>
              <w:marTop w:val="0"/>
              <w:marBottom w:val="0"/>
              <w:divBdr>
                <w:top w:val="none" w:sz="0" w:space="0" w:color="auto"/>
                <w:left w:val="none" w:sz="0" w:space="0" w:color="auto"/>
                <w:bottom w:val="none" w:sz="0" w:space="0" w:color="auto"/>
                <w:right w:val="none" w:sz="0" w:space="0" w:color="auto"/>
              </w:divBdr>
            </w:div>
          </w:divsChild>
        </w:div>
        <w:div w:id="1428963233">
          <w:marLeft w:val="0"/>
          <w:marRight w:val="0"/>
          <w:marTop w:val="0"/>
          <w:marBottom w:val="0"/>
          <w:divBdr>
            <w:top w:val="none" w:sz="0" w:space="0" w:color="auto"/>
            <w:left w:val="none" w:sz="0" w:space="0" w:color="auto"/>
            <w:bottom w:val="none" w:sz="0" w:space="0" w:color="auto"/>
            <w:right w:val="none" w:sz="0" w:space="0" w:color="auto"/>
          </w:divBdr>
          <w:divsChild>
            <w:div w:id="78868980">
              <w:marLeft w:val="0"/>
              <w:marRight w:val="0"/>
              <w:marTop w:val="0"/>
              <w:marBottom w:val="0"/>
              <w:divBdr>
                <w:top w:val="none" w:sz="0" w:space="0" w:color="auto"/>
                <w:left w:val="none" w:sz="0" w:space="0" w:color="auto"/>
                <w:bottom w:val="none" w:sz="0" w:space="0" w:color="auto"/>
                <w:right w:val="none" w:sz="0" w:space="0" w:color="auto"/>
              </w:divBdr>
            </w:div>
          </w:divsChild>
        </w:div>
        <w:div w:id="1446846112">
          <w:marLeft w:val="0"/>
          <w:marRight w:val="0"/>
          <w:marTop w:val="0"/>
          <w:marBottom w:val="0"/>
          <w:divBdr>
            <w:top w:val="none" w:sz="0" w:space="0" w:color="auto"/>
            <w:left w:val="none" w:sz="0" w:space="0" w:color="auto"/>
            <w:bottom w:val="none" w:sz="0" w:space="0" w:color="auto"/>
            <w:right w:val="none" w:sz="0" w:space="0" w:color="auto"/>
          </w:divBdr>
          <w:divsChild>
            <w:div w:id="817191557">
              <w:marLeft w:val="0"/>
              <w:marRight w:val="0"/>
              <w:marTop w:val="0"/>
              <w:marBottom w:val="0"/>
              <w:divBdr>
                <w:top w:val="none" w:sz="0" w:space="0" w:color="auto"/>
                <w:left w:val="none" w:sz="0" w:space="0" w:color="auto"/>
                <w:bottom w:val="none" w:sz="0" w:space="0" w:color="auto"/>
                <w:right w:val="none" w:sz="0" w:space="0" w:color="auto"/>
              </w:divBdr>
            </w:div>
          </w:divsChild>
        </w:div>
        <w:div w:id="1451313434">
          <w:marLeft w:val="0"/>
          <w:marRight w:val="0"/>
          <w:marTop w:val="0"/>
          <w:marBottom w:val="0"/>
          <w:divBdr>
            <w:top w:val="none" w:sz="0" w:space="0" w:color="auto"/>
            <w:left w:val="none" w:sz="0" w:space="0" w:color="auto"/>
            <w:bottom w:val="none" w:sz="0" w:space="0" w:color="auto"/>
            <w:right w:val="none" w:sz="0" w:space="0" w:color="auto"/>
          </w:divBdr>
          <w:divsChild>
            <w:div w:id="248850033">
              <w:marLeft w:val="0"/>
              <w:marRight w:val="0"/>
              <w:marTop w:val="0"/>
              <w:marBottom w:val="0"/>
              <w:divBdr>
                <w:top w:val="none" w:sz="0" w:space="0" w:color="auto"/>
                <w:left w:val="none" w:sz="0" w:space="0" w:color="auto"/>
                <w:bottom w:val="none" w:sz="0" w:space="0" w:color="auto"/>
                <w:right w:val="none" w:sz="0" w:space="0" w:color="auto"/>
              </w:divBdr>
            </w:div>
          </w:divsChild>
        </w:div>
        <w:div w:id="1493788719">
          <w:marLeft w:val="0"/>
          <w:marRight w:val="0"/>
          <w:marTop w:val="0"/>
          <w:marBottom w:val="0"/>
          <w:divBdr>
            <w:top w:val="none" w:sz="0" w:space="0" w:color="auto"/>
            <w:left w:val="none" w:sz="0" w:space="0" w:color="auto"/>
            <w:bottom w:val="none" w:sz="0" w:space="0" w:color="auto"/>
            <w:right w:val="none" w:sz="0" w:space="0" w:color="auto"/>
          </w:divBdr>
          <w:divsChild>
            <w:div w:id="533034198">
              <w:marLeft w:val="0"/>
              <w:marRight w:val="0"/>
              <w:marTop w:val="0"/>
              <w:marBottom w:val="0"/>
              <w:divBdr>
                <w:top w:val="none" w:sz="0" w:space="0" w:color="auto"/>
                <w:left w:val="none" w:sz="0" w:space="0" w:color="auto"/>
                <w:bottom w:val="none" w:sz="0" w:space="0" w:color="auto"/>
                <w:right w:val="none" w:sz="0" w:space="0" w:color="auto"/>
              </w:divBdr>
            </w:div>
          </w:divsChild>
        </w:div>
        <w:div w:id="1543857432">
          <w:marLeft w:val="0"/>
          <w:marRight w:val="0"/>
          <w:marTop w:val="0"/>
          <w:marBottom w:val="0"/>
          <w:divBdr>
            <w:top w:val="none" w:sz="0" w:space="0" w:color="auto"/>
            <w:left w:val="none" w:sz="0" w:space="0" w:color="auto"/>
            <w:bottom w:val="none" w:sz="0" w:space="0" w:color="auto"/>
            <w:right w:val="none" w:sz="0" w:space="0" w:color="auto"/>
          </w:divBdr>
          <w:divsChild>
            <w:div w:id="1346206694">
              <w:marLeft w:val="0"/>
              <w:marRight w:val="0"/>
              <w:marTop w:val="0"/>
              <w:marBottom w:val="0"/>
              <w:divBdr>
                <w:top w:val="none" w:sz="0" w:space="0" w:color="auto"/>
                <w:left w:val="none" w:sz="0" w:space="0" w:color="auto"/>
                <w:bottom w:val="none" w:sz="0" w:space="0" w:color="auto"/>
                <w:right w:val="none" w:sz="0" w:space="0" w:color="auto"/>
              </w:divBdr>
            </w:div>
          </w:divsChild>
        </w:div>
        <w:div w:id="1564753782">
          <w:marLeft w:val="0"/>
          <w:marRight w:val="0"/>
          <w:marTop w:val="0"/>
          <w:marBottom w:val="0"/>
          <w:divBdr>
            <w:top w:val="none" w:sz="0" w:space="0" w:color="auto"/>
            <w:left w:val="none" w:sz="0" w:space="0" w:color="auto"/>
            <w:bottom w:val="none" w:sz="0" w:space="0" w:color="auto"/>
            <w:right w:val="none" w:sz="0" w:space="0" w:color="auto"/>
          </w:divBdr>
          <w:divsChild>
            <w:div w:id="732235502">
              <w:marLeft w:val="0"/>
              <w:marRight w:val="0"/>
              <w:marTop w:val="0"/>
              <w:marBottom w:val="0"/>
              <w:divBdr>
                <w:top w:val="none" w:sz="0" w:space="0" w:color="auto"/>
                <w:left w:val="none" w:sz="0" w:space="0" w:color="auto"/>
                <w:bottom w:val="none" w:sz="0" w:space="0" w:color="auto"/>
                <w:right w:val="none" w:sz="0" w:space="0" w:color="auto"/>
              </w:divBdr>
            </w:div>
          </w:divsChild>
        </w:div>
        <w:div w:id="1570534295">
          <w:marLeft w:val="0"/>
          <w:marRight w:val="0"/>
          <w:marTop w:val="0"/>
          <w:marBottom w:val="0"/>
          <w:divBdr>
            <w:top w:val="none" w:sz="0" w:space="0" w:color="auto"/>
            <w:left w:val="none" w:sz="0" w:space="0" w:color="auto"/>
            <w:bottom w:val="none" w:sz="0" w:space="0" w:color="auto"/>
            <w:right w:val="none" w:sz="0" w:space="0" w:color="auto"/>
          </w:divBdr>
          <w:divsChild>
            <w:div w:id="1458066016">
              <w:marLeft w:val="0"/>
              <w:marRight w:val="0"/>
              <w:marTop w:val="0"/>
              <w:marBottom w:val="0"/>
              <w:divBdr>
                <w:top w:val="none" w:sz="0" w:space="0" w:color="auto"/>
                <w:left w:val="none" w:sz="0" w:space="0" w:color="auto"/>
                <w:bottom w:val="none" w:sz="0" w:space="0" w:color="auto"/>
                <w:right w:val="none" w:sz="0" w:space="0" w:color="auto"/>
              </w:divBdr>
            </w:div>
          </w:divsChild>
        </w:div>
        <w:div w:id="1578520117">
          <w:marLeft w:val="0"/>
          <w:marRight w:val="0"/>
          <w:marTop w:val="0"/>
          <w:marBottom w:val="0"/>
          <w:divBdr>
            <w:top w:val="none" w:sz="0" w:space="0" w:color="auto"/>
            <w:left w:val="none" w:sz="0" w:space="0" w:color="auto"/>
            <w:bottom w:val="none" w:sz="0" w:space="0" w:color="auto"/>
            <w:right w:val="none" w:sz="0" w:space="0" w:color="auto"/>
          </w:divBdr>
          <w:divsChild>
            <w:div w:id="1434738123">
              <w:marLeft w:val="0"/>
              <w:marRight w:val="0"/>
              <w:marTop w:val="0"/>
              <w:marBottom w:val="0"/>
              <w:divBdr>
                <w:top w:val="none" w:sz="0" w:space="0" w:color="auto"/>
                <w:left w:val="none" w:sz="0" w:space="0" w:color="auto"/>
                <w:bottom w:val="none" w:sz="0" w:space="0" w:color="auto"/>
                <w:right w:val="none" w:sz="0" w:space="0" w:color="auto"/>
              </w:divBdr>
            </w:div>
          </w:divsChild>
        </w:div>
        <w:div w:id="1578661518">
          <w:marLeft w:val="0"/>
          <w:marRight w:val="0"/>
          <w:marTop w:val="0"/>
          <w:marBottom w:val="0"/>
          <w:divBdr>
            <w:top w:val="none" w:sz="0" w:space="0" w:color="auto"/>
            <w:left w:val="none" w:sz="0" w:space="0" w:color="auto"/>
            <w:bottom w:val="none" w:sz="0" w:space="0" w:color="auto"/>
            <w:right w:val="none" w:sz="0" w:space="0" w:color="auto"/>
          </w:divBdr>
          <w:divsChild>
            <w:div w:id="291711568">
              <w:marLeft w:val="0"/>
              <w:marRight w:val="0"/>
              <w:marTop w:val="0"/>
              <w:marBottom w:val="0"/>
              <w:divBdr>
                <w:top w:val="none" w:sz="0" w:space="0" w:color="auto"/>
                <w:left w:val="none" w:sz="0" w:space="0" w:color="auto"/>
                <w:bottom w:val="none" w:sz="0" w:space="0" w:color="auto"/>
                <w:right w:val="none" w:sz="0" w:space="0" w:color="auto"/>
              </w:divBdr>
            </w:div>
          </w:divsChild>
        </w:div>
        <w:div w:id="1588659396">
          <w:marLeft w:val="0"/>
          <w:marRight w:val="0"/>
          <w:marTop w:val="0"/>
          <w:marBottom w:val="0"/>
          <w:divBdr>
            <w:top w:val="none" w:sz="0" w:space="0" w:color="auto"/>
            <w:left w:val="none" w:sz="0" w:space="0" w:color="auto"/>
            <w:bottom w:val="none" w:sz="0" w:space="0" w:color="auto"/>
            <w:right w:val="none" w:sz="0" w:space="0" w:color="auto"/>
          </w:divBdr>
          <w:divsChild>
            <w:div w:id="1040741990">
              <w:marLeft w:val="0"/>
              <w:marRight w:val="0"/>
              <w:marTop w:val="0"/>
              <w:marBottom w:val="0"/>
              <w:divBdr>
                <w:top w:val="none" w:sz="0" w:space="0" w:color="auto"/>
                <w:left w:val="none" w:sz="0" w:space="0" w:color="auto"/>
                <w:bottom w:val="none" w:sz="0" w:space="0" w:color="auto"/>
                <w:right w:val="none" w:sz="0" w:space="0" w:color="auto"/>
              </w:divBdr>
            </w:div>
          </w:divsChild>
        </w:div>
        <w:div w:id="1787775381">
          <w:marLeft w:val="0"/>
          <w:marRight w:val="0"/>
          <w:marTop w:val="0"/>
          <w:marBottom w:val="0"/>
          <w:divBdr>
            <w:top w:val="none" w:sz="0" w:space="0" w:color="auto"/>
            <w:left w:val="none" w:sz="0" w:space="0" w:color="auto"/>
            <w:bottom w:val="none" w:sz="0" w:space="0" w:color="auto"/>
            <w:right w:val="none" w:sz="0" w:space="0" w:color="auto"/>
          </w:divBdr>
          <w:divsChild>
            <w:div w:id="1254432025">
              <w:marLeft w:val="0"/>
              <w:marRight w:val="0"/>
              <w:marTop w:val="0"/>
              <w:marBottom w:val="0"/>
              <w:divBdr>
                <w:top w:val="none" w:sz="0" w:space="0" w:color="auto"/>
                <w:left w:val="none" w:sz="0" w:space="0" w:color="auto"/>
                <w:bottom w:val="none" w:sz="0" w:space="0" w:color="auto"/>
                <w:right w:val="none" w:sz="0" w:space="0" w:color="auto"/>
              </w:divBdr>
            </w:div>
          </w:divsChild>
        </w:div>
        <w:div w:id="1794247361">
          <w:marLeft w:val="0"/>
          <w:marRight w:val="0"/>
          <w:marTop w:val="0"/>
          <w:marBottom w:val="0"/>
          <w:divBdr>
            <w:top w:val="none" w:sz="0" w:space="0" w:color="auto"/>
            <w:left w:val="none" w:sz="0" w:space="0" w:color="auto"/>
            <w:bottom w:val="none" w:sz="0" w:space="0" w:color="auto"/>
            <w:right w:val="none" w:sz="0" w:space="0" w:color="auto"/>
          </w:divBdr>
          <w:divsChild>
            <w:div w:id="1602763075">
              <w:marLeft w:val="0"/>
              <w:marRight w:val="0"/>
              <w:marTop w:val="0"/>
              <w:marBottom w:val="0"/>
              <w:divBdr>
                <w:top w:val="none" w:sz="0" w:space="0" w:color="auto"/>
                <w:left w:val="none" w:sz="0" w:space="0" w:color="auto"/>
                <w:bottom w:val="none" w:sz="0" w:space="0" w:color="auto"/>
                <w:right w:val="none" w:sz="0" w:space="0" w:color="auto"/>
              </w:divBdr>
            </w:div>
          </w:divsChild>
        </w:div>
        <w:div w:id="1815174727">
          <w:marLeft w:val="0"/>
          <w:marRight w:val="0"/>
          <w:marTop w:val="0"/>
          <w:marBottom w:val="0"/>
          <w:divBdr>
            <w:top w:val="none" w:sz="0" w:space="0" w:color="auto"/>
            <w:left w:val="none" w:sz="0" w:space="0" w:color="auto"/>
            <w:bottom w:val="none" w:sz="0" w:space="0" w:color="auto"/>
            <w:right w:val="none" w:sz="0" w:space="0" w:color="auto"/>
          </w:divBdr>
          <w:divsChild>
            <w:div w:id="1651127769">
              <w:marLeft w:val="0"/>
              <w:marRight w:val="0"/>
              <w:marTop w:val="0"/>
              <w:marBottom w:val="0"/>
              <w:divBdr>
                <w:top w:val="none" w:sz="0" w:space="0" w:color="auto"/>
                <w:left w:val="none" w:sz="0" w:space="0" w:color="auto"/>
                <w:bottom w:val="none" w:sz="0" w:space="0" w:color="auto"/>
                <w:right w:val="none" w:sz="0" w:space="0" w:color="auto"/>
              </w:divBdr>
            </w:div>
          </w:divsChild>
        </w:div>
        <w:div w:id="1935555035">
          <w:marLeft w:val="0"/>
          <w:marRight w:val="0"/>
          <w:marTop w:val="0"/>
          <w:marBottom w:val="0"/>
          <w:divBdr>
            <w:top w:val="none" w:sz="0" w:space="0" w:color="auto"/>
            <w:left w:val="none" w:sz="0" w:space="0" w:color="auto"/>
            <w:bottom w:val="none" w:sz="0" w:space="0" w:color="auto"/>
            <w:right w:val="none" w:sz="0" w:space="0" w:color="auto"/>
          </w:divBdr>
          <w:divsChild>
            <w:div w:id="1065495771">
              <w:marLeft w:val="0"/>
              <w:marRight w:val="0"/>
              <w:marTop w:val="0"/>
              <w:marBottom w:val="0"/>
              <w:divBdr>
                <w:top w:val="none" w:sz="0" w:space="0" w:color="auto"/>
                <w:left w:val="none" w:sz="0" w:space="0" w:color="auto"/>
                <w:bottom w:val="none" w:sz="0" w:space="0" w:color="auto"/>
                <w:right w:val="none" w:sz="0" w:space="0" w:color="auto"/>
              </w:divBdr>
            </w:div>
          </w:divsChild>
        </w:div>
        <w:div w:id="1944532913">
          <w:marLeft w:val="0"/>
          <w:marRight w:val="0"/>
          <w:marTop w:val="0"/>
          <w:marBottom w:val="0"/>
          <w:divBdr>
            <w:top w:val="none" w:sz="0" w:space="0" w:color="auto"/>
            <w:left w:val="none" w:sz="0" w:space="0" w:color="auto"/>
            <w:bottom w:val="none" w:sz="0" w:space="0" w:color="auto"/>
            <w:right w:val="none" w:sz="0" w:space="0" w:color="auto"/>
          </w:divBdr>
          <w:divsChild>
            <w:div w:id="1513110135">
              <w:marLeft w:val="0"/>
              <w:marRight w:val="0"/>
              <w:marTop w:val="0"/>
              <w:marBottom w:val="0"/>
              <w:divBdr>
                <w:top w:val="none" w:sz="0" w:space="0" w:color="auto"/>
                <w:left w:val="none" w:sz="0" w:space="0" w:color="auto"/>
                <w:bottom w:val="none" w:sz="0" w:space="0" w:color="auto"/>
                <w:right w:val="none" w:sz="0" w:space="0" w:color="auto"/>
              </w:divBdr>
            </w:div>
          </w:divsChild>
        </w:div>
        <w:div w:id="2001159155">
          <w:marLeft w:val="0"/>
          <w:marRight w:val="0"/>
          <w:marTop w:val="0"/>
          <w:marBottom w:val="0"/>
          <w:divBdr>
            <w:top w:val="none" w:sz="0" w:space="0" w:color="auto"/>
            <w:left w:val="none" w:sz="0" w:space="0" w:color="auto"/>
            <w:bottom w:val="none" w:sz="0" w:space="0" w:color="auto"/>
            <w:right w:val="none" w:sz="0" w:space="0" w:color="auto"/>
          </w:divBdr>
          <w:divsChild>
            <w:div w:id="1978608082">
              <w:marLeft w:val="0"/>
              <w:marRight w:val="0"/>
              <w:marTop w:val="0"/>
              <w:marBottom w:val="0"/>
              <w:divBdr>
                <w:top w:val="none" w:sz="0" w:space="0" w:color="auto"/>
                <w:left w:val="none" w:sz="0" w:space="0" w:color="auto"/>
                <w:bottom w:val="none" w:sz="0" w:space="0" w:color="auto"/>
                <w:right w:val="none" w:sz="0" w:space="0" w:color="auto"/>
              </w:divBdr>
            </w:div>
          </w:divsChild>
        </w:div>
        <w:div w:id="2067875372">
          <w:marLeft w:val="0"/>
          <w:marRight w:val="0"/>
          <w:marTop w:val="0"/>
          <w:marBottom w:val="0"/>
          <w:divBdr>
            <w:top w:val="none" w:sz="0" w:space="0" w:color="auto"/>
            <w:left w:val="none" w:sz="0" w:space="0" w:color="auto"/>
            <w:bottom w:val="none" w:sz="0" w:space="0" w:color="auto"/>
            <w:right w:val="none" w:sz="0" w:space="0" w:color="auto"/>
          </w:divBdr>
          <w:divsChild>
            <w:div w:id="158887900">
              <w:marLeft w:val="0"/>
              <w:marRight w:val="0"/>
              <w:marTop w:val="0"/>
              <w:marBottom w:val="0"/>
              <w:divBdr>
                <w:top w:val="none" w:sz="0" w:space="0" w:color="auto"/>
                <w:left w:val="none" w:sz="0" w:space="0" w:color="auto"/>
                <w:bottom w:val="none" w:sz="0" w:space="0" w:color="auto"/>
                <w:right w:val="none" w:sz="0" w:space="0" w:color="auto"/>
              </w:divBdr>
            </w:div>
          </w:divsChild>
        </w:div>
        <w:div w:id="2108379483">
          <w:marLeft w:val="0"/>
          <w:marRight w:val="0"/>
          <w:marTop w:val="0"/>
          <w:marBottom w:val="0"/>
          <w:divBdr>
            <w:top w:val="none" w:sz="0" w:space="0" w:color="auto"/>
            <w:left w:val="none" w:sz="0" w:space="0" w:color="auto"/>
            <w:bottom w:val="none" w:sz="0" w:space="0" w:color="auto"/>
            <w:right w:val="none" w:sz="0" w:space="0" w:color="auto"/>
          </w:divBdr>
          <w:divsChild>
            <w:div w:id="1461418583">
              <w:marLeft w:val="0"/>
              <w:marRight w:val="0"/>
              <w:marTop w:val="0"/>
              <w:marBottom w:val="0"/>
              <w:divBdr>
                <w:top w:val="none" w:sz="0" w:space="0" w:color="auto"/>
                <w:left w:val="none" w:sz="0" w:space="0" w:color="auto"/>
                <w:bottom w:val="none" w:sz="0" w:space="0" w:color="auto"/>
                <w:right w:val="none" w:sz="0" w:space="0" w:color="auto"/>
              </w:divBdr>
            </w:div>
          </w:divsChild>
        </w:div>
        <w:div w:id="2114855656">
          <w:marLeft w:val="0"/>
          <w:marRight w:val="0"/>
          <w:marTop w:val="0"/>
          <w:marBottom w:val="0"/>
          <w:divBdr>
            <w:top w:val="none" w:sz="0" w:space="0" w:color="auto"/>
            <w:left w:val="none" w:sz="0" w:space="0" w:color="auto"/>
            <w:bottom w:val="none" w:sz="0" w:space="0" w:color="auto"/>
            <w:right w:val="none" w:sz="0" w:space="0" w:color="auto"/>
          </w:divBdr>
          <w:divsChild>
            <w:div w:id="751581798">
              <w:marLeft w:val="0"/>
              <w:marRight w:val="0"/>
              <w:marTop w:val="0"/>
              <w:marBottom w:val="0"/>
              <w:divBdr>
                <w:top w:val="none" w:sz="0" w:space="0" w:color="auto"/>
                <w:left w:val="none" w:sz="0" w:space="0" w:color="auto"/>
                <w:bottom w:val="none" w:sz="0" w:space="0" w:color="auto"/>
                <w:right w:val="none" w:sz="0" w:space="0" w:color="auto"/>
              </w:divBdr>
            </w:div>
          </w:divsChild>
        </w:div>
        <w:div w:id="2128043094">
          <w:marLeft w:val="0"/>
          <w:marRight w:val="0"/>
          <w:marTop w:val="0"/>
          <w:marBottom w:val="0"/>
          <w:divBdr>
            <w:top w:val="none" w:sz="0" w:space="0" w:color="auto"/>
            <w:left w:val="none" w:sz="0" w:space="0" w:color="auto"/>
            <w:bottom w:val="none" w:sz="0" w:space="0" w:color="auto"/>
            <w:right w:val="none" w:sz="0" w:space="0" w:color="auto"/>
          </w:divBdr>
          <w:divsChild>
            <w:div w:id="1044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customXml" Target="ink/ink3.xml"/><Relationship Id="rId66" Type="http://schemas.openxmlformats.org/officeDocument/2006/relationships/image" Target="media/image49.png"/><Relationship Id="rId74"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ustomXml" Target="ink/ink2.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footer" Target="foot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customXml" Target="ink/ink1.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2.xml"/><Relationship Id="rId78"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2T13:34:14.101"/>
    </inkml:context>
    <inkml:brush xml:id="br0">
      <inkml:brushProperty name="width" value="0.2" units="cm"/>
      <inkml:brushProperty name="height" value="0.2" units="cm"/>
      <inkml:brushProperty name="color" value="#E71224"/>
    </inkml:brush>
  </inkml:definitions>
  <inkml:trace contextRef="#ctx0" brushRef="#br0">0 1 24575,'3'4'0,"0"0"0,0 0 0,0 0 0,0-1 0,1 1 0,0-1 0,5 5 0,6 4 0,37 30 0,1-1 0,109 60 0,-141-89 0,87 49 0,2-4 0,3-5 0,2-6 0,184 50 0,106-20 0,-186-29 0,-154-29 0,0-4 0,1-3 0,95 5 0,-32-17 0,71 1 0,-164 3 0,0 1 0,0 2 0,56 16 0,-59-11 0,30 10 0,0-3 0,0-3 0,102 11 0,-126-23 0,-1-3 0,54-5 0,-71 2 0,0-1 0,0-1 0,0 0 0,-1-2 0,0 0 0,19-11 0,93-58 0,-49 26 0,-47 33 0,2 1 0,-1 2 0,2 2 0,58-12 0,-77 20-136,-1 0-1,1 1 1,0 1-1,0 1 1,0 1-1,0 1 1,0 1-1,-1 0 0,32 9 1</inkml:trace>
  <inkml:trace contextRef="#ctx0" brushRef="#br0" timeOffset="1785.25">113 766 24575,'45'-1'0,"0"-3"0,-1-1 0,45-12 0,129-43 0,-183 50 0,268-93 0,-34 10 0,-162 65 0,131-16 0,-192 36 0,57-12 0,-46 9 0,108-10 0,-89 14 0,0-3 0,125-34 0,-85 17 0,-2-3 0,-1-4 0,151-69 0,-238 93 0,-1 2 0,1 1 0,1 0 0,0 2 0,51-3 0,139 11 0,-88 2 0,-48-3-104,18 0-526,105-12-1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2T13:34:12.279"/>
    </inkml:context>
    <inkml:brush xml:id="br0">
      <inkml:brushProperty name="width" value="0.2" units="cm"/>
      <inkml:brushProperty name="height" value="0.2" units="cm"/>
      <inkml:brushProperty name="color" value="#E71224"/>
    </inkml:brush>
  </inkml:definitions>
  <inkml:trace contextRef="#ctx0" brushRef="#br0">0 914 24575,'6'-1'0,"1"-1"0,-1 1 0,0-1 0,-1-1 0,1 1 0,0-1 0,-1 0 0,1 0 0,-1 0 0,0-1 0,9-8 0,2 0 0,22-15 0,-2-1 0,-1-1 0,54-60 0,-70 67 0,134-146 0,-129 146 0,0 2 0,1 0 0,1 2 0,1 0 0,31-15 0,-19 16 0,1 2 0,0 1 0,0 2 0,1 2 0,59-6 0,-78 11 0,0 0 0,0-1 0,-1-1 0,38-18 0,15-5 0,-66 28 0,-1 1 0,1 0 0,0 0 0,0 0 0,0 1 0,0 1 0,0-1 0,0 1 0,11 3 0,27 2 0,1-7 0,51-6 0,33-2 0,-87 10 0,-1-3 0,0-1 0,0-2 0,0-2 0,0-2 0,51-18 0,-31 3 0,-39 13 0,0 2 0,1 0 0,0 2 0,1 0 0,0 2 0,0 1 0,34-1 0,-34 6 0,-1-1 0,0-1 0,0-2 0,45-9 0,-23-1 0,66-14 0,-98 25 0,0 0 0,1 1 0,-1 1 0,0 0 0,25 3 0,-21 0 0,1-1 0,0-1 0,0-1 0,29-3 0,-33 3 0,0 0 0,0 1 0,-1 1 0,1 0 0,17 6 0,-22-5 0,0 0 0,-1-1 0,1 0 0,1-1 0,-1 0 0,0-1 0,0 0 0,0-1 0,0 0 0,0 0 0,0-1 0,14-5 0,-14 3-227,0 0-1,1 0 1,0 1-1,-1 1 1,17-2-1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2T13:34:06.344"/>
    </inkml:context>
    <inkml:brush xml:id="br0">
      <inkml:brushProperty name="width" value="0.2" units="cm"/>
      <inkml:brushProperty name="height" value="0.2" units="cm"/>
      <inkml:brushProperty name="color" value="#E71224"/>
    </inkml:brush>
  </inkml:definitions>
  <inkml:trace contextRef="#ctx0" brushRef="#br0">0 1 24575,'10'1'0,"-1"0"0,0 1 0,1 0 0,-1 1 0,0 0 0,0 0 0,8 5 0,38 12 0,13-6 0,-18-4 0,76 24 0,-100-26 0,1-1 0,47 5 0,-23-4 0,-20 0 0,-1 1 0,0 1 0,-1 2 0,0 1 0,33 20 0,-47-25 0,16 7 0,1-2 0,64 17 0,15 5 0,-93-29 0,0 0 0,37 4 0,-33-6 0,37 10 0,-20-3 0,63 10 0,-33-8 0,-23-6 0,-1-1 0,1-3 0,50-2 0,-77 0 0,0 1 0,0 1 0,26 7 0,23 3 0,73 3 0,174 45 0,-261-50 0,0-2 0,67 2 0,-60-7 0,81 17 0,-14 2 0,153 7 0,-253-26 0,-1 1 0,0 2 0,0 0 0,-1 2 0,0 1 0,-1 1 0,29 17 0,-41-22 0,-1 0 0,1-1 0,0-1 0,0 0 0,0-1 0,0-1 0,0 0 0,15 1 0,97-6 0,-48 0 0,-24 2 0,-22-1 0,1 2 0,0 1 0,0 1 0,-1 1 0,0 2 0,37 11 0,19 6 0,-24-7 0,-61-14-124,1-1 0,-1 1 0,0 0 0,0 0 0,0 0 0,0 0-1,0 0 1,-1 1 0,1-1 0,2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2fe1701-8c9c-4b4e-8627-f1c26d8142ae" xsi:nil="true"/>
    <lcf76f155ced4ddcb4097134ff3c332f xmlns="9cbbfa06-82d2-4f6f-80b4-3863307d9d23">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8E6BA6CB18A364ABF287C908FC1ACED" ma:contentTypeVersion="14" ma:contentTypeDescription="Een nieuw document maken." ma:contentTypeScope="" ma:versionID="4d6b5e2ce5dc370a35aae377e4fdabc7">
  <xsd:schema xmlns:xsd="http://www.w3.org/2001/XMLSchema" xmlns:xs="http://www.w3.org/2001/XMLSchema" xmlns:p="http://schemas.microsoft.com/office/2006/metadata/properties" xmlns:ns2="9cbbfa06-82d2-4f6f-80b4-3863307d9d23" xmlns:ns3="12fe1701-8c9c-4b4e-8627-f1c26d8142ae" targetNamespace="http://schemas.microsoft.com/office/2006/metadata/properties" ma:root="true" ma:fieldsID="ea508873e93bc290711e0af3c4f98fe2" ns2:_="" ns3:_="">
    <xsd:import namespace="9cbbfa06-82d2-4f6f-80b4-3863307d9d23"/>
    <xsd:import namespace="12fe1701-8c9c-4b4e-8627-f1c26d8142a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bbfa06-82d2-4f6f-80b4-3863307d9d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Afbeeldingtags" ma:readOnly="false" ma:fieldId="{5cf76f15-5ced-4ddc-b409-7134ff3c332f}" ma:taxonomyMulti="true" ma:sspId="0d70b09e-f46f-472c-97b7-be66df62a4a8"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2fe1701-8c9c-4b4e-8627-f1c26d8142ae"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element name="TaxCatchAll" ma:index="19" nillable="true" ma:displayName="Taxonomy Catch All Column" ma:hidden="true" ma:list="{2511b8a1-7642-4d62-8ffa-4e00562b12f9}" ma:internalName="TaxCatchAll" ma:showField="CatchAllData" ma:web="12fe1701-8c9c-4b4e-8627-f1c26d8142a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B5166F-DF36-4F49-BA3A-FCD18C59C163}">
  <ds:schemaRefs>
    <ds:schemaRef ds:uri="http://schemas.microsoft.com/sharepoint/v3/contenttype/forms"/>
  </ds:schemaRefs>
</ds:datastoreItem>
</file>

<file path=customXml/itemProps2.xml><?xml version="1.0" encoding="utf-8"?>
<ds:datastoreItem xmlns:ds="http://schemas.openxmlformats.org/officeDocument/2006/customXml" ds:itemID="{8A0CF00F-8957-46F2-8ADA-96DD92F84DA9}">
  <ds:schemaRefs>
    <ds:schemaRef ds:uri="http://schemas.microsoft.com/office/2006/metadata/properties"/>
    <ds:schemaRef ds:uri="http://schemas.microsoft.com/office/infopath/2007/PartnerControls"/>
    <ds:schemaRef ds:uri="12fe1701-8c9c-4b4e-8627-f1c26d8142ae"/>
    <ds:schemaRef ds:uri="9cbbfa06-82d2-4f6f-80b4-3863307d9d23"/>
  </ds:schemaRefs>
</ds:datastoreItem>
</file>

<file path=customXml/itemProps3.xml><?xml version="1.0" encoding="utf-8"?>
<ds:datastoreItem xmlns:ds="http://schemas.openxmlformats.org/officeDocument/2006/customXml" ds:itemID="{4CCD4383-719A-49EE-BAB9-71319CA6125B}">
  <ds:schemaRefs>
    <ds:schemaRef ds:uri="http://schemas.openxmlformats.org/officeDocument/2006/bibliography"/>
  </ds:schemaRefs>
</ds:datastoreItem>
</file>

<file path=customXml/itemProps4.xml><?xml version="1.0" encoding="utf-8"?>
<ds:datastoreItem xmlns:ds="http://schemas.openxmlformats.org/officeDocument/2006/customXml" ds:itemID="{47147A49-5B3A-40B6-A8ED-87DBADA17C38}"/>
</file>

<file path=docMetadata/LabelInfo.xml><?xml version="1.0" encoding="utf-8"?>
<clbl:labelList xmlns:clbl="http://schemas.microsoft.com/office/2020/mipLabelMetadata">
  <clbl:label id="{6e118e09-08be-4360-a815-3fc29828016d}" enabled="1" method="Standard" siteId="{15b734ef-4a07-47e7-90f4-22cc84a7af23}" contentBits="0" removed="0"/>
  <clbl:label id="{9d258917-277f-42cd-a3cd-14c4e9ee58bc}" enabled="1" method="Standard" siteId="{38ae3bcd-9579-4fd4-adda-b42e1495d55a}"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Bhagyashree Wahie</cp:lastModifiedBy>
  <cp:revision>4723</cp:revision>
  <cp:lastPrinted>2024-02-14T23:39:00Z</cp:lastPrinted>
  <dcterms:created xsi:type="dcterms:W3CDTF">2024-03-17T14:57:00Z</dcterms:created>
  <dcterms:modified xsi:type="dcterms:W3CDTF">2025-11-19T12:37:17Z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0x01010038E6BA6CB18A364ABF287C908FC1ACED</vt:lpwstr>
  </property>
  <property fmtid="{D5CDD505-2E9C-101B-9397-08002B2CF9AE}" pid="3" name="MediaServiceImageTags">
    <vt:lpwstr/>
  </property>
  <property fmtid="{D5CDD505-2E9C-101B-9397-08002B2CF9AE}" pid="4" name="MSIP_Label_9811530c-902c-4b75-8616-d6c82cd1332a_Enabled">
    <vt:lpwstr>true</vt:lpwstr>
  </property>
  <property fmtid="{D5CDD505-2E9C-101B-9397-08002B2CF9AE}" pid="5" name="MSIP_Label_9811530c-902c-4b75-8616-d6c82cd1332a_SetDate">
    <vt:lpwstr>2023-05-25T15:49:41Z</vt:lpwstr>
  </property>
  <property fmtid="{D5CDD505-2E9C-101B-9397-08002B2CF9AE}" pid="6" name="MSIP_Label_9811530c-902c-4b75-8616-d6c82cd1332a_Method">
    <vt:lpwstr>Standard</vt:lpwstr>
  </property>
  <property fmtid="{D5CDD505-2E9C-101B-9397-08002B2CF9AE}" pid="7" name="MSIP_Label_9811530c-902c-4b75-8616-d6c82cd1332a_Name">
    <vt:lpwstr>9811530c-902c-4b75-8616-d6c82cd1332a</vt:lpwstr>
  </property>
  <property fmtid="{D5CDD505-2E9C-101B-9397-08002B2CF9AE}" pid="8" name="MSIP_Label_9811530c-902c-4b75-8616-d6c82cd1332a_SiteId">
    <vt:lpwstr>bf86fbdb-f8c2-440e-923c-05a60dc2bc9b</vt:lpwstr>
  </property>
  <property fmtid="{D5CDD505-2E9C-101B-9397-08002B2CF9AE}" pid="9" name="MSIP_Label_9811530c-902c-4b75-8616-d6c82cd1332a_ActionId">
    <vt:lpwstr>5cbc9712-697c-4e63-88a4-223f40486f39</vt:lpwstr>
  </property>
  <property fmtid="{D5CDD505-2E9C-101B-9397-08002B2CF9AE}" pid="10" name="MSIP_Label_9811530c-902c-4b75-8616-d6c82cd1332a_ContentBits">
    <vt:lpwstr>0</vt:lpwstr>
  </property>
  <property fmtid="{D5CDD505-2E9C-101B-9397-08002B2CF9AE}" pid="11" name="KSOProductBuildVer">
    <vt:lpwstr>1033-11.1.0.11698</vt:lpwstr>
  </property>
  <property fmtid="{D5CDD505-2E9C-101B-9397-08002B2CF9AE}" pid="12" name="MSIP_Label_9d258917-277f-42cd-a3cd-14c4e9ee58bc_Enabled">
    <vt:lpwstr>true</vt:lpwstr>
  </property>
  <property fmtid="{D5CDD505-2E9C-101B-9397-08002B2CF9AE}" pid="13" name="MSIP_Label_9d258917-277f-42cd-a3cd-14c4e9ee58bc_SetDate">
    <vt:lpwstr>2023-06-29T06:35:13Z</vt:lpwstr>
  </property>
  <property fmtid="{D5CDD505-2E9C-101B-9397-08002B2CF9AE}" pid="14" name="MSIP_Label_9d258917-277f-42cd-a3cd-14c4e9ee58bc_Method">
    <vt:lpwstr>Standard</vt:lpwstr>
  </property>
  <property fmtid="{D5CDD505-2E9C-101B-9397-08002B2CF9AE}" pid="15" name="MSIP_Label_9d258917-277f-42cd-a3cd-14c4e9ee58bc_Name">
    <vt:lpwstr>restricted</vt:lpwstr>
  </property>
  <property fmtid="{D5CDD505-2E9C-101B-9397-08002B2CF9AE}" pid="16" name="MSIP_Label_9d258917-277f-42cd-a3cd-14c4e9ee58bc_SiteId">
    <vt:lpwstr>38ae3bcd-9579-4fd4-adda-b42e1495d55a</vt:lpwstr>
  </property>
  <property fmtid="{D5CDD505-2E9C-101B-9397-08002B2CF9AE}" pid="17" name="MSIP_Label_9d258917-277f-42cd-a3cd-14c4e9ee58bc_ActionId">
    <vt:lpwstr>10cabd06-cf07-4b10-8e70-4ee5f172cf53</vt:lpwstr>
  </property>
  <property fmtid="{D5CDD505-2E9C-101B-9397-08002B2CF9AE}" pid="18" name="MSIP_Label_9d258917-277f-42cd-a3cd-14c4e9ee58bc_ContentBits">
    <vt:lpwstr>0</vt:lpwstr>
  </property>
  <property fmtid="{D5CDD505-2E9C-101B-9397-08002B2CF9AE}" pid="19" name="Document_Confidentiality">
    <vt:lpwstr>Restricted</vt:lpwstr>
  </property>
  <property fmtid="{D5CDD505-2E9C-101B-9397-08002B2CF9AE}" pid="20" name="MSIP_Label_59c0cc81-595d-4442-996c-ce61e35947ec_Enabled">
    <vt:lpwstr>true</vt:lpwstr>
  </property>
  <property fmtid="{D5CDD505-2E9C-101B-9397-08002B2CF9AE}" pid="21" name="MSIP_Label_59c0cc81-595d-4442-996c-ce61e35947ec_SetDate">
    <vt:lpwstr>2023-11-27T07:20:25Z</vt:lpwstr>
  </property>
  <property fmtid="{D5CDD505-2E9C-101B-9397-08002B2CF9AE}" pid="22" name="MSIP_Label_59c0cc81-595d-4442-996c-ce61e35947ec_Method">
    <vt:lpwstr>Privileged</vt:lpwstr>
  </property>
  <property fmtid="{D5CDD505-2E9C-101B-9397-08002B2CF9AE}" pid="23" name="MSIP_Label_59c0cc81-595d-4442-996c-ce61e35947ec_Name">
    <vt:lpwstr>Inf_publiek</vt:lpwstr>
  </property>
  <property fmtid="{D5CDD505-2E9C-101B-9397-08002B2CF9AE}" pid="24" name="MSIP_Label_59c0cc81-595d-4442-996c-ce61e35947ec_SiteId">
    <vt:lpwstr>0dba6fac-6971-48f3-9af1-d8a86d20e1ed</vt:lpwstr>
  </property>
  <property fmtid="{D5CDD505-2E9C-101B-9397-08002B2CF9AE}" pid="25" name="MSIP_Label_59c0cc81-595d-4442-996c-ce61e35947ec_ActionId">
    <vt:lpwstr>57dd95d7-4f5c-4a00-9a48-00ec633b6c30</vt:lpwstr>
  </property>
  <property fmtid="{D5CDD505-2E9C-101B-9397-08002B2CF9AE}" pid="26" name="MSIP_Label_59c0cc81-595d-4442-996c-ce61e35947ec_ContentBits">
    <vt:lpwstr>0</vt:lpwstr>
  </property>
  <property fmtid="{D5CDD505-2E9C-101B-9397-08002B2CF9AE}" pid="27" name="MSIP_Label_6e118e09-08be-4360-a815-3fc29828016d_Enabled">
    <vt:lpwstr>true</vt:lpwstr>
  </property>
  <property fmtid="{D5CDD505-2E9C-101B-9397-08002B2CF9AE}" pid="28" name="MSIP_Label_6e118e09-08be-4360-a815-3fc29828016d_SetDate">
    <vt:lpwstr>2025-01-13T14:00:00Z</vt:lpwstr>
  </property>
  <property fmtid="{D5CDD505-2E9C-101B-9397-08002B2CF9AE}" pid="29" name="MSIP_Label_6e118e09-08be-4360-a815-3fc29828016d_Method">
    <vt:lpwstr>Standard</vt:lpwstr>
  </property>
  <property fmtid="{D5CDD505-2E9C-101B-9397-08002B2CF9AE}" pid="30" name="MSIP_Label_6e118e09-08be-4360-a815-3fc29828016d_Name">
    <vt:lpwstr>Internal</vt:lpwstr>
  </property>
  <property fmtid="{D5CDD505-2E9C-101B-9397-08002B2CF9AE}" pid="31" name="MSIP_Label_6e118e09-08be-4360-a815-3fc29828016d_SiteId">
    <vt:lpwstr>15b734ef-4a07-47e7-90f4-22cc84a7af23</vt:lpwstr>
  </property>
  <property fmtid="{D5CDD505-2E9C-101B-9397-08002B2CF9AE}" pid="32" name="MSIP_Label_6e118e09-08be-4360-a815-3fc29828016d_ActionId">
    <vt:lpwstr>6b76edd8-06b4-4ba7-ab84-a1e6ed9d9217</vt:lpwstr>
  </property>
  <property fmtid="{D5CDD505-2E9C-101B-9397-08002B2CF9AE}" pid="33" name="MSIP_Label_6e118e09-08be-4360-a815-3fc29828016d_ContentBits">
    <vt:lpwstr>0</vt:lpwstr>
  </property>
  <property fmtid="{D5CDD505-2E9C-101B-9397-08002B2CF9AE}" pid="34" name="MSIP_Label_90e833d9-102b-4a3a-9627-ce5ef0f14142_Enabled">
    <vt:lpwstr>true</vt:lpwstr>
  </property>
  <property fmtid="{D5CDD505-2E9C-101B-9397-08002B2CF9AE}" pid="35" name="MSIP_Label_90e833d9-102b-4a3a-9627-ce5ef0f14142_SetDate">
    <vt:lpwstr>2025-02-20T11:02:32Z</vt:lpwstr>
  </property>
  <property fmtid="{D5CDD505-2E9C-101B-9397-08002B2CF9AE}" pid="36" name="MSIP_Label_90e833d9-102b-4a3a-9627-ce5ef0f14142_Method">
    <vt:lpwstr>Standard</vt:lpwstr>
  </property>
  <property fmtid="{D5CDD505-2E9C-101B-9397-08002B2CF9AE}" pid="37" name="MSIP_Label_90e833d9-102b-4a3a-9627-ce5ef0f14142_Name">
    <vt:lpwstr>KS-Intern</vt:lpwstr>
  </property>
  <property fmtid="{D5CDD505-2E9C-101B-9397-08002B2CF9AE}" pid="38" name="MSIP_Label_90e833d9-102b-4a3a-9627-ce5ef0f14142_SiteId">
    <vt:lpwstr>978bccc1-fb10-4474-9ad9-557f8b5bbcb7</vt:lpwstr>
  </property>
  <property fmtid="{D5CDD505-2E9C-101B-9397-08002B2CF9AE}" pid="39" name="MSIP_Label_90e833d9-102b-4a3a-9627-ce5ef0f14142_ActionId">
    <vt:lpwstr>0401a62e-1beb-4685-96ba-cafad7a8e09a</vt:lpwstr>
  </property>
  <property fmtid="{D5CDD505-2E9C-101B-9397-08002B2CF9AE}" pid="40" name="MSIP_Label_90e833d9-102b-4a3a-9627-ce5ef0f14142_ContentBits">
    <vt:lpwstr>0</vt:lpwstr>
  </property>
  <property fmtid="{D5CDD505-2E9C-101B-9397-08002B2CF9AE}" pid="41" name="MSIP_Label_55b74f4c-7570-4ac9-8413-c450456f7dc6_Enabled">
    <vt:lpwstr>true</vt:lpwstr>
  </property>
  <property fmtid="{D5CDD505-2E9C-101B-9397-08002B2CF9AE}" pid="42" name="MSIP_Label_55b74f4c-7570-4ac9-8413-c450456f7dc6_SetDate">
    <vt:lpwstr>2025-03-05T08:24:32Z</vt:lpwstr>
  </property>
  <property fmtid="{D5CDD505-2E9C-101B-9397-08002B2CF9AE}" pid="43" name="MSIP_Label_55b74f4c-7570-4ac9-8413-c450456f7dc6_Method">
    <vt:lpwstr>Privileged</vt:lpwstr>
  </property>
  <property fmtid="{D5CDD505-2E9C-101B-9397-08002B2CF9AE}" pid="44" name="MSIP_Label_55b74f4c-7570-4ac9-8413-c450456f7dc6_Name">
    <vt:lpwstr>Statnett intern_0</vt:lpwstr>
  </property>
  <property fmtid="{D5CDD505-2E9C-101B-9397-08002B2CF9AE}" pid="45" name="MSIP_Label_55b74f4c-7570-4ac9-8413-c450456f7dc6_SiteId">
    <vt:lpwstr>a8d61462-f252-44b2-bf6a-d7231960c041</vt:lpwstr>
  </property>
  <property fmtid="{D5CDD505-2E9C-101B-9397-08002B2CF9AE}" pid="46" name="MSIP_Label_55b74f4c-7570-4ac9-8413-c450456f7dc6_ActionId">
    <vt:lpwstr>8fce1fcf-c981-439b-9036-f4b27ba79fab</vt:lpwstr>
  </property>
  <property fmtid="{D5CDD505-2E9C-101B-9397-08002B2CF9AE}" pid="47" name="MSIP_Label_55b74f4c-7570-4ac9-8413-c450456f7dc6_ContentBits">
    <vt:lpwstr>0</vt:lpwstr>
  </property>
  <property fmtid="{D5CDD505-2E9C-101B-9397-08002B2CF9AE}" pid="48" name="MSIP_Label_55b74f4c-7570-4ac9-8413-c450456f7dc6_Tag">
    <vt:lpwstr>10, 0, 1, 1</vt:lpwstr>
  </property>
  <property fmtid="{D5CDD505-2E9C-101B-9397-08002B2CF9AE}" pid="49" name="GrammarlyDocumentId">
    <vt:lpwstr>f3776c00-65fe-4dae-b3fd-18b0a36740c1</vt:lpwstr>
  </property>
  <property fmtid="{D5CDD505-2E9C-101B-9397-08002B2CF9AE}" pid="50" name="ClassificationContentMarkingFooterShapeIds">
    <vt:lpwstr>39396ad6,70c4d025,5e6c099a</vt:lpwstr>
  </property>
  <property fmtid="{D5CDD505-2E9C-101B-9397-08002B2CF9AE}" pid="51" name="ClassificationContentMarkingFooterFontProps">
    <vt:lpwstr>#aac3c4,7,Calibri light</vt:lpwstr>
  </property>
  <property fmtid="{D5CDD505-2E9C-101B-9397-08002B2CF9AE}" pid="52" name="ClassificationContentMarkingFooterText">
    <vt:lpwstr>Til arbejdsbrug/Restricted</vt:lpwstr>
  </property>
  <property fmtid="{D5CDD505-2E9C-101B-9397-08002B2CF9AE}" pid="53" name="MSIP_Label_388507bc-e780-4892-8083-f8b069738aec_Enabled">
    <vt:lpwstr>true</vt:lpwstr>
  </property>
  <property fmtid="{D5CDD505-2E9C-101B-9397-08002B2CF9AE}" pid="54" name="MSIP_Label_388507bc-e780-4892-8083-f8b069738aec_SetDate">
    <vt:lpwstr>2025-06-18T06:15:34Z</vt:lpwstr>
  </property>
  <property fmtid="{D5CDD505-2E9C-101B-9397-08002B2CF9AE}" pid="55" name="MSIP_Label_388507bc-e780-4892-8083-f8b069738aec_Method">
    <vt:lpwstr>Privileged</vt:lpwstr>
  </property>
  <property fmtid="{D5CDD505-2E9C-101B-9397-08002B2CF9AE}" pid="56" name="MSIP_Label_388507bc-e780-4892-8083-f8b069738aec_Name">
    <vt:lpwstr>Til arbejdsbrug</vt:lpwstr>
  </property>
  <property fmtid="{D5CDD505-2E9C-101B-9397-08002B2CF9AE}" pid="57" name="MSIP_Label_388507bc-e780-4892-8083-f8b069738aec_SiteId">
    <vt:lpwstr>f7619355-6c67-4100-9a78-1847f30742e2</vt:lpwstr>
  </property>
  <property fmtid="{D5CDD505-2E9C-101B-9397-08002B2CF9AE}" pid="58" name="MSIP_Label_388507bc-e780-4892-8083-f8b069738aec_ActionId">
    <vt:lpwstr>e595a460-2ec9-40ec-9010-0dbc4f7f46a0</vt:lpwstr>
  </property>
  <property fmtid="{D5CDD505-2E9C-101B-9397-08002B2CF9AE}" pid="59" name="MSIP_Label_388507bc-e780-4892-8083-f8b069738aec_ContentBits">
    <vt:lpwstr>2</vt:lpwstr>
  </property>
  <property fmtid="{D5CDD505-2E9C-101B-9397-08002B2CF9AE}" pid="60" name="MSIP_Label_388507bc-e780-4892-8083-f8b069738aec_Tag">
    <vt:lpwstr>10, 0, 1, 1</vt:lpwstr>
  </property>
</Properties>
</file>